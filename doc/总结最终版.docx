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03.tmp"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4E93" w:rsidRDefault="006A1E99" w:rsidP="006A1E99">
      <w:pPr>
        <w:pStyle w:val="1"/>
      </w:pPr>
      <w:r>
        <w:rPr>
          <w:rFonts w:hint="eastAsia"/>
        </w:rPr>
        <w:t>ES</w:t>
      </w:r>
      <w:r>
        <w:t>:</w:t>
      </w:r>
    </w:p>
    <w:p w:rsidR="006A1E99" w:rsidRDefault="006A1E99" w:rsidP="006A1E99">
      <w:pPr>
        <w:pStyle w:val="2"/>
        <w:shd w:val="clear" w:color="auto" w:fill="FFFFFF"/>
        <w:spacing w:before="0" w:after="0"/>
        <w:rPr>
          <w:rFonts w:ascii="Arial" w:hAnsi="Arial" w:cs="Arial"/>
          <w:b w:val="0"/>
          <w:bCs w:val="0"/>
          <w:color w:val="333333"/>
          <w:sz w:val="30"/>
          <w:szCs w:val="30"/>
        </w:rPr>
      </w:pPr>
      <w:r>
        <w:rPr>
          <w:rFonts w:ascii="Arial" w:hAnsi="Arial" w:cs="Arial"/>
          <w:b w:val="0"/>
          <w:bCs w:val="0"/>
          <w:color w:val="333333"/>
          <w:sz w:val="30"/>
          <w:szCs w:val="30"/>
        </w:rPr>
        <w:t>1.</w:t>
      </w:r>
      <w:r>
        <w:rPr>
          <w:rFonts w:ascii="Arial" w:hAnsi="Arial" w:cs="Arial"/>
          <w:b w:val="0"/>
          <w:bCs w:val="0"/>
          <w:color w:val="333333"/>
          <w:sz w:val="30"/>
          <w:szCs w:val="30"/>
        </w:rPr>
        <w:t>为什么要使用</w:t>
      </w:r>
      <w:r>
        <w:rPr>
          <w:rFonts w:ascii="Arial" w:hAnsi="Arial" w:cs="Arial"/>
          <w:b w:val="0"/>
          <w:bCs w:val="0"/>
          <w:color w:val="333333"/>
          <w:sz w:val="30"/>
          <w:szCs w:val="30"/>
        </w:rPr>
        <w:t>Elasticsearch?</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　　因为在我们商城中的数据，将来会非常多，所以采用以往的模糊查询，模糊查询前置配置，会放弃索引，导致商品查询是全表扫面，在百万级别的数据库中，效率非常低下，而我们使用</w:t>
      </w:r>
      <w:r>
        <w:rPr>
          <w:rFonts w:ascii="Arial" w:hAnsi="Arial" w:cs="Arial"/>
          <w:color w:val="333333"/>
          <w:sz w:val="21"/>
          <w:szCs w:val="21"/>
        </w:rPr>
        <w:t>ES</w:t>
      </w:r>
      <w:r>
        <w:rPr>
          <w:rFonts w:ascii="Arial" w:hAnsi="Arial" w:cs="Arial"/>
          <w:color w:val="333333"/>
          <w:sz w:val="21"/>
          <w:szCs w:val="21"/>
        </w:rPr>
        <w:t>做一个全文索引，我们将经常查询的商品的某些字段，比如说商品名，描述、价格还有</w:t>
      </w:r>
      <w:r>
        <w:rPr>
          <w:rFonts w:ascii="Arial" w:hAnsi="Arial" w:cs="Arial"/>
          <w:color w:val="333333"/>
          <w:sz w:val="21"/>
          <w:szCs w:val="21"/>
        </w:rPr>
        <w:t>id</w:t>
      </w:r>
      <w:r>
        <w:rPr>
          <w:rFonts w:ascii="Arial" w:hAnsi="Arial" w:cs="Arial"/>
          <w:color w:val="333333"/>
          <w:sz w:val="21"/>
          <w:szCs w:val="21"/>
        </w:rPr>
        <w:t>这些字段我们放入我们索引库里，可以提高查询速度。</w:t>
      </w:r>
    </w:p>
    <w:p w:rsidR="006A1E99" w:rsidRDefault="006A1E99" w:rsidP="006A1E99">
      <w:pPr>
        <w:pStyle w:val="2"/>
        <w:shd w:val="clear" w:color="auto" w:fill="FFFFFF"/>
        <w:spacing w:before="450" w:after="0"/>
        <w:rPr>
          <w:rFonts w:ascii="Arial" w:hAnsi="Arial" w:cs="Arial"/>
          <w:b w:val="0"/>
          <w:bCs w:val="0"/>
          <w:color w:val="333333"/>
          <w:sz w:val="30"/>
          <w:szCs w:val="30"/>
        </w:rPr>
      </w:pPr>
      <w:r>
        <w:rPr>
          <w:rFonts w:ascii="Arial" w:hAnsi="Arial" w:cs="Arial"/>
          <w:b w:val="0"/>
          <w:bCs w:val="0"/>
          <w:color w:val="333333"/>
          <w:sz w:val="30"/>
          <w:szCs w:val="30"/>
        </w:rPr>
        <w:t>2.es</w:t>
      </w:r>
      <w:r>
        <w:rPr>
          <w:rFonts w:ascii="Arial" w:hAnsi="Arial" w:cs="Arial"/>
          <w:b w:val="0"/>
          <w:bCs w:val="0"/>
          <w:color w:val="333333"/>
          <w:sz w:val="30"/>
          <w:szCs w:val="30"/>
        </w:rPr>
        <w:t>为什么搜索速度快</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Lucene</w:t>
      </w:r>
      <w:r>
        <w:rPr>
          <w:rFonts w:ascii="Arial" w:hAnsi="Arial" w:cs="Arial"/>
          <w:color w:val="333333"/>
          <w:sz w:val="21"/>
          <w:szCs w:val="21"/>
        </w:rPr>
        <w:t>的索引不是</w:t>
      </w:r>
      <w:r>
        <w:rPr>
          <w:rFonts w:ascii="Arial" w:hAnsi="Arial" w:cs="Arial"/>
          <w:color w:val="333333"/>
          <w:sz w:val="21"/>
          <w:szCs w:val="21"/>
        </w:rPr>
        <w:t>B+Tree</w:t>
      </w:r>
      <w:r>
        <w:rPr>
          <w:rFonts w:ascii="Arial" w:hAnsi="Arial" w:cs="Arial"/>
          <w:color w:val="333333"/>
          <w:sz w:val="21"/>
          <w:szCs w:val="21"/>
        </w:rPr>
        <w:t>组织的，而是倒排索引，</w:t>
      </w:r>
      <w:r>
        <w:rPr>
          <w:rFonts w:ascii="Arial" w:hAnsi="Arial" w:cs="Arial"/>
          <w:color w:val="333333"/>
          <w:sz w:val="21"/>
          <w:szCs w:val="21"/>
        </w:rPr>
        <w:t>Lucene</w:t>
      </w:r>
      <w:r>
        <w:rPr>
          <w:rFonts w:ascii="Arial" w:hAnsi="Arial" w:cs="Arial"/>
          <w:color w:val="333333"/>
          <w:sz w:val="21"/>
          <w:szCs w:val="21"/>
        </w:rPr>
        <w:t>的倒排索引由</w:t>
      </w:r>
      <w:r>
        <w:rPr>
          <w:rFonts w:ascii="Arial" w:hAnsi="Arial" w:cs="Arial"/>
          <w:color w:val="333333"/>
          <w:sz w:val="21"/>
          <w:szCs w:val="21"/>
        </w:rPr>
        <w:t>Term index</w:t>
      </w:r>
      <w:r>
        <w:rPr>
          <w:rFonts w:ascii="Arial" w:hAnsi="Arial" w:cs="Arial"/>
          <w:color w:val="333333"/>
          <w:sz w:val="21"/>
          <w:szCs w:val="21"/>
        </w:rPr>
        <w:t>，</w:t>
      </w:r>
      <w:r>
        <w:rPr>
          <w:rFonts w:ascii="Arial" w:hAnsi="Arial" w:cs="Arial"/>
          <w:color w:val="333333"/>
          <w:sz w:val="21"/>
          <w:szCs w:val="21"/>
        </w:rPr>
        <w:t>Team Dictionary</w:t>
      </w:r>
      <w:r>
        <w:rPr>
          <w:rFonts w:ascii="Arial" w:hAnsi="Arial" w:cs="Arial"/>
          <w:color w:val="333333"/>
          <w:sz w:val="21"/>
          <w:szCs w:val="21"/>
        </w:rPr>
        <w:t>和</w:t>
      </w:r>
      <w:r>
        <w:rPr>
          <w:rFonts w:ascii="Arial" w:hAnsi="Arial" w:cs="Arial"/>
          <w:color w:val="333333"/>
          <w:sz w:val="21"/>
          <w:szCs w:val="21"/>
        </w:rPr>
        <w:t>Posting List</w:t>
      </w:r>
      <w:r>
        <w:rPr>
          <w:rFonts w:ascii="Arial" w:hAnsi="Arial" w:cs="Arial"/>
          <w:color w:val="333333"/>
          <w:sz w:val="21"/>
          <w:szCs w:val="21"/>
        </w:rPr>
        <w:t>组成。</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noProof/>
          <w:color w:val="333333"/>
          <w:sz w:val="21"/>
          <w:szCs w:val="21"/>
        </w:rPr>
        <mc:AlternateContent>
          <mc:Choice Requires="wps">
            <w:drawing>
              <wp:inline distT="0" distB="0" distL="0" distR="0">
                <wp:extent cx="304800" cy="304800"/>
                <wp:effectExtent l="0" t="0" r="0" b="0"/>
                <wp:docPr id="5" name="矩形 5" descr="http://confluence.58qf.com/download/attachments/14813347/image2019-11-5_16-53-57.png?version=1&amp;modificationDate=1572944039000&amp;api=v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2B0247" id="矩形 5" o:spid="_x0000_s1026" alt="http://confluence.58qf.com/download/attachments/14813347/image2019-11-5_16-53-57.png?version=1&amp;modificationDate=1572944039000&amp;api=v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C2SIwZKgMAAEkGAAAO&#10;AAAAAAAAAAAAAAAAAC4CAABkcnMvZTJvRG9jLnhtbFBLAQItABQABgAIAAAAIQBMoOks2AAAAAMB&#10;AAAPAAAAAAAAAAAAAAAAAIQFAABkcnMvZG93bnJldi54bWxQSwUGAAAAAAQABADzAAAAiQYAAAAA&#10;" filled="f" stroked="f">
                <o:lock v:ext="edit" aspectratio="t"/>
                <w10:anchorlock/>
              </v:rect>
            </w:pict>
          </mc:Fallback>
        </mc:AlternateContent>
      </w:r>
      <w:r>
        <w:rPr>
          <w:noProof/>
        </w:rPr>
        <w:drawing>
          <wp:inline distT="0" distB="0" distL="0" distR="0" wp14:anchorId="70683FF0" wp14:editId="758DD274">
            <wp:extent cx="4695238" cy="82857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95238" cy="828571"/>
                    </a:xfrm>
                    <a:prstGeom prst="rect">
                      <a:avLst/>
                    </a:prstGeom>
                  </pic:spPr>
                </pic:pic>
              </a:graphicData>
            </a:graphic>
          </wp:inline>
        </w:drawing>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有倒排索引（</w:t>
      </w:r>
      <w:r>
        <w:rPr>
          <w:rFonts w:ascii="Arial" w:hAnsi="Arial" w:cs="Arial"/>
          <w:color w:val="333333"/>
          <w:sz w:val="21"/>
          <w:szCs w:val="21"/>
        </w:rPr>
        <w:t>invertedindex</w:t>
      </w:r>
      <w:r>
        <w:rPr>
          <w:rFonts w:ascii="Arial" w:hAnsi="Arial" w:cs="Arial"/>
          <w:color w:val="333333"/>
          <w:sz w:val="21"/>
          <w:szCs w:val="21"/>
        </w:rPr>
        <w:t>）就有正排索引（</w:t>
      </w:r>
      <w:r>
        <w:rPr>
          <w:rFonts w:ascii="Arial" w:hAnsi="Arial" w:cs="Arial"/>
          <w:color w:val="333333"/>
          <w:sz w:val="21"/>
          <w:szCs w:val="21"/>
        </w:rPr>
        <w:t>forwardindex</w:t>
      </w:r>
      <w:r>
        <w:rPr>
          <w:rFonts w:ascii="Arial" w:hAnsi="Arial" w:cs="Arial"/>
          <w:color w:val="333333"/>
          <w:sz w:val="21"/>
          <w:szCs w:val="21"/>
        </w:rPr>
        <w:t>），正排索引就是文档（</w:t>
      </w:r>
      <w:r>
        <w:rPr>
          <w:rFonts w:ascii="Arial" w:hAnsi="Arial" w:cs="Arial"/>
          <w:color w:val="333333"/>
          <w:sz w:val="21"/>
          <w:szCs w:val="21"/>
        </w:rPr>
        <w:t>Document</w:t>
      </w:r>
      <w:r>
        <w:rPr>
          <w:rFonts w:ascii="Arial" w:hAnsi="Arial" w:cs="Arial"/>
          <w:color w:val="333333"/>
          <w:sz w:val="21"/>
          <w:szCs w:val="21"/>
        </w:rPr>
        <w:t>）和它的字段</w:t>
      </w:r>
      <w:r>
        <w:rPr>
          <w:rFonts w:ascii="Arial" w:hAnsi="Arial" w:cs="Arial"/>
          <w:color w:val="333333"/>
          <w:sz w:val="21"/>
          <w:szCs w:val="21"/>
        </w:rPr>
        <w:t>Fields</w:t>
      </w:r>
      <w:r>
        <w:rPr>
          <w:rFonts w:ascii="Arial" w:hAnsi="Arial" w:cs="Arial"/>
          <w:color w:val="333333"/>
          <w:sz w:val="21"/>
          <w:szCs w:val="21"/>
        </w:rPr>
        <w:t>正向对应的关系：</w:t>
      </w:r>
    </w:p>
    <w:tbl>
      <w:tblPr>
        <w:tblW w:w="0" w:type="auto"/>
        <w:tblCellMar>
          <w:top w:w="15" w:type="dxa"/>
          <w:left w:w="15" w:type="dxa"/>
          <w:bottom w:w="15" w:type="dxa"/>
          <w:right w:w="15" w:type="dxa"/>
        </w:tblCellMar>
        <w:tblLook w:val="04A0" w:firstRow="1" w:lastRow="0" w:firstColumn="1" w:lastColumn="0" w:noHBand="0" w:noVBand="1"/>
      </w:tblPr>
      <w:tblGrid>
        <w:gridCol w:w="900"/>
        <w:gridCol w:w="900"/>
        <w:gridCol w:w="660"/>
        <w:gridCol w:w="660"/>
      </w:tblGrid>
      <w:tr w:rsidR="006A1E99" w:rsidTr="006A1E9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A1E99" w:rsidRDefault="006A1E99">
            <w:pPr>
              <w:pStyle w:val="a3"/>
              <w:spacing w:before="0" w:beforeAutospacing="0" w:after="0" w:afterAutospacing="0"/>
            </w:pPr>
            <w:r>
              <w:t>DocID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A1E99" w:rsidRDefault="006A1E99">
            <w:pPr>
              <w:pStyle w:val="a3"/>
              <w:spacing w:before="0" w:beforeAutospacing="0" w:after="0" w:afterAutospacing="0"/>
            </w:pPr>
            <w:r>
              <w:t>name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A1E99" w:rsidRDefault="006A1E99">
            <w:pPr>
              <w:pStyle w:val="a3"/>
              <w:spacing w:before="0" w:beforeAutospacing="0" w:after="0" w:afterAutospacing="0"/>
            </w:pPr>
            <w:r>
              <w:t>sex</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A1E99" w:rsidRDefault="006A1E99">
            <w:pPr>
              <w:pStyle w:val="a3"/>
              <w:spacing w:before="0" w:beforeAutospacing="0" w:after="0" w:afterAutospacing="0"/>
            </w:pPr>
            <w:r>
              <w:t>age</w:t>
            </w:r>
          </w:p>
        </w:tc>
      </w:tr>
      <w:tr w:rsidR="006A1E99" w:rsidTr="006A1E9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A1E99" w:rsidRDefault="006A1E99">
            <w:pPr>
              <w:pStyle w:val="a3"/>
              <w:spacing w:before="0" w:beforeAutospacing="0" w:after="0" w:afterAutospacing="0"/>
            </w:pPr>
            <w:r>
              <w:t>1</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A1E99" w:rsidRDefault="006A1E99">
            <w:pPr>
              <w:pStyle w:val="a3"/>
              <w:spacing w:before="0" w:beforeAutospacing="0" w:after="0" w:afterAutospacing="0"/>
            </w:pPr>
            <w:r>
              <w:t>jack</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A1E99" w:rsidRDefault="006A1E99">
            <w:pPr>
              <w:pStyle w:val="a3"/>
              <w:spacing w:before="0" w:beforeAutospacing="0" w:after="0" w:afterAutospacing="0"/>
            </w:pPr>
            <w:r>
              <w:t>男</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A1E99" w:rsidRDefault="006A1E99">
            <w:pPr>
              <w:pStyle w:val="a3"/>
              <w:spacing w:before="0" w:beforeAutospacing="0" w:after="0" w:afterAutospacing="0"/>
            </w:pPr>
            <w:r>
              <w:t>18</w:t>
            </w:r>
          </w:p>
        </w:tc>
      </w:tr>
      <w:tr w:rsidR="006A1E99" w:rsidTr="006A1E9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A1E99" w:rsidRDefault="006A1E99">
            <w:pPr>
              <w:pStyle w:val="a3"/>
              <w:spacing w:before="0" w:beforeAutospacing="0" w:after="0" w:afterAutospacing="0"/>
            </w:pPr>
            <w:r>
              <w:t>2</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A1E99" w:rsidRDefault="006A1E99">
            <w:pPr>
              <w:pStyle w:val="a3"/>
              <w:spacing w:before="0" w:beforeAutospacing="0" w:after="0" w:afterAutospacing="0"/>
            </w:pPr>
            <w:r>
              <w:t>lucy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A1E99" w:rsidRDefault="006A1E99">
            <w:pPr>
              <w:pStyle w:val="a3"/>
              <w:spacing w:before="0" w:beforeAutospacing="0" w:after="0" w:afterAutospacing="0"/>
            </w:pPr>
            <w:r>
              <w:t>女</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A1E99" w:rsidRDefault="006A1E99">
            <w:pPr>
              <w:pStyle w:val="a3"/>
              <w:spacing w:before="0" w:beforeAutospacing="0" w:after="0" w:afterAutospacing="0"/>
            </w:pPr>
            <w:r>
              <w:t>17</w:t>
            </w:r>
          </w:p>
        </w:tc>
      </w:tr>
      <w:tr w:rsidR="006A1E99" w:rsidTr="006A1E9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A1E99" w:rsidRDefault="006A1E99">
            <w:pPr>
              <w:pStyle w:val="a3"/>
              <w:spacing w:before="0" w:beforeAutospacing="0" w:after="0" w:afterAutospacing="0"/>
            </w:pPr>
            <w:r>
              <w:t>3</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A1E99" w:rsidRDefault="006A1E99">
            <w:pPr>
              <w:pStyle w:val="a3"/>
              <w:spacing w:before="0" w:beforeAutospacing="0" w:after="0" w:afterAutospacing="0"/>
            </w:pPr>
            <w:r>
              <w:t>peter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A1E99" w:rsidRDefault="006A1E99">
            <w:pPr>
              <w:pStyle w:val="a3"/>
              <w:spacing w:before="0" w:beforeAutospacing="0" w:after="0" w:afterAutospacing="0"/>
            </w:pPr>
            <w:r>
              <w:t>男</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A1E99" w:rsidRDefault="006A1E99">
            <w:pPr>
              <w:pStyle w:val="a3"/>
              <w:spacing w:before="0" w:beforeAutospacing="0" w:after="0" w:afterAutospacing="0"/>
            </w:pPr>
            <w:r>
              <w:t>17</w:t>
            </w:r>
          </w:p>
        </w:tc>
      </w:tr>
    </w:tbl>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倒排索引是字段</w:t>
      </w:r>
      <w:r>
        <w:rPr>
          <w:rFonts w:ascii="Arial" w:hAnsi="Arial" w:cs="Arial"/>
          <w:color w:val="333333"/>
          <w:sz w:val="21"/>
          <w:szCs w:val="21"/>
        </w:rPr>
        <w:t>Field</w:t>
      </w:r>
      <w:r>
        <w:rPr>
          <w:rFonts w:ascii="Arial" w:hAnsi="Arial" w:cs="Arial"/>
          <w:color w:val="333333"/>
          <w:sz w:val="21"/>
          <w:szCs w:val="21"/>
        </w:rPr>
        <w:t>和拥有这个</w:t>
      </w:r>
      <w:r>
        <w:rPr>
          <w:rFonts w:ascii="Arial" w:hAnsi="Arial" w:cs="Arial"/>
          <w:color w:val="333333"/>
          <w:sz w:val="21"/>
          <w:szCs w:val="21"/>
        </w:rPr>
        <w:t>Field</w:t>
      </w:r>
      <w:r>
        <w:rPr>
          <w:rFonts w:ascii="Arial" w:hAnsi="Arial" w:cs="Arial"/>
          <w:color w:val="333333"/>
          <w:sz w:val="21"/>
          <w:szCs w:val="21"/>
        </w:rPr>
        <w:t>的文档对应的关系</w:t>
      </w:r>
      <w:r>
        <w:rPr>
          <w:rFonts w:ascii="Arial" w:hAnsi="Arial" w:cs="Arial"/>
          <w:color w:val="333333"/>
          <w:sz w:val="21"/>
          <w:szCs w:val="21"/>
        </w:rPr>
        <w:t>:</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Sex</w:t>
      </w:r>
      <w:r>
        <w:rPr>
          <w:rFonts w:ascii="Arial" w:hAnsi="Arial" w:cs="Arial"/>
          <w:color w:val="333333"/>
          <w:sz w:val="21"/>
          <w:szCs w:val="21"/>
        </w:rPr>
        <w:t>字段：</w:t>
      </w:r>
    </w:p>
    <w:tbl>
      <w:tblPr>
        <w:tblW w:w="0" w:type="auto"/>
        <w:tblCellMar>
          <w:top w:w="15" w:type="dxa"/>
          <w:left w:w="15" w:type="dxa"/>
          <w:bottom w:w="15" w:type="dxa"/>
          <w:right w:w="15" w:type="dxa"/>
        </w:tblCellMar>
        <w:tblLook w:val="04A0" w:firstRow="1" w:lastRow="0" w:firstColumn="1" w:lastColumn="0" w:noHBand="0" w:noVBand="1"/>
      </w:tblPr>
      <w:tblGrid>
        <w:gridCol w:w="540"/>
        <w:gridCol w:w="900"/>
      </w:tblGrid>
      <w:tr w:rsidR="006A1E99" w:rsidTr="006A1E9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A1E99" w:rsidRDefault="006A1E99">
            <w:pPr>
              <w:pStyle w:val="a3"/>
              <w:spacing w:before="0" w:beforeAutospacing="0" w:after="0" w:afterAutospacing="0"/>
            </w:pPr>
            <w:r>
              <w:t>男</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A1E99" w:rsidRDefault="006A1E99">
            <w:pPr>
              <w:pStyle w:val="a3"/>
              <w:spacing w:before="0" w:beforeAutospacing="0" w:after="0" w:afterAutospacing="0"/>
            </w:pPr>
            <w:r>
              <w:t>[1,3]</w:t>
            </w:r>
          </w:p>
        </w:tc>
      </w:tr>
      <w:tr w:rsidR="006A1E99" w:rsidTr="006A1E9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A1E99" w:rsidRDefault="006A1E99">
            <w:pPr>
              <w:pStyle w:val="a3"/>
              <w:spacing w:before="0" w:beforeAutospacing="0" w:after="0" w:afterAutospacing="0"/>
            </w:pPr>
            <w:r>
              <w:t>女</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A1E99" w:rsidRDefault="006A1E99">
            <w:pPr>
              <w:pStyle w:val="a3"/>
              <w:spacing w:before="0" w:beforeAutospacing="0" w:after="0" w:afterAutospacing="0"/>
            </w:pPr>
            <w:r>
              <w:t>[2]</w:t>
            </w:r>
          </w:p>
        </w:tc>
      </w:tr>
    </w:tbl>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Age</w:t>
      </w:r>
      <w:r>
        <w:rPr>
          <w:rFonts w:ascii="Arial" w:hAnsi="Arial" w:cs="Arial"/>
          <w:color w:val="333333"/>
          <w:sz w:val="21"/>
          <w:szCs w:val="21"/>
        </w:rPr>
        <w:t>字段：</w:t>
      </w:r>
    </w:p>
    <w:tbl>
      <w:tblPr>
        <w:tblW w:w="0" w:type="auto"/>
        <w:tblCellMar>
          <w:top w:w="15" w:type="dxa"/>
          <w:left w:w="15" w:type="dxa"/>
          <w:bottom w:w="15" w:type="dxa"/>
          <w:right w:w="15" w:type="dxa"/>
        </w:tblCellMar>
        <w:tblLook w:val="04A0" w:firstRow="1" w:lastRow="0" w:firstColumn="1" w:lastColumn="0" w:noHBand="0" w:noVBand="1"/>
      </w:tblPr>
      <w:tblGrid>
        <w:gridCol w:w="540"/>
        <w:gridCol w:w="1020"/>
      </w:tblGrid>
      <w:tr w:rsidR="006A1E99" w:rsidTr="006A1E9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A1E99" w:rsidRDefault="006A1E99">
            <w:pPr>
              <w:pStyle w:val="a3"/>
              <w:spacing w:before="0" w:beforeAutospacing="0" w:after="0" w:afterAutospacing="0"/>
            </w:pPr>
            <w:r>
              <w:t>18</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A1E99" w:rsidRDefault="006A1E99">
            <w:pPr>
              <w:pStyle w:val="a3"/>
              <w:spacing w:before="0" w:beforeAutospacing="0" w:after="0" w:afterAutospacing="0"/>
            </w:pPr>
            <w:r>
              <w:t>[1]</w:t>
            </w:r>
          </w:p>
        </w:tc>
      </w:tr>
      <w:tr w:rsidR="006A1E99" w:rsidTr="006A1E9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A1E99" w:rsidRDefault="006A1E99">
            <w:pPr>
              <w:pStyle w:val="a3"/>
              <w:spacing w:before="0" w:beforeAutospacing="0" w:after="0" w:afterAutospacing="0"/>
            </w:pPr>
            <w:r>
              <w:t>17</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A1E99" w:rsidRDefault="006A1E99">
            <w:pPr>
              <w:pStyle w:val="a3"/>
              <w:spacing w:before="0" w:beforeAutospacing="0" w:after="0" w:afterAutospacing="0"/>
            </w:pPr>
            <w:r>
              <w:t>[2，3]</w:t>
            </w:r>
          </w:p>
        </w:tc>
      </w:tr>
    </w:tbl>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lastRenderedPageBreak/>
        <w:t>Jack</w:t>
      </w:r>
      <w:r>
        <w:rPr>
          <w:rFonts w:ascii="Arial" w:hAnsi="Arial" w:cs="Arial"/>
          <w:color w:val="333333"/>
          <w:sz w:val="21"/>
          <w:szCs w:val="21"/>
        </w:rPr>
        <w:t>，</w:t>
      </w:r>
      <w:r>
        <w:rPr>
          <w:rFonts w:ascii="Arial" w:hAnsi="Arial" w:cs="Arial"/>
          <w:color w:val="333333"/>
          <w:sz w:val="21"/>
          <w:szCs w:val="21"/>
        </w:rPr>
        <w:t>lucy</w:t>
      </w:r>
      <w:r>
        <w:rPr>
          <w:rFonts w:ascii="Arial" w:hAnsi="Arial" w:cs="Arial"/>
          <w:color w:val="333333"/>
          <w:sz w:val="21"/>
          <w:szCs w:val="21"/>
        </w:rPr>
        <w:t>或者</w:t>
      </w:r>
      <w:r>
        <w:rPr>
          <w:rFonts w:ascii="Arial" w:hAnsi="Arial" w:cs="Arial"/>
          <w:color w:val="333333"/>
          <w:sz w:val="21"/>
          <w:szCs w:val="21"/>
        </w:rPr>
        <w:t>17,18</w:t>
      </w:r>
      <w:r>
        <w:rPr>
          <w:rFonts w:ascii="Arial" w:hAnsi="Arial" w:cs="Arial"/>
          <w:color w:val="333333"/>
          <w:sz w:val="21"/>
          <w:szCs w:val="21"/>
        </w:rPr>
        <w:t>这些叫做</w:t>
      </w:r>
      <w:r>
        <w:rPr>
          <w:rFonts w:ascii="Arial" w:hAnsi="Arial" w:cs="Arial"/>
          <w:color w:val="333333"/>
          <w:sz w:val="21"/>
          <w:szCs w:val="21"/>
        </w:rPr>
        <w:t>term</w:t>
      </w:r>
      <w:r>
        <w:rPr>
          <w:rFonts w:ascii="Arial" w:hAnsi="Arial" w:cs="Arial"/>
          <w:color w:val="333333"/>
          <w:sz w:val="21"/>
          <w:szCs w:val="21"/>
        </w:rPr>
        <w:t>，而</w:t>
      </w:r>
      <w:r>
        <w:rPr>
          <w:rFonts w:ascii="Arial" w:hAnsi="Arial" w:cs="Arial"/>
          <w:color w:val="333333"/>
          <w:sz w:val="21"/>
          <w:szCs w:val="21"/>
        </w:rPr>
        <w:t>[1,3]</w:t>
      </w:r>
      <w:r>
        <w:rPr>
          <w:rFonts w:ascii="Arial" w:hAnsi="Arial" w:cs="Arial"/>
          <w:color w:val="333333"/>
          <w:sz w:val="21"/>
          <w:szCs w:val="21"/>
        </w:rPr>
        <w:t>就是</w:t>
      </w:r>
      <w:r>
        <w:rPr>
          <w:rFonts w:ascii="Arial" w:hAnsi="Arial" w:cs="Arial"/>
          <w:color w:val="333333"/>
          <w:sz w:val="21"/>
          <w:szCs w:val="21"/>
        </w:rPr>
        <w:t>posting list</w:t>
      </w:r>
      <w:r>
        <w:rPr>
          <w:rFonts w:ascii="Arial" w:hAnsi="Arial" w:cs="Arial"/>
          <w:color w:val="333333"/>
          <w:sz w:val="21"/>
          <w:szCs w:val="21"/>
        </w:rPr>
        <w:t>。</w:t>
      </w:r>
      <w:r>
        <w:rPr>
          <w:rFonts w:ascii="Arial" w:hAnsi="Arial" w:cs="Arial"/>
          <w:color w:val="333333"/>
          <w:sz w:val="21"/>
          <w:szCs w:val="21"/>
        </w:rPr>
        <w:t>Posting list</w:t>
      </w:r>
      <w:r>
        <w:rPr>
          <w:rFonts w:ascii="Arial" w:hAnsi="Arial" w:cs="Arial"/>
          <w:color w:val="333333"/>
          <w:sz w:val="21"/>
          <w:szCs w:val="21"/>
        </w:rPr>
        <w:t>就是一个</w:t>
      </w:r>
      <w:r>
        <w:rPr>
          <w:rFonts w:ascii="Arial" w:hAnsi="Arial" w:cs="Arial"/>
          <w:color w:val="333333"/>
          <w:sz w:val="21"/>
          <w:szCs w:val="21"/>
        </w:rPr>
        <w:t>int</w:t>
      </w:r>
      <w:r>
        <w:rPr>
          <w:rFonts w:ascii="Arial" w:hAnsi="Arial" w:cs="Arial"/>
          <w:color w:val="333333"/>
          <w:sz w:val="21"/>
          <w:szCs w:val="21"/>
        </w:rPr>
        <w:t>型的数组，存储了所有符合某个</w:t>
      </w:r>
      <w:r>
        <w:rPr>
          <w:rFonts w:ascii="Arial" w:hAnsi="Arial" w:cs="Arial"/>
          <w:color w:val="333333"/>
          <w:sz w:val="21"/>
          <w:szCs w:val="21"/>
        </w:rPr>
        <w:t>term</w:t>
      </w:r>
      <w:r>
        <w:rPr>
          <w:rFonts w:ascii="Arial" w:hAnsi="Arial" w:cs="Arial"/>
          <w:color w:val="333333"/>
          <w:sz w:val="21"/>
          <w:szCs w:val="21"/>
        </w:rPr>
        <w:t>的文档</w:t>
      </w:r>
      <w:r>
        <w:rPr>
          <w:rFonts w:ascii="Arial" w:hAnsi="Arial" w:cs="Arial"/>
          <w:color w:val="333333"/>
          <w:sz w:val="21"/>
          <w:szCs w:val="21"/>
        </w:rPr>
        <w:t>id</w:t>
      </w:r>
      <w:r>
        <w:rPr>
          <w:rFonts w:ascii="Arial" w:hAnsi="Arial" w:cs="Arial"/>
          <w:color w:val="333333"/>
          <w:sz w:val="21"/>
          <w:szCs w:val="21"/>
        </w:rPr>
        <w:t>。那么什么是</w:t>
      </w:r>
      <w:r>
        <w:rPr>
          <w:rFonts w:ascii="Arial" w:hAnsi="Arial" w:cs="Arial"/>
          <w:color w:val="333333"/>
          <w:sz w:val="21"/>
          <w:szCs w:val="21"/>
        </w:rPr>
        <w:t>Term index</w:t>
      </w:r>
      <w:r>
        <w:rPr>
          <w:rFonts w:ascii="Arial" w:hAnsi="Arial" w:cs="Arial"/>
          <w:color w:val="333333"/>
          <w:sz w:val="21"/>
          <w:szCs w:val="21"/>
        </w:rPr>
        <w:t>和</w:t>
      </w:r>
      <w:r>
        <w:rPr>
          <w:rFonts w:ascii="Arial" w:hAnsi="Arial" w:cs="Arial"/>
          <w:color w:val="333333"/>
          <w:sz w:val="21"/>
          <w:szCs w:val="21"/>
        </w:rPr>
        <w:t>Term dictionary</w:t>
      </w:r>
      <w:r>
        <w:rPr>
          <w:rFonts w:ascii="Arial" w:hAnsi="Arial" w:cs="Arial"/>
          <w:color w:val="333333"/>
          <w:sz w:val="21"/>
          <w:szCs w:val="21"/>
        </w:rPr>
        <w:t>？</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如上，假设</w:t>
      </w:r>
      <w:r>
        <w:rPr>
          <w:rFonts w:ascii="Arial" w:hAnsi="Arial" w:cs="Arial"/>
          <w:color w:val="333333"/>
          <w:sz w:val="21"/>
          <w:szCs w:val="21"/>
        </w:rPr>
        <w:t>name</w:t>
      </w:r>
      <w:r>
        <w:rPr>
          <w:rFonts w:ascii="Arial" w:hAnsi="Arial" w:cs="Arial"/>
          <w:color w:val="333333"/>
          <w:sz w:val="21"/>
          <w:szCs w:val="21"/>
        </w:rPr>
        <w:t>字段有很多个</w:t>
      </w:r>
      <w:r>
        <w:rPr>
          <w:rFonts w:ascii="Arial" w:hAnsi="Arial" w:cs="Arial"/>
          <w:color w:val="333333"/>
          <w:sz w:val="21"/>
          <w:szCs w:val="21"/>
        </w:rPr>
        <w:t>term</w:t>
      </w:r>
      <w:r>
        <w:rPr>
          <w:rFonts w:ascii="Arial" w:hAnsi="Arial" w:cs="Arial"/>
          <w:color w:val="333333"/>
          <w:sz w:val="21"/>
          <w:szCs w:val="21"/>
        </w:rPr>
        <w:t>，比如：</w:t>
      </w:r>
      <w:r>
        <w:rPr>
          <w:rStyle w:val="a4"/>
          <w:rFonts w:ascii="Arial" w:hAnsi="Arial" w:cs="Arial"/>
          <w:color w:val="333333"/>
          <w:sz w:val="21"/>
          <w:szCs w:val="21"/>
        </w:rPr>
        <w:t>Carla,Sara,Elin,Ada,Patty,Kate,Selena</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如果按照这样的顺序排列，找出某个特定的</w:t>
      </w:r>
      <w:r>
        <w:rPr>
          <w:rFonts w:ascii="Arial" w:hAnsi="Arial" w:cs="Arial"/>
          <w:color w:val="333333"/>
          <w:sz w:val="21"/>
          <w:szCs w:val="21"/>
        </w:rPr>
        <w:t>term</w:t>
      </w:r>
      <w:r>
        <w:rPr>
          <w:rFonts w:ascii="Arial" w:hAnsi="Arial" w:cs="Arial"/>
          <w:color w:val="333333"/>
          <w:sz w:val="21"/>
          <w:szCs w:val="21"/>
        </w:rPr>
        <w:t>一定很慢，因为</w:t>
      </w:r>
      <w:r>
        <w:rPr>
          <w:rFonts w:ascii="Arial" w:hAnsi="Arial" w:cs="Arial"/>
          <w:color w:val="333333"/>
          <w:sz w:val="21"/>
          <w:szCs w:val="21"/>
        </w:rPr>
        <w:t>term</w:t>
      </w:r>
      <w:r>
        <w:rPr>
          <w:rFonts w:ascii="Arial" w:hAnsi="Arial" w:cs="Arial"/>
          <w:color w:val="333333"/>
          <w:sz w:val="21"/>
          <w:szCs w:val="21"/>
        </w:rPr>
        <w:t>没有排序，需要全部过滤一遍才能找出特定的</w:t>
      </w:r>
      <w:r>
        <w:rPr>
          <w:rFonts w:ascii="Arial" w:hAnsi="Arial" w:cs="Arial"/>
          <w:color w:val="333333"/>
          <w:sz w:val="21"/>
          <w:szCs w:val="21"/>
        </w:rPr>
        <w:t>term</w:t>
      </w:r>
      <w:r>
        <w:rPr>
          <w:rFonts w:ascii="Arial" w:hAnsi="Arial" w:cs="Arial"/>
          <w:color w:val="333333"/>
          <w:sz w:val="21"/>
          <w:szCs w:val="21"/>
        </w:rPr>
        <w:t>。排序之后就变成了：</w:t>
      </w:r>
      <w:r>
        <w:rPr>
          <w:rStyle w:val="a4"/>
          <w:rFonts w:ascii="Arial" w:hAnsi="Arial" w:cs="Arial"/>
          <w:color w:val="333333"/>
          <w:sz w:val="21"/>
          <w:szCs w:val="21"/>
        </w:rPr>
        <w:t>Ada,Carla,Elin,Kate,Patty,Sara,Selena</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这样就可以用二分查找的方式，比全遍历更快地找出目标的</w:t>
      </w:r>
      <w:r>
        <w:rPr>
          <w:rFonts w:ascii="Arial" w:hAnsi="Arial" w:cs="Arial"/>
          <w:color w:val="333333"/>
          <w:sz w:val="21"/>
          <w:szCs w:val="21"/>
        </w:rPr>
        <w:t>term</w:t>
      </w:r>
      <w:r>
        <w:rPr>
          <w:rFonts w:ascii="Arial" w:hAnsi="Arial" w:cs="Arial"/>
          <w:color w:val="333333"/>
          <w:sz w:val="21"/>
          <w:szCs w:val="21"/>
        </w:rPr>
        <w:t>。如何组织这些</w:t>
      </w:r>
      <w:r>
        <w:rPr>
          <w:rFonts w:ascii="Arial" w:hAnsi="Arial" w:cs="Arial"/>
          <w:color w:val="333333"/>
          <w:sz w:val="21"/>
          <w:szCs w:val="21"/>
        </w:rPr>
        <w:t>term</w:t>
      </w:r>
      <w:r>
        <w:rPr>
          <w:rFonts w:ascii="Arial" w:hAnsi="Arial" w:cs="Arial"/>
          <w:color w:val="333333"/>
          <w:sz w:val="21"/>
          <w:szCs w:val="21"/>
        </w:rPr>
        <w:t>的方式就是</w:t>
      </w:r>
      <w:r>
        <w:rPr>
          <w:rFonts w:ascii="Arial" w:hAnsi="Arial" w:cs="Arial"/>
          <w:color w:val="333333"/>
          <w:sz w:val="21"/>
          <w:szCs w:val="21"/>
        </w:rPr>
        <w:t xml:space="preserve"> Term dictionary</w:t>
      </w:r>
      <w:r>
        <w:rPr>
          <w:rFonts w:ascii="Arial" w:hAnsi="Arial" w:cs="Arial"/>
          <w:color w:val="333333"/>
          <w:sz w:val="21"/>
          <w:szCs w:val="21"/>
        </w:rPr>
        <w:t>，意思就是</w:t>
      </w:r>
      <w:r>
        <w:rPr>
          <w:rFonts w:ascii="Arial" w:hAnsi="Arial" w:cs="Arial"/>
          <w:color w:val="333333"/>
          <w:sz w:val="21"/>
          <w:szCs w:val="21"/>
        </w:rPr>
        <w:t>term</w:t>
      </w:r>
      <w:r>
        <w:rPr>
          <w:rFonts w:ascii="Arial" w:hAnsi="Arial" w:cs="Arial"/>
          <w:color w:val="333333"/>
          <w:sz w:val="21"/>
          <w:szCs w:val="21"/>
        </w:rPr>
        <w:t>的字典。有了</w:t>
      </w:r>
      <w:r>
        <w:rPr>
          <w:rFonts w:ascii="Arial" w:hAnsi="Arial" w:cs="Arial"/>
          <w:color w:val="333333"/>
          <w:sz w:val="21"/>
          <w:szCs w:val="21"/>
        </w:rPr>
        <w:t>Term dictionary</w:t>
      </w:r>
      <w:r>
        <w:rPr>
          <w:rFonts w:ascii="Arial" w:hAnsi="Arial" w:cs="Arial"/>
          <w:color w:val="333333"/>
          <w:sz w:val="21"/>
          <w:szCs w:val="21"/>
        </w:rPr>
        <w:t>之后，就可以用比较少的比较次数和磁盘读次数查找目标。但是磁盘的随机读操作仍然是非常昂贵的，所以尽量少的读磁盘，有必要把一些数据缓存到内存里。但是整个</w:t>
      </w:r>
      <w:r>
        <w:rPr>
          <w:rFonts w:ascii="Arial" w:hAnsi="Arial" w:cs="Arial"/>
          <w:color w:val="333333"/>
          <w:sz w:val="21"/>
          <w:szCs w:val="21"/>
        </w:rPr>
        <w:t>Term dictionary</w:t>
      </w:r>
      <w:r>
        <w:rPr>
          <w:rFonts w:ascii="Arial" w:hAnsi="Arial" w:cs="Arial"/>
          <w:color w:val="333333"/>
          <w:sz w:val="21"/>
          <w:szCs w:val="21"/>
        </w:rPr>
        <w:t>本身又太大了，无法完整地放到内存里。于是就有了</w:t>
      </w:r>
      <w:r>
        <w:rPr>
          <w:rFonts w:ascii="Arial" w:hAnsi="Arial" w:cs="Arial"/>
          <w:color w:val="333333"/>
          <w:sz w:val="21"/>
          <w:szCs w:val="21"/>
        </w:rPr>
        <w:t>Term index</w:t>
      </w:r>
      <w:r>
        <w:rPr>
          <w:rFonts w:ascii="Arial" w:hAnsi="Arial" w:cs="Arial"/>
          <w:color w:val="333333"/>
          <w:sz w:val="21"/>
          <w:szCs w:val="21"/>
        </w:rPr>
        <w:t>。</w:t>
      </w:r>
      <w:r>
        <w:rPr>
          <w:rFonts w:ascii="Arial" w:hAnsi="Arial" w:cs="Arial"/>
          <w:color w:val="333333"/>
          <w:sz w:val="21"/>
          <w:szCs w:val="21"/>
        </w:rPr>
        <w:t>Term index</w:t>
      </w:r>
      <w:r>
        <w:rPr>
          <w:rFonts w:ascii="Arial" w:hAnsi="Arial" w:cs="Arial"/>
          <w:color w:val="333333"/>
          <w:sz w:val="21"/>
          <w:szCs w:val="21"/>
        </w:rPr>
        <w:t>有点像一本字典的大的章节表。比如：</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A</w:t>
      </w:r>
      <w:r>
        <w:rPr>
          <w:rFonts w:ascii="Arial" w:hAnsi="Arial" w:cs="Arial"/>
          <w:color w:val="333333"/>
          <w:sz w:val="21"/>
          <w:szCs w:val="21"/>
        </w:rPr>
        <w:t>开头的</w:t>
      </w:r>
      <w:r>
        <w:rPr>
          <w:rFonts w:ascii="Arial" w:hAnsi="Arial" w:cs="Arial"/>
          <w:color w:val="333333"/>
          <w:sz w:val="21"/>
          <w:szCs w:val="21"/>
        </w:rPr>
        <w:t>term ……………. Xxx</w:t>
      </w:r>
      <w:r>
        <w:rPr>
          <w:rFonts w:ascii="Arial" w:hAnsi="Arial" w:cs="Arial"/>
          <w:color w:val="333333"/>
          <w:sz w:val="21"/>
          <w:szCs w:val="21"/>
        </w:rPr>
        <w:t>页</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C</w:t>
      </w:r>
      <w:r>
        <w:rPr>
          <w:rFonts w:ascii="Arial" w:hAnsi="Arial" w:cs="Arial"/>
          <w:color w:val="333333"/>
          <w:sz w:val="21"/>
          <w:szCs w:val="21"/>
        </w:rPr>
        <w:t>开头的</w:t>
      </w:r>
      <w:r>
        <w:rPr>
          <w:rFonts w:ascii="Arial" w:hAnsi="Arial" w:cs="Arial"/>
          <w:color w:val="333333"/>
          <w:sz w:val="21"/>
          <w:szCs w:val="21"/>
        </w:rPr>
        <w:t>term ……………. Xxx</w:t>
      </w:r>
      <w:r>
        <w:rPr>
          <w:rFonts w:ascii="Arial" w:hAnsi="Arial" w:cs="Arial"/>
          <w:color w:val="333333"/>
          <w:sz w:val="21"/>
          <w:szCs w:val="21"/>
        </w:rPr>
        <w:t>页</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E</w:t>
      </w:r>
      <w:r>
        <w:rPr>
          <w:rFonts w:ascii="Arial" w:hAnsi="Arial" w:cs="Arial"/>
          <w:color w:val="333333"/>
          <w:sz w:val="21"/>
          <w:szCs w:val="21"/>
        </w:rPr>
        <w:t>开头的</w:t>
      </w:r>
      <w:r>
        <w:rPr>
          <w:rFonts w:ascii="Arial" w:hAnsi="Arial" w:cs="Arial"/>
          <w:color w:val="333333"/>
          <w:sz w:val="21"/>
          <w:szCs w:val="21"/>
        </w:rPr>
        <w:t>term ……………. Xxx</w:t>
      </w:r>
      <w:r>
        <w:rPr>
          <w:rFonts w:ascii="Arial" w:hAnsi="Arial" w:cs="Arial"/>
          <w:color w:val="333333"/>
          <w:sz w:val="21"/>
          <w:szCs w:val="21"/>
        </w:rPr>
        <w:t>页</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如果所有的</w:t>
      </w:r>
      <w:r>
        <w:rPr>
          <w:rFonts w:ascii="Arial" w:hAnsi="Arial" w:cs="Arial"/>
          <w:color w:val="333333"/>
          <w:sz w:val="21"/>
          <w:szCs w:val="21"/>
        </w:rPr>
        <w:t>term</w:t>
      </w:r>
      <w:r>
        <w:rPr>
          <w:rFonts w:ascii="Arial" w:hAnsi="Arial" w:cs="Arial"/>
          <w:color w:val="333333"/>
          <w:sz w:val="21"/>
          <w:szCs w:val="21"/>
        </w:rPr>
        <w:t>都是英文字符的话，可能这个</w:t>
      </w:r>
      <w:r>
        <w:rPr>
          <w:rFonts w:ascii="Arial" w:hAnsi="Arial" w:cs="Arial"/>
          <w:color w:val="333333"/>
          <w:sz w:val="21"/>
          <w:szCs w:val="21"/>
        </w:rPr>
        <w:t>term index</w:t>
      </w:r>
      <w:r>
        <w:rPr>
          <w:rFonts w:ascii="Arial" w:hAnsi="Arial" w:cs="Arial"/>
          <w:color w:val="333333"/>
          <w:sz w:val="21"/>
          <w:szCs w:val="21"/>
        </w:rPr>
        <w:t>就真的是</w:t>
      </w:r>
      <w:r>
        <w:rPr>
          <w:rFonts w:ascii="Arial" w:hAnsi="Arial" w:cs="Arial"/>
          <w:color w:val="333333"/>
          <w:sz w:val="21"/>
          <w:szCs w:val="21"/>
        </w:rPr>
        <w:t>26</w:t>
      </w:r>
      <w:r>
        <w:rPr>
          <w:rFonts w:ascii="Arial" w:hAnsi="Arial" w:cs="Arial"/>
          <w:color w:val="333333"/>
          <w:sz w:val="21"/>
          <w:szCs w:val="21"/>
        </w:rPr>
        <w:t>个英文字符表构成的了。但是实际的情况是，</w:t>
      </w:r>
      <w:r>
        <w:rPr>
          <w:rFonts w:ascii="Arial" w:hAnsi="Arial" w:cs="Arial"/>
          <w:color w:val="333333"/>
          <w:sz w:val="21"/>
          <w:szCs w:val="21"/>
        </w:rPr>
        <w:t>term</w:t>
      </w:r>
      <w:r>
        <w:rPr>
          <w:rFonts w:ascii="Arial" w:hAnsi="Arial" w:cs="Arial"/>
          <w:color w:val="333333"/>
          <w:sz w:val="21"/>
          <w:szCs w:val="21"/>
        </w:rPr>
        <w:t>未必都是英文字符，</w:t>
      </w:r>
      <w:r>
        <w:rPr>
          <w:rFonts w:ascii="Arial" w:hAnsi="Arial" w:cs="Arial"/>
          <w:color w:val="333333"/>
          <w:sz w:val="21"/>
          <w:szCs w:val="21"/>
        </w:rPr>
        <w:t>term</w:t>
      </w:r>
      <w:r>
        <w:rPr>
          <w:rFonts w:ascii="Arial" w:hAnsi="Arial" w:cs="Arial"/>
          <w:color w:val="333333"/>
          <w:sz w:val="21"/>
          <w:szCs w:val="21"/>
        </w:rPr>
        <w:t>可以是任意的</w:t>
      </w:r>
      <w:r>
        <w:rPr>
          <w:rFonts w:ascii="Arial" w:hAnsi="Arial" w:cs="Arial"/>
          <w:color w:val="333333"/>
          <w:sz w:val="21"/>
          <w:szCs w:val="21"/>
        </w:rPr>
        <w:t>byte</w:t>
      </w:r>
      <w:r>
        <w:rPr>
          <w:rFonts w:ascii="Arial" w:hAnsi="Arial" w:cs="Arial"/>
          <w:color w:val="333333"/>
          <w:sz w:val="21"/>
          <w:szCs w:val="21"/>
        </w:rPr>
        <w:t>数组。而且</w:t>
      </w:r>
      <w:r>
        <w:rPr>
          <w:rFonts w:ascii="Arial" w:hAnsi="Arial" w:cs="Arial"/>
          <w:color w:val="333333"/>
          <w:sz w:val="21"/>
          <w:szCs w:val="21"/>
        </w:rPr>
        <w:t>26</w:t>
      </w:r>
      <w:r>
        <w:rPr>
          <w:rFonts w:ascii="Arial" w:hAnsi="Arial" w:cs="Arial"/>
          <w:color w:val="333333"/>
          <w:sz w:val="21"/>
          <w:szCs w:val="21"/>
        </w:rPr>
        <w:t>个英文字符也未必是每一个字符都有均等的</w:t>
      </w:r>
      <w:r>
        <w:rPr>
          <w:rFonts w:ascii="Arial" w:hAnsi="Arial" w:cs="Arial"/>
          <w:color w:val="333333"/>
          <w:sz w:val="21"/>
          <w:szCs w:val="21"/>
        </w:rPr>
        <w:t>term</w:t>
      </w:r>
      <w:r>
        <w:rPr>
          <w:rFonts w:ascii="Arial" w:hAnsi="Arial" w:cs="Arial"/>
          <w:color w:val="333333"/>
          <w:sz w:val="21"/>
          <w:szCs w:val="21"/>
        </w:rPr>
        <w:t>，比如</w:t>
      </w:r>
      <w:r>
        <w:rPr>
          <w:rFonts w:ascii="Arial" w:hAnsi="Arial" w:cs="Arial"/>
          <w:color w:val="333333"/>
          <w:sz w:val="21"/>
          <w:szCs w:val="21"/>
        </w:rPr>
        <w:t>x</w:t>
      </w:r>
      <w:r>
        <w:rPr>
          <w:rFonts w:ascii="Arial" w:hAnsi="Arial" w:cs="Arial"/>
          <w:color w:val="333333"/>
          <w:sz w:val="21"/>
          <w:szCs w:val="21"/>
        </w:rPr>
        <w:t>字符开头的</w:t>
      </w:r>
      <w:r>
        <w:rPr>
          <w:rFonts w:ascii="Arial" w:hAnsi="Arial" w:cs="Arial"/>
          <w:color w:val="333333"/>
          <w:sz w:val="21"/>
          <w:szCs w:val="21"/>
        </w:rPr>
        <w:t>term</w:t>
      </w:r>
      <w:r>
        <w:rPr>
          <w:rFonts w:ascii="Arial" w:hAnsi="Arial" w:cs="Arial"/>
          <w:color w:val="333333"/>
          <w:sz w:val="21"/>
          <w:szCs w:val="21"/>
        </w:rPr>
        <w:t>可能一个都没有，而</w:t>
      </w:r>
      <w:r>
        <w:rPr>
          <w:rFonts w:ascii="Arial" w:hAnsi="Arial" w:cs="Arial"/>
          <w:color w:val="333333"/>
          <w:sz w:val="21"/>
          <w:szCs w:val="21"/>
        </w:rPr>
        <w:t>s</w:t>
      </w:r>
      <w:r>
        <w:rPr>
          <w:rFonts w:ascii="Arial" w:hAnsi="Arial" w:cs="Arial"/>
          <w:color w:val="333333"/>
          <w:sz w:val="21"/>
          <w:szCs w:val="21"/>
        </w:rPr>
        <w:t>开头的</w:t>
      </w:r>
      <w:r>
        <w:rPr>
          <w:rFonts w:ascii="Arial" w:hAnsi="Arial" w:cs="Arial"/>
          <w:color w:val="333333"/>
          <w:sz w:val="21"/>
          <w:szCs w:val="21"/>
        </w:rPr>
        <w:t>term</w:t>
      </w:r>
      <w:r>
        <w:rPr>
          <w:rFonts w:ascii="Arial" w:hAnsi="Arial" w:cs="Arial"/>
          <w:color w:val="333333"/>
          <w:sz w:val="21"/>
          <w:szCs w:val="21"/>
        </w:rPr>
        <w:t>又特别多。实际的</w:t>
      </w:r>
      <w:r>
        <w:rPr>
          <w:rFonts w:ascii="Arial" w:hAnsi="Arial" w:cs="Arial"/>
          <w:color w:val="333333"/>
          <w:sz w:val="21"/>
          <w:szCs w:val="21"/>
        </w:rPr>
        <w:t>term index</w:t>
      </w:r>
      <w:r>
        <w:rPr>
          <w:rFonts w:ascii="Arial" w:hAnsi="Arial" w:cs="Arial"/>
          <w:color w:val="333333"/>
          <w:sz w:val="21"/>
          <w:szCs w:val="21"/>
        </w:rPr>
        <w:t>是一棵</w:t>
      </w:r>
      <w:r>
        <w:rPr>
          <w:rFonts w:ascii="Arial" w:hAnsi="Arial" w:cs="Arial"/>
          <w:color w:val="333333"/>
          <w:sz w:val="21"/>
          <w:szCs w:val="21"/>
        </w:rPr>
        <w:t xml:space="preserve">trie </w:t>
      </w:r>
      <w:r>
        <w:rPr>
          <w:rFonts w:ascii="Arial" w:hAnsi="Arial" w:cs="Arial"/>
          <w:color w:val="333333"/>
          <w:sz w:val="21"/>
          <w:szCs w:val="21"/>
        </w:rPr>
        <w:t>树：</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noProof/>
        </w:rPr>
        <w:drawing>
          <wp:inline distT="0" distB="0" distL="0" distR="0" wp14:anchorId="581F6B7F" wp14:editId="55682D9E">
            <wp:extent cx="3247619" cy="2266667"/>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7619" cy="2266667"/>
                    </a:xfrm>
                    <a:prstGeom prst="rect">
                      <a:avLst/>
                    </a:prstGeom>
                  </pic:spPr>
                </pic:pic>
              </a:graphicData>
            </a:graphic>
          </wp:inline>
        </w:drawing>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上图例子是一个包含</w:t>
      </w:r>
      <w:r>
        <w:rPr>
          <w:rFonts w:ascii="Arial" w:hAnsi="Arial" w:cs="Arial"/>
          <w:color w:val="333333"/>
          <w:sz w:val="21"/>
          <w:szCs w:val="21"/>
        </w:rPr>
        <w:t xml:space="preserve"> "A", "to", "tea", "ted", "ten", "i", "in", </w:t>
      </w:r>
      <w:r>
        <w:rPr>
          <w:rFonts w:ascii="Arial" w:hAnsi="Arial" w:cs="Arial"/>
          <w:color w:val="333333"/>
          <w:sz w:val="21"/>
          <w:szCs w:val="21"/>
        </w:rPr>
        <w:t>和</w:t>
      </w:r>
      <w:r>
        <w:rPr>
          <w:rFonts w:ascii="Arial" w:hAnsi="Arial" w:cs="Arial"/>
          <w:color w:val="333333"/>
          <w:sz w:val="21"/>
          <w:szCs w:val="21"/>
        </w:rPr>
        <w:t xml:space="preserve"> "inn" </w:t>
      </w:r>
      <w:r>
        <w:rPr>
          <w:rFonts w:ascii="Arial" w:hAnsi="Arial" w:cs="Arial"/>
          <w:color w:val="333333"/>
          <w:sz w:val="21"/>
          <w:szCs w:val="21"/>
        </w:rPr>
        <w:t>的</w:t>
      </w:r>
      <w:r>
        <w:rPr>
          <w:rFonts w:ascii="Arial" w:hAnsi="Arial" w:cs="Arial"/>
          <w:color w:val="333333"/>
          <w:sz w:val="21"/>
          <w:szCs w:val="21"/>
        </w:rPr>
        <w:t>trie</w:t>
      </w:r>
      <w:r>
        <w:rPr>
          <w:rFonts w:ascii="Arial" w:hAnsi="Arial" w:cs="Arial"/>
          <w:color w:val="333333"/>
          <w:sz w:val="21"/>
          <w:szCs w:val="21"/>
        </w:rPr>
        <w:t>树。这棵树不会包含所有的</w:t>
      </w:r>
      <w:r>
        <w:rPr>
          <w:rFonts w:ascii="Arial" w:hAnsi="Arial" w:cs="Arial"/>
          <w:color w:val="333333"/>
          <w:sz w:val="21"/>
          <w:szCs w:val="21"/>
        </w:rPr>
        <w:t>term</w:t>
      </w:r>
      <w:r>
        <w:rPr>
          <w:rFonts w:ascii="Arial" w:hAnsi="Arial" w:cs="Arial"/>
          <w:color w:val="333333"/>
          <w:sz w:val="21"/>
          <w:szCs w:val="21"/>
        </w:rPr>
        <w:t>，它包含的是</w:t>
      </w:r>
      <w:r>
        <w:rPr>
          <w:rFonts w:ascii="Arial" w:hAnsi="Arial" w:cs="Arial"/>
          <w:color w:val="333333"/>
          <w:sz w:val="21"/>
          <w:szCs w:val="21"/>
        </w:rPr>
        <w:t>term</w:t>
      </w:r>
      <w:r>
        <w:rPr>
          <w:rFonts w:ascii="Arial" w:hAnsi="Arial" w:cs="Arial"/>
          <w:color w:val="333333"/>
          <w:sz w:val="21"/>
          <w:szCs w:val="21"/>
        </w:rPr>
        <w:t>的一些前缀。通过</w:t>
      </w:r>
      <w:r>
        <w:rPr>
          <w:rFonts w:ascii="Arial" w:hAnsi="Arial" w:cs="Arial"/>
          <w:color w:val="333333"/>
          <w:sz w:val="21"/>
          <w:szCs w:val="21"/>
        </w:rPr>
        <w:t>term index</w:t>
      </w:r>
      <w:r>
        <w:rPr>
          <w:rFonts w:ascii="Arial" w:hAnsi="Arial" w:cs="Arial"/>
          <w:color w:val="333333"/>
          <w:sz w:val="21"/>
          <w:szCs w:val="21"/>
        </w:rPr>
        <w:t>可以快速地定位到</w:t>
      </w:r>
      <w:r>
        <w:rPr>
          <w:rFonts w:ascii="Arial" w:hAnsi="Arial" w:cs="Arial"/>
          <w:color w:val="333333"/>
          <w:sz w:val="21"/>
          <w:szCs w:val="21"/>
        </w:rPr>
        <w:t>term dictionary</w:t>
      </w:r>
      <w:r>
        <w:rPr>
          <w:rFonts w:ascii="Arial" w:hAnsi="Arial" w:cs="Arial"/>
          <w:color w:val="333333"/>
          <w:sz w:val="21"/>
          <w:szCs w:val="21"/>
        </w:rPr>
        <w:t>的某个</w:t>
      </w:r>
      <w:r>
        <w:rPr>
          <w:rFonts w:ascii="Arial" w:hAnsi="Arial" w:cs="Arial"/>
          <w:color w:val="333333"/>
          <w:sz w:val="21"/>
          <w:szCs w:val="21"/>
        </w:rPr>
        <w:t>offset</w:t>
      </w:r>
      <w:r>
        <w:rPr>
          <w:rFonts w:ascii="Arial" w:hAnsi="Arial" w:cs="Arial"/>
          <w:color w:val="333333"/>
          <w:sz w:val="21"/>
          <w:szCs w:val="21"/>
        </w:rPr>
        <w:t>，然后从这个位置再往后顺序查找。再加上一些压缩技术（想了解更多，搜索</w:t>
      </w:r>
      <w:r>
        <w:rPr>
          <w:rFonts w:ascii="Arial" w:hAnsi="Arial" w:cs="Arial"/>
          <w:color w:val="333333"/>
          <w:sz w:val="21"/>
          <w:szCs w:val="21"/>
        </w:rPr>
        <w:t xml:space="preserve"> Lucene Finite State Transducers</w:t>
      </w:r>
      <w:r>
        <w:rPr>
          <w:rFonts w:ascii="Arial" w:hAnsi="Arial" w:cs="Arial"/>
          <w:color w:val="333333"/>
          <w:sz w:val="21"/>
          <w:szCs w:val="21"/>
        </w:rPr>
        <w:t>），</w:t>
      </w:r>
      <w:r>
        <w:rPr>
          <w:rFonts w:ascii="Arial" w:hAnsi="Arial" w:cs="Arial"/>
          <w:color w:val="333333"/>
          <w:sz w:val="21"/>
          <w:szCs w:val="21"/>
        </w:rPr>
        <w:t>Term index</w:t>
      </w:r>
      <w:r>
        <w:rPr>
          <w:rFonts w:ascii="Arial" w:hAnsi="Arial" w:cs="Arial"/>
          <w:color w:val="333333"/>
          <w:sz w:val="21"/>
          <w:szCs w:val="21"/>
        </w:rPr>
        <w:t>的尺寸可以只有所有</w:t>
      </w:r>
      <w:r>
        <w:rPr>
          <w:rFonts w:ascii="Arial" w:hAnsi="Arial" w:cs="Arial"/>
          <w:color w:val="333333"/>
          <w:sz w:val="21"/>
          <w:szCs w:val="21"/>
        </w:rPr>
        <w:t>term</w:t>
      </w:r>
      <w:r>
        <w:rPr>
          <w:rFonts w:ascii="Arial" w:hAnsi="Arial" w:cs="Arial"/>
          <w:color w:val="333333"/>
          <w:sz w:val="21"/>
          <w:szCs w:val="21"/>
        </w:rPr>
        <w:t>的尺寸的几十分之一，使得用内存缓存整个</w:t>
      </w:r>
      <w:r>
        <w:rPr>
          <w:rFonts w:ascii="Arial" w:hAnsi="Arial" w:cs="Arial"/>
          <w:color w:val="333333"/>
          <w:sz w:val="21"/>
          <w:szCs w:val="21"/>
        </w:rPr>
        <w:t>term index</w:t>
      </w:r>
      <w:r>
        <w:rPr>
          <w:rFonts w:ascii="Arial" w:hAnsi="Arial" w:cs="Arial"/>
          <w:color w:val="333333"/>
          <w:sz w:val="21"/>
          <w:szCs w:val="21"/>
        </w:rPr>
        <w:t>变成可能。整体上来说就是这样的效果</w:t>
      </w:r>
      <w:r>
        <w:rPr>
          <w:rFonts w:ascii="Arial" w:hAnsi="Arial" w:cs="Arial"/>
          <w:color w:val="333333"/>
          <w:sz w:val="21"/>
          <w:szCs w:val="21"/>
        </w:rPr>
        <w:t>:</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noProof/>
        </w:rPr>
        <w:drawing>
          <wp:inline distT="0" distB="0" distL="0" distR="0" wp14:anchorId="719DCB64" wp14:editId="177767F4">
            <wp:extent cx="5274310" cy="279209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92095"/>
                    </a:xfrm>
                    <a:prstGeom prst="rect">
                      <a:avLst/>
                    </a:prstGeom>
                  </pic:spPr>
                </pic:pic>
              </a:graphicData>
            </a:graphic>
          </wp:inline>
        </w:drawing>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由</w:t>
      </w:r>
      <w:r>
        <w:rPr>
          <w:rFonts w:ascii="Arial" w:hAnsi="Arial" w:cs="Arial"/>
          <w:color w:val="333333"/>
          <w:sz w:val="21"/>
          <w:szCs w:val="21"/>
        </w:rPr>
        <w:t>Term index</w:t>
      </w:r>
      <w:r>
        <w:rPr>
          <w:rFonts w:ascii="Arial" w:hAnsi="Arial" w:cs="Arial"/>
          <w:color w:val="333333"/>
          <w:sz w:val="21"/>
          <w:szCs w:val="21"/>
        </w:rPr>
        <w:t>到</w:t>
      </w:r>
      <w:r>
        <w:rPr>
          <w:rFonts w:ascii="Arial" w:hAnsi="Arial" w:cs="Arial"/>
          <w:color w:val="333333"/>
          <w:sz w:val="21"/>
          <w:szCs w:val="21"/>
        </w:rPr>
        <w:t>Term Dictionary</w:t>
      </w:r>
      <w:r>
        <w:rPr>
          <w:rFonts w:ascii="Arial" w:hAnsi="Arial" w:cs="Arial"/>
          <w:color w:val="333333"/>
          <w:sz w:val="21"/>
          <w:szCs w:val="21"/>
        </w:rPr>
        <w:t>，再到</w:t>
      </w:r>
      <w:r>
        <w:rPr>
          <w:rFonts w:ascii="Arial" w:hAnsi="Arial" w:cs="Arial"/>
          <w:color w:val="333333"/>
          <w:sz w:val="21"/>
          <w:szCs w:val="21"/>
        </w:rPr>
        <w:t>Posting List</w:t>
      </w:r>
      <w:r>
        <w:rPr>
          <w:rFonts w:ascii="Arial" w:hAnsi="Arial" w:cs="Arial"/>
          <w:color w:val="333333"/>
          <w:sz w:val="21"/>
          <w:szCs w:val="21"/>
        </w:rPr>
        <w:t>，通过某个字段的关键字去查询结果的过程就比较清楚了，通过多个关键字的</w:t>
      </w:r>
      <w:r>
        <w:rPr>
          <w:rFonts w:ascii="Arial" w:hAnsi="Arial" w:cs="Arial"/>
          <w:color w:val="333333"/>
          <w:sz w:val="21"/>
          <w:szCs w:val="21"/>
        </w:rPr>
        <w:t>Posting List</w:t>
      </w:r>
      <w:r>
        <w:rPr>
          <w:rFonts w:ascii="Arial" w:hAnsi="Arial" w:cs="Arial"/>
          <w:color w:val="333333"/>
          <w:sz w:val="21"/>
          <w:szCs w:val="21"/>
        </w:rPr>
        <w:t>进行</w:t>
      </w:r>
      <w:r>
        <w:rPr>
          <w:rFonts w:ascii="Arial" w:hAnsi="Arial" w:cs="Arial"/>
          <w:color w:val="333333"/>
          <w:sz w:val="21"/>
          <w:szCs w:val="21"/>
        </w:rPr>
        <w:t>AND</w:t>
      </w:r>
      <w:r>
        <w:rPr>
          <w:rFonts w:ascii="Arial" w:hAnsi="Arial" w:cs="Arial"/>
          <w:color w:val="333333"/>
          <w:sz w:val="21"/>
          <w:szCs w:val="21"/>
        </w:rPr>
        <w:t>或者</w:t>
      </w:r>
      <w:r>
        <w:rPr>
          <w:rFonts w:ascii="Arial" w:hAnsi="Arial" w:cs="Arial"/>
          <w:color w:val="333333"/>
          <w:sz w:val="21"/>
          <w:szCs w:val="21"/>
        </w:rPr>
        <w:t>OR</w:t>
      </w:r>
      <w:r>
        <w:rPr>
          <w:rFonts w:ascii="Arial" w:hAnsi="Arial" w:cs="Arial"/>
          <w:color w:val="333333"/>
          <w:sz w:val="21"/>
          <w:szCs w:val="21"/>
        </w:rPr>
        <w:t>进行交集或者并集的查询也简单了。</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对比</w:t>
      </w:r>
      <w:r>
        <w:rPr>
          <w:rFonts w:ascii="Arial" w:hAnsi="Arial" w:cs="Arial"/>
          <w:color w:val="333333"/>
          <w:sz w:val="21"/>
          <w:szCs w:val="21"/>
        </w:rPr>
        <w:t>MySQL</w:t>
      </w:r>
      <w:r>
        <w:rPr>
          <w:rFonts w:ascii="Arial" w:hAnsi="Arial" w:cs="Arial"/>
          <w:color w:val="333333"/>
          <w:sz w:val="21"/>
          <w:szCs w:val="21"/>
        </w:rPr>
        <w:t>的</w:t>
      </w:r>
      <w:r>
        <w:rPr>
          <w:rFonts w:ascii="Arial" w:hAnsi="Arial" w:cs="Arial"/>
          <w:color w:val="333333"/>
          <w:sz w:val="21"/>
          <w:szCs w:val="21"/>
        </w:rPr>
        <w:t>B+Tree</w:t>
      </w:r>
      <w:r>
        <w:rPr>
          <w:rFonts w:ascii="Arial" w:hAnsi="Arial" w:cs="Arial"/>
          <w:color w:val="333333"/>
          <w:sz w:val="21"/>
          <w:szCs w:val="21"/>
        </w:rPr>
        <w:t>索引原理，可以发现：</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w:t>
      </w:r>
      <w:r>
        <w:rPr>
          <w:rFonts w:ascii="Arial" w:hAnsi="Arial" w:cs="Arial"/>
          <w:color w:val="333333"/>
          <w:sz w:val="21"/>
          <w:szCs w:val="21"/>
        </w:rPr>
        <w:t>Lucene</w:t>
      </w:r>
      <w:r>
        <w:rPr>
          <w:rFonts w:ascii="Arial" w:hAnsi="Arial" w:cs="Arial"/>
          <w:color w:val="333333"/>
          <w:sz w:val="21"/>
          <w:szCs w:val="21"/>
        </w:rPr>
        <w:t>的</w:t>
      </w:r>
      <w:r>
        <w:rPr>
          <w:rFonts w:ascii="Arial" w:hAnsi="Arial" w:cs="Arial"/>
          <w:color w:val="333333"/>
          <w:sz w:val="21"/>
          <w:szCs w:val="21"/>
        </w:rPr>
        <w:t>Term index</w:t>
      </w:r>
      <w:r>
        <w:rPr>
          <w:rFonts w:ascii="Arial" w:hAnsi="Arial" w:cs="Arial"/>
          <w:color w:val="333333"/>
          <w:sz w:val="21"/>
          <w:szCs w:val="21"/>
        </w:rPr>
        <w:t>和</w:t>
      </w:r>
      <w:r>
        <w:rPr>
          <w:rFonts w:ascii="Arial" w:hAnsi="Arial" w:cs="Arial"/>
          <w:color w:val="333333"/>
          <w:sz w:val="21"/>
          <w:szCs w:val="21"/>
        </w:rPr>
        <w:t>Term Dictionary</w:t>
      </w:r>
      <w:r>
        <w:rPr>
          <w:rFonts w:ascii="Arial" w:hAnsi="Arial" w:cs="Arial"/>
          <w:color w:val="333333"/>
          <w:sz w:val="21"/>
          <w:szCs w:val="21"/>
        </w:rPr>
        <w:t>其实对应的就是</w:t>
      </w:r>
      <w:r>
        <w:rPr>
          <w:rFonts w:ascii="Arial" w:hAnsi="Arial" w:cs="Arial"/>
          <w:color w:val="333333"/>
          <w:sz w:val="21"/>
          <w:szCs w:val="21"/>
        </w:rPr>
        <w:t>MySQL</w:t>
      </w:r>
      <w:r>
        <w:rPr>
          <w:rFonts w:ascii="Arial" w:hAnsi="Arial" w:cs="Arial"/>
          <w:color w:val="333333"/>
          <w:sz w:val="21"/>
          <w:szCs w:val="21"/>
        </w:rPr>
        <w:t>的</w:t>
      </w:r>
      <w:r>
        <w:rPr>
          <w:rFonts w:ascii="Arial" w:hAnsi="Arial" w:cs="Arial"/>
          <w:color w:val="333333"/>
          <w:sz w:val="21"/>
          <w:szCs w:val="21"/>
        </w:rPr>
        <w:t>B+Tree</w:t>
      </w:r>
      <w:r>
        <w:rPr>
          <w:rFonts w:ascii="Arial" w:hAnsi="Arial" w:cs="Arial"/>
          <w:color w:val="333333"/>
          <w:sz w:val="21"/>
          <w:szCs w:val="21"/>
        </w:rPr>
        <w:t>的功能，为关键字</w:t>
      </w:r>
      <w:r>
        <w:rPr>
          <w:rFonts w:ascii="Arial" w:hAnsi="Arial" w:cs="Arial"/>
          <w:color w:val="333333"/>
          <w:sz w:val="21"/>
          <w:szCs w:val="21"/>
        </w:rPr>
        <w:t>key</w:t>
      </w:r>
      <w:r>
        <w:rPr>
          <w:rFonts w:ascii="Arial" w:hAnsi="Arial" w:cs="Arial"/>
          <w:color w:val="333333"/>
          <w:sz w:val="21"/>
          <w:szCs w:val="21"/>
        </w:rPr>
        <w:t>提供索引。</w:t>
      </w:r>
      <w:r>
        <w:rPr>
          <w:rFonts w:ascii="Arial" w:hAnsi="Arial" w:cs="Arial"/>
          <w:color w:val="333333"/>
          <w:sz w:val="21"/>
          <w:szCs w:val="21"/>
        </w:rPr>
        <w:t>Lucene</w:t>
      </w:r>
      <w:r>
        <w:rPr>
          <w:rFonts w:ascii="Arial" w:hAnsi="Arial" w:cs="Arial"/>
          <w:color w:val="333333"/>
          <w:sz w:val="21"/>
          <w:szCs w:val="21"/>
        </w:rPr>
        <w:t>的</w:t>
      </w:r>
      <w:r>
        <w:rPr>
          <w:rFonts w:ascii="Arial" w:hAnsi="Arial" w:cs="Arial"/>
          <w:color w:val="333333"/>
          <w:sz w:val="21"/>
          <w:szCs w:val="21"/>
        </w:rPr>
        <w:t>inverted index</w:t>
      </w:r>
      <w:r>
        <w:rPr>
          <w:rFonts w:ascii="Arial" w:hAnsi="Arial" w:cs="Arial"/>
          <w:color w:val="333333"/>
          <w:sz w:val="21"/>
          <w:szCs w:val="21"/>
        </w:rPr>
        <w:t>可以比</w:t>
      </w:r>
      <w:r>
        <w:rPr>
          <w:rFonts w:ascii="Arial" w:hAnsi="Arial" w:cs="Arial"/>
          <w:color w:val="333333"/>
          <w:sz w:val="21"/>
          <w:szCs w:val="21"/>
        </w:rPr>
        <w:t>MySQL</w:t>
      </w:r>
      <w:r>
        <w:rPr>
          <w:rFonts w:ascii="Arial" w:hAnsi="Arial" w:cs="Arial"/>
          <w:color w:val="333333"/>
          <w:sz w:val="21"/>
          <w:szCs w:val="21"/>
        </w:rPr>
        <w:t>的</w:t>
      </w:r>
      <w:r>
        <w:rPr>
          <w:rFonts w:ascii="Arial" w:hAnsi="Arial" w:cs="Arial"/>
          <w:color w:val="333333"/>
          <w:sz w:val="21"/>
          <w:szCs w:val="21"/>
        </w:rPr>
        <w:t>b-tree</w:t>
      </w:r>
      <w:r>
        <w:rPr>
          <w:rFonts w:ascii="Arial" w:hAnsi="Arial" w:cs="Arial"/>
          <w:color w:val="333333"/>
          <w:sz w:val="21"/>
          <w:szCs w:val="21"/>
        </w:rPr>
        <w:t>检索更快。</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w:t>
      </w:r>
      <w:r>
        <w:rPr>
          <w:rFonts w:ascii="Arial" w:hAnsi="Arial" w:cs="Arial"/>
          <w:color w:val="333333"/>
          <w:sz w:val="21"/>
          <w:szCs w:val="21"/>
        </w:rPr>
        <w:t>Term index</w:t>
      </w:r>
      <w:r>
        <w:rPr>
          <w:rFonts w:ascii="Arial" w:hAnsi="Arial" w:cs="Arial"/>
          <w:color w:val="333333"/>
          <w:sz w:val="21"/>
          <w:szCs w:val="21"/>
        </w:rPr>
        <w:t>在内存中是以</w:t>
      </w:r>
      <w:r>
        <w:rPr>
          <w:rFonts w:ascii="Arial" w:hAnsi="Arial" w:cs="Arial"/>
          <w:color w:val="333333"/>
          <w:sz w:val="21"/>
          <w:szCs w:val="21"/>
        </w:rPr>
        <w:t>FST</w:t>
      </w:r>
      <w:r>
        <w:rPr>
          <w:rFonts w:ascii="Arial" w:hAnsi="Arial" w:cs="Arial"/>
          <w:color w:val="333333"/>
          <w:sz w:val="21"/>
          <w:szCs w:val="21"/>
        </w:rPr>
        <w:t>（</w:t>
      </w:r>
      <w:r>
        <w:rPr>
          <w:rFonts w:ascii="Arial" w:hAnsi="Arial" w:cs="Arial"/>
          <w:color w:val="333333"/>
          <w:sz w:val="21"/>
          <w:szCs w:val="21"/>
        </w:rPr>
        <w:t>finite state transducers</w:t>
      </w:r>
      <w:r>
        <w:rPr>
          <w:rFonts w:ascii="Arial" w:hAnsi="Arial" w:cs="Arial"/>
          <w:color w:val="333333"/>
          <w:sz w:val="21"/>
          <w:szCs w:val="21"/>
        </w:rPr>
        <w:t>）的形式保存的，其特点是非常节省内存。所以</w:t>
      </w:r>
      <w:r>
        <w:rPr>
          <w:rFonts w:ascii="Arial" w:hAnsi="Arial" w:cs="Arial"/>
          <w:color w:val="333333"/>
          <w:sz w:val="21"/>
          <w:szCs w:val="21"/>
        </w:rPr>
        <w:t>Lucene</w:t>
      </w:r>
      <w:r>
        <w:rPr>
          <w:rFonts w:ascii="Arial" w:hAnsi="Arial" w:cs="Arial"/>
          <w:color w:val="333333"/>
          <w:sz w:val="21"/>
          <w:szCs w:val="21"/>
        </w:rPr>
        <w:t>搜索一个关键字</w:t>
      </w:r>
      <w:r>
        <w:rPr>
          <w:rFonts w:ascii="Arial" w:hAnsi="Arial" w:cs="Arial"/>
          <w:color w:val="333333"/>
          <w:sz w:val="21"/>
          <w:szCs w:val="21"/>
        </w:rPr>
        <w:t>key</w:t>
      </w:r>
      <w:r>
        <w:rPr>
          <w:rFonts w:ascii="Arial" w:hAnsi="Arial" w:cs="Arial"/>
          <w:color w:val="333333"/>
          <w:sz w:val="21"/>
          <w:szCs w:val="21"/>
        </w:rPr>
        <w:t>的速度是非常快的，而</w:t>
      </w:r>
      <w:r>
        <w:rPr>
          <w:rFonts w:ascii="Arial" w:hAnsi="Arial" w:cs="Arial"/>
          <w:color w:val="333333"/>
          <w:sz w:val="21"/>
          <w:szCs w:val="21"/>
        </w:rPr>
        <w:t>MySQL</w:t>
      </w:r>
      <w:r>
        <w:rPr>
          <w:rFonts w:ascii="Arial" w:hAnsi="Arial" w:cs="Arial"/>
          <w:color w:val="333333"/>
          <w:sz w:val="21"/>
          <w:szCs w:val="21"/>
        </w:rPr>
        <w:t>的</w:t>
      </w:r>
      <w:r>
        <w:rPr>
          <w:rFonts w:ascii="Arial" w:hAnsi="Arial" w:cs="Arial"/>
          <w:color w:val="333333"/>
          <w:sz w:val="21"/>
          <w:szCs w:val="21"/>
        </w:rPr>
        <w:t>B+Tree</w:t>
      </w:r>
      <w:r>
        <w:rPr>
          <w:rFonts w:ascii="Arial" w:hAnsi="Arial" w:cs="Arial"/>
          <w:color w:val="333333"/>
          <w:sz w:val="21"/>
          <w:szCs w:val="21"/>
        </w:rPr>
        <w:t>需要读磁盘比较。</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3</w:t>
      </w:r>
      <w:r>
        <w:rPr>
          <w:rFonts w:ascii="Arial" w:hAnsi="Arial" w:cs="Arial"/>
          <w:color w:val="333333"/>
          <w:sz w:val="21"/>
          <w:szCs w:val="21"/>
        </w:rPr>
        <w:t>）</w:t>
      </w:r>
      <w:r>
        <w:rPr>
          <w:rFonts w:ascii="Arial" w:hAnsi="Arial" w:cs="Arial"/>
          <w:color w:val="333333"/>
          <w:sz w:val="21"/>
          <w:szCs w:val="21"/>
        </w:rPr>
        <w:t>Term dictionary</w:t>
      </w:r>
      <w:r>
        <w:rPr>
          <w:rFonts w:ascii="Arial" w:hAnsi="Arial" w:cs="Arial"/>
          <w:color w:val="333333"/>
          <w:sz w:val="21"/>
          <w:szCs w:val="21"/>
        </w:rPr>
        <w:t>在磁盘上是以分</w:t>
      </w:r>
      <w:r>
        <w:rPr>
          <w:rFonts w:ascii="Arial" w:hAnsi="Arial" w:cs="Arial"/>
          <w:color w:val="333333"/>
          <w:sz w:val="21"/>
          <w:szCs w:val="21"/>
        </w:rPr>
        <w:t>block</w:t>
      </w:r>
      <w:r>
        <w:rPr>
          <w:rFonts w:ascii="Arial" w:hAnsi="Arial" w:cs="Arial"/>
          <w:color w:val="333333"/>
          <w:sz w:val="21"/>
          <w:szCs w:val="21"/>
        </w:rPr>
        <w:t>的方式保存的，一个</w:t>
      </w:r>
      <w:r>
        <w:rPr>
          <w:rFonts w:ascii="Arial" w:hAnsi="Arial" w:cs="Arial"/>
          <w:color w:val="333333"/>
          <w:sz w:val="21"/>
          <w:szCs w:val="21"/>
        </w:rPr>
        <w:t>block</w:t>
      </w:r>
      <w:r>
        <w:rPr>
          <w:rFonts w:ascii="Arial" w:hAnsi="Arial" w:cs="Arial"/>
          <w:color w:val="333333"/>
          <w:sz w:val="21"/>
          <w:szCs w:val="21"/>
        </w:rPr>
        <w:t>内部利用公共前缀压缩，比如都是</w:t>
      </w:r>
      <w:r>
        <w:rPr>
          <w:rFonts w:ascii="Arial" w:hAnsi="Arial" w:cs="Arial"/>
          <w:color w:val="333333"/>
          <w:sz w:val="21"/>
          <w:szCs w:val="21"/>
        </w:rPr>
        <w:t>Ab</w:t>
      </w:r>
      <w:r>
        <w:rPr>
          <w:rFonts w:ascii="Arial" w:hAnsi="Arial" w:cs="Arial"/>
          <w:color w:val="333333"/>
          <w:sz w:val="21"/>
          <w:szCs w:val="21"/>
        </w:rPr>
        <w:t>开头的单词就可以把</w:t>
      </w:r>
      <w:r>
        <w:rPr>
          <w:rFonts w:ascii="Arial" w:hAnsi="Arial" w:cs="Arial"/>
          <w:color w:val="333333"/>
          <w:sz w:val="21"/>
          <w:szCs w:val="21"/>
        </w:rPr>
        <w:t>Ab</w:t>
      </w:r>
      <w:r>
        <w:rPr>
          <w:rFonts w:ascii="Arial" w:hAnsi="Arial" w:cs="Arial"/>
          <w:color w:val="333333"/>
          <w:sz w:val="21"/>
          <w:szCs w:val="21"/>
        </w:rPr>
        <w:t>省去。这样</w:t>
      </w:r>
      <w:r>
        <w:rPr>
          <w:rFonts w:ascii="Arial" w:hAnsi="Arial" w:cs="Arial"/>
          <w:color w:val="333333"/>
          <w:sz w:val="21"/>
          <w:szCs w:val="21"/>
        </w:rPr>
        <w:t>Term dictionary</w:t>
      </w:r>
      <w:r>
        <w:rPr>
          <w:rFonts w:ascii="Arial" w:hAnsi="Arial" w:cs="Arial"/>
          <w:color w:val="333333"/>
          <w:sz w:val="21"/>
          <w:szCs w:val="21"/>
        </w:rPr>
        <w:t>可以比</w:t>
      </w:r>
      <w:r>
        <w:rPr>
          <w:rFonts w:ascii="Arial" w:hAnsi="Arial" w:cs="Arial"/>
          <w:color w:val="333333"/>
          <w:sz w:val="21"/>
          <w:szCs w:val="21"/>
        </w:rPr>
        <w:t>B-tree</w:t>
      </w:r>
      <w:r>
        <w:rPr>
          <w:rFonts w:ascii="Arial" w:hAnsi="Arial" w:cs="Arial"/>
          <w:color w:val="333333"/>
          <w:sz w:val="21"/>
          <w:szCs w:val="21"/>
        </w:rPr>
        <w:t>更节约磁盘空间。</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4</w:t>
      </w:r>
      <w:r>
        <w:rPr>
          <w:rFonts w:ascii="Arial" w:hAnsi="Arial" w:cs="Arial"/>
          <w:color w:val="333333"/>
          <w:sz w:val="21"/>
          <w:szCs w:val="21"/>
        </w:rPr>
        <w:t>）</w:t>
      </w:r>
      <w:r>
        <w:rPr>
          <w:rFonts w:ascii="Arial" w:hAnsi="Arial" w:cs="Arial"/>
          <w:color w:val="333333"/>
          <w:sz w:val="21"/>
          <w:szCs w:val="21"/>
        </w:rPr>
        <w:t>Lucene</w:t>
      </w:r>
      <w:r>
        <w:rPr>
          <w:rFonts w:ascii="Arial" w:hAnsi="Arial" w:cs="Arial"/>
          <w:color w:val="333333"/>
          <w:sz w:val="21"/>
          <w:szCs w:val="21"/>
        </w:rPr>
        <w:t>对不同的数据类型采用了不同的索引方式，上面分析是针对</w:t>
      </w:r>
      <w:r>
        <w:rPr>
          <w:rFonts w:ascii="Arial" w:hAnsi="Arial" w:cs="Arial"/>
          <w:color w:val="333333"/>
          <w:sz w:val="21"/>
          <w:szCs w:val="21"/>
        </w:rPr>
        <w:t>field</w:t>
      </w:r>
      <w:r>
        <w:rPr>
          <w:rFonts w:ascii="Arial" w:hAnsi="Arial" w:cs="Arial"/>
          <w:color w:val="333333"/>
          <w:sz w:val="21"/>
          <w:szCs w:val="21"/>
        </w:rPr>
        <w:t>为字符串的，比如针对</w:t>
      </w:r>
      <w:r>
        <w:rPr>
          <w:rFonts w:ascii="Arial" w:hAnsi="Arial" w:cs="Arial"/>
          <w:color w:val="333333"/>
          <w:sz w:val="21"/>
          <w:szCs w:val="21"/>
        </w:rPr>
        <w:t>int</w:t>
      </w:r>
      <w:r>
        <w:rPr>
          <w:rFonts w:ascii="Arial" w:hAnsi="Arial" w:cs="Arial"/>
          <w:color w:val="333333"/>
          <w:sz w:val="21"/>
          <w:szCs w:val="21"/>
        </w:rPr>
        <w:t>，有</w:t>
      </w:r>
      <w:r>
        <w:rPr>
          <w:rFonts w:ascii="Arial" w:hAnsi="Arial" w:cs="Arial"/>
          <w:color w:val="333333"/>
          <w:sz w:val="21"/>
          <w:szCs w:val="21"/>
        </w:rPr>
        <w:t>TrieIntField</w:t>
      </w:r>
      <w:r>
        <w:rPr>
          <w:rFonts w:ascii="Arial" w:hAnsi="Arial" w:cs="Arial"/>
          <w:color w:val="333333"/>
          <w:sz w:val="21"/>
          <w:szCs w:val="21"/>
        </w:rPr>
        <w:t>类型，针对经纬度，就可以用</w:t>
      </w:r>
      <w:r>
        <w:rPr>
          <w:rFonts w:ascii="Arial" w:hAnsi="Arial" w:cs="Arial"/>
          <w:color w:val="333333"/>
          <w:sz w:val="21"/>
          <w:szCs w:val="21"/>
        </w:rPr>
        <w:t>GeoHash</w:t>
      </w:r>
      <w:r>
        <w:rPr>
          <w:rFonts w:ascii="Arial" w:hAnsi="Arial" w:cs="Arial"/>
          <w:color w:val="333333"/>
          <w:sz w:val="21"/>
          <w:szCs w:val="21"/>
        </w:rPr>
        <w:t>编码。</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5</w:t>
      </w:r>
      <w:r>
        <w:rPr>
          <w:rFonts w:ascii="Arial" w:hAnsi="Arial" w:cs="Arial"/>
          <w:color w:val="333333"/>
          <w:sz w:val="21"/>
          <w:szCs w:val="21"/>
        </w:rPr>
        <w:t>）在</w:t>
      </w:r>
      <w:r>
        <w:rPr>
          <w:rFonts w:ascii="Arial" w:hAnsi="Arial" w:cs="Arial"/>
          <w:color w:val="333333"/>
          <w:sz w:val="21"/>
          <w:szCs w:val="21"/>
        </w:rPr>
        <w:t xml:space="preserve"> Mysql</w:t>
      </w:r>
      <w:r>
        <w:rPr>
          <w:rFonts w:ascii="Arial" w:hAnsi="Arial" w:cs="Arial"/>
          <w:color w:val="333333"/>
          <w:sz w:val="21"/>
          <w:szCs w:val="21"/>
        </w:rPr>
        <w:t>中给两个字段独立建立的索引无法联合起来使用，必须对联合查询的场景建立复合索引，而</w:t>
      </w:r>
      <w:r>
        <w:rPr>
          <w:rFonts w:ascii="Arial" w:hAnsi="Arial" w:cs="Arial"/>
          <w:color w:val="333333"/>
          <w:sz w:val="21"/>
          <w:szCs w:val="21"/>
        </w:rPr>
        <w:t>Lucene</w:t>
      </w:r>
      <w:r>
        <w:rPr>
          <w:rFonts w:ascii="Arial" w:hAnsi="Arial" w:cs="Arial"/>
          <w:color w:val="333333"/>
          <w:sz w:val="21"/>
          <w:szCs w:val="21"/>
        </w:rPr>
        <w:t>可以任何</w:t>
      </w:r>
      <w:r>
        <w:rPr>
          <w:rFonts w:ascii="Arial" w:hAnsi="Arial" w:cs="Arial"/>
          <w:color w:val="333333"/>
          <w:sz w:val="21"/>
          <w:szCs w:val="21"/>
        </w:rPr>
        <w:t>AND</w:t>
      </w:r>
      <w:r>
        <w:rPr>
          <w:rFonts w:ascii="Arial" w:hAnsi="Arial" w:cs="Arial"/>
          <w:color w:val="333333"/>
          <w:sz w:val="21"/>
          <w:szCs w:val="21"/>
        </w:rPr>
        <w:t>或者</w:t>
      </w:r>
      <w:r>
        <w:rPr>
          <w:rFonts w:ascii="Arial" w:hAnsi="Arial" w:cs="Arial"/>
          <w:color w:val="333333"/>
          <w:sz w:val="21"/>
          <w:szCs w:val="21"/>
        </w:rPr>
        <w:t>OR</w:t>
      </w:r>
      <w:r>
        <w:rPr>
          <w:rFonts w:ascii="Arial" w:hAnsi="Arial" w:cs="Arial"/>
          <w:color w:val="333333"/>
          <w:sz w:val="21"/>
          <w:szCs w:val="21"/>
        </w:rPr>
        <w:t>组合使用索引进行检索。</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p>
    <w:p w:rsidR="006A1E99" w:rsidRDefault="006A1E99" w:rsidP="006A1E99">
      <w:pPr>
        <w:pStyle w:val="2"/>
        <w:shd w:val="clear" w:color="auto" w:fill="FFFFFF"/>
        <w:spacing w:before="450" w:after="0"/>
        <w:rPr>
          <w:rFonts w:ascii="Arial" w:hAnsi="Arial" w:cs="Arial"/>
          <w:b w:val="0"/>
          <w:bCs w:val="0"/>
          <w:color w:val="333333"/>
          <w:sz w:val="30"/>
          <w:szCs w:val="30"/>
        </w:rPr>
      </w:pPr>
      <w:r>
        <w:rPr>
          <w:rFonts w:ascii="Arial" w:hAnsi="Arial" w:cs="Arial"/>
          <w:b w:val="0"/>
          <w:bCs w:val="0"/>
          <w:color w:val="333333"/>
          <w:sz w:val="30"/>
          <w:szCs w:val="30"/>
        </w:rPr>
        <w:t>3.</w:t>
      </w:r>
      <w:r>
        <w:rPr>
          <w:rFonts w:ascii="Arial" w:hAnsi="Arial" w:cs="Arial"/>
          <w:b w:val="0"/>
          <w:bCs w:val="0"/>
          <w:color w:val="333333"/>
          <w:sz w:val="30"/>
          <w:szCs w:val="30"/>
        </w:rPr>
        <w:t>对于</w:t>
      </w:r>
      <w:r>
        <w:rPr>
          <w:rFonts w:ascii="Arial" w:hAnsi="Arial" w:cs="Arial"/>
          <w:b w:val="0"/>
          <w:bCs w:val="0"/>
          <w:color w:val="333333"/>
          <w:sz w:val="30"/>
          <w:szCs w:val="30"/>
        </w:rPr>
        <w:t>GC</w:t>
      </w:r>
      <w:r>
        <w:rPr>
          <w:rFonts w:ascii="Arial" w:hAnsi="Arial" w:cs="Arial"/>
          <w:b w:val="0"/>
          <w:bCs w:val="0"/>
          <w:color w:val="333333"/>
          <w:sz w:val="30"/>
          <w:szCs w:val="30"/>
        </w:rPr>
        <w:t>方面，在使用</w:t>
      </w:r>
      <w:r>
        <w:rPr>
          <w:rFonts w:ascii="Arial" w:hAnsi="Arial" w:cs="Arial"/>
          <w:b w:val="0"/>
          <w:bCs w:val="0"/>
          <w:color w:val="333333"/>
          <w:sz w:val="30"/>
          <w:szCs w:val="30"/>
        </w:rPr>
        <w:t>Elasticsearch</w:t>
      </w:r>
      <w:r>
        <w:rPr>
          <w:rFonts w:ascii="Arial" w:hAnsi="Arial" w:cs="Arial"/>
          <w:b w:val="0"/>
          <w:bCs w:val="0"/>
          <w:color w:val="333333"/>
          <w:sz w:val="30"/>
          <w:szCs w:val="30"/>
        </w:rPr>
        <w:t>时要注意什么？</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倒排词典的索引需要常驻内存，无法</w:t>
      </w:r>
      <w:r>
        <w:rPr>
          <w:rFonts w:ascii="Arial" w:hAnsi="Arial" w:cs="Arial"/>
          <w:color w:val="333333"/>
          <w:sz w:val="21"/>
          <w:szCs w:val="21"/>
        </w:rPr>
        <w:t>GC</w:t>
      </w:r>
      <w:r>
        <w:rPr>
          <w:rFonts w:ascii="Arial" w:hAnsi="Arial" w:cs="Arial"/>
          <w:color w:val="333333"/>
          <w:sz w:val="21"/>
          <w:szCs w:val="21"/>
        </w:rPr>
        <w:t>，需要监控</w:t>
      </w:r>
      <w:r>
        <w:rPr>
          <w:rFonts w:ascii="Arial" w:hAnsi="Arial" w:cs="Arial"/>
          <w:color w:val="333333"/>
          <w:sz w:val="21"/>
          <w:szCs w:val="21"/>
        </w:rPr>
        <w:t>data node</w:t>
      </w:r>
      <w:r>
        <w:rPr>
          <w:rFonts w:ascii="Arial" w:hAnsi="Arial" w:cs="Arial"/>
          <w:color w:val="333333"/>
          <w:sz w:val="21"/>
          <w:szCs w:val="21"/>
        </w:rPr>
        <w:t>上</w:t>
      </w:r>
      <w:r>
        <w:rPr>
          <w:rFonts w:ascii="Arial" w:hAnsi="Arial" w:cs="Arial"/>
          <w:color w:val="333333"/>
          <w:sz w:val="21"/>
          <w:szCs w:val="21"/>
        </w:rPr>
        <w:t>segment memory</w:t>
      </w:r>
      <w:r>
        <w:rPr>
          <w:rFonts w:ascii="Arial" w:hAnsi="Arial" w:cs="Arial"/>
          <w:color w:val="333333"/>
          <w:sz w:val="21"/>
          <w:szCs w:val="21"/>
        </w:rPr>
        <w:t>增长趋势。</w:t>
      </w:r>
      <w:r>
        <w:rPr>
          <w:rFonts w:ascii="Arial" w:hAnsi="Arial" w:cs="Arial"/>
          <w:color w:val="333333"/>
          <w:sz w:val="21"/>
          <w:szCs w:val="21"/>
        </w:rPr>
        <w:br/>
      </w:r>
      <w:r>
        <w:rPr>
          <w:rFonts w:ascii="Arial" w:hAnsi="Arial" w:cs="Arial"/>
          <w:color w:val="333333"/>
          <w:sz w:val="21"/>
          <w:szCs w:val="21"/>
        </w:rPr>
        <w:t>各类缓存，</w:t>
      </w:r>
      <w:r>
        <w:rPr>
          <w:rFonts w:ascii="Arial" w:hAnsi="Arial" w:cs="Arial"/>
          <w:color w:val="333333"/>
          <w:sz w:val="21"/>
          <w:szCs w:val="21"/>
        </w:rPr>
        <w:t>field cache, filter cache, indexing cache, bulk queue</w:t>
      </w:r>
      <w:r>
        <w:rPr>
          <w:rFonts w:ascii="Arial" w:hAnsi="Arial" w:cs="Arial"/>
          <w:color w:val="333333"/>
          <w:sz w:val="21"/>
          <w:szCs w:val="21"/>
        </w:rPr>
        <w:t>等等，要设置合理的大小，并且要应该根据最坏的情况来看</w:t>
      </w:r>
      <w:r>
        <w:rPr>
          <w:rFonts w:ascii="Arial" w:hAnsi="Arial" w:cs="Arial"/>
          <w:color w:val="333333"/>
          <w:sz w:val="21"/>
          <w:szCs w:val="21"/>
        </w:rPr>
        <w:t>heap</w:t>
      </w:r>
      <w:r>
        <w:rPr>
          <w:rFonts w:ascii="Arial" w:hAnsi="Arial" w:cs="Arial"/>
          <w:color w:val="333333"/>
          <w:sz w:val="21"/>
          <w:szCs w:val="21"/>
        </w:rPr>
        <w:t>是否够用，也就是各类缓存全部占满的时候，还有</w:t>
      </w:r>
      <w:r>
        <w:rPr>
          <w:rFonts w:ascii="Arial" w:hAnsi="Arial" w:cs="Arial"/>
          <w:color w:val="333333"/>
          <w:sz w:val="21"/>
          <w:szCs w:val="21"/>
        </w:rPr>
        <w:t>heap</w:t>
      </w:r>
      <w:r>
        <w:rPr>
          <w:rFonts w:ascii="Arial" w:hAnsi="Arial" w:cs="Arial"/>
          <w:color w:val="333333"/>
          <w:sz w:val="21"/>
          <w:szCs w:val="21"/>
        </w:rPr>
        <w:t>空间可以分配给其他任务吗？避免采用</w:t>
      </w:r>
      <w:r>
        <w:rPr>
          <w:rFonts w:ascii="Arial" w:hAnsi="Arial" w:cs="Arial"/>
          <w:color w:val="333333"/>
          <w:sz w:val="21"/>
          <w:szCs w:val="21"/>
        </w:rPr>
        <w:t>clear cache</w:t>
      </w:r>
      <w:r>
        <w:rPr>
          <w:rFonts w:ascii="Arial" w:hAnsi="Arial" w:cs="Arial"/>
          <w:color w:val="333333"/>
          <w:sz w:val="21"/>
          <w:szCs w:val="21"/>
        </w:rPr>
        <w:t>等</w:t>
      </w:r>
      <w:r>
        <w:rPr>
          <w:rFonts w:ascii="Arial" w:hAnsi="Arial" w:cs="Arial"/>
          <w:color w:val="333333"/>
          <w:sz w:val="21"/>
          <w:szCs w:val="21"/>
        </w:rPr>
        <w:t>“</w:t>
      </w:r>
      <w:r>
        <w:rPr>
          <w:rFonts w:ascii="Arial" w:hAnsi="Arial" w:cs="Arial"/>
          <w:color w:val="333333"/>
          <w:sz w:val="21"/>
          <w:szCs w:val="21"/>
        </w:rPr>
        <w:t>自欺欺人</w:t>
      </w:r>
      <w:r>
        <w:rPr>
          <w:rFonts w:ascii="Arial" w:hAnsi="Arial" w:cs="Arial"/>
          <w:color w:val="333333"/>
          <w:sz w:val="21"/>
          <w:szCs w:val="21"/>
        </w:rPr>
        <w:t>”</w:t>
      </w:r>
      <w:r>
        <w:rPr>
          <w:rFonts w:ascii="Arial" w:hAnsi="Arial" w:cs="Arial"/>
          <w:color w:val="333333"/>
          <w:sz w:val="21"/>
          <w:szCs w:val="21"/>
        </w:rPr>
        <w:t>的方式来释放内存。</w:t>
      </w:r>
      <w:r>
        <w:rPr>
          <w:rFonts w:ascii="Arial" w:hAnsi="Arial" w:cs="Arial"/>
          <w:color w:val="333333"/>
          <w:sz w:val="21"/>
          <w:szCs w:val="21"/>
        </w:rPr>
        <w:br/>
      </w:r>
      <w:r>
        <w:rPr>
          <w:rFonts w:ascii="Arial" w:hAnsi="Arial" w:cs="Arial"/>
          <w:color w:val="333333"/>
          <w:sz w:val="21"/>
          <w:szCs w:val="21"/>
        </w:rPr>
        <w:t>避免返回大量结果集的搜索与聚合。确实需要大量拉取数据的场景，可以采用</w:t>
      </w:r>
      <w:r>
        <w:rPr>
          <w:rFonts w:ascii="Arial" w:hAnsi="Arial" w:cs="Arial"/>
          <w:color w:val="333333"/>
          <w:sz w:val="21"/>
          <w:szCs w:val="21"/>
        </w:rPr>
        <w:t>scan &amp; scroll api</w:t>
      </w:r>
      <w:r>
        <w:rPr>
          <w:rFonts w:ascii="Arial" w:hAnsi="Arial" w:cs="Arial"/>
          <w:color w:val="333333"/>
          <w:sz w:val="21"/>
          <w:szCs w:val="21"/>
        </w:rPr>
        <w:t>来实现。</w:t>
      </w:r>
      <w:r>
        <w:rPr>
          <w:rFonts w:ascii="Arial" w:hAnsi="Arial" w:cs="Arial"/>
          <w:color w:val="333333"/>
          <w:sz w:val="21"/>
          <w:szCs w:val="21"/>
        </w:rPr>
        <w:br/>
        <w:t>cluster stats</w:t>
      </w:r>
      <w:r>
        <w:rPr>
          <w:rFonts w:ascii="Arial" w:hAnsi="Arial" w:cs="Arial"/>
          <w:color w:val="333333"/>
          <w:sz w:val="21"/>
          <w:szCs w:val="21"/>
        </w:rPr>
        <w:t>驻留内存并无法水平扩展，超大规模集群可以考虑分拆成多个集群通过</w:t>
      </w:r>
      <w:r>
        <w:rPr>
          <w:rFonts w:ascii="Arial" w:hAnsi="Arial" w:cs="Arial"/>
          <w:color w:val="333333"/>
          <w:sz w:val="21"/>
          <w:szCs w:val="21"/>
        </w:rPr>
        <w:t>tribe node</w:t>
      </w:r>
      <w:r>
        <w:rPr>
          <w:rFonts w:ascii="Arial" w:hAnsi="Arial" w:cs="Arial"/>
          <w:color w:val="333333"/>
          <w:sz w:val="21"/>
          <w:szCs w:val="21"/>
        </w:rPr>
        <w:t>连接。</w:t>
      </w:r>
      <w:r>
        <w:rPr>
          <w:rFonts w:ascii="Arial" w:hAnsi="Arial" w:cs="Arial"/>
          <w:color w:val="333333"/>
          <w:sz w:val="21"/>
          <w:szCs w:val="21"/>
        </w:rPr>
        <w:br/>
      </w:r>
      <w:r>
        <w:rPr>
          <w:rFonts w:ascii="Arial" w:hAnsi="Arial" w:cs="Arial"/>
          <w:color w:val="333333"/>
          <w:sz w:val="21"/>
          <w:szCs w:val="21"/>
        </w:rPr>
        <w:t>想知道</w:t>
      </w:r>
      <w:r>
        <w:rPr>
          <w:rFonts w:ascii="Arial" w:hAnsi="Arial" w:cs="Arial"/>
          <w:color w:val="333333"/>
          <w:sz w:val="21"/>
          <w:szCs w:val="21"/>
        </w:rPr>
        <w:t>heap</w:t>
      </w:r>
      <w:r>
        <w:rPr>
          <w:rFonts w:ascii="Arial" w:hAnsi="Arial" w:cs="Arial"/>
          <w:color w:val="333333"/>
          <w:sz w:val="21"/>
          <w:szCs w:val="21"/>
        </w:rPr>
        <w:t>够不够，必须结合实际应用场景，并对集群的</w:t>
      </w:r>
      <w:r>
        <w:rPr>
          <w:rFonts w:ascii="Arial" w:hAnsi="Arial" w:cs="Arial"/>
          <w:color w:val="333333"/>
          <w:sz w:val="21"/>
          <w:szCs w:val="21"/>
        </w:rPr>
        <w:t>heap</w:t>
      </w:r>
      <w:r>
        <w:rPr>
          <w:rFonts w:ascii="Arial" w:hAnsi="Arial" w:cs="Arial"/>
          <w:color w:val="333333"/>
          <w:sz w:val="21"/>
          <w:szCs w:val="21"/>
        </w:rPr>
        <w:t>使用情况做持续的监控</w:t>
      </w:r>
    </w:p>
    <w:p w:rsidR="006A1E99" w:rsidRDefault="006A1E99" w:rsidP="006A1E99">
      <w:pPr>
        <w:pStyle w:val="2"/>
        <w:shd w:val="clear" w:color="auto" w:fill="FFFFFF"/>
        <w:spacing w:before="450" w:after="0"/>
        <w:rPr>
          <w:rFonts w:ascii="Arial" w:hAnsi="Arial" w:cs="Arial"/>
          <w:b w:val="0"/>
          <w:bCs w:val="0"/>
          <w:color w:val="333333"/>
          <w:sz w:val="30"/>
          <w:szCs w:val="30"/>
        </w:rPr>
      </w:pPr>
      <w:r>
        <w:rPr>
          <w:rFonts w:ascii="Arial" w:hAnsi="Arial" w:cs="Arial"/>
          <w:b w:val="0"/>
          <w:bCs w:val="0"/>
          <w:color w:val="333333"/>
          <w:sz w:val="30"/>
          <w:szCs w:val="30"/>
        </w:rPr>
        <w:t>4.Elasticsearch</w:t>
      </w:r>
      <w:r>
        <w:rPr>
          <w:rFonts w:ascii="Arial" w:hAnsi="Arial" w:cs="Arial"/>
          <w:b w:val="0"/>
          <w:bCs w:val="0"/>
          <w:color w:val="333333"/>
          <w:sz w:val="30"/>
          <w:szCs w:val="30"/>
        </w:rPr>
        <w:t>是如何实现</w:t>
      </w:r>
      <w:r>
        <w:rPr>
          <w:rFonts w:ascii="Arial" w:hAnsi="Arial" w:cs="Arial"/>
          <w:b w:val="0"/>
          <w:bCs w:val="0"/>
          <w:color w:val="333333"/>
          <w:sz w:val="30"/>
          <w:szCs w:val="30"/>
        </w:rPr>
        <w:t>Master</w:t>
      </w:r>
      <w:r>
        <w:rPr>
          <w:rFonts w:ascii="Arial" w:hAnsi="Arial" w:cs="Arial"/>
          <w:b w:val="0"/>
          <w:bCs w:val="0"/>
          <w:color w:val="333333"/>
          <w:sz w:val="30"/>
          <w:szCs w:val="30"/>
        </w:rPr>
        <w:t>选举的</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Elasticsearch</w:t>
      </w:r>
      <w:r>
        <w:rPr>
          <w:rFonts w:ascii="Arial" w:hAnsi="Arial" w:cs="Arial"/>
          <w:color w:val="333333"/>
          <w:sz w:val="21"/>
          <w:szCs w:val="21"/>
        </w:rPr>
        <w:t>的选主是</w:t>
      </w:r>
      <w:r>
        <w:rPr>
          <w:rFonts w:ascii="Arial" w:hAnsi="Arial" w:cs="Arial"/>
          <w:color w:val="333333"/>
          <w:sz w:val="21"/>
          <w:szCs w:val="21"/>
        </w:rPr>
        <w:t>ZenDiscovery</w:t>
      </w:r>
      <w:r>
        <w:rPr>
          <w:rFonts w:ascii="Arial" w:hAnsi="Arial" w:cs="Arial"/>
          <w:color w:val="333333"/>
          <w:sz w:val="21"/>
          <w:szCs w:val="21"/>
        </w:rPr>
        <w:t>模块负责的，主要包含</w:t>
      </w:r>
      <w:r>
        <w:rPr>
          <w:rFonts w:ascii="Arial" w:hAnsi="Arial" w:cs="Arial"/>
          <w:color w:val="333333"/>
          <w:sz w:val="21"/>
          <w:szCs w:val="21"/>
        </w:rPr>
        <w:t>Ping</w:t>
      </w:r>
      <w:r>
        <w:rPr>
          <w:rFonts w:ascii="Arial" w:hAnsi="Arial" w:cs="Arial"/>
          <w:color w:val="333333"/>
          <w:sz w:val="21"/>
          <w:szCs w:val="21"/>
        </w:rPr>
        <w:t>（节点之间通过这个</w:t>
      </w:r>
      <w:r>
        <w:rPr>
          <w:rFonts w:ascii="Arial" w:hAnsi="Arial" w:cs="Arial"/>
          <w:color w:val="333333"/>
          <w:sz w:val="21"/>
          <w:szCs w:val="21"/>
        </w:rPr>
        <w:t>RPC</w:t>
      </w:r>
      <w:r>
        <w:rPr>
          <w:rFonts w:ascii="Arial" w:hAnsi="Arial" w:cs="Arial"/>
          <w:color w:val="333333"/>
          <w:sz w:val="21"/>
          <w:szCs w:val="21"/>
        </w:rPr>
        <w:t>来发现彼此）和</w:t>
      </w:r>
      <w:r>
        <w:rPr>
          <w:rFonts w:ascii="Arial" w:hAnsi="Arial" w:cs="Arial"/>
          <w:color w:val="333333"/>
          <w:sz w:val="21"/>
          <w:szCs w:val="21"/>
        </w:rPr>
        <w:t>Unicast</w:t>
      </w:r>
      <w:r>
        <w:rPr>
          <w:rFonts w:ascii="Arial" w:hAnsi="Arial" w:cs="Arial"/>
          <w:color w:val="333333"/>
          <w:sz w:val="21"/>
          <w:szCs w:val="21"/>
        </w:rPr>
        <w:t>（单播模块包含一个主机列表以控制哪些节点需要</w:t>
      </w:r>
      <w:r>
        <w:rPr>
          <w:rFonts w:ascii="Arial" w:hAnsi="Arial" w:cs="Arial"/>
          <w:color w:val="333333"/>
          <w:sz w:val="21"/>
          <w:szCs w:val="21"/>
        </w:rPr>
        <w:t>ping</w:t>
      </w:r>
      <w:r>
        <w:rPr>
          <w:rFonts w:ascii="Arial" w:hAnsi="Arial" w:cs="Arial"/>
          <w:color w:val="333333"/>
          <w:sz w:val="21"/>
          <w:szCs w:val="21"/>
        </w:rPr>
        <w:t>通）这两部分；</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对所有可以成为</w:t>
      </w:r>
      <w:r>
        <w:rPr>
          <w:rFonts w:ascii="Arial" w:hAnsi="Arial" w:cs="Arial"/>
          <w:color w:val="333333"/>
          <w:sz w:val="21"/>
          <w:szCs w:val="21"/>
        </w:rPr>
        <w:t>master</w:t>
      </w:r>
      <w:r>
        <w:rPr>
          <w:rFonts w:ascii="Arial" w:hAnsi="Arial" w:cs="Arial"/>
          <w:color w:val="333333"/>
          <w:sz w:val="21"/>
          <w:szCs w:val="21"/>
        </w:rPr>
        <w:t>的节点（</w:t>
      </w:r>
      <w:r>
        <w:rPr>
          <w:rFonts w:ascii="Arial" w:hAnsi="Arial" w:cs="Arial"/>
          <w:color w:val="333333"/>
          <w:sz w:val="21"/>
          <w:szCs w:val="21"/>
        </w:rPr>
        <w:t>node.master: true</w:t>
      </w:r>
      <w:r>
        <w:rPr>
          <w:rFonts w:ascii="Arial" w:hAnsi="Arial" w:cs="Arial"/>
          <w:color w:val="333333"/>
          <w:sz w:val="21"/>
          <w:szCs w:val="21"/>
        </w:rPr>
        <w:t>）根据</w:t>
      </w:r>
      <w:r>
        <w:rPr>
          <w:rFonts w:ascii="Arial" w:hAnsi="Arial" w:cs="Arial"/>
          <w:color w:val="333333"/>
          <w:sz w:val="21"/>
          <w:szCs w:val="21"/>
        </w:rPr>
        <w:t>nodeId</w:t>
      </w:r>
      <w:r>
        <w:rPr>
          <w:rFonts w:ascii="Arial" w:hAnsi="Arial" w:cs="Arial"/>
          <w:color w:val="333333"/>
          <w:sz w:val="21"/>
          <w:szCs w:val="21"/>
        </w:rPr>
        <w:t>字典排序，每次选举每个节点都把自己所知道节点排一次序，然后选出第一个（第</w:t>
      </w:r>
      <w:r>
        <w:rPr>
          <w:rFonts w:ascii="Arial" w:hAnsi="Arial" w:cs="Arial"/>
          <w:color w:val="333333"/>
          <w:sz w:val="21"/>
          <w:szCs w:val="21"/>
        </w:rPr>
        <w:t>0</w:t>
      </w:r>
      <w:r>
        <w:rPr>
          <w:rFonts w:ascii="Arial" w:hAnsi="Arial" w:cs="Arial"/>
          <w:color w:val="333333"/>
          <w:sz w:val="21"/>
          <w:szCs w:val="21"/>
        </w:rPr>
        <w:t>位）节点，暂且认为它是</w:t>
      </w:r>
      <w:r>
        <w:rPr>
          <w:rFonts w:ascii="Arial" w:hAnsi="Arial" w:cs="Arial"/>
          <w:color w:val="333333"/>
          <w:sz w:val="21"/>
          <w:szCs w:val="21"/>
        </w:rPr>
        <w:t>master</w:t>
      </w:r>
      <w:r>
        <w:rPr>
          <w:rFonts w:ascii="Arial" w:hAnsi="Arial" w:cs="Arial"/>
          <w:color w:val="333333"/>
          <w:sz w:val="21"/>
          <w:szCs w:val="21"/>
        </w:rPr>
        <w:t>节点。</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如果对某个节点的投票数达到一定的值（可以成为</w:t>
      </w:r>
      <w:r>
        <w:rPr>
          <w:rFonts w:ascii="Arial" w:hAnsi="Arial" w:cs="Arial"/>
          <w:color w:val="333333"/>
          <w:sz w:val="21"/>
          <w:szCs w:val="21"/>
        </w:rPr>
        <w:t>master</w:t>
      </w:r>
      <w:r>
        <w:rPr>
          <w:rFonts w:ascii="Arial" w:hAnsi="Arial" w:cs="Arial"/>
          <w:color w:val="333333"/>
          <w:sz w:val="21"/>
          <w:szCs w:val="21"/>
        </w:rPr>
        <w:t>节点数</w:t>
      </w:r>
      <w:r>
        <w:rPr>
          <w:rFonts w:ascii="Arial" w:hAnsi="Arial" w:cs="Arial"/>
          <w:color w:val="333333"/>
          <w:sz w:val="21"/>
          <w:szCs w:val="21"/>
        </w:rPr>
        <w:t>n/2+1</w:t>
      </w:r>
      <w:r>
        <w:rPr>
          <w:rFonts w:ascii="Arial" w:hAnsi="Arial" w:cs="Arial"/>
          <w:color w:val="333333"/>
          <w:sz w:val="21"/>
          <w:szCs w:val="21"/>
        </w:rPr>
        <w:t>）并且该节点自己也选举自己，那这个节点就是</w:t>
      </w:r>
      <w:r>
        <w:rPr>
          <w:rFonts w:ascii="Arial" w:hAnsi="Arial" w:cs="Arial"/>
          <w:color w:val="333333"/>
          <w:sz w:val="21"/>
          <w:szCs w:val="21"/>
        </w:rPr>
        <w:t>master</w:t>
      </w:r>
      <w:r>
        <w:rPr>
          <w:rFonts w:ascii="Arial" w:hAnsi="Arial" w:cs="Arial"/>
          <w:color w:val="333333"/>
          <w:sz w:val="21"/>
          <w:szCs w:val="21"/>
        </w:rPr>
        <w:t>。否则重新选举一直到满足上述条件。</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master</w:t>
      </w:r>
      <w:r>
        <w:rPr>
          <w:rFonts w:ascii="Arial" w:hAnsi="Arial" w:cs="Arial"/>
          <w:color w:val="333333"/>
          <w:sz w:val="21"/>
          <w:szCs w:val="21"/>
        </w:rPr>
        <w:t>节点的职责主要包括集群、节点和索引的管理，不负责文档级别的管理；</w:t>
      </w:r>
      <w:r>
        <w:rPr>
          <w:rFonts w:ascii="Arial" w:hAnsi="Arial" w:cs="Arial"/>
          <w:color w:val="333333"/>
          <w:sz w:val="21"/>
          <w:szCs w:val="21"/>
        </w:rPr>
        <w:t>data</w:t>
      </w:r>
      <w:r>
        <w:rPr>
          <w:rFonts w:ascii="Arial" w:hAnsi="Arial" w:cs="Arial"/>
          <w:color w:val="333333"/>
          <w:sz w:val="21"/>
          <w:szCs w:val="21"/>
        </w:rPr>
        <w:t>节点可以关闭</w:t>
      </w:r>
      <w:r>
        <w:rPr>
          <w:rFonts w:ascii="Arial" w:hAnsi="Arial" w:cs="Arial"/>
          <w:color w:val="333333"/>
          <w:sz w:val="21"/>
          <w:szCs w:val="21"/>
        </w:rPr>
        <w:t>http</w:t>
      </w:r>
      <w:r>
        <w:rPr>
          <w:rFonts w:ascii="Arial" w:hAnsi="Arial" w:cs="Arial"/>
          <w:color w:val="333333"/>
          <w:sz w:val="21"/>
          <w:szCs w:val="21"/>
        </w:rPr>
        <w:t>功能。</w:t>
      </w:r>
    </w:p>
    <w:p w:rsidR="006A1E99" w:rsidRDefault="006A1E99" w:rsidP="006A1E99">
      <w:pPr>
        <w:pStyle w:val="2"/>
        <w:shd w:val="clear" w:color="auto" w:fill="FFFFFF"/>
        <w:spacing w:before="450" w:after="0"/>
        <w:rPr>
          <w:rFonts w:ascii="Arial" w:hAnsi="Arial" w:cs="Arial"/>
          <w:b w:val="0"/>
          <w:bCs w:val="0"/>
          <w:color w:val="333333"/>
          <w:sz w:val="30"/>
          <w:szCs w:val="30"/>
        </w:rPr>
      </w:pPr>
      <w:r>
        <w:rPr>
          <w:rFonts w:ascii="Arial" w:hAnsi="Arial" w:cs="Arial"/>
          <w:b w:val="0"/>
          <w:bCs w:val="0"/>
          <w:color w:val="333333"/>
          <w:sz w:val="30"/>
          <w:szCs w:val="30"/>
        </w:rPr>
        <w:t>5.Elasticsearch</w:t>
      </w:r>
      <w:r>
        <w:rPr>
          <w:rFonts w:ascii="Arial" w:hAnsi="Arial" w:cs="Arial"/>
          <w:b w:val="0"/>
          <w:bCs w:val="0"/>
          <w:color w:val="333333"/>
          <w:sz w:val="30"/>
          <w:szCs w:val="30"/>
        </w:rPr>
        <w:t>是如何避免脑裂现象的</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当集群中</w:t>
      </w:r>
      <w:r>
        <w:rPr>
          <w:rFonts w:ascii="Arial" w:hAnsi="Arial" w:cs="Arial"/>
          <w:color w:val="333333"/>
          <w:sz w:val="21"/>
          <w:szCs w:val="21"/>
        </w:rPr>
        <w:t>master</w:t>
      </w:r>
      <w:r>
        <w:rPr>
          <w:rFonts w:ascii="Arial" w:hAnsi="Arial" w:cs="Arial"/>
          <w:color w:val="333333"/>
          <w:sz w:val="21"/>
          <w:szCs w:val="21"/>
        </w:rPr>
        <w:t>候选的个数不小于</w:t>
      </w:r>
      <w:r>
        <w:rPr>
          <w:rFonts w:ascii="Arial" w:hAnsi="Arial" w:cs="Arial"/>
          <w:color w:val="333333"/>
          <w:sz w:val="21"/>
          <w:szCs w:val="21"/>
        </w:rPr>
        <w:t>3</w:t>
      </w:r>
      <w:r>
        <w:rPr>
          <w:rFonts w:ascii="Arial" w:hAnsi="Arial" w:cs="Arial"/>
          <w:color w:val="333333"/>
          <w:sz w:val="21"/>
          <w:szCs w:val="21"/>
        </w:rPr>
        <w:t>个（</w:t>
      </w:r>
      <w:r>
        <w:rPr>
          <w:rFonts w:ascii="Arial" w:hAnsi="Arial" w:cs="Arial"/>
          <w:color w:val="333333"/>
          <w:sz w:val="21"/>
          <w:szCs w:val="21"/>
        </w:rPr>
        <w:t>node.master: </w:t>
      </w:r>
      <w:r>
        <w:rPr>
          <w:rFonts w:ascii="Arial" w:hAnsi="Arial" w:cs="Arial"/>
          <w:color w:val="333333"/>
          <w:sz w:val="21"/>
          <w:szCs w:val="21"/>
        </w:rPr>
        <w:br/>
        <w:t>true</w:t>
      </w:r>
      <w:r>
        <w:rPr>
          <w:rFonts w:ascii="Arial" w:hAnsi="Arial" w:cs="Arial"/>
          <w:color w:val="333333"/>
          <w:sz w:val="21"/>
          <w:szCs w:val="21"/>
        </w:rPr>
        <w:t>）。可以通过</w:t>
      </w:r>
      <w:r>
        <w:rPr>
          <w:rFonts w:ascii="Arial" w:hAnsi="Arial" w:cs="Arial"/>
          <w:color w:val="333333"/>
          <w:sz w:val="21"/>
          <w:szCs w:val="21"/>
        </w:rPr>
        <w:t>discovery.zen.minimum_master_nodes </w:t>
      </w:r>
      <w:r>
        <w:rPr>
          <w:rFonts w:ascii="Arial" w:hAnsi="Arial" w:cs="Arial"/>
          <w:color w:val="333333"/>
          <w:sz w:val="21"/>
          <w:szCs w:val="21"/>
        </w:rPr>
        <w:br/>
      </w:r>
      <w:r>
        <w:rPr>
          <w:rFonts w:ascii="Arial" w:hAnsi="Arial" w:cs="Arial"/>
          <w:color w:val="333333"/>
          <w:sz w:val="21"/>
          <w:szCs w:val="21"/>
        </w:rPr>
        <w:t>这个参数的设置来避免脑裂，设置为</w:t>
      </w:r>
      <w:r>
        <w:rPr>
          <w:rFonts w:ascii="Arial" w:hAnsi="Arial" w:cs="Arial"/>
          <w:color w:val="333333"/>
          <w:sz w:val="21"/>
          <w:szCs w:val="21"/>
        </w:rPr>
        <w:t>(N/2)+1</w:t>
      </w:r>
      <w:r>
        <w:rPr>
          <w:rFonts w:ascii="Arial" w:hAnsi="Arial" w:cs="Arial"/>
          <w:color w:val="333333"/>
          <w:sz w:val="21"/>
          <w:szCs w:val="21"/>
        </w:rPr>
        <w:t>。</w:t>
      </w:r>
    </w:p>
    <w:p w:rsidR="006A1E99" w:rsidRDefault="006A1E99" w:rsidP="006A1E99">
      <w:pPr>
        <w:pStyle w:val="a3"/>
        <w:shd w:val="clear" w:color="auto" w:fill="FFFFFF"/>
        <w:spacing w:before="0" w:beforeAutospacing="0" w:after="0" w:afterAutospacing="0"/>
        <w:rPr>
          <w:rFonts w:ascii="Arial" w:hAnsi="Arial" w:cs="Arial"/>
          <w:color w:val="707070"/>
          <w:sz w:val="21"/>
          <w:szCs w:val="21"/>
        </w:rPr>
      </w:pPr>
      <w:r>
        <w:rPr>
          <w:rFonts w:ascii="Arial" w:hAnsi="Arial" w:cs="Arial"/>
          <w:color w:val="707070"/>
          <w:sz w:val="21"/>
          <w:szCs w:val="21"/>
        </w:rPr>
        <w:t>这里</w:t>
      </w:r>
      <w:r>
        <w:rPr>
          <w:rFonts w:ascii="Arial" w:hAnsi="Arial" w:cs="Arial"/>
          <w:color w:val="707070"/>
          <w:sz w:val="21"/>
          <w:szCs w:val="21"/>
        </w:rPr>
        <w:t xml:space="preserve">node.master : true </w:t>
      </w:r>
      <w:r>
        <w:rPr>
          <w:rFonts w:ascii="Arial" w:hAnsi="Arial" w:cs="Arial"/>
          <w:color w:val="707070"/>
          <w:sz w:val="21"/>
          <w:szCs w:val="21"/>
        </w:rPr>
        <w:t>是说明你是有资格成为</w:t>
      </w:r>
      <w:r>
        <w:rPr>
          <w:rFonts w:ascii="Arial" w:hAnsi="Arial" w:cs="Arial"/>
          <w:color w:val="707070"/>
          <w:sz w:val="21"/>
          <w:szCs w:val="21"/>
        </w:rPr>
        <w:t>master</w:t>
      </w:r>
      <w:r>
        <w:rPr>
          <w:rFonts w:ascii="Arial" w:hAnsi="Arial" w:cs="Arial"/>
          <w:color w:val="707070"/>
          <w:sz w:val="21"/>
          <w:szCs w:val="21"/>
        </w:rPr>
        <w:t>，并不是指你就是</w:t>
      </w:r>
      <w:r>
        <w:rPr>
          <w:rFonts w:ascii="Arial" w:hAnsi="Arial" w:cs="Arial"/>
          <w:color w:val="707070"/>
          <w:sz w:val="21"/>
          <w:szCs w:val="21"/>
        </w:rPr>
        <w:t>master</w:t>
      </w:r>
      <w:r>
        <w:rPr>
          <w:rFonts w:ascii="Arial" w:hAnsi="Arial" w:cs="Arial"/>
          <w:color w:val="707070"/>
          <w:sz w:val="21"/>
          <w:szCs w:val="21"/>
        </w:rPr>
        <w:t>。是皇子，不是皇帝。假如有</w:t>
      </w:r>
      <w:r>
        <w:rPr>
          <w:rFonts w:ascii="Arial" w:hAnsi="Arial" w:cs="Arial"/>
          <w:color w:val="707070"/>
          <w:sz w:val="21"/>
          <w:szCs w:val="21"/>
        </w:rPr>
        <w:t>10</w:t>
      </w:r>
      <w:r>
        <w:rPr>
          <w:rFonts w:ascii="Arial" w:hAnsi="Arial" w:cs="Arial"/>
          <w:color w:val="707070"/>
          <w:sz w:val="21"/>
          <w:szCs w:val="21"/>
        </w:rPr>
        <w:t>个皇子，这里应该设置为（</w:t>
      </w:r>
      <w:r>
        <w:rPr>
          <w:rFonts w:ascii="Arial" w:hAnsi="Arial" w:cs="Arial"/>
          <w:color w:val="707070"/>
          <w:sz w:val="21"/>
          <w:szCs w:val="21"/>
        </w:rPr>
        <w:t>10/2</w:t>
      </w:r>
      <w:r>
        <w:rPr>
          <w:rFonts w:ascii="Arial" w:hAnsi="Arial" w:cs="Arial"/>
          <w:color w:val="707070"/>
          <w:sz w:val="21"/>
          <w:szCs w:val="21"/>
        </w:rPr>
        <w:t>）</w:t>
      </w:r>
      <w:r>
        <w:rPr>
          <w:rFonts w:ascii="Arial" w:hAnsi="Arial" w:cs="Arial"/>
          <w:color w:val="707070"/>
          <w:sz w:val="21"/>
          <w:szCs w:val="21"/>
        </w:rPr>
        <w:t>+1=6</w:t>
      </w:r>
      <w:r>
        <w:rPr>
          <w:rFonts w:ascii="Arial" w:hAnsi="Arial" w:cs="Arial"/>
          <w:color w:val="707070"/>
          <w:sz w:val="21"/>
          <w:szCs w:val="21"/>
        </w:rPr>
        <w:t>，这</w:t>
      </w:r>
      <w:r>
        <w:rPr>
          <w:rFonts w:ascii="Arial" w:hAnsi="Arial" w:cs="Arial"/>
          <w:color w:val="707070"/>
          <w:sz w:val="21"/>
          <w:szCs w:val="21"/>
        </w:rPr>
        <w:t>6</w:t>
      </w:r>
      <w:r>
        <w:rPr>
          <w:rFonts w:ascii="Arial" w:hAnsi="Arial" w:cs="Arial"/>
          <w:color w:val="707070"/>
          <w:sz w:val="21"/>
          <w:szCs w:val="21"/>
        </w:rPr>
        <w:t>个皇子合谋做决策，选出新的皇帝。另外的</w:t>
      </w:r>
      <w:r>
        <w:rPr>
          <w:rFonts w:ascii="Arial" w:hAnsi="Arial" w:cs="Arial"/>
          <w:color w:val="707070"/>
          <w:sz w:val="21"/>
          <w:szCs w:val="21"/>
        </w:rPr>
        <w:t>4</w:t>
      </w:r>
      <w:r>
        <w:rPr>
          <w:rFonts w:ascii="Arial" w:hAnsi="Arial" w:cs="Arial"/>
          <w:color w:val="707070"/>
          <w:sz w:val="21"/>
          <w:szCs w:val="21"/>
        </w:rPr>
        <w:t>个皇子，即使他们全聚一起也才四个人，不足合谋的最低人数限制，他们不能选出新皇帝。</w:t>
      </w:r>
    </w:p>
    <w:p w:rsidR="006A1E99" w:rsidRDefault="006A1E99" w:rsidP="006A1E99">
      <w:pPr>
        <w:pStyle w:val="a3"/>
        <w:shd w:val="clear" w:color="auto" w:fill="FFFFFF"/>
        <w:spacing w:before="150" w:beforeAutospacing="0" w:after="0" w:afterAutospacing="0"/>
        <w:rPr>
          <w:rFonts w:ascii="Arial" w:hAnsi="Arial" w:cs="Arial"/>
          <w:color w:val="707070"/>
          <w:sz w:val="21"/>
          <w:szCs w:val="21"/>
        </w:rPr>
      </w:pPr>
      <w:r>
        <w:rPr>
          <w:rFonts w:ascii="Arial" w:hAnsi="Arial" w:cs="Arial"/>
          <w:color w:val="707070"/>
          <w:sz w:val="21"/>
          <w:szCs w:val="21"/>
        </w:rPr>
        <w:t>假如</w:t>
      </w:r>
      <w:r>
        <w:rPr>
          <w:rFonts w:ascii="Arial" w:hAnsi="Arial" w:cs="Arial"/>
          <w:color w:val="707070"/>
          <w:sz w:val="21"/>
          <w:szCs w:val="21"/>
        </w:rPr>
        <w:t xml:space="preserve">discovery.zen.minimum_master_nodes </w:t>
      </w:r>
      <w:r>
        <w:rPr>
          <w:rFonts w:ascii="Arial" w:hAnsi="Arial" w:cs="Arial"/>
          <w:color w:val="707070"/>
          <w:sz w:val="21"/>
          <w:szCs w:val="21"/>
        </w:rPr>
        <w:t>设置的个数为</w:t>
      </w:r>
      <w:r>
        <w:rPr>
          <w:rFonts w:ascii="Arial" w:hAnsi="Arial" w:cs="Arial"/>
          <w:color w:val="707070"/>
          <w:sz w:val="21"/>
          <w:szCs w:val="21"/>
        </w:rPr>
        <w:t>5</w:t>
      </w:r>
      <w:r>
        <w:rPr>
          <w:rFonts w:ascii="Arial" w:hAnsi="Arial" w:cs="Arial"/>
          <w:color w:val="707070"/>
          <w:sz w:val="21"/>
          <w:szCs w:val="21"/>
        </w:rPr>
        <w:t>，有恰好有</w:t>
      </w:r>
      <w:r>
        <w:rPr>
          <w:rFonts w:ascii="Arial" w:hAnsi="Arial" w:cs="Arial"/>
          <w:color w:val="707070"/>
          <w:sz w:val="21"/>
          <w:szCs w:val="21"/>
        </w:rPr>
        <w:t>10</w:t>
      </w:r>
      <w:r>
        <w:rPr>
          <w:rFonts w:ascii="Arial" w:hAnsi="Arial" w:cs="Arial"/>
          <w:color w:val="707070"/>
          <w:sz w:val="21"/>
          <w:szCs w:val="21"/>
        </w:rPr>
        <w:t>个</w:t>
      </w:r>
      <w:r>
        <w:rPr>
          <w:rFonts w:ascii="Arial" w:hAnsi="Arial" w:cs="Arial"/>
          <w:color w:val="707070"/>
          <w:sz w:val="21"/>
          <w:szCs w:val="21"/>
        </w:rPr>
        <w:t>master</w:t>
      </w:r>
      <w:r>
        <w:rPr>
          <w:rFonts w:ascii="Arial" w:hAnsi="Arial" w:cs="Arial"/>
          <w:color w:val="707070"/>
          <w:sz w:val="21"/>
          <w:szCs w:val="21"/>
        </w:rPr>
        <w:t>备选节点，会出现什么情况呢？</w:t>
      </w:r>
      <w:r>
        <w:rPr>
          <w:rFonts w:ascii="Arial" w:hAnsi="Arial" w:cs="Arial"/>
          <w:color w:val="707070"/>
          <w:sz w:val="21"/>
          <w:szCs w:val="21"/>
        </w:rPr>
        <w:t>5</w:t>
      </w:r>
      <w:r>
        <w:rPr>
          <w:rFonts w:ascii="Arial" w:hAnsi="Arial" w:cs="Arial"/>
          <w:color w:val="707070"/>
          <w:sz w:val="21"/>
          <w:szCs w:val="21"/>
        </w:rPr>
        <w:t>个皇子组成一波，选一个皇帝出来，另外</w:t>
      </w:r>
      <w:r>
        <w:rPr>
          <w:rFonts w:ascii="Arial" w:hAnsi="Arial" w:cs="Arial"/>
          <w:color w:val="707070"/>
          <w:sz w:val="21"/>
          <w:szCs w:val="21"/>
        </w:rPr>
        <w:t>5</w:t>
      </w:r>
      <w:r>
        <w:rPr>
          <w:rFonts w:ascii="Arial" w:hAnsi="Arial" w:cs="Arial"/>
          <w:color w:val="707070"/>
          <w:sz w:val="21"/>
          <w:szCs w:val="21"/>
        </w:rPr>
        <w:t>个皇子也够了人数限制，他们也能选出一个皇帝来。此时一个天下两个皇帝，在</w:t>
      </w:r>
      <w:r>
        <w:rPr>
          <w:rFonts w:ascii="Arial" w:hAnsi="Arial" w:cs="Arial"/>
          <w:color w:val="707070"/>
          <w:sz w:val="21"/>
          <w:szCs w:val="21"/>
        </w:rPr>
        <w:t>es</w:t>
      </w:r>
      <w:r>
        <w:rPr>
          <w:rFonts w:ascii="Arial" w:hAnsi="Arial" w:cs="Arial"/>
          <w:color w:val="707070"/>
          <w:sz w:val="21"/>
          <w:szCs w:val="21"/>
        </w:rPr>
        <w:t>中就是脑裂。</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假如集群</w:t>
      </w:r>
      <w:r>
        <w:rPr>
          <w:rFonts w:ascii="Arial" w:hAnsi="Arial" w:cs="Arial"/>
          <w:color w:val="333333"/>
          <w:sz w:val="21"/>
          <w:szCs w:val="21"/>
        </w:rPr>
        <w:t>master</w:t>
      </w:r>
      <w:r>
        <w:rPr>
          <w:rFonts w:ascii="Arial" w:hAnsi="Arial" w:cs="Arial"/>
          <w:color w:val="333333"/>
          <w:sz w:val="21"/>
          <w:szCs w:val="21"/>
        </w:rPr>
        <w:t>候选节点为</w:t>
      </w:r>
      <w:r>
        <w:rPr>
          <w:rFonts w:ascii="Arial" w:hAnsi="Arial" w:cs="Arial"/>
          <w:color w:val="333333"/>
          <w:sz w:val="21"/>
          <w:szCs w:val="21"/>
        </w:rPr>
        <w:t>2</w:t>
      </w:r>
      <w:r>
        <w:rPr>
          <w:rFonts w:ascii="Arial" w:hAnsi="Arial" w:cs="Arial"/>
          <w:color w:val="333333"/>
          <w:sz w:val="21"/>
          <w:szCs w:val="21"/>
        </w:rPr>
        <w:t>的时候，这种情况是不合理的，最好把另外一个</w:t>
      </w:r>
      <w:r>
        <w:rPr>
          <w:rFonts w:ascii="Arial" w:hAnsi="Arial" w:cs="Arial"/>
          <w:color w:val="333333"/>
          <w:sz w:val="21"/>
          <w:szCs w:val="21"/>
        </w:rPr>
        <w:t>node.master</w:t>
      </w:r>
      <w:r>
        <w:rPr>
          <w:rFonts w:ascii="Arial" w:hAnsi="Arial" w:cs="Arial"/>
          <w:color w:val="333333"/>
          <w:sz w:val="21"/>
          <w:szCs w:val="21"/>
        </w:rPr>
        <w:t>改成</w:t>
      </w:r>
      <w:r>
        <w:rPr>
          <w:rFonts w:ascii="Arial" w:hAnsi="Arial" w:cs="Arial"/>
          <w:color w:val="333333"/>
          <w:sz w:val="21"/>
          <w:szCs w:val="21"/>
        </w:rPr>
        <w:t>false</w:t>
      </w:r>
      <w:r>
        <w:rPr>
          <w:rFonts w:ascii="Arial" w:hAnsi="Arial" w:cs="Arial"/>
          <w:color w:val="333333"/>
          <w:sz w:val="21"/>
          <w:szCs w:val="21"/>
        </w:rPr>
        <w:t>。如果我们不改节点设置，还是套上面的</w:t>
      </w:r>
      <w:r>
        <w:rPr>
          <w:rFonts w:ascii="Arial" w:hAnsi="Arial" w:cs="Arial"/>
          <w:color w:val="333333"/>
          <w:sz w:val="21"/>
          <w:szCs w:val="21"/>
        </w:rPr>
        <w:t>(N/2)+1</w:t>
      </w:r>
      <w:r>
        <w:rPr>
          <w:rFonts w:ascii="Arial" w:hAnsi="Arial" w:cs="Arial"/>
          <w:color w:val="333333"/>
          <w:sz w:val="21"/>
          <w:szCs w:val="21"/>
        </w:rPr>
        <w:t>公式，此时</w:t>
      </w:r>
      <w:r>
        <w:rPr>
          <w:rFonts w:ascii="Arial" w:hAnsi="Arial" w:cs="Arial"/>
          <w:color w:val="333333"/>
          <w:sz w:val="21"/>
          <w:szCs w:val="21"/>
        </w:rPr>
        <w:t>discovery.zen.minimum_master_nodes</w:t>
      </w:r>
      <w:r>
        <w:rPr>
          <w:rFonts w:ascii="Arial" w:hAnsi="Arial" w:cs="Arial"/>
          <w:color w:val="333333"/>
          <w:sz w:val="21"/>
          <w:szCs w:val="21"/>
        </w:rPr>
        <w:t>应该设置为</w:t>
      </w:r>
      <w:r>
        <w:rPr>
          <w:rFonts w:ascii="Arial" w:hAnsi="Arial" w:cs="Arial"/>
          <w:color w:val="333333"/>
          <w:sz w:val="21"/>
          <w:szCs w:val="21"/>
        </w:rPr>
        <w:t>2</w:t>
      </w:r>
      <w:r>
        <w:rPr>
          <w:rFonts w:ascii="Arial" w:hAnsi="Arial" w:cs="Arial"/>
          <w:color w:val="333333"/>
          <w:sz w:val="21"/>
          <w:szCs w:val="21"/>
        </w:rPr>
        <w:t>。这就出现一个问题，两个</w:t>
      </w:r>
      <w:r>
        <w:rPr>
          <w:rFonts w:ascii="Arial" w:hAnsi="Arial" w:cs="Arial"/>
          <w:color w:val="333333"/>
          <w:sz w:val="21"/>
          <w:szCs w:val="21"/>
        </w:rPr>
        <w:t>master</w:t>
      </w:r>
      <w:r>
        <w:rPr>
          <w:rFonts w:ascii="Arial" w:hAnsi="Arial" w:cs="Arial"/>
          <w:color w:val="333333"/>
          <w:sz w:val="21"/>
          <w:szCs w:val="21"/>
        </w:rPr>
        <w:t>备选节点，只要有一个挂，就选不出</w:t>
      </w:r>
      <w:r>
        <w:rPr>
          <w:rFonts w:ascii="Arial" w:hAnsi="Arial" w:cs="Arial"/>
          <w:color w:val="333333"/>
          <w:sz w:val="21"/>
          <w:szCs w:val="21"/>
        </w:rPr>
        <w:t>master</w:t>
      </w:r>
      <w:r>
        <w:rPr>
          <w:rFonts w:ascii="Arial" w:hAnsi="Arial" w:cs="Arial"/>
          <w:color w:val="333333"/>
          <w:sz w:val="21"/>
          <w:szCs w:val="21"/>
        </w:rPr>
        <w:t>了。</w:t>
      </w:r>
    </w:p>
    <w:p w:rsidR="006A1E99" w:rsidRDefault="006A1E99" w:rsidP="006A1E99">
      <w:pPr>
        <w:pStyle w:val="a3"/>
        <w:shd w:val="clear" w:color="auto" w:fill="FFFFFF"/>
        <w:spacing w:before="0" w:beforeAutospacing="0" w:after="0" w:afterAutospacing="0"/>
        <w:rPr>
          <w:rFonts w:ascii="Arial" w:hAnsi="Arial" w:cs="Arial"/>
          <w:color w:val="707070"/>
          <w:sz w:val="21"/>
          <w:szCs w:val="21"/>
        </w:rPr>
      </w:pPr>
      <w:r>
        <w:rPr>
          <w:rFonts w:ascii="Arial" w:hAnsi="Arial" w:cs="Arial"/>
          <w:color w:val="707070"/>
          <w:sz w:val="21"/>
          <w:szCs w:val="21"/>
        </w:rPr>
        <w:t>我还是用皇子的例子来说明。假如先皇在位的时候规定，必须他的两个皇子都在的时候，才能从中</w:t>
      </w:r>
      <w:r>
        <w:rPr>
          <w:rFonts w:ascii="Arial" w:hAnsi="Arial" w:cs="Arial"/>
          <w:color w:val="707070"/>
          <w:sz w:val="21"/>
          <w:szCs w:val="21"/>
        </w:rPr>
        <w:t>2</w:t>
      </w:r>
      <w:r>
        <w:rPr>
          <w:rFonts w:ascii="Arial" w:hAnsi="Arial" w:cs="Arial"/>
          <w:color w:val="707070"/>
          <w:sz w:val="21"/>
          <w:szCs w:val="21"/>
        </w:rPr>
        <w:t>选</w:t>
      </w:r>
      <w:r>
        <w:rPr>
          <w:rFonts w:ascii="Arial" w:hAnsi="Arial" w:cs="Arial"/>
          <w:color w:val="707070"/>
          <w:sz w:val="21"/>
          <w:szCs w:val="21"/>
        </w:rPr>
        <w:t xml:space="preserve">1 </w:t>
      </w:r>
      <w:r>
        <w:rPr>
          <w:rFonts w:ascii="Arial" w:hAnsi="Arial" w:cs="Arial"/>
          <w:color w:val="707070"/>
          <w:sz w:val="21"/>
          <w:szCs w:val="21"/>
        </w:rPr>
        <w:t>继承皇位。万一有个皇子出意外挂掉了，就剩下一个皇子，天下不就没有新皇帝了么。</w:t>
      </w:r>
    </w:p>
    <w:p w:rsidR="006A1E99" w:rsidRDefault="006A1E99" w:rsidP="006A1E99">
      <w:pPr>
        <w:pStyle w:val="2"/>
        <w:shd w:val="clear" w:color="auto" w:fill="FFFFFF"/>
        <w:spacing w:before="450" w:after="0"/>
        <w:rPr>
          <w:rFonts w:ascii="Arial" w:hAnsi="Arial" w:cs="Arial"/>
          <w:b w:val="0"/>
          <w:bCs w:val="0"/>
          <w:color w:val="333333"/>
          <w:sz w:val="30"/>
          <w:szCs w:val="30"/>
        </w:rPr>
      </w:pPr>
      <w:r>
        <w:rPr>
          <w:rFonts w:ascii="Arial" w:hAnsi="Arial" w:cs="Arial"/>
          <w:b w:val="0"/>
          <w:bCs w:val="0"/>
          <w:color w:val="333333"/>
          <w:sz w:val="30"/>
          <w:szCs w:val="30"/>
        </w:rPr>
        <w:t>6.</w:t>
      </w:r>
      <w:r>
        <w:rPr>
          <w:rFonts w:ascii="Arial" w:hAnsi="Arial" w:cs="Arial"/>
          <w:b w:val="0"/>
          <w:bCs w:val="0"/>
          <w:color w:val="333333"/>
          <w:sz w:val="30"/>
          <w:szCs w:val="30"/>
        </w:rPr>
        <w:t>客户端在和集群连接时，如何选择特定的节点执行请求的？</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TransportClient</w:t>
      </w:r>
      <w:r>
        <w:rPr>
          <w:rFonts w:ascii="Arial" w:hAnsi="Arial" w:cs="Arial"/>
          <w:color w:val="333333"/>
          <w:sz w:val="21"/>
          <w:szCs w:val="21"/>
        </w:rPr>
        <w:t>利用</w:t>
      </w:r>
      <w:r>
        <w:rPr>
          <w:rFonts w:ascii="Arial" w:hAnsi="Arial" w:cs="Arial"/>
          <w:color w:val="333333"/>
          <w:sz w:val="21"/>
          <w:szCs w:val="21"/>
        </w:rPr>
        <w:t>transport</w:t>
      </w:r>
      <w:r>
        <w:rPr>
          <w:rFonts w:ascii="Arial" w:hAnsi="Arial" w:cs="Arial"/>
          <w:color w:val="333333"/>
          <w:sz w:val="21"/>
          <w:szCs w:val="21"/>
        </w:rPr>
        <w:t>模块远程连接一个</w:t>
      </w:r>
      <w:r>
        <w:rPr>
          <w:rFonts w:ascii="Arial" w:hAnsi="Arial" w:cs="Arial"/>
          <w:color w:val="333333"/>
          <w:sz w:val="21"/>
          <w:szCs w:val="21"/>
        </w:rPr>
        <w:t>elasticsearch</w:t>
      </w:r>
      <w:r>
        <w:rPr>
          <w:rFonts w:ascii="Arial" w:hAnsi="Arial" w:cs="Arial"/>
          <w:color w:val="333333"/>
          <w:sz w:val="21"/>
          <w:szCs w:val="21"/>
        </w:rPr>
        <w:t>集群。它并不加入到集群中，只是简单的获得一个或者多个初始化的</w:t>
      </w:r>
      <w:r>
        <w:rPr>
          <w:rFonts w:ascii="Arial" w:hAnsi="Arial" w:cs="Arial"/>
          <w:color w:val="333333"/>
          <w:sz w:val="21"/>
          <w:szCs w:val="21"/>
        </w:rPr>
        <w:t>transport</w:t>
      </w:r>
      <w:r>
        <w:rPr>
          <w:rFonts w:ascii="Arial" w:hAnsi="Arial" w:cs="Arial"/>
          <w:color w:val="333333"/>
          <w:sz w:val="21"/>
          <w:szCs w:val="21"/>
        </w:rPr>
        <w:t>地址，并以</w:t>
      </w:r>
      <w:r>
        <w:rPr>
          <w:rFonts w:ascii="Arial" w:hAnsi="Arial" w:cs="Arial"/>
          <w:color w:val="333333"/>
          <w:sz w:val="21"/>
          <w:szCs w:val="21"/>
        </w:rPr>
        <w:t xml:space="preserve"> </w:t>
      </w:r>
      <w:r>
        <w:rPr>
          <w:rFonts w:ascii="Arial" w:hAnsi="Arial" w:cs="Arial"/>
          <w:color w:val="333333"/>
          <w:sz w:val="21"/>
          <w:szCs w:val="21"/>
        </w:rPr>
        <w:t>轮询</w:t>
      </w:r>
      <w:r>
        <w:rPr>
          <w:rFonts w:ascii="Arial" w:hAnsi="Arial" w:cs="Arial"/>
          <w:color w:val="333333"/>
          <w:sz w:val="21"/>
          <w:szCs w:val="21"/>
        </w:rPr>
        <w:t xml:space="preserve"> </w:t>
      </w:r>
      <w:r>
        <w:rPr>
          <w:rFonts w:ascii="Arial" w:hAnsi="Arial" w:cs="Arial"/>
          <w:color w:val="333333"/>
          <w:sz w:val="21"/>
          <w:szCs w:val="21"/>
        </w:rPr>
        <w:t>的方式与这些地址进行通信。</w:t>
      </w:r>
    </w:p>
    <w:p w:rsidR="006A1E99" w:rsidRDefault="006A1E99" w:rsidP="006A1E99">
      <w:pPr>
        <w:pStyle w:val="2"/>
        <w:shd w:val="clear" w:color="auto" w:fill="FFFFFF"/>
        <w:spacing w:before="450" w:after="0"/>
        <w:rPr>
          <w:rFonts w:ascii="Arial" w:hAnsi="Arial" w:cs="Arial"/>
          <w:b w:val="0"/>
          <w:bCs w:val="0"/>
          <w:color w:val="333333"/>
          <w:sz w:val="30"/>
          <w:szCs w:val="30"/>
        </w:rPr>
      </w:pPr>
      <w:r>
        <w:rPr>
          <w:rFonts w:ascii="Arial" w:hAnsi="Arial" w:cs="Arial"/>
          <w:b w:val="0"/>
          <w:bCs w:val="0"/>
          <w:color w:val="333333"/>
          <w:sz w:val="30"/>
          <w:szCs w:val="30"/>
        </w:rPr>
        <w:t xml:space="preserve">7.Elasticsearch </w:t>
      </w:r>
      <w:r w:rsidR="00D1262F">
        <w:rPr>
          <w:rFonts w:ascii="Arial" w:hAnsi="Arial" w:cs="Arial" w:hint="eastAsia"/>
          <w:b w:val="0"/>
          <w:bCs w:val="0"/>
          <w:color w:val="333333"/>
          <w:sz w:val="30"/>
          <w:szCs w:val="30"/>
        </w:rPr>
        <w:t>新增</w:t>
      </w:r>
      <w:r>
        <w:rPr>
          <w:rFonts w:ascii="Arial" w:hAnsi="Arial" w:cs="Arial"/>
          <w:b w:val="0"/>
          <w:bCs w:val="0"/>
          <w:color w:val="333333"/>
          <w:sz w:val="30"/>
          <w:szCs w:val="30"/>
        </w:rPr>
        <w:t>文档索引过程描述</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协调节点默认使用文档</w:t>
      </w:r>
      <w:r>
        <w:rPr>
          <w:rFonts w:ascii="Arial" w:hAnsi="Arial" w:cs="Arial"/>
          <w:color w:val="333333"/>
          <w:sz w:val="21"/>
          <w:szCs w:val="21"/>
        </w:rPr>
        <w:t>ID</w:t>
      </w:r>
      <w:r>
        <w:rPr>
          <w:rFonts w:ascii="Arial" w:hAnsi="Arial" w:cs="Arial"/>
          <w:color w:val="333333"/>
          <w:sz w:val="21"/>
          <w:szCs w:val="21"/>
        </w:rPr>
        <w:t>参与计算（也支持通过</w:t>
      </w:r>
      <w:r>
        <w:rPr>
          <w:rFonts w:ascii="Arial" w:hAnsi="Arial" w:cs="Arial"/>
          <w:color w:val="333333"/>
          <w:sz w:val="21"/>
          <w:szCs w:val="21"/>
        </w:rPr>
        <w:t>routing</w:t>
      </w:r>
      <w:r>
        <w:rPr>
          <w:rFonts w:ascii="Arial" w:hAnsi="Arial" w:cs="Arial"/>
          <w:color w:val="333333"/>
          <w:sz w:val="21"/>
          <w:szCs w:val="21"/>
        </w:rPr>
        <w:t>），以便为路由提供合适的分片。</w:t>
      </w:r>
    </w:p>
    <w:p w:rsidR="006A1E99" w:rsidRDefault="006A1E99" w:rsidP="006A1E99">
      <w:pPr>
        <w:pStyle w:val="a3"/>
        <w:shd w:val="clear" w:color="auto" w:fill="FFFFFF"/>
        <w:spacing w:before="0" w:beforeAutospacing="0" w:after="0" w:afterAutospacing="0"/>
        <w:rPr>
          <w:rFonts w:ascii="Arial" w:hAnsi="Arial" w:cs="Arial"/>
          <w:color w:val="707070"/>
          <w:sz w:val="21"/>
          <w:szCs w:val="21"/>
        </w:rPr>
      </w:pPr>
      <w:r>
        <w:rPr>
          <w:rFonts w:ascii="Arial" w:hAnsi="Arial" w:cs="Arial"/>
          <w:color w:val="707070"/>
          <w:sz w:val="21"/>
          <w:szCs w:val="21"/>
        </w:rPr>
        <w:t>shard = hash(document_id) % (num_of_primary_shards)</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当分片所在的节点接收到来自协调节点的请求后，会将请求写入到</w:t>
      </w:r>
      <w:r>
        <w:rPr>
          <w:rFonts w:ascii="Arial" w:hAnsi="Arial" w:cs="Arial"/>
          <w:color w:val="333333"/>
          <w:sz w:val="21"/>
          <w:szCs w:val="21"/>
        </w:rPr>
        <w:t>Memory Buffer</w:t>
      </w:r>
      <w:r>
        <w:rPr>
          <w:rFonts w:ascii="Arial" w:hAnsi="Arial" w:cs="Arial"/>
          <w:color w:val="333333"/>
          <w:sz w:val="21"/>
          <w:szCs w:val="21"/>
        </w:rPr>
        <w:t>，然后定时（默认是每隔</w:t>
      </w:r>
      <w:r>
        <w:rPr>
          <w:rFonts w:ascii="Arial" w:hAnsi="Arial" w:cs="Arial"/>
          <w:color w:val="333333"/>
          <w:sz w:val="21"/>
          <w:szCs w:val="21"/>
        </w:rPr>
        <w:t>1</w:t>
      </w:r>
      <w:r>
        <w:rPr>
          <w:rFonts w:ascii="Arial" w:hAnsi="Arial" w:cs="Arial"/>
          <w:color w:val="333333"/>
          <w:sz w:val="21"/>
          <w:szCs w:val="21"/>
        </w:rPr>
        <w:t>秒）写入到</w:t>
      </w:r>
      <w:r>
        <w:rPr>
          <w:rFonts w:ascii="Arial" w:hAnsi="Arial" w:cs="Arial"/>
          <w:color w:val="333333"/>
          <w:sz w:val="21"/>
          <w:szCs w:val="21"/>
        </w:rPr>
        <w:t>Filesystem Cache</w:t>
      </w:r>
      <w:r>
        <w:rPr>
          <w:rFonts w:ascii="Arial" w:hAnsi="Arial" w:cs="Arial"/>
          <w:color w:val="333333"/>
          <w:sz w:val="21"/>
          <w:szCs w:val="21"/>
        </w:rPr>
        <w:t>，这个从</w:t>
      </w:r>
      <w:r>
        <w:rPr>
          <w:rFonts w:ascii="Arial" w:hAnsi="Arial" w:cs="Arial"/>
          <w:color w:val="333333"/>
          <w:sz w:val="21"/>
          <w:szCs w:val="21"/>
        </w:rPr>
        <w:t>Momery Buffer</w:t>
      </w:r>
      <w:r>
        <w:rPr>
          <w:rFonts w:ascii="Arial" w:hAnsi="Arial" w:cs="Arial"/>
          <w:color w:val="333333"/>
          <w:sz w:val="21"/>
          <w:szCs w:val="21"/>
        </w:rPr>
        <w:t>到</w:t>
      </w:r>
      <w:r>
        <w:rPr>
          <w:rFonts w:ascii="Arial" w:hAnsi="Arial" w:cs="Arial"/>
          <w:color w:val="333333"/>
          <w:sz w:val="21"/>
          <w:szCs w:val="21"/>
        </w:rPr>
        <w:t>Filesystem Cache</w:t>
      </w:r>
      <w:r>
        <w:rPr>
          <w:rFonts w:ascii="Arial" w:hAnsi="Arial" w:cs="Arial"/>
          <w:color w:val="333333"/>
          <w:sz w:val="21"/>
          <w:szCs w:val="21"/>
        </w:rPr>
        <w:t>的过程就叫做</w:t>
      </w:r>
      <w:r>
        <w:rPr>
          <w:rFonts w:ascii="Arial" w:hAnsi="Arial" w:cs="Arial"/>
          <w:color w:val="333333"/>
          <w:sz w:val="21"/>
          <w:szCs w:val="21"/>
        </w:rPr>
        <w:t>refresh</w:t>
      </w:r>
      <w:r>
        <w:rPr>
          <w:rFonts w:ascii="Arial" w:hAnsi="Arial" w:cs="Arial"/>
          <w:color w:val="333333"/>
          <w:sz w:val="21"/>
          <w:szCs w:val="21"/>
        </w:rPr>
        <w:t>；</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当然在某些情况下，存在</w:t>
      </w:r>
      <w:r>
        <w:rPr>
          <w:rFonts w:ascii="Arial" w:hAnsi="Arial" w:cs="Arial"/>
          <w:color w:val="333333"/>
          <w:sz w:val="21"/>
          <w:szCs w:val="21"/>
        </w:rPr>
        <w:t>Momery Buffer</w:t>
      </w:r>
      <w:r>
        <w:rPr>
          <w:rFonts w:ascii="Arial" w:hAnsi="Arial" w:cs="Arial"/>
          <w:color w:val="333333"/>
          <w:sz w:val="21"/>
          <w:szCs w:val="21"/>
        </w:rPr>
        <w:t>和</w:t>
      </w:r>
      <w:r>
        <w:rPr>
          <w:rFonts w:ascii="Arial" w:hAnsi="Arial" w:cs="Arial"/>
          <w:color w:val="333333"/>
          <w:sz w:val="21"/>
          <w:szCs w:val="21"/>
        </w:rPr>
        <w:t>Filesystem Cache</w:t>
      </w:r>
      <w:r>
        <w:rPr>
          <w:rFonts w:ascii="Arial" w:hAnsi="Arial" w:cs="Arial"/>
          <w:color w:val="333333"/>
          <w:sz w:val="21"/>
          <w:szCs w:val="21"/>
        </w:rPr>
        <w:t>的数据可能会丢失，</w:t>
      </w:r>
      <w:r>
        <w:rPr>
          <w:rFonts w:ascii="Arial" w:hAnsi="Arial" w:cs="Arial"/>
          <w:color w:val="333333"/>
          <w:sz w:val="21"/>
          <w:szCs w:val="21"/>
        </w:rPr>
        <w:t>ES</w:t>
      </w:r>
      <w:r>
        <w:rPr>
          <w:rFonts w:ascii="Arial" w:hAnsi="Arial" w:cs="Arial"/>
          <w:color w:val="333333"/>
          <w:sz w:val="21"/>
          <w:szCs w:val="21"/>
        </w:rPr>
        <w:t>是通过</w:t>
      </w:r>
      <w:r>
        <w:rPr>
          <w:rFonts w:ascii="Arial" w:hAnsi="Arial" w:cs="Arial"/>
          <w:color w:val="333333"/>
          <w:sz w:val="21"/>
          <w:szCs w:val="21"/>
        </w:rPr>
        <w:t>translog</w:t>
      </w:r>
      <w:r>
        <w:rPr>
          <w:rFonts w:ascii="Arial" w:hAnsi="Arial" w:cs="Arial"/>
          <w:color w:val="333333"/>
          <w:sz w:val="21"/>
          <w:szCs w:val="21"/>
        </w:rPr>
        <w:t>的机制来保证数据的可靠性的。其实现机制是接收到请求后，同时也会写入到</w:t>
      </w:r>
      <w:r>
        <w:rPr>
          <w:rFonts w:ascii="Arial" w:hAnsi="Arial" w:cs="Arial"/>
          <w:color w:val="333333"/>
          <w:sz w:val="21"/>
          <w:szCs w:val="21"/>
        </w:rPr>
        <w:t>translog</w:t>
      </w:r>
      <w:r>
        <w:rPr>
          <w:rFonts w:ascii="Arial" w:hAnsi="Arial" w:cs="Arial"/>
          <w:color w:val="333333"/>
          <w:sz w:val="21"/>
          <w:szCs w:val="21"/>
        </w:rPr>
        <w:t>中，当</w:t>
      </w:r>
      <w:r>
        <w:rPr>
          <w:rFonts w:ascii="Arial" w:hAnsi="Arial" w:cs="Arial"/>
          <w:color w:val="333333"/>
          <w:sz w:val="21"/>
          <w:szCs w:val="21"/>
        </w:rPr>
        <w:t>Filesystem cache</w:t>
      </w:r>
      <w:r>
        <w:rPr>
          <w:rFonts w:ascii="Arial" w:hAnsi="Arial" w:cs="Arial"/>
          <w:color w:val="333333"/>
          <w:sz w:val="21"/>
          <w:szCs w:val="21"/>
        </w:rPr>
        <w:t>中的数据写入到磁盘中时，才会清除掉，这个过程叫做</w:t>
      </w:r>
      <w:r>
        <w:rPr>
          <w:rFonts w:ascii="Arial" w:hAnsi="Arial" w:cs="Arial"/>
          <w:color w:val="333333"/>
          <w:sz w:val="21"/>
          <w:szCs w:val="21"/>
        </w:rPr>
        <w:t>flush</w:t>
      </w:r>
      <w:r>
        <w:rPr>
          <w:rFonts w:ascii="Arial" w:hAnsi="Arial" w:cs="Arial"/>
          <w:color w:val="333333"/>
          <w:sz w:val="21"/>
          <w:szCs w:val="21"/>
        </w:rPr>
        <w:t>。</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在</w:t>
      </w:r>
      <w:r>
        <w:rPr>
          <w:rFonts w:ascii="Arial" w:hAnsi="Arial" w:cs="Arial"/>
          <w:color w:val="333333"/>
          <w:sz w:val="21"/>
          <w:szCs w:val="21"/>
        </w:rPr>
        <w:t>flush</w:t>
      </w:r>
      <w:r>
        <w:rPr>
          <w:rFonts w:ascii="Arial" w:hAnsi="Arial" w:cs="Arial"/>
          <w:color w:val="333333"/>
          <w:sz w:val="21"/>
          <w:szCs w:val="21"/>
        </w:rPr>
        <w:t>过程中，内存中的缓冲将被清除，内容被写入一个新段，段的</w:t>
      </w:r>
      <w:r>
        <w:rPr>
          <w:rFonts w:ascii="Arial" w:hAnsi="Arial" w:cs="Arial"/>
          <w:color w:val="333333"/>
          <w:sz w:val="21"/>
          <w:szCs w:val="21"/>
        </w:rPr>
        <w:t>fsync</w:t>
      </w:r>
      <w:r>
        <w:rPr>
          <w:rFonts w:ascii="Arial" w:hAnsi="Arial" w:cs="Arial"/>
          <w:color w:val="333333"/>
          <w:sz w:val="21"/>
          <w:szCs w:val="21"/>
        </w:rPr>
        <w:t>将创建一个新的提交点，并将内容刷新到磁盘，旧的</w:t>
      </w:r>
      <w:r>
        <w:rPr>
          <w:rFonts w:ascii="Arial" w:hAnsi="Arial" w:cs="Arial"/>
          <w:color w:val="333333"/>
          <w:sz w:val="21"/>
          <w:szCs w:val="21"/>
        </w:rPr>
        <w:t>translog</w:t>
      </w:r>
      <w:r>
        <w:rPr>
          <w:rFonts w:ascii="Arial" w:hAnsi="Arial" w:cs="Arial"/>
          <w:color w:val="333333"/>
          <w:sz w:val="21"/>
          <w:szCs w:val="21"/>
        </w:rPr>
        <w:t>将被删除并开始一个新的</w:t>
      </w:r>
      <w:r>
        <w:rPr>
          <w:rFonts w:ascii="Arial" w:hAnsi="Arial" w:cs="Arial"/>
          <w:color w:val="333333"/>
          <w:sz w:val="21"/>
          <w:szCs w:val="21"/>
        </w:rPr>
        <w:t>translog</w:t>
      </w:r>
      <w:r>
        <w:rPr>
          <w:rFonts w:ascii="Arial" w:hAnsi="Arial" w:cs="Arial"/>
          <w:color w:val="333333"/>
          <w:sz w:val="21"/>
          <w:szCs w:val="21"/>
        </w:rPr>
        <w:t>。</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flush</w:t>
      </w:r>
      <w:r>
        <w:rPr>
          <w:rFonts w:ascii="Arial" w:hAnsi="Arial" w:cs="Arial"/>
          <w:color w:val="333333"/>
          <w:sz w:val="21"/>
          <w:szCs w:val="21"/>
        </w:rPr>
        <w:t>触发的时机是定时触发（默认</w:t>
      </w:r>
      <w:r>
        <w:rPr>
          <w:rFonts w:ascii="Arial" w:hAnsi="Arial" w:cs="Arial"/>
          <w:color w:val="333333"/>
          <w:sz w:val="21"/>
          <w:szCs w:val="21"/>
        </w:rPr>
        <w:t>30</w:t>
      </w:r>
      <w:r>
        <w:rPr>
          <w:rFonts w:ascii="Arial" w:hAnsi="Arial" w:cs="Arial"/>
          <w:color w:val="333333"/>
          <w:sz w:val="21"/>
          <w:szCs w:val="21"/>
        </w:rPr>
        <w:t>分钟）或者</w:t>
      </w:r>
      <w:r>
        <w:rPr>
          <w:rFonts w:ascii="Arial" w:hAnsi="Arial" w:cs="Arial"/>
          <w:color w:val="333333"/>
          <w:sz w:val="21"/>
          <w:szCs w:val="21"/>
        </w:rPr>
        <w:t>translog</w:t>
      </w:r>
      <w:r>
        <w:rPr>
          <w:rFonts w:ascii="Arial" w:hAnsi="Arial" w:cs="Arial"/>
          <w:color w:val="333333"/>
          <w:sz w:val="21"/>
          <w:szCs w:val="21"/>
        </w:rPr>
        <w:t>变得太大（默认为</w:t>
      </w:r>
      <w:r>
        <w:rPr>
          <w:rFonts w:ascii="Arial" w:hAnsi="Arial" w:cs="Arial"/>
          <w:color w:val="333333"/>
          <w:sz w:val="21"/>
          <w:szCs w:val="21"/>
        </w:rPr>
        <w:t>512M</w:t>
      </w:r>
      <w:r>
        <w:rPr>
          <w:rFonts w:ascii="Arial" w:hAnsi="Arial" w:cs="Arial"/>
          <w:color w:val="333333"/>
          <w:sz w:val="21"/>
          <w:szCs w:val="21"/>
        </w:rPr>
        <w:t>）时。</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noProof/>
        </w:rPr>
        <w:drawing>
          <wp:inline distT="0" distB="0" distL="0" distR="0" wp14:anchorId="4430338E" wp14:editId="58BC012D">
            <wp:extent cx="6127115" cy="2876341"/>
            <wp:effectExtent l="0" t="0" r="698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37348" cy="2881145"/>
                    </a:xfrm>
                    <a:prstGeom prst="rect">
                      <a:avLst/>
                    </a:prstGeom>
                  </pic:spPr>
                </pic:pic>
              </a:graphicData>
            </a:graphic>
          </wp:inline>
        </w:drawing>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关于</w:t>
      </w:r>
      <w:r>
        <w:rPr>
          <w:rFonts w:ascii="Arial" w:hAnsi="Arial" w:cs="Arial"/>
          <w:color w:val="333333"/>
          <w:sz w:val="21"/>
          <w:szCs w:val="21"/>
        </w:rPr>
        <w:t>Lucene</w:t>
      </w:r>
      <w:r>
        <w:rPr>
          <w:rFonts w:ascii="Arial" w:hAnsi="Arial" w:cs="Arial"/>
          <w:color w:val="333333"/>
          <w:sz w:val="21"/>
          <w:szCs w:val="21"/>
        </w:rPr>
        <w:t>的</w:t>
      </w:r>
      <w:r>
        <w:rPr>
          <w:rFonts w:ascii="Arial" w:hAnsi="Arial" w:cs="Arial"/>
          <w:color w:val="333333"/>
          <w:sz w:val="21"/>
          <w:szCs w:val="21"/>
        </w:rPr>
        <w:t>segement</w:t>
      </w:r>
      <w:r>
        <w:rPr>
          <w:rFonts w:ascii="Arial" w:hAnsi="Arial" w:cs="Arial"/>
          <w:color w:val="333333"/>
          <w:sz w:val="21"/>
          <w:szCs w:val="21"/>
        </w:rPr>
        <w:t>（段）的补充：</w:t>
      </w:r>
    </w:p>
    <w:p w:rsidR="006A1E99" w:rsidRDefault="006A1E99" w:rsidP="006A1E99">
      <w:pPr>
        <w:pStyle w:val="a3"/>
        <w:numPr>
          <w:ilvl w:val="0"/>
          <w:numId w:val="1"/>
        </w:numPr>
        <w:shd w:val="clear" w:color="auto" w:fill="FFFFFF"/>
        <w:spacing w:before="0" w:beforeAutospacing="0" w:after="0" w:afterAutospacing="0"/>
        <w:ind w:left="0"/>
        <w:rPr>
          <w:rFonts w:ascii="Arial" w:hAnsi="Arial" w:cs="Arial"/>
          <w:color w:val="333333"/>
          <w:sz w:val="21"/>
          <w:szCs w:val="21"/>
        </w:rPr>
      </w:pPr>
      <w:r>
        <w:rPr>
          <w:rFonts w:ascii="Arial" w:hAnsi="Arial" w:cs="Arial"/>
          <w:color w:val="333333"/>
          <w:sz w:val="21"/>
          <w:szCs w:val="21"/>
        </w:rPr>
        <w:t>Lucene</w:t>
      </w:r>
      <w:r>
        <w:rPr>
          <w:rFonts w:ascii="Arial" w:hAnsi="Arial" w:cs="Arial"/>
          <w:color w:val="333333"/>
          <w:sz w:val="21"/>
          <w:szCs w:val="21"/>
        </w:rPr>
        <w:t>索引是由多个段组成，段本身是一个功能齐全的倒排索引。</w:t>
      </w:r>
    </w:p>
    <w:p w:rsidR="006A1E99" w:rsidRDefault="006A1E99" w:rsidP="006A1E99">
      <w:pPr>
        <w:pStyle w:val="a3"/>
        <w:numPr>
          <w:ilvl w:val="0"/>
          <w:numId w:val="1"/>
        </w:numPr>
        <w:shd w:val="clear" w:color="auto" w:fill="FFFFFF"/>
        <w:spacing w:before="0" w:beforeAutospacing="0" w:after="0" w:afterAutospacing="0"/>
        <w:ind w:left="0"/>
        <w:rPr>
          <w:rFonts w:ascii="Arial" w:hAnsi="Arial" w:cs="Arial"/>
          <w:color w:val="333333"/>
          <w:sz w:val="21"/>
          <w:szCs w:val="21"/>
        </w:rPr>
      </w:pPr>
      <w:r>
        <w:rPr>
          <w:rFonts w:ascii="Arial" w:hAnsi="Arial" w:cs="Arial"/>
          <w:color w:val="333333"/>
          <w:sz w:val="21"/>
          <w:szCs w:val="21"/>
        </w:rPr>
        <w:t>段是不可变的，允许</w:t>
      </w:r>
      <w:r>
        <w:rPr>
          <w:rFonts w:ascii="Arial" w:hAnsi="Arial" w:cs="Arial"/>
          <w:color w:val="333333"/>
          <w:sz w:val="21"/>
          <w:szCs w:val="21"/>
        </w:rPr>
        <w:t>Lucene</w:t>
      </w:r>
      <w:r>
        <w:rPr>
          <w:rFonts w:ascii="Arial" w:hAnsi="Arial" w:cs="Arial"/>
          <w:color w:val="333333"/>
          <w:sz w:val="21"/>
          <w:szCs w:val="21"/>
        </w:rPr>
        <w:t>将新的文档增量地添加到索引中，而不用从头重建索引。</w:t>
      </w:r>
    </w:p>
    <w:p w:rsidR="006A1E99" w:rsidRDefault="006A1E99" w:rsidP="006A1E99">
      <w:pPr>
        <w:pStyle w:val="a3"/>
        <w:numPr>
          <w:ilvl w:val="0"/>
          <w:numId w:val="1"/>
        </w:numPr>
        <w:shd w:val="clear" w:color="auto" w:fill="FFFFFF"/>
        <w:spacing w:before="0" w:beforeAutospacing="0" w:after="0" w:afterAutospacing="0"/>
        <w:ind w:left="0"/>
        <w:rPr>
          <w:rFonts w:ascii="Arial" w:hAnsi="Arial" w:cs="Arial"/>
          <w:color w:val="333333"/>
          <w:sz w:val="21"/>
          <w:szCs w:val="21"/>
        </w:rPr>
      </w:pPr>
      <w:r>
        <w:rPr>
          <w:rFonts w:ascii="Arial" w:hAnsi="Arial" w:cs="Arial"/>
          <w:color w:val="333333"/>
          <w:sz w:val="21"/>
          <w:szCs w:val="21"/>
        </w:rPr>
        <w:t>对于每一个搜索请求而言，索引中的所有段都会被搜索，并且每个段会消耗</w:t>
      </w:r>
      <w:r>
        <w:rPr>
          <w:rFonts w:ascii="Arial" w:hAnsi="Arial" w:cs="Arial"/>
          <w:color w:val="333333"/>
          <w:sz w:val="21"/>
          <w:szCs w:val="21"/>
        </w:rPr>
        <w:t>CPU</w:t>
      </w:r>
      <w:r>
        <w:rPr>
          <w:rFonts w:ascii="Arial" w:hAnsi="Arial" w:cs="Arial"/>
          <w:color w:val="333333"/>
          <w:sz w:val="21"/>
          <w:szCs w:val="21"/>
        </w:rPr>
        <w:t>的时钟周、文件句柄和内存。这意味着段的数量越多，搜索性能会越低。</w:t>
      </w:r>
    </w:p>
    <w:p w:rsidR="006A1E99" w:rsidRDefault="006A1E99" w:rsidP="006A1E99">
      <w:pPr>
        <w:pStyle w:val="a3"/>
        <w:numPr>
          <w:ilvl w:val="0"/>
          <w:numId w:val="1"/>
        </w:numPr>
        <w:shd w:val="clear" w:color="auto" w:fill="FFFFFF"/>
        <w:spacing w:before="0" w:beforeAutospacing="0" w:after="0" w:afterAutospacing="0"/>
        <w:ind w:left="0"/>
        <w:rPr>
          <w:rFonts w:ascii="Arial" w:hAnsi="Arial" w:cs="Arial"/>
          <w:color w:val="333333"/>
          <w:sz w:val="21"/>
          <w:szCs w:val="21"/>
        </w:rPr>
      </w:pPr>
      <w:r>
        <w:rPr>
          <w:rFonts w:ascii="Arial" w:hAnsi="Arial" w:cs="Arial"/>
          <w:color w:val="333333"/>
          <w:sz w:val="21"/>
          <w:szCs w:val="21"/>
        </w:rPr>
        <w:t>为了解决这个问题，</w:t>
      </w:r>
      <w:r>
        <w:rPr>
          <w:rFonts w:ascii="Arial" w:hAnsi="Arial" w:cs="Arial"/>
          <w:color w:val="333333"/>
          <w:sz w:val="21"/>
          <w:szCs w:val="21"/>
        </w:rPr>
        <w:t>Elasticsearch</w:t>
      </w:r>
      <w:r>
        <w:rPr>
          <w:rFonts w:ascii="Arial" w:hAnsi="Arial" w:cs="Arial"/>
          <w:color w:val="333333"/>
          <w:sz w:val="21"/>
          <w:szCs w:val="21"/>
        </w:rPr>
        <w:t>会合并小段到一个较大的段，提交新的合并段到磁盘，并删除那些旧的小段</w:t>
      </w:r>
    </w:p>
    <w:p w:rsidR="006A1E99" w:rsidRDefault="006A1E99" w:rsidP="006A1E99">
      <w:pPr>
        <w:pStyle w:val="2"/>
        <w:shd w:val="clear" w:color="auto" w:fill="FFFFFF"/>
        <w:spacing w:before="450" w:after="0"/>
        <w:rPr>
          <w:rFonts w:ascii="Arial" w:hAnsi="Arial" w:cs="Arial"/>
          <w:b w:val="0"/>
          <w:bCs w:val="0"/>
          <w:color w:val="333333"/>
          <w:sz w:val="30"/>
          <w:szCs w:val="30"/>
        </w:rPr>
      </w:pPr>
      <w:r>
        <w:rPr>
          <w:rFonts w:ascii="Arial" w:hAnsi="Arial" w:cs="Arial"/>
          <w:b w:val="0"/>
          <w:bCs w:val="0"/>
          <w:color w:val="333333"/>
          <w:sz w:val="30"/>
          <w:szCs w:val="30"/>
        </w:rPr>
        <w:t xml:space="preserve">8.Elasticsearch </w:t>
      </w:r>
      <w:r>
        <w:rPr>
          <w:rFonts w:ascii="Arial" w:hAnsi="Arial" w:cs="Arial"/>
          <w:b w:val="0"/>
          <w:bCs w:val="0"/>
          <w:color w:val="333333"/>
          <w:sz w:val="30"/>
          <w:szCs w:val="30"/>
        </w:rPr>
        <w:t>文档更新和删除过程描述</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删除和更新也都是写操作，但是</w:t>
      </w:r>
      <w:r>
        <w:rPr>
          <w:rFonts w:ascii="Arial" w:hAnsi="Arial" w:cs="Arial"/>
          <w:color w:val="333333"/>
          <w:sz w:val="21"/>
          <w:szCs w:val="21"/>
        </w:rPr>
        <w:t>Elasticsearch</w:t>
      </w:r>
      <w:r>
        <w:rPr>
          <w:rFonts w:ascii="Arial" w:hAnsi="Arial" w:cs="Arial"/>
          <w:color w:val="333333"/>
          <w:sz w:val="21"/>
          <w:szCs w:val="21"/>
        </w:rPr>
        <w:t>中的文档是不可变的，因此不能被删除或者改动以展示其变更；</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磁盘上的每个段都有一个相应的</w:t>
      </w:r>
      <w:r>
        <w:rPr>
          <w:rFonts w:ascii="Arial" w:hAnsi="Arial" w:cs="Arial"/>
          <w:color w:val="333333"/>
          <w:sz w:val="21"/>
          <w:szCs w:val="21"/>
        </w:rPr>
        <w:t>.del</w:t>
      </w:r>
      <w:r>
        <w:rPr>
          <w:rFonts w:ascii="Arial" w:hAnsi="Arial" w:cs="Arial"/>
          <w:color w:val="333333"/>
          <w:sz w:val="21"/>
          <w:szCs w:val="21"/>
        </w:rPr>
        <w:t>文件。当删除请求发送后，文档并没有真的被删除，而是在</w:t>
      </w:r>
      <w:r>
        <w:rPr>
          <w:rFonts w:ascii="Arial" w:hAnsi="Arial" w:cs="Arial"/>
          <w:color w:val="333333"/>
          <w:sz w:val="21"/>
          <w:szCs w:val="21"/>
        </w:rPr>
        <w:t>.del</w:t>
      </w:r>
      <w:r>
        <w:rPr>
          <w:rFonts w:ascii="Arial" w:hAnsi="Arial" w:cs="Arial"/>
          <w:color w:val="333333"/>
          <w:sz w:val="21"/>
          <w:szCs w:val="21"/>
        </w:rPr>
        <w:t>文件中被标记为删除。该文档依然能匹配查询，但是会在结果中被过滤掉。当段合并时，在</w:t>
      </w:r>
      <w:r>
        <w:rPr>
          <w:rFonts w:ascii="Arial" w:hAnsi="Arial" w:cs="Arial"/>
          <w:color w:val="333333"/>
          <w:sz w:val="21"/>
          <w:szCs w:val="21"/>
        </w:rPr>
        <w:t>.del</w:t>
      </w:r>
      <w:r>
        <w:rPr>
          <w:rFonts w:ascii="Arial" w:hAnsi="Arial" w:cs="Arial"/>
          <w:color w:val="333333"/>
          <w:sz w:val="21"/>
          <w:szCs w:val="21"/>
        </w:rPr>
        <w:t>文件中被标记为删除的文档将不会被写入新段。</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在新的文档被创建时，</w:t>
      </w:r>
      <w:r>
        <w:rPr>
          <w:rFonts w:ascii="Arial" w:hAnsi="Arial" w:cs="Arial"/>
          <w:color w:val="333333"/>
          <w:sz w:val="21"/>
          <w:szCs w:val="21"/>
        </w:rPr>
        <w:t>Elasticsearch</w:t>
      </w:r>
      <w:r>
        <w:rPr>
          <w:rFonts w:ascii="Arial" w:hAnsi="Arial" w:cs="Arial"/>
          <w:color w:val="333333"/>
          <w:sz w:val="21"/>
          <w:szCs w:val="21"/>
        </w:rPr>
        <w:t>会为该文档指定一个版本号，当执行更新时，旧版本的文档在</w:t>
      </w:r>
      <w:r>
        <w:rPr>
          <w:rFonts w:ascii="Arial" w:hAnsi="Arial" w:cs="Arial"/>
          <w:color w:val="333333"/>
          <w:sz w:val="21"/>
          <w:szCs w:val="21"/>
        </w:rPr>
        <w:t>.del</w:t>
      </w:r>
      <w:r>
        <w:rPr>
          <w:rFonts w:ascii="Arial" w:hAnsi="Arial" w:cs="Arial"/>
          <w:color w:val="333333"/>
          <w:sz w:val="21"/>
          <w:szCs w:val="21"/>
        </w:rPr>
        <w:t>文件中被标记为删除，新版本的文档被索引到一个新段。旧版本的文档依然能匹配查询，但是会在结果中被过滤掉。</w:t>
      </w:r>
    </w:p>
    <w:p w:rsidR="006A1E99" w:rsidRDefault="006A1E99" w:rsidP="006A1E99">
      <w:pPr>
        <w:pStyle w:val="2"/>
        <w:shd w:val="clear" w:color="auto" w:fill="FFFFFF"/>
        <w:spacing w:before="450" w:after="0"/>
        <w:rPr>
          <w:rFonts w:ascii="Arial" w:hAnsi="Arial" w:cs="Arial"/>
          <w:b w:val="0"/>
          <w:bCs w:val="0"/>
          <w:color w:val="333333"/>
          <w:sz w:val="30"/>
          <w:szCs w:val="30"/>
        </w:rPr>
      </w:pPr>
      <w:r>
        <w:rPr>
          <w:rFonts w:ascii="Arial" w:hAnsi="Arial" w:cs="Arial"/>
          <w:b w:val="0"/>
          <w:bCs w:val="0"/>
          <w:color w:val="333333"/>
          <w:sz w:val="30"/>
          <w:szCs w:val="30"/>
        </w:rPr>
        <w:t>9.Elasticsearch</w:t>
      </w:r>
      <w:r>
        <w:rPr>
          <w:rFonts w:ascii="Arial" w:hAnsi="Arial" w:cs="Arial"/>
          <w:b w:val="0"/>
          <w:bCs w:val="0"/>
          <w:color w:val="333333"/>
          <w:sz w:val="30"/>
          <w:szCs w:val="30"/>
        </w:rPr>
        <w:t>搜索的过程描述</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搜索被执行成一个两阶段过程，我们称之为</w:t>
      </w:r>
      <w:r>
        <w:rPr>
          <w:rFonts w:ascii="Arial" w:hAnsi="Arial" w:cs="Arial"/>
          <w:color w:val="333333"/>
          <w:sz w:val="21"/>
          <w:szCs w:val="21"/>
        </w:rPr>
        <w:t xml:space="preserve"> Query Then Fetch</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在初始查询阶段时，查询会广播到索引中每一个分片拷贝（主分片或者副本分片）。</w:t>
      </w:r>
      <w:r>
        <w:rPr>
          <w:rFonts w:ascii="Arial" w:hAnsi="Arial" w:cs="Arial"/>
          <w:color w:val="333333"/>
          <w:sz w:val="21"/>
          <w:szCs w:val="21"/>
        </w:rPr>
        <w:t xml:space="preserve"> </w:t>
      </w:r>
      <w:r>
        <w:rPr>
          <w:rFonts w:ascii="Arial" w:hAnsi="Arial" w:cs="Arial"/>
          <w:color w:val="333333"/>
          <w:sz w:val="21"/>
          <w:szCs w:val="21"/>
        </w:rPr>
        <w:t>每个分片在本地执行搜索并构建一个匹配文档的大小为</w:t>
      </w:r>
      <w:r>
        <w:rPr>
          <w:rFonts w:ascii="Arial" w:hAnsi="Arial" w:cs="Arial"/>
          <w:color w:val="333333"/>
          <w:sz w:val="21"/>
          <w:szCs w:val="21"/>
        </w:rPr>
        <w:t xml:space="preserve"> from + size </w:t>
      </w:r>
      <w:r>
        <w:rPr>
          <w:rFonts w:ascii="Arial" w:hAnsi="Arial" w:cs="Arial"/>
          <w:color w:val="333333"/>
          <w:sz w:val="21"/>
          <w:szCs w:val="21"/>
        </w:rPr>
        <w:t>的优先队列。</w:t>
      </w:r>
      <w:r>
        <w:rPr>
          <w:rFonts w:ascii="Arial" w:hAnsi="Arial" w:cs="Arial"/>
          <w:color w:val="333333"/>
          <w:sz w:val="21"/>
          <w:szCs w:val="21"/>
        </w:rPr>
        <w:t>PS</w:t>
      </w:r>
      <w:r>
        <w:rPr>
          <w:rFonts w:ascii="Arial" w:hAnsi="Arial" w:cs="Arial"/>
          <w:color w:val="333333"/>
          <w:sz w:val="21"/>
          <w:szCs w:val="21"/>
        </w:rPr>
        <w:t>：在搜索的时候是会查询</w:t>
      </w:r>
      <w:r>
        <w:rPr>
          <w:rFonts w:ascii="Arial" w:hAnsi="Arial" w:cs="Arial"/>
          <w:color w:val="333333"/>
          <w:sz w:val="21"/>
          <w:szCs w:val="21"/>
        </w:rPr>
        <w:t>Filesystem Cache</w:t>
      </w:r>
      <w:r>
        <w:rPr>
          <w:rFonts w:ascii="Arial" w:hAnsi="Arial" w:cs="Arial"/>
          <w:color w:val="333333"/>
          <w:sz w:val="21"/>
          <w:szCs w:val="21"/>
        </w:rPr>
        <w:t>的，但是有部分数据还在</w:t>
      </w:r>
      <w:r>
        <w:rPr>
          <w:rFonts w:ascii="Arial" w:hAnsi="Arial" w:cs="Arial"/>
          <w:color w:val="333333"/>
          <w:sz w:val="21"/>
          <w:szCs w:val="21"/>
        </w:rPr>
        <w:t>Memory Buffer</w:t>
      </w:r>
      <w:r>
        <w:rPr>
          <w:rFonts w:ascii="Arial" w:hAnsi="Arial" w:cs="Arial"/>
          <w:color w:val="333333"/>
          <w:sz w:val="21"/>
          <w:szCs w:val="21"/>
        </w:rPr>
        <w:t>，所以搜索是近实时的。</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每个分片返回各自优先队列中</w:t>
      </w:r>
      <w:r>
        <w:rPr>
          <w:rFonts w:ascii="Arial" w:hAnsi="Arial" w:cs="Arial"/>
          <w:color w:val="333333"/>
          <w:sz w:val="21"/>
          <w:szCs w:val="21"/>
        </w:rPr>
        <w:t xml:space="preserve"> </w:t>
      </w:r>
      <w:r>
        <w:rPr>
          <w:rFonts w:ascii="Arial" w:hAnsi="Arial" w:cs="Arial"/>
          <w:color w:val="333333"/>
          <w:sz w:val="21"/>
          <w:szCs w:val="21"/>
        </w:rPr>
        <w:t>所有文档的</w:t>
      </w:r>
      <w:r>
        <w:rPr>
          <w:rFonts w:ascii="Arial" w:hAnsi="Arial" w:cs="Arial"/>
          <w:color w:val="333333"/>
          <w:sz w:val="21"/>
          <w:szCs w:val="21"/>
        </w:rPr>
        <w:t xml:space="preserve"> ID </w:t>
      </w:r>
      <w:r>
        <w:rPr>
          <w:rFonts w:ascii="Arial" w:hAnsi="Arial" w:cs="Arial"/>
          <w:color w:val="333333"/>
          <w:sz w:val="21"/>
          <w:szCs w:val="21"/>
        </w:rPr>
        <w:t>和排序值</w:t>
      </w:r>
      <w:r>
        <w:rPr>
          <w:rFonts w:ascii="Arial" w:hAnsi="Arial" w:cs="Arial"/>
          <w:color w:val="333333"/>
          <w:sz w:val="21"/>
          <w:szCs w:val="21"/>
        </w:rPr>
        <w:t xml:space="preserve"> </w:t>
      </w:r>
      <w:r>
        <w:rPr>
          <w:rFonts w:ascii="Arial" w:hAnsi="Arial" w:cs="Arial"/>
          <w:color w:val="333333"/>
          <w:sz w:val="21"/>
          <w:szCs w:val="21"/>
        </w:rPr>
        <w:t>给协调节点，它合并这些值到自己的优先队列中来产生一个全局排序后的结果列表。</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接下来就是</w:t>
      </w:r>
      <w:r>
        <w:rPr>
          <w:rFonts w:ascii="Arial" w:hAnsi="Arial" w:cs="Arial"/>
          <w:color w:val="333333"/>
          <w:sz w:val="21"/>
          <w:szCs w:val="21"/>
        </w:rPr>
        <w:t xml:space="preserve"> </w:t>
      </w:r>
      <w:r>
        <w:rPr>
          <w:rFonts w:ascii="Arial" w:hAnsi="Arial" w:cs="Arial"/>
          <w:color w:val="333333"/>
          <w:sz w:val="21"/>
          <w:szCs w:val="21"/>
        </w:rPr>
        <w:t>取回阶段，协调节点辨别出哪些文档需要被取回并向相关的分片提交多个</w:t>
      </w:r>
      <w:r>
        <w:rPr>
          <w:rFonts w:ascii="Arial" w:hAnsi="Arial" w:cs="Arial"/>
          <w:color w:val="333333"/>
          <w:sz w:val="21"/>
          <w:szCs w:val="21"/>
        </w:rPr>
        <w:t xml:space="preserve"> GET </w:t>
      </w:r>
      <w:r>
        <w:rPr>
          <w:rFonts w:ascii="Arial" w:hAnsi="Arial" w:cs="Arial"/>
          <w:color w:val="333333"/>
          <w:sz w:val="21"/>
          <w:szCs w:val="21"/>
        </w:rPr>
        <w:t>请求。每个分片加载并丰富文档，如果有需要的话，接着返回文档给协调节点。一旦所有的文档都被取回了，协调节点返回结果给客户端。</w:t>
      </w:r>
    </w:p>
    <w:p w:rsidR="006A1E99" w:rsidRDefault="006A1E99" w:rsidP="006A1E99">
      <w:pPr>
        <w:pStyle w:val="a3"/>
        <w:shd w:val="clear" w:color="auto" w:fill="FFFFFF"/>
        <w:spacing w:before="0" w:beforeAutospacing="0" w:after="0" w:afterAutospacing="0"/>
        <w:rPr>
          <w:rFonts w:ascii="Arial" w:hAnsi="Arial" w:cs="Arial"/>
          <w:color w:val="707070"/>
          <w:sz w:val="21"/>
          <w:szCs w:val="21"/>
        </w:rPr>
      </w:pPr>
      <w:r>
        <w:rPr>
          <w:rFonts w:ascii="Arial" w:hAnsi="Arial" w:cs="Arial"/>
          <w:color w:val="707070"/>
          <w:sz w:val="21"/>
          <w:szCs w:val="21"/>
        </w:rPr>
        <w:t>补充：</w:t>
      </w:r>
      <w:r>
        <w:rPr>
          <w:rFonts w:ascii="Arial" w:hAnsi="Arial" w:cs="Arial"/>
          <w:color w:val="707070"/>
          <w:sz w:val="21"/>
          <w:szCs w:val="21"/>
        </w:rPr>
        <w:t>Query Then Fetch</w:t>
      </w:r>
      <w:r>
        <w:rPr>
          <w:rFonts w:ascii="Arial" w:hAnsi="Arial" w:cs="Arial"/>
          <w:color w:val="707070"/>
          <w:sz w:val="21"/>
          <w:szCs w:val="21"/>
        </w:rPr>
        <w:t>的搜索类型在文档相关性打分的时候参考的是本分片的数据，这样在文档数量较少的时候可能不够准确，</w:t>
      </w:r>
      <w:r>
        <w:rPr>
          <w:rFonts w:ascii="Arial" w:hAnsi="Arial" w:cs="Arial"/>
          <w:color w:val="707070"/>
          <w:sz w:val="21"/>
          <w:szCs w:val="21"/>
        </w:rPr>
        <w:t>DFS Query Then Fetch</w:t>
      </w:r>
      <w:r>
        <w:rPr>
          <w:rFonts w:ascii="Arial" w:hAnsi="Arial" w:cs="Arial"/>
          <w:color w:val="707070"/>
          <w:sz w:val="21"/>
          <w:szCs w:val="21"/>
        </w:rPr>
        <w:t>增加了一个预查询的处理，询问</w:t>
      </w:r>
      <w:r>
        <w:rPr>
          <w:rFonts w:ascii="Arial" w:hAnsi="Arial" w:cs="Arial"/>
          <w:color w:val="707070"/>
          <w:sz w:val="21"/>
          <w:szCs w:val="21"/>
        </w:rPr>
        <w:t>Term</w:t>
      </w:r>
      <w:r>
        <w:rPr>
          <w:rFonts w:ascii="Arial" w:hAnsi="Arial" w:cs="Arial"/>
          <w:color w:val="707070"/>
          <w:sz w:val="21"/>
          <w:szCs w:val="21"/>
        </w:rPr>
        <w:t>和</w:t>
      </w:r>
      <w:r>
        <w:rPr>
          <w:rFonts w:ascii="Arial" w:hAnsi="Arial" w:cs="Arial"/>
          <w:color w:val="707070"/>
          <w:sz w:val="21"/>
          <w:szCs w:val="21"/>
        </w:rPr>
        <w:t>Document frequency</w:t>
      </w:r>
      <w:r>
        <w:rPr>
          <w:rFonts w:ascii="Arial" w:hAnsi="Arial" w:cs="Arial"/>
          <w:color w:val="707070"/>
          <w:sz w:val="21"/>
          <w:szCs w:val="21"/>
        </w:rPr>
        <w:t>，这个评分更准确，但是性能会变差。</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noProof/>
        </w:rPr>
        <w:drawing>
          <wp:inline distT="0" distB="0" distL="0" distR="0" wp14:anchorId="0BF01D0B" wp14:editId="0B2768B4">
            <wp:extent cx="5274310" cy="24618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61895"/>
                    </a:xfrm>
                    <a:prstGeom prst="rect">
                      <a:avLst/>
                    </a:prstGeom>
                  </pic:spPr>
                </pic:pic>
              </a:graphicData>
            </a:graphic>
          </wp:inline>
        </w:drawing>
      </w:r>
    </w:p>
    <w:p w:rsidR="006A1E99" w:rsidRDefault="006A1E99" w:rsidP="006A1E99">
      <w:pPr>
        <w:pStyle w:val="2"/>
        <w:shd w:val="clear" w:color="auto" w:fill="FFFFFF"/>
        <w:spacing w:before="450" w:after="0"/>
        <w:rPr>
          <w:rFonts w:ascii="Arial" w:hAnsi="Arial" w:cs="Arial"/>
          <w:b w:val="0"/>
          <w:bCs w:val="0"/>
          <w:color w:val="333333"/>
          <w:sz w:val="30"/>
          <w:szCs w:val="30"/>
        </w:rPr>
      </w:pPr>
      <w:r>
        <w:rPr>
          <w:rFonts w:ascii="Arial" w:hAnsi="Arial" w:cs="Arial"/>
          <w:b w:val="0"/>
          <w:bCs w:val="0"/>
          <w:color w:val="333333"/>
          <w:sz w:val="30"/>
          <w:szCs w:val="30"/>
        </w:rPr>
        <w:t>10</w:t>
      </w:r>
      <w:r>
        <w:rPr>
          <w:rStyle w:val="a4"/>
          <w:rFonts w:ascii="Arial" w:hAnsi="Arial" w:cs="Arial"/>
          <w:b/>
          <w:bCs/>
          <w:color w:val="333333"/>
          <w:sz w:val="30"/>
          <w:szCs w:val="30"/>
        </w:rPr>
        <w:t>.</w:t>
      </w:r>
      <w:r>
        <w:rPr>
          <w:rFonts w:ascii="Arial" w:hAnsi="Arial" w:cs="Arial"/>
          <w:b w:val="0"/>
          <w:bCs w:val="0"/>
          <w:color w:val="333333"/>
          <w:sz w:val="30"/>
          <w:szCs w:val="30"/>
        </w:rPr>
        <w:t>在并发情况下，</w:t>
      </w:r>
      <w:r>
        <w:rPr>
          <w:rFonts w:ascii="Arial" w:hAnsi="Arial" w:cs="Arial"/>
          <w:b w:val="0"/>
          <w:bCs w:val="0"/>
          <w:color w:val="333333"/>
          <w:sz w:val="30"/>
          <w:szCs w:val="30"/>
        </w:rPr>
        <w:t>Elasticsearch</w:t>
      </w:r>
      <w:r w:rsidR="00513739">
        <w:rPr>
          <w:rFonts w:ascii="Arial" w:hAnsi="Arial" w:cs="Arial"/>
          <w:b w:val="0"/>
          <w:bCs w:val="0"/>
          <w:color w:val="333333"/>
          <w:sz w:val="30"/>
          <w:szCs w:val="30"/>
        </w:rPr>
        <w:t>如</w:t>
      </w:r>
      <w:r w:rsidR="00513739">
        <w:rPr>
          <w:rFonts w:ascii="Arial" w:hAnsi="Arial" w:cs="Arial" w:hint="eastAsia"/>
          <w:b w:val="0"/>
          <w:bCs w:val="0"/>
          <w:color w:val="333333"/>
          <w:sz w:val="30"/>
          <w:szCs w:val="30"/>
        </w:rPr>
        <w:t>何</w:t>
      </w:r>
      <w:r>
        <w:rPr>
          <w:rFonts w:ascii="Arial" w:hAnsi="Arial" w:cs="Arial"/>
          <w:b w:val="0"/>
          <w:bCs w:val="0"/>
          <w:color w:val="333333"/>
          <w:sz w:val="30"/>
          <w:szCs w:val="30"/>
        </w:rPr>
        <w:t>保证读写一致？</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可以通过版本号使用乐观并发控制，以确保新版本不会被旧版本覆盖，由应用层来处理具体的冲突；</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另外对于写操作，一致性级别支持</w:t>
      </w:r>
      <w:r>
        <w:rPr>
          <w:rFonts w:ascii="Arial" w:hAnsi="Arial" w:cs="Arial"/>
          <w:color w:val="333333"/>
          <w:sz w:val="21"/>
          <w:szCs w:val="21"/>
        </w:rPr>
        <w:t>quorum/one/all</w:t>
      </w:r>
      <w:r>
        <w:rPr>
          <w:rFonts w:ascii="Arial" w:hAnsi="Arial" w:cs="Arial"/>
          <w:color w:val="333333"/>
          <w:sz w:val="21"/>
          <w:szCs w:val="21"/>
        </w:rPr>
        <w:t>，默认为</w:t>
      </w:r>
      <w:r>
        <w:rPr>
          <w:rFonts w:ascii="Arial" w:hAnsi="Arial" w:cs="Arial"/>
          <w:color w:val="333333"/>
          <w:sz w:val="21"/>
          <w:szCs w:val="21"/>
        </w:rPr>
        <w:t>quorum</w:t>
      </w:r>
      <w:r>
        <w:rPr>
          <w:rFonts w:ascii="Arial" w:hAnsi="Arial" w:cs="Arial"/>
          <w:color w:val="333333"/>
          <w:sz w:val="21"/>
          <w:szCs w:val="21"/>
        </w:rPr>
        <w:t>，即只有当大多数分片可用时才允许写操作。但即使大多数可用，也可能存在因为网络等原因导致写入副本失败，这样该副本被认为故障，分片将会在一个不同的节点上重建。</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对于读操作，可以设置</w:t>
      </w:r>
      <w:r>
        <w:rPr>
          <w:rFonts w:ascii="Arial" w:hAnsi="Arial" w:cs="Arial"/>
          <w:color w:val="333333"/>
          <w:sz w:val="21"/>
          <w:szCs w:val="21"/>
        </w:rPr>
        <w:t>replication</w:t>
      </w:r>
      <w:r>
        <w:rPr>
          <w:rFonts w:ascii="Arial" w:hAnsi="Arial" w:cs="Arial"/>
          <w:color w:val="333333"/>
          <w:sz w:val="21"/>
          <w:szCs w:val="21"/>
        </w:rPr>
        <w:t>为</w:t>
      </w:r>
      <w:r>
        <w:rPr>
          <w:rFonts w:ascii="Arial" w:hAnsi="Arial" w:cs="Arial"/>
          <w:color w:val="333333"/>
          <w:sz w:val="21"/>
          <w:szCs w:val="21"/>
        </w:rPr>
        <w:t>sync(</w:t>
      </w:r>
      <w:r>
        <w:rPr>
          <w:rFonts w:ascii="Arial" w:hAnsi="Arial" w:cs="Arial"/>
          <w:color w:val="333333"/>
          <w:sz w:val="21"/>
          <w:szCs w:val="21"/>
        </w:rPr>
        <w:t>默认</w:t>
      </w:r>
      <w:r>
        <w:rPr>
          <w:rFonts w:ascii="Arial" w:hAnsi="Arial" w:cs="Arial"/>
          <w:color w:val="333333"/>
          <w:sz w:val="21"/>
          <w:szCs w:val="21"/>
        </w:rPr>
        <w:t>)</w:t>
      </w:r>
      <w:r>
        <w:rPr>
          <w:rFonts w:ascii="Arial" w:hAnsi="Arial" w:cs="Arial"/>
          <w:color w:val="333333"/>
          <w:sz w:val="21"/>
          <w:szCs w:val="21"/>
        </w:rPr>
        <w:t>，这使得操作在主分片和副本分片都完成后才会返回；如果设置</w:t>
      </w:r>
      <w:r>
        <w:rPr>
          <w:rFonts w:ascii="Arial" w:hAnsi="Arial" w:cs="Arial"/>
          <w:color w:val="333333"/>
          <w:sz w:val="21"/>
          <w:szCs w:val="21"/>
        </w:rPr>
        <w:t>replication</w:t>
      </w:r>
      <w:r>
        <w:rPr>
          <w:rFonts w:ascii="Arial" w:hAnsi="Arial" w:cs="Arial"/>
          <w:color w:val="333333"/>
          <w:sz w:val="21"/>
          <w:szCs w:val="21"/>
        </w:rPr>
        <w:t>为</w:t>
      </w:r>
      <w:r>
        <w:rPr>
          <w:rFonts w:ascii="Arial" w:hAnsi="Arial" w:cs="Arial"/>
          <w:color w:val="333333"/>
          <w:sz w:val="21"/>
          <w:szCs w:val="21"/>
        </w:rPr>
        <w:t>async</w:t>
      </w:r>
      <w:r>
        <w:rPr>
          <w:rFonts w:ascii="Arial" w:hAnsi="Arial" w:cs="Arial"/>
          <w:color w:val="333333"/>
          <w:sz w:val="21"/>
          <w:szCs w:val="21"/>
        </w:rPr>
        <w:t>时，也可以通过设置搜索请求参数</w:t>
      </w:r>
      <w:r>
        <w:rPr>
          <w:rFonts w:ascii="Arial" w:hAnsi="Arial" w:cs="Arial"/>
          <w:color w:val="333333"/>
          <w:sz w:val="21"/>
          <w:szCs w:val="21"/>
        </w:rPr>
        <w:t>_preference</w:t>
      </w:r>
      <w:r>
        <w:rPr>
          <w:rFonts w:ascii="Arial" w:hAnsi="Arial" w:cs="Arial"/>
          <w:color w:val="333333"/>
          <w:sz w:val="21"/>
          <w:szCs w:val="21"/>
        </w:rPr>
        <w:t>为</w:t>
      </w:r>
      <w:r>
        <w:rPr>
          <w:rFonts w:ascii="Arial" w:hAnsi="Arial" w:cs="Arial"/>
          <w:color w:val="333333"/>
          <w:sz w:val="21"/>
          <w:szCs w:val="21"/>
        </w:rPr>
        <w:t>primary</w:t>
      </w:r>
      <w:r>
        <w:rPr>
          <w:rFonts w:ascii="Arial" w:hAnsi="Arial" w:cs="Arial"/>
          <w:color w:val="333333"/>
          <w:sz w:val="21"/>
          <w:szCs w:val="21"/>
        </w:rPr>
        <w:t>来查询主分片，确保文档是最新版本。</w:t>
      </w:r>
    </w:p>
    <w:p w:rsidR="006A1E99" w:rsidRDefault="006A1E99" w:rsidP="006A1E99">
      <w:pPr>
        <w:pStyle w:val="2"/>
        <w:shd w:val="clear" w:color="auto" w:fill="FFFFFF"/>
        <w:spacing w:before="450" w:after="0"/>
        <w:rPr>
          <w:rFonts w:ascii="Arial" w:hAnsi="Arial" w:cs="Arial"/>
          <w:b w:val="0"/>
          <w:bCs w:val="0"/>
          <w:color w:val="333333"/>
          <w:sz w:val="30"/>
          <w:szCs w:val="30"/>
        </w:rPr>
      </w:pPr>
      <w:r>
        <w:rPr>
          <w:rFonts w:ascii="Arial" w:hAnsi="Arial" w:cs="Arial"/>
          <w:b w:val="0"/>
          <w:bCs w:val="0"/>
          <w:color w:val="333333"/>
          <w:sz w:val="30"/>
          <w:szCs w:val="30"/>
        </w:rPr>
        <w:t>11.Elasticsearch</w:t>
      </w:r>
      <w:r>
        <w:rPr>
          <w:rFonts w:ascii="Arial" w:hAnsi="Arial" w:cs="Arial"/>
          <w:b w:val="0"/>
          <w:bCs w:val="0"/>
          <w:color w:val="333333"/>
          <w:sz w:val="30"/>
          <w:szCs w:val="30"/>
        </w:rPr>
        <w:t>在部署时，对</w:t>
      </w:r>
      <w:r>
        <w:rPr>
          <w:rFonts w:ascii="Arial" w:hAnsi="Arial" w:cs="Arial"/>
          <w:b w:val="0"/>
          <w:bCs w:val="0"/>
          <w:color w:val="333333"/>
          <w:sz w:val="30"/>
          <w:szCs w:val="30"/>
        </w:rPr>
        <w:t>Linux</w:t>
      </w:r>
      <w:r>
        <w:rPr>
          <w:rFonts w:ascii="Arial" w:hAnsi="Arial" w:cs="Arial"/>
          <w:b w:val="0"/>
          <w:bCs w:val="0"/>
          <w:color w:val="333333"/>
          <w:sz w:val="30"/>
          <w:szCs w:val="30"/>
        </w:rPr>
        <w:t>的设置有哪些优化方法？</w:t>
      </w:r>
    </w:p>
    <w:p w:rsidR="006A1E99" w:rsidRDefault="006A1E99" w:rsidP="006A1E99">
      <w:pPr>
        <w:widowControl/>
        <w:numPr>
          <w:ilvl w:val="0"/>
          <w:numId w:val="2"/>
        </w:numPr>
        <w:shd w:val="clear" w:color="auto" w:fill="FFFFFF"/>
        <w:spacing w:before="100" w:beforeAutospacing="1" w:after="100" w:afterAutospacing="1"/>
        <w:ind w:left="0"/>
        <w:jc w:val="left"/>
        <w:rPr>
          <w:rFonts w:ascii="Arial" w:hAnsi="Arial" w:cs="Arial"/>
          <w:color w:val="333333"/>
          <w:szCs w:val="21"/>
        </w:rPr>
      </w:pPr>
      <w:r>
        <w:rPr>
          <w:rFonts w:ascii="Arial" w:hAnsi="Arial" w:cs="Arial"/>
          <w:color w:val="333333"/>
          <w:szCs w:val="21"/>
        </w:rPr>
        <w:t xml:space="preserve">64 GB </w:t>
      </w:r>
      <w:r>
        <w:rPr>
          <w:rFonts w:ascii="Arial" w:hAnsi="Arial" w:cs="Arial"/>
          <w:color w:val="333333"/>
          <w:szCs w:val="21"/>
        </w:rPr>
        <w:t>内存的机器是非常理想的，</w:t>
      </w:r>
      <w:r>
        <w:rPr>
          <w:rFonts w:ascii="Arial" w:hAnsi="Arial" w:cs="Arial"/>
          <w:color w:val="333333"/>
          <w:szCs w:val="21"/>
        </w:rPr>
        <w:t xml:space="preserve"> </w:t>
      </w:r>
      <w:r>
        <w:rPr>
          <w:rFonts w:ascii="Arial" w:hAnsi="Arial" w:cs="Arial"/>
          <w:color w:val="333333"/>
          <w:szCs w:val="21"/>
        </w:rPr>
        <w:t>但是</w:t>
      </w:r>
      <w:r>
        <w:rPr>
          <w:rFonts w:ascii="Arial" w:hAnsi="Arial" w:cs="Arial"/>
          <w:color w:val="333333"/>
          <w:szCs w:val="21"/>
        </w:rPr>
        <w:t xml:space="preserve">32 GB </w:t>
      </w:r>
      <w:r>
        <w:rPr>
          <w:rFonts w:ascii="Arial" w:hAnsi="Arial" w:cs="Arial"/>
          <w:color w:val="333333"/>
          <w:szCs w:val="21"/>
        </w:rPr>
        <w:t>和</w:t>
      </w:r>
      <w:r>
        <w:rPr>
          <w:rFonts w:ascii="Arial" w:hAnsi="Arial" w:cs="Arial"/>
          <w:color w:val="333333"/>
          <w:szCs w:val="21"/>
        </w:rPr>
        <w:t xml:space="preserve">16 GB </w:t>
      </w:r>
      <w:r>
        <w:rPr>
          <w:rFonts w:ascii="Arial" w:hAnsi="Arial" w:cs="Arial"/>
          <w:color w:val="333333"/>
          <w:szCs w:val="21"/>
        </w:rPr>
        <w:t>机器也是很常见的。少于</w:t>
      </w:r>
      <w:r>
        <w:rPr>
          <w:rFonts w:ascii="Arial" w:hAnsi="Arial" w:cs="Arial"/>
          <w:color w:val="333333"/>
          <w:szCs w:val="21"/>
        </w:rPr>
        <w:t xml:space="preserve">8 GB </w:t>
      </w:r>
      <w:r>
        <w:rPr>
          <w:rFonts w:ascii="Arial" w:hAnsi="Arial" w:cs="Arial"/>
          <w:color w:val="333333"/>
          <w:szCs w:val="21"/>
        </w:rPr>
        <w:t>会适得其反。</w:t>
      </w:r>
    </w:p>
    <w:p w:rsidR="006A1E99" w:rsidRDefault="006A1E99" w:rsidP="006A1E99">
      <w:pPr>
        <w:widowControl/>
        <w:numPr>
          <w:ilvl w:val="0"/>
          <w:numId w:val="2"/>
        </w:numPr>
        <w:shd w:val="clear" w:color="auto" w:fill="FFFFFF"/>
        <w:spacing w:before="100" w:beforeAutospacing="1" w:after="100" w:afterAutospacing="1"/>
        <w:ind w:left="0"/>
        <w:jc w:val="left"/>
        <w:rPr>
          <w:rFonts w:ascii="Arial" w:hAnsi="Arial" w:cs="Arial"/>
          <w:color w:val="333333"/>
          <w:szCs w:val="21"/>
        </w:rPr>
      </w:pPr>
      <w:r>
        <w:rPr>
          <w:rFonts w:ascii="Arial" w:hAnsi="Arial" w:cs="Arial"/>
          <w:color w:val="333333"/>
          <w:szCs w:val="21"/>
        </w:rPr>
        <w:t>如果你要在更快的</w:t>
      </w:r>
      <w:r>
        <w:rPr>
          <w:rFonts w:ascii="Arial" w:hAnsi="Arial" w:cs="Arial"/>
          <w:color w:val="333333"/>
          <w:szCs w:val="21"/>
        </w:rPr>
        <w:t xml:space="preserve"> CPUs </w:t>
      </w:r>
      <w:r>
        <w:rPr>
          <w:rFonts w:ascii="Arial" w:hAnsi="Arial" w:cs="Arial"/>
          <w:color w:val="333333"/>
          <w:szCs w:val="21"/>
        </w:rPr>
        <w:t>和更多的核心之间选择，选择更多的核心更好。多个内核提供的额外并发远胜过稍微快一点点的时钟频率。</w:t>
      </w:r>
    </w:p>
    <w:p w:rsidR="006A1E99" w:rsidRDefault="006A1E99" w:rsidP="006A1E99">
      <w:pPr>
        <w:widowControl/>
        <w:numPr>
          <w:ilvl w:val="0"/>
          <w:numId w:val="2"/>
        </w:numPr>
        <w:shd w:val="clear" w:color="auto" w:fill="FFFFFF"/>
        <w:spacing w:before="100" w:beforeAutospacing="1" w:after="100" w:afterAutospacing="1"/>
        <w:ind w:left="0"/>
        <w:jc w:val="left"/>
        <w:rPr>
          <w:rFonts w:ascii="Arial" w:hAnsi="Arial" w:cs="Arial"/>
          <w:color w:val="333333"/>
          <w:szCs w:val="21"/>
        </w:rPr>
      </w:pPr>
      <w:r>
        <w:rPr>
          <w:rFonts w:ascii="Arial" w:hAnsi="Arial" w:cs="Arial"/>
          <w:color w:val="333333"/>
          <w:szCs w:val="21"/>
        </w:rPr>
        <w:t>如果你负担得起</w:t>
      </w:r>
      <w:r>
        <w:rPr>
          <w:rFonts w:ascii="Arial" w:hAnsi="Arial" w:cs="Arial"/>
          <w:color w:val="333333"/>
          <w:szCs w:val="21"/>
        </w:rPr>
        <w:t xml:space="preserve"> SSD</w:t>
      </w:r>
      <w:r>
        <w:rPr>
          <w:rFonts w:ascii="Arial" w:hAnsi="Arial" w:cs="Arial"/>
          <w:color w:val="333333"/>
          <w:szCs w:val="21"/>
        </w:rPr>
        <w:t>，它将远远超出任何旋转介质。</w:t>
      </w:r>
      <w:r>
        <w:rPr>
          <w:rFonts w:ascii="Arial" w:hAnsi="Arial" w:cs="Arial"/>
          <w:color w:val="333333"/>
          <w:szCs w:val="21"/>
        </w:rPr>
        <w:t xml:space="preserve"> </w:t>
      </w:r>
      <w:r>
        <w:rPr>
          <w:rFonts w:ascii="Arial" w:hAnsi="Arial" w:cs="Arial"/>
          <w:color w:val="333333"/>
          <w:szCs w:val="21"/>
        </w:rPr>
        <w:t>基于</w:t>
      </w:r>
      <w:r>
        <w:rPr>
          <w:rFonts w:ascii="Arial" w:hAnsi="Arial" w:cs="Arial"/>
          <w:color w:val="333333"/>
          <w:szCs w:val="21"/>
        </w:rPr>
        <w:t xml:space="preserve"> SSD </w:t>
      </w:r>
      <w:r>
        <w:rPr>
          <w:rFonts w:ascii="Arial" w:hAnsi="Arial" w:cs="Arial"/>
          <w:color w:val="333333"/>
          <w:szCs w:val="21"/>
        </w:rPr>
        <w:t>的节点，查询和索引性能都有提升。如果你负担得起，</w:t>
      </w:r>
      <w:r>
        <w:rPr>
          <w:rFonts w:ascii="Arial" w:hAnsi="Arial" w:cs="Arial"/>
          <w:color w:val="333333"/>
          <w:szCs w:val="21"/>
        </w:rPr>
        <w:t xml:space="preserve">SSD </w:t>
      </w:r>
      <w:r>
        <w:rPr>
          <w:rFonts w:ascii="Arial" w:hAnsi="Arial" w:cs="Arial"/>
          <w:color w:val="333333"/>
          <w:szCs w:val="21"/>
        </w:rPr>
        <w:t>是一个好的选择。</w:t>
      </w:r>
    </w:p>
    <w:p w:rsidR="006A1E99" w:rsidRDefault="006A1E99" w:rsidP="006A1E99">
      <w:pPr>
        <w:widowControl/>
        <w:numPr>
          <w:ilvl w:val="0"/>
          <w:numId w:val="2"/>
        </w:numPr>
        <w:shd w:val="clear" w:color="auto" w:fill="FFFFFF"/>
        <w:spacing w:before="100" w:beforeAutospacing="1" w:after="100" w:afterAutospacing="1"/>
        <w:ind w:left="0"/>
        <w:jc w:val="left"/>
        <w:rPr>
          <w:rFonts w:ascii="Arial" w:hAnsi="Arial" w:cs="Arial"/>
          <w:color w:val="333333"/>
          <w:szCs w:val="21"/>
        </w:rPr>
      </w:pPr>
      <w:r>
        <w:rPr>
          <w:rFonts w:ascii="Arial" w:hAnsi="Arial" w:cs="Arial"/>
          <w:color w:val="333333"/>
          <w:szCs w:val="21"/>
        </w:rPr>
        <w:t>即使数据中心们近在咫尺，也要避免集群跨越多个数据中心。绝对要避免集群跨越大的地理距离。</w:t>
      </w:r>
    </w:p>
    <w:p w:rsidR="006A1E99" w:rsidRDefault="006A1E99" w:rsidP="006A1E99">
      <w:pPr>
        <w:widowControl/>
        <w:numPr>
          <w:ilvl w:val="0"/>
          <w:numId w:val="2"/>
        </w:numPr>
        <w:shd w:val="clear" w:color="auto" w:fill="FFFFFF"/>
        <w:spacing w:before="100" w:beforeAutospacing="1" w:after="100" w:afterAutospacing="1"/>
        <w:ind w:left="0"/>
        <w:jc w:val="left"/>
        <w:rPr>
          <w:rFonts w:ascii="Arial" w:hAnsi="Arial" w:cs="Arial"/>
          <w:color w:val="333333"/>
          <w:szCs w:val="21"/>
        </w:rPr>
      </w:pPr>
      <w:r>
        <w:rPr>
          <w:rFonts w:ascii="Arial" w:hAnsi="Arial" w:cs="Arial"/>
          <w:color w:val="333333"/>
          <w:szCs w:val="21"/>
        </w:rPr>
        <w:t>请确保运行你应用程序的</w:t>
      </w:r>
      <w:r>
        <w:rPr>
          <w:rFonts w:ascii="Arial" w:hAnsi="Arial" w:cs="Arial"/>
          <w:color w:val="333333"/>
          <w:szCs w:val="21"/>
        </w:rPr>
        <w:t xml:space="preserve"> JVM </w:t>
      </w:r>
      <w:r>
        <w:rPr>
          <w:rFonts w:ascii="Arial" w:hAnsi="Arial" w:cs="Arial"/>
          <w:color w:val="333333"/>
          <w:szCs w:val="21"/>
        </w:rPr>
        <w:t>和服务器的</w:t>
      </w:r>
      <w:r>
        <w:rPr>
          <w:rFonts w:ascii="Arial" w:hAnsi="Arial" w:cs="Arial"/>
          <w:color w:val="333333"/>
          <w:szCs w:val="21"/>
        </w:rPr>
        <w:t xml:space="preserve"> JVM </w:t>
      </w:r>
      <w:r>
        <w:rPr>
          <w:rFonts w:ascii="Arial" w:hAnsi="Arial" w:cs="Arial"/>
          <w:color w:val="333333"/>
          <w:szCs w:val="21"/>
        </w:rPr>
        <w:t>是完全一样的。</w:t>
      </w:r>
      <w:r>
        <w:rPr>
          <w:rFonts w:ascii="Arial" w:hAnsi="Arial" w:cs="Arial"/>
          <w:color w:val="333333"/>
          <w:szCs w:val="21"/>
        </w:rPr>
        <w:t xml:space="preserve"> </w:t>
      </w:r>
      <w:r>
        <w:rPr>
          <w:rFonts w:ascii="Arial" w:hAnsi="Arial" w:cs="Arial"/>
          <w:color w:val="333333"/>
          <w:szCs w:val="21"/>
        </w:rPr>
        <w:t>在</w:t>
      </w:r>
      <w:r>
        <w:rPr>
          <w:rFonts w:ascii="Arial" w:hAnsi="Arial" w:cs="Arial"/>
          <w:color w:val="333333"/>
          <w:szCs w:val="21"/>
        </w:rPr>
        <w:t xml:space="preserve"> Elasticsearch </w:t>
      </w:r>
      <w:r>
        <w:rPr>
          <w:rFonts w:ascii="Arial" w:hAnsi="Arial" w:cs="Arial"/>
          <w:color w:val="333333"/>
          <w:szCs w:val="21"/>
        </w:rPr>
        <w:t>的几个地方，使用</w:t>
      </w:r>
      <w:r>
        <w:rPr>
          <w:rFonts w:ascii="Arial" w:hAnsi="Arial" w:cs="Arial"/>
          <w:color w:val="333333"/>
          <w:szCs w:val="21"/>
        </w:rPr>
        <w:t xml:space="preserve"> Java </w:t>
      </w:r>
      <w:r>
        <w:rPr>
          <w:rFonts w:ascii="Arial" w:hAnsi="Arial" w:cs="Arial"/>
          <w:color w:val="333333"/>
          <w:szCs w:val="21"/>
        </w:rPr>
        <w:t>的本地序列化。</w:t>
      </w:r>
    </w:p>
    <w:p w:rsidR="006A1E99" w:rsidRDefault="006A1E99" w:rsidP="006A1E99">
      <w:pPr>
        <w:widowControl/>
        <w:numPr>
          <w:ilvl w:val="0"/>
          <w:numId w:val="2"/>
        </w:numPr>
        <w:shd w:val="clear" w:color="auto" w:fill="FFFFFF"/>
        <w:spacing w:before="100" w:beforeAutospacing="1" w:after="100" w:afterAutospacing="1"/>
        <w:ind w:left="0"/>
        <w:jc w:val="left"/>
        <w:rPr>
          <w:rFonts w:ascii="Arial" w:hAnsi="Arial" w:cs="Arial"/>
          <w:color w:val="333333"/>
          <w:szCs w:val="21"/>
        </w:rPr>
      </w:pPr>
      <w:r>
        <w:rPr>
          <w:rFonts w:ascii="Arial" w:hAnsi="Arial" w:cs="Arial"/>
          <w:color w:val="333333"/>
          <w:szCs w:val="21"/>
        </w:rPr>
        <w:t>通过设置</w:t>
      </w:r>
      <w:r>
        <w:rPr>
          <w:rFonts w:ascii="Arial" w:hAnsi="Arial" w:cs="Arial"/>
          <w:color w:val="333333"/>
          <w:szCs w:val="21"/>
        </w:rPr>
        <w:t>gateway.recover_after_nodes</w:t>
      </w:r>
      <w:r>
        <w:rPr>
          <w:rFonts w:ascii="Arial" w:hAnsi="Arial" w:cs="Arial"/>
          <w:color w:val="333333"/>
          <w:szCs w:val="21"/>
        </w:rPr>
        <w:t>、</w:t>
      </w:r>
      <w:r>
        <w:rPr>
          <w:rFonts w:ascii="Arial" w:hAnsi="Arial" w:cs="Arial"/>
          <w:color w:val="333333"/>
          <w:szCs w:val="21"/>
        </w:rPr>
        <w:t>gateway.expected_nodes</w:t>
      </w:r>
      <w:r>
        <w:rPr>
          <w:rFonts w:ascii="Arial" w:hAnsi="Arial" w:cs="Arial"/>
          <w:color w:val="333333"/>
          <w:szCs w:val="21"/>
        </w:rPr>
        <w:t>、</w:t>
      </w:r>
      <w:r>
        <w:rPr>
          <w:rFonts w:ascii="Arial" w:hAnsi="Arial" w:cs="Arial"/>
          <w:color w:val="333333"/>
          <w:szCs w:val="21"/>
        </w:rPr>
        <w:t>gateway.recover_after_time</w:t>
      </w:r>
      <w:r>
        <w:rPr>
          <w:rFonts w:ascii="Arial" w:hAnsi="Arial" w:cs="Arial"/>
          <w:color w:val="333333"/>
          <w:szCs w:val="21"/>
        </w:rPr>
        <w:t>可以在集群重启的时候避免过多的分片交换，这可能会让数据恢复从数个小时缩短为几秒钟。</w:t>
      </w:r>
    </w:p>
    <w:p w:rsidR="006A1E99" w:rsidRDefault="006A1E99" w:rsidP="006A1E99">
      <w:pPr>
        <w:widowControl/>
        <w:numPr>
          <w:ilvl w:val="0"/>
          <w:numId w:val="2"/>
        </w:numPr>
        <w:shd w:val="clear" w:color="auto" w:fill="FFFFFF"/>
        <w:spacing w:before="100" w:beforeAutospacing="1" w:after="100" w:afterAutospacing="1"/>
        <w:ind w:left="0"/>
        <w:jc w:val="left"/>
        <w:rPr>
          <w:rFonts w:ascii="Arial" w:hAnsi="Arial" w:cs="Arial"/>
          <w:color w:val="333333"/>
          <w:szCs w:val="21"/>
        </w:rPr>
      </w:pPr>
      <w:r>
        <w:rPr>
          <w:rFonts w:ascii="Arial" w:hAnsi="Arial" w:cs="Arial"/>
          <w:color w:val="333333"/>
          <w:szCs w:val="21"/>
        </w:rPr>
        <w:t xml:space="preserve">Elasticsearch </w:t>
      </w:r>
      <w:r>
        <w:rPr>
          <w:rFonts w:ascii="Arial" w:hAnsi="Arial" w:cs="Arial"/>
          <w:color w:val="333333"/>
          <w:szCs w:val="21"/>
        </w:rPr>
        <w:t>默认被配置为使用单播发现，以防止节点无意中加入集群。只有在同一台机器上运行的节点才会自动组成集群。最好使用单播代替组播。</w:t>
      </w:r>
    </w:p>
    <w:p w:rsidR="006A1E99" w:rsidRDefault="006A1E99" w:rsidP="006A1E99">
      <w:pPr>
        <w:widowControl/>
        <w:numPr>
          <w:ilvl w:val="0"/>
          <w:numId w:val="2"/>
        </w:numPr>
        <w:shd w:val="clear" w:color="auto" w:fill="FFFFFF"/>
        <w:spacing w:before="100" w:beforeAutospacing="1" w:after="100" w:afterAutospacing="1"/>
        <w:ind w:left="0"/>
        <w:jc w:val="left"/>
        <w:rPr>
          <w:rFonts w:ascii="Arial" w:hAnsi="Arial" w:cs="Arial"/>
          <w:color w:val="333333"/>
          <w:szCs w:val="21"/>
        </w:rPr>
      </w:pPr>
      <w:r>
        <w:rPr>
          <w:rFonts w:ascii="Arial" w:hAnsi="Arial" w:cs="Arial"/>
          <w:color w:val="333333"/>
          <w:szCs w:val="21"/>
        </w:rPr>
        <w:t>不要随意修改垃圾回收器（</w:t>
      </w:r>
      <w:r>
        <w:rPr>
          <w:rFonts w:ascii="Arial" w:hAnsi="Arial" w:cs="Arial"/>
          <w:color w:val="333333"/>
          <w:szCs w:val="21"/>
        </w:rPr>
        <w:t>CMS</w:t>
      </w:r>
      <w:r>
        <w:rPr>
          <w:rFonts w:ascii="Arial" w:hAnsi="Arial" w:cs="Arial"/>
          <w:color w:val="333333"/>
          <w:szCs w:val="21"/>
        </w:rPr>
        <w:t>）和各个线程池的大小。</w:t>
      </w:r>
    </w:p>
    <w:p w:rsidR="006A1E99" w:rsidRDefault="006A1E99" w:rsidP="006A1E99">
      <w:pPr>
        <w:widowControl/>
        <w:numPr>
          <w:ilvl w:val="0"/>
          <w:numId w:val="2"/>
        </w:numPr>
        <w:shd w:val="clear" w:color="auto" w:fill="FFFFFF"/>
        <w:spacing w:before="100" w:beforeAutospacing="1" w:after="100" w:afterAutospacing="1"/>
        <w:ind w:left="0"/>
        <w:jc w:val="left"/>
        <w:rPr>
          <w:rFonts w:ascii="Arial" w:hAnsi="Arial" w:cs="Arial"/>
          <w:color w:val="333333"/>
          <w:szCs w:val="21"/>
        </w:rPr>
      </w:pPr>
      <w:r>
        <w:rPr>
          <w:rFonts w:ascii="Arial" w:hAnsi="Arial" w:cs="Arial"/>
          <w:color w:val="333333"/>
          <w:szCs w:val="21"/>
        </w:rPr>
        <w:t>把你的内存的（少于）一半给</w:t>
      </w:r>
      <w:r>
        <w:rPr>
          <w:rFonts w:ascii="Arial" w:hAnsi="Arial" w:cs="Arial"/>
          <w:color w:val="333333"/>
          <w:szCs w:val="21"/>
        </w:rPr>
        <w:t xml:space="preserve"> Lucene</w:t>
      </w:r>
      <w:r>
        <w:rPr>
          <w:rFonts w:ascii="Arial" w:hAnsi="Arial" w:cs="Arial"/>
          <w:color w:val="333333"/>
          <w:szCs w:val="21"/>
        </w:rPr>
        <w:t>（但不要超过</w:t>
      </w:r>
      <w:r>
        <w:rPr>
          <w:rFonts w:ascii="Arial" w:hAnsi="Arial" w:cs="Arial"/>
          <w:color w:val="333333"/>
          <w:szCs w:val="21"/>
        </w:rPr>
        <w:t xml:space="preserve"> 32 GB</w:t>
      </w:r>
      <w:r>
        <w:rPr>
          <w:rFonts w:ascii="Arial" w:hAnsi="Arial" w:cs="Arial"/>
          <w:color w:val="333333"/>
          <w:szCs w:val="21"/>
        </w:rPr>
        <w:t>！），通过</w:t>
      </w:r>
      <w:r>
        <w:rPr>
          <w:rFonts w:ascii="Arial" w:hAnsi="Arial" w:cs="Arial"/>
          <w:color w:val="333333"/>
          <w:szCs w:val="21"/>
        </w:rPr>
        <w:t xml:space="preserve">ES_HEAP_SIZE </w:t>
      </w:r>
      <w:r>
        <w:rPr>
          <w:rFonts w:ascii="Arial" w:hAnsi="Arial" w:cs="Arial"/>
          <w:color w:val="333333"/>
          <w:szCs w:val="21"/>
        </w:rPr>
        <w:t>环境变量设置。</w:t>
      </w:r>
    </w:p>
    <w:p w:rsidR="006A1E99" w:rsidRDefault="006A1E99" w:rsidP="006A1E99">
      <w:pPr>
        <w:widowControl/>
        <w:numPr>
          <w:ilvl w:val="0"/>
          <w:numId w:val="2"/>
        </w:numPr>
        <w:shd w:val="clear" w:color="auto" w:fill="FFFFFF"/>
        <w:spacing w:before="100" w:beforeAutospacing="1" w:after="100" w:afterAutospacing="1"/>
        <w:ind w:left="0"/>
        <w:jc w:val="left"/>
        <w:rPr>
          <w:rFonts w:ascii="Arial" w:hAnsi="Arial" w:cs="Arial"/>
          <w:color w:val="333333"/>
          <w:szCs w:val="21"/>
        </w:rPr>
      </w:pPr>
      <w:r>
        <w:rPr>
          <w:rFonts w:ascii="Arial" w:hAnsi="Arial" w:cs="Arial"/>
          <w:color w:val="333333"/>
          <w:szCs w:val="21"/>
        </w:rPr>
        <w:t>内存交换到磁盘对服务器性能来说是致命的。如果内存交换到磁盘上，一个</w:t>
      </w:r>
      <w:r>
        <w:rPr>
          <w:rFonts w:ascii="Arial" w:hAnsi="Arial" w:cs="Arial"/>
          <w:color w:val="333333"/>
          <w:szCs w:val="21"/>
        </w:rPr>
        <w:t xml:space="preserve"> 100 </w:t>
      </w:r>
      <w:r>
        <w:rPr>
          <w:rFonts w:ascii="Arial" w:hAnsi="Arial" w:cs="Arial"/>
          <w:color w:val="333333"/>
          <w:szCs w:val="21"/>
        </w:rPr>
        <w:t>微秒的操作可能变成</w:t>
      </w:r>
      <w:r>
        <w:rPr>
          <w:rFonts w:ascii="Arial" w:hAnsi="Arial" w:cs="Arial"/>
          <w:color w:val="333333"/>
          <w:szCs w:val="21"/>
        </w:rPr>
        <w:t xml:space="preserve"> 10 </w:t>
      </w:r>
      <w:r>
        <w:rPr>
          <w:rFonts w:ascii="Arial" w:hAnsi="Arial" w:cs="Arial"/>
          <w:color w:val="333333"/>
          <w:szCs w:val="21"/>
        </w:rPr>
        <w:t>毫秒。</w:t>
      </w:r>
      <w:r>
        <w:rPr>
          <w:rFonts w:ascii="Arial" w:hAnsi="Arial" w:cs="Arial"/>
          <w:color w:val="333333"/>
          <w:szCs w:val="21"/>
        </w:rPr>
        <w:t xml:space="preserve"> </w:t>
      </w:r>
      <w:r>
        <w:rPr>
          <w:rFonts w:ascii="Arial" w:hAnsi="Arial" w:cs="Arial"/>
          <w:color w:val="333333"/>
          <w:szCs w:val="21"/>
        </w:rPr>
        <w:t>再想想那么多</w:t>
      </w:r>
      <w:r>
        <w:rPr>
          <w:rFonts w:ascii="Arial" w:hAnsi="Arial" w:cs="Arial"/>
          <w:color w:val="333333"/>
          <w:szCs w:val="21"/>
        </w:rPr>
        <w:t xml:space="preserve"> 10 </w:t>
      </w:r>
      <w:r>
        <w:rPr>
          <w:rFonts w:ascii="Arial" w:hAnsi="Arial" w:cs="Arial"/>
          <w:color w:val="333333"/>
          <w:szCs w:val="21"/>
        </w:rPr>
        <w:t>微秒的操作时延累加起来。</w:t>
      </w:r>
      <w:r>
        <w:rPr>
          <w:rFonts w:ascii="Arial" w:hAnsi="Arial" w:cs="Arial"/>
          <w:color w:val="333333"/>
          <w:szCs w:val="21"/>
        </w:rPr>
        <w:t xml:space="preserve"> </w:t>
      </w:r>
      <w:r>
        <w:rPr>
          <w:rFonts w:ascii="Arial" w:hAnsi="Arial" w:cs="Arial"/>
          <w:color w:val="333333"/>
          <w:szCs w:val="21"/>
        </w:rPr>
        <w:t>不难看出</w:t>
      </w:r>
      <w:r>
        <w:rPr>
          <w:rFonts w:ascii="Arial" w:hAnsi="Arial" w:cs="Arial"/>
          <w:color w:val="333333"/>
          <w:szCs w:val="21"/>
        </w:rPr>
        <w:t xml:space="preserve"> swapping </w:t>
      </w:r>
      <w:r>
        <w:rPr>
          <w:rFonts w:ascii="Arial" w:hAnsi="Arial" w:cs="Arial"/>
          <w:color w:val="333333"/>
          <w:szCs w:val="21"/>
        </w:rPr>
        <w:t>对于性能是多么可怕。</w:t>
      </w:r>
    </w:p>
    <w:p w:rsidR="006A1E99" w:rsidRDefault="006A1E99" w:rsidP="006A1E99">
      <w:pPr>
        <w:widowControl/>
        <w:numPr>
          <w:ilvl w:val="0"/>
          <w:numId w:val="2"/>
        </w:numPr>
        <w:shd w:val="clear" w:color="auto" w:fill="FFFFFF"/>
        <w:spacing w:before="100" w:beforeAutospacing="1" w:after="100" w:afterAutospacing="1"/>
        <w:ind w:left="0"/>
        <w:jc w:val="left"/>
        <w:rPr>
          <w:rFonts w:ascii="Arial" w:hAnsi="Arial" w:cs="Arial"/>
          <w:color w:val="333333"/>
          <w:szCs w:val="21"/>
        </w:rPr>
      </w:pPr>
      <w:r>
        <w:rPr>
          <w:rFonts w:ascii="Arial" w:hAnsi="Arial" w:cs="Arial"/>
          <w:color w:val="333333"/>
          <w:szCs w:val="21"/>
        </w:rPr>
        <w:t xml:space="preserve">Lucene </w:t>
      </w:r>
      <w:r>
        <w:rPr>
          <w:rFonts w:ascii="Arial" w:hAnsi="Arial" w:cs="Arial"/>
          <w:color w:val="333333"/>
          <w:szCs w:val="21"/>
        </w:rPr>
        <w:t>使用了大量的文件。同时，</w:t>
      </w:r>
      <w:r>
        <w:rPr>
          <w:rFonts w:ascii="Arial" w:hAnsi="Arial" w:cs="Arial"/>
          <w:color w:val="333333"/>
          <w:szCs w:val="21"/>
        </w:rPr>
        <w:t xml:space="preserve">Elasticsearch </w:t>
      </w:r>
      <w:r>
        <w:rPr>
          <w:rFonts w:ascii="Arial" w:hAnsi="Arial" w:cs="Arial"/>
          <w:color w:val="333333"/>
          <w:szCs w:val="21"/>
        </w:rPr>
        <w:t>在节点和</w:t>
      </w:r>
      <w:r>
        <w:rPr>
          <w:rFonts w:ascii="Arial" w:hAnsi="Arial" w:cs="Arial"/>
          <w:color w:val="333333"/>
          <w:szCs w:val="21"/>
        </w:rPr>
        <w:t xml:space="preserve"> HTTP </w:t>
      </w:r>
      <w:r>
        <w:rPr>
          <w:rFonts w:ascii="Arial" w:hAnsi="Arial" w:cs="Arial"/>
          <w:color w:val="333333"/>
          <w:szCs w:val="21"/>
        </w:rPr>
        <w:t>客户端之间进行通信也使用了大量的套接字。</w:t>
      </w:r>
      <w:r>
        <w:rPr>
          <w:rFonts w:ascii="Arial" w:hAnsi="Arial" w:cs="Arial"/>
          <w:color w:val="333333"/>
          <w:szCs w:val="21"/>
        </w:rPr>
        <w:t xml:space="preserve"> </w:t>
      </w:r>
      <w:r>
        <w:rPr>
          <w:rFonts w:ascii="Arial" w:hAnsi="Arial" w:cs="Arial"/>
          <w:color w:val="333333"/>
          <w:szCs w:val="21"/>
        </w:rPr>
        <w:t>所有这一切都需要足够的文件描述符。你应该增加你的文件描述符，设置一个很大的值，如</w:t>
      </w:r>
      <w:r>
        <w:rPr>
          <w:rFonts w:ascii="Arial" w:hAnsi="Arial" w:cs="Arial"/>
          <w:color w:val="333333"/>
          <w:szCs w:val="21"/>
        </w:rPr>
        <w:t xml:space="preserve"> 64,000</w:t>
      </w:r>
      <w:r>
        <w:rPr>
          <w:rFonts w:ascii="Arial" w:hAnsi="Arial" w:cs="Arial"/>
          <w:color w:val="333333"/>
          <w:szCs w:val="21"/>
        </w:rPr>
        <w:t>。</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补充：索引阶段性能提升方法</w:t>
      </w:r>
    </w:p>
    <w:p w:rsidR="006A1E99" w:rsidRDefault="006A1E99" w:rsidP="006A1E99">
      <w:pPr>
        <w:widowControl/>
        <w:numPr>
          <w:ilvl w:val="0"/>
          <w:numId w:val="3"/>
        </w:numPr>
        <w:shd w:val="clear" w:color="auto" w:fill="FFFFFF"/>
        <w:spacing w:before="100" w:beforeAutospacing="1" w:after="100" w:afterAutospacing="1"/>
        <w:ind w:left="0"/>
        <w:jc w:val="left"/>
        <w:rPr>
          <w:rFonts w:ascii="Arial" w:hAnsi="Arial" w:cs="Arial"/>
          <w:color w:val="333333"/>
          <w:szCs w:val="21"/>
        </w:rPr>
      </w:pPr>
      <w:r>
        <w:rPr>
          <w:rFonts w:ascii="Arial" w:hAnsi="Arial" w:cs="Arial"/>
          <w:color w:val="333333"/>
          <w:szCs w:val="21"/>
        </w:rPr>
        <w:t>使用批量请求并调整其大小：每次批量数据</w:t>
      </w:r>
      <w:r>
        <w:rPr>
          <w:rFonts w:ascii="Arial" w:hAnsi="Arial" w:cs="Arial"/>
          <w:color w:val="333333"/>
          <w:szCs w:val="21"/>
        </w:rPr>
        <w:t xml:space="preserve"> 5–15 MB </w:t>
      </w:r>
      <w:r>
        <w:rPr>
          <w:rFonts w:ascii="Arial" w:hAnsi="Arial" w:cs="Arial"/>
          <w:color w:val="333333"/>
          <w:szCs w:val="21"/>
        </w:rPr>
        <w:t>大是个不错的起始点。</w:t>
      </w:r>
    </w:p>
    <w:p w:rsidR="006A1E99" w:rsidRDefault="006A1E99" w:rsidP="006A1E99">
      <w:pPr>
        <w:widowControl/>
        <w:numPr>
          <w:ilvl w:val="0"/>
          <w:numId w:val="3"/>
        </w:numPr>
        <w:shd w:val="clear" w:color="auto" w:fill="FFFFFF"/>
        <w:spacing w:before="100" w:beforeAutospacing="1" w:after="100" w:afterAutospacing="1"/>
        <w:ind w:left="0"/>
        <w:jc w:val="left"/>
        <w:rPr>
          <w:rFonts w:ascii="Arial" w:hAnsi="Arial" w:cs="Arial"/>
          <w:color w:val="333333"/>
          <w:szCs w:val="21"/>
        </w:rPr>
      </w:pPr>
      <w:r>
        <w:rPr>
          <w:rFonts w:ascii="Arial" w:hAnsi="Arial" w:cs="Arial"/>
          <w:color w:val="333333"/>
          <w:szCs w:val="21"/>
        </w:rPr>
        <w:t>段和段合并：</w:t>
      </w:r>
      <w:r>
        <w:rPr>
          <w:rFonts w:ascii="Arial" w:hAnsi="Arial" w:cs="Arial"/>
          <w:color w:val="333333"/>
          <w:szCs w:val="21"/>
        </w:rPr>
        <w:t xml:space="preserve">Elasticsearch </w:t>
      </w:r>
      <w:r>
        <w:rPr>
          <w:rFonts w:ascii="Arial" w:hAnsi="Arial" w:cs="Arial"/>
          <w:color w:val="333333"/>
          <w:szCs w:val="21"/>
        </w:rPr>
        <w:t>默认值是</w:t>
      </w:r>
      <w:r>
        <w:rPr>
          <w:rFonts w:ascii="Arial" w:hAnsi="Arial" w:cs="Arial"/>
          <w:color w:val="333333"/>
          <w:szCs w:val="21"/>
        </w:rPr>
        <w:t xml:space="preserve"> 20 MB/s</w:t>
      </w:r>
      <w:r>
        <w:rPr>
          <w:rFonts w:ascii="Arial" w:hAnsi="Arial" w:cs="Arial"/>
          <w:color w:val="333333"/>
          <w:szCs w:val="21"/>
        </w:rPr>
        <w:t>，对机械磁盘应该是个不错的设置。如果你用的是</w:t>
      </w:r>
      <w:r>
        <w:rPr>
          <w:rFonts w:ascii="Arial" w:hAnsi="Arial" w:cs="Arial"/>
          <w:color w:val="333333"/>
          <w:szCs w:val="21"/>
        </w:rPr>
        <w:t xml:space="preserve"> SSD</w:t>
      </w:r>
      <w:r>
        <w:rPr>
          <w:rFonts w:ascii="Arial" w:hAnsi="Arial" w:cs="Arial"/>
          <w:color w:val="333333"/>
          <w:szCs w:val="21"/>
        </w:rPr>
        <w:t>，可以考虑提高到</w:t>
      </w:r>
      <w:r>
        <w:rPr>
          <w:rFonts w:ascii="Arial" w:hAnsi="Arial" w:cs="Arial"/>
          <w:color w:val="333333"/>
          <w:szCs w:val="21"/>
        </w:rPr>
        <w:t xml:space="preserve"> 100–200 MB/s</w:t>
      </w:r>
      <w:r>
        <w:rPr>
          <w:rFonts w:ascii="Arial" w:hAnsi="Arial" w:cs="Arial"/>
          <w:color w:val="333333"/>
          <w:szCs w:val="21"/>
        </w:rPr>
        <w:t>。如果你在做批量导入，完全不在意搜索，你可以彻底关掉合并限流。另外还可以增加</w:t>
      </w:r>
      <w:r>
        <w:rPr>
          <w:rFonts w:ascii="Arial" w:hAnsi="Arial" w:cs="Arial"/>
          <w:color w:val="333333"/>
          <w:szCs w:val="21"/>
        </w:rPr>
        <w:t xml:space="preserve"> index.translog.flush_threshold_size </w:t>
      </w:r>
      <w:r>
        <w:rPr>
          <w:rFonts w:ascii="Arial" w:hAnsi="Arial" w:cs="Arial"/>
          <w:color w:val="333333"/>
          <w:szCs w:val="21"/>
        </w:rPr>
        <w:t>设置，从默认的</w:t>
      </w:r>
      <w:r>
        <w:rPr>
          <w:rFonts w:ascii="Arial" w:hAnsi="Arial" w:cs="Arial"/>
          <w:color w:val="333333"/>
          <w:szCs w:val="21"/>
        </w:rPr>
        <w:t xml:space="preserve"> 512 MB </w:t>
      </w:r>
      <w:r>
        <w:rPr>
          <w:rFonts w:ascii="Arial" w:hAnsi="Arial" w:cs="Arial"/>
          <w:color w:val="333333"/>
          <w:szCs w:val="21"/>
        </w:rPr>
        <w:t>到更大一些的值，比如</w:t>
      </w:r>
      <w:r>
        <w:rPr>
          <w:rFonts w:ascii="Arial" w:hAnsi="Arial" w:cs="Arial"/>
          <w:color w:val="333333"/>
          <w:szCs w:val="21"/>
        </w:rPr>
        <w:t xml:space="preserve"> 1 GB</w:t>
      </w:r>
      <w:r>
        <w:rPr>
          <w:rFonts w:ascii="Arial" w:hAnsi="Arial" w:cs="Arial"/>
          <w:color w:val="333333"/>
          <w:szCs w:val="21"/>
        </w:rPr>
        <w:t>，这可以在一次清空触发的时候在事务日志里积累出更大的段。</w:t>
      </w:r>
    </w:p>
    <w:p w:rsidR="006A1E99" w:rsidRDefault="006A1E99" w:rsidP="006A1E99">
      <w:pPr>
        <w:widowControl/>
        <w:numPr>
          <w:ilvl w:val="0"/>
          <w:numId w:val="3"/>
        </w:numPr>
        <w:shd w:val="clear" w:color="auto" w:fill="FFFFFF"/>
        <w:spacing w:before="100" w:beforeAutospacing="1" w:after="100" w:afterAutospacing="1"/>
        <w:ind w:left="0"/>
        <w:jc w:val="left"/>
        <w:rPr>
          <w:rFonts w:ascii="Arial" w:hAnsi="Arial" w:cs="Arial"/>
          <w:color w:val="333333"/>
          <w:szCs w:val="21"/>
        </w:rPr>
      </w:pPr>
      <w:r>
        <w:rPr>
          <w:rFonts w:ascii="Arial" w:hAnsi="Arial" w:cs="Arial"/>
          <w:color w:val="333333"/>
          <w:szCs w:val="21"/>
        </w:rPr>
        <w:t>如果你的搜索结果不需要近实时的准确度，考虑把每个索引的</w:t>
      </w:r>
      <w:r>
        <w:rPr>
          <w:rFonts w:ascii="Arial" w:hAnsi="Arial" w:cs="Arial"/>
          <w:color w:val="333333"/>
          <w:szCs w:val="21"/>
        </w:rPr>
        <w:t xml:space="preserve">index.refresh_interval </w:t>
      </w:r>
      <w:r>
        <w:rPr>
          <w:rFonts w:ascii="Arial" w:hAnsi="Arial" w:cs="Arial"/>
          <w:color w:val="333333"/>
          <w:szCs w:val="21"/>
        </w:rPr>
        <w:t>改到</w:t>
      </w:r>
      <w:r>
        <w:rPr>
          <w:rFonts w:ascii="Arial" w:hAnsi="Arial" w:cs="Arial"/>
          <w:color w:val="333333"/>
          <w:szCs w:val="21"/>
        </w:rPr>
        <w:t>30s</w:t>
      </w:r>
      <w:r>
        <w:rPr>
          <w:rFonts w:ascii="Arial" w:hAnsi="Arial" w:cs="Arial"/>
          <w:color w:val="333333"/>
          <w:szCs w:val="21"/>
        </w:rPr>
        <w:t>。</w:t>
      </w:r>
    </w:p>
    <w:p w:rsidR="006A1E99" w:rsidRDefault="006A1E99" w:rsidP="006A1E99">
      <w:pPr>
        <w:widowControl/>
        <w:numPr>
          <w:ilvl w:val="0"/>
          <w:numId w:val="3"/>
        </w:numPr>
        <w:shd w:val="clear" w:color="auto" w:fill="FFFFFF"/>
        <w:spacing w:before="100" w:beforeAutospacing="1" w:after="100" w:afterAutospacing="1"/>
        <w:ind w:left="0"/>
        <w:jc w:val="left"/>
        <w:rPr>
          <w:rFonts w:ascii="Arial" w:hAnsi="Arial" w:cs="Arial"/>
          <w:color w:val="333333"/>
          <w:szCs w:val="21"/>
        </w:rPr>
      </w:pPr>
      <w:r>
        <w:rPr>
          <w:rFonts w:ascii="Arial" w:hAnsi="Arial" w:cs="Arial"/>
          <w:color w:val="333333"/>
          <w:szCs w:val="21"/>
        </w:rPr>
        <w:t>如果你在做大批量导入，考虑通过设置</w:t>
      </w:r>
      <w:r>
        <w:rPr>
          <w:rFonts w:ascii="Arial" w:hAnsi="Arial" w:cs="Arial"/>
          <w:color w:val="333333"/>
          <w:szCs w:val="21"/>
        </w:rPr>
        <w:t xml:space="preserve">index.number_of_replicas: 0 </w:t>
      </w:r>
      <w:r>
        <w:rPr>
          <w:rFonts w:ascii="Arial" w:hAnsi="Arial" w:cs="Arial"/>
          <w:color w:val="333333"/>
          <w:szCs w:val="21"/>
        </w:rPr>
        <w:t>关闭副本。</w:t>
      </w:r>
    </w:p>
    <w:p w:rsidR="006A1E99" w:rsidRDefault="006A1E99" w:rsidP="006A1E99">
      <w:pPr>
        <w:pStyle w:val="2"/>
        <w:shd w:val="clear" w:color="auto" w:fill="FFFFFF"/>
        <w:spacing w:before="450" w:after="0"/>
        <w:rPr>
          <w:rFonts w:ascii="Arial" w:hAnsi="Arial" w:cs="Arial"/>
          <w:b w:val="0"/>
          <w:bCs w:val="0"/>
          <w:color w:val="333333"/>
          <w:sz w:val="30"/>
          <w:szCs w:val="30"/>
        </w:rPr>
      </w:pPr>
      <w:r>
        <w:rPr>
          <w:rFonts w:ascii="Arial" w:hAnsi="Arial" w:cs="Arial"/>
          <w:b w:val="0"/>
          <w:bCs w:val="0"/>
          <w:color w:val="333333"/>
          <w:sz w:val="30"/>
          <w:szCs w:val="30"/>
        </w:rPr>
        <w:t>12.ElasticSearch</w:t>
      </w:r>
      <w:r>
        <w:rPr>
          <w:rFonts w:ascii="Arial" w:hAnsi="Arial" w:cs="Arial"/>
          <w:b w:val="0"/>
          <w:bCs w:val="0"/>
          <w:color w:val="333333"/>
          <w:sz w:val="30"/>
          <w:szCs w:val="30"/>
        </w:rPr>
        <w:t>中的集群、节点、索引、文档、类型是什么？</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　　群集是一个或多个节点（服务器）的集合，它们共同保存您的整个数据，并提供跨所有节点的联合索引和搜索功能。群集由唯一名称标识，默认情况下为</w:t>
      </w:r>
      <w:r>
        <w:rPr>
          <w:rFonts w:ascii="Arial" w:hAnsi="Arial" w:cs="Arial"/>
          <w:color w:val="333333"/>
          <w:sz w:val="21"/>
          <w:szCs w:val="21"/>
        </w:rPr>
        <w:t>“elasticsearch”</w:t>
      </w:r>
      <w:r>
        <w:rPr>
          <w:rFonts w:ascii="Arial" w:hAnsi="Arial" w:cs="Arial"/>
          <w:color w:val="333333"/>
          <w:sz w:val="21"/>
          <w:szCs w:val="21"/>
        </w:rPr>
        <w:t>。此名称很重要，因为如果节点设置为按名称加入群集，则该节点只能是群集的一部分。</w:t>
      </w:r>
      <w:r>
        <w:rPr>
          <w:rFonts w:ascii="Arial" w:hAnsi="Arial" w:cs="Arial"/>
          <w:color w:val="333333"/>
          <w:sz w:val="21"/>
          <w:szCs w:val="21"/>
        </w:rPr>
        <w:br/>
      </w:r>
      <w:r>
        <w:rPr>
          <w:rFonts w:ascii="Arial" w:hAnsi="Arial" w:cs="Arial"/>
          <w:color w:val="333333"/>
          <w:sz w:val="21"/>
          <w:szCs w:val="21"/>
        </w:rPr>
        <w:t xml:space="preserve">　　节点是属于集群一部分的单个服务器。它存储数据并参与群集索引和搜索功能。</w:t>
      </w:r>
      <w:r>
        <w:rPr>
          <w:rFonts w:ascii="Arial" w:hAnsi="Arial" w:cs="Arial"/>
          <w:color w:val="333333"/>
          <w:sz w:val="21"/>
          <w:szCs w:val="21"/>
        </w:rPr>
        <w:br/>
      </w:r>
      <w:r>
        <w:rPr>
          <w:rFonts w:ascii="Arial" w:hAnsi="Arial" w:cs="Arial"/>
          <w:color w:val="333333"/>
          <w:sz w:val="21"/>
          <w:szCs w:val="21"/>
        </w:rPr>
        <w:t xml:space="preserve">　　索引就像关系数据库中的</w:t>
      </w:r>
      <w:r>
        <w:rPr>
          <w:rFonts w:ascii="Arial" w:hAnsi="Arial" w:cs="Arial"/>
          <w:color w:val="333333"/>
          <w:sz w:val="21"/>
          <w:szCs w:val="21"/>
        </w:rPr>
        <w:t>“</w:t>
      </w:r>
      <w:r>
        <w:rPr>
          <w:rFonts w:ascii="Arial" w:hAnsi="Arial" w:cs="Arial"/>
          <w:color w:val="333333"/>
          <w:sz w:val="21"/>
          <w:szCs w:val="21"/>
        </w:rPr>
        <w:t>数据库</w:t>
      </w:r>
      <w:r>
        <w:rPr>
          <w:rFonts w:ascii="Arial" w:hAnsi="Arial" w:cs="Arial"/>
          <w:color w:val="333333"/>
          <w:sz w:val="21"/>
          <w:szCs w:val="21"/>
        </w:rPr>
        <w:t>”</w:t>
      </w:r>
      <w:r>
        <w:rPr>
          <w:rFonts w:ascii="Arial" w:hAnsi="Arial" w:cs="Arial"/>
          <w:color w:val="333333"/>
          <w:sz w:val="21"/>
          <w:szCs w:val="21"/>
        </w:rPr>
        <w:t>。它有一个定义多种类型的映射。索引是逻辑名称空间，映射到一个或多个主分片，并且可以有零个或多个副本分片。</w:t>
      </w:r>
      <w:r>
        <w:rPr>
          <w:rFonts w:ascii="Arial" w:hAnsi="Arial" w:cs="Arial"/>
          <w:color w:val="333333"/>
          <w:sz w:val="21"/>
          <w:szCs w:val="21"/>
        </w:rPr>
        <w:t xml:space="preserve"> MySQL =&gt;</w:t>
      </w:r>
      <w:r>
        <w:rPr>
          <w:rFonts w:ascii="Arial" w:hAnsi="Arial" w:cs="Arial"/>
          <w:color w:val="333333"/>
          <w:sz w:val="21"/>
          <w:szCs w:val="21"/>
        </w:rPr>
        <w:t>数据库</w:t>
      </w:r>
      <w:r>
        <w:rPr>
          <w:rFonts w:ascii="Arial" w:hAnsi="Arial" w:cs="Arial"/>
          <w:color w:val="333333"/>
          <w:sz w:val="21"/>
          <w:szCs w:val="21"/>
        </w:rPr>
        <w:t xml:space="preserve"> </w:t>
      </w:r>
      <w:r>
        <w:rPr>
          <w:rFonts w:ascii="Arial" w:hAnsi="Arial" w:cs="Arial"/>
          <w:color w:val="333333"/>
          <w:sz w:val="21"/>
          <w:szCs w:val="21"/>
        </w:rPr>
        <w:t xml:space="preserve">　　</w:t>
      </w:r>
      <w:r>
        <w:rPr>
          <w:rFonts w:ascii="Arial" w:hAnsi="Arial" w:cs="Arial"/>
          <w:color w:val="333333"/>
          <w:sz w:val="21"/>
          <w:szCs w:val="21"/>
        </w:rPr>
        <w:t>         ElasticSearch =&gt;</w:t>
      </w:r>
      <w:r>
        <w:rPr>
          <w:rFonts w:ascii="Arial" w:hAnsi="Arial" w:cs="Arial"/>
          <w:color w:val="333333"/>
          <w:sz w:val="21"/>
          <w:szCs w:val="21"/>
        </w:rPr>
        <w:t>索引</w:t>
      </w:r>
      <w:r>
        <w:rPr>
          <w:rFonts w:ascii="Arial" w:hAnsi="Arial" w:cs="Arial"/>
          <w:color w:val="333333"/>
          <w:sz w:val="21"/>
          <w:szCs w:val="21"/>
        </w:rPr>
        <w:br/>
      </w:r>
      <w:r>
        <w:rPr>
          <w:rFonts w:ascii="Arial" w:hAnsi="Arial" w:cs="Arial"/>
          <w:color w:val="333333"/>
          <w:sz w:val="21"/>
          <w:szCs w:val="21"/>
        </w:rPr>
        <w:t xml:space="preserve">　　文档类似于关系数据库中的一行。不同之处在于索引中的每个文档可以具有不同的结构（字段），但是对于通用字段应该具有相同的数据类型。</w:t>
      </w:r>
      <w:r>
        <w:rPr>
          <w:rFonts w:ascii="Arial" w:hAnsi="Arial" w:cs="Arial"/>
          <w:color w:val="333333"/>
          <w:sz w:val="21"/>
          <w:szCs w:val="21"/>
        </w:rPr>
        <w:t xml:space="preserve"> MySQL =&gt; Databases =&gt; </w:t>
      </w:r>
      <w:r>
        <w:rPr>
          <w:rFonts w:ascii="Arial" w:hAnsi="Arial" w:cs="Arial"/>
          <w:color w:val="333333"/>
          <w:sz w:val="21"/>
          <w:szCs w:val="21"/>
        </w:rPr>
        <w:t xml:space="preserve">　</w:t>
      </w:r>
      <w:r>
        <w:rPr>
          <w:rFonts w:ascii="Arial" w:hAnsi="Arial" w:cs="Arial"/>
          <w:color w:val="333333"/>
          <w:sz w:val="21"/>
          <w:szCs w:val="21"/>
        </w:rPr>
        <w:t>             Tables =&gt; Columns / Rows ElasticSearch =&gt; Indices =&gt; Types =&gt;</w:t>
      </w:r>
      <w:r>
        <w:rPr>
          <w:rFonts w:ascii="Arial" w:hAnsi="Arial" w:cs="Arial"/>
          <w:color w:val="333333"/>
          <w:sz w:val="21"/>
          <w:szCs w:val="21"/>
        </w:rPr>
        <w:t>具有属性的文档</w:t>
      </w:r>
      <w:r>
        <w:rPr>
          <w:rFonts w:ascii="Arial" w:hAnsi="Arial" w:cs="Arial"/>
          <w:color w:val="333333"/>
          <w:sz w:val="21"/>
          <w:szCs w:val="21"/>
        </w:rPr>
        <w:br/>
      </w:r>
      <w:r>
        <w:rPr>
          <w:rFonts w:ascii="Arial" w:hAnsi="Arial" w:cs="Arial"/>
          <w:color w:val="333333"/>
          <w:sz w:val="21"/>
          <w:szCs w:val="21"/>
        </w:rPr>
        <w:t xml:space="preserve">　　类型是索引的逻辑类别</w:t>
      </w:r>
      <w:r>
        <w:rPr>
          <w:rFonts w:ascii="Arial" w:hAnsi="Arial" w:cs="Arial"/>
          <w:color w:val="333333"/>
          <w:sz w:val="21"/>
          <w:szCs w:val="21"/>
        </w:rPr>
        <w:t>/</w:t>
      </w:r>
      <w:r>
        <w:rPr>
          <w:rFonts w:ascii="Arial" w:hAnsi="Arial" w:cs="Arial"/>
          <w:color w:val="333333"/>
          <w:sz w:val="21"/>
          <w:szCs w:val="21"/>
        </w:rPr>
        <w:t>分区，其语义完全取决于用户。</w:t>
      </w:r>
    </w:p>
    <w:p w:rsidR="006A1E99" w:rsidRDefault="006A1E99" w:rsidP="006A1E99">
      <w:pPr>
        <w:pStyle w:val="2"/>
        <w:shd w:val="clear" w:color="auto" w:fill="FFFFFF"/>
        <w:spacing w:before="450" w:after="0"/>
        <w:rPr>
          <w:rFonts w:ascii="Arial" w:hAnsi="Arial" w:cs="Arial"/>
          <w:b w:val="0"/>
          <w:bCs w:val="0"/>
          <w:color w:val="333333"/>
          <w:sz w:val="30"/>
          <w:szCs w:val="30"/>
        </w:rPr>
      </w:pPr>
      <w:r>
        <w:rPr>
          <w:rFonts w:ascii="Arial" w:hAnsi="Arial" w:cs="Arial"/>
          <w:b w:val="0"/>
          <w:bCs w:val="0"/>
          <w:color w:val="333333"/>
          <w:sz w:val="30"/>
          <w:szCs w:val="30"/>
        </w:rPr>
        <w:t>13.ElasticSearch</w:t>
      </w:r>
      <w:r>
        <w:rPr>
          <w:rFonts w:ascii="Arial" w:hAnsi="Arial" w:cs="Arial"/>
          <w:b w:val="0"/>
          <w:bCs w:val="0"/>
          <w:color w:val="333333"/>
          <w:sz w:val="30"/>
          <w:szCs w:val="30"/>
        </w:rPr>
        <w:t>中的分片是什么</w:t>
      </w:r>
      <w:r>
        <w:rPr>
          <w:rFonts w:ascii="Arial" w:hAnsi="Arial" w:cs="Arial"/>
          <w:b w:val="0"/>
          <w:bCs w:val="0"/>
          <w:color w:val="333333"/>
          <w:sz w:val="30"/>
          <w:szCs w:val="30"/>
        </w:rPr>
        <w:t>?</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　　在大多数环境中，每个节点都在单独的盒子或虚拟机上运行。</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　　索引</w:t>
      </w:r>
      <w:r>
        <w:rPr>
          <w:rFonts w:ascii="Arial" w:hAnsi="Arial" w:cs="Arial"/>
          <w:color w:val="333333"/>
          <w:sz w:val="21"/>
          <w:szCs w:val="21"/>
        </w:rPr>
        <w:t xml:space="preserve"> - </w:t>
      </w:r>
      <w:r>
        <w:rPr>
          <w:rFonts w:ascii="Arial" w:hAnsi="Arial" w:cs="Arial"/>
          <w:color w:val="333333"/>
          <w:sz w:val="21"/>
          <w:szCs w:val="21"/>
        </w:rPr>
        <w:t>在</w:t>
      </w:r>
      <w:r>
        <w:rPr>
          <w:rFonts w:ascii="Arial" w:hAnsi="Arial" w:cs="Arial"/>
          <w:color w:val="333333"/>
          <w:sz w:val="21"/>
          <w:szCs w:val="21"/>
        </w:rPr>
        <w:t>Elasticsearch</w:t>
      </w:r>
      <w:r>
        <w:rPr>
          <w:rFonts w:ascii="Arial" w:hAnsi="Arial" w:cs="Arial"/>
          <w:color w:val="333333"/>
          <w:sz w:val="21"/>
          <w:szCs w:val="21"/>
        </w:rPr>
        <w:t>中，索引是文档的集合。</w:t>
      </w:r>
      <w:r>
        <w:rPr>
          <w:rFonts w:ascii="Arial" w:hAnsi="Arial" w:cs="Arial"/>
          <w:color w:val="333333"/>
          <w:sz w:val="21"/>
          <w:szCs w:val="21"/>
        </w:rPr>
        <w:br/>
      </w:r>
      <w:r>
        <w:rPr>
          <w:rFonts w:ascii="Arial" w:hAnsi="Arial" w:cs="Arial"/>
          <w:color w:val="333333"/>
          <w:sz w:val="21"/>
          <w:szCs w:val="21"/>
        </w:rPr>
        <w:t xml:space="preserve">　　分片</w:t>
      </w:r>
      <w:r>
        <w:rPr>
          <w:rFonts w:ascii="Arial" w:hAnsi="Arial" w:cs="Arial"/>
          <w:color w:val="333333"/>
          <w:sz w:val="21"/>
          <w:szCs w:val="21"/>
        </w:rPr>
        <w:t xml:space="preserve"> -</w:t>
      </w:r>
      <w:r>
        <w:rPr>
          <w:rFonts w:ascii="Arial" w:hAnsi="Arial" w:cs="Arial"/>
          <w:color w:val="333333"/>
          <w:sz w:val="21"/>
          <w:szCs w:val="21"/>
        </w:rPr>
        <w:t>因为</w:t>
      </w:r>
      <w:r>
        <w:rPr>
          <w:rFonts w:ascii="Arial" w:hAnsi="Arial" w:cs="Arial"/>
          <w:color w:val="333333"/>
          <w:sz w:val="21"/>
          <w:szCs w:val="21"/>
        </w:rPr>
        <w:t>Elasticsearch</w:t>
      </w:r>
      <w:r>
        <w:rPr>
          <w:rFonts w:ascii="Arial" w:hAnsi="Arial" w:cs="Arial"/>
          <w:color w:val="333333"/>
          <w:sz w:val="21"/>
          <w:szCs w:val="21"/>
        </w:rPr>
        <w:t>是一个分布式搜索引擎，所以索引通常被分割成分布在多个节点上的被称为分片的元素。</w:t>
      </w:r>
    </w:p>
    <w:p w:rsidR="006A1E99" w:rsidRDefault="006A1E99" w:rsidP="006A1E99">
      <w:pPr>
        <w:pStyle w:val="2"/>
      </w:pPr>
      <w:r>
        <w:rPr>
          <w:rFonts w:hint="eastAsia"/>
        </w:rPr>
        <w:t>Es调优</w:t>
      </w:r>
    </w:p>
    <w:p w:rsidR="006A1E99" w:rsidRDefault="006A1E99" w:rsidP="006A1E99">
      <w:pPr>
        <w:pStyle w:val="2"/>
        <w:shd w:val="clear" w:color="auto" w:fill="FFFFFF"/>
        <w:spacing w:before="0" w:after="0"/>
        <w:rPr>
          <w:rFonts w:ascii="Arial" w:hAnsi="Arial" w:cs="Arial"/>
          <w:b w:val="0"/>
          <w:bCs w:val="0"/>
          <w:color w:val="333333"/>
          <w:sz w:val="30"/>
          <w:szCs w:val="30"/>
        </w:rPr>
      </w:pPr>
      <w:r>
        <w:rPr>
          <w:rFonts w:ascii="Arial" w:hAnsi="Arial" w:cs="Arial"/>
          <w:b w:val="0"/>
          <w:bCs w:val="0"/>
          <w:color w:val="333333"/>
          <w:sz w:val="30"/>
          <w:szCs w:val="30"/>
        </w:rPr>
        <w:t>1.1</w:t>
      </w:r>
      <w:r>
        <w:rPr>
          <w:rFonts w:ascii="Arial" w:hAnsi="Arial" w:cs="Arial"/>
          <w:b w:val="0"/>
          <w:bCs w:val="0"/>
          <w:color w:val="333333"/>
          <w:sz w:val="30"/>
          <w:szCs w:val="30"/>
        </w:rPr>
        <w:t>、设计阶段调优</w:t>
      </w:r>
    </w:p>
    <w:p w:rsidR="006A1E99" w:rsidRDefault="006A1E99" w:rsidP="006A1E99">
      <w:pPr>
        <w:widowControl/>
        <w:numPr>
          <w:ilvl w:val="0"/>
          <w:numId w:val="4"/>
        </w:numPr>
        <w:shd w:val="clear" w:color="auto" w:fill="FFFFFF"/>
        <w:spacing w:before="100" w:beforeAutospacing="1" w:after="100" w:afterAutospacing="1"/>
        <w:ind w:left="0"/>
        <w:jc w:val="left"/>
        <w:rPr>
          <w:rFonts w:ascii="Arial" w:hAnsi="Arial" w:cs="Arial"/>
          <w:color w:val="333333"/>
          <w:szCs w:val="21"/>
        </w:rPr>
      </w:pPr>
      <w:r>
        <w:rPr>
          <w:rFonts w:ascii="Arial" w:hAnsi="Arial" w:cs="Arial"/>
          <w:color w:val="333333"/>
          <w:szCs w:val="21"/>
        </w:rPr>
        <w:t>1</w:t>
      </w:r>
      <w:r>
        <w:rPr>
          <w:rFonts w:ascii="Arial" w:hAnsi="Arial" w:cs="Arial"/>
          <w:color w:val="333333"/>
          <w:szCs w:val="21"/>
        </w:rPr>
        <w:t>）根据业务增量需求，采取基于日期模板创建索引，通过</w:t>
      </w:r>
      <w:r>
        <w:rPr>
          <w:rFonts w:ascii="Arial" w:hAnsi="Arial" w:cs="Arial"/>
          <w:color w:val="333333"/>
          <w:szCs w:val="21"/>
        </w:rPr>
        <w:t>roll over API</w:t>
      </w:r>
      <w:r>
        <w:rPr>
          <w:rFonts w:ascii="Arial" w:hAnsi="Arial" w:cs="Arial"/>
          <w:color w:val="333333"/>
          <w:szCs w:val="21"/>
        </w:rPr>
        <w:t>滚动索引；</w:t>
      </w:r>
    </w:p>
    <w:p w:rsidR="006A1E99" w:rsidRDefault="006A1E99" w:rsidP="006A1E99">
      <w:pPr>
        <w:widowControl/>
        <w:numPr>
          <w:ilvl w:val="0"/>
          <w:numId w:val="4"/>
        </w:numPr>
        <w:shd w:val="clear" w:color="auto" w:fill="FFFFFF"/>
        <w:spacing w:before="100" w:beforeAutospacing="1" w:after="100" w:afterAutospacing="1"/>
        <w:ind w:left="0"/>
        <w:jc w:val="left"/>
        <w:rPr>
          <w:rFonts w:ascii="Arial" w:hAnsi="Arial" w:cs="Arial"/>
          <w:color w:val="333333"/>
          <w:szCs w:val="21"/>
        </w:rPr>
      </w:pPr>
      <w:r>
        <w:rPr>
          <w:rFonts w:ascii="Arial" w:hAnsi="Arial" w:cs="Arial"/>
          <w:color w:val="333333"/>
          <w:szCs w:val="21"/>
        </w:rPr>
        <w:t>2</w:t>
      </w:r>
      <w:r>
        <w:rPr>
          <w:rFonts w:ascii="Arial" w:hAnsi="Arial" w:cs="Arial"/>
          <w:color w:val="333333"/>
          <w:szCs w:val="21"/>
        </w:rPr>
        <w:t>）使用别名进行索引管理；</w:t>
      </w:r>
    </w:p>
    <w:p w:rsidR="006A1E99" w:rsidRDefault="006A1E99" w:rsidP="006A1E99">
      <w:pPr>
        <w:widowControl/>
        <w:numPr>
          <w:ilvl w:val="0"/>
          <w:numId w:val="4"/>
        </w:numPr>
        <w:shd w:val="clear" w:color="auto" w:fill="FFFFFF"/>
        <w:spacing w:before="100" w:beforeAutospacing="1" w:after="100" w:afterAutospacing="1"/>
        <w:ind w:left="0"/>
        <w:jc w:val="left"/>
        <w:rPr>
          <w:rFonts w:ascii="Arial" w:hAnsi="Arial" w:cs="Arial"/>
          <w:color w:val="333333"/>
          <w:szCs w:val="21"/>
        </w:rPr>
      </w:pPr>
      <w:r>
        <w:rPr>
          <w:rFonts w:ascii="Arial" w:hAnsi="Arial" w:cs="Arial"/>
          <w:color w:val="333333"/>
          <w:szCs w:val="21"/>
        </w:rPr>
        <w:t>3</w:t>
      </w:r>
      <w:r>
        <w:rPr>
          <w:rFonts w:ascii="Arial" w:hAnsi="Arial" w:cs="Arial"/>
          <w:color w:val="333333"/>
          <w:szCs w:val="21"/>
        </w:rPr>
        <w:t>）每天凌晨定时对索引做</w:t>
      </w:r>
      <w:r>
        <w:rPr>
          <w:rFonts w:ascii="Arial" w:hAnsi="Arial" w:cs="Arial"/>
          <w:color w:val="333333"/>
          <w:szCs w:val="21"/>
        </w:rPr>
        <w:t>force_merge</w:t>
      </w:r>
      <w:r w:rsidR="0053313C">
        <w:rPr>
          <w:rFonts w:ascii="Arial" w:hAnsi="Arial" w:cs="Arial"/>
          <w:color w:val="333333"/>
          <w:szCs w:val="21"/>
        </w:rPr>
        <w:t>(</w:t>
      </w:r>
      <w:r w:rsidR="0053313C">
        <w:rPr>
          <w:rFonts w:ascii="Arial" w:hAnsi="Arial" w:cs="Arial" w:hint="eastAsia"/>
          <w:color w:val="333333"/>
          <w:szCs w:val="21"/>
        </w:rPr>
        <w:t>合并</w:t>
      </w:r>
      <w:r w:rsidR="0053313C">
        <w:rPr>
          <w:rFonts w:ascii="Arial" w:hAnsi="Arial" w:cs="Arial"/>
          <w:color w:val="333333"/>
          <w:szCs w:val="21"/>
        </w:rPr>
        <w:t>段</w:t>
      </w:r>
      <w:r w:rsidR="0053313C">
        <w:rPr>
          <w:rFonts w:ascii="Arial" w:hAnsi="Arial" w:cs="Arial"/>
          <w:color w:val="333333"/>
          <w:szCs w:val="21"/>
        </w:rPr>
        <w:t>)</w:t>
      </w:r>
      <w:r>
        <w:rPr>
          <w:rFonts w:ascii="Arial" w:hAnsi="Arial" w:cs="Arial"/>
          <w:color w:val="333333"/>
          <w:szCs w:val="21"/>
        </w:rPr>
        <w:t>操作，以释放空间；</w:t>
      </w:r>
    </w:p>
    <w:p w:rsidR="006A1E99" w:rsidRDefault="006A1E99" w:rsidP="006A1E99">
      <w:pPr>
        <w:widowControl/>
        <w:numPr>
          <w:ilvl w:val="0"/>
          <w:numId w:val="4"/>
        </w:numPr>
        <w:shd w:val="clear" w:color="auto" w:fill="FFFFFF"/>
        <w:spacing w:before="100" w:beforeAutospacing="1" w:after="100" w:afterAutospacing="1"/>
        <w:ind w:left="0"/>
        <w:jc w:val="left"/>
        <w:rPr>
          <w:rFonts w:ascii="Arial" w:hAnsi="Arial" w:cs="Arial"/>
          <w:color w:val="333333"/>
          <w:szCs w:val="21"/>
        </w:rPr>
      </w:pPr>
      <w:r>
        <w:rPr>
          <w:rFonts w:ascii="Arial" w:hAnsi="Arial" w:cs="Arial"/>
          <w:color w:val="333333"/>
          <w:szCs w:val="21"/>
        </w:rPr>
        <w:t>4</w:t>
      </w:r>
      <w:r>
        <w:rPr>
          <w:rFonts w:ascii="Arial" w:hAnsi="Arial" w:cs="Arial"/>
          <w:color w:val="333333"/>
          <w:szCs w:val="21"/>
        </w:rPr>
        <w:t>）采取冷热分离机制，热数据存储到</w:t>
      </w:r>
      <w:r>
        <w:rPr>
          <w:rFonts w:ascii="Arial" w:hAnsi="Arial" w:cs="Arial"/>
          <w:color w:val="333333"/>
          <w:szCs w:val="21"/>
        </w:rPr>
        <w:t>SSD</w:t>
      </w:r>
      <w:r>
        <w:rPr>
          <w:rFonts w:ascii="Arial" w:hAnsi="Arial" w:cs="Arial"/>
          <w:color w:val="333333"/>
          <w:szCs w:val="21"/>
        </w:rPr>
        <w:t>，提高检索效率；冷数据定期进行</w:t>
      </w:r>
      <w:r>
        <w:rPr>
          <w:rFonts w:ascii="Arial" w:hAnsi="Arial" w:cs="Arial"/>
          <w:color w:val="333333"/>
          <w:szCs w:val="21"/>
        </w:rPr>
        <w:t>shrink</w:t>
      </w:r>
      <w:r>
        <w:rPr>
          <w:rFonts w:ascii="Arial" w:hAnsi="Arial" w:cs="Arial"/>
          <w:color w:val="333333"/>
          <w:szCs w:val="21"/>
        </w:rPr>
        <w:t>操作，以缩减存储；</w:t>
      </w:r>
    </w:p>
    <w:p w:rsidR="006A1E99" w:rsidRDefault="006A1E99" w:rsidP="006A1E99">
      <w:pPr>
        <w:widowControl/>
        <w:numPr>
          <w:ilvl w:val="0"/>
          <w:numId w:val="4"/>
        </w:numPr>
        <w:shd w:val="clear" w:color="auto" w:fill="FFFFFF"/>
        <w:spacing w:before="100" w:beforeAutospacing="1" w:after="100" w:afterAutospacing="1"/>
        <w:ind w:left="0"/>
        <w:jc w:val="left"/>
        <w:rPr>
          <w:rFonts w:ascii="Arial" w:hAnsi="Arial" w:cs="Arial"/>
          <w:color w:val="333333"/>
          <w:szCs w:val="21"/>
        </w:rPr>
      </w:pPr>
      <w:r>
        <w:rPr>
          <w:rFonts w:ascii="Arial" w:hAnsi="Arial" w:cs="Arial"/>
          <w:color w:val="333333"/>
          <w:szCs w:val="21"/>
        </w:rPr>
        <w:t>5</w:t>
      </w:r>
      <w:r>
        <w:rPr>
          <w:rFonts w:ascii="Arial" w:hAnsi="Arial" w:cs="Arial"/>
          <w:color w:val="333333"/>
          <w:szCs w:val="21"/>
        </w:rPr>
        <w:t>）采取</w:t>
      </w:r>
      <w:r>
        <w:rPr>
          <w:rFonts w:ascii="Arial" w:hAnsi="Arial" w:cs="Arial"/>
          <w:color w:val="333333"/>
          <w:szCs w:val="21"/>
        </w:rPr>
        <w:t>curator</w:t>
      </w:r>
      <w:r>
        <w:rPr>
          <w:rFonts w:ascii="Arial" w:hAnsi="Arial" w:cs="Arial"/>
          <w:color w:val="333333"/>
          <w:szCs w:val="21"/>
        </w:rPr>
        <w:t>进行索引的生命周期管理；</w:t>
      </w:r>
    </w:p>
    <w:p w:rsidR="006A1E99" w:rsidRDefault="006A1E99" w:rsidP="006A1E99">
      <w:pPr>
        <w:widowControl/>
        <w:numPr>
          <w:ilvl w:val="0"/>
          <w:numId w:val="4"/>
        </w:numPr>
        <w:shd w:val="clear" w:color="auto" w:fill="FFFFFF"/>
        <w:spacing w:before="100" w:beforeAutospacing="1" w:after="100" w:afterAutospacing="1"/>
        <w:ind w:left="0"/>
        <w:jc w:val="left"/>
        <w:rPr>
          <w:rFonts w:ascii="Arial" w:hAnsi="Arial" w:cs="Arial"/>
          <w:color w:val="333333"/>
          <w:szCs w:val="21"/>
        </w:rPr>
      </w:pPr>
      <w:r>
        <w:rPr>
          <w:rFonts w:ascii="Arial" w:hAnsi="Arial" w:cs="Arial"/>
          <w:color w:val="333333"/>
          <w:szCs w:val="21"/>
        </w:rPr>
        <w:t>6</w:t>
      </w:r>
      <w:r>
        <w:rPr>
          <w:rFonts w:ascii="Arial" w:hAnsi="Arial" w:cs="Arial"/>
          <w:color w:val="333333"/>
          <w:szCs w:val="21"/>
        </w:rPr>
        <w:t>）仅针对需要分词的字段，合理的设置分词器；</w:t>
      </w:r>
    </w:p>
    <w:p w:rsidR="006A1E99" w:rsidRDefault="006A1E99" w:rsidP="006A1E99">
      <w:pPr>
        <w:widowControl/>
        <w:numPr>
          <w:ilvl w:val="0"/>
          <w:numId w:val="4"/>
        </w:numPr>
        <w:shd w:val="clear" w:color="auto" w:fill="FFFFFF"/>
        <w:spacing w:before="100" w:beforeAutospacing="1" w:after="100" w:afterAutospacing="1"/>
        <w:ind w:left="0"/>
        <w:jc w:val="left"/>
        <w:rPr>
          <w:rFonts w:ascii="Arial" w:hAnsi="Arial" w:cs="Arial"/>
          <w:color w:val="333333"/>
          <w:szCs w:val="21"/>
        </w:rPr>
      </w:pPr>
      <w:r>
        <w:rPr>
          <w:rFonts w:ascii="Arial" w:hAnsi="Arial" w:cs="Arial"/>
          <w:color w:val="333333"/>
          <w:szCs w:val="21"/>
        </w:rPr>
        <w:t>7</w:t>
      </w:r>
      <w:r>
        <w:rPr>
          <w:rFonts w:ascii="Arial" w:hAnsi="Arial" w:cs="Arial"/>
          <w:color w:val="333333"/>
          <w:szCs w:val="21"/>
        </w:rPr>
        <w:t>）</w:t>
      </w:r>
      <w:r>
        <w:rPr>
          <w:rFonts w:ascii="Arial" w:hAnsi="Arial" w:cs="Arial"/>
          <w:color w:val="333333"/>
          <w:szCs w:val="21"/>
        </w:rPr>
        <w:t>Mapping</w:t>
      </w:r>
      <w:r>
        <w:rPr>
          <w:rFonts w:ascii="Arial" w:hAnsi="Arial" w:cs="Arial"/>
          <w:color w:val="333333"/>
          <w:szCs w:val="21"/>
        </w:rPr>
        <w:t>阶段充分结合各个字段的属性，是否需要检索、是否需要存储等。</w:t>
      </w:r>
      <w:r>
        <w:rPr>
          <w:rFonts w:ascii="Arial" w:hAnsi="Arial" w:cs="Arial"/>
          <w:color w:val="333333"/>
          <w:szCs w:val="21"/>
        </w:rPr>
        <w:t xml:space="preserve"> …</w:t>
      </w:r>
    </w:p>
    <w:p w:rsidR="006A1E99" w:rsidRDefault="006A1E99" w:rsidP="006A1E99">
      <w:pPr>
        <w:pStyle w:val="2"/>
        <w:shd w:val="clear" w:color="auto" w:fill="FFFFFF"/>
        <w:spacing w:before="450" w:after="0"/>
        <w:rPr>
          <w:rFonts w:ascii="Arial" w:hAnsi="Arial" w:cs="Arial"/>
          <w:b w:val="0"/>
          <w:bCs w:val="0"/>
          <w:color w:val="333333"/>
          <w:sz w:val="30"/>
          <w:szCs w:val="30"/>
        </w:rPr>
      </w:pPr>
      <w:r>
        <w:rPr>
          <w:rFonts w:ascii="Arial" w:hAnsi="Arial" w:cs="Arial"/>
          <w:b w:val="0"/>
          <w:bCs w:val="0"/>
          <w:color w:val="333333"/>
          <w:sz w:val="30"/>
          <w:szCs w:val="30"/>
        </w:rPr>
        <w:t>1.2</w:t>
      </w:r>
      <w:r>
        <w:rPr>
          <w:rFonts w:ascii="Arial" w:hAnsi="Arial" w:cs="Arial"/>
          <w:b w:val="0"/>
          <w:bCs w:val="0"/>
          <w:color w:val="333333"/>
          <w:sz w:val="30"/>
          <w:szCs w:val="30"/>
        </w:rPr>
        <w:t>、写入调优</w:t>
      </w:r>
    </w:p>
    <w:p w:rsidR="006A1E99" w:rsidRDefault="006A1E99" w:rsidP="006A1E99">
      <w:pPr>
        <w:widowControl/>
        <w:numPr>
          <w:ilvl w:val="0"/>
          <w:numId w:val="5"/>
        </w:numPr>
        <w:shd w:val="clear" w:color="auto" w:fill="FFFFFF"/>
        <w:spacing w:before="100" w:beforeAutospacing="1" w:after="100" w:afterAutospacing="1"/>
        <w:ind w:left="0"/>
        <w:jc w:val="left"/>
        <w:rPr>
          <w:rFonts w:ascii="Arial" w:hAnsi="Arial" w:cs="Arial"/>
          <w:color w:val="333333"/>
          <w:szCs w:val="21"/>
        </w:rPr>
      </w:pPr>
      <w:r>
        <w:rPr>
          <w:rFonts w:ascii="Arial" w:hAnsi="Arial" w:cs="Arial"/>
          <w:color w:val="333333"/>
          <w:szCs w:val="21"/>
        </w:rPr>
        <w:t>1</w:t>
      </w:r>
      <w:r>
        <w:rPr>
          <w:rFonts w:ascii="Arial" w:hAnsi="Arial" w:cs="Arial"/>
          <w:color w:val="333333"/>
          <w:szCs w:val="21"/>
        </w:rPr>
        <w:t>）写入前副本数设置为</w:t>
      </w:r>
      <w:r>
        <w:rPr>
          <w:rFonts w:ascii="Arial" w:hAnsi="Arial" w:cs="Arial"/>
          <w:color w:val="333333"/>
          <w:szCs w:val="21"/>
        </w:rPr>
        <w:t>0</w:t>
      </w:r>
      <w:r>
        <w:rPr>
          <w:rFonts w:ascii="Arial" w:hAnsi="Arial" w:cs="Arial"/>
          <w:color w:val="333333"/>
          <w:szCs w:val="21"/>
        </w:rPr>
        <w:t>；</w:t>
      </w:r>
    </w:p>
    <w:p w:rsidR="006A1E99" w:rsidRDefault="006A1E99" w:rsidP="006A1E99">
      <w:pPr>
        <w:widowControl/>
        <w:numPr>
          <w:ilvl w:val="0"/>
          <w:numId w:val="5"/>
        </w:numPr>
        <w:shd w:val="clear" w:color="auto" w:fill="FFFFFF"/>
        <w:spacing w:before="100" w:beforeAutospacing="1" w:after="100" w:afterAutospacing="1"/>
        <w:ind w:left="0"/>
        <w:jc w:val="left"/>
        <w:rPr>
          <w:rFonts w:ascii="Arial" w:hAnsi="Arial" w:cs="Arial"/>
          <w:color w:val="333333"/>
          <w:szCs w:val="21"/>
        </w:rPr>
      </w:pPr>
      <w:r>
        <w:rPr>
          <w:rFonts w:ascii="Arial" w:hAnsi="Arial" w:cs="Arial"/>
          <w:color w:val="333333"/>
          <w:szCs w:val="21"/>
        </w:rPr>
        <w:t>2</w:t>
      </w:r>
      <w:r>
        <w:rPr>
          <w:rFonts w:ascii="Arial" w:hAnsi="Arial" w:cs="Arial"/>
          <w:color w:val="333333"/>
          <w:szCs w:val="21"/>
        </w:rPr>
        <w:t>）写入前关闭</w:t>
      </w:r>
      <w:r>
        <w:rPr>
          <w:rFonts w:ascii="Arial" w:hAnsi="Arial" w:cs="Arial"/>
          <w:color w:val="333333"/>
          <w:szCs w:val="21"/>
        </w:rPr>
        <w:t>refresh_interval</w:t>
      </w:r>
      <w:r>
        <w:rPr>
          <w:rFonts w:ascii="Arial" w:hAnsi="Arial" w:cs="Arial"/>
          <w:color w:val="333333"/>
          <w:szCs w:val="21"/>
        </w:rPr>
        <w:t>设置为</w:t>
      </w:r>
      <w:r>
        <w:rPr>
          <w:rFonts w:ascii="Arial" w:hAnsi="Arial" w:cs="Arial"/>
          <w:color w:val="333333"/>
          <w:szCs w:val="21"/>
        </w:rPr>
        <w:t>-1</w:t>
      </w:r>
      <w:r>
        <w:rPr>
          <w:rFonts w:ascii="Arial" w:hAnsi="Arial" w:cs="Arial"/>
          <w:color w:val="333333"/>
          <w:szCs w:val="21"/>
        </w:rPr>
        <w:t>，禁用刷新机制；</w:t>
      </w:r>
    </w:p>
    <w:p w:rsidR="006A1E99" w:rsidRDefault="006A1E99" w:rsidP="006A1E99">
      <w:pPr>
        <w:widowControl/>
        <w:numPr>
          <w:ilvl w:val="0"/>
          <w:numId w:val="5"/>
        </w:numPr>
        <w:shd w:val="clear" w:color="auto" w:fill="FFFFFF"/>
        <w:spacing w:before="100" w:beforeAutospacing="1" w:after="100" w:afterAutospacing="1"/>
        <w:ind w:left="0"/>
        <w:jc w:val="left"/>
        <w:rPr>
          <w:rFonts w:ascii="Arial" w:hAnsi="Arial" w:cs="Arial"/>
          <w:color w:val="333333"/>
          <w:szCs w:val="21"/>
        </w:rPr>
      </w:pPr>
      <w:r>
        <w:rPr>
          <w:rFonts w:ascii="Arial" w:hAnsi="Arial" w:cs="Arial"/>
          <w:color w:val="333333"/>
          <w:szCs w:val="21"/>
        </w:rPr>
        <w:t>3</w:t>
      </w:r>
      <w:r>
        <w:rPr>
          <w:rFonts w:ascii="Arial" w:hAnsi="Arial" w:cs="Arial"/>
          <w:color w:val="333333"/>
          <w:szCs w:val="21"/>
        </w:rPr>
        <w:t>）写入过程中：采取</w:t>
      </w:r>
      <w:r>
        <w:rPr>
          <w:rFonts w:ascii="Arial" w:hAnsi="Arial" w:cs="Arial"/>
          <w:color w:val="333333"/>
          <w:szCs w:val="21"/>
        </w:rPr>
        <w:t>bulk</w:t>
      </w:r>
      <w:r>
        <w:rPr>
          <w:rFonts w:ascii="Arial" w:hAnsi="Arial" w:cs="Arial"/>
          <w:color w:val="333333"/>
          <w:szCs w:val="21"/>
        </w:rPr>
        <w:t>批量写入；</w:t>
      </w:r>
    </w:p>
    <w:p w:rsidR="006A1E99" w:rsidRDefault="006A1E99" w:rsidP="006A1E99">
      <w:pPr>
        <w:widowControl/>
        <w:numPr>
          <w:ilvl w:val="0"/>
          <w:numId w:val="5"/>
        </w:numPr>
        <w:shd w:val="clear" w:color="auto" w:fill="FFFFFF"/>
        <w:spacing w:before="100" w:beforeAutospacing="1" w:after="100" w:afterAutospacing="1"/>
        <w:ind w:left="0"/>
        <w:jc w:val="left"/>
        <w:rPr>
          <w:rFonts w:ascii="Arial" w:hAnsi="Arial" w:cs="Arial"/>
          <w:color w:val="333333"/>
          <w:szCs w:val="21"/>
        </w:rPr>
      </w:pPr>
      <w:r>
        <w:rPr>
          <w:rFonts w:ascii="Arial" w:hAnsi="Arial" w:cs="Arial"/>
          <w:color w:val="333333"/>
          <w:szCs w:val="21"/>
        </w:rPr>
        <w:t>4</w:t>
      </w:r>
      <w:r>
        <w:rPr>
          <w:rFonts w:ascii="Arial" w:hAnsi="Arial" w:cs="Arial"/>
          <w:color w:val="333333"/>
          <w:szCs w:val="21"/>
        </w:rPr>
        <w:t>）写入后恢复副本数和刷新间隔；</w:t>
      </w:r>
    </w:p>
    <w:p w:rsidR="006A1E99" w:rsidRDefault="006A1E99" w:rsidP="006A1E99">
      <w:pPr>
        <w:widowControl/>
        <w:numPr>
          <w:ilvl w:val="0"/>
          <w:numId w:val="5"/>
        </w:numPr>
        <w:shd w:val="clear" w:color="auto" w:fill="FFFFFF"/>
        <w:spacing w:before="100" w:beforeAutospacing="1" w:after="100" w:afterAutospacing="1"/>
        <w:ind w:left="0"/>
        <w:jc w:val="left"/>
        <w:rPr>
          <w:rFonts w:ascii="Arial" w:hAnsi="Arial" w:cs="Arial"/>
          <w:color w:val="333333"/>
          <w:szCs w:val="21"/>
        </w:rPr>
      </w:pPr>
      <w:r>
        <w:rPr>
          <w:rFonts w:ascii="Arial" w:hAnsi="Arial" w:cs="Arial"/>
          <w:color w:val="333333"/>
          <w:szCs w:val="21"/>
        </w:rPr>
        <w:t>5</w:t>
      </w:r>
      <w:r>
        <w:rPr>
          <w:rFonts w:ascii="Arial" w:hAnsi="Arial" w:cs="Arial"/>
          <w:color w:val="333333"/>
          <w:szCs w:val="21"/>
        </w:rPr>
        <w:t>）尽量使用自动生成的</w:t>
      </w:r>
      <w:r>
        <w:rPr>
          <w:rFonts w:ascii="Arial" w:hAnsi="Arial" w:cs="Arial"/>
          <w:color w:val="333333"/>
          <w:szCs w:val="21"/>
        </w:rPr>
        <w:t>id</w:t>
      </w:r>
      <w:r>
        <w:rPr>
          <w:rFonts w:ascii="Arial" w:hAnsi="Arial" w:cs="Arial"/>
          <w:color w:val="333333"/>
          <w:szCs w:val="21"/>
        </w:rPr>
        <w:t>。</w:t>
      </w:r>
    </w:p>
    <w:p w:rsidR="006A1E99" w:rsidRDefault="006A1E99" w:rsidP="006A1E99">
      <w:pPr>
        <w:pStyle w:val="2"/>
        <w:shd w:val="clear" w:color="auto" w:fill="FFFFFF"/>
        <w:spacing w:before="450" w:after="0"/>
        <w:rPr>
          <w:rFonts w:ascii="Arial" w:hAnsi="Arial" w:cs="Arial"/>
          <w:b w:val="0"/>
          <w:bCs w:val="0"/>
          <w:color w:val="333333"/>
          <w:sz w:val="30"/>
          <w:szCs w:val="30"/>
        </w:rPr>
      </w:pPr>
      <w:r>
        <w:rPr>
          <w:rFonts w:ascii="Arial" w:hAnsi="Arial" w:cs="Arial"/>
          <w:b w:val="0"/>
          <w:bCs w:val="0"/>
          <w:color w:val="333333"/>
          <w:sz w:val="30"/>
          <w:szCs w:val="30"/>
        </w:rPr>
        <w:t>1.3</w:t>
      </w:r>
      <w:r>
        <w:rPr>
          <w:rFonts w:ascii="Arial" w:hAnsi="Arial" w:cs="Arial"/>
          <w:b w:val="0"/>
          <w:bCs w:val="0"/>
          <w:color w:val="333333"/>
          <w:sz w:val="30"/>
          <w:szCs w:val="30"/>
        </w:rPr>
        <w:t>、查询调优</w:t>
      </w:r>
    </w:p>
    <w:p w:rsidR="006A1E99" w:rsidRDefault="006A1E99" w:rsidP="006A1E99">
      <w:pPr>
        <w:widowControl/>
        <w:numPr>
          <w:ilvl w:val="0"/>
          <w:numId w:val="6"/>
        </w:numPr>
        <w:shd w:val="clear" w:color="auto" w:fill="FFFFFF"/>
        <w:spacing w:before="100" w:beforeAutospacing="1" w:after="100" w:afterAutospacing="1"/>
        <w:ind w:left="0"/>
        <w:jc w:val="left"/>
        <w:rPr>
          <w:rFonts w:ascii="Arial" w:hAnsi="Arial" w:cs="Arial"/>
          <w:color w:val="333333"/>
          <w:szCs w:val="21"/>
        </w:rPr>
      </w:pPr>
      <w:r>
        <w:rPr>
          <w:rFonts w:ascii="Arial" w:hAnsi="Arial" w:cs="Arial"/>
          <w:color w:val="333333"/>
          <w:szCs w:val="21"/>
        </w:rPr>
        <w:t>1</w:t>
      </w:r>
      <w:r>
        <w:rPr>
          <w:rFonts w:ascii="Arial" w:hAnsi="Arial" w:cs="Arial"/>
          <w:color w:val="333333"/>
          <w:szCs w:val="21"/>
        </w:rPr>
        <w:t>）禁用</w:t>
      </w:r>
      <w:r>
        <w:rPr>
          <w:rFonts w:ascii="Arial" w:hAnsi="Arial" w:cs="Arial"/>
          <w:color w:val="333333"/>
          <w:szCs w:val="21"/>
        </w:rPr>
        <w:t>wildcard</w:t>
      </w:r>
      <w:r>
        <w:rPr>
          <w:rFonts w:ascii="Arial" w:hAnsi="Arial" w:cs="Arial"/>
          <w:color w:val="333333"/>
          <w:szCs w:val="21"/>
        </w:rPr>
        <w:t>；</w:t>
      </w:r>
    </w:p>
    <w:p w:rsidR="006A1E99" w:rsidRDefault="006A1E99" w:rsidP="006A1E99">
      <w:pPr>
        <w:widowControl/>
        <w:numPr>
          <w:ilvl w:val="0"/>
          <w:numId w:val="6"/>
        </w:numPr>
        <w:shd w:val="clear" w:color="auto" w:fill="FFFFFF"/>
        <w:spacing w:before="100" w:beforeAutospacing="1" w:after="100" w:afterAutospacing="1"/>
        <w:ind w:left="0"/>
        <w:jc w:val="left"/>
        <w:rPr>
          <w:rFonts w:ascii="Arial" w:hAnsi="Arial" w:cs="Arial"/>
          <w:color w:val="333333"/>
          <w:szCs w:val="21"/>
        </w:rPr>
      </w:pPr>
      <w:r>
        <w:rPr>
          <w:rFonts w:ascii="Arial" w:hAnsi="Arial" w:cs="Arial"/>
          <w:color w:val="333333"/>
          <w:szCs w:val="21"/>
        </w:rPr>
        <w:t>2</w:t>
      </w:r>
      <w:r>
        <w:rPr>
          <w:rFonts w:ascii="Arial" w:hAnsi="Arial" w:cs="Arial"/>
          <w:color w:val="333333"/>
          <w:szCs w:val="21"/>
        </w:rPr>
        <w:t>）禁用批量</w:t>
      </w:r>
      <w:r>
        <w:rPr>
          <w:rFonts w:ascii="Arial" w:hAnsi="Arial" w:cs="Arial"/>
          <w:color w:val="333333"/>
          <w:szCs w:val="21"/>
        </w:rPr>
        <w:t>terms</w:t>
      </w:r>
      <w:r>
        <w:rPr>
          <w:rFonts w:ascii="Arial" w:hAnsi="Arial" w:cs="Arial"/>
          <w:color w:val="333333"/>
          <w:szCs w:val="21"/>
        </w:rPr>
        <w:t>（成百上千的场景）；</w:t>
      </w:r>
    </w:p>
    <w:p w:rsidR="006A1E99" w:rsidRDefault="006A1E99" w:rsidP="006A1E99">
      <w:pPr>
        <w:widowControl/>
        <w:numPr>
          <w:ilvl w:val="0"/>
          <w:numId w:val="6"/>
        </w:numPr>
        <w:shd w:val="clear" w:color="auto" w:fill="FFFFFF"/>
        <w:spacing w:before="100" w:beforeAutospacing="1" w:after="100" w:afterAutospacing="1"/>
        <w:ind w:left="0"/>
        <w:jc w:val="left"/>
        <w:rPr>
          <w:rFonts w:ascii="Arial" w:hAnsi="Arial" w:cs="Arial"/>
          <w:color w:val="333333"/>
          <w:szCs w:val="21"/>
        </w:rPr>
      </w:pPr>
      <w:r>
        <w:rPr>
          <w:rFonts w:ascii="Arial" w:hAnsi="Arial" w:cs="Arial"/>
          <w:color w:val="333333"/>
          <w:szCs w:val="21"/>
        </w:rPr>
        <w:t>3</w:t>
      </w:r>
      <w:r>
        <w:rPr>
          <w:rFonts w:ascii="Arial" w:hAnsi="Arial" w:cs="Arial"/>
          <w:color w:val="333333"/>
          <w:szCs w:val="21"/>
        </w:rPr>
        <w:t>）充分利用倒排索引机制，能</w:t>
      </w:r>
      <w:r>
        <w:rPr>
          <w:rFonts w:ascii="Arial" w:hAnsi="Arial" w:cs="Arial"/>
          <w:color w:val="333333"/>
          <w:szCs w:val="21"/>
        </w:rPr>
        <w:t>keyword</w:t>
      </w:r>
      <w:r>
        <w:rPr>
          <w:rFonts w:ascii="Arial" w:hAnsi="Arial" w:cs="Arial"/>
          <w:color w:val="333333"/>
          <w:szCs w:val="21"/>
        </w:rPr>
        <w:t>类型尽量</w:t>
      </w:r>
      <w:r>
        <w:rPr>
          <w:rFonts w:ascii="Arial" w:hAnsi="Arial" w:cs="Arial"/>
          <w:color w:val="333333"/>
          <w:szCs w:val="21"/>
        </w:rPr>
        <w:t>keyword</w:t>
      </w:r>
      <w:r>
        <w:rPr>
          <w:rFonts w:ascii="Arial" w:hAnsi="Arial" w:cs="Arial"/>
          <w:color w:val="333333"/>
          <w:szCs w:val="21"/>
        </w:rPr>
        <w:t>；</w:t>
      </w:r>
    </w:p>
    <w:p w:rsidR="006A1E99" w:rsidRDefault="006A1E99" w:rsidP="006A1E99">
      <w:pPr>
        <w:widowControl/>
        <w:numPr>
          <w:ilvl w:val="0"/>
          <w:numId w:val="6"/>
        </w:numPr>
        <w:shd w:val="clear" w:color="auto" w:fill="FFFFFF"/>
        <w:spacing w:before="100" w:beforeAutospacing="1" w:after="100" w:afterAutospacing="1"/>
        <w:ind w:left="0"/>
        <w:jc w:val="left"/>
        <w:rPr>
          <w:rFonts w:ascii="Arial" w:hAnsi="Arial" w:cs="Arial"/>
          <w:color w:val="333333"/>
          <w:szCs w:val="21"/>
        </w:rPr>
      </w:pPr>
      <w:r>
        <w:rPr>
          <w:rFonts w:ascii="Arial" w:hAnsi="Arial" w:cs="Arial"/>
          <w:color w:val="333333"/>
          <w:szCs w:val="21"/>
        </w:rPr>
        <w:t>4</w:t>
      </w:r>
      <w:r>
        <w:rPr>
          <w:rFonts w:ascii="Arial" w:hAnsi="Arial" w:cs="Arial"/>
          <w:color w:val="333333"/>
          <w:szCs w:val="21"/>
        </w:rPr>
        <w:t>）数据量大时候，可以先基于时间敲定索引再检索；</w:t>
      </w:r>
    </w:p>
    <w:p w:rsidR="006A1E99" w:rsidRDefault="006A1E99" w:rsidP="006A1E99">
      <w:pPr>
        <w:widowControl/>
        <w:numPr>
          <w:ilvl w:val="0"/>
          <w:numId w:val="6"/>
        </w:numPr>
        <w:shd w:val="clear" w:color="auto" w:fill="FFFFFF"/>
        <w:spacing w:before="100" w:beforeAutospacing="1" w:after="100" w:afterAutospacing="1"/>
        <w:ind w:left="0"/>
        <w:jc w:val="left"/>
        <w:rPr>
          <w:rFonts w:ascii="Arial" w:hAnsi="Arial" w:cs="Arial"/>
          <w:color w:val="333333"/>
          <w:szCs w:val="21"/>
        </w:rPr>
      </w:pPr>
      <w:r>
        <w:rPr>
          <w:rFonts w:ascii="Arial" w:hAnsi="Arial" w:cs="Arial"/>
          <w:color w:val="333333"/>
          <w:szCs w:val="21"/>
        </w:rPr>
        <w:t>5</w:t>
      </w:r>
      <w:r>
        <w:rPr>
          <w:rFonts w:ascii="Arial" w:hAnsi="Arial" w:cs="Arial"/>
          <w:color w:val="333333"/>
          <w:szCs w:val="21"/>
        </w:rPr>
        <w:t>）设置合理的路由机制。</w:t>
      </w:r>
    </w:p>
    <w:p w:rsidR="006A1E99" w:rsidRDefault="006A1E99" w:rsidP="006A1E99">
      <w:pPr>
        <w:pStyle w:val="3"/>
        <w:shd w:val="clear" w:color="auto" w:fill="FFFFFF"/>
        <w:spacing w:before="450" w:after="0"/>
        <w:rPr>
          <w:rFonts w:ascii="Arial" w:hAnsi="Arial" w:cs="Arial"/>
          <w:color w:val="333333"/>
          <w:sz w:val="24"/>
          <w:szCs w:val="24"/>
        </w:rPr>
      </w:pPr>
      <w:r>
        <w:rPr>
          <w:rFonts w:ascii="Arial" w:hAnsi="Arial" w:cs="Arial"/>
          <w:color w:val="333333"/>
          <w:sz w:val="24"/>
          <w:szCs w:val="24"/>
        </w:rPr>
        <w:t>性能优化的杀手锏</w:t>
      </w:r>
      <w:r>
        <w:rPr>
          <w:rFonts w:ascii="Arial" w:hAnsi="Arial" w:cs="Arial"/>
          <w:color w:val="333333"/>
          <w:sz w:val="24"/>
          <w:szCs w:val="24"/>
        </w:rPr>
        <w:t>——filesystem cache</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你往</w:t>
      </w:r>
      <w:r>
        <w:rPr>
          <w:rFonts w:ascii="Arial" w:hAnsi="Arial" w:cs="Arial"/>
          <w:color w:val="333333"/>
          <w:sz w:val="21"/>
          <w:szCs w:val="21"/>
        </w:rPr>
        <w:t xml:space="preserve"> es </w:t>
      </w:r>
      <w:r>
        <w:rPr>
          <w:rFonts w:ascii="Arial" w:hAnsi="Arial" w:cs="Arial"/>
          <w:color w:val="333333"/>
          <w:sz w:val="21"/>
          <w:szCs w:val="21"/>
        </w:rPr>
        <w:t>里写的数据，实际上都写到磁盘文件里去了，查询的时候，操作系统会将磁盘文件里的数据自动缓存到</w:t>
      </w:r>
      <w:r>
        <w:rPr>
          <w:rFonts w:ascii="Arial" w:hAnsi="Arial" w:cs="Arial"/>
          <w:color w:val="333333"/>
          <w:sz w:val="21"/>
          <w:szCs w:val="21"/>
        </w:rPr>
        <w:t> </w:t>
      </w:r>
      <w:r>
        <w:rPr>
          <w:rStyle w:val="HTML"/>
          <w:rFonts w:ascii="Courier New" w:hAnsi="Courier New"/>
          <w:color w:val="333333"/>
        </w:rPr>
        <w:t>filesystem cache</w:t>
      </w:r>
      <w:r>
        <w:rPr>
          <w:rFonts w:ascii="Arial" w:hAnsi="Arial" w:cs="Arial"/>
          <w:color w:val="333333"/>
          <w:sz w:val="21"/>
          <w:szCs w:val="21"/>
        </w:rPr>
        <w:t> </w:t>
      </w:r>
      <w:r>
        <w:rPr>
          <w:rFonts w:ascii="Arial" w:hAnsi="Arial" w:cs="Arial"/>
          <w:color w:val="333333"/>
          <w:sz w:val="21"/>
          <w:szCs w:val="21"/>
        </w:rPr>
        <w:t>里面去。</w:t>
      </w:r>
    </w:p>
    <w:p w:rsidR="006A1E99" w:rsidRDefault="006A1E99" w:rsidP="006A1E99">
      <w:r>
        <w:rPr>
          <w:noProof/>
        </w:rPr>
        <w:drawing>
          <wp:inline distT="0" distB="0" distL="0" distR="0" wp14:anchorId="7D3D237E" wp14:editId="73076BD8">
            <wp:extent cx="5274310" cy="42481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248150"/>
                    </a:xfrm>
                    <a:prstGeom prst="rect">
                      <a:avLst/>
                    </a:prstGeom>
                  </pic:spPr>
                </pic:pic>
              </a:graphicData>
            </a:graphic>
          </wp:inline>
        </w:drawing>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es </w:t>
      </w:r>
      <w:r>
        <w:rPr>
          <w:rFonts w:ascii="Arial" w:hAnsi="Arial" w:cs="Arial"/>
          <w:color w:val="333333"/>
          <w:sz w:val="21"/>
          <w:szCs w:val="21"/>
        </w:rPr>
        <w:t>的搜索引擎严重依赖于底层的</w:t>
      </w:r>
      <w:r>
        <w:rPr>
          <w:rFonts w:ascii="Arial" w:hAnsi="Arial" w:cs="Arial"/>
          <w:color w:val="333333"/>
          <w:sz w:val="21"/>
          <w:szCs w:val="21"/>
        </w:rPr>
        <w:t> </w:t>
      </w:r>
      <w:r>
        <w:rPr>
          <w:rStyle w:val="HTML"/>
          <w:rFonts w:ascii="Courier New" w:hAnsi="Courier New" w:cs="Courier New"/>
          <w:color w:val="333333"/>
        </w:rPr>
        <w:t>filesystem cache</w:t>
      </w:r>
      <w:r>
        <w:rPr>
          <w:rFonts w:ascii="Arial" w:hAnsi="Arial" w:cs="Arial"/>
          <w:color w:val="333333"/>
          <w:sz w:val="21"/>
          <w:szCs w:val="21"/>
        </w:rPr>
        <w:t>，你如果给</w:t>
      </w:r>
      <w:r>
        <w:rPr>
          <w:rFonts w:ascii="Arial" w:hAnsi="Arial" w:cs="Arial"/>
          <w:color w:val="333333"/>
          <w:sz w:val="21"/>
          <w:szCs w:val="21"/>
        </w:rPr>
        <w:t> </w:t>
      </w:r>
      <w:r>
        <w:rPr>
          <w:rStyle w:val="HTML"/>
          <w:rFonts w:ascii="Courier New" w:hAnsi="Courier New" w:cs="Courier New"/>
          <w:color w:val="333333"/>
        </w:rPr>
        <w:t>filesystem cache</w:t>
      </w:r>
      <w:r>
        <w:rPr>
          <w:rFonts w:ascii="Arial" w:hAnsi="Arial" w:cs="Arial"/>
          <w:color w:val="333333"/>
          <w:sz w:val="21"/>
          <w:szCs w:val="21"/>
        </w:rPr>
        <w:t> </w:t>
      </w:r>
      <w:r>
        <w:rPr>
          <w:rFonts w:ascii="Arial" w:hAnsi="Arial" w:cs="Arial"/>
          <w:color w:val="333333"/>
          <w:sz w:val="21"/>
          <w:szCs w:val="21"/>
        </w:rPr>
        <w:t>更多的内存，尽量让内存可以容纳所有的</w:t>
      </w:r>
      <w:r>
        <w:rPr>
          <w:rFonts w:ascii="Arial" w:hAnsi="Arial" w:cs="Arial"/>
          <w:color w:val="333333"/>
          <w:sz w:val="21"/>
          <w:szCs w:val="21"/>
        </w:rPr>
        <w:t> </w:t>
      </w:r>
      <w:r>
        <w:rPr>
          <w:rStyle w:val="HTML"/>
          <w:rFonts w:ascii="Courier New" w:hAnsi="Courier New" w:cs="Courier New"/>
          <w:color w:val="333333"/>
        </w:rPr>
        <w:t>idx segment file </w:t>
      </w:r>
      <w:r>
        <w:rPr>
          <w:rFonts w:ascii="Arial" w:hAnsi="Arial" w:cs="Arial"/>
          <w:color w:val="333333"/>
          <w:sz w:val="21"/>
          <w:szCs w:val="21"/>
        </w:rPr>
        <w:t>索引数据文件，那么你搜索的时候就基本都是走内存的，性能会非常高。</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性能差距究竟可以有多大？我们之前很多的测试和压测，如果走磁盘一般肯定上秒，搜索性能绝对是秒级别的，</w:t>
      </w:r>
      <w:r>
        <w:rPr>
          <w:rFonts w:ascii="Arial" w:hAnsi="Arial" w:cs="Arial"/>
          <w:color w:val="333333"/>
          <w:sz w:val="21"/>
          <w:szCs w:val="21"/>
        </w:rPr>
        <w:t>1</w:t>
      </w:r>
      <w:r>
        <w:rPr>
          <w:rFonts w:ascii="Arial" w:hAnsi="Arial" w:cs="Arial"/>
          <w:color w:val="333333"/>
          <w:sz w:val="21"/>
          <w:szCs w:val="21"/>
        </w:rPr>
        <w:t>秒、</w:t>
      </w:r>
      <w:r>
        <w:rPr>
          <w:rFonts w:ascii="Arial" w:hAnsi="Arial" w:cs="Arial"/>
          <w:color w:val="333333"/>
          <w:sz w:val="21"/>
          <w:szCs w:val="21"/>
        </w:rPr>
        <w:t>5</w:t>
      </w:r>
      <w:r>
        <w:rPr>
          <w:rFonts w:ascii="Arial" w:hAnsi="Arial" w:cs="Arial"/>
          <w:color w:val="333333"/>
          <w:sz w:val="21"/>
          <w:szCs w:val="21"/>
        </w:rPr>
        <w:t>秒、</w:t>
      </w:r>
      <w:r>
        <w:rPr>
          <w:rFonts w:ascii="Arial" w:hAnsi="Arial" w:cs="Arial"/>
          <w:color w:val="333333"/>
          <w:sz w:val="21"/>
          <w:szCs w:val="21"/>
        </w:rPr>
        <w:t>10</w:t>
      </w:r>
      <w:r>
        <w:rPr>
          <w:rFonts w:ascii="Arial" w:hAnsi="Arial" w:cs="Arial"/>
          <w:color w:val="333333"/>
          <w:sz w:val="21"/>
          <w:szCs w:val="21"/>
        </w:rPr>
        <w:t>秒。但如果是走</w:t>
      </w:r>
      <w:r>
        <w:rPr>
          <w:rFonts w:ascii="Arial" w:hAnsi="Arial" w:cs="Arial"/>
          <w:color w:val="333333"/>
          <w:sz w:val="21"/>
          <w:szCs w:val="21"/>
        </w:rPr>
        <w:t> </w:t>
      </w:r>
      <w:r>
        <w:rPr>
          <w:rStyle w:val="HTML"/>
          <w:rFonts w:ascii="Courier New" w:hAnsi="Courier New" w:cs="Courier New"/>
          <w:color w:val="333333"/>
        </w:rPr>
        <w:t>filesystem cache</w:t>
      </w:r>
      <w:r>
        <w:rPr>
          <w:rFonts w:ascii="Arial" w:hAnsi="Arial" w:cs="Arial"/>
          <w:color w:val="333333"/>
          <w:sz w:val="21"/>
          <w:szCs w:val="21"/>
        </w:rPr>
        <w:t>，是走纯内存的，那么一般来说性能比走磁盘要高一个数量级，基本上就是毫秒级的，从几毫秒到几百毫秒不等。</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这里有个真实的案例。某个公司</w:t>
      </w:r>
      <w:r>
        <w:rPr>
          <w:rFonts w:ascii="Arial" w:hAnsi="Arial" w:cs="Arial"/>
          <w:color w:val="333333"/>
          <w:sz w:val="21"/>
          <w:szCs w:val="21"/>
        </w:rPr>
        <w:t xml:space="preserve"> es </w:t>
      </w:r>
      <w:r>
        <w:rPr>
          <w:rFonts w:ascii="Arial" w:hAnsi="Arial" w:cs="Arial"/>
          <w:color w:val="333333"/>
          <w:sz w:val="21"/>
          <w:szCs w:val="21"/>
        </w:rPr>
        <w:t>节点有</w:t>
      </w:r>
      <w:r>
        <w:rPr>
          <w:rFonts w:ascii="Arial" w:hAnsi="Arial" w:cs="Arial"/>
          <w:color w:val="333333"/>
          <w:sz w:val="21"/>
          <w:szCs w:val="21"/>
        </w:rPr>
        <w:t xml:space="preserve"> 3 </w:t>
      </w:r>
      <w:r>
        <w:rPr>
          <w:rFonts w:ascii="Arial" w:hAnsi="Arial" w:cs="Arial"/>
          <w:color w:val="333333"/>
          <w:sz w:val="21"/>
          <w:szCs w:val="21"/>
        </w:rPr>
        <w:t>台机器，每台机器看起来内存很多，</w:t>
      </w:r>
      <w:r>
        <w:rPr>
          <w:rFonts w:ascii="Arial" w:hAnsi="Arial" w:cs="Arial"/>
          <w:color w:val="333333"/>
          <w:sz w:val="21"/>
          <w:szCs w:val="21"/>
        </w:rPr>
        <w:t>64G</w:t>
      </w:r>
      <w:r>
        <w:rPr>
          <w:rFonts w:ascii="Arial" w:hAnsi="Arial" w:cs="Arial"/>
          <w:color w:val="333333"/>
          <w:sz w:val="21"/>
          <w:szCs w:val="21"/>
        </w:rPr>
        <w:t>，总内存就是</w:t>
      </w:r>
      <w:r>
        <w:rPr>
          <w:rFonts w:ascii="Arial" w:hAnsi="Arial" w:cs="Arial"/>
          <w:color w:val="333333"/>
          <w:sz w:val="21"/>
          <w:szCs w:val="21"/>
        </w:rPr>
        <w:t> </w:t>
      </w:r>
      <w:r>
        <w:rPr>
          <w:rStyle w:val="HTML"/>
          <w:rFonts w:ascii="Courier New" w:hAnsi="Courier New" w:cs="Courier New"/>
          <w:color w:val="333333"/>
        </w:rPr>
        <w:t>64 * 3 = 192G</w:t>
      </w:r>
      <w:r>
        <w:rPr>
          <w:rFonts w:ascii="Arial" w:hAnsi="Arial" w:cs="Arial"/>
          <w:color w:val="333333"/>
          <w:sz w:val="21"/>
          <w:szCs w:val="21"/>
        </w:rPr>
        <w:t>。每台机器给</w:t>
      </w:r>
      <w:r>
        <w:rPr>
          <w:rFonts w:ascii="Arial" w:hAnsi="Arial" w:cs="Arial"/>
          <w:color w:val="333333"/>
          <w:sz w:val="21"/>
          <w:szCs w:val="21"/>
        </w:rPr>
        <w:t xml:space="preserve"> es jvm heap </w:t>
      </w:r>
      <w:r>
        <w:rPr>
          <w:rFonts w:ascii="Arial" w:hAnsi="Arial" w:cs="Arial"/>
          <w:color w:val="333333"/>
          <w:sz w:val="21"/>
          <w:szCs w:val="21"/>
        </w:rPr>
        <w:t>是</w:t>
      </w:r>
      <w:r>
        <w:rPr>
          <w:rFonts w:ascii="Arial" w:hAnsi="Arial" w:cs="Arial"/>
          <w:color w:val="333333"/>
          <w:sz w:val="21"/>
          <w:szCs w:val="21"/>
        </w:rPr>
        <w:t> </w:t>
      </w:r>
      <w:r>
        <w:rPr>
          <w:rStyle w:val="HTML"/>
          <w:rFonts w:ascii="Courier New" w:hAnsi="Courier New" w:cs="Courier New"/>
          <w:color w:val="333333"/>
        </w:rPr>
        <w:t>32G</w:t>
      </w:r>
      <w:r>
        <w:rPr>
          <w:rFonts w:ascii="Arial" w:hAnsi="Arial" w:cs="Arial"/>
          <w:color w:val="333333"/>
          <w:sz w:val="21"/>
          <w:szCs w:val="21"/>
        </w:rPr>
        <w:t>，那么剩下来留给</w:t>
      </w:r>
      <w:r>
        <w:rPr>
          <w:rFonts w:ascii="Arial" w:hAnsi="Arial" w:cs="Arial"/>
          <w:color w:val="333333"/>
          <w:sz w:val="21"/>
          <w:szCs w:val="21"/>
        </w:rPr>
        <w:t> </w:t>
      </w:r>
      <w:r>
        <w:rPr>
          <w:rStyle w:val="HTML"/>
          <w:rFonts w:ascii="Courier New" w:hAnsi="Courier New" w:cs="Courier New"/>
          <w:color w:val="333333"/>
        </w:rPr>
        <w:t>filesystem cache</w:t>
      </w:r>
      <w:r>
        <w:rPr>
          <w:rFonts w:ascii="Arial" w:hAnsi="Arial" w:cs="Arial"/>
          <w:color w:val="333333"/>
          <w:sz w:val="21"/>
          <w:szCs w:val="21"/>
        </w:rPr>
        <w:t> </w:t>
      </w:r>
      <w:r>
        <w:rPr>
          <w:rFonts w:ascii="Arial" w:hAnsi="Arial" w:cs="Arial"/>
          <w:color w:val="333333"/>
          <w:sz w:val="21"/>
          <w:szCs w:val="21"/>
        </w:rPr>
        <w:t>的就是每台机器才</w:t>
      </w:r>
      <w:r>
        <w:rPr>
          <w:rFonts w:ascii="Arial" w:hAnsi="Arial" w:cs="Arial"/>
          <w:color w:val="333333"/>
          <w:sz w:val="21"/>
          <w:szCs w:val="21"/>
        </w:rPr>
        <w:t> </w:t>
      </w:r>
      <w:r>
        <w:rPr>
          <w:rStyle w:val="HTML"/>
          <w:rFonts w:ascii="Courier New" w:hAnsi="Courier New" w:cs="Courier New"/>
          <w:color w:val="333333"/>
        </w:rPr>
        <w:t>32G</w:t>
      </w:r>
      <w:r>
        <w:rPr>
          <w:rFonts w:ascii="Arial" w:hAnsi="Arial" w:cs="Arial"/>
          <w:color w:val="333333"/>
          <w:sz w:val="21"/>
          <w:szCs w:val="21"/>
        </w:rPr>
        <w:t>，总共集群里给</w:t>
      </w:r>
      <w:r>
        <w:rPr>
          <w:rFonts w:ascii="Arial" w:hAnsi="Arial" w:cs="Arial"/>
          <w:color w:val="333333"/>
          <w:sz w:val="21"/>
          <w:szCs w:val="21"/>
        </w:rPr>
        <w:t> </w:t>
      </w:r>
      <w:r>
        <w:rPr>
          <w:rStyle w:val="HTML"/>
          <w:rFonts w:ascii="Courier New" w:hAnsi="Courier New" w:cs="Courier New"/>
          <w:color w:val="333333"/>
        </w:rPr>
        <w:t>filesystem cache</w:t>
      </w:r>
      <w:r>
        <w:rPr>
          <w:rFonts w:ascii="Arial" w:hAnsi="Arial" w:cs="Arial"/>
          <w:color w:val="333333"/>
          <w:sz w:val="21"/>
          <w:szCs w:val="21"/>
        </w:rPr>
        <w:t> </w:t>
      </w:r>
      <w:r>
        <w:rPr>
          <w:rFonts w:ascii="Arial" w:hAnsi="Arial" w:cs="Arial"/>
          <w:color w:val="333333"/>
          <w:sz w:val="21"/>
          <w:szCs w:val="21"/>
        </w:rPr>
        <w:t>的就是</w:t>
      </w:r>
      <w:r>
        <w:rPr>
          <w:rFonts w:ascii="Arial" w:hAnsi="Arial" w:cs="Arial"/>
          <w:color w:val="333333"/>
          <w:sz w:val="21"/>
          <w:szCs w:val="21"/>
        </w:rPr>
        <w:t> </w:t>
      </w:r>
      <w:r>
        <w:rPr>
          <w:rStyle w:val="HTML"/>
          <w:rFonts w:ascii="Courier New" w:hAnsi="Courier New" w:cs="Courier New"/>
          <w:color w:val="333333"/>
        </w:rPr>
        <w:t>32 * 3 = 96G</w:t>
      </w:r>
      <w:r>
        <w:rPr>
          <w:rFonts w:ascii="Arial" w:hAnsi="Arial" w:cs="Arial"/>
          <w:color w:val="333333"/>
          <w:sz w:val="21"/>
          <w:szCs w:val="21"/>
        </w:rPr>
        <w:t> </w:t>
      </w:r>
      <w:r>
        <w:rPr>
          <w:rFonts w:ascii="Arial" w:hAnsi="Arial" w:cs="Arial"/>
          <w:color w:val="333333"/>
          <w:sz w:val="21"/>
          <w:szCs w:val="21"/>
        </w:rPr>
        <w:t>内存。而此时，整个磁盘上索引数据文件，在</w:t>
      </w:r>
      <w:r>
        <w:rPr>
          <w:rFonts w:ascii="Arial" w:hAnsi="Arial" w:cs="Arial"/>
          <w:color w:val="333333"/>
          <w:sz w:val="21"/>
          <w:szCs w:val="21"/>
        </w:rPr>
        <w:t xml:space="preserve"> 3 </w:t>
      </w:r>
      <w:r>
        <w:rPr>
          <w:rFonts w:ascii="Arial" w:hAnsi="Arial" w:cs="Arial"/>
          <w:color w:val="333333"/>
          <w:sz w:val="21"/>
          <w:szCs w:val="21"/>
        </w:rPr>
        <w:t>台机器上一共占用了</w:t>
      </w:r>
      <w:r>
        <w:rPr>
          <w:rFonts w:ascii="Arial" w:hAnsi="Arial" w:cs="Arial"/>
          <w:color w:val="333333"/>
          <w:sz w:val="21"/>
          <w:szCs w:val="21"/>
        </w:rPr>
        <w:t> </w:t>
      </w:r>
      <w:r>
        <w:rPr>
          <w:rStyle w:val="HTML"/>
          <w:rFonts w:ascii="Courier New" w:hAnsi="Courier New" w:cs="Courier New"/>
          <w:color w:val="333333"/>
        </w:rPr>
        <w:t>1T</w:t>
      </w:r>
      <w:r>
        <w:rPr>
          <w:rFonts w:ascii="Arial" w:hAnsi="Arial" w:cs="Arial"/>
          <w:color w:val="333333"/>
          <w:sz w:val="21"/>
          <w:szCs w:val="21"/>
        </w:rPr>
        <w:t> </w:t>
      </w:r>
      <w:r>
        <w:rPr>
          <w:rFonts w:ascii="Arial" w:hAnsi="Arial" w:cs="Arial"/>
          <w:color w:val="333333"/>
          <w:sz w:val="21"/>
          <w:szCs w:val="21"/>
        </w:rPr>
        <w:t>的磁盘容量，</w:t>
      </w:r>
      <w:r>
        <w:rPr>
          <w:rFonts w:ascii="Arial" w:hAnsi="Arial" w:cs="Arial"/>
          <w:color w:val="333333"/>
          <w:sz w:val="21"/>
          <w:szCs w:val="21"/>
        </w:rPr>
        <w:t xml:space="preserve">es </w:t>
      </w:r>
      <w:r>
        <w:rPr>
          <w:rFonts w:ascii="Arial" w:hAnsi="Arial" w:cs="Arial"/>
          <w:color w:val="333333"/>
          <w:sz w:val="21"/>
          <w:szCs w:val="21"/>
        </w:rPr>
        <w:t>数据量是</w:t>
      </w:r>
      <w:r>
        <w:rPr>
          <w:rFonts w:ascii="Arial" w:hAnsi="Arial" w:cs="Arial"/>
          <w:color w:val="333333"/>
          <w:sz w:val="21"/>
          <w:szCs w:val="21"/>
        </w:rPr>
        <w:t> </w:t>
      </w:r>
      <w:r>
        <w:rPr>
          <w:rStyle w:val="HTML"/>
          <w:rFonts w:ascii="Courier New" w:hAnsi="Courier New" w:cs="Courier New"/>
          <w:color w:val="333333"/>
        </w:rPr>
        <w:t>1T</w:t>
      </w:r>
      <w:r>
        <w:rPr>
          <w:rFonts w:ascii="Arial" w:hAnsi="Arial" w:cs="Arial"/>
          <w:color w:val="333333"/>
          <w:sz w:val="21"/>
          <w:szCs w:val="21"/>
        </w:rPr>
        <w:t>，那么每台机器的数据量是</w:t>
      </w:r>
      <w:r>
        <w:rPr>
          <w:rFonts w:ascii="Arial" w:hAnsi="Arial" w:cs="Arial"/>
          <w:color w:val="333333"/>
          <w:sz w:val="21"/>
          <w:szCs w:val="21"/>
        </w:rPr>
        <w:t> </w:t>
      </w:r>
      <w:r>
        <w:rPr>
          <w:rStyle w:val="HTML"/>
          <w:rFonts w:ascii="Courier New" w:hAnsi="Courier New" w:cs="Courier New"/>
          <w:color w:val="333333"/>
        </w:rPr>
        <w:t>300G</w:t>
      </w:r>
      <w:r>
        <w:rPr>
          <w:rFonts w:ascii="Arial" w:hAnsi="Arial" w:cs="Arial"/>
          <w:color w:val="333333"/>
          <w:sz w:val="21"/>
          <w:szCs w:val="21"/>
        </w:rPr>
        <w:t>。这样性能好吗？</w:t>
      </w:r>
      <w:r>
        <w:rPr>
          <w:rFonts w:ascii="Arial" w:hAnsi="Arial" w:cs="Arial"/>
          <w:color w:val="333333"/>
          <w:sz w:val="21"/>
          <w:szCs w:val="21"/>
        </w:rPr>
        <w:t> </w:t>
      </w:r>
      <w:r>
        <w:rPr>
          <w:rStyle w:val="HTML"/>
          <w:rFonts w:ascii="Courier New" w:hAnsi="Courier New" w:cs="Courier New"/>
          <w:color w:val="333333"/>
        </w:rPr>
        <w:t>filesystem cache</w:t>
      </w:r>
      <w:r>
        <w:rPr>
          <w:rFonts w:ascii="Arial" w:hAnsi="Arial" w:cs="Arial"/>
          <w:color w:val="333333"/>
          <w:sz w:val="21"/>
          <w:szCs w:val="21"/>
        </w:rPr>
        <w:t> </w:t>
      </w:r>
      <w:r>
        <w:rPr>
          <w:rFonts w:ascii="Arial" w:hAnsi="Arial" w:cs="Arial"/>
          <w:color w:val="333333"/>
          <w:sz w:val="21"/>
          <w:szCs w:val="21"/>
        </w:rPr>
        <w:t>的内存才</w:t>
      </w:r>
      <w:r>
        <w:rPr>
          <w:rFonts w:ascii="Arial" w:hAnsi="Arial" w:cs="Arial"/>
          <w:color w:val="333333"/>
          <w:sz w:val="21"/>
          <w:szCs w:val="21"/>
        </w:rPr>
        <w:t xml:space="preserve"> 100G</w:t>
      </w:r>
      <w:r>
        <w:rPr>
          <w:rFonts w:ascii="Arial" w:hAnsi="Arial" w:cs="Arial"/>
          <w:color w:val="333333"/>
          <w:sz w:val="21"/>
          <w:szCs w:val="21"/>
        </w:rPr>
        <w:t>，十分之一的数据可以放内存，其他的都在磁盘，然后你执行搜索操作，大部分操作都是走磁盘，性能肯定差。</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归根结底，你要让</w:t>
      </w:r>
      <w:r>
        <w:rPr>
          <w:rFonts w:ascii="Arial" w:hAnsi="Arial" w:cs="Arial"/>
          <w:color w:val="333333"/>
          <w:sz w:val="21"/>
          <w:szCs w:val="21"/>
        </w:rPr>
        <w:t xml:space="preserve"> es </w:t>
      </w:r>
      <w:r>
        <w:rPr>
          <w:rFonts w:ascii="Arial" w:hAnsi="Arial" w:cs="Arial"/>
          <w:color w:val="333333"/>
          <w:sz w:val="21"/>
          <w:szCs w:val="21"/>
        </w:rPr>
        <w:t>性能要好，最佳的情况下，就是你的机器的内存，至少可以容纳你的总数据量的一半。</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根据我们自己的生产环境实践经验，最佳的情况下，是仅仅在</w:t>
      </w:r>
      <w:r>
        <w:rPr>
          <w:rFonts w:ascii="Arial" w:hAnsi="Arial" w:cs="Arial"/>
          <w:color w:val="333333"/>
          <w:sz w:val="21"/>
          <w:szCs w:val="21"/>
        </w:rPr>
        <w:t xml:space="preserve"> es </w:t>
      </w:r>
      <w:r>
        <w:rPr>
          <w:rFonts w:ascii="Arial" w:hAnsi="Arial" w:cs="Arial"/>
          <w:color w:val="333333"/>
          <w:sz w:val="21"/>
          <w:szCs w:val="21"/>
        </w:rPr>
        <w:t>中就存少量的数据，就是你要用来搜索的那些索引，如果内存留给</w:t>
      </w:r>
      <w:r>
        <w:rPr>
          <w:rFonts w:ascii="Arial" w:hAnsi="Arial" w:cs="Arial"/>
          <w:color w:val="333333"/>
          <w:sz w:val="21"/>
          <w:szCs w:val="21"/>
        </w:rPr>
        <w:t> </w:t>
      </w:r>
      <w:r>
        <w:rPr>
          <w:rStyle w:val="HTML"/>
          <w:rFonts w:ascii="Courier New" w:hAnsi="Courier New" w:cs="Courier New"/>
          <w:color w:val="333333"/>
        </w:rPr>
        <w:t>filesystem cache</w:t>
      </w:r>
      <w:r>
        <w:rPr>
          <w:rFonts w:ascii="Arial" w:hAnsi="Arial" w:cs="Arial"/>
          <w:color w:val="333333"/>
          <w:sz w:val="21"/>
          <w:szCs w:val="21"/>
        </w:rPr>
        <w:t> </w:t>
      </w:r>
      <w:r>
        <w:rPr>
          <w:rFonts w:ascii="Arial" w:hAnsi="Arial" w:cs="Arial"/>
          <w:color w:val="333333"/>
          <w:sz w:val="21"/>
          <w:szCs w:val="21"/>
        </w:rPr>
        <w:t>的是</w:t>
      </w:r>
      <w:r>
        <w:rPr>
          <w:rFonts w:ascii="Arial" w:hAnsi="Arial" w:cs="Arial"/>
          <w:color w:val="333333"/>
          <w:sz w:val="21"/>
          <w:szCs w:val="21"/>
        </w:rPr>
        <w:t xml:space="preserve"> 100G</w:t>
      </w:r>
      <w:r>
        <w:rPr>
          <w:rFonts w:ascii="Arial" w:hAnsi="Arial" w:cs="Arial"/>
          <w:color w:val="333333"/>
          <w:sz w:val="21"/>
          <w:szCs w:val="21"/>
        </w:rPr>
        <w:t>，那么你就将索引数据控制在</w:t>
      </w:r>
      <w:r>
        <w:rPr>
          <w:rFonts w:ascii="Arial" w:hAnsi="Arial" w:cs="Arial"/>
          <w:color w:val="333333"/>
          <w:sz w:val="21"/>
          <w:szCs w:val="21"/>
        </w:rPr>
        <w:t> </w:t>
      </w:r>
      <w:r>
        <w:rPr>
          <w:rStyle w:val="HTML"/>
          <w:rFonts w:ascii="Courier New" w:hAnsi="Courier New" w:cs="Courier New"/>
          <w:color w:val="333333"/>
        </w:rPr>
        <w:t>100G</w:t>
      </w:r>
      <w:r>
        <w:rPr>
          <w:rFonts w:ascii="Arial" w:hAnsi="Arial" w:cs="Arial"/>
          <w:color w:val="333333"/>
          <w:sz w:val="21"/>
          <w:szCs w:val="21"/>
        </w:rPr>
        <w:t> </w:t>
      </w:r>
      <w:r>
        <w:rPr>
          <w:rFonts w:ascii="Arial" w:hAnsi="Arial" w:cs="Arial"/>
          <w:color w:val="333333"/>
          <w:sz w:val="21"/>
          <w:szCs w:val="21"/>
        </w:rPr>
        <w:t>以内，这样的话，你的数据几乎全部走内存来搜索，性能非常之高，一般可以在</w:t>
      </w:r>
      <w:r>
        <w:rPr>
          <w:rFonts w:ascii="Arial" w:hAnsi="Arial" w:cs="Arial"/>
          <w:color w:val="333333"/>
          <w:sz w:val="21"/>
          <w:szCs w:val="21"/>
        </w:rPr>
        <w:t xml:space="preserve"> 1 </w:t>
      </w:r>
      <w:r>
        <w:rPr>
          <w:rFonts w:ascii="Arial" w:hAnsi="Arial" w:cs="Arial"/>
          <w:color w:val="333333"/>
          <w:sz w:val="21"/>
          <w:szCs w:val="21"/>
        </w:rPr>
        <w:t>秒以内。</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比如说你现在有一行数据。</w:t>
      </w:r>
      <w:r>
        <w:rPr>
          <w:rStyle w:val="HTML"/>
          <w:rFonts w:ascii="Courier New" w:hAnsi="Courier New" w:cs="Courier New"/>
          <w:color w:val="333333"/>
        </w:rPr>
        <w:t>id,name,age ....</w:t>
      </w:r>
      <w:r>
        <w:rPr>
          <w:rFonts w:ascii="Arial" w:hAnsi="Arial" w:cs="Arial"/>
          <w:color w:val="333333"/>
          <w:sz w:val="21"/>
          <w:szCs w:val="21"/>
        </w:rPr>
        <w:t xml:space="preserve"> 30 </w:t>
      </w:r>
      <w:r>
        <w:rPr>
          <w:rFonts w:ascii="Arial" w:hAnsi="Arial" w:cs="Arial"/>
          <w:color w:val="333333"/>
          <w:sz w:val="21"/>
          <w:szCs w:val="21"/>
        </w:rPr>
        <w:t>个字段。但是你现在搜索，只需要根据</w:t>
      </w:r>
      <w:r>
        <w:rPr>
          <w:rFonts w:ascii="Arial" w:hAnsi="Arial" w:cs="Arial"/>
          <w:color w:val="333333"/>
          <w:sz w:val="21"/>
          <w:szCs w:val="21"/>
        </w:rPr>
        <w:t> </w:t>
      </w:r>
      <w:r>
        <w:rPr>
          <w:rStyle w:val="HTML"/>
          <w:rFonts w:ascii="Courier New" w:hAnsi="Courier New" w:cs="Courier New"/>
          <w:color w:val="333333"/>
        </w:rPr>
        <w:t>id,name,age</w:t>
      </w:r>
      <w:r>
        <w:rPr>
          <w:rFonts w:ascii="Arial" w:hAnsi="Arial" w:cs="Arial"/>
          <w:color w:val="333333"/>
          <w:sz w:val="21"/>
          <w:szCs w:val="21"/>
        </w:rPr>
        <w:t> </w:t>
      </w:r>
      <w:r>
        <w:rPr>
          <w:rFonts w:ascii="Arial" w:hAnsi="Arial" w:cs="Arial"/>
          <w:color w:val="333333"/>
          <w:sz w:val="21"/>
          <w:szCs w:val="21"/>
        </w:rPr>
        <w:t>三个字段来搜索。如果你傻乎乎往</w:t>
      </w:r>
      <w:r>
        <w:rPr>
          <w:rFonts w:ascii="Arial" w:hAnsi="Arial" w:cs="Arial"/>
          <w:color w:val="333333"/>
          <w:sz w:val="21"/>
          <w:szCs w:val="21"/>
        </w:rPr>
        <w:t xml:space="preserve"> es </w:t>
      </w:r>
      <w:r>
        <w:rPr>
          <w:rFonts w:ascii="Arial" w:hAnsi="Arial" w:cs="Arial"/>
          <w:color w:val="333333"/>
          <w:sz w:val="21"/>
          <w:szCs w:val="21"/>
        </w:rPr>
        <w:t>里写入一行数据所有的字段，就会导致说</w:t>
      </w:r>
      <w:r>
        <w:rPr>
          <w:rFonts w:ascii="Arial" w:hAnsi="Arial" w:cs="Arial"/>
          <w:color w:val="333333"/>
          <w:sz w:val="21"/>
          <w:szCs w:val="21"/>
        </w:rPr>
        <w:t> </w:t>
      </w:r>
      <w:r>
        <w:rPr>
          <w:rStyle w:val="HTML"/>
          <w:rFonts w:ascii="Courier New" w:hAnsi="Courier New" w:cs="Courier New"/>
          <w:color w:val="333333"/>
        </w:rPr>
        <w:t>90%</w:t>
      </w:r>
      <w:r>
        <w:rPr>
          <w:rFonts w:ascii="Arial" w:hAnsi="Arial" w:cs="Arial"/>
          <w:color w:val="333333"/>
          <w:sz w:val="21"/>
          <w:szCs w:val="21"/>
        </w:rPr>
        <w:t> </w:t>
      </w:r>
      <w:r>
        <w:rPr>
          <w:rFonts w:ascii="Arial" w:hAnsi="Arial" w:cs="Arial"/>
          <w:color w:val="333333"/>
          <w:sz w:val="21"/>
          <w:szCs w:val="21"/>
        </w:rPr>
        <w:t>的数据是不用来搜索的，结果硬是占据了</w:t>
      </w:r>
      <w:r>
        <w:rPr>
          <w:rFonts w:ascii="Arial" w:hAnsi="Arial" w:cs="Arial"/>
          <w:color w:val="333333"/>
          <w:sz w:val="21"/>
          <w:szCs w:val="21"/>
        </w:rPr>
        <w:t xml:space="preserve"> es </w:t>
      </w:r>
      <w:r>
        <w:rPr>
          <w:rFonts w:ascii="Arial" w:hAnsi="Arial" w:cs="Arial"/>
          <w:color w:val="333333"/>
          <w:sz w:val="21"/>
          <w:szCs w:val="21"/>
        </w:rPr>
        <w:t>机器上的</w:t>
      </w:r>
      <w:r>
        <w:rPr>
          <w:rFonts w:ascii="Arial" w:hAnsi="Arial" w:cs="Arial"/>
          <w:color w:val="333333"/>
          <w:sz w:val="21"/>
          <w:szCs w:val="21"/>
        </w:rPr>
        <w:t> </w:t>
      </w:r>
      <w:r>
        <w:rPr>
          <w:rStyle w:val="HTML"/>
          <w:rFonts w:ascii="Courier New" w:hAnsi="Courier New" w:cs="Courier New"/>
          <w:color w:val="333333"/>
        </w:rPr>
        <w:t>filesystem cache</w:t>
      </w:r>
      <w:r>
        <w:rPr>
          <w:rFonts w:ascii="Arial" w:hAnsi="Arial" w:cs="Arial"/>
          <w:color w:val="333333"/>
          <w:sz w:val="21"/>
          <w:szCs w:val="21"/>
        </w:rPr>
        <w:t> </w:t>
      </w:r>
      <w:r>
        <w:rPr>
          <w:rFonts w:ascii="Arial" w:hAnsi="Arial" w:cs="Arial"/>
          <w:color w:val="333333"/>
          <w:sz w:val="21"/>
          <w:szCs w:val="21"/>
        </w:rPr>
        <w:t>的空间，单条数据的数据量越大，就会导致</w:t>
      </w:r>
      <w:r>
        <w:rPr>
          <w:rFonts w:ascii="Arial" w:hAnsi="Arial" w:cs="Arial"/>
          <w:color w:val="333333"/>
          <w:sz w:val="21"/>
          <w:szCs w:val="21"/>
        </w:rPr>
        <w:t> </w:t>
      </w:r>
      <w:r>
        <w:rPr>
          <w:rStyle w:val="HTML"/>
          <w:rFonts w:ascii="Courier New" w:hAnsi="Courier New" w:cs="Courier New"/>
          <w:color w:val="333333"/>
        </w:rPr>
        <w:t>filesystem cahce</w:t>
      </w:r>
      <w:r>
        <w:rPr>
          <w:rFonts w:ascii="Arial" w:hAnsi="Arial" w:cs="Arial"/>
          <w:color w:val="333333"/>
          <w:sz w:val="21"/>
          <w:szCs w:val="21"/>
        </w:rPr>
        <w:t> </w:t>
      </w:r>
      <w:r>
        <w:rPr>
          <w:rFonts w:ascii="Arial" w:hAnsi="Arial" w:cs="Arial"/>
          <w:color w:val="333333"/>
          <w:sz w:val="21"/>
          <w:szCs w:val="21"/>
        </w:rPr>
        <w:t>能缓存的数据就越少。其实，仅仅写入</w:t>
      </w:r>
      <w:r>
        <w:rPr>
          <w:rFonts w:ascii="Arial" w:hAnsi="Arial" w:cs="Arial"/>
          <w:color w:val="333333"/>
          <w:sz w:val="21"/>
          <w:szCs w:val="21"/>
        </w:rPr>
        <w:t xml:space="preserve"> es </w:t>
      </w:r>
      <w:r>
        <w:rPr>
          <w:rFonts w:ascii="Arial" w:hAnsi="Arial" w:cs="Arial"/>
          <w:color w:val="333333"/>
          <w:sz w:val="21"/>
          <w:szCs w:val="21"/>
        </w:rPr>
        <w:t>中要用来检索的少数几个字段就可以了，比如说就写入</w:t>
      </w:r>
      <w:r>
        <w:rPr>
          <w:rFonts w:ascii="Arial" w:hAnsi="Arial" w:cs="Arial"/>
          <w:color w:val="333333"/>
          <w:sz w:val="21"/>
          <w:szCs w:val="21"/>
        </w:rPr>
        <w:t>es </w:t>
      </w:r>
      <w:r>
        <w:rPr>
          <w:rStyle w:val="HTML"/>
          <w:rFonts w:ascii="Courier New" w:hAnsi="Courier New" w:cs="Courier New"/>
          <w:color w:val="333333"/>
        </w:rPr>
        <w:t>id,name,age</w:t>
      </w:r>
      <w:r>
        <w:rPr>
          <w:rFonts w:ascii="Arial" w:hAnsi="Arial" w:cs="Arial"/>
          <w:color w:val="333333"/>
          <w:sz w:val="21"/>
          <w:szCs w:val="21"/>
        </w:rPr>
        <w:t> </w:t>
      </w:r>
      <w:r>
        <w:rPr>
          <w:rFonts w:ascii="Arial" w:hAnsi="Arial" w:cs="Arial"/>
          <w:color w:val="333333"/>
          <w:sz w:val="21"/>
          <w:szCs w:val="21"/>
        </w:rPr>
        <w:t>三个字段，然后你可以把其他的字段数据存在</w:t>
      </w:r>
      <w:r>
        <w:rPr>
          <w:rFonts w:ascii="Arial" w:hAnsi="Arial" w:cs="Arial"/>
          <w:color w:val="333333"/>
          <w:sz w:val="21"/>
          <w:szCs w:val="21"/>
        </w:rPr>
        <w:t xml:space="preserve"> mysql/hbase </w:t>
      </w:r>
      <w:r>
        <w:rPr>
          <w:rFonts w:ascii="Arial" w:hAnsi="Arial" w:cs="Arial"/>
          <w:color w:val="333333"/>
          <w:sz w:val="21"/>
          <w:szCs w:val="21"/>
        </w:rPr>
        <w:t>里，我们一般是建议用</w:t>
      </w:r>
      <w:r>
        <w:rPr>
          <w:rFonts w:ascii="Arial" w:hAnsi="Arial" w:cs="Arial"/>
          <w:color w:val="333333"/>
          <w:sz w:val="21"/>
          <w:szCs w:val="21"/>
        </w:rPr>
        <w:t> </w:t>
      </w:r>
      <w:r>
        <w:rPr>
          <w:rStyle w:val="HTML"/>
          <w:rFonts w:ascii="Courier New" w:hAnsi="Courier New" w:cs="Courier New"/>
          <w:color w:val="333333"/>
        </w:rPr>
        <w:t>es + hbase</w:t>
      </w:r>
      <w:r>
        <w:rPr>
          <w:rFonts w:ascii="Arial" w:hAnsi="Arial" w:cs="Arial"/>
          <w:color w:val="333333"/>
          <w:sz w:val="21"/>
          <w:szCs w:val="21"/>
        </w:rPr>
        <w:t> </w:t>
      </w:r>
      <w:r>
        <w:rPr>
          <w:rFonts w:ascii="Arial" w:hAnsi="Arial" w:cs="Arial"/>
          <w:color w:val="333333"/>
          <w:sz w:val="21"/>
          <w:szCs w:val="21"/>
        </w:rPr>
        <w:t>这么一个架构。</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hbase </w:t>
      </w:r>
      <w:r>
        <w:rPr>
          <w:rFonts w:ascii="Arial" w:hAnsi="Arial" w:cs="Arial"/>
          <w:color w:val="333333"/>
          <w:sz w:val="21"/>
          <w:szCs w:val="21"/>
        </w:rPr>
        <w:t>的特点是适用于海量数据的在线存储，就是对</w:t>
      </w:r>
      <w:r>
        <w:rPr>
          <w:rFonts w:ascii="Arial" w:hAnsi="Arial" w:cs="Arial"/>
          <w:color w:val="333333"/>
          <w:sz w:val="21"/>
          <w:szCs w:val="21"/>
        </w:rPr>
        <w:t xml:space="preserve"> hbase </w:t>
      </w:r>
      <w:r>
        <w:rPr>
          <w:rFonts w:ascii="Arial" w:hAnsi="Arial" w:cs="Arial"/>
          <w:color w:val="333333"/>
          <w:sz w:val="21"/>
          <w:szCs w:val="21"/>
        </w:rPr>
        <w:t>可以写入海量数据，但是不要做复杂的搜索，做很简单的一些根据</w:t>
      </w:r>
      <w:r>
        <w:rPr>
          <w:rFonts w:ascii="Arial" w:hAnsi="Arial" w:cs="Arial"/>
          <w:color w:val="333333"/>
          <w:sz w:val="21"/>
          <w:szCs w:val="21"/>
        </w:rPr>
        <w:t xml:space="preserve"> id </w:t>
      </w:r>
      <w:r>
        <w:rPr>
          <w:rFonts w:ascii="Arial" w:hAnsi="Arial" w:cs="Arial"/>
          <w:color w:val="333333"/>
          <w:sz w:val="21"/>
          <w:szCs w:val="21"/>
        </w:rPr>
        <w:t>或者范围进行查询的这么一个操作就可以了。从</w:t>
      </w:r>
      <w:r>
        <w:rPr>
          <w:rFonts w:ascii="Arial" w:hAnsi="Arial" w:cs="Arial"/>
          <w:color w:val="333333"/>
          <w:sz w:val="21"/>
          <w:szCs w:val="21"/>
        </w:rPr>
        <w:t xml:space="preserve"> es </w:t>
      </w:r>
      <w:r>
        <w:rPr>
          <w:rFonts w:ascii="Arial" w:hAnsi="Arial" w:cs="Arial"/>
          <w:color w:val="333333"/>
          <w:sz w:val="21"/>
          <w:szCs w:val="21"/>
        </w:rPr>
        <w:t>中根据</w:t>
      </w:r>
      <w:r>
        <w:rPr>
          <w:rFonts w:ascii="Arial" w:hAnsi="Arial" w:cs="Arial"/>
          <w:color w:val="333333"/>
          <w:sz w:val="21"/>
          <w:szCs w:val="21"/>
        </w:rPr>
        <w:t xml:space="preserve"> name </w:t>
      </w:r>
      <w:r>
        <w:rPr>
          <w:rFonts w:ascii="Arial" w:hAnsi="Arial" w:cs="Arial"/>
          <w:color w:val="333333"/>
          <w:sz w:val="21"/>
          <w:szCs w:val="21"/>
        </w:rPr>
        <w:t>和</w:t>
      </w:r>
      <w:r>
        <w:rPr>
          <w:rFonts w:ascii="Arial" w:hAnsi="Arial" w:cs="Arial"/>
          <w:color w:val="333333"/>
          <w:sz w:val="21"/>
          <w:szCs w:val="21"/>
        </w:rPr>
        <w:t xml:space="preserve"> age </w:t>
      </w:r>
      <w:r>
        <w:rPr>
          <w:rFonts w:ascii="Arial" w:hAnsi="Arial" w:cs="Arial"/>
          <w:color w:val="333333"/>
          <w:sz w:val="21"/>
          <w:szCs w:val="21"/>
        </w:rPr>
        <w:t>去搜索，拿到的结果可能就</w:t>
      </w:r>
      <w:r>
        <w:rPr>
          <w:rFonts w:ascii="Arial" w:hAnsi="Arial" w:cs="Arial"/>
          <w:color w:val="333333"/>
          <w:sz w:val="21"/>
          <w:szCs w:val="21"/>
        </w:rPr>
        <w:t xml:space="preserve"> 20 </w:t>
      </w:r>
      <w:r>
        <w:rPr>
          <w:rFonts w:ascii="Arial" w:hAnsi="Arial" w:cs="Arial"/>
          <w:color w:val="333333"/>
          <w:sz w:val="21"/>
          <w:szCs w:val="21"/>
        </w:rPr>
        <w:t>个</w:t>
      </w:r>
      <w:r>
        <w:rPr>
          <w:rFonts w:ascii="Arial" w:hAnsi="Arial" w:cs="Arial"/>
          <w:color w:val="333333"/>
          <w:sz w:val="21"/>
          <w:szCs w:val="21"/>
        </w:rPr>
        <w:t> </w:t>
      </w:r>
      <w:r>
        <w:rPr>
          <w:rStyle w:val="HTML"/>
          <w:rFonts w:ascii="Courier New" w:hAnsi="Courier New" w:cs="Courier New"/>
          <w:color w:val="333333"/>
        </w:rPr>
        <w:t>doc id</w:t>
      </w:r>
      <w:r>
        <w:rPr>
          <w:rFonts w:ascii="Arial" w:hAnsi="Arial" w:cs="Arial"/>
          <w:color w:val="333333"/>
          <w:sz w:val="21"/>
          <w:szCs w:val="21"/>
        </w:rPr>
        <w:t>，然后根据</w:t>
      </w:r>
      <w:r>
        <w:rPr>
          <w:rFonts w:ascii="Arial" w:hAnsi="Arial" w:cs="Arial"/>
          <w:color w:val="333333"/>
          <w:sz w:val="21"/>
          <w:szCs w:val="21"/>
        </w:rPr>
        <w:t> </w:t>
      </w:r>
      <w:r>
        <w:rPr>
          <w:rStyle w:val="HTML"/>
          <w:rFonts w:ascii="Courier New" w:hAnsi="Courier New" w:cs="Courier New"/>
          <w:color w:val="333333"/>
        </w:rPr>
        <w:t>doc id</w:t>
      </w:r>
      <w:r>
        <w:rPr>
          <w:rFonts w:ascii="Arial" w:hAnsi="Arial" w:cs="Arial"/>
          <w:color w:val="333333"/>
          <w:sz w:val="21"/>
          <w:szCs w:val="21"/>
        </w:rPr>
        <w:t> </w:t>
      </w:r>
      <w:r>
        <w:rPr>
          <w:rFonts w:ascii="Arial" w:hAnsi="Arial" w:cs="Arial"/>
          <w:color w:val="333333"/>
          <w:sz w:val="21"/>
          <w:szCs w:val="21"/>
        </w:rPr>
        <w:t>到</w:t>
      </w:r>
      <w:r>
        <w:rPr>
          <w:rFonts w:ascii="Arial" w:hAnsi="Arial" w:cs="Arial"/>
          <w:color w:val="333333"/>
          <w:sz w:val="21"/>
          <w:szCs w:val="21"/>
        </w:rPr>
        <w:t xml:space="preserve"> hbase </w:t>
      </w:r>
      <w:r>
        <w:rPr>
          <w:rFonts w:ascii="Arial" w:hAnsi="Arial" w:cs="Arial"/>
          <w:color w:val="333333"/>
          <w:sz w:val="21"/>
          <w:szCs w:val="21"/>
        </w:rPr>
        <w:t>里去查询每个</w:t>
      </w:r>
      <w:r>
        <w:rPr>
          <w:rFonts w:ascii="Arial" w:hAnsi="Arial" w:cs="Arial"/>
          <w:color w:val="333333"/>
          <w:sz w:val="21"/>
          <w:szCs w:val="21"/>
        </w:rPr>
        <w:t> </w:t>
      </w:r>
      <w:r>
        <w:rPr>
          <w:rStyle w:val="HTML"/>
          <w:rFonts w:ascii="Courier New" w:hAnsi="Courier New" w:cs="Courier New"/>
          <w:color w:val="333333"/>
        </w:rPr>
        <w:t>doc id</w:t>
      </w:r>
      <w:r>
        <w:rPr>
          <w:rFonts w:ascii="Arial" w:hAnsi="Arial" w:cs="Arial"/>
          <w:color w:val="333333"/>
          <w:sz w:val="21"/>
          <w:szCs w:val="21"/>
        </w:rPr>
        <w:t> </w:t>
      </w:r>
      <w:r>
        <w:rPr>
          <w:rFonts w:ascii="Arial" w:hAnsi="Arial" w:cs="Arial"/>
          <w:color w:val="333333"/>
          <w:sz w:val="21"/>
          <w:szCs w:val="21"/>
        </w:rPr>
        <w:t>对应的完整的数据，给查出来，再返回给前端。</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写入</w:t>
      </w:r>
      <w:r>
        <w:rPr>
          <w:rFonts w:ascii="Arial" w:hAnsi="Arial" w:cs="Arial"/>
          <w:color w:val="333333"/>
          <w:sz w:val="21"/>
          <w:szCs w:val="21"/>
        </w:rPr>
        <w:t xml:space="preserve"> es </w:t>
      </w:r>
      <w:r>
        <w:rPr>
          <w:rFonts w:ascii="Arial" w:hAnsi="Arial" w:cs="Arial"/>
          <w:color w:val="333333"/>
          <w:sz w:val="21"/>
          <w:szCs w:val="21"/>
        </w:rPr>
        <w:t>的数据最好小于等于，或者是略微大于</w:t>
      </w:r>
      <w:r>
        <w:rPr>
          <w:rFonts w:ascii="Arial" w:hAnsi="Arial" w:cs="Arial"/>
          <w:color w:val="333333"/>
          <w:sz w:val="21"/>
          <w:szCs w:val="21"/>
        </w:rPr>
        <w:t xml:space="preserve"> es </w:t>
      </w:r>
      <w:r>
        <w:rPr>
          <w:rFonts w:ascii="Arial" w:hAnsi="Arial" w:cs="Arial"/>
          <w:color w:val="333333"/>
          <w:sz w:val="21"/>
          <w:szCs w:val="21"/>
        </w:rPr>
        <w:t>的</w:t>
      </w:r>
      <w:r>
        <w:rPr>
          <w:rFonts w:ascii="Arial" w:hAnsi="Arial" w:cs="Arial"/>
          <w:color w:val="333333"/>
          <w:sz w:val="21"/>
          <w:szCs w:val="21"/>
        </w:rPr>
        <w:t xml:space="preserve"> filesystem cache </w:t>
      </w:r>
      <w:r>
        <w:rPr>
          <w:rFonts w:ascii="Arial" w:hAnsi="Arial" w:cs="Arial"/>
          <w:color w:val="333333"/>
          <w:sz w:val="21"/>
          <w:szCs w:val="21"/>
        </w:rPr>
        <w:t>的内存容量。然后你从</w:t>
      </w:r>
      <w:r>
        <w:rPr>
          <w:rFonts w:ascii="Arial" w:hAnsi="Arial" w:cs="Arial"/>
          <w:color w:val="333333"/>
          <w:sz w:val="21"/>
          <w:szCs w:val="21"/>
        </w:rPr>
        <w:t xml:space="preserve"> es </w:t>
      </w:r>
      <w:r>
        <w:rPr>
          <w:rFonts w:ascii="Arial" w:hAnsi="Arial" w:cs="Arial"/>
          <w:color w:val="333333"/>
          <w:sz w:val="21"/>
          <w:szCs w:val="21"/>
        </w:rPr>
        <w:t>检索可能就花费</w:t>
      </w:r>
      <w:r>
        <w:rPr>
          <w:rFonts w:ascii="Arial" w:hAnsi="Arial" w:cs="Arial"/>
          <w:color w:val="333333"/>
          <w:sz w:val="21"/>
          <w:szCs w:val="21"/>
        </w:rPr>
        <w:t xml:space="preserve"> 20ms</w:t>
      </w:r>
      <w:r>
        <w:rPr>
          <w:rFonts w:ascii="Arial" w:hAnsi="Arial" w:cs="Arial"/>
          <w:color w:val="333333"/>
          <w:sz w:val="21"/>
          <w:szCs w:val="21"/>
        </w:rPr>
        <w:t>，然后再根据</w:t>
      </w:r>
      <w:r>
        <w:rPr>
          <w:rFonts w:ascii="Arial" w:hAnsi="Arial" w:cs="Arial"/>
          <w:color w:val="333333"/>
          <w:sz w:val="21"/>
          <w:szCs w:val="21"/>
        </w:rPr>
        <w:t xml:space="preserve"> es </w:t>
      </w:r>
      <w:r>
        <w:rPr>
          <w:rFonts w:ascii="Arial" w:hAnsi="Arial" w:cs="Arial"/>
          <w:color w:val="333333"/>
          <w:sz w:val="21"/>
          <w:szCs w:val="21"/>
        </w:rPr>
        <w:t>返回的</w:t>
      </w:r>
      <w:r>
        <w:rPr>
          <w:rFonts w:ascii="Arial" w:hAnsi="Arial" w:cs="Arial"/>
          <w:color w:val="333333"/>
          <w:sz w:val="21"/>
          <w:szCs w:val="21"/>
        </w:rPr>
        <w:t xml:space="preserve"> id </w:t>
      </w:r>
      <w:r>
        <w:rPr>
          <w:rFonts w:ascii="Arial" w:hAnsi="Arial" w:cs="Arial"/>
          <w:color w:val="333333"/>
          <w:sz w:val="21"/>
          <w:szCs w:val="21"/>
        </w:rPr>
        <w:t>去</w:t>
      </w:r>
      <w:r>
        <w:rPr>
          <w:rFonts w:ascii="Arial" w:hAnsi="Arial" w:cs="Arial"/>
          <w:color w:val="333333"/>
          <w:sz w:val="21"/>
          <w:szCs w:val="21"/>
        </w:rPr>
        <w:t xml:space="preserve"> hbase </w:t>
      </w:r>
      <w:r>
        <w:rPr>
          <w:rFonts w:ascii="Arial" w:hAnsi="Arial" w:cs="Arial"/>
          <w:color w:val="333333"/>
          <w:sz w:val="21"/>
          <w:szCs w:val="21"/>
        </w:rPr>
        <w:t>里查询，查</w:t>
      </w:r>
      <w:r>
        <w:rPr>
          <w:rFonts w:ascii="Arial" w:hAnsi="Arial" w:cs="Arial"/>
          <w:color w:val="333333"/>
          <w:sz w:val="21"/>
          <w:szCs w:val="21"/>
        </w:rPr>
        <w:t xml:space="preserve"> 20 </w:t>
      </w:r>
      <w:r>
        <w:rPr>
          <w:rFonts w:ascii="Arial" w:hAnsi="Arial" w:cs="Arial"/>
          <w:color w:val="333333"/>
          <w:sz w:val="21"/>
          <w:szCs w:val="21"/>
        </w:rPr>
        <w:t>条数据，可能也就耗费个</w:t>
      </w:r>
      <w:r>
        <w:rPr>
          <w:rFonts w:ascii="Arial" w:hAnsi="Arial" w:cs="Arial"/>
          <w:color w:val="333333"/>
          <w:sz w:val="21"/>
          <w:szCs w:val="21"/>
        </w:rPr>
        <w:t xml:space="preserve"> 30ms</w:t>
      </w:r>
      <w:r>
        <w:rPr>
          <w:rFonts w:ascii="Arial" w:hAnsi="Arial" w:cs="Arial"/>
          <w:color w:val="333333"/>
          <w:sz w:val="21"/>
          <w:szCs w:val="21"/>
        </w:rPr>
        <w:t>，可能你原来那么玩儿，</w:t>
      </w:r>
      <w:r>
        <w:rPr>
          <w:rFonts w:ascii="Arial" w:hAnsi="Arial" w:cs="Arial"/>
          <w:color w:val="333333"/>
          <w:sz w:val="21"/>
          <w:szCs w:val="21"/>
        </w:rPr>
        <w:t xml:space="preserve">1T </w:t>
      </w:r>
      <w:r>
        <w:rPr>
          <w:rFonts w:ascii="Arial" w:hAnsi="Arial" w:cs="Arial"/>
          <w:color w:val="333333"/>
          <w:sz w:val="21"/>
          <w:szCs w:val="21"/>
        </w:rPr>
        <w:t>数据都放</w:t>
      </w:r>
      <w:r>
        <w:rPr>
          <w:rFonts w:ascii="Arial" w:hAnsi="Arial" w:cs="Arial"/>
          <w:color w:val="333333"/>
          <w:sz w:val="21"/>
          <w:szCs w:val="21"/>
        </w:rPr>
        <w:t>es</w:t>
      </w:r>
      <w:r>
        <w:rPr>
          <w:rFonts w:ascii="Arial" w:hAnsi="Arial" w:cs="Arial"/>
          <w:color w:val="333333"/>
          <w:sz w:val="21"/>
          <w:szCs w:val="21"/>
        </w:rPr>
        <w:t>，会每次查询都是</w:t>
      </w:r>
      <w:r>
        <w:rPr>
          <w:rFonts w:ascii="Arial" w:hAnsi="Arial" w:cs="Arial"/>
          <w:color w:val="333333"/>
          <w:sz w:val="21"/>
          <w:szCs w:val="21"/>
        </w:rPr>
        <w:t xml:space="preserve"> 5~10s</w:t>
      </w:r>
      <w:r>
        <w:rPr>
          <w:rFonts w:ascii="Arial" w:hAnsi="Arial" w:cs="Arial"/>
          <w:color w:val="333333"/>
          <w:sz w:val="21"/>
          <w:szCs w:val="21"/>
        </w:rPr>
        <w:t>，现在可能性能就会很高，每次查询就是</w:t>
      </w:r>
      <w:r>
        <w:rPr>
          <w:rFonts w:ascii="Arial" w:hAnsi="Arial" w:cs="Arial"/>
          <w:color w:val="333333"/>
          <w:sz w:val="21"/>
          <w:szCs w:val="21"/>
        </w:rPr>
        <w:t xml:space="preserve"> 50ms</w:t>
      </w:r>
      <w:r>
        <w:rPr>
          <w:rFonts w:ascii="Arial" w:hAnsi="Arial" w:cs="Arial"/>
          <w:color w:val="333333"/>
          <w:sz w:val="21"/>
          <w:szCs w:val="21"/>
        </w:rPr>
        <w:t>。</w:t>
      </w:r>
    </w:p>
    <w:p w:rsidR="006A1E99" w:rsidRDefault="006A1E99" w:rsidP="006A1E99">
      <w:pPr>
        <w:pStyle w:val="3"/>
        <w:shd w:val="clear" w:color="auto" w:fill="FFFFFF"/>
        <w:spacing w:before="450" w:after="0"/>
        <w:rPr>
          <w:rFonts w:ascii="Arial" w:hAnsi="Arial" w:cs="Arial"/>
          <w:color w:val="333333"/>
          <w:sz w:val="24"/>
          <w:szCs w:val="24"/>
        </w:rPr>
      </w:pPr>
      <w:r>
        <w:rPr>
          <w:rFonts w:ascii="Arial" w:hAnsi="Arial" w:cs="Arial"/>
          <w:color w:val="333333"/>
          <w:sz w:val="24"/>
          <w:szCs w:val="24"/>
        </w:rPr>
        <w:t>数据预热</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假如说，哪怕是你就按照上述的方案去做了，</w:t>
      </w:r>
      <w:r>
        <w:rPr>
          <w:rFonts w:ascii="Arial" w:hAnsi="Arial" w:cs="Arial"/>
          <w:color w:val="333333"/>
          <w:sz w:val="21"/>
          <w:szCs w:val="21"/>
        </w:rPr>
        <w:t xml:space="preserve">es </w:t>
      </w:r>
      <w:r>
        <w:rPr>
          <w:rFonts w:ascii="Arial" w:hAnsi="Arial" w:cs="Arial"/>
          <w:color w:val="333333"/>
          <w:sz w:val="21"/>
          <w:szCs w:val="21"/>
        </w:rPr>
        <w:t>集群中每个机器写入的数据量还是超过了</w:t>
      </w:r>
      <w:r>
        <w:rPr>
          <w:rFonts w:ascii="Arial" w:hAnsi="Arial" w:cs="Arial"/>
          <w:color w:val="333333"/>
          <w:sz w:val="21"/>
          <w:szCs w:val="21"/>
        </w:rPr>
        <w:t> </w:t>
      </w:r>
      <w:r>
        <w:rPr>
          <w:rStyle w:val="HTML"/>
          <w:rFonts w:ascii="Courier New" w:hAnsi="Courier New" w:cs="Courier New"/>
          <w:color w:val="333333"/>
        </w:rPr>
        <w:t>filesystem cache</w:t>
      </w:r>
      <w:r>
        <w:rPr>
          <w:rFonts w:ascii="Arial" w:hAnsi="Arial" w:cs="Arial"/>
          <w:color w:val="333333"/>
          <w:sz w:val="21"/>
          <w:szCs w:val="21"/>
        </w:rPr>
        <w:t> </w:t>
      </w:r>
      <w:r>
        <w:rPr>
          <w:rFonts w:ascii="Arial" w:hAnsi="Arial" w:cs="Arial"/>
          <w:color w:val="333333"/>
          <w:sz w:val="21"/>
          <w:szCs w:val="21"/>
        </w:rPr>
        <w:t>一倍，比如说你写入一台机器</w:t>
      </w:r>
      <w:r>
        <w:rPr>
          <w:rFonts w:ascii="Arial" w:hAnsi="Arial" w:cs="Arial"/>
          <w:color w:val="333333"/>
          <w:sz w:val="21"/>
          <w:szCs w:val="21"/>
        </w:rPr>
        <w:t xml:space="preserve"> 60G </w:t>
      </w:r>
      <w:r>
        <w:rPr>
          <w:rFonts w:ascii="Arial" w:hAnsi="Arial" w:cs="Arial"/>
          <w:color w:val="333333"/>
          <w:sz w:val="21"/>
          <w:szCs w:val="21"/>
        </w:rPr>
        <w:t>数据，结果</w:t>
      </w:r>
      <w:r>
        <w:rPr>
          <w:rFonts w:ascii="Arial" w:hAnsi="Arial" w:cs="Arial"/>
          <w:color w:val="333333"/>
          <w:sz w:val="21"/>
          <w:szCs w:val="21"/>
        </w:rPr>
        <w:t> </w:t>
      </w:r>
      <w:r>
        <w:rPr>
          <w:rStyle w:val="HTML"/>
          <w:rFonts w:ascii="Courier New" w:hAnsi="Courier New" w:cs="Courier New"/>
          <w:color w:val="333333"/>
        </w:rPr>
        <w:t>filesystem cache</w:t>
      </w:r>
      <w:r>
        <w:rPr>
          <w:rFonts w:ascii="Arial" w:hAnsi="Arial" w:cs="Arial"/>
          <w:color w:val="333333"/>
          <w:sz w:val="21"/>
          <w:szCs w:val="21"/>
        </w:rPr>
        <w:t> </w:t>
      </w:r>
      <w:r>
        <w:rPr>
          <w:rFonts w:ascii="Arial" w:hAnsi="Arial" w:cs="Arial"/>
          <w:color w:val="333333"/>
          <w:sz w:val="21"/>
          <w:szCs w:val="21"/>
        </w:rPr>
        <w:t>就</w:t>
      </w:r>
      <w:r>
        <w:rPr>
          <w:rFonts w:ascii="Arial" w:hAnsi="Arial" w:cs="Arial"/>
          <w:color w:val="333333"/>
          <w:sz w:val="21"/>
          <w:szCs w:val="21"/>
        </w:rPr>
        <w:t xml:space="preserve"> 30G</w:t>
      </w:r>
      <w:r>
        <w:rPr>
          <w:rFonts w:ascii="Arial" w:hAnsi="Arial" w:cs="Arial"/>
          <w:color w:val="333333"/>
          <w:sz w:val="21"/>
          <w:szCs w:val="21"/>
        </w:rPr>
        <w:t>，还是有</w:t>
      </w:r>
      <w:r>
        <w:rPr>
          <w:rFonts w:ascii="Arial" w:hAnsi="Arial" w:cs="Arial"/>
          <w:color w:val="333333"/>
          <w:sz w:val="21"/>
          <w:szCs w:val="21"/>
        </w:rPr>
        <w:t xml:space="preserve"> 30G </w:t>
      </w:r>
      <w:r>
        <w:rPr>
          <w:rFonts w:ascii="Arial" w:hAnsi="Arial" w:cs="Arial"/>
          <w:color w:val="333333"/>
          <w:sz w:val="21"/>
          <w:szCs w:val="21"/>
        </w:rPr>
        <w:t>数据留在了磁盘上。</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其实可以做数据预热。</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举个例子，拿微博来说，你可以把一些大</w:t>
      </w:r>
      <w:r>
        <w:rPr>
          <w:rFonts w:ascii="Arial" w:hAnsi="Arial" w:cs="Arial"/>
          <w:color w:val="333333"/>
          <w:sz w:val="21"/>
          <w:szCs w:val="21"/>
        </w:rPr>
        <w:t>V</w:t>
      </w:r>
      <w:r>
        <w:rPr>
          <w:rFonts w:ascii="Arial" w:hAnsi="Arial" w:cs="Arial"/>
          <w:color w:val="333333"/>
          <w:sz w:val="21"/>
          <w:szCs w:val="21"/>
        </w:rPr>
        <w:t>，平时看的人很多的数据，你自己提前后台搞个系统，每隔一会儿，自己的后台系统去搜索一下热数据，刷到</w:t>
      </w:r>
      <w:r>
        <w:rPr>
          <w:rFonts w:ascii="Arial" w:hAnsi="Arial" w:cs="Arial"/>
          <w:color w:val="333333"/>
          <w:sz w:val="21"/>
          <w:szCs w:val="21"/>
        </w:rPr>
        <w:t> </w:t>
      </w:r>
      <w:r>
        <w:rPr>
          <w:rStyle w:val="HTML"/>
          <w:rFonts w:ascii="Courier New" w:hAnsi="Courier New" w:cs="Courier New"/>
          <w:color w:val="333333"/>
        </w:rPr>
        <w:t>filesystem cache</w:t>
      </w:r>
      <w:r>
        <w:rPr>
          <w:rFonts w:ascii="Arial" w:hAnsi="Arial" w:cs="Arial"/>
          <w:color w:val="333333"/>
          <w:sz w:val="21"/>
          <w:szCs w:val="21"/>
        </w:rPr>
        <w:t> </w:t>
      </w:r>
      <w:r>
        <w:rPr>
          <w:rFonts w:ascii="Arial" w:hAnsi="Arial" w:cs="Arial"/>
          <w:color w:val="333333"/>
          <w:sz w:val="21"/>
          <w:szCs w:val="21"/>
        </w:rPr>
        <w:t>里去，后面用户实际上来看这个热数据的时候，他们就是直接从内存里搜索了，很快。</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或者是电商，你可以将平时查看最多的一些商品，比如说</w:t>
      </w:r>
      <w:r>
        <w:rPr>
          <w:rFonts w:ascii="Arial" w:hAnsi="Arial" w:cs="Arial"/>
          <w:color w:val="333333"/>
          <w:sz w:val="21"/>
          <w:szCs w:val="21"/>
        </w:rPr>
        <w:t xml:space="preserve"> iphone 8</w:t>
      </w:r>
      <w:r>
        <w:rPr>
          <w:rFonts w:ascii="Arial" w:hAnsi="Arial" w:cs="Arial"/>
          <w:color w:val="333333"/>
          <w:sz w:val="21"/>
          <w:szCs w:val="21"/>
        </w:rPr>
        <w:t>，热数据提前后台搞个程序，每隔</w:t>
      </w:r>
      <w:r>
        <w:rPr>
          <w:rFonts w:ascii="Arial" w:hAnsi="Arial" w:cs="Arial"/>
          <w:color w:val="333333"/>
          <w:sz w:val="21"/>
          <w:szCs w:val="21"/>
        </w:rPr>
        <w:t xml:space="preserve"> 1 </w:t>
      </w:r>
      <w:r>
        <w:rPr>
          <w:rFonts w:ascii="Arial" w:hAnsi="Arial" w:cs="Arial"/>
          <w:color w:val="333333"/>
          <w:sz w:val="21"/>
          <w:szCs w:val="21"/>
        </w:rPr>
        <w:t>分钟自己主动访问一次，刷到</w:t>
      </w:r>
      <w:r>
        <w:rPr>
          <w:rFonts w:ascii="Arial" w:hAnsi="Arial" w:cs="Arial"/>
          <w:color w:val="333333"/>
          <w:sz w:val="21"/>
          <w:szCs w:val="21"/>
        </w:rPr>
        <w:t> </w:t>
      </w:r>
      <w:r>
        <w:rPr>
          <w:rStyle w:val="HTML"/>
          <w:rFonts w:ascii="Courier New" w:hAnsi="Courier New" w:cs="Courier New"/>
          <w:color w:val="333333"/>
        </w:rPr>
        <w:t>filesystem cache</w:t>
      </w:r>
      <w:r>
        <w:rPr>
          <w:rFonts w:ascii="Arial" w:hAnsi="Arial" w:cs="Arial"/>
          <w:color w:val="333333"/>
          <w:sz w:val="21"/>
          <w:szCs w:val="21"/>
        </w:rPr>
        <w:t> </w:t>
      </w:r>
      <w:r>
        <w:rPr>
          <w:rFonts w:ascii="Arial" w:hAnsi="Arial" w:cs="Arial"/>
          <w:color w:val="333333"/>
          <w:sz w:val="21"/>
          <w:szCs w:val="21"/>
        </w:rPr>
        <w:t>里去。</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对于那些你觉得比较热的，经常会有人访问的数据，最好做一个专门的缓存预热子系统，就是对热数据每隔一段时间，就提前访问一下，让数据进入</w:t>
      </w:r>
      <w:r>
        <w:rPr>
          <w:rFonts w:ascii="Arial" w:hAnsi="Arial" w:cs="Arial"/>
          <w:color w:val="333333"/>
          <w:sz w:val="21"/>
          <w:szCs w:val="21"/>
        </w:rPr>
        <w:t> </w:t>
      </w:r>
      <w:r>
        <w:rPr>
          <w:rStyle w:val="HTML"/>
          <w:rFonts w:ascii="Courier New" w:hAnsi="Courier New" w:cs="Courier New"/>
          <w:color w:val="333333"/>
        </w:rPr>
        <w:t>filesystem cache</w:t>
      </w:r>
      <w:r>
        <w:rPr>
          <w:rFonts w:ascii="Arial" w:hAnsi="Arial" w:cs="Arial"/>
          <w:color w:val="333333"/>
          <w:sz w:val="21"/>
          <w:szCs w:val="21"/>
        </w:rPr>
        <w:t> </w:t>
      </w:r>
      <w:r>
        <w:rPr>
          <w:rFonts w:ascii="Arial" w:hAnsi="Arial" w:cs="Arial"/>
          <w:color w:val="333333"/>
          <w:sz w:val="21"/>
          <w:szCs w:val="21"/>
        </w:rPr>
        <w:t>里面去。这样下次别人访问的时候，一定性能会好一些。</w:t>
      </w:r>
    </w:p>
    <w:p w:rsidR="006A1E99" w:rsidRDefault="006A1E99" w:rsidP="006A1E99">
      <w:pPr>
        <w:pStyle w:val="3"/>
        <w:shd w:val="clear" w:color="auto" w:fill="FFFFFF"/>
        <w:spacing w:before="450" w:after="0"/>
        <w:rPr>
          <w:rFonts w:ascii="Arial" w:hAnsi="Arial" w:cs="Arial"/>
          <w:color w:val="333333"/>
          <w:sz w:val="24"/>
          <w:szCs w:val="24"/>
        </w:rPr>
      </w:pPr>
      <w:r>
        <w:rPr>
          <w:rFonts w:ascii="Arial" w:hAnsi="Arial" w:cs="Arial"/>
          <w:color w:val="333333"/>
          <w:sz w:val="24"/>
          <w:szCs w:val="24"/>
        </w:rPr>
        <w:t>冷热分离</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es </w:t>
      </w:r>
      <w:r>
        <w:rPr>
          <w:rFonts w:ascii="Arial" w:hAnsi="Arial" w:cs="Arial"/>
          <w:color w:val="333333"/>
          <w:sz w:val="21"/>
          <w:szCs w:val="21"/>
        </w:rPr>
        <w:t>可以做类似于</w:t>
      </w:r>
      <w:r>
        <w:rPr>
          <w:rFonts w:ascii="Arial" w:hAnsi="Arial" w:cs="Arial"/>
          <w:color w:val="333333"/>
          <w:sz w:val="21"/>
          <w:szCs w:val="21"/>
        </w:rPr>
        <w:t xml:space="preserve"> mysql </w:t>
      </w:r>
      <w:r>
        <w:rPr>
          <w:rFonts w:ascii="Arial" w:hAnsi="Arial" w:cs="Arial"/>
          <w:color w:val="333333"/>
          <w:sz w:val="21"/>
          <w:szCs w:val="21"/>
        </w:rPr>
        <w:t>的水平拆分，就是说将大量的访问很少、频率很低的数据，单独写一个索引，然后将访问很频繁的热数据单独写一个索引。最好是将冷数据写入一个索引中，然后热数据写入另外一个索引中，这样可以确保热数据在被预热之后，尽量都让他们留在</w:t>
      </w:r>
      <w:r>
        <w:rPr>
          <w:rFonts w:ascii="Arial" w:hAnsi="Arial" w:cs="Arial"/>
          <w:color w:val="333333"/>
          <w:sz w:val="21"/>
          <w:szCs w:val="21"/>
        </w:rPr>
        <w:t> </w:t>
      </w:r>
      <w:r>
        <w:rPr>
          <w:rStyle w:val="HTML"/>
          <w:rFonts w:ascii="Courier New" w:hAnsi="Courier New" w:cs="Courier New"/>
          <w:color w:val="333333"/>
        </w:rPr>
        <w:t>filesystem os cache</w:t>
      </w:r>
      <w:r>
        <w:rPr>
          <w:rFonts w:ascii="Arial" w:hAnsi="Arial" w:cs="Arial"/>
          <w:color w:val="333333"/>
          <w:sz w:val="21"/>
          <w:szCs w:val="21"/>
        </w:rPr>
        <w:t> </w:t>
      </w:r>
      <w:r>
        <w:rPr>
          <w:rFonts w:ascii="Arial" w:hAnsi="Arial" w:cs="Arial"/>
          <w:color w:val="333333"/>
          <w:sz w:val="21"/>
          <w:szCs w:val="21"/>
        </w:rPr>
        <w:t>里，别让冷数据给冲刷掉。</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你看，假设你有</w:t>
      </w:r>
      <w:r>
        <w:rPr>
          <w:rFonts w:ascii="Arial" w:hAnsi="Arial" w:cs="Arial"/>
          <w:color w:val="333333"/>
          <w:sz w:val="21"/>
          <w:szCs w:val="21"/>
        </w:rPr>
        <w:t xml:space="preserve"> 6 </w:t>
      </w:r>
      <w:r>
        <w:rPr>
          <w:rFonts w:ascii="Arial" w:hAnsi="Arial" w:cs="Arial"/>
          <w:color w:val="333333"/>
          <w:sz w:val="21"/>
          <w:szCs w:val="21"/>
        </w:rPr>
        <w:t>台机器，</w:t>
      </w:r>
      <w:r>
        <w:rPr>
          <w:rFonts w:ascii="Arial" w:hAnsi="Arial" w:cs="Arial"/>
          <w:color w:val="333333"/>
          <w:sz w:val="21"/>
          <w:szCs w:val="21"/>
        </w:rPr>
        <w:t xml:space="preserve">2 </w:t>
      </w:r>
      <w:r>
        <w:rPr>
          <w:rFonts w:ascii="Arial" w:hAnsi="Arial" w:cs="Arial"/>
          <w:color w:val="333333"/>
          <w:sz w:val="21"/>
          <w:szCs w:val="21"/>
        </w:rPr>
        <w:t>个索引，一个放冷数据，一个放热数据，每个索引</w:t>
      </w:r>
      <w:r>
        <w:rPr>
          <w:rFonts w:ascii="Arial" w:hAnsi="Arial" w:cs="Arial"/>
          <w:color w:val="333333"/>
          <w:sz w:val="21"/>
          <w:szCs w:val="21"/>
        </w:rPr>
        <w:t xml:space="preserve"> 3 </w:t>
      </w:r>
      <w:r>
        <w:rPr>
          <w:rFonts w:ascii="Arial" w:hAnsi="Arial" w:cs="Arial"/>
          <w:color w:val="333333"/>
          <w:sz w:val="21"/>
          <w:szCs w:val="21"/>
        </w:rPr>
        <w:t>个</w:t>
      </w:r>
      <w:r>
        <w:rPr>
          <w:rFonts w:ascii="Arial" w:hAnsi="Arial" w:cs="Arial"/>
          <w:color w:val="333333"/>
          <w:sz w:val="21"/>
          <w:szCs w:val="21"/>
        </w:rPr>
        <w:t xml:space="preserve"> shard</w:t>
      </w:r>
      <w:r>
        <w:rPr>
          <w:rFonts w:ascii="Arial" w:hAnsi="Arial" w:cs="Arial"/>
          <w:color w:val="333333"/>
          <w:sz w:val="21"/>
          <w:szCs w:val="21"/>
        </w:rPr>
        <w:t>。</w:t>
      </w:r>
      <w:r>
        <w:rPr>
          <w:rFonts w:ascii="Arial" w:hAnsi="Arial" w:cs="Arial"/>
          <w:color w:val="333333"/>
          <w:sz w:val="21"/>
          <w:szCs w:val="21"/>
        </w:rPr>
        <w:t xml:space="preserve">3 </w:t>
      </w:r>
      <w:r>
        <w:rPr>
          <w:rFonts w:ascii="Arial" w:hAnsi="Arial" w:cs="Arial"/>
          <w:color w:val="333333"/>
          <w:sz w:val="21"/>
          <w:szCs w:val="21"/>
        </w:rPr>
        <w:t>台机器放热数据</w:t>
      </w:r>
      <w:r>
        <w:rPr>
          <w:rFonts w:ascii="Arial" w:hAnsi="Arial" w:cs="Arial"/>
          <w:color w:val="333333"/>
          <w:sz w:val="21"/>
          <w:szCs w:val="21"/>
        </w:rPr>
        <w:t xml:space="preserve"> index</w:t>
      </w:r>
      <w:r>
        <w:rPr>
          <w:rFonts w:ascii="Arial" w:hAnsi="Arial" w:cs="Arial"/>
          <w:color w:val="333333"/>
          <w:sz w:val="21"/>
          <w:szCs w:val="21"/>
        </w:rPr>
        <w:t>，另外</w:t>
      </w:r>
      <w:r>
        <w:rPr>
          <w:rFonts w:ascii="Arial" w:hAnsi="Arial" w:cs="Arial"/>
          <w:color w:val="333333"/>
          <w:sz w:val="21"/>
          <w:szCs w:val="21"/>
        </w:rPr>
        <w:t xml:space="preserve"> 3 </w:t>
      </w:r>
      <w:r>
        <w:rPr>
          <w:rFonts w:ascii="Arial" w:hAnsi="Arial" w:cs="Arial"/>
          <w:color w:val="333333"/>
          <w:sz w:val="21"/>
          <w:szCs w:val="21"/>
        </w:rPr>
        <w:t>台机器放冷数据</w:t>
      </w:r>
      <w:r>
        <w:rPr>
          <w:rFonts w:ascii="Arial" w:hAnsi="Arial" w:cs="Arial"/>
          <w:color w:val="333333"/>
          <w:sz w:val="21"/>
          <w:szCs w:val="21"/>
        </w:rPr>
        <w:t xml:space="preserve"> index</w:t>
      </w:r>
      <w:r>
        <w:rPr>
          <w:rFonts w:ascii="Arial" w:hAnsi="Arial" w:cs="Arial"/>
          <w:color w:val="333333"/>
          <w:sz w:val="21"/>
          <w:szCs w:val="21"/>
        </w:rPr>
        <w:t>。然后这样的话，你大量的时间是在访问热数据</w:t>
      </w:r>
      <w:r>
        <w:rPr>
          <w:rFonts w:ascii="Arial" w:hAnsi="Arial" w:cs="Arial"/>
          <w:color w:val="333333"/>
          <w:sz w:val="21"/>
          <w:szCs w:val="21"/>
        </w:rPr>
        <w:t xml:space="preserve"> index</w:t>
      </w:r>
      <w:r>
        <w:rPr>
          <w:rFonts w:ascii="Arial" w:hAnsi="Arial" w:cs="Arial"/>
          <w:color w:val="333333"/>
          <w:sz w:val="21"/>
          <w:szCs w:val="21"/>
        </w:rPr>
        <w:t>，热数据可能就占总数据量的</w:t>
      </w:r>
      <w:r>
        <w:rPr>
          <w:rFonts w:ascii="Arial" w:hAnsi="Arial" w:cs="Arial"/>
          <w:color w:val="333333"/>
          <w:sz w:val="21"/>
          <w:szCs w:val="21"/>
        </w:rPr>
        <w:t xml:space="preserve"> 10%</w:t>
      </w:r>
      <w:r>
        <w:rPr>
          <w:rFonts w:ascii="Arial" w:hAnsi="Arial" w:cs="Arial"/>
          <w:color w:val="333333"/>
          <w:sz w:val="21"/>
          <w:szCs w:val="21"/>
        </w:rPr>
        <w:t>，此时数据量很少，几乎全都保留在</w:t>
      </w:r>
      <w:r>
        <w:rPr>
          <w:rFonts w:ascii="Arial" w:hAnsi="Arial" w:cs="Arial"/>
          <w:color w:val="333333"/>
          <w:sz w:val="21"/>
          <w:szCs w:val="21"/>
        </w:rPr>
        <w:t> </w:t>
      </w:r>
      <w:r>
        <w:rPr>
          <w:rStyle w:val="HTML"/>
          <w:rFonts w:ascii="Courier New" w:hAnsi="Courier New" w:cs="Courier New"/>
          <w:color w:val="333333"/>
        </w:rPr>
        <w:t>filesystem cache</w:t>
      </w:r>
      <w:r>
        <w:rPr>
          <w:rFonts w:ascii="Arial" w:hAnsi="Arial" w:cs="Arial"/>
          <w:color w:val="333333"/>
          <w:sz w:val="21"/>
          <w:szCs w:val="21"/>
        </w:rPr>
        <w:t> </w:t>
      </w:r>
      <w:r>
        <w:rPr>
          <w:rFonts w:ascii="Arial" w:hAnsi="Arial" w:cs="Arial"/>
          <w:color w:val="333333"/>
          <w:sz w:val="21"/>
          <w:szCs w:val="21"/>
        </w:rPr>
        <w:t>里面了，就可以确保热数据的访问性能是很高的。但是对于冷数据而言，是在别的</w:t>
      </w:r>
      <w:r>
        <w:rPr>
          <w:rFonts w:ascii="Arial" w:hAnsi="Arial" w:cs="Arial"/>
          <w:color w:val="333333"/>
          <w:sz w:val="21"/>
          <w:szCs w:val="21"/>
        </w:rPr>
        <w:t xml:space="preserve"> index </w:t>
      </w:r>
      <w:r>
        <w:rPr>
          <w:rFonts w:ascii="Arial" w:hAnsi="Arial" w:cs="Arial"/>
          <w:color w:val="333333"/>
          <w:sz w:val="21"/>
          <w:szCs w:val="21"/>
        </w:rPr>
        <w:t>里的，跟热数据</w:t>
      </w:r>
      <w:r>
        <w:rPr>
          <w:rFonts w:ascii="Arial" w:hAnsi="Arial" w:cs="Arial"/>
          <w:color w:val="333333"/>
          <w:sz w:val="21"/>
          <w:szCs w:val="21"/>
        </w:rPr>
        <w:t xml:space="preserve"> index </w:t>
      </w:r>
      <w:r>
        <w:rPr>
          <w:rFonts w:ascii="Arial" w:hAnsi="Arial" w:cs="Arial"/>
          <w:color w:val="333333"/>
          <w:sz w:val="21"/>
          <w:szCs w:val="21"/>
        </w:rPr>
        <w:t>不在相同的机器上，大家互相之间都没什么联系了。如果有人访问冷数据，可能大量数据是在磁盘上的，此时性能差点，就</w:t>
      </w:r>
      <w:r>
        <w:rPr>
          <w:rFonts w:ascii="Arial" w:hAnsi="Arial" w:cs="Arial"/>
          <w:color w:val="333333"/>
          <w:sz w:val="21"/>
          <w:szCs w:val="21"/>
        </w:rPr>
        <w:t xml:space="preserve"> 10% </w:t>
      </w:r>
      <w:r>
        <w:rPr>
          <w:rFonts w:ascii="Arial" w:hAnsi="Arial" w:cs="Arial"/>
          <w:color w:val="333333"/>
          <w:sz w:val="21"/>
          <w:szCs w:val="21"/>
        </w:rPr>
        <w:t>的人去访问冷数据，</w:t>
      </w:r>
      <w:r>
        <w:rPr>
          <w:rFonts w:ascii="Arial" w:hAnsi="Arial" w:cs="Arial"/>
          <w:color w:val="333333"/>
          <w:sz w:val="21"/>
          <w:szCs w:val="21"/>
        </w:rPr>
        <w:t xml:space="preserve">90% </w:t>
      </w:r>
      <w:r>
        <w:rPr>
          <w:rFonts w:ascii="Arial" w:hAnsi="Arial" w:cs="Arial"/>
          <w:color w:val="333333"/>
          <w:sz w:val="21"/>
          <w:szCs w:val="21"/>
        </w:rPr>
        <w:t>的人在访问热数据，也无所谓了。</w:t>
      </w:r>
    </w:p>
    <w:p w:rsidR="006A1E99" w:rsidRDefault="006A1E99" w:rsidP="006A1E99">
      <w:pPr>
        <w:pStyle w:val="3"/>
        <w:shd w:val="clear" w:color="auto" w:fill="FFFFFF"/>
        <w:spacing w:before="450" w:after="0"/>
        <w:rPr>
          <w:rFonts w:ascii="Arial" w:hAnsi="Arial" w:cs="Arial"/>
          <w:color w:val="333333"/>
          <w:sz w:val="24"/>
          <w:szCs w:val="24"/>
        </w:rPr>
      </w:pPr>
      <w:r>
        <w:rPr>
          <w:rFonts w:ascii="Arial" w:hAnsi="Arial" w:cs="Arial"/>
          <w:color w:val="333333"/>
          <w:sz w:val="24"/>
          <w:szCs w:val="24"/>
        </w:rPr>
        <w:t xml:space="preserve">document </w:t>
      </w:r>
      <w:r>
        <w:rPr>
          <w:rFonts w:ascii="Arial" w:hAnsi="Arial" w:cs="Arial"/>
          <w:color w:val="333333"/>
          <w:sz w:val="24"/>
          <w:szCs w:val="24"/>
        </w:rPr>
        <w:t>模型设计</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对于</w:t>
      </w:r>
      <w:r>
        <w:rPr>
          <w:rFonts w:ascii="Arial" w:hAnsi="Arial" w:cs="Arial"/>
          <w:color w:val="333333"/>
          <w:sz w:val="21"/>
          <w:szCs w:val="21"/>
        </w:rPr>
        <w:t xml:space="preserve"> MySQL</w:t>
      </w:r>
      <w:r>
        <w:rPr>
          <w:rFonts w:ascii="Arial" w:hAnsi="Arial" w:cs="Arial"/>
          <w:color w:val="333333"/>
          <w:sz w:val="21"/>
          <w:szCs w:val="21"/>
        </w:rPr>
        <w:t>，我们经常有一些复杂的关联查询。在</w:t>
      </w:r>
      <w:r>
        <w:rPr>
          <w:rFonts w:ascii="Arial" w:hAnsi="Arial" w:cs="Arial"/>
          <w:color w:val="333333"/>
          <w:sz w:val="21"/>
          <w:szCs w:val="21"/>
        </w:rPr>
        <w:t xml:space="preserve"> es </w:t>
      </w:r>
      <w:r>
        <w:rPr>
          <w:rFonts w:ascii="Arial" w:hAnsi="Arial" w:cs="Arial"/>
          <w:color w:val="333333"/>
          <w:sz w:val="21"/>
          <w:szCs w:val="21"/>
        </w:rPr>
        <w:t>里该怎么玩儿，</w:t>
      </w:r>
      <w:r>
        <w:rPr>
          <w:rFonts w:ascii="Arial" w:hAnsi="Arial" w:cs="Arial"/>
          <w:color w:val="333333"/>
          <w:sz w:val="21"/>
          <w:szCs w:val="21"/>
        </w:rPr>
        <w:t xml:space="preserve">es </w:t>
      </w:r>
      <w:r>
        <w:rPr>
          <w:rFonts w:ascii="Arial" w:hAnsi="Arial" w:cs="Arial"/>
          <w:color w:val="333333"/>
          <w:sz w:val="21"/>
          <w:szCs w:val="21"/>
        </w:rPr>
        <w:t>里面的复杂的关联查询尽量别用，一旦用了性能一般都不太好。</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最好是先在</w:t>
      </w:r>
      <w:r>
        <w:rPr>
          <w:rFonts w:ascii="Arial" w:hAnsi="Arial" w:cs="Arial"/>
          <w:color w:val="333333"/>
          <w:sz w:val="21"/>
          <w:szCs w:val="21"/>
        </w:rPr>
        <w:t xml:space="preserve"> Java </w:t>
      </w:r>
      <w:r>
        <w:rPr>
          <w:rFonts w:ascii="Arial" w:hAnsi="Arial" w:cs="Arial"/>
          <w:color w:val="333333"/>
          <w:sz w:val="21"/>
          <w:szCs w:val="21"/>
        </w:rPr>
        <w:t>系统里就完成关联，将关联好的数据直接写入</w:t>
      </w:r>
      <w:r>
        <w:rPr>
          <w:rFonts w:ascii="Arial" w:hAnsi="Arial" w:cs="Arial"/>
          <w:color w:val="333333"/>
          <w:sz w:val="21"/>
          <w:szCs w:val="21"/>
        </w:rPr>
        <w:t xml:space="preserve"> es </w:t>
      </w:r>
      <w:r>
        <w:rPr>
          <w:rFonts w:ascii="Arial" w:hAnsi="Arial" w:cs="Arial"/>
          <w:color w:val="333333"/>
          <w:sz w:val="21"/>
          <w:szCs w:val="21"/>
        </w:rPr>
        <w:t>中。搜索的时候，就不需要利用</w:t>
      </w:r>
      <w:r>
        <w:rPr>
          <w:rFonts w:ascii="Arial" w:hAnsi="Arial" w:cs="Arial"/>
          <w:color w:val="333333"/>
          <w:sz w:val="21"/>
          <w:szCs w:val="21"/>
        </w:rPr>
        <w:t xml:space="preserve"> es </w:t>
      </w:r>
      <w:r>
        <w:rPr>
          <w:rFonts w:ascii="Arial" w:hAnsi="Arial" w:cs="Arial"/>
          <w:color w:val="333333"/>
          <w:sz w:val="21"/>
          <w:szCs w:val="21"/>
        </w:rPr>
        <w:t>的搜索语法来完成</w:t>
      </w:r>
      <w:r>
        <w:rPr>
          <w:rFonts w:ascii="Arial" w:hAnsi="Arial" w:cs="Arial"/>
          <w:color w:val="333333"/>
          <w:sz w:val="21"/>
          <w:szCs w:val="21"/>
        </w:rPr>
        <w:t xml:space="preserve"> join </w:t>
      </w:r>
      <w:r>
        <w:rPr>
          <w:rFonts w:ascii="Arial" w:hAnsi="Arial" w:cs="Arial"/>
          <w:color w:val="333333"/>
          <w:sz w:val="21"/>
          <w:szCs w:val="21"/>
        </w:rPr>
        <w:t>之类的关联搜索了。</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document </w:t>
      </w:r>
      <w:r>
        <w:rPr>
          <w:rFonts w:ascii="Arial" w:hAnsi="Arial" w:cs="Arial"/>
          <w:color w:val="333333"/>
          <w:sz w:val="21"/>
          <w:szCs w:val="21"/>
        </w:rPr>
        <w:t>模型设计是非常重要的，很多操作，不要在搜索的时候才想去执行各种复杂的乱七八糟的操作。</w:t>
      </w:r>
      <w:r>
        <w:rPr>
          <w:rFonts w:ascii="Arial" w:hAnsi="Arial" w:cs="Arial"/>
          <w:color w:val="333333"/>
          <w:sz w:val="21"/>
          <w:szCs w:val="21"/>
        </w:rPr>
        <w:t xml:space="preserve">es </w:t>
      </w:r>
      <w:r>
        <w:rPr>
          <w:rFonts w:ascii="Arial" w:hAnsi="Arial" w:cs="Arial"/>
          <w:color w:val="333333"/>
          <w:sz w:val="21"/>
          <w:szCs w:val="21"/>
        </w:rPr>
        <w:t>能支持的操作就是那么多，不要考虑用</w:t>
      </w:r>
      <w:r>
        <w:rPr>
          <w:rFonts w:ascii="Arial" w:hAnsi="Arial" w:cs="Arial"/>
          <w:color w:val="333333"/>
          <w:sz w:val="21"/>
          <w:szCs w:val="21"/>
        </w:rPr>
        <w:t xml:space="preserve"> es </w:t>
      </w:r>
      <w:r>
        <w:rPr>
          <w:rFonts w:ascii="Arial" w:hAnsi="Arial" w:cs="Arial"/>
          <w:color w:val="333333"/>
          <w:sz w:val="21"/>
          <w:szCs w:val="21"/>
        </w:rPr>
        <w:t>做一些它不好操作的事情。如果真的有那种操作，尽量在</w:t>
      </w:r>
      <w:r>
        <w:rPr>
          <w:rFonts w:ascii="Arial" w:hAnsi="Arial" w:cs="Arial"/>
          <w:color w:val="333333"/>
          <w:sz w:val="21"/>
          <w:szCs w:val="21"/>
        </w:rPr>
        <w:t xml:space="preserve"> document </w:t>
      </w:r>
      <w:r>
        <w:rPr>
          <w:rFonts w:ascii="Arial" w:hAnsi="Arial" w:cs="Arial"/>
          <w:color w:val="333333"/>
          <w:sz w:val="21"/>
          <w:szCs w:val="21"/>
        </w:rPr>
        <w:t>模型设计的时候，写入的时候就完成。另外对于一些太复杂的操作，比如</w:t>
      </w:r>
      <w:r>
        <w:rPr>
          <w:rFonts w:ascii="Arial" w:hAnsi="Arial" w:cs="Arial"/>
          <w:color w:val="333333"/>
          <w:sz w:val="21"/>
          <w:szCs w:val="21"/>
        </w:rPr>
        <w:t xml:space="preserve"> join/nested/parent-child </w:t>
      </w:r>
      <w:r>
        <w:rPr>
          <w:rFonts w:ascii="Arial" w:hAnsi="Arial" w:cs="Arial"/>
          <w:color w:val="333333"/>
          <w:sz w:val="21"/>
          <w:szCs w:val="21"/>
        </w:rPr>
        <w:t>搜索都要尽量避免，性能都很差的。</w:t>
      </w:r>
    </w:p>
    <w:p w:rsidR="006A1E99" w:rsidRDefault="006A1E99" w:rsidP="006A1E99">
      <w:pPr>
        <w:pStyle w:val="3"/>
        <w:shd w:val="clear" w:color="auto" w:fill="FFFFFF"/>
        <w:spacing w:before="450" w:after="0"/>
        <w:rPr>
          <w:rFonts w:ascii="Arial" w:hAnsi="Arial" w:cs="Arial"/>
          <w:color w:val="333333"/>
          <w:sz w:val="24"/>
          <w:szCs w:val="24"/>
        </w:rPr>
      </w:pPr>
      <w:r>
        <w:rPr>
          <w:rFonts w:ascii="Arial" w:hAnsi="Arial" w:cs="Arial"/>
          <w:color w:val="333333"/>
          <w:sz w:val="24"/>
          <w:szCs w:val="24"/>
        </w:rPr>
        <w:t>分页性能优化</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es </w:t>
      </w:r>
      <w:r>
        <w:rPr>
          <w:rFonts w:ascii="Arial" w:hAnsi="Arial" w:cs="Arial"/>
          <w:color w:val="333333"/>
          <w:sz w:val="21"/>
          <w:szCs w:val="21"/>
        </w:rPr>
        <w:t>的分页是较坑的，为啥呢？举个例子吧，假如你每页是</w:t>
      </w:r>
      <w:r>
        <w:rPr>
          <w:rFonts w:ascii="Arial" w:hAnsi="Arial" w:cs="Arial"/>
          <w:color w:val="333333"/>
          <w:sz w:val="21"/>
          <w:szCs w:val="21"/>
        </w:rPr>
        <w:t xml:space="preserve"> 10 </w:t>
      </w:r>
      <w:r>
        <w:rPr>
          <w:rFonts w:ascii="Arial" w:hAnsi="Arial" w:cs="Arial"/>
          <w:color w:val="333333"/>
          <w:sz w:val="21"/>
          <w:szCs w:val="21"/>
        </w:rPr>
        <w:t>条数据，你现在要查询第</w:t>
      </w:r>
      <w:r>
        <w:rPr>
          <w:rFonts w:ascii="Arial" w:hAnsi="Arial" w:cs="Arial"/>
          <w:color w:val="333333"/>
          <w:sz w:val="21"/>
          <w:szCs w:val="21"/>
        </w:rPr>
        <w:t xml:space="preserve"> 100 </w:t>
      </w:r>
      <w:r>
        <w:rPr>
          <w:rFonts w:ascii="Arial" w:hAnsi="Arial" w:cs="Arial"/>
          <w:color w:val="333333"/>
          <w:sz w:val="21"/>
          <w:szCs w:val="21"/>
        </w:rPr>
        <w:t>页，实际上是会把每个</w:t>
      </w:r>
      <w:r>
        <w:rPr>
          <w:rFonts w:ascii="Arial" w:hAnsi="Arial" w:cs="Arial"/>
          <w:color w:val="333333"/>
          <w:sz w:val="21"/>
          <w:szCs w:val="21"/>
        </w:rPr>
        <w:t xml:space="preserve"> shard </w:t>
      </w:r>
      <w:r>
        <w:rPr>
          <w:rFonts w:ascii="Arial" w:hAnsi="Arial" w:cs="Arial"/>
          <w:color w:val="333333"/>
          <w:sz w:val="21"/>
          <w:szCs w:val="21"/>
        </w:rPr>
        <w:t>上存储的前</w:t>
      </w:r>
      <w:r>
        <w:rPr>
          <w:rFonts w:ascii="Arial" w:hAnsi="Arial" w:cs="Arial"/>
          <w:color w:val="333333"/>
          <w:sz w:val="21"/>
          <w:szCs w:val="21"/>
        </w:rPr>
        <w:t xml:space="preserve"> 1000 </w:t>
      </w:r>
      <w:r>
        <w:rPr>
          <w:rFonts w:ascii="Arial" w:hAnsi="Arial" w:cs="Arial"/>
          <w:color w:val="333333"/>
          <w:sz w:val="21"/>
          <w:szCs w:val="21"/>
        </w:rPr>
        <w:t>条数据都查到一个协调节点上，如果你有个</w:t>
      </w:r>
      <w:r>
        <w:rPr>
          <w:rFonts w:ascii="Arial" w:hAnsi="Arial" w:cs="Arial"/>
          <w:color w:val="333333"/>
          <w:sz w:val="21"/>
          <w:szCs w:val="21"/>
        </w:rPr>
        <w:t xml:space="preserve"> 5 </w:t>
      </w:r>
      <w:r>
        <w:rPr>
          <w:rFonts w:ascii="Arial" w:hAnsi="Arial" w:cs="Arial"/>
          <w:color w:val="333333"/>
          <w:sz w:val="21"/>
          <w:szCs w:val="21"/>
        </w:rPr>
        <w:t>个</w:t>
      </w:r>
      <w:r>
        <w:rPr>
          <w:rFonts w:ascii="Arial" w:hAnsi="Arial" w:cs="Arial"/>
          <w:color w:val="333333"/>
          <w:sz w:val="21"/>
          <w:szCs w:val="21"/>
        </w:rPr>
        <w:t xml:space="preserve"> shard</w:t>
      </w:r>
      <w:r>
        <w:rPr>
          <w:rFonts w:ascii="Arial" w:hAnsi="Arial" w:cs="Arial"/>
          <w:color w:val="333333"/>
          <w:sz w:val="21"/>
          <w:szCs w:val="21"/>
        </w:rPr>
        <w:t>，那么就有</w:t>
      </w:r>
      <w:r>
        <w:rPr>
          <w:rFonts w:ascii="Arial" w:hAnsi="Arial" w:cs="Arial"/>
          <w:color w:val="333333"/>
          <w:sz w:val="21"/>
          <w:szCs w:val="21"/>
        </w:rPr>
        <w:t xml:space="preserve"> 5000 </w:t>
      </w:r>
      <w:r>
        <w:rPr>
          <w:rFonts w:ascii="Arial" w:hAnsi="Arial" w:cs="Arial"/>
          <w:color w:val="333333"/>
          <w:sz w:val="21"/>
          <w:szCs w:val="21"/>
        </w:rPr>
        <w:t>条数据，接着协调节点对这</w:t>
      </w:r>
      <w:r>
        <w:rPr>
          <w:rFonts w:ascii="Arial" w:hAnsi="Arial" w:cs="Arial"/>
          <w:color w:val="333333"/>
          <w:sz w:val="21"/>
          <w:szCs w:val="21"/>
        </w:rPr>
        <w:t xml:space="preserve"> 5000 </w:t>
      </w:r>
      <w:r>
        <w:rPr>
          <w:rFonts w:ascii="Arial" w:hAnsi="Arial" w:cs="Arial"/>
          <w:color w:val="333333"/>
          <w:sz w:val="21"/>
          <w:szCs w:val="21"/>
        </w:rPr>
        <w:t>条数据进行一些合并、处理，再获取到最终第</w:t>
      </w:r>
      <w:r>
        <w:rPr>
          <w:rFonts w:ascii="Arial" w:hAnsi="Arial" w:cs="Arial"/>
          <w:color w:val="333333"/>
          <w:sz w:val="21"/>
          <w:szCs w:val="21"/>
        </w:rPr>
        <w:t xml:space="preserve"> 100 </w:t>
      </w:r>
      <w:r>
        <w:rPr>
          <w:rFonts w:ascii="Arial" w:hAnsi="Arial" w:cs="Arial"/>
          <w:color w:val="333333"/>
          <w:sz w:val="21"/>
          <w:szCs w:val="21"/>
        </w:rPr>
        <w:t>页的</w:t>
      </w:r>
      <w:r>
        <w:rPr>
          <w:rFonts w:ascii="Arial" w:hAnsi="Arial" w:cs="Arial"/>
          <w:color w:val="333333"/>
          <w:sz w:val="21"/>
          <w:szCs w:val="21"/>
        </w:rPr>
        <w:t xml:space="preserve"> 10 </w:t>
      </w:r>
      <w:r>
        <w:rPr>
          <w:rFonts w:ascii="Arial" w:hAnsi="Arial" w:cs="Arial"/>
          <w:color w:val="333333"/>
          <w:sz w:val="21"/>
          <w:szCs w:val="21"/>
        </w:rPr>
        <w:t>条数据。</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分布式的，你要查第</w:t>
      </w:r>
      <w:r>
        <w:rPr>
          <w:rFonts w:ascii="Arial" w:hAnsi="Arial" w:cs="Arial"/>
          <w:color w:val="333333"/>
          <w:sz w:val="21"/>
          <w:szCs w:val="21"/>
        </w:rPr>
        <w:t xml:space="preserve"> 100 </w:t>
      </w:r>
      <w:r>
        <w:rPr>
          <w:rFonts w:ascii="Arial" w:hAnsi="Arial" w:cs="Arial"/>
          <w:color w:val="333333"/>
          <w:sz w:val="21"/>
          <w:szCs w:val="21"/>
        </w:rPr>
        <w:t>页的</w:t>
      </w:r>
      <w:r>
        <w:rPr>
          <w:rFonts w:ascii="Arial" w:hAnsi="Arial" w:cs="Arial"/>
          <w:color w:val="333333"/>
          <w:sz w:val="21"/>
          <w:szCs w:val="21"/>
        </w:rPr>
        <w:t xml:space="preserve"> 10 </w:t>
      </w:r>
      <w:r>
        <w:rPr>
          <w:rFonts w:ascii="Arial" w:hAnsi="Arial" w:cs="Arial"/>
          <w:color w:val="333333"/>
          <w:sz w:val="21"/>
          <w:szCs w:val="21"/>
        </w:rPr>
        <w:t>条数据，不可能说从</w:t>
      </w:r>
      <w:r>
        <w:rPr>
          <w:rFonts w:ascii="Arial" w:hAnsi="Arial" w:cs="Arial"/>
          <w:color w:val="333333"/>
          <w:sz w:val="21"/>
          <w:szCs w:val="21"/>
        </w:rPr>
        <w:t xml:space="preserve"> 5 </w:t>
      </w:r>
      <w:r>
        <w:rPr>
          <w:rFonts w:ascii="Arial" w:hAnsi="Arial" w:cs="Arial"/>
          <w:color w:val="333333"/>
          <w:sz w:val="21"/>
          <w:szCs w:val="21"/>
        </w:rPr>
        <w:t>个</w:t>
      </w:r>
      <w:r>
        <w:rPr>
          <w:rFonts w:ascii="Arial" w:hAnsi="Arial" w:cs="Arial"/>
          <w:color w:val="333333"/>
          <w:sz w:val="21"/>
          <w:szCs w:val="21"/>
        </w:rPr>
        <w:t xml:space="preserve"> shard</w:t>
      </w:r>
      <w:r>
        <w:rPr>
          <w:rFonts w:ascii="Arial" w:hAnsi="Arial" w:cs="Arial"/>
          <w:color w:val="333333"/>
          <w:sz w:val="21"/>
          <w:szCs w:val="21"/>
        </w:rPr>
        <w:t>，每个</w:t>
      </w:r>
      <w:r>
        <w:rPr>
          <w:rFonts w:ascii="Arial" w:hAnsi="Arial" w:cs="Arial"/>
          <w:color w:val="333333"/>
          <w:sz w:val="21"/>
          <w:szCs w:val="21"/>
        </w:rPr>
        <w:t xml:space="preserve"> shard </w:t>
      </w:r>
      <w:r>
        <w:rPr>
          <w:rFonts w:ascii="Arial" w:hAnsi="Arial" w:cs="Arial"/>
          <w:color w:val="333333"/>
          <w:sz w:val="21"/>
          <w:szCs w:val="21"/>
        </w:rPr>
        <w:t>就查</w:t>
      </w:r>
      <w:r>
        <w:rPr>
          <w:rFonts w:ascii="Arial" w:hAnsi="Arial" w:cs="Arial"/>
          <w:color w:val="333333"/>
          <w:sz w:val="21"/>
          <w:szCs w:val="21"/>
        </w:rPr>
        <w:t xml:space="preserve"> 2 </w:t>
      </w:r>
      <w:r>
        <w:rPr>
          <w:rFonts w:ascii="Arial" w:hAnsi="Arial" w:cs="Arial"/>
          <w:color w:val="333333"/>
          <w:sz w:val="21"/>
          <w:szCs w:val="21"/>
        </w:rPr>
        <w:t>条数据？最后到协调节点合并成</w:t>
      </w:r>
      <w:r>
        <w:rPr>
          <w:rFonts w:ascii="Arial" w:hAnsi="Arial" w:cs="Arial"/>
          <w:color w:val="333333"/>
          <w:sz w:val="21"/>
          <w:szCs w:val="21"/>
        </w:rPr>
        <w:t xml:space="preserve"> 10 </w:t>
      </w:r>
      <w:r>
        <w:rPr>
          <w:rFonts w:ascii="Arial" w:hAnsi="Arial" w:cs="Arial"/>
          <w:color w:val="333333"/>
          <w:sz w:val="21"/>
          <w:szCs w:val="21"/>
        </w:rPr>
        <w:t>条数据？你必须得从每个</w:t>
      </w:r>
      <w:r>
        <w:rPr>
          <w:rFonts w:ascii="Arial" w:hAnsi="Arial" w:cs="Arial"/>
          <w:color w:val="333333"/>
          <w:sz w:val="21"/>
          <w:szCs w:val="21"/>
        </w:rPr>
        <w:t xml:space="preserve"> shard </w:t>
      </w:r>
      <w:r>
        <w:rPr>
          <w:rFonts w:ascii="Arial" w:hAnsi="Arial" w:cs="Arial"/>
          <w:color w:val="333333"/>
          <w:sz w:val="21"/>
          <w:szCs w:val="21"/>
        </w:rPr>
        <w:t>都查</w:t>
      </w:r>
      <w:r>
        <w:rPr>
          <w:rFonts w:ascii="Arial" w:hAnsi="Arial" w:cs="Arial"/>
          <w:color w:val="333333"/>
          <w:sz w:val="21"/>
          <w:szCs w:val="21"/>
        </w:rPr>
        <w:t xml:space="preserve"> 1000 </w:t>
      </w:r>
      <w:r>
        <w:rPr>
          <w:rFonts w:ascii="Arial" w:hAnsi="Arial" w:cs="Arial"/>
          <w:color w:val="333333"/>
          <w:sz w:val="21"/>
          <w:szCs w:val="21"/>
        </w:rPr>
        <w:t>条数据过来，然后根据你的需求进行排序、筛选等等操作，最后再次分页，拿到里面第</w:t>
      </w:r>
      <w:r>
        <w:rPr>
          <w:rFonts w:ascii="Arial" w:hAnsi="Arial" w:cs="Arial"/>
          <w:color w:val="333333"/>
          <w:sz w:val="21"/>
          <w:szCs w:val="21"/>
        </w:rPr>
        <w:t xml:space="preserve"> 100 </w:t>
      </w:r>
      <w:r>
        <w:rPr>
          <w:rFonts w:ascii="Arial" w:hAnsi="Arial" w:cs="Arial"/>
          <w:color w:val="333333"/>
          <w:sz w:val="21"/>
          <w:szCs w:val="21"/>
        </w:rPr>
        <w:t>页的数据。你翻页的时候，翻的越深，每个</w:t>
      </w:r>
      <w:r>
        <w:rPr>
          <w:rFonts w:ascii="Arial" w:hAnsi="Arial" w:cs="Arial"/>
          <w:color w:val="333333"/>
          <w:sz w:val="21"/>
          <w:szCs w:val="21"/>
        </w:rPr>
        <w:t xml:space="preserve"> shard </w:t>
      </w:r>
      <w:r>
        <w:rPr>
          <w:rFonts w:ascii="Arial" w:hAnsi="Arial" w:cs="Arial"/>
          <w:color w:val="333333"/>
          <w:sz w:val="21"/>
          <w:szCs w:val="21"/>
        </w:rPr>
        <w:t>返回的数据就越多，而且协调节点处理的时间越长，非常坑爹。所以用</w:t>
      </w:r>
      <w:r>
        <w:rPr>
          <w:rFonts w:ascii="Arial" w:hAnsi="Arial" w:cs="Arial"/>
          <w:color w:val="333333"/>
          <w:sz w:val="21"/>
          <w:szCs w:val="21"/>
        </w:rPr>
        <w:t xml:space="preserve"> es </w:t>
      </w:r>
      <w:r>
        <w:rPr>
          <w:rFonts w:ascii="Arial" w:hAnsi="Arial" w:cs="Arial"/>
          <w:color w:val="333333"/>
          <w:sz w:val="21"/>
          <w:szCs w:val="21"/>
        </w:rPr>
        <w:t>做分页的时候，你会发现越翻到后面，就越是慢。</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我们之前也是遇到过这个问题，用</w:t>
      </w:r>
      <w:r>
        <w:rPr>
          <w:rFonts w:ascii="Arial" w:hAnsi="Arial" w:cs="Arial"/>
          <w:color w:val="333333"/>
          <w:sz w:val="21"/>
          <w:szCs w:val="21"/>
        </w:rPr>
        <w:t xml:space="preserve"> es </w:t>
      </w:r>
      <w:r>
        <w:rPr>
          <w:rFonts w:ascii="Arial" w:hAnsi="Arial" w:cs="Arial"/>
          <w:color w:val="333333"/>
          <w:sz w:val="21"/>
          <w:szCs w:val="21"/>
        </w:rPr>
        <w:t>作分页，前几页就几十毫秒，翻到</w:t>
      </w:r>
      <w:r>
        <w:rPr>
          <w:rFonts w:ascii="Arial" w:hAnsi="Arial" w:cs="Arial"/>
          <w:color w:val="333333"/>
          <w:sz w:val="21"/>
          <w:szCs w:val="21"/>
        </w:rPr>
        <w:t xml:space="preserve"> 10 </w:t>
      </w:r>
      <w:r>
        <w:rPr>
          <w:rFonts w:ascii="Arial" w:hAnsi="Arial" w:cs="Arial"/>
          <w:color w:val="333333"/>
          <w:sz w:val="21"/>
          <w:szCs w:val="21"/>
        </w:rPr>
        <w:t>页或者几十页的时候，基本上就要</w:t>
      </w:r>
      <w:r>
        <w:rPr>
          <w:rFonts w:ascii="Arial" w:hAnsi="Arial" w:cs="Arial"/>
          <w:color w:val="333333"/>
          <w:sz w:val="21"/>
          <w:szCs w:val="21"/>
        </w:rPr>
        <w:t xml:space="preserve"> 5~10 </w:t>
      </w:r>
      <w:r>
        <w:rPr>
          <w:rFonts w:ascii="Arial" w:hAnsi="Arial" w:cs="Arial"/>
          <w:color w:val="333333"/>
          <w:sz w:val="21"/>
          <w:szCs w:val="21"/>
        </w:rPr>
        <w:t>秒</w:t>
      </w:r>
      <w:r>
        <w:rPr>
          <w:rFonts w:ascii="Arial" w:hAnsi="Arial" w:cs="Arial"/>
          <w:color w:val="333333"/>
          <w:sz w:val="21"/>
          <w:szCs w:val="21"/>
        </w:rPr>
        <w:t xml:space="preserve"> </w:t>
      </w:r>
      <w:r>
        <w:rPr>
          <w:rFonts w:ascii="Arial" w:hAnsi="Arial" w:cs="Arial"/>
          <w:color w:val="333333"/>
          <w:sz w:val="21"/>
          <w:szCs w:val="21"/>
        </w:rPr>
        <w:t>才能查出来一页数据了。</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有什么解决方案吗？</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不允许深度分页（默认深度分页性能很差）</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跟产品经理说，你系统不允许翻那么深的页，默认翻的越深，性能就越差。</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类似于</w:t>
      </w:r>
      <w:r>
        <w:rPr>
          <w:rFonts w:ascii="Arial" w:hAnsi="Arial" w:cs="Arial"/>
          <w:color w:val="333333"/>
          <w:sz w:val="21"/>
          <w:szCs w:val="21"/>
        </w:rPr>
        <w:t xml:space="preserve"> app </w:t>
      </w:r>
      <w:r>
        <w:rPr>
          <w:rFonts w:ascii="Arial" w:hAnsi="Arial" w:cs="Arial"/>
          <w:color w:val="333333"/>
          <w:sz w:val="21"/>
          <w:szCs w:val="21"/>
        </w:rPr>
        <w:t>里的推荐商品不断下拉出来一页一页的</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类似于微博中，下拉刷微博，刷出来一页一页的，你可以用</w:t>
      </w:r>
      <w:r>
        <w:rPr>
          <w:rFonts w:ascii="Arial" w:hAnsi="Arial" w:cs="Arial"/>
          <w:color w:val="333333"/>
          <w:sz w:val="21"/>
          <w:szCs w:val="21"/>
        </w:rPr>
        <w:t> </w:t>
      </w:r>
      <w:r>
        <w:rPr>
          <w:rStyle w:val="HTML"/>
          <w:rFonts w:ascii="Courier New" w:hAnsi="Courier New" w:cs="Courier New"/>
          <w:color w:val="333333"/>
        </w:rPr>
        <w:t>scroll api</w:t>
      </w:r>
      <w:r>
        <w:rPr>
          <w:rFonts w:ascii="Arial" w:hAnsi="Arial" w:cs="Arial"/>
          <w:color w:val="333333"/>
          <w:sz w:val="21"/>
          <w:szCs w:val="21"/>
        </w:rPr>
        <w:t>，关于如何使用，自行上网搜索。</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scroll </w:t>
      </w:r>
      <w:r>
        <w:rPr>
          <w:rFonts w:ascii="Arial" w:hAnsi="Arial" w:cs="Arial"/>
          <w:color w:val="333333"/>
          <w:sz w:val="21"/>
          <w:szCs w:val="21"/>
        </w:rPr>
        <w:t>会一次性给你生成所有数据的一个快照，然后每次滑动向后翻页就是通过游标</w:t>
      </w:r>
      <w:r>
        <w:rPr>
          <w:rFonts w:ascii="Arial" w:hAnsi="Arial" w:cs="Arial"/>
          <w:color w:val="333333"/>
          <w:sz w:val="21"/>
          <w:szCs w:val="21"/>
        </w:rPr>
        <w:t> </w:t>
      </w:r>
      <w:r>
        <w:rPr>
          <w:rStyle w:val="HTML"/>
          <w:rFonts w:ascii="Courier New" w:hAnsi="Courier New" w:cs="Courier New"/>
          <w:color w:val="333333"/>
        </w:rPr>
        <w:t>scroll_id</w:t>
      </w:r>
      <w:r>
        <w:rPr>
          <w:rFonts w:ascii="Arial" w:hAnsi="Arial" w:cs="Arial"/>
          <w:color w:val="333333"/>
          <w:sz w:val="21"/>
          <w:szCs w:val="21"/>
        </w:rPr>
        <w:t> </w:t>
      </w:r>
      <w:r>
        <w:rPr>
          <w:rFonts w:ascii="Arial" w:hAnsi="Arial" w:cs="Arial"/>
          <w:color w:val="333333"/>
          <w:sz w:val="21"/>
          <w:szCs w:val="21"/>
        </w:rPr>
        <w:t>移动，获取下一页下一页这样子，性能会比上面说的那种分页性能要高很多很多，基本上都是毫秒级的。</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但是，唯一的一点就是，这个适合于那种类似微博下拉翻页的，不能随意跳到任何一页的场景。也就是说，你不能先进入第</w:t>
      </w:r>
      <w:r>
        <w:rPr>
          <w:rFonts w:ascii="Arial" w:hAnsi="Arial" w:cs="Arial"/>
          <w:color w:val="333333"/>
          <w:sz w:val="21"/>
          <w:szCs w:val="21"/>
        </w:rPr>
        <w:t xml:space="preserve"> 10 </w:t>
      </w:r>
      <w:r>
        <w:rPr>
          <w:rFonts w:ascii="Arial" w:hAnsi="Arial" w:cs="Arial"/>
          <w:color w:val="333333"/>
          <w:sz w:val="21"/>
          <w:szCs w:val="21"/>
        </w:rPr>
        <w:t>页，然后去第</w:t>
      </w:r>
      <w:r>
        <w:rPr>
          <w:rFonts w:ascii="Arial" w:hAnsi="Arial" w:cs="Arial"/>
          <w:color w:val="333333"/>
          <w:sz w:val="21"/>
          <w:szCs w:val="21"/>
        </w:rPr>
        <w:t xml:space="preserve"> 120 </w:t>
      </w:r>
      <w:r>
        <w:rPr>
          <w:rFonts w:ascii="Arial" w:hAnsi="Arial" w:cs="Arial"/>
          <w:color w:val="333333"/>
          <w:sz w:val="21"/>
          <w:szCs w:val="21"/>
        </w:rPr>
        <w:t>页，然后又回到第</w:t>
      </w:r>
      <w:r>
        <w:rPr>
          <w:rFonts w:ascii="Arial" w:hAnsi="Arial" w:cs="Arial"/>
          <w:color w:val="333333"/>
          <w:sz w:val="21"/>
          <w:szCs w:val="21"/>
        </w:rPr>
        <w:t xml:space="preserve"> 58 </w:t>
      </w:r>
      <w:r>
        <w:rPr>
          <w:rFonts w:ascii="Arial" w:hAnsi="Arial" w:cs="Arial"/>
          <w:color w:val="333333"/>
          <w:sz w:val="21"/>
          <w:szCs w:val="21"/>
        </w:rPr>
        <w:t>页，不能随意乱跳页。所以现在很多产品，都是不允许你随意翻页的，</w:t>
      </w:r>
      <w:r>
        <w:rPr>
          <w:rFonts w:ascii="Arial" w:hAnsi="Arial" w:cs="Arial"/>
          <w:color w:val="333333"/>
          <w:sz w:val="21"/>
          <w:szCs w:val="21"/>
        </w:rPr>
        <w:t>app</w:t>
      </w:r>
      <w:r>
        <w:rPr>
          <w:rFonts w:ascii="Arial" w:hAnsi="Arial" w:cs="Arial"/>
          <w:color w:val="333333"/>
          <w:sz w:val="21"/>
          <w:szCs w:val="21"/>
        </w:rPr>
        <w:t>，也有一些网站，做的就是你只能往下拉，一页一页的翻。</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初始化时必须指定</w:t>
      </w:r>
      <w:r>
        <w:rPr>
          <w:rFonts w:ascii="Arial" w:hAnsi="Arial" w:cs="Arial"/>
          <w:color w:val="333333"/>
          <w:sz w:val="21"/>
          <w:szCs w:val="21"/>
        </w:rPr>
        <w:t> </w:t>
      </w:r>
      <w:r>
        <w:rPr>
          <w:rStyle w:val="HTML"/>
          <w:rFonts w:ascii="Courier New" w:hAnsi="Courier New" w:cs="Courier New"/>
          <w:color w:val="333333"/>
        </w:rPr>
        <w:t>scroll</w:t>
      </w:r>
      <w:r>
        <w:rPr>
          <w:rFonts w:ascii="Arial" w:hAnsi="Arial" w:cs="Arial"/>
          <w:color w:val="333333"/>
          <w:sz w:val="21"/>
          <w:szCs w:val="21"/>
        </w:rPr>
        <w:t> </w:t>
      </w:r>
      <w:r>
        <w:rPr>
          <w:rFonts w:ascii="Arial" w:hAnsi="Arial" w:cs="Arial"/>
          <w:color w:val="333333"/>
          <w:sz w:val="21"/>
          <w:szCs w:val="21"/>
        </w:rPr>
        <w:t>参数，告诉</w:t>
      </w:r>
      <w:r>
        <w:rPr>
          <w:rFonts w:ascii="Arial" w:hAnsi="Arial" w:cs="Arial"/>
          <w:color w:val="333333"/>
          <w:sz w:val="21"/>
          <w:szCs w:val="21"/>
        </w:rPr>
        <w:t xml:space="preserve"> es </w:t>
      </w:r>
      <w:r>
        <w:rPr>
          <w:rFonts w:ascii="Arial" w:hAnsi="Arial" w:cs="Arial"/>
          <w:color w:val="333333"/>
          <w:sz w:val="21"/>
          <w:szCs w:val="21"/>
        </w:rPr>
        <w:t>要保存此次搜索的上下文多长时间。你需要确保用户不会持续不断翻页翻几个小时，否则可能因为超时而失败。</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除了用</w:t>
      </w:r>
      <w:r>
        <w:rPr>
          <w:rFonts w:ascii="Arial" w:hAnsi="Arial" w:cs="Arial"/>
          <w:color w:val="333333"/>
          <w:sz w:val="21"/>
          <w:szCs w:val="21"/>
        </w:rPr>
        <w:t> </w:t>
      </w:r>
      <w:r>
        <w:rPr>
          <w:rStyle w:val="HTML"/>
          <w:rFonts w:ascii="Courier New" w:hAnsi="Courier New" w:cs="Courier New"/>
          <w:color w:val="333333"/>
        </w:rPr>
        <w:t>scroll api</w:t>
      </w:r>
      <w:r>
        <w:rPr>
          <w:rFonts w:ascii="Arial" w:hAnsi="Arial" w:cs="Arial"/>
          <w:color w:val="333333"/>
          <w:sz w:val="21"/>
          <w:szCs w:val="21"/>
        </w:rPr>
        <w:t>，你也可以用</w:t>
      </w:r>
      <w:r>
        <w:rPr>
          <w:rFonts w:ascii="Arial" w:hAnsi="Arial" w:cs="Arial"/>
          <w:color w:val="333333"/>
          <w:sz w:val="21"/>
          <w:szCs w:val="21"/>
        </w:rPr>
        <w:t> </w:t>
      </w:r>
      <w:r>
        <w:rPr>
          <w:rStyle w:val="HTML"/>
          <w:rFonts w:ascii="Courier New" w:hAnsi="Courier New" w:cs="Courier New"/>
          <w:color w:val="333333"/>
        </w:rPr>
        <w:t>search_after</w:t>
      </w:r>
      <w:r>
        <w:rPr>
          <w:rFonts w:ascii="Arial" w:hAnsi="Arial" w:cs="Arial"/>
          <w:color w:val="333333"/>
          <w:sz w:val="21"/>
          <w:szCs w:val="21"/>
        </w:rPr>
        <w:t> </w:t>
      </w:r>
      <w:r>
        <w:rPr>
          <w:rFonts w:ascii="Arial" w:hAnsi="Arial" w:cs="Arial"/>
          <w:color w:val="333333"/>
          <w:sz w:val="21"/>
          <w:szCs w:val="21"/>
        </w:rPr>
        <w:t>来做，</w:t>
      </w:r>
      <w:r>
        <w:rPr>
          <w:rStyle w:val="HTML"/>
          <w:rFonts w:ascii="Courier New" w:hAnsi="Courier New" w:cs="Courier New"/>
          <w:color w:val="333333"/>
        </w:rPr>
        <w:t>search_after</w:t>
      </w:r>
      <w:r>
        <w:rPr>
          <w:rFonts w:ascii="Arial" w:hAnsi="Arial" w:cs="Arial"/>
          <w:color w:val="333333"/>
          <w:sz w:val="21"/>
          <w:szCs w:val="21"/>
        </w:rPr>
        <w:t> </w:t>
      </w:r>
      <w:r>
        <w:rPr>
          <w:rFonts w:ascii="Arial" w:hAnsi="Arial" w:cs="Arial"/>
          <w:color w:val="333333"/>
          <w:sz w:val="21"/>
          <w:szCs w:val="21"/>
        </w:rPr>
        <w:t>的思想是使用前一页的结果来帮助检索下一页的数据，显然，这种方式也不允许你随意翻页，你只能一页页往后翻。初始化时，需要使用一个唯一值的字段作为</w:t>
      </w:r>
      <w:r>
        <w:rPr>
          <w:rFonts w:ascii="Arial" w:hAnsi="Arial" w:cs="Arial"/>
          <w:color w:val="333333"/>
          <w:sz w:val="21"/>
          <w:szCs w:val="21"/>
        </w:rPr>
        <w:t xml:space="preserve"> sort </w:t>
      </w:r>
      <w:r>
        <w:rPr>
          <w:rFonts w:ascii="Arial" w:hAnsi="Arial" w:cs="Arial"/>
          <w:color w:val="333333"/>
          <w:sz w:val="21"/>
          <w:szCs w:val="21"/>
        </w:rPr>
        <w:t>字段。</w:t>
      </w:r>
    </w:p>
    <w:p w:rsidR="006A1E99" w:rsidRDefault="006A1E99" w:rsidP="006A1E99">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其他优化方案</w:t>
      </w:r>
      <w:r>
        <w:rPr>
          <w:rFonts w:ascii="Arial" w:hAnsi="Arial" w:cs="Arial"/>
          <w:color w:val="333333"/>
          <w:sz w:val="21"/>
          <w:szCs w:val="21"/>
        </w:rPr>
        <w:t>: </w:t>
      </w:r>
      <w:hyperlink r:id="rId14" w:anchor="heading-4" w:history="1">
        <w:r>
          <w:rPr>
            <w:rStyle w:val="a5"/>
            <w:rFonts w:ascii="Arial" w:hAnsi="Arial" w:cs="Arial"/>
            <w:color w:val="3572B0"/>
            <w:sz w:val="21"/>
            <w:szCs w:val="21"/>
          </w:rPr>
          <w:t>https://juejin.im/post/5dada89af265da5b6b6317f9?utm_source=gold_browser_extension#heading-4</w:t>
        </w:r>
      </w:hyperlink>
    </w:p>
    <w:p w:rsidR="006A1E99" w:rsidRDefault="006A1E99" w:rsidP="006A1E99">
      <w:r>
        <w:br/>
      </w:r>
    </w:p>
    <w:p w:rsidR="006A1E99" w:rsidRDefault="006A1E99" w:rsidP="006A1E99">
      <w:pPr>
        <w:pStyle w:val="1"/>
      </w:pPr>
      <w:r>
        <w:rPr>
          <w:rFonts w:hint="eastAsia"/>
        </w:rPr>
        <w:t>M</w:t>
      </w:r>
      <w:r>
        <w:t>ySql:</w:t>
      </w:r>
    </w:p>
    <w:p w:rsidR="006A1E99" w:rsidRDefault="006A1E99" w:rsidP="006A1E99">
      <w:pPr>
        <w:pStyle w:val="2"/>
        <w:spacing w:before="0" w:after="0"/>
        <w:rPr>
          <w:rFonts w:ascii="Arial" w:hAnsi="Arial" w:cs="Arial"/>
          <w:b w:val="0"/>
          <w:bCs w:val="0"/>
          <w:color w:val="333333"/>
          <w:sz w:val="30"/>
          <w:szCs w:val="30"/>
        </w:rPr>
      </w:pPr>
      <w:r>
        <w:rPr>
          <w:rFonts w:ascii="Arial" w:hAnsi="Arial" w:cs="Arial"/>
          <w:b w:val="0"/>
          <w:bCs w:val="0"/>
          <w:color w:val="333333"/>
          <w:sz w:val="30"/>
          <w:szCs w:val="30"/>
        </w:rPr>
        <w:t>1.mysql</w:t>
      </w:r>
      <w:r>
        <w:rPr>
          <w:rFonts w:ascii="Arial" w:hAnsi="Arial" w:cs="Arial"/>
          <w:b w:val="0"/>
          <w:bCs w:val="0"/>
          <w:color w:val="333333"/>
          <w:sz w:val="30"/>
          <w:szCs w:val="30"/>
        </w:rPr>
        <w:t>搜索引擎</w:t>
      </w:r>
    </w:p>
    <w:p w:rsidR="006A1E99" w:rsidRDefault="006A1E99" w:rsidP="006A1E99">
      <w:r>
        <w:rPr>
          <w:noProof/>
        </w:rPr>
        <w:drawing>
          <wp:inline distT="0" distB="0" distL="0" distR="0" wp14:anchorId="24C4EA1C" wp14:editId="65893E02">
            <wp:extent cx="5274310" cy="29667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6720"/>
                    </a:xfrm>
                    <a:prstGeom prst="rect">
                      <a:avLst/>
                    </a:prstGeom>
                  </pic:spPr>
                </pic:pic>
              </a:graphicData>
            </a:graphic>
          </wp:inline>
        </w:drawing>
      </w:r>
    </w:p>
    <w:p w:rsidR="006A1E99" w:rsidRDefault="006A1E99" w:rsidP="006A1E99">
      <w:pPr>
        <w:pStyle w:val="a3"/>
        <w:spacing w:before="150" w:beforeAutospacing="0" w:after="0" w:afterAutospacing="0"/>
        <w:rPr>
          <w:rFonts w:ascii="Arial" w:hAnsi="Arial" w:cs="Arial"/>
          <w:color w:val="333333"/>
          <w:sz w:val="21"/>
          <w:szCs w:val="21"/>
        </w:rPr>
      </w:pPr>
      <w:r>
        <w:rPr>
          <w:rFonts w:ascii="Arial" w:hAnsi="Arial" w:cs="Arial"/>
          <w:color w:val="000000"/>
          <w:sz w:val="21"/>
          <w:szCs w:val="21"/>
        </w:rPr>
        <w:t>MySQL5.5</w:t>
      </w:r>
      <w:r>
        <w:rPr>
          <w:rFonts w:ascii="Arial" w:hAnsi="Arial" w:cs="Arial"/>
          <w:color w:val="000000"/>
          <w:sz w:val="21"/>
          <w:szCs w:val="21"/>
        </w:rPr>
        <w:t>以后默认使用</w:t>
      </w:r>
      <w:r>
        <w:rPr>
          <w:rFonts w:ascii="Arial" w:hAnsi="Arial" w:cs="Arial"/>
          <w:color w:val="000000"/>
          <w:sz w:val="21"/>
          <w:szCs w:val="21"/>
        </w:rPr>
        <w:t>InnoDB</w:t>
      </w:r>
      <w:r>
        <w:rPr>
          <w:rFonts w:ascii="Arial" w:hAnsi="Arial" w:cs="Arial"/>
          <w:color w:val="000000"/>
          <w:sz w:val="21"/>
          <w:szCs w:val="21"/>
        </w:rPr>
        <w:t>存储引擎，其中</w:t>
      </w:r>
      <w:r>
        <w:rPr>
          <w:rFonts w:ascii="Arial" w:hAnsi="Arial" w:cs="Arial"/>
          <w:color w:val="000000"/>
          <w:sz w:val="21"/>
          <w:szCs w:val="21"/>
        </w:rPr>
        <w:t>InnoDB</w:t>
      </w:r>
      <w:r>
        <w:rPr>
          <w:rFonts w:ascii="Arial" w:hAnsi="Arial" w:cs="Arial"/>
          <w:color w:val="000000"/>
          <w:sz w:val="21"/>
          <w:szCs w:val="21"/>
        </w:rPr>
        <w:t>和</w:t>
      </w:r>
      <w:r>
        <w:rPr>
          <w:rFonts w:ascii="Arial" w:hAnsi="Arial" w:cs="Arial"/>
          <w:color w:val="000000"/>
          <w:sz w:val="21"/>
          <w:szCs w:val="21"/>
        </w:rPr>
        <w:t>BDB</w:t>
      </w:r>
      <w:r>
        <w:rPr>
          <w:rFonts w:ascii="Arial" w:hAnsi="Arial" w:cs="Arial"/>
          <w:color w:val="000000"/>
          <w:sz w:val="21"/>
          <w:szCs w:val="21"/>
        </w:rPr>
        <w:t>提供事务安全表，其它存储引擎都是非事务安全表。</w:t>
      </w:r>
      <w:r>
        <w:rPr>
          <w:rFonts w:ascii="Arial" w:hAnsi="Arial" w:cs="Arial"/>
          <w:color w:val="000000"/>
          <w:sz w:val="21"/>
          <w:szCs w:val="21"/>
        </w:rPr>
        <w:t> </w:t>
      </w:r>
      <w:r>
        <w:rPr>
          <w:rFonts w:ascii="Arial" w:hAnsi="Arial" w:cs="Arial"/>
          <w:color w:val="000000"/>
          <w:sz w:val="21"/>
          <w:szCs w:val="21"/>
        </w:rPr>
        <w:t>若要修改默认引擎，可以修改配置文件中的</w:t>
      </w:r>
      <w:r>
        <w:rPr>
          <w:rFonts w:ascii="Arial" w:hAnsi="Arial" w:cs="Arial"/>
          <w:color w:val="000000"/>
          <w:sz w:val="21"/>
          <w:szCs w:val="21"/>
        </w:rPr>
        <w:t>default-storage-engine</w:t>
      </w:r>
      <w:r>
        <w:rPr>
          <w:rFonts w:ascii="Arial" w:hAnsi="Arial" w:cs="Arial"/>
          <w:color w:val="000000"/>
          <w:sz w:val="21"/>
          <w:szCs w:val="21"/>
        </w:rPr>
        <w:t>。可以通过：</w:t>
      </w:r>
      <w:r>
        <w:rPr>
          <w:rFonts w:ascii="Arial" w:hAnsi="Arial" w:cs="Arial"/>
          <w:color w:val="000000"/>
          <w:sz w:val="21"/>
          <w:szCs w:val="21"/>
        </w:rPr>
        <w:t>show variables like ‘default_storage_engine’;</w:t>
      </w:r>
      <w:r>
        <w:rPr>
          <w:rFonts w:ascii="Arial" w:hAnsi="Arial" w:cs="Arial"/>
          <w:color w:val="000000"/>
          <w:sz w:val="21"/>
          <w:szCs w:val="21"/>
        </w:rPr>
        <w:t>查看当前数据库到默认引擎。命令：</w:t>
      </w:r>
      <w:r>
        <w:rPr>
          <w:rFonts w:ascii="Arial" w:hAnsi="Arial" w:cs="Arial"/>
          <w:color w:val="000000"/>
          <w:sz w:val="21"/>
          <w:szCs w:val="21"/>
        </w:rPr>
        <w:t>show engines</w:t>
      </w:r>
      <w:r>
        <w:rPr>
          <w:rFonts w:ascii="Arial" w:hAnsi="Arial" w:cs="Arial"/>
          <w:color w:val="000000"/>
          <w:sz w:val="21"/>
          <w:szCs w:val="21"/>
        </w:rPr>
        <w:t>和</w:t>
      </w:r>
      <w:r>
        <w:rPr>
          <w:rFonts w:ascii="Arial" w:hAnsi="Arial" w:cs="Arial"/>
          <w:color w:val="000000"/>
          <w:sz w:val="21"/>
          <w:szCs w:val="21"/>
        </w:rPr>
        <w:t>show variables like ‘have%’</w:t>
      </w:r>
      <w:r>
        <w:rPr>
          <w:rFonts w:ascii="Arial" w:hAnsi="Arial" w:cs="Arial"/>
          <w:color w:val="000000"/>
          <w:sz w:val="21"/>
          <w:szCs w:val="21"/>
        </w:rPr>
        <w:t>可以列出当前数据库所支持到引擎。其中</w:t>
      </w:r>
      <w:r>
        <w:rPr>
          <w:rFonts w:ascii="Arial" w:hAnsi="Arial" w:cs="Arial"/>
          <w:color w:val="000000"/>
          <w:sz w:val="21"/>
          <w:szCs w:val="21"/>
        </w:rPr>
        <w:t>Value</w:t>
      </w:r>
      <w:r>
        <w:rPr>
          <w:rFonts w:ascii="Arial" w:hAnsi="Arial" w:cs="Arial"/>
          <w:color w:val="000000"/>
          <w:sz w:val="21"/>
          <w:szCs w:val="21"/>
        </w:rPr>
        <w:t>显示为</w:t>
      </w:r>
      <w:r>
        <w:rPr>
          <w:rFonts w:ascii="Arial" w:hAnsi="Arial" w:cs="Arial"/>
          <w:color w:val="000000"/>
          <w:sz w:val="21"/>
          <w:szCs w:val="21"/>
        </w:rPr>
        <w:t>disabled</w:t>
      </w:r>
      <w:r>
        <w:rPr>
          <w:rFonts w:ascii="Arial" w:hAnsi="Arial" w:cs="Arial"/>
          <w:color w:val="000000"/>
          <w:sz w:val="21"/>
          <w:szCs w:val="21"/>
        </w:rPr>
        <w:t>的记录表示数据库支持此引擎，而在数据库启动时被禁用。在</w:t>
      </w:r>
      <w:r>
        <w:rPr>
          <w:rFonts w:ascii="Arial" w:hAnsi="Arial" w:cs="Arial"/>
          <w:color w:val="000000"/>
          <w:sz w:val="21"/>
          <w:szCs w:val="21"/>
        </w:rPr>
        <w:t>MySQL5.1</w:t>
      </w:r>
      <w:r>
        <w:rPr>
          <w:rFonts w:ascii="Arial" w:hAnsi="Arial" w:cs="Arial"/>
          <w:color w:val="000000"/>
          <w:sz w:val="21"/>
          <w:szCs w:val="21"/>
        </w:rPr>
        <w:t>以后，</w:t>
      </w:r>
      <w:r>
        <w:rPr>
          <w:rFonts w:ascii="Arial" w:hAnsi="Arial" w:cs="Arial"/>
          <w:color w:val="000000"/>
          <w:sz w:val="21"/>
          <w:szCs w:val="21"/>
        </w:rPr>
        <w:t>INFORMATION_SCHEMA</w:t>
      </w:r>
      <w:r>
        <w:rPr>
          <w:rFonts w:ascii="Arial" w:hAnsi="Arial" w:cs="Arial"/>
          <w:color w:val="000000"/>
          <w:sz w:val="21"/>
          <w:szCs w:val="21"/>
        </w:rPr>
        <w:t>数据库中存在一个</w:t>
      </w:r>
      <w:r>
        <w:rPr>
          <w:rFonts w:ascii="Arial" w:hAnsi="Arial" w:cs="Arial"/>
          <w:color w:val="000000"/>
          <w:sz w:val="21"/>
          <w:szCs w:val="21"/>
        </w:rPr>
        <w:t>ENGINES</w:t>
      </w:r>
      <w:r>
        <w:rPr>
          <w:rFonts w:ascii="Arial" w:hAnsi="Arial" w:cs="Arial"/>
          <w:color w:val="000000"/>
          <w:sz w:val="21"/>
          <w:szCs w:val="21"/>
        </w:rPr>
        <w:t>的表，它提供的信息与</w:t>
      </w:r>
      <w:r>
        <w:rPr>
          <w:rFonts w:ascii="Arial" w:hAnsi="Arial" w:cs="Arial"/>
          <w:color w:val="000000"/>
          <w:sz w:val="21"/>
          <w:szCs w:val="21"/>
        </w:rPr>
        <w:t>show engines;</w:t>
      </w:r>
      <w:r>
        <w:rPr>
          <w:rFonts w:ascii="Arial" w:hAnsi="Arial" w:cs="Arial"/>
          <w:color w:val="000000"/>
          <w:sz w:val="21"/>
          <w:szCs w:val="21"/>
        </w:rPr>
        <w:t>语句完全一样，可以使用下面语句来查询哪些存储引擎支持事物处理：</w:t>
      </w:r>
      <w:r>
        <w:rPr>
          <w:rFonts w:ascii="Arial" w:hAnsi="Arial" w:cs="Arial"/>
          <w:color w:val="000000"/>
          <w:sz w:val="21"/>
          <w:szCs w:val="21"/>
        </w:rPr>
        <w:t>select engine from information_chema.engines where transactions = ‘yes’; </w:t>
      </w:r>
    </w:p>
    <w:p w:rsidR="006A1E99" w:rsidRDefault="006A1E99" w:rsidP="006A1E99">
      <w:pPr>
        <w:pStyle w:val="a3"/>
        <w:spacing w:before="150" w:beforeAutospacing="0" w:after="0" w:afterAutospacing="0"/>
        <w:rPr>
          <w:rFonts w:ascii="Arial" w:hAnsi="Arial" w:cs="Arial"/>
          <w:color w:val="333333"/>
          <w:sz w:val="21"/>
          <w:szCs w:val="21"/>
        </w:rPr>
      </w:pPr>
      <w:r>
        <w:rPr>
          <w:rFonts w:ascii="Arial" w:hAnsi="Arial" w:cs="Arial"/>
          <w:color w:val="000000"/>
          <w:sz w:val="21"/>
          <w:szCs w:val="21"/>
        </w:rPr>
        <w:t>可以通过</w:t>
      </w:r>
      <w:r>
        <w:rPr>
          <w:rFonts w:ascii="Arial" w:hAnsi="Arial" w:cs="Arial"/>
          <w:color w:val="000000"/>
          <w:sz w:val="21"/>
          <w:szCs w:val="21"/>
        </w:rPr>
        <w:t>engine</w:t>
      </w:r>
      <w:r>
        <w:rPr>
          <w:rFonts w:ascii="Arial" w:hAnsi="Arial" w:cs="Arial"/>
          <w:color w:val="000000"/>
          <w:sz w:val="21"/>
          <w:szCs w:val="21"/>
        </w:rPr>
        <w:t>关键字在创建或修改数据库时指定所使用到引擎。</w:t>
      </w:r>
      <w:r>
        <w:rPr>
          <w:rFonts w:ascii="Arial" w:hAnsi="Arial" w:cs="Arial"/>
          <w:color w:val="000000"/>
          <w:sz w:val="21"/>
          <w:szCs w:val="21"/>
        </w:rPr>
        <w:t> </w:t>
      </w:r>
      <w:r>
        <w:rPr>
          <w:rFonts w:ascii="Arial" w:hAnsi="Arial" w:cs="Arial"/>
          <w:color w:val="333333"/>
          <w:sz w:val="21"/>
          <w:szCs w:val="21"/>
        </w:rPr>
        <w:br/>
      </w:r>
      <w:r>
        <w:rPr>
          <w:rFonts w:ascii="Arial" w:hAnsi="Arial" w:cs="Arial"/>
          <w:color w:val="000000"/>
          <w:sz w:val="21"/>
          <w:szCs w:val="21"/>
        </w:rPr>
        <w:t>主要存储引擎：</w:t>
      </w:r>
      <w:r>
        <w:rPr>
          <w:rFonts w:ascii="Arial" w:hAnsi="Arial" w:cs="Arial"/>
          <w:color w:val="000000"/>
          <w:sz w:val="21"/>
          <w:szCs w:val="21"/>
        </w:rPr>
        <w:t>MyISAM</w:t>
      </w:r>
      <w:r>
        <w:rPr>
          <w:rFonts w:ascii="Arial" w:hAnsi="Arial" w:cs="Arial"/>
          <w:color w:val="000000"/>
          <w:sz w:val="21"/>
          <w:szCs w:val="21"/>
        </w:rPr>
        <w:t>、</w:t>
      </w:r>
      <w:r>
        <w:rPr>
          <w:rFonts w:ascii="Arial" w:hAnsi="Arial" w:cs="Arial"/>
          <w:color w:val="000000"/>
          <w:sz w:val="21"/>
          <w:szCs w:val="21"/>
        </w:rPr>
        <w:t>InnoDB</w:t>
      </w:r>
      <w:r>
        <w:rPr>
          <w:rFonts w:ascii="Arial" w:hAnsi="Arial" w:cs="Arial"/>
          <w:color w:val="000000"/>
          <w:sz w:val="21"/>
          <w:szCs w:val="21"/>
        </w:rPr>
        <w:t>、</w:t>
      </w:r>
      <w:r>
        <w:rPr>
          <w:rFonts w:ascii="Arial" w:hAnsi="Arial" w:cs="Arial"/>
          <w:color w:val="000000"/>
          <w:sz w:val="21"/>
          <w:szCs w:val="21"/>
        </w:rPr>
        <w:t>MEMORY</w:t>
      </w:r>
      <w:r>
        <w:rPr>
          <w:rFonts w:ascii="Arial" w:hAnsi="Arial" w:cs="Arial"/>
          <w:color w:val="000000"/>
          <w:sz w:val="21"/>
          <w:szCs w:val="21"/>
        </w:rPr>
        <w:t>和</w:t>
      </w:r>
      <w:r>
        <w:rPr>
          <w:rFonts w:ascii="Arial" w:hAnsi="Arial" w:cs="Arial"/>
          <w:color w:val="000000"/>
          <w:sz w:val="21"/>
          <w:szCs w:val="21"/>
        </w:rPr>
        <w:t>MERGE</w:t>
      </w:r>
      <w:r>
        <w:rPr>
          <w:rFonts w:ascii="Arial" w:hAnsi="Arial" w:cs="Arial"/>
          <w:color w:val="000000"/>
          <w:sz w:val="21"/>
          <w:szCs w:val="21"/>
        </w:rPr>
        <w:t>介绍：</w:t>
      </w:r>
      <w:r>
        <w:rPr>
          <w:rFonts w:ascii="Arial" w:hAnsi="Arial" w:cs="Arial"/>
          <w:color w:val="000000"/>
          <w:sz w:val="21"/>
          <w:szCs w:val="21"/>
        </w:rPr>
        <w:t> </w:t>
      </w:r>
      <w:r>
        <w:rPr>
          <w:rFonts w:ascii="Arial" w:hAnsi="Arial" w:cs="Arial"/>
          <w:color w:val="333333"/>
          <w:sz w:val="21"/>
          <w:szCs w:val="21"/>
        </w:rPr>
        <w:br/>
      </w:r>
      <w:r>
        <w:rPr>
          <w:rFonts w:ascii="Arial" w:hAnsi="Arial" w:cs="Arial"/>
          <w:color w:val="000000"/>
          <w:sz w:val="21"/>
          <w:szCs w:val="21"/>
        </w:rPr>
        <w:t>在创建表到时候通过</w:t>
      </w:r>
      <w:r>
        <w:rPr>
          <w:rFonts w:ascii="Arial" w:hAnsi="Arial" w:cs="Arial"/>
          <w:color w:val="000000"/>
          <w:sz w:val="21"/>
          <w:szCs w:val="21"/>
        </w:rPr>
        <w:t>engine=…</w:t>
      </w:r>
      <w:r>
        <w:rPr>
          <w:rFonts w:ascii="Arial" w:hAnsi="Arial" w:cs="Arial"/>
          <w:color w:val="000000"/>
          <w:sz w:val="21"/>
          <w:szCs w:val="21"/>
        </w:rPr>
        <w:t>或</w:t>
      </w:r>
      <w:r>
        <w:rPr>
          <w:rFonts w:ascii="Arial" w:hAnsi="Arial" w:cs="Arial"/>
          <w:color w:val="000000"/>
          <w:sz w:val="21"/>
          <w:szCs w:val="21"/>
        </w:rPr>
        <w:t>type=…</w:t>
      </w:r>
      <w:r>
        <w:rPr>
          <w:rFonts w:ascii="Arial" w:hAnsi="Arial" w:cs="Arial"/>
          <w:color w:val="000000"/>
          <w:sz w:val="21"/>
          <w:szCs w:val="21"/>
        </w:rPr>
        <w:t>来指定所要使用到引擎。</w:t>
      </w:r>
      <w:r>
        <w:rPr>
          <w:rFonts w:ascii="Arial" w:hAnsi="Arial" w:cs="Arial"/>
          <w:color w:val="000000"/>
          <w:sz w:val="21"/>
          <w:szCs w:val="21"/>
        </w:rPr>
        <w:t>show table status from DBname</w:t>
      </w:r>
      <w:r>
        <w:rPr>
          <w:rFonts w:ascii="Arial" w:hAnsi="Arial" w:cs="Arial"/>
          <w:color w:val="000000"/>
          <w:sz w:val="21"/>
          <w:szCs w:val="21"/>
        </w:rPr>
        <w:t>来查看指定表到引擎。</w:t>
      </w:r>
    </w:p>
    <w:p w:rsidR="006A1E99" w:rsidRDefault="006A1E99" w:rsidP="006A1E99">
      <w:pPr>
        <w:pStyle w:val="a3"/>
        <w:spacing w:before="150" w:beforeAutospacing="0" w:after="0" w:afterAutospacing="0"/>
        <w:rPr>
          <w:rFonts w:ascii="Arial" w:hAnsi="Arial" w:cs="Arial"/>
          <w:color w:val="333333"/>
          <w:sz w:val="21"/>
          <w:szCs w:val="21"/>
        </w:rPr>
      </w:pPr>
      <w:r>
        <w:rPr>
          <w:rStyle w:val="a4"/>
          <w:rFonts w:ascii="Arial" w:hAnsi="Arial" w:cs="Arial"/>
          <w:color w:val="333333"/>
          <w:sz w:val="21"/>
          <w:szCs w:val="21"/>
        </w:rPr>
        <w:t>MyISAM</w:t>
      </w:r>
      <w:r>
        <w:rPr>
          <w:rFonts w:ascii="Arial" w:hAnsi="Arial" w:cs="Arial"/>
          <w:color w:val="333333"/>
          <w:sz w:val="21"/>
          <w:szCs w:val="21"/>
        </w:rPr>
        <w:br/>
      </w:r>
      <w:r>
        <w:rPr>
          <w:rFonts w:ascii="Arial" w:hAnsi="Arial" w:cs="Arial"/>
          <w:color w:val="333333"/>
          <w:sz w:val="21"/>
          <w:szCs w:val="21"/>
        </w:rPr>
        <w:t>它不支持事务，也不支持外键，尤其是访问速度快，对事务完整性没有要求或者以</w:t>
      </w:r>
      <w:r>
        <w:rPr>
          <w:rFonts w:ascii="Arial" w:hAnsi="Arial" w:cs="Arial"/>
          <w:color w:val="333333"/>
          <w:sz w:val="21"/>
          <w:szCs w:val="21"/>
        </w:rPr>
        <w:t>SELECT</w:t>
      </w:r>
      <w:r>
        <w:rPr>
          <w:rFonts w:ascii="Arial" w:hAnsi="Arial" w:cs="Arial"/>
          <w:color w:val="333333"/>
          <w:sz w:val="21"/>
          <w:szCs w:val="21"/>
        </w:rPr>
        <w:t>、</w:t>
      </w:r>
      <w:r>
        <w:rPr>
          <w:rFonts w:ascii="Arial" w:hAnsi="Arial" w:cs="Arial"/>
          <w:color w:val="333333"/>
          <w:sz w:val="21"/>
          <w:szCs w:val="21"/>
        </w:rPr>
        <w:t>INSERT</w:t>
      </w:r>
      <w:r>
        <w:rPr>
          <w:rFonts w:ascii="Arial" w:hAnsi="Arial" w:cs="Arial"/>
          <w:color w:val="333333"/>
          <w:sz w:val="21"/>
          <w:szCs w:val="21"/>
        </w:rPr>
        <w:t>为主的应用基本都可以使用这个引擎来创建表。</w:t>
      </w:r>
      <w:r>
        <w:rPr>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t>每个</w:t>
      </w:r>
      <w:r>
        <w:rPr>
          <w:rFonts w:ascii="Arial" w:hAnsi="Arial" w:cs="Arial"/>
          <w:color w:val="333333"/>
          <w:sz w:val="21"/>
          <w:szCs w:val="21"/>
        </w:rPr>
        <w:t>MyISAM</w:t>
      </w:r>
      <w:r>
        <w:rPr>
          <w:rFonts w:ascii="Arial" w:hAnsi="Arial" w:cs="Arial"/>
          <w:color w:val="333333"/>
          <w:sz w:val="21"/>
          <w:szCs w:val="21"/>
        </w:rPr>
        <w:t>在磁盘上存储成</w:t>
      </w:r>
      <w:r>
        <w:rPr>
          <w:rFonts w:ascii="Arial" w:hAnsi="Arial" w:cs="Arial"/>
          <w:color w:val="333333"/>
          <w:sz w:val="21"/>
          <w:szCs w:val="21"/>
        </w:rPr>
        <w:t>3</w:t>
      </w:r>
      <w:r>
        <w:rPr>
          <w:rFonts w:ascii="Arial" w:hAnsi="Arial" w:cs="Arial"/>
          <w:color w:val="333333"/>
          <w:sz w:val="21"/>
          <w:szCs w:val="21"/>
        </w:rPr>
        <w:t>个文件，其中文件名和表名都相同，但是扩展名分别为：</w:t>
      </w:r>
    </w:p>
    <w:p w:rsidR="006A1E99" w:rsidRDefault="006A1E99" w:rsidP="006A1E99">
      <w:pPr>
        <w:widowControl/>
        <w:numPr>
          <w:ilvl w:val="0"/>
          <w:numId w:val="7"/>
        </w:numPr>
        <w:spacing w:before="100" w:beforeAutospacing="1" w:after="100" w:afterAutospacing="1"/>
        <w:ind w:left="450"/>
        <w:jc w:val="left"/>
        <w:rPr>
          <w:rFonts w:ascii="Arial" w:hAnsi="Arial" w:cs="Arial"/>
          <w:color w:val="333333"/>
          <w:szCs w:val="21"/>
        </w:rPr>
      </w:pPr>
      <w:r>
        <w:rPr>
          <w:rFonts w:ascii="Arial" w:hAnsi="Arial" w:cs="Arial"/>
          <w:color w:val="333333"/>
          <w:szCs w:val="21"/>
        </w:rPr>
        <w:t>.frm(</w:t>
      </w:r>
      <w:r>
        <w:rPr>
          <w:rFonts w:ascii="Arial" w:hAnsi="Arial" w:cs="Arial"/>
          <w:color w:val="333333"/>
          <w:szCs w:val="21"/>
        </w:rPr>
        <w:t>存储表定义</w:t>
      </w:r>
      <w:r>
        <w:rPr>
          <w:rFonts w:ascii="Arial" w:hAnsi="Arial" w:cs="Arial"/>
          <w:color w:val="333333"/>
          <w:szCs w:val="21"/>
        </w:rPr>
        <w:t>)</w:t>
      </w:r>
    </w:p>
    <w:p w:rsidR="006A1E99" w:rsidRDefault="006A1E99" w:rsidP="006A1E99">
      <w:pPr>
        <w:widowControl/>
        <w:numPr>
          <w:ilvl w:val="0"/>
          <w:numId w:val="7"/>
        </w:numPr>
        <w:spacing w:before="100" w:beforeAutospacing="1" w:after="100" w:afterAutospacing="1"/>
        <w:ind w:left="450"/>
        <w:jc w:val="left"/>
        <w:rPr>
          <w:rFonts w:ascii="Arial" w:hAnsi="Arial" w:cs="Arial"/>
          <w:color w:val="333333"/>
          <w:szCs w:val="21"/>
        </w:rPr>
      </w:pPr>
      <w:r>
        <w:rPr>
          <w:rFonts w:ascii="Arial" w:hAnsi="Arial" w:cs="Arial"/>
          <w:color w:val="333333"/>
          <w:szCs w:val="21"/>
        </w:rPr>
        <w:t>MYD(MYData</w:t>
      </w:r>
      <w:r>
        <w:rPr>
          <w:rFonts w:ascii="Arial" w:hAnsi="Arial" w:cs="Arial"/>
          <w:color w:val="333333"/>
          <w:szCs w:val="21"/>
        </w:rPr>
        <w:t>，存储数据</w:t>
      </w:r>
      <w:r>
        <w:rPr>
          <w:rFonts w:ascii="Arial" w:hAnsi="Arial" w:cs="Arial"/>
          <w:color w:val="333333"/>
          <w:szCs w:val="21"/>
        </w:rPr>
        <w:t>)</w:t>
      </w:r>
    </w:p>
    <w:p w:rsidR="006A1E99" w:rsidRDefault="006A1E99" w:rsidP="006A1E99">
      <w:pPr>
        <w:widowControl/>
        <w:numPr>
          <w:ilvl w:val="0"/>
          <w:numId w:val="7"/>
        </w:numPr>
        <w:spacing w:before="100" w:beforeAutospacing="1" w:after="100" w:afterAutospacing="1"/>
        <w:ind w:left="450"/>
        <w:jc w:val="left"/>
        <w:rPr>
          <w:rFonts w:ascii="Arial" w:hAnsi="Arial" w:cs="Arial"/>
          <w:color w:val="333333"/>
          <w:szCs w:val="21"/>
        </w:rPr>
      </w:pPr>
      <w:r>
        <w:rPr>
          <w:rFonts w:ascii="Arial" w:hAnsi="Arial" w:cs="Arial"/>
          <w:color w:val="333333"/>
          <w:szCs w:val="21"/>
        </w:rPr>
        <w:t>MYI(MYIndex</w:t>
      </w:r>
      <w:r>
        <w:rPr>
          <w:rFonts w:ascii="Arial" w:hAnsi="Arial" w:cs="Arial"/>
          <w:color w:val="333333"/>
          <w:szCs w:val="21"/>
        </w:rPr>
        <w:t>，存储索引</w:t>
      </w:r>
      <w:r>
        <w:rPr>
          <w:rFonts w:ascii="Arial" w:hAnsi="Arial" w:cs="Arial"/>
          <w:color w:val="333333"/>
          <w:szCs w:val="21"/>
        </w:rPr>
        <w:t>)</w:t>
      </w:r>
    </w:p>
    <w:p w:rsidR="006A1E99" w:rsidRDefault="006A1E99" w:rsidP="006A1E99">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数据文件和索引文件可以放置在不同的目录，平均分配</w:t>
      </w:r>
      <w:r>
        <w:rPr>
          <w:rFonts w:ascii="Arial" w:hAnsi="Arial" w:cs="Arial"/>
          <w:color w:val="333333"/>
          <w:sz w:val="21"/>
          <w:szCs w:val="21"/>
        </w:rPr>
        <w:t>IO</w:t>
      </w:r>
      <w:r>
        <w:rPr>
          <w:rFonts w:ascii="Arial" w:hAnsi="Arial" w:cs="Arial"/>
          <w:color w:val="333333"/>
          <w:sz w:val="21"/>
          <w:szCs w:val="21"/>
        </w:rPr>
        <w:t>，获取更快的速度。要指定数据文件和索引文件的路径，需要在创建表的时候通过</w:t>
      </w:r>
      <w:r>
        <w:rPr>
          <w:rFonts w:ascii="Arial" w:hAnsi="Arial" w:cs="Arial"/>
          <w:color w:val="333333"/>
          <w:sz w:val="21"/>
          <w:szCs w:val="21"/>
        </w:rPr>
        <w:t>DATA DIRECTORY</w:t>
      </w:r>
      <w:r>
        <w:rPr>
          <w:rFonts w:ascii="Arial" w:hAnsi="Arial" w:cs="Arial"/>
          <w:color w:val="333333"/>
          <w:sz w:val="21"/>
          <w:szCs w:val="21"/>
        </w:rPr>
        <w:t>和</w:t>
      </w:r>
      <w:r>
        <w:rPr>
          <w:rFonts w:ascii="Arial" w:hAnsi="Arial" w:cs="Arial"/>
          <w:color w:val="333333"/>
          <w:sz w:val="21"/>
          <w:szCs w:val="21"/>
        </w:rPr>
        <w:t>INDEX DIRECTORY</w:t>
      </w:r>
      <w:r>
        <w:rPr>
          <w:rFonts w:ascii="Arial" w:hAnsi="Arial" w:cs="Arial"/>
          <w:color w:val="333333"/>
          <w:sz w:val="21"/>
          <w:szCs w:val="21"/>
        </w:rPr>
        <w:t>语句指定，文件路径需要使用绝对路径。</w:t>
      </w:r>
      <w:r>
        <w:rPr>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t xml:space="preserve">　　每个</w:t>
      </w:r>
      <w:r>
        <w:rPr>
          <w:rFonts w:ascii="Arial" w:hAnsi="Arial" w:cs="Arial"/>
          <w:color w:val="333333"/>
          <w:sz w:val="21"/>
          <w:szCs w:val="21"/>
        </w:rPr>
        <w:t>MyISAM</w:t>
      </w:r>
      <w:r>
        <w:rPr>
          <w:rFonts w:ascii="Arial" w:hAnsi="Arial" w:cs="Arial"/>
          <w:color w:val="333333"/>
          <w:sz w:val="21"/>
          <w:szCs w:val="21"/>
        </w:rPr>
        <w:t>表都有一个标志，服务器或</w:t>
      </w:r>
      <w:r>
        <w:rPr>
          <w:rFonts w:ascii="Arial" w:hAnsi="Arial" w:cs="Arial"/>
          <w:color w:val="333333"/>
          <w:sz w:val="21"/>
          <w:szCs w:val="21"/>
        </w:rPr>
        <w:t>myisamchk</w:t>
      </w:r>
      <w:r>
        <w:rPr>
          <w:rFonts w:ascii="Arial" w:hAnsi="Arial" w:cs="Arial"/>
          <w:color w:val="333333"/>
          <w:sz w:val="21"/>
          <w:szCs w:val="21"/>
        </w:rPr>
        <w:t>程序在检查</w:t>
      </w:r>
      <w:r>
        <w:rPr>
          <w:rFonts w:ascii="Arial" w:hAnsi="Arial" w:cs="Arial"/>
          <w:color w:val="333333"/>
          <w:sz w:val="21"/>
          <w:szCs w:val="21"/>
        </w:rPr>
        <w:t>MyISAM</w:t>
      </w:r>
      <w:r>
        <w:rPr>
          <w:rFonts w:ascii="Arial" w:hAnsi="Arial" w:cs="Arial"/>
          <w:color w:val="333333"/>
          <w:sz w:val="21"/>
          <w:szCs w:val="21"/>
        </w:rPr>
        <w:t>数据表时会对这个标志进行设置。</w:t>
      </w:r>
      <w:r>
        <w:rPr>
          <w:rFonts w:ascii="Arial" w:hAnsi="Arial" w:cs="Arial"/>
          <w:color w:val="333333"/>
          <w:sz w:val="21"/>
          <w:szCs w:val="21"/>
        </w:rPr>
        <w:t>MyISAM</w:t>
      </w:r>
      <w:r>
        <w:rPr>
          <w:rFonts w:ascii="Arial" w:hAnsi="Arial" w:cs="Arial"/>
          <w:color w:val="333333"/>
          <w:sz w:val="21"/>
          <w:szCs w:val="21"/>
        </w:rPr>
        <w:t>表还有一个标志用来表明该数据表在上次使用后是不是被正常的关闭了。如果服务器以为当机或崩溃，这个标志可以用来判断数据表是否需要检查和修复。如果想让这种检查自动进行，可以在启动服务器时使用</w:t>
      </w:r>
      <w:r>
        <w:rPr>
          <w:rFonts w:ascii="Arial" w:hAnsi="Arial" w:cs="Arial"/>
          <w:color w:val="333333"/>
          <w:sz w:val="21"/>
          <w:szCs w:val="21"/>
        </w:rPr>
        <w:t>–myisam-recover</w:t>
      </w:r>
      <w:r>
        <w:rPr>
          <w:rFonts w:ascii="Arial" w:hAnsi="Arial" w:cs="Arial"/>
          <w:color w:val="333333"/>
          <w:sz w:val="21"/>
          <w:szCs w:val="21"/>
        </w:rPr>
        <w:t>现象。这会让服务器在每次打开一个</w:t>
      </w:r>
      <w:r>
        <w:rPr>
          <w:rFonts w:ascii="Arial" w:hAnsi="Arial" w:cs="Arial"/>
          <w:color w:val="333333"/>
          <w:sz w:val="21"/>
          <w:szCs w:val="21"/>
        </w:rPr>
        <w:t>MyISAM</w:t>
      </w:r>
      <w:r>
        <w:rPr>
          <w:rFonts w:ascii="Arial" w:hAnsi="Arial" w:cs="Arial"/>
          <w:color w:val="333333"/>
          <w:sz w:val="21"/>
          <w:szCs w:val="21"/>
        </w:rPr>
        <w:t>数据表是自动检查数据表的标志并进行必要的修复处理。</w:t>
      </w:r>
      <w:r>
        <w:rPr>
          <w:rFonts w:ascii="Arial" w:hAnsi="Arial" w:cs="Arial"/>
          <w:color w:val="333333"/>
          <w:sz w:val="21"/>
          <w:szCs w:val="21"/>
        </w:rPr>
        <w:t>MyISAM</w:t>
      </w:r>
      <w:r>
        <w:rPr>
          <w:rFonts w:ascii="Arial" w:hAnsi="Arial" w:cs="Arial"/>
          <w:color w:val="333333"/>
          <w:sz w:val="21"/>
          <w:szCs w:val="21"/>
        </w:rPr>
        <w:t>类型的表可能会损坏，可以使用</w:t>
      </w:r>
      <w:r>
        <w:rPr>
          <w:rFonts w:ascii="Arial" w:hAnsi="Arial" w:cs="Arial"/>
          <w:color w:val="333333"/>
          <w:sz w:val="21"/>
          <w:szCs w:val="21"/>
        </w:rPr>
        <w:t>CHECK TABLE</w:t>
      </w:r>
      <w:r>
        <w:rPr>
          <w:rFonts w:ascii="Arial" w:hAnsi="Arial" w:cs="Arial"/>
          <w:color w:val="333333"/>
          <w:sz w:val="21"/>
          <w:szCs w:val="21"/>
        </w:rPr>
        <w:t>语句来检查</w:t>
      </w:r>
      <w:r>
        <w:rPr>
          <w:rFonts w:ascii="Arial" w:hAnsi="Arial" w:cs="Arial"/>
          <w:color w:val="333333"/>
          <w:sz w:val="21"/>
          <w:szCs w:val="21"/>
        </w:rPr>
        <w:t>MyISAM</w:t>
      </w:r>
      <w:r>
        <w:rPr>
          <w:rFonts w:ascii="Arial" w:hAnsi="Arial" w:cs="Arial"/>
          <w:color w:val="333333"/>
          <w:sz w:val="21"/>
          <w:szCs w:val="21"/>
        </w:rPr>
        <w:t>表的健康，并用</w:t>
      </w:r>
      <w:r>
        <w:rPr>
          <w:rFonts w:ascii="Arial" w:hAnsi="Arial" w:cs="Arial"/>
          <w:color w:val="333333"/>
          <w:sz w:val="21"/>
          <w:szCs w:val="21"/>
        </w:rPr>
        <w:t>REPAIR TABLE</w:t>
      </w:r>
      <w:r>
        <w:rPr>
          <w:rFonts w:ascii="Arial" w:hAnsi="Arial" w:cs="Arial"/>
          <w:color w:val="333333"/>
          <w:sz w:val="21"/>
          <w:szCs w:val="21"/>
        </w:rPr>
        <w:t>语句修复一个损坏到</w:t>
      </w:r>
      <w:r>
        <w:rPr>
          <w:rFonts w:ascii="Arial" w:hAnsi="Arial" w:cs="Arial"/>
          <w:color w:val="333333"/>
          <w:sz w:val="21"/>
          <w:szCs w:val="21"/>
        </w:rPr>
        <w:t>MyISAM</w:t>
      </w:r>
      <w:r>
        <w:rPr>
          <w:rFonts w:ascii="Arial" w:hAnsi="Arial" w:cs="Arial"/>
          <w:color w:val="333333"/>
          <w:sz w:val="21"/>
          <w:szCs w:val="21"/>
        </w:rPr>
        <w:t>表。</w:t>
      </w:r>
      <w:r>
        <w:rPr>
          <w:rFonts w:ascii="Arial" w:hAnsi="Arial" w:cs="Arial"/>
          <w:color w:val="333333"/>
          <w:sz w:val="21"/>
          <w:szCs w:val="21"/>
        </w:rPr>
        <w:t> </w:t>
      </w:r>
      <w:r>
        <w:rPr>
          <w:rFonts w:ascii="Arial" w:hAnsi="Arial" w:cs="Arial"/>
          <w:color w:val="333333"/>
          <w:sz w:val="21"/>
          <w:szCs w:val="21"/>
        </w:rPr>
        <w:br/>
        <w:t>MyISAM</w:t>
      </w:r>
      <w:r>
        <w:rPr>
          <w:rFonts w:ascii="Arial" w:hAnsi="Arial" w:cs="Arial"/>
          <w:color w:val="333333"/>
          <w:sz w:val="21"/>
          <w:szCs w:val="21"/>
        </w:rPr>
        <w:t>的表还支持</w:t>
      </w:r>
      <w:r>
        <w:rPr>
          <w:rFonts w:ascii="Arial" w:hAnsi="Arial" w:cs="Arial"/>
          <w:color w:val="333333"/>
          <w:sz w:val="21"/>
          <w:szCs w:val="21"/>
        </w:rPr>
        <w:t>3</w:t>
      </w:r>
      <w:r>
        <w:rPr>
          <w:rFonts w:ascii="Arial" w:hAnsi="Arial" w:cs="Arial"/>
          <w:color w:val="333333"/>
          <w:sz w:val="21"/>
          <w:szCs w:val="21"/>
        </w:rPr>
        <w:t>种不同的存储格式：</w:t>
      </w:r>
    </w:p>
    <w:p w:rsidR="006A1E99" w:rsidRDefault="006A1E99" w:rsidP="006A1E99">
      <w:pPr>
        <w:widowControl/>
        <w:numPr>
          <w:ilvl w:val="0"/>
          <w:numId w:val="8"/>
        </w:numPr>
        <w:spacing w:before="100" w:beforeAutospacing="1" w:after="100" w:afterAutospacing="1"/>
        <w:ind w:left="450"/>
        <w:jc w:val="left"/>
        <w:rPr>
          <w:rFonts w:ascii="Arial" w:hAnsi="Arial" w:cs="Arial"/>
          <w:color w:val="333333"/>
          <w:szCs w:val="21"/>
        </w:rPr>
      </w:pPr>
      <w:r>
        <w:rPr>
          <w:rFonts w:ascii="Arial" w:hAnsi="Arial" w:cs="Arial"/>
          <w:color w:val="333333"/>
          <w:szCs w:val="21"/>
        </w:rPr>
        <w:t>静态</w:t>
      </w:r>
      <w:r>
        <w:rPr>
          <w:rFonts w:ascii="Arial" w:hAnsi="Arial" w:cs="Arial"/>
          <w:color w:val="333333"/>
          <w:szCs w:val="21"/>
        </w:rPr>
        <w:t>(</w:t>
      </w:r>
      <w:r>
        <w:rPr>
          <w:rFonts w:ascii="Arial" w:hAnsi="Arial" w:cs="Arial"/>
          <w:color w:val="333333"/>
          <w:szCs w:val="21"/>
        </w:rPr>
        <w:t>固定长度</w:t>
      </w:r>
      <w:r>
        <w:rPr>
          <w:rFonts w:ascii="Arial" w:hAnsi="Arial" w:cs="Arial"/>
          <w:color w:val="333333"/>
          <w:szCs w:val="21"/>
        </w:rPr>
        <w:t>)</w:t>
      </w:r>
      <w:r>
        <w:rPr>
          <w:rFonts w:ascii="Arial" w:hAnsi="Arial" w:cs="Arial"/>
          <w:color w:val="333333"/>
          <w:szCs w:val="21"/>
        </w:rPr>
        <w:t>表</w:t>
      </w:r>
    </w:p>
    <w:p w:rsidR="006A1E99" w:rsidRDefault="006A1E99" w:rsidP="006A1E99">
      <w:pPr>
        <w:widowControl/>
        <w:numPr>
          <w:ilvl w:val="0"/>
          <w:numId w:val="8"/>
        </w:numPr>
        <w:spacing w:before="100" w:beforeAutospacing="1" w:after="100" w:afterAutospacing="1"/>
        <w:ind w:left="450"/>
        <w:jc w:val="left"/>
        <w:rPr>
          <w:rFonts w:ascii="Arial" w:hAnsi="Arial" w:cs="Arial"/>
          <w:color w:val="333333"/>
          <w:szCs w:val="21"/>
        </w:rPr>
      </w:pPr>
      <w:r>
        <w:rPr>
          <w:rFonts w:ascii="Arial" w:hAnsi="Arial" w:cs="Arial"/>
          <w:color w:val="333333"/>
          <w:szCs w:val="21"/>
        </w:rPr>
        <w:t>动态表</w:t>
      </w:r>
    </w:p>
    <w:p w:rsidR="006A1E99" w:rsidRDefault="006A1E99" w:rsidP="006A1E99">
      <w:pPr>
        <w:widowControl/>
        <w:numPr>
          <w:ilvl w:val="0"/>
          <w:numId w:val="8"/>
        </w:numPr>
        <w:spacing w:before="100" w:beforeAutospacing="1" w:after="100" w:afterAutospacing="1"/>
        <w:ind w:left="450"/>
        <w:jc w:val="left"/>
        <w:rPr>
          <w:rFonts w:ascii="Arial" w:hAnsi="Arial" w:cs="Arial"/>
          <w:color w:val="333333"/>
          <w:szCs w:val="21"/>
        </w:rPr>
      </w:pPr>
      <w:r>
        <w:rPr>
          <w:rFonts w:ascii="Arial" w:hAnsi="Arial" w:cs="Arial"/>
          <w:color w:val="333333"/>
          <w:szCs w:val="21"/>
        </w:rPr>
        <w:t>压缩表</w:t>
      </w:r>
    </w:p>
    <w:p w:rsidR="006A1E99" w:rsidRDefault="006A1E99" w:rsidP="006A1E99">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　　其中静态表是默认的存储格式。静态表中的字段都是非变长字段，这样每个记录都是固定长度的，这种存储方式的优点是存储非常迅速，容易缓存，出现故障容易恢复；缺点是占用的空间通常比动态表多。静态表在数据存储时会根据列定义的宽度定义补足空格，但是在访问的时候并不会得到这些空格，这些空格在返回给应用之前已经去掉。同时需要注意：在某些情况下可能需要返回字段后的空格，而使用这种格式时后面到空格会被自动处理掉。</w:t>
      </w:r>
      <w:r>
        <w:rPr>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t xml:space="preserve">　　动态表包含变长字段，记录不是固定长度的，这样存储的优点是占用空间较少，但是频繁到更新删除记录会产生碎片，需要定期执行</w:t>
      </w:r>
      <w:r>
        <w:rPr>
          <w:rFonts w:ascii="Arial" w:hAnsi="Arial" w:cs="Arial"/>
          <w:color w:val="333333"/>
          <w:sz w:val="21"/>
          <w:szCs w:val="21"/>
        </w:rPr>
        <w:t>OPTIMIZE TABLE</w:t>
      </w:r>
      <w:r>
        <w:rPr>
          <w:rFonts w:ascii="Arial" w:hAnsi="Arial" w:cs="Arial"/>
          <w:color w:val="333333"/>
          <w:sz w:val="21"/>
          <w:szCs w:val="21"/>
        </w:rPr>
        <w:t>语句或</w:t>
      </w:r>
      <w:r>
        <w:rPr>
          <w:rFonts w:ascii="Arial" w:hAnsi="Arial" w:cs="Arial"/>
          <w:color w:val="333333"/>
          <w:sz w:val="21"/>
          <w:szCs w:val="21"/>
        </w:rPr>
        <w:t>myisamchk -r</w:t>
      </w:r>
      <w:r>
        <w:rPr>
          <w:rFonts w:ascii="Arial" w:hAnsi="Arial" w:cs="Arial"/>
          <w:color w:val="333333"/>
          <w:sz w:val="21"/>
          <w:szCs w:val="21"/>
        </w:rPr>
        <w:t>命令来改善性能，并且出现故障的时候恢复相对比较困难。</w:t>
      </w:r>
      <w:r>
        <w:rPr>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t xml:space="preserve">　　压缩表由</w:t>
      </w:r>
      <w:r>
        <w:rPr>
          <w:rFonts w:ascii="Arial" w:hAnsi="Arial" w:cs="Arial"/>
          <w:color w:val="333333"/>
          <w:sz w:val="21"/>
          <w:szCs w:val="21"/>
        </w:rPr>
        <w:t>myisamchk</w:t>
      </w:r>
      <w:r>
        <w:rPr>
          <w:rFonts w:ascii="Arial" w:hAnsi="Arial" w:cs="Arial"/>
          <w:color w:val="333333"/>
          <w:sz w:val="21"/>
          <w:szCs w:val="21"/>
        </w:rPr>
        <w:t>工具创建，占据非常小的空间，因为每条记录都是被单独压缩的，所以只有非常小的访问开支。</w:t>
      </w:r>
    </w:p>
    <w:p w:rsidR="006A1E99" w:rsidRDefault="006A1E99" w:rsidP="006A1E99">
      <w:pPr>
        <w:pStyle w:val="a3"/>
        <w:spacing w:before="150" w:beforeAutospacing="0" w:after="0" w:afterAutospacing="0"/>
        <w:rPr>
          <w:rFonts w:ascii="Arial" w:hAnsi="Arial" w:cs="Arial"/>
          <w:color w:val="333333"/>
          <w:sz w:val="21"/>
          <w:szCs w:val="21"/>
        </w:rPr>
      </w:pPr>
      <w:r>
        <w:rPr>
          <w:rStyle w:val="a4"/>
          <w:rFonts w:ascii="Arial" w:hAnsi="Arial" w:cs="Arial"/>
          <w:color w:val="333333"/>
          <w:sz w:val="21"/>
          <w:szCs w:val="21"/>
        </w:rPr>
        <w:t>InnoDB</w:t>
      </w:r>
      <w:r>
        <w:rPr>
          <w:rFonts w:ascii="Arial" w:hAnsi="Arial" w:cs="Arial"/>
          <w:color w:val="333333"/>
          <w:sz w:val="21"/>
          <w:szCs w:val="21"/>
        </w:rPr>
        <w:br/>
      </w:r>
      <w:r>
        <w:rPr>
          <w:rFonts w:ascii="Arial" w:hAnsi="Arial" w:cs="Arial"/>
          <w:color w:val="333333"/>
          <w:sz w:val="21"/>
          <w:szCs w:val="21"/>
        </w:rPr>
        <w:t xml:space="preserve">　　</w:t>
      </w:r>
      <w:r>
        <w:rPr>
          <w:rFonts w:ascii="Arial" w:hAnsi="Arial" w:cs="Arial"/>
          <w:color w:val="333333"/>
          <w:sz w:val="21"/>
          <w:szCs w:val="21"/>
        </w:rPr>
        <w:t>InnoDB</w:t>
      </w:r>
      <w:r>
        <w:rPr>
          <w:rFonts w:ascii="Arial" w:hAnsi="Arial" w:cs="Arial"/>
          <w:color w:val="333333"/>
          <w:sz w:val="21"/>
          <w:szCs w:val="21"/>
        </w:rPr>
        <w:t>存储引擎提供了具有提交、回滚和崩溃恢复能力的事务安全。但是对比</w:t>
      </w:r>
      <w:r>
        <w:rPr>
          <w:rFonts w:ascii="Arial" w:hAnsi="Arial" w:cs="Arial"/>
          <w:color w:val="333333"/>
          <w:sz w:val="21"/>
          <w:szCs w:val="21"/>
        </w:rPr>
        <w:t>MyISAM</w:t>
      </w:r>
      <w:r>
        <w:rPr>
          <w:rFonts w:ascii="Arial" w:hAnsi="Arial" w:cs="Arial"/>
          <w:color w:val="333333"/>
          <w:sz w:val="21"/>
          <w:szCs w:val="21"/>
        </w:rPr>
        <w:t>的存储引擎，</w:t>
      </w:r>
      <w:r>
        <w:rPr>
          <w:rFonts w:ascii="Arial" w:hAnsi="Arial" w:cs="Arial"/>
          <w:color w:val="333333"/>
          <w:sz w:val="21"/>
          <w:szCs w:val="21"/>
        </w:rPr>
        <w:t>InnoDB</w:t>
      </w:r>
      <w:r>
        <w:rPr>
          <w:rFonts w:ascii="Arial" w:hAnsi="Arial" w:cs="Arial"/>
          <w:color w:val="333333"/>
          <w:sz w:val="21"/>
          <w:szCs w:val="21"/>
        </w:rPr>
        <w:t>写的处理效率差一些并且会占用更多的磁盘空间以保留数据和索引。</w:t>
      </w:r>
    </w:p>
    <w:p w:rsidR="006A1E99" w:rsidRDefault="006A1E99" w:rsidP="006A1E99">
      <w:pPr>
        <w:pStyle w:val="a3"/>
        <w:spacing w:before="150" w:beforeAutospacing="0" w:after="0" w:afterAutospacing="0"/>
        <w:rPr>
          <w:rFonts w:ascii="Arial" w:hAnsi="Arial" w:cs="Arial"/>
          <w:color w:val="333333"/>
          <w:sz w:val="21"/>
          <w:szCs w:val="21"/>
        </w:rPr>
      </w:pPr>
      <w:r>
        <w:rPr>
          <w:rFonts w:ascii="Arial" w:hAnsi="Arial" w:cs="Arial"/>
          <w:color w:val="0000FF"/>
          <w:sz w:val="21"/>
          <w:szCs w:val="21"/>
        </w:rPr>
        <w:t>1)</w:t>
      </w:r>
      <w:r>
        <w:rPr>
          <w:rFonts w:ascii="Arial" w:hAnsi="Arial" w:cs="Arial"/>
          <w:color w:val="0000FF"/>
          <w:sz w:val="21"/>
          <w:szCs w:val="21"/>
        </w:rPr>
        <w:t>自动增长列：</w:t>
      </w:r>
      <w:r>
        <w:rPr>
          <w:rFonts w:ascii="Arial" w:hAnsi="Arial" w:cs="Arial"/>
          <w:color w:val="333333"/>
          <w:sz w:val="21"/>
          <w:szCs w:val="21"/>
        </w:rPr>
        <w:br/>
      </w:r>
      <w:r>
        <w:rPr>
          <w:rFonts w:ascii="Arial" w:hAnsi="Arial" w:cs="Arial"/>
          <w:color w:val="333333"/>
          <w:sz w:val="21"/>
          <w:szCs w:val="21"/>
        </w:rPr>
        <w:t xml:space="preserve">　　</w:t>
      </w:r>
      <w:r>
        <w:rPr>
          <w:rFonts w:ascii="Arial" w:hAnsi="Arial" w:cs="Arial"/>
          <w:color w:val="333333"/>
          <w:sz w:val="21"/>
          <w:szCs w:val="21"/>
        </w:rPr>
        <w:t>InnoDB</w:t>
      </w:r>
      <w:r>
        <w:rPr>
          <w:rFonts w:ascii="Arial" w:hAnsi="Arial" w:cs="Arial"/>
          <w:color w:val="333333"/>
          <w:sz w:val="21"/>
          <w:szCs w:val="21"/>
        </w:rPr>
        <w:t>表的自动增长列可以手工插入，但是插入的如果是空或</w:t>
      </w:r>
      <w:r>
        <w:rPr>
          <w:rFonts w:ascii="Arial" w:hAnsi="Arial" w:cs="Arial"/>
          <w:color w:val="333333"/>
          <w:sz w:val="21"/>
          <w:szCs w:val="21"/>
        </w:rPr>
        <w:t>0</w:t>
      </w:r>
      <w:r>
        <w:rPr>
          <w:rFonts w:ascii="Arial" w:hAnsi="Arial" w:cs="Arial"/>
          <w:color w:val="333333"/>
          <w:sz w:val="21"/>
          <w:szCs w:val="21"/>
        </w:rPr>
        <w:t>，则实际插入到则是自动增长后到值。可以通过</w:t>
      </w:r>
      <w:r>
        <w:rPr>
          <w:rFonts w:ascii="Arial" w:hAnsi="Arial" w:cs="Arial"/>
          <w:color w:val="333333"/>
          <w:sz w:val="21"/>
          <w:szCs w:val="21"/>
        </w:rPr>
        <w:t>”ALTER TABLE…AUTO_INCREMENT=n;”</w:t>
      </w:r>
      <w:r>
        <w:rPr>
          <w:rFonts w:ascii="Arial" w:hAnsi="Arial" w:cs="Arial"/>
          <w:color w:val="333333"/>
          <w:sz w:val="21"/>
          <w:szCs w:val="21"/>
        </w:rPr>
        <w:t>语句强制设置自动增长值的起始值，默认为</w:t>
      </w:r>
      <w:r>
        <w:rPr>
          <w:rFonts w:ascii="Arial" w:hAnsi="Arial" w:cs="Arial"/>
          <w:color w:val="333333"/>
          <w:sz w:val="21"/>
          <w:szCs w:val="21"/>
        </w:rPr>
        <w:t>1</w:t>
      </w:r>
      <w:r>
        <w:rPr>
          <w:rFonts w:ascii="Arial" w:hAnsi="Arial" w:cs="Arial"/>
          <w:color w:val="333333"/>
          <w:sz w:val="21"/>
          <w:szCs w:val="21"/>
        </w:rPr>
        <w:t>，但是该强制到默认值是保存在内存中，数据库重启后该值将会丢失。可以使用</w:t>
      </w:r>
      <w:r>
        <w:rPr>
          <w:rFonts w:ascii="Arial" w:hAnsi="Arial" w:cs="Arial"/>
          <w:color w:val="333333"/>
          <w:sz w:val="21"/>
          <w:szCs w:val="21"/>
        </w:rPr>
        <w:t>LAST_INSERT_ID()</w:t>
      </w:r>
      <w:r>
        <w:rPr>
          <w:rFonts w:ascii="Arial" w:hAnsi="Arial" w:cs="Arial"/>
          <w:color w:val="333333"/>
          <w:sz w:val="21"/>
          <w:szCs w:val="21"/>
        </w:rPr>
        <w:t>查询当前线程最后插入记录使用的值。如果一次插入多条记录，那么返回的是第一条记录使用的自动增长值。</w:t>
      </w:r>
      <w:r>
        <w:rPr>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t xml:space="preserve">　　对于</w:t>
      </w:r>
      <w:r>
        <w:rPr>
          <w:rFonts w:ascii="Arial" w:hAnsi="Arial" w:cs="Arial"/>
          <w:color w:val="333333"/>
          <w:sz w:val="21"/>
          <w:szCs w:val="21"/>
        </w:rPr>
        <w:t>InnoDB</w:t>
      </w:r>
      <w:r>
        <w:rPr>
          <w:rFonts w:ascii="Arial" w:hAnsi="Arial" w:cs="Arial"/>
          <w:color w:val="333333"/>
          <w:sz w:val="21"/>
          <w:szCs w:val="21"/>
        </w:rPr>
        <w:t>表，自动增长列必须是索引。如果是组合索引，也必须是组合索引的第一列，但是对于</w:t>
      </w:r>
      <w:r>
        <w:rPr>
          <w:rFonts w:ascii="Arial" w:hAnsi="Arial" w:cs="Arial"/>
          <w:color w:val="333333"/>
          <w:sz w:val="21"/>
          <w:szCs w:val="21"/>
        </w:rPr>
        <w:t>MyISAM</w:t>
      </w:r>
      <w:r>
        <w:rPr>
          <w:rFonts w:ascii="Arial" w:hAnsi="Arial" w:cs="Arial"/>
          <w:color w:val="333333"/>
          <w:sz w:val="21"/>
          <w:szCs w:val="21"/>
        </w:rPr>
        <w:t>表，自动增长列可以是组合索引的其他列，这样插入记录后，自动增长列是按照组合索引到前面几列排序后递增的。</w:t>
      </w:r>
    </w:p>
    <w:p w:rsidR="006A1E99" w:rsidRDefault="006A1E99" w:rsidP="006A1E99">
      <w:pPr>
        <w:pStyle w:val="a3"/>
        <w:spacing w:before="150" w:beforeAutospacing="0" w:after="0" w:afterAutospacing="0"/>
        <w:rPr>
          <w:rFonts w:ascii="Arial" w:hAnsi="Arial" w:cs="Arial"/>
          <w:color w:val="333333"/>
          <w:sz w:val="21"/>
          <w:szCs w:val="21"/>
        </w:rPr>
      </w:pPr>
      <w:r>
        <w:rPr>
          <w:rFonts w:ascii="Arial" w:hAnsi="Arial" w:cs="Arial"/>
          <w:color w:val="0000FF"/>
          <w:sz w:val="21"/>
          <w:szCs w:val="21"/>
        </w:rPr>
        <w:t>2)</w:t>
      </w:r>
      <w:r>
        <w:rPr>
          <w:rFonts w:ascii="Arial" w:hAnsi="Arial" w:cs="Arial"/>
          <w:color w:val="0000FF"/>
          <w:sz w:val="21"/>
          <w:szCs w:val="21"/>
        </w:rPr>
        <w:t>外键约束</w:t>
      </w:r>
      <w:r>
        <w:rPr>
          <w:rFonts w:ascii="Arial" w:hAnsi="Arial" w:cs="Arial"/>
          <w:color w:val="333333"/>
          <w:sz w:val="21"/>
          <w:szCs w:val="21"/>
        </w:rPr>
        <w:t>：</w:t>
      </w:r>
      <w:r>
        <w:rPr>
          <w:rFonts w:ascii="Arial" w:hAnsi="Arial" w:cs="Arial"/>
          <w:color w:val="333333"/>
          <w:sz w:val="21"/>
          <w:szCs w:val="21"/>
        </w:rPr>
        <w:br/>
      </w:r>
      <w:r>
        <w:rPr>
          <w:rFonts w:ascii="Arial" w:hAnsi="Arial" w:cs="Arial"/>
          <w:color w:val="333333"/>
          <w:sz w:val="21"/>
          <w:szCs w:val="21"/>
        </w:rPr>
        <w:t xml:space="preserve">　　</w:t>
      </w:r>
      <w:r>
        <w:rPr>
          <w:rFonts w:ascii="Arial" w:hAnsi="Arial" w:cs="Arial"/>
          <w:color w:val="333333"/>
          <w:sz w:val="21"/>
          <w:szCs w:val="21"/>
        </w:rPr>
        <w:t>MySQL</w:t>
      </w:r>
      <w:r>
        <w:rPr>
          <w:rFonts w:ascii="Arial" w:hAnsi="Arial" w:cs="Arial"/>
          <w:color w:val="333333"/>
          <w:sz w:val="21"/>
          <w:szCs w:val="21"/>
        </w:rPr>
        <w:t>支持外键的存储引擎只有</w:t>
      </w:r>
      <w:r>
        <w:rPr>
          <w:rFonts w:ascii="Arial" w:hAnsi="Arial" w:cs="Arial"/>
          <w:color w:val="333333"/>
          <w:sz w:val="21"/>
          <w:szCs w:val="21"/>
        </w:rPr>
        <w:t>InnoDB</w:t>
      </w:r>
      <w:r>
        <w:rPr>
          <w:rFonts w:ascii="Arial" w:hAnsi="Arial" w:cs="Arial"/>
          <w:color w:val="333333"/>
          <w:sz w:val="21"/>
          <w:szCs w:val="21"/>
        </w:rPr>
        <w:t>，在创建外键的时候，父表必须有对应的索引，子表在创建外键的时候也会自动创建对应的索引。</w:t>
      </w:r>
      <w:r>
        <w:rPr>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t xml:space="preserve">　　在创建索引的时候，可以指定在删除、更新父表时，对子表进行的相应操作，包括</w:t>
      </w:r>
      <w:r>
        <w:rPr>
          <w:rFonts w:ascii="Arial" w:hAnsi="Arial" w:cs="Arial"/>
          <w:color w:val="333333"/>
          <w:sz w:val="21"/>
          <w:szCs w:val="21"/>
        </w:rPr>
        <w:t>restrict</w:t>
      </w:r>
      <w:r>
        <w:rPr>
          <w:rFonts w:ascii="Arial" w:hAnsi="Arial" w:cs="Arial"/>
          <w:color w:val="333333"/>
          <w:sz w:val="21"/>
          <w:szCs w:val="21"/>
        </w:rPr>
        <w:t>、</w:t>
      </w:r>
      <w:r>
        <w:rPr>
          <w:rFonts w:ascii="Arial" w:hAnsi="Arial" w:cs="Arial"/>
          <w:color w:val="333333"/>
          <w:sz w:val="21"/>
          <w:szCs w:val="21"/>
        </w:rPr>
        <w:t>cascade</w:t>
      </w:r>
      <w:r>
        <w:rPr>
          <w:rFonts w:ascii="Arial" w:hAnsi="Arial" w:cs="Arial"/>
          <w:color w:val="333333"/>
          <w:sz w:val="21"/>
          <w:szCs w:val="21"/>
        </w:rPr>
        <w:t>、</w:t>
      </w:r>
      <w:r>
        <w:rPr>
          <w:rFonts w:ascii="Arial" w:hAnsi="Arial" w:cs="Arial"/>
          <w:color w:val="333333"/>
          <w:sz w:val="21"/>
          <w:szCs w:val="21"/>
        </w:rPr>
        <w:t>set null</w:t>
      </w:r>
      <w:r>
        <w:rPr>
          <w:rFonts w:ascii="Arial" w:hAnsi="Arial" w:cs="Arial"/>
          <w:color w:val="333333"/>
          <w:sz w:val="21"/>
          <w:szCs w:val="21"/>
        </w:rPr>
        <w:t>和</w:t>
      </w:r>
      <w:r>
        <w:rPr>
          <w:rFonts w:ascii="Arial" w:hAnsi="Arial" w:cs="Arial"/>
          <w:color w:val="333333"/>
          <w:sz w:val="21"/>
          <w:szCs w:val="21"/>
        </w:rPr>
        <w:t>no action</w:t>
      </w:r>
      <w:r>
        <w:rPr>
          <w:rFonts w:ascii="Arial" w:hAnsi="Arial" w:cs="Arial"/>
          <w:color w:val="333333"/>
          <w:sz w:val="21"/>
          <w:szCs w:val="21"/>
        </w:rPr>
        <w:t>。其中</w:t>
      </w:r>
      <w:r>
        <w:rPr>
          <w:rFonts w:ascii="Arial" w:hAnsi="Arial" w:cs="Arial"/>
          <w:color w:val="333333"/>
          <w:sz w:val="21"/>
          <w:szCs w:val="21"/>
        </w:rPr>
        <w:t>restrict</w:t>
      </w:r>
      <w:r>
        <w:rPr>
          <w:rFonts w:ascii="Arial" w:hAnsi="Arial" w:cs="Arial"/>
          <w:color w:val="333333"/>
          <w:sz w:val="21"/>
          <w:szCs w:val="21"/>
        </w:rPr>
        <w:t>和</w:t>
      </w:r>
      <w:r>
        <w:rPr>
          <w:rFonts w:ascii="Arial" w:hAnsi="Arial" w:cs="Arial"/>
          <w:color w:val="333333"/>
          <w:sz w:val="21"/>
          <w:szCs w:val="21"/>
        </w:rPr>
        <w:t>no action</w:t>
      </w:r>
      <w:r>
        <w:rPr>
          <w:rFonts w:ascii="Arial" w:hAnsi="Arial" w:cs="Arial"/>
          <w:color w:val="333333"/>
          <w:sz w:val="21"/>
          <w:szCs w:val="21"/>
        </w:rPr>
        <w:t>相同，是指限制在子表有关联的情况下，父表不能更新；</w:t>
      </w:r>
      <w:r>
        <w:rPr>
          <w:rFonts w:ascii="Arial" w:hAnsi="Arial" w:cs="Arial"/>
          <w:color w:val="333333"/>
          <w:sz w:val="21"/>
          <w:szCs w:val="21"/>
        </w:rPr>
        <w:t>casecade</w:t>
      </w:r>
      <w:r>
        <w:rPr>
          <w:rFonts w:ascii="Arial" w:hAnsi="Arial" w:cs="Arial"/>
          <w:color w:val="333333"/>
          <w:sz w:val="21"/>
          <w:szCs w:val="21"/>
        </w:rPr>
        <w:t>表示父表在更新或删除时，更新或者删除子表对应的记录；</w:t>
      </w:r>
      <w:r>
        <w:rPr>
          <w:rFonts w:ascii="Arial" w:hAnsi="Arial" w:cs="Arial"/>
          <w:color w:val="333333"/>
          <w:sz w:val="21"/>
          <w:szCs w:val="21"/>
        </w:rPr>
        <w:t xml:space="preserve">set null </w:t>
      </w:r>
      <w:r>
        <w:rPr>
          <w:rFonts w:ascii="Arial" w:hAnsi="Arial" w:cs="Arial"/>
          <w:color w:val="333333"/>
          <w:sz w:val="21"/>
          <w:szCs w:val="21"/>
        </w:rPr>
        <w:t>则表示父表在更新或者删除的时候，子表对应的字段被</w:t>
      </w:r>
      <w:r>
        <w:rPr>
          <w:rFonts w:ascii="Arial" w:hAnsi="Arial" w:cs="Arial"/>
          <w:color w:val="333333"/>
          <w:sz w:val="21"/>
          <w:szCs w:val="21"/>
        </w:rPr>
        <w:t>set null</w:t>
      </w:r>
      <w:r>
        <w:rPr>
          <w:rFonts w:ascii="Arial" w:hAnsi="Arial" w:cs="Arial"/>
          <w:color w:val="333333"/>
          <w:sz w:val="21"/>
          <w:szCs w:val="21"/>
        </w:rPr>
        <w:t>。</w:t>
      </w:r>
      <w:r>
        <w:rPr>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t>当某个表被其它表创建了外键参照，那么该表对应的索引或主键被禁止删除。</w:t>
      </w:r>
      <w:r>
        <w:rPr>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t>可以使用</w:t>
      </w:r>
      <w:r>
        <w:rPr>
          <w:rFonts w:ascii="Arial" w:hAnsi="Arial" w:cs="Arial"/>
          <w:color w:val="333333"/>
          <w:sz w:val="21"/>
          <w:szCs w:val="21"/>
        </w:rPr>
        <w:t>set foreign_key_checks=0;</w:t>
      </w:r>
      <w:r>
        <w:rPr>
          <w:rFonts w:ascii="Arial" w:hAnsi="Arial" w:cs="Arial"/>
          <w:color w:val="333333"/>
          <w:sz w:val="21"/>
          <w:szCs w:val="21"/>
        </w:rPr>
        <w:t>临时关闭外键约束，</w:t>
      </w:r>
      <w:r>
        <w:rPr>
          <w:rFonts w:ascii="Arial" w:hAnsi="Arial" w:cs="Arial"/>
          <w:color w:val="333333"/>
          <w:sz w:val="21"/>
          <w:szCs w:val="21"/>
        </w:rPr>
        <w:t>set foreign_key_checks=1;</w:t>
      </w:r>
      <w:r>
        <w:rPr>
          <w:rFonts w:ascii="Arial" w:hAnsi="Arial" w:cs="Arial"/>
          <w:color w:val="333333"/>
          <w:sz w:val="21"/>
          <w:szCs w:val="21"/>
        </w:rPr>
        <w:t>打开约束。</w:t>
      </w:r>
    </w:p>
    <w:p w:rsidR="006A1E99" w:rsidRDefault="006A1E99" w:rsidP="006A1E99">
      <w:pPr>
        <w:pStyle w:val="a3"/>
        <w:spacing w:before="150" w:beforeAutospacing="0" w:after="0" w:afterAutospacing="0"/>
        <w:rPr>
          <w:rFonts w:ascii="Arial" w:hAnsi="Arial" w:cs="Arial"/>
          <w:color w:val="333333"/>
          <w:sz w:val="21"/>
          <w:szCs w:val="21"/>
        </w:rPr>
      </w:pPr>
      <w:r>
        <w:rPr>
          <w:rStyle w:val="a4"/>
          <w:rFonts w:ascii="Arial" w:hAnsi="Arial" w:cs="Arial"/>
          <w:color w:val="333333"/>
          <w:sz w:val="21"/>
          <w:szCs w:val="21"/>
        </w:rPr>
        <w:t>MEMORY</w:t>
      </w:r>
      <w:r>
        <w:rPr>
          <w:rFonts w:ascii="Arial" w:hAnsi="Arial" w:cs="Arial"/>
          <w:color w:val="333333"/>
          <w:sz w:val="21"/>
          <w:szCs w:val="21"/>
        </w:rPr>
        <w:br/>
      </w:r>
      <w:r>
        <w:rPr>
          <w:rFonts w:ascii="Arial" w:hAnsi="Arial" w:cs="Arial"/>
          <w:color w:val="333333"/>
          <w:sz w:val="21"/>
          <w:szCs w:val="21"/>
        </w:rPr>
        <w:t xml:space="preserve">　　</w:t>
      </w:r>
      <w:r>
        <w:rPr>
          <w:rFonts w:ascii="Arial" w:hAnsi="Arial" w:cs="Arial"/>
          <w:color w:val="333333"/>
          <w:sz w:val="21"/>
          <w:szCs w:val="21"/>
        </w:rPr>
        <w:t>memory</w:t>
      </w:r>
      <w:r>
        <w:rPr>
          <w:rFonts w:ascii="Arial" w:hAnsi="Arial" w:cs="Arial"/>
          <w:color w:val="333333"/>
          <w:sz w:val="21"/>
          <w:szCs w:val="21"/>
        </w:rPr>
        <w:t>使用存在内存中的内容来创建表。每个</w:t>
      </w:r>
      <w:r>
        <w:rPr>
          <w:rFonts w:ascii="Arial" w:hAnsi="Arial" w:cs="Arial"/>
          <w:color w:val="333333"/>
          <w:sz w:val="21"/>
          <w:szCs w:val="21"/>
        </w:rPr>
        <w:t>MEMORY</w:t>
      </w:r>
      <w:r>
        <w:rPr>
          <w:rFonts w:ascii="Arial" w:hAnsi="Arial" w:cs="Arial"/>
          <w:color w:val="333333"/>
          <w:sz w:val="21"/>
          <w:szCs w:val="21"/>
        </w:rPr>
        <w:t>表实际对应一个磁盘文件，格式是</w:t>
      </w:r>
      <w:r>
        <w:rPr>
          <w:rFonts w:ascii="Arial" w:hAnsi="Arial" w:cs="Arial"/>
          <w:color w:val="333333"/>
          <w:sz w:val="21"/>
          <w:szCs w:val="21"/>
        </w:rPr>
        <w:t>.frm</w:t>
      </w:r>
      <w:r>
        <w:rPr>
          <w:rFonts w:ascii="Arial" w:hAnsi="Arial" w:cs="Arial"/>
          <w:color w:val="333333"/>
          <w:sz w:val="21"/>
          <w:szCs w:val="21"/>
        </w:rPr>
        <w:t>。</w:t>
      </w:r>
      <w:r>
        <w:rPr>
          <w:rFonts w:ascii="Arial" w:hAnsi="Arial" w:cs="Arial"/>
          <w:color w:val="333333"/>
          <w:sz w:val="21"/>
          <w:szCs w:val="21"/>
        </w:rPr>
        <w:t>MEMORY</w:t>
      </w:r>
      <w:r>
        <w:rPr>
          <w:rFonts w:ascii="Arial" w:hAnsi="Arial" w:cs="Arial"/>
          <w:color w:val="333333"/>
          <w:sz w:val="21"/>
          <w:szCs w:val="21"/>
        </w:rPr>
        <w:t>类型的表访问非常快，因为它到数据是放在内存中的，并且默认使用</w:t>
      </w:r>
      <w:r>
        <w:rPr>
          <w:rFonts w:ascii="Arial" w:hAnsi="Arial" w:cs="Arial"/>
          <w:color w:val="333333"/>
          <w:sz w:val="21"/>
          <w:szCs w:val="21"/>
        </w:rPr>
        <w:t>HASH</w:t>
      </w:r>
      <w:r>
        <w:rPr>
          <w:rFonts w:ascii="Arial" w:hAnsi="Arial" w:cs="Arial"/>
          <w:color w:val="333333"/>
          <w:sz w:val="21"/>
          <w:szCs w:val="21"/>
        </w:rPr>
        <w:t>索引，但是一旦服务器关闭，表中的数据就会丢失，但表还会继续存在。</w:t>
      </w:r>
      <w:r>
        <w:rPr>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t xml:space="preserve">　　默认情况下，</w:t>
      </w:r>
      <w:r>
        <w:rPr>
          <w:rFonts w:ascii="Arial" w:hAnsi="Arial" w:cs="Arial"/>
          <w:color w:val="333333"/>
          <w:sz w:val="21"/>
          <w:szCs w:val="21"/>
        </w:rPr>
        <w:t>memory</w:t>
      </w:r>
      <w:r>
        <w:rPr>
          <w:rFonts w:ascii="Arial" w:hAnsi="Arial" w:cs="Arial"/>
          <w:color w:val="333333"/>
          <w:sz w:val="21"/>
          <w:szCs w:val="21"/>
        </w:rPr>
        <w:t>数据表使用散列索引，利用这种索引进行</w:t>
      </w:r>
      <w:r>
        <w:rPr>
          <w:rFonts w:ascii="Arial" w:hAnsi="Arial" w:cs="Arial"/>
          <w:color w:val="333333"/>
          <w:sz w:val="21"/>
          <w:szCs w:val="21"/>
        </w:rPr>
        <w:t>“</w:t>
      </w:r>
      <w:r>
        <w:rPr>
          <w:rFonts w:ascii="Arial" w:hAnsi="Arial" w:cs="Arial"/>
          <w:color w:val="333333"/>
          <w:sz w:val="21"/>
          <w:szCs w:val="21"/>
        </w:rPr>
        <w:t>相等比较</w:t>
      </w:r>
      <w:r>
        <w:rPr>
          <w:rFonts w:ascii="Arial" w:hAnsi="Arial" w:cs="Arial"/>
          <w:color w:val="333333"/>
          <w:sz w:val="21"/>
          <w:szCs w:val="21"/>
        </w:rPr>
        <w:t>”</w:t>
      </w:r>
      <w:r>
        <w:rPr>
          <w:rFonts w:ascii="Arial" w:hAnsi="Arial" w:cs="Arial"/>
          <w:color w:val="333333"/>
          <w:sz w:val="21"/>
          <w:szCs w:val="21"/>
        </w:rPr>
        <w:t>非常快，但是对</w:t>
      </w:r>
      <w:r>
        <w:rPr>
          <w:rFonts w:ascii="Arial" w:hAnsi="Arial" w:cs="Arial"/>
          <w:color w:val="333333"/>
          <w:sz w:val="21"/>
          <w:szCs w:val="21"/>
        </w:rPr>
        <w:t>“</w:t>
      </w:r>
      <w:r>
        <w:rPr>
          <w:rFonts w:ascii="Arial" w:hAnsi="Arial" w:cs="Arial"/>
          <w:color w:val="333333"/>
          <w:sz w:val="21"/>
          <w:szCs w:val="21"/>
        </w:rPr>
        <w:t>范围比较</w:t>
      </w:r>
      <w:r>
        <w:rPr>
          <w:rFonts w:ascii="Arial" w:hAnsi="Arial" w:cs="Arial"/>
          <w:color w:val="333333"/>
          <w:sz w:val="21"/>
          <w:szCs w:val="21"/>
        </w:rPr>
        <w:t>”</w:t>
      </w:r>
      <w:r>
        <w:rPr>
          <w:rFonts w:ascii="Arial" w:hAnsi="Arial" w:cs="Arial"/>
          <w:color w:val="333333"/>
          <w:sz w:val="21"/>
          <w:szCs w:val="21"/>
        </w:rPr>
        <w:t>的速度就慢多了。因此，散列索引值适合使用在</w:t>
      </w:r>
      <w:r>
        <w:rPr>
          <w:rFonts w:ascii="Arial" w:hAnsi="Arial" w:cs="Arial"/>
          <w:color w:val="333333"/>
          <w:sz w:val="21"/>
          <w:szCs w:val="21"/>
        </w:rPr>
        <w:t>”=”</w:t>
      </w:r>
      <w:r>
        <w:rPr>
          <w:rFonts w:ascii="Arial" w:hAnsi="Arial" w:cs="Arial"/>
          <w:color w:val="333333"/>
          <w:sz w:val="21"/>
          <w:szCs w:val="21"/>
        </w:rPr>
        <w:t>和</w:t>
      </w:r>
      <w:r>
        <w:rPr>
          <w:rFonts w:ascii="Arial" w:hAnsi="Arial" w:cs="Arial"/>
          <w:color w:val="333333"/>
          <w:sz w:val="21"/>
          <w:szCs w:val="21"/>
        </w:rPr>
        <w:t>”&lt;=&gt;”</w:t>
      </w:r>
      <w:r>
        <w:rPr>
          <w:rFonts w:ascii="Arial" w:hAnsi="Arial" w:cs="Arial"/>
          <w:color w:val="333333"/>
          <w:sz w:val="21"/>
          <w:szCs w:val="21"/>
        </w:rPr>
        <w:t>的操作符中，不适合使用在</w:t>
      </w:r>
      <w:r>
        <w:rPr>
          <w:rFonts w:ascii="Arial" w:hAnsi="Arial" w:cs="Arial"/>
          <w:color w:val="333333"/>
          <w:sz w:val="21"/>
          <w:szCs w:val="21"/>
        </w:rPr>
        <w:t>”&lt;”</w:t>
      </w:r>
      <w:r>
        <w:rPr>
          <w:rFonts w:ascii="Arial" w:hAnsi="Arial" w:cs="Arial"/>
          <w:color w:val="333333"/>
          <w:sz w:val="21"/>
          <w:szCs w:val="21"/>
        </w:rPr>
        <w:t>或</w:t>
      </w:r>
      <w:r>
        <w:rPr>
          <w:rFonts w:ascii="Arial" w:hAnsi="Arial" w:cs="Arial"/>
          <w:color w:val="333333"/>
          <w:sz w:val="21"/>
          <w:szCs w:val="21"/>
        </w:rPr>
        <w:t>”&gt;”</w:t>
      </w:r>
      <w:r>
        <w:rPr>
          <w:rFonts w:ascii="Arial" w:hAnsi="Arial" w:cs="Arial"/>
          <w:color w:val="333333"/>
          <w:sz w:val="21"/>
          <w:szCs w:val="21"/>
        </w:rPr>
        <w:t>操作符中，也同样不适合用在</w:t>
      </w:r>
      <w:r>
        <w:rPr>
          <w:rFonts w:ascii="Arial" w:hAnsi="Arial" w:cs="Arial"/>
          <w:color w:val="333333"/>
          <w:sz w:val="21"/>
          <w:szCs w:val="21"/>
        </w:rPr>
        <w:t>order by</w:t>
      </w:r>
      <w:r>
        <w:rPr>
          <w:rFonts w:ascii="Arial" w:hAnsi="Arial" w:cs="Arial"/>
          <w:color w:val="333333"/>
          <w:sz w:val="21"/>
          <w:szCs w:val="21"/>
        </w:rPr>
        <w:t>字句里。如果确实要使用</w:t>
      </w:r>
      <w:r>
        <w:rPr>
          <w:rFonts w:ascii="Arial" w:hAnsi="Arial" w:cs="Arial"/>
          <w:color w:val="333333"/>
          <w:sz w:val="21"/>
          <w:szCs w:val="21"/>
        </w:rPr>
        <w:t>”&lt;”</w:t>
      </w:r>
      <w:r>
        <w:rPr>
          <w:rFonts w:ascii="Arial" w:hAnsi="Arial" w:cs="Arial"/>
          <w:color w:val="333333"/>
          <w:sz w:val="21"/>
          <w:szCs w:val="21"/>
        </w:rPr>
        <w:t>或</w:t>
      </w:r>
      <w:r>
        <w:rPr>
          <w:rFonts w:ascii="Arial" w:hAnsi="Arial" w:cs="Arial"/>
          <w:color w:val="333333"/>
          <w:sz w:val="21"/>
          <w:szCs w:val="21"/>
        </w:rPr>
        <w:t>”&gt;”</w:t>
      </w:r>
      <w:r>
        <w:rPr>
          <w:rFonts w:ascii="Arial" w:hAnsi="Arial" w:cs="Arial"/>
          <w:color w:val="333333"/>
          <w:sz w:val="21"/>
          <w:szCs w:val="21"/>
        </w:rPr>
        <w:t>或</w:t>
      </w:r>
      <w:r>
        <w:rPr>
          <w:rFonts w:ascii="Arial" w:hAnsi="Arial" w:cs="Arial"/>
          <w:color w:val="333333"/>
          <w:sz w:val="21"/>
          <w:szCs w:val="21"/>
        </w:rPr>
        <w:t>betwen</w:t>
      </w:r>
      <w:r>
        <w:rPr>
          <w:rFonts w:ascii="Arial" w:hAnsi="Arial" w:cs="Arial"/>
          <w:color w:val="333333"/>
          <w:sz w:val="21"/>
          <w:szCs w:val="21"/>
        </w:rPr>
        <w:t>操作符，可以使用</w:t>
      </w:r>
      <w:r>
        <w:rPr>
          <w:rFonts w:ascii="Arial" w:hAnsi="Arial" w:cs="Arial"/>
          <w:color w:val="333333"/>
          <w:sz w:val="21"/>
          <w:szCs w:val="21"/>
        </w:rPr>
        <w:t>btree</w:t>
      </w:r>
      <w:r>
        <w:rPr>
          <w:rFonts w:ascii="Arial" w:hAnsi="Arial" w:cs="Arial"/>
          <w:color w:val="333333"/>
          <w:sz w:val="21"/>
          <w:szCs w:val="21"/>
        </w:rPr>
        <w:t>索引来加快速度。</w:t>
      </w:r>
      <w:r>
        <w:rPr>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t xml:space="preserve">　　存储在</w:t>
      </w:r>
      <w:r>
        <w:rPr>
          <w:rFonts w:ascii="Arial" w:hAnsi="Arial" w:cs="Arial"/>
          <w:color w:val="333333"/>
          <w:sz w:val="21"/>
          <w:szCs w:val="21"/>
        </w:rPr>
        <w:t>MEMORY</w:t>
      </w:r>
      <w:r>
        <w:rPr>
          <w:rFonts w:ascii="Arial" w:hAnsi="Arial" w:cs="Arial"/>
          <w:color w:val="333333"/>
          <w:sz w:val="21"/>
          <w:szCs w:val="21"/>
        </w:rPr>
        <w:t>数据表里的数据行使用的是长度不变的格式，因此加快处理速度，这意味着不能使用</w:t>
      </w:r>
      <w:r>
        <w:rPr>
          <w:rFonts w:ascii="Arial" w:hAnsi="Arial" w:cs="Arial"/>
          <w:color w:val="333333"/>
          <w:sz w:val="21"/>
          <w:szCs w:val="21"/>
        </w:rPr>
        <w:t>BLOB</w:t>
      </w:r>
      <w:r>
        <w:rPr>
          <w:rFonts w:ascii="Arial" w:hAnsi="Arial" w:cs="Arial"/>
          <w:color w:val="333333"/>
          <w:sz w:val="21"/>
          <w:szCs w:val="21"/>
        </w:rPr>
        <w:t>和</w:t>
      </w:r>
      <w:r>
        <w:rPr>
          <w:rFonts w:ascii="Arial" w:hAnsi="Arial" w:cs="Arial"/>
          <w:color w:val="333333"/>
          <w:sz w:val="21"/>
          <w:szCs w:val="21"/>
        </w:rPr>
        <w:t>TEXT</w:t>
      </w:r>
      <w:r>
        <w:rPr>
          <w:rFonts w:ascii="Arial" w:hAnsi="Arial" w:cs="Arial"/>
          <w:color w:val="333333"/>
          <w:sz w:val="21"/>
          <w:szCs w:val="21"/>
        </w:rPr>
        <w:t>这样的长度可变的数据类型。</w:t>
      </w:r>
      <w:r>
        <w:rPr>
          <w:rFonts w:ascii="Arial" w:hAnsi="Arial" w:cs="Arial"/>
          <w:color w:val="333333"/>
          <w:sz w:val="21"/>
          <w:szCs w:val="21"/>
        </w:rPr>
        <w:t>VARCHAR</w:t>
      </w:r>
      <w:r>
        <w:rPr>
          <w:rFonts w:ascii="Arial" w:hAnsi="Arial" w:cs="Arial"/>
          <w:color w:val="333333"/>
          <w:sz w:val="21"/>
          <w:szCs w:val="21"/>
        </w:rPr>
        <w:t>是一种长度可变的类型，但因为它在</w:t>
      </w:r>
      <w:r>
        <w:rPr>
          <w:rFonts w:ascii="Arial" w:hAnsi="Arial" w:cs="Arial"/>
          <w:color w:val="333333"/>
          <w:sz w:val="21"/>
          <w:szCs w:val="21"/>
        </w:rPr>
        <w:t>MySQL</w:t>
      </w:r>
      <w:r>
        <w:rPr>
          <w:rFonts w:ascii="Arial" w:hAnsi="Arial" w:cs="Arial"/>
          <w:color w:val="333333"/>
          <w:sz w:val="21"/>
          <w:szCs w:val="21"/>
        </w:rPr>
        <w:t>内部当作长度固定不变的</w:t>
      </w:r>
      <w:r>
        <w:rPr>
          <w:rFonts w:ascii="Arial" w:hAnsi="Arial" w:cs="Arial"/>
          <w:color w:val="333333"/>
          <w:sz w:val="21"/>
          <w:szCs w:val="21"/>
        </w:rPr>
        <w:t>CHAR</w:t>
      </w:r>
      <w:r>
        <w:rPr>
          <w:rFonts w:ascii="Arial" w:hAnsi="Arial" w:cs="Arial"/>
          <w:color w:val="333333"/>
          <w:sz w:val="21"/>
          <w:szCs w:val="21"/>
        </w:rPr>
        <w:t>类型，所以可以使用。</w:t>
      </w:r>
    </w:p>
    <w:p w:rsidR="006A1E99" w:rsidRDefault="006A1E99" w:rsidP="006A1E99">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w:t>
      </w:r>
    </w:p>
    <w:p w:rsidR="006A1E99" w:rsidRDefault="006A1E99" w:rsidP="006A1E99">
      <w:pPr>
        <w:pStyle w:val="HTML0"/>
        <w:spacing w:before="150"/>
        <w:rPr>
          <w:color w:val="333333"/>
          <w:sz w:val="21"/>
          <w:szCs w:val="21"/>
        </w:rPr>
      </w:pPr>
      <w:r>
        <w:rPr>
          <w:color w:val="0000FF"/>
          <w:sz w:val="21"/>
          <w:szCs w:val="21"/>
        </w:rPr>
        <w:t>create</w:t>
      </w:r>
      <w:r>
        <w:rPr>
          <w:color w:val="333333"/>
          <w:sz w:val="21"/>
          <w:szCs w:val="21"/>
        </w:rPr>
        <w:t xml:space="preserve"> </w:t>
      </w:r>
      <w:r>
        <w:rPr>
          <w:color w:val="0000FF"/>
          <w:sz w:val="21"/>
          <w:szCs w:val="21"/>
        </w:rPr>
        <w:t>table</w:t>
      </w:r>
      <w:r>
        <w:rPr>
          <w:color w:val="333333"/>
          <w:sz w:val="21"/>
          <w:szCs w:val="21"/>
        </w:rPr>
        <w:t xml:space="preserve"> tab_memory engine</w:t>
      </w:r>
      <w:r>
        <w:rPr>
          <w:color w:val="808080"/>
          <w:sz w:val="21"/>
          <w:szCs w:val="21"/>
        </w:rPr>
        <w:t>=</w:t>
      </w:r>
      <w:r>
        <w:rPr>
          <w:color w:val="333333"/>
          <w:sz w:val="21"/>
          <w:szCs w:val="21"/>
        </w:rPr>
        <w:t xml:space="preserve">memory </w:t>
      </w:r>
      <w:r>
        <w:rPr>
          <w:color w:val="0000FF"/>
          <w:sz w:val="21"/>
          <w:szCs w:val="21"/>
        </w:rPr>
        <w:t>select</w:t>
      </w:r>
      <w:r>
        <w:rPr>
          <w:color w:val="333333"/>
          <w:sz w:val="21"/>
          <w:szCs w:val="21"/>
        </w:rPr>
        <w:t xml:space="preserve"> id,name,age,addr </w:t>
      </w:r>
      <w:r>
        <w:rPr>
          <w:color w:val="0000FF"/>
          <w:sz w:val="21"/>
          <w:szCs w:val="21"/>
        </w:rPr>
        <w:t>from</w:t>
      </w:r>
      <w:r>
        <w:rPr>
          <w:color w:val="333333"/>
          <w:sz w:val="21"/>
          <w:szCs w:val="21"/>
        </w:rPr>
        <w:t xml:space="preserve"> man </w:t>
      </w:r>
      <w:r>
        <w:rPr>
          <w:color w:val="0000FF"/>
          <w:sz w:val="21"/>
          <w:szCs w:val="21"/>
        </w:rPr>
        <w:t>order</w:t>
      </w:r>
      <w:r>
        <w:rPr>
          <w:color w:val="333333"/>
          <w:sz w:val="21"/>
          <w:szCs w:val="21"/>
        </w:rPr>
        <w:t xml:space="preserve"> </w:t>
      </w:r>
      <w:r>
        <w:rPr>
          <w:color w:val="0000FF"/>
          <w:sz w:val="21"/>
          <w:szCs w:val="21"/>
        </w:rPr>
        <w:t>by</w:t>
      </w:r>
      <w:r>
        <w:rPr>
          <w:color w:val="333333"/>
          <w:sz w:val="21"/>
          <w:szCs w:val="21"/>
        </w:rPr>
        <w:t xml:space="preserve"> id; </w:t>
      </w:r>
    </w:p>
    <w:p w:rsidR="006A1E99" w:rsidRDefault="006A1E99" w:rsidP="006A1E99">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w:t>
      </w:r>
    </w:p>
    <w:p w:rsidR="006A1E99" w:rsidRDefault="006A1E99" w:rsidP="006A1E99">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　</w:t>
      </w:r>
    </w:p>
    <w:p w:rsidR="006A1E99" w:rsidRDefault="006A1E99" w:rsidP="006A1E99">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　　使用</w:t>
      </w:r>
      <w:r>
        <w:rPr>
          <w:rFonts w:ascii="Arial" w:hAnsi="Arial" w:cs="Arial"/>
          <w:color w:val="333333"/>
          <w:sz w:val="21"/>
          <w:szCs w:val="21"/>
        </w:rPr>
        <w:t>USING HASH/BTREE</w:t>
      </w:r>
      <w:r>
        <w:rPr>
          <w:rFonts w:ascii="Arial" w:hAnsi="Arial" w:cs="Arial"/>
          <w:color w:val="333333"/>
          <w:sz w:val="21"/>
          <w:szCs w:val="21"/>
        </w:rPr>
        <w:t>来指定特定到索引。</w:t>
      </w:r>
    </w:p>
    <w:p w:rsidR="006A1E99" w:rsidRDefault="006A1E99" w:rsidP="006A1E99">
      <w:pPr>
        <w:pStyle w:val="HTML0"/>
        <w:spacing w:before="150"/>
        <w:rPr>
          <w:color w:val="333333"/>
          <w:sz w:val="21"/>
          <w:szCs w:val="21"/>
        </w:rPr>
      </w:pPr>
      <w:r>
        <w:rPr>
          <w:color w:val="0000FF"/>
          <w:sz w:val="21"/>
          <w:szCs w:val="21"/>
        </w:rPr>
        <w:t>create</w:t>
      </w:r>
      <w:r>
        <w:rPr>
          <w:color w:val="333333"/>
          <w:sz w:val="21"/>
          <w:szCs w:val="21"/>
        </w:rPr>
        <w:t xml:space="preserve"> </w:t>
      </w:r>
      <w:r>
        <w:rPr>
          <w:color w:val="0000FF"/>
          <w:sz w:val="21"/>
          <w:szCs w:val="21"/>
        </w:rPr>
        <w:t>index</w:t>
      </w:r>
      <w:r>
        <w:rPr>
          <w:color w:val="333333"/>
          <w:sz w:val="21"/>
          <w:szCs w:val="21"/>
        </w:rPr>
        <w:t xml:space="preserve"> mem_hash using hash </w:t>
      </w:r>
      <w:r>
        <w:rPr>
          <w:color w:val="0000FF"/>
          <w:sz w:val="21"/>
          <w:szCs w:val="21"/>
        </w:rPr>
        <w:t>on</w:t>
      </w:r>
      <w:r>
        <w:rPr>
          <w:color w:val="333333"/>
          <w:sz w:val="21"/>
          <w:szCs w:val="21"/>
        </w:rPr>
        <w:t xml:space="preserve"> tab_memory(city_id);</w:t>
      </w:r>
    </w:p>
    <w:p w:rsidR="006A1E99" w:rsidRDefault="006A1E99" w:rsidP="006A1E99">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　　在启动</w:t>
      </w:r>
      <w:r>
        <w:rPr>
          <w:rFonts w:ascii="Arial" w:hAnsi="Arial" w:cs="Arial"/>
          <w:color w:val="333333"/>
          <w:sz w:val="21"/>
          <w:szCs w:val="21"/>
        </w:rPr>
        <w:t>MySQL</w:t>
      </w:r>
      <w:r>
        <w:rPr>
          <w:rFonts w:ascii="Arial" w:hAnsi="Arial" w:cs="Arial"/>
          <w:color w:val="333333"/>
          <w:sz w:val="21"/>
          <w:szCs w:val="21"/>
        </w:rPr>
        <w:t>服务的时候使用</w:t>
      </w:r>
      <w:r>
        <w:rPr>
          <w:rFonts w:ascii="Arial" w:hAnsi="Arial" w:cs="Arial"/>
          <w:color w:val="333333"/>
          <w:sz w:val="21"/>
          <w:szCs w:val="21"/>
        </w:rPr>
        <w:t>–init-file</w:t>
      </w:r>
      <w:r>
        <w:rPr>
          <w:rFonts w:ascii="Arial" w:hAnsi="Arial" w:cs="Arial"/>
          <w:color w:val="333333"/>
          <w:sz w:val="21"/>
          <w:szCs w:val="21"/>
        </w:rPr>
        <w:t>选项，把</w:t>
      </w:r>
      <w:r>
        <w:rPr>
          <w:rFonts w:ascii="Arial" w:hAnsi="Arial" w:cs="Arial"/>
          <w:color w:val="333333"/>
          <w:sz w:val="21"/>
          <w:szCs w:val="21"/>
        </w:rPr>
        <w:t>insert into…select</w:t>
      </w:r>
      <w:r>
        <w:rPr>
          <w:rFonts w:ascii="Arial" w:hAnsi="Arial" w:cs="Arial"/>
          <w:color w:val="333333"/>
          <w:sz w:val="21"/>
          <w:szCs w:val="21"/>
        </w:rPr>
        <w:t>或</w:t>
      </w:r>
      <w:r>
        <w:rPr>
          <w:rFonts w:ascii="Arial" w:hAnsi="Arial" w:cs="Arial"/>
          <w:color w:val="333333"/>
          <w:sz w:val="21"/>
          <w:szCs w:val="21"/>
        </w:rPr>
        <w:t xml:space="preserve">load data infile </w:t>
      </w:r>
      <w:r>
        <w:rPr>
          <w:rFonts w:ascii="Arial" w:hAnsi="Arial" w:cs="Arial"/>
          <w:color w:val="333333"/>
          <w:sz w:val="21"/>
          <w:szCs w:val="21"/>
        </w:rPr>
        <w:t>这样的语句放入到这个文件中，就可以在服务启动时从持久稳固的数据源中装载表。</w:t>
      </w:r>
      <w:r>
        <w:rPr>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t xml:space="preserve">　　服务器需要足够的内存来维持所在的在同一时间使用的</w:t>
      </w:r>
      <w:r>
        <w:rPr>
          <w:rFonts w:ascii="Arial" w:hAnsi="Arial" w:cs="Arial"/>
          <w:color w:val="333333"/>
          <w:sz w:val="21"/>
          <w:szCs w:val="21"/>
        </w:rPr>
        <w:t>MEMORY</w:t>
      </w:r>
      <w:r>
        <w:rPr>
          <w:rFonts w:ascii="Arial" w:hAnsi="Arial" w:cs="Arial"/>
          <w:color w:val="333333"/>
          <w:sz w:val="21"/>
          <w:szCs w:val="21"/>
        </w:rPr>
        <w:t>表，当不再使用</w:t>
      </w:r>
      <w:r>
        <w:rPr>
          <w:rFonts w:ascii="Arial" w:hAnsi="Arial" w:cs="Arial"/>
          <w:color w:val="333333"/>
          <w:sz w:val="21"/>
          <w:szCs w:val="21"/>
        </w:rPr>
        <w:t>MEMORY</w:t>
      </w:r>
      <w:r>
        <w:rPr>
          <w:rFonts w:ascii="Arial" w:hAnsi="Arial" w:cs="Arial"/>
          <w:color w:val="333333"/>
          <w:sz w:val="21"/>
          <w:szCs w:val="21"/>
        </w:rPr>
        <w:t>表时，要释放</w:t>
      </w:r>
      <w:r>
        <w:rPr>
          <w:rFonts w:ascii="Arial" w:hAnsi="Arial" w:cs="Arial"/>
          <w:color w:val="333333"/>
          <w:sz w:val="21"/>
          <w:szCs w:val="21"/>
        </w:rPr>
        <w:t>MEMORY</w:t>
      </w:r>
      <w:r>
        <w:rPr>
          <w:rFonts w:ascii="Arial" w:hAnsi="Arial" w:cs="Arial"/>
          <w:color w:val="333333"/>
          <w:sz w:val="21"/>
          <w:szCs w:val="21"/>
        </w:rPr>
        <w:t>表所占用的内存，应该执行</w:t>
      </w:r>
      <w:r>
        <w:rPr>
          <w:rFonts w:ascii="Arial" w:hAnsi="Arial" w:cs="Arial"/>
          <w:color w:val="333333"/>
          <w:sz w:val="21"/>
          <w:szCs w:val="21"/>
        </w:rPr>
        <w:t>DELETE FROM</w:t>
      </w:r>
      <w:r>
        <w:rPr>
          <w:rFonts w:ascii="Arial" w:hAnsi="Arial" w:cs="Arial"/>
          <w:color w:val="333333"/>
          <w:sz w:val="21"/>
          <w:szCs w:val="21"/>
        </w:rPr>
        <w:t>或</w:t>
      </w:r>
      <w:r>
        <w:rPr>
          <w:rFonts w:ascii="Arial" w:hAnsi="Arial" w:cs="Arial"/>
          <w:color w:val="333333"/>
          <w:sz w:val="21"/>
          <w:szCs w:val="21"/>
        </w:rPr>
        <w:t>truncate table</w:t>
      </w:r>
      <w:r>
        <w:rPr>
          <w:rFonts w:ascii="Arial" w:hAnsi="Arial" w:cs="Arial"/>
          <w:color w:val="333333"/>
          <w:sz w:val="21"/>
          <w:szCs w:val="21"/>
        </w:rPr>
        <w:t>或者删除整个表。</w:t>
      </w:r>
      <w:r>
        <w:rPr>
          <w:rFonts w:ascii="Arial" w:hAnsi="Arial" w:cs="Arial"/>
          <w:color w:val="333333"/>
          <w:sz w:val="21"/>
          <w:szCs w:val="21"/>
        </w:rPr>
        <w:t> </w:t>
      </w:r>
      <w:r>
        <w:rPr>
          <w:rFonts w:ascii="Arial" w:hAnsi="Arial" w:cs="Arial"/>
          <w:color w:val="333333"/>
          <w:sz w:val="21"/>
          <w:szCs w:val="21"/>
        </w:rPr>
        <w:br/>
      </w:r>
      <w:r>
        <w:rPr>
          <w:rFonts w:ascii="Arial" w:hAnsi="Arial" w:cs="Arial"/>
          <w:color w:val="333333"/>
          <w:sz w:val="21"/>
          <w:szCs w:val="21"/>
        </w:rPr>
        <w:t xml:space="preserve">　　每个</w:t>
      </w:r>
      <w:r>
        <w:rPr>
          <w:rFonts w:ascii="Arial" w:hAnsi="Arial" w:cs="Arial"/>
          <w:color w:val="333333"/>
          <w:sz w:val="21"/>
          <w:szCs w:val="21"/>
        </w:rPr>
        <w:t>MEMORY</w:t>
      </w:r>
      <w:r>
        <w:rPr>
          <w:rFonts w:ascii="Arial" w:hAnsi="Arial" w:cs="Arial"/>
          <w:color w:val="333333"/>
          <w:sz w:val="21"/>
          <w:szCs w:val="21"/>
        </w:rPr>
        <w:t>表中放置到数据量的大小，受到</w:t>
      </w:r>
      <w:r>
        <w:rPr>
          <w:rFonts w:ascii="Arial" w:hAnsi="Arial" w:cs="Arial"/>
          <w:color w:val="333333"/>
          <w:sz w:val="21"/>
          <w:szCs w:val="21"/>
        </w:rPr>
        <w:t>max_heap_table_size</w:t>
      </w:r>
      <w:r>
        <w:rPr>
          <w:rFonts w:ascii="Arial" w:hAnsi="Arial" w:cs="Arial"/>
          <w:color w:val="333333"/>
          <w:sz w:val="21"/>
          <w:szCs w:val="21"/>
        </w:rPr>
        <w:t>系统变量的约束，这个系统变量的初始值是</w:t>
      </w:r>
      <w:r>
        <w:rPr>
          <w:rFonts w:ascii="Arial" w:hAnsi="Arial" w:cs="Arial"/>
          <w:color w:val="333333"/>
          <w:sz w:val="21"/>
          <w:szCs w:val="21"/>
        </w:rPr>
        <w:t>16M</w:t>
      </w:r>
      <w:r>
        <w:rPr>
          <w:rFonts w:ascii="Arial" w:hAnsi="Arial" w:cs="Arial"/>
          <w:color w:val="333333"/>
          <w:sz w:val="21"/>
          <w:szCs w:val="21"/>
        </w:rPr>
        <w:t>，同时在创建</w:t>
      </w:r>
      <w:r>
        <w:rPr>
          <w:rFonts w:ascii="Arial" w:hAnsi="Arial" w:cs="Arial"/>
          <w:color w:val="333333"/>
          <w:sz w:val="21"/>
          <w:szCs w:val="21"/>
        </w:rPr>
        <w:t>MEMORY</w:t>
      </w:r>
      <w:r>
        <w:rPr>
          <w:rFonts w:ascii="Arial" w:hAnsi="Arial" w:cs="Arial"/>
          <w:color w:val="333333"/>
          <w:sz w:val="21"/>
          <w:szCs w:val="21"/>
        </w:rPr>
        <w:t>表时可以使用</w:t>
      </w:r>
      <w:r>
        <w:rPr>
          <w:rFonts w:ascii="Arial" w:hAnsi="Arial" w:cs="Arial"/>
          <w:color w:val="333333"/>
          <w:sz w:val="21"/>
          <w:szCs w:val="21"/>
        </w:rPr>
        <w:t>MAX_ROWS</w:t>
      </w:r>
      <w:r>
        <w:rPr>
          <w:rFonts w:ascii="Arial" w:hAnsi="Arial" w:cs="Arial"/>
          <w:color w:val="333333"/>
          <w:sz w:val="21"/>
          <w:szCs w:val="21"/>
        </w:rPr>
        <w:t>子句来指定表中的最大行数。</w:t>
      </w:r>
    </w:p>
    <w:p w:rsidR="006A1E99" w:rsidRDefault="006A1E99" w:rsidP="006A1E99">
      <w:pPr>
        <w:pStyle w:val="a3"/>
        <w:spacing w:before="150" w:beforeAutospacing="0" w:after="0" w:afterAutospacing="0"/>
        <w:rPr>
          <w:rFonts w:ascii="Arial" w:hAnsi="Arial" w:cs="Arial"/>
          <w:color w:val="333333"/>
          <w:sz w:val="21"/>
          <w:szCs w:val="21"/>
        </w:rPr>
      </w:pPr>
      <w:r>
        <w:rPr>
          <w:rStyle w:val="a4"/>
          <w:rFonts w:ascii="Arial" w:hAnsi="Arial" w:cs="Arial"/>
          <w:color w:val="333333"/>
          <w:sz w:val="21"/>
          <w:szCs w:val="21"/>
        </w:rPr>
        <w:t>MERGE</w:t>
      </w:r>
      <w:r>
        <w:rPr>
          <w:rFonts w:ascii="Arial" w:hAnsi="Arial" w:cs="Arial"/>
          <w:color w:val="333333"/>
          <w:sz w:val="21"/>
          <w:szCs w:val="21"/>
        </w:rPr>
        <w:br/>
      </w:r>
      <w:r>
        <w:rPr>
          <w:rFonts w:ascii="Arial" w:hAnsi="Arial" w:cs="Arial"/>
          <w:color w:val="333333"/>
          <w:sz w:val="21"/>
          <w:szCs w:val="21"/>
        </w:rPr>
        <w:t xml:space="preserve">　　</w:t>
      </w:r>
      <w:r>
        <w:rPr>
          <w:rFonts w:ascii="Arial" w:hAnsi="Arial" w:cs="Arial"/>
          <w:color w:val="333333"/>
          <w:sz w:val="21"/>
          <w:szCs w:val="21"/>
        </w:rPr>
        <w:t>merge</w:t>
      </w:r>
      <w:r>
        <w:rPr>
          <w:rFonts w:ascii="Arial" w:hAnsi="Arial" w:cs="Arial"/>
          <w:color w:val="333333"/>
          <w:sz w:val="21"/>
          <w:szCs w:val="21"/>
        </w:rPr>
        <w:t>存储引擎是一组</w:t>
      </w:r>
      <w:r>
        <w:rPr>
          <w:rFonts w:ascii="Arial" w:hAnsi="Arial" w:cs="Arial"/>
          <w:color w:val="333333"/>
          <w:sz w:val="21"/>
          <w:szCs w:val="21"/>
        </w:rPr>
        <w:t>MyISAM</w:t>
      </w:r>
      <w:r>
        <w:rPr>
          <w:rFonts w:ascii="Arial" w:hAnsi="Arial" w:cs="Arial"/>
          <w:color w:val="333333"/>
          <w:sz w:val="21"/>
          <w:szCs w:val="21"/>
        </w:rPr>
        <w:t>表的组合，这些</w:t>
      </w:r>
      <w:r>
        <w:rPr>
          <w:rFonts w:ascii="Arial" w:hAnsi="Arial" w:cs="Arial"/>
          <w:color w:val="333333"/>
          <w:sz w:val="21"/>
          <w:szCs w:val="21"/>
        </w:rPr>
        <w:t>MyISAM</w:t>
      </w:r>
      <w:r>
        <w:rPr>
          <w:rFonts w:ascii="Arial" w:hAnsi="Arial" w:cs="Arial"/>
          <w:color w:val="333333"/>
          <w:sz w:val="21"/>
          <w:szCs w:val="21"/>
        </w:rPr>
        <w:t>表结构必须完全相同，</w:t>
      </w:r>
      <w:r>
        <w:rPr>
          <w:rFonts w:ascii="Arial" w:hAnsi="Arial" w:cs="Arial"/>
          <w:color w:val="333333"/>
          <w:sz w:val="21"/>
          <w:szCs w:val="21"/>
        </w:rPr>
        <w:t>MERGE</w:t>
      </w:r>
      <w:r>
        <w:rPr>
          <w:rFonts w:ascii="Arial" w:hAnsi="Arial" w:cs="Arial"/>
          <w:color w:val="333333"/>
          <w:sz w:val="21"/>
          <w:szCs w:val="21"/>
        </w:rPr>
        <w:t>表中并没有数据，对</w:t>
      </w:r>
      <w:r>
        <w:rPr>
          <w:rFonts w:ascii="Arial" w:hAnsi="Arial" w:cs="Arial"/>
          <w:color w:val="333333"/>
          <w:sz w:val="21"/>
          <w:szCs w:val="21"/>
        </w:rPr>
        <w:t>MERGE</w:t>
      </w:r>
      <w:r>
        <w:rPr>
          <w:rFonts w:ascii="Arial" w:hAnsi="Arial" w:cs="Arial"/>
          <w:color w:val="333333"/>
          <w:sz w:val="21"/>
          <w:szCs w:val="21"/>
        </w:rPr>
        <w:t>类型的表可以进行查询、更新、删除的操作，这些操作实际上是对内部的</w:t>
      </w:r>
      <w:r>
        <w:rPr>
          <w:rFonts w:ascii="Arial" w:hAnsi="Arial" w:cs="Arial"/>
          <w:color w:val="333333"/>
          <w:sz w:val="21"/>
          <w:szCs w:val="21"/>
        </w:rPr>
        <w:t>MyISAM</w:t>
      </w:r>
      <w:r>
        <w:rPr>
          <w:rFonts w:ascii="Arial" w:hAnsi="Arial" w:cs="Arial"/>
          <w:color w:val="333333"/>
          <w:sz w:val="21"/>
          <w:szCs w:val="21"/>
        </w:rPr>
        <w:t>表进行操作。对于对</w:t>
      </w:r>
      <w:r>
        <w:rPr>
          <w:rFonts w:ascii="Arial" w:hAnsi="Arial" w:cs="Arial"/>
          <w:color w:val="333333"/>
          <w:sz w:val="21"/>
          <w:szCs w:val="21"/>
        </w:rPr>
        <w:t>MERGE</w:t>
      </w:r>
      <w:r>
        <w:rPr>
          <w:rFonts w:ascii="Arial" w:hAnsi="Arial" w:cs="Arial"/>
          <w:color w:val="333333"/>
          <w:sz w:val="21"/>
          <w:szCs w:val="21"/>
        </w:rPr>
        <w:t>表进行的插入操作，是根据</w:t>
      </w:r>
      <w:r>
        <w:rPr>
          <w:rFonts w:ascii="Arial" w:hAnsi="Arial" w:cs="Arial"/>
          <w:color w:val="333333"/>
          <w:sz w:val="21"/>
          <w:szCs w:val="21"/>
        </w:rPr>
        <w:t>INSERT_METHOD</w:t>
      </w:r>
      <w:r>
        <w:rPr>
          <w:rFonts w:ascii="Arial" w:hAnsi="Arial" w:cs="Arial"/>
          <w:color w:val="333333"/>
          <w:sz w:val="21"/>
          <w:szCs w:val="21"/>
        </w:rPr>
        <w:t>子句定义的插入的表，可以有</w:t>
      </w:r>
      <w:r>
        <w:rPr>
          <w:rFonts w:ascii="Arial" w:hAnsi="Arial" w:cs="Arial"/>
          <w:color w:val="333333"/>
          <w:sz w:val="21"/>
          <w:szCs w:val="21"/>
        </w:rPr>
        <w:t>3</w:t>
      </w:r>
      <w:r>
        <w:rPr>
          <w:rFonts w:ascii="Arial" w:hAnsi="Arial" w:cs="Arial"/>
          <w:color w:val="333333"/>
          <w:sz w:val="21"/>
          <w:szCs w:val="21"/>
        </w:rPr>
        <w:t>个不同的值，</w:t>
      </w:r>
      <w:r>
        <w:rPr>
          <w:rFonts w:ascii="Arial" w:hAnsi="Arial" w:cs="Arial"/>
          <w:color w:val="333333"/>
          <w:sz w:val="21"/>
          <w:szCs w:val="21"/>
        </w:rPr>
        <w:t>first</w:t>
      </w:r>
      <w:r>
        <w:rPr>
          <w:rFonts w:ascii="Arial" w:hAnsi="Arial" w:cs="Arial"/>
          <w:color w:val="333333"/>
          <w:sz w:val="21"/>
          <w:szCs w:val="21"/>
        </w:rPr>
        <w:t>和</w:t>
      </w:r>
      <w:r>
        <w:rPr>
          <w:rFonts w:ascii="Arial" w:hAnsi="Arial" w:cs="Arial"/>
          <w:color w:val="333333"/>
          <w:sz w:val="21"/>
          <w:szCs w:val="21"/>
        </w:rPr>
        <w:t>last</w:t>
      </w:r>
      <w:r>
        <w:rPr>
          <w:rFonts w:ascii="Arial" w:hAnsi="Arial" w:cs="Arial"/>
          <w:color w:val="333333"/>
          <w:sz w:val="21"/>
          <w:szCs w:val="21"/>
        </w:rPr>
        <w:t>值使得插入操作被相应的作用在第一个或最后一个表上，不定义这个子句或者为</w:t>
      </w:r>
      <w:r>
        <w:rPr>
          <w:rFonts w:ascii="Arial" w:hAnsi="Arial" w:cs="Arial"/>
          <w:color w:val="333333"/>
          <w:sz w:val="21"/>
          <w:szCs w:val="21"/>
        </w:rPr>
        <w:t>NO</w:t>
      </w:r>
      <w:r>
        <w:rPr>
          <w:rFonts w:ascii="Arial" w:hAnsi="Arial" w:cs="Arial"/>
          <w:color w:val="333333"/>
          <w:sz w:val="21"/>
          <w:szCs w:val="21"/>
        </w:rPr>
        <w:t>，表示不能对这个</w:t>
      </w:r>
      <w:r>
        <w:rPr>
          <w:rFonts w:ascii="Arial" w:hAnsi="Arial" w:cs="Arial"/>
          <w:color w:val="333333"/>
          <w:sz w:val="21"/>
          <w:szCs w:val="21"/>
        </w:rPr>
        <w:t>MERGE</w:t>
      </w:r>
      <w:r>
        <w:rPr>
          <w:rFonts w:ascii="Arial" w:hAnsi="Arial" w:cs="Arial"/>
          <w:color w:val="333333"/>
          <w:sz w:val="21"/>
          <w:szCs w:val="21"/>
        </w:rPr>
        <w:t>表进行插入操作。可以对</w:t>
      </w:r>
      <w:r>
        <w:rPr>
          <w:rFonts w:ascii="Arial" w:hAnsi="Arial" w:cs="Arial"/>
          <w:color w:val="333333"/>
          <w:sz w:val="21"/>
          <w:szCs w:val="21"/>
        </w:rPr>
        <w:t>MERGE</w:t>
      </w:r>
      <w:r>
        <w:rPr>
          <w:rFonts w:ascii="Arial" w:hAnsi="Arial" w:cs="Arial"/>
          <w:color w:val="333333"/>
          <w:sz w:val="21"/>
          <w:szCs w:val="21"/>
        </w:rPr>
        <w:t>表进行</w:t>
      </w:r>
      <w:r>
        <w:rPr>
          <w:rFonts w:ascii="Arial" w:hAnsi="Arial" w:cs="Arial"/>
          <w:color w:val="333333"/>
          <w:sz w:val="21"/>
          <w:szCs w:val="21"/>
        </w:rPr>
        <w:t>drop</w:t>
      </w:r>
      <w:r>
        <w:rPr>
          <w:rFonts w:ascii="Arial" w:hAnsi="Arial" w:cs="Arial"/>
          <w:color w:val="333333"/>
          <w:sz w:val="21"/>
          <w:szCs w:val="21"/>
        </w:rPr>
        <w:t>操作，这个操作只是删除</w:t>
      </w:r>
      <w:r>
        <w:rPr>
          <w:rFonts w:ascii="Arial" w:hAnsi="Arial" w:cs="Arial"/>
          <w:color w:val="333333"/>
          <w:sz w:val="21"/>
          <w:szCs w:val="21"/>
        </w:rPr>
        <w:t>MERGE</w:t>
      </w:r>
      <w:r>
        <w:rPr>
          <w:rFonts w:ascii="Arial" w:hAnsi="Arial" w:cs="Arial"/>
          <w:color w:val="333333"/>
          <w:sz w:val="21"/>
          <w:szCs w:val="21"/>
        </w:rPr>
        <w:t>表的定义，对内部的表没有任何影响。</w:t>
      </w:r>
      <w:r>
        <w:rPr>
          <w:rFonts w:ascii="Arial" w:hAnsi="Arial" w:cs="Arial"/>
          <w:color w:val="333333"/>
          <w:sz w:val="21"/>
          <w:szCs w:val="21"/>
        </w:rPr>
        <w:t>MERGE</w:t>
      </w:r>
      <w:r>
        <w:rPr>
          <w:rFonts w:ascii="Arial" w:hAnsi="Arial" w:cs="Arial"/>
          <w:color w:val="333333"/>
          <w:sz w:val="21"/>
          <w:szCs w:val="21"/>
        </w:rPr>
        <w:t>在磁盘上保留</w:t>
      </w:r>
      <w:r>
        <w:rPr>
          <w:rFonts w:ascii="Arial" w:hAnsi="Arial" w:cs="Arial"/>
          <w:color w:val="333333"/>
          <w:sz w:val="21"/>
          <w:szCs w:val="21"/>
        </w:rPr>
        <w:t>2</w:t>
      </w:r>
      <w:r>
        <w:rPr>
          <w:rFonts w:ascii="Arial" w:hAnsi="Arial" w:cs="Arial"/>
          <w:color w:val="333333"/>
          <w:sz w:val="21"/>
          <w:szCs w:val="21"/>
        </w:rPr>
        <w:t>个以</w:t>
      </w:r>
      <w:r>
        <w:rPr>
          <w:rFonts w:ascii="Arial" w:hAnsi="Arial" w:cs="Arial"/>
          <w:color w:val="333333"/>
          <w:sz w:val="21"/>
          <w:szCs w:val="21"/>
        </w:rPr>
        <w:t>MERGE</w:t>
      </w:r>
      <w:r>
        <w:rPr>
          <w:rFonts w:ascii="Arial" w:hAnsi="Arial" w:cs="Arial"/>
          <w:color w:val="333333"/>
          <w:sz w:val="21"/>
          <w:szCs w:val="21"/>
        </w:rPr>
        <w:t>表名开头文件：</w:t>
      </w:r>
      <w:r>
        <w:rPr>
          <w:rFonts w:ascii="Arial" w:hAnsi="Arial" w:cs="Arial"/>
          <w:color w:val="333333"/>
          <w:sz w:val="21"/>
          <w:szCs w:val="21"/>
        </w:rPr>
        <w:t>.frm</w:t>
      </w:r>
      <w:r>
        <w:rPr>
          <w:rFonts w:ascii="Arial" w:hAnsi="Arial" w:cs="Arial"/>
          <w:color w:val="333333"/>
          <w:sz w:val="21"/>
          <w:szCs w:val="21"/>
        </w:rPr>
        <w:t>文件存储表的定义；</w:t>
      </w:r>
      <w:r>
        <w:rPr>
          <w:rFonts w:ascii="Arial" w:hAnsi="Arial" w:cs="Arial"/>
          <w:color w:val="333333"/>
          <w:sz w:val="21"/>
          <w:szCs w:val="21"/>
        </w:rPr>
        <w:t>.MRG</w:t>
      </w:r>
      <w:r>
        <w:rPr>
          <w:rFonts w:ascii="Arial" w:hAnsi="Arial" w:cs="Arial"/>
          <w:color w:val="333333"/>
          <w:sz w:val="21"/>
          <w:szCs w:val="21"/>
        </w:rPr>
        <w:t>文件包含组合表的信息，包括</w:t>
      </w:r>
      <w:r>
        <w:rPr>
          <w:rFonts w:ascii="Arial" w:hAnsi="Arial" w:cs="Arial"/>
          <w:color w:val="333333"/>
          <w:sz w:val="21"/>
          <w:szCs w:val="21"/>
        </w:rPr>
        <w:t>MERGE</w:t>
      </w:r>
      <w:r>
        <w:rPr>
          <w:rFonts w:ascii="Arial" w:hAnsi="Arial" w:cs="Arial"/>
          <w:color w:val="333333"/>
          <w:sz w:val="21"/>
          <w:szCs w:val="21"/>
        </w:rPr>
        <w:t>表由哪些表组成，插入数据时的依据。可以通过修改</w:t>
      </w:r>
      <w:r>
        <w:rPr>
          <w:rFonts w:ascii="Arial" w:hAnsi="Arial" w:cs="Arial"/>
          <w:color w:val="333333"/>
          <w:sz w:val="21"/>
          <w:szCs w:val="21"/>
        </w:rPr>
        <w:t>.MRG</w:t>
      </w:r>
      <w:r>
        <w:rPr>
          <w:rFonts w:ascii="Arial" w:hAnsi="Arial" w:cs="Arial"/>
          <w:color w:val="333333"/>
          <w:sz w:val="21"/>
          <w:szCs w:val="21"/>
        </w:rPr>
        <w:t>文件来修改</w:t>
      </w:r>
      <w:r>
        <w:rPr>
          <w:rFonts w:ascii="Arial" w:hAnsi="Arial" w:cs="Arial"/>
          <w:color w:val="333333"/>
          <w:sz w:val="21"/>
          <w:szCs w:val="21"/>
        </w:rPr>
        <w:t>MERGE</w:t>
      </w:r>
      <w:r>
        <w:rPr>
          <w:rFonts w:ascii="Arial" w:hAnsi="Arial" w:cs="Arial"/>
          <w:color w:val="333333"/>
          <w:sz w:val="21"/>
          <w:szCs w:val="21"/>
        </w:rPr>
        <w:t>表，但是修改后要通过</w:t>
      </w:r>
      <w:r>
        <w:rPr>
          <w:rFonts w:ascii="Arial" w:hAnsi="Arial" w:cs="Arial"/>
          <w:color w:val="333333"/>
          <w:sz w:val="21"/>
          <w:szCs w:val="21"/>
        </w:rPr>
        <w:t>flush table</w:t>
      </w:r>
      <w:r>
        <w:rPr>
          <w:rFonts w:ascii="Arial" w:hAnsi="Arial" w:cs="Arial"/>
          <w:color w:val="333333"/>
          <w:sz w:val="21"/>
          <w:szCs w:val="21"/>
        </w:rPr>
        <w:t>刷新。</w:t>
      </w:r>
    </w:p>
    <w:p w:rsidR="006A1E99" w:rsidRDefault="006A1E99" w:rsidP="006A1E99">
      <w:pPr>
        <w:pStyle w:val="HTML0"/>
        <w:spacing w:before="150"/>
        <w:rPr>
          <w:color w:val="333333"/>
          <w:sz w:val="21"/>
          <w:szCs w:val="21"/>
        </w:rPr>
      </w:pPr>
      <w:r>
        <w:rPr>
          <w:color w:val="0000FF"/>
          <w:sz w:val="21"/>
          <w:szCs w:val="21"/>
        </w:rPr>
        <w:t>create</w:t>
      </w:r>
      <w:r>
        <w:rPr>
          <w:color w:val="333333"/>
          <w:sz w:val="21"/>
          <w:szCs w:val="21"/>
        </w:rPr>
        <w:t xml:space="preserve"> </w:t>
      </w:r>
      <w:r>
        <w:rPr>
          <w:color w:val="0000FF"/>
          <w:sz w:val="21"/>
          <w:szCs w:val="21"/>
        </w:rPr>
        <w:t>table</w:t>
      </w:r>
      <w:r>
        <w:rPr>
          <w:color w:val="333333"/>
          <w:sz w:val="21"/>
          <w:szCs w:val="21"/>
        </w:rPr>
        <w:t xml:space="preserve"> man_all(id </w:t>
      </w:r>
      <w:r>
        <w:rPr>
          <w:color w:val="0000FF"/>
          <w:sz w:val="21"/>
          <w:szCs w:val="21"/>
        </w:rPr>
        <w:t>int</w:t>
      </w:r>
      <w:r>
        <w:rPr>
          <w:color w:val="333333"/>
          <w:sz w:val="21"/>
          <w:szCs w:val="21"/>
        </w:rPr>
        <w:t xml:space="preserve">,name </w:t>
      </w:r>
      <w:r>
        <w:rPr>
          <w:color w:val="0000FF"/>
          <w:sz w:val="21"/>
          <w:szCs w:val="21"/>
        </w:rPr>
        <w:t>varchar</w:t>
      </w:r>
      <w:r>
        <w:rPr>
          <w:color w:val="333333"/>
          <w:sz w:val="21"/>
          <w:szCs w:val="21"/>
        </w:rPr>
        <w:t>(</w:t>
      </w:r>
      <w:r>
        <w:rPr>
          <w:color w:val="800000"/>
          <w:sz w:val="21"/>
          <w:szCs w:val="21"/>
        </w:rPr>
        <w:t>20</w:t>
      </w:r>
      <w:r>
        <w:rPr>
          <w:color w:val="333333"/>
          <w:sz w:val="21"/>
          <w:szCs w:val="21"/>
        </w:rPr>
        <w:t>))engine</w:t>
      </w:r>
      <w:r>
        <w:rPr>
          <w:color w:val="808080"/>
          <w:sz w:val="21"/>
          <w:szCs w:val="21"/>
        </w:rPr>
        <w:t>=</w:t>
      </w:r>
      <w:r>
        <w:rPr>
          <w:color w:val="333333"/>
          <w:sz w:val="21"/>
          <w:szCs w:val="21"/>
        </w:rPr>
        <w:t xml:space="preserve">merge </w:t>
      </w:r>
      <w:r>
        <w:rPr>
          <w:color w:val="0000FF"/>
          <w:sz w:val="21"/>
          <w:szCs w:val="21"/>
        </w:rPr>
        <w:t>union</w:t>
      </w:r>
      <w:r>
        <w:rPr>
          <w:color w:val="808080"/>
          <w:sz w:val="21"/>
          <w:szCs w:val="21"/>
        </w:rPr>
        <w:t>=</w:t>
      </w:r>
      <w:r>
        <w:rPr>
          <w:color w:val="333333"/>
          <w:sz w:val="21"/>
          <w:szCs w:val="21"/>
        </w:rPr>
        <w:t>(man1,man2) insert_methos</w:t>
      </w:r>
      <w:r>
        <w:rPr>
          <w:color w:val="808080"/>
          <w:sz w:val="21"/>
          <w:szCs w:val="21"/>
        </w:rPr>
        <w:t>=</w:t>
      </w:r>
      <w:r>
        <w:rPr>
          <w:color w:val="333333"/>
          <w:sz w:val="21"/>
          <w:szCs w:val="21"/>
        </w:rPr>
        <w:t>last;</w:t>
      </w:r>
    </w:p>
    <w:p w:rsidR="00914778" w:rsidRDefault="00914778" w:rsidP="00914778">
      <w:pPr>
        <w:pStyle w:val="a3"/>
        <w:spacing w:before="150" w:beforeAutospacing="0" w:after="0" w:afterAutospacing="0"/>
        <w:rPr>
          <w:rFonts w:ascii="Arial" w:hAnsi="Arial" w:cs="Arial"/>
          <w:color w:val="333333"/>
          <w:sz w:val="21"/>
          <w:szCs w:val="21"/>
        </w:rPr>
      </w:pPr>
      <w:r>
        <w:rPr>
          <w:rStyle w:val="a4"/>
          <w:rFonts w:ascii="Arial" w:hAnsi="Arial" w:cs="Arial"/>
          <w:color w:val="333333"/>
          <w:sz w:val="21"/>
          <w:szCs w:val="21"/>
        </w:rPr>
        <w:t>MySQL</w:t>
      </w:r>
      <w:r>
        <w:rPr>
          <w:rStyle w:val="a4"/>
          <w:rFonts w:ascii="Arial" w:hAnsi="Arial" w:cs="Arial"/>
          <w:color w:val="333333"/>
          <w:sz w:val="21"/>
          <w:szCs w:val="21"/>
        </w:rPr>
        <w:t>中</w:t>
      </w:r>
      <w:r>
        <w:rPr>
          <w:rStyle w:val="a4"/>
          <w:rFonts w:ascii="Arial" w:hAnsi="Arial" w:cs="Arial"/>
          <w:color w:val="333333"/>
          <w:sz w:val="21"/>
          <w:szCs w:val="21"/>
        </w:rPr>
        <w:t>myisam</w:t>
      </w:r>
      <w:r>
        <w:rPr>
          <w:rStyle w:val="a4"/>
          <w:rFonts w:ascii="Arial" w:hAnsi="Arial" w:cs="Arial"/>
          <w:color w:val="333333"/>
          <w:sz w:val="21"/>
          <w:szCs w:val="21"/>
        </w:rPr>
        <w:t>与</w:t>
      </w:r>
      <w:r>
        <w:rPr>
          <w:rStyle w:val="a4"/>
          <w:rFonts w:ascii="Arial" w:hAnsi="Arial" w:cs="Arial"/>
          <w:color w:val="333333"/>
          <w:sz w:val="21"/>
          <w:szCs w:val="21"/>
        </w:rPr>
        <w:t>innodb</w:t>
      </w:r>
      <w:r>
        <w:rPr>
          <w:rStyle w:val="a4"/>
          <w:rFonts w:ascii="Arial" w:hAnsi="Arial" w:cs="Arial"/>
          <w:color w:val="333333"/>
          <w:sz w:val="21"/>
          <w:szCs w:val="21"/>
        </w:rPr>
        <w:t>的区别，至少</w:t>
      </w:r>
      <w:r>
        <w:rPr>
          <w:rStyle w:val="a4"/>
          <w:rFonts w:ascii="Arial" w:hAnsi="Arial" w:cs="Arial"/>
          <w:color w:val="333333"/>
          <w:sz w:val="21"/>
          <w:szCs w:val="21"/>
        </w:rPr>
        <w:t>5</w:t>
      </w:r>
      <w:r>
        <w:rPr>
          <w:rStyle w:val="a4"/>
          <w:rFonts w:ascii="Arial" w:hAnsi="Arial" w:cs="Arial"/>
          <w:color w:val="333333"/>
          <w:sz w:val="21"/>
          <w:szCs w:val="21"/>
        </w:rPr>
        <w:t>点</w:t>
      </w:r>
      <w:r>
        <w:rPr>
          <w:rFonts w:ascii="Arial" w:hAnsi="Arial" w:cs="Arial"/>
          <w:color w:val="333333"/>
          <w:sz w:val="21"/>
          <w:szCs w:val="21"/>
        </w:rPr>
        <w:br/>
      </w:r>
      <w:r>
        <w:rPr>
          <w:rStyle w:val="a4"/>
          <w:rFonts w:ascii="Arial" w:hAnsi="Arial" w:cs="Arial"/>
          <w:color w:val="000000"/>
          <w:sz w:val="21"/>
          <w:szCs w:val="21"/>
        </w:rPr>
        <w:t>(1)</w:t>
      </w:r>
      <w:r>
        <w:rPr>
          <w:rStyle w:val="a4"/>
          <w:rFonts w:ascii="Arial" w:hAnsi="Arial" w:cs="Arial"/>
          <w:color w:val="000000"/>
          <w:sz w:val="21"/>
          <w:szCs w:val="21"/>
        </w:rPr>
        <w:t>、问</w:t>
      </w:r>
      <w:r>
        <w:rPr>
          <w:rStyle w:val="a4"/>
          <w:rFonts w:ascii="Arial" w:hAnsi="Arial" w:cs="Arial"/>
          <w:color w:val="000000"/>
          <w:sz w:val="21"/>
          <w:szCs w:val="21"/>
        </w:rPr>
        <w:t>5</w:t>
      </w:r>
      <w:r>
        <w:rPr>
          <w:rStyle w:val="a4"/>
          <w:rFonts w:ascii="Arial" w:hAnsi="Arial" w:cs="Arial"/>
          <w:color w:val="000000"/>
          <w:sz w:val="21"/>
          <w:szCs w:val="21"/>
        </w:rPr>
        <w:t>点不同</w:t>
      </w:r>
    </w:p>
    <w:p w:rsidR="00914778" w:rsidRDefault="00914778" w:rsidP="00914778">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1.InnoDB</w:t>
      </w:r>
      <w:r>
        <w:rPr>
          <w:rFonts w:ascii="Arial" w:hAnsi="Arial" w:cs="Arial"/>
          <w:color w:val="333333"/>
          <w:sz w:val="21"/>
          <w:szCs w:val="21"/>
        </w:rPr>
        <w:t>支持事物，而</w:t>
      </w:r>
      <w:r>
        <w:rPr>
          <w:rFonts w:ascii="Arial" w:hAnsi="Arial" w:cs="Arial"/>
          <w:color w:val="333333"/>
          <w:sz w:val="21"/>
          <w:szCs w:val="21"/>
        </w:rPr>
        <w:t>MyISAM</w:t>
      </w:r>
      <w:r>
        <w:rPr>
          <w:rFonts w:ascii="Arial" w:hAnsi="Arial" w:cs="Arial"/>
          <w:color w:val="333333"/>
          <w:sz w:val="21"/>
          <w:szCs w:val="21"/>
        </w:rPr>
        <w:t>不支持事物</w:t>
      </w:r>
      <w:r>
        <w:rPr>
          <w:rFonts w:ascii="Arial" w:hAnsi="Arial" w:cs="Arial"/>
          <w:color w:val="333333"/>
          <w:sz w:val="21"/>
          <w:szCs w:val="21"/>
        </w:rPr>
        <w:br/>
        <w:t>2.InnoDB</w:t>
      </w:r>
      <w:r>
        <w:rPr>
          <w:rFonts w:ascii="Arial" w:hAnsi="Arial" w:cs="Arial"/>
          <w:color w:val="333333"/>
          <w:sz w:val="21"/>
          <w:szCs w:val="21"/>
        </w:rPr>
        <w:t>支持行级锁，而</w:t>
      </w:r>
      <w:r>
        <w:rPr>
          <w:rFonts w:ascii="Arial" w:hAnsi="Arial" w:cs="Arial"/>
          <w:color w:val="333333"/>
          <w:sz w:val="21"/>
          <w:szCs w:val="21"/>
        </w:rPr>
        <w:t>MyISAM</w:t>
      </w:r>
      <w:r>
        <w:rPr>
          <w:rFonts w:ascii="Arial" w:hAnsi="Arial" w:cs="Arial"/>
          <w:color w:val="333333"/>
          <w:sz w:val="21"/>
          <w:szCs w:val="21"/>
        </w:rPr>
        <w:t>支持表级锁</w:t>
      </w:r>
      <w:r>
        <w:rPr>
          <w:rFonts w:ascii="Arial" w:hAnsi="Arial" w:cs="Arial"/>
          <w:color w:val="333333"/>
          <w:sz w:val="21"/>
          <w:szCs w:val="21"/>
        </w:rPr>
        <w:br/>
        <w:t>3.InnoDB</w:t>
      </w:r>
      <w:r>
        <w:rPr>
          <w:rFonts w:ascii="Arial" w:hAnsi="Arial" w:cs="Arial"/>
          <w:color w:val="333333"/>
          <w:sz w:val="21"/>
          <w:szCs w:val="21"/>
        </w:rPr>
        <w:t>支持</w:t>
      </w:r>
      <w:r>
        <w:rPr>
          <w:rFonts w:ascii="Arial" w:hAnsi="Arial" w:cs="Arial"/>
          <w:color w:val="333333"/>
          <w:sz w:val="21"/>
          <w:szCs w:val="21"/>
        </w:rPr>
        <w:t xml:space="preserve">MVCC, </w:t>
      </w:r>
      <w:r>
        <w:rPr>
          <w:rFonts w:ascii="Arial" w:hAnsi="Arial" w:cs="Arial"/>
          <w:color w:val="333333"/>
          <w:sz w:val="21"/>
          <w:szCs w:val="21"/>
        </w:rPr>
        <w:t>而</w:t>
      </w:r>
      <w:r>
        <w:rPr>
          <w:rFonts w:ascii="Arial" w:hAnsi="Arial" w:cs="Arial"/>
          <w:color w:val="333333"/>
          <w:sz w:val="21"/>
          <w:szCs w:val="21"/>
        </w:rPr>
        <w:t>MyISAM</w:t>
      </w:r>
      <w:r>
        <w:rPr>
          <w:rFonts w:ascii="Arial" w:hAnsi="Arial" w:cs="Arial"/>
          <w:color w:val="333333"/>
          <w:sz w:val="21"/>
          <w:szCs w:val="21"/>
        </w:rPr>
        <w:t>不支持</w:t>
      </w:r>
      <w:r>
        <w:rPr>
          <w:rFonts w:ascii="Arial" w:hAnsi="Arial" w:cs="Arial"/>
          <w:color w:val="333333"/>
          <w:sz w:val="21"/>
          <w:szCs w:val="21"/>
        </w:rPr>
        <w:br/>
        <w:t>4.InnoDB</w:t>
      </w:r>
      <w:r>
        <w:rPr>
          <w:rFonts w:ascii="Arial" w:hAnsi="Arial" w:cs="Arial"/>
          <w:color w:val="333333"/>
          <w:sz w:val="21"/>
          <w:szCs w:val="21"/>
        </w:rPr>
        <w:t>支持外键，而</w:t>
      </w:r>
      <w:r>
        <w:rPr>
          <w:rFonts w:ascii="Arial" w:hAnsi="Arial" w:cs="Arial"/>
          <w:color w:val="333333"/>
          <w:sz w:val="21"/>
          <w:szCs w:val="21"/>
        </w:rPr>
        <w:t>MyISAM</w:t>
      </w:r>
      <w:r>
        <w:rPr>
          <w:rFonts w:ascii="Arial" w:hAnsi="Arial" w:cs="Arial"/>
          <w:color w:val="333333"/>
          <w:sz w:val="21"/>
          <w:szCs w:val="21"/>
        </w:rPr>
        <w:t>不支持</w:t>
      </w:r>
      <w:r>
        <w:rPr>
          <w:rFonts w:ascii="Arial" w:hAnsi="Arial" w:cs="Arial"/>
          <w:color w:val="333333"/>
          <w:sz w:val="21"/>
          <w:szCs w:val="21"/>
        </w:rPr>
        <w:br/>
        <w:t>5.InnoDB</w:t>
      </w:r>
      <w:r>
        <w:rPr>
          <w:rFonts w:ascii="Arial" w:hAnsi="Arial" w:cs="Arial"/>
          <w:color w:val="333333"/>
          <w:sz w:val="21"/>
          <w:szCs w:val="21"/>
        </w:rPr>
        <w:t>不支持全文索引，而</w:t>
      </w:r>
      <w:r>
        <w:rPr>
          <w:rFonts w:ascii="Arial" w:hAnsi="Arial" w:cs="Arial"/>
          <w:color w:val="333333"/>
          <w:sz w:val="21"/>
          <w:szCs w:val="21"/>
        </w:rPr>
        <w:t>MyISAM</w:t>
      </w:r>
      <w:r>
        <w:rPr>
          <w:rFonts w:ascii="Arial" w:hAnsi="Arial" w:cs="Arial"/>
          <w:color w:val="333333"/>
          <w:sz w:val="21"/>
          <w:szCs w:val="21"/>
        </w:rPr>
        <w:t>支持。</w:t>
      </w:r>
      <w:r>
        <w:rPr>
          <w:rFonts w:ascii="Arial" w:hAnsi="Arial" w:cs="Arial"/>
          <w:color w:val="333333"/>
          <w:sz w:val="21"/>
          <w:szCs w:val="21"/>
        </w:rPr>
        <w:br/>
        <w:t>6.InnoDB</w:t>
      </w:r>
      <w:r>
        <w:rPr>
          <w:rFonts w:ascii="Arial" w:hAnsi="Arial" w:cs="Arial"/>
          <w:color w:val="333333"/>
          <w:sz w:val="21"/>
          <w:szCs w:val="21"/>
        </w:rPr>
        <w:t>不能通过直接拷贝表文件的方法拷贝表到另外一台机器，</w:t>
      </w:r>
      <w:r>
        <w:rPr>
          <w:rFonts w:ascii="Arial" w:hAnsi="Arial" w:cs="Arial"/>
          <w:color w:val="333333"/>
          <w:sz w:val="21"/>
          <w:szCs w:val="21"/>
        </w:rPr>
        <w:t xml:space="preserve"> myisam </w:t>
      </w:r>
      <w:r>
        <w:rPr>
          <w:rFonts w:ascii="Arial" w:hAnsi="Arial" w:cs="Arial"/>
          <w:color w:val="333333"/>
          <w:sz w:val="21"/>
          <w:szCs w:val="21"/>
        </w:rPr>
        <w:t>支持</w:t>
      </w:r>
      <w:r>
        <w:rPr>
          <w:rFonts w:ascii="Arial" w:hAnsi="Arial" w:cs="Arial"/>
          <w:color w:val="333333"/>
          <w:sz w:val="21"/>
          <w:szCs w:val="21"/>
        </w:rPr>
        <w:br/>
        <w:t>7.InnoDB</w:t>
      </w:r>
      <w:r>
        <w:rPr>
          <w:rFonts w:ascii="Arial" w:hAnsi="Arial" w:cs="Arial"/>
          <w:color w:val="333333"/>
          <w:sz w:val="21"/>
          <w:szCs w:val="21"/>
        </w:rPr>
        <w:t>表支持多种行格式，</w:t>
      </w:r>
      <w:r>
        <w:rPr>
          <w:rFonts w:ascii="Arial" w:hAnsi="Arial" w:cs="Arial"/>
          <w:color w:val="333333"/>
          <w:sz w:val="21"/>
          <w:szCs w:val="21"/>
        </w:rPr>
        <w:t xml:space="preserve"> myisam </w:t>
      </w:r>
      <w:r>
        <w:rPr>
          <w:rFonts w:ascii="Arial" w:hAnsi="Arial" w:cs="Arial"/>
          <w:color w:val="333333"/>
          <w:sz w:val="21"/>
          <w:szCs w:val="21"/>
        </w:rPr>
        <w:t>不支持</w:t>
      </w:r>
      <w:r>
        <w:rPr>
          <w:rFonts w:ascii="Arial" w:hAnsi="Arial" w:cs="Arial"/>
          <w:color w:val="333333"/>
          <w:sz w:val="21"/>
          <w:szCs w:val="21"/>
        </w:rPr>
        <w:br/>
        <w:t>8.InnoDB</w:t>
      </w:r>
      <w:r>
        <w:rPr>
          <w:rFonts w:ascii="Arial" w:hAnsi="Arial" w:cs="Arial"/>
          <w:color w:val="333333"/>
          <w:sz w:val="21"/>
          <w:szCs w:val="21"/>
        </w:rPr>
        <w:t>是索引组织表，</w:t>
      </w:r>
      <w:r>
        <w:rPr>
          <w:rFonts w:ascii="Arial" w:hAnsi="Arial" w:cs="Arial"/>
          <w:color w:val="333333"/>
          <w:sz w:val="21"/>
          <w:szCs w:val="21"/>
        </w:rPr>
        <w:t xml:space="preserve"> myisam </w:t>
      </w:r>
      <w:r>
        <w:rPr>
          <w:rFonts w:ascii="Arial" w:hAnsi="Arial" w:cs="Arial"/>
          <w:color w:val="333333"/>
          <w:sz w:val="21"/>
          <w:szCs w:val="21"/>
        </w:rPr>
        <w:t>是堆表</w:t>
      </w:r>
    </w:p>
    <w:p w:rsidR="00914778" w:rsidRDefault="00914778" w:rsidP="00914778">
      <w:pPr>
        <w:pStyle w:val="a3"/>
        <w:spacing w:before="150" w:beforeAutospacing="0" w:after="0" w:afterAutospacing="0"/>
        <w:rPr>
          <w:rFonts w:ascii="Arial" w:hAnsi="Arial" w:cs="Arial"/>
          <w:color w:val="333333"/>
          <w:sz w:val="21"/>
          <w:szCs w:val="21"/>
        </w:rPr>
      </w:pPr>
      <w:r>
        <w:rPr>
          <w:rStyle w:val="a4"/>
          <w:rFonts w:ascii="Arial" w:hAnsi="Arial" w:cs="Arial"/>
          <w:color w:val="333333"/>
          <w:sz w:val="21"/>
          <w:szCs w:val="21"/>
        </w:rPr>
        <w:t>(2)</w:t>
      </w:r>
      <w:r>
        <w:rPr>
          <w:rStyle w:val="a4"/>
          <w:rFonts w:ascii="Arial" w:hAnsi="Arial" w:cs="Arial"/>
          <w:color w:val="333333"/>
          <w:sz w:val="21"/>
          <w:szCs w:val="21"/>
        </w:rPr>
        <w:t>、</w:t>
      </w:r>
      <w:r>
        <w:rPr>
          <w:rStyle w:val="a4"/>
          <w:rFonts w:ascii="Arial" w:hAnsi="Arial" w:cs="Arial"/>
          <w:color w:val="333333"/>
          <w:sz w:val="21"/>
          <w:szCs w:val="21"/>
        </w:rPr>
        <w:t>innodb</w:t>
      </w:r>
      <w:r>
        <w:rPr>
          <w:rStyle w:val="a4"/>
          <w:rFonts w:ascii="Arial" w:hAnsi="Arial" w:cs="Arial"/>
          <w:color w:val="333333"/>
          <w:sz w:val="21"/>
          <w:szCs w:val="21"/>
        </w:rPr>
        <w:t>引擎的</w:t>
      </w:r>
      <w:r>
        <w:rPr>
          <w:rStyle w:val="a4"/>
          <w:rFonts w:ascii="Arial" w:hAnsi="Arial" w:cs="Arial"/>
          <w:color w:val="333333"/>
          <w:sz w:val="21"/>
          <w:szCs w:val="21"/>
        </w:rPr>
        <w:t>4</w:t>
      </w:r>
      <w:r>
        <w:rPr>
          <w:rStyle w:val="a4"/>
          <w:rFonts w:ascii="Arial" w:hAnsi="Arial" w:cs="Arial"/>
          <w:color w:val="333333"/>
          <w:sz w:val="21"/>
          <w:szCs w:val="21"/>
        </w:rPr>
        <w:t>大特性</w:t>
      </w:r>
    </w:p>
    <w:p w:rsidR="00914778" w:rsidRDefault="00914778" w:rsidP="00914778">
      <w:pPr>
        <w:pStyle w:val="HTML0"/>
        <w:spacing w:before="150"/>
        <w:rPr>
          <w:color w:val="333333"/>
          <w:sz w:val="21"/>
          <w:szCs w:val="21"/>
        </w:rPr>
      </w:pPr>
      <w:r>
        <w:rPr>
          <w:color w:val="800080"/>
          <w:sz w:val="21"/>
          <w:szCs w:val="21"/>
        </w:rPr>
        <w:t>1</w:t>
      </w:r>
      <w:r>
        <w:rPr>
          <w:color w:val="333333"/>
          <w:sz w:val="21"/>
          <w:szCs w:val="21"/>
        </w:rPr>
        <w:t>.插入缓冲（insert buffer)</w:t>
      </w:r>
    </w:p>
    <w:p w:rsidR="00914778" w:rsidRDefault="00914778" w:rsidP="00914778">
      <w:pPr>
        <w:pStyle w:val="HTML0"/>
        <w:spacing w:before="150"/>
        <w:rPr>
          <w:color w:val="333333"/>
          <w:sz w:val="21"/>
          <w:szCs w:val="21"/>
        </w:rPr>
      </w:pPr>
      <w:r>
        <w:rPr>
          <w:color w:val="800080"/>
          <w:sz w:val="21"/>
          <w:szCs w:val="21"/>
        </w:rPr>
        <w:t>2</w:t>
      </w:r>
      <w:r>
        <w:rPr>
          <w:color w:val="333333"/>
          <w:sz w:val="21"/>
          <w:szCs w:val="21"/>
        </w:rPr>
        <w:t>.二次写(</w:t>
      </w:r>
      <w:r>
        <w:rPr>
          <w:color w:val="0000FF"/>
          <w:sz w:val="21"/>
          <w:szCs w:val="21"/>
        </w:rPr>
        <w:t>double</w:t>
      </w:r>
      <w:r>
        <w:rPr>
          <w:color w:val="333333"/>
          <w:sz w:val="21"/>
          <w:szCs w:val="21"/>
        </w:rPr>
        <w:t xml:space="preserve"> write)</w:t>
      </w:r>
    </w:p>
    <w:p w:rsidR="00914778" w:rsidRDefault="00914778" w:rsidP="00914778">
      <w:pPr>
        <w:pStyle w:val="HTML0"/>
        <w:spacing w:before="150"/>
        <w:rPr>
          <w:color w:val="333333"/>
          <w:sz w:val="21"/>
          <w:szCs w:val="21"/>
        </w:rPr>
      </w:pPr>
      <w:r>
        <w:rPr>
          <w:color w:val="800080"/>
          <w:sz w:val="21"/>
          <w:szCs w:val="21"/>
        </w:rPr>
        <w:t>3</w:t>
      </w:r>
      <w:r>
        <w:rPr>
          <w:color w:val="333333"/>
          <w:sz w:val="21"/>
          <w:szCs w:val="21"/>
        </w:rPr>
        <w:t>.自适应哈希索引(ahi)</w:t>
      </w:r>
    </w:p>
    <w:p w:rsidR="00914778" w:rsidRDefault="00914778" w:rsidP="00914778">
      <w:pPr>
        <w:pStyle w:val="HTML0"/>
        <w:spacing w:before="150"/>
        <w:rPr>
          <w:color w:val="333333"/>
          <w:sz w:val="21"/>
          <w:szCs w:val="21"/>
        </w:rPr>
      </w:pPr>
      <w:r>
        <w:rPr>
          <w:color w:val="800080"/>
          <w:sz w:val="21"/>
          <w:szCs w:val="21"/>
        </w:rPr>
        <w:t>4</w:t>
      </w:r>
      <w:r>
        <w:rPr>
          <w:color w:val="333333"/>
          <w:sz w:val="21"/>
          <w:szCs w:val="21"/>
        </w:rPr>
        <w:t>.预读(read ahead)</w:t>
      </w:r>
    </w:p>
    <w:p w:rsidR="00914778" w:rsidRDefault="00914778" w:rsidP="00914778">
      <w:pPr>
        <w:pStyle w:val="a3"/>
        <w:spacing w:before="150" w:beforeAutospacing="0" w:after="0" w:afterAutospacing="0"/>
        <w:rPr>
          <w:rFonts w:ascii="Arial" w:hAnsi="Arial" w:cs="Arial"/>
          <w:color w:val="333333"/>
          <w:sz w:val="21"/>
          <w:szCs w:val="21"/>
        </w:rPr>
      </w:pPr>
      <w:r>
        <w:rPr>
          <w:rStyle w:val="a4"/>
          <w:rFonts w:ascii="Arial" w:hAnsi="Arial" w:cs="Arial"/>
          <w:color w:val="333333"/>
          <w:sz w:val="21"/>
          <w:szCs w:val="21"/>
        </w:rPr>
        <w:t>(3)</w:t>
      </w:r>
      <w:r>
        <w:rPr>
          <w:rStyle w:val="a4"/>
          <w:rFonts w:ascii="Arial" w:hAnsi="Arial" w:cs="Arial"/>
          <w:color w:val="333333"/>
          <w:sz w:val="21"/>
          <w:szCs w:val="21"/>
        </w:rPr>
        <w:t>、各种不同</w:t>
      </w:r>
      <w:r>
        <w:rPr>
          <w:rStyle w:val="a4"/>
          <w:rFonts w:ascii="Arial" w:hAnsi="Arial" w:cs="Arial"/>
          <w:color w:val="333333"/>
          <w:sz w:val="21"/>
          <w:szCs w:val="21"/>
        </w:rPr>
        <w:t xml:space="preserve"> mysql </w:t>
      </w:r>
      <w:r>
        <w:rPr>
          <w:rStyle w:val="a4"/>
          <w:rFonts w:ascii="Arial" w:hAnsi="Arial" w:cs="Arial"/>
          <w:color w:val="333333"/>
          <w:sz w:val="21"/>
          <w:szCs w:val="21"/>
        </w:rPr>
        <w:t>版本的</w:t>
      </w:r>
      <w:r>
        <w:rPr>
          <w:rStyle w:val="a4"/>
          <w:rFonts w:ascii="Arial" w:hAnsi="Arial" w:cs="Arial"/>
          <w:color w:val="333333"/>
          <w:sz w:val="21"/>
          <w:szCs w:val="21"/>
        </w:rPr>
        <w:t>Innodb</w:t>
      </w:r>
      <w:r>
        <w:rPr>
          <w:rStyle w:val="a4"/>
          <w:rFonts w:ascii="Arial" w:hAnsi="Arial" w:cs="Arial"/>
          <w:color w:val="333333"/>
          <w:sz w:val="21"/>
          <w:szCs w:val="21"/>
        </w:rPr>
        <w:t>的改进</w:t>
      </w:r>
    </w:p>
    <w:p w:rsidR="00914778" w:rsidRDefault="00914778" w:rsidP="00914778">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MySQL5.6 </w:t>
      </w:r>
      <w:r>
        <w:rPr>
          <w:rFonts w:ascii="Arial" w:hAnsi="Arial" w:cs="Arial"/>
          <w:color w:val="333333"/>
          <w:sz w:val="21"/>
          <w:szCs w:val="21"/>
        </w:rPr>
        <w:t>下</w:t>
      </w:r>
      <w:r>
        <w:rPr>
          <w:rFonts w:ascii="Arial" w:hAnsi="Arial" w:cs="Arial"/>
          <w:color w:val="333333"/>
          <w:sz w:val="21"/>
          <w:szCs w:val="21"/>
        </w:rPr>
        <w:t xml:space="preserve"> Innodb </w:t>
      </w:r>
      <w:r>
        <w:rPr>
          <w:rFonts w:ascii="Arial" w:hAnsi="Arial" w:cs="Arial"/>
          <w:color w:val="333333"/>
          <w:sz w:val="21"/>
          <w:szCs w:val="21"/>
        </w:rPr>
        <w:t>引擎的主要改进：</w:t>
      </w:r>
      <w:r>
        <w:rPr>
          <w:rFonts w:ascii="Arial" w:hAnsi="Arial" w:cs="Arial"/>
          <w:color w:val="333333"/>
          <w:sz w:val="21"/>
          <w:szCs w:val="21"/>
        </w:rPr>
        <w:br/>
      </w:r>
      <w:r>
        <w:rPr>
          <w:rFonts w:ascii="Arial" w:hAnsi="Arial" w:cs="Arial"/>
          <w:color w:val="333333"/>
          <w:sz w:val="21"/>
          <w:szCs w:val="21"/>
        </w:rPr>
        <w:t>（</w:t>
      </w:r>
      <w:r>
        <w:rPr>
          <w:rFonts w:ascii="Arial" w:hAnsi="Arial" w:cs="Arial"/>
          <w:color w:val="333333"/>
          <w:sz w:val="21"/>
          <w:szCs w:val="21"/>
        </w:rPr>
        <w:t xml:space="preserve"> 1</w:t>
      </w:r>
      <w:r>
        <w:rPr>
          <w:rFonts w:ascii="Arial" w:hAnsi="Arial" w:cs="Arial"/>
          <w:color w:val="333333"/>
          <w:sz w:val="21"/>
          <w:szCs w:val="21"/>
        </w:rPr>
        <w:t>）</w:t>
      </w:r>
      <w:r>
        <w:rPr>
          <w:rFonts w:ascii="Arial" w:hAnsi="Arial" w:cs="Arial"/>
          <w:color w:val="333333"/>
          <w:sz w:val="21"/>
          <w:szCs w:val="21"/>
        </w:rPr>
        <w:t xml:space="preserve"> online DDL</w:t>
      </w:r>
      <w:r>
        <w:rPr>
          <w:rFonts w:ascii="Arial" w:hAnsi="Arial" w:cs="Arial"/>
          <w:color w:val="333333"/>
          <w:sz w:val="21"/>
          <w:szCs w:val="21"/>
        </w:rPr>
        <w:br/>
      </w:r>
      <w:r>
        <w:rPr>
          <w:rFonts w:ascii="Arial" w:hAnsi="Arial" w:cs="Arial"/>
          <w:color w:val="333333"/>
          <w:sz w:val="21"/>
          <w:szCs w:val="21"/>
        </w:rPr>
        <w:t>（</w:t>
      </w:r>
      <w:r>
        <w:rPr>
          <w:rFonts w:ascii="Arial" w:hAnsi="Arial" w:cs="Arial"/>
          <w:color w:val="333333"/>
          <w:sz w:val="21"/>
          <w:szCs w:val="21"/>
        </w:rPr>
        <w:t xml:space="preserve"> 2</w:t>
      </w:r>
      <w:r>
        <w:rPr>
          <w:rFonts w:ascii="Arial" w:hAnsi="Arial" w:cs="Arial"/>
          <w:color w:val="333333"/>
          <w:sz w:val="21"/>
          <w:szCs w:val="21"/>
        </w:rPr>
        <w:t>）</w:t>
      </w:r>
      <w:r>
        <w:rPr>
          <w:rFonts w:ascii="Arial" w:hAnsi="Arial" w:cs="Arial"/>
          <w:color w:val="333333"/>
          <w:sz w:val="21"/>
          <w:szCs w:val="21"/>
        </w:rPr>
        <w:t xml:space="preserve"> memcached NoSQL </w:t>
      </w:r>
      <w:r>
        <w:rPr>
          <w:rFonts w:ascii="Arial" w:hAnsi="Arial" w:cs="Arial"/>
          <w:color w:val="333333"/>
          <w:sz w:val="21"/>
          <w:szCs w:val="21"/>
        </w:rPr>
        <w:t>接口</w:t>
      </w:r>
      <w:r>
        <w:rPr>
          <w:rFonts w:ascii="Arial" w:hAnsi="Arial" w:cs="Arial"/>
          <w:color w:val="333333"/>
          <w:sz w:val="21"/>
          <w:szCs w:val="21"/>
        </w:rPr>
        <w:br/>
      </w:r>
      <w:r>
        <w:rPr>
          <w:rFonts w:ascii="Arial" w:hAnsi="Arial" w:cs="Arial"/>
          <w:color w:val="333333"/>
          <w:sz w:val="21"/>
          <w:szCs w:val="21"/>
        </w:rPr>
        <w:t>（</w:t>
      </w:r>
      <w:r>
        <w:rPr>
          <w:rFonts w:ascii="Arial" w:hAnsi="Arial" w:cs="Arial"/>
          <w:color w:val="333333"/>
          <w:sz w:val="21"/>
          <w:szCs w:val="21"/>
        </w:rPr>
        <w:t xml:space="preserve"> 3</w:t>
      </w:r>
      <w:r>
        <w:rPr>
          <w:rFonts w:ascii="Arial" w:hAnsi="Arial" w:cs="Arial"/>
          <w:color w:val="333333"/>
          <w:sz w:val="21"/>
          <w:szCs w:val="21"/>
        </w:rPr>
        <w:t>）</w:t>
      </w:r>
      <w:r>
        <w:rPr>
          <w:rFonts w:ascii="Arial" w:hAnsi="Arial" w:cs="Arial"/>
          <w:color w:val="333333"/>
          <w:sz w:val="21"/>
          <w:szCs w:val="21"/>
        </w:rPr>
        <w:t xml:space="preserve"> transportable tablespace</w:t>
      </w:r>
      <w:r>
        <w:rPr>
          <w:rFonts w:ascii="Arial" w:hAnsi="Arial" w:cs="Arial"/>
          <w:color w:val="333333"/>
          <w:sz w:val="21"/>
          <w:szCs w:val="21"/>
        </w:rPr>
        <w:t>（</w:t>
      </w:r>
      <w:r>
        <w:rPr>
          <w:rFonts w:ascii="Arial" w:hAnsi="Arial" w:cs="Arial"/>
          <w:color w:val="333333"/>
          <w:sz w:val="21"/>
          <w:szCs w:val="21"/>
        </w:rPr>
        <w:t xml:space="preserve"> alter table discard/import tablespace</w:t>
      </w:r>
      <w:r>
        <w:rPr>
          <w:rFonts w:ascii="Arial" w:hAnsi="Arial" w:cs="Arial"/>
          <w:color w:val="333333"/>
          <w:sz w:val="21"/>
          <w:szCs w:val="21"/>
        </w:rPr>
        <w:t>）</w:t>
      </w:r>
      <w:r>
        <w:rPr>
          <w:rFonts w:ascii="Arial" w:hAnsi="Arial" w:cs="Arial"/>
          <w:color w:val="333333"/>
          <w:sz w:val="21"/>
          <w:szCs w:val="21"/>
        </w:rPr>
        <w:br/>
      </w:r>
      <w:r>
        <w:rPr>
          <w:rFonts w:ascii="Arial" w:hAnsi="Arial" w:cs="Arial"/>
          <w:color w:val="333333"/>
          <w:sz w:val="21"/>
          <w:szCs w:val="21"/>
        </w:rPr>
        <w:t>（</w:t>
      </w:r>
      <w:r>
        <w:rPr>
          <w:rFonts w:ascii="Arial" w:hAnsi="Arial" w:cs="Arial"/>
          <w:color w:val="333333"/>
          <w:sz w:val="21"/>
          <w:szCs w:val="21"/>
        </w:rPr>
        <w:t xml:space="preserve"> 4</w:t>
      </w:r>
      <w:r>
        <w:rPr>
          <w:rFonts w:ascii="Arial" w:hAnsi="Arial" w:cs="Arial"/>
          <w:color w:val="333333"/>
          <w:sz w:val="21"/>
          <w:szCs w:val="21"/>
        </w:rPr>
        <w:t>）</w:t>
      </w:r>
      <w:r>
        <w:rPr>
          <w:rFonts w:ascii="Arial" w:hAnsi="Arial" w:cs="Arial"/>
          <w:color w:val="333333"/>
          <w:sz w:val="21"/>
          <w:szCs w:val="21"/>
        </w:rPr>
        <w:t xml:space="preserve"> MySQL </w:t>
      </w:r>
      <w:r>
        <w:rPr>
          <w:rFonts w:ascii="Arial" w:hAnsi="Arial" w:cs="Arial"/>
          <w:color w:val="333333"/>
          <w:sz w:val="21"/>
          <w:szCs w:val="21"/>
        </w:rPr>
        <w:t>正常关闭时，可以</w:t>
      </w:r>
      <w:r>
        <w:rPr>
          <w:rFonts w:ascii="Arial" w:hAnsi="Arial" w:cs="Arial"/>
          <w:color w:val="333333"/>
          <w:sz w:val="21"/>
          <w:szCs w:val="21"/>
        </w:rPr>
        <w:t xml:space="preserve"> dump </w:t>
      </w:r>
      <w:r>
        <w:rPr>
          <w:rFonts w:ascii="Arial" w:hAnsi="Arial" w:cs="Arial"/>
          <w:color w:val="333333"/>
          <w:sz w:val="21"/>
          <w:szCs w:val="21"/>
        </w:rPr>
        <w:t>出</w:t>
      </w:r>
      <w:r>
        <w:rPr>
          <w:rFonts w:ascii="Arial" w:hAnsi="Arial" w:cs="Arial"/>
          <w:color w:val="333333"/>
          <w:sz w:val="21"/>
          <w:szCs w:val="21"/>
        </w:rPr>
        <w:t xml:space="preserve"> buffer pool </w:t>
      </w:r>
      <w:r>
        <w:rPr>
          <w:rFonts w:ascii="Arial" w:hAnsi="Arial" w:cs="Arial"/>
          <w:color w:val="333333"/>
          <w:sz w:val="21"/>
          <w:szCs w:val="21"/>
        </w:rPr>
        <w:t>的（</w:t>
      </w:r>
      <w:r>
        <w:rPr>
          <w:rFonts w:ascii="Arial" w:hAnsi="Arial" w:cs="Arial"/>
          <w:color w:val="333333"/>
          <w:sz w:val="21"/>
          <w:szCs w:val="21"/>
        </w:rPr>
        <w:t xml:space="preserve"> space</w:t>
      </w:r>
      <w:r>
        <w:rPr>
          <w:rFonts w:ascii="Arial" w:hAnsi="Arial" w:cs="Arial"/>
          <w:color w:val="333333"/>
          <w:sz w:val="21"/>
          <w:szCs w:val="21"/>
        </w:rPr>
        <w:t>，</w:t>
      </w:r>
      <w:r>
        <w:rPr>
          <w:rFonts w:ascii="Arial" w:hAnsi="Arial" w:cs="Arial"/>
          <w:color w:val="333333"/>
          <w:sz w:val="21"/>
          <w:szCs w:val="21"/>
        </w:rPr>
        <w:t xml:space="preserve"> page_no</w:t>
      </w:r>
      <w:r>
        <w:rPr>
          <w:rFonts w:ascii="Arial" w:hAnsi="Arial" w:cs="Arial"/>
          <w:color w:val="333333"/>
          <w:sz w:val="21"/>
          <w:szCs w:val="21"/>
        </w:rPr>
        <w:t>），重启时</w:t>
      </w:r>
      <w:r>
        <w:rPr>
          <w:rFonts w:ascii="Arial" w:hAnsi="Arial" w:cs="Arial"/>
          <w:color w:val="333333"/>
          <w:sz w:val="21"/>
          <w:szCs w:val="21"/>
        </w:rPr>
        <w:t xml:space="preserve"> reload</w:t>
      </w:r>
      <w:r>
        <w:rPr>
          <w:rFonts w:ascii="Arial" w:hAnsi="Arial" w:cs="Arial"/>
          <w:color w:val="333333"/>
          <w:sz w:val="21"/>
          <w:szCs w:val="21"/>
        </w:rPr>
        <w:t>，加快预热速度</w:t>
      </w:r>
      <w:r>
        <w:rPr>
          <w:rFonts w:ascii="Arial" w:hAnsi="Arial" w:cs="Arial"/>
          <w:color w:val="333333"/>
          <w:sz w:val="21"/>
          <w:szCs w:val="21"/>
        </w:rPr>
        <w:br/>
      </w:r>
      <w:r>
        <w:rPr>
          <w:rFonts w:ascii="Arial" w:hAnsi="Arial" w:cs="Arial"/>
          <w:color w:val="333333"/>
          <w:sz w:val="21"/>
          <w:szCs w:val="21"/>
        </w:rPr>
        <w:t>（</w:t>
      </w:r>
      <w:r>
        <w:rPr>
          <w:rFonts w:ascii="Arial" w:hAnsi="Arial" w:cs="Arial"/>
          <w:color w:val="333333"/>
          <w:sz w:val="21"/>
          <w:szCs w:val="21"/>
        </w:rPr>
        <w:t xml:space="preserve"> 5</w:t>
      </w:r>
      <w:r>
        <w:rPr>
          <w:rFonts w:ascii="Arial" w:hAnsi="Arial" w:cs="Arial"/>
          <w:color w:val="333333"/>
          <w:sz w:val="21"/>
          <w:szCs w:val="21"/>
        </w:rPr>
        <w:t>）</w:t>
      </w:r>
      <w:r>
        <w:rPr>
          <w:rFonts w:ascii="Arial" w:hAnsi="Arial" w:cs="Arial"/>
          <w:color w:val="333333"/>
          <w:sz w:val="21"/>
          <w:szCs w:val="21"/>
        </w:rPr>
        <w:t xml:space="preserve"> </w:t>
      </w:r>
      <w:r>
        <w:rPr>
          <w:rFonts w:ascii="Arial" w:hAnsi="Arial" w:cs="Arial"/>
          <w:color w:val="333333"/>
          <w:sz w:val="21"/>
          <w:szCs w:val="21"/>
        </w:rPr>
        <w:t>索引和表的统计信息持久化到</w:t>
      </w:r>
      <w:r>
        <w:rPr>
          <w:rFonts w:ascii="Arial" w:hAnsi="Arial" w:cs="Arial"/>
          <w:color w:val="333333"/>
          <w:sz w:val="21"/>
          <w:szCs w:val="21"/>
        </w:rPr>
        <w:t xml:space="preserve"> mysql.innodb_table_stats </w:t>
      </w:r>
      <w:r>
        <w:rPr>
          <w:rFonts w:ascii="Arial" w:hAnsi="Arial" w:cs="Arial"/>
          <w:color w:val="333333"/>
          <w:sz w:val="21"/>
          <w:szCs w:val="21"/>
        </w:rPr>
        <w:t>和</w:t>
      </w:r>
      <w:r>
        <w:rPr>
          <w:rFonts w:ascii="Arial" w:hAnsi="Arial" w:cs="Arial"/>
          <w:color w:val="333333"/>
          <w:sz w:val="21"/>
          <w:szCs w:val="21"/>
        </w:rPr>
        <w:t>mysql.innodb_index_stats</w:t>
      </w:r>
      <w:r>
        <w:rPr>
          <w:rFonts w:ascii="Arial" w:hAnsi="Arial" w:cs="Arial"/>
          <w:color w:val="333333"/>
          <w:sz w:val="21"/>
          <w:szCs w:val="21"/>
        </w:rPr>
        <w:t>，可提供稳定的执行计划</w:t>
      </w:r>
      <w:r>
        <w:rPr>
          <w:rFonts w:ascii="Arial" w:hAnsi="Arial" w:cs="Arial"/>
          <w:color w:val="333333"/>
          <w:sz w:val="21"/>
          <w:szCs w:val="21"/>
        </w:rPr>
        <w:br/>
      </w:r>
      <w:r>
        <w:rPr>
          <w:rFonts w:ascii="Arial" w:hAnsi="Arial" w:cs="Arial"/>
          <w:color w:val="333333"/>
          <w:sz w:val="21"/>
          <w:szCs w:val="21"/>
        </w:rPr>
        <w:t>（</w:t>
      </w:r>
      <w:r>
        <w:rPr>
          <w:rFonts w:ascii="Arial" w:hAnsi="Arial" w:cs="Arial"/>
          <w:color w:val="333333"/>
          <w:sz w:val="21"/>
          <w:szCs w:val="21"/>
        </w:rPr>
        <w:t xml:space="preserve"> 6</w:t>
      </w:r>
      <w:r>
        <w:rPr>
          <w:rFonts w:ascii="Arial" w:hAnsi="Arial" w:cs="Arial"/>
          <w:color w:val="333333"/>
          <w:sz w:val="21"/>
          <w:szCs w:val="21"/>
        </w:rPr>
        <w:t>）</w:t>
      </w:r>
      <w:r>
        <w:rPr>
          <w:rFonts w:ascii="Arial" w:hAnsi="Arial" w:cs="Arial"/>
          <w:color w:val="333333"/>
          <w:sz w:val="21"/>
          <w:szCs w:val="21"/>
        </w:rPr>
        <w:t xml:space="preserve"> Compressed row format </w:t>
      </w:r>
      <w:r>
        <w:rPr>
          <w:rFonts w:ascii="Arial" w:hAnsi="Arial" w:cs="Arial"/>
          <w:color w:val="333333"/>
          <w:sz w:val="21"/>
          <w:szCs w:val="21"/>
        </w:rPr>
        <w:t>支持压缩表</w:t>
      </w:r>
    </w:p>
    <w:p w:rsidR="00914778" w:rsidRDefault="00914778" w:rsidP="00914778">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MySQL 5.7 innodb </w:t>
      </w:r>
      <w:r>
        <w:rPr>
          <w:rFonts w:ascii="Arial" w:hAnsi="Arial" w:cs="Arial"/>
          <w:color w:val="333333"/>
          <w:sz w:val="21"/>
          <w:szCs w:val="21"/>
        </w:rPr>
        <w:t>引擎主要改进</w:t>
      </w:r>
      <w:r>
        <w:rPr>
          <w:rFonts w:ascii="Arial" w:hAnsi="Arial" w:cs="Arial"/>
          <w:color w:val="333333"/>
          <w:sz w:val="21"/>
          <w:szCs w:val="21"/>
        </w:rPr>
        <w:br/>
      </w:r>
      <w:r>
        <w:rPr>
          <w:rFonts w:ascii="Arial" w:hAnsi="Arial" w:cs="Arial"/>
          <w:color w:val="333333"/>
          <w:sz w:val="21"/>
          <w:szCs w:val="21"/>
        </w:rPr>
        <w:t>（</w:t>
      </w:r>
      <w:r>
        <w:rPr>
          <w:rFonts w:ascii="Arial" w:hAnsi="Arial" w:cs="Arial"/>
          <w:color w:val="333333"/>
          <w:sz w:val="21"/>
          <w:szCs w:val="21"/>
        </w:rPr>
        <w:t xml:space="preserve"> 1</w:t>
      </w:r>
      <w:r>
        <w:rPr>
          <w:rFonts w:ascii="Arial" w:hAnsi="Arial" w:cs="Arial"/>
          <w:color w:val="333333"/>
          <w:sz w:val="21"/>
          <w:szCs w:val="21"/>
        </w:rPr>
        <w:t>）</w:t>
      </w:r>
      <w:r>
        <w:rPr>
          <w:rFonts w:ascii="Arial" w:hAnsi="Arial" w:cs="Arial"/>
          <w:color w:val="333333"/>
          <w:sz w:val="21"/>
          <w:szCs w:val="21"/>
        </w:rPr>
        <w:t xml:space="preserve"> </w:t>
      </w:r>
      <w:r>
        <w:rPr>
          <w:rFonts w:ascii="Arial" w:hAnsi="Arial" w:cs="Arial"/>
          <w:color w:val="333333"/>
          <w:sz w:val="21"/>
          <w:szCs w:val="21"/>
        </w:rPr>
        <w:t>修改</w:t>
      </w:r>
      <w:r>
        <w:rPr>
          <w:rFonts w:ascii="Arial" w:hAnsi="Arial" w:cs="Arial"/>
          <w:color w:val="333333"/>
          <w:sz w:val="21"/>
          <w:szCs w:val="21"/>
        </w:rPr>
        <w:t xml:space="preserve"> varchar </w:t>
      </w:r>
      <w:r>
        <w:rPr>
          <w:rFonts w:ascii="Arial" w:hAnsi="Arial" w:cs="Arial"/>
          <w:color w:val="333333"/>
          <w:sz w:val="21"/>
          <w:szCs w:val="21"/>
        </w:rPr>
        <w:t>字段长度有时可以使用</w:t>
      </w:r>
      <w:r>
        <w:rPr>
          <w:rFonts w:ascii="Arial" w:hAnsi="Arial" w:cs="Arial"/>
          <w:color w:val="333333"/>
          <w:sz w:val="21"/>
          <w:szCs w:val="21"/>
        </w:rPr>
        <w:t xml:space="preserve"> online DDL</w:t>
      </w:r>
      <w:r>
        <w:rPr>
          <w:rFonts w:ascii="Arial" w:hAnsi="Arial" w:cs="Arial"/>
          <w:color w:val="333333"/>
          <w:sz w:val="21"/>
          <w:szCs w:val="21"/>
        </w:rPr>
        <w:br/>
      </w:r>
      <w:r>
        <w:rPr>
          <w:rFonts w:ascii="Arial" w:hAnsi="Arial" w:cs="Arial"/>
          <w:color w:val="333333"/>
          <w:sz w:val="21"/>
          <w:szCs w:val="21"/>
        </w:rPr>
        <w:t>（</w:t>
      </w:r>
      <w:r>
        <w:rPr>
          <w:rFonts w:ascii="Arial" w:hAnsi="Arial" w:cs="Arial"/>
          <w:color w:val="333333"/>
          <w:sz w:val="21"/>
          <w:szCs w:val="21"/>
        </w:rPr>
        <w:t xml:space="preserve"> 2</w:t>
      </w:r>
      <w:r>
        <w:rPr>
          <w:rFonts w:ascii="Arial" w:hAnsi="Arial" w:cs="Arial"/>
          <w:color w:val="333333"/>
          <w:sz w:val="21"/>
          <w:szCs w:val="21"/>
        </w:rPr>
        <w:t>）</w:t>
      </w:r>
      <w:r>
        <w:rPr>
          <w:rFonts w:ascii="Arial" w:hAnsi="Arial" w:cs="Arial"/>
          <w:color w:val="333333"/>
          <w:sz w:val="21"/>
          <w:szCs w:val="21"/>
        </w:rPr>
        <w:t xml:space="preserve"> Buffer pool </w:t>
      </w:r>
      <w:r>
        <w:rPr>
          <w:rFonts w:ascii="Arial" w:hAnsi="Arial" w:cs="Arial"/>
          <w:color w:val="333333"/>
          <w:sz w:val="21"/>
          <w:szCs w:val="21"/>
        </w:rPr>
        <w:t>支持在线改变大小</w:t>
      </w:r>
      <w:r>
        <w:rPr>
          <w:rFonts w:ascii="Arial" w:hAnsi="Arial" w:cs="Arial"/>
          <w:color w:val="333333"/>
          <w:sz w:val="21"/>
          <w:szCs w:val="21"/>
        </w:rPr>
        <w:br/>
      </w:r>
      <w:r>
        <w:rPr>
          <w:rFonts w:ascii="Arial" w:hAnsi="Arial" w:cs="Arial"/>
          <w:color w:val="333333"/>
          <w:sz w:val="21"/>
          <w:szCs w:val="21"/>
        </w:rPr>
        <w:t>（</w:t>
      </w:r>
      <w:r>
        <w:rPr>
          <w:rFonts w:ascii="Arial" w:hAnsi="Arial" w:cs="Arial"/>
          <w:color w:val="333333"/>
          <w:sz w:val="21"/>
          <w:szCs w:val="21"/>
        </w:rPr>
        <w:t xml:space="preserve"> 3</w:t>
      </w:r>
      <w:r>
        <w:rPr>
          <w:rFonts w:ascii="Arial" w:hAnsi="Arial" w:cs="Arial"/>
          <w:color w:val="333333"/>
          <w:sz w:val="21"/>
          <w:szCs w:val="21"/>
        </w:rPr>
        <w:t>）</w:t>
      </w:r>
      <w:r>
        <w:rPr>
          <w:rFonts w:ascii="Arial" w:hAnsi="Arial" w:cs="Arial"/>
          <w:color w:val="333333"/>
          <w:sz w:val="21"/>
          <w:szCs w:val="21"/>
        </w:rPr>
        <w:t xml:space="preserve"> Buffer pool </w:t>
      </w:r>
      <w:r>
        <w:rPr>
          <w:rFonts w:ascii="Arial" w:hAnsi="Arial" w:cs="Arial"/>
          <w:color w:val="333333"/>
          <w:sz w:val="21"/>
          <w:szCs w:val="21"/>
        </w:rPr>
        <w:t>支持导出部分比例</w:t>
      </w:r>
      <w:r>
        <w:rPr>
          <w:rFonts w:ascii="Arial" w:hAnsi="Arial" w:cs="Arial"/>
          <w:color w:val="333333"/>
          <w:sz w:val="21"/>
          <w:szCs w:val="21"/>
        </w:rPr>
        <w:br/>
      </w:r>
      <w:r>
        <w:rPr>
          <w:rFonts w:ascii="Arial" w:hAnsi="Arial" w:cs="Arial"/>
          <w:color w:val="333333"/>
          <w:sz w:val="21"/>
          <w:szCs w:val="21"/>
        </w:rPr>
        <w:t>（</w:t>
      </w:r>
      <w:r>
        <w:rPr>
          <w:rFonts w:ascii="Arial" w:hAnsi="Arial" w:cs="Arial"/>
          <w:color w:val="333333"/>
          <w:sz w:val="21"/>
          <w:szCs w:val="21"/>
        </w:rPr>
        <w:t xml:space="preserve"> 4</w:t>
      </w:r>
      <w:r>
        <w:rPr>
          <w:rFonts w:ascii="Arial" w:hAnsi="Arial" w:cs="Arial"/>
          <w:color w:val="333333"/>
          <w:sz w:val="21"/>
          <w:szCs w:val="21"/>
        </w:rPr>
        <w:t>）</w:t>
      </w:r>
      <w:r>
        <w:rPr>
          <w:rFonts w:ascii="Arial" w:hAnsi="Arial" w:cs="Arial"/>
          <w:color w:val="333333"/>
          <w:sz w:val="21"/>
          <w:szCs w:val="21"/>
        </w:rPr>
        <w:t xml:space="preserve"> </w:t>
      </w:r>
      <w:r>
        <w:rPr>
          <w:rFonts w:ascii="Arial" w:hAnsi="Arial" w:cs="Arial"/>
          <w:color w:val="333333"/>
          <w:sz w:val="21"/>
          <w:szCs w:val="21"/>
        </w:rPr>
        <w:t>支持新建</w:t>
      </w:r>
      <w:r>
        <w:rPr>
          <w:rFonts w:ascii="Arial" w:hAnsi="Arial" w:cs="Arial"/>
          <w:color w:val="333333"/>
          <w:sz w:val="21"/>
          <w:szCs w:val="21"/>
        </w:rPr>
        <w:t xml:space="preserve"> innodb tablespace</w:t>
      </w:r>
      <w:r>
        <w:rPr>
          <w:rFonts w:ascii="Arial" w:hAnsi="Arial" w:cs="Arial"/>
          <w:color w:val="333333"/>
          <w:sz w:val="21"/>
          <w:szCs w:val="21"/>
        </w:rPr>
        <w:t>，并可以在其中创建多张表</w:t>
      </w:r>
      <w:r>
        <w:rPr>
          <w:rFonts w:ascii="Arial" w:hAnsi="Arial" w:cs="Arial"/>
          <w:color w:val="333333"/>
          <w:sz w:val="21"/>
          <w:szCs w:val="21"/>
        </w:rPr>
        <w:br/>
      </w:r>
      <w:r>
        <w:rPr>
          <w:rFonts w:ascii="Arial" w:hAnsi="Arial" w:cs="Arial"/>
          <w:color w:val="333333"/>
          <w:sz w:val="21"/>
          <w:szCs w:val="21"/>
        </w:rPr>
        <w:t>（</w:t>
      </w:r>
      <w:r>
        <w:rPr>
          <w:rFonts w:ascii="Arial" w:hAnsi="Arial" w:cs="Arial"/>
          <w:color w:val="333333"/>
          <w:sz w:val="21"/>
          <w:szCs w:val="21"/>
        </w:rPr>
        <w:t xml:space="preserve"> 5</w:t>
      </w:r>
      <w:r>
        <w:rPr>
          <w:rFonts w:ascii="Arial" w:hAnsi="Arial" w:cs="Arial"/>
          <w:color w:val="333333"/>
          <w:sz w:val="21"/>
          <w:szCs w:val="21"/>
        </w:rPr>
        <w:t>）</w:t>
      </w:r>
      <w:r>
        <w:rPr>
          <w:rFonts w:ascii="Arial" w:hAnsi="Arial" w:cs="Arial"/>
          <w:color w:val="333333"/>
          <w:sz w:val="21"/>
          <w:szCs w:val="21"/>
        </w:rPr>
        <w:t xml:space="preserve"> </w:t>
      </w:r>
      <w:r>
        <w:rPr>
          <w:rFonts w:ascii="Arial" w:hAnsi="Arial" w:cs="Arial"/>
          <w:color w:val="333333"/>
          <w:sz w:val="21"/>
          <w:szCs w:val="21"/>
        </w:rPr>
        <w:t>磁盘临时表采用</w:t>
      </w:r>
      <w:r>
        <w:rPr>
          <w:rFonts w:ascii="Arial" w:hAnsi="Arial" w:cs="Arial"/>
          <w:color w:val="333333"/>
          <w:sz w:val="21"/>
          <w:szCs w:val="21"/>
        </w:rPr>
        <w:t xml:space="preserve"> innodb </w:t>
      </w:r>
      <w:r>
        <w:rPr>
          <w:rFonts w:ascii="Arial" w:hAnsi="Arial" w:cs="Arial"/>
          <w:color w:val="333333"/>
          <w:sz w:val="21"/>
          <w:szCs w:val="21"/>
        </w:rPr>
        <w:t>存储，并且存储在</w:t>
      </w:r>
      <w:r>
        <w:rPr>
          <w:rFonts w:ascii="Arial" w:hAnsi="Arial" w:cs="Arial"/>
          <w:color w:val="333333"/>
          <w:sz w:val="21"/>
          <w:szCs w:val="21"/>
        </w:rPr>
        <w:t xml:space="preserve"> innodb temp tablespace </w:t>
      </w:r>
      <w:r>
        <w:rPr>
          <w:rFonts w:ascii="Arial" w:hAnsi="Arial" w:cs="Arial"/>
          <w:color w:val="333333"/>
          <w:sz w:val="21"/>
          <w:szCs w:val="21"/>
        </w:rPr>
        <w:t>里面，以前是</w:t>
      </w:r>
      <w:r>
        <w:rPr>
          <w:rFonts w:ascii="Arial" w:hAnsi="Arial" w:cs="Arial"/>
          <w:color w:val="333333"/>
          <w:sz w:val="21"/>
          <w:szCs w:val="21"/>
        </w:rPr>
        <w:t xml:space="preserve"> myisam </w:t>
      </w:r>
      <w:r>
        <w:rPr>
          <w:rFonts w:ascii="Arial" w:hAnsi="Arial" w:cs="Arial"/>
          <w:color w:val="333333"/>
          <w:sz w:val="21"/>
          <w:szCs w:val="21"/>
        </w:rPr>
        <w:t>存储</w:t>
      </w:r>
      <w:r>
        <w:rPr>
          <w:rFonts w:ascii="Arial" w:hAnsi="Arial" w:cs="Arial"/>
          <w:color w:val="333333"/>
          <w:sz w:val="21"/>
          <w:szCs w:val="21"/>
        </w:rPr>
        <w:br/>
      </w:r>
      <w:r>
        <w:rPr>
          <w:rFonts w:ascii="Arial" w:hAnsi="Arial" w:cs="Arial"/>
          <w:color w:val="333333"/>
          <w:sz w:val="21"/>
          <w:szCs w:val="21"/>
        </w:rPr>
        <w:t>（</w:t>
      </w:r>
      <w:r>
        <w:rPr>
          <w:rFonts w:ascii="Arial" w:hAnsi="Arial" w:cs="Arial"/>
          <w:color w:val="333333"/>
          <w:sz w:val="21"/>
          <w:szCs w:val="21"/>
        </w:rPr>
        <w:t xml:space="preserve"> 6</w:t>
      </w:r>
      <w:r>
        <w:rPr>
          <w:rFonts w:ascii="Arial" w:hAnsi="Arial" w:cs="Arial"/>
          <w:color w:val="333333"/>
          <w:sz w:val="21"/>
          <w:szCs w:val="21"/>
        </w:rPr>
        <w:t>）</w:t>
      </w:r>
      <w:r>
        <w:rPr>
          <w:rFonts w:ascii="Arial" w:hAnsi="Arial" w:cs="Arial"/>
          <w:color w:val="333333"/>
          <w:sz w:val="21"/>
          <w:szCs w:val="21"/>
        </w:rPr>
        <w:t xml:space="preserve"> </w:t>
      </w:r>
      <w:r>
        <w:rPr>
          <w:rFonts w:ascii="Arial" w:hAnsi="Arial" w:cs="Arial"/>
          <w:color w:val="333333"/>
          <w:sz w:val="21"/>
          <w:szCs w:val="21"/>
        </w:rPr>
        <w:t>透明表空间压缩功能</w:t>
      </w:r>
    </w:p>
    <w:p w:rsidR="00914778" w:rsidRDefault="00914778" w:rsidP="00914778">
      <w:pPr>
        <w:pStyle w:val="a3"/>
        <w:spacing w:before="150" w:beforeAutospacing="0" w:after="0" w:afterAutospacing="0"/>
        <w:rPr>
          <w:rFonts w:ascii="Arial" w:hAnsi="Arial" w:cs="Arial"/>
          <w:color w:val="333333"/>
          <w:sz w:val="21"/>
          <w:szCs w:val="21"/>
        </w:rPr>
      </w:pPr>
      <w:r>
        <w:rPr>
          <w:rStyle w:val="a4"/>
          <w:rFonts w:ascii="Arial" w:hAnsi="Arial" w:cs="Arial"/>
          <w:color w:val="333333"/>
          <w:sz w:val="21"/>
          <w:szCs w:val="21"/>
        </w:rPr>
        <w:t>(4)</w:t>
      </w:r>
      <w:r>
        <w:rPr>
          <w:rStyle w:val="a4"/>
          <w:rFonts w:ascii="Arial" w:hAnsi="Arial" w:cs="Arial"/>
          <w:color w:val="333333"/>
          <w:sz w:val="21"/>
          <w:szCs w:val="21"/>
        </w:rPr>
        <w:t>、</w:t>
      </w:r>
      <w:r>
        <w:rPr>
          <w:rStyle w:val="a4"/>
          <w:rFonts w:ascii="Arial" w:hAnsi="Arial" w:cs="Arial"/>
          <w:color w:val="333333"/>
          <w:sz w:val="21"/>
          <w:szCs w:val="21"/>
        </w:rPr>
        <w:t>2</w:t>
      </w:r>
      <w:r>
        <w:rPr>
          <w:rStyle w:val="a4"/>
          <w:rFonts w:ascii="Arial" w:hAnsi="Arial" w:cs="Arial"/>
          <w:color w:val="333333"/>
          <w:sz w:val="21"/>
          <w:szCs w:val="21"/>
        </w:rPr>
        <w:t>者</w:t>
      </w:r>
      <w:r>
        <w:rPr>
          <w:rStyle w:val="a4"/>
          <w:rFonts w:ascii="Arial" w:hAnsi="Arial" w:cs="Arial"/>
          <w:color w:val="333333"/>
          <w:sz w:val="21"/>
          <w:szCs w:val="21"/>
        </w:rPr>
        <w:t>select  count(*)</w:t>
      </w:r>
      <w:r>
        <w:rPr>
          <w:rStyle w:val="a4"/>
          <w:rFonts w:ascii="Arial" w:hAnsi="Arial" w:cs="Arial"/>
          <w:color w:val="333333"/>
          <w:sz w:val="21"/>
          <w:szCs w:val="21"/>
        </w:rPr>
        <w:t>哪个更快，为什么</w:t>
      </w:r>
    </w:p>
    <w:p w:rsidR="004360E5" w:rsidRDefault="00CF2AC2" w:rsidP="00914778">
      <w:pPr>
        <w:pStyle w:val="HTML0"/>
        <w:spacing w:before="150"/>
        <w:rPr>
          <w:rFonts w:ascii="Lucida Sans Unicode" w:hAnsi="Lucida Sans Unicode" w:cs="Lucida Sans Unicode"/>
          <w:color w:val="1A1A1A"/>
          <w:shd w:val="clear" w:color="auto" w:fill="FFFFFF"/>
        </w:rPr>
      </w:pPr>
      <w:r>
        <w:rPr>
          <w:rFonts w:ascii="Lucida Sans Unicode" w:hAnsi="Lucida Sans Unicode" w:cs="Lucida Sans Unicode"/>
          <w:color w:val="1A1A1A"/>
          <w:shd w:val="clear" w:color="auto" w:fill="FFFFFF"/>
        </w:rPr>
        <w:t>对于</w:t>
      </w:r>
      <w:r>
        <w:rPr>
          <w:rFonts w:ascii="Lucida Sans Unicode" w:hAnsi="Lucida Sans Unicode" w:cs="Lucida Sans Unicode"/>
          <w:color w:val="1A1A1A"/>
          <w:shd w:val="clear" w:color="auto" w:fill="FFFFFF"/>
        </w:rPr>
        <w:t> </w:t>
      </w:r>
      <w:r>
        <w:rPr>
          <w:rStyle w:val="HTML"/>
          <w:rFonts w:ascii="Lucida Console" w:hAnsi="Lucida Console"/>
          <w:color w:val="1A1A1A"/>
          <w:sz w:val="21"/>
          <w:szCs w:val="21"/>
          <w:bdr w:val="single" w:sz="6" w:space="1" w:color="CCCCCC" w:frame="1"/>
          <w:shd w:val="clear" w:color="auto" w:fill="DDDDDD"/>
        </w:rPr>
        <w:t>SELECT COUNT(*) FROM table</w:t>
      </w:r>
      <w:r>
        <w:rPr>
          <w:rFonts w:ascii="Lucida Sans Unicode" w:hAnsi="Lucida Sans Unicode" w:cs="Lucida Sans Unicode"/>
          <w:color w:val="1A1A1A"/>
          <w:shd w:val="clear" w:color="auto" w:fill="FFFFFF"/>
        </w:rPr>
        <w:t> </w:t>
      </w:r>
      <w:r>
        <w:rPr>
          <w:rFonts w:ascii="Lucida Sans Unicode" w:hAnsi="Lucida Sans Unicode" w:cs="Lucida Sans Unicode"/>
          <w:color w:val="1A1A1A"/>
          <w:shd w:val="clear" w:color="auto" w:fill="FFFFFF"/>
        </w:rPr>
        <w:t>语句，在没有</w:t>
      </w:r>
      <w:r>
        <w:rPr>
          <w:rFonts w:ascii="Lucida Sans Unicode" w:hAnsi="Lucida Sans Unicode" w:cs="Lucida Sans Unicode"/>
          <w:color w:val="1A1A1A"/>
          <w:shd w:val="clear" w:color="auto" w:fill="FFFFFF"/>
        </w:rPr>
        <w:t> </w:t>
      </w:r>
      <w:r>
        <w:rPr>
          <w:rStyle w:val="HTML"/>
          <w:rFonts w:ascii="Lucida Console" w:hAnsi="Lucida Console"/>
          <w:color w:val="1A1A1A"/>
          <w:sz w:val="21"/>
          <w:szCs w:val="21"/>
          <w:bdr w:val="single" w:sz="6" w:space="1" w:color="CCCCCC" w:frame="1"/>
          <w:shd w:val="clear" w:color="auto" w:fill="DDDDDD"/>
        </w:rPr>
        <w:t>WHERE</w:t>
      </w:r>
      <w:r>
        <w:rPr>
          <w:rFonts w:ascii="Lucida Sans Unicode" w:hAnsi="Lucida Sans Unicode" w:cs="Lucida Sans Unicode"/>
          <w:color w:val="1A1A1A"/>
          <w:shd w:val="clear" w:color="auto" w:fill="FFFFFF"/>
        </w:rPr>
        <w:t> </w:t>
      </w:r>
      <w:r>
        <w:rPr>
          <w:rFonts w:ascii="Lucida Sans Unicode" w:hAnsi="Lucida Sans Unicode" w:cs="Lucida Sans Unicode"/>
          <w:color w:val="1A1A1A"/>
          <w:shd w:val="clear" w:color="auto" w:fill="FFFFFF"/>
        </w:rPr>
        <w:t>条件的情况下，</w:t>
      </w:r>
      <w:r>
        <w:rPr>
          <w:rFonts w:ascii="Lucida Sans Unicode" w:hAnsi="Lucida Sans Unicode" w:cs="Lucida Sans Unicode"/>
          <w:color w:val="1A1A1A"/>
          <w:shd w:val="clear" w:color="auto" w:fill="FFFFFF"/>
        </w:rPr>
        <w:t xml:space="preserve">InnoDB </w:t>
      </w:r>
      <w:r>
        <w:rPr>
          <w:rFonts w:ascii="Lucida Sans Unicode" w:hAnsi="Lucida Sans Unicode" w:cs="Lucida Sans Unicode"/>
          <w:color w:val="1A1A1A"/>
          <w:shd w:val="clear" w:color="auto" w:fill="FFFFFF"/>
        </w:rPr>
        <w:t>比</w:t>
      </w:r>
      <w:r>
        <w:rPr>
          <w:rFonts w:ascii="Lucida Sans Unicode" w:hAnsi="Lucida Sans Unicode" w:cs="Lucida Sans Unicode"/>
          <w:color w:val="1A1A1A"/>
          <w:shd w:val="clear" w:color="auto" w:fill="FFFFFF"/>
        </w:rPr>
        <w:t xml:space="preserve"> MyISAM </w:t>
      </w:r>
      <w:r>
        <w:rPr>
          <w:rFonts w:ascii="Lucida Sans Unicode" w:hAnsi="Lucida Sans Unicode" w:cs="Lucida Sans Unicode"/>
          <w:color w:val="1A1A1A"/>
          <w:shd w:val="clear" w:color="auto" w:fill="FFFFFF"/>
        </w:rPr>
        <w:t>可能会慢很多，尤其在大表的情况下。因为，</w:t>
      </w:r>
      <w:r>
        <w:rPr>
          <w:rFonts w:ascii="Lucida Sans Unicode" w:hAnsi="Lucida Sans Unicode" w:cs="Lucida Sans Unicode"/>
          <w:color w:val="1A1A1A"/>
          <w:shd w:val="clear" w:color="auto" w:fill="FFFFFF"/>
        </w:rPr>
        <w:t xml:space="preserve">InnoDB </w:t>
      </w:r>
      <w:r>
        <w:rPr>
          <w:rFonts w:ascii="Lucida Sans Unicode" w:hAnsi="Lucida Sans Unicode" w:cs="Lucida Sans Unicode"/>
          <w:color w:val="1A1A1A"/>
          <w:shd w:val="clear" w:color="auto" w:fill="FFFFFF"/>
        </w:rPr>
        <w:t>是去实时统计结果，会全表扫描；而</w:t>
      </w:r>
      <w:r>
        <w:rPr>
          <w:rFonts w:ascii="Lucida Sans Unicode" w:hAnsi="Lucida Sans Unicode" w:cs="Lucida Sans Unicode"/>
          <w:color w:val="1A1A1A"/>
          <w:shd w:val="clear" w:color="auto" w:fill="FFFFFF"/>
        </w:rPr>
        <w:t xml:space="preserve"> MyISAM </w:t>
      </w:r>
      <w:r>
        <w:rPr>
          <w:rFonts w:ascii="Lucida Sans Unicode" w:hAnsi="Lucida Sans Unicode" w:cs="Lucida Sans Unicode"/>
          <w:color w:val="1A1A1A"/>
          <w:shd w:val="clear" w:color="auto" w:fill="FFFFFF"/>
        </w:rPr>
        <w:t>内部维持了一个计数器，预存了结果，所以直接返回即可。</w:t>
      </w:r>
    </w:p>
    <w:p w:rsidR="00914778" w:rsidRDefault="00914778" w:rsidP="00914778">
      <w:pPr>
        <w:pStyle w:val="HTML0"/>
        <w:spacing w:before="150"/>
        <w:rPr>
          <w:color w:val="333333"/>
          <w:sz w:val="21"/>
          <w:szCs w:val="21"/>
        </w:rPr>
      </w:pPr>
      <w:r>
        <w:rPr>
          <w:rStyle w:val="a4"/>
          <w:color w:val="333333"/>
          <w:sz w:val="21"/>
          <w:szCs w:val="21"/>
        </w:rPr>
        <w:t>(5)、2 者的索引的实现方式</w:t>
      </w:r>
    </w:p>
    <w:p w:rsidR="00914778" w:rsidRPr="00914778" w:rsidRDefault="00914778" w:rsidP="006A1E99">
      <w:pPr>
        <w:pStyle w:val="HTML0"/>
        <w:spacing w:before="150"/>
        <w:rPr>
          <w:color w:val="333333"/>
          <w:sz w:val="21"/>
          <w:szCs w:val="21"/>
        </w:rPr>
      </w:pPr>
      <w:r>
        <w:rPr>
          <w:color w:val="333333"/>
          <w:sz w:val="21"/>
          <w:szCs w:val="21"/>
        </w:rPr>
        <w:t>都是 B+树索引， Innodb 是索引组织表， myisam 是堆表</w:t>
      </w:r>
    </w:p>
    <w:p w:rsidR="006A1E99" w:rsidRDefault="00CF2AC2" w:rsidP="006A1E99">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2.</w:t>
      </w:r>
      <w:r w:rsidR="006A1E99">
        <w:rPr>
          <w:rFonts w:ascii="Arial" w:hAnsi="Arial" w:cs="Arial"/>
          <w:b w:val="0"/>
          <w:bCs w:val="0"/>
          <w:color w:val="333333"/>
          <w:sz w:val="30"/>
          <w:szCs w:val="30"/>
        </w:rPr>
        <w:t>索引</w:t>
      </w:r>
    </w:p>
    <w:p w:rsidR="00CF2AC2" w:rsidRDefault="00CF2AC2" w:rsidP="00CF2AC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索引，类似于书籍的目录，想找到一本书的某个特定的主题，需要先找到书的目录，定位对应的页码。</w:t>
      </w:r>
    </w:p>
    <w:p w:rsidR="00CF2AC2" w:rsidRDefault="00CF2AC2" w:rsidP="00CF2AC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MySQL </w:t>
      </w:r>
      <w:r>
        <w:rPr>
          <w:rFonts w:ascii="Lucida Sans Unicode" w:hAnsi="Lucida Sans Unicode" w:cs="Lucida Sans Unicode"/>
          <w:color w:val="1A1A1A"/>
        </w:rPr>
        <w:t>中存储引擎使用类似的方式进行查询，先去索引中查找对应的值，然后根据匹配的索引找到对应的数据行。</w:t>
      </w:r>
    </w:p>
    <w:p w:rsidR="00CF2AC2" w:rsidRDefault="00CF2AC2" w:rsidP="00CF2AC2">
      <w:pPr>
        <w:pStyle w:val="3"/>
      </w:pPr>
      <w:r>
        <w:rPr>
          <w:rStyle w:val="a4"/>
          <w:rFonts w:ascii="Lucida Sans Unicode" w:hAnsi="Lucida Sans Unicode" w:cs="Lucida Sans Unicode"/>
          <w:color w:val="1A1A1A"/>
        </w:rPr>
        <w:t>索引有什么好处？</w:t>
      </w:r>
    </w:p>
    <w:p w:rsidR="00CF2AC2" w:rsidRDefault="00CF2AC2" w:rsidP="00FA61C5">
      <w:pPr>
        <w:widowControl/>
        <w:numPr>
          <w:ilvl w:val="0"/>
          <w:numId w:val="33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提高数据的检索速度，降低数据库</w:t>
      </w:r>
      <w:r>
        <w:rPr>
          <w:rFonts w:ascii="Lucida Sans Unicode" w:hAnsi="Lucida Sans Unicode" w:cs="Lucida Sans Unicode"/>
          <w:color w:val="1A1A1A"/>
          <w:szCs w:val="21"/>
        </w:rPr>
        <w:t>IO</w:t>
      </w:r>
      <w:r>
        <w:rPr>
          <w:rFonts w:ascii="Lucida Sans Unicode" w:hAnsi="Lucida Sans Unicode" w:cs="Lucida Sans Unicode"/>
          <w:color w:val="1A1A1A"/>
          <w:szCs w:val="21"/>
        </w:rPr>
        <w:t>成本：使用索引的意义就是通过缩小表中需要查询的记录的数目从而加快搜索的速度。</w:t>
      </w:r>
    </w:p>
    <w:p w:rsidR="00CF2AC2" w:rsidRDefault="00CF2AC2" w:rsidP="00FA61C5">
      <w:pPr>
        <w:widowControl/>
        <w:numPr>
          <w:ilvl w:val="0"/>
          <w:numId w:val="33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降低数据排序的成本，降低</w:t>
      </w:r>
      <w:r>
        <w:rPr>
          <w:rFonts w:ascii="Lucida Sans Unicode" w:hAnsi="Lucida Sans Unicode" w:cs="Lucida Sans Unicode"/>
          <w:color w:val="1A1A1A"/>
          <w:szCs w:val="21"/>
        </w:rPr>
        <w:t>CPU</w:t>
      </w:r>
      <w:r>
        <w:rPr>
          <w:rFonts w:ascii="Lucida Sans Unicode" w:hAnsi="Lucida Sans Unicode" w:cs="Lucida Sans Unicode"/>
          <w:color w:val="1A1A1A"/>
          <w:szCs w:val="21"/>
        </w:rPr>
        <w:t>消耗：索引之所以查的快，是因为先将数据排好序，若该字段正好需要排序，则正好降低了排序的成本。</w:t>
      </w:r>
    </w:p>
    <w:p w:rsidR="00CF2AC2" w:rsidRDefault="00CF2AC2" w:rsidP="00CF2AC2">
      <w:pPr>
        <w:pStyle w:val="3"/>
        <w:rPr>
          <w:sz w:val="24"/>
          <w:szCs w:val="24"/>
        </w:rPr>
      </w:pPr>
      <w:r>
        <w:rPr>
          <w:rStyle w:val="a4"/>
          <w:rFonts w:ascii="Lucida Sans Unicode" w:hAnsi="Lucida Sans Unicode" w:cs="Lucida Sans Unicode"/>
          <w:color w:val="1A1A1A"/>
        </w:rPr>
        <w:t>索引有什么坏处？</w:t>
      </w:r>
    </w:p>
    <w:p w:rsidR="00CF2AC2" w:rsidRDefault="00CF2AC2" w:rsidP="00FA61C5">
      <w:pPr>
        <w:widowControl/>
        <w:numPr>
          <w:ilvl w:val="0"/>
          <w:numId w:val="33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占用存储空间：索引实际上也是一张表，记录了主键与索引字段，一般以索引文件的形式存储在磁盘上。</w:t>
      </w:r>
    </w:p>
    <w:p w:rsidR="00CF2AC2" w:rsidRDefault="00CF2AC2" w:rsidP="00FA61C5">
      <w:pPr>
        <w:widowControl/>
        <w:numPr>
          <w:ilvl w:val="0"/>
          <w:numId w:val="33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降低更新表的速度：表的数据发生了变化，对应的索引也需要一起变更，从而减低的更新速度。否则索引指向的物理数据可能不对，这也是索引失效的原因之一。</w:t>
      </w:r>
    </w:p>
    <w:p w:rsidR="00CF2AC2" w:rsidRDefault="00CF2AC2" w:rsidP="00CF2AC2">
      <w:pPr>
        <w:pStyle w:val="3"/>
        <w:rPr>
          <w:sz w:val="24"/>
          <w:szCs w:val="24"/>
        </w:rPr>
      </w:pPr>
      <w:r>
        <w:rPr>
          <w:rStyle w:val="a4"/>
          <w:rFonts w:ascii="Lucida Sans Unicode" w:hAnsi="Lucida Sans Unicode" w:cs="Lucida Sans Unicode"/>
          <w:color w:val="1A1A1A"/>
        </w:rPr>
        <w:t>索引的使用场景？</w:t>
      </w:r>
    </w:p>
    <w:p w:rsidR="00CF2AC2" w:rsidRDefault="00CF2AC2" w:rsidP="00FA61C5">
      <w:pPr>
        <w:pStyle w:val="a3"/>
        <w:numPr>
          <w:ilvl w:val="0"/>
          <w:numId w:val="334"/>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1</w:t>
      </w:r>
      <w:r>
        <w:rPr>
          <w:rFonts w:ascii="Lucida Sans Unicode" w:hAnsi="Lucida Sans Unicode" w:cs="Lucida Sans Unicode"/>
          <w:color w:val="1A1A1A"/>
          <w:sz w:val="21"/>
          <w:szCs w:val="21"/>
        </w:rPr>
        <w:t>、对非常小的表，大部分情况下全表扫描效率更高。</w:t>
      </w:r>
    </w:p>
    <w:p w:rsidR="00CF2AC2" w:rsidRDefault="00CF2AC2" w:rsidP="00FA61C5">
      <w:pPr>
        <w:pStyle w:val="a3"/>
        <w:numPr>
          <w:ilvl w:val="0"/>
          <w:numId w:val="334"/>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2</w:t>
      </w:r>
      <w:r>
        <w:rPr>
          <w:rFonts w:ascii="Lucida Sans Unicode" w:hAnsi="Lucida Sans Unicode" w:cs="Lucida Sans Unicode"/>
          <w:color w:val="1A1A1A"/>
          <w:sz w:val="21"/>
          <w:szCs w:val="21"/>
        </w:rPr>
        <w:t>、对中大型表，索引非常有效。</w:t>
      </w:r>
    </w:p>
    <w:p w:rsidR="00CF2AC2" w:rsidRDefault="00CF2AC2" w:rsidP="00FA61C5">
      <w:pPr>
        <w:pStyle w:val="a3"/>
        <w:numPr>
          <w:ilvl w:val="0"/>
          <w:numId w:val="334"/>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3</w:t>
      </w:r>
      <w:r>
        <w:rPr>
          <w:rFonts w:ascii="Lucida Sans Unicode" w:hAnsi="Lucida Sans Unicode" w:cs="Lucida Sans Unicode"/>
          <w:color w:val="1A1A1A"/>
          <w:sz w:val="21"/>
          <w:szCs w:val="21"/>
        </w:rPr>
        <w:t>、特大型的表，建立和使用索引的代价随着增长，可以使用分区技术来解决。</w:t>
      </w:r>
    </w:p>
    <w:p w:rsidR="00CF2AC2" w:rsidRDefault="00CF2AC2" w:rsidP="00CF2AC2">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实际场景下，</w:t>
      </w:r>
      <w:r>
        <w:rPr>
          <w:rFonts w:ascii="Lucida Sans Unicode" w:hAnsi="Lucida Sans Unicode" w:cs="Lucida Sans Unicode"/>
          <w:color w:val="1A1A1A"/>
          <w:sz w:val="21"/>
          <w:szCs w:val="21"/>
        </w:rPr>
        <w:t xml:space="preserve">MySQL </w:t>
      </w:r>
      <w:r>
        <w:rPr>
          <w:rFonts w:ascii="Lucida Sans Unicode" w:hAnsi="Lucida Sans Unicode" w:cs="Lucida Sans Unicode"/>
          <w:color w:val="1A1A1A"/>
          <w:sz w:val="21"/>
          <w:szCs w:val="21"/>
        </w:rPr>
        <w:t>分区表很少使用，原因可以看看</w:t>
      </w:r>
      <w:r>
        <w:rPr>
          <w:rFonts w:ascii="Lucida Sans Unicode" w:hAnsi="Lucida Sans Unicode" w:cs="Lucida Sans Unicode"/>
          <w:color w:val="1A1A1A"/>
          <w:sz w:val="21"/>
          <w:szCs w:val="21"/>
        </w:rPr>
        <w:t> </w:t>
      </w:r>
      <w:hyperlink r:id="rId16" w:tgtFrame="_blank" w:history="1">
        <w:r>
          <w:rPr>
            <w:rStyle w:val="a5"/>
            <w:rFonts w:ascii="Lucida Sans Unicode" w:hAnsi="Lucida Sans Unicode" w:cs="Lucida Sans Unicode"/>
            <w:color w:val="0088CC"/>
            <w:sz w:val="21"/>
            <w:szCs w:val="21"/>
          </w:rPr>
          <w:t>《互联网公司为啥不使用</w:t>
        </w:r>
        <w:r>
          <w:rPr>
            <w:rStyle w:val="a5"/>
            <w:rFonts w:ascii="Lucida Sans Unicode" w:hAnsi="Lucida Sans Unicode" w:cs="Lucida Sans Unicode"/>
            <w:color w:val="0088CC"/>
            <w:sz w:val="21"/>
            <w:szCs w:val="21"/>
          </w:rPr>
          <w:t xml:space="preserve"> MySQL </w:t>
        </w:r>
        <w:r>
          <w:rPr>
            <w:rStyle w:val="a5"/>
            <w:rFonts w:ascii="Lucida Sans Unicode" w:hAnsi="Lucida Sans Unicode" w:cs="Lucida Sans Unicode"/>
            <w:color w:val="0088CC"/>
            <w:sz w:val="21"/>
            <w:szCs w:val="21"/>
          </w:rPr>
          <w:t>分区表？》</w:t>
        </w:r>
      </w:hyperlink>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文章。</w:t>
      </w:r>
    </w:p>
    <w:p w:rsidR="00CF2AC2" w:rsidRDefault="00CF2AC2" w:rsidP="00CF2AC2">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对于特大型的表，更常用的是</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分库分表</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，目前解决方案有</w:t>
      </w:r>
      <w:r>
        <w:rPr>
          <w:rFonts w:ascii="Lucida Sans Unicode" w:hAnsi="Lucida Sans Unicode" w:cs="Lucida Sans Unicode"/>
          <w:color w:val="1A1A1A"/>
          <w:sz w:val="21"/>
          <w:szCs w:val="21"/>
        </w:rPr>
        <w:t xml:space="preserve"> Sharding Sphere</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 xml:space="preserve">MyCAT </w:t>
      </w:r>
      <w:r>
        <w:rPr>
          <w:rFonts w:ascii="Lucida Sans Unicode" w:hAnsi="Lucida Sans Unicode" w:cs="Lucida Sans Unicode"/>
          <w:color w:val="1A1A1A"/>
          <w:sz w:val="21"/>
          <w:szCs w:val="21"/>
        </w:rPr>
        <w:t>等等。</w:t>
      </w:r>
    </w:p>
    <w:p w:rsidR="00CF2AC2" w:rsidRDefault="00CF2AC2" w:rsidP="00CF2AC2">
      <w:pPr>
        <w:pStyle w:val="3"/>
        <w:rPr>
          <w:sz w:val="24"/>
          <w:szCs w:val="24"/>
        </w:rPr>
      </w:pPr>
      <w:r>
        <w:rPr>
          <w:rStyle w:val="a4"/>
          <w:rFonts w:ascii="Lucida Sans Unicode" w:hAnsi="Lucida Sans Unicode" w:cs="Lucida Sans Unicode"/>
          <w:color w:val="1A1A1A"/>
        </w:rPr>
        <w:t>索引的类型？</w:t>
      </w:r>
    </w:p>
    <w:p w:rsidR="00CF2AC2" w:rsidRDefault="00CF2AC2" w:rsidP="00CF2AC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索引，都是实现在存储引擎层的。主要有六种类型：</w:t>
      </w:r>
    </w:p>
    <w:p w:rsidR="00CF2AC2" w:rsidRDefault="00CF2AC2" w:rsidP="00FA61C5">
      <w:pPr>
        <w:pStyle w:val="a3"/>
        <w:numPr>
          <w:ilvl w:val="0"/>
          <w:numId w:val="335"/>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1</w:t>
      </w:r>
      <w:r>
        <w:rPr>
          <w:rFonts w:ascii="Lucida Sans Unicode" w:hAnsi="Lucida Sans Unicode" w:cs="Lucida Sans Unicode"/>
          <w:color w:val="1A1A1A"/>
          <w:sz w:val="21"/>
          <w:szCs w:val="21"/>
        </w:rPr>
        <w:t>、普通索引：最基本的索引，没有任何约束。</w:t>
      </w:r>
    </w:p>
    <w:p w:rsidR="00CF2AC2" w:rsidRDefault="00CF2AC2" w:rsidP="00FA61C5">
      <w:pPr>
        <w:pStyle w:val="a3"/>
        <w:numPr>
          <w:ilvl w:val="0"/>
          <w:numId w:val="335"/>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2</w:t>
      </w:r>
      <w:r>
        <w:rPr>
          <w:rFonts w:ascii="Lucida Sans Unicode" w:hAnsi="Lucida Sans Unicode" w:cs="Lucida Sans Unicode"/>
          <w:color w:val="1A1A1A"/>
          <w:sz w:val="21"/>
          <w:szCs w:val="21"/>
        </w:rPr>
        <w:t>、唯一索引：与普通索引类似，但具有唯一性约束。</w:t>
      </w:r>
    </w:p>
    <w:p w:rsidR="00CF2AC2" w:rsidRDefault="00CF2AC2" w:rsidP="00FA61C5">
      <w:pPr>
        <w:pStyle w:val="a3"/>
        <w:numPr>
          <w:ilvl w:val="0"/>
          <w:numId w:val="335"/>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3</w:t>
      </w:r>
      <w:r>
        <w:rPr>
          <w:rFonts w:ascii="Lucida Sans Unicode" w:hAnsi="Lucida Sans Unicode" w:cs="Lucida Sans Unicode"/>
          <w:color w:val="1A1A1A"/>
          <w:sz w:val="21"/>
          <w:szCs w:val="21"/>
        </w:rPr>
        <w:t>、主键索引：特殊的唯一索引，不允许有空值。</w:t>
      </w:r>
    </w:p>
    <w:p w:rsidR="00CF2AC2" w:rsidRDefault="00CF2AC2" w:rsidP="00FA61C5">
      <w:pPr>
        <w:pStyle w:val="a3"/>
        <w:numPr>
          <w:ilvl w:val="0"/>
          <w:numId w:val="335"/>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4</w:t>
      </w:r>
      <w:r>
        <w:rPr>
          <w:rFonts w:ascii="Lucida Sans Unicode" w:hAnsi="Lucida Sans Unicode" w:cs="Lucida Sans Unicode"/>
          <w:color w:val="1A1A1A"/>
          <w:sz w:val="21"/>
          <w:szCs w:val="21"/>
        </w:rPr>
        <w:t>、复合索引：将多个列组合在一起创建索引，可以覆盖多个列。</w:t>
      </w:r>
    </w:p>
    <w:p w:rsidR="00CF2AC2" w:rsidRDefault="00CF2AC2" w:rsidP="00FA61C5">
      <w:pPr>
        <w:pStyle w:val="a3"/>
        <w:numPr>
          <w:ilvl w:val="0"/>
          <w:numId w:val="335"/>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5</w:t>
      </w:r>
      <w:r>
        <w:rPr>
          <w:rFonts w:ascii="Lucida Sans Unicode" w:hAnsi="Lucida Sans Unicode" w:cs="Lucida Sans Unicode"/>
          <w:color w:val="1A1A1A"/>
          <w:sz w:val="21"/>
          <w:szCs w:val="21"/>
        </w:rPr>
        <w:t>、外键索引：只有</w:t>
      </w:r>
      <w:r>
        <w:rPr>
          <w:rFonts w:ascii="Lucida Sans Unicode" w:hAnsi="Lucida Sans Unicode" w:cs="Lucida Sans Unicode"/>
          <w:color w:val="1A1A1A"/>
          <w:sz w:val="21"/>
          <w:szCs w:val="21"/>
        </w:rPr>
        <w:t>InnoDB</w:t>
      </w:r>
      <w:r>
        <w:rPr>
          <w:rFonts w:ascii="Lucida Sans Unicode" w:hAnsi="Lucida Sans Unicode" w:cs="Lucida Sans Unicode"/>
          <w:color w:val="1A1A1A"/>
          <w:sz w:val="21"/>
          <w:szCs w:val="21"/>
        </w:rPr>
        <w:t>类型的表才可以使用外键索引，保证数据的一致性、完整性和实现级联操作。</w:t>
      </w:r>
    </w:p>
    <w:p w:rsidR="00CF2AC2" w:rsidRDefault="00CF2AC2" w:rsidP="00FA61C5">
      <w:pPr>
        <w:pStyle w:val="a3"/>
        <w:numPr>
          <w:ilvl w:val="0"/>
          <w:numId w:val="335"/>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6</w:t>
      </w:r>
      <w:r>
        <w:rPr>
          <w:rFonts w:ascii="Lucida Sans Unicode" w:hAnsi="Lucida Sans Unicode" w:cs="Lucida Sans Unicode"/>
          <w:color w:val="1A1A1A"/>
          <w:sz w:val="21"/>
          <w:szCs w:val="21"/>
        </w:rPr>
        <w:t>、全文索引：</w:t>
      </w:r>
      <w:r>
        <w:rPr>
          <w:rFonts w:ascii="Lucida Sans Unicode" w:hAnsi="Lucida Sans Unicode" w:cs="Lucida Sans Unicode"/>
          <w:color w:val="1A1A1A"/>
          <w:sz w:val="21"/>
          <w:szCs w:val="21"/>
        </w:rPr>
        <w:t xml:space="preserve">MySQL </w:t>
      </w:r>
      <w:r>
        <w:rPr>
          <w:rFonts w:ascii="Lucida Sans Unicode" w:hAnsi="Lucida Sans Unicode" w:cs="Lucida Sans Unicode"/>
          <w:color w:val="1A1A1A"/>
          <w:sz w:val="21"/>
          <w:szCs w:val="21"/>
        </w:rPr>
        <w:t>自带的全文索引只能用于</w:t>
      </w:r>
      <w:r>
        <w:rPr>
          <w:rFonts w:ascii="Lucida Sans Unicode" w:hAnsi="Lucida Sans Unicode" w:cs="Lucida Sans Unicode"/>
          <w:color w:val="1A1A1A"/>
          <w:sz w:val="21"/>
          <w:szCs w:val="21"/>
        </w:rPr>
        <w:t xml:space="preserve"> InnoDB</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 xml:space="preserve">MyISAM </w:t>
      </w:r>
      <w:r>
        <w:rPr>
          <w:rFonts w:ascii="Lucida Sans Unicode" w:hAnsi="Lucida Sans Unicode" w:cs="Lucida Sans Unicode"/>
          <w:color w:val="1A1A1A"/>
          <w:sz w:val="21"/>
          <w:szCs w:val="21"/>
        </w:rPr>
        <w:t>，并且只能对英文进行全文检索，一般使用全文索引引擎。</w:t>
      </w:r>
    </w:p>
    <w:p w:rsidR="00CF2AC2" w:rsidRDefault="00CF2AC2" w:rsidP="00CF2AC2">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常用的全文索引引擎的解决方案有</w:t>
      </w:r>
      <w:r>
        <w:rPr>
          <w:rFonts w:ascii="Lucida Sans Unicode" w:hAnsi="Lucida Sans Unicode" w:cs="Lucida Sans Unicode"/>
          <w:color w:val="1A1A1A"/>
          <w:sz w:val="21"/>
          <w:szCs w:val="21"/>
        </w:rPr>
        <w:t xml:space="preserve"> Elasticsearch</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 xml:space="preserve">Solr </w:t>
      </w:r>
      <w:r>
        <w:rPr>
          <w:rFonts w:ascii="Lucida Sans Unicode" w:hAnsi="Lucida Sans Unicode" w:cs="Lucida Sans Unicode"/>
          <w:color w:val="1A1A1A"/>
          <w:sz w:val="21"/>
          <w:szCs w:val="21"/>
        </w:rPr>
        <w:t>等等。最为常用的是</w:t>
      </w:r>
      <w:r>
        <w:rPr>
          <w:rFonts w:ascii="Lucida Sans Unicode" w:hAnsi="Lucida Sans Unicode" w:cs="Lucida Sans Unicode"/>
          <w:color w:val="1A1A1A"/>
          <w:sz w:val="21"/>
          <w:szCs w:val="21"/>
        </w:rPr>
        <w:t xml:space="preserve"> Elasticsearch </w:t>
      </w:r>
    </w:p>
    <w:p w:rsidR="00FD77BA" w:rsidRPr="00FD77BA" w:rsidRDefault="00FD77BA" w:rsidP="00FD77BA">
      <w:pPr>
        <w:pStyle w:val="a3"/>
        <w:shd w:val="clear" w:color="auto" w:fill="FFFFFF"/>
        <w:spacing w:before="150" w:beforeAutospacing="0" w:after="420" w:afterAutospacing="0"/>
        <w:rPr>
          <w:rFonts w:ascii="Lucida Sans Unicode" w:hAnsi="Lucida Sans Unicode" w:cs="Lucida Sans Unicode"/>
          <w:color w:val="1A1A1A"/>
        </w:rPr>
      </w:pPr>
      <w:r>
        <w:rPr>
          <w:rFonts w:hint="eastAsia"/>
        </w:rPr>
        <w:t>Q</w:t>
      </w:r>
      <w:r>
        <w:t>:</w:t>
      </w:r>
      <w:r w:rsidRPr="00FD77BA">
        <w:rPr>
          <w:rStyle w:val="a4"/>
          <w:rFonts w:ascii="Lucida Sans Unicode" w:hAnsi="Lucida Sans Unicode" w:cs="Lucida Sans Unicode"/>
          <w:color w:val="1A1A1A"/>
        </w:rPr>
        <w:t xml:space="preserve"> </w:t>
      </w:r>
      <w:r w:rsidRPr="00FD77BA">
        <w:rPr>
          <w:rFonts w:ascii="Lucida Sans Unicode" w:hAnsi="Lucida Sans Unicode" w:cs="Lucida Sans Unicode"/>
          <w:b/>
          <w:bCs/>
          <w:color w:val="1A1A1A"/>
        </w:rPr>
        <w:t>以下三条</w:t>
      </w:r>
      <w:r w:rsidRPr="00FD77BA">
        <w:rPr>
          <w:rFonts w:ascii="Lucida Sans Unicode" w:hAnsi="Lucida Sans Unicode" w:cs="Lucida Sans Unicode"/>
          <w:b/>
          <w:bCs/>
          <w:color w:val="1A1A1A"/>
        </w:rPr>
        <w:t xml:space="preserve"> SQL </w:t>
      </w:r>
      <w:r w:rsidRPr="00FD77BA">
        <w:rPr>
          <w:rFonts w:ascii="Lucida Sans Unicode" w:hAnsi="Lucida Sans Unicode" w:cs="Lucida Sans Unicode"/>
          <w:b/>
          <w:bCs/>
          <w:color w:val="1A1A1A"/>
        </w:rPr>
        <w:t>如何建索引，只建一条怎么建？</w:t>
      </w:r>
    </w:p>
    <w:tbl>
      <w:tblPr>
        <w:tblW w:w="0" w:type="dxa"/>
        <w:tblCellMar>
          <w:top w:w="15" w:type="dxa"/>
          <w:left w:w="15" w:type="dxa"/>
          <w:bottom w:w="15" w:type="dxa"/>
          <w:right w:w="15" w:type="dxa"/>
        </w:tblCellMar>
        <w:tblLook w:val="04A0" w:firstRow="1" w:lastRow="0" w:firstColumn="1" w:lastColumn="0" w:noHBand="0" w:noVBand="1"/>
      </w:tblPr>
      <w:tblGrid>
        <w:gridCol w:w="3977"/>
      </w:tblGrid>
      <w:tr w:rsidR="00FD77BA" w:rsidRPr="00FD77BA" w:rsidTr="0063565E">
        <w:trPr>
          <w:trHeight w:val="525"/>
        </w:trPr>
        <w:tc>
          <w:tcPr>
            <w:tcW w:w="0" w:type="auto"/>
            <w:tcBorders>
              <w:top w:val="nil"/>
              <w:left w:val="nil"/>
              <w:bottom w:val="nil"/>
              <w:right w:val="nil"/>
            </w:tcBorders>
            <w:tcMar>
              <w:top w:w="0" w:type="dxa"/>
              <w:left w:w="0" w:type="dxa"/>
              <w:bottom w:w="0" w:type="dxa"/>
              <w:right w:w="0" w:type="dxa"/>
            </w:tcMar>
            <w:vAlign w:val="center"/>
            <w:hideMark/>
          </w:tcPr>
          <w:p w:rsidR="00FD77BA" w:rsidRPr="00FD77BA" w:rsidRDefault="00FD77BA" w:rsidP="0063565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Lucida Console" w:eastAsia="宋体" w:hAnsi="Lucida Console" w:cs="宋体"/>
                <w:color w:val="657B83"/>
                <w:kern w:val="0"/>
                <w:sz w:val="22"/>
              </w:rPr>
            </w:pPr>
            <w:r w:rsidRPr="00FD77BA">
              <w:rPr>
                <w:rFonts w:ascii="Lucida Console" w:eastAsia="宋体" w:hAnsi="Lucida Console" w:cs="宋体"/>
                <w:color w:val="FFFFFF"/>
                <w:kern w:val="0"/>
                <w:sz w:val="22"/>
              </w:rPr>
              <w:t>WHERE a = 1 AND b = 1</w:t>
            </w:r>
            <w:r w:rsidRPr="00FD77BA">
              <w:rPr>
                <w:rFonts w:ascii="Lucida Console" w:eastAsia="宋体" w:hAnsi="Lucida Console" w:cs="宋体"/>
                <w:color w:val="657B83"/>
                <w:kern w:val="0"/>
                <w:sz w:val="22"/>
              </w:rPr>
              <w:br/>
            </w:r>
            <w:r w:rsidRPr="00FD77BA">
              <w:rPr>
                <w:rFonts w:ascii="Lucida Console" w:eastAsia="宋体" w:hAnsi="Lucida Console" w:cs="宋体"/>
                <w:color w:val="FFFFFF"/>
                <w:kern w:val="0"/>
                <w:sz w:val="22"/>
              </w:rPr>
              <w:t>WHERE b = 1</w:t>
            </w:r>
            <w:r w:rsidRPr="00FD77BA">
              <w:rPr>
                <w:rFonts w:ascii="Lucida Console" w:eastAsia="宋体" w:hAnsi="Lucida Console" w:cs="宋体"/>
                <w:color w:val="657B83"/>
                <w:kern w:val="0"/>
                <w:sz w:val="22"/>
              </w:rPr>
              <w:br/>
            </w:r>
            <w:r w:rsidRPr="00FD77BA">
              <w:rPr>
                <w:rFonts w:ascii="Lucida Console" w:eastAsia="宋体" w:hAnsi="Lucida Console" w:cs="宋体"/>
                <w:color w:val="FFFFFF"/>
                <w:kern w:val="0"/>
                <w:sz w:val="22"/>
              </w:rPr>
              <w:t>WHERE b = 1 ORDER BY time DESC</w:t>
            </w:r>
          </w:p>
        </w:tc>
      </w:tr>
    </w:tbl>
    <w:p w:rsidR="00FD77BA" w:rsidRPr="00FD77BA" w:rsidRDefault="00FD77BA" w:rsidP="00FA61C5">
      <w:pPr>
        <w:widowControl/>
        <w:numPr>
          <w:ilvl w:val="0"/>
          <w:numId w:val="337"/>
        </w:numPr>
        <w:shd w:val="clear" w:color="auto" w:fill="FFFFFF"/>
        <w:ind w:left="0"/>
        <w:jc w:val="left"/>
        <w:rPr>
          <w:rFonts w:ascii="Lucida Sans Unicode" w:eastAsia="宋体" w:hAnsi="Lucida Sans Unicode" w:cs="Lucida Sans Unicode"/>
          <w:color w:val="1A1A1A"/>
          <w:kern w:val="0"/>
          <w:szCs w:val="21"/>
        </w:rPr>
      </w:pPr>
      <w:r w:rsidRPr="00FD77BA">
        <w:rPr>
          <w:rFonts w:ascii="Lucida Sans Unicode" w:eastAsia="宋体" w:hAnsi="Lucida Sans Unicode" w:cs="Lucida Sans Unicode"/>
          <w:color w:val="1A1A1A"/>
          <w:kern w:val="0"/>
          <w:szCs w:val="21"/>
        </w:rPr>
        <w:t>以顺序</w:t>
      </w:r>
      <w:r w:rsidRPr="00FD77BA">
        <w:rPr>
          <w:rFonts w:ascii="Lucida Sans Unicode" w:eastAsia="宋体" w:hAnsi="Lucida Sans Unicode" w:cs="Lucida Sans Unicode"/>
          <w:color w:val="1A1A1A"/>
          <w:kern w:val="0"/>
          <w:szCs w:val="21"/>
        </w:rPr>
        <w:t xml:space="preserve"> b , a, time </w:t>
      </w:r>
      <w:r w:rsidRPr="00FD77BA">
        <w:rPr>
          <w:rFonts w:ascii="Lucida Sans Unicode" w:eastAsia="宋体" w:hAnsi="Lucida Sans Unicode" w:cs="Lucida Sans Unicode"/>
          <w:color w:val="1A1A1A"/>
          <w:kern w:val="0"/>
          <w:szCs w:val="21"/>
        </w:rPr>
        <w:t>建立复合索引，</w:t>
      </w:r>
      <w:r w:rsidRPr="00FD77BA">
        <w:rPr>
          <w:rFonts w:ascii="Lucida Console" w:eastAsia="宋体" w:hAnsi="Lucida Console" w:cs="宋体"/>
          <w:color w:val="1A1A1A"/>
          <w:kern w:val="0"/>
          <w:szCs w:val="21"/>
          <w:bdr w:val="single" w:sz="6" w:space="1" w:color="CCCCCC" w:frame="1"/>
          <w:shd w:val="clear" w:color="auto" w:fill="DDDDDD"/>
        </w:rPr>
        <w:t>CREATE INDEX table1_b_a_time ON index_test01(b, a, time)</w:t>
      </w:r>
      <w:r w:rsidRPr="00FD77BA">
        <w:rPr>
          <w:rFonts w:ascii="Lucida Sans Unicode" w:eastAsia="宋体" w:hAnsi="Lucida Sans Unicode" w:cs="Lucida Sans Unicode"/>
          <w:color w:val="1A1A1A"/>
          <w:kern w:val="0"/>
          <w:szCs w:val="21"/>
        </w:rPr>
        <w:t>。</w:t>
      </w:r>
    </w:p>
    <w:p w:rsidR="00FD77BA" w:rsidRPr="00FD77BA" w:rsidRDefault="00FD77BA" w:rsidP="00FA61C5">
      <w:pPr>
        <w:widowControl/>
        <w:numPr>
          <w:ilvl w:val="0"/>
          <w:numId w:val="337"/>
        </w:numPr>
        <w:shd w:val="clear" w:color="auto" w:fill="FFFFFF"/>
        <w:ind w:left="0"/>
        <w:jc w:val="left"/>
        <w:rPr>
          <w:rFonts w:ascii="Lucida Sans Unicode" w:eastAsia="宋体" w:hAnsi="Lucida Sans Unicode" w:cs="Lucida Sans Unicode"/>
          <w:color w:val="1A1A1A"/>
          <w:kern w:val="0"/>
          <w:szCs w:val="21"/>
        </w:rPr>
      </w:pPr>
      <w:r w:rsidRPr="00FD77BA">
        <w:rPr>
          <w:rFonts w:ascii="Lucida Sans Unicode" w:eastAsia="宋体" w:hAnsi="Lucida Sans Unicode" w:cs="Lucida Sans Unicode"/>
          <w:color w:val="1A1A1A"/>
          <w:kern w:val="0"/>
          <w:szCs w:val="21"/>
        </w:rPr>
        <w:t>对于第一条</w:t>
      </w:r>
      <w:r w:rsidRPr="00FD77BA">
        <w:rPr>
          <w:rFonts w:ascii="Lucida Sans Unicode" w:eastAsia="宋体" w:hAnsi="Lucida Sans Unicode" w:cs="Lucida Sans Unicode"/>
          <w:color w:val="1A1A1A"/>
          <w:kern w:val="0"/>
          <w:szCs w:val="21"/>
        </w:rPr>
        <w:t xml:space="preserve"> SQL </w:t>
      </w:r>
      <w:r w:rsidRPr="00FD77BA">
        <w:rPr>
          <w:rFonts w:ascii="Lucida Sans Unicode" w:eastAsia="宋体" w:hAnsi="Lucida Sans Unicode" w:cs="Lucida Sans Unicode"/>
          <w:color w:val="1A1A1A"/>
          <w:kern w:val="0"/>
          <w:szCs w:val="21"/>
        </w:rPr>
        <w:t>，因为最新</w:t>
      </w:r>
      <w:r w:rsidRPr="00FD77BA">
        <w:rPr>
          <w:rFonts w:ascii="Lucida Sans Unicode" w:eastAsia="宋体" w:hAnsi="Lucida Sans Unicode" w:cs="Lucida Sans Unicode"/>
          <w:color w:val="1A1A1A"/>
          <w:kern w:val="0"/>
          <w:szCs w:val="21"/>
        </w:rPr>
        <w:t xml:space="preserve"> MySQL </w:t>
      </w:r>
      <w:r w:rsidRPr="00FD77BA">
        <w:rPr>
          <w:rFonts w:ascii="Lucida Sans Unicode" w:eastAsia="宋体" w:hAnsi="Lucida Sans Unicode" w:cs="Lucida Sans Unicode"/>
          <w:color w:val="1A1A1A"/>
          <w:kern w:val="0"/>
          <w:szCs w:val="21"/>
        </w:rPr>
        <w:t>版本会优化</w:t>
      </w:r>
      <w:r w:rsidRPr="00FD77BA">
        <w:rPr>
          <w:rFonts w:ascii="Lucida Sans Unicode" w:eastAsia="宋体" w:hAnsi="Lucida Sans Unicode" w:cs="Lucida Sans Unicode"/>
          <w:color w:val="1A1A1A"/>
          <w:kern w:val="0"/>
          <w:szCs w:val="21"/>
        </w:rPr>
        <w:t> </w:t>
      </w:r>
      <w:r w:rsidRPr="00FD77BA">
        <w:rPr>
          <w:rFonts w:ascii="Lucida Console" w:eastAsia="宋体" w:hAnsi="Lucida Console" w:cs="宋体"/>
          <w:color w:val="1A1A1A"/>
          <w:kern w:val="0"/>
          <w:szCs w:val="21"/>
          <w:bdr w:val="single" w:sz="6" w:space="1" w:color="CCCCCC" w:frame="1"/>
          <w:shd w:val="clear" w:color="auto" w:fill="DDDDDD"/>
        </w:rPr>
        <w:t>WHERE</w:t>
      </w:r>
      <w:r w:rsidRPr="00FD77BA">
        <w:rPr>
          <w:rFonts w:ascii="Lucida Sans Unicode" w:eastAsia="宋体" w:hAnsi="Lucida Sans Unicode" w:cs="Lucida Sans Unicode"/>
          <w:color w:val="1A1A1A"/>
          <w:kern w:val="0"/>
          <w:szCs w:val="21"/>
        </w:rPr>
        <w:t> </w:t>
      </w:r>
      <w:r w:rsidRPr="00FD77BA">
        <w:rPr>
          <w:rFonts w:ascii="Lucida Sans Unicode" w:eastAsia="宋体" w:hAnsi="Lucida Sans Unicode" w:cs="Lucida Sans Unicode"/>
          <w:color w:val="1A1A1A"/>
          <w:kern w:val="0"/>
          <w:szCs w:val="21"/>
        </w:rPr>
        <w:t>子句后面的列顺序，以匹配复合索引顺序。</w:t>
      </w:r>
    </w:p>
    <w:p w:rsidR="00CF2AC2" w:rsidRPr="00FD77BA" w:rsidRDefault="00CF2AC2" w:rsidP="00CF2AC2"/>
    <w:p w:rsidR="00845746" w:rsidRDefault="00845746" w:rsidP="00845746">
      <w:pPr>
        <w:pStyle w:val="3"/>
      </w:pPr>
      <w:r>
        <w:t>Explain</w:t>
      </w:r>
    </w:p>
    <w:p w:rsidR="00845746" w:rsidRPr="00845746" w:rsidRDefault="00845746" w:rsidP="00845746">
      <w:r>
        <w:t>T</w:t>
      </w:r>
      <w:r>
        <w:rPr>
          <w:rFonts w:hint="eastAsia"/>
        </w:rPr>
        <w:t>ype</w:t>
      </w:r>
      <w:r>
        <w:t>类型</w:t>
      </w:r>
    </w:p>
    <w:p w:rsidR="008013F9" w:rsidRDefault="008013F9" w:rsidP="008013F9">
      <w:r w:rsidRPr="008013F9">
        <w:rPr>
          <w:noProof/>
        </w:rPr>
        <w:drawing>
          <wp:inline distT="0" distB="0" distL="0" distR="0">
            <wp:extent cx="5274310" cy="3995128"/>
            <wp:effectExtent l="0" t="0" r="2540" b="5715"/>
            <wp:docPr id="105" name="图片 105" descr="C:\Users\ADMINI~1\AppData\Local\Temp\WeChat Files\ef1ede7f8f04c65f16bb96e412805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1\AppData\Local\Temp\WeChat Files\ef1ede7f8f04c65f16bb96e4128051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995128"/>
                    </a:xfrm>
                    <a:prstGeom prst="rect">
                      <a:avLst/>
                    </a:prstGeom>
                    <a:noFill/>
                    <a:ln>
                      <a:noFill/>
                    </a:ln>
                  </pic:spPr>
                </pic:pic>
              </a:graphicData>
            </a:graphic>
          </wp:inline>
        </w:drawing>
      </w:r>
      <w:r w:rsidR="00F1205C">
        <w:rPr>
          <w:rFonts w:hint="eastAsia"/>
        </w:rPr>
        <w:t xml:space="preserve">             </w:t>
      </w:r>
    </w:p>
    <w:p w:rsidR="00845746" w:rsidRDefault="00845746" w:rsidP="008013F9">
      <w:r w:rsidRPr="00845746">
        <w:t>extra的类型</w:t>
      </w:r>
    </w:p>
    <w:p w:rsidR="00845746" w:rsidRDefault="00845746" w:rsidP="008013F9">
      <w:r>
        <w:rPr>
          <w:noProof/>
        </w:rPr>
        <w:drawing>
          <wp:inline distT="0" distB="0" distL="0" distR="0" wp14:anchorId="66D16D62" wp14:editId="74D940EE">
            <wp:extent cx="6331585" cy="22193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1585" cy="2219325"/>
                    </a:xfrm>
                    <a:prstGeom prst="rect">
                      <a:avLst/>
                    </a:prstGeom>
                  </pic:spPr>
                </pic:pic>
              </a:graphicData>
            </a:graphic>
          </wp:inline>
        </w:drawing>
      </w:r>
    </w:p>
    <w:p w:rsidR="009F6F20" w:rsidRPr="009F6F20" w:rsidRDefault="009F6F20" w:rsidP="009F6F20">
      <w:pPr>
        <w:pStyle w:val="3"/>
      </w:pPr>
      <w:r w:rsidRPr="009F6F20">
        <w:t>什么是 B-Tree 索引？</w:t>
      </w:r>
    </w:p>
    <w:p w:rsidR="009F6F20" w:rsidRPr="009F6F20" w:rsidRDefault="009F6F20" w:rsidP="009F6F20">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F6F20">
        <w:rPr>
          <w:rFonts w:ascii="Lucida Sans Unicode" w:eastAsia="宋体" w:hAnsi="Lucida Sans Unicode" w:cs="Lucida Sans Unicode"/>
          <w:color w:val="1A1A1A"/>
          <w:kern w:val="0"/>
          <w:sz w:val="24"/>
          <w:szCs w:val="24"/>
        </w:rPr>
        <w:t xml:space="preserve">B-Tree </w:t>
      </w:r>
      <w:r w:rsidRPr="009F6F20">
        <w:rPr>
          <w:rFonts w:ascii="Lucida Sans Unicode" w:eastAsia="宋体" w:hAnsi="Lucida Sans Unicode" w:cs="Lucida Sans Unicode"/>
          <w:color w:val="1A1A1A"/>
          <w:kern w:val="0"/>
          <w:sz w:val="24"/>
          <w:szCs w:val="24"/>
        </w:rPr>
        <w:t>是为磁盘等外存储设备设计的一种平衡查找树。因此在讲</w:t>
      </w:r>
      <w:r w:rsidRPr="009F6F20">
        <w:rPr>
          <w:rFonts w:ascii="Lucida Sans Unicode" w:eastAsia="宋体" w:hAnsi="Lucida Sans Unicode" w:cs="Lucida Sans Unicode"/>
          <w:color w:val="1A1A1A"/>
          <w:kern w:val="0"/>
          <w:sz w:val="24"/>
          <w:szCs w:val="24"/>
        </w:rPr>
        <w:t xml:space="preserve"> B-Tree </w:t>
      </w:r>
      <w:r w:rsidRPr="009F6F20">
        <w:rPr>
          <w:rFonts w:ascii="Lucida Sans Unicode" w:eastAsia="宋体" w:hAnsi="Lucida Sans Unicode" w:cs="Lucida Sans Unicode"/>
          <w:color w:val="1A1A1A"/>
          <w:kern w:val="0"/>
          <w:sz w:val="24"/>
          <w:szCs w:val="24"/>
        </w:rPr>
        <w:t>之前先了解下磁盘的相关知识。</w:t>
      </w:r>
    </w:p>
    <w:p w:rsidR="009F6F20" w:rsidRPr="009F6F20" w:rsidRDefault="009F6F20" w:rsidP="00FA61C5">
      <w:pPr>
        <w:widowControl/>
        <w:numPr>
          <w:ilvl w:val="0"/>
          <w:numId w:val="338"/>
        </w:numPr>
        <w:shd w:val="clear" w:color="auto" w:fill="FFFFFF"/>
        <w:spacing w:before="150" w:after="420"/>
        <w:ind w:left="0"/>
        <w:jc w:val="left"/>
        <w:rPr>
          <w:rFonts w:ascii="Lucida Sans Unicode" w:eastAsia="宋体" w:hAnsi="Lucida Sans Unicode" w:cs="Lucida Sans Unicode"/>
          <w:color w:val="1A1A1A"/>
          <w:kern w:val="0"/>
          <w:szCs w:val="21"/>
        </w:rPr>
      </w:pPr>
      <w:r w:rsidRPr="009F6F20">
        <w:rPr>
          <w:rFonts w:ascii="Lucida Sans Unicode" w:eastAsia="宋体" w:hAnsi="Lucida Sans Unicode" w:cs="Lucida Sans Unicode"/>
          <w:color w:val="1A1A1A"/>
          <w:kern w:val="0"/>
          <w:szCs w:val="21"/>
        </w:rPr>
        <w:t>系统从磁盘读取数据到内存时是以磁盘块（</w:t>
      </w:r>
      <w:r w:rsidRPr="009F6F20">
        <w:rPr>
          <w:rFonts w:ascii="Lucida Sans Unicode" w:eastAsia="宋体" w:hAnsi="Lucida Sans Unicode" w:cs="Lucida Sans Unicode"/>
          <w:color w:val="1A1A1A"/>
          <w:kern w:val="0"/>
          <w:szCs w:val="21"/>
        </w:rPr>
        <w:t>block</w:t>
      </w:r>
      <w:r w:rsidRPr="009F6F20">
        <w:rPr>
          <w:rFonts w:ascii="Lucida Sans Unicode" w:eastAsia="宋体" w:hAnsi="Lucida Sans Unicode" w:cs="Lucida Sans Unicode"/>
          <w:color w:val="1A1A1A"/>
          <w:kern w:val="0"/>
          <w:szCs w:val="21"/>
        </w:rPr>
        <w:t>）为基本单位的，位于同一个磁盘块中的数据会被一次性读取出来，而不是需要什么取什么。</w:t>
      </w:r>
    </w:p>
    <w:p w:rsidR="009F6F20" w:rsidRPr="009F6F20" w:rsidRDefault="009F6F20" w:rsidP="00FA61C5">
      <w:pPr>
        <w:widowControl/>
        <w:numPr>
          <w:ilvl w:val="0"/>
          <w:numId w:val="338"/>
        </w:numPr>
        <w:shd w:val="clear" w:color="auto" w:fill="FFFFFF"/>
        <w:spacing w:before="150" w:after="420"/>
        <w:ind w:left="0"/>
        <w:jc w:val="left"/>
        <w:rPr>
          <w:rFonts w:ascii="Lucida Sans Unicode" w:eastAsia="宋体" w:hAnsi="Lucida Sans Unicode" w:cs="Lucida Sans Unicode"/>
          <w:color w:val="1A1A1A"/>
          <w:kern w:val="0"/>
          <w:szCs w:val="21"/>
        </w:rPr>
      </w:pPr>
      <w:r w:rsidRPr="009F6F20">
        <w:rPr>
          <w:rFonts w:ascii="Lucida Sans Unicode" w:eastAsia="宋体" w:hAnsi="Lucida Sans Unicode" w:cs="Lucida Sans Unicode"/>
          <w:color w:val="1A1A1A"/>
          <w:kern w:val="0"/>
          <w:szCs w:val="21"/>
        </w:rPr>
        <w:t>InnoDB</w:t>
      </w:r>
      <w:r w:rsidRPr="009F6F20">
        <w:rPr>
          <w:rFonts w:ascii="Lucida Sans Unicode" w:eastAsia="宋体" w:hAnsi="Lucida Sans Unicode" w:cs="Lucida Sans Unicode"/>
          <w:color w:val="1A1A1A"/>
          <w:kern w:val="0"/>
          <w:szCs w:val="21"/>
        </w:rPr>
        <w:t>存储引擎中有页（</w:t>
      </w:r>
      <w:r w:rsidRPr="009F6F20">
        <w:rPr>
          <w:rFonts w:ascii="Lucida Sans Unicode" w:eastAsia="宋体" w:hAnsi="Lucida Sans Unicode" w:cs="Lucida Sans Unicode"/>
          <w:color w:val="1A1A1A"/>
          <w:kern w:val="0"/>
          <w:szCs w:val="21"/>
        </w:rPr>
        <w:t>Page</w:t>
      </w:r>
      <w:r w:rsidRPr="009F6F20">
        <w:rPr>
          <w:rFonts w:ascii="Lucida Sans Unicode" w:eastAsia="宋体" w:hAnsi="Lucida Sans Unicode" w:cs="Lucida Sans Unicode"/>
          <w:color w:val="1A1A1A"/>
          <w:kern w:val="0"/>
          <w:szCs w:val="21"/>
        </w:rPr>
        <w:t>）的概念，页是其磁盘管理的最小单位。</w:t>
      </w:r>
      <w:r w:rsidRPr="009F6F20">
        <w:rPr>
          <w:rFonts w:ascii="Lucida Sans Unicode" w:eastAsia="宋体" w:hAnsi="Lucida Sans Unicode" w:cs="Lucida Sans Unicode"/>
          <w:color w:val="1A1A1A"/>
          <w:kern w:val="0"/>
          <w:szCs w:val="21"/>
        </w:rPr>
        <w:t xml:space="preserve">InnoDB </w:t>
      </w:r>
      <w:r w:rsidRPr="009F6F20">
        <w:rPr>
          <w:rFonts w:ascii="Lucida Sans Unicode" w:eastAsia="宋体" w:hAnsi="Lucida Sans Unicode" w:cs="Lucida Sans Unicode"/>
          <w:color w:val="1A1A1A"/>
          <w:kern w:val="0"/>
          <w:szCs w:val="21"/>
        </w:rPr>
        <w:t>存储引擎中默认每个页的大小为</w:t>
      </w:r>
      <w:r w:rsidRPr="009F6F20">
        <w:rPr>
          <w:rFonts w:ascii="Lucida Sans Unicode" w:eastAsia="宋体" w:hAnsi="Lucida Sans Unicode" w:cs="Lucida Sans Unicode"/>
          <w:color w:val="1A1A1A"/>
          <w:kern w:val="0"/>
          <w:szCs w:val="21"/>
        </w:rPr>
        <w:t xml:space="preserve"> 16 KB</w:t>
      </w:r>
      <w:r w:rsidRPr="009F6F20">
        <w:rPr>
          <w:rFonts w:ascii="Lucida Sans Unicode" w:eastAsia="宋体" w:hAnsi="Lucida Sans Unicode" w:cs="Lucida Sans Unicode"/>
          <w:color w:val="1A1A1A"/>
          <w:kern w:val="0"/>
          <w:szCs w:val="21"/>
        </w:rPr>
        <w:t>，可通过参数</w:t>
      </w:r>
      <w:r w:rsidRPr="009F6F20">
        <w:rPr>
          <w:rFonts w:ascii="Lucida Sans Unicode" w:eastAsia="宋体" w:hAnsi="Lucida Sans Unicode" w:cs="Lucida Sans Unicode"/>
          <w:color w:val="1A1A1A"/>
          <w:kern w:val="0"/>
          <w:szCs w:val="21"/>
        </w:rPr>
        <w:t xml:space="preserve"> innodb_page_size </w:t>
      </w:r>
      <w:r w:rsidRPr="009F6F20">
        <w:rPr>
          <w:rFonts w:ascii="Lucida Sans Unicode" w:eastAsia="宋体" w:hAnsi="Lucida Sans Unicode" w:cs="Lucida Sans Unicode"/>
          <w:color w:val="1A1A1A"/>
          <w:kern w:val="0"/>
          <w:szCs w:val="21"/>
        </w:rPr>
        <w:t>将页的大小设置为</w:t>
      </w:r>
      <w:r w:rsidRPr="009F6F20">
        <w:rPr>
          <w:rFonts w:ascii="Lucida Sans Unicode" w:eastAsia="宋体" w:hAnsi="Lucida Sans Unicode" w:cs="Lucida Sans Unicode"/>
          <w:color w:val="1A1A1A"/>
          <w:kern w:val="0"/>
          <w:szCs w:val="21"/>
        </w:rPr>
        <w:t xml:space="preserve"> 4K</w:t>
      </w:r>
      <w:r w:rsidRPr="009F6F20">
        <w:rPr>
          <w:rFonts w:ascii="Lucida Sans Unicode" w:eastAsia="宋体" w:hAnsi="Lucida Sans Unicode" w:cs="Lucida Sans Unicode"/>
          <w:color w:val="1A1A1A"/>
          <w:kern w:val="0"/>
          <w:szCs w:val="21"/>
        </w:rPr>
        <w:t>、</w:t>
      </w:r>
      <w:r w:rsidRPr="009F6F20">
        <w:rPr>
          <w:rFonts w:ascii="Lucida Sans Unicode" w:eastAsia="宋体" w:hAnsi="Lucida Sans Unicode" w:cs="Lucida Sans Unicode"/>
          <w:color w:val="1A1A1A"/>
          <w:kern w:val="0"/>
          <w:szCs w:val="21"/>
        </w:rPr>
        <w:t>8K</w:t>
      </w:r>
      <w:r w:rsidRPr="009F6F20">
        <w:rPr>
          <w:rFonts w:ascii="Lucida Sans Unicode" w:eastAsia="宋体" w:hAnsi="Lucida Sans Unicode" w:cs="Lucida Sans Unicode"/>
          <w:color w:val="1A1A1A"/>
          <w:kern w:val="0"/>
          <w:szCs w:val="21"/>
        </w:rPr>
        <w:t>、</w:t>
      </w:r>
      <w:r w:rsidRPr="009F6F20">
        <w:rPr>
          <w:rFonts w:ascii="Lucida Sans Unicode" w:eastAsia="宋体" w:hAnsi="Lucida Sans Unicode" w:cs="Lucida Sans Unicode"/>
          <w:color w:val="1A1A1A"/>
          <w:kern w:val="0"/>
          <w:szCs w:val="21"/>
        </w:rPr>
        <w:t xml:space="preserve">16K </w:t>
      </w:r>
      <w:r w:rsidRPr="009F6F20">
        <w:rPr>
          <w:rFonts w:ascii="Lucida Sans Unicode" w:eastAsia="宋体" w:hAnsi="Lucida Sans Unicode" w:cs="Lucida Sans Unicode"/>
          <w:color w:val="1A1A1A"/>
          <w:kern w:val="0"/>
          <w:szCs w:val="21"/>
        </w:rPr>
        <w:t>，在</w:t>
      </w:r>
      <w:r w:rsidRPr="009F6F20">
        <w:rPr>
          <w:rFonts w:ascii="Lucida Sans Unicode" w:eastAsia="宋体" w:hAnsi="Lucida Sans Unicode" w:cs="Lucida Sans Unicode"/>
          <w:color w:val="1A1A1A"/>
          <w:kern w:val="0"/>
          <w:szCs w:val="21"/>
        </w:rPr>
        <w:t xml:space="preserve"> MySQL </w:t>
      </w:r>
      <w:r w:rsidRPr="009F6F20">
        <w:rPr>
          <w:rFonts w:ascii="Lucida Sans Unicode" w:eastAsia="宋体" w:hAnsi="Lucida Sans Unicode" w:cs="Lucida Sans Unicode"/>
          <w:color w:val="1A1A1A"/>
          <w:kern w:val="0"/>
          <w:szCs w:val="21"/>
        </w:rPr>
        <w:t>中可通过如下命令查看页的大小：</w:t>
      </w:r>
    </w:p>
    <w:tbl>
      <w:tblPr>
        <w:tblW w:w="0" w:type="dxa"/>
        <w:tblCellMar>
          <w:top w:w="15" w:type="dxa"/>
          <w:left w:w="15" w:type="dxa"/>
          <w:bottom w:w="15" w:type="dxa"/>
          <w:right w:w="15" w:type="dxa"/>
        </w:tblCellMar>
        <w:tblLook w:val="04A0" w:firstRow="1" w:lastRow="0" w:firstColumn="1" w:lastColumn="0" w:noHBand="0" w:noVBand="1"/>
      </w:tblPr>
      <w:tblGrid>
        <w:gridCol w:w="6098"/>
      </w:tblGrid>
      <w:tr w:rsidR="009F6F20" w:rsidRPr="009F6F20" w:rsidTr="009F6F20">
        <w:trPr>
          <w:trHeight w:val="525"/>
        </w:trPr>
        <w:tc>
          <w:tcPr>
            <w:tcW w:w="0" w:type="auto"/>
            <w:tcBorders>
              <w:top w:val="nil"/>
              <w:left w:val="nil"/>
              <w:bottom w:val="nil"/>
              <w:right w:val="nil"/>
            </w:tcBorders>
            <w:tcMar>
              <w:top w:w="0" w:type="dxa"/>
              <w:left w:w="0" w:type="dxa"/>
              <w:bottom w:w="0" w:type="dxa"/>
              <w:right w:w="0" w:type="dxa"/>
            </w:tcMar>
            <w:vAlign w:val="center"/>
            <w:hideMark/>
          </w:tcPr>
          <w:p w:rsidR="009F6F20" w:rsidRPr="009F6F20" w:rsidRDefault="009F6F20" w:rsidP="009F6F2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Lucida Console" w:eastAsia="宋体" w:hAnsi="Lucida Console" w:cs="宋体"/>
                <w:color w:val="657B83"/>
                <w:kern w:val="0"/>
                <w:sz w:val="22"/>
              </w:rPr>
            </w:pPr>
            <w:r w:rsidRPr="009F6F20">
              <w:rPr>
                <w:rFonts w:ascii="Lucida Console" w:eastAsia="宋体" w:hAnsi="Lucida Console" w:cs="宋体"/>
                <w:color w:val="FFFFFF"/>
                <w:kern w:val="0"/>
                <w:sz w:val="22"/>
              </w:rPr>
              <w:t xml:space="preserve">mysql&gt; show variables like </w:t>
            </w:r>
            <w:r w:rsidRPr="009F6F20">
              <w:rPr>
                <w:rFonts w:ascii="Lucida Console" w:eastAsia="宋体" w:hAnsi="Lucida Console" w:cs="宋体"/>
                <w:color w:val="E6DB74"/>
                <w:kern w:val="0"/>
                <w:sz w:val="22"/>
              </w:rPr>
              <w:t>'innodb_page_size'</w:t>
            </w:r>
            <w:r w:rsidRPr="009F6F20">
              <w:rPr>
                <w:rFonts w:ascii="Lucida Console" w:eastAsia="宋体" w:hAnsi="Lucida Console" w:cs="宋体"/>
                <w:color w:val="FFFFFF"/>
                <w:kern w:val="0"/>
                <w:sz w:val="22"/>
              </w:rPr>
              <w:t>;</w:t>
            </w:r>
          </w:p>
        </w:tc>
      </w:tr>
    </w:tbl>
    <w:p w:rsidR="009F6F20" w:rsidRPr="009F6F20" w:rsidRDefault="009F6F20" w:rsidP="00FA61C5">
      <w:pPr>
        <w:widowControl/>
        <w:numPr>
          <w:ilvl w:val="0"/>
          <w:numId w:val="338"/>
        </w:numPr>
        <w:shd w:val="clear" w:color="auto" w:fill="FFFFFF"/>
        <w:spacing w:before="150" w:after="420"/>
        <w:ind w:left="0"/>
        <w:jc w:val="left"/>
        <w:rPr>
          <w:rFonts w:ascii="Lucida Sans Unicode" w:eastAsia="宋体" w:hAnsi="Lucida Sans Unicode" w:cs="Lucida Sans Unicode"/>
          <w:color w:val="1A1A1A"/>
          <w:kern w:val="0"/>
          <w:szCs w:val="21"/>
        </w:rPr>
      </w:pPr>
      <w:r w:rsidRPr="009F6F20">
        <w:rPr>
          <w:rFonts w:ascii="Lucida Sans Unicode" w:eastAsia="宋体" w:hAnsi="Lucida Sans Unicode" w:cs="Lucida Sans Unicode"/>
          <w:color w:val="1A1A1A"/>
          <w:kern w:val="0"/>
          <w:szCs w:val="21"/>
        </w:rPr>
        <w:t>而系统一个磁盘块的存储空间往往没有这么大，因此</w:t>
      </w:r>
      <w:r w:rsidRPr="009F6F20">
        <w:rPr>
          <w:rFonts w:ascii="Lucida Sans Unicode" w:eastAsia="宋体" w:hAnsi="Lucida Sans Unicode" w:cs="Lucida Sans Unicode"/>
          <w:color w:val="1A1A1A"/>
          <w:kern w:val="0"/>
          <w:szCs w:val="21"/>
        </w:rPr>
        <w:t xml:space="preserve"> InnoDB </w:t>
      </w:r>
      <w:r w:rsidRPr="009F6F20">
        <w:rPr>
          <w:rFonts w:ascii="Lucida Sans Unicode" w:eastAsia="宋体" w:hAnsi="Lucida Sans Unicode" w:cs="Lucida Sans Unicode"/>
          <w:color w:val="1A1A1A"/>
          <w:kern w:val="0"/>
          <w:szCs w:val="21"/>
        </w:rPr>
        <w:t>每次申请磁盘空间时都会是若干地址连续磁盘块来达到页的大小</w:t>
      </w:r>
      <w:r w:rsidRPr="009F6F20">
        <w:rPr>
          <w:rFonts w:ascii="Lucida Sans Unicode" w:eastAsia="宋体" w:hAnsi="Lucida Sans Unicode" w:cs="Lucida Sans Unicode"/>
          <w:color w:val="1A1A1A"/>
          <w:kern w:val="0"/>
          <w:szCs w:val="21"/>
        </w:rPr>
        <w:t xml:space="preserve"> 16KB </w:t>
      </w:r>
      <w:r w:rsidRPr="009F6F20">
        <w:rPr>
          <w:rFonts w:ascii="Lucida Sans Unicode" w:eastAsia="宋体" w:hAnsi="Lucida Sans Unicode" w:cs="Lucida Sans Unicode"/>
          <w:color w:val="1A1A1A"/>
          <w:kern w:val="0"/>
          <w:szCs w:val="21"/>
        </w:rPr>
        <w:t>。</w:t>
      </w:r>
      <w:r w:rsidRPr="009F6F20">
        <w:rPr>
          <w:rFonts w:ascii="Lucida Sans Unicode" w:eastAsia="宋体" w:hAnsi="Lucida Sans Unicode" w:cs="Lucida Sans Unicode"/>
          <w:color w:val="1A1A1A"/>
          <w:kern w:val="0"/>
          <w:szCs w:val="21"/>
        </w:rPr>
        <w:t xml:space="preserve">InnoDB </w:t>
      </w:r>
      <w:r w:rsidR="00724DCA">
        <w:rPr>
          <w:rFonts w:ascii="Lucida Sans Unicode" w:eastAsia="宋体" w:hAnsi="Lucida Sans Unicode" w:cs="Lucida Sans Unicode"/>
          <w:color w:val="1A1A1A"/>
          <w:kern w:val="0"/>
          <w:szCs w:val="21"/>
        </w:rPr>
        <w:t>在把磁盘数据读入到</w:t>
      </w:r>
      <w:r w:rsidR="00724DCA">
        <w:rPr>
          <w:rFonts w:ascii="Lucida Sans Unicode" w:eastAsia="宋体" w:hAnsi="Lucida Sans Unicode" w:cs="Lucida Sans Unicode" w:hint="eastAsia"/>
          <w:color w:val="1A1A1A"/>
          <w:kern w:val="0"/>
          <w:szCs w:val="21"/>
        </w:rPr>
        <w:t>内存</w:t>
      </w:r>
      <w:r w:rsidRPr="009F6F20">
        <w:rPr>
          <w:rFonts w:ascii="Lucida Sans Unicode" w:eastAsia="宋体" w:hAnsi="Lucida Sans Unicode" w:cs="Lucida Sans Unicode"/>
          <w:color w:val="1A1A1A"/>
          <w:kern w:val="0"/>
          <w:szCs w:val="21"/>
        </w:rPr>
        <w:t>会以页为基本单位，在查询数据时如果一个页中的每条数据都能有助于定位数据记录的位置，这将会减少磁盘</w:t>
      </w:r>
      <w:r w:rsidRPr="009F6F20">
        <w:rPr>
          <w:rFonts w:ascii="Lucida Sans Unicode" w:eastAsia="宋体" w:hAnsi="Lucida Sans Unicode" w:cs="Lucida Sans Unicode"/>
          <w:color w:val="1A1A1A"/>
          <w:kern w:val="0"/>
          <w:szCs w:val="21"/>
        </w:rPr>
        <w:t xml:space="preserve"> I/O </w:t>
      </w:r>
      <w:r w:rsidRPr="009F6F20">
        <w:rPr>
          <w:rFonts w:ascii="Lucida Sans Unicode" w:eastAsia="宋体" w:hAnsi="Lucida Sans Unicode" w:cs="Lucida Sans Unicode"/>
          <w:color w:val="1A1A1A"/>
          <w:kern w:val="0"/>
          <w:szCs w:val="21"/>
        </w:rPr>
        <w:t>次数，提高查询效率。</w:t>
      </w:r>
    </w:p>
    <w:p w:rsidR="009F6F20" w:rsidRPr="009F6F20" w:rsidRDefault="009F6F20" w:rsidP="009F6F20">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F6F20">
        <w:rPr>
          <w:rFonts w:ascii="Lucida Sans Unicode" w:eastAsia="宋体" w:hAnsi="Lucida Sans Unicode" w:cs="Lucida Sans Unicode"/>
          <w:color w:val="1A1A1A"/>
          <w:kern w:val="0"/>
          <w:sz w:val="24"/>
          <w:szCs w:val="24"/>
        </w:rPr>
        <w:t xml:space="preserve">B-Tree </w:t>
      </w:r>
      <w:r w:rsidRPr="009F6F20">
        <w:rPr>
          <w:rFonts w:ascii="Lucida Sans Unicode" w:eastAsia="宋体" w:hAnsi="Lucida Sans Unicode" w:cs="Lucida Sans Unicode"/>
          <w:color w:val="1A1A1A"/>
          <w:kern w:val="0"/>
          <w:sz w:val="24"/>
          <w:szCs w:val="24"/>
        </w:rPr>
        <w:t>结构的数据可以让系统高效的找到数据所在的磁盘块。为了描述</w:t>
      </w:r>
      <w:r w:rsidRPr="009F6F20">
        <w:rPr>
          <w:rFonts w:ascii="Lucida Sans Unicode" w:eastAsia="宋体" w:hAnsi="Lucida Sans Unicode" w:cs="Lucida Sans Unicode"/>
          <w:color w:val="1A1A1A"/>
          <w:kern w:val="0"/>
          <w:sz w:val="24"/>
          <w:szCs w:val="24"/>
        </w:rPr>
        <w:t>B-Tree</w:t>
      </w:r>
      <w:r w:rsidRPr="009F6F20">
        <w:rPr>
          <w:rFonts w:ascii="Lucida Sans Unicode" w:eastAsia="宋体" w:hAnsi="Lucida Sans Unicode" w:cs="Lucida Sans Unicode"/>
          <w:color w:val="1A1A1A"/>
          <w:kern w:val="0"/>
          <w:sz w:val="24"/>
          <w:szCs w:val="24"/>
        </w:rPr>
        <w:t>，首先定义一条记录为一个二元组</w:t>
      </w:r>
      <w:r w:rsidRPr="009F6F20">
        <w:rPr>
          <w:rFonts w:ascii="Lucida Sans Unicode" w:eastAsia="宋体" w:hAnsi="Lucida Sans Unicode" w:cs="Lucida Sans Unicode"/>
          <w:color w:val="1A1A1A"/>
          <w:kern w:val="0"/>
          <w:sz w:val="24"/>
          <w:szCs w:val="24"/>
        </w:rPr>
        <w:t xml:space="preserve"> [key, data] </w:t>
      </w:r>
      <w:r w:rsidRPr="009F6F20">
        <w:rPr>
          <w:rFonts w:ascii="Lucida Sans Unicode" w:eastAsia="宋体" w:hAnsi="Lucida Sans Unicode" w:cs="Lucida Sans Unicode"/>
          <w:color w:val="1A1A1A"/>
          <w:kern w:val="0"/>
          <w:sz w:val="24"/>
          <w:szCs w:val="24"/>
        </w:rPr>
        <w:t>，</w:t>
      </w:r>
      <w:r w:rsidRPr="009F6F20">
        <w:rPr>
          <w:rFonts w:ascii="Lucida Sans Unicode" w:eastAsia="宋体" w:hAnsi="Lucida Sans Unicode" w:cs="Lucida Sans Unicode"/>
          <w:color w:val="1A1A1A"/>
          <w:kern w:val="0"/>
          <w:sz w:val="24"/>
          <w:szCs w:val="24"/>
        </w:rPr>
        <w:t xml:space="preserve">key </w:t>
      </w:r>
      <w:r w:rsidRPr="009F6F20">
        <w:rPr>
          <w:rFonts w:ascii="Lucida Sans Unicode" w:eastAsia="宋体" w:hAnsi="Lucida Sans Unicode" w:cs="Lucida Sans Unicode"/>
          <w:color w:val="1A1A1A"/>
          <w:kern w:val="0"/>
          <w:sz w:val="24"/>
          <w:szCs w:val="24"/>
        </w:rPr>
        <w:t>为记录的键值，对应表中的主键值，</w:t>
      </w:r>
      <w:r w:rsidRPr="009F6F20">
        <w:rPr>
          <w:rFonts w:ascii="Lucida Sans Unicode" w:eastAsia="宋体" w:hAnsi="Lucida Sans Unicode" w:cs="Lucida Sans Unicode"/>
          <w:color w:val="1A1A1A"/>
          <w:kern w:val="0"/>
          <w:sz w:val="24"/>
          <w:szCs w:val="24"/>
        </w:rPr>
        <w:t xml:space="preserve">data </w:t>
      </w:r>
      <w:r w:rsidRPr="009F6F20">
        <w:rPr>
          <w:rFonts w:ascii="Lucida Sans Unicode" w:eastAsia="宋体" w:hAnsi="Lucida Sans Unicode" w:cs="Lucida Sans Unicode"/>
          <w:color w:val="1A1A1A"/>
          <w:kern w:val="0"/>
          <w:sz w:val="24"/>
          <w:szCs w:val="24"/>
        </w:rPr>
        <w:t>为一行记录中除主键外的数据。对于不同的记录，</w:t>
      </w:r>
      <w:r w:rsidRPr="009F6F20">
        <w:rPr>
          <w:rFonts w:ascii="Lucida Sans Unicode" w:eastAsia="宋体" w:hAnsi="Lucida Sans Unicode" w:cs="Lucida Sans Unicode"/>
          <w:color w:val="1A1A1A"/>
          <w:kern w:val="0"/>
          <w:sz w:val="24"/>
          <w:szCs w:val="24"/>
        </w:rPr>
        <w:t>key</w:t>
      </w:r>
      <w:r w:rsidRPr="009F6F20">
        <w:rPr>
          <w:rFonts w:ascii="Lucida Sans Unicode" w:eastAsia="宋体" w:hAnsi="Lucida Sans Unicode" w:cs="Lucida Sans Unicode"/>
          <w:color w:val="1A1A1A"/>
          <w:kern w:val="0"/>
          <w:sz w:val="24"/>
          <w:szCs w:val="24"/>
        </w:rPr>
        <w:t>值互不相同。</w:t>
      </w:r>
    </w:p>
    <w:p w:rsidR="009F6F20" w:rsidRPr="009F6F20" w:rsidRDefault="009F6F20" w:rsidP="009F6F20">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F6F20">
        <w:rPr>
          <w:rFonts w:ascii="Lucida Sans Unicode" w:eastAsia="宋体" w:hAnsi="Lucida Sans Unicode" w:cs="Lucida Sans Unicode"/>
          <w:color w:val="1A1A1A"/>
          <w:kern w:val="0"/>
          <w:sz w:val="24"/>
          <w:szCs w:val="24"/>
        </w:rPr>
        <w:t>一棵</w:t>
      </w:r>
      <w:r w:rsidRPr="009F6F20">
        <w:rPr>
          <w:rFonts w:ascii="Lucida Sans Unicode" w:eastAsia="宋体" w:hAnsi="Lucida Sans Unicode" w:cs="Lucida Sans Unicode"/>
          <w:color w:val="1A1A1A"/>
          <w:kern w:val="0"/>
          <w:sz w:val="24"/>
          <w:szCs w:val="24"/>
        </w:rPr>
        <w:t xml:space="preserve"> m </w:t>
      </w:r>
      <w:r w:rsidRPr="009F6F20">
        <w:rPr>
          <w:rFonts w:ascii="Lucida Sans Unicode" w:eastAsia="宋体" w:hAnsi="Lucida Sans Unicode" w:cs="Lucida Sans Unicode"/>
          <w:color w:val="1A1A1A"/>
          <w:kern w:val="0"/>
          <w:sz w:val="24"/>
          <w:szCs w:val="24"/>
        </w:rPr>
        <w:t>阶的</w:t>
      </w:r>
      <w:r w:rsidRPr="009F6F20">
        <w:rPr>
          <w:rFonts w:ascii="Lucida Sans Unicode" w:eastAsia="宋体" w:hAnsi="Lucida Sans Unicode" w:cs="Lucida Sans Unicode"/>
          <w:color w:val="1A1A1A"/>
          <w:kern w:val="0"/>
          <w:sz w:val="24"/>
          <w:szCs w:val="24"/>
        </w:rPr>
        <w:t xml:space="preserve"> B-Tree </w:t>
      </w:r>
      <w:r w:rsidRPr="009F6F20">
        <w:rPr>
          <w:rFonts w:ascii="Lucida Sans Unicode" w:eastAsia="宋体" w:hAnsi="Lucida Sans Unicode" w:cs="Lucida Sans Unicode"/>
          <w:color w:val="1A1A1A"/>
          <w:kern w:val="0"/>
          <w:sz w:val="24"/>
          <w:szCs w:val="24"/>
        </w:rPr>
        <w:t>有如下特性：</w:t>
      </w:r>
    </w:p>
    <w:p w:rsidR="009F6F20" w:rsidRPr="009F6F20" w:rsidRDefault="009F6F20" w:rsidP="009F6F20">
      <w:pPr>
        <w:widowControl/>
        <w:shd w:val="clear" w:color="auto" w:fill="F6F6F6"/>
        <w:jc w:val="left"/>
        <w:rPr>
          <w:rFonts w:ascii="Lucida Sans Unicode" w:eastAsia="宋体" w:hAnsi="Lucida Sans Unicode" w:cs="Lucida Sans Unicode"/>
          <w:color w:val="1A1A1A"/>
          <w:kern w:val="0"/>
          <w:sz w:val="24"/>
          <w:szCs w:val="24"/>
        </w:rPr>
      </w:pPr>
      <w:r w:rsidRPr="009F6F20">
        <w:rPr>
          <w:rFonts w:ascii="Lucida Sans Unicode" w:eastAsia="宋体" w:hAnsi="Lucida Sans Unicode" w:cs="Lucida Sans Unicode"/>
          <w:color w:val="1A1A1A"/>
          <w:kern w:val="0"/>
          <w:sz w:val="24"/>
          <w:szCs w:val="24"/>
        </w:rPr>
        <w:t>艿艿：如果胖友对算法了解不对，可能对下面的各种数字关系不太能理解。最起码，要弄懂层级关系，以及每种节点存储的数据。</w:t>
      </w:r>
    </w:p>
    <w:p w:rsidR="009F6F20" w:rsidRPr="009F6F20" w:rsidRDefault="009F6F20" w:rsidP="00FA61C5">
      <w:pPr>
        <w:widowControl/>
        <w:numPr>
          <w:ilvl w:val="0"/>
          <w:numId w:val="339"/>
        </w:numPr>
        <w:shd w:val="clear" w:color="auto" w:fill="FFFFFF"/>
        <w:ind w:left="0"/>
        <w:jc w:val="left"/>
        <w:rPr>
          <w:rFonts w:ascii="Lucida Sans Unicode" w:eastAsia="宋体" w:hAnsi="Lucida Sans Unicode" w:cs="Lucida Sans Unicode"/>
          <w:color w:val="1A1A1A"/>
          <w:kern w:val="0"/>
          <w:szCs w:val="21"/>
        </w:rPr>
      </w:pPr>
      <w:r w:rsidRPr="009F6F20">
        <w:rPr>
          <w:rFonts w:ascii="Lucida Sans Unicode" w:eastAsia="宋体" w:hAnsi="Lucida Sans Unicode" w:cs="Lucida Sans Unicode"/>
          <w:color w:val="1A1A1A"/>
          <w:kern w:val="0"/>
          <w:szCs w:val="21"/>
        </w:rPr>
        <w:t>每个节点最多有</w:t>
      </w:r>
      <w:r w:rsidRPr="009F6F20">
        <w:rPr>
          <w:rFonts w:ascii="Lucida Sans Unicode" w:eastAsia="宋体" w:hAnsi="Lucida Sans Unicode" w:cs="Lucida Sans Unicode"/>
          <w:color w:val="1A1A1A"/>
          <w:kern w:val="0"/>
          <w:szCs w:val="21"/>
        </w:rPr>
        <w:t xml:space="preserve"> m </w:t>
      </w:r>
      <w:r w:rsidRPr="009F6F20">
        <w:rPr>
          <w:rFonts w:ascii="Lucida Sans Unicode" w:eastAsia="宋体" w:hAnsi="Lucida Sans Unicode" w:cs="Lucida Sans Unicode"/>
          <w:color w:val="1A1A1A"/>
          <w:kern w:val="0"/>
          <w:szCs w:val="21"/>
        </w:rPr>
        <w:t>个孩子。</w:t>
      </w:r>
    </w:p>
    <w:p w:rsidR="009F6F20" w:rsidRPr="009F6F20" w:rsidRDefault="009F6F20" w:rsidP="00FA61C5">
      <w:pPr>
        <w:widowControl/>
        <w:numPr>
          <w:ilvl w:val="1"/>
          <w:numId w:val="339"/>
        </w:numPr>
        <w:shd w:val="clear" w:color="auto" w:fill="FFFFFF"/>
        <w:ind w:left="450"/>
        <w:jc w:val="left"/>
        <w:rPr>
          <w:rFonts w:ascii="Lucida Sans Unicode" w:eastAsia="宋体" w:hAnsi="Lucida Sans Unicode" w:cs="Lucida Sans Unicode"/>
          <w:color w:val="1A1A1A"/>
          <w:kern w:val="0"/>
          <w:szCs w:val="21"/>
        </w:rPr>
      </w:pPr>
      <w:r w:rsidRPr="009F6F20">
        <w:rPr>
          <w:rFonts w:ascii="Lucida Sans Unicode" w:eastAsia="宋体" w:hAnsi="Lucida Sans Unicode" w:cs="Lucida Sans Unicode"/>
          <w:color w:val="1A1A1A"/>
          <w:kern w:val="0"/>
          <w:szCs w:val="21"/>
        </w:rPr>
        <w:t>除了根节点和叶子节点外，其它每个节点至少有</w:t>
      </w:r>
      <w:r w:rsidRPr="009F6F20">
        <w:rPr>
          <w:rFonts w:ascii="Lucida Sans Unicode" w:eastAsia="宋体" w:hAnsi="Lucida Sans Unicode" w:cs="Lucida Sans Unicode"/>
          <w:color w:val="1A1A1A"/>
          <w:kern w:val="0"/>
          <w:szCs w:val="21"/>
        </w:rPr>
        <w:t xml:space="preserve"> Ceil(m/2) </w:t>
      </w:r>
      <w:r w:rsidRPr="009F6F20">
        <w:rPr>
          <w:rFonts w:ascii="Lucida Sans Unicode" w:eastAsia="宋体" w:hAnsi="Lucida Sans Unicode" w:cs="Lucida Sans Unicode"/>
          <w:color w:val="1A1A1A"/>
          <w:kern w:val="0"/>
          <w:szCs w:val="21"/>
        </w:rPr>
        <w:t>个孩子。</w:t>
      </w:r>
    </w:p>
    <w:p w:rsidR="009F6F20" w:rsidRPr="009F6F20" w:rsidRDefault="009F6F20" w:rsidP="00FA61C5">
      <w:pPr>
        <w:widowControl/>
        <w:numPr>
          <w:ilvl w:val="1"/>
          <w:numId w:val="339"/>
        </w:numPr>
        <w:shd w:val="clear" w:color="auto" w:fill="FFFFFF"/>
        <w:ind w:left="450"/>
        <w:jc w:val="left"/>
        <w:rPr>
          <w:rFonts w:ascii="Lucida Sans Unicode" w:eastAsia="宋体" w:hAnsi="Lucida Sans Unicode" w:cs="Lucida Sans Unicode"/>
          <w:color w:val="1A1A1A"/>
          <w:kern w:val="0"/>
          <w:szCs w:val="21"/>
        </w:rPr>
      </w:pPr>
      <w:r w:rsidRPr="009F6F20">
        <w:rPr>
          <w:rFonts w:ascii="Lucida Sans Unicode" w:eastAsia="宋体" w:hAnsi="Lucida Sans Unicode" w:cs="Lucida Sans Unicode"/>
          <w:color w:val="1A1A1A"/>
          <w:kern w:val="0"/>
          <w:szCs w:val="21"/>
        </w:rPr>
        <w:t>若根节点不是叶子节点，则至少有</w:t>
      </w:r>
      <w:r w:rsidRPr="009F6F20">
        <w:rPr>
          <w:rFonts w:ascii="Lucida Sans Unicode" w:eastAsia="宋体" w:hAnsi="Lucida Sans Unicode" w:cs="Lucida Sans Unicode"/>
          <w:color w:val="1A1A1A"/>
          <w:kern w:val="0"/>
          <w:szCs w:val="21"/>
        </w:rPr>
        <w:t xml:space="preserve"> 2 </w:t>
      </w:r>
      <w:r w:rsidRPr="009F6F20">
        <w:rPr>
          <w:rFonts w:ascii="Lucida Sans Unicode" w:eastAsia="宋体" w:hAnsi="Lucida Sans Unicode" w:cs="Lucida Sans Unicode"/>
          <w:color w:val="1A1A1A"/>
          <w:kern w:val="0"/>
          <w:szCs w:val="21"/>
        </w:rPr>
        <w:t>个孩子。</w:t>
      </w:r>
    </w:p>
    <w:p w:rsidR="009F6F20" w:rsidRPr="009F6F20" w:rsidRDefault="009F6F20" w:rsidP="00FA61C5">
      <w:pPr>
        <w:widowControl/>
        <w:numPr>
          <w:ilvl w:val="0"/>
          <w:numId w:val="339"/>
        </w:numPr>
        <w:shd w:val="clear" w:color="auto" w:fill="FFFFFF"/>
        <w:ind w:left="0"/>
        <w:jc w:val="left"/>
        <w:rPr>
          <w:rFonts w:ascii="Lucida Sans Unicode" w:eastAsia="宋体" w:hAnsi="Lucida Sans Unicode" w:cs="Lucida Sans Unicode"/>
          <w:color w:val="1A1A1A"/>
          <w:kern w:val="0"/>
          <w:szCs w:val="21"/>
        </w:rPr>
      </w:pPr>
      <w:r w:rsidRPr="009F6F20">
        <w:rPr>
          <w:rFonts w:ascii="Lucida Sans Unicode" w:eastAsia="宋体" w:hAnsi="Lucida Sans Unicode" w:cs="Lucida Sans Unicode"/>
          <w:color w:val="1A1A1A"/>
          <w:kern w:val="0"/>
          <w:szCs w:val="21"/>
        </w:rPr>
        <w:t>所有叶子节点都在同一层，且不包含其它关键字信息。</w:t>
      </w:r>
    </w:p>
    <w:p w:rsidR="009F6F20" w:rsidRPr="009F6F20" w:rsidRDefault="009F6F20" w:rsidP="00FA61C5">
      <w:pPr>
        <w:widowControl/>
        <w:numPr>
          <w:ilvl w:val="0"/>
          <w:numId w:val="339"/>
        </w:numPr>
        <w:shd w:val="clear" w:color="auto" w:fill="FFFFFF"/>
        <w:ind w:left="0"/>
        <w:jc w:val="left"/>
        <w:rPr>
          <w:rFonts w:ascii="Lucida Sans Unicode" w:eastAsia="宋体" w:hAnsi="Lucida Sans Unicode" w:cs="Lucida Sans Unicode"/>
          <w:color w:val="1A1A1A"/>
          <w:kern w:val="0"/>
          <w:szCs w:val="21"/>
        </w:rPr>
      </w:pPr>
      <w:r w:rsidRPr="009F6F20">
        <w:rPr>
          <w:rFonts w:ascii="Lucida Sans Unicode" w:eastAsia="宋体" w:hAnsi="Lucida Sans Unicode" w:cs="Lucida Sans Unicode"/>
          <w:color w:val="1A1A1A"/>
          <w:kern w:val="0"/>
          <w:szCs w:val="21"/>
        </w:rPr>
        <w:t>每个非叶子节点包含</w:t>
      </w:r>
      <w:r w:rsidRPr="009F6F20">
        <w:rPr>
          <w:rFonts w:ascii="Lucida Sans Unicode" w:eastAsia="宋体" w:hAnsi="Lucida Sans Unicode" w:cs="Lucida Sans Unicode"/>
          <w:color w:val="1A1A1A"/>
          <w:kern w:val="0"/>
          <w:szCs w:val="21"/>
        </w:rPr>
        <w:t xml:space="preserve"> n </w:t>
      </w:r>
      <w:r w:rsidRPr="009F6F20">
        <w:rPr>
          <w:rFonts w:ascii="Lucida Sans Unicode" w:eastAsia="宋体" w:hAnsi="Lucida Sans Unicode" w:cs="Lucida Sans Unicode"/>
          <w:color w:val="1A1A1A"/>
          <w:kern w:val="0"/>
          <w:szCs w:val="21"/>
        </w:rPr>
        <w:t>个关键字信息（</w:t>
      </w:r>
      <w:r w:rsidRPr="009F6F20">
        <w:rPr>
          <w:rFonts w:ascii="Lucida Sans Unicode" w:eastAsia="宋体" w:hAnsi="Lucida Sans Unicode" w:cs="Lucida Sans Unicode"/>
          <w:color w:val="1A1A1A"/>
          <w:kern w:val="0"/>
          <w:szCs w:val="21"/>
        </w:rPr>
        <w:t>P0,P1,…Pn, k1,…kn</w:t>
      </w:r>
      <w:r w:rsidRPr="009F6F20">
        <w:rPr>
          <w:rFonts w:ascii="Lucida Sans Unicode" w:eastAsia="宋体" w:hAnsi="Lucida Sans Unicode" w:cs="Lucida Sans Unicode"/>
          <w:color w:val="1A1A1A"/>
          <w:kern w:val="0"/>
          <w:szCs w:val="21"/>
        </w:rPr>
        <w:t>）</w:t>
      </w:r>
    </w:p>
    <w:p w:rsidR="009F6F20" w:rsidRPr="009F6F20" w:rsidRDefault="009F6F20" w:rsidP="00FA61C5">
      <w:pPr>
        <w:widowControl/>
        <w:numPr>
          <w:ilvl w:val="1"/>
          <w:numId w:val="339"/>
        </w:numPr>
        <w:shd w:val="clear" w:color="auto" w:fill="FFFFFF"/>
        <w:ind w:left="450"/>
        <w:jc w:val="left"/>
        <w:rPr>
          <w:rFonts w:ascii="Lucida Sans Unicode" w:eastAsia="宋体" w:hAnsi="Lucida Sans Unicode" w:cs="Lucida Sans Unicode"/>
          <w:color w:val="1A1A1A"/>
          <w:kern w:val="0"/>
          <w:szCs w:val="21"/>
        </w:rPr>
      </w:pPr>
      <w:r w:rsidRPr="009F6F20">
        <w:rPr>
          <w:rFonts w:ascii="Lucida Sans Unicode" w:eastAsia="宋体" w:hAnsi="Lucida Sans Unicode" w:cs="Lucida Sans Unicode"/>
          <w:color w:val="1A1A1A"/>
          <w:kern w:val="0"/>
          <w:szCs w:val="21"/>
        </w:rPr>
        <w:t>关键字的个数</w:t>
      </w:r>
      <w:r w:rsidRPr="009F6F20">
        <w:rPr>
          <w:rFonts w:ascii="Lucida Sans Unicode" w:eastAsia="宋体" w:hAnsi="Lucida Sans Unicode" w:cs="Lucida Sans Unicode"/>
          <w:color w:val="1A1A1A"/>
          <w:kern w:val="0"/>
          <w:szCs w:val="21"/>
        </w:rPr>
        <w:t xml:space="preserve"> n </w:t>
      </w:r>
      <w:r w:rsidRPr="009F6F20">
        <w:rPr>
          <w:rFonts w:ascii="Lucida Sans Unicode" w:eastAsia="宋体" w:hAnsi="Lucida Sans Unicode" w:cs="Lucida Sans Unicode"/>
          <w:color w:val="1A1A1A"/>
          <w:kern w:val="0"/>
          <w:szCs w:val="21"/>
        </w:rPr>
        <w:t>满足：</w:t>
      </w:r>
      <w:r w:rsidRPr="009F6F20">
        <w:rPr>
          <w:rFonts w:ascii="Lucida Sans Unicode" w:eastAsia="宋体" w:hAnsi="Lucida Sans Unicode" w:cs="Lucida Sans Unicode"/>
          <w:color w:val="1A1A1A"/>
          <w:kern w:val="0"/>
          <w:szCs w:val="21"/>
        </w:rPr>
        <w:t>ceil(m/2)-1 &lt;= n &lt;= m-1</w:t>
      </w:r>
    </w:p>
    <w:p w:rsidR="009F6F20" w:rsidRPr="009F6F20" w:rsidRDefault="009F6F20" w:rsidP="00FA61C5">
      <w:pPr>
        <w:widowControl/>
        <w:numPr>
          <w:ilvl w:val="1"/>
          <w:numId w:val="339"/>
        </w:numPr>
        <w:shd w:val="clear" w:color="auto" w:fill="FFFFFF"/>
        <w:ind w:left="450"/>
        <w:jc w:val="left"/>
        <w:rPr>
          <w:rFonts w:ascii="Lucida Sans Unicode" w:eastAsia="宋体" w:hAnsi="Lucida Sans Unicode" w:cs="Lucida Sans Unicode"/>
          <w:color w:val="1A1A1A"/>
          <w:kern w:val="0"/>
          <w:szCs w:val="21"/>
        </w:rPr>
      </w:pPr>
      <w:r w:rsidRPr="009F6F20">
        <w:rPr>
          <w:rFonts w:ascii="Lucida Sans Unicode" w:eastAsia="宋体" w:hAnsi="Lucida Sans Unicode" w:cs="Lucida Sans Unicode"/>
          <w:color w:val="1A1A1A"/>
          <w:kern w:val="0"/>
          <w:szCs w:val="21"/>
        </w:rPr>
        <w:t xml:space="preserve">ki(i=1,…n) </w:t>
      </w:r>
      <w:r w:rsidRPr="009F6F20">
        <w:rPr>
          <w:rFonts w:ascii="Lucida Sans Unicode" w:eastAsia="宋体" w:hAnsi="Lucida Sans Unicode" w:cs="Lucida Sans Unicode"/>
          <w:color w:val="1A1A1A"/>
          <w:kern w:val="0"/>
          <w:szCs w:val="21"/>
        </w:rPr>
        <w:t>为关键字，且关键字升序排序。</w:t>
      </w:r>
    </w:p>
    <w:p w:rsidR="009F6F20" w:rsidRPr="009F6F20" w:rsidRDefault="009F6F20" w:rsidP="00FA61C5">
      <w:pPr>
        <w:widowControl/>
        <w:numPr>
          <w:ilvl w:val="1"/>
          <w:numId w:val="339"/>
        </w:numPr>
        <w:shd w:val="clear" w:color="auto" w:fill="FFFFFF"/>
        <w:ind w:left="450"/>
        <w:jc w:val="left"/>
        <w:rPr>
          <w:rFonts w:ascii="Lucida Sans Unicode" w:eastAsia="宋体" w:hAnsi="Lucida Sans Unicode" w:cs="Lucida Sans Unicode"/>
          <w:color w:val="1A1A1A"/>
          <w:kern w:val="0"/>
          <w:szCs w:val="21"/>
        </w:rPr>
      </w:pPr>
      <w:r w:rsidRPr="009F6F20">
        <w:rPr>
          <w:rFonts w:ascii="Lucida Sans Unicode" w:eastAsia="宋体" w:hAnsi="Lucida Sans Unicode" w:cs="Lucida Sans Unicode"/>
          <w:color w:val="1A1A1A"/>
          <w:kern w:val="0"/>
          <w:szCs w:val="21"/>
        </w:rPr>
        <w:t xml:space="preserve">Pi(i=0,…n) </w:t>
      </w:r>
      <w:r w:rsidRPr="009F6F20">
        <w:rPr>
          <w:rFonts w:ascii="Lucida Sans Unicode" w:eastAsia="宋体" w:hAnsi="Lucida Sans Unicode" w:cs="Lucida Sans Unicode"/>
          <w:color w:val="1A1A1A"/>
          <w:kern w:val="0"/>
          <w:szCs w:val="21"/>
        </w:rPr>
        <w:t>为指向子树根节点的指针。</w:t>
      </w:r>
      <w:r w:rsidRPr="009F6F20">
        <w:rPr>
          <w:rFonts w:ascii="Lucida Sans Unicode" w:eastAsia="宋体" w:hAnsi="Lucida Sans Unicode" w:cs="Lucida Sans Unicode"/>
          <w:color w:val="1A1A1A"/>
          <w:kern w:val="0"/>
          <w:szCs w:val="21"/>
        </w:rPr>
        <w:t xml:space="preserve">P(i-1) </w:t>
      </w:r>
      <w:r w:rsidRPr="009F6F20">
        <w:rPr>
          <w:rFonts w:ascii="Lucida Sans Unicode" w:eastAsia="宋体" w:hAnsi="Lucida Sans Unicode" w:cs="Lucida Sans Unicode"/>
          <w:color w:val="1A1A1A"/>
          <w:kern w:val="0"/>
          <w:szCs w:val="21"/>
        </w:rPr>
        <w:t>指向的子树的所有节点关键字均小于</w:t>
      </w:r>
      <w:r w:rsidRPr="009F6F20">
        <w:rPr>
          <w:rFonts w:ascii="Lucida Sans Unicode" w:eastAsia="宋体" w:hAnsi="Lucida Sans Unicode" w:cs="Lucida Sans Unicode"/>
          <w:color w:val="1A1A1A"/>
          <w:kern w:val="0"/>
          <w:szCs w:val="21"/>
        </w:rPr>
        <w:t xml:space="preserve"> ki </w:t>
      </w:r>
      <w:r w:rsidRPr="009F6F20">
        <w:rPr>
          <w:rFonts w:ascii="Lucida Sans Unicode" w:eastAsia="宋体" w:hAnsi="Lucida Sans Unicode" w:cs="Lucida Sans Unicode"/>
          <w:color w:val="1A1A1A"/>
          <w:kern w:val="0"/>
          <w:szCs w:val="21"/>
        </w:rPr>
        <w:t>，但都大于</w:t>
      </w:r>
      <w:r w:rsidRPr="009F6F20">
        <w:rPr>
          <w:rFonts w:ascii="Lucida Sans Unicode" w:eastAsia="宋体" w:hAnsi="Lucida Sans Unicode" w:cs="Lucida Sans Unicode"/>
          <w:color w:val="1A1A1A"/>
          <w:kern w:val="0"/>
          <w:szCs w:val="21"/>
        </w:rPr>
        <w:t xml:space="preserve"> k(i-1) </w:t>
      </w:r>
      <w:r w:rsidRPr="009F6F20">
        <w:rPr>
          <w:rFonts w:ascii="Lucida Sans Unicode" w:eastAsia="宋体" w:hAnsi="Lucida Sans Unicode" w:cs="Lucida Sans Unicode"/>
          <w:color w:val="1A1A1A"/>
          <w:kern w:val="0"/>
          <w:szCs w:val="21"/>
        </w:rPr>
        <w:t>。</w:t>
      </w:r>
    </w:p>
    <w:p w:rsidR="009F6F20" w:rsidRDefault="009F6F20" w:rsidP="009F6F20">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F6F20">
        <w:rPr>
          <w:rFonts w:ascii="Lucida Sans Unicode" w:eastAsia="宋体" w:hAnsi="Lucida Sans Unicode" w:cs="Lucida Sans Unicode"/>
          <w:color w:val="1A1A1A"/>
          <w:kern w:val="0"/>
          <w:sz w:val="24"/>
          <w:szCs w:val="24"/>
        </w:rPr>
        <w:t xml:space="preserve">B-Tree </w:t>
      </w:r>
      <w:r w:rsidRPr="009F6F20">
        <w:rPr>
          <w:rFonts w:ascii="Lucida Sans Unicode" w:eastAsia="宋体" w:hAnsi="Lucida Sans Unicode" w:cs="Lucida Sans Unicode"/>
          <w:color w:val="1A1A1A"/>
          <w:kern w:val="0"/>
          <w:sz w:val="24"/>
          <w:szCs w:val="24"/>
        </w:rPr>
        <w:t>中的每个节点根据实际情况可以包含大量的关键字信息和分支，如下图所示为一个</w:t>
      </w:r>
      <w:r w:rsidRPr="009F6F20">
        <w:rPr>
          <w:rFonts w:ascii="Lucida Sans Unicode" w:eastAsia="宋体" w:hAnsi="Lucida Sans Unicode" w:cs="Lucida Sans Unicode"/>
          <w:color w:val="1A1A1A"/>
          <w:kern w:val="0"/>
          <w:sz w:val="24"/>
          <w:szCs w:val="24"/>
        </w:rPr>
        <w:t xml:space="preserve"> 3 </w:t>
      </w:r>
      <w:r w:rsidRPr="009F6F20">
        <w:rPr>
          <w:rFonts w:ascii="Lucida Sans Unicode" w:eastAsia="宋体" w:hAnsi="Lucida Sans Unicode" w:cs="Lucida Sans Unicode"/>
          <w:color w:val="1A1A1A"/>
          <w:kern w:val="0"/>
          <w:sz w:val="24"/>
          <w:szCs w:val="24"/>
        </w:rPr>
        <w:t>阶的</w:t>
      </w:r>
      <w:r w:rsidRPr="009F6F20">
        <w:rPr>
          <w:rFonts w:ascii="Lucida Sans Unicode" w:eastAsia="宋体" w:hAnsi="Lucida Sans Unicode" w:cs="Lucida Sans Unicode"/>
          <w:color w:val="1A1A1A"/>
          <w:kern w:val="0"/>
          <w:sz w:val="24"/>
          <w:szCs w:val="24"/>
        </w:rPr>
        <w:t xml:space="preserve"> B-Tree</w:t>
      </w:r>
      <w:r w:rsidRPr="009F6F20">
        <w:rPr>
          <w:rFonts w:ascii="Lucida Sans Unicode" w:eastAsia="宋体" w:hAnsi="Lucida Sans Unicode" w:cs="Lucida Sans Unicode"/>
          <w:color w:val="1A1A1A"/>
          <w:kern w:val="0"/>
          <w:sz w:val="24"/>
          <w:szCs w:val="24"/>
        </w:rPr>
        <w:t>：</w:t>
      </w:r>
    </w:p>
    <w:p w:rsidR="009F6F20" w:rsidRPr="009F6F20" w:rsidRDefault="009F6F20" w:rsidP="009F6F20">
      <w:pPr>
        <w:widowControl/>
        <w:shd w:val="clear" w:color="auto" w:fill="FFFFFF"/>
        <w:spacing w:before="150" w:after="420"/>
        <w:jc w:val="left"/>
        <w:rPr>
          <w:rFonts w:ascii="Lucida Sans Unicode" w:eastAsia="宋体" w:hAnsi="Lucida Sans Unicode" w:cs="Lucida Sans Unicode"/>
          <w:color w:val="1A1A1A"/>
          <w:kern w:val="0"/>
          <w:sz w:val="24"/>
          <w:szCs w:val="24"/>
        </w:rPr>
      </w:pPr>
      <w:r>
        <w:rPr>
          <w:noProof/>
        </w:rPr>
        <w:drawing>
          <wp:inline distT="0" distB="0" distL="0" distR="0" wp14:anchorId="0D272552" wp14:editId="641AE9FD">
            <wp:extent cx="6153150" cy="24765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3150" cy="2476500"/>
                    </a:xfrm>
                    <a:prstGeom prst="rect">
                      <a:avLst/>
                    </a:prstGeom>
                  </pic:spPr>
                </pic:pic>
              </a:graphicData>
            </a:graphic>
          </wp:inline>
        </w:drawing>
      </w:r>
    </w:p>
    <w:p w:rsidR="009F6F20" w:rsidRPr="009F6F20" w:rsidRDefault="009F6F20" w:rsidP="00FA61C5">
      <w:pPr>
        <w:widowControl/>
        <w:numPr>
          <w:ilvl w:val="0"/>
          <w:numId w:val="340"/>
        </w:numPr>
        <w:shd w:val="clear" w:color="auto" w:fill="FFFFFF"/>
        <w:ind w:left="0"/>
        <w:jc w:val="left"/>
        <w:rPr>
          <w:rFonts w:ascii="Lucida Sans Unicode" w:eastAsia="宋体" w:hAnsi="Lucida Sans Unicode" w:cs="Lucida Sans Unicode"/>
          <w:color w:val="1A1A1A"/>
          <w:kern w:val="0"/>
          <w:szCs w:val="21"/>
        </w:rPr>
      </w:pPr>
      <w:r w:rsidRPr="009F6F20">
        <w:rPr>
          <w:rFonts w:ascii="Lucida Sans Unicode" w:eastAsia="宋体" w:hAnsi="Lucida Sans Unicode" w:cs="Lucida Sans Unicode"/>
          <w:color w:val="1A1A1A"/>
          <w:kern w:val="0"/>
          <w:szCs w:val="21"/>
        </w:rPr>
        <w:t>每个节点占用一个盘块的磁盘空间，一个节点上有两个升序排序的</w:t>
      </w:r>
      <w:r w:rsidRPr="009F6F20">
        <w:rPr>
          <w:rFonts w:ascii="Lucida Sans Unicode" w:eastAsia="宋体" w:hAnsi="Lucida Sans Unicode" w:cs="Lucida Sans Unicode"/>
          <w:color w:val="1A1A1A"/>
          <w:kern w:val="0"/>
          <w:szCs w:val="21"/>
        </w:rPr>
        <w:t xml:space="preserve"> key </w:t>
      </w:r>
      <w:r w:rsidRPr="009F6F20">
        <w:rPr>
          <w:rFonts w:ascii="Lucida Sans Unicode" w:eastAsia="宋体" w:hAnsi="Lucida Sans Unicode" w:cs="Lucida Sans Unicode"/>
          <w:color w:val="1A1A1A"/>
          <w:kern w:val="0"/>
          <w:szCs w:val="21"/>
        </w:rPr>
        <w:t>和三个指向子树根节点的</w:t>
      </w:r>
      <w:r w:rsidRPr="009F6F20">
        <w:rPr>
          <w:rFonts w:ascii="Lucida Sans Unicode" w:eastAsia="宋体" w:hAnsi="Lucida Sans Unicode" w:cs="Lucida Sans Unicode"/>
          <w:color w:val="1A1A1A"/>
          <w:kern w:val="0"/>
          <w:szCs w:val="21"/>
        </w:rPr>
        <w:t xml:space="preserve"> point </w:t>
      </w:r>
      <w:r w:rsidRPr="009F6F20">
        <w:rPr>
          <w:rFonts w:ascii="Lucida Sans Unicode" w:eastAsia="宋体" w:hAnsi="Lucida Sans Unicode" w:cs="Lucida Sans Unicode"/>
          <w:color w:val="1A1A1A"/>
          <w:kern w:val="0"/>
          <w:szCs w:val="21"/>
        </w:rPr>
        <w:t>，</w:t>
      </w:r>
      <w:r w:rsidRPr="009F6F20">
        <w:rPr>
          <w:rFonts w:ascii="Lucida Sans Unicode" w:eastAsia="宋体" w:hAnsi="Lucida Sans Unicode" w:cs="Lucida Sans Unicode"/>
          <w:color w:val="1A1A1A"/>
          <w:kern w:val="0"/>
          <w:szCs w:val="21"/>
        </w:rPr>
        <w:t xml:space="preserve">point </w:t>
      </w:r>
      <w:r w:rsidRPr="009F6F20">
        <w:rPr>
          <w:rFonts w:ascii="Lucida Sans Unicode" w:eastAsia="宋体" w:hAnsi="Lucida Sans Unicode" w:cs="Lucida Sans Unicode"/>
          <w:color w:val="1A1A1A"/>
          <w:kern w:val="0"/>
          <w:szCs w:val="21"/>
        </w:rPr>
        <w:t>存储的是子节点所在磁盘块的地址。两个</w:t>
      </w:r>
      <w:r w:rsidRPr="009F6F20">
        <w:rPr>
          <w:rFonts w:ascii="Lucida Sans Unicode" w:eastAsia="宋体" w:hAnsi="Lucida Sans Unicode" w:cs="Lucida Sans Unicode"/>
          <w:color w:val="1A1A1A"/>
          <w:kern w:val="0"/>
          <w:szCs w:val="21"/>
        </w:rPr>
        <w:t xml:space="preserve"> key </w:t>
      </w:r>
      <w:r w:rsidRPr="009F6F20">
        <w:rPr>
          <w:rFonts w:ascii="Lucida Sans Unicode" w:eastAsia="宋体" w:hAnsi="Lucida Sans Unicode" w:cs="Lucida Sans Unicode"/>
          <w:color w:val="1A1A1A"/>
          <w:kern w:val="0"/>
          <w:szCs w:val="21"/>
        </w:rPr>
        <w:t>划分成的三个范围域，对应三个</w:t>
      </w:r>
      <w:r w:rsidRPr="009F6F20">
        <w:rPr>
          <w:rFonts w:ascii="Lucida Sans Unicode" w:eastAsia="宋体" w:hAnsi="Lucida Sans Unicode" w:cs="Lucida Sans Unicode"/>
          <w:color w:val="1A1A1A"/>
          <w:kern w:val="0"/>
          <w:szCs w:val="21"/>
        </w:rPr>
        <w:t xml:space="preserve"> point </w:t>
      </w:r>
      <w:r w:rsidRPr="009F6F20">
        <w:rPr>
          <w:rFonts w:ascii="Lucida Sans Unicode" w:eastAsia="宋体" w:hAnsi="Lucida Sans Unicode" w:cs="Lucida Sans Unicode"/>
          <w:color w:val="1A1A1A"/>
          <w:kern w:val="0"/>
          <w:szCs w:val="21"/>
        </w:rPr>
        <w:t>指向的子树的数据的范围域。</w:t>
      </w:r>
    </w:p>
    <w:p w:rsidR="009F6F20" w:rsidRPr="009F6F20" w:rsidRDefault="009F6F20" w:rsidP="00FA61C5">
      <w:pPr>
        <w:widowControl/>
        <w:numPr>
          <w:ilvl w:val="0"/>
          <w:numId w:val="340"/>
        </w:numPr>
        <w:shd w:val="clear" w:color="auto" w:fill="FFFFFF"/>
        <w:ind w:left="0"/>
        <w:jc w:val="left"/>
        <w:rPr>
          <w:rFonts w:ascii="Lucida Sans Unicode" w:eastAsia="宋体" w:hAnsi="Lucida Sans Unicode" w:cs="Lucida Sans Unicode"/>
          <w:color w:val="1A1A1A"/>
          <w:kern w:val="0"/>
          <w:szCs w:val="21"/>
        </w:rPr>
      </w:pPr>
      <w:r w:rsidRPr="009F6F20">
        <w:rPr>
          <w:rFonts w:ascii="Lucida Sans Unicode" w:eastAsia="宋体" w:hAnsi="Lucida Sans Unicode" w:cs="Lucida Sans Unicode"/>
          <w:color w:val="1A1A1A"/>
          <w:kern w:val="0"/>
          <w:szCs w:val="21"/>
        </w:rPr>
        <w:t>以根节点为例，</w:t>
      </w:r>
      <w:r w:rsidRPr="009F6F20">
        <w:rPr>
          <w:rFonts w:ascii="Lucida Sans Unicode" w:eastAsia="宋体" w:hAnsi="Lucida Sans Unicode" w:cs="Lucida Sans Unicode"/>
          <w:color w:val="1A1A1A"/>
          <w:kern w:val="0"/>
          <w:szCs w:val="21"/>
        </w:rPr>
        <w:t xml:space="preserve">key </w:t>
      </w:r>
      <w:r w:rsidRPr="009F6F20">
        <w:rPr>
          <w:rFonts w:ascii="Lucida Sans Unicode" w:eastAsia="宋体" w:hAnsi="Lucida Sans Unicode" w:cs="Lucida Sans Unicode"/>
          <w:color w:val="1A1A1A"/>
          <w:kern w:val="0"/>
          <w:szCs w:val="21"/>
        </w:rPr>
        <w:t>为</w:t>
      </w:r>
      <w:r w:rsidRPr="009F6F20">
        <w:rPr>
          <w:rFonts w:ascii="Lucida Sans Unicode" w:eastAsia="宋体" w:hAnsi="Lucida Sans Unicode" w:cs="Lucida Sans Unicode"/>
          <w:color w:val="1A1A1A"/>
          <w:kern w:val="0"/>
          <w:szCs w:val="21"/>
        </w:rPr>
        <w:t xml:space="preserve"> 17 </w:t>
      </w:r>
      <w:r w:rsidRPr="009F6F20">
        <w:rPr>
          <w:rFonts w:ascii="Lucida Sans Unicode" w:eastAsia="宋体" w:hAnsi="Lucida Sans Unicode" w:cs="Lucida Sans Unicode"/>
          <w:color w:val="1A1A1A"/>
          <w:kern w:val="0"/>
          <w:szCs w:val="21"/>
        </w:rPr>
        <w:t>和</w:t>
      </w:r>
      <w:r w:rsidRPr="009F6F20">
        <w:rPr>
          <w:rFonts w:ascii="Lucida Sans Unicode" w:eastAsia="宋体" w:hAnsi="Lucida Sans Unicode" w:cs="Lucida Sans Unicode"/>
          <w:color w:val="1A1A1A"/>
          <w:kern w:val="0"/>
          <w:szCs w:val="21"/>
        </w:rPr>
        <w:t xml:space="preserve"> 35 </w:t>
      </w:r>
      <w:r w:rsidRPr="009F6F20">
        <w:rPr>
          <w:rFonts w:ascii="Lucida Sans Unicode" w:eastAsia="宋体" w:hAnsi="Lucida Sans Unicode" w:cs="Lucida Sans Unicode"/>
          <w:color w:val="1A1A1A"/>
          <w:kern w:val="0"/>
          <w:szCs w:val="21"/>
        </w:rPr>
        <w:t>，</w:t>
      </w:r>
      <w:r w:rsidRPr="009F6F20">
        <w:rPr>
          <w:rFonts w:ascii="Lucida Sans Unicode" w:eastAsia="宋体" w:hAnsi="Lucida Sans Unicode" w:cs="Lucida Sans Unicode"/>
          <w:color w:val="1A1A1A"/>
          <w:kern w:val="0"/>
          <w:szCs w:val="21"/>
        </w:rPr>
        <w:t xml:space="preserve">P1 </w:t>
      </w:r>
      <w:r w:rsidRPr="009F6F20">
        <w:rPr>
          <w:rFonts w:ascii="Lucida Sans Unicode" w:eastAsia="宋体" w:hAnsi="Lucida Sans Unicode" w:cs="Lucida Sans Unicode"/>
          <w:color w:val="1A1A1A"/>
          <w:kern w:val="0"/>
          <w:szCs w:val="21"/>
        </w:rPr>
        <w:t>指针指向的子树的数据范围为小于</w:t>
      </w:r>
      <w:r w:rsidRPr="009F6F20">
        <w:rPr>
          <w:rFonts w:ascii="Lucida Sans Unicode" w:eastAsia="宋体" w:hAnsi="Lucida Sans Unicode" w:cs="Lucida Sans Unicode"/>
          <w:color w:val="1A1A1A"/>
          <w:kern w:val="0"/>
          <w:szCs w:val="21"/>
        </w:rPr>
        <w:t xml:space="preserve"> 17 </w:t>
      </w:r>
      <w:r w:rsidRPr="009F6F20">
        <w:rPr>
          <w:rFonts w:ascii="Lucida Sans Unicode" w:eastAsia="宋体" w:hAnsi="Lucida Sans Unicode" w:cs="Lucida Sans Unicode"/>
          <w:color w:val="1A1A1A"/>
          <w:kern w:val="0"/>
          <w:szCs w:val="21"/>
        </w:rPr>
        <w:t>，</w:t>
      </w:r>
      <w:r w:rsidRPr="009F6F20">
        <w:rPr>
          <w:rFonts w:ascii="Lucida Sans Unicode" w:eastAsia="宋体" w:hAnsi="Lucida Sans Unicode" w:cs="Lucida Sans Unicode"/>
          <w:color w:val="1A1A1A"/>
          <w:kern w:val="0"/>
          <w:szCs w:val="21"/>
        </w:rPr>
        <w:t xml:space="preserve">P2 </w:t>
      </w:r>
      <w:r w:rsidRPr="009F6F20">
        <w:rPr>
          <w:rFonts w:ascii="Lucida Sans Unicode" w:eastAsia="宋体" w:hAnsi="Lucida Sans Unicode" w:cs="Lucida Sans Unicode"/>
          <w:color w:val="1A1A1A"/>
          <w:kern w:val="0"/>
          <w:szCs w:val="21"/>
        </w:rPr>
        <w:t>指针指向的子树的数据范围为</w:t>
      </w:r>
      <w:r w:rsidRPr="009F6F20">
        <w:rPr>
          <w:rFonts w:ascii="Lucida Sans Unicode" w:eastAsia="宋体" w:hAnsi="Lucida Sans Unicode" w:cs="Lucida Sans Unicode"/>
          <w:color w:val="1A1A1A"/>
          <w:kern w:val="0"/>
          <w:szCs w:val="21"/>
        </w:rPr>
        <w:t xml:space="preserve"> [17~35] </w:t>
      </w:r>
      <w:r w:rsidRPr="009F6F20">
        <w:rPr>
          <w:rFonts w:ascii="Lucida Sans Unicode" w:eastAsia="宋体" w:hAnsi="Lucida Sans Unicode" w:cs="Lucida Sans Unicode"/>
          <w:color w:val="1A1A1A"/>
          <w:kern w:val="0"/>
          <w:szCs w:val="21"/>
        </w:rPr>
        <w:t>，</w:t>
      </w:r>
      <w:r w:rsidRPr="009F6F20">
        <w:rPr>
          <w:rFonts w:ascii="Lucida Sans Unicode" w:eastAsia="宋体" w:hAnsi="Lucida Sans Unicode" w:cs="Lucida Sans Unicode"/>
          <w:color w:val="1A1A1A"/>
          <w:kern w:val="0"/>
          <w:szCs w:val="21"/>
        </w:rPr>
        <w:t xml:space="preserve">P3 </w:t>
      </w:r>
      <w:r w:rsidRPr="009F6F20">
        <w:rPr>
          <w:rFonts w:ascii="Lucida Sans Unicode" w:eastAsia="宋体" w:hAnsi="Lucida Sans Unicode" w:cs="Lucida Sans Unicode"/>
          <w:color w:val="1A1A1A"/>
          <w:kern w:val="0"/>
          <w:szCs w:val="21"/>
        </w:rPr>
        <w:t>指针指向的子树的数据范围为大于</w:t>
      </w:r>
      <w:r w:rsidRPr="009F6F20">
        <w:rPr>
          <w:rFonts w:ascii="Lucida Sans Unicode" w:eastAsia="宋体" w:hAnsi="Lucida Sans Unicode" w:cs="Lucida Sans Unicode"/>
          <w:color w:val="1A1A1A"/>
          <w:kern w:val="0"/>
          <w:szCs w:val="21"/>
        </w:rPr>
        <w:t xml:space="preserve"> 35 </w:t>
      </w:r>
      <w:r w:rsidRPr="009F6F20">
        <w:rPr>
          <w:rFonts w:ascii="Lucida Sans Unicode" w:eastAsia="宋体" w:hAnsi="Lucida Sans Unicode" w:cs="Lucida Sans Unicode"/>
          <w:color w:val="1A1A1A"/>
          <w:kern w:val="0"/>
          <w:szCs w:val="21"/>
        </w:rPr>
        <w:t>。</w:t>
      </w:r>
    </w:p>
    <w:p w:rsidR="009F6F20" w:rsidRPr="009F6F20" w:rsidRDefault="009F6F20" w:rsidP="009F6F20">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F6F20">
        <w:rPr>
          <w:rFonts w:ascii="Lucida Sans Unicode" w:eastAsia="宋体" w:hAnsi="Lucida Sans Unicode" w:cs="Lucida Sans Unicode"/>
          <w:color w:val="1A1A1A"/>
          <w:kern w:val="0"/>
          <w:sz w:val="24"/>
          <w:szCs w:val="24"/>
        </w:rPr>
        <w:t>模拟查找</w:t>
      </w:r>
      <w:r w:rsidRPr="009F6F20">
        <w:rPr>
          <w:rFonts w:ascii="Lucida Sans Unicode" w:eastAsia="宋体" w:hAnsi="Lucida Sans Unicode" w:cs="Lucida Sans Unicode"/>
          <w:color w:val="1A1A1A"/>
          <w:kern w:val="0"/>
          <w:sz w:val="24"/>
          <w:szCs w:val="24"/>
        </w:rPr>
        <w:t xml:space="preserve"> key </w:t>
      </w:r>
      <w:r w:rsidRPr="009F6F20">
        <w:rPr>
          <w:rFonts w:ascii="Lucida Sans Unicode" w:eastAsia="宋体" w:hAnsi="Lucida Sans Unicode" w:cs="Lucida Sans Unicode"/>
          <w:color w:val="1A1A1A"/>
          <w:kern w:val="0"/>
          <w:sz w:val="24"/>
          <w:szCs w:val="24"/>
        </w:rPr>
        <w:t>为</w:t>
      </w:r>
      <w:r w:rsidRPr="009F6F20">
        <w:rPr>
          <w:rFonts w:ascii="Lucida Sans Unicode" w:eastAsia="宋体" w:hAnsi="Lucida Sans Unicode" w:cs="Lucida Sans Unicode"/>
          <w:color w:val="1A1A1A"/>
          <w:kern w:val="0"/>
          <w:sz w:val="24"/>
          <w:szCs w:val="24"/>
        </w:rPr>
        <w:t xml:space="preserve"> 29 </w:t>
      </w:r>
      <w:r w:rsidRPr="009F6F20">
        <w:rPr>
          <w:rFonts w:ascii="Lucida Sans Unicode" w:eastAsia="宋体" w:hAnsi="Lucida Sans Unicode" w:cs="Lucida Sans Unicode"/>
          <w:color w:val="1A1A1A"/>
          <w:kern w:val="0"/>
          <w:sz w:val="24"/>
          <w:szCs w:val="24"/>
        </w:rPr>
        <w:t>的过程：</w:t>
      </w:r>
    </w:p>
    <w:p w:rsidR="009F6F20" w:rsidRPr="009F6F20" w:rsidRDefault="009F6F20" w:rsidP="00FA61C5">
      <w:pPr>
        <w:widowControl/>
        <w:numPr>
          <w:ilvl w:val="0"/>
          <w:numId w:val="341"/>
        </w:numPr>
        <w:shd w:val="clear" w:color="auto" w:fill="FFFFFF"/>
        <w:ind w:left="0"/>
        <w:jc w:val="left"/>
        <w:rPr>
          <w:rFonts w:ascii="Lucida Sans Unicode" w:eastAsia="宋体" w:hAnsi="Lucida Sans Unicode" w:cs="Lucida Sans Unicode"/>
          <w:color w:val="1A1A1A"/>
          <w:kern w:val="0"/>
          <w:szCs w:val="21"/>
        </w:rPr>
      </w:pPr>
      <w:r w:rsidRPr="009F6F20">
        <w:rPr>
          <w:rFonts w:ascii="Lucida Sans Unicode" w:eastAsia="宋体" w:hAnsi="Lucida Sans Unicode" w:cs="Lucida Sans Unicode"/>
          <w:color w:val="1A1A1A"/>
          <w:kern w:val="0"/>
          <w:szCs w:val="21"/>
        </w:rPr>
        <w:t>1</w:t>
      </w:r>
      <w:r w:rsidRPr="009F6F20">
        <w:rPr>
          <w:rFonts w:ascii="Lucida Sans Unicode" w:eastAsia="宋体" w:hAnsi="Lucida Sans Unicode" w:cs="Lucida Sans Unicode"/>
          <w:color w:val="1A1A1A"/>
          <w:kern w:val="0"/>
          <w:szCs w:val="21"/>
        </w:rPr>
        <w:t>、根据根节点找到磁盘块</w:t>
      </w:r>
      <w:r w:rsidRPr="009F6F20">
        <w:rPr>
          <w:rFonts w:ascii="Lucida Sans Unicode" w:eastAsia="宋体" w:hAnsi="Lucida Sans Unicode" w:cs="Lucida Sans Unicode"/>
          <w:color w:val="1A1A1A"/>
          <w:kern w:val="0"/>
          <w:szCs w:val="21"/>
        </w:rPr>
        <w:t xml:space="preserve"> 1 </w:t>
      </w:r>
      <w:r w:rsidRPr="009F6F20">
        <w:rPr>
          <w:rFonts w:ascii="Lucida Sans Unicode" w:eastAsia="宋体" w:hAnsi="Lucida Sans Unicode" w:cs="Lucida Sans Unicode"/>
          <w:color w:val="1A1A1A"/>
          <w:kern w:val="0"/>
          <w:szCs w:val="21"/>
        </w:rPr>
        <w:t>，读入内存。【磁盘</w:t>
      </w:r>
      <w:r w:rsidRPr="009F6F20">
        <w:rPr>
          <w:rFonts w:ascii="Lucida Sans Unicode" w:eastAsia="宋体" w:hAnsi="Lucida Sans Unicode" w:cs="Lucida Sans Unicode"/>
          <w:color w:val="1A1A1A"/>
          <w:kern w:val="0"/>
          <w:szCs w:val="21"/>
        </w:rPr>
        <w:t>I/O</w:t>
      </w:r>
      <w:r w:rsidRPr="009F6F20">
        <w:rPr>
          <w:rFonts w:ascii="Lucida Sans Unicode" w:eastAsia="宋体" w:hAnsi="Lucida Sans Unicode" w:cs="Lucida Sans Unicode"/>
          <w:color w:val="1A1A1A"/>
          <w:kern w:val="0"/>
          <w:szCs w:val="21"/>
        </w:rPr>
        <w:t>操作第</w:t>
      </w:r>
      <w:r w:rsidRPr="009F6F20">
        <w:rPr>
          <w:rFonts w:ascii="Lucida Sans Unicode" w:eastAsia="宋体" w:hAnsi="Lucida Sans Unicode" w:cs="Lucida Sans Unicode"/>
          <w:color w:val="1A1A1A"/>
          <w:kern w:val="0"/>
          <w:szCs w:val="21"/>
        </w:rPr>
        <w:t>1</w:t>
      </w:r>
      <w:r w:rsidRPr="009F6F20">
        <w:rPr>
          <w:rFonts w:ascii="Lucida Sans Unicode" w:eastAsia="宋体" w:hAnsi="Lucida Sans Unicode" w:cs="Lucida Sans Unicode"/>
          <w:color w:val="1A1A1A"/>
          <w:kern w:val="0"/>
          <w:szCs w:val="21"/>
        </w:rPr>
        <w:t>次】</w:t>
      </w:r>
    </w:p>
    <w:p w:rsidR="009F6F20" w:rsidRPr="009F6F20" w:rsidRDefault="009F6F20" w:rsidP="00FA61C5">
      <w:pPr>
        <w:widowControl/>
        <w:numPr>
          <w:ilvl w:val="0"/>
          <w:numId w:val="341"/>
        </w:numPr>
        <w:shd w:val="clear" w:color="auto" w:fill="FFFFFF"/>
        <w:ind w:left="0"/>
        <w:jc w:val="left"/>
        <w:rPr>
          <w:rFonts w:ascii="Lucida Sans Unicode" w:eastAsia="宋体" w:hAnsi="Lucida Sans Unicode" w:cs="Lucida Sans Unicode"/>
          <w:color w:val="1A1A1A"/>
          <w:kern w:val="0"/>
          <w:szCs w:val="21"/>
        </w:rPr>
      </w:pPr>
      <w:r w:rsidRPr="009F6F20">
        <w:rPr>
          <w:rFonts w:ascii="Lucida Sans Unicode" w:eastAsia="宋体" w:hAnsi="Lucida Sans Unicode" w:cs="Lucida Sans Unicode"/>
          <w:color w:val="1A1A1A"/>
          <w:kern w:val="0"/>
          <w:szCs w:val="21"/>
        </w:rPr>
        <w:t>2</w:t>
      </w:r>
      <w:r w:rsidRPr="009F6F20">
        <w:rPr>
          <w:rFonts w:ascii="Lucida Sans Unicode" w:eastAsia="宋体" w:hAnsi="Lucida Sans Unicode" w:cs="Lucida Sans Unicode"/>
          <w:color w:val="1A1A1A"/>
          <w:kern w:val="0"/>
          <w:szCs w:val="21"/>
        </w:rPr>
        <w:t>、比较</w:t>
      </w:r>
      <w:r w:rsidRPr="009F6F20">
        <w:rPr>
          <w:rFonts w:ascii="Lucida Sans Unicode" w:eastAsia="宋体" w:hAnsi="Lucida Sans Unicode" w:cs="Lucida Sans Unicode"/>
          <w:color w:val="1A1A1A"/>
          <w:kern w:val="0"/>
          <w:szCs w:val="21"/>
        </w:rPr>
        <w:t xml:space="preserve"> key 29 </w:t>
      </w:r>
      <w:r w:rsidRPr="009F6F20">
        <w:rPr>
          <w:rFonts w:ascii="Lucida Sans Unicode" w:eastAsia="宋体" w:hAnsi="Lucida Sans Unicode" w:cs="Lucida Sans Unicode"/>
          <w:color w:val="1A1A1A"/>
          <w:kern w:val="0"/>
          <w:szCs w:val="21"/>
        </w:rPr>
        <w:t>在区间（</w:t>
      </w:r>
      <w:r w:rsidRPr="009F6F20">
        <w:rPr>
          <w:rFonts w:ascii="Lucida Sans Unicode" w:eastAsia="宋体" w:hAnsi="Lucida Sans Unicode" w:cs="Lucida Sans Unicode"/>
          <w:color w:val="1A1A1A"/>
          <w:kern w:val="0"/>
          <w:szCs w:val="21"/>
        </w:rPr>
        <w:t>17,35</w:t>
      </w:r>
      <w:r w:rsidRPr="009F6F20">
        <w:rPr>
          <w:rFonts w:ascii="Lucida Sans Unicode" w:eastAsia="宋体" w:hAnsi="Lucida Sans Unicode" w:cs="Lucida Sans Unicode"/>
          <w:color w:val="1A1A1A"/>
          <w:kern w:val="0"/>
          <w:szCs w:val="21"/>
        </w:rPr>
        <w:t>），找到磁盘块</w:t>
      </w:r>
      <w:r w:rsidRPr="009F6F20">
        <w:rPr>
          <w:rFonts w:ascii="Lucida Sans Unicode" w:eastAsia="宋体" w:hAnsi="Lucida Sans Unicode" w:cs="Lucida Sans Unicode"/>
          <w:color w:val="1A1A1A"/>
          <w:kern w:val="0"/>
          <w:szCs w:val="21"/>
        </w:rPr>
        <w:t xml:space="preserve"> 1 </w:t>
      </w:r>
      <w:r w:rsidRPr="009F6F20">
        <w:rPr>
          <w:rFonts w:ascii="Lucida Sans Unicode" w:eastAsia="宋体" w:hAnsi="Lucida Sans Unicode" w:cs="Lucida Sans Unicode"/>
          <w:color w:val="1A1A1A"/>
          <w:kern w:val="0"/>
          <w:szCs w:val="21"/>
        </w:rPr>
        <w:t>的指针</w:t>
      </w:r>
      <w:r w:rsidRPr="009F6F20">
        <w:rPr>
          <w:rFonts w:ascii="Lucida Sans Unicode" w:eastAsia="宋体" w:hAnsi="Lucida Sans Unicode" w:cs="Lucida Sans Unicode"/>
          <w:color w:val="1A1A1A"/>
          <w:kern w:val="0"/>
          <w:szCs w:val="21"/>
        </w:rPr>
        <w:t xml:space="preserve"> P2 </w:t>
      </w:r>
      <w:r w:rsidRPr="009F6F20">
        <w:rPr>
          <w:rFonts w:ascii="Lucida Sans Unicode" w:eastAsia="宋体" w:hAnsi="Lucida Sans Unicode" w:cs="Lucida Sans Unicode"/>
          <w:color w:val="1A1A1A"/>
          <w:kern w:val="0"/>
          <w:szCs w:val="21"/>
        </w:rPr>
        <w:t>。</w:t>
      </w:r>
    </w:p>
    <w:p w:rsidR="009F6F20" w:rsidRPr="009F6F20" w:rsidRDefault="009F6F20" w:rsidP="00FA61C5">
      <w:pPr>
        <w:widowControl/>
        <w:numPr>
          <w:ilvl w:val="0"/>
          <w:numId w:val="341"/>
        </w:numPr>
        <w:shd w:val="clear" w:color="auto" w:fill="FFFFFF"/>
        <w:ind w:left="0"/>
        <w:jc w:val="left"/>
        <w:rPr>
          <w:rFonts w:ascii="Lucida Sans Unicode" w:eastAsia="宋体" w:hAnsi="Lucida Sans Unicode" w:cs="Lucida Sans Unicode"/>
          <w:color w:val="1A1A1A"/>
          <w:kern w:val="0"/>
          <w:szCs w:val="21"/>
        </w:rPr>
      </w:pPr>
      <w:r w:rsidRPr="009F6F20">
        <w:rPr>
          <w:rFonts w:ascii="Lucida Sans Unicode" w:eastAsia="宋体" w:hAnsi="Lucida Sans Unicode" w:cs="Lucida Sans Unicode"/>
          <w:color w:val="1A1A1A"/>
          <w:kern w:val="0"/>
          <w:szCs w:val="21"/>
        </w:rPr>
        <w:t>3</w:t>
      </w:r>
      <w:r w:rsidRPr="009F6F20">
        <w:rPr>
          <w:rFonts w:ascii="Lucida Sans Unicode" w:eastAsia="宋体" w:hAnsi="Lucida Sans Unicode" w:cs="Lucida Sans Unicode"/>
          <w:color w:val="1A1A1A"/>
          <w:kern w:val="0"/>
          <w:szCs w:val="21"/>
        </w:rPr>
        <w:t>、根据</w:t>
      </w:r>
      <w:r w:rsidRPr="009F6F20">
        <w:rPr>
          <w:rFonts w:ascii="Lucida Sans Unicode" w:eastAsia="宋体" w:hAnsi="Lucida Sans Unicode" w:cs="Lucida Sans Unicode"/>
          <w:color w:val="1A1A1A"/>
          <w:kern w:val="0"/>
          <w:szCs w:val="21"/>
        </w:rPr>
        <w:t xml:space="preserve"> P2 </w:t>
      </w:r>
      <w:r w:rsidRPr="009F6F20">
        <w:rPr>
          <w:rFonts w:ascii="Lucida Sans Unicode" w:eastAsia="宋体" w:hAnsi="Lucida Sans Unicode" w:cs="Lucida Sans Unicode"/>
          <w:color w:val="1A1A1A"/>
          <w:kern w:val="0"/>
          <w:szCs w:val="21"/>
        </w:rPr>
        <w:t>指针找到磁盘块</w:t>
      </w:r>
      <w:r w:rsidRPr="009F6F20">
        <w:rPr>
          <w:rFonts w:ascii="Lucida Sans Unicode" w:eastAsia="宋体" w:hAnsi="Lucida Sans Unicode" w:cs="Lucida Sans Unicode"/>
          <w:color w:val="1A1A1A"/>
          <w:kern w:val="0"/>
          <w:szCs w:val="21"/>
        </w:rPr>
        <w:t xml:space="preserve"> 3 </w:t>
      </w:r>
      <w:r w:rsidRPr="009F6F20">
        <w:rPr>
          <w:rFonts w:ascii="Lucida Sans Unicode" w:eastAsia="宋体" w:hAnsi="Lucida Sans Unicode" w:cs="Lucida Sans Unicode"/>
          <w:color w:val="1A1A1A"/>
          <w:kern w:val="0"/>
          <w:szCs w:val="21"/>
        </w:rPr>
        <w:t>，读入内存。【磁盘</w:t>
      </w:r>
      <w:r w:rsidRPr="009F6F20">
        <w:rPr>
          <w:rFonts w:ascii="Lucida Sans Unicode" w:eastAsia="宋体" w:hAnsi="Lucida Sans Unicode" w:cs="Lucida Sans Unicode"/>
          <w:color w:val="1A1A1A"/>
          <w:kern w:val="0"/>
          <w:szCs w:val="21"/>
        </w:rPr>
        <w:t>I/O</w:t>
      </w:r>
      <w:r w:rsidRPr="009F6F20">
        <w:rPr>
          <w:rFonts w:ascii="Lucida Sans Unicode" w:eastAsia="宋体" w:hAnsi="Lucida Sans Unicode" w:cs="Lucida Sans Unicode"/>
          <w:color w:val="1A1A1A"/>
          <w:kern w:val="0"/>
          <w:szCs w:val="21"/>
        </w:rPr>
        <w:t>操作第</w:t>
      </w:r>
      <w:r w:rsidRPr="009F6F20">
        <w:rPr>
          <w:rFonts w:ascii="Lucida Sans Unicode" w:eastAsia="宋体" w:hAnsi="Lucida Sans Unicode" w:cs="Lucida Sans Unicode"/>
          <w:color w:val="1A1A1A"/>
          <w:kern w:val="0"/>
          <w:szCs w:val="21"/>
        </w:rPr>
        <w:t>2</w:t>
      </w:r>
      <w:r w:rsidRPr="009F6F20">
        <w:rPr>
          <w:rFonts w:ascii="Lucida Sans Unicode" w:eastAsia="宋体" w:hAnsi="Lucida Sans Unicode" w:cs="Lucida Sans Unicode"/>
          <w:color w:val="1A1A1A"/>
          <w:kern w:val="0"/>
          <w:szCs w:val="21"/>
        </w:rPr>
        <w:t>次】</w:t>
      </w:r>
    </w:p>
    <w:p w:rsidR="009F6F20" w:rsidRPr="009F6F20" w:rsidRDefault="009F6F20" w:rsidP="00FA61C5">
      <w:pPr>
        <w:widowControl/>
        <w:numPr>
          <w:ilvl w:val="0"/>
          <w:numId w:val="341"/>
        </w:numPr>
        <w:shd w:val="clear" w:color="auto" w:fill="FFFFFF"/>
        <w:ind w:left="0"/>
        <w:jc w:val="left"/>
        <w:rPr>
          <w:rFonts w:ascii="Lucida Sans Unicode" w:eastAsia="宋体" w:hAnsi="Lucida Sans Unicode" w:cs="Lucida Sans Unicode"/>
          <w:color w:val="1A1A1A"/>
          <w:kern w:val="0"/>
          <w:szCs w:val="21"/>
        </w:rPr>
      </w:pPr>
      <w:r w:rsidRPr="009F6F20">
        <w:rPr>
          <w:rFonts w:ascii="Lucida Sans Unicode" w:eastAsia="宋体" w:hAnsi="Lucida Sans Unicode" w:cs="Lucida Sans Unicode"/>
          <w:color w:val="1A1A1A"/>
          <w:kern w:val="0"/>
          <w:szCs w:val="21"/>
        </w:rPr>
        <w:t>4</w:t>
      </w:r>
      <w:r w:rsidRPr="009F6F20">
        <w:rPr>
          <w:rFonts w:ascii="Lucida Sans Unicode" w:eastAsia="宋体" w:hAnsi="Lucida Sans Unicode" w:cs="Lucida Sans Unicode"/>
          <w:color w:val="1A1A1A"/>
          <w:kern w:val="0"/>
          <w:szCs w:val="21"/>
        </w:rPr>
        <w:t>、比较</w:t>
      </w:r>
      <w:r w:rsidRPr="009F6F20">
        <w:rPr>
          <w:rFonts w:ascii="Lucida Sans Unicode" w:eastAsia="宋体" w:hAnsi="Lucida Sans Unicode" w:cs="Lucida Sans Unicode"/>
          <w:color w:val="1A1A1A"/>
          <w:kern w:val="0"/>
          <w:szCs w:val="21"/>
        </w:rPr>
        <w:t xml:space="preserve"> key 29 </w:t>
      </w:r>
      <w:r w:rsidRPr="009F6F20">
        <w:rPr>
          <w:rFonts w:ascii="Lucida Sans Unicode" w:eastAsia="宋体" w:hAnsi="Lucida Sans Unicode" w:cs="Lucida Sans Unicode"/>
          <w:color w:val="1A1A1A"/>
          <w:kern w:val="0"/>
          <w:szCs w:val="21"/>
        </w:rPr>
        <w:t>在区间（</w:t>
      </w:r>
      <w:r w:rsidRPr="009F6F20">
        <w:rPr>
          <w:rFonts w:ascii="Lucida Sans Unicode" w:eastAsia="宋体" w:hAnsi="Lucida Sans Unicode" w:cs="Lucida Sans Unicode"/>
          <w:color w:val="1A1A1A"/>
          <w:kern w:val="0"/>
          <w:szCs w:val="21"/>
        </w:rPr>
        <w:t>26,30</w:t>
      </w:r>
      <w:r w:rsidRPr="009F6F20">
        <w:rPr>
          <w:rFonts w:ascii="Lucida Sans Unicode" w:eastAsia="宋体" w:hAnsi="Lucida Sans Unicode" w:cs="Lucida Sans Unicode"/>
          <w:color w:val="1A1A1A"/>
          <w:kern w:val="0"/>
          <w:szCs w:val="21"/>
        </w:rPr>
        <w:t>），找到磁盘块</w:t>
      </w:r>
      <w:r w:rsidRPr="009F6F20">
        <w:rPr>
          <w:rFonts w:ascii="Lucida Sans Unicode" w:eastAsia="宋体" w:hAnsi="Lucida Sans Unicode" w:cs="Lucida Sans Unicode"/>
          <w:color w:val="1A1A1A"/>
          <w:kern w:val="0"/>
          <w:szCs w:val="21"/>
        </w:rPr>
        <w:t>3</w:t>
      </w:r>
      <w:r w:rsidRPr="009F6F20">
        <w:rPr>
          <w:rFonts w:ascii="Lucida Sans Unicode" w:eastAsia="宋体" w:hAnsi="Lucida Sans Unicode" w:cs="Lucida Sans Unicode"/>
          <w:color w:val="1A1A1A"/>
          <w:kern w:val="0"/>
          <w:szCs w:val="21"/>
        </w:rPr>
        <w:t>的指针</w:t>
      </w:r>
      <w:r w:rsidRPr="009F6F20">
        <w:rPr>
          <w:rFonts w:ascii="Lucida Sans Unicode" w:eastAsia="宋体" w:hAnsi="Lucida Sans Unicode" w:cs="Lucida Sans Unicode"/>
          <w:color w:val="1A1A1A"/>
          <w:kern w:val="0"/>
          <w:szCs w:val="21"/>
        </w:rPr>
        <w:t>P2</w:t>
      </w:r>
      <w:r w:rsidRPr="009F6F20">
        <w:rPr>
          <w:rFonts w:ascii="Lucida Sans Unicode" w:eastAsia="宋体" w:hAnsi="Lucida Sans Unicode" w:cs="Lucida Sans Unicode"/>
          <w:color w:val="1A1A1A"/>
          <w:kern w:val="0"/>
          <w:szCs w:val="21"/>
        </w:rPr>
        <w:t>。</w:t>
      </w:r>
    </w:p>
    <w:p w:rsidR="009F6F20" w:rsidRPr="009F6F20" w:rsidRDefault="009F6F20" w:rsidP="00FA61C5">
      <w:pPr>
        <w:widowControl/>
        <w:numPr>
          <w:ilvl w:val="0"/>
          <w:numId w:val="341"/>
        </w:numPr>
        <w:shd w:val="clear" w:color="auto" w:fill="FFFFFF"/>
        <w:ind w:left="0"/>
        <w:jc w:val="left"/>
        <w:rPr>
          <w:rFonts w:ascii="Lucida Sans Unicode" w:eastAsia="宋体" w:hAnsi="Lucida Sans Unicode" w:cs="Lucida Sans Unicode"/>
          <w:color w:val="1A1A1A"/>
          <w:kern w:val="0"/>
          <w:szCs w:val="21"/>
        </w:rPr>
      </w:pPr>
      <w:r w:rsidRPr="009F6F20">
        <w:rPr>
          <w:rFonts w:ascii="Lucida Sans Unicode" w:eastAsia="宋体" w:hAnsi="Lucida Sans Unicode" w:cs="Lucida Sans Unicode"/>
          <w:color w:val="1A1A1A"/>
          <w:kern w:val="0"/>
          <w:szCs w:val="21"/>
        </w:rPr>
        <w:t>5</w:t>
      </w:r>
      <w:r w:rsidRPr="009F6F20">
        <w:rPr>
          <w:rFonts w:ascii="Lucida Sans Unicode" w:eastAsia="宋体" w:hAnsi="Lucida Sans Unicode" w:cs="Lucida Sans Unicode"/>
          <w:color w:val="1A1A1A"/>
          <w:kern w:val="0"/>
          <w:szCs w:val="21"/>
        </w:rPr>
        <w:t>、根据</w:t>
      </w:r>
      <w:r w:rsidRPr="009F6F20">
        <w:rPr>
          <w:rFonts w:ascii="Lucida Sans Unicode" w:eastAsia="宋体" w:hAnsi="Lucida Sans Unicode" w:cs="Lucida Sans Unicode"/>
          <w:color w:val="1A1A1A"/>
          <w:kern w:val="0"/>
          <w:szCs w:val="21"/>
        </w:rPr>
        <w:t xml:space="preserve"> P2 </w:t>
      </w:r>
      <w:r w:rsidRPr="009F6F20">
        <w:rPr>
          <w:rFonts w:ascii="Lucida Sans Unicode" w:eastAsia="宋体" w:hAnsi="Lucida Sans Unicode" w:cs="Lucida Sans Unicode"/>
          <w:color w:val="1A1A1A"/>
          <w:kern w:val="0"/>
          <w:szCs w:val="21"/>
        </w:rPr>
        <w:t>指针找到磁盘块</w:t>
      </w:r>
      <w:r w:rsidRPr="009F6F20">
        <w:rPr>
          <w:rFonts w:ascii="Lucida Sans Unicode" w:eastAsia="宋体" w:hAnsi="Lucida Sans Unicode" w:cs="Lucida Sans Unicode"/>
          <w:color w:val="1A1A1A"/>
          <w:kern w:val="0"/>
          <w:szCs w:val="21"/>
        </w:rPr>
        <w:t xml:space="preserve"> 8 </w:t>
      </w:r>
      <w:r w:rsidRPr="009F6F20">
        <w:rPr>
          <w:rFonts w:ascii="Lucida Sans Unicode" w:eastAsia="宋体" w:hAnsi="Lucida Sans Unicode" w:cs="Lucida Sans Unicode"/>
          <w:color w:val="1A1A1A"/>
          <w:kern w:val="0"/>
          <w:szCs w:val="21"/>
        </w:rPr>
        <w:t>，读入内存。【磁盘</w:t>
      </w:r>
      <w:r w:rsidRPr="009F6F20">
        <w:rPr>
          <w:rFonts w:ascii="Lucida Sans Unicode" w:eastAsia="宋体" w:hAnsi="Lucida Sans Unicode" w:cs="Lucida Sans Unicode"/>
          <w:color w:val="1A1A1A"/>
          <w:kern w:val="0"/>
          <w:szCs w:val="21"/>
        </w:rPr>
        <w:t>I/O</w:t>
      </w:r>
      <w:r w:rsidRPr="009F6F20">
        <w:rPr>
          <w:rFonts w:ascii="Lucida Sans Unicode" w:eastAsia="宋体" w:hAnsi="Lucida Sans Unicode" w:cs="Lucida Sans Unicode"/>
          <w:color w:val="1A1A1A"/>
          <w:kern w:val="0"/>
          <w:szCs w:val="21"/>
        </w:rPr>
        <w:t>操作第</w:t>
      </w:r>
      <w:r w:rsidRPr="009F6F20">
        <w:rPr>
          <w:rFonts w:ascii="Lucida Sans Unicode" w:eastAsia="宋体" w:hAnsi="Lucida Sans Unicode" w:cs="Lucida Sans Unicode"/>
          <w:color w:val="1A1A1A"/>
          <w:kern w:val="0"/>
          <w:szCs w:val="21"/>
        </w:rPr>
        <w:t>3</w:t>
      </w:r>
      <w:r w:rsidRPr="009F6F20">
        <w:rPr>
          <w:rFonts w:ascii="Lucida Sans Unicode" w:eastAsia="宋体" w:hAnsi="Lucida Sans Unicode" w:cs="Lucida Sans Unicode"/>
          <w:color w:val="1A1A1A"/>
          <w:kern w:val="0"/>
          <w:szCs w:val="21"/>
        </w:rPr>
        <w:t>次】</w:t>
      </w:r>
    </w:p>
    <w:p w:rsidR="009F6F20" w:rsidRPr="009F6F20" w:rsidRDefault="009F6F20" w:rsidP="00FA61C5">
      <w:pPr>
        <w:widowControl/>
        <w:numPr>
          <w:ilvl w:val="0"/>
          <w:numId w:val="341"/>
        </w:numPr>
        <w:shd w:val="clear" w:color="auto" w:fill="FFFFFF"/>
        <w:ind w:left="0"/>
        <w:jc w:val="left"/>
        <w:rPr>
          <w:rFonts w:ascii="Lucida Sans Unicode" w:eastAsia="宋体" w:hAnsi="Lucida Sans Unicode" w:cs="Lucida Sans Unicode"/>
          <w:color w:val="1A1A1A"/>
          <w:kern w:val="0"/>
          <w:szCs w:val="21"/>
        </w:rPr>
      </w:pPr>
      <w:r w:rsidRPr="009F6F20">
        <w:rPr>
          <w:rFonts w:ascii="Lucida Sans Unicode" w:eastAsia="宋体" w:hAnsi="Lucida Sans Unicode" w:cs="Lucida Sans Unicode"/>
          <w:color w:val="1A1A1A"/>
          <w:kern w:val="0"/>
          <w:szCs w:val="21"/>
        </w:rPr>
        <w:t>6</w:t>
      </w:r>
      <w:r w:rsidRPr="009F6F20">
        <w:rPr>
          <w:rFonts w:ascii="Lucida Sans Unicode" w:eastAsia="宋体" w:hAnsi="Lucida Sans Unicode" w:cs="Lucida Sans Unicode"/>
          <w:color w:val="1A1A1A"/>
          <w:kern w:val="0"/>
          <w:szCs w:val="21"/>
        </w:rPr>
        <w:t>、在磁盘块</w:t>
      </w:r>
      <w:r w:rsidRPr="009F6F20">
        <w:rPr>
          <w:rFonts w:ascii="Lucida Sans Unicode" w:eastAsia="宋体" w:hAnsi="Lucida Sans Unicode" w:cs="Lucida Sans Unicode"/>
          <w:color w:val="1A1A1A"/>
          <w:kern w:val="0"/>
          <w:szCs w:val="21"/>
        </w:rPr>
        <w:t xml:space="preserve"> 8 </w:t>
      </w:r>
      <w:r w:rsidRPr="009F6F20">
        <w:rPr>
          <w:rFonts w:ascii="Lucida Sans Unicode" w:eastAsia="宋体" w:hAnsi="Lucida Sans Unicode" w:cs="Lucida Sans Unicode"/>
          <w:color w:val="1A1A1A"/>
          <w:kern w:val="0"/>
          <w:szCs w:val="21"/>
        </w:rPr>
        <w:t>中的</w:t>
      </w:r>
      <w:r w:rsidRPr="009F6F20">
        <w:rPr>
          <w:rFonts w:ascii="Lucida Sans Unicode" w:eastAsia="宋体" w:hAnsi="Lucida Sans Unicode" w:cs="Lucida Sans Unicode"/>
          <w:color w:val="1A1A1A"/>
          <w:kern w:val="0"/>
          <w:szCs w:val="21"/>
        </w:rPr>
        <w:t xml:space="preserve"> key </w:t>
      </w:r>
      <w:r w:rsidRPr="009F6F20">
        <w:rPr>
          <w:rFonts w:ascii="Lucida Sans Unicode" w:eastAsia="宋体" w:hAnsi="Lucida Sans Unicode" w:cs="Lucida Sans Unicode"/>
          <w:color w:val="1A1A1A"/>
          <w:kern w:val="0"/>
          <w:szCs w:val="21"/>
        </w:rPr>
        <w:t>列表中找到</w:t>
      </w:r>
      <w:r w:rsidRPr="009F6F20">
        <w:rPr>
          <w:rFonts w:ascii="Lucida Sans Unicode" w:eastAsia="宋体" w:hAnsi="Lucida Sans Unicode" w:cs="Lucida Sans Unicode"/>
          <w:color w:val="1A1A1A"/>
          <w:kern w:val="0"/>
          <w:szCs w:val="21"/>
        </w:rPr>
        <w:t xml:space="preserve"> eky 29 </w:t>
      </w:r>
      <w:r w:rsidRPr="009F6F20">
        <w:rPr>
          <w:rFonts w:ascii="Lucida Sans Unicode" w:eastAsia="宋体" w:hAnsi="Lucida Sans Unicode" w:cs="Lucida Sans Unicode"/>
          <w:color w:val="1A1A1A"/>
          <w:kern w:val="0"/>
          <w:szCs w:val="21"/>
        </w:rPr>
        <w:t>。</w:t>
      </w:r>
    </w:p>
    <w:p w:rsidR="009F6F20" w:rsidRPr="009F6F20" w:rsidRDefault="009F6F20" w:rsidP="009F6F20">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F6F20">
        <w:rPr>
          <w:rFonts w:ascii="Lucida Sans Unicode" w:eastAsia="宋体" w:hAnsi="Lucida Sans Unicode" w:cs="Lucida Sans Unicode"/>
          <w:color w:val="1A1A1A"/>
          <w:kern w:val="0"/>
          <w:sz w:val="24"/>
          <w:szCs w:val="24"/>
        </w:rPr>
        <w:t>分析上面过程，发现需要</w:t>
      </w:r>
      <w:r w:rsidRPr="009F6F20">
        <w:rPr>
          <w:rFonts w:ascii="Lucida Sans Unicode" w:eastAsia="宋体" w:hAnsi="Lucida Sans Unicode" w:cs="Lucida Sans Unicode"/>
          <w:color w:val="1A1A1A"/>
          <w:kern w:val="0"/>
          <w:sz w:val="24"/>
          <w:szCs w:val="24"/>
        </w:rPr>
        <w:t xml:space="preserve"> 3 </w:t>
      </w:r>
      <w:r w:rsidRPr="009F6F20">
        <w:rPr>
          <w:rFonts w:ascii="Lucida Sans Unicode" w:eastAsia="宋体" w:hAnsi="Lucida Sans Unicode" w:cs="Lucida Sans Unicode"/>
          <w:color w:val="1A1A1A"/>
          <w:kern w:val="0"/>
          <w:sz w:val="24"/>
          <w:szCs w:val="24"/>
        </w:rPr>
        <w:t>次磁盘</w:t>
      </w:r>
      <w:r w:rsidRPr="009F6F20">
        <w:rPr>
          <w:rFonts w:ascii="Lucida Sans Unicode" w:eastAsia="宋体" w:hAnsi="Lucida Sans Unicode" w:cs="Lucida Sans Unicode"/>
          <w:color w:val="1A1A1A"/>
          <w:kern w:val="0"/>
          <w:sz w:val="24"/>
          <w:szCs w:val="24"/>
        </w:rPr>
        <w:t xml:space="preserve"> I/O </w:t>
      </w:r>
      <w:r w:rsidRPr="009F6F20">
        <w:rPr>
          <w:rFonts w:ascii="Lucida Sans Unicode" w:eastAsia="宋体" w:hAnsi="Lucida Sans Unicode" w:cs="Lucida Sans Unicode"/>
          <w:color w:val="1A1A1A"/>
          <w:kern w:val="0"/>
          <w:sz w:val="24"/>
          <w:szCs w:val="24"/>
        </w:rPr>
        <w:t>操作，和</w:t>
      </w:r>
      <w:r w:rsidRPr="009F6F20">
        <w:rPr>
          <w:rFonts w:ascii="Lucida Sans Unicode" w:eastAsia="宋体" w:hAnsi="Lucida Sans Unicode" w:cs="Lucida Sans Unicode"/>
          <w:color w:val="1A1A1A"/>
          <w:kern w:val="0"/>
          <w:sz w:val="24"/>
          <w:szCs w:val="24"/>
        </w:rPr>
        <w:t xml:space="preserve"> 3 </w:t>
      </w:r>
      <w:r w:rsidRPr="009F6F20">
        <w:rPr>
          <w:rFonts w:ascii="Lucida Sans Unicode" w:eastAsia="宋体" w:hAnsi="Lucida Sans Unicode" w:cs="Lucida Sans Unicode"/>
          <w:color w:val="1A1A1A"/>
          <w:kern w:val="0"/>
          <w:sz w:val="24"/>
          <w:szCs w:val="24"/>
        </w:rPr>
        <w:t>次内存查找操作。由于内存中的</w:t>
      </w:r>
      <w:r w:rsidRPr="009F6F20">
        <w:rPr>
          <w:rFonts w:ascii="Lucida Sans Unicode" w:eastAsia="宋体" w:hAnsi="Lucida Sans Unicode" w:cs="Lucida Sans Unicode"/>
          <w:color w:val="1A1A1A"/>
          <w:kern w:val="0"/>
          <w:sz w:val="24"/>
          <w:szCs w:val="24"/>
        </w:rPr>
        <w:t xml:space="preserve"> key </w:t>
      </w:r>
      <w:r w:rsidRPr="009F6F20">
        <w:rPr>
          <w:rFonts w:ascii="Lucida Sans Unicode" w:eastAsia="宋体" w:hAnsi="Lucida Sans Unicode" w:cs="Lucida Sans Unicode"/>
          <w:color w:val="1A1A1A"/>
          <w:kern w:val="0"/>
          <w:sz w:val="24"/>
          <w:szCs w:val="24"/>
        </w:rPr>
        <w:t>是一个有序表结构，可以利用二分法查找提高效率。而</w:t>
      </w:r>
      <w:r w:rsidRPr="009F6F20">
        <w:rPr>
          <w:rFonts w:ascii="Lucida Sans Unicode" w:eastAsia="宋体" w:hAnsi="Lucida Sans Unicode" w:cs="Lucida Sans Unicode"/>
          <w:color w:val="1A1A1A"/>
          <w:kern w:val="0"/>
          <w:sz w:val="24"/>
          <w:szCs w:val="24"/>
        </w:rPr>
        <w:t xml:space="preserve"> 3 </w:t>
      </w:r>
      <w:r w:rsidRPr="009F6F20">
        <w:rPr>
          <w:rFonts w:ascii="Lucida Sans Unicode" w:eastAsia="宋体" w:hAnsi="Lucida Sans Unicode" w:cs="Lucida Sans Unicode"/>
          <w:color w:val="1A1A1A"/>
          <w:kern w:val="0"/>
          <w:sz w:val="24"/>
          <w:szCs w:val="24"/>
        </w:rPr>
        <w:t>次磁盘</w:t>
      </w:r>
      <w:r w:rsidRPr="009F6F20">
        <w:rPr>
          <w:rFonts w:ascii="Lucida Sans Unicode" w:eastAsia="宋体" w:hAnsi="Lucida Sans Unicode" w:cs="Lucida Sans Unicode"/>
          <w:color w:val="1A1A1A"/>
          <w:kern w:val="0"/>
          <w:sz w:val="24"/>
          <w:szCs w:val="24"/>
        </w:rPr>
        <w:t xml:space="preserve"> I/O </w:t>
      </w:r>
      <w:r w:rsidRPr="009F6F20">
        <w:rPr>
          <w:rFonts w:ascii="Lucida Sans Unicode" w:eastAsia="宋体" w:hAnsi="Lucida Sans Unicode" w:cs="Lucida Sans Unicode"/>
          <w:color w:val="1A1A1A"/>
          <w:kern w:val="0"/>
          <w:sz w:val="24"/>
          <w:szCs w:val="24"/>
        </w:rPr>
        <w:t>操作是影响整个</w:t>
      </w:r>
      <w:r w:rsidRPr="009F6F20">
        <w:rPr>
          <w:rFonts w:ascii="Lucida Sans Unicode" w:eastAsia="宋体" w:hAnsi="Lucida Sans Unicode" w:cs="Lucida Sans Unicode"/>
          <w:color w:val="1A1A1A"/>
          <w:kern w:val="0"/>
          <w:sz w:val="24"/>
          <w:szCs w:val="24"/>
        </w:rPr>
        <w:t xml:space="preserve"> B-Tree </w:t>
      </w:r>
      <w:r w:rsidRPr="009F6F20">
        <w:rPr>
          <w:rFonts w:ascii="Lucida Sans Unicode" w:eastAsia="宋体" w:hAnsi="Lucida Sans Unicode" w:cs="Lucida Sans Unicode"/>
          <w:color w:val="1A1A1A"/>
          <w:kern w:val="0"/>
          <w:sz w:val="24"/>
          <w:szCs w:val="24"/>
        </w:rPr>
        <w:t>查找效率的决定因素。</w:t>
      </w:r>
      <w:r w:rsidRPr="009F6F20">
        <w:rPr>
          <w:rFonts w:ascii="Lucida Sans Unicode" w:eastAsia="宋体" w:hAnsi="Lucida Sans Unicode" w:cs="Lucida Sans Unicode"/>
          <w:color w:val="1A1A1A"/>
          <w:kern w:val="0"/>
          <w:sz w:val="24"/>
          <w:szCs w:val="24"/>
        </w:rPr>
        <w:t xml:space="preserve">B-Tree </w:t>
      </w:r>
      <w:r w:rsidRPr="009F6F20">
        <w:rPr>
          <w:rFonts w:ascii="Lucida Sans Unicode" w:eastAsia="宋体" w:hAnsi="Lucida Sans Unicode" w:cs="Lucida Sans Unicode"/>
          <w:color w:val="1A1A1A"/>
          <w:kern w:val="0"/>
          <w:sz w:val="24"/>
          <w:szCs w:val="24"/>
        </w:rPr>
        <w:t>相对于</w:t>
      </w:r>
      <w:r w:rsidRPr="009F6F20">
        <w:rPr>
          <w:rFonts w:ascii="Lucida Sans Unicode" w:eastAsia="宋体" w:hAnsi="Lucida Sans Unicode" w:cs="Lucida Sans Unicode"/>
          <w:color w:val="1A1A1A"/>
          <w:kern w:val="0"/>
          <w:sz w:val="24"/>
          <w:szCs w:val="24"/>
        </w:rPr>
        <w:t xml:space="preserve"> AVLTree </w:t>
      </w:r>
      <w:r w:rsidRPr="009F6F20">
        <w:rPr>
          <w:rFonts w:ascii="Lucida Sans Unicode" w:eastAsia="宋体" w:hAnsi="Lucida Sans Unicode" w:cs="Lucida Sans Unicode"/>
          <w:color w:val="1A1A1A"/>
          <w:kern w:val="0"/>
          <w:sz w:val="24"/>
          <w:szCs w:val="24"/>
        </w:rPr>
        <w:t>缩减了节点个数，使每次磁盘</w:t>
      </w:r>
      <w:r w:rsidRPr="009F6F20">
        <w:rPr>
          <w:rFonts w:ascii="Lucida Sans Unicode" w:eastAsia="宋体" w:hAnsi="Lucida Sans Unicode" w:cs="Lucida Sans Unicode"/>
          <w:color w:val="1A1A1A"/>
          <w:kern w:val="0"/>
          <w:sz w:val="24"/>
          <w:szCs w:val="24"/>
        </w:rPr>
        <w:t xml:space="preserve"> I/O </w:t>
      </w:r>
      <w:r w:rsidRPr="009F6F20">
        <w:rPr>
          <w:rFonts w:ascii="Lucida Sans Unicode" w:eastAsia="宋体" w:hAnsi="Lucida Sans Unicode" w:cs="Lucida Sans Unicode"/>
          <w:color w:val="1A1A1A"/>
          <w:kern w:val="0"/>
          <w:sz w:val="24"/>
          <w:szCs w:val="24"/>
        </w:rPr>
        <w:t>取到内存的数据都发挥了作用，从而提高了查询效率。</w:t>
      </w:r>
    </w:p>
    <w:p w:rsidR="009F6F20" w:rsidRPr="009F6F20" w:rsidRDefault="009F6F20" w:rsidP="009F6F20">
      <w:pPr>
        <w:pStyle w:val="3"/>
      </w:pPr>
      <w:r w:rsidRPr="009F6F20">
        <w:t>什么是 B+Tree 索引？</w:t>
      </w:r>
    </w:p>
    <w:p w:rsidR="009F6F20" w:rsidRPr="009F6F20" w:rsidRDefault="009F6F20" w:rsidP="009F6F20">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F6F20">
        <w:rPr>
          <w:rFonts w:ascii="Lucida Sans Unicode" w:eastAsia="宋体" w:hAnsi="Lucida Sans Unicode" w:cs="Lucida Sans Unicode"/>
          <w:color w:val="1A1A1A"/>
          <w:kern w:val="0"/>
          <w:sz w:val="24"/>
          <w:szCs w:val="24"/>
        </w:rPr>
        <w:t xml:space="preserve">B+Tree </w:t>
      </w:r>
      <w:r w:rsidRPr="009F6F20">
        <w:rPr>
          <w:rFonts w:ascii="Lucida Sans Unicode" w:eastAsia="宋体" w:hAnsi="Lucida Sans Unicode" w:cs="Lucida Sans Unicode"/>
          <w:color w:val="1A1A1A"/>
          <w:kern w:val="0"/>
          <w:sz w:val="24"/>
          <w:szCs w:val="24"/>
        </w:rPr>
        <w:t>是在</w:t>
      </w:r>
      <w:r w:rsidRPr="009F6F20">
        <w:rPr>
          <w:rFonts w:ascii="Lucida Sans Unicode" w:eastAsia="宋体" w:hAnsi="Lucida Sans Unicode" w:cs="Lucida Sans Unicode"/>
          <w:color w:val="1A1A1A"/>
          <w:kern w:val="0"/>
          <w:sz w:val="24"/>
          <w:szCs w:val="24"/>
        </w:rPr>
        <w:t xml:space="preserve"> B-Tree </w:t>
      </w:r>
      <w:r w:rsidRPr="009F6F20">
        <w:rPr>
          <w:rFonts w:ascii="Lucida Sans Unicode" w:eastAsia="宋体" w:hAnsi="Lucida Sans Unicode" w:cs="Lucida Sans Unicode"/>
          <w:color w:val="1A1A1A"/>
          <w:kern w:val="0"/>
          <w:sz w:val="24"/>
          <w:szCs w:val="24"/>
        </w:rPr>
        <w:t>基础上的一种优化，使其更适合实现外存储索引结构，</w:t>
      </w:r>
      <w:r w:rsidRPr="009F6F20">
        <w:rPr>
          <w:rFonts w:ascii="Lucida Sans Unicode" w:eastAsia="宋体" w:hAnsi="Lucida Sans Unicode" w:cs="Lucida Sans Unicode"/>
          <w:color w:val="1A1A1A"/>
          <w:kern w:val="0"/>
          <w:sz w:val="24"/>
          <w:szCs w:val="24"/>
        </w:rPr>
        <w:t>InnoDB</w:t>
      </w:r>
      <w:r w:rsidRPr="009F6F20">
        <w:rPr>
          <w:rFonts w:ascii="Lucida Sans Unicode" w:eastAsia="宋体" w:hAnsi="Lucida Sans Unicode" w:cs="Lucida Sans Unicode"/>
          <w:color w:val="1A1A1A"/>
          <w:kern w:val="0"/>
          <w:sz w:val="24"/>
          <w:szCs w:val="24"/>
        </w:rPr>
        <w:t>存储引擎就是用</w:t>
      </w:r>
      <w:r w:rsidRPr="009F6F20">
        <w:rPr>
          <w:rFonts w:ascii="Lucida Sans Unicode" w:eastAsia="宋体" w:hAnsi="Lucida Sans Unicode" w:cs="Lucida Sans Unicode"/>
          <w:color w:val="1A1A1A"/>
          <w:kern w:val="0"/>
          <w:sz w:val="24"/>
          <w:szCs w:val="24"/>
        </w:rPr>
        <w:t xml:space="preserve"> B+Tree </w:t>
      </w:r>
      <w:r w:rsidRPr="009F6F20">
        <w:rPr>
          <w:rFonts w:ascii="Lucida Sans Unicode" w:eastAsia="宋体" w:hAnsi="Lucida Sans Unicode" w:cs="Lucida Sans Unicode"/>
          <w:color w:val="1A1A1A"/>
          <w:kern w:val="0"/>
          <w:sz w:val="24"/>
          <w:szCs w:val="24"/>
        </w:rPr>
        <w:t>实现其索引结构。</w:t>
      </w:r>
    </w:p>
    <w:p w:rsidR="009F6F20" w:rsidRPr="009F6F20" w:rsidRDefault="009F6F20" w:rsidP="009F6F20">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F6F20">
        <w:rPr>
          <w:rFonts w:ascii="Lucida Sans Unicode" w:eastAsia="宋体" w:hAnsi="Lucida Sans Unicode" w:cs="Lucida Sans Unicode"/>
          <w:color w:val="1A1A1A"/>
          <w:kern w:val="0"/>
          <w:sz w:val="24"/>
          <w:szCs w:val="24"/>
        </w:rPr>
        <w:t>从上一节中的</w:t>
      </w:r>
      <w:r w:rsidRPr="009F6F20">
        <w:rPr>
          <w:rFonts w:ascii="Lucida Sans Unicode" w:eastAsia="宋体" w:hAnsi="Lucida Sans Unicode" w:cs="Lucida Sans Unicode"/>
          <w:color w:val="1A1A1A"/>
          <w:kern w:val="0"/>
          <w:sz w:val="24"/>
          <w:szCs w:val="24"/>
        </w:rPr>
        <w:t xml:space="preserve"> B-Tree </w:t>
      </w:r>
      <w:r w:rsidRPr="009F6F20">
        <w:rPr>
          <w:rFonts w:ascii="Lucida Sans Unicode" w:eastAsia="宋体" w:hAnsi="Lucida Sans Unicode" w:cs="Lucida Sans Unicode"/>
          <w:color w:val="1A1A1A"/>
          <w:kern w:val="0"/>
          <w:sz w:val="24"/>
          <w:szCs w:val="24"/>
        </w:rPr>
        <w:t>结构图中可以看到，每个节点中不仅包含数据的</w:t>
      </w:r>
      <w:r w:rsidRPr="009F6F20">
        <w:rPr>
          <w:rFonts w:ascii="Lucida Sans Unicode" w:eastAsia="宋体" w:hAnsi="Lucida Sans Unicode" w:cs="Lucida Sans Unicode"/>
          <w:color w:val="1A1A1A"/>
          <w:kern w:val="0"/>
          <w:sz w:val="24"/>
          <w:szCs w:val="24"/>
        </w:rPr>
        <w:t xml:space="preserve"> key </w:t>
      </w:r>
      <w:r w:rsidRPr="009F6F20">
        <w:rPr>
          <w:rFonts w:ascii="Lucida Sans Unicode" w:eastAsia="宋体" w:hAnsi="Lucida Sans Unicode" w:cs="Lucida Sans Unicode"/>
          <w:color w:val="1A1A1A"/>
          <w:kern w:val="0"/>
          <w:sz w:val="24"/>
          <w:szCs w:val="24"/>
        </w:rPr>
        <w:t>值，还有</w:t>
      </w:r>
      <w:r w:rsidRPr="009F6F20">
        <w:rPr>
          <w:rFonts w:ascii="Lucida Sans Unicode" w:eastAsia="宋体" w:hAnsi="Lucida Sans Unicode" w:cs="Lucida Sans Unicode"/>
          <w:color w:val="1A1A1A"/>
          <w:kern w:val="0"/>
          <w:sz w:val="24"/>
          <w:szCs w:val="24"/>
        </w:rPr>
        <w:t xml:space="preserve"> data </w:t>
      </w:r>
      <w:r w:rsidRPr="009F6F20">
        <w:rPr>
          <w:rFonts w:ascii="Lucida Sans Unicode" w:eastAsia="宋体" w:hAnsi="Lucida Sans Unicode" w:cs="Lucida Sans Unicode"/>
          <w:color w:val="1A1A1A"/>
          <w:kern w:val="0"/>
          <w:sz w:val="24"/>
          <w:szCs w:val="24"/>
        </w:rPr>
        <w:t>值。而每一个页的存储空间是有限的，如果</w:t>
      </w:r>
      <w:r w:rsidRPr="009F6F20">
        <w:rPr>
          <w:rFonts w:ascii="Lucida Sans Unicode" w:eastAsia="宋体" w:hAnsi="Lucida Sans Unicode" w:cs="Lucida Sans Unicode"/>
          <w:color w:val="1A1A1A"/>
          <w:kern w:val="0"/>
          <w:sz w:val="24"/>
          <w:szCs w:val="24"/>
        </w:rPr>
        <w:t xml:space="preserve"> data </w:t>
      </w:r>
      <w:r w:rsidRPr="009F6F20">
        <w:rPr>
          <w:rFonts w:ascii="Lucida Sans Unicode" w:eastAsia="宋体" w:hAnsi="Lucida Sans Unicode" w:cs="Lucida Sans Unicode"/>
          <w:color w:val="1A1A1A"/>
          <w:kern w:val="0"/>
          <w:sz w:val="24"/>
          <w:szCs w:val="24"/>
        </w:rPr>
        <w:t>数据较大时将会导致每个节点（即一个页）能存储的</w:t>
      </w:r>
      <w:r w:rsidRPr="009F6F20">
        <w:rPr>
          <w:rFonts w:ascii="Lucida Sans Unicode" w:eastAsia="宋体" w:hAnsi="Lucida Sans Unicode" w:cs="Lucida Sans Unicode"/>
          <w:color w:val="1A1A1A"/>
          <w:kern w:val="0"/>
          <w:sz w:val="24"/>
          <w:szCs w:val="24"/>
        </w:rPr>
        <w:t xml:space="preserve"> key </w:t>
      </w:r>
      <w:r w:rsidRPr="009F6F20">
        <w:rPr>
          <w:rFonts w:ascii="Lucida Sans Unicode" w:eastAsia="宋体" w:hAnsi="Lucida Sans Unicode" w:cs="Lucida Sans Unicode"/>
          <w:color w:val="1A1A1A"/>
          <w:kern w:val="0"/>
          <w:sz w:val="24"/>
          <w:szCs w:val="24"/>
        </w:rPr>
        <w:t>的数量很小，当存储的数据量很大时同样会导致</w:t>
      </w:r>
      <w:r w:rsidRPr="009F6F20">
        <w:rPr>
          <w:rFonts w:ascii="Lucida Sans Unicode" w:eastAsia="宋体" w:hAnsi="Lucida Sans Unicode" w:cs="Lucida Sans Unicode"/>
          <w:color w:val="1A1A1A"/>
          <w:kern w:val="0"/>
          <w:sz w:val="24"/>
          <w:szCs w:val="24"/>
        </w:rPr>
        <w:t xml:space="preserve"> B-Tree </w:t>
      </w:r>
      <w:r w:rsidRPr="009F6F20">
        <w:rPr>
          <w:rFonts w:ascii="Lucida Sans Unicode" w:eastAsia="宋体" w:hAnsi="Lucida Sans Unicode" w:cs="Lucida Sans Unicode"/>
          <w:color w:val="1A1A1A"/>
          <w:kern w:val="0"/>
          <w:sz w:val="24"/>
          <w:szCs w:val="24"/>
        </w:rPr>
        <w:t>的深度较大，增大查询时的磁盘</w:t>
      </w:r>
      <w:r w:rsidRPr="009F6F20">
        <w:rPr>
          <w:rFonts w:ascii="Lucida Sans Unicode" w:eastAsia="宋体" w:hAnsi="Lucida Sans Unicode" w:cs="Lucida Sans Unicode"/>
          <w:color w:val="1A1A1A"/>
          <w:kern w:val="0"/>
          <w:sz w:val="24"/>
          <w:szCs w:val="24"/>
        </w:rPr>
        <w:t xml:space="preserve"> I/O </w:t>
      </w:r>
      <w:r w:rsidRPr="009F6F20">
        <w:rPr>
          <w:rFonts w:ascii="Lucida Sans Unicode" w:eastAsia="宋体" w:hAnsi="Lucida Sans Unicode" w:cs="Lucida Sans Unicode"/>
          <w:color w:val="1A1A1A"/>
          <w:kern w:val="0"/>
          <w:sz w:val="24"/>
          <w:szCs w:val="24"/>
        </w:rPr>
        <w:t>次数，进而影响查询效率。在</w:t>
      </w:r>
      <w:r w:rsidRPr="009F6F20">
        <w:rPr>
          <w:rFonts w:ascii="Lucida Sans Unicode" w:eastAsia="宋体" w:hAnsi="Lucida Sans Unicode" w:cs="Lucida Sans Unicode"/>
          <w:color w:val="1A1A1A"/>
          <w:kern w:val="0"/>
          <w:sz w:val="24"/>
          <w:szCs w:val="24"/>
        </w:rPr>
        <w:t xml:space="preserve"> B+Tree </w:t>
      </w:r>
      <w:r w:rsidRPr="009F6F20">
        <w:rPr>
          <w:rFonts w:ascii="Lucida Sans Unicode" w:eastAsia="宋体" w:hAnsi="Lucida Sans Unicode" w:cs="Lucida Sans Unicode"/>
          <w:color w:val="1A1A1A"/>
          <w:kern w:val="0"/>
          <w:sz w:val="24"/>
          <w:szCs w:val="24"/>
        </w:rPr>
        <w:t>中，所有数据记录节点都是按照键值大小顺序存放在同一层的叶子节点上，而非叶子节点上只存储</w:t>
      </w:r>
      <w:r w:rsidRPr="009F6F20">
        <w:rPr>
          <w:rFonts w:ascii="Lucida Sans Unicode" w:eastAsia="宋体" w:hAnsi="Lucida Sans Unicode" w:cs="Lucida Sans Unicode"/>
          <w:color w:val="1A1A1A"/>
          <w:kern w:val="0"/>
          <w:sz w:val="24"/>
          <w:szCs w:val="24"/>
        </w:rPr>
        <w:t xml:space="preserve"> key </w:t>
      </w:r>
      <w:r w:rsidRPr="009F6F20">
        <w:rPr>
          <w:rFonts w:ascii="Lucida Sans Unicode" w:eastAsia="宋体" w:hAnsi="Lucida Sans Unicode" w:cs="Lucida Sans Unicode"/>
          <w:color w:val="1A1A1A"/>
          <w:kern w:val="0"/>
          <w:sz w:val="24"/>
          <w:szCs w:val="24"/>
        </w:rPr>
        <w:t>值信息，这样可以大大加大每个节点存储的</w:t>
      </w:r>
      <w:r w:rsidRPr="009F6F20">
        <w:rPr>
          <w:rFonts w:ascii="Lucida Sans Unicode" w:eastAsia="宋体" w:hAnsi="Lucida Sans Unicode" w:cs="Lucida Sans Unicode"/>
          <w:color w:val="1A1A1A"/>
          <w:kern w:val="0"/>
          <w:sz w:val="24"/>
          <w:szCs w:val="24"/>
        </w:rPr>
        <w:t xml:space="preserve"> key </w:t>
      </w:r>
      <w:r w:rsidRPr="009F6F20">
        <w:rPr>
          <w:rFonts w:ascii="Lucida Sans Unicode" w:eastAsia="宋体" w:hAnsi="Lucida Sans Unicode" w:cs="Lucida Sans Unicode"/>
          <w:color w:val="1A1A1A"/>
          <w:kern w:val="0"/>
          <w:sz w:val="24"/>
          <w:szCs w:val="24"/>
        </w:rPr>
        <w:t>值数量，降低</w:t>
      </w:r>
      <w:r w:rsidRPr="009F6F20">
        <w:rPr>
          <w:rFonts w:ascii="Lucida Sans Unicode" w:eastAsia="宋体" w:hAnsi="Lucida Sans Unicode" w:cs="Lucida Sans Unicode"/>
          <w:color w:val="1A1A1A"/>
          <w:kern w:val="0"/>
          <w:sz w:val="24"/>
          <w:szCs w:val="24"/>
        </w:rPr>
        <w:t xml:space="preserve"> B+Tree </w:t>
      </w:r>
      <w:r w:rsidRPr="009F6F20">
        <w:rPr>
          <w:rFonts w:ascii="Lucida Sans Unicode" w:eastAsia="宋体" w:hAnsi="Lucida Sans Unicode" w:cs="Lucida Sans Unicode"/>
          <w:color w:val="1A1A1A"/>
          <w:kern w:val="0"/>
          <w:sz w:val="24"/>
          <w:szCs w:val="24"/>
        </w:rPr>
        <w:t>的高度。</w:t>
      </w:r>
    </w:p>
    <w:p w:rsidR="009F6F20" w:rsidRPr="009F6F20" w:rsidRDefault="009F6F20" w:rsidP="009F6F20">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F6F20">
        <w:rPr>
          <w:rFonts w:ascii="Lucida Sans Unicode" w:eastAsia="宋体" w:hAnsi="Lucida Sans Unicode" w:cs="Lucida Sans Unicode"/>
          <w:color w:val="1A1A1A"/>
          <w:kern w:val="0"/>
          <w:sz w:val="24"/>
          <w:szCs w:val="24"/>
        </w:rPr>
        <w:t xml:space="preserve">B+Tree </w:t>
      </w:r>
      <w:r w:rsidRPr="009F6F20">
        <w:rPr>
          <w:rFonts w:ascii="Lucida Sans Unicode" w:eastAsia="宋体" w:hAnsi="Lucida Sans Unicode" w:cs="Lucida Sans Unicode"/>
          <w:color w:val="1A1A1A"/>
          <w:kern w:val="0"/>
          <w:sz w:val="24"/>
          <w:szCs w:val="24"/>
        </w:rPr>
        <w:t>相对于</w:t>
      </w:r>
      <w:r w:rsidRPr="009F6F20">
        <w:rPr>
          <w:rFonts w:ascii="Lucida Sans Unicode" w:eastAsia="宋体" w:hAnsi="Lucida Sans Unicode" w:cs="Lucida Sans Unicode"/>
          <w:color w:val="1A1A1A"/>
          <w:kern w:val="0"/>
          <w:sz w:val="24"/>
          <w:szCs w:val="24"/>
        </w:rPr>
        <w:t xml:space="preserve"> B-Tree </w:t>
      </w:r>
      <w:r w:rsidRPr="009F6F20">
        <w:rPr>
          <w:rFonts w:ascii="Lucida Sans Unicode" w:eastAsia="宋体" w:hAnsi="Lucida Sans Unicode" w:cs="Lucida Sans Unicode"/>
          <w:color w:val="1A1A1A"/>
          <w:kern w:val="0"/>
          <w:sz w:val="24"/>
          <w:szCs w:val="24"/>
        </w:rPr>
        <w:t>有几点不同：</w:t>
      </w:r>
    </w:p>
    <w:p w:rsidR="009F6F20" w:rsidRPr="009F6F20" w:rsidRDefault="009F6F20" w:rsidP="00FA61C5">
      <w:pPr>
        <w:widowControl/>
        <w:numPr>
          <w:ilvl w:val="0"/>
          <w:numId w:val="342"/>
        </w:numPr>
        <w:shd w:val="clear" w:color="auto" w:fill="FFFFFF"/>
        <w:ind w:left="0"/>
        <w:jc w:val="left"/>
        <w:rPr>
          <w:rFonts w:ascii="Lucida Sans Unicode" w:eastAsia="宋体" w:hAnsi="Lucida Sans Unicode" w:cs="Lucida Sans Unicode"/>
          <w:color w:val="1A1A1A"/>
          <w:kern w:val="0"/>
          <w:szCs w:val="21"/>
        </w:rPr>
      </w:pPr>
      <w:r w:rsidRPr="009F6F20">
        <w:rPr>
          <w:rFonts w:ascii="Lucida Sans Unicode" w:eastAsia="宋体" w:hAnsi="Lucida Sans Unicode" w:cs="Lucida Sans Unicode"/>
          <w:color w:val="1A1A1A"/>
          <w:kern w:val="0"/>
          <w:szCs w:val="21"/>
        </w:rPr>
        <w:t>非叶子节点只存储键值信息。</w:t>
      </w:r>
    </w:p>
    <w:p w:rsidR="009F6F20" w:rsidRPr="009F6F20" w:rsidRDefault="009F6F20" w:rsidP="00FA61C5">
      <w:pPr>
        <w:widowControl/>
        <w:numPr>
          <w:ilvl w:val="0"/>
          <w:numId w:val="342"/>
        </w:numPr>
        <w:shd w:val="clear" w:color="auto" w:fill="FFFFFF"/>
        <w:ind w:left="0"/>
        <w:jc w:val="left"/>
        <w:rPr>
          <w:rFonts w:ascii="Lucida Sans Unicode" w:eastAsia="宋体" w:hAnsi="Lucida Sans Unicode" w:cs="Lucida Sans Unicode"/>
          <w:color w:val="1A1A1A"/>
          <w:kern w:val="0"/>
          <w:szCs w:val="21"/>
        </w:rPr>
      </w:pPr>
      <w:r w:rsidRPr="009F6F20">
        <w:rPr>
          <w:rFonts w:ascii="Lucida Sans Unicode" w:eastAsia="宋体" w:hAnsi="Lucida Sans Unicode" w:cs="Lucida Sans Unicode"/>
          <w:color w:val="1A1A1A"/>
          <w:kern w:val="0"/>
          <w:szCs w:val="21"/>
        </w:rPr>
        <w:t>所有叶子节点之间都有一个链指针。</w:t>
      </w:r>
    </w:p>
    <w:p w:rsidR="009F6F20" w:rsidRPr="009F6F20" w:rsidRDefault="009F6F20" w:rsidP="00FA61C5">
      <w:pPr>
        <w:widowControl/>
        <w:numPr>
          <w:ilvl w:val="0"/>
          <w:numId w:val="342"/>
        </w:numPr>
        <w:shd w:val="clear" w:color="auto" w:fill="FFFFFF"/>
        <w:ind w:left="0"/>
        <w:jc w:val="left"/>
        <w:rPr>
          <w:rFonts w:ascii="Lucida Sans Unicode" w:eastAsia="宋体" w:hAnsi="Lucida Sans Unicode" w:cs="Lucida Sans Unicode"/>
          <w:color w:val="1A1A1A"/>
          <w:kern w:val="0"/>
          <w:szCs w:val="21"/>
        </w:rPr>
      </w:pPr>
      <w:r w:rsidRPr="009F6F20">
        <w:rPr>
          <w:rFonts w:ascii="Lucida Sans Unicode" w:eastAsia="宋体" w:hAnsi="Lucida Sans Unicode" w:cs="Lucida Sans Unicode"/>
          <w:color w:val="1A1A1A"/>
          <w:kern w:val="0"/>
          <w:szCs w:val="21"/>
        </w:rPr>
        <w:t>数据记录都存放在叶子节点中。</w:t>
      </w:r>
    </w:p>
    <w:p w:rsidR="009F6F20" w:rsidRPr="009F6F20" w:rsidRDefault="009F6F20" w:rsidP="009F6F20">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F6F20">
        <w:rPr>
          <w:rFonts w:ascii="Lucida Sans Unicode" w:eastAsia="宋体" w:hAnsi="Lucida Sans Unicode" w:cs="Lucida Sans Unicode"/>
          <w:color w:val="1A1A1A"/>
          <w:kern w:val="0"/>
          <w:sz w:val="24"/>
          <w:szCs w:val="24"/>
        </w:rPr>
        <w:t>将上一节中的</w:t>
      </w:r>
      <w:r w:rsidRPr="009F6F20">
        <w:rPr>
          <w:rFonts w:ascii="Lucida Sans Unicode" w:eastAsia="宋体" w:hAnsi="Lucida Sans Unicode" w:cs="Lucida Sans Unicode"/>
          <w:color w:val="1A1A1A"/>
          <w:kern w:val="0"/>
          <w:sz w:val="24"/>
          <w:szCs w:val="24"/>
        </w:rPr>
        <w:t xml:space="preserve"> B-Tree </w:t>
      </w:r>
      <w:r w:rsidRPr="009F6F20">
        <w:rPr>
          <w:rFonts w:ascii="Lucida Sans Unicode" w:eastAsia="宋体" w:hAnsi="Lucida Sans Unicode" w:cs="Lucida Sans Unicode"/>
          <w:color w:val="1A1A1A"/>
          <w:kern w:val="0"/>
          <w:sz w:val="24"/>
          <w:szCs w:val="24"/>
        </w:rPr>
        <w:t>优化，由于</w:t>
      </w:r>
      <w:r w:rsidRPr="009F6F20">
        <w:rPr>
          <w:rFonts w:ascii="Lucida Sans Unicode" w:eastAsia="宋体" w:hAnsi="Lucida Sans Unicode" w:cs="Lucida Sans Unicode"/>
          <w:color w:val="1A1A1A"/>
          <w:kern w:val="0"/>
          <w:sz w:val="24"/>
          <w:szCs w:val="24"/>
        </w:rPr>
        <w:t xml:space="preserve"> B+Tree </w:t>
      </w:r>
      <w:r w:rsidRPr="009F6F20">
        <w:rPr>
          <w:rFonts w:ascii="Lucida Sans Unicode" w:eastAsia="宋体" w:hAnsi="Lucida Sans Unicode" w:cs="Lucida Sans Unicode"/>
          <w:color w:val="1A1A1A"/>
          <w:kern w:val="0"/>
          <w:sz w:val="24"/>
          <w:szCs w:val="24"/>
        </w:rPr>
        <w:t>的非叶子节点只存储键值信息，假设每个磁盘块能存储</w:t>
      </w:r>
      <w:r w:rsidRPr="009F6F20">
        <w:rPr>
          <w:rFonts w:ascii="Lucida Sans Unicode" w:eastAsia="宋体" w:hAnsi="Lucida Sans Unicode" w:cs="Lucida Sans Unicode"/>
          <w:color w:val="1A1A1A"/>
          <w:kern w:val="0"/>
          <w:sz w:val="24"/>
          <w:szCs w:val="24"/>
        </w:rPr>
        <w:t xml:space="preserve"> 4 </w:t>
      </w:r>
      <w:r w:rsidRPr="009F6F20">
        <w:rPr>
          <w:rFonts w:ascii="Lucida Sans Unicode" w:eastAsia="宋体" w:hAnsi="Lucida Sans Unicode" w:cs="Lucida Sans Unicode"/>
          <w:color w:val="1A1A1A"/>
          <w:kern w:val="0"/>
          <w:sz w:val="24"/>
          <w:szCs w:val="24"/>
        </w:rPr>
        <w:t>个键值及指针信息，则变成</w:t>
      </w:r>
      <w:r w:rsidRPr="009F6F20">
        <w:rPr>
          <w:rFonts w:ascii="Lucida Sans Unicode" w:eastAsia="宋体" w:hAnsi="Lucida Sans Unicode" w:cs="Lucida Sans Unicode"/>
          <w:color w:val="1A1A1A"/>
          <w:kern w:val="0"/>
          <w:sz w:val="24"/>
          <w:szCs w:val="24"/>
        </w:rPr>
        <w:t xml:space="preserve"> B+Tree </w:t>
      </w:r>
      <w:r w:rsidRPr="009F6F20">
        <w:rPr>
          <w:rFonts w:ascii="Lucida Sans Unicode" w:eastAsia="宋体" w:hAnsi="Lucida Sans Unicode" w:cs="Lucida Sans Unicode"/>
          <w:color w:val="1A1A1A"/>
          <w:kern w:val="0"/>
          <w:sz w:val="24"/>
          <w:szCs w:val="24"/>
        </w:rPr>
        <w:t>后其结构如下图所示：</w:t>
      </w:r>
    </w:p>
    <w:p w:rsidR="009F6F20" w:rsidRPr="009F6F20" w:rsidRDefault="009F6F20" w:rsidP="008013F9">
      <w:r>
        <w:rPr>
          <w:noProof/>
        </w:rPr>
        <w:drawing>
          <wp:inline distT="0" distB="0" distL="0" distR="0" wp14:anchorId="616C3E3C" wp14:editId="49E381BD">
            <wp:extent cx="6400800" cy="26479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10477" cy="2651953"/>
                    </a:xfrm>
                    <a:prstGeom prst="rect">
                      <a:avLst/>
                    </a:prstGeom>
                  </pic:spPr>
                </pic:pic>
              </a:graphicData>
            </a:graphic>
          </wp:inline>
        </w:drawing>
      </w:r>
    </w:p>
    <w:p w:rsidR="009F6F20" w:rsidRPr="009F6F20" w:rsidRDefault="009F6F20" w:rsidP="00FA61C5">
      <w:pPr>
        <w:widowControl/>
        <w:numPr>
          <w:ilvl w:val="0"/>
          <w:numId w:val="343"/>
        </w:numPr>
        <w:shd w:val="clear" w:color="auto" w:fill="FFFFFF"/>
        <w:ind w:left="0"/>
        <w:jc w:val="left"/>
        <w:rPr>
          <w:rFonts w:ascii="Lucida Sans Unicode" w:eastAsia="宋体" w:hAnsi="Lucida Sans Unicode" w:cs="Lucida Sans Unicode"/>
          <w:color w:val="1A1A1A"/>
          <w:kern w:val="0"/>
          <w:szCs w:val="21"/>
        </w:rPr>
      </w:pPr>
      <w:r w:rsidRPr="009F6F20">
        <w:rPr>
          <w:rFonts w:ascii="Lucida Sans Unicode" w:eastAsia="宋体" w:hAnsi="Lucida Sans Unicode" w:cs="Lucida Sans Unicode"/>
          <w:color w:val="1A1A1A"/>
          <w:kern w:val="0"/>
          <w:szCs w:val="21"/>
        </w:rPr>
        <w:t>通常在</w:t>
      </w:r>
      <w:r w:rsidRPr="009F6F20">
        <w:rPr>
          <w:rFonts w:ascii="Lucida Sans Unicode" w:eastAsia="宋体" w:hAnsi="Lucida Sans Unicode" w:cs="Lucida Sans Unicode"/>
          <w:color w:val="1A1A1A"/>
          <w:kern w:val="0"/>
          <w:szCs w:val="21"/>
        </w:rPr>
        <w:t xml:space="preserve"> B+Tree </w:t>
      </w:r>
      <w:r w:rsidRPr="009F6F20">
        <w:rPr>
          <w:rFonts w:ascii="Lucida Sans Unicode" w:eastAsia="宋体" w:hAnsi="Lucida Sans Unicode" w:cs="Lucida Sans Unicode"/>
          <w:color w:val="1A1A1A"/>
          <w:kern w:val="0"/>
          <w:szCs w:val="21"/>
        </w:rPr>
        <w:t>上有两个头指针，一个指向根节点，另一个指向关键字最小的叶子节点，而且所有叶子节点（即数据节点）之间是一种链式环结构。因此可以对</w:t>
      </w:r>
      <w:r w:rsidRPr="009F6F20">
        <w:rPr>
          <w:rFonts w:ascii="Lucida Sans Unicode" w:eastAsia="宋体" w:hAnsi="Lucida Sans Unicode" w:cs="Lucida Sans Unicode"/>
          <w:color w:val="1A1A1A"/>
          <w:kern w:val="0"/>
          <w:szCs w:val="21"/>
        </w:rPr>
        <w:t xml:space="preserve"> B+Tree </w:t>
      </w:r>
      <w:r w:rsidRPr="009F6F20">
        <w:rPr>
          <w:rFonts w:ascii="Lucida Sans Unicode" w:eastAsia="宋体" w:hAnsi="Lucida Sans Unicode" w:cs="Lucida Sans Unicode"/>
          <w:color w:val="1A1A1A"/>
          <w:kern w:val="0"/>
          <w:szCs w:val="21"/>
        </w:rPr>
        <w:t>进行两种查找运算：一种是对于主键的范围查找和分页查找，另一种是从根节点开始，进行随机查找。</w:t>
      </w:r>
    </w:p>
    <w:p w:rsidR="009F6F20" w:rsidRPr="009F6F20" w:rsidRDefault="009F6F20" w:rsidP="009F6F20">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F6F20">
        <w:rPr>
          <w:rFonts w:ascii="Lucida Sans Unicode" w:eastAsia="宋体" w:hAnsi="Lucida Sans Unicode" w:cs="Lucida Sans Unicode"/>
          <w:color w:val="1A1A1A"/>
          <w:kern w:val="0"/>
          <w:sz w:val="24"/>
          <w:szCs w:val="24"/>
        </w:rPr>
        <w:t>可能上面例子中只有</w:t>
      </w:r>
      <w:r w:rsidRPr="009F6F20">
        <w:rPr>
          <w:rFonts w:ascii="Lucida Sans Unicode" w:eastAsia="宋体" w:hAnsi="Lucida Sans Unicode" w:cs="Lucida Sans Unicode"/>
          <w:color w:val="1A1A1A"/>
          <w:kern w:val="0"/>
          <w:sz w:val="24"/>
          <w:szCs w:val="24"/>
        </w:rPr>
        <w:t xml:space="preserve"> 22 </w:t>
      </w:r>
      <w:r w:rsidRPr="009F6F20">
        <w:rPr>
          <w:rFonts w:ascii="Lucida Sans Unicode" w:eastAsia="宋体" w:hAnsi="Lucida Sans Unicode" w:cs="Lucida Sans Unicode"/>
          <w:color w:val="1A1A1A"/>
          <w:kern w:val="0"/>
          <w:sz w:val="24"/>
          <w:szCs w:val="24"/>
        </w:rPr>
        <w:t>条数据记录，看不出</w:t>
      </w:r>
      <w:r w:rsidRPr="009F6F20">
        <w:rPr>
          <w:rFonts w:ascii="Lucida Sans Unicode" w:eastAsia="宋体" w:hAnsi="Lucida Sans Unicode" w:cs="Lucida Sans Unicode"/>
          <w:color w:val="1A1A1A"/>
          <w:kern w:val="0"/>
          <w:sz w:val="24"/>
          <w:szCs w:val="24"/>
        </w:rPr>
        <w:t xml:space="preserve"> B+Tree </w:t>
      </w:r>
      <w:r w:rsidRPr="009F6F20">
        <w:rPr>
          <w:rFonts w:ascii="Lucida Sans Unicode" w:eastAsia="宋体" w:hAnsi="Lucida Sans Unicode" w:cs="Lucida Sans Unicode"/>
          <w:color w:val="1A1A1A"/>
          <w:kern w:val="0"/>
          <w:sz w:val="24"/>
          <w:szCs w:val="24"/>
        </w:rPr>
        <w:t>的优点，下面做一个推算：</w:t>
      </w:r>
    </w:p>
    <w:p w:rsidR="009F6F20" w:rsidRPr="009F6F20" w:rsidRDefault="009F6F20" w:rsidP="00FA61C5">
      <w:pPr>
        <w:widowControl/>
        <w:numPr>
          <w:ilvl w:val="0"/>
          <w:numId w:val="344"/>
        </w:numPr>
        <w:shd w:val="clear" w:color="auto" w:fill="FFFFFF"/>
        <w:ind w:left="0"/>
        <w:jc w:val="left"/>
        <w:rPr>
          <w:rFonts w:ascii="Lucida Sans Unicode" w:eastAsia="宋体" w:hAnsi="Lucida Sans Unicode" w:cs="Lucida Sans Unicode"/>
          <w:color w:val="1A1A1A"/>
          <w:kern w:val="0"/>
          <w:szCs w:val="21"/>
        </w:rPr>
      </w:pPr>
      <w:r w:rsidRPr="009F6F20">
        <w:rPr>
          <w:rFonts w:ascii="Lucida Sans Unicode" w:eastAsia="宋体" w:hAnsi="Lucida Sans Unicode" w:cs="Lucida Sans Unicode"/>
          <w:color w:val="1A1A1A"/>
          <w:kern w:val="0"/>
          <w:szCs w:val="21"/>
        </w:rPr>
        <w:t xml:space="preserve">InnoDB </w:t>
      </w:r>
      <w:r w:rsidRPr="009F6F20">
        <w:rPr>
          <w:rFonts w:ascii="Lucida Sans Unicode" w:eastAsia="宋体" w:hAnsi="Lucida Sans Unicode" w:cs="Lucida Sans Unicode"/>
          <w:color w:val="1A1A1A"/>
          <w:kern w:val="0"/>
          <w:szCs w:val="21"/>
        </w:rPr>
        <w:t>存储引擎中页的大小为</w:t>
      </w:r>
      <w:r w:rsidRPr="009F6F20">
        <w:rPr>
          <w:rFonts w:ascii="Lucida Sans Unicode" w:eastAsia="宋体" w:hAnsi="Lucida Sans Unicode" w:cs="Lucida Sans Unicode"/>
          <w:color w:val="1A1A1A"/>
          <w:kern w:val="0"/>
          <w:szCs w:val="21"/>
        </w:rPr>
        <w:t xml:space="preserve"> 16KB</w:t>
      </w:r>
      <w:r w:rsidRPr="009F6F20">
        <w:rPr>
          <w:rFonts w:ascii="Lucida Sans Unicode" w:eastAsia="宋体" w:hAnsi="Lucida Sans Unicode" w:cs="Lucida Sans Unicode"/>
          <w:color w:val="1A1A1A"/>
          <w:kern w:val="0"/>
          <w:szCs w:val="21"/>
        </w:rPr>
        <w:t>，一般表的主键类型为</w:t>
      </w:r>
      <w:r w:rsidRPr="009F6F20">
        <w:rPr>
          <w:rFonts w:ascii="Lucida Sans Unicode" w:eastAsia="宋体" w:hAnsi="Lucida Sans Unicode" w:cs="Lucida Sans Unicode"/>
          <w:color w:val="1A1A1A"/>
          <w:kern w:val="0"/>
          <w:szCs w:val="21"/>
        </w:rPr>
        <w:t xml:space="preserve"> INT</w:t>
      </w:r>
      <w:r w:rsidRPr="009F6F20">
        <w:rPr>
          <w:rFonts w:ascii="Lucida Sans Unicode" w:eastAsia="宋体" w:hAnsi="Lucida Sans Unicode" w:cs="Lucida Sans Unicode"/>
          <w:color w:val="1A1A1A"/>
          <w:kern w:val="0"/>
          <w:szCs w:val="21"/>
        </w:rPr>
        <w:t>（占用</w:t>
      </w:r>
      <w:r w:rsidRPr="009F6F20">
        <w:rPr>
          <w:rFonts w:ascii="Lucida Sans Unicode" w:eastAsia="宋体" w:hAnsi="Lucida Sans Unicode" w:cs="Lucida Sans Unicode"/>
          <w:color w:val="1A1A1A"/>
          <w:kern w:val="0"/>
          <w:szCs w:val="21"/>
        </w:rPr>
        <w:t>4</w:t>
      </w:r>
      <w:r w:rsidRPr="009F6F20">
        <w:rPr>
          <w:rFonts w:ascii="Lucida Sans Unicode" w:eastAsia="宋体" w:hAnsi="Lucida Sans Unicode" w:cs="Lucida Sans Unicode"/>
          <w:color w:val="1A1A1A"/>
          <w:kern w:val="0"/>
          <w:szCs w:val="21"/>
        </w:rPr>
        <w:t>个字节）</w:t>
      </w:r>
      <w:r w:rsidRPr="009F6F20">
        <w:rPr>
          <w:rFonts w:ascii="Lucida Sans Unicode" w:eastAsia="宋体" w:hAnsi="Lucida Sans Unicode" w:cs="Lucida Sans Unicode"/>
          <w:color w:val="1A1A1A"/>
          <w:kern w:val="0"/>
          <w:szCs w:val="21"/>
        </w:rPr>
        <w:t xml:space="preserve"> </w:t>
      </w:r>
      <w:r w:rsidRPr="009F6F20">
        <w:rPr>
          <w:rFonts w:ascii="Lucida Sans Unicode" w:eastAsia="宋体" w:hAnsi="Lucida Sans Unicode" w:cs="Lucida Sans Unicode"/>
          <w:color w:val="1A1A1A"/>
          <w:kern w:val="0"/>
          <w:szCs w:val="21"/>
        </w:rPr>
        <w:t>或</w:t>
      </w:r>
      <w:r w:rsidRPr="009F6F20">
        <w:rPr>
          <w:rFonts w:ascii="Lucida Sans Unicode" w:eastAsia="宋体" w:hAnsi="Lucida Sans Unicode" w:cs="Lucida Sans Unicode"/>
          <w:color w:val="1A1A1A"/>
          <w:kern w:val="0"/>
          <w:szCs w:val="21"/>
        </w:rPr>
        <w:t xml:space="preserve"> BIGINT</w:t>
      </w:r>
      <w:r w:rsidRPr="009F6F20">
        <w:rPr>
          <w:rFonts w:ascii="Lucida Sans Unicode" w:eastAsia="宋体" w:hAnsi="Lucida Sans Unicode" w:cs="Lucida Sans Unicode"/>
          <w:color w:val="1A1A1A"/>
          <w:kern w:val="0"/>
          <w:szCs w:val="21"/>
        </w:rPr>
        <w:t>（占用</w:t>
      </w:r>
      <w:r w:rsidRPr="009F6F20">
        <w:rPr>
          <w:rFonts w:ascii="Lucida Sans Unicode" w:eastAsia="宋体" w:hAnsi="Lucida Sans Unicode" w:cs="Lucida Sans Unicode"/>
          <w:color w:val="1A1A1A"/>
          <w:kern w:val="0"/>
          <w:szCs w:val="21"/>
        </w:rPr>
        <w:t>8</w:t>
      </w:r>
      <w:r w:rsidRPr="009F6F20">
        <w:rPr>
          <w:rFonts w:ascii="Lucida Sans Unicode" w:eastAsia="宋体" w:hAnsi="Lucida Sans Unicode" w:cs="Lucida Sans Unicode"/>
          <w:color w:val="1A1A1A"/>
          <w:kern w:val="0"/>
          <w:szCs w:val="21"/>
        </w:rPr>
        <w:t>个字节），指针类型也一般为</w:t>
      </w:r>
      <w:r w:rsidRPr="009F6F20">
        <w:rPr>
          <w:rFonts w:ascii="Lucida Sans Unicode" w:eastAsia="宋体" w:hAnsi="Lucida Sans Unicode" w:cs="Lucida Sans Unicode"/>
          <w:color w:val="1A1A1A"/>
          <w:kern w:val="0"/>
          <w:szCs w:val="21"/>
        </w:rPr>
        <w:t xml:space="preserve"> 4 </w:t>
      </w:r>
      <w:r w:rsidRPr="009F6F20">
        <w:rPr>
          <w:rFonts w:ascii="Lucida Sans Unicode" w:eastAsia="宋体" w:hAnsi="Lucida Sans Unicode" w:cs="Lucida Sans Unicode"/>
          <w:color w:val="1A1A1A"/>
          <w:kern w:val="0"/>
          <w:szCs w:val="21"/>
        </w:rPr>
        <w:t>或</w:t>
      </w:r>
      <w:r w:rsidRPr="009F6F20">
        <w:rPr>
          <w:rFonts w:ascii="Lucida Sans Unicode" w:eastAsia="宋体" w:hAnsi="Lucida Sans Unicode" w:cs="Lucida Sans Unicode"/>
          <w:color w:val="1A1A1A"/>
          <w:kern w:val="0"/>
          <w:szCs w:val="21"/>
        </w:rPr>
        <w:t xml:space="preserve"> 8 </w:t>
      </w:r>
      <w:r w:rsidRPr="009F6F20">
        <w:rPr>
          <w:rFonts w:ascii="Lucida Sans Unicode" w:eastAsia="宋体" w:hAnsi="Lucida Sans Unicode" w:cs="Lucida Sans Unicode"/>
          <w:color w:val="1A1A1A"/>
          <w:kern w:val="0"/>
          <w:szCs w:val="21"/>
        </w:rPr>
        <w:t>个字节，也就是说一个页（</w:t>
      </w:r>
      <w:r w:rsidRPr="009F6F20">
        <w:rPr>
          <w:rFonts w:ascii="Lucida Sans Unicode" w:eastAsia="宋体" w:hAnsi="Lucida Sans Unicode" w:cs="Lucida Sans Unicode"/>
          <w:color w:val="1A1A1A"/>
          <w:kern w:val="0"/>
          <w:szCs w:val="21"/>
        </w:rPr>
        <w:t xml:space="preserve">B+Tree </w:t>
      </w:r>
      <w:r w:rsidRPr="009F6F20">
        <w:rPr>
          <w:rFonts w:ascii="Lucida Sans Unicode" w:eastAsia="宋体" w:hAnsi="Lucida Sans Unicode" w:cs="Lucida Sans Unicode"/>
          <w:color w:val="1A1A1A"/>
          <w:kern w:val="0"/>
          <w:szCs w:val="21"/>
        </w:rPr>
        <w:t>中的一个节点）中大概存储</w:t>
      </w:r>
      <w:r w:rsidRPr="009F6F20">
        <w:rPr>
          <w:rFonts w:ascii="Lucida Sans Unicode" w:eastAsia="宋体" w:hAnsi="Lucida Sans Unicode" w:cs="Lucida Sans Unicode"/>
          <w:color w:val="1A1A1A"/>
          <w:kern w:val="0"/>
          <w:szCs w:val="21"/>
        </w:rPr>
        <w:t xml:space="preserve"> 16KB/(8B+8B)=1K </w:t>
      </w:r>
      <w:r w:rsidRPr="009F6F20">
        <w:rPr>
          <w:rFonts w:ascii="Lucida Sans Unicode" w:eastAsia="宋体" w:hAnsi="Lucida Sans Unicode" w:cs="Lucida Sans Unicode"/>
          <w:color w:val="1A1A1A"/>
          <w:kern w:val="0"/>
          <w:szCs w:val="21"/>
        </w:rPr>
        <w:t>个键值（因为是估值，为方便计算，这里的</w:t>
      </w:r>
      <w:r w:rsidRPr="009F6F20">
        <w:rPr>
          <w:rFonts w:ascii="Lucida Sans Unicode" w:eastAsia="宋体" w:hAnsi="Lucida Sans Unicode" w:cs="Lucida Sans Unicode"/>
          <w:color w:val="1A1A1A"/>
          <w:kern w:val="0"/>
          <w:szCs w:val="21"/>
        </w:rPr>
        <w:t xml:space="preserve"> K </w:t>
      </w:r>
      <w:r w:rsidRPr="009F6F20">
        <w:rPr>
          <w:rFonts w:ascii="Lucida Sans Unicode" w:eastAsia="宋体" w:hAnsi="Lucida Sans Unicode" w:cs="Lucida Sans Unicode"/>
          <w:color w:val="1A1A1A"/>
          <w:kern w:val="0"/>
          <w:szCs w:val="21"/>
        </w:rPr>
        <w:t>取值为〖</w:t>
      </w:r>
      <w:r w:rsidRPr="009F6F20">
        <w:rPr>
          <w:rFonts w:ascii="Lucida Sans Unicode" w:eastAsia="宋体" w:hAnsi="Lucida Sans Unicode" w:cs="Lucida Sans Unicode"/>
          <w:color w:val="1A1A1A"/>
          <w:kern w:val="0"/>
          <w:szCs w:val="21"/>
        </w:rPr>
        <w:t>10</w:t>
      </w:r>
      <w:r w:rsidRPr="009F6F20">
        <w:rPr>
          <w:rFonts w:ascii="Lucida Sans Unicode" w:eastAsia="宋体" w:hAnsi="Lucida Sans Unicode" w:cs="Lucida Sans Unicode"/>
          <w:color w:val="1A1A1A"/>
          <w:kern w:val="0"/>
          <w:szCs w:val="21"/>
        </w:rPr>
        <w:t>〗</w:t>
      </w:r>
      <w:r w:rsidRPr="009F6F20">
        <w:rPr>
          <w:rFonts w:ascii="Lucida Sans Unicode" w:eastAsia="宋体" w:hAnsi="Lucida Sans Unicode" w:cs="Lucida Sans Unicode"/>
          <w:color w:val="1A1A1A"/>
          <w:kern w:val="0"/>
          <w:szCs w:val="21"/>
        </w:rPr>
        <w:t>^3</w:t>
      </w:r>
      <w:r w:rsidRPr="009F6F20">
        <w:rPr>
          <w:rFonts w:ascii="Lucida Sans Unicode" w:eastAsia="宋体" w:hAnsi="Lucida Sans Unicode" w:cs="Lucida Sans Unicode"/>
          <w:color w:val="1A1A1A"/>
          <w:kern w:val="0"/>
          <w:szCs w:val="21"/>
        </w:rPr>
        <w:t>）。也就是说一个深度为</w:t>
      </w:r>
      <w:r w:rsidRPr="009F6F20">
        <w:rPr>
          <w:rFonts w:ascii="Lucida Sans Unicode" w:eastAsia="宋体" w:hAnsi="Lucida Sans Unicode" w:cs="Lucida Sans Unicode"/>
          <w:color w:val="1A1A1A"/>
          <w:kern w:val="0"/>
          <w:szCs w:val="21"/>
        </w:rPr>
        <w:t xml:space="preserve"> 3 </w:t>
      </w:r>
      <w:r w:rsidRPr="009F6F20">
        <w:rPr>
          <w:rFonts w:ascii="Lucida Sans Unicode" w:eastAsia="宋体" w:hAnsi="Lucida Sans Unicode" w:cs="Lucida Sans Unicode"/>
          <w:color w:val="1A1A1A"/>
          <w:kern w:val="0"/>
          <w:szCs w:val="21"/>
        </w:rPr>
        <w:t>的</w:t>
      </w:r>
      <w:r w:rsidRPr="009F6F20">
        <w:rPr>
          <w:rFonts w:ascii="Lucida Sans Unicode" w:eastAsia="宋体" w:hAnsi="Lucida Sans Unicode" w:cs="Lucida Sans Unicode"/>
          <w:color w:val="1A1A1A"/>
          <w:kern w:val="0"/>
          <w:szCs w:val="21"/>
        </w:rPr>
        <w:t xml:space="preserve"> B+Tree </w:t>
      </w:r>
      <w:r w:rsidRPr="009F6F20">
        <w:rPr>
          <w:rFonts w:ascii="Lucida Sans Unicode" w:eastAsia="宋体" w:hAnsi="Lucida Sans Unicode" w:cs="Lucida Sans Unicode"/>
          <w:color w:val="1A1A1A"/>
          <w:kern w:val="0"/>
          <w:szCs w:val="21"/>
        </w:rPr>
        <w:t>索引可以维护</w:t>
      </w:r>
      <w:r w:rsidRPr="009F6F20">
        <w:rPr>
          <w:rFonts w:ascii="Lucida Sans Unicode" w:eastAsia="宋体" w:hAnsi="Lucida Sans Unicode" w:cs="Lucida Sans Unicode"/>
          <w:color w:val="1A1A1A"/>
          <w:kern w:val="0"/>
          <w:szCs w:val="21"/>
        </w:rPr>
        <w:t>10^3 * 10^3 * 10^3 = 10</w:t>
      </w:r>
      <w:r w:rsidRPr="009F6F20">
        <w:rPr>
          <w:rFonts w:ascii="Lucida Sans Unicode" w:eastAsia="宋体" w:hAnsi="Lucida Sans Unicode" w:cs="Lucida Sans Unicode"/>
          <w:color w:val="1A1A1A"/>
          <w:kern w:val="0"/>
          <w:szCs w:val="21"/>
        </w:rPr>
        <w:t>亿</w:t>
      </w:r>
      <w:r w:rsidRPr="009F6F20">
        <w:rPr>
          <w:rFonts w:ascii="Lucida Sans Unicode" w:eastAsia="宋体" w:hAnsi="Lucida Sans Unicode" w:cs="Lucida Sans Unicode"/>
          <w:color w:val="1A1A1A"/>
          <w:kern w:val="0"/>
          <w:szCs w:val="21"/>
        </w:rPr>
        <w:t xml:space="preserve"> </w:t>
      </w:r>
      <w:r w:rsidRPr="009F6F20">
        <w:rPr>
          <w:rFonts w:ascii="Lucida Sans Unicode" w:eastAsia="宋体" w:hAnsi="Lucida Sans Unicode" w:cs="Lucida Sans Unicode"/>
          <w:color w:val="1A1A1A"/>
          <w:kern w:val="0"/>
          <w:szCs w:val="21"/>
        </w:rPr>
        <w:t>条记录。</w:t>
      </w:r>
    </w:p>
    <w:p w:rsidR="009F6F20" w:rsidRPr="009F6F20" w:rsidRDefault="009F6F20" w:rsidP="00FA61C5">
      <w:pPr>
        <w:widowControl/>
        <w:numPr>
          <w:ilvl w:val="0"/>
          <w:numId w:val="344"/>
        </w:numPr>
        <w:shd w:val="clear" w:color="auto" w:fill="FFFFFF"/>
        <w:ind w:left="0"/>
        <w:jc w:val="left"/>
        <w:rPr>
          <w:rFonts w:ascii="Lucida Sans Unicode" w:eastAsia="宋体" w:hAnsi="Lucida Sans Unicode" w:cs="Lucida Sans Unicode"/>
          <w:color w:val="1A1A1A"/>
          <w:kern w:val="0"/>
          <w:szCs w:val="21"/>
        </w:rPr>
      </w:pPr>
      <w:r w:rsidRPr="009F6F20">
        <w:rPr>
          <w:rFonts w:ascii="Lucida Sans Unicode" w:eastAsia="宋体" w:hAnsi="Lucida Sans Unicode" w:cs="Lucida Sans Unicode"/>
          <w:color w:val="1A1A1A"/>
          <w:kern w:val="0"/>
          <w:szCs w:val="21"/>
        </w:rPr>
        <w:t>实际情况中每个节点可能不能填充满，因此在数据库中，</w:t>
      </w:r>
      <w:r w:rsidRPr="009F6F20">
        <w:rPr>
          <w:rFonts w:ascii="Lucida Sans Unicode" w:eastAsia="宋体" w:hAnsi="Lucida Sans Unicode" w:cs="Lucida Sans Unicode"/>
          <w:color w:val="1A1A1A"/>
          <w:kern w:val="0"/>
          <w:szCs w:val="21"/>
        </w:rPr>
        <w:t xml:space="preserve">B+Tree </w:t>
      </w:r>
      <w:r w:rsidRPr="009F6F20">
        <w:rPr>
          <w:rFonts w:ascii="Lucida Sans Unicode" w:eastAsia="宋体" w:hAnsi="Lucida Sans Unicode" w:cs="Lucida Sans Unicode"/>
          <w:color w:val="1A1A1A"/>
          <w:kern w:val="0"/>
          <w:szCs w:val="21"/>
        </w:rPr>
        <w:t>的高度一般都在</w:t>
      </w:r>
      <w:r w:rsidRPr="009F6F20">
        <w:rPr>
          <w:rFonts w:ascii="Lucida Sans Unicode" w:eastAsia="宋体" w:hAnsi="Lucida Sans Unicode" w:cs="Lucida Sans Unicode"/>
          <w:color w:val="1A1A1A"/>
          <w:kern w:val="0"/>
          <w:szCs w:val="21"/>
        </w:rPr>
        <w:t xml:space="preserve"> 2~4 </w:t>
      </w:r>
      <w:r w:rsidRPr="009F6F20">
        <w:rPr>
          <w:rFonts w:ascii="Lucida Sans Unicode" w:eastAsia="宋体" w:hAnsi="Lucida Sans Unicode" w:cs="Lucida Sans Unicode"/>
          <w:color w:val="1A1A1A"/>
          <w:kern w:val="0"/>
          <w:szCs w:val="21"/>
        </w:rPr>
        <w:t>层。</w:t>
      </w:r>
      <w:r w:rsidRPr="009F6F20">
        <w:rPr>
          <w:rFonts w:ascii="Lucida Sans Unicode" w:eastAsia="宋体" w:hAnsi="Lucida Sans Unicode" w:cs="Lucida Sans Unicode"/>
          <w:color w:val="1A1A1A"/>
          <w:kern w:val="0"/>
          <w:szCs w:val="21"/>
        </w:rPr>
        <w:t xml:space="preserve">MySQL </w:t>
      </w:r>
      <w:r w:rsidRPr="009F6F20">
        <w:rPr>
          <w:rFonts w:ascii="Lucida Sans Unicode" w:eastAsia="宋体" w:hAnsi="Lucida Sans Unicode" w:cs="Lucida Sans Unicode"/>
          <w:color w:val="1A1A1A"/>
          <w:kern w:val="0"/>
          <w:szCs w:val="21"/>
        </w:rPr>
        <w:t>的</w:t>
      </w:r>
      <w:r w:rsidRPr="009F6F20">
        <w:rPr>
          <w:rFonts w:ascii="Lucida Sans Unicode" w:eastAsia="宋体" w:hAnsi="Lucida Sans Unicode" w:cs="Lucida Sans Unicode"/>
          <w:color w:val="1A1A1A"/>
          <w:kern w:val="0"/>
          <w:szCs w:val="21"/>
        </w:rPr>
        <w:t xml:space="preserve"> InnoDB </w:t>
      </w:r>
      <w:r w:rsidRPr="009F6F20">
        <w:rPr>
          <w:rFonts w:ascii="Lucida Sans Unicode" w:eastAsia="宋体" w:hAnsi="Lucida Sans Unicode" w:cs="Lucida Sans Unicode"/>
          <w:color w:val="1A1A1A"/>
          <w:kern w:val="0"/>
          <w:szCs w:val="21"/>
        </w:rPr>
        <w:t>存储引擎在设计时是将根节点常驻内存的，也就是说查找某一键值的行记录时最多只需要</w:t>
      </w:r>
      <w:r w:rsidRPr="009F6F20">
        <w:rPr>
          <w:rFonts w:ascii="Lucida Sans Unicode" w:eastAsia="宋体" w:hAnsi="Lucida Sans Unicode" w:cs="Lucida Sans Unicode"/>
          <w:color w:val="1A1A1A"/>
          <w:kern w:val="0"/>
          <w:szCs w:val="21"/>
        </w:rPr>
        <w:t xml:space="preserve"> 1~3 </w:t>
      </w:r>
      <w:r w:rsidRPr="009F6F20">
        <w:rPr>
          <w:rFonts w:ascii="Lucida Sans Unicode" w:eastAsia="宋体" w:hAnsi="Lucida Sans Unicode" w:cs="Lucida Sans Unicode"/>
          <w:color w:val="1A1A1A"/>
          <w:kern w:val="0"/>
          <w:szCs w:val="21"/>
        </w:rPr>
        <w:t>次磁盘</w:t>
      </w:r>
      <w:r w:rsidRPr="009F6F20">
        <w:rPr>
          <w:rFonts w:ascii="Lucida Sans Unicode" w:eastAsia="宋体" w:hAnsi="Lucida Sans Unicode" w:cs="Lucida Sans Unicode"/>
          <w:color w:val="1A1A1A"/>
          <w:kern w:val="0"/>
          <w:szCs w:val="21"/>
        </w:rPr>
        <w:t xml:space="preserve"> I/O </w:t>
      </w:r>
      <w:r w:rsidRPr="009F6F20">
        <w:rPr>
          <w:rFonts w:ascii="Lucida Sans Unicode" w:eastAsia="宋体" w:hAnsi="Lucida Sans Unicode" w:cs="Lucida Sans Unicode"/>
          <w:color w:val="1A1A1A"/>
          <w:kern w:val="0"/>
          <w:szCs w:val="21"/>
        </w:rPr>
        <w:t>操作。</w:t>
      </w:r>
    </w:p>
    <w:p w:rsidR="009F6F20" w:rsidRPr="009F6F20" w:rsidRDefault="009F6F20" w:rsidP="008013F9"/>
    <w:p w:rsidR="009F6F20" w:rsidRPr="009C0E8A" w:rsidRDefault="008C5FC6" w:rsidP="009C0E8A">
      <w:pPr>
        <w:pStyle w:val="3"/>
      </w:pPr>
      <w:r>
        <w:rPr>
          <w:rStyle w:val="a4"/>
          <w:rFonts w:hint="eastAsia"/>
          <w:b/>
          <w:bCs/>
        </w:rPr>
        <w:t>聚簇</w:t>
      </w:r>
      <w:r w:rsidR="008E7730" w:rsidRPr="009C0E8A">
        <w:t>索引</w:t>
      </w:r>
      <w:r w:rsidR="008E7730" w:rsidRPr="009C0E8A">
        <w:rPr>
          <w:rFonts w:hint="eastAsia"/>
        </w:rPr>
        <w:t>与</w:t>
      </w:r>
      <w:r w:rsidR="008E7730" w:rsidRPr="009C0E8A">
        <w:t>非</w:t>
      </w:r>
      <w:r>
        <w:rPr>
          <w:rFonts w:hint="eastAsia"/>
        </w:rPr>
        <w:t>聚蔟</w:t>
      </w:r>
      <w:r w:rsidR="008E7730" w:rsidRPr="009C0E8A">
        <w:t>索引</w:t>
      </w:r>
    </w:p>
    <w:p w:rsidR="001D6154" w:rsidRPr="001D6154" w:rsidRDefault="001D6154" w:rsidP="001D6154">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1D6154">
        <w:rPr>
          <w:rFonts w:ascii="Lucida Sans Unicode" w:eastAsia="宋体" w:hAnsi="Lucida Sans Unicode" w:cs="Lucida Sans Unicode"/>
          <w:color w:val="1A1A1A"/>
          <w:kern w:val="0"/>
          <w:sz w:val="24"/>
          <w:szCs w:val="24"/>
        </w:rPr>
        <w:t>在</w:t>
      </w:r>
      <w:r w:rsidRPr="001D6154">
        <w:rPr>
          <w:rFonts w:ascii="Lucida Sans Unicode" w:eastAsia="宋体" w:hAnsi="Lucida Sans Unicode" w:cs="Lucida Sans Unicode"/>
          <w:color w:val="1A1A1A"/>
          <w:kern w:val="0"/>
          <w:sz w:val="24"/>
          <w:szCs w:val="24"/>
        </w:rPr>
        <w:t xml:space="preserve"> B+Tree </w:t>
      </w:r>
      <w:r w:rsidRPr="001D6154">
        <w:rPr>
          <w:rFonts w:ascii="Lucida Sans Unicode" w:eastAsia="宋体" w:hAnsi="Lucida Sans Unicode" w:cs="Lucida Sans Unicode"/>
          <w:color w:val="1A1A1A"/>
          <w:kern w:val="0"/>
          <w:sz w:val="24"/>
          <w:szCs w:val="24"/>
        </w:rPr>
        <w:t>中，根据叶子节点的内容，索引类型分为</w:t>
      </w:r>
      <w:r w:rsidRPr="001D6154">
        <w:rPr>
          <w:rFonts w:ascii="Lucida Sans Unicode" w:eastAsia="宋体" w:hAnsi="Lucida Sans Unicode" w:cs="Lucida Sans Unicode"/>
          <w:b/>
          <w:bCs/>
          <w:color w:val="1A1A1A"/>
          <w:kern w:val="0"/>
          <w:sz w:val="24"/>
          <w:szCs w:val="24"/>
        </w:rPr>
        <w:t>主键索引</w:t>
      </w:r>
      <w:r w:rsidRPr="001D6154">
        <w:rPr>
          <w:rFonts w:ascii="Lucida Sans Unicode" w:eastAsia="宋体" w:hAnsi="Lucida Sans Unicode" w:cs="Lucida Sans Unicode"/>
          <w:color w:val="1A1A1A"/>
          <w:kern w:val="0"/>
          <w:sz w:val="24"/>
          <w:szCs w:val="24"/>
        </w:rPr>
        <w:t>和</w:t>
      </w:r>
      <w:r w:rsidRPr="001D6154">
        <w:rPr>
          <w:rFonts w:ascii="Lucida Sans Unicode" w:eastAsia="宋体" w:hAnsi="Lucida Sans Unicode" w:cs="Lucida Sans Unicode"/>
          <w:b/>
          <w:bCs/>
          <w:color w:val="1A1A1A"/>
          <w:kern w:val="0"/>
          <w:sz w:val="24"/>
          <w:szCs w:val="24"/>
        </w:rPr>
        <w:t>非主键索引</w:t>
      </w:r>
      <w:r w:rsidRPr="001D6154">
        <w:rPr>
          <w:rFonts w:ascii="Lucida Sans Unicode" w:eastAsia="宋体" w:hAnsi="Lucida Sans Unicode" w:cs="Lucida Sans Unicode"/>
          <w:color w:val="1A1A1A"/>
          <w:kern w:val="0"/>
          <w:sz w:val="24"/>
          <w:szCs w:val="24"/>
        </w:rPr>
        <w:t>。</w:t>
      </w:r>
    </w:p>
    <w:p w:rsidR="001D6154" w:rsidRPr="001D6154" w:rsidRDefault="001D6154" w:rsidP="001D6154">
      <w:pPr>
        <w:widowControl/>
        <w:shd w:val="clear" w:color="auto" w:fill="F6F6F6"/>
        <w:jc w:val="left"/>
        <w:rPr>
          <w:rFonts w:ascii="Lucida Sans Unicode" w:eastAsia="宋体" w:hAnsi="Lucida Sans Unicode" w:cs="Lucida Sans Unicode"/>
          <w:color w:val="1A1A1A"/>
          <w:kern w:val="0"/>
          <w:sz w:val="24"/>
          <w:szCs w:val="24"/>
        </w:rPr>
      </w:pPr>
      <w:r w:rsidRPr="001D6154">
        <w:rPr>
          <w:rFonts w:ascii="Lucida Sans Unicode" w:eastAsia="宋体" w:hAnsi="Lucida Sans Unicode" w:cs="Lucida Sans Unicode"/>
          <w:color w:val="1A1A1A"/>
          <w:kern w:val="0"/>
          <w:sz w:val="24"/>
          <w:szCs w:val="24"/>
        </w:rPr>
        <w:t>注意，这里的索引类型，和上面的索引类型，还是对的上的噢。</w:t>
      </w:r>
    </w:p>
    <w:p w:rsidR="001D6154" w:rsidRPr="001D6154" w:rsidRDefault="001D6154" w:rsidP="00FA61C5">
      <w:pPr>
        <w:widowControl/>
        <w:numPr>
          <w:ilvl w:val="0"/>
          <w:numId w:val="345"/>
        </w:numPr>
        <w:shd w:val="clear" w:color="auto" w:fill="FFFFFF"/>
        <w:ind w:left="0"/>
        <w:jc w:val="left"/>
        <w:rPr>
          <w:rFonts w:ascii="Lucida Sans Unicode" w:eastAsia="宋体" w:hAnsi="Lucida Sans Unicode" w:cs="Lucida Sans Unicode"/>
          <w:color w:val="1A1A1A"/>
          <w:kern w:val="0"/>
          <w:szCs w:val="21"/>
        </w:rPr>
      </w:pPr>
      <w:r w:rsidRPr="001D6154">
        <w:rPr>
          <w:rFonts w:ascii="Lucida Sans Unicode" w:eastAsia="宋体" w:hAnsi="Lucida Sans Unicode" w:cs="Lucida Sans Unicode"/>
          <w:color w:val="1A1A1A"/>
          <w:kern w:val="0"/>
          <w:szCs w:val="21"/>
        </w:rPr>
        <w:t>主键索引的叶子节点存的数据是整行数据</w:t>
      </w:r>
      <w:r w:rsidRPr="001D6154">
        <w:rPr>
          <w:rFonts w:ascii="Lucida Sans Unicode" w:eastAsia="宋体" w:hAnsi="Lucida Sans Unicode" w:cs="Lucida Sans Unicode"/>
          <w:color w:val="1A1A1A"/>
          <w:kern w:val="0"/>
          <w:szCs w:val="21"/>
        </w:rPr>
        <w:t xml:space="preserve">( </w:t>
      </w:r>
      <w:r w:rsidRPr="001D6154">
        <w:rPr>
          <w:rFonts w:ascii="Lucida Sans Unicode" w:eastAsia="宋体" w:hAnsi="Lucida Sans Unicode" w:cs="Lucida Sans Unicode"/>
          <w:color w:val="1A1A1A"/>
          <w:kern w:val="0"/>
          <w:szCs w:val="21"/>
        </w:rPr>
        <w:t>即具体数据</w:t>
      </w:r>
      <w:r w:rsidRPr="001D6154">
        <w:rPr>
          <w:rFonts w:ascii="Lucida Sans Unicode" w:eastAsia="宋体" w:hAnsi="Lucida Sans Unicode" w:cs="Lucida Sans Unicode"/>
          <w:color w:val="1A1A1A"/>
          <w:kern w:val="0"/>
          <w:szCs w:val="21"/>
        </w:rPr>
        <w:t xml:space="preserve"> )</w:t>
      </w:r>
      <w:r w:rsidRPr="001D6154">
        <w:rPr>
          <w:rFonts w:ascii="Lucida Sans Unicode" w:eastAsia="宋体" w:hAnsi="Lucida Sans Unicode" w:cs="Lucida Sans Unicode"/>
          <w:color w:val="1A1A1A"/>
          <w:kern w:val="0"/>
          <w:szCs w:val="21"/>
        </w:rPr>
        <w:t>。在</w:t>
      </w:r>
      <w:r w:rsidRPr="001D6154">
        <w:rPr>
          <w:rFonts w:ascii="Lucida Sans Unicode" w:eastAsia="宋体" w:hAnsi="Lucida Sans Unicode" w:cs="Lucida Sans Unicode"/>
          <w:color w:val="1A1A1A"/>
          <w:kern w:val="0"/>
          <w:szCs w:val="21"/>
        </w:rPr>
        <w:t xml:space="preserve"> InnoDB </w:t>
      </w:r>
      <w:r w:rsidRPr="001D6154">
        <w:rPr>
          <w:rFonts w:ascii="Lucida Sans Unicode" w:eastAsia="宋体" w:hAnsi="Lucida Sans Unicode" w:cs="Lucida Sans Unicode"/>
          <w:color w:val="1A1A1A"/>
          <w:kern w:val="0"/>
          <w:szCs w:val="21"/>
        </w:rPr>
        <w:t>里，主键索引也被称为</w:t>
      </w:r>
      <w:r w:rsidR="008C5FC6">
        <w:rPr>
          <w:rFonts w:hint="eastAsia"/>
          <w:b/>
        </w:rPr>
        <w:t>聚蔟</w:t>
      </w:r>
      <w:r w:rsidR="002A14DE">
        <w:rPr>
          <w:b/>
        </w:rPr>
        <w:t>索引</w:t>
      </w:r>
      <w:r w:rsidRPr="001D6154">
        <w:rPr>
          <w:rFonts w:ascii="Lucida Sans Unicode" w:eastAsia="宋体" w:hAnsi="Lucida Sans Unicode" w:cs="Lucida Sans Unicode"/>
          <w:color w:val="1A1A1A"/>
          <w:kern w:val="0"/>
          <w:szCs w:val="21"/>
        </w:rPr>
        <w:t>（</w:t>
      </w:r>
      <w:r w:rsidRPr="001D6154">
        <w:rPr>
          <w:rFonts w:ascii="Lucida Sans Unicode" w:eastAsia="宋体" w:hAnsi="Lucida Sans Unicode" w:cs="Lucida Sans Unicode"/>
          <w:color w:val="1A1A1A"/>
          <w:kern w:val="0"/>
          <w:szCs w:val="21"/>
        </w:rPr>
        <w:t>clustered index</w:t>
      </w:r>
      <w:r w:rsidRPr="001D6154">
        <w:rPr>
          <w:rFonts w:ascii="Lucida Sans Unicode" w:eastAsia="宋体" w:hAnsi="Lucida Sans Unicode" w:cs="Lucida Sans Unicode"/>
          <w:color w:val="1A1A1A"/>
          <w:kern w:val="0"/>
          <w:szCs w:val="21"/>
        </w:rPr>
        <w:t>）。</w:t>
      </w:r>
    </w:p>
    <w:p w:rsidR="001D6154" w:rsidRPr="001D6154" w:rsidRDefault="001D6154" w:rsidP="00FA61C5">
      <w:pPr>
        <w:widowControl/>
        <w:numPr>
          <w:ilvl w:val="0"/>
          <w:numId w:val="345"/>
        </w:numPr>
        <w:shd w:val="clear" w:color="auto" w:fill="FFFFFF"/>
        <w:ind w:left="0"/>
        <w:jc w:val="left"/>
        <w:rPr>
          <w:rFonts w:ascii="Lucida Sans Unicode" w:eastAsia="宋体" w:hAnsi="Lucida Sans Unicode" w:cs="Lucida Sans Unicode"/>
          <w:color w:val="1A1A1A"/>
          <w:kern w:val="0"/>
          <w:szCs w:val="21"/>
        </w:rPr>
      </w:pPr>
      <w:r w:rsidRPr="001D6154">
        <w:rPr>
          <w:rFonts w:ascii="Lucida Sans Unicode" w:eastAsia="宋体" w:hAnsi="Lucida Sans Unicode" w:cs="Lucida Sans Unicode"/>
          <w:color w:val="1A1A1A"/>
          <w:kern w:val="0"/>
          <w:szCs w:val="21"/>
        </w:rPr>
        <w:t>非主键索引的叶子节点存的数据是整行数据的主键，键值是索引。在</w:t>
      </w:r>
      <w:r w:rsidRPr="001D6154">
        <w:rPr>
          <w:rFonts w:ascii="Lucida Sans Unicode" w:eastAsia="宋体" w:hAnsi="Lucida Sans Unicode" w:cs="Lucida Sans Unicode"/>
          <w:color w:val="1A1A1A"/>
          <w:kern w:val="0"/>
          <w:szCs w:val="21"/>
        </w:rPr>
        <w:t xml:space="preserve"> InnoDB </w:t>
      </w:r>
      <w:r w:rsidRPr="001D6154">
        <w:rPr>
          <w:rFonts w:ascii="Lucida Sans Unicode" w:eastAsia="宋体" w:hAnsi="Lucida Sans Unicode" w:cs="Lucida Sans Unicode"/>
          <w:color w:val="1A1A1A"/>
          <w:kern w:val="0"/>
          <w:szCs w:val="21"/>
        </w:rPr>
        <w:t>里，非主键索引也被称为</w:t>
      </w:r>
      <w:r w:rsidRPr="001D6154">
        <w:rPr>
          <w:rFonts w:ascii="Lucida Sans Unicode" w:eastAsia="宋体" w:hAnsi="Lucida Sans Unicode" w:cs="Lucida Sans Unicode"/>
          <w:b/>
          <w:bCs/>
          <w:color w:val="1A1A1A"/>
          <w:kern w:val="0"/>
          <w:szCs w:val="21"/>
        </w:rPr>
        <w:t>辅助索引</w:t>
      </w:r>
      <w:r w:rsidR="00C257CC">
        <w:rPr>
          <w:rFonts w:ascii="Lucida Sans Unicode" w:eastAsia="宋体" w:hAnsi="Lucida Sans Unicode" w:cs="Lucida Sans Unicode" w:hint="eastAsia"/>
          <w:b/>
          <w:bCs/>
          <w:color w:val="1A1A1A"/>
          <w:kern w:val="0"/>
          <w:szCs w:val="21"/>
        </w:rPr>
        <w:t>(</w:t>
      </w:r>
      <w:r w:rsidR="00C257CC">
        <w:rPr>
          <w:rFonts w:ascii="Lucida Sans Unicode" w:eastAsia="宋体" w:hAnsi="Lucida Sans Unicode" w:cs="Lucida Sans Unicode" w:hint="eastAsia"/>
          <w:b/>
          <w:bCs/>
          <w:color w:val="1A1A1A"/>
          <w:kern w:val="0"/>
          <w:szCs w:val="21"/>
        </w:rPr>
        <w:t>非</w:t>
      </w:r>
      <w:r w:rsidR="008C5FC6">
        <w:rPr>
          <w:rFonts w:ascii="Lucida Sans Unicode" w:eastAsia="宋体" w:hAnsi="Lucida Sans Unicode" w:cs="Lucida Sans Unicode" w:hint="eastAsia"/>
          <w:b/>
          <w:bCs/>
          <w:color w:val="1A1A1A"/>
          <w:kern w:val="0"/>
          <w:szCs w:val="21"/>
        </w:rPr>
        <w:t>聚簇</w:t>
      </w:r>
      <w:r w:rsidR="00C257CC">
        <w:rPr>
          <w:rFonts w:ascii="Lucida Sans Unicode" w:eastAsia="宋体" w:hAnsi="Lucida Sans Unicode" w:cs="Lucida Sans Unicode"/>
          <w:b/>
          <w:bCs/>
          <w:color w:val="1A1A1A"/>
          <w:kern w:val="0"/>
          <w:szCs w:val="21"/>
        </w:rPr>
        <w:t>索引</w:t>
      </w:r>
      <w:r w:rsidR="00C257CC">
        <w:rPr>
          <w:rFonts w:ascii="Lucida Sans Unicode" w:eastAsia="宋体" w:hAnsi="Lucida Sans Unicode" w:cs="Lucida Sans Unicode" w:hint="eastAsia"/>
          <w:b/>
          <w:bCs/>
          <w:color w:val="1A1A1A"/>
          <w:kern w:val="0"/>
          <w:szCs w:val="21"/>
        </w:rPr>
        <w:t>)</w:t>
      </w:r>
      <w:r w:rsidRPr="001D6154">
        <w:rPr>
          <w:rFonts w:ascii="Lucida Sans Unicode" w:eastAsia="宋体" w:hAnsi="Lucida Sans Unicode" w:cs="Lucida Sans Unicode"/>
          <w:color w:val="1A1A1A"/>
          <w:kern w:val="0"/>
          <w:szCs w:val="21"/>
        </w:rPr>
        <w:t>（</w:t>
      </w:r>
      <w:r w:rsidRPr="001D6154">
        <w:rPr>
          <w:rFonts w:ascii="Lucida Sans Unicode" w:eastAsia="宋体" w:hAnsi="Lucida Sans Unicode" w:cs="Lucida Sans Unicode"/>
          <w:color w:val="1A1A1A"/>
          <w:kern w:val="0"/>
          <w:szCs w:val="21"/>
        </w:rPr>
        <w:t>secondary index</w:t>
      </w:r>
      <w:r w:rsidRPr="001D6154">
        <w:rPr>
          <w:rFonts w:ascii="Lucida Sans Unicode" w:eastAsia="宋体" w:hAnsi="Lucida Sans Unicode" w:cs="Lucida Sans Unicode"/>
          <w:color w:val="1A1A1A"/>
          <w:kern w:val="0"/>
          <w:szCs w:val="21"/>
        </w:rPr>
        <w:t>）。</w:t>
      </w:r>
    </w:p>
    <w:p w:rsidR="001D6154" w:rsidRPr="001D6154" w:rsidRDefault="001D6154" w:rsidP="001D6154">
      <w:pPr>
        <w:widowControl/>
        <w:shd w:val="clear" w:color="auto" w:fill="F6F6F6"/>
        <w:jc w:val="left"/>
        <w:rPr>
          <w:rFonts w:ascii="Lucida Sans Unicode" w:eastAsia="宋体" w:hAnsi="Lucida Sans Unicode" w:cs="Lucida Sans Unicode"/>
          <w:color w:val="1A1A1A"/>
          <w:kern w:val="0"/>
          <w:szCs w:val="21"/>
        </w:rPr>
      </w:pPr>
      <w:r w:rsidRPr="001D6154">
        <w:rPr>
          <w:rFonts w:ascii="Lucida Sans Unicode" w:eastAsia="宋体" w:hAnsi="Lucida Sans Unicode" w:cs="Lucida Sans Unicode"/>
          <w:color w:val="1A1A1A"/>
          <w:kern w:val="0"/>
          <w:szCs w:val="21"/>
        </w:rPr>
        <w:t>二级索引的叶节点存储的是主键值，而不是行指针，这是为了减少当出现行移动或数据页分裂时二级索引的维护工作，但会让二级索引占用更多的空间。</w:t>
      </w:r>
    </w:p>
    <w:p w:rsidR="001D6154" w:rsidRPr="001D6154" w:rsidRDefault="001D6154" w:rsidP="001D6154">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1D6154">
        <w:rPr>
          <w:rFonts w:ascii="Lucida Sans Unicode" w:eastAsia="宋体" w:hAnsi="Lucida Sans Unicode" w:cs="Lucida Sans Unicode"/>
          <w:color w:val="1A1A1A"/>
          <w:kern w:val="0"/>
          <w:sz w:val="24"/>
          <w:szCs w:val="24"/>
        </w:rPr>
        <w:t>辅助索引与聚集索引的区别在于辅助索引的叶子节点并不包含行记录的全部数据，而是存储相应行数据的聚集索引键，即主键。当通过辅助索引来查询数据时，需要进过两步：</w:t>
      </w:r>
    </w:p>
    <w:p w:rsidR="001D6154" w:rsidRPr="001D6154" w:rsidRDefault="001D6154" w:rsidP="00FA61C5">
      <w:pPr>
        <w:widowControl/>
        <w:numPr>
          <w:ilvl w:val="0"/>
          <w:numId w:val="346"/>
        </w:numPr>
        <w:shd w:val="clear" w:color="auto" w:fill="FFFFFF"/>
        <w:ind w:left="0"/>
        <w:jc w:val="left"/>
        <w:rPr>
          <w:rFonts w:ascii="Lucida Sans Unicode" w:eastAsia="宋体" w:hAnsi="Lucida Sans Unicode" w:cs="Lucida Sans Unicode"/>
          <w:color w:val="1A1A1A"/>
          <w:kern w:val="0"/>
          <w:szCs w:val="21"/>
        </w:rPr>
      </w:pPr>
      <w:r w:rsidRPr="001D6154">
        <w:rPr>
          <w:rFonts w:ascii="Lucida Sans Unicode" w:eastAsia="宋体" w:hAnsi="Lucida Sans Unicode" w:cs="Lucida Sans Unicode"/>
          <w:color w:val="1A1A1A"/>
          <w:kern w:val="0"/>
          <w:szCs w:val="21"/>
        </w:rPr>
        <w:t>首先，</w:t>
      </w:r>
      <w:r w:rsidRPr="001D6154">
        <w:rPr>
          <w:rFonts w:ascii="Lucida Sans Unicode" w:eastAsia="宋体" w:hAnsi="Lucida Sans Unicode" w:cs="Lucida Sans Unicode"/>
          <w:color w:val="1A1A1A"/>
          <w:kern w:val="0"/>
          <w:szCs w:val="21"/>
        </w:rPr>
        <w:t xml:space="preserve">InnoDB </w:t>
      </w:r>
      <w:r w:rsidRPr="001D6154">
        <w:rPr>
          <w:rFonts w:ascii="Lucida Sans Unicode" w:eastAsia="宋体" w:hAnsi="Lucida Sans Unicode" w:cs="Lucida Sans Unicode"/>
          <w:color w:val="1A1A1A"/>
          <w:kern w:val="0"/>
          <w:szCs w:val="21"/>
        </w:rPr>
        <w:t>存储引擎会遍历辅助索引找到主键。</w:t>
      </w:r>
    </w:p>
    <w:p w:rsidR="001D6154" w:rsidRPr="001D6154" w:rsidRDefault="001D6154" w:rsidP="00FA61C5">
      <w:pPr>
        <w:widowControl/>
        <w:numPr>
          <w:ilvl w:val="0"/>
          <w:numId w:val="346"/>
        </w:numPr>
        <w:shd w:val="clear" w:color="auto" w:fill="FFFFFF"/>
        <w:ind w:left="0"/>
        <w:jc w:val="left"/>
        <w:rPr>
          <w:rFonts w:ascii="Lucida Sans Unicode" w:eastAsia="宋体" w:hAnsi="Lucida Sans Unicode" w:cs="Lucida Sans Unicode"/>
          <w:color w:val="1A1A1A"/>
          <w:kern w:val="0"/>
          <w:szCs w:val="21"/>
        </w:rPr>
      </w:pPr>
      <w:r w:rsidRPr="001D6154">
        <w:rPr>
          <w:rFonts w:ascii="Lucida Sans Unicode" w:eastAsia="宋体" w:hAnsi="Lucida Sans Unicode" w:cs="Lucida Sans Unicode"/>
          <w:color w:val="1A1A1A"/>
          <w:kern w:val="0"/>
          <w:szCs w:val="21"/>
        </w:rPr>
        <w:t>然后，再通过主键在聚集索引中找到完整的行记录数据。</w:t>
      </w:r>
    </w:p>
    <w:p w:rsidR="001D6154" w:rsidRPr="00C257CC" w:rsidRDefault="001D6154" w:rsidP="00C257CC">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1D6154">
        <w:rPr>
          <w:rFonts w:ascii="Lucida Sans Unicode" w:eastAsia="宋体" w:hAnsi="Lucida Sans Unicode" w:cs="Lucida Sans Unicode"/>
          <w:color w:val="1A1A1A"/>
          <w:kern w:val="0"/>
          <w:sz w:val="24"/>
          <w:szCs w:val="24"/>
        </w:rPr>
        <w:t>另外，</w:t>
      </w:r>
      <w:r w:rsidRPr="001D6154">
        <w:rPr>
          <w:rFonts w:ascii="Lucida Sans Unicode" w:eastAsia="宋体" w:hAnsi="Lucida Sans Unicode" w:cs="Lucida Sans Unicode"/>
          <w:color w:val="1A1A1A"/>
          <w:kern w:val="0"/>
          <w:sz w:val="24"/>
          <w:szCs w:val="24"/>
        </w:rPr>
        <w:t xml:space="preserve">InnoDB </w:t>
      </w:r>
      <w:r w:rsidRPr="001D6154">
        <w:rPr>
          <w:rFonts w:ascii="Lucida Sans Unicode" w:eastAsia="宋体" w:hAnsi="Lucida Sans Unicode" w:cs="Lucida Sans Unicode"/>
          <w:color w:val="1A1A1A"/>
          <w:kern w:val="0"/>
          <w:sz w:val="24"/>
          <w:szCs w:val="24"/>
        </w:rPr>
        <w:t>通过主键聚簇数据，如果没有定义主键，会选择一个唯一的非空索引代替，如果没有这样的索引，会隐式定义个主键作为聚簇索引。</w:t>
      </w:r>
    </w:p>
    <w:p w:rsidR="006A1E99" w:rsidRDefault="006A1E99" w:rsidP="006A1E99">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在</w:t>
      </w:r>
      <w:r>
        <w:rPr>
          <w:rFonts w:ascii="Arial" w:hAnsi="Arial" w:cs="Arial"/>
          <w:color w:val="333333"/>
          <w:sz w:val="21"/>
          <w:szCs w:val="21"/>
        </w:rPr>
        <w:t>innodb</w:t>
      </w:r>
      <w:r>
        <w:rPr>
          <w:rFonts w:ascii="Arial" w:hAnsi="Arial" w:cs="Arial"/>
          <w:color w:val="333333"/>
          <w:sz w:val="21"/>
          <w:szCs w:val="21"/>
        </w:rPr>
        <w:t>中，索引的数据结构是</w:t>
      </w:r>
      <w:r>
        <w:rPr>
          <w:rFonts w:ascii="Arial" w:hAnsi="Arial" w:cs="Arial"/>
          <w:color w:val="333333"/>
          <w:sz w:val="21"/>
          <w:szCs w:val="21"/>
        </w:rPr>
        <w:t>B+</w:t>
      </w:r>
      <w:r>
        <w:rPr>
          <w:rFonts w:ascii="Arial" w:hAnsi="Arial" w:cs="Arial"/>
          <w:color w:val="333333"/>
          <w:sz w:val="21"/>
          <w:szCs w:val="21"/>
        </w:rPr>
        <w:t>树，</w:t>
      </w:r>
      <w:r>
        <w:rPr>
          <w:rFonts w:ascii="Arial" w:hAnsi="Arial" w:cs="Arial"/>
          <w:color w:val="333333"/>
          <w:sz w:val="21"/>
          <w:szCs w:val="21"/>
        </w:rPr>
        <w:t xml:space="preserve">InnoDB </w:t>
      </w:r>
      <w:r>
        <w:rPr>
          <w:rFonts w:ascii="Arial" w:hAnsi="Arial" w:cs="Arial"/>
          <w:color w:val="333333"/>
          <w:sz w:val="21"/>
          <w:szCs w:val="21"/>
        </w:rPr>
        <w:t>的</w:t>
      </w:r>
      <w:r>
        <w:rPr>
          <w:rFonts w:ascii="Arial" w:hAnsi="Arial" w:cs="Arial"/>
          <w:color w:val="333333"/>
          <w:sz w:val="21"/>
          <w:szCs w:val="21"/>
        </w:rPr>
        <w:t xml:space="preserve"> B+</w:t>
      </w:r>
      <w:r>
        <w:rPr>
          <w:rFonts w:ascii="Arial" w:hAnsi="Arial" w:cs="Arial"/>
          <w:color w:val="333333"/>
          <w:sz w:val="21"/>
          <w:szCs w:val="21"/>
        </w:rPr>
        <w:t>树索引分为主索引（聚簇索引）和辅助索引（非聚簇索引）。主索引的叶子节点</w:t>
      </w:r>
      <w:r>
        <w:rPr>
          <w:rFonts w:ascii="Arial" w:hAnsi="Arial" w:cs="Arial"/>
          <w:color w:val="333333"/>
          <w:sz w:val="21"/>
          <w:szCs w:val="21"/>
        </w:rPr>
        <w:t xml:space="preserve"> data </w:t>
      </w:r>
      <w:r>
        <w:rPr>
          <w:rFonts w:ascii="Arial" w:hAnsi="Arial" w:cs="Arial"/>
          <w:color w:val="333333"/>
          <w:sz w:val="21"/>
          <w:szCs w:val="21"/>
        </w:rPr>
        <w:t>域记录着完整的数据记录。辅助索引的叶子节点的</w:t>
      </w:r>
      <w:r>
        <w:rPr>
          <w:rFonts w:ascii="Arial" w:hAnsi="Arial" w:cs="Arial"/>
          <w:color w:val="333333"/>
          <w:sz w:val="21"/>
          <w:szCs w:val="21"/>
        </w:rPr>
        <w:t xml:space="preserve"> data </w:t>
      </w:r>
      <w:r>
        <w:rPr>
          <w:rFonts w:ascii="Arial" w:hAnsi="Arial" w:cs="Arial"/>
          <w:color w:val="333333"/>
          <w:sz w:val="21"/>
          <w:szCs w:val="21"/>
        </w:rPr>
        <w:t>域记录着主键的值，因此在使用辅助索引进行查找时，需要先查找到主键值，然后再到主索引中进行查找。为了更加形象的描述索引的工作方式，这里通过一个例子来进行说明。如下是一张课程表</w:t>
      </w:r>
      <w:r>
        <w:rPr>
          <w:rFonts w:ascii="Arial" w:hAnsi="Arial" w:cs="Arial"/>
          <w:color w:val="333333"/>
          <w:sz w:val="21"/>
          <w:szCs w:val="21"/>
        </w:rPr>
        <w:t>cource(id, name, score)</w:t>
      </w:r>
      <w:r>
        <w:rPr>
          <w:rFonts w:ascii="Arial" w:hAnsi="Arial" w:cs="Arial"/>
          <w:color w:val="333333"/>
          <w:sz w:val="21"/>
          <w:szCs w:val="21"/>
        </w:rPr>
        <w:t>：</w:t>
      </w:r>
    </w:p>
    <w:p w:rsidR="006A1E99" w:rsidRDefault="006A1E99" w:rsidP="006A1E99"/>
    <w:p w:rsidR="006A1E99" w:rsidRDefault="006A1E99" w:rsidP="006A1E99">
      <w:r>
        <w:rPr>
          <w:noProof/>
        </w:rPr>
        <w:drawing>
          <wp:inline distT="0" distB="0" distL="0" distR="0" wp14:anchorId="70454AE3" wp14:editId="479A0973">
            <wp:extent cx="5274310" cy="42659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265930"/>
                    </a:xfrm>
                    <a:prstGeom prst="rect">
                      <a:avLst/>
                    </a:prstGeom>
                  </pic:spPr>
                </pic:pic>
              </a:graphicData>
            </a:graphic>
          </wp:inline>
        </w:drawing>
      </w:r>
    </w:p>
    <w:p w:rsidR="006A1E99" w:rsidRDefault="006A1E99" w:rsidP="006A1E99">
      <w:pPr>
        <w:rPr>
          <w:rFonts w:ascii="Arial" w:hAnsi="Arial" w:cs="Arial"/>
          <w:color w:val="333333"/>
          <w:szCs w:val="21"/>
          <w:shd w:val="clear" w:color="auto" w:fill="FFFFFF"/>
        </w:rPr>
      </w:pPr>
      <w:r>
        <w:rPr>
          <w:rFonts w:ascii="Arial" w:hAnsi="Arial" w:cs="Arial"/>
          <w:color w:val="333333"/>
          <w:szCs w:val="21"/>
          <w:shd w:val="clear" w:color="auto" w:fill="FFFFFF"/>
        </w:rPr>
        <w:t>如上图所示，</w:t>
      </w:r>
      <w:r>
        <w:rPr>
          <w:rFonts w:ascii="Arial" w:hAnsi="Arial" w:cs="Arial"/>
          <w:color w:val="333333"/>
          <w:szCs w:val="21"/>
          <w:shd w:val="clear" w:color="auto" w:fill="FFFFFF"/>
        </w:rPr>
        <w:t>B+</w:t>
      </w:r>
      <w:r>
        <w:rPr>
          <w:rFonts w:ascii="Arial" w:hAnsi="Arial" w:cs="Arial"/>
          <w:color w:val="333333"/>
          <w:szCs w:val="21"/>
          <w:shd w:val="clear" w:color="auto" w:fill="FFFFFF"/>
        </w:rPr>
        <w:t>树的非叶节点只充当索引不存数据，叶子节点存储表记录且通过指针串联起来，方便范围查询。当执行</w:t>
      </w:r>
      <w:r>
        <w:rPr>
          <w:rFonts w:ascii="Arial" w:hAnsi="Arial" w:cs="Arial"/>
          <w:color w:val="333333"/>
          <w:szCs w:val="21"/>
          <w:shd w:val="clear" w:color="auto" w:fill="FFFFFF"/>
        </w:rPr>
        <w:t>sql</w:t>
      </w:r>
      <w:r>
        <w:rPr>
          <w:rFonts w:ascii="Arial" w:hAnsi="Arial" w:cs="Arial"/>
          <w:color w:val="333333"/>
          <w:szCs w:val="21"/>
          <w:shd w:val="clear" w:color="auto" w:fill="FFFFFF"/>
        </w:rPr>
        <w:t>语句</w:t>
      </w:r>
      <w:r>
        <w:rPr>
          <w:rFonts w:ascii="Arial" w:hAnsi="Arial" w:cs="Arial"/>
          <w:color w:val="333333"/>
          <w:szCs w:val="21"/>
          <w:shd w:val="clear" w:color="auto" w:fill="FFFFFF"/>
        </w:rPr>
        <w:t>'select * from course where id=111'</w:t>
      </w:r>
      <w:r>
        <w:rPr>
          <w:rFonts w:ascii="Arial" w:hAnsi="Arial" w:cs="Arial"/>
          <w:color w:val="333333"/>
          <w:szCs w:val="21"/>
          <w:shd w:val="clear" w:color="auto" w:fill="FFFFFF"/>
        </w:rPr>
        <w:t>时，索引执行过程如下：</w:t>
      </w:r>
      <w:r>
        <w:rPr>
          <w:noProof/>
        </w:rPr>
        <w:drawing>
          <wp:inline distT="0" distB="0" distL="0" distR="0" wp14:anchorId="7FE93779" wp14:editId="142BC7AC">
            <wp:extent cx="5274310" cy="24333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33320"/>
                    </a:xfrm>
                    <a:prstGeom prst="rect">
                      <a:avLst/>
                    </a:prstGeom>
                  </pic:spPr>
                </pic:pic>
              </a:graphicData>
            </a:graphic>
          </wp:inline>
        </w:drawing>
      </w:r>
    </w:p>
    <w:p w:rsidR="006A1E99" w:rsidRDefault="006A1E99" w:rsidP="006A1E99">
      <w:pPr>
        <w:rPr>
          <w:rFonts w:ascii="Arial" w:hAnsi="Arial" w:cs="Arial"/>
          <w:color w:val="333333"/>
          <w:szCs w:val="21"/>
          <w:shd w:val="clear" w:color="auto" w:fill="FFFFFF"/>
        </w:rPr>
      </w:pPr>
      <w:r>
        <w:rPr>
          <w:rFonts w:ascii="Arial" w:hAnsi="Arial" w:cs="Arial"/>
          <w:color w:val="333333"/>
          <w:szCs w:val="21"/>
          <w:shd w:val="clear" w:color="auto" w:fill="FFFFFF"/>
        </w:rPr>
        <w:t>从上图可以看出，从根节点开始，经过两次查找便找到</w:t>
      </w:r>
      <w:r>
        <w:rPr>
          <w:rFonts w:ascii="Arial" w:hAnsi="Arial" w:cs="Arial"/>
          <w:color w:val="333333"/>
          <w:szCs w:val="21"/>
          <w:shd w:val="clear" w:color="auto" w:fill="FFFFFF"/>
        </w:rPr>
        <w:t>id=111</w:t>
      </w:r>
      <w:r>
        <w:rPr>
          <w:rFonts w:ascii="Arial" w:hAnsi="Arial" w:cs="Arial"/>
          <w:color w:val="333333"/>
          <w:szCs w:val="21"/>
          <w:shd w:val="clear" w:color="auto" w:fill="FFFFFF"/>
        </w:rPr>
        <w:t>的记录所在位置，假如索引完全从磁盘读取，那么经过两次磁盘</w:t>
      </w:r>
      <w:r>
        <w:rPr>
          <w:rFonts w:ascii="Arial" w:hAnsi="Arial" w:cs="Arial"/>
          <w:color w:val="333333"/>
          <w:szCs w:val="21"/>
          <w:shd w:val="clear" w:color="auto" w:fill="FFFFFF"/>
        </w:rPr>
        <w:t>io</w:t>
      </w:r>
      <w:r>
        <w:rPr>
          <w:rFonts w:ascii="Arial" w:hAnsi="Arial" w:cs="Arial"/>
          <w:color w:val="333333"/>
          <w:szCs w:val="21"/>
          <w:shd w:val="clear" w:color="auto" w:fill="FFFFFF"/>
        </w:rPr>
        <w:t>便可读出数据，如果不使用索引，则需在磁盘上遍历整个表记录，平均</w:t>
      </w:r>
      <w:r>
        <w:rPr>
          <w:rFonts w:ascii="Arial" w:hAnsi="Arial" w:cs="Arial"/>
          <w:color w:val="333333"/>
          <w:szCs w:val="21"/>
          <w:shd w:val="clear" w:color="auto" w:fill="FFFFFF"/>
        </w:rPr>
        <w:t>io</w:t>
      </w:r>
      <w:r>
        <w:rPr>
          <w:rFonts w:ascii="Arial" w:hAnsi="Arial" w:cs="Arial"/>
          <w:color w:val="333333"/>
          <w:szCs w:val="21"/>
          <w:shd w:val="clear" w:color="auto" w:fill="FFFFFF"/>
        </w:rPr>
        <w:t>次数为</w:t>
      </w:r>
      <w:r>
        <w:rPr>
          <w:rFonts w:ascii="Arial" w:hAnsi="Arial" w:cs="Arial"/>
          <w:color w:val="333333"/>
          <w:szCs w:val="21"/>
          <w:shd w:val="clear" w:color="auto" w:fill="FFFFFF"/>
        </w:rPr>
        <w:t>n/2</w:t>
      </w:r>
      <w:r>
        <w:rPr>
          <w:rFonts w:ascii="Arial" w:hAnsi="Arial" w:cs="Arial"/>
          <w:color w:val="333333"/>
          <w:szCs w:val="21"/>
          <w:shd w:val="clear" w:color="auto" w:fill="FFFFFF"/>
        </w:rPr>
        <w:t>（</w:t>
      </w:r>
      <w:r>
        <w:rPr>
          <w:rFonts w:ascii="Arial" w:hAnsi="Arial" w:cs="Arial"/>
          <w:color w:val="333333"/>
          <w:szCs w:val="21"/>
          <w:shd w:val="clear" w:color="auto" w:fill="FFFFFF"/>
        </w:rPr>
        <w:t>n</w:t>
      </w:r>
      <w:r>
        <w:rPr>
          <w:rFonts w:ascii="Arial" w:hAnsi="Arial" w:cs="Arial"/>
          <w:color w:val="333333"/>
          <w:szCs w:val="21"/>
          <w:shd w:val="clear" w:color="auto" w:fill="FFFFFF"/>
        </w:rPr>
        <w:t>为表记录数）。显而易见，使用索引可以极大加快查询的速度。</w:t>
      </w:r>
      <w:r>
        <w:rPr>
          <w:rFonts w:ascii="Arial" w:hAnsi="Arial" w:cs="Arial"/>
          <w:color w:val="333333"/>
          <w:szCs w:val="21"/>
        </w:rPr>
        <w:br/>
      </w:r>
      <w:r>
        <w:rPr>
          <w:rFonts w:ascii="Arial" w:hAnsi="Arial" w:cs="Arial"/>
          <w:color w:val="333333"/>
          <w:szCs w:val="21"/>
          <w:shd w:val="clear" w:color="auto" w:fill="FFFFFF"/>
        </w:rPr>
        <w:t>    </w:t>
      </w:r>
      <w:r>
        <w:rPr>
          <w:rFonts w:ascii="Arial" w:hAnsi="Arial" w:cs="Arial"/>
          <w:color w:val="333333"/>
          <w:szCs w:val="21"/>
          <w:shd w:val="clear" w:color="auto" w:fill="FFFFFF"/>
        </w:rPr>
        <w:t>以上是通过主索引的方式查找记录，但是在实际使用中，往往有通过其他字段查询的需求，如通过查询课程名找到相关记录，由于课程名不是主键，不能利用主索引加速查询，因此为了加快查询速度，可以对课程名创建辅助索引。辅助索引结构如下：</w:t>
      </w:r>
    </w:p>
    <w:p w:rsidR="006A1E99" w:rsidRDefault="006A1E99" w:rsidP="006A1E99">
      <w:r>
        <w:rPr>
          <w:noProof/>
        </w:rPr>
        <w:drawing>
          <wp:inline distT="0" distB="0" distL="0" distR="0" wp14:anchorId="16B2B676" wp14:editId="378CA915">
            <wp:extent cx="5274310" cy="23317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331720"/>
                    </a:xfrm>
                    <a:prstGeom prst="rect">
                      <a:avLst/>
                    </a:prstGeom>
                  </pic:spPr>
                </pic:pic>
              </a:graphicData>
            </a:graphic>
          </wp:inline>
        </w:drawing>
      </w:r>
    </w:p>
    <w:p w:rsidR="006A1E99" w:rsidRDefault="006A1E99" w:rsidP="006A1E99">
      <w:pPr>
        <w:rPr>
          <w:rFonts w:ascii="Arial" w:hAnsi="Arial" w:cs="Arial"/>
          <w:color w:val="333333"/>
          <w:szCs w:val="21"/>
          <w:shd w:val="clear" w:color="auto" w:fill="FFFFFF"/>
        </w:rPr>
      </w:pPr>
      <w:r>
        <w:rPr>
          <w:rFonts w:ascii="Arial" w:hAnsi="Arial" w:cs="Arial"/>
          <w:color w:val="333333"/>
          <w:szCs w:val="21"/>
          <w:shd w:val="clear" w:color="auto" w:fill="FFFFFF"/>
        </w:rPr>
        <w:t>从上图可以看出，辅助索引依然是一棵</w:t>
      </w:r>
      <w:r>
        <w:rPr>
          <w:rFonts w:ascii="Arial" w:hAnsi="Arial" w:cs="Arial"/>
          <w:color w:val="333333"/>
          <w:szCs w:val="21"/>
          <w:shd w:val="clear" w:color="auto" w:fill="FFFFFF"/>
        </w:rPr>
        <w:t>B+</w:t>
      </w:r>
      <w:r>
        <w:rPr>
          <w:rFonts w:ascii="Arial" w:hAnsi="Arial" w:cs="Arial"/>
          <w:color w:val="333333"/>
          <w:szCs w:val="21"/>
          <w:shd w:val="clear" w:color="auto" w:fill="FFFFFF"/>
        </w:rPr>
        <w:t>树，和主索引不同的是，辅助索引的叶子结点的值不是一条记录的完整数据，而是存的记录对应的主键值，因此，要查找某条记录的完整值还需要到主索引上去查询。如</w:t>
      </w:r>
      <w:r>
        <w:rPr>
          <w:rFonts w:ascii="Arial" w:hAnsi="Arial" w:cs="Arial"/>
          <w:color w:val="333333"/>
          <w:szCs w:val="21"/>
          <w:shd w:val="clear" w:color="auto" w:fill="FFFFFF"/>
        </w:rPr>
        <w:t>sql</w:t>
      </w:r>
      <w:r>
        <w:rPr>
          <w:rFonts w:ascii="Arial" w:hAnsi="Arial" w:cs="Arial"/>
          <w:color w:val="333333"/>
          <w:szCs w:val="21"/>
          <w:shd w:val="clear" w:color="auto" w:fill="FFFFFF"/>
        </w:rPr>
        <w:t>语句</w:t>
      </w:r>
      <w:r>
        <w:rPr>
          <w:rFonts w:ascii="Arial" w:hAnsi="Arial" w:cs="Arial"/>
          <w:color w:val="333333"/>
          <w:szCs w:val="21"/>
          <w:shd w:val="clear" w:color="auto" w:fill="FFFFFF"/>
        </w:rPr>
        <w:t>'select * from course where name="</w:t>
      </w:r>
      <w:r>
        <w:rPr>
          <w:rFonts w:ascii="Arial" w:hAnsi="Arial" w:cs="Arial"/>
          <w:color w:val="333333"/>
          <w:szCs w:val="21"/>
          <w:shd w:val="clear" w:color="auto" w:fill="FFFFFF"/>
        </w:rPr>
        <w:t>数据结构</w:t>
      </w:r>
      <w:r>
        <w:rPr>
          <w:rFonts w:ascii="Arial" w:hAnsi="Arial" w:cs="Arial"/>
          <w:color w:val="333333"/>
          <w:szCs w:val="21"/>
          <w:shd w:val="clear" w:color="auto" w:fill="FFFFFF"/>
        </w:rPr>
        <w:t>"'</w:t>
      </w:r>
      <w:r>
        <w:rPr>
          <w:rFonts w:ascii="Arial" w:hAnsi="Arial" w:cs="Arial"/>
          <w:color w:val="333333"/>
          <w:szCs w:val="21"/>
          <w:shd w:val="clear" w:color="auto" w:fill="FFFFFF"/>
        </w:rPr>
        <w:t>的执行过程：首先通过图</w:t>
      </w:r>
      <w:r>
        <w:rPr>
          <w:rFonts w:ascii="Arial" w:hAnsi="Arial" w:cs="Arial"/>
          <w:color w:val="333333"/>
          <w:szCs w:val="21"/>
          <w:shd w:val="clear" w:color="auto" w:fill="FFFFFF"/>
        </w:rPr>
        <w:t>3</w:t>
      </w:r>
      <w:r>
        <w:rPr>
          <w:rFonts w:ascii="Arial" w:hAnsi="Arial" w:cs="Arial"/>
          <w:color w:val="333333"/>
          <w:szCs w:val="21"/>
          <w:shd w:val="clear" w:color="auto" w:fill="FFFFFF"/>
        </w:rPr>
        <w:t>中辅助索引找到</w:t>
      </w:r>
      <w:r>
        <w:rPr>
          <w:rFonts w:ascii="Arial" w:hAnsi="Arial" w:cs="Arial"/>
          <w:color w:val="333333"/>
          <w:szCs w:val="21"/>
          <w:shd w:val="clear" w:color="auto" w:fill="FFFFFF"/>
        </w:rPr>
        <w:t>'</w:t>
      </w:r>
      <w:r>
        <w:rPr>
          <w:rFonts w:ascii="Arial" w:hAnsi="Arial" w:cs="Arial"/>
          <w:color w:val="333333"/>
          <w:szCs w:val="21"/>
          <w:shd w:val="clear" w:color="auto" w:fill="FFFFFF"/>
        </w:rPr>
        <w:t>数据结构</w:t>
      </w:r>
      <w:r>
        <w:rPr>
          <w:rFonts w:ascii="Arial" w:hAnsi="Arial" w:cs="Arial"/>
          <w:color w:val="333333"/>
          <w:szCs w:val="21"/>
          <w:shd w:val="clear" w:color="auto" w:fill="FFFFFF"/>
        </w:rPr>
        <w:t>'</w:t>
      </w:r>
      <w:r>
        <w:rPr>
          <w:rFonts w:ascii="Arial" w:hAnsi="Arial" w:cs="Arial"/>
          <w:color w:val="333333"/>
          <w:szCs w:val="21"/>
          <w:shd w:val="clear" w:color="auto" w:fill="FFFFFF"/>
        </w:rPr>
        <w:t>对应的主键</w:t>
      </w:r>
      <w:r>
        <w:rPr>
          <w:rFonts w:ascii="Arial" w:hAnsi="Arial" w:cs="Arial"/>
          <w:color w:val="333333"/>
          <w:szCs w:val="21"/>
          <w:shd w:val="clear" w:color="auto" w:fill="FFFFFF"/>
        </w:rPr>
        <w:t>'111'</w:t>
      </w:r>
      <w:r>
        <w:rPr>
          <w:rFonts w:ascii="Arial" w:hAnsi="Arial" w:cs="Arial"/>
          <w:color w:val="333333"/>
          <w:szCs w:val="21"/>
          <w:shd w:val="clear" w:color="auto" w:fill="FFFFFF"/>
        </w:rPr>
        <w:t>，然后拿着主键到图一中的主索引查找完整数据。</w:t>
      </w:r>
      <w:r>
        <w:rPr>
          <w:rFonts w:ascii="Arial" w:hAnsi="Arial" w:cs="Arial"/>
          <w:color w:val="333333"/>
          <w:szCs w:val="21"/>
        </w:rPr>
        <w:br/>
      </w:r>
      <w:r>
        <w:rPr>
          <w:rFonts w:ascii="Arial" w:hAnsi="Arial" w:cs="Arial"/>
          <w:color w:val="333333"/>
          <w:szCs w:val="21"/>
          <w:shd w:val="clear" w:color="auto" w:fill="FFFFFF"/>
        </w:rPr>
        <w:t>    </w:t>
      </w:r>
      <w:r>
        <w:rPr>
          <w:rFonts w:ascii="Arial" w:hAnsi="Arial" w:cs="Arial"/>
          <w:color w:val="333333"/>
          <w:szCs w:val="21"/>
          <w:shd w:val="clear" w:color="auto" w:fill="FFFFFF"/>
        </w:rPr>
        <w:t>以上便是辅助索引的执行过程。可以看出每添加一个辅助索引就会增加一棵</w:t>
      </w:r>
      <w:r>
        <w:rPr>
          <w:rFonts w:ascii="Arial" w:hAnsi="Arial" w:cs="Arial"/>
          <w:color w:val="333333"/>
          <w:szCs w:val="21"/>
          <w:shd w:val="clear" w:color="auto" w:fill="FFFFFF"/>
        </w:rPr>
        <w:t>B+</w:t>
      </w:r>
      <w:r>
        <w:rPr>
          <w:rFonts w:ascii="Arial" w:hAnsi="Arial" w:cs="Arial"/>
          <w:color w:val="333333"/>
          <w:szCs w:val="21"/>
          <w:shd w:val="clear" w:color="auto" w:fill="FFFFFF"/>
        </w:rPr>
        <w:t>树，索引带来的好处是提高查询性能，但是对于写入，每插入一条记录需要维护所有</w:t>
      </w:r>
      <w:r>
        <w:rPr>
          <w:rFonts w:ascii="Arial" w:hAnsi="Arial" w:cs="Arial"/>
          <w:color w:val="333333"/>
          <w:szCs w:val="21"/>
          <w:shd w:val="clear" w:color="auto" w:fill="FFFFFF"/>
        </w:rPr>
        <w:t>B+</w:t>
      </w:r>
      <w:r>
        <w:rPr>
          <w:rFonts w:ascii="Arial" w:hAnsi="Arial" w:cs="Arial"/>
          <w:color w:val="333333"/>
          <w:szCs w:val="21"/>
          <w:shd w:val="clear" w:color="auto" w:fill="FFFFFF"/>
        </w:rPr>
        <w:t>树，影响写入性能，因此，索引不能随意添加，应该按需创建。</w:t>
      </w:r>
    </w:p>
    <w:p w:rsidR="004E3EB2" w:rsidRPr="004E3EB2" w:rsidRDefault="004E3EB2" w:rsidP="004E3EB2">
      <w:pPr>
        <w:pStyle w:val="3"/>
      </w:pPr>
      <w:r w:rsidRPr="004E3EB2">
        <w:t>聚簇索引的注意点有哪些？</w:t>
      </w:r>
    </w:p>
    <w:p w:rsidR="004E3EB2" w:rsidRPr="004E3EB2" w:rsidRDefault="004E3EB2" w:rsidP="004E3EB2">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4E3EB2">
        <w:rPr>
          <w:rFonts w:ascii="Lucida Sans Unicode" w:eastAsia="宋体" w:hAnsi="Lucida Sans Unicode" w:cs="Lucida Sans Unicode"/>
          <w:color w:val="1A1A1A"/>
          <w:kern w:val="0"/>
          <w:sz w:val="24"/>
          <w:szCs w:val="24"/>
        </w:rPr>
        <w:t>聚簇索引表最大限度地提高了</w:t>
      </w:r>
      <w:r w:rsidRPr="004E3EB2">
        <w:rPr>
          <w:rFonts w:ascii="Lucida Sans Unicode" w:eastAsia="宋体" w:hAnsi="Lucida Sans Unicode" w:cs="Lucida Sans Unicode"/>
          <w:color w:val="1A1A1A"/>
          <w:kern w:val="0"/>
          <w:sz w:val="24"/>
          <w:szCs w:val="24"/>
        </w:rPr>
        <w:t xml:space="preserve"> I/O </w:t>
      </w:r>
      <w:r w:rsidRPr="004E3EB2">
        <w:rPr>
          <w:rFonts w:ascii="Lucida Sans Unicode" w:eastAsia="宋体" w:hAnsi="Lucida Sans Unicode" w:cs="Lucida Sans Unicode"/>
          <w:color w:val="1A1A1A"/>
          <w:kern w:val="0"/>
          <w:sz w:val="24"/>
          <w:szCs w:val="24"/>
        </w:rPr>
        <w:t>密集型应用的性能，但它也有以下几个限制：</w:t>
      </w:r>
    </w:p>
    <w:p w:rsidR="004E3EB2" w:rsidRPr="004E3EB2" w:rsidRDefault="004E3EB2" w:rsidP="00FA61C5">
      <w:pPr>
        <w:widowControl/>
        <w:numPr>
          <w:ilvl w:val="0"/>
          <w:numId w:val="347"/>
        </w:numPr>
        <w:shd w:val="clear" w:color="auto" w:fill="FFFFFF"/>
        <w:spacing w:before="150" w:after="420"/>
        <w:ind w:left="0"/>
        <w:jc w:val="left"/>
        <w:rPr>
          <w:rFonts w:ascii="Lucida Sans Unicode" w:eastAsia="宋体" w:hAnsi="Lucida Sans Unicode" w:cs="Lucida Sans Unicode"/>
          <w:color w:val="1A1A1A"/>
          <w:kern w:val="0"/>
          <w:szCs w:val="21"/>
        </w:rPr>
      </w:pPr>
      <w:r w:rsidRPr="004E3EB2">
        <w:rPr>
          <w:rFonts w:ascii="Lucida Sans Unicode" w:eastAsia="宋体" w:hAnsi="Lucida Sans Unicode" w:cs="Lucida Sans Unicode"/>
          <w:color w:val="1A1A1A"/>
          <w:kern w:val="0"/>
          <w:szCs w:val="21"/>
        </w:rPr>
        <w:t>1</w:t>
      </w:r>
      <w:r w:rsidRPr="004E3EB2">
        <w:rPr>
          <w:rFonts w:ascii="Lucida Sans Unicode" w:eastAsia="宋体" w:hAnsi="Lucida Sans Unicode" w:cs="Lucida Sans Unicode"/>
          <w:color w:val="1A1A1A"/>
          <w:kern w:val="0"/>
          <w:szCs w:val="21"/>
        </w:rPr>
        <w:t>、插入速度严重依赖于插入顺序，按照主键的顺序插入是最快的方式，否则将会出现页分裂，严重影响性能。因此，对于</w:t>
      </w:r>
      <w:r w:rsidRPr="004E3EB2">
        <w:rPr>
          <w:rFonts w:ascii="Lucida Sans Unicode" w:eastAsia="宋体" w:hAnsi="Lucida Sans Unicode" w:cs="Lucida Sans Unicode"/>
          <w:color w:val="1A1A1A"/>
          <w:kern w:val="0"/>
          <w:szCs w:val="21"/>
        </w:rPr>
        <w:t xml:space="preserve"> InnoDB </w:t>
      </w:r>
      <w:r w:rsidRPr="004E3EB2">
        <w:rPr>
          <w:rFonts w:ascii="Lucida Sans Unicode" w:eastAsia="宋体" w:hAnsi="Lucida Sans Unicode" w:cs="Lucida Sans Unicode"/>
          <w:color w:val="1A1A1A"/>
          <w:kern w:val="0"/>
          <w:szCs w:val="21"/>
        </w:rPr>
        <w:t>表，我们一般都会定义一个自增的</w:t>
      </w:r>
      <w:r w:rsidRPr="004E3EB2">
        <w:rPr>
          <w:rFonts w:ascii="Lucida Sans Unicode" w:eastAsia="宋体" w:hAnsi="Lucida Sans Unicode" w:cs="Lucida Sans Unicode"/>
          <w:color w:val="1A1A1A"/>
          <w:kern w:val="0"/>
          <w:szCs w:val="21"/>
        </w:rPr>
        <w:t xml:space="preserve"> ID </w:t>
      </w:r>
      <w:r w:rsidRPr="004E3EB2">
        <w:rPr>
          <w:rFonts w:ascii="Lucida Sans Unicode" w:eastAsia="宋体" w:hAnsi="Lucida Sans Unicode" w:cs="Lucida Sans Unicode"/>
          <w:color w:val="1A1A1A"/>
          <w:kern w:val="0"/>
          <w:szCs w:val="21"/>
        </w:rPr>
        <w:t>列为主键。</w:t>
      </w:r>
    </w:p>
    <w:p w:rsidR="004E3EB2" w:rsidRPr="004E3EB2" w:rsidRDefault="004E3EB2" w:rsidP="004E3EB2">
      <w:pPr>
        <w:widowControl/>
        <w:shd w:val="clear" w:color="auto" w:fill="F6F6F6"/>
        <w:jc w:val="left"/>
        <w:rPr>
          <w:rFonts w:ascii="Lucida Sans Unicode" w:eastAsia="宋体" w:hAnsi="Lucida Sans Unicode" w:cs="Lucida Sans Unicode"/>
          <w:color w:val="1A1A1A"/>
          <w:kern w:val="0"/>
          <w:szCs w:val="21"/>
        </w:rPr>
      </w:pPr>
      <w:r w:rsidRPr="004E3EB2">
        <w:rPr>
          <w:rFonts w:ascii="Lucida Sans Unicode" w:eastAsia="宋体" w:hAnsi="Lucida Sans Unicode" w:cs="Lucida Sans Unicode"/>
          <w:color w:val="1A1A1A"/>
          <w:kern w:val="0"/>
          <w:szCs w:val="21"/>
        </w:rPr>
        <w:t>关于这一点，可能面试官会换一个问法。例如，为什么主键需要是自增</w:t>
      </w:r>
      <w:r w:rsidRPr="004E3EB2">
        <w:rPr>
          <w:rFonts w:ascii="Lucida Sans Unicode" w:eastAsia="宋体" w:hAnsi="Lucida Sans Unicode" w:cs="Lucida Sans Unicode"/>
          <w:color w:val="1A1A1A"/>
          <w:kern w:val="0"/>
          <w:szCs w:val="21"/>
        </w:rPr>
        <w:t xml:space="preserve"> ID </w:t>
      </w:r>
      <w:r w:rsidRPr="004E3EB2">
        <w:rPr>
          <w:rFonts w:ascii="Lucida Sans Unicode" w:eastAsia="宋体" w:hAnsi="Lucida Sans Unicode" w:cs="Lucida Sans Unicode"/>
          <w:color w:val="1A1A1A"/>
          <w:kern w:val="0"/>
          <w:szCs w:val="21"/>
        </w:rPr>
        <w:t>，又或者为什么主键需要带有时间性关联。</w:t>
      </w:r>
    </w:p>
    <w:p w:rsidR="004E3EB2" w:rsidRPr="004E3EB2" w:rsidRDefault="004E3EB2" w:rsidP="00FA61C5">
      <w:pPr>
        <w:widowControl/>
        <w:numPr>
          <w:ilvl w:val="0"/>
          <w:numId w:val="347"/>
        </w:numPr>
        <w:shd w:val="clear" w:color="auto" w:fill="FFFFFF"/>
        <w:spacing w:before="150" w:after="420"/>
        <w:ind w:left="0"/>
        <w:jc w:val="left"/>
        <w:rPr>
          <w:rFonts w:ascii="Lucida Sans Unicode" w:eastAsia="宋体" w:hAnsi="Lucida Sans Unicode" w:cs="Lucida Sans Unicode"/>
          <w:color w:val="1A1A1A"/>
          <w:kern w:val="0"/>
          <w:szCs w:val="21"/>
        </w:rPr>
      </w:pPr>
      <w:r w:rsidRPr="004E3EB2">
        <w:rPr>
          <w:rFonts w:ascii="Lucida Sans Unicode" w:eastAsia="宋体" w:hAnsi="Lucida Sans Unicode" w:cs="Lucida Sans Unicode"/>
          <w:color w:val="1A1A1A"/>
          <w:kern w:val="0"/>
          <w:szCs w:val="21"/>
        </w:rPr>
        <w:t>2</w:t>
      </w:r>
      <w:r w:rsidRPr="004E3EB2">
        <w:rPr>
          <w:rFonts w:ascii="Lucida Sans Unicode" w:eastAsia="宋体" w:hAnsi="Lucida Sans Unicode" w:cs="Lucida Sans Unicode"/>
          <w:color w:val="1A1A1A"/>
          <w:kern w:val="0"/>
          <w:szCs w:val="21"/>
        </w:rPr>
        <w:t>、更新主键的代价很高，因为将会导致被更新的行移动。因此，对于</w:t>
      </w:r>
      <w:r w:rsidRPr="004E3EB2">
        <w:rPr>
          <w:rFonts w:ascii="Lucida Sans Unicode" w:eastAsia="宋体" w:hAnsi="Lucida Sans Unicode" w:cs="Lucida Sans Unicode"/>
          <w:color w:val="1A1A1A"/>
          <w:kern w:val="0"/>
          <w:szCs w:val="21"/>
        </w:rPr>
        <w:t xml:space="preserve">InnoDB </w:t>
      </w:r>
      <w:r w:rsidRPr="004E3EB2">
        <w:rPr>
          <w:rFonts w:ascii="Lucida Sans Unicode" w:eastAsia="宋体" w:hAnsi="Lucida Sans Unicode" w:cs="Lucida Sans Unicode"/>
          <w:color w:val="1A1A1A"/>
          <w:kern w:val="0"/>
          <w:szCs w:val="21"/>
        </w:rPr>
        <w:t>表，我们一般定义主键为不可更新。</w:t>
      </w:r>
    </w:p>
    <w:p w:rsidR="004E3EB2" w:rsidRPr="004E3EB2" w:rsidRDefault="004E3EB2" w:rsidP="004E3EB2">
      <w:pPr>
        <w:widowControl/>
        <w:shd w:val="clear" w:color="auto" w:fill="F6F6F6"/>
        <w:jc w:val="left"/>
        <w:rPr>
          <w:rFonts w:ascii="Lucida Sans Unicode" w:eastAsia="宋体" w:hAnsi="Lucida Sans Unicode" w:cs="Lucida Sans Unicode"/>
          <w:color w:val="1A1A1A"/>
          <w:kern w:val="0"/>
          <w:szCs w:val="21"/>
        </w:rPr>
      </w:pPr>
      <w:r w:rsidRPr="004E3EB2">
        <w:rPr>
          <w:rFonts w:ascii="Lucida Sans Unicode" w:eastAsia="宋体" w:hAnsi="Lucida Sans Unicode" w:cs="Lucida Sans Unicode"/>
          <w:color w:val="1A1A1A"/>
          <w:kern w:val="0"/>
          <w:szCs w:val="21"/>
        </w:rPr>
        <w:t xml:space="preserve">MySQL </w:t>
      </w:r>
      <w:r w:rsidRPr="004E3EB2">
        <w:rPr>
          <w:rFonts w:ascii="Lucida Sans Unicode" w:eastAsia="宋体" w:hAnsi="Lucida Sans Unicode" w:cs="Lucida Sans Unicode"/>
          <w:color w:val="1A1A1A"/>
          <w:kern w:val="0"/>
          <w:szCs w:val="21"/>
        </w:rPr>
        <w:t>默认情况下，主键是允许更新的。对于</w:t>
      </w:r>
      <w:r w:rsidRPr="004E3EB2">
        <w:rPr>
          <w:rFonts w:ascii="Lucida Sans Unicode" w:eastAsia="宋体" w:hAnsi="Lucida Sans Unicode" w:cs="Lucida Sans Unicode"/>
          <w:color w:val="1A1A1A"/>
          <w:kern w:val="0"/>
          <w:szCs w:val="21"/>
        </w:rPr>
        <w:t xml:space="preserve"> MongoDB </w:t>
      </w:r>
      <w:r w:rsidRPr="004E3EB2">
        <w:rPr>
          <w:rFonts w:ascii="Lucida Sans Unicode" w:eastAsia="宋体" w:hAnsi="Lucida Sans Unicode" w:cs="Lucida Sans Unicode"/>
          <w:color w:val="1A1A1A"/>
          <w:kern w:val="0"/>
          <w:szCs w:val="21"/>
        </w:rPr>
        <w:t>，其</w:t>
      </w:r>
      <w:r w:rsidRPr="004E3EB2">
        <w:rPr>
          <w:rFonts w:ascii="Lucida Sans Unicode" w:eastAsia="宋体" w:hAnsi="Lucida Sans Unicode" w:cs="Lucida Sans Unicode"/>
          <w:color w:val="1A1A1A"/>
          <w:kern w:val="0"/>
          <w:szCs w:val="21"/>
        </w:rPr>
        <w:t xml:space="preserve"> </w:t>
      </w:r>
      <w:r w:rsidRPr="004E3EB2">
        <w:rPr>
          <w:rFonts w:ascii="Lucida Sans Unicode" w:eastAsia="宋体" w:hAnsi="Lucida Sans Unicode" w:cs="Lucida Sans Unicode"/>
          <w:color w:val="1A1A1A"/>
          <w:kern w:val="0"/>
          <w:szCs w:val="21"/>
        </w:rPr>
        <w:t>主键是不允许更新的。</w:t>
      </w:r>
    </w:p>
    <w:p w:rsidR="004E3EB2" w:rsidRPr="004E3EB2" w:rsidRDefault="004E3EB2" w:rsidP="00FA61C5">
      <w:pPr>
        <w:widowControl/>
        <w:numPr>
          <w:ilvl w:val="0"/>
          <w:numId w:val="347"/>
        </w:numPr>
        <w:shd w:val="clear" w:color="auto" w:fill="FFFFFF"/>
        <w:spacing w:before="150" w:after="420"/>
        <w:ind w:left="0"/>
        <w:jc w:val="left"/>
        <w:rPr>
          <w:rFonts w:ascii="Lucida Sans Unicode" w:eastAsia="宋体" w:hAnsi="Lucida Sans Unicode" w:cs="Lucida Sans Unicode"/>
          <w:color w:val="1A1A1A"/>
          <w:kern w:val="0"/>
          <w:szCs w:val="21"/>
        </w:rPr>
      </w:pPr>
      <w:r w:rsidRPr="004E3EB2">
        <w:rPr>
          <w:rFonts w:ascii="Lucida Sans Unicode" w:eastAsia="宋体" w:hAnsi="Lucida Sans Unicode" w:cs="Lucida Sans Unicode"/>
          <w:color w:val="1A1A1A"/>
          <w:kern w:val="0"/>
          <w:szCs w:val="21"/>
        </w:rPr>
        <w:t>3</w:t>
      </w:r>
      <w:r w:rsidRPr="004E3EB2">
        <w:rPr>
          <w:rFonts w:ascii="Lucida Sans Unicode" w:eastAsia="宋体" w:hAnsi="Lucida Sans Unicode" w:cs="Lucida Sans Unicode"/>
          <w:color w:val="1A1A1A"/>
          <w:kern w:val="0"/>
          <w:szCs w:val="21"/>
        </w:rPr>
        <w:t>、二级索引访问需要两次索引查找，第一次找到主键值，第二次根据主键值找到行数据。</w:t>
      </w:r>
    </w:p>
    <w:p w:rsidR="004E3EB2" w:rsidRPr="004E3EB2" w:rsidRDefault="004E3EB2" w:rsidP="004E3EB2">
      <w:pPr>
        <w:widowControl/>
        <w:shd w:val="clear" w:color="auto" w:fill="F6F6F6"/>
        <w:jc w:val="left"/>
        <w:rPr>
          <w:rFonts w:ascii="Lucida Sans Unicode" w:eastAsia="宋体" w:hAnsi="Lucida Sans Unicode" w:cs="Lucida Sans Unicode"/>
          <w:color w:val="1A1A1A"/>
          <w:kern w:val="0"/>
          <w:szCs w:val="21"/>
        </w:rPr>
      </w:pPr>
      <w:r w:rsidRPr="004E3EB2">
        <w:rPr>
          <w:rFonts w:ascii="Lucida Sans Unicode" w:eastAsia="宋体" w:hAnsi="Lucida Sans Unicode" w:cs="Lucida Sans Unicode"/>
          <w:color w:val="1A1A1A"/>
          <w:kern w:val="0"/>
          <w:szCs w:val="21"/>
        </w:rPr>
        <w:t>当然，有一种情况可以无需二次查找，基于非主键索引查询，但是查询字段只有主键</w:t>
      </w:r>
      <w:r w:rsidRPr="004E3EB2">
        <w:rPr>
          <w:rFonts w:ascii="Lucida Sans Unicode" w:eastAsia="宋体" w:hAnsi="Lucida Sans Unicode" w:cs="Lucida Sans Unicode"/>
          <w:color w:val="1A1A1A"/>
          <w:kern w:val="0"/>
          <w:szCs w:val="21"/>
        </w:rPr>
        <w:t xml:space="preserve"> ID </w:t>
      </w:r>
      <w:r w:rsidRPr="004E3EB2">
        <w:rPr>
          <w:rFonts w:ascii="Lucida Sans Unicode" w:eastAsia="宋体" w:hAnsi="Lucida Sans Unicode" w:cs="Lucida Sans Unicode"/>
          <w:color w:val="1A1A1A"/>
          <w:kern w:val="0"/>
          <w:szCs w:val="21"/>
        </w:rPr>
        <w:t>，那么在二级索引中就可以查找到。</w:t>
      </w:r>
    </w:p>
    <w:p w:rsidR="004E3EB2" w:rsidRPr="004E3EB2" w:rsidRDefault="004E3EB2" w:rsidP="00FA61C5">
      <w:pPr>
        <w:widowControl/>
        <w:numPr>
          <w:ilvl w:val="0"/>
          <w:numId w:val="347"/>
        </w:numPr>
        <w:shd w:val="clear" w:color="auto" w:fill="FFFFFF"/>
        <w:spacing w:before="150" w:after="420"/>
        <w:ind w:left="0"/>
        <w:jc w:val="left"/>
        <w:rPr>
          <w:rFonts w:ascii="Lucida Sans Unicode" w:eastAsia="宋体" w:hAnsi="Lucida Sans Unicode" w:cs="Lucida Sans Unicode"/>
          <w:color w:val="1A1A1A"/>
          <w:kern w:val="0"/>
          <w:szCs w:val="21"/>
        </w:rPr>
      </w:pPr>
      <w:r w:rsidRPr="004E3EB2">
        <w:rPr>
          <w:rFonts w:ascii="Lucida Sans Unicode" w:eastAsia="宋体" w:hAnsi="Lucida Sans Unicode" w:cs="Lucida Sans Unicode"/>
          <w:color w:val="1A1A1A"/>
          <w:kern w:val="0"/>
          <w:szCs w:val="21"/>
        </w:rPr>
        <w:t>4</w:t>
      </w:r>
      <w:r w:rsidRPr="004E3EB2">
        <w:rPr>
          <w:rFonts w:ascii="Lucida Sans Unicode" w:eastAsia="宋体" w:hAnsi="Lucida Sans Unicode" w:cs="Lucida Sans Unicode"/>
          <w:color w:val="1A1A1A"/>
          <w:kern w:val="0"/>
          <w:szCs w:val="21"/>
        </w:rPr>
        <w:t>、主键</w:t>
      </w:r>
      <w:r w:rsidRPr="004E3EB2">
        <w:rPr>
          <w:rFonts w:ascii="Lucida Sans Unicode" w:eastAsia="宋体" w:hAnsi="Lucida Sans Unicode" w:cs="Lucida Sans Unicode"/>
          <w:color w:val="1A1A1A"/>
          <w:kern w:val="0"/>
          <w:szCs w:val="21"/>
        </w:rPr>
        <w:t xml:space="preserve"> ID </w:t>
      </w:r>
      <w:r w:rsidRPr="004E3EB2">
        <w:rPr>
          <w:rFonts w:ascii="Lucida Sans Unicode" w:eastAsia="宋体" w:hAnsi="Lucida Sans Unicode" w:cs="Lucida Sans Unicode"/>
          <w:color w:val="1A1A1A"/>
          <w:kern w:val="0"/>
          <w:szCs w:val="21"/>
        </w:rPr>
        <w:t>建议使用整型。因为，每个主键索引的</w:t>
      </w:r>
      <w:r w:rsidRPr="004E3EB2">
        <w:rPr>
          <w:rFonts w:ascii="Lucida Sans Unicode" w:eastAsia="宋体" w:hAnsi="Lucida Sans Unicode" w:cs="Lucida Sans Unicode"/>
          <w:color w:val="1A1A1A"/>
          <w:kern w:val="0"/>
          <w:szCs w:val="21"/>
        </w:rPr>
        <w:t xml:space="preserve"> B+Tree </w:t>
      </w:r>
      <w:r w:rsidRPr="004E3EB2">
        <w:rPr>
          <w:rFonts w:ascii="Lucida Sans Unicode" w:eastAsia="宋体" w:hAnsi="Lucida Sans Unicode" w:cs="Lucida Sans Unicode"/>
          <w:color w:val="1A1A1A"/>
          <w:kern w:val="0"/>
          <w:szCs w:val="21"/>
        </w:rPr>
        <w:t>节点的键值可以存储更多主键</w:t>
      </w:r>
      <w:r w:rsidRPr="004E3EB2">
        <w:rPr>
          <w:rFonts w:ascii="Lucida Sans Unicode" w:eastAsia="宋体" w:hAnsi="Lucida Sans Unicode" w:cs="Lucida Sans Unicode"/>
          <w:color w:val="1A1A1A"/>
          <w:kern w:val="0"/>
          <w:szCs w:val="21"/>
        </w:rPr>
        <w:t xml:space="preserve"> ID </w:t>
      </w:r>
      <w:r w:rsidRPr="004E3EB2">
        <w:rPr>
          <w:rFonts w:ascii="Lucida Sans Unicode" w:eastAsia="宋体" w:hAnsi="Lucida Sans Unicode" w:cs="Lucida Sans Unicode"/>
          <w:color w:val="1A1A1A"/>
          <w:kern w:val="0"/>
          <w:szCs w:val="21"/>
        </w:rPr>
        <w:t>，每个非主键索引的</w:t>
      </w:r>
      <w:r w:rsidRPr="004E3EB2">
        <w:rPr>
          <w:rFonts w:ascii="Lucida Sans Unicode" w:eastAsia="宋体" w:hAnsi="Lucida Sans Unicode" w:cs="Lucida Sans Unicode"/>
          <w:color w:val="1A1A1A"/>
          <w:kern w:val="0"/>
          <w:szCs w:val="21"/>
        </w:rPr>
        <w:t xml:space="preserve"> B+Tree </w:t>
      </w:r>
      <w:r w:rsidRPr="004E3EB2">
        <w:rPr>
          <w:rFonts w:ascii="Lucida Sans Unicode" w:eastAsia="宋体" w:hAnsi="Lucida Sans Unicode" w:cs="Lucida Sans Unicode"/>
          <w:color w:val="1A1A1A"/>
          <w:kern w:val="0"/>
          <w:szCs w:val="21"/>
        </w:rPr>
        <w:t>节点的数据可以存储更多主键</w:t>
      </w:r>
      <w:r w:rsidRPr="004E3EB2">
        <w:rPr>
          <w:rFonts w:ascii="Lucida Sans Unicode" w:eastAsia="宋体" w:hAnsi="Lucida Sans Unicode" w:cs="Lucida Sans Unicode"/>
          <w:color w:val="1A1A1A"/>
          <w:kern w:val="0"/>
          <w:szCs w:val="21"/>
        </w:rPr>
        <w:t xml:space="preserve"> ID </w:t>
      </w:r>
      <w:r w:rsidRPr="004E3EB2">
        <w:rPr>
          <w:rFonts w:ascii="Lucida Sans Unicode" w:eastAsia="宋体" w:hAnsi="Lucida Sans Unicode" w:cs="Lucida Sans Unicode"/>
          <w:color w:val="1A1A1A"/>
          <w:kern w:val="0"/>
          <w:szCs w:val="21"/>
        </w:rPr>
        <w:t>。</w:t>
      </w:r>
    </w:p>
    <w:p w:rsidR="008E7730" w:rsidRDefault="008E7730" w:rsidP="008E7730">
      <w:pPr>
        <w:pStyle w:val="3"/>
      </w:pPr>
      <w:r>
        <w:t> </w:t>
      </w:r>
      <w:r>
        <w:rPr>
          <w:rStyle w:val="a4"/>
          <w:rFonts w:ascii="Lucida Sans Unicode" w:hAnsi="Lucida Sans Unicode" w:cs="Lucida Sans Unicode"/>
          <w:color w:val="1A1A1A"/>
        </w:rPr>
        <w:t xml:space="preserve">MyISAM </w:t>
      </w:r>
      <w:r>
        <w:rPr>
          <w:rStyle w:val="a4"/>
          <w:rFonts w:ascii="Lucida Sans Unicode" w:hAnsi="Lucida Sans Unicode" w:cs="Lucida Sans Unicode"/>
          <w:color w:val="1A1A1A"/>
        </w:rPr>
        <w:t>索引实现？</w:t>
      </w:r>
    </w:p>
    <w:p w:rsidR="008E7730" w:rsidRDefault="008E7730" w:rsidP="00FA61C5">
      <w:pPr>
        <w:pStyle w:val="a3"/>
        <w:numPr>
          <w:ilvl w:val="0"/>
          <w:numId w:val="347"/>
        </w:numPr>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MyISAM </w:t>
      </w:r>
      <w:r>
        <w:rPr>
          <w:rFonts w:ascii="Lucida Sans Unicode" w:hAnsi="Lucida Sans Unicode" w:cs="Lucida Sans Unicode"/>
          <w:color w:val="1A1A1A"/>
        </w:rPr>
        <w:t>索引的实现，和</w:t>
      </w:r>
      <w:r>
        <w:rPr>
          <w:rFonts w:ascii="Lucida Sans Unicode" w:hAnsi="Lucida Sans Unicode" w:cs="Lucida Sans Unicode"/>
          <w:color w:val="1A1A1A"/>
        </w:rPr>
        <w:t xml:space="preserve"> InnoDB </w:t>
      </w:r>
      <w:r>
        <w:rPr>
          <w:rFonts w:ascii="Lucida Sans Unicode" w:hAnsi="Lucida Sans Unicode" w:cs="Lucida Sans Unicode"/>
          <w:color w:val="1A1A1A"/>
        </w:rPr>
        <w:t>索引的实现是一样使用</w:t>
      </w:r>
      <w:r>
        <w:rPr>
          <w:rFonts w:ascii="Lucida Sans Unicode" w:hAnsi="Lucida Sans Unicode" w:cs="Lucida Sans Unicode"/>
          <w:color w:val="1A1A1A"/>
        </w:rPr>
        <w:t xml:space="preserve"> B+Tree </w:t>
      </w:r>
      <w:r>
        <w:rPr>
          <w:rFonts w:ascii="Lucida Sans Unicode" w:hAnsi="Lucida Sans Unicode" w:cs="Lucida Sans Unicode"/>
          <w:color w:val="1A1A1A"/>
        </w:rPr>
        <w:t>，</w:t>
      </w:r>
      <w:r>
        <w:rPr>
          <w:rStyle w:val="a4"/>
          <w:rFonts w:ascii="Lucida Sans Unicode" w:hAnsi="Lucida Sans Unicode" w:cs="Lucida Sans Unicode"/>
          <w:color w:val="1A1A1A"/>
        </w:rPr>
        <w:t>差别在于</w:t>
      </w:r>
      <w:r>
        <w:rPr>
          <w:rStyle w:val="a4"/>
          <w:rFonts w:ascii="Lucida Sans Unicode" w:hAnsi="Lucida Sans Unicode" w:cs="Lucida Sans Unicode"/>
          <w:color w:val="1A1A1A"/>
        </w:rPr>
        <w:t xml:space="preserve"> MyISAM </w:t>
      </w:r>
      <w:r>
        <w:rPr>
          <w:rStyle w:val="a4"/>
          <w:rFonts w:ascii="Lucida Sans Unicode" w:hAnsi="Lucida Sans Unicode" w:cs="Lucida Sans Unicode"/>
          <w:color w:val="1A1A1A"/>
        </w:rPr>
        <w:t>索引文件和数据文件是分离的，索引文件仅保存数据记录的地址</w:t>
      </w:r>
      <w:r>
        <w:rPr>
          <w:rFonts w:ascii="Lucida Sans Unicode" w:hAnsi="Lucida Sans Unicode" w:cs="Lucida Sans Unicode"/>
          <w:color w:val="1A1A1A"/>
        </w:rPr>
        <w:t>。</w:t>
      </w:r>
    </w:p>
    <w:p w:rsidR="008E7730" w:rsidRDefault="008E7730" w:rsidP="00FA61C5">
      <w:pPr>
        <w:pStyle w:val="a3"/>
        <w:numPr>
          <w:ilvl w:val="0"/>
          <w:numId w:val="347"/>
        </w:numPr>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1</w:t>
      </w:r>
      <w:r>
        <w:rPr>
          <w:rFonts w:ascii="Lucida Sans Unicode" w:hAnsi="Lucida Sans Unicode" w:cs="Lucida Sans Unicode"/>
          <w:color w:val="1A1A1A"/>
        </w:rPr>
        <w:t>）主键索引：</w:t>
      </w:r>
    </w:p>
    <w:p w:rsidR="008E7730" w:rsidRDefault="008E7730" w:rsidP="00FA61C5">
      <w:pPr>
        <w:pStyle w:val="a3"/>
        <w:numPr>
          <w:ilvl w:val="0"/>
          <w:numId w:val="347"/>
        </w:numPr>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MyISAM</w:t>
      </w:r>
      <w:r>
        <w:rPr>
          <w:rFonts w:ascii="Lucida Sans Unicode" w:hAnsi="Lucida Sans Unicode" w:cs="Lucida Sans Unicode"/>
          <w:color w:val="1A1A1A"/>
        </w:rPr>
        <w:t>引</w:t>
      </w:r>
      <w:r>
        <w:rPr>
          <w:rFonts w:ascii="Lucida Sans Unicode" w:hAnsi="Lucida Sans Unicode" w:cs="Lucida Sans Unicode"/>
          <w:color w:val="1A1A1A"/>
        </w:rPr>
        <w:t xml:space="preserve"> </w:t>
      </w:r>
      <w:r>
        <w:rPr>
          <w:rFonts w:ascii="Lucida Sans Unicode" w:hAnsi="Lucida Sans Unicode" w:cs="Lucida Sans Unicode"/>
          <w:color w:val="1A1A1A"/>
        </w:rPr>
        <w:t>擎使用</w:t>
      </w:r>
      <w:r>
        <w:rPr>
          <w:rFonts w:ascii="Lucida Sans Unicode" w:hAnsi="Lucida Sans Unicode" w:cs="Lucida Sans Unicode"/>
          <w:color w:val="1A1A1A"/>
        </w:rPr>
        <w:t>B+Tree</w:t>
      </w:r>
      <w:r>
        <w:rPr>
          <w:rFonts w:ascii="Lucida Sans Unicode" w:hAnsi="Lucida Sans Unicode" w:cs="Lucida Sans Unicode"/>
          <w:color w:val="1A1A1A"/>
        </w:rPr>
        <w:t>作为索引结构，</w:t>
      </w:r>
      <w:r>
        <w:rPr>
          <w:rStyle w:val="a4"/>
          <w:rFonts w:ascii="Lucida Sans Unicode" w:hAnsi="Lucida Sans Unicode" w:cs="Lucida Sans Unicode"/>
          <w:color w:val="1A1A1A"/>
        </w:rPr>
        <w:t>叶节点的</w:t>
      </w:r>
      <w:r>
        <w:rPr>
          <w:rStyle w:val="a4"/>
          <w:rFonts w:ascii="Lucida Sans Unicode" w:hAnsi="Lucida Sans Unicode" w:cs="Lucida Sans Unicode"/>
          <w:color w:val="1A1A1A"/>
        </w:rPr>
        <w:t>data</w:t>
      </w:r>
      <w:r>
        <w:rPr>
          <w:rStyle w:val="a4"/>
          <w:rFonts w:ascii="Lucida Sans Unicode" w:hAnsi="Lucida Sans Unicode" w:cs="Lucida Sans Unicode"/>
          <w:color w:val="1A1A1A"/>
        </w:rPr>
        <w:t>域存放的是数据记录的地址</w:t>
      </w:r>
      <w:r>
        <w:rPr>
          <w:rFonts w:ascii="Lucida Sans Unicode" w:hAnsi="Lucida Sans Unicode" w:cs="Lucida Sans Unicode"/>
          <w:color w:val="1A1A1A"/>
        </w:rPr>
        <w:t>。下图是</w:t>
      </w:r>
      <w:r>
        <w:rPr>
          <w:rFonts w:ascii="Lucida Sans Unicode" w:hAnsi="Lucida Sans Unicode" w:cs="Lucida Sans Unicode"/>
          <w:color w:val="1A1A1A"/>
        </w:rPr>
        <w:t>MyISAM</w:t>
      </w:r>
      <w:r>
        <w:rPr>
          <w:rFonts w:ascii="Lucida Sans Unicode" w:hAnsi="Lucida Sans Unicode" w:cs="Lucida Sans Unicode"/>
          <w:color w:val="1A1A1A"/>
        </w:rPr>
        <w:t>主键索引的原理图</w:t>
      </w:r>
    </w:p>
    <w:p w:rsidR="00845746" w:rsidRDefault="008E7730" w:rsidP="006A1E99">
      <w:pPr>
        <w:rPr>
          <w:rFonts w:ascii="Arial" w:hAnsi="Arial" w:cs="Arial"/>
          <w:color w:val="333333"/>
          <w:szCs w:val="21"/>
          <w:shd w:val="clear" w:color="auto" w:fill="FFFFFF"/>
        </w:rPr>
      </w:pPr>
      <w:r>
        <w:rPr>
          <w:noProof/>
        </w:rPr>
        <w:drawing>
          <wp:inline distT="0" distB="0" distL="0" distR="0" wp14:anchorId="1D393851" wp14:editId="1C720DEE">
            <wp:extent cx="5274310" cy="3515995"/>
            <wp:effectExtent l="0" t="0" r="2540"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515995"/>
                    </a:xfrm>
                    <a:prstGeom prst="rect">
                      <a:avLst/>
                    </a:prstGeom>
                  </pic:spPr>
                </pic:pic>
              </a:graphicData>
            </a:graphic>
          </wp:inline>
        </w:drawing>
      </w:r>
    </w:p>
    <w:p w:rsidR="00BD79AE" w:rsidRPr="00BD79AE" w:rsidRDefault="00BD79AE" w:rsidP="00FA61C5">
      <w:pPr>
        <w:widowControl/>
        <w:numPr>
          <w:ilvl w:val="0"/>
          <w:numId w:val="349"/>
        </w:numPr>
        <w:shd w:val="clear" w:color="auto" w:fill="FFFFFF"/>
        <w:ind w:left="0"/>
        <w:jc w:val="left"/>
        <w:rPr>
          <w:rFonts w:ascii="Lucida Sans Unicode" w:eastAsia="宋体" w:hAnsi="Lucida Sans Unicode" w:cs="Lucida Sans Unicode"/>
          <w:color w:val="1A1A1A"/>
          <w:kern w:val="0"/>
          <w:szCs w:val="21"/>
        </w:rPr>
      </w:pPr>
      <w:r w:rsidRPr="00BD79AE">
        <w:rPr>
          <w:rFonts w:ascii="Lucida Sans Unicode" w:eastAsia="宋体" w:hAnsi="Lucida Sans Unicode" w:cs="Lucida Sans Unicode"/>
          <w:color w:val="1A1A1A"/>
          <w:kern w:val="0"/>
          <w:szCs w:val="21"/>
        </w:rPr>
        <w:t>这里设表一共有三列，假设我们以</w:t>
      </w:r>
      <w:r w:rsidRPr="00BD79AE">
        <w:rPr>
          <w:rFonts w:ascii="Lucida Sans Unicode" w:eastAsia="宋体" w:hAnsi="Lucida Sans Unicode" w:cs="Lucida Sans Unicode"/>
          <w:color w:val="1A1A1A"/>
          <w:kern w:val="0"/>
          <w:szCs w:val="21"/>
        </w:rPr>
        <w:t xml:space="preserve"> Col1 </w:t>
      </w:r>
      <w:r w:rsidRPr="00BD79AE">
        <w:rPr>
          <w:rFonts w:ascii="Lucida Sans Unicode" w:eastAsia="宋体" w:hAnsi="Lucida Sans Unicode" w:cs="Lucida Sans Unicode"/>
          <w:color w:val="1A1A1A"/>
          <w:kern w:val="0"/>
          <w:szCs w:val="21"/>
        </w:rPr>
        <w:t>为主键，上图是一个</w:t>
      </w:r>
      <w:r w:rsidRPr="00BD79AE">
        <w:rPr>
          <w:rFonts w:ascii="Lucida Sans Unicode" w:eastAsia="宋体" w:hAnsi="Lucida Sans Unicode" w:cs="Lucida Sans Unicode"/>
          <w:color w:val="1A1A1A"/>
          <w:kern w:val="0"/>
          <w:szCs w:val="21"/>
        </w:rPr>
        <w:t xml:space="preserve"> MyISAM </w:t>
      </w:r>
      <w:r w:rsidRPr="00BD79AE">
        <w:rPr>
          <w:rFonts w:ascii="Lucida Sans Unicode" w:eastAsia="宋体" w:hAnsi="Lucida Sans Unicode" w:cs="Lucida Sans Unicode"/>
          <w:color w:val="1A1A1A"/>
          <w:kern w:val="0"/>
          <w:szCs w:val="21"/>
        </w:rPr>
        <w:t>表的主索引（</w:t>
      </w:r>
      <w:r w:rsidRPr="00BD79AE">
        <w:rPr>
          <w:rFonts w:ascii="Lucida Sans Unicode" w:eastAsia="宋体" w:hAnsi="Lucida Sans Unicode" w:cs="Lucida Sans Unicode"/>
          <w:color w:val="1A1A1A"/>
          <w:kern w:val="0"/>
          <w:szCs w:val="21"/>
        </w:rPr>
        <w:t>Primary key</w:t>
      </w:r>
      <w:r w:rsidRPr="00BD79AE">
        <w:rPr>
          <w:rFonts w:ascii="Lucida Sans Unicode" w:eastAsia="宋体" w:hAnsi="Lucida Sans Unicode" w:cs="Lucida Sans Unicode"/>
          <w:color w:val="1A1A1A"/>
          <w:kern w:val="0"/>
          <w:szCs w:val="21"/>
        </w:rPr>
        <w:t>）示意。可以看出</w:t>
      </w:r>
      <w:r w:rsidRPr="00BD79AE">
        <w:rPr>
          <w:rFonts w:ascii="Lucida Sans Unicode" w:eastAsia="宋体" w:hAnsi="Lucida Sans Unicode" w:cs="Lucida Sans Unicode"/>
          <w:color w:val="1A1A1A"/>
          <w:kern w:val="0"/>
          <w:szCs w:val="21"/>
        </w:rPr>
        <w:t xml:space="preserve"> MyISAM </w:t>
      </w:r>
      <w:r w:rsidRPr="00BD79AE">
        <w:rPr>
          <w:rFonts w:ascii="Lucida Sans Unicode" w:eastAsia="宋体" w:hAnsi="Lucida Sans Unicode" w:cs="Lucida Sans Unicode"/>
          <w:color w:val="1A1A1A"/>
          <w:kern w:val="0"/>
          <w:szCs w:val="21"/>
        </w:rPr>
        <w:t>的索引文件仅仅保存数据记录的地址。</w:t>
      </w:r>
    </w:p>
    <w:p w:rsidR="00BD79AE" w:rsidRDefault="00BD79AE" w:rsidP="00FA61C5">
      <w:pPr>
        <w:pStyle w:val="a3"/>
        <w:numPr>
          <w:ilvl w:val="0"/>
          <w:numId w:val="349"/>
        </w:numPr>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2</w:t>
      </w:r>
      <w:r>
        <w:rPr>
          <w:rFonts w:ascii="Lucida Sans Unicode" w:hAnsi="Lucida Sans Unicode" w:cs="Lucida Sans Unicode"/>
          <w:color w:val="1A1A1A"/>
        </w:rPr>
        <w:t>）辅助索引：</w:t>
      </w:r>
    </w:p>
    <w:p w:rsidR="00BD79AE" w:rsidRDefault="00BD79AE" w:rsidP="00FA61C5">
      <w:pPr>
        <w:pStyle w:val="a3"/>
        <w:numPr>
          <w:ilvl w:val="0"/>
          <w:numId w:val="349"/>
        </w:numPr>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w:t>
      </w:r>
      <w:r>
        <w:rPr>
          <w:rFonts w:ascii="Lucida Sans Unicode" w:hAnsi="Lucida Sans Unicode" w:cs="Lucida Sans Unicode"/>
          <w:color w:val="1A1A1A"/>
        </w:rPr>
        <w:t>在</w:t>
      </w:r>
      <w:r>
        <w:rPr>
          <w:rFonts w:ascii="Lucida Sans Unicode" w:hAnsi="Lucida Sans Unicode" w:cs="Lucida Sans Unicode"/>
          <w:color w:val="1A1A1A"/>
        </w:rPr>
        <w:t xml:space="preserve"> MyISAM </w:t>
      </w:r>
      <w:r>
        <w:rPr>
          <w:rFonts w:ascii="Lucida Sans Unicode" w:hAnsi="Lucida Sans Unicode" w:cs="Lucida Sans Unicode"/>
          <w:color w:val="1A1A1A"/>
        </w:rPr>
        <w:t>中，主索引和辅助索引在结构上没有任何区别，只是主索引要求</w:t>
      </w:r>
      <w:r>
        <w:rPr>
          <w:rFonts w:ascii="Lucida Sans Unicode" w:hAnsi="Lucida Sans Unicode" w:cs="Lucida Sans Unicode"/>
          <w:color w:val="1A1A1A"/>
        </w:rPr>
        <w:t xml:space="preserve"> key </w:t>
      </w:r>
      <w:r>
        <w:rPr>
          <w:rFonts w:ascii="Lucida Sans Unicode" w:hAnsi="Lucida Sans Unicode" w:cs="Lucida Sans Unicode"/>
          <w:color w:val="1A1A1A"/>
        </w:rPr>
        <w:t>是唯一的，而辅助索引的</w:t>
      </w:r>
      <w:r>
        <w:rPr>
          <w:rFonts w:ascii="Lucida Sans Unicode" w:hAnsi="Lucida Sans Unicode" w:cs="Lucida Sans Unicode"/>
          <w:color w:val="1A1A1A"/>
        </w:rPr>
        <w:t xml:space="preserve"> key </w:t>
      </w:r>
      <w:r>
        <w:rPr>
          <w:rFonts w:ascii="Lucida Sans Unicode" w:hAnsi="Lucida Sans Unicode" w:cs="Lucida Sans Unicode"/>
          <w:color w:val="1A1A1A"/>
        </w:rPr>
        <w:t>可以重复。</w:t>
      </w:r>
      <w:r>
        <w:rPr>
          <w:rFonts w:ascii="Lucida Sans Unicode" w:hAnsi="Lucida Sans Unicode" w:cs="Lucida Sans Unicode"/>
          <w:color w:val="1A1A1A"/>
        </w:rPr>
        <w:t>**</w:t>
      </w:r>
      <w:r>
        <w:rPr>
          <w:rFonts w:ascii="Lucida Sans Unicode" w:hAnsi="Lucida Sans Unicode" w:cs="Lucida Sans Unicode"/>
          <w:color w:val="1A1A1A"/>
        </w:rPr>
        <w:t>如果我们在</w:t>
      </w:r>
      <w:r>
        <w:rPr>
          <w:rFonts w:ascii="Lucida Sans Unicode" w:hAnsi="Lucida Sans Unicode" w:cs="Lucida Sans Unicode"/>
          <w:color w:val="1A1A1A"/>
        </w:rPr>
        <w:t xml:space="preserve"> Col2 </w:t>
      </w:r>
      <w:r>
        <w:rPr>
          <w:rFonts w:ascii="Lucida Sans Unicode" w:hAnsi="Lucida Sans Unicode" w:cs="Lucida Sans Unicode"/>
          <w:color w:val="1A1A1A"/>
        </w:rPr>
        <w:t>上建立一个辅助索引，则此索引的结构如下图所示：</w:t>
      </w:r>
    </w:p>
    <w:p w:rsidR="00BD79AE" w:rsidRDefault="00BD79AE" w:rsidP="006A1E99">
      <w:pPr>
        <w:rPr>
          <w:rFonts w:ascii="Arial" w:hAnsi="Arial" w:cs="Arial"/>
          <w:color w:val="333333"/>
          <w:szCs w:val="21"/>
          <w:shd w:val="clear" w:color="auto" w:fill="FFFFFF"/>
        </w:rPr>
      </w:pPr>
      <w:r>
        <w:rPr>
          <w:noProof/>
        </w:rPr>
        <w:drawing>
          <wp:inline distT="0" distB="0" distL="0" distR="0" wp14:anchorId="653C9CD7" wp14:editId="3100DF60">
            <wp:extent cx="5274310" cy="360362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603625"/>
                    </a:xfrm>
                    <a:prstGeom prst="rect">
                      <a:avLst/>
                    </a:prstGeom>
                  </pic:spPr>
                </pic:pic>
              </a:graphicData>
            </a:graphic>
          </wp:inline>
        </w:drawing>
      </w:r>
    </w:p>
    <w:p w:rsidR="00BD79AE" w:rsidRPr="00BD79AE" w:rsidRDefault="00BD79AE" w:rsidP="00FA61C5">
      <w:pPr>
        <w:widowControl/>
        <w:numPr>
          <w:ilvl w:val="0"/>
          <w:numId w:val="350"/>
        </w:numPr>
        <w:shd w:val="clear" w:color="auto" w:fill="FFFFFF"/>
        <w:ind w:left="0"/>
        <w:jc w:val="left"/>
        <w:rPr>
          <w:rFonts w:ascii="Lucida Sans Unicode" w:eastAsia="宋体" w:hAnsi="Lucida Sans Unicode" w:cs="Lucida Sans Unicode"/>
          <w:color w:val="1A1A1A"/>
          <w:kern w:val="0"/>
          <w:szCs w:val="21"/>
        </w:rPr>
      </w:pPr>
      <w:r w:rsidRPr="00BD79AE">
        <w:rPr>
          <w:rFonts w:ascii="Lucida Sans Unicode" w:eastAsia="宋体" w:hAnsi="Lucida Sans Unicode" w:cs="Lucida Sans Unicode"/>
          <w:color w:val="1A1A1A"/>
          <w:kern w:val="0"/>
          <w:szCs w:val="21"/>
        </w:rPr>
        <w:t>同样也是一颗</w:t>
      </w:r>
      <w:r w:rsidRPr="00BD79AE">
        <w:rPr>
          <w:rFonts w:ascii="Lucida Sans Unicode" w:eastAsia="宋体" w:hAnsi="Lucida Sans Unicode" w:cs="Lucida Sans Unicode"/>
          <w:color w:val="1A1A1A"/>
          <w:kern w:val="0"/>
          <w:szCs w:val="21"/>
        </w:rPr>
        <w:t xml:space="preserve"> B+Tree </w:t>
      </w:r>
      <w:r w:rsidRPr="00BD79AE">
        <w:rPr>
          <w:rFonts w:ascii="Lucida Sans Unicode" w:eastAsia="宋体" w:hAnsi="Lucida Sans Unicode" w:cs="Lucida Sans Unicode"/>
          <w:color w:val="1A1A1A"/>
          <w:kern w:val="0"/>
          <w:szCs w:val="21"/>
        </w:rPr>
        <w:t>，</w:t>
      </w:r>
      <w:r w:rsidRPr="00BD79AE">
        <w:rPr>
          <w:rFonts w:ascii="Lucida Sans Unicode" w:eastAsia="宋体" w:hAnsi="Lucida Sans Unicode" w:cs="Lucida Sans Unicode"/>
          <w:color w:val="1A1A1A"/>
          <w:kern w:val="0"/>
          <w:szCs w:val="21"/>
        </w:rPr>
        <w:t xml:space="preserve">data </w:t>
      </w:r>
      <w:r w:rsidRPr="00BD79AE">
        <w:rPr>
          <w:rFonts w:ascii="Lucida Sans Unicode" w:eastAsia="宋体" w:hAnsi="Lucida Sans Unicode" w:cs="Lucida Sans Unicode"/>
          <w:color w:val="1A1A1A"/>
          <w:kern w:val="0"/>
          <w:szCs w:val="21"/>
        </w:rPr>
        <w:t>域保存数据记录的地址。因此，</w:t>
      </w:r>
      <w:r w:rsidRPr="00BD79AE">
        <w:rPr>
          <w:rFonts w:ascii="Lucida Sans Unicode" w:eastAsia="宋体" w:hAnsi="Lucida Sans Unicode" w:cs="Lucida Sans Unicode"/>
          <w:b/>
          <w:bCs/>
          <w:color w:val="1A1A1A"/>
          <w:kern w:val="0"/>
          <w:szCs w:val="21"/>
        </w:rPr>
        <w:t xml:space="preserve">MyISAM </w:t>
      </w:r>
      <w:r w:rsidRPr="00BD79AE">
        <w:rPr>
          <w:rFonts w:ascii="Lucida Sans Unicode" w:eastAsia="宋体" w:hAnsi="Lucida Sans Unicode" w:cs="Lucida Sans Unicode"/>
          <w:b/>
          <w:bCs/>
          <w:color w:val="1A1A1A"/>
          <w:kern w:val="0"/>
          <w:szCs w:val="21"/>
        </w:rPr>
        <w:t>中索引检索的算法为首先按照</w:t>
      </w:r>
      <w:r w:rsidRPr="00BD79AE">
        <w:rPr>
          <w:rFonts w:ascii="Lucida Sans Unicode" w:eastAsia="宋体" w:hAnsi="Lucida Sans Unicode" w:cs="Lucida Sans Unicode"/>
          <w:b/>
          <w:bCs/>
          <w:color w:val="1A1A1A"/>
          <w:kern w:val="0"/>
          <w:szCs w:val="21"/>
        </w:rPr>
        <w:t xml:space="preserve"> B+Tree </w:t>
      </w:r>
      <w:r w:rsidRPr="00BD79AE">
        <w:rPr>
          <w:rFonts w:ascii="Lucida Sans Unicode" w:eastAsia="宋体" w:hAnsi="Lucida Sans Unicode" w:cs="Lucida Sans Unicode"/>
          <w:b/>
          <w:bCs/>
          <w:color w:val="1A1A1A"/>
          <w:kern w:val="0"/>
          <w:szCs w:val="21"/>
        </w:rPr>
        <w:t>搜索算法搜索索引，如果指定的</w:t>
      </w:r>
      <w:r w:rsidRPr="00BD79AE">
        <w:rPr>
          <w:rFonts w:ascii="Lucida Sans Unicode" w:eastAsia="宋体" w:hAnsi="Lucida Sans Unicode" w:cs="Lucida Sans Unicode"/>
          <w:b/>
          <w:bCs/>
          <w:color w:val="1A1A1A"/>
          <w:kern w:val="0"/>
          <w:szCs w:val="21"/>
        </w:rPr>
        <w:t xml:space="preserve"> Key </w:t>
      </w:r>
      <w:r w:rsidRPr="00BD79AE">
        <w:rPr>
          <w:rFonts w:ascii="Lucida Sans Unicode" w:eastAsia="宋体" w:hAnsi="Lucida Sans Unicode" w:cs="Lucida Sans Unicode"/>
          <w:b/>
          <w:bCs/>
          <w:color w:val="1A1A1A"/>
          <w:kern w:val="0"/>
          <w:szCs w:val="21"/>
        </w:rPr>
        <w:t>存在，则取出其</w:t>
      </w:r>
      <w:r w:rsidRPr="00BD79AE">
        <w:rPr>
          <w:rFonts w:ascii="Lucida Sans Unicode" w:eastAsia="宋体" w:hAnsi="Lucida Sans Unicode" w:cs="Lucida Sans Unicode"/>
          <w:b/>
          <w:bCs/>
          <w:color w:val="1A1A1A"/>
          <w:kern w:val="0"/>
          <w:szCs w:val="21"/>
        </w:rPr>
        <w:t xml:space="preserve"> data </w:t>
      </w:r>
      <w:r w:rsidRPr="00BD79AE">
        <w:rPr>
          <w:rFonts w:ascii="Lucida Sans Unicode" w:eastAsia="宋体" w:hAnsi="Lucida Sans Unicode" w:cs="Lucida Sans Unicode"/>
          <w:b/>
          <w:bCs/>
          <w:color w:val="1A1A1A"/>
          <w:kern w:val="0"/>
          <w:szCs w:val="21"/>
        </w:rPr>
        <w:t>域的值，然后以</w:t>
      </w:r>
      <w:r w:rsidRPr="00BD79AE">
        <w:rPr>
          <w:rFonts w:ascii="Lucida Sans Unicode" w:eastAsia="宋体" w:hAnsi="Lucida Sans Unicode" w:cs="Lucida Sans Unicode"/>
          <w:b/>
          <w:bCs/>
          <w:color w:val="1A1A1A"/>
          <w:kern w:val="0"/>
          <w:szCs w:val="21"/>
        </w:rPr>
        <w:t xml:space="preserve"> data </w:t>
      </w:r>
      <w:r w:rsidRPr="00BD79AE">
        <w:rPr>
          <w:rFonts w:ascii="Lucida Sans Unicode" w:eastAsia="宋体" w:hAnsi="Lucida Sans Unicode" w:cs="Lucida Sans Unicode"/>
          <w:b/>
          <w:bCs/>
          <w:color w:val="1A1A1A"/>
          <w:kern w:val="0"/>
          <w:szCs w:val="21"/>
        </w:rPr>
        <w:t>域的值为地址，读取相应数据记录。</w:t>
      </w:r>
    </w:p>
    <w:p w:rsidR="008C5FC6" w:rsidRPr="008C5FC6" w:rsidRDefault="008C5FC6" w:rsidP="008C5FC6">
      <w:pPr>
        <w:pStyle w:val="3"/>
      </w:pPr>
      <w:r w:rsidRPr="008C5FC6">
        <w:t> MyISAM 索引与 InnoDB 索引的区别？</w:t>
      </w:r>
    </w:p>
    <w:p w:rsidR="008C5FC6" w:rsidRPr="008C5FC6" w:rsidRDefault="008C5FC6" w:rsidP="00FA61C5">
      <w:pPr>
        <w:widowControl/>
        <w:numPr>
          <w:ilvl w:val="0"/>
          <w:numId w:val="351"/>
        </w:numPr>
        <w:shd w:val="clear" w:color="auto" w:fill="FFFFFF"/>
        <w:spacing w:before="150" w:after="420"/>
        <w:ind w:left="0"/>
        <w:jc w:val="left"/>
        <w:rPr>
          <w:rFonts w:ascii="Lucida Sans Unicode" w:eastAsia="宋体" w:hAnsi="Lucida Sans Unicode" w:cs="Lucida Sans Unicode"/>
          <w:color w:val="1A1A1A"/>
          <w:kern w:val="0"/>
          <w:szCs w:val="21"/>
        </w:rPr>
      </w:pPr>
      <w:r w:rsidRPr="008C5FC6">
        <w:rPr>
          <w:rFonts w:ascii="Lucida Sans Unicode" w:eastAsia="宋体" w:hAnsi="Lucida Sans Unicode" w:cs="Lucida Sans Unicode"/>
          <w:color w:val="1A1A1A"/>
          <w:kern w:val="0"/>
          <w:szCs w:val="21"/>
        </w:rPr>
        <w:t xml:space="preserve">InnoDB </w:t>
      </w:r>
      <w:r w:rsidRPr="008C5FC6">
        <w:rPr>
          <w:rFonts w:ascii="Lucida Sans Unicode" w:eastAsia="宋体" w:hAnsi="Lucida Sans Unicode" w:cs="Lucida Sans Unicode"/>
          <w:color w:val="1A1A1A"/>
          <w:kern w:val="0"/>
          <w:szCs w:val="21"/>
        </w:rPr>
        <w:t>索引是聚簇索引，</w:t>
      </w:r>
      <w:r w:rsidRPr="008C5FC6">
        <w:rPr>
          <w:rFonts w:ascii="Lucida Sans Unicode" w:eastAsia="宋体" w:hAnsi="Lucida Sans Unicode" w:cs="Lucida Sans Unicode"/>
          <w:color w:val="1A1A1A"/>
          <w:kern w:val="0"/>
          <w:szCs w:val="21"/>
        </w:rPr>
        <w:t xml:space="preserve">MyISAM </w:t>
      </w:r>
      <w:r w:rsidRPr="008C5FC6">
        <w:rPr>
          <w:rFonts w:ascii="Lucida Sans Unicode" w:eastAsia="宋体" w:hAnsi="Lucida Sans Unicode" w:cs="Lucida Sans Unicode"/>
          <w:color w:val="1A1A1A"/>
          <w:kern w:val="0"/>
          <w:szCs w:val="21"/>
        </w:rPr>
        <w:t>索引是非聚簇索引。</w:t>
      </w:r>
    </w:p>
    <w:p w:rsidR="008C5FC6" w:rsidRPr="008C5FC6" w:rsidRDefault="008C5FC6" w:rsidP="00FA61C5">
      <w:pPr>
        <w:widowControl/>
        <w:numPr>
          <w:ilvl w:val="0"/>
          <w:numId w:val="351"/>
        </w:numPr>
        <w:shd w:val="clear" w:color="auto" w:fill="FFFFFF"/>
        <w:spacing w:before="150" w:after="420"/>
        <w:ind w:left="0"/>
        <w:jc w:val="left"/>
        <w:rPr>
          <w:rFonts w:ascii="Lucida Sans Unicode" w:eastAsia="宋体" w:hAnsi="Lucida Sans Unicode" w:cs="Lucida Sans Unicode"/>
          <w:color w:val="1A1A1A"/>
          <w:kern w:val="0"/>
          <w:szCs w:val="21"/>
        </w:rPr>
      </w:pPr>
      <w:r w:rsidRPr="008C5FC6">
        <w:rPr>
          <w:rFonts w:ascii="Lucida Sans Unicode" w:eastAsia="宋体" w:hAnsi="Lucida Sans Unicode" w:cs="Lucida Sans Unicode"/>
          <w:color w:val="1A1A1A"/>
          <w:kern w:val="0"/>
          <w:szCs w:val="21"/>
        </w:rPr>
        <w:t xml:space="preserve">InnoDB </w:t>
      </w:r>
      <w:r w:rsidRPr="008C5FC6">
        <w:rPr>
          <w:rFonts w:ascii="Lucida Sans Unicode" w:eastAsia="宋体" w:hAnsi="Lucida Sans Unicode" w:cs="Lucida Sans Unicode"/>
          <w:color w:val="1A1A1A"/>
          <w:kern w:val="0"/>
          <w:szCs w:val="21"/>
        </w:rPr>
        <w:t>的主键索引的叶子节点存储着行数据，因此主键索引非常高效。</w:t>
      </w:r>
    </w:p>
    <w:p w:rsidR="008C5FC6" w:rsidRPr="008C5FC6" w:rsidRDefault="008C5FC6" w:rsidP="00FA61C5">
      <w:pPr>
        <w:widowControl/>
        <w:numPr>
          <w:ilvl w:val="0"/>
          <w:numId w:val="351"/>
        </w:numPr>
        <w:shd w:val="clear" w:color="auto" w:fill="FFFFFF"/>
        <w:spacing w:before="150" w:after="420"/>
        <w:ind w:left="0"/>
        <w:jc w:val="left"/>
        <w:rPr>
          <w:rFonts w:ascii="Lucida Sans Unicode" w:eastAsia="宋体" w:hAnsi="Lucida Sans Unicode" w:cs="Lucida Sans Unicode"/>
          <w:color w:val="1A1A1A"/>
          <w:kern w:val="0"/>
          <w:szCs w:val="21"/>
        </w:rPr>
      </w:pPr>
      <w:r w:rsidRPr="008C5FC6">
        <w:rPr>
          <w:rFonts w:ascii="Lucida Sans Unicode" w:eastAsia="宋体" w:hAnsi="Lucida Sans Unicode" w:cs="Lucida Sans Unicode"/>
          <w:color w:val="1A1A1A"/>
          <w:kern w:val="0"/>
          <w:szCs w:val="21"/>
        </w:rPr>
        <w:t xml:space="preserve">MyISAM </w:t>
      </w:r>
      <w:r w:rsidRPr="008C5FC6">
        <w:rPr>
          <w:rFonts w:ascii="Lucida Sans Unicode" w:eastAsia="宋体" w:hAnsi="Lucida Sans Unicode" w:cs="Lucida Sans Unicode"/>
          <w:color w:val="1A1A1A"/>
          <w:kern w:val="0"/>
          <w:szCs w:val="21"/>
        </w:rPr>
        <w:t>索引的叶子节点存储的是行数据地址，需要再寻址一次才能得到数据。</w:t>
      </w:r>
    </w:p>
    <w:p w:rsidR="008C5FC6" w:rsidRPr="008C5FC6" w:rsidRDefault="008C5FC6" w:rsidP="00FA61C5">
      <w:pPr>
        <w:widowControl/>
        <w:numPr>
          <w:ilvl w:val="0"/>
          <w:numId w:val="351"/>
        </w:numPr>
        <w:shd w:val="clear" w:color="auto" w:fill="FFFFFF"/>
        <w:spacing w:before="150" w:after="420"/>
        <w:ind w:left="0"/>
        <w:jc w:val="left"/>
        <w:rPr>
          <w:rFonts w:ascii="Lucida Sans Unicode" w:eastAsia="宋体" w:hAnsi="Lucida Sans Unicode" w:cs="Lucida Sans Unicode"/>
          <w:color w:val="1A1A1A"/>
          <w:kern w:val="0"/>
          <w:szCs w:val="21"/>
        </w:rPr>
      </w:pPr>
      <w:r w:rsidRPr="008C5FC6">
        <w:rPr>
          <w:rFonts w:ascii="Lucida Sans Unicode" w:eastAsia="宋体" w:hAnsi="Lucida Sans Unicode" w:cs="Lucida Sans Unicode"/>
          <w:color w:val="1A1A1A"/>
          <w:kern w:val="0"/>
          <w:szCs w:val="21"/>
        </w:rPr>
        <w:t xml:space="preserve">InnoDB </w:t>
      </w:r>
      <w:r w:rsidRPr="008C5FC6">
        <w:rPr>
          <w:rFonts w:ascii="Lucida Sans Unicode" w:eastAsia="宋体" w:hAnsi="Lucida Sans Unicode" w:cs="Lucida Sans Unicode"/>
          <w:color w:val="1A1A1A"/>
          <w:kern w:val="0"/>
          <w:szCs w:val="21"/>
        </w:rPr>
        <w:t>非主键索引的叶子节点</w:t>
      </w:r>
      <w:r w:rsidR="001A27FF">
        <w:rPr>
          <w:rFonts w:ascii="Lucida Sans Unicode" w:eastAsia="宋体" w:hAnsi="Lucida Sans Unicode" w:cs="Lucida Sans Unicode" w:hint="eastAsia"/>
          <w:color w:val="1A1A1A"/>
          <w:kern w:val="0"/>
          <w:szCs w:val="21"/>
        </w:rPr>
        <w:t>的值</w:t>
      </w:r>
      <w:r w:rsidRPr="008C5FC6">
        <w:rPr>
          <w:rFonts w:ascii="Lucida Sans Unicode" w:eastAsia="宋体" w:hAnsi="Lucida Sans Unicode" w:cs="Lucida Sans Unicode"/>
          <w:color w:val="1A1A1A"/>
          <w:kern w:val="0"/>
          <w:szCs w:val="21"/>
        </w:rPr>
        <w:t>存储的是主键</w:t>
      </w:r>
      <w:r w:rsidR="001A27FF">
        <w:rPr>
          <w:rFonts w:ascii="Lucida Sans Unicode" w:eastAsia="宋体" w:hAnsi="Lucida Sans Unicode" w:cs="Lucida Sans Unicode" w:hint="eastAsia"/>
          <w:color w:val="1A1A1A"/>
          <w:kern w:val="0"/>
          <w:szCs w:val="21"/>
        </w:rPr>
        <w:t>,key</w:t>
      </w:r>
      <w:r w:rsidR="001A27FF">
        <w:rPr>
          <w:rFonts w:ascii="Lucida Sans Unicode" w:eastAsia="宋体" w:hAnsi="Lucida Sans Unicode" w:cs="Lucida Sans Unicode"/>
          <w:color w:val="1A1A1A"/>
          <w:kern w:val="0"/>
          <w:szCs w:val="21"/>
        </w:rPr>
        <w:t>存的是符合</w:t>
      </w:r>
      <w:r w:rsidRPr="008C5FC6">
        <w:rPr>
          <w:rFonts w:ascii="Lucida Sans Unicode" w:eastAsia="宋体" w:hAnsi="Lucida Sans Unicode" w:cs="Lucida Sans Unicode"/>
          <w:color w:val="1A1A1A"/>
          <w:kern w:val="0"/>
          <w:szCs w:val="21"/>
        </w:rPr>
        <w:t>索引的列数据，因此查询时做到覆盖索引会非常高效。</w:t>
      </w:r>
    </w:p>
    <w:p w:rsidR="008C5FC6" w:rsidRPr="00BD79AE" w:rsidRDefault="008C5FC6" w:rsidP="00BD79AE">
      <w:pPr>
        <w:widowControl/>
        <w:shd w:val="clear" w:color="auto" w:fill="FFFFFF"/>
        <w:spacing w:before="150" w:after="420"/>
        <w:jc w:val="left"/>
        <w:rPr>
          <w:rFonts w:ascii="Lucida Sans Unicode" w:eastAsia="宋体" w:hAnsi="Lucida Sans Unicode" w:cs="Lucida Sans Unicode"/>
          <w:color w:val="1A1A1A"/>
          <w:kern w:val="0"/>
          <w:sz w:val="24"/>
          <w:szCs w:val="24"/>
        </w:rPr>
      </w:pPr>
    </w:p>
    <w:p w:rsidR="008C5FC6" w:rsidRDefault="008C5FC6" w:rsidP="008C5FC6">
      <w:pPr>
        <w:pStyle w:val="3"/>
        <w:rPr>
          <w:color w:val="333333"/>
        </w:rPr>
      </w:pPr>
      <w:r>
        <w:t>覆盖索引</w:t>
      </w:r>
    </w:p>
    <w:p w:rsidR="008C5FC6" w:rsidRDefault="008C5FC6" w:rsidP="008C5FC6">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w:t>
      </w:r>
      <w:r>
        <w:rPr>
          <w:rFonts w:ascii="Arial" w:hAnsi="Arial" w:cs="Arial"/>
          <w:color w:val="333333"/>
          <w:sz w:val="21"/>
          <w:szCs w:val="21"/>
        </w:rPr>
        <w:t>覆盖索引（</w:t>
      </w:r>
      <w:r>
        <w:rPr>
          <w:rFonts w:ascii="Arial" w:hAnsi="Arial" w:cs="Arial"/>
          <w:color w:val="333333"/>
          <w:sz w:val="21"/>
          <w:szCs w:val="21"/>
        </w:rPr>
        <w:t>covering index</w:t>
      </w:r>
      <w:r>
        <w:rPr>
          <w:rFonts w:ascii="Arial" w:hAnsi="Arial" w:cs="Arial"/>
          <w:color w:val="333333"/>
          <w:sz w:val="21"/>
          <w:szCs w:val="21"/>
        </w:rPr>
        <w:t>）指一个查询语句的执行只用从索引中就能够取得，不必从数据表中读取。也可以称之为实现了索引覆盖。</w:t>
      </w:r>
      <w:r>
        <w:rPr>
          <w:rFonts w:ascii="Arial" w:hAnsi="Arial" w:cs="Arial"/>
          <w:color w:val="333333"/>
          <w:sz w:val="21"/>
          <w:szCs w:val="21"/>
        </w:rPr>
        <w:t xml:space="preserve"> </w:t>
      </w:r>
      <w:r>
        <w:rPr>
          <w:rFonts w:ascii="Arial" w:hAnsi="Arial" w:cs="Arial"/>
          <w:color w:val="333333"/>
          <w:sz w:val="21"/>
          <w:szCs w:val="21"/>
        </w:rPr>
        <w:t>当一条查询语句符合覆盖索引条件时，</w:t>
      </w:r>
      <w:r>
        <w:rPr>
          <w:rFonts w:ascii="Arial" w:hAnsi="Arial" w:cs="Arial"/>
          <w:color w:val="333333"/>
          <w:sz w:val="21"/>
          <w:szCs w:val="21"/>
        </w:rPr>
        <w:t>MySQL</w:t>
      </w:r>
      <w:r>
        <w:rPr>
          <w:rFonts w:ascii="Arial" w:hAnsi="Arial" w:cs="Arial"/>
          <w:color w:val="333333"/>
          <w:sz w:val="21"/>
          <w:szCs w:val="21"/>
        </w:rPr>
        <w:t>只需要通过索引就可以返回查询所需要的数据，这样避免了查到索引后再返回表操作，减少</w:t>
      </w:r>
      <w:r>
        <w:rPr>
          <w:rFonts w:ascii="Arial" w:hAnsi="Arial" w:cs="Arial"/>
          <w:color w:val="333333"/>
          <w:sz w:val="21"/>
          <w:szCs w:val="21"/>
        </w:rPr>
        <w:t>I/O</w:t>
      </w:r>
      <w:r>
        <w:rPr>
          <w:rFonts w:ascii="Arial" w:hAnsi="Arial" w:cs="Arial"/>
          <w:color w:val="333333"/>
          <w:sz w:val="21"/>
          <w:szCs w:val="21"/>
        </w:rPr>
        <w:t>提高效率。</w:t>
      </w:r>
      <w:r>
        <w:rPr>
          <w:rFonts w:ascii="Arial" w:hAnsi="Arial" w:cs="Arial"/>
          <w:color w:val="333333"/>
          <w:sz w:val="21"/>
          <w:szCs w:val="21"/>
        </w:rPr>
        <w:t xml:space="preserve"> </w:t>
      </w:r>
      <w:r>
        <w:rPr>
          <w:rFonts w:ascii="Arial" w:hAnsi="Arial" w:cs="Arial"/>
          <w:color w:val="333333"/>
          <w:sz w:val="21"/>
          <w:szCs w:val="21"/>
        </w:rPr>
        <w:t>如，表</w:t>
      </w:r>
      <w:r>
        <w:rPr>
          <w:rFonts w:ascii="Arial" w:hAnsi="Arial" w:cs="Arial"/>
          <w:color w:val="333333"/>
          <w:sz w:val="21"/>
          <w:szCs w:val="21"/>
        </w:rPr>
        <w:t>covering_index_sample</w:t>
      </w:r>
      <w:r>
        <w:rPr>
          <w:rFonts w:ascii="Arial" w:hAnsi="Arial" w:cs="Arial"/>
          <w:color w:val="333333"/>
          <w:sz w:val="21"/>
          <w:szCs w:val="21"/>
        </w:rPr>
        <w:t>中有一个普通索引</w:t>
      </w:r>
      <w:r>
        <w:rPr>
          <w:rFonts w:ascii="Arial" w:hAnsi="Arial" w:cs="Arial"/>
          <w:color w:val="333333"/>
          <w:sz w:val="21"/>
          <w:szCs w:val="21"/>
        </w:rPr>
        <w:t xml:space="preserve"> idx_key1_key2(key1,key2)</w:t>
      </w:r>
      <w:r>
        <w:rPr>
          <w:rFonts w:ascii="Arial" w:hAnsi="Arial" w:cs="Arial"/>
          <w:color w:val="333333"/>
          <w:sz w:val="21"/>
          <w:szCs w:val="21"/>
        </w:rPr>
        <w:t>。当我们通过</w:t>
      </w:r>
      <w:r>
        <w:rPr>
          <w:rFonts w:ascii="Arial" w:hAnsi="Arial" w:cs="Arial"/>
          <w:color w:val="333333"/>
          <w:sz w:val="21"/>
          <w:szCs w:val="21"/>
        </w:rPr>
        <w:t>SQL</w:t>
      </w:r>
      <w:r>
        <w:rPr>
          <w:rFonts w:ascii="Arial" w:hAnsi="Arial" w:cs="Arial"/>
          <w:color w:val="333333"/>
          <w:sz w:val="21"/>
          <w:szCs w:val="21"/>
        </w:rPr>
        <w:t>语句：</w:t>
      </w:r>
      <w:r>
        <w:rPr>
          <w:rFonts w:ascii="Arial" w:hAnsi="Arial" w:cs="Arial"/>
          <w:color w:val="333333"/>
          <w:sz w:val="21"/>
          <w:szCs w:val="21"/>
        </w:rPr>
        <w:t>select key2 from covering_index_sample where key1 = 'keytest';</w:t>
      </w:r>
      <w:r>
        <w:rPr>
          <w:rFonts w:ascii="Arial" w:hAnsi="Arial" w:cs="Arial"/>
          <w:color w:val="333333"/>
          <w:sz w:val="21"/>
          <w:szCs w:val="21"/>
        </w:rPr>
        <w:t>的时候，就可以通过覆盖索引查询，无需回表。</w:t>
      </w:r>
    </w:p>
    <w:p w:rsidR="00BD79AE" w:rsidRPr="008C5FC6" w:rsidRDefault="00BD79AE" w:rsidP="006A1E99">
      <w:pPr>
        <w:rPr>
          <w:rFonts w:ascii="Arial" w:hAnsi="Arial" w:cs="Arial"/>
          <w:color w:val="333333"/>
          <w:szCs w:val="21"/>
          <w:shd w:val="clear" w:color="auto" w:fill="FFFFFF"/>
        </w:rPr>
      </w:pPr>
    </w:p>
    <w:p w:rsidR="006A1E99" w:rsidRDefault="006A1E99" w:rsidP="006A1E99">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3.</w:t>
      </w:r>
      <w:r>
        <w:rPr>
          <w:rFonts w:ascii="Arial" w:hAnsi="Arial" w:cs="Arial"/>
          <w:b w:val="0"/>
          <w:bCs w:val="0"/>
          <w:color w:val="333333"/>
          <w:sz w:val="30"/>
          <w:szCs w:val="30"/>
        </w:rPr>
        <w:t>建立索引需要注意哪些地方</w:t>
      </w:r>
    </w:p>
    <w:p w:rsidR="00FD77BA" w:rsidRDefault="00FD77BA" w:rsidP="00FD77BA">
      <w:pPr>
        <w:pStyle w:val="3"/>
      </w:pPr>
      <w:r>
        <w:rPr>
          <w:rFonts w:hint="eastAsia"/>
        </w:rPr>
        <w:t>创建:</w:t>
      </w:r>
    </w:p>
    <w:p w:rsidR="00FD77BA" w:rsidRDefault="00FD77BA" w:rsidP="00FA61C5">
      <w:pPr>
        <w:pStyle w:val="a3"/>
        <w:numPr>
          <w:ilvl w:val="0"/>
          <w:numId w:val="336"/>
        </w:numPr>
        <w:shd w:val="clear" w:color="auto" w:fill="FFFFFF"/>
        <w:spacing w:before="0" w:beforeAutospacing="0" w:after="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1</w:t>
      </w:r>
      <w:r>
        <w:rPr>
          <w:rFonts w:ascii="Lucida Sans Unicode" w:hAnsi="Lucida Sans Unicode" w:cs="Lucida Sans Unicode"/>
          <w:color w:val="1A1A1A"/>
          <w:sz w:val="21"/>
          <w:szCs w:val="21"/>
        </w:rPr>
        <w:t>、最适合索引的列是出现在</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WHERE</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子句中的列，或连接子句中的列，而不是出现在</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SELECT</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关键字后的列。</w:t>
      </w:r>
    </w:p>
    <w:p w:rsidR="00FD77BA" w:rsidRDefault="00FD77BA" w:rsidP="00FA61C5">
      <w:pPr>
        <w:pStyle w:val="a3"/>
        <w:numPr>
          <w:ilvl w:val="0"/>
          <w:numId w:val="336"/>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2</w:t>
      </w:r>
      <w:r>
        <w:rPr>
          <w:rFonts w:ascii="Lucida Sans Unicode" w:hAnsi="Lucida Sans Unicode" w:cs="Lucida Sans Unicode"/>
          <w:color w:val="1A1A1A"/>
          <w:sz w:val="21"/>
          <w:szCs w:val="21"/>
        </w:rPr>
        <w:t>、索引列的基数越大，索引效果越好。</w:t>
      </w:r>
    </w:p>
    <w:p w:rsidR="00FD77BA" w:rsidRDefault="00FD77BA" w:rsidP="00FD77BA">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具体为什么，可以看看如下两篇文章：</w:t>
      </w:r>
    </w:p>
    <w:p w:rsidR="00FD77BA" w:rsidRDefault="00167304" w:rsidP="00FA61C5">
      <w:pPr>
        <w:widowControl/>
        <w:numPr>
          <w:ilvl w:val="1"/>
          <w:numId w:val="336"/>
        </w:numPr>
        <w:shd w:val="clear" w:color="auto" w:fill="F6F6F6"/>
        <w:ind w:left="450"/>
        <w:jc w:val="left"/>
        <w:rPr>
          <w:rFonts w:ascii="Lucida Sans Unicode" w:hAnsi="Lucida Sans Unicode" w:cs="Lucida Sans Unicode"/>
          <w:color w:val="1A1A1A"/>
          <w:szCs w:val="21"/>
        </w:rPr>
      </w:pPr>
      <w:hyperlink r:id="rId26" w:tgtFrame="_blank" w:history="1">
        <w:r w:rsidR="00FD77BA">
          <w:rPr>
            <w:rStyle w:val="a5"/>
            <w:rFonts w:ascii="Lucida Sans Unicode" w:hAnsi="Lucida Sans Unicode" w:cs="Lucida Sans Unicode"/>
            <w:color w:val="0088CC"/>
            <w:szCs w:val="21"/>
          </w:rPr>
          <w:t>《</w:t>
        </w:r>
        <w:r w:rsidR="00FD77BA">
          <w:rPr>
            <w:rStyle w:val="a5"/>
            <w:rFonts w:ascii="Lucida Sans Unicode" w:hAnsi="Lucida Sans Unicode" w:cs="Lucida Sans Unicode"/>
            <w:color w:val="0088CC"/>
            <w:szCs w:val="21"/>
          </w:rPr>
          <w:t xml:space="preserve">MySQL </w:t>
        </w:r>
        <w:r w:rsidR="00FD77BA">
          <w:rPr>
            <w:rStyle w:val="a5"/>
            <w:rFonts w:ascii="Lucida Sans Unicode" w:hAnsi="Lucida Sans Unicode" w:cs="Lucida Sans Unicode"/>
            <w:color w:val="0088CC"/>
            <w:szCs w:val="21"/>
          </w:rPr>
          <w:t>索引基数》</w:t>
        </w:r>
      </w:hyperlink>
      <w:r w:rsidR="00FD77BA">
        <w:rPr>
          <w:rFonts w:ascii="Lucida Sans Unicode" w:hAnsi="Lucida Sans Unicode" w:cs="Lucida Sans Unicode"/>
          <w:color w:val="1A1A1A"/>
          <w:szCs w:val="21"/>
        </w:rPr>
        <w:t> </w:t>
      </w:r>
      <w:r w:rsidR="00FD77BA">
        <w:rPr>
          <w:rFonts w:ascii="Lucida Sans Unicode" w:hAnsi="Lucida Sans Unicode" w:cs="Lucida Sans Unicode"/>
          <w:color w:val="1A1A1A"/>
          <w:szCs w:val="21"/>
        </w:rPr>
        <w:t>理解相对简单</w:t>
      </w:r>
    </w:p>
    <w:p w:rsidR="00FD77BA" w:rsidRDefault="00167304" w:rsidP="00FA61C5">
      <w:pPr>
        <w:widowControl/>
        <w:numPr>
          <w:ilvl w:val="1"/>
          <w:numId w:val="336"/>
        </w:numPr>
        <w:shd w:val="clear" w:color="auto" w:fill="F6F6F6"/>
        <w:ind w:left="450"/>
        <w:jc w:val="left"/>
        <w:rPr>
          <w:rFonts w:ascii="Lucida Sans Unicode" w:hAnsi="Lucida Sans Unicode" w:cs="Lucida Sans Unicode"/>
          <w:color w:val="1A1A1A"/>
          <w:szCs w:val="21"/>
        </w:rPr>
      </w:pPr>
      <w:hyperlink r:id="rId27" w:tgtFrame="_blank" w:history="1">
        <w:r w:rsidR="00FD77BA">
          <w:rPr>
            <w:rStyle w:val="a5"/>
            <w:rFonts w:ascii="Lucida Sans Unicode" w:hAnsi="Lucida Sans Unicode" w:cs="Lucida Sans Unicode"/>
            <w:color w:val="0088CC"/>
            <w:szCs w:val="21"/>
          </w:rPr>
          <w:t>《低基数索引为什么会对性能产生负面影响》</w:t>
        </w:r>
      </w:hyperlink>
      <w:r w:rsidR="00FD77BA">
        <w:rPr>
          <w:rFonts w:ascii="Lucida Sans Unicode" w:hAnsi="Lucida Sans Unicode" w:cs="Lucida Sans Unicode"/>
          <w:color w:val="1A1A1A"/>
          <w:szCs w:val="21"/>
        </w:rPr>
        <w:t> </w:t>
      </w:r>
      <w:r w:rsidR="00FD77BA">
        <w:rPr>
          <w:rFonts w:ascii="Lucida Sans Unicode" w:hAnsi="Lucida Sans Unicode" w:cs="Lucida Sans Unicode"/>
          <w:color w:val="1A1A1A"/>
          <w:szCs w:val="21"/>
        </w:rPr>
        <w:t>写的更原理，所以较为难懂。</w:t>
      </w:r>
    </w:p>
    <w:p w:rsidR="00FD77BA" w:rsidRDefault="00FD77BA" w:rsidP="00FA61C5">
      <w:pPr>
        <w:pStyle w:val="a3"/>
        <w:numPr>
          <w:ilvl w:val="0"/>
          <w:numId w:val="336"/>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3</w:t>
      </w:r>
      <w:r>
        <w:rPr>
          <w:rFonts w:ascii="Lucida Sans Unicode" w:hAnsi="Lucida Sans Unicode" w:cs="Lucida Sans Unicode"/>
          <w:color w:val="1A1A1A"/>
          <w:sz w:val="21"/>
          <w:szCs w:val="21"/>
        </w:rPr>
        <w:t>、根据情况创建复合索引，复合索引可以提高查询效率。</w:t>
      </w:r>
    </w:p>
    <w:p w:rsidR="00FD77BA" w:rsidRDefault="00FD77BA" w:rsidP="00FD77BA">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因为复合索引的基数会更大。</w:t>
      </w:r>
    </w:p>
    <w:p w:rsidR="00FD77BA" w:rsidRDefault="00FD77BA" w:rsidP="00FA61C5">
      <w:pPr>
        <w:pStyle w:val="a3"/>
        <w:numPr>
          <w:ilvl w:val="0"/>
          <w:numId w:val="336"/>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4</w:t>
      </w:r>
      <w:r>
        <w:rPr>
          <w:rFonts w:ascii="Lucida Sans Unicode" w:hAnsi="Lucida Sans Unicode" w:cs="Lucida Sans Unicode"/>
          <w:color w:val="1A1A1A"/>
          <w:sz w:val="21"/>
          <w:szCs w:val="21"/>
        </w:rPr>
        <w:t>、避免创建过多的索引，索引会额外占用磁盘空间，降低写操作效率。</w:t>
      </w:r>
    </w:p>
    <w:p w:rsidR="00FD77BA" w:rsidRDefault="00FD77BA" w:rsidP="00FA61C5">
      <w:pPr>
        <w:pStyle w:val="a3"/>
        <w:numPr>
          <w:ilvl w:val="0"/>
          <w:numId w:val="336"/>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5</w:t>
      </w:r>
      <w:r>
        <w:rPr>
          <w:rFonts w:ascii="Lucida Sans Unicode" w:hAnsi="Lucida Sans Unicode" w:cs="Lucida Sans Unicode"/>
          <w:color w:val="1A1A1A"/>
          <w:sz w:val="21"/>
          <w:szCs w:val="21"/>
        </w:rPr>
        <w:t>、主键尽可能选择较短的数据类型，可以有效减少索引的磁盘占用提高查询效率。</w:t>
      </w:r>
    </w:p>
    <w:p w:rsidR="00FD77BA" w:rsidRDefault="00FD77BA" w:rsidP="00FA61C5">
      <w:pPr>
        <w:pStyle w:val="a3"/>
        <w:numPr>
          <w:ilvl w:val="0"/>
          <w:numId w:val="336"/>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6</w:t>
      </w:r>
      <w:r>
        <w:rPr>
          <w:rFonts w:ascii="Lucida Sans Unicode" w:hAnsi="Lucida Sans Unicode" w:cs="Lucida Sans Unicode"/>
          <w:color w:val="1A1A1A"/>
          <w:sz w:val="21"/>
          <w:szCs w:val="21"/>
        </w:rPr>
        <w:t>、对字符串进行索引，应该定制一个前缀长度，可以节省大量的索引空间。</w:t>
      </w:r>
    </w:p>
    <w:p w:rsidR="00FD77BA" w:rsidRPr="00FD77BA" w:rsidRDefault="00FD77BA" w:rsidP="00FD77BA">
      <w:pPr>
        <w:pStyle w:val="3"/>
      </w:pPr>
      <w:r>
        <w:rPr>
          <w:rFonts w:hint="eastAsia"/>
        </w:rPr>
        <w:t>使用</w:t>
      </w:r>
      <w:r>
        <w:t>:</w:t>
      </w:r>
    </w:p>
    <w:p w:rsidR="006A1E99" w:rsidRDefault="006A1E99" w:rsidP="006A1E99">
      <w:r>
        <w:t xml:space="preserve">1.对查询进行优化，应尽量避免全表扫描，首先应考虑在 where 及 order by 涉及的列上建立索引。 </w:t>
      </w:r>
    </w:p>
    <w:p w:rsidR="006A1E99" w:rsidRDefault="006A1E99" w:rsidP="006A1E99"/>
    <w:p w:rsidR="006A1E99" w:rsidRDefault="006A1E99" w:rsidP="006A1E99">
      <w:r>
        <w:t xml:space="preserve">2.应尽量避免在 where 子句中使用!=或&lt;&gt;操作符，否则将引擎放弃使用索引而进行全表扫描。 </w:t>
      </w:r>
    </w:p>
    <w:p w:rsidR="006A1E99" w:rsidRDefault="006A1E99" w:rsidP="006A1E99"/>
    <w:p w:rsidR="006A1E99" w:rsidRDefault="006A1E99" w:rsidP="006A1E99">
      <w:r>
        <w:t xml:space="preserve">3.应尽量避免在 where 子句中对字段进行 null 值判断，否则将导致引擎放弃使用索引而进行全表扫描，如： </w:t>
      </w:r>
    </w:p>
    <w:p w:rsidR="006A1E99" w:rsidRDefault="006A1E99" w:rsidP="006A1E99">
      <w:r>
        <w:t xml:space="preserve">select id from t where num is null </w:t>
      </w:r>
    </w:p>
    <w:p w:rsidR="006A1E99" w:rsidRDefault="006A1E99" w:rsidP="006A1E99">
      <w:r>
        <w:rPr>
          <w:rFonts w:hint="eastAsia"/>
        </w:rPr>
        <w:t>可以在</w:t>
      </w:r>
      <w:r>
        <w:t xml:space="preserve">num上设置默认值0，确保表中num列没有null值，然后这样查询： </w:t>
      </w:r>
    </w:p>
    <w:p w:rsidR="006A1E99" w:rsidRDefault="006A1E99" w:rsidP="006A1E99">
      <w:r>
        <w:t xml:space="preserve">select id from t where num=0 </w:t>
      </w:r>
    </w:p>
    <w:p w:rsidR="006A1E99" w:rsidRDefault="006A1E99" w:rsidP="006A1E99"/>
    <w:p w:rsidR="006A1E99" w:rsidRDefault="006A1E99" w:rsidP="006A1E99">
      <w:r>
        <w:t xml:space="preserve">4.应尽量避免在 where 子句中使用 or 来连接条件，否则将导致引擎放弃使用索引而进行全表扫描，如： </w:t>
      </w:r>
    </w:p>
    <w:p w:rsidR="006A1E99" w:rsidRDefault="006A1E99" w:rsidP="006A1E99">
      <w:r>
        <w:t xml:space="preserve">select id from t where num=10 or num=20 </w:t>
      </w:r>
    </w:p>
    <w:p w:rsidR="006A1E99" w:rsidRDefault="006A1E99" w:rsidP="006A1E99">
      <w:r>
        <w:rPr>
          <w:rFonts w:hint="eastAsia"/>
        </w:rPr>
        <w:t>可以这样查询：</w:t>
      </w:r>
      <w:r>
        <w:t xml:space="preserve"> </w:t>
      </w:r>
    </w:p>
    <w:p w:rsidR="006A1E99" w:rsidRDefault="006A1E99" w:rsidP="006A1E99">
      <w:r>
        <w:t xml:space="preserve">select id from t where num=10 </w:t>
      </w:r>
    </w:p>
    <w:p w:rsidR="006A1E99" w:rsidRDefault="006A1E99" w:rsidP="006A1E99">
      <w:r>
        <w:t xml:space="preserve">union all </w:t>
      </w:r>
    </w:p>
    <w:p w:rsidR="006A1E99" w:rsidRDefault="006A1E99" w:rsidP="006A1E99">
      <w:r>
        <w:t xml:space="preserve">select id from t where num=20 </w:t>
      </w:r>
    </w:p>
    <w:p w:rsidR="006A1E99" w:rsidRDefault="006A1E99" w:rsidP="006A1E99"/>
    <w:p w:rsidR="006A1E99" w:rsidRDefault="006A1E99" w:rsidP="006A1E99">
      <w:r>
        <w:t xml:space="preserve">5.下面的查询也将导致全表扫描： </w:t>
      </w:r>
    </w:p>
    <w:p w:rsidR="006A1E99" w:rsidRDefault="006A1E99" w:rsidP="006A1E99">
      <w:r>
        <w:t xml:space="preserve">select id from t where name like '%abc%' </w:t>
      </w:r>
    </w:p>
    <w:p w:rsidR="006A1E99" w:rsidRDefault="006A1E99" w:rsidP="006A1E99">
      <w:r>
        <w:rPr>
          <w:rFonts w:hint="eastAsia"/>
        </w:rPr>
        <w:t>若要提高效率，可以考虑全文检索。</w:t>
      </w:r>
      <w:r>
        <w:t xml:space="preserve"> </w:t>
      </w:r>
    </w:p>
    <w:p w:rsidR="006A1E99" w:rsidRDefault="006A1E99" w:rsidP="006A1E99"/>
    <w:p w:rsidR="006A1E99" w:rsidRDefault="006A1E99" w:rsidP="006A1E99">
      <w:r>
        <w:t xml:space="preserve">6.in 和 not in 也要慎用，否则会导致全表扫描，如： </w:t>
      </w:r>
    </w:p>
    <w:p w:rsidR="006A1E99" w:rsidRDefault="006A1E99" w:rsidP="006A1E99">
      <w:r>
        <w:t xml:space="preserve">select id from t where num in(1,2,3) </w:t>
      </w:r>
    </w:p>
    <w:p w:rsidR="006A1E99" w:rsidRDefault="006A1E99" w:rsidP="006A1E99">
      <w:r>
        <w:rPr>
          <w:rFonts w:hint="eastAsia"/>
        </w:rPr>
        <w:t>对于连续的数值，能用</w:t>
      </w:r>
      <w:r>
        <w:t xml:space="preserve"> between 就不要用 in 了： </w:t>
      </w:r>
    </w:p>
    <w:p w:rsidR="006A1E99" w:rsidRDefault="006A1E99" w:rsidP="006A1E99">
      <w:r>
        <w:t xml:space="preserve">select id from t where num between 1 and 3 </w:t>
      </w:r>
    </w:p>
    <w:p w:rsidR="006A1E99" w:rsidRDefault="006A1E99" w:rsidP="006A1E99"/>
    <w:p w:rsidR="006A1E99" w:rsidRDefault="006A1E99" w:rsidP="006A1E99">
      <w:r>
        <w:t xml:space="preserve">7.如果在 where 子句中使用参数，也会导致全表扫描。因为SQL只有在运行时才会解析局部变量，但优化程序不能将访问计划的选择推迟到运行时；它必须在编译时进行选择。然而，如果在编译时建立访问计划，变量的值还是未知的，因而无法作为索引选择的输入项。如下面语句将进行全表扫描： </w:t>
      </w:r>
    </w:p>
    <w:p w:rsidR="006A1E99" w:rsidRDefault="006A1E99" w:rsidP="006A1E99">
      <w:r>
        <w:t xml:space="preserve">select id from t where num=@num </w:t>
      </w:r>
    </w:p>
    <w:p w:rsidR="006A1E99" w:rsidRDefault="006A1E99" w:rsidP="006A1E99">
      <w:r>
        <w:rPr>
          <w:rFonts w:hint="eastAsia"/>
        </w:rPr>
        <w:t>可以改为强制查询使用索引：</w:t>
      </w:r>
      <w:r>
        <w:t xml:space="preserve"> </w:t>
      </w:r>
    </w:p>
    <w:p w:rsidR="006A1E99" w:rsidRDefault="006A1E99" w:rsidP="006A1E99">
      <w:r>
        <w:t xml:space="preserve">select id from t with(index(索引名)) where num=@num </w:t>
      </w:r>
    </w:p>
    <w:p w:rsidR="006A1E99" w:rsidRDefault="006A1E99" w:rsidP="006A1E99"/>
    <w:p w:rsidR="006A1E99" w:rsidRDefault="006A1E99" w:rsidP="006A1E99">
      <w:r>
        <w:t xml:space="preserve">8.应尽量避免在 where 子句中对字段进行表达式操作，这将导致引擎放弃使用索引而进行全表扫描。如： </w:t>
      </w:r>
    </w:p>
    <w:p w:rsidR="006A1E99" w:rsidRDefault="006A1E99" w:rsidP="006A1E99">
      <w:r>
        <w:t xml:space="preserve">select id from t where num/2=100 </w:t>
      </w:r>
    </w:p>
    <w:p w:rsidR="006A1E99" w:rsidRDefault="006A1E99" w:rsidP="006A1E99">
      <w:r>
        <w:rPr>
          <w:rFonts w:hint="eastAsia"/>
        </w:rPr>
        <w:t>应改为</w:t>
      </w:r>
      <w:r>
        <w:t xml:space="preserve">: </w:t>
      </w:r>
    </w:p>
    <w:p w:rsidR="006A1E99" w:rsidRDefault="006A1E99" w:rsidP="006A1E99">
      <w:r>
        <w:t xml:space="preserve">select id from t where num=100*2 </w:t>
      </w:r>
    </w:p>
    <w:p w:rsidR="006A1E99" w:rsidRDefault="006A1E99" w:rsidP="006A1E99"/>
    <w:p w:rsidR="006A1E99" w:rsidRDefault="006A1E99" w:rsidP="006A1E99">
      <w:r>
        <w:t xml:space="preserve">9.应尽量避免在where子句中对字段进行函数操作，这将导致引擎放弃使用索引而进行全表扫描。如： </w:t>
      </w:r>
    </w:p>
    <w:p w:rsidR="006A1E99" w:rsidRDefault="006A1E99" w:rsidP="006A1E99">
      <w:r>
        <w:t xml:space="preserve">select id from t where substring(name,1,3)='abc'--name以abc开头的id </w:t>
      </w:r>
    </w:p>
    <w:p w:rsidR="006A1E99" w:rsidRDefault="006A1E99" w:rsidP="006A1E99">
      <w:r>
        <w:t xml:space="preserve">select id from t where datediff(day,createdate,'2005-11-30')=0--'2005-11-30'生成的id </w:t>
      </w:r>
    </w:p>
    <w:p w:rsidR="006A1E99" w:rsidRDefault="006A1E99" w:rsidP="006A1E99">
      <w:r>
        <w:rPr>
          <w:rFonts w:hint="eastAsia"/>
        </w:rPr>
        <w:t>应改为</w:t>
      </w:r>
      <w:r>
        <w:t xml:space="preserve">: </w:t>
      </w:r>
    </w:p>
    <w:p w:rsidR="006A1E99" w:rsidRDefault="006A1E99" w:rsidP="006A1E99">
      <w:r>
        <w:t xml:space="preserve">select id from t where name like 'abc%' </w:t>
      </w:r>
    </w:p>
    <w:p w:rsidR="006A1E99" w:rsidRDefault="006A1E99" w:rsidP="006A1E99">
      <w:r>
        <w:t xml:space="preserve">select id from t where createdate&gt;='2005-11-30' and createdate&lt;'2005-12-1' </w:t>
      </w:r>
    </w:p>
    <w:p w:rsidR="006A1E99" w:rsidRDefault="006A1E99" w:rsidP="006A1E99"/>
    <w:p w:rsidR="006A1E99" w:rsidRDefault="006A1E99" w:rsidP="006A1E99">
      <w:r>
        <w:t xml:space="preserve">10.不要在 where 子句中的“=”左边进行函数、算术运算或其他表达式运算，否则系统将可能无法正确使用索引。 </w:t>
      </w:r>
    </w:p>
    <w:p w:rsidR="006A1E99" w:rsidRDefault="006A1E99" w:rsidP="006A1E99"/>
    <w:p w:rsidR="006A1E99" w:rsidRDefault="006A1E99" w:rsidP="006A1E99">
      <w:r>
        <w:t xml:space="preserve">11.在使用索引字段作为条件时，如果该索引是复合索引，那么必须使用到该索引中的第一个字段作为条件时才能保证系统使用该索引，否则该索引将不会被使用，并且应尽可能的让字段顺序与索引顺序相一致。 </w:t>
      </w:r>
    </w:p>
    <w:p w:rsidR="006A1E99" w:rsidRDefault="006A1E99" w:rsidP="006A1E99"/>
    <w:p w:rsidR="006A1E99" w:rsidRDefault="006A1E99" w:rsidP="006A1E99">
      <w:r>
        <w:t xml:space="preserve">12.不要写一些没有意义的查询，如需要生成一个空表结构： </w:t>
      </w:r>
    </w:p>
    <w:p w:rsidR="006A1E99" w:rsidRDefault="006A1E99" w:rsidP="006A1E99">
      <w:r>
        <w:t xml:space="preserve">select col1,col2 into #t from t where 1=0 </w:t>
      </w:r>
    </w:p>
    <w:p w:rsidR="006A1E99" w:rsidRDefault="006A1E99" w:rsidP="006A1E99">
      <w:r>
        <w:rPr>
          <w:rFonts w:hint="eastAsia"/>
        </w:rPr>
        <w:t>这类代码不会返回任何结果集，但是会消耗系统资源的，应改成这样：</w:t>
      </w:r>
      <w:r>
        <w:t xml:space="preserve"> </w:t>
      </w:r>
    </w:p>
    <w:p w:rsidR="006A1E99" w:rsidRDefault="006A1E99" w:rsidP="006A1E99">
      <w:r>
        <w:t xml:space="preserve">create table #t(...) </w:t>
      </w:r>
    </w:p>
    <w:p w:rsidR="006A1E99" w:rsidRDefault="006A1E99" w:rsidP="006A1E99"/>
    <w:p w:rsidR="006A1E99" w:rsidRDefault="006A1E99" w:rsidP="006A1E99">
      <w:r>
        <w:t xml:space="preserve">13.很多时候用 exists 代替 in 是一个好的选择： </w:t>
      </w:r>
    </w:p>
    <w:p w:rsidR="006A1E99" w:rsidRDefault="006A1E99" w:rsidP="006A1E99">
      <w:r>
        <w:t xml:space="preserve">select num from a where num in(select num from b) </w:t>
      </w:r>
    </w:p>
    <w:p w:rsidR="006A1E99" w:rsidRDefault="006A1E99" w:rsidP="006A1E99">
      <w:r>
        <w:rPr>
          <w:rFonts w:hint="eastAsia"/>
        </w:rPr>
        <w:t>用下面的语句替换：</w:t>
      </w:r>
      <w:r>
        <w:t xml:space="preserve"> </w:t>
      </w:r>
    </w:p>
    <w:p w:rsidR="006A1E99" w:rsidRDefault="006A1E99" w:rsidP="006A1E99">
      <w:r>
        <w:t xml:space="preserve">select num from a where exists(select 1 from b where num=a.num) </w:t>
      </w:r>
    </w:p>
    <w:p w:rsidR="006A1E99" w:rsidRDefault="006A1E99" w:rsidP="006A1E99"/>
    <w:p w:rsidR="006A1E99" w:rsidRDefault="006A1E99" w:rsidP="006A1E99">
      <w:r>
        <w:t xml:space="preserve">14.并不是所有索引对查询都有效，SQL是根据表中数据来进行查询优化的，当索引列有大量数据重复时，SQL查询可能不会去利用索引，如一表中有字段sex，male、female几乎各一半，那么即使在sex上建了索引也对查询效率起不了作用。 </w:t>
      </w:r>
    </w:p>
    <w:p w:rsidR="006A1E99" w:rsidRDefault="006A1E99" w:rsidP="006A1E99"/>
    <w:p w:rsidR="006A1E99" w:rsidRDefault="006A1E99" w:rsidP="006A1E99">
      <w:r>
        <w:t xml:space="preserve">15.索引并不是越多越好，索引固然可以提高相应的 select 的效率，但同时也降低了 insert 及 update 的效率，因为 insert 或 update 时有可能会重建索引，所以怎样建索引需要慎重考虑，视具体情况而定。一个表的索引数最好不要超过6个，若太多则应考虑一些不常使用到的列上建的索引是否有必要。 </w:t>
      </w:r>
    </w:p>
    <w:p w:rsidR="006A1E99" w:rsidRDefault="006A1E99" w:rsidP="006A1E99"/>
    <w:p w:rsidR="006A1E99" w:rsidRDefault="006A1E99" w:rsidP="006A1E99">
      <w:r>
        <w:t xml:space="preserve">16.应尽可能的避免更新 clustered 索引数据列，因为 clustered 索引数据列的顺序就是表记录的物理存储顺序，一旦该列值改变将导致整个表记录的顺序的调整，会耗费相当大的资源。若应用系统需要频繁更新 clustered 索引数据列，那么需要考虑是否应将该索引建为 clustered 索引。 </w:t>
      </w:r>
    </w:p>
    <w:p w:rsidR="006A1E99" w:rsidRDefault="006A1E99" w:rsidP="006A1E99"/>
    <w:p w:rsidR="006A1E99" w:rsidRDefault="006A1E99" w:rsidP="006A1E99">
      <w:r>
        <w:t xml:space="preserve">17.尽量使用数字型字段，若只含数值信息的字段尽量不要设计为字符型，这会降低查询和连接的性能，并会增加存储开销。这是因为引擎在处理查询和连接时会逐个比较字符串中每一个字符，而对于数字型而言只需要比较一次就够了。 </w:t>
      </w:r>
    </w:p>
    <w:p w:rsidR="006A1E99" w:rsidRDefault="006A1E99" w:rsidP="006A1E99"/>
    <w:p w:rsidR="006A1E99" w:rsidRDefault="006A1E99" w:rsidP="006A1E99">
      <w:r>
        <w:t xml:space="preserve">18.尽可能的使用 varchar/nvarchar 代替 char/nchar ，因为首先变长字段存储空间小，可以节省存储空间，其次对于查询来说，在一个相对较小的字段内搜索效率显然要高些。 </w:t>
      </w:r>
    </w:p>
    <w:p w:rsidR="006A1E99" w:rsidRDefault="006A1E99" w:rsidP="006A1E99"/>
    <w:p w:rsidR="006A1E99" w:rsidRDefault="006A1E99" w:rsidP="006A1E99">
      <w:r>
        <w:t xml:space="preserve">19.任何地方都不要使用 select * from t ，用具体的字段列表代替“*”，不要返回用不到的任何字段。 </w:t>
      </w:r>
    </w:p>
    <w:p w:rsidR="006A1E99" w:rsidRDefault="006A1E99" w:rsidP="006A1E99"/>
    <w:p w:rsidR="006A1E99" w:rsidRDefault="006A1E99" w:rsidP="006A1E99">
      <w:r>
        <w:t xml:space="preserve">20.尽量使用表变量来代替临时表。如果表变量包含大量数据，请注意索引非常有限（只有主键索引）。 </w:t>
      </w:r>
    </w:p>
    <w:p w:rsidR="006A1E99" w:rsidRDefault="006A1E99" w:rsidP="006A1E99"/>
    <w:p w:rsidR="006A1E99" w:rsidRDefault="006A1E99" w:rsidP="006A1E99">
      <w:r>
        <w:t xml:space="preserve">21.避免频繁创建和删除临时表，以减少系统表资源的消耗。 </w:t>
      </w:r>
    </w:p>
    <w:p w:rsidR="006A1E99" w:rsidRDefault="006A1E99" w:rsidP="006A1E99"/>
    <w:p w:rsidR="006A1E99" w:rsidRDefault="006A1E99" w:rsidP="006A1E99">
      <w:r>
        <w:t xml:space="preserve">22.临时表并不是不可使用，适当地使用它们可以使某些例程更有效，例如，当需要重复引用大型表或常用表中的某个数据集时。但是，对于一次性事件，最好使用导出表。 </w:t>
      </w:r>
    </w:p>
    <w:p w:rsidR="006A1E99" w:rsidRDefault="006A1E99" w:rsidP="006A1E99"/>
    <w:p w:rsidR="006A1E99" w:rsidRDefault="006A1E99" w:rsidP="006A1E99">
      <w:r>
        <w:t xml:space="preserve">23.在新建临时表时，如果一次性插入数据量很大，那么可以使用 select into 代替 create table，避免造成大量 log ，以提高速度；如果数据量不大，为了缓和系统表的资源，应先create table，然后insert。 </w:t>
      </w:r>
    </w:p>
    <w:p w:rsidR="006A1E99" w:rsidRDefault="006A1E99" w:rsidP="006A1E99"/>
    <w:p w:rsidR="006A1E99" w:rsidRDefault="006A1E99" w:rsidP="006A1E99">
      <w:r>
        <w:t xml:space="preserve">24.如果使用到了临时表，在存储过程的最后务必将所有的临时表显式删除，先 truncate table ，然后 drop table ，这样可以避免系统表的较长时间锁定。 </w:t>
      </w:r>
    </w:p>
    <w:p w:rsidR="006A1E99" w:rsidRDefault="006A1E99" w:rsidP="006A1E99"/>
    <w:p w:rsidR="006A1E99" w:rsidRDefault="006A1E99" w:rsidP="006A1E99">
      <w:r>
        <w:t xml:space="preserve">25.尽量避免使用游标，因为游标的效率较差，如果游标操作的数据超过1万行，那么就应该考虑改写。 </w:t>
      </w:r>
    </w:p>
    <w:p w:rsidR="006A1E99" w:rsidRDefault="006A1E99" w:rsidP="006A1E99"/>
    <w:p w:rsidR="006A1E99" w:rsidRDefault="006A1E99" w:rsidP="006A1E99">
      <w:r>
        <w:t xml:space="preserve">26.使用基于游标的方法或临时表方法之前，应先寻找基于集的解决方案来解决问题，基于集的方法通常更有效。 </w:t>
      </w:r>
    </w:p>
    <w:p w:rsidR="006A1E99" w:rsidRDefault="006A1E99" w:rsidP="006A1E99"/>
    <w:p w:rsidR="006A1E99" w:rsidRDefault="006A1E99" w:rsidP="006A1E99">
      <w:r>
        <w:t xml:space="preserve">27.与临时表一样，游标并不是不可使用。对小型数据集使用 FAST_FORWARD 游标通常要优于其他逐行处理方法，尤其是在必须引用几个表才能获得所需的数据时。在结果集中包括“合计”的例程通常要比使用游标执行的速度快。如果开发时间允许，基于游标的方法和基于集的方法都可以尝试一下，看哪一种方法的效果更好。 </w:t>
      </w:r>
    </w:p>
    <w:p w:rsidR="006A1E99" w:rsidRDefault="006A1E99" w:rsidP="006A1E99"/>
    <w:p w:rsidR="006A1E99" w:rsidRDefault="006A1E99" w:rsidP="006A1E99">
      <w:r>
        <w:t xml:space="preserve">28.在所有的存储过程和触发器的开始处设置 SET NOCOUNT ON ，在结束时设置 SET NOCOUNT OFF 。无需在执行存储过程和触发器的每个语句后向客户端发送 DONE_IN_PROC 消息。 </w:t>
      </w:r>
    </w:p>
    <w:p w:rsidR="006A1E99" w:rsidRDefault="006A1E99" w:rsidP="006A1E99"/>
    <w:p w:rsidR="006A1E99" w:rsidRDefault="006A1E99" w:rsidP="006A1E99">
      <w:r>
        <w:t xml:space="preserve">29.尽量避免向客户端返回大数据量，若数据量过大，应该考虑相应需求是否合理。 </w:t>
      </w:r>
    </w:p>
    <w:p w:rsidR="006A1E99" w:rsidRDefault="006A1E99" w:rsidP="006A1E99"/>
    <w:p w:rsidR="006A1E99" w:rsidRPr="00FD77BA" w:rsidRDefault="006A1E99" w:rsidP="006A1E99">
      <w:r>
        <w:t>30.尽量避免大事务操作，提高系统并发能力。</w:t>
      </w:r>
    </w:p>
    <w:p w:rsidR="006A1E99" w:rsidRDefault="006A1E99" w:rsidP="006A1E99">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4.</w:t>
      </w:r>
      <w:r>
        <w:rPr>
          <w:rFonts w:ascii="Arial" w:hAnsi="Arial" w:cs="Arial"/>
          <w:b w:val="0"/>
          <w:bCs w:val="0"/>
          <w:color w:val="333333"/>
          <w:sz w:val="30"/>
          <w:szCs w:val="30"/>
        </w:rPr>
        <w:t>最左匹配原则</w:t>
      </w:r>
    </w:p>
    <w:p w:rsidR="004E3EB2" w:rsidRPr="004E3EB2" w:rsidRDefault="004E3EB2" w:rsidP="004E3EB2">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4E3EB2">
        <w:rPr>
          <w:rFonts w:ascii="Lucida Sans Unicode" w:eastAsia="宋体" w:hAnsi="Lucida Sans Unicode" w:cs="Lucida Sans Unicode"/>
          <w:b/>
          <w:bCs/>
          <w:color w:val="1A1A1A"/>
          <w:kern w:val="0"/>
          <w:sz w:val="24"/>
          <w:szCs w:val="24"/>
        </w:rPr>
        <w:t>什么是索引的最左匹配特性？</w:t>
      </w:r>
    </w:p>
    <w:p w:rsidR="004E3EB2" w:rsidRPr="004E3EB2" w:rsidRDefault="004E3EB2" w:rsidP="004E3EB2">
      <w:pPr>
        <w:widowControl/>
        <w:shd w:val="clear" w:color="auto" w:fill="FFFFFF"/>
        <w:jc w:val="left"/>
        <w:rPr>
          <w:rFonts w:ascii="Lucida Sans Unicode" w:eastAsia="宋体" w:hAnsi="Lucida Sans Unicode" w:cs="Lucida Sans Unicode"/>
          <w:color w:val="1A1A1A"/>
          <w:kern w:val="0"/>
          <w:sz w:val="24"/>
          <w:szCs w:val="24"/>
        </w:rPr>
      </w:pPr>
      <w:r w:rsidRPr="004E3EB2">
        <w:rPr>
          <w:rFonts w:ascii="Lucida Sans Unicode" w:eastAsia="宋体" w:hAnsi="Lucida Sans Unicode" w:cs="Lucida Sans Unicode"/>
          <w:color w:val="1A1A1A"/>
          <w:kern w:val="0"/>
          <w:sz w:val="24"/>
          <w:szCs w:val="24"/>
        </w:rPr>
        <w:t>当</w:t>
      </w:r>
      <w:r w:rsidRPr="004E3EB2">
        <w:rPr>
          <w:rFonts w:ascii="Lucida Sans Unicode" w:eastAsia="宋体" w:hAnsi="Lucida Sans Unicode" w:cs="Lucida Sans Unicode"/>
          <w:color w:val="1A1A1A"/>
          <w:kern w:val="0"/>
          <w:sz w:val="24"/>
          <w:szCs w:val="24"/>
        </w:rPr>
        <w:t xml:space="preserve"> B+Tree </w:t>
      </w:r>
      <w:r w:rsidRPr="004E3EB2">
        <w:rPr>
          <w:rFonts w:ascii="Lucida Sans Unicode" w:eastAsia="宋体" w:hAnsi="Lucida Sans Unicode" w:cs="Lucida Sans Unicode"/>
          <w:color w:val="1A1A1A"/>
          <w:kern w:val="0"/>
          <w:sz w:val="24"/>
          <w:szCs w:val="24"/>
        </w:rPr>
        <w:t>的数据项是复合的数据结构，比如索引</w:t>
      </w:r>
      <w:r w:rsidRPr="004E3EB2">
        <w:rPr>
          <w:rFonts w:ascii="Lucida Sans Unicode" w:eastAsia="宋体" w:hAnsi="Lucida Sans Unicode" w:cs="Lucida Sans Unicode"/>
          <w:color w:val="1A1A1A"/>
          <w:kern w:val="0"/>
          <w:sz w:val="24"/>
          <w:szCs w:val="24"/>
        </w:rPr>
        <w:t> </w:t>
      </w:r>
      <w:r w:rsidRPr="004E3EB2">
        <w:rPr>
          <w:rFonts w:ascii="Lucida Console" w:eastAsia="宋体" w:hAnsi="Lucida Console" w:cs="宋体"/>
          <w:color w:val="1A1A1A"/>
          <w:kern w:val="0"/>
          <w:szCs w:val="21"/>
          <w:bdr w:val="single" w:sz="6" w:space="1" w:color="CCCCCC" w:frame="1"/>
          <w:shd w:val="clear" w:color="auto" w:fill="DDDDDD"/>
        </w:rPr>
        <w:t>(name, age, sex)</w:t>
      </w:r>
      <w:r w:rsidRPr="004E3EB2">
        <w:rPr>
          <w:rFonts w:ascii="Lucida Sans Unicode" w:eastAsia="宋体" w:hAnsi="Lucida Sans Unicode" w:cs="Lucida Sans Unicode"/>
          <w:color w:val="1A1A1A"/>
          <w:kern w:val="0"/>
          <w:sz w:val="24"/>
          <w:szCs w:val="24"/>
        </w:rPr>
        <w:t> </w:t>
      </w:r>
      <w:r w:rsidRPr="004E3EB2">
        <w:rPr>
          <w:rFonts w:ascii="Lucida Sans Unicode" w:eastAsia="宋体" w:hAnsi="Lucida Sans Unicode" w:cs="Lucida Sans Unicode"/>
          <w:color w:val="1A1A1A"/>
          <w:kern w:val="0"/>
          <w:sz w:val="24"/>
          <w:szCs w:val="24"/>
        </w:rPr>
        <w:t>的时候，</w:t>
      </w:r>
      <w:r w:rsidRPr="004E3EB2">
        <w:rPr>
          <w:rFonts w:ascii="Lucida Sans Unicode" w:eastAsia="宋体" w:hAnsi="Lucida Sans Unicode" w:cs="Lucida Sans Unicode"/>
          <w:color w:val="1A1A1A"/>
          <w:kern w:val="0"/>
          <w:sz w:val="24"/>
          <w:szCs w:val="24"/>
        </w:rPr>
        <w:t xml:space="preserve">B+Tree </w:t>
      </w:r>
      <w:r w:rsidRPr="004E3EB2">
        <w:rPr>
          <w:rFonts w:ascii="Lucida Sans Unicode" w:eastAsia="宋体" w:hAnsi="Lucida Sans Unicode" w:cs="Lucida Sans Unicode"/>
          <w:color w:val="1A1A1A"/>
          <w:kern w:val="0"/>
          <w:sz w:val="24"/>
          <w:szCs w:val="24"/>
        </w:rPr>
        <w:t>是按照从左到右的顺序来建立搜索树的。</w:t>
      </w:r>
    </w:p>
    <w:p w:rsidR="004E3EB2" w:rsidRPr="004E3EB2" w:rsidRDefault="004E3EB2" w:rsidP="00FA61C5">
      <w:pPr>
        <w:widowControl/>
        <w:numPr>
          <w:ilvl w:val="0"/>
          <w:numId w:val="348"/>
        </w:numPr>
        <w:shd w:val="clear" w:color="auto" w:fill="FFFFFF"/>
        <w:ind w:left="0"/>
        <w:jc w:val="left"/>
        <w:rPr>
          <w:rFonts w:ascii="Lucida Sans Unicode" w:eastAsia="宋体" w:hAnsi="Lucida Sans Unicode" w:cs="Lucida Sans Unicode"/>
          <w:color w:val="1A1A1A"/>
          <w:kern w:val="0"/>
          <w:szCs w:val="21"/>
        </w:rPr>
      </w:pPr>
      <w:r w:rsidRPr="004E3EB2">
        <w:rPr>
          <w:rFonts w:ascii="Lucida Sans Unicode" w:eastAsia="宋体" w:hAnsi="Lucida Sans Unicode" w:cs="Lucida Sans Unicode"/>
          <w:color w:val="1A1A1A"/>
          <w:kern w:val="0"/>
          <w:szCs w:val="21"/>
        </w:rPr>
        <w:t>比如当</w:t>
      </w:r>
      <w:r w:rsidRPr="004E3EB2">
        <w:rPr>
          <w:rFonts w:ascii="Lucida Sans Unicode" w:eastAsia="宋体" w:hAnsi="Lucida Sans Unicode" w:cs="Lucida Sans Unicode"/>
          <w:color w:val="1A1A1A"/>
          <w:kern w:val="0"/>
          <w:szCs w:val="21"/>
        </w:rPr>
        <w:t> </w:t>
      </w:r>
      <w:r w:rsidRPr="004E3EB2">
        <w:rPr>
          <w:rFonts w:ascii="Lucida Console" w:eastAsia="宋体" w:hAnsi="Lucida Console" w:cs="宋体"/>
          <w:color w:val="1A1A1A"/>
          <w:kern w:val="0"/>
          <w:szCs w:val="21"/>
          <w:bdr w:val="single" w:sz="6" w:space="1" w:color="CCCCCC" w:frame="1"/>
          <w:shd w:val="clear" w:color="auto" w:fill="DDDDDD"/>
        </w:rPr>
        <w:t>(</w:t>
      </w:r>
      <w:r w:rsidRPr="004E3EB2">
        <w:rPr>
          <w:rFonts w:ascii="Lucida Console" w:eastAsia="宋体" w:hAnsi="Lucida Console" w:cs="宋体"/>
          <w:color w:val="1A1A1A"/>
          <w:kern w:val="0"/>
          <w:szCs w:val="21"/>
          <w:bdr w:val="single" w:sz="6" w:space="1" w:color="CCCCCC" w:frame="1"/>
          <w:shd w:val="clear" w:color="auto" w:fill="DDDDDD"/>
        </w:rPr>
        <w:t>张三</w:t>
      </w:r>
      <w:r w:rsidRPr="004E3EB2">
        <w:rPr>
          <w:rFonts w:ascii="Lucida Console" w:eastAsia="宋体" w:hAnsi="Lucida Console" w:cs="宋体"/>
          <w:color w:val="1A1A1A"/>
          <w:kern w:val="0"/>
          <w:szCs w:val="21"/>
          <w:bdr w:val="single" w:sz="6" w:space="1" w:color="CCCCCC" w:frame="1"/>
          <w:shd w:val="clear" w:color="auto" w:fill="DDDDDD"/>
        </w:rPr>
        <w:t>, 20, F)</w:t>
      </w:r>
      <w:r w:rsidRPr="004E3EB2">
        <w:rPr>
          <w:rFonts w:ascii="Lucida Sans Unicode" w:eastAsia="宋体" w:hAnsi="Lucida Sans Unicode" w:cs="Lucida Sans Unicode"/>
          <w:color w:val="1A1A1A"/>
          <w:kern w:val="0"/>
          <w:szCs w:val="21"/>
        </w:rPr>
        <w:t> </w:t>
      </w:r>
      <w:r w:rsidRPr="004E3EB2">
        <w:rPr>
          <w:rFonts w:ascii="Lucida Sans Unicode" w:eastAsia="宋体" w:hAnsi="Lucida Sans Unicode" w:cs="Lucida Sans Unicode"/>
          <w:color w:val="1A1A1A"/>
          <w:kern w:val="0"/>
          <w:szCs w:val="21"/>
        </w:rPr>
        <w:t>这样的数据来检索的时候，</w:t>
      </w:r>
      <w:r w:rsidRPr="004E3EB2">
        <w:rPr>
          <w:rFonts w:ascii="Lucida Sans Unicode" w:eastAsia="宋体" w:hAnsi="Lucida Sans Unicode" w:cs="Lucida Sans Unicode"/>
          <w:color w:val="1A1A1A"/>
          <w:kern w:val="0"/>
          <w:szCs w:val="21"/>
        </w:rPr>
        <w:t xml:space="preserve">B+Tree </w:t>
      </w:r>
      <w:r w:rsidRPr="004E3EB2">
        <w:rPr>
          <w:rFonts w:ascii="Lucida Sans Unicode" w:eastAsia="宋体" w:hAnsi="Lucida Sans Unicode" w:cs="Lucida Sans Unicode"/>
          <w:color w:val="1A1A1A"/>
          <w:kern w:val="0"/>
          <w:szCs w:val="21"/>
        </w:rPr>
        <w:t>会优先比较</w:t>
      </w:r>
      <w:r w:rsidRPr="004E3EB2">
        <w:rPr>
          <w:rFonts w:ascii="Lucida Sans Unicode" w:eastAsia="宋体" w:hAnsi="Lucida Sans Unicode" w:cs="Lucida Sans Unicode"/>
          <w:color w:val="1A1A1A"/>
          <w:kern w:val="0"/>
          <w:szCs w:val="21"/>
        </w:rPr>
        <w:t xml:space="preserve"> name </w:t>
      </w:r>
      <w:r w:rsidRPr="004E3EB2">
        <w:rPr>
          <w:rFonts w:ascii="Lucida Sans Unicode" w:eastAsia="宋体" w:hAnsi="Lucida Sans Unicode" w:cs="Lucida Sans Unicode"/>
          <w:color w:val="1A1A1A"/>
          <w:kern w:val="0"/>
          <w:szCs w:val="21"/>
        </w:rPr>
        <w:t>来确定下一步的所搜方向，如果</w:t>
      </w:r>
      <w:r w:rsidRPr="004E3EB2">
        <w:rPr>
          <w:rFonts w:ascii="Lucida Sans Unicode" w:eastAsia="宋体" w:hAnsi="Lucida Sans Unicode" w:cs="Lucida Sans Unicode"/>
          <w:color w:val="1A1A1A"/>
          <w:kern w:val="0"/>
          <w:szCs w:val="21"/>
        </w:rPr>
        <w:t xml:space="preserve"> name </w:t>
      </w:r>
      <w:r w:rsidRPr="004E3EB2">
        <w:rPr>
          <w:rFonts w:ascii="Lucida Sans Unicode" w:eastAsia="宋体" w:hAnsi="Lucida Sans Unicode" w:cs="Lucida Sans Unicode"/>
          <w:color w:val="1A1A1A"/>
          <w:kern w:val="0"/>
          <w:szCs w:val="21"/>
        </w:rPr>
        <w:t>相同再依次比较</w:t>
      </w:r>
      <w:r w:rsidRPr="004E3EB2">
        <w:rPr>
          <w:rFonts w:ascii="Lucida Sans Unicode" w:eastAsia="宋体" w:hAnsi="Lucida Sans Unicode" w:cs="Lucida Sans Unicode"/>
          <w:color w:val="1A1A1A"/>
          <w:kern w:val="0"/>
          <w:szCs w:val="21"/>
        </w:rPr>
        <w:t xml:space="preserve"> age </w:t>
      </w:r>
      <w:r w:rsidRPr="004E3EB2">
        <w:rPr>
          <w:rFonts w:ascii="Lucida Sans Unicode" w:eastAsia="宋体" w:hAnsi="Lucida Sans Unicode" w:cs="Lucida Sans Unicode"/>
          <w:color w:val="1A1A1A"/>
          <w:kern w:val="0"/>
          <w:szCs w:val="21"/>
        </w:rPr>
        <w:t>和</w:t>
      </w:r>
      <w:r w:rsidRPr="004E3EB2">
        <w:rPr>
          <w:rFonts w:ascii="Lucida Sans Unicode" w:eastAsia="宋体" w:hAnsi="Lucida Sans Unicode" w:cs="Lucida Sans Unicode"/>
          <w:color w:val="1A1A1A"/>
          <w:kern w:val="0"/>
          <w:szCs w:val="21"/>
        </w:rPr>
        <w:t xml:space="preserve"> sex </w:t>
      </w:r>
      <w:r w:rsidRPr="004E3EB2">
        <w:rPr>
          <w:rFonts w:ascii="Lucida Sans Unicode" w:eastAsia="宋体" w:hAnsi="Lucida Sans Unicode" w:cs="Lucida Sans Unicode"/>
          <w:color w:val="1A1A1A"/>
          <w:kern w:val="0"/>
          <w:szCs w:val="21"/>
        </w:rPr>
        <w:t>，最后得到检索的数据。</w:t>
      </w:r>
    </w:p>
    <w:p w:rsidR="004E3EB2" w:rsidRPr="004E3EB2" w:rsidRDefault="004E3EB2" w:rsidP="00FA61C5">
      <w:pPr>
        <w:widowControl/>
        <w:numPr>
          <w:ilvl w:val="0"/>
          <w:numId w:val="348"/>
        </w:numPr>
        <w:shd w:val="clear" w:color="auto" w:fill="FFFFFF"/>
        <w:ind w:left="0"/>
        <w:jc w:val="left"/>
        <w:rPr>
          <w:rFonts w:ascii="Lucida Sans Unicode" w:eastAsia="宋体" w:hAnsi="Lucida Sans Unicode" w:cs="Lucida Sans Unicode"/>
          <w:color w:val="1A1A1A"/>
          <w:kern w:val="0"/>
          <w:szCs w:val="21"/>
        </w:rPr>
      </w:pPr>
      <w:r w:rsidRPr="004E3EB2">
        <w:rPr>
          <w:rFonts w:ascii="Lucida Sans Unicode" w:eastAsia="宋体" w:hAnsi="Lucida Sans Unicode" w:cs="Lucida Sans Unicode"/>
          <w:color w:val="1A1A1A"/>
          <w:kern w:val="0"/>
          <w:szCs w:val="21"/>
        </w:rPr>
        <w:t>但当</w:t>
      </w:r>
      <w:r w:rsidRPr="004E3EB2">
        <w:rPr>
          <w:rFonts w:ascii="Lucida Sans Unicode" w:eastAsia="宋体" w:hAnsi="Lucida Sans Unicode" w:cs="Lucida Sans Unicode"/>
          <w:color w:val="1A1A1A"/>
          <w:kern w:val="0"/>
          <w:szCs w:val="21"/>
        </w:rPr>
        <w:t> </w:t>
      </w:r>
      <w:r w:rsidRPr="004E3EB2">
        <w:rPr>
          <w:rFonts w:ascii="Lucida Console" w:eastAsia="宋体" w:hAnsi="Lucida Console" w:cs="宋体"/>
          <w:color w:val="1A1A1A"/>
          <w:kern w:val="0"/>
          <w:szCs w:val="21"/>
          <w:bdr w:val="single" w:sz="6" w:space="1" w:color="CCCCCC" w:frame="1"/>
          <w:shd w:val="clear" w:color="auto" w:fill="DDDDDD"/>
        </w:rPr>
        <w:t>(20, F)</w:t>
      </w:r>
      <w:r w:rsidRPr="004E3EB2">
        <w:rPr>
          <w:rFonts w:ascii="Lucida Sans Unicode" w:eastAsia="宋体" w:hAnsi="Lucida Sans Unicode" w:cs="Lucida Sans Unicode"/>
          <w:color w:val="1A1A1A"/>
          <w:kern w:val="0"/>
          <w:szCs w:val="21"/>
        </w:rPr>
        <w:t> </w:t>
      </w:r>
      <w:r w:rsidRPr="004E3EB2">
        <w:rPr>
          <w:rFonts w:ascii="Lucida Sans Unicode" w:eastAsia="宋体" w:hAnsi="Lucida Sans Unicode" w:cs="Lucida Sans Unicode"/>
          <w:color w:val="1A1A1A"/>
          <w:kern w:val="0"/>
          <w:szCs w:val="21"/>
        </w:rPr>
        <w:t>这样的没有</w:t>
      </w:r>
      <w:r w:rsidRPr="004E3EB2">
        <w:rPr>
          <w:rFonts w:ascii="Lucida Sans Unicode" w:eastAsia="宋体" w:hAnsi="Lucida Sans Unicode" w:cs="Lucida Sans Unicode"/>
          <w:color w:val="1A1A1A"/>
          <w:kern w:val="0"/>
          <w:szCs w:val="21"/>
        </w:rPr>
        <w:t xml:space="preserve"> name </w:t>
      </w:r>
      <w:r w:rsidRPr="004E3EB2">
        <w:rPr>
          <w:rFonts w:ascii="Lucida Sans Unicode" w:eastAsia="宋体" w:hAnsi="Lucida Sans Unicode" w:cs="Lucida Sans Unicode"/>
          <w:color w:val="1A1A1A"/>
          <w:kern w:val="0"/>
          <w:szCs w:val="21"/>
        </w:rPr>
        <w:t>的数据来的时候，</w:t>
      </w:r>
      <w:r w:rsidRPr="004E3EB2">
        <w:rPr>
          <w:rFonts w:ascii="Lucida Sans Unicode" w:eastAsia="宋体" w:hAnsi="Lucida Sans Unicode" w:cs="Lucida Sans Unicode"/>
          <w:color w:val="1A1A1A"/>
          <w:kern w:val="0"/>
          <w:szCs w:val="21"/>
        </w:rPr>
        <w:t xml:space="preserve">B+Tree </w:t>
      </w:r>
      <w:r w:rsidRPr="004E3EB2">
        <w:rPr>
          <w:rFonts w:ascii="Lucida Sans Unicode" w:eastAsia="宋体" w:hAnsi="Lucida Sans Unicode" w:cs="Lucida Sans Unicode"/>
          <w:color w:val="1A1A1A"/>
          <w:kern w:val="0"/>
          <w:szCs w:val="21"/>
        </w:rPr>
        <w:t>就不知道下一步该查哪个节点，因为建立搜索树的时候</w:t>
      </w:r>
      <w:r w:rsidRPr="004E3EB2">
        <w:rPr>
          <w:rFonts w:ascii="Lucida Sans Unicode" w:eastAsia="宋体" w:hAnsi="Lucida Sans Unicode" w:cs="Lucida Sans Unicode"/>
          <w:color w:val="1A1A1A"/>
          <w:kern w:val="0"/>
          <w:szCs w:val="21"/>
        </w:rPr>
        <w:t xml:space="preserve"> name </w:t>
      </w:r>
      <w:r w:rsidRPr="004E3EB2">
        <w:rPr>
          <w:rFonts w:ascii="Lucida Sans Unicode" w:eastAsia="宋体" w:hAnsi="Lucida Sans Unicode" w:cs="Lucida Sans Unicode"/>
          <w:color w:val="1A1A1A"/>
          <w:kern w:val="0"/>
          <w:szCs w:val="21"/>
        </w:rPr>
        <w:t>就是第一个比较因子，必须要先根据</w:t>
      </w:r>
      <w:r w:rsidRPr="004E3EB2">
        <w:rPr>
          <w:rFonts w:ascii="Lucida Sans Unicode" w:eastAsia="宋体" w:hAnsi="Lucida Sans Unicode" w:cs="Lucida Sans Unicode"/>
          <w:color w:val="1A1A1A"/>
          <w:kern w:val="0"/>
          <w:szCs w:val="21"/>
        </w:rPr>
        <w:t xml:space="preserve"> name </w:t>
      </w:r>
      <w:r w:rsidRPr="004E3EB2">
        <w:rPr>
          <w:rFonts w:ascii="Lucida Sans Unicode" w:eastAsia="宋体" w:hAnsi="Lucida Sans Unicode" w:cs="Lucida Sans Unicode"/>
          <w:color w:val="1A1A1A"/>
          <w:kern w:val="0"/>
          <w:szCs w:val="21"/>
        </w:rPr>
        <w:t>来搜索才能知道下一步去哪里查询。</w:t>
      </w:r>
    </w:p>
    <w:p w:rsidR="004E3EB2" w:rsidRPr="004E3EB2" w:rsidRDefault="004E3EB2" w:rsidP="00FA61C5">
      <w:pPr>
        <w:widowControl/>
        <w:numPr>
          <w:ilvl w:val="0"/>
          <w:numId w:val="348"/>
        </w:numPr>
        <w:shd w:val="clear" w:color="auto" w:fill="FFFFFF"/>
        <w:ind w:left="0"/>
        <w:jc w:val="left"/>
        <w:rPr>
          <w:rFonts w:ascii="Lucida Sans Unicode" w:eastAsia="宋体" w:hAnsi="Lucida Sans Unicode" w:cs="Lucida Sans Unicode"/>
          <w:color w:val="1A1A1A"/>
          <w:kern w:val="0"/>
          <w:szCs w:val="21"/>
        </w:rPr>
      </w:pPr>
      <w:r w:rsidRPr="004E3EB2">
        <w:rPr>
          <w:rFonts w:ascii="Lucida Sans Unicode" w:eastAsia="宋体" w:hAnsi="Lucida Sans Unicode" w:cs="Lucida Sans Unicode"/>
          <w:color w:val="1A1A1A"/>
          <w:kern w:val="0"/>
          <w:szCs w:val="21"/>
        </w:rPr>
        <w:t>比如当</w:t>
      </w:r>
      <w:r w:rsidRPr="004E3EB2">
        <w:rPr>
          <w:rFonts w:ascii="Lucida Sans Unicode" w:eastAsia="宋体" w:hAnsi="Lucida Sans Unicode" w:cs="Lucida Sans Unicode"/>
          <w:color w:val="1A1A1A"/>
          <w:kern w:val="0"/>
          <w:szCs w:val="21"/>
        </w:rPr>
        <w:t> </w:t>
      </w:r>
      <w:r w:rsidRPr="004E3EB2">
        <w:rPr>
          <w:rFonts w:ascii="Lucida Console" w:eastAsia="宋体" w:hAnsi="Lucida Console" w:cs="宋体"/>
          <w:color w:val="1A1A1A"/>
          <w:kern w:val="0"/>
          <w:szCs w:val="21"/>
          <w:bdr w:val="single" w:sz="6" w:space="1" w:color="CCCCCC" w:frame="1"/>
          <w:shd w:val="clear" w:color="auto" w:fill="DDDDDD"/>
        </w:rPr>
        <w:t>(</w:t>
      </w:r>
      <w:r w:rsidRPr="004E3EB2">
        <w:rPr>
          <w:rFonts w:ascii="Lucida Console" w:eastAsia="宋体" w:hAnsi="Lucida Console" w:cs="宋体"/>
          <w:color w:val="1A1A1A"/>
          <w:kern w:val="0"/>
          <w:szCs w:val="21"/>
          <w:bdr w:val="single" w:sz="6" w:space="1" w:color="CCCCCC" w:frame="1"/>
          <w:shd w:val="clear" w:color="auto" w:fill="DDDDDD"/>
        </w:rPr>
        <w:t>张三</w:t>
      </w:r>
      <w:r w:rsidRPr="004E3EB2">
        <w:rPr>
          <w:rFonts w:ascii="Lucida Console" w:eastAsia="宋体" w:hAnsi="Lucida Console" w:cs="宋体"/>
          <w:color w:val="1A1A1A"/>
          <w:kern w:val="0"/>
          <w:szCs w:val="21"/>
          <w:bdr w:val="single" w:sz="6" w:space="1" w:color="CCCCCC" w:frame="1"/>
          <w:shd w:val="clear" w:color="auto" w:fill="DDDDDD"/>
        </w:rPr>
        <w:t>, F)</w:t>
      </w:r>
      <w:r w:rsidRPr="004E3EB2">
        <w:rPr>
          <w:rFonts w:ascii="Lucida Sans Unicode" w:eastAsia="宋体" w:hAnsi="Lucida Sans Unicode" w:cs="Lucida Sans Unicode"/>
          <w:color w:val="1A1A1A"/>
          <w:kern w:val="0"/>
          <w:szCs w:val="21"/>
        </w:rPr>
        <w:t> </w:t>
      </w:r>
      <w:r w:rsidRPr="004E3EB2">
        <w:rPr>
          <w:rFonts w:ascii="Lucida Sans Unicode" w:eastAsia="宋体" w:hAnsi="Lucida Sans Unicode" w:cs="Lucida Sans Unicode"/>
          <w:color w:val="1A1A1A"/>
          <w:kern w:val="0"/>
          <w:szCs w:val="21"/>
        </w:rPr>
        <w:t>这样的数据来检索时，</w:t>
      </w:r>
      <w:r w:rsidRPr="004E3EB2">
        <w:rPr>
          <w:rFonts w:ascii="Lucida Sans Unicode" w:eastAsia="宋体" w:hAnsi="Lucida Sans Unicode" w:cs="Lucida Sans Unicode"/>
          <w:color w:val="1A1A1A"/>
          <w:kern w:val="0"/>
          <w:szCs w:val="21"/>
        </w:rPr>
        <w:t xml:space="preserve">B+Tree </w:t>
      </w:r>
      <w:r w:rsidRPr="004E3EB2">
        <w:rPr>
          <w:rFonts w:ascii="Lucida Sans Unicode" w:eastAsia="宋体" w:hAnsi="Lucida Sans Unicode" w:cs="Lucida Sans Unicode"/>
          <w:color w:val="1A1A1A"/>
          <w:kern w:val="0"/>
          <w:szCs w:val="21"/>
        </w:rPr>
        <w:t>可以用</w:t>
      </w:r>
      <w:r w:rsidRPr="004E3EB2">
        <w:rPr>
          <w:rFonts w:ascii="Lucida Sans Unicode" w:eastAsia="宋体" w:hAnsi="Lucida Sans Unicode" w:cs="Lucida Sans Unicode"/>
          <w:color w:val="1A1A1A"/>
          <w:kern w:val="0"/>
          <w:szCs w:val="21"/>
        </w:rPr>
        <w:t xml:space="preserve"> name </w:t>
      </w:r>
      <w:r w:rsidRPr="004E3EB2">
        <w:rPr>
          <w:rFonts w:ascii="Lucida Sans Unicode" w:eastAsia="宋体" w:hAnsi="Lucida Sans Unicode" w:cs="Lucida Sans Unicode"/>
          <w:color w:val="1A1A1A"/>
          <w:kern w:val="0"/>
          <w:szCs w:val="21"/>
        </w:rPr>
        <w:t>来指定搜索方向，但下一个字段</w:t>
      </w:r>
      <w:r w:rsidRPr="004E3EB2">
        <w:rPr>
          <w:rFonts w:ascii="Lucida Sans Unicode" w:eastAsia="宋体" w:hAnsi="Lucida Sans Unicode" w:cs="Lucida Sans Unicode"/>
          <w:color w:val="1A1A1A"/>
          <w:kern w:val="0"/>
          <w:szCs w:val="21"/>
        </w:rPr>
        <w:t xml:space="preserve"> age </w:t>
      </w:r>
      <w:r w:rsidRPr="004E3EB2">
        <w:rPr>
          <w:rFonts w:ascii="Lucida Sans Unicode" w:eastAsia="宋体" w:hAnsi="Lucida Sans Unicode" w:cs="Lucida Sans Unicode"/>
          <w:color w:val="1A1A1A"/>
          <w:kern w:val="0"/>
          <w:szCs w:val="21"/>
        </w:rPr>
        <w:t>的缺失，所以只能把名字等于张三的数据都找到，然后再匹配性别是</w:t>
      </w:r>
      <w:r w:rsidRPr="004E3EB2">
        <w:rPr>
          <w:rFonts w:ascii="Lucida Sans Unicode" w:eastAsia="宋体" w:hAnsi="Lucida Sans Unicode" w:cs="Lucida Sans Unicode"/>
          <w:color w:val="1A1A1A"/>
          <w:kern w:val="0"/>
          <w:szCs w:val="21"/>
        </w:rPr>
        <w:t xml:space="preserve"> F </w:t>
      </w:r>
      <w:r w:rsidRPr="004E3EB2">
        <w:rPr>
          <w:rFonts w:ascii="Lucida Sans Unicode" w:eastAsia="宋体" w:hAnsi="Lucida Sans Unicode" w:cs="Lucida Sans Unicode"/>
          <w:color w:val="1A1A1A"/>
          <w:kern w:val="0"/>
          <w:szCs w:val="21"/>
        </w:rPr>
        <w:t>的数据了。</w:t>
      </w:r>
    </w:p>
    <w:p w:rsidR="004E3EB2" w:rsidRPr="004E3EB2" w:rsidRDefault="004E3EB2" w:rsidP="004E3EB2">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4E3EB2">
        <w:rPr>
          <w:rFonts w:ascii="Lucida Sans Unicode" w:eastAsia="宋体" w:hAnsi="Lucida Sans Unicode" w:cs="Lucida Sans Unicode"/>
          <w:color w:val="1A1A1A"/>
          <w:kern w:val="0"/>
          <w:sz w:val="24"/>
          <w:szCs w:val="24"/>
        </w:rPr>
        <w:t>这个是非常重要的性质，即索引的最左匹配特性。</w:t>
      </w:r>
    </w:p>
    <w:p w:rsidR="004E3EB2" w:rsidRPr="004E3EB2" w:rsidRDefault="004E3EB2" w:rsidP="004E3EB2"/>
    <w:p w:rsidR="006A1E99" w:rsidRDefault="006A1E99" w:rsidP="006A1E99">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顾名思义：最左优先，以最左边的为起点任何连续的索引都能匹配上。同时遇到范围查询</w:t>
      </w:r>
      <w:r>
        <w:rPr>
          <w:rFonts w:ascii="Arial" w:hAnsi="Arial" w:cs="Arial"/>
          <w:color w:val="333333"/>
          <w:sz w:val="21"/>
          <w:szCs w:val="21"/>
        </w:rPr>
        <w:t>(&gt;</w:t>
      </w:r>
      <w:r>
        <w:rPr>
          <w:rFonts w:ascii="Arial" w:hAnsi="Arial" w:cs="Arial"/>
          <w:color w:val="333333"/>
          <w:sz w:val="21"/>
          <w:szCs w:val="21"/>
        </w:rPr>
        <w:t>、</w:t>
      </w:r>
      <w:r>
        <w:rPr>
          <w:rFonts w:ascii="Arial" w:hAnsi="Arial" w:cs="Arial"/>
          <w:color w:val="333333"/>
          <w:sz w:val="21"/>
          <w:szCs w:val="21"/>
        </w:rPr>
        <w:t>&lt;</w:t>
      </w:r>
      <w:r>
        <w:rPr>
          <w:rFonts w:ascii="Arial" w:hAnsi="Arial" w:cs="Arial"/>
          <w:color w:val="333333"/>
          <w:sz w:val="21"/>
          <w:szCs w:val="21"/>
        </w:rPr>
        <w:t>、</w:t>
      </w:r>
      <w:r>
        <w:rPr>
          <w:rFonts w:ascii="Arial" w:hAnsi="Arial" w:cs="Arial"/>
          <w:color w:val="333333"/>
          <w:sz w:val="21"/>
          <w:szCs w:val="21"/>
        </w:rPr>
        <w:t>between</w:t>
      </w:r>
      <w:r>
        <w:rPr>
          <w:rFonts w:ascii="Arial" w:hAnsi="Arial" w:cs="Arial"/>
          <w:color w:val="333333"/>
          <w:sz w:val="21"/>
          <w:szCs w:val="21"/>
        </w:rPr>
        <w:t>、</w:t>
      </w:r>
      <w:r>
        <w:rPr>
          <w:rFonts w:ascii="Arial" w:hAnsi="Arial" w:cs="Arial"/>
          <w:color w:val="333333"/>
          <w:sz w:val="21"/>
          <w:szCs w:val="21"/>
        </w:rPr>
        <w:t>like)</w:t>
      </w:r>
      <w:r>
        <w:rPr>
          <w:rFonts w:ascii="Arial" w:hAnsi="Arial" w:cs="Arial"/>
          <w:color w:val="333333"/>
          <w:sz w:val="21"/>
          <w:szCs w:val="21"/>
        </w:rPr>
        <w:t>就会停止匹配。</w:t>
      </w:r>
      <w:r>
        <w:rPr>
          <w:rFonts w:ascii="Arial" w:hAnsi="Arial" w:cs="Arial"/>
          <w:color w:val="333333"/>
          <w:sz w:val="21"/>
          <w:szCs w:val="21"/>
        </w:rPr>
        <w:br/>
      </w:r>
      <w:r>
        <w:rPr>
          <w:rFonts w:ascii="Arial" w:hAnsi="Arial" w:cs="Arial"/>
          <w:color w:val="333333"/>
          <w:sz w:val="21"/>
          <w:szCs w:val="21"/>
        </w:rPr>
        <w:t>例如：</w:t>
      </w:r>
      <w:r>
        <w:rPr>
          <w:rFonts w:ascii="Arial" w:hAnsi="Arial" w:cs="Arial"/>
          <w:color w:val="333333"/>
          <w:sz w:val="21"/>
          <w:szCs w:val="21"/>
        </w:rPr>
        <w:t xml:space="preserve">b = 2 </w:t>
      </w:r>
      <w:r>
        <w:rPr>
          <w:rFonts w:ascii="Arial" w:hAnsi="Arial" w:cs="Arial"/>
          <w:color w:val="333333"/>
          <w:sz w:val="21"/>
          <w:szCs w:val="21"/>
        </w:rPr>
        <w:t>如果建立</w:t>
      </w:r>
      <w:r>
        <w:rPr>
          <w:rFonts w:ascii="Arial" w:hAnsi="Arial" w:cs="Arial"/>
          <w:color w:val="333333"/>
          <w:sz w:val="21"/>
          <w:szCs w:val="21"/>
        </w:rPr>
        <w:t>(a,b)</w:t>
      </w:r>
      <w:r>
        <w:rPr>
          <w:rFonts w:ascii="Arial" w:hAnsi="Arial" w:cs="Arial"/>
          <w:color w:val="333333"/>
          <w:sz w:val="21"/>
          <w:szCs w:val="21"/>
        </w:rPr>
        <w:t>顺序的索引，是匹配不到</w:t>
      </w:r>
      <w:r>
        <w:rPr>
          <w:rFonts w:ascii="Arial" w:hAnsi="Arial" w:cs="Arial"/>
          <w:color w:val="333333"/>
          <w:sz w:val="21"/>
          <w:szCs w:val="21"/>
        </w:rPr>
        <w:t>(a,b)</w:t>
      </w:r>
      <w:r>
        <w:rPr>
          <w:rFonts w:ascii="Arial" w:hAnsi="Arial" w:cs="Arial"/>
          <w:color w:val="333333"/>
          <w:sz w:val="21"/>
          <w:szCs w:val="21"/>
        </w:rPr>
        <w:t>索引的；但是如果查询条件是</w:t>
      </w:r>
      <w:r>
        <w:rPr>
          <w:rFonts w:ascii="Arial" w:hAnsi="Arial" w:cs="Arial"/>
          <w:color w:val="333333"/>
          <w:sz w:val="21"/>
          <w:szCs w:val="21"/>
        </w:rPr>
        <w:t>a = 1 and b = 2</w:t>
      </w:r>
      <w:r>
        <w:rPr>
          <w:rFonts w:ascii="Arial" w:hAnsi="Arial" w:cs="Arial"/>
          <w:color w:val="333333"/>
          <w:sz w:val="21"/>
          <w:szCs w:val="21"/>
        </w:rPr>
        <w:t>或者</w:t>
      </w:r>
      <w:r>
        <w:rPr>
          <w:rFonts w:ascii="Arial" w:hAnsi="Arial" w:cs="Arial"/>
          <w:color w:val="333333"/>
          <w:sz w:val="21"/>
          <w:szCs w:val="21"/>
        </w:rPr>
        <w:t>a=1(</w:t>
      </w:r>
      <w:r>
        <w:rPr>
          <w:rFonts w:ascii="Arial" w:hAnsi="Arial" w:cs="Arial"/>
          <w:color w:val="333333"/>
          <w:sz w:val="21"/>
          <w:szCs w:val="21"/>
        </w:rPr>
        <w:t>又或者是</w:t>
      </w:r>
      <w:r>
        <w:rPr>
          <w:rFonts w:ascii="Arial" w:hAnsi="Arial" w:cs="Arial"/>
          <w:color w:val="333333"/>
          <w:sz w:val="21"/>
          <w:szCs w:val="21"/>
        </w:rPr>
        <w:t>b = 2 and b = 1)</w:t>
      </w:r>
      <w:r>
        <w:rPr>
          <w:rFonts w:ascii="Arial" w:hAnsi="Arial" w:cs="Arial"/>
          <w:color w:val="333333"/>
          <w:sz w:val="21"/>
          <w:szCs w:val="21"/>
        </w:rPr>
        <w:t>就可以，因为优化器会自动调整</w:t>
      </w:r>
      <w:r>
        <w:rPr>
          <w:rFonts w:ascii="Arial" w:hAnsi="Arial" w:cs="Arial"/>
          <w:color w:val="333333"/>
          <w:sz w:val="21"/>
          <w:szCs w:val="21"/>
        </w:rPr>
        <w:t>a,b</w:t>
      </w:r>
      <w:r>
        <w:rPr>
          <w:rFonts w:ascii="Arial" w:hAnsi="Arial" w:cs="Arial"/>
          <w:color w:val="333333"/>
          <w:sz w:val="21"/>
          <w:szCs w:val="21"/>
        </w:rPr>
        <w:t>的顺序。再比如</w:t>
      </w:r>
      <w:r>
        <w:rPr>
          <w:rFonts w:ascii="Arial" w:hAnsi="Arial" w:cs="Arial"/>
          <w:color w:val="333333"/>
          <w:sz w:val="21"/>
          <w:szCs w:val="21"/>
        </w:rPr>
        <w:t xml:space="preserve">a = 1 and b = 2 and c &gt; 3 and d = 4 </w:t>
      </w:r>
      <w:r>
        <w:rPr>
          <w:rFonts w:ascii="Arial" w:hAnsi="Arial" w:cs="Arial"/>
          <w:color w:val="333333"/>
          <w:sz w:val="21"/>
          <w:szCs w:val="21"/>
        </w:rPr>
        <w:t>如果建立</w:t>
      </w:r>
      <w:r>
        <w:rPr>
          <w:rFonts w:ascii="Arial" w:hAnsi="Arial" w:cs="Arial"/>
          <w:color w:val="333333"/>
          <w:sz w:val="21"/>
          <w:szCs w:val="21"/>
        </w:rPr>
        <w:t>(a,b,c,d)</w:t>
      </w:r>
      <w:r>
        <w:rPr>
          <w:rFonts w:ascii="Arial" w:hAnsi="Arial" w:cs="Arial"/>
          <w:color w:val="333333"/>
          <w:sz w:val="21"/>
          <w:szCs w:val="21"/>
        </w:rPr>
        <w:t>顺序的索引，</w:t>
      </w:r>
      <w:r>
        <w:rPr>
          <w:rFonts w:ascii="Arial" w:hAnsi="Arial" w:cs="Arial"/>
          <w:color w:val="333333"/>
          <w:sz w:val="21"/>
          <w:szCs w:val="21"/>
        </w:rPr>
        <w:t>d</w:t>
      </w:r>
      <w:r>
        <w:rPr>
          <w:rFonts w:ascii="Arial" w:hAnsi="Arial" w:cs="Arial"/>
          <w:color w:val="333333"/>
          <w:sz w:val="21"/>
          <w:szCs w:val="21"/>
        </w:rPr>
        <w:t>是用不到索引的，因为</w:t>
      </w:r>
      <w:r>
        <w:rPr>
          <w:rFonts w:ascii="Arial" w:hAnsi="Arial" w:cs="Arial"/>
          <w:color w:val="333333"/>
          <w:sz w:val="21"/>
          <w:szCs w:val="21"/>
        </w:rPr>
        <w:t>c</w:t>
      </w:r>
      <w:r>
        <w:rPr>
          <w:rFonts w:ascii="Arial" w:hAnsi="Arial" w:cs="Arial"/>
          <w:color w:val="333333"/>
          <w:sz w:val="21"/>
          <w:szCs w:val="21"/>
        </w:rPr>
        <w:t>字段是一个范围查询，它之后的字段会停止匹配。</w:t>
      </w:r>
    </w:p>
    <w:p w:rsidR="006A1E99" w:rsidRDefault="006A1E99" w:rsidP="006A1E99">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最左匹配原则的原理</w:t>
      </w:r>
      <w:r>
        <w:rPr>
          <w:rFonts w:ascii="Arial" w:hAnsi="Arial" w:cs="Arial"/>
          <w:color w:val="333333"/>
          <w:sz w:val="21"/>
          <w:szCs w:val="21"/>
        </w:rPr>
        <w:br/>
      </w:r>
      <w:r>
        <w:rPr>
          <w:rFonts w:ascii="Arial" w:hAnsi="Arial" w:cs="Arial"/>
          <w:color w:val="333333"/>
          <w:sz w:val="21"/>
          <w:szCs w:val="21"/>
        </w:rPr>
        <w:t>最左匹配原则都是针对联合索引来说的，所以我们有必要了解一下联合索引的原理。了解了联合索引，那么为什么会有最左匹配原则这种说法也就理解了。</w:t>
      </w:r>
    </w:p>
    <w:p w:rsidR="006A1E99" w:rsidRDefault="006A1E99" w:rsidP="006A1E99">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我们都知道索引的底层是一颗</w:t>
      </w:r>
      <w:r>
        <w:rPr>
          <w:rFonts w:ascii="Arial" w:hAnsi="Arial" w:cs="Arial"/>
          <w:color w:val="333333"/>
          <w:sz w:val="21"/>
          <w:szCs w:val="21"/>
        </w:rPr>
        <w:t>B+</w:t>
      </w:r>
      <w:r>
        <w:rPr>
          <w:rFonts w:ascii="Arial" w:hAnsi="Arial" w:cs="Arial"/>
          <w:color w:val="333333"/>
          <w:sz w:val="21"/>
          <w:szCs w:val="21"/>
        </w:rPr>
        <w:t>树，那么联合索引当然还是一颗</w:t>
      </w:r>
      <w:r>
        <w:rPr>
          <w:rFonts w:ascii="Arial" w:hAnsi="Arial" w:cs="Arial"/>
          <w:color w:val="333333"/>
          <w:sz w:val="21"/>
          <w:szCs w:val="21"/>
        </w:rPr>
        <w:t>B+</w:t>
      </w:r>
      <w:r>
        <w:rPr>
          <w:rFonts w:ascii="Arial" w:hAnsi="Arial" w:cs="Arial"/>
          <w:color w:val="333333"/>
          <w:sz w:val="21"/>
          <w:szCs w:val="21"/>
        </w:rPr>
        <w:t>树，只不过联合索引的健值数量不是一个，而是多个。构建一颗</w:t>
      </w:r>
      <w:r>
        <w:rPr>
          <w:rFonts w:ascii="Arial" w:hAnsi="Arial" w:cs="Arial"/>
          <w:color w:val="333333"/>
          <w:sz w:val="21"/>
          <w:szCs w:val="21"/>
        </w:rPr>
        <w:t>B+</w:t>
      </w:r>
      <w:r>
        <w:rPr>
          <w:rFonts w:ascii="Arial" w:hAnsi="Arial" w:cs="Arial"/>
          <w:color w:val="333333"/>
          <w:sz w:val="21"/>
          <w:szCs w:val="21"/>
        </w:rPr>
        <w:t>树只能根据一个值来构建，因此数据库依据联合索引最左的字段来构建</w:t>
      </w:r>
      <w:r>
        <w:rPr>
          <w:rFonts w:ascii="Arial" w:hAnsi="Arial" w:cs="Arial"/>
          <w:color w:val="333333"/>
          <w:sz w:val="21"/>
          <w:szCs w:val="21"/>
        </w:rPr>
        <w:t>B+</w:t>
      </w:r>
      <w:r>
        <w:rPr>
          <w:rFonts w:ascii="Arial" w:hAnsi="Arial" w:cs="Arial"/>
          <w:color w:val="333333"/>
          <w:sz w:val="21"/>
          <w:szCs w:val="21"/>
        </w:rPr>
        <w:t>树。</w:t>
      </w:r>
      <w:r>
        <w:rPr>
          <w:rFonts w:ascii="Arial" w:hAnsi="Arial" w:cs="Arial"/>
          <w:color w:val="333333"/>
          <w:sz w:val="21"/>
          <w:szCs w:val="21"/>
        </w:rPr>
        <w:br/>
      </w:r>
      <w:r>
        <w:rPr>
          <w:rFonts w:ascii="Arial" w:hAnsi="Arial" w:cs="Arial"/>
          <w:color w:val="333333"/>
          <w:sz w:val="21"/>
          <w:szCs w:val="21"/>
        </w:rPr>
        <w:t>例子：假如创建一个（</w:t>
      </w:r>
      <w:r>
        <w:rPr>
          <w:rFonts w:ascii="Arial" w:hAnsi="Arial" w:cs="Arial"/>
          <w:color w:val="333333"/>
          <w:sz w:val="21"/>
          <w:szCs w:val="21"/>
        </w:rPr>
        <w:t>a,b)</w:t>
      </w:r>
      <w:r>
        <w:rPr>
          <w:rFonts w:ascii="Arial" w:hAnsi="Arial" w:cs="Arial"/>
          <w:color w:val="333333"/>
          <w:sz w:val="21"/>
          <w:szCs w:val="21"/>
        </w:rPr>
        <w:t>的联合索引，那么它的索引树是这样的</w:t>
      </w:r>
    </w:p>
    <w:p w:rsidR="006A1E99" w:rsidRDefault="006A1E99" w:rsidP="006A1E99">
      <w:r>
        <w:rPr>
          <w:noProof/>
        </w:rPr>
        <w:drawing>
          <wp:inline distT="0" distB="0" distL="0" distR="0" wp14:anchorId="02656506" wp14:editId="6424F4E6">
            <wp:extent cx="5274310" cy="190944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909445"/>
                    </a:xfrm>
                    <a:prstGeom prst="rect">
                      <a:avLst/>
                    </a:prstGeom>
                  </pic:spPr>
                </pic:pic>
              </a:graphicData>
            </a:graphic>
          </wp:inline>
        </w:drawing>
      </w:r>
    </w:p>
    <w:p w:rsidR="006A1E99" w:rsidRDefault="006A1E99" w:rsidP="006A1E99">
      <w:pPr>
        <w:pStyle w:val="a3"/>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可以看到</w:t>
      </w:r>
      <w:r>
        <w:rPr>
          <w:rFonts w:ascii="Verdana" w:hAnsi="Verdana"/>
          <w:color w:val="333333"/>
          <w:sz w:val="21"/>
          <w:szCs w:val="21"/>
        </w:rPr>
        <w:t>a</w:t>
      </w:r>
      <w:r>
        <w:rPr>
          <w:rFonts w:ascii="Verdana" w:hAnsi="Verdana"/>
          <w:color w:val="333333"/>
          <w:sz w:val="21"/>
          <w:szCs w:val="21"/>
        </w:rPr>
        <w:t>的值是有顺序的，</w:t>
      </w:r>
      <w:r>
        <w:rPr>
          <w:rFonts w:ascii="Verdana" w:hAnsi="Verdana"/>
          <w:color w:val="333333"/>
          <w:sz w:val="21"/>
          <w:szCs w:val="21"/>
        </w:rPr>
        <w:t>1</w:t>
      </w:r>
      <w:r>
        <w:rPr>
          <w:rFonts w:ascii="Verdana" w:hAnsi="Verdana"/>
          <w:color w:val="333333"/>
          <w:sz w:val="21"/>
          <w:szCs w:val="21"/>
        </w:rPr>
        <w:t>，</w:t>
      </w:r>
      <w:r>
        <w:rPr>
          <w:rFonts w:ascii="Verdana" w:hAnsi="Verdana"/>
          <w:color w:val="333333"/>
          <w:sz w:val="21"/>
          <w:szCs w:val="21"/>
        </w:rPr>
        <w:t>1</w:t>
      </w:r>
      <w:r>
        <w:rPr>
          <w:rFonts w:ascii="Verdana" w:hAnsi="Verdana"/>
          <w:color w:val="333333"/>
          <w:sz w:val="21"/>
          <w:szCs w:val="21"/>
        </w:rPr>
        <w:t>，</w:t>
      </w:r>
      <w:r>
        <w:rPr>
          <w:rFonts w:ascii="Verdana" w:hAnsi="Verdana"/>
          <w:color w:val="333333"/>
          <w:sz w:val="21"/>
          <w:szCs w:val="21"/>
        </w:rPr>
        <w:t>2</w:t>
      </w:r>
      <w:r>
        <w:rPr>
          <w:rFonts w:ascii="Verdana" w:hAnsi="Verdana"/>
          <w:color w:val="333333"/>
          <w:sz w:val="21"/>
          <w:szCs w:val="21"/>
        </w:rPr>
        <w:t>，</w:t>
      </w:r>
      <w:r>
        <w:rPr>
          <w:rFonts w:ascii="Verdana" w:hAnsi="Verdana"/>
          <w:color w:val="333333"/>
          <w:sz w:val="21"/>
          <w:szCs w:val="21"/>
        </w:rPr>
        <w:t>2</w:t>
      </w:r>
      <w:r>
        <w:rPr>
          <w:rFonts w:ascii="Verdana" w:hAnsi="Verdana"/>
          <w:color w:val="333333"/>
          <w:sz w:val="21"/>
          <w:szCs w:val="21"/>
        </w:rPr>
        <w:t>，</w:t>
      </w:r>
      <w:r>
        <w:rPr>
          <w:rFonts w:ascii="Verdana" w:hAnsi="Verdana"/>
          <w:color w:val="333333"/>
          <w:sz w:val="21"/>
          <w:szCs w:val="21"/>
        </w:rPr>
        <w:t>3</w:t>
      </w:r>
      <w:r>
        <w:rPr>
          <w:rFonts w:ascii="Verdana" w:hAnsi="Verdana"/>
          <w:color w:val="333333"/>
          <w:sz w:val="21"/>
          <w:szCs w:val="21"/>
        </w:rPr>
        <w:t>，</w:t>
      </w:r>
      <w:r>
        <w:rPr>
          <w:rFonts w:ascii="Verdana" w:hAnsi="Verdana"/>
          <w:color w:val="333333"/>
          <w:sz w:val="21"/>
          <w:szCs w:val="21"/>
        </w:rPr>
        <w:t>3</w:t>
      </w:r>
      <w:r>
        <w:rPr>
          <w:rFonts w:ascii="Verdana" w:hAnsi="Verdana"/>
          <w:color w:val="333333"/>
          <w:sz w:val="21"/>
          <w:szCs w:val="21"/>
        </w:rPr>
        <w:t>，而</w:t>
      </w:r>
      <w:r>
        <w:rPr>
          <w:rFonts w:ascii="Verdana" w:hAnsi="Verdana"/>
          <w:color w:val="333333"/>
          <w:sz w:val="21"/>
          <w:szCs w:val="21"/>
        </w:rPr>
        <w:t>b</w:t>
      </w:r>
      <w:r>
        <w:rPr>
          <w:rFonts w:ascii="Verdana" w:hAnsi="Verdana"/>
          <w:color w:val="333333"/>
          <w:sz w:val="21"/>
          <w:szCs w:val="21"/>
        </w:rPr>
        <w:t>的值是没有顺序的</w:t>
      </w:r>
      <w:r>
        <w:rPr>
          <w:rFonts w:ascii="Verdana" w:hAnsi="Verdana"/>
          <w:color w:val="333333"/>
          <w:sz w:val="21"/>
          <w:szCs w:val="21"/>
        </w:rPr>
        <w:t>1</w:t>
      </w:r>
      <w:r>
        <w:rPr>
          <w:rFonts w:ascii="Verdana" w:hAnsi="Verdana"/>
          <w:color w:val="333333"/>
          <w:sz w:val="21"/>
          <w:szCs w:val="21"/>
        </w:rPr>
        <w:t>，</w:t>
      </w:r>
      <w:r>
        <w:rPr>
          <w:rFonts w:ascii="Verdana" w:hAnsi="Verdana"/>
          <w:color w:val="333333"/>
          <w:sz w:val="21"/>
          <w:szCs w:val="21"/>
        </w:rPr>
        <w:t>2</w:t>
      </w:r>
      <w:r>
        <w:rPr>
          <w:rFonts w:ascii="Verdana" w:hAnsi="Verdana"/>
          <w:color w:val="333333"/>
          <w:sz w:val="21"/>
          <w:szCs w:val="21"/>
        </w:rPr>
        <w:t>，</w:t>
      </w:r>
      <w:r>
        <w:rPr>
          <w:rFonts w:ascii="Verdana" w:hAnsi="Verdana"/>
          <w:color w:val="333333"/>
          <w:sz w:val="21"/>
          <w:szCs w:val="21"/>
        </w:rPr>
        <w:t>1</w:t>
      </w:r>
      <w:r>
        <w:rPr>
          <w:rFonts w:ascii="Verdana" w:hAnsi="Verdana"/>
          <w:color w:val="333333"/>
          <w:sz w:val="21"/>
          <w:szCs w:val="21"/>
        </w:rPr>
        <w:t>，</w:t>
      </w:r>
      <w:r>
        <w:rPr>
          <w:rFonts w:ascii="Verdana" w:hAnsi="Verdana"/>
          <w:color w:val="333333"/>
          <w:sz w:val="21"/>
          <w:szCs w:val="21"/>
        </w:rPr>
        <w:t>4</w:t>
      </w:r>
      <w:r>
        <w:rPr>
          <w:rFonts w:ascii="Verdana" w:hAnsi="Verdana"/>
          <w:color w:val="333333"/>
          <w:sz w:val="21"/>
          <w:szCs w:val="21"/>
        </w:rPr>
        <w:t>，</w:t>
      </w:r>
      <w:r>
        <w:rPr>
          <w:rFonts w:ascii="Verdana" w:hAnsi="Verdana"/>
          <w:color w:val="333333"/>
          <w:sz w:val="21"/>
          <w:szCs w:val="21"/>
        </w:rPr>
        <w:t>1</w:t>
      </w:r>
      <w:r>
        <w:rPr>
          <w:rFonts w:ascii="Verdana" w:hAnsi="Verdana"/>
          <w:color w:val="333333"/>
          <w:sz w:val="21"/>
          <w:szCs w:val="21"/>
        </w:rPr>
        <w:t>，</w:t>
      </w:r>
      <w:r>
        <w:rPr>
          <w:rFonts w:ascii="Verdana" w:hAnsi="Verdana"/>
          <w:color w:val="333333"/>
          <w:sz w:val="21"/>
          <w:szCs w:val="21"/>
        </w:rPr>
        <w:t>2</w:t>
      </w:r>
      <w:r>
        <w:rPr>
          <w:rFonts w:ascii="Verdana" w:hAnsi="Verdana"/>
          <w:color w:val="333333"/>
          <w:sz w:val="21"/>
          <w:szCs w:val="21"/>
        </w:rPr>
        <w:t>。所以</w:t>
      </w:r>
      <w:r>
        <w:rPr>
          <w:rFonts w:ascii="Verdana" w:hAnsi="Verdana"/>
          <w:color w:val="333333"/>
          <w:sz w:val="21"/>
          <w:szCs w:val="21"/>
        </w:rPr>
        <w:t>b = 2</w:t>
      </w:r>
      <w:r>
        <w:rPr>
          <w:rFonts w:ascii="Verdana" w:hAnsi="Verdana"/>
          <w:color w:val="333333"/>
          <w:sz w:val="21"/>
          <w:szCs w:val="21"/>
        </w:rPr>
        <w:t>这种查询条件没有办法利用索引，因为联合索引首先是按</w:t>
      </w:r>
      <w:r>
        <w:rPr>
          <w:rFonts w:ascii="Verdana" w:hAnsi="Verdana"/>
          <w:color w:val="333333"/>
          <w:sz w:val="21"/>
          <w:szCs w:val="21"/>
        </w:rPr>
        <w:t>a</w:t>
      </w:r>
      <w:r>
        <w:rPr>
          <w:rFonts w:ascii="Verdana" w:hAnsi="Verdana"/>
          <w:color w:val="333333"/>
          <w:sz w:val="21"/>
          <w:szCs w:val="21"/>
        </w:rPr>
        <w:t>排序的，</w:t>
      </w:r>
      <w:r>
        <w:rPr>
          <w:rFonts w:ascii="Verdana" w:hAnsi="Verdana"/>
          <w:color w:val="333333"/>
          <w:sz w:val="21"/>
          <w:szCs w:val="21"/>
        </w:rPr>
        <w:t>b</w:t>
      </w:r>
      <w:r>
        <w:rPr>
          <w:rFonts w:ascii="Verdana" w:hAnsi="Verdana"/>
          <w:color w:val="333333"/>
          <w:sz w:val="21"/>
          <w:szCs w:val="21"/>
        </w:rPr>
        <w:t>是无序的。</w:t>
      </w:r>
    </w:p>
    <w:p w:rsidR="006A1E99" w:rsidRDefault="006A1E99" w:rsidP="006A1E99">
      <w:pPr>
        <w:pStyle w:val="a3"/>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同时我们还可以发现在</w:t>
      </w:r>
      <w:r>
        <w:rPr>
          <w:rFonts w:ascii="Verdana" w:hAnsi="Verdana"/>
          <w:color w:val="333333"/>
          <w:sz w:val="21"/>
          <w:szCs w:val="21"/>
        </w:rPr>
        <w:t>a</w:t>
      </w:r>
      <w:r>
        <w:rPr>
          <w:rFonts w:ascii="Verdana" w:hAnsi="Verdana"/>
          <w:color w:val="333333"/>
          <w:sz w:val="21"/>
          <w:szCs w:val="21"/>
        </w:rPr>
        <w:t>值相等的情况下，</w:t>
      </w:r>
      <w:r>
        <w:rPr>
          <w:rFonts w:ascii="Verdana" w:hAnsi="Verdana"/>
          <w:color w:val="333333"/>
          <w:sz w:val="21"/>
          <w:szCs w:val="21"/>
        </w:rPr>
        <w:t>b</w:t>
      </w:r>
      <w:r>
        <w:rPr>
          <w:rFonts w:ascii="Verdana" w:hAnsi="Verdana"/>
          <w:color w:val="333333"/>
          <w:sz w:val="21"/>
          <w:szCs w:val="21"/>
        </w:rPr>
        <w:t>值又是按顺序排列的，但是这种顺序是相对的。所以最左匹配原则遇上范围查询就会停止，剩下的字段都无法使用索引。例如</w:t>
      </w:r>
      <w:r>
        <w:rPr>
          <w:rFonts w:ascii="Verdana" w:hAnsi="Verdana"/>
          <w:color w:val="333333"/>
          <w:sz w:val="21"/>
          <w:szCs w:val="21"/>
        </w:rPr>
        <w:t>a = 1 and b = 2 a,b</w:t>
      </w:r>
      <w:r>
        <w:rPr>
          <w:rFonts w:ascii="Verdana" w:hAnsi="Verdana"/>
          <w:color w:val="333333"/>
          <w:sz w:val="21"/>
          <w:szCs w:val="21"/>
        </w:rPr>
        <w:t>字段都可以使用索引，因为在</w:t>
      </w:r>
      <w:r>
        <w:rPr>
          <w:rFonts w:ascii="Verdana" w:hAnsi="Verdana"/>
          <w:color w:val="333333"/>
          <w:sz w:val="21"/>
          <w:szCs w:val="21"/>
        </w:rPr>
        <w:t>a</w:t>
      </w:r>
      <w:r>
        <w:rPr>
          <w:rFonts w:ascii="Verdana" w:hAnsi="Verdana"/>
          <w:color w:val="333333"/>
          <w:sz w:val="21"/>
          <w:szCs w:val="21"/>
        </w:rPr>
        <w:t>值确定的情况下</w:t>
      </w:r>
      <w:r>
        <w:rPr>
          <w:rFonts w:ascii="Verdana" w:hAnsi="Verdana"/>
          <w:color w:val="333333"/>
          <w:sz w:val="21"/>
          <w:szCs w:val="21"/>
        </w:rPr>
        <w:t>b</w:t>
      </w:r>
      <w:r>
        <w:rPr>
          <w:rFonts w:ascii="Verdana" w:hAnsi="Verdana"/>
          <w:color w:val="333333"/>
          <w:sz w:val="21"/>
          <w:szCs w:val="21"/>
        </w:rPr>
        <w:t>是相对有序的，而</w:t>
      </w:r>
      <w:r>
        <w:rPr>
          <w:rFonts w:ascii="Verdana" w:hAnsi="Verdana"/>
          <w:color w:val="333333"/>
          <w:sz w:val="21"/>
          <w:szCs w:val="21"/>
        </w:rPr>
        <w:t>a&gt;1and b=2</w:t>
      </w:r>
      <w:r>
        <w:rPr>
          <w:rFonts w:ascii="Verdana" w:hAnsi="Verdana"/>
          <w:color w:val="333333"/>
          <w:sz w:val="21"/>
          <w:szCs w:val="21"/>
        </w:rPr>
        <w:t>，</w:t>
      </w:r>
      <w:r>
        <w:rPr>
          <w:rFonts w:ascii="Verdana" w:hAnsi="Verdana"/>
          <w:color w:val="333333"/>
          <w:sz w:val="21"/>
          <w:szCs w:val="21"/>
        </w:rPr>
        <w:t>a</w:t>
      </w:r>
      <w:r>
        <w:rPr>
          <w:rFonts w:ascii="Verdana" w:hAnsi="Verdana"/>
          <w:color w:val="333333"/>
          <w:sz w:val="21"/>
          <w:szCs w:val="21"/>
        </w:rPr>
        <w:t>字段可以匹配上索引，但</w:t>
      </w:r>
      <w:r>
        <w:rPr>
          <w:rFonts w:ascii="Verdana" w:hAnsi="Verdana"/>
          <w:color w:val="333333"/>
          <w:sz w:val="21"/>
          <w:szCs w:val="21"/>
        </w:rPr>
        <w:t>b</w:t>
      </w:r>
      <w:r>
        <w:rPr>
          <w:rFonts w:ascii="Verdana" w:hAnsi="Verdana"/>
          <w:color w:val="333333"/>
          <w:sz w:val="21"/>
          <w:szCs w:val="21"/>
        </w:rPr>
        <w:t>值不可以，因为</w:t>
      </w:r>
      <w:r>
        <w:rPr>
          <w:rFonts w:ascii="Verdana" w:hAnsi="Verdana"/>
          <w:color w:val="333333"/>
          <w:sz w:val="21"/>
          <w:szCs w:val="21"/>
        </w:rPr>
        <w:t>a</w:t>
      </w:r>
      <w:r>
        <w:rPr>
          <w:rFonts w:ascii="Verdana" w:hAnsi="Verdana"/>
          <w:color w:val="333333"/>
          <w:sz w:val="21"/>
          <w:szCs w:val="21"/>
        </w:rPr>
        <w:t>的值是一个范围，在这个范围中</w:t>
      </w:r>
      <w:r>
        <w:rPr>
          <w:rFonts w:ascii="Verdana" w:hAnsi="Verdana"/>
          <w:color w:val="333333"/>
          <w:sz w:val="21"/>
          <w:szCs w:val="21"/>
        </w:rPr>
        <w:t>b</w:t>
      </w:r>
      <w:r>
        <w:rPr>
          <w:rFonts w:ascii="Verdana" w:hAnsi="Verdana"/>
          <w:color w:val="333333"/>
          <w:sz w:val="21"/>
          <w:szCs w:val="21"/>
        </w:rPr>
        <w:t>是无序的。</w:t>
      </w:r>
    </w:p>
    <w:p w:rsidR="006A1E99" w:rsidRDefault="006A1E99" w:rsidP="006A1E99">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5.Hash</w:t>
      </w:r>
      <w:r>
        <w:rPr>
          <w:rFonts w:ascii="Arial" w:hAnsi="Arial" w:cs="Arial"/>
          <w:b w:val="0"/>
          <w:bCs w:val="0"/>
          <w:color w:val="333333"/>
          <w:sz w:val="30"/>
          <w:szCs w:val="30"/>
        </w:rPr>
        <w:t>索引与</w:t>
      </w:r>
      <w:r>
        <w:rPr>
          <w:rFonts w:ascii="Arial" w:hAnsi="Arial" w:cs="Arial"/>
          <w:b w:val="0"/>
          <w:bCs w:val="0"/>
          <w:color w:val="333333"/>
          <w:sz w:val="30"/>
          <w:szCs w:val="30"/>
        </w:rPr>
        <w:t>B</w:t>
      </w:r>
      <w:r>
        <w:rPr>
          <w:rFonts w:ascii="Arial" w:hAnsi="Arial" w:cs="Arial"/>
          <w:b w:val="0"/>
          <w:bCs w:val="0"/>
          <w:color w:val="333333"/>
          <w:sz w:val="30"/>
          <w:szCs w:val="30"/>
        </w:rPr>
        <w:t>树索引的区别</w:t>
      </w:r>
    </w:p>
    <w:p w:rsidR="0063565E" w:rsidRDefault="006A1E99" w:rsidP="0063565E">
      <w:pPr>
        <w:pStyle w:val="a3"/>
        <w:spacing w:before="150" w:beforeAutospacing="0" w:after="0" w:afterAutospacing="0"/>
        <w:rPr>
          <w:rFonts w:ascii="Arial" w:hAnsi="Arial" w:cs="Arial"/>
          <w:color w:val="666666"/>
          <w:sz w:val="21"/>
          <w:szCs w:val="21"/>
        </w:rPr>
      </w:pPr>
      <w:r>
        <w:rPr>
          <w:rFonts w:ascii="Arial" w:hAnsi="Arial" w:cs="Arial"/>
          <w:color w:val="666666"/>
          <w:sz w:val="21"/>
          <w:szCs w:val="21"/>
        </w:rPr>
        <w:t>B+ Tree</w:t>
      </w:r>
      <w:r>
        <w:rPr>
          <w:rFonts w:ascii="Arial" w:hAnsi="Arial" w:cs="Arial"/>
          <w:color w:val="666666"/>
          <w:sz w:val="21"/>
          <w:szCs w:val="21"/>
        </w:rPr>
        <w:t>索引和</w:t>
      </w:r>
      <w:r>
        <w:rPr>
          <w:rFonts w:ascii="Arial" w:hAnsi="Arial" w:cs="Arial"/>
          <w:color w:val="666666"/>
          <w:sz w:val="21"/>
          <w:szCs w:val="21"/>
        </w:rPr>
        <w:t>Hash</w:t>
      </w:r>
      <w:r>
        <w:rPr>
          <w:rFonts w:ascii="Arial" w:hAnsi="Arial" w:cs="Arial"/>
          <w:color w:val="666666"/>
          <w:sz w:val="21"/>
          <w:szCs w:val="21"/>
        </w:rPr>
        <w:t>索引区别</w:t>
      </w:r>
      <w:r>
        <w:rPr>
          <w:rFonts w:ascii="Arial" w:hAnsi="Arial" w:cs="Arial"/>
          <w:color w:val="666666"/>
          <w:sz w:val="21"/>
          <w:szCs w:val="21"/>
        </w:rPr>
        <w:t xml:space="preserve"> </w:t>
      </w:r>
      <w:r>
        <w:rPr>
          <w:rFonts w:ascii="Arial" w:hAnsi="Arial" w:cs="Arial"/>
          <w:color w:val="666666"/>
          <w:sz w:val="21"/>
          <w:szCs w:val="21"/>
        </w:rPr>
        <w:t>哈希索引适合等值查询，但是不无法进行范围查询</w:t>
      </w:r>
      <w:r>
        <w:rPr>
          <w:rFonts w:ascii="Arial" w:hAnsi="Arial" w:cs="Arial"/>
          <w:color w:val="666666"/>
          <w:sz w:val="21"/>
          <w:szCs w:val="21"/>
        </w:rPr>
        <w:t xml:space="preserve"> </w:t>
      </w:r>
      <w:r>
        <w:rPr>
          <w:rFonts w:ascii="Arial" w:hAnsi="Arial" w:cs="Arial"/>
          <w:color w:val="666666"/>
          <w:sz w:val="21"/>
          <w:szCs w:val="21"/>
        </w:rPr>
        <w:t>哈希索引没办法利用索引完成排序</w:t>
      </w:r>
      <w:r>
        <w:rPr>
          <w:rFonts w:ascii="Arial" w:hAnsi="Arial" w:cs="Arial"/>
          <w:color w:val="666666"/>
          <w:sz w:val="21"/>
          <w:szCs w:val="21"/>
        </w:rPr>
        <w:t xml:space="preserve"> </w:t>
      </w:r>
      <w:r>
        <w:rPr>
          <w:rFonts w:ascii="Arial" w:hAnsi="Arial" w:cs="Arial"/>
          <w:color w:val="666666"/>
          <w:sz w:val="21"/>
          <w:szCs w:val="21"/>
        </w:rPr>
        <w:t>哈希索引不支持多列联合索引的最左匹配规则</w:t>
      </w:r>
      <w:r>
        <w:rPr>
          <w:rFonts w:ascii="Arial" w:hAnsi="Arial" w:cs="Arial"/>
          <w:color w:val="666666"/>
          <w:sz w:val="21"/>
          <w:szCs w:val="21"/>
        </w:rPr>
        <w:t xml:space="preserve"> </w:t>
      </w:r>
      <w:r>
        <w:rPr>
          <w:rFonts w:ascii="Arial" w:hAnsi="Arial" w:cs="Arial"/>
          <w:color w:val="666666"/>
          <w:sz w:val="21"/>
          <w:szCs w:val="21"/>
        </w:rPr>
        <w:t>如果有大量重复键值得情况下，哈希索引的效率会很低，因为存在哈希碰撞问题</w:t>
      </w:r>
    </w:p>
    <w:p w:rsidR="0063565E" w:rsidRPr="0063565E" w:rsidRDefault="0063565E" w:rsidP="0063565E">
      <w:pPr>
        <w:pStyle w:val="2"/>
      </w:pPr>
      <w:r>
        <w:rPr>
          <w:rFonts w:ascii="Arial" w:hAnsi="Arial" w:cs="Arial"/>
          <w:color w:val="666666"/>
          <w:sz w:val="21"/>
          <w:szCs w:val="21"/>
        </w:rPr>
        <w:t>6.</w:t>
      </w:r>
      <w:r w:rsidRPr="0063565E">
        <w:t xml:space="preserve"> </w:t>
      </w:r>
      <w:r>
        <w:t>请说说 MySQL 的锁机制？</w:t>
      </w:r>
    </w:p>
    <w:p w:rsidR="0063565E" w:rsidRDefault="0063565E" w:rsidP="0063565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表锁是日常开发中的常见问题，因此也是面试当中最常见的考察点，当多个查询同一时刻进行数据修改时，就会产生并发控制的问题。</w:t>
      </w:r>
      <w:r>
        <w:rPr>
          <w:rFonts w:ascii="Lucida Sans Unicode" w:hAnsi="Lucida Sans Unicode" w:cs="Lucida Sans Unicode"/>
          <w:color w:val="1A1A1A"/>
        </w:rPr>
        <w:t xml:space="preserve">MySQL </w:t>
      </w:r>
      <w:r>
        <w:rPr>
          <w:rFonts w:ascii="Lucida Sans Unicode" w:hAnsi="Lucida Sans Unicode" w:cs="Lucida Sans Unicode"/>
          <w:color w:val="1A1A1A"/>
        </w:rPr>
        <w:t>的共享锁和排他锁，就是读锁和写锁。</w:t>
      </w:r>
    </w:p>
    <w:p w:rsidR="0063565E" w:rsidRDefault="0063565E" w:rsidP="00FA61C5">
      <w:pPr>
        <w:widowControl/>
        <w:numPr>
          <w:ilvl w:val="0"/>
          <w:numId w:val="35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共享锁：不堵塞，多个用户可以同时读一个资源，互不干扰。</w:t>
      </w:r>
    </w:p>
    <w:p w:rsidR="0063565E" w:rsidRDefault="0063565E" w:rsidP="00FA61C5">
      <w:pPr>
        <w:widowControl/>
        <w:numPr>
          <w:ilvl w:val="0"/>
          <w:numId w:val="35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排他锁：一个写锁会阻塞其他的读锁和写锁，这样可以只允许一个用户进行写入，防止其他用户读取正在写入的资源。</w:t>
      </w:r>
    </w:p>
    <w:p w:rsidR="0063565E" w:rsidRDefault="0063565E" w:rsidP="0063565E">
      <w:pPr>
        <w:pStyle w:val="3"/>
        <w:rPr>
          <w:sz w:val="24"/>
          <w:szCs w:val="24"/>
        </w:rPr>
      </w:pPr>
      <w:r>
        <w:rPr>
          <w:rStyle w:val="a4"/>
          <w:rFonts w:ascii="Lucida Sans Unicode" w:hAnsi="Lucida Sans Unicode" w:cs="Lucida Sans Unicode"/>
          <w:color w:val="1A1A1A"/>
        </w:rPr>
        <w:t>锁的粒度？</w:t>
      </w:r>
    </w:p>
    <w:p w:rsidR="0063565E" w:rsidRDefault="0063565E" w:rsidP="00FA61C5">
      <w:pPr>
        <w:widowControl/>
        <w:numPr>
          <w:ilvl w:val="0"/>
          <w:numId w:val="35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表锁：系统开销最小，会锁定整张表，</w:t>
      </w:r>
      <w:r>
        <w:rPr>
          <w:rFonts w:ascii="Lucida Sans Unicode" w:hAnsi="Lucida Sans Unicode" w:cs="Lucida Sans Unicode"/>
          <w:color w:val="1A1A1A"/>
          <w:szCs w:val="21"/>
        </w:rPr>
        <w:t xml:space="preserve">MyIsam </w:t>
      </w:r>
      <w:r>
        <w:rPr>
          <w:rFonts w:ascii="Lucida Sans Unicode" w:hAnsi="Lucida Sans Unicode" w:cs="Lucida Sans Unicode"/>
          <w:color w:val="1A1A1A"/>
          <w:szCs w:val="21"/>
        </w:rPr>
        <w:t>使用表锁。</w:t>
      </w:r>
    </w:p>
    <w:p w:rsidR="0063565E" w:rsidRDefault="0063565E" w:rsidP="00FA61C5">
      <w:pPr>
        <w:widowControl/>
        <w:numPr>
          <w:ilvl w:val="0"/>
          <w:numId w:val="35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行锁：最大程度的支持并发处理，但是也带来了最大的锁开销，</w:t>
      </w:r>
      <w:r>
        <w:rPr>
          <w:rFonts w:ascii="Lucida Sans Unicode" w:hAnsi="Lucida Sans Unicode" w:cs="Lucida Sans Unicode"/>
          <w:color w:val="1A1A1A"/>
          <w:szCs w:val="21"/>
        </w:rPr>
        <w:t xml:space="preserve">InnoDB </w:t>
      </w:r>
      <w:r>
        <w:rPr>
          <w:rFonts w:ascii="Lucida Sans Unicode" w:hAnsi="Lucida Sans Unicode" w:cs="Lucida Sans Unicode"/>
          <w:color w:val="1A1A1A"/>
          <w:szCs w:val="21"/>
        </w:rPr>
        <w:t>使用行锁。</w:t>
      </w:r>
    </w:p>
    <w:p w:rsidR="0063565E" w:rsidRDefault="0063565E" w:rsidP="0063565E">
      <w:pPr>
        <w:pStyle w:val="3"/>
        <w:rPr>
          <w:sz w:val="24"/>
          <w:szCs w:val="24"/>
        </w:rPr>
      </w:pPr>
      <w:r>
        <w:rPr>
          <w:rStyle w:val="a4"/>
          <w:rFonts w:ascii="Lucida Sans Unicode" w:hAnsi="Lucida Sans Unicode" w:cs="Lucida Sans Unicode"/>
          <w:color w:val="1A1A1A"/>
        </w:rPr>
        <w:t>什么是悲观锁？什么是乐观锁？</w:t>
      </w:r>
    </w:p>
    <w:p w:rsidR="0063565E" w:rsidRDefault="0063565E" w:rsidP="0063565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1</w:t>
      </w:r>
      <w:r>
        <w:rPr>
          <w:rFonts w:ascii="Lucida Sans Unicode" w:hAnsi="Lucida Sans Unicode" w:cs="Lucida Sans Unicode"/>
          <w:color w:val="1A1A1A"/>
        </w:rPr>
        <w:t>）悲观锁</w:t>
      </w:r>
    </w:p>
    <w:p w:rsidR="0063565E" w:rsidRDefault="0063565E" w:rsidP="0063565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它指的是对数据被外界（包括本系统当前的其他事务，以及来自外部系统的事务处理）修改持保守态度，因此，在整个数据处理过程中，将数据处于锁定状态。悲观锁的实现，往往依靠数据库提供的锁机制（也只有数据库层提供的锁机制才能真正保证数据访问的排他性，否则，即使在本系统中实现了加锁机制，也无法保证外部系统不会修改数据）。</w:t>
      </w:r>
    </w:p>
    <w:p w:rsidR="0063565E" w:rsidRDefault="0063565E" w:rsidP="0063565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在悲观锁的情况下，为了保证事务的隔离性，就需要一致性锁定读。读取数据时给加锁，其它事务无法修改这些数据。修改删除数据时也要加锁，其它事务无法读取这些数据。</w:t>
      </w:r>
    </w:p>
    <w:p w:rsidR="0063565E" w:rsidRDefault="0063565E" w:rsidP="0063565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悲观锁，就是我们上面看到的共享锁和排他锁。</w:t>
      </w:r>
    </w:p>
    <w:p w:rsidR="0063565E" w:rsidRDefault="0063565E" w:rsidP="0063565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2</w:t>
      </w:r>
      <w:r>
        <w:rPr>
          <w:rFonts w:ascii="Lucida Sans Unicode" w:hAnsi="Lucida Sans Unicode" w:cs="Lucida Sans Unicode"/>
          <w:color w:val="1A1A1A"/>
        </w:rPr>
        <w:t>）乐观锁</w:t>
      </w:r>
    </w:p>
    <w:p w:rsidR="0063565E" w:rsidRDefault="0063565E" w:rsidP="0063565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相对悲观锁而言，乐观锁机制采取了更加宽松的加锁机制。悲观锁大多数情况下依靠数据库的锁机制实现，以保证操作最大程度的独占性。但随之而来的就是数据库性能的大量开销，特别是对长事务而言，这样的开销往往无法承受。</w:t>
      </w:r>
    </w:p>
    <w:p w:rsidR="0063565E" w:rsidRDefault="0063565E" w:rsidP="0063565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而乐观锁机制在一定程度上解决了这个问题。乐观锁，大多是基于数据版本（</w:t>
      </w:r>
      <w:r>
        <w:rPr>
          <w:rFonts w:ascii="Lucida Sans Unicode" w:hAnsi="Lucida Sans Unicode" w:cs="Lucida Sans Unicode"/>
          <w:color w:val="1A1A1A"/>
        </w:rPr>
        <w:t xml:space="preserve"> Version </w:t>
      </w:r>
      <w:r>
        <w:rPr>
          <w:rFonts w:ascii="Lucida Sans Unicode" w:hAnsi="Lucida Sans Unicode" w:cs="Lucida Sans Unicode"/>
          <w:color w:val="1A1A1A"/>
        </w:rPr>
        <w:t>）记录机制实现。何谓数据版本？即为数据增加一个版本标识，在基于数据库表的版本解决方案中，一般是通过为数据库表增加一个</w:t>
      </w:r>
      <w:r>
        <w:rPr>
          <w:rFonts w:ascii="Lucida Sans Unicode" w:hAnsi="Lucida Sans Unicode" w:cs="Lucida Sans Unicode"/>
          <w:color w:val="1A1A1A"/>
        </w:rPr>
        <w:t xml:space="preserve"> “version” </w:t>
      </w:r>
      <w:r>
        <w:rPr>
          <w:rFonts w:ascii="Lucida Sans Unicode" w:hAnsi="Lucida Sans Unicode" w:cs="Lucida Sans Unicode"/>
          <w:color w:val="1A1A1A"/>
        </w:rPr>
        <w:t>字段来实现。读取出数据时，将此版本号一同读出，之后更新时，对此版本号加一。此时，将提交数据的版本数据与数据库表对应记录的当前版本信息进行比对，如果提交的数据版本号大于数据库表当前版本号，则予以更新，否则认为是过期数据。</w:t>
      </w:r>
    </w:p>
    <w:p w:rsidR="0063565E" w:rsidRDefault="0063565E" w:rsidP="0063565E">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乐观锁，实际就是通过版本号，从而实现</w:t>
      </w:r>
      <w:r>
        <w:rPr>
          <w:rFonts w:ascii="Lucida Sans Unicode" w:hAnsi="Lucida Sans Unicode" w:cs="Lucida Sans Unicode"/>
          <w:color w:val="1A1A1A"/>
        </w:rPr>
        <w:t xml:space="preserve"> CAS </w:t>
      </w:r>
      <w:r>
        <w:rPr>
          <w:rFonts w:ascii="Lucida Sans Unicode" w:hAnsi="Lucida Sans Unicode" w:cs="Lucida Sans Unicode"/>
          <w:color w:val="1A1A1A"/>
        </w:rPr>
        <w:t>原子性更新。</w:t>
      </w:r>
    </w:p>
    <w:p w:rsidR="0063565E" w:rsidRPr="0063565E" w:rsidRDefault="0063565E" w:rsidP="0063565E">
      <w:pPr>
        <w:pStyle w:val="3"/>
      </w:pPr>
      <w:r w:rsidRPr="0063565E">
        <w:t>什么是死锁？</w:t>
      </w:r>
    </w:p>
    <w:p w:rsidR="0063565E" w:rsidRPr="0063565E" w:rsidRDefault="0063565E" w:rsidP="0063565E">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63565E">
        <w:rPr>
          <w:rFonts w:ascii="Lucida Sans Unicode" w:eastAsia="宋体" w:hAnsi="Lucida Sans Unicode" w:cs="Lucida Sans Unicode"/>
          <w:color w:val="1A1A1A"/>
          <w:kern w:val="0"/>
          <w:sz w:val="24"/>
          <w:szCs w:val="24"/>
        </w:rPr>
        <w:t>多数情况下，可以认为如果一个资源被锁定，它总会在以后某个时间被释放。而死锁发生在当多个进程访问同一数据库时，其中每个进程拥有的锁都是其他进程所需的，由此造成每个进程都无法继续下去。简单的说，进程</w:t>
      </w:r>
      <w:r w:rsidRPr="0063565E">
        <w:rPr>
          <w:rFonts w:ascii="Lucida Sans Unicode" w:eastAsia="宋体" w:hAnsi="Lucida Sans Unicode" w:cs="Lucida Sans Unicode"/>
          <w:color w:val="1A1A1A"/>
          <w:kern w:val="0"/>
          <w:sz w:val="24"/>
          <w:szCs w:val="24"/>
        </w:rPr>
        <w:t xml:space="preserve"> A </w:t>
      </w:r>
      <w:r w:rsidRPr="0063565E">
        <w:rPr>
          <w:rFonts w:ascii="Lucida Sans Unicode" w:eastAsia="宋体" w:hAnsi="Lucida Sans Unicode" w:cs="Lucida Sans Unicode"/>
          <w:color w:val="1A1A1A"/>
          <w:kern w:val="0"/>
          <w:sz w:val="24"/>
          <w:szCs w:val="24"/>
        </w:rPr>
        <w:t>等待进程</w:t>
      </w:r>
      <w:r w:rsidRPr="0063565E">
        <w:rPr>
          <w:rFonts w:ascii="Lucida Sans Unicode" w:eastAsia="宋体" w:hAnsi="Lucida Sans Unicode" w:cs="Lucida Sans Unicode"/>
          <w:color w:val="1A1A1A"/>
          <w:kern w:val="0"/>
          <w:sz w:val="24"/>
          <w:szCs w:val="24"/>
        </w:rPr>
        <w:t xml:space="preserve"> B </w:t>
      </w:r>
      <w:r w:rsidRPr="0063565E">
        <w:rPr>
          <w:rFonts w:ascii="Lucida Sans Unicode" w:eastAsia="宋体" w:hAnsi="Lucida Sans Unicode" w:cs="Lucida Sans Unicode"/>
          <w:color w:val="1A1A1A"/>
          <w:kern w:val="0"/>
          <w:sz w:val="24"/>
          <w:szCs w:val="24"/>
        </w:rPr>
        <w:t>释放他的资源，</w:t>
      </w:r>
      <w:r w:rsidRPr="0063565E">
        <w:rPr>
          <w:rFonts w:ascii="Lucida Sans Unicode" w:eastAsia="宋体" w:hAnsi="Lucida Sans Unicode" w:cs="Lucida Sans Unicode"/>
          <w:color w:val="1A1A1A"/>
          <w:kern w:val="0"/>
          <w:sz w:val="24"/>
          <w:szCs w:val="24"/>
        </w:rPr>
        <w:t xml:space="preserve">B </w:t>
      </w:r>
      <w:r w:rsidRPr="0063565E">
        <w:rPr>
          <w:rFonts w:ascii="Lucida Sans Unicode" w:eastAsia="宋体" w:hAnsi="Lucida Sans Unicode" w:cs="Lucida Sans Unicode"/>
          <w:color w:val="1A1A1A"/>
          <w:kern w:val="0"/>
          <w:sz w:val="24"/>
          <w:szCs w:val="24"/>
        </w:rPr>
        <w:t>又等待</w:t>
      </w:r>
      <w:r w:rsidRPr="0063565E">
        <w:rPr>
          <w:rFonts w:ascii="Lucida Sans Unicode" w:eastAsia="宋体" w:hAnsi="Lucida Sans Unicode" w:cs="Lucida Sans Unicode"/>
          <w:color w:val="1A1A1A"/>
          <w:kern w:val="0"/>
          <w:sz w:val="24"/>
          <w:szCs w:val="24"/>
        </w:rPr>
        <w:t xml:space="preserve"> A </w:t>
      </w:r>
      <w:r w:rsidRPr="0063565E">
        <w:rPr>
          <w:rFonts w:ascii="Lucida Sans Unicode" w:eastAsia="宋体" w:hAnsi="Lucida Sans Unicode" w:cs="Lucida Sans Unicode"/>
          <w:color w:val="1A1A1A"/>
          <w:kern w:val="0"/>
          <w:sz w:val="24"/>
          <w:szCs w:val="24"/>
        </w:rPr>
        <w:t>释放他的资源，这样就互相等待就形成死锁。</w:t>
      </w:r>
    </w:p>
    <w:p w:rsidR="0063565E" w:rsidRPr="0063565E" w:rsidRDefault="0063565E" w:rsidP="0063565E">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63565E">
        <w:rPr>
          <w:rFonts w:ascii="Lucida Sans Unicode" w:eastAsia="宋体" w:hAnsi="Lucida Sans Unicode" w:cs="Lucida Sans Unicode"/>
          <w:color w:val="1A1A1A"/>
          <w:kern w:val="0"/>
          <w:sz w:val="24"/>
          <w:szCs w:val="24"/>
        </w:rPr>
        <w:t>虽然进程在运行过程中，可能发生死锁，但死锁的发生也必须具备一定的条件，死锁的发生必须具备以下四个必要条件：</w:t>
      </w:r>
    </w:p>
    <w:p w:rsidR="0063565E" w:rsidRPr="0063565E" w:rsidRDefault="0063565E" w:rsidP="00FA61C5">
      <w:pPr>
        <w:widowControl/>
        <w:numPr>
          <w:ilvl w:val="0"/>
          <w:numId w:val="354"/>
        </w:numPr>
        <w:shd w:val="clear" w:color="auto" w:fill="FFFFFF"/>
        <w:ind w:left="0"/>
        <w:jc w:val="left"/>
        <w:rPr>
          <w:rFonts w:ascii="Lucida Sans Unicode" w:eastAsia="宋体" w:hAnsi="Lucida Sans Unicode" w:cs="Lucida Sans Unicode"/>
          <w:color w:val="1A1A1A"/>
          <w:kern w:val="0"/>
          <w:szCs w:val="21"/>
        </w:rPr>
      </w:pPr>
      <w:r w:rsidRPr="0063565E">
        <w:rPr>
          <w:rFonts w:ascii="Lucida Sans Unicode" w:eastAsia="宋体" w:hAnsi="Lucida Sans Unicode" w:cs="Lucida Sans Unicode"/>
          <w:color w:val="1A1A1A"/>
          <w:kern w:val="0"/>
          <w:szCs w:val="21"/>
        </w:rPr>
        <w:t>互斥条件：指进程对所分配到的资源进行排它性使用，即在一段时间内某资源只由一个进程占用。如果此时还有其它进程请求资源，则请求者只能等待，直至占有资源的进程用毕释放。</w:t>
      </w:r>
    </w:p>
    <w:p w:rsidR="0063565E" w:rsidRPr="0063565E" w:rsidRDefault="0063565E" w:rsidP="00FA61C5">
      <w:pPr>
        <w:widowControl/>
        <w:numPr>
          <w:ilvl w:val="0"/>
          <w:numId w:val="354"/>
        </w:numPr>
        <w:shd w:val="clear" w:color="auto" w:fill="FFFFFF"/>
        <w:ind w:left="0"/>
        <w:jc w:val="left"/>
        <w:rPr>
          <w:rFonts w:ascii="Lucida Sans Unicode" w:eastAsia="宋体" w:hAnsi="Lucida Sans Unicode" w:cs="Lucida Sans Unicode"/>
          <w:color w:val="1A1A1A"/>
          <w:kern w:val="0"/>
          <w:szCs w:val="21"/>
        </w:rPr>
      </w:pPr>
      <w:r w:rsidRPr="0063565E">
        <w:rPr>
          <w:rFonts w:ascii="Lucida Sans Unicode" w:eastAsia="宋体" w:hAnsi="Lucida Sans Unicode" w:cs="Lucida Sans Unicode"/>
          <w:color w:val="1A1A1A"/>
          <w:kern w:val="0"/>
          <w:szCs w:val="21"/>
        </w:rPr>
        <w:t>请求和保持条件：指进程已经保持至少一个资源，但又提出了新的资源请求，而该资源已被其它进程占有，此时请求进程阻塞，但又对自己已获得的其它资源保持不放。</w:t>
      </w:r>
    </w:p>
    <w:p w:rsidR="0063565E" w:rsidRPr="0063565E" w:rsidRDefault="0063565E" w:rsidP="00FA61C5">
      <w:pPr>
        <w:widowControl/>
        <w:numPr>
          <w:ilvl w:val="0"/>
          <w:numId w:val="354"/>
        </w:numPr>
        <w:shd w:val="clear" w:color="auto" w:fill="FFFFFF"/>
        <w:ind w:left="0"/>
        <w:jc w:val="left"/>
        <w:rPr>
          <w:rFonts w:ascii="Lucida Sans Unicode" w:eastAsia="宋体" w:hAnsi="Lucida Sans Unicode" w:cs="Lucida Sans Unicode"/>
          <w:color w:val="1A1A1A"/>
          <w:kern w:val="0"/>
          <w:szCs w:val="21"/>
        </w:rPr>
      </w:pPr>
      <w:r w:rsidRPr="0063565E">
        <w:rPr>
          <w:rFonts w:ascii="Lucida Sans Unicode" w:eastAsia="宋体" w:hAnsi="Lucida Sans Unicode" w:cs="Lucida Sans Unicode"/>
          <w:color w:val="1A1A1A"/>
          <w:kern w:val="0"/>
          <w:szCs w:val="21"/>
        </w:rPr>
        <w:t>不剥夺条件：指进程已获得的资源，在未使用完之前，不能被剥夺，只能在使用完时由自己释放。</w:t>
      </w:r>
    </w:p>
    <w:p w:rsidR="0063565E" w:rsidRPr="0063565E" w:rsidRDefault="0063565E" w:rsidP="00FA61C5">
      <w:pPr>
        <w:widowControl/>
        <w:numPr>
          <w:ilvl w:val="0"/>
          <w:numId w:val="354"/>
        </w:numPr>
        <w:shd w:val="clear" w:color="auto" w:fill="FFFFFF"/>
        <w:ind w:left="0"/>
        <w:jc w:val="left"/>
        <w:rPr>
          <w:rFonts w:ascii="Lucida Sans Unicode" w:eastAsia="宋体" w:hAnsi="Lucida Sans Unicode" w:cs="Lucida Sans Unicode"/>
          <w:color w:val="1A1A1A"/>
          <w:kern w:val="0"/>
          <w:szCs w:val="21"/>
        </w:rPr>
      </w:pPr>
      <w:r w:rsidRPr="0063565E">
        <w:rPr>
          <w:rFonts w:ascii="Lucida Sans Unicode" w:eastAsia="宋体" w:hAnsi="Lucida Sans Unicode" w:cs="Lucida Sans Unicode"/>
          <w:color w:val="1A1A1A"/>
          <w:kern w:val="0"/>
          <w:szCs w:val="21"/>
        </w:rPr>
        <w:t>环路等待条件：指在发生死锁时，必然存在一个进程</w:t>
      </w:r>
      <w:r w:rsidRPr="0063565E">
        <w:rPr>
          <w:rFonts w:ascii="Lucida Sans Unicode" w:eastAsia="宋体" w:hAnsi="Lucida Sans Unicode" w:cs="Lucida Sans Unicode"/>
          <w:color w:val="1A1A1A"/>
          <w:kern w:val="0"/>
          <w:szCs w:val="21"/>
        </w:rPr>
        <w:t>——</w:t>
      </w:r>
      <w:r w:rsidRPr="0063565E">
        <w:rPr>
          <w:rFonts w:ascii="Lucida Sans Unicode" w:eastAsia="宋体" w:hAnsi="Lucida Sans Unicode" w:cs="Lucida Sans Unicode"/>
          <w:color w:val="1A1A1A"/>
          <w:kern w:val="0"/>
          <w:szCs w:val="21"/>
        </w:rPr>
        <w:t>资源的环形链，即进程集合</w:t>
      </w:r>
      <w:r w:rsidRPr="0063565E">
        <w:rPr>
          <w:rFonts w:ascii="Lucida Sans Unicode" w:eastAsia="宋体" w:hAnsi="Lucida Sans Unicode" w:cs="Lucida Sans Unicode"/>
          <w:color w:val="1A1A1A"/>
          <w:kern w:val="0"/>
          <w:szCs w:val="21"/>
        </w:rPr>
        <w:t xml:space="preserve"> {P0</w:t>
      </w:r>
      <w:r w:rsidRPr="0063565E">
        <w:rPr>
          <w:rFonts w:ascii="Lucida Sans Unicode" w:eastAsia="宋体" w:hAnsi="Lucida Sans Unicode" w:cs="Lucida Sans Unicode"/>
          <w:color w:val="1A1A1A"/>
          <w:kern w:val="0"/>
          <w:szCs w:val="21"/>
        </w:rPr>
        <w:t>，</w:t>
      </w:r>
      <w:r w:rsidRPr="0063565E">
        <w:rPr>
          <w:rFonts w:ascii="Lucida Sans Unicode" w:eastAsia="宋体" w:hAnsi="Lucida Sans Unicode" w:cs="Lucida Sans Unicode"/>
          <w:color w:val="1A1A1A"/>
          <w:kern w:val="0"/>
          <w:szCs w:val="21"/>
        </w:rPr>
        <w:t>P1</w:t>
      </w:r>
      <w:r w:rsidRPr="0063565E">
        <w:rPr>
          <w:rFonts w:ascii="Lucida Sans Unicode" w:eastAsia="宋体" w:hAnsi="Lucida Sans Unicode" w:cs="Lucida Sans Unicode"/>
          <w:color w:val="1A1A1A"/>
          <w:kern w:val="0"/>
          <w:szCs w:val="21"/>
        </w:rPr>
        <w:t>，</w:t>
      </w:r>
      <w:r w:rsidRPr="0063565E">
        <w:rPr>
          <w:rFonts w:ascii="Lucida Sans Unicode" w:eastAsia="宋体" w:hAnsi="Lucida Sans Unicode" w:cs="Lucida Sans Unicode"/>
          <w:color w:val="1A1A1A"/>
          <w:kern w:val="0"/>
          <w:szCs w:val="21"/>
        </w:rPr>
        <w:t>P2</w:t>
      </w:r>
      <w:r w:rsidRPr="0063565E">
        <w:rPr>
          <w:rFonts w:ascii="Lucida Sans Unicode" w:eastAsia="宋体" w:hAnsi="Lucida Sans Unicode" w:cs="Lucida Sans Unicode"/>
          <w:color w:val="1A1A1A"/>
          <w:kern w:val="0"/>
          <w:szCs w:val="21"/>
        </w:rPr>
        <w:t>，</w:t>
      </w:r>
      <w:r w:rsidRPr="0063565E">
        <w:rPr>
          <w:rFonts w:ascii="Lucida Sans Unicode" w:eastAsia="宋体" w:hAnsi="Lucida Sans Unicode" w:cs="Lucida Sans Unicode"/>
          <w:color w:val="1A1A1A"/>
          <w:kern w:val="0"/>
          <w:szCs w:val="21"/>
        </w:rPr>
        <w:t>•••</w:t>
      </w:r>
      <w:r w:rsidRPr="0063565E">
        <w:rPr>
          <w:rFonts w:ascii="Lucida Sans Unicode" w:eastAsia="宋体" w:hAnsi="Lucida Sans Unicode" w:cs="Lucida Sans Unicode"/>
          <w:color w:val="1A1A1A"/>
          <w:kern w:val="0"/>
          <w:szCs w:val="21"/>
        </w:rPr>
        <w:t>，</w:t>
      </w:r>
      <w:r w:rsidRPr="0063565E">
        <w:rPr>
          <w:rFonts w:ascii="Lucida Sans Unicode" w:eastAsia="宋体" w:hAnsi="Lucida Sans Unicode" w:cs="Lucida Sans Unicode"/>
          <w:color w:val="1A1A1A"/>
          <w:kern w:val="0"/>
          <w:szCs w:val="21"/>
        </w:rPr>
        <w:t xml:space="preserve">Pn} </w:t>
      </w:r>
      <w:r w:rsidRPr="0063565E">
        <w:rPr>
          <w:rFonts w:ascii="Lucida Sans Unicode" w:eastAsia="宋体" w:hAnsi="Lucida Sans Unicode" w:cs="Lucida Sans Unicode"/>
          <w:color w:val="1A1A1A"/>
          <w:kern w:val="0"/>
          <w:szCs w:val="21"/>
        </w:rPr>
        <w:t>中的</w:t>
      </w:r>
      <w:r w:rsidRPr="0063565E">
        <w:rPr>
          <w:rFonts w:ascii="Lucida Sans Unicode" w:eastAsia="宋体" w:hAnsi="Lucida Sans Unicode" w:cs="Lucida Sans Unicode"/>
          <w:color w:val="1A1A1A"/>
          <w:kern w:val="0"/>
          <w:szCs w:val="21"/>
        </w:rPr>
        <w:t xml:space="preserve"> P0 </w:t>
      </w:r>
      <w:r w:rsidRPr="0063565E">
        <w:rPr>
          <w:rFonts w:ascii="Lucida Sans Unicode" w:eastAsia="宋体" w:hAnsi="Lucida Sans Unicode" w:cs="Lucida Sans Unicode"/>
          <w:color w:val="1A1A1A"/>
          <w:kern w:val="0"/>
          <w:szCs w:val="21"/>
        </w:rPr>
        <w:t>正在等待一个</w:t>
      </w:r>
      <w:r w:rsidRPr="0063565E">
        <w:rPr>
          <w:rFonts w:ascii="Lucida Sans Unicode" w:eastAsia="宋体" w:hAnsi="Lucida Sans Unicode" w:cs="Lucida Sans Unicode"/>
          <w:color w:val="1A1A1A"/>
          <w:kern w:val="0"/>
          <w:szCs w:val="21"/>
        </w:rPr>
        <w:t xml:space="preserve"> P1 </w:t>
      </w:r>
      <w:r w:rsidRPr="0063565E">
        <w:rPr>
          <w:rFonts w:ascii="Lucida Sans Unicode" w:eastAsia="宋体" w:hAnsi="Lucida Sans Unicode" w:cs="Lucida Sans Unicode"/>
          <w:color w:val="1A1A1A"/>
          <w:kern w:val="0"/>
          <w:szCs w:val="21"/>
        </w:rPr>
        <w:t>占用的资源；</w:t>
      </w:r>
      <w:r w:rsidRPr="0063565E">
        <w:rPr>
          <w:rFonts w:ascii="Lucida Sans Unicode" w:eastAsia="宋体" w:hAnsi="Lucida Sans Unicode" w:cs="Lucida Sans Unicode"/>
          <w:color w:val="1A1A1A"/>
          <w:kern w:val="0"/>
          <w:szCs w:val="21"/>
        </w:rPr>
        <w:t xml:space="preserve">P1 </w:t>
      </w:r>
      <w:r w:rsidRPr="0063565E">
        <w:rPr>
          <w:rFonts w:ascii="Lucida Sans Unicode" w:eastAsia="宋体" w:hAnsi="Lucida Sans Unicode" w:cs="Lucida Sans Unicode"/>
          <w:color w:val="1A1A1A"/>
          <w:kern w:val="0"/>
          <w:szCs w:val="21"/>
        </w:rPr>
        <w:t>正在等待</w:t>
      </w:r>
      <w:r w:rsidRPr="0063565E">
        <w:rPr>
          <w:rFonts w:ascii="Lucida Sans Unicode" w:eastAsia="宋体" w:hAnsi="Lucida Sans Unicode" w:cs="Lucida Sans Unicode"/>
          <w:color w:val="1A1A1A"/>
          <w:kern w:val="0"/>
          <w:szCs w:val="21"/>
        </w:rPr>
        <w:t xml:space="preserve"> P2 </w:t>
      </w:r>
      <w:r w:rsidRPr="0063565E">
        <w:rPr>
          <w:rFonts w:ascii="Lucida Sans Unicode" w:eastAsia="宋体" w:hAnsi="Lucida Sans Unicode" w:cs="Lucida Sans Unicode"/>
          <w:color w:val="1A1A1A"/>
          <w:kern w:val="0"/>
          <w:szCs w:val="21"/>
        </w:rPr>
        <w:t>占用的资源，</w:t>
      </w:r>
      <w:r w:rsidRPr="0063565E">
        <w:rPr>
          <w:rFonts w:ascii="Lucida Sans Unicode" w:eastAsia="宋体" w:hAnsi="Lucida Sans Unicode" w:cs="Lucida Sans Unicode"/>
          <w:color w:val="1A1A1A"/>
          <w:kern w:val="0"/>
          <w:szCs w:val="21"/>
        </w:rPr>
        <w:t>……</w:t>
      </w:r>
      <w:r w:rsidRPr="0063565E">
        <w:rPr>
          <w:rFonts w:ascii="Lucida Sans Unicode" w:eastAsia="宋体" w:hAnsi="Lucida Sans Unicode" w:cs="Lucida Sans Unicode"/>
          <w:color w:val="1A1A1A"/>
          <w:kern w:val="0"/>
          <w:szCs w:val="21"/>
        </w:rPr>
        <w:t>，</w:t>
      </w:r>
      <w:r w:rsidRPr="0063565E">
        <w:rPr>
          <w:rFonts w:ascii="Lucida Sans Unicode" w:eastAsia="宋体" w:hAnsi="Lucida Sans Unicode" w:cs="Lucida Sans Unicode"/>
          <w:color w:val="1A1A1A"/>
          <w:kern w:val="0"/>
          <w:szCs w:val="21"/>
        </w:rPr>
        <w:t xml:space="preserve">Pn </w:t>
      </w:r>
      <w:r w:rsidRPr="0063565E">
        <w:rPr>
          <w:rFonts w:ascii="Lucida Sans Unicode" w:eastAsia="宋体" w:hAnsi="Lucida Sans Unicode" w:cs="Lucida Sans Unicode"/>
          <w:color w:val="1A1A1A"/>
          <w:kern w:val="0"/>
          <w:szCs w:val="21"/>
        </w:rPr>
        <w:t>正在等待已被</w:t>
      </w:r>
      <w:r w:rsidRPr="0063565E">
        <w:rPr>
          <w:rFonts w:ascii="Lucida Sans Unicode" w:eastAsia="宋体" w:hAnsi="Lucida Sans Unicode" w:cs="Lucida Sans Unicode"/>
          <w:color w:val="1A1A1A"/>
          <w:kern w:val="0"/>
          <w:szCs w:val="21"/>
        </w:rPr>
        <w:t xml:space="preserve"> P0 </w:t>
      </w:r>
      <w:r w:rsidRPr="0063565E">
        <w:rPr>
          <w:rFonts w:ascii="Lucida Sans Unicode" w:eastAsia="宋体" w:hAnsi="Lucida Sans Unicode" w:cs="Lucida Sans Unicode"/>
          <w:color w:val="1A1A1A"/>
          <w:kern w:val="0"/>
          <w:szCs w:val="21"/>
        </w:rPr>
        <w:t>占用的资源。</w:t>
      </w:r>
    </w:p>
    <w:p w:rsidR="0063565E" w:rsidRPr="0063565E" w:rsidRDefault="0063565E" w:rsidP="0063565E">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63565E">
        <w:rPr>
          <w:rFonts w:ascii="Lucida Sans Unicode" w:eastAsia="宋体" w:hAnsi="Lucida Sans Unicode" w:cs="Lucida Sans Unicode"/>
          <w:color w:val="1A1A1A"/>
          <w:kern w:val="0"/>
          <w:sz w:val="24"/>
          <w:szCs w:val="24"/>
        </w:rPr>
        <w:t>下列方法有助于最大限度地降低死锁：</w:t>
      </w:r>
    </w:p>
    <w:p w:rsidR="0063565E" w:rsidRPr="0063565E" w:rsidRDefault="0063565E" w:rsidP="00FA61C5">
      <w:pPr>
        <w:widowControl/>
        <w:numPr>
          <w:ilvl w:val="0"/>
          <w:numId w:val="355"/>
        </w:numPr>
        <w:shd w:val="clear" w:color="auto" w:fill="FFFFFF"/>
        <w:spacing w:before="150" w:after="420"/>
        <w:ind w:left="0"/>
        <w:jc w:val="left"/>
        <w:rPr>
          <w:rFonts w:ascii="Lucida Sans Unicode" w:eastAsia="宋体" w:hAnsi="Lucida Sans Unicode" w:cs="Lucida Sans Unicode"/>
          <w:color w:val="1A1A1A"/>
          <w:kern w:val="0"/>
          <w:szCs w:val="21"/>
        </w:rPr>
      </w:pPr>
      <w:r w:rsidRPr="0063565E">
        <w:rPr>
          <w:rFonts w:ascii="Lucida Sans Unicode" w:eastAsia="宋体" w:hAnsi="Lucida Sans Unicode" w:cs="Lucida Sans Unicode"/>
          <w:color w:val="1A1A1A"/>
          <w:kern w:val="0"/>
          <w:szCs w:val="21"/>
        </w:rPr>
        <w:t>设置获得锁的超时时间。</w:t>
      </w:r>
    </w:p>
    <w:p w:rsidR="0063565E" w:rsidRPr="0063565E" w:rsidRDefault="0063565E" w:rsidP="0063565E">
      <w:pPr>
        <w:widowControl/>
        <w:shd w:val="clear" w:color="auto" w:fill="F6F6F6"/>
        <w:jc w:val="left"/>
        <w:rPr>
          <w:rFonts w:ascii="Lucida Sans Unicode" w:eastAsia="宋体" w:hAnsi="Lucida Sans Unicode" w:cs="Lucida Sans Unicode"/>
          <w:color w:val="1A1A1A"/>
          <w:kern w:val="0"/>
          <w:szCs w:val="21"/>
        </w:rPr>
      </w:pPr>
      <w:r w:rsidRPr="0063565E">
        <w:rPr>
          <w:rFonts w:ascii="Lucida Sans Unicode" w:eastAsia="宋体" w:hAnsi="Lucida Sans Unicode" w:cs="Lucida Sans Unicode"/>
          <w:color w:val="1A1A1A"/>
          <w:kern w:val="0"/>
          <w:szCs w:val="21"/>
        </w:rPr>
        <w:t>通过超时，至少保证最差最差最差情况下，可以有退出的口子。</w:t>
      </w:r>
    </w:p>
    <w:p w:rsidR="0063565E" w:rsidRPr="0063565E" w:rsidRDefault="0063565E" w:rsidP="00FA61C5">
      <w:pPr>
        <w:widowControl/>
        <w:numPr>
          <w:ilvl w:val="0"/>
          <w:numId w:val="355"/>
        </w:numPr>
        <w:shd w:val="clear" w:color="auto" w:fill="FFFFFF"/>
        <w:spacing w:before="150" w:after="420"/>
        <w:ind w:left="0"/>
        <w:jc w:val="left"/>
        <w:rPr>
          <w:rFonts w:ascii="Lucida Sans Unicode" w:eastAsia="宋体" w:hAnsi="Lucida Sans Unicode" w:cs="Lucida Sans Unicode"/>
          <w:color w:val="1A1A1A"/>
          <w:kern w:val="0"/>
          <w:szCs w:val="21"/>
        </w:rPr>
      </w:pPr>
      <w:r w:rsidRPr="0063565E">
        <w:rPr>
          <w:rFonts w:ascii="Lucida Sans Unicode" w:eastAsia="宋体" w:hAnsi="Lucida Sans Unicode" w:cs="Lucida Sans Unicode"/>
          <w:color w:val="1A1A1A"/>
          <w:kern w:val="0"/>
          <w:szCs w:val="21"/>
        </w:rPr>
        <w:t>按同一顺序访问对象。</w:t>
      </w:r>
    </w:p>
    <w:p w:rsidR="0063565E" w:rsidRPr="0063565E" w:rsidRDefault="0063565E" w:rsidP="0063565E">
      <w:pPr>
        <w:widowControl/>
        <w:shd w:val="clear" w:color="auto" w:fill="F6F6F6"/>
        <w:jc w:val="left"/>
        <w:rPr>
          <w:rFonts w:ascii="Lucida Sans Unicode" w:eastAsia="宋体" w:hAnsi="Lucida Sans Unicode" w:cs="Lucida Sans Unicode"/>
          <w:color w:val="1A1A1A"/>
          <w:kern w:val="0"/>
          <w:szCs w:val="21"/>
        </w:rPr>
      </w:pPr>
      <w:r w:rsidRPr="0063565E">
        <w:rPr>
          <w:rFonts w:ascii="Lucida Sans Unicode" w:eastAsia="宋体" w:hAnsi="Lucida Sans Unicode" w:cs="Lucida Sans Unicode"/>
          <w:color w:val="1A1A1A"/>
          <w:kern w:val="0"/>
          <w:szCs w:val="21"/>
        </w:rPr>
        <w:t>这个是最重要的方式。</w:t>
      </w:r>
    </w:p>
    <w:p w:rsidR="0063565E" w:rsidRPr="0063565E" w:rsidRDefault="0063565E" w:rsidP="00FA61C5">
      <w:pPr>
        <w:widowControl/>
        <w:numPr>
          <w:ilvl w:val="0"/>
          <w:numId w:val="355"/>
        </w:numPr>
        <w:shd w:val="clear" w:color="auto" w:fill="FFFFFF"/>
        <w:spacing w:before="150" w:after="420"/>
        <w:ind w:left="0"/>
        <w:jc w:val="left"/>
        <w:rPr>
          <w:rFonts w:ascii="Lucida Sans Unicode" w:eastAsia="宋体" w:hAnsi="Lucida Sans Unicode" w:cs="Lucida Sans Unicode"/>
          <w:color w:val="1A1A1A"/>
          <w:kern w:val="0"/>
          <w:szCs w:val="21"/>
        </w:rPr>
      </w:pPr>
      <w:r w:rsidRPr="0063565E">
        <w:rPr>
          <w:rFonts w:ascii="Lucida Sans Unicode" w:eastAsia="宋体" w:hAnsi="Lucida Sans Unicode" w:cs="Lucida Sans Unicode"/>
          <w:color w:val="1A1A1A"/>
          <w:kern w:val="0"/>
          <w:szCs w:val="21"/>
        </w:rPr>
        <w:t>避免事务中的用户交互。</w:t>
      </w:r>
    </w:p>
    <w:p w:rsidR="0063565E" w:rsidRPr="0063565E" w:rsidRDefault="0063565E" w:rsidP="00FA61C5">
      <w:pPr>
        <w:widowControl/>
        <w:numPr>
          <w:ilvl w:val="0"/>
          <w:numId w:val="355"/>
        </w:numPr>
        <w:shd w:val="clear" w:color="auto" w:fill="FFFFFF"/>
        <w:spacing w:before="150" w:after="420"/>
        <w:ind w:left="0"/>
        <w:jc w:val="left"/>
        <w:rPr>
          <w:rFonts w:ascii="Lucida Sans Unicode" w:eastAsia="宋体" w:hAnsi="Lucida Sans Unicode" w:cs="Lucida Sans Unicode"/>
          <w:color w:val="1A1A1A"/>
          <w:kern w:val="0"/>
          <w:szCs w:val="21"/>
        </w:rPr>
      </w:pPr>
      <w:r w:rsidRPr="0063565E">
        <w:rPr>
          <w:rFonts w:ascii="Lucida Sans Unicode" w:eastAsia="宋体" w:hAnsi="Lucida Sans Unicode" w:cs="Lucida Sans Unicode"/>
          <w:color w:val="1A1A1A"/>
          <w:kern w:val="0"/>
          <w:szCs w:val="21"/>
        </w:rPr>
        <w:t>保持事务简短并在一个批处理中。</w:t>
      </w:r>
    </w:p>
    <w:p w:rsidR="0063565E" w:rsidRPr="0063565E" w:rsidRDefault="0063565E" w:rsidP="00FA61C5">
      <w:pPr>
        <w:widowControl/>
        <w:numPr>
          <w:ilvl w:val="0"/>
          <w:numId w:val="355"/>
        </w:numPr>
        <w:shd w:val="clear" w:color="auto" w:fill="FFFFFF"/>
        <w:spacing w:before="150" w:after="420"/>
        <w:ind w:left="0"/>
        <w:jc w:val="left"/>
        <w:rPr>
          <w:rFonts w:ascii="Lucida Sans Unicode" w:eastAsia="宋体" w:hAnsi="Lucida Sans Unicode" w:cs="Lucida Sans Unicode"/>
          <w:color w:val="1A1A1A"/>
          <w:kern w:val="0"/>
          <w:szCs w:val="21"/>
        </w:rPr>
      </w:pPr>
      <w:r w:rsidRPr="0063565E">
        <w:rPr>
          <w:rFonts w:ascii="Lucida Sans Unicode" w:eastAsia="宋体" w:hAnsi="Lucida Sans Unicode" w:cs="Lucida Sans Unicode"/>
          <w:color w:val="1A1A1A"/>
          <w:kern w:val="0"/>
          <w:szCs w:val="21"/>
        </w:rPr>
        <w:t>使用低隔离级别。</w:t>
      </w:r>
    </w:p>
    <w:p w:rsidR="0063565E" w:rsidRPr="0063565E" w:rsidRDefault="0063565E" w:rsidP="00FA61C5">
      <w:pPr>
        <w:widowControl/>
        <w:numPr>
          <w:ilvl w:val="0"/>
          <w:numId w:val="355"/>
        </w:numPr>
        <w:shd w:val="clear" w:color="auto" w:fill="FFFFFF"/>
        <w:spacing w:before="150" w:after="420"/>
        <w:ind w:left="0"/>
        <w:jc w:val="left"/>
        <w:rPr>
          <w:rFonts w:ascii="Lucida Sans Unicode" w:eastAsia="宋体" w:hAnsi="Lucida Sans Unicode" w:cs="Lucida Sans Unicode"/>
          <w:color w:val="1A1A1A"/>
          <w:kern w:val="0"/>
          <w:szCs w:val="21"/>
        </w:rPr>
      </w:pPr>
      <w:r w:rsidRPr="0063565E">
        <w:rPr>
          <w:rFonts w:ascii="Lucida Sans Unicode" w:eastAsia="宋体" w:hAnsi="Lucida Sans Unicode" w:cs="Lucida Sans Unicode"/>
          <w:color w:val="1A1A1A"/>
          <w:kern w:val="0"/>
          <w:szCs w:val="21"/>
        </w:rPr>
        <w:t>使用绑定连接。</w:t>
      </w:r>
    </w:p>
    <w:p w:rsidR="0063565E" w:rsidRPr="0063565E" w:rsidRDefault="0063565E" w:rsidP="0063565E">
      <w:pPr>
        <w:pStyle w:val="3"/>
      </w:pPr>
      <w:r w:rsidRPr="0063565E">
        <w:t>MySQL 中 InnoDB 引擎的行锁是通过加在什么上完成(或称实现)的？为什么是这样子的？？</w:t>
      </w:r>
    </w:p>
    <w:p w:rsidR="0063565E" w:rsidRPr="0063565E" w:rsidRDefault="0063565E" w:rsidP="0063565E">
      <w:pPr>
        <w:widowControl/>
        <w:shd w:val="clear" w:color="auto" w:fill="FFFFFF"/>
        <w:jc w:val="left"/>
        <w:rPr>
          <w:rFonts w:ascii="Lucida Sans Unicode" w:eastAsia="宋体" w:hAnsi="Lucida Sans Unicode" w:cs="Lucida Sans Unicode"/>
          <w:color w:val="1A1A1A"/>
          <w:kern w:val="0"/>
          <w:sz w:val="24"/>
          <w:szCs w:val="24"/>
        </w:rPr>
      </w:pPr>
      <w:r w:rsidRPr="0063565E">
        <w:rPr>
          <w:rFonts w:ascii="Lucida Sans Unicode" w:eastAsia="宋体" w:hAnsi="Lucida Sans Unicode" w:cs="Lucida Sans Unicode"/>
          <w:color w:val="1A1A1A"/>
          <w:kern w:val="0"/>
          <w:sz w:val="24"/>
          <w:szCs w:val="24"/>
        </w:rPr>
        <w:t xml:space="preserve">InnoDB </w:t>
      </w:r>
      <w:r w:rsidRPr="0063565E">
        <w:rPr>
          <w:rFonts w:ascii="Lucida Sans Unicode" w:eastAsia="宋体" w:hAnsi="Lucida Sans Unicode" w:cs="Lucida Sans Unicode"/>
          <w:color w:val="1A1A1A"/>
          <w:kern w:val="0"/>
          <w:sz w:val="24"/>
          <w:szCs w:val="24"/>
        </w:rPr>
        <w:t>是基于索引来完成行锁。例如：</w:t>
      </w:r>
      <w:r w:rsidRPr="0063565E">
        <w:rPr>
          <w:rFonts w:ascii="Lucida Console" w:eastAsia="宋体" w:hAnsi="Lucida Console" w:cs="宋体"/>
          <w:color w:val="1A1A1A"/>
          <w:kern w:val="0"/>
          <w:szCs w:val="21"/>
          <w:bdr w:val="single" w:sz="6" w:space="1" w:color="CCCCCC" w:frame="1"/>
          <w:shd w:val="clear" w:color="auto" w:fill="DDDDDD"/>
        </w:rPr>
        <w:t>SELECT * FROM tab_with_index WHERE id = 1 FOR UPDATE</w:t>
      </w:r>
      <w:r w:rsidRPr="0063565E">
        <w:rPr>
          <w:rFonts w:ascii="Lucida Sans Unicode" w:eastAsia="宋体" w:hAnsi="Lucida Sans Unicode" w:cs="Lucida Sans Unicode"/>
          <w:color w:val="1A1A1A"/>
          <w:kern w:val="0"/>
          <w:sz w:val="24"/>
          <w:szCs w:val="24"/>
        </w:rPr>
        <w:t> </w:t>
      </w:r>
      <w:r w:rsidRPr="0063565E">
        <w:rPr>
          <w:rFonts w:ascii="Lucida Sans Unicode" w:eastAsia="宋体" w:hAnsi="Lucida Sans Unicode" w:cs="Lucida Sans Unicode"/>
          <w:color w:val="1A1A1A"/>
          <w:kern w:val="0"/>
          <w:sz w:val="24"/>
          <w:szCs w:val="24"/>
        </w:rPr>
        <w:t>。</w:t>
      </w:r>
    </w:p>
    <w:p w:rsidR="0063565E" w:rsidRPr="0063565E" w:rsidRDefault="0063565E" w:rsidP="00FA61C5">
      <w:pPr>
        <w:widowControl/>
        <w:numPr>
          <w:ilvl w:val="0"/>
          <w:numId w:val="356"/>
        </w:numPr>
        <w:shd w:val="clear" w:color="auto" w:fill="FFFFFF"/>
        <w:ind w:left="0"/>
        <w:jc w:val="left"/>
        <w:rPr>
          <w:rFonts w:ascii="Lucida Sans Unicode" w:eastAsia="宋体" w:hAnsi="Lucida Sans Unicode" w:cs="Lucida Sans Unicode"/>
          <w:color w:val="1A1A1A"/>
          <w:kern w:val="0"/>
          <w:szCs w:val="21"/>
        </w:rPr>
      </w:pPr>
      <w:r w:rsidRPr="0063565E">
        <w:rPr>
          <w:rFonts w:ascii="Lucida Console" w:eastAsia="宋体" w:hAnsi="Lucida Console" w:cs="宋体"/>
          <w:color w:val="1A1A1A"/>
          <w:kern w:val="0"/>
          <w:szCs w:val="21"/>
          <w:bdr w:val="single" w:sz="6" w:space="1" w:color="CCCCCC" w:frame="1"/>
          <w:shd w:val="clear" w:color="auto" w:fill="DDDDDD"/>
        </w:rPr>
        <w:t>FOR UPDATE</w:t>
      </w:r>
      <w:r w:rsidRPr="0063565E">
        <w:rPr>
          <w:rFonts w:ascii="Lucida Sans Unicode" w:eastAsia="宋体" w:hAnsi="Lucida Sans Unicode" w:cs="Lucida Sans Unicode"/>
          <w:color w:val="1A1A1A"/>
          <w:kern w:val="0"/>
          <w:szCs w:val="21"/>
        </w:rPr>
        <w:t> </w:t>
      </w:r>
      <w:r w:rsidRPr="0063565E">
        <w:rPr>
          <w:rFonts w:ascii="Lucida Sans Unicode" w:eastAsia="宋体" w:hAnsi="Lucida Sans Unicode" w:cs="Lucida Sans Unicode"/>
          <w:color w:val="1A1A1A"/>
          <w:kern w:val="0"/>
          <w:szCs w:val="21"/>
        </w:rPr>
        <w:t>可以根据条件来完成</w:t>
      </w:r>
      <w:r w:rsidRPr="0063565E">
        <w:rPr>
          <w:rFonts w:ascii="Lucida Sans Unicode" w:eastAsia="宋体" w:hAnsi="Lucida Sans Unicode" w:cs="Lucida Sans Unicode"/>
          <w:b/>
          <w:bCs/>
          <w:color w:val="1A1A1A"/>
          <w:kern w:val="0"/>
          <w:szCs w:val="21"/>
        </w:rPr>
        <w:t>行锁</w:t>
      </w:r>
      <w:r w:rsidRPr="0063565E">
        <w:rPr>
          <w:rFonts w:ascii="Lucida Sans Unicode" w:eastAsia="宋体" w:hAnsi="Lucida Sans Unicode" w:cs="Lucida Sans Unicode"/>
          <w:color w:val="1A1A1A"/>
          <w:kern w:val="0"/>
          <w:szCs w:val="21"/>
        </w:rPr>
        <w:t>锁定，并且</w:t>
      </w:r>
      <w:r w:rsidRPr="0063565E">
        <w:rPr>
          <w:rFonts w:ascii="Lucida Sans Unicode" w:eastAsia="宋体" w:hAnsi="Lucida Sans Unicode" w:cs="Lucida Sans Unicode"/>
          <w:color w:val="1A1A1A"/>
          <w:kern w:val="0"/>
          <w:szCs w:val="21"/>
        </w:rPr>
        <w:t xml:space="preserve"> id </w:t>
      </w:r>
      <w:r w:rsidRPr="0063565E">
        <w:rPr>
          <w:rFonts w:ascii="Lucida Sans Unicode" w:eastAsia="宋体" w:hAnsi="Lucida Sans Unicode" w:cs="Lucida Sans Unicode"/>
          <w:color w:val="1A1A1A"/>
          <w:kern w:val="0"/>
          <w:szCs w:val="21"/>
        </w:rPr>
        <w:t>是有索引键的列</w:t>
      </w:r>
      <w:r w:rsidRPr="0063565E">
        <w:rPr>
          <w:rFonts w:ascii="Lucida Sans Unicode" w:eastAsia="宋体" w:hAnsi="Lucida Sans Unicode" w:cs="Lucida Sans Unicode"/>
          <w:color w:val="1A1A1A"/>
          <w:kern w:val="0"/>
          <w:szCs w:val="21"/>
        </w:rPr>
        <w:t>,</w:t>
      </w:r>
      <w:r w:rsidRPr="0063565E">
        <w:rPr>
          <w:rFonts w:ascii="Lucida Sans Unicode" w:eastAsia="宋体" w:hAnsi="Lucida Sans Unicode" w:cs="Lucida Sans Unicode"/>
          <w:color w:val="1A1A1A"/>
          <w:kern w:val="0"/>
          <w:szCs w:val="21"/>
        </w:rPr>
        <w:t>如果</w:t>
      </w:r>
      <w:r w:rsidRPr="0063565E">
        <w:rPr>
          <w:rFonts w:ascii="Lucida Sans Unicode" w:eastAsia="宋体" w:hAnsi="Lucida Sans Unicode" w:cs="Lucida Sans Unicode"/>
          <w:color w:val="1A1A1A"/>
          <w:kern w:val="0"/>
          <w:szCs w:val="21"/>
        </w:rPr>
        <w:t xml:space="preserve"> id </w:t>
      </w:r>
      <w:r w:rsidRPr="0063565E">
        <w:rPr>
          <w:rFonts w:ascii="Lucida Sans Unicode" w:eastAsia="宋体" w:hAnsi="Lucida Sans Unicode" w:cs="Lucida Sans Unicode"/>
          <w:color w:val="1A1A1A"/>
          <w:kern w:val="0"/>
          <w:szCs w:val="21"/>
        </w:rPr>
        <w:t>不是索引键那么</w:t>
      </w:r>
      <w:r w:rsidRPr="0063565E">
        <w:rPr>
          <w:rFonts w:ascii="Lucida Sans Unicode" w:eastAsia="宋体" w:hAnsi="Lucida Sans Unicode" w:cs="Lucida Sans Unicode"/>
          <w:color w:val="1A1A1A"/>
          <w:kern w:val="0"/>
          <w:szCs w:val="21"/>
        </w:rPr>
        <w:t xml:space="preserve"> InnoDB </w:t>
      </w:r>
      <w:r w:rsidRPr="0063565E">
        <w:rPr>
          <w:rFonts w:ascii="Lucida Sans Unicode" w:eastAsia="宋体" w:hAnsi="Lucida Sans Unicode" w:cs="Lucida Sans Unicode"/>
          <w:color w:val="1A1A1A"/>
          <w:kern w:val="0"/>
          <w:szCs w:val="21"/>
        </w:rPr>
        <w:t>将完成</w:t>
      </w:r>
      <w:r w:rsidRPr="0063565E">
        <w:rPr>
          <w:rFonts w:ascii="Lucida Sans Unicode" w:eastAsia="宋体" w:hAnsi="Lucida Sans Unicode" w:cs="Lucida Sans Unicode"/>
          <w:b/>
          <w:bCs/>
          <w:color w:val="1A1A1A"/>
          <w:kern w:val="0"/>
          <w:szCs w:val="21"/>
        </w:rPr>
        <w:t>表锁</w:t>
      </w:r>
      <w:r w:rsidRPr="0063565E">
        <w:rPr>
          <w:rFonts w:ascii="Lucida Sans Unicode" w:eastAsia="宋体" w:hAnsi="Lucida Sans Unicode" w:cs="Lucida Sans Unicode"/>
          <w:color w:val="1A1A1A"/>
          <w:kern w:val="0"/>
          <w:szCs w:val="21"/>
        </w:rPr>
        <w:t>，并发将无从谈起</w:t>
      </w:r>
    </w:p>
    <w:p w:rsidR="0063565E" w:rsidRPr="0063565E" w:rsidRDefault="0063565E" w:rsidP="0063565E">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63565E">
        <w:rPr>
          <w:rFonts w:ascii="Lucida Sans Unicode" w:eastAsia="宋体" w:hAnsi="Lucida Sans Unicode" w:cs="Lucida Sans Unicode"/>
          <w:b/>
          <w:bCs/>
          <w:color w:val="1A1A1A"/>
          <w:kern w:val="0"/>
          <w:sz w:val="24"/>
          <w:szCs w:val="24"/>
        </w:rPr>
        <w:t>关于熟悉</w:t>
      </w:r>
      <w:r w:rsidRPr="0063565E">
        <w:rPr>
          <w:rFonts w:ascii="Lucida Sans Unicode" w:eastAsia="宋体" w:hAnsi="Lucida Sans Unicode" w:cs="Lucida Sans Unicode"/>
          <w:b/>
          <w:bCs/>
          <w:color w:val="1A1A1A"/>
          <w:kern w:val="0"/>
          <w:sz w:val="24"/>
          <w:szCs w:val="24"/>
        </w:rPr>
        <w:t xml:space="preserve"> MySQL </w:t>
      </w:r>
      <w:r w:rsidRPr="0063565E">
        <w:rPr>
          <w:rFonts w:ascii="Lucida Sans Unicode" w:eastAsia="宋体" w:hAnsi="Lucida Sans Unicode" w:cs="Lucida Sans Unicode"/>
          <w:b/>
          <w:bCs/>
          <w:color w:val="1A1A1A"/>
          <w:kern w:val="0"/>
          <w:sz w:val="24"/>
          <w:szCs w:val="24"/>
        </w:rPr>
        <w:t>的锁机制？</w:t>
      </w:r>
    </w:p>
    <w:p w:rsidR="00823144" w:rsidRDefault="00823144" w:rsidP="00FA61C5">
      <w:pPr>
        <w:pStyle w:val="a3"/>
        <w:numPr>
          <w:ilvl w:val="0"/>
          <w:numId w:val="357"/>
        </w:numPr>
        <w:spacing w:before="0" w:beforeAutospacing="0" w:after="0" w:afterAutospacing="0"/>
        <w:rPr>
          <w:rFonts w:ascii="Arial" w:hAnsi="Arial" w:cs="Arial"/>
          <w:color w:val="333333"/>
          <w:sz w:val="21"/>
          <w:szCs w:val="21"/>
        </w:rPr>
      </w:pPr>
      <w:r>
        <w:rPr>
          <w:rFonts w:ascii="Arial" w:hAnsi="Arial" w:cs="Arial"/>
          <w:color w:val="333333"/>
          <w:sz w:val="21"/>
          <w:szCs w:val="21"/>
        </w:rPr>
        <w:t>Record lock</w:t>
      </w:r>
      <w:r>
        <w:rPr>
          <w:rFonts w:ascii="Arial" w:hAnsi="Arial" w:cs="Arial"/>
          <w:color w:val="333333"/>
          <w:sz w:val="21"/>
          <w:szCs w:val="21"/>
        </w:rPr>
        <w:t>：单个行记录上的锁</w:t>
      </w:r>
    </w:p>
    <w:p w:rsidR="00823144" w:rsidRDefault="00823144" w:rsidP="00FA61C5">
      <w:pPr>
        <w:pStyle w:val="a3"/>
        <w:numPr>
          <w:ilvl w:val="0"/>
          <w:numId w:val="357"/>
        </w:numPr>
        <w:spacing w:before="0" w:beforeAutospacing="0" w:after="0" w:afterAutospacing="0"/>
        <w:rPr>
          <w:rFonts w:ascii="Arial" w:hAnsi="Arial" w:cs="Arial"/>
          <w:color w:val="333333"/>
          <w:sz w:val="21"/>
          <w:szCs w:val="21"/>
        </w:rPr>
      </w:pPr>
      <w:r>
        <w:rPr>
          <w:rFonts w:ascii="Arial" w:hAnsi="Arial" w:cs="Arial"/>
          <w:color w:val="333333"/>
          <w:sz w:val="21"/>
          <w:szCs w:val="21"/>
        </w:rPr>
        <w:t>Gap lock</w:t>
      </w:r>
      <w:r>
        <w:rPr>
          <w:rFonts w:ascii="Arial" w:hAnsi="Arial" w:cs="Arial"/>
          <w:color w:val="333333"/>
          <w:sz w:val="21"/>
          <w:szCs w:val="21"/>
        </w:rPr>
        <w:t>：间隙锁，锁定一个范围，不包括记录本身</w:t>
      </w:r>
    </w:p>
    <w:p w:rsidR="00823144" w:rsidRDefault="00823144" w:rsidP="00FA61C5">
      <w:pPr>
        <w:pStyle w:val="a3"/>
        <w:numPr>
          <w:ilvl w:val="0"/>
          <w:numId w:val="357"/>
        </w:numPr>
        <w:spacing w:before="0" w:beforeAutospacing="0" w:after="0" w:afterAutospacing="0"/>
        <w:rPr>
          <w:rFonts w:ascii="Arial" w:hAnsi="Arial" w:cs="Arial"/>
          <w:color w:val="333333"/>
          <w:sz w:val="21"/>
          <w:szCs w:val="21"/>
        </w:rPr>
      </w:pPr>
      <w:r>
        <w:rPr>
          <w:rFonts w:ascii="Arial" w:hAnsi="Arial" w:cs="Arial"/>
          <w:color w:val="333333"/>
          <w:sz w:val="21"/>
          <w:szCs w:val="21"/>
        </w:rPr>
        <w:t>Next-key lock</w:t>
      </w:r>
      <w:r>
        <w:rPr>
          <w:rFonts w:ascii="Arial" w:hAnsi="Arial" w:cs="Arial"/>
          <w:color w:val="333333"/>
          <w:sz w:val="21"/>
          <w:szCs w:val="21"/>
        </w:rPr>
        <w:t>：</w:t>
      </w:r>
      <w:r>
        <w:rPr>
          <w:rFonts w:ascii="Arial" w:hAnsi="Arial" w:cs="Arial"/>
          <w:color w:val="333333"/>
          <w:sz w:val="21"/>
          <w:szCs w:val="21"/>
        </w:rPr>
        <w:t xml:space="preserve">record+gap </w:t>
      </w:r>
      <w:r>
        <w:rPr>
          <w:rFonts w:ascii="Arial" w:hAnsi="Arial" w:cs="Arial"/>
          <w:color w:val="333333"/>
          <w:sz w:val="21"/>
          <w:szCs w:val="21"/>
        </w:rPr>
        <w:t>锁定一个范围，包含记录本身</w:t>
      </w:r>
    </w:p>
    <w:p w:rsidR="0063565E" w:rsidRPr="0063565E" w:rsidRDefault="0063565E" w:rsidP="00FA61C5">
      <w:pPr>
        <w:widowControl/>
        <w:numPr>
          <w:ilvl w:val="0"/>
          <w:numId w:val="357"/>
        </w:numPr>
        <w:shd w:val="clear" w:color="auto" w:fill="FFFFFF"/>
        <w:spacing w:before="150" w:after="420"/>
        <w:ind w:left="0"/>
        <w:jc w:val="left"/>
        <w:rPr>
          <w:rFonts w:ascii="Lucida Sans Unicode" w:eastAsia="宋体" w:hAnsi="Lucida Sans Unicode" w:cs="Lucida Sans Unicode"/>
          <w:color w:val="1A1A1A"/>
          <w:kern w:val="0"/>
          <w:szCs w:val="21"/>
        </w:rPr>
      </w:pPr>
      <w:r w:rsidRPr="0063565E">
        <w:rPr>
          <w:rFonts w:ascii="Lucida Sans Unicode" w:eastAsia="宋体" w:hAnsi="Lucida Sans Unicode" w:cs="Lucida Sans Unicode"/>
          <w:color w:val="1A1A1A"/>
          <w:kern w:val="0"/>
          <w:szCs w:val="21"/>
        </w:rPr>
        <w:t xml:space="preserve">Innodb </w:t>
      </w:r>
      <w:r w:rsidRPr="0063565E">
        <w:rPr>
          <w:rFonts w:ascii="Lucida Sans Unicode" w:eastAsia="宋体" w:hAnsi="Lucida Sans Unicode" w:cs="Lucida Sans Unicode"/>
          <w:color w:val="1A1A1A"/>
          <w:kern w:val="0"/>
          <w:szCs w:val="21"/>
        </w:rPr>
        <w:t>的行锁是怎么实现的？</w:t>
      </w:r>
    </w:p>
    <w:p w:rsidR="0063565E" w:rsidRPr="0063565E" w:rsidRDefault="0063565E" w:rsidP="0063565E">
      <w:pPr>
        <w:widowControl/>
        <w:shd w:val="clear" w:color="auto" w:fill="F6F6F6"/>
        <w:jc w:val="left"/>
        <w:rPr>
          <w:rFonts w:ascii="Lucida Sans Unicode" w:eastAsia="宋体" w:hAnsi="Lucida Sans Unicode" w:cs="Lucida Sans Unicode"/>
          <w:color w:val="1A1A1A"/>
          <w:kern w:val="0"/>
          <w:szCs w:val="21"/>
        </w:rPr>
      </w:pPr>
      <w:r w:rsidRPr="0063565E">
        <w:rPr>
          <w:rFonts w:ascii="Lucida Sans Unicode" w:eastAsia="宋体" w:hAnsi="Lucida Sans Unicode" w:cs="Lucida Sans Unicode"/>
          <w:color w:val="1A1A1A"/>
          <w:kern w:val="0"/>
          <w:szCs w:val="21"/>
        </w:rPr>
        <w:t xml:space="preserve">Innodb </w:t>
      </w:r>
      <w:r w:rsidRPr="0063565E">
        <w:rPr>
          <w:rFonts w:ascii="Lucida Sans Unicode" w:eastAsia="宋体" w:hAnsi="Lucida Sans Unicode" w:cs="Lucida Sans Unicode"/>
          <w:color w:val="1A1A1A"/>
          <w:kern w:val="0"/>
          <w:szCs w:val="21"/>
        </w:rPr>
        <w:t>的锁的策略为</w:t>
      </w:r>
      <w:r w:rsidRPr="0063565E">
        <w:rPr>
          <w:rFonts w:ascii="Lucida Sans Unicode" w:eastAsia="宋体" w:hAnsi="Lucida Sans Unicode" w:cs="Lucida Sans Unicode"/>
          <w:color w:val="1A1A1A"/>
          <w:kern w:val="0"/>
          <w:szCs w:val="21"/>
        </w:rPr>
        <w:t xml:space="preserve"> next-key </w:t>
      </w:r>
      <w:r w:rsidRPr="0063565E">
        <w:rPr>
          <w:rFonts w:ascii="Lucida Sans Unicode" w:eastAsia="宋体" w:hAnsi="Lucida Sans Unicode" w:cs="Lucida Sans Unicode"/>
          <w:color w:val="1A1A1A"/>
          <w:kern w:val="0"/>
          <w:szCs w:val="21"/>
        </w:rPr>
        <w:t>锁，即</w:t>
      </w:r>
      <w:r w:rsidRPr="0063565E">
        <w:rPr>
          <w:rFonts w:ascii="Lucida Sans Unicode" w:eastAsia="宋体" w:hAnsi="Lucida Sans Unicode" w:cs="Lucida Sans Unicode"/>
          <w:color w:val="1A1A1A"/>
          <w:kern w:val="0"/>
          <w:szCs w:val="21"/>
        </w:rPr>
        <w:t xml:space="preserve"> record lock + gap lock </w:t>
      </w:r>
      <w:r w:rsidRPr="0063565E">
        <w:rPr>
          <w:rFonts w:ascii="Lucida Sans Unicode" w:eastAsia="宋体" w:hAnsi="Lucida Sans Unicode" w:cs="Lucida Sans Unicode"/>
          <w:color w:val="1A1A1A"/>
          <w:kern w:val="0"/>
          <w:szCs w:val="21"/>
        </w:rPr>
        <w:t>，是通过在</w:t>
      </w:r>
      <w:r w:rsidRPr="0063565E">
        <w:rPr>
          <w:rFonts w:ascii="Lucida Sans Unicode" w:eastAsia="宋体" w:hAnsi="Lucida Sans Unicode" w:cs="Lucida Sans Unicode"/>
          <w:color w:val="1A1A1A"/>
          <w:kern w:val="0"/>
          <w:szCs w:val="21"/>
        </w:rPr>
        <w:t xml:space="preserve"> index </w:t>
      </w:r>
      <w:r w:rsidRPr="0063565E">
        <w:rPr>
          <w:rFonts w:ascii="Lucida Sans Unicode" w:eastAsia="宋体" w:hAnsi="Lucida Sans Unicode" w:cs="Lucida Sans Unicode"/>
          <w:color w:val="1A1A1A"/>
          <w:kern w:val="0"/>
          <w:szCs w:val="21"/>
        </w:rPr>
        <w:t>上加</w:t>
      </w:r>
      <w:r w:rsidRPr="0063565E">
        <w:rPr>
          <w:rFonts w:ascii="Lucida Sans Unicode" w:eastAsia="宋体" w:hAnsi="Lucida Sans Unicode" w:cs="Lucida Sans Unicode"/>
          <w:color w:val="1A1A1A"/>
          <w:kern w:val="0"/>
          <w:szCs w:val="21"/>
        </w:rPr>
        <w:t xml:space="preserve"> lock </w:t>
      </w:r>
      <w:r w:rsidRPr="0063565E">
        <w:rPr>
          <w:rFonts w:ascii="Lucida Sans Unicode" w:eastAsia="宋体" w:hAnsi="Lucida Sans Unicode" w:cs="Lucida Sans Unicode"/>
          <w:color w:val="1A1A1A"/>
          <w:kern w:val="0"/>
          <w:szCs w:val="21"/>
        </w:rPr>
        <w:t>实现的。</w:t>
      </w:r>
    </w:p>
    <w:p w:rsidR="0063565E" w:rsidRPr="0063565E" w:rsidRDefault="0063565E" w:rsidP="00FA61C5">
      <w:pPr>
        <w:widowControl/>
        <w:numPr>
          <w:ilvl w:val="1"/>
          <w:numId w:val="357"/>
        </w:numPr>
        <w:shd w:val="clear" w:color="auto" w:fill="F6F6F6"/>
        <w:ind w:left="825"/>
        <w:jc w:val="left"/>
        <w:rPr>
          <w:rFonts w:ascii="Lucida Sans Unicode" w:eastAsia="宋体" w:hAnsi="Lucida Sans Unicode" w:cs="Lucida Sans Unicode"/>
          <w:color w:val="1A1A1A"/>
          <w:kern w:val="0"/>
          <w:szCs w:val="21"/>
        </w:rPr>
      </w:pPr>
      <w:r w:rsidRPr="0063565E">
        <w:rPr>
          <w:rFonts w:ascii="Lucida Sans Unicode" w:eastAsia="宋体" w:hAnsi="Lucida Sans Unicode" w:cs="Lucida Sans Unicode"/>
          <w:color w:val="1A1A1A"/>
          <w:kern w:val="0"/>
          <w:szCs w:val="21"/>
        </w:rPr>
        <w:t>如果</w:t>
      </w:r>
      <w:r w:rsidRPr="0063565E">
        <w:rPr>
          <w:rFonts w:ascii="Lucida Sans Unicode" w:eastAsia="宋体" w:hAnsi="Lucida Sans Unicode" w:cs="Lucida Sans Unicode"/>
          <w:color w:val="1A1A1A"/>
          <w:kern w:val="0"/>
          <w:szCs w:val="21"/>
        </w:rPr>
        <w:t xml:space="preserve"> index </w:t>
      </w:r>
      <w:r w:rsidRPr="0063565E">
        <w:rPr>
          <w:rFonts w:ascii="Lucida Sans Unicode" w:eastAsia="宋体" w:hAnsi="Lucida Sans Unicode" w:cs="Lucida Sans Unicode"/>
          <w:color w:val="1A1A1A"/>
          <w:kern w:val="0"/>
          <w:szCs w:val="21"/>
        </w:rPr>
        <w:t>为</w:t>
      </w:r>
      <w:r w:rsidRPr="0063565E">
        <w:rPr>
          <w:rFonts w:ascii="Lucida Sans Unicode" w:eastAsia="宋体" w:hAnsi="Lucida Sans Unicode" w:cs="Lucida Sans Unicode"/>
          <w:color w:val="1A1A1A"/>
          <w:kern w:val="0"/>
          <w:szCs w:val="21"/>
        </w:rPr>
        <w:t xml:space="preserve"> unique index </w:t>
      </w:r>
      <w:r w:rsidRPr="0063565E">
        <w:rPr>
          <w:rFonts w:ascii="Lucida Sans Unicode" w:eastAsia="宋体" w:hAnsi="Lucida Sans Unicode" w:cs="Lucida Sans Unicode"/>
          <w:color w:val="1A1A1A"/>
          <w:kern w:val="0"/>
          <w:szCs w:val="21"/>
        </w:rPr>
        <w:t>，则降级为</w:t>
      </w:r>
      <w:r w:rsidRPr="0063565E">
        <w:rPr>
          <w:rFonts w:ascii="Lucida Sans Unicode" w:eastAsia="宋体" w:hAnsi="Lucida Sans Unicode" w:cs="Lucida Sans Unicode"/>
          <w:color w:val="1A1A1A"/>
          <w:kern w:val="0"/>
          <w:szCs w:val="21"/>
        </w:rPr>
        <w:t xml:space="preserve"> record lock </w:t>
      </w:r>
      <w:r w:rsidRPr="0063565E">
        <w:rPr>
          <w:rFonts w:ascii="Lucida Sans Unicode" w:eastAsia="宋体" w:hAnsi="Lucida Sans Unicode" w:cs="Lucida Sans Unicode"/>
          <w:color w:val="1A1A1A"/>
          <w:kern w:val="0"/>
          <w:szCs w:val="21"/>
        </w:rPr>
        <w:t>行锁。</w:t>
      </w:r>
    </w:p>
    <w:p w:rsidR="0063565E" w:rsidRPr="0063565E" w:rsidRDefault="0063565E" w:rsidP="00FA61C5">
      <w:pPr>
        <w:widowControl/>
        <w:numPr>
          <w:ilvl w:val="1"/>
          <w:numId w:val="357"/>
        </w:numPr>
        <w:shd w:val="clear" w:color="auto" w:fill="F6F6F6"/>
        <w:ind w:left="825"/>
        <w:jc w:val="left"/>
        <w:rPr>
          <w:rFonts w:ascii="Lucida Sans Unicode" w:eastAsia="宋体" w:hAnsi="Lucida Sans Unicode" w:cs="Lucida Sans Unicode"/>
          <w:color w:val="1A1A1A"/>
          <w:kern w:val="0"/>
          <w:szCs w:val="21"/>
        </w:rPr>
      </w:pPr>
      <w:r w:rsidRPr="0063565E">
        <w:rPr>
          <w:rFonts w:ascii="Lucida Sans Unicode" w:eastAsia="宋体" w:hAnsi="Lucida Sans Unicode" w:cs="Lucida Sans Unicode"/>
          <w:color w:val="1A1A1A"/>
          <w:kern w:val="0"/>
          <w:szCs w:val="21"/>
        </w:rPr>
        <w:t>如果是普通</w:t>
      </w:r>
      <w:r w:rsidRPr="0063565E">
        <w:rPr>
          <w:rFonts w:ascii="Lucida Sans Unicode" w:eastAsia="宋体" w:hAnsi="Lucida Sans Unicode" w:cs="Lucida Sans Unicode"/>
          <w:color w:val="1A1A1A"/>
          <w:kern w:val="0"/>
          <w:szCs w:val="21"/>
        </w:rPr>
        <w:t xml:space="preserve"> index </w:t>
      </w:r>
      <w:r w:rsidRPr="0063565E">
        <w:rPr>
          <w:rFonts w:ascii="Lucida Sans Unicode" w:eastAsia="宋体" w:hAnsi="Lucida Sans Unicode" w:cs="Lucida Sans Unicode"/>
          <w:color w:val="1A1A1A"/>
          <w:kern w:val="0"/>
          <w:szCs w:val="21"/>
        </w:rPr>
        <w:t>，则为</w:t>
      </w:r>
      <w:r w:rsidRPr="0063565E">
        <w:rPr>
          <w:rFonts w:ascii="Lucida Sans Unicode" w:eastAsia="宋体" w:hAnsi="Lucida Sans Unicode" w:cs="Lucida Sans Unicode"/>
          <w:color w:val="1A1A1A"/>
          <w:kern w:val="0"/>
          <w:szCs w:val="21"/>
        </w:rPr>
        <w:t xml:space="preserve"> next-key lock </w:t>
      </w:r>
      <w:r w:rsidRPr="0063565E">
        <w:rPr>
          <w:rFonts w:ascii="Lucida Sans Unicode" w:eastAsia="宋体" w:hAnsi="Lucida Sans Unicode" w:cs="Lucida Sans Unicode"/>
          <w:color w:val="1A1A1A"/>
          <w:kern w:val="0"/>
          <w:szCs w:val="21"/>
        </w:rPr>
        <w:t>。</w:t>
      </w:r>
    </w:p>
    <w:p w:rsidR="0063565E" w:rsidRPr="0063565E" w:rsidRDefault="0063565E" w:rsidP="00FA61C5">
      <w:pPr>
        <w:widowControl/>
        <w:numPr>
          <w:ilvl w:val="1"/>
          <w:numId w:val="357"/>
        </w:numPr>
        <w:shd w:val="clear" w:color="auto" w:fill="F6F6F6"/>
        <w:ind w:left="825"/>
        <w:jc w:val="left"/>
        <w:rPr>
          <w:rFonts w:ascii="Lucida Sans Unicode" w:eastAsia="宋体" w:hAnsi="Lucida Sans Unicode" w:cs="Lucida Sans Unicode"/>
          <w:color w:val="1A1A1A"/>
          <w:kern w:val="0"/>
          <w:szCs w:val="21"/>
        </w:rPr>
      </w:pPr>
      <w:r w:rsidRPr="0063565E">
        <w:rPr>
          <w:rFonts w:ascii="Lucida Sans Unicode" w:eastAsia="宋体" w:hAnsi="Lucida Sans Unicode" w:cs="Lucida Sans Unicode"/>
          <w:color w:val="1A1A1A"/>
          <w:kern w:val="0"/>
          <w:szCs w:val="21"/>
        </w:rPr>
        <w:t>如果没有</w:t>
      </w:r>
      <w:r w:rsidRPr="0063565E">
        <w:rPr>
          <w:rFonts w:ascii="Lucida Sans Unicode" w:eastAsia="宋体" w:hAnsi="Lucida Sans Unicode" w:cs="Lucida Sans Unicode"/>
          <w:color w:val="1A1A1A"/>
          <w:kern w:val="0"/>
          <w:szCs w:val="21"/>
        </w:rPr>
        <w:t xml:space="preserve"> index </w:t>
      </w:r>
      <w:r w:rsidRPr="0063565E">
        <w:rPr>
          <w:rFonts w:ascii="Lucida Sans Unicode" w:eastAsia="宋体" w:hAnsi="Lucida Sans Unicode" w:cs="Lucida Sans Unicode"/>
          <w:color w:val="1A1A1A"/>
          <w:kern w:val="0"/>
          <w:szCs w:val="21"/>
        </w:rPr>
        <w:t>，则直接锁住全表，即表锁。</w:t>
      </w:r>
    </w:p>
    <w:p w:rsidR="0063565E" w:rsidRDefault="0063565E" w:rsidP="00FA61C5">
      <w:pPr>
        <w:pStyle w:val="a3"/>
        <w:numPr>
          <w:ilvl w:val="0"/>
          <w:numId w:val="357"/>
        </w:numPr>
        <w:shd w:val="clear" w:color="auto" w:fill="FFFFFF"/>
        <w:spacing w:before="150" w:beforeAutospacing="0" w:after="42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MyISAM </w:t>
      </w:r>
      <w:r>
        <w:rPr>
          <w:rFonts w:ascii="Lucida Sans Unicode" w:hAnsi="Lucida Sans Unicode" w:cs="Lucida Sans Unicode"/>
          <w:color w:val="1A1A1A"/>
          <w:sz w:val="21"/>
          <w:szCs w:val="21"/>
        </w:rPr>
        <w:t>的表锁是怎么实现的？</w:t>
      </w:r>
    </w:p>
    <w:p w:rsidR="0063565E" w:rsidRDefault="0063565E" w:rsidP="00FA61C5">
      <w:pPr>
        <w:pStyle w:val="a3"/>
        <w:numPr>
          <w:ilvl w:val="0"/>
          <w:numId w:val="357"/>
        </w:numPr>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MyISAM </w:t>
      </w:r>
      <w:r>
        <w:rPr>
          <w:rFonts w:ascii="Lucida Sans Unicode" w:hAnsi="Lucida Sans Unicode" w:cs="Lucida Sans Unicode"/>
          <w:color w:val="1A1A1A"/>
          <w:sz w:val="21"/>
          <w:szCs w:val="21"/>
        </w:rPr>
        <w:t>直接使用表锁。</w:t>
      </w:r>
    </w:p>
    <w:p w:rsidR="00823144" w:rsidRDefault="00823144" w:rsidP="00FA61C5">
      <w:pPr>
        <w:pStyle w:val="a3"/>
        <w:numPr>
          <w:ilvl w:val="0"/>
          <w:numId w:val="357"/>
        </w:numPr>
        <w:spacing w:before="150" w:beforeAutospacing="0" w:after="0" w:afterAutospacing="0"/>
        <w:rPr>
          <w:rFonts w:ascii="Arial" w:hAnsi="Arial" w:cs="Arial"/>
          <w:color w:val="333333"/>
          <w:sz w:val="21"/>
          <w:szCs w:val="21"/>
        </w:rPr>
      </w:pPr>
      <w:r>
        <w:rPr>
          <w:rFonts w:ascii="Arial" w:hAnsi="Arial" w:cs="Arial"/>
          <w:color w:val="333333"/>
          <w:sz w:val="21"/>
          <w:szCs w:val="21"/>
        </w:rPr>
        <w:t>更加详细的共享锁等参考</w:t>
      </w:r>
      <w:r>
        <w:rPr>
          <w:rFonts w:ascii="Arial" w:hAnsi="Arial" w:cs="Arial"/>
          <w:color w:val="333333"/>
          <w:sz w:val="21"/>
          <w:szCs w:val="21"/>
        </w:rPr>
        <w:t>:</w:t>
      </w:r>
      <w:hyperlink r:id="rId29" w:anchor="heading-0" w:history="1">
        <w:r>
          <w:rPr>
            <w:rStyle w:val="a5"/>
            <w:rFonts w:ascii="Arial" w:hAnsi="Arial" w:cs="Arial"/>
            <w:color w:val="3572B0"/>
            <w:sz w:val="21"/>
            <w:szCs w:val="21"/>
          </w:rPr>
          <w:t>https://juejin.im/post/5d5671a2e51d45620821cea7?utm_source=gold_browser_extension#heading-0</w:t>
        </w:r>
      </w:hyperlink>
    </w:p>
    <w:p w:rsidR="00005E3B" w:rsidRDefault="00005E3B" w:rsidP="00874DCF">
      <w:pPr>
        <w:pStyle w:val="3"/>
      </w:pPr>
      <w:r>
        <w:t>什么是 MVCC ？</w:t>
      </w:r>
    </w:p>
    <w:p w:rsidR="00005E3B" w:rsidRDefault="00005E3B" w:rsidP="00005E3B">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艿艿：这是一个面试的加分题，一些大厂比较喜欢问，例如蚂蚁金服。</w:t>
      </w:r>
    </w:p>
    <w:p w:rsidR="00005E3B" w:rsidRDefault="00005E3B" w:rsidP="00005E3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多版本并发控制（</w:t>
      </w:r>
      <w:r>
        <w:rPr>
          <w:rFonts w:ascii="Lucida Sans Unicode" w:hAnsi="Lucida Sans Unicode" w:cs="Lucida Sans Unicode"/>
          <w:color w:val="1A1A1A"/>
        </w:rPr>
        <w:t>MVCC</w:t>
      </w:r>
      <w:r>
        <w:rPr>
          <w:rFonts w:ascii="Lucida Sans Unicode" w:hAnsi="Lucida Sans Unicode" w:cs="Lucida Sans Unicode"/>
          <w:color w:val="1A1A1A"/>
        </w:rPr>
        <w:t>），是一种用来</w:t>
      </w:r>
      <w:r>
        <w:rPr>
          <w:rStyle w:val="a4"/>
          <w:rFonts w:ascii="Lucida Sans Unicode" w:hAnsi="Lucida Sans Unicode" w:cs="Lucida Sans Unicode"/>
          <w:color w:val="1A1A1A"/>
        </w:rPr>
        <w:t>解决读</w:t>
      </w:r>
      <w:r>
        <w:rPr>
          <w:rStyle w:val="a4"/>
          <w:rFonts w:ascii="Lucida Sans Unicode" w:hAnsi="Lucida Sans Unicode" w:cs="Lucida Sans Unicode"/>
          <w:color w:val="1A1A1A"/>
        </w:rPr>
        <w:t>-</w:t>
      </w:r>
      <w:r>
        <w:rPr>
          <w:rStyle w:val="a4"/>
          <w:rFonts w:ascii="Lucida Sans Unicode" w:hAnsi="Lucida Sans Unicode" w:cs="Lucida Sans Unicode"/>
          <w:color w:val="1A1A1A"/>
        </w:rPr>
        <w:t>写冲突</w:t>
      </w:r>
      <w:r>
        <w:rPr>
          <w:rFonts w:ascii="Lucida Sans Unicode" w:hAnsi="Lucida Sans Unicode" w:cs="Lucida Sans Unicode"/>
          <w:color w:val="1A1A1A"/>
        </w:rPr>
        <w:t>的无锁并发控制，也就是为事务分配单向增长的时间戳，为每个修改保存一个版本，版本与事务时间戳关联，读操作只读该事务开始前的数据库的快照。</w:t>
      </w:r>
      <w:r>
        <w:rPr>
          <w:rFonts w:ascii="Lucida Sans Unicode" w:hAnsi="Lucida Sans Unicode" w:cs="Lucida Sans Unicode"/>
          <w:color w:val="1A1A1A"/>
        </w:rPr>
        <w:t xml:space="preserve"> </w:t>
      </w:r>
      <w:r>
        <w:rPr>
          <w:rFonts w:ascii="Lucida Sans Unicode" w:hAnsi="Lucida Sans Unicode" w:cs="Lucida Sans Unicode"/>
          <w:color w:val="1A1A1A"/>
        </w:rPr>
        <w:t>这样在读操作不用阻塞写操作，写操作不用阻塞读操作的同时，避免了脏读和不可重复读。</w:t>
      </w:r>
    </w:p>
    <w:p w:rsidR="0063565E" w:rsidRDefault="00A82E84" w:rsidP="008C5FC6">
      <w:pPr>
        <w:pStyle w:val="a3"/>
        <w:spacing w:before="150" w:beforeAutospacing="0" w:after="0" w:afterAutospacing="0"/>
        <w:rPr>
          <w:rStyle w:val="a4"/>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数据库默认隔离级别：</w:t>
      </w:r>
      <w:r>
        <w:rPr>
          <w:rStyle w:val="a4"/>
          <w:rFonts w:ascii="微软雅黑" w:eastAsia="微软雅黑" w:hAnsi="微软雅黑" w:hint="eastAsia"/>
          <w:color w:val="4D4D4D"/>
          <w:shd w:val="clear" w:color="auto" w:fill="FFFFFF"/>
        </w:rPr>
        <w:t>RR（Repeatable Read，可重复读），MVCC主要适用于Mysql的RC,RR隔离级别</w:t>
      </w:r>
    </w:p>
    <w:p w:rsidR="00A82E84" w:rsidRDefault="00A82E84" w:rsidP="00A82E84">
      <w:pPr>
        <w:pStyle w:val="4"/>
      </w:pPr>
      <w:r>
        <w:rPr>
          <w:rFonts w:hint="eastAsia"/>
        </w:rPr>
        <w:t>特点</w:t>
      </w:r>
    </w:p>
    <w:p w:rsidR="00A82E84" w:rsidRDefault="00A82E84" w:rsidP="00A82E84">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1.MVCC其实广泛应用于数据库技术，像Oracle,PostgreSQL等也引入了该技术，即适用范围广</w:t>
      </w:r>
    </w:p>
    <w:p w:rsidR="00A82E84" w:rsidRDefault="00A82E84" w:rsidP="00A82E84">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2.MVCC并没有简单的使用数据库的行锁，而是使用了行级锁，row_level_lock,而非InnoDB中的innodb_row_lock.</w:t>
      </w:r>
    </w:p>
    <w:p w:rsidR="00A82E84" w:rsidRDefault="00A82E84" w:rsidP="00A82E84">
      <w:pPr>
        <w:pStyle w:val="4"/>
      </w:pPr>
      <w:r>
        <w:rPr>
          <w:rFonts w:hint="eastAsia"/>
        </w:rPr>
        <w:t>基本原理</w:t>
      </w:r>
    </w:p>
    <w:p w:rsidR="00A82E84" w:rsidRDefault="00A82E84" w:rsidP="00A82E84">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MVCC的实现，通过保存数据在某个时间点的快照来实现的。这意味着一个事务无论运行多长时间，在同一个事务里能够看到数据一致的视图。根据事务开始的时间不同，同时也意味着在同一个时刻不同事务看到的相同表里的数据可能是不同的。</w:t>
      </w:r>
    </w:p>
    <w:p w:rsidR="00A82E84" w:rsidRDefault="00A82E84" w:rsidP="00A82E84">
      <w:pPr>
        <w:pStyle w:val="4"/>
      </w:pPr>
      <w:bookmarkStart w:id="0" w:name="t4"/>
      <w:bookmarkEnd w:id="0"/>
      <w:r>
        <w:rPr>
          <w:rFonts w:hint="eastAsia"/>
        </w:rPr>
        <w:t>基本特征</w:t>
      </w:r>
    </w:p>
    <w:p w:rsidR="00A82E84" w:rsidRDefault="00A82E84" w:rsidP="00FA61C5">
      <w:pPr>
        <w:widowControl/>
        <w:numPr>
          <w:ilvl w:val="0"/>
          <w:numId w:val="358"/>
        </w:numPr>
        <w:shd w:val="clear" w:color="auto" w:fill="FFFFFF"/>
        <w:spacing w:before="120"/>
        <w:ind w:left="480"/>
        <w:jc w:val="left"/>
        <w:rPr>
          <w:rFonts w:ascii="微软雅黑" w:eastAsia="微软雅黑" w:hAnsi="微软雅黑"/>
          <w:color w:val="333333"/>
          <w:sz w:val="24"/>
          <w:szCs w:val="24"/>
        </w:rPr>
      </w:pPr>
      <w:r>
        <w:rPr>
          <w:rFonts w:ascii="微软雅黑" w:eastAsia="微软雅黑" w:hAnsi="微软雅黑" w:hint="eastAsia"/>
          <w:color w:val="333333"/>
        </w:rPr>
        <w:t>每行数据都存在一个版本，每次数据更新时都更新该版本。</w:t>
      </w:r>
    </w:p>
    <w:p w:rsidR="00A82E84" w:rsidRDefault="00A82E84" w:rsidP="00FA61C5">
      <w:pPr>
        <w:widowControl/>
        <w:numPr>
          <w:ilvl w:val="0"/>
          <w:numId w:val="358"/>
        </w:numPr>
        <w:shd w:val="clear" w:color="auto" w:fill="FFFFFF"/>
        <w:spacing w:before="120"/>
        <w:ind w:left="480"/>
        <w:jc w:val="left"/>
        <w:rPr>
          <w:rFonts w:ascii="微软雅黑" w:eastAsia="微软雅黑" w:hAnsi="微软雅黑"/>
          <w:color w:val="333333"/>
        </w:rPr>
      </w:pPr>
      <w:r>
        <w:rPr>
          <w:rFonts w:ascii="微软雅黑" w:eastAsia="微软雅黑" w:hAnsi="微软雅黑" w:hint="eastAsia"/>
          <w:color w:val="333333"/>
        </w:rPr>
        <w:t>修改时Copy出当前版本随意修改，各个事务之间无干扰。</w:t>
      </w:r>
    </w:p>
    <w:p w:rsidR="00A82E84" w:rsidRDefault="00A82E84" w:rsidP="00FA61C5">
      <w:pPr>
        <w:widowControl/>
        <w:numPr>
          <w:ilvl w:val="0"/>
          <w:numId w:val="358"/>
        </w:numPr>
        <w:shd w:val="clear" w:color="auto" w:fill="FFFFFF"/>
        <w:spacing w:before="120"/>
        <w:ind w:left="480"/>
        <w:jc w:val="left"/>
        <w:rPr>
          <w:rFonts w:ascii="微软雅黑" w:eastAsia="微软雅黑" w:hAnsi="微软雅黑"/>
          <w:color w:val="333333"/>
        </w:rPr>
      </w:pPr>
      <w:r>
        <w:rPr>
          <w:rFonts w:ascii="微软雅黑" w:eastAsia="微软雅黑" w:hAnsi="微软雅黑" w:hint="eastAsia"/>
          <w:color w:val="333333"/>
        </w:rPr>
        <w:t>保存时比较版本号，如果成功（commit），则覆盖原记录；失败则放弃copy（rollback）</w:t>
      </w:r>
    </w:p>
    <w:p w:rsidR="00A82E84" w:rsidRDefault="00A82E84" w:rsidP="00A82E84">
      <w:pPr>
        <w:pStyle w:val="4"/>
      </w:pPr>
      <w:r>
        <w:rPr>
          <w:rFonts w:hint="eastAsia"/>
        </w:rPr>
        <w:t>InnoDB存储引擎MVCC的实现策略</w:t>
      </w:r>
    </w:p>
    <w:p w:rsidR="00A82E84" w:rsidRDefault="00A82E84" w:rsidP="00A82E84">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在每一行数据中额外保存两个隐藏的列：当前行创建时的版本号和删除时的版本号（可能为空，其实还有一列称为回滚指针，用于事务回滚）。这里的版本号并不是实际的时间值，而是系统版本号。每开始新的事务，系统版本号都会自动递增。事务开始时刻的系统版本号会作为事务的版本号，用来和查询每行记录的版本号进行比较。</w:t>
      </w:r>
    </w:p>
    <w:p w:rsidR="00A82E84" w:rsidRDefault="00A82E84" w:rsidP="00A82E84">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每个事务又有自己的版本号，这样事务内执行CRUD操作时，就通过版本号的比较来达到数据版本控制的目的。</w:t>
      </w:r>
    </w:p>
    <w:p w:rsidR="00A82E84" w:rsidRDefault="00A82E84" w:rsidP="00A82E84">
      <w:pPr>
        <w:pStyle w:val="4"/>
      </w:pPr>
      <w:r>
        <w:rPr>
          <w:rFonts w:hint="eastAsia"/>
        </w:rPr>
        <w:t>MVCC下InnoDB的增删查改是怎么work的</w:t>
      </w:r>
    </w:p>
    <w:p w:rsidR="00A82E84" w:rsidRDefault="00A82E84" w:rsidP="00A82E84">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1.插入数据（insert）:记录的版本号即当前事务的版本号</w:t>
      </w:r>
    </w:p>
    <w:p w:rsidR="00A82E84" w:rsidRDefault="00A82E84" w:rsidP="00A82E84">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执行一条数据语句：insert into testmvcc values(1,"test");</w:t>
      </w:r>
    </w:p>
    <w:p w:rsidR="00A82E84" w:rsidRDefault="00A82E84" w:rsidP="00A82E84">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假设事务id为1，那么插入后的数据行如下：</w:t>
      </w:r>
    </w:p>
    <w:p w:rsidR="00A82E84" w:rsidRDefault="00A82E84" w:rsidP="008C5FC6">
      <w:pPr>
        <w:pStyle w:val="a3"/>
        <w:spacing w:before="150" w:beforeAutospacing="0" w:after="0" w:afterAutospacing="0"/>
        <w:rPr>
          <w:rFonts w:ascii="Arial" w:hAnsi="Arial" w:cs="Arial"/>
          <w:color w:val="333333"/>
          <w:sz w:val="21"/>
          <w:szCs w:val="21"/>
        </w:rPr>
      </w:pPr>
      <w:r>
        <w:rPr>
          <w:noProof/>
        </w:rPr>
        <w:drawing>
          <wp:inline distT="0" distB="0" distL="0" distR="0" wp14:anchorId="6B9D137A" wp14:editId="01CACAF5">
            <wp:extent cx="5274310" cy="50419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04190"/>
                    </a:xfrm>
                    <a:prstGeom prst="rect">
                      <a:avLst/>
                    </a:prstGeom>
                  </pic:spPr>
                </pic:pic>
              </a:graphicData>
            </a:graphic>
          </wp:inline>
        </w:drawing>
      </w:r>
    </w:p>
    <w:p w:rsidR="00A82E84" w:rsidRDefault="00A82E84" w:rsidP="00A82E84">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2、在更新操作的时候，采用的是先标记旧的那行记录为已删除，并且删除版本号是事务版本号，然后插入一行新的记录的方式。</w:t>
      </w:r>
    </w:p>
    <w:p w:rsidR="00A82E84" w:rsidRDefault="00A82E84" w:rsidP="00A82E84">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比如，针对上面那行记录，事务Id为2 要把name字段更新</w:t>
      </w:r>
    </w:p>
    <w:p w:rsidR="00A82E84" w:rsidRDefault="00A82E84" w:rsidP="00A82E84">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update table set name= 'new_value' where id=1;</w:t>
      </w:r>
    </w:p>
    <w:p w:rsidR="00A82E84" w:rsidRDefault="00A82E84" w:rsidP="008C5FC6">
      <w:pPr>
        <w:pStyle w:val="a3"/>
        <w:spacing w:before="150" w:beforeAutospacing="0" w:after="0" w:afterAutospacing="0"/>
        <w:rPr>
          <w:rFonts w:ascii="Arial" w:hAnsi="Arial" w:cs="Arial"/>
          <w:color w:val="333333"/>
          <w:sz w:val="21"/>
          <w:szCs w:val="21"/>
        </w:rPr>
      </w:pPr>
      <w:r>
        <w:rPr>
          <w:noProof/>
        </w:rPr>
        <w:drawing>
          <wp:inline distT="0" distB="0" distL="0" distR="0" wp14:anchorId="70D6DAA8" wp14:editId="45B7EA48">
            <wp:extent cx="5274310" cy="90043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900430"/>
                    </a:xfrm>
                    <a:prstGeom prst="rect">
                      <a:avLst/>
                    </a:prstGeom>
                  </pic:spPr>
                </pic:pic>
              </a:graphicData>
            </a:graphic>
          </wp:inline>
        </w:drawing>
      </w:r>
    </w:p>
    <w:p w:rsidR="00A82E84" w:rsidRDefault="00A82E84" w:rsidP="00A82E84">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3、删除操作的时候，就把事务版本号作为删除版本号。比如</w:t>
      </w:r>
    </w:p>
    <w:p w:rsidR="00A82E84" w:rsidRDefault="00A82E84" w:rsidP="00A82E84">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delete from table where id=1;</w:t>
      </w:r>
    </w:p>
    <w:p w:rsidR="00A82E84" w:rsidRDefault="00A82E84" w:rsidP="008C5FC6">
      <w:pPr>
        <w:pStyle w:val="a3"/>
        <w:spacing w:before="150" w:beforeAutospacing="0" w:after="0" w:afterAutospacing="0"/>
        <w:rPr>
          <w:rFonts w:ascii="Arial" w:hAnsi="Arial" w:cs="Arial"/>
          <w:color w:val="333333"/>
          <w:sz w:val="21"/>
          <w:szCs w:val="21"/>
        </w:rPr>
      </w:pPr>
      <w:r>
        <w:rPr>
          <w:noProof/>
        </w:rPr>
        <w:drawing>
          <wp:inline distT="0" distB="0" distL="0" distR="0" wp14:anchorId="44A12D79" wp14:editId="516CE621">
            <wp:extent cx="5274310" cy="970280"/>
            <wp:effectExtent l="0" t="0" r="254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970280"/>
                    </a:xfrm>
                    <a:prstGeom prst="rect">
                      <a:avLst/>
                    </a:prstGeom>
                  </pic:spPr>
                </pic:pic>
              </a:graphicData>
            </a:graphic>
          </wp:inline>
        </w:drawing>
      </w:r>
    </w:p>
    <w:p w:rsidR="00A82E84" w:rsidRDefault="00A82E84" w:rsidP="00A82E84">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4、查询操作：</w:t>
      </w:r>
    </w:p>
    <w:p w:rsidR="00A82E84" w:rsidRDefault="00A82E84" w:rsidP="00A82E84">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从上面的描述可以看到，在查询时要符合以下两个条件的记录才能被事务查询出来：</w:t>
      </w:r>
    </w:p>
    <w:p w:rsidR="00A82E84" w:rsidRDefault="00A82E84" w:rsidP="00A82E84">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1) 删除版本号未指定或者大于当前事务版本号，即查询事务开启后确保读取的行未被删除。(即上述事务id为2的事务查询时，依然能读取到事务id为3所删除的数据行)</w:t>
      </w:r>
    </w:p>
    <w:p w:rsidR="00A82E84" w:rsidRDefault="00A82E84" w:rsidP="00A82E84">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2) 创建版本号 小于或者等于 当前事务版本号 ，就是说记录创建是在当前事务中（等于的情况）或者在当前事务启动之前的其他事物进行的insert。</w:t>
      </w:r>
    </w:p>
    <w:p w:rsidR="00A82E84" w:rsidRDefault="00A82E84" w:rsidP="00A82E84">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（即事务id为2的事务只能读取到create version&lt;=2的已提交的事务的数据集）</w:t>
      </w:r>
    </w:p>
    <w:p w:rsidR="00A82E84" w:rsidRDefault="00A82E84" w:rsidP="00A82E84">
      <w:pPr>
        <w:pStyle w:val="a3"/>
        <w:shd w:val="clear" w:color="auto" w:fill="EEF0F4"/>
        <w:spacing w:before="0" w:beforeAutospacing="0" w:after="240" w:afterAutospacing="0" w:line="390" w:lineRule="atLeast"/>
        <w:rPr>
          <w:rFonts w:ascii="微软雅黑" w:eastAsia="微软雅黑" w:hAnsi="微软雅黑" w:cs="Arial"/>
          <w:color w:val="4F4F4F"/>
        </w:rPr>
      </w:pPr>
      <w:r>
        <w:rPr>
          <w:rFonts w:ascii="微软雅黑" w:eastAsia="微软雅黑" w:hAnsi="微软雅黑" w:cs="Arial" w:hint="eastAsia"/>
          <w:color w:val="4F4F4F"/>
        </w:rPr>
        <w:t>补充：</w:t>
      </w:r>
    </w:p>
    <w:p w:rsidR="00A82E84" w:rsidRDefault="00A82E84" w:rsidP="00A82E84">
      <w:pPr>
        <w:pStyle w:val="a3"/>
        <w:shd w:val="clear" w:color="auto" w:fill="EEF0F4"/>
        <w:spacing w:before="0" w:beforeAutospacing="0" w:after="240" w:afterAutospacing="0" w:line="390" w:lineRule="atLeast"/>
        <w:rPr>
          <w:rFonts w:ascii="微软雅黑" w:eastAsia="微软雅黑" w:hAnsi="微软雅黑" w:cs="Arial"/>
          <w:color w:val="4F4F4F"/>
        </w:rPr>
      </w:pPr>
      <w:r>
        <w:rPr>
          <w:rFonts w:ascii="微软雅黑" w:eastAsia="微软雅黑" w:hAnsi="微软雅黑" w:cs="Arial" w:hint="eastAsia"/>
          <w:color w:val="4F4F4F"/>
        </w:rPr>
        <w:t>1.MVCC手段只适用于Msyql隔离级别中的读已提交（Read committed）和可重复读（Repeatable Read）.</w:t>
      </w:r>
    </w:p>
    <w:p w:rsidR="00A82E84" w:rsidRDefault="00A82E84" w:rsidP="00A82E84">
      <w:pPr>
        <w:pStyle w:val="a3"/>
        <w:shd w:val="clear" w:color="auto" w:fill="EEF0F4"/>
        <w:spacing w:before="0" w:beforeAutospacing="0" w:after="240" w:afterAutospacing="0" w:line="390" w:lineRule="atLeast"/>
        <w:rPr>
          <w:rFonts w:ascii="微软雅黑" w:eastAsia="微软雅黑" w:hAnsi="微软雅黑" w:cs="Arial"/>
          <w:color w:val="4F4F4F"/>
        </w:rPr>
      </w:pPr>
      <w:r>
        <w:rPr>
          <w:rFonts w:ascii="微软雅黑" w:eastAsia="微软雅黑" w:hAnsi="微软雅黑" w:cs="Arial" w:hint="eastAsia"/>
          <w:color w:val="4F4F4F"/>
        </w:rPr>
        <w:t>2.Read uncimmitted由于存在脏读，即能读到未提交事务的数据行，所以不适用MVCC.</w:t>
      </w:r>
    </w:p>
    <w:p w:rsidR="00A82E84" w:rsidRDefault="00A82E84" w:rsidP="00A82E84">
      <w:pPr>
        <w:pStyle w:val="a3"/>
        <w:shd w:val="clear" w:color="auto" w:fill="EEF0F4"/>
        <w:spacing w:before="0" w:beforeAutospacing="0" w:after="240" w:afterAutospacing="0" w:line="390" w:lineRule="atLeast"/>
        <w:rPr>
          <w:rFonts w:ascii="微软雅黑" w:eastAsia="微软雅黑" w:hAnsi="微软雅黑" w:cs="Arial"/>
          <w:color w:val="4F4F4F"/>
        </w:rPr>
      </w:pPr>
      <w:r>
        <w:rPr>
          <w:rFonts w:ascii="微软雅黑" w:eastAsia="微软雅黑" w:hAnsi="微软雅黑" w:cs="Arial" w:hint="eastAsia"/>
          <w:color w:val="4F4F4F"/>
        </w:rPr>
        <w:t>原因是MVCC的创建版本和删除版本只要在事务提交后才会产生。</w:t>
      </w:r>
    </w:p>
    <w:p w:rsidR="00A82E84" w:rsidRDefault="00A82E84" w:rsidP="00A82E84">
      <w:pPr>
        <w:pStyle w:val="a3"/>
        <w:shd w:val="clear" w:color="auto" w:fill="EEF0F4"/>
        <w:spacing w:before="0" w:beforeAutospacing="0" w:after="240" w:afterAutospacing="0" w:line="390" w:lineRule="atLeast"/>
        <w:rPr>
          <w:rFonts w:ascii="微软雅黑" w:eastAsia="微软雅黑" w:hAnsi="微软雅黑" w:cs="Arial"/>
          <w:color w:val="4F4F4F"/>
        </w:rPr>
      </w:pPr>
      <w:r>
        <w:rPr>
          <w:rFonts w:ascii="微软雅黑" w:eastAsia="微软雅黑" w:hAnsi="微软雅黑" w:cs="Arial" w:hint="eastAsia"/>
          <w:color w:val="4F4F4F"/>
        </w:rPr>
        <w:t>3.串行化由于是会对所涉及到的表加锁，并非行锁，自然也就不存在行的版本控制问题。</w:t>
      </w:r>
    </w:p>
    <w:p w:rsidR="00A82E84" w:rsidRDefault="00A82E84" w:rsidP="00A82E84">
      <w:pPr>
        <w:pStyle w:val="a3"/>
        <w:shd w:val="clear" w:color="auto" w:fill="EEF0F4"/>
        <w:spacing w:before="0" w:beforeAutospacing="0" w:after="240" w:afterAutospacing="0" w:line="390" w:lineRule="atLeast"/>
        <w:rPr>
          <w:rFonts w:ascii="微软雅黑" w:eastAsia="微软雅黑" w:hAnsi="微软雅黑" w:cs="Arial"/>
          <w:color w:val="4F4F4F"/>
        </w:rPr>
      </w:pPr>
      <w:r>
        <w:rPr>
          <w:rFonts w:ascii="微软雅黑" w:eastAsia="微软雅黑" w:hAnsi="微软雅黑" w:cs="Arial" w:hint="eastAsia"/>
          <w:color w:val="4F4F4F"/>
        </w:rPr>
        <w:t>4.通过以上总结，可知，MVCC主要作用于事务性的，有行锁控制的数据库模型。</w:t>
      </w:r>
    </w:p>
    <w:p w:rsidR="00A82E84" w:rsidRDefault="00A82E84" w:rsidP="00A82E84">
      <w:pPr>
        <w:pStyle w:val="4"/>
        <w:rPr>
          <w:rFonts w:cs="宋体"/>
        </w:rPr>
      </w:pPr>
      <w:bookmarkStart w:id="1" w:name="t7"/>
      <w:bookmarkEnd w:id="1"/>
      <w:r>
        <w:rPr>
          <w:rFonts w:hint="eastAsia"/>
        </w:rPr>
        <w:t>关于Mysql中MVCC的总结</w:t>
      </w:r>
    </w:p>
    <w:p w:rsidR="00A82E84" w:rsidRDefault="00A82E84" w:rsidP="00A82E84">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客观上，我们认为他就是乐观锁的一整实现方式，就是每行都有版本号，保存时根据版本号决定是否成功。</w:t>
      </w:r>
    </w:p>
    <w:p w:rsidR="00A82E84" w:rsidRDefault="00A82E84" w:rsidP="00A82E84">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但由于Mysql的写操作会加排他锁（前文有讲），如果锁定了还算不算是MVCC？</w:t>
      </w:r>
    </w:p>
    <w:p w:rsidR="00A82E84" w:rsidRDefault="00A82E84" w:rsidP="00A82E84">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了解乐观锁的小伙伴们，都知道其主要依靠版本控制，即消除锁定，二者相互矛盾，so从某种意义上来说，Mysql的MVCC并非真正的MVCC，他只是借用MVCC的名号实现了读的非阻塞而已。</w:t>
      </w:r>
    </w:p>
    <w:p w:rsidR="006028BB" w:rsidRPr="006207D9" w:rsidRDefault="006028BB" w:rsidP="006028BB">
      <w:pPr>
        <w:widowControl/>
        <w:jc w:val="left"/>
        <w:rPr>
          <w:rFonts w:ascii="宋体" w:eastAsia="宋体" w:hAnsi="宋体" w:cs="宋体"/>
          <w:kern w:val="0"/>
          <w:sz w:val="24"/>
          <w:szCs w:val="24"/>
        </w:rPr>
      </w:pPr>
      <w:r w:rsidRPr="006207D9">
        <w:rPr>
          <w:rFonts w:ascii="宋体" w:eastAsia="宋体" w:hAnsi="宋体" w:cs="宋体"/>
          <w:kern w:val="0"/>
          <w:sz w:val="24"/>
          <w:szCs w:val="24"/>
        </w:rPr>
        <w:t>在RC隔离级别下，普通的select操作是基于mvcc多版本并发控制技术实现的快照读，每次select操作都会产生一个新的read view快照版本，且是当前最新的版本。</w:t>
      </w:r>
    </w:p>
    <w:p w:rsidR="006028BB" w:rsidRPr="006207D9" w:rsidRDefault="006028BB" w:rsidP="006028BB">
      <w:pPr>
        <w:widowControl/>
        <w:jc w:val="left"/>
        <w:rPr>
          <w:rFonts w:ascii="宋体" w:eastAsia="宋体" w:hAnsi="宋体" w:cs="宋体"/>
          <w:kern w:val="0"/>
          <w:sz w:val="24"/>
          <w:szCs w:val="24"/>
        </w:rPr>
      </w:pPr>
      <w:r w:rsidRPr="006207D9">
        <w:rPr>
          <w:rFonts w:ascii="宋体" w:eastAsia="宋体" w:hAnsi="宋体" w:cs="宋体"/>
          <w:kern w:val="0"/>
          <w:sz w:val="24"/>
          <w:szCs w:val="24"/>
        </w:rPr>
        <w:t>在RR隔离级别下，普通的select同样基于mvcc，但是在一个事务范围内，read view是固定不变的，是第一次读操作时生成的当前数据的快照版本。当隔离级别是可重复读，且禁用innodb_locks_unsafe_for_binlog的情况下，在搜索和扫描index的时候使用的next-key locks可以避免幻读。</w:t>
      </w:r>
    </w:p>
    <w:p w:rsidR="006028BB" w:rsidRPr="006207D9" w:rsidRDefault="006028BB" w:rsidP="006028BB">
      <w:pPr>
        <w:widowControl/>
        <w:jc w:val="left"/>
        <w:rPr>
          <w:rFonts w:ascii="宋体" w:eastAsia="宋体" w:hAnsi="宋体" w:cs="宋体"/>
          <w:kern w:val="0"/>
          <w:sz w:val="24"/>
          <w:szCs w:val="24"/>
        </w:rPr>
      </w:pPr>
      <w:r w:rsidRPr="006207D9">
        <w:rPr>
          <w:rFonts w:ascii="宋体" w:eastAsia="宋体" w:hAnsi="宋体" w:cs="宋体"/>
          <w:kern w:val="0"/>
          <w:sz w:val="24"/>
          <w:szCs w:val="24"/>
        </w:rPr>
        <w:t>本身，可重复读和提交读是矛盾的。在同一个事务里，如果保证了可重复读，就会看不到其他事务的提交，违背了提交读；如果保证了提交读，就会导致前后两次读到的结果不一致，违背了可重复读。</w:t>
      </w:r>
    </w:p>
    <w:p w:rsidR="006028BB" w:rsidRPr="006207D9" w:rsidRDefault="006028BB" w:rsidP="006028BB">
      <w:pPr>
        <w:widowControl/>
        <w:jc w:val="left"/>
        <w:rPr>
          <w:rFonts w:ascii="宋体" w:eastAsia="宋体" w:hAnsi="宋体" w:cs="宋体"/>
          <w:kern w:val="0"/>
          <w:sz w:val="24"/>
          <w:szCs w:val="24"/>
        </w:rPr>
      </w:pPr>
      <w:r w:rsidRPr="006207D9">
        <w:rPr>
          <w:rFonts w:ascii="宋体" w:eastAsia="宋体" w:hAnsi="宋体" w:cs="宋体"/>
          <w:kern w:val="0"/>
          <w:sz w:val="24"/>
          <w:szCs w:val="24"/>
        </w:rPr>
        <w:t>幻读的理解：幻读，并不是说两次读取获取的结果集不同，幻读侧重的方面是某一次的 select 操作得到的结果所表征的数据状态无法支撑后续的业务操作。更为具体一些：select 某记录是否存在，不存在，准备插入此记录，但执行 insert 时发现此记录已存在，无法插入，此时就发生了幻读。</w:t>
      </w:r>
    </w:p>
    <w:p w:rsidR="006028BB" w:rsidRPr="006207D9" w:rsidRDefault="006028BB" w:rsidP="006028BB">
      <w:pPr>
        <w:widowControl/>
        <w:jc w:val="left"/>
        <w:rPr>
          <w:rFonts w:ascii="宋体" w:eastAsia="宋体" w:hAnsi="宋体" w:cs="宋体"/>
          <w:kern w:val="0"/>
          <w:sz w:val="24"/>
          <w:szCs w:val="24"/>
        </w:rPr>
      </w:pPr>
      <w:r w:rsidRPr="006207D9">
        <w:rPr>
          <w:rFonts w:ascii="微软雅黑" w:eastAsia="微软雅黑" w:hAnsi="微软雅黑" w:cs="宋体" w:hint="eastAsia"/>
          <w:color w:val="333333"/>
          <w:kern w:val="0"/>
          <w:sz w:val="23"/>
          <w:szCs w:val="23"/>
        </w:rPr>
        <w:t>不可重复读侧重表达 读-读，幻读则是说 读-写，用写来证实读的是鬼影。</w:t>
      </w:r>
    </w:p>
    <w:p w:rsidR="006028BB" w:rsidRPr="006207D9" w:rsidRDefault="006028BB" w:rsidP="006028BB">
      <w:pPr>
        <w:widowControl/>
        <w:numPr>
          <w:ilvl w:val="1"/>
          <w:numId w:val="645"/>
        </w:numPr>
        <w:tabs>
          <w:tab w:val="clear" w:pos="1440"/>
          <w:tab w:val="num" w:pos="0"/>
        </w:tabs>
        <w:spacing w:before="100" w:beforeAutospacing="1" w:after="100" w:afterAutospacing="1"/>
        <w:ind w:leftChars="-171" w:left="1"/>
        <w:jc w:val="left"/>
        <w:rPr>
          <w:rFonts w:ascii="宋体" w:eastAsia="宋体" w:hAnsi="宋体" w:cs="宋体"/>
          <w:kern w:val="0"/>
          <w:sz w:val="24"/>
          <w:szCs w:val="24"/>
        </w:rPr>
      </w:pPr>
      <w:r w:rsidRPr="006207D9">
        <w:rPr>
          <w:rFonts w:ascii="宋体" w:eastAsia="宋体" w:hAnsi="宋体" w:cs="宋体"/>
          <w:kern w:val="0"/>
          <w:sz w:val="24"/>
          <w:szCs w:val="24"/>
        </w:rPr>
        <w:t>mysql的读操作</w:t>
      </w:r>
    </w:p>
    <w:p w:rsidR="006028BB" w:rsidRPr="006207D9" w:rsidRDefault="006028BB" w:rsidP="006028BB">
      <w:pPr>
        <w:widowControl/>
        <w:numPr>
          <w:ilvl w:val="2"/>
          <w:numId w:val="645"/>
        </w:numPr>
        <w:tabs>
          <w:tab w:val="clear" w:pos="2160"/>
          <w:tab w:val="num" w:pos="720"/>
        </w:tabs>
        <w:spacing w:before="100" w:beforeAutospacing="1" w:after="100" w:afterAutospacing="1"/>
        <w:ind w:leftChars="171" w:left="719"/>
        <w:jc w:val="left"/>
        <w:rPr>
          <w:rFonts w:ascii="宋体" w:eastAsia="宋体" w:hAnsi="宋体" w:cs="宋体"/>
          <w:kern w:val="0"/>
          <w:sz w:val="24"/>
          <w:szCs w:val="24"/>
        </w:rPr>
      </w:pPr>
      <w:r w:rsidRPr="006207D9">
        <w:rPr>
          <w:rFonts w:ascii="宋体" w:eastAsia="宋体" w:hAnsi="宋体" w:cs="宋体"/>
          <w:kern w:val="0"/>
          <w:sz w:val="24"/>
          <w:szCs w:val="24"/>
        </w:rPr>
        <w:t>快照读，也成为一致非锁定度，就是简单的select操作，基于undolog和多版本并发控制MVCC</w:t>
      </w:r>
    </w:p>
    <w:p w:rsidR="006028BB" w:rsidRPr="006207D9" w:rsidRDefault="006028BB" w:rsidP="006028BB">
      <w:pPr>
        <w:widowControl/>
        <w:numPr>
          <w:ilvl w:val="3"/>
          <w:numId w:val="645"/>
        </w:numPr>
        <w:tabs>
          <w:tab w:val="clear" w:pos="2880"/>
          <w:tab w:val="num" w:pos="1440"/>
        </w:tabs>
        <w:spacing w:before="100" w:beforeAutospacing="1" w:after="100" w:afterAutospacing="1"/>
        <w:ind w:leftChars="514" w:left="1439"/>
        <w:jc w:val="left"/>
        <w:rPr>
          <w:rFonts w:ascii="宋体" w:eastAsia="宋体" w:hAnsi="宋体" w:cs="宋体"/>
          <w:kern w:val="0"/>
          <w:sz w:val="24"/>
          <w:szCs w:val="24"/>
        </w:rPr>
      </w:pPr>
      <w:r w:rsidRPr="006207D9">
        <w:rPr>
          <w:rFonts w:ascii="宋体" w:eastAsia="宋体" w:hAnsi="宋体" w:cs="宋体"/>
          <w:kern w:val="0"/>
          <w:sz w:val="24"/>
          <w:szCs w:val="24"/>
        </w:rPr>
        <w:t>不同的隔离级别下快照读的的区别</w:t>
      </w:r>
    </w:p>
    <w:p w:rsidR="006028BB" w:rsidRPr="006207D9" w:rsidRDefault="006028BB" w:rsidP="006028BB">
      <w:pPr>
        <w:widowControl/>
        <w:numPr>
          <w:ilvl w:val="4"/>
          <w:numId w:val="645"/>
        </w:numPr>
        <w:tabs>
          <w:tab w:val="clear" w:pos="3600"/>
          <w:tab w:val="num" w:pos="2160"/>
        </w:tabs>
        <w:spacing w:before="100" w:beforeAutospacing="1" w:after="100" w:afterAutospacing="1"/>
        <w:ind w:leftChars="857" w:left="2160"/>
        <w:jc w:val="left"/>
        <w:rPr>
          <w:rFonts w:ascii="宋体" w:eastAsia="宋体" w:hAnsi="宋体" w:cs="宋体"/>
          <w:kern w:val="0"/>
          <w:sz w:val="24"/>
          <w:szCs w:val="24"/>
        </w:rPr>
      </w:pPr>
      <w:r w:rsidRPr="006207D9">
        <w:rPr>
          <w:rFonts w:ascii="宋体" w:eastAsia="宋体" w:hAnsi="宋体" w:cs="宋体"/>
          <w:kern w:val="0"/>
          <w:sz w:val="24"/>
          <w:szCs w:val="24"/>
        </w:rPr>
        <w:t>READ COMMITTED 隔离级别下，每次读取都会重新生成一个快照，所以每次快照都是最新的，也因此事务中每次SELECT也可以看到其它已commit事务所作的更改；</w:t>
      </w:r>
    </w:p>
    <w:p w:rsidR="006028BB" w:rsidRPr="006207D9" w:rsidRDefault="006028BB" w:rsidP="006028BB">
      <w:pPr>
        <w:widowControl/>
        <w:numPr>
          <w:ilvl w:val="4"/>
          <w:numId w:val="645"/>
        </w:numPr>
        <w:tabs>
          <w:tab w:val="clear" w:pos="3600"/>
          <w:tab w:val="num" w:pos="2160"/>
        </w:tabs>
        <w:spacing w:before="100" w:beforeAutospacing="1" w:after="100" w:afterAutospacing="1"/>
        <w:ind w:leftChars="857" w:left="2160"/>
        <w:jc w:val="left"/>
        <w:rPr>
          <w:rFonts w:ascii="宋体" w:eastAsia="宋体" w:hAnsi="宋体" w:cs="宋体"/>
          <w:kern w:val="0"/>
          <w:sz w:val="24"/>
          <w:szCs w:val="24"/>
        </w:rPr>
      </w:pPr>
      <w:r w:rsidRPr="006207D9">
        <w:rPr>
          <w:rFonts w:ascii="宋体" w:eastAsia="宋体" w:hAnsi="宋体" w:cs="宋体"/>
          <w:kern w:val="0"/>
          <w:sz w:val="24"/>
          <w:szCs w:val="24"/>
        </w:rPr>
        <w:t>REPEATED READ 隔离级别下，快照会在事务中第一次SELECT语句执行时生成，只有在本事务中对数据进行更改才会更新快照，因此，只有第一次SELECT之前其它已提交事务所作的更改你可以看到，但是如果已执行了SELECT，那么其它事务commit数据，你SELECT是看不到的。</w:t>
      </w:r>
    </w:p>
    <w:p w:rsidR="006028BB" w:rsidRPr="006207D9" w:rsidRDefault="006028BB" w:rsidP="006028BB">
      <w:pPr>
        <w:widowControl/>
        <w:numPr>
          <w:ilvl w:val="2"/>
          <w:numId w:val="645"/>
        </w:numPr>
        <w:tabs>
          <w:tab w:val="clear" w:pos="2160"/>
          <w:tab w:val="num" w:pos="720"/>
        </w:tabs>
        <w:spacing w:before="100" w:beforeAutospacing="1" w:after="100" w:afterAutospacing="1"/>
        <w:ind w:leftChars="171" w:left="719"/>
        <w:jc w:val="left"/>
        <w:rPr>
          <w:rFonts w:ascii="宋体" w:eastAsia="宋体" w:hAnsi="宋体" w:cs="宋体"/>
          <w:kern w:val="0"/>
          <w:sz w:val="24"/>
          <w:szCs w:val="24"/>
        </w:rPr>
      </w:pPr>
      <w:r w:rsidRPr="006207D9">
        <w:rPr>
          <w:rFonts w:ascii="宋体" w:eastAsia="宋体" w:hAnsi="宋体" w:cs="宋体"/>
          <w:kern w:val="0"/>
          <w:sz w:val="24"/>
          <w:szCs w:val="24"/>
        </w:rPr>
        <w:t>当前读 ，读取的是最新版本, 并且对读取的记录加锁, 阻塞其他事务同时改动相同记录，避免出现安全问题。</w:t>
      </w:r>
    </w:p>
    <w:p w:rsidR="006028BB" w:rsidRPr="006207D9" w:rsidRDefault="006028BB" w:rsidP="006028BB">
      <w:pPr>
        <w:widowControl/>
        <w:numPr>
          <w:ilvl w:val="3"/>
          <w:numId w:val="645"/>
        </w:numPr>
        <w:tabs>
          <w:tab w:val="clear" w:pos="2880"/>
          <w:tab w:val="num" w:pos="1440"/>
        </w:tabs>
        <w:spacing w:before="100" w:beforeAutospacing="1" w:after="100" w:afterAutospacing="1"/>
        <w:ind w:leftChars="514" w:left="1439"/>
        <w:jc w:val="left"/>
        <w:rPr>
          <w:rFonts w:ascii="宋体" w:eastAsia="宋体" w:hAnsi="宋体" w:cs="宋体"/>
          <w:kern w:val="0"/>
          <w:sz w:val="24"/>
          <w:szCs w:val="24"/>
        </w:rPr>
      </w:pPr>
      <w:r w:rsidRPr="006207D9">
        <w:rPr>
          <w:rFonts w:ascii="宋体" w:eastAsia="宋体" w:hAnsi="宋体" w:cs="宋体"/>
          <w:kern w:val="0"/>
          <w:sz w:val="24"/>
          <w:szCs w:val="24"/>
        </w:rPr>
        <w:t>方式：通过lock in share mode（共享锁）和for update（排他锁）实现的</w:t>
      </w:r>
    </w:p>
    <w:p w:rsidR="006028BB" w:rsidRPr="006207D9" w:rsidRDefault="006028BB" w:rsidP="006028BB">
      <w:pPr>
        <w:widowControl/>
        <w:numPr>
          <w:ilvl w:val="3"/>
          <w:numId w:val="645"/>
        </w:numPr>
        <w:tabs>
          <w:tab w:val="clear" w:pos="2880"/>
          <w:tab w:val="num" w:pos="1440"/>
        </w:tabs>
        <w:spacing w:before="100" w:beforeAutospacing="1" w:after="100" w:afterAutospacing="1"/>
        <w:ind w:leftChars="514" w:left="1439"/>
        <w:jc w:val="left"/>
        <w:rPr>
          <w:rFonts w:ascii="宋体" w:eastAsia="宋体" w:hAnsi="宋体" w:cs="宋体"/>
          <w:kern w:val="0"/>
          <w:sz w:val="24"/>
          <w:szCs w:val="24"/>
        </w:rPr>
      </w:pPr>
      <w:r w:rsidRPr="006207D9">
        <w:rPr>
          <w:rFonts w:ascii="宋体" w:eastAsia="宋体" w:hAnsi="宋体" w:cs="宋体"/>
          <w:kern w:val="0"/>
          <w:sz w:val="24"/>
          <w:szCs w:val="24"/>
        </w:rPr>
        <w:t>实现技术方式：next-key锁(行记录锁+Gap间隙锁)</w:t>
      </w:r>
    </w:p>
    <w:p w:rsidR="006028BB" w:rsidRPr="006207D9" w:rsidRDefault="006028BB" w:rsidP="006028BB">
      <w:pPr>
        <w:widowControl/>
        <w:numPr>
          <w:ilvl w:val="3"/>
          <w:numId w:val="645"/>
        </w:numPr>
        <w:tabs>
          <w:tab w:val="clear" w:pos="2880"/>
          <w:tab w:val="num" w:pos="1440"/>
        </w:tabs>
        <w:spacing w:before="100" w:beforeAutospacing="1" w:after="100" w:afterAutospacing="1"/>
        <w:ind w:leftChars="514" w:left="1439"/>
        <w:jc w:val="left"/>
        <w:rPr>
          <w:rFonts w:ascii="宋体" w:eastAsia="宋体" w:hAnsi="宋体" w:cs="宋体"/>
          <w:kern w:val="0"/>
          <w:sz w:val="24"/>
          <w:szCs w:val="24"/>
        </w:rPr>
      </w:pPr>
      <w:r w:rsidRPr="006207D9">
        <w:rPr>
          <w:rFonts w:ascii="宋体" w:eastAsia="宋体" w:hAnsi="宋体" w:cs="宋体"/>
          <w:kern w:val="0"/>
          <w:sz w:val="24"/>
          <w:szCs w:val="24"/>
        </w:rPr>
        <w:t>作用的隔离级别：可重复读和序列化的隔离级别</w:t>
      </w:r>
    </w:p>
    <w:p w:rsidR="00A82E84" w:rsidRPr="006028BB" w:rsidRDefault="00A82E84" w:rsidP="008C5FC6">
      <w:pPr>
        <w:pStyle w:val="a3"/>
        <w:spacing w:before="150" w:beforeAutospacing="0" w:after="0" w:afterAutospacing="0"/>
        <w:rPr>
          <w:rFonts w:ascii="Arial" w:hAnsi="Arial" w:cs="Arial"/>
          <w:color w:val="333333"/>
          <w:sz w:val="21"/>
          <w:szCs w:val="21"/>
        </w:rPr>
      </w:pPr>
    </w:p>
    <w:p w:rsidR="0020212F" w:rsidRDefault="0020212F" w:rsidP="0020212F">
      <w:pPr>
        <w:pStyle w:val="2"/>
        <w:spacing w:before="450" w:after="0"/>
        <w:rPr>
          <w:rFonts w:ascii="Arial" w:hAnsi="Arial" w:cs="Arial"/>
          <w:b w:val="0"/>
          <w:bCs w:val="0"/>
          <w:color w:val="333333"/>
          <w:sz w:val="30"/>
          <w:szCs w:val="30"/>
        </w:rPr>
      </w:pPr>
      <w:r>
        <w:rPr>
          <w:rFonts w:ascii="Arial" w:hAnsi="Arial" w:cs="Arial"/>
          <w:b w:val="0"/>
          <w:bCs w:val="0"/>
          <w:color w:val="666666"/>
          <w:sz w:val="30"/>
          <w:szCs w:val="30"/>
        </w:rPr>
        <w:t>7.</w:t>
      </w:r>
      <w:r>
        <w:rPr>
          <w:rFonts w:ascii="Arial" w:hAnsi="Arial" w:cs="Arial"/>
          <w:b w:val="0"/>
          <w:bCs w:val="0"/>
          <w:color w:val="333333"/>
          <w:sz w:val="30"/>
          <w:szCs w:val="30"/>
        </w:rPr>
        <w:t>索引下推</w:t>
      </w:r>
    </w:p>
    <w:p w:rsidR="0020212F" w:rsidRDefault="0020212F" w:rsidP="0020212F">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Index Condition Pushdown</w:t>
      </w:r>
      <w:r>
        <w:rPr>
          <w:rFonts w:ascii="Arial" w:hAnsi="Arial" w:cs="Arial"/>
          <w:color w:val="333333"/>
          <w:sz w:val="21"/>
          <w:szCs w:val="21"/>
        </w:rPr>
        <w:t>（索引下推）</w:t>
      </w:r>
      <w:r>
        <w:rPr>
          <w:rFonts w:ascii="Arial" w:hAnsi="Arial" w:cs="Arial"/>
          <w:color w:val="333333"/>
          <w:sz w:val="21"/>
          <w:szCs w:val="21"/>
        </w:rPr>
        <w:t xml:space="preserve"> MySQL 5.6</w:t>
      </w:r>
      <w:r>
        <w:rPr>
          <w:rFonts w:ascii="Arial" w:hAnsi="Arial" w:cs="Arial"/>
          <w:color w:val="333333"/>
          <w:sz w:val="21"/>
          <w:szCs w:val="21"/>
        </w:rPr>
        <w:t>引入了索引下推优化，默认开启，使用</w:t>
      </w:r>
      <w:r>
        <w:rPr>
          <w:rFonts w:ascii="Arial" w:hAnsi="Arial" w:cs="Arial"/>
          <w:color w:val="333333"/>
          <w:sz w:val="21"/>
          <w:szCs w:val="21"/>
        </w:rPr>
        <w:t>SET optimizer_switch = 'index_condition_pushdown=off';</w:t>
      </w:r>
      <w:r>
        <w:rPr>
          <w:rFonts w:ascii="Arial" w:hAnsi="Arial" w:cs="Arial"/>
          <w:color w:val="333333"/>
          <w:sz w:val="21"/>
          <w:szCs w:val="21"/>
        </w:rPr>
        <w:t>可以将其关闭。官方文档中给的例子和解释如下：</w:t>
      </w:r>
      <w:r>
        <w:rPr>
          <w:rFonts w:ascii="Arial" w:hAnsi="Arial" w:cs="Arial"/>
          <w:color w:val="333333"/>
          <w:sz w:val="21"/>
          <w:szCs w:val="21"/>
        </w:rPr>
        <w:t xml:space="preserve"> people</w:t>
      </w:r>
      <w:r>
        <w:rPr>
          <w:rFonts w:ascii="Arial" w:hAnsi="Arial" w:cs="Arial"/>
          <w:color w:val="333333"/>
          <w:sz w:val="21"/>
          <w:szCs w:val="21"/>
        </w:rPr>
        <w:t>表中（</w:t>
      </w:r>
      <w:r>
        <w:rPr>
          <w:rFonts w:ascii="Arial" w:hAnsi="Arial" w:cs="Arial"/>
          <w:color w:val="333333"/>
          <w:sz w:val="21"/>
          <w:szCs w:val="21"/>
        </w:rPr>
        <w:t>zipcode</w:t>
      </w:r>
      <w:r>
        <w:rPr>
          <w:rFonts w:ascii="Arial" w:hAnsi="Arial" w:cs="Arial"/>
          <w:color w:val="333333"/>
          <w:sz w:val="21"/>
          <w:szCs w:val="21"/>
        </w:rPr>
        <w:t>，</w:t>
      </w:r>
      <w:r>
        <w:rPr>
          <w:rFonts w:ascii="Arial" w:hAnsi="Arial" w:cs="Arial"/>
          <w:color w:val="333333"/>
          <w:sz w:val="21"/>
          <w:szCs w:val="21"/>
        </w:rPr>
        <w:t>lastname</w:t>
      </w:r>
      <w:r>
        <w:rPr>
          <w:rFonts w:ascii="Arial" w:hAnsi="Arial" w:cs="Arial"/>
          <w:color w:val="333333"/>
          <w:sz w:val="21"/>
          <w:szCs w:val="21"/>
        </w:rPr>
        <w:t>，</w:t>
      </w:r>
      <w:r>
        <w:rPr>
          <w:rFonts w:ascii="Arial" w:hAnsi="Arial" w:cs="Arial"/>
          <w:color w:val="333333"/>
          <w:sz w:val="21"/>
          <w:szCs w:val="21"/>
        </w:rPr>
        <w:t>firstname</w:t>
      </w:r>
      <w:r>
        <w:rPr>
          <w:rFonts w:ascii="Arial" w:hAnsi="Arial" w:cs="Arial"/>
          <w:color w:val="333333"/>
          <w:sz w:val="21"/>
          <w:szCs w:val="21"/>
        </w:rPr>
        <w:t>）构成一个索引</w:t>
      </w:r>
    </w:p>
    <w:p w:rsidR="0020212F" w:rsidRDefault="0020212F" w:rsidP="0020212F">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SELECT * FROM people WHERE zipcode='95054' AND lastname LIKE '%etrunia%' AND address LIKE '%Main Street%';</w:t>
      </w:r>
    </w:p>
    <w:p w:rsidR="0020212F" w:rsidRDefault="0020212F" w:rsidP="0020212F">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如果没有使用索引下推技术，则</w:t>
      </w:r>
      <w:r>
        <w:rPr>
          <w:rFonts w:ascii="Arial" w:hAnsi="Arial" w:cs="Arial"/>
          <w:color w:val="333333"/>
          <w:sz w:val="21"/>
          <w:szCs w:val="21"/>
        </w:rPr>
        <w:t>MySQL</w:t>
      </w:r>
      <w:r>
        <w:rPr>
          <w:rFonts w:ascii="Arial" w:hAnsi="Arial" w:cs="Arial"/>
          <w:color w:val="333333"/>
          <w:sz w:val="21"/>
          <w:szCs w:val="21"/>
        </w:rPr>
        <w:t>会通过</w:t>
      </w:r>
      <w:r>
        <w:rPr>
          <w:rFonts w:ascii="Arial" w:hAnsi="Arial" w:cs="Arial"/>
          <w:color w:val="333333"/>
          <w:sz w:val="21"/>
          <w:szCs w:val="21"/>
        </w:rPr>
        <w:t>zipcode='95054'</w:t>
      </w:r>
      <w:r>
        <w:rPr>
          <w:rFonts w:ascii="Arial" w:hAnsi="Arial" w:cs="Arial"/>
          <w:color w:val="333333"/>
          <w:sz w:val="21"/>
          <w:szCs w:val="21"/>
        </w:rPr>
        <w:t>从存储引擎中查询对应的数据，返回到</w:t>
      </w:r>
      <w:r>
        <w:rPr>
          <w:rFonts w:ascii="Arial" w:hAnsi="Arial" w:cs="Arial"/>
          <w:color w:val="333333"/>
          <w:sz w:val="21"/>
          <w:szCs w:val="21"/>
        </w:rPr>
        <w:t>MySQL</w:t>
      </w:r>
      <w:r>
        <w:rPr>
          <w:rFonts w:ascii="Arial" w:hAnsi="Arial" w:cs="Arial"/>
          <w:color w:val="333333"/>
          <w:sz w:val="21"/>
          <w:szCs w:val="21"/>
        </w:rPr>
        <w:t>服务端，然后</w:t>
      </w:r>
      <w:r>
        <w:rPr>
          <w:rFonts w:ascii="Arial" w:hAnsi="Arial" w:cs="Arial"/>
          <w:color w:val="333333"/>
          <w:sz w:val="21"/>
          <w:szCs w:val="21"/>
        </w:rPr>
        <w:t>MySQL</w:t>
      </w:r>
      <w:r>
        <w:rPr>
          <w:rFonts w:ascii="Arial" w:hAnsi="Arial" w:cs="Arial"/>
          <w:color w:val="333333"/>
          <w:sz w:val="21"/>
          <w:szCs w:val="21"/>
        </w:rPr>
        <w:t>服务端基于</w:t>
      </w:r>
      <w:r>
        <w:rPr>
          <w:rFonts w:ascii="Arial" w:hAnsi="Arial" w:cs="Arial"/>
          <w:color w:val="333333"/>
          <w:sz w:val="21"/>
          <w:szCs w:val="21"/>
        </w:rPr>
        <w:t>lastname LIKE '%etrunia%'</w:t>
      </w:r>
      <w:r>
        <w:rPr>
          <w:rFonts w:ascii="Arial" w:hAnsi="Arial" w:cs="Arial"/>
          <w:color w:val="333333"/>
          <w:sz w:val="21"/>
          <w:szCs w:val="21"/>
        </w:rPr>
        <w:t>和</w:t>
      </w:r>
      <w:r>
        <w:rPr>
          <w:rFonts w:ascii="Arial" w:hAnsi="Arial" w:cs="Arial"/>
          <w:color w:val="333333"/>
          <w:sz w:val="21"/>
          <w:szCs w:val="21"/>
        </w:rPr>
        <w:t>address LIKE '%Main Street%'</w:t>
      </w:r>
      <w:r>
        <w:rPr>
          <w:rFonts w:ascii="Arial" w:hAnsi="Arial" w:cs="Arial"/>
          <w:color w:val="333333"/>
          <w:sz w:val="21"/>
          <w:szCs w:val="21"/>
        </w:rPr>
        <w:t>来判断数据是否符合条件。</w:t>
      </w:r>
      <w:r>
        <w:rPr>
          <w:rFonts w:ascii="Arial" w:hAnsi="Arial" w:cs="Arial"/>
          <w:color w:val="333333"/>
          <w:sz w:val="21"/>
          <w:szCs w:val="21"/>
        </w:rPr>
        <w:t xml:space="preserve"> </w:t>
      </w:r>
      <w:r>
        <w:rPr>
          <w:rFonts w:ascii="Arial" w:hAnsi="Arial" w:cs="Arial"/>
          <w:color w:val="333333"/>
          <w:sz w:val="21"/>
          <w:szCs w:val="21"/>
        </w:rPr>
        <w:t>如果使用了索引下推技术，则</w:t>
      </w:r>
      <w:r>
        <w:rPr>
          <w:rFonts w:ascii="Arial" w:hAnsi="Arial" w:cs="Arial"/>
          <w:color w:val="333333"/>
          <w:sz w:val="21"/>
          <w:szCs w:val="21"/>
        </w:rPr>
        <w:t>MYSQL</w:t>
      </w:r>
      <w:r>
        <w:rPr>
          <w:rFonts w:ascii="Arial" w:hAnsi="Arial" w:cs="Arial"/>
          <w:color w:val="333333"/>
          <w:sz w:val="21"/>
          <w:szCs w:val="21"/>
        </w:rPr>
        <w:t>首先会返回符合</w:t>
      </w:r>
      <w:r>
        <w:rPr>
          <w:rFonts w:ascii="Arial" w:hAnsi="Arial" w:cs="Arial"/>
          <w:color w:val="333333"/>
          <w:sz w:val="21"/>
          <w:szCs w:val="21"/>
        </w:rPr>
        <w:t>zipcode='95054'</w:t>
      </w:r>
      <w:r>
        <w:rPr>
          <w:rFonts w:ascii="Arial" w:hAnsi="Arial" w:cs="Arial"/>
          <w:color w:val="333333"/>
          <w:sz w:val="21"/>
          <w:szCs w:val="21"/>
        </w:rPr>
        <w:t>的索引，然后根据</w:t>
      </w:r>
      <w:r>
        <w:rPr>
          <w:rFonts w:ascii="Arial" w:hAnsi="Arial" w:cs="Arial"/>
          <w:color w:val="333333"/>
          <w:sz w:val="21"/>
          <w:szCs w:val="21"/>
        </w:rPr>
        <w:t>lastname LIKE '%etrunia%'</w:t>
      </w:r>
      <w:r>
        <w:rPr>
          <w:rFonts w:ascii="Arial" w:hAnsi="Arial" w:cs="Arial"/>
          <w:color w:val="333333"/>
          <w:sz w:val="21"/>
          <w:szCs w:val="21"/>
        </w:rPr>
        <w:t>和</w:t>
      </w:r>
      <w:r>
        <w:rPr>
          <w:rFonts w:ascii="Arial" w:hAnsi="Arial" w:cs="Arial"/>
          <w:color w:val="333333"/>
          <w:sz w:val="21"/>
          <w:szCs w:val="21"/>
        </w:rPr>
        <w:t>address LIKE '%Main Street%'</w:t>
      </w:r>
      <w:r>
        <w:rPr>
          <w:rFonts w:ascii="Arial" w:hAnsi="Arial" w:cs="Arial"/>
          <w:color w:val="333333"/>
          <w:sz w:val="21"/>
          <w:szCs w:val="21"/>
        </w:rPr>
        <w:t>来判断索引是否符合条件。如果符合条件，则根据该索引来定位对应的数据，如果不符合，则直接</w:t>
      </w:r>
      <w:r>
        <w:rPr>
          <w:rFonts w:ascii="Arial" w:hAnsi="Arial" w:cs="Arial"/>
          <w:color w:val="333333"/>
          <w:sz w:val="21"/>
          <w:szCs w:val="21"/>
        </w:rPr>
        <w:t>reject</w:t>
      </w:r>
      <w:r>
        <w:rPr>
          <w:rFonts w:ascii="Arial" w:hAnsi="Arial" w:cs="Arial"/>
          <w:color w:val="333333"/>
          <w:sz w:val="21"/>
          <w:szCs w:val="21"/>
        </w:rPr>
        <w:t>掉。</w:t>
      </w:r>
      <w:r>
        <w:rPr>
          <w:rFonts w:ascii="Arial" w:hAnsi="Arial" w:cs="Arial"/>
          <w:color w:val="333333"/>
          <w:sz w:val="21"/>
          <w:szCs w:val="21"/>
        </w:rPr>
        <w:t xml:space="preserve"> </w:t>
      </w:r>
      <w:r>
        <w:rPr>
          <w:rFonts w:ascii="Arial" w:hAnsi="Arial" w:cs="Arial"/>
          <w:color w:val="333333"/>
          <w:sz w:val="21"/>
          <w:szCs w:val="21"/>
        </w:rPr>
        <w:t>有了索引下推优化，可以在有</w:t>
      </w:r>
      <w:r>
        <w:rPr>
          <w:rFonts w:ascii="Arial" w:hAnsi="Arial" w:cs="Arial"/>
          <w:color w:val="333333"/>
          <w:sz w:val="21"/>
          <w:szCs w:val="21"/>
        </w:rPr>
        <w:t>like</w:t>
      </w:r>
      <w:r>
        <w:rPr>
          <w:rFonts w:ascii="Arial" w:hAnsi="Arial" w:cs="Arial"/>
          <w:color w:val="333333"/>
          <w:sz w:val="21"/>
          <w:szCs w:val="21"/>
        </w:rPr>
        <w:t>条件查询的情况下，减少回表次数。</w:t>
      </w:r>
    </w:p>
    <w:p w:rsidR="0020212F" w:rsidRDefault="0020212F" w:rsidP="0020212F">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8.</w:t>
      </w:r>
      <w:r>
        <w:rPr>
          <w:rFonts w:ascii="Arial" w:hAnsi="Arial" w:cs="Arial"/>
          <w:b w:val="0"/>
          <w:bCs w:val="0"/>
          <w:color w:val="333333"/>
          <w:sz w:val="30"/>
          <w:szCs w:val="30"/>
        </w:rPr>
        <w:t>查询优化</w:t>
      </w:r>
    </w:p>
    <w:p w:rsidR="0020212F" w:rsidRDefault="0020212F" w:rsidP="0020212F">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explain</w:t>
      </w:r>
      <w:r>
        <w:rPr>
          <w:rFonts w:ascii="Arial" w:hAnsi="Arial" w:cs="Arial"/>
          <w:color w:val="333333"/>
          <w:sz w:val="21"/>
          <w:szCs w:val="21"/>
        </w:rPr>
        <w:t>分析查询语句</w:t>
      </w:r>
    </w:p>
    <w:p w:rsidR="0020212F" w:rsidRDefault="0020212F" w:rsidP="0020212F">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查询优化器</w:t>
      </w:r>
      <w:r>
        <w:rPr>
          <w:rFonts w:ascii="Arial" w:hAnsi="Arial" w:cs="Arial"/>
          <w:color w:val="333333"/>
          <w:sz w:val="21"/>
          <w:szCs w:val="21"/>
        </w:rPr>
        <w:t xml:space="preserve"> </w:t>
      </w:r>
      <w:r>
        <w:rPr>
          <w:rFonts w:ascii="Arial" w:hAnsi="Arial" w:cs="Arial"/>
          <w:color w:val="333333"/>
          <w:sz w:val="21"/>
          <w:szCs w:val="21"/>
        </w:rPr>
        <w:t>一条</w:t>
      </w:r>
      <w:r>
        <w:rPr>
          <w:rFonts w:ascii="Arial" w:hAnsi="Arial" w:cs="Arial"/>
          <w:color w:val="333333"/>
          <w:sz w:val="21"/>
          <w:szCs w:val="21"/>
        </w:rPr>
        <w:t>SQL</w:t>
      </w:r>
      <w:r>
        <w:rPr>
          <w:rFonts w:ascii="Arial" w:hAnsi="Arial" w:cs="Arial"/>
          <w:color w:val="333333"/>
          <w:sz w:val="21"/>
          <w:szCs w:val="21"/>
        </w:rPr>
        <w:t>语句的查询，可以有不同的执行方案，至于最终选择哪种方案，需要通过优化器进行选择，选择执行成本最低的方案。</w:t>
      </w:r>
      <w:r>
        <w:rPr>
          <w:rFonts w:ascii="Arial" w:hAnsi="Arial" w:cs="Arial"/>
          <w:color w:val="333333"/>
          <w:sz w:val="21"/>
          <w:szCs w:val="21"/>
        </w:rPr>
        <w:t xml:space="preserve"> </w:t>
      </w:r>
      <w:r>
        <w:rPr>
          <w:rFonts w:ascii="Arial" w:hAnsi="Arial" w:cs="Arial"/>
          <w:color w:val="333333"/>
          <w:sz w:val="21"/>
          <w:szCs w:val="21"/>
        </w:rPr>
        <w:t>在一条单表查询语句真正执行之前，</w:t>
      </w:r>
      <w:r>
        <w:rPr>
          <w:rFonts w:ascii="Arial" w:hAnsi="Arial" w:cs="Arial"/>
          <w:color w:val="333333"/>
          <w:sz w:val="21"/>
          <w:szCs w:val="21"/>
        </w:rPr>
        <w:t>MySQL</w:t>
      </w:r>
      <w:r>
        <w:rPr>
          <w:rFonts w:ascii="Arial" w:hAnsi="Arial" w:cs="Arial"/>
          <w:color w:val="333333"/>
          <w:sz w:val="21"/>
          <w:szCs w:val="21"/>
        </w:rPr>
        <w:t>的查询优化器会找出执行该语句所有可能使用的方案，对比之后找出成本最低的方案。这个成本最低的方案就是所谓的执行计划。</w:t>
      </w:r>
      <w:r>
        <w:rPr>
          <w:rFonts w:ascii="Arial" w:hAnsi="Arial" w:cs="Arial"/>
          <w:color w:val="333333"/>
          <w:sz w:val="21"/>
          <w:szCs w:val="21"/>
        </w:rPr>
        <w:t xml:space="preserve"> </w:t>
      </w:r>
      <w:r>
        <w:rPr>
          <w:rFonts w:ascii="Arial" w:hAnsi="Arial" w:cs="Arial"/>
          <w:color w:val="333333"/>
          <w:sz w:val="21"/>
          <w:szCs w:val="21"/>
        </w:rPr>
        <w:t>优化过程大致如下：</w:t>
      </w:r>
      <w:r>
        <w:rPr>
          <w:rFonts w:ascii="Arial" w:hAnsi="Arial" w:cs="Arial"/>
          <w:color w:val="333333"/>
          <w:sz w:val="21"/>
          <w:szCs w:val="21"/>
        </w:rPr>
        <w:t xml:space="preserve"> 1</w:t>
      </w:r>
      <w:r>
        <w:rPr>
          <w:rFonts w:ascii="Arial" w:hAnsi="Arial" w:cs="Arial"/>
          <w:color w:val="333333"/>
          <w:sz w:val="21"/>
          <w:szCs w:val="21"/>
        </w:rPr>
        <w:t>、根据搜索条件，找出所有可能使用的索引</w:t>
      </w:r>
      <w:r>
        <w:rPr>
          <w:rFonts w:ascii="Arial" w:hAnsi="Arial" w:cs="Arial"/>
          <w:color w:val="333333"/>
          <w:sz w:val="21"/>
          <w:szCs w:val="21"/>
        </w:rPr>
        <w:t xml:space="preserve"> 2</w:t>
      </w:r>
      <w:r>
        <w:rPr>
          <w:rFonts w:ascii="Arial" w:hAnsi="Arial" w:cs="Arial"/>
          <w:color w:val="333333"/>
          <w:sz w:val="21"/>
          <w:szCs w:val="21"/>
        </w:rPr>
        <w:t>、计算全表扫描的代价</w:t>
      </w:r>
      <w:r>
        <w:rPr>
          <w:rFonts w:ascii="Arial" w:hAnsi="Arial" w:cs="Arial"/>
          <w:color w:val="333333"/>
          <w:sz w:val="21"/>
          <w:szCs w:val="21"/>
        </w:rPr>
        <w:t xml:space="preserve"> 3</w:t>
      </w:r>
      <w:r>
        <w:rPr>
          <w:rFonts w:ascii="Arial" w:hAnsi="Arial" w:cs="Arial"/>
          <w:color w:val="333333"/>
          <w:sz w:val="21"/>
          <w:szCs w:val="21"/>
        </w:rPr>
        <w:t>、计算使用不同索引执行查询的代价</w:t>
      </w:r>
      <w:r>
        <w:rPr>
          <w:rFonts w:ascii="Arial" w:hAnsi="Arial" w:cs="Arial"/>
          <w:color w:val="333333"/>
          <w:sz w:val="21"/>
          <w:szCs w:val="21"/>
        </w:rPr>
        <w:t xml:space="preserve"> 4</w:t>
      </w:r>
      <w:r>
        <w:rPr>
          <w:rFonts w:ascii="Arial" w:hAnsi="Arial" w:cs="Arial"/>
          <w:color w:val="333333"/>
          <w:sz w:val="21"/>
          <w:szCs w:val="21"/>
        </w:rPr>
        <w:t>、对比各种执行方案的代价，找出成本最低的那一个</w:t>
      </w:r>
    </w:p>
    <w:p w:rsidR="00D055F7" w:rsidRDefault="00D055F7" w:rsidP="0020212F">
      <w:pPr>
        <w:pStyle w:val="a3"/>
        <w:spacing w:before="150" w:beforeAutospacing="0" w:after="0" w:afterAutospacing="0"/>
        <w:rPr>
          <w:rStyle w:val="a4"/>
          <w:rFonts w:ascii="Courier New" w:hAnsi="Courier New" w:cs="Courier New"/>
          <w:color w:val="0000FF"/>
          <w:sz w:val="20"/>
          <w:szCs w:val="20"/>
          <w:shd w:val="clear" w:color="auto" w:fill="FEFEF2"/>
        </w:rPr>
      </w:pPr>
      <w:r>
        <w:rPr>
          <w:rStyle w:val="a4"/>
          <w:rFonts w:ascii="Courier New" w:hAnsi="Courier New" w:cs="Courier New"/>
          <w:color w:val="0000FF"/>
          <w:sz w:val="20"/>
          <w:szCs w:val="20"/>
          <w:shd w:val="clear" w:color="auto" w:fill="FEFEF2"/>
        </w:rPr>
        <w:t>(1)</w:t>
      </w:r>
      <w:r>
        <w:rPr>
          <w:rStyle w:val="a4"/>
          <w:rFonts w:ascii="Courier New" w:hAnsi="Courier New" w:cs="Courier New"/>
          <w:color w:val="0000FF"/>
          <w:sz w:val="20"/>
          <w:szCs w:val="20"/>
          <w:shd w:val="clear" w:color="auto" w:fill="FEFEF2"/>
        </w:rPr>
        <w:t>、</w:t>
      </w:r>
      <w:r>
        <w:rPr>
          <w:rStyle w:val="a4"/>
          <w:rFonts w:ascii="Courier New" w:hAnsi="Courier New" w:cs="Courier New"/>
          <w:color w:val="0000FF"/>
          <w:sz w:val="20"/>
          <w:szCs w:val="20"/>
          <w:shd w:val="clear" w:color="auto" w:fill="FEFEF2"/>
        </w:rPr>
        <w:t>explain</w:t>
      </w:r>
      <w:r>
        <w:rPr>
          <w:rStyle w:val="a4"/>
          <w:rFonts w:ascii="Courier New" w:hAnsi="Courier New" w:cs="Courier New"/>
          <w:color w:val="0000FF"/>
          <w:sz w:val="20"/>
          <w:szCs w:val="20"/>
          <w:shd w:val="clear" w:color="auto" w:fill="FEFEF2"/>
        </w:rPr>
        <w:t>出来的各种</w:t>
      </w:r>
      <w:r>
        <w:rPr>
          <w:rStyle w:val="a4"/>
          <w:rFonts w:ascii="Courier New" w:hAnsi="Courier New" w:cs="Courier New"/>
          <w:color w:val="0000FF"/>
          <w:sz w:val="20"/>
          <w:szCs w:val="20"/>
          <w:shd w:val="clear" w:color="auto" w:fill="FEFEF2"/>
        </w:rPr>
        <w:t>item</w:t>
      </w:r>
      <w:r>
        <w:rPr>
          <w:rStyle w:val="a4"/>
          <w:rFonts w:ascii="Courier New" w:hAnsi="Courier New" w:cs="Courier New"/>
          <w:color w:val="0000FF"/>
          <w:sz w:val="20"/>
          <w:szCs w:val="20"/>
          <w:shd w:val="clear" w:color="auto" w:fill="FEFEF2"/>
        </w:rPr>
        <w:t>的意义</w:t>
      </w:r>
    </w:p>
    <w:p w:rsidR="00D055F7" w:rsidRPr="00D055F7" w:rsidRDefault="00D055F7" w:rsidP="00D055F7">
      <w:pPr>
        <w:pStyle w:val="a3"/>
        <w:spacing w:before="150"/>
        <w:rPr>
          <w:rFonts w:ascii="Arial" w:hAnsi="Arial" w:cs="Arial"/>
          <w:color w:val="333333"/>
          <w:sz w:val="21"/>
          <w:szCs w:val="21"/>
        </w:rPr>
      </w:pPr>
      <w:r w:rsidRPr="00D055F7">
        <w:rPr>
          <w:rFonts w:ascii="Arial" w:hAnsi="Arial" w:cs="Arial"/>
          <w:color w:val="333333"/>
          <w:sz w:val="21"/>
          <w:szCs w:val="21"/>
        </w:rPr>
        <w:t>id:</w:t>
      </w:r>
      <w:r w:rsidRPr="00D055F7">
        <w:rPr>
          <w:rFonts w:ascii="Arial" w:hAnsi="Arial" w:cs="Arial"/>
          <w:color w:val="333333"/>
          <w:sz w:val="21"/>
          <w:szCs w:val="21"/>
        </w:rPr>
        <w:t>每个被独立执行的操作的标志，表示对象被操作的顺序。一般来说，</w:t>
      </w:r>
      <w:r w:rsidRPr="00D055F7">
        <w:rPr>
          <w:rFonts w:ascii="Arial" w:hAnsi="Arial" w:cs="Arial"/>
          <w:color w:val="333333"/>
          <w:sz w:val="21"/>
          <w:szCs w:val="21"/>
        </w:rPr>
        <w:t xml:space="preserve"> id </w:t>
      </w:r>
      <w:r w:rsidRPr="00D055F7">
        <w:rPr>
          <w:rFonts w:ascii="Arial" w:hAnsi="Arial" w:cs="Arial"/>
          <w:color w:val="333333"/>
          <w:sz w:val="21"/>
          <w:szCs w:val="21"/>
        </w:rPr>
        <w:t>值大，先被执行；如果</w:t>
      </w:r>
      <w:r w:rsidRPr="00D055F7">
        <w:rPr>
          <w:rFonts w:ascii="Arial" w:hAnsi="Arial" w:cs="Arial"/>
          <w:color w:val="333333"/>
          <w:sz w:val="21"/>
          <w:szCs w:val="21"/>
        </w:rPr>
        <w:t xml:space="preserve"> id </w:t>
      </w:r>
      <w:r w:rsidRPr="00D055F7">
        <w:rPr>
          <w:rFonts w:ascii="Arial" w:hAnsi="Arial" w:cs="Arial"/>
          <w:color w:val="333333"/>
          <w:sz w:val="21"/>
          <w:szCs w:val="21"/>
        </w:rPr>
        <w:t>值相同，则顺序从上到下。</w:t>
      </w:r>
    </w:p>
    <w:p w:rsidR="00D055F7" w:rsidRPr="00D055F7" w:rsidRDefault="00D055F7" w:rsidP="00D055F7">
      <w:pPr>
        <w:pStyle w:val="a3"/>
        <w:spacing w:before="150"/>
        <w:rPr>
          <w:rFonts w:ascii="Arial" w:hAnsi="Arial" w:cs="Arial"/>
          <w:color w:val="333333"/>
          <w:sz w:val="21"/>
          <w:szCs w:val="21"/>
        </w:rPr>
      </w:pPr>
      <w:r w:rsidRPr="00D055F7">
        <w:rPr>
          <w:rFonts w:ascii="Arial" w:hAnsi="Arial" w:cs="Arial"/>
          <w:color w:val="333333"/>
          <w:sz w:val="21"/>
          <w:szCs w:val="21"/>
        </w:rPr>
        <w:t>select_type</w:t>
      </w:r>
      <w:r w:rsidRPr="00D055F7">
        <w:rPr>
          <w:rFonts w:ascii="Arial" w:hAnsi="Arial" w:cs="Arial"/>
          <w:color w:val="333333"/>
          <w:sz w:val="21"/>
          <w:szCs w:val="21"/>
        </w:rPr>
        <w:t>：查询中每个</w:t>
      </w:r>
      <w:r w:rsidRPr="00D055F7">
        <w:rPr>
          <w:rFonts w:ascii="Arial" w:hAnsi="Arial" w:cs="Arial"/>
          <w:color w:val="333333"/>
          <w:sz w:val="21"/>
          <w:szCs w:val="21"/>
        </w:rPr>
        <w:t xml:space="preserve"> select </w:t>
      </w:r>
      <w:r w:rsidRPr="00D055F7">
        <w:rPr>
          <w:rFonts w:ascii="Arial" w:hAnsi="Arial" w:cs="Arial"/>
          <w:color w:val="333333"/>
          <w:sz w:val="21"/>
          <w:szCs w:val="21"/>
        </w:rPr>
        <w:t>子句的类型。</w:t>
      </w:r>
    </w:p>
    <w:p w:rsidR="00D055F7" w:rsidRPr="00D055F7" w:rsidRDefault="00D055F7" w:rsidP="00D055F7">
      <w:pPr>
        <w:pStyle w:val="a3"/>
        <w:spacing w:before="150"/>
        <w:rPr>
          <w:rFonts w:ascii="Arial" w:hAnsi="Arial" w:cs="Arial"/>
          <w:color w:val="333333"/>
          <w:sz w:val="21"/>
          <w:szCs w:val="21"/>
        </w:rPr>
      </w:pPr>
      <w:r w:rsidRPr="00D055F7">
        <w:rPr>
          <w:rFonts w:ascii="Arial" w:hAnsi="Arial" w:cs="Arial"/>
          <w:color w:val="333333"/>
          <w:sz w:val="21"/>
          <w:szCs w:val="21"/>
        </w:rPr>
        <w:t>table:</w:t>
      </w:r>
      <w:r w:rsidRPr="00D055F7">
        <w:rPr>
          <w:rFonts w:ascii="Arial" w:hAnsi="Arial" w:cs="Arial"/>
          <w:color w:val="333333"/>
          <w:sz w:val="21"/>
          <w:szCs w:val="21"/>
        </w:rPr>
        <w:t>名字，被操作的对象名称，通常的表名</w:t>
      </w:r>
      <w:r w:rsidRPr="00D055F7">
        <w:rPr>
          <w:rFonts w:ascii="Arial" w:hAnsi="Arial" w:cs="Arial"/>
          <w:color w:val="333333"/>
          <w:sz w:val="21"/>
          <w:szCs w:val="21"/>
        </w:rPr>
        <w:t>(</w:t>
      </w:r>
      <w:r w:rsidRPr="00D055F7">
        <w:rPr>
          <w:rFonts w:ascii="Arial" w:hAnsi="Arial" w:cs="Arial"/>
          <w:color w:val="333333"/>
          <w:sz w:val="21"/>
          <w:szCs w:val="21"/>
        </w:rPr>
        <w:t>或者别名</w:t>
      </w:r>
      <w:r w:rsidRPr="00D055F7">
        <w:rPr>
          <w:rFonts w:ascii="Arial" w:hAnsi="Arial" w:cs="Arial"/>
          <w:color w:val="333333"/>
          <w:sz w:val="21"/>
          <w:szCs w:val="21"/>
        </w:rPr>
        <w:t>)</w:t>
      </w:r>
      <w:r w:rsidRPr="00D055F7">
        <w:rPr>
          <w:rFonts w:ascii="Arial" w:hAnsi="Arial" w:cs="Arial"/>
          <w:color w:val="333333"/>
          <w:sz w:val="21"/>
          <w:szCs w:val="21"/>
        </w:rPr>
        <w:t>，但是也有其他格式。</w:t>
      </w:r>
    </w:p>
    <w:p w:rsidR="00D055F7" w:rsidRPr="00D055F7" w:rsidRDefault="00D055F7" w:rsidP="00D055F7">
      <w:pPr>
        <w:pStyle w:val="a3"/>
        <w:spacing w:before="150"/>
        <w:rPr>
          <w:rFonts w:ascii="Arial" w:hAnsi="Arial" w:cs="Arial"/>
          <w:color w:val="333333"/>
          <w:sz w:val="21"/>
          <w:szCs w:val="21"/>
        </w:rPr>
      </w:pPr>
      <w:r w:rsidRPr="00D055F7">
        <w:rPr>
          <w:rFonts w:ascii="Arial" w:hAnsi="Arial" w:cs="Arial"/>
          <w:color w:val="333333"/>
          <w:sz w:val="21"/>
          <w:szCs w:val="21"/>
        </w:rPr>
        <w:t>partitions:</w:t>
      </w:r>
      <w:r w:rsidRPr="00D055F7">
        <w:rPr>
          <w:rFonts w:ascii="Arial" w:hAnsi="Arial" w:cs="Arial"/>
          <w:color w:val="333333"/>
          <w:sz w:val="21"/>
          <w:szCs w:val="21"/>
        </w:rPr>
        <w:t>匹配的分区信息。</w:t>
      </w:r>
    </w:p>
    <w:p w:rsidR="00D055F7" w:rsidRPr="00D055F7" w:rsidRDefault="00D055F7" w:rsidP="00D055F7">
      <w:pPr>
        <w:pStyle w:val="a3"/>
        <w:spacing w:before="150"/>
        <w:rPr>
          <w:rFonts w:ascii="Arial" w:hAnsi="Arial" w:cs="Arial"/>
          <w:color w:val="333333"/>
          <w:sz w:val="21"/>
          <w:szCs w:val="21"/>
        </w:rPr>
      </w:pPr>
      <w:r w:rsidRPr="00D055F7">
        <w:rPr>
          <w:rFonts w:ascii="Arial" w:hAnsi="Arial" w:cs="Arial"/>
          <w:color w:val="333333"/>
          <w:sz w:val="21"/>
          <w:szCs w:val="21"/>
        </w:rPr>
        <w:t xml:space="preserve">type:join </w:t>
      </w:r>
      <w:r w:rsidRPr="00D055F7">
        <w:rPr>
          <w:rFonts w:ascii="Arial" w:hAnsi="Arial" w:cs="Arial"/>
          <w:color w:val="333333"/>
          <w:sz w:val="21"/>
          <w:szCs w:val="21"/>
        </w:rPr>
        <w:t>类型。</w:t>
      </w:r>
    </w:p>
    <w:p w:rsidR="00D055F7" w:rsidRPr="00D055F7" w:rsidRDefault="00D055F7" w:rsidP="00D055F7">
      <w:pPr>
        <w:pStyle w:val="a3"/>
        <w:spacing w:before="150"/>
        <w:rPr>
          <w:rFonts w:ascii="Arial" w:hAnsi="Arial" w:cs="Arial"/>
          <w:color w:val="333333"/>
          <w:sz w:val="21"/>
          <w:szCs w:val="21"/>
        </w:rPr>
      </w:pPr>
      <w:r w:rsidRPr="00D055F7">
        <w:rPr>
          <w:rFonts w:ascii="Arial" w:hAnsi="Arial" w:cs="Arial"/>
          <w:color w:val="333333"/>
          <w:sz w:val="21"/>
          <w:szCs w:val="21"/>
        </w:rPr>
        <w:t>possible_keys</w:t>
      </w:r>
      <w:r w:rsidRPr="00D055F7">
        <w:rPr>
          <w:rFonts w:ascii="Arial" w:hAnsi="Arial" w:cs="Arial"/>
          <w:color w:val="333333"/>
          <w:sz w:val="21"/>
          <w:szCs w:val="21"/>
        </w:rPr>
        <w:t>：列出可能会用到的索引。</w:t>
      </w:r>
    </w:p>
    <w:p w:rsidR="00D055F7" w:rsidRPr="00D055F7" w:rsidRDefault="00D055F7" w:rsidP="00D055F7">
      <w:pPr>
        <w:pStyle w:val="a3"/>
        <w:spacing w:before="150"/>
        <w:rPr>
          <w:rFonts w:ascii="Arial" w:hAnsi="Arial" w:cs="Arial"/>
          <w:color w:val="333333"/>
          <w:sz w:val="21"/>
          <w:szCs w:val="21"/>
        </w:rPr>
      </w:pPr>
      <w:r w:rsidRPr="00D055F7">
        <w:rPr>
          <w:rFonts w:ascii="Arial" w:hAnsi="Arial" w:cs="Arial"/>
          <w:color w:val="333333"/>
          <w:sz w:val="21"/>
          <w:szCs w:val="21"/>
        </w:rPr>
        <w:t>key:</w:t>
      </w:r>
      <w:r w:rsidRPr="00D055F7">
        <w:rPr>
          <w:rFonts w:ascii="Arial" w:hAnsi="Arial" w:cs="Arial"/>
          <w:color w:val="333333"/>
          <w:sz w:val="21"/>
          <w:szCs w:val="21"/>
        </w:rPr>
        <w:t>实际用到的索引。</w:t>
      </w:r>
    </w:p>
    <w:p w:rsidR="00D055F7" w:rsidRPr="00D055F7" w:rsidRDefault="00D055F7" w:rsidP="00D055F7">
      <w:pPr>
        <w:pStyle w:val="a3"/>
        <w:spacing w:before="150"/>
        <w:rPr>
          <w:rFonts w:ascii="Arial" w:hAnsi="Arial" w:cs="Arial"/>
          <w:color w:val="333333"/>
          <w:sz w:val="21"/>
          <w:szCs w:val="21"/>
        </w:rPr>
      </w:pPr>
      <w:r w:rsidRPr="00D055F7">
        <w:rPr>
          <w:rFonts w:ascii="Arial" w:hAnsi="Arial" w:cs="Arial"/>
          <w:color w:val="333333"/>
          <w:sz w:val="21"/>
          <w:szCs w:val="21"/>
        </w:rPr>
        <w:t>key_len:</w:t>
      </w:r>
      <w:r w:rsidRPr="00D055F7">
        <w:rPr>
          <w:rFonts w:ascii="Arial" w:hAnsi="Arial" w:cs="Arial"/>
          <w:color w:val="333333"/>
          <w:sz w:val="21"/>
          <w:szCs w:val="21"/>
        </w:rPr>
        <w:t>用到的索引键的平均长度，单位为字节。</w:t>
      </w:r>
    </w:p>
    <w:p w:rsidR="00D055F7" w:rsidRPr="00D055F7" w:rsidRDefault="00D055F7" w:rsidP="00D055F7">
      <w:pPr>
        <w:pStyle w:val="a3"/>
        <w:spacing w:before="150"/>
        <w:rPr>
          <w:rFonts w:ascii="Arial" w:hAnsi="Arial" w:cs="Arial"/>
          <w:color w:val="333333"/>
          <w:sz w:val="21"/>
          <w:szCs w:val="21"/>
        </w:rPr>
      </w:pPr>
      <w:r w:rsidRPr="00D055F7">
        <w:rPr>
          <w:rFonts w:ascii="Arial" w:hAnsi="Arial" w:cs="Arial"/>
          <w:color w:val="333333"/>
          <w:sz w:val="21"/>
          <w:szCs w:val="21"/>
        </w:rPr>
        <w:t>ref:</w:t>
      </w:r>
      <w:r w:rsidRPr="00D055F7">
        <w:rPr>
          <w:rFonts w:ascii="Arial" w:hAnsi="Arial" w:cs="Arial"/>
          <w:color w:val="333333"/>
          <w:sz w:val="21"/>
          <w:szCs w:val="21"/>
        </w:rPr>
        <w:t>表示本行被操作的对象的参照对象，可能是一个常量用</w:t>
      </w:r>
      <w:r w:rsidRPr="00D055F7">
        <w:rPr>
          <w:rFonts w:ascii="Arial" w:hAnsi="Arial" w:cs="Arial"/>
          <w:color w:val="333333"/>
          <w:sz w:val="21"/>
          <w:szCs w:val="21"/>
        </w:rPr>
        <w:t xml:space="preserve"> const </w:t>
      </w:r>
      <w:r w:rsidRPr="00D055F7">
        <w:rPr>
          <w:rFonts w:ascii="Arial" w:hAnsi="Arial" w:cs="Arial"/>
          <w:color w:val="333333"/>
          <w:sz w:val="21"/>
          <w:szCs w:val="21"/>
        </w:rPr>
        <w:t>表示，也可能是其他表的</w:t>
      </w:r>
    </w:p>
    <w:p w:rsidR="00D055F7" w:rsidRPr="00D055F7" w:rsidRDefault="00D055F7" w:rsidP="00D055F7">
      <w:pPr>
        <w:pStyle w:val="a3"/>
        <w:spacing w:before="150"/>
        <w:rPr>
          <w:rFonts w:ascii="Arial" w:hAnsi="Arial" w:cs="Arial"/>
          <w:color w:val="333333"/>
          <w:sz w:val="21"/>
          <w:szCs w:val="21"/>
        </w:rPr>
      </w:pPr>
      <w:r w:rsidRPr="00D055F7">
        <w:rPr>
          <w:rFonts w:ascii="Arial" w:hAnsi="Arial" w:cs="Arial"/>
          <w:color w:val="333333"/>
          <w:sz w:val="21"/>
          <w:szCs w:val="21"/>
        </w:rPr>
        <w:t xml:space="preserve">key </w:t>
      </w:r>
      <w:r w:rsidRPr="00D055F7">
        <w:rPr>
          <w:rFonts w:ascii="Arial" w:hAnsi="Arial" w:cs="Arial"/>
          <w:color w:val="333333"/>
          <w:sz w:val="21"/>
          <w:szCs w:val="21"/>
        </w:rPr>
        <w:t>指向的对象，比如说驱动表的连接列。</w:t>
      </w:r>
    </w:p>
    <w:p w:rsidR="00D055F7" w:rsidRPr="00D055F7" w:rsidRDefault="00D055F7" w:rsidP="00D055F7">
      <w:pPr>
        <w:pStyle w:val="a3"/>
        <w:spacing w:before="150"/>
        <w:rPr>
          <w:rFonts w:ascii="Arial" w:hAnsi="Arial" w:cs="Arial"/>
          <w:color w:val="333333"/>
          <w:sz w:val="21"/>
          <w:szCs w:val="21"/>
        </w:rPr>
      </w:pPr>
      <w:r w:rsidRPr="00D055F7">
        <w:rPr>
          <w:rFonts w:ascii="Arial" w:hAnsi="Arial" w:cs="Arial"/>
          <w:color w:val="333333"/>
          <w:sz w:val="21"/>
          <w:szCs w:val="21"/>
        </w:rPr>
        <w:t>rows:</w:t>
      </w:r>
      <w:r w:rsidRPr="00D055F7">
        <w:rPr>
          <w:rFonts w:ascii="Arial" w:hAnsi="Arial" w:cs="Arial"/>
          <w:color w:val="333333"/>
          <w:sz w:val="21"/>
          <w:szCs w:val="21"/>
        </w:rPr>
        <w:t>估计每次需要扫描的行数。</w:t>
      </w:r>
    </w:p>
    <w:p w:rsidR="00D055F7" w:rsidRPr="00D055F7" w:rsidRDefault="00D055F7" w:rsidP="00D055F7">
      <w:pPr>
        <w:pStyle w:val="a3"/>
        <w:spacing w:before="150"/>
        <w:rPr>
          <w:rFonts w:ascii="Arial" w:hAnsi="Arial" w:cs="Arial"/>
          <w:color w:val="333333"/>
          <w:sz w:val="21"/>
          <w:szCs w:val="21"/>
        </w:rPr>
      </w:pPr>
      <w:r w:rsidRPr="00D055F7">
        <w:rPr>
          <w:rFonts w:ascii="Arial" w:hAnsi="Arial" w:cs="Arial"/>
          <w:color w:val="333333"/>
          <w:sz w:val="21"/>
          <w:szCs w:val="21"/>
        </w:rPr>
        <w:t xml:space="preserve">filtered:rows*filtered/100 </w:t>
      </w:r>
      <w:r w:rsidRPr="00D055F7">
        <w:rPr>
          <w:rFonts w:ascii="Arial" w:hAnsi="Arial" w:cs="Arial"/>
          <w:color w:val="333333"/>
          <w:sz w:val="21"/>
          <w:szCs w:val="21"/>
        </w:rPr>
        <w:t>表示该步骤最后得到的行数</w:t>
      </w:r>
      <w:r w:rsidRPr="00D055F7">
        <w:rPr>
          <w:rFonts w:ascii="Arial" w:hAnsi="Arial" w:cs="Arial"/>
          <w:color w:val="333333"/>
          <w:sz w:val="21"/>
          <w:szCs w:val="21"/>
        </w:rPr>
        <w:t>(</w:t>
      </w:r>
      <w:r w:rsidRPr="00D055F7">
        <w:rPr>
          <w:rFonts w:ascii="Arial" w:hAnsi="Arial" w:cs="Arial"/>
          <w:color w:val="333333"/>
          <w:sz w:val="21"/>
          <w:szCs w:val="21"/>
        </w:rPr>
        <w:t>估计值</w:t>
      </w:r>
      <w:r w:rsidRPr="00D055F7">
        <w:rPr>
          <w:rFonts w:ascii="Arial" w:hAnsi="Arial" w:cs="Arial"/>
          <w:color w:val="333333"/>
          <w:sz w:val="21"/>
          <w:szCs w:val="21"/>
        </w:rPr>
        <w:t>)</w:t>
      </w:r>
      <w:r w:rsidRPr="00D055F7">
        <w:rPr>
          <w:rFonts w:ascii="Arial" w:hAnsi="Arial" w:cs="Arial"/>
          <w:color w:val="333333"/>
          <w:sz w:val="21"/>
          <w:szCs w:val="21"/>
        </w:rPr>
        <w:t>。</w:t>
      </w:r>
    </w:p>
    <w:p w:rsidR="00D055F7" w:rsidRDefault="00D055F7" w:rsidP="00D055F7">
      <w:pPr>
        <w:pStyle w:val="a3"/>
        <w:spacing w:before="150" w:beforeAutospacing="0" w:after="0" w:afterAutospacing="0"/>
        <w:rPr>
          <w:rFonts w:ascii="Arial" w:hAnsi="Arial" w:cs="Arial"/>
          <w:color w:val="333333"/>
          <w:sz w:val="21"/>
          <w:szCs w:val="21"/>
        </w:rPr>
      </w:pPr>
      <w:r w:rsidRPr="00D055F7">
        <w:rPr>
          <w:rFonts w:ascii="Arial" w:hAnsi="Arial" w:cs="Arial"/>
          <w:color w:val="333333"/>
          <w:sz w:val="21"/>
          <w:szCs w:val="21"/>
        </w:rPr>
        <w:t>extra:</w:t>
      </w:r>
      <w:r w:rsidRPr="00D055F7">
        <w:rPr>
          <w:rFonts w:ascii="Arial" w:hAnsi="Arial" w:cs="Arial"/>
          <w:color w:val="333333"/>
          <w:sz w:val="21"/>
          <w:szCs w:val="21"/>
        </w:rPr>
        <w:t>重要的补充信息。</w:t>
      </w:r>
    </w:p>
    <w:p w:rsidR="00D055F7" w:rsidRDefault="00D055F7" w:rsidP="00D055F7">
      <w:pPr>
        <w:pStyle w:val="a3"/>
        <w:spacing w:before="150" w:beforeAutospacing="0" w:after="0" w:afterAutospacing="0"/>
        <w:rPr>
          <w:rStyle w:val="a4"/>
          <w:rFonts w:ascii="Courier New" w:hAnsi="Courier New" w:cs="Courier New"/>
          <w:color w:val="0000FF"/>
          <w:sz w:val="20"/>
          <w:szCs w:val="20"/>
          <w:shd w:val="clear" w:color="auto" w:fill="FEFEF2"/>
        </w:rPr>
      </w:pPr>
      <w:r>
        <w:rPr>
          <w:rStyle w:val="a4"/>
          <w:rFonts w:ascii="Courier New" w:hAnsi="Courier New" w:cs="Courier New"/>
          <w:color w:val="0000FF"/>
          <w:sz w:val="20"/>
          <w:szCs w:val="20"/>
          <w:shd w:val="clear" w:color="auto" w:fill="FEFEF2"/>
        </w:rPr>
        <w:t>(2)</w:t>
      </w:r>
      <w:r>
        <w:rPr>
          <w:rStyle w:val="a4"/>
          <w:rFonts w:ascii="Courier New" w:hAnsi="Courier New" w:cs="Courier New"/>
          <w:color w:val="0000FF"/>
          <w:sz w:val="20"/>
          <w:szCs w:val="20"/>
          <w:shd w:val="clear" w:color="auto" w:fill="FEFEF2"/>
        </w:rPr>
        <w:t>、</w:t>
      </w:r>
      <w:r>
        <w:rPr>
          <w:rStyle w:val="a4"/>
          <w:rFonts w:ascii="Courier New" w:hAnsi="Courier New" w:cs="Courier New"/>
          <w:color w:val="0000FF"/>
          <w:sz w:val="20"/>
          <w:szCs w:val="20"/>
          <w:shd w:val="clear" w:color="auto" w:fill="FEFEF2"/>
        </w:rPr>
        <w:t>profile</w:t>
      </w:r>
      <w:r>
        <w:rPr>
          <w:rStyle w:val="a4"/>
          <w:rFonts w:ascii="Courier New" w:hAnsi="Courier New" w:cs="Courier New"/>
          <w:color w:val="0000FF"/>
          <w:sz w:val="20"/>
          <w:szCs w:val="20"/>
          <w:shd w:val="clear" w:color="auto" w:fill="FEFEF2"/>
        </w:rPr>
        <w:t>的意义以及使用场景</w:t>
      </w:r>
    </w:p>
    <w:p w:rsidR="00D055F7" w:rsidRPr="00D055F7" w:rsidRDefault="00D055F7" w:rsidP="00D055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055F7">
        <w:rPr>
          <w:rFonts w:ascii="Courier New" w:eastAsia="宋体" w:hAnsi="Courier New" w:cs="Courier New"/>
          <w:color w:val="000000"/>
          <w:kern w:val="0"/>
          <w:sz w:val="18"/>
          <w:szCs w:val="18"/>
        </w:rPr>
        <w:t xml:space="preserve">Profile </w:t>
      </w:r>
      <w:r w:rsidRPr="00D055F7">
        <w:rPr>
          <w:rFonts w:ascii="Courier New" w:eastAsia="宋体" w:hAnsi="Courier New" w:cs="Courier New"/>
          <w:color w:val="000000"/>
          <w:kern w:val="0"/>
          <w:sz w:val="18"/>
          <w:szCs w:val="18"/>
        </w:rPr>
        <w:t>用来分析</w:t>
      </w:r>
      <w:r w:rsidRPr="00D055F7">
        <w:rPr>
          <w:rFonts w:ascii="Courier New" w:eastAsia="宋体" w:hAnsi="Courier New" w:cs="Courier New"/>
          <w:color w:val="000000"/>
          <w:kern w:val="0"/>
          <w:sz w:val="18"/>
          <w:szCs w:val="18"/>
        </w:rPr>
        <w:t xml:space="preserve"> sql </w:t>
      </w:r>
      <w:r w:rsidRPr="00D055F7">
        <w:rPr>
          <w:rFonts w:ascii="Courier New" w:eastAsia="宋体" w:hAnsi="Courier New" w:cs="Courier New"/>
          <w:color w:val="000000"/>
          <w:kern w:val="0"/>
          <w:sz w:val="18"/>
          <w:szCs w:val="18"/>
        </w:rPr>
        <w:t>性能的消耗分布情况。当用</w:t>
      </w:r>
      <w:r w:rsidRPr="00D055F7">
        <w:rPr>
          <w:rFonts w:ascii="Courier New" w:eastAsia="宋体" w:hAnsi="Courier New" w:cs="Courier New"/>
          <w:color w:val="000000"/>
          <w:kern w:val="0"/>
          <w:sz w:val="18"/>
          <w:szCs w:val="18"/>
        </w:rPr>
        <w:t xml:space="preserve"> explain </w:t>
      </w:r>
      <w:r w:rsidRPr="00D055F7">
        <w:rPr>
          <w:rFonts w:ascii="Courier New" w:eastAsia="宋体" w:hAnsi="Courier New" w:cs="Courier New"/>
          <w:color w:val="000000"/>
          <w:kern w:val="0"/>
          <w:sz w:val="18"/>
          <w:szCs w:val="18"/>
        </w:rPr>
        <w:t>无法解决慢</w:t>
      </w:r>
      <w:r w:rsidRPr="00D055F7">
        <w:rPr>
          <w:rFonts w:ascii="Courier New" w:eastAsia="宋体" w:hAnsi="Courier New" w:cs="Courier New"/>
          <w:color w:val="000000"/>
          <w:kern w:val="0"/>
          <w:sz w:val="18"/>
          <w:szCs w:val="18"/>
        </w:rPr>
        <w:t xml:space="preserve"> SQL </w:t>
      </w:r>
      <w:r w:rsidRPr="00D055F7">
        <w:rPr>
          <w:rFonts w:ascii="Courier New" w:eastAsia="宋体" w:hAnsi="Courier New" w:cs="Courier New"/>
          <w:color w:val="000000"/>
          <w:kern w:val="0"/>
          <w:sz w:val="18"/>
          <w:szCs w:val="18"/>
        </w:rPr>
        <w:t>的时候，需要用</w:t>
      </w:r>
      <w:r w:rsidRPr="00D055F7">
        <w:rPr>
          <w:rFonts w:ascii="Courier New" w:eastAsia="宋体" w:hAnsi="Courier New" w:cs="Courier New"/>
          <w:color w:val="000000"/>
          <w:kern w:val="0"/>
          <w:sz w:val="18"/>
          <w:szCs w:val="18"/>
        </w:rPr>
        <w:t xml:space="preserve">profile </w:t>
      </w:r>
      <w:r w:rsidRPr="00D055F7">
        <w:rPr>
          <w:rFonts w:ascii="Courier New" w:eastAsia="宋体" w:hAnsi="Courier New" w:cs="Courier New"/>
          <w:color w:val="000000"/>
          <w:kern w:val="0"/>
          <w:sz w:val="18"/>
          <w:szCs w:val="18"/>
        </w:rPr>
        <w:t>来对</w:t>
      </w:r>
      <w:r w:rsidRPr="00D055F7">
        <w:rPr>
          <w:rFonts w:ascii="Courier New" w:eastAsia="宋体" w:hAnsi="Courier New" w:cs="Courier New"/>
          <w:color w:val="000000"/>
          <w:kern w:val="0"/>
          <w:sz w:val="18"/>
          <w:szCs w:val="18"/>
        </w:rPr>
        <w:t xml:space="preserve"> sql </w:t>
      </w:r>
      <w:r w:rsidRPr="00D055F7">
        <w:rPr>
          <w:rFonts w:ascii="Courier New" w:eastAsia="宋体" w:hAnsi="Courier New" w:cs="Courier New"/>
          <w:color w:val="000000"/>
          <w:kern w:val="0"/>
          <w:sz w:val="18"/>
          <w:szCs w:val="18"/>
        </w:rPr>
        <w:t>进行更细致的分析，找出</w:t>
      </w:r>
      <w:r w:rsidRPr="00D055F7">
        <w:rPr>
          <w:rFonts w:ascii="Courier New" w:eastAsia="宋体" w:hAnsi="Courier New" w:cs="Courier New"/>
          <w:color w:val="000000"/>
          <w:kern w:val="0"/>
          <w:sz w:val="18"/>
          <w:szCs w:val="18"/>
        </w:rPr>
        <w:t xml:space="preserve"> sql </w:t>
      </w:r>
      <w:r w:rsidRPr="00D055F7">
        <w:rPr>
          <w:rFonts w:ascii="Courier New" w:eastAsia="宋体" w:hAnsi="Courier New" w:cs="Courier New"/>
          <w:color w:val="000000"/>
          <w:kern w:val="0"/>
          <w:sz w:val="18"/>
          <w:szCs w:val="18"/>
        </w:rPr>
        <w:t>所花的时间大部分消耗在哪个部分，确认</w:t>
      </w:r>
      <w:r w:rsidRPr="00D055F7">
        <w:rPr>
          <w:rFonts w:ascii="Courier New" w:eastAsia="宋体" w:hAnsi="Courier New" w:cs="Courier New"/>
          <w:color w:val="000000"/>
          <w:kern w:val="0"/>
          <w:sz w:val="18"/>
          <w:szCs w:val="18"/>
        </w:rPr>
        <w:t xml:space="preserve"> sql</w:t>
      </w:r>
      <w:r w:rsidRPr="00D055F7">
        <w:rPr>
          <w:rFonts w:ascii="Courier New" w:eastAsia="宋体" w:hAnsi="Courier New" w:cs="Courier New"/>
          <w:color w:val="000000"/>
          <w:kern w:val="0"/>
          <w:sz w:val="18"/>
          <w:szCs w:val="18"/>
        </w:rPr>
        <w:t>的性能瓶颈。</w:t>
      </w:r>
    </w:p>
    <w:p w:rsidR="00D055F7" w:rsidRDefault="00D055F7" w:rsidP="00D055F7">
      <w:pPr>
        <w:pStyle w:val="a3"/>
        <w:spacing w:before="150" w:beforeAutospacing="0" w:after="0" w:afterAutospacing="0"/>
        <w:rPr>
          <w:rStyle w:val="a4"/>
          <w:rFonts w:ascii="Courier New" w:hAnsi="Courier New" w:cs="Courier New"/>
          <w:color w:val="0000FF"/>
          <w:sz w:val="20"/>
          <w:szCs w:val="20"/>
          <w:shd w:val="clear" w:color="auto" w:fill="FEFEF2"/>
        </w:rPr>
      </w:pPr>
      <w:r>
        <w:rPr>
          <w:rStyle w:val="a4"/>
          <w:rFonts w:ascii="Courier New" w:hAnsi="Courier New" w:cs="Courier New"/>
          <w:color w:val="0000FF"/>
          <w:sz w:val="20"/>
          <w:szCs w:val="20"/>
          <w:shd w:val="clear" w:color="auto" w:fill="FEFEF2"/>
        </w:rPr>
        <w:t>(3)</w:t>
      </w:r>
      <w:r>
        <w:rPr>
          <w:rStyle w:val="a4"/>
          <w:rFonts w:ascii="Courier New" w:hAnsi="Courier New" w:cs="Courier New"/>
          <w:color w:val="0000FF"/>
          <w:sz w:val="20"/>
          <w:szCs w:val="20"/>
          <w:shd w:val="clear" w:color="auto" w:fill="FEFEF2"/>
        </w:rPr>
        <w:t>、</w:t>
      </w:r>
      <w:r>
        <w:rPr>
          <w:rStyle w:val="a4"/>
          <w:rFonts w:ascii="Courier New" w:hAnsi="Courier New" w:cs="Courier New"/>
          <w:color w:val="0000FF"/>
          <w:sz w:val="20"/>
          <w:szCs w:val="20"/>
          <w:shd w:val="clear" w:color="auto" w:fill="FEFEF2"/>
        </w:rPr>
        <w:t xml:space="preserve">explain </w:t>
      </w:r>
      <w:r>
        <w:rPr>
          <w:rStyle w:val="a4"/>
          <w:rFonts w:ascii="Courier New" w:hAnsi="Courier New" w:cs="Courier New"/>
          <w:color w:val="0000FF"/>
          <w:sz w:val="20"/>
          <w:szCs w:val="20"/>
          <w:shd w:val="clear" w:color="auto" w:fill="FEFEF2"/>
        </w:rPr>
        <w:t>中的索引问题</w:t>
      </w:r>
    </w:p>
    <w:p w:rsidR="00D055F7" w:rsidRPr="00D055F7" w:rsidRDefault="00D055F7" w:rsidP="00D055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D055F7">
        <w:rPr>
          <w:rFonts w:ascii="Courier New" w:eastAsia="宋体" w:hAnsi="Courier New" w:cs="Courier New"/>
          <w:color w:val="000000"/>
          <w:kern w:val="0"/>
          <w:sz w:val="18"/>
          <w:szCs w:val="18"/>
        </w:rPr>
        <w:t xml:space="preserve">Explain </w:t>
      </w:r>
      <w:r w:rsidRPr="00D055F7">
        <w:rPr>
          <w:rFonts w:ascii="Courier New" w:eastAsia="宋体" w:hAnsi="Courier New" w:cs="Courier New"/>
          <w:color w:val="000000"/>
          <w:kern w:val="0"/>
          <w:sz w:val="18"/>
          <w:szCs w:val="18"/>
        </w:rPr>
        <w:t>结果中，一般来说，要看到尽量用</w:t>
      </w:r>
      <w:r w:rsidRPr="00D055F7">
        <w:rPr>
          <w:rFonts w:ascii="Courier New" w:eastAsia="宋体" w:hAnsi="Courier New" w:cs="Courier New"/>
          <w:color w:val="000000"/>
          <w:kern w:val="0"/>
          <w:sz w:val="18"/>
          <w:szCs w:val="18"/>
        </w:rPr>
        <w:t xml:space="preserve"> index(type </w:t>
      </w:r>
      <w:r w:rsidRPr="00D055F7">
        <w:rPr>
          <w:rFonts w:ascii="Courier New" w:eastAsia="宋体" w:hAnsi="Courier New" w:cs="Courier New"/>
          <w:color w:val="000000"/>
          <w:kern w:val="0"/>
          <w:sz w:val="18"/>
          <w:szCs w:val="18"/>
        </w:rPr>
        <w:t>为</w:t>
      </w:r>
      <w:r w:rsidRPr="00D055F7">
        <w:rPr>
          <w:rFonts w:ascii="Courier New" w:eastAsia="宋体" w:hAnsi="Courier New" w:cs="Courier New"/>
          <w:color w:val="000000"/>
          <w:kern w:val="0"/>
          <w:sz w:val="18"/>
          <w:szCs w:val="18"/>
        </w:rPr>
        <w:t xml:space="preserve"> </w:t>
      </w:r>
      <w:r w:rsidRPr="00D055F7">
        <w:rPr>
          <w:rFonts w:ascii="Courier New" w:eastAsia="宋体" w:hAnsi="Courier New" w:cs="Courier New"/>
          <w:color w:val="0000FF"/>
          <w:kern w:val="0"/>
          <w:sz w:val="18"/>
          <w:szCs w:val="18"/>
        </w:rPr>
        <w:t>const</w:t>
      </w:r>
      <w:r w:rsidRPr="00D055F7">
        <w:rPr>
          <w:rFonts w:ascii="Courier New" w:eastAsia="宋体" w:hAnsi="Courier New" w:cs="Courier New"/>
          <w:color w:val="000000"/>
          <w:kern w:val="0"/>
          <w:sz w:val="18"/>
          <w:szCs w:val="18"/>
        </w:rPr>
        <w:t>、</w:t>
      </w:r>
      <w:r w:rsidRPr="00D055F7">
        <w:rPr>
          <w:rFonts w:ascii="Courier New" w:eastAsia="宋体" w:hAnsi="Courier New" w:cs="Courier New"/>
          <w:color w:val="000000"/>
          <w:kern w:val="0"/>
          <w:sz w:val="18"/>
          <w:szCs w:val="18"/>
        </w:rPr>
        <w:t xml:space="preserve"> </w:t>
      </w:r>
      <w:r w:rsidRPr="00D055F7">
        <w:rPr>
          <w:rFonts w:ascii="Courier New" w:eastAsia="宋体" w:hAnsi="Courier New" w:cs="Courier New"/>
          <w:color w:val="0000FF"/>
          <w:kern w:val="0"/>
          <w:sz w:val="18"/>
          <w:szCs w:val="18"/>
        </w:rPr>
        <w:t>ref</w:t>
      </w:r>
      <w:r w:rsidRPr="00D055F7">
        <w:rPr>
          <w:rFonts w:ascii="Courier New" w:eastAsia="宋体" w:hAnsi="Courier New" w:cs="Courier New"/>
          <w:color w:val="000000"/>
          <w:kern w:val="0"/>
          <w:sz w:val="18"/>
          <w:szCs w:val="18"/>
        </w:rPr>
        <w:t xml:space="preserve"> </w:t>
      </w:r>
      <w:r w:rsidRPr="00D055F7">
        <w:rPr>
          <w:rFonts w:ascii="Courier New" w:eastAsia="宋体" w:hAnsi="Courier New" w:cs="Courier New"/>
          <w:color w:val="000000"/>
          <w:kern w:val="0"/>
          <w:sz w:val="18"/>
          <w:szCs w:val="18"/>
        </w:rPr>
        <w:t>等，</w:t>
      </w:r>
      <w:r w:rsidRPr="00D055F7">
        <w:rPr>
          <w:rFonts w:ascii="Courier New" w:eastAsia="宋体" w:hAnsi="Courier New" w:cs="Courier New"/>
          <w:color w:val="000000"/>
          <w:kern w:val="0"/>
          <w:sz w:val="18"/>
          <w:szCs w:val="18"/>
        </w:rPr>
        <w:t xml:space="preserve"> key </w:t>
      </w:r>
      <w:r w:rsidRPr="00D055F7">
        <w:rPr>
          <w:rFonts w:ascii="Courier New" w:eastAsia="宋体" w:hAnsi="Courier New" w:cs="Courier New"/>
          <w:color w:val="000000"/>
          <w:kern w:val="0"/>
          <w:sz w:val="18"/>
          <w:szCs w:val="18"/>
        </w:rPr>
        <w:t>列有值</w:t>
      </w:r>
      <w:r w:rsidRPr="00D055F7">
        <w:rPr>
          <w:rFonts w:ascii="Courier New" w:eastAsia="宋体" w:hAnsi="Courier New" w:cs="Courier New"/>
          <w:color w:val="000000"/>
          <w:kern w:val="0"/>
          <w:sz w:val="18"/>
          <w:szCs w:val="18"/>
        </w:rPr>
        <w:t>)</w:t>
      </w:r>
      <w:r w:rsidRPr="00D055F7">
        <w:rPr>
          <w:rFonts w:ascii="Courier New" w:eastAsia="宋体" w:hAnsi="Courier New" w:cs="Courier New"/>
          <w:color w:val="000000"/>
          <w:kern w:val="0"/>
          <w:sz w:val="18"/>
          <w:szCs w:val="18"/>
        </w:rPr>
        <w:t>，避免使用全表扫描</w:t>
      </w:r>
      <w:r w:rsidRPr="00D055F7">
        <w:rPr>
          <w:rFonts w:ascii="Courier New" w:eastAsia="宋体" w:hAnsi="Courier New" w:cs="Courier New"/>
          <w:color w:val="000000"/>
          <w:kern w:val="0"/>
          <w:sz w:val="18"/>
          <w:szCs w:val="18"/>
        </w:rPr>
        <w:t xml:space="preserve">(type </w:t>
      </w:r>
      <w:r w:rsidRPr="00D055F7">
        <w:rPr>
          <w:rFonts w:ascii="Courier New" w:eastAsia="宋体" w:hAnsi="Courier New" w:cs="Courier New"/>
          <w:color w:val="000000"/>
          <w:kern w:val="0"/>
          <w:sz w:val="18"/>
          <w:szCs w:val="18"/>
        </w:rPr>
        <w:t>显式为</w:t>
      </w:r>
      <w:r w:rsidRPr="00D055F7">
        <w:rPr>
          <w:rFonts w:ascii="Courier New" w:eastAsia="宋体" w:hAnsi="Courier New" w:cs="Courier New"/>
          <w:color w:val="000000"/>
          <w:kern w:val="0"/>
          <w:sz w:val="18"/>
          <w:szCs w:val="18"/>
        </w:rPr>
        <w:t xml:space="preserve"> ALL)</w:t>
      </w:r>
      <w:r w:rsidRPr="00D055F7">
        <w:rPr>
          <w:rFonts w:ascii="Courier New" w:eastAsia="宋体" w:hAnsi="Courier New" w:cs="Courier New"/>
          <w:color w:val="000000"/>
          <w:kern w:val="0"/>
          <w:sz w:val="18"/>
          <w:szCs w:val="18"/>
        </w:rPr>
        <w:t>。比如说有</w:t>
      </w:r>
      <w:r w:rsidRPr="00D055F7">
        <w:rPr>
          <w:rFonts w:ascii="Courier New" w:eastAsia="宋体" w:hAnsi="Courier New" w:cs="Courier New"/>
          <w:color w:val="000000"/>
          <w:kern w:val="0"/>
          <w:sz w:val="18"/>
          <w:szCs w:val="18"/>
        </w:rPr>
        <w:t xml:space="preserve"> </w:t>
      </w:r>
      <w:r w:rsidRPr="00D055F7">
        <w:rPr>
          <w:rFonts w:ascii="Courier New" w:eastAsia="宋体" w:hAnsi="Courier New" w:cs="Courier New"/>
          <w:color w:val="0000FF"/>
          <w:kern w:val="0"/>
          <w:sz w:val="18"/>
          <w:szCs w:val="18"/>
        </w:rPr>
        <w:t>where</w:t>
      </w:r>
      <w:r w:rsidRPr="00D055F7">
        <w:rPr>
          <w:rFonts w:ascii="Courier New" w:eastAsia="宋体" w:hAnsi="Courier New" w:cs="Courier New"/>
          <w:color w:val="000000"/>
          <w:kern w:val="0"/>
          <w:sz w:val="18"/>
          <w:szCs w:val="18"/>
        </w:rPr>
        <w:t xml:space="preserve"> </w:t>
      </w:r>
      <w:r w:rsidRPr="00D055F7">
        <w:rPr>
          <w:rFonts w:ascii="Courier New" w:eastAsia="宋体" w:hAnsi="Courier New" w:cs="Courier New"/>
          <w:color w:val="000000"/>
          <w:kern w:val="0"/>
          <w:sz w:val="18"/>
          <w:szCs w:val="18"/>
        </w:rPr>
        <w:t>条件且选择性不错的列，需要建立索引。</w:t>
      </w:r>
    </w:p>
    <w:p w:rsidR="00D055F7" w:rsidRPr="00D055F7" w:rsidRDefault="00D055F7" w:rsidP="00D055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055F7">
        <w:rPr>
          <w:rFonts w:ascii="Courier New" w:eastAsia="宋体" w:hAnsi="Courier New" w:cs="Courier New"/>
          <w:color w:val="000000"/>
          <w:kern w:val="0"/>
          <w:sz w:val="18"/>
          <w:szCs w:val="18"/>
        </w:rPr>
        <w:t>被驱动表的连接列，也需要建立索引。被驱动表的连接列也可能会跟</w:t>
      </w:r>
      <w:r w:rsidRPr="00D055F7">
        <w:rPr>
          <w:rFonts w:ascii="Courier New" w:eastAsia="宋体" w:hAnsi="Courier New" w:cs="Courier New"/>
          <w:color w:val="000000"/>
          <w:kern w:val="0"/>
          <w:sz w:val="18"/>
          <w:szCs w:val="18"/>
        </w:rPr>
        <w:t xml:space="preserve"> </w:t>
      </w:r>
      <w:r w:rsidRPr="00D055F7">
        <w:rPr>
          <w:rFonts w:ascii="Courier New" w:eastAsia="宋体" w:hAnsi="Courier New" w:cs="Courier New"/>
          <w:color w:val="0000FF"/>
          <w:kern w:val="0"/>
          <w:sz w:val="18"/>
          <w:szCs w:val="18"/>
        </w:rPr>
        <w:t>where</w:t>
      </w:r>
      <w:r w:rsidRPr="00D055F7">
        <w:rPr>
          <w:rFonts w:ascii="Courier New" w:eastAsia="宋体" w:hAnsi="Courier New" w:cs="Courier New"/>
          <w:color w:val="000000"/>
          <w:kern w:val="0"/>
          <w:sz w:val="18"/>
          <w:szCs w:val="18"/>
        </w:rPr>
        <w:t xml:space="preserve"> </w:t>
      </w:r>
      <w:r w:rsidRPr="00D055F7">
        <w:rPr>
          <w:rFonts w:ascii="Courier New" w:eastAsia="宋体" w:hAnsi="Courier New" w:cs="Courier New"/>
          <w:color w:val="000000"/>
          <w:kern w:val="0"/>
          <w:sz w:val="18"/>
          <w:szCs w:val="18"/>
        </w:rPr>
        <w:t>条件列一起建立联合索引。当有排序或者</w:t>
      </w:r>
      <w:r w:rsidRPr="00D055F7">
        <w:rPr>
          <w:rFonts w:ascii="Courier New" w:eastAsia="宋体" w:hAnsi="Courier New" w:cs="Courier New"/>
          <w:color w:val="000000"/>
          <w:kern w:val="0"/>
          <w:sz w:val="18"/>
          <w:szCs w:val="18"/>
        </w:rPr>
        <w:t xml:space="preserve"> group by </w:t>
      </w:r>
      <w:r w:rsidRPr="00D055F7">
        <w:rPr>
          <w:rFonts w:ascii="Courier New" w:eastAsia="宋体" w:hAnsi="Courier New" w:cs="Courier New"/>
          <w:color w:val="000000"/>
          <w:kern w:val="0"/>
          <w:sz w:val="18"/>
          <w:szCs w:val="18"/>
        </w:rPr>
        <w:t>的需求时，也可以考虑建立索引来达到直接排序和汇总的需求。</w:t>
      </w:r>
    </w:p>
    <w:p w:rsidR="00D055F7" w:rsidRPr="00D055F7" w:rsidRDefault="00D055F7" w:rsidP="00D055F7">
      <w:pPr>
        <w:pStyle w:val="a3"/>
        <w:spacing w:before="150" w:beforeAutospacing="0" w:after="0" w:afterAutospacing="0"/>
        <w:rPr>
          <w:rFonts w:ascii="Arial" w:hAnsi="Arial" w:cs="Arial"/>
          <w:color w:val="333333"/>
          <w:sz w:val="21"/>
          <w:szCs w:val="21"/>
        </w:rPr>
      </w:pPr>
    </w:p>
    <w:p w:rsidR="0020212F" w:rsidRDefault="0020212F" w:rsidP="0020212F">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9.</w:t>
      </w:r>
      <w:r>
        <w:rPr>
          <w:rFonts w:ascii="Arial" w:hAnsi="Arial" w:cs="Arial"/>
          <w:b w:val="0"/>
          <w:bCs w:val="0"/>
          <w:color w:val="333333"/>
          <w:sz w:val="30"/>
          <w:szCs w:val="30"/>
        </w:rPr>
        <w:t>缓存</w:t>
      </w:r>
    </w:p>
    <w:p w:rsidR="0020212F" w:rsidRDefault="0020212F" w:rsidP="0020212F">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my.cnf</w:t>
      </w:r>
      <w:r>
        <w:rPr>
          <w:rFonts w:ascii="Arial" w:hAnsi="Arial" w:cs="Arial"/>
          <w:color w:val="333333"/>
          <w:sz w:val="21"/>
          <w:szCs w:val="21"/>
        </w:rPr>
        <w:t>加入以下配置，重启</w:t>
      </w:r>
      <w:r>
        <w:rPr>
          <w:rFonts w:ascii="Arial" w:hAnsi="Arial" w:cs="Arial"/>
          <w:color w:val="333333"/>
          <w:sz w:val="21"/>
          <w:szCs w:val="21"/>
        </w:rPr>
        <w:t>Mysql</w:t>
      </w:r>
      <w:r>
        <w:rPr>
          <w:rFonts w:ascii="Arial" w:hAnsi="Arial" w:cs="Arial"/>
          <w:color w:val="333333"/>
          <w:sz w:val="21"/>
          <w:szCs w:val="21"/>
        </w:rPr>
        <w:t>开启查询缓存</w:t>
      </w:r>
    </w:p>
    <w:p w:rsidR="0020212F" w:rsidRDefault="0020212F" w:rsidP="00DF01D9">
      <w:pPr>
        <w:pStyle w:val="a3"/>
        <w:numPr>
          <w:ilvl w:val="0"/>
          <w:numId w:val="9"/>
        </w:numPr>
        <w:spacing w:before="0" w:beforeAutospacing="0" w:after="0" w:afterAutospacing="0"/>
        <w:ind w:left="0"/>
        <w:rPr>
          <w:rFonts w:ascii="Arial" w:hAnsi="Arial" w:cs="Arial"/>
          <w:color w:val="333333"/>
          <w:sz w:val="21"/>
          <w:szCs w:val="21"/>
        </w:rPr>
      </w:pPr>
      <w:r>
        <w:rPr>
          <w:rFonts w:ascii="Arial" w:hAnsi="Arial" w:cs="Arial"/>
          <w:color w:val="333333"/>
          <w:sz w:val="21"/>
          <w:szCs w:val="21"/>
        </w:rPr>
        <w:t>query_cache_type=1</w:t>
      </w:r>
    </w:p>
    <w:p w:rsidR="0020212F" w:rsidRDefault="0020212F" w:rsidP="00DF01D9">
      <w:pPr>
        <w:pStyle w:val="a3"/>
        <w:numPr>
          <w:ilvl w:val="0"/>
          <w:numId w:val="9"/>
        </w:numPr>
        <w:spacing w:before="0" w:beforeAutospacing="0" w:after="0" w:afterAutospacing="0"/>
        <w:ind w:left="0"/>
        <w:rPr>
          <w:rFonts w:ascii="Arial" w:hAnsi="Arial" w:cs="Arial"/>
          <w:color w:val="333333"/>
          <w:sz w:val="21"/>
          <w:szCs w:val="21"/>
        </w:rPr>
      </w:pPr>
      <w:r>
        <w:rPr>
          <w:rFonts w:ascii="Arial" w:hAnsi="Arial" w:cs="Arial"/>
          <w:color w:val="333333"/>
          <w:sz w:val="21"/>
          <w:szCs w:val="21"/>
        </w:rPr>
        <w:t>query_cache_size=600000</w:t>
      </w:r>
    </w:p>
    <w:p w:rsidR="0020212F" w:rsidRDefault="0020212F" w:rsidP="0020212F">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Mysql</w:t>
      </w:r>
      <w:r>
        <w:rPr>
          <w:rFonts w:ascii="Arial" w:hAnsi="Arial" w:cs="Arial"/>
          <w:color w:val="333333"/>
          <w:sz w:val="21"/>
          <w:szCs w:val="21"/>
        </w:rPr>
        <w:t>执行以下命令也可以开启查询缓存</w:t>
      </w:r>
    </w:p>
    <w:p w:rsidR="0020212F" w:rsidRDefault="0020212F" w:rsidP="00DF01D9">
      <w:pPr>
        <w:pStyle w:val="a3"/>
        <w:numPr>
          <w:ilvl w:val="0"/>
          <w:numId w:val="10"/>
        </w:numPr>
        <w:spacing w:before="0" w:beforeAutospacing="0" w:after="0" w:afterAutospacing="0"/>
        <w:ind w:left="0"/>
        <w:rPr>
          <w:rFonts w:ascii="Arial" w:hAnsi="Arial" w:cs="Arial"/>
          <w:color w:val="333333"/>
          <w:sz w:val="21"/>
          <w:szCs w:val="21"/>
        </w:rPr>
      </w:pPr>
      <w:r>
        <w:rPr>
          <w:rStyle w:val="hljs-builtin"/>
          <w:rFonts w:ascii="Arial" w:hAnsi="Arial" w:cs="Arial"/>
          <w:color w:val="C18401"/>
          <w:sz w:val="21"/>
          <w:szCs w:val="21"/>
        </w:rPr>
        <w:t>set</w:t>
      </w:r>
      <w:r>
        <w:rPr>
          <w:rFonts w:ascii="Arial" w:hAnsi="Arial" w:cs="Arial"/>
          <w:color w:val="333333"/>
          <w:sz w:val="21"/>
          <w:szCs w:val="21"/>
        </w:rPr>
        <w:t> global query_cache_type=1;</w:t>
      </w:r>
    </w:p>
    <w:p w:rsidR="0020212F" w:rsidRDefault="0020212F" w:rsidP="00DF01D9">
      <w:pPr>
        <w:pStyle w:val="a3"/>
        <w:numPr>
          <w:ilvl w:val="0"/>
          <w:numId w:val="10"/>
        </w:numPr>
        <w:spacing w:before="0" w:beforeAutospacing="0" w:after="0" w:afterAutospacing="0"/>
        <w:ind w:left="0"/>
        <w:rPr>
          <w:rFonts w:ascii="Arial" w:hAnsi="Arial" w:cs="Arial"/>
          <w:color w:val="333333"/>
          <w:sz w:val="21"/>
          <w:szCs w:val="21"/>
        </w:rPr>
      </w:pPr>
      <w:r>
        <w:rPr>
          <w:rStyle w:val="hljs-builtin"/>
          <w:rFonts w:ascii="Arial" w:hAnsi="Arial" w:cs="Arial"/>
          <w:color w:val="C18401"/>
          <w:sz w:val="21"/>
          <w:szCs w:val="21"/>
        </w:rPr>
        <w:t>set</w:t>
      </w:r>
      <w:r>
        <w:rPr>
          <w:rFonts w:ascii="Arial" w:hAnsi="Arial" w:cs="Arial"/>
          <w:color w:val="333333"/>
          <w:sz w:val="21"/>
          <w:szCs w:val="21"/>
        </w:rPr>
        <w:t> global query_cache_size=600000;</w:t>
      </w:r>
    </w:p>
    <w:p w:rsidR="0020212F" w:rsidRDefault="0020212F" w:rsidP="0020212F">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如上，开启查询缓存后在同样的查询条件以及数据情况下，会直接在缓存中返回结果。这里的查询条件包括查询本身、当前要查询的数据库、客户端协议版本号等一些可能影响结果的信息。因此任何两个查询在任何字符上的不同都会导致缓存不命中。此外，如果查询中包含任何用户自定义函数、存储函数、用户变量、临时表、</w:t>
      </w:r>
      <w:r>
        <w:rPr>
          <w:rFonts w:ascii="Arial" w:hAnsi="Arial" w:cs="Arial"/>
          <w:color w:val="333333"/>
          <w:sz w:val="21"/>
          <w:szCs w:val="21"/>
        </w:rPr>
        <w:t>Mysql</w:t>
      </w:r>
      <w:r>
        <w:rPr>
          <w:rFonts w:ascii="Arial" w:hAnsi="Arial" w:cs="Arial"/>
          <w:color w:val="333333"/>
          <w:sz w:val="21"/>
          <w:szCs w:val="21"/>
        </w:rPr>
        <w:t>库中的系统表，其查询结果也不会被缓存。</w:t>
      </w:r>
    </w:p>
    <w:p w:rsidR="0020212F" w:rsidRDefault="0020212F" w:rsidP="0020212F">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缓存建立之后，</w:t>
      </w:r>
      <w:r>
        <w:rPr>
          <w:rFonts w:ascii="Arial" w:hAnsi="Arial" w:cs="Arial"/>
          <w:color w:val="333333"/>
          <w:sz w:val="21"/>
          <w:szCs w:val="21"/>
        </w:rPr>
        <w:t>Mysql</w:t>
      </w:r>
      <w:r>
        <w:rPr>
          <w:rFonts w:ascii="Arial" w:hAnsi="Arial" w:cs="Arial"/>
          <w:color w:val="333333"/>
          <w:sz w:val="21"/>
          <w:szCs w:val="21"/>
        </w:rPr>
        <w:t>的查询缓存系统会跟踪查询中涉及的每张表，如果这些表（数据或结构）发生变化，那么和这张表相关的所有缓存数据都将失效。</w:t>
      </w:r>
    </w:p>
    <w:p w:rsidR="0020212F" w:rsidRDefault="0020212F" w:rsidP="0020212F">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缓存虽然能够提升数据库的查询性能，但是缓存同时也带来了额外的开销，每次查询后都要做一次缓存操作，失效后还要销毁。</w:t>
      </w:r>
      <w:r>
        <w:rPr>
          <w:rFonts w:ascii="Arial" w:hAnsi="Arial" w:cs="Arial"/>
          <w:color w:val="333333"/>
          <w:sz w:val="21"/>
          <w:szCs w:val="21"/>
        </w:rPr>
        <w:t> </w:t>
      </w:r>
      <w:r>
        <w:rPr>
          <w:rFonts w:ascii="Arial" w:hAnsi="Arial" w:cs="Arial"/>
          <w:color w:val="333333"/>
          <w:sz w:val="21"/>
          <w:szCs w:val="21"/>
        </w:rPr>
        <w:t>因此，开启缓存查询要谨慎，尤其对于写密集的应用来说更是如此。如果开启，要注意合理控制缓存空间大小，一般来说其大小设置为几十</w:t>
      </w:r>
      <w:r>
        <w:rPr>
          <w:rFonts w:ascii="Arial" w:hAnsi="Arial" w:cs="Arial"/>
          <w:color w:val="333333"/>
          <w:sz w:val="21"/>
          <w:szCs w:val="21"/>
        </w:rPr>
        <w:t>MB</w:t>
      </w:r>
      <w:r>
        <w:rPr>
          <w:rFonts w:ascii="Arial" w:hAnsi="Arial" w:cs="Arial"/>
          <w:color w:val="333333"/>
          <w:sz w:val="21"/>
          <w:szCs w:val="21"/>
        </w:rPr>
        <w:t>比较合适。此外，还可以通过</w:t>
      </w:r>
      <w:r>
        <w:rPr>
          <w:rFonts w:ascii="Arial" w:hAnsi="Arial" w:cs="Arial"/>
          <w:color w:val="333333"/>
          <w:sz w:val="21"/>
          <w:szCs w:val="21"/>
        </w:rPr>
        <w:t>sql_cache</w:t>
      </w:r>
      <w:r>
        <w:rPr>
          <w:rFonts w:ascii="Arial" w:hAnsi="Arial" w:cs="Arial"/>
          <w:color w:val="333333"/>
          <w:sz w:val="21"/>
          <w:szCs w:val="21"/>
        </w:rPr>
        <w:t>和</w:t>
      </w:r>
      <w:r>
        <w:rPr>
          <w:rFonts w:ascii="Arial" w:hAnsi="Arial" w:cs="Arial"/>
          <w:color w:val="333333"/>
          <w:sz w:val="21"/>
          <w:szCs w:val="21"/>
        </w:rPr>
        <w:t>sql_no_cache</w:t>
      </w:r>
      <w:r>
        <w:rPr>
          <w:rFonts w:ascii="Arial" w:hAnsi="Arial" w:cs="Arial"/>
          <w:color w:val="333333"/>
          <w:sz w:val="21"/>
          <w:szCs w:val="21"/>
        </w:rPr>
        <w:t>来控制某个查询语句是否需要缓存：</w:t>
      </w:r>
    </w:p>
    <w:p w:rsidR="0020212F" w:rsidRDefault="0020212F" w:rsidP="0020212F">
      <w:pPr>
        <w:pStyle w:val="HTML0"/>
        <w:spacing w:before="150"/>
        <w:rPr>
          <w:color w:val="333333"/>
          <w:sz w:val="21"/>
          <w:szCs w:val="21"/>
        </w:rPr>
      </w:pPr>
      <w:r>
        <w:rPr>
          <w:rStyle w:val="HTML"/>
          <w:rFonts w:ascii="Courier New" w:hAnsi="Courier New" w:cs="Courier New"/>
          <w:color w:val="333333"/>
        </w:rPr>
        <w:t>select sql_no_cache count(*) from usr;</w:t>
      </w:r>
    </w:p>
    <w:p w:rsidR="008601F3" w:rsidRDefault="008601F3" w:rsidP="008601F3">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10.</w:t>
      </w:r>
      <w:r>
        <w:rPr>
          <w:rFonts w:ascii="Arial" w:hAnsi="Arial" w:cs="Arial"/>
          <w:b w:val="0"/>
          <w:bCs w:val="0"/>
          <w:color w:val="333333"/>
          <w:sz w:val="30"/>
          <w:szCs w:val="30"/>
        </w:rPr>
        <w:t>事务</w:t>
      </w:r>
    </w:p>
    <w:p w:rsidR="008601F3" w:rsidRDefault="008601F3" w:rsidP="008601F3">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关系性数据库需要遵循</w:t>
      </w:r>
      <w:r>
        <w:rPr>
          <w:rFonts w:ascii="Arial" w:hAnsi="Arial" w:cs="Arial"/>
          <w:color w:val="333333"/>
          <w:sz w:val="21"/>
          <w:szCs w:val="21"/>
        </w:rPr>
        <w:t>ACID</w:t>
      </w:r>
      <w:r>
        <w:rPr>
          <w:rFonts w:ascii="Arial" w:hAnsi="Arial" w:cs="Arial"/>
          <w:color w:val="333333"/>
          <w:sz w:val="21"/>
          <w:szCs w:val="21"/>
        </w:rPr>
        <w:t>规则，具体内容如下：</w:t>
      </w:r>
      <w:r>
        <w:rPr>
          <w:rFonts w:ascii="Arial" w:hAnsi="Arial" w:cs="Arial"/>
          <w:color w:val="333333"/>
          <w:sz w:val="21"/>
          <w:szCs w:val="21"/>
        </w:rPr>
        <w:t> </w:t>
      </w:r>
    </w:p>
    <w:p w:rsidR="008601F3" w:rsidRDefault="008601F3" w:rsidP="00DF01D9">
      <w:pPr>
        <w:pStyle w:val="a3"/>
        <w:numPr>
          <w:ilvl w:val="0"/>
          <w:numId w:val="11"/>
        </w:numPr>
        <w:spacing w:before="0" w:beforeAutospacing="0" w:after="0" w:afterAutospacing="0"/>
        <w:ind w:left="0"/>
        <w:rPr>
          <w:rFonts w:ascii="Arial" w:hAnsi="Arial" w:cs="Arial"/>
          <w:color w:val="333333"/>
          <w:sz w:val="21"/>
          <w:szCs w:val="21"/>
        </w:rPr>
      </w:pPr>
      <w:r>
        <w:rPr>
          <w:rFonts w:ascii="Arial" w:hAnsi="Arial" w:cs="Arial"/>
          <w:color w:val="333333"/>
          <w:sz w:val="21"/>
          <w:szCs w:val="21"/>
        </w:rPr>
        <w:t>原子性：</w:t>
      </w:r>
      <w:r>
        <w:rPr>
          <w:rFonts w:ascii="Arial" w:hAnsi="Arial" w:cs="Arial"/>
          <w:color w:val="333333"/>
          <w:sz w:val="21"/>
          <w:szCs w:val="21"/>
        </w:rPr>
        <w:t> </w:t>
      </w:r>
      <w:r>
        <w:rPr>
          <w:rFonts w:ascii="Arial" w:hAnsi="Arial" w:cs="Arial"/>
          <w:color w:val="333333"/>
          <w:sz w:val="21"/>
          <w:szCs w:val="21"/>
        </w:rPr>
        <w:t>事务是最小的执行单位，不允许分割。事务的原子性确保动作要么全部完成，要么完全不起作用；</w:t>
      </w:r>
    </w:p>
    <w:p w:rsidR="008601F3" w:rsidRDefault="008601F3" w:rsidP="00DF01D9">
      <w:pPr>
        <w:pStyle w:val="a3"/>
        <w:numPr>
          <w:ilvl w:val="0"/>
          <w:numId w:val="11"/>
        </w:numPr>
        <w:spacing w:before="0" w:beforeAutospacing="0" w:after="0" w:afterAutospacing="0"/>
        <w:ind w:left="0"/>
        <w:rPr>
          <w:rFonts w:ascii="Arial" w:hAnsi="Arial" w:cs="Arial"/>
          <w:color w:val="333333"/>
          <w:sz w:val="21"/>
          <w:szCs w:val="21"/>
        </w:rPr>
      </w:pPr>
      <w:r>
        <w:rPr>
          <w:rFonts w:ascii="Arial" w:hAnsi="Arial" w:cs="Arial"/>
          <w:color w:val="333333"/>
          <w:sz w:val="21"/>
          <w:szCs w:val="21"/>
        </w:rPr>
        <w:t>一致性：</w:t>
      </w:r>
      <w:r>
        <w:rPr>
          <w:rFonts w:ascii="Arial" w:hAnsi="Arial" w:cs="Arial"/>
          <w:color w:val="333333"/>
          <w:sz w:val="21"/>
          <w:szCs w:val="21"/>
        </w:rPr>
        <w:t> </w:t>
      </w:r>
      <w:r>
        <w:rPr>
          <w:rFonts w:ascii="Arial" w:hAnsi="Arial" w:cs="Arial"/>
          <w:color w:val="333333"/>
          <w:sz w:val="21"/>
          <w:szCs w:val="21"/>
        </w:rPr>
        <w:t>执行事务前后，数据保持一致；</w:t>
      </w:r>
    </w:p>
    <w:p w:rsidR="008601F3" w:rsidRDefault="008601F3" w:rsidP="00DF01D9">
      <w:pPr>
        <w:pStyle w:val="a3"/>
        <w:numPr>
          <w:ilvl w:val="0"/>
          <w:numId w:val="11"/>
        </w:numPr>
        <w:spacing w:before="0" w:beforeAutospacing="0" w:after="0" w:afterAutospacing="0"/>
        <w:ind w:left="0"/>
        <w:rPr>
          <w:rFonts w:ascii="Arial" w:hAnsi="Arial" w:cs="Arial"/>
          <w:color w:val="333333"/>
          <w:sz w:val="21"/>
          <w:szCs w:val="21"/>
        </w:rPr>
      </w:pPr>
      <w:r>
        <w:rPr>
          <w:rFonts w:ascii="Arial" w:hAnsi="Arial" w:cs="Arial"/>
          <w:color w:val="333333"/>
          <w:sz w:val="21"/>
          <w:szCs w:val="21"/>
        </w:rPr>
        <w:t>隔离性：</w:t>
      </w:r>
      <w:r>
        <w:rPr>
          <w:rFonts w:ascii="Arial" w:hAnsi="Arial" w:cs="Arial"/>
          <w:color w:val="333333"/>
          <w:sz w:val="21"/>
          <w:szCs w:val="21"/>
        </w:rPr>
        <w:t> </w:t>
      </w:r>
      <w:r>
        <w:rPr>
          <w:rFonts w:ascii="Arial" w:hAnsi="Arial" w:cs="Arial"/>
          <w:color w:val="333333"/>
          <w:sz w:val="21"/>
          <w:szCs w:val="21"/>
        </w:rPr>
        <w:t>并发访问数据库时，一个用户的事物不被其他事物所干扰，各并发事务之间数据库是独立的；</w:t>
      </w:r>
    </w:p>
    <w:p w:rsidR="008601F3" w:rsidRDefault="008601F3" w:rsidP="00DF01D9">
      <w:pPr>
        <w:pStyle w:val="a3"/>
        <w:numPr>
          <w:ilvl w:val="0"/>
          <w:numId w:val="11"/>
        </w:numPr>
        <w:spacing w:before="0" w:beforeAutospacing="0" w:after="0" w:afterAutospacing="0"/>
        <w:ind w:left="0"/>
        <w:rPr>
          <w:rFonts w:ascii="Arial" w:hAnsi="Arial" w:cs="Arial"/>
          <w:color w:val="333333"/>
          <w:sz w:val="21"/>
          <w:szCs w:val="21"/>
        </w:rPr>
      </w:pPr>
      <w:r>
        <w:rPr>
          <w:rFonts w:ascii="Arial" w:hAnsi="Arial" w:cs="Arial"/>
          <w:color w:val="333333"/>
          <w:sz w:val="21"/>
          <w:szCs w:val="21"/>
        </w:rPr>
        <w:t>持久性</w:t>
      </w:r>
      <w:r>
        <w:rPr>
          <w:rFonts w:ascii="Arial" w:hAnsi="Arial" w:cs="Arial"/>
          <w:color w:val="333333"/>
          <w:sz w:val="21"/>
          <w:szCs w:val="21"/>
        </w:rPr>
        <w:t>: </w:t>
      </w:r>
      <w:r>
        <w:rPr>
          <w:rFonts w:ascii="Arial" w:hAnsi="Arial" w:cs="Arial"/>
          <w:color w:val="333333"/>
          <w:sz w:val="21"/>
          <w:szCs w:val="21"/>
        </w:rPr>
        <w:t>一个事务被提交之后。它对数据库中数据的改变是持久的，即使数据库</w:t>
      </w:r>
      <w:r>
        <w:rPr>
          <w:rFonts w:ascii="Arial" w:hAnsi="Arial" w:cs="Arial"/>
          <w:color w:val="333333"/>
          <w:sz w:val="21"/>
          <w:szCs w:val="21"/>
        </w:rPr>
        <w:t xml:space="preserve"> </w:t>
      </w:r>
      <w:r>
        <w:rPr>
          <w:rFonts w:ascii="Arial" w:hAnsi="Arial" w:cs="Arial"/>
          <w:color w:val="333333"/>
          <w:sz w:val="21"/>
          <w:szCs w:val="21"/>
        </w:rPr>
        <w:t>发生故障也不应该对其有任何影响</w:t>
      </w:r>
      <w:r>
        <w:rPr>
          <w:rFonts w:ascii="Arial" w:hAnsi="Arial" w:cs="Arial"/>
          <w:color w:val="333333"/>
          <w:sz w:val="21"/>
          <w:szCs w:val="21"/>
        </w:rPr>
        <w:t>.</w:t>
      </w:r>
    </w:p>
    <w:p w:rsidR="008601F3" w:rsidRDefault="008601F3" w:rsidP="008601F3">
      <w:pPr>
        <w:pStyle w:val="a3"/>
        <w:spacing w:before="150" w:beforeAutospacing="0" w:after="0" w:afterAutospacing="0"/>
        <w:rPr>
          <w:rFonts w:ascii="Arial" w:hAnsi="Arial" w:cs="Arial"/>
          <w:color w:val="333333"/>
          <w:sz w:val="21"/>
          <w:szCs w:val="21"/>
        </w:rPr>
      </w:pPr>
      <w:r>
        <w:rPr>
          <w:rStyle w:val="a4"/>
          <w:rFonts w:ascii="Arial" w:hAnsi="Arial" w:cs="Arial"/>
          <w:color w:val="333333"/>
          <w:sz w:val="21"/>
          <w:szCs w:val="21"/>
        </w:rPr>
        <w:t>事务的并发问题</w:t>
      </w:r>
    </w:p>
    <w:p w:rsidR="008601F3" w:rsidRDefault="008601F3" w:rsidP="008601F3">
      <w:pPr>
        <w:pStyle w:val="a3"/>
        <w:spacing w:before="150" w:beforeAutospacing="0" w:after="0" w:afterAutospacing="0"/>
        <w:rPr>
          <w:rFonts w:ascii="Arial" w:hAnsi="Arial" w:cs="Arial"/>
          <w:color w:val="333333"/>
          <w:sz w:val="21"/>
          <w:szCs w:val="21"/>
        </w:rPr>
      </w:pPr>
      <w:r>
        <w:rPr>
          <w:rFonts w:ascii="Arial" w:hAnsi="Arial" w:cs="Arial"/>
          <w:color w:val="000000"/>
          <w:sz w:val="21"/>
          <w:szCs w:val="21"/>
        </w:rPr>
        <w:t>       1</w:t>
      </w:r>
      <w:r>
        <w:rPr>
          <w:rFonts w:ascii="Arial" w:hAnsi="Arial" w:cs="Arial"/>
          <w:color w:val="000000"/>
          <w:sz w:val="21"/>
          <w:szCs w:val="21"/>
        </w:rPr>
        <w:t>、脏读：事务</w:t>
      </w:r>
      <w:r>
        <w:rPr>
          <w:rFonts w:ascii="Arial" w:hAnsi="Arial" w:cs="Arial"/>
          <w:color w:val="000000"/>
          <w:sz w:val="21"/>
          <w:szCs w:val="21"/>
        </w:rPr>
        <w:t>A</w:t>
      </w:r>
      <w:r>
        <w:rPr>
          <w:rFonts w:ascii="Arial" w:hAnsi="Arial" w:cs="Arial"/>
          <w:color w:val="000000"/>
          <w:sz w:val="21"/>
          <w:szCs w:val="21"/>
        </w:rPr>
        <w:t>读取了事务</w:t>
      </w:r>
      <w:r>
        <w:rPr>
          <w:rFonts w:ascii="Arial" w:hAnsi="Arial" w:cs="Arial"/>
          <w:color w:val="000000"/>
          <w:sz w:val="21"/>
          <w:szCs w:val="21"/>
        </w:rPr>
        <w:t>B</w:t>
      </w:r>
      <w:r>
        <w:rPr>
          <w:rFonts w:ascii="Arial" w:hAnsi="Arial" w:cs="Arial"/>
          <w:color w:val="000000"/>
          <w:sz w:val="21"/>
          <w:szCs w:val="21"/>
        </w:rPr>
        <w:t>更新的数据，然后</w:t>
      </w:r>
      <w:r>
        <w:rPr>
          <w:rFonts w:ascii="Arial" w:hAnsi="Arial" w:cs="Arial"/>
          <w:color w:val="000000"/>
          <w:sz w:val="21"/>
          <w:szCs w:val="21"/>
        </w:rPr>
        <w:t>B</w:t>
      </w:r>
      <w:r>
        <w:rPr>
          <w:rFonts w:ascii="Arial" w:hAnsi="Arial" w:cs="Arial"/>
          <w:color w:val="000000"/>
          <w:sz w:val="21"/>
          <w:szCs w:val="21"/>
        </w:rPr>
        <w:t>回滚操作，那么</w:t>
      </w:r>
      <w:r>
        <w:rPr>
          <w:rFonts w:ascii="Arial" w:hAnsi="Arial" w:cs="Arial"/>
          <w:color w:val="000000"/>
          <w:sz w:val="21"/>
          <w:szCs w:val="21"/>
        </w:rPr>
        <w:t>A</w:t>
      </w:r>
      <w:r>
        <w:rPr>
          <w:rFonts w:ascii="Arial" w:hAnsi="Arial" w:cs="Arial"/>
          <w:color w:val="000000"/>
          <w:sz w:val="21"/>
          <w:szCs w:val="21"/>
        </w:rPr>
        <w:t>读取到的数据是脏数据</w:t>
      </w:r>
    </w:p>
    <w:p w:rsidR="008601F3" w:rsidRDefault="008601F3" w:rsidP="008601F3">
      <w:pPr>
        <w:pStyle w:val="a3"/>
        <w:spacing w:before="150" w:beforeAutospacing="0" w:after="0" w:afterAutospacing="0"/>
        <w:rPr>
          <w:rFonts w:ascii="Arial" w:hAnsi="Arial" w:cs="Arial"/>
          <w:color w:val="333333"/>
          <w:sz w:val="21"/>
          <w:szCs w:val="21"/>
        </w:rPr>
      </w:pPr>
      <w:r>
        <w:rPr>
          <w:rFonts w:ascii="Arial" w:hAnsi="Arial" w:cs="Arial"/>
          <w:color w:val="000000"/>
          <w:sz w:val="21"/>
          <w:szCs w:val="21"/>
        </w:rPr>
        <w:t xml:space="preserve">　　</w:t>
      </w:r>
      <w:r>
        <w:rPr>
          <w:rFonts w:ascii="Arial" w:hAnsi="Arial" w:cs="Arial"/>
          <w:color w:val="000000"/>
          <w:sz w:val="21"/>
          <w:szCs w:val="21"/>
        </w:rPr>
        <w:t>2</w:t>
      </w:r>
      <w:r>
        <w:rPr>
          <w:rFonts w:ascii="Arial" w:hAnsi="Arial" w:cs="Arial"/>
          <w:color w:val="000000"/>
          <w:sz w:val="21"/>
          <w:szCs w:val="21"/>
        </w:rPr>
        <w:t>、不可重复读：事务</w:t>
      </w:r>
      <w:r>
        <w:rPr>
          <w:rFonts w:ascii="Arial" w:hAnsi="Arial" w:cs="Arial"/>
          <w:color w:val="000000"/>
          <w:sz w:val="21"/>
          <w:szCs w:val="21"/>
        </w:rPr>
        <w:t xml:space="preserve"> A </w:t>
      </w:r>
      <w:r>
        <w:rPr>
          <w:rFonts w:ascii="Arial" w:hAnsi="Arial" w:cs="Arial"/>
          <w:color w:val="000000"/>
          <w:sz w:val="21"/>
          <w:szCs w:val="21"/>
        </w:rPr>
        <w:t>多次读取同一数据，事务</w:t>
      </w:r>
      <w:r>
        <w:rPr>
          <w:rFonts w:ascii="Arial" w:hAnsi="Arial" w:cs="Arial"/>
          <w:color w:val="000000"/>
          <w:sz w:val="21"/>
          <w:szCs w:val="21"/>
        </w:rPr>
        <w:t xml:space="preserve"> B </w:t>
      </w:r>
      <w:r>
        <w:rPr>
          <w:rFonts w:ascii="Arial" w:hAnsi="Arial" w:cs="Arial"/>
          <w:color w:val="000000"/>
          <w:sz w:val="21"/>
          <w:szCs w:val="21"/>
        </w:rPr>
        <w:t>在事务</w:t>
      </w:r>
      <w:r>
        <w:rPr>
          <w:rFonts w:ascii="Arial" w:hAnsi="Arial" w:cs="Arial"/>
          <w:color w:val="000000"/>
          <w:sz w:val="21"/>
          <w:szCs w:val="21"/>
        </w:rPr>
        <w:t>A</w:t>
      </w:r>
      <w:r>
        <w:rPr>
          <w:rFonts w:ascii="Arial" w:hAnsi="Arial" w:cs="Arial"/>
          <w:color w:val="000000"/>
          <w:sz w:val="21"/>
          <w:szCs w:val="21"/>
        </w:rPr>
        <w:t>多次读取的过程中，对数据作了更新并提交，导致事务</w:t>
      </w:r>
      <w:r>
        <w:rPr>
          <w:rFonts w:ascii="Arial" w:hAnsi="Arial" w:cs="Arial"/>
          <w:color w:val="000000"/>
          <w:sz w:val="21"/>
          <w:szCs w:val="21"/>
        </w:rPr>
        <w:t>A</w:t>
      </w:r>
      <w:r>
        <w:rPr>
          <w:rFonts w:ascii="Arial" w:hAnsi="Arial" w:cs="Arial"/>
          <w:color w:val="000000"/>
          <w:sz w:val="21"/>
          <w:szCs w:val="21"/>
        </w:rPr>
        <w:t>多次读取同一数据时，结果</w:t>
      </w:r>
      <w:r>
        <w:rPr>
          <w:rFonts w:ascii="Arial" w:hAnsi="Arial" w:cs="Arial"/>
          <w:color w:val="000000"/>
          <w:sz w:val="21"/>
          <w:szCs w:val="21"/>
        </w:rPr>
        <w:t xml:space="preserve"> </w:t>
      </w:r>
      <w:r>
        <w:rPr>
          <w:rFonts w:ascii="Arial" w:hAnsi="Arial" w:cs="Arial"/>
          <w:color w:val="000000"/>
          <w:sz w:val="21"/>
          <w:szCs w:val="21"/>
        </w:rPr>
        <w:t>不一致。</w:t>
      </w:r>
    </w:p>
    <w:p w:rsidR="008601F3" w:rsidRDefault="008601F3" w:rsidP="008601F3">
      <w:pPr>
        <w:pStyle w:val="a3"/>
        <w:spacing w:before="150" w:beforeAutospacing="0" w:after="0" w:afterAutospacing="0"/>
        <w:rPr>
          <w:rFonts w:ascii="Arial" w:hAnsi="Arial" w:cs="Arial"/>
          <w:color w:val="333333"/>
          <w:sz w:val="21"/>
          <w:szCs w:val="21"/>
        </w:rPr>
      </w:pPr>
      <w:r>
        <w:rPr>
          <w:rFonts w:ascii="Arial" w:hAnsi="Arial" w:cs="Arial"/>
          <w:color w:val="000000"/>
          <w:sz w:val="21"/>
          <w:szCs w:val="21"/>
        </w:rPr>
        <w:t xml:space="preserve">　　</w:t>
      </w:r>
      <w:r>
        <w:rPr>
          <w:rFonts w:ascii="Arial" w:hAnsi="Arial" w:cs="Arial"/>
          <w:color w:val="000000"/>
          <w:sz w:val="21"/>
          <w:szCs w:val="21"/>
        </w:rPr>
        <w:t>3</w:t>
      </w:r>
      <w:r>
        <w:rPr>
          <w:rFonts w:ascii="Arial" w:hAnsi="Arial" w:cs="Arial"/>
          <w:color w:val="000000"/>
          <w:sz w:val="21"/>
          <w:szCs w:val="21"/>
        </w:rPr>
        <w:t>、幻读：系统管理员</w:t>
      </w:r>
      <w:r>
        <w:rPr>
          <w:rFonts w:ascii="Arial" w:hAnsi="Arial" w:cs="Arial"/>
          <w:color w:val="000000"/>
          <w:sz w:val="21"/>
          <w:szCs w:val="21"/>
        </w:rPr>
        <w:t>A</w:t>
      </w:r>
      <w:r>
        <w:rPr>
          <w:rFonts w:ascii="Arial" w:hAnsi="Arial" w:cs="Arial"/>
          <w:color w:val="000000"/>
          <w:sz w:val="21"/>
          <w:szCs w:val="21"/>
        </w:rPr>
        <w:t>将数据库中所有学生的成绩从具体分数改为</w:t>
      </w:r>
      <w:r>
        <w:rPr>
          <w:rFonts w:ascii="Arial" w:hAnsi="Arial" w:cs="Arial"/>
          <w:color w:val="000000"/>
          <w:sz w:val="21"/>
          <w:szCs w:val="21"/>
        </w:rPr>
        <w:t>ABCDE</w:t>
      </w:r>
      <w:r>
        <w:rPr>
          <w:rFonts w:ascii="Arial" w:hAnsi="Arial" w:cs="Arial"/>
          <w:color w:val="000000"/>
          <w:sz w:val="21"/>
          <w:szCs w:val="21"/>
        </w:rPr>
        <w:t>等级，但是系统管理员</w:t>
      </w:r>
      <w:r>
        <w:rPr>
          <w:rFonts w:ascii="Arial" w:hAnsi="Arial" w:cs="Arial"/>
          <w:color w:val="000000"/>
          <w:sz w:val="21"/>
          <w:szCs w:val="21"/>
        </w:rPr>
        <w:t>B</w:t>
      </w:r>
      <w:r>
        <w:rPr>
          <w:rFonts w:ascii="Arial" w:hAnsi="Arial" w:cs="Arial"/>
          <w:color w:val="000000"/>
          <w:sz w:val="21"/>
          <w:szCs w:val="21"/>
        </w:rPr>
        <w:t>就在这个时候插入了一条具体分数的记录，当系统管理员</w:t>
      </w:r>
      <w:r>
        <w:rPr>
          <w:rFonts w:ascii="Arial" w:hAnsi="Arial" w:cs="Arial"/>
          <w:color w:val="000000"/>
          <w:sz w:val="21"/>
          <w:szCs w:val="21"/>
        </w:rPr>
        <w:t>A</w:t>
      </w:r>
      <w:r>
        <w:rPr>
          <w:rFonts w:ascii="Arial" w:hAnsi="Arial" w:cs="Arial"/>
          <w:color w:val="000000"/>
          <w:sz w:val="21"/>
          <w:szCs w:val="21"/>
        </w:rPr>
        <w:t>改结束后发现还有一条记录没有改过来，就好像发生了幻觉一样，这就叫幻读。</w:t>
      </w:r>
    </w:p>
    <w:p w:rsidR="008601F3" w:rsidRDefault="008601F3" w:rsidP="008601F3">
      <w:pPr>
        <w:pStyle w:val="a3"/>
        <w:spacing w:before="150" w:beforeAutospacing="0" w:after="0" w:afterAutospacing="0"/>
        <w:rPr>
          <w:rFonts w:ascii="Arial" w:hAnsi="Arial" w:cs="Arial"/>
          <w:color w:val="333333"/>
          <w:sz w:val="21"/>
          <w:szCs w:val="21"/>
        </w:rPr>
      </w:pPr>
      <w:r>
        <w:rPr>
          <w:rFonts w:ascii="Arial" w:hAnsi="Arial" w:cs="Arial"/>
          <w:color w:val="000000"/>
          <w:sz w:val="21"/>
          <w:szCs w:val="21"/>
        </w:rPr>
        <w:t>小结：不可重复读的和幻读很容易混淆，不可重复读侧重于</w:t>
      </w:r>
      <w:r>
        <w:rPr>
          <w:rFonts w:ascii="Arial" w:hAnsi="Arial" w:cs="Arial"/>
          <w:color w:val="FF0000"/>
          <w:sz w:val="21"/>
          <w:szCs w:val="21"/>
        </w:rPr>
        <w:t>修改</w:t>
      </w:r>
      <w:r>
        <w:rPr>
          <w:rFonts w:ascii="Arial" w:hAnsi="Arial" w:cs="Arial"/>
          <w:color w:val="000000"/>
          <w:sz w:val="21"/>
          <w:szCs w:val="21"/>
        </w:rPr>
        <w:t>，幻读侧重于</w:t>
      </w:r>
      <w:r>
        <w:rPr>
          <w:rFonts w:ascii="Arial" w:hAnsi="Arial" w:cs="Arial"/>
          <w:color w:val="FF0000"/>
          <w:sz w:val="21"/>
          <w:szCs w:val="21"/>
        </w:rPr>
        <w:t>新增或删除</w:t>
      </w:r>
      <w:r>
        <w:rPr>
          <w:rFonts w:ascii="Arial" w:hAnsi="Arial" w:cs="Arial"/>
          <w:color w:val="000000"/>
          <w:sz w:val="21"/>
          <w:szCs w:val="21"/>
        </w:rPr>
        <w:t>。解决不可重复读的问题只需</w:t>
      </w:r>
      <w:r>
        <w:rPr>
          <w:rFonts w:ascii="Arial" w:hAnsi="Arial" w:cs="Arial"/>
          <w:color w:val="FF0000"/>
          <w:sz w:val="21"/>
          <w:szCs w:val="21"/>
        </w:rPr>
        <w:t>锁住满足条件的行</w:t>
      </w:r>
      <w:r>
        <w:rPr>
          <w:rFonts w:ascii="Arial" w:hAnsi="Arial" w:cs="Arial"/>
          <w:color w:val="000000"/>
          <w:sz w:val="21"/>
          <w:szCs w:val="21"/>
        </w:rPr>
        <w:t>，解决幻读需要</w:t>
      </w:r>
      <w:r>
        <w:rPr>
          <w:rFonts w:ascii="Arial" w:hAnsi="Arial" w:cs="Arial"/>
          <w:color w:val="FF0000"/>
          <w:sz w:val="21"/>
          <w:szCs w:val="21"/>
        </w:rPr>
        <w:t>锁表</w:t>
      </w:r>
      <w:r>
        <w:rPr>
          <w:rFonts w:ascii="Arial" w:hAnsi="Arial" w:cs="Arial"/>
          <w:color w:val="FF0000"/>
          <w:sz w:val="21"/>
          <w:szCs w:val="21"/>
        </w:rPr>
        <w:br/>
      </w:r>
      <w:r>
        <w:rPr>
          <w:rFonts w:ascii="Arial" w:hAnsi="Arial" w:cs="Arial"/>
          <w:color w:val="000000"/>
          <w:sz w:val="21"/>
          <w:szCs w:val="21"/>
        </w:rPr>
        <w:t>﻿</w:t>
      </w:r>
    </w:p>
    <w:p w:rsidR="008601F3" w:rsidRDefault="008601F3" w:rsidP="008601F3">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为了达到上述事务特性，数据库定义了几种不同的事务隔离级别：</w:t>
      </w:r>
    </w:p>
    <w:p w:rsidR="008601F3" w:rsidRDefault="008601F3" w:rsidP="008601F3">
      <w:pPr>
        <w:pStyle w:val="a3"/>
        <w:spacing w:before="150" w:beforeAutospacing="0" w:after="0" w:afterAutospacing="0"/>
        <w:rPr>
          <w:rFonts w:ascii="Arial" w:hAnsi="Arial" w:cs="Arial"/>
          <w:color w:val="333333"/>
          <w:sz w:val="21"/>
          <w:szCs w:val="21"/>
        </w:rPr>
      </w:pPr>
    </w:p>
    <w:p w:rsidR="008601F3" w:rsidRDefault="008601F3" w:rsidP="00DF01D9">
      <w:pPr>
        <w:pStyle w:val="a3"/>
        <w:numPr>
          <w:ilvl w:val="0"/>
          <w:numId w:val="12"/>
        </w:numPr>
        <w:spacing w:before="0" w:beforeAutospacing="0" w:after="0" w:afterAutospacing="0"/>
        <w:ind w:left="0"/>
        <w:rPr>
          <w:rFonts w:ascii="Arial" w:hAnsi="Arial" w:cs="Arial"/>
          <w:color w:val="333333"/>
          <w:sz w:val="21"/>
          <w:szCs w:val="21"/>
        </w:rPr>
      </w:pPr>
      <w:r>
        <w:rPr>
          <w:rFonts w:ascii="Arial" w:hAnsi="Arial" w:cs="Arial"/>
          <w:color w:val="333333"/>
          <w:sz w:val="21"/>
          <w:szCs w:val="21"/>
        </w:rPr>
        <w:t>READ_UNCOMMITTED</w:t>
      </w:r>
      <w:r>
        <w:rPr>
          <w:rFonts w:ascii="Arial" w:hAnsi="Arial" w:cs="Arial"/>
          <w:color w:val="333333"/>
          <w:sz w:val="21"/>
          <w:szCs w:val="21"/>
        </w:rPr>
        <w:t>（未授权读取）</w:t>
      </w:r>
      <w:r>
        <w:rPr>
          <w:rFonts w:ascii="Arial" w:hAnsi="Arial" w:cs="Arial"/>
          <w:color w:val="333333"/>
          <w:sz w:val="21"/>
          <w:szCs w:val="21"/>
        </w:rPr>
        <w:t>: </w:t>
      </w:r>
      <w:r>
        <w:rPr>
          <w:rFonts w:ascii="Arial" w:hAnsi="Arial" w:cs="Arial"/>
          <w:color w:val="333333"/>
          <w:sz w:val="21"/>
          <w:szCs w:val="21"/>
        </w:rPr>
        <w:t>最低的隔离级别，允许读取尚未提交的数据变更，可能会导致脏读、幻读或不可重复读</w:t>
      </w:r>
    </w:p>
    <w:p w:rsidR="008601F3" w:rsidRDefault="008601F3" w:rsidP="00DF01D9">
      <w:pPr>
        <w:pStyle w:val="a3"/>
        <w:numPr>
          <w:ilvl w:val="0"/>
          <w:numId w:val="12"/>
        </w:numPr>
        <w:spacing w:before="0" w:beforeAutospacing="0" w:after="0" w:afterAutospacing="0"/>
        <w:ind w:left="0"/>
        <w:rPr>
          <w:rFonts w:ascii="Arial" w:hAnsi="Arial" w:cs="Arial"/>
          <w:color w:val="333333"/>
          <w:sz w:val="21"/>
          <w:szCs w:val="21"/>
        </w:rPr>
      </w:pPr>
      <w:r>
        <w:rPr>
          <w:rFonts w:ascii="Arial" w:hAnsi="Arial" w:cs="Arial"/>
          <w:color w:val="333333"/>
          <w:sz w:val="21"/>
          <w:szCs w:val="21"/>
        </w:rPr>
        <w:t>READ_COMMITTED</w:t>
      </w:r>
      <w:r>
        <w:rPr>
          <w:rFonts w:ascii="Arial" w:hAnsi="Arial" w:cs="Arial"/>
          <w:color w:val="333333"/>
          <w:sz w:val="21"/>
          <w:szCs w:val="21"/>
        </w:rPr>
        <w:t>（授权读取）</w:t>
      </w:r>
      <w:r>
        <w:rPr>
          <w:rFonts w:ascii="Arial" w:hAnsi="Arial" w:cs="Arial"/>
          <w:color w:val="333333"/>
          <w:sz w:val="21"/>
          <w:szCs w:val="21"/>
        </w:rPr>
        <w:t>: </w:t>
      </w:r>
      <w:r>
        <w:rPr>
          <w:rFonts w:ascii="Arial" w:hAnsi="Arial" w:cs="Arial"/>
          <w:color w:val="333333"/>
          <w:sz w:val="21"/>
          <w:szCs w:val="21"/>
        </w:rPr>
        <w:t>允许读取并发事务已经提交的数据，可以阻止脏读，但是幻读或不可重复读仍有可能发生</w:t>
      </w:r>
    </w:p>
    <w:p w:rsidR="008601F3" w:rsidRDefault="008601F3" w:rsidP="008601F3">
      <w:pPr>
        <w:pStyle w:val="a3"/>
        <w:spacing w:before="0" w:beforeAutospacing="0" w:after="0" w:afterAutospacing="0"/>
        <w:rPr>
          <w:rFonts w:ascii="Arial" w:hAnsi="Arial" w:cs="Arial"/>
          <w:color w:val="333333"/>
          <w:sz w:val="21"/>
          <w:szCs w:val="21"/>
        </w:rPr>
      </w:pPr>
      <w:r>
        <w:rPr>
          <w:noProof/>
        </w:rPr>
        <w:drawing>
          <wp:inline distT="0" distB="0" distL="0" distR="0" wp14:anchorId="10EE8E63" wp14:editId="3CE4E351">
            <wp:extent cx="5274310" cy="17037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03705"/>
                    </a:xfrm>
                    <a:prstGeom prst="rect">
                      <a:avLst/>
                    </a:prstGeom>
                  </pic:spPr>
                </pic:pic>
              </a:graphicData>
            </a:graphic>
          </wp:inline>
        </w:drawing>
      </w:r>
    </w:p>
    <w:p w:rsidR="008601F3" w:rsidRDefault="008601F3" w:rsidP="00DF01D9">
      <w:pPr>
        <w:pStyle w:val="a3"/>
        <w:numPr>
          <w:ilvl w:val="0"/>
          <w:numId w:val="12"/>
        </w:numPr>
        <w:spacing w:before="0" w:beforeAutospacing="0" w:after="0" w:afterAutospacing="0"/>
        <w:ind w:left="0"/>
        <w:rPr>
          <w:rFonts w:ascii="Arial" w:hAnsi="Arial" w:cs="Arial"/>
          <w:color w:val="333333"/>
          <w:sz w:val="21"/>
          <w:szCs w:val="21"/>
        </w:rPr>
      </w:pPr>
      <w:r>
        <w:rPr>
          <w:rFonts w:ascii="Arial" w:hAnsi="Arial" w:cs="Arial"/>
          <w:color w:val="333333"/>
          <w:sz w:val="21"/>
          <w:szCs w:val="21"/>
        </w:rPr>
        <w:t>REPEATABLE_READ</w:t>
      </w:r>
      <w:r>
        <w:rPr>
          <w:rFonts w:ascii="Arial" w:hAnsi="Arial" w:cs="Arial"/>
          <w:color w:val="333333"/>
          <w:sz w:val="21"/>
          <w:szCs w:val="21"/>
        </w:rPr>
        <w:t>（可重复读）</w:t>
      </w:r>
      <w:r>
        <w:rPr>
          <w:rFonts w:ascii="Arial" w:hAnsi="Arial" w:cs="Arial"/>
          <w:color w:val="333333"/>
          <w:sz w:val="21"/>
          <w:szCs w:val="21"/>
        </w:rPr>
        <w:t>: </w:t>
      </w:r>
      <w:r>
        <w:rPr>
          <w:rFonts w:ascii="Arial" w:hAnsi="Arial" w:cs="Arial"/>
          <w:color w:val="333333"/>
          <w:sz w:val="21"/>
          <w:szCs w:val="21"/>
        </w:rPr>
        <w:t>对同一字段的多次读取结果都是一致的，除非数据是被本身事务自己所修改，可以阻止脏读和不可重复读，但幻读仍有可能发生。</w:t>
      </w:r>
    </w:p>
    <w:p w:rsidR="008601F3" w:rsidRDefault="008601F3" w:rsidP="00DF01D9">
      <w:pPr>
        <w:pStyle w:val="a3"/>
        <w:numPr>
          <w:ilvl w:val="0"/>
          <w:numId w:val="12"/>
        </w:numPr>
        <w:spacing w:before="0" w:beforeAutospacing="0" w:after="0" w:afterAutospacing="0"/>
        <w:ind w:left="0"/>
        <w:rPr>
          <w:rFonts w:ascii="Arial" w:hAnsi="Arial" w:cs="Arial"/>
          <w:color w:val="333333"/>
          <w:sz w:val="21"/>
          <w:szCs w:val="21"/>
        </w:rPr>
      </w:pPr>
      <w:r>
        <w:rPr>
          <w:rFonts w:ascii="Arial" w:hAnsi="Arial" w:cs="Arial"/>
          <w:color w:val="333333"/>
          <w:sz w:val="21"/>
          <w:szCs w:val="21"/>
        </w:rPr>
        <w:t>SERIALIZABLE</w:t>
      </w:r>
      <w:r>
        <w:rPr>
          <w:rFonts w:ascii="Arial" w:hAnsi="Arial" w:cs="Arial"/>
          <w:color w:val="333333"/>
          <w:sz w:val="21"/>
          <w:szCs w:val="21"/>
        </w:rPr>
        <w:t>（串行）</w:t>
      </w:r>
      <w:r>
        <w:rPr>
          <w:rFonts w:ascii="Arial" w:hAnsi="Arial" w:cs="Arial"/>
          <w:color w:val="333333"/>
          <w:sz w:val="21"/>
          <w:szCs w:val="21"/>
        </w:rPr>
        <w:t>: </w:t>
      </w:r>
      <w:r>
        <w:rPr>
          <w:rFonts w:ascii="Arial" w:hAnsi="Arial" w:cs="Arial"/>
          <w:color w:val="333333"/>
          <w:sz w:val="21"/>
          <w:szCs w:val="21"/>
        </w:rPr>
        <w:t>最高的隔离级别，完全服从</w:t>
      </w:r>
      <w:r>
        <w:rPr>
          <w:rFonts w:ascii="Arial" w:hAnsi="Arial" w:cs="Arial"/>
          <w:color w:val="333333"/>
          <w:sz w:val="21"/>
          <w:szCs w:val="21"/>
        </w:rPr>
        <w:t>ACID</w:t>
      </w:r>
      <w:r>
        <w:rPr>
          <w:rFonts w:ascii="Arial" w:hAnsi="Arial" w:cs="Arial"/>
          <w:color w:val="333333"/>
          <w:sz w:val="21"/>
          <w:szCs w:val="21"/>
        </w:rPr>
        <w:t>的隔离级别。所有的事务依次逐个执行，这样事务之间就完全不可能产生干扰，也就是说，该级别可以防止脏读、不可重复读以及幻读。但是这将严重影响程序的性能。通常情况下也不会用到该级别。</w:t>
      </w:r>
    </w:p>
    <w:p w:rsidR="008601F3" w:rsidRDefault="008601F3" w:rsidP="008601F3">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这里需要注意的是：</w:t>
      </w:r>
      <w:r>
        <w:rPr>
          <w:rFonts w:ascii="Arial" w:hAnsi="Arial" w:cs="Arial"/>
          <w:color w:val="333333"/>
          <w:sz w:val="21"/>
          <w:szCs w:val="21"/>
        </w:rPr>
        <w:t xml:space="preserve">Mysql </w:t>
      </w:r>
      <w:r>
        <w:rPr>
          <w:rFonts w:ascii="Arial" w:hAnsi="Arial" w:cs="Arial"/>
          <w:color w:val="333333"/>
          <w:sz w:val="21"/>
          <w:szCs w:val="21"/>
        </w:rPr>
        <w:t>默认采用的</w:t>
      </w:r>
      <w:r>
        <w:rPr>
          <w:rFonts w:ascii="Arial" w:hAnsi="Arial" w:cs="Arial"/>
          <w:color w:val="333333"/>
          <w:sz w:val="21"/>
          <w:szCs w:val="21"/>
        </w:rPr>
        <w:t xml:space="preserve"> REPEATABLE_READ</w:t>
      </w:r>
      <w:r>
        <w:rPr>
          <w:rFonts w:ascii="Arial" w:hAnsi="Arial" w:cs="Arial"/>
          <w:color w:val="333333"/>
          <w:sz w:val="21"/>
          <w:szCs w:val="21"/>
        </w:rPr>
        <w:t>隔离级别</w:t>
      </w:r>
      <w:r>
        <w:rPr>
          <w:rFonts w:ascii="Arial" w:hAnsi="Arial" w:cs="Arial"/>
          <w:color w:val="333333"/>
          <w:sz w:val="21"/>
          <w:szCs w:val="21"/>
        </w:rPr>
        <w:t xml:space="preserve"> Oracle </w:t>
      </w:r>
      <w:r>
        <w:rPr>
          <w:rFonts w:ascii="Arial" w:hAnsi="Arial" w:cs="Arial"/>
          <w:color w:val="333333"/>
          <w:sz w:val="21"/>
          <w:szCs w:val="21"/>
        </w:rPr>
        <w:t>默认采用的</w:t>
      </w:r>
      <w:r>
        <w:rPr>
          <w:rFonts w:ascii="Arial" w:hAnsi="Arial" w:cs="Arial"/>
          <w:color w:val="333333"/>
          <w:sz w:val="21"/>
          <w:szCs w:val="21"/>
        </w:rPr>
        <w:t xml:space="preserve"> READ_COMMITTED</w:t>
      </w:r>
      <w:r>
        <w:rPr>
          <w:rFonts w:ascii="Arial" w:hAnsi="Arial" w:cs="Arial"/>
          <w:color w:val="333333"/>
          <w:sz w:val="21"/>
          <w:szCs w:val="21"/>
        </w:rPr>
        <w:t>隔离级别</w:t>
      </w:r>
      <w:r>
        <w:rPr>
          <w:rFonts w:ascii="Arial" w:hAnsi="Arial" w:cs="Arial"/>
          <w:color w:val="333333"/>
          <w:sz w:val="21"/>
          <w:szCs w:val="21"/>
        </w:rPr>
        <w:t>.</w:t>
      </w:r>
    </w:p>
    <w:p w:rsidR="008601F3" w:rsidRDefault="008601F3" w:rsidP="008601F3">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事务隔离机制的实现基于锁机制和并发调度。其中并发调度使用的是</w:t>
      </w:r>
      <w:r>
        <w:rPr>
          <w:rFonts w:ascii="Arial" w:hAnsi="Arial" w:cs="Arial"/>
          <w:color w:val="333333"/>
          <w:sz w:val="21"/>
          <w:szCs w:val="21"/>
        </w:rPr>
        <w:t>MVVC</w:t>
      </w:r>
      <w:r>
        <w:rPr>
          <w:rFonts w:ascii="Arial" w:hAnsi="Arial" w:cs="Arial"/>
          <w:color w:val="333333"/>
          <w:sz w:val="21"/>
          <w:szCs w:val="21"/>
        </w:rPr>
        <w:t>（多版本并发控制），通过保存修改的旧版本信息来支持并发一致性读和回滚等特性。</w:t>
      </w:r>
    </w:p>
    <w:p w:rsidR="006A1E99" w:rsidRDefault="006A1E99" w:rsidP="006A1E99"/>
    <w:p w:rsidR="0061499E" w:rsidRDefault="0061499E" w:rsidP="0061499E">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12.</w:t>
      </w:r>
      <w:r>
        <w:rPr>
          <w:rFonts w:ascii="Arial" w:hAnsi="Arial" w:cs="Arial"/>
          <w:b w:val="0"/>
          <w:bCs w:val="0"/>
          <w:color w:val="333333"/>
          <w:sz w:val="30"/>
          <w:szCs w:val="30"/>
        </w:rPr>
        <w:t>大表优化</w:t>
      </w:r>
    </w:p>
    <w:p w:rsidR="0061499E" w:rsidRDefault="0061499E" w:rsidP="0061499E">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当</w:t>
      </w:r>
      <w:r>
        <w:rPr>
          <w:rFonts w:ascii="Arial" w:hAnsi="Arial" w:cs="Arial"/>
          <w:color w:val="333333"/>
          <w:sz w:val="21"/>
          <w:szCs w:val="21"/>
        </w:rPr>
        <w:t>MySQL</w:t>
      </w:r>
      <w:r>
        <w:rPr>
          <w:rFonts w:ascii="Arial" w:hAnsi="Arial" w:cs="Arial"/>
          <w:color w:val="333333"/>
          <w:sz w:val="21"/>
          <w:szCs w:val="21"/>
        </w:rPr>
        <w:t>单表记录数过大时，数据库的</w:t>
      </w:r>
      <w:r>
        <w:rPr>
          <w:rFonts w:ascii="Arial" w:hAnsi="Arial" w:cs="Arial"/>
          <w:color w:val="333333"/>
          <w:sz w:val="21"/>
          <w:szCs w:val="21"/>
        </w:rPr>
        <w:t>CRUD</w:t>
      </w:r>
      <w:r>
        <w:rPr>
          <w:rFonts w:ascii="Arial" w:hAnsi="Arial" w:cs="Arial"/>
          <w:color w:val="333333"/>
          <w:sz w:val="21"/>
          <w:szCs w:val="21"/>
        </w:rPr>
        <w:t>性能会明显下降，一些常见的优化措施如下：</w:t>
      </w:r>
    </w:p>
    <w:p w:rsidR="0061499E" w:rsidRDefault="0061499E" w:rsidP="00DF01D9">
      <w:pPr>
        <w:pStyle w:val="a3"/>
        <w:numPr>
          <w:ilvl w:val="0"/>
          <w:numId w:val="13"/>
        </w:numPr>
        <w:spacing w:before="0" w:beforeAutospacing="0" w:after="0" w:afterAutospacing="0"/>
        <w:ind w:left="0"/>
        <w:rPr>
          <w:rFonts w:ascii="Arial" w:hAnsi="Arial" w:cs="Arial"/>
          <w:color w:val="333333"/>
          <w:sz w:val="21"/>
          <w:szCs w:val="21"/>
        </w:rPr>
      </w:pPr>
      <w:r>
        <w:rPr>
          <w:rFonts w:ascii="Arial" w:hAnsi="Arial" w:cs="Arial"/>
          <w:color w:val="333333"/>
          <w:sz w:val="21"/>
          <w:szCs w:val="21"/>
        </w:rPr>
        <w:t>限定数据的范围：</w:t>
      </w:r>
      <w:r>
        <w:rPr>
          <w:rFonts w:ascii="Arial" w:hAnsi="Arial" w:cs="Arial"/>
          <w:color w:val="333333"/>
          <w:sz w:val="21"/>
          <w:szCs w:val="21"/>
        </w:rPr>
        <w:t> </w:t>
      </w:r>
      <w:r>
        <w:rPr>
          <w:rFonts w:ascii="Arial" w:hAnsi="Arial" w:cs="Arial"/>
          <w:color w:val="333333"/>
          <w:sz w:val="21"/>
          <w:szCs w:val="21"/>
        </w:rPr>
        <w:t>务必禁止不带任何限制数据范围条件的查询语句。比如：我们当用户在查询订单历史的时候，我们可以控制在一个月的范围内。；</w:t>
      </w:r>
    </w:p>
    <w:p w:rsidR="0061499E" w:rsidRDefault="0061499E" w:rsidP="00DF01D9">
      <w:pPr>
        <w:pStyle w:val="a3"/>
        <w:numPr>
          <w:ilvl w:val="0"/>
          <w:numId w:val="13"/>
        </w:numPr>
        <w:spacing w:before="0" w:beforeAutospacing="0" w:after="0" w:afterAutospacing="0"/>
        <w:ind w:left="0"/>
        <w:rPr>
          <w:rFonts w:ascii="Arial" w:hAnsi="Arial" w:cs="Arial"/>
          <w:color w:val="333333"/>
          <w:sz w:val="21"/>
          <w:szCs w:val="21"/>
        </w:rPr>
      </w:pPr>
      <w:r>
        <w:rPr>
          <w:rFonts w:ascii="Arial" w:hAnsi="Arial" w:cs="Arial"/>
          <w:color w:val="333333"/>
          <w:sz w:val="21"/>
          <w:szCs w:val="21"/>
        </w:rPr>
        <w:t>读</w:t>
      </w:r>
      <w:r>
        <w:rPr>
          <w:rFonts w:ascii="Arial" w:hAnsi="Arial" w:cs="Arial"/>
          <w:color w:val="333333"/>
          <w:sz w:val="21"/>
          <w:szCs w:val="21"/>
        </w:rPr>
        <w:t>/</w:t>
      </w:r>
      <w:r>
        <w:rPr>
          <w:rFonts w:ascii="Arial" w:hAnsi="Arial" w:cs="Arial"/>
          <w:color w:val="333333"/>
          <w:sz w:val="21"/>
          <w:szCs w:val="21"/>
        </w:rPr>
        <w:t>写分离：</w:t>
      </w:r>
      <w:r>
        <w:rPr>
          <w:rFonts w:ascii="Arial" w:hAnsi="Arial" w:cs="Arial"/>
          <w:color w:val="333333"/>
          <w:sz w:val="21"/>
          <w:szCs w:val="21"/>
        </w:rPr>
        <w:t> </w:t>
      </w:r>
      <w:r>
        <w:rPr>
          <w:rFonts w:ascii="Arial" w:hAnsi="Arial" w:cs="Arial"/>
          <w:color w:val="333333"/>
          <w:sz w:val="21"/>
          <w:szCs w:val="21"/>
        </w:rPr>
        <w:t>经典的数据库拆分方案，主库负责写，从库负责读；</w:t>
      </w:r>
    </w:p>
    <w:p w:rsidR="0061499E" w:rsidRDefault="0061499E" w:rsidP="00DF01D9">
      <w:pPr>
        <w:pStyle w:val="a3"/>
        <w:numPr>
          <w:ilvl w:val="0"/>
          <w:numId w:val="13"/>
        </w:numPr>
        <w:spacing w:before="0" w:beforeAutospacing="0" w:after="0" w:afterAutospacing="0"/>
        <w:ind w:left="0"/>
        <w:rPr>
          <w:rFonts w:ascii="Arial" w:hAnsi="Arial" w:cs="Arial"/>
          <w:color w:val="333333"/>
          <w:sz w:val="21"/>
          <w:szCs w:val="21"/>
        </w:rPr>
      </w:pPr>
      <w:r>
        <w:rPr>
          <w:rFonts w:ascii="Arial" w:hAnsi="Arial" w:cs="Arial"/>
          <w:color w:val="333333"/>
          <w:sz w:val="21"/>
          <w:szCs w:val="21"/>
        </w:rPr>
        <w:t>缓存：</w:t>
      </w:r>
      <w:r>
        <w:rPr>
          <w:rFonts w:ascii="Arial" w:hAnsi="Arial" w:cs="Arial"/>
          <w:color w:val="333333"/>
          <w:sz w:val="21"/>
          <w:szCs w:val="21"/>
        </w:rPr>
        <w:t> </w:t>
      </w:r>
      <w:r>
        <w:rPr>
          <w:rFonts w:ascii="Arial" w:hAnsi="Arial" w:cs="Arial"/>
          <w:color w:val="333333"/>
          <w:sz w:val="21"/>
          <w:szCs w:val="21"/>
        </w:rPr>
        <w:t>使用</w:t>
      </w:r>
      <w:r>
        <w:rPr>
          <w:rFonts w:ascii="Arial" w:hAnsi="Arial" w:cs="Arial"/>
          <w:color w:val="333333"/>
          <w:sz w:val="21"/>
          <w:szCs w:val="21"/>
        </w:rPr>
        <w:t>MySQL</w:t>
      </w:r>
      <w:r>
        <w:rPr>
          <w:rFonts w:ascii="Arial" w:hAnsi="Arial" w:cs="Arial"/>
          <w:color w:val="333333"/>
          <w:sz w:val="21"/>
          <w:szCs w:val="21"/>
        </w:rPr>
        <w:t>的缓存，另外对重量级、更新少的数据可以考虑使用应用级别的缓存；</w:t>
      </w:r>
    </w:p>
    <w:p w:rsidR="0061499E" w:rsidRDefault="0061499E" w:rsidP="00DF01D9">
      <w:pPr>
        <w:pStyle w:val="a3"/>
        <w:numPr>
          <w:ilvl w:val="0"/>
          <w:numId w:val="13"/>
        </w:numPr>
        <w:spacing w:before="0" w:beforeAutospacing="0" w:after="0" w:afterAutospacing="0"/>
        <w:ind w:left="0"/>
        <w:rPr>
          <w:rFonts w:ascii="Arial" w:hAnsi="Arial" w:cs="Arial"/>
          <w:color w:val="333333"/>
          <w:sz w:val="21"/>
          <w:szCs w:val="21"/>
        </w:rPr>
      </w:pPr>
      <w:r>
        <w:rPr>
          <w:rFonts w:ascii="Arial" w:hAnsi="Arial" w:cs="Arial"/>
          <w:color w:val="333333"/>
          <w:sz w:val="21"/>
          <w:szCs w:val="21"/>
        </w:rPr>
        <w:t>垂直分区：</w:t>
      </w:r>
    </w:p>
    <w:p w:rsidR="0061499E" w:rsidRDefault="0061499E" w:rsidP="0061499E">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根据数据库里面数据表的相关性进行拆分。</w:t>
      </w:r>
      <w:r>
        <w:rPr>
          <w:rFonts w:ascii="Arial" w:hAnsi="Arial" w:cs="Arial"/>
          <w:color w:val="333333"/>
          <w:sz w:val="21"/>
          <w:szCs w:val="21"/>
        </w:rPr>
        <w:t> </w:t>
      </w:r>
      <w:r>
        <w:rPr>
          <w:rFonts w:ascii="Arial" w:hAnsi="Arial" w:cs="Arial"/>
          <w:color w:val="333333"/>
          <w:sz w:val="21"/>
          <w:szCs w:val="21"/>
        </w:rPr>
        <w:t>例如，用户表中既有用户的登录信息又有用户的基本信息，可以将用户表拆分成两个单独的表，甚至放到单独的库做分库。</w:t>
      </w:r>
    </w:p>
    <w:p w:rsidR="0061499E" w:rsidRDefault="0061499E" w:rsidP="0061499E">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简单来说垂直拆分是指数据表列的拆分，把一张列比较多的表拆分为多张表。</w:t>
      </w:r>
      <w:r>
        <w:rPr>
          <w:rFonts w:ascii="Arial" w:hAnsi="Arial" w:cs="Arial"/>
          <w:color w:val="333333"/>
          <w:sz w:val="21"/>
          <w:szCs w:val="21"/>
        </w:rPr>
        <w:t> </w:t>
      </w:r>
      <w:r>
        <w:rPr>
          <w:rFonts w:ascii="Arial" w:hAnsi="Arial" w:cs="Arial"/>
          <w:color w:val="333333"/>
          <w:sz w:val="21"/>
          <w:szCs w:val="21"/>
        </w:rPr>
        <w:t>如下图所示，这样来说大家应该就更容易理解了</w:t>
      </w:r>
    </w:p>
    <w:p w:rsidR="0061499E" w:rsidRDefault="0061499E" w:rsidP="0061499E">
      <w:pPr>
        <w:pStyle w:val="a3"/>
        <w:spacing w:before="150" w:beforeAutospacing="0" w:after="0" w:afterAutospacing="0"/>
        <w:rPr>
          <w:rFonts w:ascii="Arial" w:hAnsi="Arial" w:cs="Arial"/>
          <w:color w:val="333333"/>
          <w:sz w:val="21"/>
          <w:szCs w:val="21"/>
        </w:rPr>
      </w:pPr>
      <w:r>
        <w:rPr>
          <w:noProof/>
        </w:rPr>
        <w:drawing>
          <wp:inline distT="0" distB="0" distL="0" distR="0" wp14:anchorId="295742B1" wp14:editId="7962DCBC">
            <wp:extent cx="5274310" cy="160591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05915"/>
                    </a:xfrm>
                    <a:prstGeom prst="rect">
                      <a:avLst/>
                    </a:prstGeom>
                  </pic:spPr>
                </pic:pic>
              </a:graphicData>
            </a:graphic>
          </wp:inline>
        </w:drawing>
      </w:r>
    </w:p>
    <w:p w:rsidR="0061499E" w:rsidRDefault="0061499E" w:rsidP="0061499E">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垂直拆分的优点：</w:t>
      </w:r>
      <w:r>
        <w:rPr>
          <w:rFonts w:ascii="Arial" w:hAnsi="Arial" w:cs="Arial"/>
          <w:color w:val="333333"/>
          <w:sz w:val="21"/>
          <w:szCs w:val="21"/>
        </w:rPr>
        <w:t> </w:t>
      </w:r>
      <w:r>
        <w:rPr>
          <w:rFonts w:ascii="Arial" w:hAnsi="Arial" w:cs="Arial"/>
          <w:color w:val="333333"/>
          <w:sz w:val="21"/>
          <w:szCs w:val="21"/>
        </w:rPr>
        <w:t>可以使得行数据变小，在查询时减少读取的</w:t>
      </w:r>
      <w:r>
        <w:rPr>
          <w:rFonts w:ascii="Arial" w:hAnsi="Arial" w:cs="Arial"/>
          <w:color w:val="333333"/>
          <w:sz w:val="21"/>
          <w:szCs w:val="21"/>
        </w:rPr>
        <w:t>Block</w:t>
      </w:r>
      <w:r>
        <w:rPr>
          <w:rFonts w:ascii="Arial" w:hAnsi="Arial" w:cs="Arial"/>
          <w:color w:val="333333"/>
          <w:sz w:val="21"/>
          <w:szCs w:val="21"/>
        </w:rPr>
        <w:t>数，减少</w:t>
      </w:r>
      <w:r>
        <w:rPr>
          <w:rFonts w:ascii="Arial" w:hAnsi="Arial" w:cs="Arial"/>
          <w:color w:val="333333"/>
          <w:sz w:val="21"/>
          <w:szCs w:val="21"/>
        </w:rPr>
        <w:t>I/O</w:t>
      </w:r>
      <w:r>
        <w:rPr>
          <w:rFonts w:ascii="Arial" w:hAnsi="Arial" w:cs="Arial"/>
          <w:color w:val="333333"/>
          <w:sz w:val="21"/>
          <w:szCs w:val="21"/>
        </w:rPr>
        <w:t>次数。此外，垂直分区可以简化表的结构，易于维护。</w:t>
      </w:r>
    </w:p>
    <w:p w:rsidR="0061499E" w:rsidRDefault="0061499E" w:rsidP="0061499E">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垂直拆分的缺点：</w:t>
      </w:r>
      <w:r>
        <w:rPr>
          <w:rFonts w:ascii="Arial" w:hAnsi="Arial" w:cs="Arial"/>
          <w:color w:val="333333"/>
          <w:sz w:val="21"/>
          <w:szCs w:val="21"/>
        </w:rPr>
        <w:t> </w:t>
      </w:r>
      <w:r>
        <w:rPr>
          <w:rFonts w:ascii="Arial" w:hAnsi="Arial" w:cs="Arial"/>
          <w:color w:val="333333"/>
          <w:sz w:val="21"/>
          <w:szCs w:val="21"/>
        </w:rPr>
        <w:t>主键会出现冗余，需要管理冗余列，并会引起</w:t>
      </w:r>
      <w:r>
        <w:rPr>
          <w:rFonts w:ascii="Arial" w:hAnsi="Arial" w:cs="Arial"/>
          <w:color w:val="333333"/>
          <w:sz w:val="21"/>
          <w:szCs w:val="21"/>
        </w:rPr>
        <w:t>Join</w:t>
      </w:r>
      <w:r>
        <w:rPr>
          <w:rFonts w:ascii="Arial" w:hAnsi="Arial" w:cs="Arial"/>
          <w:color w:val="333333"/>
          <w:sz w:val="21"/>
          <w:szCs w:val="21"/>
        </w:rPr>
        <w:t>操作，可以通过在应用层进行</w:t>
      </w:r>
      <w:r>
        <w:rPr>
          <w:rFonts w:ascii="Arial" w:hAnsi="Arial" w:cs="Arial"/>
          <w:color w:val="333333"/>
          <w:sz w:val="21"/>
          <w:szCs w:val="21"/>
        </w:rPr>
        <w:t>Join</w:t>
      </w:r>
      <w:r>
        <w:rPr>
          <w:rFonts w:ascii="Arial" w:hAnsi="Arial" w:cs="Arial"/>
          <w:color w:val="333333"/>
          <w:sz w:val="21"/>
          <w:szCs w:val="21"/>
        </w:rPr>
        <w:t>来解决。此外，垂直分区会让事务变得更加复杂；</w:t>
      </w:r>
    </w:p>
    <w:p w:rsidR="0061499E" w:rsidRDefault="0061499E" w:rsidP="0061499E">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       5. </w:t>
      </w:r>
      <w:r>
        <w:rPr>
          <w:rFonts w:ascii="Arial" w:hAnsi="Arial" w:cs="Arial"/>
          <w:color w:val="333333"/>
          <w:sz w:val="21"/>
          <w:szCs w:val="21"/>
        </w:rPr>
        <w:t>水平分区：</w:t>
      </w:r>
    </w:p>
    <w:p w:rsidR="0061499E" w:rsidRDefault="0061499E" w:rsidP="0061499E">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保持数据表结构不变，通过某种策略存储数据分片。这样每一片数据分散到不同的表或者库中，达到了分布式的目的。</w:t>
      </w:r>
      <w:r>
        <w:rPr>
          <w:rFonts w:ascii="Arial" w:hAnsi="Arial" w:cs="Arial"/>
          <w:color w:val="333333"/>
          <w:sz w:val="21"/>
          <w:szCs w:val="21"/>
        </w:rPr>
        <w:t xml:space="preserve"> </w:t>
      </w:r>
      <w:r>
        <w:rPr>
          <w:rFonts w:ascii="Arial" w:hAnsi="Arial" w:cs="Arial"/>
          <w:color w:val="333333"/>
          <w:sz w:val="21"/>
          <w:szCs w:val="21"/>
        </w:rPr>
        <w:t>水平拆分可以支撑非常大的数据量。</w:t>
      </w:r>
    </w:p>
    <w:p w:rsidR="0061499E" w:rsidRDefault="0061499E" w:rsidP="0061499E">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水平拆分是指数据表行的拆分，表的行数超过</w:t>
      </w:r>
      <w:r>
        <w:rPr>
          <w:rFonts w:ascii="Arial" w:hAnsi="Arial" w:cs="Arial"/>
          <w:color w:val="333333"/>
          <w:sz w:val="21"/>
          <w:szCs w:val="21"/>
        </w:rPr>
        <w:t>200</w:t>
      </w:r>
      <w:r>
        <w:rPr>
          <w:rFonts w:ascii="Arial" w:hAnsi="Arial" w:cs="Arial"/>
          <w:color w:val="333333"/>
          <w:sz w:val="21"/>
          <w:szCs w:val="21"/>
        </w:rPr>
        <w:t>万行时，就会变慢，这时可以把一张的表的数据拆成多张表来存放。举个例子：我们可以将用户信息表拆分成多个用户信息表，这样就可以避免单一表数据量过大对性能造成影响。</w:t>
      </w:r>
    </w:p>
    <w:p w:rsidR="0061499E" w:rsidRDefault="0061499E" w:rsidP="0061499E">
      <w:pPr>
        <w:pStyle w:val="a3"/>
        <w:spacing w:before="150" w:beforeAutospacing="0" w:after="0" w:afterAutospacing="0"/>
        <w:rPr>
          <w:rFonts w:ascii="Arial" w:hAnsi="Arial" w:cs="Arial"/>
          <w:color w:val="333333"/>
          <w:sz w:val="21"/>
          <w:szCs w:val="21"/>
        </w:rPr>
      </w:pPr>
      <w:r>
        <w:rPr>
          <w:noProof/>
        </w:rPr>
        <w:drawing>
          <wp:inline distT="0" distB="0" distL="0" distR="0" wp14:anchorId="3F2C85E3" wp14:editId="2F3A1C20">
            <wp:extent cx="5274310" cy="206311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63115"/>
                    </a:xfrm>
                    <a:prstGeom prst="rect">
                      <a:avLst/>
                    </a:prstGeom>
                  </pic:spPr>
                </pic:pic>
              </a:graphicData>
            </a:graphic>
          </wp:inline>
        </w:drawing>
      </w:r>
    </w:p>
    <w:p w:rsidR="0061499E" w:rsidRPr="0061499E" w:rsidRDefault="0061499E" w:rsidP="0061499E">
      <w:pPr>
        <w:widowControl/>
        <w:spacing w:before="150"/>
        <w:jc w:val="left"/>
        <w:rPr>
          <w:rFonts w:ascii="Arial" w:eastAsia="宋体" w:hAnsi="Arial" w:cs="Arial"/>
          <w:color w:val="333333"/>
          <w:kern w:val="0"/>
          <w:szCs w:val="21"/>
        </w:rPr>
      </w:pPr>
      <w:r w:rsidRPr="0061499E">
        <w:rPr>
          <w:rFonts w:ascii="Arial" w:eastAsia="宋体" w:hAnsi="Arial" w:cs="Arial"/>
          <w:color w:val="333333"/>
          <w:kern w:val="0"/>
          <w:szCs w:val="21"/>
        </w:rPr>
        <w:t>水品拆分可以支持非常大的数据量。需要注意的一点是</w:t>
      </w:r>
      <w:r w:rsidRPr="0061499E">
        <w:rPr>
          <w:rFonts w:ascii="Arial" w:eastAsia="宋体" w:hAnsi="Arial" w:cs="Arial"/>
          <w:color w:val="333333"/>
          <w:kern w:val="0"/>
          <w:szCs w:val="21"/>
        </w:rPr>
        <w:t>:</w:t>
      </w:r>
      <w:r w:rsidRPr="0061499E">
        <w:rPr>
          <w:rFonts w:ascii="Arial" w:eastAsia="宋体" w:hAnsi="Arial" w:cs="Arial"/>
          <w:color w:val="333333"/>
          <w:kern w:val="0"/>
          <w:szCs w:val="21"/>
        </w:rPr>
        <w:t>分表仅仅是解决了单一表数据过大的问题，但由于表的数据还是在同一台机器上，其实对于提升</w:t>
      </w:r>
      <w:r w:rsidRPr="0061499E">
        <w:rPr>
          <w:rFonts w:ascii="Arial" w:eastAsia="宋体" w:hAnsi="Arial" w:cs="Arial"/>
          <w:color w:val="333333"/>
          <w:kern w:val="0"/>
          <w:szCs w:val="21"/>
        </w:rPr>
        <w:t xml:space="preserve">MySQL </w:t>
      </w:r>
      <w:r w:rsidRPr="0061499E">
        <w:rPr>
          <w:rFonts w:ascii="Arial" w:eastAsia="宋体" w:hAnsi="Arial" w:cs="Arial"/>
          <w:color w:val="333333"/>
          <w:kern w:val="0"/>
          <w:szCs w:val="21"/>
        </w:rPr>
        <w:t>并发能力没有什么意义，所以</w:t>
      </w:r>
      <w:r w:rsidRPr="0061499E">
        <w:rPr>
          <w:rFonts w:ascii="Arial" w:eastAsia="宋体" w:hAnsi="Arial" w:cs="Arial"/>
          <w:color w:val="333333"/>
          <w:kern w:val="0"/>
          <w:szCs w:val="21"/>
        </w:rPr>
        <w:t> </w:t>
      </w:r>
      <w:r w:rsidRPr="0061499E">
        <w:rPr>
          <w:rFonts w:ascii="Arial" w:eastAsia="宋体" w:hAnsi="Arial" w:cs="Arial"/>
          <w:color w:val="333333"/>
          <w:kern w:val="0"/>
          <w:szCs w:val="21"/>
        </w:rPr>
        <w:t>水品拆分最好分库</w:t>
      </w:r>
      <w:r w:rsidRPr="0061499E">
        <w:rPr>
          <w:rFonts w:ascii="Arial" w:eastAsia="宋体" w:hAnsi="Arial" w:cs="Arial"/>
          <w:color w:val="333333"/>
          <w:kern w:val="0"/>
          <w:szCs w:val="21"/>
        </w:rPr>
        <w:t> </w:t>
      </w:r>
      <w:r w:rsidRPr="0061499E">
        <w:rPr>
          <w:rFonts w:ascii="Arial" w:eastAsia="宋体" w:hAnsi="Arial" w:cs="Arial"/>
          <w:color w:val="333333"/>
          <w:kern w:val="0"/>
          <w:szCs w:val="21"/>
        </w:rPr>
        <w:t>。</w:t>
      </w:r>
    </w:p>
    <w:p w:rsidR="0061499E" w:rsidRPr="0061499E" w:rsidRDefault="0061499E" w:rsidP="0061499E">
      <w:pPr>
        <w:widowControl/>
        <w:spacing w:before="150"/>
        <w:jc w:val="left"/>
        <w:rPr>
          <w:rFonts w:ascii="Arial" w:eastAsia="宋体" w:hAnsi="Arial" w:cs="Arial"/>
          <w:color w:val="333333"/>
          <w:kern w:val="0"/>
          <w:szCs w:val="21"/>
        </w:rPr>
      </w:pPr>
      <w:r w:rsidRPr="0061499E">
        <w:rPr>
          <w:rFonts w:ascii="Arial" w:eastAsia="宋体" w:hAnsi="Arial" w:cs="Arial"/>
          <w:color w:val="333333"/>
          <w:kern w:val="0"/>
          <w:szCs w:val="21"/>
        </w:rPr>
        <w:t>水平拆分能够</w:t>
      </w:r>
      <w:r w:rsidRPr="0061499E">
        <w:rPr>
          <w:rFonts w:ascii="Arial" w:eastAsia="宋体" w:hAnsi="Arial" w:cs="Arial"/>
          <w:color w:val="333333"/>
          <w:kern w:val="0"/>
          <w:szCs w:val="21"/>
        </w:rPr>
        <w:t> </w:t>
      </w:r>
      <w:r w:rsidRPr="0061499E">
        <w:rPr>
          <w:rFonts w:ascii="Arial" w:eastAsia="宋体" w:hAnsi="Arial" w:cs="Arial"/>
          <w:color w:val="333333"/>
          <w:kern w:val="0"/>
          <w:szCs w:val="21"/>
        </w:rPr>
        <w:t>支持非常大的数据量存储，应用端改造也少，但</w:t>
      </w:r>
      <w:r w:rsidRPr="0061499E">
        <w:rPr>
          <w:rFonts w:ascii="Arial" w:eastAsia="宋体" w:hAnsi="Arial" w:cs="Arial"/>
          <w:color w:val="333333"/>
          <w:kern w:val="0"/>
          <w:szCs w:val="21"/>
        </w:rPr>
        <w:t> </w:t>
      </w:r>
      <w:r w:rsidRPr="0061499E">
        <w:rPr>
          <w:rFonts w:ascii="Arial" w:eastAsia="宋体" w:hAnsi="Arial" w:cs="Arial"/>
          <w:color w:val="333333"/>
          <w:kern w:val="0"/>
          <w:szCs w:val="21"/>
        </w:rPr>
        <w:t>分片事务难以解决</w:t>
      </w:r>
      <w:r w:rsidRPr="0061499E">
        <w:rPr>
          <w:rFonts w:ascii="Arial" w:eastAsia="宋体" w:hAnsi="Arial" w:cs="Arial"/>
          <w:color w:val="333333"/>
          <w:kern w:val="0"/>
          <w:szCs w:val="21"/>
        </w:rPr>
        <w:t> </w:t>
      </w:r>
      <w:r w:rsidRPr="0061499E">
        <w:rPr>
          <w:rFonts w:ascii="Arial" w:eastAsia="宋体" w:hAnsi="Arial" w:cs="Arial"/>
          <w:color w:val="333333"/>
          <w:kern w:val="0"/>
          <w:szCs w:val="21"/>
        </w:rPr>
        <w:t>，跨界点</w:t>
      </w:r>
      <w:r w:rsidRPr="0061499E">
        <w:rPr>
          <w:rFonts w:ascii="Arial" w:eastAsia="宋体" w:hAnsi="Arial" w:cs="Arial"/>
          <w:color w:val="333333"/>
          <w:kern w:val="0"/>
          <w:szCs w:val="21"/>
        </w:rPr>
        <w:t xml:space="preserve">Join </w:t>
      </w:r>
      <w:r w:rsidRPr="0061499E">
        <w:rPr>
          <w:rFonts w:ascii="Arial" w:eastAsia="宋体" w:hAnsi="Arial" w:cs="Arial"/>
          <w:color w:val="333333"/>
          <w:kern w:val="0"/>
          <w:szCs w:val="21"/>
        </w:rPr>
        <w:t>性能较差，逻辑复杂。《</w:t>
      </w:r>
      <w:r w:rsidRPr="0061499E">
        <w:rPr>
          <w:rFonts w:ascii="Arial" w:eastAsia="宋体" w:hAnsi="Arial" w:cs="Arial"/>
          <w:color w:val="333333"/>
          <w:kern w:val="0"/>
          <w:szCs w:val="21"/>
        </w:rPr>
        <w:t>Java</w:t>
      </w:r>
      <w:r w:rsidRPr="0061499E">
        <w:rPr>
          <w:rFonts w:ascii="Arial" w:eastAsia="宋体" w:hAnsi="Arial" w:cs="Arial"/>
          <w:color w:val="333333"/>
          <w:kern w:val="0"/>
          <w:szCs w:val="21"/>
        </w:rPr>
        <w:t>工程师修炼之道》的作者推荐</w:t>
      </w:r>
      <w:r w:rsidRPr="0061499E">
        <w:rPr>
          <w:rFonts w:ascii="Arial" w:eastAsia="宋体" w:hAnsi="Arial" w:cs="Arial"/>
          <w:color w:val="333333"/>
          <w:kern w:val="0"/>
          <w:szCs w:val="21"/>
        </w:rPr>
        <w:t> </w:t>
      </w:r>
      <w:r w:rsidRPr="0061499E">
        <w:rPr>
          <w:rFonts w:ascii="Arial" w:eastAsia="宋体" w:hAnsi="Arial" w:cs="Arial"/>
          <w:color w:val="333333"/>
          <w:kern w:val="0"/>
          <w:szCs w:val="21"/>
        </w:rPr>
        <w:t>尽量不要对数据进行分片，因为拆分会带来逻辑、部署、运维的各种复杂度</w:t>
      </w:r>
      <w:r w:rsidRPr="0061499E">
        <w:rPr>
          <w:rFonts w:ascii="Arial" w:eastAsia="宋体" w:hAnsi="Arial" w:cs="Arial"/>
          <w:color w:val="333333"/>
          <w:kern w:val="0"/>
          <w:szCs w:val="21"/>
        </w:rPr>
        <w:t> </w:t>
      </w:r>
      <w:r w:rsidRPr="0061499E">
        <w:rPr>
          <w:rFonts w:ascii="Arial" w:eastAsia="宋体" w:hAnsi="Arial" w:cs="Arial"/>
          <w:color w:val="333333"/>
          <w:kern w:val="0"/>
          <w:szCs w:val="21"/>
        </w:rPr>
        <w:t>，一般的数据表在优化得当的情况下支撑千万以下的数据量是没有太大问题的。如果实在要分片，尽量选择客户端分片架构，这样可以减少一次和中间件的网络</w:t>
      </w:r>
      <w:r w:rsidRPr="0061499E">
        <w:rPr>
          <w:rFonts w:ascii="Arial" w:eastAsia="宋体" w:hAnsi="Arial" w:cs="Arial"/>
          <w:color w:val="333333"/>
          <w:kern w:val="0"/>
          <w:szCs w:val="21"/>
        </w:rPr>
        <w:t xml:space="preserve"> I/O</w:t>
      </w:r>
      <w:r w:rsidRPr="0061499E">
        <w:rPr>
          <w:rFonts w:ascii="Arial" w:eastAsia="宋体" w:hAnsi="Arial" w:cs="Arial"/>
          <w:color w:val="333333"/>
          <w:kern w:val="0"/>
          <w:szCs w:val="21"/>
        </w:rPr>
        <w:t>。</w:t>
      </w:r>
    </w:p>
    <w:p w:rsidR="0061499E" w:rsidRPr="0061499E" w:rsidRDefault="0061499E" w:rsidP="0061499E">
      <w:pPr>
        <w:widowControl/>
        <w:spacing w:before="150"/>
        <w:jc w:val="left"/>
        <w:rPr>
          <w:rFonts w:ascii="Arial" w:eastAsia="宋体" w:hAnsi="Arial" w:cs="Arial"/>
          <w:color w:val="333333"/>
          <w:kern w:val="0"/>
          <w:szCs w:val="21"/>
        </w:rPr>
      </w:pPr>
      <w:r w:rsidRPr="0061499E">
        <w:rPr>
          <w:rFonts w:ascii="Arial" w:eastAsia="宋体" w:hAnsi="Arial" w:cs="Arial"/>
          <w:color w:val="333333"/>
          <w:kern w:val="0"/>
          <w:szCs w:val="21"/>
        </w:rPr>
        <w:t>下面补充一下数据库分片的两种常见方案：</w:t>
      </w:r>
    </w:p>
    <w:p w:rsidR="0061499E" w:rsidRPr="0061499E" w:rsidRDefault="0061499E" w:rsidP="00DF01D9">
      <w:pPr>
        <w:widowControl/>
        <w:numPr>
          <w:ilvl w:val="0"/>
          <w:numId w:val="14"/>
        </w:numPr>
        <w:ind w:left="0"/>
        <w:jc w:val="left"/>
        <w:rPr>
          <w:rFonts w:ascii="Arial" w:eastAsia="宋体" w:hAnsi="Arial" w:cs="Arial"/>
          <w:color w:val="333333"/>
          <w:kern w:val="0"/>
          <w:szCs w:val="21"/>
        </w:rPr>
      </w:pPr>
      <w:r w:rsidRPr="0061499E">
        <w:rPr>
          <w:rFonts w:ascii="Arial" w:eastAsia="宋体" w:hAnsi="Arial" w:cs="Arial"/>
          <w:color w:val="333333"/>
          <w:kern w:val="0"/>
          <w:szCs w:val="21"/>
        </w:rPr>
        <w:t>客户端代理：</w:t>
      </w:r>
      <w:r w:rsidRPr="0061499E">
        <w:rPr>
          <w:rFonts w:ascii="Arial" w:eastAsia="宋体" w:hAnsi="Arial" w:cs="Arial"/>
          <w:color w:val="333333"/>
          <w:kern w:val="0"/>
          <w:szCs w:val="21"/>
        </w:rPr>
        <w:t> </w:t>
      </w:r>
      <w:r w:rsidRPr="0061499E">
        <w:rPr>
          <w:rFonts w:ascii="Arial" w:eastAsia="宋体" w:hAnsi="Arial" w:cs="Arial"/>
          <w:color w:val="333333"/>
          <w:kern w:val="0"/>
          <w:szCs w:val="21"/>
        </w:rPr>
        <w:t>分片逻辑在应用端，封装在</w:t>
      </w:r>
      <w:r w:rsidRPr="0061499E">
        <w:rPr>
          <w:rFonts w:ascii="Arial" w:eastAsia="宋体" w:hAnsi="Arial" w:cs="Arial"/>
          <w:color w:val="333333"/>
          <w:kern w:val="0"/>
          <w:szCs w:val="21"/>
        </w:rPr>
        <w:t>jar</w:t>
      </w:r>
      <w:r w:rsidRPr="0061499E">
        <w:rPr>
          <w:rFonts w:ascii="Arial" w:eastAsia="宋体" w:hAnsi="Arial" w:cs="Arial"/>
          <w:color w:val="333333"/>
          <w:kern w:val="0"/>
          <w:szCs w:val="21"/>
        </w:rPr>
        <w:t>包中，通过修改或者封装</w:t>
      </w:r>
      <w:r w:rsidRPr="0061499E">
        <w:rPr>
          <w:rFonts w:ascii="Arial" w:eastAsia="宋体" w:hAnsi="Arial" w:cs="Arial"/>
          <w:color w:val="333333"/>
          <w:kern w:val="0"/>
          <w:szCs w:val="21"/>
        </w:rPr>
        <w:t>JDBC</w:t>
      </w:r>
      <w:r w:rsidRPr="0061499E">
        <w:rPr>
          <w:rFonts w:ascii="Arial" w:eastAsia="宋体" w:hAnsi="Arial" w:cs="Arial"/>
          <w:color w:val="333333"/>
          <w:kern w:val="0"/>
          <w:szCs w:val="21"/>
        </w:rPr>
        <w:t>层来实现。</w:t>
      </w:r>
      <w:r w:rsidRPr="0061499E">
        <w:rPr>
          <w:rFonts w:ascii="Arial" w:eastAsia="宋体" w:hAnsi="Arial" w:cs="Arial"/>
          <w:color w:val="333333"/>
          <w:kern w:val="0"/>
          <w:szCs w:val="21"/>
        </w:rPr>
        <w:t> </w:t>
      </w:r>
      <w:r w:rsidRPr="0061499E">
        <w:rPr>
          <w:rFonts w:ascii="Arial" w:eastAsia="宋体" w:hAnsi="Arial" w:cs="Arial"/>
          <w:color w:val="333333"/>
          <w:kern w:val="0"/>
          <w:szCs w:val="21"/>
        </w:rPr>
        <w:t>当当网的</w:t>
      </w:r>
      <w:r w:rsidRPr="0061499E">
        <w:rPr>
          <w:rFonts w:ascii="Arial" w:eastAsia="宋体" w:hAnsi="Arial" w:cs="Arial"/>
          <w:color w:val="333333"/>
          <w:kern w:val="0"/>
          <w:szCs w:val="21"/>
        </w:rPr>
        <w:t> Sharding-JDBC </w:t>
      </w:r>
      <w:r w:rsidRPr="0061499E">
        <w:rPr>
          <w:rFonts w:ascii="Arial" w:eastAsia="宋体" w:hAnsi="Arial" w:cs="Arial"/>
          <w:color w:val="333333"/>
          <w:kern w:val="0"/>
          <w:szCs w:val="21"/>
        </w:rPr>
        <w:t>、阿里的</w:t>
      </w:r>
      <w:r w:rsidRPr="0061499E">
        <w:rPr>
          <w:rFonts w:ascii="Arial" w:eastAsia="宋体" w:hAnsi="Arial" w:cs="Arial"/>
          <w:color w:val="333333"/>
          <w:kern w:val="0"/>
          <w:szCs w:val="21"/>
        </w:rPr>
        <w:t>TDDL</w:t>
      </w:r>
      <w:r w:rsidRPr="0061499E">
        <w:rPr>
          <w:rFonts w:ascii="Arial" w:eastAsia="宋体" w:hAnsi="Arial" w:cs="Arial"/>
          <w:color w:val="333333"/>
          <w:kern w:val="0"/>
          <w:szCs w:val="21"/>
        </w:rPr>
        <w:t>是两种比较常用的实现。</w:t>
      </w:r>
    </w:p>
    <w:p w:rsidR="0061499E" w:rsidRPr="0061499E" w:rsidRDefault="0061499E" w:rsidP="00DF01D9">
      <w:pPr>
        <w:widowControl/>
        <w:numPr>
          <w:ilvl w:val="0"/>
          <w:numId w:val="14"/>
        </w:numPr>
        <w:ind w:left="0"/>
        <w:jc w:val="left"/>
        <w:rPr>
          <w:rFonts w:ascii="Arial" w:eastAsia="宋体" w:hAnsi="Arial" w:cs="Arial"/>
          <w:color w:val="333333"/>
          <w:kern w:val="0"/>
          <w:szCs w:val="21"/>
        </w:rPr>
      </w:pPr>
      <w:r w:rsidRPr="0061499E">
        <w:rPr>
          <w:rFonts w:ascii="Arial" w:eastAsia="宋体" w:hAnsi="Arial" w:cs="Arial"/>
          <w:color w:val="333333"/>
          <w:kern w:val="0"/>
          <w:szCs w:val="21"/>
        </w:rPr>
        <w:t>中间件代理：</w:t>
      </w:r>
      <w:r w:rsidRPr="0061499E">
        <w:rPr>
          <w:rFonts w:ascii="Arial" w:eastAsia="宋体" w:hAnsi="Arial" w:cs="Arial"/>
          <w:color w:val="333333"/>
          <w:kern w:val="0"/>
          <w:szCs w:val="21"/>
        </w:rPr>
        <w:t> </w:t>
      </w:r>
      <w:r w:rsidRPr="0061499E">
        <w:rPr>
          <w:rFonts w:ascii="Arial" w:eastAsia="宋体" w:hAnsi="Arial" w:cs="Arial"/>
          <w:color w:val="333333"/>
          <w:kern w:val="0"/>
          <w:szCs w:val="21"/>
        </w:rPr>
        <w:t>在应用和数据中间加了一个代理层。分片逻辑统一维护在中间件服务中。</w:t>
      </w:r>
      <w:r w:rsidRPr="0061499E">
        <w:rPr>
          <w:rFonts w:ascii="Arial" w:eastAsia="宋体" w:hAnsi="Arial" w:cs="Arial"/>
          <w:color w:val="333333"/>
          <w:kern w:val="0"/>
          <w:szCs w:val="21"/>
        </w:rPr>
        <w:t> </w:t>
      </w:r>
      <w:r w:rsidRPr="0061499E">
        <w:rPr>
          <w:rFonts w:ascii="Arial" w:eastAsia="宋体" w:hAnsi="Arial" w:cs="Arial"/>
          <w:color w:val="333333"/>
          <w:kern w:val="0"/>
          <w:szCs w:val="21"/>
        </w:rPr>
        <w:t>我们现在谈的</w:t>
      </w:r>
      <w:r w:rsidRPr="0061499E">
        <w:rPr>
          <w:rFonts w:ascii="Arial" w:eastAsia="宋体" w:hAnsi="Arial" w:cs="Arial"/>
          <w:color w:val="333333"/>
          <w:kern w:val="0"/>
          <w:szCs w:val="21"/>
        </w:rPr>
        <w:t> Mycat</w:t>
      </w:r>
      <w:r w:rsidRPr="0061499E">
        <w:rPr>
          <w:rFonts w:ascii="Arial" w:eastAsia="宋体" w:hAnsi="Arial" w:cs="Arial"/>
          <w:color w:val="333333"/>
          <w:kern w:val="0"/>
          <w:szCs w:val="21"/>
        </w:rPr>
        <w:t>、</w:t>
      </w:r>
      <w:r w:rsidRPr="0061499E">
        <w:rPr>
          <w:rFonts w:ascii="Arial" w:eastAsia="宋体" w:hAnsi="Arial" w:cs="Arial"/>
          <w:color w:val="333333"/>
          <w:kern w:val="0"/>
          <w:szCs w:val="21"/>
        </w:rPr>
        <w:t>360</w:t>
      </w:r>
      <w:r w:rsidRPr="0061499E">
        <w:rPr>
          <w:rFonts w:ascii="Arial" w:eastAsia="宋体" w:hAnsi="Arial" w:cs="Arial"/>
          <w:color w:val="333333"/>
          <w:kern w:val="0"/>
          <w:szCs w:val="21"/>
        </w:rPr>
        <w:t>的</w:t>
      </w:r>
      <w:r w:rsidRPr="0061499E">
        <w:rPr>
          <w:rFonts w:ascii="Arial" w:eastAsia="宋体" w:hAnsi="Arial" w:cs="Arial"/>
          <w:color w:val="333333"/>
          <w:kern w:val="0"/>
          <w:szCs w:val="21"/>
        </w:rPr>
        <w:t>Atlas</w:t>
      </w:r>
      <w:r w:rsidRPr="0061499E">
        <w:rPr>
          <w:rFonts w:ascii="Arial" w:eastAsia="宋体" w:hAnsi="Arial" w:cs="Arial"/>
          <w:color w:val="333333"/>
          <w:kern w:val="0"/>
          <w:szCs w:val="21"/>
        </w:rPr>
        <w:t>、网易的</w:t>
      </w:r>
      <w:r w:rsidRPr="0061499E">
        <w:rPr>
          <w:rFonts w:ascii="Arial" w:eastAsia="宋体" w:hAnsi="Arial" w:cs="Arial"/>
          <w:color w:val="333333"/>
          <w:kern w:val="0"/>
          <w:szCs w:val="21"/>
        </w:rPr>
        <w:t>DDB</w:t>
      </w:r>
      <w:r w:rsidRPr="0061499E">
        <w:rPr>
          <w:rFonts w:ascii="Arial" w:eastAsia="宋体" w:hAnsi="Arial" w:cs="Arial"/>
          <w:color w:val="333333"/>
          <w:kern w:val="0"/>
          <w:szCs w:val="21"/>
        </w:rPr>
        <w:t>等等都是这种架构的实现。</w:t>
      </w:r>
    </w:p>
    <w:p w:rsidR="0061499E" w:rsidRDefault="0061499E" w:rsidP="0061499E">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13.MySQL</w:t>
      </w:r>
      <w:r>
        <w:rPr>
          <w:rFonts w:ascii="Arial" w:hAnsi="Arial" w:cs="Arial"/>
          <w:b w:val="0"/>
          <w:bCs w:val="0"/>
          <w:color w:val="333333"/>
          <w:sz w:val="30"/>
          <w:szCs w:val="30"/>
        </w:rPr>
        <w:t>的复制原理以及流程</w:t>
      </w:r>
    </w:p>
    <w:p w:rsidR="001104D1" w:rsidRPr="001104D1" w:rsidRDefault="001104D1" w:rsidP="001104D1">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1104D1">
        <w:rPr>
          <w:rFonts w:ascii="Lucida Sans Unicode" w:eastAsia="宋体" w:hAnsi="Lucida Sans Unicode" w:cs="Lucida Sans Unicode"/>
          <w:color w:val="1A1A1A"/>
          <w:kern w:val="0"/>
          <w:sz w:val="24"/>
          <w:szCs w:val="24"/>
        </w:rPr>
        <w:t xml:space="preserve">MySQL </w:t>
      </w:r>
      <w:r w:rsidRPr="001104D1">
        <w:rPr>
          <w:rFonts w:ascii="Lucida Sans Unicode" w:eastAsia="宋体" w:hAnsi="Lucida Sans Unicode" w:cs="Lucida Sans Unicode"/>
          <w:color w:val="1A1A1A"/>
          <w:kern w:val="0"/>
          <w:sz w:val="24"/>
          <w:szCs w:val="24"/>
        </w:rPr>
        <w:t>的主从复制是基于如下</w:t>
      </w:r>
      <w:r w:rsidRPr="001104D1">
        <w:rPr>
          <w:rFonts w:ascii="Lucida Sans Unicode" w:eastAsia="宋体" w:hAnsi="Lucida Sans Unicode" w:cs="Lucida Sans Unicode"/>
          <w:color w:val="1A1A1A"/>
          <w:kern w:val="0"/>
          <w:sz w:val="24"/>
          <w:szCs w:val="24"/>
        </w:rPr>
        <w:t xml:space="preserve"> 3 </w:t>
      </w:r>
      <w:r w:rsidRPr="001104D1">
        <w:rPr>
          <w:rFonts w:ascii="Lucida Sans Unicode" w:eastAsia="宋体" w:hAnsi="Lucida Sans Unicode" w:cs="Lucida Sans Unicode"/>
          <w:color w:val="1A1A1A"/>
          <w:kern w:val="0"/>
          <w:sz w:val="24"/>
          <w:szCs w:val="24"/>
        </w:rPr>
        <w:t>个线程的交互（多线程复制里面应该是</w:t>
      </w:r>
      <w:r w:rsidRPr="001104D1">
        <w:rPr>
          <w:rFonts w:ascii="Lucida Sans Unicode" w:eastAsia="宋体" w:hAnsi="Lucida Sans Unicode" w:cs="Lucida Sans Unicode"/>
          <w:color w:val="1A1A1A"/>
          <w:kern w:val="0"/>
          <w:sz w:val="24"/>
          <w:szCs w:val="24"/>
        </w:rPr>
        <w:t xml:space="preserve"> 4 </w:t>
      </w:r>
      <w:r w:rsidRPr="001104D1">
        <w:rPr>
          <w:rFonts w:ascii="Lucida Sans Unicode" w:eastAsia="宋体" w:hAnsi="Lucida Sans Unicode" w:cs="Lucida Sans Unicode"/>
          <w:color w:val="1A1A1A"/>
          <w:kern w:val="0"/>
          <w:sz w:val="24"/>
          <w:szCs w:val="24"/>
        </w:rPr>
        <w:t>类线程）：</w:t>
      </w:r>
    </w:p>
    <w:p w:rsidR="001104D1" w:rsidRPr="001104D1" w:rsidRDefault="001104D1" w:rsidP="00FA61C5">
      <w:pPr>
        <w:widowControl/>
        <w:numPr>
          <w:ilvl w:val="0"/>
          <w:numId w:val="370"/>
        </w:numPr>
        <w:shd w:val="clear" w:color="auto" w:fill="FFFFFF"/>
        <w:ind w:left="0"/>
        <w:jc w:val="left"/>
        <w:rPr>
          <w:rFonts w:ascii="Lucida Sans Unicode" w:eastAsia="宋体" w:hAnsi="Lucida Sans Unicode" w:cs="Lucida Sans Unicode"/>
          <w:color w:val="1A1A1A"/>
          <w:kern w:val="0"/>
          <w:szCs w:val="21"/>
        </w:rPr>
      </w:pPr>
      <w:r w:rsidRPr="001104D1">
        <w:rPr>
          <w:rFonts w:ascii="Lucida Sans Unicode" w:eastAsia="宋体" w:hAnsi="Lucida Sans Unicode" w:cs="Lucida Sans Unicode"/>
          <w:color w:val="1A1A1A"/>
          <w:kern w:val="0"/>
          <w:szCs w:val="21"/>
        </w:rPr>
        <w:t>1</w:t>
      </w:r>
      <w:r w:rsidRPr="001104D1">
        <w:rPr>
          <w:rFonts w:ascii="Lucida Sans Unicode" w:eastAsia="宋体" w:hAnsi="Lucida Sans Unicode" w:cs="Lucida Sans Unicode"/>
          <w:color w:val="1A1A1A"/>
          <w:kern w:val="0"/>
          <w:szCs w:val="21"/>
        </w:rPr>
        <w:t>、</w:t>
      </w:r>
      <w:r w:rsidRPr="001104D1">
        <w:rPr>
          <w:rFonts w:ascii="Lucida Sans Unicode" w:eastAsia="宋体" w:hAnsi="Lucida Sans Unicode" w:cs="Lucida Sans Unicode"/>
          <w:color w:val="1A1A1A"/>
          <w:kern w:val="0"/>
          <w:szCs w:val="21"/>
        </w:rPr>
        <w:t xml:space="preserve">Master </w:t>
      </w:r>
      <w:r w:rsidRPr="001104D1">
        <w:rPr>
          <w:rFonts w:ascii="Lucida Sans Unicode" w:eastAsia="宋体" w:hAnsi="Lucida Sans Unicode" w:cs="Lucida Sans Unicode"/>
          <w:color w:val="1A1A1A"/>
          <w:kern w:val="0"/>
          <w:szCs w:val="21"/>
        </w:rPr>
        <w:t>上面的</w:t>
      </w:r>
      <w:r w:rsidRPr="001104D1">
        <w:rPr>
          <w:rFonts w:ascii="Lucida Sans Unicode" w:eastAsia="宋体" w:hAnsi="Lucida Sans Unicode" w:cs="Lucida Sans Unicode"/>
          <w:color w:val="1A1A1A"/>
          <w:kern w:val="0"/>
          <w:szCs w:val="21"/>
        </w:rPr>
        <w:t xml:space="preserve"> binlog dump </w:t>
      </w:r>
      <w:r w:rsidRPr="001104D1">
        <w:rPr>
          <w:rFonts w:ascii="Lucida Sans Unicode" w:eastAsia="宋体" w:hAnsi="Lucida Sans Unicode" w:cs="Lucida Sans Unicode"/>
          <w:color w:val="1A1A1A"/>
          <w:kern w:val="0"/>
          <w:szCs w:val="21"/>
        </w:rPr>
        <w:t>线程，该线程负责将</w:t>
      </w:r>
      <w:r w:rsidRPr="001104D1">
        <w:rPr>
          <w:rFonts w:ascii="Lucida Sans Unicode" w:eastAsia="宋体" w:hAnsi="Lucida Sans Unicode" w:cs="Lucida Sans Unicode"/>
          <w:color w:val="1A1A1A"/>
          <w:kern w:val="0"/>
          <w:szCs w:val="21"/>
        </w:rPr>
        <w:t xml:space="preserve"> master </w:t>
      </w:r>
      <w:r w:rsidRPr="001104D1">
        <w:rPr>
          <w:rFonts w:ascii="Lucida Sans Unicode" w:eastAsia="宋体" w:hAnsi="Lucida Sans Unicode" w:cs="Lucida Sans Unicode"/>
          <w:color w:val="1A1A1A"/>
          <w:kern w:val="0"/>
          <w:szCs w:val="21"/>
        </w:rPr>
        <w:t>的</w:t>
      </w:r>
      <w:r w:rsidRPr="001104D1">
        <w:rPr>
          <w:rFonts w:ascii="Lucida Sans Unicode" w:eastAsia="宋体" w:hAnsi="Lucida Sans Unicode" w:cs="Lucida Sans Unicode"/>
          <w:color w:val="1A1A1A"/>
          <w:kern w:val="0"/>
          <w:szCs w:val="21"/>
        </w:rPr>
        <w:t xml:space="preserve"> binlog event </w:t>
      </w:r>
      <w:r w:rsidRPr="001104D1">
        <w:rPr>
          <w:rFonts w:ascii="Lucida Sans Unicode" w:eastAsia="宋体" w:hAnsi="Lucida Sans Unicode" w:cs="Lucida Sans Unicode"/>
          <w:color w:val="1A1A1A"/>
          <w:kern w:val="0"/>
          <w:szCs w:val="21"/>
        </w:rPr>
        <w:t>传到</w:t>
      </w:r>
      <w:r w:rsidRPr="001104D1">
        <w:rPr>
          <w:rFonts w:ascii="Lucida Sans Unicode" w:eastAsia="宋体" w:hAnsi="Lucida Sans Unicode" w:cs="Lucida Sans Unicode"/>
          <w:color w:val="1A1A1A"/>
          <w:kern w:val="0"/>
          <w:szCs w:val="21"/>
        </w:rPr>
        <w:t xml:space="preserve"> slave </w:t>
      </w:r>
      <w:r w:rsidRPr="001104D1">
        <w:rPr>
          <w:rFonts w:ascii="Lucida Sans Unicode" w:eastAsia="宋体" w:hAnsi="Lucida Sans Unicode" w:cs="Lucida Sans Unicode"/>
          <w:color w:val="1A1A1A"/>
          <w:kern w:val="0"/>
          <w:szCs w:val="21"/>
        </w:rPr>
        <w:t>。</w:t>
      </w:r>
    </w:p>
    <w:p w:rsidR="001104D1" w:rsidRPr="001104D1" w:rsidRDefault="001104D1" w:rsidP="00FA61C5">
      <w:pPr>
        <w:widowControl/>
        <w:numPr>
          <w:ilvl w:val="0"/>
          <w:numId w:val="370"/>
        </w:numPr>
        <w:shd w:val="clear" w:color="auto" w:fill="FFFFFF"/>
        <w:ind w:left="0"/>
        <w:jc w:val="left"/>
        <w:rPr>
          <w:rFonts w:ascii="Lucida Sans Unicode" w:eastAsia="宋体" w:hAnsi="Lucida Sans Unicode" w:cs="Lucida Sans Unicode"/>
          <w:color w:val="1A1A1A"/>
          <w:kern w:val="0"/>
          <w:szCs w:val="21"/>
        </w:rPr>
      </w:pPr>
      <w:r w:rsidRPr="001104D1">
        <w:rPr>
          <w:rFonts w:ascii="Lucida Sans Unicode" w:eastAsia="宋体" w:hAnsi="Lucida Sans Unicode" w:cs="Lucida Sans Unicode"/>
          <w:color w:val="1A1A1A"/>
          <w:kern w:val="0"/>
          <w:szCs w:val="21"/>
        </w:rPr>
        <w:t>2</w:t>
      </w:r>
      <w:r w:rsidRPr="001104D1">
        <w:rPr>
          <w:rFonts w:ascii="Lucida Sans Unicode" w:eastAsia="宋体" w:hAnsi="Lucida Sans Unicode" w:cs="Lucida Sans Unicode"/>
          <w:color w:val="1A1A1A"/>
          <w:kern w:val="0"/>
          <w:szCs w:val="21"/>
        </w:rPr>
        <w:t>、</w:t>
      </w:r>
      <w:r w:rsidRPr="001104D1">
        <w:rPr>
          <w:rFonts w:ascii="Lucida Sans Unicode" w:eastAsia="宋体" w:hAnsi="Lucida Sans Unicode" w:cs="Lucida Sans Unicode"/>
          <w:color w:val="1A1A1A"/>
          <w:kern w:val="0"/>
          <w:szCs w:val="21"/>
        </w:rPr>
        <w:t xml:space="preserve">Slave </w:t>
      </w:r>
      <w:r w:rsidRPr="001104D1">
        <w:rPr>
          <w:rFonts w:ascii="Lucida Sans Unicode" w:eastAsia="宋体" w:hAnsi="Lucida Sans Unicode" w:cs="Lucida Sans Unicode"/>
          <w:color w:val="1A1A1A"/>
          <w:kern w:val="0"/>
          <w:szCs w:val="21"/>
        </w:rPr>
        <w:t>上面的</w:t>
      </w:r>
      <w:r w:rsidRPr="001104D1">
        <w:rPr>
          <w:rFonts w:ascii="Lucida Sans Unicode" w:eastAsia="宋体" w:hAnsi="Lucida Sans Unicode" w:cs="Lucida Sans Unicode"/>
          <w:color w:val="1A1A1A"/>
          <w:kern w:val="0"/>
          <w:szCs w:val="21"/>
        </w:rPr>
        <w:t xml:space="preserve"> IO </w:t>
      </w:r>
      <w:r w:rsidRPr="001104D1">
        <w:rPr>
          <w:rFonts w:ascii="Lucida Sans Unicode" w:eastAsia="宋体" w:hAnsi="Lucida Sans Unicode" w:cs="Lucida Sans Unicode"/>
          <w:color w:val="1A1A1A"/>
          <w:kern w:val="0"/>
          <w:szCs w:val="21"/>
        </w:rPr>
        <w:t>线程，该线程负责接收</w:t>
      </w:r>
      <w:r w:rsidRPr="001104D1">
        <w:rPr>
          <w:rFonts w:ascii="Lucida Sans Unicode" w:eastAsia="宋体" w:hAnsi="Lucida Sans Unicode" w:cs="Lucida Sans Unicode"/>
          <w:color w:val="1A1A1A"/>
          <w:kern w:val="0"/>
          <w:szCs w:val="21"/>
        </w:rPr>
        <w:t xml:space="preserve"> Master </w:t>
      </w:r>
      <w:r w:rsidRPr="001104D1">
        <w:rPr>
          <w:rFonts w:ascii="Lucida Sans Unicode" w:eastAsia="宋体" w:hAnsi="Lucida Sans Unicode" w:cs="Lucida Sans Unicode"/>
          <w:color w:val="1A1A1A"/>
          <w:kern w:val="0"/>
          <w:szCs w:val="21"/>
        </w:rPr>
        <w:t>传过来的</w:t>
      </w:r>
      <w:r w:rsidRPr="001104D1">
        <w:rPr>
          <w:rFonts w:ascii="Lucida Sans Unicode" w:eastAsia="宋体" w:hAnsi="Lucida Sans Unicode" w:cs="Lucida Sans Unicode"/>
          <w:color w:val="1A1A1A"/>
          <w:kern w:val="0"/>
          <w:szCs w:val="21"/>
        </w:rPr>
        <w:t xml:space="preserve"> binlog</w:t>
      </w:r>
      <w:r w:rsidRPr="001104D1">
        <w:rPr>
          <w:rFonts w:ascii="Lucida Sans Unicode" w:eastAsia="宋体" w:hAnsi="Lucida Sans Unicode" w:cs="Lucida Sans Unicode"/>
          <w:color w:val="1A1A1A"/>
          <w:kern w:val="0"/>
          <w:szCs w:val="21"/>
        </w:rPr>
        <w:t>，并写入</w:t>
      </w:r>
      <w:r w:rsidRPr="001104D1">
        <w:rPr>
          <w:rFonts w:ascii="Lucida Sans Unicode" w:eastAsia="宋体" w:hAnsi="Lucida Sans Unicode" w:cs="Lucida Sans Unicode"/>
          <w:color w:val="1A1A1A"/>
          <w:kern w:val="0"/>
          <w:szCs w:val="21"/>
        </w:rPr>
        <w:t xml:space="preserve"> relay log </w:t>
      </w:r>
      <w:r w:rsidRPr="001104D1">
        <w:rPr>
          <w:rFonts w:ascii="Lucida Sans Unicode" w:eastAsia="宋体" w:hAnsi="Lucida Sans Unicode" w:cs="Lucida Sans Unicode"/>
          <w:color w:val="1A1A1A"/>
          <w:kern w:val="0"/>
          <w:szCs w:val="21"/>
        </w:rPr>
        <w:t>。</w:t>
      </w:r>
    </w:p>
    <w:p w:rsidR="001104D1" w:rsidRPr="001104D1" w:rsidRDefault="001104D1" w:rsidP="00FA61C5">
      <w:pPr>
        <w:widowControl/>
        <w:numPr>
          <w:ilvl w:val="0"/>
          <w:numId w:val="370"/>
        </w:numPr>
        <w:shd w:val="clear" w:color="auto" w:fill="FFFFFF"/>
        <w:ind w:left="0"/>
        <w:jc w:val="left"/>
        <w:rPr>
          <w:rFonts w:ascii="Lucida Sans Unicode" w:eastAsia="宋体" w:hAnsi="Lucida Sans Unicode" w:cs="Lucida Sans Unicode"/>
          <w:color w:val="1A1A1A"/>
          <w:kern w:val="0"/>
          <w:szCs w:val="21"/>
        </w:rPr>
      </w:pPr>
      <w:r w:rsidRPr="001104D1">
        <w:rPr>
          <w:rFonts w:ascii="Lucida Sans Unicode" w:eastAsia="宋体" w:hAnsi="Lucida Sans Unicode" w:cs="Lucida Sans Unicode"/>
          <w:color w:val="1A1A1A"/>
          <w:kern w:val="0"/>
          <w:szCs w:val="21"/>
        </w:rPr>
        <w:t>3</w:t>
      </w:r>
      <w:r w:rsidRPr="001104D1">
        <w:rPr>
          <w:rFonts w:ascii="Lucida Sans Unicode" w:eastAsia="宋体" w:hAnsi="Lucida Sans Unicode" w:cs="Lucida Sans Unicode"/>
          <w:color w:val="1A1A1A"/>
          <w:kern w:val="0"/>
          <w:szCs w:val="21"/>
        </w:rPr>
        <w:t>、</w:t>
      </w:r>
      <w:r w:rsidRPr="001104D1">
        <w:rPr>
          <w:rFonts w:ascii="Lucida Sans Unicode" w:eastAsia="宋体" w:hAnsi="Lucida Sans Unicode" w:cs="Lucida Sans Unicode"/>
          <w:color w:val="1A1A1A"/>
          <w:kern w:val="0"/>
          <w:szCs w:val="21"/>
        </w:rPr>
        <w:t xml:space="preserve">Slave </w:t>
      </w:r>
      <w:r w:rsidRPr="001104D1">
        <w:rPr>
          <w:rFonts w:ascii="Lucida Sans Unicode" w:eastAsia="宋体" w:hAnsi="Lucida Sans Unicode" w:cs="Lucida Sans Unicode"/>
          <w:color w:val="1A1A1A"/>
          <w:kern w:val="0"/>
          <w:szCs w:val="21"/>
        </w:rPr>
        <w:t>上面的</w:t>
      </w:r>
      <w:r w:rsidRPr="001104D1">
        <w:rPr>
          <w:rFonts w:ascii="Lucida Sans Unicode" w:eastAsia="宋体" w:hAnsi="Lucida Sans Unicode" w:cs="Lucida Sans Unicode"/>
          <w:color w:val="1A1A1A"/>
          <w:kern w:val="0"/>
          <w:szCs w:val="21"/>
        </w:rPr>
        <w:t xml:space="preserve"> SQL </w:t>
      </w:r>
      <w:r w:rsidRPr="001104D1">
        <w:rPr>
          <w:rFonts w:ascii="Lucida Sans Unicode" w:eastAsia="宋体" w:hAnsi="Lucida Sans Unicode" w:cs="Lucida Sans Unicode"/>
          <w:color w:val="1A1A1A"/>
          <w:kern w:val="0"/>
          <w:szCs w:val="21"/>
        </w:rPr>
        <w:t>线程，该线程负责读取</w:t>
      </w:r>
      <w:r w:rsidRPr="001104D1">
        <w:rPr>
          <w:rFonts w:ascii="Lucida Sans Unicode" w:eastAsia="宋体" w:hAnsi="Lucida Sans Unicode" w:cs="Lucida Sans Unicode"/>
          <w:color w:val="1A1A1A"/>
          <w:kern w:val="0"/>
          <w:szCs w:val="21"/>
        </w:rPr>
        <w:t xml:space="preserve"> relay log </w:t>
      </w:r>
      <w:r w:rsidRPr="001104D1">
        <w:rPr>
          <w:rFonts w:ascii="Lucida Sans Unicode" w:eastAsia="宋体" w:hAnsi="Lucida Sans Unicode" w:cs="Lucida Sans Unicode"/>
          <w:color w:val="1A1A1A"/>
          <w:kern w:val="0"/>
          <w:szCs w:val="21"/>
        </w:rPr>
        <w:t>并执行。</w:t>
      </w:r>
    </w:p>
    <w:p w:rsidR="001104D1" w:rsidRPr="001104D1" w:rsidRDefault="001104D1" w:rsidP="00FA61C5">
      <w:pPr>
        <w:widowControl/>
        <w:numPr>
          <w:ilvl w:val="0"/>
          <w:numId w:val="370"/>
        </w:numPr>
        <w:shd w:val="clear" w:color="auto" w:fill="FFFFFF"/>
        <w:ind w:left="0"/>
        <w:jc w:val="left"/>
        <w:rPr>
          <w:rFonts w:ascii="Lucida Sans Unicode" w:eastAsia="宋体" w:hAnsi="Lucida Sans Unicode" w:cs="Lucida Sans Unicode"/>
          <w:color w:val="1A1A1A"/>
          <w:kern w:val="0"/>
          <w:szCs w:val="21"/>
        </w:rPr>
      </w:pPr>
      <w:r w:rsidRPr="001104D1">
        <w:rPr>
          <w:rFonts w:ascii="Lucida Sans Unicode" w:eastAsia="宋体" w:hAnsi="Lucida Sans Unicode" w:cs="Lucida Sans Unicode"/>
          <w:color w:val="1A1A1A"/>
          <w:kern w:val="0"/>
          <w:szCs w:val="21"/>
        </w:rPr>
        <w:t>4</w:t>
      </w:r>
      <w:r w:rsidRPr="001104D1">
        <w:rPr>
          <w:rFonts w:ascii="Lucida Sans Unicode" w:eastAsia="宋体" w:hAnsi="Lucida Sans Unicode" w:cs="Lucida Sans Unicode"/>
          <w:color w:val="1A1A1A"/>
          <w:kern w:val="0"/>
          <w:szCs w:val="21"/>
        </w:rPr>
        <w:t>、如果是多线程复制，无论是</w:t>
      </w:r>
      <w:r w:rsidRPr="001104D1">
        <w:rPr>
          <w:rFonts w:ascii="Lucida Sans Unicode" w:eastAsia="宋体" w:hAnsi="Lucida Sans Unicode" w:cs="Lucida Sans Unicode"/>
          <w:color w:val="1A1A1A"/>
          <w:kern w:val="0"/>
          <w:szCs w:val="21"/>
        </w:rPr>
        <w:t xml:space="preserve"> 5.6 </w:t>
      </w:r>
      <w:r w:rsidRPr="001104D1">
        <w:rPr>
          <w:rFonts w:ascii="Lucida Sans Unicode" w:eastAsia="宋体" w:hAnsi="Lucida Sans Unicode" w:cs="Lucida Sans Unicode"/>
          <w:color w:val="1A1A1A"/>
          <w:kern w:val="0"/>
          <w:szCs w:val="21"/>
        </w:rPr>
        <w:t>库级别的假多线程还是</w:t>
      </w:r>
      <w:r w:rsidRPr="001104D1">
        <w:rPr>
          <w:rFonts w:ascii="Lucida Sans Unicode" w:eastAsia="宋体" w:hAnsi="Lucida Sans Unicode" w:cs="Lucida Sans Unicode"/>
          <w:color w:val="1A1A1A"/>
          <w:kern w:val="0"/>
          <w:szCs w:val="21"/>
        </w:rPr>
        <w:t xml:space="preserve"> MariaDB </w:t>
      </w:r>
      <w:r w:rsidRPr="001104D1">
        <w:rPr>
          <w:rFonts w:ascii="Lucida Sans Unicode" w:eastAsia="宋体" w:hAnsi="Lucida Sans Unicode" w:cs="Lucida Sans Unicode"/>
          <w:color w:val="1A1A1A"/>
          <w:kern w:val="0"/>
          <w:szCs w:val="21"/>
        </w:rPr>
        <w:t>或者</w:t>
      </w:r>
      <w:r w:rsidRPr="001104D1">
        <w:rPr>
          <w:rFonts w:ascii="Lucida Sans Unicode" w:eastAsia="宋体" w:hAnsi="Lucida Sans Unicode" w:cs="Lucida Sans Unicode"/>
          <w:color w:val="1A1A1A"/>
          <w:kern w:val="0"/>
          <w:szCs w:val="21"/>
        </w:rPr>
        <w:t xml:space="preserve"> 5.7 </w:t>
      </w:r>
      <w:r w:rsidRPr="001104D1">
        <w:rPr>
          <w:rFonts w:ascii="Lucida Sans Unicode" w:eastAsia="宋体" w:hAnsi="Lucida Sans Unicode" w:cs="Lucida Sans Unicode"/>
          <w:color w:val="1A1A1A"/>
          <w:kern w:val="0"/>
          <w:szCs w:val="21"/>
        </w:rPr>
        <w:t>的真正的多线程复制，</w:t>
      </w:r>
      <w:r w:rsidRPr="001104D1">
        <w:rPr>
          <w:rFonts w:ascii="Lucida Sans Unicode" w:eastAsia="宋体" w:hAnsi="Lucida Sans Unicode" w:cs="Lucida Sans Unicode"/>
          <w:color w:val="1A1A1A"/>
          <w:kern w:val="0"/>
          <w:szCs w:val="21"/>
        </w:rPr>
        <w:t xml:space="preserve"> SQL </w:t>
      </w:r>
      <w:r w:rsidRPr="001104D1">
        <w:rPr>
          <w:rFonts w:ascii="Lucida Sans Unicode" w:eastAsia="宋体" w:hAnsi="Lucida Sans Unicode" w:cs="Lucida Sans Unicode"/>
          <w:color w:val="1A1A1A"/>
          <w:kern w:val="0"/>
          <w:szCs w:val="21"/>
        </w:rPr>
        <w:t>线程只做</w:t>
      </w:r>
      <w:r w:rsidRPr="001104D1">
        <w:rPr>
          <w:rFonts w:ascii="Lucida Sans Unicode" w:eastAsia="宋体" w:hAnsi="Lucida Sans Unicode" w:cs="Lucida Sans Unicode"/>
          <w:color w:val="1A1A1A"/>
          <w:kern w:val="0"/>
          <w:szCs w:val="21"/>
        </w:rPr>
        <w:t xml:space="preserve"> coordinator </w:t>
      </w:r>
      <w:r w:rsidRPr="001104D1">
        <w:rPr>
          <w:rFonts w:ascii="Lucida Sans Unicode" w:eastAsia="宋体" w:hAnsi="Lucida Sans Unicode" w:cs="Lucida Sans Unicode"/>
          <w:color w:val="1A1A1A"/>
          <w:kern w:val="0"/>
          <w:szCs w:val="21"/>
        </w:rPr>
        <w:t>，只负责把</w:t>
      </w:r>
      <w:r w:rsidRPr="001104D1">
        <w:rPr>
          <w:rFonts w:ascii="Lucida Sans Unicode" w:eastAsia="宋体" w:hAnsi="Lucida Sans Unicode" w:cs="Lucida Sans Unicode"/>
          <w:color w:val="1A1A1A"/>
          <w:kern w:val="0"/>
          <w:szCs w:val="21"/>
        </w:rPr>
        <w:t xml:space="preserve"> relay log </w:t>
      </w:r>
      <w:r w:rsidRPr="001104D1">
        <w:rPr>
          <w:rFonts w:ascii="Lucida Sans Unicode" w:eastAsia="宋体" w:hAnsi="Lucida Sans Unicode" w:cs="Lucida Sans Unicode"/>
          <w:color w:val="1A1A1A"/>
          <w:kern w:val="0"/>
          <w:szCs w:val="21"/>
        </w:rPr>
        <w:t>中的</w:t>
      </w:r>
      <w:r w:rsidRPr="001104D1">
        <w:rPr>
          <w:rFonts w:ascii="Lucida Sans Unicode" w:eastAsia="宋体" w:hAnsi="Lucida Sans Unicode" w:cs="Lucida Sans Unicode"/>
          <w:color w:val="1A1A1A"/>
          <w:kern w:val="0"/>
          <w:szCs w:val="21"/>
        </w:rPr>
        <w:t xml:space="preserve"> binlog </w:t>
      </w:r>
      <w:r w:rsidRPr="001104D1">
        <w:rPr>
          <w:rFonts w:ascii="Lucida Sans Unicode" w:eastAsia="宋体" w:hAnsi="Lucida Sans Unicode" w:cs="Lucida Sans Unicode"/>
          <w:color w:val="1A1A1A"/>
          <w:kern w:val="0"/>
          <w:szCs w:val="21"/>
        </w:rPr>
        <w:t>读出来然后交给</w:t>
      </w:r>
      <w:r w:rsidRPr="001104D1">
        <w:rPr>
          <w:rFonts w:ascii="Lucida Sans Unicode" w:eastAsia="宋体" w:hAnsi="Lucida Sans Unicode" w:cs="Lucida Sans Unicode"/>
          <w:color w:val="1A1A1A"/>
          <w:kern w:val="0"/>
          <w:szCs w:val="21"/>
        </w:rPr>
        <w:t xml:space="preserve"> worker </w:t>
      </w:r>
      <w:r w:rsidRPr="001104D1">
        <w:rPr>
          <w:rFonts w:ascii="Lucida Sans Unicode" w:eastAsia="宋体" w:hAnsi="Lucida Sans Unicode" w:cs="Lucida Sans Unicode"/>
          <w:color w:val="1A1A1A"/>
          <w:kern w:val="0"/>
          <w:szCs w:val="21"/>
        </w:rPr>
        <w:t>线程，</w:t>
      </w:r>
      <w:r w:rsidRPr="001104D1">
        <w:rPr>
          <w:rFonts w:ascii="Lucida Sans Unicode" w:eastAsia="宋体" w:hAnsi="Lucida Sans Unicode" w:cs="Lucida Sans Unicode"/>
          <w:color w:val="1A1A1A"/>
          <w:kern w:val="0"/>
          <w:szCs w:val="21"/>
        </w:rPr>
        <w:t xml:space="preserve"> woker </w:t>
      </w:r>
      <w:r w:rsidRPr="001104D1">
        <w:rPr>
          <w:rFonts w:ascii="Lucida Sans Unicode" w:eastAsia="宋体" w:hAnsi="Lucida Sans Unicode" w:cs="Lucida Sans Unicode"/>
          <w:color w:val="1A1A1A"/>
          <w:kern w:val="0"/>
          <w:szCs w:val="21"/>
        </w:rPr>
        <w:t>线程负责具体</w:t>
      </w:r>
      <w:r w:rsidRPr="001104D1">
        <w:rPr>
          <w:rFonts w:ascii="Lucida Sans Unicode" w:eastAsia="宋体" w:hAnsi="Lucida Sans Unicode" w:cs="Lucida Sans Unicode"/>
          <w:color w:val="1A1A1A"/>
          <w:kern w:val="0"/>
          <w:szCs w:val="21"/>
        </w:rPr>
        <w:t xml:space="preserve"> binlog event </w:t>
      </w:r>
      <w:r w:rsidRPr="001104D1">
        <w:rPr>
          <w:rFonts w:ascii="Lucida Sans Unicode" w:eastAsia="宋体" w:hAnsi="Lucida Sans Unicode" w:cs="Lucida Sans Unicode"/>
          <w:color w:val="1A1A1A"/>
          <w:kern w:val="0"/>
          <w:szCs w:val="21"/>
        </w:rPr>
        <w:t>的执行。</w:t>
      </w:r>
    </w:p>
    <w:p w:rsidR="001104D1" w:rsidRPr="001104D1" w:rsidRDefault="001104D1" w:rsidP="001104D1">
      <w:pPr>
        <w:pStyle w:val="3"/>
      </w:pPr>
      <w:r w:rsidRPr="001104D1">
        <w:t>MySQL 如何保证复制过程中数据一致性？</w:t>
      </w:r>
    </w:p>
    <w:p w:rsidR="001104D1" w:rsidRPr="001104D1" w:rsidRDefault="001104D1" w:rsidP="00FA61C5">
      <w:pPr>
        <w:widowControl/>
        <w:numPr>
          <w:ilvl w:val="0"/>
          <w:numId w:val="371"/>
        </w:numPr>
        <w:shd w:val="clear" w:color="auto" w:fill="FFFFFF"/>
        <w:ind w:left="0"/>
        <w:jc w:val="left"/>
        <w:rPr>
          <w:rFonts w:ascii="Lucida Sans Unicode" w:eastAsia="宋体" w:hAnsi="Lucida Sans Unicode" w:cs="Lucida Sans Unicode"/>
          <w:color w:val="1A1A1A"/>
          <w:kern w:val="0"/>
          <w:szCs w:val="21"/>
        </w:rPr>
      </w:pPr>
      <w:r w:rsidRPr="001104D1">
        <w:rPr>
          <w:rFonts w:ascii="Lucida Sans Unicode" w:eastAsia="宋体" w:hAnsi="Lucida Sans Unicode" w:cs="Lucida Sans Unicode"/>
          <w:color w:val="1A1A1A"/>
          <w:kern w:val="0"/>
          <w:szCs w:val="21"/>
        </w:rPr>
        <w:t>1</w:t>
      </w:r>
      <w:r w:rsidRPr="001104D1">
        <w:rPr>
          <w:rFonts w:ascii="Lucida Sans Unicode" w:eastAsia="宋体" w:hAnsi="Lucida Sans Unicode" w:cs="Lucida Sans Unicode"/>
          <w:color w:val="1A1A1A"/>
          <w:kern w:val="0"/>
          <w:szCs w:val="21"/>
        </w:rPr>
        <w:t>、在</w:t>
      </w:r>
      <w:r w:rsidRPr="001104D1">
        <w:rPr>
          <w:rFonts w:ascii="Lucida Sans Unicode" w:eastAsia="宋体" w:hAnsi="Lucida Sans Unicode" w:cs="Lucida Sans Unicode"/>
          <w:color w:val="1A1A1A"/>
          <w:kern w:val="0"/>
          <w:szCs w:val="21"/>
        </w:rPr>
        <w:t xml:space="preserve"> MySQL5.5 </w:t>
      </w:r>
      <w:r w:rsidRPr="001104D1">
        <w:rPr>
          <w:rFonts w:ascii="Lucida Sans Unicode" w:eastAsia="宋体" w:hAnsi="Lucida Sans Unicode" w:cs="Lucida Sans Unicode"/>
          <w:color w:val="1A1A1A"/>
          <w:kern w:val="0"/>
          <w:szCs w:val="21"/>
        </w:rPr>
        <w:t>以及之前，</w:t>
      </w:r>
      <w:r w:rsidRPr="001104D1">
        <w:rPr>
          <w:rFonts w:ascii="Lucida Sans Unicode" w:eastAsia="宋体" w:hAnsi="Lucida Sans Unicode" w:cs="Lucida Sans Unicode"/>
          <w:color w:val="1A1A1A"/>
          <w:kern w:val="0"/>
          <w:szCs w:val="21"/>
        </w:rPr>
        <w:t xml:space="preserve"> slave </w:t>
      </w:r>
      <w:r w:rsidRPr="001104D1">
        <w:rPr>
          <w:rFonts w:ascii="Lucida Sans Unicode" w:eastAsia="宋体" w:hAnsi="Lucida Sans Unicode" w:cs="Lucida Sans Unicode"/>
          <w:color w:val="1A1A1A"/>
          <w:kern w:val="0"/>
          <w:szCs w:val="21"/>
        </w:rPr>
        <w:t>的</w:t>
      </w:r>
      <w:r w:rsidRPr="001104D1">
        <w:rPr>
          <w:rFonts w:ascii="Lucida Sans Unicode" w:eastAsia="宋体" w:hAnsi="Lucida Sans Unicode" w:cs="Lucida Sans Unicode"/>
          <w:color w:val="1A1A1A"/>
          <w:kern w:val="0"/>
          <w:szCs w:val="21"/>
        </w:rPr>
        <w:t xml:space="preserve"> SQL </w:t>
      </w:r>
      <w:r w:rsidRPr="001104D1">
        <w:rPr>
          <w:rFonts w:ascii="Lucida Sans Unicode" w:eastAsia="宋体" w:hAnsi="Lucida Sans Unicode" w:cs="Lucida Sans Unicode"/>
          <w:color w:val="1A1A1A"/>
          <w:kern w:val="0"/>
          <w:szCs w:val="21"/>
        </w:rPr>
        <w:t>线程执行的</w:t>
      </w:r>
      <w:r w:rsidRPr="001104D1">
        <w:rPr>
          <w:rFonts w:ascii="Lucida Sans Unicode" w:eastAsia="宋体" w:hAnsi="Lucida Sans Unicode" w:cs="Lucida Sans Unicode"/>
          <w:color w:val="1A1A1A"/>
          <w:kern w:val="0"/>
          <w:szCs w:val="21"/>
        </w:rPr>
        <w:t xml:space="preserve"> relay log </w:t>
      </w:r>
      <w:r w:rsidRPr="001104D1">
        <w:rPr>
          <w:rFonts w:ascii="Lucida Sans Unicode" w:eastAsia="宋体" w:hAnsi="Lucida Sans Unicode" w:cs="Lucida Sans Unicode"/>
          <w:color w:val="1A1A1A"/>
          <w:kern w:val="0"/>
          <w:szCs w:val="21"/>
        </w:rPr>
        <w:t>的位置只能保存在文件（</w:t>
      </w:r>
      <w:r w:rsidRPr="001104D1">
        <w:rPr>
          <w:rFonts w:ascii="Lucida Sans Unicode" w:eastAsia="宋体" w:hAnsi="Lucida Sans Unicode" w:cs="Lucida Sans Unicode"/>
          <w:color w:val="1A1A1A"/>
          <w:kern w:val="0"/>
          <w:szCs w:val="21"/>
        </w:rPr>
        <w:t xml:space="preserve"> relay-log.info</w:t>
      </w:r>
      <w:r w:rsidRPr="001104D1">
        <w:rPr>
          <w:rFonts w:ascii="Lucida Sans Unicode" w:eastAsia="宋体" w:hAnsi="Lucida Sans Unicode" w:cs="Lucida Sans Unicode"/>
          <w:color w:val="1A1A1A"/>
          <w:kern w:val="0"/>
          <w:szCs w:val="21"/>
        </w:rPr>
        <w:t>）里面，并且该文件默认每执行</w:t>
      </w:r>
      <w:r w:rsidRPr="001104D1">
        <w:rPr>
          <w:rFonts w:ascii="Lucida Sans Unicode" w:eastAsia="宋体" w:hAnsi="Lucida Sans Unicode" w:cs="Lucida Sans Unicode"/>
          <w:color w:val="1A1A1A"/>
          <w:kern w:val="0"/>
          <w:szCs w:val="21"/>
        </w:rPr>
        <w:t xml:space="preserve"> 10000 </w:t>
      </w:r>
      <w:r w:rsidRPr="001104D1">
        <w:rPr>
          <w:rFonts w:ascii="Lucida Sans Unicode" w:eastAsia="宋体" w:hAnsi="Lucida Sans Unicode" w:cs="Lucida Sans Unicode"/>
          <w:color w:val="1A1A1A"/>
          <w:kern w:val="0"/>
          <w:szCs w:val="21"/>
        </w:rPr>
        <w:t>次事务做一次同步到磁盘，</w:t>
      </w:r>
      <w:r w:rsidRPr="001104D1">
        <w:rPr>
          <w:rFonts w:ascii="Lucida Sans Unicode" w:eastAsia="宋体" w:hAnsi="Lucida Sans Unicode" w:cs="Lucida Sans Unicode"/>
          <w:color w:val="1A1A1A"/>
          <w:kern w:val="0"/>
          <w:szCs w:val="21"/>
        </w:rPr>
        <w:t xml:space="preserve"> </w:t>
      </w:r>
      <w:r w:rsidRPr="001104D1">
        <w:rPr>
          <w:rFonts w:ascii="Lucida Sans Unicode" w:eastAsia="宋体" w:hAnsi="Lucida Sans Unicode" w:cs="Lucida Sans Unicode"/>
          <w:color w:val="1A1A1A"/>
          <w:kern w:val="0"/>
          <w:szCs w:val="21"/>
        </w:rPr>
        <w:t>这意味着</w:t>
      </w:r>
      <w:r w:rsidRPr="001104D1">
        <w:rPr>
          <w:rFonts w:ascii="Lucida Sans Unicode" w:eastAsia="宋体" w:hAnsi="Lucida Sans Unicode" w:cs="Lucida Sans Unicode"/>
          <w:color w:val="1A1A1A"/>
          <w:kern w:val="0"/>
          <w:szCs w:val="21"/>
        </w:rPr>
        <w:t xml:space="preserve"> slave </w:t>
      </w:r>
      <w:r w:rsidRPr="001104D1">
        <w:rPr>
          <w:rFonts w:ascii="Lucida Sans Unicode" w:eastAsia="宋体" w:hAnsi="Lucida Sans Unicode" w:cs="Lucida Sans Unicode"/>
          <w:color w:val="1A1A1A"/>
          <w:kern w:val="0"/>
          <w:szCs w:val="21"/>
        </w:rPr>
        <w:t>意外</w:t>
      </w:r>
      <w:r w:rsidRPr="001104D1">
        <w:rPr>
          <w:rFonts w:ascii="Lucida Sans Unicode" w:eastAsia="宋体" w:hAnsi="Lucida Sans Unicode" w:cs="Lucida Sans Unicode"/>
          <w:color w:val="1A1A1A"/>
          <w:kern w:val="0"/>
          <w:szCs w:val="21"/>
        </w:rPr>
        <w:t xml:space="preserve"> crash </w:t>
      </w:r>
      <w:r w:rsidRPr="001104D1">
        <w:rPr>
          <w:rFonts w:ascii="Lucida Sans Unicode" w:eastAsia="宋体" w:hAnsi="Lucida Sans Unicode" w:cs="Lucida Sans Unicode"/>
          <w:color w:val="1A1A1A"/>
          <w:kern w:val="0"/>
          <w:szCs w:val="21"/>
        </w:rPr>
        <w:t>重启时，</w:t>
      </w:r>
      <w:r w:rsidRPr="001104D1">
        <w:rPr>
          <w:rFonts w:ascii="Lucida Sans Unicode" w:eastAsia="宋体" w:hAnsi="Lucida Sans Unicode" w:cs="Lucida Sans Unicode"/>
          <w:color w:val="1A1A1A"/>
          <w:kern w:val="0"/>
          <w:szCs w:val="21"/>
        </w:rPr>
        <w:t xml:space="preserve"> SQL </w:t>
      </w:r>
      <w:r w:rsidRPr="001104D1">
        <w:rPr>
          <w:rFonts w:ascii="Lucida Sans Unicode" w:eastAsia="宋体" w:hAnsi="Lucida Sans Unicode" w:cs="Lucida Sans Unicode"/>
          <w:color w:val="1A1A1A"/>
          <w:kern w:val="0"/>
          <w:szCs w:val="21"/>
        </w:rPr>
        <w:t>线程执行到的位置和数据库的数据是不一致的，将导致复制报错，如果不重搭复制，则有可能会导致数据不一致。</w:t>
      </w:r>
    </w:p>
    <w:p w:rsidR="001104D1" w:rsidRPr="001104D1" w:rsidRDefault="001104D1" w:rsidP="00FA61C5">
      <w:pPr>
        <w:widowControl/>
        <w:numPr>
          <w:ilvl w:val="1"/>
          <w:numId w:val="371"/>
        </w:numPr>
        <w:shd w:val="clear" w:color="auto" w:fill="FFFFFF"/>
        <w:ind w:left="450"/>
        <w:jc w:val="left"/>
        <w:rPr>
          <w:rFonts w:ascii="Lucida Sans Unicode" w:eastAsia="宋体" w:hAnsi="Lucida Sans Unicode" w:cs="Lucida Sans Unicode"/>
          <w:color w:val="1A1A1A"/>
          <w:kern w:val="0"/>
          <w:szCs w:val="21"/>
        </w:rPr>
      </w:pPr>
      <w:r w:rsidRPr="001104D1">
        <w:rPr>
          <w:rFonts w:ascii="Lucida Sans Unicode" w:eastAsia="宋体" w:hAnsi="Lucida Sans Unicode" w:cs="Lucida Sans Unicode"/>
          <w:color w:val="1A1A1A"/>
          <w:kern w:val="0"/>
          <w:szCs w:val="21"/>
        </w:rPr>
        <w:t xml:space="preserve">MySQL 5.6 </w:t>
      </w:r>
      <w:r w:rsidRPr="001104D1">
        <w:rPr>
          <w:rFonts w:ascii="Lucida Sans Unicode" w:eastAsia="宋体" w:hAnsi="Lucida Sans Unicode" w:cs="Lucida Sans Unicode"/>
          <w:color w:val="1A1A1A"/>
          <w:kern w:val="0"/>
          <w:szCs w:val="21"/>
        </w:rPr>
        <w:t>引入参数</w:t>
      </w:r>
      <w:r w:rsidRPr="001104D1">
        <w:rPr>
          <w:rFonts w:ascii="Lucida Sans Unicode" w:eastAsia="宋体" w:hAnsi="Lucida Sans Unicode" w:cs="Lucida Sans Unicode"/>
          <w:color w:val="1A1A1A"/>
          <w:kern w:val="0"/>
          <w:szCs w:val="21"/>
        </w:rPr>
        <w:t xml:space="preserve"> relay_log_info_repository</w:t>
      </w:r>
      <w:r w:rsidRPr="001104D1">
        <w:rPr>
          <w:rFonts w:ascii="Lucida Sans Unicode" w:eastAsia="宋体" w:hAnsi="Lucida Sans Unicode" w:cs="Lucida Sans Unicode"/>
          <w:color w:val="1A1A1A"/>
          <w:kern w:val="0"/>
          <w:szCs w:val="21"/>
        </w:rPr>
        <w:t>，将该参数设置为</w:t>
      </w:r>
      <w:r w:rsidRPr="001104D1">
        <w:rPr>
          <w:rFonts w:ascii="Lucida Sans Unicode" w:eastAsia="宋体" w:hAnsi="Lucida Sans Unicode" w:cs="Lucida Sans Unicode"/>
          <w:color w:val="1A1A1A"/>
          <w:kern w:val="0"/>
          <w:szCs w:val="21"/>
        </w:rPr>
        <w:t xml:space="preserve"> TABLE </w:t>
      </w:r>
      <w:r w:rsidRPr="001104D1">
        <w:rPr>
          <w:rFonts w:ascii="Lucida Sans Unicode" w:eastAsia="宋体" w:hAnsi="Lucida Sans Unicode" w:cs="Lucida Sans Unicode"/>
          <w:color w:val="1A1A1A"/>
          <w:kern w:val="0"/>
          <w:szCs w:val="21"/>
        </w:rPr>
        <w:t>时，</w:t>
      </w:r>
      <w:r w:rsidRPr="001104D1">
        <w:rPr>
          <w:rFonts w:ascii="Lucida Sans Unicode" w:eastAsia="宋体" w:hAnsi="Lucida Sans Unicode" w:cs="Lucida Sans Unicode"/>
          <w:color w:val="1A1A1A"/>
          <w:kern w:val="0"/>
          <w:szCs w:val="21"/>
        </w:rPr>
        <w:t xml:space="preserve"> MySQL </w:t>
      </w:r>
      <w:r w:rsidRPr="001104D1">
        <w:rPr>
          <w:rFonts w:ascii="Lucida Sans Unicode" w:eastAsia="宋体" w:hAnsi="Lucida Sans Unicode" w:cs="Lucida Sans Unicode"/>
          <w:color w:val="1A1A1A"/>
          <w:kern w:val="0"/>
          <w:szCs w:val="21"/>
        </w:rPr>
        <w:t>将</w:t>
      </w:r>
      <w:r w:rsidRPr="001104D1">
        <w:rPr>
          <w:rFonts w:ascii="Lucida Sans Unicode" w:eastAsia="宋体" w:hAnsi="Lucida Sans Unicode" w:cs="Lucida Sans Unicode"/>
          <w:color w:val="1A1A1A"/>
          <w:kern w:val="0"/>
          <w:szCs w:val="21"/>
        </w:rPr>
        <w:t xml:space="preserve"> SQL </w:t>
      </w:r>
      <w:r w:rsidRPr="001104D1">
        <w:rPr>
          <w:rFonts w:ascii="Lucida Sans Unicode" w:eastAsia="宋体" w:hAnsi="Lucida Sans Unicode" w:cs="Lucida Sans Unicode"/>
          <w:color w:val="1A1A1A"/>
          <w:kern w:val="0"/>
          <w:szCs w:val="21"/>
        </w:rPr>
        <w:t>线程执行到的位置存到</w:t>
      </w:r>
      <w:r w:rsidRPr="001104D1">
        <w:rPr>
          <w:rFonts w:ascii="Lucida Sans Unicode" w:eastAsia="宋体" w:hAnsi="Lucida Sans Unicode" w:cs="Lucida Sans Unicode"/>
          <w:color w:val="1A1A1A"/>
          <w:kern w:val="0"/>
          <w:szCs w:val="21"/>
        </w:rPr>
        <w:t xml:space="preserve"> mysql.slave_relay_log_info </w:t>
      </w:r>
      <w:r w:rsidRPr="001104D1">
        <w:rPr>
          <w:rFonts w:ascii="Lucida Sans Unicode" w:eastAsia="宋体" w:hAnsi="Lucida Sans Unicode" w:cs="Lucida Sans Unicode"/>
          <w:color w:val="1A1A1A"/>
          <w:kern w:val="0"/>
          <w:szCs w:val="21"/>
        </w:rPr>
        <w:t>表，这样更新该表的位置和</w:t>
      </w:r>
      <w:r w:rsidRPr="001104D1">
        <w:rPr>
          <w:rFonts w:ascii="Lucida Sans Unicode" w:eastAsia="宋体" w:hAnsi="Lucida Sans Unicode" w:cs="Lucida Sans Unicode"/>
          <w:color w:val="1A1A1A"/>
          <w:kern w:val="0"/>
          <w:szCs w:val="21"/>
        </w:rPr>
        <w:t xml:space="preserve"> SQL </w:t>
      </w:r>
      <w:r w:rsidRPr="001104D1">
        <w:rPr>
          <w:rFonts w:ascii="Lucida Sans Unicode" w:eastAsia="宋体" w:hAnsi="Lucida Sans Unicode" w:cs="Lucida Sans Unicode"/>
          <w:color w:val="1A1A1A"/>
          <w:kern w:val="0"/>
          <w:szCs w:val="21"/>
        </w:rPr>
        <w:t>线程执行的用户事务绑定成一个事务，这样</w:t>
      </w:r>
      <w:r w:rsidRPr="001104D1">
        <w:rPr>
          <w:rFonts w:ascii="Lucida Sans Unicode" w:eastAsia="宋体" w:hAnsi="Lucida Sans Unicode" w:cs="Lucida Sans Unicode"/>
          <w:color w:val="1A1A1A"/>
          <w:kern w:val="0"/>
          <w:szCs w:val="21"/>
        </w:rPr>
        <w:t xml:space="preserve"> slave </w:t>
      </w:r>
      <w:r w:rsidRPr="001104D1">
        <w:rPr>
          <w:rFonts w:ascii="Lucida Sans Unicode" w:eastAsia="宋体" w:hAnsi="Lucida Sans Unicode" w:cs="Lucida Sans Unicode"/>
          <w:color w:val="1A1A1A"/>
          <w:kern w:val="0"/>
          <w:szCs w:val="21"/>
        </w:rPr>
        <w:t>意外宕机后，</w:t>
      </w:r>
      <w:r w:rsidRPr="001104D1">
        <w:rPr>
          <w:rFonts w:ascii="Lucida Sans Unicode" w:eastAsia="宋体" w:hAnsi="Lucida Sans Unicode" w:cs="Lucida Sans Unicode"/>
          <w:color w:val="1A1A1A"/>
          <w:kern w:val="0"/>
          <w:szCs w:val="21"/>
        </w:rPr>
        <w:t xml:space="preserve">slave </w:t>
      </w:r>
      <w:r w:rsidRPr="001104D1">
        <w:rPr>
          <w:rFonts w:ascii="Lucida Sans Unicode" w:eastAsia="宋体" w:hAnsi="Lucida Sans Unicode" w:cs="Lucida Sans Unicode"/>
          <w:color w:val="1A1A1A"/>
          <w:kern w:val="0"/>
          <w:szCs w:val="21"/>
        </w:rPr>
        <w:t>通过</w:t>
      </w:r>
      <w:r w:rsidRPr="001104D1">
        <w:rPr>
          <w:rFonts w:ascii="Lucida Sans Unicode" w:eastAsia="宋体" w:hAnsi="Lucida Sans Unicode" w:cs="Lucida Sans Unicode"/>
          <w:color w:val="1A1A1A"/>
          <w:kern w:val="0"/>
          <w:szCs w:val="21"/>
        </w:rPr>
        <w:t xml:space="preserve"> innodb </w:t>
      </w:r>
      <w:r w:rsidRPr="001104D1">
        <w:rPr>
          <w:rFonts w:ascii="Lucida Sans Unicode" w:eastAsia="宋体" w:hAnsi="Lucida Sans Unicode" w:cs="Lucida Sans Unicode"/>
          <w:color w:val="1A1A1A"/>
          <w:kern w:val="0"/>
          <w:szCs w:val="21"/>
        </w:rPr>
        <w:t>的崩溃恢复可以把</w:t>
      </w:r>
      <w:r w:rsidRPr="001104D1">
        <w:rPr>
          <w:rFonts w:ascii="Lucida Sans Unicode" w:eastAsia="宋体" w:hAnsi="Lucida Sans Unicode" w:cs="Lucida Sans Unicode"/>
          <w:color w:val="1A1A1A"/>
          <w:kern w:val="0"/>
          <w:szCs w:val="21"/>
        </w:rPr>
        <w:t xml:space="preserve"> SQL </w:t>
      </w:r>
      <w:r w:rsidRPr="001104D1">
        <w:rPr>
          <w:rFonts w:ascii="Lucida Sans Unicode" w:eastAsia="宋体" w:hAnsi="Lucida Sans Unicode" w:cs="Lucida Sans Unicode"/>
          <w:color w:val="1A1A1A"/>
          <w:kern w:val="0"/>
          <w:szCs w:val="21"/>
        </w:rPr>
        <w:t>线程执行到的位置和用户事务恢复到一致性的状态。</w:t>
      </w:r>
    </w:p>
    <w:p w:rsidR="001104D1" w:rsidRPr="001104D1" w:rsidRDefault="001104D1" w:rsidP="00FA61C5">
      <w:pPr>
        <w:widowControl/>
        <w:numPr>
          <w:ilvl w:val="0"/>
          <w:numId w:val="371"/>
        </w:numPr>
        <w:shd w:val="clear" w:color="auto" w:fill="FFFFFF"/>
        <w:ind w:left="0"/>
        <w:jc w:val="left"/>
        <w:rPr>
          <w:rFonts w:ascii="Lucida Sans Unicode" w:eastAsia="宋体" w:hAnsi="Lucida Sans Unicode" w:cs="Lucida Sans Unicode"/>
          <w:color w:val="1A1A1A"/>
          <w:kern w:val="0"/>
          <w:szCs w:val="21"/>
        </w:rPr>
      </w:pPr>
      <w:r w:rsidRPr="001104D1">
        <w:rPr>
          <w:rFonts w:ascii="Lucida Sans Unicode" w:eastAsia="宋体" w:hAnsi="Lucida Sans Unicode" w:cs="Lucida Sans Unicode"/>
          <w:color w:val="1A1A1A"/>
          <w:kern w:val="0"/>
          <w:szCs w:val="21"/>
        </w:rPr>
        <w:t>2</w:t>
      </w:r>
      <w:r w:rsidRPr="001104D1">
        <w:rPr>
          <w:rFonts w:ascii="Lucida Sans Unicode" w:eastAsia="宋体" w:hAnsi="Lucida Sans Unicode" w:cs="Lucida Sans Unicode"/>
          <w:color w:val="1A1A1A"/>
          <w:kern w:val="0"/>
          <w:szCs w:val="21"/>
        </w:rPr>
        <w:t>、</w:t>
      </w:r>
      <w:r w:rsidRPr="001104D1">
        <w:rPr>
          <w:rFonts w:ascii="Lucida Sans Unicode" w:eastAsia="宋体" w:hAnsi="Lucida Sans Unicode" w:cs="Lucida Sans Unicode"/>
          <w:color w:val="1A1A1A"/>
          <w:kern w:val="0"/>
          <w:szCs w:val="21"/>
        </w:rPr>
        <w:t xml:space="preserve">MySQL 5.6 </w:t>
      </w:r>
      <w:r w:rsidRPr="001104D1">
        <w:rPr>
          <w:rFonts w:ascii="Lucida Sans Unicode" w:eastAsia="宋体" w:hAnsi="Lucida Sans Unicode" w:cs="Lucida Sans Unicode"/>
          <w:color w:val="1A1A1A"/>
          <w:kern w:val="0"/>
          <w:szCs w:val="21"/>
        </w:rPr>
        <w:t>引入</w:t>
      </w:r>
      <w:r w:rsidRPr="001104D1">
        <w:rPr>
          <w:rFonts w:ascii="Lucida Sans Unicode" w:eastAsia="宋体" w:hAnsi="Lucida Sans Unicode" w:cs="Lucida Sans Unicode"/>
          <w:color w:val="1A1A1A"/>
          <w:kern w:val="0"/>
          <w:szCs w:val="21"/>
        </w:rPr>
        <w:t xml:space="preserve"> GTID </w:t>
      </w:r>
      <w:r w:rsidRPr="001104D1">
        <w:rPr>
          <w:rFonts w:ascii="Lucida Sans Unicode" w:eastAsia="宋体" w:hAnsi="Lucida Sans Unicode" w:cs="Lucida Sans Unicode"/>
          <w:color w:val="1A1A1A"/>
          <w:kern w:val="0"/>
          <w:szCs w:val="21"/>
        </w:rPr>
        <w:t>复制，每个</w:t>
      </w:r>
      <w:r w:rsidRPr="001104D1">
        <w:rPr>
          <w:rFonts w:ascii="Lucida Sans Unicode" w:eastAsia="宋体" w:hAnsi="Lucida Sans Unicode" w:cs="Lucida Sans Unicode"/>
          <w:color w:val="1A1A1A"/>
          <w:kern w:val="0"/>
          <w:szCs w:val="21"/>
        </w:rPr>
        <w:t xml:space="preserve"> GTID </w:t>
      </w:r>
      <w:r w:rsidRPr="001104D1">
        <w:rPr>
          <w:rFonts w:ascii="Lucida Sans Unicode" w:eastAsia="宋体" w:hAnsi="Lucida Sans Unicode" w:cs="Lucida Sans Unicode"/>
          <w:color w:val="1A1A1A"/>
          <w:kern w:val="0"/>
          <w:szCs w:val="21"/>
        </w:rPr>
        <w:t>对应的事务在每个实例上面最多执行一次，</w:t>
      </w:r>
      <w:r w:rsidRPr="001104D1">
        <w:rPr>
          <w:rFonts w:ascii="Lucida Sans Unicode" w:eastAsia="宋体" w:hAnsi="Lucida Sans Unicode" w:cs="Lucida Sans Unicode"/>
          <w:color w:val="1A1A1A"/>
          <w:kern w:val="0"/>
          <w:szCs w:val="21"/>
        </w:rPr>
        <w:t xml:space="preserve"> </w:t>
      </w:r>
      <w:r w:rsidRPr="001104D1">
        <w:rPr>
          <w:rFonts w:ascii="Lucida Sans Unicode" w:eastAsia="宋体" w:hAnsi="Lucida Sans Unicode" w:cs="Lucida Sans Unicode"/>
          <w:color w:val="1A1A1A"/>
          <w:kern w:val="0"/>
          <w:szCs w:val="21"/>
        </w:rPr>
        <w:t>这极大地提高了复制的数据一致性。</w:t>
      </w:r>
    </w:p>
    <w:p w:rsidR="001104D1" w:rsidRPr="001104D1" w:rsidRDefault="001104D1" w:rsidP="00FA61C5">
      <w:pPr>
        <w:widowControl/>
        <w:numPr>
          <w:ilvl w:val="0"/>
          <w:numId w:val="371"/>
        </w:numPr>
        <w:shd w:val="clear" w:color="auto" w:fill="FFFFFF"/>
        <w:ind w:left="0"/>
        <w:jc w:val="left"/>
        <w:rPr>
          <w:rFonts w:ascii="Lucida Sans Unicode" w:eastAsia="宋体" w:hAnsi="Lucida Sans Unicode" w:cs="Lucida Sans Unicode"/>
          <w:color w:val="1A1A1A"/>
          <w:kern w:val="0"/>
          <w:szCs w:val="21"/>
        </w:rPr>
      </w:pPr>
      <w:r w:rsidRPr="001104D1">
        <w:rPr>
          <w:rFonts w:ascii="Lucida Sans Unicode" w:eastAsia="宋体" w:hAnsi="Lucida Sans Unicode" w:cs="Lucida Sans Unicode"/>
          <w:color w:val="1A1A1A"/>
          <w:kern w:val="0"/>
          <w:szCs w:val="21"/>
        </w:rPr>
        <w:t>3</w:t>
      </w:r>
      <w:r w:rsidRPr="001104D1">
        <w:rPr>
          <w:rFonts w:ascii="Lucida Sans Unicode" w:eastAsia="宋体" w:hAnsi="Lucida Sans Unicode" w:cs="Lucida Sans Unicode"/>
          <w:color w:val="1A1A1A"/>
          <w:kern w:val="0"/>
          <w:szCs w:val="21"/>
        </w:rPr>
        <w:t>、</w:t>
      </w:r>
      <w:r w:rsidRPr="001104D1">
        <w:rPr>
          <w:rFonts w:ascii="Lucida Sans Unicode" w:eastAsia="宋体" w:hAnsi="Lucida Sans Unicode" w:cs="Lucida Sans Unicode"/>
          <w:color w:val="1A1A1A"/>
          <w:kern w:val="0"/>
          <w:szCs w:val="21"/>
        </w:rPr>
        <w:t xml:space="preserve">MySQL 5.5 </w:t>
      </w:r>
      <w:r w:rsidRPr="001104D1">
        <w:rPr>
          <w:rFonts w:ascii="Lucida Sans Unicode" w:eastAsia="宋体" w:hAnsi="Lucida Sans Unicode" w:cs="Lucida Sans Unicode"/>
          <w:color w:val="1A1A1A"/>
          <w:kern w:val="0"/>
          <w:szCs w:val="21"/>
        </w:rPr>
        <w:t>引入半同步复制，</w:t>
      </w:r>
      <w:r w:rsidRPr="001104D1">
        <w:rPr>
          <w:rFonts w:ascii="Lucida Sans Unicode" w:eastAsia="宋体" w:hAnsi="Lucida Sans Unicode" w:cs="Lucida Sans Unicode"/>
          <w:color w:val="1A1A1A"/>
          <w:kern w:val="0"/>
          <w:szCs w:val="21"/>
        </w:rPr>
        <w:t xml:space="preserve"> </w:t>
      </w:r>
      <w:r w:rsidRPr="001104D1">
        <w:rPr>
          <w:rFonts w:ascii="Lucida Sans Unicode" w:eastAsia="宋体" w:hAnsi="Lucida Sans Unicode" w:cs="Lucida Sans Unicode"/>
          <w:color w:val="1A1A1A"/>
          <w:kern w:val="0"/>
          <w:szCs w:val="21"/>
        </w:rPr>
        <w:t>用户安装半同步复制插件并且开启参数后，设置超时时间，可保证在超时时间内如果</w:t>
      </w:r>
      <w:r w:rsidRPr="001104D1">
        <w:rPr>
          <w:rFonts w:ascii="Lucida Sans Unicode" w:eastAsia="宋体" w:hAnsi="Lucida Sans Unicode" w:cs="Lucida Sans Unicode"/>
          <w:color w:val="1A1A1A"/>
          <w:kern w:val="0"/>
          <w:szCs w:val="21"/>
        </w:rPr>
        <w:t xml:space="preserve"> binlog </w:t>
      </w:r>
      <w:r w:rsidRPr="001104D1">
        <w:rPr>
          <w:rFonts w:ascii="Lucida Sans Unicode" w:eastAsia="宋体" w:hAnsi="Lucida Sans Unicode" w:cs="Lucida Sans Unicode"/>
          <w:color w:val="1A1A1A"/>
          <w:kern w:val="0"/>
          <w:szCs w:val="21"/>
        </w:rPr>
        <w:t>不传到</w:t>
      </w:r>
      <w:r w:rsidRPr="001104D1">
        <w:rPr>
          <w:rFonts w:ascii="Lucida Sans Unicode" w:eastAsia="宋体" w:hAnsi="Lucida Sans Unicode" w:cs="Lucida Sans Unicode"/>
          <w:color w:val="1A1A1A"/>
          <w:kern w:val="0"/>
          <w:szCs w:val="21"/>
        </w:rPr>
        <w:t xml:space="preserve"> slave </w:t>
      </w:r>
      <w:r w:rsidRPr="001104D1">
        <w:rPr>
          <w:rFonts w:ascii="Lucida Sans Unicode" w:eastAsia="宋体" w:hAnsi="Lucida Sans Unicode" w:cs="Lucida Sans Unicode"/>
          <w:color w:val="1A1A1A"/>
          <w:kern w:val="0"/>
          <w:szCs w:val="21"/>
        </w:rPr>
        <w:t>上面，那么用户提交事务时不会返回，直到超时后切成异步复制，但是如果切成异步之前用户线程提交时在</w:t>
      </w:r>
      <w:r w:rsidRPr="001104D1">
        <w:rPr>
          <w:rFonts w:ascii="Lucida Sans Unicode" w:eastAsia="宋体" w:hAnsi="Lucida Sans Unicode" w:cs="Lucida Sans Unicode"/>
          <w:color w:val="1A1A1A"/>
          <w:kern w:val="0"/>
          <w:szCs w:val="21"/>
        </w:rPr>
        <w:t xml:space="preserve"> master </w:t>
      </w:r>
      <w:r w:rsidRPr="001104D1">
        <w:rPr>
          <w:rFonts w:ascii="Lucida Sans Unicode" w:eastAsia="宋体" w:hAnsi="Lucida Sans Unicode" w:cs="Lucida Sans Unicode"/>
          <w:color w:val="1A1A1A"/>
          <w:kern w:val="0"/>
          <w:szCs w:val="21"/>
        </w:rPr>
        <w:t>上面等待的时候，事务已经提交，该事务对</w:t>
      </w:r>
      <w:r w:rsidRPr="001104D1">
        <w:rPr>
          <w:rFonts w:ascii="Lucida Sans Unicode" w:eastAsia="宋体" w:hAnsi="Lucida Sans Unicode" w:cs="Lucida Sans Unicode"/>
          <w:color w:val="1A1A1A"/>
          <w:kern w:val="0"/>
          <w:szCs w:val="21"/>
        </w:rPr>
        <w:t xml:space="preserve"> master </w:t>
      </w:r>
      <w:r w:rsidRPr="001104D1">
        <w:rPr>
          <w:rFonts w:ascii="Lucida Sans Unicode" w:eastAsia="宋体" w:hAnsi="Lucida Sans Unicode" w:cs="Lucida Sans Unicode"/>
          <w:color w:val="1A1A1A"/>
          <w:kern w:val="0"/>
          <w:szCs w:val="21"/>
        </w:rPr>
        <w:t>上面的其他</w:t>
      </w:r>
      <w:r w:rsidRPr="001104D1">
        <w:rPr>
          <w:rFonts w:ascii="Lucida Sans Unicode" w:eastAsia="宋体" w:hAnsi="Lucida Sans Unicode" w:cs="Lucida Sans Unicode"/>
          <w:color w:val="1A1A1A"/>
          <w:kern w:val="0"/>
          <w:szCs w:val="21"/>
        </w:rPr>
        <w:t xml:space="preserve"> session </w:t>
      </w:r>
      <w:r w:rsidRPr="001104D1">
        <w:rPr>
          <w:rFonts w:ascii="Lucida Sans Unicode" w:eastAsia="宋体" w:hAnsi="Lucida Sans Unicode" w:cs="Lucida Sans Unicode"/>
          <w:color w:val="1A1A1A"/>
          <w:kern w:val="0"/>
          <w:szCs w:val="21"/>
        </w:rPr>
        <w:t>是可见的，如果这时</w:t>
      </w:r>
      <w:r w:rsidRPr="001104D1">
        <w:rPr>
          <w:rFonts w:ascii="Lucida Sans Unicode" w:eastAsia="宋体" w:hAnsi="Lucida Sans Unicode" w:cs="Lucida Sans Unicode"/>
          <w:color w:val="1A1A1A"/>
          <w:kern w:val="0"/>
          <w:szCs w:val="21"/>
        </w:rPr>
        <w:t xml:space="preserve"> master </w:t>
      </w:r>
      <w:r w:rsidRPr="001104D1">
        <w:rPr>
          <w:rFonts w:ascii="Lucida Sans Unicode" w:eastAsia="宋体" w:hAnsi="Lucida Sans Unicode" w:cs="Lucida Sans Unicode"/>
          <w:color w:val="1A1A1A"/>
          <w:kern w:val="0"/>
          <w:szCs w:val="21"/>
        </w:rPr>
        <w:t>宕机，那么到</w:t>
      </w:r>
      <w:r w:rsidRPr="001104D1">
        <w:rPr>
          <w:rFonts w:ascii="Lucida Sans Unicode" w:eastAsia="宋体" w:hAnsi="Lucida Sans Unicode" w:cs="Lucida Sans Unicode"/>
          <w:color w:val="1A1A1A"/>
          <w:kern w:val="0"/>
          <w:szCs w:val="21"/>
        </w:rPr>
        <w:t xml:space="preserve"> slave </w:t>
      </w:r>
      <w:r w:rsidRPr="001104D1">
        <w:rPr>
          <w:rFonts w:ascii="Lucida Sans Unicode" w:eastAsia="宋体" w:hAnsi="Lucida Sans Unicode" w:cs="Lucida Sans Unicode"/>
          <w:color w:val="1A1A1A"/>
          <w:kern w:val="0"/>
          <w:szCs w:val="21"/>
        </w:rPr>
        <w:t>上面该事务又不可见了，该问题直到</w:t>
      </w:r>
      <w:r w:rsidRPr="001104D1">
        <w:rPr>
          <w:rFonts w:ascii="Lucida Sans Unicode" w:eastAsia="宋体" w:hAnsi="Lucida Sans Unicode" w:cs="Lucida Sans Unicode"/>
          <w:color w:val="1A1A1A"/>
          <w:kern w:val="0"/>
          <w:szCs w:val="21"/>
        </w:rPr>
        <w:t xml:space="preserve"> 5.7 </w:t>
      </w:r>
      <w:r w:rsidRPr="001104D1">
        <w:rPr>
          <w:rFonts w:ascii="Lucida Sans Unicode" w:eastAsia="宋体" w:hAnsi="Lucida Sans Unicode" w:cs="Lucida Sans Unicode"/>
          <w:color w:val="1A1A1A"/>
          <w:kern w:val="0"/>
          <w:szCs w:val="21"/>
        </w:rPr>
        <w:t>才解决。</w:t>
      </w:r>
    </w:p>
    <w:p w:rsidR="001104D1" w:rsidRPr="001104D1" w:rsidRDefault="001104D1" w:rsidP="00FA61C5">
      <w:pPr>
        <w:widowControl/>
        <w:numPr>
          <w:ilvl w:val="0"/>
          <w:numId w:val="371"/>
        </w:numPr>
        <w:shd w:val="clear" w:color="auto" w:fill="FFFFFF"/>
        <w:ind w:left="0"/>
        <w:jc w:val="left"/>
        <w:rPr>
          <w:rFonts w:ascii="Lucida Sans Unicode" w:eastAsia="宋体" w:hAnsi="Lucida Sans Unicode" w:cs="Lucida Sans Unicode"/>
          <w:color w:val="1A1A1A"/>
          <w:kern w:val="0"/>
          <w:szCs w:val="21"/>
        </w:rPr>
      </w:pPr>
      <w:r w:rsidRPr="001104D1">
        <w:rPr>
          <w:rFonts w:ascii="Lucida Sans Unicode" w:eastAsia="宋体" w:hAnsi="Lucida Sans Unicode" w:cs="Lucida Sans Unicode"/>
          <w:color w:val="1A1A1A"/>
          <w:kern w:val="0"/>
          <w:szCs w:val="21"/>
        </w:rPr>
        <w:t>4</w:t>
      </w:r>
      <w:r w:rsidRPr="001104D1">
        <w:rPr>
          <w:rFonts w:ascii="Lucida Sans Unicode" w:eastAsia="宋体" w:hAnsi="Lucida Sans Unicode" w:cs="Lucida Sans Unicode"/>
          <w:color w:val="1A1A1A"/>
          <w:kern w:val="0"/>
          <w:szCs w:val="21"/>
        </w:rPr>
        <w:t>、</w:t>
      </w:r>
      <w:r w:rsidRPr="001104D1">
        <w:rPr>
          <w:rFonts w:ascii="Lucida Sans Unicode" w:eastAsia="宋体" w:hAnsi="Lucida Sans Unicode" w:cs="Lucida Sans Unicode"/>
          <w:color w:val="1A1A1A"/>
          <w:kern w:val="0"/>
          <w:szCs w:val="21"/>
        </w:rPr>
        <w:t xml:space="preserve">MySQL 5.7 </w:t>
      </w:r>
      <w:r w:rsidRPr="001104D1">
        <w:rPr>
          <w:rFonts w:ascii="Lucida Sans Unicode" w:eastAsia="宋体" w:hAnsi="Lucida Sans Unicode" w:cs="Lucida Sans Unicode"/>
          <w:color w:val="1A1A1A"/>
          <w:kern w:val="0"/>
          <w:szCs w:val="21"/>
        </w:rPr>
        <w:t>引入无损半同步复制，引入参</w:t>
      </w:r>
      <w:r w:rsidRPr="001104D1">
        <w:rPr>
          <w:rFonts w:ascii="Lucida Sans Unicode" w:eastAsia="宋体" w:hAnsi="Lucida Sans Unicode" w:cs="Lucida Sans Unicode"/>
          <w:color w:val="1A1A1A"/>
          <w:kern w:val="0"/>
          <w:szCs w:val="21"/>
        </w:rPr>
        <w:t xml:space="preserve"> rpl_semi_sync_master_wait_point</w:t>
      </w:r>
      <w:r w:rsidRPr="001104D1">
        <w:rPr>
          <w:rFonts w:ascii="Lucida Sans Unicode" w:eastAsia="宋体" w:hAnsi="Lucida Sans Unicode" w:cs="Lucida Sans Unicode"/>
          <w:color w:val="1A1A1A"/>
          <w:kern w:val="0"/>
          <w:szCs w:val="21"/>
        </w:rPr>
        <w:t>，该参数默认为</w:t>
      </w:r>
      <w:r w:rsidRPr="001104D1">
        <w:rPr>
          <w:rFonts w:ascii="Lucida Sans Unicode" w:eastAsia="宋体" w:hAnsi="Lucida Sans Unicode" w:cs="Lucida Sans Unicode"/>
          <w:color w:val="1A1A1A"/>
          <w:kern w:val="0"/>
          <w:szCs w:val="21"/>
        </w:rPr>
        <w:t xml:space="preserve"> after_sync</w:t>
      </w:r>
      <w:r w:rsidRPr="001104D1">
        <w:rPr>
          <w:rFonts w:ascii="Lucida Sans Unicode" w:eastAsia="宋体" w:hAnsi="Lucida Sans Unicode" w:cs="Lucida Sans Unicode"/>
          <w:color w:val="1A1A1A"/>
          <w:kern w:val="0"/>
          <w:szCs w:val="21"/>
        </w:rPr>
        <w:t>，指的是在切成半同步之前，事务不提交，而是接收到</w:t>
      </w:r>
      <w:r w:rsidRPr="001104D1">
        <w:rPr>
          <w:rFonts w:ascii="Lucida Sans Unicode" w:eastAsia="宋体" w:hAnsi="Lucida Sans Unicode" w:cs="Lucida Sans Unicode"/>
          <w:color w:val="1A1A1A"/>
          <w:kern w:val="0"/>
          <w:szCs w:val="21"/>
        </w:rPr>
        <w:t xml:space="preserve"> slave </w:t>
      </w:r>
      <w:r w:rsidRPr="001104D1">
        <w:rPr>
          <w:rFonts w:ascii="Lucida Sans Unicode" w:eastAsia="宋体" w:hAnsi="Lucida Sans Unicode" w:cs="Lucida Sans Unicode"/>
          <w:color w:val="1A1A1A"/>
          <w:kern w:val="0"/>
          <w:szCs w:val="21"/>
        </w:rPr>
        <w:t>的</w:t>
      </w:r>
      <w:r w:rsidRPr="001104D1">
        <w:rPr>
          <w:rFonts w:ascii="Lucida Sans Unicode" w:eastAsia="宋体" w:hAnsi="Lucida Sans Unicode" w:cs="Lucida Sans Unicode"/>
          <w:color w:val="1A1A1A"/>
          <w:kern w:val="0"/>
          <w:szCs w:val="21"/>
        </w:rPr>
        <w:t xml:space="preserve"> ACK </w:t>
      </w:r>
      <w:r w:rsidRPr="001104D1">
        <w:rPr>
          <w:rFonts w:ascii="Lucida Sans Unicode" w:eastAsia="宋体" w:hAnsi="Lucida Sans Unicode" w:cs="Lucida Sans Unicode"/>
          <w:color w:val="1A1A1A"/>
          <w:kern w:val="0"/>
          <w:szCs w:val="21"/>
        </w:rPr>
        <w:t>确认之后才提交该事务，从此，复制真正可以做到无损的了。</w:t>
      </w:r>
    </w:p>
    <w:p w:rsidR="001104D1" w:rsidRPr="001104D1" w:rsidRDefault="001104D1" w:rsidP="00FA61C5">
      <w:pPr>
        <w:widowControl/>
        <w:numPr>
          <w:ilvl w:val="0"/>
          <w:numId w:val="371"/>
        </w:numPr>
        <w:shd w:val="clear" w:color="auto" w:fill="FFFFFF"/>
        <w:ind w:left="0"/>
        <w:jc w:val="left"/>
        <w:rPr>
          <w:rFonts w:ascii="Lucida Sans Unicode" w:eastAsia="宋体" w:hAnsi="Lucida Sans Unicode" w:cs="Lucida Sans Unicode"/>
          <w:color w:val="1A1A1A"/>
          <w:kern w:val="0"/>
          <w:szCs w:val="21"/>
        </w:rPr>
      </w:pPr>
      <w:r w:rsidRPr="001104D1">
        <w:rPr>
          <w:rFonts w:ascii="Lucida Sans Unicode" w:eastAsia="宋体" w:hAnsi="Lucida Sans Unicode" w:cs="Lucida Sans Unicode"/>
          <w:color w:val="1A1A1A"/>
          <w:kern w:val="0"/>
          <w:szCs w:val="21"/>
        </w:rPr>
        <w:t>5</w:t>
      </w:r>
      <w:r w:rsidRPr="001104D1">
        <w:rPr>
          <w:rFonts w:ascii="Lucida Sans Unicode" w:eastAsia="宋体" w:hAnsi="Lucida Sans Unicode" w:cs="Lucida Sans Unicode"/>
          <w:color w:val="1A1A1A"/>
          <w:kern w:val="0"/>
          <w:szCs w:val="21"/>
        </w:rPr>
        <w:t>、可以再说一下</w:t>
      </w:r>
      <w:r w:rsidRPr="001104D1">
        <w:rPr>
          <w:rFonts w:ascii="Lucida Sans Unicode" w:eastAsia="宋体" w:hAnsi="Lucida Sans Unicode" w:cs="Lucida Sans Unicode"/>
          <w:color w:val="1A1A1A"/>
          <w:kern w:val="0"/>
          <w:szCs w:val="21"/>
        </w:rPr>
        <w:t xml:space="preserve"> 5.7 </w:t>
      </w:r>
      <w:r w:rsidRPr="001104D1">
        <w:rPr>
          <w:rFonts w:ascii="Lucida Sans Unicode" w:eastAsia="宋体" w:hAnsi="Lucida Sans Unicode" w:cs="Lucida Sans Unicode"/>
          <w:color w:val="1A1A1A"/>
          <w:kern w:val="0"/>
          <w:szCs w:val="21"/>
        </w:rPr>
        <w:t>的无损复制情况下，</w:t>
      </w:r>
      <w:r w:rsidRPr="001104D1">
        <w:rPr>
          <w:rFonts w:ascii="Lucida Sans Unicode" w:eastAsia="宋体" w:hAnsi="Lucida Sans Unicode" w:cs="Lucida Sans Unicode"/>
          <w:color w:val="1A1A1A"/>
          <w:kern w:val="0"/>
          <w:szCs w:val="21"/>
        </w:rPr>
        <w:t xml:space="preserve"> master </w:t>
      </w:r>
      <w:r w:rsidRPr="001104D1">
        <w:rPr>
          <w:rFonts w:ascii="Lucida Sans Unicode" w:eastAsia="宋体" w:hAnsi="Lucida Sans Unicode" w:cs="Lucida Sans Unicode"/>
          <w:color w:val="1A1A1A"/>
          <w:kern w:val="0"/>
          <w:szCs w:val="21"/>
        </w:rPr>
        <w:t>意外宕机，重启后发现有</w:t>
      </w:r>
      <w:r w:rsidRPr="001104D1">
        <w:rPr>
          <w:rFonts w:ascii="Lucida Sans Unicode" w:eastAsia="宋体" w:hAnsi="Lucida Sans Unicode" w:cs="Lucida Sans Unicode"/>
          <w:color w:val="1A1A1A"/>
          <w:kern w:val="0"/>
          <w:szCs w:val="21"/>
        </w:rPr>
        <w:t xml:space="preserve"> binlog </w:t>
      </w:r>
      <w:r w:rsidRPr="001104D1">
        <w:rPr>
          <w:rFonts w:ascii="Lucida Sans Unicode" w:eastAsia="宋体" w:hAnsi="Lucida Sans Unicode" w:cs="Lucida Sans Unicode"/>
          <w:color w:val="1A1A1A"/>
          <w:kern w:val="0"/>
          <w:szCs w:val="21"/>
        </w:rPr>
        <w:t>没传到</w:t>
      </w:r>
      <w:r w:rsidRPr="001104D1">
        <w:rPr>
          <w:rFonts w:ascii="Lucida Sans Unicode" w:eastAsia="宋体" w:hAnsi="Lucida Sans Unicode" w:cs="Lucida Sans Unicode"/>
          <w:color w:val="1A1A1A"/>
          <w:kern w:val="0"/>
          <w:szCs w:val="21"/>
        </w:rPr>
        <w:t xml:space="preserve"> slave </w:t>
      </w:r>
      <w:r w:rsidRPr="001104D1">
        <w:rPr>
          <w:rFonts w:ascii="Lucida Sans Unicode" w:eastAsia="宋体" w:hAnsi="Lucida Sans Unicode" w:cs="Lucida Sans Unicode"/>
          <w:color w:val="1A1A1A"/>
          <w:kern w:val="0"/>
          <w:szCs w:val="21"/>
        </w:rPr>
        <w:t>上面，这部分</w:t>
      </w:r>
      <w:r w:rsidRPr="001104D1">
        <w:rPr>
          <w:rFonts w:ascii="Lucida Sans Unicode" w:eastAsia="宋体" w:hAnsi="Lucida Sans Unicode" w:cs="Lucida Sans Unicode"/>
          <w:color w:val="1A1A1A"/>
          <w:kern w:val="0"/>
          <w:szCs w:val="21"/>
        </w:rPr>
        <w:t xml:space="preserve"> binlog </w:t>
      </w:r>
      <w:r w:rsidRPr="001104D1">
        <w:rPr>
          <w:rFonts w:ascii="Lucida Sans Unicode" w:eastAsia="宋体" w:hAnsi="Lucida Sans Unicode" w:cs="Lucida Sans Unicode"/>
          <w:color w:val="1A1A1A"/>
          <w:kern w:val="0"/>
          <w:szCs w:val="21"/>
        </w:rPr>
        <w:t>怎么办？？？分</w:t>
      </w:r>
      <w:r w:rsidRPr="001104D1">
        <w:rPr>
          <w:rFonts w:ascii="Lucida Sans Unicode" w:eastAsia="宋体" w:hAnsi="Lucida Sans Unicode" w:cs="Lucida Sans Unicode"/>
          <w:color w:val="1A1A1A"/>
          <w:kern w:val="0"/>
          <w:szCs w:val="21"/>
        </w:rPr>
        <w:t xml:space="preserve"> 2 </w:t>
      </w:r>
      <w:r w:rsidRPr="001104D1">
        <w:rPr>
          <w:rFonts w:ascii="Lucida Sans Unicode" w:eastAsia="宋体" w:hAnsi="Lucida Sans Unicode" w:cs="Lucida Sans Unicode"/>
          <w:color w:val="1A1A1A"/>
          <w:kern w:val="0"/>
          <w:szCs w:val="21"/>
        </w:rPr>
        <w:t>种情况讨论，</w:t>
      </w:r>
      <w:r w:rsidRPr="001104D1">
        <w:rPr>
          <w:rFonts w:ascii="Lucida Sans Unicode" w:eastAsia="宋体" w:hAnsi="Lucida Sans Unicode" w:cs="Lucida Sans Unicode"/>
          <w:color w:val="1A1A1A"/>
          <w:kern w:val="0"/>
          <w:szCs w:val="21"/>
        </w:rPr>
        <w:t xml:space="preserve"> 1 </w:t>
      </w:r>
      <w:r w:rsidRPr="001104D1">
        <w:rPr>
          <w:rFonts w:ascii="Lucida Sans Unicode" w:eastAsia="宋体" w:hAnsi="Lucida Sans Unicode" w:cs="Lucida Sans Unicode"/>
          <w:color w:val="1A1A1A"/>
          <w:kern w:val="0"/>
          <w:szCs w:val="21"/>
        </w:rPr>
        <w:t>宕机时已经切成异步了，</w:t>
      </w:r>
      <w:r w:rsidRPr="001104D1">
        <w:rPr>
          <w:rFonts w:ascii="Lucida Sans Unicode" w:eastAsia="宋体" w:hAnsi="Lucida Sans Unicode" w:cs="Lucida Sans Unicode"/>
          <w:color w:val="1A1A1A"/>
          <w:kern w:val="0"/>
          <w:szCs w:val="21"/>
        </w:rPr>
        <w:t xml:space="preserve"> 2 </w:t>
      </w:r>
      <w:r w:rsidRPr="001104D1">
        <w:rPr>
          <w:rFonts w:ascii="Lucida Sans Unicode" w:eastAsia="宋体" w:hAnsi="Lucida Sans Unicode" w:cs="Lucida Sans Unicode"/>
          <w:color w:val="1A1A1A"/>
          <w:kern w:val="0"/>
          <w:szCs w:val="21"/>
        </w:rPr>
        <w:t>是宕机时还没切成异步？？？</w:t>
      </w:r>
      <w:r w:rsidRPr="001104D1">
        <w:rPr>
          <w:rFonts w:ascii="Lucida Sans Unicode" w:eastAsia="宋体" w:hAnsi="Lucida Sans Unicode" w:cs="Lucida Sans Unicode"/>
          <w:color w:val="1A1A1A"/>
          <w:kern w:val="0"/>
          <w:szCs w:val="21"/>
        </w:rPr>
        <w:t xml:space="preserve"> </w:t>
      </w:r>
      <w:r w:rsidRPr="001104D1">
        <w:rPr>
          <w:rFonts w:ascii="Lucida Sans Unicode" w:eastAsia="宋体" w:hAnsi="Lucida Sans Unicode" w:cs="Lucida Sans Unicode"/>
          <w:color w:val="1A1A1A"/>
          <w:kern w:val="0"/>
          <w:szCs w:val="21"/>
        </w:rPr>
        <w:t>这个怎么判断宕机时有没有切成异步呢？？？</w:t>
      </w:r>
      <w:r w:rsidRPr="001104D1">
        <w:rPr>
          <w:rFonts w:ascii="Lucida Sans Unicode" w:eastAsia="宋体" w:hAnsi="Lucida Sans Unicode" w:cs="Lucida Sans Unicode"/>
          <w:color w:val="1A1A1A"/>
          <w:kern w:val="0"/>
          <w:szCs w:val="21"/>
        </w:rPr>
        <w:t xml:space="preserve"> </w:t>
      </w:r>
      <w:r w:rsidRPr="001104D1">
        <w:rPr>
          <w:rFonts w:ascii="Lucida Sans Unicode" w:eastAsia="宋体" w:hAnsi="Lucida Sans Unicode" w:cs="Lucida Sans Unicode"/>
          <w:color w:val="1A1A1A"/>
          <w:kern w:val="0"/>
          <w:szCs w:val="21"/>
        </w:rPr>
        <w:t>分别怎么处理？？？</w:t>
      </w:r>
    </w:p>
    <w:p w:rsidR="001104D1" w:rsidRDefault="001104D1" w:rsidP="001104D1">
      <w:pPr>
        <w:pStyle w:val="3"/>
      </w:pPr>
      <w:r>
        <w:rPr>
          <w:rStyle w:val="a4"/>
          <w:rFonts w:ascii="Lucida Sans Unicode" w:hAnsi="Lucida Sans Unicode" w:cs="Lucida Sans Unicode"/>
          <w:color w:val="1A1A1A"/>
        </w:rPr>
        <w:t xml:space="preserve">MySQL </w:t>
      </w:r>
      <w:r>
        <w:rPr>
          <w:rStyle w:val="a4"/>
          <w:rFonts w:ascii="Lucida Sans Unicode" w:hAnsi="Lucida Sans Unicode" w:cs="Lucida Sans Unicode"/>
          <w:color w:val="1A1A1A"/>
        </w:rPr>
        <w:t>如何解决主从复制的延时性？</w:t>
      </w:r>
    </w:p>
    <w:p w:rsidR="001104D1" w:rsidRDefault="001104D1" w:rsidP="00FA61C5">
      <w:pPr>
        <w:pStyle w:val="a3"/>
        <w:numPr>
          <w:ilvl w:val="0"/>
          <w:numId w:val="371"/>
        </w:numPr>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5.5 </w:t>
      </w:r>
      <w:r>
        <w:rPr>
          <w:rFonts w:ascii="Lucida Sans Unicode" w:hAnsi="Lucida Sans Unicode" w:cs="Lucida Sans Unicode"/>
          <w:color w:val="1A1A1A"/>
        </w:rPr>
        <w:t>是单线程复制，</w:t>
      </w:r>
      <w:r>
        <w:rPr>
          <w:rFonts w:ascii="Lucida Sans Unicode" w:hAnsi="Lucida Sans Unicode" w:cs="Lucida Sans Unicode"/>
          <w:color w:val="1A1A1A"/>
        </w:rPr>
        <w:t xml:space="preserve">5.6 </w:t>
      </w:r>
      <w:r>
        <w:rPr>
          <w:rFonts w:ascii="Lucida Sans Unicode" w:hAnsi="Lucida Sans Unicode" w:cs="Lucida Sans Unicode"/>
          <w:color w:val="1A1A1A"/>
        </w:rPr>
        <w:t>是多库复制（对于单库或者单表的并发操作是没用的），</w:t>
      </w:r>
      <w:r>
        <w:rPr>
          <w:rFonts w:ascii="Lucida Sans Unicode" w:hAnsi="Lucida Sans Unicode" w:cs="Lucida Sans Unicode"/>
          <w:color w:val="1A1A1A"/>
        </w:rPr>
        <w:t xml:space="preserve">5.7 </w:t>
      </w:r>
      <w:r>
        <w:rPr>
          <w:rFonts w:ascii="Lucida Sans Unicode" w:hAnsi="Lucida Sans Unicode" w:cs="Lucida Sans Unicode"/>
          <w:color w:val="1A1A1A"/>
        </w:rPr>
        <w:t>是真正意义的多线程复制，它的原理是基于</w:t>
      </w:r>
      <w:r>
        <w:rPr>
          <w:rFonts w:ascii="Lucida Sans Unicode" w:hAnsi="Lucida Sans Unicode" w:cs="Lucida Sans Unicode"/>
          <w:color w:val="1A1A1A"/>
        </w:rPr>
        <w:t xml:space="preserve"> group commit</w:t>
      </w:r>
      <w:r>
        <w:rPr>
          <w:rFonts w:ascii="Lucida Sans Unicode" w:hAnsi="Lucida Sans Unicode" w:cs="Lucida Sans Unicode"/>
          <w:color w:val="1A1A1A"/>
        </w:rPr>
        <w:t>，</w:t>
      </w:r>
      <w:r>
        <w:rPr>
          <w:rFonts w:ascii="Lucida Sans Unicode" w:hAnsi="Lucida Sans Unicode" w:cs="Lucida Sans Unicode"/>
          <w:color w:val="1A1A1A"/>
        </w:rPr>
        <w:t xml:space="preserve"> </w:t>
      </w:r>
      <w:r>
        <w:rPr>
          <w:rFonts w:ascii="Lucida Sans Unicode" w:hAnsi="Lucida Sans Unicode" w:cs="Lucida Sans Unicode"/>
          <w:color w:val="1A1A1A"/>
        </w:rPr>
        <w:t>只要</w:t>
      </w:r>
      <w:r>
        <w:rPr>
          <w:rFonts w:ascii="Lucida Sans Unicode" w:hAnsi="Lucida Sans Unicode" w:cs="Lucida Sans Unicode"/>
          <w:color w:val="1A1A1A"/>
        </w:rPr>
        <w:t xml:space="preserve"> master </w:t>
      </w:r>
      <w:r>
        <w:rPr>
          <w:rFonts w:ascii="Lucida Sans Unicode" w:hAnsi="Lucida Sans Unicode" w:cs="Lucida Sans Unicode"/>
          <w:color w:val="1A1A1A"/>
        </w:rPr>
        <w:t>上面的事务是</w:t>
      </w:r>
      <w:r>
        <w:rPr>
          <w:rFonts w:ascii="Lucida Sans Unicode" w:hAnsi="Lucida Sans Unicode" w:cs="Lucida Sans Unicode"/>
          <w:color w:val="1A1A1A"/>
        </w:rPr>
        <w:t xml:space="preserve"> group commit </w:t>
      </w:r>
      <w:r>
        <w:rPr>
          <w:rFonts w:ascii="Lucida Sans Unicode" w:hAnsi="Lucida Sans Unicode" w:cs="Lucida Sans Unicode"/>
          <w:color w:val="1A1A1A"/>
        </w:rPr>
        <w:t>的，那</w:t>
      </w:r>
      <w:r>
        <w:rPr>
          <w:rFonts w:ascii="Lucida Sans Unicode" w:hAnsi="Lucida Sans Unicode" w:cs="Lucida Sans Unicode"/>
          <w:color w:val="1A1A1A"/>
        </w:rPr>
        <w:t xml:space="preserve"> slave </w:t>
      </w:r>
      <w:r>
        <w:rPr>
          <w:rFonts w:ascii="Lucida Sans Unicode" w:hAnsi="Lucida Sans Unicode" w:cs="Lucida Sans Unicode"/>
          <w:color w:val="1A1A1A"/>
        </w:rPr>
        <w:t>上面也可以通过多个</w:t>
      </w:r>
      <w:r>
        <w:rPr>
          <w:rFonts w:ascii="Lucida Sans Unicode" w:hAnsi="Lucida Sans Unicode" w:cs="Lucida Sans Unicode"/>
          <w:color w:val="1A1A1A"/>
        </w:rPr>
        <w:t xml:space="preserve"> worker</w:t>
      </w:r>
      <w:r>
        <w:rPr>
          <w:rFonts w:ascii="Lucida Sans Unicode" w:hAnsi="Lucida Sans Unicode" w:cs="Lucida Sans Unicode"/>
          <w:color w:val="1A1A1A"/>
        </w:rPr>
        <w:t>线程去并发执行。</w:t>
      </w:r>
      <w:r>
        <w:rPr>
          <w:rFonts w:ascii="Lucida Sans Unicode" w:hAnsi="Lucida Sans Unicode" w:cs="Lucida Sans Unicode"/>
          <w:color w:val="1A1A1A"/>
        </w:rPr>
        <w:t xml:space="preserve"> </w:t>
      </w:r>
      <w:r>
        <w:rPr>
          <w:rFonts w:ascii="Lucida Sans Unicode" w:hAnsi="Lucida Sans Unicode" w:cs="Lucida Sans Unicode"/>
          <w:color w:val="1A1A1A"/>
        </w:rPr>
        <w:t>和</w:t>
      </w:r>
      <w:r>
        <w:rPr>
          <w:rFonts w:ascii="Lucida Sans Unicode" w:hAnsi="Lucida Sans Unicode" w:cs="Lucida Sans Unicode"/>
          <w:color w:val="1A1A1A"/>
        </w:rPr>
        <w:t xml:space="preserve"> MairaDB10.0.0.5 </w:t>
      </w:r>
      <w:r>
        <w:rPr>
          <w:rFonts w:ascii="Lucida Sans Unicode" w:hAnsi="Lucida Sans Unicode" w:cs="Lucida Sans Unicode"/>
          <w:color w:val="1A1A1A"/>
        </w:rPr>
        <w:t>引入多线程复制的原理基本一样。</w:t>
      </w:r>
    </w:p>
    <w:p w:rsidR="001104D1" w:rsidRDefault="001104D1" w:rsidP="001104D1">
      <w:pPr>
        <w:pStyle w:val="3"/>
      </w:pPr>
      <w:r>
        <w:rPr>
          <w:rStyle w:val="a4"/>
          <w:rFonts w:ascii="Lucida Sans Unicode" w:hAnsi="Lucida Sans Unicode" w:cs="Lucida Sans Unicode"/>
          <w:color w:val="1A1A1A"/>
        </w:rPr>
        <w:t>工作遇到的复制</w:t>
      </w:r>
      <w:r>
        <w:rPr>
          <w:rStyle w:val="a4"/>
          <w:rFonts w:ascii="Lucida Sans Unicode" w:hAnsi="Lucida Sans Unicode" w:cs="Lucida Sans Unicode"/>
          <w:color w:val="1A1A1A"/>
        </w:rPr>
        <w:t xml:space="preserve"> bug </w:t>
      </w:r>
      <w:r>
        <w:rPr>
          <w:rStyle w:val="a4"/>
          <w:rFonts w:ascii="Lucida Sans Unicode" w:hAnsi="Lucida Sans Unicode" w:cs="Lucida Sans Unicode"/>
          <w:color w:val="1A1A1A"/>
        </w:rPr>
        <w:t>的解决方法？</w:t>
      </w:r>
    </w:p>
    <w:p w:rsidR="001104D1" w:rsidRDefault="001104D1" w:rsidP="00FA61C5">
      <w:pPr>
        <w:pStyle w:val="a3"/>
        <w:numPr>
          <w:ilvl w:val="0"/>
          <w:numId w:val="371"/>
        </w:numPr>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5.6 </w:t>
      </w:r>
      <w:r>
        <w:rPr>
          <w:rFonts w:ascii="Lucida Sans Unicode" w:hAnsi="Lucida Sans Unicode" w:cs="Lucida Sans Unicode"/>
          <w:color w:val="1A1A1A"/>
        </w:rPr>
        <w:t>的多库复制有时候自己会停止，我们写了一个脚本重新</w:t>
      </w:r>
      <w:r>
        <w:rPr>
          <w:rFonts w:ascii="Lucida Sans Unicode" w:hAnsi="Lucida Sans Unicode" w:cs="Lucida Sans Unicode"/>
          <w:color w:val="1A1A1A"/>
        </w:rPr>
        <w:t xml:space="preserve"> start slave </w:t>
      </w:r>
      <w:r>
        <w:rPr>
          <w:rFonts w:ascii="Lucida Sans Unicode" w:hAnsi="Lucida Sans Unicode" w:cs="Lucida Sans Unicode"/>
          <w:color w:val="1A1A1A"/>
        </w:rPr>
        <w:t>。</w:t>
      </w:r>
    </w:p>
    <w:p w:rsidR="001104D1" w:rsidRDefault="001104D1" w:rsidP="001104D1">
      <w:pPr>
        <w:pStyle w:val="3"/>
      </w:pPr>
      <w:r>
        <w:rPr>
          <w:rStyle w:val="a4"/>
          <w:rFonts w:ascii="Lucida Sans Unicode" w:hAnsi="Lucida Sans Unicode" w:cs="Lucida Sans Unicode"/>
          <w:color w:val="1A1A1A"/>
        </w:rPr>
        <w:t>你是否做过主从一致性校验，如果有，怎么做的，如果没有，你打算怎么做？</w:t>
      </w:r>
    </w:p>
    <w:p w:rsidR="001104D1" w:rsidRPr="00FD39AF" w:rsidRDefault="001104D1" w:rsidP="00FA61C5">
      <w:pPr>
        <w:pStyle w:val="a3"/>
        <w:numPr>
          <w:ilvl w:val="0"/>
          <w:numId w:val="371"/>
        </w:numPr>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主从一致性校验有多种工具</w:t>
      </w:r>
      <w:r>
        <w:rPr>
          <w:rFonts w:ascii="Lucida Sans Unicode" w:hAnsi="Lucida Sans Unicode" w:cs="Lucida Sans Unicode"/>
          <w:color w:val="1A1A1A"/>
        </w:rPr>
        <w:t xml:space="preserve"> </w:t>
      </w:r>
      <w:r>
        <w:rPr>
          <w:rFonts w:ascii="Lucida Sans Unicode" w:hAnsi="Lucida Sans Unicode" w:cs="Lucida Sans Unicode"/>
          <w:color w:val="1A1A1A"/>
        </w:rPr>
        <w:t>例如</w:t>
      </w:r>
      <w:r>
        <w:rPr>
          <w:rFonts w:ascii="Lucida Sans Unicode" w:hAnsi="Lucida Sans Unicode" w:cs="Lucida Sans Unicode"/>
          <w:color w:val="1A1A1A"/>
        </w:rPr>
        <w:t xml:space="preserve"> checksum</w:t>
      </w:r>
      <w:r>
        <w:rPr>
          <w:rFonts w:ascii="Lucida Sans Unicode" w:hAnsi="Lucida Sans Unicode" w:cs="Lucida Sans Unicode"/>
          <w:color w:val="1A1A1A"/>
        </w:rPr>
        <w:t>、</w:t>
      </w:r>
      <w:r>
        <w:rPr>
          <w:rFonts w:ascii="Lucida Sans Unicode" w:hAnsi="Lucida Sans Unicode" w:cs="Lucida Sans Unicode"/>
          <w:color w:val="1A1A1A"/>
        </w:rPr>
        <w:t>mysqldiff</w:t>
      </w:r>
      <w:r>
        <w:rPr>
          <w:rFonts w:ascii="Lucida Sans Unicode" w:hAnsi="Lucida Sans Unicode" w:cs="Lucida Sans Unicode"/>
          <w:color w:val="1A1A1A"/>
        </w:rPr>
        <w:t>、</w:t>
      </w:r>
      <w:r>
        <w:rPr>
          <w:rFonts w:ascii="Lucida Sans Unicode" w:hAnsi="Lucida Sans Unicode" w:cs="Lucida Sans Unicode"/>
          <w:color w:val="1A1A1A"/>
        </w:rPr>
        <w:t xml:space="preserve">pt-table-checksum </w:t>
      </w:r>
      <w:r>
        <w:rPr>
          <w:rFonts w:ascii="Lucida Sans Unicode" w:hAnsi="Lucida Sans Unicode" w:cs="Lucida Sans Unicode"/>
          <w:color w:val="1A1A1A"/>
        </w:rPr>
        <w:t>等。</w:t>
      </w:r>
    </w:p>
    <w:p w:rsidR="00050C8F" w:rsidRDefault="00050C8F" w:rsidP="00050C8F">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14.</w:t>
      </w:r>
      <w:r>
        <w:rPr>
          <w:rStyle w:val="a4"/>
          <w:rFonts w:ascii="Arial" w:hAnsi="Arial" w:cs="Arial"/>
          <w:b/>
          <w:bCs/>
          <w:color w:val="333333"/>
          <w:sz w:val="21"/>
          <w:szCs w:val="21"/>
        </w:rPr>
        <w:t>MySQL</w:t>
      </w:r>
      <w:r>
        <w:rPr>
          <w:rStyle w:val="a4"/>
          <w:rFonts w:ascii="Arial" w:hAnsi="Arial" w:cs="Arial"/>
          <w:b/>
          <w:bCs/>
          <w:color w:val="333333"/>
          <w:sz w:val="21"/>
          <w:szCs w:val="21"/>
        </w:rPr>
        <w:t>中</w:t>
      </w:r>
      <w:r>
        <w:rPr>
          <w:rStyle w:val="a4"/>
          <w:rFonts w:ascii="Arial" w:hAnsi="Arial" w:cs="Arial"/>
          <w:b/>
          <w:bCs/>
          <w:color w:val="333333"/>
          <w:sz w:val="21"/>
          <w:szCs w:val="21"/>
        </w:rPr>
        <w:t>varchar</w:t>
      </w:r>
      <w:r>
        <w:rPr>
          <w:rStyle w:val="a4"/>
          <w:rFonts w:ascii="Arial" w:hAnsi="Arial" w:cs="Arial"/>
          <w:b/>
          <w:bCs/>
          <w:color w:val="333333"/>
          <w:sz w:val="21"/>
          <w:szCs w:val="21"/>
        </w:rPr>
        <w:t>与</w:t>
      </w:r>
      <w:r>
        <w:rPr>
          <w:rStyle w:val="a4"/>
          <w:rFonts w:ascii="Arial" w:hAnsi="Arial" w:cs="Arial"/>
          <w:b/>
          <w:bCs/>
          <w:color w:val="333333"/>
          <w:sz w:val="21"/>
          <w:szCs w:val="21"/>
        </w:rPr>
        <w:t>char</w:t>
      </w:r>
      <w:r>
        <w:rPr>
          <w:rStyle w:val="a4"/>
          <w:rFonts w:ascii="Arial" w:hAnsi="Arial" w:cs="Arial"/>
          <w:b/>
          <w:bCs/>
          <w:color w:val="333333"/>
          <w:sz w:val="21"/>
          <w:szCs w:val="21"/>
        </w:rPr>
        <w:t>的区别以及</w:t>
      </w:r>
      <w:r>
        <w:rPr>
          <w:rStyle w:val="a4"/>
          <w:rFonts w:ascii="Arial" w:hAnsi="Arial" w:cs="Arial"/>
          <w:b/>
          <w:bCs/>
          <w:color w:val="333333"/>
          <w:sz w:val="21"/>
          <w:szCs w:val="21"/>
        </w:rPr>
        <w:t>varchar(50)</w:t>
      </w:r>
      <w:r>
        <w:rPr>
          <w:rStyle w:val="a4"/>
          <w:rFonts w:ascii="Arial" w:hAnsi="Arial" w:cs="Arial"/>
          <w:b/>
          <w:bCs/>
          <w:color w:val="333333"/>
          <w:sz w:val="21"/>
          <w:szCs w:val="21"/>
        </w:rPr>
        <w:t>中的</w:t>
      </w:r>
      <w:r>
        <w:rPr>
          <w:rStyle w:val="a4"/>
          <w:rFonts w:ascii="Arial" w:hAnsi="Arial" w:cs="Arial"/>
          <w:b/>
          <w:bCs/>
          <w:color w:val="333333"/>
          <w:sz w:val="21"/>
          <w:szCs w:val="21"/>
        </w:rPr>
        <w:t>50</w:t>
      </w:r>
      <w:r>
        <w:rPr>
          <w:rStyle w:val="a4"/>
          <w:rFonts w:ascii="Arial" w:hAnsi="Arial" w:cs="Arial"/>
          <w:b/>
          <w:bCs/>
          <w:color w:val="333333"/>
          <w:sz w:val="21"/>
          <w:szCs w:val="21"/>
        </w:rPr>
        <w:t>代表的涵义</w:t>
      </w:r>
    </w:p>
    <w:p w:rsidR="00050C8F" w:rsidRDefault="00050C8F" w:rsidP="006A3C7B">
      <w:pPr>
        <w:pStyle w:val="3"/>
        <w:rPr>
          <w:color w:val="333333"/>
        </w:rPr>
      </w:pPr>
      <w:r>
        <w:rPr>
          <w:rStyle w:val="a4"/>
          <w:rFonts w:ascii="Arial" w:hAnsi="Arial" w:cs="Arial"/>
          <w:color w:val="0000FF"/>
          <w:sz w:val="21"/>
          <w:szCs w:val="21"/>
        </w:rPr>
        <w:t>(1)</w:t>
      </w:r>
      <w:r>
        <w:rPr>
          <w:rStyle w:val="a4"/>
          <w:rFonts w:ascii="Arial" w:hAnsi="Arial" w:cs="Arial"/>
          <w:color w:val="0000FF"/>
          <w:sz w:val="21"/>
          <w:szCs w:val="21"/>
        </w:rPr>
        <w:t>、</w:t>
      </w:r>
      <w:r>
        <w:rPr>
          <w:rStyle w:val="a4"/>
          <w:rFonts w:ascii="Arial" w:hAnsi="Arial" w:cs="Arial"/>
          <w:color w:val="0000FF"/>
          <w:sz w:val="21"/>
          <w:szCs w:val="21"/>
        </w:rPr>
        <w:t>varchar</w:t>
      </w:r>
      <w:r>
        <w:rPr>
          <w:rStyle w:val="a4"/>
          <w:rFonts w:ascii="Arial" w:hAnsi="Arial" w:cs="Arial"/>
          <w:color w:val="0000FF"/>
          <w:sz w:val="21"/>
          <w:szCs w:val="21"/>
        </w:rPr>
        <w:t>与</w:t>
      </w:r>
      <w:r>
        <w:rPr>
          <w:rStyle w:val="a4"/>
          <w:rFonts w:ascii="Arial" w:hAnsi="Arial" w:cs="Arial"/>
          <w:color w:val="0000FF"/>
          <w:sz w:val="21"/>
          <w:szCs w:val="21"/>
        </w:rPr>
        <w:t>char</w:t>
      </w:r>
      <w:r>
        <w:rPr>
          <w:rStyle w:val="a4"/>
          <w:rFonts w:ascii="Arial" w:hAnsi="Arial" w:cs="Arial"/>
          <w:color w:val="0000FF"/>
          <w:sz w:val="21"/>
          <w:szCs w:val="21"/>
        </w:rPr>
        <w:t>的区别</w:t>
      </w:r>
    </w:p>
    <w:p w:rsidR="00050C8F" w:rsidRDefault="00050C8F" w:rsidP="00050C8F">
      <w:pPr>
        <w:pStyle w:val="HTML0"/>
        <w:spacing w:before="150"/>
        <w:rPr>
          <w:color w:val="333333"/>
          <w:sz w:val="21"/>
          <w:szCs w:val="21"/>
        </w:rPr>
      </w:pPr>
      <w:r>
        <w:rPr>
          <w:color w:val="333333"/>
          <w:sz w:val="21"/>
          <w:szCs w:val="21"/>
        </w:rPr>
        <w:t xml:space="preserve">在单字节字符集下， </w:t>
      </w:r>
      <w:r>
        <w:rPr>
          <w:color w:val="0000FF"/>
          <w:sz w:val="21"/>
          <w:szCs w:val="21"/>
        </w:rPr>
        <w:t>char</w:t>
      </w:r>
      <w:r>
        <w:rPr>
          <w:color w:val="333333"/>
          <w:sz w:val="21"/>
          <w:szCs w:val="21"/>
        </w:rPr>
        <w:t xml:space="preserve">（ N） 在内部存储的时候总是定长， 而且没有变长字段长度列表中。 在多字节字符集下面， </w:t>
      </w:r>
      <w:r>
        <w:rPr>
          <w:color w:val="0000FF"/>
          <w:sz w:val="21"/>
          <w:szCs w:val="21"/>
        </w:rPr>
        <w:t>char</w:t>
      </w:r>
      <w:r>
        <w:rPr>
          <w:color w:val="333333"/>
          <w:sz w:val="21"/>
          <w:szCs w:val="21"/>
        </w:rPr>
        <w:t>(N)如果存储的字节数超过 N，</w:t>
      </w:r>
    </w:p>
    <w:p w:rsidR="00050C8F" w:rsidRDefault="00050C8F" w:rsidP="00050C8F">
      <w:pPr>
        <w:pStyle w:val="HTML0"/>
        <w:spacing w:before="150"/>
        <w:rPr>
          <w:color w:val="333333"/>
          <w:sz w:val="21"/>
          <w:szCs w:val="21"/>
        </w:rPr>
      </w:pPr>
      <w:r>
        <w:rPr>
          <w:color w:val="333333"/>
          <w:sz w:val="21"/>
          <w:szCs w:val="21"/>
        </w:rPr>
        <w:t xml:space="preserve">那么 </w:t>
      </w:r>
      <w:r>
        <w:rPr>
          <w:color w:val="0000FF"/>
          <w:sz w:val="21"/>
          <w:szCs w:val="21"/>
        </w:rPr>
        <w:t>char</w:t>
      </w:r>
      <w:r>
        <w:rPr>
          <w:color w:val="333333"/>
          <w:sz w:val="21"/>
          <w:szCs w:val="21"/>
        </w:rPr>
        <w:t xml:space="preserve">（ N）将和 varchar（ N）没有区别。在多字节字符集下面，如果存 储的字节数少于 N，那么存储 N 个字节，后面补空格，补到 N 字节长度。 都存储变长的数据和变长字段长度列表。 </w:t>
      </w:r>
    </w:p>
    <w:p w:rsidR="00050C8F" w:rsidRDefault="00050C8F" w:rsidP="00050C8F">
      <w:pPr>
        <w:pStyle w:val="HTML0"/>
        <w:spacing w:before="150"/>
        <w:rPr>
          <w:color w:val="333333"/>
          <w:sz w:val="21"/>
          <w:szCs w:val="21"/>
        </w:rPr>
      </w:pPr>
      <w:r>
        <w:rPr>
          <w:color w:val="333333"/>
          <w:sz w:val="21"/>
          <w:szCs w:val="21"/>
        </w:rPr>
        <w:t>varchar(N)无论是什么字节字符集，都是变长的，即都存储变长数据和变长字段长度列表。</w:t>
      </w:r>
    </w:p>
    <w:p w:rsidR="00050C8F" w:rsidRDefault="00050C8F" w:rsidP="006A3C7B">
      <w:pPr>
        <w:pStyle w:val="3"/>
        <w:rPr>
          <w:color w:val="333333"/>
        </w:rPr>
      </w:pPr>
      <w:r>
        <w:rPr>
          <w:rStyle w:val="a4"/>
          <w:rFonts w:ascii="Arial" w:hAnsi="Arial" w:cs="Arial"/>
          <w:color w:val="0000FF"/>
          <w:sz w:val="21"/>
          <w:szCs w:val="21"/>
        </w:rPr>
        <w:t>(2)</w:t>
      </w:r>
      <w:r>
        <w:rPr>
          <w:rStyle w:val="a4"/>
          <w:rFonts w:ascii="Arial" w:hAnsi="Arial" w:cs="Arial"/>
          <w:color w:val="0000FF"/>
          <w:sz w:val="21"/>
          <w:szCs w:val="21"/>
        </w:rPr>
        <w:t>、</w:t>
      </w:r>
      <w:r>
        <w:rPr>
          <w:rStyle w:val="a4"/>
          <w:rFonts w:ascii="Arial" w:hAnsi="Arial" w:cs="Arial"/>
          <w:color w:val="0000FF"/>
          <w:sz w:val="21"/>
          <w:szCs w:val="21"/>
        </w:rPr>
        <w:t>varchar(50)</w:t>
      </w:r>
      <w:r>
        <w:rPr>
          <w:rStyle w:val="a4"/>
          <w:rFonts w:ascii="Arial" w:hAnsi="Arial" w:cs="Arial"/>
          <w:color w:val="0000FF"/>
          <w:sz w:val="21"/>
          <w:szCs w:val="21"/>
        </w:rPr>
        <w:t>中</w:t>
      </w:r>
      <w:r>
        <w:rPr>
          <w:rStyle w:val="a4"/>
          <w:rFonts w:ascii="Arial" w:hAnsi="Arial" w:cs="Arial"/>
          <w:color w:val="0000FF"/>
          <w:sz w:val="21"/>
          <w:szCs w:val="21"/>
        </w:rPr>
        <w:t>50</w:t>
      </w:r>
      <w:r>
        <w:rPr>
          <w:rStyle w:val="a4"/>
          <w:rFonts w:ascii="Arial" w:hAnsi="Arial" w:cs="Arial"/>
          <w:color w:val="0000FF"/>
          <w:sz w:val="21"/>
          <w:szCs w:val="21"/>
        </w:rPr>
        <w:t>的涵义</w:t>
      </w:r>
    </w:p>
    <w:p w:rsidR="006A3C7B" w:rsidRDefault="006A3C7B" w:rsidP="00FA61C5">
      <w:pPr>
        <w:widowControl/>
        <w:numPr>
          <w:ilvl w:val="0"/>
          <w:numId w:val="33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1</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varchar </w:t>
      </w:r>
      <w:r>
        <w:rPr>
          <w:rFonts w:ascii="Lucida Sans Unicode" w:hAnsi="Lucida Sans Unicode" w:cs="Lucida Sans Unicode"/>
          <w:color w:val="1A1A1A"/>
          <w:szCs w:val="21"/>
        </w:rPr>
        <w:t>与</w:t>
      </w:r>
      <w:r>
        <w:rPr>
          <w:rFonts w:ascii="Lucida Sans Unicode" w:hAnsi="Lucida Sans Unicode" w:cs="Lucida Sans Unicode"/>
          <w:color w:val="1A1A1A"/>
          <w:szCs w:val="21"/>
        </w:rPr>
        <w:t xml:space="preserve"> char </w:t>
      </w:r>
      <w:r>
        <w:rPr>
          <w:rFonts w:ascii="Lucida Sans Unicode" w:hAnsi="Lucida Sans Unicode" w:cs="Lucida Sans Unicode"/>
          <w:color w:val="1A1A1A"/>
          <w:szCs w:val="21"/>
        </w:rPr>
        <w:t>的区别，</w:t>
      </w:r>
      <w:r>
        <w:rPr>
          <w:rFonts w:ascii="Lucida Sans Unicode" w:hAnsi="Lucida Sans Unicode" w:cs="Lucida Sans Unicode"/>
          <w:color w:val="1A1A1A"/>
          <w:szCs w:val="21"/>
        </w:rPr>
        <w:t xml:space="preserve">char </w:t>
      </w:r>
      <w:r>
        <w:rPr>
          <w:rFonts w:ascii="Lucida Sans Unicode" w:hAnsi="Lucida Sans Unicode" w:cs="Lucida Sans Unicode"/>
          <w:color w:val="1A1A1A"/>
          <w:szCs w:val="21"/>
        </w:rPr>
        <w:t>是一种固定长度的类型，</w:t>
      </w:r>
      <w:r>
        <w:rPr>
          <w:rFonts w:ascii="Lucida Sans Unicode" w:hAnsi="Lucida Sans Unicode" w:cs="Lucida Sans Unicode"/>
          <w:color w:val="1A1A1A"/>
          <w:szCs w:val="21"/>
        </w:rPr>
        <w:t xml:space="preserve">varchar </w:t>
      </w:r>
      <w:r>
        <w:rPr>
          <w:rFonts w:ascii="Lucida Sans Unicode" w:hAnsi="Lucida Sans Unicode" w:cs="Lucida Sans Unicode"/>
          <w:color w:val="1A1A1A"/>
          <w:szCs w:val="21"/>
        </w:rPr>
        <w:t>则是一种可变长度的类型。</w:t>
      </w:r>
    </w:p>
    <w:p w:rsidR="006A3C7B" w:rsidRDefault="006A3C7B" w:rsidP="00FA61C5">
      <w:pPr>
        <w:widowControl/>
        <w:numPr>
          <w:ilvl w:val="0"/>
          <w:numId w:val="33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2</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varchar(50) </w:t>
      </w:r>
      <w:r>
        <w:rPr>
          <w:rFonts w:ascii="Lucida Sans Unicode" w:hAnsi="Lucida Sans Unicode" w:cs="Lucida Sans Unicode"/>
          <w:color w:val="1A1A1A"/>
          <w:szCs w:val="21"/>
        </w:rPr>
        <w:t>中</w:t>
      </w:r>
      <w:r>
        <w:rPr>
          <w:rFonts w:ascii="Lucida Sans Unicode" w:hAnsi="Lucida Sans Unicode" w:cs="Lucida Sans Unicode"/>
          <w:color w:val="1A1A1A"/>
          <w:szCs w:val="21"/>
        </w:rPr>
        <w:t xml:space="preserve"> 50 </w:t>
      </w:r>
      <w:r>
        <w:rPr>
          <w:rFonts w:ascii="Lucida Sans Unicode" w:hAnsi="Lucida Sans Unicode" w:cs="Lucida Sans Unicode"/>
          <w:color w:val="1A1A1A"/>
          <w:szCs w:val="21"/>
        </w:rPr>
        <w:t>的涵义最多存放</w:t>
      </w:r>
      <w:r>
        <w:rPr>
          <w:rFonts w:ascii="Lucida Sans Unicode" w:hAnsi="Lucida Sans Unicode" w:cs="Lucida Sans Unicode"/>
          <w:color w:val="1A1A1A"/>
          <w:szCs w:val="21"/>
        </w:rPr>
        <w:t xml:space="preserve"> 50 </w:t>
      </w:r>
      <w:r>
        <w:rPr>
          <w:rFonts w:ascii="Lucida Sans Unicode" w:hAnsi="Lucida Sans Unicode" w:cs="Lucida Sans Unicode"/>
          <w:color w:val="1A1A1A"/>
          <w:szCs w:val="21"/>
        </w:rPr>
        <w:t>个字符。</w:t>
      </w:r>
      <w:r>
        <w:rPr>
          <w:rFonts w:ascii="Lucida Sans Unicode" w:hAnsi="Lucida Sans Unicode" w:cs="Lucida Sans Unicode"/>
          <w:color w:val="1A1A1A"/>
          <w:szCs w:val="21"/>
        </w:rPr>
        <w:t xml:space="preserve">varchar(50) </w:t>
      </w:r>
      <w:r>
        <w:rPr>
          <w:rFonts w:ascii="Lucida Sans Unicode" w:hAnsi="Lucida Sans Unicode" w:cs="Lucida Sans Unicode"/>
          <w:color w:val="1A1A1A"/>
          <w:szCs w:val="21"/>
        </w:rPr>
        <w:t>和</w:t>
      </w:r>
      <w:r>
        <w:rPr>
          <w:rFonts w:ascii="Lucida Sans Unicode" w:hAnsi="Lucida Sans Unicode" w:cs="Lucida Sans Unicode"/>
          <w:color w:val="1A1A1A"/>
          <w:szCs w:val="21"/>
        </w:rPr>
        <w:t xml:space="preserve"> (200) </w:t>
      </w:r>
      <w:r>
        <w:rPr>
          <w:rFonts w:ascii="Lucida Sans Unicode" w:hAnsi="Lucida Sans Unicode" w:cs="Lucida Sans Unicode"/>
          <w:color w:val="1A1A1A"/>
          <w:szCs w:val="21"/>
        </w:rPr>
        <w:t>存储</w:t>
      </w:r>
      <w:r>
        <w:rPr>
          <w:rFonts w:ascii="Lucida Sans Unicode" w:hAnsi="Lucida Sans Unicode" w:cs="Lucida Sans Unicode"/>
          <w:color w:val="1A1A1A"/>
          <w:szCs w:val="21"/>
        </w:rPr>
        <w:t xml:space="preserve"> hello </w:t>
      </w:r>
      <w:r>
        <w:rPr>
          <w:rFonts w:ascii="Lucida Sans Unicode" w:hAnsi="Lucida Sans Unicode" w:cs="Lucida Sans Unicode"/>
          <w:color w:val="1A1A1A"/>
          <w:szCs w:val="21"/>
        </w:rPr>
        <w:t>所占空间一样，</w:t>
      </w:r>
      <w:r>
        <w:rPr>
          <w:rStyle w:val="a4"/>
          <w:rFonts w:ascii="Lucida Sans Unicode" w:hAnsi="Lucida Sans Unicode" w:cs="Lucida Sans Unicode"/>
          <w:color w:val="1A1A1A"/>
          <w:szCs w:val="21"/>
        </w:rPr>
        <w:t>但后者在排序时会消耗更多内存，因为</w:t>
      </w:r>
      <w:r>
        <w:rPr>
          <w:rStyle w:val="a4"/>
          <w:rFonts w:ascii="Lucida Sans Unicode" w:hAnsi="Lucida Sans Unicode" w:cs="Lucida Sans Unicode"/>
          <w:color w:val="1A1A1A"/>
          <w:szCs w:val="21"/>
        </w:rPr>
        <w:t> </w:t>
      </w:r>
      <w:r>
        <w:rPr>
          <w:rStyle w:val="HTML"/>
          <w:rFonts w:ascii="Lucida Console" w:hAnsi="Lucida Console"/>
          <w:b/>
          <w:bCs/>
          <w:color w:val="1A1A1A"/>
          <w:szCs w:val="21"/>
          <w:bdr w:val="single" w:sz="6" w:space="1" w:color="CCCCCC" w:frame="1"/>
          <w:shd w:val="clear" w:color="auto" w:fill="DDDDDD"/>
        </w:rPr>
        <w:t>ORDER BY col</w:t>
      </w:r>
      <w:r>
        <w:rPr>
          <w:rStyle w:val="a4"/>
          <w:rFonts w:ascii="Lucida Sans Unicode" w:hAnsi="Lucida Sans Unicode" w:cs="Lucida Sans Unicode"/>
          <w:color w:val="1A1A1A"/>
          <w:szCs w:val="21"/>
        </w:rPr>
        <w:t> </w:t>
      </w:r>
      <w:r>
        <w:rPr>
          <w:rStyle w:val="a4"/>
          <w:rFonts w:ascii="Lucida Sans Unicode" w:hAnsi="Lucida Sans Unicode" w:cs="Lucida Sans Unicode"/>
          <w:color w:val="1A1A1A"/>
          <w:szCs w:val="21"/>
        </w:rPr>
        <w:t>采用</w:t>
      </w:r>
      <w:r>
        <w:rPr>
          <w:rStyle w:val="a4"/>
          <w:rFonts w:ascii="Lucida Sans Unicode" w:hAnsi="Lucida Sans Unicode" w:cs="Lucida Sans Unicode"/>
          <w:color w:val="1A1A1A"/>
          <w:szCs w:val="21"/>
        </w:rPr>
        <w:t xml:space="preserve"> fixed_length </w:t>
      </w:r>
      <w:r>
        <w:rPr>
          <w:rStyle w:val="a4"/>
          <w:rFonts w:ascii="Lucida Sans Unicode" w:hAnsi="Lucida Sans Unicode" w:cs="Lucida Sans Unicode"/>
          <w:color w:val="1A1A1A"/>
          <w:szCs w:val="21"/>
        </w:rPr>
        <w:t>计算</w:t>
      </w:r>
      <w:r>
        <w:rPr>
          <w:rStyle w:val="a4"/>
          <w:rFonts w:ascii="Lucida Sans Unicode" w:hAnsi="Lucida Sans Unicode" w:cs="Lucida Sans Unicode"/>
          <w:color w:val="1A1A1A"/>
          <w:szCs w:val="21"/>
        </w:rPr>
        <w:t xml:space="preserve"> col </w:t>
      </w:r>
      <w:r>
        <w:rPr>
          <w:rStyle w:val="a4"/>
          <w:rFonts w:ascii="Lucida Sans Unicode" w:hAnsi="Lucida Sans Unicode" w:cs="Lucida Sans Unicode"/>
          <w:color w:val="1A1A1A"/>
          <w:szCs w:val="21"/>
        </w:rPr>
        <w:t>长度</w:t>
      </w:r>
      <w:r>
        <w:rPr>
          <w:rStyle w:val="a4"/>
          <w:rFonts w:ascii="Lucida Sans Unicode" w:hAnsi="Lucida Sans Unicode" w:cs="Lucida Sans Unicode"/>
          <w:color w:val="1A1A1A"/>
          <w:szCs w:val="21"/>
        </w:rPr>
        <w:t>(memory</w:t>
      </w:r>
      <w:r>
        <w:rPr>
          <w:rStyle w:val="a4"/>
          <w:rFonts w:ascii="Lucida Sans Unicode" w:hAnsi="Lucida Sans Unicode" w:cs="Lucida Sans Unicode"/>
          <w:color w:val="1A1A1A"/>
          <w:szCs w:val="21"/>
        </w:rPr>
        <w:t>引擎也一样</w:t>
      </w:r>
      <w:r>
        <w:rPr>
          <w:rStyle w:val="a4"/>
          <w:rFonts w:ascii="Lucida Sans Unicode" w:hAnsi="Lucida Sans Unicode" w:cs="Lucida Sans Unicode"/>
          <w:color w:val="1A1A1A"/>
          <w:szCs w:val="21"/>
        </w:rPr>
        <w:t>)</w:t>
      </w:r>
      <w:r>
        <w:rPr>
          <w:rFonts w:ascii="Lucida Sans Unicode" w:hAnsi="Lucida Sans Unicode" w:cs="Lucida Sans Unicode"/>
          <w:color w:val="1A1A1A"/>
          <w:szCs w:val="21"/>
        </w:rPr>
        <w:t>。</w:t>
      </w:r>
    </w:p>
    <w:p w:rsidR="006A3C7B" w:rsidRDefault="006A3C7B" w:rsidP="006A3C7B">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所以，实际场景下，选择合适的</w:t>
      </w:r>
      <w:r>
        <w:rPr>
          <w:rFonts w:ascii="Lucida Sans Unicode" w:hAnsi="Lucida Sans Unicode" w:cs="Lucida Sans Unicode"/>
          <w:color w:val="1A1A1A"/>
          <w:sz w:val="21"/>
          <w:szCs w:val="21"/>
        </w:rPr>
        <w:t xml:space="preserve"> varchar </w:t>
      </w:r>
      <w:r>
        <w:rPr>
          <w:rFonts w:ascii="Lucida Sans Unicode" w:hAnsi="Lucida Sans Unicode" w:cs="Lucida Sans Unicode"/>
          <w:color w:val="1A1A1A"/>
          <w:sz w:val="21"/>
          <w:szCs w:val="21"/>
        </w:rPr>
        <w:t>长度还是有必要的。</w:t>
      </w:r>
    </w:p>
    <w:p w:rsidR="00050C8F" w:rsidRDefault="006A3C7B" w:rsidP="00CF2AC2">
      <w:pPr>
        <w:pStyle w:val="3"/>
        <w:rPr>
          <w:color w:val="333333"/>
        </w:rPr>
      </w:pPr>
      <w:r>
        <w:rPr>
          <w:rStyle w:val="a4"/>
          <w:rFonts w:ascii="Arial" w:hAnsi="Arial" w:cs="Arial"/>
          <w:color w:val="0000FF"/>
          <w:sz w:val="21"/>
          <w:szCs w:val="21"/>
        </w:rPr>
        <w:t xml:space="preserve"> </w:t>
      </w:r>
      <w:r w:rsidR="00050C8F">
        <w:rPr>
          <w:rStyle w:val="a4"/>
          <w:rFonts w:ascii="Arial" w:hAnsi="Arial" w:cs="Arial"/>
          <w:color w:val="0000FF"/>
          <w:sz w:val="21"/>
          <w:szCs w:val="21"/>
        </w:rPr>
        <w:t>(3)</w:t>
      </w:r>
      <w:r w:rsidR="00050C8F">
        <w:rPr>
          <w:rStyle w:val="a4"/>
          <w:rFonts w:ascii="Arial" w:hAnsi="Arial" w:cs="Arial"/>
          <w:color w:val="0000FF"/>
          <w:sz w:val="21"/>
          <w:szCs w:val="21"/>
        </w:rPr>
        <w:t>、</w:t>
      </w:r>
      <w:r w:rsidR="00050C8F">
        <w:rPr>
          <w:rStyle w:val="a4"/>
          <w:rFonts w:ascii="Arial" w:hAnsi="Arial" w:cs="Arial"/>
          <w:color w:val="0000FF"/>
          <w:sz w:val="21"/>
          <w:szCs w:val="21"/>
        </w:rPr>
        <w:t>int</w:t>
      </w:r>
      <w:r w:rsidR="00050C8F">
        <w:rPr>
          <w:rStyle w:val="a4"/>
          <w:rFonts w:ascii="Arial" w:hAnsi="Arial" w:cs="Arial"/>
          <w:color w:val="0000FF"/>
          <w:sz w:val="21"/>
          <w:szCs w:val="21"/>
        </w:rPr>
        <w:t>（</w:t>
      </w:r>
      <w:r w:rsidR="00050C8F">
        <w:rPr>
          <w:rStyle w:val="a4"/>
          <w:rFonts w:ascii="Arial" w:hAnsi="Arial" w:cs="Arial"/>
          <w:color w:val="0000FF"/>
          <w:sz w:val="21"/>
          <w:szCs w:val="21"/>
        </w:rPr>
        <w:t>20</w:t>
      </w:r>
      <w:r w:rsidR="00050C8F">
        <w:rPr>
          <w:rStyle w:val="a4"/>
          <w:rFonts w:ascii="Arial" w:hAnsi="Arial" w:cs="Arial"/>
          <w:color w:val="0000FF"/>
          <w:sz w:val="21"/>
          <w:szCs w:val="21"/>
        </w:rPr>
        <w:t>）中</w:t>
      </w:r>
      <w:r w:rsidR="00050C8F">
        <w:rPr>
          <w:rStyle w:val="a4"/>
          <w:rFonts w:ascii="Arial" w:hAnsi="Arial" w:cs="Arial"/>
          <w:color w:val="0000FF"/>
          <w:sz w:val="21"/>
          <w:szCs w:val="21"/>
        </w:rPr>
        <w:t>20</w:t>
      </w:r>
      <w:r w:rsidR="00050C8F">
        <w:rPr>
          <w:rStyle w:val="a4"/>
          <w:rFonts w:ascii="Arial" w:hAnsi="Arial" w:cs="Arial"/>
          <w:color w:val="0000FF"/>
          <w:sz w:val="21"/>
          <w:szCs w:val="21"/>
        </w:rPr>
        <w:t>的涵义</w:t>
      </w:r>
    </w:p>
    <w:p w:rsidR="00050C8F" w:rsidRDefault="00050C8F" w:rsidP="00050C8F">
      <w:pPr>
        <w:pStyle w:val="HTML0"/>
        <w:spacing w:before="150"/>
        <w:rPr>
          <w:color w:val="333333"/>
          <w:sz w:val="21"/>
          <w:szCs w:val="21"/>
        </w:rPr>
      </w:pPr>
      <w:r>
        <w:rPr>
          <w:color w:val="333333"/>
          <w:sz w:val="21"/>
          <w:szCs w:val="21"/>
        </w:rPr>
        <w:t>是指显示字符的长度 不影响内部存储，只是影响带 zerofill 定义的 int 时，前面补多少个 0，易于报表展示</w:t>
      </w:r>
    </w:p>
    <w:p w:rsidR="006A3C7B" w:rsidRPr="006A3C7B" w:rsidRDefault="006A3C7B" w:rsidP="006A3C7B">
      <w:pPr>
        <w:pStyle w:val="3"/>
      </w:pPr>
      <w:r>
        <w:rPr>
          <w:rFonts w:hint="eastAsia"/>
        </w:rPr>
        <w:t>(</w:t>
      </w:r>
      <w:r>
        <w:t>4</w:t>
      </w:r>
      <w:r>
        <w:rPr>
          <w:rFonts w:hint="eastAsia"/>
        </w:rPr>
        <w:t>)</w:t>
      </w:r>
      <w:r>
        <w:t>.</w:t>
      </w:r>
      <w:r w:rsidRPr="006A3C7B">
        <w:t>一张表，里面有 ID 自增主键，当 insert 了 17 条记录之后，删除了第 15,16,17 条记录，再把 MySQL 重启，再 insert 一条记录，这条记录的 ID 是 18 还是 15？</w:t>
      </w:r>
    </w:p>
    <w:p w:rsidR="006A3C7B" w:rsidRPr="006A3C7B" w:rsidRDefault="006A3C7B" w:rsidP="00FA61C5">
      <w:pPr>
        <w:widowControl/>
        <w:numPr>
          <w:ilvl w:val="0"/>
          <w:numId w:val="331"/>
        </w:numPr>
        <w:shd w:val="clear" w:color="auto" w:fill="FFFFFF"/>
        <w:ind w:left="0"/>
        <w:jc w:val="left"/>
        <w:rPr>
          <w:rFonts w:ascii="Lucida Sans Unicode" w:eastAsia="宋体" w:hAnsi="Lucida Sans Unicode" w:cs="Lucida Sans Unicode"/>
          <w:color w:val="1A1A1A"/>
          <w:kern w:val="0"/>
          <w:szCs w:val="21"/>
        </w:rPr>
      </w:pPr>
      <w:r w:rsidRPr="006A3C7B">
        <w:rPr>
          <w:rFonts w:ascii="Lucida Sans Unicode" w:eastAsia="宋体" w:hAnsi="Lucida Sans Unicode" w:cs="Lucida Sans Unicode"/>
          <w:color w:val="1A1A1A"/>
          <w:kern w:val="0"/>
          <w:szCs w:val="21"/>
        </w:rPr>
        <w:t>一般情况下，我们创建的表的类型是</w:t>
      </w:r>
      <w:r w:rsidRPr="006A3C7B">
        <w:rPr>
          <w:rFonts w:ascii="Lucida Sans Unicode" w:eastAsia="宋体" w:hAnsi="Lucida Sans Unicode" w:cs="Lucida Sans Unicode"/>
          <w:color w:val="1A1A1A"/>
          <w:kern w:val="0"/>
          <w:szCs w:val="21"/>
        </w:rPr>
        <w:t xml:space="preserve"> InnoDB </w:t>
      </w:r>
      <w:r w:rsidRPr="006A3C7B">
        <w:rPr>
          <w:rFonts w:ascii="Lucida Sans Unicode" w:eastAsia="宋体" w:hAnsi="Lucida Sans Unicode" w:cs="Lucida Sans Unicode"/>
          <w:color w:val="1A1A1A"/>
          <w:kern w:val="0"/>
          <w:szCs w:val="21"/>
        </w:rPr>
        <w:t>，如果新增一条记录（不重启</w:t>
      </w:r>
      <w:r w:rsidRPr="006A3C7B">
        <w:rPr>
          <w:rFonts w:ascii="Lucida Sans Unicode" w:eastAsia="宋体" w:hAnsi="Lucida Sans Unicode" w:cs="Lucida Sans Unicode"/>
          <w:color w:val="1A1A1A"/>
          <w:kern w:val="0"/>
          <w:szCs w:val="21"/>
        </w:rPr>
        <w:t xml:space="preserve"> MySQL </w:t>
      </w:r>
      <w:r w:rsidRPr="006A3C7B">
        <w:rPr>
          <w:rFonts w:ascii="Lucida Sans Unicode" w:eastAsia="宋体" w:hAnsi="Lucida Sans Unicode" w:cs="Lucida Sans Unicode"/>
          <w:color w:val="1A1A1A"/>
          <w:kern w:val="0"/>
          <w:szCs w:val="21"/>
        </w:rPr>
        <w:t>的情况下），这条记录的</w:t>
      </w:r>
      <w:r w:rsidRPr="006A3C7B">
        <w:rPr>
          <w:rFonts w:ascii="Lucida Sans Unicode" w:eastAsia="宋体" w:hAnsi="Lucida Sans Unicode" w:cs="Lucida Sans Unicode"/>
          <w:color w:val="1A1A1A"/>
          <w:kern w:val="0"/>
          <w:szCs w:val="21"/>
        </w:rPr>
        <w:t xml:space="preserve"> ID </w:t>
      </w:r>
      <w:r w:rsidRPr="006A3C7B">
        <w:rPr>
          <w:rFonts w:ascii="Lucida Sans Unicode" w:eastAsia="宋体" w:hAnsi="Lucida Sans Unicode" w:cs="Lucida Sans Unicode"/>
          <w:color w:val="1A1A1A"/>
          <w:kern w:val="0"/>
          <w:szCs w:val="21"/>
        </w:rPr>
        <w:t>是</w:t>
      </w:r>
      <w:r w:rsidRPr="006A3C7B">
        <w:rPr>
          <w:rFonts w:ascii="Lucida Sans Unicode" w:eastAsia="宋体" w:hAnsi="Lucida Sans Unicode" w:cs="Lucida Sans Unicode"/>
          <w:color w:val="1A1A1A"/>
          <w:kern w:val="0"/>
          <w:szCs w:val="21"/>
        </w:rPr>
        <w:t xml:space="preserve">18 </w:t>
      </w:r>
      <w:r w:rsidRPr="006A3C7B">
        <w:rPr>
          <w:rFonts w:ascii="Lucida Sans Unicode" w:eastAsia="宋体" w:hAnsi="Lucida Sans Unicode" w:cs="Lucida Sans Unicode"/>
          <w:color w:val="1A1A1A"/>
          <w:kern w:val="0"/>
          <w:szCs w:val="21"/>
        </w:rPr>
        <w:t>；但是如果重启</w:t>
      </w:r>
      <w:r w:rsidRPr="006A3C7B">
        <w:rPr>
          <w:rFonts w:ascii="Lucida Sans Unicode" w:eastAsia="宋体" w:hAnsi="Lucida Sans Unicode" w:cs="Lucida Sans Unicode"/>
          <w:color w:val="1A1A1A"/>
          <w:kern w:val="0"/>
          <w:szCs w:val="21"/>
        </w:rPr>
        <w:t xml:space="preserve"> MySQL </w:t>
      </w:r>
      <w:r w:rsidRPr="006A3C7B">
        <w:rPr>
          <w:rFonts w:ascii="Lucida Sans Unicode" w:eastAsia="宋体" w:hAnsi="Lucida Sans Unicode" w:cs="Lucida Sans Unicode"/>
          <w:color w:val="1A1A1A"/>
          <w:kern w:val="0"/>
          <w:szCs w:val="21"/>
        </w:rPr>
        <w:t>的话，这条记录的</w:t>
      </w:r>
      <w:r w:rsidRPr="006A3C7B">
        <w:rPr>
          <w:rFonts w:ascii="Lucida Sans Unicode" w:eastAsia="宋体" w:hAnsi="Lucida Sans Unicode" w:cs="Lucida Sans Unicode"/>
          <w:color w:val="1A1A1A"/>
          <w:kern w:val="0"/>
          <w:szCs w:val="21"/>
        </w:rPr>
        <w:t xml:space="preserve"> ID </w:t>
      </w:r>
      <w:r w:rsidRPr="006A3C7B">
        <w:rPr>
          <w:rFonts w:ascii="Lucida Sans Unicode" w:eastAsia="宋体" w:hAnsi="Lucida Sans Unicode" w:cs="Lucida Sans Unicode"/>
          <w:color w:val="1A1A1A"/>
          <w:kern w:val="0"/>
          <w:szCs w:val="21"/>
        </w:rPr>
        <w:t>是</w:t>
      </w:r>
      <w:r w:rsidRPr="006A3C7B">
        <w:rPr>
          <w:rFonts w:ascii="Lucida Sans Unicode" w:eastAsia="宋体" w:hAnsi="Lucida Sans Unicode" w:cs="Lucida Sans Unicode"/>
          <w:color w:val="1A1A1A"/>
          <w:kern w:val="0"/>
          <w:szCs w:val="21"/>
        </w:rPr>
        <w:t xml:space="preserve"> 15 </w:t>
      </w:r>
      <w:r w:rsidRPr="006A3C7B">
        <w:rPr>
          <w:rFonts w:ascii="Lucida Sans Unicode" w:eastAsia="宋体" w:hAnsi="Lucida Sans Unicode" w:cs="Lucida Sans Unicode"/>
          <w:color w:val="1A1A1A"/>
          <w:kern w:val="0"/>
          <w:szCs w:val="21"/>
        </w:rPr>
        <w:t>。因为</w:t>
      </w:r>
      <w:r w:rsidRPr="006A3C7B">
        <w:rPr>
          <w:rFonts w:ascii="Lucida Sans Unicode" w:eastAsia="宋体" w:hAnsi="Lucida Sans Unicode" w:cs="Lucida Sans Unicode"/>
          <w:color w:val="1A1A1A"/>
          <w:kern w:val="0"/>
          <w:szCs w:val="21"/>
        </w:rPr>
        <w:t xml:space="preserve"> InnoDB </w:t>
      </w:r>
      <w:r w:rsidRPr="006A3C7B">
        <w:rPr>
          <w:rFonts w:ascii="Lucida Sans Unicode" w:eastAsia="宋体" w:hAnsi="Lucida Sans Unicode" w:cs="Lucida Sans Unicode"/>
          <w:color w:val="1A1A1A"/>
          <w:kern w:val="0"/>
          <w:szCs w:val="21"/>
        </w:rPr>
        <w:t>表只把自增主键的最大</w:t>
      </w:r>
      <w:r w:rsidRPr="006A3C7B">
        <w:rPr>
          <w:rFonts w:ascii="Lucida Sans Unicode" w:eastAsia="宋体" w:hAnsi="Lucida Sans Unicode" w:cs="Lucida Sans Unicode"/>
          <w:color w:val="1A1A1A"/>
          <w:kern w:val="0"/>
          <w:szCs w:val="21"/>
        </w:rPr>
        <w:t xml:space="preserve"> ID </w:t>
      </w:r>
      <w:r w:rsidRPr="006A3C7B">
        <w:rPr>
          <w:rFonts w:ascii="Lucida Sans Unicode" w:eastAsia="宋体" w:hAnsi="Lucida Sans Unicode" w:cs="Lucida Sans Unicode"/>
          <w:color w:val="1A1A1A"/>
          <w:kern w:val="0"/>
          <w:szCs w:val="21"/>
        </w:rPr>
        <w:t>记录到内存中，所以重启数据库或者对表</w:t>
      </w:r>
      <w:r w:rsidRPr="006A3C7B">
        <w:rPr>
          <w:rFonts w:ascii="Lucida Sans Unicode" w:eastAsia="宋体" w:hAnsi="Lucida Sans Unicode" w:cs="Lucida Sans Unicode"/>
          <w:color w:val="1A1A1A"/>
          <w:kern w:val="0"/>
          <w:szCs w:val="21"/>
        </w:rPr>
        <w:t xml:space="preserve"> OPTIMIZE </w:t>
      </w:r>
      <w:r w:rsidRPr="006A3C7B">
        <w:rPr>
          <w:rFonts w:ascii="Lucida Sans Unicode" w:eastAsia="宋体" w:hAnsi="Lucida Sans Unicode" w:cs="Lucida Sans Unicode"/>
          <w:color w:val="1A1A1A"/>
          <w:kern w:val="0"/>
          <w:szCs w:val="21"/>
        </w:rPr>
        <w:t>操作，都会使最大</w:t>
      </w:r>
      <w:r w:rsidRPr="006A3C7B">
        <w:rPr>
          <w:rFonts w:ascii="Lucida Sans Unicode" w:eastAsia="宋体" w:hAnsi="Lucida Sans Unicode" w:cs="Lucida Sans Unicode"/>
          <w:color w:val="1A1A1A"/>
          <w:kern w:val="0"/>
          <w:szCs w:val="21"/>
        </w:rPr>
        <w:t xml:space="preserve"> ID </w:t>
      </w:r>
      <w:r w:rsidRPr="006A3C7B">
        <w:rPr>
          <w:rFonts w:ascii="Lucida Sans Unicode" w:eastAsia="宋体" w:hAnsi="Lucida Sans Unicode" w:cs="Lucida Sans Unicode"/>
          <w:color w:val="1A1A1A"/>
          <w:kern w:val="0"/>
          <w:szCs w:val="21"/>
        </w:rPr>
        <w:t>丢失。</w:t>
      </w:r>
    </w:p>
    <w:p w:rsidR="006A3C7B" w:rsidRPr="006A3C7B" w:rsidRDefault="006A3C7B" w:rsidP="00FA61C5">
      <w:pPr>
        <w:widowControl/>
        <w:numPr>
          <w:ilvl w:val="0"/>
          <w:numId w:val="331"/>
        </w:numPr>
        <w:shd w:val="clear" w:color="auto" w:fill="FFFFFF"/>
        <w:ind w:left="0"/>
        <w:jc w:val="left"/>
        <w:rPr>
          <w:rFonts w:ascii="Lucida Sans Unicode" w:eastAsia="宋体" w:hAnsi="Lucida Sans Unicode" w:cs="Lucida Sans Unicode"/>
          <w:color w:val="1A1A1A"/>
          <w:kern w:val="0"/>
          <w:szCs w:val="21"/>
        </w:rPr>
      </w:pPr>
      <w:r w:rsidRPr="006A3C7B">
        <w:rPr>
          <w:rFonts w:ascii="Lucida Sans Unicode" w:eastAsia="宋体" w:hAnsi="Lucida Sans Unicode" w:cs="Lucida Sans Unicode"/>
          <w:color w:val="1A1A1A"/>
          <w:kern w:val="0"/>
          <w:szCs w:val="21"/>
        </w:rPr>
        <w:t>但是，如果我们使用表的类型是</w:t>
      </w:r>
      <w:r w:rsidRPr="006A3C7B">
        <w:rPr>
          <w:rFonts w:ascii="Lucida Sans Unicode" w:eastAsia="宋体" w:hAnsi="Lucida Sans Unicode" w:cs="Lucida Sans Unicode"/>
          <w:color w:val="1A1A1A"/>
          <w:kern w:val="0"/>
          <w:szCs w:val="21"/>
        </w:rPr>
        <w:t xml:space="preserve"> MyISAM </w:t>
      </w:r>
      <w:r w:rsidRPr="006A3C7B">
        <w:rPr>
          <w:rFonts w:ascii="Lucida Sans Unicode" w:eastAsia="宋体" w:hAnsi="Lucida Sans Unicode" w:cs="Lucida Sans Unicode"/>
          <w:color w:val="1A1A1A"/>
          <w:kern w:val="0"/>
          <w:szCs w:val="21"/>
        </w:rPr>
        <w:t>，那么这条记录的</w:t>
      </w:r>
      <w:r w:rsidRPr="006A3C7B">
        <w:rPr>
          <w:rFonts w:ascii="Lucida Sans Unicode" w:eastAsia="宋体" w:hAnsi="Lucida Sans Unicode" w:cs="Lucida Sans Unicode"/>
          <w:color w:val="1A1A1A"/>
          <w:kern w:val="0"/>
          <w:szCs w:val="21"/>
        </w:rPr>
        <w:t xml:space="preserve"> ID </w:t>
      </w:r>
      <w:r w:rsidRPr="006A3C7B">
        <w:rPr>
          <w:rFonts w:ascii="Lucida Sans Unicode" w:eastAsia="宋体" w:hAnsi="Lucida Sans Unicode" w:cs="Lucida Sans Unicode"/>
          <w:color w:val="1A1A1A"/>
          <w:kern w:val="0"/>
          <w:szCs w:val="21"/>
        </w:rPr>
        <w:t>就是</w:t>
      </w:r>
      <w:r w:rsidRPr="006A3C7B">
        <w:rPr>
          <w:rFonts w:ascii="Lucida Sans Unicode" w:eastAsia="宋体" w:hAnsi="Lucida Sans Unicode" w:cs="Lucida Sans Unicode"/>
          <w:color w:val="1A1A1A"/>
          <w:kern w:val="0"/>
          <w:szCs w:val="21"/>
        </w:rPr>
        <w:t xml:space="preserve"> 18 </w:t>
      </w:r>
      <w:r w:rsidRPr="006A3C7B">
        <w:rPr>
          <w:rFonts w:ascii="Lucida Sans Unicode" w:eastAsia="宋体" w:hAnsi="Lucida Sans Unicode" w:cs="Lucida Sans Unicode"/>
          <w:color w:val="1A1A1A"/>
          <w:kern w:val="0"/>
          <w:szCs w:val="21"/>
        </w:rPr>
        <w:t>。因为</w:t>
      </w:r>
      <w:r w:rsidRPr="006A3C7B">
        <w:rPr>
          <w:rFonts w:ascii="Lucida Sans Unicode" w:eastAsia="宋体" w:hAnsi="Lucida Sans Unicode" w:cs="Lucida Sans Unicode"/>
          <w:color w:val="1A1A1A"/>
          <w:kern w:val="0"/>
          <w:szCs w:val="21"/>
        </w:rPr>
        <w:t xml:space="preserve"> MyISAM </w:t>
      </w:r>
      <w:r w:rsidRPr="006A3C7B">
        <w:rPr>
          <w:rFonts w:ascii="Lucida Sans Unicode" w:eastAsia="宋体" w:hAnsi="Lucida Sans Unicode" w:cs="Lucida Sans Unicode"/>
          <w:color w:val="1A1A1A"/>
          <w:kern w:val="0"/>
          <w:szCs w:val="21"/>
        </w:rPr>
        <w:t>表会把自增主键的最大</w:t>
      </w:r>
      <w:r w:rsidRPr="006A3C7B">
        <w:rPr>
          <w:rFonts w:ascii="Lucida Sans Unicode" w:eastAsia="宋体" w:hAnsi="Lucida Sans Unicode" w:cs="Lucida Sans Unicode"/>
          <w:color w:val="1A1A1A"/>
          <w:kern w:val="0"/>
          <w:szCs w:val="21"/>
        </w:rPr>
        <w:t xml:space="preserve"> ID </w:t>
      </w:r>
      <w:r w:rsidRPr="006A3C7B">
        <w:rPr>
          <w:rFonts w:ascii="Lucida Sans Unicode" w:eastAsia="宋体" w:hAnsi="Lucida Sans Unicode" w:cs="Lucida Sans Unicode"/>
          <w:color w:val="1A1A1A"/>
          <w:kern w:val="0"/>
          <w:szCs w:val="21"/>
        </w:rPr>
        <w:t>记录到数据文件里面，重启</w:t>
      </w:r>
      <w:r w:rsidRPr="006A3C7B">
        <w:rPr>
          <w:rFonts w:ascii="Lucida Sans Unicode" w:eastAsia="宋体" w:hAnsi="Lucida Sans Unicode" w:cs="Lucida Sans Unicode"/>
          <w:color w:val="1A1A1A"/>
          <w:kern w:val="0"/>
          <w:szCs w:val="21"/>
        </w:rPr>
        <w:t xml:space="preserve"> MYSQL </w:t>
      </w:r>
      <w:r w:rsidRPr="006A3C7B">
        <w:rPr>
          <w:rFonts w:ascii="Lucida Sans Unicode" w:eastAsia="宋体" w:hAnsi="Lucida Sans Unicode" w:cs="Lucida Sans Unicode"/>
          <w:color w:val="1A1A1A"/>
          <w:kern w:val="0"/>
          <w:szCs w:val="21"/>
        </w:rPr>
        <w:t>后，自增主键的最大</w:t>
      </w:r>
      <w:r w:rsidRPr="006A3C7B">
        <w:rPr>
          <w:rFonts w:ascii="Lucida Sans Unicode" w:eastAsia="宋体" w:hAnsi="Lucida Sans Unicode" w:cs="Lucida Sans Unicode"/>
          <w:color w:val="1A1A1A"/>
          <w:kern w:val="0"/>
          <w:szCs w:val="21"/>
        </w:rPr>
        <w:t xml:space="preserve"> ID </w:t>
      </w:r>
      <w:r w:rsidRPr="006A3C7B">
        <w:rPr>
          <w:rFonts w:ascii="Lucida Sans Unicode" w:eastAsia="宋体" w:hAnsi="Lucida Sans Unicode" w:cs="Lucida Sans Unicode"/>
          <w:color w:val="1A1A1A"/>
          <w:kern w:val="0"/>
          <w:szCs w:val="21"/>
        </w:rPr>
        <w:t>也不会丢失。</w:t>
      </w:r>
    </w:p>
    <w:p w:rsidR="006A3C7B" w:rsidRPr="006A3C7B" w:rsidRDefault="006A3C7B" w:rsidP="006A3C7B">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6A3C7B">
        <w:rPr>
          <w:rFonts w:ascii="Lucida Sans Unicode" w:eastAsia="宋体" w:hAnsi="Lucida Sans Unicode" w:cs="Lucida Sans Unicode"/>
          <w:color w:val="1A1A1A"/>
          <w:kern w:val="0"/>
          <w:sz w:val="24"/>
          <w:szCs w:val="24"/>
        </w:rPr>
        <w:t>最后，还可以跟面试官装个</w:t>
      </w:r>
      <w:r w:rsidRPr="006A3C7B">
        <w:rPr>
          <w:rFonts w:ascii="Lucida Sans Unicode" w:eastAsia="宋体" w:hAnsi="Lucida Sans Unicode" w:cs="Lucida Sans Unicode"/>
          <w:color w:val="1A1A1A"/>
          <w:kern w:val="0"/>
          <w:sz w:val="24"/>
          <w:szCs w:val="24"/>
        </w:rPr>
        <w:t xml:space="preserve"> x </w:t>
      </w:r>
      <w:r w:rsidRPr="006A3C7B">
        <w:rPr>
          <w:rFonts w:ascii="Lucida Sans Unicode" w:eastAsia="宋体" w:hAnsi="Lucida Sans Unicode" w:cs="Lucida Sans Unicode"/>
          <w:color w:val="1A1A1A"/>
          <w:kern w:val="0"/>
          <w:sz w:val="24"/>
          <w:szCs w:val="24"/>
        </w:rPr>
        <w:t>，生产数据，不建议进行物理删除记录。</w:t>
      </w:r>
    </w:p>
    <w:p w:rsidR="008623AA" w:rsidRPr="006A3C7B" w:rsidRDefault="008623AA" w:rsidP="00D055F7">
      <w:pPr>
        <w:pStyle w:val="a3"/>
        <w:spacing w:before="150" w:beforeAutospacing="0" w:after="0" w:afterAutospacing="0"/>
        <w:rPr>
          <w:rFonts w:ascii="Arial" w:hAnsi="Arial" w:cs="Arial"/>
          <w:color w:val="333333"/>
          <w:sz w:val="21"/>
          <w:szCs w:val="21"/>
        </w:rPr>
      </w:pPr>
    </w:p>
    <w:p w:rsidR="008623AA" w:rsidRDefault="008623AA" w:rsidP="008623AA">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15</w:t>
      </w:r>
      <w:r w:rsidR="006A3C7B">
        <w:rPr>
          <w:rFonts w:ascii="Arial" w:hAnsi="Arial" w:cs="Arial" w:hint="eastAsia"/>
          <w:b w:val="0"/>
          <w:bCs w:val="0"/>
          <w:color w:val="333333"/>
          <w:sz w:val="30"/>
          <w:szCs w:val="30"/>
        </w:rPr>
        <w:t>.</w:t>
      </w:r>
      <w:r>
        <w:rPr>
          <w:rFonts w:ascii="Arial" w:hAnsi="Arial" w:cs="Arial"/>
          <w:b w:val="0"/>
          <w:bCs w:val="0"/>
          <w:color w:val="333333"/>
          <w:sz w:val="30"/>
          <w:szCs w:val="30"/>
        </w:rPr>
        <w:t>MySQL binlog</w:t>
      </w:r>
      <w:r>
        <w:rPr>
          <w:rFonts w:ascii="Arial" w:hAnsi="Arial" w:cs="Arial"/>
          <w:b w:val="0"/>
          <w:bCs w:val="0"/>
          <w:color w:val="333333"/>
          <w:sz w:val="30"/>
          <w:szCs w:val="30"/>
        </w:rPr>
        <w:t>的几种日志录入格式以及区别</w:t>
      </w:r>
    </w:p>
    <w:p w:rsidR="00342353" w:rsidRPr="00342353" w:rsidRDefault="00342353" w:rsidP="00342353">
      <w:pPr>
        <w:pStyle w:val="3"/>
      </w:pPr>
      <w:r w:rsidRPr="00342353">
        <w:t>各种日志格式的涵义</w:t>
      </w:r>
    </w:p>
    <w:p w:rsidR="00342353" w:rsidRPr="00342353" w:rsidRDefault="00342353" w:rsidP="0034235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342353">
        <w:rPr>
          <w:rFonts w:ascii="Lucida Sans Unicode" w:eastAsia="宋体" w:hAnsi="Lucida Sans Unicode" w:cs="Lucida Sans Unicode"/>
          <w:color w:val="1A1A1A"/>
          <w:kern w:val="0"/>
          <w:sz w:val="24"/>
          <w:szCs w:val="24"/>
        </w:rPr>
        <w:t xml:space="preserve">binlog </w:t>
      </w:r>
      <w:r w:rsidRPr="00342353">
        <w:rPr>
          <w:rFonts w:ascii="Lucida Sans Unicode" w:eastAsia="宋体" w:hAnsi="Lucida Sans Unicode" w:cs="Lucida Sans Unicode"/>
          <w:color w:val="1A1A1A"/>
          <w:kern w:val="0"/>
          <w:sz w:val="24"/>
          <w:szCs w:val="24"/>
        </w:rPr>
        <w:t>有三种格式类型，分别如下：</w:t>
      </w:r>
    </w:p>
    <w:p w:rsidR="00342353" w:rsidRPr="00342353" w:rsidRDefault="00342353" w:rsidP="0034235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342353">
        <w:rPr>
          <w:rFonts w:ascii="Lucida Sans Unicode" w:eastAsia="宋体" w:hAnsi="Lucida Sans Unicode" w:cs="Lucida Sans Unicode"/>
          <w:color w:val="1A1A1A"/>
          <w:kern w:val="0"/>
          <w:sz w:val="24"/>
          <w:szCs w:val="24"/>
        </w:rPr>
        <w:t>1</w:t>
      </w:r>
      <w:r w:rsidRPr="00342353">
        <w:rPr>
          <w:rFonts w:ascii="Lucida Sans Unicode" w:eastAsia="宋体" w:hAnsi="Lucida Sans Unicode" w:cs="Lucida Sans Unicode"/>
          <w:color w:val="1A1A1A"/>
          <w:kern w:val="0"/>
          <w:sz w:val="24"/>
          <w:szCs w:val="24"/>
        </w:rPr>
        <w:t>）</w:t>
      </w:r>
      <w:r w:rsidRPr="00342353">
        <w:rPr>
          <w:rFonts w:ascii="Lucida Sans Unicode" w:eastAsia="宋体" w:hAnsi="Lucida Sans Unicode" w:cs="Lucida Sans Unicode"/>
          <w:color w:val="1A1A1A"/>
          <w:kern w:val="0"/>
          <w:sz w:val="24"/>
          <w:szCs w:val="24"/>
        </w:rPr>
        <w:t>Statement</w:t>
      </w:r>
    </w:p>
    <w:p w:rsidR="00342353" w:rsidRPr="00342353" w:rsidRDefault="00342353" w:rsidP="0034235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342353">
        <w:rPr>
          <w:rFonts w:ascii="Lucida Sans Unicode" w:eastAsia="宋体" w:hAnsi="Lucida Sans Unicode" w:cs="Lucida Sans Unicode"/>
          <w:color w:val="1A1A1A"/>
          <w:kern w:val="0"/>
          <w:sz w:val="24"/>
          <w:szCs w:val="24"/>
        </w:rPr>
        <w:t>每一条会修改数据的</w:t>
      </w:r>
      <w:r w:rsidRPr="00342353">
        <w:rPr>
          <w:rFonts w:ascii="Lucida Sans Unicode" w:eastAsia="宋体" w:hAnsi="Lucida Sans Unicode" w:cs="Lucida Sans Unicode"/>
          <w:color w:val="1A1A1A"/>
          <w:kern w:val="0"/>
          <w:sz w:val="24"/>
          <w:szCs w:val="24"/>
        </w:rPr>
        <w:t xml:space="preserve"> SQL </w:t>
      </w:r>
      <w:r w:rsidRPr="00342353">
        <w:rPr>
          <w:rFonts w:ascii="Lucida Sans Unicode" w:eastAsia="宋体" w:hAnsi="Lucida Sans Unicode" w:cs="Lucida Sans Unicode"/>
          <w:color w:val="1A1A1A"/>
          <w:kern w:val="0"/>
          <w:sz w:val="24"/>
          <w:szCs w:val="24"/>
        </w:rPr>
        <w:t>都会记录在</w:t>
      </w:r>
      <w:r w:rsidRPr="00342353">
        <w:rPr>
          <w:rFonts w:ascii="Lucida Sans Unicode" w:eastAsia="宋体" w:hAnsi="Lucida Sans Unicode" w:cs="Lucida Sans Unicode"/>
          <w:color w:val="1A1A1A"/>
          <w:kern w:val="0"/>
          <w:sz w:val="24"/>
          <w:szCs w:val="24"/>
        </w:rPr>
        <w:t xml:space="preserve"> binlog </w:t>
      </w:r>
      <w:r w:rsidRPr="00342353">
        <w:rPr>
          <w:rFonts w:ascii="Lucida Sans Unicode" w:eastAsia="宋体" w:hAnsi="Lucida Sans Unicode" w:cs="Lucida Sans Unicode"/>
          <w:color w:val="1A1A1A"/>
          <w:kern w:val="0"/>
          <w:sz w:val="24"/>
          <w:szCs w:val="24"/>
        </w:rPr>
        <w:t>中。</w:t>
      </w:r>
    </w:p>
    <w:p w:rsidR="00342353" w:rsidRPr="00342353" w:rsidRDefault="00342353" w:rsidP="00FA61C5">
      <w:pPr>
        <w:widowControl/>
        <w:numPr>
          <w:ilvl w:val="0"/>
          <w:numId w:val="365"/>
        </w:numPr>
        <w:shd w:val="clear" w:color="auto" w:fill="FFFFFF"/>
        <w:spacing w:before="150" w:after="420"/>
        <w:ind w:left="0"/>
        <w:jc w:val="left"/>
        <w:rPr>
          <w:rFonts w:ascii="Lucida Sans Unicode" w:eastAsia="宋体" w:hAnsi="Lucida Sans Unicode" w:cs="Lucida Sans Unicode"/>
          <w:color w:val="1A1A1A"/>
          <w:kern w:val="0"/>
          <w:szCs w:val="21"/>
        </w:rPr>
      </w:pPr>
      <w:r w:rsidRPr="00342353">
        <w:rPr>
          <w:rFonts w:ascii="Lucida Sans Unicode" w:eastAsia="宋体" w:hAnsi="Lucida Sans Unicode" w:cs="Lucida Sans Unicode"/>
          <w:color w:val="1A1A1A"/>
          <w:kern w:val="0"/>
          <w:szCs w:val="21"/>
        </w:rPr>
        <w:t>优点：不需要记录每一行的变化，减少了</w:t>
      </w:r>
      <w:r w:rsidRPr="00342353">
        <w:rPr>
          <w:rFonts w:ascii="Lucida Sans Unicode" w:eastAsia="宋体" w:hAnsi="Lucida Sans Unicode" w:cs="Lucida Sans Unicode"/>
          <w:color w:val="1A1A1A"/>
          <w:kern w:val="0"/>
          <w:szCs w:val="21"/>
        </w:rPr>
        <w:t xml:space="preserve"> binlog </w:t>
      </w:r>
      <w:r w:rsidRPr="00342353">
        <w:rPr>
          <w:rFonts w:ascii="Lucida Sans Unicode" w:eastAsia="宋体" w:hAnsi="Lucida Sans Unicode" w:cs="Lucida Sans Unicode"/>
          <w:color w:val="1A1A1A"/>
          <w:kern w:val="0"/>
          <w:szCs w:val="21"/>
        </w:rPr>
        <w:t>日志量，节约了</w:t>
      </w:r>
      <w:r w:rsidRPr="00342353">
        <w:rPr>
          <w:rFonts w:ascii="Lucida Sans Unicode" w:eastAsia="宋体" w:hAnsi="Lucida Sans Unicode" w:cs="Lucida Sans Unicode"/>
          <w:color w:val="1A1A1A"/>
          <w:kern w:val="0"/>
          <w:szCs w:val="21"/>
        </w:rPr>
        <w:t xml:space="preserve"> IO</w:t>
      </w:r>
      <w:r w:rsidRPr="00342353">
        <w:rPr>
          <w:rFonts w:ascii="Lucida Sans Unicode" w:eastAsia="宋体" w:hAnsi="Lucida Sans Unicode" w:cs="Lucida Sans Unicode"/>
          <w:color w:val="1A1A1A"/>
          <w:kern w:val="0"/>
          <w:szCs w:val="21"/>
        </w:rPr>
        <w:t>，提高性能。</w:t>
      </w:r>
      <w:r w:rsidRPr="00342353">
        <w:rPr>
          <w:rFonts w:ascii="Lucida Sans Unicode" w:eastAsia="宋体" w:hAnsi="Lucida Sans Unicode" w:cs="Lucida Sans Unicode"/>
          <w:color w:val="1A1A1A"/>
          <w:kern w:val="0"/>
          <w:szCs w:val="21"/>
        </w:rPr>
        <w:t>(</w:t>
      </w:r>
      <w:r w:rsidRPr="00342353">
        <w:rPr>
          <w:rFonts w:ascii="Lucida Sans Unicode" w:eastAsia="宋体" w:hAnsi="Lucida Sans Unicode" w:cs="Lucida Sans Unicode"/>
          <w:color w:val="1A1A1A"/>
          <w:kern w:val="0"/>
          <w:szCs w:val="21"/>
        </w:rPr>
        <w:t>相比</w:t>
      </w:r>
      <w:r w:rsidRPr="00342353">
        <w:rPr>
          <w:rFonts w:ascii="Lucida Sans Unicode" w:eastAsia="宋体" w:hAnsi="Lucida Sans Unicode" w:cs="Lucida Sans Unicode"/>
          <w:color w:val="1A1A1A"/>
          <w:kern w:val="0"/>
          <w:szCs w:val="21"/>
        </w:rPr>
        <w:t xml:space="preserve"> row </w:t>
      </w:r>
      <w:r w:rsidRPr="00342353">
        <w:rPr>
          <w:rFonts w:ascii="Lucida Sans Unicode" w:eastAsia="宋体" w:hAnsi="Lucida Sans Unicode" w:cs="Lucida Sans Unicode"/>
          <w:color w:val="1A1A1A"/>
          <w:kern w:val="0"/>
          <w:szCs w:val="21"/>
        </w:rPr>
        <w:t>能节约多少性能与日志量，这个取决于应用的</w:t>
      </w:r>
      <w:r w:rsidRPr="00342353">
        <w:rPr>
          <w:rFonts w:ascii="Lucida Sans Unicode" w:eastAsia="宋体" w:hAnsi="Lucida Sans Unicode" w:cs="Lucida Sans Unicode"/>
          <w:color w:val="1A1A1A"/>
          <w:kern w:val="0"/>
          <w:szCs w:val="21"/>
        </w:rPr>
        <w:t xml:space="preserve"> SQL </w:t>
      </w:r>
      <w:r w:rsidRPr="00342353">
        <w:rPr>
          <w:rFonts w:ascii="Lucida Sans Unicode" w:eastAsia="宋体" w:hAnsi="Lucida Sans Unicode" w:cs="Lucida Sans Unicode"/>
          <w:color w:val="1A1A1A"/>
          <w:kern w:val="0"/>
          <w:szCs w:val="21"/>
        </w:rPr>
        <w:t>情况，正常同一条记录修改或者插入</w:t>
      </w:r>
      <w:r w:rsidRPr="00342353">
        <w:rPr>
          <w:rFonts w:ascii="Lucida Sans Unicode" w:eastAsia="宋体" w:hAnsi="Lucida Sans Unicode" w:cs="Lucida Sans Unicode"/>
          <w:color w:val="1A1A1A"/>
          <w:kern w:val="0"/>
          <w:szCs w:val="21"/>
        </w:rPr>
        <w:t xml:space="preserve"> row </w:t>
      </w:r>
      <w:r w:rsidRPr="00342353">
        <w:rPr>
          <w:rFonts w:ascii="Lucida Sans Unicode" w:eastAsia="宋体" w:hAnsi="Lucida Sans Unicode" w:cs="Lucida Sans Unicode"/>
          <w:color w:val="1A1A1A"/>
          <w:kern w:val="0"/>
          <w:szCs w:val="21"/>
        </w:rPr>
        <w:t>格式所产生的日志量还小于</w:t>
      </w:r>
      <w:r w:rsidRPr="00342353">
        <w:rPr>
          <w:rFonts w:ascii="Lucida Sans Unicode" w:eastAsia="宋体" w:hAnsi="Lucida Sans Unicode" w:cs="Lucida Sans Unicode"/>
          <w:color w:val="1A1A1A"/>
          <w:kern w:val="0"/>
          <w:szCs w:val="21"/>
        </w:rPr>
        <w:t xml:space="preserve"> Statement </w:t>
      </w:r>
      <w:r w:rsidRPr="00342353">
        <w:rPr>
          <w:rFonts w:ascii="Lucida Sans Unicode" w:eastAsia="宋体" w:hAnsi="Lucida Sans Unicode" w:cs="Lucida Sans Unicode"/>
          <w:color w:val="1A1A1A"/>
          <w:kern w:val="0"/>
          <w:szCs w:val="21"/>
        </w:rPr>
        <w:t>产生的日志量，但是考虑到如果带条件的</w:t>
      </w:r>
      <w:r w:rsidRPr="00342353">
        <w:rPr>
          <w:rFonts w:ascii="Lucida Sans Unicode" w:eastAsia="宋体" w:hAnsi="Lucida Sans Unicode" w:cs="Lucida Sans Unicode"/>
          <w:color w:val="1A1A1A"/>
          <w:kern w:val="0"/>
          <w:szCs w:val="21"/>
        </w:rPr>
        <w:t xml:space="preserve"> update </w:t>
      </w:r>
      <w:r w:rsidRPr="00342353">
        <w:rPr>
          <w:rFonts w:ascii="Lucida Sans Unicode" w:eastAsia="宋体" w:hAnsi="Lucida Sans Unicode" w:cs="Lucida Sans Unicode"/>
          <w:color w:val="1A1A1A"/>
          <w:kern w:val="0"/>
          <w:szCs w:val="21"/>
        </w:rPr>
        <w:t>操作，以及整表删除，</w:t>
      </w:r>
      <w:r w:rsidRPr="00342353">
        <w:rPr>
          <w:rFonts w:ascii="Lucida Sans Unicode" w:eastAsia="宋体" w:hAnsi="Lucida Sans Unicode" w:cs="Lucida Sans Unicode"/>
          <w:color w:val="1A1A1A"/>
          <w:kern w:val="0"/>
          <w:szCs w:val="21"/>
        </w:rPr>
        <w:t xml:space="preserve">alter </w:t>
      </w:r>
      <w:r w:rsidRPr="00342353">
        <w:rPr>
          <w:rFonts w:ascii="Lucida Sans Unicode" w:eastAsia="宋体" w:hAnsi="Lucida Sans Unicode" w:cs="Lucida Sans Unicode"/>
          <w:color w:val="1A1A1A"/>
          <w:kern w:val="0"/>
          <w:szCs w:val="21"/>
        </w:rPr>
        <w:t>表等操作，</w:t>
      </w:r>
      <w:r w:rsidRPr="00342353">
        <w:rPr>
          <w:rFonts w:ascii="Lucida Sans Unicode" w:eastAsia="宋体" w:hAnsi="Lucida Sans Unicode" w:cs="Lucida Sans Unicode"/>
          <w:color w:val="1A1A1A"/>
          <w:kern w:val="0"/>
          <w:szCs w:val="21"/>
        </w:rPr>
        <w:t xml:space="preserve">ROW </w:t>
      </w:r>
      <w:r w:rsidRPr="00342353">
        <w:rPr>
          <w:rFonts w:ascii="Lucida Sans Unicode" w:eastAsia="宋体" w:hAnsi="Lucida Sans Unicode" w:cs="Lucida Sans Unicode"/>
          <w:color w:val="1A1A1A"/>
          <w:kern w:val="0"/>
          <w:szCs w:val="21"/>
        </w:rPr>
        <w:t>格式会产生大量日志，因此在考虑是否使用</w:t>
      </w:r>
      <w:r w:rsidRPr="00342353">
        <w:rPr>
          <w:rFonts w:ascii="Lucida Sans Unicode" w:eastAsia="宋体" w:hAnsi="Lucida Sans Unicode" w:cs="Lucida Sans Unicode"/>
          <w:color w:val="1A1A1A"/>
          <w:kern w:val="0"/>
          <w:szCs w:val="21"/>
        </w:rPr>
        <w:t xml:space="preserve"> ROW </w:t>
      </w:r>
      <w:r w:rsidRPr="00342353">
        <w:rPr>
          <w:rFonts w:ascii="Lucida Sans Unicode" w:eastAsia="宋体" w:hAnsi="Lucida Sans Unicode" w:cs="Lucida Sans Unicode"/>
          <w:color w:val="1A1A1A"/>
          <w:kern w:val="0"/>
          <w:szCs w:val="21"/>
        </w:rPr>
        <w:t>格式日志时应该跟据应用的实际情况，其所产生的日志量会增加多少，以及带来的</w:t>
      </w:r>
      <w:r w:rsidRPr="00342353">
        <w:rPr>
          <w:rFonts w:ascii="Lucida Sans Unicode" w:eastAsia="宋体" w:hAnsi="Lucida Sans Unicode" w:cs="Lucida Sans Unicode"/>
          <w:color w:val="1A1A1A"/>
          <w:kern w:val="0"/>
          <w:szCs w:val="21"/>
        </w:rPr>
        <w:t xml:space="preserve"> IO </w:t>
      </w:r>
      <w:r w:rsidRPr="00342353">
        <w:rPr>
          <w:rFonts w:ascii="Lucida Sans Unicode" w:eastAsia="宋体" w:hAnsi="Lucida Sans Unicode" w:cs="Lucida Sans Unicode"/>
          <w:color w:val="1A1A1A"/>
          <w:kern w:val="0"/>
          <w:szCs w:val="21"/>
        </w:rPr>
        <w:t>性能问题。</w:t>
      </w:r>
      <w:r w:rsidRPr="00342353">
        <w:rPr>
          <w:rFonts w:ascii="Lucida Sans Unicode" w:eastAsia="宋体" w:hAnsi="Lucida Sans Unicode" w:cs="Lucida Sans Unicode"/>
          <w:color w:val="1A1A1A"/>
          <w:kern w:val="0"/>
          <w:szCs w:val="21"/>
        </w:rPr>
        <w:t>)</w:t>
      </w:r>
    </w:p>
    <w:p w:rsidR="00342353" w:rsidRPr="00342353" w:rsidRDefault="00342353" w:rsidP="00FA61C5">
      <w:pPr>
        <w:widowControl/>
        <w:numPr>
          <w:ilvl w:val="0"/>
          <w:numId w:val="365"/>
        </w:numPr>
        <w:shd w:val="clear" w:color="auto" w:fill="FFFFFF"/>
        <w:ind w:left="0"/>
        <w:jc w:val="left"/>
        <w:rPr>
          <w:rFonts w:ascii="Lucida Sans Unicode" w:eastAsia="宋体" w:hAnsi="Lucida Sans Unicode" w:cs="Lucida Sans Unicode"/>
          <w:color w:val="1A1A1A"/>
          <w:kern w:val="0"/>
          <w:szCs w:val="21"/>
        </w:rPr>
      </w:pPr>
      <w:r w:rsidRPr="00342353">
        <w:rPr>
          <w:rFonts w:ascii="Lucida Sans Unicode" w:eastAsia="宋体" w:hAnsi="Lucida Sans Unicode" w:cs="Lucida Sans Unicode"/>
          <w:color w:val="1A1A1A"/>
          <w:kern w:val="0"/>
          <w:szCs w:val="21"/>
        </w:rPr>
        <w:t>缺点：由于记录的只是执行语句，为了这些语句能在</w:t>
      </w:r>
      <w:r w:rsidRPr="00342353">
        <w:rPr>
          <w:rFonts w:ascii="Lucida Sans Unicode" w:eastAsia="宋体" w:hAnsi="Lucida Sans Unicode" w:cs="Lucida Sans Unicode"/>
          <w:color w:val="1A1A1A"/>
          <w:kern w:val="0"/>
          <w:szCs w:val="21"/>
        </w:rPr>
        <w:t xml:space="preserve"> slave </w:t>
      </w:r>
      <w:r w:rsidRPr="00342353">
        <w:rPr>
          <w:rFonts w:ascii="Lucida Sans Unicode" w:eastAsia="宋体" w:hAnsi="Lucida Sans Unicode" w:cs="Lucida Sans Unicode"/>
          <w:color w:val="1A1A1A"/>
          <w:kern w:val="0"/>
          <w:szCs w:val="21"/>
        </w:rPr>
        <w:t>上正确运行，因此还必须记录每条语句在执行的时候的一些相关信息，以保证所有语句能在</w:t>
      </w:r>
      <w:r w:rsidRPr="00342353">
        <w:rPr>
          <w:rFonts w:ascii="Lucida Sans Unicode" w:eastAsia="宋体" w:hAnsi="Lucida Sans Unicode" w:cs="Lucida Sans Unicode"/>
          <w:color w:val="1A1A1A"/>
          <w:kern w:val="0"/>
          <w:szCs w:val="21"/>
        </w:rPr>
        <w:t xml:space="preserve"> slave </w:t>
      </w:r>
      <w:r w:rsidRPr="00342353">
        <w:rPr>
          <w:rFonts w:ascii="Lucida Sans Unicode" w:eastAsia="宋体" w:hAnsi="Lucida Sans Unicode" w:cs="Lucida Sans Unicode"/>
          <w:color w:val="1A1A1A"/>
          <w:kern w:val="0"/>
          <w:szCs w:val="21"/>
        </w:rPr>
        <w:t>得到和在</w:t>
      </w:r>
      <w:r w:rsidRPr="00342353">
        <w:rPr>
          <w:rFonts w:ascii="Lucida Sans Unicode" w:eastAsia="宋体" w:hAnsi="Lucida Sans Unicode" w:cs="Lucida Sans Unicode"/>
          <w:color w:val="1A1A1A"/>
          <w:kern w:val="0"/>
          <w:szCs w:val="21"/>
        </w:rPr>
        <w:t xml:space="preserve"> master </w:t>
      </w:r>
      <w:r w:rsidRPr="00342353">
        <w:rPr>
          <w:rFonts w:ascii="Lucida Sans Unicode" w:eastAsia="宋体" w:hAnsi="Lucida Sans Unicode" w:cs="Lucida Sans Unicode"/>
          <w:color w:val="1A1A1A"/>
          <w:kern w:val="0"/>
          <w:szCs w:val="21"/>
        </w:rPr>
        <w:t>端执行时候相同</w:t>
      </w:r>
      <w:r w:rsidRPr="00342353">
        <w:rPr>
          <w:rFonts w:ascii="Lucida Sans Unicode" w:eastAsia="宋体" w:hAnsi="Lucida Sans Unicode" w:cs="Lucida Sans Unicode"/>
          <w:color w:val="1A1A1A"/>
          <w:kern w:val="0"/>
          <w:szCs w:val="21"/>
        </w:rPr>
        <w:t xml:space="preserve"> </w:t>
      </w:r>
      <w:r w:rsidRPr="00342353">
        <w:rPr>
          <w:rFonts w:ascii="Lucida Sans Unicode" w:eastAsia="宋体" w:hAnsi="Lucida Sans Unicode" w:cs="Lucida Sans Unicode"/>
          <w:color w:val="1A1A1A"/>
          <w:kern w:val="0"/>
          <w:szCs w:val="21"/>
        </w:rPr>
        <w:t>的结果。另外</w:t>
      </w:r>
      <w:r w:rsidRPr="00342353">
        <w:rPr>
          <w:rFonts w:ascii="Lucida Sans Unicode" w:eastAsia="宋体" w:hAnsi="Lucida Sans Unicode" w:cs="Lucida Sans Unicode"/>
          <w:color w:val="1A1A1A"/>
          <w:kern w:val="0"/>
          <w:szCs w:val="21"/>
        </w:rPr>
        <w:t xml:space="preserve"> MySQL </w:t>
      </w:r>
      <w:r w:rsidRPr="00342353">
        <w:rPr>
          <w:rFonts w:ascii="Lucida Sans Unicode" w:eastAsia="宋体" w:hAnsi="Lucida Sans Unicode" w:cs="Lucida Sans Unicode"/>
          <w:color w:val="1A1A1A"/>
          <w:kern w:val="0"/>
          <w:szCs w:val="21"/>
        </w:rPr>
        <w:t>的复制，像一些特定函数功能，</w:t>
      </w:r>
      <w:r w:rsidRPr="00342353">
        <w:rPr>
          <w:rFonts w:ascii="Lucida Sans Unicode" w:eastAsia="宋体" w:hAnsi="Lucida Sans Unicode" w:cs="Lucida Sans Unicode"/>
          <w:color w:val="1A1A1A"/>
          <w:kern w:val="0"/>
          <w:szCs w:val="21"/>
        </w:rPr>
        <w:t xml:space="preserve">slave </w:t>
      </w:r>
      <w:r w:rsidRPr="00342353">
        <w:rPr>
          <w:rFonts w:ascii="Lucida Sans Unicode" w:eastAsia="宋体" w:hAnsi="Lucida Sans Unicode" w:cs="Lucida Sans Unicode"/>
          <w:color w:val="1A1A1A"/>
          <w:kern w:val="0"/>
          <w:szCs w:val="21"/>
        </w:rPr>
        <w:t>可与</w:t>
      </w:r>
      <w:r w:rsidRPr="00342353">
        <w:rPr>
          <w:rFonts w:ascii="Lucida Sans Unicode" w:eastAsia="宋体" w:hAnsi="Lucida Sans Unicode" w:cs="Lucida Sans Unicode"/>
          <w:color w:val="1A1A1A"/>
          <w:kern w:val="0"/>
          <w:szCs w:val="21"/>
        </w:rPr>
        <w:t xml:space="preserve"> master </w:t>
      </w:r>
      <w:r w:rsidRPr="00342353">
        <w:rPr>
          <w:rFonts w:ascii="Lucida Sans Unicode" w:eastAsia="宋体" w:hAnsi="Lucida Sans Unicode" w:cs="Lucida Sans Unicode"/>
          <w:color w:val="1A1A1A"/>
          <w:kern w:val="0"/>
          <w:szCs w:val="21"/>
        </w:rPr>
        <w:t>上要保持一致会有很多相关问题</w:t>
      </w:r>
      <w:r w:rsidRPr="00342353">
        <w:rPr>
          <w:rFonts w:ascii="Lucida Sans Unicode" w:eastAsia="宋体" w:hAnsi="Lucida Sans Unicode" w:cs="Lucida Sans Unicode"/>
          <w:color w:val="1A1A1A"/>
          <w:kern w:val="0"/>
          <w:szCs w:val="21"/>
        </w:rPr>
        <w:t>(</w:t>
      </w:r>
      <w:r w:rsidRPr="00342353">
        <w:rPr>
          <w:rFonts w:ascii="Lucida Sans Unicode" w:eastAsia="宋体" w:hAnsi="Lucida Sans Unicode" w:cs="Lucida Sans Unicode"/>
          <w:color w:val="1A1A1A"/>
          <w:kern w:val="0"/>
          <w:szCs w:val="21"/>
        </w:rPr>
        <w:t>如</w:t>
      </w:r>
      <w:r w:rsidRPr="00342353">
        <w:rPr>
          <w:rFonts w:ascii="Lucida Sans Unicode" w:eastAsia="宋体" w:hAnsi="Lucida Sans Unicode" w:cs="Lucida Sans Unicode"/>
          <w:color w:val="1A1A1A"/>
          <w:kern w:val="0"/>
          <w:szCs w:val="21"/>
        </w:rPr>
        <w:t> </w:t>
      </w:r>
      <w:r w:rsidRPr="00342353">
        <w:rPr>
          <w:rFonts w:ascii="Lucida Console" w:eastAsia="宋体" w:hAnsi="Lucida Console" w:cs="宋体"/>
          <w:color w:val="1A1A1A"/>
          <w:kern w:val="0"/>
          <w:szCs w:val="21"/>
          <w:bdr w:val="single" w:sz="6" w:space="1" w:color="CCCCCC" w:frame="1"/>
          <w:shd w:val="clear" w:color="auto" w:fill="DDDDDD"/>
        </w:rPr>
        <w:t>sleep()</w:t>
      </w:r>
      <w:r w:rsidRPr="00342353">
        <w:rPr>
          <w:rFonts w:ascii="Lucida Sans Unicode" w:eastAsia="宋体" w:hAnsi="Lucida Sans Unicode" w:cs="Lucida Sans Unicode"/>
          <w:color w:val="1A1A1A"/>
          <w:kern w:val="0"/>
          <w:szCs w:val="21"/>
        </w:rPr>
        <w:t> </w:t>
      </w:r>
      <w:r w:rsidRPr="00342353">
        <w:rPr>
          <w:rFonts w:ascii="Lucida Sans Unicode" w:eastAsia="宋体" w:hAnsi="Lucida Sans Unicode" w:cs="Lucida Sans Unicode"/>
          <w:color w:val="1A1A1A"/>
          <w:kern w:val="0"/>
          <w:szCs w:val="21"/>
        </w:rPr>
        <w:t>函数，</w:t>
      </w:r>
      <w:r w:rsidRPr="00342353">
        <w:rPr>
          <w:rFonts w:ascii="Lucida Console" w:eastAsia="宋体" w:hAnsi="Lucida Console" w:cs="宋体"/>
          <w:color w:val="1A1A1A"/>
          <w:kern w:val="0"/>
          <w:szCs w:val="21"/>
          <w:bdr w:val="single" w:sz="6" w:space="1" w:color="CCCCCC" w:frame="1"/>
          <w:shd w:val="clear" w:color="auto" w:fill="DDDDDD"/>
        </w:rPr>
        <w:t>last_insert_id()</w:t>
      </w:r>
      <w:r w:rsidRPr="00342353">
        <w:rPr>
          <w:rFonts w:ascii="Lucida Sans Unicode" w:eastAsia="宋体" w:hAnsi="Lucida Sans Unicode" w:cs="Lucida Sans Unicode"/>
          <w:color w:val="1A1A1A"/>
          <w:kern w:val="0"/>
          <w:szCs w:val="21"/>
        </w:rPr>
        <w:t>，以及</w:t>
      </w:r>
      <w:r w:rsidRPr="00342353">
        <w:rPr>
          <w:rFonts w:ascii="Lucida Sans Unicode" w:eastAsia="宋体" w:hAnsi="Lucida Sans Unicode" w:cs="Lucida Sans Unicode"/>
          <w:color w:val="1A1A1A"/>
          <w:kern w:val="0"/>
          <w:szCs w:val="21"/>
        </w:rPr>
        <w:t xml:space="preserve"> user-defined functions(udf) </w:t>
      </w:r>
      <w:r w:rsidRPr="00342353">
        <w:rPr>
          <w:rFonts w:ascii="Lucida Sans Unicode" w:eastAsia="宋体" w:hAnsi="Lucida Sans Unicode" w:cs="Lucida Sans Unicode"/>
          <w:color w:val="1A1A1A"/>
          <w:kern w:val="0"/>
          <w:szCs w:val="21"/>
        </w:rPr>
        <w:t>会出现问题</w:t>
      </w:r>
      <w:r w:rsidRPr="00342353">
        <w:rPr>
          <w:rFonts w:ascii="Lucida Sans Unicode" w:eastAsia="宋体" w:hAnsi="Lucida Sans Unicode" w:cs="Lucida Sans Unicode"/>
          <w:color w:val="1A1A1A"/>
          <w:kern w:val="0"/>
          <w:szCs w:val="21"/>
        </w:rPr>
        <w:t>)</w:t>
      </w:r>
      <w:r w:rsidRPr="00342353">
        <w:rPr>
          <w:rFonts w:ascii="Lucida Sans Unicode" w:eastAsia="宋体" w:hAnsi="Lucida Sans Unicode" w:cs="Lucida Sans Unicode"/>
          <w:color w:val="1A1A1A"/>
          <w:kern w:val="0"/>
          <w:szCs w:val="21"/>
        </w:rPr>
        <w:t>。</w:t>
      </w:r>
    </w:p>
    <w:p w:rsidR="00342353" w:rsidRPr="00342353" w:rsidRDefault="00342353" w:rsidP="00FA61C5">
      <w:pPr>
        <w:widowControl/>
        <w:numPr>
          <w:ilvl w:val="0"/>
          <w:numId w:val="365"/>
        </w:numPr>
        <w:shd w:val="clear" w:color="auto" w:fill="FFFFFF"/>
        <w:spacing w:before="150" w:after="420"/>
        <w:ind w:left="0"/>
        <w:jc w:val="left"/>
        <w:rPr>
          <w:rFonts w:ascii="Lucida Sans Unicode" w:eastAsia="宋体" w:hAnsi="Lucida Sans Unicode" w:cs="Lucida Sans Unicode"/>
          <w:color w:val="1A1A1A"/>
          <w:kern w:val="0"/>
          <w:szCs w:val="21"/>
        </w:rPr>
      </w:pPr>
      <w:r w:rsidRPr="00342353">
        <w:rPr>
          <w:rFonts w:ascii="Lucida Sans Unicode" w:eastAsia="宋体" w:hAnsi="Lucida Sans Unicode" w:cs="Lucida Sans Unicode"/>
          <w:color w:val="1A1A1A"/>
          <w:kern w:val="0"/>
          <w:szCs w:val="21"/>
        </w:rPr>
        <w:t>使用以下函数的语句也无法被复制：</w:t>
      </w:r>
    </w:p>
    <w:p w:rsidR="00342353" w:rsidRPr="00342353" w:rsidRDefault="00342353" w:rsidP="00FA61C5">
      <w:pPr>
        <w:widowControl/>
        <w:numPr>
          <w:ilvl w:val="1"/>
          <w:numId w:val="365"/>
        </w:numPr>
        <w:shd w:val="clear" w:color="auto" w:fill="FFFFFF"/>
        <w:ind w:left="450"/>
        <w:jc w:val="left"/>
        <w:rPr>
          <w:rFonts w:ascii="Lucida Sans Unicode" w:eastAsia="宋体" w:hAnsi="Lucida Sans Unicode" w:cs="Lucida Sans Unicode"/>
          <w:color w:val="1A1A1A"/>
          <w:kern w:val="0"/>
          <w:szCs w:val="21"/>
        </w:rPr>
      </w:pPr>
      <w:r w:rsidRPr="00342353">
        <w:rPr>
          <w:rFonts w:ascii="Lucida Console" w:eastAsia="宋体" w:hAnsi="Lucida Console" w:cs="宋体"/>
          <w:color w:val="1A1A1A"/>
          <w:kern w:val="0"/>
          <w:szCs w:val="21"/>
          <w:bdr w:val="single" w:sz="6" w:space="1" w:color="CCCCCC" w:frame="1"/>
          <w:shd w:val="clear" w:color="auto" w:fill="DDDDDD"/>
        </w:rPr>
        <w:t>LOAD_FILE()</w:t>
      </w:r>
    </w:p>
    <w:p w:rsidR="00342353" w:rsidRPr="00342353" w:rsidRDefault="00342353" w:rsidP="00FA61C5">
      <w:pPr>
        <w:widowControl/>
        <w:numPr>
          <w:ilvl w:val="1"/>
          <w:numId w:val="365"/>
        </w:numPr>
        <w:shd w:val="clear" w:color="auto" w:fill="FFFFFF"/>
        <w:ind w:left="450"/>
        <w:jc w:val="left"/>
        <w:rPr>
          <w:rFonts w:ascii="Lucida Sans Unicode" w:eastAsia="宋体" w:hAnsi="Lucida Sans Unicode" w:cs="Lucida Sans Unicode"/>
          <w:color w:val="1A1A1A"/>
          <w:kern w:val="0"/>
          <w:szCs w:val="21"/>
        </w:rPr>
      </w:pPr>
      <w:r w:rsidRPr="00342353">
        <w:rPr>
          <w:rFonts w:ascii="Lucida Console" w:eastAsia="宋体" w:hAnsi="Lucida Console" w:cs="宋体"/>
          <w:color w:val="1A1A1A"/>
          <w:kern w:val="0"/>
          <w:szCs w:val="21"/>
          <w:bdr w:val="single" w:sz="6" w:space="1" w:color="CCCCCC" w:frame="1"/>
          <w:shd w:val="clear" w:color="auto" w:fill="DDDDDD"/>
        </w:rPr>
        <w:t>UUID()</w:t>
      </w:r>
    </w:p>
    <w:p w:rsidR="00342353" w:rsidRPr="00342353" w:rsidRDefault="00342353" w:rsidP="00FA61C5">
      <w:pPr>
        <w:widowControl/>
        <w:numPr>
          <w:ilvl w:val="1"/>
          <w:numId w:val="365"/>
        </w:numPr>
        <w:shd w:val="clear" w:color="auto" w:fill="FFFFFF"/>
        <w:ind w:left="450"/>
        <w:jc w:val="left"/>
        <w:rPr>
          <w:rFonts w:ascii="Lucida Sans Unicode" w:eastAsia="宋体" w:hAnsi="Lucida Sans Unicode" w:cs="Lucida Sans Unicode"/>
          <w:color w:val="1A1A1A"/>
          <w:kern w:val="0"/>
          <w:szCs w:val="21"/>
        </w:rPr>
      </w:pPr>
      <w:r w:rsidRPr="00342353">
        <w:rPr>
          <w:rFonts w:ascii="Lucida Console" w:eastAsia="宋体" w:hAnsi="Lucida Console" w:cs="宋体"/>
          <w:color w:val="1A1A1A"/>
          <w:kern w:val="0"/>
          <w:szCs w:val="21"/>
          <w:bdr w:val="single" w:sz="6" w:space="1" w:color="CCCCCC" w:frame="1"/>
          <w:shd w:val="clear" w:color="auto" w:fill="DDDDDD"/>
        </w:rPr>
        <w:t>USER()</w:t>
      </w:r>
    </w:p>
    <w:p w:rsidR="00342353" w:rsidRPr="00342353" w:rsidRDefault="00342353" w:rsidP="00FA61C5">
      <w:pPr>
        <w:widowControl/>
        <w:numPr>
          <w:ilvl w:val="1"/>
          <w:numId w:val="365"/>
        </w:numPr>
        <w:shd w:val="clear" w:color="auto" w:fill="FFFFFF"/>
        <w:ind w:left="450"/>
        <w:jc w:val="left"/>
        <w:rPr>
          <w:rFonts w:ascii="Lucida Sans Unicode" w:eastAsia="宋体" w:hAnsi="Lucida Sans Unicode" w:cs="Lucida Sans Unicode"/>
          <w:color w:val="1A1A1A"/>
          <w:kern w:val="0"/>
          <w:szCs w:val="21"/>
        </w:rPr>
      </w:pPr>
      <w:r w:rsidRPr="00342353">
        <w:rPr>
          <w:rFonts w:ascii="Lucida Console" w:eastAsia="宋体" w:hAnsi="Lucida Console" w:cs="宋体"/>
          <w:color w:val="1A1A1A"/>
          <w:kern w:val="0"/>
          <w:szCs w:val="21"/>
          <w:bdr w:val="single" w:sz="6" w:space="1" w:color="CCCCCC" w:frame="1"/>
          <w:shd w:val="clear" w:color="auto" w:fill="DDDDDD"/>
        </w:rPr>
        <w:t>FOUND_ROWS()</w:t>
      </w:r>
    </w:p>
    <w:p w:rsidR="00342353" w:rsidRPr="00342353" w:rsidRDefault="00342353" w:rsidP="00FA61C5">
      <w:pPr>
        <w:widowControl/>
        <w:numPr>
          <w:ilvl w:val="1"/>
          <w:numId w:val="365"/>
        </w:numPr>
        <w:shd w:val="clear" w:color="auto" w:fill="FFFFFF"/>
        <w:ind w:left="450"/>
        <w:jc w:val="left"/>
        <w:rPr>
          <w:rFonts w:ascii="Lucida Sans Unicode" w:eastAsia="宋体" w:hAnsi="Lucida Sans Unicode" w:cs="Lucida Sans Unicode"/>
          <w:color w:val="1A1A1A"/>
          <w:kern w:val="0"/>
          <w:szCs w:val="21"/>
        </w:rPr>
      </w:pPr>
      <w:r w:rsidRPr="00342353">
        <w:rPr>
          <w:rFonts w:ascii="Lucida Console" w:eastAsia="宋体" w:hAnsi="Lucida Console" w:cs="宋体"/>
          <w:color w:val="1A1A1A"/>
          <w:kern w:val="0"/>
          <w:szCs w:val="21"/>
          <w:bdr w:val="single" w:sz="6" w:space="1" w:color="CCCCCC" w:frame="1"/>
          <w:shd w:val="clear" w:color="auto" w:fill="DDDDDD"/>
        </w:rPr>
        <w:t>SYSDATE()</w:t>
      </w:r>
      <w:r w:rsidRPr="00342353">
        <w:rPr>
          <w:rFonts w:ascii="Lucida Sans Unicode" w:eastAsia="宋体" w:hAnsi="Lucida Sans Unicode" w:cs="Lucida Sans Unicode"/>
          <w:color w:val="1A1A1A"/>
          <w:kern w:val="0"/>
          <w:szCs w:val="21"/>
        </w:rPr>
        <w:t> (</w:t>
      </w:r>
      <w:r w:rsidRPr="00342353">
        <w:rPr>
          <w:rFonts w:ascii="Lucida Sans Unicode" w:eastAsia="宋体" w:hAnsi="Lucida Sans Unicode" w:cs="Lucida Sans Unicode"/>
          <w:color w:val="1A1A1A"/>
          <w:kern w:val="0"/>
          <w:szCs w:val="21"/>
        </w:rPr>
        <w:t>除非启动时启用了</w:t>
      </w:r>
      <w:r w:rsidRPr="00342353">
        <w:rPr>
          <w:rFonts w:ascii="Lucida Sans Unicode" w:eastAsia="宋体" w:hAnsi="Lucida Sans Unicode" w:cs="Lucida Sans Unicode"/>
          <w:color w:val="1A1A1A"/>
          <w:kern w:val="0"/>
          <w:szCs w:val="21"/>
        </w:rPr>
        <w:t> </w:t>
      </w:r>
      <w:r w:rsidRPr="00342353">
        <w:rPr>
          <w:rFonts w:ascii="Lucida Console" w:eastAsia="宋体" w:hAnsi="Lucida Console" w:cs="宋体"/>
          <w:color w:val="1A1A1A"/>
          <w:kern w:val="0"/>
          <w:szCs w:val="21"/>
          <w:bdr w:val="single" w:sz="6" w:space="1" w:color="CCCCCC" w:frame="1"/>
          <w:shd w:val="clear" w:color="auto" w:fill="DDDDDD"/>
        </w:rPr>
        <w:t>--sysdate-is-now</w:t>
      </w:r>
      <w:r w:rsidRPr="00342353">
        <w:rPr>
          <w:rFonts w:ascii="Lucida Sans Unicode" w:eastAsia="宋体" w:hAnsi="Lucida Sans Unicode" w:cs="Lucida Sans Unicode"/>
          <w:color w:val="1A1A1A"/>
          <w:kern w:val="0"/>
          <w:szCs w:val="21"/>
        </w:rPr>
        <w:t> </w:t>
      </w:r>
      <w:r w:rsidRPr="00342353">
        <w:rPr>
          <w:rFonts w:ascii="Lucida Sans Unicode" w:eastAsia="宋体" w:hAnsi="Lucida Sans Unicode" w:cs="Lucida Sans Unicode"/>
          <w:color w:val="1A1A1A"/>
          <w:kern w:val="0"/>
          <w:szCs w:val="21"/>
        </w:rPr>
        <w:t>选项</w:t>
      </w:r>
      <w:r w:rsidRPr="00342353">
        <w:rPr>
          <w:rFonts w:ascii="Lucida Sans Unicode" w:eastAsia="宋体" w:hAnsi="Lucida Sans Unicode" w:cs="Lucida Sans Unicode"/>
          <w:color w:val="1A1A1A"/>
          <w:kern w:val="0"/>
          <w:szCs w:val="21"/>
        </w:rPr>
        <w:t>)</w:t>
      </w:r>
    </w:p>
    <w:p w:rsidR="00342353" w:rsidRPr="00342353" w:rsidRDefault="00342353" w:rsidP="00342353">
      <w:pPr>
        <w:widowControl/>
        <w:shd w:val="clear" w:color="auto" w:fill="F6F6F6"/>
        <w:jc w:val="left"/>
        <w:rPr>
          <w:rFonts w:ascii="Lucida Sans Unicode" w:eastAsia="宋体" w:hAnsi="Lucida Sans Unicode" w:cs="Lucida Sans Unicode"/>
          <w:color w:val="1A1A1A"/>
          <w:kern w:val="0"/>
          <w:szCs w:val="21"/>
        </w:rPr>
      </w:pPr>
      <w:r w:rsidRPr="00342353">
        <w:rPr>
          <w:rFonts w:ascii="Lucida Sans Unicode" w:eastAsia="宋体" w:hAnsi="Lucida Sans Unicode" w:cs="Lucida Sans Unicode"/>
          <w:color w:val="1A1A1A"/>
          <w:kern w:val="0"/>
          <w:szCs w:val="21"/>
        </w:rPr>
        <w:t>同时在</w:t>
      </w:r>
      <w:r w:rsidRPr="00342353">
        <w:rPr>
          <w:rFonts w:ascii="Lucida Sans Unicode" w:eastAsia="宋体" w:hAnsi="Lucida Sans Unicode" w:cs="Lucida Sans Unicode"/>
          <w:color w:val="1A1A1A"/>
          <w:kern w:val="0"/>
          <w:szCs w:val="21"/>
        </w:rPr>
        <w:t xml:space="preserve"> INSERT ...SELECT </w:t>
      </w:r>
      <w:r w:rsidRPr="00342353">
        <w:rPr>
          <w:rFonts w:ascii="Lucida Sans Unicode" w:eastAsia="宋体" w:hAnsi="Lucida Sans Unicode" w:cs="Lucida Sans Unicode"/>
          <w:color w:val="1A1A1A"/>
          <w:kern w:val="0"/>
          <w:szCs w:val="21"/>
        </w:rPr>
        <w:t>会产生比</w:t>
      </w:r>
      <w:r w:rsidRPr="00342353">
        <w:rPr>
          <w:rFonts w:ascii="Lucida Sans Unicode" w:eastAsia="宋体" w:hAnsi="Lucida Sans Unicode" w:cs="Lucida Sans Unicode"/>
          <w:color w:val="1A1A1A"/>
          <w:kern w:val="0"/>
          <w:szCs w:val="21"/>
        </w:rPr>
        <w:t xml:space="preserve"> RBR </w:t>
      </w:r>
      <w:r w:rsidRPr="00342353">
        <w:rPr>
          <w:rFonts w:ascii="Lucida Sans Unicode" w:eastAsia="宋体" w:hAnsi="Lucida Sans Unicode" w:cs="Lucida Sans Unicode"/>
          <w:color w:val="1A1A1A"/>
          <w:kern w:val="0"/>
          <w:szCs w:val="21"/>
        </w:rPr>
        <w:t>更多的行级锁</w:t>
      </w:r>
      <w:r w:rsidRPr="00342353">
        <w:rPr>
          <w:rFonts w:ascii="Lucida Sans Unicode" w:eastAsia="宋体" w:hAnsi="Lucida Sans Unicode" w:cs="Lucida Sans Unicode"/>
          <w:color w:val="1A1A1A"/>
          <w:kern w:val="0"/>
          <w:szCs w:val="21"/>
        </w:rPr>
        <w:t xml:space="preserve"> </w:t>
      </w:r>
      <w:r w:rsidRPr="00342353">
        <w:rPr>
          <w:rFonts w:ascii="Lucida Sans Unicode" w:eastAsia="宋体" w:hAnsi="Lucida Sans Unicode" w:cs="Lucida Sans Unicode"/>
          <w:color w:val="1A1A1A"/>
          <w:kern w:val="0"/>
          <w:szCs w:val="21"/>
        </w:rPr>
        <w:t>。</w:t>
      </w:r>
    </w:p>
    <w:p w:rsidR="00342353" w:rsidRPr="00342353" w:rsidRDefault="00342353" w:rsidP="0034235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342353">
        <w:rPr>
          <w:rFonts w:ascii="Lucida Sans Unicode" w:eastAsia="宋体" w:hAnsi="Lucida Sans Unicode" w:cs="Lucida Sans Unicode"/>
          <w:color w:val="1A1A1A"/>
          <w:kern w:val="0"/>
          <w:sz w:val="24"/>
          <w:szCs w:val="24"/>
        </w:rPr>
        <w:t>2</w:t>
      </w:r>
      <w:r w:rsidRPr="00342353">
        <w:rPr>
          <w:rFonts w:ascii="Lucida Sans Unicode" w:eastAsia="宋体" w:hAnsi="Lucida Sans Unicode" w:cs="Lucida Sans Unicode"/>
          <w:color w:val="1A1A1A"/>
          <w:kern w:val="0"/>
          <w:sz w:val="24"/>
          <w:szCs w:val="24"/>
        </w:rPr>
        <w:t>）</w:t>
      </w:r>
      <w:r w:rsidRPr="00342353">
        <w:rPr>
          <w:rFonts w:ascii="Lucida Sans Unicode" w:eastAsia="宋体" w:hAnsi="Lucida Sans Unicode" w:cs="Lucida Sans Unicode"/>
          <w:color w:val="1A1A1A"/>
          <w:kern w:val="0"/>
          <w:sz w:val="24"/>
          <w:szCs w:val="24"/>
        </w:rPr>
        <w:t>Row</w:t>
      </w:r>
    </w:p>
    <w:p w:rsidR="00342353" w:rsidRPr="00342353" w:rsidRDefault="00342353" w:rsidP="0034235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342353">
        <w:rPr>
          <w:rFonts w:ascii="Lucida Sans Unicode" w:eastAsia="宋体" w:hAnsi="Lucida Sans Unicode" w:cs="Lucida Sans Unicode"/>
          <w:color w:val="1A1A1A"/>
          <w:kern w:val="0"/>
          <w:sz w:val="24"/>
          <w:szCs w:val="24"/>
        </w:rPr>
        <w:t>不记录</w:t>
      </w:r>
      <w:r w:rsidRPr="00342353">
        <w:rPr>
          <w:rFonts w:ascii="Lucida Sans Unicode" w:eastAsia="宋体" w:hAnsi="Lucida Sans Unicode" w:cs="Lucida Sans Unicode"/>
          <w:color w:val="1A1A1A"/>
          <w:kern w:val="0"/>
          <w:sz w:val="24"/>
          <w:szCs w:val="24"/>
        </w:rPr>
        <w:t xml:space="preserve"> SQL </w:t>
      </w:r>
      <w:r w:rsidRPr="00342353">
        <w:rPr>
          <w:rFonts w:ascii="Lucida Sans Unicode" w:eastAsia="宋体" w:hAnsi="Lucida Sans Unicode" w:cs="Lucida Sans Unicode"/>
          <w:color w:val="1A1A1A"/>
          <w:kern w:val="0"/>
          <w:sz w:val="24"/>
          <w:szCs w:val="24"/>
        </w:rPr>
        <w:t>语句上下文相关信息，仅保存哪条记录被修改。</w:t>
      </w:r>
    </w:p>
    <w:p w:rsidR="00342353" w:rsidRPr="00342353" w:rsidRDefault="00342353" w:rsidP="00FA61C5">
      <w:pPr>
        <w:widowControl/>
        <w:numPr>
          <w:ilvl w:val="0"/>
          <w:numId w:val="366"/>
        </w:numPr>
        <w:shd w:val="clear" w:color="auto" w:fill="FFFFFF"/>
        <w:ind w:left="0"/>
        <w:jc w:val="left"/>
        <w:rPr>
          <w:rFonts w:ascii="Lucida Sans Unicode" w:eastAsia="宋体" w:hAnsi="Lucida Sans Unicode" w:cs="Lucida Sans Unicode"/>
          <w:color w:val="1A1A1A"/>
          <w:kern w:val="0"/>
          <w:szCs w:val="21"/>
        </w:rPr>
      </w:pPr>
      <w:r w:rsidRPr="00342353">
        <w:rPr>
          <w:rFonts w:ascii="Lucida Sans Unicode" w:eastAsia="宋体" w:hAnsi="Lucida Sans Unicode" w:cs="Lucida Sans Unicode"/>
          <w:color w:val="1A1A1A"/>
          <w:kern w:val="0"/>
          <w:szCs w:val="21"/>
        </w:rPr>
        <w:t>优点：</w:t>
      </w:r>
      <w:r w:rsidRPr="00342353">
        <w:rPr>
          <w:rFonts w:ascii="Lucida Sans Unicode" w:eastAsia="宋体" w:hAnsi="Lucida Sans Unicode" w:cs="Lucida Sans Unicode"/>
          <w:color w:val="1A1A1A"/>
          <w:kern w:val="0"/>
          <w:szCs w:val="21"/>
        </w:rPr>
        <w:t xml:space="preserve">binlog </w:t>
      </w:r>
      <w:r w:rsidRPr="00342353">
        <w:rPr>
          <w:rFonts w:ascii="Lucida Sans Unicode" w:eastAsia="宋体" w:hAnsi="Lucida Sans Unicode" w:cs="Lucida Sans Unicode"/>
          <w:color w:val="1A1A1A"/>
          <w:kern w:val="0"/>
          <w:szCs w:val="21"/>
        </w:rPr>
        <w:t>中可以不记录执行的</w:t>
      </w:r>
      <w:r w:rsidRPr="00342353">
        <w:rPr>
          <w:rFonts w:ascii="Lucida Sans Unicode" w:eastAsia="宋体" w:hAnsi="Lucida Sans Unicode" w:cs="Lucida Sans Unicode"/>
          <w:color w:val="1A1A1A"/>
          <w:kern w:val="0"/>
          <w:szCs w:val="21"/>
        </w:rPr>
        <w:t xml:space="preserve"> SQL </w:t>
      </w:r>
      <w:r w:rsidRPr="00342353">
        <w:rPr>
          <w:rFonts w:ascii="Lucida Sans Unicode" w:eastAsia="宋体" w:hAnsi="Lucida Sans Unicode" w:cs="Lucida Sans Unicode"/>
          <w:color w:val="1A1A1A"/>
          <w:kern w:val="0"/>
          <w:szCs w:val="21"/>
        </w:rPr>
        <w:t>语句的上下文相关的信息，仅需要记录那一条记录被修改成什么了。所以</w:t>
      </w:r>
      <w:r w:rsidRPr="00342353">
        <w:rPr>
          <w:rFonts w:ascii="Lucida Sans Unicode" w:eastAsia="宋体" w:hAnsi="Lucida Sans Unicode" w:cs="Lucida Sans Unicode"/>
          <w:color w:val="1A1A1A"/>
          <w:kern w:val="0"/>
          <w:szCs w:val="21"/>
        </w:rPr>
        <w:t xml:space="preserve"> rowlevel </w:t>
      </w:r>
      <w:r w:rsidRPr="00342353">
        <w:rPr>
          <w:rFonts w:ascii="Lucida Sans Unicode" w:eastAsia="宋体" w:hAnsi="Lucida Sans Unicode" w:cs="Lucida Sans Unicode"/>
          <w:color w:val="1A1A1A"/>
          <w:kern w:val="0"/>
          <w:szCs w:val="21"/>
        </w:rPr>
        <w:t>的日志内容会非常清楚的记录下每一行数据修改的细节。而且不会出现某些特定情况下的存储过程，或</w:t>
      </w:r>
      <w:r w:rsidRPr="00342353">
        <w:rPr>
          <w:rFonts w:ascii="Lucida Sans Unicode" w:eastAsia="宋体" w:hAnsi="Lucida Sans Unicode" w:cs="Lucida Sans Unicode"/>
          <w:color w:val="1A1A1A"/>
          <w:kern w:val="0"/>
          <w:szCs w:val="21"/>
        </w:rPr>
        <w:t xml:space="preserve"> function </w:t>
      </w:r>
      <w:r w:rsidRPr="00342353">
        <w:rPr>
          <w:rFonts w:ascii="Lucida Sans Unicode" w:eastAsia="宋体" w:hAnsi="Lucida Sans Unicode" w:cs="Lucida Sans Unicode"/>
          <w:color w:val="1A1A1A"/>
          <w:kern w:val="0"/>
          <w:szCs w:val="21"/>
        </w:rPr>
        <w:t>，以及</w:t>
      </w:r>
      <w:r w:rsidRPr="00342353">
        <w:rPr>
          <w:rFonts w:ascii="Lucida Sans Unicode" w:eastAsia="宋体" w:hAnsi="Lucida Sans Unicode" w:cs="Lucida Sans Unicode"/>
          <w:color w:val="1A1A1A"/>
          <w:kern w:val="0"/>
          <w:szCs w:val="21"/>
        </w:rPr>
        <w:t xml:space="preserve"> trigger </w:t>
      </w:r>
      <w:r w:rsidRPr="00342353">
        <w:rPr>
          <w:rFonts w:ascii="Lucida Sans Unicode" w:eastAsia="宋体" w:hAnsi="Lucida Sans Unicode" w:cs="Lucida Sans Unicode"/>
          <w:color w:val="1A1A1A"/>
          <w:kern w:val="0"/>
          <w:szCs w:val="21"/>
        </w:rPr>
        <w:t>的调用和触发无法被正确复制的问题。</w:t>
      </w:r>
    </w:p>
    <w:p w:rsidR="00342353" w:rsidRPr="00342353" w:rsidRDefault="00342353" w:rsidP="00FA61C5">
      <w:pPr>
        <w:widowControl/>
        <w:numPr>
          <w:ilvl w:val="0"/>
          <w:numId w:val="366"/>
        </w:numPr>
        <w:shd w:val="clear" w:color="auto" w:fill="FFFFFF"/>
        <w:ind w:left="0"/>
        <w:jc w:val="left"/>
        <w:rPr>
          <w:rFonts w:ascii="Lucida Sans Unicode" w:eastAsia="宋体" w:hAnsi="Lucida Sans Unicode" w:cs="Lucida Sans Unicode"/>
          <w:color w:val="1A1A1A"/>
          <w:kern w:val="0"/>
          <w:szCs w:val="21"/>
        </w:rPr>
      </w:pPr>
      <w:r w:rsidRPr="00342353">
        <w:rPr>
          <w:rFonts w:ascii="Lucida Sans Unicode" w:eastAsia="宋体" w:hAnsi="Lucida Sans Unicode" w:cs="Lucida Sans Unicode"/>
          <w:color w:val="1A1A1A"/>
          <w:kern w:val="0"/>
          <w:szCs w:val="21"/>
        </w:rPr>
        <w:t>缺点：所有的执行的语句当记录到日志中的时候，都将以每行记录的修改来记录，这样可能会产生大量的日志内容</w:t>
      </w:r>
      <w:r w:rsidRPr="00342353">
        <w:rPr>
          <w:rFonts w:ascii="Lucida Sans Unicode" w:eastAsia="宋体" w:hAnsi="Lucida Sans Unicode" w:cs="Lucida Sans Unicode"/>
          <w:color w:val="1A1A1A"/>
          <w:kern w:val="0"/>
          <w:szCs w:val="21"/>
        </w:rPr>
        <w:t>,</w:t>
      </w:r>
      <w:r w:rsidRPr="00342353">
        <w:rPr>
          <w:rFonts w:ascii="Lucida Sans Unicode" w:eastAsia="宋体" w:hAnsi="Lucida Sans Unicode" w:cs="Lucida Sans Unicode"/>
          <w:color w:val="1A1A1A"/>
          <w:kern w:val="0"/>
          <w:szCs w:val="21"/>
        </w:rPr>
        <w:t>比如一条</w:t>
      </w:r>
      <w:r w:rsidRPr="00342353">
        <w:rPr>
          <w:rFonts w:ascii="Lucida Sans Unicode" w:eastAsia="宋体" w:hAnsi="Lucida Sans Unicode" w:cs="Lucida Sans Unicode"/>
          <w:color w:val="1A1A1A"/>
          <w:kern w:val="0"/>
          <w:szCs w:val="21"/>
        </w:rPr>
        <w:t xml:space="preserve"> Update </w:t>
      </w:r>
      <w:r w:rsidRPr="00342353">
        <w:rPr>
          <w:rFonts w:ascii="Lucida Sans Unicode" w:eastAsia="宋体" w:hAnsi="Lucida Sans Unicode" w:cs="Lucida Sans Unicode"/>
          <w:color w:val="1A1A1A"/>
          <w:kern w:val="0"/>
          <w:szCs w:val="21"/>
        </w:rPr>
        <w:t>语句，修改多条记录，则</w:t>
      </w:r>
      <w:r w:rsidRPr="00342353">
        <w:rPr>
          <w:rFonts w:ascii="Lucida Sans Unicode" w:eastAsia="宋体" w:hAnsi="Lucida Sans Unicode" w:cs="Lucida Sans Unicode"/>
          <w:color w:val="1A1A1A"/>
          <w:kern w:val="0"/>
          <w:szCs w:val="21"/>
        </w:rPr>
        <w:t xml:space="preserve"> binlog </w:t>
      </w:r>
      <w:r w:rsidRPr="00342353">
        <w:rPr>
          <w:rFonts w:ascii="Lucida Sans Unicode" w:eastAsia="宋体" w:hAnsi="Lucida Sans Unicode" w:cs="Lucida Sans Unicode"/>
          <w:color w:val="1A1A1A"/>
          <w:kern w:val="0"/>
          <w:szCs w:val="21"/>
        </w:rPr>
        <w:t>中每一条修改都会有记录，这样造成</w:t>
      </w:r>
      <w:r w:rsidRPr="00342353">
        <w:rPr>
          <w:rFonts w:ascii="Lucida Sans Unicode" w:eastAsia="宋体" w:hAnsi="Lucida Sans Unicode" w:cs="Lucida Sans Unicode"/>
          <w:color w:val="1A1A1A"/>
          <w:kern w:val="0"/>
          <w:szCs w:val="21"/>
        </w:rPr>
        <w:t xml:space="preserve"> binlog </w:t>
      </w:r>
      <w:r w:rsidRPr="00342353">
        <w:rPr>
          <w:rFonts w:ascii="Lucida Sans Unicode" w:eastAsia="宋体" w:hAnsi="Lucida Sans Unicode" w:cs="Lucida Sans Unicode"/>
          <w:color w:val="1A1A1A"/>
          <w:kern w:val="0"/>
          <w:szCs w:val="21"/>
        </w:rPr>
        <w:t>日志量会很大，特别是当执行</w:t>
      </w:r>
      <w:r w:rsidRPr="00342353">
        <w:rPr>
          <w:rFonts w:ascii="Lucida Sans Unicode" w:eastAsia="宋体" w:hAnsi="Lucida Sans Unicode" w:cs="Lucida Sans Unicode"/>
          <w:color w:val="1A1A1A"/>
          <w:kern w:val="0"/>
          <w:szCs w:val="21"/>
        </w:rPr>
        <w:t xml:space="preserve"> alter table </w:t>
      </w:r>
      <w:r w:rsidRPr="00342353">
        <w:rPr>
          <w:rFonts w:ascii="Lucida Sans Unicode" w:eastAsia="宋体" w:hAnsi="Lucida Sans Unicode" w:cs="Lucida Sans Unicode"/>
          <w:color w:val="1A1A1A"/>
          <w:kern w:val="0"/>
          <w:szCs w:val="21"/>
        </w:rPr>
        <w:t>之类的语句的时候，由于表结构修改，每条记录都发生改变，那么该表每一条记录都会记录到日志中。</w:t>
      </w:r>
    </w:p>
    <w:p w:rsidR="00342353" w:rsidRPr="00342353" w:rsidRDefault="00342353" w:rsidP="0034235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342353">
        <w:rPr>
          <w:rFonts w:ascii="Lucida Sans Unicode" w:eastAsia="宋体" w:hAnsi="Lucida Sans Unicode" w:cs="Lucida Sans Unicode"/>
          <w:color w:val="1A1A1A"/>
          <w:kern w:val="0"/>
          <w:sz w:val="24"/>
          <w:szCs w:val="24"/>
        </w:rPr>
        <w:t>3</w:t>
      </w:r>
      <w:r w:rsidRPr="00342353">
        <w:rPr>
          <w:rFonts w:ascii="Lucida Sans Unicode" w:eastAsia="宋体" w:hAnsi="Lucida Sans Unicode" w:cs="Lucida Sans Unicode"/>
          <w:color w:val="1A1A1A"/>
          <w:kern w:val="0"/>
          <w:sz w:val="24"/>
          <w:szCs w:val="24"/>
        </w:rPr>
        <w:t>）</w:t>
      </w:r>
      <w:r w:rsidRPr="00342353">
        <w:rPr>
          <w:rFonts w:ascii="Lucida Sans Unicode" w:eastAsia="宋体" w:hAnsi="Lucida Sans Unicode" w:cs="Lucida Sans Unicode"/>
          <w:color w:val="1A1A1A"/>
          <w:kern w:val="0"/>
          <w:sz w:val="24"/>
          <w:szCs w:val="24"/>
        </w:rPr>
        <w:t>Mixedlevel</w:t>
      </w:r>
    </w:p>
    <w:p w:rsidR="00342353" w:rsidRPr="00342353" w:rsidRDefault="00342353" w:rsidP="0034235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342353">
        <w:rPr>
          <w:rFonts w:ascii="Lucida Sans Unicode" w:eastAsia="宋体" w:hAnsi="Lucida Sans Unicode" w:cs="Lucida Sans Unicode"/>
          <w:color w:val="1A1A1A"/>
          <w:kern w:val="0"/>
          <w:sz w:val="24"/>
          <w:szCs w:val="24"/>
        </w:rPr>
        <w:t>是以上两种</w:t>
      </w:r>
      <w:r w:rsidRPr="00342353">
        <w:rPr>
          <w:rFonts w:ascii="Lucida Sans Unicode" w:eastAsia="宋体" w:hAnsi="Lucida Sans Unicode" w:cs="Lucida Sans Unicode"/>
          <w:color w:val="1A1A1A"/>
          <w:kern w:val="0"/>
          <w:sz w:val="24"/>
          <w:szCs w:val="24"/>
        </w:rPr>
        <w:t xml:space="preserve"> level </w:t>
      </w:r>
      <w:r w:rsidRPr="00342353">
        <w:rPr>
          <w:rFonts w:ascii="Lucida Sans Unicode" w:eastAsia="宋体" w:hAnsi="Lucida Sans Unicode" w:cs="Lucida Sans Unicode"/>
          <w:color w:val="1A1A1A"/>
          <w:kern w:val="0"/>
          <w:sz w:val="24"/>
          <w:szCs w:val="24"/>
        </w:rPr>
        <w:t>的混合使用。</w:t>
      </w:r>
    </w:p>
    <w:p w:rsidR="00342353" w:rsidRPr="00342353" w:rsidRDefault="00342353" w:rsidP="00FA61C5">
      <w:pPr>
        <w:widowControl/>
        <w:numPr>
          <w:ilvl w:val="0"/>
          <w:numId w:val="367"/>
        </w:numPr>
        <w:shd w:val="clear" w:color="auto" w:fill="FFFFFF"/>
        <w:ind w:left="0"/>
        <w:jc w:val="left"/>
        <w:rPr>
          <w:rFonts w:ascii="Lucida Sans Unicode" w:eastAsia="宋体" w:hAnsi="Lucida Sans Unicode" w:cs="Lucida Sans Unicode"/>
          <w:color w:val="1A1A1A"/>
          <w:kern w:val="0"/>
          <w:szCs w:val="21"/>
        </w:rPr>
      </w:pPr>
      <w:r w:rsidRPr="00342353">
        <w:rPr>
          <w:rFonts w:ascii="Lucida Sans Unicode" w:eastAsia="宋体" w:hAnsi="Lucida Sans Unicode" w:cs="Lucida Sans Unicode"/>
          <w:color w:val="1A1A1A"/>
          <w:kern w:val="0"/>
          <w:szCs w:val="21"/>
        </w:rPr>
        <w:t>一般的语句修改使用</w:t>
      </w:r>
      <w:r w:rsidRPr="00342353">
        <w:rPr>
          <w:rFonts w:ascii="Lucida Sans Unicode" w:eastAsia="宋体" w:hAnsi="Lucida Sans Unicode" w:cs="Lucida Sans Unicode"/>
          <w:color w:val="1A1A1A"/>
          <w:kern w:val="0"/>
          <w:szCs w:val="21"/>
        </w:rPr>
        <w:t xml:space="preserve"> Statement </w:t>
      </w:r>
      <w:r w:rsidRPr="00342353">
        <w:rPr>
          <w:rFonts w:ascii="Lucida Sans Unicode" w:eastAsia="宋体" w:hAnsi="Lucida Sans Unicode" w:cs="Lucida Sans Unicode"/>
          <w:color w:val="1A1A1A"/>
          <w:kern w:val="0"/>
          <w:szCs w:val="21"/>
        </w:rPr>
        <w:t>格式保存</w:t>
      </w:r>
      <w:r w:rsidRPr="00342353">
        <w:rPr>
          <w:rFonts w:ascii="Lucida Sans Unicode" w:eastAsia="宋体" w:hAnsi="Lucida Sans Unicode" w:cs="Lucida Sans Unicode"/>
          <w:color w:val="1A1A1A"/>
          <w:kern w:val="0"/>
          <w:szCs w:val="21"/>
        </w:rPr>
        <w:t xml:space="preserve"> binlog </w:t>
      </w:r>
      <w:r w:rsidRPr="00342353">
        <w:rPr>
          <w:rFonts w:ascii="Lucida Sans Unicode" w:eastAsia="宋体" w:hAnsi="Lucida Sans Unicode" w:cs="Lucida Sans Unicode"/>
          <w:color w:val="1A1A1A"/>
          <w:kern w:val="0"/>
          <w:szCs w:val="21"/>
        </w:rPr>
        <w:t>。</w:t>
      </w:r>
    </w:p>
    <w:p w:rsidR="00342353" w:rsidRPr="00342353" w:rsidRDefault="00342353" w:rsidP="00FA61C5">
      <w:pPr>
        <w:widowControl/>
        <w:numPr>
          <w:ilvl w:val="0"/>
          <w:numId w:val="367"/>
        </w:numPr>
        <w:shd w:val="clear" w:color="auto" w:fill="FFFFFF"/>
        <w:ind w:left="0"/>
        <w:jc w:val="left"/>
        <w:rPr>
          <w:rFonts w:ascii="Lucida Sans Unicode" w:eastAsia="宋体" w:hAnsi="Lucida Sans Unicode" w:cs="Lucida Sans Unicode"/>
          <w:color w:val="1A1A1A"/>
          <w:kern w:val="0"/>
          <w:szCs w:val="21"/>
        </w:rPr>
      </w:pPr>
      <w:r w:rsidRPr="00342353">
        <w:rPr>
          <w:rFonts w:ascii="Lucida Sans Unicode" w:eastAsia="宋体" w:hAnsi="Lucida Sans Unicode" w:cs="Lucida Sans Unicode"/>
          <w:color w:val="1A1A1A"/>
          <w:kern w:val="0"/>
          <w:szCs w:val="21"/>
        </w:rPr>
        <w:t>如一些函数，</w:t>
      </w:r>
      <w:r w:rsidRPr="00342353">
        <w:rPr>
          <w:rFonts w:ascii="Lucida Sans Unicode" w:eastAsia="宋体" w:hAnsi="Lucida Sans Unicode" w:cs="Lucida Sans Unicode"/>
          <w:color w:val="1A1A1A"/>
          <w:kern w:val="0"/>
          <w:szCs w:val="21"/>
        </w:rPr>
        <w:t xml:space="preserve">statement </w:t>
      </w:r>
      <w:r w:rsidRPr="00342353">
        <w:rPr>
          <w:rFonts w:ascii="Lucida Sans Unicode" w:eastAsia="宋体" w:hAnsi="Lucida Sans Unicode" w:cs="Lucida Sans Unicode"/>
          <w:color w:val="1A1A1A"/>
          <w:kern w:val="0"/>
          <w:szCs w:val="21"/>
        </w:rPr>
        <w:t>无法完成主从复制的操作，则采用</w:t>
      </w:r>
      <w:r w:rsidRPr="00342353">
        <w:rPr>
          <w:rFonts w:ascii="Lucida Sans Unicode" w:eastAsia="宋体" w:hAnsi="Lucida Sans Unicode" w:cs="Lucida Sans Unicode"/>
          <w:color w:val="1A1A1A"/>
          <w:kern w:val="0"/>
          <w:szCs w:val="21"/>
        </w:rPr>
        <w:t xml:space="preserve"> Row </w:t>
      </w:r>
      <w:r w:rsidRPr="00342353">
        <w:rPr>
          <w:rFonts w:ascii="Lucida Sans Unicode" w:eastAsia="宋体" w:hAnsi="Lucida Sans Unicode" w:cs="Lucida Sans Unicode"/>
          <w:color w:val="1A1A1A"/>
          <w:kern w:val="0"/>
          <w:szCs w:val="21"/>
        </w:rPr>
        <w:t>格式保存</w:t>
      </w:r>
      <w:r w:rsidRPr="00342353">
        <w:rPr>
          <w:rFonts w:ascii="Lucida Sans Unicode" w:eastAsia="宋体" w:hAnsi="Lucida Sans Unicode" w:cs="Lucida Sans Unicode"/>
          <w:color w:val="1A1A1A"/>
          <w:kern w:val="0"/>
          <w:szCs w:val="21"/>
        </w:rPr>
        <w:t xml:space="preserve"> binlog </w:t>
      </w:r>
      <w:r w:rsidRPr="00342353">
        <w:rPr>
          <w:rFonts w:ascii="Lucida Sans Unicode" w:eastAsia="宋体" w:hAnsi="Lucida Sans Unicode" w:cs="Lucida Sans Unicode"/>
          <w:color w:val="1A1A1A"/>
          <w:kern w:val="0"/>
          <w:szCs w:val="21"/>
        </w:rPr>
        <w:t>。</w:t>
      </w:r>
    </w:p>
    <w:p w:rsidR="00342353" w:rsidRPr="00342353" w:rsidRDefault="00342353" w:rsidP="0034235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342353">
        <w:rPr>
          <w:rFonts w:ascii="Lucida Sans Unicode" w:eastAsia="宋体" w:hAnsi="Lucida Sans Unicode" w:cs="Lucida Sans Unicode"/>
          <w:color w:val="1A1A1A"/>
          <w:kern w:val="0"/>
          <w:sz w:val="24"/>
          <w:szCs w:val="24"/>
        </w:rPr>
        <w:t xml:space="preserve">MySQL </w:t>
      </w:r>
      <w:r w:rsidRPr="00342353">
        <w:rPr>
          <w:rFonts w:ascii="Lucida Sans Unicode" w:eastAsia="宋体" w:hAnsi="Lucida Sans Unicode" w:cs="Lucida Sans Unicode"/>
          <w:color w:val="1A1A1A"/>
          <w:kern w:val="0"/>
          <w:sz w:val="24"/>
          <w:szCs w:val="24"/>
        </w:rPr>
        <w:t>会根据执行的每一条具体的</w:t>
      </w:r>
      <w:r w:rsidRPr="00342353">
        <w:rPr>
          <w:rFonts w:ascii="Lucida Sans Unicode" w:eastAsia="宋体" w:hAnsi="Lucida Sans Unicode" w:cs="Lucida Sans Unicode"/>
          <w:color w:val="1A1A1A"/>
          <w:kern w:val="0"/>
          <w:sz w:val="24"/>
          <w:szCs w:val="24"/>
        </w:rPr>
        <w:t xml:space="preserve"> SQL </w:t>
      </w:r>
      <w:r w:rsidRPr="00342353">
        <w:rPr>
          <w:rFonts w:ascii="Lucida Sans Unicode" w:eastAsia="宋体" w:hAnsi="Lucida Sans Unicode" w:cs="Lucida Sans Unicode"/>
          <w:color w:val="1A1A1A"/>
          <w:kern w:val="0"/>
          <w:sz w:val="24"/>
          <w:szCs w:val="24"/>
        </w:rPr>
        <w:t>语句来区分对待记录的日志形式，也就是在</w:t>
      </w:r>
      <w:r w:rsidRPr="00342353">
        <w:rPr>
          <w:rFonts w:ascii="Lucida Sans Unicode" w:eastAsia="宋体" w:hAnsi="Lucida Sans Unicode" w:cs="Lucida Sans Unicode"/>
          <w:color w:val="1A1A1A"/>
          <w:kern w:val="0"/>
          <w:sz w:val="24"/>
          <w:szCs w:val="24"/>
        </w:rPr>
        <w:t xml:space="preserve"> Statement </w:t>
      </w:r>
      <w:r w:rsidRPr="00342353">
        <w:rPr>
          <w:rFonts w:ascii="Lucida Sans Unicode" w:eastAsia="宋体" w:hAnsi="Lucida Sans Unicode" w:cs="Lucida Sans Unicode"/>
          <w:color w:val="1A1A1A"/>
          <w:kern w:val="0"/>
          <w:sz w:val="24"/>
          <w:szCs w:val="24"/>
        </w:rPr>
        <w:t>和</w:t>
      </w:r>
      <w:r w:rsidRPr="00342353">
        <w:rPr>
          <w:rFonts w:ascii="Lucida Sans Unicode" w:eastAsia="宋体" w:hAnsi="Lucida Sans Unicode" w:cs="Lucida Sans Unicode"/>
          <w:color w:val="1A1A1A"/>
          <w:kern w:val="0"/>
          <w:sz w:val="24"/>
          <w:szCs w:val="24"/>
        </w:rPr>
        <w:t xml:space="preserve"> Row </w:t>
      </w:r>
      <w:r w:rsidRPr="00342353">
        <w:rPr>
          <w:rFonts w:ascii="Lucida Sans Unicode" w:eastAsia="宋体" w:hAnsi="Lucida Sans Unicode" w:cs="Lucida Sans Unicode"/>
          <w:color w:val="1A1A1A"/>
          <w:kern w:val="0"/>
          <w:sz w:val="24"/>
          <w:szCs w:val="24"/>
        </w:rPr>
        <w:t>之间选择</w:t>
      </w:r>
      <w:r w:rsidRPr="00342353">
        <w:rPr>
          <w:rFonts w:ascii="Lucida Sans Unicode" w:eastAsia="宋体" w:hAnsi="Lucida Sans Unicode" w:cs="Lucida Sans Unicode"/>
          <w:color w:val="1A1A1A"/>
          <w:kern w:val="0"/>
          <w:sz w:val="24"/>
          <w:szCs w:val="24"/>
        </w:rPr>
        <w:t xml:space="preserve"> </w:t>
      </w:r>
      <w:r w:rsidRPr="00342353">
        <w:rPr>
          <w:rFonts w:ascii="Lucida Sans Unicode" w:eastAsia="宋体" w:hAnsi="Lucida Sans Unicode" w:cs="Lucida Sans Unicode"/>
          <w:color w:val="1A1A1A"/>
          <w:kern w:val="0"/>
          <w:sz w:val="24"/>
          <w:szCs w:val="24"/>
        </w:rPr>
        <w:t>一种。</w:t>
      </w:r>
    </w:p>
    <w:p w:rsidR="00342353" w:rsidRPr="00342353" w:rsidRDefault="00342353" w:rsidP="0034235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342353">
        <w:rPr>
          <w:rFonts w:ascii="Lucida Sans Unicode" w:eastAsia="宋体" w:hAnsi="Lucida Sans Unicode" w:cs="Lucida Sans Unicode"/>
          <w:color w:val="1A1A1A"/>
          <w:kern w:val="0"/>
          <w:sz w:val="24"/>
          <w:szCs w:val="24"/>
        </w:rPr>
        <w:t>新版本的</w:t>
      </w:r>
      <w:r w:rsidRPr="00342353">
        <w:rPr>
          <w:rFonts w:ascii="Lucida Sans Unicode" w:eastAsia="宋体" w:hAnsi="Lucida Sans Unicode" w:cs="Lucida Sans Unicode"/>
          <w:color w:val="1A1A1A"/>
          <w:kern w:val="0"/>
          <w:sz w:val="24"/>
          <w:szCs w:val="24"/>
        </w:rPr>
        <w:t xml:space="preserve"> MySQL </w:t>
      </w:r>
      <w:r w:rsidRPr="00342353">
        <w:rPr>
          <w:rFonts w:ascii="Lucida Sans Unicode" w:eastAsia="宋体" w:hAnsi="Lucida Sans Unicode" w:cs="Lucida Sans Unicode"/>
          <w:color w:val="1A1A1A"/>
          <w:kern w:val="0"/>
          <w:sz w:val="24"/>
          <w:szCs w:val="24"/>
        </w:rPr>
        <w:t>中对</w:t>
      </w:r>
      <w:r w:rsidRPr="00342353">
        <w:rPr>
          <w:rFonts w:ascii="Lucida Sans Unicode" w:eastAsia="宋体" w:hAnsi="Lucida Sans Unicode" w:cs="Lucida Sans Unicode"/>
          <w:color w:val="1A1A1A"/>
          <w:kern w:val="0"/>
          <w:sz w:val="24"/>
          <w:szCs w:val="24"/>
        </w:rPr>
        <w:t xml:space="preserve"> row level </w:t>
      </w:r>
      <w:r w:rsidRPr="00342353">
        <w:rPr>
          <w:rFonts w:ascii="Lucida Sans Unicode" w:eastAsia="宋体" w:hAnsi="Lucida Sans Unicode" w:cs="Lucida Sans Unicode"/>
          <w:color w:val="1A1A1A"/>
          <w:kern w:val="0"/>
          <w:sz w:val="24"/>
          <w:szCs w:val="24"/>
        </w:rPr>
        <w:t>模式也被做了优化，并不是所有的修改都会以</w:t>
      </w:r>
      <w:r w:rsidRPr="00342353">
        <w:rPr>
          <w:rFonts w:ascii="Lucida Sans Unicode" w:eastAsia="宋体" w:hAnsi="Lucida Sans Unicode" w:cs="Lucida Sans Unicode"/>
          <w:color w:val="1A1A1A"/>
          <w:kern w:val="0"/>
          <w:sz w:val="24"/>
          <w:szCs w:val="24"/>
        </w:rPr>
        <w:t xml:space="preserve"> row level </w:t>
      </w:r>
      <w:r w:rsidRPr="00342353">
        <w:rPr>
          <w:rFonts w:ascii="Lucida Sans Unicode" w:eastAsia="宋体" w:hAnsi="Lucida Sans Unicode" w:cs="Lucida Sans Unicode"/>
          <w:color w:val="1A1A1A"/>
          <w:kern w:val="0"/>
          <w:sz w:val="24"/>
          <w:szCs w:val="24"/>
        </w:rPr>
        <w:t>来记录。</w:t>
      </w:r>
    </w:p>
    <w:p w:rsidR="00342353" w:rsidRPr="00342353" w:rsidRDefault="00342353" w:rsidP="00FA61C5">
      <w:pPr>
        <w:widowControl/>
        <w:numPr>
          <w:ilvl w:val="0"/>
          <w:numId w:val="368"/>
        </w:numPr>
        <w:shd w:val="clear" w:color="auto" w:fill="FFFFFF"/>
        <w:ind w:left="0"/>
        <w:jc w:val="left"/>
        <w:rPr>
          <w:rFonts w:ascii="Lucida Sans Unicode" w:eastAsia="宋体" w:hAnsi="Lucida Sans Unicode" w:cs="Lucida Sans Unicode"/>
          <w:color w:val="1A1A1A"/>
          <w:kern w:val="0"/>
          <w:szCs w:val="21"/>
        </w:rPr>
      </w:pPr>
      <w:r w:rsidRPr="00342353">
        <w:rPr>
          <w:rFonts w:ascii="Lucida Sans Unicode" w:eastAsia="宋体" w:hAnsi="Lucida Sans Unicode" w:cs="Lucida Sans Unicode"/>
          <w:color w:val="1A1A1A"/>
          <w:kern w:val="0"/>
          <w:szCs w:val="21"/>
        </w:rPr>
        <w:t>像遇到表结构变更的时候就会以</w:t>
      </w:r>
      <w:r w:rsidRPr="00342353">
        <w:rPr>
          <w:rFonts w:ascii="Lucida Sans Unicode" w:eastAsia="宋体" w:hAnsi="Lucida Sans Unicode" w:cs="Lucida Sans Unicode"/>
          <w:color w:val="1A1A1A"/>
          <w:kern w:val="0"/>
          <w:szCs w:val="21"/>
        </w:rPr>
        <w:t xml:space="preserve"> Statement </w:t>
      </w:r>
      <w:r w:rsidRPr="00342353">
        <w:rPr>
          <w:rFonts w:ascii="Lucida Sans Unicode" w:eastAsia="宋体" w:hAnsi="Lucida Sans Unicode" w:cs="Lucida Sans Unicode"/>
          <w:color w:val="1A1A1A"/>
          <w:kern w:val="0"/>
          <w:szCs w:val="21"/>
        </w:rPr>
        <w:t>模式来记录。</w:t>
      </w:r>
    </w:p>
    <w:p w:rsidR="00342353" w:rsidRPr="00342353" w:rsidRDefault="00342353" w:rsidP="00FA61C5">
      <w:pPr>
        <w:widowControl/>
        <w:numPr>
          <w:ilvl w:val="0"/>
          <w:numId w:val="368"/>
        </w:numPr>
        <w:shd w:val="clear" w:color="auto" w:fill="FFFFFF"/>
        <w:ind w:left="0"/>
        <w:jc w:val="left"/>
        <w:rPr>
          <w:rFonts w:ascii="Lucida Sans Unicode" w:eastAsia="宋体" w:hAnsi="Lucida Sans Unicode" w:cs="Lucida Sans Unicode"/>
          <w:color w:val="1A1A1A"/>
          <w:kern w:val="0"/>
          <w:szCs w:val="21"/>
        </w:rPr>
      </w:pPr>
      <w:r w:rsidRPr="00342353">
        <w:rPr>
          <w:rFonts w:ascii="Lucida Sans Unicode" w:eastAsia="宋体" w:hAnsi="Lucida Sans Unicode" w:cs="Lucida Sans Unicode"/>
          <w:color w:val="1A1A1A"/>
          <w:kern w:val="0"/>
          <w:szCs w:val="21"/>
        </w:rPr>
        <w:t>至于</w:t>
      </w:r>
      <w:r w:rsidRPr="00342353">
        <w:rPr>
          <w:rFonts w:ascii="Lucida Sans Unicode" w:eastAsia="宋体" w:hAnsi="Lucida Sans Unicode" w:cs="Lucida Sans Unicode"/>
          <w:color w:val="1A1A1A"/>
          <w:kern w:val="0"/>
          <w:szCs w:val="21"/>
        </w:rPr>
        <w:t xml:space="preserve"> Update </w:t>
      </w:r>
      <w:r w:rsidRPr="00342353">
        <w:rPr>
          <w:rFonts w:ascii="Lucida Sans Unicode" w:eastAsia="宋体" w:hAnsi="Lucida Sans Unicode" w:cs="Lucida Sans Unicode"/>
          <w:color w:val="1A1A1A"/>
          <w:kern w:val="0"/>
          <w:szCs w:val="21"/>
        </w:rPr>
        <w:t>或者</w:t>
      </w:r>
      <w:r w:rsidRPr="00342353">
        <w:rPr>
          <w:rFonts w:ascii="Lucida Sans Unicode" w:eastAsia="宋体" w:hAnsi="Lucida Sans Unicode" w:cs="Lucida Sans Unicode"/>
          <w:color w:val="1A1A1A"/>
          <w:kern w:val="0"/>
          <w:szCs w:val="21"/>
        </w:rPr>
        <w:t xml:space="preserve"> Delete </w:t>
      </w:r>
      <w:r w:rsidRPr="00342353">
        <w:rPr>
          <w:rFonts w:ascii="Lucida Sans Unicode" w:eastAsia="宋体" w:hAnsi="Lucida Sans Unicode" w:cs="Lucida Sans Unicode"/>
          <w:color w:val="1A1A1A"/>
          <w:kern w:val="0"/>
          <w:szCs w:val="21"/>
        </w:rPr>
        <w:t>等修改数据的语句，还是会记录所有行的变更，即使用</w:t>
      </w:r>
      <w:r w:rsidRPr="00342353">
        <w:rPr>
          <w:rFonts w:ascii="Lucida Sans Unicode" w:eastAsia="宋体" w:hAnsi="Lucida Sans Unicode" w:cs="Lucida Sans Unicode"/>
          <w:color w:val="1A1A1A"/>
          <w:kern w:val="0"/>
          <w:szCs w:val="21"/>
        </w:rPr>
        <w:t xml:space="preserve"> Row </w:t>
      </w:r>
      <w:r w:rsidRPr="00342353">
        <w:rPr>
          <w:rFonts w:ascii="Lucida Sans Unicode" w:eastAsia="宋体" w:hAnsi="Lucida Sans Unicode" w:cs="Lucida Sans Unicode"/>
          <w:color w:val="1A1A1A"/>
          <w:kern w:val="0"/>
          <w:szCs w:val="21"/>
        </w:rPr>
        <w:t>模式。</w:t>
      </w:r>
    </w:p>
    <w:p w:rsidR="00342353" w:rsidRPr="00342353" w:rsidRDefault="00342353" w:rsidP="00342353">
      <w:pPr>
        <w:pStyle w:val="3"/>
      </w:pPr>
      <w:r w:rsidRPr="00342353">
        <w:t>适用场景？</w:t>
      </w:r>
    </w:p>
    <w:p w:rsidR="00342353" w:rsidRPr="00342353" w:rsidRDefault="00342353" w:rsidP="0034235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342353">
        <w:rPr>
          <w:rFonts w:ascii="Lucida Sans Unicode" w:eastAsia="宋体" w:hAnsi="Lucida Sans Unicode" w:cs="Lucida Sans Unicode"/>
          <w:color w:val="1A1A1A"/>
          <w:kern w:val="0"/>
          <w:sz w:val="24"/>
          <w:szCs w:val="24"/>
        </w:rPr>
        <w:t>在一条</w:t>
      </w:r>
      <w:r w:rsidRPr="00342353">
        <w:rPr>
          <w:rFonts w:ascii="Lucida Sans Unicode" w:eastAsia="宋体" w:hAnsi="Lucida Sans Unicode" w:cs="Lucida Sans Unicode"/>
          <w:color w:val="1A1A1A"/>
          <w:kern w:val="0"/>
          <w:sz w:val="24"/>
          <w:szCs w:val="24"/>
        </w:rPr>
        <w:t xml:space="preserve"> SQL </w:t>
      </w:r>
      <w:r w:rsidRPr="00342353">
        <w:rPr>
          <w:rFonts w:ascii="Lucida Sans Unicode" w:eastAsia="宋体" w:hAnsi="Lucida Sans Unicode" w:cs="Lucida Sans Unicode"/>
          <w:color w:val="1A1A1A"/>
          <w:kern w:val="0"/>
          <w:sz w:val="24"/>
          <w:szCs w:val="24"/>
        </w:rPr>
        <w:t>操作了多行数据时，</w:t>
      </w:r>
      <w:r w:rsidRPr="00342353">
        <w:rPr>
          <w:rFonts w:ascii="Lucida Sans Unicode" w:eastAsia="宋体" w:hAnsi="Lucida Sans Unicode" w:cs="Lucida Sans Unicode"/>
          <w:color w:val="1A1A1A"/>
          <w:kern w:val="0"/>
          <w:sz w:val="24"/>
          <w:szCs w:val="24"/>
        </w:rPr>
        <w:t xml:space="preserve"> Statement </w:t>
      </w:r>
      <w:r w:rsidRPr="00342353">
        <w:rPr>
          <w:rFonts w:ascii="Lucida Sans Unicode" w:eastAsia="宋体" w:hAnsi="Lucida Sans Unicode" w:cs="Lucida Sans Unicode"/>
          <w:color w:val="1A1A1A"/>
          <w:kern w:val="0"/>
          <w:sz w:val="24"/>
          <w:szCs w:val="24"/>
        </w:rPr>
        <w:t>更节省空间，</w:t>
      </w:r>
      <w:r w:rsidRPr="00342353">
        <w:rPr>
          <w:rFonts w:ascii="Lucida Sans Unicode" w:eastAsia="宋体" w:hAnsi="Lucida Sans Unicode" w:cs="Lucida Sans Unicode"/>
          <w:color w:val="1A1A1A"/>
          <w:kern w:val="0"/>
          <w:sz w:val="24"/>
          <w:szCs w:val="24"/>
        </w:rPr>
        <w:t xml:space="preserve">Row </w:t>
      </w:r>
      <w:r w:rsidRPr="00342353">
        <w:rPr>
          <w:rFonts w:ascii="Lucida Sans Unicode" w:eastAsia="宋体" w:hAnsi="Lucida Sans Unicode" w:cs="Lucida Sans Unicode"/>
          <w:color w:val="1A1A1A"/>
          <w:kern w:val="0"/>
          <w:sz w:val="24"/>
          <w:szCs w:val="24"/>
        </w:rPr>
        <w:t>更占用空间。但是，</w:t>
      </w:r>
      <w:r w:rsidRPr="00342353">
        <w:rPr>
          <w:rFonts w:ascii="Lucida Sans Unicode" w:eastAsia="宋体" w:hAnsi="Lucida Sans Unicode" w:cs="Lucida Sans Unicode"/>
          <w:color w:val="1A1A1A"/>
          <w:kern w:val="0"/>
          <w:sz w:val="24"/>
          <w:szCs w:val="24"/>
        </w:rPr>
        <w:t xml:space="preserve"> Row </w:t>
      </w:r>
      <w:r w:rsidRPr="00342353">
        <w:rPr>
          <w:rFonts w:ascii="Lucida Sans Unicode" w:eastAsia="宋体" w:hAnsi="Lucida Sans Unicode" w:cs="Lucida Sans Unicode"/>
          <w:color w:val="1A1A1A"/>
          <w:kern w:val="0"/>
          <w:sz w:val="24"/>
          <w:szCs w:val="24"/>
        </w:rPr>
        <w:t>模式更可靠。</w:t>
      </w:r>
    </w:p>
    <w:p w:rsidR="00342353" w:rsidRPr="00342353" w:rsidRDefault="00342353" w:rsidP="0034235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342353">
        <w:rPr>
          <w:rFonts w:ascii="Lucida Sans Unicode" w:eastAsia="宋体" w:hAnsi="Lucida Sans Unicode" w:cs="Lucida Sans Unicode"/>
          <w:color w:val="1A1A1A"/>
          <w:kern w:val="0"/>
          <w:sz w:val="24"/>
          <w:szCs w:val="24"/>
        </w:rPr>
        <w:t>因为，互联网公司，使用</w:t>
      </w:r>
      <w:r w:rsidRPr="00342353">
        <w:rPr>
          <w:rFonts w:ascii="Lucida Sans Unicode" w:eastAsia="宋体" w:hAnsi="Lucida Sans Unicode" w:cs="Lucida Sans Unicode"/>
          <w:color w:val="1A1A1A"/>
          <w:kern w:val="0"/>
          <w:sz w:val="24"/>
          <w:szCs w:val="24"/>
        </w:rPr>
        <w:t xml:space="preserve"> MySQL </w:t>
      </w:r>
      <w:r w:rsidRPr="00342353">
        <w:rPr>
          <w:rFonts w:ascii="Lucida Sans Unicode" w:eastAsia="宋体" w:hAnsi="Lucida Sans Unicode" w:cs="Lucida Sans Unicode"/>
          <w:color w:val="1A1A1A"/>
          <w:kern w:val="0"/>
          <w:sz w:val="24"/>
          <w:szCs w:val="24"/>
        </w:rPr>
        <w:t>的功能相对少，基本不使用存储过程、触发器、函数的功能，选择默认的语句模式，</w:t>
      </w:r>
      <w:r w:rsidRPr="00342353">
        <w:rPr>
          <w:rFonts w:ascii="Lucida Sans Unicode" w:eastAsia="宋体" w:hAnsi="Lucida Sans Unicode" w:cs="Lucida Sans Unicode"/>
          <w:color w:val="1A1A1A"/>
          <w:kern w:val="0"/>
          <w:sz w:val="24"/>
          <w:szCs w:val="24"/>
        </w:rPr>
        <w:t>Statement Level</w:t>
      </w:r>
      <w:r w:rsidRPr="00342353">
        <w:rPr>
          <w:rFonts w:ascii="Lucida Sans Unicode" w:eastAsia="宋体" w:hAnsi="Lucida Sans Unicode" w:cs="Lucida Sans Unicode"/>
          <w:color w:val="1A1A1A"/>
          <w:kern w:val="0"/>
          <w:sz w:val="24"/>
          <w:szCs w:val="24"/>
        </w:rPr>
        <w:t>（默认）即可。</w:t>
      </w:r>
    </w:p>
    <w:p w:rsidR="00342353" w:rsidRPr="00342353" w:rsidRDefault="00342353" w:rsidP="0034235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342353">
        <w:rPr>
          <w:rFonts w:ascii="Lucida Sans Unicode" w:eastAsia="宋体" w:hAnsi="Lucida Sans Unicode" w:cs="Lucida Sans Unicode"/>
          <w:color w:val="1A1A1A"/>
          <w:kern w:val="0"/>
          <w:sz w:val="24"/>
          <w:szCs w:val="24"/>
        </w:rPr>
        <w:t>🦅 </w:t>
      </w:r>
      <w:r w:rsidRPr="00342353">
        <w:rPr>
          <w:rFonts w:ascii="Lucida Sans Unicode" w:eastAsia="宋体" w:hAnsi="Lucida Sans Unicode" w:cs="Lucida Sans Unicode"/>
          <w:b/>
          <w:bCs/>
          <w:color w:val="1A1A1A"/>
          <w:kern w:val="0"/>
          <w:sz w:val="24"/>
          <w:szCs w:val="24"/>
        </w:rPr>
        <w:t>结合第一个问题，每一种日志格式在复制中的优劣？</w:t>
      </w:r>
    </w:p>
    <w:p w:rsidR="00342353" w:rsidRPr="00342353" w:rsidRDefault="00342353" w:rsidP="00FA61C5">
      <w:pPr>
        <w:widowControl/>
        <w:numPr>
          <w:ilvl w:val="0"/>
          <w:numId w:val="369"/>
        </w:numPr>
        <w:shd w:val="clear" w:color="auto" w:fill="FFFFFF"/>
        <w:ind w:left="0"/>
        <w:jc w:val="left"/>
        <w:rPr>
          <w:rFonts w:ascii="Lucida Sans Unicode" w:eastAsia="宋体" w:hAnsi="Lucida Sans Unicode" w:cs="Lucida Sans Unicode"/>
          <w:color w:val="1A1A1A"/>
          <w:kern w:val="0"/>
          <w:szCs w:val="21"/>
        </w:rPr>
      </w:pPr>
      <w:r w:rsidRPr="00342353">
        <w:rPr>
          <w:rFonts w:ascii="Lucida Sans Unicode" w:eastAsia="宋体" w:hAnsi="Lucida Sans Unicode" w:cs="Lucida Sans Unicode"/>
          <w:color w:val="1A1A1A"/>
          <w:kern w:val="0"/>
          <w:szCs w:val="21"/>
        </w:rPr>
        <w:t xml:space="preserve">Statement </w:t>
      </w:r>
      <w:r w:rsidRPr="00342353">
        <w:rPr>
          <w:rFonts w:ascii="Lucida Sans Unicode" w:eastAsia="宋体" w:hAnsi="Lucida Sans Unicode" w:cs="Lucida Sans Unicode"/>
          <w:color w:val="1A1A1A"/>
          <w:kern w:val="0"/>
          <w:szCs w:val="21"/>
        </w:rPr>
        <w:t>可能占用空间会相对小一些，传送到</w:t>
      </w:r>
      <w:r w:rsidRPr="00342353">
        <w:rPr>
          <w:rFonts w:ascii="Lucida Sans Unicode" w:eastAsia="宋体" w:hAnsi="Lucida Sans Unicode" w:cs="Lucida Sans Unicode"/>
          <w:color w:val="1A1A1A"/>
          <w:kern w:val="0"/>
          <w:szCs w:val="21"/>
        </w:rPr>
        <w:t xml:space="preserve"> slave </w:t>
      </w:r>
      <w:r w:rsidRPr="00342353">
        <w:rPr>
          <w:rFonts w:ascii="Lucida Sans Unicode" w:eastAsia="宋体" w:hAnsi="Lucida Sans Unicode" w:cs="Lucida Sans Unicode"/>
          <w:color w:val="1A1A1A"/>
          <w:kern w:val="0"/>
          <w:szCs w:val="21"/>
        </w:rPr>
        <w:t>的时间可能也短，但是没有</w:t>
      </w:r>
      <w:r w:rsidRPr="00342353">
        <w:rPr>
          <w:rFonts w:ascii="Lucida Sans Unicode" w:eastAsia="宋体" w:hAnsi="Lucida Sans Unicode" w:cs="Lucida Sans Unicode"/>
          <w:color w:val="1A1A1A"/>
          <w:kern w:val="0"/>
          <w:szCs w:val="21"/>
        </w:rPr>
        <w:t xml:space="preserve"> Row </w:t>
      </w:r>
      <w:r w:rsidRPr="00342353">
        <w:rPr>
          <w:rFonts w:ascii="Lucida Sans Unicode" w:eastAsia="宋体" w:hAnsi="Lucida Sans Unicode" w:cs="Lucida Sans Unicode"/>
          <w:color w:val="1A1A1A"/>
          <w:kern w:val="0"/>
          <w:szCs w:val="21"/>
        </w:rPr>
        <w:t>模式的可靠。</w:t>
      </w:r>
    </w:p>
    <w:p w:rsidR="00342353" w:rsidRPr="00342353" w:rsidRDefault="00342353" w:rsidP="00FA61C5">
      <w:pPr>
        <w:widowControl/>
        <w:numPr>
          <w:ilvl w:val="0"/>
          <w:numId w:val="369"/>
        </w:numPr>
        <w:shd w:val="clear" w:color="auto" w:fill="FFFFFF"/>
        <w:ind w:left="0"/>
        <w:jc w:val="left"/>
        <w:rPr>
          <w:rFonts w:ascii="Lucida Sans Unicode" w:eastAsia="宋体" w:hAnsi="Lucida Sans Unicode" w:cs="Lucida Sans Unicode"/>
          <w:color w:val="1A1A1A"/>
          <w:kern w:val="0"/>
          <w:szCs w:val="21"/>
        </w:rPr>
      </w:pPr>
      <w:r w:rsidRPr="00342353">
        <w:rPr>
          <w:rFonts w:ascii="Lucida Sans Unicode" w:eastAsia="宋体" w:hAnsi="Lucida Sans Unicode" w:cs="Lucida Sans Unicode"/>
          <w:color w:val="1A1A1A"/>
          <w:kern w:val="0"/>
          <w:szCs w:val="21"/>
        </w:rPr>
        <w:t xml:space="preserve">Row </w:t>
      </w:r>
      <w:r w:rsidRPr="00342353">
        <w:rPr>
          <w:rFonts w:ascii="Lucida Sans Unicode" w:eastAsia="宋体" w:hAnsi="Lucida Sans Unicode" w:cs="Lucida Sans Unicode"/>
          <w:color w:val="1A1A1A"/>
          <w:kern w:val="0"/>
          <w:szCs w:val="21"/>
        </w:rPr>
        <w:t>模式在操作多行数据时更占用空间，但是可靠。</w:t>
      </w:r>
    </w:p>
    <w:p w:rsidR="00342353" w:rsidRPr="00342353" w:rsidRDefault="00342353" w:rsidP="0034235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342353">
        <w:rPr>
          <w:rFonts w:ascii="Lucida Sans Unicode" w:eastAsia="宋体" w:hAnsi="Lucida Sans Unicode" w:cs="Lucida Sans Unicode"/>
          <w:color w:val="1A1A1A"/>
          <w:kern w:val="0"/>
          <w:sz w:val="24"/>
          <w:szCs w:val="24"/>
        </w:rPr>
        <w:t>所以，这是在占用空间和可靠之间的选择。</w:t>
      </w:r>
    </w:p>
    <w:p w:rsidR="00342353" w:rsidRPr="00342353" w:rsidRDefault="00342353" w:rsidP="00342353">
      <w:pPr>
        <w:pStyle w:val="3"/>
      </w:pPr>
      <w:r w:rsidRPr="00342353">
        <w:t>如何在线正确清理 MySQL binlog？</w:t>
      </w:r>
    </w:p>
    <w:p w:rsidR="00342353" w:rsidRPr="00342353" w:rsidRDefault="00342353" w:rsidP="0034235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342353">
        <w:rPr>
          <w:rFonts w:ascii="Lucida Sans Unicode" w:eastAsia="宋体" w:hAnsi="Lucida Sans Unicode" w:cs="Lucida Sans Unicode"/>
          <w:color w:val="1A1A1A"/>
          <w:kern w:val="0"/>
          <w:sz w:val="24"/>
          <w:szCs w:val="24"/>
        </w:rPr>
        <w:t xml:space="preserve">MySQL </w:t>
      </w:r>
      <w:r w:rsidRPr="00342353">
        <w:rPr>
          <w:rFonts w:ascii="Lucida Sans Unicode" w:eastAsia="宋体" w:hAnsi="Lucida Sans Unicode" w:cs="Lucida Sans Unicode"/>
          <w:color w:val="1A1A1A"/>
          <w:kern w:val="0"/>
          <w:sz w:val="24"/>
          <w:szCs w:val="24"/>
        </w:rPr>
        <w:t>中的</w:t>
      </w:r>
      <w:r w:rsidRPr="00342353">
        <w:rPr>
          <w:rFonts w:ascii="Lucida Sans Unicode" w:eastAsia="宋体" w:hAnsi="Lucida Sans Unicode" w:cs="Lucida Sans Unicode"/>
          <w:color w:val="1A1A1A"/>
          <w:kern w:val="0"/>
          <w:sz w:val="24"/>
          <w:szCs w:val="24"/>
        </w:rPr>
        <w:t xml:space="preserve"> binlog </w:t>
      </w:r>
      <w:r w:rsidRPr="00342353">
        <w:rPr>
          <w:rFonts w:ascii="Lucida Sans Unicode" w:eastAsia="宋体" w:hAnsi="Lucida Sans Unicode" w:cs="Lucida Sans Unicode"/>
          <w:color w:val="1A1A1A"/>
          <w:kern w:val="0"/>
          <w:sz w:val="24"/>
          <w:szCs w:val="24"/>
        </w:rPr>
        <w:t>日志记录了数据中的数据变动，便于对数据的基于时间点和基于位置的恢复。但日志文件的大小会越来越大，占用大量的磁盘空间，因此需要定时清理一部分日志信息。</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342353" w:rsidRPr="00342353" w:rsidTr="00342353">
        <w:trPr>
          <w:trHeight w:val="525"/>
        </w:trPr>
        <w:tc>
          <w:tcPr>
            <w:tcW w:w="0" w:type="auto"/>
            <w:tcBorders>
              <w:top w:val="nil"/>
              <w:left w:val="nil"/>
              <w:bottom w:val="nil"/>
              <w:right w:val="nil"/>
            </w:tcBorders>
            <w:tcMar>
              <w:top w:w="0" w:type="dxa"/>
              <w:left w:w="0" w:type="dxa"/>
              <w:bottom w:w="0" w:type="dxa"/>
              <w:right w:w="0" w:type="dxa"/>
            </w:tcMar>
            <w:vAlign w:val="center"/>
            <w:hideMark/>
          </w:tcPr>
          <w:p w:rsidR="00342353" w:rsidRPr="00342353" w:rsidRDefault="00342353" w:rsidP="00342353">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Lucida Console" w:eastAsia="宋体" w:hAnsi="Lucida Console" w:cs="宋体"/>
                <w:color w:val="657B83"/>
                <w:kern w:val="0"/>
                <w:sz w:val="22"/>
              </w:rPr>
            </w:pPr>
            <w:r w:rsidRPr="00342353">
              <w:rPr>
                <w:rFonts w:ascii="Lucida Console" w:eastAsia="宋体" w:hAnsi="Lucida Console" w:cs="宋体"/>
                <w:color w:val="75715E"/>
                <w:kern w:val="0"/>
                <w:sz w:val="22"/>
              </w:rPr>
              <w:t xml:space="preserve"># </w:t>
            </w:r>
            <w:r w:rsidRPr="00342353">
              <w:rPr>
                <w:rFonts w:ascii="Lucida Console" w:eastAsia="宋体" w:hAnsi="Lucida Console" w:cs="宋体"/>
                <w:color w:val="75715E"/>
                <w:kern w:val="0"/>
                <w:sz w:val="22"/>
              </w:rPr>
              <w:t>首先查看主从库正在使用的</w:t>
            </w:r>
            <w:r w:rsidRPr="00342353">
              <w:rPr>
                <w:rFonts w:ascii="Lucida Console" w:eastAsia="宋体" w:hAnsi="Lucida Console" w:cs="宋体"/>
                <w:color w:val="75715E"/>
                <w:kern w:val="0"/>
                <w:sz w:val="22"/>
              </w:rPr>
              <w:t>binlog</w:t>
            </w:r>
            <w:r w:rsidRPr="00342353">
              <w:rPr>
                <w:rFonts w:ascii="Lucida Console" w:eastAsia="宋体" w:hAnsi="Lucida Console" w:cs="宋体"/>
                <w:color w:val="75715E"/>
                <w:kern w:val="0"/>
                <w:sz w:val="22"/>
              </w:rPr>
              <w:t>文件名称</w:t>
            </w:r>
            <w:r w:rsidRPr="00342353">
              <w:rPr>
                <w:rFonts w:ascii="Lucida Console" w:eastAsia="宋体" w:hAnsi="Lucida Console" w:cs="宋体"/>
                <w:color w:val="657B83"/>
                <w:kern w:val="0"/>
                <w:sz w:val="22"/>
              </w:rPr>
              <w:br/>
            </w:r>
            <w:r w:rsidRPr="00342353">
              <w:rPr>
                <w:rFonts w:ascii="Lucida Console" w:eastAsia="宋体" w:hAnsi="Lucida Console" w:cs="宋体"/>
                <w:color w:val="FFFFFF"/>
                <w:kern w:val="0"/>
                <w:sz w:val="22"/>
              </w:rPr>
              <w:t>show master(slave) status</w:t>
            </w:r>
            <w:r w:rsidRPr="00342353">
              <w:rPr>
                <w:rFonts w:ascii="Lucida Console" w:eastAsia="宋体" w:hAnsi="Lucida Console" w:cs="宋体"/>
                <w:color w:val="657B83"/>
                <w:kern w:val="0"/>
                <w:sz w:val="22"/>
              </w:rPr>
              <w:br/>
            </w:r>
            <w:r w:rsidRPr="00342353">
              <w:rPr>
                <w:rFonts w:ascii="Lucida Console" w:eastAsia="宋体" w:hAnsi="Lucida Console" w:cs="宋体"/>
                <w:color w:val="657B83"/>
                <w:kern w:val="0"/>
                <w:sz w:val="22"/>
              </w:rPr>
              <w:br/>
            </w:r>
            <w:r w:rsidRPr="00342353">
              <w:rPr>
                <w:rFonts w:ascii="Lucida Console" w:eastAsia="宋体" w:hAnsi="Lucida Console" w:cs="宋体"/>
                <w:color w:val="75715E"/>
                <w:kern w:val="0"/>
                <w:sz w:val="22"/>
              </w:rPr>
              <w:t xml:space="preserve"># </w:t>
            </w:r>
            <w:r w:rsidRPr="00342353">
              <w:rPr>
                <w:rFonts w:ascii="Lucida Console" w:eastAsia="宋体" w:hAnsi="Lucida Console" w:cs="宋体"/>
                <w:color w:val="75715E"/>
                <w:kern w:val="0"/>
                <w:sz w:val="22"/>
              </w:rPr>
              <w:t>删除之前一定要备份</w:t>
            </w:r>
            <w:r w:rsidRPr="00342353">
              <w:rPr>
                <w:rFonts w:ascii="Lucida Console" w:eastAsia="宋体" w:hAnsi="Lucida Console" w:cs="宋体"/>
                <w:color w:val="657B83"/>
                <w:kern w:val="0"/>
                <w:sz w:val="22"/>
              </w:rPr>
              <w:br/>
            </w:r>
            <w:r w:rsidRPr="00342353">
              <w:rPr>
                <w:rFonts w:ascii="Lucida Console" w:eastAsia="宋体" w:hAnsi="Lucida Console" w:cs="宋体"/>
                <w:color w:val="FFFFFF"/>
                <w:kern w:val="0"/>
                <w:sz w:val="22"/>
              </w:rPr>
              <w:t>purge master logs before</w:t>
            </w:r>
            <w:r w:rsidRPr="00342353">
              <w:rPr>
                <w:rFonts w:ascii="Lucida Console" w:eastAsia="宋体" w:hAnsi="Lucida Console" w:cs="宋体"/>
                <w:color w:val="E6DB74"/>
                <w:kern w:val="0"/>
                <w:sz w:val="22"/>
              </w:rPr>
              <w:t>'2017-09-01 00:00:00'</w:t>
            </w:r>
            <w:r w:rsidRPr="00342353">
              <w:rPr>
                <w:rFonts w:ascii="Lucida Console" w:eastAsia="宋体" w:hAnsi="Lucida Console" w:cs="宋体"/>
                <w:color w:val="FFFFFF"/>
                <w:kern w:val="0"/>
                <w:sz w:val="22"/>
              </w:rPr>
              <w:t xml:space="preserve">; </w:t>
            </w:r>
            <w:r w:rsidRPr="00342353">
              <w:rPr>
                <w:rFonts w:ascii="Lucida Console" w:eastAsia="宋体" w:hAnsi="Lucida Console" w:cs="宋体"/>
                <w:color w:val="75715E"/>
                <w:kern w:val="0"/>
                <w:sz w:val="22"/>
              </w:rPr>
              <w:t xml:space="preserve"># </w:t>
            </w:r>
            <w:r w:rsidRPr="00342353">
              <w:rPr>
                <w:rFonts w:ascii="Lucida Console" w:eastAsia="宋体" w:hAnsi="Lucida Console" w:cs="宋体"/>
                <w:color w:val="75715E"/>
                <w:kern w:val="0"/>
                <w:sz w:val="22"/>
              </w:rPr>
              <w:t>删除指定时间前的日志</w:t>
            </w:r>
            <w:r w:rsidRPr="00342353">
              <w:rPr>
                <w:rFonts w:ascii="Lucida Console" w:eastAsia="宋体" w:hAnsi="Lucida Console" w:cs="宋体"/>
                <w:color w:val="657B83"/>
                <w:kern w:val="0"/>
                <w:sz w:val="22"/>
              </w:rPr>
              <w:br/>
            </w:r>
            <w:r w:rsidRPr="00342353">
              <w:rPr>
                <w:rFonts w:ascii="Lucida Console" w:eastAsia="宋体" w:hAnsi="Lucida Console" w:cs="宋体"/>
                <w:color w:val="FFFFFF"/>
                <w:kern w:val="0"/>
                <w:sz w:val="22"/>
              </w:rPr>
              <w:t>purge master logs to</w:t>
            </w:r>
            <w:r w:rsidRPr="00342353">
              <w:rPr>
                <w:rFonts w:ascii="Lucida Console" w:eastAsia="宋体" w:hAnsi="Lucida Console" w:cs="宋体"/>
                <w:color w:val="E6DB74"/>
                <w:kern w:val="0"/>
                <w:sz w:val="22"/>
              </w:rPr>
              <w:t>'mysql-bin.000001'</w:t>
            </w:r>
            <w:r w:rsidRPr="00342353">
              <w:rPr>
                <w:rFonts w:ascii="Lucida Console" w:eastAsia="宋体" w:hAnsi="Lucida Console" w:cs="宋体"/>
                <w:color w:val="FFFFFF"/>
                <w:kern w:val="0"/>
                <w:sz w:val="22"/>
              </w:rPr>
              <w:t xml:space="preserve">; </w:t>
            </w:r>
            <w:r w:rsidRPr="00342353">
              <w:rPr>
                <w:rFonts w:ascii="Lucida Console" w:eastAsia="宋体" w:hAnsi="Lucida Console" w:cs="宋体"/>
                <w:color w:val="75715E"/>
                <w:kern w:val="0"/>
                <w:sz w:val="22"/>
              </w:rPr>
              <w:t xml:space="preserve"># </w:t>
            </w:r>
            <w:r w:rsidRPr="00342353">
              <w:rPr>
                <w:rFonts w:ascii="Lucida Console" w:eastAsia="宋体" w:hAnsi="Lucida Console" w:cs="宋体"/>
                <w:color w:val="75715E"/>
                <w:kern w:val="0"/>
                <w:sz w:val="22"/>
              </w:rPr>
              <w:t>删除指定的日志文件</w:t>
            </w:r>
            <w:r w:rsidRPr="00342353">
              <w:rPr>
                <w:rFonts w:ascii="Lucida Console" w:eastAsia="宋体" w:hAnsi="Lucida Console" w:cs="宋体"/>
                <w:color w:val="657B83"/>
                <w:kern w:val="0"/>
                <w:sz w:val="22"/>
              </w:rPr>
              <w:br/>
            </w:r>
            <w:r w:rsidRPr="00342353">
              <w:rPr>
                <w:rFonts w:ascii="Lucida Console" w:eastAsia="宋体" w:hAnsi="Lucida Console" w:cs="宋体"/>
                <w:color w:val="657B83"/>
                <w:kern w:val="0"/>
                <w:sz w:val="22"/>
              </w:rPr>
              <w:br/>
            </w:r>
            <w:r w:rsidRPr="00342353">
              <w:rPr>
                <w:rFonts w:ascii="Lucida Console" w:eastAsia="宋体" w:hAnsi="Lucida Console" w:cs="宋体"/>
                <w:color w:val="75715E"/>
                <w:kern w:val="0"/>
                <w:sz w:val="22"/>
              </w:rPr>
              <w:t xml:space="preserve"># </w:t>
            </w:r>
            <w:r w:rsidRPr="00342353">
              <w:rPr>
                <w:rFonts w:ascii="Lucida Console" w:eastAsia="宋体" w:hAnsi="Lucida Console" w:cs="宋体"/>
                <w:color w:val="75715E"/>
                <w:kern w:val="0"/>
                <w:sz w:val="22"/>
              </w:rPr>
              <w:t>自动删除：通过设置</w:t>
            </w:r>
            <w:r w:rsidRPr="00342353">
              <w:rPr>
                <w:rFonts w:ascii="Lucida Console" w:eastAsia="宋体" w:hAnsi="Lucida Console" w:cs="宋体"/>
                <w:color w:val="75715E"/>
                <w:kern w:val="0"/>
                <w:sz w:val="22"/>
              </w:rPr>
              <w:t>binlog</w:t>
            </w:r>
            <w:r w:rsidRPr="00342353">
              <w:rPr>
                <w:rFonts w:ascii="Lucida Console" w:eastAsia="宋体" w:hAnsi="Lucida Console" w:cs="宋体"/>
                <w:color w:val="75715E"/>
                <w:kern w:val="0"/>
                <w:sz w:val="22"/>
              </w:rPr>
              <w:t>的过期时间让系统自动删除日志</w:t>
            </w:r>
            <w:r w:rsidRPr="00342353">
              <w:rPr>
                <w:rFonts w:ascii="Lucida Console" w:eastAsia="宋体" w:hAnsi="Lucida Console" w:cs="宋体"/>
                <w:color w:val="657B83"/>
                <w:kern w:val="0"/>
                <w:sz w:val="22"/>
              </w:rPr>
              <w:br/>
            </w:r>
            <w:r w:rsidRPr="00342353">
              <w:rPr>
                <w:rFonts w:ascii="Lucida Console" w:eastAsia="宋体" w:hAnsi="Lucida Console" w:cs="宋体"/>
                <w:color w:val="FFFFFF"/>
                <w:kern w:val="0"/>
                <w:sz w:val="22"/>
              </w:rPr>
              <w:t xml:space="preserve">show variables like </w:t>
            </w:r>
            <w:r w:rsidRPr="00342353">
              <w:rPr>
                <w:rFonts w:ascii="Lucida Console" w:eastAsia="宋体" w:hAnsi="Lucida Console" w:cs="宋体"/>
                <w:color w:val="E6DB74"/>
                <w:kern w:val="0"/>
                <w:sz w:val="22"/>
              </w:rPr>
              <w:t>'expire_logs_days'</w:t>
            </w:r>
            <w:r w:rsidRPr="00342353">
              <w:rPr>
                <w:rFonts w:ascii="Lucida Console" w:eastAsia="宋体" w:hAnsi="Lucida Console" w:cs="宋体"/>
                <w:color w:val="FFFFFF"/>
                <w:kern w:val="0"/>
                <w:sz w:val="22"/>
              </w:rPr>
              <w:t xml:space="preserve">; </w:t>
            </w:r>
            <w:r w:rsidRPr="00342353">
              <w:rPr>
                <w:rFonts w:ascii="Lucida Console" w:eastAsia="宋体" w:hAnsi="Lucida Console" w:cs="宋体"/>
                <w:color w:val="75715E"/>
                <w:kern w:val="0"/>
                <w:sz w:val="22"/>
              </w:rPr>
              <w:t xml:space="preserve"># </w:t>
            </w:r>
            <w:r w:rsidRPr="00342353">
              <w:rPr>
                <w:rFonts w:ascii="Lucida Console" w:eastAsia="宋体" w:hAnsi="Lucida Console" w:cs="宋体"/>
                <w:color w:val="75715E"/>
                <w:kern w:val="0"/>
                <w:sz w:val="22"/>
              </w:rPr>
              <w:t>查看过期时间</w:t>
            </w:r>
            <w:r w:rsidRPr="00342353">
              <w:rPr>
                <w:rFonts w:ascii="Lucida Console" w:eastAsia="宋体" w:hAnsi="Lucida Console" w:cs="宋体"/>
                <w:color w:val="657B83"/>
                <w:kern w:val="0"/>
                <w:sz w:val="22"/>
              </w:rPr>
              <w:br/>
            </w:r>
            <w:r w:rsidRPr="00342353">
              <w:rPr>
                <w:rFonts w:ascii="Lucida Console" w:eastAsia="宋体" w:hAnsi="Lucida Console" w:cs="宋体"/>
                <w:color w:val="A6E22E"/>
                <w:kern w:val="0"/>
                <w:sz w:val="22"/>
              </w:rPr>
              <w:t>set</w:t>
            </w:r>
            <w:r w:rsidRPr="00342353">
              <w:rPr>
                <w:rFonts w:ascii="Lucida Console" w:eastAsia="宋体" w:hAnsi="Lucida Console" w:cs="宋体"/>
                <w:color w:val="FFFFFF"/>
                <w:kern w:val="0"/>
                <w:sz w:val="22"/>
              </w:rPr>
              <w:t xml:space="preserve"> global expire_logs_days = 30; </w:t>
            </w:r>
            <w:r w:rsidRPr="00342353">
              <w:rPr>
                <w:rFonts w:ascii="Lucida Console" w:eastAsia="宋体" w:hAnsi="Lucida Console" w:cs="宋体"/>
                <w:color w:val="75715E"/>
                <w:kern w:val="0"/>
                <w:sz w:val="22"/>
              </w:rPr>
              <w:t xml:space="preserve"># </w:t>
            </w:r>
            <w:r w:rsidRPr="00342353">
              <w:rPr>
                <w:rFonts w:ascii="Lucida Console" w:eastAsia="宋体" w:hAnsi="Lucida Console" w:cs="宋体"/>
                <w:color w:val="75715E"/>
                <w:kern w:val="0"/>
                <w:sz w:val="22"/>
              </w:rPr>
              <w:t>设置过期时间</w:t>
            </w:r>
          </w:p>
        </w:tc>
      </w:tr>
    </w:tbl>
    <w:p w:rsidR="00342353" w:rsidRPr="00342353" w:rsidRDefault="00342353" w:rsidP="00342353"/>
    <w:p w:rsidR="00FD39AF" w:rsidRDefault="008623AA" w:rsidP="00FD39AF">
      <w:pPr>
        <w:pStyle w:val="2"/>
      </w:pPr>
      <w:r>
        <w:rPr>
          <w:rFonts w:ascii="Arial" w:hAnsi="Arial" w:cs="Arial"/>
          <w:b w:val="0"/>
          <w:bCs w:val="0"/>
          <w:color w:val="333333"/>
          <w:sz w:val="30"/>
          <w:szCs w:val="30"/>
        </w:rPr>
        <w:t>16.</w:t>
      </w:r>
      <w:r w:rsidR="00FD39AF">
        <w:rPr>
          <w:color w:val="333333"/>
          <w:sz w:val="21"/>
          <w:szCs w:val="21"/>
        </w:rPr>
        <w:t xml:space="preserve"> </w:t>
      </w:r>
      <w:r w:rsidR="00FD39AF">
        <w:t>聊聊 MySQL 备份方式？备份策略是怎么样的？</w:t>
      </w:r>
    </w:p>
    <w:p w:rsidR="00FD39AF" w:rsidRDefault="00FD39AF" w:rsidP="00BF75C8">
      <w:pPr>
        <w:pStyle w:val="3"/>
      </w:pPr>
      <w:r>
        <w:t>数据的备份类型</w:t>
      </w:r>
    </w:p>
    <w:p w:rsidR="00FD39AF" w:rsidRDefault="00FD39AF" w:rsidP="00FA61C5">
      <w:pPr>
        <w:pStyle w:val="a3"/>
        <w:numPr>
          <w:ilvl w:val="1"/>
          <w:numId w:val="372"/>
        </w:numPr>
        <w:shd w:val="clear" w:color="auto" w:fill="FFFFFF"/>
        <w:spacing w:before="150" w:beforeAutospacing="0" w:after="42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【常用】完全备份</w:t>
      </w:r>
    </w:p>
    <w:p w:rsidR="00FD39AF" w:rsidRDefault="00FD39AF" w:rsidP="00FD39AF">
      <w:pPr>
        <w:pStyle w:val="a3"/>
        <w:shd w:val="clear" w:color="auto" w:fill="F6F6F6"/>
        <w:spacing w:before="0" w:beforeAutospacing="0" w:after="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这是大多数人常用的方式，它可以备份整个数据库，包含用户表、系统表、索引、视图和存储过程等所有数据库对象。但它需要花费更多的时间和空间，所以，一般推荐一周做一次完全备份。</w:t>
      </w:r>
    </w:p>
    <w:p w:rsidR="00FD39AF" w:rsidRDefault="00FD39AF" w:rsidP="00FA61C5">
      <w:pPr>
        <w:pStyle w:val="a3"/>
        <w:numPr>
          <w:ilvl w:val="1"/>
          <w:numId w:val="372"/>
        </w:numPr>
        <w:shd w:val="clear" w:color="auto" w:fill="FFFFFF"/>
        <w:spacing w:before="150" w:beforeAutospacing="0" w:after="42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增量备份</w:t>
      </w:r>
    </w:p>
    <w:p w:rsidR="00FD39AF" w:rsidRDefault="00FD39AF" w:rsidP="00FD39AF">
      <w:pPr>
        <w:pStyle w:val="a3"/>
        <w:shd w:val="clear" w:color="auto" w:fill="F6F6F6"/>
        <w:spacing w:before="0" w:beforeAutospacing="0" w:after="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它是只备份数据库一部分的另一种方法，它不使用事务日志，相反，它使用整个数据库的一种新映象。它比最初的完全备份小，因为它只包含自上次完全备份以来所改变的数据库。它的优点是存储和恢复速度快。推荐每天做一次差异备份。</w:t>
      </w:r>
    </w:p>
    <w:p w:rsidR="00FD39AF" w:rsidRDefault="00FD39AF" w:rsidP="00FA61C5">
      <w:pPr>
        <w:pStyle w:val="a3"/>
        <w:numPr>
          <w:ilvl w:val="1"/>
          <w:numId w:val="372"/>
        </w:numPr>
        <w:shd w:val="clear" w:color="auto" w:fill="FFFFFF"/>
        <w:spacing w:before="150" w:beforeAutospacing="0" w:after="42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【常用】事务日志备份</w:t>
      </w:r>
    </w:p>
    <w:p w:rsidR="00FD39AF" w:rsidRDefault="00FD39AF" w:rsidP="00FD39AF">
      <w:pPr>
        <w:pStyle w:val="a3"/>
        <w:shd w:val="clear" w:color="auto" w:fill="F6F6F6"/>
        <w:spacing w:before="0" w:beforeAutospacing="0" w:after="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事务日志是一个单独的文件，它记录数据库的改变，备份的时候只需要复制自上次备份以来对数据库所做的改变，所以只需要很少的时间。为了使数据库具有鲁棒性，推荐每小时甚至更频繁的备份事务日志。</w:t>
      </w:r>
    </w:p>
    <w:p w:rsidR="00FD39AF" w:rsidRDefault="00FD39AF" w:rsidP="00FA61C5">
      <w:pPr>
        <w:pStyle w:val="a3"/>
        <w:numPr>
          <w:ilvl w:val="1"/>
          <w:numId w:val="372"/>
        </w:numPr>
        <w:shd w:val="clear" w:color="auto" w:fill="FFFFFF"/>
        <w:spacing w:before="150" w:beforeAutospacing="0" w:after="42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文件备份</w:t>
      </w:r>
    </w:p>
    <w:p w:rsidR="00FD39AF" w:rsidRDefault="00FD39AF" w:rsidP="00FD39AF">
      <w:pPr>
        <w:pStyle w:val="a3"/>
        <w:shd w:val="clear" w:color="auto" w:fill="F6F6F6"/>
        <w:spacing w:before="0" w:beforeAutospacing="0" w:after="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数据库可以由硬盘上的许多文件构成。如果这个数据库非常大，并且一个晚上也不能将它备份完，那么可以使用文件备份每晚备份数据库的一部分。由于一般情况下数据库不会大到必须使用多个文件存储，所以这种备份不是很常用。</w:t>
      </w:r>
    </w:p>
    <w:p w:rsidR="00FD39AF" w:rsidRDefault="00FD39AF" w:rsidP="00BF75C8">
      <w:pPr>
        <w:pStyle w:val="3"/>
      </w:pPr>
      <w:r>
        <w:t>备份数据的类型</w:t>
      </w:r>
    </w:p>
    <w:p w:rsidR="00FD39AF" w:rsidRDefault="00FD39AF" w:rsidP="00FA61C5">
      <w:pPr>
        <w:widowControl/>
        <w:numPr>
          <w:ilvl w:val="1"/>
          <w:numId w:val="372"/>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热备份</w:t>
      </w:r>
    </w:p>
    <w:p w:rsidR="00FD39AF" w:rsidRDefault="00FD39AF" w:rsidP="00FA61C5">
      <w:pPr>
        <w:widowControl/>
        <w:numPr>
          <w:ilvl w:val="1"/>
          <w:numId w:val="372"/>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温备份</w:t>
      </w:r>
    </w:p>
    <w:p w:rsidR="00FD39AF" w:rsidRDefault="00FD39AF" w:rsidP="00FA61C5">
      <w:pPr>
        <w:widowControl/>
        <w:numPr>
          <w:ilvl w:val="1"/>
          <w:numId w:val="372"/>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冷备份</w:t>
      </w:r>
    </w:p>
    <w:p w:rsidR="00FD39AF" w:rsidRDefault="00FD39AF" w:rsidP="00BF75C8">
      <w:pPr>
        <w:pStyle w:val="3"/>
      </w:pPr>
      <w:r>
        <w:t>备份工具</w:t>
      </w:r>
    </w:p>
    <w:p w:rsidR="00FD39AF" w:rsidRDefault="00FD39AF" w:rsidP="00FA61C5">
      <w:pPr>
        <w:widowControl/>
        <w:numPr>
          <w:ilvl w:val="1"/>
          <w:numId w:val="372"/>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cp</w:t>
      </w:r>
    </w:p>
    <w:p w:rsidR="00FD39AF" w:rsidRDefault="00FD39AF" w:rsidP="00FA61C5">
      <w:pPr>
        <w:widowControl/>
        <w:numPr>
          <w:ilvl w:val="1"/>
          <w:numId w:val="372"/>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mysqldump</w:t>
      </w:r>
    </w:p>
    <w:p w:rsidR="00FD39AF" w:rsidRDefault="00FD39AF" w:rsidP="00FA61C5">
      <w:pPr>
        <w:widowControl/>
        <w:numPr>
          <w:ilvl w:val="1"/>
          <w:numId w:val="372"/>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xtrabackup</w:t>
      </w:r>
    </w:p>
    <w:p w:rsidR="008623AA" w:rsidRPr="00BF75C8" w:rsidRDefault="00FD39AF" w:rsidP="00FA61C5">
      <w:pPr>
        <w:widowControl/>
        <w:numPr>
          <w:ilvl w:val="1"/>
          <w:numId w:val="372"/>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lvm2 </w:t>
      </w:r>
      <w:r>
        <w:rPr>
          <w:rFonts w:ascii="Lucida Sans Unicode" w:hAnsi="Lucida Sans Unicode" w:cs="Lucida Sans Unicode"/>
          <w:color w:val="1A1A1A"/>
          <w:szCs w:val="21"/>
        </w:rPr>
        <w:t>快照</w:t>
      </w:r>
    </w:p>
    <w:p w:rsidR="00BF75C8" w:rsidRPr="00BF75C8" w:rsidRDefault="00BF75C8" w:rsidP="00BF75C8">
      <w:pPr>
        <w:pStyle w:val="3"/>
      </w:pPr>
      <w:r w:rsidRPr="00BF75C8">
        <w:t>MySQL 几种备份方式？</w:t>
      </w:r>
    </w:p>
    <w:p w:rsidR="00BF75C8" w:rsidRPr="00BF75C8" w:rsidRDefault="00BF75C8" w:rsidP="00BF75C8">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BF75C8">
        <w:rPr>
          <w:rFonts w:ascii="Lucida Sans Unicode" w:eastAsia="宋体" w:hAnsi="Lucida Sans Unicode" w:cs="Lucida Sans Unicode"/>
          <w:color w:val="1A1A1A"/>
          <w:kern w:val="0"/>
          <w:sz w:val="24"/>
          <w:szCs w:val="24"/>
        </w:rPr>
        <w:t xml:space="preserve">MySQL </w:t>
      </w:r>
      <w:r w:rsidRPr="00BF75C8">
        <w:rPr>
          <w:rFonts w:ascii="Lucida Sans Unicode" w:eastAsia="宋体" w:hAnsi="Lucida Sans Unicode" w:cs="Lucida Sans Unicode"/>
          <w:color w:val="1A1A1A"/>
          <w:kern w:val="0"/>
          <w:sz w:val="24"/>
          <w:szCs w:val="24"/>
        </w:rPr>
        <w:t>一般有</w:t>
      </w:r>
      <w:r w:rsidRPr="00BF75C8">
        <w:rPr>
          <w:rFonts w:ascii="Lucida Sans Unicode" w:eastAsia="宋体" w:hAnsi="Lucida Sans Unicode" w:cs="Lucida Sans Unicode"/>
          <w:color w:val="1A1A1A"/>
          <w:kern w:val="0"/>
          <w:sz w:val="24"/>
          <w:szCs w:val="24"/>
        </w:rPr>
        <w:t xml:space="preserve"> 3 </w:t>
      </w:r>
      <w:r w:rsidRPr="00BF75C8">
        <w:rPr>
          <w:rFonts w:ascii="Lucida Sans Unicode" w:eastAsia="宋体" w:hAnsi="Lucida Sans Unicode" w:cs="Lucida Sans Unicode"/>
          <w:color w:val="1A1A1A"/>
          <w:kern w:val="0"/>
          <w:sz w:val="24"/>
          <w:szCs w:val="24"/>
        </w:rPr>
        <w:t>种备份方式。</w:t>
      </w:r>
    </w:p>
    <w:p w:rsidR="00BF75C8" w:rsidRPr="00BF75C8" w:rsidRDefault="00BF75C8" w:rsidP="00BF75C8">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BF75C8">
        <w:rPr>
          <w:rFonts w:ascii="Lucida Sans Unicode" w:eastAsia="宋体" w:hAnsi="Lucida Sans Unicode" w:cs="Lucida Sans Unicode"/>
          <w:color w:val="1A1A1A"/>
          <w:kern w:val="0"/>
          <w:sz w:val="24"/>
          <w:szCs w:val="24"/>
        </w:rPr>
        <w:t>1</w:t>
      </w:r>
      <w:r w:rsidRPr="00BF75C8">
        <w:rPr>
          <w:rFonts w:ascii="Lucida Sans Unicode" w:eastAsia="宋体" w:hAnsi="Lucida Sans Unicode" w:cs="Lucida Sans Unicode"/>
          <w:color w:val="1A1A1A"/>
          <w:kern w:val="0"/>
          <w:sz w:val="24"/>
          <w:szCs w:val="24"/>
        </w:rPr>
        <w:t>）逻辑备份</w:t>
      </w:r>
    </w:p>
    <w:p w:rsidR="00BF75C8" w:rsidRPr="00BF75C8" w:rsidRDefault="00BF75C8" w:rsidP="00BF75C8">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BF75C8">
        <w:rPr>
          <w:rFonts w:ascii="Lucida Sans Unicode" w:eastAsia="宋体" w:hAnsi="Lucida Sans Unicode" w:cs="Lucida Sans Unicode"/>
          <w:color w:val="1A1A1A"/>
          <w:kern w:val="0"/>
          <w:sz w:val="24"/>
          <w:szCs w:val="24"/>
        </w:rPr>
        <w:t>使用</w:t>
      </w:r>
      <w:r w:rsidRPr="00BF75C8">
        <w:rPr>
          <w:rFonts w:ascii="Lucida Sans Unicode" w:eastAsia="宋体" w:hAnsi="Lucida Sans Unicode" w:cs="Lucida Sans Unicode"/>
          <w:color w:val="1A1A1A"/>
          <w:kern w:val="0"/>
          <w:sz w:val="24"/>
          <w:szCs w:val="24"/>
        </w:rPr>
        <w:t xml:space="preserve"> MySQL </w:t>
      </w:r>
      <w:r w:rsidRPr="00BF75C8">
        <w:rPr>
          <w:rFonts w:ascii="Lucida Sans Unicode" w:eastAsia="宋体" w:hAnsi="Lucida Sans Unicode" w:cs="Lucida Sans Unicode"/>
          <w:color w:val="1A1A1A"/>
          <w:kern w:val="0"/>
          <w:sz w:val="24"/>
          <w:szCs w:val="24"/>
        </w:rPr>
        <w:t>自带的</w:t>
      </w:r>
      <w:r w:rsidRPr="00BF75C8">
        <w:rPr>
          <w:rFonts w:ascii="Lucida Sans Unicode" w:eastAsia="宋体" w:hAnsi="Lucida Sans Unicode" w:cs="Lucida Sans Unicode"/>
          <w:color w:val="1A1A1A"/>
          <w:kern w:val="0"/>
          <w:sz w:val="24"/>
          <w:szCs w:val="24"/>
        </w:rPr>
        <w:t xml:space="preserve"> mysqldump </w:t>
      </w:r>
      <w:r w:rsidRPr="00BF75C8">
        <w:rPr>
          <w:rFonts w:ascii="Lucida Sans Unicode" w:eastAsia="宋体" w:hAnsi="Lucida Sans Unicode" w:cs="Lucida Sans Unicode"/>
          <w:color w:val="1A1A1A"/>
          <w:kern w:val="0"/>
          <w:sz w:val="24"/>
          <w:szCs w:val="24"/>
        </w:rPr>
        <w:t>工具进行备份。备份成</w:t>
      </w:r>
      <w:r w:rsidRPr="00BF75C8">
        <w:rPr>
          <w:rFonts w:ascii="Lucida Sans Unicode" w:eastAsia="宋体" w:hAnsi="Lucida Sans Unicode" w:cs="Lucida Sans Unicode"/>
          <w:color w:val="1A1A1A"/>
          <w:kern w:val="0"/>
          <w:sz w:val="24"/>
          <w:szCs w:val="24"/>
        </w:rPr>
        <w:t>sql</w:t>
      </w:r>
      <w:r w:rsidRPr="00BF75C8">
        <w:rPr>
          <w:rFonts w:ascii="Lucida Sans Unicode" w:eastAsia="宋体" w:hAnsi="Lucida Sans Unicode" w:cs="Lucida Sans Unicode"/>
          <w:color w:val="1A1A1A"/>
          <w:kern w:val="0"/>
          <w:sz w:val="24"/>
          <w:szCs w:val="24"/>
        </w:rPr>
        <w:t>文件形式。</w:t>
      </w:r>
    </w:p>
    <w:p w:rsidR="00BF75C8" w:rsidRPr="00BF75C8" w:rsidRDefault="00BF75C8" w:rsidP="00FA61C5">
      <w:pPr>
        <w:widowControl/>
        <w:numPr>
          <w:ilvl w:val="0"/>
          <w:numId w:val="373"/>
        </w:numPr>
        <w:shd w:val="clear" w:color="auto" w:fill="FFFFFF"/>
        <w:ind w:left="0"/>
        <w:jc w:val="left"/>
        <w:rPr>
          <w:rFonts w:ascii="Lucida Sans Unicode" w:eastAsia="宋体" w:hAnsi="Lucida Sans Unicode" w:cs="Lucida Sans Unicode"/>
          <w:color w:val="1A1A1A"/>
          <w:kern w:val="0"/>
          <w:szCs w:val="21"/>
        </w:rPr>
      </w:pPr>
      <w:r w:rsidRPr="00BF75C8">
        <w:rPr>
          <w:rFonts w:ascii="Lucida Sans Unicode" w:eastAsia="宋体" w:hAnsi="Lucida Sans Unicode" w:cs="Lucida Sans Unicode"/>
          <w:color w:val="1A1A1A"/>
          <w:kern w:val="0"/>
          <w:szCs w:val="21"/>
        </w:rPr>
        <w:t>优点：最大好处是能够与正在运行的</w:t>
      </w:r>
      <w:r w:rsidRPr="00BF75C8">
        <w:rPr>
          <w:rFonts w:ascii="Lucida Sans Unicode" w:eastAsia="宋体" w:hAnsi="Lucida Sans Unicode" w:cs="Lucida Sans Unicode"/>
          <w:color w:val="1A1A1A"/>
          <w:kern w:val="0"/>
          <w:szCs w:val="21"/>
        </w:rPr>
        <w:t xml:space="preserve"> MySQL </w:t>
      </w:r>
      <w:r w:rsidRPr="00BF75C8">
        <w:rPr>
          <w:rFonts w:ascii="Lucida Sans Unicode" w:eastAsia="宋体" w:hAnsi="Lucida Sans Unicode" w:cs="Lucida Sans Unicode"/>
          <w:color w:val="1A1A1A"/>
          <w:kern w:val="0"/>
          <w:szCs w:val="21"/>
        </w:rPr>
        <w:t>自动协同工作，在运行期间可以确保备份是当时的点，它会自动将对应操作的表锁定，不允许其他用户修改</w:t>
      </w:r>
      <w:r w:rsidRPr="00BF75C8">
        <w:rPr>
          <w:rFonts w:ascii="Lucida Sans Unicode" w:eastAsia="宋体" w:hAnsi="Lucida Sans Unicode" w:cs="Lucida Sans Unicode"/>
          <w:color w:val="1A1A1A"/>
          <w:kern w:val="0"/>
          <w:szCs w:val="21"/>
        </w:rPr>
        <w:t>(</w:t>
      </w:r>
      <w:r w:rsidRPr="00BF75C8">
        <w:rPr>
          <w:rFonts w:ascii="Lucida Sans Unicode" w:eastAsia="宋体" w:hAnsi="Lucida Sans Unicode" w:cs="Lucida Sans Unicode"/>
          <w:color w:val="1A1A1A"/>
          <w:kern w:val="0"/>
          <w:szCs w:val="21"/>
        </w:rPr>
        <w:t>只能访问</w:t>
      </w:r>
      <w:r w:rsidRPr="00BF75C8">
        <w:rPr>
          <w:rFonts w:ascii="Lucida Sans Unicode" w:eastAsia="宋体" w:hAnsi="Lucida Sans Unicode" w:cs="Lucida Sans Unicode"/>
          <w:color w:val="1A1A1A"/>
          <w:kern w:val="0"/>
          <w:szCs w:val="21"/>
        </w:rPr>
        <w:t>)</w:t>
      </w:r>
      <w:r w:rsidRPr="00BF75C8">
        <w:rPr>
          <w:rFonts w:ascii="Lucida Sans Unicode" w:eastAsia="宋体" w:hAnsi="Lucida Sans Unicode" w:cs="Lucida Sans Unicode"/>
          <w:color w:val="1A1A1A"/>
          <w:kern w:val="0"/>
          <w:szCs w:val="21"/>
        </w:rPr>
        <w:t>。可能会阻止修改操作。</w:t>
      </w:r>
      <w:r w:rsidRPr="00BF75C8">
        <w:rPr>
          <w:rFonts w:ascii="Lucida Sans Unicode" w:eastAsia="宋体" w:hAnsi="Lucida Sans Unicode" w:cs="Lucida Sans Unicode"/>
          <w:color w:val="1A1A1A"/>
          <w:kern w:val="0"/>
          <w:szCs w:val="21"/>
        </w:rPr>
        <w:t xml:space="preserve">SQL </w:t>
      </w:r>
      <w:r w:rsidRPr="00BF75C8">
        <w:rPr>
          <w:rFonts w:ascii="Lucida Sans Unicode" w:eastAsia="宋体" w:hAnsi="Lucida Sans Unicode" w:cs="Lucida Sans Unicode"/>
          <w:color w:val="1A1A1A"/>
          <w:kern w:val="0"/>
          <w:szCs w:val="21"/>
        </w:rPr>
        <w:t>文件通用方便移植。</w:t>
      </w:r>
    </w:p>
    <w:p w:rsidR="00BF75C8" w:rsidRPr="00BF75C8" w:rsidRDefault="00BF75C8" w:rsidP="00FA61C5">
      <w:pPr>
        <w:widowControl/>
        <w:numPr>
          <w:ilvl w:val="0"/>
          <w:numId w:val="373"/>
        </w:numPr>
        <w:shd w:val="clear" w:color="auto" w:fill="FFFFFF"/>
        <w:ind w:left="0"/>
        <w:jc w:val="left"/>
        <w:rPr>
          <w:rFonts w:ascii="Lucida Sans Unicode" w:eastAsia="宋体" w:hAnsi="Lucida Sans Unicode" w:cs="Lucida Sans Unicode"/>
          <w:color w:val="1A1A1A"/>
          <w:kern w:val="0"/>
          <w:szCs w:val="21"/>
        </w:rPr>
      </w:pPr>
      <w:r w:rsidRPr="00BF75C8">
        <w:rPr>
          <w:rFonts w:ascii="Lucida Sans Unicode" w:eastAsia="宋体" w:hAnsi="Lucida Sans Unicode" w:cs="Lucida Sans Unicode"/>
          <w:color w:val="1A1A1A"/>
          <w:kern w:val="0"/>
          <w:szCs w:val="21"/>
        </w:rPr>
        <w:t>缺点：备份的速度比较慢。如果是数据量很多的时候，就很耗时间。如果数据库服务器处在提供给用户服务状态，在这段长时间操作过程中，意味着要锁定表</w:t>
      </w:r>
      <w:r w:rsidRPr="00BF75C8">
        <w:rPr>
          <w:rFonts w:ascii="Lucida Sans Unicode" w:eastAsia="宋体" w:hAnsi="Lucida Sans Unicode" w:cs="Lucida Sans Unicode"/>
          <w:color w:val="1A1A1A"/>
          <w:kern w:val="0"/>
          <w:szCs w:val="21"/>
        </w:rPr>
        <w:t>(</w:t>
      </w:r>
      <w:r w:rsidRPr="00BF75C8">
        <w:rPr>
          <w:rFonts w:ascii="Lucida Sans Unicode" w:eastAsia="宋体" w:hAnsi="Lucida Sans Unicode" w:cs="Lucida Sans Unicode"/>
          <w:color w:val="1A1A1A"/>
          <w:kern w:val="0"/>
          <w:szCs w:val="21"/>
        </w:rPr>
        <w:t>一般是读锁定，只能读不能写入数据</w:t>
      </w:r>
      <w:r w:rsidRPr="00BF75C8">
        <w:rPr>
          <w:rFonts w:ascii="Lucida Sans Unicode" w:eastAsia="宋体" w:hAnsi="Lucida Sans Unicode" w:cs="Lucida Sans Unicode"/>
          <w:color w:val="1A1A1A"/>
          <w:kern w:val="0"/>
          <w:szCs w:val="21"/>
        </w:rPr>
        <w:t>)</w:t>
      </w:r>
      <w:r w:rsidRPr="00BF75C8">
        <w:rPr>
          <w:rFonts w:ascii="Lucida Sans Unicode" w:eastAsia="宋体" w:hAnsi="Lucida Sans Unicode" w:cs="Lucida Sans Unicode"/>
          <w:color w:val="1A1A1A"/>
          <w:kern w:val="0"/>
          <w:szCs w:val="21"/>
        </w:rPr>
        <w:t>，那么服务就会影响的。</w:t>
      </w:r>
    </w:p>
    <w:p w:rsidR="00BF75C8" w:rsidRPr="00BF75C8" w:rsidRDefault="00BF75C8" w:rsidP="00BF75C8">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BF75C8">
        <w:rPr>
          <w:rFonts w:ascii="Lucida Sans Unicode" w:eastAsia="宋体" w:hAnsi="Lucida Sans Unicode" w:cs="Lucida Sans Unicode"/>
          <w:color w:val="1A1A1A"/>
          <w:kern w:val="0"/>
          <w:sz w:val="24"/>
          <w:szCs w:val="24"/>
        </w:rPr>
        <w:t>2</w:t>
      </w:r>
      <w:r w:rsidRPr="00BF75C8">
        <w:rPr>
          <w:rFonts w:ascii="Lucida Sans Unicode" w:eastAsia="宋体" w:hAnsi="Lucida Sans Unicode" w:cs="Lucida Sans Unicode"/>
          <w:color w:val="1A1A1A"/>
          <w:kern w:val="0"/>
          <w:sz w:val="24"/>
          <w:szCs w:val="24"/>
        </w:rPr>
        <w:t>）物理备份</w:t>
      </w:r>
    </w:p>
    <w:p w:rsidR="00BF75C8" w:rsidRPr="00BF75C8" w:rsidRDefault="00BF75C8" w:rsidP="00BF75C8">
      <w:pPr>
        <w:widowControl/>
        <w:shd w:val="clear" w:color="auto" w:fill="F6F6F6"/>
        <w:jc w:val="left"/>
        <w:rPr>
          <w:rFonts w:ascii="Lucida Sans Unicode" w:eastAsia="宋体" w:hAnsi="Lucida Sans Unicode" w:cs="Lucida Sans Unicode"/>
          <w:color w:val="1A1A1A"/>
          <w:kern w:val="0"/>
          <w:sz w:val="24"/>
          <w:szCs w:val="24"/>
        </w:rPr>
      </w:pPr>
      <w:r w:rsidRPr="00BF75C8">
        <w:rPr>
          <w:rFonts w:ascii="Lucida Sans Unicode" w:eastAsia="宋体" w:hAnsi="Lucida Sans Unicode" w:cs="Lucida Sans Unicode"/>
          <w:color w:val="1A1A1A"/>
          <w:kern w:val="0"/>
          <w:sz w:val="24"/>
          <w:szCs w:val="24"/>
        </w:rPr>
        <w:t>因为现在主流是</w:t>
      </w:r>
      <w:r w:rsidRPr="00BF75C8">
        <w:rPr>
          <w:rFonts w:ascii="Lucida Sans Unicode" w:eastAsia="宋体" w:hAnsi="Lucida Sans Unicode" w:cs="Lucida Sans Unicode"/>
          <w:color w:val="1A1A1A"/>
          <w:kern w:val="0"/>
          <w:sz w:val="24"/>
          <w:szCs w:val="24"/>
        </w:rPr>
        <w:t xml:space="preserve"> InnoDB </w:t>
      </w:r>
      <w:r w:rsidRPr="00BF75C8">
        <w:rPr>
          <w:rFonts w:ascii="Lucida Sans Unicode" w:eastAsia="宋体" w:hAnsi="Lucida Sans Unicode" w:cs="Lucida Sans Unicode"/>
          <w:color w:val="1A1A1A"/>
          <w:kern w:val="0"/>
          <w:sz w:val="24"/>
          <w:szCs w:val="24"/>
        </w:rPr>
        <w:t>，所以基本不再考虑这种方式。</w:t>
      </w:r>
    </w:p>
    <w:p w:rsidR="00BF75C8" w:rsidRPr="00BF75C8" w:rsidRDefault="00BF75C8" w:rsidP="00BF75C8">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BF75C8">
        <w:rPr>
          <w:rFonts w:ascii="Lucida Sans Unicode" w:eastAsia="宋体" w:hAnsi="Lucida Sans Unicode" w:cs="Lucida Sans Unicode"/>
          <w:color w:val="1A1A1A"/>
          <w:kern w:val="0"/>
          <w:sz w:val="24"/>
          <w:szCs w:val="24"/>
        </w:rPr>
        <w:t>直接拷贝只适用于</w:t>
      </w:r>
      <w:r w:rsidRPr="00BF75C8">
        <w:rPr>
          <w:rFonts w:ascii="Lucida Sans Unicode" w:eastAsia="宋体" w:hAnsi="Lucida Sans Unicode" w:cs="Lucida Sans Unicode"/>
          <w:color w:val="1A1A1A"/>
          <w:kern w:val="0"/>
          <w:sz w:val="24"/>
          <w:szCs w:val="24"/>
        </w:rPr>
        <w:t xml:space="preserve"> MyISAM </w:t>
      </w:r>
      <w:r w:rsidRPr="00BF75C8">
        <w:rPr>
          <w:rFonts w:ascii="Lucida Sans Unicode" w:eastAsia="宋体" w:hAnsi="Lucida Sans Unicode" w:cs="Lucida Sans Unicode"/>
          <w:color w:val="1A1A1A"/>
          <w:kern w:val="0"/>
          <w:sz w:val="24"/>
          <w:szCs w:val="24"/>
        </w:rPr>
        <w:t>类型的表。这种类型的表是与机器独立的。但实际情况是，你设计数据库的时候不可能全部使用</w:t>
      </w:r>
      <w:r w:rsidRPr="00BF75C8">
        <w:rPr>
          <w:rFonts w:ascii="Lucida Sans Unicode" w:eastAsia="宋体" w:hAnsi="Lucida Sans Unicode" w:cs="Lucida Sans Unicode"/>
          <w:color w:val="1A1A1A"/>
          <w:kern w:val="0"/>
          <w:sz w:val="24"/>
          <w:szCs w:val="24"/>
        </w:rPr>
        <w:t xml:space="preserve"> MyISAM </w:t>
      </w:r>
      <w:r w:rsidRPr="00BF75C8">
        <w:rPr>
          <w:rFonts w:ascii="Lucida Sans Unicode" w:eastAsia="宋体" w:hAnsi="Lucida Sans Unicode" w:cs="Lucida Sans Unicode"/>
          <w:color w:val="1A1A1A"/>
          <w:kern w:val="0"/>
          <w:sz w:val="24"/>
          <w:szCs w:val="24"/>
        </w:rPr>
        <w:t>类型表。你也不可能因为</w:t>
      </w:r>
      <w:r w:rsidRPr="00BF75C8">
        <w:rPr>
          <w:rFonts w:ascii="Lucida Sans Unicode" w:eastAsia="宋体" w:hAnsi="Lucida Sans Unicode" w:cs="Lucida Sans Unicode"/>
          <w:color w:val="1A1A1A"/>
          <w:kern w:val="0"/>
          <w:sz w:val="24"/>
          <w:szCs w:val="24"/>
        </w:rPr>
        <w:t xml:space="preserve"> MyISAM </w:t>
      </w:r>
      <w:r w:rsidRPr="00BF75C8">
        <w:rPr>
          <w:rFonts w:ascii="Lucida Sans Unicode" w:eastAsia="宋体" w:hAnsi="Lucida Sans Unicode" w:cs="Lucida Sans Unicode"/>
          <w:color w:val="1A1A1A"/>
          <w:kern w:val="0"/>
          <w:sz w:val="24"/>
          <w:szCs w:val="24"/>
        </w:rPr>
        <w:t>类型表与机器独立，方便移植，于是就选择这种表，这并不是选择它的理由。</w:t>
      </w:r>
    </w:p>
    <w:p w:rsidR="00BF75C8" w:rsidRPr="00BF75C8" w:rsidRDefault="00BF75C8" w:rsidP="00FA61C5">
      <w:pPr>
        <w:widowControl/>
        <w:numPr>
          <w:ilvl w:val="0"/>
          <w:numId w:val="374"/>
        </w:numPr>
        <w:shd w:val="clear" w:color="auto" w:fill="FFFFFF"/>
        <w:ind w:left="0"/>
        <w:jc w:val="left"/>
        <w:rPr>
          <w:rFonts w:ascii="Lucida Sans Unicode" w:eastAsia="宋体" w:hAnsi="Lucida Sans Unicode" w:cs="Lucida Sans Unicode"/>
          <w:color w:val="1A1A1A"/>
          <w:kern w:val="0"/>
          <w:szCs w:val="21"/>
        </w:rPr>
      </w:pPr>
      <w:r w:rsidRPr="00BF75C8">
        <w:rPr>
          <w:rFonts w:ascii="Lucida Sans Unicode" w:eastAsia="宋体" w:hAnsi="Lucida Sans Unicode" w:cs="Lucida Sans Unicode"/>
          <w:color w:val="1A1A1A"/>
          <w:kern w:val="0"/>
          <w:szCs w:val="21"/>
        </w:rPr>
        <w:t>缺点：你不能去操作正在运行的</w:t>
      </w:r>
      <w:r w:rsidRPr="00BF75C8">
        <w:rPr>
          <w:rFonts w:ascii="Lucida Sans Unicode" w:eastAsia="宋体" w:hAnsi="Lucida Sans Unicode" w:cs="Lucida Sans Unicode"/>
          <w:color w:val="1A1A1A"/>
          <w:kern w:val="0"/>
          <w:szCs w:val="21"/>
        </w:rPr>
        <w:t xml:space="preserve"> MySQL </w:t>
      </w:r>
      <w:r w:rsidRPr="00BF75C8">
        <w:rPr>
          <w:rFonts w:ascii="Lucida Sans Unicode" w:eastAsia="宋体" w:hAnsi="Lucida Sans Unicode" w:cs="Lucida Sans Unicode"/>
          <w:color w:val="1A1A1A"/>
          <w:kern w:val="0"/>
          <w:szCs w:val="21"/>
        </w:rPr>
        <w:t>服务器</w:t>
      </w:r>
      <w:r w:rsidRPr="00BF75C8">
        <w:rPr>
          <w:rFonts w:ascii="Lucida Sans Unicode" w:eastAsia="宋体" w:hAnsi="Lucida Sans Unicode" w:cs="Lucida Sans Unicode"/>
          <w:color w:val="1A1A1A"/>
          <w:kern w:val="0"/>
          <w:szCs w:val="21"/>
        </w:rPr>
        <w:t>(</w:t>
      </w:r>
      <w:r w:rsidRPr="00BF75C8">
        <w:rPr>
          <w:rFonts w:ascii="Lucida Sans Unicode" w:eastAsia="宋体" w:hAnsi="Lucida Sans Unicode" w:cs="Lucida Sans Unicode"/>
          <w:color w:val="1A1A1A"/>
          <w:kern w:val="0"/>
          <w:szCs w:val="21"/>
        </w:rPr>
        <w:t>在拷贝的过程中有用户通过应用程序访问更新数据，这样就无法备份当时的数据</w:t>
      </w:r>
      <w:r w:rsidRPr="00BF75C8">
        <w:rPr>
          <w:rFonts w:ascii="Lucida Sans Unicode" w:eastAsia="宋体" w:hAnsi="Lucida Sans Unicode" w:cs="Lucida Sans Unicode"/>
          <w:color w:val="1A1A1A"/>
          <w:kern w:val="0"/>
          <w:szCs w:val="21"/>
        </w:rPr>
        <w:t>)</w:t>
      </w:r>
      <w:r w:rsidRPr="00BF75C8">
        <w:rPr>
          <w:rFonts w:ascii="Lucida Sans Unicode" w:eastAsia="宋体" w:hAnsi="Lucida Sans Unicode" w:cs="Lucida Sans Unicode"/>
          <w:color w:val="1A1A1A"/>
          <w:kern w:val="0"/>
          <w:szCs w:val="21"/>
        </w:rPr>
        <w:t>，可能无法移植到其他机器上去。</w:t>
      </w:r>
    </w:p>
    <w:p w:rsidR="00BF75C8" w:rsidRPr="00BF75C8" w:rsidRDefault="00BF75C8" w:rsidP="00BF75C8">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BF75C8">
        <w:rPr>
          <w:rFonts w:ascii="Lucida Sans Unicode" w:eastAsia="宋体" w:hAnsi="Lucida Sans Unicode" w:cs="Lucida Sans Unicode"/>
          <w:color w:val="1A1A1A"/>
          <w:kern w:val="0"/>
          <w:sz w:val="24"/>
          <w:szCs w:val="24"/>
        </w:rPr>
        <w:t>3</w:t>
      </w:r>
      <w:r w:rsidRPr="00BF75C8">
        <w:rPr>
          <w:rFonts w:ascii="Lucida Sans Unicode" w:eastAsia="宋体" w:hAnsi="Lucida Sans Unicode" w:cs="Lucida Sans Unicode"/>
          <w:color w:val="1A1A1A"/>
          <w:kern w:val="0"/>
          <w:sz w:val="24"/>
          <w:szCs w:val="24"/>
        </w:rPr>
        <w:t>）双机热备份。</w:t>
      </w:r>
    </w:p>
    <w:p w:rsidR="00BF75C8" w:rsidRPr="00BF75C8" w:rsidRDefault="00BF75C8" w:rsidP="00BF75C8">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BF75C8">
        <w:rPr>
          <w:rFonts w:ascii="Lucida Sans Unicode" w:eastAsia="宋体" w:hAnsi="Lucida Sans Unicode" w:cs="Lucida Sans Unicode"/>
          <w:color w:val="1A1A1A"/>
          <w:kern w:val="0"/>
          <w:sz w:val="24"/>
          <w:szCs w:val="24"/>
        </w:rPr>
        <w:t>当数据量太大的时候备份是一个很大的问题，</w:t>
      </w:r>
      <w:r w:rsidRPr="00BF75C8">
        <w:rPr>
          <w:rFonts w:ascii="Lucida Sans Unicode" w:eastAsia="宋体" w:hAnsi="Lucida Sans Unicode" w:cs="Lucida Sans Unicode"/>
          <w:color w:val="1A1A1A"/>
          <w:kern w:val="0"/>
          <w:sz w:val="24"/>
          <w:szCs w:val="24"/>
        </w:rPr>
        <w:t xml:space="preserve">MySQL </w:t>
      </w:r>
      <w:r w:rsidRPr="00BF75C8">
        <w:rPr>
          <w:rFonts w:ascii="Lucida Sans Unicode" w:eastAsia="宋体" w:hAnsi="Lucida Sans Unicode" w:cs="Lucida Sans Unicode"/>
          <w:color w:val="1A1A1A"/>
          <w:kern w:val="0"/>
          <w:sz w:val="24"/>
          <w:szCs w:val="24"/>
        </w:rPr>
        <w:t>数据库提供了一种主从备份的机制，也就是双机热备。</w:t>
      </w:r>
    </w:p>
    <w:p w:rsidR="00BF75C8" w:rsidRPr="00BF75C8" w:rsidRDefault="00BF75C8" w:rsidP="00FA61C5">
      <w:pPr>
        <w:widowControl/>
        <w:numPr>
          <w:ilvl w:val="0"/>
          <w:numId w:val="375"/>
        </w:numPr>
        <w:shd w:val="clear" w:color="auto" w:fill="FFFFFF"/>
        <w:ind w:left="0"/>
        <w:jc w:val="left"/>
        <w:rPr>
          <w:rFonts w:ascii="Lucida Sans Unicode" w:eastAsia="宋体" w:hAnsi="Lucida Sans Unicode" w:cs="Lucida Sans Unicode"/>
          <w:color w:val="1A1A1A"/>
          <w:kern w:val="0"/>
          <w:szCs w:val="21"/>
        </w:rPr>
      </w:pPr>
      <w:r w:rsidRPr="00BF75C8">
        <w:rPr>
          <w:rFonts w:ascii="Lucida Sans Unicode" w:eastAsia="宋体" w:hAnsi="Lucida Sans Unicode" w:cs="Lucida Sans Unicode"/>
          <w:color w:val="1A1A1A"/>
          <w:kern w:val="0"/>
          <w:szCs w:val="21"/>
        </w:rPr>
        <w:t>优点：适合数据量大的时候。现在明白了，大的互联网公司对于</w:t>
      </w:r>
      <w:r w:rsidRPr="00BF75C8">
        <w:rPr>
          <w:rFonts w:ascii="Lucida Sans Unicode" w:eastAsia="宋体" w:hAnsi="Lucida Sans Unicode" w:cs="Lucida Sans Unicode"/>
          <w:color w:val="1A1A1A"/>
          <w:kern w:val="0"/>
          <w:szCs w:val="21"/>
        </w:rPr>
        <w:t xml:space="preserve"> MySQL </w:t>
      </w:r>
      <w:r w:rsidRPr="00BF75C8">
        <w:rPr>
          <w:rFonts w:ascii="Lucida Sans Unicode" w:eastAsia="宋体" w:hAnsi="Lucida Sans Unicode" w:cs="Lucida Sans Unicode"/>
          <w:color w:val="1A1A1A"/>
          <w:kern w:val="0"/>
          <w:szCs w:val="21"/>
        </w:rPr>
        <w:t>数据备份，都是采用热机备份。搭建多台数据库服务器，进行主从复制。</w:t>
      </w:r>
    </w:p>
    <w:p w:rsidR="00BF75C8" w:rsidRPr="00BF75C8" w:rsidRDefault="00BF75C8" w:rsidP="00BF75C8">
      <w:pPr>
        <w:pStyle w:val="3"/>
      </w:pPr>
      <w:r w:rsidRPr="00BF75C8">
        <w:t>数据库不能停机，请问如何备份? 如何进行全备份和增量备份?</w:t>
      </w:r>
    </w:p>
    <w:p w:rsidR="00BF75C8" w:rsidRPr="00BF75C8" w:rsidRDefault="00BF75C8" w:rsidP="00BF75C8">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BF75C8">
        <w:rPr>
          <w:rFonts w:ascii="Lucida Sans Unicode" w:eastAsia="宋体" w:hAnsi="Lucida Sans Unicode" w:cs="Lucida Sans Unicode"/>
          <w:color w:val="1A1A1A"/>
          <w:kern w:val="0"/>
          <w:sz w:val="24"/>
          <w:szCs w:val="24"/>
        </w:rPr>
        <w:t>可以使用逻辑备份和双机热备份。</w:t>
      </w:r>
    </w:p>
    <w:p w:rsidR="00BF75C8" w:rsidRPr="00BF75C8" w:rsidRDefault="00BF75C8" w:rsidP="00FA61C5">
      <w:pPr>
        <w:widowControl/>
        <w:numPr>
          <w:ilvl w:val="0"/>
          <w:numId w:val="376"/>
        </w:numPr>
        <w:shd w:val="clear" w:color="auto" w:fill="FFFFFF"/>
        <w:ind w:left="0"/>
        <w:jc w:val="left"/>
        <w:rPr>
          <w:rFonts w:ascii="Lucida Sans Unicode" w:eastAsia="宋体" w:hAnsi="Lucida Sans Unicode" w:cs="Lucida Sans Unicode"/>
          <w:color w:val="1A1A1A"/>
          <w:kern w:val="0"/>
          <w:szCs w:val="21"/>
        </w:rPr>
      </w:pPr>
      <w:r w:rsidRPr="00BF75C8">
        <w:rPr>
          <w:rFonts w:ascii="Lucida Sans Unicode" w:eastAsia="宋体" w:hAnsi="Lucida Sans Unicode" w:cs="Lucida Sans Unicode"/>
          <w:color w:val="1A1A1A"/>
          <w:kern w:val="0"/>
          <w:szCs w:val="21"/>
        </w:rPr>
        <w:t>完全备份：完整备份一般一段时间进行一次，且在网站访问量最小的时候，这样常借助批处理文件定时备份。主要是写一个批处理文件在里面写上处理程序的绝对路径然后把要处理的东西写在后面，即完全备份数据库。</w:t>
      </w:r>
    </w:p>
    <w:p w:rsidR="00BF75C8" w:rsidRPr="00BF75C8" w:rsidRDefault="00BF75C8" w:rsidP="00FA61C5">
      <w:pPr>
        <w:widowControl/>
        <w:numPr>
          <w:ilvl w:val="0"/>
          <w:numId w:val="376"/>
        </w:numPr>
        <w:shd w:val="clear" w:color="auto" w:fill="FFFFFF"/>
        <w:ind w:left="0"/>
        <w:jc w:val="left"/>
        <w:rPr>
          <w:rFonts w:ascii="Lucida Sans Unicode" w:eastAsia="宋体" w:hAnsi="Lucida Sans Unicode" w:cs="Lucida Sans Unicode"/>
          <w:color w:val="1A1A1A"/>
          <w:kern w:val="0"/>
          <w:szCs w:val="21"/>
        </w:rPr>
      </w:pPr>
      <w:r w:rsidRPr="00BF75C8">
        <w:rPr>
          <w:rFonts w:ascii="Lucida Sans Unicode" w:eastAsia="宋体" w:hAnsi="Lucida Sans Unicode" w:cs="Lucida Sans Unicode"/>
          <w:color w:val="1A1A1A"/>
          <w:kern w:val="0"/>
          <w:szCs w:val="21"/>
        </w:rPr>
        <w:t>增量备份：对</w:t>
      </w:r>
      <w:r w:rsidRPr="00BF75C8">
        <w:rPr>
          <w:rFonts w:ascii="Lucida Sans Unicode" w:eastAsia="宋体" w:hAnsi="Lucida Sans Unicode" w:cs="Lucida Sans Unicode"/>
          <w:color w:val="1A1A1A"/>
          <w:kern w:val="0"/>
          <w:szCs w:val="21"/>
        </w:rPr>
        <w:t xml:space="preserve"> ddl </w:t>
      </w:r>
      <w:r w:rsidRPr="00BF75C8">
        <w:rPr>
          <w:rFonts w:ascii="Lucida Sans Unicode" w:eastAsia="宋体" w:hAnsi="Lucida Sans Unicode" w:cs="Lucida Sans Unicode"/>
          <w:color w:val="1A1A1A"/>
          <w:kern w:val="0"/>
          <w:szCs w:val="21"/>
        </w:rPr>
        <w:t>和</w:t>
      </w:r>
      <w:r w:rsidRPr="00BF75C8">
        <w:rPr>
          <w:rFonts w:ascii="Lucida Sans Unicode" w:eastAsia="宋体" w:hAnsi="Lucida Sans Unicode" w:cs="Lucida Sans Unicode"/>
          <w:color w:val="1A1A1A"/>
          <w:kern w:val="0"/>
          <w:szCs w:val="21"/>
        </w:rPr>
        <w:t xml:space="preserve"> dml </w:t>
      </w:r>
      <w:r w:rsidRPr="00BF75C8">
        <w:rPr>
          <w:rFonts w:ascii="Lucida Sans Unicode" w:eastAsia="宋体" w:hAnsi="Lucida Sans Unicode" w:cs="Lucida Sans Unicode"/>
          <w:color w:val="1A1A1A"/>
          <w:kern w:val="0"/>
          <w:szCs w:val="21"/>
        </w:rPr>
        <w:t>语句进行二进制备份。且</w:t>
      </w:r>
      <w:r w:rsidRPr="00BF75C8">
        <w:rPr>
          <w:rFonts w:ascii="Lucida Sans Unicode" w:eastAsia="宋体" w:hAnsi="Lucida Sans Unicode" w:cs="Lucida Sans Unicode"/>
          <w:color w:val="1A1A1A"/>
          <w:kern w:val="0"/>
          <w:szCs w:val="21"/>
        </w:rPr>
        <w:t xml:space="preserve"> 5.0 </w:t>
      </w:r>
      <w:r w:rsidRPr="00BF75C8">
        <w:rPr>
          <w:rFonts w:ascii="Lucida Sans Unicode" w:eastAsia="宋体" w:hAnsi="Lucida Sans Unicode" w:cs="Lucida Sans Unicode"/>
          <w:color w:val="1A1A1A"/>
          <w:kern w:val="0"/>
          <w:szCs w:val="21"/>
        </w:rPr>
        <w:t>无法增量备份，</w:t>
      </w:r>
      <w:r w:rsidRPr="00BF75C8">
        <w:rPr>
          <w:rFonts w:ascii="Lucida Sans Unicode" w:eastAsia="宋体" w:hAnsi="Lucida Sans Unicode" w:cs="Lucida Sans Unicode"/>
          <w:color w:val="1A1A1A"/>
          <w:kern w:val="0"/>
          <w:szCs w:val="21"/>
        </w:rPr>
        <w:t xml:space="preserve">5.1 </w:t>
      </w:r>
      <w:r w:rsidRPr="00BF75C8">
        <w:rPr>
          <w:rFonts w:ascii="Lucida Sans Unicode" w:eastAsia="宋体" w:hAnsi="Lucida Sans Unicode" w:cs="Lucida Sans Unicode"/>
          <w:color w:val="1A1A1A"/>
          <w:kern w:val="0"/>
          <w:szCs w:val="21"/>
        </w:rPr>
        <w:t>后可以。如果要实现增量备份需要在</w:t>
      </w:r>
      <w:r w:rsidRPr="00BF75C8">
        <w:rPr>
          <w:rFonts w:ascii="Lucida Sans Unicode" w:eastAsia="宋体" w:hAnsi="Lucida Sans Unicode" w:cs="Lucida Sans Unicode"/>
          <w:color w:val="1A1A1A"/>
          <w:kern w:val="0"/>
          <w:szCs w:val="21"/>
        </w:rPr>
        <w:t> </w:t>
      </w:r>
      <w:r w:rsidRPr="00BF75C8">
        <w:rPr>
          <w:rFonts w:ascii="Lucida Console" w:eastAsia="宋体" w:hAnsi="Lucida Console" w:cs="宋体"/>
          <w:color w:val="1A1A1A"/>
          <w:kern w:val="0"/>
          <w:szCs w:val="21"/>
          <w:bdr w:val="single" w:sz="6" w:space="1" w:color="CCCCCC" w:frame="1"/>
          <w:shd w:val="clear" w:color="auto" w:fill="DDDDDD"/>
        </w:rPr>
        <w:t>my.ini</w:t>
      </w:r>
      <w:r w:rsidRPr="00BF75C8">
        <w:rPr>
          <w:rFonts w:ascii="Lucida Sans Unicode" w:eastAsia="宋体" w:hAnsi="Lucida Sans Unicode" w:cs="Lucida Sans Unicode"/>
          <w:color w:val="1A1A1A"/>
          <w:kern w:val="0"/>
          <w:szCs w:val="21"/>
        </w:rPr>
        <w:t> </w:t>
      </w:r>
      <w:r w:rsidRPr="00BF75C8">
        <w:rPr>
          <w:rFonts w:ascii="Lucida Sans Unicode" w:eastAsia="宋体" w:hAnsi="Lucida Sans Unicode" w:cs="Lucida Sans Unicode"/>
          <w:color w:val="1A1A1A"/>
          <w:kern w:val="0"/>
          <w:szCs w:val="21"/>
        </w:rPr>
        <w:t>文件中配置备份路径即可，重启</w:t>
      </w:r>
      <w:r w:rsidRPr="00BF75C8">
        <w:rPr>
          <w:rFonts w:ascii="Lucida Sans Unicode" w:eastAsia="宋体" w:hAnsi="Lucida Sans Unicode" w:cs="Lucida Sans Unicode"/>
          <w:color w:val="1A1A1A"/>
          <w:kern w:val="0"/>
          <w:szCs w:val="21"/>
        </w:rPr>
        <w:t xml:space="preserve"> MySQL </w:t>
      </w:r>
      <w:r w:rsidRPr="00BF75C8">
        <w:rPr>
          <w:rFonts w:ascii="Lucida Sans Unicode" w:eastAsia="宋体" w:hAnsi="Lucida Sans Unicode" w:cs="Lucida Sans Unicode"/>
          <w:color w:val="1A1A1A"/>
          <w:kern w:val="0"/>
          <w:szCs w:val="21"/>
        </w:rPr>
        <w:t>服务器，增量备份就启动了。</w:t>
      </w:r>
    </w:p>
    <w:p w:rsidR="00BF75C8" w:rsidRPr="00BF75C8" w:rsidRDefault="00BF75C8" w:rsidP="00BF75C8">
      <w:pPr>
        <w:pStyle w:val="3"/>
      </w:pPr>
      <w:r w:rsidRPr="00BF75C8">
        <w:t>你的备份工具的选择？备份计划是怎么样的？</w:t>
      </w:r>
    </w:p>
    <w:p w:rsidR="00BF75C8" w:rsidRPr="00BF75C8" w:rsidRDefault="00BF75C8" w:rsidP="00BF75C8">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BF75C8">
        <w:rPr>
          <w:rFonts w:ascii="Lucida Sans Unicode" w:eastAsia="宋体" w:hAnsi="Lucida Sans Unicode" w:cs="Lucida Sans Unicode"/>
          <w:color w:val="1A1A1A"/>
          <w:kern w:val="0"/>
          <w:sz w:val="24"/>
          <w:szCs w:val="24"/>
        </w:rPr>
        <w:t>视库的大小来定，一般来说</w:t>
      </w:r>
      <w:r w:rsidRPr="00BF75C8">
        <w:rPr>
          <w:rFonts w:ascii="Lucida Sans Unicode" w:eastAsia="宋体" w:hAnsi="Lucida Sans Unicode" w:cs="Lucida Sans Unicode"/>
          <w:color w:val="1A1A1A"/>
          <w:kern w:val="0"/>
          <w:sz w:val="24"/>
          <w:szCs w:val="24"/>
        </w:rPr>
        <w:t xml:space="preserve"> 100G </w:t>
      </w:r>
      <w:r w:rsidRPr="00BF75C8">
        <w:rPr>
          <w:rFonts w:ascii="Lucida Sans Unicode" w:eastAsia="宋体" w:hAnsi="Lucida Sans Unicode" w:cs="Lucida Sans Unicode"/>
          <w:color w:val="1A1A1A"/>
          <w:kern w:val="0"/>
          <w:sz w:val="24"/>
          <w:szCs w:val="24"/>
        </w:rPr>
        <w:t>内的库，可以考虑使用</w:t>
      </w:r>
      <w:r w:rsidRPr="00BF75C8">
        <w:rPr>
          <w:rFonts w:ascii="Lucida Sans Unicode" w:eastAsia="宋体" w:hAnsi="Lucida Sans Unicode" w:cs="Lucida Sans Unicode"/>
          <w:color w:val="1A1A1A"/>
          <w:kern w:val="0"/>
          <w:sz w:val="24"/>
          <w:szCs w:val="24"/>
        </w:rPr>
        <w:t xml:space="preserve"> mysqldump </w:t>
      </w:r>
      <w:r w:rsidRPr="00BF75C8">
        <w:rPr>
          <w:rFonts w:ascii="Lucida Sans Unicode" w:eastAsia="宋体" w:hAnsi="Lucida Sans Unicode" w:cs="Lucida Sans Unicode"/>
          <w:color w:val="1A1A1A"/>
          <w:kern w:val="0"/>
          <w:sz w:val="24"/>
          <w:szCs w:val="24"/>
        </w:rPr>
        <w:t>来做，因为</w:t>
      </w:r>
      <w:r w:rsidRPr="00BF75C8">
        <w:rPr>
          <w:rFonts w:ascii="Lucida Sans Unicode" w:eastAsia="宋体" w:hAnsi="Lucida Sans Unicode" w:cs="Lucida Sans Unicode"/>
          <w:color w:val="1A1A1A"/>
          <w:kern w:val="0"/>
          <w:sz w:val="24"/>
          <w:szCs w:val="24"/>
        </w:rPr>
        <w:t xml:space="preserve"> mysqldump </w:t>
      </w:r>
      <w:r w:rsidRPr="00BF75C8">
        <w:rPr>
          <w:rFonts w:ascii="Lucida Sans Unicode" w:eastAsia="宋体" w:hAnsi="Lucida Sans Unicode" w:cs="Lucida Sans Unicode"/>
          <w:color w:val="1A1A1A"/>
          <w:kern w:val="0"/>
          <w:sz w:val="24"/>
          <w:szCs w:val="24"/>
        </w:rPr>
        <w:t>更加轻巧灵活，备份时间选在业务低峰期，可以每天进行都进行全量备份</w:t>
      </w:r>
      <w:r w:rsidRPr="00BF75C8">
        <w:rPr>
          <w:rFonts w:ascii="Lucida Sans Unicode" w:eastAsia="宋体" w:hAnsi="Lucida Sans Unicode" w:cs="Lucida Sans Unicode"/>
          <w:color w:val="1A1A1A"/>
          <w:kern w:val="0"/>
          <w:sz w:val="24"/>
          <w:szCs w:val="24"/>
        </w:rPr>
        <w:t xml:space="preserve">(mysqldump </w:t>
      </w:r>
      <w:r w:rsidRPr="00BF75C8">
        <w:rPr>
          <w:rFonts w:ascii="Lucida Sans Unicode" w:eastAsia="宋体" w:hAnsi="Lucida Sans Unicode" w:cs="Lucida Sans Unicode"/>
          <w:color w:val="1A1A1A"/>
          <w:kern w:val="0"/>
          <w:sz w:val="24"/>
          <w:szCs w:val="24"/>
        </w:rPr>
        <w:t>备份出来的文件比较小，压缩之后更小</w:t>
      </w:r>
      <w:r w:rsidRPr="00BF75C8">
        <w:rPr>
          <w:rFonts w:ascii="Lucida Sans Unicode" w:eastAsia="宋体" w:hAnsi="Lucida Sans Unicode" w:cs="Lucida Sans Unicode"/>
          <w:color w:val="1A1A1A"/>
          <w:kern w:val="0"/>
          <w:sz w:val="24"/>
          <w:szCs w:val="24"/>
        </w:rPr>
        <w:t>)</w:t>
      </w:r>
      <w:r w:rsidRPr="00BF75C8">
        <w:rPr>
          <w:rFonts w:ascii="Lucida Sans Unicode" w:eastAsia="宋体" w:hAnsi="Lucida Sans Unicode" w:cs="Lucida Sans Unicode"/>
          <w:color w:val="1A1A1A"/>
          <w:kern w:val="0"/>
          <w:sz w:val="24"/>
          <w:szCs w:val="24"/>
        </w:rPr>
        <w:t>。</w:t>
      </w:r>
    </w:p>
    <w:p w:rsidR="00BF75C8" w:rsidRPr="00BF75C8" w:rsidRDefault="00BF75C8" w:rsidP="00BF75C8">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BF75C8">
        <w:rPr>
          <w:rFonts w:ascii="Lucida Sans Unicode" w:eastAsia="宋体" w:hAnsi="Lucida Sans Unicode" w:cs="Lucida Sans Unicode"/>
          <w:color w:val="1A1A1A"/>
          <w:kern w:val="0"/>
          <w:sz w:val="24"/>
          <w:szCs w:val="24"/>
        </w:rPr>
        <w:t xml:space="preserve">100G </w:t>
      </w:r>
      <w:r w:rsidRPr="00BF75C8">
        <w:rPr>
          <w:rFonts w:ascii="Lucida Sans Unicode" w:eastAsia="宋体" w:hAnsi="Lucida Sans Unicode" w:cs="Lucida Sans Unicode"/>
          <w:color w:val="1A1A1A"/>
          <w:kern w:val="0"/>
          <w:sz w:val="24"/>
          <w:szCs w:val="24"/>
        </w:rPr>
        <w:t>以上的库，可以考虑用</w:t>
      </w:r>
      <w:r w:rsidRPr="00BF75C8">
        <w:rPr>
          <w:rFonts w:ascii="Lucida Sans Unicode" w:eastAsia="宋体" w:hAnsi="Lucida Sans Unicode" w:cs="Lucida Sans Unicode"/>
          <w:color w:val="1A1A1A"/>
          <w:kern w:val="0"/>
          <w:sz w:val="24"/>
          <w:szCs w:val="24"/>
        </w:rPr>
        <w:t xml:space="preserve"> xtrabackup </w:t>
      </w:r>
      <w:r w:rsidRPr="00BF75C8">
        <w:rPr>
          <w:rFonts w:ascii="Lucida Sans Unicode" w:eastAsia="宋体" w:hAnsi="Lucida Sans Unicode" w:cs="Lucida Sans Unicode"/>
          <w:color w:val="1A1A1A"/>
          <w:kern w:val="0"/>
          <w:sz w:val="24"/>
          <w:szCs w:val="24"/>
        </w:rPr>
        <w:t>来做，备份速度明显要比</w:t>
      </w:r>
      <w:r w:rsidRPr="00BF75C8">
        <w:rPr>
          <w:rFonts w:ascii="Lucida Sans Unicode" w:eastAsia="宋体" w:hAnsi="Lucida Sans Unicode" w:cs="Lucida Sans Unicode"/>
          <w:color w:val="1A1A1A"/>
          <w:kern w:val="0"/>
          <w:sz w:val="24"/>
          <w:szCs w:val="24"/>
        </w:rPr>
        <w:t xml:space="preserve"> mysqldump </w:t>
      </w:r>
      <w:r w:rsidRPr="00BF75C8">
        <w:rPr>
          <w:rFonts w:ascii="Lucida Sans Unicode" w:eastAsia="宋体" w:hAnsi="Lucida Sans Unicode" w:cs="Lucida Sans Unicode"/>
          <w:color w:val="1A1A1A"/>
          <w:kern w:val="0"/>
          <w:sz w:val="24"/>
          <w:szCs w:val="24"/>
        </w:rPr>
        <w:t>要快。一般是选择一周一个全备，其余每天进行增量备份，备份时间为业务低峰期。</w:t>
      </w:r>
    </w:p>
    <w:p w:rsidR="00BF75C8" w:rsidRPr="00BF75C8" w:rsidRDefault="00BF75C8" w:rsidP="00BF75C8">
      <w:pPr>
        <w:widowControl/>
        <w:shd w:val="clear" w:color="auto" w:fill="F6F6F6"/>
        <w:jc w:val="left"/>
        <w:rPr>
          <w:rFonts w:ascii="Lucida Sans Unicode" w:eastAsia="宋体" w:hAnsi="Lucida Sans Unicode" w:cs="Lucida Sans Unicode"/>
          <w:color w:val="1A1A1A"/>
          <w:kern w:val="0"/>
          <w:sz w:val="24"/>
          <w:szCs w:val="24"/>
        </w:rPr>
      </w:pPr>
      <w:r w:rsidRPr="00BF75C8">
        <w:rPr>
          <w:rFonts w:ascii="Lucida Sans Unicode" w:eastAsia="宋体" w:hAnsi="Lucida Sans Unicode" w:cs="Lucida Sans Unicode"/>
          <w:color w:val="1A1A1A"/>
          <w:kern w:val="0"/>
          <w:sz w:val="24"/>
          <w:szCs w:val="24"/>
        </w:rPr>
        <w:t>一般情况下，选择每周备份</w:t>
      </w:r>
      <w:r w:rsidRPr="00BF75C8">
        <w:rPr>
          <w:rFonts w:ascii="Lucida Sans Unicode" w:eastAsia="宋体" w:hAnsi="Lucida Sans Unicode" w:cs="Lucida Sans Unicode"/>
          <w:color w:val="1A1A1A"/>
          <w:kern w:val="0"/>
          <w:sz w:val="24"/>
          <w:szCs w:val="24"/>
        </w:rPr>
        <w:t xml:space="preserve"> + </w:t>
      </w:r>
      <w:r w:rsidRPr="00BF75C8">
        <w:rPr>
          <w:rFonts w:ascii="Lucida Sans Unicode" w:eastAsia="宋体" w:hAnsi="Lucida Sans Unicode" w:cs="Lucida Sans Unicode"/>
          <w:color w:val="1A1A1A"/>
          <w:kern w:val="0"/>
          <w:sz w:val="24"/>
          <w:szCs w:val="24"/>
        </w:rPr>
        <w:t>每天增量备份比较靠谱。</w:t>
      </w:r>
    </w:p>
    <w:p w:rsidR="00BF75C8" w:rsidRPr="00BF75C8" w:rsidRDefault="00BF75C8" w:rsidP="00971D39">
      <w:pPr>
        <w:pStyle w:val="3"/>
      </w:pPr>
      <w:r w:rsidRPr="00BF75C8">
        <w:t>备份恢复时间是多长？</w:t>
      </w:r>
    </w:p>
    <w:p w:rsidR="00BF75C8" w:rsidRPr="00BF75C8" w:rsidRDefault="00BF75C8" w:rsidP="00BF75C8">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BF75C8">
        <w:rPr>
          <w:rFonts w:ascii="Lucida Sans Unicode" w:eastAsia="宋体" w:hAnsi="Lucida Sans Unicode" w:cs="Lucida Sans Unicode"/>
          <w:color w:val="1A1A1A"/>
          <w:kern w:val="0"/>
          <w:sz w:val="24"/>
          <w:szCs w:val="24"/>
        </w:rPr>
        <w:t>物理备份恢复快，逻辑备份恢复慢。</w:t>
      </w:r>
    </w:p>
    <w:p w:rsidR="00BF75C8" w:rsidRPr="00BF75C8" w:rsidRDefault="00BF75C8" w:rsidP="00BF75C8">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BF75C8">
        <w:rPr>
          <w:rFonts w:ascii="Lucida Sans Unicode" w:eastAsia="宋体" w:hAnsi="Lucida Sans Unicode" w:cs="Lucida Sans Unicode"/>
          <w:color w:val="1A1A1A"/>
          <w:kern w:val="0"/>
          <w:sz w:val="24"/>
          <w:szCs w:val="24"/>
        </w:rPr>
        <w:t>这里跟机器，尤其是硬盘的速率有关系，以下列举几个仅供参考：</w:t>
      </w:r>
    </w:p>
    <w:p w:rsidR="00BF75C8" w:rsidRPr="00BF75C8" w:rsidRDefault="00BF75C8" w:rsidP="00FA61C5">
      <w:pPr>
        <w:widowControl/>
        <w:numPr>
          <w:ilvl w:val="0"/>
          <w:numId w:val="377"/>
        </w:numPr>
        <w:shd w:val="clear" w:color="auto" w:fill="FFFFFF"/>
        <w:ind w:left="0"/>
        <w:jc w:val="left"/>
        <w:rPr>
          <w:rFonts w:ascii="Lucida Sans Unicode" w:eastAsia="宋体" w:hAnsi="Lucida Sans Unicode" w:cs="Lucida Sans Unicode"/>
          <w:color w:val="1A1A1A"/>
          <w:kern w:val="0"/>
          <w:szCs w:val="21"/>
        </w:rPr>
      </w:pPr>
      <w:r w:rsidRPr="00BF75C8">
        <w:rPr>
          <w:rFonts w:ascii="Lucida Sans Unicode" w:eastAsia="宋体" w:hAnsi="Lucida Sans Unicode" w:cs="Lucida Sans Unicode"/>
          <w:color w:val="1A1A1A"/>
          <w:kern w:val="0"/>
          <w:szCs w:val="21"/>
        </w:rPr>
        <w:t xml:space="preserve">20G </w:t>
      </w:r>
      <w:r w:rsidRPr="00BF75C8">
        <w:rPr>
          <w:rFonts w:ascii="Lucida Sans Unicode" w:eastAsia="宋体" w:hAnsi="Lucida Sans Unicode" w:cs="Lucida Sans Unicode"/>
          <w:color w:val="1A1A1A"/>
          <w:kern w:val="0"/>
          <w:szCs w:val="21"/>
        </w:rPr>
        <w:t>的</w:t>
      </w:r>
      <w:r w:rsidRPr="00BF75C8">
        <w:rPr>
          <w:rFonts w:ascii="Lucida Sans Unicode" w:eastAsia="宋体" w:hAnsi="Lucida Sans Unicode" w:cs="Lucida Sans Unicode"/>
          <w:color w:val="1A1A1A"/>
          <w:kern w:val="0"/>
          <w:szCs w:val="21"/>
        </w:rPr>
        <w:t xml:space="preserve"> 2 </w:t>
      </w:r>
      <w:r w:rsidRPr="00BF75C8">
        <w:rPr>
          <w:rFonts w:ascii="Lucida Sans Unicode" w:eastAsia="宋体" w:hAnsi="Lucida Sans Unicode" w:cs="Lucida Sans Unicode"/>
          <w:color w:val="1A1A1A"/>
          <w:kern w:val="0"/>
          <w:szCs w:val="21"/>
        </w:rPr>
        <w:t>分钟（</w:t>
      </w:r>
      <w:r w:rsidRPr="00BF75C8">
        <w:rPr>
          <w:rFonts w:ascii="Lucida Sans Unicode" w:eastAsia="宋体" w:hAnsi="Lucida Sans Unicode" w:cs="Lucida Sans Unicode"/>
          <w:color w:val="1A1A1A"/>
          <w:kern w:val="0"/>
          <w:szCs w:val="21"/>
        </w:rPr>
        <w:t>mysqldump</w:t>
      </w:r>
      <w:r w:rsidRPr="00BF75C8">
        <w:rPr>
          <w:rFonts w:ascii="Lucida Sans Unicode" w:eastAsia="宋体" w:hAnsi="Lucida Sans Unicode" w:cs="Lucida Sans Unicode"/>
          <w:color w:val="1A1A1A"/>
          <w:kern w:val="0"/>
          <w:szCs w:val="21"/>
        </w:rPr>
        <w:t>）</w:t>
      </w:r>
    </w:p>
    <w:p w:rsidR="00BF75C8" w:rsidRPr="00BF75C8" w:rsidRDefault="00BF75C8" w:rsidP="00FA61C5">
      <w:pPr>
        <w:widowControl/>
        <w:numPr>
          <w:ilvl w:val="0"/>
          <w:numId w:val="377"/>
        </w:numPr>
        <w:shd w:val="clear" w:color="auto" w:fill="FFFFFF"/>
        <w:ind w:left="0"/>
        <w:jc w:val="left"/>
        <w:rPr>
          <w:rFonts w:ascii="Lucida Sans Unicode" w:eastAsia="宋体" w:hAnsi="Lucida Sans Unicode" w:cs="Lucida Sans Unicode"/>
          <w:color w:val="1A1A1A"/>
          <w:kern w:val="0"/>
          <w:szCs w:val="21"/>
        </w:rPr>
      </w:pPr>
      <w:r w:rsidRPr="00BF75C8">
        <w:rPr>
          <w:rFonts w:ascii="Lucida Sans Unicode" w:eastAsia="宋体" w:hAnsi="Lucida Sans Unicode" w:cs="Lucida Sans Unicode"/>
          <w:color w:val="1A1A1A"/>
          <w:kern w:val="0"/>
          <w:szCs w:val="21"/>
        </w:rPr>
        <w:t xml:space="preserve">80G </w:t>
      </w:r>
      <w:r w:rsidRPr="00BF75C8">
        <w:rPr>
          <w:rFonts w:ascii="Lucida Sans Unicode" w:eastAsia="宋体" w:hAnsi="Lucida Sans Unicode" w:cs="Lucida Sans Unicode"/>
          <w:color w:val="1A1A1A"/>
          <w:kern w:val="0"/>
          <w:szCs w:val="21"/>
        </w:rPr>
        <w:t>的</w:t>
      </w:r>
      <w:r w:rsidRPr="00BF75C8">
        <w:rPr>
          <w:rFonts w:ascii="Lucida Sans Unicode" w:eastAsia="宋体" w:hAnsi="Lucida Sans Unicode" w:cs="Lucida Sans Unicode"/>
          <w:color w:val="1A1A1A"/>
          <w:kern w:val="0"/>
          <w:szCs w:val="21"/>
        </w:rPr>
        <w:t xml:space="preserve"> 30</w:t>
      </w:r>
      <w:r w:rsidRPr="00BF75C8">
        <w:rPr>
          <w:rFonts w:ascii="Lucida Sans Unicode" w:eastAsia="宋体" w:hAnsi="Lucida Sans Unicode" w:cs="Lucida Sans Unicode"/>
          <w:color w:val="1A1A1A"/>
          <w:kern w:val="0"/>
          <w:szCs w:val="21"/>
        </w:rPr>
        <w:t>分钟（</w:t>
      </w:r>
      <w:r w:rsidRPr="00BF75C8">
        <w:rPr>
          <w:rFonts w:ascii="Lucida Sans Unicode" w:eastAsia="宋体" w:hAnsi="Lucida Sans Unicode" w:cs="Lucida Sans Unicode"/>
          <w:color w:val="1A1A1A"/>
          <w:kern w:val="0"/>
          <w:szCs w:val="21"/>
        </w:rPr>
        <w:t>mysqldump)</w:t>
      </w:r>
    </w:p>
    <w:p w:rsidR="00BF75C8" w:rsidRPr="00BF75C8" w:rsidRDefault="00BF75C8" w:rsidP="00FA61C5">
      <w:pPr>
        <w:widowControl/>
        <w:numPr>
          <w:ilvl w:val="0"/>
          <w:numId w:val="377"/>
        </w:numPr>
        <w:shd w:val="clear" w:color="auto" w:fill="FFFFFF"/>
        <w:ind w:left="0"/>
        <w:jc w:val="left"/>
        <w:rPr>
          <w:rFonts w:ascii="Lucida Sans Unicode" w:eastAsia="宋体" w:hAnsi="Lucida Sans Unicode" w:cs="Lucida Sans Unicode"/>
          <w:color w:val="1A1A1A"/>
          <w:kern w:val="0"/>
          <w:szCs w:val="21"/>
        </w:rPr>
      </w:pPr>
      <w:r w:rsidRPr="00BF75C8">
        <w:rPr>
          <w:rFonts w:ascii="Lucida Sans Unicode" w:eastAsia="宋体" w:hAnsi="Lucida Sans Unicode" w:cs="Lucida Sans Unicode"/>
          <w:color w:val="1A1A1A"/>
          <w:kern w:val="0"/>
          <w:szCs w:val="21"/>
        </w:rPr>
        <w:t xml:space="preserve">111G </w:t>
      </w:r>
      <w:r w:rsidRPr="00BF75C8">
        <w:rPr>
          <w:rFonts w:ascii="Lucida Sans Unicode" w:eastAsia="宋体" w:hAnsi="Lucida Sans Unicode" w:cs="Lucida Sans Unicode"/>
          <w:color w:val="1A1A1A"/>
          <w:kern w:val="0"/>
          <w:szCs w:val="21"/>
        </w:rPr>
        <w:t>的</w:t>
      </w:r>
      <w:r w:rsidRPr="00BF75C8">
        <w:rPr>
          <w:rFonts w:ascii="Lucida Sans Unicode" w:eastAsia="宋体" w:hAnsi="Lucida Sans Unicode" w:cs="Lucida Sans Unicode"/>
          <w:color w:val="1A1A1A"/>
          <w:kern w:val="0"/>
          <w:szCs w:val="21"/>
        </w:rPr>
        <w:t xml:space="preserve"> 30</w:t>
      </w:r>
      <w:r w:rsidRPr="00BF75C8">
        <w:rPr>
          <w:rFonts w:ascii="Lucida Sans Unicode" w:eastAsia="宋体" w:hAnsi="Lucida Sans Unicode" w:cs="Lucida Sans Unicode"/>
          <w:color w:val="1A1A1A"/>
          <w:kern w:val="0"/>
          <w:szCs w:val="21"/>
        </w:rPr>
        <w:t>分钟（</w:t>
      </w:r>
      <w:r w:rsidRPr="00BF75C8">
        <w:rPr>
          <w:rFonts w:ascii="Lucida Sans Unicode" w:eastAsia="宋体" w:hAnsi="Lucida Sans Unicode" w:cs="Lucida Sans Unicode"/>
          <w:color w:val="1A1A1A"/>
          <w:kern w:val="0"/>
          <w:szCs w:val="21"/>
        </w:rPr>
        <w:t>mysqldump)</w:t>
      </w:r>
    </w:p>
    <w:p w:rsidR="00BF75C8" w:rsidRPr="00BF75C8" w:rsidRDefault="00BF75C8" w:rsidP="00FA61C5">
      <w:pPr>
        <w:widowControl/>
        <w:numPr>
          <w:ilvl w:val="0"/>
          <w:numId w:val="377"/>
        </w:numPr>
        <w:shd w:val="clear" w:color="auto" w:fill="FFFFFF"/>
        <w:ind w:left="0"/>
        <w:jc w:val="left"/>
        <w:rPr>
          <w:rFonts w:ascii="Lucida Sans Unicode" w:eastAsia="宋体" w:hAnsi="Lucida Sans Unicode" w:cs="Lucida Sans Unicode"/>
          <w:color w:val="1A1A1A"/>
          <w:kern w:val="0"/>
          <w:szCs w:val="21"/>
        </w:rPr>
      </w:pPr>
      <w:r w:rsidRPr="00BF75C8">
        <w:rPr>
          <w:rFonts w:ascii="Lucida Sans Unicode" w:eastAsia="宋体" w:hAnsi="Lucida Sans Unicode" w:cs="Lucida Sans Unicode"/>
          <w:color w:val="1A1A1A"/>
          <w:kern w:val="0"/>
          <w:szCs w:val="21"/>
        </w:rPr>
        <w:t xml:space="preserve">288G </w:t>
      </w:r>
      <w:r w:rsidRPr="00BF75C8">
        <w:rPr>
          <w:rFonts w:ascii="Lucida Sans Unicode" w:eastAsia="宋体" w:hAnsi="Lucida Sans Unicode" w:cs="Lucida Sans Unicode"/>
          <w:color w:val="1A1A1A"/>
          <w:kern w:val="0"/>
          <w:szCs w:val="21"/>
        </w:rPr>
        <w:t>的</w:t>
      </w:r>
      <w:r w:rsidRPr="00BF75C8">
        <w:rPr>
          <w:rFonts w:ascii="Lucida Sans Unicode" w:eastAsia="宋体" w:hAnsi="Lucida Sans Unicode" w:cs="Lucida Sans Unicode"/>
          <w:color w:val="1A1A1A"/>
          <w:kern w:val="0"/>
          <w:szCs w:val="21"/>
        </w:rPr>
        <w:t xml:space="preserve"> 3 </w:t>
      </w:r>
      <w:r w:rsidRPr="00BF75C8">
        <w:rPr>
          <w:rFonts w:ascii="Lucida Sans Unicode" w:eastAsia="宋体" w:hAnsi="Lucida Sans Unicode" w:cs="Lucida Sans Unicode"/>
          <w:color w:val="1A1A1A"/>
          <w:kern w:val="0"/>
          <w:szCs w:val="21"/>
        </w:rPr>
        <w:t>小时（</w:t>
      </w:r>
      <w:r w:rsidRPr="00BF75C8">
        <w:rPr>
          <w:rFonts w:ascii="Lucida Sans Unicode" w:eastAsia="宋体" w:hAnsi="Lucida Sans Unicode" w:cs="Lucida Sans Unicode"/>
          <w:color w:val="1A1A1A"/>
          <w:kern w:val="0"/>
          <w:szCs w:val="21"/>
        </w:rPr>
        <w:t>xtrabackup)</w:t>
      </w:r>
    </w:p>
    <w:p w:rsidR="00BF75C8" w:rsidRPr="00BF75C8" w:rsidRDefault="00BF75C8" w:rsidP="00FA61C5">
      <w:pPr>
        <w:widowControl/>
        <w:numPr>
          <w:ilvl w:val="0"/>
          <w:numId w:val="377"/>
        </w:numPr>
        <w:shd w:val="clear" w:color="auto" w:fill="FFFFFF"/>
        <w:ind w:left="0"/>
        <w:jc w:val="left"/>
        <w:rPr>
          <w:rFonts w:ascii="Lucida Sans Unicode" w:eastAsia="宋体" w:hAnsi="Lucida Sans Unicode" w:cs="Lucida Sans Unicode"/>
          <w:color w:val="1A1A1A"/>
          <w:kern w:val="0"/>
          <w:szCs w:val="21"/>
        </w:rPr>
      </w:pPr>
      <w:r w:rsidRPr="00BF75C8">
        <w:rPr>
          <w:rFonts w:ascii="Lucida Sans Unicode" w:eastAsia="宋体" w:hAnsi="Lucida Sans Unicode" w:cs="Lucida Sans Unicode"/>
          <w:color w:val="1A1A1A"/>
          <w:kern w:val="0"/>
          <w:szCs w:val="21"/>
        </w:rPr>
        <w:t xml:space="preserve">3T </w:t>
      </w:r>
      <w:r w:rsidRPr="00BF75C8">
        <w:rPr>
          <w:rFonts w:ascii="Lucida Sans Unicode" w:eastAsia="宋体" w:hAnsi="Lucida Sans Unicode" w:cs="Lucida Sans Unicode"/>
          <w:color w:val="1A1A1A"/>
          <w:kern w:val="0"/>
          <w:szCs w:val="21"/>
        </w:rPr>
        <w:t>的</w:t>
      </w:r>
      <w:r w:rsidRPr="00BF75C8">
        <w:rPr>
          <w:rFonts w:ascii="Lucida Sans Unicode" w:eastAsia="宋体" w:hAnsi="Lucida Sans Unicode" w:cs="Lucida Sans Unicode"/>
          <w:color w:val="1A1A1A"/>
          <w:kern w:val="0"/>
          <w:szCs w:val="21"/>
        </w:rPr>
        <w:t xml:space="preserve"> 4 </w:t>
      </w:r>
      <w:r w:rsidRPr="00BF75C8">
        <w:rPr>
          <w:rFonts w:ascii="Lucida Sans Unicode" w:eastAsia="宋体" w:hAnsi="Lucida Sans Unicode" w:cs="Lucida Sans Unicode"/>
          <w:color w:val="1A1A1A"/>
          <w:kern w:val="0"/>
          <w:szCs w:val="21"/>
        </w:rPr>
        <w:t>小时（</w:t>
      </w:r>
      <w:r w:rsidRPr="00BF75C8">
        <w:rPr>
          <w:rFonts w:ascii="Lucida Sans Unicode" w:eastAsia="宋体" w:hAnsi="Lucida Sans Unicode" w:cs="Lucida Sans Unicode"/>
          <w:color w:val="1A1A1A"/>
          <w:kern w:val="0"/>
          <w:szCs w:val="21"/>
        </w:rPr>
        <w:t>xtrabackup)</w:t>
      </w:r>
    </w:p>
    <w:p w:rsidR="00BF75C8" w:rsidRPr="00BF75C8" w:rsidRDefault="00BF75C8" w:rsidP="00BF75C8">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BF75C8">
        <w:rPr>
          <w:rFonts w:ascii="Lucida Sans Unicode" w:eastAsia="宋体" w:hAnsi="Lucida Sans Unicode" w:cs="Lucida Sans Unicode"/>
          <w:color w:val="1A1A1A"/>
          <w:kern w:val="0"/>
          <w:sz w:val="24"/>
          <w:szCs w:val="24"/>
        </w:rPr>
        <w:t>逻辑导入时间一般是备份时间的</w:t>
      </w:r>
      <w:r w:rsidRPr="00BF75C8">
        <w:rPr>
          <w:rFonts w:ascii="Lucida Sans Unicode" w:eastAsia="宋体" w:hAnsi="Lucida Sans Unicode" w:cs="Lucida Sans Unicode"/>
          <w:color w:val="1A1A1A"/>
          <w:kern w:val="0"/>
          <w:sz w:val="24"/>
          <w:szCs w:val="24"/>
        </w:rPr>
        <w:t xml:space="preserve"> 5 </w:t>
      </w:r>
      <w:r w:rsidRPr="00BF75C8">
        <w:rPr>
          <w:rFonts w:ascii="Lucida Sans Unicode" w:eastAsia="宋体" w:hAnsi="Lucida Sans Unicode" w:cs="Lucida Sans Unicode"/>
          <w:color w:val="1A1A1A"/>
          <w:kern w:val="0"/>
          <w:sz w:val="24"/>
          <w:szCs w:val="24"/>
        </w:rPr>
        <w:t>倍以上。</w:t>
      </w:r>
    </w:p>
    <w:p w:rsidR="00BF75C8" w:rsidRPr="00BF75C8" w:rsidRDefault="00BF75C8" w:rsidP="00971D39">
      <w:pPr>
        <w:pStyle w:val="3"/>
      </w:pPr>
      <w:r w:rsidRPr="00BF75C8">
        <w:t>备份恢复失败如何处理？</w:t>
      </w:r>
    </w:p>
    <w:p w:rsidR="00BF75C8" w:rsidRPr="00BF75C8" w:rsidRDefault="00BF75C8" w:rsidP="00BF75C8">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BF75C8">
        <w:rPr>
          <w:rFonts w:ascii="Lucida Sans Unicode" w:eastAsia="宋体" w:hAnsi="Lucida Sans Unicode" w:cs="Lucida Sans Unicode"/>
          <w:color w:val="1A1A1A"/>
          <w:kern w:val="0"/>
          <w:sz w:val="24"/>
          <w:szCs w:val="24"/>
        </w:rPr>
        <w:t>首先在恢复之前就应该做足准备工作，避免恢复的时候出错。比如说备份之后的有效性检查、权限检查、空间检查等。如果万一报错，再根据报错的提示来进行相应的调整。</w:t>
      </w:r>
    </w:p>
    <w:p w:rsidR="00BF75C8" w:rsidRPr="00BF75C8" w:rsidRDefault="00BF75C8" w:rsidP="00971D39">
      <w:pPr>
        <w:pStyle w:val="3"/>
      </w:pPr>
      <w:r w:rsidRPr="00BF75C8">
        <w:t>mysqldump 和 xtrabackup 实现原理？</w:t>
      </w:r>
    </w:p>
    <w:p w:rsidR="00BF75C8" w:rsidRPr="00BF75C8" w:rsidRDefault="00BF75C8" w:rsidP="00BF75C8">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BF75C8">
        <w:rPr>
          <w:rFonts w:ascii="Lucida Sans Unicode" w:eastAsia="宋体" w:hAnsi="Lucida Sans Unicode" w:cs="Lucida Sans Unicode"/>
          <w:color w:val="1A1A1A"/>
          <w:kern w:val="0"/>
          <w:sz w:val="24"/>
          <w:szCs w:val="24"/>
        </w:rPr>
        <w:t>1</w:t>
      </w:r>
      <w:r w:rsidRPr="00BF75C8">
        <w:rPr>
          <w:rFonts w:ascii="Lucida Sans Unicode" w:eastAsia="宋体" w:hAnsi="Lucida Sans Unicode" w:cs="Lucida Sans Unicode"/>
          <w:color w:val="1A1A1A"/>
          <w:kern w:val="0"/>
          <w:sz w:val="24"/>
          <w:szCs w:val="24"/>
        </w:rPr>
        <w:t>）</w:t>
      </w:r>
      <w:r w:rsidRPr="00BF75C8">
        <w:rPr>
          <w:rFonts w:ascii="Lucida Sans Unicode" w:eastAsia="宋体" w:hAnsi="Lucida Sans Unicode" w:cs="Lucida Sans Unicode"/>
          <w:color w:val="1A1A1A"/>
          <w:kern w:val="0"/>
          <w:sz w:val="24"/>
          <w:szCs w:val="24"/>
        </w:rPr>
        <w:t>mysqldump</w:t>
      </w:r>
    </w:p>
    <w:p w:rsidR="00BF75C8" w:rsidRPr="00BF75C8" w:rsidRDefault="00BF75C8" w:rsidP="00BF75C8">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BF75C8">
        <w:rPr>
          <w:rFonts w:ascii="Lucida Sans Unicode" w:eastAsia="宋体" w:hAnsi="Lucida Sans Unicode" w:cs="Lucida Sans Unicode"/>
          <w:color w:val="1A1A1A"/>
          <w:kern w:val="0"/>
          <w:sz w:val="24"/>
          <w:szCs w:val="24"/>
        </w:rPr>
        <w:t xml:space="preserve">mysqldump </w:t>
      </w:r>
      <w:r w:rsidRPr="00BF75C8">
        <w:rPr>
          <w:rFonts w:ascii="Lucida Sans Unicode" w:eastAsia="宋体" w:hAnsi="Lucida Sans Unicode" w:cs="Lucida Sans Unicode"/>
          <w:color w:val="1A1A1A"/>
          <w:kern w:val="0"/>
          <w:sz w:val="24"/>
          <w:szCs w:val="24"/>
        </w:rPr>
        <w:t>是最简单的逻辑备份方式。</w:t>
      </w:r>
    </w:p>
    <w:p w:rsidR="00BF75C8" w:rsidRPr="00BF75C8" w:rsidRDefault="00BF75C8" w:rsidP="00FA61C5">
      <w:pPr>
        <w:widowControl/>
        <w:numPr>
          <w:ilvl w:val="0"/>
          <w:numId w:val="378"/>
        </w:numPr>
        <w:shd w:val="clear" w:color="auto" w:fill="FFFFFF"/>
        <w:ind w:left="0"/>
        <w:jc w:val="left"/>
        <w:rPr>
          <w:rFonts w:ascii="Lucida Sans Unicode" w:eastAsia="宋体" w:hAnsi="Lucida Sans Unicode" w:cs="Lucida Sans Unicode"/>
          <w:color w:val="1A1A1A"/>
          <w:kern w:val="0"/>
          <w:szCs w:val="21"/>
        </w:rPr>
      </w:pPr>
      <w:r w:rsidRPr="00BF75C8">
        <w:rPr>
          <w:rFonts w:ascii="Lucida Sans Unicode" w:eastAsia="宋体" w:hAnsi="Lucida Sans Unicode" w:cs="Lucida Sans Unicode"/>
          <w:color w:val="1A1A1A"/>
          <w:kern w:val="0"/>
          <w:szCs w:val="21"/>
        </w:rPr>
        <w:t>在备份</w:t>
      </w:r>
      <w:r w:rsidRPr="00BF75C8">
        <w:rPr>
          <w:rFonts w:ascii="Lucida Sans Unicode" w:eastAsia="宋体" w:hAnsi="Lucida Sans Unicode" w:cs="Lucida Sans Unicode"/>
          <w:color w:val="1A1A1A"/>
          <w:kern w:val="0"/>
          <w:szCs w:val="21"/>
        </w:rPr>
        <w:t xml:space="preserve"> MyISAM </w:t>
      </w:r>
      <w:r w:rsidRPr="00BF75C8">
        <w:rPr>
          <w:rFonts w:ascii="Lucida Sans Unicode" w:eastAsia="宋体" w:hAnsi="Lucida Sans Unicode" w:cs="Lucida Sans Unicode"/>
          <w:color w:val="1A1A1A"/>
          <w:kern w:val="0"/>
          <w:szCs w:val="21"/>
        </w:rPr>
        <w:t>表的时候，如果要得到一致的数据，就需要锁表，简单而粗暴。</w:t>
      </w:r>
    </w:p>
    <w:p w:rsidR="00BF75C8" w:rsidRPr="00BF75C8" w:rsidRDefault="00BF75C8" w:rsidP="00FA61C5">
      <w:pPr>
        <w:widowControl/>
        <w:numPr>
          <w:ilvl w:val="0"/>
          <w:numId w:val="378"/>
        </w:numPr>
        <w:shd w:val="clear" w:color="auto" w:fill="FFFFFF"/>
        <w:ind w:left="0"/>
        <w:jc w:val="left"/>
        <w:rPr>
          <w:rFonts w:ascii="Lucida Sans Unicode" w:eastAsia="宋体" w:hAnsi="Lucida Sans Unicode" w:cs="Lucida Sans Unicode"/>
          <w:color w:val="1A1A1A"/>
          <w:kern w:val="0"/>
          <w:szCs w:val="21"/>
        </w:rPr>
      </w:pPr>
      <w:r w:rsidRPr="00BF75C8">
        <w:rPr>
          <w:rFonts w:ascii="Lucida Sans Unicode" w:eastAsia="宋体" w:hAnsi="Lucida Sans Unicode" w:cs="Lucida Sans Unicode"/>
          <w:color w:val="1A1A1A"/>
          <w:kern w:val="0"/>
          <w:szCs w:val="21"/>
        </w:rPr>
        <w:t>在备份</w:t>
      </w:r>
      <w:r w:rsidRPr="00BF75C8">
        <w:rPr>
          <w:rFonts w:ascii="Lucida Sans Unicode" w:eastAsia="宋体" w:hAnsi="Lucida Sans Unicode" w:cs="Lucida Sans Unicode"/>
          <w:color w:val="1A1A1A"/>
          <w:kern w:val="0"/>
          <w:szCs w:val="21"/>
        </w:rPr>
        <w:t xml:space="preserve"> InnoDB </w:t>
      </w:r>
      <w:r w:rsidRPr="00BF75C8">
        <w:rPr>
          <w:rFonts w:ascii="Lucida Sans Unicode" w:eastAsia="宋体" w:hAnsi="Lucida Sans Unicode" w:cs="Lucida Sans Unicode"/>
          <w:color w:val="1A1A1A"/>
          <w:kern w:val="0"/>
          <w:szCs w:val="21"/>
        </w:rPr>
        <w:t>表的时候，加上</w:t>
      </w:r>
      <w:r w:rsidRPr="00BF75C8">
        <w:rPr>
          <w:rFonts w:ascii="Lucida Sans Unicode" w:eastAsia="宋体" w:hAnsi="Lucida Sans Unicode" w:cs="Lucida Sans Unicode"/>
          <w:color w:val="1A1A1A"/>
          <w:kern w:val="0"/>
          <w:szCs w:val="21"/>
        </w:rPr>
        <w:t> </w:t>
      </w:r>
      <w:r w:rsidRPr="00BF75C8">
        <w:rPr>
          <w:rFonts w:ascii="Lucida Console" w:eastAsia="宋体" w:hAnsi="Lucida Console" w:cs="宋体"/>
          <w:color w:val="1A1A1A"/>
          <w:kern w:val="0"/>
          <w:szCs w:val="21"/>
          <w:bdr w:val="single" w:sz="6" w:space="1" w:color="CCCCCC" w:frame="1"/>
          <w:shd w:val="clear" w:color="auto" w:fill="DDDDDD"/>
        </w:rPr>
        <w:t>–master-data=1 –single-transaction</w:t>
      </w:r>
      <w:r w:rsidRPr="00BF75C8">
        <w:rPr>
          <w:rFonts w:ascii="Lucida Sans Unicode" w:eastAsia="宋体" w:hAnsi="Lucida Sans Unicode" w:cs="Lucida Sans Unicode"/>
          <w:color w:val="1A1A1A"/>
          <w:kern w:val="0"/>
          <w:szCs w:val="21"/>
        </w:rPr>
        <w:t> </w:t>
      </w:r>
      <w:r w:rsidRPr="00BF75C8">
        <w:rPr>
          <w:rFonts w:ascii="Lucida Sans Unicode" w:eastAsia="宋体" w:hAnsi="Lucida Sans Unicode" w:cs="Lucida Sans Unicode"/>
          <w:color w:val="1A1A1A"/>
          <w:kern w:val="0"/>
          <w:szCs w:val="21"/>
        </w:rPr>
        <w:t>选项，在事务开始时刻，记录下</w:t>
      </w:r>
      <w:r w:rsidRPr="00BF75C8">
        <w:rPr>
          <w:rFonts w:ascii="Lucida Sans Unicode" w:eastAsia="宋体" w:hAnsi="Lucida Sans Unicode" w:cs="Lucida Sans Unicode"/>
          <w:color w:val="1A1A1A"/>
          <w:kern w:val="0"/>
          <w:szCs w:val="21"/>
        </w:rPr>
        <w:t xml:space="preserve"> binlog pos </w:t>
      </w:r>
      <w:r w:rsidRPr="00BF75C8">
        <w:rPr>
          <w:rFonts w:ascii="Lucida Sans Unicode" w:eastAsia="宋体" w:hAnsi="Lucida Sans Unicode" w:cs="Lucida Sans Unicode"/>
          <w:color w:val="1A1A1A"/>
          <w:kern w:val="0"/>
          <w:szCs w:val="21"/>
        </w:rPr>
        <w:t>点，然后利用</w:t>
      </w:r>
      <w:r w:rsidRPr="00BF75C8">
        <w:rPr>
          <w:rFonts w:ascii="Lucida Sans Unicode" w:eastAsia="宋体" w:hAnsi="Lucida Sans Unicode" w:cs="Lucida Sans Unicode"/>
          <w:color w:val="1A1A1A"/>
          <w:kern w:val="0"/>
          <w:szCs w:val="21"/>
        </w:rPr>
        <w:t xml:space="preserve"> MVCC </w:t>
      </w:r>
      <w:r w:rsidRPr="00BF75C8">
        <w:rPr>
          <w:rFonts w:ascii="Lucida Sans Unicode" w:eastAsia="宋体" w:hAnsi="Lucida Sans Unicode" w:cs="Lucida Sans Unicode"/>
          <w:color w:val="1A1A1A"/>
          <w:kern w:val="0"/>
          <w:szCs w:val="21"/>
        </w:rPr>
        <w:t>来获取一致的数据，由于是一个长事务，在写入和更新量很大的数据库上，将产生非常多的</w:t>
      </w:r>
      <w:r w:rsidRPr="00BF75C8">
        <w:rPr>
          <w:rFonts w:ascii="Lucida Sans Unicode" w:eastAsia="宋体" w:hAnsi="Lucida Sans Unicode" w:cs="Lucida Sans Unicode"/>
          <w:color w:val="1A1A1A"/>
          <w:kern w:val="0"/>
          <w:szCs w:val="21"/>
        </w:rPr>
        <w:t xml:space="preserve"> undo </w:t>
      </w:r>
      <w:r w:rsidRPr="00BF75C8">
        <w:rPr>
          <w:rFonts w:ascii="Lucida Sans Unicode" w:eastAsia="宋体" w:hAnsi="Lucida Sans Unicode" w:cs="Lucida Sans Unicode"/>
          <w:color w:val="1A1A1A"/>
          <w:kern w:val="0"/>
          <w:szCs w:val="21"/>
        </w:rPr>
        <w:t>，显著影响性能，所以要慎用。</w:t>
      </w:r>
    </w:p>
    <w:p w:rsidR="00BF75C8" w:rsidRPr="00BF75C8" w:rsidRDefault="00BF75C8" w:rsidP="00FA61C5">
      <w:pPr>
        <w:widowControl/>
        <w:numPr>
          <w:ilvl w:val="0"/>
          <w:numId w:val="378"/>
        </w:numPr>
        <w:shd w:val="clear" w:color="auto" w:fill="FFFFFF"/>
        <w:ind w:left="0"/>
        <w:jc w:val="left"/>
        <w:rPr>
          <w:rFonts w:ascii="Lucida Sans Unicode" w:eastAsia="宋体" w:hAnsi="Lucida Sans Unicode" w:cs="Lucida Sans Unicode"/>
          <w:color w:val="1A1A1A"/>
          <w:kern w:val="0"/>
          <w:szCs w:val="21"/>
        </w:rPr>
      </w:pPr>
      <w:r w:rsidRPr="00BF75C8">
        <w:rPr>
          <w:rFonts w:ascii="Lucida Sans Unicode" w:eastAsia="宋体" w:hAnsi="Lucida Sans Unicode" w:cs="Lucida Sans Unicode"/>
          <w:color w:val="1A1A1A"/>
          <w:kern w:val="0"/>
          <w:szCs w:val="21"/>
        </w:rPr>
        <w:t>优点：简单，可针对单表备份，在全量导出表结构的时候尤其有用。</w:t>
      </w:r>
    </w:p>
    <w:p w:rsidR="00BF75C8" w:rsidRPr="00BF75C8" w:rsidRDefault="00BF75C8" w:rsidP="00FA61C5">
      <w:pPr>
        <w:widowControl/>
        <w:numPr>
          <w:ilvl w:val="0"/>
          <w:numId w:val="378"/>
        </w:numPr>
        <w:shd w:val="clear" w:color="auto" w:fill="FFFFFF"/>
        <w:ind w:left="0"/>
        <w:jc w:val="left"/>
        <w:rPr>
          <w:rFonts w:ascii="Lucida Sans Unicode" w:eastAsia="宋体" w:hAnsi="Lucida Sans Unicode" w:cs="Lucida Sans Unicode"/>
          <w:color w:val="1A1A1A"/>
          <w:kern w:val="0"/>
          <w:szCs w:val="21"/>
        </w:rPr>
      </w:pPr>
      <w:r w:rsidRPr="00BF75C8">
        <w:rPr>
          <w:rFonts w:ascii="Lucida Sans Unicode" w:eastAsia="宋体" w:hAnsi="Lucida Sans Unicode" w:cs="Lucida Sans Unicode"/>
          <w:color w:val="1A1A1A"/>
          <w:kern w:val="0"/>
          <w:szCs w:val="21"/>
        </w:rPr>
        <w:t>缺点：简单粗暴，单线程，备份慢而且恢复慢，跨</w:t>
      </w:r>
      <w:r w:rsidRPr="00BF75C8">
        <w:rPr>
          <w:rFonts w:ascii="Lucida Sans Unicode" w:eastAsia="宋体" w:hAnsi="Lucida Sans Unicode" w:cs="Lucida Sans Unicode"/>
          <w:color w:val="1A1A1A"/>
          <w:kern w:val="0"/>
          <w:szCs w:val="21"/>
        </w:rPr>
        <w:t xml:space="preserve"> IDC </w:t>
      </w:r>
      <w:r w:rsidRPr="00BF75C8">
        <w:rPr>
          <w:rFonts w:ascii="Lucida Sans Unicode" w:eastAsia="宋体" w:hAnsi="Lucida Sans Unicode" w:cs="Lucida Sans Unicode"/>
          <w:color w:val="1A1A1A"/>
          <w:kern w:val="0"/>
          <w:szCs w:val="21"/>
        </w:rPr>
        <w:t>有可能遇到时区问题</w:t>
      </w:r>
    </w:p>
    <w:p w:rsidR="00BF75C8" w:rsidRPr="00BF75C8" w:rsidRDefault="00BF75C8" w:rsidP="00BF75C8">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BF75C8">
        <w:rPr>
          <w:rFonts w:ascii="Lucida Sans Unicode" w:eastAsia="宋体" w:hAnsi="Lucida Sans Unicode" w:cs="Lucida Sans Unicode"/>
          <w:color w:val="1A1A1A"/>
          <w:kern w:val="0"/>
          <w:sz w:val="24"/>
          <w:szCs w:val="24"/>
        </w:rPr>
        <w:t>2</w:t>
      </w:r>
      <w:r w:rsidRPr="00BF75C8">
        <w:rPr>
          <w:rFonts w:ascii="Lucida Sans Unicode" w:eastAsia="宋体" w:hAnsi="Lucida Sans Unicode" w:cs="Lucida Sans Unicode"/>
          <w:color w:val="1A1A1A"/>
          <w:kern w:val="0"/>
          <w:sz w:val="24"/>
          <w:szCs w:val="24"/>
        </w:rPr>
        <w:t>）</w:t>
      </w:r>
      <w:r w:rsidRPr="00BF75C8">
        <w:rPr>
          <w:rFonts w:ascii="Lucida Sans Unicode" w:eastAsia="宋体" w:hAnsi="Lucida Sans Unicode" w:cs="Lucida Sans Unicode"/>
          <w:color w:val="1A1A1A"/>
          <w:kern w:val="0"/>
          <w:sz w:val="24"/>
          <w:szCs w:val="24"/>
        </w:rPr>
        <w:t>xtrabackup</w:t>
      </w:r>
    </w:p>
    <w:p w:rsidR="00BF75C8" w:rsidRPr="00BF75C8" w:rsidRDefault="00BF75C8" w:rsidP="00BF75C8">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BF75C8">
        <w:rPr>
          <w:rFonts w:ascii="Lucida Sans Unicode" w:eastAsia="宋体" w:hAnsi="Lucida Sans Unicode" w:cs="Lucida Sans Unicode"/>
          <w:color w:val="1A1A1A"/>
          <w:kern w:val="0"/>
          <w:sz w:val="24"/>
          <w:szCs w:val="24"/>
        </w:rPr>
        <w:t xml:space="preserve">xtrabackup </w:t>
      </w:r>
      <w:r w:rsidRPr="00BF75C8">
        <w:rPr>
          <w:rFonts w:ascii="Lucida Sans Unicode" w:eastAsia="宋体" w:hAnsi="Lucida Sans Unicode" w:cs="Lucida Sans Unicode"/>
          <w:color w:val="1A1A1A"/>
          <w:kern w:val="0"/>
          <w:sz w:val="24"/>
          <w:szCs w:val="24"/>
        </w:rPr>
        <w:t>实际上是物理备份</w:t>
      </w:r>
      <w:r w:rsidRPr="00BF75C8">
        <w:rPr>
          <w:rFonts w:ascii="Lucida Sans Unicode" w:eastAsia="宋体" w:hAnsi="Lucida Sans Unicode" w:cs="Lucida Sans Unicode"/>
          <w:color w:val="1A1A1A"/>
          <w:kern w:val="0"/>
          <w:sz w:val="24"/>
          <w:szCs w:val="24"/>
        </w:rPr>
        <w:t>+</w:t>
      </w:r>
      <w:r w:rsidRPr="00BF75C8">
        <w:rPr>
          <w:rFonts w:ascii="Lucida Sans Unicode" w:eastAsia="宋体" w:hAnsi="Lucida Sans Unicode" w:cs="Lucida Sans Unicode"/>
          <w:color w:val="1A1A1A"/>
          <w:kern w:val="0"/>
          <w:sz w:val="24"/>
          <w:szCs w:val="24"/>
        </w:rPr>
        <w:t>逻辑备份的组合。</w:t>
      </w:r>
    </w:p>
    <w:p w:rsidR="00BF75C8" w:rsidRPr="00BF75C8" w:rsidRDefault="00BF75C8" w:rsidP="00FA61C5">
      <w:pPr>
        <w:widowControl/>
        <w:numPr>
          <w:ilvl w:val="0"/>
          <w:numId w:val="379"/>
        </w:numPr>
        <w:shd w:val="clear" w:color="auto" w:fill="FFFFFF"/>
        <w:ind w:left="0"/>
        <w:jc w:val="left"/>
        <w:rPr>
          <w:rFonts w:ascii="Lucida Sans Unicode" w:eastAsia="宋体" w:hAnsi="Lucida Sans Unicode" w:cs="Lucida Sans Unicode"/>
          <w:color w:val="1A1A1A"/>
          <w:kern w:val="0"/>
          <w:szCs w:val="21"/>
        </w:rPr>
      </w:pPr>
      <w:r w:rsidRPr="00BF75C8">
        <w:rPr>
          <w:rFonts w:ascii="Lucida Sans Unicode" w:eastAsia="宋体" w:hAnsi="Lucida Sans Unicode" w:cs="Lucida Sans Unicode"/>
          <w:color w:val="1A1A1A"/>
          <w:kern w:val="0"/>
          <w:szCs w:val="21"/>
        </w:rPr>
        <w:t>在备份</w:t>
      </w:r>
      <w:r w:rsidRPr="00BF75C8">
        <w:rPr>
          <w:rFonts w:ascii="Lucida Sans Unicode" w:eastAsia="宋体" w:hAnsi="Lucida Sans Unicode" w:cs="Lucida Sans Unicode"/>
          <w:color w:val="1A1A1A"/>
          <w:kern w:val="0"/>
          <w:szCs w:val="21"/>
        </w:rPr>
        <w:t xml:space="preserve"> InnoDB </w:t>
      </w:r>
      <w:r w:rsidRPr="00BF75C8">
        <w:rPr>
          <w:rFonts w:ascii="Lucida Sans Unicode" w:eastAsia="宋体" w:hAnsi="Lucida Sans Unicode" w:cs="Lucida Sans Unicode"/>
          <w:color w:val="1A1A1A"/>
          <w:kern w:val="0"/>
          <w:szCs w:val="21"/>
        </w:rPr>
        <w:t>表的时候，它拷贝</w:t>
      </w:r>
      <w:r w:rsidRPr="00BF75C8">
        <w:rPr>
          <w:rFonts w:ascii="Lucida Sans Unicode" w:eastAsia="宋体" w:hAnsi="Lucida Sans Unicode" w:cs="Lucida Sans Unicode"/>
          <w:color w:val="1A1A1A"/>
          <w:kern w:val="0"/>
          <w:szCs w:val="21"/>
        </w:rPr>
        <w:t xml:space="preserve"> ibd </w:t>
      </w:r>
      <w:r w:rsidRPr="00BF75C8">
        <w:rPr>
          <w:rFonts w:ascii="Lucida Sans Unicode" w:eastAsia="宋体" w:hAnsi="Lucida Sans Unicode" w:cs="Lucida Sans Unicode"/>
          <w:color w:val="1A1A1A"/>
          <w:kern w:val="0"/>
          <w:szCs w:val="21"/>
        </w:rPr>
        <w:t>文件，并一刻不停的监视</w:t>
      </w:r>
      <w:r w:rsidRPr="00BF75C8">
        <w:rPr>
          <w:rFonts w:ascii="Lucida Sans Unicode" w:eastAsia="宋体" w:hAnsi="Lucida Sans Unicode" w:cs="Lucida Sans Unicode"/>
          <w:color w:val="1A1A1A"/>
          <w:kern w:val="0"/>
          <w:szCs w:val="21"/>
        </w:rPr>
        <w:t xml:space="preserve"> redo log </w:t>
      </w:r>
      <w:r w:rsidRPr="00BF75C8">
        <w:rPr>
          <w:rFonts w:ascii="Lucida Sans Unicode" w:eastAsia="宋体" w:hAnsi="Lucida Sans Unicode" w:cs="Lucida Sans Unicode"/>
          <w:color w:val="1A1A1A"/>
          <w:kern w:val="0"/>
          <w:szCs w:val="21"/>
        </w:rPr>
        <w:t>的变化，</w:t>
      </w:r>
      <w:r w:rsidRPr="00BF75C8">
        <w:rPr>
          <w:rFonts w:ascii="Lucida Sans Unicode" w:eastAsia="宋体" w:hAnsi="Lucida Sans Unicode" w:cs="Lucida Sans Unicode"/>
          <w:color w:val="1A1A1A"/>
          <w:kern w:val="0"/>
          <w:szCs w:val="21"/>
        </w:rPr>
        <w:t xml:space="preserve">append </w:t>
      </w:r>
      <w:r w:rsidRPr="00BF75C8">
        <w:rPr>
          <w:rFonts w:ascii="Lucida Sans Unicode" w:eastAsia="宋体" w:hAnsi="Lucida Sans Unicode" w:cs="Lucida Sans Unicode"/>
          <w:color w:val="1A1A1A"/>
          <w:kern w:val="0"/>
          <w:szCs w:val="21"/>
        </w:rPr>
        <w:t>到自己的事务日志文件。在拷贝</w:t>
      </w:r>
      <w:r w:rsidRPr="00BF75C8">
        <w:rPr>
          <w:rFonts w:ascii="Lucida Sans Unicode" w:eastAsia="宋体" w:hAnsi="Lucida Sans Unicode" w:cs="Lucida Sans Unicode"/>
          <w:color w:val="1A1A1A"/>
          <w:kern w:val="0"/>
          <w:szCs w:val="21"/>
        </w:rPr>
        <w:t xml:space="preserve"> ibd </w:t>
      </w:r>
      <w:r w:rsidRPr="00BF75C8">
        <w:rPr>
          <w:rFonts w:ascii="Lucida Sans Unicode" w:eastAsia="宋体" w:hAnsi="Lucida Sans Unicode" w:cs="Lucida Sans Unicode"/>
          <w:color w:val="1A1A1A"/>
          <w:kern w:val="0"/>
          <w:szCs w:val="21"/>
        </w:rPr>
        <w:t>文件过程中，</w:t>
      </w:r>
      <w:r w:rsidRPr="00BF75C8">
        <w:rPr>
          <w:rFonts w:ascii="Lucida Sans Unicode" w:eastAsia="宋体" w:hAnsi="Lucida Sans Unicode" w:cs="Lucida Sans Unicode"/>
          <w:color w:val="1A1A1A"/>
          <w:kern w:val="0"/>
          <w:szCs w:val="21"/>
        </w:rPr>
        <w:t>ibd</w:t>
      </w:r>
      <w:r w:rsidRPr="00BF75C8">
        <w:rPr>
          <w:rFonts w:ascii="Lucida Sans Unicode" w:eastAsia="宋体" w:hAnsi="Lucida Sans Unicode" w:cs="Lucida Sans Unicode"/>
          <w:color w:val="1A1A1A"/>
          <w:kern w:val="0"/>
          <w:szCs w:val="21"/>
        </w:rPr>
        <w:t>文件本身可能被写</w:t>
      </w:r>
      <w:r w:rsidRPr="00BF75C8">
        <w:rPr>
          <w:rFonts w:ascii="Lucida Sans Unicode" w:eastAsia="宋体" w:hAnsi="Lucida Sans Unicode" w:cs="Lucida Sans Unicode"/>
          <w:color w:val="1A1A1A"/>
          <w:kern w:val="0"/>
          <w:szCs w:val="21"/>
        </w:rPr>
        <w:t>”</w:t>
      </w:r>
      <w:r w:rsidRPr="00BF75C8">
        <w:rPr>
          <w:rFonts w:ascii="Lucida Sans Unicode" w:eastAsia="宋体" w:hAnsi="Lucida Sans Unicode" w:cs="Lucida Sans Unicode"/>
          <w:color w:val="1A1A1A"/>
          <w:kern w:val="0"/>
          <w:szCs w:val="21"/>
        </w:rPr>
        <w:t>花</w:t>
      </w:r>
      <w:r w:rsidRPr="00BF75C8">
        <w:rPr>
          <w:rFonts w:ascii="Lucida Sans Unicode" w:eastAsia="宋体" w:hAnsi="Lucida Sans Unicode" w:cs="Lucida Sans Unicode"/>
          <w:color w:val="1A1A1A"/>
          <w:kern w:val="0"/>
          <w:szCs w:val="21"/>
        </w:rPr>
        <w:t>”</w:t>
      </w:r>
      <w:r w:rsidRPr="00BF75C8">
        <w:rPr>
          <w:rFonts w:ascii="Lucida Sans Unicode" w:eastAsia="宋体" w:hAnsi="Lucida Sans Unicode" w:cs="Lucida Sans Unicode"/>
          <w:color w:val="1A1A1A"/>
          <w:kern w:val="0"/>
          <w:szCs w:val="21"/>
        </w:rPr>
        <w:t>，这都不是问题，因为在拷贝完成后的第一个</w:t>
      </w:r>
      <w:r w:rsidRPr="00BF75C8">
        <w:rPr>
          <w:rFonts w:ascii="Lucida Sans Unicode" w:eastAsia="宋体" w:hAnsi="Lucida Sans Unicode" w:cs="Lucida Sans Unicode"/>
          <w:color w:val="1A1A1A"/>
          <w:kern w:val="0"/>
          <w:szCs w:val="21"/>
        </w:rPr>
        <w:t xml:space="preserve"> prepare </w:t>
      </w:r>
      <w:r w:rsidRPr="00BF75C8">
        <w:rPr>
          <w:rFonts w:ascii="Lucida Sans Unicode" w:eastAsia="宋体" w:hAnsi="Lucida Sans Unicode" w:cs="Lucida Sans Unicode"/>
          <w:color w:val="1A1A1A"/>
          <w:kern w:val="0"/>
          <w:szCs w:val="21"/>
        </w:rPr>
        <w:t>阶段，</w:t>
      </w:r>
      <w:r w:rsidRPr="00BF75C8">
        <w:rPr>
          <w:rFonts w:ascii="Lucida Sans Unicode" w:eastAsia="宋体" w:hAnsi="Lucida Sans Unicode" w:cs="Lucida Sans Unicode"/>
          <w:color w:val="1A1A1A"/>
          <w:kern w:val="0"/>
          <w:szCs w:val="21"/>
        </w:rPr>
        <w:t xml:space="preserve">xtrabackup </w:t>
      </w:r>
      <w:r w:rsidRPr="00BF75C8">
        <w:rPr>
          <w:rFonts w:ascii="Lucida Sans Unicode" w:eastAsia="宋体" w:hAnsi="Lucida Sans Unicode" w:cs="Lucida Sans Unicode"/>
          <w:color w:val="1A1A1A"/>
          <w:kern w:val="0"/>
          <w:szCs w:val="21"/>
        </w:rPr>
        <w:t>采用类似于</w:t>
      </w:r>
      <w:r w:rsidRPr="00BF75C8">
        <w:rPr>
          <w:rFonts w:ascii="Lucida Sans Unicode" w:eastAsia="宋体" w:hAnsi="Lucida Sans Unicode" w:cs="Lucida Sans Unicode"/>
          <w:color w:val="1A1A1A"/>
          <w:kern w:val="0"/>
          <w:szCs w:val="21"/>
        </w:rPr>
        <w:t xml:space="preserve"> Innodb </w:t>
      </w:r>
      <w:r w:rsidRPr="00BF75C8">
        <w:rPr>
          <w:rFonts w:ascii="Lucida Sans Unicode" w:eastAsia="宋体" w:hAnsi="Lucida Sans Unicode" w:cs="Lucida Sans Unicode"/>
          <w:color w:val="1A1A1A"/>
          <w:kern w:val="0"/>
          <w:szCs w:val="21"/>
        </w:rPr>
        <w:t>崩溃恢复的方法，把数据文件恢复到与日志文件一致的状态，并把未提交的事务回滚。</w:t>
      </w:r>
    </w:p>
    <w:p w:rsidR="00BF75C8" w:rsidRPr="00BF75C8" w:rsidRDefault="00BF75C8" w:rsidP="00FA61C5">
      <w:pPr>
        <w:widowControl/>
        <w:numPr>
          <w:ilvl w:val="0"/>
          <w:numId w:val="379"/>
        </w:numPr>
        <w:shd w:val="clear" w:color="auto" w:fill="FFFFFF"/>
        <w:ind w:left="0"/>
        <w:jc w:val="left"/>
        <w:rPr>
          <w:rFonts w:ascii="Lucida Sans Unicode" w:eastAsia="宋体" w:hAnsi="Lucida Sans Unicode" w:cs="Lucida Sans Unicode"/>
          <w:color w:val="1A1A1A"/>
          <w:kern w:val="0"/>
          <w:szCs w:val="21"/>
        </w:rPr>
      </w:pPr>
      <w:r w:rsidRPr="00BF75C8">
        <w:rPr>
          <w:rFonts w:ascii="Lucida Sans Unicode" w:eastAsia="宋体" w:hAnsi="Lucida Sans Unicode" w:cs="Lucida Sans Unicode"/>
          <w:color w:val="1A1A1A"/>
          <w:kern w:val="0"/>
          <w:szCs w:val="21"/>
        </w:rPr>
        <w:t>如果同时需要备份</w:t>
      </w:r>
      <w:r w:rsidRPr="00BF75C8">
        <w:rPr>
          <w:rFonts w:ascii="Lucida Sans Unicode" w:eastAsia="宋体" w:hAnsi="Lucida Sans Unicode" w:cs="Lucida Sans Unicode"/>
          <w:color w:val="1A1A1A"/>
          <w:kern w:val="0"/>
          <w:szCs w:val="21"/>
        </w:rPr>
        <w:t xml:space="preserve"> MyISAM </w:t>
      </w:r>
      <w:r w:rsidRPr="00BF75C8">
        <w:rPr>
          <w:rFonts w:ascii="Lucida Sans Unicode" w:eastAsia="宋体" w:hAnsi="Lucida Sans Unicode" w:cs="Lucida Sans Unicode"/>
          <w:color w:val="1A1A1A"/>
          <w:kern w:val="0"/>
          <w:szCs w:val="21"/>
        </w:rPr>
        <w:t>表以及</w:t>
      </w:r>
      <w:r w:rsidRPr="00BF75C8">
        <w:rPr>
          <w:rFonts w:ascii="Lucida Sans Unicode" w:eastAsia="宋体" w:hAnsi="Lucida Sans Unicode" w:cs="Lucida Sans Unicode"/>
          <w:color w:val="1A1A1A"/>
          <w:kern w:val="0"/>
          <w:szCs w:val="21"/>
        </w:rPr>
        <w:t xml:space="preserve"> InnoDB </w:t>
      </w:r>
      <w:r w:rsidRPr="00BF75C8">
        <w:rPr>
          <w:rFonts w:ascii="Lucida Sans Unicode" w:eastAsia="宋体" w:hAnsi="Lucida Sans Unicode" w:cs="Lucida Sans Unicode"/>
          <w:color w:val="1A1A1A"/>
          <w:kern w:val="0"/>
          <w:szCs w:val="21"/>
        </w:rPr>
        <w:t>表结构等文件，那么就需要用</w:t>
      </w:r>
      <w:r w:rsidRPr="00BF75C8">
        <w:rPr>
          <w:rFonts w:ascii="Lucida Sans Unicode" w:eastAsia="宋体" w:hAnsi="Lucida Sans Unicode" w:cs="Lucida Sans Unicode"/>
          <w:color w:val="1A1A1A"/>
          <w:kern w:val="0"/>
          <w:szCs w:val="21"/>
        </w:rPr>
        <w:t> </w:t>
      </w:r>
      <w:r w:rsidRPr="00BF75C8">
        <w:rPr>
          <w:rFonts w:ascii="Lucida Console" w:eastAsia="宋体" w:hAnsi="Lucida Console" w:cs="宋体"/>
          <w:color w:val="1A1A1A"/>
          <w:kern w:val="0"/>
          <w:szCs w:val="21"/>
          <w:bdr w:val="single" w:sz="6" w:space="1" w:color="CCCCCC" w:frame="1"/>
          <w:shd w:val="clear" w:color="auto" w:fill="DDDDDD"/>
        </w:rPr>
        <w:t>flush tables with lock</w:t>
      </w:r>
      <w:r w:rsidRPr="00BF75C8">
        <w:rPr>
          <w:rFonts w:ascii="Lucida Sans Unicode" w:eastAsia="宋体" w:hAnsi="Lucida Sans Unicode" w:cs="Lucida Sans Unicode"/>
          <w:color w:val="1A1A1A"/>
          <w:kern w:val="0"/>
          <w:szCs w:val="21"/>
        </w:rPr>
        <w:t> </w:t>
      </w:r>
      <w:r w:rsidRPr="00BF75C8">
        <w:rPr>
          <w:rFonts w:ascii="Lucida Sans Unicode" w:eastAsia="宋体" w:hAnsi="Lucida Sans Unicode" w:cs="Lucida Sans Unicode"/>
          <w:color w:val="1A1A1A"/>
          <w:kern w:val="0"/>
          <w:szCs w:val="21"/>
        </w:rPr>
        <w:t>来获得全局锁，开始拷贝这些不再变化的文件，同时获得</w:t>
      </w:r>
      <w:r w:rsidRPr="00BF75C8">
        <w:rPr>
          <w:rFonts w:ascii="Lucida Sans Unicode" w:eastAsia="宋体" w:hAnsi="Lucida Sans Unicode" w:cs="Lucida Sans Unicode"/>
          <w:color w:val="1A1A1A"/>
          <w:kern w:val="0"/>
          <w:szCs w:val="21"/>
        </w:rPr>
        <w:t xml:space="preserve"> binlog </w:t>
      </w:r>
      <w:r w:rsidRPr="00BF75C8">
        <w:rPr>
          <w:rFonts w:ascii="Lucida Sans Unicode" w:eastAsia="宋体" w:hAnsi="Lucida Sans Unicode" w:cs="Lucida Sans Unicode"/>
          <w:color w:val="1A1A1A"/>
          <w:kern w:val="0"/>
          <w:szCs w:val="21"/>
        </w:rPr>
        <w:t>位置，拷贝结束后释放锁，也停止对</w:t>
      </w:r>
      <w:r w:rsidRPr="00BF75C8">
        <w:rPr>
          <w:rFonts w:ascii="Lucida Sans Unicode" w:eastAsia="宋体" w:hAnsi="Lucida Sans Unicode" w:cs="Lucida Sans Unicode"/>
          <w:color w:val="1A1A1A"/>
          <w:kern w:val="0"/>
          <w:szCs w:val="21"/>
        </w:rPr>
        <w:t xml:space="preserve"> redo log </w:t>
      </w:r>
      <w:r w:rsidRPr="00BF75C8">
        <w:rPr>
          <w:rFonts w:ascii="Lucida Sans Unicode" w:eastAsia="宋体" w:hAnsi="Lucida Sans Unicode" w:cs="Lucida Sans Unicode"/>
          <w:color w:val="1A1A1A"/>
          <w:kern w:val="0"/>
          <w:szCs w:val="21"/>
        </w:rPr>
        <w:t>的监视。</w:t>
      </w:r>
    </w:p>
    <w:p w:rsidR="008623AA" w:rsidRPr="00BF75C8" w:rsidRDefault="008623AA" w:rsidP="00D055F7">
      <w:pPr>
        <w:pStyle w:val="a3"/>
        <w:spacing w:before="150" w:beforeAutospacing="0" w:after="0" w:afterAutospacing="0"/>
        <w:rPr>
          <w:rFonts w:ascii="Arial" w:hAnsi="Arial" w:cs="Arial"/>
          <w:color w:val="333333"/>
          <w:sz w:val="21"/>
          <w:szCs w:val="21"/>
        </w:rPr>
      </w:pPr>
    </w:p>
    <w:p w:rsidR="008623AA" w:rsidRPr="008623AA" w:rsidRDefault="008623AA" w:rsidP="00FE37C4">
      <w:pPr>
        <w:pStyle w:val="2"/>
        <w:rPr>
          <w:szCs w:val="21"/>
        </w:rPr>
      </w:pPr>
      <w:r w:rsidRPr="008623AA">
        <w:t>17</w:t>
      </w:r>
      <w:r w:rsidR="00FE37C4">
        <w:rPr>
          <w:rFonts w:hint="eastAsia"/>
        </w:rPr>
        <w:t>.</w:t>
      </w:r>
      <w:r w:rsidRPr="008623AA">
        <w:t>00台db，在最快时间之内重启</w:t>
      </w:r>
    </w:p>
    <w:p w:rsidR="008623AA" w:rsidRPr="008623AA" w:rsidRDefault="008623AA" w:rsidP="008623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jc w:val="left"/>
        <w:rPr>
          <w:rFonts w:ascii="宋体" w:eastAsia="宋体" w:hAnsi="宋体" w:cs="宋体"/>
          <w:color w:val="333333"/>
          <w:kern w:val="0"/>
          <w:szCs w:val="21"/>
        </w:rPr>
      </w:pPr>
      <w:r w:rsidRPr="008623AA">
        <w:rPr>
          <w:rFonts w:ascii="宋体" w:eastAsia="宋体" w:hAnsi="宋体" w:cs="宋体"/>
          <w:color w:val="333333"/>
          <w:kern w:val="0"/>
          <w:szCs w:val="21"/>
        </w:rPr>
        <w:t>可以使用批量 ssh 工具 pssh 来对需要重启的机器执行重启命令。 也可以使用 salt（前提是客户端有安装 salt）或者 ansible（ ansible 只需要 ssh 免登通了就行）等多线程工具同时操作多台服务器</w:t>
      </w:r>
    </w:p>
    <w:p w:rsidR="00FE37C4" w:rsidRDefault="00FE37C4" w:rsidP="00FE37C4">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18.innodb</w:t>
      </w:r>
      <w:r>
        <w:rPr>
          <w:rFonts w:ascii="Arial" w:hAnsi="Arial" w:cs="Arial"/>
          <w:b w:val="0"/>
          <w:bCs w:val="0"/>
          <w:color w:val="333333"/>
          <w:sz w:val="30"/>
          <w:szCs w:val="30"/>
        </w:rPr>
        <w:t>的读写参数优化</w:t>
      </w:r>
    </w:p>
    <w:p w:rsidR="00FE37C4" w:rsidRDefault="00FE37C4" w:rsidP="00FE37C4">
      <w:pPr>
        <w:pStyle w:val="a3"/>
        <w:spacing w:before="150" w:beforeAutospacing="0" w:after="0" w:afterAutospacing="0"/>
        <w:rPr>
          <w:rFonts w:ascii="Arial" w:hAnsi="Arial" w:cs="Arial"/>
          <w:color w:val="333333"/>
          <w:sz w:val="21"/>
          <w:szCs w:val="21"/>
        </w:rPr>
      </w:pPr>
      <w:r>
        <w:rPr>
          <w:rStyle w:val="a4"/>
          <w:rFonts w:ascii="Arial" w:hAnsi="Arial" w:cs="Arial"/>
          <w:color w:val="0000FF"/>
          <w:sz w:val="21"/>
          <w:szCs w:val="21"/>
        </w:rPr>
        <w:t>(1)</w:t>
      </w:r>
      <w:r>
        <w:rPr>
          <w:rStyle w:val="a4"/>
          <w:rFonts w:ascii="Arial" w:hAnsi="Arial" w:cs="Arial"/>
          <w:color w:val="0000FF"/>
          <w:sz w:val="21"/>
          <w:szCs w:val="21"/>
        </w:rPr>
        <w:t>、读取参数</w:t>
      </w:r>
    </w:p>
    <w:p w:rsidR="00FE37C4" w:rsidRDefault="00FE37C4" w:rsidP="00FE37C4">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global buffer </w:t>
      </w:r>
      <w:r>
        <w:rPr>
          <w:rFonts w:ascii="Arial" w:hAnsi="Arial" w:cs="Arial"/>
          <w:color w:val="333333"/>
          <w:sz w:val="21"/>
          <w:szCs w:val="21"/>
        </w:rPr>
        <w:t>以及</w:t>
      </w:r>
      <w:r>
        <w:rPr>
          <w:rFonts w:ascii="Arial" w:hAnsi="Arial" w:cs="Arial"/>
          <w:color w:val="333333"/>
          <w:sz w:val="21"/>
          <w:szCs w:val="21"/>
        </w:rPr>
        <w:t xml:space="preserve"> local buffer</w:t>
      </w:r>
      <w:r>
        <w:rPr>
          <w:rFonts w:ascii="Arial" w:hAnsi="Arial" w:cs="Arial"/>
          <w:color w:val="333333"/>
          <w:sz w:val="21"/>
          <w:szCs w:val="21"/>
        </w:rPr>
        <w:t>；</w:t>
      </w:r>
    </w:p>
    <w:p w:rsidR="00FE37C4" w:rsidRDefault="00FE37C4" w:rsidP="00FE37C4">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Global buffer</w:t>
      </w:r>
      <w:r>
        <w:rPr>
          <w:rFonts w:ascii="Arial" w:hAnsi="Arial" w:cs="Arial"/>
          <w:color w:val="333333"/>
          <w:sz w:val="21"/>
          <w:szCs w:val="21"/>
        </w:rPr>
        <w:t>：</w:t>
      </w:r>
      <w:r>
        <w:rPr>
          <w:rFonts w:ascii="Arial" w:hAnsi="Arial" w:cs="Arial"/>
          <w:color w:val="333333"/>
          <w:sz w:val="21"/>
          <w:szCs w:val="21"/>
        </w:rPr>
        <w:br/>
        <w:t>Innodb_buffer_pool_size</w:t>
      </w:r>
      <w:r>
        <w:rPr>
          <w:rFonts w:ascii="Arial" w:hAnsi="Arial" w:cs="Arial"/>
          <w:color w:val="333333"/>
          <w:sz w:val="21"/>
          <w:szCs w:val="21"/>
        </w:rPr>
        <w:br/>
        <w:t>innodb_log_buffer_size</w:t>
      </w:r>
      <w:r>
        <w:rPr>
          <w:rFonts w:ascii="Arial" w:hAnsi="Arial" w:cs="Arial"/>
          <w:color w:val="333333"/>
          <w:sz w:val="21"/>
          <w:szCs w:val="21"/>
        </w:rPr>
        <w:br/>
        <w:t>innodb_additional_mem_pool_size</w:t>
      </w:r>
    </w:p>
    <w:p w:rsidR="00FE37C4" w:rsidRDefault="00FE37C4" w:rsidP="00FE37C4">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local buffer(</w:t>
      </w:r>
      <w:r>
        <w:rPr>
          <w:rFonts w:ascii="Arial" w:hAnsi="Arial" w:cs="Arial"/>
          <w:color w:val="333333"/>
          <w:sz w:val="21"/>
          <w:szCs w:val="21"/>
        </w:rPr>
        <w:t>下面的都是</w:t>
      </w:r>
      <w:r>
        <w:rPr>
          <w:rFonts w:ascii="Arial" w:hAnsi="Arial" w:cs="Arial"/>
          <w:color w:val="333333"/>
          <w:sz w:val="21"/>
          <w:szCs w:val="21"/>
        </w:rPr>
        <w:t xml:space="preserve"> server </w:t>
      </w:r>
      <w:r>
        <w:rPr>
          <w:rFonts w:ascii="Arial" w:hAnsi="Arial" w:cs="Arial"/>
          <w:color w:val="333333"/>
          <w:sz w:val="21"/>
          <w:szCs w:val="21"/>
        </w:rPr>
        <w:t>层的</w:t>
      </w:r>
      <w:r>
        <w:rPr>
          <w:rFonts w:ascii="Arial" w:hAnsi="Arial" w:cs="Arial"/>
          <w:color w:val="333333"/>
          <w:sz w:val="21"/>
          <w:szCs w:val="21"/>
        </w:rPr>
        <w:t xml:space="preserve"> session </w:t>
      </w:r>
      <w:r>
        <w:rPr>
          <w:rFonts w:ascii="Arial" w:hAnsi="Arial" w:cs="Arial"/>
          <w:color w:val="333333"/>
          <w:sz w:val="21"/>
          <w:szCs w:val="21"/>
        </w:rPr>
        <w:t>变量，不是</w:t>
      </w:r>
      <w:r>
        <w:rPr>
          <w:rFonts w:ascii="Arial" w:hAnsi="Arial" w:cs="Arial"/>
          <w:color w:val="333333"/>
          <w:sz w:val="21"/>
          <w:szCs w:val="21"/>
        </w:rPr>
        <w:t xml:space="preserve"> innodb </w:t>
      </w:r>
      <w:r>
        <w:rPr>
          <w:rFonts w:ascii="Arial" w:hAnsi="Arial" w:cs="Arial"/>
          <w:color w:val="333333"/>
          <w:sz w:val="21"/>
          <w:szCs w:val="21"/>
        </w:rPr>
        <w:t>的</w:t>
      </w:r>
      <w:r>
        <w:rPr>
          <w:rFonts w:ascii="Arial" w:hAnsi="Arial" w:cs="Arial"/>
          <w:color w:val="333333"/>
          <w:sz w:val="21"/>
          <w:szCs w:val="21"/>
        </w:rPr>
        <w:t>)</w:t>
      </w:r>
      <w:r>
        <w:rPr>
          <w:rFonts w:ascii="Arial" w:hAnsi="Arial" w:cs="Arial"/>
          <w:color w:val="333333"/>
          <w:sz w:val="21"/>
          <w:szCs w:val="21"/>
        </w:rPr>
        <w:t>：</w:t>
      </w:r>
      <w:r>
        <w:rPr>
          <w:rFonts w:ascii="Arial" w:hAnsi="Arial" w:cs="Arial"/>
          <w:color w:val="333333"/>
          <w:sz w:val="21"/>
          <w:szCs w:val="21"/>
        </w:rPr>
        <w:br/>
        <w:t>Read_buffer_size</w:t>
      </w:r>
      <w:r>
        <w:rPr>
          <w:rFonts w:ascii="Arial" w:hAnsi="Arial" w:cs="Arial"/>
          <w:color w:val="333333"/>
          <w:sz w:val="21"/>
          <w:szCs w:val="21"/>
        </w:rPr>
        <w:br/>
        <w:t>Join_buffer_size</w:t>
      </w:r>
      <w:r>
        <w:rPr>
          <w:rFonts w:ascii="Arial" w:hAnsi="Arial" w:cs="Arial"/>
          <w:color w:val="333333"/>
          <w:sz w:val="21"/>
          <w:szCs w:val="21"/>
        </w:rPr>
        <w:br/>
        <w:t>Sort_buffer_size</w:t>
      </w:r>
      <w:r>
        <w:rPr>
          <w:rFonts w:ascii="Arial" w:hAnsi="Arial" w:cs="Arial"/>
          <w:color w:val="333333"/>
          <w:sz w:val="21"/>
          <w:szCs w:val="21"/>
        </w:rPr>
        <w:br/>
        <w:t>Key_buffer_size</w:t>
      </w:r>
      <w:r>
        <w:rPr>
          <w:rFonts w:ascii="Arial" w:hAnsi="Arial" w:cs="Arial"/>
          <w:color w:val="333333"/>
          <w:sz w:val="21"/>
          <w:szCs w:val="21"/>
        </w:rPr>
        <w:br/>
        <w:t>Binlog_cache_size</w:t>
      </w:r>
    </w:p>
    <w:p w:rsidR="00FE37C4" w:rsidRDefault="00FE37C4" w:rsidP="00FE37C4">
      <w:pPr>
        <w:pStyle w:val="a3"/>
        <w:spacing w:before="150" w:beforeAutospacing="0" w:after="0" w:afterAutospacing="0"/>
        <w:rPr>
          <w:rFonts w:ascii="Arial" w:hAnsi="Arial" w:cs="Arial"/>
          <w:color w:val="333333"/>
          <w:sz w:val="21"/>
          <w:szCs w:val="21"/>
        </w:rPr>
      </w:pPr>
      <w:r>
        <w:rPr>
          <w:rStyle w:val="a4"/>
          <w:rFonts w:ascii="Arial" w:hAnsi="Arial" w:cs="Arial"/>
          <w:color w:val="333333"/>
          <w:sz w:val="21"/>
          <w:szCs w:val="21"/>
        </w:rPr>
        <w:t>(2)</w:t>
      </w:r>
      <w:r>
        <w:rPr>
          <w:rStyle w:val="a4"/>
          <w:rFonts w:ascii="Arial" w:hAnsi="Arial" w:cs="Arial"/>
          <w:color w:val="333333"/>
          <w:sz w:val="21"/>
          <w:szCs w:val="21"/>
        </w:rPr>
        <w:t>、写入参数</w:t>
      </w:r>
    </w:p>
    <w:p w:rsidR="00FE37C4" w:rsidRDefault="00FE37C4" w:rsidP="00FE37C4">
      <w:pPr>
        <w:pStyle w:val="HTML0"/>
        <w:spacing w:before="150"/>
        <w:rPr>
          <w:color w:val="333333"/>
          <w:sz w:val="21"/>
          <w:szCs w:val="21"/>
        </w:rPr>
      </w:pPr>
      <w:r>
        <w:rPr>
          <w:color w:val="333333"/>
          <w:sz w:val="21"/>
          <w:szCs w:val="21"/>
        </w:rPr>
        <w:t xml:space="preserve">innodb_flush_log_at_trx_commit </w:t>
      </w:r>
    </w:p>
    <w:p w:rsidR="00FE37C4" w:rsidRDefault="00FE37C4" w:rsidP="00FE37C4">
      <w:pPr>
        <w:pStyle w:val="HTML0"/>
        <w:spacing w:before="150"/>
        <w:rPr>
          <w:color w:val="333333"/>
          <w:sz w:val="21"/>
          <w:szCs w:val="21"/>
        </w:rPr>
      </w:pPr>
      <w:r>
        <w:rPr>
          <w:color w:val="333333"/>
          <w:sz w:val="21"/>
          <w:szCs w:val="21"/>
        </w:rPr>
        <w:t>innodb_buffer_pool_size</w:t>
      </w:r>
      <w:r>
        <w:rPr>
          <w:color w:val="333333"/>
          <w:sz w:val="21"/>
          <w:szCs w:val="21"/>
        </w:rPr>
        <w:br/>
        <w:t>insert_buffer_size</w:t>
      </w:r>
      <w:r>
        <w:rPr>
          <w:color w:val="333333"/>
          <w:sz w:val="21"/>
          <w:szCs w:val="21"/>
        </w:rPr>
        <w:br/>
        <w:t>innodb_double_write</w:t>
      </w:r>
      <w:r>
        <w:rPr>
          <w:color w:val="333333"/>
          <w:sz w:val="21"/>
          <w:szCs w:val="21"/>
        </w:rPr>
        <w:br/>
        <w:t>innodb_write_io_thread</w:t>
      </w:r>
      <w:r>
        <w:rPr>
          <w:color w:val="333333"/>
          <w:sz w:val="21"/>
          <w:szCs w:val="21"/>
        </w:rPr>
        <w:br/>
        <w:t>innodb_flush_method</w:t>
      </w:r>
    </w:p>
    <w:p w:rsidR="00FE37C4" w:rsidRDefault="00FE37C4" w:rsidP="00FE37C4">
      <w:pPr>
        <w:pStyle w:val="a3"/>
        <w:spacing w:before="150" w:beforeAutospacing="0" w:after="0" w:afterAutospacing="0"/>
        <w:rPr>
          <w:rFonts w:ascii="Arial" w:hAnsi="Arial" w:cs="Arial"/>
          <w:color w:val="333333"/>
          <w:sz w:val="21"/>
          <w:szCs w:val="21"/>
        </w:rPr>
      </w:pPr>
      <w:r>
        <w:rPr>
          <w:rStyle w:val="a4"/>
          <w:rFonts w:ascii="Arial" w:hAnsi="Arial" w:cs="Arial"/>
          <w:color w:val="333333"/>
          <w:sz w:val="21"/>
          <w:szCs w:val="21"/>
        </w:rPr>
        <w:t>(3)</w:t>
      </w:r>
      <w:r>
        <w:rPr>
          <w:rStyle w:val="a4"/>
          <w:rFonts w:ascii="Arial" w:hAnsi="Arial" w:cs="Arial"/>
          <w:color w:val="333333"/>
          <w:sz w:val="21"/>
          <w:szCs w:val="21"/>
        </w:rPr>
        <w:t>、与</w:t>
      </w:r>
      <w:r>
        <w:rPr>
          <w:rStyle w:val="a4"/>
          <w:rFonts w:ascii="Arial" w:hAnsi="Arial" w:cs="Arial"/>
          <w:color w:val="333333"/>
          <w:sz w:val="21"/>
          <w:szCs w:val="21"/>
        </w:rPr>
        <w:t>IO</w:t>
      </w:r>
      <w:r>
        <w:rPr>
          <w:rStyle w:val="a4"/>
          <w:rFonts w:ascii="Arial" w:hAnsi="Arial" w:cs="Arial"/>
          <w:color w:val="333333"/>
          <w:sz w:val="21"/>
          <w:szCs w:val="21"/>
        </w:rPr>
        <w:t>相关的参数</w:t>
      </w:r>
    </w:p>
    <w:p w:rsidR="00FE37C4" w:rsidRDefault="00FE37C4" w:rsidP="00FE37C4">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innodb_write_io_threads = 8</w:t>
      </w:r>
      <w:r>
        <w:rPr>
          <w:rFonts w:ascii="Arial" w:hAnsi="Arial" w:cs="Arial"/>
          <w:color w:val="333333"/>
          <w:sz w:val="21"/>
          <w:szCs w:val="21"/>
        </w:rPr>
        <w:br/>
        <w:t>innodb_read_io_threads = 8</w:t>
      </w:r>
      <w:r>
        <w:rPr>
          <w:rFonts w:ascii="Arial" w:hAnsi="Arial" w:cs="Arial"/>
          <w:color w:val="333333"/>
          <w:sz w:val="21"/>
          <w:szCs w:val="21"/>
        </w:rPr>
        <w:br/>
        <w:t>innodb_thread_concurrency = 0</w:t>
      </w:r>
      <w:r>
        <w:rPr>
          <w:rFonts w:ascii="Arial" w:hAnsi="Arial" w:cs="Arial"/>
          <w:color w:val="333333"/>
          <w:sz w:val="21"/>
          <w:szCs w:val="21"/>
        </w:rPr>
        <w:br/>
        <w:t>Sync_binlog</w:t>
      </w:r>
      <w:r>
        <w:rPr>
          <w:rFonts w:ascii="Arial" w:hAnsi="Arial" w:cs="Arial"/>
          <w:color w:val="333333"/>
          <w:sz w:val="21"/>
          <w:szCs w:val="21"/>
        </w:rPr>
        <w:br/>
        <w:t>Innodb_flush_log_at_trx_commit</w:t>
      </w:r>
      <w:r>
        <w:rPr>
          <w:rFonts w:ascii="Arial" w:hAnsi="Arial" w:cs="Arial"/>
          <w:color w:val="333333"/>
          <w:sz w:val="21"/>
          <w:szCs w:val="21"/>
        </w:rPr>
        <w:br/>
        <w:t>Innodb_lru_scan_depth</w:t>
      </w:r>
      <w:r>
        <w:rPr>
          <w:rFonts w:ascii="Arial" w:hAnsi="Arial" w:cs="Arial"/>
          <w:color w:val="333333"/>
          <w:sz w:val="21"/>
          <w:szCs w:val="21"/>
        </w:rPr>
        <w:br/>
        <w:t>Innodb_io_capacity</w:t>
      </w:r>
      <w:r>
        <w:rPr>
          <w:rFonts w:ascii="Arial" w:hAnsi="Arial" w:cs="Arial"/>
          <w:color w:val="333333"/>
          <w:sz w:val="21"/>
          <w:szCs w:val="21"/>
        </w:rPr>
        <w:br/>
        <w:t>Innodb_io_capacity_max</w:t>
      </w:r>
      <w:r>
        <w:rPr>
          <w:rFonts w:ascii="Arial" w:hAnsi="Arial" w:cs="Arial"/>
          <w:color w:val="333333"/>
          <w:sz w:val="21"/>
          <w:szCs w:val="21"/>
        </w:rPr>
        <w:br/>
        <w:t>innodb_log_buffer_size</w:t>
      </w:r>
      <w:r>
        <w:rPr>
          <w:rFonts w:ascii="Arial" w:hAnsi="Arial" w:cs="Arial"/>
          <w:color w:val="333333"/>
          <w:sz w:val="21"/>
          <w:szCs w:val="21"/>
        </w:rPr>
        <w:br/>
        <w:t>innodb_max_dirty_pages_pct</w:t>
      </w:r>
    </w:p>
    <w:p w:rsidR="00FE37C4" w:rsidRDefault="00FE37C4" w:rsidP="00FE37C4">
      <w:pPr>
        <w:pStyle w:val="a3"/>
        <w:spacing w:before="150" w:beforeAutospacing="0" w:after="0" w:afterAutospacing="0"/>
        <w:rPr>
          <w:rFonts w:ascii="Arial" w:hAnsi="Arial" w:cs="Arial"/>
          <w:color w:val="333333"/>
          <w:sz w:val="21"/>
          <w:szCs w:val="21"/>
        </w:rPr>
      </w:pPr>
      <w:r>
        <w:rPr>
          <w:rStyle w:val="a4"/>
          <w:rFonts w:ascii="Arial" w:hAnsi="Arial" w:cs="Arial"/>
          <w:color w:val="333333"/>
          <w:sz w:val="21"/>
          <w:szCs w:val="21"/>
        </w:rPr>
        <w:t>(4)</w:t>
      </w:r>
      <w:r>
        <w:rPr>
          <w:rStyle w:val="a4"/>
          <w:rFonts w:ascii="Arial" w:hAnsi="Arial" w:cs="Arial"/>
          <w:color w:val="333333"/>
          <w:sz w:val="21"/>
          <w:szCs w:val="21"/>
        </w:rPr>
        <w:t>、缓存参数以及缓存的适用场景</w:t>
      </w:r>
    </w:p>
    <w:p w:rsidR="00FE37C4" w:rsidRDefault="00FE37C4" w:rsidP="00FE37C4">
      <w:pPr>
        <w:pStyle w:val="HTML0"/>
        <w:spacing w:before="150"/>
        <w:rPr>
          <w:color w:val="333333"/>
          <w:sz w:val="21"/>
          <w:szCs w:val="21"/>
        </w:rPr>
      </w:pPr>
      <w:r>
        <w:rPr>
          <w:color w:val="333333"/>
          <w:sz w:val="21"/>
          <w:szCs w:val="21"/>
        </w:rPr>
        <w:t>query cache/query_cache_type 并不是所有表都适合使用query cache。</w:t>
      </w:r>
    </w:p>
    <w:p w:rsidR="00FE37C4" w:rsidRDefault="00FE37C4" w:rsidP="00FE37C4">
      <w:pPr>
        <w:pStyle w:val="HTML0"/>
        <w:spacing w:before="150"/>
        <w:rPr>
          <w:color w:val="333333"/>
          <w:sz w:val="21"/>
          <w:szCs w:val="21"/>
        </w:rPr>
      </w:pPr>
      <w:r>
        <w:rPr>
          <w:color w:val="333333"/>
          <w:sz w:val="21"/>
          <w:szCs w:val="21"/>
        </w:rPr>
        <w:t xml:space="preserve">造成query cache失效的原因主要是相应的table发生了变更 </w:t>
      </w:r>
    </w:p>
    <w:p w:rsidR="00FE37C4" w:rsidRDefault="00FE37C4" w:rsidP="00FE37C4">
      <w:pPr>
        <w:pStyle w:val="HTML0"/>
        <w:spacing w:before="150"/>
        <w:rPr>
          <w:color w:val="333333"/>
          <w:sz w:val="21"/>
          <w:szCs w:val="21"/>
        </w:rPr>
      </w:pPr>
      <w:r>
        <w:rPr>
          <w:color w:val="333333"/>
          <w:sz w:val="21"/>
          <w:szCs w:val="21"/>
        </w:rPr>
        <w:t xml:space="preserve">第一个：读操作多的话看看比例，简单来说，如果是用户清单表，或者说是数据比例比较固定，比如说商品列表，是可以打开的，前提是这些库比较集中，数据库中的实务比较小。 </w:t>
      </w:r>
    </w:p>
    <w:p w:rsidR="00FE37C4" w:rsidRDefault="00FE37C4" w:rsidP="00FE37C4">
      <w:pPr>
        <w:pStyle w:val="HTML0"/>
        <w:spacing w:before="150"/>
        <w:rPr>
          <w:color w:val="333333"/>
          <w:sz w:val="21"/>
          <w:szCs w:val="21"/>
        </w:rPr>
      </w:pPr>
      <w:r>
        <w:rPr>
          <w:color w:val="333333"/>
          <w:sz w:val="21"/>
          <w:szCs w:val="21"/>
        </w:rPr>
        <w:t>第二个：我们“行骗”的时候，比如说我们竞标的时候压测，把query cache打开，还是能收到qps激增的效果，当然前提示前端的连接池什么的都配置一样。</w:t>
      </w:r>
    </w:p>
    <w:p w:rsidR="00FE37C4" w:rsidRDefault="00FE37C4" w:rsidP="00FE37C4">
      <w:pPr>
        <w:pStyle w:val="HTML0"/>
        <w:spacing w:before="150"/>
        <w:rPr>
          <w:color w:val="333333"/>
          <w:sz w:val="21"/>
          <w:szCs w:val="21"/>
        </w:rPr>
      </w:pPr>
      <w:r>
        <w:rPr>
          <w:color w:val="333333"/>
          <w:sz w:val="21"/>
          <w:szCs w:val="21"/>
        </w:rPr>
        <w:t>大部分情况下如果写入的居多，访问量并不多，那么就不要打开，例如社交网站的，</w:t>
      </w:r>
      <w:r>
        <w:rPr>
          <w:color w:val="800080"/>
          <w:sz w:val="21"/>
          <w:szCs w:val="21"/>
        </w:rPr>
        <w:t>10</w:t>
      </w:r>
      <w:r>
        <w:rPr>
          <w:color w:val="333333"/>
          <w:sz w:val="21"/>
          <w:szCs w:val="21"/>
        </w:rPr>
        <w:t xml:space="preserve">%的人产生内容，其余的90%都在消费，打开还是效果很好的，但是你如果是qq消息，或者聊天，那就很要命。 </w:t>
      </w:r>
    </w:p>
    <w:p w:rsidR="00FE37C4" w:rsidRDefault="00FE37C4" w:rsidP="00FE37C4">
      <w:pPr>
        <w:pStyle w:val="HTML0"/>
        <w:spacing w:before="150"/>
        <w:rPr>
          <w:color w:val="333333"/>
          <w:sz w:val="21"/>
          <w:szCs w:val="21"/>
        </w:rPr>
      </w:pPr>
      <w:r>
        <w:rPr>
          <w:color w:val="333333"/>
          <w:sz w:val="21"/>
          <w:szCs w:val="21"/>
        </w:rPr>
        <w:t>第三个：小网站或者没有高并发的无所谓，高并发下，会看到 很多 qcache 锁 等待，所以一般高并发下，不建议打开query cache</w:t>
      </w:r>
    </w:p>
    <w:p w:rsidR="00E42F90" w:rsidRDefault="00E42F90" w:rsidP="00E42F90">
      <w:pPr>
        <w:pStyle w:val="2"/>
      </w:pPr>
      <w:r>
        <w:rPr>
          <w:color w:val="333333"/>
          <w:sz w:val="21"/>
          <w:szCs w:val="21"/>
        </w:rPr>
        <w:t>19.</w:t>
      </w:r>
      <w:r w:rsidRPr="00E42F90">
        <w:t xml:space="preserve"> </w:t>
      </w:r>
      <w:r>
        <w:t>MySQL 有哪些日志？</w:t>
      </w:r>
    </w:p>
    <w:p w:rsidR="00E42F90" w:rsidRDefault="00E42F90" w:rsidP="00FA61C5">
      <w:pPr>
        <w:pStyle w:val="a3"/>
        <w:numPr>
          <w:ilvl w:val="0"/>
          <w:numId w:val="380"/>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错误日志：记录了当</w:t>
      </w:r>
      <w:r>
        <w:rPr>
          <w:rFonts w:ascii="Lucida Sans Unicode" w:hAnsi="Lucida Sans Unicode" w:cs="Lucida Sans Unicode"/>
          <w:color w:val="1A1A1A"/>
          <w:sz w:val="21"/>
          <w:szCs w:val="21"/>
        </w:rPr>
        <w:t xml:space="preserve"> mysqld </w:t>
      </w:r>
      <w:r>
        <w:rPr>
          <w:rFonts w:ascii="Lucida Sans Unicode" w:hAnsi="Lucida Sans Unicode" w:cs="Lucida Sans Unicode"/>
          <w:color w:val="1A1A1A"/>
          <w:sz w:val="21"/>
          <w:szCs w:val="21"/>
        </w:rPr>
        <w:t>启动和停止时，以及服务器在运行过程中发生任何严重错误时的相关信息。</w:t>
      </w:r>
    </w:p>
    <w:p w:rsidR="00E42F90" w:rsidRDefault="00E42F90" w:rsidP="00FA61C5">
      <w:pPr>
        <w:pStyle w:val="a3"/>
        <w:numPr>
          <w:ilvl w:val="0"/>
          <w:numId w:val="380"/>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二进制文件：记录了所有的</w:t>
      </w:r>
      <w:r>
        <w:rPr>
          <w:rFonts w:ascii="Lucida Sans Unicode" w:hAnsi="Lucida Sans Unicode" w:cs="Lucida Sans Unicode"/>
          <w:color w:val="1A1A1A"/>
          <w:sz w:val="21"/>
          <w:szCs w:val="21"/>
        </w:rPr>
        <w:t xml:space="preserve"> DDL</w:t>
      </w:r>
      <w:r>
        <w:rPr>
          <w:rFonts w:ascii="Lucida Sans Unicode" w:hAnsi="Lucida Sans Unicode" w:cs="Lucida Sans Unicode"/>
          <w:color w:val="1A1A1A"/>
          <w:sz w:val="21"/>
          <w:szCs w:val="21"/>
        </w:rPr>
        <w:t>（数据定义语言）语句和</w:t>
      </w:r>
      <w:r>
        <w:rPr>
          <w:rFonts w:ascii="Lucida Sans Unicode" w:hAnsi="Lucida Sans Unicode" w:cs="Lucida Sans Unicode"/>
          <w:color w:val="1A1A1A"/>
          <w:sz w:val="21"/>
          <w:szCs w:val="21"/>
        </w:rPr>
        <w:t xml:space="preserve"> DML</w:t>
      </w:r>
      <w:r>
        <w:rPr>
          <w:rFonts w:ascii="Lucida Sans Unicode" w:hAnsi="Lucida Sans Unicode" w:cs="Lucida Sans Unicode"/>
          <w:color w:val="1A1A1A"/>
          <w:sz w:val="21"/>
          <w:szCs w:val="21"/>
        </w:rPr>
        <w:t>（数据操纵语言）语句，不包括数据查询语句。语句以</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事件</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的形式保存，它描述了数据的更改过程。（定期删除日志，默认关闭）。</w:t>
      </w:r>
    </w:p>
    <w:p w:rsidR="00E42F90" w:rsidRDefault="00E42F90" w:rsidP="00E42F90">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就是我们上面看到的</w:t>
      </w:r>
      <w:r>
        <w:rPr>
          <w:rFonts w:ascii="Lucida Sans Unicode" w:hAnsi="Lucida Sans Unicode" w:cs="Lucida Sans Unicode"/>
          <w:color w:val="1A1A1A"/>
          <w:sz w:val="21"/>
          <w:szCs w:val="21"/>
        </w:rPr>
        <w:t xml:space="preserve"> MySQL binlog </w:t>
      </w:r>
      <w:r>
        <w:rPr>
          <w:rFonts w:ascii="Lucida Sans Unicode" w:hAnsi="Lucida Sans Unicode" w:cs="Lucida Sans Unicode"/>
          <w:color w:val="1A1A1A"/>
          <w:sz w:val="21"/>
          <w:szCs w:val="21"/>
        </w:rPr>
        <w:t>日志。</w:t>
      </w:r>
    </w:p>
    <w:p w:rsidR="00E42F90" w:rsidRDefault="00E42F90" w:rsidP="00FA61C5">
      <w:pPr>
        <w:pStyle w:val="a3"/>
        <w:numPr>
          <w:ilvl w:val="0"/>
          <w:numId w:val="380"/>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查询日志：记录了客户端的所有语句，格式为纯文本格式，可以直接进行读取。（</w:t>
      </w:r>
      <w:r>
        <w:rPr>
          <w:rFonts w:ascii="Lucida Sans Unicode" w:hAnsi="Lucida Sans Unicode" w:cs="Lucida Sans Unicode"/>
          <w:color w:val="1A1A1A"/>
          <w:sz w:val="21"/>
          <w:szCs w:val="21"/>
        </w:rPr>
        <w:t xml:space="preserve">log </w:t>
      </w:r>
      <w:r>
        <w:rPr>
          <w:rFonts w:ascii="Lucida Sans Unicode" w:hAnsi="Lucida Sans Unicode" w:cs="Lucida Sans Unicode"/>
          <w:color w:val="1A1A1A"/>
          <w:sz w:val="21"/>
          <w:szCs w:val="21"/>
        </w:rPr>
        <w:t>日志中记录了所有数据库的操作，对于访问频繁的系统，此日志对系统性能的影响较大，建议关闭，默认关闭）。</w:t>
      </w:r>
    </w:p>
    <w:p w:rsidR="00E42F90" w:rsidRDefault="00E42F90" w:rsidP="00FA61C5">
      <w:pPr>
        <w:pStyle w:val="a3"/>
        <w:numPr>
          <w:ilvl w:val="0"/>
          <w:numId w:val="380"/>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慢查询日志：慢查询日志记录了包含所有执行时间超过参数</w:t>
      </w:r>
      <w:r>
        <w:rPr>
          <w:rFonts w:ascii="Lucida Sans Unicode" w:hAnsi="Lucida Sans Unicode" w:cs="Lucida Sans Unicode"/>
          <w:color w:val="1A1A1A"/>
          <w:sz w:val="21"/>
          <w:szCs w:val="21"/>
        </w:rPr>
        <w:t>long_query_time</w:t>
      </w:r>
      <w:r>
        <w:rPr>
          <w:rFonts w:ascii="Lucida Sans Unicode" w:hAnsi="Lucida Sans Unicode" w:cs="Lucida Sans Unicode"/>
          <w:color w:val="1A1A1A"/>
          <w:sz w:val="21"/>
          <w:szCs w:val="21"/>
        </w:rPr>
        <w:t>（单位：秒）所设置值的</w:t>
      </w:r>
      <w:r>
        <w:rPr>
          <w:rFonts w:ascii="Lucida Sans Unicode" w:hAnsi="Lucida Sans Unicode" w:cs="Lucida Sans Unicode"/>
          <w:color w:val="1A1A1A"/>
          <w:sz w:val="21"/>
          <w:szCs w:val="21"/>
        </w:rPr>
        <w:t xml:space="preserve"> SQL </w:t>
      </w:r>
      <w:r>
        <w:rPr>
          <w:rFonts w:ascii="Lucida Sans Unicode" w:hAnsi="Lucida Sans Unicode" w:cs="Lucida Sans Unicode"/>
          <w:color w:val="1A1A1A"/>
          <w:sz w:val="21"/>
          <w:szCs w:val="21"/>
        </w:rPr>
        <w:t>语句的日志。（纯文本格式）</w:t>
      </w:r>
    </w:p>
    <w:p w:rsidR="00E42F90" w:rsidRDefault="00E42F90" w:rsidP="00E42F90">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重要，一定要开启。</w:t>
      </w:r>
    </w:p>
    <w:p w:rsidR="00E42F90" w:rsidRDefault="00E42F90" w:rsidP="00E42F90">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另外，错误日志和慢查询日志的详细解释，可以看看</w:t>
      </w:r>
      <w:r>
        <w:rPr>
          <w:rFonts w:ascii="Lucida Sans Unicode" w:hAnsi="Lucida Sans Unicode" w:cs="Lucida Sans Unicode"/>
          <w:color w:val="1A1A1A"/>
        </w:rPr>
        <w:t> </w:t>
      </w:r>
      <w:hyperlink r:id="rId36"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MySQL </w:t>
        </w:r>
        <w:r>
          <w:rPr>
            <w:rStyle w:val="a5"/>
            <w:rFonts w:ascii="Lucida Sans Unicode" w:hAnsi="Lucida Sans Unicode" w:cs="Lucida Sans Unicode"/>
            <w:color w:val="0088CC"/>
          </w:rPr>
          <w:t>日志文件之错误日志和慢查询日志详解》</w:t>
        </w:r>
      </w:hyperlink>
      <w:r>
        <w:rPr>
          <w:rFonts w:ascii="Lucida Sans Unicode" w:hAnsi="Lucida Sans Unicode" w:cs="Lucida Sans Unicode"/>
          <w:color w:val="1A1A1A"/>
        </w:rPr>
        <w:t> </w:t>
      </w:r>
      <w:r>
        <w:rPr>
          <w:rFonts w:ascii="Lucida Sans Unicode" w:hAnsi="Lucida Sans Unicode" w:cs="Lucida Sans Unicode"/>
          <w:color w:val="1A1A1A"/>
        </w:rPr>
        <w:t>文章。</w:t>
      </w:r>
    </w:p>
    <w:p w:rsidR="00E42F90" w:rsidRPr="00842F42" w:rsidRDefault="00E42F90" w:rsidP="00842F42">
      <w:pPr>
        <w:pStyle w:val="2"/>
      </w:pPr>
      <w:r>
        <w:rPr>
          <w:rFonts w:hint="eastAsia"/>
        </w:rPr>
        <w:t>20.</w:t>
      </w:r>
      <w:r>
        <w:t>聊聊 MySQL 监控？</w:t>
      </w:r>
    </w:p>
    <w:p w:rsidR="00E42F90" w:rsidRDefault="00E42F90" w:rsidP="00E42F90">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Lucida Sans Unicode" w:hAnsi="Lucida Sans Unicode" w:cs="Lucida Sans Unicode"/>
          <w:color w:val="1A1A1A"/>
        </w:rPr>
        <w:t>你是如何监控你们的数据库的？</w:t>
      </w:r>
    </w:p>
    <w:p w:rsidR="00E42F90" w:rsidRPr="00E42F90" w:rsidRDefault="00E42F90" w:rsidP="00E42F90">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监控的工具有很多，例如</w:t>
      </w:r>
      <w:r>
        <w:rPr>
          <w:rFonts w:ascii="Lucida Sans Unicode" w:hAnsi="Lucida Sans Unicode" w:cs="Lucida Sans Unicode"/>
          <w:color w:val="1A1A1A"/>
        </w:rPr>
        <w:t xml:space="preserve"> Zabbix </w:t>
      </w:r>
      <w:r>
        <w:rPr>
          <w:rFonts w:ascii="Lucida Sans Unicode" w:hAnsi="Lucida Sans Unicode" w:cs="Lucida Sans Unicode"/>
          <w:color w:val="1A1A1A"/>
        </w:rPr>
        <w:t>，</w:t>
      </w:r>
      <w:r>
        <w:rPr>
          <w:rFonts w:ascii="Lucida Sans Unicode" w:hAnsi="Lucida Sans Unicode" w:cs="Lucida Sans Unicode"/>
          <w:color w:val="1A1A1A"/>
        </w:rPr>
        <w:t xml:space="preserve">Lepus </w:t>
      </w:r>
      <w:r>
        <w:rPr>
          <w:rFonts w:ascii="Lucida Sans Unicode" w:hAnsi="Lucida Sans Unicode" w:cs="Lucida Sans Unicode"/>
          <w:color w:val="1A1A1A"/>
        </w:rPr>
        <w:t>，我这里用的是</w:t>
      </w:r>
      <w:r>
        <w:rPr>
          <w:rFonts w:ascii="Lucida Sans Unicode" w:hAnsi="Lucida Sans Unicode" w:cs="Lucida Sans Unicode"/>
          <w:color w:val="1A1A1A"/>
        </w:rPr>
        <w:t> </w:t>
      </w:r>
      <w:hyperlink r:id="rId37" w:tgtFrame="_blank" w:history="1">
        <w:r>
          <w:rPr>
            <w:rStyle w:val="a5"/>
            <w:rFonts w:ascii="Lucida Sans Unicode" w:hAnsi="Lucida Sans Unicode" w:cs="Lucida Sans Unicode"/>
            <w:color w:val="0088CC"/>
          </w:rPr>
          <w:t>Lepus</w:t>
        </w:r>
      </w:hyperlink>
      <w:r>
        <w:rPr>
          <w:rFonts w:ascii="Lucida Sans Unicode" w:hAnsi="Lucida Sans Unicode" w:cs="Lucida Sans Unicode"/>
          <w:color w:val="1A1A1A"/>
        </w:rPr>
        <w:t> </w:t>
      </w:r>
      <w:r>
        <w:rPr>
          <w:rFonts w:ascii="Lucida Sans Unicode" w:hAnsi="Lucida Sans Unicode" w:cs="Lucida Sans Unicode"/>
          <w:color w:val="1A1A1A"/>
        </w:rPr>
        <w:t>。</w:t>
      </w:r>
    </w:p>
    <w:p w:rsidR="000D5F01" w:rsidRDefault="000D5F01" w:rsidP="000D5F01">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21</w:t>
      </w:r>
      <w:r>
        <w:rPr>
          <w:rFonts w:ascii="Arial" w:hAnsi="Arial" w:cs="Arial"/>
          <w:b w:val="0"/>
          <w:bCs w:val="0"/>
          <w:color w:val="333333"/>
          <w:sz w:val="30"/>
          <w:szCs w:val="30"/>
        </w:rPr>
        <w:t>、表中有大字段</w:t>
      </w:r>
      <w:r>
        <w:rPr>
          <w:rFonts w:ascii="Arial" w:hAnsi="Arial" w:cs="Arial"/>
          <w:b w:val="0"/>
          <w:bCs w:val="0"/>
          <w:color w:val="333333"/>
          <w:sz w:val="30"/>
          <w:szCs w:val="30"/>
        </w:rPr>
        <w:t>X(</w:t>
      </w:r>
      <w:r>
        <w:rPr>
          <w:rFonts w:ascii="Arial" w:hAnsi="Arial" w:cs="Arial"/>
          <w:b w:val="0"/>
          <w:bCs w:val="0"/>
          <w:color w:val="333333"/>
          <w:sz w:val="30"/>
          <w:szCs w:val="30"/>
        </w:rPr>
        <w:t>例如：</w:t>
      </w:r>
      <w:r>
        <w:rPr>
          <w:rFonts w:ascii="Arial" w:hAnsi="Arial" w:cs="Arial"/>
          <w:b w:val="0"/>
          <w:bCs w:val="0"/>
          <w:color w:val="333333"/>
          <w:sz w:val="30"/>
          <w:szCs w:val="30"/>
        </w:rPr>
        <w:t>text</w:t>
      </w:r>
      <w:r>
        <w:rPr>
          <w:rFonts w:ascii="Arial" w:hAnsi="Arial" w:cs="Arial"/>
          <w:b w:val="0"/>
          <w:bCs w:val="0"/>
          <w:color w:val="333333"/>
          <w:sz w:val="30"/>
          <w:szCs w:val="30"/>
        </w:rPr>
        <w:t>类型</w:t>
      </w:r>
      <w:r>
        <w:rPr>
          <w:rFonts w:ascii="Arial" w:hAnsi="Arial" w:cs="Arial"/>
          <w:b w:val="0"/>
          <w:bCs w:val="0"/>
          <w:color w:val="333333"/>
          <w:sz w:val="30"/>
          <w:szCs w:val="30"/>
        </w:rPr>
        <w:t>)</w:t>
      </w:r>
      <w:r>
        <w:rPr>
          <w:rFonts w:ascii="Arial" w:hAnsi="Arial" w:cs="Arial"/>
          <w:b w:val="0"/>
          <w:bCs w:val="0"/>
          <w:color w:val="333333"/>
          <w:sz w:val="30"/>
          <w:szCs w:val="30"/>
        </w:rPr>
        <w:t>，且字段</w:t>
      </w:r>
      <w:r>
        <w:rPr>
          <w:rFonts w:ascii="Arial" w:hAnsi="Arial" w:cs="Arial"/>
          <w:b w:val="0"/>
          <w:bCs w:val="0"/>
          <w:color w:val="333333"/>
          <w:sz w:val="30"/>
          <w:szCs w:val="30"/>
        </w:rPr>
        <w:t>X</w:t>
      </w:r>
      <w:r>
        <w:rPr>
          <w:rFonts w:ascii="Arial" w:hAnsi="Arial" w:cs="Arial"/>
          <w:b w:val="0"/>
          <w:bCs w:val="0"/>
          <w:color w:val="333333"/>
          <w:sz w:val="30"/>
          <w:szCs w:val="30"/>
        </w:rPr>
        <w:t>不会经常更新，以读为为主，请问您是选择拆成子表，还是继续放一起</w:t>
      </w:r>
      <w:r>
        <w:rPr>
          <w:rFonts w:ascii="Arial" w:hAnsi="Arial" w:cs="Arial"/>
          <w:b w:val="0"/>
          <w:bCs w:val="0"/>
          <w:color w:val="333333"/>
          <w:sz w:val="30"/>
          <w:szCs w:val="30"/>
        </w:rPr>
        <w:t>?</w:t>
      </w:r>
      <w:r>
        <w:rPr>
          <w:rFonts w:ascii="Arial" w:hAnsi="Arial" w:cs="Arial"/>
          <w:b w:val="0"/>
          <w:bCs w:val="0"/>
          <w:color w:val="333333"/>
          <w:sz w:val="30"/>
          <w:szCs w:val="30"/>
        </w:rPr>
        <w:t>写出您这样选择的理由</w:t>
      </w:r>
    </w:p>
    <w:p w:rsidR="000D5F01" w:rsidRDefault="000D5F01" w:rsidP="000D5F01">
      <w:pPr>
        <w:pStyle w:val="HTML0"/>
        <w:spacing w:before="150"/>
        <w:rPr>
          <w:color w:val="333333"/>
          <w:sz w:val="21"/>
          <w:szCs w:val="21"/>
        </w:rPr>
      </w:pPr>
      <w:r>
        <w:rPr>
          <w:color w:val="333333"/>
          <w:sz w:val="21"/>
          <w:szCs w:val="21"/>
        </w:rPr>
        <w:t>拆带来的问题：连接消耗 + 存储拆分空间；不拆可能带来的问题：查询性能； 如果能容忍拆分带来的空间问题,拆的话最好和经常要查询的表的主键在物理结构上放置在一起(分区) 顺序IO,</w:t>
      </w:r>
    </w:p>
    <w:p w:rsidR="000D5F01" w:rsidRDefault="000D5F01" w:rsidP="000D5F01">
      <w:pPr>
        <w:pStyle w:val="HTML0"/>
        <w:spacing w:before="150"/>
        <w:rPr>
          <w:color w:val="333333"/>
          <w:sz w:val="21"/>
          <w:szCs w:val="21"/>
        </w:rPr>
      </w:pPr>
      <w:r>
        <w:rPr>
          <w:color w:val="333333"/>
          <w:sz w:val="21"/>
          <w:szCs w:val="21"/>
        </w:rPr>
        <w:t>减少连接消耗,最后这是一个文本列再加上一个全文索引来尽量抵消连接消耗 如果能容忍不拆分带来的查询性能损失的话:上面的方案在某个极致条件下肯定会出现问题,那么不拆就是最好的选择</w:t>
      </w:r>
    </w:p>
    <w:p w:rsidR="00D10AB1" w:rsidRDefault="00D10AB1" w:rsidP="00D10AB1">
      <w:pPr>
        <w:pStyle w:val="2"/>
      </w:pPr>
      <w:r>
        <w:rPr>
          <w:rFonts w:hint="eastAsia"/>
        </w:rPr>
        <w:t>22</w:t>
      </w:r>
      <w:r>
        <w:t>.</w:t>
      </w:r>
      <w:r>
        <w:rPr>
          <w:rFonts w:hint="eastAsia"/>
        </w:rPr>
        <w:t>松散</w:t>
      </w:r>
      <w:r>
        <w:t>索引,紧凑索引</w:t>
      </w:r>
    </w:p>
    <w:p w:rsidR="00D10AB1" w:rsidRDefault="00D10AB1" w:rsidP="00D10AB1">
      <w:pPr>
        <w:pStyle w:val="3"/>
      </w:pPr>
      <w:r>
        <w:rPr>
          <w:rStyle w:val="a4"/>
          <w:rFonts w:ascii="Tahoma" w:hAnsi="Tahoma" w:cs="Tahoma"/>
          <w:color w:val="222222"/>
          <w:sz w:val="21"/>
          <w:szCs w:val="21"/>
        </w:rPr>
        <w:t>1</w:t>
      </w:r>
      <w:r>
        <w:rPr>
          <w:rStyle w:val="a4"/>
          <w:rFonts w:ascii="Tahoma" w:hAnsi="Tahoma" w:cs="Tahoma"/>
          <w:color w:val="222222"/>
          <w:sz w:val="21"/>
          <w:szCs w:val="21"/>
        </w:rPr>
        <w:t>、使用松散索引扫描（</w:t>
      </w:r>
      <w:r>
        <w:rPr>
          <w:rStyle w:val="a4"/>
          <w:rFonts w:ascii="Tahoma" w:hAnsi="Tahoma" w:cs="Tahoma"/>
          <w:color w:val="222222"/>
          <w:sz w:val="21"/>
          <w:szCs w:val="21"/>
        </w:rPr>
        <w:t>Loose index scan</w:t>
      </w:r>
      <w:r>
        <w:rPr>
          <w:rStyle w:val="a4"/>
          <w:rFonts w:ascii="Tahoma" w:hAnsi="Tahoma" w:cs="Tahoma"/>
          <w:color w:val="222222"/>
          <w:sz w:val="21"/>
          <w:szCs w:val="21"/>
        </w:rPr>
        <w:t>）实现</w:t>
      </w:r>
      <w:r>
        <w:rPr>
          <w:rStyle w:val="a4"/>
          <w:rFonts w:ascii="Tahoma" w:hAnsi="Tahoma" w:cs="Tahoma"/>
          <w:color w:val="222222"/>
          <w:sz w:val="21"/>
          <w:szCs w:val="21"/>
        </w:rPr>
        <w:t xml:space="preserve"> GROUP BY</w:t>
      </w:r>
    </w:p>
    <w:p w:rsidR="00D10AB1" w:rsidRDefault="00D10AB1" w:rsidP="00D10AB1">
      <w:pPr>
        <w:pStyle w:val="a3"/>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对</w:t>
      </w:r>
      <w:r>
        <w:rPr>
          <w:rFonts w:ascii="Tahoma" w:hAnsi="Tahoma" w:cs="Tahoma"/>
          <w:color w:val="222222"/>
          <w:sz w:val="21"/>
          <w:szCs w:val="21"/>
        </w:rPr>
        <w:t>“</w:t>
      </w:r>
      <w:r>
        <w:rPr>
          <w:rFonts w:ascii="Tahoma" w:hAnsi="Tahoma" w:cs="Tahoma"/>
          <w:color w:val="222222"/>
          <w:sz w:val="21"/>
          <w:szCs w:val="21"/>
        </w:rPr>
        <w:t>松散索引扫描</w:t>
      </w:r>
      <w:r>
        <w:rPr>
          <w:rFonts w:ascii="Tahoma" w:hAnsi="Tahoma" w:cs="Tahoma"/>
          <w:color w:val="222222"/>
          <w:sz w:val="21"/>
          <w:szCs w:val="21"/>
        </w:rPr>
        <w:t>”</w:t>
      </w:r>
      <w:r>
        <w:rPr>
          <w:rFonts w:ascii="Tahoma" w:hAnsi="Tahoma" w:cs="Tahoma"/>
          <w:color w:val="222222"/>
          <w:sz w:val="21"/>
          <w:szCs w:val="21"/>
        </w:rPr>
        <w:t>的定义，本人看了很多网上的介绍，都不甚明白。在此逻列如下：</w:t>
      </w:r>
      <w:r>
        <w:rPr>
          <w:rFonts w:ascii="Tahoma" w:hAnsi="Tahoma" w:cs="Tahoma"/>
          <w:color w:val="222222"/>
          <w:sz w:val="21"/>
          <w:szCs w:val="21"/>
        </w:rPr>
        <w:br/>
      </w:r>
      <w:r>
        <w:rPr>
          <w:rFonts w:ascii="Tahoma" w:hAnsi="Tahoma" w:cs="Tahoma"/>
          <w:color w:val="222222"/>
          <w:sz w:val="21"/>
          <w:szCs w:val="21"/>
        </w:rPr>
        <w:t>定义</w:t>
      </w:r>
      <w:r>
        <w:rPr>
          <w:rFonts w:ascii="Tahoma" w:hAnsi="Tahoma" w:cs="Tahoma"/>
          <w:color w:val="222222"/>
          <w:sz w:val="21"/>
          <w:szCs w:val="21"/>
        </w:rPr>
        <w:t>1</w:t>
      </w:r>
      <w:r>
        <w:rPr>
          <w:rFonts w:ascii="Tahoma" w:hAnsi="Tahoma" w:cs="Tahoma"/>
          <w:color w:val="222222"/>
          <w:sz w:val="21"/>
          <w:szCs w:val="21"/>
        </w:rPr>
        <w:t>：松散索引扫描，实际上就是当</w:t>
      </w:r>
      <w:r>
        <w:rPr>
          <w:rFonts w:ascii="Tahoma" w:hAnsi="Tahoma" w:cs="Tahoma"/>
          <w:color w:val="222222"/>
          <w:sz w:val="21"/>
          <w:szCs w:val="21"/>
        </w:rPr>
        <w:t xml:space="preserve"> MySQL </w:t>
      </w:r>
      <w:r>
        <w:rPr>
          <w:rFonts w:ascii="Tahoma" w:hAnsi="Tahoma" w:cs="Tahoma"/>
          <w:color w:val="222222"/>
          <w:sz w:val="21"/>
          <w:szCs w:val="21"/>
        </w:rPr>
        <w:t>完全利用索引扫描来实现</w:t>
      </w:r>
      <w:r>
        <w:rPr>
          <w:rFonts w:ascii="Tahoma" w:hAnsi="Tahoma" w:cs="Tahoma"/>
          <w:color w:val="222222"/>
          <w:sz w:val="21"/>
          <w:szCs w:val="21"/>
        </w:rPr>
        <w:t xml:space="preserve"> GROUP BY </w:t>
      </w:r>
      <w:r>
        <w:rPr>
          <w:rFonts w:ascii="Tahoma" w:hAnsi="Tahoma" w:cs="Tahoma"/>
          <w:color w:val="222222"/>
          <w:sz w:val="21"/>
          <w:szCs w:val="21"/>
        </w:rPr>
        <w:t>的时候，并不需要扫描所有满足条件的索引键即可完成操作得出结果。</w:t>
      </w:r>
      <w:r>
        <w:rPr>
          <w:rFonts w:ascii="Tahoma" w:hAnsi="Tahoma" w:cs="Tahoma"/>
          <w:color w:val="222222"/>
          <w:sz w:val="21"/>
          <w:szCs w:val="21"/>
        </w:rPr>
        <w:br/>
      </w:r>
      <w:r>
        <w:rPr>
          <w:rFonts w:ascii="Tahoma" w:hAnsi="Tahoma" w:cs="Tahoma"/>
          <w:color w:val="222222"/>
          <w:sz w:val="21"/>
          <w:szCs w:val="21"/>
        </w:rPr>
        <w:t>定义</w:t>
      </w:r>
      <w:r>
        <w:rPr>
          <w:rFonts w:ascii="Tahoma" w:hAnsi="Tahoma" w:cs="Tahoma"/>
          <w:color w:val="222222"/>
          <w:sz w:val="21"/>
          <w:szCs w:val="21"/>
        </w:rPr>
        <w:t>2</w:t>
      </w:r>
      <w:r>
        <w:rPr>
          <w:rFonts w:ascii="Tahoma" w:hAnsi="Tahoma" w:cs="Tahoma"/>
          <w:color w:val="222222"/>
          <w:sz w:val="21"/>
          <w:szCs w:val="21"/>
        </w:rPr>
        <w:t>：优化</w:t>
      </w:r>
      <w:r>
        <w:rPr>
          <w:rFonts w:ascii="Tahoma" w:hAnsi="Tahoma" w:cs="Tahoma"/>
          <w:color w:val="222222"/>
          <w:sz w:val="21"/>
          <w:szCs w:val="21"/>
        </w:rPr>
        <w:t>Group By</w:t>
      </w:r>
      <w:r>
        <w:rPr>
          <w:rFonts w:ascii="Tahoma" w:hAnsi="Tahoma" w:cs="Tahoma"/>
          <w:color w:val="222222"/>
          <w:sz w:val="21"/>
          <w:szCs w:val="21"/>
        </w:rPr>
        <w:t>最有效的办法是当可以直接使用索引来完全获取需要</w:t>
      </w:r>
      <w:r>
        <w:rPr>
          <w:rFonts w:ascii="Tahoma" w:hAnsi="Tahoma" w:cs="Tahoma"/>
          <w:color w:val="222222"/>
          <w:sz w:val="21"/>
          <w:szCs w:val="21"/>
        </w:rPr>
        <w:t>group</w:t>
      </w:r>
      <w:r>
        <w:rPr>
          <w:rFonts w:ascii="Tahoma" w:hAnsi="Tahoma" w:cs="Tahoma"/>
          <w:color w:val="222222"/>
          <w:sz w:val="21"/>
          <w:szCs w:val="21"/>
        </w:rPr>
        <w:t>的字段。使用这个访问方法时，</w:t>
      </w:r>
      <w:r>
        <w:rPr>
          <w:rFonts w:ascii="Tahoma" w:hAnsi="Tahoma" w:cs="Tahoma"/>
          <w:color w:val="222222"/>
          <w:sz w:val="21"/>
          <w:szCs w:val="21"/>
        </w:rPr>
        <w:t>MySQL</w:t>
      </w:r>
      <w:r>
        <w:rPr>
          <w:rFonts w:ascii="Tahoma" w:hAnsi="Tahoma" w:cs="Tahoma"/>
          <w:color w:val="222222"/>
          <w:sz w:val="21"/>
          <w:szCs w:val="21"/>
        </w:rPr>
        <w:t>使用对关键字排序的索引的类型（比如</w:t>
      </w:r>
      <w:r>
        <w:rPr>
          <w:rFonts w:ascii="Tahoma" w:hAnsi="Tahoma" w:cs="Tahoma"/>
          <w:color w:val="222222"/>
          <w:sz w:val="21"/>
          <w:szCs w:val="21"/>
        </w:rPr>
        <w:t>BTREE</w:t>
      </w:r>
      <w:r>
        <w:rPr>
          <w:rFonts w:ascii="Tahoma" w:hAnsi="Tahoma" w:cs="Tahoma"/>
          <w:color w:val="222222"/>
          <w:sz w:val="21"/>
          <w:szCs w:val="21"/>
        </w:rPr>
        <w:t>索引）。这使得索引中用于</w:t>
      </w:r>
      <w:r>
        <w:rPr>
          <w:rFonts w:ascii="Tahoma" w:hAnsi="Tahoma" w:cs="Tahoma"/>
          <w:color w:val="222222"/>
          <w:sz w:val="21"/>
          <w:szCs w:val="21"/>
        </w:rPr>
        <w:t>group</w:t>
      </w:r>
      <w:r>
        <w:rPr>
          <w:rFonts w:ascii="Tahoma" w:hAnsi="Tahoma" w:cs="Tahoma"/>
          <w:color w:val="222222"/>
          <w:sz w:val="21"/>
          <w:szCs w:val="21"/>
        </w:rPr>
        <w:t>的字段不必完全涵盖</w:t>
      </w:r>
      <w:r>
        <w:rPr>
          <w:rFonts w:ascii="Tahoma" w:hAnsi="Tahoma" w:cs="Tahoma"/>
          <w:color w:val="222222"/>
          <w:sz w:val="21"/>
          <w:szCs w:val="21"/>
        </w:rPr>
        <w:t>WHERE</w:t>
      </w:r>
      <w:r>
        <w:rPr>
          <w:rFonts w:ascii="Tahoma" w:hAnsi="Tahoma" w:cs="Tahoma"/>
          <w:color w:val="222222"/>
          <w:sz w:val="21"/>
          <w:szCs w:val="21"/>
        </w:rPr>
        <w:t>条件中索引对应的</w:t>
      </w:r>
      <w:r>
        <w:rPr>
          <w:rFonts w:ascii="Tahoma" w:hAnsi="Tahoma" w:cs="Tahoma"/>
          <w:color w:val="222222"/>
          <w:sz w:val="21"/>
          <w:szCs w:val="21"/>
        </w:rPr>
        <w:t>key</w:t>
      </w:r>
      <w:r>
        <w:rPr>
          <w:rFonts w:ascii="Tahoma" w:hAnsi="Tahoma" w:cs="Tahoma"/>
          <w:color w:val="222222"/>
          <w:sz w:val="21"/>
          <w:szCs w:val="21"/>
        </w:rPr>
        <w:t>。由于只包含索引中关键字的一部分，因此称为松散的索引扫描。</w:t>
      </w:r>
      <w:r>
        <w:rPr>
          <w:rFonts w:ascii="Tahoma" w:hAnsi="Tahoma" w:cs="Tahoma"/>
          <w:color w:val="222222"/>
          <w:sz w:val="21"/>
          <w:szCs w:val="21"/>
        </w:rPr>
        <w:br/>
      </w:r>
      <w:r>
        <w:rPr>
          <w:rFonts w:ascii="Tahoma" w:hAnsi="Tahoma" w:cs="Tahoma"/>
          <w:color w:val="222222"/>
          <w:sz w:val="21"/>
          <w:szCs w:val="21"/>
        </w:rPr>
        <w:t>意思是索引中用于</w:t>
      </w:r>
      <w:r>
        <w:rPr>
          <w:rFonts w:ascii="Tahoma" w:hAnsi="Tahoma" w:cs="Tahoma"/>
          <w:color w:val="222222"/>
          <w:sz w:val="21"/>
          <w:szCs w:val="21"/>
        </w:rPr>
        <w:t>group</w:t>
      </w:r>
      <w:r>
        <w:rPr>
          <w:rFonts w:ascii="Tahoma" w:hAnsi="Tahoma" w:cs="Tahoma"/>
          <w:color w:val="222222"/>
          <w:sz w:val="21"/>
          <w:szCs w:val="21"/>
        </w:rPr>
        <w:t>的字段，没必要包含多列索引的全部字段。例如：有一个索引</w:t>
      </w:r>
      <w:r>
        <w:rPr>
          <w:rFonts w:ascii="Tahoma" w:hAnsi="Tahoma" w:cs="Tahoma"/>
          <w:color w:val="222222"/>
          <w:sz w:val="21"/>
          <w:szCs w:val="21"/>
        </w:rPr>
        <w:t>idx(c1,c2,c3)</w:t>
      </w:r>
      <w:r>
        <w:rPr>
          <w:rFonts w:ascii="Tahoma" w:hAnsi="Tahoma" w:cs="Tahoma"/>
          <w:color w:val="222222"/>
          <w:sz w:val="21"/>
          <w:szCs w:val="21"/>
        </w:rPr>
        <w:t>，那么</w:t>
      </w:r>
      <w:r>
        <w:rPr>
          <w:rFonts w:ascii="Tahoma" w:hAnsi="Tahoma" w:cs="Tahoma"/>
          <w:color w:val="222222"/>
          <w:sz w:val="21"/>
          <w:szCs w:val="21"/>
        </w:rPr>
        <w:t>group by c1</w:t>
      </w:r>
      <w:r>
        <w:rPr>
          <w:rFonts w:ascii="Tahoma" w:hAnsi="Tahoma" w:cs="Tahoma"/>
          <w:color w:val="222222"/>
          <w:sz w:val="21"/>
          <w:szCs w:val="21"/>
        </w:rPr>
        <w:t>、</w:t>
      </w:r>
      <w:r>
        <w:rPr>
          <w:rFonts w:ascii="Tahoma" w:hAnsi="Tahoma" w:cs="Tahoma"/>
          <w:color w:val="222222"/>
          <w:sz w:val="21"/>
          <w:szCs w:val="21"/>
        </w:rPr>
        <w:t>group by c1,c2</w:t>
      </w:r>
      <w:r>
        <w:rPr>
          <w:rFonts w:ascii="Tahoma" w:hAnsi="Tahoma" w:cs="Tahoma"/>
          <w:color w:val="222222"/>
          <w:sz w:val="21"/>
          <w:szCs w:val="21"/>
        </w:rPr>
        <w:t>这样</w:t>
      </w:r>
      <w:r>
        <w:rPr>
          <w:rFonts w:ascii="Tahoma" w:hAnsi="Tahoma" w:cs="Tahoma"/>
          <w:color w:val="222222"/>
          <w:sz w:val="21"/>
          <w:szCs w:val="21"/>
        </w:rPr>
        <w:t>c1</w:t>
      </w:r>
      <w:r>
        <w:rPr>
          <w:rFonts w:ascii="Tahoma" w:hAnsi="Tahoma" w:cs="Tahoma"/>
          <w:color w:val="222222"/>
          <w:sz w:val="21"/>
          <w:szCs w:val="21"/>
        </w:rPr>
        <w:t>或</w:t>
      </w:r>
      <w:r>
        <w:rPr>
          <w:rFonts w:ascii="Tahoma" w:hAnsi="Tahoma" w:cs="Tahoma"/>
          <w:color w:val="222222"/>
          <w:sz w:val="21"/>
          <w:szCs w:val="21"/>
        </w:rPr>
        <w:t>c1</w:t>
      </w:r>
      <w:r>
        <w:rPr>
          <w:rFonts w:ascii="Tahoma" w:hAnsi="Tahoma" w:cs="Tahoma"/>
          <w:color w:val="222222"/>
          <w:sz w:val="21"/>
          <w:szCs w:val="21"/>
        </w:rPr>
        <w:t>、</w:t>
      </w:r>
      <w:r>
        <w:rPr>
          <w:rFonts w:ascii="Tahoma" w:hAnsi="Tahoma" w:cs="Tahoma"/>
          <w:color w:val="222222"/>
          <w:sz w:val="21"/>
          <w:szCs w:val="21"/>
        </w:rPr>
        <w:t>c2</w:t>
      </w:r>
      <w:r>
        <w:rPr>
          <w:rFonts w:ascii="Tahoma" w:hAnsi="Tahoma" w:cs="Tahoma"/>
          <w:color w:val="222222"/>
          <w:sz w:val="21"/>
          <w:szCs w:val="21"/>
        </w:rPr>
        <w:t>都只是索引</w:t>
      </w:r>
      <w:r>
        <w:rPr>
          <w:rFonts w:ascii="Tahoma" w:hAnsi="Tahoma" w:cs="Tahoma"/>
          <w:color w:val="222222"/>
          <w:sz w:val="21"/>
          <w:szCs w:val="21"/>
        </w:rPr>
        <w:t>idx</w:t>
      </w:r>
      <w:r>
        <w:rPr>
          <w:rFonts w:ascii="Tahoma" w:hAnsi="Tahoma" w:cs="Tahoma"/>
          <w:color w:val="222222"/>
          <w:sz w:val="21"/>
          <w:szCs w:val="21"/>
        </w:rPr>
        <w:t>的一部分。要注意的是，索引中用于</w:t>
      </w:r>
      <w:r>
        <w:rPr>
          <w:rFonts w:ascii="Tahoma" w:hAnsi="Tahoma" w:cs="Tahoma"/>
          <w:color w:val="222222"/>
          <w:sz w:val="21"/>
          <w:szCs w:val="21"/>
        </w:rPr>
        <w:t>group</w:t>
      </w:r>
      <w:r>
        <w:rPr>
          <w:rFonts w:ascii="Tahoma" w:hAnsi="Tahoma" w:cs="Tahoma"/>
          <w:color w:val="222222"/>
          <w:sz w:val="21"/>
          <w:szCs w:val="21"/>
        </w:rPr>
        <w:t>的字段必须符合索引的</w:t>
      </w:r>
      <w:r>
        <w:rPr>
          <w:rFonts w:ascii="Tahoma" w:hAnsi="Tahoma" w:cs="Tahoma"/>
          <w:color w:val="222222"/>
          <w:sz w:val="21"/>
          <w:szCs w:val="21"/>
        </w:rPr>
        <w:t>“</w:t>
      </w:r>
      <w:r>
        <w:rPr>
          <w:rFonts w:ascii="Tahoma" w:hAnsi="Tahoma" w:cs="Tahoma"/>
          <w:color w:val="222222"/>
          <w:sz w:val="21"/>
          <w:szCs w:val="21"/>
        </w:rPr>
        <w:t>最左前缀</w:t>
      </w:r>
      <w:r>
        <w:rPr>
          <w:rFonts w:ascii="Tahoma" w:hAnsi="Tahoma" w:cs="Tahoma"/>
          <w:color w:val="222222"/>
          <w:sz w:val="21"/>
          <w:szCs w:val="21"/>
        </w:rPr>
        <w:t>”</w:t>
      </w:r>
      <w:r>
        <w:rPr>
          <w:rFonts w:ascii="Tahoma" w:hAnsi="Tahoma" w:cs="Tahoma"/>
          <w:color w:val="222222"/>
          <w:sz w:val="21"/>
          <w:szCs w:val="21"/>
        </w:rPr>
        <w:t>原则。</w:t>
      </w:r>
      <w:r>
        <w:rPr>
          <w:rFonts w:ascii="Tahoma" w:hAnsi="Tahoma" w:cs="Tahoma"/>
          <w:color w:val="222222"/>
          <w:sz w:val="21"/>
          <w:szCs w:val="21"/>
        </w:rPr>
        <w:t>group by c1,c3</w:t>
      </w:r>
      <w:r>
        <w:rPr>
          <w:rFonts w:ascii="Tahoma" w:hAnsi="Tahoma" w:cs="Tahoma"/>
          <w:color w:val="222222"/>
          <w:sz w:val="21"/>
          <w:szCs w:val="21"/>
        </w:rPr>
        <w:t>是不会使用松散的索引扫描的</w:t>
      </w:r>
    </w:p>
    <w:p w:rsidR="00D10AB1" w:rsidRDefault="00D10AB1" w:rsidP="00D10AB1">
      <w:pPr>
        <w:pStyle w:val="3"/>
      </w:pPr>
      <w:r>
        <w:rPr>
          <w:rStyle w:val="a4"/>
          <w:rFonts w:ascii="Tahoma" w:hAnsi="Tahoma" w:cs="Tahoma"/>
          <w:color w:val="222222"/>
          <w:sz w:val="21"/>
          <w:szCs w:val="21"/>
        </w:rPr>
        <w:t>2</w:t>
      </w:r>
      <w:r>
        <w:rPr>
          <w:rStyle w:val="a4"/>
          <w:rFonts w:ascii="Tahoma" w:hAnsi="Tahoma" w:cs="Tahoma"/>
          <w:color w:val="222222"/>
          <w:sz w:val="21"/>
          <w:szCs w:val="21"/>
        </w:rPr>
        <w:t>、使用紧凑索引扫描（</w:t>
      </w:r>
      <w:r>
        <w:rPr>
          <w:rStyle w:val="a4"/>
          <w:rFonts w:ascii="Tahoma" w:hAnsi="Tahoma" w:cs="Tahoma"/>
          <w:color w:val="222222"/>
          <w:sz w:val="21"/>
          <w:szCs w:val="21"/>
        </w:rPr>
        <w:t>Tight index scan</w:t>
      </w:r>
      <w:r>
        <w:rPr>
          <w:rStyle w:val="a4"/>
          <w:rFonts w:ascii="Tahoma" w:hAnsi="Tahoma" w:cs="Tahoma"/>
          <w:color w:val="222222"/>
          <w:sz w:val="21"/>
          <w:szCs w:val="21"/>
        </w:rPr>
        <w:t>）实现</w:t>
      </w:r>
      <w:r>
        <w:rPr>
          <w:rStyle w:val="a4"/>
          <w:rFonts w:ascii="Tahoma" w:hAnsi="Tahoma" w:cs="Tahoma"/>
          <w:color w:val="222222"/>
          <w:sz w:val="21"/>
          <w:szCs w:val="21"/>
        </w:rPr>
        <w:t xml:space="preserve"> GROUP BY</w:t>
      </w:r>
    </w:p>
    <w:p w:rsidR="00D10AB1" w:rsidRDefault="00D10AB1" w:rsidP="00D10AB1">
      <w:pPr>
        <w:pStyle w:val="a3"/>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紧凑索引扫描实现</w:t>
      </w:r>
      <w:r>
        <w:rPr>
          <w:rFonts w:ascii="Tahoma" w:hAnsi="Tahoma" w:cs="Tahoma"/>
          <w:color w:val="222222"/>
          <w:sz w:val="21"/>
          <w:szCs w:val="21"/>
        </w:rPr>
        <w:t xml:space="preserve"> GROUP BY </w:t>
      </w:r>
      <w:r>
        <w:rPr>
          <w:rFonts w:ascii="Tahoma" w:hAnsi="Tahoma" w:cs="Tahoma"/>
          <w:color w:val="222222"/>
          <w:sz w:val="21"/>
          <w:szCs w:val="21"/>
        </w:rPr>
        <w:t>和松散索引扫描的区别主要在于：</w:t>
      </w:r>
      <w:r>
        <w:rPr>
          <w:rFonts w:ascii="Tahoma" w:hAnsi="Tahoma" w:cs="Tahoma"/>
          <w:color w:val="222222"/>
          <w:sz w:val="21"/>
          <w:szCs w:val="21"/>
        </w:rPr>
        <w:br/>
      </w:r>
      <w:r>
        <w:rPr>
          <w:rFonts w:ascii="Tahoma" w:hAnsi="Tahoma" w:cs="Tahoma"/>
          <w:color w:val="222222"/>
          <w:sz w:val="21"/>
          <w:szCs w:val="21"/>
        </w:rPr>
        <w:t>紧凑索引扫描需要在扫描索引的时候，读取所有满足条件的索引键，然后再根据读取出的数据来完成</w:t>
      </w:r>
      <w:r>
        <w:rPr>
          <w:rFonts w:ascii="Tahoma" w:hAnsi="Tahoma" w:cs="Tahoma"/>
          <w:color w:val="222222"/>
          <w:sz w:val="21"/>
          <w:szCs w:val="21"/>
        </w:rPr>
        <w:t xml:space="preserve"> GROUP BY </w:t>
      </w:r>
      <w:r>
        <w:rPr>
          <w:rFonts w:ascii="Tahoma" w:hAnsi="Tahoma" w:cs="Tahoma"/>
          <w:color w:val="222222"/>
          <w:sz w:val="21"/>
          <w:szCs w:val="21"/>
        </w:rPr>
        <w:t>操作得到相应结果。</w:t>
      </w:r>
      <w:r>
        <w:rPr>
          <w:rFonts w:ascii="Tahoma" w:hAnsi="Tahoma" w:cs="Tahoma"/>
          <w:color w:val="222222"/>
          <w:sz w:val="21"/>
          <w:szCs w:val="21"/>
        </w:rPr>
        <w:br/>
      </w:r>
      <w:r>
        <w:rPr>
          <w:rFonts w:ascii="Tahoma" w:hAnsi="Tahoma" w:cs="Tahoma"/>
          <w:color w:val="222222"/>
          <w:sz w:val="21"/>
          <w:szCs w:val="21"/>
        </w:rPr>
        <w:t>这时候的执行计划的</w:t>
      </w:r>
      <w:r>
        <w:rPr>
          <w:rFonts w:ascii="Tahoma" w:hAnsi="Tahoma" w:cs="Tahoma"/>
          <w:color w:val="222222"/>
          <w:sz w:val="21"/>
          <w:szCs w:val="21"/>
        </w:rPr>
        <w:t xml:space="preserve"> Extra </w:t>
      </w:r>
      <w:r>
        <w:rPr>
          <w:rFonts w:ascii="Tahoma" w:hAnsi="Tahoma" w:cs="Tahoma"/>
          <w:color w:val="222222"/>
          <w:sz w:val="21"/>
          <w:szCs w:val="21"/>
        </w:rPr>
        <w:t>信息中已经没有</w:t>
      </w:r>
      <w:r>
        <w:rPr>
          <w:rFonts w:ascii="Tahoma" w:hAnsi="Tahoma" w:cs="Tahoma"/>
          <w:color w:val="222222"/>
          <w:sz w:val="21"/>
          <w:szCs w:val="21"/>
        </w:rPr>
        <w:t>“Using index for group-by”</w:t>
      </w:r>
      <w:r>
        <w:rPr>
          <w:rFonts w:ascii="Tahoma" w:hAnsi="Tahoma" w:cs="Tahoma"/>
          <w:color w:val="222222"/>
          <w:sz w:val="21"/>
          <w:szCs w:val="21"/>
        </w:rPr>
        <w:t>了，但并不是说</w:t>
      </w:r>
      <w:r>
        <w:rPr>
          <w:rFonts w:ascii="Tahoma" w:hAnsi="Tahoma" w:cs="Tahoma"/>
          <w:color w:val="222222"/>
          <w:sz w:val="21"/>
          <w:szCs w:val="21"/>
        </w:rPr>
        <w:t xml:space="preserve"> MySQL </w:t>
      </w:r>
      <w:r>
        <w:rPr>
          <w:rFonts w:ascii="Tahoma" w:hAnsi="Tahoma" w:cs="Tahoma"/>
          <w:color w:val="222222"/>
          <w:sz w:val="21"/>
          <w:szCs w:val="21"/>
        </w:rPr>
        <w:t>的</w:t>
      </w:r>
      <w:r>
        <w:rPr>
          <w:rFonts w:ascii="Tahoma" w:hAnsi="Tahoma" w:cs="Tahoma"/>
          <w:color w:val="222222"/>
          <w:sz w:val="21"/>
          <w:szCs w:val="21"/>
        </w:rPr>
        <w:t xml:space="preserve"> GROUP BY </w:t>
      </w:r>
      <w:r>
        <w:rPr>
          <w:rFonts w:ascii="Tahoma" w:hAnsi="Tahoma" w:cs="Tahoma"/>
          <w:color w:val="222222"/>
          <w:sz w:val="21"/>
          <w:szCs w:val="21"/>
        </w:rPr>
        <w:t>操作并不是通过索引完成的，只不过是需要访问</w:t>
      </w:r>
      <w:r>
        <w:rPr>
          <w:rFonts w:ascii="Tahoma" w:hAnsi="Tahoma" w:cs="Tahoma"/>
          <w:color w:val="222222"/>
          <w:sz w:val="21"/>
          <w:szCs w:val="21"/>
        </w:rPr>
        <w:t xml:space="preserve"> WHERE </w:t>
      </w:r>
      <w:r>
        <w:rPr>
          <w:rFonts w:ascii="Tahoma" w:hAnsi="Tahoma" w:cs="Tahoma"/>
          <w:color w:val="222222"/>
          <w:sz w:val="21"/>
          <w:szCs w:val="21"/>
        </w:rPr>
        <w:t>条件所限定的所有索引键信息之后才能得出结果。这就是通过紧凑索引扫描来实现</w:t>
      </w:r>
      <w:r>
        <w:rPr>
          <w:rFonts w:ascii="Tahoma" w:hAnsi="Tahoma" w:cs="Tahoma"/>
          <w:color w:val="222222"/>
          <w:sz w:val="21"/>
          <w:szCs w:val="21"/>
        </w:rPr>
        <w:t xml:space="preserve"> GROUP BY </w:t>
      </w:r>
      <w:r>
        <w:rPr>
          <w:rFonts w:ascii="Tahoma" w:hAnsi="Tahoma" w:cs="Tahoma"/>
          <w:color w:val="222222"/>
          <w:sz w:val="21"/>
          <w:szCs w:val="21"/>
        </w:rPr>
        <w:t>的执行计划输出信息。</w:t>
      </w:r>
      <w:r>
        <w:rPr>
          <w:rFonts w:ascii="Tahoma" w:hAnsi="Tahoma" w:cs="Tahoma"/>
          <w:color w:val="222222"/>
          <w:sz w:val="21"/>
          <w:szCs w:val="21"/>
        </w:rPr>
        <w:br/>
      </w:r>
      <w:r>
        <w:rPr>
          <w:rFonts w:ascii="Tahoma" w:hAnsi="Tahoma" w:cs="Tahoma"/>
          <w:color w:val="222222"/>
          <w:sz w:val="21"/>
          <w:szCs w:val="21"/>
        </w:rPr>
        <w:t>在</w:t>
      </w:r>
      <w:r>
        <w:rPr>
          <w:rFonts w:ascii="Tahoma" w:hAnsi="Tahoma" w:cs="Tahoma"/>
          <w:color w:val="222222"/>
          <w:sz w:val="21"/>
          <w:szCs w:val="21"/>
        </w:rPr>
        <w:t xml:space="preserve"> MySQL </w:t>
      </w:r>
      <w:r>
        <w:rPr>
          <w:rFonts w:ascii="Tahoma" w:hAnsi="Tahoma" w:cs="Tahoma"/>
          <w:color w:val="222222"/>
          <w:sz w:val="21"/>
          <w:szCs w:val="21"/>
        </w:rPr>
        <w:t>中，</w:t>
      </w:r>
      <w:r>
        <w:rPr>
          <w:rFonts w:ascii="Tahoma" w:hAnsi="Tahoma" w:cs="Tahoma"/>
          <w:color w:val="222222"/>
          <w:sz w:val="21"/>
          <w:szCs w:val="21"/>
        </w:rPr>
        <w:t xml:space="preserve">MySQL Query Optimizer </w:t>
      </w:r>
      <w:r>
        <w:rPr>
          <w:rFonts w:ascii="Tahoma" w:hAnsi="Tahoma" w:cs="Tahoma"/>
          <w:color w:val="222222"/>
          <w:sz w:val="21"/>
          <w:szCs w:val="21"/>
        </w:rPr>
        <w:t>首先会选择尝试通过松散索引扫描来实现</w:t>
      </w:r>
      <w:r>
        <w:rPr>
          <w:rFonts w:ascii="Tahoma" w:hAnsi="Tahoma" w:cs="Tahoma"/>
          <w:color w:val="222222"/>
          <w:sz w:val="21"/>
          <w:szCs w:val="21"/>
        </w:rPr>
        <w:t xml:space="preserve"> GROUP BY </w:t>
      </w:r>
      <w:r>
        <w:rPr>
          <w:rFonts w:ascii="Tahoma" w:hAnsi="Tahoma" w:cs="Tahoma"/>
          <w:color w:val="222222"/>
          <w:sz w:val="21"/>
          <w:szCs w:val="21"/>
        </w:rPr>
        <w:t>操作，当发现某些情况无法满足松散索引扫描实现</w:t>
      </w:r>
      <w:r>
        <w:rPr>
          <w:rFonts w:ascii="Tahoma" w:hAnsi="Tahoma" w:cs="Tahoma"/>
          <w:color w:val="222222"/>
          <w:sz w:val="21"/>
          <w:szCs w:val="21"/>
        </w:rPr>
        <w:t xml:space="preserve"> GROUP BY </w:t>
      </w:r>
      <w:r>
        <w:rPr>
          <w:rFonts w:ascii="Tahoma" w:hAnsi="Tahoma" w:cs="Tahoma"/>
          <w:color w:val="222222"/>
          <w:sz w:val="21"/>
          <w:szCs w:val="21"/>
        </w:rPr>
        <w:t>的要求之后，才会尝试通过紧凑索引扫描来实现。</w:t>
      </w:r>
      <w:r>
        <w:rPr>
          <w:rFonts w:ascii="Tahoma" w:hAnsi="Tahoma" w:cs="Tahoma"/>
          <w:color w:val="222222"/>
          <w:sz w:val="21"/>
          <w:szCs w:val="21"/>
        </w:rPr>
        <w:br/>
      </w:r>
      <w:r>
        <w:rPr>
          <w:rFonts w:ascii="Tahoma" w:hAnsi="Tahoma" w:cs="Tahoma"/>
          <w:color w:val="222222"/>
          <w:sz w:val="21"/>
          <w:szCs w:val="21"/>
        </w:rPr>
        <w:t>当</w:t>
      </w:r>
      <w:r>
        <w:rPr>
          <w:rFonts w:ascii="Tahoma" w:hAnsi="Tahoma" w:cs="Tahoma"/>
          <w:color w:val="222222"/>
          <w:sz w:val="21"/>
          <w:szCs w:val="21"/>
        </w:rPr>
        <w:t xml:space="preserve"> GROUP BY </w:t>
      </w:r>
      <w:r>
        <w:rPr>
          <w:rFonts w:ascii="Tahoma" w:hAnsi="Tahoma" w:cs="Tahoma"/>
          <w:color w:val="222222"/>
          <w:sz w:val="21"/>
          <w:szCs w:val="21"/>
        </w:rPr>
        <w:t>条件字段并不连续或者不是索引前缀部分的时候，</w:t>
      </w:r>
      <w:r>
        <w:rPr>
          <w:rFonts w:ascii="Tahoma" w:hAnsi="Tahoma" w:cs="Tahoma"/>
          <w:color w:val="222222"/>
          <w:sz w:val="21"/>
          <w:szCs w:val="21"/>
        </w:rPr>
        <w:t xml:space="preserve">MySQL Query Optimizer </w:t>
      </w:r>
      <w:r>
        <w:rPr>
          <w:rFonts w:ascii="Tahoma" w:hAnsi="Tahoma" w:cs="Tahoma"/>
          <w:color w:val="222222"/>
          <w:sz w:val="21"/>
          <w:szCs w:val="21"/>
        </w:rPr>
        <w:t>无法使用松散索引扫描。</w:t>
      </w:r>
      <w:r>
        <w:rPr>
          <w:rFonts w:ascii="Tahoma" w:hAnsi="Tahoma" w:cs="Tahoma"/>
          <w:color w:val="222222"/>
          <w:sz w:val="21"/>
          <w:szCs w:val="21"/>
        </w:rPr>
        <w:br/>
      </w:r>
      <w:r>
        <w:rPr>
          <w:rFonts w:ascii="Tahoma" w:hAnsi="Tahoma" w:cs="Tahoma"/>
          <w:color w:val="222222"/>
          <w:sz w:val="21"/>
          <w:szCs w:val="21"/>
        </w:rPr>
        <w:t>这时检查</w:t>
      </w:r>
      <w:r>
        <w:rPr>
          <w:rFonts w:ascii="Tahoma" w:hAnsi="Tahoma" w:cs="Tahoma"/>
          <w:color w:val="222222"/>
          <w:sz w:val="21"/>
          <w:szCs w:val="21"/>
        </w:rPr>
        <w:t xml:space="preserve">where </w:t>
      </w:r>
      <w:r>
        <w:rPr>
          <w:rFonts w:ascii="Tahoma" w:hAnsi="Tahoma" w:cs="Tahoma"/>
          <w:color w:val="222222"/>
          <w:sz w:val="21"/>
          <w:szCs w:val="21"/>
        </w:rPr>
        <w:t>中的条件字段是否有索引的前缀部分，如果有此前缀部分，且该部分是一个常量，且与</w:t>
      </w:r>
      <w:r>
        <w:rPr>
          <w:rFonts w:ascii="Tahoma" w:hAnsi="Tahoma" w:cs="Tahoma"/>
          <w:color w:val="222222"/>
          <w:sz w:val="21"/>
          <w:szCs w:val="21"/>
        </w:rPr>
        <w:t xml:space="preserve">group by </w:t>
      </w:r>
      <w:r>
        <w:rPr>
          <w:rFonts w:ascii="Tahoma" w:hAnsi="Tahoma" w:cs="Tahoma"/>
          <w:color w:val="222222"/>
          <w:sz w:val="21"/>
          <w:szCs w:val="21"/>
        </w:rPr>
        <w:t>后的字段组合起来成为一个连续的索引。这时按紧凑索引扫描。</w:t>
      </w:r>
    </w:p>
    <w:p w:rsidR="0063565E" w:rsidRPr="0063565E" w:rsidRDefault="0063565E" w:rsidP="0063565E">
      <w:pPr>
        <w:pStyle w:val="2"/>
      </w:pPr>
      <w:r>
        <w:rPr>
          <w:rFonts w:hint="eastAsia"/>
        </w:rPr>
        <w:t>23.</w:t>
      </w:r>
      <w:r w:rsidRPr="0063565E">
        <w:t xml:space="preserve"> </w:t>
      </w:r>
      <w:r>
        <w:t>MySQL 查询执行顺序？</w:t>
      </w:r>
    </w:p>
    <w:p w:rsidR="0063565E" w:rsidRDefault="0063565E" w:rsidP="0063565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MySQL </w:t>
      </w:r>
      <w:r>
        <w:rPr>
          <w:rFonts w:ascii="Lucida Sans Unicode" w:hAnsi="Lucida Sans Unicode" w:cs="Lucida Sans Unicode"/>
          <w:color w:val="1A1A1A"/>
        </w:rPr>
        <w:t>查询执行的顺序是：</w:t>
      </w:r>
    </w:p>
    <w:tbl>
      <w:tblPr>
        <w:tblW w:w="0" w:type="dxa"/>
        <w:tblCellMar>
          <w:top w:w="15" w:type="dxa"/>
          <w:left w:w="15" w:type="dxa"/>
          <w:bottom w:w="15" w:type="dxa"/>
          <w:right w:w="15" w:type="dxa"/>
        </w:tblCellMar>
        <w:tblLook w:val="04A0" w:firstRow="1" w:lastRow="0" w:firstColumn="1" w:lastColumn="0" w:noHBand="0" w:noVBand="1"/>
      </w:tblPr>
      <w:tblGrid>
        <w:gridCol w:w="4925"/>
      </w:tblGrid>
      <w:tr w:rsidR="0063565E" w:rsidTr="0063565E">
        <w:trPr>
          <w:trHeight w:val="525"/>
        </w:trPr>
        <w:tc>
          <w:tcPr>
            <w:tcW w:w="0" w:type="auto"/>
            <w:tcBorders>
              <w:top w:val="nil"/>
              <w:left w:val="nil"/>
              <w:bottom w:val="nil"/>
              <w:right w:val="nil"/>
            </w:tcBorders>
            <w:tcMar>
              <w:top w:w="0" w:type="dxa"/>
              <w:left w:w="0" w:type="dxa"/>
              <w:bottom w:w="0" w:type="dxa"/>
              <w:right w:w="0" w:type="dxa"/>
            </w:tcMar>
            <w:vAlign w:val="center"/>
            <w:hideMark/>
          </w:tcPr>
          <w:p w:rsidR="0063565E" w:rsidRDefault="0063565E">
            <w:pPr>
              <w:pStyle w:val="HTML0"/>
              <w:shd w:val="clear" w:color="auto" w:fill="272822"/>
              <w:rPr>
                <w:rFonts w:ascii="Lucida Console" w:hAnsi="Lucida Console"/>
                <w:color w:val="657B83"/>
                <w:sz w:val="22"/>
                <w:szCs w:val="22"/>
              </w:rPr>
            </w:pPr>
            <w:r>
              <w:rPr>
                <w:rStyle w:val="line"/>
                <w:rFonts w:ascii="Lucida Console" w:hAnsi="Lucida Console"/>
                <w:color w:val="FFFFFF"/>
                <w:sz w:val="22"/>
                <w:szCs w:val="22"/>
              </w:rPr>
              <w:t xml:space="preserve">(1)     </w:t>
            </w:r>
            <w:r>
              <w:rPr>
                <w:rStyle w:val="keyword"/>
                <w:rFonts w:ascii="Lucida Console" w:hAnsi="Lucida Console"/>
                <w:color w:val="66D9EF"/>
                <w:sz w:val="22"/>
                <w:szCs w:val="22"/>
              </w:rPr>
              <w:t>SELECT</w:t>
            </w:r>
            <w:r>
              <w:rPr>
                <w:rFonts w:ascii="Lucida Console" w:hAnsi="Lucida Console"/>
                <w:color w:val="657B83"/>
                <w:sz w:val="22"/>
                <w:szCs w:val="22"/>
              </w:rPr>
              <w:br/>
            </w:r>
            <w:r>
              <w:rPr>
                <w:rStyle w:val="line"/>
                <w:rFonts w:ascii="Lucida Console" w:hAnsi="Lucida Console"/>
                <w:color w:val="FFFFFF"/>
                <w:sz w:val="22"/>
                <w:szCs w:val="22"/>
              </w:rPr>
              <w:t>(</w:t>
            </w:r>
            <w:r>
              <w:rPr>
                <w:rStyle w:val="number"/>
                <w:rFonts w:ascii="Lucida Console" w:hAnsi="Lucida Console"/>
                <w:color w:val="7163D7"/>
                <w:sz w:val="22"/>
                <w:szCs w:val="22"/>
              </w:rPr>
              <w:t>2</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DISTINCT</w:t>
            </w:r>
            <w:r>
              <w:rPr>
                <w:rStyle w:val="line"/>
                <w:rFonts w:ascii="Lucida Console" w:hAnsi="Lucida Console"/>
                <w:color w:val="FFFFFF"/>
                <w:sz w:val="22"/>
                <w:szCs w:val="22"/>
              </w:rPr>
              <w:t xml:space="preserve"> &lt;select_list&gt;</w:t>
            </w:r>
            <w:r>
              <w:rPr>
                <w:rFonts w:ascii="Lucida Console" w:hAnsi="Lucida Console"/>
                <w:color w:val="657B83"/>
                <w:sz w:val="22"/>
                <w:szCs w:val="22"/>
              </w:rPr>
              <w:br/>
            </w:r>
            <w:r>
              <w:rPr>
                <w:rStyle w:val="line"/>
                <w:rFonts w:ascii="Lucida Console" w:hAnsi="Lucida Console"/>
                <w:color w:val="FFFFFF"/>
                <w:sz w:val="22"/>
                <w:szCs w:val="22"/>
              </w:rPr>
              <w:t>(</w:t>
            </w:r>
            <w:r>
              <w:rPr>
                <w:rStyle w:val="number"/>
                <w:rFonts w:ascii="Lucida Console" w:hAnsi="Lucida Console"/>
                <w:color w:val="7163D7"/>
                <w:sz w:val="22"/>
                <w:szCs w:val="22"/>
              </w:rPr>
              <w:t>3</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FROM</w:t>
            </w:r>
            <w:r>
              <w:rPr>
                <w:rStyle w:val="line"/>
                <w:rFonts w:ascii="Lucida Console" w:hAnsi="Lucida Console"/>
                <w:color w:val="FFFFFF"/>
                <w:sz w:val="22"/>
                <w:szCs w:val="22"/>
              </w:rPr>
              <w:t xml:space="preserve"> &lt;left_table&gt;</w:t>
            </w:r>
            <w:r>
              <w:rPr>
                <w:rFonts w:ascii="Lucida Console" w:hAnsi="Lucida Console"/>
                <w:color w:val="657B83"/>
                <w:sz w:val="22"/>
                <w:szCs w:val="22"/>
              </w:rPr>
              <w:br/>
            </w:r>
            <w:r>
              <w:rPr>
                <w:rStyle w:val="line"/>
                <w:rFonts w:ascii="Lucida Console" w:hAnsi="Lucida Console"/>
                <w:color w:val="FFFFFF"/>
                <w:sz w:val="22"/>
                <w:szCs w:val="22"/>
              </w:rPr>
              <w:t>(</w:t>
            </w:r>
            <w:r>
              <w:rPr>
                <w:rStyle w:val="number"/>
                <w:rFonts w:ascii="Lucida Console" w:hAnsi="Lucida Console"/>
                <w:color w:val="7163D7"/>
                <w:sz w:val="22"/>
                <w:szCs w:val="22"/>
              </w:rPr>
              <w:t>4</w:t>
            </w:r>
            <w:r>
              <w:rPr>
                <w:rStyle w:val="line"/>
                <w:rFonts w:ascii="Lucida Console" w:hAnsi="Lucida Console"/>
                <w:color w:val="FFFFFF"/>
                <w:sz w:val="22"/>
                <w:szCs w:val="22"/>
              </w:rPr>
              <w:t xml:space="preserve">)     &lt;join_type&gt; </w:t>
            </w:r>
            <w:r>
              <w:rPr>
                <w:rStyle w:val="keyword"/>
                <w:rFonts w:ascii="Lucida Console" w:hAnsi="Lucida Console"/>
                <w:color w:val="66D9EF"/>
                <w:sz w:val="22"/>
                <w:szCs w:val="22"/>
              </w:rPr>
              <w:t>JOIN</w:t>
            </w:r>
            <w:r>
              <w:rPr>
                <w:rStyle w:val="line"/>
                <w:rFonts w:ascii="Lucida Console" w:hAnsi="Lucida Console"/>
                <w:color w:val="FFFFFF"/>
                <w:sz w:val="22"/>
                <w:szCs w:val="22"/>
              </w:rPr>
              <w:t xml:space="preserve"> &lt;right_table&gt;</w:t>
            </w:r>
            <w:r>
              <w:rPr>
                <w:rFonts w:ascii="Lucida Console" w:hAnsi="Lucida Console"/>
                <w:color w:val="657B83"/>
                <w:sz w:val="22"/>
                <w:szCs w:val="22"/>
              </w:rPr>
              <w:br/>
            </w:r>
            <w:r>
              <w:rPr>
                <w:rStyle w:val="line"/>
                <w:rFonts w:ascii="Lucida Console" w:hAnsi="Lucida Console"/>
                <w:color w:val="FFFFFF"/>
                <w:sz w:val="22"/>
                <w:szCs w:val="22"/>
              </w:rPr>
              <w:t>(</w:t>
            </w:r>
            <w:r>
              <w:rPr>
                <w:rStyle w:val="number"/>
                <w:rFonts w:ascii="Lucida Console" w:hAnsi="Lucida Console"/>
                <w:color w:val="7163D7"/>
                <w:sz w:val="22"/>
                <w:szCs w:val="22"/>
              </w:rPr>
              <w:t>5</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ON</w:t>
            </w:r>
            <w:r>
              <w:rPr>
                <w:rStyle w:val="line"/>
                <w:rFonts w:ascii="Lucida Console" w:hAnsi="Lucida Console"/>
                <w:color w:val="FFFFFF"/>
                <w:sz w:val="22"/>
                <w:szCs w:val="22"/>
              </w:rPr>
              <w:t xml:space="preserve"> &lt;join_condition&gt;</w:t>
            </w:r>
            <w:r>
              <w:rPr>
                <w:rFonts w:ascii="Lucida Console" w:hAnsi="Lucida Console"/>
                <w:color w:val="657B83"/>
                <w:sz w:val="22"/>
                <w:szCs w:val="22"/>
              </w:rPr>
              <w:br/>
            </w:r>
            <w:r>
              <w:rPr>
                <w:rStyle w:val="line"/>
                <w:rFonts w:ascii="Lucida Console" w:hAnsi="Lucida Console"/>
                <w:color w:val="FFFFFF"/>
                <w:sz w:val="22"/>
                <w:szCs w:val="22"/>
              </w:rPr>
              <w:t>(</w:t>
            </w:r>
            <w:r>
              <w:rPr>
                <w:rStyle w:val="number"/>
                <w:rFonts w:ascii="Lucida Console" w:hAnsi="Lucida Console"/>
                <w:color w:val="7163D7"/>
                <w:sz w:val="22"/>
                <w:szCs w:val="22"/>
              </w:rPr>
              <w:t>6</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WHERE</w:t>
            </w:r>
            <w:r>
              <w:rPr>
                <w:rStyle w:val="line"/>
                <w:rFonts w:ascii="Lucida Console" w:hAnsi="Lucida Console"/>
                <w:color w:val="FFFFFF"/>
                <w:sz w:val="22"/>
                <w:szCs w:val="22"/>
              </w:rPr>
              <w:t xml:space="preserve"> &lt;where_condition&gt;</w:t>
            </w:r>
            <w:r>
              <w:rPr>
                <w:rFonts w:ascii="Lucida Console" w:hAnsi="Lucida Console"/>
                <w:color w:val="657B83"/>
                <w:sz w:val="22"/>
                <w:szCs w:val="22"/>
              </w:rPr>
              <w:br/>
            </w:r>
            <w:r>
              <w:rPr>
                <w:rStyle w:val="line"/>
                <w:rFonts w:ascii="Lucida Console" w:hAnsi="Lucida Console"/>
                <w:color w:val="FFFFFF"/>
                <w:sz w:val="22"/>
                <w:szCs w:val="22"/>
              </w:rPr>
              <w:t>(</w:t>
            </w:r>
            <w:r>
              <w:rPr>
                <w:rStyle w:val="number"/>
                <w:rFonts w:ascii="Lucida Console" w:hAnsi="Lucida Console"/>
                <w:color w:val="7163D7"/>
                <w:sz w:val="22"/>
                <w:szCs w:val="22"/>
              </w:rPr>
              <w:t>7</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GROUP</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BY</w:t>
            </w:r>
            <w:r>
              <w:rPr>
                <w:rStyle w:val="line"/>
                <w:rFonts w:ascii="Lucida Console" w:hAnsi="Lucida Console"/>
                <w:color w:val="FFFFFF"/>
                <w:sz w:val="22"/>
                <w:szCs w:val="22"/>
              </w:rPr>
              <w:t xml:space="preserve"> &lt;group_by_list&gt;</w:t>
            </w:r>
            <w:r>
              <w:rPr>
                <w:rFonts w:ascii="Lucida Console" w:hAnsi="Lucida Console"/>
                <w:color w:val="657B83"/>
                <w:sz w:val="22"/>
                <w:szCs w:val="22"/>
              </w:rPr>
              <w:br/>
            </w:r>
            <w:r>
              <w:rPr>
                <w:rStyle w:val="line"/>
                <w:rFonts w:ascii="Lucida Console" w:hAnsi="Lucida Console"/>
                <w:color w:val="FFFFFF"/>
                <w:sz w:val="22"/>
                <w:szCs w:val="22"/>
              </w:rPr>
              <w:t>(</w:t>
            </w:r>
            <w:r>
              <w:rPr>
                <w:rStyle w:val="number"/>
                <w:rFonts w:ascii="Lucida Console" w:hAnsi="Lucida Console"/>
                <w:color w:val="7163D7"/>
                <w:sz w:val="22"/>
                <w:szCs w:val="22"/>
              </w:rPr>
              <w:t>8</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HAVING</w:t>
            </w:r>
            <w:r>
              <w:rPr>
                <w:rStyle w:val="line"/>
                <w:rFonts w:ascii="Lucida Console" w:hAnsi="Lucida Console"/>
                <w:color w:val="FFFFFF"/>
                <w:sz w:val="22"/>
                <w:szCs w:val="22"/>
              </w:rPr>
              <w:t xml:space="preserve"> &lt;having_condition&gt;</w:t>
            </w:r>
            <w:r>
              <w:rPr>
                <w:rFonts w:ascii="Lucida Console" w:hAnsi="Lucida Console"/>
                <w:color w:val="657B83"/>
                <w:sz w:val="22"/>
                <w:szCs w:val="22"/>
              </w:rPr>
              <w:br/>
            </w:r>
            <w:r>
              <w:rPr>
                <w:rStyle w:val="line"/>
                <w:rFonts w:ascii="Lucida Console" w:hAnsi="Lucida Console"/>
                <w:color w:val="FFFFFF"/>
                <w:sz w:val="22"/>
                <w:szCs w:val="22"/>
              </w:rPr>
              <w:t>(</w:t>
            </w:r>
            <w:r>
              <w:rPr>
                <w:rStyle w:val="number"/>
                <w:rFonts w:ascii="Lucida Console" w:hAnsi="Lucida Console"/>
                <w:color w:val="7163D7"/>
                <w:sz w:val="22"/>
                <w:szCs w:val="22"/>
              </w:rPr>
              <w:t>9</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ORDER</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BY</w:t>
            </w:r>
            <w:r>
              <w:rPr>
                <w:rStyle w:val="line"/>
                <w:rFonts w:ascii="Lucida Console" w:hAnsi="Lucida Console"/>
                <w:color w:val="FFFFFF"/>
                <w:sz w:val="22"/>
                <w:szCs w:val="22"/>
              </w:rPr>
              <w:t xml:space="preserve"> &lt;order_by_condition&gt;</w:t>
            </w:r>
            <w:r>
              <w:rPr>
                <w:rFonts w:ascii="Lucida Console" w:hAnsi="Lucida Console"/>
                <w:color w:val="657B83"/>
                <w:sz w:val="22"/>
                <w:szCs w:val="22"/>
              </w:rPr>
              <w:br/>
            </w:r>
            <w:r>
              <w:rPr>
                <w:rStyle w:val="line"/>
                <w:rFonts w:ascii="Lucida Console" w:hAnsi="Lucida Console"/>
                <w:color w:val="FFFFFF"/>
                <w:sz w:val="22"/>
                <w:szCs w:val="22"/>
              </w:rPr>
              <w:t>(</w:t>
            </w:r>
            <w:r>
              <w:rPr>
                <w:rStyle w:val="number"/>
                <w:rFonts w:ascii="Lucida Console" w:hAnsi="Lucida Console"/>
                <w:color w:val="7163D7"/>
                <w:sz w:val="22"/>
                <w:szCs w:val="22"/>
              </w:rPr>
              <w:t>10</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LIMIT</w:t>
            </w:r>
            <w:r>
              <w:rPr>
                <w:rStyle w:val="line"/>
                <w:rFonts w:ascii="Lucida Console" w:hAnsi="Lucida Console"/>
                <w:color w:val="FFFFFF"/>
                <w:sz w:val="22"/>
                <w:szCs w:val="22"/>
              </w:rPr>
              <w:t xml:space="preserve"> &lt;limit_number&gt;</w:t>
            </w:r>
          </w:p>
        </w:tc>
      </w:tr>
    </w:tbl>
    <w:p w:rsidR="00447E47" w:rsidRDefault="00447E47" w:rsidP="00447E47">
      <w:pPr>
        <w:pStyle w:val="2"/>
      </w:pPr>
      <w:r>
        <w:rPr>
          <w:rFonts w:hint="eastAsia"/>
        </w:rPr>
        <w:t>24.</w:t>
      </w:r>
      <w:r>
        <w:t>MySQL 数据库 CPU 飙升到 500% 的话，怎么处理？</w:t>
      </w:r>
    </w:p>
    <w:p w:rsidR="00447E47" w:rsidRDefault="00447E47" w:rsidP="00447E47">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当</w:t>
      </w:r>
      <w:r>
        <w:rPr>
          <w:rFonts w:ascii="Lucida Sans Unicode" w:hAnsi="Lucida Sans Unicode" w:cs="Lucida Sans Unicode"/>
          <w:color w:val="1A1A1A"/>
        </w:rPr>
        <w:t xml:space="preserve"> CPU </w:t>
      </w:r>
      <w:r>
        <w:rPr>
          <w:rFonts w:ascii="Lucida Sans Unicode" w:hAnsi="Lucida Sans Unicode" w:cs="Lucida Sans Unicode"/>
          <w:color w:val="1A1A1A"/>
        </w:rPr>
        <w:t>飙升到</w:t>
      </w:r>
      <w:r>
        <w:rPr>
          <w:rFonts w:ascii="Lucida Sans Unicode" w:hAnsi="Lucida Sans Unicode" w:cs="Lucida Sans Unicode"/>
          <w:color w:val="1A1A1A"/>
        </w:rPr>
        <w:t xml:space="preserve"> 500% </w:t>
      </w:r>
      <w:r>
        <w:rPr>
          <w:rFonts w:ascii="Lucida Sans Unicode" w:hAnsi="Lucida Sans Unicode" w:cs="Lucida Sans Unicode"/>
          <w:color w:val="1A1A1A"/>
        </w:rPr>
        <w:t>时，先用操作系统命令</w:t>
      </w:r>
      <w:r>
        <w:rPr>
          <w:rFonts w:ascii="Lucida Sans Unicode" w:hAnsi="Lucida Sans Unicode" w:cs="Lucida Sans Unicode"/>
          <w:color w:val="1A1A1A"/>
        </w:rPr>
        <w:t xml:space="preserve"> top </w:t>
      </w:r>
      <w:r>
        <w:rPr>
          <w:rFonts w:ascii="Lucida Sans Unicode" w:hAnsi="Lucida Sans Unicode" w:cs="Lucida Sans Unicode"/>
          <w:color w:val="1A1A1A"/>
        </w:rPr>
        <w:t>命令观察是不是</w:t>
      </w:r>
      <w:r>
        <w:rPr>
          <w:rFonts w:ascii="Lucida Sans Unicode" w:hAnsi="Lucida Sans Unicode" w:cs="Lucida Sans Unicode"/>
          <w:color w:val="1A1A1A"/>
        </w:rPr>
        <w:t xml:space="preserve"> mysqld </w:t>
      </w:r>
      <w:r>
        <w:rPr>
          <w:rFonts w:ascii="Lucida Sans Unicode" w:hAnsi="Lucida Sans Unicode" w:cs="Lucida Sans Unicode"/>
          <w:color w:val="1A1A1A"/>
        </w:rPr>
        <w:t>占用导致的，如果不是，找出占用高的进程，并进行相关处理。</w:t>
      </w:r>
    </w:p>
    <w:p w:rsidR="00447E47" w:rsidRDefault="00447E47" w:rsidP="00447E47">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如果此时是</w:t>
      </w:r>
      <w:r>
        <w:rPr>
          <w:rFonts w:ascii="Lucida Sans Unicode" w:hAnsi="Lucida Sans Unicode" w:cs="Lucida Sans Unicode"/>
          <w:color w:val="1A1A1A"/>
        </w:rPr>
        <w:t xml:space="preserve"> IO </w:t>
      </w:r>
      <w:r>
        <w:rPr>
          <w:rFonts w:ascii="Lucida Sans Unicode" w:hAnsi="Lucida Sans Unicode" w:cs="Lucida Sans Unicode"/>
          <w:color w:val="1A1A1A"/>
        </w:rPr>
        <w:t>压力比较大，可以使用</w:t>
      </w:r>
      <w:r>
        <w:rPr>
          <w:rFonts w:ascii="Lucida Sans Unicode" w:hAnsi="Lucida Sans Unicode" w:cs="Lucida Sans Unicode"/>
          <w:color w:val="1A1A1A"/>
        </w:rPr>
        <w:t xml:space="preserve"> iostat </w:t>
      </w:r>
      <w:r>
        <w:rPr>
          <w:rFonts w:ascii="Lucida Sans Unicode" w:hAnsi="Lucida Sans Unicode" w:cs="Lucida Sans Unicode"/>
          <w:color w:val="1A1A1A"/>
        </w:rPr>
        <w:t>命令，定位是哪个进程占用了磁盘</w:t>
      </w:r>
      <w:r>
        <w:rPr>
          <w:rFonts w:ascii="Lucida Sans Unicode" w:hAnsi="Lucida Sans Unicode" w:cs="Lucida Sans Unicode"/>
          <w:color w:val="1A1A1A"/>
        </w:rPr>
        <w:t xml:space="preserve"> IO </w:t>
      </w:r>
      <w:r>
        <w:rPr>
          <w:rFonts w:ascii="Lucida Sans Unicode" w:hAnsi="Lucida Sans Unicode" w:cs="Lucida Sans Unicode"/>
          <w:color w:val="1A1A1A"/>
        </w:rPr>
        <w:t>。</w:t>
      </w:r>
    </w:p>
    <w:p w:rsidR="00447E47" w:rsidRDefault="00447E47" w:rsidP="00447E47">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如果是</w:t>
      </w:r>
      <w:r>
        <w:rPr>
          <w:rFonts w:ascii="Lucida Sans Unicode" w:hAnsi="Lucida Sans Unicode" w:cs="Lucida Sans Unicode"/>
          <w:color w:val="1A1A1A"/>
        </w:rPr>
        <w:t xml:space="preserve"> mysqld </w:t>
      </w:r>
      <w:r>
        <w:rPr>
          <w:rFonts w:ascii="Lucida Sans Unicode" w:hAnsi="Lucida Sans Unicode" w:cs="Lucida Sans Unicode"/>
          <w:color w:val="1A1A1A"/>
        </w:rPr>
        <w:t>造成的，使用</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show processlist</w:t>
      </w:r>
      <w:r>
        <w:rPr>
          <w:rFonts w:ascii="Lucida Sans Unicode" w:hAnsi="Lucida Sans Unicode" w:cs="Lucida Sans Unicode"/>
          <w:color w:val="1A1A1A"/>
        </w:rPr>
        <w:t> </w:t>
      </w:r>
      <w:r>
        <w:rPr>
          <w:rFonts w:ascii="Lucida Sans Unicode" w:hAnsi="Lucida Sans Unicode" w:cs="Lucida Sans Unicode"/>
          <w:color w:val="1A1A1A"/>
        </w:rPr>
        <w:t>命令，看看里面跑的</w:t>
      </w:r>
      <w:r>
        <w:rPr>
          <w:rFonts w:ascii="Lucida Sans Unicode" w:hAnsi="Lucida Sans Unicode" w:cs="Lucida Sans Unicode"/>
          <w:color w:val="1A1A1A"/>
        </w:rPr>
        <w:t xml:space="preserve"> Session </w:t>
      </w:r>
      <w:r>
        <w:rPr>
          <w:rFonts w:ascii="Lucida Sans Unicode" w:hAnsi="Lucida Sans Unicode" w:cs="Lucida Sans Unicode"/>
          <w:color w:val="1A1A1A"/>
        </w:rPr>
        <w:t>情况，是不是有消耗资源的</w:t>
      </w:r>
      <w:r>
        <w:rPr>
          <w:rFonts w:ascii="Lucida Sans Unicode" w:hAnsi="Lucida Sans Unicode" w:cs="Lucida Sans Unicode"/>
          <w:color w:val="1A1A1A"/>
        </w:rPr>
        <w:t xml:space="preserve"> SQL </w:t>
      </w:r>
      <w:r>
        <w:rPr>
          <w:rFonts w:ascii="Lucida Sans Unicode" w:hAnsi="Lucida Sans Unicode" w:cs="Lucida Sans Unicode"/>
          <w:color w:val="1A1A1A"/>
        </w:rPr>
        <w:t>在运行。找出消耗高的</w:t>
      </w:r>
      <w:r>
        <w:rPr>
          <w:rFonts w:ascii="Lucida Sans Unicode" w:hAnsi="Lucida Sans Unicode" w:cs="Lucida Sans Unicode"/>
          <w:color w:val="1A1A1A"/>
        </w:rPr>
        <w:t xml:space="preserve"> SQL </w:t>
      </w:r>
      <w:r>
        <w:rPr>
          <w:rFonts w:ascii="Lucida Sans Unicode" w:hAnsi="Lucida Sans Unicode" w:cs="Lucida Sans Unicode"/>
          <w:color w:val="1A1A1A"/>
        </w:rPr>
        <w:t>，看看执行计划是否准确，</w:t>
      </w:r>
      <w:r>
        <w:rPr>
          <w:rFonts w:ascii="Lucida Sans Unicode" w:hAnsi="Lucida Sans Unicode" w:cs="Lucida Sans Unicode"/>
          <w:color w:val="1A1A1A"/>
        </w:rPr>
        <w:t xml:space="preserve"> index </w:t>
      </w:r>
      <w:r>
        <w:rPr>
          <w:rFonts w:ascii="Lucida Sans Unicode" w:hAnsi="Lucida Sans Unicode" w:cs="Lucida Sans Unicode"/>
          <w:color w:val="1A1A1A"/>
        </w:rPr>
        <w:t>是否缺失，或者实在是数据量太大造成。一般来说，肯定要</w:t>
      </w:r>
      <w:r>
        <w:rPr>
          <w:rFonts w:ascii="Lucida Sans Unicode" w:hAnsi="Lucida Sans Unicode" w:cs="Lucida Sans Unicode"/>
          <w:color w:val="1A1A1A"/>
        </w:rPr>
        <w:t xml:space="preserve"> kill </w:t>
      </w:r>
      <w:r>
        <w:rPr>
          <w:rFonts w:ascii="Lucida Sans Unicode" w:hAnsi="Lucida Sans Unicode" w:cs="Lucida Sans Unicode"/>
          <w:color w:val="1A1A1A"/>
        </w:rPr>
        <w:t>掉这些线程</w:t>
      </w:r>
      <w:r>
        <w:rPr>
          <w:rFonts w:ascii="Lucida Sans Unicode" w:hAnsi="Lucida Sans Unicode" w:cs="Lucida Sans Unicode"/>
          <w:color w:val="1A1A1A"/>
        </w:rPr>
        <w:t>(</w:t>
      </w:r>
      <w:r>
        <w:rPr>
          <w:rFonts w:ascii="Lucida Sans Unicode" w:hAnsi="Lucida Sans Unicode" w:cs="Lucida Sans Unicode"/>
          <w:color w:val="1A1A1A"/>
        </w:rPr>
        <w:t>同时观察</w:t>
      </w:r>
      <w:r>
        <w:rPr>
          <w:rFonts w:ascii="Lucida Sans Unicode" w:hAnsi="Lucida Sans Unicode" w:cs="Lucida Sans Unicode"/>
          <w:color w:val="1A1A1A"/>
        </w:rPr>
        <w:t xml:space="preserve"> CPU </w:t>
      </w:r>
      <w:r>
        <w:rPr>
          <w:rFonts w:ascii="Lucida Sans Unicode" w:hAnsi="Lucida Sans Unicode" w:cs="Lucida Sans Unicode"/>
          <w:color w:val="1A1A1A"/>
        </w:rPr>
        <w:t>使用率是否下降</w:t>
      </w:r>
      <w:r>
        <w:rPr>
          <w:rFonts w:ascii="Lucida Sans Unicode" w:hAnsi="Lucida Sans Unicode" w:cs="Lucida Sans Unicode"/>
          <w:color w:val="1A1A1A"/>
        </w:rPr>
        <w:t>)</w:t>
      </w:r>
      <w:r>
        <w:rPr>
          <w:rFonts w:ascii="Lucida Sans Unicode" w:hAnsi="Lucida Sans Unicode" w:cs="Lucida Sans Unicode"/>
          <w:color w:val="1A1A1A"/>
        </w:rPr>
        <w:t>，等进行相应的调整</w:t>
      </w:r>
      <w:r>
        <w:rPr>
          <w:rFonts w:ascii="Lucida Sans Unicode" w:hAnsi="Lucida Sans Unicode" w:cs="Lucida Sans Unicode"/>
          <w:color w:val="1A1A1A"/>
        </w:rPr>
        <w:t>(</w:t>
      </w:r>
      <w:r>
        <w:rPr>
          <w:rFonts w:ascii="Lucida Sans Unicode" w:hAnsi="Lucida Sans Unicode" w:cs="Lucida Sans Unicode"/>
          <w:color w:val="1A1A1A"/>
        </w:rPr>
        <w:t>比如说加索引、改</w:t>
      </w:r>
      <w:r>
        <w:rPr>
          <w:rFonts w:ascii="Lucida Sans Unicode" w:hAnsi="Lucida Sans Unicode" w:cs="Lucida Sans Unicode"/>
          <w:color w:val="1A1A1A"/>
        </w:rPr>
        <w:t xml:space="preserve"> SQL </w:t>
      </w:r>
      <w:r>
        <w:rPr>
          <w:rFonts w:ascii="Lucida Sans Unicode" w:hAnsi="Lucida Sans Unicode" w:cs="Lucida Sans Unicode"/>
          <w:color w:val="1A1A1A"/>
        </w:rPr>
        <w:t>、改内存参数</w:t>
      </w:r>
      <w:r>
        <w:rPr>
          <w:rFonts w:ascii="Lucida Sans Unicode" w:hAnsi="Lucida Sans Unicode" w:cs="Lucida Sans Unicode"/>
          <w:color w:val="1A1A1A"/>
        </w:rPr>
        <w:t>)</w:t>
      </w:r>
      <w:r>
        <w:rPr>
          <w:rFonts w:ascii="Lucida Sans Unicode" w:hAnsi="Lucida Sans Unicode" w:cs="Lucida Sans Unicode"/>
          <w:color w:val="1A1A1A"/>
        </w:rPr>
        <w:t>之后，再重新跑这些</w:t>
      </w:r>
      <w:r>
        <w:rPr>
          <w:rFonts w:ascii="Lucida Sans Unicode" w:hAnsi="Lucida Sans Unicode" w:cs="Lucida Sans Unicode"/>
          <w:color w:val="1A1A1A"/>
        </w:rPr>
        <w:t xml:space="preserve"> SQL</w:t>
      </w:r>
      <w:r>
        <w:rPr>
          <w:rFonts w:ascii="Lucida Sans Unicode" w:hAnsi="Lucida Sans Unicode" w:cs="Lucida Sans Unicode"/>
          <w:color w:val="1A1A1A"/>
        </w:rPr>
        <w:t>。</w:t>
      </w:r>
    </w:p>
    <w:p w:rsidR="00447E47" w:rsidRDefault="00447E47" w:rsidP="00447E47">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也可以查看</w:t>
      </w:r>
      <w:r>
        <w:rPr>
          <w:rFonts w:ascii="Lucida Sans Unicode" w:hAnsi="Lucida Sans Unicode" w:cs="Lucida Sans Unicode"/>
          <w:color w:val="1A1A1A"/>
        </w:rPr>
        <w:t xml:space="preserve"> MySQL </w:t>
      </w:r>
      <w:r>
        <w:rPr>
          <w:rFonts w:ascii="Lucida Sans Unicode" w:hAnsi="Lucida Sans Unicode" w:cs="Lucida Sans Unicode"/>
          <w:color w:val="1A1A1A"/>
        </w:rPr>
        <w:t>慢查询日志，看是否有慢</w:t>
      </w:r>
      <w:r>
        <w:rPr>
          <w:rFonts w:ascii="Lucida Sans Unicode" w:hAnsi="Lucida Sans Unicode" w:cs="Lucida Sans Unicode"/>
          <w:color w:val="1A1A1A"/>
        </w:rPr>
        <w:t xml:space="preserve"> SQL </w:t>
      </w:r>
      <w:r>
        <w:rPr>
          <w:rFonts w:ascii="Lucida Sans Unicode" w:hAnsi="Lucida Sans Unicode" w:cs="Lucida Sans Unicode"/>
          <w:color w:val="1A1A1A"/>
        </w:rPr>
        <w:t>。</w:t>
      </w:r>
    </w:p>
    <w:p w:rsidR="00447E47" w:rsidRDefault="00447E47" w:rsidP="00447E47">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也有可能是每个</w:t>
      </w:r>
      <w:r>
        <w:rPr>
          <w:rFonts w:ascii="Lucida Sans Unicode" w:hAnsi="Lucida Sans Unicode" w:cs="Lucida Sans Unicode"/>
          <w:color w:val="1A1A1A"/>
        </w:rPr>
        <w:t xml:space="preserve"> SQL </w:t>
      </w:r>
      <w:r>
        <w:rPr>
          <w:rFonts w:ascii="Lucida Sans Unicode" w:hAnsi="Lucida Sans Unicode" w:cs="Lucida Sans Unicode"/>
          <w:color w:val="1A1A1A"/>
        </w:rPr>
        <w:t>消耗资源并不多，但是突然之间，有大量的</w:t>
      </w:r>
      <w:r>
        <w:rPr>
          <w:rFonts w:ascii="Lucida Sans Unicode" w:hAnsi="Lucida Sans Unicode" w:cs="Lucida Sans Unicode"/>
          <w:color w:val="1A1A1A"/>
        </w:rPr>
        <w:t xml:space="preserve"> Session </w:t>
      </w:r>
      <w:r>
        <w:rPr>
          <w:rFonts w:ascii="Lucida Sans Unicode" w:hAnsi="Lucida Sans Unicode" w:cs="Lucida Sans Unicode"/>
          <w:color w:val="1A1A1A"/>
        </w:rPr>
        <w:t>连进来导致</w:t>
      </w:r>
      <w:r>
        <w:rPr>
          <w:rFonts w:ascii="Lucida Sans Unicode" w:hAnsi="Lucida Sans Unicode" w:cs="Lucida Sans Unicode"/>
          <w:color w:val="1A1A1A"/>
        </w:rPr>
        <w:t xml:space="preserve"> CPU </w:t>
      </w:r>
      <w:r>
        <w:rPr>
          <w:rFonts w:ascii="Lucida Sans Unicode" w:hAnsi="Lucida Sans Unicode" w:cs="Lucida Sans Unicode"/>
          <w:color w:val="1A1A1A"/>
        </w:rPr>
        <w:t>飙升，这种情况就需要跟应用一起来分析为何连接数会激增，再做出相应的调整，比如说限制连接数等。</w:t>
      </w:r>
    </w:p>
    <w:p w:rsidR="00447E47" w:rsidRDefault="00447E47" w:rsidP="00447E47">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w:t>
      </w:r>
      <w:r>
        <w:rPr>
          <w:rStyle w:val="a4"/>
          <w:rFonts w:ascii="Lucida Sans Unicode" w:hAnsi="Lucida Sans Unicode" w:cs="Lucida Sans Unicode"/>
          <w:color w:val="1A1A1A"/>
        </w:rPr>
        <w:t>在</w:t>
      </w:r>
      <w:r>
        <w:rPr>
          <w:rStyle w:val="a4"/>
          <w:rFonts w:ascii="Lucida Sans Unicode" w:hAnsi="Lucida Sans Unicode" w:cs="Lucida Sans Unicode"/>
          <w:color w:val="1A1A1A"/>
        </w:rPr>
        <w:t xml:space="preserve"> MySQL </w:t>
      </w:r>
      <w:r>
        <w:rPr>
          <w:rStyle w:val="a4"/>
          <w:rFonts w:ascii="Lucida Sans Unicode" w:hAnsi="Lucida Sans Unicode" w:cs="Lucida Sans Unicode"/>
          <w:color w:val="1A1A1A"/>
        </w:rPr>
        <w:t>服务器运行缓慢的情况下输入什么命令能缓解服务器压力？</w:t>
      </w:r>
    </w:p>
    <w:p w:rsidR="00447E47" w:rsidRDefault="00447E47" w:rsidP="00447E47">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这个回答，和上面的回答思路是差不多的，优秀在更有层次感。</w:t>
      </w:r>
    </w:p>
    <w:p w:rsidR="00447E47" w:rsidRDefault="00447E47" w:rsidP="00447E47">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1</w:t>
      </w:r>
      <w:r>
        <w:rPr>
          <w:rFonts w:ascii="Lucida Sans Unicode" w:hAnsi="Lucida Sans Unicode" w:cs="Lucida Sans Unicode"/>
          <w:color w:val="1A1A1A"/>
        </w:rPr>
        <w:t>）检查系统的状态</w:t>
      </w:r>
    </w:p>
    <w:p w:rsidR="00447E47" w:rsidRDefault="00447E47" w:rsidP="00447E47">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通过操作系统的一些工具检查系统的状态，比如</w:t>
      </w:r>
      <w:r>
        <w:rPr>
          <w:rFonts w:ascii="Lucida Sans Unicode" w:hAnsi="Lucida Sans Unicode" w:cs="Lucida Sans Unicode"/>
          <w:color w:val="1A1A1A"/>
        </w:rPr>
        <w:t xml:space="preserve"> CPU</w:t>
      </w:r>
      <w:r>
        <w:rPr>
          <w:rFonts w:ascii="Lucida Sans Unicode" w:hAnsi="Lucida Sans Unicode" w:cs="Lucida Sans Unicode"/>
          <w:color w:val="1A1A1A"/>
        </w:rPr>
        <w:t>、内存、交换、磁盘的利用率，根据经验或与系统正常时的状态相比对，有时系统表面上看起来看空闲，这也可能不是一个正常的状态，因为</w:t>
      </w:r>
      <w:r>
        <w:rPr>
          <w:rFonts w:ascii="Lucida Sans Unicode" w:hAnsi="Lucida Sans Unicode" w:cs="Lucida Sans Unicode"/>
          <w:color w:val="1A1A1A"/>
        </w:rPr>
        <w:t xml:space="preserve"> CPU </w:t>
      </w:r>
      <w:r>
        <w:rPr>
          <w:rFonts w:ascii="Lucida Sans Unicode" w:hAnsi="Lucida Sans Unicode" w:cs="Lucida Sans Unicode"/>
          <w:color w:val="1A1A1A"/>
        </w:rPr>
        <w:t>可能正等待</w:t>
      </w:r>
      <w:r>
        <w:rPr>
          <w:rFonts w:ascii="Lucida Sans Unicode" w:hAnsi="Lucida Sans Unicode" w:cs="Lucida Sans Unicode"/>
          <w:color w:val="1A1A1A"/>
        </w:rPr>
        <w:t>IO</w:t>
      </w:r>
      <w:r>
        <w:rPr>
          <w:rFonts w:ascii="Lucida Sans Unicode" w:hAnsi="Lucida Sans Unicode" w:cs="Lucida Sans Unicode"/>
          <w:color w:val="1A1A1A"/>
        </w:rPr>
        <w:t>的完成。除此之外，还应观注那些占用系统资源</w:t>
      </w:r>
      <w:r>
        <w:rPr>
          <w:rFonts w:ascii="Lucida Sans Unicode" w:hAnsi="Lucida Sans Unicode" w:cs="Lucida Sans Unicode"/>
          <w:color w:val="1A1A1A"/>
        </w:rPr>
        <w:t>(CPU</w:t>
      </w:r>
      <w:r>
        <w:rPr>
          <w:rFonts w:ascii="Lucida Sans Unicode" w:hAnsi="Lucida Sans Unicode" w:cs="Lucida Sans Unicode"/>
          <w:color w:val="1A1A1A"/>
        </w:rPr>
        <w:t>、内存</w:t>
      </w:r>
      <w:r>
        <w:rPr>
          <w:rFonts w:ascii="Lucida Sans Unicode" w:hAnsi="Lucida Sans Unicode" w:cs="Lucida Sans Unicode"/>
          <w:color w:val="1A1A1A"/>
        </w:rPr>
        <w:t>)</w:t>
      </w:r>
      <w:r>
        <w:rPr>
          <w:rFonts w:ascii="Lucida Sans Unicode" w:hAnsi="Lucida Sans Unicode" w:cs="Lucida Sans Unicode"/>
          <w:color w:val="1A1A1A"/>
        </w:rPr>
        <w:t>的进程。</w:t>
      </w:r>
    </w:p>
    <w:p w:rsidR="00447E47" w:rsidRDefault="00447E47" w:rsidP="00FA61C5">
      <w:pPr>
        <w:widowControl/>
        <w:numPr>
          <w:ilvl w:val="0"/>
          <w:numId w:val="35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使用</w:t>
      </w:r>
      <w:r>
        <w:rPr>
          <w:rFonts w:ascii="Lucida Sans Unicode" w:hAnsi="Lucida Sans Unicode" w:cs="Lucida Sans Unicode"/>
          <w:color w:val="1A1A1A"/>
          <w:szCs w:val="21"/>
        </w:rPr>
        <w:t xml:space="preserve"> sar </w:t>
      </w:r>
      <w:r>
        <w:rPr>
          <w:rFonts w:ascii="Lucida Sans Unicode" w:hAnsi="Lucida Sans Unicode" w:cs="Lucida Sans Unicode"/>
          <w:color w:val="1A1A1A"/>
          <w:szCs w:val="21"/>
        </w:rPr>
        <w:t>来检查操作系统是否存在</w:t>
      </w:r>
      <w:r>
        <w:rPr>
          <w:rFonts w:ascii="Lucida Sans Unicode" w:hAnsi="Lucida Sans Unicode" w:cs="Lucida Sans Unicode"/>
          <w:color w:val="1A1A1A"/>
          <w:szCs w:val="21"/>
        </w:rPr>
        <w:t xml:space="preserve"> IO </w:t>
      </w:r>
      <w:r>
        <w:rPr>
          <w:rFonts w:ascii="Lucida Sans Unicode" w:hAnsi="Lucida Sans Unicode" w:cs="Lucida Sans Unicode"/>
          <w:color w:val="1A1A1A"/>
          <w:szCs w:val="21"/>
        </w:rPr>
        <w:t>问题。</w:t>
      </w:r>
    </w:p>
    <w:p w:rsidR="00447E47" w:rsidRDefault="00447E47" w:rsidP="00FA61C5">
      <w:pPr>
        <w:widowControl/>
        <w:numPr>
          <w:ilvl w:val="0"/>
          <w:numId w:val="35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使用</w:t>
      </w:r>
      <w:r>
        <w:rPr>
          <w:rFonts w:ascii="Lucida Sans Unicode" w:hAnsi="Lucida Sans Unicode" w:cs="Lucida Sans Unicode"/>
          <w:color w:val="1A1A1A"/>
          <w:szCs w:val="21"/>
        </w:rPr>
        <w:t xml:space="preserve"> vmstat </w:t>
      </w:r>
      <w:r>
        <w:rPr>
          <w:rFonts w:ascii="Lucida Sans Unicode" w:hAnsi="Lucida Sans Unicode" w:cs="Lucida Sans Unicode"/>
          <w:color w:val="1A1A1A"/>
          <w:szCs w:val="21"/>
        </w:rPr>
        <w:t>监控内存</w:t>
      </w:r>
      <w:r>
        <w:rPr>
          <w:rFonts w:ascii="Lucida Sans Unicode" w:hAnsi="Lucida Sans Unicode" w:cs="Lucida Sans Unicode"/>
          <w:color w:val="1A1A1A"/>
          <w:szCs w:val="21"/>
        </w:rPr>
        <w:t xml:space="preserve"> CPU </w:t>
      </w:r>
      <w:r>
        <w:rPr>
          <w:rFonts w:ascii="Lucida Sans Unicode" w:hAnsi="Lucida Sans Unicode" w:cs="Lucida Sans Unicode"/>
          <w:color w:val="1A1A1A"/>
          <w:szCs w:val="21"/>
        </w:rPr>
        <w:t>资源。</w:t>
      </w:r>
    </w:p>
    <w:p w:rsidR="00447E47" w:rsidRDefault="00447E47" w:rsidP="00FA61C5">
      <w:pPr>
        <w:widowControl/>
        <w:numPr>
          <w:ilvl w:val="0"/>
          <w:numId w:val="35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磁盘</w:t>
      </w:r>
      <w:r>
        <w:rPr>
          <w:rFonts w:ascii="Lucida Sans Unicode" w:hAnsi="Lucida Sans Unicode" w:cs="Lucida Sans Unicode"/>
          <w:color w:val="1A1A1A"/>
          <w:szCs w:val="21"/>
        </w:rPr>
        <w:t xml:space="preserve"> IO </w:t>
      </w:r>
      <w:r>
        <w:rPr>
          <w:rFonts w:ascii="Lucida Sans Unicode" w:hAnsi="Lucida Sans Unicode" w:cs="Lucida Sans Unicode"/>
          <w:color w:val="1A1A1A"/>
          <w:szCs w:val="21"/>
        </w:rPr>
        <w:t>问题，处理方式：做</w:t>
      </w:r>
      <w:r>
        <w:rPr>
          <w:rFonts w:ascii="Lucida Sans Unicode" w:hAnsi="Lucida Sans Unicode" w:cs="Lucida Sans Unicode"/>
          <w:color w:val="1A1A1A"/>
          <w:szCs w:val="21"/>
        </w:rPr>
        <w:t xml:space="preserve"> raid10 </w:t>
      </w:r>
      <w:r>
        <w:rPr>
          <w:rFonts w:ascii="Lucida Sans Unicode" w:hAnsi="Lucida Sans Unicode" w:cs="Lucida Sans Unicode"/>
          <w:color w:val="1A1A1A"/>
          <w:szCs w:val="21"/>
        </w:rPr>
        <w:t>提高性能</w:t>
      </w:r>
      <w:r>
        <w:rPr>
          <w:rFonts w:ascii="Lucida Sans Unicode" w:hAnsi="Lucida Sans Unicode" w:cs="Lucida Sans Unicode"/>
          <w:color w:val="1A1A1A"/>
          <w:szCs w:val="21"/>
        </w:rPr>
        <w:t xml:space="preserve"> </w:t>
      </w:r>
      <w:r>
        <w:rPr>
          <w:rFonts w:ascii="Lucida Sans Unicode" w:hAnsi="Lucida Sans Unicode" w:cs="Lucida Sans Unicode"/>
          <w:color w:val="1A1A1A"/>
          <w:szCs w:val="21"/>
        </w:rPr>
        <w:t>。</w:t>
      </w:r>
    </w:p>
    <w:p w:rsidR="00447E47" w:rsidRDefault="00447E47" w:rsidP="00FA61C5">
      <w:pPr>
        <w:widowControl/>
        <w:numPr>
          <w:ilvl w:val="0"/>
          <w:numId w:val="35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网络问题，</w:t>
      </w:r>
      <w:r>
        <w:rPr>
          <w:rFonts w:ascii="Lucida Sans Unicode" w:hAnsi="Lucida Sans Unicode" w:cs="Lucida Sans Unicode"/>
          <w:color w:val="1A1A1A"/>
          <w:szCs w:val="21"/>
        </w:rPr>
        <w:t xml:space="preserve">telnet </w:t>
      </w:r>
      <w:r>
        <w:rPr>
          <w:rFonts w:ascii="Lucida Sans Unicode" w:hAnsi="Lucida Sans Unicode" w:cs="Lucida Sans Unicode"/>
          <w:color w:val="1A1A1A"/>
          <w:szCs w:val="21"/>
        </w:rPr>
        <w:t>一下</w:t>
      </w:r>
      <w:r>
        <w:rPr>
          <w:rFonts w:ascii="Lucida Sans Unicode" w:hAnsi="Lucida Sans Unicode" w:cs="Lucida Sans Unicode"/>
          <w:color w:val="1A1A1A"/>
          <w:szCs w:val="21"/>
        </w:rPr>
        <w:t xml:space="preserve"> MySQL </w:t>
      </w:r>
      <w:r>
        <w:rPr>
          <w:rFonts w:ascii="Lucida Sans Unicode" w:hAnsi="Lucida Sans Unicode" w:cs="Lucida Sans Unicode"/>
          <w:color w:val="1A1A1A"/>
          <w:szCs w:val="21"/>
        </w:rPr>
        <w:t>对外开放的端口。如果不通的话，看看防火墙是否正确设置了。另外，看看</w:t>
      </w:r>
      <w:r>
        <w:rPr>
          <w:rFonts w:ascii="Lucida Sans Unicode" w:hAnsi="Lucida Sans Unicode" w:cs="Lucida Sans Unicode"/>
          <w:color w:val="1A1A1A"/>
          <w:szCs w:val="21"/>
        </w:rPr>
        <w:t xml:space="preserve"> MySQ L</w:t>
      </w:r>
      <w:r>
        <w:rPr>
          <w:rFonts w:ascii="Lucida Sans Unicode" w:hAnsi="Lucida Sans Unicode" w:cs="Lucida Sans Unicode"/>
          <w:color w:val="1A1A1A"/>
          <w:szCs w:val="21"/>
        </w:rPr>
        <w:t>是不是开启了</w:t>
      </w:r>
      <w:r>
        <w:rPr>
          <w:rFonts w:ascii="Lucida Sans Unicode" w:hAnsi="Lucida Sans Unicode" w:cs="Lucida Sans Unicode"/>
          <w:color w:val="1A1A1A"/>
          <w:szCs w:val="21"/>
        </w:rPr>
        <w:t xml:space="preserve"> skip-networking </w:t>
      </w:r>
      <w:r>
        <w:rPr>
          <w:rFonts w:ascii="Lucida Sans Unicode" w:hAnsi="Lucida Sans Unicode" w:cs="Lucida Sans Unicode"/>
          <w:color w:val="1A1A1A"/>
          <w:szCs w:val="21"/>
        </w:rPr>
        <w:t>的选项，如果开启请关闭。</w:t>
      </w:r>
    </w:p>
    <w:p w:rsidR="00447E47" w:rsidRDefault="00447E47" w:rsidP="00447E47">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2</w:t>
      </w:r>
      <w:r>
        <w:rPr>
          <w:rFonts w:ascii="Lucida Sans Unicode" w:hAnsi="Lucida Sans Unicode" w:cs="Lucida Sans Unicode"/>
          <w:color w:val="1A1A1A"/>
        </w:rPr>
        <w:t>）检查</w:t>
      </w:r>
      <w:r>
        <w:rPr>
          <w:rFonts w:ascii="Lucida Sans Unicode" w:hAnsi="Lucida Sans Unicode" w:cs="Lucida Sans Unicode"/>
          <w:color w:val="1A1A1A"/>
        </w:rPr>
        <w:t xml:space="preserve"> MySQL </w:t>
      </w:r>
      <w:r>
        <w:rPr>
          <w:rFonts w:ascii="Lucida Sans Unicode" w:hAnsi="Lucida Sans Unicode" w:cs="Lucida Sans Unicode"/>
          <w:color w:val="1A1A1A"/>
        </w:rPr>
        <w:t>参数</w:t>
      </w:r>
    </w:p>
    <w:p w:rsidR="00447E47" w:rsidRDefault="00447E47" w:rsidP="00FA61C5">
      <w:pPr>
        <w:widowControl/>
        <w:numPr>
          <w:ilvl w:val="0"/>
          <w:numId w:val="36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max_connect_errors</w:t>
      </w:r>
    </w:p>
    <w:p w:rsidR="00447E47" w:rsidRDefault="00447E47" w:rsidP="00FA61C5">
      <w:pPr>
        <w:widowControl/>
        <w:numPr>
          <w:ilvl w:val="0"/>
          <w:numId w:val="36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connect_timeout</w:t>
      </w:r>
    </w:p>
    <w:p w:rsidR="00447E47" w:rsidRDefault="00447E47" w:rsidP="00FA61C5">
      <w:pPr>
        <w:widowControl/>
        <w:numPr>
          <w:ilvl w:val="0"/>
          <w:numId w:val="36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skip-name-resolve</w:t>
      </w:r>
    </w:p>
    <w:p w:rsidR="00447E47" w:rsidRDefault="00447E47" w:rsidP="00FA61C5">
      <w:pPr>
        <w:widowControl/>
        <w:numPr>
          <w:ilvl w:val="0"/>
          <w:numId w:val="36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slave-net-timeout=seconds</w:t>
      </w:r>
    </w:p>
    <w:p w:rsidR="00447E47" w:rsidRDefault="00447E47" w:rsidP="00FA61C5">
      <w:pPr>
        <w:widowControl/>
        <w:numPr>
          <w:ilvl w:val="0"/>
          <w:numId w:val="36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master-connect-retry</w:t>
      </w:r>
    </w:p>
    <w:p w:rsidR="00447E47" w:rsidRDefault="00447E47" w:rsidP="00447E47">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3</w:t>
      </w:r>
      <w:r>
        <w:rPr>
          <w:rFonts w:ascii="Lucida Sans Unicode" w:hAnsi="Lucida Sans Unicode" w:cs="Lucida Sans Unicode"/>
          <w:color w:val="1A1A1A"/>
        </w:rPr>
        <w:t>）检查</w:t>
      </w:r>
      <w:r>
        <w:rPr>
          <w:rFonts w:ascii="Lucida Sans Unicode" w:hAnsi="Lucida Sans Unicode" w:cs="Lucida Sans Unicode"/>
          <w:color w:val="1A1A1A"/>
        </w:rPr>
        <w:t xml:space="preserve"> MySQL </w:t>
      </w:r>
      <w:r>
        <w:rPr>
          <w:rFonts w:ascii="Lucida Sans Unicode" w:hAnsi="Lucida Sans Unicode" w:cs="Lucida Sans Unicode"/>
          <w:color w:val="1A1A1A"/>
        </w:rPr>
        <w:t>相关状态值</w:t>
      </w:r>
    </w:p>
    <w:p w:rsidR="00447E47" w:rsidRDefault="00447E47" w:rsidP="00FA61C5">
      <w:pPr>
        <w:widowControl/>
        <w:numPr>
          <w:ilvl w:val="0"/>
          <w:numId w:val="36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关注连接数</w:t>
      </w:r>
    </w:p>
    <w:p w:rsidR="00447E47" w:rsidRDefault="00447E47" w:rsidP="00FA61C5">
      <w:pPr>
        <w:widowControl/>
        <w:numPr>
          <w:ilvl w:val="0"/>
          <w:numId w:val="36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关注下系统锁情况</w:t>
      </w:r>
    </w:p>
    <w:p w:rsidR="00447E47" w:rsidRDefault="00447E47" w:rsidP="00FA61C5">
      <w:pPr>
        <w:widowControl/>
        <w:numPr>
          <w:ilvl w:val="0"/>
          <w:numId w:val="36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关注慢查询（</w:t>
      </w:r>
      <w:r>
        <w:rPr>
          <w:rFonts w:ascii="Lucida Sans Unicode" w:hAnsi="Lucida Sans Unicode" w:cs="Lucida Sans Unicode"/>
          <w:color w:val="1A1A1A"/>
          <w:szCs w:val="21"/>
        </w:rPr>
        <w:t>slow query</w:t>
      </w:r>
      <w:r>
        <w:rPr>
          <w:rFonts w:ascii="Lucida Sans Unicode" w:hAnsi="Lucida Sans Unicode" w:cs="Lucida Sans Unicode"/>
          <w:color w:val="1A1A1A"/>
          <w:szCs w:val="21"/>
        </w:rPr>
        <w:t>）日志</w:t>
      </w:r>
    </w:p>
    <w:p w:rsidR="00342353" w:rsidRDefault="00342353" w:rsidP="00342353">
      <w:pPr>
        <w:pStyle w:val="2"/>
      </w:pPr>
      <w:r>
        <w:rPr>
          <w:rFonts w:hint="eastAsia"/>
        </w:rPr>
        <w:t>25.</w:t>
      </w:r>
      <w:r>
        <w:t>Innodb 的事务与日志的实现方式</w:t>
      </w:r>
    </w:p>
    <w:p w:rsidR="00342353" w:rsidRDefault="00342353" w:rsidP="00342353">
      <w:pPr>
        <w:pStyle w:val="3"/>
      </w:pPr>
      <w:r>
        <w:rPr>
          <w:rStyle w:val="a4"/>
          <w:rFonts w:ascii="Lucida Sans Unicode" w:hAnsi="Lucida Sans Unicode" w:cs="Lucida Sans Unicode"/>
          <w:color w:val="1A1A1A"/>
        </w:rPr>
        <w:t>有多少种日志？</w:t>
      </w:r>
    </w:p>
    <w:p w:rsidR="00342353" w:rsidRDefault="00342353" w:rsidP="00FA61C5">
      <w:pPr>
        <w:widowControl/>
        <w:numPr>
          <w:ilvl w:val="0"/>
          <w:numId w:val="36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redo </w:t>
      </w:r>
      <w:r>
        <w:rPr>
          <w:rFonts w:ascii="Lucida Sans Unicode" w:hAnsi="Lucida Sans Unicode" w:cs="Lucida Sans Unicode"/>
          <w:color w:val="1A1A1A"/>
          <w:szCs w:val="21"/>
        </w:rPr>
        <w:t>日志</w:t>
      </w:r>
    </w:p>
    <w:p w:rsidR="00342353" w:rsidRDefault="00342353" w:rsidP="00FA61C5">
      <w:pPr>
        <w:widowControl/>
        <w:numPr>
          <w:ilvl w:val="0"/>
          <w:numId w:val="36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undo </w:t>
      </w:r>
      <w:r>
        <w:rPr>
          <w:rFonts w:ascii="Lucida Sans Unicode" w:hAnsi="Lucida Sans Unicode" w:cs="Lucida Sans Unicode"/>
          <w:color w:val="1A1A1A"/>
          <w:szCs w:val="21"/>
        </w:rPr>
        <w:t>日志</w:t>
      </w:r>
    </w:p>
    <w:p w:rsidR="00342353" w:rsidRDefault="00342353" w:rsidP="00342353">
      <w:pPr>
        <w:pStyle w:val="3"/>
        <w:rPr>
          <w:sz w:val="24"/>
          <w:szCs w:val="24"/>
        </w:rPr>
      </w:pPr>
      <w:r>
        <w:rPr>
          <w:rStyle w:val="a4"/>
          <w:rFonts w:ascii="Lucida Sans Unicode" w:hAnsi="Lucida Sans Unicode" w:cs="Lucida Sans Unicode"/>
          <w:color w:val="1A1A1A"/>
        </w:rPr>
        <w:t>日志的存放形式？</w:t>
      </w:r>
    </w:p>
    <w:p w:rsidR="00342353" w:rsidRDefault="00342353" w:rsidP="00FA61C5">
      <w:pPr>
        <w:widowControl/>
        <w:numPr>
          <w:ilvl w:val="0"/>
          <w:numId w:val="36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redo</w:t>
      </w:r>
      <w:r>
        <w:rPr>
          <w:rFonts w:ascii="Lucida Sans Unicode" w:hAnsi="Lucida Sans Unicode" w:cs="Lucida Sans Unicode"/>
          <w:color w:val="1A1A1A"/>
          <w:szCs w:val="21"/>
        </w:rPr>
        <w:t>：在页修改的时候，先写到</w:t>
      </w:r>
      <w:r>
        <w:rPr>
          <w:rFonts w:ascii="Lucida Sans Unicode" w:hAnsi="Lucida Sans Unicode" w:cs="Lucida Sans Unicode"/>
          <w:color w:val="1A1A1A"/>
          <w:szCs w:val="21"/>
        </w:rPr>
        <w:t xml:space="preserve"> redo log buffer </w:t>
      </w:r>
      <w:r>
        <w:rPr>
          <w:rFonts w:ascii="Lucida Sans Unicode" w:hAnsi="Lucida Sans Unicode" w:cs="Lucida Sans Unicode"/>
          <w:color w:val="1A1A1A"/>
          <w:szCs w:val="21"/>
        </w:rPr>
        <w:t>里面，</w:t>
      </w:r>
      <w:r>
        <w:rPr>
          <w:rFonts w:ascii="Lucida Sans Unicode" w:hAnsi="Lucida Sans Unicode" w:cs="Lucida Sans Unicode"/>
          <w:color w:val="1A1A1A"/>
          <w:szCs w:val="21"/>
        </w:rPr>
        <w:t xml:space="preserve"> </w:t>
      </w:r>
      <w:r>
        <w:rPr>
          <w:rFonts w:ascii="Lucida Sans Unicode" w:hAnsi="Lucida Sans Unicode" w:cs="Lucida Sans Unicode"/>
          <w:color w:val="1A1A1A"/>
          <w:szCs w:val="21"/>
        </w:rPr>
        <w:t>然后写到</w:t>
      </w:r>
      <w:r>
        <w:rPr>
          <w:rFonts w:ascii="Lucida Sans Unicode" w:hAnsi="Lucida Sans Unicode" w:cs="Lucida Sans Unicode"/>
          <w:color w:val="1A1A1A"/>
          <w:szCs w:val="21"/>
        </w:rPr>
        <w:t xml:space="preserve"> redo log </w:t>
      </w:r>
      <w:r>
        <w:rPr>
          <w:rFonts w:ascii="Lucida Sans Unicode" w:hAnsi="Lucida Sans Unicode" w:cs="Lucida Sans Unicode"/>
          <w:color w:val="1A1A1A"/>
          <w:szCs w:val="21"/>
        </w:rPr>
        <w:t>的文件系统缓存里面</w:t>
      </w:r>
      <w:r>
        <w:rPr>
          <w:rFonts w:ascii="Lucida Sans Unicode" w:hAnsi="Lucida Sans Unicode" w:cs="Lucida Sans Unicode"/>
          <w:color w:val="1A1A1A"/>
          <w:szCs w:val="21"/>
        </w:rPr>
        <w:t>(fwrite)</w:t>
      </w:r>
      <w:r>
        <w:rPr>
          <w:rFonts w:ascii="Lucida Sans Unicode" w:hAnsi="Lucida Sans Unicode" w:cs="Lucida Sans Unicode"/>
          <w:color w:val="1A1A1A"/>
          <w:szCs w:val="21"/>
        </w:rPr>
        <w:t>，然后再同步到磁盘文件（</w:t>
      </w:r>
      <w:r>
        <w:rPr>
          <w:rFonts w:ascii="Lucida Sans Unicode" w:hAnsi="Lucida Sans Unicode" w:cs="Lucida Sans Unicode"/>
          <w:color w:val="1A1A1A"/>
          <w:szCs w:val="21"/>
        </w:rPr>
        <w:t>fsync</w:t>
      </w:r>
      <w:r>
        <w:rPr>
          <w:rFonts w:ascii="Lucida Sans Unicode" w:hAnsi="Lucida Sans Unicode" w:cs="Lucida Sans Unicode"/>
          <w:color w:val="1A1A1A"/>
          <w:szCs w:val="21"/>
        </w:rPr>
        <w:t>）。</w:t>
      </w:r>
    </w:p>
    <w:p w:rsidR="00342353" w:rsidRDefault="00342353" w:rsidP="00FA61C5">
      <w:pPr>
        <w:widowControl/>
        <w:numPr>
          <w:ilvl w:val="0"/>
          <w:numId w:val="36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undo</w:t>
      </w:r>
      <w:r>
        <w:rPr>
          <w:rFonts w:ascii="Lucida Sans Unicode" w:hAnsi="Lucida Sans Unicode" w:cs="Lucida Sans Unicode"/>
          <w:color w:val="1A1A1A"/>
          <w:szCs w:val="21"/>
        </w:rPr>
        <w:t>：在</w:t>
      </w:r>
      <w:r>
        <w:rPr>
          <w:rFonts w:ascii="Lucida Sans Unicode" w:hAnsi="Lucida Sans Unicode" w:cs="Lucida Sans Unicode"/>
          <w:color w:val="1A1A1A"/>
          <w:szCs w:val="21"/>
        </w:rPr>
        <w:t xml:space="preserve"> MySQL5.5 </w:t>
      </w:r>
      <w:r>
        <w:rPr>
          <w:rFonts w:ascii="Lucida Sans Unicode" w:hAnsi="Lucida Sans Unicode" w:cs="Lucida Sans Unicode"/>
          <w:color w:val="1A1A1A"/>
          <w:szCs w:val="21"/>
        </w:rPr>
        <w:t>之前，</w:t>
      </w:r>
      <w:r>
        <w:rPr>
          <w:rFonts w:ascii="Lucida Sans Unicode" w:hAnsi="Lucida Sans Unicode" w:cs="Lucida Sans Unicode"/>
          <w:color w:val="1A1A1A"/>
          <w:szCs w:val="21"/>
        </w:rPr>
        <w:t xml:space="preserve">undo </w:t>
      </w:r>
      <w:r>
        <w:rPr>
          <w:rFonts w:ascii="Lucida Sans Unicode" w:hAnsi="Lucida Sans Unicode" w:cs="Lucida Sans Unicode"/>
          <w:color w:val="1A1A1A"/>
          <w:szCs w:val="21"/>
        </w:rPr>
        <w:t>只能存放在</w:t>
      </w:r>
      <w:r>
        <w:rPr>
          <w:rFonts w:ascii="Lucida Sans Unicode" w:hAnsi="Lucida Sans Unicode" w:cs="Lucida Sans Unicode"/>
          <w:color w:val="1A1A1A"/>
          <w:szCs w:val="21"/>
        </w:rPr>
        <w:t xml:space="preserve"> ibdata* </w:t>
      </w:r>
      <w:r>
        <w:rPr>
          <w:rFonts w:ascii="Lucida Sans Unicode" w:hAnsi="Lucida Sans Unicode" w:cs="Lucida Sans Unicode"/>
          <w:color w:val="1A1A1A"/>
          <w:szCs w:val="21"/>
        </w:rPr>
        <w:t>文件里面，</w:t>
      </w:r>
      <w:r>
        <w:rPr>
          <w:rFonts w:ascii="Lucida Sans Unicode" w:hAnsi="Lucida Sans Unicode" w:cs="Lucida Sans Unicode"/>
          <w:color w:val="1A1A1A"/>
          <w:szCs w:val="21"/>
        </w:rPr>
        <w:t xml:space="preserve"> 5.6 </w:t>
      </w:r>
      <w:r>
        <w:rPr>
          <w:rFonts w:ascii="Lucida Sans Unicode" w:hAnsi="Lucida Sans Unicode" w:cs="Lucida Sans Unicode"/>
          <w:color w:val="1A1A1A"/>
          <w:szCs w:val="21"/>
        </w:rPr>
        <w:t>之后，可以通过设置</w:t>
      </w:r>
      <w:r>
        <w:rPr>
          <w:rFonts w:ascii="Lucida Sans Unicode" w:hAnsi="Lucida Sans Unicode" w:cs="Lucida Sans Unicode"/>
          <w:color w:val="1A1A1A"/>
          <w:szCs w:val="21"/>
        </w:rPr>
        <w:t xml:space="preserve"> innodb_undo_tablespaces </w:t>
      </w:r>
      <w:r>
        <w:rPr>
          <w:rFonts w:ascii="Lucida Sans Unicode" w:hAnsi="Lucida Sans Unicode" w:cs="Lucida Sans Unicode"/>
          <w:color w:val="1A1A1A"/>
          <w:szCs w:val="21"/>
        </w:rPr>
        <w:t>参数把</w:t>
      </w:r>
      <w:r>
        <w:rPr>
          <w:rFonts w:ascii="Lucida Sans Unicode" w:hAnsi="Lucida Sans Unicode" w:cs="Lucida Sans Unicode"/>
          <w:color w:val="1A1A1A"/>
          <w:szCs w:val="21"/>
        </w:rPr>
        <w:t xml:space="preserve"> undo log </w:t>
      </w:r>
      <w:r>
        <w:rPr>
          <w:rFonts w:ascii="Lucida Sans Unicode" w:hAnsi="Lucida Sans Unicode" w:cs="Lucida Sans Unicode"/>
          <w:color w:val="1A1A1A"/>
          <w:szCs w:val="21"/>
        </w:rPr>
        <w:t>存放在</w:t>
      </w:r>
      <w:r>
        <w:rPr>
          <w:rFonts w:ascii="Lucida Sans Unicode" w:hAnsi="Lucida Sans Unicode" w:cs="Lucida Sans Unicode"/>
          <w:color w:val="1A1A1A"/>
          <w:szCs w:val="21"/>
        </w:rPr>
        <w:t xml:space="preserve"> ibdata* </w:t>
      </w:r>
      <w:r>
        <w:rPr>
          <w:rFonts w:ascii="Lucida Sans Unicode" w:hAnsi="Lucida Sans Unicode" w:cs="Lucida Sans Unicode"/>
          <w:color w:val="1A1A1A"/>
          <w:szCs w:val="21"/>
        </w:rPr>
        <w:t>之外。</w:t>
      </w:r>
    </w:p>
    <w:p w:rsidR="00342353" w:rsidRDefault="00342353" w:rsidP="00342353">
      <w:pPr>
        <w:pStyle w:val="3"/>
        <w:rPr>
          <w:sz w:val="24"/>
          <w:szCs w:val="24"/>
        </w:rPr>
      </w:pPr>
      <w:r>
        <w:rPr>
          <w:rStyle w:val="a4"/>
          <w:rFonts w:ascii="Lucida Sans Unicode" w:hAnsi="Lucida Sans Unicode" w:cs="Lucida Sans Unicode"/>
          <w:color w:val="1A1A1A"/>
        </w:rPr>
        <w:t>事务是如何通过日志来实现的，说得越深入越好</w:t>
      </w:r>
    </w:p>
    <w:p w:rsidR="00342353" w:rsidRDefault="00342353" w:rsidP="0034235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基本流程如下：</w:t>
      </w:r>
    </w:p>
    <w:p w:rsidR="00342353" w:rsidRDefault="00342353" w:rsidP="00FA61C5">
      <w:pPr>
        <w:widowControl/>
        <w:numPr>
          <w:ilvl w:val="0"/>
          <w:numId w:val="36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因为事务在修改页时，要先记</w:t>
      </w:r>
      <w:r>
        <w:rPr>
          <w:rFonts w:ascii="Lucida Sans Unicode" w:hAnsi="Lucida Sans Unicode" w:cs="Lucida Sans Unicode"/>
          <w:color w:val="1A1A1A"/>
          <w:szCs w:val="21"/>
        </w:rPr>
        <w:t xml:space="preserve"> undo </w:t>
      </w:r>
      <w:r>
        <w:rPr>
          <w:rFonts w:ascii="Lucida Sans Unicode" w:hAnsi="Lucida Sans Unicode" w:cs="Lucida Sans Unicode"/>
          <w:color w:val="1A1A1A"/>
          <w:szCs w:val="21"/>
        </w:rPr>
        <w:t>，在记</w:t>
      </w:r>
      <w:r>
        <w:rPr>
          <w:rFonts w:ascii="Lucida Sans Unicode" w:hAnsi="Lucida Sans Unicode" w:cs="Lucida Sans Unicode"/>
          <w:color w:val="1A1A1A"/>
          <w:szCs w:val="21"/>
        </w:rPr>
        <w:t xml:space="preserve"> undo </w:t>
      </w:r>
      <w:r>
        <w:rPr>
          <w:rFonts w:ascii="Lucida Sans Unicode" w:hAnsi="Lucida Sans Unicode" w:cs="Lucida Sans Unicode"/>
          <w:color w:val="1A1A1A"/>
          <w:szCs w:val="21"/>
        </w:rPr>
        <w:t>之前要记</w:t>
      </w:r>
      <w:r>
        <w:rPr>
          <w:rFonts w:ascii="Lucida Sans Unicode" w:hAnsi="Lucida Sans Unicode" w:cs="Lucida Sans Unicode"/>
          <w:color w:val="1A1A1A"/>
          <w:szCs w:val="21"/>
        </w:rPr>
        <w:t xml:space="preserve"> undo </w:t>
      </w:r>
      <w:r>
        <w:rPr>
          <w:rFonts w:ascii="Lucida Sans Unicode" w:hAnsi="Lucida Sans Unicode" w:cs="Lucida Sans Unicode"/>
          <w:color w:val="1A1A1A"/>
          <w:szCs w:val="21"/>
        </w:rPr>
        <w:t>的</w:t>
      </w:r>
      <w:r>
        <w:rPr>
          <w:rFonts w:ascii="Lucida Sans Unicode" w:hAnsi="Lucida Sans Unicode" w:cs="Lucida Sans Unicode"/>
          <w:color w:val="1A1A1A"/>
          <w:szCs w:val="21"/>
        </w:rPr>
        <w:t xml:space="preserve"> redo</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 </w:t>
      </w:r>
      <w:r>
        <w:rPr>
          <w:rFonts w:ascii="Lucida Sans Unicode" w:hAnsi="Lucida Sans Unicode" w:cs="Lucida Sans Unicode"/>
          <w:color w:val="1A1A1A"/>
          <w:szCs w:val="21"/>
        </w:rPr>
        <w:t>然后修改数据页，再记数据页修改的</w:t>
      </w:r>
      <w:r>
        <w:rPr>
          <w:rFonts w:ascii="Lucida Sans Unicode" w:hAnsi="Lucida Sans Unicode" w:cs="Lucida Sans Unicode"/>
          <w:color w:val="1A1A1A"/>
          <w:szCs w:val="21"/>
        </w:rPr>
        <w:t xml:space="preserve"> redo</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 redo</w:t>
      </w:r>
      <w:r>
        <w:rPr>
          <w:rFonts w:ascii="Lucida Sans Unicode" w:hAnsi="Lucida Sans Unicode" w:cs="Lucida Sans Unicode"/>
          <w:color w:val="1A1A1A"/>
          <w:szCs w:val="21"/>
        </w:rPr>
        <w:t>（里面包括</w:t>
      </w:r>
      <w:r>
        <w:rPr>
          <w:rFonts w:ascii="Lucida Sans Unicode" w:hAnsi="Lucida Sans Unicode" w:cs="Lucida Sans Unicode"/>
          <w:color w:val="1A1A1A"/>
          <w:szCs w:val="21"/>
        </w:rPr>
        <w:t xml:space="preserve"> undo </w:t>
      </w:r>
      <w:r>
        <w:rPr>
          <w:rFonts w:ascii="Lucida Sans Unicode" w:hAnsi="Lucida Sans Unicode" w:cs="Lucida Sans Unicode"/>
          <w:color w:val="1A1A1A"/>
          <w:szCs w:val="21"/>
        </w:rPr>
        <w:t>的修改）一定要比数据页先持久化到磁盘。</w:t>
      </w:r>
    </w:p>
    <w:p w:rsidR="00342353" w:rsidRDefault="00342353" w:rsidP="00FA61C5">
      <w:pPr>
        <w:widowControl/>
        <w:numPr>
          <w:ilvl w:val="0"/>
          <w:numId w:val="36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当事务需要回滚时，因为有</w:t>
      </w:r>
      <w:r>
        <w:rPr>
          <w:rFonts w:ascii="Lucida Sans Unicode" w:hAnsi="Lucida Sans Unicode" w:cs="Lucida Sans Unicode"/>
          <w:color w:val="1A1A1A"/>
          <w:szCs w:val="21"/>
        </w:rPr>
        <w:t xml:space="preserve"> undo</w:t>
      </w:r>
      <w:r>
        <w:rPr>
          <w:rFonts w:ascii="Lucida Sans Unicode" w:hAnsi="Lucida Sans Unicode" w:cs="Lucida Sans Unicode"/>
          <w:color w:val="1A1A1A"/>
          <w:szCs w:val="21"/>
        </w:rPr>
        <w:t>，可以把数据页回滚到前镜像的状态。</w:t>
      </w:r>
    </w:p>
    <w:p w:rsidR="00342353" w:rsidRDefault="00342353" w:rsidP="00FA61C5">
      <w:pPr>
        <w:widowControl/>
        <w:numPr>
          <w:ilvl w:val="0"/>
          <w:numId w:val="36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崩溃恢复时，如果</w:t>
      </w:r>
      <w:r>
        <w:rPr>
          <w:rFonts w:ascii="Lucida Sans Unicode" w:hAnsi="Lucida Sans Unicode" w:cs="Lucida Sans Unicode"/>
          <w:color w:val="1A1A1A"/>
          <w:szCs w:val="21"/>
        </w:rPr>
        <w:t xml:space="preserve"> redo log </w:t>
      </w:r>
      <w:r>
        <w:rPr>
          <w:rFonts w:ascii="Lucida Sans Unicode" w:hAnsi="Lucida Sans Unicode" w:cs="Lucida Sans Unicode"/>
          <w:color w:val="1A1A1A"/>
          <w:szCs w:val="21"/>
        </w:rPr>
        <w:t>中事务没有对应的</w:t>
      </w:r>
      <w:r>
        <w:rPr>
          <w:rFonts w:ascii="Lucida Sans Unicode" w:hAnsi="Lucida Sans Unicode" w:cs="Lucida Sans Unicode"/>
          <w:color w:val="1A1A1A"/>
          <w:szCs w:val="21"/>
        </w:rPr>
        <w:t xml:space="preserve"> commit </w:t>
      </w:r>
      <w:r>
        <w:rPr>
          <w:rFonts w:ascii="Lucida Sans Unicode" w:hAnsi="Lucida Sans Unicode" w:cs="Lucida Sans Unicode"/>
          <w:color w:val="1A1A1A"/>
          <w:szCs w:val="21"/>
        </w:rPr>
        <w:t>记录，那么需要用</w:t>
      </w:r>
      <w:r>
        <w:rPr>
          <w:rFonts w:ascii="Lucida Sans Unicode" w:hAnsi="Lucida Sans Unicode" w:cs="Lucida Sans Unicode"/>
          <w:color w:val="1A1A1A"/>
          <w:szCs w:val="21"/>
        </w:rPr>
        <w:t xml:space="preserve"> undo </w:t>
      </w:r>
      <w:r>
        <w:rPr>
          <w:rFonts w:ascii="Lucida Sans Unicode" w:hAnsi="Lucida Sans Unicode" w:cs="Lucida Sans Unicode"/>
          <w:color w:val="1A1A1A"/>
          <w:szCs w:val="21"/>
        </w:rPr>
        <w:t>把该事务的修改回滚到事务开始之前。如果有</w:t>
      </w:r>
      <w:r>
        <w:rPr>
          <w:rFonts w:ascii="Lucida Sans Unicode" w:hAnsi="Lucida Sans Unicode" w:cs="Lucida Sans Unicode"/>
          <w:color w:val="1A1A1A"/>
          <w:szCs w:val="21"/>
        </w:rPr>
        <w:t xml:space="preserve"> commit </w:t>
      </w:r>
      <w:r>
        <w:rPr>
          <w:rFonts w:ascii="Lucida Sans Unicode" w:hAnsi="Lucida Sans Unicode" w:cs="Lucida Sans Unicode"/>
          <w:color w:val="1A1A1A"/>
          <w:szCs w:val="21"/>
        </w:rPr>
        <w:t>记录，就用</w:t>
      </w:r>
      <w:r>
        <w:rPr>
          <w:rFonts w:ascii="Lucida Sans Unicode" w:hAnsi="Lucida Sans Unicode" w:cs="Lucida Sans Unicode"/>
          <w:color w:val="1A1A1A"/>
          <w:szCs w:val="21"/>
        </w:rPr>
        <w:t xml:space="preserve"> redo </w:t>
      </w:r>
      <w:r>
        <w:rPr>
          <w:rFonts w:ascii="Lucida Sans Unicode" w:hAnsi="Lucida Sans Unicode" w:cs="Lucida Sans Unicode"/>
          <w:color w:val="1A1A1A"/>
          <w:szCs w:val="21"/>
        </w:rPr>
        <w:t>前滚到该事务完成时并提交掉。</w:t>
      </w:r>
    </w:p>
    <w:p w:rsidR="00D10AB1" w:rsidRDefault="00842F42" w:rsidP="00842F42">
      <w:pPr>
        <w:pStyle w:val="2"/>
      </w:pPr>
      <w:r>
        <w:rPr>
          <w:rFonts w:hint="eastAsia"/>
        </w:rPr>
        <w:t>26.分库分表</w:t>
      </w:r>
    </w:p>
    <w:p w:rsidR="00842F42" w:rsidRDefault="00842F42" w:rsidP="00842F42">
      <w:pPr>
        <w:pStyle w:val="3"/>
      </w:pPr>
      <w:r>
        <w:t>为什么使用分库分表？</w:t>
      </w:r>
    </w:p>
    <w:p w:rsidR="00842F42" w:rsidRDefault="00842F42" w:rsidP="00842F4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传统的将数据集中存储至单一数据节点的解决方案，在</w:t>
      </w:r>
      <w:r>
        <w:rPr>
          <w:rStyle w:val="a4"/>
          <w:rFonts w:ascii="Lucida Sans Unicode" w:hAnsi="Lucida Sans Unicode" w:cs="Lucida Sans Unicode"/>
          <w:color w:val="1A1A1A"/>
        </w:rPr>
        <w:t>性能、可用性和运维成本</w:t>
      </w:r>
      <w:r>
        <w:rPr>
          <w:rFonts w:ascii="Lucida Sans Unicode" w:hAnsi="Lucida Sans Unicode" w:cs="Lucida Sans Unicode"/>
          <w:color w:val="1A1A1A"/>
        </w:rPr>
        <w:t>这三方面已经难于满足互联网的海量数据场景。</w:t>
      </w:r>
    </w:p>
    <w:p w:rsidR="00842F42" w:rsidRDefault="00842F42" w:rsidP="00842F4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1</w:t>
      </w:r>
      <w:r>
        <w:rPr>
          <w:rFonts w:ascii="Lucida Sans Unicode" w:hAnsi="Lucida Sans Unicode" w:cs="Lucida Sans Unicode"/>
          <w:color w:val="1A1A1A"/>
        </w:rPr>
        <w:t>）性能</w:t>
      </w:r>
    </w:p>
    <w:p w:rsidR="00842F42" w:rsidRDefault="00842F42" w:rsidP="00842F4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从性能方面来说，由于关系型数据库大多采用</w:t>
      </w:r>
      <w:r>
        <w:rPr>
          <w:rFonts w:ascii="Lucida Sans Unicode" w:hAnsi="Lucida Sans Unicode" w:cs="Lucida Sans Unicode"/>
          <w:color w:val="1A1A1A"/>
        </w:rPr>
        <w:t xml:space="preserve"> B+ </w:t>
      </w:r>
      <w:r>
        <w:rPr>
          <w:rFonts w:ascii="Lucida Sans Unicode" w:hAnsi="Lucida Sans Unicode" w:cs="Lucida Sans Unicode"/>
          <w:color w:val="1A1A1A"/>
        </w:rPr>
        <w:t>树类型的索引，在数据量超过阈值的情况下，索引深度的增加也将使得磁盘访问的</w:t>
      </w:r>
      <w:r>
        <w:rPr>
          <w:rFonts w:ascii="Lucida Sans Unicode" w:hAnsi="Lucida Sans Unicode" w:cs="Lucida Sans Unicode"/>
          <w:color w:val="1A1A1A"/>
        </w:rPr>
        <w:t xml:space="preserve"> IO </w:t>
      </w:r>
      <w:r>
        <w:rPr>
          <w:rFonts w:ascii="Lucida Sans Unicode" w:hAnsi="Lucida Sans Unicode" w:cs="Lucida Sans Unicode"/>
          <w:color w:val="1A1A1A"/>
        </w:rPr>
        <w:t>次数增加，进而导致查询性能的下降。</w:t>
      </w:r>
    </w:p>
    <w:p w:rsidR="00842F42" w:rsidRDefault="00842F42" w:rsidP="00842F4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同时，高并发访问请求也使得集中式数据库成为系统的最大瓶颈。</w:t>
      </w:r>
    </w:p>
    <w:p w:rsidR="00842F42" w:rsidRDefault="00842F42" w:rsidP="00842F4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2</w:t>
      </w:r>
      <w:r>
        <w:rPr>
          <w:rFonts w:ascii="Lucida Sans Unicode" w:hAnsi="Lucida Sans Unicode" w:cs="Lucida Sans Unicode"/>
          <w:color w:val="1A1A1A"/>
        </w:rPr>
        <w:t>）可用性</w:t>
      </w:r>
    </w:p>
    <w:p w:rsidR="00842F42" w:rsidRDefault="00842F42" w:rsidP="00842F4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从可用性的方面来讲，服务化的无状态型，能够达到较小成本的随意扩容，这必然导致系统的最终压力都落在数据库之上。而单一的数据节点，或者简单的主从架构，已经越来越难以承担。数据库的可用性，已成为整个系统的关键。</w:t>
      </w:r>
    </w:p>
    <w:p w:rsidR="00842F42" w:rsidRDefault="00842F42" w:rsidP="00842F4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3</w:t>
      </w:r>
      <w:r>
        <w:rPr>
          <w:rFonts w:ascii="Lucida Sans Unicode" w:hAnsi="Lucida Sans Unicode" w:cs="Lucida Sans Unicode"/>
          <w:color w:val="1A1A1A"/>
        </w:rPr>
        <w:t>）运维成本</w:t>
      </w:r>
    </w:p>
    <w:p w:rsidR="00842F42" w:rsidRDefault="00842F42" w:rsidP="00842F4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从运维成本方面考虑，当一个数据库实例中的数据达到阈值以上，对于</w:t>
      </w:r>
      <w:r>
        <w:rPr>
          <w:rFonts w:ascii="Lucida Sans Unicode" w:hAnsi="Lucida Sans Unicode" w:cs="Lucida Sans Unicode"/>
          <w:color w:val="1A1A1A"/>
        </w:rPr>
        <w:t xml:space="preserve"> DBA </w:t>
      </w:r>
      <w:r>
        <w:rPr>
          <w:rFonts w:ascii="Lucida Sans Unicode" w:hAnsi="Lucida Sans Unicode" w:cs="Lucida Sans Unicode"/>
          <w:color w:val="1A1A1A"/>
        </w:rPr>
        <w:t>的运维压力就会增大。数据备份和恢复的时间成本都将随着数据量的大小而愈发不可控。一般来讲，单一数据库实例的数据的阈值在</w:t>
      </w:r>
      <w:r>
        <w:rPr>
          <w:rFonts w:ascii="Lucida Sans Unicode" w:hAnsi="Lucida Sans Unicode" w:cs="Lucida Sans Unicode"/>
          <w:color w:val="1A1A1A"/>
        </w:rPr>
        <w:t xml:space="preserve"> 1TB </w:t>
      </w:r>
      <w:r>
        <w:rPr>
          <w:rFonts w:ascii="Lucida Sans Unicode" w:hAnsi="Lucida Sans Unicode" w:cs="Lucida Sans Unicode"/>
          <w:color w:val="1A1A1A"/>
        </w:rPr>
        <w:t>之内，是比较合理的范围。</w:t>
      </w:r>
    </w:p>
    <w:p w:rsidR="00842F42" w:rsidRDefault="00842F42" w:rsidP="00842F42">
      <w:pPr>
        <w:pStyle w:val="3"/>
      </w:pPr>
      <w:r>
        <w:t>什么是分库分表？</w:t>
      </w:r>
    </w:p>
    <w:p w:rsidR="00842F42" w:rsidRDefault="00842F42" w:rsidP="00842F4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数据分片，指按照某个维度将存放在单一数据库中的数据分散地存放至多个数据库或表中以达到提升性能瓶颈以及可用性的效果。数据分片的有效手段是对关系型数据库进行</w:t>
      </w:r>
      <w:r>
        <w:rPr>
          <w:rStyle w:val="a4"/>
          <w:rFonts w:ascii="Lucida Sans Unicode" w:hAnsi="Lucida Sans Unicode" w:cs="Lucida Sans Unicode"/>
          <w:color w:val="1A1A1A"/>
        </w:rPr>
        <w:t>分库和分表</w:t>
      </w:r>
      <w:r>
        <w:rPr>
          <w:rFonts w:ascii="Lucida Sans Unicode" w:hAnsi="Lucida Sans Unicode" w:cs="Lucida Sans Unicode"/>
          <w:color w:val="1A1A1A"/>
        </w:rPr>
        <w:t>。</w:t>
      </w:r>
    </w:p>
    <w:p w:rsidR="00842F42" w:rsidRDefault="00842F42" w:rsidP="00FA61C5">
      <w:pPr>
        <w:widowControl/>
        <w:numPr>
          <w:ilvl w:val="0"/>
          <w:numId w:val="38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分库和分表均可以有效的避免由数据量超过可承受阈值而产生的查询瓶颈。除此之外，分库还能够用于有效的分散对数据库单点的访问量。</w:t>
      </w:r>
    </w:p>
    <w:p w:rsidR="00842F42" w:rsidRDefault="00842F42" w:rsidP="00FA61C5">
      <w:pPr>
        <w:widowControl/>
        <w:numPr>
          <w:ilvl w:val="0"/>
          <w:numId w:val="38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分表虽然无法缓解数据库压力，但却能够提供尽量将分布式事务转化为本地事务的可能，一旦涉及到跨库的更新操作，分布式事务往往会使问题变得复杂。</w:t>
      </w:r>
    </w:p>
    <w:p w:rsidR="00842F42" w:rsidRDefault="00842F42" w:rsidP="00FA61C5">
      <w:pPr>
        <w:widowControl/>
        <w:numPr>
          <w:ilvl w:val="0"/>
          <w:numId w:val="38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使用多主多从的分片方式，可以有效的避免数据单点，从而提升数据架构的可用性。</w:t>
      </w:r>
    </w:p>
    <w:p w:rsidR="00842F42" w:rsidRDefault="00842F42" w:rsidP="00842F4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通过分库和分表进行数据的拆分来使得各个表的数据量保持在阈值以下，以及对流量进行疏导应对高访问量，是应对高并发和海量数据系统的有效手段。数据分片的拆分方式又分为垂直分片和水平分片。</w:t>
      </w:r>
    </w:p>
    <w:p w:rsidR="00842F42" w:rsidRDefault="00842F42" w:rsidP="00842F42">
      <w:pPr>
        <w:pStyle w:val="4"/>
      </w:pPr>
      <w:r>
        <w:rPr>
          <w:rStyle w:val="a4"/>
          <w:rFonts w:ascii="Lucida Sans Unicode" w:hAnsi="Lucida Sans Unicode" w:cs="Lucida Sans Unicode"/>
          <w:color w:val="1A1A1A"/>
        </w:rPr>
        <w:t>垂直分片</w:t>
      </w:r>
    </w:p>
    <w:p w:rsidR="00842F42" w:rsidRDefault="00842F42" w:rsidP="00842F4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按照业务拆分的方式称为垂直分片，又称为纵向拆分，它的核心理念是专库专用。</w:t>
      </w:r>
      <w:r>
        <w:rPr>
          <w:rFonts w:ascii="Lucida Sans Unicode" w:hAnsi="Lucida Sans Unicode" w:cs="Lucida Sans Unicode"/>
          <w:color w:val="1A1A1A"/>
        </w:rPr>
        <w:t xml:space="preserve"> </w:t>
      </w:r>
      <w:r>
        <w:rPr>
          <w:rFonts w:ascii="Lucida Sans Unicode" w:hAnsi="Lucida Sans Unicode" w:cs="Lucida Sans Unicode"/>
          <w:color w:val="1A1A1A"/>
        </w:rPr>
        <w:t>在拆分之前，一个数据库由多个数据表构成，每个表对应着不同的业务。而拆分之后，则是按照业务将表进行归类，分布到不同的数据库中，从而将压力分散至不同的数据库。</w:t>
      </w:r>
    </w:p>
    <w:p w:rsidR="00842F42" w:rsidRDefault="00842F42" w:rsidP="00842F42">
      <w:r>
        <w:rPr>
          <w:noProof/>
        </w:rPr>
        <w:drawing>
          <wp:inline distT="0" distB="0" distL="0" distR="0" wp14:anchorId="269CEE06" wp14:editId="4384AD62">
            <wp:extent cx="5274310" cy="392874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928745"/>
                    </a:xfrm>
                    <a:prstGeom prst="rect">
                      <a:avLst/>
                    </a:prstGeom>
                  </pic:spPr>
                </pic:pic>
              </a:graphicData>
            </a:graphic>
          </wp:inline>
        </w:drawing>
      </w:r>
    </w:p>
    <w:p w:rsidR="00842F42" w:rsidRDefault="00842F42" w:rsidP="00842F42">
      <w:pPr>
        <w:rPr>
          <w:rFonts w:ascii="Lucida Sans Unicode" w:hAnsi="Lucida Sans Unicode" w:cs="Lucida Sans Unicode"/>
          <w:color w:val="1A1A1A"/>
          <w:shd w:val="clear" w:color="auto" w:fill="FFFFFF"/>
        </w:rPr>
      </w:pPr>
      <w:r>
        <w:rPr>
          <w:rFonts w:ascii="Lucida Sans Unicode" w:hAnsi="Lucida Sans Unicode" w:cs="Lucida Sans Unicode"/>
          <w:color w:val="1A1A1A"/>
          <w:shd w:val="clear" w:color="auto" w:fill="FFFFFF"/>
        </w:rPr>
        <w:t>垂直分片往往需要对架构和设计进行调整。通常来讲，是来不及应对互联网业务需求快速变化的；而且，它也并无法真正的解决单点瓶颈。</w:t>
      </w:r>
      <w:r>
        <w:rPr>
          <w:rFonts w:ascii="Lucida Sans Unicode" w:hAnsi="Lucida Sans Unicode" w:cs="Lucida Sans Unicode"/>
          <w:color w:val="1A1A1A"/>
          <w:shd w:val="clear" w:color="auto" w:fill="FFFFFF"/>
        </w:rPr>
        <w:t xml:space="preserve"> </w:t>
      </w:r>
      <w:r>
        <w:rPr>
          <w:rFonts w:ascii="Lucida Sans Unicode" w:hAnsi="Lucida Sans Unicode" w:cs="Lucida Sans Unicode"/>
          <w:color w:val="1A1A1A"/>
          <w:shd w:val="clear" w:color="auto" w:fill="FFFFFF"/>
        </w:rPr>
        <w:t>垂直拆分可以缓解数据量和访问量带来的问题，但无法根治。如果垂直拆分之后，表中的数据量依然超过单节点所能承载的阈值，则需要水平分片来进一步处理。</w:t>
      </w:r>
    </w:p>
    <w:p w:rsidR="00842F42" w:rsidRPr="00842F42" w:rsidRDefault="00842F42" w:rsidP="00842F42">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842F42">
        <w:rPr>
          <w:rFonts w:ascii="Lucida Sans Unicode" w:eastAsia="宋体" w:hAnsi="Lucida Sans Unicode" w:cs="Lucida Sans Unicode"/>
          <w:color w:val="1A1A1A"/>
          <w:kern w:val="0"/>
          <w:sz w:val="24"/>
          <w:szCs w:val="24"/>
        </w:rPr>
        <w:t>垂直拆分的优点：</w:t>
      </w:r>
    </w:p>
    <w:p w:rsidR="00842F42" w:rsidRPr="00842F42" w:rsidRDefault="00842F42" w:rsidP="00FA61C5">
      <w:pPr>
        <w:widowControl/>
        <w:numPr>
          <w:ilvl w:val="0"/>
          <w:numId w:val="382"/>
        </w:numPr>
        <w:shd w:val="clear" w:color="auto" w:fill="FFFFFF"/>
        <w:ind w:left="0"/>
        <w:jc w:val="left"/>
        <w:rPr>
          <w:rFonts w:ascii="Lucida Sans Unicode" w:eastAsia="宋体" w:hAnsi="Lucida Sans Unicode" w:cs="Lucida Sans Unicode"/>
          <w:color w:val="1A1A1A"/>
          <w:kern w:val="0"/>
          <w:szCs w:val="21"/>
        </w:rPr>
      </w:pPr>
      <w:r w:rsidRPr="00842F42">
        <w:rPr>
          <w:rFonts w:ascii="Lucida Sans Unicode" w:eastAsia="宋体" w:hAnsi="Lucida Sans Unicode" w:cs="Lucida Sans Unicode"/>
          <w:color w:val="1A1A1A"/>
          <w:kern w:val="0"/>
          <w:szCs w:val="21"/>
        </w:rPr>
        <w:t>库表职责单一，复杂度降低，易于维护。</w:t>
      </w:r>
    </w:p>
    <w:p w:rsidR="00842F42" w:rsidRPr="00842F42" w:rsidRDefault="00842F42" w:rsidP="00FA61C5">
      <w:pPr>
        <w:widowControl/>
        <w:numPr>
          <w:ilvl w:val="0"/>
          <w:numId w:val="382"/>
        </w:numPr>
        <w:shd w:val="clear" w:color="auto" w:fill="FFFFFF"/>
        <w:ind w:left="0"/>
        <w:jc w:val="left"/>
        <w:rPr>
          <w:rFonts w:ascii="Lucida Sans Unicode" w:eastAsia="宋体" w:hAnsi="Lucida Sans Unicode" w:cs="Lucida Sans Unicode"/>
          <w:color w:val="1A1A1A"/>
          <w:kern w:val="0"/>
          <w:szCs w:val="21"/>
        </w:rPr>
      </w:pPr>
      <w:r w:rsidRPr="00842F42">
        <w:rPr>
          <w:rFonts w:ascii="Lucida Sans Unicode" w:eastAsia="宋体" w:hAnsi="Lucida Sans Unicode" w:cs="Lucida Sans Unicode"/>
          <w:color w:val="1A1A1A"/>
          <w:kern w:val="0"/>
          <w:szCs w:val="21"/>
        </w:rPr>
        <w:t>单库或单表压力降低。</w:t>
      </w:r>
      <w:r w:rsidRPr="00842F42">
        <w:rPr>
          <w:rFonts w:ascii="Lucida Sans Unicode" w:eastAsia="宋体" w:hAnsi="Lucida Sans Unicode" w:cs="Lucida Sans Unicode"/>
          <w:color w:val="1A1A1A"/>
          <w:kern w:val="0"/>
          <w:szCs w:val="21"/>
        </w:rPr>
        <w:t xml:space="preserve"> </w:t>
      </w:r>
      <w:r w:rsidRPr="00842F42">
        <w:rPr>
          <w:rFonts w:ascii="Lucida Sans Unicode" w:eastAsia="宋体" w:hAnsi="Lucida Sans Unicode" w:cs="Lucida Sans Unicode"/>
          <w:color w:val="1A1A1A"/>
          <w:kern w:val="0"/>
          <w:szCs w:val="21"/>
        </w:rPr>
        <w:t>相互之间的影响也会降低。</w:t>
      </w:r>
    </w:p>
    <w:p w:rsidR="00842F42" w:rsidRPr="00842F42" w:rsidRDefault="00842F42" w:rsidP="00842F42">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842F42">
        <w:rPr>
          <w:rFonts w:ascii="Lucida Sans Unicode" w:eastAsia="宋体" w:hAnsi="Lucida Sans Unicode" w:cs="Lucida Sans Unicode"/>
          <w:color w:val="1A1A1A"/>
          <w:kern w:val="0"/>
          <w:sz w:val="24"/>
          <w:szCs w:val="24"/>
        </w:rPr>
        <w:t>垂直拆分的缺点：</w:t>
      </w:r>
    </w:p>
    <w:p w:rsidR="00842F42" w:rsidRPr="00842F42" w:rsidRDefault="00842F42" w:rsidP="00FA61C5">
      <w:pPr>
        <w:widowControl/>
        <w:numPr>
          <w:ilvl w:val="0"/>
          <w:numId w:val="383"/>
        </w:numPr>
        <w:shd w:val="clear" w:color="auto" w:fill="FFFFFF"/>
        <w:ind w:left="0"/>
        <w:jc w:val="left"/>
        <w:rPr>
          <w:rFonts w:ascii="Lucida Sans Unicode" w:eastAsia="宋体" w:hAnsi="Lucida Sans Unicode" w:cs="Lucida Sans Unicode"/>
          <w:color w:val="1A1A1A"/>
          <w:kern w:val="0"/>
          <w:szCs w:val="21"/>
        </w:rPr>
      </w:pPr>
      <w:r w:rsidRPr="00842F42">
        <w:rPr>
          <w:rFonts w:ascii="Lucida Sans Unicode" w:eastAsia="宋体" w:hAnsi="Lucida Sans Unicode" w:cs="Lucida Sans Unicode"/>
          <w:color w:val="1A1A1A"/>
          <w:kern w:val="0"/>
          <w:szCs w:val="21"/>
        </w:rPr>
        <w:t>部分表关联无法在数据库级别完成，需要在程序中完成。</w:t>
      </w:r>
    </w:p>
    <w:p w:rsidR="00842F42" w:rsidRPr="00842F42" w:rsidRDefault="00842F42" w:rsidP="00FA61C5">
      <w:pPr>
        <w:widowControl/>
        <w:numPr>
          <w:ilvl w:val="0"/>
          <w:numId w:val="383"/>
        </w:numPr>
        <w:shd w:val="clear" w:color="auto" w:fill="FFFFFF"/>
        <w:ind w:left="0"/>
        <w:jc w:val="left"/>
        <w:rPr>
          <w:rFonts w:ascii="Lucida Sans Unicode" w:eastAsia="宋体" w:hAnsi="Lucida Sans Unicode" w:cs="Lucida Sans Unicode"/>
          <w:color w:val="1A1A1A"/>
          <w:kern w:val="0"/>
          <w:szCs w:val="21"/>
        </w:rPr>
      </w:pPr>
      <w:r w:rsidRPr="00842F42">
        <w:rPr>
          <w:rFonts w:ascii="Lucida Sans Unicode" w:eastAsia="宋体" w:hAnsi="Lucida Sans Unicode" w:cs="Lucida Sans Unicode"/>
          <w:color w:val="1A1A1A"/>
          <w:kern w:val="0"/>
          <w:szCs w:val="21"/>
        </w:rPr>
        <w:t>单表大数据量仍然存在性能瓶颈。</w:t>
      </w:r>
    </w:p>
    <w:p w:rsidR="00842F42" w:rsidRPr="00842F42" w:rsidRDefault="00842F42" w:rsidP="00FA61C5">
      <w:pPr>
        <w:widowControl/>
        <w:numPr>
          <w:ilvl w:val="0"/>
          <w:numId w:val="383"/>
        </w:numPr>
        <w:shd w:val="clear" w:color="auto" w:fill="FFFFFF"/>
        <w:ind w:left="0"/>
        <w:jc w:val="left"/>
        <w:rPr>
          <w:rFonts w:ascii="Lucida Sans Unicode" w:eastAsia="宋体" w:hAnsi="Lucida Sans Unicode" w:cs="Lucida Sans Unicode"/>
          <w:color w:val="1A1A1A"/>
          <w:kern w:val="0"/>
          <w:szCs w:val="21"/>
        </w:rPr>
      </w:pPr>
      <w:r w:rsidRPr="00842F42">
        <w:rPr>
          <w:rFonts w:ascii="Lucida Sans Unicode" w:eastAsia="宋体" w:hAnsi="Lucida Sans Unicode" w:cs="Lucida Sans Unicode"/>
          <w:color w:val="1A1A1A"/>
          <w:kern w:val="0"/>
          <w:szCs w:val="21"/>
        </w:rPr>
        <w:t>单表或单库高热点访问依旧对</w:t>
      </w:r>
      <w:r w:rsidRPr="00842F42">
        <w:rPr>
          <w:rFonts w:ascii="Lucida Sans Unicode" w:eastAsia="宋体" w:hAnsi="Lucida Sans Unicode" w:cs="Lucida Sans Unicode"/>
          <w:color w:val="1A1A1A"/>
          <w:kern w:val="0"/>
          <w:szCs w:val="21"/>
        </w:rPr>
        <w:t xml:space="preserve"> DB </w:t>
      </w:r>
      <w:r w:rsidRPr="00842F42">
        <w:rPr>
          <w:rFonts w:ascii="Lucida Sans Unicode" w:eastAsia="宋体" w:hAnsi="Lucida Sans Unicode" w:cs="Lucida Sans Unicode"/>
          <w:color w:val="1A1A1A"/>
          <w:kern w:val="0"/>
          <w:szCs w:val="21"/>
        </w:rPr>
        <w:t>压力非常大。</w:t>
      </w:r>
    </w:p>
    <w:p w:rsidR="00842F42" w:rsidRPr="00842F42" w:rsidRDefault="00842F42" w:rsidP="00FA61C5">
      <w:pPr>
        <w:widowControl/>
        <w:numPr>
          <w:ilvl w:val="0"/>
          <w:numId w:val="383"/>
        </w:numPr>
        <w:shd w:val="clear" w:color="auto" w:fill="FFFFFF"/>
        <w:ind w:left="0"/>
        <w:jc w:val="left"/>
        <w:rPr>
          <w:rFonts w:ascii="Lucida Sans Unicode" w:eastAsia="宋体" w:hAnsi="Lucida Sans Unicode" w:cs="Lucida Sans Unicode"/>
          <w:color w:val="1A1A1A"/>
          <w:kern w:val="0"/>
          <w:szCs w:val="21"/>
        </w:rPr>
      </w:pPr>
      <w:r w:rsidRPr="00842F42">
        <w:rPr>
          <w:rFonts w:ascii="Lucida Sans Unicode" w:eastAsia="宋体" w:hAnsi="Lucida Sans Unicode" w:cs="Lucida Sans Unicode"/>
          <w:color w:val="1A1A1A"/>
          <w:kern w:val="0"/>
          <w:szCs w:val="21"/>
        </w:rPr>
        <w:t>事务处理相对更为复杂，需要分布式事务的介入。</w:t>
      </w:r>
    </w:p>
    <w:p w:rsidR="00842F42" w:rsidRPr="00842F42" w:rsidRDefault="00842F42" w:rsidP="00FA61C5">
      <w:pPr>
        <w:widowControl/>
        <w:numPr>
          <w:ilvl w:val="0"/>
          <w:numId w:val="383"/>
        </w:numPr>
        <w:shd w:val="clear" w:color="auto" w:fill="FFFFFF"/>
        <w:ind w:left="0"/>
        <w:jc w:val="left"/>
        <w:rPr>
          <w:rFonts w:ascii="Lucida Sans Unicode" w:eastAsia="宋体" w:hAnsi="Lucida Sans Unicode" w:cs="Lucida Sans Unicode"/>
          <w:color w:val="1A1A1A"/>
          <w:kern w:val="0"/>
          <w:szCs w:val="21"/>
        </w:rPr>
      </w:pPr>
      <w:r w:rsidRPr="00842F42">
        <w:rPr>
          <w:rFonts w:ascii="Lucida Sans Unicode" w:eastAsia="宋体" w:hAnsi="Lucida Sans Unicode" w:cs="Lucida Sans Unicode"/>
          <w:color w:val="1A1A1A"/>
          <w:kern w:val="0"/>
          <w:szCs w:val="21"/>
        </w:rPr>
        <w:t>拆分达到一定程度之后，扩展性会遇到限制。</w:t>
      </w:r>
    </w:p>
    <w:p w:rsidR="00842F42" w:rsidRDefault="00842F42" w:rsidP="000E3987">
      <w:pPr>
        <w:pStyle w:val="4"/>
      </w:pPr>
      <w:r>
        <w:rPr>
          <w:rStyle w:val="a4"/>
          <w:rFonts w:ascii="Lucida Sans Unicode" w:hAnsi="Lucida Sans Unicode" w:cs="Lucida Sans Unicode"/>
          <w:color w:val="1A1A1A"/>
        </w:rPr>
        <w:t>水平分片</w:t>
      </w:r>
    </w:p>
    <w:p w:rsidR="00842F42" w:rsidRDefault="00842F42" w:rsidP="00FA61C5">
      <w:pPr>
        <w:pStyle w:val="a3"/>
        <w:numPr>
          <w:ilvl w:val="0"/>
          <w:numId w:val="383"/>
        </w:numPr>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水平分片又称为横向拆分。</w:t>
      </w:r>
      <w:r>
        <w:rPr>
          <w:rFonts w:ascii="Lucida Sans Unicode" w:hAnsi="Lucida Sans Unicode" w:cs="Lucida Sans Unicode"/>
          <w:color w:val="1A1A1A"/>
        </w:rPr>
        <w:t xml:space="preserve"> </w:t>
      </w:r>
      <w:r>
        <w:rPr>
          <w:rFonts w:ascii="Lucida Sans Unicode" w:hAnsi="Lucida Sans Unicode" w:cs="Lucida Sans Unicode"/>
          <w:color w:val="1A1A1A"/>
        </w:rPr>
        <w:t>相对于垂直分片，它不再将数据根据业务逻辑分类，而是通过某个字段（或某几个字段），根据某种规则将数据分散至多个库或表中，每个分片仅包含数据的一部分。</w:t>
      </w:r>
    </w:p>
    <w:p w:rsidR="00842F42" w:rsidRDefault="00842F42" w:rsidP="00FA61C5">
      <w:pPr>
        <w:pStyle w:val="a3"/>
        <w:numPr>
          <w:ilvl w:val="0"/>
          <w:numId w:val="383"/>
        </w:numPr>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例如：根据主键分片，偶数主键的记录放入</w:t>
      </w:r>
      <w:r>
        <w:rPr>
          <w:rFonts w:ascii="Lucida Sans Unicode" w:hAnsi="Lucida Sans Unicode" w:cs="Lucida Sans Unicode"/>
          <w:color w:val="1A1A1A"/>
        </w:rPr>
        <w:t xml:space="preserve"> 0 </w:t>
      </w:r>
      <w:r>
        <w:rPr>
          <w:rFonts w:ascii="Lucida Sans Unicode" w:hAnsi="Lucida Sans Unicode" w:cs="Lucida Sans Unicode"/>
          <w:color w:val="1A1A1A"/>
        </w:rPr>
        <w:t>库（或表），奇数主键的记录放入</w:t>
      </w:r>
      <w:r>
        <w:rPr>
          <w:rFonts w:ascii="Lucida Sans Unicode" w:hAnsi="Lucida Sans Unicode" w:cs="Lucida Sans Unicode"/>
          <w:color w:val="1A1A1A"/>
        </w:rPr>
        <w:t xml:space="preserve"> 1 </w:t>
      </w:r>
      <w:r>
        <w:rPr>
          <w:rFonts w:ascii="Lucida Sans Unicode" w:hAnsi="Lucida Sans Unicode" w:cs="Lucida Sans Unicode"/>
          <w:color w:val="1A1A1A"/>
        </w:rPr>
        <w:t>库（或表），如下图所示</w:t>
      </w:r>
    </w:p>
    <w:p w:rsidR="00842F42" w:rsidRDefault="000E3987" w:rsidP="00842F42">
      <w:r>
        <w:rPr>
          <w:noProof/>
        </w:rPr>
        <w:drawing>
          <wp:inline distT="0" distB="0" distL="0" distR="0" wp14:anchorId="09E79BA5" wp14:editId="1ACFD38E">
            <wp:extent cx="5274310" cy="354393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43935"/>
                    </a:xfrm>
                    <a:prstGeom prst="rect">
                      <a:avLst/>
                    </a:prstGeom>
                  </pic:spPr>
                </pic:pic>
              </a:graphicData>
            </a:graphic>
          </wp:inline>
        </w:drawing>
      </w:r>
    </w:p>
    <w:p w:rsidR="003B5D9E" w:rsidRDefault="003B5D9E" w:rsidP="003B5D9E">
      <w:pPr>
        <w:pStyle w:val="3"/>
      </w:pPr>
      <w:r>
        <w:t>用了分库分表之后，有哪些常见问题？</w:t>
      </w:r>
    </w:p>
    <w:p w:rsidR="003B5D9E" w:rsidRDefault="003B5D9E" w:rsidP="003B5D9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虽然数据分片解决了性能、可用性以及单点备份恢复等问题，但分布式的架构在获得了收益的同时，也引入了新的问题。</w:t>
      </w:r>
    </w:p>
    <w:p w:rsidR="003B5D9E" w:rsidRDefault="003B5D9E" w:rsidP="00FA61C5">
      <w:pPr>
        <w:widowControl/>
        <w:numPr>
          <w:ilvl w:val="0"/>
          <w:numId w:val="38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面对如此散乱的分库分表之后的数据，应用开发工程师和数据库管理员对数据库的操作变得异常繁重就是其中的重要挑战之一。他们需要知道数据需要从哪个具体的数据库的分表中获取。</w:t>
      </w:r>
    </w:p>
    <w:p w:rsidR="003B5D9E" w:rsidRDefault="003B5D9E" w:rsidP="00FA61C5">
      <w:pPr>
        <w:widowControl/>
        <w:numPr>
          <w:ilvl w:val="0"/>
          <w:numId w:val="38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另一个挑战则是，能够正确的运行在单节点数据库中的</w:t>
      </w:r>
      <w:r>
        <w:rPr>
          <w:rFonts w:ascii="Lucida Sans Unicode" w:hAnsi="Lucida Sans Unicode" w:cs="Lucida Sans Unicode"/>
          <w:color w:val="1A1A1A"/>
          <w:szCs w:val="21"/>
        </w:rPr>
        <w:t xml:space="preserve"> SQL </w:t>
      </w:r>
      <w:r>
        <w:rPr>
          <w:rFonts w:ascii="Lucida Sans Unicode" w:hAnsi="Lucida Sans Unicode" w:cs="Lucida Sans Unicode"/>
          <w:color w:val="1A1A1A"/>
          <w:szCs w:val="21"/>
        </w:rPr>
        <w:t>，在分片之后的数据库中并不一定能够正确运行。</w:t>
      </w:r>
    </w:p>
    <w:p w:rsidR="003B5D9E" w:rsidRDefault="003B5D9E" w:rsidP="00FA61C5">
      <w:pPr>
        <w:widowControl/>
        <w:numPr>
          <w:ilvl w:val="1"/>
          <w:numId w:val="384"/>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例如，分表导致表名称的修改，或者分页、排序、聚合分组等操作的不正确处理。</w:t>
      </w:r>
    </w:p>
    <w:p w:rsidR="003B5D9E" w:rsidRDefault="003B5D9E" w:rsidP="00FA61C5">
      <w:pPr>
        <w:widowControl/>
        <w:numPr>
          <w:ilvl w:val="1"/>
          <w:numId w:val="384"/>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例如，跨节点</w:t>
      </w:r>
      <w:r>
        <w:rPr>
          <w:rFonts w:ascii="Lucida Sans Unicode" w:hAnsi="Lucida Sans Unicode" w:cs="Lucida Sans Unicode"/>
          <w:color w:val="1A1A1A"/>
          <w:szCs w:val="21"/>
        </w:rPr>
        <w:t xml:space="preserve"> join </w:t>
      </w:r>
      <w:r>
        <w:rPr>
          <w:rFonts w:ascii="Lucida Sans Unicode" w:hAnsi="Lucida Sans Unicode" w:cs="Lucida Sans Unicode"/>
          <w:color w:val="1A1A1A"/>
          <w:szCs w:val="21"/>
        </w:rPr>
        <w:t>的问题。</w:t>
      </w:r>
    </w:p>
    <w:p w:rsidR="003B5D9E" w:rsidRDefault="003B5D9E" w:rsidP="00FA61C5">
      <w:pPr>
        <w:pStyle w:val="a3"/>
        <w:numPr>
          <w:ilvl w:val="0"/>
          <w:numId w:val="384"/>
        </w:numPr>
        <w:shd w:val="clear" w:color="auto" w:fill="FFFFFF"/>
        <w:spacing w:before="150" w:beforeAutospacing="0" w:after="420" w:afterAutospacing="0"/>
        <w:ind w:left="0"/>
        <w:rPr>
          <w:rFonts w:ascii="Lucida Sans Unicode" w:hAnsi="Lucida Sans Unicode" w:cs="Lucida Sans Unicode"/>
          <w:color w:val="1A1A1A"/>
          <w:sz w:val="21"/>
          <w:szCs w:val="21"/>
        </w:rPr>
      </w:pPr>
      <w:r>
        <w:rPr>
          <w:rStyle w:val="a4"/>
          <w:rFonts w:ascii="Lucida Sans Unicode" w:hAnsi="Lucida Sans Unicode" w:cs="Lucida Sans Unicode"/>
          <w:color w:val="1A1A1A"/>
          <w:sz w:val="21"/>
          <w:szCs w:val="21"/>
        </w:rPr>
        <w:t>跨库事务</w:t>
      </w:r>
      <w:r>
        <w:rPr>
          <w:rFonts w:ascii="Lucida Sans Unicode" w:hAnsi="Lucida Sans Unicode" w:cs="Lucida Sans Unicode"/>
          <w:color w:val="1A1A1A"/>
          <w:sz w:val="21"/>
          <w:szCs w:val="21"/>
        </w:rPr>
        <w:t>也是分布式的数据库集群要面对的棘手事情。</w:t>
      </w:r>
    </w:p>
    <w:p w:rsidR="003B5D9E" w:rsidRDefault="003B5D9E" w:rsidP="00FA61C5">
      <w:pPr>
        <w:pStyle w:val="a3"/>
        <w:numPr>
          <w:ilvl w:val="1"/>
          <w:numId w:val="384"/>
        </w:numPr>
        <w:shd w:val="clear" w:color="auto" w:fill="FFFFFF"/>
        <w:spacing w:before="150" w:beforeAutospacing="0" w:after="42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合理采用分表，可以在降低单表数据量的情况下，尽量使用本地事务，善于使用同库不同表可有效避免分布式事务带来的麻烦。</w:t>
      </w:r>
    </w:p>
    <w:p w:rsidR="003B5D9E" w:rsidRDefault="003B5D9E" w:rsidP="003B5D9E">
      <w:pPr>
        <w:pStyle w:val="a3"/>
        <w:shd w:val="clear" w:color="auto" w:fill="F6F6F6"/>
        <w:spacing w:before="0" w:beforeAutospacing="0" w:after="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要达到这个效果，需要尽量把同一组数据放到同一组</w:t>
      </w:r>
      <w:r>
        <w:rPr>
          <w:rFonts w:ascii="Lucida Sans Unicode" w:hAnsi="Lucida Sans Unicode" w:cs="Lucida Sans Unicode"/>
          <w:color w:val="1A1A1A"/>
          <w:sz w:val="21"/>
          <w:szCs w:val="21"/>
        </w:rPr>
        <w:t xml:space="preserve"> DB </w:t>
      </w:r>
      <w:r>
        <w:rPr>
          <w:rFonts w:ascii="Lucida Sans Unicode" w:hAnsi="Lucida Sans Unicode" w:cs="Lucida Sans Unicode"/>
          <w:color w:val="1A1A1A"/>
          <w:sz w:val="21"/>
          <w:szCs w:val="21"/>
        </w:rPr>
        <w:t>服务器上。</w:t>
      </w:r>
    </w:p>
    <w:p w:rsidR="003B5D9E" w:rsidRDefault="003B5D9E" w:rsidP="003B5D9E">
      <w:pPr>
        <w:pStyle w:val="a3"/>
        <w:shd w:val="clear" w:color="auto" w:fill="F6F6F6"/>
        <w:spacing w:before="0" w:beforeAutospacing="0" w:after="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例如说，将同一个用户的订单主表，和订单明细表放到同一个库，那么在创建订单时，还是可以使用相同本地事务。</w:t>
      </w:r>
    </w:p>
    <w:p w:rsidR="003B5D9E" w:rsidRDefault="003B5D9E" w:rsidP="00FA61C5">
      <w:pPr>
        <w:pStyle w:val="a3"/>
        <w:numPr>
          <w:ilvl w:val="1"/>
          <w:numId w:val="384"/>
        </w:numPr>
        <w:shd w:val="clear" w:color="auto" w:fill="FFFFFF"/>
        <w:spacing w:before="150" w:beforeAutospacing="0" w:after="42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在不能避免跨库事务的场景，有些业务仍然需要保持事务的一致性。而基于</w:t>
      </w:r>
      <w:r>
        <w:rPr>
          <w:rFonts w:ascii="Lucida Sans Unicode" w:hAnsi="Lucida Sans Unicode" w:cs="Lucida Sans Unicode"/>
          <w:color w:val="1A1A1A"/>
          <w:sz w:val="21"/>
          <w:szCs w:val="21"/>
        </w:rPr>
        <w:t xml:space="preserve"> XA </w:t>
      </w:r>
      <w:r>
        <w:rPr>
          <w:rFonts w:ascii="Lucida Sans Unicode" w:hAnsi="Lucida Sans Unicode" w:cs="Lucida Sans Unicode"/>
          <w:color w:val="1A1A1A"/>
          <w:sz w:val="21"/>
          <w:szCs w:val="21"/>
        </w:rPr>
        <w:t>的分布式事务由于在并发度高的场景中性能无法满足需要，并未被互联网巨头大规模使用，他们大多采用最终一致性的柔性事务代替强一致事务。</w:t>
      </w:r>
    </w:p>
    <w:p w:rsidR="003B5D9E" w:rsidRDefault="003B5D9E" w:rsidP="00FA61C5">
      <w:pPr>
        <w:widowControl/>
        <w:numPr>
          <w:ilvl w:val="0"/>
          <w:numId w:val="38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分布式全局唯一</w:t>
      </w:r>
      <w:r>
        <w:rPr>
          <w:rFonts w:ascii="Lucida Sans Unicode" w:hAnsi="Lucida Sans Unicode" w:cs="Lucida Sans Unicode"/>
          <w:color w:val="1A1A1A"/>
          <w:szCs w:val="21"/>
        </w:rPr>
        <w:t xml:space="preserve"> ID </w:t>
      </w:r>
      <w:r>
        <w:rPr>
          <w:rFonts w:ascii="Lucida Sans Unicode" w:hAnsi="Lucida Sans Unicode" w:cs="Lucida Sans Unicode"/>
          <w:color w:val="1A1A1A"/>
          <w:szCs w:val="21"/>
        </w:rPr>
        <w:t>。</w:t>
      </w:r>
    </w:p>
    <w:p w:rsidR="003B5D9E" w:rsidRDefault="003B5D9E" w:rsidP="00FA61C5">
      <w:pPr>
        <w:widowControl/>
        <w:numPr>
          <w:ilvl w:val="1"/>
          <w:numId w:val="384"/>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在单库单表的情况下，直接使用数据库自增特性来生成主键</w:t>
      </w:r>
      <w:r>
        <w:rPr>
          <w:rFonts w:ascii="Lucida Sans Unicode" w:hAnsi="Lucida Sans Unicode" w:cs="Lucida Sans Unicode"/>
          <w:color w:val="1A1A1A"/>
          <w:szCs w:val="21"/>
        </w:rPr>
        <w:t>ID</w:t>
      </w:r>
      <w:r>
        <w:rPr>
          <w:rFonts w:ascii="Lucida Sans Unicode" w:hAnsi="Lucida Sans Unicode" w:cs="Lucida Sans Unicode"/>
          <w:color w:val="1A1A1A"/>
          <w:szCs w:val="21"/>
        </w:rPr>
        <w:t>，这样确实比较简单。</w:t>
      </w:r>
    </w:p>
    <w:p w:rsidR="003B5D9E" w:rsidRDefault="003B5D9E" w:rsidP="00FA61C5">
      <w:pPr>
        <w:widowControl/>
        <w:numPr>
          <w:ilvl w:val="1"/>
          <w:numId w:val="384"/>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在分库分表的环境中，数据分布在不同的分表上，不能再借助数据库自增长特性。需要使用全局唯一</w:t>
      </w:r>
      <w:r>
        <w:rPr>
          <w:rFonts w:ascii="Lucida Sans Unicode" w:hAnsi="Lucida Sans Unicode" w:cs="Lucida Sans Unicode"/>
          <w:color w:val="1A1A1A"/>
          <w:szCs w:val="21"/>
        </w:rPr>
        <w:t xml:space="preserve"> ID</w:t>
      </w:r>
      <w:r>
        <w:rPr>
          <w:rFonts w:ascii="Lucida Sans Unicode" w:hAnsi="Lucida Sans Unicode" w:cs="Lucida Sans Unicode"/>
          <w:color w:val="1A1A1A"/>
          <w:szCs w:val="21"/>
        </w:rPr>
        <w:t>，例如</w:t>
      </w:r>
      <w:r>
        <w:rPr>
          <w:rFonts w:ascii="Lucida Sans Unicode" w:hAnsi="Lucida Sans Unicode" w:cs="Lucida Sans Unicode"/>
          <w:color w:val="1A1A1A"/>
          <w:szCs w:val="21"/>
        </w:rPr>
        <w:t xml:space="preserve"> UUID</w:t>
      </w:r>
      <w:r>
        <w:rPr>
          <w:rFonts w:ascii="Lucida Sans Unicode" w:hAnsi="Lucida Sans Unicode" w:cs="Lucida Sans Unicode"/>
          <w:color w:val="1A1A1A"/>
          <w:szCs w:val="21"/>
        </w:rPr>
        <w:t>、</w:t>
      </w:r>
      <w:r>
        <w:rPr>
          <w:rFonts w:ascii="Lucida Sans Unicode" w:hAnsi="Lucida Sans Unicode" w:cs="Lucida Sans Unicode"/>
          <w:color w:val="1A1A1A"/>
          <w:szCs w:val="21"/>
        </w:rPr>
        <w:t>GUID</w:t>
      </w:r>
      <w:r>
        <w:rPr>
          <w:rFonts w:ascii="Lucida Sans Unicode" w:hAnsi="Lucida Sans Unicode" w:cs="Lucida Sans Unicode"/>
          <w:color w:val="1A1A1A"/>
          <w:szCs w:val="21"/>
        </w:rPr>
        <w:t>等</w:t>
      </w:r>
      <w:r>
        <w:rPr>
          <w:rFonts w:ascii="Lucida Sans Unicode" w:hAnsi="Lucida Sans Unicode" w:cs="Lucida Sans Unicode"/>
          <w:color w:val="1A1A1A"/>
          <w:szCs w:val="21"/>
        </w:rPr>
        <w:t xml:space="preserve"> </w:t>
      </w:r>
      <w:r>
        <w:rPr>
          <w:rFonts w:ascii="Lucida Sans Unicode" w:hAnsi="Lucida Sans Unicode" w:cs="Lucida Sans Unicode"/>
          <w:color w:val="1A1A1A"/>
          <w:szCs w:val="21"/>
        </w:rPr>
        <w:t>。</w:t>
      </w:r>
    </w:p>
    <w:p w:rsidR="003B5D9E" w:rsidRDefault="003B5D9E" w:rsidP="003B5D9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关于这块，也可以看看</w:t>
      </w:r>
      <w:r>
        <w:rPr>
          <w:rFonts w:ascii="Lucida Sans Unicode" w:hAnsi="Lucida Sans Unicode" w:cs="Lucida Sans Unicode"/>
          <w:color w:val="1A1A1A"/>
        </w:rPr>
        <w:t> </w:t>
      </w:r>
      <w:hyperlink r:id="rId40" w:tgtFrame="_blank" w:history="1">
        <w:r>
          <w:rPr>
            <w:rStyle w:val="a5"/>
            <w:rFonts w:ascii="Lucida Sans Unicode" w:hAnsi="Lucida Sans Unicode" w:cs="Lucida Sans Unicode"/>
            <w:color w:val="0088CC"/>
          </w:rPr>
          <w:t>《分库分表》</w:t>
        </w:r>
      </w:hyperlink>
      <w:r>
        <w:rPr>
          <w:rFonts w:ascii="Lucida Sans Unicode" w:hAnsi="Lucida Sans Unicode" w:cs="Lucida Sans Unicode"/>
          <w:color w:val="1A1A1A"/>
        </w:rPr>
        <w:t> </w:t>
      </w:r>
      <w:r>
        <w:rPr>
          <w:rFonts w:ascii="Lucida Sans Unicode" w:hAnsi="Lucida Sans Unicode" w:cs="Lucida Sans Unicode"/>
          <w:color w:val="1A1A1A"/>
        </w:rPr>
        <w:t>文章。</w:t>
      </w:r>
    </w:p>
    <w:p w:rsidR="000E3987" w:rsidRPr="003B5D9E" w:rsidRDefault="000E3987" w:rsidP="00842F42"/>
    <w:p w:rsidR="000D5F01" w:rsidRDefault="00E1608F" w:rsidP="00E1608F">
      <w:pPr>
        <w:pStyle w:val="1"/>
      </w:pPr>
      <w:r>
        <w:t>Java</w:t>
      </w:r>
      <w:r>
        <w:rPr>
          <w:rFonts w:hint="eastAsia"/>
        </w:rPr>
        <w:t>基础:</w:t>
      </w:r>
    </w:p>
    <w:p w:rsidR="00E1608F" w:rsidRDefault="00E1608F" w:rsidP="00E1608F">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 xml:space="preserve">2.HashMap </w:t>
      </w:r>
      <w:r>
        <w:rPr>
          <w:rFonts w:ascii="Arial" w:hAnsi="Arial" w:cs="Arial"/>
          <w:b w:val="0"/>
          <w:bCs w:val="0"/>
          <w:color w:val="333333"/>
          <w:sz w:val="30"/>
          <w:szCs w:val="30"/>
        </w:rPr>
        <w:t>如何解决冲突</w:t>
      </w:r>
      <w:r>
        <w:rPr>
          <w:rFonts w:ascii="Arial" w:hAnsi="Arial" w:cs="Arial"/>
          <w:b w:val="0"/>
          <w:bCs w:val="0"/>
          <w:color w:val="333333"/>
          <w:sz w:val="30"/>
          <w:szCs w:val="30"/>
        </w:rPr>
        <w:t>,</w:t>
      </w:r>
      <w:r>
        <w:rPr>
          <w:rFonts w:ascii="Arial" w:hAnsi="Arial" w:cs="Arial"/>
          <w:b w:val="0"/>
          <w:bCs w:val="0"/>
          <w:color w:val="333333"/>
          <w:sz w:val="30"/>
          <w:szCs w:val="30"/>
        </w:rPr>
        <w:t>扩容机制</w:t>
      </w:r>
    </w:p>
    <w:p w:rsidR="00E1608F" w:rsidRDefault="00E1608F" w:rsidP="00E1608F">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HashMap</w:t>
      </w:r>
      <w:r>
        <w:rPr>
          <w:rFonts w:ascii="Arial" w:hAnsi="Arial" w:cs="Arial"/>
          <w:color w:val="333333"/>
          <w:sz w:val="21"/>
          <w:szCs w:val="21"/>
        </w:rPr>
        <w:t>的内部结构其实是数组</w:t>
      </w:r>
      <w:r>
        <w:rPr>
          <w:rFonts w:ascii="Arial" w:hAnsi="Arial" w:cs="Arial"/>
          <w:color w:val="333333"/>
          <w:sz w:val="21"/>
          <w:szCs w:val="21"/>
        </w:rPr>
        <w:t>+</w:t>
      </w:r>
      <w:r>
        <w:rPr>
          <w:rFonts w:ascii="Arial" w:hAnsi="Arial" w:cs="Arial"/>
          <w:color w:val="333333"/>
          <w:sz w:val="21"/>
          <w:szCs w:val="21"/>
        </w:rPr>
        <w:t>链表（</w:t>
      </w:r>
      <w:r>
        <w:rPr>
          <w:rFonts w:ascii="Arial" w:hAnsi="Arial" w:cs="Arial"/>
          <w:color w:val="333333"/>
          <w:sz w:val="21"/>
          <w:szCs w:val="21"/>
        </w:rPr>
        <w:t>java8</w:t>
      </w:r>
      <w:r>
        <w:rPr>
          <w:rFonts w:ascii="Arial" w:hAnsi="Arial" w:cs="Arial"/>
          <w:color w:val="333333"/>
          <w:sz w:val="21"/>
          <w:szCs w:val="21"/>
        </w:rPr>
        <w:t>后如果</w:t>
      </w:r>
      <w:r w:rsidR="002F2846">
        <w:rPr>
          <w:rFonts w:ascii="Arial" w:hAnsi="Arial" w:cs="Arial" w:hint="eastAsia"/>
          <w:color w:val="333333"/>
          <w:sz w:val="21"/>
          <w:szCs w:val="21"/>
        </w:rPr>
        <w:t>数组</w:t>
      </w:r>
      <w:r>
        <w:rPr>
          <w:rFonts w:ascii="Arial" w:hAnsi="Arial" w:cs="Arial"/>
          <w:color w:val="333333"/>
          <w:sz w:val="21"/>
          <w:szCs w:val="21"/>
        </w:rPr>
        <w:t>长度大于</w:t>
      </w:r>
      <w:r>
        <w:rPr>
          <w:rFonts w:ascii="Arial" w:hAnsi="Arial" w:cs="Arial"/>
          <w:color w:val="333333"/>
          <w:sz w:val="21"/>
          <w:szCs w:val="21"/>
        </w:rPr>
        <w:t>8</w:t>
      </w:r>
      <w:r w:rsidR="002F2846">
        <w:rPr>
          <w:rFonts w:ascii="Arial" w:hAnsi="Arial" w:cs="Arial"/>
          <w:color w:val="333333"/>
          <w:sz w:val="21"/>
          <w:szCs w:val="21"/>
        </w:rPr>
        <w:t>,</w:t>
      </w:r>
      <w:r w:rsidR="002F2846">
        <w:rPr>
          <w:rFonts w:ascii="Arial" w:hAnsi="Arial" w:cs="Arial"/>
          <w:color w:val="333333"/>
          <w:sz w:val="21"/>
          <w:szCs w:val="21"/>
        </w:rPr>
        <w:t>并且</w:t>
      </w:r>
      <w:r w:rsidR="002F2846">
        <w:rPr>
          <w:rFonts w:ascii="Arial" w:hAnsi="Arial" w:cs="Arial" w:hint="eastAsia"/>
          <w:color w:val="333333"/>
          <w:sz w:val="21"/>
          <w:szCs w:val="21"/>
        </w:rPr>
        <w:t>桶</w:t>
      </w:r>
      <w:r w:rsidR="002F2846">
        <w:rPr>
          <w:rFonts w:ascii="Arial" w:hAnsi="Arial" w:cs="Arial"/>
          <w:color w:val="333333"/>
          <w:sz w:val="21"/>
          <w:szCs w:val="21"/>
        </w:rPr>
        <w:t>的长度大于</w:t>
      </w:r>
      <w:r w:rsidR="002F2846">
        <w:rPr>
          <w:rFonts w:ascii="Arial" w:hAnsi="Arial" w:cs="Arial" w:hint="eastAsia"/>
          <w:color w:val="333333"/>
          <w:sz w:val="21"/>
          <w:szCs w:val="21"/>
        </w:rPr>
        <w:t>64</w:t>
      </w:r>
      <w:r>
        <w:rPr>
          <w:rFonts w:ascii="Arial" w:hAnsi="Arial" w:cs="Arial"/>
          <w:color w:val="333333"/>
          <w:sz w:val="21"/>
          <w:szCs w:val="21"/>
        </w:rPr>
        <w:t>则转换为红黑树）。</w:t>
      </w:r>
      <w:r>
        <w:rPr>
          <w:rFonts w:ascii="Arial" w:hAnsi="Arial" w:cs="Arial"/>
          <w:color w:val="333333"/>
          <w:sz w:val="21"/>
          <w:szCs w:val="21"/>
        </w:rPr>
        <w:t>HashMap</w:t>
      </w:r>
      <w:r>
        <w:rPr>
          <w:rFonts w:ascii="Arial" w:hAnsi="Arial" w:cs="Arial"/>
          <w:color w:val="333333"/>
          <w:sz w:val="21"/>
          <w:szCs w:val="21"/>
        </w:rPr>
        <w:t>初始化时，默认有</w:t>
      </w:r>
      <w:r>
        <w:rPr>
          <w:rFonts w:ascii="Arial" w:hAnsi="Arial" w:cs="Arial"/>
          <w:color w:val="333333"/>
          <w:sz w:val="21"/>
          <w:szCs w:val="21"/>
        </w:rPr>
        <w:t>16</w:t>
      </w:r>
      <w:r>
        <w:rPr>
          <w:rFonts w:ascii="Arial" w:hAnsi="Arial" w:cs="Arial"/>
          <w:color w:val="333333"/>
          <w:sz w:val="21"/>
          <w:szCs w:val="21"/>
        </w:rPr>
        <w:t>个</w:t>
      </w:r>
      <w:r>
        <w:rPr>
          <w:rStyle w:val="HTML"/>
          <w:rFonts w:ascii="Courier New" w:hAnsi="Courier New" w:cs="Courier New"/>
          <w:color w:val="333333"/>
        </w:rPr>
        <w:t>hash</w:t>
      </w:r>
      <w:r>
        <w:rPr>
          <w:rStyle w:val="HTML"/>
          <w:rFonts w:ascii="Courier New" w:hAnsi="Courier New" w:cs="Courier New"/>
          <w:color w:val="333333"/>
        </w:rPr>
        <w:t>槽</w:t>
      </w:r>
      <w:r>
        <w:rPr>
          <w:rFonts w:ascii="Arial" w:hAnsi="Arial" w:cs="Arial"/>
          <w:color w:val="333333"/>
          <w:sz w:val="21"/>
          <w:szCs w:val="21"/>
        </w:rPr>
        <w:t>。</w:t>
      </w:r>
    </w:p>
    <w:p w:rsidR="00E1608F" w:rsidRDefault="00E1608F" w:rsidP="00E1608F">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存入对象时，首先，通过对象的</w:t>
      </w:r>
      <w:r>
        <w:rPr>
          <w:rFonts w:ascii="Arial" w:hAnsi="Arial" w:cs="Arial"/>
          <w:color w:val="333333"/>
          <w:sz w:val="21"/>
          <w:szCs w:val="21"/>
        </w:rPr>
        <w:t>hashCode</w:t>
      </w:r>
      <w:r>
        <w:rPr>
          <w:rFonts w:ascii="Arial" w:hAnsi="Arial" w:cs="Arial"/>
          <w:color w:val="333333"/>
          <w:sz w:val="21"/>
          <w:szCs w:val="21"/>
        </w:rPr>
        <w:t>，定位到</w:t>
      </w:r>
      <w:r>
        <w:rPr>
          <w:rFonts w:ascii="Arial" w:hAnsi="Arial" w:cs="Arial"/>
          <w:color w:val="333333"/>
          <w:sz w:val="21"/>
          <w:szCs w:val="21"/>
        </w:rPr>
        <w:t>hash</w:t>
      </w:r>
      <w:r>
        <w:rPr>
          <w:rFonts w:ascii="Arial" w:hAnsi="Arial" w:cs="Arial"/>
          <w:color w:val="333333"/>
          <w:sz w:val="21"/>
          <w:szCs w:val="21"/>
        </w:rPr>
        <w:t>槽。如果多个对象同时落入同一个槽，那么就会使用链表解决本槽上的冲突。</w:t>
      </w:r>
    </w:p>
    <w:p w:rsidR="00E1608F" w:rsidRDefault="00E1608F" w:rsidP="00E1608F">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HashMap</w:t>
      </w:r>
      <w:r>
        <w:rPr>
          <w:rFonts w:ascii="Arial" w:hAnsi="Arial" w:cs="Arial"/>
          <w:color w:val="333333"/>
          <w:sz w:val="21"/>
          <w:szCs w:val="21"/>
        </w:rPr>
        <w:t>在创建时，会有一个负载因子。每次</w:t>
      </w:r>
      <w:r>
        <w:rPr>
          <w:rFonts w:ascii="Arial" w:hAnsi="Arial" w:cs="Arial"/>
          <w:color w:val="333333"/>
          <w:sz w:val="21"/>
          <w:szCs w:val="21"/>
        </w:rPr>
        <w:t>put</w:t>
      </w:r>
      <w:r>
        <w:rPr>
          <w:rFonts w:ascii="Arial" w:hAnsi="Arial" w:cs="Arial"/>
          <w:color w:val="333333"/>
          <w:sz w:val="21"/>
          <w:szCs w:val="21"/>
        </w:rPr>
        <w:t>操作，都会检查当前容量是否会超出阈值</w:t>
      </w:r>
      <w:r>
        <w:rPr>
          <w:rFonts w:ascii="Arial" w:hAnsi="Arial" w:cs="Arial"/>
          <w:color w:val="333333"/>
          <w:sz w:val="21"/>
          <w:szCs w:val="21"/>
        </w:rPr>
        <w:t>(initailCapacity*loadFactor)</w:t>
      </w:r>
      <w:r>
        <w:rPr>
          <w:rFonts w:ascii="Arial" w:hAnsi="Arial" w:cs="Arial"/>
          <w:color w:val="333333"/>
          <w:sz w:val="21"/>
          <w:szCs w:val="21"/>
        </w:rPr>
        <w:t>。如果超出，则扩容为当前的两倍。扩容后，数据需要重新散列，也就是</w:t>
      </w:r>
      <w:r>
        <w:rPr>
          <w:rStyle w:val="HTML"/>
          <w:rFonts w:ascii="Courier New" w:hAnsi="Courier New" w:cs="Courier New"/>
          <w:color w:val="333333"/>
        </w:rPr>
        <w:t>transfer</w:t>
      </w:r>
      <w:r>
        <w:rPr>
          <w:rFonts w:ascii="Arial" w:hAnsi="Arial" w:cs="Arial"/>
          <w:color w:val="333333"/>
          <w:sz w:val="21"/>
          <w:szCs w:val="21"/>
        </w:rPr>
        <w:t>方法。</w:t>
      </w:r>
    </w:p>
    <w:p w:rsidR="00E1608F" w:rsidRDefault="00E1608F" w:rsidP="00E1608F">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3.Hash</w:t>
      </w:r>
      <w:r>
        <w:rPr>
          <w:rFonts w:ascii="Arial" w:hAnsi="Arial" w:cs="Arial"/>
          <w:b w:val="0"/>
          <w:bCs w:val="0"/>
          <w:color w:val="333333"/>
          <w:sz w:val="30"/>
          <w:szCs w:val="30"/>
        </w:rPr>
        <w:t>冲突如何解决</w:t>
      </w:r>
      <w:r>
        <w:rPr>
          <w:rFonts w:ascii="Arial" w:hAnsi="Arial" w:cs="Arial"/>
          <w:b w:val="0"/>
          <w:bCs w:val="0"/>
          <w:color w:val="333333"/>
          <w:sz w:val="30"/>
          <w:szCs w:val="30"/>
        </w:rPr>
        <w:t>,</w:t>
      </w:r>
      <w:r>
        <w:rPr>
          <w:rFonts w:ascii="Arial" w:hAnsi="Arial" w:cs="Arial"/>
          <w:b w:val="0"/>
          <w:bCs w:val="0"/>
          <w:color w:val="333333"/>
          <w:sz w:val="30"/>
          <w:szCs w:val="30"/>
        </w:rPr>
        <w:t>有哪几种方法</w:t>
      </w:r>
      <w:r>
        <w:rPr>
          <w:rFonts w:ascii="Arial" w:hAnsi="Arial" w:cs="Arial"/>
          <w:b w:val="0"/>
          <w:bCs w:val="0"/>
          <w:color w:val="333333"/>
          <w:sz w:val="30"/>
          <w:szCs w:val="30"/>
        </w:rPr>
        <w:t>,HashMap</w:t>
      </w:r>
      <w:r>
        <w:rPr>
          <w:rFonts w:ascii="Arial" w:hAnsi="Arial" w:cs="Arial"/>
          <w:b w:val="0"/>
          <w:bCs w:val="0"/>
          <w:color w:val="333333"/>
          <w:sz w:val="30"/>
          <w:szCs w:val="30"/>
        </w:rPr>
        <w:t>为什么扩容是以</w:t>
      </w:r>
      <w:r>
        <w:rPr>
          <w:rFonts w:ascii="Arial" w:hAnsi="Arial" w:cs="Arial"/>
          <w:b w:val="0"/>
          <w:bCs w:val="0"/>
          <w:color w:val="333333"/>
          <w:sz w:val="30"/>
          <w:szCs w:val="30"/>
        </w:rPr>
        <w:t>2</w:t>
      </w:r>
      <w:r>
        <w:rPr>
          <w:rFonts w:ascii="Arial" w:hAnsi="Arial" w:cs="Arial"/>
          <w:b w:val="0"/>
          <w:bCs w:val="0"/>
          <w:color w:val="333333"/>
          <w:sz w:val="30"/>
          <w:szCs w:val="30"/>
        </w:rPr>
        <w:t>的倍数扩容</w:t>
      </w:r>
    </w:p>
    <w:p w:rsidR="00E1608F" w:rsidRDefault="00E1608F" w:rsidP="00E1608F">
      <w:pPr>
        <w:pStyle w:val="3"/>
        <w:spacing w:before="150" w:after="0"/>
        <w:rPr>
          <w:rFonts w:ascii="Arial" w:hAnsi="Arial" w:cs="Arial"/>
          <w:color w:val="333333"/>
          <w:sz w:val="24"/>
          <w:szCs w:val="24"/>
        </w:rPr>
      </w:pPr>
      <w:r>
        <w:rPr>
          <w:rFonts w:ascii="Arial" w:hAnsi="Arial" w:cs="Arial"/>
          <w:color w:val="333333"/>
          <w:sz w:val="24"/>
          <w:szCs w:val="24"/>
        </w:rPr>
        <w:t>1.</w:t>
      </w:r>
      <w:r>
        <w:rPr>
          <w:rFonts w:ascii="Arial" w:hAnsi="Arial" w:cs="Arial"/>
          <w:color w:val="333333"/>
          <w:sz w:val="24"/>
          <w:szCs w:val="24"/>
        </w:rPr>
        <w:t>开放地址法</w:t>
      </w:r>
    </w:p>
    <w:p w:rsidR="00E1608F" w:rsidRDefault="00E1608F" w:rsidP="00E1608F">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开放地执法有一个公式</w:t>
      </w:r>
      <w:r>
        <w:rPr>
          <w:rFonts w:ascii="Arial" w:hAnsi="Arial" w:cs="Arial"/>
          <w:color w:val="333333"/>
          <w:sz w:val="21"/>
          <w:szCs w:val="21"/>
        </w:rPr>
        <w:t>:Hi=(H(key)+di) MOD m i=1,2,…,k(k&lt;=m-1)</w:t>
      </w:r>
      <w:r>
        <w:rPr>
          <w:rFonts w:ascii="Arial" w:hAnsi="Arial" w:cs="Arial"/>
          <w:color w:val="333333"/>
          <w:sz w:val="21"/>
          <w:szCs w:val="21"/>
        </w:rPr>
        <w:br/>
      </w:r>
      <w:r>
        <w:rPr>
          <w:rFonts w:ascii="Arial" w:hAnsi="Arial" w:cs="Arial"/>
          <w:color w:val="333333"/>
          <w:sz w:val="21"/>
          <w:szCs w:val="21"/>
        </w:rPr>
        <w:t>其中，</w:t>
      </w:r>
      <w:r>
        <w:rPr>
          <w:rFonts w:ascii="Arial" w:hAnsi="Arial" w:cs="Arial"/>
          <w:color w:val="333333"/>
          <w:sz w:val="21"/>
          <w:szCs w:val="21"/>
        </w:rPr>
        <w:t>m</w:t>
      </w:r>
      <w:r>
        <w:rPr>
          <w:rFonts w:ascii="Arial" w:hAnsi="Arial" w:cs="Arial"/>
          <w:color w:val="333333"/>
          <w:sz w:val="21"/>
          <w:szCs w:val="21"/>
        </w:rPr>
        <w:t>为哈希表的表长。</w:t>
      </w:r>
      <w:r>
        <w:rPr>
          <w:rFonts w:ascii="Arial" w:hAnsi="Arial" w:cs="Arial"/>
          <w:color w:val="333333"/>
          <w:sz w:val="21"/>
          <w:szCs w:val="21"/>
        </w:rPr>
        <w:t xml:space="preserve">di </w:t>
      </w:r>
      <w:r>
        <w:rPr>
          <w:rFonts w:ascii="Arial" w:hAnsi="Arial" w:cs="Arial"/>
          <w:color w:val="333333"/>
          <w:sz w:val="21"/>
          <w:szCs w:val="21"/>
        </w:rPr>
        <w:t>是产生冲突的时候的增量序列。如果</w:t>
      </w:r>
      <w:r>
        <w:rPr>
          <w:rFonts w:ascii="Arial" w:hAnsi="Arial" w:cs="Arial"/>
          <w:color w:val="333333"/>
          <w:sz w:val="21"/>
          <w:szCs w:val="21"/>
        </w:rPr>
        <w:t>di</w:t>
      </w:r>
      <w:r>
        <w:rPr>
          <w:rFonts w:ascii="Arial" w:hAnsi="Arial" w:cs="Arial"/>
          <w:color w:val="333333"/>
          <w:sz w:val="21"/>
          <w:szCs w:val="21"/>
        </w:rPr>
        <w:t>值可能为</w:t>
      </w:r>
      <w:r>
        <w:rPr>
          <w:rFonts w:ascii="Arial" w:hAnsi="Arial" w:cs="Arial"/>
          <w:color w:val="333333"/>
          <w:sz w:val="21"/>
          <w:szCs w:val="21"/>
        </w:rPr>
        <w:t>1,2,3,…m-1</w:t>
      </w:r>
      <w:r>
        <w:rPr>
          <w:rFonts w:ascii="Arial" w:hAnsi="Arial" w:cs="Arial"/>
          <w:color w:val="333333"/>
          <w:sz w:val="21"/>
          <w:szCs w:val="21"/>
        </w:rPr>
        <w:t>，称线性探测再散列。</w:t>
      </w:r>
      <w:r>
        <w:rPr>
          <w:rFonts w:ascii="Arial" w:hAnsi="Arial" w:cs="Arial"/>
          <w:color w:val="333333"/>
          <w:sz w:val="21"/>
          <w:szCs w:val="21"/>
        </w:rPr>
        <w:br/>
      </w:r>
      <w:r>
        <w:rPr>
          <w:rFonts w:ascii="Arial" w:hAnsi="Arial" w:cs="Arial"/>
          <w:color w:val="333333"/>
          <w:sz w:val="21"/>
          <w:szCs w:val="21"/>
        </w:rPr>
        <w:t>如果</w:t>
      </w:r>
      <w:r>
        <w:rPr>
          <w:rFonts w:ascii="Arial" w:hAnsi="Arial" w:cs="Arial"/>
          <w:color w:val="333333"/>
          <w:sz w:val="21"/>
          <w:szCs w:val="21"/>
        </w:rPr>
        <w:t>di</w:t>
      </w:r>
      <w:r>
        <w:rPr>
          <w:rFonts w:ascii="Arial" w:hAnsi="Arial" w:cs="Arial"/>
          <w:color w:val="333333"/>
          <w:sz w:val="21"/>
          <w:szCs w:val="21"/>
        </w:rPr>
        <w:t>取</w:t>
      </w:r>
      <w:r>
        <w:rPr>
          <w:rFonts w:ascii="Arial" w:hAnsi="Arial" w:cs="Arial"/>
          <w:color w:val="333333"/>
          <w:sz w:val="21"/>
          <w:szCs w:val="21"/>
        </w:rPr>
        <w:t>1</w:t>
      </w:r>
      <w:r>
        <w:rPr>
          <w:rFonts w:ascii="Arial" w:hAnsi="Arial" w:cs="Arial"/>
          <w:color w:val="333333"/>
          <w:sz w:val="21"/>
          <w:szCs w:val="21"/>
        </w:rPr>
        <w:t>，则每次冲突之后，向后移动</w:t>
      </w:r>
      <w:r>
        <w:rPr>
          <w:rFonts w:ascii="Arial" w:hAnsi="Arial" w:cs="Arial"/>
          <w:color w:val="333333"/>
          <w:sz w:val="21"/>
          <w:szCs w:val="21"/>
        </w:rPr>
        <w:t>1</w:t>
      </w:r>
      <w:r>
        <w:rPr>
          <w:rFonts w:ascii="Arial" w:hAnsi="Arial" w:cs="Arial"/>
          <w:color w:val="333333"/>
          <w:sz w:val="21"/>
          <w:szCs w:val="21"/>
        </w:rPr>
        <w:t>个位置</w:t>
      </w:r>
      <w:r>
        <w:rPr>
          <w:rFonts w:ascii="Arial" w:hAnsi="Arial" w:cs="Arial"/>
          <w:color w:val="333333"/>
          <w:sz w:val="21"/>
          <w:szCs w:val="21"/>
        </w:rPr>
        <w:t>.</w:t>
      </w:r>
      <w:r>
        <w:rPr>
          <w:rFonts w:ascii="Arial" w:hAnsi="Arial" w:cs="Arial"/>
          <w:color w:val="333333"/>
          <w:sz w:val="21"/>
          <w:szCs w:val="21"/>
        </w:rPr>
        <w:t>如果</w:t>
      </w:r>
      <w:r>
        <w:rPr>
          <w:rFonts w:ascii="Arial" w:hAnsi="Arial" w:cs="Arial"/>
          <w:color w:val="333333"/>
          <w:sz w:val="21"/>
          <w:szCs w:val="21"/>
        </w:rPr>
        <w:t>di</w:t>
      </w:r>
      <w:r>
        <w:rPr>
          <w:rFonts w:ascii="Arial" w:hAnsi="Arial" w:cs="Arial"/>
          <w:color w:val="333333"/>
          <w:sz w:val="21"/>
          <w:szCs w:val="21"/>
        </w:rPr>
        <w:t>取值可能为</w:t>
      </w:r>
      <w:r>
        <w:rPr>
          <w:rFonts w:ascii="Arial" w:hAnsi="Arial" w:cs="Arial"/>
          <w:color w:val="333333"/>
          <w:sz w:val="21"/>
          <w:szCs w:val="21"/>
        </w:rPr>
        <w:t>1,-1,2,-2,4,-4,9,-9,16,-16,…k*k,-k*k(k&lt;=m/2)</w:t>
      </w:r>
      <w:r>
        <w:rPr>
          <w:rFonts w:ascii="Arial" w:hAnsi="Arial" w:cs="Arial"/>
          <w:color w:val="333333"/>
          <w:sz w:val="21"/>
          <w:szCs w:val="21"/>
        </w:rPr>
        <w:t>，称二次探测再散列。</w:t>
      </w:r>
      <w:r>
        <w:rPr>
          <w:rFonts w:ascii="Arial" w:hAnsi="Arial" w:cs="Arial"/>
          <w:color w:val="333333"/>
          <w:sz w:val="21"/>
          <w:szCs w:val="21"/>
        </w:rPr>
        <w:br/>
      </w:r>
      <w:r>
        <w:rPr>
          <w:rFonts w:ascii="Arial" w:hAnsi="Arial" w:cs="Arial"/>
          <w:color w:val="333333"/>
          <w:sz w:val="21"/>
          <w:szCs w:val="21"/>
        </w:rPr>
        <w:t>如果</w:t>
      </w:r>
      <w:r>
        <w:rPr>
          <w:rFonts w:ascii="Arial" w:hAnsi="Arial" w:cs="Arial"/>
          <w:color w:val="333333"/>
          <w:sz w:val="21"/>
          <w:szCs w:val="21"/>
        </w:rPr>
        <w:t>di</w:t>
      </w:r>
      <w:r>
        <w:rPr>
          <w:rFonts w:ascii="Arial" w:hAnsi="Arial" w:cs="Arial"/>
          <w:color w:val="333333"/>
          <w:sz w:val="21"/>
          <w:szCs w:val="21"/>
        </w:rPr>
        <w:t>取值可能为伪随机数列。称伪随机探测再散列。</w:t>
      </w:r>
    </w:p>
    <w:p w:rsidR="00E1608F" w:rsidRDefault="00E1608F" w:rsidP="00E1608F">
      <w:pPr>
        <w:pStyle w:val="3"/>
        <w:spacing w:before="450" w:after="0"/>
        <w:rPr>
          <w:rFonts w:ascii="Arial" w:hAnsi="Arial" w:cs="Arial"/>
          <w:color w:val="333333"/>
          <w:sz w:val="24"/>
          <w:szCs w:val="24"/>
        </w:rPr>
      </w:pPr>
      <w:bookmarkStart w:id="2" w:name="t2"/>
      <w:bookmarkEnd w:id="2"/>
      <w:r>
        <w:rPr>
          <w:rFonts w:ascii="Arial" w:hAnsi="Arial" w:cs="Arial"/>
          <w:color w:val="333333"/>
          <w:sz w:val="24"/>
          <w:szCs w:val="24"/>
        </w:rPr>
        <w:t>2.</w:t>
      </w:r>
      <w:r>
        <w:rPr>
          <w:rFonts w:ascii="Arial" w:hAnsi="Arial" w:cs="Arial"/>
          <w:color w:val="333333"/>
          <w:sz w:val="24"/>
          <w:szCs w:val="24"/>
        </w:rPr>
        <w:t>再哈希法</w:t>
      </w:r>
    </w:p>
    <w:p w:rsidR="00E1608F" w:rsidRDefault="00E1608F" w:rsidP="00E1608F">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当发生冲突时，使用第二个、第三个、哈希函数计算地址，直到无冲突时。缺点：计算时间增加。</w:t>
      </w:r>
      <w:r>
        <w:rPr>
          <w:rFonts w:ascii="Arial" w:hAnsi="Arial" w:cs="Arial"/>
          <w:color w:val="333333"/>
          <w:sz w:val="21"/>
          <w:szCs w:val="21"/>
        </w:rPr>
        <w:br/>
      </w:r>
      <w:r>
        <w:rPr>
          <w:rFonts w:ascii="Arial" w:hAnsi="Arial" w:cs="Arial"/>
          <w:color w:val="333333"/>
          <w:sz w:val="21"/>
          <w:szCs w:val="21"/>
        </w:rPr>
        <w:t>比如上面第一次按照姓首字母进行哈希，如果产生冲突可以按照姓字母首字母第二位进行哈希，再冲突，第三位，直到不冲突为止</w:t>
      </w:r>
    </w:p>
    <w:p w:rsidR="00E1608F" w:rsidRDefault="00E1608F" w:rsidP="00E1608F">
      <w:pPr>
        <w:pStyle w:val="3"/>
        <w:spacing w:before="450" w:after="0"/>
        <w:rPr>
          <w:rFonts w:ascii="Arial" w:hAnsi="Arial" w:cs="Arial"/>
          <w:color w:val="333333"/>
          <w:sz w:val="24"/>
          <w:szCs w:val="24"/>
        </w:rPr>
      </w:pPr>
      <w:bookmarkStart w:id="3" w:name="t3"/>
      <w:bookmarkEnd w:id="3"/>
      <w:r>
        <w:rPr>
          <w:rFonts w:ascii="Arial" w:hAnsi="Arial" w:cs="Arial"/>
          <w:color w:val="333333"/>
          <w:sz w:val="24"/>
          <w:szCs w:val="24"/>
        </w:rPr>
        <w:t>3.</w:t>
      </w:r>
      <w:r>
        <w:rPr>
          <w:rFonts w:ascii="Arial" w:hAnsi="Arial" w:cs="Arial"/>
          <w:color w:val="333333"/>
          <w:sz w:val="24"/>
          <w:szCs w:val="24"/>
        </w:rPr>
        <w:t>链地址法（拉链法）</w:t>
      </w:r>
    </w:p>
    <w:p w:rsidR="00E1608F" w:rsidRDefault="00E1608F" w:rsidP="00E1608F">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将所有关键字为同义词的记录存储在同一线性链表中。如下：</w:t>
      </w:r>
    </w:p>
    <w:p w:rsidR="00E1608F" w:rsidRDefault="00E1608F" w:rsidP="00E1608F">
      <w:r>
        <w:rPr>
          <w:noProof/>
        </w:rPr>
        <w:drawing>
          <wp:inline distT="0" distB="0" distL="0" distR="0" wp14:anchorId="51ECA454" wp14:editId="1C6EB907">
            <wp:extent cx="5190476" cy="461904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90476" cy="4619048"/>
                    </a:xfrm>
                    <a:prstGeom prst="rect">
                      <a:avLst/>
                    </a:prstGeom>
                  </pic:spPr>
                </pic:pic>
              </a:graphicData>
            </a:graphic>
          </wp:inline>
        </w:drawing>
      </w:r>
    </w:p>
    <w:p w:rsidR="00E1608F" w:rsidRDefault="00E1608F" w:rsidP="00E1608F">
      <w:pPr>
        <w:pStyle w:val="3"/>
        <w:spacing w:before="450" w:after="0"/>
        <w:rPr>
          <w:rFonts w:ascii="Arial" w:hAnsi="Arial" w:cs="Arial"/>
          <w:color w:val="333333"/>
          <w:sz w:val="24"/>
          <w:szCs w:val="24"/>
        </w:rPr>
      </w:pPr>
      <w:r>
        <w:rPr>
          <w:rFonts w:ascii="Arial" w:hAnsi="Arial" w:cs="Arial"/>
          <w:color w:val="333333"/>
          <w:sz w:val="24"/>
          <w:szCs w:val="24"/>
        </w:rPr>
        <w:t>4.</w:t>
      </w:r>
      <w:r>
        <w:rPr>
          <w:rFonts w:ascii="Arial" w:hAnsi="Arial" w:cs="Arial"/>
          <w:color w:val="333333"/>
          <w:sz w:val="24"/>
          <w:szCs w:val="24"/>
        </w:rPr>
        <w:t>建立一个公共溢出区</w:t>
      </w:r>
    </w:p>
    <w:p w:rsidR="00E1608F" w:rsidRDefault="00E1608F" w:rsidP="00E1608F">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假设哈希函数的值域为</w:t>
      </w:r>
      <w:r>
        <w:rPr>
          <w:rFonts w:ascii="Arial" w:hAnsi="Arial" w:cs="Arial"/>
          <w:color w:val="333333"/>
          <w:sz w:val="21"/>
          <w:szCs w:val="21"/>
        </w:rPr>
        <w:t>[0,m-1],</w:t>
      </w:r>
      <w:r>
        <w:rPr>
          <w:rFonts w:ascii="Arial" w:hAnsi="Arial" w:cs="Arial"/>
          <w:color w:val="333333"/>
          <w:sz w:val="21"/>
          <w:szCs w:val="21"/>
        </w:rPr>
        <w:t>则设向量</w:t>
      </w:r>
      <w:r>
        <w:rPr>
          <w:rFonts w:ascii="Arial" w:hAnsi="Arial" w:cs="Arial"/>
          <w:color w:val="333333"/>
          <w:sz w:val="21"/>
          <w:szCs w:val="21"/>
        </w:rPr>
        <w:t>HashTable[0..m-1]</w:t>
      </w:r>
      <w:r>
        <w:rPr>
          <w:rFonts w:ascii="Arial" w:hAnsi="Arial" w:cs="Arial"/>
          <w:color w:val="333333"/>
          <w:sz w:val="21"/>
          <w:szCs w:val="21"/>
        </w:rPr>
        <w:t>为基本表，另外设立存储空间向量</w:t>
      </w:r>
      <w:r>
        <w:rPr>
          <w:rFonts w:ascii="Arial" w:hAnsi="Arial" w:cs="Arial"/>
          <w:color w:val="333333"/>
          <w:sz w:val="21"/>
          <w:szCs w:val="21"/>
        </w:rPr>
        <w:t>OverTable[0..v]</w:t>
      </w:r>
      <w:r>
        <w:rPr>
          <w:rFonts w:ascii="Arial" w:hAnsi="Arial" w:cs="Arial"/>
          <w:color w:val="333333"/>
          <w:sz w:val="21"/>
          <w:szCs w:val="21"/>
        </w:rPr>
        <w:t>用以存储发生冲突的记录。</w:t>
      </w:r>
    </w:p>
    <w:p w:rsidR="00E1608F" w:rsidRDefault="00E1608F" w:rsidP="00E1608F">
      <w:pPr>
        <w:pStyle w:val="a3"/>
        <w:spacing w:before="150" w:beforeAutospacing="0" w:after="0" w:afterAutospacing="0"/>
        <w:rPr>
          <w:rFonts w:ascii="Arial" w:hAnsi="Arial" w:cs="Arial"/>
          <w:color w:val="333333"/>
          <w:sz w:val="21"/>
          <w:szCs w:val="21"/>
        </w:rPr>
      </w:pPr>
      <w:r>
        <w:rPr>
          <w:rFonts w:ascii="Arial" w:hAnsi="Arial" w:cs="Arial"/>
          <w:color w:val="4D4D4D"/>
          <w:sz w:val="21"/>
          <w:szCs w:val="21"/>
        </w:rPr>
        <w:t>2</w:t>
      </w:r>
      <w:r>
        <w:rPr>
          <w:rFonts w:ascii="Arial" w:hAnsi="Arial" w:cs="Arial"/>
          <w:color w:val="4D4D4D"/>
          <w:sz w:val="21"/>
          <w:szCs w:val="21"/>
        </w:rPr>
        <w:t>的倍数扩容</w:t>
      </w:r>
      <w:r>
        <w:rPr>
          <w:rFonts w:ascii="Arial" w:hAnsi="Arial" w:cs="Arial"/>
          <w:color w:val="4D4D4D"/>
          <w:sz w:val="21"/>
          <w:szCs w:val="21"/>
        </w:rPr>
        <w:t>,</w:t>
      </w:r>
      <w:r>
        <w:rPr>
          <w:rFonts w:ascii="Arial" w:hAnsi="Arial" w:cs="Arial"/>
          <w:color w:val="4D4D4D"/>
          <w:sz w:val="21"/>
          <w:szCs w:val="21"/>
        </w:rPr>
        <w:t>可以使得添加的元素均匀分布在</w:t>
      </w:r>
      <w:r>
        <w:rPr>
          <w:rFonts w:ascii="Arial" w:hAnsi="Arial" w:cs="Arial"/>
          <w:color w:val="4D4D4D"/>
          <w:sz w:val="21"/>
          <w:szCs w:val="21"/>
        </w:rPr>
        <w:t>HashMap</w:t>
      </w:r>
      <w:r>
        <w:rPr>
          <w:rFonts w:ascii="Arial" w:hAnsi="Arial" w:cs="Arial"/>
          <w:color w:val="4D4D4D"/>
          <w:sz w:val="21"/>
          <w:szCs w:val="21"/>
        </w:rPr>
        <w:t>中的数组上</w:t>
      </w:r>
      <w:r>
        <w:rPr>
          <w:rFonts w:ascii="Arial" w:hAnsi="Arial" w:cs="Arial"/>
          <w:color w:val="4D4D4D"/>
          <w:sz w:val="21"/>
          <w:szCs w:val="21"/>
        </w:rPr>
        <w:t>(hashcode&amp;leng-1)</w:t>
      </w:r>
      <w:r>
        <w:rPr>
          <w:rFonts w:ascii="Arial" w:hAnsi="Arial" w:cs="Arial"/>
          <w:color w:val="4D4D4D"/>
          <w:sz w:val="21"/>
          <w:szCs w:val="21"/>
        </w:rPr>
        <w:t>，减少</w:t>
      </w:r>
      <w:r>
        <w:rPr>
          <w:rFonts w:ascii="Arial" w:hAnsi="Arial" w:cs="Arial"/>
          <w:color w:val="4D4D4D"/>
          <w:sz w:val="21"/>
          <w:szCs w:val="21"/>
        </w:rPr>
        <w:t>hash</w:t>
      </w:r>
      <w:r>
        <w:rPr>
          <w:rFonts w:ascii="Arial" w:hAnsi="Arial" w:cs="Arial"/>
          <w:color w:val="4D4D4D"/>
          <w:sz w:val="21"/>
          <w:szCs w:val="21"/>
        </w:rPr>
        <w:t>碰撞，避免形成链表的结构，使得查询效率降低！</w:t>
      </w:r>
    </w:p>
    <w:p w:rsidR="00DB5B8A" w:rsidRDefault="00DB5B8A" w:rsidP="00DB5B8A">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11.</w:t>
      </w:r>
      <w:r>
        <w:rPr>
          <w:rFonts w:ascii="Arial" w:hAnsi="Arial" w:cs="Arial"/>
          <w:b w:val="0"/>
          <w:bCs w:val="0"/>
          <w:color w:val="333333"/>
          <w:sz w:val="30"/>
          <w:szCs w:val="30"/>
        </w:rPr>
        <w:t>为什么要使用线程池？</w:t>
      </w:r>
    </w:p>
    <w:p w:rsidR="00DB5B8A" w:rsidRDefault="00DB5B8A" w:rsidP="00DB5B8A">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创建线程和销毁线程的花销是比较大的，这些时间有可能比处理业务的时间还要长。这样频繁的创建线程和销毁线程，再加上业务工作线程，消耗系统资源的时间，可能导致系统资源不足。（我们可以把创建和销毁的线程的过程去掉）</w:t>
      </w:r>
    </w:p>
    <w:p w:rsidR="00DB5B8A" w:rsidRDefault="00DB5B8A" w:rsidP="00DB5B8A">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12.</w:t>
      </w:r>
      <w:r>
        <w:rPr>
          <w:rFonts w:ascii="Arial" w:hAnsi="Arial" w:cs="Arial"/>
          <w:b w:val="0"/>
          <w:bCs w:val="0"/>
          <w:color w:val="333333"/>
          <w:sz w:val="30"/>
          <w:szCs w:val="30"/>
        </w:rPr>
        <w:t>线程池有什么作用？</w:t>
      </w:r>
    </w:p>
    <w:p w:rsidR="00DB5B8A" w:rsidRDefault="00DB5B8A" w:rsidP="00DB5B8A">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、提高效率</w:t>
      </w:r>
      <w:r>
        <w:rPr>
          <w:rFonts w:ascii="Arial" w:hAnsi="Arial" w:cs="Arial"/>
          <w:color w:val="333333"/>
          <w:sz w:val="21"/>
          <w:szCs w:val="21"/>
        </w:rPr>
        <w:t xml:space="preserve"> </w:t>
      </w:r>
      <w:r>
        <w:rPr>
          <w:rFonts w:ascii="Arial" w:hAnsi="Arial" w:cs="Arial"/>
          <w:color w:val="333333"/>
          <w:sz w:val="21"/>
          <w:szCs w:val="21"/>
        </w:rPr>
        <w:t>创建好一定数量的线程放在池中，等需要使用的时候就从池中拿一个，这要比需要的时候创建一个线程对象要快的多。</w:t>
      </w:r>
      <w:r>
        <w:rPr>
          <w:rFonts w:ascii="Arial" w:hAnsi="Arial" w:cs="Arial"/>
          <w:color w:val="333333"/>
          <w:sz w:val="21"/>
          <w:szCs w:val="21"/>
        </w:rPr>
        <w:br/>
        <w:t>2</w:t>
      </w:r>
      <w:r>
        <w:rPr>
          <w:rFonts w:ascii="Arial" w:hAnsi="Arial" w:cs="Arial"/>
          <w:color w:val="333333"/>
          <w:sz w:val="21"/>
          <w:szCs w:val="21"/>
        </w:rPr>
        <w:t>、方便管理</w:t>
      </w:r>
      <w:r>
        <w:rPr>
          <w:rFonts w:ascii="Arial" w:hAnsi="Arial" w:cs="Arial"/>
          <w:color w:val="333333"/>
          <w:sz w:val="21"/>
          <w:szCs w:val="21"/>
        </w:rPr>
        <w:t xml:space="preserve"> </w:t>
      </w:r>
      <w:r>
        <w:rPr>
          <w:rFonts w:ascii="Arial" w:hAnsi="Arial" w:cs="Arial"/>
          <w:color w:val="333333"/>
          <w:sz w:val="21"/>
          <w:szCs w:val="21"/>
        </w:rPr>
        <w:t>可以编写线程池管理代码对池中的线程同一进行管理，比如说启动时有该程序创建</w:t>
      </w:r>
      <w:r>
        <w:rPr>
          <w:rFonts w:ascii="Arial" w:hAnsi="Arial" w:cs="Arial"/>
          <w:color w:val="333333"/>
          <w:sz w:val="21"/>
          <w:szCs w:val="21"/>
        </w:rPr>
        <w:t>100</w:t>
      </w:r>
      <w:r>
        <w:rPr>
          <w:rFonts w:ascii="Arial" w:hAnsi="Arial" w:cs="Arial"/>
          <w:color w:val="333333"/>
          <w:sz w:val="21"/>
          <w:szCs w:val="21"/>
        </w:rPr>
        <w:t>个线程，每当有请求的时候，就分配一个线程去工作，如果刚好并发有</w:t>
      </w:r>
      <w:r>
        <w:rPr>
          <w:rFonts w:ascii="Arial" w:hAnsi="Arial" w:cs="Arial"/>
          <w:color w:val="333333"/>
          <w:sz w:val="21"/>
          <w:szCs w:val="21"/>
        </w:rPr>
        <w:t>101</w:t>
      </w:r>
      <w:r>
        <w:rPr>
          <w:rFonts w:ascii="Arial" w:hAnsi="Arial" w:cs="Arial"/>
          <w:color w:val="333333"/>
          <w:sz w:val="21"/>
          <w:szCs w:val="21"/>
        </w:rPr>
        <w:t>个请求，那多出的这一个请求可以排队等候，避免因无休止的创建线程导致系统崩溃。</w:t>
      </w:r>
    </w:p>
    <w:p w:rsidR="00DB5B8A" w:rsidRDefault="00DB5B8A" w:rsidP="00DB5B8A">
      <w:pPr>
        <w:pStyle w:val="2"/>
        <w:spacing w:before="450" w:after="0"/>
        <w:rPr>
          <w:rFonts w:ascii="Arial" w:hAnsi="Arial" w:cs="Arial"/>
          <w:b w:val="0"/>
          <w:bCs w:val="0"/>
          <w:color w:val="333333"/>
          <w:sz w:val="30"/>
          <w:szCs w:val="30"/>
        </w:rPr>
      </w:pPr>
      <w:r>
        <w:rPr>
          <w:rFonts w:ascii="Arial" w:hAnsi="Arial" w:cs="Arial"/>
          <w:b w:val="0"/>
          <w:bCs w:val="0"/>
          <w:color w:val="4D4D4D"/>
          <w:sz w:val="30"/>
          <w:szCs w:val="30"/>
        </w:rPr>
        <w:t>13.</w:t>
      </w:r>
      <w:r>
        <w:rPr>
          <w:rFonts w:ascii="Arial" w:hAnsi="Arial" w:cs="Arial"/>
          <w:b w:val="0"/>
          <w:bCs w:val="0"/>
          <w:color w:val="333333"/>
          <w:sz w:val="30"/>
          <w:szCs w:val="30"/>
        </w:rPr>
        <w:t>说说几种常见的线程池及使用场景</w:t>
      </w:r>
    </w:p>
    <w:p w:rsidR="00DB5B8A" w:rsidRDefault="00DB5B8A" w:rsidP="00DB5B8A">
      <w:pPr>
        <w:pStyle w:val="a3"/>
        <w:spacing w:before="150" w:beforeAutospacing="0" w:after="0" w:afterAutospacing="0"/>
        <w:rPr>
          <w:rFonts w:ascii="Arial" w:hAnsi="Arial" w:cs="Arial"/>
          <w:color w:val="333333"/>
          <w:sz w:val="21"/>
          <w:szCs w:val="21"/>
        </w:rPr>
      </w:pPr>
      <w:r>
        <w:rPr>
          <w:rFonts w:ascii="Arial" w:hAnsi="Arial" w:cs="Arial"/>
          <w:color w:val="404040"/>
          <w:sz w:val="21"/>
          <w:szCs w:val="21"/>
        </w:rPr>
        <w:t>1</w:t>
      </w:r>
      <w:r>
        <w:rPr>
          <w:rFonts w:ascii="Arial" w:hAnsi="Arial" w:cs="Arial"/>
          <w:color w:val="404040"/>
          <w:sz w:val="21"/>
          <w:szCs w:val="21"/>
        </w:rPr>
        <w:t>、</w:t>
      </w:r>
      <w:r>
        <w:rPr>
          <w:rFonts w:ascii="Arial" w:hAnsi="Arial" w:cs="Arial"/>
          <w:color w:val="404040"/>
          <w:sz w:val="21"/>
          <w:szCs w:val="21"/>
        </w:rPr>
        <w:t>newSingleThreadExecutor</w:t>
      </w:r>
      <w:r>
        <w:rPr>
          <w:rFonts w:ascii="Arial" w:hAnsi="Arial" w:cs="Arial"/>
          <w:color w:val="333333"/>
          <w:sz w:val="21"/>
          <w:szCs w:val="21"/>
        </w:rPr>
        <w:br/>
      </w:r>
      <w:r>
        <w:rPr>
          <w:rFonts w:ascii="Arial" w:hAnsi="Arial" w:cs="Arial"/>
          <w:color w:val="404040"/>
          <w:sz w:val="21"/>
          <w:szCs w:val="21"/>
        </w:rPr>
        <w:t>创建一个单线程化的线程池，它只会用唯一的工作线程来执行任务，保证所有任务按照指定顺序</w:t>
      </w:r>
      <w:r>
        <w:rPr>
          <w:rFonts w:ascii="Arial" w:hAnsi="Arial" w:cs="Arial"/>
          <w:color w:val="404040"/>
          <w:sz w:val="21"/>
          <w:szCs w:val="21"/>
        </w:rPr>
        <w:t xml:space="preserve">(FIFO, LIFO, </w:t>
      </w:r>
      <w:r>
        <w:rPr>
          <w:rFonts w:ascii="Arial" w:hAnsi="Arial" w:cs="Arial"/>
          <w:color w:val="404040"/>
          <w:sz w:val="21"/>
          <w:szCs w:val="21"/>
        </w:rPr>
        <w:t>优先级</w:t>
      </w:r>
      <w:r>
        <w:rPr>
          <w:rFonts w:ascii="Arial" w:hAnsi="Arial" w:cs="Arial"/>
          <w:color w:val="404040"/>
          <w:sz w:val="21"/>
          <w:szCs w:val="21"/>
        </w:rPr>
        <w:t>)</w:t>
      </w:r>
      <w:r>
        <w:rPr>
          <w:rFonts w:ascii="Arial" w:hAnsi="Arial" w:cs="Arial"/>
          <w:color w:val="404040"/>
          <w:sz w:val="21"/>
          <w:szCs w:val="21"/>
        </w:rPr>
        <w:t>执行。</w:t>
      </w:r>
    </w:p>
    <w:p w:rsidR="00DB5B8A" w:rsidRDefault="00DB5B8A" w:rsidP="00DB5B8A">
      <w:pPr>
        <w:pStyle w:val="a3"/>
        <w:spacing w:before="150" w:beforeAutospacing="0" w:after="0" w:afterAutospacing="0"/>
        <w:rPr>
          <w:rFonts w:ascii="Arial" w:hAnsi="Arial" w:cs="Arial"/>
          <w:color w:val="333333"/>
          <w:sz w:val="21"/>
          <w:szCs w:val="21"/>
        </w:rPr>
      </w:pPr>
      <w:r>
        <w:rPr>
          <w:rFonts w:ascii="Arial" w:hAnsi="Arial" w:cs="Arial"/>
          <w:color w:val="404040"/>
          <w:sz w:val="21"/>
          <w:szCs w:val="21"/>
        </w:rPr>
        <w:t>2</w:t>
      </w:r>
      <w:r>
        <w:rPr>
          <w:rFonts w:ascii="Arial" w:hAnsi="Arial" w:cs="Arial"/>
          <w:color w:val="404040"/>
          <w:sz w:val="21"/>
          <w:szCs w:val="21"/>
        </w:rPr>
        <w:t>、</w:t>
      </w:r>
      <w:r>
        <w:rPr>
          <w:rFonts w:ascii="Arial" w:hAnsi="Arial" w:cs="Arial"/>
          <w:color w:val="404040"/>
          <w:sz w:val="21"/>
          <w:szCs w:val="21"/>
        </w:rPr>
        <w:t>newFixedThreadPool</w:t>
      </w:r>
      <w:r>
        <w:rPr>
          <w:rFonts w:ascii="Arial" w:hAnsi="Arial" w:cs="Arial"/>
          <w:color w:val="333333"/>
          <w:sz w:val="21"/>
          <w:szCs w:val="21"/>
        </w:rPr>
        <w:br/>
      </w:r>
      <w:r>
        <w:rPr>
          <w:rFonts w:ascii="Arial" w:hAnsi="Arial" w:cs="Arial"/>
          <w:color w:val="404040"/>
          <w:sz w:val="21"/>
          <w:szCs w:val="21"/>
        </w:rPr>
        <w:t>创建一个定长线程池，可控制线程最大并发数，超出的线程会在队列中等待。</w:t>
      </w:r>
    </w:p>
    <w:p w:rsidR="00DB5B8A" w:rsidRDefault="00DB5B8A" w:rsidP="00DB5B8A">
      <w:pPr>
        <w:pStyle w:val="a3"/>
        <w:spacing w:before="150" w:beforeAutospacing="0" w:after="0" w:afterAutospacing="0"/>
        <w:rPr>
          <w:rFonts w:ascii="Arial" w:hAnsi="Arial" w:cs="Arial"/>
          <w:color w:val="333333"/>
          <w:sz w:val="21"/>
          <w:szCs w:val="21"/>
        </w:rPr>
      </w:pPr>
      <w:r>
        <w:rPr>
          <w:rFonts w:ascii="Arial" w:hAnsi="Arial" w:cs="Arial"/>
          <w:color w:val="404040"/>
          <w:sz w:val="21"/>
          <w:szCs w:val="21"/>
        </w:rPr>
        <w:t>3</w:t>
      </w:r>
      <w:r>
        <w:rPr>
          <w:rFonts w:ascii="Arial" w:hAnsi="Arial" w:cs="Arial"/>
          <w:color w:val="404040"/>
          <w:sz w:val="21"/>
          <w:szCs w:val="21"/>
        </w:rPr>
        <w:t>、</w:t>
      </w:r>
      <w:r>
        <w:rPr>
          <w:rFonts w:ascii="Arial" w:hAnsi="Arial" w:cs="Arial"/>
          <w:color w:val="404040"/>
          <w:sz w:val="21"/>
          <w:szCs w:val="21"/>
        </w:rPr>
        <w:t>newCachedThreadPool</w:t>
      </w:r>
      <w:r>
        <w:rPr>
          <w:rFonts w:ascii="Arial" w:hAnsi="Arial" w:cs="Arial"/>
          <w:color w:val="333333"/>
          <w:sz w:val="21"/>
          <w:szCs w:val="21"/>
        </w:rPr>
        <w:br/>
      </w:r>
      <w:r>
        <w:rPr>
          <w:rFonts w:ascii="Arial" w:hAnsi="Arial" w:cs="Arial"/>
          <w:color w:val="404040"/>
          <w:sz w:val="21"/>
          <w:szCs w:val="21"/>
        </w:rPr>
        <w:t>创建一个可缓存线程池，如果线程池长度超过处理需要，可灵活回收空闲线程，若无可回收，则新建线程。</w:t>
      </w:r>
    </w:p>
    <w:p w:rsidR="00DB5B8A" w:rsidRDefault="00DB5B8A" w:rsidP="00DB5B8A">
      <w:pPr>
        <w:pStyle w:val="a3"/>
        <w:spacing w:before="150" w:beforeAutospacing="0" w:after="0" w:afterAutospacing="0"/>
        <w:rPr>
          <w:rFonts w:ascii="Arial" w:hAnsi="Arial" w:cs="Arial"/>
          <w:color w:val="333333"/>
          <w:sz w:val="21"/>
          <w:szCs w:val="21"/>
        </w:rPr>
      </w:pPr>
      <w:r>
        <w:rPr>
          <w:rFonts w:ascii="Arial" w:hAnsi="Arial" w:cs="Arial"/>
          <w:color w:val="404040"/>
          <w:sz w:val="21"/>
          <w:szCs w:val="21"/>
        </w:rPr>
        <w:t>4</w:t>
      </w:r>
      <w:r>
        <w:rPr>
          <w:rFonts w:ascii="Arial" w:hAnsi="Arial" w:cs="Arial"/>
          <w:color w:val="404040"/>
          <w:sz w:val="21"/>
          <w:szCs w:val="21"/>
        </w:rPr>
        <w:t>、</w:t>
      </w:r>
      <w:r>
        <w:rPr>
          <w:rFonts w:ascii="Arial" w:hAnsi="Arial" w:cs="Arial"/>
          <w:color w:val="404040"/>
          <w:sz w:val="21"/>
          <w:szCs w:val="21"/>
        </w:rPr>
        <w:t>newScheduledThreadPool</w:t>
      </w:r>
      <w:r>
        <w:rPr>
          <w:rFonts w:ascii="Arial" w:hAnsi="Arial" w:cs="Arial"/>
          <w:color w:val="333333"/>
          <w:sz w:val="21"/>
          <w:szCs w:val="21"/>
        </w:rPr>
        <w:br/>
      </w:r>
      <w:r>
        <w:rPr>
          <w:rFonts w:ascii="Arial" w:hAnsi="Arial" w:cs="Arial"/>
          <w:color w:val="404040"/>
          <w:sz w:val="21"/>
          <w:szCs w:val="21"/>
        </w:rPr>
        <w:t>创建一个定长线程池，支持定时及周期性任务执行。</w:t>
      </w:r>
    </w:p>
    <w:p w:rsidR="0069529D" w:rsidRDefault="0069529D" w:rsidP="0069529D">
      <w:pPr>
        <w:pStyle w:val="3"/>
      </w:pPr>
      <w:r>
        <w:rPr>
          <w:rFonts w:hint="eastAsia"/>
        </w:rPr>
        <w:t>为什么</w:t>
      </w:r>
      <w:r>
        <w:t>不建议使用</w:t>
      </w:r>
      <w:r>
        <w:rPr>
          <w:rFonts w:hint="eastAsia"/>
        </w:rPr>
        <w:t>E</w:t>
      </w:r>
      <w:r>
        <w:t>xcutors</w:t>
      </w:r>
      <w:r>
        <w:rPr>
          <w:rFonts w:hint="eastAsia"/>
        </w:rPr>
        <w:t>创建线程池</w:t>
      </w:r>
    </w:p>
    <w:p w:rsidR="0069529D" w:rsidRDefault="0069529D" w:rsidP="0069529D">
      <w:r>
        <w:rPr>
          <w:noProof/>
        </w:rPr>
        <w:drawing>
          <wp:inline distT="0" distB="0" distL="0" distR="0" wp14:anchorId="713E1F30" wp14:editId="773F66B3">
            <wp:extent cx="5948045" cy="4724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52374" cy="4727838"/>
                    </a:xfrm>
                    <a:prstGeom prst="rect">
                      <a:avLst/>
                    </a:prstGeom>
                  </pic:spPr>
                </pic:pic>
              </a:graphicData>
            </a:graphic>
          </wp:inline>
        </w:drawing>
      </w:r>
    </w:p>
    <w:p w:rsidR="0069529D" w:rsidRPr="00A02DF9" w:rsidRDefault="0069529D" w:rsidP="0069529D">
      <w:pPr>
        <w:widowControl/>
        <w:shd w:val="clear" w:color="auto" w:fill="FFFFFF"/>
        <w:spacing w:after="240" w:line="390" w:lineRule="atLeast"/>
        <w:jc w:val="left"/>
        <w:rPr>
          <w:rFonts w:ascii="微软雅黑" w:eastAsia="微软雅黑" w:hAnsi="微软雅黑" w:cs="宋体"/>
          <w:color w:val="4D4D4D"/>
          <w:kern w:val="0"/>
          <w:sz w:val="24"/>
          <w:szCs w:val="24"/>
        </w:rPr>
      </w:pPr>
      <w:r w:rsidRPr="00A02DF9">
        <w:rPr>
          <w:rFonts w:ascii="微软雅黑" w:eastAsia="微软雅黑" w:hAnsi="微软雅黑" w:cs="宋体" w:hint="eastAsia"/>
          <w:color w:val="4D4D4D"/>
          <w:kern w:val="0"/>
          <w:sz w:val="24"/>
          <w:szCs w:val="24"/>
        </w:rPr>
        <w:t>原因</w:t>
      </w:r>
    </w:p>
    <w:p w:rsidR="0069529D" w:rsidRPr="00A02DF9" w:rsidRDefault="0069529D" w:rsidP="0069529D">
      <w:pPr>
        <w:widowControl/>
        <w:shd w:val="clear" w:color="auto" w:fill="FFFFFF"/>
        <w:spacing w:after="240" w:line="390" w:lineRule="atLeast"/>
        <w:jc w:val="left"/>
        <w:rPr>
          <w:rFonts w:ascii="微软雅黑" w:eastAsia="微软雅黑" w:hAnsi="微软雅黑" w:cs="宋体"/>
          <w:color w:val="4D4D4D"/>
          <w:kern w:val="0"/>
          <w:sz w:val="24"/>
          <w:szCs w:val="24"/>
        </w:rPr>
      </w:pPr>
      <w:r w:rsidRPr="00A02DF9">
        <w:rPr>
          <w:rFonts w:ascii="微软雅黑" w:eastAsia="微软雅黑" w:hAnsi="微软雅黑" w:cs="宋体" w:hint="eastAsia"/>
          <w:color w:val="4D4D4D"/>
          <w:kern w:val="0"/>
          <w:sz w:val="24"/>
          <w:szCs w:val="24"/>
        </w:rPr>
        <w:t>：java中BlockingQueue主要有两种实现，分别是ArrayBlockingQueue和LinkedBlockingQueue。ArrayBlockingQueue是一个用数组实现的有界阻塞队列，必须设置容量。而LinkedBlockingQueue是一个用链表实现的有界阻塞队列，容量可以选择进行设置，不设置的话，将是一个无边界的阻塞队列，最大长度为Integer.MAX_VALUE.</w:t>
      </w:r>
    </w:p>
    <w:p w:rsidR="0069529D" w:rsidRDefault="0069529D" w:rsidP="0069529D">
      <w:pPr>
        <w:widowControl/>
        <w:shd w:val="clear" w:color="auto" w:fill="FFFFFF"/>
        <w:spacing w:after="240" w:line="390" w:lineRule="atLeast"/>
        <w:jc w:val="left"/>
        <w:rPr>
          <w:rFonts w:ascii="微软雅黑" w:eastAsia="微软雅黑" w:hAnsi="微软雅黑" w:cs="宋体"/>
          <w:color w:val="4D4D4D"/>
          <w:kern w:val="0"/>
          <w:sz w:val="24"/>
          <w:szCs w:val="24"/>
        </w:rPr>
      </w:pPr>
      <w:r w:rsidRPr="00A02DF9">
        <w:rPr>
          <w:rFonts w:ascii="微软雅黑" w:eastAsia="微软雅黑" w:hAnsi="微软雅黑" w:cs="宋体" w:hint="eastAsia"/>
          <w:color w:val="4D4D4D"/>
          <w:kern w:val="0"/>
          <w:sz w:val="24"/>
          <w:szCs w:val="24"/>
        </w:rPr>
        <w:t>查看new SingleExecutor时的源码可以发现，在创建LinkedBlockingQueue时，并未指定容量。此时，LinkedBlockingQueue就是一个无边界队列，对于一个无边界队列来说，是可以不断的向队列中加入任务的，这种情况下就有可能因为任务过多而导致内存溢出的问题。</w:t>
      </w:r>
    </w:p>
    <w:p w:rsidR="00DB5B8A" w:rsidRDefault="00DB5B8A" w:rsidP="00DB5B8A">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14.</w:t>
      </w:r>
      <w:r>
        <w:rPr>
          <w:rFonts w:ascii="Arial" w:hAnsi="Arial" w:cs="Arial"/>
          <w:b w:val="0"/>
          <w:bCs w:val="0"/>
          <w:color w:val="333333"/>
          <w:sz w:val="30"/>
          <w:szCs w:val="30"/>
        </w:rPr>
        <w:t>线程池都有哪几种工作队列</w:t>
      </w:r>
    </w:p>
    <w:p w:rsidR="00DB5B8A" w:rsidRDefault="00DB5B8A" w:rsidP="00DB5B8A">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w:t>
      </w:r>
      <w:r>
        <w:rPr>
          <w:rFonts w:ascii="Arial" w:hAnsi="Arial" w:cs="Arial"/>
          <w:color w:val="333333"/>
          <w:sz w:val="21"/>
          <w:szCs w:val="21"/>
        </w:rPr>
        <w:t>ArrayBlockingQueue</w:t>
      </w:r>
      <w:r>
        <w:rPr>
          <w:rFonts w:ascii="Arial" w:hAnsi="Arial" w:cs="Arial"/>
          <w:color w:val="333333"/>
          <w:sz w:val="21"/>
          <w:szCs w:val="21"/>
        </w:rPr>
        <w:br/>
      </w:r>
      <w:r>
        <w:rPr>
          <w:rFonts w:ascii="Arial" w:hAnsi="Arial" w:cs="Arial"/>
          <w:color w:val="333333"/>
          <w:sz w:val="21"/>
          <w:szCs w:val="21"/>
        </w:rPr>
        <w:t>是一个基于数组结构的</w:t>
      </w:r>
      <w:r>
        <w:rPr>
          <w:rStyle w:val="a4"/>
          <w:rFonts w:ascii="Arial" w:hAnsi="Arial" w:cs="Arial"/>
          <w:color w:val="333333"/>
          <w:sz w:val="21"/>
          <w:szCs w:val="21"/>
        </w:rPr>
        <w:t>有界阻塞队列</w:t>
      </w:r>
      <w:r>
        <w:rPr>
          <w:rFonts w:ascii="Arial" w:hAnsi="Arial" w:cs="Arial"/>
          <w:color w:val="333333"/>
          <w:sz w:val="21"/>
          <w:szCs w:val="21"/>
        </w:rPr>
        <w:t>，此队列按</w:t>
      </w:r>
      <w:r>
        <w:rPr>
          <w:rFonts w:ascii="Arial" w:hAnsi="Arial" w:cs="Arial"/>
          <w:color w:val="333333"/>
          <w:sz w:val="21"/>
          <w:szCs w:val="21"/>
        </w:rPr>
        <w:t xml:space="preserve"> FIFO</w:t>
      </w:r>
      <w:r>
        <w:rPr>
          <w:rFonts w:ascii="Arial" w:hAnsi="Arial" w:cs="Arial"/>
          <w:color w:val="333333"/>
          <w:sz w:val="21"/>
          <w:szCs w:val="21"/>
        </w:rPr>
        <w:t>（先进先出）原则对元素进行排序。</w:t>
      </w:r>
      <w:r>
        <w:rPr>
          <w:rFonts w:ascii="Arial" w:hAnsi="Arial" w:cs="Arial"/>
          <w:color w:val="333333"/>
          <w:sz w:val="21"/>
          <w:szCs w:val="21"/>
        </w:rPr>
        <w:br/>
        <w:t>2</w:t>
      </w:r>
      <w:r>
        <w:rPr>
          <w:rFonts w:ascii="Arial" w:hAnsi="Arial" w:cs="Arial"/>
          <w:color w:val="333333"/>
          <w:sz w:val="21"/>
          <w:szCs w:val="21"/>
        </w:rPr>
        <w:t>、</w:t>
      </w:r>
      <w:r>
        <w:rPr>
          <w:rFonts w:ascii="Arial" w:hAnsi="Arial" w:cs="Arial"/>
          <w:color w:val="333333"/>
          <w:sz w:val="21"/>
          <w:szCs w:val="21"/>
        </w:rPr>
        <w:t>LinkedBlockingQueue</w:t>
      </w:r>
      <w:r>
        <w:rPr>
          <w:rFonts w:ascii="Arial" w:hAnsi="Arial" w:cs="Arial"/>
          <w:color w:val="333333"/>
          <w:sz w:val="21"/>
          <w:szCs w:val="21"/>
        </w:rPr>
        <w:br/>
      </w:r>
      <w:r>
        <w:rPr>
          <w:rFonts w:ascii="Arial" w:hAnsi="Arial" w:cs="Arial"/>
          <w:color w:val="333333"/>
          <w:sz w:val="21"/>
          <w:szCs w:val="21"/>
        </w:rPr>
        <w:t>一个基于链表结构的</w:t>
      </w:r>
      <w:r>
        <w:rPr>
          <w:rStyle w:val="a4"/>
          <w:rFonts w:ascii="Arial" w:hAnsi="Arial" w:cs="Arial"/>
          <w:color w:val="333333"/>
          <w:sz w:val="21"/>
          <w:szCs w:val="21"/>
        </w:rPr>
        <w:t>阻塞队列</w:t>
      </w:r>
      <w:r>
        <w:rPr>
          <w:rFonts w:ascii="Arial" w:hAnsi="Arial" w:cs="Arial"/>
          <w:color w:val="333333"/>
          <w:sz w:val="21"/>
          <w:szCs w:val="21"/>
        </w:rPr>
        <w:t>，此队列按</w:t>
      </w:r>
      <w:r>
        <w:rPr>
          <w:rFonts w:ascii="Arial" w:hAnsi="Arial" w:cs="Arial"/>
          <w:color w:val="333333"/>
          <w:sz w:val="21"/>
          <w:szCs w:val="21"/>
        </w:rPr>
        <w:t xml:space="preserve">FIFO </w:t>
      </w:r>
      <w:r>
        <w:rPr>
          <w:rFonts w:ascii="Arial" w:hAnsi="Arial" w:cs="Arial"/>
          <w:color w:val="333333"/>
          <w:sz w:val="21"/>
          <w:szCs w:val="21"/>
        </w:rPr>
        <w:t>（先进先出）</w:t>
      </w:r>
      <w:r>
        <w:rPr>
          <w:rFonts w:ascii="Arial" w:hAnsi="Arial" w:cs="Arial"/>
          <w:color w:val="333333"/>
          <w:sz w:val="21"/>
          <w:szCs w:val="21"/>
        </w:rPr>
        <w:t xml:space="preserve"> </w:t>
      </w:r>
      <w:r>
        <w:rPr>
          <w:rFonts w:ascii="Arial" w:hAnsi="Arial" w:cs="Arial"/>
          <w:color w:val="333333"/>
          <w:sz w:val="21"/>
          <w:szCs w:val="21"/>
        </w:rPr>
        <w:t>排序元素，吞吐量通常要高于</w:t>
      </w:r>
      <w:r>
        <w:rPr>
          <w:rFonts w:ascii="Arial" w:hAnsi="Arial" w:cs="Arial"/>
          <w:color w:val="333333"/>
          <w:sz w:val="21"/>
          <w:szCs w:val="21"/>
        </w:rPr>
        <w:t>ArrayBlockingQueue</w:t>
      </w:r>
      <w:r>
        <w:rPr>
          <w:rFonts w:ascii="Arial" w:hAnsi="Arial" w:cs="Arial"/>
          <w:color w:val="333333"/>
          <w:sz w:val="21"/>
          <w:szCs w:val="21"/>
        </w:rPr>
        <w:t>。静态工厂方法</w:t>
      </w:r>
      <w:r>
        <w:rPr>
          <w:rFonts w:ascii="Arial" w:hAnsi="Arial" w:cs="Arial"/>
          <w:color w:val="333333"/>
          <w:sz w:val="21"/>
          <w:szCs w:val="21"/>
        </w:rPr>
        <w:t>Executors.newFixedThreadPool()</w:t>
      </w:r>
      <w:r>
        <w:rPr>
          <w:rFonts w:ascii="Arial" w:hAnsi="Arial" w:cs="Arial"/>
          <w:color w:val="333333"/>
          <w:sz w:val="21"/>
          <w:szCs w:val="21"/>
        </w:rPr>
        <w:t>使用了这个队列</w:t>
      </w:r>
      <w:r>
        <w:rPr>
          <w:rFonts w:ascii="Arial" w:hAnsi="Arial" w:cs="Arial"/>
          <w:color w:val="333333"/>
          <w:sz w:val="21"/>
          <w:szCs w:val="21"/>
        </w:rPr>
        <w:br/>
        <w:t>3</w:t>
      </w:r>
      <w:r>
        <w:rPr>
          <w:rFonts w:ascii="Arial" w:hAnsi="Arial" w:cs="Arial"/>
          <w:color w:val="333333"/>
          <w:sz w:val="21"/>
          <w:szCs w:val="21"/>
        </w:rPr>
        <w:t>、</w:t>
      </w:r>
      <w:r>
        <w:rPr>
          <w:rFonts w:ascii="Arial" w:hAnsi="Arial" w:cs="Arial"/>
          <w:color w:val="333333"/>
          <w:sz w:val="21"/>
          <w:szCs w:val="21"/>
        </w:rPr>
        <w:t>SynchronousQueue</w:t>
      </w:r>
      <w:r>
        <w:rPr>
          <w:rFonts w:ascii="Arial" w:hAnsi="Arial" w:cs="Arial"/>
          <w:color w:val="333333"/>
          <w:sz w:val="21"/>
          <w:szCs w:val="21"/>
        </w:rPr>
        <w:br/>
      </w:r>
      <w:r>
        <w:rPr>
          <w:rFonts w:ascii="Arial" w:hAnsi="Arial" w:cs="Arial"/>
          <w:color w:val="333333"/>
          <w:sz w:val="21"/>
          <w:szCs w:val="21"/>
        </w:rPr>
        <w:t>一个不存储元素的</w:t>
      </w:r>
      <w:r>
        <w:rPr>
          <w:rStyle w:val="a4"/>
          <w:rFonts w:ascii="Arial" w:hAnsi="Arial" w:cs="Arial"/>
          <w:color w:val="333333"/>
          <w:sz w:val="21"/>
          <w:szCs w:val="21"/>
        </w:rPr>
        <w:t>阻塞队列</w:t>
      </w:r>
      <w:r>
        <w:rPr>
          <w:rFonts w:ascii="Arial" w:hAnsi="Arial" w:cs="Arial"/>
          <w:color w:val="333333"/>
          <w:sz w:val="21"/>
          <w:szCs w:val="21"/>
        </w:rPr>
        <w:t>。每个插入操作必须等到另一个线程调用移除操作，否则插入操作一直处于阻塞状态，吞吐量通常要高于</w:t>
      </w:r>
      <w:r>
        <w:rPr>
          <w:rFonts w:ascii="Arial" w:hAnsi="Arial" w:cs="Arial"/>
          <w:color w:val="333333"/>
          <w:sz w:val="21"/>
          <w:szCs w:val="21"/>
        </w:rPr>
        <w:t>LinkedBlockingQueue</w:t>
      </w:r>
      <w:r>
        <w:rPr>
          <w:rFonts w:ascii="Arial" w:hAnsi="Arial" w:cs="Arial"/>
          <w:color w:val="333333"/>
          <w:sz w:val="21"/>
          <w:szCs w:val="21"/>
        </w:rPr>
        <w:t>，静态工厂方法</w:t>
      </w:r>
      <w:r>
        <w:rPr>
          <w:rFonts w:ascii="Arial" w:hAnsi="Arial" w:cs="Arial"/>
          <w:color w:val="333333"/>
          <w:sz w:val="21"/>
          <w:szCs w:val="21"/>
        </w:rPr>
        <w:t>Executors.newCachedThreadPool</w:t>
      </w:r>
      <w:r>
        <w:rPr>
          <w:rFonts w:ascii="Arial" w:hAnsi="Arial" w:cs="Arial"/>
          <w:color w:val="333333"/>
          <w:sz w:val="21"/>
          <w:szCs w:val="21"/>
        </w:rPr>
        <w:t>使用了这个队列。</w:t>
      </w:r>
      <w:r>
        <w:rPr>
          <w:rFonts w:ascii="Arial" w:hAnsi="Arial" w:cs="Arial"/>
          <w:color w:val="333333"/>
          <w:sz w:val="21"/>
          <w:szCs w:val="21"/>
        </w:rPr>
        <w:br/>
        <w:t>4</w:t>
      </w:r>
      <w:r>
        <w:rPr>
          <w:rFonts w:ascii="Arial" w:hAnsi="Arial" w:cs="Arial"/>
          <w:color w:val="333333"/>
          <w:sz w:val="21"/>
          <w:szCs w:val="21"/>
        </w:rPr>
        <w:t>、</w:t>
      </w:r>
      <w:r>
        <w:rPr>
          <w:rFonts w:ascii="Arial" w:hAnsi="Arial" w:cs="Arial"/>
          <w:color w:val="333333"/>
          <w:sz w:val="21"/>
          <w:szCs w:val="21"/>
        </w:rPr>
        <w:t>PriorityBlockingQueue</w:t>
      </w:r>
      <w:r>
        <w:rPr>
          <w:rFonts w:ascii="Arial" w:hAnsi="Arial" w:cs="Arial"/>
          <w:color w:val="333333"/>
          <w:sz w:val="21"/>
          <w:szCs w:val="21"/>
        </w:rPr>
        <w:br/>
      </w:r>
      <w:r>
        <w:rPr>
          <w:rFonts w:ascii="Arial" w:hAnsi="Arial" w:cs="Arial"/>
          <w:color w:val="333333"/>
          <w:sz w:val="21"/>
          <w:szCs w:val="21"/>
        </w:rPr>
        <w:t>一个具有优先级的</w:t>
      </w:r>
      <w:r w:rsidR="00926E79">
        <w:rPr>
          <w:rStyle w:val="a4"/>
          <w:rFonts w:ascii="Arial" w:hAnsi="Arial" w:cs="Arial" w:hint="eastAsia"/>
          <w:color w:val="333333"/>
          <w:sz w:val="21"/>
          <w:szCs w:val="21"/>
        </w:rPr>
        <w:t>无界</w:t>
      </w:r>
      <w:r>
        <w:rPr>
          <w:rStyle w:val="a4"/>
          <w:rFonts w:ascii="Arial" w:hAnsi="Arial" w:cs="Arial"/>
          <w:color w:val="333333"/>
          <w:sz w:val="21"/>
          <w:szCs w:val="21"/>
        </w:rPr>
        <w:t>阻塞队列</w:t>
      </w:r>
      <w:r>
        <w:rPr>
          <w:rFonts w:ascii="Arial" w:hAnsi="Arial" w:cs="Arial"/>
          <w:color w:val="333333"/>
          <w:sz w:val="21"/>
          <w:szCs w:val="21"/>
        </w:rPr>
        <w:t>。</w:t>
      </w:r>
    </w:p>
    <w:p w:rsidR="00DB5B8A" w:rsidRDefault="00DB5B8A" w:rsidP="00DB5B8A">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15.</w:t>
      </w:r>
      <w:r>
        <w:rPr>
          <w:rFonts w:ascii="Arial" w:hAnsi="Arial" w:cs="Arial"/>
          <w:b w:val="0"/>
          <w:bCs w:val="0"/>
          <w:color w:val="333333"/>
          <w:sz w:val="30"/>
          <w:szCs w:val="30"/>
        </w:rPr>
        <w:t>线程池中的几种重要的参数</w:t>
      </w:r>
    </w:p>
    <w:p w:rsidR="00DB5B8A" w:rsidRDefault="00DB5B8A" w:rsidP="00DB5B8A">
      <w:pPr>
        <w:pStyle w:val="a3"/>
        <w:spacing w:before="150" w:beforeAutospacing="0" w:after="0" w:afterAutospacing="0"/>
        <w:rPr>
          <w:rFonts w:ascii="Arial" w:hAnsi="Arial" w:cs="Arial"/>
          <w:color w:val="333333"/>
          <w:sz w:val="21"/>
          <w:szCs w:val="21"/>
        </w:rPr>
      </w:pPr>
      <w:r>
        <w:rPr>
          <w:rStyle w:val="a4"/>
          <w:rFonts w:ascii="Arial" w:hAnsi="Arial" w:cs="Arial"/>
          <w:color w:val="333333"/>
          <w:sz w:val="21"/>
          <w:szCs w:val="21"/>
        </w:rPr>
        <w:t>corePoolSize</w:t>
      </w:r>
      <w:r>
        <w:rPr>
          <w:rFonts w:ascii="Arial" w:hAnsi="Arial" w:cs="Arial"/>
          <w:color w:val="333333"/>
          <w:sz w:val="21"/>
          <w:szCs w:val="21"/>
        </w:rPr>
        <w:t>：核心池的大小，这个参数跟后面讲述的线程池的实现原理有非常大的关系。在创建了线程池后，默认情况下，线程池中并没有任何线程，而是等待有任务到来才创建线程去执行任务，除非调用了</w:t>
      </w:r>
      <w:r>
        <w:rPr>
          <w:rFonts w:ascii="Arial" w:hAnsi="Arial" w:cs="Arial"/>
          <w:color w:val="333333"/>
          <w:sz w:val="21"/>
          <w:szCs w:val="21"/>
        </w:rPr>
        <w:t>prestartAllCoreThreads()</w:t>
      </w:r>
      <w:r>
        <w:rPr>
          <w:rFonts w:ascii="Arial" w:hAnsi="Arial" w:cs="Arial"/>
          <w:color w:val="333333"/>
          <w:sz w:val="21"/>
          <w:szCs w:val="21"/>
        </w:rPr>
        <w:t>或者</w:t>
      </w:r>
      <w:r>
        <w:rPr>
          <w:rFonts w:ascii="Arial" w:hAnsi="Arial" w:cs="Arial"/>
          <w:color w:val="333333"/>
          <w:sz w:val="21"/>
          <w:szCs w:val="21"/>
        </w:rPr>
        <w:t>prestartCoreThread()</w:t>
      </w:r>
      <w:r>
        <w:rPr>
          <w:rFonts w:ascii="Arial" w:hAnsi="Arial" w:cs="Arial"/>
          <w:color w:val="333333"/>
          <w:sz w:val="21"/>
          <w:szCs w:val="21"/>
        </w:rPr>
        <w:t>方法，从这</w:t>
      </w:r>
      <w:r>
        <w:rPr>
          <w:rFonts w:ascii="Arial" w:hAnsi="Arial" w:cs="Arial"/>
          <w:color w:val="333333"/>
          <w:sz w:val="21"/>
          <w:szCs w:val="21"/>
        </w:rPr>
        <w:t>2</w:t>
      </w:r>
      <w:r>
        <w:rPr>
          <w:rFonts w:ascii="Arial" w:hAnsi="Arial" w:cs="Arial"/>
          <w:color w:val="333333"/>
          <w:sz w:val="21"/>
          <w:szCs w:val="21"/>
        </w:rPr>
        <w:t>个方法的名字就可以看出，是预创建线程的意思，即在没有任务到来之前就创建</w:t>
      </w:r>
      <w:r>
        <w:rPr>
          <w:rFonts w:ascii="Arial" w:hAnsi="Arial" w:cs="Arial"/>
          <w:color w:val="333333"/>
          <w:sz w:val="21"/>
          <w:szCs w:val="21"/>
        </w:rPr>
        <w:t>corePoolSize</w:t>
      </w:r>
      <w:r>
        <w:rPr>
          <w:rFonts w:ascii="Arial" w:hAnsi="Arial" w:cs="Arial"/>
          <w:color w:val="333333"/>
          <w:sz w:val="21"/>
          <w:szCs w:val="21"/>
        </w:rPr>
        <w:t>个线程或者一个线程。默认情况下，在创建了线程池后，线程池中的线程数为</w:t>
      </w:r>
      <w:r>
        <w:rPr>
          <w:rFonts w:ascii="Arial" w:hAnsi="Arial" w:cs="Arial"/>
          <w:color w:val="333333"/>
          <w:sz w:val="21"/>
          <w:szCs w:val="21"/>
        </w:rPr>
        <w:t>0</w:t>
      </w:r>
      <w:r>
        <w:rPr>
          <w:rFonts w:ascii="Arial" w:hAnsi="Arial" w:cs="Arial"/>
          <w:color w:val="333333"/>
          <w:sz w:val="21"/>
          <w:szCs w:val="21"/>
        </w:rPr>
        <w:t>，当有任务来之后，就会创建一个线程去执行任务，当线程池中的线程数目达到</w:t>
      </w:r>
      <w:r>
        <w:rPr>
          <w:rFonts w:ascii="Arial" w:hAnsi="Arial" w:cs="Arial"/>
          <w:color w:val="333333"/>
          <w:sz w:val="21"/>
          <w:szCs w:val="21"/>
        </w:rPr>
        <w:t>corePoolSize</w:t>
      </w:r>
      <w:r>
        <w:rPr>
          <w:rFonts w:ascii="Arial" w:hAnsi="Arial" w:cs="Arial"/>
          <w:color w:val="333333"/>
          <w:sz w:val="21"/>
          <w:szCs w:val="21"/>
        </w:rPr>
        <w:t>后，就会把到达的任务放到缓存队列当中；</w:t>
      </w:r>
    </w:p>
    <w:p w:rsidR="00DB5B8A" w:rsidRDefault="00DB5B8A" w:rsidP="00DB5B8A">
      <w:pPr>
        <w:pStyle w:val="a3"/>
        <w:spacing w:before="150" w:beforeAutospacing="0" w:after="0" w:afterAutospacing="0"/>
        <w:rPr>
          <w:rFonts w:ascii="Arial" w:hAnsi="Arial" w:cs="Arial"/>
          <w:color w:val="333333"/>
          <w:sz w:val="21"/>
          <w:szCs w:val="21"/>
        </w:rPr>
      </w:pPr>
      <w:r>
        <w:rPr>
          <w:rStyle w:val="a4"/>
          <w:rFonts w:ascii="Arial" w:hAnsi="Arial" w:cs="Arial"/>
          <w:color w:val="333333"/>
          <w:sz w:val="21"/>
          <w:szCs w:val="21"/>
        </w:rPr>
        <w:t>maximumPoolSize</w:t>
      </w:r>
      <w:r>
        <w:rPr>
          <w:rFonts w:ascii="Arial" w:hAnsi="Arial" w:cs="Arial"/>
          <w:color w:val="333333"/>
          <w:sz w:val="21"/>
          <w:szCs w:val="21"/>
        </w:rPr>
        <w:t>：线程池最大线程数，这个参数也是一个非常重要的参数，它表示在线程池中最多能创建多少个线程；</w:t>
      </w:r>
    </w:p>
    <w:p w:rsidR="00DB5B8A" w:rsidRDefault="00DB5B8A" w:rsidP="00DB5B8A">
      <w:pPr>
        <w:pStyle w:val="a3"/>
        <w:spacing w:before="150" w:beforeAutospacing="0" w:after="0" w:afterAutospacing="0"/>
        <w:rPr>
          <w:rFonts w:ascii="Arial" w:hAnsi="Arial" w:cs="Arial"/>
          <w:color w:val="333333"/>
          <w:sz w:val="21"/>
          <w:szCs w:val="21"/>
        </w:rPr>
      </w:pPr>
      <w:r>
        <w:rPr>
          <w:rStyle w:val="a4"/>
          <w:rFonts w:ascii="Arial" w:hAnsi="Arial" w:cs="Arial"/>
          <w:color w:val="333333"/>
          <w:sz w:val="21"/>
          <w:szCs w:val="21"/>
        </w:rPr>
        <w:t>keepAliveTime</w:t>
      </w:r>
      <w:r>
        <w:rPr>
          <w:rFonts w:ascii="Arial" w:hAnsi="Arial" w:cs="Arial"/>
          <w:color w:val="333333"/>
          <w:sz w:val="21"/>
          <w:szCs w:val="21"/>
        </w:rPr>
        <w:t>：表示线程没有任务执行时最多保持多久时间会终止。默认情况下，只有当线程池中的线程数大于</w:t>
      </w:r>
      <w:r>
        <w:rPr>
          <w:rFonts w:ascii="Arial" w:hAnsi="Arial" w:cs="Arial"/>
          <w:color w:val="333333"/>
          <w:sz w:val="21"/>
          <w:szCs w:val="21"/>
        </w:rPr>
        <w:t>corePoolSize</w:t>
      </w:r>
      <w:r>
        <w:rPr>
          <w:rFonts w:ascii="Arial" w:hAnsi="Arial" w:cs="Arial"/>
          <w:color w:val="333333"/>
          <w:sz w:val="21"/>
          <w:szCs w:val="21"/>
        </w:rPr>
        <w:t>时，</w:t>
      </w:r>
      <w:r>
        <w:rPr>
          <w:rFonts w:ascii="Arial" w:hAnsi="Arial" w:cs="Arial"/>
          <w:color w:val="333333"/>
          <w:sz w:val="21"/>
          <w:szCs w:val="21"/>
        </w:rPr>
        <w:t>keepAliveTime</w:t>
      </w:r>
      <w:r>
        <w:rPr>
          <w:rFonts w:ascii="Arial" w:hAnsi="Arial" w:cs="Arial"/>
          <w:color w:val="333333"/>
          <w:sz w:val="21"/>
          <w:szCs w:val="21"/>
        </w:rPr>
        <w:t>才会起作用，直到线程池中的线程数不大于</w:t>
      </w:r>
      <w:r>
        <w:rPr>
          <w:rFonts w:ascii="Arial" w:hAnsi="Arial" w:cs="Arial"/>
          <w:color w:val="333333"/>
          <w:sz w:val="21"/>
          <w:szCs w:val="21"/>
        </w:rPr>
        <w:t>corePoolSize</w:t>
      </w:r>
      <w:r>
        <w:rPr>
          <w:rFonts w:ascii="Arial" w:hAnsi="Arial" w:cs="Arial"/>
          <w:color w:val="333333"/>
          <w:sz w:val="21"/>
          <w:szCs w:val="21"/>
        </w:rPr>
        <w:t>，即当线程池中的线程数大于</w:t>
      </w:r>
      <w:r>
        <w:rPr>
          <w:rFonts w:ascii="Arial" w:hAnsi="Arial" w:cs="Arial"/>
          <w:color w:val="333333"/>
          <w:sz w:val="21"/>
          <w:szCs w:val="21"/>
        </w:rPr>
        <w:t>corePoolSize</w:t>
      </w:r>
      <w:r>
        <w:rPr>
          <w:rFonts w:ascii="Arial" w:hAnsi="Arial" w:cs="Arial"/>
          <w:color w:val="333333"/>
          <w:sz w:val="21"/>
          <w:szCs w:val="21"/>
        </w:rPr>
        <w:t>时，如果一个线程空闲的时间达到</w:t>
      </w:r>
      <w:r>
        <w:rPr>
          <w:rFonts w:ascii="Arial" w:hAnsi="Arial" w:cs="Arial"/>
          <w:color w:val="333333"/>
          <w:sz w:val="21"/>
          <w:szCs w:val="21"/>
        </w:rPr>
        <w:t>keepAliveTime</w:t>
      </w:r>
      <w:r>
        <w:rPr>
          <w:rFonts w:ascii="Arial" w:hAnsi="Arial" w:cs="Arial"/>
          <w:color w:val="333333"/>
          <w:sz w:val="21"/>
          <w:szCs w:val="21"/>
        </w:rPr>
        <w:t>，则会终止，直到线程池中的线程数不超过</w:t>
      </w:r>
      <w:r>
        <w:rPr>
          <w:rFonts w:ascii="Arial" w:hAnsi="Arial" w:cs="Arial"/>
          <w:color w:val="333333"/>
          <w:sz w:val="21"/>
          <w:szCs w:val="21"/>
        </w:rPr>
        <w:t>corePoolSize</w:t>
      </w:r>
      <w:r>
        <w:rPr>
          <w:rFonts w:ascii="Arial" w:hAnsi="Arial" w:cs="Arial"/>
          <w:color w:val="333333"/>
          <w:sz w:val="21"/>
          <w:szCs w:val="21"/>
        </w:rPr>
        <w:t>。但是如果调用了</w:t>
      </w:r>
      <w:r>
        <w:rPr>
          <w:rFonts w:ascii="Arial" w:hAnsi="Arial" w:cs="Arial"/>
          <w:color w:val="333333"/>
          <w:sz w:val="21"/>
          <w:szCs w:val="21"/>
        </w:rPr>
        <w:t>allowCoreThreadTimeOut(boolean)</w:t>
      </w:r>
      <w:r>
        <w:rPr>
          <w:rFonts w:ascii="Arial" w:hAnsi="Arial" w:cs="Arial"/>
          <w:color w:val="333333"/>
          <w:sz w:val="21"/>
          <w:szCs w:val="21"/>
        </w:rPr>
        <w:t>方法，在线程池中的线程数不大于</w:t>
      </w:r>
      <w:r>
        <w:rPr>
          <w:rFonts w:ascii="Arial" w:hAnsi="Arial" w:cs="Arial"/>
          <w:color w:val="333333"/>
          <w:sz w:val="21"/>
          <w:szCs w:val="21"/>
        </w:rPr>
        <w:t>corePoolSize</w:t>
      </w:r>
      <w:r>
        <w:rPr>
          <w:rFonts w:ascii="Arial" w:hAnsi="Arial" w:cs="Arial"/>
          <w:color w:val="333333"/>
          <w:sz w:val="21"/>
          <w:szCs w:val="21"/>
        </w:rPr>
        <w:t>时，</w:t>
      </w:r>
      <w:r>
        <w:rPr>
          <w:rFonts w:ascii="Arial" w:hAnsi="Arial" w:cs="Arial"/>
          <w:color w:val="333333"/>
          <w:sz w:val="21"/>
          <w:szCs w:val="21"/>
        </w:rPr>
        <w:t>keepAliveTime</w:t>
      </w:r>
      <w:r>
        <w:rPr>
          <w:rFonts w:ascii="Arial" w:hAnsi="Arial" w:cs="Arial"/>
          <w:color w:val="333333"/>
          <w:sz w:val="21"/>
          <w:szCs w:val="21"/>
        </w:rPr>
        <w:t>参数也会起作用，直到线程池中的线程数为</w:t>
      </w:r>
      <w:r>
        <w:rPr>
          <w:rFonts w:ascii="Arial" w:hAnsi="Arial" w:cs="Arial"/>
          <w:color w:val="333333"/>
          <w:sz w:val="21"/>
          <w:szCs w:val="21"/>
        </w:rPr>
        <w:t>0</w:t>
      </w:r>
      <w:r>
        <w:rPr>
          <w:rFonts w:ascii="Arial" w:hAnsi="Arial" w:cs="Arial"/>
          <w:color w:val="333333"/>
          <w:sz w:val="21"/>
          <w:szCs w:val="21"/>
        </w:rPr>
        <w:t>；</w:t>
      </w:r>
    </w:p>
    <w:p w:rsidR="00DB5B8A" w:rsidRDefault="00DB5B8A" w:rsidP="00DB5B8A">
      <w:pPr>
        <w:pStyle w:val="a3"/>
        <w:spacing w:before="150" w:beforeAutospacing="0" w:after="0" w:afterAutospacing="0"/>
        <w:rPr>
          <w:rFonts w:ascii="Arial" w:hAnsi="Arial" w:cs="Arial"/>
          <w:color w:val="333333"/>
          <w:sz w:val="21"/>
          <w:szCs w:val="21"/>
        </w:rPr>
      </w:pPr>
      <w:r>
        <w:rPr>
          <w:rStyle w:val="a4"/>
          <w:rFonts w:ascii="Arial" w:hAnsi="Arial" w:cs="Arial"/>
          <w:color w:val="333333"/>
          <w:sz w:val="21"/>
          <w:szCs w:val="21"/>
        </w:rPr>
        <w:t>unit</w:t>
      </w:r>
      <w:r>
        <w:rPr>
          <w:rFonts w:ascii="Arial" w:hAnsi="Arial" w:cs="Arial"/>
          <w:color w:val="333333"/>
          <w:sz w:val="21"/>
          <w:szCs w:val="21"/>
        </w:rPr>
        <w:t>：参数</w:t>
      </w:r>
      <w:r>
        <w:rPr>
          <w:rFonts w:ascii="Arial" w:hAnsi="Arial" w:cs="Arial"/>
          <w:color w:val="333333"/>
          <w:sz w:val="21"/>
          <w:szCs w:val="21"/>
        </w:rPr>
        <w:t>keepAliveTime</w:t>
      </w:r>
      <w:r>
        <w:rPr>
          <w:rFonts w:ascii="Arial" w:hAnsi="Arial" w:cs="Arial"/>
          <w:color w:val="333333"/>
          <w:sz w:val="21"/>
          <w:szCs w:val="21"/>
        </w:rPr>
        <w:t>的时间单位，有</w:t>
      </w:r>
      <w:r>
        <w:rPr>
          <w:rFonts w:ascii="Arial" w:hAnsi="Arial" w:cs="Arial"/>
          <w:color w:val="333333"/>
          <w:sz w:val="21"/>
          <w:szCs w:val="21"/>
        </w:rPr>
        <w:t>7</w:t>
      </w:r>
      <w:r>
        <w:rPr>
          <w:rFonts w:ascii="Arial" w:hAnsi="Arial" w:cs="Arial"/>
          <w:color w:val="333333"/>
          <w:sz w:val="21"/>
          <w:szCs w:val="21"/>
        </w:rPr>
        <w:t>种取值，在</w:t>
      </w:r>
      <w:r>
        <w:rPr>
          <w:rFonts w:ascii="Arial" w:hAnsi="Arial" w:cs="Arial"/>
          <w:color w:val="333333"/>
          <w:sz w:val="21"/>
          <w:szCs w:val="21"/>
        </w:rPr>
        <w:t>TimeUnit</w:t>
      </w:r>
      <w:r>
        <w:rPr>
          <w:rFonts w:ascii="Arial" w:hAnsi="Arial" w:cs="Arial"/>
          <w:color w:val="333333"/>
          <w:sz w:val="21"/>
          <w:szCs w:val="21"/>
        </w:rPr>
        <w:t>类中有</w:t>
      </w:r>
      <w:r>
        <w:rPr>
          <w:rFonts w:ascii="Arial" w:hAnsi="Arial" w:cs="Arial"/>
          <w:color w:val="333333"/>
          <w:sz w:val="21"/>
          <w:szCs w:val="21"/>
        </w:rPr>
        <w:t>7</w:t>
      </w:r>
      <w:r>
        <w:rPr>
          <w:rFonts w:ascii="Arial" w:hAnsi="Arial" w:cs="Arial"/>
          <w:color w:val="333333"/>
          <w:sz w:val="21"/>
          <w:szCs w:val="21"/>
        </w:rPr>
        <w:t>种静态属性：</w:t>
      </w:r>
    </w:p>
    <w:p w:rsidR="00DB5B8A" w:rsidRDefault="00DB5B8A" w:rsidP="00DB5B8A">
      <w:pPr>
        <w:pStyle w:val="a3"/>
        <w:spacing w:before="150" w:beforeAutospacing="0" w:after="0" w:afterAutospacing="0"/>
        <w:rPr>
          <w:rFonts w:ascii="Arial" w:hAnsi="Arial" w:cs="Arial"/>
          <w:color w:val="333333"/>
          <w:sz w:val="21"/>
          <w:szCs w:val="21"/>
        </w:rPr>
      </w:pPr>
      <w:r>
        <w:rPr>
          <w:rFonts w:ascii="Arial" w:hAnsi="Arial" w:cs="Arial"/>
          <w:color w:val="404040"/>
          <w:sz w:val="21"/>
          <w:szCs w:val="21"/>
        </w:rPr>
        <w:t>orkQueue</w:t>
      </w:r>
      <w:r>
        <w:rPr>
          <w:rFonts w:ascii="Arial" w:hAnsi="Arial" w:cs="Arial"/>
          <w:color w:val="404040"/>
          <w:sz w:val="21"/>
          <w:szCs w:val="21"/>
        </w:rPr>
        <w:t>：一个阻塞队列，用来存储等待执行的任务，这个参数的选择也很重要，会对线程池的运行过程产生重大影响</w:t>
      </w:r>
    </w:p>
    <w:p w:rsidR="00DB5B8A" w:rsidRDefault="00DB5B8A" w:rsidP="00DB5B8A">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ArrayBlockingQueue</w:t>
      </w:r>
      <w:r>
        <w:rPr>
          <w:rFonts w:ascii="Arial" w:hAnsi="Arial" w:cs="Arial"/>
          <w:color w:val="333333"/>
          <w:sz w:val="21"/>
          <w:szCs w:val="21"/>
        </w:rPr>
        <w:t>和</w:t>
      </w:r>
      <w:r>
        <w:rPr>
          <w:rFonts w:ascii="Arial" w:hAnsi="Arial" w:cs="Arial"/>
          <w:color w:val="333333"/>
          <w:sz w:val="21"/>
          <w:szCs w:val="21"/>
        </w:rPr>
        <w:t>PriorityBlockingQueue</w:t>
      </w:r>
      <w:r>
        <w:rPr>
          <w:rFonts w:ascii="Arial" w:hAnsi="Arial" w:cs="Arial"/>
          <w:color w:val="333333"/>
          <w:sz w:val="21"/>
          <w:szCs w:val="21"/>
        </w:rPr>
        <w:t>使用较少，一般使用</w:t>
      </w:r>
      <w:r>
        <w:rPr>
          <w:rFonts w:ascii="Arial" w:hAnsi="Arial" w:cs="Arial"/>
          <w:color w:val="333333"/>
          <w:sz w:val="21"/>
          <w:szCs w:val="21"/>
        </w:rPr>
        <w:t>LinkedBlockingQueue</w:t>
      </w:r>
      <w:r>
        <w:rPr>
          <w:rFonts w:ascii="Arial" w:hAnsi="Arial" w:cs="Arial"/>
          <w:color w:val="333333"/>
          <w:sz w:val="21"/>
          <w:szCs w:val="21"/>
        </w:rPr>
        <w:t>和</w:t>
      </w:r>
      <w:r>
        <w:rPr>
          <w:rFonts w:ascii="Arial" w:hAnsi="Arial" w:cs="Arial"/>
          <w:color w:val="333333"/>
          <w:sz w:val="21"/>
          <w:szCs w:val="21"/>
        </w:rPr>
        <w:t>SynchronousQueue</w:t>
      </w:r>
      <w:r>
        <w:rPr>
          <w:rFonts w:ascii="Arial" w:hAnsi="Arial" w:cs="Arial"/>
          <w:color w:val="333333"/>
          <w:sz w:val="21"/>
          <w:szCs w:val="21"/>
        </w:rPr>
        <w:t>。线程池的排队策略与</w:t>
      </w:r>
      <w:r>
        <w:rPr>
          <w:rFonts w:ascii="Arial" w:hAnsi="Arial" w:cs="Arial"/>
          <w:color w:val="333333"/>
          <w:sz w:val="21"/>
          <w:szCs w:val="21"/>
        </w:rPr>
        <w:t>BlockingQueue</w:t>
      </w:r>
      <w:r>
        <w:rPr>
          <w:rFonts w:ascii="Arial" w:hAnsi="Arial" w:cs="Arial"/>
          <w:color w:val="333333"/>
          <w:sz w:val="21"/>
          <w:szCs w:val="21"/>
        </w:rPr>
        <w:t>有关。</w:t>
      </w:r>
    </w:p>
    <w:p w:rsidR="00B81726" w:rsidRPr="00B81726" w:rsidRDefault="00B81726" w:rsidP="00B81726">
      <w:pPr>
        <w:widowControl/>
        <w:numPr>
          <w:ilvl w:val="0"/>
          <w:numId w:val="633"/>
        </w:numPr>
        <w:shd w:val="clear" w:color="auto" w:fill="FEFEF2"/>
        <w:wordWrap w:val="0"/>
        <w:spacing w:after="240" w:line="315" w:lineRule="atLeast"/>
        <w:ind w:left="450"/>
        <w:jc w:val="left"/>
        <w:rPr>
          <w:rFonts w:ascii="Verdana" w:eastAsia="宋体" w:hAnsi="Verdana" w:cs="宋体"/>
          <w:color w:val="000000"/>
          <w:kern w:val="0"/>
          <w:szCs w:val="21"/>
        </w:rPr>
      </w:pPr>
      <w:r w:rsidRPr="00B81726">
        <w:rPr>
          <w:rFonts w:ascii="Verdana" w:eastAsia="宋体" w:hAnsi="Verdana" w:cs="宋体"/>
          <w:color w:val="000000"/>
          <w:kern w:val="0"/>
          <w:szCs w:val="21"/>
        </w:rPr>
        <w:t>threadFactory</w:t>
      </w:r>
      <w:r w:rsidRPr="00B81726">
        <w:rPr>
          <w:rFonts w:ascii="Verdana" w:eastAsia="宋体" w:hAnsi="Verdana" w:cs="宋体"/>
          <w:color w:val="000000"/>
          <w:kern w:val="0"/>
          <w:szCs w:val="21"/>
        </w:rPr>
        <w:t>：线程工厂，主要用来创建线程；</w:t>
      </w:r>
    </w:p>
    <w:p w:rsidR="00B81726" w:rsidRPr="00B81726" w:rsidRDefault="00B81726" w:rsidP="00B81726">
      <w:pPr>
        <w:widowControl/>
        <w:numPr>
          <w:ilvl w:val="0"/>
          <w:numId w:val="633"/>
        </w:numPr>
        <w:shd w:val="clear" w:color="auto" w:fill="FEFEF2"/>
        <w:wordWrap w:val="0"/>
        <w:spacing w:after="240" w:line="315" w:lineRule="atLeast"/>
        <w:ind w:left="450"/>
        <w:jc w:val="left"/>
        <w:rPr>
          <w:rFonts w:ascii="Verdana" w:eastAsia="宋体" w:hAnsi="Verdana" w:cs="宋体"/>
          <w:color w:val="000000"/>
          <w:kern w:val="0"/>
          <w:szCs w:val="21"/>
        </w:rPr>
      </w:pPr>
      <w:r w:rsidRPr="00B81726">
        <w:rPr>
          <w:rFonts w:ascii="Verdana" w:eastAsia="宋体" w:hAnsi="Verdana" w:cs="宋体"/>
          <w:color w:val="000000"/>
          <w:kern w:val="0"/>
          <w:szCs w:val="21"/>
        </w:rPr>
        <w:t>handler</w:t>
      </w:r>
      <w:r w:rsidRPr="00B81726">
        <w:rPr>
          <w:rFonts w:ascii="Verdana" w:eastAsia="宋体" w:hAnsi="Verdana" w:cs="宋体"/>
          <w:color w:val="000000"/>
          <w:kern w:val="0"/>
          <w:szCs w:val="21"/>
        </w:rPr>
        <w:t>：表示当拒绝处理任务时的策略，有以下四种取值：</w:t>
      </w:r>
    </w:p>
    <w:p w:rsidR="00B81726" w:rsidRPr="00B81726" w:rsidRDefault="00B81726" w:rsidP="00B8172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B81726">
        <w:rPr>
          <w:rFonts w:ascii="宋体" w:eastAsia="宋体" w:hAnsi="宋体" w:cs="宋体"/>
          <w:color w:val="000000"/>
          <w:kern w:val="0"/>
          <w:sz w:val="24"/>
          <w:szCs w:val="24"/>
        </w:rPr>
        <w:t xml:space="preserve">ThreadPoolExecutor.AbortPolicy:丢弃任务并抛出RejectedExecutionException异常。 </w:t>
      </w:r>
    </w:p>
    <w:p w:rsidR="00B81726" w:rsidRPr="00B81726" w:rsidRDefault="00B81726" w:rsidP="00B8172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B81726">
        <w:rPr>
          <w:rFonts w:ascii="宋体" w:eastAsia="宋体" w:hAnsi="宋体" w:cs="宋体"/>
          <w:color w:val="000000"/>
          <w:kern w:val="0"/>
          <w:sz w:val="24"/>
          <w:szCs w:val="24"/>
        </w:rPr>
        <w:t xml:space="preserve">ThreadPoolExecutor.DiscardPolicy：也是丢弃任务，但是不抛出异常。 </w:t>
      </w:r>
    </w:p>
    <w:p w:rsidR="00B81726" w:rsidRPr="00B81726" w:rsidRDefault="00B81726" w:rsidP="00B8172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B81726">
        <w:rPr>
          <w:rFonts w:ascii="宋体" w:eastAsia="宋体" w:hAnsi="宋体" w:cs="宋体"/>
          <w:color w:val="000000"/>
          <w:kern w:val="0"/>
          <w:sz w:val="24"/>
          <w:szCs w:val="24"/>
        </w:rPr>
        <w:t>ThreadPoolExecutor.DiscardOldestPolicy：丢弃队列最前面的任务，然后重新尝试执行任务（重复此过程）</w:t>
      </w:r>
    </w:p>
    <w:p w:rsidR="00B81726" w:rsidRPr="00B81726" w:rsidRDefault="00B81726" w:rsidP="00B81726">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B81726">
        <w:rPr>
          <w:rFonts w:ascii="宋体" w:eastAsia="宋体" w:hAnsi="宋体" w:cs="宋体"/>
          <w:color w:val="000000"/>
          <w:kern w:val="0"/>
          <w:sz w:val="24"/>
          <w:szCs w:val="24"/>
        </w:rPr>
        <w:t xml:space="preserve">ThreadPoolExecutor.CallerRunsPolicy：由调用线程处理该任务 </w:t>
      </w:r>
    </w:p>
    <w:p w:rsidR="00B81726" w:rsidRPr="00B81726" w:rsidRDefault="00B81726" w:rsidP="00DB5B8A">
      <w:pPr>
        <w:pStyle w:val="a3"/>
        <w:spacing w:before="150" w:beforeAutospacing="0" w:after="0" w:afterAutospacing="0"/>
        <w:rPr>
          <w:rFonts w:ascii="Arial" w:hAnsi="Arial" w:cs="Arial"/>
          <w:color w:val="333333"/>
          <w:sz w:val="21"/>
          <w:szCs w:val="21"/>
        </w:rPr>
      </w:pPr>
    </w:p>
    <w:p w:rsidR="00DB5B8A" w:rsidRDefault="00DB5B8A" w:rsidP="00DB5B8A">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16.</w:t>
      </w:r>
      <w:r>
        <w:rPr>
          <w:rFonts w:ascii="Arial" w:hAnsi="Arial" w:cs="Arial"/>
          <w:b w:val="0"/>
          <w:bCs w:val="0"/>
          <w:color w:val="333333"/>
          <w:sz w:val="30"/>
          <w:szCs w:val="30"/>
        </w:rPr>
        <w:t>怎么理解无界队列和有界队列</w:t>
      </w:r>
    </w:p>
    <w:p w:rsidR="00DB5B8A" w:rsidRDefault="00DB5B8A" w:rsidP="00DB5B8A">
      <w:pPr>
        <w:pStyle w:val="a3"/>
        <w:spacing w:before="150" w:beforeAutospacing="0" w:after="0" w:afterAutospacing="0"/>
        <w:rPr>
          <w:rFonts w:ascii="Arial" w:hAnsi="Arial" w:cs="Arial"/>
          <w:color w:val="333333"/>
          <w:sz w:val="21"/>
          <w:szCs w:val="21"/>
        </w:rPr>
      </w:pPr>
      <w:r>
        <w:rPr>
          <w:rStyle w:val="a4"/>
          <w:rFonts w:ascii="Arial" w:hAnsi="Arial" w:cs="Arial"/>
          <w:color w:val="333333"/>
          <w:sz w:val="21"/>
          <w:szCs w:val="21"/>
        </w:rPr>
        <w:t>有界队列</w:t>
      </w:r>
      <w:r>
        <w:rPr>
          <w:rFonts w:ascii="Arial" w:hAnsi="Arial" w:cs="Arial"/>
          <w:color w:val="333333"/>
          <w:sz w:val="21"/>
          <w:szCs w:val="21"/>
        </w:rPr>
        <w:br/>
        <w:t>1.</w:t>
      </w:r>
      <w:r>
        <w:rPr>
          <w:rFonts w:ascii="Arial" w:hAnsi="Arial" w:cs="Arial"/>
          <w:color w:val="333333"/>
          <w:sz w:val="21"/>
          <w:szCs w:val="21"/>
        </w:rPr>
        <w:t>初始的</w:t>
      </w:r>
      <w:r>
        <w:rPr>
          <w:rFonts w:ascii="Arial" w:hAnsi="Arial" w:cs="Arial"/>
          <w:color w:val="333333"/>
          <w:sz w:val="21"/>
          <w:szCs w:val="21"/>
        </w:rPr>
        <w:t>poolSize &lt; corePoolSize</w:t>
      </w:r>
      <w:r>
        <w:rPr>
          <w:rFonts w:ascii="Arial" w:hAnsi="Arial" w:cs="Arial"/>
          <w:color w:val="333333"/>
          <w:sz w:val="21"/>
          <w:szCs w:val="21"/>
        </w:rPr>
        <w:t>，提交的</w:t>
      </w:r>
      <w:r>
        <w:rPr>
          <w:rFonts w:ascii="Arial" w:hAnsi="Arial" w:cs="Arial"/>
          <w:color w:val="333333"/>
          <w:sz w:val="21"/>
          <w:szCs w:val="21"/>
        </w:rPr>
        <w:t>runnable</w:t>
      </w:r>
      <w:r>
        <w:rPr>
          <w:rFonts w:ascii="Arial" w:hAnsi="Arial" w:cs="Arial"/>
          <w:color w:val="333333"/>
          <w:sz w:val="21"/>
          <w:szCs w:val="21"/>
        </w:rPr>
        <w:t>任务，会直接做为</w:t>
      </w:r>
      <w:r>
        <w:rPr>
          <w:rFonts w:ascii="Arial" w:hAnsi="Arial" w:cs="Arial"/>
          <w:color w:val="333333"/>
          <w:sz w:val="21"/>
          <w:szCs w:val="21"/>
        </w:rPr>
        <w:t>new</w:t>
      </w:r>
      <w:r>
        <w:rPr>
          <w:rFonts w:ascii="Arial" w:hAnsi="Arial" w:cs="Arial"/>
          <w:color w:val="333333"/>
          <w:sz w:val="21"/>
          <w:szCs w:val="21"/>
        </w:rPr>
        <w:t>一个</w:t>
      </w:r>
      <w:r>
        <w:rPr>
          <w:rFonts w:ascii="Arial" w:hAnsi="Arial" w:cs="Arial"/>
          <w:color w:val="333333"/>
          <w:sz w:val="21"/>
          <w:szCs w:val="21"/>
        </w:rPr>
        <w:t>Thread</w:t>
      </w:r>
      <w:r>
        <w:rPr>
          <w:rFonts w:ascii="Arial" w:hAnsi="Arial" w:cs="Arial"/>
          <w:color w:val="333333"/>
          <w:sz w:val="21"/>
          <w:szCs w:val="21"/>
        </w:rPr>
        <w:t>的参数，立马执行</w:t>
      </w:r>
      <w:r>
        <w:rPr>
          <w:rFonts w:ascii="Arial" w:hAnsi="Arial" w:cs="Arial"/>
          <w:color w:val="333333"/>
          <w:sz w:val="21"/>
          <w:szCs w:val="21"/>
        </w:rPr>
        <w:t xml:space="preserve"> </w:t>
      </w:r>
      <w:r>
        <w:rPr>
          <w:rFonts w:ascii="Arial" w:hAnsi="Arial" w:cs="Arial"/>
          <w:color w:val="333333"/>
          <w:sz w:val="21"/>
          <w:szCs w:val="21"/>
        </w:rPr>
        <w:t>。</w:t>
      </w:r>
      <w:r>
        <w:rPr>
          <w:rFonts w:ascii="Arial" w:hAnsi="Arial" w:cs="Arial"/>
          <w:color w:val="333333"/>
          <w:sz w:val="21"/>
          <w:szCs w:val="21"/>
        </w:rPr>
        <w:br/>
        <w:t>2.</w:t>
      </w:r>
      <w:r>
        <w:rPr>
          <w:rFonts w:ascii="Arial" w:hAnsi="Arial" w:cs="Arial"/>
          <w:color w:val="333333"/>
          <w:sz w:val="21"/>
          <w:szCs w:val="21"/>
        </w:rPr>
        <w:t>当提交的任务数超过了</w:t>
      </w:r>
      <w:r>
        <w:rPr>
          <w:rFonts w:ascii="Arial" w:hAnsi="Arial" w:cs="Arial"/>
          <w:color w:val="333333"/>
          <w:sz w:val="21"/>
          <w:szCs w:val="21"/>
        </w:rPr>
        <w:t>corePoolSize</w:t>
      </w:r>
      <w:r>
        <w:rPr>
          <w:rFonts w:ascii="Arial" w:hAnsi="Arial" w:cs="Arial"/>
          <w:color w:val="333333"/>
          <w:sz w:val="21"/>
          <w:szCs w:val="21"/>
        </w:rPr>
        <w:t>，会将当前的</w:t>
      </w:r>
      <w:r>
        <w:rPr>
          <w:rFonts w:ascii="Arial" w:hAnsi="Arial" w:cs="Arial"/>
          <w:color w:val="333333"/>
          <w:sz w:val="21"/>
          <w:szCs w:val="21"/>
        </w:rPr>
        <w:t>runable</w:t>
      </w:r>
      <w:r>
        <w:rPr>
          <w:rFonts w:ascii="Arial" w:hAnsi="Arial" w:cs="Arial"/>
          <w:color w:val="333333"/>
          <w:sz w:val="21"/>
          <w:szCs w:val="21"/>
        </w:rPr>
        <w:t>提交到一个</w:t>
      </w:r>
      <w:r>
        <w:rPr>
          <w:rFonts w:ascii="Arial" w:hAnsi="Arial" w:cs="Arial"/>
          <w:color w:val="333333"/>
          <w:sz w:val="21"/>
          <w:szCs w:val="21"/>
        </w:rPr>
        <w:t>block queue</w:t>
      </w:r>
      <w:r>
        <w:rPr>
          <w:rFonts w:ascii="Arial" w:hAnsi="Arial" w:cs="Arial"/>
          <w:color w:val="333333"/>
          <w:sz w:val="21"/>
          <w:szCs w:val="21"/>
        </w:rPr>
        <w:t>中。</w:t>
      </w:r>
      <w:r>
        <w:rPr>
          <w:rFonts w:ascii="Arial" w:hAnsi="Arial" w:cs="Arial"/>
          <w:color w:val="333333"/>
          <w:sz w:val="21"/>
          <w:szCs w:val="21"/>
        </w:rPr>
        <w:br/>
        <w:t>3.</w:t>
      </w:r>
      <w:r>
        <w:rPr>
          <w:rFonts w:ascii="Arial" w:hAnsi="Arial" w:cs="Arial"/>
          <w:color w:val="333333"/>
          <w:sz w:val="21"/>
          <w:szCs w:val="21"/>
        </w:rPr>
        <w:t>有界队列满了之后，如果</w:t>
      </w:r>
      <w:r>
        <w:rPr>
          <w:rFonts w:ascii="Arial" w:hAnsi="Arial" w:cs="Arial"/>
          <w:color w:val="333333"/>
          <w:sz w:val="21"/>
          <w:szCs w:val="21"/>
        </w:rPr>
        <w:t>poolSize &lt; maximumPoolsize</w:t>
      </w:r>
      <w:r>
        <w:rPr>
          <w:rFonts w:ascii="Arial" w:hAnsi="Arial" w:cs="Arial"/>
          <w:color w:val="333333"/>
          <w:sz w:val="21"/>
          <w:szCs w:val="21"/>
        </w:rPr>
        <w:t>时，会尝试</w:t>
      </w:r>
      <w:r>
        <w:rPr>
          <w:rFonts w:ascii="Arial" w:hAnsi="Arial" w:cs="Arial"/>
          <w:color w:val="333333"/>
          <w:sz w:val="21"/>
          <w:szCs w:val="21"/>
        </w:rPr>
        <w:t xml:space="preserve">new </w:t>
      </w:r>
      <w:r>
        <w:rPr>
          <w:rFonts w:ascii="Arial" w:hAnsi="Arial" w:cs="Arial"/>
          <w:color w:val="333333"/>
          <w:sz w:val="21"/>
          <w:szCs w:val="21"/>
        </w:rPr>
        <w:t>一个</w:t>
      </w:r>
      <w:r>
        <w:rPr>
          <w:rFonts w:ascii="Arial" w:hAnsi="Arial" w:cs="Arial"/>
          <w:color w:val="333333"/>
          <w:sz w:val="21"/>
          <w:szCs w:val="21"/>
        </w:rPr>
        <w:t>Thread</w:t>
      </w:r>
      <w:r>
        <w:rPr>
          <w:rFonts w:ascii="Arial" w:hAnsi="Arial" w:cs="Arial"/>
          <w:color w:val="333333"/>
          <w:sz w:val="21"/>
          <w:szCs w:val="21"/>
        </w:rPr>
        <w:t>的进行救急处理，立马执行对应的</w:t>
      </w:r>
      <w:r>
        <w:rPr>
          <w:rFonts w:ascii="Arial" w:hAnsi="Arial" w:cs="Arial"/>
          <w:color w:val="333333"/>
          <w:sz w:val="21"/>
          <w:szCs w:val="21"/>
        </w:rPr>
        <w:t>runnable</w:t>
      </w:r>
      <w:r>
        <w:rPr>
          <w:rFonts w:ascii="Arial" w:hAnsi="Arial" w:cs="Arial"/>
          <w:color w:val="333333"/>
          <w:sz w:val="21"/>
          <w:szCs w:val="21"/>
        </w:rPr>
        <w:t>任务。</w:t>
      </w:r>
      <w:r>
        <w:rPr>
          <w:rFonts w:ascii="Arial" w:hAnsi="Arial" w:cs="Arial"/>
          <w:color w:val="333333"/>
          <w:sz w:val="21"/>
          <w:szCs w:val="21"/>
        </w:rPr>
        <w:br/>
        <w:t>4.</w:t>
      </w:r>
      <w:r>
        <w:rPr>
          <w:rFonts w:ascii="Arial" w:hAnsi="Arial" w:cs="Arial"/>
          <w:color w:val="333333"/>
          <w:sz w:val="21"/>
          <w:szCs w:val="21"/>
        </w:rPr>
        <w:t>如果</w:t>
      </w:r>
      <w:r>
        <w:rPr>
          <w:rFonts w:ascii="Arial" w:hAnsi="Arial" w:cs="Arial"/>
          <w:color w:val="333333"/>
          <w:sz w:val="21"/>
          <w:szCs w:val="21"/>
        </w:rPr>
        <w:t>3</w:t>
      </w:r>
      <w:r>
        <w:rPr>
          <w:rFonts w:ascii="Arial" w:hAnsi="Arial" w:cs="Arial"/>
          <w:color w:val="333333"/>
          <w:sz w:val="21"/>
          <w:szCs w:val="21"/>
        </w:rPr>
        <w:t>中也无法处理了，就会走到第四步执行</w:t>
      </w:r>
      <w:r>
        <w:rPr>
          <w:rFonts w:ascii="Arial" w:hAnsi="Arial" w:cs="Arial"/>
          <w:color w:val="333333"/>
          <w:sz w:val="21"/>
          <w:szCs w:val="21"/>
        </w:rPr>
        <w:t>reject</w:t>
      </w:r>
      <w:r>
        <w:rPr>
          <w:rFonts w:ascii="Arial" w:hAnsi="Arial" w:cs="Arial"/>
          <w:color w:val="333333"/>
          <w:sz w:val="21"/>
          <w:szCs w:val="21"/>
        </w:rPr>
        <w:t>操作。</w:t>
      </w:r>
      <w:r>
        <w:rPr>
          <w:rFonts w:ascii="Arial" w:hAnsi="Arial" w:cs="Arial"/>
          <w:color w:val="333333"/>
          <w:sz w:val="21"/>
          <w:szCs w:val="21"/>
        </w:rPr>
        <w:br/>
      </w:r>
      <w:r>
        <w:rPr>
          <w:rStyle w:val="a4"/>
          <w:rFonts w:ascii="Arial" w:hAnsi="Arial" w:cs="Arial"/>
          <w:color w:val="333333"/>
          <w:sz w:val="21"/>
          <w:szCs w:val="21"/>
        </w:rPr>
        <w:t>无界队列</w:t>
      </w:r>
      <w:r>
        <w:rPr>
          <w:rFonts w:ascii="Arial" w:hAnsi="Arial" w:cs="Arial"/>
          <w:color w:val="333333"/>
          <w:sz w:val="21"/>
          <w:szCs w:val="21"/>
        </w:rPr>
        <w:br/>
      </w:r>
      <w:r>
        <w:rPr>
          <w:rFonts w:ascii="Arial" w:hAnsi="Arial" w:cs="Arial"/>
          <w:color w:val="333333"/>
          <w:sz w:val="21"/>
          <w:szCs w:val="21"/>
        </w:rPr>
        <w:t>与有界队列相比，除非系统资源耗尽，否则无界的任务队列不存在任务入队失败的情况。当有新的任务到来，系统的线程数小于</w:t>
      </w:r>
      <w:r>
        <w:rPr>
          <w:rFonts w:ascii="Arial" w:hAnsi="Arial" w:cs="Arial"/>
          <w:color w:val="333333"/>
          <w:sz w:val="21"/>
          <w:szCs w:val="21"/>
        </w:rPr>
        <w:t>corePoolSize</w:t>
      </w:r>
      <w:r>
        <w:rPr>
          <w:rFonts w:ascii="Arial" w:hAnsi="Arial" w:cs="Arial"/>
          <w:color w:val="333333"/>
          <w:sz w:val="21"/>
          <w:szCs w:val="21"/>
        </w:rPr>
        <w:t>时，则新建线程执行任务。当达到</w:t>
      </w:r>
      <w:r>
        <w:rPr>
          <w:rFonts w:ascii="Arial" w:hAnsi="Arial" w:cs="Arial"/>
          <w:color w:val="333333"/>
          <w:sz w:val="21"/>
          <w:szCs w:val="21"/>
        </w:rPr>
        <w:t>corePoolSize</w:t>
      </w:r>
      <w:r>
        <w:rPr>
          <w:rFonts w:ascii="Arial" w:hAnsi="Arial" w:cs="Arial"/>
          <w:color w:val="333333"/>
          <w:sz w:val="21"/>
          <w:szCs w:val="21"/>
        </w:rPr>
        <w:t>后，就不会继续增加，若后续仍有新的任务加入，而没有空闲的线程资源，则任务直接进入队列等待。若任务创建和处理的速度差异很大，无界队列会保持快速增长，直到耗尽系统内存。</w:t>
      </w:r>
    </w:p>
    <w:p w:rsidR="00DB5B8A" w:rsidRDefault="00DB5B8A" w:rsidP="00DB5B8A">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当线程池的任务缓存队列已满并且线程池中的线程数目达到</w:t>
      </w:r>
      <w:r>
        <w:rPr>
          <w:rFonts w:ascii="Arial" w:hAnsi="Arial" w:cs="Arial"/>
          <w:color w:val="333333"/>
          <w:sz w:val="21"/>
          <w:szCs w:val="21"/>
        </w:rPr>
        <w:t>maximumPoolSize</w:t>
      </w:r>
      <w:r>
        <w:rPr>
          <w:rFonts w:ascii="Arial" w:hAnsi="Arial" w:cs="Arial"/>
          <w:color w:val="333333"/>
          <w:sz w:val="21"/>
          <w:szCs w:val="21"/>
        </w:rPr>
        <w:t>，如果还有任务到来就会采取任务拒绝策略。</w:t>
      </w:r>
    </w:p>
    <w:p w:rsidR="00F93F0E" w:rsidRDefault="00F93F0E" w:rsidP="00F93F0E">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17.</w:t>
      </w:r>
      <w:r>
        <w:rPr>
          <w:rFonts w:ascii="Arial" w:hAnsi="Arial" w:cs="Arial"/>
          <w:b w:val="0"/>
          <w:bCs w:val="0"/>
          <w:color w:val="333333"/>
          <w:sz w:val="30"/>
          <w:szCs w:val="30"/>
        </w:rPr>
        <w:t>多个线程等待到某一节点然后统一放行有几种实现方式</w:t>
      </w:r>
      <w:r>
        <w:rPr>
          <w:rFonts w:ascii="Arial" w:hAnsi="Arial" w:cs="Arial"/>
          <w:b w:val="0"/>
          <w:bCs w:val="0"/>
          <w:color w:val="333333"/>
          <w:sz w:val="30"/>
          <w:szCs w:val="30"/>
        </w:rPr>
        <w:t>?</w:t>
      </w:r>
    </w:p>
    <w:p w:rsidR="00F93F0E" w:rsidRDefault="00F93F0E" w:rsidP="00F93F0E">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最经典的就是</w:t>
      </w:r>
      <w:r>
        <w:rPr>
          <w:rFonts w:ascii="Arial" w:hAnsi="Arial" w:cs="Arial"/>
          <w:color w:val="333333"/>
          <w:sz w:val="21"/>
          <w:szCs w:val="21"/>
        </w:rPr>
        <w:t>CountDownLatch</w:t>
      </w:r>
      <w:r>
        <w:rPr>
          <w:rFonts w:ascii="Arial" w:hAnsi="Arial" w:cs="Arial"/>
          <w:color w:val="333333"/>
          <w:sz w:val="21"/>
          <w:szCs w:val="21"/>
        </w:rPr>
        <w:t>，主线程阻塞在</w:t>
      </w:r>
      <w:r>
        <w:rPr>
          <w:rFonts w:ascii="Arial" w:hAnsi="Arial" w:cs="Arial"/>
          <w:color w:val="333333"/>
          <w:sz w:val="21"/>
          <w:szCs w:val="21"/>
        </w:rPr>
        <w:t>await</w:t>
      </w:r>
      <w:r>
        <w:rPr>
          <w:rFonts w:ascii="Arial" w:hAnsi="Arial" w:cs="Arial"/>
          <w:color w:val="333333"/>
          <w:sz w:val="21"/>
          <w:szCs w:val="21"/>
        </w:rPr>
        <w:t>方法，每个线程调用</w:t>
      </w:r>
      <w:r>
        <w:rPr>
          <w:rFonts w:ascii="Arial" w:hAnsi="Arial" w:cs="Arial"/>
          <w:color w:val="333333"/>
          <w:sz w:val="21"/>
          <w:szCs w:val="21"/>
        </w:rPr>
        <w:t>countDown</w:t>
      </w:r>
      <w:r>
        <w:rPr>
          <w:rFonts w:ascii="Arial" w:hAnsi="Arial" w:cs="Arial"/>
          <w:color w:val="333333"/>
          <w:sz w:val="21"/>
          <w:szCs w:val="21"/>
        </w:rPr>
        <w:t>。可以解决一些经典的赛马问题。</w:t>
      </w:r>
    </w:p>
    <w:p w:rsidR="00F93F0E" w:rsidRDefault="00F93F0E" w:rsidP="00F93F0E">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还有一个变种就是</w:t>
      </w:r>
      <w:r>
        <w:rPr>
          <w:rFonts w:ascii="Arial" w:hAnsi="Arial" w:cs="Arial"/>
          <w:color w:val="333333"/>
          <w:sz w:val="21"/>
          <w:szCs w:val="21"/>
        </w:rPr>
        <w:t>CyclicBarrier</w:t>
      </w:r>
      <w:r>
        <w:rPr>
          <w:rFonts w:ascii="Arial" w:hAnsi="Arial" w:cs="Arial"/>
          <w:color w:val="333333"/>
          <w:sz w:val="21"/>
          <w:szCs w:val="21"/>
        </w:rPr>
        <w:t>。每个线程都阻塞在</w:t>
      </w:r>
      <w:r>
        <w:rPr>
          <w:rFonts w:ascii="Arial" w:hAnsi="Arial" w:cs="Arial"/>
          <w:color w:val="333333"/>
          <w:sz w:val="21"/>
          <w:szCs w:val="21"/>
        </w:rPr>
        <w:t>await</w:t>
      </w:r>
      <w:r>
        <w:rPr>
          <w:rFonts w:ascii="Arial" w:hAnsi="Arial" w:cs="Arial"/>
          <w:color w:val="333333"/>
          <w:sz w:val="21"/>
          <w:szCs w:val="21"/>
        </w:rPr>
        <w:t>方法，达到一定阈值集体放行。</w:t>
      </w:r>
    </w:p>
    <w:p w:rsidR="00F93F0E" w:rsidRDefault="00F93F0E" w:rsidP="00F93F0E">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18.</w:t>
      </w:r>
      <w:r>
        <w:rPr>
          <w:rFonts w:ascii="Arial" w:hAnsi="Arial" w:cs="Arial"/>
          <w:b w:val="0"/>
          <w:bCs w:val="0"/>
          <w:color w:val="333333"/>
          <w:sz w:val="30"/>
          <w:szCs w:val="30"/>
        </w:rPr>
        <w:t>如何理解幂等</w:t>
      </w:r>
      <w:r>
        <w:rPr>
          <w:rFonts w:ascii="Arial" w:hAnsi="Arial" w:cs="Arial"/>
          <w:b w:val="0"/>
          <w:bCs w:val="0"/>
          <w:color w:val="333333"/>
          <w:sz w:val="30"/>
          <w:szCs w:val="30"/>
        </w:rPr>
        <w:t>?</w:t>
      </w:r>
      <w:r>
        <w:rPr>
          <w:rFonts w:ascii="Arial" w:hAnsi="Arial" w:cs="Arial"/>
          <w:b w:val="0"/>
          <w:bCs w:val="0"/>
          <w:color w:val="333333"/>
          <w:sz w:val="30"/>
          <w:szCs w:val="30"/>
        </w:rPr>
        <w:t>项目中接口的幂等是如何做的</w:t>
      </w:r>
      <w:r>
        <w:rPr>
          <w:rFonts w:ascii="Arial" w:hAnsi="Arial" w:cs="Arial"/>
          <w:b w:val="0"/>
          <w:bCs w:val="0"/>
          <w:color w:val="333333"/>
          <w:sz w:val="30"/>
          <w:szCs w:val="30"/>
        </w:rPr>
        <w:t>?</w:t>
      </w:r>
      <w:r w:rsidR="00B87994">
        <w:rPr>
          <w:rFonts w:ascii="Arial" w:hAnsi="Arial" w:cs="Arial" w:hint="eastAsia"/>
          <w:b w:val="0"/>
          <w:bCs w:val="0"/>
          <w:color w:val="333333"/>
          <w:sz w:val="30"/>
          <w:szCs w:val="30"/>
        </w:rPr>
        <w:t>多种解决方案</w:t>
      </w:r>
    </w:p>
    <w:p w:rsidR="00B87994" w:rsidRPr="00B87994" w:rsidRDefault="00B87994" w:rsidP="00B87994"/>
    <w:p w:rsidR="00F93F0E" w:rsidRDefault="00F93F0E" w:rsidP="00F93F0E">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幂等是指多次执行，影响相同。</w:t>
      </w:r>
    </w:p>
    <w:p w:rsidR="00F93F0E" w:rsidRDefault="00F93F0E" w:rsidP="00F93F0E">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比如大多数</w:t>
      </w:r>
      <w:r>
        <w:rPr>
          <w:rFonts w:ascii="Arial" w:hAnsi="Arial" w:cs="Arial"/>
          <w:color w:val="333333"/>
          <w:sz w:val="21"/>
          <w:szCs w:val="21"/>
        </w:rPr>
        <w:t>Post</w:t>
      </w:r>
      <w:r>
        <w:rPr>
          <w:rFonts w:ascii="Arial" w:hAnsi="Arial" w:cs="Arial"/>
          <w:color w:val="333333"/>
          <w:sz w:val="21"/>
          <w:szCs w:val="21"/>
        </w:rPr>
        <w:t>操作，重复提交订单等，最终只会有一个订单生成成功。还有一种情况就是消息，由于大多数</w:t>
      </w:r>
      <w:r>
        <w:rPr>
          <w:rFonts w:ascii="Arial" w:hAnsi="Arial" w:cs="Arial"/>
          <w:color w:val="333333"/>
          <w:sz w:val="21"/>
          <w:szCs w:val="21"/>
        </w:rPr>
        <w:t>MQ</w:t>
      </w:r>
      <w:r w:rsidR="0008328E">
        <w:rPr>
          <w:rFonts w:ascii="Arial" w:hAnsi="Arial" w:cs="Arial" w:hint="eastAsia"/>
          <w:color w:val="333333"/>
          <w:sz w:val="21"/>
          <w:szCs w:val="21"/>
        </w:rPr>
        <w:t>只</w:t>
      </w:r>
      <w:r>
        <w:rPr>
          <w:rFonts w:ascii="Arial" w:hAnsi="Arial" w:cs="Arial"/>
          <w:color w:val="333333"/>
          <w:sz w:val="21"/>
          <w:szCs w:val="21"/>
        </w:rPr>
        <w:t>保证</w:t>
      </w:r>
      <w:r>
        <w:rPr>
          <w:rStyle w:val="HTML"/>
          <w:rFonts w:ascii="Courier New" w:hAnsi="Courier New" w:cs="Courier New"/>
          <w:color w:val="333333"/>
        </w:rPr>
        <w:t>at least once</w:t>
      </w:r>
      <w:r>
        <w:rPr>
          <w:rFonts w:ascii="Arial" w:hAnsi="Arial" w:cs="Arial"/>
          <w:color w:val="333333"/>
          <w:sz w:val="21"/>
          <w:szCs w:val="21"/>
        </w:rPr>
        <w:t>，所以消息有时会重复。</w:t>
      </w:r>
    </w:p>
    <w:p w:rsidR="00F93F0E" w:rsidRDefault="00F93F0E" w:rsidP="00F93F0E">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、对于</w:t>
      </w:r>
      <w:r>
        <w:rPr>
          <w:rFonts w:ascii="Arial" w:hAnsi="Arial" w:cs="Arial"/>
          <w:color w:val="333333"/>
          <w:sz w:val="21"/>
          <w:szCs w:val="21"/>
        </w:rPr>
        <w:t>Post</w:t>
      </w:r>
      <w:r>
        <w:rPr>
          <w:rFonts w:ascii="Arial" w:hAnsi="Arial" w:cs="Arial"/>
          <w:color w:val="333333"/>
          <w:sz w:val="21"/>
          <w:szCs w:val="21"/>
        </w:rPr>
        <w:t>请求，我一般在请求成功后，强制跳转到其他页面，避免刷新提交。</w:t>
      </w:r>
    </w:p>
    <w:p w:rsidR="00F93F0E" w:rsidRDefault="00F93F0E" w:rsidP="00F93F0E">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、复杂的操作一般使用流水号来实现。</w:t>
      </w:r>
    </w:p>
    <w:p w:rsidR="00F93F0E" w:rsidRDefault="00F93F0E" w:rsidP="00F93F0E">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3</w:t>
      </w:r>
      <w:r>
        <w:rPr>
          <w:rFonts w:ascii="Arial" w:hAnsi="Arial" w:cs="Arial"/>
          <w:color w:val="333333"/>
          <w:sz w:val="21"/>
          <w:szCs w:val="21"/>
        </w:rPr>
        <w:t>、某些不带流水号的消息，处理的时候，就要进行多次校验和</w:t>
      </w:r>
      <w:r>
        <w:rPr>
          <w:rFonts w:ascii="Arial" w:hAnsi="Arial" w:cs="Arial"/>
          <w:color w:val="333333"/>
          <w:sz w:val="21"/>
          <w:szCs w:val="21"/>
        </w:rPr>
        <w:t>check</w:t>
      </w:r>
      <w:r>
        <w:rPr>
          <w:rFonts w:ascii="Arial" w:hAnsi="Arial" w:cs="Arial"/>
          <w:color w:val="333333"/>
          <w:sz w:val="21"/>
          <w:szCs w:val="21"/>
        </w:rPr>
        <w:t>，甚至引入消息状态表，来保证幂等。</w:t>
      </w:r>
    </w:p>
    <w:p w:rsidR="00B87994" w:rsidRDefault="00B87994" w:rsidP="00B87994">
      <w:pPr>
        <w:pStyle w:val="3"/>
        <w:shd w:val="clear" w:color="auto" w:fill="FFFFFF"/>
        <w:spacing w:before="0" w:after="0"/>
        <w:rPr>
          <w:rFonts w:ascii="Helvetica" w:hAnsi="Helvetica" w:cs="Helvetica"/>
          <w:b w:val="0"/>
          <w:bCs w:val="0"/>
          <w:color w:val="159957"/>
          <w:spacing w:val="8"/>
          <w:sz w:val="26"/>
          <w:szCs w:val="26"/>
        </w:rPr>
      </w:pPr>
      <w:r>
        <w:rPr>
          <w:rFonts w:ascii="Helvetica" w:hAnsi="Helvetica" w:cs="Helvetica"/>
          <w:b w:val="0"/>
          <w:bCs w:val="0"/>
          <w:color w:val="159957"/>
          <w:spacing w:val="8"/>
          <w:sz w:val="26"/>
          <w:szCs w:val="26"/>
        </w:rPr>
        <w:t>1.</w:t>
      </w:r>
      <w:r>
        <w:rPr>
          <w:rFonts w:ascii="Helvetica" w:hAnsi="Helvetica" w:cs="Helvetica"/>
          <w:b w:val="0"/>
          <w:bCs w:val="0"/>
          <w:color w:val="159957"/>
          <w:spacing w:val="8"/>
          <w:sz w:val="26"/>
          <w:szCs w:val="26"/>
        </w:rPr>
        <w:t>什么是幂等</w:t>
      </w:r>
    </w:p>
    <w:p w:rsidR="00B87994" w:rsidRDefault="00B87994" w:rsidP="00B87994">
      <w:pPr>
        <w:pStyle w:val="a3"/>
        <w:shd w:val="clear" w:color="auto" w:fill="FFFFFF"/>
        <w:spacing w:before="0" w:beforeAutospacing="0" w:after="0" w:afterAutospacing="0"/>
        <w:rPr>
          <w:rFonts w:ascii="Microsoft YaHei UI" w:eastAsia="Microsoft YaHei UI" w:hAnsi="Microsoft YaHei UI"/>
          <w:color w:val="333333"/>
          <w:spacing w:val="8"/>
          <w:sz w:val="26"/>
          <w:szCs w:val="26"/>
        </w:rPr>
      </w:pPr>
      <w:r>
        <w:rPr>
          <w:rFonts w:ascii="Microsoft YaHei UI" w:eastAsia="Microsoft YaHei UI" w:hAnsi="Microsoft YaHei UI"/>
          <w:noProof/>
          <w:color w:val="333333"/>
          <w:spacing w:val="8"/>
          <w:sz w:val="26"/>
          <w:szCs w:val="26"/>
        </w:rPr>
        <mc:AlternateContent>
          <mc:Choice Requires="wps">
            <w:drawing>
              <wp:inline distT="0" distB="0" distL="0" distR="0">
                <wp:extent cx="304800" cy="304800"/>
                <wp:effectExtent l="0" t="0" r="0" b="0"/>
                <wp:docPr id="51" name="矩形 51" descr="https://mmbiz.qpic.cn/mmbiz_png/eQPyBffYbudWeWbcq5SjaaP1LeUm5PXlUE0kNljCviaBZVcx0LzKI2yAzCiaHsSPrRHqcdxBRy1LVvjTZetUNPNw/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6BDBCF" id="矩形 51" o:spid="_x0000_s1026" alt="https://mmbiz.qpic.cn/mmbiz_png/eQPyBffYbudWeWbcq5SjaaP1LeUm5PXlUE0kNljCviaBZVcx0LzKI2yAzCiaHsSPrRHqcdxBRy1LVvjTZetUNPNw/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D/upIWgMAAHkGAAAOAAAAAAAAAAAA&#10;AAAAAC4CAABkcnMvZTJvRG9jLnhtbFBLAQItABQABgAIAAAAIQBMoOks2AAAAAMBAAAPAAAAAAAA&#10;AAAAAAAAALQFAABkcnMvZG93bnJldi54bWxQSwUGAAAAAAQABADzAAAAuQYAAAAA&#10;" filled="f" stroked="f">
                <o:lock v:ext="edit" aspectratio="t"/>
                <w10:anchorlock/>
              </v:rect>
            </w:pict>
          </mc:Fallback>
        </mc:AlternateContent>
      </w:r>
    </w:p>
    <w:p w:rsidR="00B87994" w:rsidRDefault="00B87994" w:rsidP="00B87994">
      <w:pPr>
        <w:pStyle w:val="a3"/>
        <w:shd w:val="clear" w:color="auto" w:fill="FFFFFF"/>
        <w:spacing w:before="0" w:beforeAutospacing="0" w:after="0" w:afterAutospacing="0"/>
        <w:rPr>
          <w:rFonts w:ascii="Helvetica" w:hAnsi="Helvetica" w:cs="Helvetica"/>
          <w:color w:val="3E3E3E"/>
          <w:spacing w:val="8"/>
          <w:sz w:val="23"/>
          <w:szCs w:val="23"/>
        </w:rPr>
      </w:pPr>
      <w:r>
        <w:rPr>
          <w:rFonts w:ascii="Helvetica" w:hAnsi="Helvetica" w:cs="Helvetica"/>
          <w:color w:val="3E3E3E"/>
          <w:spacing w:val="8"/>
          <w:sz w:val="23"/>
          <w:szCs w:val="23"/>
        </w:rPr>
        <w:t>在我们编程中常见幂等</w:t>
      </w:r>
    </w:p>
    <w:p w:rsidR="00B87994" w:rsidRDefault="00B87994" w:rsidP="00FA61C5">
      <w:pPr>
        <w:pStyle w:val="a3"/>
        <w:numPr>
          <w:ilvl w:val="0"/>
          <w:numId w:val="173"/>
        </w:numPr>
        <w:shd w:val="clear" w:color="auto" w:fill="FFFFFF"/>
        <w:spacing w:before="0" w:beforeAutospacing="0" w:after="0" w:afterAutospacing="0"/>
        <w:ind w:left="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3"/>
          <w:szCs w:val="23"/>
        </w:rPr>
        <w:t>select查询天然幂等</w:t>
      </w:r>
    </w:p>
    <w:p w:rsidR="00B87994" w:rsidRDefault="00B87994" w:rsidP="00FA61C5">
      <w:pPr>
        <w:pStyle w:val="a3"/>
        <w:numPr>
          <w:ilvl w:val="0"/>
          <w:numId w:val="173"/>
        </w:numPr>
        <w:shd w:val="clear" w:color="auto" w:fill="FFFFFF"/>
        <w:spacing w:before="0" w:beforeAutospacing="0" w:after="0" w:afterAutospacing="0"/>
        <w:ind w:left="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3"/>
          <w:szCs w:val="23"/>
        </w:rPr>
        <w:t>delete删除也是幂等,删除同一个多次效果一样</w:t>
      </w:r>
    </w:p>
    <w:p w:rsidR="00B87994" w:rsidRDefault="00B87994" w:rsidP="00FA61C5">
      <w:pPr>
        <w:pStyle w:val="a3"/>
        <w:numPr>
          <w:ilvl w:val="0"/>
          <w:numId w:val="173"/>
        </w:numPr>
        <w:shd w:val="clear" w:color="auto" w:fill="FFFFFF"/>
        <w:spacing w:before="0" w:beforeAutospacing="0" w:after="0" w:afterAutospacing="0"/>
        <w:ind w:left="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3"/>
          <w:szCs w:val="23"/>
        </w:rPr>
        <w:t>update直接更新某个值的,幂等</w:t>
      </w:r>
    </w:p>
    <w:p w:rsidR="00B87994" w:rsidRDefault="00B87994" w:rsidP="00FA61C5">
      <w:pPr>
        <w:pStyle w:val="a3"/>
        <w:numPr>
          <w:ilvl w:val="0"/>
          <w:numId w:val="173"/>
        </w:numPr>
        <w:shd w:val="clear" w:color="auto" w:fill="FFFFFF"/>
        <w:spacing w:before="0" w:beforeAutospacing="0" w:after="0" w:afterAutospacing="0"/>
        <w:ind w:left="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3"/>
          <w:szCs w:val="23"/>
        </w:rPr>
        <w:t>update更新累加操作的,非幂等</w:t>
      </w:r>
    </w:p>
    <w:p w:rsidR="00B87994" w:rsidRDefault="00B87994" w:rsidP="00FA61C5">
      <w:pPr>
        <w:pStyle w:val="a3"/>
        <w:numPr>
          <w:ilvl w:val="0"/>
          <w:numId w:val="173"/>
        </w:numPr>
        <w:shd w:val="clear" w:color="auto" w:fill="FFFFFF"/>
        <w:spacing w:before="0" w:beforeAutospacing="0" w:after="0" w:afterAutospacing="0"/>
        <w:ind w:left="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3"/>
          <w:szCs w:val="23"/>
        </w:rPr>
        <w:t>insert非幂等操作,每次新增一条</w:t>
      </w:r>
    </w:p>
    <w:p w:rsidR="00B87994" w:rsidRDefault="00B87994" w:rsidP="00B87994">
      <w:pPr>
        <w:pStyle w:val="3"/>
        <w:shd w:val="clear" w:color="auto" w:fill="FFFFFF"/>
        <w:spacing w:before="0" w:after="0"/>
        <w:rPr>
          <w:rFonts w:ascii="Helvetica" w:eastAsia="宋体" w:hAnsi="Helvetica" w:cs="Helvetica"/>
          <w:b w:val="0"/>
          <w:bCs w:val="0"/>
          <w:color w:val="159957"/>
          <w:spacing w:val="8"/>
          <w:sz w:val="26"/>
          <w:szCs w:val="26"/>
        </w:rPr>
      </w:pPr>
      <w:r>
        <w:rPr>
          <w:rFonts w:ascii="Helvetica" w:hAnsi="Helvetica" w:cs="Helvetica"/>
          <w:b w:val="0"/>
          <w:bCs w:val="0"/>
          <w:color w:val="159957"/>
          <w:spacing w:val="8"/>
          <w:sz w:val="26"/>
          <w:szCs w:val="26"/>
        </w:rPr>
        <w:t>2.</w:t>
      </w:r>
      <w:r>
        <w:rPr>
          <w:rFonts w:ascii="Helvetica" w:hAnsi="Helvetica" w:cs="Helvetica"/>
          <w:b w:val="0"/>
          <w:bCs w:val="0"/>
          <w:color w:val="159957"/>
          <w:spacing w:val="8"/>
          <w:sz w:val="26"/>
          <w:szCs w:val="26"/>
        </w:rPr>
        <w:t>产生原因</w:t>
      </w:r>
    </w:p>
    <w:p w:rsidR="00B87994" w:rsidRDefault="00B87994" w:rsidP="00B87994">
      <w:pPr>
        <w:pStyle w:val="a3"/>
        <w:shd w:val="clear" w:color="auto" w:fill="FFFFFF"/>
        <w:spacing w:before="312" w:beforeAutospacing="0" w:after="312" w:afterAutospacing="0"/>
        <w:rPr>
          <w:rFonts w:ascii="Helvetica" w:hAnsi="Helvetica" w:cs="Helvetica"/>
          <w:color w:val="3E3E3E"/>
          <w:spacing w:val="8"/>
          <w:sz w:val="23"/>
          <w:szCs w:val="23"/>
        </w:rPr>
      </w:pPr>
      <w:r>
        <w:rPr>
          <w:rFonts w:ascii="Helvetica" w:hAnsi="Helvetica" w:cs="Helvetica"/>
          <w:color w:val="3E3E3E"/>
          <w:spacing w:val="8"/>
          <w:sz w:val="23"/>
          <w:szCs w:val="23"/>
        </w:rPr>
        <w:t>由于重复点击或者网络重发</w:t>
      </w:r>
      <w:r>
        <w:rPr>
          <w:rFonts w:ascii="Helvetica" w:hAnsi="Helvetica" w:cs="Helvetica"/>
          <w:color w:val="3E3E3E"/>
          <w:spacing w:val="8"/>
          <w:sz w:val="23"/>
          <w:szCs w:val="23"/>
        </w:rPr>
        <w:t xml:space="preserve"> eg:</w:t>
      </w:r>
    </w:p>
    <w:p w:rsidR="00B87994" w:rsidRDefault="00B87994" w:rsidP="00FA61C5">
      <w:pPr>
        <w:pStyle w:val="a3"/>
        <w:numPr>
          <w:ilvl w:val="0"/>
          <w:numId w:val="174"/>
        </w:numPr>
        <w:shd w:val="clear" w:color="auto" w:fill="FFFFFF"/>
        <w:spacing w:before="0" w:beforeAutospacing="0" w:after="0" w:afterAutospacing="0"/>
        <w:ind w:left="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3"/>
          <w:szCs w:val="23"/>
        </w:rPr>
        <w:t>点击提交按钮两次;</w:t>
      </w:r>
    </w:p>
    <w:p w:rsidR="00B87994" w:rsidRDefault="00B87994" w:rsidP="00FA61C5">
      <w:pPr>
        <w:pStyle w:val="a3"/>
        <w:numPr>
          <w:ilvl w:val="0"/>
          <w:numId w:val="174"/>
        </w:numPr>
        <w:shd w:val="clear" w:color="auto" w:fill="FFFFFF"/>
        <w:spacing w:before="0" w:beforeAutospacing="0" w:after="0" w:afterAutospacing="0"/>
        <w:ind w:left="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3"/>
          <w:szCs w:val="23"/>
        </w:rPr>
        <w:t>点击刷新按钮;</w:t>
      </w:r>
    </w:p>
    <w:p w:rsidR="00B87994" w:rsidRDefault="00B87994" w:rsidP="00FA61C5">
      <w:pPr>
        <w:pStyle w:val="a3"/>
        <w:numPr>
          <w:ilvl w:val="0"/>
          <w:numId w:val="174"/>
        </w:numPr>
        <w:shd w:val="clear" w:color="auto" w:fill="FFFFFF"/>
        <w:spacing w:before="0" w:beforeAutospacing="0" w:after="0" w:afterAutospacing="0"/>
        <w:ind w:left="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3"/>
          <w:szCs w:val="23"/>
        </w:rPr>
        <w:t>使用浏览器后退按钮重复之前的操作，导致重复提交表单;</w:t>
      </w:r>
    </w:p>
    <w:p w:rsidR="00B87994" w:rsidRDefault="00B87994" w:rsidP="00FA61C5">
      <w:pPr>
        <w:pStyle w:val="a3"/>
        <w:numPr>
          <w:ilvl w:val="0"/>
          <w:numId w:val="174"/>
        </w:numPr>
        <w:shd w:val="clear" w:color="auto" w:fill="FFFFFF"/>
        <w:spacing w:before="0" w:beforeAutospacing="0" w:after="0" w:afterAutospacing="0"/>
        <w:ind w:left="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3"/>
          <w:szCs w:val="23"/>
        </w:rPr>
        <w:t>使用浏览器历史记录重复提交表单;</w:t>
      </w:r>
    </w:p>
    <w:p w:rsidR="00B87994" w:rsidRDefault="00B87994" w:rsidP="00FA61C5">
      <w:pPr>
        <w:pStyle w:val="a3"/>
        <w:numPr>
          <w:ilvl w:val="0"/>
          <w:numId w:val="174"/>
        </w:numPr>
        <w:shd w:val="clear" w:color="auto" w:fill="FFFFFF"/>
        <w:spacing w:before="0" w:beforeAutospacing="0" w:after="0" w:afterAutospacing="0"/>
        <w:ind w:left="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3"/>
          <w:szCs w:val="23"/>
        </w:rPr>
        <w:t>浏览器重复的HTTP请</w:t>
      </w:r>
      <w:r w:rsidR="00726252">
        <w:rPr>
          <w:rFonts w:ascii="Microsoft YaHei UI" w:eastAsia="Microsoft YaHei UI" w:hAnsi="Microsoft YaHei UI" w:hint="eastAsia"/>
          <w:color w:val="333333"/>
          <w:spacing w:val="8"/>
          <w:sz w:val="23"/>
          <w:szCs w:val="23"/>
        </w:rPr>
        <w:t>求</w:t>
      </w:r>
      <w:r>
        <w:rPr>
          <w:rFonts w:ascii="Microsoft YaHei UI" w:eastAsia="Microsoft YaHei UI" w:hAnsi="Microsoft YaHei UI" w:hint="eastAsia"/>
          <w:color w:val="333333"/>
          <w:spacing w:val="8"/>
          <w:sz w:val="23"/>
          <w:szCs w:val="23"/>
        </w:rPr>
        <w:t>;</w:t>
      </w:r>
    </w:p>
    <w:p w:rsidR="00B87994" w:rsidRDefault="00B87994" w:rsidP="00FA61C5">
      <w:pPr>
        <w:pStyle w:val="a3"/>
        <w:numPr>
          <w:ilvl w:val="0"/>
          <w:numId w:val="174"/>
        </w:numPr>
        <w:shd w:val="clear" w:color="auto" w:fill="FFFFFF"/>
        <w:spacing w:before="0" w:beforeAutospacing="0" w:after="0" w:afterAutospacing="0"/>
        <w:ind w:left="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3"/>
          <w:szCs w:val="23"/>
        </w:rPr>
        <w:t>nginx重发等情况;</w:t>
      </w:r>
    </w:p>
    <w:p w:rsidR="00B87994" w:rsidRDefault="00B87994" w:rsidP="00FA61C5">
      <w:pPr>
        <w:pStyle w:val="a3"/>
        <w:numPr>
          <w:ilvl w:val="0"/>
          <w:numId w:val="174"/>
        </w:numPr>
        <w:shd w:val="clear" w:color="auto" w:fill="FFFFFF"/>
        <w:spacing w:before="0" w:beforeAutospacing="0" w:after="0" w:afterAutospacing="0"/>
        <w:ind w:left="0"/>
        <w:jc w:val="both"/>
        <w:rPr>
          <w:rFonts w:ascii="Microsoft YaHei UI" w:eastAsia="Microsoft YaHei UI" w:hAnsi="Microsoft YaHei UI"/>
          <w:color w:val="333333"/>
          <w:spacing w:val="8"/>
          <w:sz w:val="26"/>
          <w:szCs w:val="26"/>
        </w:rPr>
      </w:pPr>
      <w:r>
        <w:rPr>
          <w:rFonts w:ascii="Microsoft YaHei UI" w:eastAsia="Microsoft YaHei UI" w:hAnsi="Microsoft YaHei UI" w:hint="eastAsia"/>
          <w:color w:val="333333"/>
          <w:spacing w:val="8"/>
          <w:sz w:val="23"/>
          <w:szCs w:val="23"/>
        </w:rPr>
        <w:t>分布式RPC的try重发等;</w:t>
      </w:r>
    </w:p>
    <w:p w:rsidR="00B87994" w:rsidRDefault="00B87994" w:rsidP="00B87994">
      <w:pPr>
        <w:pStyle w:val="3"/>
        <w:shd w:val="clear" w:color="auto" w:fill="FFFFFF"/>
        <w:spacing w:before="0" w:after="0"/>
        <w:rPr>
          <w:rFonts w:ascii="Helvetica" w:eastAsia="宋体" w:hAnsi="Helvetica" w:cs="Helvetica"/>
          <w:b w:val="0"/>
          <w:bCs w:val="0"/>
          <w:color w:val="159957"/>
          <w:spacing w:val="8"/>
          <w:sz w:val="26"/>
          <w:szCs w:val="26"/>
        </w:rPr>
      </w:pPr>
      <w:r>
        <w:rPr>
          <w:rFonts w:ascii="Helvetica" w:hAnsi="Helvetica" w:cs="Helvetica"/>
          <w:b w:val="0"/>
          <w:bCs w:val="0"/>
          <w:color w:val="159957"/>
          <w:spacing w:val="8"/>
          <w:sz w:val="26"/>
          <w:szCs w:val="26"/>
        </w:rPr>
        <w:t>3.</w:t>
      </w:r>
      <w:r>
        <w:rPr>
          <w:rFonts w:ascii="Helvetica" w:hAnsi="Helvetica" w:cs="Helvetica"/>
          <w:b w:val="0"/>
          <w:bCs w:val="0"/>
          <w:color w:val="159957"/>
          <w:spacing w:val="8"/>
          <w:sz w:val="26"/>
          <w:szCs w:val="26"/>
        </w:rPr>
        <w:t>解决方案</w:t>
      </w:r>
    </w:p>
    <w:p w:rsidR="00B87994" w:rsidRDefault="00B87994" w:rsidP="00B87994">
      <w:pPr>
        <w:pStyle w:val="a3"/>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Style w:val="a4"/>
          <w:rFonts w:ascii="Microsoft YaHei UI" w:eastAsia="Microsoft YaHei UI" w:hAnsi="Microsoft YaHei UI" w:hint="eastAsia"/>
          <w:color w:val="7A4442"/>
          <w:spacing w:val="8"/>
          <w:sz w:val="26"/>
          <w:szCs w:val="26"/>
        </w:rPr>
        <w:t>1)前端js提交禁止按钮可以用一些js组件</w:t>
      </w:r>
    </w:p>
    <w:p w:rsidR="00B87994" w:rsidRDefault="00B87994" w:rsidP="00B87994">
      <w:pPr>
        <w:pStyle w:val="a3"/>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Style w:val="a4"/>
          <w:rFonts w:ascii="Microsoft YaHei UI" w:eastAsia="Microsoft YaHei UI" w:hAnsi="Microsoft YaHei UI" w:hint="eastAsia"/>
          <w:color w:val="7A4442"/>
          <w:spacing w:val="8"/>
          <w:sz w:val="26"/>
          <w:szCs w:val="26"/>
        </w:rPr>
        <w:t>2)使用Post/Redirect/Get模式</w:t>
      </w:r>
    </w:p>
    <w:p w:rsidR="00B87994" w:rsidRDefault="00B87994" w:rsidP="00B87994">
      <w:pPr>
        <w:pStyle w:val="a3"/>
        <w:shd w:val="clear" w:color="auto" w:fill="FFFFFF"/>
        <w:spacing w:before="312" w:beforeAutospacing="0" w:after="312" w:afterAutospacing="0"/>
        <w:rPr>
          <w:rFonts w:ascii="Helvetica" w:hAnsi="Helvetica" w:cs="Helvetica"/>
          <w:color w:val="3E3E3E"/>
          <w:spacing w:val="8"/>
          <w:sz w:val="23"/>
          <w:szCs w:val="23"/>
        </w:rPr>
      </w:pPr>
      <w:r>
        <w:rPr>
          <w:rFonts w:ascii="Helvetica" w:hAnsi="Helvetica" w:cs="Helvetica"/>
          <w:color w:val="3E3E3E"/>
          <w:spacing w:val="8"/>
          <w:sz w:val="23"/>
          <w:szCs w:val="23"/>
        </w:rPr>
        <w:t>在提交后执行页面重定向，这就是所谓的</w:t>
      </w:r>
      <w:r>
        <w:rPr>
          <w:rFonts w:ascii="Helvetica" w:hAnsi="Helvetica" w:cs="Helvetica"/>
          <w:color w:val="3E3E3E"/>
          <w:spacing w:val="8"/>
          <w:sz w:val="23"/>
          <w:szCs w:val="23"/>
        </w:rPr>
        <w:t>Post-Redirect-Get (PRG)</w:t>
      </w:r>
      <w:r>
        <w:rPr>
          <w:rFonts w:ascii="Helvetica" w:hAnsi="Helvetica" w:cs="Helvetica"/>
          <w:color w:val="3E3E3E"/>
          <w:spacing w:val="8"/>
          <w:sz w:val="23"/>
          <w:szCs w:val="23"/>
        </w:rPr>
        <w:t>模式。简言之，当用户提交了表单后，你去执行一个客户端的重定向，转到提交成功信息页面。这能避免用户按</w:t>
      </w:r>
      <w:r>
        <w:rPr>
          <w:rFonts w:ascii="Helvetica" w:hAnsi="Helvetica" w:cs="Helvetica"/>
          <w:color w:val="3E3E3E"/>
          <w:spacing w:val="8"/>
          <w:sz w:val="23"/>
          <w:szCs w:val="23"/>
        </w:rPr>
        <w:t>F5</w:t>
      </w:r>
      <w:r>
        <w:rPr>
          <w:rFonts w:ascii="Helvetica" w:hAnsi="Helvetica" w:cs="Helvetica"/>
          <w:color w:val="3E3E3E"/>
          <w:spacing w:val="8"/>
          <w:sz w:val="23"/>
          <w:szCs w:val="23"/>
        </w:rPr>
        <w:t>导致的重复提交，而其也不会出现浏览器表单重复提交的警告，也能消除按浏览器前进和后退按导致的同样问题。</w:t>
      </w:r>
    </w:p>
    <w:p w:rsidR="00B87994" w:rsidRDefault="00B87994" w:rsidP="00B87994">
      <w:pPr>
        <w:pStyle w:val="a3"/>
        <w:shd w:val="clear" w:color="auto" w:fill="FFFFFF"/>
        <w:spacing w:before="0" w:beforeAutospacing="0" w:after="0" w:afterAutospacing="0"/>
        <w:rPr>
          <w:rFonts w:ascii="Microsoft YaHei UI" w:eastAsia="Microsoft YaHei UI" w:hAnsi="Microsoft YaHei UI"/>
          <w:color w:val="333333"/>
          <w:spacing w:val="8"/>
          <w:sz w:val="26"/>
          <w:szCs w:val="26"/>
        </w:rPr>
      </w:pPr>
      <w:r>
        <w:rPr>
          <w:rStyle w:val="a4"/>
          <w:rFonts w:ascii="Microsoft YaHei UI" w:eastAsia="Microsoft YaHei UI" w:hAnsi="Microsoft YaHei UI" w:hint="eastAsia"/>
          <w:color w:val="7A4442"/>
          <w:spacing w:val="8"/>
          <w:sz w:val="26"/>
          <w:szCs w:val="26"/>
        </w:rPr>
        <w:t>3)在session中存放一个特殊标志</w:t>
      </w:r>
    </w:p>
    <w:p w:rsidR="00B87994" w:rsidRDefault="00B87994" w:rsidP="00B87994">
      <w:pPr>
        <w:pStyle w:val="a3"/>
        <w:shd w:val="clear" w:color="auto" w:fill="FFFFFF"/>
        <w:spacing w:before="312" w:beforeAutospacing="0" w:after="312" w:afterAutospacing="0"/>
        <w:rPr>
          <w:rFonts w:ascii="Helvetica" w:hAnsi="Helvetica" w:cs="Helvetica"/>
          <w:color w:val="3E3E3E"/>
          <w:spacing w:val="8"/>
          <w:sz w:val="23"/>
          <w:szCs w:val="23"/>
        </w:rPr>
      </w:pPr>
      <w:r>
        <w:rPr>
          <w:rFonts w:ascii="Helvetica" w:hAnsi="Helvetica" w:cs="Helvetica"/>
          <w:color w:val="3E3E3E"/>
          <w:spacing w:val="8"/>
          <w:sz w:val="23"/>
          <w:szCs w:val="23"/>
        </w:rPr>
        <w:t>在服务器端，生成一个唯一的标识符，将它存入</w:t>
      </w:r>
      <w:r>
        <w:rPr>
          <w:rFonts w:ascii="Helvetica" w:hAnsi="Helvetica" w:cs="Helvetica"/>
          <w:color w:val="3E3E3E"/>
          <w:spacing w:val="8"/>
          <w:sz w:val="23"/>
          <w:szCs w:val="23"/>
        </w:rPr>
        <w:t>session</w:t>
      </w:r>
      <w:r>
        <w:rPr>
          <w:rFonts w:ascii="Helvetica" w:hAnsi="Helvetica" w:cs="Helvetica"/>
          <w:color w:val="3E3E3E"/>
          <w:spacing w:val="8"/>
          <w:sz w:val="23"/>
          <w:szCs w:val="23"/>
        </w:rPr>
        <w:t>，同时将它写入表单的隐藏字段中，然后将表单页面发给浏览器，用户录入信息后点击提交，在服务器端，获取表单中隐藏字段的值，与</w:t>
      </w:r>
      <w:r>
        <w:rPr>
          <w:rFonts w:ascii="Helvetica" w:hAnsi="Helvetica" w:cs="Helvetica"/>
          <w:color w:val="3E3E3E"/>
          <w:spacing w:val="8"/>
          <w:sz w:val="23"/>
          <w:szCs w:val="23"/>
        </w:rPr>
        <w:t>session</w:t>
      </w:r>
      <w:r>
        <w:rPr>
          <w:rFonts w:ascii="Helvetica" w:hAnsi="Helvetica" w:cs="Helvetica"/>
          <w:color w:val="3E3E3E"/>
          <w:spacing w:val="8"/>
          <w:sz w:val="23"/>
          <w:szCs w:val="23"/>
        </w:rPr>
        <w:t>中的唯一标识符比较，相等说明是首次提交，就处理本次请求，然后将</w:t>
      </w:r>
      <w:r>
        <w:rPr>
          <w:rFonts w:ascii="Helvetica" w:hAnsi="Helvetica" w:cs="Helvetica"/>
          <w:color w:val="3E3E3E"/>
          <w:spacing w:val="8"/>
          <w:sz w:val="23"/>
          <w:szCs w:val="23"/>
        </w:rPr>
        <w:t>session</w:t>
      </w:r>
      <w:r>
        <w:rPr>
          <w:rFonts w:ascii="Helvetica" w:hAnsi="Helvetica" w:cs="Helvetica"/>
          <w:color w:val="3E3E3E"/>
          <w:spacing w:val="8"/>
          <w:sz w:val="23"/>
          <w:szCs w:val="23"/>
        </w:rPr>
        <w:t>中的唯一标识符移除；不相等说明是重复提交，就不再处理。</w:t>
      </w:r>
    </w:p>
    <w:p w:rsidR="00B87994" w:rsidRDefault="00B87994" w:rsidP="00B87994">
      <w:pPr>
        <w:pStyle w:val="a3"/>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Style w:val="a4"/>
          <w:rFonts w:ascii="Microsoft YaHei UI" w:eastAsia="Microsoft YaHei UI" w:hAnsi="Microsoft YaHei UI" w:hint="eastAsia"/>
          <w:color w:val="7A4442"/>
          <w:spacing w:val="8"/>
          <w:sz w:val="26"/>
          <w:szCs w:val="26"/>
        </w:rPr>
        <w:t>4)其他借助使用header头设置缓存控制头Cache-control等方式</w:t>
      </w:r>
    </w:p>
    <w:p w:rsidR="00B87994" w:rsidRDefault="00B87994" w:rsidP="00B87994">
      <w:pPr>
        <w:pStyle w:val="a3"/>
        <w:shd w:val="clear" w:color="auto" w:fill="FFFFFF"/>
        <w:spacing w:before="312" w:beforeAutospacing="0" w:after="312" w:afterAutospacing="0"/>
        <w:rPr>
          <w:rFonts w:ascii="Helvetica" w:hAnsi="Helvetica" w:cs="Helvetica"/>
          <w:color w:val="3E3E3E"/>
          <w:spacing w:val="8"/>
          <w:sz w:val="23"/>
          <w:szCs w:val="23"/>
        </w:rPr>
      </w:pPr>
      <w:r>
        <w:rPr>
          <w:rFonts w:ascii="Helvetica" w:hAnsi="Helvetica" w:cs="Helvetica"/>
          <w:color w:val="3E3E3E"/>
          <w:spacing w:val="8"/>
          <w:sz w:val="23"/>
          <w:szCs w:val="23"/>
        </w:rPr>
        <w:t>比较复杂</w:t>
      </w:r>
      <w:r>
        <w:rPr>
          <w:rFonts w:ascii="Helvetica" w:hAnsi="Helvetica" w:cs="Helvetica"/>
          <w:color w:val="3E3E3E"/>
          <w:spacing w:val="8"/>
          <w:sz w:val="23"/>
          <w:szCs w:val="23"/>
        </w:rPr>
        <w:t xml:space="preserve"> </w:t>
      </w:r>
      <w:r>
        <w:rPr>
          <w:rFonts w:ascii="Helvetica" w:hAnsi="Helvetica" w:cs="Helvetica"/>
          <w:color w:val="3E3E3E"/>
          <w:spacing w:val="8"/>
          <w:sz w:val="23"/>
          <w:szCs w:val="23"/>
        </w:rPr>
        <w:t>不适合移动端</w:t>
      </w:r>
      <w:r>
        <w:rPr>
          <w:rFonts w:ascii="Helvetica" w:hAnsi="Helvetica" w:cs="Helvetica"/>
          <w:color w:val="3E3E3E"/>
          <w:spacing w:val="8"/>
          <w:sz w:val="23"/>
          <w:szCs w:val="23"/>
        </w:rPr>
        <w:t>APP</w:t>
      </w:r>
      <w:r>
        <w:rPr>
          <w:rFonts w:ascii="Helvetica" w:hAnsi="Helvetica" w:cs="Helvetica"/>
          <w:color w:val="3E3E3E"/>
          <w:spacing w:val="8"/>
          <w:sz w:val="23"/>
          <w:szCs w:val="23"/>
        </w:rPr>
        <w:t>的应用</w:t>
      </w:r>
      <w:r>
        <w:rPr>
          <w:rFonts w:ascii="Helvetica" w:hAnsi="Helvetica" w:cs="Helvetica"/>
          <w:color w:val="3E3E3E"/>
          <w:spacing w:val="8"/>
          <w:sz w:val="23"/>
          <w:szCs w:val="23"/>
        </w:rPr>
        <w:t xml:space="preserve"> </w:t>
      </w:r>
      <w:r>
        <w:rPr>
          <w:rFonts w:ascii="Helvetica" w:hAnsi="Helvetica" w:cs="Helvetica"/>
          <w:color w:val="3E3E3E"/>
          <w:spacing w:val="8"/>
          <w:sz w:val="23"/>
          <w:szCs w:val="23"/>
        </w:rPr>
        <w:t>这里不详解</w:t>
      </w:r>
    </w:p>
    <w:p w:rsidR="00B87994" w:rsidRDefault="00B87994" w:rsidP="00B87994">
      <w:pPr>
        <w:pStyle w:val="a3"/>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Style w:val="a4"/>
          <w:rFonts w:ascii="Microsoft YaHei UI" w:eastAsia="Microsoft YaHei UI" w:hAnsi="Microsoft YaHei UI" w:hint="eastAsia"/>
          <w:color w:val="7A4442"/>
          <w:spacing w:val="8"/>
          <w:sz w:val="26"/>
          <w:szCs w:val="26"/>
        </w:rPr>
        <w:t>5)借助数据库</w:t>
      </w:r>
    </w:p>
    <w:p w:rsidR="00B87994" w:rsidRDefault="00B87994" w:rsidP="00B87994">
      <w:pPr>
        <w:pStyle w:val="a3"/>
        <w:shd w:val="clear" w:color="auto" w:fill="FFFFFF"/>
        <w:spacing w:before="312" w:beforeAutospacing="0" w:after="312" w:afterAutospacing="0"/>
        <w:rPr>
          <w:rFonts w:ascii="Helvetica" w:hAnsi="Helvetica" w:cs="Helvetica"/>
          <w:color w:val="3E3E3E"/>
          <w:spacing w:val="8"/>
          <w:sz w:val="23"/>
          <w:szCs w:val="23"/>
        </w:rPr>
      </w:pPr>
      <w:r>
        <w:rPr>
          <w:rFonts w:ascii="Helvetica" w:hAnsi="Helvetica" w:cs="Helvetica"/>
          <w:color w:val="3E3E3E"/>
          <w:spacing w:val="8"/>
          <w:sz w:val="23"/>
          <w:szCs w:val="23"/>
        </w:rPr>
        <w:t>insert</w:t>
      </w:r>
      <w:r>
        <w:rPr>
          <w:rFonts w:ascii="Helvetica" w:hAnsi="Helvetica" w:cs="Helvetica"/>
          <w:color w:val="3E3E3E"/>
          <w:spacing w:val="8"/>
          <w:sz w:val="23"/>
          <w:szCs w:val="23"/>
        </w:rPr>
        <w:t>使用唯一索引</w:t>
      </w:r>
      <w:r>
        <w:rPr>
          <w:rFonts w:ascii="Helvetica" w:hAnsi="Helvetica" w:cs="Helvetica"/>
          <w:color w:val="3E3E3E"/>
          <w:spacing w:val="8"/>
          <w:sz w:val="23"/>
          <w:szCs w:val="23"/>
        </w:rPr>
        <w:t xml:space="preserve"> update</w:t>
      </w:r>
      <w:r>
        <w:rPr>
          <w:rFonts w:ascii="Helvetica" w:hAnsi="Helvetica" w:cs="Helvetica"/>
          <w:color w:val="3E3E3E"/>
          <w:spacing w:val="8"/>
          <w:sz w:val="23"/>
          <w:szCs w:val="23"/>
        </w:rPr>
        <w:t>使用</w:t>
      </w:r>
      <w:r>
        <w:rPr>
          <w:rFonts w:ascii="Helvetica" w:hAnsi="Helvetica" w:cs="Helvetica"/>
          <w:color w:val="3E3E3E"/>
          <w:spacing w:val="8"/>
          <w:sz w:val="23"/>
          <w:szCs w:val="23"/>
        </w:rPr>
        <w:t xml:space="preserve"> </w:t>
      </w:r>
      <w:r>
        <w:rPr>
          <w:rFonts w:ascii="Helvetica" w:hAnsi="Helvetica" w:cs="Helvetica"/>
          <w:color w:val="3E3E3E"/>
          <w:spacing w:val="8"/>
          <w:sz w:val="23"/>
          <w:szCs w:val="23"/>
        </w:rPr>
        <w:t>乐观锁</w:t>
      </w:r>
      <w:r>
        <w:rPr>
          <w:rFonts w:ascii="Helvetica" w:hAnsi="Helvetica" w:cs="Helvetica"/>
          <w:color w:val="3E3E3E"/>
          <w:spacing w:val="8"/>
          <w:sz w:val="23"/>
          <w:szCs w:val="23"/>
        </w:rPr>
        <w:t xml:space="preserve"> version</w:t>
      </w:r>
      <w:r>
        <w:rPr>
          <w:rFonts w:ascii="Helvetica" w:hAnsi="Helvetica" w:cs="Helvetica"/>
          <w:color w:val="3E3E3E"/>
          <w:spacing w:val="8"/>
          <w:sz w:val="23"/>
          <w:szCs w:val="23"/>
        </w:rPr>
        <w:t>版本法</w:t>
      </w:r>
    </w:p>
    <w:p w:rsidR="00B87994" w:rsidRDefault="00B87994" w:rsidP="00B87994">
      <w:pPr>
        <w:pStyle w:val="a3"/>
        <w:shd w:val="clear" w:color="auto" w:fill="FFFFFF"/>
        <w:spacing w:before="312" w:beforeAutospacing="0" w:after="312" w:afterAutospacing="0"/>
        <w:rPr>
          <w:rFonts w:ascii="Helvetica" w:hAnsi="Helvetica" w:cs="Helvetica"/>
          <w:color w:val="3E3E3E"/>
          <w:spacing w:val="8"/>
          <w:sz w:val="23"/>
          <w:szCs w:val="23"/>
        </w:rPr>
      </w:pPr>
      <w:r>
        <w:rPr>
          <w:rFonts w:ascii="Helvetica" w:hAnsi="Helvetica" w:cs="Helvetica"/>
          <w:color w:val="3E3E3E"/>
          <w:spacing w:val="8"/>
          <w:sz w:val="23"/>
          <w:szCs w:val="23"/>
        </w:rPr>
        <w:t>这种在大数据量和高并发下效率依赖数据库硬件能力</w:t>
      </w:r>
      <w:r>
        <w:rPr>
          <w:rFonts w:ascii="Helvetica" w:hAnsi="Helvetica" w:cs="Helvetica"/>
          <w:color w:val="3E3E3E"/>
          <w:spacing w:val="8"/>
          <w:sz w:val="23"/>
          <w:szCs w:val="23"/>
        </w:rPr>
        <w:t>,</w:t>
      </w:r>
      <w:r>
        <w:rPr>
          <w:rFonts w:ascii="Helvetica" w:hAnsi="Helvetica" w:cs="Helvetica"/>
          <w:color w:val="3E3E3E"/>
          <w:spacing w:val="8"/>
          <w:sz w:val="23"/>
          <w:szCs w:val="23"/>
        </w:rPr>
        <w:t>可针对非核心业务</w:t>
      </w:r>
    </w:p>
    <w:p w:rsidR="00B87994" w:rsidRDefault="00B87994" w:rsidP="00B87994">
      <w:pPr>
        <w:pStyle w:val="a3"/>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Style w:val="a4"/>
          <w:rFonts w:ascii="Microsoft YaHei UI" w:eastAsia="Microsoft YaHei UI" w:hAnsi="Microsoft YaHei UI" w:hint="eastAsia"/>
          <w:color w:val="7A4442"/>
          <w:spacing w:val="8"/>
          <w:sz w:val="26"/>
          <w:szCs w:val="26"/>
        </w:rPr>
        <w:t>6)借助悲观锁</w:t>
      </w:r>
    </w:p>
    <w:p w:rsidR="00B87994" w:rsidRDefault="00B87994" w:rsidP="00B87994">
      <w:pPr>
        <w:pStyle w:val="a3"/>
        <w:shd w:val="clear" w:color="auto" w:fill="FFFFFF"/>
        <w:spacing w:before="0" w:beforeAutospacing="0" w:after="0" w:afterAutospacing="0"/>
        <w:rPr>
          <w:rFonts w:ascii="Helvetica" w:hAnsi="Helvetica" w:cs="Helvetica"/>
          <w:color w:val="3E3E3E"/>
          <w:spacing w:val="8"/>
          <w:sz w:val="23"/>
          <w:szCs w:val="23"/>
        </w:rPr>
      </w:pPr>
      <w:r>
        <w:rPr>
          <w:rFonts w:ascii="Helvetica" w:hAnsi="Helvetica" w:cs="Helvetica"/>
          <w:color w:val="3E3E3E"/>
          <w:spacing w:val="8"/>
          <w:sz w:val="23"/>
          <w:szCs w:val="23"/>
        </w:rPr>
        <w:t>使用</w:t>
      </w:r>
      <w:r>
        <w:rPr>
          <w:rFonts w:ascii="Helvetica" w:hAnsi="Helvetica" w:cs="Helvetica"/>
          <w:color w:val="3E3E3E"/>
          <w:spacing w:val="8"/>
          <w:sz w:val="23"/>
          <w:szCs w:val="23"/>
        </w:rPr>
        <w:t>select … for update ,</w:t>
      </w:r>
      <w:r>
        <w:rPr>
          <w:rFonts w:ascii="Helvetica" w:hAnsi="Helvetica" w:cs="Helvetica"/>
          <w:color w:val="3E3E3E"/>
          <w:spacing w:val="8"/>
          <w:sz w:val="23"/>
          <w:szCs w:val="23"/>
        </w:rPr>
        <w:t>这种和</w:t>
      </w:r>
      <w:r>
        <w:rPr>
          <w:rFonts w:ascii="Helvetica" w:hAnsi="Helvetica" w:cs="Helvetica"/>
          <w:color w:val="3E3E3E"/>
          <w:spacing w:val="8"/>
          <w:sz w:val="23"/>
          <w:szCs w:val="23"/>
        </w:rPr>
        <w:t xml:space="preserve"> synchronized </w:t>
      </w:r>
      <w:r>
        <w:rPr>
          <w:rFonts w:ascii="Helvetica" w:hAnsi="Helvetica" w:cs="Helvetica"/>
          <w:color w:val="3E3E3E"/>
          <w:spacing w:val="8"/>
          <w:sz w:val="23"/>
          <w:szCs w:val="23"/>
        </w:rPr>
        <w:t>锁住先查再</w:t>
      </w:r>
      <w:r>
        <w:rPr>
          <w:rFonts w:ascii="Helvetica" w:hAnsi="Helvetica" w:cs="Helvetica"/>
          <w:color w:val="3E3E3E"/>
          <w:spacing w:val="8"/>
          <w:sz w:val="23"/>
          <w:szCs w:val="23"/>
        </w:rPr>
        <w:t>insert or update</w:t>
      </w:r>
      <w:r>
        <w:rPr>
          <w:rFonts w:ascii="Helvetica" w:hAnsi="Helvetica" w:cs="Helvetica"/>
          <w:color w:val="3E3E3E"/>
          <w:spacing w:val="8"/>
          <w:sz w:val="23"/>
          <w:szCs w:val="23"/>
        </w:rPr>
        <w:t>一样</w:t>
      </w:r>
      <w:r>
        <w:rPr>
          <w:rFonts w:ascii="Helvetica" w:hAnsi="Helvetica" w:cs="Helvetica"/>
          <w:color w:val="3E3E3E"/>
          <w:spacing w:val="8"/>
          <w:sz w:val="23"/>
          <w:szCs w:val="23"/>
        </w:rPr>
        <w:t>,</w:t>
      </w:r>
      <w:r>
        <w:rPr>
          <w:rFonts w:ascii="Helvetica" w:hAnsi="Helvetica" w:cs="Helvetica"/>
          <w:color w:val="3E3E3E"/>
          <w:spacing w:val="8"/>
          <w:sz w:val="23"/>
          <w:szCs w:val="23"/>
        </w:rPr>
        <w:t>但要避免死锁</w:t>
      </w:r>
      <w:r>
        <w:rPr>
          <w:rFonts w:ascii="Helvetica" w:hAnsi="Helvetica" w:cs="Helvetica"/>
          <w:color w:val="3E3E3E"/>
          <w:spacing w:val="8"/>
          <w:sz w:val="23"/>
          <w:szCs w:val="23"/>
        </w:rPr>
        <w:t>,</w:t>
      </w:r>
      <w:r>
        <w:rPr>
          <w:rFonts w:ascii="Helvetica" w:hAnsi="Helvetica" w:cs="Helvetica"/>
          <w:color w:val="3E3E3E"/>
          <w:spacing w:val="8"/>
          <w:sz w:val="23"/>
          <w:szCs w:val="23"/>
        </w:rPr>
        <w:t>效率也较差</w:t>
      </w:r>
    </w:p>
    <w:p w:rsidR="00B87994" w:rsidRDefault="00B87994" w:rsidP="00B87994">
      <w:pPr>
        <w:pStyle w:val="a3"/>
        <w:shd w:val="clear" w:color="auto" w:fill="FFFFFF"/>
        <w:spacing w:before="0" w:beforeAutospacing="0" w:after="0" w:afterAutospacing="0"/>
        <w:rPr>
          <w:rFonts w:ascii="Helvetica" w:hAnsi="Helvetica" w:cs="Helvetica"/>
          <w:color w:val="3E3E3E"/>
          <w:spacing w:val="8"/>
          <w:sz w:val="23"/>
          <w:szCs w:val="23"/>
        </w:rPr>
      </w:pPr>
      <w:r>
        <w:rPr>
          <w:rFonts w:ascii="Helvetica" w:hAnsi="Helvetica" w:cs="Helvetica"/>
          <w:color w:val="3E3E3E"/>
          <w:spacing w:val="8"/>
          <w:sz w:val="23"/>
          <w:szCs w:val="23"/>
        </w:rPr>
        <w:t>针对单体</w:t>
      </w:r>
      <w:r>
        <w:rPr>
          <w:rFonts w:ascii="Helvetica" w:hAnsi="Helvetica" w:cs="Helvetica"/>
          <w:color w:val="3E3E3E"/>
          <w:spacing w:val="8"/>
          <w:sz w:val="23"/>
          <w:szCs w:val="23"/>
        </w:rPr>
        <w:t xml:space="preserve"> </w:t>
      </w:r>
      <w:r>
        <w:rPr>
          <w:rFonts w:ascii="Helvetica" w:hAnsi="Helvetica" w:cs="Helvetica"/>
          <w:color w:val="3E3E3E"/>
          <w:spacing w:val="8"/>
          <w:sz w:val="23"/>
          <w:szCs w:val="23"/>
        </w:rPr>
        <w:t>请求并发不大</w:t>
      </w:r>
      <w:r>
        <w:rPr>
          <w:rFonts w:ascii="Helvetica" w:hAnsi="Helvetica" w:cs="Helvetica"/>
          <w:color w:val="3E3E3E"/>
          <w:spacing w:val="8"/>
          <w:sz w:val="23"/>
          <w:szCs w:val="23"/>
        </w:rPr>
        <w:t xml:space="preserve"> </w:t>
      </w:r>
      <w:r>
        <w:rPr>
          <w:rFonts w:ascii="Helvetica" w:hAnsi="Helvetica" w:cs="Helvetica"/>
          <w:color w:val="3E3E3E"/>
          <w:spacing w:val="8"/>
          <w:sz w:val="23"/>
          <w:szCs w:val="23"/>
        </w:rPr>
        <w:t>可以推荐使用</w:t>
      </w:r>
    </w:p>
    <w:p w:rsidR="00B87994" w:rsidRDefault="001B71ED" w:rsidP="00B87994">
      <w:pPr>
        <w:pStyle w:val="a3"/>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Style w:val="a4"/>
          <w:rFonts w:ascii="Microsoft YaHei UI" w:eastAsia="Microsoft YaHei UI" w:hAnsi="Microsoft YaHei UI" w:hint="eastAsia"/>
          <w:color w:val="7A4442"/>
          <w:spacing w:val="8"/>
          <w:sz w:val="26"/>
          <w:szCs w:val="26"/>
        </w:rPr>
        <w:t>7</w:t>
      </w:r>
      <w:r w:rsidR="00B87994">
        <w:rPr>
          <w:rStyle w:val="a4"/>
          <w:rFonts w:ascii="Microsoft YaHei UI" w:eastAsia="Microsoft YaHei UI" w:hAnsi="Microsoft YaHei UI" w:hint="eastAsia"/>
          <w:color w:val="7A4442"/>
          <w:spacing w:val="8"/>
          <w:sz w:val="26"/>
          <w:szCs w:val="26"/>
        </w:rPr>
        <w:t>)借助分布式redis锁 （参考其他）</w:t>
      </w:r>
    </w:p>
    <w:p w:rsidR="00B87994" w:rsidRPr="00B6599B" w:rsidRDefault="00B87994" w:rsidP="00F93F0E">
      <w:pPr>
        <w:pStyle w:val="a3"/>
        <w:spacing w:before="150" w:beforeAutospacing="0" w:after="0" w:afterAutospacing="0"/>
        <w:rPr>
          <w:rFonts w:ascii="Arial" w:hAnsi="Arial" w:cs="Arial"/>
          <w:color w:val="333333"/>
          <w:sz w:val="21"/>
          <w:szCs w:val="21"/>
        </w:rPr>
      </w:pPr>
    </w:p>
    <w:p w:rsidR="00F93F0E" w:rsidRDefault="00F93F0E" w:rsidP="00F93F0E">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21.ThreadLocal</w:t>
      </w:r>
      <w:r>
        <w:rPr>
          <w:rFonts w:ascii="Arial" w:hAnsi="Arial" w:cs="Arial"/>
          <w:b w:val="0"/>
          <w:bCs w:val="0"/>
          <w:color w:val="333333"/>
          <w:sz w:val="30"/>
          <w:szCs w:val="30"/>
        </w:rPr>
        <w:t>有没有优化方式</w:t>
      </w:r>
      <w:r>
        <w:rPr>
          <w:rFonts w:ascii="Arial" w:hAnsi="Arial" w:cs="Arial"/>
          <w:b w:val="0"/>
          <w:bCs w:val="0"/>
          <w:color w:val="333333"/>
          <w:sz w:val="30"/>
          <w:szCs w:val="30"/>
        </w:rPr>
        <w:t>?</w:t>
      </w:r>
    </w:p>
    <w:p w:rsidR="00F93F0E" w:rsidRDefault="00F93F0E" w:rsidP="00F93F0E">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ThreadLocal</w:t>
      </w:r>
      <w:r>
        <w:rPr>
          <w:rFonts w:ascii="Arial" w:hAnsi="Arial" w:cs="Arial"/>
          <w:color w:val="333333"/>
          <w:sz w:val="21"/>
          <w:szCs w:val="21"/>
        </w:rPr>
        <w:t>中的</w:t>
      </w:r>
      <w:r>
        <w:rPr>
          <w:rFonts w:ascii="Arial" w:hAnsi="Arial" w:cs="Arial"/>
          <w:color w:val="333333"/>
          <w:sz w:val="21"/>
          <w:szCs w:val="21"/>
        </w:rPr>
        <w:t>Map</w:t>
      </w:r>
      <w:r>
        <w:rPr>
          <w:rFonts w:ascii="Arial" w:hAnsi="Arial" w:cs="Arial"/>
          <w:color w:val="333333"/>
          <w:sz w:val="21"/>
          <w:szCs w:val="21"/>
        </w:rPr>
        <w:t>性能较差，解决</w:t>
      </w:r>
      <w:r>
        <w:rPr>
          <w:rFonts w:ascii="Arial" w:hAnsi="Arial" w:cs="Arial"/>
          <w:color w:val="333333"/>
          <w:sz w:val="21"/>
          <w:szCs w:val="21"/>
        </w:rPr>
        <w:t>Hash</w:t>
      </w:r>
      <w:r>
        <w:rPr>
          <w:rFonts w:ascii="Arial" w:hAnsi="Arial" w:cs="Arial"/>
          <w:color w:val="333333"/>
          <w:sz w:val="21"/>
          <w:szCs w:val="21"/>
        </w:rPr>
        <w:t>采用的线性探测方法。</w:t>
      </w:r>
    </w:p>
    <w:p w:rsidR="00F93F0E" w:rsidRDefault="00F93F0E" w:rsidP="00F93F0E">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Netty</w:t>
      </w:r>
      <w:r>
        <w:rPr>
          <w:rFonts w:ascii="Arial" w:hAnsi="Arial" w:cs="Arial"/>
          <w:color w:val="333333"/>
          <w:sz w:val="21"/>
          <w:szCs w:val="21"/>
        </w:rPr>
        <w:t>就对它进行了优化，优化方式是继承了</w:t>
      </w:r>
      <w:r>
        <w:rPr>
          <w:rFonts w:ascii="Arial" w:hAnsi="Arial" w:cs="Arial"/>
          <w:color w:val="333333"/>
          <w:sz w:val="21"/>
          <w:szCs w:val="21"/>
        </w:rPr>
        <w:t>Thread</w:t>
      </w:r>
      <w:r>
        <w:rPr>
          <w:rFonts w:ascii="Arial" w:hAnsi="Arial" w:cs="Arial"/>
          <w:color w:val="333333"/>
          <w:sz w:val="21"/>
          <w:szCs w:val="21"/>
        </w:rPr>
        <w:t>类，实现了自己的</w:t>
      </w:r>
      <w:r>
        <w:rPr>
          <w:rFonts w:ascii="Arial" w:hAnsi="Arial" w:cs="Arial"/>
          <w:color w:val="333333"/>
          <w:sz w:val="21"/>
          <w:szCs w:val="21"/>
        </w:rPr>
        <w:t>FastThreadLocal</w:t>
      </w:r>
    </w:p>
    <w:p w:rsidR="00416B85" w:rsidRDefault="00416B85" w:rsidP="00416B85">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22.</w:t>
      </w:r>
      <w:r>
        <w:rPr>
          <w:rFonts w:ascii="Arial" w:hAnsi="Arial" w:cs="Arial"/>
          <w:b w:val="0"/>
          <w:bCs w:val="0"/>
          <w:color w:val="333333"/>
          <w:sz w:val="30"/>
          <w:szCs w:val="30"/>
        </w:rPr>
        <w:t>类加载机制</w:t>
      </w:r>
    </w:p>
    <w:p w:rsidR="00416B85" w:rsidRDefault="00416B85" w:rsidP="00416B85">
      <w:pPr>
        <w:pStyle w:val="3"/>
        <w:spacing w:before="150" w:after="0"/>
        <w:rPr>
          <w:rFonts w:ascii="Arial" w:hAnsi="Arial" w:cs="Arial"/>
          <w:color w:val="333333"/>
          <w:sz w:val="24"/>
          <w:szCs w:val="24"/>
        </w:rPr>
      </w:pPr>
      <w:r>
        <w:rPr>
          <w:rFonts w:ascii="Arial" w:hAnsi="Arial" w:cs="Arial"/>
          <w:color w:val="333333"/>
          <w:sz w:val="24"/>
          <w:szCs w:val="24"/>
        </w:rPr>
        <w:t>1.</w:t>
      </w:r>
      <w:r>
        <w:rPr>
          <w:rFonts w:ascii="Arial" w:hAnsi="Arial" w:cs="Arial"/>
          <w:color w:val="333333"/>
          <w:sz w:val="24"/>
          <w:szCs w:val="24"/>
        </w:rPr>
        <w:t>加载</w:t>
      </w:r>
    </w:p>
    <w:p w:rsidR="00416B85" w:rsidRDefault="00416B85" w:rsidP="00416B8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类加载指的是将</w:t>
      </w:r>
      <w:r>
        <w:rPr>
          <w:rFonts w:ascii="Arial" w:hAnsi="Arial" w:cs="Arial"/>
          <w:color w:val="333333"/>
          <w:sz w:val="21"/>
          <w:szCs w:val="21"/>
        </w:rPr>
        <w:t>class</w:t>
      </w:r>
      <w:r>
        <w:rPr>
          <w:rFonts w:ascii="Arial" w:hAnsi="Arial" w:cs="Arial"/>
          <w:color w:val="333333"/>
          <w:sz w:val="21"/>
          <w:szCs w:val="21"/>
        </w:rPr>
        <w:t>文件读入内存，并为之创建一个</w:t>
      </w:r>
      <w:r>
        <w:rPr>
          <w:rFonts w:ascii="Arial" w:hAnsi="Arial" w:cs="Arial"/>
          <w:color w:val="333333"/>
          <w:sz w:val="21"/>
          <w:szCs w:val="21"/>
        </w:rPr>
        <w:t>java.lang.Class</w:t>
      </w:r>
      <w:r>
        <w:rPr>
          <w:rFonts w:ascii="Arial" w:hAnsi="Arial" w:cs="Arial"/>
          <w:color w:val="333333"/>
          <w:sz w:val="21"/>
          <w:szCs w:val="21"/>
        </w:rPr>
        <w:t>对象，即程序中使用任何类时，系统都会为之建立一个</w:t>
      </w:r>
      <w:r>
        <w:rPr>
          <w:rFonts w:ascii="Arial" w:hAnsi="Arial" w:cs="Arial"/>
          <w:color w:val="333333"/>
          <w:sz w:val="21"/>
          <w:szCs w:val="21"/>
        </w:rPr>
        <w:t>java.lang.Class</w:t>
      </w:r>
      <w:r>
        <w:rPr>
          <w:rFonts w:ascii="Arial" w:hAnsi="Arial" w:cs="Arial"/>
          <w:color w:val="333333"/>
          <w:sz w:val="21"/>
          <w:szCs w:val="21"/>
        </w:rPr>
        <w:t>对象，系统中所有的类都是</w:t>
      </w:r>
      <w:r>
        <w:rPr>
          <w:rFonts w:ascii="Arial" w:hAnsi="Arial" w:cs="Arial"/>
          <w:color w:val="333333"/>
          <w:sz w:val="21"/>
          <w:szCs w:val="21"/>
        </w:rPr>
        <w:t>java.lang.Class</w:t>
      </w:r>
      <w:r>
        <w:rPr>
          <w:rFonts w:ascii="Arial" w:hAnsi="Arial" w:cs="Arial"/>
          <w:color w:val="333333"/>
          <w:sz w:val="21"/>
          <w:szCs w:val="21"/>
        </w:rPr>
        <w:t>的实例。</w:t>
      </w:r>
      <w:r>
        <w:rPr>
          <w:rFonts w:ascii="Arial" w:hAnsi="Arial" w:cs="Arial"/>
          <w:color w:val="333333"/>
          <w:sz w:val="21"/>
          <w:szCs w:val="21"/>
        </w:rPr>
        <w:br/>
      </w:r>
      <w:r>
        <w:rPr>
          <w:rFonts w:ascii="Arial" w:hAnsi="Arial" w:cs="Arial"/>
          <w:color w:val="333333"/>
          <w:sz w:val="21"/>
          <w:szCs w:val="21"/>
        </w:rPr>
        <w:t>类的加载由类加载器完成，</w:t>
      </w:r>
      <w:r>
        <w:rPr>
          <w:rFonts w:ascii="Arial" w:hAnsi="Arial" w:cs="Arial"/>
          <w:color w:val="333333"/>
          <w:sz w:val="21"/>
          <w:szCs w:val="21"/>
        </w:rPr>
        <w:t>JVM</w:t>
      </w:r>
      <w:r>
        <w:rPr>
          <w:rFonts w:ascii="Arial" w:hAnsi="Arial" w:cs="Arial"/>
          <w:color w:val="333333"/>
          <w:sz w:val="21"/>
          <w:szCs w:val="21"/>
        </w:rPr>
        <w:t>提供的类加载器叫做系统类加载器，此外还可以通过继承</w:t>
      </w:r>
      <w:r>
        <w:rPr>
          <w:rFonts w:ascii="Arial" w:hAnsi="Arial" w:cs="Arial"/>
          <w:color w:val="333333"/>
          <w:sz w:val="21"/>
          <w:szCs w:val="21"/>
        </w:rPr>
        <w:t>ClassLoader</w:t>
      </w:r>
      <w:r>
        <w:rPr>
          <w:rFonts w:ascii="Arial" w:hAnsi="Arial" w:cs="Arial"/>
          <w:color w:val="333333"/>
          <w:sz w:val="21"/>
          <w:szCs w:val="21"/>
        </w:rPr>
        <w:t>基类来自定义类加载器。</w:t>
      </w:r>
      <w:r>
        <w:rPr>
          <w:rFonts w:ascii="Arial" w:hAnsi="Arial" w:cs="Arial"/>
          <w:color w:val="333333"/>
          <w:sz w:val="21"/>
          <w:szCs w:val="21"/>
        </w:rPr>
        <w:br/>
      </w:r>
      <w:r>
        <w:rPr>
          <w:rFonts w:ascii="Arial" w:hAnsi="Arial" w:cs="Arial"/>
          <w:color w:val="333333"/>
          <w:sz w:val="21"/>
          <w:szCs w:val="21"/>
        </w:rPr>
        <w:t>通常可以用如下几种方式加载类的二进制数据：</w:t>
      </w:r>
      <w:r>
        <w:rPr>
          <w:rFonts w:ascii="Arial" w:hAnsi="Arial" w:cs="Arial"/>
          <w:color w:val="333333"/>
          <w:sz w:val="21"/>
          <w:szCs w:val="21"/>
        </w:rPr>
        <w:br/>
      </w:r>
      <w:r>
        <w:rPr>
          <w:rFonts w:ascii="Arial" w:hAnsi="Arial" w:cs="Arial"/>
          <w:color w:val="333333"/>
          <w:sz w:val="21"/>
          <w:szCs w:val="21"/>
        </w:rPr>
        <w:t>从本地文件系统加载</w:t>
      </w:r>
      <w:r>
        <w:rPr>
          <w:rFonts w:ascii="Arial" w:hAnsi="Arial" w:cs="Arial"/>
          <w:color w:val="333333"/>
          <w:sz w:val="21"/>
          <w:szCs w:val="21"/>
        </w:rPr>
        <w:t>class</w:t>
      </w:r>
      <w:r>
        <w:rPr>
          <w:rFonts w:ascii="Arial" w:hAnsi="Arial" w:cs="Arial"/>
          <w:color w:val="333333"/>
          <w:sz w:val="21"/>
          <w:szCs w:val="21"/>
        </w:rPr>
        <w:t>文件。</w:t>
      </w:r>
    </w:p>
    <w:p w:rsidR="00416B85" w:rsidRDefault="00416B85" w:rsidP="00416B8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从</w:t>
      </w:r>
      <w:r>
        <w:rPr>
          <w:rFonts w:ascii="Arial" w:hAnsi="Arial" w:cs="Arial"/>
          <w:color w:val="333333"/>
          <w:sz w:val="21"/>
          <w:szCs w:val="21"/>
        </w:rPr>
        <w:t>JAR</w:t>
      </w:r>
      <w:r>
        <w:rPr>
          <w:rFonts w:ascii="Arial" w:hAnsi="Arial" w:cs="Arial"/>
          <w:color w:val="333333"/>
          <w:sz w:val="21"/>
          <w:szCs w:val="21"/>
        </w:rPr>
        <w:t>包中加载</w:t>
      </w:r>
      <w:r>
        <w:rPr>
          <w:rFonts w:ascii="Arial" w:hAnsi="Arial" w:cs="Arial"/>
          <w:color w:val="333333"/>
          <w:sz w:val="21"/>
          <w:szCs w:val="21"/>
        </w:rPr>
        <w:t>class</w:t>
      </w:r>
      <w:r>
        <w:rPr>
          <w:rFonts w:ascii="Arial" w:hAnsi="Arial" w:cs="Arial"/>
          <w:color w:val="333333"/>
          <w:sz w:val="21"/>
          <w:szCs w:val="21"/>
        </w:rPr>
        <w:t>文件，如</w:t>
      </w:r>
      <w:r>
        <w:rPr>
          <w:rFonts w:ascii="Arial" w:hAnsi="Arial" w:cs="Arial"/>
          <w:color w:val="333333"/>
          <w:sz w:val="21"/>
          <w:szCs w:val="21"/>
        </w:rPr>
        <w:t>JAR</w:t>
      </w:r>
      <w:r>
        <w:rPr>
          <w:rFonts w:ascii="Arial" w:hAnsi="Arial" w:cs="Arial"/>
          <w:color w:val="333333"/>
          <w:sz w:val="21"/>
          <w:szCs w:val="21"/>
        </w:rPr>
        <w:t>包的数据库启驱动类。</w:t>
      </w:r>
    </w:p>
    <w:p w:rsidR="00416B85" w:rsidRDefault="00416B85" w:rsidP="00416B8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通过网络加载</w:t>
      </w:r>
      <w:r>
        <w:rPr>
          <w:rFonts w:ascii="Arial" w:hAnsi="Arial" w:cs="Arial"/>
          <w:color w:val="333333"/>
          <w:sz w:val="21"/>
          <w:szCs w:val="21"/>
        </w:rPr>
        <w:t>class</w:t>
      </w:r>
      <w:r>
        <w:rPr>
          <w:rFonts w:ascii="Arial" w:hAnsi="Arial" w:cs="Arial"/>
          <w:color w:val="333333"/>
          <w:sz w:val="21"/>
          <w:szCs w:val="21"/>
        </w:rPr>
        <w:t>文件。</w:t>
      </w:r>
    </w:p>
    <w:p w:rsidR="00416B85" w:rsidRDefault="00416B85" w:rsidP="00416B8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把一个</w:t>
      </w:r>
      <w:r>
        <w:rPr>
          <w:rFonts w:ascii="Arial" w:hAnsi="Arial" w:cs="Arial"/>
          <w:color w:val="333333"/>
          <w:sz w:val="21"/>
          <w:szCs w:val="21"/>
        </w:rPr>
        <w:t>Java</w:t>
      </w:r>
      <w:r>
        <w:rPr>
          <w:rFonts w:ascii="Arial" w:hAnsi="Arial" w:cs="Arial"/>
          <w:color w:val="333333"/>
          <w:sz w:val="21"/>
          <w:szCs w:val="21"/>
        </w:rPr>
        <w:t>源文件动态编译并执行加载。</w:t>
      </w:r>
    </w:p>
    <w:p w:rsidR="00416B85" w:rsidRDefault="00416B85" w:rsidP="00416B85">
      <w:pPr>
        <w:pStyle w:val="3"/>
        <w:spacing w:before="450" w:after="0"/>
        <w:rPr>
          <w:rFonts w:ascii="Arial" w:hAnsi="Arial" w:cs="Arial"/>
          <w:color w:val="333333"/>
          <w:sz w:val="24"/>
          <w:szCs w:val="24"/>
        </w:rPr>
      </w:pPr>
      <w:r>
        <w:rPr>
          <w:rFonts w:ascii="Arial" w:hAnsi="Arial" w:cs="Arial"/>
          <w:color w:val="333333"/>
          <w:sz w:val="24"/>
          <w:szCs w:val="24"/>
        </w:rPr>
        <w:t>2.</w:t>
      </w:r>
      <w:r>
        <w:rPr>
          <w:rFonts w:ascii="Arial" w:hAnsi="Arial" w:cs="Arial"/>
          <w:color w:val="333333"/>
          <w:sz w:val="24"/>
          <w:szCs w:val="24"/>
        </w:rPr>
        <w:t>连接</w:t>
      </w:r>
    </w:p>
    <w:p w:rsidR="00416B85" w:rsidRDefault="00416B85" w:rsidP="00416B8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连接阶段负责把类的二进制数据合并到</w:t>
      </w:r>
      <w:r>
        <w:rPr>
          <w:rFonts w:ascii="Arial" w:hAnsi="Arial" w:cs="Arial"/>
          <w:color w:val="333333"/>
          <w:sz w:val="21"/>
          <w:szCs w:val="21"/>
        </w:rPr>
        <w:t>JRE</w:t>
      </w:r>
      <w:r>
        <w:rPr>
          <w:rFonts w:ascii="Arial" w:hAnsi="Arial" w:cs="Arial"/>
          <w:color w:val="333333"/>
          <w:sz w:val="21"/>
          <w:szCs w:val="21"/>
        </w:rPr>
        <w:t>中，其又可分为如下三个阶段：</w:t>
      </w:r>
    </w:p>
    <w:p w:rsidR="00416B85" w:rsidRDefault="00416B85" w:rsidP="00416B8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验证：确保加载的类信息符合</w:t>
      </w:r>
      <w:r>
        <w:rPr>
          <w:rFonts w:ascii="Arial" w:hAnsi="Arial" w:cs="Arial"/>
          <w:color w:val="333333"/>
          <w:sz w:val="21"/>
          <w:szCs w:val="21"/>
        </w:rPr>
        <w:t>JVM</w:t>
      </w:r>
      <w:r>
        <w:rPr>
          <w:rFonts w:ascii="Arial" w:hAnsi="Arial" w:cs="Arial"/>
          <w:color w:val="333333"/>
          <w:sz w:val="21"/>
          <w:szCs w:val="21"/>
        </w:rPr>
        <w:t>规范，无安全方面的问题。</w:t>
      </w:r>
    </w:p>
    <w:p w:rsidR="00416B85" w:rsidRDefault="00416B85" w:rsidP="00416B8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准备：为类的静态</w:t>
      </w:r>
      <w:r>
        <w:rPr>
          <w:rFonts w:ascii="Arial" w:hAnsi="Arial" w:cs="Arial"/>
          <w:color w:val="333333"/>
          <w:sz w:val="21"/>
          <w:szCs w:val="21"/>
        </w:rPr>
        <w:t>Field</w:t>
      </w:r>
      <w:r>
        <w:rPr>
          <w:rFonts w:ascii="Arial" w:hAnsi="Arial" w:cs="Arial"/>
          <w:color w:val="333333"/>
          <w:sz w:val="21"/>
          <w:szCs w:val="21"/>
        </w:rPr>
        <w:t>分配内存，并设置初始值。</w:t>
      </w:r>
    </w:p>
    <w:p w:rsidR="00416B85" w:rsidRDefault="00416B85" w:rsidP="00416B8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解析：将类的二进制数据中的符号引用替换成直接引用。</w:t>
      </w:r>
    </w:p>
    <w:p w:rsidR="00416B85" w:rsidRDefault="00416B85" w:rsidP="00416B85">
      <w:pPr>
        <w:pStyle w:val="3"/>
        <w:spacing w:before="450" w:after="0"/>
        <w:rPr>
          <w:rFonts w:ascii="Arial" w:hAnsi="Arial" w:cs="Arial"/>
          <w:color w:val="333333"/>
          <w:sz w:val="24"/>
          <w:szCs w:val="24"/>
        </w:rPr>
      </w:pPr>
      <w:r>
        <w:rPr>
          <w:rFonts w:ascii="Arial" w:hAnsi="Arial" w:cs="Arial"/>
          <w:color w:val="333333"/>
          <w:sz w:val="24"/>
          <w:szCs w:val="24"/>
        </w:rPr>
        <w:t>3.</w:t>
      </w:r>
      <w:r>
        <w:rPr>
          <w:rFonts w:ascii="Arial" w:hAnsi="Arial" w:cs="Arial"/>
          <w:color w:val="333333"/>
          <w:sz w:val="24"/>
          <w:szCs w:val="24"/>
        </w:rPr>
        <w:t>初始化</w:t>
      </w:r>
    </w:p>
    <w:p w:rsidR="00416B85" w:rsidRDefault="00416B85" w:rsidP="00416B8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w:t>
      </w:r>
      <w:r>
        <w:rPr>
          <w:rFonts w:ascii="Arial" w:hAnsi="Arial" w:cs="Arial"/>
          <w:color w:val="333333"/>
          <w:sz w:val="21"/>
          <w:szCs w:val="21"/>
        </w:rPr>
        <w:t>该阶段主要是对静态</w:t>
      </w:r>
      <w:r>
        <w:rPr>
          <w:rFonts w:ascii="Arial" w:hAnsi="Arial" w:cs="Arial"/>
          <w:color w:val="333333"/>
          <w:sz w:val="21"/>
          <w:szCs w:val="21"/>
        </w:rPr>
        <w:t>Field</w:t>
      </w:r>
      <w:r>
        <w:rPr>
          <w:rFonts w:ascii="Arial" w:hAnsi="Arial" w:cs="Arial"/>
          <w:color w:val="333333"/>
          <w:sz w:val="21"/>
          <w:szCs w:val="21"/>
        </w:rPr>
        <w:t>进行初始化，在</w:t>
      </w:r>
      <w:r>
        <w:rPr>
          <w:rFonts w:ascii="Arial" w:hAnsi="Arial" w:cs="Arial"/>
          <w:color w:val="333333"/>
          <w:sz w:val="21"/>
          <w:szCs w:val="21"/>
        </w:rPr>
        <w:t>Java</w:t>
      </w:r>
      <w:r>
        <w:rPr>
          <w:rFonts w:ascii="Arial" w:hAnsi="Arial" w:cs="Arial"/>
          <w:color w:val="333333"/>
          <w:sz w:val="21"/>
          <w:szCs w:val="21"/>
        </w:rPr>
        <w:t>类中对静态</w:t>
      </w:r>
      <w:r>
        <w:rPr>
          <w:rFonts w:ascii="Arial" w:hAnsi="Arial" w:cs="Arial"/>
          <w:color w:val="333333"/>
          <w:sz w:val="21"/>
          <w:szCs w:val="21"/>
        </w:rPr>
        <w:t>Field</w:t>
      </w:r>
      <w:r>
        <w:rPr>
          <w:rFonts w:ascii="Arial" w:hAnsi="Arial" w:cs="Arial"/>
          <w:color w:val="333333"/>
          <w:sz w:val="21"/>
          <w:szCs w:val="21"/>
        </w:rPr>
        <w:t>指定初始值有两种方式：</w:t>
      </w:r>
      <w:r>
        <w:rPr>
          <w:rFonts w:ascii="Arial" w:hAnsi="Arial" w:cs="Arial"/>
          <w:color w:val="333333"/>
          <w:sz w:val="21"/>
          <w:szCs w:val="21"/>
        </w:rPr>
        <w:br/>
      </w:r>
      <w:r>
        <w:rPr>
          <w:rFonts w:ascii="Arial" w:hAnsi="Arial" w:cs="Arial"/>
          <w:color w:val="333333"/>
          <w:sz w:val="21"/>
          <w:szCs w:val="21"/>
        </w:rPr>
        <w:t>声明时即指定初始值，如</w:t>
      </w:r>
      <w:r>
        <w:rPr>
          <w:rFonts w:ascii="Arial" w:hAnsi="Arial" w:cs="Arial"/>
          <w:color w:val="333333"/>
          <w:sz w:val="21"/>
          <w:szCs w:val="21"/>
        </w:rPr>
        <w:t>static int a = 5</w:t>
      </w:r>
      <w:r>
        <w:rPr>
          <w:rFonts w:ascii="Arial" w:hAnsi="Arial" w:cs="Arial"/>
          <w:color w:val="333333"/>
          <w:sz w:val="21"/>
          <w:szCs w:val="21"/>
        </w:rPr>
        <w:t>；</w:t>
      </w:r>
    </w:p>
    <w:p w:rsidR="00416B85" w:rsidRDefault="00416B85" w:rsidP="00416B8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使用静态代码块为静态</w:t>
      </w:r>
      <w:r>
        <w:rPr>
          <w:rFonts w:ascii="Arial" w:hAnsi="Arial" w:cs="Arial"/>
          <w:color w:val="333333"/>
          <w:sz w:val="21"/>
          <w:szCs w:val="21"/>
        </w:rPr>
        <w:t>Field</w:t>
      </w:r>
      <w:r>
        <w:rPr>
          <w:rFonts w:ascii="Arial" w:hAnsi="Arial" w:cs="Arial"/>
          <w:color w:val="333333"/>
          <w:sz w:val="21"/>
          <w:szCs w:val="21"/>
        </w:rPr>
        <w:t>指定初始值，如：</w:t>
      </w:r>
      <w:r>
        <w:rPr>
          <w:rFonts w:ascii="Arial" w:hAnsi="Arial" w:cs="Arial"/>
          <w:color w:val="333333"/>
          <w:sz w:val="21"/>
          <w:szCs w:val="21"/>
        </w:rPr>
        <w:t>static{    b = 5;    } </w:t>
      </w:r>
    </w:p>
    <w:p w:rsidR="00416B85" w:rsidRDefault="00416B85" w:rsidP="00416B8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JVM</w:t>
      </w:r>
      <w:r>
        <w:rPr>
          <w:rFonts w:ascii="Arial" w:hAnsi="Arial" w:cs="Arial"/>
          <w:color w:val="333333"/>
          <w:sz w:val="21"/>
          <w:szCs w:val="21"/>
        </w:rPr>
        <w:t>初始化一个类包含如下几个步骤：</w:t>
      </w:r>
      <w:r>
        <w:rPr>
          <w:rFonts w:ascii="Arial" w:hAnsi="Arial" w:cs="Arial"/>
          <w:color w:val="333333"/>
          <w:sz w:val="21"/>
          <w:szCs w:val="21"/>
        </w:rPr>
        <w:br/>
      </w:r>
      <w:r>
        <w:rPr>
          <w:rFonts w:ascii="Arial" w:hAnsi="Arial" w:cs="Arial"/>
          <w:color w:val="333333"/>
          <w:sz w:val="21"/>
          <w:szCs w:val="21"/>
        </w:rPr>
        <w:t>假如这个类还没有被加载和连接，则程序先加载并连接该类。</w:t>
      </w:r>
      <w:r>
        <w:rPr>
          <w:rFonts w:ascii="Arial" w:hAnsi="Arial" w:cs="Arial"/>
          <w:color w:val="333333"/>
          <w:sz w:val="21"/>
          <w:szCs w:val="21"/>
        </w:rPr>
        <w:br/>
      </w:r>
      <w:r>
        <w:rPr>
          <w:rFonts w:ascii="Arial" w:hAnsi="Arial" w:cs="Arial"/>
          <w:color w:val="333333"/>
          <w:sz w:val="21"/>
          <w:szCs w:val="21"/>
        </w:rPr>
        <w:t>假如该类的直接父类还没有被初始化，则先初始化其直接父类。</w:t>
      </w:r>
      <w:r>
        <w:rPr>
          <w:rFonts w:ascii="Arial" w:hAnsi="Arial" w:cs="Arial"/>
          <w:color w:val="333333"/>
          <w:sz w:val="21"/>
          <w:szCs w:val="21"/>
        </w:rPr>
        <w:br/>
      </w:r>
      <w:r>
        <w:rPr>
          <w:rFonts w:ascii="Arial" w:hAnsi="Arial" w:cs="Arial"/>
          <w:color w:val="333333"/>
          <w:sz w:val="21"/>
          <w:szCs w:val="21"/>
        </w:rPr>
        <w:t>假如类中有初始化语句，则系统依次执行这些初始化语句。</w:t>
      </w:r>
      <w:r>
        <w:rPr>
          <w:rFonts w:ascii="Arial" w:hAnsi="Arial" w:cs="Arial"/>
          <w:color w:val="333333"/>
          <w:sz w:val="21"/>
          <w:szCs w:val="21"/>
        </w:rPr>
        <w:br/>
      </w:r>
      <w:r>
        <w:rPr>
          <w:rFonts w:ascii="Arial" w:hAnsi="Arial" w:cs="Arial"/>
          <w:color w:val="333333"/>
          <w:sz w:val="21"/>
          <w:szCs w:val="21"/>
        </w:rPr>
        <w:t>所以</w:t>
      </w:r>
      <w:r>
        <w:rPr>
          <w:rFonts w:ascii="Arial" w:hAnsi="Arial" w:cs="Arial"/>
          <w:color w:val="333333"/>
          <w:sz w:val="21"/>
          <w:szCs w:val="21"/>
        </w:rPr>
        <w:t>JVM</w:t>
      </w:r>
      <w:r>
        <w:rPr>
          <w:rFonts w:ascii="Arial" w:hAnsi="Arial" w:cs="Arial"/>
          <w:color w:val="333333"/>
          <w:sz w:val="21"/>
          <w:szCs w:val="21"/>
        </w:rPr>
        <w:t>总是最先初始化</w:t>
      </w:r>
      <w:r>
        <w:rPr>
          <w:rFonts w:ascii="Arial" w:hAnsi="Arial" w:cs="Arial"/>
          <w:color w:val="333333"/>
          <w:sz w:val="21"/>
          <w:szCs w:val="21"/>
        </w:rPr>
        <w:t>java.lang.Object</w:t>
      </w:r>
      <w:r>
        <w:rPr>
          <w:rFonts w:ascii="Arial" w:hAnsi="Arial" w:cs="Arial"/>
          <w:color w:val="333333"/>
          <w:sz w:val="21"/>
          <w:szCs w:val="21"/>
        </w:rPr>
        <w:t>类。</w:t>
      </w:r>
    </w:p>
    <w:p w:rsidR="00416B85" w:rsidRDefault="00416B85" w:rsidP="00416B8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类初始化的时机（对类进行主动引用时）：</w:t>
      </w:r>
      <w:r>
        <w:rPr>
          <w:rFonts w:ascii="Arial" w:hAnsi="Arial" w:cs="Arial"/>
          <w:color w:val="333333"/>
          <w:sz w:val="21"/>
          <w:szCs w:val="21"/>
        </w:rPr>
        <w:br/>
      </w:r>
      <w:r>
        <w:rPr>
          <w:rFonts w:ascii="Arial" w:hAnsi="Arial" w:cs="Arial"/>
          <w:color w:val="333333"/>
          <w:sz w:val="21"/>
          <w:szCs w:val="21"/>
        </w:rPr>
        <w:t>创建类的实例时（</w:t>
      </w:r>
      <w:r>
        <w:rPr>
          <w:rFonts w:ascii="Arial" w:hAnsi="Arial" w:cs="Arial"/>
          <w:color w:val="333333"/>
          <w:sz w:val="21"/>
          <w:szCs w:val="21"/>
        </w:rPr>
        <w:t>new</w:t>
      </w:r>
      <w:r>
        <w:rPr>
          <w:rFonts w:ascii="Arial" w:hAnsi="Arial" w:cs="Arial"/>
          <w:color w:val="333333"/>
          <w:sz w:val="21"/>
          <w:szCs w:val="21"/>
        </w:rPr>
        <w:t>、反射、反序列化）。</w:t>
      </w:r>
    </w:p>
    <w:p w:rsidR="00416B85" w:rsidRDefault="00416B85" w:rsidP="00416B8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调用某个类的静态方法时。</w:t>
      </w:r>
    </w:p>
    <w:p w:rsidR="00416B85" w:rsidRDefault="00416B85" w:rsidP="00416B8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使用某个类或接口的静态</w:t>
      </w:r>
      <w:r>
        <w:rPr>
          <w:rFonts w:ascii="Arial" w:hAnsi="Arial" w:cs="Arial"/>
          <w:color w:val="333333"/>
          <w:sz w:val="21"/>
          <w:szCs w:val="21"/>
        </w:rPr>
        <w:t>Field</w:t>
      </w:r>
      <w:r>
        <w:rPr>
          <w:rFonts w:ascii="Arial" w:hAnsi="Arial" w:cs="Arial"/>
          <w:color w:val="333333"/>
          <w:sz w:val="21"/>
          <w:szCs w:val="21"/>
        </w:rPr>
        <w:t>或对该</w:t>
      </w:r>
      <w:r>
        <w:rPr>
          <w:rFonts w:ascii="Arial" w:hAnsi="Arial" w:cs="Arial"/>
          <w:color w:val="333333"/>
          <w:sz w:val="21"/>
          <w:szCs w:val="21"/>
        </w:rPr>
        <w:t>Field</w:t>
      </w:r>
      <w:r>
        <w:rPr>
          <w:rFonts w:ascii="Arial" w:hAnsi="Arial" w:cs="Arial"/>
          <w:color w:val="333333"/>
          <w:sz w:val="21"/>
          <w:szCs w:val="21"/>
        </w:rPr>
        <w:t>赋值时。</w:t>
      </w:r>
    </w:p>
    <w:p w:rsidR="00416B85" w:rsidRDefault="00416B85" w:rsidP="00416B8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使用反射来强制创建某个类或接口对应的</w:t>
      </w:r>
      <w:r>
        <w:rPr>
          <w:rFonts w:ascii="Arial" w:hAnsi="Arial" w:cs="Arial"/>
          <w:color w:val="333333"/>
          <w:sz w:val="21"/>
          <w:szCs w:val="21"/>
        </w:rPr>
        <w:t>java.lang.Class</w:t>
      </w:r>
      <w:r>
        <w:rPr>
          <w:rFonts w:ascii="Arial" w:hAnsi="Arial" w:cs="Arial"/>
          <w:color w:val="333333"/>
          <w:sz w:val="21"/>
          <w:szCs w:val="21"/>
        </w:rPr>
        <w:t>对象，如</w:t>
      </w:r>
      <w:r>
        <w:rPr>
          <w:rFonts w:ascii="Arial" w:hAnsi="Arial" w:cs="Arial"/>
          <w:color w:val="333333"/>
          <w:sz w:val="21"/>
          <w:szCs w:val="21"/>
        </w:rPr>
        <w:t>Class.forName("Person")</w:t>
      </w:r>
    </w:p>
    <w:p w:rsidR="00416B85" w:rsidRDefault="00416B85" w:rsidP="00416B8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初始化某个类的子类时，此时该子类的所有父类都会被初始化。直接使用</w:t>
      </w:r>
      <w:r>
        <w:rPr>
          <w:rFonts w:ascii="Arial" w:hAnsi="Arial" w:cs="Arial"/>
          <w:color w:val="333333"/>
          <w:sz w:val="21"/>
          <w:szCs w:val="21"/>
        </w:rPr>
        <w:t>java.exe</w:t>
      </w:r>
      <w:r>
        <w:rPr>
          <w:rFonts w:ascii="Arial" w:hAnsi="Arial" w:cs="Arial"/>
          <w:color w:val="333333"/>
          <w:sz w:val="21"/>
          <w:szCs w:val="21"/>
        </w:rPr>
        <w:t>运行某个主类时。</w:t>
      </w:r>
    </w:p>
    <w:p w:rsidR="00416B85" w:rsidRDefault="00416B85" w:rsidP="00416B85">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23.</w:t>
      </w:r>
      <w:r>
        <w:rPr>
          <w:rFonts w:ascii="Arial" w:hAnsi="Arial" w:cs="Arial"/>
          <w:b w:val="0"/>
          <w:bCs w:val="0"/>
          <w:color w:val="333333"/>
          <w:sz w:val="30"/>
          <w:szCs w:val="30"/>
        </w:rPr>
        <w:t>类加载器及加载机制</w:t>
      </w:r>
    </w:p>
    <w:p w:rsidR="00416B85" w:rsidRDefault="00416B85" w:rsidP="00416B85">
      <w:pPr>
        <w:pStyle w:val="3"/>
        <w:spacing w:before="150" w:after="0"/>
        <w:rPr>
          <w:rFonts w:ascii="Arial" w:hAnsi="Arial" w:cs="Arial"/>
          <w:color w:val="333333"/>
          <w:sz w:val="24"/>
          <w:szCs w:val="24"/>
        </w:rPr>
      </w:pPr>
      <w:r>
        <w:rPr>
          <w:rFonts w:ascii="Arial" w:hAnsi="Arial" w:cs="Arial"/>
          <w:color w:val="333333"/>
          <w:sz w:val="24"/>
          <w:szCs w:val="24"/>
        </w:rPr>
        <w:t>类加载器</w:t>
      </w:r>
    </w:p>
    <w:p w:rsidR="00416B85" w:rsidRDefault="00416B85" w:rsidP="00416B8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当</w:t>
      </w:r>
      <w:r>
        <w:rPr>
          <w:rFonts w:ascii="Arial" w:hAnsi="Arial" w:cs="Arial"/>
          <w:color w:val="333333"/>
          <w:sz w:val="21"/>
          <w:szCs w:val="21"/>
        </w:rPr>
        <w:t>JVM</w:t>
      </w:r>
      <w:r>
        <w:rPr>
          <w:rFonts w:ascii="Arial" w:hAnsi="Arial" w:cs="Arial"/>
          <w:color w:val="333333"/>
          <w:sz w:val="21"/>
          <w:szCs w:val="21"/>
        </w:rPr>
        <w:t>启动时，会形成有</w:t>
      </w:r>
      <w:r>
        <w:rPr>
          <w:rFonts w:ascii="Arial" w:hAnsi="Arial" w:cs="Arial"/>
          <w:color w:val="333333"/>
          <w:sz w:val="21"/>
          <w:szCs w:val="21"/>
        </w:rPr>
        <w:t>3</w:t>
      </w:r>
      <w:r>
        <w:rPr>
          <w:rFonts w:ascii="Arial" w:hAnsi="Arial" w:cs="Arial"/>
          <w:color w:val="333333"/>
          <w:sz w:val="21"/>
          <w:szCs w:val="21"/>
        </w:rPr>
        <w:t>个类加载器组成的初始类加载器层次结构：</w:t>
      </w:r>
    </w:p>
    <w:p w:rsidR="00416B85" w:rsidRDefault="00416B85" w:rsidP="00416B8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(1).Bootstrap ClassLoader</w:t>
      </w:r>
      <w:r>
        <w:rPr>
          <w:rFonts w:ascii="Arial" w:hAnsi="Arial" w:cs="Arial"/>
          <w:color w:val="333333"/>
          <w:sz w:val="21"/>
          <w:szCs w:val="21"/>
        </w:rPr>
        <w:t>：根类（或叫启动、引导类加载器）加载器。</w:t>
      </w:r>
    </w:p>
    <w:p w:rsidR="00416B85" w:rsidRDefault="00416B85" w:rsidP="00416B8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它负责加载</w:t>
      </w:r>
      <w:r>
        <w:rPr>
          <w:rFonts w:ascii="Arial" w:hAnsi="Arial" w:cs="Arial"/>
          <w:color w:val="333333"/>
          <w:sz w:val="21"/>
          <w:szCs w:val="21"/>
        </w:rPr>
        <w:t>Java</w:t>
      </w:r>
      <w:r>
        <w:rPr>
          <w:rFonts w:ascii="Arial" w:hAnsi="Arial" w:cs="Arial"/>
          <w:color w:val="333333"/>
          <w:sz w:val="21"/>
          <w:szCs w:val="21"/>
        </w:rPr>
        <w:t>的核心类（如</w:t>
      </w:r>
      <w:r>
        <w:rPr>
          <w:rFonts w:ascii="Arial" w:hAnsi="Arial" w:cs="Arial"/>
          <w:color w:val="333333"/>
          <w:sz w:val="21"/>
          <w:szCs w:val="21"/>
        </w:rPr>
        <w:t>String</w:t>
      </w:r>
      <w:r>
        <w:rPr>
          <w:rFonts w:ascii="Arial" w:hAnsi="Arial" w:cs="Arial"/>
          <w:color w:val="333333"/>
          <w:sz w:val="21"/>
          <w:szCs w:val="21"/>
        </w:rPr>
        <w:t>、</w:t>
      </w:r>
      <w:r>
        <w:rPr>
          <w:rFonts w:ascii="Arial" w:hAnsi="Arial" w:cs="Arial"/>
          <w:color w:val="333333"/>
          <w:sz w:val="21"/>
          <w:szCs w:val="21"/>
        </w:rPr>
        <w:t>System</w:t>
      </w:r>
      <w:r>
        <w:rPr>
          <w:rFonts w:ascii="Arial" w:hAnsi="Arial" w:cs="Arial"/>
          <w:color w:val="333333"/>
          <w:sz w:val="21"/>
          <w:szCs w:val="21"/>
        </w:rPr>
        <w:t>等）。它比较特殊，因为它是由原生</w:t>
      </w:r>
      <w:r>
        <w:rPr>
          <w:rFonts w:ascii="Arial" w:hAnsi="Arial" w:cs="Arial"/>
          <w:color w:val="333333"/>
          <w:sz w:val="21"/>
          <w:szCs w:val="21"/>
        </w:rPr>
        <w:t>C++</w:t>
      </w:r>
      <w:r>
        <w:rPr>
          <w:rFonts w:ascii="Arial" w:hAnsi="Arial" w:cs="Arial"/>
          <w:color w:val="333333"/>
          <w:sz w:val="21"/>
          <w:szCs w:val="21"/>
        </w:rPr>
        <w:t>代码实现的，并不是</w:t>
      </w:r>
      <w:r>
        <w:rPr>
          <w:rFonts w:ascii="Arial" w:hAnsi="Arial" w:cs="Arial"/>
          <w:color w:val="333333"/>
          <w:sz w:val="21"/>
          <w:szCs w:val="21"/>
        </w:rPr>
        <w:t>java.lang.ClassLoader</w:t>
      </w:r>
      <w:r>
        <w:rPr>
          <w:rFonts w:ascii="Arial" w:hAnsi="Arial" w:cs="Arial"/>
          <w:color w:val="333333"/>
          <w:sz w:val="21"/>
          <w:szCs w:val="21"/>
        </w:rPr>
        <w:t>的子类</w:t>
      </w:r>
    </w:p>
    <w:p w:rsidR="00416B85" w:rsidRDefault="00416B85" w:rsidP="00416B8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(2).Extension ClassLoader</w:t>
      </w:r>
      <w:r>
        <w:rPr>
          <w:rFonts w:ascii="Arial" w:hAnsi="Arial" w:cs="Arial"/>
          <w:color w:val="333333"/>
          <w:sz w:val="21"/>
          <w:szCs w:val="21"/>
        </w:rPr>
        <w:t>：扩展类加载器。</w:t>
      </w:r>
    </w:p>
    <w:p w:rsidR="00416B85" w:rsidRDefault="00416B85" w:rsidP="00416B8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它负责加载</w:t>
      </w:r>
      <w:r>
        <w:rPr>
          <w:rFonts w:ascii="Arial" w:hAnsi="Arial" w:cs="Arial"/>
          <w:color w:val="333333"/>
          <w:sz w:val="21"/>
          <w:szCs w:val="21"/>
        </w:rPr>
        <w:t>JRE</w:t>
      </w:r>
      <w:r>
        <w:rPr>
          <w:rFonts w:ascii="Arial" w:hAnsi="Arial" w:cs="Arial"/>
          <w:color w:val="333333"/>
          <w:sz w:val="21"/>
          <w:szCs w:val="21"/>
        </w:rPr>
        <w:t>的扩展目录（</w:t>
      </w:r>
      <w:r>
        <w:rPr>
          <w:rFonts w:ascii="Arial" w:hAnsi="Arial" w:cs="Arial"/>
          <w:color w:val="333333"/>
          <w:sz w:val="21"/>
          <w:szCs w:val="21"/>
        </w:rPr>
        <w:t>%JAVA_HOME%/jre/lib/ext</w:t>
      </w:r>
      <w:r>
        <w:rPr>
          <w:rFonts w:ascii="Arial" w:hAnsi="Arial" w:cs="Arial"/>
          <w:color w:val="333333"/>
          <w:sz w:val="21"/>
          <w:szCs w:val="21"/>
        </w:rPr>
        <w:t>）中</w:t>
      </w:r>
      <w:r>
        <w:rPr>
          <w:rFonts w:ascii="Arial" w:hAnsi="Arial" w:cs="Arial"/>
          <w:color w:val="333333"/>
          <w:sz w:val="21"/>
          <w:szCs w:val="21"/>
        </w:rPr>
        <w:t>JAR</w:t>
      </w:r>
      <w:r>
        <w:rPr>
          <w:rFonts w:ascii="Arial" w:hAnsi="Arial" w:cs="Arial"/>
          <w:color w:val="333333"/>
          <w:sz w:val="21"/>
          <w:szCs w:val="21"/>
        </w:rPr>
        <w:t>包的类，我们可以通过把自己开发的类打包成</w:t>
      </w:r>
      <w:r>
        <w:rPr>
          <w:rFonts w:ascii="Arial" w:hAnsi="Arial" w:cs="Arial"/>
          <w:color w:val="333333"/>
          <w:sz w:val="21"/>
          <w:szCs w:val="21"/>
        </w:rPr>
        <w:t>JAR</w:t>
      </w:r>
      <w:r>
        <w:rPr>
          <w:rFonts w:ascii="Arial" w:hAnsi="Arial" w:cs="Arial"/>
          <w:color w:val="333333"/>
          <w:sz w:val="21"/>
          <w:szCs w:val="21"/>
        </w:rPr>
        <w:t>文件放入扩展目录来为</w:t>
      </w:r>
      <w:r>
        <w:rPr>
          <w:rFonts w:ascii="Arial" w:hAnsi="Arial" w:cs="Arial"/>
          <w:color w:val="333333"/>
          <w:sz w:val="21"/>
          <w:szCs w:val="21"/>
        </w:rPr>
        <w:t>Java</w:t>
      </w:r>
      <w:r>
        <w:rPr>
          <w:rFonts w:ascii="Arial" w:hAnsi="Arial" w:cs="Arial"/>
          <w:color w:val="333333"/>
          <w:sz w:val="21"/>
          <w:szCs w:val="21"/>
        </w:rPr>
        <w:t>扩展核心类以外的新功能。</w:t>
      </w:r>
    </w:p>
    <w:p w:rsidR="00416B85" w:rsidRDefault="00416B85" w:rsidP="00416B8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(3).System ClassLoader</w:t>
      </w:r>
      <w:r>
        <w:rPr>
          <w:rFonts w:ascii="Arial" w:hAnsi="Arial" w:cs="Arial"/>
          <w:color w:val="333333"/>
          <w:sz w:val="21"/>
          <w:szCs w:val="21"/>
        </w:rPr>
        <w:t>（或</w:t>
      </w:r>
      <w:r>
        <w:rPr>
          <w:rFonts w:ascii="Arial" w:hAnsi="Arial" w:cs="Arial"/>
          <w:color w:val="333333"/>
          <w:sz w:val="21"/>
          <w:szCs w:val="21"/>
        </w:rPr>
        <w:t>Application ClassLoader</w:t>
      </w:r>
      <w:r>
        <w:rPr>
          <w:rFonts w:ascii="Arial" w:hAnsi="Arial" w:cs="Arial"/>
          <w:color w:val="333333"/>
          <w:sz w:val="21"/>
          <w:szCs w:val="21"/>
        </w:rPr>
        <w:t>）：系统类加载器。</w:t>
      </w:r>
    </w:p>
    <w:p w:rsidR="00416B85" w:rsidRDefault="00416B85" w:rsidP="00416B8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它负责在</w:t>
      </w:r>
      <w:r>
        <w:rPr>
          <w:rFonts w:ascii="Arial" w:hAnsi="Arial" w:cs="Arial"/>
          <w:color w:val="333333"/>
          <w:sz w:val="21"/>
          <w:szCs w:val="21"/>
        </w:rPr>
        <w:t>JVM</w:t>
      </w:r>
      <w:r>
        <w:rPr>
          <w:rFonts w:ascii="Arial" w:hAnsi="Arial" w:cs="Arial"/>
          <w:color w:val="333333"/>
          <w:sz w:val="21"/>
          <w:szCs w:val="21"/>
        </w:rPr>
        <w:t>启动时加载来自</w:t>
      </w:r>
      <w:r>
        <w:rPr>
          <w:rFonts w:ascii="Arial" w:hAnsi="Arial" w:cs="Arial"/>
          <w:color w:val="333333"/>
          <w:sz w:val="21"/>
          <w:szCs w:val="21"/>
        </w:rPr>
        <w:t>Java</w:t>
      </w:r>
      <w:r>
        <w:rPr>
          <w:rFonts w:ascii="Arial" w:hAnsi="Arial" w:cs="Arial"/>
          <w:color w:val="333333"/>
          <w:sz w:val="21"/>
          <w:szCs w:val="21"/>
        </w:rPr>
        <w:t>命令的</w:t>
      </w:r>
      <w:r>
        <w:rPr>
          <w:rFonts w:ascii="Arial" w:hAnsi="Arial" w:cs="Arial"/>
          <w:color w:val="333333"/>
          <w:sz w:val="21"/>
          <w:szCs w:val="21"/>
        </w:rPr>
        <w:t>-classpath</w:t>
      </w:r>
      <w:r>
        <w:rPr>
          <w:rFonts w:ascii="Arial" w:hAnsi="Arial" w:cs="Arial"/>
          <w:color w:val="333333"/>
          <w:sz w:val="21"/>
          <w:szCs w:val="21"/>
        </w:rPr>
        <w:t>选项、</w:t>
      </w:r>
      <w:r>
        <w:rPr>
          <w:rFonts w:ascii="Arial" w:hAnsi="Arial" w:cs="Arial"/>
          <w:color w:val="333333"/>
          <w:sz w:val="21"/>
          <w:szCs w:val="21"/>
        </w:rPr>
        <w:t>java.class.path</w:t>
      </w:r>
      <w:r>
        <w:rPr>
          <w:rFonts w:ascii="Arial" w:hAnsi="Arial" w:cs="Arial"/>
          <w:color w:val="333333"/>
          <w:sz w:val="21"/>
          <w:szCs w:val="21"/>
        </w:rPr>
        <w:t>系统属性，或</w:t>
      </w:r>
      <w:r>
        <w:rPr>
          <w:rFonts w:ascii="Arial" w:hAnsi="Arial" w:cs="Arial"/>
          <w:color w:val="333333"/>
          <w:sz w:val="21"/>
          <w:szCs w:val="21"/>
        </w:rPr>
        <w:t>CLASSPATH</w:t>
      </w:r>
      <w:r>
        <w:rPr>
          <w:rFonts w:ascii="Arial" w:hAnsi="Arial" w:cs="Arial"/>
          <w:color w:val="333333"/>
          <w:sz w:val="21"/>
          <w:szCs w:val="21"/>
        </w:rPr>
        <w:t>环境变量所指定的</w:t>
      </w:r>
      <w:r>
        <w:rPr>
          <w:rFonts w:ascii="Arial" w:hAnsi="Arial" w:cs="Arial"/>
          <w:color w:val="333333"/>
          <w:sz w:val="21"/>
          <w:szCs w:val="21"/>
        </w:rPr>
        <w:t>JAR</w:t>
      </w:r>
      <w:r>
        <w:rPr>
          <w:rFonts w:ascii="Arial" w:hAnsi="Arial" w:cs="Arial"/>
          <w:color w:val="333333"/>
          <w:sz w:val="21"/>
          <w:szCs w:val="21"/>
        </w:rPr>
        <w:t>包和类路径。程序可以通过</w:t>
      </w:r>
      <w:r>
        <w:rPr>
          <w:rFonts w:ascii="Arial" w:hAnsi="Arial" w:cs="Arial"/>
          <w:color w:val="333333"/>
          <w:sz w:val="21"/>
          <w:szCs w:val="21"/>
        </w:rPr>
        <w:t>ClassLoader</w:t>
      </w:r>
      <w:r>
        <w:rPr>
          <w:rFonts w:ascii="Arial" w:hAnsi="Arial" w:cs="Arial"/>
          <w:color w:val="333333"/>
          <w:sz w:val="21"/>
          <w:szCs w:val="21"/>
        </w:rPr>
        <w:t>的静态方法</w:t>
      </w:r>
      <w:r>
        <w:rPr>
          <w:rFonts w:ascii="Arial" w:hAnsi="Arial" w:cs="Arial"/>
          <w:color w:val="333333"/>
          <w:sz w:val="21"/>
          <w:szCs w:val="21"/>
        </w:rPr>
        <w:t>getSystemClassLoader</w:t>
      </w:r>
      <w:r>
        <w:rPr>
          <w:rFonts w:ascii="Arial" w:hAnsi="Arial" w:cs="Arial"/>
          <w:color w:val="333333"/>
          <w:sz w:val="21"/>
          <w:szCs w:val="21"/>
        </w:rPr>
        <w:t>来获取系统类加载器</w:t>
      </w:r>
    </w:p>
    <w:p w:rsidR="00416B85" w:rsidRDefault="00416B85" w:rsidP="00416B85">
      <w:pPr>
        <w:pStyle w:val="3"/>
        <w:spacing w:before="450" w:after="0"/>
        <w:rPr>
          <w:rFonts w:ascii="Arial" w:hAnsi="Arial" w:cs="Arial"/>
          <w:color w:val="333333"/>
          <w:sz w:val="24"/>
          <w:szCs w:val="24"/>
        </w:rPr>
      </w:pPr>
      <w:r>
        <w:rPr>
          <w:rFonts w:ascii="Arial" w:hAnsi="Arial" w:cs="Arial"/>
          <w:color w:val="333333"/>
          <w:sz w:val="24"/>
          <w:szCs w:val="24"/>
        </w:rPr>
        <w:t>类加载机制</w:t>
      </w:r>
    </w:p>
    <w:p w:rsidR="00416B85" w:rsidRDefault="00416B85" w:rsidP="00F93F0E">
      <w:pPr>
        <w:pStyle w:val="a3"/>
        <w:spacing w:before="150" w:beforeAutospacing="0" w:after="0" w:afterAutospacing="0"/>
        <w:rPr>
          <w:rFonts w:ascii="Arial" w:hAnsi="Arial" w:cs="Arial"/>
          <w:color w:val="333333"/>
          <w:sz w:val="21"/>
          <w:szCs w:val="21"/>
        </w:rPr>
      </w:pPr>
      <w:r>
        <w:rPr>
          <w:noProof/>
        </w:rPr>
        <w:drawing>
          <wp:inline distT="0" distB="0" distL="0" distR="0" wp14:anchorId="6D7927EC" wp14:editId="406E52C4">
            <wp:extent cx="4457143" cy="2752381"/>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7143" cy="2752381"/>
                    </a:xfrm>
                    <a:prstGeom prst="rect">
                      <a:avLst/>
                    </a:prstGeom>
                  </pic:spPr>
                </pic:pic>
              </a:graphicData>
            </a:graphic>
          </wp:inline>
        </w:drawing>
      </w:r>
    </w:p>
    <w:p w:rsidR="00416B85" w:rsidRPr="00416B85" w:rsidRDefault="00416B85" w:rsidP="00416B85">
      <w:pPr>
        <w:widowControl/>
        <w:spacing w:before="150"/>
        <w:jc w:val="left"/>
        <w:rPr>
          <w:rFonts w:ascii="Arial" w:eastAsia="宋体" w:hAnsi="Arial" w:cs="Arial"/>
          <w:color w:val="333333"/>
          <w:kern w:val="0"/>
          <w:szCs w:val="21"/>
        </w:rPr>
      </w:pPr>
      <w:r w:rsidRPr="00416B85">
        <w:rPr>
          <w:rFonts w:ascii="Arial" w:eastAsia="宋体" w:hAnsi="Arial" w:cs="Arial"/>
          <w:color w:val="333333"/>
          <w:kern w:val="0"/>
          <w:szCs w:val="21"/>
        </w:rPr>
        <w:t>JVM</w:t>
      </w:r>
      <w:r w:rsidRPr="00416B85">
        <w:rPr>
          <w:rFonts w:ascii="Arial" w:eastAsia="宋体" w:hAnsi="Arial" w:cs="Arial"/>
          <w:color w:val="333333"/>
          <w:kern w:val="0"/>
          <w:szCs w:val="21"/>
        </w:rPr>
        <w:t>的类加载机制主要有以下</w:t>
      </w:r>
      <w:r w:rsidRPr="00416B85">
        <w:rPr>
          <w:rFonts w:ascii="Arial" w:eastAsia="宋体" w:hAnsi="Arial" w:cs="Arial"/>
          <w:color w:val="333333"/>
          <w:kern w:val="0"/>
          <w:szCs w:val="21"/>
        </w:rPr>
        <w:t>3</w:t>
      </w:r>
      <w:r w:rsidRPr="00416B85">
        <w:rPr>
          <w:rFonts w:ascii="Arial" w:eastAsia="宋体" w:hAnsi="Arial" w:cs="Arial"/>
          <w:color w:val="333333"/>
          <w:kern w:val="0"/>
          <w:szCs w:val="21"/>
        </w:rPr>
        <w:t>种：</w:t>
      </w:r>
    </w:p>
    <w:p w:rsidR="00416B85" w:rsidRPr="00416B85" w:rsidRDefault="00416B85" w:rsidP="00416B85">
      <w:pPr>
        <w:widowControl/>
        <w:spacing w:before="150"/>
        <w:jc w:val="left"/>
        <w:rPr>
          <w:rFonts w:ascii="Arial" w:eastAsia="宋体" w:hAnsi="Arial" w:cs="Arial"/>
          <w:color w:val="333333"/>
          <w:kern w:val="0"/>
          <w:szCs w:val="21"/>
        </w:rPr>
      </w:pPr>
      <w:r w:rsidRPr="00416B85">
        <w:rPr>
          <w:rFonts w:ascii="Arial" w:eastAsia="宋体" w:hAnsi="Arial" w:cs="Arial"/>
          <w:color w:val="333333"/>
          <w:kern w:val="0"/>
          <w:szCs w:val="21"/>
        </w:rPr>
        <w:t> </w:t>
      </w:r>
      <w:r w:rsidRPr="00416B85">
        <w:rPr>
          <w:rFonts w:ascii="Arial" w:eastAsia="宋体" w:hAnsi="Arial" w:cs="Arial"/>
          <w:color w:val="333333"/>
          <w:kern w:val="0"/>
          <w:szCs w:val="21"/>
        </w:rPr>
        <w:t>全盘负责：当一个类加载器加载某个</w:t>
      </w:r>
      <w:r w:rsidRPr="00416B85">
        <w:rPr>
          <w:rFonts w:ascii="Arial" w:eastAsia="宋体" w:hAnsi="Arial" w:cs="Arial"/>
          <w:color w:val="333333"/>
          <w:kern w:val="0"/>
          <w:szCs w:val="21"/>
        </w:rPr>
        <w:t>Class</w:t>
      </w:r>
      <w:r w:rsidRPr="00416B85">
        <w:rPr>
          <w:rFonts w:ascii="Arial" w:eastAsia="宋体" w:hAnsi="Arial" w:cs="Arial"/>
          <w:color w:val="333333"/>
          <w:kern w:val="0"/>
          <w:szCs w:val="21"/>
        </w:rPr>
        <w:t>时，该</w:t>
      </w:r>
      <w:r w:rsidRPr="00416B85">
        <w:rPr>
          <w:rFonts w:ascii="Arial" w:eastAsia="宋体" w:hAnsi="Arial" w:cs="Arial"/>
          <w:color w:val="333333"/>
          <w:kern w:val="0"/>
          <w:szCs w:val="21"/>
        </w:rPr>
        <w:t>Class</w:t>
      </w:r>
      <w:r w:rsidRPr="00416B85">
        <w:rPr>
          <w:rFonts w:ascii="Arial" w:eastAsia="宋体" w:hAnsi="Arial" w:cs="Arial"/>
          <w:color w:val="333333"/>
          <w:kern w:val="0"/>
          <w:szCs w:val="21"/>
        </w:rPr>
        <w:t>所依赖和引用的其它</w:t>
      </w:r>
      <w:r w:rsidRPr="00416B85">
        <w:rPr>
          <w:rFonts w:ascii="Arial" w:eastAsia="宋体" w:hAnsi="Arial" w:cs="Arial"/>
          <w:color w:val="333333"/>
          <w:kern w:val="0"/>
          <w:szCs w:val="21"/>
        </w:rPr>
        <w:t>Class</w:t>
      </w:r>
      <w:r w:rsidRPr="00416B85">
        <w:rPr>
          <w:rFonts w:ascii="Arial" w:eastAsia="宋体" w:hAnsi="Arial" w:cs="Arial"/>
          <w:color w:val="333333"/>
          <w:kern w:val="0"/>
          <w:szCs w:val="21"/>
        </w:rPr>
        <w:t>也将由该类加载器负责载入，除非显式的使用另外一个类加载器来载入。</w:t>
      </w:r>
    </w:p>
    <w:p w:rsidR="00416B85" w:rsidRPr="00416B85" w:rsidRDefault="00416B85" w:rsidP="00416B85">
      <w:pPr>
        <w:widowControl/>
        <w:spacing w:before="150"/>
        <w:jc w:val="left"/>
        <w:rPr>
          <w:rFonts w:ascii="Arial" w:eastAsia="宋体" w:hAnsi="Arial" w:cs="Arial"/>
          <w:color w:val="333333"/>
          <w:kern w:val="0"/>
          <w:szCs w:val="21"/>
        </w:rPr>
      </w:pPr>
      <w:r w:rsidRPr="00416B85">
        <w:rPr>
          <w:rFonts w:ascii="Arial" w:eastAsia="宋体" w:hAnsi="Arial" w:cs="Arial"/>
          <w:color w:val="333333"/>
          <w:kern w:val="0"/>
          <w:szCs w:val="21"/>
        </w:rPr>
        <w:t>双亲委派：当一个类加载器收到了类加载请求，它会把这个请求委派给父（</w:t>
      </w:r>
      <w:r w:rsidRPr="00416B85">
        <w:rPr>
          <w:rFonts w:ascii="Arial" w:eastAsia="宋体" w:hAnsi="Arial" w:cs="Arial"/>
          <w:color w:val="333333"/>
          <w:kern w:val="0"/>
          <w:szCs w:val="21"/>
        </w:rPr>
        <w:t>parent</w:t>
      </w:r>
      <w:r w:rsidRPr="00416B85">
        <w:rPr>
          <w:rFonts w:ascii="Arial" w:eastAsia="宋体" w:hAnsi="Arial" w:cs="Arial"/>
          <w:color w:val="333333"/>
          <w:kern w:val="0"/>
          <w:szCs w:val="21"/>
        </w:rPr>
        <w:t>）类加载器去完成，依次递归，因此所有的加载请求最终都被传送到顶层的启动类加载器中。只有在父类加载器无法加载该类时子类才尝试从自己类的路径中加载该类。（注意：类加载器中的父子关系并不是类继承上的父子关系，而是类加载器实例之间的关系。）</w:t>
      </w:r>
    </w:p>
    <w:p w:rsidR="00416B85" w:rsidRDefault="00416B85" w:rsidP="00416B85">
      <w:pPr>
        <w:widowControl/>
        <w:spacing w:before="150"/>
        <w:jc w:val="left"/>
        <w:rPr>
          <w:rFonts w:ascii="Arial" w:eastAsia="宋体" w:hAnsi="Arial" w:cs="Arial"/>
          <w:color w:val="333333"/>
          <w:kern w:val="0"/>
          <w:szCs w:val="21"/>
        </w:rPr>
      </w:pPr>
      <w:r w:rsidRPr="00416B85">
        <w:rPr>
          <w:rFonts w:ascii="Arial" w:eastAsia="宋体" w:hAnsi="Arial" w:cs="Arial"/>
          <w:color w:val="333333"/>
          <w:kern w:val="0"/>
          <w:szCs w:val="21"/>
        </w:rPr>
        <w:t>缓存机制：缓存机制会保证所有加载过的</w:t>
      </w:r>
      <w:r w:rsidRPr="00416B85">
        <w:rPr>
          <w:rFonts w:ascii="Arial" w:eastAsia="宋体" w:hAnsi="Arial" w:cs="Arial"/>
          <w:color w:val="333333"/>
          <w:kern w:val="0"/>
          <w:szCs w:val="21"/>
        </w:rPr>
        <w:t>Class</w:t>
      </w:r>
      <w:r w:rsidRPr="00416B85">
        <w:rPr>
          <w:rFonts w:ascii="Arial" w:eastAsia="宋体" w:hAnsi="Arial" w:cs="Arial"/>
          <w:color w:val="333333"/>
          <w:kern w:val="0"/>
          <w:szCs w:val="21"/>
        </w:rPr>
        <w:t>都会被缓存，当程序中需要使用某个类时，类加载器先从缓冲区中搜寻该类，若搜寻不到将读取该类的二进制数据，并转换成</w:t>
      </w:r>
      <w:r w:rsidRPr="00416B85">
        <w:rPr>
          <w:rFonts w:ascii="Arial" w:eastAsia="宋体" w:hAnsi="Arial" w:cs="Arial"/>
          <w:color w:val="333333"/>
          <w:kern w:val="0"/>
          <w:szCs w:val="21"/>
        </w:rPr>
        <w:t>Class</w:t>
      </w:r>
      <w:r w:rsidRPr="00416B85">
        <w:rPr>
          <w:rFonts w:ascii="Arial" w:eastAsia="宋体" w:hAnsi="Arial" w:cs="Arial"/>
          <w:color w:val="333333"/>
          <w:kern w:val="0"/>
          <w:szCs w:val="21"/>
        </w:rPr>
        <w:t>对象存入缓冲区中。这就是为什么修改了</w:t>
      </w:r>
      <w:r w:rsidRPr="00416B85">
        <w:rPr>
          <w:rFonts w:ascii="Arial" w:eastAsia="宋体" w:hAnsi="Arial" w:cs="Arial"/>
          <w:color w:val="333333"/>
          <w:kern w:val="0"/>
          <w:szCs w:val="21"/>
        </w:rPr>
        <w:t>Class</w:t>
      </w:r>
      <w:r w:rsidRPr="00416B85">
        <w:rPr>
          <w:rFonts w:ascii="Arial" w:eastAsia="宋体" w:hAnsi="Arial" w:cs="Arial"/>
          <w:color w:val="333333"/>
          <w:kern w:val="0"/>
          <w:szCs w:val="21"/>
        </w:rPr>
        <w:t>后需重启</w:t>
      </w:r>
      <w:r w:rsidRPr="00416B85">
        <w:rPr>
          <w:rFonts w:ascii="Arial" w:eastAsia="宋体" w:hAnsi="Arial" w:cs="Arial"/>
          <w:color w:val="333333"/>
          <w:kern w:val="0"/>
          <w:szCs w:val="21"/>
        </w:rPr>
        <w:t>JVM</w:t>
      </w:r>
      <w:r w:rsidRPr="00416B85">
        <w:rPr>
          <w:rFonts w:ascii="Arial" w:eastAsia="宋体" w:hAnsi="Arial" w:cs="Arial"/>
          <w:color w:val="333333"/>
          <w:kern w:val="0"/>
          <w:szCs w:val="21"/>
        </w:rPr>
        <w:t>才能生效的原因。</w:t>
      </w:r>
    </w:p>
    <w:p w:rsidR="002917B2" w:rsidRDefault="002917B2" w:rsidP="002917B2">
      <w:pPr>
        <w:pStyle w:val="3"/>
      </w:pPr>
      <w:r>
        <w:t>T</w:t>
      </w:r>
      <w:r>
        <w:rPr>
          <w:rFonts w:hint="eastAsia"/>
        </w:rPr>
        <w:t>omcat类</w:t>
      </w:r>
      <w:r>
        <w:t>加载机制</w:t>
      </w:r>
    </w:p>
    <w:p w:rsidR="002917B2" w:rsidRDefault="002917B2" w:rsidP="002917B2">
      <w:r>
        <w:rPr>
          <w:noProof/>
        </w:rPr>
        <w:drawing>
          <wp:inline distT="0" distB="0" distL="0" distR="0" wp14:anchorId="6B68C6B5" wp14:editId="5B8CE54F">
            <wp:extent cx="5274310" cy="282892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28925"/>
                    </a:xfrm>
                    <a:prstGeom prst="rect">
                      <a:avLst/>
                    </a:prstGeom>
                  </pic:spPr>
                </pic:pic>
              </a:graphicData>
            </a:graphic>
          </wp:inline>
        </w:drawing>
      </w:r>
    </w:p>
    <w:p w:rsidR="002917B2" w:rsidRDefault="002917B2" w:rsidP="002917B2">
      <w:r>
        <w:rPr>
          <w:noProof/>
        </w:rPr>
        <w:drawing>
          <wp:inline distT="0" distB="0" distL="0" distR="0" wp14:anchorId="707C0E1D" wp14:editId="53DD845A">
            <wp:extent cx="5274310" cy="39452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945255"/>
                    </a:xfrm>
                    <a:prstGeom prst="rect">
                      <a:avLst/>
                    </a:prstGeom>
                  </pic:spPr>
                </pic:pic>
              </a:graphicData>
            </a:graphic>
          </wp:inline>
        </w:drawing>
      </w:r>
    </w:p>
    <w:p w:rsidR="002917B2" w:rsidRDefault="002917B2" w:rsidP="002917B2">
      <w:r>
        <w:rPr>
          <w:rFonts w:hint="eastAsia"/>
        </w:rPr>
        <w:t xml:space="preserve">　当</w:t>
      </w:r>
      <w:r>
        <w:t>tomcat启动时，会创建几种类加载器：</w:t>
      </w:r>
    </w:p>
    <w:p w:rsidR="002917B2" w:rsidRDefault="002917B2" w:rsidP="002917B2"/>
    <w:p w:rsidR="002917B2" w:rsidRDefault="002917B2" w:rsidP="002917B2">
      <w:r>
        <w:rPr>
          <w:rFonts w:hint="eastAsia"/>
        </w:rPr>
        <w:t xml:space="preserve">　　</w:t>
      </w:r>
      <w:r>
        <w:t>1 Bootstrap 引导类加载器 </w:t>
      </w:r>
    </w:p>
    <w:p w:rsidR="002917B2" w:rsidRDefault="002917B2" w:rsidP="002917B2"/>
    <w:p w:rsidR="002917B2" w:rsidRDefault="002917B2" w:rsidP="002917B2">
      <w:r>
        <w:rPr>
          <w:rFonts w:hint="eastAsia"/>
        </w:rPr>
        <w:t xml:space="preserve">　　加载</w:t>
      </w:r>
      <w:r>
        <w:t>JVM启动所需的类，以及标准扩展类（位于jre/lib/ext下）</w:t>
      </w:r>
    </w:p>
    <w:p w:rsidR="002917B2" w:rsidRDefault="002917B2" w:rsidP="002917B2"/>
    <w:p w:rsidR="002917B2" w:rsidRDefault="002917B2" w:rsidP="002917B2">
      <w:r>
        <w:t>2 System 系统类加载器 </w:t>
      </w:r>
    </w:p>
    <w:p w:rsidR="002917B2" w:rsidRDefault="002917B2" w:rsidP="002917B2"/>
    <w:p w:rsidR="002917B2" w:rsidRDefault="002917B2" w:rsidP="00D5459D">
      <w:pPr>
        <w:ind w:firstLine="420"/>
      </w:pPr>
      <w:r>
        <w:rPr>
          <w:rFonts w:hint="eastAsia"/>
        </w:rPr>
        <w:t>加载</w:t>
      </w:r>
      <w:r>
        <w:t>tomcat启动的类，比如bootstrap.jar，通常在catalina.bat或者catalina.sh中指定。位于CATALINA_HOME/bin下。</w:t>
      </w:r>
    </w:p>
    <w:p w:rsidR="00D5459D" w:rsidRDefault="00D5459D" w:rsidP="00D5459D">
      <w:pPr>
        <w:ind w:firstLine="420"/>
      </w:pPr>
    </w:p>
    <w:p w:rsidR="00D5459D" w:rsidRPr="00D5459D" w:rsidRDefault="00D5459D" w:rsidP="00D5459D">
      <w:pPr>
        <w:widowControl/>
        <w:shd w:val="clear" w:color="auto" w:fill="FFFFFF"/>
        <w:spacing w:line="390" w:lineRule="atLeast"/>
        <w:jc w:val="left"/>
        <w:rPr>
          <w:rFonts w:ascii="微软雅黑" w:eastAsia="微软雅黑" w:hAnsi="微软雅黑" w:cs="宋体"/>
          <w:color w:val="0D0D0D" w:themeColor="text1" w:themeTint="F2"/>
          <w:kern w:val="0"/>
          <w:sz w:val="24"/>
          <w:szCs w:val="24"/>
        </w:rPr>
      </w:pPr>
      <w:r w:rsidRPr="00D5459D">
        <w:rPr>
          <w:rFonts w:ascii="微软雅黑" w:eastAsia="微软雅黑" w:hAnsi="微软雅黑" w:cs="宋体" w:hint="eastAsia"/>
          <w:color w:val="0D0D0D" w:themeColor="text1" w:themeTint="F2"/>
          <w:kern w:val="0"/>
          <w:sz w:val="24"/>
          <w:szCs w:val="24"/>
        </w:rPr>
        <w:t>3 Common 通用类加载器 </w:t>
      </w:r>
    </w:p>
    <w:p w:rsidR="00D5459D" w:rsidRPr="00817352" w:rsidRDefault="00D5459D" w:rsidP="00817352">
      <w:pPr>
        <w:widowControl/>
        <w:shd w:val="clear" w:color="auto" w:fill="FFFFFF"/>
        <w:spacing w:after="240" w:line="390" w:lineRule="atLeast"/>
        <w:jc w:val="left"/>
        <w:rPr>
          <w:rFonts w:ascii="微软雅黑" w:eastAsia="微软雅黑" w:hAnsi="微软雅黑" w:cs="宋体"/>
          <w:color w:val="4D4D4D"/>
          <w:kern w:val="0"/>
          <w:sz w:val="24"/>
          <w:szCs w:val="24"/>
        </w:rPr>
      </w:pPr>
      <w:r w:rsidRPr="00D5459D">
        <w:rPr>
          <w:rFonts w:ascii="微软雅黑" w:eastAsia="微软雅黑" w:hAnsi="微软雅黑" w:cs="宋体" w:hint="eastAsia"/>
          <w:color w:val="4D4D4D"/>
          <w:kern w:val="0"/>
          <w:sz w:val="24"/>
          <w:szCs w:val="24"/>
        </w:rPr>
        <w:t xml:space="preserve">　　加载tomcat使用以及应用通用的一些类，位于CATALINA_HOME/lib下，比如servlet-api.jar</w:t>
      </w:r>
    </w:p>
    <w:p w:rsidR="00D5459D" w:rsidRPr="00D5459D" w:rsidRDefault="00D5459D" w:rsidP="00D5459D">
      <w:pPr>
        <w:widowControl/>
        <w:shd w:val="clear" w:color="auto" w:fill="FFFFFF"/>
        <w:spacing w:line="390" w:lineRule="atLeast"/>
        <w:jc w:val="left"/>
        <w:rPr>
          <w:rFonts w:ascii="微软雅黑" w:eastAsia="微软雅黑" w:hAnsi="微软雅黑" w:cs="宋体"/>
          <w:color w:val="0D0D0D" w:themeColor="text1" w:themeTint="F2"/>
          <w:kern w:val="0"/>
          <w:sz w:val="24"/>
          <w:szCs w:val="24"/>
        </w:rPr>
      </w:pPr>
      <w:r w:rsidRPr="00D5459D">
        <w:rPr>
          <w:rFonts w:ascii="微软雅黑" w:eastAsia="微软雅黑" w:hAnsi="微软雅黑" w:cs="宋体" w:hint="eastAsia"/>
          <w:color w:val="0D0D0D" w:themeColor="text1" w:themeTint="F2"/>
          <w:kern w:val="0"/>
          <w:sz w:val="24"/>
          <w:szCs w:val="24"/>
        </w:rPr>
        <w:t xml:space="preserve">　4 webapp 应用类加载器</w:t>
      </w:r>
    </w:p>
    <w:p w:rsidR="00D5459D" w:rsidRPr="00D5459D" w:rsidRDefault="00D5459D" w:rsidP="00D5459D">
      <w:pPr>
        <w:widowControl/>
        <w:shd w:val="clear" w:color="auto" w:fill="FFFFFF"/>
        <w:spacing w:line="390" w:lineRule="atLeast"/>
        <w:jc w:val="left"/>
        <w:rPr>
          <w:rFonts w:ascii="微软雅黑" w:eastAsia="微软雅黑" w:hAnsi="微软雅黑" w:cs="宋体"/>
          <w:color w:val="4D4D4D"/>
          <w:kern w:val="0"/>
          <w:sz w:val="24"/>
          <w:szCs w:val="24"/>
        </w:rPr>
      </w:pPr>
      <w:r w:rsidRPr="00D5459D">
        <w:rPr>
          <w:rFonts w:ascii="微软雅黑" w:eastAsia="微软雅黑" w:hAnsi="微软雅黑" w:cs="宋体" w:hint="eastAsia"/>
          <w:color w:val="4D4D4D"/>
          <w:kern w:val="0"/>
          <w:sz w:val="24"/>
          <w:szCs w:val="24"/>
        </w:rPr>
        <w:t xml:space="preserve">　　每个应用在部署后，都会创建一个唯一的类加载器。该类加载器会加载位于 </w:t>
      </w:r>
      <w:r w:rsidRPr="00D5459D">
        <w:rPr>
          <w:rFonts w:ascii="微软雅黑" w:eastAsia="微软雅黑" w:hAnsi="微软雅黑" w:cs="宋体" w:hint="eastAsia"/>
          <w:color w:val="FF0000"/>
          <w:kern w:val="0"/>
          <w:sz w:val="24"/>
          <w:szCs w:val="24"/>
        </w:rPr>
        <w:t>WEB-INF/lib下的jar文件中的class</w:t>
      </w:r>
      <w:r w:rsidRPr="00D5459D">
        <w:rPr>
          <w:rFonts w:ascii="微软雅黑" w:eastAsia="微软雅黑" w:hAnsi="微软雅黑" w:cs="宋体" w:hint="eastAsia"/>
          <w:color w:val="4D4D4D"/>
          <w:kern w:val="0"/>
          <w:sz w:val="24"/>
          <w:szCs w:val="24"/>
        </w:rPr>
        <w:t> 和 </w:t>
      </w:r>
      <w:r w:rsidRPr="00D5459D">
        <w:rPr>
          <w:rFonts w:ascii="微软雅黑" w:eastAsia="微软雅黑" w:hAnsi="微软雅黑" w:cs="宋体" w:hint="eastAsia"/>
          <w:color w:val="FF0000"/>
          <w:kern w:val="0"/>
          <w:sz w:val="24"/>
          <w:szCs w:val="24"/>
        </w:rPr>
        <w:t>WEB-INF/classes下的class文件</w:t>
      </w:r>
      <w:r w:rsidRPr="00D5459D">
        <w:rPr>
          <w:rFonts w:ascii="微软雅黑" w:eastAsia="微软雅黑" w:hAnsi="微软雅黑" w:cs="宋体" w:hint="eastAsia"/>
          <w:color w:val="4D4D4D"/>
          <w:kern w:val="0"/>
          <w:sz w:val="24"/>
          <w:szCs w:val="24"/>
        </w:rPr>
        <w:t>。</w:t>
      </w:r>
    </w:p>
    <w:p w:rsidR="00D5459D" w:rsidRDefault="00D5459D" w:rsidP="00D5459D">
      <w:pPr>
        <w:ind w:firstLine="420"/>
      </w:pPr>
      <w:r>
        <w:rPr>
          <w:rFonts w:hint="eastAsia"/>
        </w:rPr>
        <w:t xml:space="preserve">　　当应用需要到某个类时，则会按照下面的顺序进行类加载：</w:t>
      </w:r>
    </w:p>
    <w:p w:rsidR="00D5459D" w:rsidRDefault="00D5459D" w:rsidP="00D5459D">
      <w:pPr>
        <w:ind w:firstLine="420"/>
      </w:pPr>
    </w:p>
    <w:p w:rsidR="00D5459D" w:rsidRDefault="00D5459D" w:rsidP="00D5459D">
      <w:pPr>
        <w:ind w:firstLine="420"/>
      </w:pPr>
      <w:r>
        <w:rPr>
          <w:rFonts w:hint="eastAsia"/>
        </w:rPr>
        <w:t xml:space="preserve">　　</w:t>
      </w:r>
      <w:r>
        <w:t>1 使用bootstrap引导类加载器加载</w:t>
      </w:r>
    </w:p>
    <w:p w:rsidR="00D5459D" w:rsidRDefault="00D5459D" w:rsidP="00D5459D">
      <w:pPr>
        <w:ind w:firstLine="420"/>
      </w:pPr>
    </w:p>
    <w:p w:rsidR="00D5459D" w:rsidRDefault="00D5459D" w:rsidP="00D5459D">
      <w:pPr>
        <w:ind w:firstLine="420"/>
      </w:pPr>
      <w:r>
        <w:rPr>
          <w:rFonts w:hint="eastAsia"/>
        </w:rPr>
        <w:t xml:space="preserve">　　</w:t>
      </w:r>
      <w:r>
        <w:t>2 使用system系统类加载器加载</w:t>
      </w:r>
    </w:p>
    <w:p w:rsidR="00D5459D" w:rsidRDefault="00D5459D" w:rsidP="00D5459D">
      <w:pPr>
        <w:ind w:firstLine="420"/>
      </w:pPr>
    </w:p>
    <w:p w:rsidR="00D5459D" w:rsidRDefault="00D5459D" w:rsidP="00D5459D">
      <w:pPr>
        <w:ind w:firstLine="420"/>
      </w:pPr>
      <w:r>
        <w:rPr>
          <w:rFonts w:hint="eastAsia"/>
        </w:rPr>
        <w:t xml:space="preserve">　　</w:t>
      </w:r>
      <w:r>
        <w:t>3 使用应用类加载器在WEB-INF/classes中加载</w:t>
      </w:r>
    </w:p>
    <w:p w:rsidR="00D5459D" w:rsidRDefault="00D5459D" w:rsidP="00D5459D">
      <w:pPr>
        <w:ind w:firstLine="420"/>
      </w:pPr>
    </w:p>
    <w:p w:rsidR="00D5459D" w:rsidRDefault="00D5459D" w:rsidP="00D5459D">
      <w:pPr>
        <w:ind w:firstLine="420"/>
      </w:pPr>
      <w:r>
        <w:rPr>
          <w:rFonts w:hint="eastAsia"/>
        </w:rPr>
        <w:t xml:space="preserve">　　</w:t>
      </w:r>
      <w:r>
        <w:t>4 使用应用类加载器在WEB-INF/lib中加载</w:t>
      </w:r>
    </w:p>
    <w:p w:rsidR="00D5459D" w:rsidRDefault="00D5459D" w:rsidP="00D5459D">
      <w:pPr>
        <w:ind w:firstLine="420"/>
      </w:pPr>
    </w:p>
    <w:p w:rsidR="00D5459D" w:rsidRDefault="00D5459D" w:rsidP="00D5459D">
      <w:pPr>
        <w:ind w:firstLine="420"/>
      </w:pPr>
      <w:r>
        <w:rPr>
          <w:rFonts w:hint="eastAsia"/>
        </w:rPr>
        <w:t xml:space="preserve">　　</w:t>
      </w:r>
      <w:r>
        <w:t>5 使用common类加载器在CATALINA_HOME/lib中加载</w:t>
      </w:r>
    </w:p>
    <w:p w:rsidR="00817352" w:rsidRDefault="00817352" w:rsidP="00D5459D">
      <w:pPr>
        <w:ind w:firstLine="420"/>
      </w:pPr>
      <w:r>
        <w:rPr>
          <w:noProof/>
        </w:rPr>
        <w:drawing>
          <wp:inline distT="0" distB="0" distL="0" distR="0" wp14:anchorId="372FC76D" wp14:editId="2A90E7E2">
            <wp:extent cx="5274310" cy="78613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786130"/>
                    </a:xfrm>
                    <a:prstGeom prst="rect">
                      <a:avLst/>
                    </a:prstGeom>
                  </pic:spPr>
                </pic:pic>
              </a:graphicData>
            </a:graphic>
          </wp:inline>
        </w:drawing>
      </w:r>
    </w:p>
    <w:p w:rsidR="00817352" w:rsidRDefault="00817352" w:rsidP="00817352">
      <w:pPr>
        <w:pStyle w:val="3"/>
        <w:spacing w:before="450" w:after="0"/>
        <w:rPr>
          <w:rFonts w:ascii="Arial" w:hAnsi="Arial" w:cs="Arial"/>
          <w:color w:val="333333"/>
          <w:sz w:val="24"/>
          <w:szCs w:val="24"/>
        </w:rPr>
      </w:pPr>
      <w:r>
        <w:rPr>
          <w:rStyle w:val="fontstyle0"/>
          <w:rFonts w:ascii="Arial" w:hAnsi="Arial" w:cs="Arial"/>
          <w:color w:val="333333"/>
          <w:sz w:val="24"/>
          <w:szCs w:val="24"/>
        </w:rPr>
        <w:t>同一个</w:t>
      </w:r>
      <w:r>
        <w:rPr>
          <w:rStyle w:val="fontstyle0"/>
          <w:rFonts w:ascii="Arial" w:hAnsi="Arial" w:cs="Arial"/>
          <w:color w:val="333333"/>
          <w:sz w:val="24"/>
          <w:szCs w:val="24"/>
        </w:rPr>
        <w:t>tomcat</w:t>
      </w:r>
      <w:r>
        <w:rPr>
          <w:rStyle w:val="fontstyle0"/>
          <w:rFonts w:ascii="Arial" w:hAnsi="Arial" w:cs="Arial"/>
          <w:color w:val="333333"/>
          <w:sz w:val="24"/>
          <w:szCs w:val="24"/>
        </w:rPr>
        <w:t>容器下的两个应用以及</w:t>
      </w:r>
      <w:r>
        <w:rPr>
          <w:rStyle w:val="fontstyle0"/>
          <w:rFonts w:ascii="Arial" w:hAnsi="Arial" w:cs="Arial"/>
          <w:color w:val="333333"/>
          <w:sz w:val="24"/>
          <w:szCs w:val="24"/>
        </w:rPr>
        <w:t>lib</w:t>
      </w:r>
      <w:r>
        <w:rPr>
          <w:rStyle w:val="fontstyle0"/>
          <w:rFonts w:ascii="Arial" w:hAnsi="Arial" w:cs="Arial"/>
          <w:color w:val="333333"/>
          <w:sz w:val="24"/>
          <w:szCs w:val="24"/>
        </w:rPr>
        <w:t>目录中都有</w:t>
      </w:r>
      <w:r>
        <w:rPr>
          <w:rStyle w:val="fontstyle0"/>
          <w:rFonts w:ascii="Arial" w:hAnsi="Arial" w:cs="Arial"/>
          <w:color w:val="333333"/>
          <w:sz w:val="24"/>
          <w:szCs w:val="24"/>
        </w:rPr>
        <w:t>UserServiceImpl</w:t>
      </w:r>
      <w:r>
        <w:rPr>
          <w:rStyle w:val="fontstyle0"/>
          <w:rFonts w:ascii="Arial" w:hAnsi="Arial" w:cs="Arial"/>
          <w:color w:val="333333"/>
          <w:sz w:val="24"/>
          <w:szCs w:val="24"/>
        </w:rPr>
        <w:t>类，</w:t>
      </w:r>
      <w:r>
        <w:rPr>
          <w:rStyle w:val="fontstyle0"/>
          <w:rFonts w:ascii="Arial" w:hAnsi="Arial" w:cs="Arial"/>
          <w:color w:val="333333"/>
          <w:sz w:val="24"/>
          <w:szCs w:val="24"/>
        </w:rPr>
        <w:t>tomcat</w:t>
      </w:r>
      <w:r>
        <w:rPr>
          <w:rStyle w:val="fontstyle0"/>
          <w:rFonts w:ascii="Arial" w:hAnsi="Arial" w:cs="Arial"/>
          <w:color w:val="333333"/>
          <w:sz w:val="24"/>
          <w:szCs w:val="24"/>
        </w:rPr>
        <w:t>么样保证类的隔离性？</w:t>
      </w:r>
    </w:p>
    <w:p w:rsidR="00817352" w:rsidRDefault="00817352" w:rsidP="00817352">
      <w:pPr>
        <w:pStyle w:val="a3"/>
        <w:spacing w:before="150" w:beforeAutospacing="0" w:after="0" w:afterAutospacing="0"/>
        <w:rPr>
          <w:rFonts w:ascii="Arial" w:hAnsi="Arial" w:cs="Arial"/>
          <w:color w:val="333333"/>
          <w:sz w:val="21"/>
          <w:szCs w:val="21"/>
        </w:rPr>
      </w:pPr>
      <w:r>
        <w:rPr>
          <w:rStyle w:val="fontstyle0"/>
          <w:rFonts w:ascii="Arial" w:hAnsi="Arial" w:cs="Arial"/>
          <w:color w:val="333333"/>
          <w:sz w:val="21"/>
          <w:szCs w:val="21"/>
        </w:rPr>
        <w:t>类加载器与类的唯一性：类加载器虽然只用于实现类的加载动作，但是对于任意一个类，都需要由加载它的类加载器和这个类本身共同确立其在</w:t>
      </w:r>
      <w:r>
        <w:rPr>
          <w:rStyle w:val="fontstyle0"/>
          <w:rFonts w:ascii="Arial" w:hAnsi="Arial" w:cs="Arial"/>
          <w:color w:val="333333"/>
          <w:sz w:val="21"/>
          <w:szCs w:val="21"/>
        </w:rPr>
        <w:t>Java</w:t>
      </w:r>
      <w:r>
        <w:rPr>
          <w:rStyle w:val="fontstyle0"/>
          <w:rFonts w:ascii="Arial" w:hAnsi="Arial" w:cs="Arial"/>
          <w:color w:val="333333"/>
          <w:sz w:val="21"/>
          <w:szCs w:val="21"/>
        </w:rPr>
        <w:t>虚拟机中的唯一性。通俗的</w:t>
      </w:r>
      <w:r>
        <w:rPr>
          <w:rFonts w:ascii="Arial" w:hAnsi="Arial" w:cs="Arial"/>
          <w:color w:val="333333"/>
          <w:sz w:val="21"/>
          <w:szCs w:val="21"/>
        </w:rPr>
        <w:br/>
      </w:r>
      <w:r>
        <w:rPr>
          <w:rStyle w:val="fontstyle0"/>
          <w:rFonts w:ascii="Arial" w:hAnsi="Arial" w:cs="Arial"/>
          <w:color w:val="333333"/>
          <w:sz w:val="21"/>
          <w:szCs w:val="21"/>
        </w:rPr>
        <w:t>说，</w:t>
      </w:r>
      <w:r>
        <w:rPr>
          <w:rStyle w:val="fontstyle0"/>
          <w:rFonts w:ascii="Arial" w:hAnsi="Arial" w:cs="Arial"/>
          <w:color w:val="333333"/>
          <w:sz w:val="21"/>
          <w:szCs w:val="21"/>
        </w:rPr>
        <w:t>JVM</w:t>
      </w:r>
      <w:r>
        <w:rPr>
          <w:rStyle w:val="fontstyle0"/>
          <w:rFonts w:ascii="Arial" w:hAnsi="Arial" w:cs="Arial"/>
          <w:color w:val="333333"/>
          <w:sz w:val="21"/>
          <w:szCs w:val="21"/>
        </w:rPr>
        <w:t>中两个类是否</w:t>
      </w:r>
      <w:r>
        <w:rPr>
          <w:rStyle w:val="fontstyle0"/>
          <w:rFonts w:ascii="Arial" w:hAnsi="Arial" w:cs="Arial"/>
          <w:color w:val="333333"/>
          <w:sz w:val="21"/>
          <w:szCs w:val="21"/>
        </w:rPr>
        <w:t>“</w:t>
      </w:r>
      <w:r>
        <w:rPr>
          <w:rStyle w:val="fontstyle0"/>
          <w:rFonts w:ascii="Arial" w:hAnsi="Arial" w:cs="Arial"/>
          <w:color w:val="333333"/>
          <w:sz w:val="21"/>
          <w:szCs w:val="21"/>
        </w:rPr>
        <w:t>相等</w:t>
      </w:r>
      <w:r>
        <w:rPr>
          <w:rStyle w:val="fontstyle0"/>
          <w:rFonts w:ascii="Arial" w:hAnsi="Arial" w:cs="Arial"/>
          <w:color w:val="333333"/>
          <w:sz w:val="21"/>
          <w:szCs w:val="21"/>
        </w:rPr>
        <w:t>”</w:t>
      </w:r>
      <w:r>
        <w:rPr>
          <w:rStyle w:val="fontstyle0"/>
          <w:rFonts w:ascii="Arial" w:hAnsi="Arial" w:cs="Arial"/>
          <w:color w:val="333333"/>
          <w:sz w:val="21"/>
          <w:szCs w:val="21"/>
        </w:rPr>
        <w:t>，首先就必须是同一个类加载器加载的，否则，即使这两个类来源于同一个</w:t>
      </w:r>
      <w:r>
        <w:rPr>
          <w:rStyle w:val="fontstyle0"/>
          <w:rFonts w:ascii="Arial" w:hAnsi="Arial" w:cs="Arial"/>
          <w:color w:val="333333"/>
          <w:sz w:val="21"/>
          <w:szCs w:val="21"/>
        </w:rPr>
        <w:t>Class</w:t>
      </w:r>
      <w:r>
        <w:rPr>
          <w:rStyle w:val="fontstyle0"/>
          <w:rFonts w:ascii="Arial" w:hAnsi="Arial" w:cs="Arial"/>
          <w:color w:val="333333"/>
          <w:sz w:val="21"/>
          <w:szCs w:val="21"/>
        </w:rPr>
        <w:t>文件，被同一个虚拟机加载，只要类加载器不同，那么这两</w:t>
      </w:r>
      <w:r>
        <w:rPr>
          <w:rFonts w:ascii="Arial" w:hAnsi="Arial" w:cs="Arial"/>
          <w:color w:val="333333"/>
          <w:sz w:val="21"/>
          <w:szCs w:val="21"/>
        </w:rPr>
        <w:br/>
      </w:r>
      <w:r>
        <w:rPr>
          <w:rStyle w:val="fontstyle0"/>
          <w:rFonts w:ascii="Arial" w:hAnsi="Arial" w:cs="Arial"/>
          <w:color w:val="333333"/>
          <w:sz w:val="21"/>
          <w:szCs w:val="21"/>
        </w:rPr>
        <w:t>个类必定是不相等的。</w:t>
      </w:r>
      <w:r>
        <w:rPr>
          <w:rFonts w:ascii="Arial" w:hAnsi="Arial" w:cs="Arial"/>
          <w:color w:val="333333"/>
          <w:sz w:val="21"/>
          <w:szCs w:val="21"/>
        </w:rPr>
        <w:t> </w:t>
      </w:r>
    </w:p>
    <w:p w:rsidR="00817352" w:rsidRPr="00817352" w:rsidRDefault="00817352" w:rsidP="00D5459D">
      <w:pPr>
        <w:ind w:firstLine="420"/>
      </w:pPr>
    </w:p>
    <w:p w:rsidR="00416B85" w:rsidRDefault="00416B85" w:rsidP="00416B85">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24.AIO,BIO,NIO</w:t>
      </w:r>
    </w:p>
    <w:p w:rsidR="00416B85" w:rsidRDefault="00416B85" w:rsidP="00416B85">
      <w:pPr>
        <w:pStyle w:val="4"/>
        <w:spacing w:before="300" w:after="0"/>
        <w:rPr>
          <w:rFonts w:ascii="Arial" w:hAnsi="Arial" w:cs="Arial"/>
          <w:color w:val="333333"/>
          <w:sz w:val="21"/>
          <w:szCs w:val="21"/>
        </w:rPr>
      </w:pPr>
      <w:r>
        <w:rPr>
          <w:rFonts w:ascii="Arial" w:hAnsi="Arial" w:cs="Arial"/>
          <w:color w:val="333333"/>
          <w:sz w:val="21"/>
          <w:szCs w:val="21"/>
        </w:rPr>
        <w:t>BIO</w:t>
      </w:r>
    </w:p>
    <w:p w:rsidR="00416B85" w:rsidRDefault="00416B85" w:rsidP="00416B8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BIO</w:t>
      </w:r>
      <w:r>
        <w:rPr>
          <w:rFonts w:ascii="Arial" w:hAnsi="Arial" w:cs="Arial"/>
          <w:color w:val="333333"/>
          <w:sz w:val="21"/>
          <w:szCs w:val="21"/>
        </w:rPr>
        <w:t>全称是</w:t>
      </w:r>
      <w:r>
        <w:rPr>
          <w:rFonts w:ascii="Arial" w:hAnsi="Arial" w:cs="Arial"/>
          <w:color w:val="333333"/>
          <w:sz w:val="21"/>
          <w:szCs w:val="21"/>
        </w:rPr>
        <w:t>Blocking IO</w:t>
      </w:r>
      <w:r>
        <w:rPr>
          <w:rFonts w:ascii="Arial" w:hAnsi="Arial" w:cs="Arial"/>
          <w:color w:val="333333"/>
          <w:sz w:val="21"/>
          <w:szCs w:val="21"/>
        </w:rPr>
        <w:t>，是</w:t>
      </w:r>
      <w:r>
        <w:rPr>
          <w:rFonts w:ascii="Arial" w:hAnsi="Arial" w:cs="Arial"/>
          <w:color w:val="333333"/>
          <w:sz w:val="21"/>
          <w:szCs w:val="21"/>
        </w:rPr>
        <w:t>JDK1.4</w:t>
      </w:r>
      <w:r>
        <w:rPr>
          <w:rFonts w:ascii="Arial" w:hAnsi="Arial" w:cs="Arial"/>
          <w:color w:val="333333"/>
          <w:sz w:val="21"/>
          <w:szCs w:val="21"/>
        </w:rPr>
        <w:t>之前的传统</w:t>
      </w:r>
      <w:r>
        <w:rPr>
          <w:rFonts w:ascii="Arial" w:hAnsi="Arial" w:cs="Arial"/>
          <w:color w:val="333333"/>
          <w:sz w:val="21"/>
          <w:szCs w:val="21"/>
        </w:rPr>
        <w:t>IO</w:t>
      </w:r>
      <w:r>
        <w:rPr>
          <w:rFonts w:ascii="Arial" w:hAnsi="Arial" w:cs="Arial"/>
          <w:color w:val="333333"/>
          <w:sz w:val="21"/>
          <w:szCs w:val="21"/>
        </w:rPr>
        <w:t>模型，本身是同步阻塞模式。</w:t>
      </w:r>
      <w:r>
        <w:rPr>
          <w:rFonts w:ascii="Arial" w:hAnsi="Arial" w:cs="Arial"/>
          <w:color w:val="333333"/>
          <w:sz w:val="21"/>
          <w:szCs w:val="21"/>
        </w:rPr>
        <w:t xml:space="preserve"> </w:t>
      </w:r>
      <w:r>
        <w:rPr>
          <w:rFonts w:ascii="Arial" w:hAnsi="Arial" w:cs="Arial"/>
          <w:color w:val="333333"/>
          <w:sz w:val="21"/>
          <w:szCs w:val="21"/>
        </w:rPr>
        <w:t>线程发起</w:t>
      </w:r>
      <w:r>
        <w:rPr>
          <w:rFonts w:ascii="Arial" w:hAnsi="Arial" w:cs="Arial"/>
          <w:color w:val="333333"/>
          <w:sz w:val="21"/>
          <w:szCs w:val="21"/>
        </w:rPr>
        <w:t>IO</w:t>
      </w:r>
      <w:r>
        <w:rPr>
          <w:rFonts w:ascii="Arial" w:hAnsi="Arial" w:cs="Arial"/>
          <w:color w:val="333333"/>
          <w:sz w:val="21"/>
          <w:szCs w:val="21"/>
        </w:rPr>
        <w:t>请求后，一直阻塞</w:t>
      </w:r>
      <w:r>
        <w:rPr>
          <w:rFonts w:ascii="Arial" w:hAnsi="Arial" w:cs="Arial"/>
          <w:color w:val="333333"/>
          <w:sz w:val="21"/>
          <w:szCs w:val="21"/>
        </w:rPr>
        <w:t>IO</w:t>
      </w:r>
      <w:r>
        <w:rPr>
          <w:rFonts w:ascii="Arial" w:hAnsi="Arial" w:cs="Arial"/>
          <w:color w:val="333333"/>
          <w:sz w:val="21"/>
          <w:szCs w:val="21"/>
        </w:rPr>
        <w:t>，直到缓冲区数据就绪后，再进入下一步操作。针对网络通信都是一请求一应答的方式，虽然简化了上层的应用开发，但在性能和可靠性方面存在着巨大瓶颈，试想一下如果每个请求都需要新建一个线程来专门处理，那么在高并发的场景下，机器资源很快就会被耗尽。</w:t>
      </w:r>
    </w:p>
    <w:p w:rsidR="00416B85" w:rsidRDefault="00416B85" w:rsidP="00416B85">
      <w:pPr>
        <w:pStyle w:val="4"/>
        <w:spacing w:before="300" w:after="0"/>
        <w:rPr>
          <w:rFonts w:ascii="Arial" w:hAnsi="Arial" w:cs="Arial"/>
          <w:color w:val="333333"/>
          <w:sz w:val="21"/>
          <w:szCs w:val="21"/>
        </w:rPr>
      </w:pPr>
      <w:r>
        <w:rPr>
          <w:rFonts w:ascii="Arial" w:hAnsi="Arial" w:cs="Arial"/>
          <w:color w:val="333333"/>
          <w:sz w:val="21"/>
          <w:szCs w:val="21"/>
        </w:rPr>
        <w:t>NIO</w:t>
      </w:r>
    </w:p>
    <w:p w:rsidR="00416B85" w:rsidRDefault="00416B85" w:rsidP="00416B8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NIO</w:t>
      </w:r>
      <w:r>
        <w:rPr>
          <w:rFonts w:ascii="Arial" w:hAnsi="Arial" w:cs="Arial"/>
          <w:color w:val="333333"/>
          <w:sz w:val="21"/>
          <w:szCs w:val="21"/>
        </w:rPr>
        <w:t>也叫</w:t>
      </w:r>
      <w:r>
        <w:rPr>
          <w:rFonts w:ascii="Arial" w:hAnsi="Arial" w:cs="Arial"/>
          <w:color w:val="333333"/>
          <w:sz w:val="21"/>
          <w:szCs w:val="21"/>
        </w:rPr>
        <w:t xml:space="preserve">Non-Blocking IO </w:t>
      </w:r>
      <w:r>
        <w:rPr>
          <w:rFonts w:ascii="Arial" w:hAnsi="Arial" w:cs="Arial"/>
          <w:color w:val="333333"/>
          <w:sz w:val="21"/>
          <w:szCs w:val="21"/>
        </w:rPr>
        <w:t>是同步非阻塞的</w:t>
      </w:r>
      <w:r>
        <w:rPr>
          <w:rFonts w:ascii="Arial" w:hAnsi="Arial" w:cs="Arial"/>
          <w:color w:val="333333"/>
          <w:sz w:val="21"/>
          <w:szCs w:val="21"/>
        </w:rPr>
        <w:t>IO</w:t>
      </w:r>
      <w:r>
        <w:rPr>
          <w:rFonts w:ascii="Arial" w:hAnsi="Arial" w:cs="Arial"/>
          <w:color w:val="333333"/>
          <w:sz w:val="21"/>
          <w:szCs w:val="21"/>
        </w:rPr>
        <w:t>模型。线程发起</w:t>
      </w:r>
      <w:r>
        <w:rPr>
          <w:rFonts w:ascii="Arial" w:hAnsi="Arial" w:cs="Arial"/>
          <w:color w:val="333333"/>
          <w:sz w:val="21"/>
          <w:szCs w:val="21"/>
        </w:rPr>
        <w:t>io</w:t>
      </w:r>
      <w:r>
        <w:rPr>
          <w:rFonts w:ascii="Arial" w:hAnsi="Arial" w:cs="Arial"/>
          <w:color w:val="333333"/>
          <w:sz w:val="21"/>
          <w:szCs w:val="21"/>
        </w:rPr>
        <w:t>请求后，立即返回（非阻塞</w:t>
      </w:r>
      <w:r>
        <w:rPr>
          <w:rFonts w:ascii="Arial" w:hAnsi="Arial" w:cs="Arial"/>
          <w:color w:val="333333"/>
          <w:sz w:val="21"/>
          <w:szCs w:val="21"/>
        </w:rPr>
        <w:t>io</w:t>
      </w:r>
      <w:r>
        <w:rPr>
          <w:rFonts w:ascii="Arial" w:hAnsi="Arial" w:cs="Arial"/>
          <w:color w:val="333333"/>
          <w:sz w:val="21"/>
          <w:szCs w:val="21"/>
        </w:rPr>
        <w:t>）。同步指的是必须等待</w:t>
      </w:r>
      <w:r>
        <w:rPr>
          <w:rFonts w:ascii="Arial" w:hAnsi="Arial" w:cs="Arial"/>
          <w:color w:val="333333"/>
          <w:sz w:val="21"/>
          <w:szCs w:val="21"/>
        </w:rPr>
        <w:t>IO</w:t>
      </w:r>
      <w:r>
        <w:rPr>
          <w:rFonts w:ascii="Arial" w:hAnsi="Arial" w:cs="Arial"/>
          <w:color w:val="333333"/>
          <w:sz w:val="21"/>
          <w:szCs w:val="21"/>
        </w:rPr>
        <w:t>缓冲区内的数据就绪，而非阻塞指的是，用户线程不原地等待</w:t>
      </w:r>
      <w:r>
        <w:rPr>
          <w:rFonts w:ascii="Arial" w:hAnsi="Arial" w:cs="Arial"/>
          <w:color w:val="333333"/>
          <w:sz w:val="21"/>
          <w:szCs w:val="21"/>
        </w:rPr>
        <w:t>IO</w:t>
      </w:r>
      <w:r>
        <w:rPr>
          <w:rFonts w:ascii="Arial" w:hAnsi="Arial" w:cs="Arial"/>
          <w:color w:val="333333"/>
          <w:sz w:val="21"/>
          <w:szCs w:val="21"/>
        </w:rPr>
        <w:t>缓冲区，可以先做一些其他操作，但是要定时轮询检查</w:t>
      </w:r>
      <w:r>
        <w:rPr>
          <w:rFonts w:ascii="Arial" w:hAnsi="Arial" w:cs="Arial"/>
          <w:color w:val="333333"/>
          <w:sz w:val="21"/>
          <w:szCs w:val="21"/>
        </w:rPr>
        <w:t>IO</w:t>
      </w:r>
      <w:r>
        <w:rPr>
          <w:rFonts w:ascii="Arial" w:hAnsi="Arial" w:cs="Arial"/>
          <w:color w:val="333333"/>
          <w:sz w:val="21"/>
          <w:szCs w:val="21"/>
        </w:rPr>
        <w:t>缓冲区数据是否就绪。</w:t>
      </w:r>
      <w:r>
        <w:rPr>
          <w:rFonts w:ascii="Arial" w:hAnsi="Arial" w:cs="Arial"/>
          <w:color w:val="333333"/>
          <w:sz w:val="21"/>
          <w:szCs w:val="21"/>
        </w:rPr>
        <w:t>Java</w:t>
      </w:r>
      <w:r>
        <w:rPr>
          <w:rFonts w:ascii="Arial" w:hAnsi="Arial" w:cs="Arial"/>
          <w:color w:val="333333"/>
          <w:sz w:val="21"/>
          <w:szCs w:val="21"/>
        </w:rPr>
        <w:t>中的</w:t>
      </w:r>
      <w:r>
        <w:rPr>
          <w:rFonts w:ascii="Arial" w:hAnsi="Arial" w:cs="Arial"/>
          <w:color w:val="333333"/>
          <w:sz w:val="21"/>
          <w:szCs w:val="21"/>
        </w:rPr>
        <w:t xml:space="preserve">NIO </w:t>
      </w:r>
      <w:r>
        <w:rPr>
          <w:rFonts w:ascii="Arial" w:hAnsi="Arial" w:cs="Arial"/>
          <w:color w:val="333333"/>
          <w:sz w:val="21"/>
          <w:szCs w:val="21"/>
        </w:rPr>
        <w:t>是</w:t>
      </w:r>
      <w:r>
        <w:rPr>
          <w:rFonts w:ascii="Arial" w:hAnsi="Arial" w:cs="Arial"/>
          <w:color w:val="333333"/>
          <w:sz w:val="21"/>
          <w:szCs w:val="21"/>
        </w:rPr>
        <w:t>new IO</w:t>
      </w:r>
      <w:r>
        <w:rPr>
          <w:rFonts w:ascii="Arial" w:hAnsi="Arial" w:cs="Arial"/>
          <w:color w:val="333333"/>
          <w:sz w:val="21"/>
          <w:szCs w:val="21"/>
        </w:rPr>
        <w:t>的意思。其实是</w:t>
      </w:r>
      <w:r>
        <w:rPr>
          <w:rFonts w:ascii="Arial" w:hAnsi="Arial" w:cs="Arial"/>
          <w:color w:val="333333"/>
          <w:sz w:val="21"/>
          <w:szCs w:val="21"/>
        </w:rPr>
        <w:t>NIO</w:t>
      </w:r>
      <w:r>
        <w:rPr>
          <w:rFonts w:ascii="Arial" w:hAnsi="Arial" w:cs="Arial"/>
          <w:color w:val="333333"/>
          <w:sz w:val="21"/>
          <w:szCs w:val="21"/>
        </w:rPr>
        <w:t>加上</w:t>
      </w:r>
      <w:r>
        <w:rPr>
          <w:rFonts w:ascii="Arial" w:hAnsi="Arial" w:cs="Arial"/>
          <w:color w:val="333333"/>
          <w:sz w:val="21"/>
          <w:szCs w:val="21"/>
        </w:rPr>
        <w:t>IO</w:t>
      </w:r>
      <w:r>
        <w:rPr>
          <w:rFonts w:ascii="Arial" w:hAnsi="Arial" w:cs="Arial"/>
          <w:color w:val="333333"/>
          <w:sz w:val="21"/>
          <w:szCs w:val="21"/>
        </w:rPr>
        <w:t>多路复用技术。普通的</w:t>
      </w:r>
      <w:r>
        <w:rPr>
          <w:rFonts w:ascii="Arial" w:hAnsi="Arial" w:cs="Arial"/>
          <w:color w:val="333333"/>
          <w:sz w:val="21"/>
          <w:szCs w:val="21"/>
        </w:rPr>
        <w:t>NIO</w:t>
      </w:r>
      <w:r>
        <w:rPr>
          <w:rFonts w:ascii="Arial" w:hAnsi="Arial" w:cs="Arial"/>
          <w:color w:val="333333"/>
          <w:sz w:val="21"/>
          <w:szCs w:val="21"/>
        </w:rPr>
        <w:t>是线程轮询查看一个</w:t>
      </w:r>
      <w:r>
        <w:rPr>
          <w:rFonts w:ascii="Arial" w:hAnsi="Arial" w:cs="Arial"/>
          <w:color w:val="333333"/>
          <w:sz w:val="21"/>
          <w:szCs w:val="21"/>
        </w:rPr>
        <w:t>IO</w:t>
      </w:r>
      <w:r>
        <w:rPr>
          <w:rFonts w:ascii="Arial" w:hAnsi="Arial" w:cs="Arial"/>
          <w:color w:val="333333"/>
          <w:sz w:val="21"/>
          <w:szCs w:val="21"/>
        </w:rPr>
        <w:t>缓冲区是否就绪，而</w:t>
      </w:r>
      <w:r>
        <w:rPr>
          <w:rFonts w:ascii="Arial" w:hAnsi="Arial" w:cs="Arial"/>
          <w:color w:val="333333"/>
          <w:sz w:val="21"/>
          <w:szCs w:val="21"/>
        </w:rPr>
        <w:t>Java</w:t>
      </w:r>
      <w:r>
        <w:rPr>
          <w:rFonts w:ascii="Arial" w:hAnsi="Arial" w:cs="Arial"/>
          <w:color w:val="333333"/>
          <w:sz w:val="21"/>
          <w:szCs w:val="21"/>
        </w:rPr>
        <w:t>中的</w:t>
      </w:r>
      <w:r>
        <w:rPr>
          <w:rFonts w:ascii="Arial" w:hAnsi="Arial" w:cs="Arial"/>
          <w:color w:val="333333"/>
          <w:sz w:val="21"/>
          <w:szCs w:val="21"/>
        </w:rPr>
        <w:t>new IO</w:t>
      </w:r>
      <w:r>
        <w:rPr>
          <w:rFonts w:ascii="Arial" w:hAnsi="Arial" w:cs="Arial"/>
          <w:color w:val="333333"/>
          <w:sz w:val="21"/>
          <w:szCs w:val="21"/>
        </w:rPr>
        <w:t>指的是线程轮询地去查看一堆</w:t>
      </w:r>
      <w:r>
        <w:rPr>
          <w:rFonts w:ascii="Arial" w:hAnsi="Arial" w:cs="Arial"/>
          <w:color w:val="333333"/>
          <w:sz w:val="21"/>
          <w:szCs w:val="21"/>
        </w:rPr>
        <w:t>IO</w:t>
      </w:r>
      <w:r>
        <w:rPr>
          <w:rFonts w:ascii="Arial" w:hAnsi="Arial" w:cs="Arial"/>
          <w:color w:val="333333"/>
          <w:sz w:val="21"/>
          <w:szCs w:val="21"/>
        </w:rPr>
        <w:t>缓冲区中哪些就绪，这是一种</w:t>
      </w:r>
      <w:r>
        <w:rPr>
          <w:rFonts w:ascii="Arial" w:hAnsi="Arial" w:cs="Arial"/>
          <w:color w:val="333333"/>
          <w:sz w:val="21"/>
          <w:szCs w:val="21"/>
        </w:rPr>
        <w:t>IO</w:t>
      </w:r>
      <w:r>
        <w:rPr>
          <w:rFonts w:ascii="Arial" w:hAnsi="Arial" w:cs="Arial"/>
          <w:color w:val="333333"/>
          <w:sz w:val="21"/>
          <w:szCs w:val="21"/>
        </w:rPr>
        <w:t>多路复用的思想。</w:t>
      </w:r>
      <w:r>
        <w:rPr>
          <w:rFonts w:ascii="Arial" w:hAnsi="Arial" w:cs="Arial"/>
          <w:color w:val="333333"/>
          <w:sz w:val="21"/>
          <w:szCs w:val="21"/>
        </w:rPr>
        <w:t>IO</w:t>
      </w:r>
      <w:r>
        <w:rPr>
          <w:rFonts w:ascii="Arial" w:hAnsi="Arial" w:cs="Arial"/>
          <w:color w:val="333333"/>
          <w:sz w:val="21"/>
          <w:szCs w:val="21"/>
        </w:rPr>
        <w:t>多路复用模型中，将检查</w:t>
      </w:r>
      <w:r>
        <w:rPr>
          <w:rFonts w:ascii="Arial" w:hAnsi="Arial" w:cs="Arial"/>
          <w:color w:val="333333"/>
          <w:sz w:val="21"/>
          <w:szCs w:val="21"/>
        </w:rPr>
        <w:t>IO</w:t>
      </w:r>
      <w:r>
        <w:rPr>
          <w:rFonts w:ascii="Arial" w:hAnsi="Arial" w:cs="Arial"/>
          <w:color w:val="333333"/>
          <w:sz w:val="21"/>
          <w:szCs w:val="21"/>
        </w:rPr>
        <w:t>数据是否就绪的任务，交给系统级别的</w:t>
      </w:r>
      <w:r>
        <w:rPr>
          <w:rFonts w:ascii="Arial" w:hAnsi="Arial" w:cs="Arial"/>
          <w:color w:val="333333"/>
          <w:sz w:val="21"/>
          <w:szCs w:val="21"/>
        </w:rPr>
        <w:t>select</w:t>
      </w:r>
      <w:r>
        <w:rPr>
          <w:rFonts w:ascii="Arial" w:hAnsi="Arial" w:cs="Arial"/>
          <w:color w:val="333333"/>
          <w:sz w:val="21"/>
          <w:szCs w:val="21"/>
        </w:rPr>
        <w:t>或</w:t>
      </w:r>
      <w:r>
        <w:rPr>
          <w:rFonts w:ascii="Arial" w:hAnsi="Arial" w:cs="Arial"/>
          <w:color w:val="333333"/>
          <w:sz w:val="21"/>
          <w:szCs w:val="21"/>
        </w:rPr>
        <w:t>epoll</w:t>
      </w:r>
      <w:r>
        <w:rPr>
          <w:rFonts w:ascii="Arial" w:hAnsi="Arial" w:cs="Arial"/>
          <w:color w:val="333333"/>
          <w:sz w:val="21"/>
          <w:szCs w:val="21"/>
        </w:rPr>
        <w:t>模型，由系统进行监控，减轻用户线程负担。</w:t>
      </w:r>
    </w:p>
    <w:p w:rsidR="00416B85" w:rsidRDefault="00416B85" w:rsidP="00416B8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NIO</w:t>
      </w:r>
      <w:r>
        <w:rPr>
          <w:rFonts w:ascii="Arial" w:hAnsi="Arial" w:cs="Arial"/>
          <w:color w:val="333333"/>
          <w:sz w:val="21"/>
          <w:szCs w:val="21"/>
        </w:rPr>
        <w:t>主要有</w:t>
      </w:r>
      <w:r>
        <w:rPr>
          <w:rFonts w:ascii="Arial" w:hAnsi="Arial" w:cs="Arial"/>
          <w:color w:val="333333"/>
          <w:sz w:val="21"/>
          <w:szCs w:val="21"/>
        </w:rPr>
        <w:t>buffer</w:t>
      </w:r>
      <w:r>
        <w:rPr>
          <w:rFonts w:ascii="Arial" w:hAnsi="Arial" w:cs="Arial"/>
          <w:color w:val="333333"/>
          <w:sz w:val="21"/>
          <w:szCs w:val="21"/>
        </w:rPr>
        <w:t>、</w:t>
      </w:r>
      <w:r>
        <w:rPr>
          <w:rFonts w:ascii="Arial" w:hAnsi="Arial" w:cs="Arial"/>
          <w:color w:val="333333"/>
          <w:sz w:val="21"/>
          <w:szCs w:val="21"/>
        </w:rPr>
        <w:t>channel</w:t>
      </w:r>
      <w:r>
        <w:rPr>
          <w:rFonts w:ascii="Arial" w:hAnsi="Arial" w:cs="Arial"/>
          <w:color w:val="333333"/>
          <w:sz w:val="21"/>
          <w:szCs w:val="21"/>
        </w:rPr>
        <w:t>、</w:t>
      </w:r>
      <w:r>
        <w:rPr>
          <w:rFonts w:ascii="Arial" w:hAnsi="Arial" w:cs="Arial"/>
          <w:color w:val="333333"/>
          <w:sz w:val="21"/>
          <w:szCs w:val="21"/>
        </w:rPr>
        <w:t>selector</w:t>
      </w:r>
      <w:r>
        <w:rPr>
          <w:rFonts w:ascii="Arial" w:hAnsi="Arial" w:cs="Arial"/>
          <w:color w:val="333333"/>
          <w:sz w:val="21"/>
          <w:szCs w:val="21"/>
        </w:rPr>
        <w:t>三种技术的整合，通过零拷贝的</w:t>
      </w:r>
      <w:r>
        <w:rPr>
          <w:rFonts w:ascii="Arial" w:hAnsi="Arial" w:cs="Arial"/>
          <w:color w:val="333333"/>
          <w:sz w:val="21"/>
          <w:szCs w:val="21"/>
        </w:rPr>
        <w:t>buffer</w:t>
      </w:r>
      <w:r>
        <w:rPr>
          <w:rFonts w:ascii="Arial" w:hAnsi="Arial" w:cs="Arial"/>
          <w:color w:val="333333"/>
          <w:sz w:val="21"/>
          <w:szCs w:val="21"/>
        </w:rPr>
        <w:t>取得数据，每一个客户端通过</w:t>
      </w:r>
      <w:r>
        <w:rPr>
          <w:rFonts w:ascii="Arial" w:hAnsi="Arial" w:cs="Arial"/>
          <w:color w:val="333333"/>
          <w:sz w:val="21"/>
          <w:szCs w:val="21"/>
        </w:rPr>
        <w:t>channel</w:t>
      </w:r>
      <w:r>
        <w:rPr>
          <w:rFonts w:ascii="Arial" w:hAnsi="Arial" w:cs="Arial"/>
          <w:color w:val="333333"/>
          <w:sz w:val="21"/>
          <w:szCs w:val="21"/>
        </w:rPr>
        <w:t>在</w:t>
      </w:r>
      <w:r>
        <w:rPr>
          <w:rFonts w:ascii="Arial" w:hAnsi="Arial" w:cs="Arial"/>
          <w:color w:val="333333"/>
          <w:sz w:val="21"/>
          <w:szCs w:val="21"/>
        </w:rPr>
        <w:t>selector</w:t>
      </w:r>
      <w:r>
        <w:rPr>
          <w:rFonts w:ascii="Arial" w:hAnsi="Arial" w:cs="Arial"/>
          <w:color w:val="333333"/>
          <w:sz w:val="21"/>
          <w:szCs w:val="21"/>
        </w:rPr>
        <w:t>（多路复用器）上进行注册。服务端不断轮询</w:t>
      </w:r>
      <w:r>
        <w:rPr>
          <w:rFonts w:ascii="Arial" w:hAnsi="Arial" w:cs="Arial"/>
          <w:color w:val="333333"/>
          <w:sz w:val="21"/>
          <w:szCs w:val="21"/>
        </w:rPr>
        <w:t>channel</w:t>
      </w:r>
      <w:r>
        <w:rPr>
          <w:rFonts w:ascii="Arial" w:hAnsi="Arial" w:cs="Arial"/>
          <w:color w:val="333333"/>
          <w:sz w:val="21"/>
          <w:szCs w:val="21"/>
        </w:rPr>
        <w:t>来获取客户端的信息。</w:t>
      </w:r>
      <w:r>
        <w:rPr>
          <w:rFonts w:ascii="Arial" w:hAnsi="Arial" w:cs="Arial"/>
          <w:color w:val="333333"/>
          <w:sz w:val="21"/>
          <w:szCs w:val="21"/>
        </w:rPr>
        <w:t>channel</w:t>
      </w:r>
      <w:r>
        <w:rPr>
          <w:rFonts w:ascii="Arial" w:hAnsi="Arial" w:cs="Arial"/>
          <w:color w:val="333333"/>
          <w:sz w:val="21"/>
          <w:szCs w:val="21"/>
        </w:rPr>
        <w:t>上有</w:t>
      </w:r>
      <w:r>
        <w:rPr>
          <w:rFonts w:ascii="Arial" w:hAnsi="Arial" w:cs="Arial"/>
          <w:color w:val="333333"/>
          <w:sz w:val="21"/>
          <w:szCs w:val="21"/>
        </w:rPr>
        <w:t>connect,accept</w:t>
      </w:r>
      <w:r>
        <w:rPr>
          <w:rFonts w:ascii="Arial" w:hAnsi="Arial" w:cs="Arial"/>
          <w:color w:val="333333"/>
          <w:sz w:val="21"/>
          <w:szCs w:val="21"/>
        </w:rPr>
        <w:t>（阻塞）、</w:t>
      </w:r>
      <w:r>
        <w:rPr>
          <w:rFonts w:ascii="Arial" w:hAnsi="Arial" w:cs="Arial"/>
          <w:color w:val="333333"/>
          <w:sz w:val="21"/>
          <w:szCs w:val="21"/>
        </w:rPr>
        <w:t>read</w:t>
      </w:r>
      <w:r>
        <w:rPr>
          <w:rFonts w:ascii="Arial" w:hAnsi="Arial" w:cs="Arial"/>
          <w:color w:val="333333"/>
          <w:sz w:val="21"/>
          <w:szCs w:val="21"/>
        </w:rPr>
        <w:t>（可读）、</w:t>
      </w:r>
      <w:r>
        <w:rPr>
          <w:rFonts w:ascii="Arial" w:hAnsi="Arial" w:cs="Arial"/>
          <w:color w:val="333333"/>
          <w:sz w:val="21"/>
          <w:szCs w:val="21"/>
        </w:rPr>
        <w:t>write(</w:t>
      </w:r>
      <w:r>
        <w:rPr>
          <w:rFonts w:ascii="Arial" w:hAnsi="Arial" w:cs="Arial"/>
          <w:color w:val="333333"/>
          <w:sz w:val="21"/>
          <w:szCs w:val="21"/>
        </w:rPr>
        <w:t>可写</w:t>
      </w:r>
      <w:r>
        <w:rPr>
          <w:rFonts w:ascii="Arial" w:hAnsi="Arial" w:cs="Arial"/>
          <w:color w:val="333333"/>
          <w:sz w:val="21"/>
          <w:szCs w:val="21"/>
        </w:rPr>
        <w:t>)</w:t>
      </w:r>
      <w:r>
        <w:rPr>
          <w:rFonts w:ascii="Arial" w:hAnsi="Arial" w:cs="Arial"/>
          <w:color w:val="333333"/>
          <w:sz w:val="21"/>
          <w:szCs w:val="21"/>
        </w:rPr>
        <w:t>四种状态标识。根据标识来进行后续操作。所以一个服务端可接收无限多的</w:t>
      </w:r>
      <w:r>
        <w:rPr>
          <w:rFonts w:ascii="Arial" w:hAnsi="Arial" w:cs="Arial"/>
          <w:color w:val="333333"/>
          <w:sz w:val="21"/>
          <w:szCs w:val="21"/>
        </w:rPr>
        <w:t>channel</w:t>
      </w:r>
      <w:r>
        <w:rPr>
          <w:rFonts w:ascii="Arial" w:hAnsi="Arial" w:cs="Arial"/>
          <w:color w:val="333333"/>
          <w:sz w:val="21"/>
          <w:szCs w:val="21"/>
        </w:rPr>
        <w:t>。不需要新开一个线程。大大提升了性能。</w:t>
      </w:r>
    </w:p>
    <w:p w:rsidR="00416B85" w:rsidRDefault="00416B85" w:rsidP="00416B85">
      <w:pPr>
        <w:pStyle w:val="4"/>
        <w:spacing w:before="300" w:after="0"/>
        <w:rPr>
          <w:rFonts w:ascii="Arial" w:hAnsi="Arial" w:cs="Arial"/>
          <w:color w:val="333333"/>
          <w:sz w:val="21"/>
          <w:szCs w:val="21"/>
        </w:rPr>
      </w:pPr>
      <w:r>
        <w:rPr>
          <w:rFonts w:ascii="Arial" w:hAnsi="Arial" w:cs="Arial"/>
          <w:color w:val="333333"/>
          <w:sz w:val="21"/>
          <w:szCs w:val="21"/>
        </w:rPr>
        <w:t>AIO</w:t>
      </w:r>
    </w:p>
    <w:p w:rsidR="00416B85" w:rsidRDefault="00416B85" w:rsidP="00416B8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AIO</w:t>
      </w:r>
      <w:r>
        <w:rPr>
          <w:rFonts w:ascii="Arial" w:hAnsi="Arial" w:cs="Arial"/>
          <w:color w:val="333333"/>
          <w:sz w:val="21"/>
          <w:szCs w:val="21"/>
        </w:rPr>
        <w:t>是真正意义上的异步非阻塞</w:t>
      </w:r>
      <w:r>
        <w:rPr>
          <w:rFonts w:ascii="Arial" w:hAnsi="Arial" w:cs="Arial"/>
          <w:color w:val="333333"/>
          <w:sz w:val="21"/>
          <w:szCs w:val="21"/>
        </w:rPr>
        <w:t>IO</w:t>
      </w:r>
      <w:r>
        <w:rPr>
          <w:rFonts w:ascii="Arial" w:hAnsi="Arial" w:cs="Arial"/>
          <w:color w:val="333333"/>
          <w:sz w:val="21"/>
          <w:szCs w:val="21"/>
        </w:rPr>
        <w:t>模型。</w:t>
      </w:r>
      <w:r>
        <w:rPr>
          <w:rFonts w:ascii="Arial" w:hAnsi="Arial" w:cs="Arial"/>
          <w:color w:val="333333"/>
          <w:sz w:val="21"/>
          <w:szCs w:val="21"/>
        </w:rPr>
        <w:t xml:space="preserve"> </w:t>
      </w:r>
      <w:r>
        <w:rPr>
          <w:rFonts w:ascii="Arial" w:hAnsi="Arial" w:cs="Arial"/>
          <w:color w:val="333333"/>
          <w:sz w:val="21"/>
          <w:szCs w:val="21"/>
        </w:rPr>
        <w:t>上述</w:t>
      </w:r>
      <w:r>
        <w:rPr>
          <w:rFonts w:ascii="Arial" w:hAnsi="Arial" w:cs="Arial"/>
          <w:color w:val="333333"/>
          <w:sz w:val="21"/>
          <w:szCs w:val="21"/>
        </w:rPr>
        <w:t>NIO</w:t>
      </w:r>
      <w:r>
        <w:rPr>
          <w:rFonts w:ascii="Arial" w:hAnsi="Arial" w:cs="Arial"/>
          <w:color w:val="333333"/>
          <w:sz w:val="21"/>
          <w:szCs w:val="21"/>
        </w:rPr>
        <w:t>实现中，需要用户线程定时轮询，去检查</w:t>
      </w:r>
      <w:r>
        <w:rPr>
          <w:rFonts w:ascii="Arial" w:hAnsi="Arial" w:cs="Arial"/>
          <w:color w:val="333333"/>
          <w:sz w:val="21"/>
          <w:szCs w:val="21"/>
        </w:rPr>
        <w:t>IO</w:t>
      </w:r>
      <w:r>
        <w:rPr>
          <w:rFonts w:ascii="Arial" w:hAnsi="Arial" w:cs="Arial"/>
          <w:color w:val="333333"/>
          <w:sz w:val="21"/>
          <w:szCs w:val="21"/>
        </w:rPr>
        <w:t>缓冲区数据是否就绪，占用应用程序线程资源，其实轮询相当于还是阻塞的，并非真正解放当前线程，因为它还是需要去查询哪些</w:t>
      </w:r>
      <w:r>
        <w:rPr>
          <w:rFonts w:ascii="Arial" w:hAnsi="Arial" w:cs="Arial"/>
          <w:color w:val="333333"/>
          <w:sz w:val="21"/>
          <w:szCs w:val="21"/>
        </w:rPr>
        <w:t>IO</w:t>
      </w:r>
      <w:r>
        <w:rPr>
          <w:rFonts w:ascii="Arial" w:hAnsi="Arial" w:cs="Arial"/>
          <w:color w:val="333333"/>
          <w:sz w:val="21"/>
          <w:szCs w:val="21"/>
        </w:rPr>
        <w:t>就绪。而真正的理想的异步非阻塞</w:t>
      </w:r>
      <w:r>
        <w:rPr>
          <w:rFonts w:ascii="Arial" w:hAnsi="Arial" w:cs="Arial"/>
          <w:color w:val="333333"/>
          <w:sz w:val="21"/>
          <w:szCs w:val="21"/>
        </w:rPr>
        <w:t>IO</w:t>
      </w:r>
      <w:r>
        <w:rPr>
          <w:rFonts w:ascii="Arial" w:hAnsi="Arial" w:cs="Arial"/>
          <w:color w:val="333333"/>
          <w:sz w:val="21"/>
          <w:szCs w:val="21"/>
        </w:rPr>
        <w:t>应该让内核系统完成，用户线程只需要告诉内核，当缓冲区就绪后，通知我或者执行我交给你的回调函数。</w:t>
      </w:r>
    </w:p>
    <w:p w:rsidR="00097E01" w:rsidRDefault="00416B85" w:rsidP="003219E7">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AIO</w:t>
      </w:r>
      <w:r>
        <w:rPr>
          <w:rFonts w:ascii="Arial" w:hAnsi="Arial" w:cs="Arial"/>
          <w:color w:val="333333"/>
          <w:sz w:val="21"/>
          <w:szCs w:val="21"/>
        </w:rPr>
        <w:t>可以做到真正的异步的操作，但实现起来比较复杂，支持纯异步</w:t>
      </w:r>
      <w:r>
        <w:rPr>
          <w:rFonts w:ascii="Arial" w:hAnsi="Arial" w:cs="Arial"/>
          <w:color w:val="333333"/>
          <w:sz w:val="21"/>
          <w:szCs w:val="21"/>
        </w:rPr>
        <w:t>IO</w:t>
      </w:r>
      <w:r>
        <w:rPr>
          <w:rFonts w:ascii="Arial" w:hAnsi="Arial" w:cs="Arial"/>
          <w:color w:val="333333"/>
          <w:sz w:val="21"/>
          <w:szCs w:val="21"/>
        </w:rPr>
        <w:t>的操作系统非常少，目前也就</w:t>
      </w:r>
      <w:r>
        <w:rPr>
          <w:rFonts w:ascii="Arial" w:hAnsi="Arial" w:cs="Arial"/>
          <w:color w:val="333333"/>
          <w:sz w:val="21"/>
          <w:szCs w:val="21"/>
        </w:rPr>
        <w:t>windows</w:t>
      </w:r>
      <w:r>
        <w:rPr>
          <w:rFonts w:ascii="Arial" w:hAnsi="Arial" w:cs="Arial"/>
          <w:color w:val="333333"/>
          <w:sz w:val="21"/>
          <w:szCs w:val="21"/>
        </w:rPr>
        <w:t>是</w:t>
      </w:r>
      <w:r>
        <w:rPr>
          <w:rFonts w:ascii="Arial" w:hAnsi="Arial" w:cs="Arial"/>
          <w:color w:val="333333"/>
          <w:sz w:val="21"/>
          <w:szCs w:val="21"/>
        </w:rPr>
        <w:t>IOCP</w:t>
      </w:r>
      <w:r>
        <w:rPr>
          <w:rFonts w:ascii="Arial" w:hAnsi="Arial" w:cs="Arial"/>
          <w:color w:val="333333"/>
          <w:sz w:val="21"/>
          <w:szCs w:val="21"/>
        </w:rPr>
        <w:t>技术实现了，而在</w:t>
      </w:r>
      <w:r>
        <w:rPr>
          <w:rFonts w:ascii="Arial" w:hAnsi="Arial" w:cs="Arial"/>
          <w:color w:val="333333"/>
          <w:sz w:val="21"/>
          <w:szCs w:val="21"/>
        </w:rPr>
        <w:t>Linux</w:t>
      </w:r>
      <w:r>
        <w:rPr>
          <w:rFonts w:ascii="Arial" w:hAnsi="Arial" w:cs="Arial"/>
          <w:color w:val="333333"/>
          <w:sz w:val="21"/>
          <w:szCs w:val="21"/>
        </w:rPr>
        <w:t>上，底层还是是使用的</w:t>
      </w:r>
      <w:r>
        <w:rPr>
          <w:rFonts w:ascii="Arial" w:hAnsi="Arial" w:cs="Arial"/>
          <w:color w:val="333333"/>
          <w:sz w:val="21"/>
          <w:szCs w:val="21"/>
        </w:rPr>
        <w:t>epoll</w:t>
      </w:r>
      <w:r>
        <w:rPr>
          <w:rFonts w:ascii="Arial" w:hAnsi="Arial" w:cs="Arial"/>
          <w:color w:val="333333"/>
          <w:sz w:val="21"/>
          <w:szCs w:val="21"/>
        </w:rPr>
        <w:t>实现的。</w:t>
      </w:r>
    </w:p>
    <w:p w:rsidR="003A7306" w:rsidRDefault="003A7306" w:rsidP="003A7306">
      <w:pPr>
        <w:pStyle w:val="2"/>
      </w:pPr>
      <w:r>
        <w:rPr>
          <w:rFonts w:hint="eastAsia"/>
          <w:noProof/>
        </w:rPr>
        <w:t>34.</w:t>
      </w:r>
      <w:r w:rsidRPr="003A7306">
        <w:rPr>
          <w:rFonts w:hint="eastAsia"/>
        </w:rPr>
        <w:t xml:space="preserve"> </w:t>
      </w:r>
      <w:r>
        <w:rPr>
          <w:rFonts w:hint="eastAsia"/>
        </w:rPr>
        <w:t>JVM内存区域的划分</w:t>
      </w:r>
    </w:p>
    <w:p w:rsidR="003A7306" w:rsidRDefault="003A7306" w:rsidP="003A7306">
      <w:pPr>
        <w:pStyle w:val="3"/>
        <w:shd w:val="clear" w:color="auto" w:fill="FFFFFF"/>
        <w:spacing w:before="0" w:after="150"/>
        <w:rPr>
          <w:rFonts w:ascii="微软雅黑" w:eastAsia="微软雅黑" w:hAnsi="微软雅黑"/>
          <w:color w:val="333333"/>
        </w:rPr>
      </w:pPr>
      <w:r>
        <w:rPr>
          <w:rFonts w:ascii="微软雅黑" w:eastAsia="微软雅黑" w:hAnsi="微软雅黑" w:hint="eastAsia"/>
          <w:color w:val="333333"/>
        </w:rPr>
        <w:t>1.1 java虚拟机运行时数据区</w:t>
      </w:r>
    </w:p>
    <w:p w:rsidR="003A7306" w:rsidRDefault="003A7306" w:rsidP="003A7306">
      <w:pPr>
        <w:pStyle w:val="4"/>
      </w:pPr>
      <w:r>
        <w:rPr>
          <w:rStyle w:val="a4"/>
          <w:rFonts w:ascii="微软雅黑" w:eastAsia="微软雅黑" w:hAnsi="微软雅黑" w:hint="eastAsia"/>
          <w:color w:val="333333"/>
          <w:sz w:val="23"/>
          <w:szCs w:val="23"/>
        </w:rPr>
        <w:t>java虚拟机运行时数据区分布图：</w:t>
      </w:r>
    </w:p>
    <w:p w:rsidR="00A02DF9" w:rsidRDefault="003A7306" w:rsidP="00DB5B8A">
      <w:pPr>
        <w:pStyle w:val="a3"/>
        <w:spacing w:before="150" w:beforeAutospacing="0" w:after="0" w:afterAutospacing="0"/>
        <w:rPr>
          <w:rFonts w:ascii="Arial" w:hAnsi="Arial" w:cs="Arial"/>
          <w:color w:val="333333"/>
          <w:sz w:val="21"/>
          <w:szCs w:val="21"/>
        </w:rPr>
      </w:pPr>
      <w:r>
        <w:rPr>
          <w:noProof/>
        </w:rPr>
        <w:drawing>
          <wp:inline distT="0" distB="0" distL="0" distR="0" wp14:anchorId="478DDD5B" wp14:editId="0A6F92D9">
            <wp:extent cx="5274310" cy="3652520"/>
            <wp:effectExtent l="0" t="0" r="254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652520"/>
                    </a:xfrm>
                    <a:prstGeom prst="rect">
                      <a:avLst/>
                    </a:prstGeom>
                  </pic:spPr>
                </pic:pic>
              </a:graphicData>
            </a:graphic>
          </wp:inline>
        </w:drawing>
      </w:r>
    </w:p>
    <w:p w:rsidR="003A7306" w:rsidRPr="003A7306" w:rsidRDefault="003A7306" w:rsidP="003A7306">
      <w:pPr>
        <w:widowControl/>
        <w:numPr>
          <w:ilvl w:val="0"/>
          <w:numId w:val="634"/>
        </w:numPr>
        <w:spacing w:before="100" w:beforeAutospacing="1" w:after="100" w:afterAutospacing="1"/>
        <w:jc w:val="left"/>
        <w:rPr>
          <w:rFonts w:ascii="宋体" w:eastAsia="宋体" w:hAnsi="宋体" w:cs="宋体"/>
          <w:kern w:val="0"/>
          <w:sz w:val="24"/>
          <w:szCs w:val="24"/>
        </w:rPr>
      </w:pPr>
      <w:r w:rsidRPr="003A7306">
        <w:rPr>
          <w:rFonts w:ascii="宋体" w:eastAsia="宋体" w:hAnsi="宋体" w:cs="宋体"/>
          <w:b/>
          <w:bCs/>
          <w:kern w:val="0"/>
          <w:sz w:val="24"/>
          <w:szCs w:val="24"/>
        </w:rPr>
        <w:t>JVM栈（Java Virtual Machine Stacks）：</w:t>
      </w:r>
      <w:r w:rsidRPr="003A7306">
        <w:rPr>
          <w:rFonts w:ascii="宋体" w:eastAsia="宋体" w:hAnsi="宋体" w:cs="宋体"/>
          <w:kern w:val="0"/>
          <w:sz w:val="24"/>
          <w:szCs w:val="24"/>
        </w:rPr>
        <w:t xml:space="preserve"> Java中一个线程就会相应有一个线程栈与之对应，因为不同的线程执行逻辑有所不同，因此需要一个独立的线程栈，因此栈存储的信息都是跟当前线程（或程序）相关信息的，包括</w:t>
      </w:r>
      <w:r w:rsidRPr="003A7306">
        <w:rPr>
          <w:rFonts w:ascii="宋体" w:eastAsia="宋体" w:hAnsi="宋体" w:cs="宋体"/>
          <w:b/>
          <w:bCs/>
          <w:kern w:val="0"/>
          <w:sz w:val="24"/>
          <w:szCs w:val="24"/>
        </w:rPr>
        <w:t>局部变量</w:t>
      </w:r>
      <w:r w:rsidRPr="003A7306">
        <w:rPr>
          <w:rFonts w:ascii="宋体" w:eastAsia="宋体" w:hAnsi="宋体" w:cs="宋体"/>
          <w:kern w:val="0"/>
          <w:sz w:val="24"/>
          <w:szCs w:val="24"/>
        </w:rPr>
        <w:t>、</w:t>
      </w:r>
      <w:r w:rsidRPr="003A7306">
        <w:rPr>
          <w:rFonts w:ascii="宋体" w:eastAsia="宋体" w:hAnsi="宋体" w:cs="宋体"/>
          <w:b/>
          <w:bCs/>
          <w:kern w:val="0"/>
          <w:sz w:val="24"/>
          <w:szCs w:val="24"/>
        </w:rPr>
        <w:t>程序运行状态</w:t>
      </w:r>
      <w:r w:rsidRPr="003A7306">
        <w:rPr>
          <w:rFonts w:ascii="宋体" w:eastAsia="宋体" w:hAnsi="宋体" w:cs="宋体"/>
          <w:kern w:val="0"/>
          <w:sz w:val="24"/>
          <w:szCs w:val="24"/>
        </w:rPr>
        <w:t>、</w:t>
      </w:r>
      <w:r w:rsidRPr="003A7306">
        <w:rPr>
          <w:rFonts w:ascii="宋体" w:eastAsia="宋体" w:hAnsi="宋体" w:cs="宋体"/>
          <w:b/>
          <w:bCs/>
          <w:kern w:val="0"/>
          <w:sz w:val="24"/>
          <w:szCs w:val="24"/>
        </w:rPr>
        <w:t>方法返回值</w:t>
      </w:r>
      <w:r w:rsidRPr="003A7306">
        <w:rPr>
          <w:rFonts w:ascii="宋体" w:eastAsia="宋体" w:hAnsi="宋体" w:cs="宋体"/>
          <w:kern w:val="0"/>
          <w:sz w:val="24"/>
          <w:szCs w:val="24"/>
        </w:rPr>
        <w:t>、</w:t>
      </w:r>
      <w:r w:rsidRPr="003A7306">
        <w:rPr>
          <w:rFonts w:ascii="宋体" w:eastAsia="宋体" w:hAnsi="宋体" w:cs="宋体"/>
          <w:b/>
          <w:bCs/>
          <w:kern w:val="0"/>
          <w:sz w:val="24"/>
          <w:szCs w:val="24"/>
        </w:rPr>
        <w:t>方法出口</w:t>
      </w:r>
      <w:r w:rsidRPr="003A7306">
        <w:rPr>
          <w:rFonts w:ascii="宋体" w:eastAsia="宋体" w:hAnsi="宋体" w:cs="宋体"/>
          <w:kern w:val="0"/>
          <w:sz w:val="24"/>
          <w:szCs w:val="24"/>
        </w:rPr>
        <w:t>等等。每一个方法被调用直至执行完成的过程，就对应着一个栈帧在虚拟机栈中从入栈到出栈的过程。</w:t>
      </w:r>
    </w:p>
    <w:p w:rsidR="003A7306" w:rsidRPr="003A7306" w:rsidRDefault="003A7306" w:rsidP="003A7306">
      <w:pPr>
        <w:widowControl/>
        <w:numPr>
          <w:ilvl w:val="0"/>
          <w:numId w:val="634"/>
        </w:numPr>
        <w:spacing w:before="100" w:beforeAutospacing="1" w:after="100" w:afterAutospacing="1"/>
        <w:jc w:val="left"/>
        <w:rPr>
          <w:rFonts w:ascii="宋体" w:eastAsia="宋体" w:hAnsi="宋体" w:cs="宋体"/>
          <w:kern w:val="0"/>
          <w:sz w:val="24"/>
          <w:szCs w:val="24"/>
        </w:rPr>
      </w:pPr>
      <w:r w:rsidRPr="003A7306">
        <w:rPr>
          <w:rFonts w:ascii="宋体" w:eastAsia="宋体" w:hAnsi="宋体" w:cs="宋体"/>
          <w:b/>
          <w:bCs/>
          <w:kern w:val="0"/>
          <w:sz w:val="24"/>
          <w:szCs w:val="24"/>
        </w:rPr>
        <w:t>堆（Heap）：</w:t>
      </w:r>
      <w:r w:rsidRPr="003A7306">
        <w:rPr>
          <w:rFonts w:ascii="宋体" w:eastAsia="宋体" w:hAnsi="宋体" w:cs="宋体"/>
          <w:kern w:val="0"/>
          <w:sz w:val="24"/>
          <w:szCs w:val="24"/>
        </w:rPr>
        <w:t xml:space="preserve"> 堆是所有线程共享的，主要是存放对象实例和数组。处于</w:t>
      </w:r>
      <w:r w:rsidRPr="003A7306">
        <w:rPr>
          <w:rFonts w:ascii="宋体" w:eastAsia="宋体" w:hAnsi="宋体" w:cs="宋体"/>
          <w:b/>
          <w:bCs/>
          <w:kern w:val="0"/>
          <w:sz w:val="24"/>
          <w:szCs w:val="24"/>
        </w:rPr>
        <w:t>物理上不连续</w:t>
      </w:r>
      <w:r w:rsidRPr="003A7306">
        <w:rPr>
          <w:rFonts w:ascii="宋体" w:eastAsia="宋体" w:hAnsi="宋体" w:cs="宋体"/>
          <w:kern w:val="0"/>
          <w:sz w:val="24"/>
          <w:szCs w:val="24"/>
        </w:rPr>
        <w:t>的内存空间，只要</w:t>
      </w:r>
      <w:r w:rsidRPr="003A7306">
        <w:rPr>
          <w:rFonts w:ascii="宋体" w:eastAsia="宋体" w:hAnsi="宋体" w:cs="宋体"/>
          <w:b/>
          <w:bCs/>
          <w:kern w:val="0"/>
          <w:sz w:val="24"/>
          <w:szCs w:val="24"/>
        </w:rPr>
        <w:t>逻辑连续</w:t>
      </w:r>
      <w:r w:rsidRPr="003A7306">
        <w:rPr>
          <w:rFonts w:ascii="宋体" w:eastAsia="宋体" w:hAnsi="宋体" w:cs="宋体"/>
          <w:kern w:val="0"/>
          <w:sz w:val="24"/>
          <w:szCs w:val="24"/>
        </w:rPr>
        <w:t>即可</w:t>
      </w:r>
    </w:p>
    <w:p w:rsidR="003A7306" w:rsidRPr="003A7306" w:rsidRDefault="003A7306" w:rsidP="003A7306">
      <w:pPr>
        <w:widowControl/>
        <w:numPr>
          <w:ilvl w:val="0"/>
          <w:numId w:val="634"/>
        </w:numPr>
        <w:spacing w:before="100" w:beforeAutospacing="1" w:after="100" w:afterAutospacing="1"/>
        <w:jc w:val="left"/>
        <w:rPr>
          <w:rFonts w:ascii="宋体" w:eastAsia="宋体" w:hAnsi="宋体" w:cs="宋体"/>
          <w:kern w:val="0"/>
          <w:sz w:val="24"/>
          <w:szCs w:val="24"/>
        </w:rPr>
      </w:pPr>
      <w:r w:rsidRPr="003A7306">
        <w:rPr>
          <w:rFonts w:ascii="宋体" w:eastAsia="宋体" w:hAnsi="宋体" w:cs="宋体"/>
          <w:b/>
          <w:bCs/>
          <w:kern w:val="0"/>
          <w:sz w:val="24"/>
          <w:szCs w:val="24"/>
        </w:rPr>
        <w:t>方法区（Method Area）：</w:t>
      </w:r>
      <w:r w:rsidRPr="003A7306">
        <w:rPr>
          <w:rFonts w:ascii="宋体" w:eastAsia="宋体" w:hAnsi="宋体" w:cs="宋体"/>
          <w:kern w:val="0"/>
          <w:sz w:val="24"/>
          <w:szCs w:val="24"/>
        </w:rPr>
        <w:t xml:space="preserve"> 属于共享内存区域，存储已被虚拟机加载的类信息、常量、静态变量、即时编译器编译后的代码等数据</w:t>
      </w:r>
    </w:p>
    <w:p w:rsidR="003A7306" w:rsidRPr="003A7306" w:rsidRDefault="003A7306" w:rsidP="003A7306">
      <w:pPr>
        <w:widowControl/>
        <w:numPr>
          <w:ilvl w:val="0"/>
          <w:numId w:val="634"/>
        </w:numPr>
        <w:spacing w:before="100" w:beforeAutospacing="1" w:after="100" w:afterAutospacing="1"/>
        <w:jc w:val="left"/>
        <w:rPr>
          <w:rFonts w:ascii="宋体" w:eastAsia="宋体" w:hAnsi="宋体" w:cs="宋体"/>
          <w:kern w:val="0"/>
          <w:sz w:val="24"/>
          <w:szCs w:val="24"/>
        </w:rPr>
      </w:pPr>
      <w:r w:rsidRPr="003A7306">
        <w:rPr>
          <w:rFonts w:ascii="宋体" w:eastAsia="宋体" w:hAnsi="宋体" w:cs="宋体"/>
          <w:b/>
          <w:bCs/>
          <w:kern w:val="0"/>
          <w:sz w:val="24"/>
          <w:szCs w:val="24"/>
        </w:rPr>
        <w:t>常量池（Runtime Constant Pool）：</w:t>
      </w:r>
      <w:r w:rsidRPr="003A7306">
        <w:rPr>
          <w:rFonts w:ascii="宋体" w:eastAsia="宋体" w:hAnsi="宋体" w:cs="宋体"/>
          <w:kern w:val="0"/>
          <w:sz w:val="24"/>
          <w:szCs w:val="24"/>
        </w:rPr>
        <w:t xml:space="preserve"> 它是方法区的一部分，用于存放编译期生成的各种字面量和符号引用。</w:t>
      </w:r>
    </w:p>
    <w:p w:rsidR="003A7306" w:rsidRPr="003A7306" w:rsidRDefault="003A7306" w:rsidP="003A7306">
      <w:pPr>
        <w:widowControl/>
        <w:numPr>
          <w:ilvl w:val="0"/>
          <w:numId w:val="634"/>
        </w:numPr>
        <w:spacing w:before="100" w:beforeAutospacing="1" w:after="100" w:afterAutospacing="1"/>
        <w:jc w:val="left"/>
        <w:rPr>
          <w:rFonts w:ascii="宋体" w:eastAsia="宋体" w:hAnsi="宋体" w:cs="宋体"/>
          <w:kern w:val="0"/>
          <w:sz w:val="24"/>
          <w:szCs w:val="24"/>
        </w:rPr>
      </w:pPr>
      <w:r w:rsidRPr="003A7306">
        <w:rPr>
          <w:rFonts w:ascii="宋体" w:eastAsia="宋体" w:hAnsi="宋体" w:cs="宋体"/>
          <w:b/>
          <w:bCs/>
          <w:kern w:val="0"/>
          <w:sz w:val="24"/>
          <w:szCs w:val="24"/>
        </w:rPr>
        <w:t>本地方法栈（Native Method Stacks）：</w:t>
      </w:r>
    </w:p>
    <w:p w:rsidR="003A7306" w:rsidRPr="003A7306" w:rsidRDefault="003A7306" w:rsidP="003A7306">
      <w:pPr>
        <w:widowControl/>
        <w:spacing w:before="100" w:beforeAutospacing="1" w:after="100" w:afterAutospacing="1"/>
        <w:jc w:val="left"/>
        <w:rPr>
          <w:rFonts w:ascii="宋体" w:eastAsia="宋体" w:hAnsi="宋体" w:cs="宋体"/>
          <w:kern w:val="0"/>
          <w:sz w:val="24"/>
          <w:szCs w:val="24"/>
        </w:rPr>
      </w:pPr>
      <w:r w:rsidRPr="003A7306">
        <w:rPr>
          <w:rFonts w:ascii="宋体" w:eastAsia="宋体" w:hAnsi="宋体" w:cs="宋体"/>
          <w:kern w:val="0"/>
          <w:sz w:val="24"/>
          <w:szCs w:val="24"/>
        </w:rPr>
        <w:t>其中，</w:t>
      </w:r>
      <w:r w:rsidRPr="003A7306">
        <w:rPr>
          <w:rFonts w:ascii="宋体" w:eastAsia="宋体" w:hAnsi="宋体" w:cs="宋体"/>
          <w:b/>
          <w:bCs/>
          <w:kern w:val="0"/>
          <w:sz w:val="24"/>
          <w:szCs w:val="24"/>
        </w:rPr>
        <w:t>堆(Heap)和JVM栈</w:t>
      </w:r>
      <w:r w:rsidRPr="003A7306">
        <w:rPr>
          <w:rFonts w:ascii="宋体" w:eastAsia="宋体" w:hAnsi="宋体" w:cs="宋体"/>
          <w:kern w:val="0"/>
          <w:sz w:val="24"/>
          <w:szCs w:val="24"/>
        </w:rPr>
        <w:t>是</w:t>
      </w:r>
      <w:r w:rsidRPr="003A7306">
        <w:rPr>
          <w:rFonts w:ascii="宋体" w:eastAsia="宋体" w:hAnsi="宋体" w:cs="宋体"/>
          <w:b/>
          <w:bCs/>
          <w:kern w:val="0"/>
          <w:sz w:val="24"/>
          <w:szCs w:val="24"/>
        </w:rPr>
        <w:t>程序运行的关键</w:t>
      </w:r>
      <w:r w:rsidRPr="003A7306">
        <w:rPr>
          <w:rFonts w:ascii="宋体" w:eastAsia="宋体" w:hAnsi="宋体" w:cs="宋体"/>
          <w:kern w:val="0"/>
          <w:sz w:val="24"/>
          <w:szCs w:val="24"/>
        </w:rPr>
        <w:t>,因为：</w:t>
      </w:r>
    </w:p>
    <w:p w:rsidR="003A7306" w:rsidRPr="003A7306" w:rsidRDefault="003A7306" w:rsidP="003A7306">
      <w:pPr>
        <w:widowControl/>
        <w:numPr>
          <w:ilvl w:val="0"/>
          <w:numId w:val="635"/>
        </w:numPr>
        <w:spacing w:before="100" w:beforeAutospacing="1" w:after="100" w:afterAutospacing="1"/>
        <w:jc w:val="left"/>
        <w:rPr>
          <w:rFonts w:ascii="宋体" w:eastAsia="宋体" w:hAnsi="宋体" w:cs="宋体"/>
          <w:kern w:val="0"/>
          <w:sz w:val="24"/>
          <w:szCs w:val="24"/>
        </w:rPr>
      </w:pPr>
      <w:r w:rsidRPr="003A7306">
        <w:rPr>
          <w:rFonts w:ascii="宋体" w:eastAsia="宋体" w:hAnsi="宋体" w:cs="宋体"/>
          <w:kern w:val="0"/>
          <w:sz w:val="24"/>
          <w:szCs w:val="24"/>
        </w:rPr>
        <w:t>栈是运行时的单位（解决程序的运行问题，即程序如何执行，或者说如何处理数据），而堆是存储的单位（解决的是数据存储的问题，即数据怎么放、放在哪儿）。</w:t>
      </w:r>
    </w:p>
    <w:p w:rsidR="003A7306" w:rsidRPr="003A7306" w:rsidRDefault="003A7306" w:rsidP="003A7306">
      <w:pPr>
        <w:widowControl/>
        <w:numPr>
          <w:ilvl w:val="0"/>
          <w:numId w:val="635"/>
        </w:numPr>
        <w:spacing w:before="100" w:beforeAutospacing="1" w:after="100" w:afterAutospacing="1"/>
        <w:jc w:val="left"/>
        <w:rPr>
          <w:rFonts w:ascii="宋体" w:eastAsia="宋体" w:hAnsi="宋体" w:cs="宋体"/>
          <w:kern w:val="0"/>
          <w:sz w:val="24"/>
          <w:szCs w:val="24"/>
        </w:rPr>
      </w:pPr>
      <w:r w:rsidRPr="003A7306">
        <w:rPr>
          <w:rFonts w:ascii="宋体" w:eastAsia="宋体" w:hAnsi="宋体" w:cs="宋体"/>
          <w:kern w:val="0"/>
          <w:sz w:val="24"/>
          <w:szCs w:val="24"/>
        </w:rPr>
        <w:t>堆存储的是对象。栈存储的是基本数据类型和堆中对象的引用；（参数传递的值传递和引用传递）</w:t>
      </w:r>
    </w:p>
    <w:p w:rsidR="003A7306" w:rsidRPr="003A7306" w:rsidRDefault="003A7306" w:rsidP="003A7306">
      <w:pPr>
        <w:widowControl/>
        <w:spacing w:before="100" w:beforeAutospacing="1" w:after="100" w:afterAutospacing="1"/>
        <w:jc w:val="left"/>
        <w:rPr>
          <w:rFonts w:ascii="宋体" w:eastAsia="宋体" w:hAnsi="宋体" w:cs="宋体"/>
          <w:kern w:val="0"/>
          <w:sz w:val="24"/>
          <w:szCs w:val="24"/>
        </w:rPr>
      </w:pPr>
      <w:r w:rsidRPr="003A7306">
        <w:rPr>
          <w:rFonts w:ascii="宋体" w:eastAsia="宋体" w:hAnsi="宋体" w:cs="宋体"/>
          <w:b/>
          <w:bCs/>
          <w:kern w:val="0"/>
          <w:sz w:val="24"/>
          <w:szCs w:val="24"/>
        </w:rPr>
        <w:t>那为什么要把堆和栈区分出来呢？栈中不是也可以存储数据吗？</w:t>
      </w:r>
    </w:p>
    <w:p w:rsidR="003A7306" w:rsidRPr="003A7306" w:rsidRDefault="003A7306" w:rsidP="003A7306">
      <w:pPr>
        <w:widowControl/>
        <w:numPr>
          <w:ilvl w:val="0"/>
          <w:numId w:val="636"/>
        </w:numPr>
        <w:spacing w:before="100" w:beforeAutospacing="1" w:after="100" w:afterAutospacing="1"/>
        <w:jc w:val="left"/>
        <w:rPr>
          <w:rFonts w:ascii="宋体" w:eastAsia="宋体" w:hAnsi="宋体" w:cs="宋体"/>
          <w:kern w:val="0"/>
          <w:sz w:val="24"/>
          <w:szCs w:val="24"/>
        </w:rPr>
      </w:pPr>
      <w:r w:rsidRPr="003A7306">
        <w:rPr>
          <w:rFonts w:ascii="宋体" w:eastAsia="宋体" w:hAnsi="宋体" w:cs="宋体"/>
          <w:kern w:val="0"/>
          <w:sz w:val="24"/>
          <w:szCs w:val="24"/>
        </w:rPr>
        <w:t>从软件设计的角度看，栈代表了处理逻辑，而堆代表了数据，分工明确，处理逻辑更为清晰体现了“分而治之”以及“隔离”的思想。</w:t>
      </w:r>
    </w:p>
    <w:p w:rsidR="003A7306" w:rsidRPr="003A7306" w:rsidRDefault="003A7306" w:rsidP="003A7306">
      <w:pPr>
        <w:widowControl/>
        <w:numPr>
          <w:ilvl w:val="0"/>
          <w:numId w:val="636"/>
        </w:numPr>
        <w:spacing w:before="100" w:beforeAutospacing="1" w:after="100" w:afterAutospacing="1"/>
        <w:jc w:val="left"/>
        <w:rPr>
          <w:rFonts w:ascii="宋体" w:eastAsia="宋体" w:hAnsi="宋体" w:cs="宋体"/>
          <w:kern w:val="0"/>
          <w:sz w:val="24"/>
          <w:szCs w:val="24"/>
        </w:rPr>
      </w:pPr>
      <w:r w:rsidRPr="003A7306">
        <w:rPr>
          <w:rFonts w:ascii="宋体" w:eastAsia="宋体" w:hAnsi="宋体" w:cs="宋体"/>
          <w:kern w:val="0"/>
          <w:sz w:val="24"/>
          <w:szCs w:val="24"/>
        </w:rPr>
        <w:t>堆与栈的分离，使得堆中的内容可以被多个栈共享（也可以理解为多个线程访问同一个对象）。这样共享的方式有很多收益：提供了一种有效的数据交互方式(如：共享内存)；堆中的共享常量和缓存可以被所有栈访问，节省了空间。</w:t>
      </w:r>
    </w:p>
    <w:p w:rsidR="003A7306" w:rsidRPr="003A7306" w:rsidRDefault="003A7306" w:rsidP="003A7306">
      <w:pPr>
        <w:widowControl/>
        <w:numPr>
          <w:ilvl w:val="0"/>
          <w:numId w:val="636"/>
        </w:numPr>
        <w:spacing w:before="100" w:beforeAutospacing="1" w:after="100" w:afterAutospacing="1"/>
        <w:jc w:val="left"/>
        <w:rPr>
          <w:rFonts w:ascii="宋体" w:eastAsia="宋体" w:hAnsi="宋体" w:cs="宋体"/>
          <w:kern w:val="0"/>
          <w:sz w:val="24"/>
          <w:szCs w:val="24"/>
        </w:rPr>
      </w:pPr>
      <w:r w:rsidRPr="003A7306">
        <w:rPr>
          <w:rFonts w:ascii="宋体" w:eastAsia="宋体" w:hAnsi="宋体" w:cs="宋体"/>
          <w:kern w:val="0"/>
          <w:sz w:val="24"/>
          <w:szCs w:val="24"/>
        </w:rPr>
        <w:t>栈因为运行时的需要，比如保存系统运行的上下文，需要进行地址段的划分。由于栈只能向上增长，因此就会限制住栈存储内容的能力。而堆不同，堆中的对象是可以根据需要动态增长的，因此栈和堆的拆分，使得动态增长成为可能，相应栈中只需记录堆中的一个地址即可。</w:t>
      </w:r>
    </w:p>
    <w:p w:rsidR="003A7306" w:rsidRDefault="003A7306" w:rsidP="003A7306">
      <w:pPr>
        <w:widowControl/>
        <w:numPr>
          <w:ilvl w:val="0"/>
          <w:numId w:val="636"/>
        </w:numPr>
        <w:spacing w:before="100" w:beforeAutospacing="1" w:after="100" w:afterAutospacing="1"/>
        <w:jc w:val="left"/>
        <w:rPr>
          <w:rFonts w:ascii="宋体" w:eastAsia="宋体" w:hAnsi="宋体" w:cs="宋体"/>
          <w:kern w:val="0"/>
          <w:sz w:val="24"/>
          <w:szCs w:val="24"/>
        </w:rPr>
      </w:pPr>
      <w:r w:rsidRPr="003A7306">
        <w:rPr>
          <w:rFonts w:ascii="宋体" w:eastAsia="宋体" w:hAnsi="宋体" w:cs="宋体"/>
          <w:kern w:val="0"/>
          <w:sz w:val="24"/>
          <w:szCs w:val="24"/>
        </w:rPr>
        <w:t>堆和栈的结合完美体现了面向对象的设计。当我们将对象拆开，你会发现，对象的属性即是数据，存放在堆中；而对象的行为（方法）即是运行逻辑，放在栈中。因此编写对象的时候，其实即编写了数据结构，也编写的处理数据的逻辑。</w:t>
      </w:r>
    </w:p>
    <w:p w:rsidR="003A7306" w:rsidRDefault="003A7306" w:rsidP="003A7306">
      <w:pPr>
        <w:pStyle w:val="3"/>
      </w:pPr>
      <w:r>
        <w:t>1.2 堆(Heap)和JVM栈：</w:t>
      </w:r>
    </w:p>
    <w:p w:rsidR="003A7306" w:rsidRDefault="003A7306" w:rsidP="003A7306">
      <w:pPr>
        <w:pStyle w:val="4"/>
      </w:pPr>
      <w:r>
        <w:t>1.2.1 堆(Heap)</w:t>
      </w:r>
    </w:p>
    <w:p w:rsidR="003A7306" w:rsidRDefault="003A7306" w:rsidP="003A7306">
      <w:pPr>
        <w:pStyle w:val="a3"/>
      </w:pPr>
      <w:r>
        <w:t> </w:t>
      </w:r>
      <w:r>
        <w:t> </w:t>
      </w:r>
      <w:r>
        <w:rPr>
          <w:rStyle w:val="a4"/>
        </w:rPr>
        <w:t>Java堆</w:t>
      </w:r>
      <w:r>
        <w:t>是java虚拟机所管理内存中</w:t>
      </w:r>
      <w:r>
        <w:rPr>
          <w:rStyle w:val="a4"/>
        </w:rPr>
        <w:t>最大的一块内存空间</w:t>
      </w:r>
      <w:r>
        <w:t>，处于</w:t>
      </w:r>
      <w:r>
        <w:rPr>
          <w:rStyle w:val="a4"/>
        </w:rPr>
        <w:t>物理上不连续</w:t>
      </w:r>
      <w:r>
        <w:t>的内存空间，只要</w:t>
      </w:r>
      <w:r>
        <w:rPr>
          <w:rStyle w:val="a4"/>
        </w:rPr>
        <w:t>逻辑连续</w:t>
      </w:r>
      <w:r>
        <w:t>即可，主要用于存放各种类的实例对象。该区域被所有线程共享，在虚拟机启动时创建，用来存放对象的实例，几乎所有的对象以及数组都在这里分配内存（栈上分配、标量替换优化技术的例外）。</w:t>
      </w:r>
      <w:r>
        <w:br/>
      </w:r>
      <w:r>
        <w:t> </w:t>
      </w:r>
      <w:r>
        <w:t> </w:t>
      </w:r>
      <w:r>
        <w:t>在 Java 中，堆被划分成两个不同的区域：</w:t>
      </w:r>
      <w:r>
        <w:rPr>
          <w:rStyle w:val="a4"/>
        </w:rPr>
        <w:t>新生代 ( Young )</w:t>
      </w:r>
      <w:r>
        <w:t>、</w:t>
      </w:r>
      <w:r>
        <w:rPr>
          <w:rStyle w:val="a4"/>
        </w:rPr>
        <w:t>老年代 ( Old )</w:t>
      </w:r>
      <w:r>
        <w:t>。</w:t>
      </w:r>
      <w:r>
        <w:rPr>
          <w:rStyle w:val="a4"/>
        </w:rPr>
        <w:t>新生代 ( Young )</w:t>
      </w:r>
      <w:r>
        <w:t xml:space="preserve"> 又被划分为三个区域：</w:t>
      </w:r>
      <w:r>
        <w:rPr>
          <w:rStyle w:val="a4"/>
        </w:rPr>
        <w:t>Eden</w:t>
      </w:r>
      <w:r>
        <w:t>、</w:t>
      </w:r>
      <w:r>
        <w:rPr>
          <w:rStyle w:val="a4"/>
        </w:rPr>
        <w:t>From Survivor(S0)</w:t>
      </w:r>
      <w:r>
        <w:t>、</w:t>
      </w:r>
      <w:r>
        <w:rPr>
          <w:rStyle w:val="a4"/>
        </w:rPr>
        <w:t>To Survivor(S1)</w:t>
      </w:r>
      <w:r>
        <w:t>。如图所示：</w:t>
      </w:r>
    </w:p>
    <w:p w:rsidR="003A7306" w:rsidRDefault="003A7306" w:rsidP="003A7306">
      <w:pPr>
        <w:pStyle w:val="a3"/>
      </w:pPr>
      <w:r>
        <w:rPr>
          <w:rStyle w:val="a4"/>
        </w:rPr>
        <w:t>堆的内存布局:</w:t>
      </w:r>
      <w:r>
        <w:t xml:space="preserve"> </w:t>
      </w:r>
    </w:p>
    <w:p w:rsidR="003A7306" w:rsidRDefault="003A7306" w:rsidP="003A7306">
      <w:r>
        <w:rPr>
          <w:noProof/>
        </w:rPr>
        <w:drawing>
          <wp:inline distT="0" distB="0" distL="0" distR="0" wp14:anchorId="5A714A3D" wp14:editId="06293B2E">
            <wp:extent cx="5274310" cy="25146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14600"/>
                    </a:xfrm>
                    <a:prstGeom prst="rect">
                      <a:avLst/>
                    </a:prstGeom>
                  </pic:spPr>
                </pic:pic>
              </a:graphicData>
            </a:graphic>
          </wp:inline>
        </w:drawing>
      </w:r>
    </w:p>
    <w:p w:rsidR="003A7306" w:rsidRDefault="003A7306" w:rsidP="003A7306">
      <w:pPr>
        <w:pStyle w:val="a3"/>
      </w:pPr>
      <w:r>
        <w:t> </w:t>
      </w:r>
      <w:r>
        <w:t> </w:t>
      </w:r>
      <w:r>
        <w:t>这样划分的目的是为了使jvm能够更好的管理内存中的对象，包括内存的分配以及回收。 而新生代按eden和两个survivor的分法，是为了</w:t>
      </w:r>
    </w:p>
    <w:p w:rsidR="003A7306" w:rsidRDefault="003A7306" w:rsidP="003A7306">
      <w:pPr>
        <w:widowControl/>
        <w:numPr>
          <w:ilvl w:val="0"/>
          <w:numId w:val="637"/>
        </w:numPr>
        <w:spacing w:before="100" w:beforeAutospacing="1" w:after="100" w:afterAutospacing="1"/>
        <w:jc w:val="left"/>
      </w:pPr>
      <w:r>
        <w:t>有效空间增大，eden+1个survivor；</w:t>
      </w:r>
    </w:p>
    <w:p w:rsidR="003A7306" w:rsidRDefault="003A7306" w:rsidP="003A7306">
      <w:pPr>
        <w:widowControl/>
        <w:numPr>
          <w:ilvl w:val="0"/>
          <w:numId w:val="637"/>
        </w:numPr>
        <w:spacing w:before="100" w:beforeAutospacing="1" w:after="100" w:afterAutospacing="1"/>
        <w:jc w:val="left"/>
      </w:pPr>
      <w:r>
        <w:t>有利于对象代的计算，当一个对象在S0/S1中达到设置的XX:MaxTenuringThreshold值后，会将其挪到老年代中，即只需扫描其中一个survivor。如果没有S0/S1,直接分成两个区，该如何计算对象经过了多少次GC还没被释放。</w:t>
      </w:r>
    </w:p>
    <w:p w:rsidR="003A7306" w:rsidRDefault="003A7306" w:rsidP="003A7306">
      <w:pPr>
        <w:widowControl/>
        <w:numPr>
          <w:ilvl w:val="0"/>
          <w:numId w:val="637"/>
        </w:numPr>
        <w:spacing w:before="100" w:beforeAutospacing="1" w:after="100" w:afterAutospacing="1"/>
        <w:jc w:val="left"/>
      </w:pPr>
      <w:r>
        <w:t>两个Survivor区可解决内存碎片化</w:t>
      </w:r>
    </w:p>
    <w:p w:rsidR="003A7306" w:rsidRDefault="003A7306" w:rsidP="003A7306">
      <w:pPr>
        <w:pStyle w:val="4"/>
      </w:pPr>
      <w:r>
        <w:t>1.2.2 堆栈相关的参数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0"/>
        <w:gridCol w:w="5516"/>
      </w:tblGrid>
      <w:tr w:rsidR="003A7306" w:rsidTr="003A7306">
        <w:trPr>
          <w:tblHeader/>
          <w:tblCellSpacing w:w="15" w:type="dxa"/>
        </w:trPr>
        <w:tc>
          <w:tcPr>
            <w:tcW w:w="0" w:type="auto"/>
            <w:vAlign w:val="center"/>
            <w:hideMark/>
          </w:tcPr>
          <w:p w:rsidR="003A7306" w:rsidRDefault="003A7306">
            <w:pPr>
              <w:rPr>
                <w:b/>
                <w:bCs/>
              </w:rPr>
            </w:pPr>
            <w:r>
              <w:rPr>
                <w:b/>
                <w:bCs/>
              </w:rPr>
              <w:t>参数</w:t>
            </w:r>
          </w:p>
        </w:tc>
        <w:tc>
          <w:tcPr>
            <w:tcW w:w="0" w:type="auto"/>
            <w:vAlign w:val="center"/>
            <w:hideMark/>
          </w:tcPr>
          <w:p w:rsidR="003A7306" w:rsidRDefault="003A7306">
            <w:pPr>
              <w:rPr>
                <w:b/>
                <w:bCs/>
              </w:rPr>
            </w:pPr>
            <w:r>
              <w:rPr>
                <w:b/>
                <w:bCs/>
              </w:rPr>
              <w:t>描述</w:t>
            </w:r>
          </w:p>
        </w:tc>
      </w:tr>
      <w:tr w:rsidR="003A7306" w:rsidTr="003A7306">
        <w:trPr>
          <w:tblCellSpacing w:w="15" w:type="dxa"/>
        </w:trPr>
        <w:tc>
          <w:tcPr>
            <w:tcW w:w="0" w:type="auto"/>
            <w:vAlign w:val="center"/>
            <w:hideMark/>
          </w:tcPr>
          <w:p w:rsidR="003A7306" w:rsidRDefault="003A7306">
            <w:r>
              <w:t>-Xms</w:t>
            </w:r>
          </w:p>
        </w:tc>
        <w:tc>
          <w:tcPr>
            <w:tcW w:w="0" w:type="auto"/>
            <w:vAlign w:val="center"/>
            <w:hideMark/>
          </w:tcPr>
          <w:p w:rsidR="003A7306" w:rsidRDefault="003A7306">
            <w:r>
              <w:t>堆内存初始大小，单位m、g</w:t>
            </w:r>
          </w:p>
        </w:tc>
      </w:tr>
      <w:tr w:rsidR="003A7306" w:rsidTr="003A7306">
        <w:trPr>
          <w:tblCellSpacing w:w="15" w:type="dxa"/>
        </w:trPr>
        <w:tc>
          <w:tcPr>
            <w:tcW w:w="0" w:type="auto"/>
            <w:vAlign w:val="center"/>
            <w:hideMark/>
          </w:tcPr>
          <w:p w:rsidR="003A7306" w:rsidRDefault="003A7306">
            <w:r>
              <w:t>-Xmx</w:t>
            </w:r>
          </w:p>
        </w:tc>
        <w:tc>
          <w:tcPr>
            <w:tcW w:w="0" w:type="auto"/>
            <w:vAlign w:val="center"/>
            <w:hideMark/>
          </w:tcPr>
          <w:p w:rsidR="003A7306" w:rsidRDefault="003A7306">
            <w:r>
              <w:t>堆内存最大允许大小，一般不要大于物理内存的80%</w:t>
            </w:r>
          </w:p>
        </w:tc>
      </w:tr>
      <w:tr w:rsidR="003A7306" w:rsidTr="003A7306">
        <w:trPr>
          <w:tblCellSpacing w:w="15" w:type="dxa"/>
        </w:trPr>
        <w:tc>
          <w:tcPr>
            <w:tcW w:w="0" w:type="auto"/>
            <w:vAlign w:val="center"/>
            <w:hideMark/>
          </w:tcPr>
          <w:p w:rsidR="003A7306" w:rsidRDefault="003A7306">
            <w:r>
              <w:t>-Xmn</w:t>
            </w:r>
          </w:p>
        </w:tc>
        <w:tc>
          <w:tcPr>
            <w:tcW w:w="0" w:type="auto"/>
            <w:vAlign w:val="center"/>
            <w:hideMark/>
          </w:tcPr>
          <w:p w:rsidR="003A7306" w:rsidRDefault="003A7306">
            <w:r>
              <w:t>年轻代内存初始大小</w:t>
            </w:r>
          </w:p>
        </w:tc>
      </w:tr>
      <w:tr w:rsidR="003A7306" w:rsidTr="003A7306">
        <w:trPr>
          <w:tblCellSpacing w:w="15" w:type="dxa"/>
        </w:trPr>
        <w:tc>
          <w:tcPr>
            <w:tcW w:w="0" w:type="auto"/>
            <w:vAlign w:val="center"/>
            <w:hideMark/>
          </w:tcPr>
          <w:p w:rsidR="003A7306" w:rsidRDefault="003A7306">
            <w:r>
              <w:t>-Xss</w:t>
            </w:r>
          </w:p>
        </w:tc>
        <w:tc>
          <w:tcPr>
            <w:tcW w:w="0" w:type="auto"/>
            <w:vAlign w:val="center"/>
            <w:hideMark/>
          </w:tcPr>
          <w:p w:rsidR="003A7306" w:rsidRDefault="003A7306">
            <w:r>
              <w:t>每个线程的堆栈大小，即JVM栈的大小</w:t>
            </w:r>
          </w:p>
        </w:tc>
      </w:tr>
      <w:tr w:rsidR="003A7306" w:rsidTr="003A7306">
        <w:trPr>
          <w:tblCellSpacing w:w="15" w:type="dxa"/>
        </w:trPr>
        <w:tc>
          <w:tcPr>
            <w:tcW w:w="0" w:type="auto"/>
            <w:vAlign w:val="center"/>
            <w:hideMark/>
          </w:tcPr>
          <w:p w:rsidR="003A7306" w:rsidRDefault="003A7306">
            <w:r>
              <w:t>-XX:NewRatio</w:t>
            </w:r>
          </w:p>
        </w:tc>
        <w:tc>
          <w:tcPr>
            <w:tcW w:w="0" w:type="auto"/>
            <w:vAlign w:val="center"/>
            <w:hideMark/>
          </w:tcPr>
          <w:p w:rsidR="003A7306" w:rsidRDefault="003A7306">
            <w:r>
              <w:t>年轻代(包括Eden和两个Survivor区)与年老代的比值</w:t>
            </w:r>
          </w:p>
        </w:tc>
      </w:tr>
      <w:tr w:rsidR="003A7306" w:rsidTr="003A7306">
        <w:trPr>
          <w:tblCellSpacing w:w="15" w:type="dxa"/>
        </w:trPr>
        <w:tc>
          <w:tcPr>
            <w:tcW w:w="0" w:type="auto"/>
            <w:vAlign w:val="center"/>
            <w:hideMark/>
          </w:tcPr>
          <w:p w:rsidR="003A7306" w:rsidRDefault="003A7306">
            <w:r>
              <w:t>-XX:NewSzie(-Xns)</w:t>
            </w:r>
          </w:p>
        </w:tc>
        <w:tc>
          <w:tcPr>
            <w:tcW w:w="0" w:type="auto"/>
            <w:vAlign w:val="center"/>
            <w:hideMark/>
          </w:tcPr>
          <w:p w:rsidR="003A7306" w:rsidRDefault="003A7306">
            <w:r>
              <w:t>年轻代内存初始大小,可以缩写-Xns</w:t>
            </w:r>
          </w:p>
        </w:tc>
      </w:tr>
      <w:tr w:rsidR="003A7306" w:rsidTr="003A7306">
        <w:trPr>
          <w:tblCellSpacing w:w="15" w:type="dxa"/>
        </w:trPr>
        <w:tc>
          <w:tcPr>
            <w:tcW w:w="0" w:type="auto"/>
            <w:vAlign w:val="center"/>
            <w:hideMark/>
          </w:tcPr>
          <w:p w:rsidR="003A7306" w:rsidRDefault="003A7306">
            <w:r>
              <w:t>-XX:MaxNewSize(-Xmx)</w:t>
            </w:r>
          </w:p>
        </w:tc>
        <w:tc>
          <w:tcPr>
            <w:tcW w:w="0" w:type="auto"/>
            <w:vAlign w:val="center"/>
            <w:hideMark/>
          </w:tcPr>
          <w:p w:rsidR="003A7306" w:rsidRDefault="003A7306">
            <w:r>
              <w:t>年轻代内存最大允许大小，可以缩写-Xmx</w:t>
            </w:r>
          </w:p>
        </w:tc>
      </w:tr>
      <w:tr w:rsidR="003A7306" w:rsidTr="003A7306">
        <w:trPr>
          <w:tblCellSpacing w:w="15" w:type="dxa"/>
        </w:trPr>
        <w:tc>
          <w:tcPr>
            <w:tcW w:w="0" w:type="auto"/>
            <w:vAlign w:val="center"/>
            <w:hideMark/>
          </w:tcPr>
          <w:p w:rsidR="003A7306" w:rsidRDefault="003A7306">
            <w:r>
              <w:t>-XX:SurvivorRatio</w:t>
            </w:r>
          </w:p>
        </w:tc>
        <w:tc>
          <w:tcPr>
            <w:tcW w:w="0" w:type="auto"/>
            <w:vAlign w:val="center"/>
            <w:hideMark/>
          </w:tcPr>
          <w:p w:rsidR="003A7306" w:rsidRDefault="003A7306">
            <w:r>
              <w:t>年轻代中Eden区与Survivor区的容量比例值，默认为8，即8:1</w:t>
            </w:r>
          </w:p>
        </w:tc>
      </w:tr>
      <w:tr w:rsidR="003A7306" w:rsidTr="003A7306">
        <w:trPr>
          <w:tblCellSpacing w:w="15" w:type="dxa"/>
        </w:trPr>
        <w:tc>
          <w:tcPr>
            <w:tcW w:w="0" w:type="auto"/>
            <w:vAlign w:val="center"/>
            <w:hideMark/>
          </w:tcPr>
          <w:p w:rsidR="003A7306" w:rsidRDefault="003A7306">
            <w:r>
              <w:t>-XX:MinHeapFreeRatio</w:t>
            </w:r>
          </w:p>
        </w:tc>
        <w:tc>
          <w:tcPr>
            <w:tcW w:w="0" w:type="auto"/>
            <w:vAlign w:val="center"/>
            <w:hideMark/>
          </w:tcPr>
          <w:p w:rsidR="003A7306" w:rsidRDefault="003A7306">
            <w:r>
              <w:t>GC后，如果发现空闲堆内存占到整个预估堆内存的40%，则放大堆内存的预估最大值，但不超过固定最大值。</w:t>
            </w:r>
          </w:p>
        </w:tc>
      </w:tr>
      <w:tr w:rsidR="003A7306" w:rsidTr="003A7306">
        <w:trPr>
          <w:tblCellSpacing w:w="15" w:type="dxa"/>
        </w:trPr>
        <w:tc>
          <w:tcPr>
            <w:tcW w:w="0" w:type="auto"/>
            <w:vAlign w:val="center"/>
            <w:hideMark/>
          </w:tcPr>
          <w:p w:rsidR="003A7306" w:rsidRDefault="003A7306">
            <w:r>
              <w:t>-XX:MaxHeapFreeRatio</w:t>
            </w:r>
          </w:p>
        </w:tc>
        <w:tc>
          <w:tcPr>
            <w:tcW w:w="0" w:type="auto"/>
            <w:vAlign w:val="center"/>
            <w:hideMark/>
          </w:tcPr>
          <w:p w:rsidR="003A7306" w:rsidRDefault="003A7306">
            <w:r>
              <w:t>预估堆内存是堆大小动态调控的重要选项之一。堆内存预估最大值一定小于或等于固定最大值(-Xmx指定的数值)。前者会根据使用情况动态调大或缩小，以提高GC回收的效率，默认70%</w:t>
            </w:r>
          </w:p>
        </w:tc>
      </w:tr>
      <w:tr w:rsidR="003A7306" w:rsidTr="003A7306">
        <w:trPr>
          <w:tblCellSpacing w:w="15" w:type="dxa"/>
        </w:trPr>
        <w:tc>
          <w:tcPr>
            <w:tcW w:w="0" w:type="auto"/>
            <w:vAlign w:val="center"/>
            <w:hideMark/>
          </w:tcPr>
          <w:p w:rsidR="003A7306" w:rsidRDefault="003A7306">
            <w:r>
              <w:t>-XX:MaxTenuringThreshold</w:t>
            </w:r>
          </w:p>
        </w:tc>
        <w:tc>
          <w:tcPr>
            <w:tcW w:w="0" w:type="auto"/>
            <w:vAlign w:val="center"/>
            <w:hideMark/>
          </w:tcPr>
          <w:p w:rsidR="003A7306" w:rsidRDefault="003A7306">
            <w:r>
              <w:t>垃圾最大年龄，设置为0的话,则年轻代对象不经过Survivor区,直接进入年老代。对于年老代比较多的应用,可以提高效率.如果将此值设置为一个较大值,则年轻代对象会在Survivor区进行多次复制,这样可以增加对象再年轻代的存活 时间,增加在年轻代即被回收的概率</w:t>
            </w:r>
          </w:p>
        </w:tc>
      </w:tr>
      <w:tr w:rsidR="003A7306" w:rsidTr="003A7306">
        <w:trPr>
          <w:tblCellSpacing w:w="15" w:type="dxa"/>
        </w:trPr>
        <w:tc>
          <w:tcPr>
            <w:tcW w:w="0" w:type="auto"/>
            <w:vAlign w:val="center"/>
            <w:hideMark/>
          </w:tcPr>
          <w:p w:rsidR="003A7306" w:rsidRDefault="003A7306">
            <w:r>
              <w:t>-XX:InitialTenuringThreshold</w:t>
            </w:r>
          </w:p>
        </w:tc>
        <w:tc>
          <w:tcPr>
            <w:tcW w:w="0" w:type="auto"/>
            <w:vAlign w:val="center"/>
            <w:hideMark/>
          </w:tcPr>
          <w:p w:rsidR="003A7306" w:rsidRDefault="003A7306">
            <w:r>
              <w:t>可以设定老年代阀值的初始值</w:t>
            </w:r>
          </w:p>
        </w:tc>
      </w:tr>
      <w:tr w:rsidR="003A7306" w:rsidTr="003A7306">
        <w:trPr>
          <w:tblCellSpacing w:w="15" w:type="dxa"/>
        </w:trPr>
        <w:tc>
          <w:tcPr>
            <w:tcW w:w="0" w:type="auto"/>
            <w:vAlign w:val="center"/>
            <w:hideMark/>
          </w:tcPr>
          <w:p w:rsidR="003A7306" w:rsidRDefault="003A7306">
            <w:r>
              <w:t>-XX:+PrintTenuringDistribution</w:t>
            </w:r>
          </w:p>
        </w:tc>
        <w:tc>
          <w:tcPr>
            <w:tcW w:w="0" w:type="auto"/>
            <w:vAlign w:val="center"/>
            <w:hideMark/>
          </w:tcPr>
          <w:p w:rsidR="003A7306" w:rsidRDefault="003A7306">
            <w:r>
              <w:t>查看每次minor GC后新的存活周期的阈值</w:t>
            </w:r>
          </w:p>
        </w:tc>
      </w:tr>
    </w:tbl>
    <w:p w:rsidR="003A7306" w:rsidRDefault="003A7306" w:rsidP="003A7306">
      <w:pPr>
        <w:pStyle w:val="a3"/>
      </w:pPr>
      <w:r>
        <w:rPr>
          <w:rStyle w:val="a4"/>
        </w:rPr>
        <w:t>Note：</w:t>
      </w:r>
      <w:r>
        <w:t xml:space="preserve"> 每次GC 后会调整堆的大小，为了</w:t>
      </w:r>
      <w:r>
        <w:rPr>
          <w:rStyle w:val="a4"/>
        </w:rPr>
        <w:t>防止动态调整带来的性能损耗</w:t>
      </w:r>
      <w:r>
        <w:t>，一般设置-</w:t>
      </w:r>
      <w:r>
        <w:rPr>
          <w:rStyle w:val="a4"/>
        </w:rPr>
        <w:t>Xms、-Xmx 相等</w:t>
      </w:r>
      <w:r>
        <w:t>。</w:t>
      </w:r>
      <w:r>
        <w:br/>
      </w:r>
      <w:r>
        <w:t> </w:t>
      </w:r>
      <w:r>
        <w:t> </w:t>
      </w:r>
      <w:r>
        <w:t> </w:t>
      </w:r>
      <w:r>
        <w:t> </w:t>
      </w:r>
      <w:r>
        <w:t>新生代的三个设置参数：-Xmn，-XX:NewSize，-XX:NewRatio的优先级：</w:t>
      </w:r>
      <w:r>
        <w:br/>
      </w:r>
      <w:r>
        <w:t> </w:t>
      </w:r>
      <w:r>
        <w:t> </w:t>
      </w:r>
      <w:r>
        <w:t> </w:t>
      </w:r>
      <w:r>
        <w:t> </w:t>
      </w:r>
      <w:r>
        <w:t>（1）.最高优先级： -XX:NewSize=1024m和-XX:MaxNewSize=1024m</w:t>
      </w:r>
      <w:r>
        <w:br/>
      </w:r>
      <w:r>
        <w:t> </w:t>
      </w:r>
      <w:r>
        <w:t> </w:t>
      </w:r>
      <w:r>
        <w:t> </w:t>
      </w:r>
      <w:r>
        <w:t> </w:t>
      </w:r>
      <w:r>
        <w:t>（2）.次高优先级： -Xmn1024m （默认等效效果是：-XX:NewSize==-XX:MaxNewSize==1024m）</w:t>
      </w:r>
      <w:r>
        <w:br/>
      </w:r>
      <w:r>
        <w:t> </w:t>
      </w:r>
      <w:r>
        <w:t> </w:t>
      </w:r>
      <w:r>
        <w:t> </w:t>
      </w:r>
      <w:r>
        <w:t> </w:t>
      </w:r>
      <w:r>
        <w:t>（3）.最低优先级：-XX:NewRatio=2</w:t>
      </w:r>
      <w:r>
        <w:br/>
      </w:r>
      <w:r>
        <w:t> </w:t>
      </w:r>
      <w:r>
        <w:t> </w:t>
      </w:r>
      <w:r>
        <w:t>推荐使用的是-Xmn参数，原因是这个参数很简洁，相当于一次性设定NewSize和MaxNewSIze，而且两者相等。</w:t>
      </w:r>
    </w:p>
    <w:p w:rsidR="003A7306" w:rsidRDefault="003A7306" w:rsidP="003A7306">
      <w:pPr>
        <w:pStyle w:val="3"/>
      </w:pPr>
      <w:r>
        <w:t>1.3 jvm对象</w:t>
      </w:r>
    </w:p>
    <w:p w:rsidR="003A7306" w:rsidRDefault="003A7306" w:rsidP="003A7306">
      <w:pPr>
        <w:pStyle w:val="4"/>
      </w:pPr>
      <w:r>
        <w:t>1.3.1 创建对象的方式</w:t>
      </w:r>
    </w:p>
    <w:p w:rsidR="003A7306" w:rsidRPr="003A7306" w:rsidRDefault="003A7306" w:rsidP="003A7306">
      <w:r>
        <w:rPr>
          <w:noProof/>
        </w:rPr>
        <w:drawing>
          <wp:inline distT="0" distB="0" distL="0" distR="0" wp14:anchorId="17AADE8A" wp14:editId="112817DF">
            <wp:extent cx="5274310" cy="259207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92070"/>
                    </a:xfrm>
                    <a:prstGeom prst="rect">
                      <a:avLst/>
                    </a:prstGeom>
                  </pic:spPr>
                </pic:pic>
              </a:graphicData>
            </a:graphic>
          </wp:inline>
        </w:drawing>
      </w:r>
    </w:p>
    <w:p w:rsidR="003A7306" w:rsidRDefault="003A7306" w:rsidP="003A7306">
      <w:r>
        <w:rPr>
          <w:noProof/>
        </w:rPr>
        <mc:AlternateContent>
          <mc:Choice Requires="wps">
            <w:drawing>
              <wp:inline distT="0" distB="0" distL="0" distR="0">
                <wp:extent cx="304800" cy="304800"/>
                <wp:effectExtent l="0" t="0" r="0" b="0"/>
                <wp:docPr id="163" name="矩形 163" descr="https://user-gold-cdn.xitu.io/2019/7/13/16be8f2d3c096bc1?imageView2/0/w/1280/h/960/format/webp/ignore-erro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4C90A8" id="矩形 163" o:spid="_x0000_s1026" alt="https://user-gold-cdn.xitu.io/2019/7/13/16be8f2d3c096bc1?imageView2/0/w/1280/h/960/format/webp/ignore-error/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FiR/XcOAwAALgYAAA4AAAAAAAAAAAAAAAAALgIAAGRycy9lMm9Eb2Mu&#10;eG1sUEsBAi0AFAAGAAgAAAAhAEyg6SzYAAAAAwEAAA8AAAAAAAAAAAAAAAAAaAUAAGRycy9kb3du&#10;cmV2LnhtbFBLBQYAAAAABAAEAPMAAABtBgAAAAA=&#10;" filled="f" stroked="f">
                <o:lock v:ext="edit" aspectratio="t"/>
                <w10:anchorlock/>
              </v:rect>
            </w:pict>
          </mc:Fallback>
        </mc:AlternateContent>
      </w:r>
      <w:r>
        <w:t>各个方式的实质操作如下：</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8"/>
        <w:gridCol w:w="5748"/>
      </w:tblGrid>
      <w:tr w:rsidR="003A7306" w:rsidTr="003A7306">
        <w:trPr>
          <w:tblHeader/>
          <w:tblCellSpacing w:w="15" w:type="dxa"/>
        </w:trPr>
        <w:tc>
          <w:tcPr>
            <w:tcW w:w="0" w:type="auto"/>
            <w:vAlign w:val="center"/>
            <w:hideMark/>
          </w:tcPr>
          <w:p w:rsidR="003A7306" w:rsidRDefault="003A7306">
            <w:pPr>
              <w:rPr>
                <w:b/>
                <w:bCs/>
              </w:rPr>
            </w:pPr>
            <w:r>
              <w:rPr>
                <w:b/>
                <w:bCs/>
              </w:rPr>
              <w:t>方式</w:t>
            </w:r>
          </w:p>
        </w:tc>
        <w:tc>
          <w:tcPr>
            <w:tcW w:w="0" w:type="auto"/>
            <w:vAlign w:val="center"/>
            <w:hideMark/>
          </w:tcPr>
          <w:p w:rsidR="003A7306" w:rsidRDefault="003A7306">
            <w:pPr>
              <w:rPr>
                <w:b/>
                <w:bCs/>
              </w:rPr>
            </w:pPr>
            <w:r>
              <w:rPr>
                <w:b/>
                <w:bCs/>
              </w:rPr>
              <w:t>实质</w:t>
            </w:r>
          </w:p>
        </w:tc>
      </w:tr>
      <w:tr w:rsidR="003A7306" w:rsidTr="003A7306">
        <w:trPr>
          <w:tblCellSpacing w:w="15" w:type="dxa"/>
        </w:trPr>
        <w:tc>
          <w:tcPr>
            <w:tcW w:w="0" w:type="auto"/>
            <w:vAlign w:val="center"/>
            <w:hideMark/>
          </w:tcPr>
          <w:p w:rsidR="003A7306" w:rsidRDefault="003A7306">
            <w:r>
              <w:t>使用new关键</w:t>
            </w:r>
          </w:p>
        </w:tc>
        <w:tc>
          <w:tcPr>
            <w:tcW w:w="0" w:type="auto"/>
            <w:vAlign w:val="center"/>
            <w:hideMark/>
          </w:tcPr>
          <w:p w:rsidR="003A7306" w:rsidRDefault="003A7306">
            <w:r>
              <w:t>调用无参或有参构造器函数创建</w:t>
            </w:r>
          </w:p>
        </w:tc>
      </w:tr>
      <w:tr w:rsidR="003A7306" w:rsidTr="003A7306">
        <w:trPr>
          <w:tblCellSpacing w:w="15" w:type="dxa"/>
        </w:trPr>
        <w:tc>
          <w:tcPr>
            <w:tcW w:w="0" w:type="auto"/>
            <w:vAlign w:val="center"/>
            <w:hideMark/>
          </w:tcPr>
          <w:p w:rsidR="003A7306" w:rsidRDefault="003A7306">
            <w:r>
              <w:t>使用Class的newInstance方法</w:t>
            </w:r>
          </w:p>
        </w:tc>
        <w:tc>
          <w:tcPr>
            <w:tcW w:w="0" w:type="auto"/>
            <w:vAlign w:val="center"/>
            <w:hideMark/>
          </w:tcPr>
          <w:p w:rsidR="003A7306" w:rsidRDefault="003A7306">
            <w:r>
              <w:t>调用无参或有参构造器函数创建，且需要是publi的构造函数</w:t>
            </w:r>
          </w:p>
        </w:tc>
      </w:tr>
      <w:tr w:rsidR="003A7306" w:rsidTr="003A7306">
        <w:trPr>
          <w:tblCellSpacing w:w="15" w:type="dxa"/>
        </w:trPr>
        <w:tc>
          <w:tcPr>
            <w:tcW w:w="0" w:type="auto"/>
            <w:vAlign w:val="center"/>
            <w:hideMark/>
          </w:tcPr>
          <w:p w:rsidR="003A7306" w:rsidRDefault="003A7306">
            <w:r>
              <w:t>使用Constructor类的newInstance方法</w:t>
            </w:r>
          </w:p>
        </w:tc>
        <w:tc>
          <w:tcPr>
            <w:tcW w:w="0" w:type="auto"/>
            <w:vAlign w:val="center"/>
            <w:hideMark/>
          </w:tcPr>
          <w:p w:rsidR="003A7306" w:rsidRDefault="003A7306">
            <w:r>
              <w:t>调用有参和私有private构造器函数创建，实用性更广</w:t>
            </w:r>
          </w:p>
        </w:tc>
      </w:tr>
      <w:tr w:rsidR="003A7306" w:rsidTr="003A7306">
        <w:trPr>
          <w:tblCellSpacing w:w="15" w:type="dxa"/>
        </w:trPr>
        <w:tc>
          <w:tcPr>
            <w:tcW w:w="0" w:type="auto"/>
            <w:vAlign w:val="center"/>
            <w:hideMark/>
          </w:tcPr>
          <w:p w:rsidR="003A7306" w:rsidRDefault="003A7306">
            <w:r>
              <w:t>使用Clone方法</w:t>
            </w:r>
          </w:p>
        </w:tc>
        <w:tc>
          <w:tcPr>
            <w:tcW w:w="0" w:type="auto"/>
            <w:vAlign w:val="center"/>
            <w:hideMark/>
          </w:tcPr>
          <w:p w:rsidR="003A7306" w:rsidRDefault="003A7306">
            <w:r>
              <w:t>不调用任何参构造器函数，且对象需要实现Cloneable接口并实现其定义的clone方法，且默认为浅复制</w:t>
            </w:r>
          </w:p>
        </w:tc>
      </w:tr>
      <w:tr w:rsidR="003A7306" w:rsidTr="003A7306">
        <w:trPr>
          <w:tblCellSpacing w:w="15" w:type="dxa"/>
        </w:trPr>
        <w:tc>
          <w:tcPr>
            <w:tcW w:w="0" w:type="auto"/>
            <w:vAlign w:val="center"/>
            <w:hideMark/>
          </w:tcPr>
          <w:p w:rsidR="003A7306" w:rsidRDefault="003A7306">
            <w:r>
              <w:t>第三方库Objenesis</w:t>
            </w:r>
          </w:p>
        </w:tc>
        <w:tc>
          <w:tcPr>
            <w:tcW w:w="0" w:type="auto"/>
            <w:vAlign w:val="center"/>
            <w:hideMark/>
          </w:tcPr>
          <w:p w:rsidR="003A7306" w:rsidRDefault="003A7306">
            <w:r>
              <w:t>利用了asm字节码技术，动态生成Constructor对象</w:t>
            </w:r>
          </w:p>
        </w:tc>
      </w:tr>
    </w:tbl>
    <w:p w:rsidR="003A7306" w:rsidRDefault="003A7306" w:rsidP="003A7306">
      <w:pPr>
        <w:pStyle w:val="4"/>
      </w:pPr>
      <w:r>
        <w:t>1.3.2 jvm对象分配</w:t>
      </w:r>
    </w:p>
    <w:p w:rsidR="003A7306" w:rsidRDefault="003A7306" w:rsidP="003A7306">
      <w:pPr>
        <w:pStyle w:val="a3"/>
      </w:pPr>
      <w:r>
        <w:t>在虚拟机层面上创建对象的步骤：</w:t>
      </w:r>
    </w:p>
    <w:p w:rsidR="003A7306" w:rsidRDefault="003A7306" w:rsidP="003A7306">
      <w:r>
        <w:rPr>
          <w:noProof/>
        </w:rPr>
        <w:drawing>
          <wp:inline distT="0" distB="0" distL="0" distR="0" wp14:anchorId="3CE8D821" wp14:editId="2E9DF7BD">
            <wp:extent cx="5274310" cy="1482090"/>
            <wp:effectExtent l="0" t="0" r="2540" b="381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82090"/>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4"/>
        <w:gridCol w:w="6972"/>
      </w:tblGrid>
      <w:tr w:rsidR="003A7306" w:rsidTr="003A7306">
        <w:trPr>
          <w:tblHeader/>
          <w:tblCellSpacing w:w="15" w:type="dxa"/>
        </w:trPr>
        <w:tc>
          <w:tcPr>
            <w:tcW w:w="0" w:type="auto"/>
            <w:vAlign w:val="center"/>
            <w:hideMark/>
          </w:tcPr>
          <w:p w:rsidR="003A7306" w:rsidRDefault="003A7306">
            <w:pPr>
              <w:rPr>
                <w:b/>
                <w:bCs/>
              </w:rPr>
            </w:pPr>
            <w:r>
              <w:rPr>
                <w:b/>
                <w:bCs/>
              </w:rPr>
              <w:t>步骤</w:t>
            </w:r>
          </w:p>
        </w:tc>
        <w:tc>
          <w:tcPr>
            <w:tcW w:w="0" w:type="auto"/>
            <w:vAlign w:val="center"/>
            <w:hideMark/>
          </w:tcPr>
          <w:p w:rsidR="003A7306" w:rsidRDefault="003A7306">
            <w:pPr>
              <w:rPr>
                <w:b/>
                <w:bCs/>
              </w:rPr>
            </w:pPr>
            <w:r>
              <w:rPr>
                <w:b/>
                <w:bCs/>
              </w:rPr>
              <w:t>解析</w:t>
            </w:r>
          </w:p>
        </w:tc>
      </w:tr>
      <w:tr w:rsidR="003A7306" w:rsidTr="003A7306">
        <w:trPr>
          <w:tblCellSpacing w:w="15" w:type="dxa"/>
        </w:trPr>
        <w:tc>
          <w:tcPr>
            <w:tcW w:w="0" w:type="auto"/>
            <w:vAlign w:val="center"/>
            <w:hideMark/>
          </w:tcPr>
          <w:p w:rsidR="003A7306" w:rsidRDefault="003A7306">
            <w:r>
              <w:t>1、判断对象对应的类是否加载、链接、初始化</w:t>
            </w:r>
          </w:p>
        </w:tc>
        <w:tc>
          <w:tcPr>
            <w:tcW w:w="0" w:type="auto"/>
            <w:vAlign w:val="center"/>
            <w:hideMark/>
          </w:tcPr>
          <w:p w:rsidR="003A7306" w:rsidRDefault="003A7306">
            <w:r>
              <w:t>虚拟机遇到一条new指令，首先去检查这个指令的参数能否在常量池中定位到一个类的符号引用，并且检查这个符号引用代表的类是否已经被加载、解析和初始化。如果没有，那么必须先执行类的加载、解释、初始化（类的clinit方法）。</w:t>
            </w:r>
          </w:p>
        </w:tc>
      </w:tr>
      <w:tr w:rsidR="003A7306" w:rsidTr="003A7306">
        <w:trPr>
          <w:tblCellSpacing w:w="15" w:type="dxa"/>
        </w:trPr>
        <w:tc>
          <w:tcPr>
            <w:tcW w:w="0" w:type="auto"/>
            <w:vAlign w:val="center"/>
            <w:hideMark/>
          </w:tcPr>
          <w:p w:rsidR="003A7306" w:rsidRDefault="003A7306">
            <w:r>
              <w:t>2、为对象分配内存</w:t>
            </w:r>
          </w:p>
        </w:tc>
        <w:tc>
          <w:tcPr>
            <w:tcW w:w="0" w:type="auto"/>
            <w:vAlign w:val="center"/>
            <w:hideMark/>
          </w:tcPr>
          <w:p w:rsidR="003A7306" w:rsidRDefault="003A7306">
            <w:r>
              <w:t>类加载检查通过后，虚拟机为新生对象分配内存。对象所需内存大小在类加载完成后便可以完全确定，为对象分配空间无非就是从Java堆中划分出一块确定大小的内存而已。</w:t>
            </w:r>
          </w:p>
        </w:tc>
      </w:tr>
      <w:tr w:rsidR="003A7306" w:rsidTr="003A7306">
        <w:trPr>
          <w:tblCellSpacing w:w="15" w:type="dxa"/>
        </w:trPr>
        <w:tc>
          <w:tcPr>
            <w:tcW w:w="0" w:type="auto"/>
            <w:vAlign w:val="center"/>
            <w:hideMark/>
          </w:tcPr>
          <w:p w:rsidR="003A7306" w:rsidRDefault="003A7306">
            <w:r>
              <w:t>3、处理并发安全问题</w:t>
            </w:r>
          </w:p>
        </w:tc>
        <w:tc>
          <w:tcPr>
            <w:tcW w:w="0" w:type="auto"/>
            <w:vAlign w:val="center"/>
            <w:hideMark/>
          </w:tcPr>
          <w:p w:rsidR="003A7306" w:rsidRDefault="003A7306">
            <w:r>
              <w:t>另外一个问题及时保证new对象时候的线程安全性：创建对象是非常频繁的操作，虚拟机需要解决并发问题。 虚拟机采用了两种方式解决并发问题:</w:t>
            </w:r>
            <w:r>
              <w:br/>
              <w:t>（1）CAS配上失败重试的方式保证指针更新操作的原子性;</w:t>
            </w:r>
            <w:r>
              <w:br/>
              <w:t>（2）TLAB 把内存分配的动作按照线程划分在不同的空间之中进行，即每个线程在Java堆中预先分配一小块内存，称为本地线程分配缓冲区，（TLAB ，Thread Local Allocation Buffer）虚拟机是否使用TLAB，可以通过-XX:+/-UseTLAB参数来设定。</w:t>
            </w:r>
          </w:p>
        </w:tc>
      </w:tr>
      <w:tr w:rsidR="003A7306" w:rsidTr="003A7306">
        <w:trPr>
          <w:tblCellSpacing w:w="15" w:type="dxa"/>
        </w:trPr>
        <w:tc>
          <w:tcPr>
            <w:tcW w:w="0" w:type="auto"/>
            <w:vAlign w:val="center"/>
            <w:hideMark/>
          </w:tcPr>
          <w:p w:rsidR="003A7306" w:rsidRDefault="003A7306">
            <w:r>
              <w:t>4、初始化分配到的空间</w:t>
            </w:r>
          </w:p>
        </w:tc>
        <w:tc>
          <w:tcPr>
            <w:tcW w:w="0" w:type="auto"/>
            <w:vAlign w:val="center"/>
            <w:hideMark/>
          </w:tcPr>
          <w:p w:rsidR="003A7306" w:rsidRDefault="003A7306">
            <w:r>
              <w:t>内存分配结束，虚拟机将分配到的内存空间都初始化为零值（不包括对象头）。这一步保证了对象的实例字段在Java代码中可以不用赋初始值就可以直接使用，程序能访问到这些字段的数据类型所对应的零值</w:t>
            </w:r>
          </w:p>
        </w:tc>
      </w:tr>
      <w:tr w:rsidR="003A7306" w:rsidTr="003A7306">
        <w:trPr>
          <w:tblCellSpacing w:w="15" w:type="dxa"/>
        </w:trPr>
        <w:tc>
          <w:tcPr>
            <w:tcW w:w="0" w:type="auto"/>
            <w:vAlign w:val="center"/>
            <w:hideMark/>
          </w:tcPr>
          <w:p w:rsidR="003A7306" w:rsidRDefault="003A7306">
            <w:r>
              <w:t>5、设置对象的对象头</w:t>
            </w:r>
          </w:p>
        </w:tc>
        <w:tc>
          <w:tcPr>
            <w:tcW w:w="0" w:type="auto"/>
            <w:vAlign w:val="center"/>
            <w:hideMark/>
          </w:tcPr>
          <w:p w:rsidR="003A7306" w:rsidRDefault="003A7306">
            <w:r>
              <w:t>将对象的所属类（即类的元数据信息）、对象的HashCode和对象的GC分代年龄等数据存储在对象的对象头中</w:t>
            </w:r>
          </w:p>
        </w:tc>
      </w:tr>
      <w:tr w:rsidR="003A7306" w:rsidTr="003A7306">
        <w:trPr>
          <w:tblCellSpacing w:w="15" w:type="dxa"/>
        </w:trPr>
        <w:tc>
          <w:tcPr>
            <w:tcW w:w="0" w:type="auto"/>
            <w:vAlign w:val="center"/>
            <w:hideMark/>
          </w:tcPr>
          <w:p w:rsidR="003A7306" w:rsidRDefault="003A7306">
            <w:r>
              <w:t>6、执行init方法进行初始化</w:t>
            </w:r>
          </w:p>
        </w:tc>
        <w:tc>
          <w:tcPr>
            <w:tcW w:w="0" w:type="auto"/>
            <w:vAlign w:val="center"/>
            <w:hideMark/>
          </w:tcPr>
          <w:p w:rsidR="003A7306" w:rsidRDefault="003A7306">
            <w:r>
              <w:t>在Java程序的视角看来，初始化才正式开始，开始调用方法完成初始赋值和构造函数，所有的字段都为零值。因此一般来说（由字节码中是否跟随有invokespecial指令所决定），new指令之后会接着就是执 行方法，把对象按照程序员的意愿进行初始化，这样一个真正可用的对象才算完全创建出来。</w:t>
            </w:r>
          </w:p>
        </w:tc>
      </w:tr>
    </w:tbl>
    <w:p w:rsidR="003A7306" w:rsidRDefault="003A7306" w:rsidP="003A7306">
      <w:pPr>
        <w:pStyle w:val="4"/>
      </w:pPr>
      <w:r>
        <w:t>1.3.3 对象分配内存方式</w:t>
      </w:r>
    </w:p>
    <w:p w:rsidR="003A7306" w:rsidRDefault="003A7306" w:rsidP="003A7306">
      <w:pPr>
        <w:pStyle w:val="a3"/>
      </w:pPr>
      <w:r>
        <w:rPr>
          <w:rStyle w:val="a4"/>
        </w:rPr>
        <w:t>分配对象内存</w:t>
      </w:r>
      <w:r>
        <w:t>，</w:t>
      </w:r>
      <w:r>
        <w:rPr>
          <w:rStyle w:val="a4"/>
        </w:rPr>
        <w:t>有两种分配方式</w:t>
      </w:r>
      <w:r>
        <w:t>，</w:t>
      </w:r>
      <w:r>
        <w:rPr>
          <w:rStyle w:val="a4"/>
        </w:rPr>
        <w:t>指针碰撞</w:t>
      </w:r>
      <w:r>
        <w:t>和</w:t>
      </w:r>
      <w:r>
        <w:rPr>
          <w:rStyle w:val="a4"/>
        </w:rPr>
        <w:t>空闲列表</w:t>
      </w:r>
      <w:r>
        <w:t>：</w:t>
      </w:r>
      <w:r>
        <w:br/>
        <w:t>（1）如果内存是规整的，那么虚拟机将采用的是指针碰撞法（Bump The Pointer）来为对象分配内存。意思是所有用过的内存在一边，空闲的内存在另外一边，中间放着一个指针作为分界点的指示器，分配内存就仅仅是把指针向空闲那边挪动一段与对象大小相等的距离罢了。 如果垃圾收集器选择的是Serial、ParNew这种基于压缩算法的，虚拟机采用这种分配方式。 一般使用带有compact（整理）过程的收集器时，使用指针碰撞。</w:t>
      </w:r>
      <w:r>
        <w:br/>
        <w:t>（2）如果内存不是规整的，已使用的内存和未使用的内存相互交错，那么虚拟机将采用的是空闲列表法来为对象分配内存。意思是虚拟机维护了一个列表，记录上哪些内存块是可用的，再分配的时候从列表中找到一块足够大的空间划分给对象实例，并更新列表上的内容。这种分配方式成为“空闲列表（Free List）”。</w:t>
      </w:r>
    </w:p>
    <w:p w:rsidR="003A7306" w:rsidRDefault="003A7306" w:rsidP="003A7306">
      <w:pPr>
        <w:pStyle w:val="a3"/>
      </w:pPr>
      <w:r>
        <w:rPr>
          <w:rStyle w:val="a4"/>
        </w:rPr>
        <w:t>Note：</w:t>
      </w:r>
      <w:r>
        <w:t xml:space="preserve"> 选择哪种分配方式由Java堆是否规整决定，而Java堆是否规整又由所采用的垃圾收集器是否带有压缩整理功能决定。</w:t>
      </w:r>
    </w:p>
    <w:p w:rsidR="003A7306" w:rsidRDefault="003A7306" w:rsidP="003A7306">
      <w:pPr>
        <w:pStyle w:val="4"/>
      </w:pPr>
      <w:r>
        <w:t>1.3.4 那什么样的对象能够进入老年代(Old)</w:t>
      </w:r>
    </w:p>
    <w:p w:rsidR="003A7306" w:rsidRDefault="003A7306" w:rsidP="003A7306">
      <w:pPr>
        <w:pStyle w:val="a3"/>
      </w:pPr>
      <w:r>
        <w:rPr>
          <w:rStyle w:val="a4"/>
        </w:rPr>
        <w:t>那什么样的对象能够进入老年代(Old)？</w:t>
      </w:r>
    </w:p>
    <w:p w:rsidR="003A7306" w:rsidRDefault="003A7306" w:rsidP="003A7306">
      <w:r>
        <w:rPr>
          <w:noProof/>
        </w:rPr>
        <w:drawing>
          <wp:inline distT="0" distB="0" distL="0" distR="0" wp14:anchorId="385199A7" wp14:editId="12283FA9">
            <wp:extent cx="6553200" cy="2411430"/>
            <wp:effectExtent l="0" t="0" r="0"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69940" cy="2417590"/>
                    </a:xfrm>
                    <a:prstGeom prst="rect">
                      <a:avLst/>
                    </a:prstGeom>
                  </pic:spPr>
                </pic:pic>
              </a:graphicData>
            </a:graphic>
          </wp:inline>
        </w:drawing>
      </w:r>
    </w:p>
    <w:p w:rsidR="003A7306" w:rsidRDefault="003A7306" w:rsidP="003A7306">
      <w:pPr>
        <w:pStyle w:val="3"/>
      </w:pPr>
      <w:r>
        <w:t>1.4 内存分配与回收策略</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6"/>
        <w:gridCol w:w="7310"/>
      </w:tblGrid>
      <w:tr w:rsidR="003A7306" w:rsidTr="003A7306">
        <w:trPr>
          <w:tblHeader/>
          <w:tblCellSpacing w:w="15" w:type="dxa"/>
        </w:trPr>
        <w:tc>
          <w:tcPr>
            <w:tcW w:w="0" w:type="auto"/>
            <w:vAlign w:val="center"/>
            <w:hideMark/>
          </w:tcPr>
          <w:p w:rsidR="003A7306" w:rsidRDefault="003A7306">
            <w:pPr>
              <w:rPr>
                <w:b/>
                <w:bCs/>
              </w:rPr>
            </w:pPr>
            <w:r>
              <w:rPr>
                <w:b/>
                <w:bCs/>
              </w:rPr>
              <w:t>情况</w:t>
            </w:r>
          </w:p>
        </w:tc>
        <w:tc>
          <w:tcPr>
            <w:tcW w:w="0" w:type="auto"/>
            <w:vAlign w:val="center"/>
            <w:hideMark/>
          </w:tcPr>
          <w:p w:rsidR="003A7306" w:rsidRDefault="003A7306">
            <w:pPr>
              <w:rPr>
                <w:b/>
                <w:bCs/>
              </w:rPr>
            </w:pPr>
            <w:r>
              <w:rPr>
                <w:b/>
                <w:bCs/>
              </w:rPr>
              <w:t>解析</w:t>
            </w:r>
          </w:p>
        </w:tc>
      </w:tr>
      <w:tr w:rsidR="003A7306" w:rsidTr="003A7306">
        <w:trPr>
          <w:tblCellSpacing w:w="15" w:type="dxa"/>
        </w:trPr>
        <w:tc>
          <w:tcPr>
            <w:tcW w:w="0" w:type="auto"/>
            <w:vAlign w:val="center"/>
            <w:hideMark/>
          </w:tcPr>
          <w:p w:rsidR="003A7306" w:rsidRDefault="003A7306">
            <w:r>
              <w:t>1.对象优先在Eden分配</w:t>
            </w:r>
          </w:p>
        </w:tc>
        <w:tc>
          <w:tcPr>
            <w:tcW w:w="0" w:type="auto"/>
            <w:vAlign w:val="center"/>
            <w:hideMark/>
          </w:tcPr>
          <w:p w:rsidR="003A7306" w:rsidRDefault="003A7306">
            <w:r>
              <w:t>大多数情况下，对象在新生代Eden区中分配，当Eden区没有足够的空间进行分配时，虚拟机将发起一次Minor GC；虚拟机提供了-XX:PrintGCDetails参数，发生垃圾回收时打印内存回收日志，并且在进程退出时输出当前内存各区域的分配情况。</w:t>
            </w:r>
          </w:p>
        </w:tc>
      </w:tr>
      <w:tr w:rsidR="003A7306" w:rsidTr="003A7306">
        <w:trPr>
          <w:tblCellSpacing w:w="15" w:type="dxa"/>
        </w:trPr>
        <w:tc>
          <w:tcPr>
            <w:tcW w:w="0" w:type="auto"/>
            <w:vAlign w:val="center"/>
            <w:hideMark/>
          </w:tcPr>
          <w:p w:rsidR="003A7306" w:rsidRDefault="003A7306">
            <w:r>
              <w:t>2.大对象直接进入老年代</w:t>
            </w:r>
          </w:p>
        </w:tc>
        <w:tc>
          <w:tcPr>
            <w:tcW w:w="0" w:type="auto"/>
            <w:vAlign w:val="center"/>
            <w:hideMark/>
          </w:tcPr>
          <w:p w:rsidR="003A7306" w:rsidRDefault="003A7306">
            <w:r>
              <w:t>所谓的大对象就是指，需要大量连续内存空间的java对象，最典型的大对象就是那种很长的字符串及数组。虚拟机提供了一个-XX:PretenureSizeThreshold参数，令大于这个设置值得对象直接在老年代中分配（这样做的目的是避免在Eden区及两个Survivor之间发生大量的内存拷贝）</w:t>
            </w:r>
          </w:p>
        </w:tc>
      </w:tr>
      <w:tr w:rsidR="003A7306" w:rsidTr="003A7306">
        <w:trPr>
          <w:tblCellSpacing w:w="15" w:type="dxa"/>
        </w:trPr>
        <w:tc>
          <w:tcPr>
            <w:tcW w:w="0" w:type="auto"/>
            <w:vAlign w:val="center"/>
            <w:hideMark/>
          </w:tcPr>
          <w:p w:rsidR="003A7306" w:rsidRDefault="003A7306">
            <w:r>
              <w:t>3.长期存活的对象将直接进入老年代</w:t>
            </w:r>
          </w:p>
        </w:tc>
        <w:tc>
          <w:tcPr>
            <w:tcW w:w="0" w:type="auto"/>
            <w:vAlign w:val="center"/>
            <w:hideMark/>
          </w:tcPr>
          <w:p w:rsidR="003A7306" w:rsidRDefault="003A7306">
            <w:r>
              <w:t>对象年龄计数器。-XX:MaxTenuringThreshold</w:t>
            </w:r>
          </w:p>
        </w:tc>
      </w:tr>
      <w:tr w:rsidR="003A7306" w:rsidTr="003A7306">
        <w:trPr>
          <w:tblCellSpacing w:w="15" w:type="dxa"/>
        </w:trPr>
        <w:tc>
          <w:tcPr>
            <w:tcW w:w="0" w:type="auto"/>
            <w:vAlign w:val="center"/>
            <w:hideMark/>
          </w:tcPr>
          <w:p w:rsidR="003A7306" w:rsidRDefault="003A7306">
            <w:r>
              <w:t>4、动态对象年龄判定</w:t>
            </w:r>
          </w:p>
        </w:tc>
        <w:tc>
          <w:tcPr>
            <w:tcW w:w="0" w:type="auto"/>
            <w:vAlign w:val="center"/>
            <w:hideMark/>
          </w:tcPr>
          <w:p w:rsidR="003A7306" w:rsidRDefault="003A7306">
            <w:r>
              <w:t>虚拟机并不总是要求对象的年龄必须达到MaxTenuringThreshold才能晋升老年代，如果在Survivor空间中相同年龄所有对象大小的总和大于Survivor空间的一半，年龄大于或等于该年龄的对象就可以直接进入老年代，无需等到MaxTenuringThreshold中要求的年龄。</w:t>
            </w:r>
          </w:p>
        </w:tc>
      </w:tr>
      <w:tr w:rsidR="003A7306" w:rsidTr="003A7306">
        <w:trPr>
          <w:tblCellSpacing w:w="15" w:type="dxa"/>
        </w:trPr>
        <w:tc>
          <w:tcPr>
            <w:tcW w:w="0" w:type="auto"/>
            <w:vAlign w:val="center"/>
            <w:hideMark/>
          </w:tcPr>
          <w:p w:rsidR="003A7306" w:rsidRDefault="003A7306">
            <w:r>
              <w:t>5、空间分配担保</w:t>
            </w:r>
          </w:p>
        </w:tc>
        <w:tc>
          <w:tcPr>
            <w:tcW w:w="0" w:type="auto"/>
            <w:vAlign w:val="center"/>
            <w:hideMark/>
          </w:tcPr>
          <w:p w:rsidR="003A7306" w:rsidRDefault="003A7306">
            <w:r>
              <w:t>在发生Minor GC时（前），虚拟机会检测之前每次晋升到老年代的平均大小（因为当次会有多少对象会存活是无法确定的，所以取之前的平均值/经验值）是否大于老年代的剩余空间大小，如果大于，则改为直接进行一次Full GC。如果小于，则查看HandlePromotionFailure设置是否允许担保失败；如果允许，那只会进行Minor GC；如果不允许，则也要改为进行一次Full GC。取平均值进行比较其实仍然是一种动态概率手段，也就是说如果某次Minor GC存活后的对象突增，远远高于平均值的话，依然会导致担保失败（Handle Promotion Failure），这样会触发Full GC。</w:t>
            </w:r>
          </w:p>
        </w:tc>
      </w:tr>
    </w:tbl>
    <w:p w:rsidR="003A7306" w:rsidRPr="003A7306" w:rsidRDefault="003A7306" w:rsidP="003A7306">
      <w:pPr>
        <w:pStyle w:val="2"/>
      </w:pPr>
      <w:r w:rsidRPr="003A7306">
        <w:rPr>
          <w:rFonts w:hint="eastAsia"/>
        </w:rPr>
        <w:t>35</w:t>
      </w:r>
      <w:r>
        <w:rPr>
          <w:rFonts w:ascii="宋体" w:eastAsia="宋体" w:hAnsi="宋体" w:cs="宋体"/>
          <w:kern w:val="0"/>
          <w:sz w:val="24"/>
          <w:szCs w:val="24"/>
        </w:rPr>
        <w:t>.</w:t>
      </w:r>
      <w:r>
        <w:rPr>
          <w:rFonts w:hint="eastAsia"/>
        </w:rPr>
        <w:t>垃圾回收算法分类</w:t>
      </w:r>
    </w:p>
    <w:p w:rsidR="003A7306" w:rsidRDefault="003A7306" w:rsidP="003A7306">
      <w:pPr>
        <w:pStyle w:val="3"/>
        <w:shd w:val="clear" w:color="auto" w:fill="FFFFFF"/>
        <w:spacing w:before="0" w:after="150"/>
        <w:rPr>
          <w:rFonts w:ascii="微软雅黑" w:eastAsia="微软雅黑" w:hAnsi="微软雅黑"/>
          <w:color w:val="333333"/>
        </w:rPr>
      </w:pPr>
      <w:r>
        <w:rPr>
          <w:rFonts w:ascii="微软雅黑" w:eastAsia="微软雅黑" w:hAnsi="微软雅黑" w:hint="eastAsia"/>
          <w:color w:val="333333"/>
        </w:rPr>
        <w:t>2.1 引用</w:t>
      </w:r>
    </w:p>
    <w:p w:rsidR="003A7306" w:rsidRDefault="003A7306" w:rsidP="003A7306">
      <w:pPr>
        <w:rPr>
          <w:b/>
        </w:rPr>
      </w:pPr>
      <w:r>
        <w:rPr>
          <w:noProof/>
        </w:rPr>
        <w:drawing>
          <wp:inline distT="0" distB="0" distL="0" distR="0" wp14:anchorId="1D4F4DD8" wp14:editId="512A2C77">
            <wp:extent cx="5274310" cy="251714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17140"/>
                    </a:xfrm>
                    <a:prstGeom prst="rect">
                      <a:avLst/>
                    </a:prstGeom>
                  </pic:spPr>
                </pic:pic>
              </a:graphicData>
            </a:graphic>
          </wp:inline>
        </w:drawing>
      </w:r>
    </w:p>
    <w:p w:rsidR="003A7306" w:rsidRDefault="003A7306" w:rsidP="003A7306">
      <w:pPr>
        <w:pStyle w:val="3"/>
        <w:shd w:val="clear" w:color="auto" w:fill="FFFFFF"/>
        <w:spacing w:before="525" w:after="150"/>
        <w:rPr>
          <w:rFonts w:ascii="微软雅黑" w:eastAsia="微软雅黑" w:hAnsi="微软雅黑"/>
          <w:color w:val="333333"/>
        </w:rPr>
      </w:pPr>
      <w:r>
        <w:rPr>
          <w:rFonts w:ascii="微软雅黑" w:eastAsia="微软雅黑" w:hAnsi="微软雅黑" w:hint="eastAsia"/>
          <w:color w:val="333333"/>
        </w:rPr>
        <w:t>2.2 GC Root的对象</w:t>
      </w:r>
    </w:p>
    <w:p w:rsidR="003A7306" w:rsidRDefault="003A7306" w:rsidP="003A7306">
      <w:pPr>
        <w:rPr>
          <w:b/>
        </w:rPr>
      </w:pPr>
      <w:r>
        <w:rPr>
          <w:noProof/>
        </w:rPr>
        <w:drawing>
          <wp:inline distT="0" distB="0" distL="0" distR="0" wp14:anchorId="164F9A81" wp14:editId="23E02C5A">
            <wp:extent cx="5274310" cy="1692275"/>
            <wp:effectExtent l="0" t="0" r="2540" b="317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692275"/>
                    </a:xfrm>
                    <a:prstGeom prst="rect">
                      <a:avLst/>
                    </a:prstGeom>
                  </pic:spPr>
                </pic:pic>
              </a:graphicData>
            </a:graphic>
          </wp:inline>
        </w:drawing>
      </w:r>
    </w:p>
    <w:p w:rsidR="003A7306" w:rsidRDefault="003A7306" w:rsidP="003A7306">
      <w:pPr>
        <w:widowControl/>
        <w:jc w:val="left"/>
      </w:pPr>
      <w:r>
        <w:rPr>
          <w:rStyle w:val="a4"/>
        </w:rPr>
        <w:t>标记-清除算法</w:t>
      </w:r>
      <w:r>
        <w:t>采用从根集合进行扫描，对存活的对象对象标记，标记完毕后，再扫描整个空间中未被标记的对象，进行回收，如上图所示。标记-清除算法不需要进行对象的移动，并且仅对不存活的对象进行处理，在存活对象比较多的情况下极为高效，但由于标记-清除算法直接回收不存活的对象，因此会造成内存碎片。</w:t>
      </w:r>
    </w:p>
    <w:p w:rsidR="003A7306" w:rsidRDefault="003A7306" w:rsidP="003A7306">
      <w:pPr>
        <w:pStyle w:val="3"/>
      </w:pPr>
      <w:r>
        <w:t>2.4 复制算法（Copying）</w:t>
      </w:r>
    </w:p>
    <w:p w:rsidR="003A7306" w:rsidRDefault="003A7306" w:rsidP="003A7306">
      <w:pPr>
        <w:pStyle w:val="a3"/>
      </w:pPr>
      <w:r>
        <w:t> </w:t>
      </w:r>
      <w:r>
        <w:t> </w:t>
      </w:r>
      <w:r>
        <w:t>该算法的提出是为了克服句柄的开销和解决堆碎片的垃圾回收。建立在存活对象少，垃圾对象多的前提下。此算法每次只处理正在使用中的对象，因此复制成本比较小，同时复制过去后还能进行相应的内存整理，不会出现碎片问题。但缺点也是很明显，就是需要两倍内存空间。</w:t>
      </w:r>
    </w:p>
    <w:p w:rsidR="003A7306" w:rsidRDefault="003A7306" w:rsidP="003A7306">
      <w:pPr>
        <w:rPr>
          <w:b/>
        </w:rPr>
      </w:pPr>
      <w:r>
        <w:rPr>
          <w:noProof/>
        </w:rPr>
        <w:drawing>
          <wp:inline distT="0" distB="0" distL="0" distR="0" wp14:anchorId="0A17376B" wp14:editId="1BF41F9A">
            <wp:extent cx="5274310" cy="1578610"/>
            <wp:effectExtent l="0" t="0" r="2540" b="254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78610"/>
                    </a:xfrm>
                    <a:prstGeom prst="rect">
                      <a:avLst/>
                    </a:prstGeom>
                  </pic:spPr>
                </pic:pic>
              </a:graphicData>
            </a:graphic>
          </wp:inline>
        </w:drawing>
      </w:r>
    </w:p>
    <w:p w:rsidR="003A7306" w:rsidRPr="003A7306" w:rsidRDefault="003A7306" w:rsidP="003A7306">
      <w:pPr>
        <w:widowControl/>
        <w:jc w:val="left"/>
        <w:rPr>
          <w:rFonts w:ascii="宋体" w:eastAsia="宋体" w:hAnsi="宋体" w:cs="宋体"/>
          <w:kern w:val="0"/>
          <w:sz w:val="24"/>
          <w:szCs w:val="24"/>
        </w:rPr>
      </w:pPr>
      <w:r w:rsidRPr="003A7306">
        <w:rPr>
          <w:rFonts w:ascii="宋体" w:eastAsia="宋体" w:hAnsi="宋体" w:cs="宋体"/>
          <w:kern w:val="0"/>
          <w:sz w:val="24"/>
          <w:szCs w:val="24"/>
        </w:rPr>
        <w:t>它开始时把堆分成 一个对象 面和多个空闲面， 程序从对象面为对象分配空间，当对象满了，基于copying算法的垃圾 收集就从根集中扫描活动对象，并将每个活动对象复制到空闲面(使得活动对象所占的内存之间没有空闲洞)，这样空闲面变成了对象面，原来的对象面变成了空闲面，程序会在新的对象面中分配内存。一种典型的基于coping算法的垃圾回收是stop-and-copy算法，它将堆分成对象面和空闲区域面，在对象面与空闲区域面的切换过程中，程序暂停执行。</w:t>
      </w:r>
    </w:p>
    <w:p w:rsidR="003A7306" w:rsidRDefault="003A7306" w:rsidP="003A7306">
      <w:pPr>
        <w:pStyle w:val="3"/>
        <w:shd w:val="clear" w:color="auto" w:fill="FFFFFF"/>
        <w:spacing w:before="525" w:after="150"/>
        <w:rPr>
          <w:rFonts w:ascii="微软雅黑" w:eastAsia="微软雅黑" w:hAnsi="微软雅黑"/>
          <w:color w:val="333333"/>
        </w:rPr>
      </w:pPr>
      <w:r>
        <w:rPr>
          <w:rFonts w:ascii="微软雅黑" w:eastAsia="微软雅黑" w:hAnsi="微软雅黑" w:hint="eastAsia"/>
          <w:color w:val="333333"/>
        </w:rPr>
        <w:t>2.5 标记-整理（或标记-压缩算法，Mark-Compact，又或者叫标记清除压缩MarkSweepCompact）</w:t>
      </w:r>
    </w:p>
    <w:p w:rsidR="003A7306" w:rsidRDefault="003A7306" w:rsidP="003A7306">
      <w:pPr>
        <w:pStyle w:val="a3"/>
        <w:shd w:val="clear" w:color="auto" w:fill="FFFFFF"/>
        <w:spacing w:before="330" w:beforeAutospacing="0" w:after="330" w:afterAutospacing="0"/>
        <w:rPr>
          <w:rFonts w:ascii="微软雅黑" w:eastAsia="微软雅黑" w:hAnsi="微软雅黑"/>
          <w:color w:val="333333"/>
          <w:sz w:val="23"/>
          <w:szCs w:val="23"/>
        </w:rPr>
      </w:pPr>
      <w:r>
        <w:rPr>
          <w:rFonts w:ascii="微软雅黑" w:eastAsia="微软雅黑" w:hAnsi="微软雅黑" w:hint="eastAsia"/>
          <w:color w:val="333333"/>
          <w:sz w:val="23"/>
          <w:szCs w:val="23"/>
        </w:rPr>
        <w:t> </w:t>
      </w:r>
      <w:r>
        <w:rPr>
          <w:rFonts w:ascii="微软雅黑" w:eastAsia="微软雅黑" w:hAnsi="微软雅黑" w:hint="eastAsia"/>
          <w:color w:val="333333"/>
          <w:sz w:val="23"/>
          <w:szCs w:val="23"/>
        </w:rPr>
        <w:t> </w:t>
      </w:r>
      <w:r>
        <w:rPr>
          <w:rFonts w:ascii="微软雅黑" w:eastAsia="微软雅黑" w:hAnsi="微软雅黑" w:hint="eastAsia"/>
          <w:color w:val="333333"/>
          <w:sz w:val="23"/>
          <w:szCs w:val="23"/>
        </w:rPr>
        <w:t>此算法是结合了“标记-清除”和“复制算法”两个算法的优点。避免了“标记-清除”的碎片问题，同时也避免了“复制”算法的空间问题。</w:t>
      </w:r>
    </w:p>
    <w:p w:rsidR="003A7306" w:rsidRDefault="003A7306" w:rsidP="003A7306">
      <w:pPr>
        <w:rPr>
          <w:b/>
        </w:rPr>
      </w:pPr>
      <w:r>
        <w:rPr>
          <w:noProof/>
        </w:rPr>
        <w:drawing>
          <wp:inline distT="0" distB="0" distL="0" distR="0" wp14:anchorId="5FB24CE8" wp14:editId="4B5EE73D">
            <wp:extent cx="5274310" cy="2012950"/>
            <wp:effectExtent l="0" t="0" r="254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012950"/>
                    </a:xfrm>
                    <a:prstGeom prst="rect">
                      <a:avLst/>
                    </a:prstGeom>
                  </pic:spPr>
                </pic:pic>
              </a:graphicData>
            </a:graphic>
          </wp:inline>
        </w:drawing>
      </w:r>
    </w:p>
    <w:p w:rsidR="003A7306" w:rsidRDefault="003A7306" w:rsidP="003A7306">
      <w:pPr>
        <w:widowControl/>
        <w:jc w:val="left"/>
      </w:pPr>
      <w:r>
        <w:t>标记-整理算法采用标记-清除算法一样的方式进行对象的标记，但在清除时不同，在回收不存活的对象占用的空间后，会将所有的存活对象往左端空闲空间移动，并更新对应的指针。标记-整理算法是在标记-清除算法的基础上，又进行了对象的移动，因此成本更高，但是却解决了内存碎片的问题。在基于Compacting算法的收集器的实现中，一般增加句柄和句柄表。</w:t>
      </w:r>
    </w:p>
    <w:p w:rsidR="003A7306" w:rsidRDefault="003A7306" w:rsidP="003A7306">
      <w:pPr>
        <w:pStyle w:val="3"/>
      </w:pPr>
      <w:r>
        <w:t>2.6 分代回收策略（Generational Collecting）</w:t>
      </w:r>
    </w:p>
    <w:p w:rsidR="003A7306" w:rsidRDefault="003A7306" w:rsidP="003A7306">
      <w:pPr>
        <w:pStyle w:val="a3"/>
      </w:pPr>
      <w:r>
        <w:t> </w:t>
      </w:r>
      <w:r>
        <w:t> </w:t>
      </w:r>
      <w:r>
        <w:t>基于这样的事实：不同的对象的生命周期是不一样的。因此，不同生命周期的对象可以采取不同的回收算法，以便提高回收效率。</w:t>
      </w:r>
    </w:p>
    <w:p w:rsidR="003A7306" w:rsidRDefault="003A7306" w:rsidP="003A7306">
      <w:pPr>
        <w:pStyle w:val="a3"/>
      </w:pPr>
      <w:r>
        <w:t> </w:t>
      </w:r>
      <w:r>
        <w:t> </w:t>
      </w:r>
      <w:r>
        <w:t>新生代由于其对象存活时间短，且需要经常gc，因此采用效率较高的复制算法，其将内存区分为一个eden区和两个suvivor区，默认eden区和survivor区的比例是8:1，分配内存时先分配eden区，当eden区满时，使用复制算法进行gc，将存活对象复制到一个survivor区，当一个survivor区满时，将其存活对象复制到另一个区中，当对象存活时间大于某一阈值时，将其放入老年代。老年代和永久代因为其存活对象时间长，因此使用标记清除或标记整理算法</w:t>
      </w:r>
    </w:p>
    <w:p w:rsidR="003A7306" w:rsidRDefault="003A7306" w:rsidP="003A7306">
      <w:pPr>
        <w:pStyle w:val="a3"/>
      </w:pPr>
      <w:r>
        <w:rPr>
          <w:rStyle w:val="a4"/>
        </w:rPr>
        <w:t>总结：</w:t>
      </w:r>
    </w:p>
    <w:p w:rsidR="003A7306" w:rsidRDefault="003A7306" w:rsidP="003A7306">
      <w:pPr>
        <w:widowControl/>
        <w:numPr>
          <w:ilvl w:val="0"/>
          <w:numId w:val="638"/>
        </w:numPr>
        <w:spacing w:before="100" w:beforeAutospacing="1" w:after="100" w:afterAutospacing="1"/>
        <w:jc w:val="left"/>
      </w:pPr>
      <w:r>
        <w:t>新生代：复制算法（新生代回收的频率很高，每次回收的耗时很短，为了支持高频率的新生代回收，虚拟机可能使用一种叫做卡表（Card Table）的数据结构，卡表为一个比特位集合，每个比特位可以用来表示老年代的某一区域中的所有对象是否持有新生代对,</w:t>
      </w:r>
    </w:p>
    <w:p w:rsidR="003A7306" w:rsidRDefault="003A7306" w:rsidP="003A7306">
      <w:pPr>
        <w:pStyle w:val="3"/>
        <w:shd w:val="clear" w:color="auto" w:fill="FFFFFF"/>
        <w:spacing w:before="525" w:after="150"/>
        <w:rPr>
          <w:rFonts w:ascii="微软雅黑" w:eastAsia="微软雅黑" w:hAnsi="微软雅黑"/>
          <w:color w:val="333333"/>
        </w:rPr>
      </w:pPr>
      <w:r>
        <w:rPr>
          <w:rFonts w:ascii="微软雅黑" w:eastAsia="微软雅黑" w:hAnsi="微软雅黑" w:hint="eastAsia"/>
          <w:color w:val="333333"/>
        </w:rPr>
        <w:t>2.7 垃圾回收器</w:t>
      </w:r>
    </w:p>
    <w:p w:rsidR="003A7306" w:rsidRDefault="003A7306" w:rsidP="003A7306">
      <w:pPr>
        <w:widowControl/>
        <w:spacing w:before="100" w:beforeAutospacing="1" w:after="100" w:afterAutospacing="1"/>
        <w:ind w:left="720"/>
        <w:jc w:val="left"/>
      </w:pPr>
      <w:r>
        <w:rPr>
          <w:noProof/>
        </w:rPr>
        <w:drawing>
          <wp:inline distT="0" distB="0" distL="0" distR="0" wp14:anchorId="12150158" wp14:editId="02F092A9">
            <wp:extent cx="5274310" cy="368554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685540"/>
                    </a:xfrm>
                    <a:prstGeom prst="rect">
                      <a:avLst/>
                    </a:prstGeom>
                  </pic:spPr>
                </pic:pic>
              </a:graphicData>
            </a:graphic>
          </wp:inline>
        </w:drawing>
      </w:r>
    </w:p>
    <w:p w:rsidR="003A7306" w:rsidRPr="003A7306" w:rsidRDefault="003A7306" w:rsidP="003A7306">
      <w:pPr>
        <w:widowControl/>
        <w:jc w:val="left"/>
        <w:rPr>
          <w:rFonts w:ascii="宋体" w:eastAsia="宋体" w:hAnsi="宋体" w:cs="宋体"/>
          <w:kern w:val="0"/>
          <w:sz w:val="24"/>
          <w:szCs w:val="24"/>
        </w:rPr>
      </w:pPr>
      <w:r w:rsidRPr="003A7306">
        <w:rPr>
          <w:rFonts w:ascii="宋体" w:eastAsia="宋体" w:hAnsi="宋体" w:cs="宋体"/>
          <w:b/>
          <w:bCs/>
          <w:kern w:val="0"/>
          <w:sz w:val="24"/>
          <w:szCs w:val="24"/>
        </w:rPr>
        <w:t>垃圾回收器</w:t>
      </w:r>
      <w:r w:rsidRPr="003A7306">
        <w:rPr>
          <w:rFonts w:ascii="宋体" w:eastAsia="宋体" w:hAnsi="宋体" w:cs="宋体"/>
          <w:kern w:val="0"/>
          <w:sz w:val="24"/>
          <w:szCs w:val="24"/>
        </w:rPr>
        <w:t>的任务是识别和回收垃圾对象进行内存清理，不同代可使用不同的收集器：</w:t>
      </w:r>
    </w:p>
    <w:p w:rsidR="003A7306" w:rsidRPr="003A7306" w:rsidRDefault="003A7306" w:rsidP="003A7306">
      <w:pPr>
        <w:widowControl/>
        <w:numPr>
          <w:ilvl w:val="0"/>
          <w:numId w:val="639"/>
        </w:numPr>
        <w:spacing w:before="100" w:beforeAutospacing="1" w:after="100" w:afterAutospacing="1"/>
        <w:jc w:val="left"/>
        <w:rPr>
          <w:rFonts w:ascii="宋体" w:eastAsia="宋体" w:hAnsi="宋体" w:cs="宋体"/>
          <w:kern w:val="0"/>
          <w:sz w:val="24"/>
          <w:szCs w:val="24"/>
        </w:rPr>
      </w:pPr>
      <w:r w:rsidRPr="003A7306">
        <w:rPr>
          <w:rFonts w:ascii="宋体" w:eastAsia="宋体" w:hAnsi="宋体" w:cs="宋体"/>
          <w:b/>
          <w:bCs/>
          <w:kern w:val="0"/>
          <w:sz w:val="24"/>
          <w:szCs w:val="24"/>
        </w:rPr>
        <w:t>新生代收集器</w:t>
      </w:r>
      <w:r w:rsidRPr="003A7306">
        <w:rPr>
          <w:rFonts w:ascii="宋体" w:eastAsia="宋体" w:hAnsi="宋体" w:cs="宋体"/>
          <w:kern w:val="0"/>
          <w:sz w:val="24"/>
          <w:szCs w:val="24"/>
        </w:rPr>
        <w:t>使用的收集器：</w:t>
      </w:r>
      <w:r w:rsidRPr="003A7306">
        <w:rPr>
          <w:rFonts w:ascii="宋体" w:eastAsia="宋体" w:hAnsi="宋体" w:cs="宋体"/>
          <w:b/>
          <w:bCs/>
          <w:kern w:val="0"/>
          <w:sz w:val="24"/>
          <w:szCs w:val="24"/>
        </w:rPr>
        <w:t>Serial、ParNew、Parallel Scavenge</w:t>
      </w:r>
      <w:r w:rsidRPr="003A7306">
        <w:rPr>
          <w:rFonts w:ascii="宋体" w:eastAsia="宋体" w:hAnsi="宋体" w:cs="宋体"/>
          <w:kern w:val="0"/>
          <w:sz w:val="24"/>
          <w:szCs w:val="24"/>
        </w:rPr>
        <w:t>；</w:t>
      </w:r>
    </w:p>
    <w:p w:rsidR="003A7306" w:rsidRPr="003A7306" w:rsidRDefault="003A7306" w:rsidP="003A7306">
      <w:pPr>
        <w:widowControl/>
        <w:numPr>
          <w:ilvl w:val="0"/>
          <w:numId w:val="639"/>
        </w:numPr>
        <w:spacing w:before="100" w:beforeAutospacing="1" w:after="100" w:afterAutospacing="1"/>
        <w:jc w:val="left"/>
        <w:rPr>
          <w:rFonts w:ascii="宋体" w:eastAsia="宋体" w:hAnsi="宋体" w:cs="宋体"/>
          <w:kern w:val="0"/>
          <w:sz w:val="24"/>
          <w:szCs w:val="24"/>
        </w:rPr>
      </w:pPr>
      <w:r w:rsidRPr="003A7306">
        <w:rPr>
          <w:rFonts w:ascii="宋体" w:eastAsia="宋体" w:hAnsi="宋体" w:cs="宋体"/>
          <w:b/>
          <w:bCs/>
          <w:kern w:val="0"/>
          <w:sz w:val="24"/>
          <w:szCs w:val="24"/>
        </w:rPr>
        <w:t>老年代收集器</w:t>
      </w:r>
      <w:r w:rsidRPr="003A7306">
        <w:rPr>
          <w:rFonts w:ascii="宋体" w:eastAsia="宋体" w:hAnsi="宋体" w:cs="宋体"/>
          <w:kern w:val="0"/>
          <w:sz w:val="24"/>
          <w:szCs w:val="24"/>
        </w:rPr>
        <w:t>使用的收集器：</w:t>
      </w:r>
      <w:r w:rsidRPr="003A7306">
        <w:rPr>
          <w:rFonts w:ascii="宋体" w:eastAsia="宋体" w:hAnsi="宋体" w:cs="宋体"/>
          <w:b/>
          <w:bCs/>
          <w:kern w:val="0"/>
          <w:sz w:val="24"/>
          <w:szCs w:val="24"/>
        </w:rPr>
        <w:t>Serial Old（MSC）、Parallel Old、CMS。</w:t>
      </w:r>
    </w:p>
    <w:p w:rsidR="003A7306" w:rsidRPr="003A7306" w:rsidRDefault="003A7306" w:rsidP="003A7306">
      <w:pPr>
        <w:widowControl/>
        <w:spacing w:before="100" w:beforeAutospacing="1" w:after="100" w:afterAutospacing="1"/>
        <w:jc w:val="left"/>
        <w:rPr>
          <w:rFonts w:ascii="宋体" w:eastAsia="宋体" w:hAnsi="宋体" w:cs="宋体"/>
          <w:kern w:val="0"/>
          <w:sz w:val="24"/>
          <w:szCs w:val="24"/>
        </w:rPr>
      </w:pPr>
      <w:r w:rsidRPr="003A7306">
        <w:rPr>
          <w:rFonts w:ascii="宋体" w:eastAsia="宋体" w:hAnsi="宋体" w:cs="宋体"/>
          <w:b/>
          <w:bCs/>
          <w:kern w:val="0"/>
          <w:sz w:val="24"/>
          <w:szCs w:val="24"/>
        </w:rPr>
        <w:t>总结：</w:t>
      </w:r>
    </w:p>
    <w:p w:rsidR="003A7306" w:rsidRPr="003A7306" w:rsidRDefault="003A7306" w:rsidP="003A7306">
      <w:pPr>
        <w:widowControl/>
        <w:numPr>
          <w:ilvl w:val="0"/>
          <w:numId w:val="640"/>
        </w:numPr>
        <w:spacing w:before="100" w:beforeAutospacing="1" w:after="100" w:afterAutospacing="1"/>
        <w:jc w:val="left"/>
        <w:rPr>
          <w:rFonts w:ascii="宋体" w:eastAsia="宋体" w:hAnsi="宋体" w:cs="宋体"/>
          <w:kern w:val="0"/>
          <w:sz w:val="24"/>
          <w:szCs w:val="24"/>
        </w:rPr>
      </w:pPr>
      <w:r w:rsidRPr="003A7306">
        <w:rPr>
          <w:rFonts w:ascii="宋体" w:eastAsia="宋体" w:hAnsi="宋体" w:cs="宋体"/>
          <w:b/>
          <w:bCs/>
          <w:kern w:val="0"/>
          <w:sz w:val="24"/>
          <w:szCs w:val="24"/>
        </w:rPr>
        <w:t>Serial old和新生代的所有回收器都能搭配；也可以作为CMS回收器的备用回收器；</w:t>
      </w:r>
    </w:p>
    <w:p w:rsidR="003A7306" w:rsidRPr="003A7306" w:rsidRDefault="003A7306" w:rsidP="003A7306">
      <w:pPr>
        <w:widowControl/>
        <w:numPr>
          <w:ilvl w:val="0"/>
          <w:numId w:val="640"/>
        </w:numPr>
        <w:spacing w:before="100" w:beforeAutospacing="1" w:after="100" w:afterAutospacing="1"/>
        <w:jc w:val="left"/>
        <w:rPr>
          <w:rFonts w:ascii="宋体" w:eastAsia="宋体" w:hAnsi="宋体" w:cs="宋体"/>
          <w:kern w:val="0"/>
          <w:sz w:val="24"/>
          <w:szCs w:val="24"/>
        </w:rPr>
      </w:pPr>
      <w:r w:rsidRPr="003A7306">
        <w:rPr>
          <w:rFonts w:ascii="宋体" w:eastAsia="宋体" w:hAnsi="宋体" w:cs="宋体"/>
          <w:b/>
          <w:bCs/>
          <w:kern w:val="0"/>
          <w:sz w:val="24"/>
          <w:szCs w:val="24"/>
        </w:rPr>
        <w:t>CMS只能和新生代的Serial和ParNew搭配，而且ParNew是CMS默认的新生代回收器；</w:t>
      </w:r>
    </w:p>
    <w:p w:rsidR="003A7306" w:rsidRPr="003A7306" w:rsidRDefault="003A7306" w:rsidP="003A7306">
      <w:pPr>
        <w:widowControl/>
        <w:numPr>
          <w:ilvl w:val="0"/>
          <w:numId w:val="640"/>
        </w:numPr>
        <w:spacing w:before="100" w:beforeAutospacing="1" w:after="100" w:afterAutospacing="1"/>
        <w:jc w:val="left"/>
        <w:rPr>
          <w:rFonts w:ascii="宋体" w:eastAsia="宋体" w:hAnsi="宋体" w:cs="宋体"/>
          <w:kern w:val="0"/>
          <w:sz w:val="24"/>
          <w:szCs w:val="24"/>
        </w:rPr>
      </w:pPr>
      <w:r w:rsidRPr="003A7306">
        <w:rPr>
          <w:rFonts w:ascii="宋体" w:eastAsia="宋体" w:hAnsi="宋体" w:cs="宋体"/>
          <w:b/>
          <w:bCs/>
          <w:kern w:val="0"/>
          <w:sz w:val="24"/>
          <w:szCs w:val="24"/>
        </w:rPr>
        <w:t>并行（Parallel）：指多条垃圾收集线程并行工作，但此时用户线程仍然处于等待状态</w:t>
      </w:r>
    </w:p>
    <w:p w:rsidR="00333BC2" w:rsidRDefault="003A7306" w:rsidP="00333BC2">
      <w:pPr>
        <w:widowControl/>
        <w:jc w:val="left"/>
        <w:rPr>
          <w:rFonts w:ascii="微软雅黑" w:eastAsia="微软雅黑" w:hAnsi="微软雅黑"/>
          <w:color w:val="191F25"/>
          <w:szCs w:val="21"/>
          <w:shd w:val="clear" w:color="auto" w:fill="FFFFFF"/>
        </w:rPr>
      </w:pPr>
      <w:r w:rsidRPr="003A7306">
        <w:rPr>
          <w:rFonts w:ascii="宋体" w:eastAsia="宋体" w:hAnsi="宋体" w:cs="宋体"/>
          <w:b/>
          <w:bCs/>
          <w:kern w:val="0"/>
          <w:sz w:val="24"/>
          <w:szCs w:val="24"/>
        </w:rPr>
        <w:t>并发（Concurrent）：指用户线程和垃圾收集线程同时执行（但不一定是并行的，可能是交替执行），用户程序继续运行，而垃圾收集程序运行在另外的CPU上。</w:t>
      </w:r>
      <w:r w:rsidR="00D0031C" w:rsidRPr="00D0031C">
        <w:rPr>
          <w:rFonts w:ascii="微软雅黑" w:eastAsia="微软雅黑" w:hAnsi="微软雅黑" w:hint="eastAsia"/>
          <w:color w:val="191F25"/>
          <w:szCs w:val="21"/>
        </w:rPr>
        <w:br/>
      </w:r>
      <w:r w:rsidR="00D0031C" w:rsidRPr="00D0031C">
        <w:rPr>
          <w:rFonts w:ascii="微软雅黑" w:eastAsia="微软雅黑" w:hAnsi="微软雅黑" w:hint="eastAsia"/>
          <w:color w:val="191F25"/>
          <w:szCs w:val="21"/>
          <w:shd w:val="clear" w:color="auto" w:fill="FFFFFF"/>
        </w:rPr>
        <w:t>Serial和Serial Old</w:t>
      </w:r>
      <w:r w:rsidR="00D0031C" w:rsidRPr="00D0031C">
        <w:rPr>
          <w:rFonts w:ascii="微软雅黑" w:eastAsia="微软雅黑" w:hAnsi="微软雅黑" w:hint="eastAsia"/>
          <w:color w:val="191F25"/>
          <w:szCs w:val="21"/>
        </w:rPr>
        <w:br/>
      </w:r>
      <w:r w:rsidR="00D0031C" w:rsidRPr="00D0031C">
        <w:rPr>
          <w:rFonts w:ascii="微软雅黑" w:eastAsia="微软雅黑" w:hAnsi="微软雅黑" w:hint="eastAsia"/>
          <w:color w:val="191F25"/>
          <w:szCs w:val="21"/>
          <w:shd w:val="clear" w:color="auto" w:fill="FFFFFF"/>
        </w:rPr>
        <w:t>串行收集器，分别有年轻代和老年代收集。问题就在于单线程。</w:t>
      </w:r>
      <w:r w:rsidR="00D0031C" w:rsidRPr="00D0031C">
        <w:rPr>
          <w:rFonts w:ascii="微软雅黑" w:eastAsia="微软雅黑" w:hAnsi="微软雅黑" w:hint="eastAsia"/>
          <w:color w:val="191F25"/>
          <w:szCs w:val="21"/>
        </w:rPr>
        <w:br/>
      </w:r>
      <w:r w:rsidR="00D0031C" w:rsidRPr="00D0031C">
        <w:rPr>
          <w:rFonts w:ascii="微软雅黑" w:eastAsia="微软雅黑" w:hAnsi="微软雅黑" w:hint="eastAsia"/>
          <w:color w:val="191F25"/>
          <w:szCs w:val="21"/>
          <w:shd w:val="clear" w:color="auto" w:fill="FFFFFF"/>
        </w:rPr>
        <w:t>ParNew</w:t>
      </w:r>
      <w:r w:rsidR="00D0031C" w:rsidRPr="00D0031C">
        <w:rPr>
          <w:rFonts w:ascii="微软雅黑" w:eastAsia="微软雅黑" w:hAnsi="微软雅黑" w:hint="eastAsia"/>
          <w:color w:val="191F25"/>
          <w:szCs w:val="21"/>
        </w:rPr>
        <w:br/>
      </w:r>
      <w:r w:rsidR="00D0031C" w:rsidRPr="00D0031C">
        <w:rPr>
          <w:rFonts w:ascii="微软雅黑" w:eastAsia="微软雅黑" w:hAnsi="微软雅黑" w:hint="eastAsia"/>
          <w:color w:val="191F25"/>
          <w:szCs w:val="21"/>
          <w:shd w:val="clear" w:color="auto" w:fill="FFFFFF"/>
        </w:rPr>
        <w:t>首选的新生代收集器。是Serial的多线程版本。它和Serial一样，可以和CMS配合使用。</w:t>
      </w:r>
      <w:r w:rsidR="00D0031C" w:rsidRPr="00D0031C">
        <w:rPr>
          <w:rFonts w:ascii="微软雅黑" w:eastAsia="微软雅黑" w:hAnsi="微软雅黑" w:hint="eastAsia"/>
          <w:color w:val="191F25"/>
          <w:szCs w:val="21"/>
        </w:rPr>
        <w:br/>
      </w:r>
      <w:r w:rsidR="00D0031C" w:rsidRPr="00D0031C">
        <w:rPr>
          <w:rFonts w:ascii="微软雅黑" w:eastAsia="微软雅黑" w:hAnsi="微软雅黑" w:hint="eastAsia"/>
          <w:color w:val="191F25"/>
          <w:szCs w:val="21"/>
          <w:shd w:val="clear" w:color="auto" w:fill="FFFFFF"/>
        </w:rPr>
        <w:t>Parallet Scavenge</w:t>
      </w:r>
      <w:r w:rsidR="00D0031C" w:rsidRPr="00D0031C">
        <w:rPr>
          <w:rFonts w:ascii="微软雅黑" w:eastAsia="微软雅黑" w:hAnsi="微软雅黑" w:hint="eastAsia"/>
          <w:color w:val="191F25"/>
          <w:szCs w:val="21"/>
        </w:rPr>
        <w:br/>
      </w:r>
      <w:r w:rsidR="00D0031C" w:rsidRPr="00D0031C">
        <w:rPr>
          <w:rFonts w:ascii="微软雅黑" w:eastAsia="微软雅黑" w:hAnsi="微软雅黑" w:hint="eastAsia"/>
          <w:color w:val="191F25"/>
          <w:szCs w:val="21"/>
          <w:shd w:val="clear" w:color="auto" w:fill="FFFFFF"/>
        </w:rPr>
        <w:t>新生代收集器，复制算法，多线程。不同的点在于，关注点在控制吞吐量，以高吞吐量为目标，减少GC时间。</w:t>
      </w:r>
      <w:r w:rsidR="00D0031C" w:rsidRPr="00D0031C">
        <w:rPr>
          <w:rFonts w:ascii="微软雅黑" w:eastAsia="微软雅黑" w:hAnsi="微软雅黑" w:hint="eastAsia"/>
          <w:color w:val="191F25"/>
          <w:szCs w:val="21"/>
        </w:rPr>
        <w:br/>
      </w:r>
      <w:r w:rsidR="00D0031C" w:rsidRPr="00D0031C">
        <w:rPr>
          <w:rFonts w:ascii="微软雅黑" w:eastAsia="微软雅黑" w:hAnsi="微软雅黑" w:hint="eastAsia"/>
          <w:color w:val="191F25"/>
          <w:szCs w:val="21"/>
          <w:shd w:val="clear" w:color="auto" w:fill="FFFFFF"/>
        </w:rPr>
        <w:t>Parallel Old</w:t>
      </w:r>
      <w:r w:rsidR="00D0031C" w:rsidRPr="00D0031C">
        <w:rPr>
          <w:rFonts w:ascii="微软雅黑" w:eastAsia="微软雅黑" w:hAnsi="微软雅黑" w:hint="eastAsia"/>
          <w:color w:val="191F25"/>
          <w:szCs w:val="21"/>
        </w:rPr>
        <w:br/>
      </w:r>
      <w:r w:rsidR="00D0031C" w:rsidRPr="00D0031C">
        <w:rPr>
          <w:rFonts w:ascii="微软雅黑" w:eastAsia="微软雅黑" w:hAnsi="微软雅黑" w:hint="eastAsia"/>
          <w:color w:val="191F25"/>
          <w:szCs w:val="21"/>
          <w:shd w:val="clear" w:color="auto" w:fill="FFFFFF"/>
        </w:rPr>
        <w:t>多线程，标记整理。</w:t>
      </w:r>
      <w:r w:rsidR="00D0031C" w:rsidRPr="00D0031C">
        <w:rPr>
          <w:rFonts w:ascii="微软雅黑" w:eastAsia="微软雅黑" w:hAnsi="微软雅黑" w:hint="eastAsia"/>
          <w:color w:val="191F25"/>
          <w:szCs w:val="21"/>
        </w:rPr>
        <w:br/>
      </w:r>
      <w:r w:rsidR="00D0031C" w:rsidRPr="00D0031C">
        <w:rPr>
          <w:rFonts w:ascii="微软雅黑" w:eastAsia="微软雅黑" w:hAnsi="微软雅黑" w:hint="eastAsia"/>
          <w:color w:val="191F25"/>
          <w:szCs w:val="21"/>
          <w:shd w:val="clear" w:color="auto" w:fill="FFFFFF"/>
        </w:rPr>
        <w:t>CMS收集器</w:t>
      </w:r>
      <w:r w:rsidR="00D0031C" w:rsidRPr="00D0031C">
        <w:rPr>
          <w:rFonts w:ascii="微软雅黑" w:eastAsia="微软雅黑" w:hAnsi="微软雅黑" w:hint="eastAsia"/>
          <w:color w:val="191F25"/>
          <w:szCs w:val="21"/>
        </w:rPr>
        <w:br/>
      </w:r>
      <w:r w:rsidR="00D0031C" w:rsidRPr="00D0031C">
        <w:rPr>
          <w:rFonts w:ascii="微软雅黑" w:eastAsia="微软雅黑" w:hAnsi="微软雅黑" w:hint="eastAsia"/>
          <w:color w:val="191F25"/>
          <w:szCs w:val="21"/>
          <w:shd w:val="clear" w:color="auto" w:fill="FFFFFF"/>
        </w:rPr>
        <w:t>标记-清除算法的收集器。它更复杂，分四个阶段：</w:t>
      </w:r>
      <w:r w:rsidR="00D0031C" w:rsidRPr="00D0031C">
        <w:rPr>
          <w:rFonts w:ascii="微软雅黑" w:eastAsia="微软雅黑" w:hAnsi="微软雅黑" w:hint="eastAsia"/>
          <w:color w:val="191F25"/>
          <w:szCs w:val="21"/>
        </w:rPr>
        <w:br/>
      </w:r>
      <w:r w:rsidR="00D0031C" w:rsidRPr="00D0031C">
        <w:rPr>
          <w:rFonts w:ascii="微软雅黑" w:eastAsia="微软雅黑" w:hAnsi="微软雅黑" w:hint="eastAsia"/>
          <w:color w:val="191F25"/>
          <w:szCs w:val="21"/>
          <w:shd w:val="clear" w:color="auto" w:fill="FFFFFF"/>
        </w:rPr>
        <w:t>初始标记</w:t>
      </w:r>
      <w:r w:rsidR="00D0031C" w:rsidRPr="00D0031C">
        <w:rPr>
          <w:rFonts w:ascii="微软雅黑" w:eastAsia="微软雅黑" w:hAnsi="微软雅黑" w:hint="eastAsia"/>
          <w:color w:val="191F25"/>
          <w:szCs w:val="21"/>
        </w:rPr>
        <w:br/>
      </w:r>
      <w:r w:rsidR="00D0031C" w:rsidRPr="00D0031C">
        <w:rPr>
          <w:rFonts w:ascii="微软雅黑" w:eastAsia="微软雅黑" w:hAnsi="微软雅黑" w:hint="eastAsia"/>
          <w:color w:val="191F25"/>
          <w:szCs w:val="21"/>
          <w:shd w:val="clear" w:color="auto" w:fill="FFFFFF"/>
        </w:rPr>
        <w:t>标记一个GC Roots能直接关联的对象，速度很快，但是是串行。（砸瓦鲁多！！！）</w:t>
      </w:r>
      <w:r w:rsidR="00D0031C" w:rsidRPr="00D0031C">
        <w:rPr>
          <w:rFonts w:ascii="微软雅黑" w:eastAsia="微软雅黑" w:hAnsi="微软雅黑" w:hint="eastAsia"/>
          <w:color w:val="191F25"/>
          <w:szCs w:val="21"/>
        </w:rPr>
        <w:br/>
      </w:r>
      <w:r w:rsidR="00D0031C" w:rsidRPr="00D0031C">
        <w:rPr>
          <w:rFonts w:ascii="微软雅黑" w:eastAsia="微软雅黑" w:hAnsi="微软雅黑" w:hint="eastAsia"/>
          <w:color w:val="191F25"/>
          <w:szCs w:val="21"/>
          <w:shd w:val="clear" w:color="auto" w:fill="FFFFFF"/>
        </w:rPr>
        <w:t>并发标记</w:t>
      </w:r>
      <w:r w:rsidR="00D0031C" w:rsidRPr="00D0031C">
        <w:rPr>
          <w:rFonts w:ascii="微软雅黑" w:eastAsia="微软雅黑" w:hAnsi="微软雅黑" w:hint="eastAsia"/>
          <w:color w:val="191F25"/>
          <w:szCs w:val="21"/>
        </w:rPr>
        <w:br/>
      </w:r>
      <w:r w:rsidR="00D0031C" w:rsidRPr="00D0031C">
        <w:rPr>
          <w:rFonts w:ascii="微软雅黑" w:eastAsia="微软雅黑" w:hAnsi="微软雅黑" w:hint="eastAsia"/>
          <w:color w:val="191F25"/>
          <w:szCs w:val="21"/>
          <w:shd w:val="clear" w:color="auto" w:fill="FFFFFF"/>
        </w:rPr>
        <w:t>进行GC Roots追踪，标记刚才集合中存活的对象。但是由于应用程序还在运行，所以不能保证标记所有存活对象。</w:t>
      </w:r>
      <w:r w:rsidR="00D0031C" w:rsidRPr="00D0031C">
        <w:rPr>
          <w:rFonts w:ascii="微软雅黑" w:eastAsia="微软雅黑" w:hAnsi="微软雅黑" w:hint="eastAsia"/>
          <w:color w:val="191F25"/>
          <w:szCs w:val="21"/>
        </w:rPr>
        <w:br/>
      </w:r>
      <w:r w:rsidR="00D0031C" w:rsidRPr="00D0031C">
        <w:rPr>
          <w:rFonts w:ascii="微软雅黑" w:eastAsia="微软雅黑" w:hAnsi="微软雅黑" w:hint="eastAsia"/>
          <w:color w:val="191F25"/>
          <w:szCs w:val="21"/>
          <w:shd w:val="clear" w:color="auto" w:fill="FFFFFF"/>
        </w:rPr>
        <w:t>重新标记</w:t>
      </w:r>
      <w:r w:rsidR="00D0031C" w:rsidRPr="00D0031C">
        <w:rPr>
          <w:rFonts w:ascii="微软雅黑" w:eastAsia="微软雅黑" w:hAnsi="微软雅黑" w:hint="eastAsia"/>
          <w:color w:val="191F25"/>
          <w:szCs w:val="21"/>
        </w:rPr>
        <w:br/>
      </w:r>
      <w:r w:rsidR="00D0031C" w:rsidRPr="00D0031C">
        <w:rPr>
          <w:rFonts w:ascii="微软雅黑" w:eastAsia="微软雅黑" w:hAnsi="微软雅黑" w:hint="eastAsia"/>
          <w:color w:val="191F25"/>
          <w:szCs w:val="21"/>
          <w:shd w:val="clear" w:color="auto" w:fill="FFFFFF"/>
        </w:rPr>
        <w:t>修正上一步由于程序运行导致标记不全，串行。（砸瓦鲁多！！！）</w:t>
      </w:r>
      <w:r w:rsidR="00D0031C" w:rsidRPr="00D0031C">
        <w:rPr>
          <w:rFonts w:ascii="微软雅黑" w:eastAsia="微软雅黑" w:hAnsi="微软雅黑" w:hint="eastAsia"/>
          <w:color w:val="191F25"/>
          <w:szCs w:val="21"/>
        </w:rPr>
        <w:br/>
      </w:r>
      <w:r w:rsidR="00D0031C" w:rsidRPr="00D0031C">
        <w:rPr>
          <w:rFonts w:ascii="微软雅黑" w:eastAsia="微软雅黑" w:hAnsi="微软雅黑" w:hint="eastAsia"/>
          <w:color w:val="191F25"/>
          <w:szCs w:val="21"/>
          <w:shd w:val="clear" w:color="auto" w:fill="FFFFFF"/>
        </w:rPr>
        <w:t>并发清除</w:t>
      </w:r>
      <w:r w:rsidR="00D0031C" w:rsidRPr="00D0031C">
        <w:rPr>
          <w:rFonts w:ascii="微软雅黑" w:eastAsia="微软雅黑" w:hAnsi="微软雅黑" w:hint="eastAsia"/>
          <w:color w:val="191F25"/>
          <w:szCs w:val="21"/>
        </w:rPr>
        <w:br/>
      </w:r>
      <w:r w:rsidR="00D0031C" w:rsidRPr="00D0031C">
        <w:rPr>
          <w:rFonts w:ascii="微软雅黑" w:eastAsia="微软雅黑" w:hAnsi="微软雅黑" w:hint="eastAsia"/>
          <w:color w:val="191F25"/>
          <w:szCs w:val="21"/>
          <w:shd w:val="clear" w:color="auto" w:fill="FFFFFF"/>
        </w:rPr>
        <w:t>回收所有垃圾对象。</w:t>
      </w:r>
      <w:r w:rsidR="00D0031C" w:rsidRPr="00D0031C">
        <w:rPr>
          <w:rFonts w:ascii="微软雅黑" w:eastAsia="微软雅黑" w:hAnsi="微软雅黑" w:hint="eastAsia"/>
          <w:color w:val="191F25"/>
          <w:szCs w:val="21"/>
        </w:rPr>
        <w:br/>
      </w:r>
      <w:r w:rsidR="00D0031C" w:rsidRPr="00D0031C">
        <w:rPr>
          <w:rFonts w:ascii="微软雅黑" w:eastAsia="微软雅黑" w:hAnsi="微软雅黑" w:hint="eastAsia"/>
          <w:color w:val="191F25"/>
          <w:szCs w:val="21"/>
          <w:shd w:val="clear" w:color="auto" w:fill="FFFFFF"/>
        </w:rPr>
        <w:t>整个过程中，耗时最长的并发标记和并发清除过程，都是和用户线程并发，所以它的优点体现出来了：并发收集、低停顿。</w:t>
      </w:r>
      <w:r w:rsidR="00D0031C" w:rsidRPr="00D0031C">
        <w:rPr>
          <w:rFonts w:ascii="微软雅黑" w:eastAsia="微软雅黑" w:hAnsi="微软雅黑" w:hint="eastAsia"/>
          <w:color w:val="191F25"/>
          <w:szCs w:val="21"/>
        </w:rPr>
        <w:br/>
      </w:r>
      <w:r w:rsidR="00D0031C" w:rsidRPr="00D0031C">
        <w:rPr>
          <w:rFonts w:ascii="微软雅黑" w:eastAsia="微软雅黑" w:hAnsi="微软雅黑" w:hint="eastAsia"/>
          <w:color w:val="191F25"/>
          <w:szCs w:val="21"/>
          <w:shd w:val="clear" w:color="auto" w:fill="FFFFFF"/>
        </w:rPr>
        <w:t>但是缺点很明显：</w:t>
      </w:r>
      <w:r w:rsidR="00D0031C" w:rsidRPr="00D0031C">
        <w:rPr>
          <w:rFonts w:ascii="微软雅黑" w:eastAsia="微软雅黑" w:hAnsi="微软雅黑" w:hint="eastAsia"/>
          <w:color w:val="191F25"/>
          <w:szCs w:val="21"/>
        </w:rPr>
        <w:br/>
      </w:r>
      <w:r w:rsidR="00D0031C" w:rsidRPr="00D0031C">
        <w:rPr>
          <w:rFonts w:ascii="微软雅黑" w:eastAsia="微软雅黑" w:hAnsi="微软雅黑" w:hint="eastAsia"/>
          <w:color w:val="191F25"/>
          <w:szCs w:val="21"/>
          <w:shd w:val="clear" w:color="auto" w:fill="FFFFFF"/>
        </w:rPr>
        <w:t>首先就是标记-清除导致大量内存碎片。</w:t>
      </w:r>
      <w:r w:rsidR="00D0031C" w:rsidRPr="00D0031C">
        <w:rPr>
          <w:rFonts w:ascii="微软雅黑" w:eastAsia="微软雅黑" w:hAnsi="微软雅黑" w:hint="eastAsia"/>
          <w:color w:val="191F25"/>
          <w:szCs w:val="21"/>
        </w:rPr>
        <w:br/>
      </w:r>
      <w:r w:rsidR="00D0031C" w:rsidRPr="00D0031C">
        <w:rPr>
          <w:rFonts w:ascii="微软雅黑" w:eastAsia="微软雅黑" w:hAnsi="微软雅黑" w:hint="eastAsia"/>
          <w:color w:val="191F25"/>
          <w:szCs w:val="21"/>
          <w:shd w:val="clear" w:color="auto" w:fill="FFFFFF"/>
        </w:rPr>
        <w:t>比其他收集器开的线程多，容易cpu紧张。</w:t>
      </w:r>
      <w:r w:rsidR="00D0031C" w:rsidRPr="00D0031C">
        <w:rPr>
          <w:rFonts w:ascii="微软雅黑" w:eastAsia="微软雅黑" w:hAnsi="微软雅黑" w:hint="eastAsia"/>
          <w:color w:val="191F25"/>
          <w:szCs w:val="21"/>
        </w:rPr>
        <w:br/>
      </w:r>
      <w:r w:rsidR="00D0031C" w:rsidRPr="00D0031C">
        <w:rPr>
          <w:rFonts w:ascii="微软雅黑" w:eastAsia="微软雅黑" w:hAnsi="微软雅黑" w:hint="eastAsia"/>
          <w:color w:val="191F25"/>
          <w:szCs w:val="21"/>
          <w:shd w:val="clear" w:color="auto" w:fill="FFFFFF"/>
        </w:rPr>
        <w:t>无法处理浮动垃圾。啥是浮动垃圾？由于清理的时候，线程还在运行，有新垃圾产生，这些垃圾没标记上，所以这次收集就无法处理。</w:t>
      </w:r>
    </w:p>
    <w:p w:rsidR="00333BC2" w:rsidRPr="00333BC2" w:rsidRDefault="00333BC2" w:rsidP="00333BC2">
      <w:pPr>
        <w:widowControl/>
        <w:jc w:val="left"/>
        <w:rPr>
          <w:rFonts w:ascii="宋体" w:eastAsia="宋体" w:hAnsi="宋体" w:cs="宋体"/>
          <w:kern w:val="0"/>
          <w:sz w:val="24"/>
          <w:szCs w:val="24"/>
        </w:rPr>
      </w:pPr>
      <w:r w:rsidRPr="00333BC2">
        <w:rPr>
          <w:rFonts w:ascii="宋体" w:eastAsia="宋体" w:hAnsi="Symbol" w:cs="宋体"/>
          <w:kern w:val="0"/>
          <w:sz w:val="24"/>
          <w:szCs w:val="24"/>
        </w:rPr>
        <w:t></w:t>
      </w:r>
      <w:r w:rsidRPr="00333BC2">
        <w:rPr>
          <w:rFonts w:ascii="宋体" w:eastAsia="宋体" w:hAnsi="宋体" w:cs="宋体"/>
          <w:kern w:val="0"/>
          <w:sz w:val="24"/>
          <w:szCs w:val="24"/>
        </w:rPr>
        <w:t xml:space="preserve">  初始标记（不和用户线程一起运行，耗时短）—— 标记一下 GC Roots 能直接关联到的对象，速度很快 </w:t>
      </w:r>
    </w:p>
    <w:p w:rsidR="00333BC2" w:rsidRPr="00333BC2" w:rsidRDefault="00333BC2" w:rsidP="00333BC2">
      <w:pPr>
        <w:widowControl/>
        <w:jc w:val="left"/>
        <w:rPr>
          <w:rFonts w:ascii="宋体" w:eastAsia="宋体" w:hAnsi="宋体" w:cs="宋体"/>
          <w:kern w:val="0"/>
          <w:sz w:val="24"/>
          <w:szCs w:val="24"/>
        </w:rPr>
      </w:pPr>
      <w:r w:rsidRPr="00333BC2">
        <w:rPr>
          <w:rFonts w:ascii="宋体" w:eastAsia="宋体" w:hAnsi="Symbol" w:cs="宋体"/>
          <w:kern w:val="0"/>
          <w:sz w:val="24"/>
          <w:szCs w:val="24"/>
        </w:rPr>
        <w:t></w:t>
      </w:r>
      <w:r w:rsidRPr="00333BC2">
        <w:rPr>
          <w:rFonts w:ascii="宋体" w:eastAsia="宋体" w:hAnsi="宋体" w:cs="宋体"/>
          <w:kern w:val="0"/>
          <w:sz w:val="24"/>
          <w:szCs w:val="24"/>
        </w:rPr>
        <w:t xml:space="preserve">  并发标记（和用户线程一起运行，耗时长） —— 并发标记阶段就是进行 GC RootsTracing，寻找 GC 引用链 </w:t>
      </w:r>
    </w:p>
    <w:p w:rsidR="00333BC2" w:rsidRPr="00333BC2" w:rsidRDefault="00333BC2" w:rsidP="00333BC2">
      <w:pPr>
        <w:widowControl/>
        <w:jc w:val="left"/>
        <w:rPr>
          <w:rFonts w:ascii="宋体" w:eastAsia="宋体" w:hAnsi="宋体" w:cs="宋体"/>
          <w:kern w:val="0"/>
          <w:sz w:val="24"/>
          <w:szCs w:val="24"/>
        </w:rPr>
      </w:pPr>
      <w:r w:rsidRPr="00333BC2">
        <w:rPr>
          <w:rFonts w:ascii="宋体" w:eastAsia="宋体" w:hAnsi="Symbol" w:cs="宋体"/>
          <w:kern w:val="0"/>
          <w:sz w:val="24"/>
          <w:szCs w:val="24"/>
        </w:rPr>
        <w:t></w:t>
      </w:r>
      <w:r w:rsidRPr="00333BC2">
        <w:rPr>
          <w:rFonts w:ascii="宋体" w:eastAsia="宋体" w:hAnsi="宋体" w:cs="宋体"/>
          <w:kern w:val="0"/>
          <w:sz w:val="24"/>
          <w:szCs w:val="24"/>
        </w:rPr>
        <w:t xml:space="preserve">  重新标记（不和用户线程一起运行，耗时短）—— 为了修正并发标记期间因用户线程导致标记产生变动的标记记录 </w:t>
      </w:r>
    </w:p>
    <w:p w:rsidR="00333BC2" w:rsidRPr="00333BC2" w:rsidRDefault="00333BC2" w:rsidP="00333BC2">
      <w:pPr>
        <w:widowControl/>
        <w:jc w:val="left"/>
        <w:rPr>
          <w:rFonts w:ascii="宋体" w:eastAsia="宋体" w:hAnsi="宋体" w:cs="宋体"/>
          <w:kern w:val="0"/>
          <w:sz w:val="24"/>
          <w:szCs w:val="24"/>
        </w:rPr>
      </w:pPr>
      <w:r w:rsidRPr="00333BC2">
        <w:rPr>
          <w:rFonts w:ascii="宋体" w:eastAsia="宋体" w:hAnsi="Symbol" w:cs="宋体"/>
          <w:kern w:val="0"/>
          <w:sz w:val="24"/>
          <w:szCs w:val="24"/>
        </w:rPr>
        <w:t></w:t>
      </w:r>
      <w:r w:rsidRPr="00333BC2">
        <w:rPr>
          <w:rFonts w:ascii="宋体" w:eastAsia="宋体" w:hAnsi="宋体" w:cs="宋体"/>
          <w:kern w:val="0"/>
          <w:sz w:val="24"/>
          <w:szCs w:val="24"/>
        </w:rPr>
        <w:t xml:space="preserve">  并发清除（和用户线程一起运行，耗时长）—— 扫描整个内存区域</w:t>
      </w:r>
      <w:r w:rsidR="00D0031C" w:rsidRPr="00D0031C">
        <w:rPr>
          <w:rFonts w:ascii="微软雅黑" w:eastAsia="微软雅黑" w:hAnsi="微软雅黑" w:hint="eastAsia"/>
          <w:color w:val="191F25"/>
          <w:szCs w:val="21"/>
        </w:rPr>
        <w:br/>
      </w:r>
      <w:r w:rsidR="00D0031C" w:rsidRPr="00D0031C">
        <w:rPr>
          <w:rFonts w:ascii="微软雅黑" w:eastAsia="微软雅黑" w:hAnsi="微软雅黑" w:hint="eastAsia"/>
          <w:color w:val="191F25"/>
          <w:szCs w:val="21"/>
          <w:shd w:val="clear" w:color="auto" w:fill="FFFFFF"/>
        </w:rPr>
        <w:t>G1收集器</w:t>
      </w:r>
      <w:r w:rsidR="00D0031C" w:rsidRPr="00D0031C">
        <w:rPr>
          <w:rFonts w:ascii="微软雅黑" w:eastAsia="微软雅黑" w:hAnsi="微软雅黑" w:hint="eastAsia"/>
          <w:color w:val="191F25"/>
          <w:szCs w:val="21"/>
        </w:rPr>
        <w:br/>
      </w:r>
      <w:r w:rsidR="00D0031C" w:rsidRPr="00D0031C">
        <w:rPr>
          <w:rFonts w:ascii="微软雅黑" w:eastAsia="微软雅黑" w:hAnsi="微软雅黑" w:hint="eastAsia"/>
          <w:color w:val="191F25"/>
          <w:szCs w:val="21"/>
          <w:shd w:val="clear" w:color="auto" w:fill="FFFFFF"/>
        </w:rPr>
        <w:t>G1很牛逼，采集范围是整个堆。把堆内存分成多个大小相同的独立区域，在最后进行评估，根据这些区域的回收成本，决定是否回收内存。</w:t>
      </w:r>
      <w:r w:rsidR="00D0031C" w:rsidRPr="00D0031C">
        <w:rPr>
          <w:rFonts w:ascii="微软雅黑" w:eastAsia="微软雅黑" w:hAnsi="微软雅黑" w:hint="eastAsia"/>
          <w:color w:val="191F25"/>
          <w:szCs w:val="21"/>
        </w:rPr>
        <w:br/>
      </w:r>
      <w:r w:rsidRPr="00333BC2">
        <w:rPr>
          <w:rFonts w:ascii="宋体" w:eastAsia="宋体" w:hAnsi="Symbol" w:cs="宋体"/>
          <w:kern w:val="0"/>
          <w:sz w:val="24"/>
          <w:szCs w:val="24"/>
        </w:rPr>
        <w:t></w:t>
      </w:r>
      <w:r w:rsidRPr="00333BC2">
        <w:rPr>
          <w:rFonts w:ascii="宋体" w:eastAsia="宋体" w:hAnsi="宋体" w:cs="宋体"/>
          <w:kern w:val="0"/>
          <w:sz w:val="24"/>
          <w:szCs w:val="24"/>
        </w:rPr>
        <w:t xml:space="preserve">  初始标记 —— 标记 GC Roots 能直接关联到的对象 </w:t>
      </w:r>
    </w:p>
    <w:p w:rsidR="00333BC2" w:rsidRPr="00333BC2" w:rsidRDefault="00333BC2" w:rsidP="00333BC2">
      <w:pPr>
        <w:widowControl/>
        <w:jc w:val="left"/>
        <w:rPr>
          <w:rFonts w:ascii="宋体" w:eastAsia="宋体" w:hAnsi="宋体" w:cs="宋体"/>
          <w:kern w:val="0"/>
          <w:sz w:val="24"/>
          <w:szCs w:val="24"/>
        </w:rPr>
      </w:pPr>
      <w:r w:rsidRPr="00333BC2">
        <w:rPr>
          <w:rFonts w:ascii="宋体" w:eastAsia="宋体" w:hAnsi="Symbol" w:cs="宋体"/>
          <w:kern w:val="0"/>
          <w:sz w:val="24"/>
          <w:szCs w:val="24"/>
        </w:rPr>
        <w:t></w:t>
      </w:r>
      <w:r w:rsidRPr="00333BC2">
        <w:rPr>
          <w:rFonts w:ascii="宋体" w:eastAsia="宋体" w:hAnsi="宋体" w:cs="宋体"/>
          <w:kern w:val="0"/>
          <w:sz w:val="24"/>
          <w:szCs w:val="24"/>
        </w:rPr>
        <w:t xml:space="preserve">  并发标记 —— 从 GC Root 开始对堆中对象进行可达性分析，找出存活对象 ，这一阶段耗时较长，但可与用户程序并发执行 </w:t>
      </w:r>
    </w:p>
    <w:p w:rsidR="00333BC2" w:rsidRPr="00333BC2" w:rsidRDefault="00333BC2" w:rsidP="00333BC2">
      <w:pPr>
        <w:widowControl/>
        <w:jc w:val="left"/>
        <w:rPr>
          <w:rFonts w:ascii="宋体" w:eastAsia="宋体" w:hAnsi="宋体" w:cs="宋体"/>
          <w:kern w:val="0"/>
          <w:sz w:val="24"/>
          <w:szCs w:val="24"/>
        </w:rPr>
      </w:pPr>
      <w:r w:rsidRPr="00333BC2">
        <w:rPr>
          <w:rFonts w:ascii="宋体" w:eastAsia="宋体" w:hAnsi="Symbol" w:cs="宋体"/>
          <w:kern w:val="0"/>
          <w:sz w:val="24"/>
          <w:szCs w:val="24"/>
        </w:rPr>
        <w:t></w:t>
      </w:r>
      <w:r w:rsidRPr="00333BC2">
        <w:rPr>
          <w:rFonts w:ascii="宋体" w:eastAsia="宋体" w:hAnsi="宋体" w:cs="宋体"/>
          <w:kern w:val="0"/>
          <w:sz w:val="24"/>
          <w:szCs w:val="24"/>
        </w:rPr>
        <w:t xml:space="preserve">  最终标记（Remembered Set Logs-&gt;Remembered Set）—— 修正在并发标记期间因用户程序继续运作而导致标记产生变动的那一部分标记记录，虚拟机将这段时间对象变化记录在线程 Remembered Set Logs里面，最终标记阶段需要把 Remembered Set Logs的数据合并到 Remembered Set中 </w:t>
      </w:r>
    </w:p>
    <w:p w:rsidR="00333BC2" w:rsidRPr="00333BC2" w:rsidRDefault="00333BC2" w:rsidP="00333BC2">
      <w:pPr>
        <w:widowControl/>
        <w:jc w:val="left"/>
        <w:rPr>
          <w:rFonts w:ascii="宋体" w:eastAsia="宋体" w:hAnsi="宋体" w:cs="宋体"/>
          <w:kern w:val="0"/>
          <w:sz w:val="24"/>
          <w:szCs w:val="24"/>
        </w:rPr>
      </w:pPr>
      <w:r w:rsidRPr="00333BC2">
        <w:rPr>
          <w:rFonts w:ascii="宋体" w:eastAsia="宋体" w:hAnsi="Symbol" w:cs="宋体"/>
          <w:kern w:val="0"/>
          <w:sz w:val="24"/>
          <w:szCs w:val="24"/>
        </w:rPr>
        <w:t></w:t>
      </w:r>
      <w:r w:rsidRPr="00333BC2">
        <w:rPr>
          <w:rFonts w:ascii="宋体" w:eastAsia="宋体" w:hAnsi="宋体" w:cs="宋体"/>
          <w:kern w:val="0"/>
          <w:sz w:val="24"/>
          <w:szCs w:val="24"/>
        </w:rPr>
        <w:t xml:space="preserve">  筛选回收（Live Data Counting and Evacuation）—— 只需要扫描 Remembered Set</w:t>
      </w:r>
    </w:p>
    <w:p w:rsidR="00D0031C" w:rsidRPr="004248B9" w:rsidRDefault="00D0031C" w:rsidP="00D0031C">
      <w:pPr>
        <w:widowControl/>
        <w:numPr>
          <w:ilvl w:val="0"/>
          <w:numId w:val="640"/>
        </w:numPr>
        <w:spacing w:before="100" w:beforeAutospacing="1" w:after="100" w:afterAutospacing="1"/>
        <w:jc w:val="left"/>
        <w:rPr>
          <w:rFonts w:ascii="宋体" w:eastAsia="宋体" w:hAnsi="宋体" w:cs="宋体"/>
          <w:kern w:val="0"/>
          <w:sz w:val="24"/>
          <w:szCs w:val="24"/>
        </w:rPr>
      </w:pPr>
      <w:r w:rsidRPr="00D0031C">
        <w:rPr>
          <w:rFonts w:ascii="微软雅黑" w:eastAsia="微软雅黑" w:hAnsi="微软雅黑" w:hint="eastAsia"/>
          <w:color w:val="191F25"/>
          <w:szCs w:val="21"/>
        </w:rPr>
        <w:br/>
      </w:r>
      <w:r w:rsidRPr="00D0031C">
        <w:rPr>
          <w:rFonts w:ascii="微软雅黑" w:eastAsia="微软雅黑" w:hAnsi="微软雅黑" w:hint="eastAsia"/>
          <w:color w:val="191F25"/>
          <w:szCs w:val="21"/>
          <w:shd w:val="clear" w:color="auto" w:fill="FFFFFF"/>
        </w:rPr>
        <w:t>内存抖动</w:t>
      </w:r>
      <w:r w:rsidRPr="00D0031C">
        <w:rPr>
          <w:rFonts w:ascii="微软雅黑" w:eastAsia="微软雅黑" w:hAnsi="微软雅黑" w:hint="eastAsia"/>
          <w:color w:val="191F25"/>
          <w:szCs w:val="21"/>
        </w:rPr>
        <w:br/>
      </w:r>
      <w:r w:rsidRPr="00D0031C">
        <w:rPr>
          <w:rFonts w:ascii="微软雅黑" w:eastAsia="微软雅黑" w:hAnsi="微软雅黑" w:hint="eastAsia"/>
          <w:color w:val="191F25"/>
          <w:szCs w:val="21"/>
          <w:shd w:val="clear" w:color="auto" w:fill="FFFFFF"/>
        </w:rPr>
        <w:t>是指，内存频繁的分配和回收，频繁GC会导致卡顿。严重时会导致OOM。导致OOM的原因和垃圾回收机制有关。</w:t>
      </w:r>
      <w:r w:rsidRPr="00D0031C">
        <w:rPr>
          <w:rFonts w:ascii="微软雅黑" w:eastAsia="微软雅黑" w:hAnsi="微软雅黑" w:hint="eastAsia"/>
          <w:color w:val="191F25"/>
          <w:szCs w:val="21"/>
        </w:rPr>
        <w:br/>
      </w:r>
      <w:r w:rsidRPr="00D0031C">
        <w:rPr>
          <w:rFonts w:ascii="微软雅黑" w:eastAsia="微软雅黑" w:hAnsi="微软雅黑" w:hint="eastAsia"/>
          <w:color w:val="191F25"/>
          <w:szCs w:val="21"/>
          <w:shd w:val="clear" w:color="auto" w:fill="FFFFFF"/>
        </w:rPr>
        <w:t>如何避免内存抖动呢？</w:t>
      </w:r>
      <w:r w:rsidRPr="00D0031C">
        <w:rPr>
          <w:rFonts w:ascii="微软雅黑" w:eastAsia="微软雅黑" w:hAnsi="微软雅黑" w:hint="eastAsia"/>
          <w:color w:val="191F25"/>
          <w:szCs w:val="21"/>
        </w:rPr>
        <w:br/>
      </w:r>
      <w:r w:rsidRPr="00D0031C">
        <w:rPr>
          <w:rFonts w:ascii="微软雅黑" w:eastAsia="微软雅黑" w:hAnsi="微软雅黑" w:hint="eastAsia"/>
          <w:color w:val="191F25"/>
          <w:szCs w:val="21"/>
          <w:shd w:val="clear" w:color="auto" w:fill="FFFFFF"/>
        </w:rPr>
        <w:t>尽量避免在循环体，或是频繁调用的函数里创建对象。尽量把对象的创建放在循环体外面。</w:t>
      </w:r>
      <w:r w:rsidRPr="00D0031C">
        <w:rPr>
          <w:rFonts w:ascii="微软雅黑" w:eastAsia="微软雅黑" w:hAnsi="微软雅黑" w:hint="eastAsia"/>
          <w:color w:val="191F25"/>
          <w:szCs w:val="21"/>
        </w:rPr>
        <w:br/>
      </w:r>
      <w:r w:rsidRPr="00D0031C">
        <w:rPr>
          <w:rFonts w:ascii="微软雅黑" w:eastAsia="微软雅黑" w:hAnsi="微软雅黑" w:hint="eastAsia"/>
          <w:color w:val="191F25"/>
          <w:szCs w:val="21"/>
          <w:shd w:val="clear" w:color="auto" w:fill="FFFFFF"/>
        </w:rPr>
        <w:t>String拼接大量的小对象，造成内存抖动。尽量使用StringBuffer或者StringBuilder</w:t>
      </w:r>
    </w:p>
    <w:p w:rsidR="004248B9" w:rsidRDefault="004248B9" w:rsidP="004248B9">
      <w:pPr>
        <w:pStyle w:val="3"/>
      </w:pPr>
      <w:r>
        <w:t>逃逸分析和栈上分配</w:t>
      </w:r>
    </w:p>
    <w:p w:rsidR="004248B9" w:rsidRDefault="004248B9" w:rsidP="004248B9">
      <w:pPr>
        <w:pStyle w:val="a3"/>
      </w:pPr>
      <w:r>
        <w:t>逃逸分析：分析对象动态作用域，当一个对象在方法中被定义后，它可能被外部方法所引用，称为方法逃逸。甚至还有可能被外部线程访问到，比如赋值给类变量或其他线程中访问的实例变量，称为线程逃逸。栈上分配：把方法中的变量和对象直接分配到栈上，方法执行完后自动销毁，不需要垃圾回收介入，从而提高系统性能-XX:+DoEscapeAnalysis 开启逃逸分析（jdk1.8默认开启 ）-XX:-DoEscapeAnalysis 关闭逃逸分析</w:t>
      </w:r>
    </w:p>
    <w:p w:rsidR="004248B9" w:rsidRPr="004248B9" w:rsidRDefault="004248B9" w:rsidP="004248B9">
      <w:pPr>
        <w:widowControl/>
        <w:spacing w:before="100" w:beforeAutospacing="1" w:after="100" w:afterAutospacing="1"/>
        <w:jc w:val="left"/>
        <w:rPr>
          <w:rFonts w:ascii="宋体" w:eastAsia="宋体" w:hAnsi="宋体" w:cs="宋体"/>
          <w:kern w:val="0"/>
          <w:sz w:val="24"/>
          <w:szCs w:val="24"/>
        </w:rPr>
      </w:pPr>
    </w:p>
    <w:p w:rsidR="003A7306" w:rsidRPr="003A7306" w:rsidRDefault="003A7306" w:rsidP="003A7306">
      <w:pPr>
        <w:pStyle w:val="2"/>
      </w:pPr>
      <w:r w:rsidRPr="003A7306">
        <w:rPr>
          <w:rFonts w:hint="eastAsia"/>
        </w:rPr>
        <w:t xml:space="preserve">36. </w:t>
      </w:r>
      <w:r>
        <w:rPr>
          <w:rFonts w:hint="eastAsia"/>
        </w:rPr>
        <w:t>GC的执行机制</w:t>
      </w:r>
    </w:p>
    <w:p w:rsidR="003A7306" w:rsidRPr="003A7306" w:rsidRDefault="003A7306" w:rsidP="003A7306">
      <w:pPr>
        <w:widowControl/>
        <w:spacing w:before="100" w:beforeAutospacing="1" w:after="100" w:afterAutospacing="1"/>
        <w:jc w:val="left"/>
        <w:rPr>
          <w:rFonts w:ascii="宋体" w:eastAsia="宋体" w:hAnsi="宋体" w:cs="宋体"/>
          <w:kern w:val="0"/>
          <w:sz w:val="24"/>
          <w:szCs w:val="24"/>
        </w:rPr>
      </w:pPr>
      <w:r w:rsidRPr="003A7306">
        <w:rPr>
          <w:rFonts w:ascii="宋体" w:eastAsia="宋体" w:hAnsi="宋体" w:cs="宋体"/>
          <w:kern w:val="0"/>
          <w:sz w:val="24"/>
          <w:szCs w:val="24"/>
        </w:rPr>
        <w:t>Java 中的</w:t>
      </w:r>
      <w:r w:rsidRPr="003A7306">
        <w:rPr>
          <w:rFonts w:ascii="宋体" w:eastAsia="宋体" w:hAnsi="宋体" w:cs="宋体"/>
          <w:b/>
          <w:bCs/>
          <w:kern w:val="0"/>
          <w:sz w:val="24"/>
          <w:szCs w:val="24"/>
        </w:rPr>
        <w:t>堆(deap)</w:t>
      </w:r>
      <w:r w:rsidRPr="003A7306">
        <w:rPr>
          <w:rFonts w:ascii="宋体" w:eastAsia="宋体" w:hAnsi="宋体" w:cs="宋体"/>
          <w:kern w:val="0"/>
          <w:sz w:val="24"/>
          <w:szCs w:val="24"/>
        </w:rPr>
        <w:t xml:space="preserve"> 也是 GC 收集垃圾的主要区域。 由于对象进行了分代处理，因此垃圾回收区域、时间也不一样。GC有两种类型：</w:t>
      </w:r>
      <w:r w:rsidRPr="003A7306">
        <w:rPr>
          <w:rFonts w:ascii="宋体" w:eastAsia="宋体" w:hAnsi="宋体" w:cs="宋体"/>
          <w:b/>
          <w:bCs/>
          <w:kern w:val="0"/>
          <w:sz w:val="24"/>
          <w:szCs w:val="24"/>
        </w:rPr>
        <w:t>Scavenge GC（Minor GC）和Full GC（Major GC）</w:t>
      </w:r>
      <w:r w:rsidRPr="003A7306">
        <w:rPr>
          <w:rFonts w:ascii="宋体" w:eastAsia="宋体" w:hAnsi="宋体" w:cs="宋体"/>
          <w:kern w:val="0"/>
          <w:sz w:val="24"/>
          <w:szCs w:val="24"/>
        </w:rPr>
        <w:t>。</w:t>
      </w:r>
    </w:p>
    <w:p w:rsidR="003A7306" w:rsidRPr="003A7306" w:rsidRDefault="003A7306" w:rsidP="003A7306">
      <w:pPr>
        <w:widowControl/>
        <w:numPr>
          <w:ilvl w:val="0"/>
          <w:numId w:val="641"/>
        </w:numPr>
        <w:spacing w:before="100" w:beforeAutospacing="1" w:after="100" w:afterAutospacing="1"/>
        <w:jc w:val="left"/>
        <w:rPr>
          <w:rFonts w:ascii="宋体" w:eastAsia="宋体" w:hAnsi="宋体" w:cs="宋体"/>
          <w:kern w:val="0"/>
          <w:sz w:val="24"/>
          <w:szCs w:val="24"/>
        </w:rPr>
      </w:pPr>
      <w:r w:rsidRPr="003A7306">
        <w:rPr>
          <w:rFonts w:ascii="宋体" w:eastAsia="宋体" w:hAnsi="宋体" w:cs="宋体"/>
          <w:b/>
          <w:bCs/>
          <w:kern w:val="0"/>
          <w:sz w:val="24"/>
          <w:szCs w:val="24"/>
        </w:rPr>
        <w:t>Scavenge GC(Minor GC):</w:t>
      </w:r>
      <w:r w:rsidRPr="003A7306">
        <w:rPr>
          <w:rFonts w:ascii="宋体" w:eastAsia="宋体" w:hAnsi="宋体" w:cs="宋体"/>
          <w:kern w:val="0"/>
          <w:sz w:val="24"/>
          <w:szCs w:val="24"/>
        </w:rPr>
        <w:t xml:space="preserve"> 一般情况下，当新对象生成（age=0），并且在Eden申请空间失败时，就会触发Scavenge GC，对Eden区域进行GC，清除非存活对象，并且把尚且存活的对象移动到Survivor区（age+1）。然后整理（其实是复制过去就顺便整理了）Survivor的两个区。这种方式的GC是对年轻代的Eden区进行，不会影响到年老代。因为大部分对象都是从Eden区开始的，同时Eden区不会分配的很大，所以Eden区的GC会频繁进行。因而，一般在这里需要使用速度快、效率高的算法（即复制-清理算法），使Eden去能尽快空闲出来。Java 中的大部分对象通常不需长久存活，具有朝生夕灭的性质。</w:t>
      </w:r>
    </w:p>
    <w:p w:rsidR="003A7306" w:rsidRPr="003A7306" w:rsidRDefault="003A7306" w:rsidP="003A7306">
      <w:pPr>
        <w:widowControl/>
        <w:numPr>
          <w:ilvl w:val="0"/>
          <w:numId w:val="641"/>
        </w:numPr>
        <w:spacing w:before="100" w:beforeAutospacing="1" w:after="100" w:afterAutospacing="1"/>
        <w:jc w:val="left"/>
        <w:rPr>
          <w:rFonts w:ascii="宋体" w:eastAsia="宋体" w:hAnsi="宋体" w:cs="宋体"/>
          <w:kern w:val="0"/>
          <w:sz w:val="24"/>
          <w:szCs w:val="24"/>
        </w:rPr>
      </w:pPr>
      <w:r w:rsidRPr="003A7306">
        <w:rPr>
          <w:rFonts w:ascii="宋体" w:eastAsia="宋体" w:hAnsi="宋体" w:cs="宋体"/>
          <w:b/>
          <w:bCs/>
          <w:kern w:val="0"/>
          <w:sz w:val="24"/>
          <w:szCs w:val="24"/>
        </w:rPr>
        <w:t>Full GC:</w:t>
      </w:r>
      <w:r w:rsidRPr="003A7306">
        <w:rPr>
          <w:rFonts w:ascii="宋体" w:eastAsia="宋体" w:hAnsi="宋体" w:cs="宋体"/>
          <w:kern w:val="0"/>
          <w:sz w:val="24"/>
          <w:szCs w:val="24"/>
        </w:rPr>
        <w:t xml:space="preserve"> 对整个堆进行整理，包括Young、Tenured和Perm。Full GC因为需要对整个对进行回收，所以比Scavenge GC要慢，因此应该尽可能减少Full GC的次数。在对JVM调优的过程中，很大一部分工作就是对于FullGC的调节。</w:t>
      </w:r>
    </w:p>
    <w:p w:rsidR="003A7306" w:rsidRDefault="003A7306" w:rsidP="003A7306">
      <w:pPr>
        <w:pStyle w:val="3"/>
        <w:shd w:val="clear" w:color="auto" w:fill="FFFFFF"/>
        <w:spacing w:before="525" w:after="150"/>
        <w:rPr>
          <w:rFonts w:ascii="微软雅黑" w:eastAsia="微软雅黑" w:hAnsi="微软雅黑"/>
          <w:color w:val="333333"/>
        </w:rPr>
      </w:pPr>
      <w:r>
        <w:rPr>
          <w:rFonts w:ascii="微软雅黑" w:eastAsia="微软雅黑" w:hAnsi="微软雅黑" w:hint="eastAsia"/>
          <w:color w:val="333333"/>
        </w:rPr>
        <w:t>3.1 触发Full GC执行的场景</w:t>
      </w:r>
    </w:p>
    <w:p w:rsidR="003A7306" w:rsidRDefault="003A7306" w:rsidP="003A7306">
      <w:pPr>
        <w:widowControl/>
        <w:spacing w:before="100" w:beforeAutospacing="1" w:after="100" w:afterAutospacing="1"/>
        <w:jc w:val="left"/>
      </w:pPr>
      <w:r>
        <w:rPr>
          <w:noProof/>
        </w:rPr>
        <w:drawing>
          <wp:inline distT="0" distB="0" distL="0" distR="0" wp14:anchorId="09005502" wp14:editId="64F06C44">
            <wp:extent cx="6322060" cy="462915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0409" cy="4635263"/>
                    </a:xfrm>
                    <a:prstGeom prst="rect">
                      <a:avLst/>
                    </a:prstGeom>
                  </pic:spPr>
                </pic:pic>
              </a:graphicData>
            </a:graphic>
          </wp:inline>
        </w:drawing>
      </w:r>
    </w:p>
    <w:p w:rsidR="003A7306" w:rsidRDefault="003A7306" w:rsidP="003A7306">
      <w:pPr>
        <w:pStyle w:val="3"/>
        <w:shd w:val="clear" w:color="auto" w:fill="FFFFFF"/>
        <w:spacing w:before="525" w:after="150"/>
        <w:rPr>
          <w:rFonts w:ascii="微软雅黑" w:eastAsia="微软雅黑" w:hAnsi="微软雅黑"/>
          <w:color w:val="333333"/>
        </w:rPr>
      </w:pPr>
      <w:r>
        <w:rPr>
          <w:rFonts w:ascii="微软雅黑" w:eastAsia="微软雅黑" w:hAnsi="微软雅黑" w:hint="eastAsia"/>
          <w:color w:val="333333"/>
        </w:rPr>
        <w:t>3.2 Young GC触发条件</w:t>
      </w:r>
    </w:p>
    <w:p w:rsidR="003A7306" w:rsidRDefault="003A7306" w:rsidP="003A7306">
      <w:pPr>
        <w:widowControl/>
        <w:spacing w:before="100" w:beforeAutospacing="1" w:after="100" w:afterAutospacing="1"/>
        <w:jc w:val="left"/>
      </w:pPr>
      <w:r>
        <w:rPr>
          <w:noProof/>
        </w:rPr>
        <w:drawing>
          <wp:inline distT="0" distB="0" distL="0" distR="0" wp14:anchorId="1888D9F9" wp14:editId="123AE763">
            <wp:extent cx="6398260" cy="169545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05162" cy="1697279"/>
                    </a:xfrm>
                    <a:prstGeom prst="rect">
                      <a:avLst/>
                    </a:prstGeom>
                  </pic:spPr>
                </pic:pic>
              </a:graphicData>
            </a:graphic>
          </wp:inline>
        </w:drawing>
      </w:r>
    </w:p>
    <w:p w:rsidR="003A7306" w:rsidRDefault="003A7306" w:rsidP="003A7306">
      <w:pPr>
        <w:pStyle w:val="3"/>
      </w:pPr>
      <w:r>
        <w:t>3.3 新生对象GC收回流程</w:t>
      </w:r>
    </w:p>
    <w:p w:rsidR="003A7306" w:rsidRDefault="003A7306" w:rsidP="003A7306">
      <w:pPr>
        <w:pStyle w:val="a3"/>
      </w:pPr>
      <w:r>
        <w:t> </w:t>
      </w:r>
      <w:r>
        <w:t> </w:t>
      </w:r>
      <w:r>
        <w:t>基于大多数新生对象都会在GC中被收回的假设。新生代的GC 使用复制算法，（将年轻代分为3部分，主要是为了生命周期短的对象尽量留在年轻代。老年代主要存放生命周期比较长的对象，比如缓存）。可能经历过程：</w:t>
      </w:r>
    </w:p>
    <w:p w:rsidR="003A7306" w:rsidRDefault="003A7306" w:rsidP="003A7306">
      <w:pPr>
        <w:widowControl/>
        <w:numPr>
          <w:ilvl w:val="0"/>
          <w:numId w:val="642"/>
        </w:numPr>
        <w:spacing w:before="100" w:beforeAutospacing="1" w:after="100" w:afterAutospacing="1"/>
        <w:jc w:val="left"/>
      </w:pPr>
      <w:r>
        <w:rPr>
          <w:rStyle w:val="a4"/>
        </w:rPr>
        <w:t>对象创建时，一般在Eden区完成内存分配（有特殊）；</w:t>
      </w:r>
    </w:p>
    <w:p w:rsidR="003A7306" w:rsidRDefault="003A7306" w:rsidP="003A7306">
      <w:pPr>
        <w:widowControl/>
        <w:numPr>
          <w:ilvl w:val="0"/>
          <w:numId w:val="642"/>
        </w:numPr>
        <w:spacing w:before="100" w:beforeAutospacing="1" w:after="100" w:afterAutospacing="1"/>
        <w:jc w:val="left"/>
      </w:pPr>
      <w:r>
        <w:rPr>
          <w:rStyle w:val="a4"/>
        </w:rPr>
        <w:t>当Eden区满了，再创建对象，会因为申请不到空间，触发minorGC，进行young(eden+1survivor)区的垃圾回收；</w:t>
      </w:r>
    </w:p>
    <w:p w:rsidR="003A7306" w:rsidRDefault="003A7306" w:rsidP="003A7306">
      <w:pPr>
        <w:widowControl/>
        <w:numPr>
          <w:ilvl w:val="0"/>
          <w:numId w:val="642"/>
        </w:numPr>
        <w:spacing w:before="100" w:beforeAutospacing="1" w:after="100" w:afterAutospacing="1"/>
        <w:jc w:val="left"/>
      </w:pPr>
      <w:r>
        <w:rPr>
          <w:rStyle w:val="a4"/>
        </w:rPr>
        <w:t>minorGC时，Eden和survivor A不能被GC回收且年龄没有达到阈值（tenuring threshold）的对象，会被放入survivor B，始终保证一个survivor是空的；</w:t>
      </w:r>
    </w:p>
    <w:p w:rsidR="003A7306" w:rsidRDefault="003A7306" w:rsidP="003A7306">
      <w:pPr>
        <w:widowControl/>
        <w:numPr>
          <w:ilvl w:val="0"/>
          <w:numId w:val="642"/>
        </w:numPr>
        <w:spacing w:before="100" w:beforeAutospacing="1" w:after="100" w:afterAutospacing="1"/>
        <w:jc w:val="left"/>
      </w:pPr>
      <w:r>
        <w:rPr>
          <w:rStyle w:val="a4"/>
        </w:rPr>
        <w:t>当做第3步的时候，如果发现survivor满了，将这些对象copy到old区（分配担保机制）；或者survivor并没有满，但是有些对象已经足够Old，也被放入Old区 XX:MaxTenuringThreshold；（回顾下对象进入老年代的情况）</w:t>
      </w:r>
    </w:p>
    <w:p w:rsidR="003A7306" w:rsidRDefault="003A7306" w:rsidP="003A7306">
      <w:pPr>
        <w:widowControl/>
        <w:numPr>
          <w:ilvl w:val="0"/>
          <w:numId w:val="642"/>
        </w:numPr>
        <w:spacing w:before="100" w:beforeAutospacing="1" w:after="100" w:afterAutospacing="1"/>
        <w:jc w:val="left"/>
      </w:pPr>
      <w:r>
        <w:rPr>
          <w:rStyle w:val="a4"/>
        </w:rPr>
        <w:t>直接清空eden和survivor A；</w:t>
      </w:r>
    </w:p>
    <w:p w:rsidR="003A7306" w:rsidRDefault="003A7306" w:rsidP="003A7306">
      <w:pPr>
        <w:widowControl/>
        <w:numPr>
          <w:ilvl w:val="0"/>
          <w:numId w:val="642"/>
        </w:numPr>
        <w:spacing w:before="100" w:beforeAutospacing="1" w:after="100" w:afterAutospacing="1"/>
        <w:jc w:val="left"/>
      </w:pPr>
      <w:r>
        <w:rPr>
          <w:rStyle w:val="a4"/>
        </w:rPr>
        <w:t>当Old区被放满的之后，进行fullGC。</w:t>
      </w:r>
    </w:p>
    <w:p w:rsidR="003A7306" w:rsidRDefault="003A7306" w:rsidP="003A7306">
      <w:pPr>
        <w:pStyle w:val="3"/>
      </w:pPr>
      <w:r>
        <w:t>3.4 GC日志</w:t>
      </w:r>
    </w:p>
    <w:p w:rsidR="003A7306" w:rsidRDefault="003A7306" w:rsidP="003A7306">
      <w:pPr>
        <w:pStyle w:val="a3"/>
      </w:pPr>
      <w:r>
        <w:rPr>
          <w:rStyle w:val="a4"/>
        </w:rPr>
        <w:t>GC日志相关参数:</w:t>
      </w:r>
    </w:p>
    <w:p w:rsidR="003A7306" w:rsidRDefault="003A7306" w:rsidP="003A7306">
      <w:pPr>
        <w:widowControl/>
        <w:numPr>
          <w:ilvl w:val="0"/>
          <w:numId w:val="643"/>
        </w:numPr>
        <w:spacing w:before="100" w:beforeAutospacing="1" w:after="100" w:afterAutospacing="1"/>
        <w:jc w:val="left"/>
      </w:pPr>
      <w:r>
        <w:t>-XX:+PrintGC：输出GC日志</w:t>
      </w:r>
    </w:p>
    <w:p w:rsidR="003A7306" w:rsidRDefault="003A7306" w:rsidP="003A7306">
      <w:pPr>
        <w:widowControl/>
        <w:numPr>
          <w:ilvl w:val="0"/>
          <w:numId w:val="643"/>
        </w:numPr>
        <w:spacing w:before="100" w:beforeAutospacing="1" w:after="100" w:afterAutospacing="1"/>
        <w:jc w:val="left"/>
      </w:pPr>
      <w:r>
        <w:t>-XX:+PrintGCDetails：输出GC的详细日志</w:t>
      </w:r>
    </w:p>
    <w:p w:rsidR="003A7306" w:rsidRDefault="003A7306" w:rsidP="003A7306">
      <w:pPr>
        <w:widowControl/>
        <w:numPr>
          <w:ilvl w:val="0"/>
          <w:numId w:val="643"/>
        </w:numPr>
        <w:spacing w:before="100" w:beforeAutospacing="1" w:after="100" w:afterAutospacing="1"/>
        <w:jc w:val="left"/>
      </w:pPr>
      <w:r>
        <w:t>-XX:+PrintGCTimeStamps：输出GC的时间戳（以基准时间的形式）</w:t>
      </w:r>
    </w:p>
    <w:p w:rsidR="003A7306" w:rsidRDefault="003A7306" w:rsidP="003A7306">
      <w:pPr>
        <w:widowControl/>
        <w:numPr>
          <w:ilvl w:val="0"/>
          <w:numId w:val="643"/>
        </w:numPr>
        <w:spacing w:before="100" w:beforeAutospacing="1" w:after="100" w:afterAutospacing="1"/>
        <w:jc w:val="left"/>
      </w:pPr>
      <w:r>
        <w:t>-XX:+PrintGCApplicationStoppedTime：打印垃圾回收期间程序暂停的时间</w:t>
      </w:r>
    </w:p>
    <w:p w:rsidR="003A7306" w:rsidRDefault="003A7306" w:rsidP="003A7306">
      <w:pPr>
        <w:widowControl/>
        <w:numPr>
          <w:ilvl w:val="0"/>
          <w:numId w:val="643"/>
        </w:numPr>
        <w:spacing w:before="100" w:beforeAutospacing="1" w:after="100" w:afterAutospacing="1"/>
        <w:jc w:val="left"/>
      </w:pPr>
      <w:r>
        <w:t>-XX:+PrintGCApplicationConcurrentTime：打印每次垃圾回收前，程序未中断的执行时间</w:t>
      </w:r>
    </w:p>
    <w:p w:rsidR="003A7306" w:rsidRDefault="003A7306" w:rsidP="003A7306">
      <w:pPr>
        <w:widowControl/>
        <w:numPr>
          <w:ilvl w:val="0"/>
          <w:numId w:val="643"/>
        </w:numPr>
        <w:spacing w:before="100" w:beforeAutospacing="1" w:after="100" w:afterAutospacing="1"/>
        <w:jc w:val="left"/>
      </w:pPr>
      <w:r>
        <w:t>-XX:+PrintHeapAtGC：在进行GC的前后打印出堆的信息</w:t>
      </w:r>
    </w:p>
    <w:p w:rsidR="003A7306" w:rsidRDefault="003A7306" w:rsidP="003A7306">
      <w:pPr>
        <w:widowControl/>
        <w:numPr>
          <w:ilvl w:val="0"/>
          <w:numId w:val="643"/>
        </w:numPr>
        <w:spacing w:before="100" w:beforeAutospacing="1" w:after="100" w:afterAutospacing="1"/>
        <w:jc w:val="left"/>
      </w:pPr>
      <w:r>
        <w:t>-XX:+PrintTLAB：查看TLAB空间的使用情况</w:t>
      </w:r>
    </w:p>
    <w:p w:rsidR="003A7306" w:rsidRDefault="003A7306" w:rsidP="003A7306">
      <w:pPr>
        <w:widowControl/>
        <w:numPr>
          <w:ilvl w:val="0"/>
          <w:numId w:val="643"/>
        </w:numPr>
        <w:spacing w:before="100" w:beforeAutospacing="1" w:after="100" w:afterAutospacing="1"/>
        <w:jc w:val="left"/>
      </w:pPr>
      <w:r>
        <w:t>-XX:PrintTenuingDistribution：查看每次minor GC后新的存活周期的阈值</w:t>
      </w:r>
    </w:p>
    <w:p w:rsidR="003A7306" w:rsidRDefault="003A7306" w:rsidP="003A7306">
      <w:pPr>
        <w:widowControl/>
        <w:numPr>
          <w:ilvl w:val="0"/>
          <w:numId w:val="643"/>
        </w:numPr>
        <w:spacing w:before="100" w:beforeAutospacing="1" w:after="100" w:afterAutospacing="1"/>
        <w:jc w:val="left"/>
      </w:pPr>
      <w:r>
        <w:t>-XX:PrintReferenceFC：用来跟踪系统内的(softReference)软引用，(weadReference)弱引用,(phantomReference)虚引用，显示引用过程</w:t>
      </w:r>
    </w:p>
    <w:p w:rsidR="003A7306" w:rsidRDefault="003A7306" w:rsidP="003A7306">
      <w:pPr>
        <w:pStyle w:val="a3"/>
      </w:pPr>
      <w:r>
        <w:t>案例分析：-XX:+PrintGCApplicationStoppedTime -XX:+PrintGCApplicationConcurrentTime一起使用</w:t>
      </w:r>
    </w:p>
    <w:p w:rsidR="003A7306" w:rsidRDefault="003A7306" w:rsidP="003A7306">
      <w:pPr>
        <w:pStyle w:val="HTML0"/>
        <w:rPr>
          <w:rStyle w:val="HTML"/>
        </w:rPr>
      </w:pPr>
      <w:r>
        <w:rPr>
          <w:rStyle w:val="HTML"/>
        </w:rPr>
        <w:t xml:space="preserve">    Application time: 0.3440086 seconds</w:t>
      </w:r>
    </w:p>
    <w:p w:rsidR="003A7306" w:rsidRDefault="003A7306" w:rsidP="003A7306">
      <w:pPr>
        <w:pStyle w:val="HTML0"/>
        <w:rPr>
          <w:rStyle w:val="HTML"/>
        </w:rPr>
      </w:pPr>
      <w:r>
        <w:rPr>
          <w:rStyle w:val="HTML"/>
        </w:rPr>
        <w:t xml:space="preserve">    Total time for which application threads were stopped: 0.0620105 seconds</w:t>
      </w:r>
    </w:p>
    <w:p w:rsidR="003A7306" w:rsidRDefault="003A7306" w:rsidP="003A7306">
      <w:pPr>
        <w:pStyle w:val="HTML0"/>
        <w:rPr>
          <w:rStyle w:val="HTML"/>
        </w:rPr>
      </w:pPr>
      <w:r>
        <w:rPr>
          <w:rStyle w:val="HTML"/>
        </w:rPr>
        <w:t xml:space="preserve">    Application time: 0.2100691 seconds</w:t>
      </w:r>
    </w:p>
    <w:p w:rsidR="001B71ED" w:rsidRDefault="003A7306" w:rsidP="001B71ED">
      <w:pPr>
        <w:pStyle w:val="HTML0"/>
        <w:ind w:firstLine="480"/>
        <w:rPr>
          <w:rStyle w:val="HTML"/>
        </w:rPr>
      </w:pPr>
      <w:r>
        <w:rPr>
          <w:rStyle w:val="HTML"/>
        </w:rPr>
        <w:t>Total time for which application threads were stopped: 0.0890223 seconds</w:t>
      </w:r>
    </w:p>
    <w:p w:rsidR="003A7306" w:rsidRDefault="003A7306" w:rsidP="001B71ED">
      <w:pPr>
        <w:pStyle w:val="HTML0"/>
        <w:ind w:firstLine="480"/>
      </w:pPr>
      <w:r>
        <w:t>得知应用程序在前344毫秒中是在处理实际工作的，然后将所有线程暂停了62毫秒，紧接着又工作了210ms，然后又暂停了89ms。</w:t>
      </w:r>
    </w:p>
    <w:p w:rsidR="003A7306" w:rsidRDefault="003A7306" w:rsidP="003A7306">
      <w:pPr>
        <w:pStyle w:val="HTML0"/>
        <w:rPr>
          <w:rStyle w:val="HTML"/>
        </w:rPr>
      </w:pPr>
      <w:r>
        <w:rPr>
          <w:rStyle w:val="HTML"/>
        </w:rPr>
        <w:t>2796146K-&gt;2049K(1784832K)] 4171400K-&gt;2049K(3171840K), [Metaspace: 3134K-&gt;3134K(1056768K)], 0.0571841 secs] [Times: user=0.02 sys=0.04, real=0.06 secs]</w:t>
      </w:r>
    </w:p>
    <w:p w:rsidR="003A7306" w:rsidRDefault="003A7306" w:rsidP="003A7306">
      <w:pPr>
        <w:pStyle w:val="HTML0"/>
        <w:rPr>
          <w:rStyle w:val="HTML"/>
        </w:rPr>
      </w:pPr>
      <w:r>
        <w:rPr>
          <w:rStyle w:val="HTML"/>
        </w:rPr>
        <w:t>Total time for which application threads were stopped: 0.0572646 seconds, Stopping threads took: 0.0000088 seconds</w:t>
      </w:r>
    </w:p>
    <w:p w:rsidR="003A7306" w:rsidRDefault="003A7306" w:rsidP="003A7306">
      <w:pPr>
        <w:pStyle w:val="a3"/>
      </w:pPr>
      <w:r>
        <w:t>应用线程被强制暂停了57ms来进行垃圾回收。其中又有8ms是用来等待所有的应用线程都到达安全点。</w:t>
      </w:r>
    </w:p>
    <w:p w:rsidR="003A7306" w:rsidRDefault="003A7306" w:rsidP="003A7306">
      <w:pPr>
        <w:pStyle w:val="a3"/>
      </w:pPr>
      <w:r>
        <w:t>只要设置-XX:+PrintGCDetails 就会自动带上-verbose:gc和-XX:+PrintGC</w:t>
      </w:r>
    </w:p>
    <w:p w:rsidR="003A7306" w:rsidRDefault="003A7306" w:rsidP="003A7306">
      <w:pPr>
        <w:pStyle w:val="HTML0"/>
        <w:rPr>
          <w:rStyle w:val="HTML"/>
        </w:rPr>
      </w:pPr>
      <w:r>
        <w:rPr>
          <w:rStyle w:val="HTML"/>
        </w:rPr>
        <w:t xml:space="preserve">33.125: [GC [DefNew: 3324K-&gt;152K(3712K), 0.0025925 secs] 3324K-&gt;152K(11904K), 0.0031680 secs]    </w:t>
      </w:r>
    </w:p>
    <w:p w:rsidR="003A7306" w:rsidRDefault="003A7306" w:rsidP="003A7306">
      <w:pPr>
        <w:pStyle w:val="HTML0"/>
        <w:rPr>
          <w:rStyle w:val="HTML"/>
        </w:rPr>
      </w:pPr>
      <w:r>
        <w:rPr>
          <w:rStyle w:val="HTML"/>
        </w:rPr>
        <w:t>100.667: [Full GC [Tenured: 0K-&gt;210K(10240K), 0.0149142 secs] 4603K-&gt;210K(19456K), [Perm : 2999K-&gt;2999K(21248K)], 0.0150007 secs] [Times: user=0.01 sys=0.00, real=0.02 secs]</w:t>
      </w:r>
    </w:p>
    <w:p w:rsidR="003A7306" w:rsidRDefault="003A7306" w:rsidP="003A7306">
      <w:pPr>
        <w:widowControl/>
        <w:numPr>
          <w:ilvl w:val="0"/>
          <w:numId w:val="644"/>
        </w:numPr>
        <w:spacing w:before="100" w:beforeAutospacing="1" w:after="100" w:afterAutospacing="1"/>
        <w:jc w:val="left"/>
      </w:pPr>
      <w:r>
        <w:t>最前面的数字“33.125：”和“100.667：”代表了GC发生的时间，这个数字的含义是从Java虚拟机启动以来经过的秒数。</w:t>
      </w:r>
    </w:p>
    <w:p w:rsidR="003A7306" w:rsidRDefault="003A7306" w:rsidP="003A7306">
      <w:pPr>
        <w:widowControl/>
        <w:numPr>
          <w:ilvl w:val="0"/>
          <w:numId w:val="644"/>
        </w:numPr>
        <w:spacing w:before="100" w:beforeAutospacing="1" w:after="100" w:afterAutospacing="1"/>
        <w:jc w:val="left"/>
      </w:pPr>
      <w:r>
        <w:t>GC日志开头的“［GC”和“［Full GC”说明了这次垃圾收集的停顿类型，而不是用来区分新生代GC还是老年代GC的。如果有“Full”，说明这次GC是发生了Stop-The-World的。</w:t>
      </w:r>
    </w:p>
    <w:p w:rsidR="003A7306" w:rsidRDefault="003A7306" w:rsidP="003A7306">
      <w:pPr>
        <w:widowControl/>
        <w:numPr>
          <w:ilvl w:val="0"/>
          <w:numId w:val="644"/>
        </w:numPr>
        <w:spacing w:before="100" w:beforeAutospacing="1" w:after="100" w:afterAutospacing="1"/>
        <w:jc w:val="left"/>
      </w:pPr>
      <w:r>
        <w:t>接下来的“［DefNew”、“［Tenured”、“［Perm”表示GC发生的区域，这里显示的区域名称与使用的GC收集器是密切相关的，例如上面样例所使用的Serial收集器中的新生代名为“Default New Generation”，所以显示的是“［DefNew”。如果是ParNew收集器，新生代名称就会变为“［ParNew”，意为“Parallel New Generation”。如果采用Parallel Scavenge收集器，那它配套的新生代称为“PSYoungGen”，老年代和永久代同理，名称也是由收集器决定的。</w:t>
      </w:r>
    </w:p>
    <w:p w:rsidR="003A7306" w:rsidRDefault="003A7306" w:rsidP="003A7306">
      <w:pPr>
        <w:widowControl/>
        <w:numPr>
          <w:ilvl w:val="0"/>
          <w:numId w:val="644"/>
        </w:numPr>
        <w:spacing w:before="100" w:beforeAutospacing="1" w:after="100" w:afterAutospacing="1"/>
        <w:jc w:val="left"/>
      </w:pPr>
      <w:r>
        <w:t>后面方括号内部的“3324K-&gt;152K(3712K)”含义是“GC前该内存区域已使用容量-&gt; GC后该内存区域已使用容量 (该内存区域总容量)”。而在方括号之外的“3324K-&gt;152K(11904K)”表示“GC前Java堆已使用容量 -&gt; GC后Java堆已使用容量 (Java堆总容量)”。</w:t>
      </w:r>
    </w:p>
    <w:p w:rsidR="003A7306" w:rsidRDefault="003A7306" w:rsidP="003A7306">
      <w:pPr>
        <w:widowControl/>
        <w:numPr>
          <w:ilvl w:val="0"/>
          <w:numId w:val="644"/>
        </w:numPr>
        <w:spacing w:before="100" w:beforeAutospacing="1" w:after="100" w:afterAutospacing="1"/>
        <w:jc w:val="left"/>
      </w:pPr>
      <w:r>
        <w:t>再往后，“0.0025925 secs”表示该内存区域GC所占用的时间，单位是秒。有的收集器会给出更具体的时间数据</w:t>
      </w:r>
    </w:p>
    <w:p w:rsidR="003A7306" w:rsidRDefault="003A7306" w:rsidP="003A7306">
      <w:pPr>
        <w:widowControl/>
        <w:numPr>
          <w:ilvl w:val="0"/>
          <w:numId w:val="644"/>
        </w:numPr>
        <w:spacing w:before="100" w:beforeAutospacing="1" w:after="100" w:afterAutospacing="1"/>
        <w:jc w:val="left"/>
      </w:pPr>
      <w:r>
        <w:t>[Full GC 283.736: [ParNew: 261599K-&gt;261599K(261952K), 0.0000288 secs] 新生代收集器ParNew的日志也会出现“［Full GC”（这一般是因为出现了分配担保失败之类的问题，所以才导致STW）。如果是调用System.gc()方法所触发的收集，那么在这里将显示“［Full GC (System)”。</w:t>
      </w:r>
    </w:p>
    <w:p w:rsidR="003A7306" w:rsidRDefault="003A7306" w:rsidP="003A7306">
      <w:pPr>
        <w:pStyle w:val="3"/>
      </w:pPr>
      <w:r>
        <w:t>3.5 减少GC开销的措施</w:t>
      </w:r>
    </w:p>
    <w:p w:rsidR="003A7306" w:rsidRDefault="003A7306" w:rsidP="003A7306">
      <w:pPr>
        <w:pStyle w:val="a3"/>
      </w:pPr>
      <w:r>
        <w:t>从代码上：</w:t>
      </w:r>
    </w:p>
    <w:p w:rsidR="001B71ED" w:rsidRDefault="001B71ED" w:rsidP="003A7306">
      <w:pPr>
        <w:pStyle w:val="a3"/>
      </w:pPr>
      <w:r>
        <w:rPr>
          <w:noProof/>
        </w:rPr>
        <w:drawing>
          <wp:inline distT="0" distB="0" distL="0" distR="0" wp14:anchorId="5EF18223" wp14:editId="51373ED4">
            <wp:extent cx="6600190" cy="3038475"/>
            <wp:effectExtent l="0" t="0" r="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10888" cy="3043400"/>
                    </a:xfrm>
                    <a:prstGeom prst="rect">
                      <a:avLst/>
                    </a:prstGeom>
                  </pic:spPr>
                </pic:pic>
              </a:graphicData>
            </a:graphic>
          </wp:inline>
        </w:drawing>
      </w:r>
    </w:p>
    <w:p w:rsidR="001B71ED" w:rsidRDefault="001B71ED" w:rsidP="003A7306">
      <w:pPr>
        <w:pStyle w:val="a3"/>
        <w:rPr>
          <w:rFonts w:ascii="微软雅黑" w:eastAsia="微软雅黑" w:hAnsi="微软雅黑"/>
          <w:color w:val="333333"/>
          <w:sz w:val="23"/>
          <w:szCs w:val="23"/>
          <w:shd w:val="clear" w:color="auto" w:fill="FFFFFF"/>
        </w:rPr>
      </w:pPr>
      <w:r>
        <w:rPr>
          <w:rFonts w:ascii="微软雅黑" w:eastAsia="微软雅黑" w:hAnsi="微软雅黑" w:hint="eastAsia"/>
          <w:color w:val="333333"/>
          <w:sz w:val="23"/>
          <w:szCs w:val="23"/>
          <w:shd w:val="clear" w:color="auto" w:fill="FFFFFF"/>
        </w:rPr>
        <w:t>从JVM参数上调优上：</w:t>
      </w:r>
    </w:p>
    <w:p w:rsidR="001B71ED" w:rsidRDefault="001B71ED" w:rsidP="001B71ED">
      <w:pPr>
        <w:pStyle w:val="3"/>
        <w:shd w:val="clear" w:color="auto" w:fill="FFFFFF"/>
        <w:spacing w:before="525" w:after="150"/>
        <w:rPr>
          <w:rFonts w:ascii="微软雅黑" w:eastAsia="微软雅黑" w:hAnsi="微软雅黑"/>
          <w:color w:val="333333"/>
        </w:rPr>
      </w:pPr>
      <w:r>
        <w:rPr>
          <w:noProof/>
        </w:rPr>
        <w:drawing>
          <wp:inline distT="0" distB="0" distL="0" distR="0" wp14:anchorId="5C7758C6" wp14:editId="3CAD22F9">
            <wp:extent cx="6755130" cy="3314700"/>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60233" cy="3317204"/>
                    </a:xfrm>
                    <a:prstGeom prst="rect">
                      <a:avLst/>
                    </a:prstGeom>
                  </pic:spPr>
                </pic:pic>
              </a:graphicData>
            </a:graphic>
          </wp:inline>
        </w:drawing>
      </w:r>
      <w:r>
        <w:br/>
      </w:r>
      <w:r>
        <w:rPr>
          <w:rFonts w:ascii="微软雅黑" w:eastAsia="微软雅黑" w:hAnsi="微软雅黑" w:hint="eastAsia"/>
          <w:color w:val="333333"/>
        </w:rPr>
        <w:t>3.6 内存溢出分类</w:t>
      </w:r>
    </w:p>
    <w:p w:rsidR="001B71ED" w:rsidRDefault="001B71ED" w:rsidP="003A7306">
      <w:pPr>
        <w:pStyle w:val="a3"/>
      </w:pPr>
      <w:r>
        <w:rPr>
          <w:noProof/>
        </w:rPr>
        <w:drawing>
          <wp:inline distT="0" distB="0" distL="0" distR="0" wp14:anchorId="0262ACBE" wp14:editId="3DD8A476">
            <wp:extent cx="6539230" cy="3457575"/>
            <wp:effectExtent l="0" t="0" r="0"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41859" cy="3458965"/>
                    </a:xfrm>
                    <a:prstGeom prst="rect">
                      <a:avLst/>
                    </a:prstGeom>
                  </pic:spPr>
                </pic:pic>
              </a:graphicData>
            </a:graphic>
          </wp:inline>
        </w:drawing>
      </w:r>
    </w:p>
    <w:p w:rsidR="001B71ED" w:rsidRPr="001B71ED" w:rsidRDefault="001B71ED" w:rsidP="001B71ED">
      <w:pPr>
        <w:pStyle w:val="2"/>
      </w:pPr>
      <w:r w:rsidRPr="001B71ED">
        <w:rPr>
          <w:rFonts w:hint="eastAsia"/>
        </w:rPr>
        <w:t>37. 总结-JVM调优相关</w:t>
      </w:r>
    </w:p>
    <w:p w:rsidR="001B71ED" w:rsidRDefault="001B71ED" w:rsidP="001B71ED">
      <w:pPr>
        <w:pStyle w:val="3"/>
        <w:shd w:val="clear" w:color="auto" w:fill="FFFFFF"/>
        <w:spacing w:before="0" w:after="150"/>
        <w:rPr>
          <w:rFonts w:ascii="微软雅黑" w:eastAsia="微软雅黑" w:hAnsi="微软雅黑"/>
          <w:color w:val="333333"/>
        </w:rPr>
      </w:pPr>
      <w:r>
        <w:rPr>
          <w:rFonts w:ascii="微软雅黑" w:eastAsia="微软雅黑" w:hAnsi="微软雅黑" w:hint="eastAsia"/>
          <w:color w:val="333333"/>
        </w:rPr>
        <w:t>4.1 调优目的</w:t>
      </w:r>
    </w:p>
    <w:p w:rsidR="001B71ED" w:rsidRDefault="001B71ED" w:rsidP="001B71ED">
      <w:r>
        <w:rPr>
          <w:noProof/>
        </w:rPr>
        <w:drawing>
          <wp:inline distT="0" distB="0" distL="0" distR="0" wp14:anchorId="6EA922FE" wp14:editId="2FFF8359">
            <wp:extent cx="5274310" cy="149288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492885"/>
                    </a:xfrm>
                    <a:prstGeom prst="rect">
                      <a:avLst/>
                    </a:prstGeom>
                  </pic:spPr>
                </pic:pic>
              </a:graphicData>
            </a:graphic>
          </wp:inline>
        </w:drawing>
      </w:r>
    </w:p>
    <w:p w:rsidR="001B71ED" w:rsidRDefault="001B71ED" w:rsidP="001B71ED">
      <w:pPr>
        <w:pStyle w:val="3"/>
        <w:shd w:val="clear" w:color="auto" w:fill="FFFFFF"/>
        <w:spacing w:before="525" w:after="150"/>
        <w:rPr>
          <w:rFonts w:ascii="微软雅黑" w:eastAsia="微软雅黑" w:hAnsi="微软雅黑"/>
          <w:color w:val="333333"/>
        </w:rPr>
      </w:pPr>
      <w:r>
        <w:rPr>
          <w:rFonts w:ascii="微软雅黑" w:eastAsia="微软雅黑" w:hAnsi="微软雅黑" w:hint="eastAsia"/>
          <w:color w:val="333333"/>
        </w:rPr>
        <w:t>4.2 JVM性能调优所处的层次</w:t>
      </w:r>
    </w:p>
    <w:p w:rsidR="001B71ED" w:rsidRDefault="001B71ED" w:rsidP="001B71ED">
      <w:r>
        <w:rPr>
          <w:noProof/>
        </w:rPr>
        <w:drawing>
          <wp:inline distT="0" distB="0" distL="0" distR="0" wp14:anchorId="7D1F7CFD" wp14:editId="3BF2EA82">
            <wp:extent cx="6426934" cy="202882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29448" cy="2029619"/>
                    </a:xfrm>
                    <a:prstGeom prst="rect">
                      <a:avLst/>
                    </a:prstGeom>
                  </pic:spPr>
                </pic:pic>
              </a:graphicData>
            </a:graphic>
          </wp:inline>
        </w:drawing>
      </w:r>
    </w:p>
    <w:p w:rsidR="001B71ED" w:rsidRDefault="001B71ED" w:rsidP="001B71ED">
      <w:pPr>
        <w:pStyle w:val="3"/>
        <w:shd w:val="clear" w:color="auto" w:fill="FFFFFF"/>
        <w:spacing w:before="525" w:after="150"/>
        <w:rPr>
          <w:rFonts w:ascii="微软雅黑" w:eastAsia="微软雅黑" w:hAnsi="微软雅黑"/>
          <w:color w:val="333333"/>
        </w:rPr>
      </w:pPr>
      <w:r>
        <w:rPr>
          <w:rFonts w:ascii="微软雅黑" w:eastAsia="微软雅黑" w:hAnsi="微软雅黑" w:hint="eastAsia"/>
          <w:color w:val="333333"/>
        </w:rPr>
        <w:t>4.3 JVM调优流程</w:t>
      </w:r>
    </w:p>
    <w:p w:rsidR="001B71ED" w:rsidRDefault="001B71ED" w:rsidP="001B71ED">
      <w:r>
        <w:rPr>
          <w:noProof/>
        </w:rPr>
        <w:drawing>
          <wp:inline distT="0" distB="0" distL="0" distR="0" wp14:anchorId="0342072D" wp14:editId="6D95842A">
            <wp:extent cx="6173412" cy="185737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3288" cy="1860346"/>
                    </a:xfrm>
                    <a:prstGeom prst="rect">
                      <a:avLst/>
                    </a:prstGeom>
                  </pic:spPr>
                </pic:pic>
              </a:graphicData>
            </a:graphic>
          </wp:inline>
        </w:drawing>
      </w:r>
    </w:p>
    <w:p w:rsidR="001B71ED" w:rsidRDefault="001B71ED" w:rsidP="001B71ED">
      <w:pPr>
        <w:pStyle w:val="3"/>
        <w:shd w:val="clear" w:color="auto" w:fill="FFFFFF"/>
        <w:spacing w:before="525" w:after="150"/>
        <w:rPr>
          <w:rFonts w:ascii="微软雅黑" w:eastAsia="微软雅黑" w:hAnsi="微软雅黑"/>
          <w:color w:val="333333"/>
        </w:rPr>
      </w:pPr>
      <w:r>
        <w:rPr>
          <w:rFonts w:ascii="微软雅黑" w:eastAsia="微软雅黑" w:hAnsi="微软雅黑" w:hint="eastAsia"/>
          <w:color w:val="333333"/>
        </w:rPr>
        <w:t>4.4 性能监控工具</w:t>
      </w:r>
    </w:p>
    <w:p w:rsidR="001B71ED" w:rsidRDefault="001B71ED" w:rsidP="001B71ED">
      <w:r>
        <w:rPr>
          <w:noProof/>
        </w:rPr>
        <w:drawing>
          <wp:inline distT="0" distB="0" distL="0" distR="0" wp14:anchorId="4E5C91B0" wp14:editId="565144F4">
            <wp:extent cx="6491605" cy="4257675"/>
            <wp:effectExtent l="0" t="0" r="4445"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07114" cy="4267847"/>
                    </a:xfrm>
                    <a:prstGeom prst="rect">
                      <a:avLst/>
                    </a:prstGeom>
                  </pic:spPr>
                </pic:pic>
              </a:graphicData>
            </a:graphic>
          </wp:inline>
        </w:drawing>
      </w:r>
    </w:p>
    <w:p w:rsidR="001B71ED" w:rsidRPr="001B71ED" w:rsidRDefault="001B71ED" w:rsidP="001B71ED">
      <w:r>
        <w:rPr>
          <w:rFonts w:ascii="微软雅黑" w:eastAsia="微软雅黑" w:hAnsi="微软雅黑" w:hint="eastAsia"/>
          <w:color w:val="333333"/>
          <w:sz w:val="23"/>
          <w:szCs w:val="23"/>
          <w:shd w:val="clear" w:color="auto" w:fill="FFFFFF"/>
        </w:rPr>
        <w:t>调优的最终目的都是为了令应用程序使用最小的硬件消耗来承载更大的吞吐。jvm的调优也不例外，jvm调优主要是针对垃圾收集器的收集性能优化，令运行在虚拟机上的应用能够使用更少的内存以及延迟获取更大的吞吐量。</w:t>
      </w:r>
    </w:p>
    <w:p w:rsidR="00910189" w:rsidRDefault="00A02DF9" w:rsidP="00910189">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41</w:t>
      </w:r>
      <w:r w:rsidR="00910189">
        <w:rPr>
          <w:rFonts w:ascii="Arial" w:hAnsi="Arial" w:cs="Arial"/>
          <w:b w:val="0"/>
          <w:bCs w:val="0"/>
          <w:color w:val="333333"/>
          <w:sz w:val="30"/>
          <w:szCs w:val="30"/>
        </w:rPr>
        <w:t>设计模式</w:t>
      </w:r>
    </w:p>
    <w:p w:rsidR="00910189" w:rsidRDefault="00910189" w:rsidP="00910189">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至少熟悉比较常用的设计模式</w:t>
      </w:r>
      <w:r>
        <w:rPr>
          <w:rFonts w:ascii="Arial" w:hAnsi="Arial" w:cs="Arial"/>
          <w:color w:val="333333"/>
          <w:sz w:val="21"/>
          <w:szCs w:val="21"/>
        </w:rPr>
        <w:t>(</w:t>
      </w:r>
      <w:r>
        <w:rPr>
          <w:rFonts w:ascii="Arial" w:hAnsi="Arial" w:cs="Arial"/>
          <w:color w:val="333333"/>
          <w:sz w:val="21"/>
          <w:szCs w:val="21"/>
        </w:rPr>
        <w:t>单例</w:t>
      </w:r>
      <w:r>
        <w:rPr>
          <w:rFonts w:ascii="Arial" w:hAnsi="Arial" w:cs="Arial"/>
          <w:color w:val="333333"/>
          <w:sz w:val="21"/>
          <w:szCs w:val="21"/>
        </w:rPr>
        <w:t>,</w:t>
      </w:r>
      <w:r>
        <w:rPr>
          <w:rFonts w:ascii="Arial" w:hAnsi="Arial" w:cs="Arial"/>
          <w:color w:val="333333"/>
          <w:sz w:val="21"/>
          <w:szCs w:val="21"/>
        </w:rPr>
        <w:t>工厂</w:t>
      </w:r>
      <w:r>
        <w:rPr>
          <w:rFonts w:ascii="Arial" w:hAnsi="Arial" w:cs="Arial"/>
          <w:color w:val="333333"/>
          <w:sz w:val="21"/>
          <w:szCs w:val="21"/>
        </w:rPr>
        <w:t>,</w:t>
      </w:r>
      <w:r>
        <w:rPr>
          <w:rFonts w:ascii="Arial" w:hAnsi="Arial" w:cs="Arial"/>
          <w:color w:val="333333"/>
          <w:sz w:val="21"/>
          <w:szCs w:val="21"/>
        </w:rPr>
        <w:t>策略</w:t>
      </w:r>
      <w:r>
        <w:rPr>
          <w:rFonts w:ascii="Arial" w:hAnsi="Arial" w:cs="Arial"/>
          <w:color w:val="333333"/>
          <w:sz w:val="21"/>
          <w:szCs w:val="21"/>
        </w:rPr>
        <w:t>,</w:t>
      </w:r>
      <w:r>
        <w:rPr>
          <w:rFonts w:ascii="Arial" w:hAnsi="Arial" w:cs="Arial"/>
          <w:color w:val="333333"/>
          <w:sz w:val="21"/>
          <w:szCs w:val="21"/>
        </w:rPr>
        <w:t>装饰者</w:t>
      </w:r>
      <w:r>
        <w:rPr>
          <w:rFonts w:ascii="Arial" w:hAnsi="Arial" w:cs="Arial"/>
          <w:color w:val="333333"/>
          <w:sz w:val="21"/>
          <w:szCs w:val="21"/>
        </w:rPr>
        <w:t>,</w:t>
      </w:r>
      <w:r>
        <w:rPr>
          <w:rFonts w:ascii="Arial" w:hAnsi="Arial" w:cs="Arial"/>
          <w:color w:val="333333"/>
          <w:sz w:val="21"/>
          <w:szCs w:val="21"/>
        </w:rPr>
        <w:t>代理等</w:t>
      </w:r>
      <w:r>
        <w:rPr>
          <w:rFonts w:ascii="Arial" w:hAnsi="Arial" w:cs="Arial"/>
          <w:color w:val="333333"/>
          <w:sz w:val="21"/>
          <w:szCs w:val="21"/>
        </w:rPr>
        <w:t>)</w:t>
      </w:r>
    </w:p>
    <w:p w:rsidR="00910189" w:rsidRDefault="00910189" w:rsidP="00910189">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手写单例模式</w:t>
      </w:r>
    </w:p>
    <w:p w:rsidR="00910189" w:rsidRDefault="00910189" w:rsidP="00910189">
      <w:pPr>
        <w:pStyle w:val="4"/>
        <w:spacing w:before="300" w:after="0"/>
        <w:rPr>
          <w:rFonts w:ascii="Arial" w:hAnsi="Arial" w:cs="Arial"/>
          <w:color w:val="333333"/>
          <w:sz w:val="21"/>
          <w:szCs w:val="21"/>
        </w:rPr>
      </w:pPr>
      <w:r>
        <w:rPr>
          <w:rFonts w:ascii="Arial" w:hAnsi="Arial" w:cs="Arial"/>
          <w:color w:val="333333"/>
          <w:sz w:val="21"/>
          <w:szCs w:val="21"/>
        </w:rPr>
        <w:t>第</w:t>
      </w:r>
      <w:r>
        <w:rPr>
          <w:rFonts w:ascii="Arial" w:hAnsi="Arial" w:cs="Arial"/>
          <w:color w:val="333333"/>
          <w:sz w:val="21"/>
          <w:szCs w:val="21"/>
        </w:rPr>
        <w:t xml:space="preserve"> 1 </w:t>
      </w:r>
      <w:r>
        <w:rPr>
          <w:rFonts w:ascii="Arial" w:hAnsi="Arial" w:cs="Arial"/>
          <w:color w:val="333333"/>
          <w:sz w:val="21"/>
          <w:szCs w:val="21"/>
        </w:rPr>
        <w:t>种：懒汉式单例</w:t>
      </w:r>
    </w:p>
    <w:p w:rsidR="00910189" w:rsidRDefault="00910189" w:rsidP="00910189">
      <w:pPr>
        <w:pStyle w:val="a3"/>
        <w:spacing w:before="150" w:beforeAutospacing="0" w:after="0" w:afterAutospacing="0"/>
        <w:rPr>
          <w:rFonts w:ascii="Arial" w:hAnsi="Arial" w:cs="Arial"/>
          <w:color w:val="333333"/>
          <w:sz w:val="21"/>
          <w:szCs w:val="21"/>
        </w:rPr>
      </w:pPr>
      <w:r>
        <w:rPr>
          <w:rFonts w:ascii="Arial" w:hAnsi="Arial" w:cs="Arial"/>
          <w:color w:val="444444"/>
          <w:sz w:val="21"/>
          <w:szCs w:val="21"/>
        </w:rPr>
        <w:t>该模式的特点是类加载时没有生成单例，只有当第一次调用</w:t>
      </w:r>
      <w:r>
        <w:rPr>
          <w:rFonts w:ascii="Arial" w:hAnsi="Arial" w:cs="Arial"/>
          <w:color w:val="444444"/>
          <w:sz w:val="21"/>
          <w:szCs w:val="21"/>
        </w:rPr>
        <w:t xml:space="preserve"> getlnstance </w:t>
      </w:r>
      <w:r>
        <w:rPr>
          <w:rFonts w:ascii="Arial" w:hAnsi="Arial" w:cs="Arial"/>
          <w:color w:val="444444"/>
          <w:sz w:val="21"/>
          <w:szCs w:val="21"/>
        </w:rPr>
        <w:t>方法时才去创建这个单例。代码如下：</w:t>
      </w:r>
    </w:p>
    <w:p w:rsidR="00910189" w:rsidRDefault="00910189" w:rsidP="00910189">
      <w:pPr>
        <w:pStyle w:val="HTML0"/>
        <w:spacing w:before="150"/>
        <w:rPr>
          <w:color w:val="333333"/>
          <w:sz w:val="21"/>
          <w:szCs w:val="21"/>
        </w:rPr>
      </w:pPr>
      <w:r>
        <w:rPr>
          <w:color w:val="333333"/>
          <w:sz w:val="21"/>
          <w:szCs w:val="21"/>
        </w:rPr>
        <w:t>public class LazySingleton</w:t>
      </w:r>
    </w:p>
    <w:p w:rsidR="00910189" w:rsidRDefault="00910189" w:rsidP="00910189">
      <w:pPr>
        <w:pStyle w:val="HTML0"/>
        <w:spacing w:before="150"/>
        <w:rPr>
          <w:color w:val="333333"/>
          <w:sz w:val="21"/>
          <w:szCs w:val="21"/>
        </w:rPr>
      </w:pPr>
      <w:r>
        <w:rPr>
          <w:color w:val="333333"/>
          <w:sz w:val="21"/>
          <w:szCs w:val="21"/>
        </w:rPr>
        <w:t>{</w:t>
      </w:r>
    </w:p>
    <w:p w:rsidR="00910189" w:rsidRDefault="00910189" w:rsidP="00910189">
      <w:pPr>
        <w:pStyle w:val="HTML0"/>
        <w:spacing w:before="150"/>
        <w:rPr>
          <w:color w:val="333333"/>
          <w:sz w:val="21"/>
          <w:szCs w:val="21"/>
        </w:rPr>
      </w:pPr>
      <w:r>
        <w:rPr>
          <w:color w:val="333333"/>
          <w:sz w:val="21"/>
          <w:szCs w:val="21"/>
        </w:rPr>
        <w:t xml:space="preserve">    private static volatile LazySingleton instance=null;    //保证 instance 在所有线程中同步</w:t>
      </w:r>
    </w:p>
    <w:p w:rsidR="00910189" w:rsidRDefault="00910189" w:rsidP="00910189">
      <w:pPr>
        <w:pStyle w:val="HTML0"/>
        <w:spacing w:before="150"/>
        <w:rPr>
          <w:color w:val="333333"/>
          <w:sz w:val="21"/>
          <w:szCs w:val="21"/>
        </w:rPr>
      </w:pPr>
      <w:r>
        <w:rPr>
          <w:color w:val="333333"/>
          <w:sz w:val="21"/>
          <w:szCs w:val="21"/>
        </w:rPr>
        <w:t xml:space="preserve">    private LazySingleton(){}    //private 避免类在外部被实例化</w:t>
      </w:r>
    </w:p>
    <w:p w:rsidR="00910189" w:rsidRDefault="00910189" w:rsidP="00910189">
      <w:pPr>
        <w:pStyle w:val="HTML0"/>
        <w:spacing w:before="150"/>
        <w:rPr>
          <w:color w:val="333333"/>
          <w:sz w:val="21"/>
          <w:szCs w:val="21"/>
        </w:rPr>
      </w:pPr>
      <w:r>
        <w:rPr>
          <w:color w:val="333333"/>
          <w:sz w:val="21"/>
          <w:szCs w:val="21"/>
        </w:rPr>
        <w:t xml:space="preserve">    public static synchronized LazySingleton getInstance()</w:t>
      </w:r>
    </w:p>
    <w:p w:rsidR="00910189" w:rsidRDefault="00910189" w:rsidP="00910189">
      <w:pPr>
        <w:pStyle w:val="HTML0"/>
        <w:spacing w:before="150"/>
        <w:rPr>
          <w:color w:val="333333"/>
          <w:sz w:val="21"/>
          <w:szCs w:val="21"/>
        </w:rPr>
      </w:pPr>
      <w:r>
        <w:rPr>
          <w:color w:val="333333"/>
          <w:sz w:val="21"/>
          <w:szCs w:val="21"/>
        </w:rPr>
        <w:t xml:space="preserve">    {</w:t>
      </w:r>
    </w:p>
    <w:p w:rsidR="00910189" w:rsidRDefault="00910189" w:rsidP="00910189">
      <w:pPr>
        <w:pStyle w:val="HTML0"/>
        <w:spacing w:before="150"/>
        <w:rPr>
          <w:color w:val="333333"/>
          <w:sz w:val="21"/>
          <w:szCs w:val="21"/>
        </w:rPr>
      </w:pPr>
      <w:r>
        <w:rPr>
          <w:color w:val="333333"/>
          <w:sz w:val="21"/>
          <w:szCs w:val="21"/>
        </w:rPr>
        <w:t xml:space="preserve">        //getInstance 方法前加同步</w:t>
      </w:r>
    </w:p>
    <w:p w:rsidR="00910189" w:rsidRDefault="00910189" w:rsidP="00910189">
      <w:pPr>
        <w:pStyle w:val="HTML0"/>
        <w:spacing w:before="150"/>
        <w:rPr>
          <w:color w:val="333333"/>
          <w:sz w:val="21"/>
          <w:szCs w:val="21"/>
        </w:rPr>
      </w:pPr>
      <w:r>
        <w:rPr>
          <w:color w:val="333333"/>
          <w:sz w:val="21"/>
          <w:szCs w:val="21"/>
        </w:rPr>
        <w:t xml:space="preserve">        if(instance==null)</w:t>
      </w:r>
    </w:p>
    <w:p w:rsidR="00910189" w:rsidRDefault="00910189" w:rsidP="00910189">
      <w:pPr>
        <w:pStyle w:val="HTML0"/>
        <w:spacing w:before="150"/>
        <w:rPr>
          <w:color w:val="333333"/>
          <w:sz w:val="21"/>
          <w:szCs w:val="21"/>
        </w:rPr>
      </w:pPr>
      <w:r>
        <w:rPr>
          <w:color w:val="333333"/>
          <w:sz w:val="21"/>
          <w:szCs w:val="21"/>
        </w:rPr>
        <w:t xml:space="preserve">        {</w:t>
      </w:r>
    </w:p>
    <w:p w:rsidR="00910189" w:rsidRDefault="00910189" w:rsidP="00910189">
      <w:pPr>
        <w:pStyle w:val="HTML0"/>
        <w:spacing w:before="150"/>
        <w:rPr>
          <w:color w:val="333333"/>
          <w:sz w:val="21"/>
          <w:szCs w:val="21"/>
        </w:rPr>
      </w:pPr>
      <w:r>
        <w:rPr>
          <w:color w:val="333333"/>
          <w:sz w:val="21"/>
          <w:szCs w:val="21"/>
        </w:rPr>
        <w:t xml:space="preserve">            instance=new LazySingleton();</w:t>
      </w:r>
    </w:p>
    <w:p w:rsidR="00910189" w:rsidRDefault="00910189" w:rsidP="00910189">
      <w:pPr>
        <w:pStyle w:val="HTML0"/>
        <w:spacing w:before="150"/>
        <w:rPr>
          <w:color w:val="333333"/>
          <w:sz w:val="21"/>
          <w:szCs w:val="21"/>
        </w:rPr>
      </w:pPr>
      <w:r>
        <w:rPr>
          <w:color w:val="333333"/>
          <w:sz w:val="21"/>
          <w:szCs w:val="21"/>
        </w:rPr>
        <w:t xml:space="preserve">        }</w:t>
      </w:r>
    </w:p>
    <w:p w:rsidR="00910189" w:rsidRDefault="00910189" w:rsidP="00910189">
      <w:pPr>
        <w:pStyle w:val="HTML0"/>
        <w:spacing w:before="150"/>
        <w:rPr>
          <w:color w:val="333333"/>
          <w:sz w:val="21"/>
          <w:szCs w:val="21"/>
        </w:rPr>
      </w:pPr>
      <w:r>
        <w:rPr>
          <w:color w:val="333333"/>
          <w:sz w:val="21"/>
          <w:szCs w:val="21"/>
        </w:rPr>
        <w:t xml:space="preserve">        return instance;</w:t>
      </w:r>
    </w:p>
    <w:p w:rsidR="00910189" w:rsidRDefault="00910189" w:rsidP="00910189">
      <w:pPr>
        <w:pStyle w:val="HTML0"/>
        <w:spacing w:before="150"/>
        <w:rPr>
          <w:color w:val="333333"/>
          <w:sz w:val="21"/>
          <w:szCs w:val="21"/>
        </w:rPr>
      </w:pPr>
      <w:r>
        <w:rPr>
          <w:color w:val="333333"/>
          <w:sz w:val="21"/>
          <w:szCs w:val="21"/>
        </w:rPr>
        <w:t xml:space="preserve">    }</w:t>
      </w:r>
    </w:p>
    <w:p w:rsidR="00910189" w:rsidRDefault="00910189" w:rsidP="00910189">
      <w:pPr>
        <w:pStyle w:val="HTML0"/>
        <w:spacing w:before="150"/>
        <w:rPr>
          <w:color w:val="333333"/>
          <w:sz w:val="21"/>
          <w:szCs w:val="21"/>
        </w:rPr>
      </w:pPr>
      <w:r>
        <w:rPr>
          <w:color w:val="333333"/>
          <w:sz w:val="21"/>
          <w:szCs w:val="21"/>
        </w:rPr>
        <w:t>}</w:t>
      </w:r>
    </w:p>
    <w:p w:rsidR="00910189" w:rsidRDefault="00910189" w:rsidP="00910189">
      <w:pPr>
        <w:pStyle w:val="a3"/>
        <w:spacing w:before="150" w:beforeAutospacing="0" w:after="0" w:afterAutospacing="0"/>
        <w:rPr>
          <w:rFonts w:ascii="Arial" w:hAnsi="Arial" w:cs="Arial"/>
          <w:color w:val="333333"/>
          <w:sz w:val="21"/>
          <w:szCs w:val="21"/>
        </w:rPr>
      </w:pPr>
      <w:r>
        <w:rPr>
          <w:rFonts w:ascii="Arial" w:hAnsi="Arial" w:cs="Arial"/>
          <w:color w:val="444444"/>
          <w:sz w:val="21"/>
          <w:szCs w:val="21"/>
        </w:rPr>
        <w:t>注意：如果编写的是多线程程序，则不要删除上例代码中的关键字</w:t>
      </w:r>
      <w:r>
        <w:rPr>
          <w:rFonts w:ascii="Arial" w:hAnsi="Arial" w:cs="Arial"/>
          <w:color w:val="444444"/>
          <w:sz w:val="21"/>
          <w:szCs w:val="21"/>
        </w:rPr>
        <w:t xml:space="preserve"> volatile </w:t>
      </w:r>
      <w:r>
        <w:rPr>
          <w:rFonts w:ascii="Arial" w:hAnsi="Arial" w:cs="Arial"/>
          <w:color w:val="444444"/>
          <w:sz w:val="21"/>
          <w:szCs w:val="21"/>
        </w:rPr>
        <w:t>和</w:t>
      </w:r>
      <w:r>
        <w:rPr>
          <w:rFonts w:ascii="Arial" w:hAnsi="Arial" w:cs="Arial"/>
          <w:color w:val="444444"/>
          <w:sz w:val="21"/>
          <w:szCs w:val="21"/>
        </w:rPr>
        <w:t xml:space="preserve"> synchronized</w:t>
      </w:r>
      <w:r>
        <w:rPr>
          <w:rFonts w:ascii="Arial" w:hAnsi="Arial" w:cs="Arial"/>
          <w:color w:val="444444"/>
          <w:sz w:val="21"/>
          <w:szCs w:val="21"/>
        </w:rPr>
        <w:t>，否则将存在线程非安全的问题。如果不删除这两个关键字就能保证线程安全，但是每次访问时都要同步，会影响性能，且消耗更多的资源，这是懒汉式单例的缺点。</w:t>
      </w:r>
    </w:p>
    <w:p w:rsidR="00910189" w:rsidRDefault="00910189" w:rsidP="00910189">
      <w:pPr>
        <w:pStyle w:val="4"/>
        <w:spacing w:before="300" w:after="0"/>
        <w:rPr>
          <w:rFonts w:ascii="Arial" w:hAnsi="Arial" w:cs="Arial"/>
          <w:color w:val="333333"/>
          <w:sz w:val="21"/>
          <w:szCs w:val="21"/>
        </w:rPr>
      </w:pPr>
      <w:r>
        <w:rPr>
          <w:rFonts w:ascii="Arial" w:hAnsi="Arial" w:cs="Arial"/>
          <w:color w:val="333333"/>
          <w:sz w:val="21"/>
          <w:szCs w:val="21"/>
        </w:rPr>
        <w:t>第</w:t>
      </w:r>
      <w:r>
        <w:rPr>
          <w:rFonts w:ascii="Arial" w:hAnsi="Arial" w:cs="Arial"/>
          <w:color w:val="333333"/>
          <w:sz w:val="21"/>
          <w:szCs w:val="21"/>
        </w:rPr>
        <w:t xml:space="preserve"> 2 </w:t>
      </w:r>
      <w:r>
        <w:rPr>
          <w:rFonts w:ascii="Arial" w:hAnsi="Arial" w:cs="Arial"/>
          <w:color w:val="333333"/>
          <w:sz w:val="21"/>
          <w:szCs w:val="21"/>
        </w:rPr>
        <w:t>种：饿汉式单例</w:t>
      </w:r>
    </w:p>
    <w:p w:rsidR="00910189" w:rsidRDefault="00910189" w:rsidP="00910189">
      <w:pPr>
        <w:pStyle w:val="a3"/>
        <w:spacing w:before="150" w:beforeAutospacing="0" w:after="0" w:afterAutospacing="0"/>
        <w:rPr>
          <w:rFonts w:ascii="Arial" w:hAnsi="Arial" w:cs="Arial"/>
          <w:color w:val="333333"/>
          <w:sz w:val="21"/>
          <w:szCs w:val="21"/>
        </w:rPr>
      </w:pPr>
      <w:r>
        <w:rPr>
          <w:rFonts w:ascii="Arial" w:hAnsi="Arial" w:cs="Arial"/>
          <w:color w:val="444444"/>
          <w:sz w:val="21"/>
          <w:szCs w:val="21"/>
        </w:rPr>
        <w:t>该模式的特点是类一旦加载就创建一个单例，保证在调用</w:t>
      </w:r>
      <w:r>
        <w:rPr>
          <w:rFonts w:ascii="Arial" w:hAnsi="Arial" w:cs="Arial"/>
          <w:color w:val="444444"/>
          <w:sz w:val="21"/>
          <w:szCs w:val="21"/>
        </w:rPr>
        <w:t xml:space="preserve"> getInstance </w:t>
      </w:r>
      <w:r>
        <w:rPr>
          <w:rFonts w:ascii="Arial" w:hAnsi="Arial" w:cs="Arial"/>
          <w:color w:val="444444"/>
          <w:sz w:val="21"/>
          <w:szCs w:val="21"/>
        </w:rPr>
        <w:t>方法之前单例已经存在了。</w:t>
      </w:r>
    </w:p>
    <w:p w:rsidR="00910189" w:rsidRDefault="00910189" w:rsidP="00910189">
      <w:pPr>
        <w:pStyle w:val="HTML0"/>
        <w:spacing w:before="150"/>
        <w:rPr>
          <w:color w:val="333333"/>
          <w:sz w:val="21"/>
          <w:szCs w:val="21"/>
        </w:rPr>
      </w:pPr>
      <w:r>
        <w:rPr>
          <w:color w:val="333333"/>
          <w:sz w:val="21"/>
          <w:szCs w:val="21"/>
        </w:rPr>
        <w:t>public class HungrySingleton</w:t>
      </w:r>
    </w:p>
    <w:p w:rsidR="00910189" w:rsidRDefault="00910189" w:rsidP="00910189">
      <w:pPr>
        <w:pStyle w:val="HTML0"/>
        <w:spacing w:before="150"/>
        <w:rPr>
          <w:color w:val="333333"/>
          <w:sz w:val="21"/>
          <w:szCs w:val="21"/>
        </w:rPr>
      </w:pPr>
      <w:r>
        <w:rPr>
          <w:color w:val="333333"/>
          <w:sz w:val="21"/>
          <w:szCs w:val="21"/>
        </w:rPr>
        <w:t>{</w:t>
      </w:r>
    </w:p>
    <w:p w:rsidR="00910189" w:rsidRDefault="00910189" w:rsidP="00910189">
      <w:pPr>
        <w:pStyle w:val="HTML0"/>
        <w:spacing w:before="150"/>
        <w:rPr>
          <w:color w:val="333333"/>
          <w:sz w:val="21"/>
          <w:szCs w:val="21"/>
        </w:rPr>
      </w:pPr>
      <w:r>
        <w:rPr>
          <w:color w:val="333333"/>
          <w:sz w:val="21"/>
          <w:szCs w:val="21"/>
        </w:rPr>
        <w:t xml:space="preserve">    private static final HungrySingleton instance=new HungrySingleton();</w:t>
      </w:r>
    </w:p>
    <w:p w:rsidR="00910189" w:rsidRDefault="00910189" w:rsidP="00910189">
      <w:pPr>
        <w:pStyle w:val="HTML0"/>
        <w:spacing w:before="150"/>
        <w:rPr>
          <w:color w:val="333333"/>
          <w:sz w:val="21"/>
          <w:szCs w:val="21"/>
        </w:rPr>
      </w:pPr>
      <w:r>
        <w:rPr>
          <w:color w:val="333333"/>
          <w:sz w:val="21"/>
          <w:szCs w:val="21"/>
        </w:rPr>
        <w:t xml:space="preserve">    private HungrySingleton(){}</w:t>
      </w:r>
    </w:p>
    <w:p w:rsidR="00910189" w:rsidRDefault="00910189" w:rsidP="00910189">
      <w:pPr>
        <w:pStyle w:val="HTML0"/>
        <w:spacing w:before="150"/>
        <w:rPr>
          <w:color w:val="333333"/>
          <w:sz w:val="21"/>
          <w:szCs w:val="21"/>
        </w:rPr>
      </w:pPr>
      <w:r>
        <w:rPr>
          <w:color w:val="333333"/>
          <w:sz w:val="21"/>
          <w:szCs w:val="21"/>
        </w:rPr>
        <w:t xml:space="preserve">    public static HungrySingleton getInstance()</w:t>
      </w:r>
    </w:p>
    <w:p w:rsidR="00910189" w:rsidRDefault="00910189" w:rsidP="00910189">
      <w:pPr>
        <w:pStyle w:val="HTML0"/>
        <w:spacing w:before="150"/>
        <w:rPr>
          <w:color w:val="333333"/>
          <w:sz w:val="21"/>
          <w:szCs w:val="21"/>
        </w:rPr>
      </w:pPr>
      <w:r>
        <w:rPr>
          <w:color w:val="333333"/>
          <w:sz w:val="21"/>
          <w:szCs w:val="21"/>
        </w:rPr>
        <w:t xml:space="preserve">    {</w:t>
      </w:r>
    </w:p>
    <w:p w:rsidR="00910189" w:rsidRDefault="00910189" w:rsidP="00910189">
      <w:pPr>
        <w:pStyle w:val="HTML0"/>
        <w:spacing w:before="150"/>
        <w:rPr>
          <w:color w:val="333333"/>
          <w:sz w:val="21"/>
          <w:szCs w:val="21"/>
        </w:rPr>
      </w:pPr>
      <w:r>
        <w:rPr>
          <w:color w:val="333333"/>
          <w:sz w:val="21"/>
          <w:szCs w:val="21"/>
        </w:rPr>
        <w:t xml:space="preserve">        return instance;</w:t>
      </w:r>
    </w:p>
    <w:p w:rsidR="00910189" w:rsidRDefault="00910189" w:rsidP="00910189">
      <w:pPr>
        <w:pStyle w:val="HTML0"/>
        <w:spacing w:before="150"/>
        <w:rPr>
          <w:color w:val="333333"/>
          <w:sz w:val="21"/>
          <w:szCs w:val="21"/>
        </w:rPr>
      </w:pPr>
      <w:r>
        <w:rPr>
          <w:color w:val="333333"/>
          <w:sz w:val="21"/>
          <w:szCs w:val="21"/>
        </w:rPr>
        <w:t xml:space="preserve">    }</w:t>
      </w:r>
    </w:p>
    <w:p w:rsidR="00A02DF9" w:rsidRPr="0069529D" w:rsidRDefault="00A02DF9" w:rsidP="0069529D">
      <w:pPr>
        <w:pStyle w:val="HTML0"/>
        <w:spacing w:before="150"/>
        <w:rPr>
          <w:color w:val="333333"/>
          <w:sz w:val="21"/>
          <w:szCs w:val="21"/>
        </w:rPr>
      </w:pPr>
    </w:p>
    <w:p w:rsidR="00631AD2" w:rsidRDefault="00631AD2" w:rsidP="00631AD2">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 xml:space="preserve">43.Java </w:t>
      </w:r>
      <w:r>
        <w:rPr>
          <w:rFonts w:ascii="Arial" w:hAnsi="Arial" w:cs="Arial"/>
          <w:b w:val="0"/>
          <w:bCs w:val="0"/>
          <w:color w:val="333333"/>
          <w:sz w:val="30"/>
          <w:szCs w:val="30"/>
        </w:rPr>
        <w:t>中</w:t>
      </w:r>
      <w:r>
        <w:rPr>
          <w:rFonts w:ascii="Arial" w:hAnsi="Arial" w:cs="Arial"/>
          <w:b w:val="0"/>
          <w:bCs w:val="0"/>
          <w:color w:val="333333"/>
          <w:sz w:val="30"/>
          <w:szCs w:val="30"/>
        </w:rPr>
        <w:t xml:space="preserve"> sleep </w:t>
      </w:r>
      <w:r>
        <w:rPr>
          <w:rFonts w:ascii="Arial" w:hAnsi="Arial" w:cs="Arial"/>
          <w:b w:val="0"/>
          <w:bCs w:val="0"/>
          <w:color w:val="333333"/>
          <w:sz w:val="30"/>
          <w:szCs w:val="30"/>
        </w:rPr>
        <w:t>方法和</w:t>
      </w:r>
      <w:r>
        <w:rPr>
          <w:rFonts w:ascii="Arial" w:hAnsi="Arial" w:cs="Arial"/>
          <w:b w:val="0"/>
          <w:bCs w:val="0"/>
          <w:color w:val="333333"/>
          <w:sz w:val="30"/>
          <w:szCs w:val="30"/>
        </w:rPr>
        <w:t xml:space="preserve"> wait </w:t>
      </w:r>
      <w:r>
        <w:rPr>
          <w:rFonts w:ascii="Arial" w:hAnsi="Arial" w:cs="Arial"/>
          <w:b w:val="0"/>
          <w:bCs w:val="0"/>
          <w:color w:val="333333"/>
          <w:sz w:val="30"/>
          <w:szCs w:val="30"/>
        </w:rPr>
        <w:t>方法的区别？</w:t>
      </w:r>
    </w:p>
    <w:p w:rsidR="00631AD2" w:rsidRDefault="00631AD2" w:rsidP="00631AD2">
      <w:pPr>
        <w:pStyle w:val="a3"/>
        <w:spacing w:before="150" w:beforeAutospacing="0" w:after="0" w:afterAutospacing="0"/>
        <w:rPr>
          <w:rFonts w:ascii="Arial" w:hAnsi="Arial" w:cs="Arial"/>
          <w:color w:val="333333"/>
          <w:sz w:val="21"/>
          <w:szCs w:val="21"/>
        </w:rPr>
      </w:pPr>
      <w:r>
        <w:rPr>
          <w:rFonts w:ascii="Arial" w:hAnsi="Arial" w:cs="Arial"/>
          <w:color w:val="000000"/>
          <w:sz w:val="21"/>
          <w:szCs w:val="21"/>
        </w:rPr>
        <w:t>虽然两者都是用来暂停当前运行的线程，但是</w:t>
      </w:r>
      <w:r>
        <w:rPr>
          <w:rFonts w:ascii="Arial" w:hAnsi="Arial" w:cs="Arial"/>
          <w:color w:val="000000"/>
          <w:sz w:val="21"/>
          <w:szCs w:val="21"/>
        </w:rPr>
        <w:t xml:space="preserve"> sleep() </w:t>
      </w:r>
      <w:r>
        <w:rPr>
          <w:rFonts w:ascii="Arial" w:hAnsi="Arial" w:cs="Arial"/>
          <w:color w:val="000000"/>
          <w:sz w:val="21"/>
          <w:szCs w:val="21"/>
        </w:rPr>
        <w:t>实际上只是短暂停顿，因为它不会释放锁，而</w:t>
      </w:r>
      <w:r>
        <w:rPr>
          <w:rFonts w:ascii="Arial" w:hAnsi="Arial" w:cs="Arial"/>
          <w:color w:val="000000"/>
          <w:sz w:val="21"/>
          <w:szCs w:val="21"/>
        </w:rPr>
        <w:t xml:space="preserve"> wait() </w:t>
      </w:r>
      <w:r>
        <w:rPr>
          <w:rFonts w:ascii="Arial" w:hAnsi="Arial" w:cs="Arial"/>
          <w:color w:val="000000"/>
          <w:sz w:val="21"/>
          <w:szCs w:val="21"/>
        </w:rPr>
        <w:t>意味着条件等待，这就是为什么该方法要释放锁，因为只有这样，其他等待的线程才能在满足条件时获取到该锁。</w:t>
      </w:r>
    </w:p>
    <w:p w:rsidR="00631AD2" w:rsidRDefault="00631AD2" w:rsidP="00631AD2">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44.</w:t>
      </w:r>
      <w:r>
        <w:rPr>
          <w:rFonts w:ascii="Arial" w:hAnsi="Arial" w:cs="Arial"/>
          <w:b w:val="0"/>
          <w:bCs w:val="0"/>
          <w:color w:val="000000"/>
          <w:sz w:val="30"/>
          <w:szCs w:val="30"/>
        </w:rPr>
        <w:t>我们能创建一个包含可变对象的不可变对象吗？</w:t>
      </w:r>
    </w:p>
    <w:p w:rsidR="00631AD2" w:rsidRDefault="00631AD2" w:rsidP="00631AD2">
      <w:pPr>
        <w:pStyle w:val="a3"/>
        <w:spacing w:before="150" w:beforeAutospacing="0" w:after="0" w:afterAutospacing="0"/>
        <w:rPr>
          <w:rFonts w:ascii="Arial" w:hAnsi="Arial" w:cs="Arial"/>
          <w:color w:val="333333"/>
          <w:sz w:val="21"/>
          <w:szCs w:val="21"/>
        </w:rPr>
      </w:pPr>
      <w:r>
        <w:rPr>
          <w:rFonts w:ascii="Arial" w:hAnsi="Arial" w:cs="Arial"/>
          <w:color w:val="000000"/>
          <w:sz w:val="21"/>
          <w:szCs w:val="21"/>
        </w:rPr>
        <w:t>是的，我们是可以创建一个包含可变对象的不可变对象的，你只需要谨慎一点，不要共享可变对象的引用就可以了，如果需要变化时，就返回原对象的一个拷贝。最常见的例子就是对象中包含一个日期对象的引用。</w:t>
      </w:r>
    </w:p>
    <w:p w:rsidR="00631AD2" w:rsidRDefault="00631AD2" w:rsidP="00631AD2">
      <w:pPr>
        <w:pStyle w:val="2"/>
        <w:spacing w:before="450" w:after="0"/>
        <w:rPr>
          <w:rFonts w:ascii="Arial" w:hAnsi="Arial" w:cs="Arial"/>
          <w:b w:val="0"/>
          <w:bCs w:val="0"/>
          <w:color w:val="333333"/>
          <w:sz w:val="30"/>
          <w:szCs w:val="30"/>
        </w:rPr>
      </w:pPr>
      <w:r>
        <w:rPr>
          <w:rFonts w:ascii="Arial" w:hAnsi="Arial" w:cs="Arial"/>
          <w:b w:val="0"/>
          <w:bCs w:val="0"/>
          <w:color w:val="000000"/>
          <w:sz w:val="30"/>
          <w:szCs w:val="30"/>
        </w:rPr>
        <w:t>45.</w:t>
      </w:r>
      <w:r>
        <w:rPr>
          <w:rFonts w:ascii="Arial" w:hAnsi="Arial" w:cs="Arial"/>
          <w:b w:val="0"/>
          <w:bCs w:val="0"/>
          <w:color w:val="000000"/>
          <w:sz w:val="30"/>
          <w:szCs w:val="30"/>
        </w:rPr>
        <w:t>我们能将</w:t>
      </w:r>
      <w:r>
        <w:rPr>
          <w:rFonts w:ascii="Arial" w:hAnsi="Arial" w:cs="Arial"/>
          <w:b w:val="0"/>
          <w:bCs w:val="0"/>
          <w:color w:val="000000"/>
          <w:sz w:val="30"/>
          <w:szCs w:val="30"/>
        </w:rPr>
        <w:t xml:space="preserve"> int </w:t>
      </w:r>
      <w:r>
        <w:rPr>
          <w:rFonts w:ascii="Arial" w:hAnsi="Arial" w:cs="Arial"/>
          <w:b w:val="0"/>
          <w:bCs w:val="0"/>
          <w:color w:val="000000"/>
          <w:sz w:val="30"/>
          <w:szCs w:val="30"/>
        </w:rPr>
        <w:t>强制转换为</w:t>
      </w:r>
      <w:r>
        <w:rPr>
          <w:rFonts w:ascii="Arial" w:hAnsi="Arial" w:cs="Arial"/>
          <w:b w:val="0"/>
          <w:bCs w:val="0"/>
          <w:color w:val="000000"/>
          <w:sz w:val="30"/>
          <w:szCs w:val="30"/>
        </w:rPr>
        <w:t xml:space="preserve"> byte </w:t>
      </w:r>
      <w:r>
        <w:rPr>
          <w:rFonts w:ascii="Arial" w:hAnsi="Arial" w:cs="Arial"/>
          <w:b w:val="0"/>
          <w:bCs w:val="0"/>
          <w:color w:val="000000"/>
          <w:sz w:val="30"/>
          <w:szCs w:val="30"/>
        </w:rPr>
        <w:t>类型的变量吗？如果该值大于</w:t>
      </w:r>
      <w:r>
        <w:rPr>
          <w:rFonts w:ascii="Arial" w:hAnsi="Arial" w:cs="Arial"/>
          <w:b w:val="0"/>
          <w:bCs w:val="0"/>
          <w:color w:val="000000"/>
          <w:sz w:val="30"/>
          <w:szCs w:val="30"/>
        </w:rPr>
        <w:t xml:space="preserve"> byte </w:t>
      </w:r>
      <w:r>
        <w:rPr>
          <w:rFonts w:ascii="Arial" w:hAnsi="Arial" w:cs="Arial"/>
          <w:b w:val="0"/>
          <w:bCs w:val="0"/>
          <w:color w:val="000000"/>
          <w:sz w:val="30"/>
          <w:szCs w:val="30"/>
        </w:rPr>
        <w:t>类型的范围，将会出现什么现象？</w:t>
      </w:r>
    </w:p>
    <w:p w:rsidR="00631AD2" w:rsidRDefault="00631AD2" w:rsidP="00631AD2">
      <w:pPr>
        <w:pStyle w:val="a3"/>
        <w:spacing w:before="150" w:beforeAutospacing="0" w:after="0" w:afterAutospacing="0"/>
        <w:rPr>
          <w:rFonts w:ascii="Arial" w:hAnsi="Arial" w:cs="Arial"/>
          <w:color w:val="333333"/>
          <w:sz w:val="21"/>
          <w:szCs w:val="21"/>
        </w:rPr>
      </w:pPr>
      <w:r>
        <w:rPr>
          <w:rFonts w:ascii="Arial" w:hAnsi="Arial" w:cs="Arial"/>
          <w:color w:val="000000"/>
          <w:sz w:val="21"/>
          <w:szCs w:val="21"/>
        </w:rPr>
        <w:t>是的，我们可以做强制转换，但是</w:t>
      </w:r>
      <w:r>
        <w:rPr>
          <w:rFonts w:ascii="Arial" w:hAnsi="Arial" w:cs="Arial"/>
          <w:color w:val="000000"/>
          <w:sz w:val="21"/>
          <w:szCs w:val="21"/>
        </w:rPr>
        <w:t xml:space="preserve"> Java </w:t>
      </w:r>
      <w:r>
        <w:rPr>
          <w:rFonts w:ascii="Arial" w:hAnsi="Arial" w:cs="Arial"/>
          <w:color w:val="000000"/>
          <w:sz w:val="21"/>
          <w:szCs w:val="21"/>
        </w:rPr>
        <w:t>中</w:t>
      </w:r>
      <w:r>
        <w:rPr>
          <w:rFonts w:ascii="Arial" w:hAnsi="Arial" w:cs="Arial"/>
          <w:color w:val="000000"/>
          <w:sz w:val="21"/>
          <w:szCs w:val="21"/>
        </w:rPr>
        <w:t xml:space="preserve"> int </w:t>
      </w:r>
      <w:r>
        <w:rPr>
          <w:rFonts w:ascii="Arial" w:hAnsi="Arial" w:cs="Arial"/>
          <w:color w:val="000000"/>
          <w:sz w:val="21"/>
          <w:szCs w:val="21"/>
        </w:rPr>
        <w:t>是</w:t>
      </w:r>
      <w:r>
        <w:rPr>
          <w:rFonts w:ascii="Arial" w:hAnsi="Arial" w:cs="Arial"/>
          <w:color w:val="000000"/>
          <w:sz w:val="21"/>
          <w:szCs w:val="21"/>
        </w:rPr>
        <w:t xml:space="preserve"> 32 </w:t>
      </w:r>
      <w:r>
        <w:rPr>
          <w:rFonts w:ascii="Arial" w:hAnsi="Arial" w:cs="Arial"/>
          <w:color w:val="000000"/>
          <w:sz w:val="21"/>
          <w:szCs w:val="21"/>
        </w:rPr>
        <w:t>位的，而</w:t>
      </w:r>
      <w:r>
        <w:rPr>
          <w:rFonts w:ascii="Arial" w:hAnsi="Arial" w:cs="Arial"/>
          <w:color w:val="000000"/>
          <w:sz w:val="21"/>
          <w:szCs w:val="21"/>
        </w:rPr>
        <w:t xml:space="preserve"> byte </w:t>
      </w:r>
      <w:r>
        <w:rPr>
          <w:rFonts w:ascii="Arial" w:hAnsi="Arial" w:cs="Arial"/>
          <w:color w:val="000000"/>
          <w:sz w:val="21"/>
          <w:szCs w:val="21"/>
        </w:rPr>
        <w:t>是</w:t>
      </w:r>
      <w:r>
        <w:rPr>
          <w:rFonts w:ascii="Arial" w:hAnsi="Arial" w:cs="Arial"/>
          <w:color w:val="000000"/>
          <w:sz w:val="21"/>
          <w:szCs w:val="21"/>
        </w:rPr>
        <w:t xml:space="preserve"> 8 </w:t>
      </w:r>
      <w:r>
        <w:rPr>
          <w:rFonts w:ascii="Arial" w:hAnsi="Arial" w:cs="Arial"/>
          <w:color w:val="000000"/>
          <w:sz w:val="21"/>
          <w:szCs w:val="21"/>
        </w:rPr>
        <w:t>位的，所以，如果强制转化是，</w:t>
      </w:r>
      <w:r>
        <w:rPr>
          <w:rFonts w:ascii="Arial" w:hAnsi="Arial" w:cs="Arial"/>
          <w:color w:val="000000"/>
          <w:sz w:val="21"/>
          <w:szCs w:val="21"/>
        </w:rPr>
        <w:t xml:space="preserve">int </w:t>
      </w:r>
      <w:r>
        <w:rPr>
          <w:rFonts w:ascii="Arial" w:hAnsi="Arial" w:cs="Arial"/>
          <w:color w:val="000000"/>
          <w:sz w:val="21"/>
          <w:szCs w:val="21"/>
        </w:rPr>
        <w:t>类型的高</w:t>
      </w:r>
      <w:r>
        <w:rPr>
          <w:rFonts w:ascii="Arial" w:hAnsi="Arial" w:cs="Arial"/>
          <w:color w:val="000000"/>
          <w:sz w:val="21"/>
          <w:szCs w:val="21"/>
        </w:rPr>
        <w:t xml:space="preserve"> 24 </w:t>
      </w:r>
      <w:r>
        <w:rPr>
          <w:rFonts w:ascii="Arial" w:hAnsi="Arial" w:cs="Arial"/>
          <w:color w:val="000000"/>
          <w:sz w:val="21"/>
          <w:szCs w:val="21"/>
        </w:rPr>
        <w:t>位将会被丢弃，</w:t>
      </w:r>
      <w:r>
        <w:rPr>
          <w:rFonts w:ascii="Arial" w:hAnsi="Arial" w:cs="Arial"/>
          <w:color w:val="000000"/>
          <w:sz w:val="21"/>
          <w:szCs w:val="21"/>
        </w:rPr>
        <w:t xml:space="preserve">byte </w:t>
      </w:r>
      <w:r>
        <w:rPr>
          <w:rFonts w:ascii="Arial" w:hAnsi="Arial" w:cs="Arial"/>
          <w:color w:val="000000"/>
          <w:sz w:val="21"/>
          <w:szCs w:val="21"/>
        </w:rPr>
        <w:t>类型的范围是从</w:t>
      </w:r>
      <w:r>
        <w:rPr>
          <w:rFonts w:ascii="Arial" w:hAnsi="Arial" w:cs="Arial"/>
          <w:color w:val="000000"/>
          <w:sz w:val="21"/>
          <w:szCs w:val="21"/>
        </w:rPr>
        <w:t xml:space="preserve"> -128 </w:t>
      </w:r>
      <w:r>
        <w:rPr>
          <w:rFonts w:ascii="Arial" w:hAnsi="Arial" w:cs="Arial"/>
          <w:color w:val="000000"/>
          <w:sz w:val="21"/>
          <w:szCs w:val="21"/>
        </w:rPr>
        <w:t>到</w:t>
      </w:r>
      <w:r>
        <w:rPr>
          <w:rFonts w:ascii="Arial" w:hAnsi="Arial" w:cs="Arial"/>
          <w:color w:val="000000"/>
          <w:sz w:val="21"/>
          <w:szCs w:val="21"/>
        </w:rPr>
        <w:t xml:space="preserve"> 128</w:t>
      </w:r>
      <w:r>
        <w:rPr>
          <w:rFonts w:ascii="Arial" w:hAnsi="Arial" w:cs="Arial"/>
          <w:color w:val="000000"/>
          <w:sz w:val="21"/>
          <w:szCs w:val="21"/>
        </w:rPr>
        <w:t>。</w:t>
      </w:r>
    </w:p>
    <w:p w:rsidR="00631AD2" w:rsidRDefault="00631AD2" w:rsidP="00631AD2">
      <w:pPr>
        <w:pStyle w:val="2"/>
        <w:spacing w:before="450" w:after="0"/>
        <w:rPr>
          <w:rFonts w:ascii="Arial" w:hAnsi="Arial" w:cs="Arial"/>
          <w:b w:val="0"/>
          <w:bCs w:val="0"/>
          <w:color w:val="333333"/>
          <w:sz w:val="30"/>
          <w:szCs w:val="30"/>
        </w:rPr>
      </w:pPr>
      <w:r>
        <w:rPr>
          <w:rFonts w:ascii="Arial" w:hAnsi="Arial" w:cs="Arial"/>
          <w:b w:val="0"/>
          <w:bCs w:val="0"/>
          <w:color w:val="000000"/>
          <w:sz w:val="30"/>
          <w:szCs w:val="30"/>
        </w:rPr>
        <w:t>46.</w:t>
      </w:r>
      <w:r>
        <w:rPr>
          <w:rFonts w:ascii="Arial" w:hAnsi="Arial" w:cs="Arial"/>
          <w:b w:val="0"/>
          <w:bCs w:val="0"/>
          <w:color w:val="000000"/>
          <w:sz w:val="30"/>
          <w:szCs w:val="30"/>
        </w:rPr>
        <w:t>存在两个类，</w:t>
      </w:r>
      <w:r>
        <w:rPr>
          <w:rFonts w:ascii="Arial" w:hAnsi="Arial" w:cs="Arial"/>
          <w:b w:val="0"/>
          <w:bCs w:val="0"/>
          <w:color w:val="000000"/>
          <w:sz w:val="30"/>
          <w:szCs w:val="30"/>
        </w:rPr>
        <w:t xml:space="preserve">B </w:t>
      </w:r>
      <w:r>
        <w:rPr>
          <w:rFonts w:ascii="Arial" w:hAnsi="Arial" w:cs="Arial"/>
          <w:b w:val="0"/>
          <w:bCs w:val="0"/>
          <w:color w:val="000000"/>
          <w:sz w:val="30"/>
          <w:szCs w:val="30"/>
        </w:rPr>
        <w:t>继承</w:t>
      </w:r>
      <w:r>
        <w:rPr>
          <w:rFonts w:ascii="Arial" w:hAnsi="Arial" w:cs="Arial"/>
          <w:b w:val="0"/>
          <w:bCs w:val="0"/>
          <w:color w:val="000000"/>
          <w:sz w:val="30"/>
          <w:szCs w:val="30"/>
        </w:rPr>
        <w:t xml:space="preserve"> A</w:t>
      </w:r>
      <w:r>
        <w:rPr>
          <w:rFonts w:ascii="Arial" w:hAnsi="Arial" w:cs="Arial"/>
          <w:b w:val="0"/>
          <w:bCs w:val="0"/>
          <w:color w:val="000000"/>
          <w:sz w:val="30"/>
          <w:szCs w:val="30"/>
        </w:rPr>
        <w:t>，</w:t>
      </w:r>
      <w:r>
        <w:rPr>
          <w:rFonts w:ascii="Arial" w:hAnsi="Arial" w:cs="Arial"/>
          <w:b w:val="0"/>
          <w:bCs w:val="0"/>
          <w:color w:val="000000"/>
          <w:sz w:val="30"/>
          <w:szCs w:val="30"/>
        </w:rPr>
        <w:t xml:space="preserve">C </w:t>
      </w:r>
      <w:r>
        <w:rPr>
          <w:rFonts w:ascii="Arial" w:hAnsi="Arial" w:cs="Arial"/>
          <w:b w:val="0"/>
          <w:bCs w:val="0"/>
          <w:color w:val="000000"/>
          <w:sz w:val="30"/>
          <w:szCs w:val="30"/>
        </w:rPr>
        <w:t>继承</w:t>
      </w:r>
      <w:r>
        <w:rPr>
          <w:rFonts w:ascii="Arial" w:hAnsi="Arial" w:cs="Arial"/>
          <w:b w:val="0"/>
          <w:bCs w:val="0"/>
          <w:color w:val="000000"/>
          <w:sz w:val="30"/>
          <w:szCs w:val="30"/>
        </w:rPr>
        <w:t xml:space="preserve"> B</w:t>
      </w:r>
      <w:r>
        <w:rPr>
          <w:rFonts w:ascii="Arial" w:hAnsi="Arial" w:cs="Arial"/>
          <w:b w:val="0"/>
          <w:bCs w:val="0"/>
          <w:color w:val="000000"/>
          <w:sz w:val="30"/>
          <w:szCs w:val="30"/>
        </w:rPr>
        <w:t>，我们能将</w:t>
      </w:r>
      <w:r>
        <w:rPr>
          <w:rFonts w:ascii="Arial" w:hAnsi="Arial" w:cs="Arial"/>
          <w:b w:val="0"/>
          <w:bCs w:val="0"/>
          <w:color w:val="000000"/>
          <w:sz w:val="30"/>
          <w:szCs w:val="30"/>
        </w:rPr>
        <w:t xml:space="preserve"> B </w:t>
      </w:r>
      <w:r>
        <w:rPr>
          <w:rFonts w:ascii="Arial" w:hAnsi="Arial" w:cs="Arial"/>
          <w:b w:val="0"/>
          <w:bCs w:val="0"/>
          <w:color w:val="000000"/>
          <w:sz w:val="30"/>
          <w:szCs w:val="30"/>
        </w:rPr>
        <w:t>转换为</w:t>
      </w:r>
      <w:r>
        <w:rPr>
          <w:rFonts w:ascii="Arial" w:hAnsi="Arial" w:cs="Arial"/>
          <w:b w:val="0"/>
          <w:bCs w:val="0"/>
          <w:color w:val="000000"/>
          <w:sz w:val="30"/>
          <w:szCs w:val="30"/>
        </w:rPr>
        <w:t xml:space="preserve"> C </w:t>
      </w:r>
      <w:r>
        <w:rPr>
          <w:rFonts w:ascii="Arial" w:hAnsi="Arial" w:cs="Arial"/>
          <w:b w:val="0"/>
          <w:bCs w:val="0"/>
          <w:color w:val="000000"/>
          <w:sz w:val="30"/>
          <w:szCs w:val="30"/>
        </w:rPr>
        <w:t>么？如</w:t>
      </w:r>
      <w:r>
        <w:rPr>
          <w:rFonts w:ascii="Arial" w:hAnsi="Arial" w:cs="Arial"/>
          <w:b w:val="0"/>
          <w:bCs w:val="0"/>
          <w:color w:val="000000"/>
          <w:sz w:val="30"/>
          <w:szCs w:val="30"/>
        </w:rPr>
        <w:t xml:space="preserve"> C = (C) B</w:t>
      </w:r>
      <w:r>
        <w:rPr>
          <w:rFonts w:ascii="Arial" w:hAnsi="Arial" w:cs="Arial"/>
          <w:b w:val="0"/>
          <w:bCs w:val="0"/>
          <w:color w:val="000000"/>
          <w:sz w:val="30"/>
          <w:szCs w:val="30"/>
        </w:rPr>
        <w:t>；</w:t>
      </w:r>
    </w:p>
    <w:p w:rsidR="00631AD2" w:rsidRDefault="00631AD2" w:rsidP="00631AD2">
      <w:pPr>
        <w:pStyle w:val="a3"/>
        <w:spacing w:before="150" w:beforeAutospacing="0" w:after="0" w:afterAutospacing="0"/>
        <w:rPr>
          <w:rFonts w:ascii="Arial" w:hAnsi="Arial" w:cs="Arial"/>
          <w:color w:val="333333"/>
          <w:sz w:val="21"/>
          <w:szCs w:val="21"/>
        </w:rPr>
      </w:pPr>
      <w:r>
        <w:rPr>
          <w:rFonts w:ascii="Arial" w:hAnsi="Arial" w:cs="Arial"/>
          <w:color w:val="000000"/>
          <w:sz w:val="21"/>
          <w:szCs w:val="21"/>
        </w:rPr>
        <w:t>可以，向下转型。但是不建议使用，容易出现类型转型异常。</w:t>
      </w:r>
    </w:p>
    <w:p w:rsidR="00631AD2" w:rsidRDefault="00631AD2" w:rsidP="00631AD2">
      <w:pPr>
        <w:pStyle w:val="2"/>
        <w:spacing w:before="450" w:after="0"/>
        <w:rPr>
          <w:rFonts w:ascii="Arial" w:hAnsi="Arial" w:cs="Arial"/>
          <w:b w:val="0"/>
          <w:bCs w:val="0"/>
          <w:color w:val="333333"/>
          <w:sz w:val="30"/>
          <w:szCs w:val="30"/>
        </w:rPr>
      </w:pPr>
      <w:r>
        <w:rPr>
          <w:rFonts w:ascii="Arial" w:hAnsi="Arial" w:cs="Arial"/>
          <w:b w:val="0"/>
          <w:bCs w:val="0"/>
          <w:color w:val="000000"/>
          <w:sz w:val="30"/>
          <w:szCs w:val="30"/>
        </w:rPr>
        <w:t>47.</w:t>
      </w:r>
      <w:r>
        <w:rPr>
          <w:rFonts w:ascii="Arial" w:hAnsi="Arial" w:cs="Arial"/>
          <w:b w:val="0"/>
          <w:bCs w:val="0"/>
          <w:color w:val="000000"/>
          <w:sz w:val="30"/>
          <w:szCs w:val="30"/>
        </w:rPr>
        <w:t>哪个类包含</w:t>
      </w:r>
      <w:r>
        <w:rPr>
          <w:rFonts w:ascii="Arial" w:hAnsi="Arial" w:cs="Arial"/>
          <w:b w:val="0"/>
          <w:bCs w:val="0"/>
          <w:color w:val="000000"/>
          <w:sz w:val="30"/>
          <w:szCs w:val="30"/>
        </w:rPr>
        <w:t xml:space="preserve"> clone </w:t>
      </w:r>
      <w:r>
        <w:rPr>
          <w:rFonts w:ascii="Arial" w:hAnsi="Arial" w:cs="Arial"/>
          <w:b w:val="0"/>
          <w:bCs w:val="0"/>
          <w:color w:val="000000"/>
          <w:sz w:val="30"/>
          <w:szCs w:val="30"/>
        </w:rPr>
        <w:t>方法？是</w:t>
      </w:r>
      <w:r>
        <w:rPr>
          <w:rFonts w:ascii="Arial" w:hAnsi="Arial" w:cs="Arial"/>
          <w:b w:val="0"/>
          <w:bCs w:val="0"/>
          <w:color w:val="000000"/>
          <w:sz w:val="30"/>
          <w:szCs w:val="30"/>
        </w:rPr>
        <w:t xml:space="preserve"> Cloneable </w:t>
      </w:r>
      <w:r>
        <w:rPr>
          <w:rFonts w:ascii="Arial" w:hAnsi="Arial" w:cs="Arial"/>
          <w:b w:val="0"/>
          <w:bCs w:val="0"/>
          <w:color w:val="000000"/>
          <w:sz w:val="30"/>
          <w:szCs w:val="30"/>
        </w:rPr>
        <w:t>还是</w:t>
      </w:r>
      <w:r>
        <w:rPr>
          <w:rFonts w:ascii="Arial" w:hAnsi="Arial" w:cs="Arial"/>
          <w:b w:val="0"/>
          <w:bCs w:val="0"/>
          <w:color w:val="000000"/>
          <w:sz w:val="30"/>
          <w:szCs w:val="30"/>
        </w:rPr>
        <w:t xml:space="preserve"> Object</w:t>
      </w:r>
      <w:r>
        <w:rPr>
          <w:rFonts w:ascii="Arial" w:hAnsi="Arial" w:cs="Arial"/>
          <w:b w:val="0"/>
          <w:bCs w:val="0"/>
          <w:color w:val="000000"/>
          <w:sz w:val="30"/>
          <w:szCs w:val="30"/>
        </w:rPr>
        <w:t>？</w:t>
      </w:r>
    </w:p>
    <w:p w:rsidR="00631AD2" w:rsidRDefault="00631AD2" w:rsidP="00631AD2">
      <w:pPr>
        <w:pStyle w:val="a3"/>
        <w:spacing w:before="150" w:beforeAutospacing="0" w:after="0" w:afterAutospacing="0"/>
        <w:rPr>
          <w:rFonts w:ascii="Arial" w:hAnsi="Arial" w:cs="Arial"/>
          <w:color w:val="333333"/>
          <w:sz w:val="21"/>
          <w:szCs w:val="21"/>
        </w:rPr>
      </w:pPr>
      <w:r>
        <w:rPr>
          <w:rFonts w:ascii="Arial" w:hAnsi="Arial" w:cs="Arial"/>
          <w:color w:val="000000"/>
          <w:sz w:val="21"/>
          <w:szCs w:val="21"/>
        </w:rPr>
        <w:t xml:space="preserve">java.lang.Cloneable </w:t>
      </w:r>
      <w:r>
        <w:rPr>
          <w:rFonts w:ascii="Arial" w:hAnsi="Arial" w:cs="Arial"/>
          <w:color w:val="000000"/>
          <w:sz w:val="21"/>
          <w:szCs w:val="21"/>
        </w:rPr>
        <w:t>是一个标示性接口，不包含任何方法，</w:t>
      </w:r>
      <w:r>
        <w:rPr>
          <w:rFonts w:ascii="Arial" w:hAnsi="Arial" w:cs="Arial"/>
          <w:color w:val="000000"/>
          <w:sz w:val="21"/>
          <w:szCs w:val="21"/>
        </w:rPr>
        <w:t xml:space="preserve">clone </w:t>
      </w:r>
      <w:r>
        <w:rPr>
          <w:rFonts w:ascii="Arial" w:hAnsi="Arial" w:cs="Arial"/>
          <w:color w:val="000000"/>
          <w:sz w:val="21"/>
          <w:szCs w:val="21"/>
        </w:rPr>
        <w:t>方法在</w:t>
      </w:r>
      <w:r>
        <w:rPr>
          <w:rFonts w:ascii="Arial" w:hAnsi="Arial" w:cs="Arial"/>
          <w:color w:val="000000"/>
          <w:sz w:val="21"/>
          <w:szCs w:val="21"/>
        </w:rPr>
        <w:t xml:space="preserve"> object </w:t>
      </w:r>
      <w:r>
        <w:rPr>
          <w:rFonts w:ascii="Arial" w:hAnsi="Arial" w:cs="Arial"/>
          <w:color w:val="000000"/>
          <w:sz w:val="21"/>
          <w:szCs w:val="21"/>
        </w:rPr>
        <w:t>类中定义。并且需要知道</w:t>
      </w:r>
      <w:r>
        <w:rPr>
          <w:rFonts w:ascii="Arial" w:hAnsi="Arial" w:cs="Arial"/>
          <w:color w:val="000000"/>
          <w:sz w:val="21"/>
          <w:szCs w:val="21"/>
        </w:rPr>
        <w:t xml:space="preserve"> clone() </w:t>
      </w:r>
      <w:r>
        <w:rPr>
          <w:rFonts w:ascii="Arial" w:hAnsi="Arial" w:cs="Arial"/>
          <w:color w:val="000000"/>
          <w:sz w:val="21"/>
          <w:szCs w:val="21"/>
        </w:rPr>
        <w:t>方法是一个本地方法，这意味着它是由</w:t>
      </w:r>
      <w:r>
        <w:rPr>
          <w:rFonts w:ascii="Arial" w:hAnsi="Arial" w:cs="Arial"/>
          <w:color w:val="000000"/>
          <w:sz w:val="21"/>
          <w:szCs w:val="21"/>
        </w:rPr>
        <w:t xml:space="preserve"> c </w:t>
      </w:r>
      <w:r>
        <w:rPr>
          <w:rFonts w:ascii="Arial" w:hAnsi="Arial" w:cs="Arial"/>
          <w:color w:val="000000"/>
          <w:sz w:val="21"/>
          <w:szCs w:val="21"/>
        </w:rPr>
        <w:t>或</w:t>
      </w:r>
      <w:r>
        <w:rPr>
          <w:rFonts w:ascii="Arial" w:hAnsi="Arial" w:cs="Arial"/>
          <w:color w:val="000000"/>
          <w:sz w:val="21"/>
          <w:szCs w:val="21"/>
        </w:rPr>
        <w:t xml:space="preserve"> c++ </w:t>
      </w:r>
      <w:r>
        <w:rPr>
          <w:rFonts w:ascii="Arial" w:hAnsi="Arial" w:cs="Arial"/>
          <w:color w:val="000000"/>
          <w:sz w:val="21"/>
          <w:szCs w:val="21"/>
        </w:rPr>
        <w:t>或</w:t>
      </w:r>
      <w:r>
        <w:rPr>
          <w:rFonts w:ascii="Arial" w:hAnsi="Arial" w:cs="Arial"/>
          <w:color w:val="000000"/>
          <w:sz w:val="21"/>
          <w:szCs w:val="21"/>
        </w:rPr>
        <w:t xml:space="preserve"> </w:t>
      </w:r>
      <w:r>
        <w:rPr>
          <w:rFonts w:ascii="Arial" w:hAnsi="Arial" w:cs="Arial"/>
          <w:color w:val="000000"/>
          <w:sz w:val="21"/>
          <w:szCs w:val="21"/>
        </w:rPr>
        <w:t>其他本地语言实现的。</w:t>
      </w:r>
    </w:p>
    <w:p w:rsidR="00631AD2" w:rsidRDefault="00631AD2" w:rsidP="00631AD2">
      <w:pPr>
        <w:pStyle w:val="2"/>
        <w:spacing w:before="450" w:after="0"/>
        <w:rPr>
          <w:rFonts w:ascii="Arial" w:hAnsi="Arial" w:cs="Arial"/>
          <w:b w:val="0"/>
          <w:bCs w:val="0"/>
          <w:color w:val="333333"/>
          <w:sz w:val="30"/>
          <w:szCs w:val="30"/>
        </w:rPr>
      </w:pPr>
      <w:r>
        <w:rPr>
          <w:rFonts w:ascii="Arial" w:hAnsi="Arial" w:cs="Arial"/>
          <w:b w:val="0"/>
          <w:bCs w:val="0"/>
          <w:color w:val="000000"/>
          <w:sz w:val="30"/>
          <w:szCs w:val="30"/>
        </w:rPr>
        <w:t xml:space="preserve">48.a = a + b </w:t>
      </w:r>
      <w:r>
        <w:rPr>
          <w:rFonts w:ascii="Arial" w:hAnsi="Arial" w:cs="Arial"/>
          <w:b w:val="0"/>
          <w:bCs w:val="0"/>
          <w:color w:val="000000"/>
          <w:sz w:val="30"/>
          <w:szCs w:val="30"/>
        </w:rPr>
        <w:t>与</w:t>
      </w:r>
      <w:r>
        <w:rPr>
          <w:rFonts w:ascii="Arial" w:hAnsi="Arial" w:cs="Arial"/>
          <w:b w:val="0"/>
          <w:bCs w:val="0"/>
          <w:color w:val="000000"/>
          <w:sz w:val="30"/>
          <w:szCs w:val="30"/>
        </w:rPr>
        <w:t xml:space="preserve"> a += b </w:t>
      </w:r>
      <w:r>
        <w:rPr>
          <w:rFonts w:ascii="Arial" w:hAnsi="Arial" w:cs="Arial"/>
          <w:b w:val="0"/>
          <w:bCs w:val="0"/>
          <w:color w:val="000000"/>
          <w:sz w:val="30"/>
          <w:szCs w:val="30"/>
        </w:rPr>
        <w:t>的区别</w:t>
      </w:r>
    </w:p>
    <w:p w:rsidR="00631AD2" w:rsidRDefault="00631AD2" w:rsidP="00631AD2">
      <w:pPr>
        <w:pStyle w:val="a3"/>
        <w:spacing w:before="150" w:beforeAutospacing="0" w:after="0" w:afterAutospacing="0"/>
        <w:rPr>
          <w:rFonts w:ascii="Arial" w:hAnsi="Arial" w:cs="Arial"/>
          <w:color w:val="333333"/>
          <w:sz w:val="21"/>
          <w:szCs w:val="21"/>
        </w:rPr>
      </w:pPr>
      <w:r>
        <w:rPr>
          <w:rFonts w:ascii="Arial" w:hAnsi="Arial" w:cs="Arial"/>
          <w:color w:val="000000"/>
          <w:sz w:val="21"/>
          <w:szCs w:val="21"/>
        </w:rPr>
        <w:t xml:space="preserve">+= </w:t>
      </w:r>
      <w:r w:rsidR="009E6B56">
        <w:rPr>
          <w:rFonts w:ascii="Arial" w:hAnsi="Arial" w:cs="Arial"/>
          <w:color w:val="000000"/>
          <w:sz w:val="21"/>
          <w:szCs w:val="21"/>
        </w:rPr>
        <w:t>隐式的将加操作的结果类型强制转换为持有结果的类型。如果两</w:t>
      </w:r>
      <w:r>
        <w:rPr>
          <w:rFonts w:ascii="Arial" w:hAnsi="Arial" w:cs="Arial"/>
          <w:color w:val="000000"/>
          <w:sz w:val="21"/>
          <w:szCs w:val="21"/>
        </w:rPr>
        <w:t>个整型相加，如</w:t>
      </w:r>
      <w:r>
        <w:rPr>
          <w:rFonts w:ascii="Arial" w:hAnsi="Arial" w:cs="Arial"/>
          <w:color w:val="000000"/>
          <w:sz w:val="21"/>
          <w:szCs w:val="21"/>
        </w:rPr>
        <w:t xml:space="preserve"> byte</w:t>
      </w:r>
      <w:r>
        <w:rPr>
          <w:rFonts w:ascii="Arial" w:hAnsi="Arial" w:cs="Arial"/>
          <w:color w:val="000000"/>
          <w:sz w:val="21"/>
          <w:szCs w:val="21"/>
        </w:rPr>
        <w:t>、</w:t>
      </w:r>
      <w:r>
        <w:rPr>
          <w:rFonts w:ascii="Arial" w:hAnsi="Arial" w:cs="Arial"/>
          <w:color w:val="000000"/>
          <w:sz w:val="21"/>
          <w:szCs w:val="21"/>
        </w:rPr>
        <w:t xml:space="preserve">short </w:t>
      </w:r>
      <w:r>
        <w:rPr>
          <w:rFonts w:ascii="Arial" w:hAnsi="Arial" w:cs="Arial"/>
          <w:color w:val="000000"/>
          <w:sz w:val="21"/>
          <w:szCs w:val="21"/>
        </w:rPr>
        <w:t>或者</w:t>
      </w:r>
      <w:r>
        <w:rPr>
          <w:rFonts w:ascii="Arial" w:hAnsi="Arial" w:cs="Arial"/>
          <w:color w:val="000000"/>
          <w:sz w:val="21"/>
          <w:szCs w:val="21"/>
        </w:rPr>
        <w:t xml:space="preserve"> int</w:t>
      </w:r>
      <w:r>
        <w:rPr>
          <w:rFonts w:ascii="Arial" w:hAnsi="Arial" w:cs="Arial"/>
          <w:color w:val="000000"/>
          <w:sz w:val="21"/>
          <w:szCs w:val="21"/>
        </w:rPr>
        <w:t>，首先会将它们提升到</w:t>
      </w:r>
      <w:r>
        <w:rPr>
          <w:rFonts w:ascii="Arial" w:hAnsi="Arial" w:cs="Arial"/>
          <w:color w:val="000000"/>
          <w:sz w:val="21"/>
          <w:szCs w:val="21"/>
        </w:rPr>
        <w:t xml:space="preserve"> int </w:t>
      </w:r>
      <w:r>
        <w:rPr>
          <w:rFonts w:ascii="Arial" w:hAnsi="Arial" w:cs="Arial"/>
          <w:color w:val="000000"/>
          <w:sz w:val="21"/>
          <w:szCs w:val="21"/>
        </w:rPr>
        <w:t>类型，然后在执行加法操作。如果加法操作的结果比</w:t>
      </w:r>
      <w:r>
        <w:rPr>
          <w:rFonts w:ascii="Arial" w:hAnsi="Arial" w:cs="Arial"/>
          <w:color w:val="000000"/>
          <w:sz w:val="21"/>
          <w:szCs w:val="21"/>
        </w:rPr>
        <w:t xml:space="preserve"> a </w:t>
      </w:r>
      <w:r>
        <w:rPr>
          <w:rFonts w:ascii="Arial" w:hAnsi="Arial" w:cs="Arial"/>
          <w:color w:val="000000"/>
          <w:sz w:val="21"/>
          <w:szCs w:val="21"/>
        </w:rPr>
        <w:t>的最大值要大，则</w:t>
      </w:r>
      <w:r>
        <w:rPr>
          <w:rFonts w:ascii="Arial" w:hAnsi="Arial" w:cs="Arial"/>
          <w:color w:val="000000"/>
          <w:sz w:val="21"/>
          <w:szCs w:val="21"/>
        </w:rPr>
        <w:t xml:space="preserve"> a+b </w:t>
      </w:r>
      <w:r>
        <w:rPr>
          <w:rFonts w:ascii="Arial" w:hAnsi="Arial" w:cs="Arial"/>
          <w:color w:val="000000"/>
          <w:sz w:val="21"/>
          <w:szCs w:val="21"/>
        </w:rPr>
        <w:t>会出现编译错误，但是</w:t>
      </w:r>
      <w:r>
        <w:rPr>
          <w:rFonts w:ascii="Arial" w:hAnsi="Arial" w:cs="Arial"/>
          <w:color w:val="000000"/>
          <w:sz w:val="21"/>
          <w:szCs w:val="21"/>
        </w:rPr>
        <w:t xml:space="preserve"> a += b </w:t>
      </w:r>
      <w:r>
        <w:rPr>
          <w:rFonts w:ascii="Arial" w:hAnsi="Arial" w:cs="Arial"/>
          <w:color w:val="000000"/>
          <w:sz w:val="21"/>
          <w:szCs w:val="21"/>
        </w:rPr>
        <w:t>没问题，如下：</w:t>
      </w:r>
    </w:p>
    <w:p w:rsidR="00631AD2" w:rsidRDefault="00631AD2" w:rsidP="00631AD2">
      <w:pPr>
        <w:pStyle w:val="a3"/>
        <w:spacing w:before="150" w:beforeAutospacing="0" w:after="0" w:afterAutospacing="0"/>
        <w:rPr>
          <w:rFonts w:ascii="Arial" w:hAnsi="Arial" w:cs="Arial"/>
          <w:color w:val="333333"/>
          <w:sz w:val="21"/>
          <w:szCs w:val="21"/>
        </w:rPr>
      </w:pPr>
      <w:r>
        <w:rPr>
          <w:rFonts w:ascii="Arial" w:hAnsi="Arial" w:cs="Arial"/>
          <w:color w:val="000000"/>
          <w:sz w:val="21"/>
          <w:szCs w:val="21"/>
        </w:rPr>
        <w:t>byte a = 127;</w:t>
      </w:r>
    </w:p>
    <w:p w:rsidR="00631AD2" w:rsidRDefault="00631AD2" w:rsidP="00631AD2">
      <w:pPr>
        <w:pStyle w:val="a3"/>
        <w:spacing w:before="150" w:beforeAutospacing="0" w:after="0" w:afterAutospacing="0"/>
        <w:rPr>
          <w:rFonts w:ascii="Arial" w:hAnsi="Arial" w:cs="Arial"/>
          <w:color w:val="333333"/>
          <w:sz w:val="21"/>
          <w:szCs w:val="21"/>
        </w:rPr>
      </w:pPr>
      <w:r>
        <w:rPr>
          <w:rFonts w:ascii="Arial" w:hAnsi="Arial" w:cs="Arial"/>
          <w:color w:val="000000"/>
          <w:sz w:val="21"/>
          <w:szCs w:val="21"/>
        </w:rPr>
        <w:t>byte b = 127;</w:t>
      </w:r>
    </w:p>
    <w:p w:rsidR="00631AD2" w:rsidRDefault="00631AD2" w:rsidP="00631AD2">
      <w:pPr>
        <w:pStyle w:val="a3"/>
        <w:spacing w:before="150" w:beforeAutospacing="0" w:after="0" w:afterAutospacing="0"/>
        <w:rPr>
          <w:rFonts w:ascii="Arial" w:hAnsi="Arial" w:cs="Arial"/>
          <w:color w:val="333333"/>
          <w:sz w:val="21"/>
          <w:szCs w:val="21"/>
        </w:rPr>
      </w:pPr>
      <w:r>
        <w:rPr>
          <w:rFonts w:ascii="Arial" w:hAnsi="Arial" w:cs="Arial"/>
          <w:color w:val="000000"/>
          <w:sz w:val="21"/>
          <w:szCs w:val="21"/>
        </w:rPr>
        <w:t>b = a + b; // error : cannot convert from int to byte</w:t>
      </w:r>
    </w:p>
    <w:p w:rsidR="00631AD2" w:rsidRDefault="00631AD2" w:rsidP="00631AD2">
      <w:pPr>
        <w:pStyle w:val="a3"/>
        <w:spacing w:before="150" w:beforeAutospacing="0" w:after="0" w:afterAutospacing="0"/>
        <w:rPr>
          <w:rFonts w:ascii="Arial" w:hAnsi="Arial" w:cs="Arial"/>
          <w:color w:val="333333"/>
          <w:sz w:val="21"/>
          <w:szCs w:val="21"/>
        </w:rPr>
      </w:pPr>
      <w:r>
        <w:rPr>
          <w:rFonts w:ascii="Arial" w:hAnsi="Arial" w:cs="Arial"/>
          <w:color w:val="000000"/>
          <w:sz w:val="21"/>
          <w:szCs w:val="21"/>
        </w:rPr>
        <w:t>b += a; // ok</w:t>
      </w:r>
    </w:p>
    <w:p w:rsidR="00631AD2" w:rsidRDefault="00631AD2" w:rsidP="00631AD2">
      <w:pPr>
        <w:pStyle w:val="a3"/>
        <w:spacing w:before="150" w:beforeAutospacing="0" w:after="0" w:afterAutospacing="0"/>
        <w:rPr>
          <w:rFonts w:ascii="Arial" w:hAnsi="Arial" w:cs="Arial"/>
          <w:color w:val="333333"/>
          <w:sz w:val="21"/>
          <w:szCs w:val="21"/>
        </w:rPr>
      </w:pPr>
      <w:r>
        <w:rPr>
          <w:rFonts w:ascii="Arial" w:hAnsi="Arial" w:cs="Arial"/>
          <w:color w:val="000000"/>
          <w:sz w:val="21"/>
          <w:szCs w:val="21"/>
        </w:rPr>
        <w:t>（注：这个地方应该表述的有误，其实无论</w:t>
      </w:r>
      <w:r>
        <w:rPr>
          <w:rFonts w:ascii="Arial" w:hAnsi="Arial" w:cs="Arial"/>
          <w:color w:val="000000"/>
          <w:sz w:val="21"/>
          <w:szCs w:val="21"/>
        </w:rPr>
        <w:t xml:space="preserve"> a+b </w:t>
      </w:r>
      <w:r>
        <w:rPr>
          <w:rFonts w:ascii="Arial" w:hAnsi="Arial" w:cs="Arial"/>
          <w:color w:val="000000"/>
          <w:sz w:val="21"/>
          <w:szCs w:val="21"/>
        </w:rPr>
        <w:t>的值为多少，编译器都会报错，因为</w:t>
      </w:r>
      <w:r>
        <w:rPr>
          <w:rFonts w:ascii="Arial" w:hAnsi="Arial" w:cs="Arial"/>
          <w:color w:val="000000"/>
          <w:sz w:val="21"/>
          <w:szCs w:val="21"/>
        </w:rPr>
        <w:t xml:space="preserve"> a+b </w:t>
      </w:r>
      <w:r>
        <w:rPr>
          <w:rFonts w:ascii="Arial" w:hAnsi="Arial" w:cs="Arial"/>
          <w:color w:val="000000"/>
          <w:sz w:val="21"/>
          <w:szCs w:val="21"/>
        </w:rPr>
        <w:t>操作会将</w:t>
      </w:r>
      <w:r>
        <w:rPr>
          <w:rFonts w:ascii="Arial" w:hAnsi="Arial" w:cs="Arial"/>
          <w:color w:val="000000"/>
          <w:sz w:val="21"/>
          <w:szCs w:val="21"/>
        </w:rPr>
        <w:t xml:space="preserve"> a</w:t>
      </w:r>
      <w:r>
        <w:rPr>
          <w:rFonts w:ascii="Arial" w:hAnsi="Arial" w:cs="Arial"/>
          <w:color w:val="000000"/>
          <w:sz w:val="21"/>
          <w:szCs w:val="21"/>
        </w:rPr>
        <w:t>、</w:t>
      </w:r>
      <w:r>
        <w:rPr>
          <w:rFonts w:ascii="Arial" w:hAnsi="Arial" w:cs="Arial"/>
          <w:color w:val="000000"/>
          <w:sz w:val="21"/>
          <w:szCs w:val="21"/>
        </w:rPr>
        <w:t xml:space="preserve">b </w:t>
      </w:r>
      <w:r>
        <w:rPr>
          <w:rFonts w:ascii="Arial" w:hAnsi="Arial" w:cs="Arial"/>
          <w:color w:val="000000"/>
          <w:sz w:val="21"/>
          <w:szCs w:val="21"/>
        </w:rPr>
        <w:t>提升为</w:t>
      </w:r>
      <w:r>
        <w:rPr>
          <w:rFonts w:ascii="Arial" w:hAnsi="Arial" w:cs="Arial"/>
          <w:color w:val="000000"/>
          <w:sz w:val="21"/>
          <w:szCs w:val="21"/>
        </w:rPr>
        <w:t xml:space="preserve"> int </w:t>
      </w:r>
      <w:r>
        <w:rPr>
          <w:rFonts w:ascii="Arial" w:hAnsi="Arial" w:cs="Arial"/>
          <w:color w:val="000000"/>
          <w:sz w:val="21"/>
          <w:szCs w:val="21"/>
        </w:rPr>
        <w:t>类型，所以将</w:t>
      </w:r>
      <w:r>
        <w:rPr>
          <w:rFonts w:ascii="Arial" w:hAnsi="Arial" w:cs="Arial"/>
          <w:color w:val="000000"/>
          <w:sz w:val="21"/>
          <w:szCs w:val="21"/>
        </w:rPr>
        <w:t xml:space="preserve"> int </w:t>
      </w:r>
      <w:r>
        <w:rPr>
          <w:rFonts w:ascii="Arial" w:hAnsi="Arial" w:cs="Arial"/>
          <w:color w:val="000000"/>
          <w:sz w:val="21"/>
          <w:szCs w:val="21"/>
        </w:rPr>
        <w:t>类型赋值给</w:t>
      </w:r>
      <w:r>
        <w:rPr>
          <w:rFonts w:ascii="Arial" w:hAnsi="Arial" w:cs="Arial"/>
          <w:color w:val="000000"/>
          <w:sz w:val="21"/>
          <w:szCs w:val="21"/>
        </w:rPr>
        <w:t xml:space="preserve"> byte </w:t>
      </w:r>
      <w:r>
        <w:rPr>
          <w:rFonts w:ascii="Arial" w:hAnsi="Arial" w:cs="Arial"/>
          <w:color w:val="000000"/>
          <w:sz w:val="21"/>
          <w:szCs w:val="21"/>
        </w:rPr>
        <w:t>就会编译出错）</w:t>
      </w:r>
    </w:p>
    <w:p w:rsidR="00631AD2" w:rsidRDefault="00631AD2" w:rsidP="00631AD2">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49.</w:t>
      </w:r>
      <w:r>
        <w:rPr>
          <w:rFonts w:ascii="Arial" w:hAnsi="Arial" w:cs="Arial"/>
          <w:b w:val="0"/>
          <w:bCs w:val="0"/>
          <w:color w:val="000000"/>
          <w:sz w:val="30"/>
          <w:szCs w:val="30"/>
        </w:rPr>
        <w:t xml:space="preserve">3*0.1 == 0.3 </w:t>
      </w:r>
      <w:r>
        <w:rPr>
          <w:rFonts w:ascii="Arial" w:hAnsi="Arial" w:cs="Arial"/>
          <w:b w:val="0"/>
          <w:bCs w:val="0"/>
          <w:color w:val="000000"/>
          <w:sz w:val="30"/>
          <w:szCs w:val="30"/>
        </w:rPr>
        <w:t>将会返回什么？</w:t>
      </w:r>
      <w:r>
        <w:rPr>
          <w:rFonts w:ascii="Arial" w:hAnsi="Arial" w:cs="Arial"/>
          <w:b w:val="0"/>
          <w:bCs w:val="0"/>
          <w:color w:val="000000"/>
          <w:sz w:val="30"/>
          <w:szCs w:val="30"/>
        </w:rPr>
        <w:t xml:space="preserve">true </w:t>
      </w:r>
      <w:r>
        <w:rPr>
          <w:rFonts w:ascii="Arial" w:hAnsi="Arial" w:cs="Arial"/>
          <w:b w:val="0"/>
          <w:bCs w:val="0"/>
          <w:color w:val="000000"/>
          <w:sz w:val="30"/>
          <w:szCs w:val="30"/>
        </w:rPr>
        <w:t>还是</w:t>
      </w:r>
      <w:r>
        <w:rPr>
          <w:rFonts w:ascii="Arial" w:hAnsi="Arial" w:cs="Arial"/>
          <w:b w:val="0"/>
          <w:bCs w:val="0"/>
          <w:color w:val="000000"/>
          <w:sz w:val="30"/>
          <w:szCs w:val="30"/>
        </w:rPr>
        <w:t xml:space="preserve"> false</w:t>
      </w:r>
      <w:r>
        <w:rPr>
          <w:rFonts w:ascii="Arial" w:hAnsi="Arial" w:cs="Arial"/>
          <w:b w:val="0"/>
          <w:bCs w:val="0"/>
          <w:color w:val="000000"/>
          <w:sz w:val="30"/>
          <w:szCs w:val="30"/>
        </w:rPr>
        <w:t>？</w:t>
      </w:r>
    </w:p>
    <w:p w:rsidR="00631AD2" w:rsidRDefault="00631AD2" w:rsidP="00631AD2">
      <w:pPr>
        <w:pStyle w:val="a3"/>
        <w:spacing w:before="150" w:beforeAutospacing="0" w:after="0" w:afterAutospacing="0"/>
        <w:rPr>
          <w:rFonts w:ascii="Arial" w:hAnsi="Arial" w:cs="Arial"/>
          <w:color w:val="333333"/>
          <w:sz w:val="21"/>
          <w:szCs w:val="21"/>
        </w:rPr>
      </w:pPr>
      <w:r>
        <w:rPr>
          <w:rFonts w:ascii="Arial" w:hAnsi="Arial" w:cs="Arial"/>
          <w:color w:val="000000"/>
          <w:sz w:val="21"/>
          <w:szCs w:val="21"/>
        </w:rPr>
        <w:t>false</w:t>
      </w:r>
      <w:r>
        <w:rPr>
          <w:rFonts w:ascii="Arial" w:hAnsi="Arial" w:cs="Arial"/>
          <w:color w:val="000000"/>
          <w:sz w:val="21"/>
          <w:szCs w:val="21"/>
        </w:rPr>
        <w:t>，因为有些浮点数不能完全精确的表示出来。</w:t>
      </w:r>
    </w:p>
    <w:p w:rsidR="00631AD2" w:rsidRDefault="00631AD2" w:rsidP="00631AD2">
      <w:pPr>
        <w:pStyle w:val="2"/>
        <w:spacing w:before="450" w:after="0"/>
        <w:rPr>
          <w:rFonts w:ascii="Arial" w:hAnsi="Arial" w:cs="Arial"/>
          <w:b w:val="0"/>
          <w:bCs w:val="0"/>
          <w:color w:val="333333"/>
          <w:sz w:val="30"/>
          <w:szCs w:val="30"/>
        </w:rPr>
      </w:pPr>
      <w:r>
        <w:rPr>
          <w:rFonts w:ascii="Arial" w:hAnsi="Arial" w:cs="Arial"/>
          <w:b w:val="0"/>
          <w:bCs w:val="0"/>
          <w:color w:val="000000"/>
          <w:sz w:val="30"/>
          <w:szCs w:val="30"/>
        </w:rPr>
        <w:t>50.</w:t>
      </w:r>
      <w:r>
        <w:rPr>
          <w:rFonts w:ascii="Arial" w:hAnsi="Arial" w:cs="Arial"/>
          <w:b w:val="0"/>
          <w:bCs w:val="0"/>
          <w:color w:val="000000"/>
          <w:sz w:val="30"/>
          <w:szCs w:val="30"/>
        </w:rPr>
        <w:t>为什么</w:t>
      </w:r>
      <w:r>
        <w:rPr>
          <w:rFonts w:ascii="Arial" w:hAnsi="Arial" w:cs="Arial"/>
          <w:b w:val="0"/>
          <w:bCs w:val="0"/>
          <w:color w:val="000000"/>
          <w:sz w:val="30"/>
          <w:szCs w:val="30"/>
        </w:rPr>
        <w:t xml:space="preserve"> Java </w:t>
      </w:r>
      <w:r>
        <w:rPr>
          <w:rFonts w:ascii="Arial" w:hAnsi="Arial" w:cs="Arial"/>
          <w:b w:val="0"/>
          <w:bCs w:val="0"/>
          <w:color w:val="000000"/>
          <w:sz w:val="30"/>
          <w:szCs w:val="30"/>
        </w:rPr>
        <w:t>中的</w:t>
      </w:r>
      <w:r>
        <w:rPr>
          <w:rFonts w:ascii="Arial" w:hAnsi="Arial" w:cs="Arial"/>
          <w:b w:val="0"/>
          <w:bCs w:val="0"/>
          <w:color w:val="000000"/>
          <w:sz w:val="30"/>
          <w:szCs w:val="30"/>
        </w:rPr>
        <w:t xml:space="preserve"> String </w:t>
      </w:r>
      <w:r>
        <w:rPr>
          <w:rFonts w:ascii="Arial" w:hAnsi="Arial" w:cs="Arial"/>
          <w:b w:val="0"/>
          <w:bCs w:val="0"/>
          <w:color w:val="000000"/>
          <w:sz w:val="30"/>
          <w:szCs w:val="30"/>
        </w:rPr>
        <w:t>是不可变的（</w:t>
      </w:r>
      <w:r>
        <w:rPr>
          <w:rFonts w:ascii="Arial" w:hAnsi="Arial" w:cs="Arial"/>
          <w:b w:val="0"/>
          <w:bCs w:val="0"/>
          <w:color w:val="000000"/>
          <w:sz w:val="30"/>
          <w:szCs w:val="30"/>
        </w:rPr>
        <w:t>Immutable</w:t>
      </w:r>
      <w:r>
        <w:rPr>
          <w:rFonts w:ascii="Arial" w:hAnsi="Arial" w:cs="Arial"/>
          <w:b w:val="0"/>
          <w:bCs w:val="0"/>
          <w:color w:val="000000"/>
          <w:sz w:val="30"/>
          <w:szCs w:val="30"/>
        </w:rPr>
        <w:t>）？</w:t>
      </w:r>
    </w:p>
    <w:p w:rsidR="00631AD2" w:rsidRDefault="00631AD2" w:rsidP="00631AD2">
      <w:pPr>
        <w:pStyle w:val="a3"/>
        <w:spacing w:before="150" w:beforeAutospacing="0" w:after="0" w:afterAutospacing="0"/>
        <w:rPr>
          <w:rFonts w:ascii="Arial" w:hAnsi="Arial" w:cs="Arial"/>
          <w:color w:val="333333"/>
          <w:sz w:val="21"/>
          <w:szCs w:val="21"/>
        </w:rPr>
      </w:pPr>
      <w:r>
        <w:rPr>
          <w:rFonts w:ascii="Arial" w:hAnsi="Arial" w:cs="Arial"/>
          <w:color w:val="000000"/>
          <w:sz w:val="21"/>
          <w:szCs w:val="21"/>
        </w:rPr>
        <w:t xml:space="preserve">Java </w:t>
      </w:r>
      <w:r>
        <w:rPr>
          <w:rFonts w:ascii="Arial" w:hAnsi="Arial" w:cs="Arial"/>
          <w:color w:val="000000"/>
          <w:sz w:val="21"/>
          <w:szCs w:val="21"/>
        </w:rPr>
        <w:t>中的</w:t>
      </w:r>
      <w:r>
        <w:rPr>
          <w:rFonts w:ascii="Arial" w:hAnsi="Arial" w:cs="Arial"/>
          <w:color w:val="000000"/>
          <w:sz w:val="21"/>
          <w:szCs w:val="21"/>
        </w:rPr>
        <w:t xml:space="preserve"> String </w:t>
      </w:r>
      <w:r>
        <w:rPr>
          <w:rFonts w:ascii="Arial" w:hAnsi="Arial" w:cs="Arial"/>
          <w:color w:val="000000"/>
          <w:sz w:val="21"/>
          <w:szCs w:val="21"/>
        </w:rPr>
        <w:t>不可变是因为</w:t>
      </w:r>
      <w:r>
        <w:rPr>
          <w:rFonts w:ascii="Arial" w:hAnsi="Arial" w:cs="Arial"/>
          <w:color w:val="000000"/>
          <w:sz w:val="21"/>
          <w:szCs w:val="21"/>
        </w:rPr>
        <w:t xml:space="preserve"> Java </w:t>
      </w:r>
      <w:r>
        <w:rPr>
          <w:rFonts w:ascii="Arial" w:hAnsi="Arial" w:cs="Arial"/>
          <w:color w:val="000000"/>
          <w:sz w:val="21"/>
          <w:szCs w:val="21"/>
        </w:rPr>
        <w:t>的设计者认为字符串使用非常频繁，将字符串设置为不可变可以允许多个客户端之间共享相同的字符串。</w:t>
      </w:r>
    </w:p>
    <w:p w:rsidR="00631AD2" w:rsidRDefault="00631AD2" w:rsidP="00631AD2">
      <w:pPr>
        <w:pStyle w:val="2"/>
        <w:spacing w:before="450" w:after="0"/>
        <w:rPr>
          <w:rFonts w:ascii="Arial" w:hAnsi="Arial" w:cs="Arial"/>
          <w:b w:val="0"/>
          <w:bCs w:val="0"/>
          <w:color w:val="333333"/>
          <w:sz w:val="30"/>
          <w:szCs w:val="30"/>
        </w:rPr>
      </w:pPr>
      <w:r>
        <w:rPr>
          <w:rFonts w:ascii="Arial" w:hAnsi="Arial" w:cs="Arial"/>
          <w:b w:val="0"/>
          <w:bCs w:val="0"/>
          <w:color w:val="000000"/>
          <w:sz w:val="30"/>
          <w:szCs w:val="30"/>
        </w:rPr>
        <w:t xml:space="preserve">52.Java </w:t>
      </w:r>
      <w:r>
        <w:rPr>
          <w:rFonts w:ascii="Arial" w:hAnsi="Arial" w:cs="Arial"/>
          <w:b w:val="0"/>
          <w:bCs w:val="0"/>
          <w:color w:val="000000"/>
          <w:sz w:val="30"/>
          <w:szCs w:val="30"/>
        </w:rPr>
        <w:t>中的构造器链是什么？</w:t>
      </w:r>
    </w:p>
    <w:p w:rsidR="00631AD2" w:rsidRDefault="00631AD2" w:rsidP="00631AD2">
      <w:pPr>
        <w:pStyle w:val="a3"/>
        <w:spacing w:before="150" w:beforeAutospacing="0" w:after="0" w:afterAutospacing="0"/>
        <w:rPr>
          <w:rFonts w:ascii="Arial" w:hAnsi="Arial" w:cs="Arial"/>
          <w:color w:val="333333"/>
          <w:sz w:val="21"/>
          <w:szCs w:val="21"/>
        </w:rPr>
      </w:pPr>
      <w:r>
        <w:rPr>
          <w:rFonts w:ascii="Arial" w:hAnsi="Arial" w:cs="Arial"/>
          <w:color w:val="000000"/>
          <w:sz w:val="21"/>
          <w:szCs w:val="21"/>
        </w:rPr>
        <w:t>当你从一个构造器中调用另一个构造器，就是</w:t>
      </w:r>
      <w:r>
        <w:rPr>
          <w:rFonts w:ascii="Arial" w:hAnsi="Arial" w:cs="Arial"/>
          <w:color w:val="000000"/>
          <w:sz w:val="21"/>
          <w:szCs w:val="21"/>
        </w:rPr>
        <w:t xml:space="preserve">Java </w:t>
      </w:r>
      <w:r>
        <w:rPr>
          <w:rFonts w:ascii="Arial" w:hAnsi="Arial" w:cs="Arial"/>
          <w:color w:val="000000"/>
          <w:sz w:val="21"/>
          <w:szCs w:val="21"/>
        </w:rPr>
        <w:t>中的构造器链。这种情况只在重载了类的构造器的时候才会出现。</w:t>
      </w:r>
    </w:p>
    <w:p w:rsidR="00631AD2" w:rsidRDefault="00631AD2" w:rsidP="00631AD2">
      <w:pPr>
        <w:pStyle w:val="2"/>
        <w:spacing w:before="450" w:after="0"/>
        <w:rPr>
          <w:rFonts w:ascii="Arial" w:hAnsi="Arial" w:cs="Arial"/>
          <w:b w:val="0"/>
          <w:bCs w:val="0"/>
          <w:color w:val="333333"/>
          <w:sz w:val="30"/>
          <w:szCs w:val="30"/>
        </w:rPr>
      </w:pPr>
      <w:r>
        <w:rPr>
          <w:rFonts w:ascii="Arial" w:hAnsi="Arial" w:cs="Arial"/>
          <w:b w:val="0"/>
          <w:bCs w:val="0"/>
          <w:color w:val="000000"/>
          <w:sz w:val="30"/>
          <w:szCs w:val="30"/>
        </w:rPr>
        <w:t xml:space="preserve">53.Java </w:t>
      </w:r>
      <w:r>
        <w:rPr>
          <w:rFonts w:ascii="Arial" w:hAnsi="Arial" w:cs="Arial"/>
          <w:b w:val="0"/>
          <w:bCs w:val="0"/>
          <w:color w:val="000000"/>
          <w:sz w:val="30"/>
          <w:szCs w:val="30"/>
        </w:rPr>
        <w:t>中</w:t>
      </w:r>
      <w:r>
        <w:rPr>
          <w:rFonts w:ascii="Arial" w:hAnsi="Arial" w:cs="Arial"/>
          <w:b w:val="0"/>
          <w:bCs w:val="0"/>
          <w:color w:val="000000"/>
          <w:sz w:val="30"/>
          <w:szCs w:val="30"/>
        </w:rPr>
        <w:t xml:space="preserve"> WeakReference </w:t>
      </w:r>
      <w:r>
        <w:rPr>
          <w:rFonts w:ascii="Arial" w:hAnsi="Arial" w:cs="Arial"/>
          <w:b w:val="0"/>
          <w:bCs w:val="0"/>
          <w:color w:val="000000"/>
          <w:sz w:val="30"/>
          <w:szCs w:val="30"/>
        </w:rPr>
        <w:t>与</w:t>
      </w:r>
      <w:r>
        <w:rPr>
          <w:rFonts w:ascii="Arial" w:hAnsi="Arial" w:cs="Arial"/>
          <w:b w:val="0"/>
          <w:bCs w:val="0"/>
          <w:color w:val="000000"/>
          <w:sz w:val="30"/>
          <w:szCs w:val="30"/>
        </w:rPr>
        <w:t xml:space="preserve"> SoftReference</w:t>
      </w:r>
      <w:r>
        <w:rPr>
          <w:rFonts w:ascii="Arial" w:hAnsi="Arial" w:cs="Arial"/>
          <w:b w:val="0"/>
          <w:bCs w:val="0"/>
          <w:color w:val="000000"/>
          <w:sz w:val="30"/>
          <w:szCs w:val="30"/>
        </w:rPr>
        <w:t>的区别？</w:t>
      </w:r>
    </w:p>
    <w:p w:rsidR="00631AD2" w:rsidRDefault="00631AD2" w:rsidP="00631AD2">
      <w:pPr>
        <w:pStyle w:val="a3"/>
        <w:spacing w:before="150" w:beforeAutospacing="0" w:after="0" w:afterAutospacing="0"/>
        <w:rPr>
          <w:rFonts w:ascii="Arial" w:hAnsi="Arial" w:cs="Arial"/>
          <w:color w:val="333333"/>
          <w:sz w:val="21"/>
          <w:szCs w:val="21"/>
        </w:rPr>
      </w:pPr>
      <w:r>
        <w:rPr>
          <w:rFonts w:ascii="Arial" w:hAnsi="Arial" w:cs="Arial"/>
          <w:color w:val="000000"/>
          <w:sz w:val="21"/>
          <w:szCs w:val="21"/>
        </w:rPr>
        <w:t>虽然</w:t>
      </w:r>
      <w:r>
        <w:rPr>
          <w:rFonts w:ascii="Arial" w:hAnsi="Arial" w:cs="Arial"/>
          <w:color w:val="000000"/>
          <w:sz w:val="21"/>
          <w:szCs w:val="21"/>
        </w:rPr>
        <w:t xml:space="preserve"> WeakReference </w:t>
      </w:r>
      <w:r>
        <w:rPr>
          <w:rFonts w:ascii="Arial" w:hAnsi="Arial" w:cs="Arial"/>
          <w:color w:val="000000"/>
          <w:sz w:val="21"/>
          <w:szCs w:val="21"/>
        </w:rPr>
        <w:t>与</w:t>
      </w:r>
      <w:r>
        <w:rPr>
          <w:rFonts w:ascii="Arial" w:hAnsi="Arial" w:cs="Arial"/>
          <w:color w:val="000000"/>
          <w:sz w:val="21"/>
          <w:szCs w:val="21"/>
        </w:rPr>
        <w:t xml:space="preserve"> SoftReference </w:t>
      </w:r>
      <w:r>
        <w:rPr>
          <w:rFonts w:ascii="Arial" w:hAnsi="Arial" w:cs="Arial"/>
          <w:color w:val="000000"/>
          <w:sz w:val="21"/>
          <w:szCs w:val="21"/>
        </w:rPr>
        <w:t>都有利于提高</w:t>
      </w:r>
      <w:r>
        <w:rPr>
          <w:rFonts w:ascii="Arial" w:hAnsi="Arial" w:cs="Arial"/>
          <w:color w:val="000000"/>
          <w:sz w:val="21"/>
          <w:szCs w:val="21"/>
        </w:rPr>
        <w:t xml:space="preserve"> GC </w:t>
      </w:r>
      <w:r>
        <w:rPr>
          <w:rFonts w:ascii="Arial" w:hAnsi="Arial" w:cs="Arial"/>
          <w:color w:val="000000"/>
          <w:sz w:val="21"/>
          <w:szCs w:val="21"/>
        </w:rPr>
        <w:t>和</w:t>
      </w:r>
      <w:r>
        <w:rPr>
          <w:rFonts w:ascii="Arial" w:hAnsi="Arial" w:cs="Arial"/>
          <w:color w:val="000000"/>
          <w:sz w:val="21"/>
          <w:szCs w:val="21"/>
        </w:rPr>
        <w:t xml:space="preserve"> </w:t>
      </w:r>
      <w:r>
        <w:rPr>
          <w:rFonts w:ascii="Arial" w:hAnsi="Arial" w:cs="Arial"/>
          <w:color w:val="000000"/>
          <w:sz w:val="21"/>
          <w:szCs w:val="21"/>
        </w:rPr>
        <w:t>内存的效率，但是</w:t>
      </w:r>
      <w:r>
        <w:rPr>
          <w:rFonts w:ascii="Arial" w:hAnsi="Arial" w:cs="Arial"/>
          <w:color w:val="000000"/>
          <w:sz w:val="21"/>
          <w:szCs w:val="21"/>
        </w:rPr>
        <w:t xml:space="preserve"> WeakReference </w:t>
      </w:r>
      <w:r>
        <w:rPr>
          <w:rFonts w:ascii="Arial" w:hAnsi="Arial" w:cs="Arial"/>
          <w:color w:val="000000"/>
          <w:sz w:val="21"/>
          <w:szCs w:val="21"/>
        </w:rPr>
        <w:t>，一旦失去最后一个强引用，就会被</w:t>
      </w:r>
      <w:r>
        <w:rPr>
          <w:rFonts w:ascii="Arial" w:hAnsi="Arial" w:cs="Arial"/>
          <w:color w:val="000000"/>
          <w:sz w:val="21"/>
          <w:szCs w:val="21"/>
        </w:rPr>
        <w:t xml:space="preserve"> GC </w:t>
      </w:r>
      <w:r>
        <w:rPr>
          <w:rFonts w:ascii="Arial" w:hAnsi="Arial" w:cs="Arial"/>
          <w:color w:val="000000"/>
          <w:sz w:val="21"/>
          <w:szCs w:val="21"/>
        </w:rPr>
        <w:t>回收，而软引用虽然不能阻止被回收，但是可以延迟到</w:t>
      </w:r>
      <w:r>
        <w:rPr>
          <w:rFonts w:ascii="Arial" w:hAnsi="Arial" w:cs="Arial"/>
          <w:color w:val="000000"/>
          <w:sz w:val="21"/>
          <w:szCs w:val="21"/>
        </w:rPr>
        <w:t xml:space="preserve"> JVM </w:t>
      </w:r>
      <w:r>
        <w:rPr>
          <w:rFonts w:ascii="Arial" w:hAnsi="Arial" w:cs="Arial"/>
          <w:color w:val="000000"/>
          <w:sz w:val="21"/>
          <w:szCs w:val="21"/>
        </w:rPr>
        <w:t>内存不足的时候。</w:t>
      </w:r>
    </w:p>
    <w:p w:rsidR="00631AD2" w:rsidRDefault="00631AD2" w:rsidP="00631AD2">
      <w:pPr>
        <w:pStyle w:val="2"/>
        <w:spacing w:before="450" w:after="0"/>
        <w:rPr>
          <w:rFonts w:ascii="Arial" w:hAnsi="Arial" w:cs="Arial"/>
          <w:b w:val="0"/>
          <w:bCs w:val="0"/>
          <w:color w:val="333333"/>
          <w:sz w:val="30"/>
          <w:szCs w:val="30"/>
        </w:rPr>
      </w:pPr>
      <w:r>
        <w:rPr>
          <w:rFonts w:ascii="Arial" w:hAnsi="Arial" w:cs="Arial"/>
          <w:b w:val="0"/>
          <w:bCs w:val="0"/>
          <w:color w:val="000000"/>
          <w:sz w:val="30"/>
          <w:szCs w:val="30"/>
        </w:rPr>
        <w:t xml:space="preserve">55.32 </w:t>
      </w:r>
      <w:r>
        <w:rPr>
          <w:rFonts w:ascii="Arial" w:hAnsi="Arial" w:cs="Arial"/>
          <w:b w:val="0"/>
          <w:bCs w:val="0"/>
          <w:color w:val="000000"/>
          <w:sz w:val="30"/>
          <w:szCs w:val="30"/>
        </w:rPr>
        <w:t>位</w:t>
      </w:r>
      <w:r>
        <w:rPr>
          <w:rFonts w:ascii="Arial" w:hAnsi="Arial" w:cs="Arial"/>
          <w:b w:val="0"/>
          <w:bCs w:val="0"/>
          <w:color w:val="000000"/>
          <w:sz w:val="30"/>
          <w:szCs w:val="30"/>
        </w:rPr>
        <w:t xml:space="preserve"> JVM </w:t>
      </w:r>
      <w:r>
        <w:rPr>
          <w:rFonts w:ascii="Arial" w:hAnsi="Arial" w:cs="Arial"/>
          <w:b w:val="0"/>
          <w:bCs w:val="0"/>
          <w:color w:val="000000"/>
          <w:sz w:val="30"/>
          <w:szCs w:val="30"/>
        </w:rPr>
        <w:t>和</w:t>
      </w:r>
      <w:r>
        <w:rPr>
          <w:rFonts w:ascii="Arial" w:hAnsi="Arial" w:cs="Arial"/>
          <w:b w:val="0"/>
          <w:bCs w:val="0"/>
          <w:color w:val="000000"/>
          <w:sz w:val="30"/>
          <w:szCs w:val="30"/>
        </w:rPr>
        <w:t xml:space="preserve"> 64 </w:t>
      </w:r>
      <w:r>
        <w:rPr>
          <w:rFonts w:ascii="Arial" w:hAnsi="Arial" w:cs="Arial"/>
          <w:b w:val="0"/>
          <w:bCs w:val="0"/>
          <w:color w:val="000000"/>
          <w:sz w:val="30"/>
          <w:szCs w:val="30"/>
        </w:rPr>
        <w:t>位</w:t>
      </w:r>
      <w:r>
        <w:rPr>
          <w:rFonts w:ascii="Arial" w:hAnsi="Arial" w:cs="Arial"/>
          <w:b w:val="0"/>
          <w:bCs w:val="0"/>
          <w:color w:val="000000"/>
          <w:sz w:val="30"/>
          <w:szCs w:val="30"/>
        </w:rPr>
        <w:t xml:space="preserve"> JVM </w:t>
      </w:r>
      <w:r>
        <w:rPr>
          <w:rFonts w:ascii="Arial" w:hAnsi="Arial" w:cs="Arial"/>
          <w:b w:val="0"/>
          <w:bCs w:val="0"/>
          <w:color w:val="000000"/>
          <w:sz w:val="30"/>
          <w:szCs w:val="30"/>
        </w:rPr>
        <w:t>的最大堆内存分别是多数？</w:t>
      </w:r>
    </w:p>
    <w:p w:rsidR="00631AD2" w:rsidRDefault="00631AD2" w:rsidP="00631AD2">
      <w:pPr>
        <w:pStyle w:val="a3"/>
        <w:spacing w:before="150" w:beforeAutospacing="0" w:after="0" w:afterAutospacing="0"/>
        <w:rPr>
          <w:rFonts w:ascii="Arial" w:hAnsi="Arial" w:cs="Arial"/>
          <w:color w:val="333333"/>
          <w:sz w:val="21"/>
          <w:szCs w:val="21"/>
        </w:rPr>
      </w:pPr>
      <w:r>
        <w:rPr>
          <w:rFonts w:ascii="Arial" w:hAnsi="Arial" w:cs="Arial"/>
          <w:color w:val="000000"/>
          <w:sz w:val="21"/>
          <w:szCs w:val="21"/>
        </w:rPr>
        <w:t>理论上说上</w:t>
      </w:r>
      <w:r>
        <w:rPr>
          <w:rFonts w:ascii="Arial" w:hAnsi="Arial" w:cs="Arial"/>
          <w:color w:val="000000"/>
          <w:sz w:val="21"/>
          <w:szCs w:val="21"/>
        </w:rPr>
        <w:t xml:space="preserve"> 32 </w:t>
      </w:r>
      <w:r>
        <w:rPr>
          <w:rFonts w:ascii="Arial" w:hAnsi="Arial" w:cs="Arial"/>
          <w:color w:val="000000"/>
          <w:sz w:val="21"/>
          <w:szCs w:val="21"/>
        </w:rPr>
        <w:t>位的</w:t>
      </w:r>
      <w:r>
        <w:rPr>
          <w:rFonts w:ascii="Arial" w:hAnsi="Arial" w:cs="Arial"/>
          <w:color w:val="000000"/>
          <w:sz w:val="21"/>
          <w:szCs w:val="21"/>
        </w:rPr>
        <w:t xml:space="preserve"> JVM </w:t>
      </w:r>
      <w:r>
        <w:rPr>
          <w:rFonts w:ascii="Arial" w:hAnsi="Arial" w:cs="Arial"/>
          <w:color w:val="000000"/>
          <w:sz w:val="21"/>
          <w:szCs w:val="21"/>
        </w:rPr>
        <w:t>堆内存可以到达</w:t>
      </w:r>
      <w:r>
        <w:rPr>
          <w:rFonts w:ascii="Arial" w:hAnsi="Arial" w:cs="Arial"/>
          <w:color w:val="000000"/>
          <w:sz w:val="21"/>
          <w:szCs w:val="21"/>
        </w:rPr>
        <w:t xml:space="preserve"> 2^32</w:t>
      </w:r>
      <w:r>
        <w:rPr>
          <w:rFonts w:ascii="Arial" w:hAnsi="Arial" w:cs="Arial"/>
          <w:color w:val="000000"/>
          <w:sz w:val="21"/>
          <w:szCs w:val="21"/>
        </w:rPr>
        <w:t>，即</w:t>
      </w:r>
      <w:r>
        <w:rPr>
          <w:rFonts w:ascii="Arial" w:hAnsi="Arial" w:cs="Arial"/>
          <w:color w:val="000000"/>
          <w:sz w:val="21"/>
          <w:szCs w:val="21"/>
        </w:rPr>
        <w:t xml:space="preserve"> 4GB</w:t>
      </w:r>
      <w:r>
        <w:rPr>
          <w:rFonts w:ascii="Arial" w:hAnsi="Arial" w:cs="Arial"/>
          <w:color w:val="000000"/>
          <w:sz w:val="21"/>
          <w:szCs w:val="21"/>
        </w:rPr>
        <w:t>，但实际上会比这个小很多。不同操作系统之间不同，如</w:t>
      </w:r>
      <w:r>
        <w:rPr>
          <w:rFonts w:ascii="Arial" w:hAnsi="Arial" w:cs="Arial"/>
          <w:color w:val="000000"/>
          <w:sz w:val="21"/>
          <w:szCs w:val="21"/>
        </w:rPr>
        <w:t xml:space="preserve"> Windows </w:t>
      </w:r>
      <w:r>
        <w:rPr>
          <w:rFonts w:ascii="Arial" w:hAnsi="Arial" w:cs="Arial"/>
          <w:color w:val="000000"/>
          <w:sz w:val="21"/>
          <w:szCs w:val="21"/>
        </w:rPr>
        <w:t>系统大约</w:t>
      </w:r>
      <w:r>
        <w:rPr>
          <w:rFonts w:ascii="Arial" w:hAnsi="Arial" w:cs="Arial"/>
          <w:color w:val="000000"/>
          <w:sz w:val="21"/>
          <w:szCs w:val="21"/>
        </w:rPr>
        <w:t xml:space="preserve"> 1.5 GB</w:t>
      </w:r>
      <w:r>
        <w:rPr>
          <w:rFonts w:ascii="Arial" w:hAnsi="Arial" w:cs="Arial"/>
          <w:color w:val="000000"/>
          <w:sz w:val="21"/>
          <w:szCs w:val="21"/>
        </w:rPr>
        <w:t>，</w:t>
      </w:r>
      <w:r>
        <w:rPr>
          <w:rFonts w:ascii="Arial" w:hAnsi="Arial" w:cs="Arial"/>
          <w:color w:val="000000"/>
          <w:sz w:val="21"/>
          <w:szCs w:val="21"/>
        </w:rPr>
        <w:t xml:space="preserve">Solaris </w:t>
      </w:r>
      <w:r>
        <w:rPr>
          <w:rFonts w:ascii="Arial" w:hAnsi="Arial" w:cs="Arial"/>
          <w:color w:val="000000"/>
          <w:sz w:val="21"/>
          <w:szCs w:val="21"/>
        </w:rPr>
        <w:t>大约</w:t>
      </w:r>
      <w:r>
        <w:rPr>
          <w:rFonts w:ascii="Arial" w:hAnsi="Arial" w:cs="Arial"/>
          <w:color w:val="000000"/>
          <w:sz w:val="21"/>
          <w:szCs w:val="21"/>
        </w:rPr>
        <w:t xml:space="preserve"> 3GB</w:t>
      </w:r>
      <w:r>
        <w:rPr>
          <w:rFonts w:ascii="Arial" w:hAnsi="Arial" w:cs="Arial"/>
          <w:color w:val="000000"/>
          <w:sz w:val="21"/>
          <w:szCs w:val="21"/>
        </w:rPr>
        <w:t>。</w:t>
      </w:r>
      <w:r>
        <w:rPr>
          <w:rFonts w:ascii="Arial" w:hAnsi="Arial" w:cs="Arial"/>
          <w:color w:val="000000"/>
          <w:sz w:val="21"/>
          <w:szCs w:val="21"/>
        </w:rPr>
        <w:t xml:space="preserve">64 </w:t>
      </w:r>
      <w:r>
        <w:rPr>
          <w:rFonts w:ascii="Arial" w:hAnsi="Arial" w:cs="Arial"/>
          <w:color w:val="000000"/>
          <w:sz w:val="21"/>
          <w:szCs w:val="21"/>
        </w:rPr>
        <w:t>位</w:t>
      </w:r>
      <w:r>
        <w:rPr>
          <w:rFonts w:ascii="Arial" w:hAnsi="Arial" w:cs="Arial"/>
          <w:color w:val="000000"/>
          <w:sz w:val="21"/>
          <w:szCs w:val="21"/>
        </w:rPr>
        <w:t xml:space="preserve"> JVM</w:t>
      </w:r>
      <w:r>
        <w:rPr>
          <w:rFonts w:ascii="Arial" w:hAnsi="Arial" w:cs="Arial"/>
          <w:color w:val="000000"/>
          <w:sz w:val="21"/>
          <w:szCs w:val="21"/>
        </w:rPr>
        <w:t>允许指定最大的堆内存，理论上可以达到</w:t>
      </w:r>
      <w:r>
        <w:rPr>
          <w:rFonts w:ascii="Arial" w:hAnsi="Arial" w:cs="Arial"/>
          <w:color w:val="000000"/>
          <w:sz w:val="21"/>
          <w:szCs w:val="21"/>
        </w:rPr>
        <w:t xml:space="preserve"> 2^64</w:t>
      </w:r>
      <w:r>
        <w:rPr>
          <w:rFonts w:ascii="Arial" w:hAnsi="Arial" w:cs="Arial"/>
          <w:color w:val="000000"/>
          <w:sz w:val="21"/>
          <w:szCs w:val="21"/>
        </w:rPr>
        <w:t>，这是一个非常大的数字，实际上你可以指定堆内存大小到</w:t>
      </w:r>
      <w:r>
        <w:rPr>
          <w:rFonts w:ascii="Arial" w:hAnsi="Arial" w:cs="Arial"/>
          <w:color w:val="000000"/>
          <w:sz w:val="21"/>
          <w:szCs w:val="21"/>
        </w:rPr>
        <w:t xml:space="preserve"> 100GB</w:t>
      </w:r>
      <w:r>
        <w:rPr>
          <w:rFonts w:ascii="Arial" w:hAnsi="Arial" w:cs="Arial"/>
          <w:color w:val="000000"/>
          <w:sz w:val="21"/>
          <w:szCs w:val="21"/>
        </w:rPr>
        <w:t>。甚至有的</w:t>
      </w:r>
      <w:r>
        <w:rPr>
          <w:rFonts w:ascii="Arial" w:hAnsi="Arial" w:cs="Arial"/>
          <w:color w:val="000000"/>
          <w:sz w:val="21"/>
          <w:szCs w:val="21"/>
        </w:rPr>
        <w:t xml:space="preserve"> JVM</w:t>
      </w:r>
      <w:r>
        <w:rPr>
          <w:rFonts w:ascii="Arial" w:hAnsi="Arial" w:cs="Arial"/>
          <w:color w:val="000000"/>
          <w:sz w:val="21"/>
          <w:szCs w:val="21"/>
        </w:rPr>
        <w:t>，如</w:t>
      </w:r>
      <w:r>
        <w:rPr>
          <w:rFonts w:ascii="Arial" w:hAnsi="Arial" w:cs="Arial"/>
          <w:color w:val="000000"/>
          <w:sz w:val="21"/>
          <w:szCs w:val="21"/>
        </w:rPr>
        <w:t xml:space="preserve"> Azul</w:t>
      </w:r>
      <w:r>
        <w:rPr>
          <w:rFonts w:ascii="Arial" w:hAnsi="Arial" w:cs="Arial"/>
          <w:color w:val="000000"/>
          <w:sz w:val="21"/>
          <w:szCs w:val="21"/>
        </w:rPr>
        <w:t>，堆内存到</w:t>
      </w:r>
      <w:r>
        <w:rPr>
          <w:rFonts w:ascii="Arial" w:hAnsi="Arial" w:cs="Arial"/>
          <w:color w:val="000000"/>
          <w:sz w:val="21"/>
          <w:szCs w:val="21"/>
        </w:rPr>
        <w:t xml:space="preserve"> 1000G </w:t>
      </w:r>
      <w:r>
        <w:rPr>
          <w:rFonts w:ascii="Arial" w:hAnsi="Arial" w:cs="Arial"/>
          <w:color w:val="000000"/>
          <w:sz w:val="21"/>
          <w:szCs w:val="21"/>
        </w:rPr>
        <w:t>都是可能的。</w:t>
      </w:r>
    </w:p>
    <w:p w:rsidR="00372FE3" w:rsidRDefault="00631AD2" w:rsidP="00372FE3">
      <w:pPr>
        <w:pStyle w:val="2"/>
      </w:pPr>
      <w:r>
        <w:rPr>
          <w:rFonts w:ascii="Arial" w:hAnsi="Arial" w:cs="Arial"/>
          <w:b w:val="0"/>
          <w:bCs w:val="0"/>
          <w:color w:val="000000"/>
          <w:sz w:val="30"/>
          <w:szCs w:val="30"/>
        </w:rPr>
        <w:t>56.</w:t>
      </w:r>
      <w:r w:rsidR="00372FE3" w:rsidRPr="00372FE3">
        <w:t xml:space="preserve"> </w:t>
      </w:r>
      <w:r w:rsidR="00372FE3">
        <w:t>JDK、JRE、JVM 分别是什么关系？</w:t>
      </w:r>
    </w:p>
    <w:p w:rsidR="00372FE3" w:rsidRDefault="00372FE3" w:rsidP="00372FE3">
      <w:pPr>
        <w:pStyle w:val="3"/>
      </w:pPr>
      <w:r>
        <w:rPr>
          <w:rStyle w:val="a4"/>
          <w:rFonts w:ascii="Lucida Sans Unicode" w:hAnsi="Lucida Sans Unicode" w:cs="Lucida Sans Unicode"/>
          <w:color w:val="1A1A1A"/>
        </w:rPr>
        <w:t>JDK</w:t>
      </w:r>
    </w:p>
    <w:p w:rsidR="00372FE3" w:rsidRDefault="00372FE3" w:rsidP="00372FE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JDK </w:t>
      </w:r>
      <w:r>
        <w:rPr>
          <w:rFonts w:ascii="Lucida Sans Unicode" w:hAnsi="Lucida Sans Unicode" w:cs="Lucida Sans Unicode"/>
          <w:color w:val="1A1A1A"/>
        </w:rPr>
        <w:t>即为</w:t>
      </w:r>
      <w:r>
        <w:rPr>
          <w:rFonts w:ascii="Lucida Sans Unicode" w:hAnsi="Lucida Sans Unicode" w:cs="Lucida Sans Unicode"/>
          <w:color w:val="1A1A1A"/>
        </w:rPr>
        <w:t xml:space="preserve"> Java </w:t>
      </w:r>
      <w:r>
        <w:rPr>
          <w:rFonts w:ascii="Lucida Sans Unicode" w:hAnsi="Lucida Sans Unicode" w:cs="Lucida Sans Unicode"/>
          <w:color w:val="1A1A1A"/>
        </w:rPr>
        <w:t>开发工具包，包含编写</w:t>
      </w:r>
      <w:r>
        <w:rPr>
          <w:rFonts w:ascii="Lucida Sans Unicode" w:hAnsi="Lucida Sans Unicode" w:cs="Lucida Sans Unicode"/>
          <w:color w:val="1A1A1A"/>
        </w:rPr>
        <w:t xml:space="preserve"> Java </w:t>
      </w:r>
      <w:r>
        <w:rPr>
          <w:rFonts w:ascii="Lucida Sans Unicode" w:hAnsi="Lucida Sans Unicode" w:cs="Lucida Sans Unicode"/>
          <w:color w:val="1A1A1A"/>
        </w:rPr>
        <w:t>程序所必须的编译、运行等开发工具以及</w:t>
      </w:r>
      <w:r>
        <w:rPr>
          <w:rFonts w:ascii="Lucida Sans Unicode" w:hAnsi="Lucida Sans Unicode" w:cs="Lucida Sans Unicode"/>
          <w:color w:val="1A1A1A"/>
        </w:rPr>
        <w:t xml:space="preserve"> JRE</w:t>
      </w:r>
      <w:r>
        <w:rPr>
          <w:rFonts w:ascii="Lucida Sans Unicode" w:hAnsi="Lucida Sans Unicode" w:cs="Lucida Sans Unicode"/>
          <w:color w:val="1A1A1A"/>
        </w:rPr>
        <w:t>。开发工具如：</w:t>
      </w:r>
    </w:p>
    <w:p w:rsidR="00372FE3" w:rsidRDefault="00372FE3" w:rsidP="00FA61C5">
      <w:pPr>
        <w:widowControl/>
        <w:numPr>
          <w:ilvl w:val="0"/>
          <w:numId w:val="47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用于编译</w:t>
      </w:r>
      <w:r>
        <w:rPr>
          <w:rFonts w:ascii="Lucida Sans Unicode" w:hAnsi="Lucida Sans Unicode" w:cs="Lucida Sans Unicode"/>
          <w:color w:val="1A1A1A"/>
          <w:szCs w:val="21"/>
        </w:rPr>
        <w:t xml:space="preserve"> Java </w:t>
      </w:r>
      <w:r>
        <w:rPr>
          <w:rFonts w:ascii="Lucida Sans Unicode" w:hAnsi="Lucida Sans Unicode" w:cs="Lucida Sans Unicode"/>
          <w:color w:val="1A1A1A"/>
          <w:szCs w:val="21"/>
        </w:rPr>
        <w:t>程序的</w:t>
      </w:r>
      <w:r>
        <w:rPr>
          <w:rFonts w:ascii="Lucida Sans Unicode" w:hAnsi="Lucida Sans Unicode" w:cs="Lucida Sans Unicode"/>
          <w:color w:val="1A1A1A"/>
          <w:szCs w:val="21"/>
        </w:rPr>
        <w:t xml:space="preserve"> javac </w:t>
      </w:r>
      <w:r>
        <w:rPr>
          <w:rFonts w:ascii="Lucida Sans Unicode" w:hAnsi="Lucida Sans Unicode" w:cs="Lucida Sans Unicode"/>
          <w:color w:val="1A1A1A"/>
          <w:szCs w:val="21"/>
        </w:rPr>
        <w:t>命令。</w:t>
      </w:r>
    </w:p>
    <w:p w:rsidR="00372FE3" w:rsidRDefault="00372FE3" w:rsidP="00FA61C5">
      <w:pPr>
        <w:widowControl/>
        <w:numPr>
          <w:ilvl w:val="0"/>
          <w:numId w:val="47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用于启动</w:t>
      </w:r>
      <w:r>
        <w:rPr>
          <w:rFonts w:ascii="Lucida Sans Unicode" w:hAnsi="Lucida Sans Unicode" w:cs="Lucida Sans Unicode"/>
          <w:color w:val="1A1A1A"/>
          <w:szCs w:val="21"/>
        </w:rPr>
        <w:t xml:space="preserve"> JVM </w:t>
      </w:r>
      <w:r>
        <w:rPr>
          <w:rFonts w:ascii="Lucida Sans Unicode" w:hAnsi="Lucida Sans Unicode" w:cs="Lucida Sans Unicode"/>
          <w:color w:val="1A1A1A"/>
          <w:szCs w:val="21"/>
        </w:rPr>
        <w:t>运行</w:t>
      </w:r>
      <w:r>
        <w:rPr>
          <w:rFonts w:ascii="Lucida Sans Unicode" w:hAnsi="Lucida Sans Unicode" w:cs="Lucida Sans Unicode"/>
          <w:color w:val="1A1A1A"/>
          <w:szCs w:val="21"/>
        </w:rPr>
        <w:t xml:space="preserve"> Java </w:t>
      </w:r>
      <w:r>
        <w:rPr>
          <w:rFonts w:ascii="Lucida Sans Unicode" w:hAnsi="Lucida Sans Unicode" w:cs="Lucida Sans Unicode"/>
          <w:color w:val="1A1A1A"/>
          <w:szCs w:val="21"/>
        </w:rPr>
        <w:t>程序的</w:t>
      </w:r>
      <w:r>
        <w:rPr>
          <w:rFonts w:ascii="Lucida Sans Unicode" w:hAnsi="Lucida Sans Unicode" w:cs="Lucida Sans Unicode"/>
          <w:color w:val="1A1A1A"/>
          <w:szCs w:val="21"/>
        </w:rPr>
        <w:t xml:space="preserve"> Java </w:t>
      </w:r>
      <w:r>
        <w:rPr>
          <w:rFonts w:ascii="Lucida Sans Unicode" w:hAnsi="Lucida Sans Unicode" w:cs="Lucida Sans Unicode"/>
          <w:color w:val="1A1A1A"/>
          <w:szCs w:val="21"/>
        </w:rPr>
        <w:t>命令。</w:t>
      </w:r>
    </w:p>
    <w:p w:rsidR="00372FE3" w:rsidRDefault="00372FE3" w:rsidP="00FA61C5">
      <w:pPr>
        <w:widowControl/>
        <w:numPr>
          <w:ilvl w:val="0"/>
          <w:numId w:val="47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用于生成文档的</w:t>
      </w:r>
      <w:r>
        <w:rPr>
          <w:rFonts w:ascii="Lucida Sans Unicode" w:hAnsi="Lucida Sans Unicode" w:cs="Lucida Sans Unicode"/>
          <w:color w:val="1A1A1A"/>
          <w:szCs w:val="21"/>
        </w:rPr>
        <w:t xml:space="preserve"> Javadoc </w:t>
      </w:r>
      <w:r>
        <w:rPr>
          <w:rFonts w:ascii="Lucida Sans Unicode" w:hAnsi="Lucida Sans Unicode" w:cs="Lucida Sans Unicode"/>
          <w:color w:val="1A1A1A"/>
          <w:szCs w:val="21"/>
        </w:rPr>
        <w:t>命令。</w:t>
      </w:r>
    </w:p>
    <w:p w:rsidR="00372FE3" w:rsidRDefault="00372FE3" w:rsidP="00FA61C5">
      <w:pPr>
        <w:widowControl/>
        <w:numPr>
          <w:ilvl w:val="0"/>
          <w:numId w:val="47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用于打包的</w:t>
      </w:r>
      <w:r>
        <w:rPr>
          <w:rFonts w:ascii="Lucida Sans Unicode" w:hAnsi="Lucida Sans Unicode" w:cs="Lucida Sans Unicode"/>
          <w:color w:val="1A1A1A"/>
          <w:szCs w:val="21"/>
        </w:rPr>
        <w:t xml:space="preserve"> jar </w:t>
      </w:r>
      <w:r>
        <w:rPr>
          <w:rFonts w:ascii="Lucida Sans Unicode" w:hAnsi="Lucida Sans Unicode" w:cs="Lucida Sans Unicode"/>
          <w:color w:val="1A1A1A"/>
          <w:szCs w:val="21"/>
        </w:rPr>
        <w:t>命令等等。</w:t>
      </w:r>
    </w:p>
    <w:p w:rsidR="00372FE3" w:rsidRDefault="00372FE3" w:rsidP="00372FE3">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简单说，就是</w:t>
      </w:r>
      <w:r>
        <w:rPr>
          <w:rFonts w:ascii="Lucida Sans Unicode" w:hAnsi="Lucida Sans Unicode" w:cs="Lucida Sans Unicode"/>
          <w:color w:val="1A1A1A"/>
        </w:rPr>
        <w:t xml:space="preserve"> JDK </w:t>
      </w:r>
      <w:r>
        <w:rPr>
          <w:rFonts w:ascii="Lucida Sans Unicode" w:hAnsi="Lucida Sans Unicode" w:cs="Lucida Sans Unicode"/>
          <w:color w:val="1A1A1A"/>
        </w:rPr>
        <w:t>包含</w:t>
      </w:r>
      <w:r>
        <w:rPr>
          <w:rFonts w:ascii="Lucida Sans Unicode" w:hAnsi="Lucida Sans Unicode" w:cs="Lucida Sans Unicode"/>
          <w:color w:val="1A1A1A"/>
        </w:rPr>
        <w:t xml:space="preserve"> JRE </w:t>
      </w:r>
      <w:r>
        <w:rPr>
          <w:rFonts w:ascii="Lucida Sans Unicode" w:hAnsi="Lucida Sans Unicode" w:cs="Lucida Sans Unicode"/>
          <w:color w:val="1A1A1A"/>
        </w:rPr>
        <w:t>包含</w:t>
      </w:r>
      <w:r>
        <w:rPr>
          <w:rFonts w:ascii="Lucida Sans Unicode" w:hAnsi="Lucida Sans Unicode" w:cs="Lucida Sans Unicode"/>
          <w:color w:val="1A1A1A"/>
        </w:rPr>
        <w:t xml:space="preserve"> JVM</w:t>
      </w:r>
      <w:r>
        <w:rPr>
          <w:rFonts w:ascii="Lucida Sans Unicode" w:hAnsi="Lucida Sans Unicode" w:cs="Lucida Sans Unicode"/>
          <w:color w:val="1A1A1A"/>
        </w:rPr>
        <w:t>。</w:t>
      </w:r>
    </w:p>
    <w:p w:rsidR="00372FE3" w:rsidRDefault="00372FE3" w:rsidP="00372FE3">
      <w:pPr>
        <w:pStyle w:val="3"/>
      </w:pPr>
      <w:r>
        <w:rPr>
          <w:rStyle w:val="a4"/>
          <w:rFonts w:ascii="Lucida Sans Unicode" w:hAnsi="Lucida Sans Unicode" w:cs="Lucida Sans Unicode"/>
          <w:color w:val="1A1A1A"/>
        </w:rPr>
        <w:t>JRE</w:t>
      </w:r>
    </w:p>
    <w:p w:rsidR="00372FE3" w:rsidRDefault="00372FE3" w:rsidP="00372FE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JRE </w:t>
      </w:r>
      <w:r>
        <w:rPr>
          <w:rFonts w:ascii="Lucida Sans Unicode" w:hAnsi="Lucida Sans Unicode" w:cs="Lucida Sans Unicode"/>
          <w:color w:val="1A1A1A"/>
        </w:rPr>
        <w:t>即为</w:t>
      </w:r>
      <w:r>
        <w:rPr>
          <w:rFonts w:ascii="Lucida Sans Unicode" w:hAnsi="Lucida Sans Unicode" w:cs="Lucida Sans Unicode"/>
          <w:color w:val="1A1A1A"/>
        </w:rPr>
        <w:t xml:space="preserve"> Java </w:t>
      </w:r>
      <w:r>
        <w:rPr>
          <w:rFonts w:ascii="Lucida Sans Unicode" w:hAnsi="Lucida Sans Unicode" w:cs="Lucida Sans Unicode"/>
          <w:color w:val="1A1A1A"/>
        </w:rPr>
        <w:t>运行环境，提供了运行</w:t>
      </w:r>
      <w:r>
        <w:rPr>
          <w:rFonts w:ascii="Lucida Sans Unicode" w:hAnsi="Lucida Sans Unicode" w:cs="Lucida Sans Unicode"/>
          <w:color w:val="1A1A1A"/>
        </w:rPr>
        <w:t xml:space="preserve"> Java </w:t>
      </w:r>
      <w:r>
        <w:rPr>
          <w:rFonts w:ascii="Lucida Sans Unicode" w:hAnsi="Lucida Sans Unicode" w:cs="Lucida Sans Unicode"/>
          <w:color w:val="1A1A1A"/>
        </w:rPr>
        <w:t>应用程序所必须的软件环境，包含有</w:t>
      </w:r>
      <w:r>
        <w:rPr>
          <w:rFonts w:ascii="Lucida Sans Unicode" w:hAnsi="Lucida Sans Unicode" w:cs="Lucida Sans Unicode"/>
          <w:color w:val="1A1A1A"/>
        </w:rPr>
        <w:t xml:space="preserve"> Java </w:t>
      </w:r>
      <w:r>
        <w:rPr>
          <w:rFonts w:ascii="Lucida Sans Unicode" w:hAnsi="Lucida Sans Unicode" w:cs="Lucida Sans Unicode"/>
          <w:color w:val="1A1A1A"/>
        </w:rPr>
        <w:t>虚拟机（</w:t>
      </w:r>
      <w:r>
        <w:rPr>
          <w:rFonts w:ascii="Lucida Sans Unicode" w:hAnsi="Lucida Sans Unicode" w:cs="Lucida Sans Unicode"/>
          <w:color w:val="1A1A1A"/>
        </w:rPr>
        <w:t>JVM</w:t>
      </w:r>
      <w:r>
        <w:rPr>
          <w:rFonts w:ascii="Lucida Sans Unicode" w:hAnsi="Lucida Sans Unicode" w:cs="Lucida Sans Unicode"/>
          <w:color w:val="1A1A1A"/>
        </w:rPr>
        <w:t>）和丰富的系统类库。系统类库即为</w:t>
      </w:r>
      <w:r>
        <w:rPr>
          <w:rFonts w:ascii="Lucida Sans Unicode" w:hAnsi="Lucida Sans Unicode" w:cs="Lucida Sans Unicode"/>
          <w:color w:val="1A1A1A"/>
        </w:rPr>
        <w:t xml:space="preserve"> Java </w:t>
      </w:r>
      <w:r>
        <w:rPr>
          <w:rFonts w:ascii="Lucida Sans Unicode" w:hAnsi="Lucida Sans Unicode" w:cs="Lucida Sans Unicode"/>
          <w:color w:val="1A1A1A"/>
        </w:rPr>
        <w:t>提前封装好的功能类，只需拿来直接使用即可，可以大大的提高开发效率。</w:t>
      </w:r>
    </w:p>
    <w:p w:rsidR="00372FE3" w:rsidRDefault="00372FE3" w:rsidP="00372FE3">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简单说，就是</w:t>
      </w:r>
      <w:r>
        <w:rPr>
          <w:rFonts w:ascii="Lucida Sans Unicode" w:hAnsi="Lucida Sans Unicode" w:cs="Lucida Sans Unicode"/>
          <w:color w:val="1A1A1A"/>
        </w:rPr>
        <w:t xml:space="preserve"> JRE </w:t>
      </w:r>
      <w:r>
        <w:rPr>
          <w:rFonts w:ascii="Lucida Sans Unicode" w:hAnsi="Lucida Sans Unicode" w:cs="Lucida Sans Unicode"/>
          <w:color w:val="1A1A1A"/>
        </w:rPr>
        <w:t>包含</w:t>
      </w:r>
      <w:r>
        <w:rPr>
          <w:rFonts w:ascii="Lucida Sans Unicode" w:hAnsi="Lucida Sans Unicode" w:cs="Lucida Sans Unicode"/>
          <w:color w:val="1A1A1A"/>
        </w:rPr>
        <w:t xml:space="preserve"> JVM</w:t>
      </w:r>
      <w:r>
        <w:rPr>
          <w:rFonts w:ascii="Lucida Sans Unicode" w:hAnsi="Lucida Sans Unicode" w:cs="Lucida Sans Unicode"/>
          <w:color w:val="1A1A1A"/>
        </w:rPr>
        <w:t>。</w:t>
      </w:r>
    </w:p>
    <w:p w:rsidR="00372FE3" w:rsidRDefault="00372FE3" w:rsidP="00372FE3">
      <w:pPr>
        <w:pStyle w:val="3"/>
      </w:pPr>
      <w:r>
        <w:rPr>
          <w:rStyle w:val="a4"/>
          <w:rFonts w:ascii="Lucida Sans Unicode" w:hAnsi="Lucida Sans Unicode" w:cs="Lucida Sans Unicode"/>
          <w:color w:val="1A1A1A"/>
        </w:rPr>
        <w:t>JVM</w:t>
      </w:r>
    </w:p>
    <w:p w:rsidR="00372FE3" w:rsidRDefault="00372FE3" w:rsidP="00372FE3">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 xml:space="preserve">JVM </w:t>
      </w:r>
      <w:r>
        <w:rPr>
          <w:rFonts w:ascii="Lucida Sans Unicode" w:hAnsi="Lucida Sans Unicode" w:cs="Lucida Sans Unicode"/>
          <w:color w:val="1A1A1A"/>
        </w:rPr>
        <w:t>即为</w:t>
      </w:r>
      <w:r>
        <w:rPr>
          <w:rFonts w:ascii="Lucida Sans Unicode" w:hAnsi="Lucida Sans Unicode" w:cs="Lucida Sans Unicode"/>
          <w:color w:val="1A1A1A"/>
        </w:rPr>
        <w:t xml:space="preserve"> Java </w:t>
      </w:r>
      <w:r>
        <w:rPr>
          <w:rFonts w:ascii="Lucida Sans Unicode" w:hAnsi="Lucida Sans Unicode" w:cs="Lucida Sans Unicode"/>
          <w:color w:val="1A1A1A"/>
        </w:rPr>
        <w:t>虚拟机，提供了字节码文件</w:t>
      </w:r>
      <w:r>
        <w:rPr>
          <w:rFonts w:ascii="Lucida Sans Unicode" w:hAnsi="Lucida Sans Unicode" w:cs="Lucida Sans Unicode"/>
          <w:color w:val="1A1A1A"/>
        </w:rPr>
        <w:t>(</w:t>
      </w:r>
      <w:r>
        <w:rPr>
          <w:rStyle w:val="HTML"/>
          <w:rFonts w:ascii="Lucida Console" w:hAnsi="Lucida Console"/>
          <w:color w:val="1A1A1A"/>
          <w:sz w:val="21"/>
          <w:szCs w:val="21"/>
          <w:bdr w:val="single" w:sz="6" w:space="1" w:color="CCCCCC" w:frame="1"/>
          <w:shd w:val="clear" w:color="auto" w:fill="DDDDDD"/>
        </w:rPr>
        <w:t>.class</w:t>
      </w:r>
      <w:r>
        <w:rPr>
          <w:rFonts w:ascii="Lucida Sans Unicode" w:hAnsi="Lucida Sans Unicode" w:cs="Lucida Sans Unicode"/>
          <w:color w:val="1A1A1A"/>
        </w:rPr>
        <w:t>)</w:t>
      </w:r>
      <w:r>
        <w:rPr>
          <w:rFonts w:ascii="Lucida Sans Unicode" w:hAnsi="Lucida Sans Unicode" w:cs="Lucida Sans Unicode"/>
          <w:color w:val="1A1A1A"/>
        </w:rPr>
        <w:t>的运行环境支持。</w:t>
      </w:r>
    </w:p>
    <w:p w:rsidR="00372FE3" w:rsidRDefault="00372FE3" w:rsidP="00372FE3">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noProof/>
          <w:color w:val="1A1A1A"/>
        </w:rPr>
        <w:drawing>
          <wp:inline distT="0" distB="0" distL="0" distR="0">
            <wp:extent cx="6249484" cy="4915535"/>
            <wp:effectExtent l="0" t="0" r="0" b="0"/>
            <wp:docPr id="139" name="图片 139" descr="JDK &gt; JRE &gt; 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JDK &gt; JRE &gt; JV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58094" cy="4922307"/>
                    </a:xfrm>
                    <a:prstGeom prst="rect">
                      <a:avLst/>
                    </a:prstGeom>
                    <a:noFill/>
                    <a:ln>
                      <a:noFill/>
                    </a:ln>
                  </pic:spPr>
                </pic:pic>
              </a:graphicData>
            </a:graphic>
          </wp:inline>
        </w:drawing>
      </w:r>
    </w:p>
    <w:p w:rsidR="00372FE3" w:rsidRDefault="00372FE3" w:rsidP="00372FE3">
      <w:pPr>
        <w:pStyle w:val="3"/>
      </w:pPr>
      <w:r>
        <w:rPr>
          <w:rStyle w:val="a4"/>
          <w:rFonts w:ascii="Lucida Sans Unicode" w:hAnsi="Lucida Sans Unicode" w:cs="Lucida Sans Unicode"/>
          <w:color w:val="1A1A1A"/>
        </w:rPr>
        <w:t>为什么</w:t>
      </w:r>
      <w:r>
        <w:rPr>
          <w:rStyle w:val="a4"/>
          <w:rFonts w:ascii="Lucida Sans Unicode" w:hAnsi="Lucida Sans Unicode" w:cs="Lucida Sans Unicode"/>
          <w:color w:val="1A1A1A"/>
        </w:rPr>
        <w:t xml:space="preserve"> Java </w:t>
      </w:r>
      <w:r>
        <w:rPr>
          <w:rStyle w:val="a4"/>
          <w:rFonts w:ascii="Lucida Sans Unicode" w:hAnsi="Lucida Sans Unicode" w:cs="Lucida Sans Unicode"/>
          <w:color w:val="1A1A1A"/>
        </w:rPr>
        <w:t>被称作是</w:t>
      </w:r>
      <w:r>
        <w:rPr>
          <w:rStyle w:val="a4"/>
          <w:rFonts w:ascii="Lucida Sans Unicode" w:hAnsi="Lucida Sans Unicode" w:cs="Lucida Sans Unicode"/>
          <w:color w:val="1A1A1A"/>
        </w:rPr>
        <w:t>“</w:t>
      </w:r>
      <w:r>
        <w:rPr>
          <w:rStyle w:val="a4"/>
          <w:rFonts w:ascii="Lucida Sans Unicode" w:hAnsi="Lucida Sans Unicode" w:cs="Lucida Sans Unicode"/>
          <w:color w:val="1A1A1A"/>
        </w:rPr>
        <w:t>平台无关的编程语言</w:t>
      </w:r>
      <w:r>
        <w:rPr>
          <w:rStyle w:val="a4"/>
          <w:rFonts w:ascii="Lucida Sans Unicode" w:hAnsi="Lucida Sans Unicode" w:cs="Lucida Sans Unicode"/>
          <w:color w:val="1A1A1A"/>
        </w:rPr>
        <w:t>”</w:t>
      </w:r>
      <w:r>
        <w:rPr>
          <w:rStyle w:val="a4"/>
          <w:rFonts w:ascii="Lucida Sans Unicode" w:hAnsi="Lucida Sans Unicode" w:cs="Lucida Sans Unicode"/>
          <w:color w:val="1A1A1A"/>
        </w:rPr>
        <w:t>？</w:t>
      </w:r>
    </w:p>
    <w:p w:rsidR="00372FE3" w:rsidRDefault="00372FE3" w:rsidP="00372FE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Java </w:t>
      </w:r>
      <w:r>
        <w:rPr>
          <w:rFonts w:ascii="Lucida Sans Unicode" w:hAnsi="Lucida Sans Unicode" w:cs="Lucida Sans Unicode"/>
          <w:color w:val="1A1A1A"/>
        </w:rPr>
        <w:t>虚拟机是一个可以执行</w:t>
      </w:r>
      <w:r>
        <w:rPr>
          <w:rFonts w:ascii="Lucida Sans Unicode" w:hAnsi="Lucida Sans Unicode" w:cs="Lucida Sans Unicode"/>
          <w:color w:val="1A1A1A"/>
        </w:rPr>
        <w:t xml:space="preserve"> Java </w:t>
      </w:r>
      <w:r>
        <w:rPr>
          <w:rFonts w:ascii="Lucida Sans Unicode" w:hAnsi="Lucida Sans Unicode" w:cs="Lucida Sans Unicode"/>
          <w:color w:val="1A1A1A"/>
        </w:rPr>
        <w:t>字节码的虚拟机进程。</w:t>
      </w:r>
    </w:p>
    <w:p w:rsidR="00372FE3" w:rsidRDefault="00372FE3" w:rsidP="00FA61C5">
      <w:pPr>
        <w:widowControl/>
        <w:numPr>
          <w:ilvl w:val="0"/>
          <w:numId w:val="47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Java </w:t>
      </w:r>
      <w:r>
        <w:rPr>
          <w:rFonts w:ascii="Lucida Sans Unicode" w:hAnsi="Lucida Sans Unicode" w:cs="Lucida Sans Unicode"/>
          <w:color w:val="1A1A1A"/>
          <w:szCs w:val="21"/>
        </w:rPr>
        <w:t>源文件</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.java</w:t>
      </w:r>
      <w:r>
        <w:rPr>
          <w:rFonts w:ascii="Lucida Sans Unicode" w:hAnsi="Lucida Sans Unicode" w:cs="Lucida Sans Unicode"/>
          <w:color w:val="1A1A1A"/>
          <w:szCs w:val="21"/>
        </w:rPr>
        <w:t> )</w:t>
      </w:r>
      <w:r>
        <w:rPr>
          <w:rFonts w:ascii="Lucida Sans Unicode" w:hAnsi="Lucida Sans Unicode" w:cs="Lucida Sans Unicode"/>
          <w:color w:val="1A1A1A"/>
          <w:szCs w:val="21"/>
        </w:rPr>
        <w:t>被编译成能被</w:t>
      </w:r>
      <w:r>
        <w:rPr>
          <w:rFonts w:ascii="Lucida Sans Unicode" w:hAnsi="Lucida Sans Unicode" w:cs="Lucida Sans Unicode"/>
          <w:color w:val="1A1A1A"/>
          <w:szCs w:val="21"/>
        </w:rPr>
        <w:t xml:space="preserve"> Java </w:t>
      </w:r>
      <w:r>
        <w:rPr>
          <w:rFonts w:ascii="Lucida Sans Unicode" w:hAnsi="Lucida Sans Unicode" w:cs="Lucida Sans Unicode"/>
          <w:color w:val="1A1A1A"/>
          <w:szCs w:val="21"/>
        </w:rPr>
        <w:t>虚拟机执行的字节码文件</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.class</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372FE3" w:rsidRDefault="00372FE3" w:rsidP="00FA61C5">
      <w:pPr>
        <w:widowControl/>
        <w:numPr>
          <w:ilvl w:val="0"/>
          <w:numId w:val="47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Java </w:t>
      </w:r>
      <w:r>
        <w:rPr>
          <w:rFonts w:ascii="Lucida Sans Unicode" w:hAnsi="Lucida Sans Unicode" w:cs="Lucida Sans Unicode"/>
          <w:color w:val="1A1A1A"/>
          <w:szCs w:val="21"/>
        </w:rPr>
        <w:t>被设计成允许应用程序可以运行在任意的平台，而不需要程序员为每一个平台单独重写或者是重新编译。</w:t>
      </w:r>
      <w:r>
        <w:rPr>
          <w:rFonts w:ascii="Lucida Sans Unicode" w:hAnsi="Lucida Sans Unicode" w:cs="Lucida Sans Unicode"/>
          <w:color w:val="1A1A1A"/>
          <w:szCs w:val="21"/>
        </w:rPr>
        <w:t xml:space="preserve">Java </w:t>
      </w:r>
      <w:r>
        <w:rPr>
          <w:rFonts w:ascii="Lucida Sans Unicode" w:hAnsi="Lucida Sans Unicode" w:cs="Lucida Sans Unicode"/>
          <w:color w:val="1A1A1A"/>
          <w:szCs w:val="21"/>
        </w:rPr>
        <w:t>虚拟机让这个变为可能，因为它知道底层硬件平台的指令长度和其他特性。</w:t>
      </w:r>
    </w:p>
    <w:p w:rsidR="00372FE3" w:rsidRDefault="00372FE3" w:rsidP="00372FE3">
      <w:pPr>
        <w:pStyle w:val="3"/>
        <w:rPr>
          <w:sz w:val="24"/>
          <w:szCs w:val="24"/>
        </w:rPr>
      </w:pPr>
      <w:r>
        <w:rPr>
          <w:rStyle w:val="a4"/>
          <w:rFonts w:ascii="Lucida Sans Unicode" w:hAnsi="Lucida Sans Unicode" w:cs="Lucida Sans Unicode"/>
          <w:color w:val="1A1A1A"/>
        </w:rPr>
        <w:t xml:space="preserve">JDK </w:t>
      </w:r>
      <w:r>
        <w:rPr>
          <w:rStyle w:val="a4"/>
          <w:rFonts w:ascii="Lucida Sans Unicode" w:hAnsi="Lucida Sans Unicode" w:cs="Lucida Sans Unicode"/>
          <w:color w:val="1A1A1A"/>
        </w:rPr>
        <w:t>各版本的新特性？</w:t>
      </w:r>
    </w:p>
    <w:p w:rsidR="00372FE3" w:rsidRDefault="00372FE3" w:rsidP="00FA61C5">
      <w:pPr>
        <w:widowControl/>
        <w:numPr>
          <w:ilvl w:val="0"/>
          <w:numId w:val="47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JDK5 ~ JDK10 </w:t>
      </w:r>
      <w:r>
        <w:rPr>
          <w:rFonts w:ascii="Lucida Sans Unicode" w:hAnsi="Lucida Sans Unicode" w:cs="Lucida Sans Unicode"/>
          <w:color w:val="1A1A1A"/>
          <w:szCs w:val="21"/>
        </w:rPr>
        <w:t>，看</w:t>
      </w:r>
      <w:r>
        <w:rPr>
          <w:rFonts w:ascii="Lucida Sans Unicode" w:hAnsi="Lucida Sans Unicode" w:cs="Lucida Sans Unicode"/>
          <w:color w:val="1A1A1A"/>
          <w:szCs w:val="21"/>
        </w:rPr>
        <w:t> </w:t>
      </w:r>
      <w:hyperlink r:id="rId67" w:tgtFrame="_blank" w:history="1">
        <w:r>
          <w:rPr>
            <w:rStyle w:val="a5"/>
            <w:rFonts w:ascii="Lucida Sans Unicode" w:hAnsi="Lucida Sans Unicode" w:cs="Lucida Sans Unicode"/>
            <w:color w:val="0088CC"/>
            <w:szCs w:val="21"/>
          </w:rPr>
          <w:t>https://www.jianshu.com/p/37b52f1ebd4a</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372FE3" w:rsidRDefault="00372FE3" w:rsidP="00FA61C5">
      <w:pPr>
        <w:widowControl/>
        <w:numPr>
          <w:ilvl w:val="0"/>
          <w:numId w:val="47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JDK11 </w:t>
      </w:r>
      <w:r>
        <w:rPr>
          <w:rFonts w:ascii="Lucida Sans Unicode" w:hAnsi="Lucida Sans Unicode" w:cs="Lucida Sans Unicode"/>
          <w:color w:val="1A1A1A"/>
          <w:szCs w:val="21"/>
        </w:rPr>
        <w:t>，看</w:t>
      </w:r>
      <w:r>
        <w:rPr>
          <w:rFonts w:ascii="Lucida Sans Unicode" w:hAnsi="Lucida Sans Unicode" w:cs="Lucida Sans Unicode"/>
          <w:color w:val="1A1A1A"/>
          <w:szCs w:val="21"/>
        </w:rPr>
        <w:t> </w:t>
      </w:r>
      <w:hyperlink r:id="rId68" w:tgtFrame="_blank" w:history="1">
        <w:r>
          <w:rPr>
            <w:rStyle w:val="a5"/>
            <w:rFonts w:ascii="Lucida Sans Unicode" w:hAnsi="Lucida Sans Unicode" w:cs="Lucida Sans Unicode"/>
            <w:color w:val="0088CC"/>
            <w:szCs w:val="21"/>
          </w:rPr>
          <w:t>https://www.jianshu.com/p/81b65eded96c</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372FE3" w:rsidRDefault="00372FE3" w:rsidP="00372FE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对于大多数面试官，肯定不会问你</w:t>
      </w:r>
      <w:r>
        <w:rPr>
          <w:rFonts w:ascii="Lucida Sans Unicode" w:hAnsi="Lucida Sans Unicode" w:cs="Lucida Sans Unicode"/>
          <w:color w:val="1A1A1A"/>
        </w:rPr>
        <w:t xml:space="preserve"> JDK </w:t>
      </w:r>
      <w:r>
        <w:rPr>
          <w:rFonts w:ascii="Lucida Sans Unicode" w:hAnsi="Lucida Sans Unicode" w:cs="Lucida Sans Unicode"/>
          <w:color w:val="1A1A1A"/>
        </w:rPr>
        <w:t>各版本的新特性，更多的会问</w:t>
      </w:r>
      <w:r>
        <w:rPr>
          <w:rFonts w:ascii="Lucida Sans Unicode" w:hAnsi="Lucida Sans Unicode" w:cs="Lucida Sans Unicode"/>
          <w:color w:val="1A1A1A"/>
        </w:rPr>
        <w:t xml:space="preserve"> JDK8 </w:t>
      </w:r>
      <w:r>
        <w:rPr>
          <w:rFonts w:ascii="Lucida Sans Unicode" w:hAnsi="Lucida Sans Unicode" w:cs="Lucida Sans Unicode"/>
          <w:color w:val="1A1A1A"/>
        </w:rPr>
        <w:t>引入了什么重要的特性？一般上，关键的回答是</w:t>
      </w:r>
      <w:r>
        <w:rPr>
          <w:rFonts w:ascii="Lucida Sans Unicode" w:hAnsi="Lucida Sans Unicode" w:cs="Lucida Sans Unicode"/>
          <w:color w:val="1A1A1A"/>
        </w:rPr>
        <w:t xml:space="preserve">Lambda </w:t>
      </w:r>
      <w:r>
        <w:rPr>
          <w:rFonts w:ascii="Lucida Sans Unicode" w:hAnsi="Lucida Sans Unicode" w:cs="Lucida Sans Unicode"/>
          <w:color w:val="1A1A1A"/>
        </w:rPr>
        <w:t>表达式和集合之流式操作，然后说说你在项目中怎么使用的。</w:t>
      </w:r>
    </w:p>
    <w:p w:rsidR="00372FE3" w:rsidRDefault="00372FE3" w:rsidP="00372FE3">
      <w:pPr>
        <w:pStyle w:val="3"/>
      </w:pPr>
      <w:r>
        <w:rPr>
          <w:rStyle w:val="a4"/>
          <w:rFonts w:ascii="Lucida Sans Unicode" w:hAnsi="Lucida Sans Unicode" w:cs="Lucida Sans Unicode"/>
          <w:color w:val="1A1A1A"/>
        </w:rPr>
        <w:t xml:space="preserve">Java </w:t>
      </w:r>
      <w:r>
        <w:rPr>
          <w:rStyle w:val="a4"/>
          <w:rFonts w:ascii="Lucida Sans Unicode" w:hAnsi="Lucida Sans Unicode" w:cs="Lucida Sans Unicode"/>
          <w:color w:val="1A1A1A"/>
        </w:rPr>
        <w:t>和</w:t>
      </w:r>
      <w:r>
        <w:rPr>
          <w:rStyle w:val="a4"/>
          <w:rFonts w:ascii="Lucida Sans Unicode" w:hAnsi="Lucida Sans Unicode" w:cs="Lucida Sans Unicode"/>
          <w:color w:val="1A1A1A"/>
        </w:rPr>
        <w:t xml:space="preserve"> C++ </w:t>
      </w:r>
      <w:r>
        <w:rPr>
          <w:rStyle w:val="a4"/>
          <w:rFonts w:ascii="Lucida Sans Unicode" w:hAnsi="Lucida Sans Unicode" w:cs="Lucida Sans Unicode"/>
          <w:color w:val="1A1A1A"/>
        </w:rPr>
        <w:t>的区别？</w:t>
      </w:r>
    </w:p>
    <w:p w:rsidR="00372FE3" w:rsidRDefault="00372FE3" w:rsidP="00FA61C5">
      <w:pPr>
        <w:widowControl/>
        <w:numPr>
          <w:ilvl w:val="0"/>
          <w:numId w:val="47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都是面向对象的语言，都支持封装、继承和多态。</w:t>
      </w:r>
    </w:p>
    <w:p w:rsidR="00372FE3" w:rsidRDefault="00372FE3" w:rsidP="00FA61C5">
      <w:pPr>
        <w:widowControl/>
        <w:numPr>
          <w:ilvl w:val="0"/>
          <w:numId w:val="47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Java </w:t>
      </w:r>
      <w:r>
        <w:rPr>
          <w:rFonts w:ascii="Lucida Sans Unicode" w:hAnsi="Lucida Sans Unicode" w:cs="Lucida Sans Unicode"/>
          <w:color w:val="1A1A1A"/>
          <w:szCs w:val="21"/>
        </w:rPr>
        <w:t>不提供指针来直接访问内存，程序内存更加安全。</w:t>
      </w:r>
    </w:p>
    <w:p w:rsidR="00372FE3" w:rsidRDefault="00372FE3" w:rsidP="00FA61C5">
      <w:pPr>
        <w:widowControl/>
        <w:numPr>
          <w:ilvl w:val="0"/>
          <w:numId w:val="47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Java </w:t>
      </w:r>
      <w:r>
        <w:rPr>
          <w:rFonts w:ascii="Lucida Sans Unicode" w:hAnsi="Lucida Sans Unicode" w:cs="Lucida Sans Unicode"/>
          <w:color w:val="1A1A1A"/>
          <w:szCs w:val="21"/>
        </w:rPr>
        <w:t>的类是单继承的，</w:t>
      </w:r>
      <w:r>
        <w:rPr>
          <w:rFonts w:ascii="Lucida Sans Unicode" w:hAnsi="Lucida Sans Unicode" w:cs="Lucida Sans Unicode"/>
          <w:color w:val="1A1A1A"/>
          <w:szCs w:val="21"/>
        </w:rPr>
        <w:t xml:space="preserve">C++ </w:t>
      </w:r>
      <w:r>
        <w:rPr>
          <w:rFonts w:ascii="Lucida Sans Unicode" w:hAnsi="Lucida Sans Unicode" w:cs="Lucida Sans Unicode"/>
          <w:color w:val="1A1A1A"/>
          <w:szCs w:val="21"/>
        </w:rPr>
        <w:t>支持多重继承；虽然</w:t>
      </w:r>
      <w:r>
        <w:rPr>
          <w:rFonts w:ascii="Lucida Sans Unicode" w:hAnsi="Lucida Sans Unicode" w:cs="Lucida Sans Unicode"/>
          <w:color w:val="1A1A1A"/>
          <w:szCs w:val="21"/>
        </w:rPr>
        <w:t xml:space="preserve"> Java </w:t>
      </w:r>
      <w:r>
        <w:rPr>
          <w:rFonts w:ascii="Lucida Sans Unicode" w:hAnsi="Lucida Sans Unicode" w:cs="Lucida Sans Unicode"/>
          <w:color w:val="1A1A1A"/>
          <w:szCs w:val="21"/>
        </w:rPr>
        <w:t>的类不可以多继承，但是接口可以多继承。</w:t>
      </w:r>
    </w:p>
    <w:p w:rsidR="00631AD2" w:rsidRPr="00372FE3" w:rsidRDefault="00372FE3" w:rsidP="00FA61C5">
      <w:pPr>
        <w:widowControl/>
        <w:numPr>
          <w:ilvl w:val="0"/>
          <w:numId w:val="47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【重要】</w:t>
      </w:r>
      <w:r>
        <w:rPr>
          <w:rFonts w:ascii="Lucida Sans Unicode" w:hAnsi="Lucida Sans Unicode" w:cs="Lucida Sans Unicode"/>
          <w:color w:val="1A1A1A"/>
          <w:szCs w:val="21"/>
        </w:rPr>
        <w:t xml:space="preserve">Java </w:t>
      </w:r>
      <w:r>
        <w:rPr>
          <w:rFonts w:ascii="Lucida Sans Unicode" w:hAnsi="Lucida Sans Unicode" w:cs="Lucida Sans Unicode"/>
          <w:color w:val="1A1A1A"/>
          <w:szCs w:val="21"/>
        </w:rPr>
        <w:t>有自动内存管理机制，不需要程序员手动释放无用内存。</w:t>
      </w:r>
      <w:r w:rsidRPr="00372FE3">
        <w:rPr>
          <w:rFonts w:ascii="Arial" w:hAnsi="Arial" w:cs="Arial"/>
          <w:color w:val="333333"/>
          <w:szCs w:val="21"/>
        </w:rPr>
        <w:t xml:space="preserve"> </w:t>
      </w:r>
    </w:p>
    <w:p w:rsidR="00631AD2" w:rsidRDefault="00631AD2" w:rsidP="00631AD2">
      <w:pPr>
        <w:pStyle w:val="2"/>
        <w:spacing w:before="450" w:after="0"/>
        <w:rPr>
          <w:rFonts w:ascii="Arial" w:hAnsi="Arial" w:cs="Arial"/>
          <w:b w:val="0"/>
          <w:bCs w:val="0"/>
          <w:color w:val="333333"/>
          <w:sz w:val="30"/>
          <w:szCs w:val="30"/>
        </w:rPr>
      </w:pPr>
      <w:r>
        <w:rPr>
          <w:rFonts w:ascii="Arial" w:hAnsi="Arial" w:cs="Arial"/>
          <w:b w:val="0"/>
          <w:bCs w:val="0"/>
          <w:color w:val="000000"/>
          <w:sz w:val="30"/>
          <w:szCs w:val="30"/>
        </w:rPr>
        <w:t>57.</w:t>
      </w:r>
      <w:r>
        <w:rPr>
          <w:rFonts w:ascii="Arial" w:hAnsi="Arial" w:cs="Arial"/>
          <w:b w:val="0"/>
          <w:bCs w:val="0"/>
          <w:color w:val="333333"/>
          <w:sz w:val="30"/>
          <w:szCs w:val="30"/>
        </w:rPr>
        <w:t>你能保证</w:t>
      </w:r>
      <w:r>
        <w:rPr>
          <w:rFonts w:ascii="Arial" w:hAnsi="Arial" w:cs="Arial"/>
          <w:b w:val="0"/>
          <w:bCs w:val="0"/>
          <w:color w:val="333333"/>
          <w:sz w:val="30"/>
          <w:szCs w:val="30"/>
        </w:rPr>
        <w:t xml:space="preserve"> GC </w:t>
      </w:r>
      <w:r>
        <w:rPr>
          <w:rFonts w:ascii="Arial" w:hAnsi="Arial" w:cs="Arial"/>
          <w:b w:val="0"/>
          <w:bCs w:val="0"/>
          <w:color w:val="333333"/>
          <w:sz w:val="30"/>
          <w:szCs w:val="30"/>
        </w:rPr>
        <w:t>执行吗？</w:t>
      </w:r>
    </w:p>
    <w:p w:rsidR="00631AD2" w:rsidRDefault="00631AD2" w:rsidP="00631AD2">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不能，虽然你可以调用</w:t>
      </w:r>
      <w:r>
        <w:rPr>
          <w:rFonts w:ascii="Arial" w:hAnsi="Arial" w:cs="Arial"/>
          <w:color w:val="333333"/>
          <w:sz w:val="21"/>
          <w:szCs w:val="21"/>
        </w:rPr>
        <w:t xml:space="preserve"> System.gc() </w:t>
      </w:r>
      <w:r>
        <w:rPr>
          <w:rFonts w:ascii="Arial" w:hAnsi="Arial" w:cs="Arial"/>
          <w:color w:val="333333"/>
          <w:sz w:val="21"/>
          <w:szCs w:val="21"/>
        </w:rPr>
        <w:t>或者</w:t>
      </w:r>
      <w:r>
        <w:rPr>
          <w:rFonts w:ascii="Arial" w:hAnsi="Arial" w:cs="Arial"/>
          <w:color w:val="333333"/>
          <w:sz w:val="21"/>
          <w:szCs w:val="21"/>
        </w:rPr>
        <w:t xml:space="preserve"> Runtime.gc()</w:t>
      </w:r>
      <w:r>
        <w:rPr>
          <w:rFonts w:ascii="Arial" w:hAnsi="Arial" w:cs="Arial"/>
          <w:color w:val="333333"/>
          <w:sz w:val="21"/>
          <w:szCs w:val="21"/>
        </w:rPr>
        <w:t>，但是没有办法保证</w:t>
      </w:r>
      <w:r>
        <w:rPr>
          <w:rFonts w:ascii="Arial" w:hAnsi="Arial" w:cs="Arial"/>
          <w:color w:val="333333"/>
          <w:sz w:val="21"/>
          <w:szCs w:val="21"/>
        </w:rPr>
        <w:t xml:space="preserve"> GC </w:t>
      </w:r>
      <w:r>
        <w:rPr>
          <w:rFonts w:ascii="Arial" w:hAnsi="Arial" w:cs="Arial"/>
          <w:color w:val="333333"/>
          <w:sz w:val="21"/>
          <w:szCs w:val="21"/>
        </w:rPr>
        <w:t>的执行。</w:t>
      </w:r>
    </w:p>
    <w:p w:rsidR="005C0759" w:rsidRDefault="00631AD2" w:rsidP="005C0759">
      <w:pPr>
        <w:pStyle w:val="2"/>
      </w:pPr>
      <w:r>
        <w:rPr>
          <w:rFonts w:ascii="Arial" w:hAnsi="Arial" w:cs="Arial"/>
          <w:b w:val="0"/>
          <w:bCs w:val="0"/>
          <w:color w:val="000000"/>
          <w:sz w:val="30"/>
          <w:szCs w:val="30"/>
        </w:rPr>
        <w:t>58.</w:t>
      </w:r>
      <w:r w:rsidR="005C0759" w:rsidRPr="005C0759">
        <w:t xml:space="preserve"> </w:t>
      </w:r>
      <w:r w:rsidR="005C0759">
        <w:t>equals 与 == 的区别？</w:t>
      </w:r>
    </w:p>
    <w:p w:rsidR="005C0759" w:rsidRDefault="005C0759" w:rsidP="00FA61C5">
      <w:pPr>
        <w:widowControl/>
        <w:numPr>
          <w:ilvl w:val="0"/>
          <w:numId w:val="49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值类型（</w:t>
      </w:r>
      <w:r>
        <w:rPr>
          <w:rStyle w:val="HTML"/>
          <w:rFonts w:ascii="Lucida Console" w:hAnsi="Lucida Console"/>
          <w:color w:val="1A1A1A"/>
          <w:szCs w:val="21"/>
          <w:bdr w:val="single" w:sz="6" w:space="1" w:color="CCCCCC" w:frame="1"/>
          <w:shd w:val="clear" w:color="auto" w:fill="DDDDDD"/>
        </w:rPr>
        <w:t>int</w:t>
      </w:r>
      <w:r>
        <w:rPr>
          <w:rFonts w:ascii="Lucida Sans Unicode" w:hAnsi="Lucida Sans Unicode" w:cs="Lucida Sans Unicode"/>
          <w:color w:val="1A1A1A"/>
          <w:szCs w:val="21"/>
        </w:rPr>
        <w:t>,</w:t>
      </w:r>
      <w:r>
        <w:rPr>
          <w:rStyle w:val="HTML"/>
          <w:rFonts w:ascii="Lucida Console" w:hAnsi="Lucida Console"/>
          <w:color w:val="1A1A1A"/>
          <w:szCs w:val="21"/>
          <w:bdr w:val="single" w:sz="6" w:space="1" w:color="CCCCCC" w:frame="1"/>
          <w:shd w:val="clear" w:color="auto" w:fill="DDDDDD"/>
        </w:rPr>
        <w:t>char</w:t>
      </w:r>
      <w:r>
        <w:rPr>
          <w:rFonts w:ascii="Lucida Sans Unicode" w:hAnsi="Lucida Sans Unicode" w:cs="Lucida Sans Unicode"/>
          <w:color w:val="1A1A1A"/>
          <w:szCs w:val="21"/>
        </w:rPr>
        <w:t>,</w:t>
      </w:r>
      <w:r>
        <w:rPr>
          <w:rStyle w:val="HTML"/>
          <w:rFonts w:ascii="Lucida Console" w:hAnsi="Lucida Console"/>
          <w:color w:val="1A1A1A"/>
          <w:szCs w:val="21"/>
          <w:bdr w:val="single" w:sz="6" w:space="1" w:color="CCCCCC" w:frame="1"/>
          <w:shd w:val="clear" w:color="auto" w:fill="DDDDDD"/>
        </w:rPr>
        <w:t>long</w:t>
      </w:r>
      <w:r>
        <w:rPr>
          <w:rFonts w:ascii="Lucida Sans Unicode" w:hAnsi="Lucida Sans Unicode" w:cs="Lucida Sans Unicode"/>
          <w:color w:val="1A1A1A"/>
          <w:szCs w:val="21"/>
        </w:rPr>
        <w:t>,</w:t>
      </w:r>
      <w:r>
        <w:rPr>
          <w:rStyle w:val="HTML"/>
          <w:rFonts w:ascii="Lucida Console" w:hAnsi="Lucida Console"/>
          <w:color w:val="1A1A1A"/>
          <w:szCs w:val="21"/>
          <w:bdr w:val="single" w:sz="6" w:space="1" w:color="CCCCCC" w:frame="1"/>
          <w:shd w:val="clear" w:color="auto" w:fill="DDDDDD"/>
        </w:rPr>
        <w:t>boolean</w:t>
      </w:r>
      <w:r>
        <w:rPr>
          <w:rFonts w:ascii="Lucida Sans Unicode" w:hAnsi="Lucida Sans Unicode" w:cs="Lucida Sans Unicode"/>
          <w:color w:val="1A1A1A"/>
          <w:szCs w:val="21"/>
        </w:rPr>
        <w:t> </w:t>
      </w:r>
      <w:r>
        <w:rPr>
          <w:rFonts w:ascii="Lucida Sans Unicode" w:hAnsi="Lucida Sans Unicode" w:cs="Lucida Sans Unicode"/>
          <w:color w:val="1A1A1A"/>
          <w:szCs w:val="21"/>
        </w:rPr>
        <w:t>等）的话</w:t>
      </w:r>
    </w:p>
    <w:p w:rsidR="005C0759" w:rsidRDefault="005C0759" w:rsidP="00FA61C5">
      <w:pPr>
        <w:widowControl/>
        <w:numPr>
          <w:ilvl w:val="1"/>
          <w:numId w:val="491"/>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都是用</w:t>
      </w:r>
      <w:r>
        <w:rPr>
          <w:rFonts w:ascii="Lucida Sans Unicode" w:hAnsi="Lucida Sans Unicode" w:cs="Lucida Sans Unicode"/>
          <w:color w:val="1A1A1A"/>
          <w:szCs w:val="21"/>
        </w:rPr>
        <w:t xml:space="preserve"> == </w:t>
      </w:r>
      <w:r>
        <w:rPr>
          <w:rFonts w:ascii="Lucida Sans Unicode" w:hAnsi="Lucida Sans Unicode" w:cs="Lucida Sans Unicode"/>
          <w:color w:val="1A1A1A"/>
          <w:szCs w:val="21"/>
        </w:rPr>
        <w:t>判断相等性。</w:t>
      </w:r>
    </w:p>
    <w:p w:rsidR="005C0759" w:rsidRDefault="005C0759" w:rsidP="00FA61C5">
      <w:pPr>
        <w:pStyle w:val="a3"/>
        <w:numPr>
          <w:ilvl w:val="0"/>
          <w:numId w:val="491"/>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对象引用的话</w:t>
      </w:r>
    </w:p>
    <w:p w:rsidR="005C0759" w:rsidRDefault="005C0759" w:rsidP="00FA61C5">
      <w:pPr>
        <w:widowControl/>
        <w:numPr>
          <w:ilvl w:val="1"/>
          <w:numId w:val="491"/>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 </w:t>
      </w:r>
      <w:r>
        <w:rPr>
          <w:rFonts w:ascii="Lucida Sans Unicode" w:hAnsi="Lucida Sans Unicode" w:cs="Lucida Sans Unicode"/>
          <w:color w:val="1A1A1A"/>
          <w:szCs w:val="21"/>
        </w:rPr>
        <w:t>判断引用所指的对象是否是同一个。</w:t>
      </w:r>
    </w:p>
    <w:p w:rsidR="005C0759" w:rsidRDefault="005C0759" w:rsidP="00FA61C5">
      <w:pPr>
        <w:pStyle w:val="a3"/>
        <w:numPr>
          <w:ilvl w:val="1"/>
          <w:numId w:val="491"/>
        </w:numPr>
        <w:shd w:val="clear" w:color="auto" w:fill="FFFFFF"/>
        <w:spacing w:before="0" w:beforeAutospacing="0" w:after="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equals </w:t>
      </w:r>
      <w:r>
        <w:rPr>
          <w:rFonts w:ascii="Lucida Sans Unicode" w:hAnsi="Lucida Sans Unicode" w:cs="Lucida Sans Unicode"/>
          <w:color w:val="1A1A1A"/>
          <w:sz w:val="21"/>
          <w:szCs w:val="21"/>
        </w:rPr>
        <w:t>方法，是</w:t>
      </w:r>
      <w:r>
        <w:rPr>
          <w:rFonts w:ascii="Lucida Sans Unicode" w:hAnsi="Lucida Sans Unicode" w:cs="Lucida Sans Unicode"/>
          <w:color w:val="1A1A1A"/>
          <w:sz w:val="21"/>
          <w:szCs w:val="21"/>
        </w:rPr>
        <w:t xml:space="preserve"> Object </w:t>
      </w:r>
      <w:r>
        <w:rPr>
          <w:rFonts w:ascii="Lucida Sans Unicode" w:hAnsi="Lucida Sans Unicode" w:cs="Lucida Sans Unicode"/>
          <w:color w:val="1A1A1A"/>
          <w:sz w:val="21"/>
          <w:szCs w:val="21"/>
        </w:rPr>
        <w:t>的成员函数，有些类会覆盖</w:t>
      </w:r>
      <w:r>
        <w:rPr>
          <w:rFonts w:ascii="Lucida Sans Unicode" w:hAnsi="Lucida Sans Unicode" w:cs="Lucida Sans Unicode"/>
          <w:color w:val="1A1A1A"/>
          <w:sz w:val="21"/>
          <w:szCs w:val="21"/>
        </w:rPr>
        <w:t>(</w:t>
      </w:r>
      <w:r>
        <w:rPr>
          <w:rStyle w:val="HTML"/>
          <w:rFonts w:ascii="Lucida Console" w:hAnsi="Lucida Console"/>
          <w:color w:val="1A1A1A"/>
          <w:sz w:val="21"/>
          <w:szCs w:val="21"/>
          <w:bdr w:val="single" w:sz="6" w:space="1" w:color="CCCCCC" w:frame="1"/>
          <w:shd w:val="clear" w:color="auto" w:fill="DDDDDD"/>
        </w:rPr>
        <w:t>override</w:t>
      </w:r>
      <w:r>
        <w:rPr>
          <w:rFonts w:ascii="Lucida Sans Unicode" w:hAnsi="Lucida Sans Unicode" w:cs="Lucida Sans Unicode"/>
          <w:color w:val="1A1A1A"/>
          <w:sz w:val="21"/>
          <w:szCs w:val="21"/>
        </w:rPr>
        <w:t xml:space="preserve">) </w:t>
      </w:r>
      <w:r>
        <w:rPr>
          <w:rFonts w:ascii="Lucida Sans Unicode" w:hAnsi="Lucida Sans Unicode" w:cs="Lucida Sans Unicode"/>
          <w:color w:val="1A1A1A"/>
          <w:sz w:val="21"/>
          <w:szCs w:val="21"/>
        </w:rPr>
        <w:t>这个方法，用于判断对象的等价性。</w:t>
      </w:r>
    </w:p>
    <w:p w:rsidR="005C0759" w:rsidRDefault="005C0759" w:rsidP="005C0759">
      <w:pPr>
        <w:pStyle w:val="a3"/>
        <w:shd w:val="clear" w:color="auto" w:fill="F6F6F6"/>
        <w:spacing w:before="0" w:beforeAutospacing="0" w:after="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例如</w:t>
      </w:r>
      <w:r>
        <w:rPr>
          <w:rFonts w:ascii="Lucida Sans Unicode" w:hAnsi="Lucida Sans Unicode" w:cs="Lucida Sans Unicode"/>
          <w:color w:val="1A1A1A"/>
          <w:sz w:val="21"/>
          <w:szCs w:val="21"/>
        </w:rPr>
        <w:t xml:space="preserve"> String </w:t>
      </w:r>
      <w:r>
        <w:rPr>
          <w:rFonts w:ascii="Lucida Sans Unicode" w:hAnsi="Lucida Sans Unicode" w:cs="Lucida Sans Unicode"/>
          <w:color w:val="1A1A1A"/>
          <w:sz w:val="21"/>
          <w:szCs w:val="21"/>
        </w:rPr>
        <w:t>类，两个引用所指向的</w:t>
      </w:r>
      <w:r>
        <w:rPr>
          <w:rFonts w:ascii="Lucida Sans Unicode" w:hAnsi="Lucida Sans Unicode" w:cs="Lucida Sans Unicode"/>
          <w:color w:val="1A1A1A"/>
          <w:sz w:val="21"/>
          <w:szCs w:val="21"/>
        </w:rPr>
        <w:t xml:space="preserve"> String </w:t>
      </w:r>
      <w:r>
        <w:rPr>
          <w:rFonts w:ascii="Lucida Sans Unicode" w:hAnsi="Lucida Sans Unicode" w:cs="Lucida Sans Unicode"/>
          <w:color w:val="1A1A1A"/>
          <w:sz w:val="21"/>
          <w:szCs w:val="21"/>
        </w:rPr>
        <w:t>都是</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"abc"</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，但可能出现他们实际对应的对象并不是同一个（和</w:t>
      </w:r>
      <w:r>
        <w:rPr>
          <w:rFonts w:ascii="Lucida Sans Unicode" w:hAnsi="Lucida Sans Unicode" w:cs="Lucida Sans Unicode"/>
          <w:color w:val="1A1A1A"/>
          <w:sz w:val="21"/>
          <w:szCs w:val="21"/>
        </w:rPr>
        <w:t xml:space="preserve"> JVM </w:t>
      </w:r>
      <w:r>
        <w:rPr>
          <w:rFonts w:ascii="Lucida Sans Unicode" w:hAnsi="Lucida Sans Unicode" w:cs="Lucida Sans Unicode"/>
          <w:color w:val="1A1A1A"/>
          <w:sz w:val="21"/>
          <w:szCs w:val="21"/>
        </w:rPr>
        <w:t>实现方式有关），因此用</w:t>
      </w:r>
      <w:r>
        <w:rPr>
          <w:rFonts w:ascii="Lucida Sans Unicode" w:hAnsi="Lucida Sans Unicode" w:cs="Lucida Sans Unicode"/>
          <w:color w:val="1A1A1A"/>
          <w:sz w:val="21"/>
          <w:szCs w:val="21"/>
        </w:rPr>
        <w:t xml:space="preserve"> == </w:t>
      </w:r>
      <w:r>
        <w:rPr>
          <w:rFonts w:ascii="Lucida Sans Unicode" w:hAnsi="Lucida Sans Unicode" w:cs="Lucida Sans Unicode"/>
          <w:color w:val="1A1A1A"/>
          <w:sz w:val="21"/>
          <w:szCs w:val="21"/>
        </w:rPr>
        <w:t>判断他们可能不相等，但用</w:t>
      </w:r>
      <w:r>
        <w:rPr>
          <w:rFonts w:ascii="Lucida Sans Unicode" w:hAnsi="Lucida Sans Unicode" w:cs="Lucida Sans Unicode"/>
          <w:color w:val="1A1A1A"/>
          <w:sz w:val="21"/>
          <w:szCs w:val="21"/>
        </w:rPr>
        <w:t xml:space="preserve"> equals </w:t>
      </w:r>
      <w:r>
        <w:rPr>
          <w:rFonts w:ascii="Lucida Sans Unicode" w:hAnsi="Lucida Sans Unicode" w:cs="Lucida Sans Unicode"/>
          <w:color w:val="1A1A1A"/>
          <w:sz w:val="21"/>
          <w:szCs w:val="21"/>
        </w:rPr>
        <w:t>方法判断一定是相等的。</w:t>
      </w:r>
    </w:p>
    <w:p w:rsidR="005C0759" w:rsidRDefault="005C0759" w:rsidP="005C0759">
      <w:pPr>
        <w:pStyle w:val="3"/>
        <w:rPr>
          <w:sz w:val="24"/>
          <w:szCs w:val="24"/>
        </w:rPr>
      </w:pPr>
      <w:r>
        <w:rPr>
          <w:rStyle w:val="a4"/>
          <w:rFonts w:ascii="Lucida Sans Unicode" w:hAnsi="Lucida Sans Unicode" w:cs="Lucida Sans Unicode"/>
          <w:color w:val="1A1A1A"/>
        </w:rPr>
        <w:t>如何在父类中为子类自动完成所有的</w:t>
      </w:r>
      <w:r>
        <w:rPr>
          <w:rStyle w:val="a4"/>
          <w:rFonts w:ascii="Lucida Sans Unicode" w:hAnsi="Lucida Sans Unicode" w:cs="Lucida Sans Unicode"/>
          <w:color w:val="1A1A1A"/>
        </w:rPr>
        <w:t xml:space="preserve"> hashCode </w:t>
      </w:r>
      <w:r>
        <w:rPr>
          <w:rStyle w:val="a4"/>
          <w:rFonts w:ascii="Lucida Sans Unicode" w:hAnsi="Lucida Sans Unicode" w:cs="Lucida Sans Unicode"/>
          <w:color w:val="1A1A1A"/>
        </w:rPr>
        <w:t>和</w:t>
      </w:r>
      <w:r>
        <w:rPr>
          <w:rStyle w:val="a4"/>
          <w:rFonts w:ascii="Lucida Sans Unicode" w:hAnsi="Lucida Sans Unicode" w:cs="Lucida Sans Unicode"/>
          <w:color w:val="1A1A1A"/>
        </w:rPr>
        <w:t xml:space="preserve"> equals </w:t>
      </w:r>
      <w:r>
        <w:rPr>
          <w:rStyle w:val="a4"/>
          <w:rFonts w:ascii="Lucida Sans Unicode" w:hAnsi="Lucida Sans Unicode" w:cs="Lucida Sans Unicode"/>
          <w:color w:val="1A1A1A"/>
        </w:rPr>
        <w:t>实现？这么做有何优劣？</w:t>
      </w:r>
    </w:p>
    <w:p w:rsidR="005C0759" w:rsidRDefault="005C0759" w:rsidP="005C075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父类的</w:t>
      </w:r>
      <w:r>
        <w:rPr>
          <w:rFonts w:ascii="Lucida Sans Unicode" w:hAnsi="Lucida Sans Unicode" w:cs="Lucida Sans Unicode"/>
          <w:color w:val="1A1A1A"/>
        </w:rPr>
        <w:t xml:space="preserve"> equals </w:t>
      </w:r>
      <w:r>
        <w:rPr>
          <w:rFonts w:ascii="Lucida Sans Unicode" w:hAnsi="Lucida Sans Unicode" w:cs="Lucida Sans Unicode"/>
          <w:color w:val="1A1A1A"/>
        </w:rPr>
        <w:t>，一般情况下是无法满足子类的</w:t>
      </w:r>
      <w:r>
        <w:rPr>
          <w:rFonts w:ascii="Lucida Sans Unicode" w:hAnsi="Lucida Sans Unicode" w:cs="Lucida Sans Unicode"/>
          <w:color w:val="1A1A1A"/>
        </w:rPr>
        <w:t xml:space="preserve"> equals </w:t>
      </w:r>
      <w:r>
        <w:rPr>
          <w:rFonts w:ascii="Lucida Sans Unicode" w:hAnsi="Lucida Sans Unicode" w:cs="Lucida Sans Unicode"/>
          <w:color w:val="1A1A1A"/>
        </w:rPr>
        <w:t>的需求。</w:t>
      </w:r>
    </w:p>
    <w:p w:rsidR="005C0759" w:rsidRDefault="005C0759" w:rsidP="00FA61C5">
      <w:pPr>
        <w:widowControl/>
        <w:numPr>
          <w:ilvl w:val="0"/>
          <w:numId w:val="49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比如所有的对象都继承</w:t>
      </w:r>
      <w:r>
        <w:rPr>
          <w:rFonts w:ascii="Lucida Sans Unicode" w:hAnsi="Lucida Sans Unicode" w:cs="Lucida Sans Unicode"/>
          <w:color w:val="1A1A1A"/>
          <w:szCs w:val="21"/>
        </w:rPr>
        <w:t xml:space="preserve"> Object </w:t>
      </w:r>
      <w:r>
        <w:rPr>
          <w:rFonts w:ascii="Lucida Sans Unicode" w:hAnsi="Lucida Sans Unicode" w:cs="Lucida Sans Unicode"/>
          <w:color w:val="1A1A1A"/>
          <w:szCs w:val="21"/>
        </w:rPr>
        <w:t>，默认使用的是</w:t>
      </w:r>
      <w:r>
        <w:rPr>
          <w:rFonts w:ascii="Lucida Sans Unicode" w:hAnsi="Lucida Sans Unicode" w:cs="Lucida Sans Unicode"/>
          <w:color w:val="1A1A1A"/>
          <w:szCs w:val="21"/>
        </w:rPr>
        <w:t xml:space="preserve"> Object </w:t>
      </w:r>
      <w:r>
        <w:rPr>
          <w:rFonts w:ascii="Lucida Sans Unicode" w:hAnsi="Lucida Sans Unicode" w:cs="Lucida Sans Unicode"/>
          <w:color w:val="1A1A1A"/>
          <w:szCs w:val="21"/>
        </w:rPr>
        <w:t>的</w:t>
      </w:r>
      <w:r>
        <w:rPr>
          <w:rFonts w:ascii="Lucida Sans Unicode" w:hAnsi="Lucida Sans Unicode" w:cs="Lucida Sans Unicode"/>
          <w:color w:val="1A1A1A"/>
          <w:szCs w:val="21"/>
        </w:rPr>
        <w:t xml:space="preserve"> equals </w:t>
      </w:r>
      <w:r>
        <w:rPr>
          <w:rFonts w:ascii="Lucida Sans Unicode" w:hAnsi="Lucida Sans Unicode" w:cs="Lucida Sans Unicode"/>
          <w:color w:val="1A1A1A"/>
          <w:szCs w:val="21"/>
        </w:rPr>
        <w:t>方法，在比较两个对象的时候，是看他们是否指向同一个地址。但是我们的需求是对象的某个属性相同，就相等了，而默认的</w:t>
      </w:r>
      <w:r>
        <w:rPr>
          <w:rFonts w:ascii="Lucida Sans Unicode" w:hAnsi="Lucida Sans Unicode" w:cs="Lucida Sans Unicode"/>
          <w:color w:val="1A1A1A"/>
          <w:szCs w:val="21"/>
        </w:rPr>
        <w:t xml:space="preserve"> equals </w:t>
      </w:r>
      <w:r>
        <w:rPr>
          <w:rFonts w:ascii="Lucida Sans Unicode" w:hAnsi="Lucida Sans Unicode" w:cs="Lucida Sans Unicode"/>
          <w:color w:val="1A1A1A"/>
          <w:szCs w:val="21"/>
        </w:rPr>
        <w:t>方法满足不了当前的需求，所以我们要重写</w:t>
      </w:r>
      <w:r>
        <w:rPr>
          <w:rFonts w:ascii="Lucida Sans Unicode" w:hAnsi="Lucida Sans Unicode" w:cs="Lucida Sans Unicode"/>
          <w:color w:val="1A1A1A"/>
          <w:szCs w:val="21"/>
        </w:rPr>
        <w:t xml:space="preserve"> equals </w:t>
      </w:r>
      <w:r>
        <w:rPr>
          <w:rFonts w:ascii="Lucida Sans Unicode" w:hAnsi="Lucida Sans Unicode" w:cs="Lucida Sans Unicode"/>
          <w:color w:val="1A1A1A"/>
          <w:szCs w:val="21"/>
        </w:rPr>
        <w:t>方法。</w:t>
      </w:r>
    </w:p>
    <w:p w:rsidR="005C0759" w:rsidRDefault="005C0759" w:rsidP="00FA61C5">
      <w:pPr>
        <w:widowControl/>
        <w:numPr>
          <w:ilvl w:val="0"/>
          <w:numId w:val="49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如果重写了</w:t>
      </w:r>
      <w:r>
        <w:rPr>
          <w:rFonts w:ascii="Lucida Sans Unicode" w:hAnsi="Lucida Sans Unicode" w:cs="Lucida Sans Unicode"/>
          <w:color w:val="1A1A1A"/>
          <w:szCs w:val="21"/>
        </w:rPr>
        <w:t xml:space="preserve"> equals </w:t>
      </w:r>
      <w:r>
        <w:rPr>
          <w:rFonts w:ascii="Lucida Sans Unicode" w:hAnsi="Lucida Sans Unicode" w:cs="Lucida Sans Unicode"/>
          <w:color w:val="1A1A1A"/>
          <w:szCs w:val="21"/>
        </w:rPr>
        <w:t>方法，就必须重写</w:t>
      </w:r>
      <w:r>
        <w:rPr>
          <w:rFonts w:ascii="Lucida Sans Unicode" w:hAnsi="Lucida Sans Unicode" w:cs="Lucida Sans Unicode"/>
          <w:color w:val="1A1A1A"/>
          <w:szCs w:val="21"/>
        </w:rPr>
        <w:t xml:space="preserve"> hashCode </w:t>
      </w:r>
      <w:r>
        <w:rPr>
          <w:rFonts w:ascii="Lucida Sans Unicode" w:hAnsi="Lucida Sans Unicode" w:cs="Lucida Sans Unicode"/>
          <w:color w:val="1A1A1A"/>
          <w:szCs w:val="21"/>
        </w:rPr>
        <w:t>方法，否则就会降低</w:t>
      </w:r>
      <w:r>
        <w:rPr>
          <w:rFonts w:ascii="Lucida Sans Unicode" w:hAnsi="Lucida Sans Unicode" w:cs="Lucida Sans Unicode"/>
          <w:color w:val="1A1A1A"/>
          <w:szCs w:val="21"/>
        </w:rPr>
        <w:t xml:space="preserve"> Map </w:t>
      </w:r>
      <w:r>
        <w:rPr>
          <w:rFonts w:ascii="Lucida Sans Unicode" w:hAnsi="Lucida Sans Unicode" w:cs="Lucida Sans Unicode"/>
          <w:color w:val="1A1A1A"/>
          <w:szCs w:val="21"/>
        </w:rPr>
        <w:t>等集合的索引速度。</w:t>
      </w:r>
    </w:p>
    <w:p w:rsidR="005C0759" w:rsidRDefault="005C0759" w:rsidP="005C0759">
      <w:pPr>
        <w:pStyle w:val="3"/>
        <w:rPr>
          <w:sz w:val="24"/>
          <w:szCs w:val="24"/>
        </w:rPr>
      </w:pPr>
      <w:r>
        <w:rPr>
          <w:rStyle w:val="a4"/>
          <w:rFonts w:ascii="Lucida Sans Unicode" w:hAnsi="Lucida Sans Unicode" w:cs="Lucida Sans Unicode"/>
          <w:color w:val="1A1A1A"/>
        </w:rPr>
        <w:t>说一说你对</w:t>
      </w:r>
      <w:r>
        <w:rPr>
          <w:rStyle w:val="a4"/>
          <w:rFonts w:ascii="Lucida Sans Unicode" w:hAnsi="Lucida Sans Unicode" w:cs="Lucida Sans Unicode"/>
          <w:color w:val="1A1A1A"/>
        </w:rPr>
        <w:t> </w:t>
      </w:r>
      <w:r>
        <w:rPr>
          <w:rStyle w:val="HTML"/>
          <w:rFonts w:ascii="Lucida Console" w:hAnsi="Lucida Console"/>
          <w:b w:val="0"/>
          <w:bCs w:val="0"/>
          <w:color w:val="1A1A1A"/>
          <w:sz w:val="21"/>
          <w:szCs w:val="21"/>
          <w:bdr w:val="single" w:sz="6" w:space="1" w:color="CCCCCC" w:frame="1"/>
          <w:shd w:val="clear" w:color="auto" w:fill="DDDDDD"/>
        </w:rPr>
        <w:t>java.lang.Object</w:t>
      </w:r>
      <w:r>
        <w:rPr>
          <w:rStyle w:val="a4"/>
          <w:rFonts w:ascii="Lucida Sans Unicode" w:hAnsi="Lucida Sans Unicode" w:cs="Lucida Sans Unicode"/>
          <w:color w:val="1A1A1A"/>
        </w:rPr>
        <w:t> </w:t>
      </w:r>
      <w:r>
        <w:rPr>
          <w:rStyle w:val="a4"/>
          <w:rFonts w:ascii="Lucida Sans Unicode" w:hAnsi="Lucida Sans Unicode" w:cs="Lucida Sans Unicode"/>
          <w:color w:val="1A1A1A"/>
        </w:rPr>
        <w:t>对象中</w:t>
      </w:r>
      <w:r>
        <w:rPr>
          <w:rStyle w:val="a4"/>
          <w:rFonts w:ascii="Lucida Sans Unicode" w:hAnsi="Lucida Sans Unicode" w:cs="Lucida Sans Unicode"/>
          <w:color w:val="1A1A1A"/>
        </w:rPr>
        <w:t xml:space="preserve"> hashCode </w:t>
      </w:r>
      <w:r>
        <w:rPr>
          <w:rStyle w:val="a4"/>
          <w:rFonts w:ascii="Lucida Sans Unicode" w:hAnsi="Lucida Sans Unicode" w:cs="Lucida Sans Unicode"/>
          <w:color w:val="1A1A1A"/>
        </w:rPr>
        <w:t>和</w:t>
      </w:r>
      <w:r>
        <w:rPr>
          <w:rStyle w:val="a4"/>
          <w:rFonts w:ascii="Lucida Sans Unicode" w:hAnsi="Lucida Sans Unicode" w:cs="Lucida Sans Unicode"/>
          <w:color w:val="1A1A1A"/>
        </w:rPr>
        <w:t xml:space="preserve"> equals </w:t>
      </w:r>
      <w:r>
        <w:rPr>
          <w:rStyle w:val="a4"/>
          <w:rFonts w:ascii="Lucida Sans Unicode" w:hAnsi="Lucida Sans Unicode" w:cs="Lucida Sans Unicode"/>
          <w:color w:val="1A1A1A"/>
        </w:rPr>
        <w:t>方法的理解。在什么场景下需要重新实现这两个方法</w:t>
      </w:r>
      <w:r>
        <w:rPr>
          <w:rStyle w:val="a4"/>
          <w:rFonts w:ascii="Lucida Sans Unicode" w:hAnsi="Lucida Sans Unicode" w:cs="Lucida Sans Unicode"/>
          <w:color w:val="1A1A1A"/>
        </w:rPr>
        <w:t>?</w:t>
      </w:r>
    </w:p>
    <w:p w:rsidR="005C0759" w:rsidRDefault="005C0759" w:rsidP="005C075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这个问题，和上个</w:t>
      </w:r>
      <w:r>
        <w:rPr>
          <w:rFonts w:ascii="Lucida Sans Unicode" w:hAnsi="Lucida Sans Unicode" w:cs="Lucida Sans Unicode"/>
          <w:color w:val="1A1A1A"/>
        </w:rPr>
        <w:t> </w:t>
      </w:r>
      <w:hyperlink r:id="rId69" w:history="1">
        <w:r>
          <w:rPr>
            <w:rStyle w:val="a5"/>
            <w:rFonts w:ascii="Lucida Sans Unicode" w:hAnsi="Lucida Sans Unicode" w:cs="Lucida Sans Unicode"/>
            <w:color w:val="0088CC"/>
          </w:rPr>
          <w:t>「如何在父类中为子类自动完成所有的</w:t>
        </w:r>
        <w:r>
          <w:rPr>
            <w:rStyle w:val="a5"/>
            <w:rFonts w:ascii="Lucida Sans Unicode" w:hAnsi="Lucida Sans Unicode" w:cs="Lucida Sans Unicode"/>
            <w:color w:val="0088CC"/>
          </w:rPr>
          <w:t xml:space="preserve"> hashCode </w:t>
        </w:r>
        <w:r>
          <w:rPr>
            <w:rStyle w:val="a5"/>
            <w:rFonts w:ascii="Lucida Sans Unicode" w:hAnsi="Lucida Sans Unicode" w:cs="Lucida Sans Unicode"/>
            <w:color w:val="0088CC"/>
          </w:rPr>
          <w:t>和</w:t>
        </w:r>
        <w:r>
          <w:rPr>
            <w:rStyle w:val="a5"/>
            <w:rFonts w:ascii="Lucida Sans Unicode" w:hAnsi="Lucida Sans Unicode" w:cs="Lucida Sans Unicode"/>
            <w:color w:val="0088CC"/>
          </w:rPr>
          <w:t xml:space="preserve"> equals </w:t>
        </w:r>
        <w:r>
          <w:rPr>
            <w:rStyle w:val="a5"/>
            <w:rFonts w:ascii="Lucida Sans Unicode" w:hAnsi="Lucida Sans Unicode" w:cs="Lucida Sans Unicode"/>
            <w:color w:val="0088CC"/>
          </w:rPr>
          <w:t>实现？这么做有何优劣？」</w:t>
        </w:r>
      </w:hyperlink>
      <w:r>
        <w:rPr>
          <w:rFonts w:ascii="Lucida Sans Unicode" w:hAnsi="Lucida Sans Unicode" w:cs="Lucida Sans Unicode"/>
          <w:color w:val="1A1A1A"/>
        </w:rPr>
        <w:t> </w:t>
      </w:r>
      <w:r>
        <w:rPr>
          <w:rFonts w:ascii="Lucida Sans Unicode" w:hAnsi="Lucida Sans Unicode" w:cs="Lucida Sans Unicode"/>
          <w:color w:val="1A1A1A"/>
        </w:rPr>
        <w:t>一样的答案。</w:t>
      </w:r>
    </w:p>
    <w:p w:rsidR="005C0759" w:rsidRDefault="005C0759" w:rsidP="005C0759">
      <w:pPr>
        <w:pStyle w:val="3"/>
      </w:pPr>
      <w:r>
        <w:rPr>
          <w:rStyle w:val="a4"/>
          <w:rFonts w:ascii="Lucida Sans Unicode" w:hAnsi="Lucida Sans Unicode" w:cs="Lucida Sans Unicode"/>
          <w:color w:val="1A1A1A"/>
        </w:rPr>
        <w:t>这样的</w:t>
      </w:r>
      <w:r>
        <w:rPr>
          <w:rStyle w:val="a4"/>
          <w:rFonts w:ascii="Lucida Sans Unicode" w:hAnsi="Lucida Sans Unicode" w:cs="Lucida Sans Unicode"/>
          <w:color w:val="1A1A1A"/>
        </w:rPr>
        <w:t xml:space="preserve"> a.hashCode() </w:t>
      </w:r>
      <w:r>
        <w:rPr>
          <w:rStyle w:val="a4"/>
          <w:rFonts w:ascii="Lucida Sans Unicode" w:hAnsi="Lucida Sans Unicode" w:cs="Lucida Sans Unicode"/>
          <w:color w:val="1A1A1A"/>
        </w:rPr>
        <w:t>有什么用，与</w:t>
      </w:r>
      <w:r>
        <w:rPr>
          <w:rStyle w:val="a4"/>
          <w:rFonts w:ascii="Lucida Sans Unicode" w:hAnsi="Lucida Sans Unicode" w:cs="Lucida Sans Unicode"/>
          <w:color w:val="1A1A1A"/>
        </w:rPr>
        <w:t xml:space="preserve"> a.equals(b) </w:t>
      </w:r>
      <w:r>
        <w:rPr>
          <w:rStyle w:val="a4"/>
          <w:rFonts w:ascii="Lucida Sans Unicode" w:hAnsi="Lucida Sans Unicode" w:cs="Lucida Sans Unicode"/>
          <w:color w:val="1A1A1A"/>
        </w:rPr>
        <w:t>有什么关系</w:t>
      </w:r>
      <w:r>
        <w:rPr>
          <w:rStyle w:val="a4"/>
          <w:rFonts w:ascii="Lucida Sans Unicode" w:hAnsi="Lucida Sans Unicode" w:cs="Lucida Sans Unicode"/>
          <w:color w:val="1A1A1A"/>
        </w:rPr>
        <w:t>?</w:t>
      </w:r>
    </w:p>
    <w:p w:rsidR="005C0759" w:rsidRDefault="005C0759" w:rsidP="005C0759">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这个问题，和上述问题，就是换个姿势，差不了太多。</w:t>
      </w:r>
    </w:p>
    <w:p w:rsidR="005C0759" w:rsidRDefault="005C0759" w:rsidP="00FA61C5">
      <w:pPr>
        <w:pStyle w:val="a3"/>
        <w:numPr>
          <w:ilvl w:val="0"/>
          <w:numId w:val="493"/>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equals </w:t>
      </w:r>
      <w:r>
        <w:rPr>
          <w:rFonts w:ascii="Lucida Sans Unicode" w:hAnsi="Lucida Sans Unicode" w:cs="Lucida Sans Unicode"/>
          <w:color w:val="1A1A1A"/>
          <w:sz w:val="21"/>
          <w:szCs w:val="21"/>
        </w:rPr>
        <w:t>方法，用于比较对象的内容是否相等。</w:t>
      </w:r>
    </w:p>
    <w:p w:rsidR="005C0759" w:rsidRDefault="005C0759" w:rsidP="005C0759">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当覆盖了</w:t>
      </w:r>
      <w:r>
        <w:rPr>
          <w:rFonts w:ascii="Lucida Sans Unicode" w:hAnsi="Lucida Sans Unicode" w:cs="Lucida Sans Unicode"/>
          <w:color w:val="1A1A1A"/>
          <w:sz w:val="21"/>
          <w:szCs w:val="21"/>
        </w:rPr>
        <w:t xml:space="preserve"> equals </w:t>
      </w:r>
      <w:r>
        <w:rPr>
          <w:rFonts w:ascii="Lucida Sans Unicode" w:hAnsi="Lucida Sans Unicode" w:cs="Lucida Sans Unicode"/>
          <w:color w:val="1A1A1A"/>
          <w:sz w:val="21"/>
          <w:szCs w:val="21"/>
        </w:rPr>
        <w:t>方法时，比较对象是否相等将通过覆盖后的</w:t>
      </w:r>
      <w:r>
        <w:rPr>
          <w:rFonts w:ascii="Lucida Sans Unicode" w:hAnsi="Lucida Sans Unicode" w:cs="Lucida Sans Unicode"/>
          <w:color w:val="1A1A1A"/>
          <w:sz w:val="21"/>
          <w:szCs w:val="21"/>
        </w:rPr>
        <w:t xml:space="preserve"> equals </w:t>
      </w:r>
      <w:r>
        <w:rPr>
          <w:rFonts w:ascii="Lucida Sans Unicode" w:hAnsi="Lucida Sans Unicode" w:cs="Lucida Sans Unicode"/>
          <w:color w:val="1A1A1A"/>
          <w:sz w:val="21"/>
          <w:szCs w:val="21"/>
        </w:rPr>
        <w:t>方法进行比较（判断对象的内容是否相等）。</w:t>
      </w:r>
    </w:p>
    <w:p w:rsidR="005C0759" w:rsidRDefault="005C0759" w:rsidP="00FA61C5">
      <w:pPr>
        <w:pStyle w:val="a3"/>
        <w:numPr>
          <w:ilvl w:val="0"/>
          <w:numId w:val="493"/>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hashCode </w:t>
      </w:r>
      <w:r>
        <w:rPr>
          <w:rFonts w:ascii="Lucida Sans Unicode" w:hAnsi="Lucida Sans Unicode" w:cs="Lucida Sans Unicode"/>
          <w:color w:val="1A1A1A"/>
          <w:sz w:val="21"/>
          <w:szCs w:val="21"/>
        </w:rPr>
        <w:t>方法，大多在集合中用到。</w:t>
      </w:r>
    </w:p>
    <w:p w:rsidR="005C0759" w:rsidRDefault="005C0759" w:rsidP="005C0759">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将对象放入到集合中时，首先判断要放入对象的</w:t>
      </w:r>
      <w:r>
        <w:rPr>
          <w:rFonts w:ascii="Lucida Sans Unicode" w:hAnsi="Lucida Sans Unicode" w:cs="Lucida Sans Unicode"/>
          <w:color w:val="1A1A1A"/>
          <w:sz w:val="21"/>
          <w:szCs w:val="21"/>
        </w:rPr>
        <w:t xml:space="preserve"> hashCode </w:t>
      </w:r>
      <w:r>
        <w:rPr>
          <w:rFonts w:ascii="Lucida Sans Unicode" w:hAnsi="Lucida Sans Unicode" w:cs="Lucida Sans Unicode"/>
          <w:color w:val="1A1A1A"/>
          <w:sz w:val="21"/>
          <w:szCs w:val="21"/>
        </w:rPr>
        <w:t>值与集合中的任意一个元素的</w:t>
      </w:r>
      <w:r>
        <w:rPr>
          <w:rFonts w:ascii="Lucida Sans Unicode" w:hAnsi="Lucida Sans Unicode" w:cs="Lucida Sans Unicode"/>
          <w:color w:val="1A1A1A"/>
          <w:sz w:val="21"/>
          <w:szCs w:val="21"/>
        </w:rPr>
        <w:t xml:space="preserve"> hashCode </w:t>
      </w:r>
      <w:r>
        <w:rPr>
          <w:rFonts w:ascii="Lucida Sans Unicode" w:hAnsi="Lucida Sans Unicode" w:cs="Lucida Sans Unicode"/>
          <w:color w:val="1A1A1A"/>
          <w:sz w:val="21"/>
          <w:szCs w:val="21"/>
        </w:rPr>
        <w:t>值是否相等，如果不相等直接将该对象放入集合中。</w:t>
      </w:r>
    </w:p>
    <w:p w:rsidR="005C0759" w:rsidRDefault="005C0759" w:rsidP="005C0759">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如果</w:t>
      </w:r>
      <w:r>
        <w:rPr>
          <w:rFonts w:ascii="Lucida Sans Unicode" w:hAnsi="Lucida Sans Unicode" w:cs="Lucida Sans Unicode"/>
          <w:color w:val="1A1A1A"/>
          <w:sz w:val="21"/>
          <w:szCs w:val="21"/>
        </w:rPr>
        <w:t xml:space="preserve"> hashCode </w:t>
      </w:r>
      <w:r>
        <w:rPr>
          <w:rFonts w:ascii="Lucida Sans Unicode" w:hAnsi="Lucida Sans Unicode" w:cs="Lucida Sans Unicode"/>
          <w:color w:val="1A1A1A"/>
          <w:sz w:val="21"/>
          <w:szCs w:val="21"/>
        </w:rPr>
        <w:t>值相等，然后再通过</w:t>
      </w:r>
      <w:r>
        <w:rPr>
          <w:rFonts w:ascii="Lucida Sans Unicode" w:hAnsi="Lucida Sans Unicode" w:cs="Lucida Sans Unicode"/>
          <w:color w:val="1A1A1A"/>
          <w:sz w:val="21"/>
          <w:szCs w:val="21"/>
        </w:rPr>
        <w:t xml:space="preserve"> equals </w:t>
      </w:r>
      <w:r>
        <w:rPr>
          <w:rFonts w:ascii="Lucida Sans Unicode" w:hAnsi="Lucida Sans Unicode" w:cs="Lucida Sans Unicode"/>
          <w:color w:val="1A1A1A"/>
          <w:sz w:val="21"/>
          <w:szCs w:val="21"/>
        </w:rPr>
        <w:t>方法判断要放入对象与集合中的任意一个对象是否相等，如果</w:t>
      </w:r>
      <w:r>
        <w:rPr>
          <w:rFonts w:ascii="Lucida Sans Unicode" w:hAnsi="Lucida Sans Unicode" w:cs="Lucida Sans Unicode"/>
          <w:color w:val="1A1A1A"/>
          <w:sz w:val="21"/>
          <w:szCs w:val="21"/>
        </w:rPr>
        <w:t xml:space="preserve"> equals </w:t>
      </w:r>
      <w:r>
        <w:rPr>
          <w:rFonts w:ascii="Lucida Sans Unicode" w:hAnsi="Lucida Sans Unicode" w:cs="Lucida Sans Unicode"/>
          <w:color w:val="1A1A1A"/>
          <w:sz w:val="21"/>
          <w:szCs w:val="21"/>
        </w:rPr>
        <w:t>判断不相等，直接将该元素放入到集合中，否则不放入。</w:t>
      </w:r>
    </w:p>
    <w:p w:rsidR="005C0759" w:rsidRDefault="005C0759" w:rsidP="005C0759">
      <w:pPr>
        <w:pStyle w:val="3"/>
        <w:rPr>
          <w:sz w:val="24"/>
          <w:szCs w:val="24"/>
        </w:rPr>
      </w:pPr>
      <w:r>
        <w:rPr>
          <w:rStyle w:val="a4"/>
          <w:rFonts w:ascii="Lucida Sans Unicode" w:hAnsi="Lucida Sans Unicode" w:cs="Lucida Sans Unicode"/>
          <w:color w:val="1A1A1A"/>
        </w:rPr>
        <w:t>有没有可能</w:t>
      </w:r>
      <w:r>
        <w:rPr>
          <w:rStyle w:val="a4"/>
          <w:rFonts w:ascii="Lucida Sans Unicode" w:hAnsi="Lucida Sans Unicode" w:cs="Lucida Sans Unicode"/>
          <w:color w:val="1A1A1A"/>
        </w:rPr>
        <w:t xml:space="preserve"> 2 </w:t>
      </w:r>
      <w:r>
        <w:rPr>
          <w:rStyle w:val="a4"/>
          <w:rFonts w:ascii="Lucida Sans Unicode" w:hAnsi="Lucida Sans Unicode" w:cs="Lucida Sans Unicode"/>
          <w:color w:val="1A1A1A"/>
        </w:rPr>
        <w:t>个不相等的对象有相同的</w:t>
      </w:r>
      <w:r>
        <w:rPr>
          <w:rStyle w:val="a4"/>
          <w:rFonts w:ascii="Lucida Sans Unicode" w:hAnsi="Lucida Sans Unicode" w:cs="Lucida Sans Unicode"/>
          <w:color w:val="1A1A1A"/>
        </w:rPr>
        <w:t xml:space="preserve"> hashCode</w:t>
      </w:r>
      <w:r>
        <w:rPr>
          <w:rStyle w:val="a4"/>
          <w:rFonts w:ascii="Lucida Sans Unicode" w:hAnsi="Lucida Sans Unicode" w:cs="Lucida Sans Unicode"/>
          <w:color w:val="1A1A1A"/>
        </w:rPr>
        <w:t>？</w:t>
      </w:r>
    </w:p>
    <w:p w:rsidR="005C0759" w:rsidRDefault="005C0759" w:rsidP="005C075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可能会发生，这个被称为</w:t>
      </w:r>
      <w:r>
        <w:rPr>
          <w:rStyle w:val="a4"/>
          <w:rFonts w:ascii="Lucida Sans Unicode" w:hAnsi="Lucida Sans Unicode" w:cs="Lucida Sans Unicode"/>
          <w:color w:val="1A1A1A"/>
        </w:rPr>
        <w:t>哈希碰撞</w:t>
      </w:r>
      <w:r>
        <w:rPr>
          <w:rFonts w:ascii="Lucida Sans Unicode" w:hAnsi="Lucida Sans Unicode" w:cs="Lucida Sans Unicode"/>
          <w:color w:val="1A1A1A"/>
        </w:rPr>
        <w:t>。当然，相等的对象，即我们重写了</w:t>
      </w:r>
      <w:r>
        <w:rPr>
          <w:rFonts w:ascii="Lucida Sans Unicode" w:hAnsi="Lucida Sans Unicode" w:cs="Lucida Sans Unicode"/>
          <w:color w:val="1A1A1A"/>
        </w:rPr>
        <w:t xml:space="preserve"> equals </w:t>
      </w:r>
      <w:r>
        <w:rPr>
          <w:rFonts w:ascii="Lucida Sans Unicode" w:hAnsi="Lucida Sans Unicode" w:cs="Lucida Sans Unicode"/>
          <w:color w:val="1A1A1A"/>
        </w:rPr>
        <w:t>方法，一定也要重写</w:t>
      </w:r>
      <w:r>
        <w:rPr>
          <w:rFonts w:ascii="Lucida Sans Unicode" w:hAnsi="Lucida Sans Unicode" w:cs="Lucida Sans Unicode"/>
          <w:color w:val="1A1A1A"/>
        </w:rPr>
        <w:t xml:space="preserve"> hashCode </w:t>
      </w:r>
      <w:r>
        <w:rPr>
          <w:rFonts w:ascii="Lucida Sans Unicode" w:hAnsi="Lucida Sans Unicode" w:cs="Lucida Sans Unicode"/>
          <w:color w:val="1A1A1A"/>
        </w:rPr>
        <w:t>方法，否则将出现我们在</w:t>
      </w:r>
      <w:r>
        <w:rPr>
          <w:rFonts w:ascii="Lucida Sans Unicode" w:hAnsi="Lucida Sans Unicode" w:cs="Lucida Sans Unicode"/>
          <w:color w:val="1A1A1A"/>
        </w:rPr>
        <w:t xml:space="preserve"> HashMap </w:t>
      </w:r>
      <w:r>
        <w:rPr>
          <w:rFonts w:ascii="Lucida Sans Unicode" w:hAnsi="Lucida Sans Unicode" w:cs="Lucida Sans Unicode"/>
          <w:color w:val="1A1A1A"/>
        </w:rPr>
        <w:t>中，相等的对象作为</w:t>
      </w:r>
      <w:r>
        <w:rPr>
          <w:rFonts w:ascii="Lucida Sans Unicode" w:hAnsi="Lucida Sans Unicode" w:cs="Lucida Sans Unicode"/>
          <w:color w:val="1A1A1A"/>
        </w:rPr>
        <w:t xml:space="preserve"> key </w:t>
      </w:r>
      <w:r>
        <w:rPr>
          <w:rFonts w:ascii="Lucida Sans Unicode" w:hAnsi="Lucida Sans Unicode" w:cs="Lucida Sans Unicode"/>
          <w:color w:val="1A1A1A"/>
        </w:rPr>
        <w:t>，将找不到对应的</w:t>
      </w:r>
      <w:r>
        <w:rPr>
          <w:rFonts w:ascii="Lucida Sans Unicode" w:hAnsi="Lucida Sans Unicode" w:cs="Lucida Sans Unicode"/>
          <w:color w:val="1A1A1A"/>
        </w:rPr>
        <w:t xml:space="preserve"> value </w:t>
      </w:r>
      <w:r>
        <w:rPr>
          <w:rFonts w:ascii="Lucida Sans Unicode" w:hAnsi="Lucida Sans Unicode" w:cs="Lucida Sans Unicode"/>
          <w:color w:val="1A1A1A"/>
        </w:rPr>
        <w:t>。</w:t>
      </w:r>
    </w:p>
    <w:p w:rsidR="005C0759" w:rsidRDefault="005C0759" w:rsidP="005C075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所以说，</w:t>
      </w:r>
      <w:r>
        <w:rPr>
          <w:rFonts w:ascii="Lucida Sans Unicode" w:hAnsi="Lucida Sans Unicode" w:cs="Lucida Sans Unicode"/>
          <w:color w:val="1A1A1A"/>
        </w:rPr>
        <w:t xml:space="preserve">equals </w:t>
      </w:r>
      <w:r>
        <w:rPr>
          <w:rFonts w:ascii="Lucida Sans Unicode" w:hAnsi="Lucida Sans Unicode" w:cs="Lucida Sans Unicode"/>
          <w:color w:val="1A1A1A"/>
        </w:rPr>
        <w:t>和</w:t>
      </w:r>
      <w:r>
        <w:rPr>
          <w:rFonts w:ascii="Lucida Sans Unicode" w:hAnsi="Lucida Sans Unicode" w:cs="Lucida Sans Unicode"/>
          <w:color w:val="1A1A1A"/>
        </w:rPr>
        <w:t xml:space="preserve"> hashCode </w:t>
      </w:r>
      <w:r>
        <w:rPr>
          <w:rFonts w:ascii="Lucida Sans Unicode" w:hAnsi="Lucida Sans Unicode" w:cs="Lucida Sans Unicode"/>
          <w:color w:val="1A1A1A"/>
        </w:rPr>
        <w:t>的关系会是：</w:t>
      </w:r>
    </w:p>
    <w:p w:rsidR="005C0759" w:rsidRDefault="005C0759" w:rsidP="00FA61C5">
      <w:pPr>
        <w:widowControl/>
        <w:numPr>
          <w:ilvl w:val="0"/>
          <w:numId w:val="49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equals </w:t>
      </w:r>
      <w:r>
        <w:rPr>
          <w:rFonts w:ascii="Lucida Sans Unicode" w:hAnsi="Lucida Sans Unicode" w:cs="Lucida Sans Unicode"/>
          <w:color w:val="1A1A1A"/>
          <w:szCs w:val="21"/>
        </w:rPr>
        <w:t>不相等，</w:t>
      </w:r>
      <w:r>
        <w:rPr>
          <w:rFonts w:ascii="Lucida Sans Unicode" w:hAnsi="Lucida Sans Unicode" w:cs="Lucida Sans Unicode"/>
          <w:color w:val="1A1A1A"/>
          <w:szCs w:val="21"/>
        </w:rPr>
        <w:t xml:space="preserve">hashCode </w:t>
      </w:r>
      <w:r>
        <w:rPr>
          <w:rFonts w:ascii="Lucida Sans Unicode" w:hAnsi="Lucida Sans Unicode" w:cs="Lucida Sans Unicode"/>
          <w:color w:val="1A1A1A"/>
          <w:szCs w:val="21"/>
        </w:rPr>
        <w:t>可能相等。</w:t>
      </w:r>
    </w:p>
    <w:p w:rsidR="005C0759" w:rsidRDefault="005C0759" w:rsidP="00FA61C5">
      <w:pPr>
        <w:widowControl/>
        <w:numPr>
          <w:ilvl w:val="0"/>
          <w:numId w:val="49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equals </w:t>
      </w:r>
      <w:r>
        <w:rPr>
          <w:rFonts w:ascii="Lucida Sans Unicode" w:hAnsi="Lucida Sans Unicode" w:cs="Lucida Sans Unicode"/>
          <w:color w:val="1A1A1A"/>
          <w:szCs w:val="21"/>
        </w:rPr>
        <w:t>相等，请重写</w:t>
      </w:r>
      <w:r>
        <w:rPr>
          <w:rFonts w:ascii="Lucida Sans Unicode" w:hAnsi="Lucida Sans Unicode" w:cs="Lucida Sans Unicode"/>
          <w:color w:val="1A1A1A"/>
          <w:szCs w:val="21"/>
        </w:rPr>
        <w:t xml:space="preserve"> hashCode </w:t>
      </w:r>
      <w:r>
        <w:rPr>
          <w:rFonts w:ascii="Lucida Sans Unicode" w:hAnsi="Lucida Sans Unicode" w:cs="Lucida Sans Unicode"/>
          <w:color w:val="1A1A1A"/>
          <w:szCs w:val="21"/>
        </w:rPr>
        <w:t>方法，保证</w:t>
      </w:r>
      <w:r>
        <w:rPr>
          <w:rFonts w:ascii="Lucida Sans Unicode" w:hAnsi="Lucida Sans Unicode" w:cs="Lucida Sans Unicode"/>
          <w:color w:val="1A1A1A"/>
          <w:szCs w:val="21"/>
        </w:rPr>
        <w:t xml:space="preserve"> hashCode </w:t>
      </w:r>
      <w:r>
        <w:rPr>
          <w:rFonts w:ascii="Lucida Sans Unicode" w:hAnsi="Lucida Sans Unicode" w:cs="Lucida Sans Unicode"/>
          <w:color w:val="1A1A1A"/>
          <w:szCs w:val="21"/>
        </w:rPr>
        <w:t>相等。</w:t>
      </w:r>
    </w:p>
    <w:p w:rsidR="00631AD2" w:rsidRPr="005C0759" w:rsidRDefault="005C0759" w:rsidP="005C075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一般来说，</w:t>
      </w:r>
      <w:r>
        <w:rPr>
          <w:rFonts w:ascii="Lucida Sans Unicode" w:hAnsi="Lucida Sans Unicode" w:cs="Lucida Sans Unicode"/>
          <w:color w:val="1A1A1A"/>
        </w:rPr>
        <w:t xml:space="preserve">hashCode </w:t>
      </w:r>
      <w:r>
        <w:rPr>
          <w:rFonts w:ascii="Lucida Sans Unicode" w:hAnsi="Lucida Sans Unicode" w:cs="Lucida Sans Unicode"/>
          <w:color w:val="1A1A1A"/>
        </w:rPr>
        <w:t>方法的重写，可以看看</w:t>
      </w:r>
      <w:r>
        <w:rPr>
          <w:rFonts w:ascii="Lucida Sans Unicode" w:hAnsi="Lucida Sans Unicode" w:cs="Lucida Sans Unicode"/>
          <w:color w:val="1A1A1A"/>
        </w:rPr>
        <w:t> </w:t>
      </w:r>
      <w:hyperlink r:id="rId70" w:tgtFrame="_blank" w:history="1">
        <w:r>
          <w:rPr>
            <w:rStyle w:val="a5"/>
            <w:rFonts w:ascii="Lucida Sans Unicode" w:hAnsi="Lucida Sans Unicode" w:cs="Lucida Sans Unicode"/>
            <w:color w:val="0088CC"/>
          </w:rPr>
          <w:t>《科普：为什么</w:t>
        </w:r>
        <w:r>
          <w:rPr>
            <w:rStyle w:val="a5"/>
            <w:rFonts w:ascii="Lucida Sans Unicode" w:hAnsi="Lucida Sans Unicode" w:cs="Lucida Sans Unicode"/>
            <w:color w:val="0088CC"/>
          </w:rPr>
          <w:t xml:space="preserve"> String hashCode </w:t>
        </w:r>
        <w:r>
          <w:rPr>
            <w:rStyle w:val="a5"/>
            <w:rFonts w:ascii="Lucida Sans Unicode" w:hAnsi="Lucida Sans Unicode" w:cs="Lucida Sans Unicode"/>
            <w:color w:val="0088CC"/>
          </w:rPr>
          <w:t>方法选择数字</w:t>
        </w:r>
        <w:r>
          <w:rPr>
            <w:rStyle w:val="a5"/>
            <w:rFonts w:ascii="Lucida Sans Unicode" w:hAnsi="Lucida Sans Unicode" w:cs="Lucida Sans Unicode"/>
            <w:color w:val="0088CC"/>
          </w:rPr>
          <w:t>31</w:t>
        </w:r>
        <w:r>
          <w:rPr>
            <w:rStyle w:val="a5"/>
            <w:rFonts w:ascii="Lucida Sans Unicode" w:hAnsi="Lucida Sans Unicode" w:cs="Lucida Sans Unicode"/>
            <w:color w:val="0088CC"/>
          </w:rPr>
          <w:t>作为乘子》</w:t>
        </w:r>
      </w:hyperlink>
      <w:r>
        <w:rPr>
          <w:rFonts w:ascii="Lucida Sans Unicode" w:hAnsi="Lucida Sans Unicode" w:cs="Lucida Sans Unicode"/>
          <w:color w:val="1A1A1A"/>
        </w:rPr>
        <w:t> </w:t>
      </w:r>
      <w:r>
        <w:rPr>
          <w:rFonts w:ascii="Lucida Sans Unicode" w:hAnsi="Lucida Sans Unicode" w:cs="Lucida Sans Unicode"/>
          <w:color w:val="1A1A1A"/>
        </w:rPr>
        <w:t>方法。</w:t>
      </w:r>
      <w:r>
        <w:rPr>
          <w:rFonts w:ascii="Arial" w:hAnsi="Arial" w:cs="Arial"/>
          <w:color w:val="333333"/>
          <w:sz w:val="21"/>
          <w:szCs w:val="21"/>
        </w:rPr>
        <w:t xml:space="preserve"> </w:t>
      </w:r>
    </w:p>
    <w:p w:rsidR="00F03B0E" w:rsidRDefault="00631AD2" w:rsidP="00F03B0E">
      <w:pPr>
        <w:pStyle w:val="2"/>
      </w:pPr>
      <w:r>
        <w:rPr>
          <w:rFonts w:ascii="Arial" w:hAnsi="Arial" w:cs="Arial"/>
          <w:b w:val="0"/>
          <w:bCs w:val="0"/>
          <w:color w:val="333333"/>
          <w:sz w:val="30"/>
          <w:szCs w:val="30"/>
        </w:rPr>
        <w:t>60.</w:t>
      </w:r>
      <w:r w:rsidR="00F03B0E">
        <w:rPr>
          <w:rFonts w:ascii="Arial" w:hAnsi="Arial" w:cs="Arial"/>
          <w:color w:val="333333"/>
          <w:sz w:val="21"/>
          <w:szCs w:val="21"/>
        </w:rPr>
        <w:t xml:space="preserve"> </w:t>
      </w:r>
      <w:r w:rsidR="00F03B0E">
        <w:t>final、finally、finalize 的区别？</w:t>
      </w:r>
    </w:p>
    <w:p w:rsidR="00F03B0E" w:rsidRDefault="00F03B0E" w:rsidP="00F03B0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1</w:t>
      </w:r>
      <w:r>
        <w:rPr>
          <w:rFonts w:ascii="Lucida Sans Unicode" w:hAnsi="Lucida Sans Unicode" w:cs="Lucida Sans Unicode"/>
          <w:color w:val="1A1A1A"/>
        </w:rPr>
        <w:t>）</w:t>
      </w:r>
      <w:r>
        <w:rPr>
          <w:rFonts w:ascii="Lucida Sans Unicode" w:hAnsi="Lucida Sans Unicode" w:cs="Lucida Sans Unicode"/>
          <w:color w:val="1A1A1A"/>
        </w:rPr>
        <w:t>final</w:t>
      </w:r>
    </w:p>
    <w:p w:rsidR="00F03B0E" w:rsidRDefault="00F03B0E" w:rsidP="00F03B0E">
      <w:pPr>
        <w:pStyle w:val="a3"/>
        <w:shd w:val="clear" w:color="auto" w:fill="FFFFFF"/>
        <w:spacing w:before="0" w:beforeAutospacing="0" w:after="0" w:afterAutospacing="0"/>
        <w:rPr>
          <w:rFonts w:ascii="Lucida Sans Unicode" w:hAnsi="Lucida Sans Unicode" w:cs="Lucida Sans Unicode"/>
          <w:color w:val="1A1A1A"/>
        </w:rPr>
      </w:pPr>
      <w:r>
        <w:rPr>
          <w:rStyle w:val="HTML"/>
          <w:rFonts w:ascii="Lucida Console" w:hAnsi="Lucida Console"/>
          <w:color w:val="1A1A1A"/>
          <w:sz w:val="21"/>
          <w:szCs w:val="21"/>
          <w:bdr w:val="single" w:sz="6" w:space="1" w:color="CCCCCC" w:frame="1"/>
          <w:shd w:val="clear" w:color="auto" w:fill="DDDDDD"/>
        </w:rPr>
        <w:t>final</w:t>
      </w:r>
      <w:r>
        <w:rPr>
          <w:rFonts w:ascii="Lucida Sans Unicode" w:hAnsi="Lucida Sans Unicode" w:cs="Lucida Sans Unicode"/>
          <w:color w:val="1A1A1A"/>
        </w:rPr>
        <w:t> </w:t>
      </w:r>
      <w:r>
        <w:rPr>
          <w:rFonts w:ascii="Lucida Sans Unicode" w:hAnsi="Lucida Sans Unicode" w:cs="Lucida Sans Unicode"/>
          <w:color w:val="1A1A1A"/>
        </w:rPr>
        <w:t>，是修饰符关键字。</w:t>
      </w:r>
    </w:p>
    <w:p w:rsidR="00F03B0E" w:rsidRDefault="00F03B0E" w:rsidP="00FA61C5">
      <w:pPr>
        <w:widowControl/>
        <w:numPr>
          <w:ilvl w:val="0"/>
          <w:numId w:val="49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如果一个类被声明为</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final</w:t>
      </w:r>
      <w:r>
        <w:rPr>
          <w:rFonts w:ascii="Lucida Sans Unicode" w:hAnsi="Lucida Sans Unicode" w:cs="Lucida Sans Unicode"/>
          <w:color w:val="1A1A1A"/>
          <w:szCs w:val="21"/>
        </w:rPr>
        <w:t> </w:t>
      </w:r>
      <w:r>
        <w:rPr>
          <w:rFonts w:ascii="Lucida Sans Unicode" w:hAnsi="Lucida Sans Unicode" w:cs="Lucida Sans Unicode"/>
          <w:color w:val="1A1A1A"/>
          <w:szCs w:val="21"/>
        </w:rPr>
        <w:t>，意味着它不能再派生出新的子类，不能作为父类被继承。因此一个类不能既被声明为</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abstract</w:t>
      </w:r>
      <w:r>
        <w:rPr>
          <w:rFonts w:ascii="Lucida Sans Unicode" w:hAnsi="Lucida Sans Unicode" w:cs="Lucida Sans Unicode"/>
          <w:color w:val="1A1A1A"/>
          <w:szCs w:val="21"/>
        </w:rPr>
        <w:t> </w:t>
      </w:r>
      <w:r>
        <w:rPr>
          <w:rFonts w:ascii="Lucida Sans Unicode" w:hAnsi="Lucida Sans Unicode" w:cs="Lucida Sans Unicode"/>
          <w:color w:val="1A1A1A"/>
          <w:szCs w:val="21"/>
        </w:rPr>
        <w:t>的，又被声明为</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final</w:t>
      </w:r>
      <w:r>
        <w:rPr>
          <w:rFonts w:ascii="Lucida Sans Unicode" w:hAnsi="Lucida Sans Unicode" w:cs="Lucida Sans Unicode"/>
          <w:color w:val="1A1A1A"/>
          <w:szCs w:val="21"/>
        </w:rPr>
        <w:t> </w:t>
      </w:r>
      <w:r>
        <w:rPr>
          <w:rFonts w:ascii="Lucida Sans Unicode" w:hAnsi="Lucida Sans Unicode" w:cs="Lucida Sans Unicode"/>
          <w:color w:val="1A1A1A"/>
          <w:szCs w:val="21"/>
        </w:rPr>
        <w:t>的。</w:t>
      </w:r>
    </w:p>
    <w:p w:rsidR="00F03B0E" w:rsidRDefault="00F03B0E" w:rsidP="00FA61C5">
      <w:pPr>
        <w:widowControl/>
        <w:numPr>
          <w:ilvl w:val="0"/>
          <w:numId w:val="49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将变量或方法声明为</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final</w:t>
      </w:r>
      <w:r>
        <w:rPr>
          <w:rFonts w:ascii="Lucida Sans Unicode" w:hAnsi="Lucida Sans Unicode" w:cs="Lucida Sans Unicode"/>
          <w:color w:val="1A1A1A"/>
          <w:szCs w:val="21"/>
        </w:rPr>
        <w:t> </w:t>
      </w:r>
      <w:r>
        <w:rPr>
          <w:rFonts w:ascii="Lucida Sans Unicode" w:hAnsi="Lucida Sans Unicode" w:cs="Lucida Sans Unicode"/>
          <w:color w:val="1A1A1A"/>
          <w:szCs w:val="21"/>
        </w:rPr>
        <w:t>，可以保证它们在使用中不被改变。被声明为</w:t>
      </w:r>
      <w:r>
        <w:rPr>
          <w:rFonts w:ascii="Lucida Sans Unicode" w:hAnsi="Lucida Sans Unicode" w:cs="Lucida Sans Unicode"/>
          <w:color w:val="1A1A1A"/>
          <w:szCs w:val="21"/>
        </w:rPr>
        <w:t xml:space="preserve"> final </w:t>
      </w:r>
      <w:r>
        <w:rPr>
          <w:rFonts w:ascii="Lucida Sans Unicode" w:hAnsi="Lucida Sans Unicode" w:cs="Lucida Sans Unicode"/>
          <w:color w:val="1A1A1A"/>
          <w:szCs w:val="21"/>
        </w:rPr>
        <w:t>的变量必须在声明时给定初值，而在以后的引用中只能读取，不可修改。被声明为</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final</w:t>
      </w:r>
      <w:r>
        <w:rPr>
          <w:rFonts w:ascii="Lucida Sans Unicode" w:hAnsi="Lucida Sans Unicode" w:cs="Lucida Sans Unicode"/>
          <w:color w:val="1A1A1A"/>
          <w:szCs w:val="21"/>
        </w:rPr>
        <w:t> </w:t>
      </w:r>
      <w:r>
        <w:rPr>
          <w:rFonts w:ascii="Lucida Sans Unicode" w:hAnsi="Lucida Sans Unicode" w:cs="Lucida Sans Unicode"/>
          <w:color w:val="1A1A1A"/>
          <w:szCs w:val="21"/>
        </w:rPr>
        <w:t>的方法也同样只能使用，不能重写。</w:t>
      </w:r>
    </w:p>
    <w:p w:rsidR="00F03B0E" w:rsidRDefault="00F03B0E" w:rsidP="00F03B0E">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另外，在早期的</w:t>
      </w:r>
      <w:r>
        <w:rPr>
          <w:rFonts w:ascii="Lucida Sans Unicode" w:hAnsi="Lucida Sans Unicode" w:cs="Lucida Sans Unicode"/>
          <w:color w:val="1A1A1A"/>
        </w:rPr>
        <w:t xml:space="preserve"> Java </w:t>
      </w:r>
      <w:r>
        <w:rPr>
          <w:rFonts w:ascii="Lucida Sans Unicode" w:hAnsi="Lucida Sans Unicode" w:cs="Lucida Sans Unicode"/>
          <w:color w:val="1A1A1A"/>
        </w:rPr>
        <w:t>实现版本中，会将</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final</w:t>
      </w:r>
      <w:r>
        <w:rPr>
          <w:rFonts w:ascii="Lucida Sans Unicode" w:hAnsi="Lucida Sans Unicode" w:cs="Lucida Sans Unicode"/>
          <w:color w:val="1A1A1A"/>
        </w:rPr>
        <w:t> </w:t>
      </w:r>
      <w:r>
        <w:rPr>
          <w:rFonts w:ascii="Lucida Sans Unicode" w:hAnsi="Lucida Sans Unicode" w:cs="Lucida Sans Unicode"/>
          <w:color w:val="1A1A1A"/>
        </w:rPr>
        <w:t>方法转为内嵌调用。但是如果方法过于庞大，可能看不到内嵌调用带来的任何性能提升（现在的</w:t>
      </w:r>
      <w:r>
        <w:rPr>
          <w:rFonts w:ascii="Lucida Sans Unicode" w:hAnsi="Lucida Sans Unicode" w:cs="Lucida Sans Unicode"/>
          <w:color w:val="1A1A1A"/>
        </w:rPr>
        <w:t xml:space="preserve"> Java </w:t>
      </w:r>
      <w:r>
        <w:rPr>
          <w:rFonts w:ascii="Lucida Sans Unicode" w:hAnsi="Lucida Sans Unicode" w:cs="Lucida Sans Unicode"/>
          <w:color w:val="1A1A1A"/>
        </w:rPr>
        <w:t>版本已经不需要使用</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final</w:t>
      </w:r>
      <w:r>
        <w:rPr>
          <w:rFonts w:ascii="Lucida Sans Unicode" w:hAnsi="Lucida Sans Unicode" w:cs="Lucida Sans Unicode"/>
          <w:color w:val="1A1A1A"/>
        </w:rPr>
        <w:t> </w:t>
      </w:r>
      <w:r>
        <w:rPr>
          <w:rFonts w:ascii="Lucida Sans Unicode" w:hAnsi="Lucida Sans Unicode" w:cs="Lucida Sans Unicode"/>
          <w:color w:val="1A1A1A"/>
        </w:rPr>
        <w:t>方法进行这些优化了）。类中所有的</w:t>
      </w:r>
      <w:r>
        <w:rPr>
          <w:rStyle w:val="HTML"/>
          <w:rFonts w:ascii="Lucida Console" w:hAnsi="Lucida Console"/>
          <w:color w:val="1A1A1A"/>
          <w:sz w:val="21"/>
          <w:szCs w:val="21"/>
          <w:bdr w:val="single" w:sz="6" w:space="1" w:color="CCCCCC" w:frame="1"/>
          <w:shd w:val="clear" w:color="auto" w:fill="DDDDDD"/>
        </w:rPr>
        <w:t>private</w:t>
      </w:r>
      <w:r>
        <w:rPr>
          <w:rFonts w:ascii="Lucida Sans Unicode" w:hAnsi="Lucida Sans Unicode" w:cs="Lucida Sans Unicode"/>
          <w:color w:val="1A1A1A"/>
        </w:rPr>
        <w:t> </w:t>
      </w:r>
      <w:r>
        <w:rPr>
          <w:rFonts w:ascii="Lucida Sans Unicode" w:hAnsi="Lucida Sans Unicode" w:cs="Lucida Sans Unicode"/>
          <w:color w:val="1A1A1A"/>
        </w:rPr>
        <w:t>方法都隐式地指定为</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final</w:t>
      </w:r>
      <w:r>
        <w:rPr>
          <w:rFonts w:ascii="Lucida Sans Unicode" w:hAnsi="Lucida Sans Unicode" w:cs="Lucida Sans Unicode"/>
          <w:color w:val="1A1A1A"/>
        </w:rPr>
        <w:t> </w:t>
      </w:r>
      <w:r>
        <w:rPr>
          <w:rFonts w:ascii="Lucida Sans Unicode" w:hAnsi="Lucida Sans Unicode" w:cs="Lucida Sans Unicode"/>
          <w:color w:val="1A1A1A"/>
        </w:rPr>
        <w:t>。</w:t>
      </w:r>
    </w:p>
    <w:p w:rsidR="00F03B0E" w:rsidRDefault="00F03B0E" w:rsidP="00F03B0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2</w:t>
      </w:r>
      <w:r>
        <w:rPr>
          <w:rFonts w:ascii="Lucida Sans Unicode" w:hAnsi="Lucida Sans Unicode" w:cs="Lucida Sans Unicode"/>
          <w:color w:val="1A1A1A"/>
        </w:rPr>
        <w:t>）</w:t>
      </w:r>
      <w:r>
        <w:rPr>
          <w:rFonts w:ascii="Lucida Sans Unicode" w:hAnsi="Lucida Sans Unicode" w:cs="Lucida Sans Unicode"/>
          <w:color w:val="1A1A1A"/>
        </w:rPr>
        <w:t>finally</w:t>
      </w:r>
    </w:p>
    <w:p w:rsidR="00F03B0E" w:rsidRDefault="00F03B0E" w:rsidP="00F03B0E">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在异常处理时提供</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finally</w:t>
      </w:r>
      <w:r>
        <w:rPr>
          <w:rFonts w:ascii="Lucida Sans Unicode" w:hAnsi="Lucida Sans Unicode" w:cs="Lucida Sans Unicode"/>
          <w:color w:val="1A1A1A"/>
        </w:rPr>
        <w:t> </w:t>
      </w:r>
      <w:r>
        <w:rPr>
          <w:rFonts w:ascii="Lucida Sans Unicode" w:hAnsi="Lucida Sans Unicode" w:cs="Lucida Sans Unicode"/>
          <w:color w:val="1A1A1A"/>
        </w:rPr>
        <w:t>块来执行任何清除操作。如果抛出一个异常，那么相匹配的</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catch</w:t>
      </w:r>
      <w:r>
        <w:rPr>
          <w:rFonts w:ascii="Lucida Sans Unicode" w:hAnsi="Lucida Sans Unicode" w:cs="Lucida Sans Unicode"/>
          <w:color w:val="1A1A1A"/>
        </w:rPr>
        <w:t> </w:t>
      </w:r>
      <w:r>
        <w:rPr>
          <w:rFonts w:ascii="Lucida Sans Unicode" w:hAnsi="Lucida Sans Unicode" w:cs="Lucida Sans Unicode"/>
          <w:color w:val="1A1A1A"/>
        </w:rPr>
        <w:t>子句就会执行，然后控制就会进入</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finally</w:t>
      </w:r>
      <w:r>
        <w:rPr>
          <w:rFonts w:ascii="Lucida Sans Unicode" w:hAnsi="Lucida Sans Unicode" w:cs="Lucida Sans Unicode"/>
          <w:color w:val="1A1A1A"/>
        </w:rPr>
        <w:t> </w:t>
      </w:r>
      <w:r>
        <w:rPr>
          <w:rFonts w:ascii="Lucida Sans Unicode" w:hAnsi="Lucida Sans Unicode" w:cs="Lucida Sans Unicode"/>
          <w:color w:val="1A1A1A"/>
        </w:rPr>
        <w:t>块（如果有的话）。</w:t>
      </w:r>
    </w:p>
    <w:p w:rsidR="00F03B0E" w:rsidRDefault="00F03B0E" w:rsidP="00F03B0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在以下</w:t>
      </w:r>
      <w:r>
        <w:rPr>
          <w:rFonts w:ascii="Lucida Sans Unicode" w:hAnsi="Lucida Sans Unicode" w:cs="Lucida Sans Unicode"/>
          <w:color w:val="1A1A1A"/>
        </w:rPr>
        <w:t xml:space="preserve"> 4 </w:t>
      </w:r>
      <w:r>
        <w:rPr>
          <w:rFonts w:ascii="Lucida Sans Unicode" w:hAnsi="Lucida Sans Unicode" w:cs="Lucida Sans Unicode"/>
          <w:color w:val="1A1A1A"/>
        </w:rPr>
        <w:t>种特殊情况下，</w:t>
      </w:r>
      <w:r>
        <w:rPr>
          <w:rFonts w:ascii="Lucida Sans Unicode" w:hAnsi="Lucida Sans Unicode" w:cs="Lucida Sans Unicode"/>
          <w:color w:val="1A1A1A"/>
        </w:rPr>
        <w:t>finally</w:t>
      </w:r>
      <w:r>
        <w:rPr>
          <w:rFonts w:ascii="Lucida Sans Unicode" w:hAnsi="Lucida Sans Unicode" w:cs="Lucida Sans Unicode"/>
          <w:color w:val="1A1A1A"/>
        </w:rPr>
        <w:t>块不会被执行：</w:t>
      </w:r>
    </w:p>
    <w:p w:rsidR="00F03B0E" w:rsidRDefault="00F03B0E" w:rsidP="00FA61C5">
      <w:pPr>
        <w:widowControl/>
        <w:numPr>
          <w:ilvl w:val="0"/>
          <w:numId w:val="49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在</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finally</w:t>
      </w:r>
      <w:r>
        <w:rPr>
          <w:rFonts w:ascii="Lucida Sans Unicode" w:hAnsi="Lucida Sans Unicode" w:cs="Lucida Sans Unicode"/>
          <w:color w:val="1A1A1A"/>
          <w:szCs w:val="21"/>
        </w:rPr>
        <w:t> </w:t>
      </w:r>
      <w:r>
        <w:rPr>
          <w:rFonts w:ascii="Lucida Sans Unicode" w:hAnsi="Lucida Sans Unicode" w:cs="Lucida Sans Unicode"/>
          <w:color w:val="1A1A1A"/>
          <w:szCs w:val="21"/>
        </w:rPr>
        <w:t>语句块中发生了异常。</w:t>
      </w:r>
    </w:p>
    <w:p w:rsidR="00F03B0E" w:rsidRDefault="00F03B0E" w:rsidP="00FA61C5">
      <w:pPr>
        <w:widowControl/>
        <w:numPr>
          <w:ilvl w:val="0"/>
          <w:numId w:val="49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在前面的代码中用了</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System.exit()</w:t>
      </w:r>
      <w:r>
        <w:rPr>
          <w:rFonts w:ascii="Lucida Sans Unicode" w:hAnsi="Lucida Sans Unicode" w:cs="Lucida Sans Unicode"/>
          <w:color w:val="1A1A1A"/>
          <w:szCs w:val="21"/>
        </w:rPr>
        <w:t> </w:t>
      </w:r>
      <w:r>
        <w:rPr>
          <w:rFonts w:ascii="Lucida Sans Unicode" w:hAnsi="Lucida Sans Unicode" w:cs="Lucida Sans Unicode"/>
          <w:color w:val="1A1A1A"/>
          <w:szCs w:val="21"/>
        </w:rPr>
        <w:t>退出程序。</w:t>
      </w:r>
    </w:p>
    <w:p w:rsidR="00F03B0E" w:rsidRDefault="00F03B0E" w:rsidP="00FA61C5">
      <w:pPr>
        <w:widowControl/>
        <w:numPr>
          <w:ilvl w:val="0"/>
          <w:numId w:val="49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程序所在的线程死亡。</w:t>
      </w:r>
    </w:p>
    <w:p w:rsidR="00F03B0E" w:rsidRDefault="00F03B0E" w:rsidP="00FA61C5">
      <w:pPr>
        <w:widowControl/>
        <w:numPr>
          <w:ilvl w:val="0"/>
          <w:numId w:val="49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关闭</w:t>
      </w:r>
      <w:r>
        <w:rPr>
          <w:rFonts w:ascii="Lucida Sans Unicode" w:hAnsi="Lucida Sans Unicode" w:cs="Lucida Sans Unicode"/>
          <w:color w:val="1A1A1A"/>
          <w:szCs w:val="21"/>
        </w:rPr>
        <w:t xml:space="preserve"> CPU </w:t>
      </w:r>
      <w:r>
        <w:rPr>
          <w:rFonts w:ascii="Lucida Sans Unicode" w:hAnsi="Lucida Sans Unicode" w:cs="Lucida Sans Unicode"/>
          <w:color w:val="1A1A1A"/>
          <w:szCs w:val="21"/>
        </w:rPr>
        <w:t>。</w:t>
      </w:r>
    </w:p>
    <w:p w:rsidR="00F03B0E" w:rsidRDefault="00F03B0E" w:rsidP="00F03B0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3</w:t>
      </w:r>
      <w:r>
        <w:rPr>
          <w:rFonts w:ascii="Lucida Sans Unicode" w:hAnsi="Lucida Sans Unicode" w:cs="Lucida Sans Unicode"/>
          <w:color w:val="1A1A1A"/>
        </w:rPr>
        <w:t>）</w:t>
      </w:r>
      <w:r>
        <w:rPr>
          <w:rFonts w:ascii="Lucida Sans Unicode" w:hAnsi="Lucida Sans Unicode" w:cs="Lucida Sans Unicode"/>
          <w:color w:val="1A1A1A"/>
        </w:rPr>
        <w:t>finalize</w:t>
      </w:r>
    </w:p>
    <w:p w:rsidR="00F03B0E" w:rsidRDefault="00F03B0E" w:rsidP="00F03B0E">
      <w:pPr>
        <w:pStyle w:val="a3"/>
        <w:shd w:val="clear" w:color="auto" w:fill="FFFFFF"/>
        <w:spacing w:before="0" w:beforeAutospacing="0" w:after="0" w:afterAutospacing="0"/>
        <w:rPr>
          <w:rFonts w:ascii="Lucida Sans Unicode" w:hAnsi="Lucida Sans Unicode" w:cs="Lucida Sans Unicode"/>
          <w:color w:val="1A1A1A"/>
        </w:rPr>
      </w:pPr>
      <w:r>
        <w:rPr>
          <w:rStyle w:val="HTML"/>
          <w:rFonts w:ascii="Lucida Console" w:hAnsi="Lucida Console"/>
          <w:color w:val="1A1A1A"/>
          <w:sz w:val="21"/>
          <w:szCs w:val="21"/>
          <w:bdr w:val="single" w:sz="6" w:space="1" w:color="CCCCCC" w:frame="1"/>
          <w:shd w:val="clear" w:color="auto" w:fill="DDDDDD"/>
        </w:rPr>
        <w:t>finalize</w:t>
      </w:r>
      <w:r>
        <w:rPr>
          <w:rFonts w:ascii="Lucida Sans Unicode" w:hAnsi="Lucida Sans Unicode" w:cs="Lucida Sans Unicode"/>
          <w:color w:val="1A1A1A"/>
        </w:rPr>
        <w:t> </w:t>
      </w:r>
      <w:r>
        <w:rPr>
          <w:rFonts w:ascii="Lucida Sans Unicode" w:hAnsi="Lucida Sans Unicode" w:cs="Lucida Sans Unicode"/>
          <w:color w:val="1A1A1A"/>
        </w:rPr>
        <w:t>，是方法名。</w:t>
      </w:r>
    </w:p>
    <w:p w:rsidR="00F03B0E" w:rsidRDefault="00F03B0E" w:rsidP="00F03B0E">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 xml:space="preserve">Java </w:t>
      </w:r>
      <w:r>
        <w:rPr>
          <w:rFonts w:ascii="Lucida Sans Unicode" w:hAnsi="Lucida Sans Unicode" w:cs="Lucida Sans Unicode"/>
          <w:color w:val="1A1A1A"/>
        </w:rPr>
        <w:t>允许使用</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#finalize()</w:t>
      </w:r>
      <w:r>
        <w:rPr>
          <w:rFonts w:ascii="Lucida Sans Unicode" w:hAnsi="Lucida Sans Unicode" w:cs="Lucida Sans Unicode"/>
          <w:color w:val="1A1A1A"/>
        </w:rPr>
        <w:t> </w:t>
      </w:r>
      <w:r>
        <w:rPr>
          <w:rFonts w:ascii="Lucida Sans Unicode" w:hAnsi="Lucida Sans Unicode" w:cs="Lucida Sans Unicode"/>
          <w:color w:val="1A1A1A"/>
        </w:rPr>
        <w:t>方法，在垃圾收集器将对象从内存中清除出去之前做必要的清理工作。这个方法是由垃圾收集器在确定这个对象没有被引用时对这个对象调用的。</w:t>
      </w:r>
    </w:p>
    <w:p w:rsidR="00F03B0E" w:rsidRDefault="00F03B0E" w:rsidP="00FA61C5">
      <w:pPr>
        <w:widowControl/>
        <w:numPr>
          <w:ilvl w:val="0"/>
          <w:numId w:val="49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它是在</w:t>
      </w:r>
      <w:r>
        <w:rPr>
          <w:rFonts w:ascii="Lucida Sans Unicode" w:hAnsi="Lucida Sans Unicode" w:cs="Lucida Sans Unicode"/>
          <w:color w:val="1A1A1A"/>
          <w:szCs w:val="21"/>
        </w:rPr>
        <w:t xml:space="preserve"> Object </w:t>
      </w:r>
      <w:r>
        <w:rPr>
          <w:rFonts w:ascii="Lucida Sans Unicode" w:hAnsi="Lucida Sans Unicode" w:cs="Lucida Sans Unicode"/>
          <w:color w:val="1A1A1A"/>
          <w:szCs w:val="21"/>
        </w:rPr>
        <w:t>类中定义的，因此所有的类都继承了它。</w:t>
      </w:r>
    </w:p>
    <w:p w:rsidR="00F03B0E" w:rsidRDefault="00F03B0E" w:rsidP="00FA61C5">
      <w:pPr>
        <w:widowControl/>
        <w:numPr>
          <w:ilvl w:val="0"/>
          <w:numId w:val="49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子类覆盖</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finalize()</w:t>
      </w:r>
      <w:r>
        <w:rPr>
          <w:rFonts w:ascii="Lucida Sans Unicode" w:hAnsi="Lucida Sans Unicode" w:cs="Lucida Sans Unicode"/>
          <w:color w:val="1A1A1A"/>
          <w:szCs w:val="21"/>
        </w:rPr>
        <w:t> </w:t>
      </w:r>
      <w:r>
        <w:rPr>
          <w:rFonts w:ascii="Lucida Sans Unicode" w:hAnsi="Lucida Sans Unicode" w:cs="Lucida Sans Unicode"/>
          <w:color w:val="1A1A1A"/>
          <w:szCs w:val="21"/>
        </w:rPr>
        <w:t>方法，以整理系统资源或者执行其他清理工作。</w:t>
      </w:r>
    </w:p>
    <w:p w:rsidR="00F03B0E" w:rsidRDefault="00F03B0E" w:rsidP="00FA61C5">
      <w:pPr>
        <w:widowControl/>
        <w:numPr>
          <w:ilvl w:val="0"/>
          <w:numId w:val="497"/>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#finalize()</w:t>
      </w:r>
      <w:r>
        <w:rPr>
          <w:rFonts w:ascii="Lucida Sans Unicode" w:hAnsi="Lucida Sans Unicode" w:cs="Lucida Sans Unicode"/>
          <w:color w:val="1A1A1A"/>
          <w:szCs w:val="21"/>
        </w:rPr>
        <w:t> </w:t>
      </w:r>
      <w:r>
        <w:rPr>
          <w:rFonts w:ascii="Lucida Sans Unicode" w:hAnsi="Lucida Sans Unicode" w:cs="Lucida Sans Unicode"/>
          <w:color w:val="1A1A1A"/>
          <w:szCs w:val="21"/>
        </w:rPr>
        <w:t>方法，是在垃圾收集器删除对象之前对这个对象调用的。</w:t>
      </w:r>
    </w:p>
    <w:p w:rsidR="00F03B0E" w:rsidRDefault="00F03B0E" w:rsidP="00F03B0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一般情况下，我们在业务中不会自己实现这个方法，更多是在一些框架中使用，例如</w:t>
      </w:r>
      <w:r>
        <w:rPr>
          <w:rFonts w:ascii="Lucida Sans Unicode" w:hAnsi="Lucida Sans Unicode" w:cs="Lucida Sans Unicode"/>
          <w:color w:val="1A1A1A"/>
        </w:rPr>
        <w:t> </w:t>
      </w:r>
      <w:hyperlink r:id="rId71"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Netty Using finalize() to release ByteBufs</w:t>
        </w:r>
        <w:r>
          <w:rPr>
            <w:rStyle w:val="a5"/>
            <w:rFonts w:ascii="Lucida Sans Unicode" w:hAnsi="Lucida Sans Unicode" w:cs="Lucida Sans Unicode"/>
            <w:color w:val="0088CC"/>
          </w:rPr>
          <w:t>》</w:t>
        </w:r>
      </w:hyperlink>
      <w:r>
        <w:rPr>
          <w:rFonts w:ascii="Lucida Sans Unicode" w:hAnsi="Lucida Sans Unicode" w:cs="Lucida Sans Unicode"/>
          <w:color w:val="1A1A1A"/>
        </w:rPr>
        <w:t> </w:t>
      </w:r>
      <w:r>
        <w:rPr>
          <w:rFonts w:ascii="Lucida Sans Unicode" w:hAnsi="Lucida Sans Unicode" w:cs="Lucida Sans Unicode"/>
          <w:color w:val="1A1A1A"/>
        </w:rPr>
        <w:t>。</w:t>
      </w:r>
    </w:p>
    <w:p w:rsidR="00F03B0E" w:rsidRDefault="00F03B0E" w:rsidP="00F03B0E">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Lucida Sans Unicode" w:hAnsi="Lucida Sans Unicode" w:cs="Lucida Sans Unicode"/>
          <w:color w:val="1A1A1A"/>
        </w:rPr>
        <w:t xml:space="preserve">String </w:t>
      </w:r>
      <w:r>
        <w:rPr>
          <w:rStyle w:val="a4"/>
          <w:rFonts w:ascii="Lucida Sans Unicode" w:hAnsi="Lucida Sans Unicode" w:cs="Lucida Sans Unicode"/>
          <w:color w:val="1A1A1A"/>
        </w:rPr>
        <w:t>类能被继承吗，为什么？</w:t>
      </w:r>
    </w:p>
    <w:p w:rsidR="00631AD2" w:rsidRPr="00F03B0E" w:rsidRDefault="00F03B0E" w:rsidP="00F03B0E">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不能，因为</w:t>
      </w:r>
      <w:r>
        <w:rPr>
          <w:rFonts w:ascii="Lucida Sans Unicode" w:hAnsi="Lucida Sans Unicode" w:cs="Lucida Sans Unicode"/>
          <w:color w:val="1A1A1A"/>
        </w:rPr>
        <w:t xml:space="preserve"> String </w:t>
      </w:r>
      <w:r>
        <w:rPr>
          <w:rFonts w:ascii="Lucida Sans Unicode" w:hAnsi="Lucida Sans Unicode" w:cs="Lucida Sans Unicode"/>
          <w:color w:val="1A1A1A"/>
        </w:rPr>
        <w:t>是</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final</w:t>
      </w:r>
      <w:r>
        <w:rPr>
          <w:rFonts w:ascii="Lucida Sans Unicode" w:hAnsi="Lucida Sans Unicode" w:cs="Lucida Sans Unicode"/>
          <w:color w:val="1A1A1A"/>
        </w:rPr>
        <w:t> </w:t>
      </w:r>
      <w:r>
        <w:rPr>
          <w:rFonts w:ascii="Lucida Sans Unicode" w:hAnsi="Lucida Sans Unicode" w:cs="Lucida Sans Unicode"/>
          <w:color w:val="1A1A1A"/>
        </w:rPr>
        <w:t>修饰。</w:t>
      </w:r>
    </w:p>
    <w:p w:rsidR="00691169" w:rsidRDefault="00691169" w:rsidP="00691169">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 xml:space="preserve">67.switch </w:t>
      </w:r>
      <w:r>
        <w:rPr>
          <w:rFonts w:ascii="Arial" w:hAnsi="Arial" w:cs="Arial"/>
          <w:b w:val="0"/>
          <w:bCs w:val="0"/>
          <w:color w:val="333333"/>
          <w:sz w:val="30"/>
          <w:szCs w:val="30"/>
        </w:rPr>
        <w:t>是否能作用在</w:t>
      </w:r>
      <w:r>
        <w:rPr>
          <w:rFonts w:ascii="Arial" w:hAnsi="Arial" w:cs="Arial"/>
          <w:b w:val="0"/>
          <w:bCs w:val="0"/>
          <w:color w:val="333333"/>
          <w:sz w:val="30"/>
          <w:szCs w:val="30"/>
        </w:rPr>
        <w:t xml:space="preserve">byte </w:t>
      </w:r>
      <w:r>
        <w:rPr>
          <w:rFonts w:ascii="Arial" w:hAnsi="Arial" w:cs="Arial"/>
          <w:b w:val="0"/>
          <w:bCs w:val="0"/>
          <w:color w:val="333333"/>
          <w:sz w:val="30"/>
          <w:szCs w:val="30"/>
        </w:rPr>
        <w:t>上，是否能作用在</w:t>
      </w:r>
      <w:r>
        <w:rPr>
          <w:rFonts w:ascii="Arial" w:hAnsi="Arial" w:cs="Arial"/>
          <w:b w:val="0"/>
          <w:bCs w:val="0"/>
          <w:color w:val="333333"/>
          <w:sz w:val="30"/>
          <w:szCs w:val="30"/>
        </w:rPr>
        <w:t xml:space="preserve">long </w:t>
      </w:r>
      <w:r>
        <w:rPr>
          <w:rFonts w:ascii="Arial" w:hAnsi="Arial" w:cs="Arial"/>
          <w:b w:val="0"/>
          <w:bCs w:val="0"/>
          <w:color w:val="333333"/>
          <w:sz w:val="30"/>
          <w:szCs w:val="30"/>
        </w:rPr>
        <w:t>上，是否能作用在</w:t>
      </w:r>
      <w:r>
        <w:rPr>
          <w:rFonts w:ascii="Arial" w:hAnsi="Arial" w:cs="Arial"/>
          <w:b w:val="0"/>
          <w:bCs w:val="0"/>
          <w:color w:val="333333"/>
          <w:sz w:val="30"/>
          <w:szCs w:val="30"/>
        </w:rPr>
        <w:t>String</w:t>
      </w:r>
      <w:r>
        <w:rPr>
          <w:rFonts w:ascii="Arial" w:hAnsi="Arial" w:cs="Arial"/>
          <w:b w:val="0"/>
          <w:bCs w:val="0"/>
          <w:color w:val="333333"/>
          <w:sz w:val="30"/>
          <w:szCs w:val="30"/>
        </w:rPr>
        <w:t>上？</w:t>
      </w:r>
    </w:p>
    <w:p w:rsidR="00691169" w:rsidRDefault="00691169" w:rsidP="00691169">
      <w:pPr>
        <w:pStyle w:val="a3"/>
        <w:spacing w:before="150" w:beforeAutospacing="0" w:after="0" w:afterAutospacing="0"/>
        <w:rPr>
          <w:rFonts w:ascii="Arial" w:hAnsi="Arial" w:cs="Arial"/>
          <w:color w:val="000000"/>
          <w:sz w:val="21"/>
          <w:szCs w:val="21"/>
        </w:rPr>
      </w:pPr>
      <w:r>
        <w:rPr>
          <w:rFonts w:ascii="Arial" w:hAnsi="Arial" w:cs="Arial"/>
          <w:color w:val="000000"/>
          <w:sz w:val="21"/>
          <w:szCs w:val="21"/>
        </w:rPr>
        <w:t>expr</w:t>
      </w:r>
      <w:r>
        <w:rPr>
          <w:rFonts w:ascii="Arial" w:hAnsi="Arial" w:cs="Arial"/>
          <w:color w:val="000000"/>
          <w:sz w:val="21"/>
          <w:szCs w:val="21"/>
        </w:rPr>
        <w:t>可以是</w:t>
      </w:r>
      <w:r>
        <w:rPr>
          <w:rFonts w:ascii="Arial" w:hAnsi="Arial" w:cs="Arial"/>
          <w:color w:val="000000"/>
          <w:sz w:val="21"/>
          <w:szCs w:val="21"/>
        </w:rPr>
        <w:t>byte</w:t>
      </w:r>
      <w:r>
        <w:rPr>
          <w:rFonts w:ascii="Arial" w:hAnsi="Arial" w:cs="Arial"/>
          <w:color w:val="000000"/>
          <w:sz w:val="21"/>
          <w:szCs w:val="21"/>
        </w:rPr>
        <w:t>、</w:t>
      </w:r>
      <w:r>
        <w:rPr>
          <w:rFonts w:ascii="Arial" w:hAnsi="Arial" w:cs="Arial"/>
          <w:color w:val="000000"/>
          <w:sz w:val="21"/>
          <w:szCs w:val="21"/>
        </w:rPr>
        <w:t>short</w:t>
      </w:r>
      <w:r>
        <w:rPr>
          <w:rFonts w:ascii="Arial" w:hAnsi="Arial" w:cs="Arial"/>
          <w:color w:val="000000"/>
          <w:sz w:val="21"/>
          <w:szCs w:val="21"/>
        </w:rPr>
        <w:t>、</w:t>
      </w:r>
      <w:r>
        <w:rPr>
          <w:rFonts w:ascii="Arial" w:hAnsi="Arial" w:cs="Arial"/>
          <w:color w:val="000000"/>
          <w:sz w:val="21"/>
          <w:szCs w:val="21"/>
        </w:rPr>
        <w:t>char</w:t>
      </w:r>
      <w:r>
        <w:rPr>
          <w:rFonts w:ascii="Arial" w:hAnsi="Arial" w:cs="Arial"/>
          <w:color w:val="000000"/>
          <w:sz w:val="21"/>
          <w:szCs w:val="21"/>
        </w:rPr>
        <w:t>、</w:t>
      </w:r>
      <w:r>
        <w:rPr>
          <w:rFonts w:ascii="Arial" w:hAnsi="Arial" w:cs="Arial"/>
          <w:color w:val="000000"/>
          <w:sz w:val="21"/>
          <w:szCs w:val="21"/>
        </w:rPr>
        <w:t>int</w:t>
      </w:r>
      <w:r>
        <w:rPr>
          <w:rFonts w:ascii="Arial" w:hAnsi="Arial" w:cs="Arial"/>
          <w:color w:val="000000"/>
          <w:sz w:val="21"/>
          <w:szCs w:val="21"/>
        </w:rPr>
        <w:t>、</w:t>
      </w:r>
      <w:r>
        <w:rPr>
          <w:rFonts w:ascii="Arial" w:hAnsi="Arial" w:cs="Arial"/>
          <w:color w:val="000000"/>
          <w:sz w:val="21"/>
          <w:szCs w:val="21"/>
        </w:rPr>
        <w:t>enum</w:t>
      </w:r>
      <w:r>
        <w:rPr>
          <w:rFonts w:ascii="Arial" w:hAnsi="Arial" w:cs="Arial"/>
          <w:color w:val="000000"/>
          <w:sz w:val="21"/>
          <w:szCs w:val="21"/>
        </w:rPr>
        <w:t>、</w:t>
      </w:r>
      <w:r>
        <w:rPr>
          <w:rFonts w:ascii="Arial" w:hAnsi="Arial" w:cs="Arial"/>
          <w:color w:val="000000"/>
          <w:sz w:val="21"/>
          <w:szCs w:val="21"/>
        </w:rPr>
        <w:t>String</w:t>
      </w:r>
      <w:r>
        <w:rPr>
          <w:rFonts w:ascii="Arial" w:hAnsi="Arial" w:cs="Arial"/>
          <w:color w:val="000000"/>
          <w:sz w:val="21"/>
          <w:szCs w:val="21"/>
        </w:rPr>
        <w:t>类型，但是</w:t>
      </w:r>
      <w:r>
        <w:rPr>
          <w:rFonts w:ascii="Arial" w:hAnsi="Arial" w:cs="Arial"/>
          <w:color w:val="000000"/>
          <w:sz w:val="21"/>
          <w:szCs w:val="21"/>
        </w:rPr>
        <w:t>long</w:t>
      </w:r>
      <w:r>
        <w:rPr>
          <w:rFonts w:ascii="Arial" w:hAnsi="Arial" w:cs="Arial"/>
          <w:color w:val="000000"/>
          <w:sz w:val="21"/>
          <w:szCs w:val="21"/>
        </w:rPr>
        <w:t>类型不能</w:t>
      </w:r>
    </w:p>
    <w:p w:rsidR="00EA3796" w:rsidRDefault="00EA3796" w:rsidP="00691169">
      <w:pPr>
        <w:pStyle w:val="a3"/>
        <w:spacing w:before="150" w:beforeAutospacing="0" w:after="0" w:afterAutospacing="0"/>
        <w:rPr>
          <w:rFonts w:ascii="Arial" w:hAnsi="Arial" w:cs="Arial"/>
          <w:color w:val="333333"/>
          <w:sz w:val="21"/>
          <w:szCs w:val="21"/>
        </w:rPr>
      </w:pPr>
      <w:r>
        <w:rPr>
          <w:rFonts w:ascii="Arial" w:hAnsi="Arial" w:cs="Arial"/>
          <w:color w:val="000000"/>
          <w:sz w:val="21"/>
          <w:szCs w:val="21"/>
        </w:rPr>
        <w:t>从</w:t>
      </w:r>
      <w:r>
        <w:rPr>
          <w:rFonts w:ascii="Arial" w:hAnsi="Arial" w:cs="Arial"/>
          <w:color w:val="000000"/>
          <w:sz w:val="21"/>
          <w:szCs w:val="21"/>
        </w:rPr>
        <w:t xml:space="preserve"> Java 7 </w:t>
      </w:r>
      <w:r>
        <w:rPr>
          <w:rFonts w:ascii="Arial" w:hAnsi="Arial" w:cs="Arial"/>
          <w:color w:val="000000"/>
          <w:sz w:val="21"/>
          <w:szCs w:val="21"/>
        </w:rPr>
        <w:t>开始，我们可以在</w:t>
      </w:r>
      <w:r>
        <w:rPr>
          <w:rFonts w:ascii="Arial" w:hAnsi="Arial" w:cs="Arial"/>
          <w:color w:val="000000"/>
          <w:sz w:val="21"/>
          <w:szCs w:val="21"/>
        </w:rPr>
        <w:t xml:space="preserve"> switch case </w:t>
      </w:r>
      <w:r>
        <w:rPr>
          <w:rFonts w:ascii="Arial" w:hAnsi="Arial" w:cs="Arial"/>
          <w:color w:val="000000"/>
          <w:sz w:val="21"/>
          <w:szCs w:val="21"/>
        </w:rPr>
        <w:t>中使用字符串，但这仅仅是一个语法糖。内部实现在</w:t>
      </w:r>
      <w:r>
        <w:rPr>
          <w:rFonts w:ascii="Arial" w:hAnsi="Arial" w:cs="Arial"/>
          <w:color w:val="000000"/>
          <w:sz w:val="21"/>
          <w:szCs w:val="21"/>
        </w:rPr>
        <w:t xml:space="preserve"> switch </w:t>
      </w:r>
      <w:r>
        <w:rPr>
          <w:rFonts w:ascii="Arial" w:hAnsi="Arial" w:cs="Arial"/>
          <w:color w:val="000000"/>
          <w:sz w:val="21"/>
          <w:szCs w:val="21"/>
        </w:rPr>
        <w:t>中使用字符串的</w:t>
      </w:r>
      <w:r>
        <w:rPr>
          <w:rFonts w:ascii="Arial" w:hAnsi="Arial" w:cs="Arial"/>
          <w:color w:val="000000"/>
          <w:sz w:val="21"/>
          <w:szCs w:val="21"/>
        </w:rPr>
        <w:t xml:space="preserve"> hash code</w:t>
      </w:r>
      <w:r>
        <w:rPr>
          <w:rFonts w:ascii="Arial" w:hAnsi="Arial" w:cs="Arial"/>
          <w:color w:val="000000"/>
          <w:sz w:val="21"/>
          <w:szCs w:val="21"/>
        </w:rPr>
        <w:t>。</w:t>
      </w:r>
    </w:p>
    <w:p w:rsidR="00691169" w:rsidRDefault="00691169" w:rsidP="00691169">
      <w:pPr>
        <w:pStyle w:val="2"/>
        <w:spacing w:before="450" w:after="0"/>
        <w:rPr>
          <w:rFonts w:ascii="Arial" w:hAnsi="Arial" w:cs="Arial"/>
          <w:b w:val="0"/>
          <w:bCs w:val="0"/>
          <w:color w:val="333333"/>
          <w:sz w:val="30"/>
          <w:szCs w:val="30"/>
        </w:rPr>
      </w:pPr>
      <w:r>
        <w:rPr>
          <w:rFonts w:ascii="Arial" w:hAnsi="Arial" w:cs="Arial"/>
          <w:b w:val="0"/>
          <w:bCs w:val="0"/>
          <w:color w:val="000000"/>
          <w:sz w:val="30"/>
          <w:szCs w:val="30"/>
        </w:rPr>
        <w:t>68.</w:t>
      </w:r>
      <w:r>
        <w:rPr>
          <w:rFonts w:ascii="Arial" w:hAnsi="Arial" w:cs="Arial"/>
          <w:b w:val="0"/>
          <w:bCs w:val="0"/>
          <w:color w:val="000000"/>
          <w:sz w:val="30"/>
          <w:szCs w:val="30"/>
        </w:rPr>
        <w:t>构造器（</w:t>
      </w:r>
      <w:r>
        <w:rPr>
          <w:rFonts w:ascii="Arial" w:hAnsi="Arial" w:cs="Arial"/>
          <w:b w:val="0"/>
          <w:bCs w:val="0"/>
          <w:color w:val="000000"/>
          <w:sz w:val="30"/>
          <w:szCs w:val="30"/>
        </w:rPr>
        <w:t>constructor</w:t>
      </w:r>
      <w:r>
        <w:rPr>
          <w:rFonts w:ascii="Arial" w:hAnsi="Arial" w:cs="Arial"/>
          <w:b w:val="0"/>
          <w:bCs w:val="0"/>
          <w:color w:val="000000"/>
          <w:sz w:val="30"/>
          <w:szCs w:val="30"/>
        </w:rPr>
        <w:t>）是否可被重写（</w:t>
      </w:r>
      <w:r>
        <w:rPr>
          <w:rFonts w:ascii="Arial" w:hAnsi="Arial" w:cs="Arial"/>
          <w:b w:val="0"/>
          <w:bCs w:val="0"/>
          <w:color w:val="000000"/>
          <w:sz w:val="30"/>
          <w:szCs w:val="30"/>
        </w:rPr>
        <w:t>override</w:t>
      </w:r>
      <w:r>
        <w:rPr>
          <w:rFonts w:ascii="Arial" w:hAnsi="Arial" w:cs="Arial"/>
          <w:b w:val="0"/>
          <w:bCs w:val="0"/>
          <w:color w:val="000000"/>
          <w:sz w:val="30"/>
          <w:szCs w:val="30"/>
        </w:rPr>
        <w:t>）？</w:t>
      </w:r>
    </w:p>
    <w:p w:rsidR="00691169" w:rsidRDefault="00691169" w:rsidP="00691169">
      <w:pPr>
        <w:pStyle w:val="a3"/>
        <w:spacing w:before="150" w:beforeAutospacing="0" w:after="0" w:afterAutospacing="0"/>
        <w:rPr>
          <w:rFonts w:ascii="Arial" w:hAnsi="Arial" w:cs="Arial"/>
          <w:color w:val="333333"/>
          <w:sz w:val="21"/>
          <w:szCs w:val="21"/>
        </w:rPr>
      </w:pPr>
      <w:r>
        <w:rPr>
          <w:rFonts w:ascii="Arial" w:hAnsi="Arial" w:cs="Arial"/>
          <w:color w:val="000000"/>
          <w:sz w:val="21"/>
          <w:szCs w:val="21"/>
        </w:rPr>
        <w:t>构造器不能被继承，因此不能被重写，但可以被重载。</w:t>
      </w:r>
    </w:p>
    <w:p w:rsidR="00691169" w:rsidRDefault="00691169" w:rsidP="00691169">
      <w:pPr>
        <w:pStyle w:val="2"/>
        <w:spacing w:before="450" w:after="0"/>
        <w:rPr>
          <w:rFonts w:ascii="Arial" w:hAnsi="Arial" w:cs="Arial"/>
          <w:b w:val="0"/>
          <w:bCs w:val="0"/>
          <w:color w:val="333333"/>
          <w:sz w:val="30"/>
          <w:szCs w:val="30"/>
        </w:rPr>
      </w:pPr>
      <w:r>
        <w:rPr>
          <w:rFonts w:ascii="Arial" w:hAnsi="Arial" w:cs="Arial"/>
          <w:b w:val="0"/>
          <w:bCs w:val="0"/>
          <w:color w:val="000000"/>
          <w:sz w:val="30"/>
          <w:szCs w:val="30"/>
        </w:rPr>
        <w:t>69.</w:t>
      </w:r>
      <w:r>
        <w:rPr>
          <w:rFonts w:ascii="Arial" w:hAnsi="Arial" w:cs="Arial"/>
          <w:b w:val="0"/>
          <w:bCs w:val="0"/>
          <w:color w:val="000000"/>
          <w:sz w:val="30"/>
          <w:szCs w:val="30"/>
        </w:rPr>
        <w:t>当一个对象被当作参数传递到一个方法后，此方法可改变这个对象的属性，并可返回变化后的结果，那么这里到底是值传递还是引用传递？</w:t>
      </w:r>
    </w:p>
    <w:p w:rsidR="00691169" w:rsidRDefault="00691169" w:rsidP="00691169">
      <w:pPr>
        <w:pStyle w:val="a3"/>
        <w:spacing w:before="150" w:beforeAutospacing="0" w:after="0" w:afterAutospacing="0"/>
        <w:rPr>
          <w:rFonts w:ascii="Arial" w:hAnsi="Arial" w:cs="Arial"/>
          <w:color w:val="333333"/>
          <w:sz w:val="21"/>
          <w:szCs w:val="21"/>
        </w:rPr>
      </w:pPr>
      <w:r>
        <w:rPr>
          <w:rFonts w:ascii="Arial" w:hAnsi="Arial" w:cs="Arial"/>
          <w:color w:val="000000"/>
          <w:sz w:val="21"/>
          <w:szCs w:val="21"/>
        </w:rPr>
        <w:t>是值传递。</w:t>
      </w:r>
      <w:r>
        <w:rPr>
          <w:rFonts w:ascii="Arial" w:hAnsi="Arial" w:cs="Arial"/>
          <w:color w:val="000000"/>
          <w:sz w:val="21"/>
          <w:szCs w:val="21"/>
        </w:rPr>
        <w:t>Java</w:t>
      </w:r>
      <w:r>
        <w:rPr>
          <w:rFonts w:ascii="Arial" w:hAnsi="Arial" w:cs="Arial"/>
          <w:color w:val="000000"/>
          <w:sz w:val="21"/>
          <w:szCs w:val="21"/>
        </w:rPr>
        <w:t>语言的方法调用只支持参数的值传递。当一个对象实例作为一个参数被传递到方法中时，参数的值就是对该对象的引用。对象的属性可以在被调用过程中被改变，但对对象引用的改变是不会影响到调用者的</w:t>
      </w:r>
    </w:p>
    <w:p w:rsidR="00691169" w:rsidRDefault="00691169" w:rsidP="00691169">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71.</w:t>
      </w:r>
      <w:r>
        <w:rPr>
          <w:rFonts w:ascii="Arial" w:hAnsi="Arial" w:cs="Arial"/>
          <w:b w:val="0"/>
          <w:bCs w:val="0"/>
          <w:color w:val="000000"/>
          <w:sz w:val="30"/>
          <w:szCs w:val="30"/>
        </w:rPr>
        <w:t>重载（</w:t>
      </w:r>
      <w:r>
        <w:rPr>
          <w:rFonts w:ascii="Arial" w:hAnsi="Arial" w:cs="Arial"/>
          <w:b w:val="0"/>
          <w:bCs w:val="0"/>
          <w:color w:val="000000"/>
          <w:sz w:val="30"/>
          <w:szCs w:val="30"/>
        </w:rPr>
        <w:t>Overload</w:t>
      </w:r>
      <w:r>
        <w:rPr>
          <w:rFonts w:ascii="Arial" w:hAnsi="Arial" w:cs="Arial"/>
          <w:b w:val="0"/>
          <w:bCs w:val="0"/>
          <w:color w:val="000000"/>
          <w:sz w:val="30"/>
          <w:szCs w:val="30"/>
        </w:rPr>
        <w:t>）和重写（</w:t>
      </w:r>
      <w:r>
        <w:rPr>
          <w:rFonts w:ascii="Arial" w:hAnsi="Arial" w:cs="Arial"/>
          <w:b w:val="0"/>
          <w:bCs w:val="0"/>
          <w:color w:val="000000"/>
          <w:sz w:val="30"/>
          <w:szCs w:val="30"/>
        </w:rPr>
        <w:t>Override</w:t>
      </w:r>
      <w:r>
        <w:rPr>
          <w:rFonts w:ascii="Arial" w:hAnsi="Arial" w:cs="Arial"/>
          <w:b w:val="0"/>
          <w:bCs w:val="0"/>
          <w:color w:val="000000"/>
          <w:sz w:val="30"/>
          <w:szCs w:val="30"/>
        </w:rPr>
        <w:t>）的区别。重载的方法能否根据返回类型进行区分？</w:t>
      </w:r>
    </w:p>
    <w:p w:rsidR="00691169" w:rsidRDefault="00691169" w:rsidP="00691169">
      <w:pPr>
        <w:pStyle w:val="a3"/>
        <w:spacing w:before="150" w:beforeAutospacing="0" w:after="0" w:afterAutospacing="0"/>
        <w:rPr>
          <w:rFonts w:ascii="Arial" w:hAnsi="Arial" w:cs="Arial"/>
          <w:color w:val="333333"/>
          <w:sz w:val="21"/>
          <w:szCs w:val="21"/>
        </w:rPr>
      </w:pPr>
      <w:r>
        <w:rPr>
          <w:rFonts w:ascii="Arial" w:hAnsi="Arial" w:cs="Arial"/>
          <w:color w:val="000000"/>
          <w:sz w:val="21"/>
          <w:szCs w:val="21"/>
        </w:rPr>
        <w:t>方法的重载和重写都是实现多态的方式，区别在于前者实现的是编译时的多态性，而后者实现的是运行时的多态性。重载发生在一个类中，同名的方法如果有不同的参数列表（参数类型不同、参数个数不同或者二者都不同）则视为重载；重写发生在子类与父类之间，重写要求子类被重写方法与父类被重写方法有相同的返回类型，比父类被重写方法更好访问，不能比父类被重写方</w:t>
      </w:r>
      <w:r w:rsidR="00901F12">
        <w:rPr>
          <w:rFonts w:ascii="Arial" w:hAnsi="Arial" w:cs="Arial"/>
          <w:color w:val="000000"/>
          <w:sz w:val="21"/>
          <w:szCs w:val="21"/>
        </w:rPr>
        <w:t>法声明更多的异常（里氏代换原则）。重载对返回类型没有特殊的要求</w:t>
      </w:r>
    </w:p>
    <w:p w:rsidR="00691169" w:rsidRDefault="00691169" w:rsidP="00691169">
      <w:pPr>
        <w:pStyle w:val="2"/>
        <w:spacing w:before="450" w:after="0"/>
        <w:rPr>
          <w:rFonts w:ascii="Arial" w:hAnsi="Arial" w:cs="Arial"/>
          <w:b w:val="0"/>
          <w:bCs w:val="0"/>
          <w:color w:val="333333"/>
          <w:sz w:val="30"/>
          <w:szCs w:val="30"/>
        </w:rPr>
      </w:pPr>
      <w:r>
        <w:rPr>
          <w:rFonts w:ascii="Arial" w:hAnsi="Arial" w:cs="Arial"/>
          <w:b w:val="0"/>
          <w:bCs w:val="0"/>
          <w:color w:val="000000"/>
          <w:sz w:val="30"/>
          <w:szCs w:val="30"/>
        </w:rPr>
        <w:t>73.</w:t>
      </w:r>
      <w:r>
        <w:rPr>
          <w:rFonts w:ascii="Arial" w:hAnsi="Arial" w:cs="Arial"/>
          <w:b w:val="0"/>
          <w:bCs w:val="0"/>
          <w:color w:val="000000"/>
          <w:sz w:val="30"/>
          <w:szCs w:val="30"/>
        </w:rPr>
        <w:t>接口是否可继承（</w:t>
      </w:r>
      <w:r>
        <w:rPr>
          <w:rFonts w:ascii="Arial" w:hAnsi="Arial" w:cs="Arial"/>
          <w:b w:val="0"/>
          <w:bCs w:val="0"/>
          <w:color w:val="000000"/>
          <w:sz w:val="30"/>
          <w:szCs w:val="30"/>
        </w:rPr>
        <w:t>extends</w:t>
      </w:r>
      <w:r>
        <w:rPr>
          <w:rFonts w:ascii="Arial" w:hAnsi="Arial" w:cs="Arial"/>
          <w:b w:val="0"/>
          <w:bCs w:val="0"/>
          <w:color w:val="000000"/>
          <w:sz w:val="30"/>
          <w:szCs w:val="30"/>
        </w:rPr>
        <w:t>）接口？抽象类是否可实现（</w:t>
      </w:r>
      <w:r>
        <w:rPr>
          <w:rFonts w:ascii="Arial" w:hAnsi="Arial" w:cs="Arial"/>
          <w:b w:val="0"/>
          <w:bCs w:val="0"/>
          <w:color w:val="000000"/>
          <w:sz w:val="30"/>
          <w:szCs w:val="30"/>
        </w:rPr>
        <w:t>implements</w:t>
      </w:r>
      <w:r>
        <w:rPr>
          <w:rFonts w:ascii="Arial" w:hAnsi="Arial" w:cs="Arial"/>
          <w:b w:val="0"/>
          <w:bCs w:val="0"/>
          <w:color w:val="000000"/>
          <w:sz w:val="30"/>
          <w:szCs w:val="30"/>
        </w:rPr>
        <w:t>）接口？抽象类是否可继承具体类（</w:t>
      </w:r>
      <w:r>
        <w:rPr>
          <w:rFonts w:ascii="Arial" w:hAnsi="Arial" w:cs="Arial"/>
          <w:b w:val="0"/>
          <w:bCs w:val="0"/>
          <w:color w:val="000000"/>
          <w:sz w:val="30"/>
          <w:szCs w:val="30"/>
        </w:rPr>
        <w:t>concrete class</w:t>
      </w:r>
      <w:r>
        <w:rPr>
          <w:rFonts w:ascii="Arial" w:hAnsi="Arial" w:cs="Arial"/>
          <w:b w:val="0"/>
          <w:bCs w:val="0"/>
          <w:color w:val="000000"/>
          <w:sz w:val="30"/>
          <w:szCs w:val="30"/>
        </w:rPr>
        <w:t>）？</w:t>
      </w:r>
    </w:p>
    <w:p w:rsidR="00691169" w:rsidRDefault="00691169" w:rsidP="00691169">
      <w:pPr>
        <w:pStyle w:val="a3"/>
        <w:spacing w:before="150" w:beforeAutospacing="0" w:after="0" w:afterAutospacing="0"/>
        <w:rPr>
          <w:rFonts w:ascii="Arial" w:hAnsi="Arial" w:cs="Arial"/>
          <w:color w:val="333333"/>
          <w:sz w:val="21"/>
          <w:szCs w:val="21"/>
        </w:rPr>
      </w:pPr>
      <w:r>
        <w:rPr>
          <w:rFonts w:ascii="Arial" w:hAnsi="Arial" w:cs="Arial"/>
          <w:color w:val="000000"/>
          <w:sz w:val="21"/>
          <w:szCs w:val="21"/>
        </w:rPr>
        <w:t>接口可以继承接口，而且支持多重继承。抽象类可以实现</w:t>
      </w:r>
      <w:r>
        <w:rPr>
          <w:rFonts w:ascii="Arial" w:hAnsi="Arial" w:cs="Arial"/>
          <w:color w:val="000000"/>
          <w:sz w:val="21"/>
          <w:szCs w:val="21"/>
        </w:rPr>
        <w:t>(implements)</w:t>
      </w:r>
      <w:r>
        <w:rPr>
          <w:rFonts w:ascii="Arial" w:hAnsi="Arial" w:cs="Arial"/>
          <w:color w:val="000000"/>
          <w:sz w:val="21"/>
          <w:szCs w:val="21"/>
        </w:rPr>
        <w:t>接口，抽象类可继承具体类也可以继承抽象类。</w:t>
      </w:r>
    </w:p>
    <w:p w:rsidR="00691169" w:rsidRDefault="00691169" w:rsidP="00691169">
      <w:pPr>
        <w:pStyle w:val="2"/>
        <w:spacing w:before="450" w:after="0"/>
        <w:rPr>
          <w:rFonts w:ascii="Arial" w:hAnsi="Arial" w:cs="Arial"/>
          <w:b w:val="0"/>
          <w:bCs w:val="0"/>
          <w:color w:val="333333"/>
          <w:sz w:val="30"/>
          <w:szCs w:val="30"/>
        </w:rPr>
      </w:pPr>
      <w:r>
        <w:rPr>
          <w:rFonts w:ascii="Arial" w:hAnsi="Arial" w:cs="Arial"/>
          <w:b w:val="0"/>
          <w:bCs w:val="0"/>
          <w:color w:val="000000"/>
          <w:sz w:val="30"/>
          <w:szCs w:val="30"/>
        </w:rPr>
        <w:t>75.try{}</w:t>
      </w:r>
      <w:r>
        <w:rPr>
          <w:rFonts w:ascii="Arial" w:hAnsi="Arial" w:cs="Arial"/>
          <w:b w:val="0"/>
          <w:bCs w:val="0"/>
          <w:color w:val="000000"/>
          <w:sz w:val="30"/>
          <w:szCs w:val="30"/>
        </w:rPr>
        <w:t>里有一个</w:t>
      </w:r>
      <w:r>
        <w:rPr>
          <w:rFonts w:ascii="Arial" w:hAnsi="Arial" w:cs="Arial"/>
          <w:b w:val="0"/>
          <w:bCs w:val="0"/>
          <w:color w:val="000000"/>
          <w:sz w:val="30"/>
          <w:szCs w:val="30"/>
        </w:rPr>
        <w:t>return</w:t>
      </w:r>
      <w:r>
        <w:rPr>
          <w:rFonts w:ascii="Arial" w:hAnsi="Arial" w:cs="Arial"/>
          <w:b w:val="0"/>
          <w:bCs w:val="0"/>
          <w:color w:val="000000"/>
          <w:sz w:val="30"/>
          <w:szCs w:val="30"/>
        </w:rPr>
        <w:t>语句，那么紧跟在这个</w:t>
      </w:r>
      <w:r>
        <w:rPr>
          <w:rFonts w:ascii="Arial" w:hAnsi="Arial" w:cs="Arial"/>
          <w:b w:val="0"/>
          <w:bCs w:val="0"/>
          <w:color w:val="000000"/>
          <w:sz w:val="30"/>
          <w:szCs w:val="30"/>
        </w:rPr>
        <w:t>try</w:t>
      </w:r>
      <w:r>
        <w:rPr>
          <w:rFonts w:ascii="Arial" w:hAnsi="Arial" w:cs="Arial"/>
          <w:b w:val="0"/>
          <w:bCs w:val="0"/>
          <w:color w:val="000000"/>
          <w:sz w:val="30"/>
          <w:szCs w:val="30"/>
        </w:rPr>
        <w:t>后的</w:t>
      </w:r>
      <w:r>
        <w:rPr>
          <w:rFonts w:ascii="Arial" w:hAnsi="Arial" w:cs="Arial"/>
          <w:b w:val="0"/>
          <w:bCs w:val="0"/>
          <w:color w:val="000000"/>
          <w:sz w:val="30"/>
          <w:szCs w:val="30"/>
        </w:rPr>
        <w:t>finally{}</w:t>
      </w:r>
      <w:r>
        <w:rPr>
          <w:rFonts w:ascii="Arial" w:hAnsi="Arial" w:cs="Arial"/>
          <w:b w:val="0"/>
          <w:bCs w:val="0"/>
          <w:color w:val="000000"/>
          <w:sz w:val="30"/>
          <w:szCs w:val="30"/>
        </w:rPr>
        <w:t>里的代码会不会被执行，什么时候被执行，在</w:t>
      </w:r>
      <w:r>
        <w:rPr>
          <w:rFonts w:ascii="Arial" w:hAnsi="Arial" w:cs="Arial"/>
          <w:b w:val="0"/>
          <w:bCs w:val="0"/>
          <w:color w:val="000000"/>
          <w:sz w:val="30"/>
          <w:szCs w:val="30"/>
        </w:rPr>
        <w:t>return</w:t>
      </w:r>
      <w:r>
        <w:rPr>
          <w:rFonts w:ascii="Arial" w:hAnsi="Arial" w:cs="Arial"/>
          <w:b w:val="0"/>
          <w:bCs w:val="0"/>
          <w:color w:val="000000"/>
          <w:sz w:val="30"/>
          <w:szCs w:val="30"/>
        </w:rPr>
        <w:t>前还是后</w:t>
      </w:r>
      <w:r>
        <w:rPr>
          <w:rFonts w:ascii="Arial" w:hAnsi="Arial" w:cs="Arial"/>
          <w:b w:val="0"/>
          <w:bCs w:val="0"/>
          <w:color w:val="000000"/>
          <w:sz w:val="30"/>
          <w:szCs w:val="30"/>
        </w:rPr>
        <w:t>?</w:t>
      </w:r>
    </w:p>
    <w:p w:rsidR="00691169" w:rsidRDefault="00691169" w:rsidP="00691169">
      <w:pPr>
        <w:pStyle w:val="a3"/>
        <w:spacing w:before="150" w:beforeAutospacing="0" w:after="0" w:afterAutospacing="0"/>
        <w:rPr>
          <w:rFonts w:ascii="Arial" w:hAnsi="Arial" w:cs="Arial"/>
          <w:color w:val="333333"/>
          <w:sz w:val="21"/>
          <w:szCs w:val="21"/>
        </w:rPr>
      </w:pPr>
      <w:r>
        <w:rPr>
          <w:rFonts w:ascii="Arial" w:hAnsi="Arial" w:cs="Arial"/>
          <w:color w:val="000000"/>
          <w:sz w:val="21"/>
          <w:szCs w:val="21"/>
        </w:rPr>
        <w:t>会执行，在方法返回调用者前执行。</w:t>
      </w:r>
    </w:p>
    <w:p w:rsidR="00691169" w:rsidRDefault="00691169" w:rsidP="00691169">
      <w:pPr>
        <w:pStyle w:val="a3"/>
        <w:spacing w:before="150" w:beforeAutospacing="0" w:after="0" w:afterAutospacing="0"/>
        <w:rPr>
          <w:rFonts w:ascii="Arial" w:hAnsi="Arial" w:cs="Arial"/>
          <w:color w:val="333333"/>
          <w:sz w:val="21"/>
          <w:szCs w:val="21"/>
        </w:rPr>
      </w:pPr>
      <w:r>
        <w:rPr>
          <w:rFonts w:ascii="Arial" w:hAnsi="Arial" w:cs="Arial"/>
          <w:color w:val="000000"/>
          <w:sz w:val="21"/>
          <w:szCs w:val="21"/>
        </w:rPr>
        <w:t>在</w:t>
      </w:r>
      <w:r>
        <w:rPr>
          <w:rFonts w:ascii="Arial" w:hAnsi="Arial" w:cs="Arial"/>
          <w:color w:val="000000"/>
          <w:sz w:val="21"/>
          <w:szCs w:val="21"/>
        </w:rPr>
        <w:t>finally</w:t>
      </w:r>
      <w:r>
        <w:rPr>
          <w:rFonts w:ascii="Arial" w:hAnsi="Arial" w:cs="Arial"/>
          <w:color w:val="000000"/>
          <w:sz w:val="21"/>
          <w:szCs w:val="21"/>
        </w:rPr>
        <w:t>中改变返回值的做法是不好的，因为如果存在</w:t>
      </w:r>
      <w:r>
        <w:rPr>
          <w:rFonts w:ascii="Arial" w:hAnsi="Arial" w:cs="Arial"/>
          <w:color w:val="000000"/>
          <w:sz w:val="21"/>
          <w:szCs w:val="21"/>
        </w:rPr>
        <w:t>finally</w:t>
      </w:r>
      <w:r>
        <w:rPr>
          <w:rFonts w:ascii="Arial" w:hAnsi="Arial" w:cs="Arial"/>
          <w:color w:val="000000"/>
          <w:sz w:val="21"/>
          <w:szCs w:val="21"/>
        </w:rPr>
        <w:t>代码块，</w:t>
      </w:r>
      <w:r>
        <w:rPr>
          <w:rFonts w:ascii="Arial" w:hAnsi="Arial" w:cs="Arial"/>
          <w:color w:val="000000"/>
          <w:sz w:val="21"/>
          <w:szCs w:val="21"/>
        </w:rPr>
        <w:t>try</w:t>
      </w:r>
      <w:r>
        <w:rPr>
          <w:rFonts w:ascii="Arial" w:hAnsi="Arial" w:cs="Arial"/>
          <w:color w:val="000000"/>
          <w:sz w:val="21"/>
          <w:szCs w:val="21"/>
        </w:rPr>
        <w:t>中的</w:t>
      </w:r>
      <w:r>
        <w:rPr>
          <w:rFonts w:ascii="Arial" w:hAnsi="Arial" w:cs="Arial"/>
          <w:color w:val="000000"/>
          <w:sz w:val="21"/>
          <w:szCs w:val="21"/>
        </w:rPr>
        <w:t>return</w:t>
      </w:r>
      <w:r>
        <w:rPr>
          <w:rFonts w:ascii="Arial" w:hAnsi="Arial" w:cs="Arial"/>
          <w:color w:val="000000"/>
          <w:sz w:val="21"/>
          <w:szCs w:val="21"/>
        </w:rPr>
        <w:t>语句不会立马返回调用者，而是记录下返回值待</w:t>
      </w:r>
      <w:r>
        <w:rPr>
          <w:rFonts w:ascii="Arial" w:hAnsi="Arial" w:cs="Arial"/>
          <w:color w:val="000000"/>
          <w:sz w:val="21"/>
          <w:szCs w:val="21"/>
        </w:rPr>
        <w:t>finally</w:t>
      </w:r>
      <w:r>
        <w:rPr>
          <w:rFonts w:ascii="Arial" w:hAnsi="Arial" w:cs="Arial"/>
          <w:color w:val="000000"/>
          <w:sz w:val="21"/>
          <w:szCs w:val="21"/>
        </w:rPr>
        <w:t>代码块执行完毕之后再向调用者返回其值，然后如果在</w:t>
      </w:r>
      <w:r>
        <w:rPr>
          <w:rFonts w:ascii="Arial" w:hAnsi="Arial" w:cs="Arial"/>
          <w:color w:val="000000"/>
          <w:sz w:val="21"/>
          <w:szCs w:val="21"/>
        </w:rPr>
        <w:t>finally</w:t>
      </w:r>
      <w:r>
        <w:rPr>
          <w:rFonts w:ascii="Arial" w:hAnsi="Arial" w:cs="Arial"/>
          <w:color w:val="000000"/>
          <w:sz w:val="21"/>
          <w:szCs w:val="21"/>
        </w:rPr>
        <w:t>中修改了返回值，就会返回修改后的值</w:t>
      </w:r>
    </w:p>
    <w:p w:rsidR="00691169" w:rsidRDefault="00691169" w:rsidP="007C2503">
      <w:pPr>
        <w:pStyle w:val="a3"/>
        <w:spacing w:before="150" w:beforeAutospacing="0" w:after="0" w:afterAutospacing="0"/>
        <w:rPr>
          <w:rFonts w:ascii="Arial" w:hAnsi="Arial" w:cs="Arial"/>
          <w:color w:val="333333"/>
          <w:sz w:val="21"/>
          <w:szCs w:val="21"/>
        </w:rPr>
      </w:pPr>
    </w:p>
    <w:p w:rsidR="00633339" w:rsidRDefault="00633339" w:rsidP="00633339">
      <w:pPr>
        <w:pStyle w:val="2"/>
      </w:pPr>
      <w:r>
        <w:rPr>
          <w:rFonts w:hint="eastAsia"/>
        </w:rPr>
        <w:t>7</w:t>
      </w:r>
      <w:r>
        <w:t>6.</w:t>
      </w:r>
      <w:r w:rsidRPr="00633339">
        <w:t xml:space="preserve"> IO多路复用机制详解</w:t>
      </w:r>
    </w:p>
    <w:p w:rsidR="00633339" w:rsidRDefault="00633339" w:rsidP="00633339">
      <w:r>
        <w:rPr>
          <w:rFonts w:hint="eastAsia"/>
        </w:rPr>
        <w:t>高性能</w:t>
      </w:r>
      <w:r>
        <w:t>IO模型浅析</w:t>
      </w:r>
    </w:p>
    <w:p w:rsidR="00633339" w:rsidRDefault="00633339" w:rsidP="00633339"/>
    <w:p w:rsidR="00633339" w:rsidRDefault="00633339" w:rsidP="00633339">
      <w:r>
        <w:rPr>
          <w:rFonts w:hint="eastAsia"/>
        </w:rPr>
        <w:t>服务器端编程经常需要构造高性能的</w:t>
      </w:r>
      <w:r>
        <w:t>IO模型，常见的IO模型有四种：</w:t>
      </w:r>
    </w:p>
    <w:p w:rsidR="00633339" w:rsidRDefault="00633339" w:rsidP="00633339"/>
    <w:p w:rsidR="00633339" w:rsidRDefault="00633339" w:rsidP="00633339">
      <w:r>
        <w:rPr>
          <w:rFonts w:hint="eastAsia"/>
        </w:rPr>
        <w:t>（</w:t>
      </w:r>
      <w:r>
        <w:t>1）同步阻塞IO（Blocking IO）：即传统的IO模型。</w:t>
      </w:r>
    </w:p>
    <w:p w:rsidR="00633339" w:rsidRDefault="00633339" w:rsidP="00633339"/>
    <w:p w:rsidR="00633339" w:rsidRDefault="00633339" w:rsidP="00633339">
      <w:r>
        <w:rPr>
          <w:rFonts w:hint="eastAsia"/>
        </w:rPr>
        <w:t>（</w:t>
      </w:r>
      <w:r>
        <w:t>2）同步非阻塞IO（Non-blocking IO）：默认创建的socket都是阻塞的，非阻塞IO要求socket被设置为NONBLOCK。注意这里所说的NIO并非Java的NIO（New IO）库。</w:t>
      </w:r>
    </w:p>
    <w:p w:rsidR="00633339" w:rsidRDefault="00633339" w:rsidP="00633339"/>
    <w:p w:rsidR="00633339" w:rsidRDefault="00633339" w:rsidP="00633339">
      <w:r>
        <w:rPr>
          <w:rFonts w:hint="eastAsia"/>
        </w:rPr>
        <w:t>（</w:t>
      </w:r>
      <w:r>
        <w:t>3）IO多路复用（IO Multiplexing）：即经典的Reactor设计模式，有时也称为异步阻塞IO，Java中的Selector和Linux中的epoll都是这种模型。</w:t>
      </w:r>
    </w:p>
    <w:p w:rsidR="00633339" w:rsidRDefault="00633339" w:rsidP="00633339"/>
    <w:p w:rsidR="00633339" w:rsidRDefault="00633339" w:rsidP="00633339">
      <w:r>
        <w:rPr>
          <w:rFonts w:hint="eastAsia"/>
        </w:rPr>
        <w:t>（</w:t>
      </w:r>
      <w:r>
        <w:t>4）异步IO（Asynchronous IO）：即经典的Proactor设计模式，也称为异步非阻塞IO。</w:t>
      </w:r>
    </w:p>
    <w:p w:rsidR="00633339" w:rsidRDefault="00633339" w:rsidP="00633339"/>
    <w:p w:rsidR="00633339" w:rsidRDefault="00633339" w:rsidP="00633339">
      <w:r>
        <w:rPr>
          <w:rFonts w:hint="eastAsia"/>
        </w:rPr>
        <w:t>同步和异步的概念描述的是用户线程与内核的交互方式：同步是指用户线程发起</w:t>
      </w:r>
      <w:r>
        <w:t>IO请求后需要等待或者轮询内核IO操作完成后才能继续执行；而异步是指用户线程发起IO请求后仍继续执行，当内核IO操作完成后会通知用户线程，或者调用用户线程注册的回调函数。</w:t>
      </w:r>
    </w:p>
    <w:p w:rsidR="00633339" w:rsidRDefault="00633339" w:rsidP="00633339"/>
    <w:p w:rsidR="00633339" w:rsidRDefault="00633339" w:rsidP="00633339">
      <w:r>
        <w:rPr>
          <w:rFonts w:hint="eastAsia"/>
        </w:rPr>
        <w:t>阻塞和非阻塞的概念描述的是用户线程调用内核</w:t>
      </w:r>
      <w:r>
        <w:t>IO操作的方式：阻塞是指IO操作需要彻底完成后才返回到用户空间；而非阻塞是指IO操作被调用后立即返回给用户一个状态值，无需等到IO操作彻底完成。</w:t>
      </w:r>
    </w:p>
    <w:p w:rsidR="00633339" w:rsidRDefault="00633339" w:rsidP="00633339"/>
    <w:p w:rsidR="00633339" w:rsidRDefault="00633339" w:rsidP="00633339">
      <w:r>
        <w:rPr>
          <w:rFonts w:hint="eastAsia"/>
        </w:rPr>
        <w:t>另外，</w:t>
      </w:r>
      <w:r>
        <w:t>Richard Stevens 在《Unix 网络编程》卷1中提到的基于信号驱动的IO（Signal Driven IO）模型，由于该模型并不常用，本文不作涉及。接下来，我们详细分析四种常见的IO模型的实现原理。为了方便描述，我们统一使用IO的读操作作为示例。</w:t>
      </w:r>
    </w:p>
    <w:p w:rsidR="00633339" w:rsidRDefault="00633339" w:rsidP="00633339"/>
    <w:p w:rsidR="00633339" w:rsidRDefault="00633339" w:rsidP="00633339">
      <w:pPr>
        <w:pStyle w:val="3"/>
      </w:pPr>
      <w:r>
        <w:rPr>
          <w:rFonts w:hint="eastAsia"/>
        </w:rPr>
        <w:t>一、同步阻塞</w:t>
      </w:r>
      <w:r>
        <w:t>IO</w:t>
      </w:r>
    </w:p>
    <w:p w:rsidR="00633339" w:rsidRDefault="00633339" w:rsidP="00633339"/>
    <w:p w:rsidR="00633339" w:rsidRDefault="00633339" w:rsidP="00633339">
      <w:r>
        <w:rPr>
          <w:rFonts w:hint="eastAsia"/>
        </w:rPr>
        <w:t>同步阻塞</w:t>
      </w:r>
      <w:r>
        <w:t>IO模型是最简单的IO模型，用户线程在内核进行IO操作时被阻塞。</w:t>
      </w:r>
    </w:p>
    <w:p w:rsidR="00633339" w:rsidRDefault="00633339" w:rsidP="00633339">
      <w:r>
        <w:rPr>
          <w:noProof/>
        </w:rPr>
        <w:drawing>
          <wp:inline distT="0" distB="0" distL="0" distR="0" wp14:anchorId="6D23F622" wp14:editId="68CE4F5E">
            <wp:extent cx="5228571" cy="279047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8571" cy="2790476"/>
                    </a:xfrm>
                    <a:prstGeom prst="rect">
                      <a:avLst/>
                    </a:prstGeom>
                  </pic:spPr>
                </pic:pic>
              </a:graphicData>
            </a:graphic>
          </wp:inline>
        </w:drawing>
      </w:r>
    </w:p>
    <w:p w:rsidR="00633339" w:rsidRDefault="00633339" w:rsidP="00633339">
      <w:r>
        <w:rPr>
          <w:rFonts w:hint="eastAsia"/>
        </w:rPr>
        <w:t>如图</w:t>
      </w:r>
      <w:r>
        <w:t>1所示，用户线程通过系统调用read发起IO读操作，由用户空间转到内核空间。内核等到数据包到达后，然后将接收的数据拷贝到用户空间，完成read操作。</w:t>
      </w:r>
    </w:p>
    <w:p w:rsidR="00633339" w:rsidRDefault="00633339" w:rsidP="00633339"/>
    <w:p w:rsidR="00633339" w:rsidRDefault="00633339" w:rsidP="00633339">
      <w:r>
        <w:rPr>
          <w:rFonts w:hint="eastAsia"/>
        </w:rPr>
        <w:t>用户线程使用同步阻塞</w:t>
      </w:r>
      <w:r>
        <w:t>IO模型的伪代码描述为：</w:t>
      </w:r>
    </w:p>
    <w:p w:rsidR="00633339" w:rsidRDefault="00633339" w:rsidP="00633339"/>
    <w:p w:rsidR="00633339" w:rsidRDefault="00633339" w:rsidP="00633339">
      <w:r>
        <w:t>{</w:t>
      </w:r>
    </w:p>
    <w:p w:rsidR="00633339" w:rsidRDefault="00633339" w:rsidP="00633339"/>
    <w:p w:rsidR="00633339" w:rsidRDefault="00633339" w:rsidP="00633339">
      <w:r>
        <w:t>read(socket, buffer);</w:t>
      </w:r>
    </w:p>
    <w:p w:rsidR="00633339" w:rsidRDefault="00633339" w:rsidP="00633339"/>
    <w:p w:rsidR="00633339" w:rsidRDefault="00633339" w:rsidP="00633339">
      <w:r>
        <w:t>process(buffer);</w:t>
      </w:r>
    </w:p>
    <w:p w:rsidR="00633339" w:rsidRDefault="00633339" w:rsidP="00633339"/>
    <w:p w:rsidR="00633339" w:rsidRDefault="00633339" w:rsidP="00633339">
      <w:r>
        <w:t>}</w:t>
      </w:r>
    </w:p>
    <w:p w:rsidR="00633339" w:rsidRDefault="00633339" w:rsidP="00633339"/>
    <w:p w:rsidR="00633339" w:rsidRDefault="00633339" w:rsidP="00633339">
      <w:r>
        <w:rPr>
          <w:rFonts w:hint="eastAsia"/>
        </w:rPr>
        <w:t>即用户需要等待</w:t>
      </w:r>
      <w:r>
        <w:t>read将socket中的数据读取到buffer后，才继续处理接收的数据。整个IO请求的过程中，用户线程是被阻塞的，这导致用户在发起IO请求时，不能做任何事情，对CPU的资源利用率不够。</w:t>
      </w:r>
    </w:p>
    <w:p w:rsidR="00633339" w:rsidRDefault="00633339" w:rsidP="00633339">
      <w:pPr>
        <w:pStyle w:val="3"/>
      </w:pPr>
      <w:r>
        <w:rPr>
          <w:rFonts w:hint="eastAsia"/>
        </w:rPr>
        <w:t>二、同步非阻塞</w:t>
      </w:r>
      <w:r>
        <w:t>IO</w:t>
      </w:r>
    </w:p>
    <w:p w:rsidR="00633339" w:rsidRDefault="00633339" w:rsidP="00633339"/>
    <w:p w:rsidR="00633339" w:rsidRDefault="00633339" w:rsidP="00633339">
      <w:r>
        <w:rPr>
          <w:rFonts w:hint="eastAsia"/>
        </w:rPr>
        <w:t>同步非阻塞</w:t>
      </w:r>
      <w:r>
        <w:t>IO是在同步阻塞IO的基础上，将socket设置为NONBLOCK。这样做用户线程可以在发起IO请求后可以立即返回。</w:t>
      </w:r>
    </w:p>
    <w:p w:rsidR="00633339" w:rsidRDefault="00633339" w:rsidP="00633339">
      <w:r>
        <w:rPr>
          <w:noProof/>
        </w:rPr>
        <w:drawing>
          <wp:inline distT="0" distB="0" distL="0" distR="0" wp14:anchorId="64480F3B" wp14:editId="20743BB7">
            <wp:extent cx="5274310" cy="302958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029585"/>
                    </a:xfrm>
                    <a:prstGeom prst="rect">
                      <a:avLst/>
                    </a:prstGeom>
                  </pic:spPr>
                </pic:pic>
              </a:graphicData>
            </a:graphic>
          </wp:inline>
        </w:drawing>
      </w:r>
    </w:p>
    <w:p w:rsidR="00633339" w:rsidRDefault="00633339" w:rsidP="00633339">
      <w:r>
        <w:rPr>
          <w:rFonts w:hint="eastAsia"/>
        </w:rPr>
        <w:t>如图</w:t>
      </w:r>
      <w:r>
        <w:t>2所示，由于socket是非阻塞的方式，因此用户线程发起IO请求时立即返回。但并未读取到任何数据，用户线程需要不断地发起IO请求，直到数据到达后，才真正读取到数据，继续执行。</w:t>
      </w:r>
    </w:p>
    <w:p w:rsidR="00633339" w:rsidRDefault="00633339" w:rsidP="00633339">
      <w:r>
        <w:rPr>
          <w:rFonts w:hint="eastAsia"/>
        </w:rPr>
        <w:t>用户线程使用同步非阻塞</w:t>
      </w:r>
      <w:r>
        <w:t>IO模型的伪代码描述为：</w:t>
      </w:r>
    </w:p>
    <w:p w:rsidR="00633339" w:rsidRDefault="00633339" w:rsidP="00633339">
      <w:r>
        <w:t>{</w:t>
      </w:r>
    </w:p>
    <w:p w:rsidR="00633339" w:rsidRDefault="00633339" w:rsidP="00633339">
      <w:r>
        <w:t>while(read(socket, buffer) != SUCCESS);</w:t>
      </w:r>
    </w:p>
    <w:p w:rsidR="00633339" w:rsidRDefault="00633339" w:rsidP="00633339">
      <w:r>
        <w:t>process(buffer);</w:t>
      </w:r>
    </w:p>
    <w:p w:rsidR="00633339" w:rsidRDefault="00633339" w:rsidP="00633339"/>
    <w:p w:rsidR="00633339" w:rsidRDefault="00633339" w:rsidP="00633339">
      <w:r>
        <w:t>}</w:t>
      </w:r>
    </w:p>
    <w:p w:rsidR="00633339" w:rsidRDefault="00633339" w:rsidP="00633339"/>
    <w:p w:rsidR="00633339" w:rsidRDefault="00633339" w:rsidP="00633339">
      <w:r>
        <w:rPr>
          <w:rFonts w:hint="eastAsia"/>
        </w:rPr>
        <w:t>即用户需要不断地调用</w:t>
      </w:r>
      <w:r>
        <w:t>read，尝试读取socket中的数据，直到读取成功后，才继续处理接收的数据。整个IO请求的过程中，虽然用户线程每次发起IO请求后可以立即返回，但是为了等到数据，仍需要不断地轮询、重复请求，消耗了大量的CPU的资源。一般很少直接使用这种模型，而是在其他IO模型中使用非阻塞IO这一特性。</w:t>
      </w:r>
    </w:p>
    <w:p w:rsidR="00633339" w:rsidRDefault="00633339" w:rsidP="00633339">
      <w:pPr>
        <w:pStyle w:val="3"/>
      </w:pPr>
      <w:r>
        <w:rPr>
          <w:rFonts w:hint="eastAsia"/>
        </w:rPr>
        <w:t>三、</w:t>
      </w:r>
      <w:r>
        <w:t>IO多路复用</w:t>
      </w:r>
    </w:p>
    <w:p w:rsidR="00633339" w:rsidRDefault="00633339" w:rsidP="00633339">
      <w:r>
        <w:t>IO多路复用模型是建立在内核提供的多路分离函数select基础之上的，使用select函数可以避免同步非阻塞IO模型中轮询等待的问题。</w:t>
      </w:r>
    </w:p>
    <w:p w:rsidR="00633339" w:rsidRDefault="00633339" w:rsidP="00633339">
      <w:r>
        <w:rPr>
          <w:noProof/>
        </w:rPr>
        <w:drawing>
          <wp:inline distT="0" distB="0" distL="0" distR="0" wp14:anchorId="02DFAD54" wp14:editId="2B6DBD80">
            <wp:extent cx="5209524" cy="3114286"/>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09524" cy="3114286"/>
                    </a:xfrm>
                    <a:prstGeom prst="rect">
                      <a:avLst/>
                    </a:prstGeom>
                  </pic:spPr>
                </pic:pic>
              </a:graphicData>
            </a:graphic>
          </wp:inline>
        </w:drawing>
      </w:r>
    </w:p>
    <w:p w:rsidR="00633339" w:rsidRDefault="00633339" w:rsidP="00633339">
      <w:r>
        <w:rPr>
          <w:rFonts w:hint="eastAsia"/>
        </w:rPr>
        <w:t>如图</w:t>
      </w:r>
      <w:r>
        <w:t>3所示，用户首先将需要进行IO操作的socket添加到select中，然后阻塞等待select系统调用返回。当数据到达时，socket被激活，select函数返回。用户线程正式发起read请求，读取数据并继续执行。</w:t>
      </w:r>
    </w:p>
    <w:p w:rsidR="00633339" w:rsidRDefault="00633339" w:rsidP="00633339"/>
    <w:p w:rsidR="00633339" w:rsidRDefault="00633339" w:rsidP="00633339">
      <w:r>
        <w:rPr>
          <w:rFonts w:hint="eastAsia"/>
        </w:rPr>
        <w:t>从流程上来看，使用</w:t>
      </w:r>
      <w:r>
        <w:t>select函数进行IO请求和同步阻塞模型没有太大的区别，甚至还多了添加监视socket，以及调用select函数的额外操作，效率更差。但是，使用select以后最大的优势是用户可以在一个线程内同时处理多个socket的IO请求。用户可以注册多个socket，然后不断地调用select读取被激活的socket，即可达到在同一个线程内同时处理多个IO请求的目的。而在同步阻塞模型中，必须通过多线程的方式才能达到这个目的。</w:t>
      </w:r>
    </w:p>
    <w:p w:rsidR="00633339" w:rsidRDefault="00633339" w:rsidP="00633339">
      <w:r>
        <w:rPr>
          <w:rFonts w:hint="eastAsia"/>
        </w:rPr>
        <w:t>用户线程使用</w:t>
      </w:r>
      <w:r>
        <w:t>select函数的伪代码描述为：</w:t>
      </w:r>
    </w:p>
    <w:p w:rsidR="00633339" w:rsidRDefault="00633339" w:rsidP="00633339"/>
    <w:p w:rsidR="00633339" w:rsidRDefault="00633339" w:rsidP="00633339">
      <w:r>
        <w:t>{</w:t>
      </w:r>
    </w:p>
    <w:p w:rsidR="00633339" w:rsidRDefault="00633339" w:rsidP="00633339"/>
    <w:p w:rsidR="00633339" w:rsidRDefault="00633339" w:rsidP="00633339">
      <w:r>
        <w:t>select(socket);</w:t>
      </w:r>
    </w:p>
    <w:p w:rsidR="00633339" w:rsidRDefault="00633339" w:rsidP="00633339"/>
    <w:p w:rsidR="00633339" w:rsidRDefault="00633339" w:rsidP="00633339">
      <w:r>
        <w:t>while(1) {</w:t>
      </w:r>
    </w:p>
    <w:p w:rsidR="00633339" w:rsidRDefault="00633339" w:rsidP="00633339"/>
    <w:p w:rsidR="00633339" w:rsidRDefault="00633339" w:rsidP="00633339">
      <w:r>
        <w:t>sockets = select();</w:t>
      </w:r>
    </w:p>
    <w:p w:rsidR="00633339" w:rsidRDefault="00633339" w:rsidP="00633339"/>
    <w:p w:rsidR="00633339" w:rsidRDefault="00633339" w:rsidP="00633339">
      <w:r>
        <w:t>for(socket in sockets) {</w:t>
      </w:r>
    </w:p>
    <w:p w:rsidR="00633339" w:rsidRDefault="00633339" w:rsidP="00633339"/>
    <w:p w:rsidR="00633339" w:rsidRDefault="00633339" w:rsidP="00633339">
      <w:r>
        <w:t>if(can_read(socket)) {</w:t>
      </w:r>
    </w:p>
    <w:p w:rsidR="00633339" w:rsidRDefault="00633339" w:rsidP="00633339"/>
    <w:p w:rsidR="00633339" w:rsidRDefault="00633339" w:rsidP="00633339">
      <w:r>
        <w:t>read(socket, buffer);</w:t>
      </w:r>
    </w:p>
    <w:p w:rsidR="00633339" w:rsidRDefault="00633339" w:rsidP="00633339"/>
    <w:p w:rsidR="00633339" w:rsidRDefault="00633339" w:rsidP="00633339">
      <w:r>
        <w:t>process(buffer);</w:t>
      </w:r>
    </w:p>
    <w:p w:rsidR="00633339" w:rsidRDefault="00633339" w:rsidP="00633339"/>
    <w:p w:rsidR="00633339" w:rsidRDefault="00633339" w:rsidP="00633339">
      <w:r>
        <w:t>}</w:t>
      </w:r>
    </w:p>
    <w:p w:rsidR="00633339" w:rsidRDefault="00633339" w:rsidP="00633339"/>
    <w:p w:rsidR="00633339" w:rsidRDefault="00633339" w:rsidP="00633339">
      <w:r>
        <w:t>}</w:t>
      </w:r>
    </w:p>
    <w:p w:rsidR="00633339" w:rsidRDefault="00633339" w:rsidP="00633339"/>
    <w:p w:rsidR="00633339" w:rsidRDefault="00633339" w:rsidP="00633339">
      <w:r>
        <w:t>}</w:t>
      </w:r>
    </w:p>
    <w:p w:rsidR="00633339" w:rsidRDefault="00633339" w:rsidP="00633339"/>
    <w:p w:rsidR="00633339" w:rsidRDefault="00633339" w:rsidP="00633339">
      <w:r>
        <w:t>}</w:t>
      </w:r>
    </w:p>
    <w:p w:rsidR="00633339" w:rsidRDefault="00633339" w:rsidP="00633339"/>
    <w:p w:rsidR="00633339" w:rsidRDefault="00633339" w:rsidP="00633339">
      <w:r>
        <w:rPr>
          <w:rFonts w:hint="eastAsia"/>
        </w:rPr>
        <w:t>其中</w:t>
      </w:r>
      <w:r>
        <w:t>while循环前将socket添加到select监视中，然后在while内一直调用select获取被激活的socket，一旦socket可读，便调用read函数将socket中的数据读取出来。</w:t>
      </w:r>
    </w:p>
    <w:p w:rsidR="00633339" w:rsidRDefault="00633339" w:rsidP="00633339"/>
    <w:p w:rsidR="00633339" w:rsidRDefault="00633339" w:rsidP="00633339">
      <w:r>
        <w:rPr>
          <w:rFonts w:hint="eastAsia"/>
        </w:rPr>
        <w:t>然而，使用</w:t>
      </w:r>
      <w:r>
        <w:t>select函数的优点并不仅限于此。虽然上述方式允许单线程内处理多个IO请求，但是每个IO请求的过程还是阻塞的（在select函数上阻塞），平均时间甚至比同步阻塞IO模型还要长。如果用户线程只注册自己感兴趣的socket或者IO请求，然后去做自己的事情，等到数据到来时再进行处理，则可以提高CPU的利用率。</w:t>
      </w:r>
    </w:p>
    <w:p w:rsidR="00633339" w:rsidRDefault="00633339" w:rsidP="00633339"/>
    <w:p w:rsidR="00633339" w:rsidRDefault="00633339" w:rsidP="00633339">
      <w:r>
        <w:t>IO多路复用模型使用了Reactor设计模式实现了这一机制。</w:t>
      </w:r>
    </w:p>
    <w:p w:rsidR="00633339" w:rsidRDefault="00633339" w:rsidP="00633339">
      <w:r>
        <w:rPr>
          <w:noProof/>
        </w:rPr>
        <w:drawing>
          <wp:inline distT="0" distB="0" distL="0" distR="0" wp14:anchorId="4998729E" wp14:editId="669D78E8">
            <wp:extent cx="5274310" cy="1727200"/>
            <wp:effectExtent l="0" t="0" r="254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727200"/>
                    </a:xfrm>
                    <a:prstGeom prst="rect">
                      <a:avLst/>
                    </a:prstGeom>
                  </pic:spPr>
                </pic:pic>
              </a:graphicData>
            </a:graphic>
          </wp:inline>
        </w:drawing>
      </w:r>
    </w:p>
    <w:p w:rsidR="00633339" w:rsidRDefault="00633339" w:rsidP="00633339">
      <w:r w:rsidRPr="00633339">
        <w:rPr>
          <w:rFonts w:hint="eastAsia"/>
        </w:rPr>
        <w:t>如图</w:t>
      </w:r>
      <w:r w:rsidRPr="00633339">
        <w:t>4所示，EventHandler抽象类表示IO事件处理器，它拥有IO文件句柄Handle（通过get_handle获取），以及对Handle的操作handle_event（读/写等）。继承于EventHandler的子类可以对事件处理器的行为进行定制。Reactor类用于管理EventHandler（注册、删除等），并使用handle_events实现事件循环，不断调用同步事件多路分离器（一般是内核）的多路分离函数select，只要某个文件句柄被激活（可读/写等），select就返回（阻塞），handle_events就会调用与文件句柄关联的事件处理器的handle_event进行相关操作。</w:t>
      </w:r>
    </w:p>
    <w:p w:rsidR="00633339" w:rsidRDefault="00633339" w:rsidP="00633339">
      <w:r>
        <w:rPr>
          <w:noProof/>
        </w:rPr>
        <w:drawing>
          <wp:inline distT="0" distB="0" distL="0" distR="0" wp14:anchorId="492C8FB2" wp14:editId="383CCB9E">
            <wp:extent cx="5274310" cy="2510790"/>
            <wp:effectExtent l="0" t="0" r="254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510790"/>
                    </a:xfrm>
                    <a:prstGeom prst="rect">
                      <a:avLst/>
                    </a:prstGeom>
                  </pic:spPr>
                </pic:pic>
              </a:graphicData>
            </a:graphic>
          </wp:inline>
        </w:drawing>
      </w:r>
    </w:p>
    <w:p w:rsidR="00633339" w:rsidRDefault="00633339" w:rsidP="00633339">
      <w:r>
        <w:rPr>
          <w:rFonts w:hint="eastAsia"/>
        </w:rPr>
        <w:t>如图</w:t>
      </w:r>
      <w:r>
        <w:t>5所示，通过Reactor的方式，可以将用户线程轮询IO操作状态的工作统一交给handle_events事件循环进行处理。用户线程注册事件处理器之后可以继续执行做其他的工作（异步），而Reactor线程负责调用内核的select函数检查socket状态。当有socket被激活时，则通知相应的用户线程（或执行用户线程的回调函数），执行handle_event进行数据读取、处理的工作。由于select函数是阻塞的，因此多路IO复用模型也被称为异步阻塞IO模型。注意，这里的所说的阻塞是指select函数执行时</w:t>
      </w:r>
      <w:r>
        <w:rPr>
          <w:rFonts w:hint="eastAsia"/>
        </w:rPr>
        <w:t>线程被阻塞，而不是指</w:t>
      </w:r>
      <w:r>
        <w:t>socket。一般在使用IO多路复用模型时，socket都是设置为NONBLOCK的，不过这并不会产生影响，因为用户发起IO请求时，数据已经到达了，用户线程一定不会被阻塞。</w:t>
      </w:r>
    </w:p>
    <w:p w:rsidR="00633339" w:rsidRDefault="00633339" w:rsidP="00633339"/>
    <w:p w:rsidR="00633339" w:rsidRDefault="00633339" w:rsidP="00633339">
      <w:r>
        <w:rPr>
          <w:rFonts w:hint="eastAsia"/>
        </w:rPr>
        <w:t>用户线程使用</w:t>
      </w:r>
      <w:r>
        <w:t>IO多路复用模型的伪代码描述为：</w:t>
      </w:r>
    </w:p>
    <w:p w:rsidR="00633339" w:rsidRDefault="00633339" w:rsidP="00633339"/>
    <w:p w:rsidR="00633339" w:rsidRDefault="00633339" w:rsidP="00633339">
      <w:r>
        <w:t>void UserEventHandler::handle_event() {</w:t>
      </w:r>
    </w:p>
    <w:p w:rsidR="00633339" w:rsidRDefault="00633339" w:rsidP="00633339"/>
    <w:p w:rsidR="00633339" w:rsidRDefault="00633339" w:rsidP="00633339">
      <w:r>
        <w:t>if(can_read(socket)) {</w:t>
      </w:r>
    </w:p>
    <w:p w:rsidR="00633339" w:rsidRDefault="00633339" w:rsidP="00633339"/>
    <w:p w:rsidR="00633339" w:rsidRDefault="00633339" w:rsidP="00633339">
      <w:r>
        <w:t>read(socket, buffer);</w:t>
      </w:r>
    </w:p>
    <w:p w:rsidR="00633339" w:rsidRDefault="00633339" w:rsidP="00633339"/>
    <w:p w:rsidR="00633339" w:rsidRDefault="00633339" w:rsidP="00633339">
      <w:r>
        <w:t>process(buffer);</w:t>
      </w:r>
    </w:p>
    <w:p w:rsidR="00633339" w:rsidRDefault="00633339" w:rsidP="00633339"/>
    <w:p w:rsidR="00633339" w:rsidRDefault="00633339" w:rsidP="00633339">
      <w:r>
        <w:t>}</w:t>
      </w:r>
    </w:p>
    <w:p w:rsidR="00633339" w:rsidRDefault="00633339" w:rsidP="00633339"/>
    <w:p w:rsidR="00633339" w:rsidRDefault="00633339" w:rsidP="00633339">
      <w:r>
        <w:t>}</w:t>
      </w:r>
    </w:p>
    <w:p w:rsidR="00633339" w:rsidRDefault="00633339" w:rsidP="00633339"/>
    <w:p w:rsidR="00633339" w:rsidRDefault="00633339" w:rsidP="00633339">
      <w:r>
        <w:t>{</w:t>
      </w:r>
    </w:p>
    <w:p w:rsidR="00633339" w:rsidRDefault="00633339" w:rsidP="00633339"/>
    <w:p w:rsidR="00633339" w:rsidRDefault="00633339" w:rsidP="00633339">
      <w:r>
        <w:t>Reactor.register(new UserEventHandler(socket));</w:t>
      </w:r>
    </w:p>
    <w:p w:rsidR="00633339" w:rsidRDefault="00633339" w:rsidP="00633339"/>
    <w:p w:rsidR="00633339" w:rsidRDefault="00633339" w:rsidP="00633339">
      <w:r>
        <w:t>}</w:t>
      </w:r>
    </w:p>
    <w:p w:rsidR="00633339" w:rsidRDefault="00633339" w:rsidP="00633339"/>
    <w:p w:rsidR="00633339" w:rsidRDefault="00633339" w:rsidP="00633339">
      <w:r>
        <w:rPr>
          <w:rFonts w:hint="eastAsia"/>
        </w:rPr>
        <w:t>用户需要重写</w:t>
      </w:r>
      <w:r>
        <w:t>EventHandler的handle_event函数进行读取数据、处理数据的工作，用户线程只需要将自己的EventHandler注册到Reactor即可。Reactor中handle_events事件循环的伪代码大致如下。</w:t>
      </w:r>
    </w:p>
    <w:p w:rsidR="00633339" w:rsidRDefault="00633339" w:rsidP="00633339"/>
    <w:p w:rsidR="00633339" w:rsidRDefault="00633339" w:rsidP="00633339">
      <w:r>
        <w:t>Reactor::handle_events() {</w:t>
      </w:r>
    </w:p>
    <w:p w:rsidR="00633339" w:rsidRDefault="00633339" w:rsidP="00633339"/>
    <w:p w:rsidR="00633339" w:rsidRDefault="00633339" w:rsidP="00633339">
      <w:r>
        <w:t>while(1) {</w:t>
      </w:r>
    </w:p>
    <w:p w:rsidR="00633339" w:rsidRDefault="00633339" w:rsidP="00633339"/>
    <w:p w:rsidR="00633339" w:rsidRDefault="00633339" w:rsidP="00633339">
      <w:r>
        <w:t>sockets = select();</w:t>
      </w:r>
    </w:p>
    <w:p w:rsidR="00633339" w:rsidRDefault="00633339" w:rsidP="00633339"/>
    <w:p w:rsidR="00633339" w:rsidRDefault="00633339" w:rsidP="00633339">
      <w:r>
        <w:t>for(socket in sockets) {</w:t>
      </w:r>
    </w:p>
    <w:p w:rsidR="00633339" w:rsidRDefault="00633339" w:rsidP="00633339"/>
    <w:p w:rsidR="00633339" w:rsidRDefault="00633339" w:rsidP="00633339">
      <w:r>
        <w:t>get_event_handler(socket).handle_event();</w:t>
      </w:r>
    </w:p>
    <w:p w:rsidR="00633339" w:rsidRDefault="00633339" w:rsidP="00633339"/>
    <w:p w:rsidR="00633339" w:rsidRDefault="00633339" w:rsidP="00633339">
      <w:r>
        <w:t>}</w:t>
      </w:r>
    </w:p>
    <w:p w:rsidR="00633339" w:rsidRDefault="00633339" w:rsidP="00633339"/>
    <w:p w:rsidR="00633339" w:rsidRDefault="00633339" w:rsidP="00633339">
      <w:r>
        <w:t>}</w:t>
      </w:r>
    </w:p>
    <w:p w:rsidR="00633339" w:rsidRDefault="00633339" w:rsidP="00633339"/>
    <w:p w:rsidR="00633339" w:rsidRDefault="00633339" w:rsidP="00633339">
      <w:r>
        <w:t>}</w:t>
      </w:r>
    </w:p>
    <w:p w:rsidR="00633339" w:rsidRDefault="00633339" w:rsidP="00633339"/>
    <w:p w:rsidR="00633339" w:rsidRDefault="00633339" w:rsidP="00633339">
      <w:r>
        <w:rPr>
          <w:rFonts w:hint="eastAsia"/>
        </w:rPr>
        <w:t>事件循环不断地调用</w:t>
      </w:r>
      <w:r>
        <w:t>select获取被激活的socket，然后根据获取socket对应的EventHandler，执行器handle_event函数即可。</w:t>
      </w:r>
    </w:p>
    <w:p w:rsidR="00633339" w:rsidRDefault="00633339" w:rsidP="00633339"/>
    <w:p w:rsidR="008A38C0" w:rsidRDefault="00633339" w:rsidP="00633339">
      <w:r>
        <w:t>IO多路复用是最常使用的IO模型，但是其异步程度还不够“彻底”，因为它使用了会阻塞线程的select系统调用。因此IO多路复用只能称为异步阻塞IO，而非真正的异步IO。</w:t>
      </w:r>
    </w:p>
    <w:p w:rsidR="008A38C0" w:rsidRDefault="008A38C0" w:rsidP="008A38C0">
      <w:pPr>
        <w:pStyle w:val="3"/>
      </w:pPr>
      <w:r>
        <w:rPr>
          <w:rFonts w:hint="eastAsia"/>
        </w:rPr>
        <w:t>四、异步</w:t>
      </w:r>
      <w:r>
        <w:t>IO</w:t>
      </w:r>
    </w:p>
    <w:p w:rsidR="008A38C0" w:rsidRDefault="008A38C0" w:rsidP="008A38C0">
      <w:r>
        <w:rPr>
          <w:rFonts w:hint="eastAsia"/>
        </w:rPr>
        <w:t>“真正”的异步</w:t>
      </w:r>
      <w:r>
        <w:t>IO需要操作系统更强的支持。在IO多路复用模型中，事件循环将文件句柄的状态事件通知给用户线程，由用户线程自行读取数据、处理数据。而在异步IO模型中，当用户线程收到通知时，数据已经被内核读取完毕，并放在了用户线程指定的缓冲区内，内核在IO完成后通知用户线程直接使用即可。</w:t>
      </w:r>
    </w:p>
    <w:p w:rsidR="008A38C0" w:rsidRDefault="008A38C0" w:rsidP="008A38C0"/>
    <w:p w:rsidR="008A38C0" w:rsidRDefault="008A38C0" w:rsidP="008A38C0">
      <w:r>
        <w:rPr>
          <w:rFonts w:hint="eastAsia"/>
        </w:rPr>
        <w:t>异步</w:t>
      </w:r>
      <w:r>
        <w:t>IO模型使用了Proactor设计模式实现了这一机制。</w:t>
      </w:r>
    </w:p>
    <w:p w:rsidR="008A38C0" w:rsidRDefault="008A38C0" w:rsidP="008A38C0">
      <w:r>
        <w:rPr>
          <w:noProof/>
        </w:rPr>
        <w:drawing>
          <wp:inline distT="0" distB="0" distL="0" distR="0" wp14:anchorId="6103A982" wp14:editId="351CCB3E">
            <wp:extent cx="5274310" cy="18186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818640"/>
                    </a:xfrm>
                    <a:prstGeom prst="rect">
                      <a:avLst/>
                    </a:prstGeom>
                  </pic:spPr>
                </pic:pic>
              </a:graphicData>
            </a:graphic>
          </wp:inline>
        </w:drawing>
      </w:r>
    </w:p>
    <w:p w:rsidR="008A38C0" w:rsidRDefault="008A38C0" w:rsidP="008A38C0">
      <w:r w:rsidRPr="008A38C0">
        <w:rPr>
          <w:rFonts w:hint="eastAsia"/>
        </w:rPr>
        <w:t>如图</w:t>
      </w:r>
      <w:r w:rsidRPr="008A38C0">
        <w:t>6，Proactor模式和Reactor模式在结构上比较相似，不过在用户（Client）使用方式上差别较大。Reactor模式中，用户线程通过向Reactor对象注册感兴趣的事件监听，然后事件触发时调用事件处理函数。而Proactor模式中，用户线程将AsynchronousOperation（读/写等）、Proactor以及操作完成时的CompletionHandler注册到AsynchronousOperationProcessor。AsynchronousOperationProcessor使用Facade模式提供了一组异步操作API（读/写等）供用户使用，当用户线程调用异步API后，便继续执行自己的任务。AsynchronousOperationProcessor 会开启独立的内核线程执行异步操作，实现真正的异步。当异步IO操作完成时，AsynchronousOperationProcessor将用户线程与AsynchronousOperation一起注册的Proactor和CompletionHandler取出，然后将CompletionHandler与IO操作的结果数据一起转发给Proactor，Proactor负责回调每一个异步操作的事件完成处理函数handle_event。虽然Proactor模式中每个异步操作都可以绑定一个Proactor对象，但是一般在操作系统中，Proactor被实现为Singleton模式，以便于集中化分发操作完成事件。</w:t>
      </w:r>
    </w:p>
    <w:p w:rsidR="008A38C0" w:rsidRDefault="008A38C0" w:rsidP="008A38C0">
      <w:r>
        <w:rPr>
          <w:noProof/>
        </w:rPr>
        <w:drawing>
          <wp:inline distT="0" distB="0" distL="0" distR="0" wp14:anchorId="6C707B8B" wp14:editId="541794EE">
            <wp:extent cx="5274310" cy="2357755"/>
            <wp:effectExtent l="0" t="0" r="254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357755"/>
                    </a:xfrm>
                    <a:prstGeom prst="rect">
                      <a:avLst/>
                    </a:prstGeom>
                  </pic:spPr>
                </pic:pic>
              </a:graphicData>
            </a:graphic>
          </wp:inline>
        </w:drawing>
      </w:r>
    </w:p>
    <w:p w:rsidR="008A38C0" w:rsidRDefault="008A38C0" w:rsidP="008A38C0">
      <w:r>
        <w:rPr>
          <w:rFonts w:hint="eastAsia"/>
        </w:rPr>
        <w:t>如图</w:t>
      </w:r>
      <w:r>
        <w:t>7所示，异步IO模型中，用户线程直接使用内核提供的异步IO API发起read请求，且发起后立即返回，继续执行用户线程代码。不过此时用户线程已经将调用的AsynchronousOperation和CompletionHandler注册到内核，然后操作系统开启独立的内核线程去处理IO操作。当read请求的数据到达时，由内核负责读取socket中的数据，并写入用户指定的缓冲区中。最后内核将read的数据和用户线程注册的CompletionHandler分发给内部Proactor，Proactor将IO完成的</w:t>
      </w:r>
      <w:r>
        <w:rPr>
          <w:rFonts w:hint="eastAsia"/>
        </w:rPr>
        <w:t>信息通知给用户线程（一般通过调用用户线程注册的完成事件处理函数），完成异步</w:t>
      </w:r>
      <w:r>
        <w:t>IO。</w:t>
      </w:r>
    </w:p>
    <w:p w:rsidR="008A38C0" w:rsidRDefault="008A38C0" w:rsidP="008A38C0"/>
    <w:p w:rsidR="008A38C0" w:rsidRDefault="008A38C0" w:rsidP="008A38C0">
      <w:r>
        <w:rPr>
          <w:rFonts w:hint="eastAsia"/>
        </w:rPr>
        <w:t>用户线程使用异步</w:t>
      </w:r>
      <w:r>
        <w:t>IO模型的伪代码描述为：</w:t>
      </w:r>
    </w:p>
    <w:p w:rsidR="008A38C0" w:rsidRDefault="008A38C0" w:rsidP="008A38C0"/>
    <w:p w:rsidR="008A38C0" w:rsidRDefault="008A38C0" w:rsidP="008A38C0">
      <w:r>
        <w:t>void UserCompletionHandler::handle_event(buffer) {</w:t>
      </w:r>
    </w:p>
    <w:p w:rsidR="008A38C0" w:rsidRDefault="008A38C0" w:rsidP="008A38C0"/>
    <w:p w:rsidR="008A38C0" w:rsidRDefault="008A38C0" w:rsidP="008A38C0">
      <w:r>
        <w:t>process(buffer);</w:t>
      </w:r>
    </w:p>
    <w:p w:rsidR="008A38C0" w:rsidRDefault="008A38C0" w:rsidP="008A38C0"/>
    <w:p w:rsidR="008A38C0" w:rsidRDefault="008A38C0" w:rsidP="008A38C0">
      <w:r>
        <w:t>}</w:t>
      </w:r>
    </w:p>
    <w:p w:rsidR="008A38C0" w:rsidRDefault="008A38C0" w:rsidP="008A38C0"/>
    <w:p w:rsidR="008A38C0" w:rsidRDefault="008A38C0" w:rsidP="008A38C0">
      <w:r>
        <w:t>{</w:t>
      </w:r>
    </w:p>
    <w:p w:rsidR="008A38C0" w:rsidRDefault="008A38C0" w:rsidP="008A38C0"/>
    <w:p w:rsidR="008A38C0" w:rsidRDefault="008A38C0" w:rsidP="008A38C0">
      <w:r>
        <w:t>aio_read(socket, new UserCompletionHandler);</w:t>
      </w:r>
    </w:p>
    <w:p w:rsidR="008A38C0" w:rsidRDefault="008A38C0" w:rsidP="008A38C0"/>
    <w:p w:rsidR="008A38C0" w:rsidRDefault="008A38C0" w:rsidP="008A38C0">
      <w:r>
        <w:t>}</w:t>
      </w:r>
    </w:p>
    <w:p w:rsidR="008A38C0" w:rsidRDefault="008A38C0" w:rsidP="008A38C0"/>
    <w:p w:rsidR="008A38C0" w:rsidRDefault="008A38C0" w:rsidP="008A38C0">
      <w:r>
        <w:rPr>
          <w:rFonts w:hint="eastAsia"/>
        </w:rPr>
        <w:t>用户需要重写</w:t>
      </w:r>
      <w:r>
        <w:t>CompletionHandler的handle_event函数进行处理数据的工作，参数buffer表示Proactor已经准备好的数据，用户线程直接调用内核提供的异步IO API，并将重写的CompletionHandler注册即可。</w:t>
      </w:r>
    </w:p>
    <w:p w:rsidR="008A38C0" w:rsidRDefault="008A38C0" w:rsidP="008A38C0"/>
    <w:p w:rsidR="008A38C0" w:rsidRDefault="008A38C0" w:rsidP="008A38C0">
      <w:r>
        <w:rPr>
          <w:rFonts w:hint="eastAsia"/>
        </w:rPr>
        <w:t>相比于</w:t>
      </w:r>
      <w:r>
        <w:t>IO多路复用模型，异步IO并不十分常用，不少高性能并发服务程序使用IO多路复用模型+多线程任务处理的架构基本可以满足需求。况且目前操作系统对异步IO的支持并非特别完善，更多的是采用IO多路复用模型模拟异步IO的方式（IO事件触发时不直接通知用户线程，而是将数据读写完毕后放到用户指定的缓冲区中）。Java7之后已经支持了异步IO</w:t>
      </w:r>
    </w:p>
    <w:p w:rsidR="00372FE3" w:rsidRDefault="00372FE3" w:rsidP="00372FE3">
      <w:pPr>
        <w:pStyle w:val="2"/>
      </w:pPr>
      <w:r>
        <w:t>77.</w:t>
      </w:r>
      <w:r w:rsidRPr="00372FE3">
        <w:t xml:space="preserve"> </w:t>
      </w:r>
      <w:r>
        <w:t>什么是面向对象？</w:t>
      </w:r>
    </w:p>
    <w:p w:rsidR="00372FE3" w:rsidRDefault="00372FE3" w:rsidP="00372FE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面向对象是一种思想，世间万物都可以看做一个对象，这里只讨论面向对象编程（</w:t>
      </w:r>
      <w:r>
        <w:rPr>
          <w:rFonts w:ascii="Lucida Sans Unicode" w:hAnsi="Lucida Sans Unicode" w:cs="Lucida Sans Unicode"/>
          <w:color w:val="1A1A1A"/>
        </w:rPr>
        <w:t>OOP</w:t>
      </w:r>
      <w:r>
        <w:rPr>
          <w:rFonts w:ascii="Lucida Sans Unicode" w:hAnsi="Lucida Sans Unicode" w:cs="Lucida Sans Unicode"/>
          <w:color w:val="1A1A1A"/>
        </w:rPr>
        <w:t>），</w:t>
      </w:r>
      <w:r>
        <w:rPr>
          <w:rFonts w:ascii="Lucida Sans Unicode" w:hAnsi="Lucida Sans Unicode" w:cs="Lucida Sans Unicode"/>
          <w:color w:val="1A1A1A"/>
        </w:rPr>
        <w:t xml:space="preserve">Java </w:t>
      </w:r>
      <w:r>
        <w:rPr>
          <w:rFonts w:ascii="Lucida Sans Unicode" w:hAnsi="Lucida Sans Unicode" w:cs="Lucida Sans Unicode"/>
          <w:color w:val="1A1A1A"/>
        </w:rPr>
        <w:t>是一个支持并发、基于类和面向对象的计算机编程语言。面向对象软件开发具有以下优点：</w:t>
      </w:r>
    </w:p>
    <w:p w:rsidR="00372FE3" w:rsidRDefault="00372FE3" w:rsidP="00FA61C5">
      <w:pPr>
        <w:widowControl/>
        <w:numPr>
          <w:ilvl w:val="0"/>
          <w:numId w:val="47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代码开发模块化，更易维护和修改。</w:t>
      </w:r>
    </w:p>
    <w:p w:rsidR="00372FE3" w:rsidRDefault="00372FE3" w:rsidP="00FA61C5">
      <w:pPr>
        <w:widowControl/>
        <w:numPr>
          <w:ilvl w:val="0"/>
          <w:numId w:val="47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代码复用性强。</w:t>
      </w:r>
    </w:p>
    <w:p w:rsidR="00372FE3" w:rsidRDefault="00372FE3" w:rsidP="00FA61C5">
      <w:pPr>
        <w:widowControl/>
        <w:numPr>
          <w:ilvl w:val="0"/>
          <w:numId w:val="47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增强代码的可靠性和灵活性。</w:t>
      </w:r>
    </w:p>
    <w:p w:rsidR="00372FE3" w:rsidRDefault="00372FE3" w:rsidP="00FA61C5">
      <w:pPr>
        <w:widowControl/>
        <w:numPr>
          <w:ilvl w:val="0"/>
          <w:numId w:val="47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增加代码的可读性。</w:t>
      </w:r>
    </w:p>
    <w:p w:rsidR="00372FE3" w:rsidRDefault="00372FE3" w:rsidP="00372FE3">
      <w:pPr>
        <w:pStyle w:val="3"/>
        <w:rPr>
          <w:sz w:val="24"/>
          <w:szCs w:val="24"/>
        </w:rPr>
      </w:pPr>
      <w:r>
        <w:rPr>
          <w:rStyle w:val="a4"/>
          <w:rFonts w:ascii="Lucida Sans Unicode" w:hAnsi="Lucida Sans Unicode" w:cs="Lucida Sans Unicode"/>
          <w:color w:val="1A1A1A"/>
        </w:rPr>
        <w:t>请说说面向对象的特征？</w:t>
      </w:r>
    </w:p>
    <w:p w:rsidR="00372FE3" w:rsidRDefault="00372FE3" w:rsidP="00372FE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四点：</w:t>
      </w:r>
      <w:r>
        <w:rPr>
          <w:rStyle w:val="a4"/>
          <w:rFonts w:ascii="Lucida Sans Unicode" w:hAnsi="Lucida Sans Unicode" w:cs="Lucida Sans Unicode"/>
          <w:color w:val="1A1A1A"/>
        </w:rPr>
        <w:t>封装</w:t>
      </w:r>
      <w:r>
        <w:rPr>
          <w:rFonts w:ascii="Lucida Sans Unicode" w:hAnsi="Lucida Sans Unicode" w:cs="Lucida Sans Unicode"/>
          <w:color w:val="1A1A1A"/>
        </w:rPr>
        <w:t>、</w:t>
      </w:r>
      <w:r>
        <w:rPr>
          <w:rStyle w:val="a4"/>
          <w:rFonts w:ascii="Lucida Sans Unicode" w:hAnsi="Lucida Sans Unicode" w:cs="Lucida Sans Unicode"/>
          <w:color w:val="1A1A1A"/>
        </w:rPr>
        <w:t>继承</w:t>
      </w:r>
      <w:r>
        <w:rPr>
          <w:rFonts w:ascii="Lucida Sans Unicode" w:hAnsi="Lucida Sans Unicode" w:cs="Lucida Sans Unicode"/>
          <w:color w:val="1A1A1A"/>
        </w:rPr>
        <w:t>、</w:t>
      </w:r>
      <w:r>
        <w:rPr>
          <w:rStyle w:val="a4"/>
          <w:rFonts w:ascii="Lucida Sans Unicode" w:hAnsi="Lucida Sans Unicode" w:cs="Lucida Sans Unicode"/>
          <w:color w:val="1A1A1A"/>
        </w:rPr>
        <w:t>多态</w:t>
      </w:r>
      <w:r>
        <w:rPr>
          <w:rFonts w:ascii="Lucida Sans Unicode" w:hAnsi="Lucida Sans Unicode" w:cs="Lucida Sans Unicode"/>
          <w:color w:val="1A1A1A"/>
        </w:rPr>
        <w:t>、</w:t>
      </w:r>
      <w:r>
        <w:rPr>
          <w:rStyle w:val="a4"/>
          <w:rFonts w:ascii="Lucida Sans Unicode" w:hAnsi="Lucida Sans Unicode" w:cs="Lucida Sans Unicode"/>
          <w:color w:val="1A1A1A"/>
        </w:rPr>
        <w:t>抽象</w:t>
      </w:r>
      <w:r>
        <w:rPr>
          <w:rFonts w:ascii="Lucida Sans Unicode" w:hAnsi="Lucida Sans Unicode" w:cs="Lucida Sans Unicode"/>
          <w:color w:val="1A1A1A"/>
        </w:rPr>
        <w:t>。</w:t>
      </w:r>
    </w:p>
    <w:p w:rsidR="00372FE3" w:rsidRDefault="00372FE3" w:rsidP="00372FE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1</w:t>
      </w:r>
      <w:r>
        <w:rPr>
          <w:rFonts w:ascii="Lucida Sans Unicode" w:hAnsi="Lucida Sans Unicode" w:cs="Lucida Sans Unicode"/>
          <w:color w:val="1A1A1A"/>
        </w:rPr>
        <w:t>）封装</w:t>
      </w:r>
    </w:p>
    <w:p w:rsidR="00372FE3" w:rsidRDefault="00372FE3" w:rsidP="00372FE3">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封装，给对象提供了隐藏内部特性和行为的能力。对象提供一些能被其他对象访问的方法来改变它内部的数据。在</w:t>
      </w:r>
      <w:r>
        <w:rPr>
          <w:rFonts w:ascii="Lucida Sans Unicode" w:hAnsi="Lucida Sans Unicode" w:cs="Lucida Sans Unicode"/>
          <w:color w:val="1A1A1A"/>
        </w:rPr>
        <w:t xml:space="preserve"> Java </w:t>
      </w:r>
      <w:r>
        <w:rPr>
          <w:rFonts w:ascii="Lucida Sans Unicode" w:hAnsi="Lucida Sans Unicode" w:cs="Lucida Sans Unicode"/>
          <w:color w:val="1A1A1A"/>
        </w:rPr>
        <w:t>当中，有</w:t>
      </w:r>
      <w:r>
        <w:rPr>
          <w:rFonts w:ascii="Lucida Sans Unicode" w:hAnsi="Lucida Sans Unicode" w:cs="Lucida Sans Unicode"/>
          <w:color w:val="1A1A1A"/>
        </w:rPr>
        <w:t xml:space="preserve"> 4 </w:t>
      </w:r>
      <w:r>
        <w:rPr>
          <w:rFonts w:ascii="Lucida Sans Unicode" w:hAnsi="Lucida Sans Unicode" w:cs="Lucida Sans Unicode"/>
          <w:color w:val="1A1A1A"/>
        </w:rPr>
        <w:t>种修饰符：</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default</w:t>
      </w:r>
      <w:r>
        <w:rPr>
          <w:rFonts w:ascii="Lucida Sans Unicode" w:hAnsi="Lucida Sans Unicode" w:cs="Lucida Sans Unicode"/>
          <w:color w:val="1A1A1A"/>
        </w:rPr>
        <w:t>、</w:t>
      </w:r>
      <w:r>
        <w:rPr>
          <w:rStyle w:val="HTML"/>
          <w:rFonts w:ascii="Lucida Console" w:hAnsi="Lucida Console"/>
          <w:color w:val="1A1A1A"/>
          <w:sz w:val="21"/>
          <w:szCs w:val="21"/>
          <w:bdr w:val="single" w:sz="6" w:space="1" w:color="CCCCCC" w:frame="1"/>
          <w:shd w:val="clear" w:color="auto" w:fill="DDDDDD"/>
        </w:rPr>
        <w:t>public</w:t>
      </w:r>
      <w:r>
        <w:rPr>
          <w:rFonts w:ascii="Lucida Sans Unicode" w:hAnsi="Lucida Sans Unicode" w:cs="Lucida Sans Unicode"/>
          <w:color w:val="1A1A1A"/>
        </w:rPr>
        <w:t>、</w:t>
      </w:r>
      <w:r>
        <w:rPr>
          <w:rStyle w:val="HTML"/>
          <w:rFonts w:ascii="Lucida Console" w:hAnsi="Lucida Console"/>
          <w:color w:val="1A1A1A"/>
          <w:sz w:val="21"/>
          <w:szCs w:val="21"/>
          <w:bdr w:val="single" w:sz="6" w:space="1" w:color="CCCCCC" w:frame="1"/>
          <w:shd w:val="clear" w:color="auto" w:fill="DDDDDD"/>
        </w:rPr>
        <w:t>private</w:t>
      </w:r>
      <w:r>
        <w:rPr>
          <w:rFonts w:ascii="Lucida Sans Unicode" w:hAnsi="Lucida Sans Unicode" w:cs="Lucida Sans Unicode"/>
          <w:color w:val="1A1A1A"/>
        </w:rPr>
        <w:t> </w:t>
      </w:r>
      <w:r>
        <w:rPr>
          <w:rFonts w:ascii="Lucida Sans Unicode" w:hAnsi="Lucida Sans Unicode" w:cs="Lucida Sans Unicode"/>
          <w:color w:val="1A1A1A"/>
        </w:rPr>
        <w:t>和</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protected</w:t>
      </w:r>
      <w:r>
        <w:rPr>
          <w:rFonts w:ascii="Lucida Sans Unicode" w:hAnsi="Lucida Sans Unicode" w:cs="Lucida Sans Unicode"/>
          <w:color w:val="1A1A1A"/>
        </w:rPr>
        <w:t> </w:t>
      </w:r>
      <w:r>
        <w:rPr>
          <w:rFonts w:ascii="Lucida Sans Unicode" w:hAnsi="Lucida Sans Unicode" w:cs="Lucida Sans Unicode"/>
          <w:color w:val="1A1A1A"/>
        </w:rPr>
        <w:t>。每一种修饰符给其他的位于同一个包或者不同包下面对象赋予了不同的访问权限。</w:t>
      </w:r>
    </w:p>
    <w:p w:rsidR="00372FE3" w:rsidRDefault="00372FE3" w:rsidP="00372FE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下面列出了使用封装的一些好处：</w:t>
      </w:r>
    </w:p>
    <w:p w:rsidR="00372FE3" w:rsidRDefault="00372FE3" w:rsidP="00FA61C5">
      <w:pPr>
        <w:widowControl/>
        <w:numPr>
          <w:ilvl w:val="0"/>
          <w:numId w:val="47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通过隐藏对象的属性来保护对象内部的状态。</w:t>
      </w:r>
    </w:p>
    <w:p w:rsidR="00372FE3" w:rsidRDefault="00372FE3" w:rsidP="00FA61C5">
      <w:pPr>
        <w:widowControl/>
        <w:numPr>
          <w:ilvl w:val="0"/>
          <w:numId w:val="47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提高了代码的可用性和可维护性，因为对象的行为可以被单独的改变或者是扩展。</w:t>
      </w:r>
    </w:p>
    <w:p w:rsidR="00372FE3" w:rsidRDefault="00372FE3" w:rsidP="00FA61C5">
      <w:pPr>
        <w:widowControl/>
        <w:numPr>
          <w:ilvl w:val="0"/>
          <w:numId w:val="47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禁止对象之间的不良交互提高模块化。</w:t>
      </w:r>
    </w:p>
    <w:p w:rsidR="00372FE3" w:rsidRDefault="00372FE3" w:rsidP="00372FE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2</w:t>
      </w:r>
      <w:r>
        <w:rPr>
          <w:rFonts w:ascii="Lucida Sans Unicode" w:hAnsi="Lucida Sans Unicode" w:cs="Lucida Sans Unicode"/>
          <w:color w:val="1A1A1A"/>
        </w:rPr>
        <w:t>）继承</w:t>
      </w:r>
    </w:p>
    <w:p w:rsidR="00372FE3" w:rsidRDefault="00372FE3" w:rsidP="00372FE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继承，给对象提供了从基类获取字段和方法的能力。继承提供了代码的重用行，也可以在不修改类的情况下给现存的类添加新特性。</w:t>
      </w:r>
    </w:p>
    <w:p w:rsidR="00372FE3" w:rsidRDefault="00372FE3" w:rsidP="00372FE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3</w:t>
      </w:r>
      <w:r>
        <w:rPr>
          <w:rFonts w:ascii="Lucida Sans Unicode" w:hAnsi="Lucida Sans Unicode" w:cs="Lucida Sans Unicode"/>
          <w:color w:val="1A1A1A"/>
        </w:rPr>
        <w:t>）多态</w:t>
      </w:r>
    </w:p>
    <w:p w:rsidR="00372FE3" w:rsidRDefault="00372FE3" w:rsidP="00372FE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多态，是编程语言给不同的底层数据类型做相同的接口展示的一种能力。一个多态类型上的操作，可以应用到其他类型的值上面。</w:t>
      </w:r>
    </w:p>
    <w:p w:rsidR="00372FE3" w:rsidRDefault="00372FE3" w:rsidP="00372FE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4</w:t>
      </w:r>
      <w:r>
        <w:rPr>
          <w:rFonts w:ascii="Lucida Sans Unicode" w:hAnsi="Lucida Sans Unicode" w:cs="Lucida Sans Unicode"/>
          <w:color w:val="1A1A1A"/>
        </w:rPr>
        <w:t>）抽象</w:t>
      </w:r>
    </w:p>
    <w:p w:rsidR="00372FE3" w:rsidRDefault="00372FE3" w:rsidP="00372FE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抽象，是把想法从具体的实例中分离出来的步骤，因此，要根据他们的功能而不是实现细节来创建类。</w:t>
      </w:r>
    </w:p>
    <w:p w:rsidR="00372FE3" w:rsidRDefault="00372FE3" w:rsidP="00372FE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Java </w:t>
      </w:r>
      <w:r>
        <w:rPr>
          <w:rFonts w:ascii="Lucida Sans Unicode" w:hAnsi="Lucida Sans Unicode" w:cs="Lucida Sans Unicode"/>
          <w:color w:val="1A1A1A"/>
        </w:rPr>
        <w:t>支持创建只暴漏接口而不包含方法实现的抽象的类。这种抽象技术的主要目的是把类的行为和实现细节分离开。</w:t>
      </w:r>
    </w:p>
    <w:p w:rsidR="00372FE3" w:rsidRDefault="00372FE3" w:rsidP="00372FE3">
      <w:pPr>
        <w:pStyle w:val="3"/>
      </w:pPr>
      <w:r>
        <w:rPr>
          <w:rStyle w:val="a4"/>
          <w:rFonts w:ascii="Lucida Sans Unicode" w:hAnsi="Lucida Sans Unicode" w:cs="Lucida Sans Unicode"/>
          <w:color w:val="1A1A1A"/>
        </w:rPr>
        <w:t>面向对象和面向过程的区别？</w:t>
      </w:r>
    </w:p>
    <w:p w:rsidR="00372FE3" w:rsidRDefault="00372FE3" w:rsidP="00FA61C5">
      <w:pPr>
        <w:widowControl/>
        <w:numPr>
          <w:ilvl w:val="0"/>
          <w:numId w:val="47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面向过程</w:t>
      </w:r>
    </w:p>
    <w:p w:rsidR="00372FE3" w:rsidRDefault="00372FE3" w:rsidP="00FA61C5">
      <w:pPr>
        <w:widowControl/>
        <w:numPr>
          <w:ilvl w:val="1"/>
          <w:numId w:val="473"/>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优点：性能比面向对象高，因为类调用时需要实例化，开销比较大，比较消耗资源。比如，单片机、嵌入式开发、</w:t>
      </w:r>
      <w:r>
        <w:rPr>
          <w:rFonts w:ascii="Lucida Sans Unicode" w:hAnsi="Lucida Sans Unicode" w:cs="Lucida Sans Unicode"/>
          <w:color w:val="1A1A1A"/>
          <w:szCs w:val="21"/>
        </w:rPr>
        <w:t xml:space="preserve">Linux/Unix </w:t>
      </w:r>
      <w:r>
        <w:rPr>
          <w:rFonts w:ascii="Lucida Sans Unicode" w:hAnsi="Lucida Sans Unicode" w:cs="Lucida Sans Unicode"/>
          <w:color w:val="1A1A1A"/>
          <w:szCs w:val="21"/>
        </w:rPr>
        <w:t>等一般采用面向过程开发，性能是最重要的因素。</w:t>
      </w:r>
    </w:p>
    <w:p w:rsidR="00372FE3" w:rsidRDefault="00372FE3" w:rsidP="00FA61C5">
      <w:pPr>
        <w:widowControl/>
        <w:numPr>
          <w:ilvl w:val="1"/>
          <w:numId w:val="473"/>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缺点：没有面向对象易维护、易复用、易扩展。</w:t>
      </w:r>
    </w:p>
    <w:p w:rsidR="00372FE3" w:rsidRDefault="00372FE3" w:rsidP="00FA61C5">
      <w:pPr>
        <w:widowControl/>
        <w:numPr>
          <w:ilvl w:val="0"/>
          <w:numId w:val="47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面向对象</w:t>
      </w:r>
    </w:p>
    <w:p w:rsidR="00372FE3" w:rsidRDefault="00372FE3" w:rsidP="00FA61C5">
      <w:pPr>
        <w:widowControl/>
        <w:numPr>
          <w:ilvl w:val="1"/>
          <w:numId w:val="473"/>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优点：易维护、易复用、易扩展，由于面向对象有封装、继承、多态性的特性，可以设计出低耦合的系统，使系统更加灵活、更加易于维护。</w:t>
      </w:r>
    </w:p>
    <w:p w:rsidR="00372FE3" w:rsidRDefault="00372FE3" w:rsidP="00FA61C5">
      <w:pPr>
        <w:widowControl/>
        <w:numPr>
          <w:ilvl w:val="1"/>
          <w:numId w:val="473"/>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缺点：性能比面向过程低。</w:t>
      </w:r>
    </w:p>
    <w:p w:rsidR="00372FE3" w:rsidRDefault="00372FE3" w:rsidP="00372FE3">
      <w:pPr>
        <w:pStyle w:val="3"/>
        <w:rPr>
          <w:sz w:val="24"/>
          <w:szCs w:val="24"/>
        </w:rPr>
      </w:pPr>
      <w:r>
        <w:rPr>
          <w:rStyle w:val="a4"/>
          <w:rFonts w:ascii="Lucida Sans Unicode" w:hAnsi="Lucida Sans Unicode" w:cs="Lucida Sans Unicode"/>
          <w:color w:val="1A1A1A"/>
        </w:rPr>
        <w:t>重载和重写的区别？</w:t>
      </w:r>
    </w:p>
    <w:p w:rsidR="00372FE3" w:rsidRDefault="00372FE3" w:rsidP="00372FE3">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1</w:t>
      </w:r>
      <w:r>
        <w:rPr>
          <w:rFonts w:ascii="Lucida Sans Unicode" w:hAnsi="Lucida Sans Unicode" w:cs="Lucida Sans Unicode"/>
          <w:color w:val="1A1A1A"/>
        </w:rPr>
        <w:t>）重写</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override</w:t>
      </w:r>
    </w:p>
    <w:p w:rsidR="00372FE3" w:rsidRDefault="00372FE3" w:rsidP="00FA61C5">
      <w:pPr>
        <w:widowControl/>
        <w:numPr>
          <w:ilvl w:val="0"/>
          <w:numId w:val="47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方法名、参数、返回值相同。</w:t>
      </w:r>
    </w:p>
    <w:p w:rsidR="00372FE3" w:rsidRDefault="00372FE3" w:rsidP="00FA61C5">
      <w:pPr>
        <w:widowControl/>
        <w:numPr>
          <w:ilvl w:val="0"/>
          <w:numId w:val="47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子类方法不能缩小父类方法的访问权限。</w:t>
      </w:r>
    </w:p>
    <w:p w:rsidR="00372FE3" w:rsidRDefault="00372FE3" w:rsidP="00FA61C5">
      <w:pPr>
        <w:widowControl/>
        <w:numPr>
          <w:ilvl w:val="0"/>
          <w:numId w:val="47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子类方法不能抛出比父类方法更多的异常</w:t>
      </w:r>
      <w:r>
        <w:rPr>
          <w:rFonts w:ascii="Lucida Sans Unicode" w:hAnsi="Lucida Sans Unicode" w:cs="Lucida Sans Unicode"/>
          <w:color w:val="1A1A1A"/>
          <w:szCs w:val="21"/>
        </w:rPr>
        <w:t>(</w:t>
      </w:r>
      <w:r>
        <w:rPr>
          <w:rFonts w:ascii="Lucida Sans Unicode" w:hAnsi="Lucida Sans Unicode" w:cs="Lucida Sans Unicode"/>
          <w:color w:val="1A1A1A"/>
          <w:szCs w:val="21"/>
        </w:rPr>
        <w:t>但子类方法可以不抛出异常</w:t>
      </w:r>
      <w:r>
        <w:rPr>
          <w:rFonts w:ascii="Lucida Sans Unicode" w:hAnsi="Lucida Sans Unicode" w:cs="Lucida Sans Unicode"/>
          <w:color w:val="1A1A1A"/>
          <w:szCs w:val="21"/>
        </w:rPr>
        <w:t>)</w:t>
      </w:r>
      <w:r>
        <w:rPr>
          <w:rFonts w:ascii="Lucida Sans Unicode" w:hAnsi="Lucida Sans Unicode" w:cs="Lucida Sans Unicode"/>
          <w:color w:val="1A1A1A"/>
          <w:szCs w:val="21"/>
        </w:rPr>
        <w:t>。</w:t>
      </w:r>
    </w:p>
    <w:p w:rsidR="00372FE3" w:rsidRDefault="00372FE3" w:rsidP="00FA61C5">
      <w:pPr>
        <w:widowControl/>
        <w:numPr>
          <w:ilvl w:val="0"/>
          <w:numId w:val="47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存在于父类和子类之间。</w:t>
      </w:r>
    </w:p>
    <w:p w:rsidR="00372FE3" w:rsidRDefault="00372FE3" w:rsidP="00FA61C5">
      <w:pPr>
        <w:widowControl/>
        <w:numPr>
          <w:ilvl w:val="0"/>
          <w:numId w:val="47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方法被定义为</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final</w:t>
      </w:r>
      <w:r>
        <w:rPr>
          <w:rFonts w:ascii="Lucida Sans Unicode" w:hAnsi="Lucida Sans Unicode" w:cs="Lucida Sans Unicode"/>
          <w:color w:val="1A1A1A"/>
          <w:szCs w:val="21"/>
        </w:rPr>
        <w:t> </w:t>
      </w:r>
      <w:r>
        <w:rPr>
          <w:rFonts w:ascii="Lucida Sans Unicode" w:hAnsi="Lucida Sans Unicode" w:cs="Lucida Sans Unicode"/>
          <w:color w:val="1A1A1A"/>
          <w:szCs w:val="21"/>
        </w:rPr>
        <w:t>不能被重写。</w:t>
      </w:r>
    </w:p>
    <w:p w:rsidR="00372FE3" w:rsidRDefault="00372FE3" w:rsidP="00372FE3">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2</w:t>
      </w:r>
      <w:r>
        <w:rPr>
          <w:rFonts w:ascii="Lucida Sans Unicode" w:hAnsi="Lucida Sans Unicode" w:cs="Lucida Sans Unicode"/>
          <w:color w:val="1A1A1A"/>
        </w:rPr>
        <w:t>）重载</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overload</w:t>
      </w:r>
    </w:p>
    <w:p w:rsidR="00372FE3" w:rsidRDefault="00372FE3" w:rsidP="00FA61C5">
      <w:pPr>
        <w:widowControl/>
        <w:numPr>
          <w:ilvl w:val="0"/>
          <w:numId w:val="47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参数类型、个数、顺序至少有一个不相同。</w:t>
      </w:r>
    </w:p>
    <w:p w:rsidR="00372FE3" w:rsidRDefault="00372FE3" w:rsidP="00FA61C5">
      <w:pPr>
        <w:widowControl/>
        <w:numPr>
          <w:ilvl w:val="0"/>
          <w:numId w:val="47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不能重载只有返回值不同的方法名。</w:t>
      </w:r>
    </w:p>
    <w:p w:rsidR="00372FE3" w:rsidRDefault="00372FE3" w:rsidP="00FA61C5">
      <w:pPr>
        <w:widowControl/>
        <w:numPr>
          <w:ilvl w:val="0"/>
          <w:numId w:val="47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存在于父类和子类、同类中。</w:t>
      </w:r>
    </w:p>
    <w:p w:rsidR="00372FE3" w:rsidRDefault="00372FE3" w:rsidP="00372FE3">
      <w:pPr>
        <w:pStyle w:val="3"/>
        <w:rPr>
          <w:sz w:val="24"/>
          <w:szCs w:val="24"/>
        </w:rPr>
      </w:pPr>
      <w:r>
        <w:rPr>
          <w:rStyle w:val="a4"/>
          <w:rFonts w:ascii="Lucida Sans Unicode" w:hAnsi="Lucida Sans Unicode" w:cs="Lucida Sans Unicode"/>
          <w:color w:val="1A1A1A"/>
        </w:rPr>
        <w:t>对比图</w:t>
      </w:r>
    </w:p>
    <w:p w:rsidR="00372FE3" w:rsidRDefault="00372FE3" w:rsidP="00372FE3">
      <w:pPr>
        <w:pStyle w:val="a3"/>
        <w:shd w:val="clear" w:color="auto" w:fill="FFFFFF"/>
        <w:spacing w:before="150" w:beforeAutospacing="0" w:after="420" w:afterAutospacing="0"/>
        <w:rPr>
          <w:rFonts w:ascii="Lucida Sans Unicode" w:hAnsi="Lucida Sans Unicode" w:cs="Lucida Sans Unicode"/>
          <w:color w:val="1A1A1A"/>
        </w:rPr>
      </w:pPr>
      <w:r>
        <w:rPr>
          <w:noProof/>
        </w:rPr>
        <w:drawing>
          <wp:inline distT="0" distB="0" distL="0" distR="0" wp14:anchorId="138A4ABC" wp14:editId="7CDA65EC">
            <wp:extent cx="5274310" cy="127698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276985"/>
                    </a:xfrm>
                    <a:prstGeom prst="rect">
                      <a:avLst/>
                    </a:prstGeom>
                  </pic:spPr>
                </pic:pic>
              </a:graphicData>
            </a:graphic>
          </wp:inline>
        </w:drawing>
      </w:r>
    </w:p>
    <w:p w:rsidR="00372FE3" w:rsidRDefault="00372FE3" w:rsidP="00372FE3">
      <w:pPr>
        <w:pStyle w:val="3"/>
      </w:pPr>
      <w:r>
        <w:rPr>
          <w:rStyle w:val="a4"/>
          <w:rFonts w:ascii="Lucida Sans Unicode" w:hAnsi="Lucida Sans Unicode" w:cs="Lucida Sans Unicode"/>
          <w:color w:val="1A1A1A"/>
        </w:rPr>
        <w:t xml:space="preserve">Java </w:t>
      </w:r>
      <w:r>
        <w:rPr>
          <w:rStyle w:val="a4"/>
          <w:rFonts w:ascii="Lucida Sans Unicode" w:hAnsi="Lucida Sans Unicode" w:cs="Lucida Sans Unicode"/>
          <w:color w:val="1A1A1A"/>
        </w:rPr>
        <w:t>中，什么是构造方法？什么是构造方法重载？什么是拷贝构造方法？</w:t>
      </w:r>
    </w:p>
    <w:p w:rsidR="00372FE3" w:rsidRDefault="00372FE3" w:rsidP="00372FE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1</w:t>
      </w:r>
      <w:r>
        <w:rPr>
          <w:rFonts w:ascii="Lucida Sans Unicode" w:hAnsi="Lucida Sans Unicode" w:cs="Lucida Sans Unicode"/>
          <w:color w:val="1A1A1A"/>
        </w:rPr>
        <w:t>）构造方法</w:t>
      </w:r>
    </w:p>
    <w:p w:rsidR="00372FE3" w:rsidRDefault="00372FE3" w:rsidP="00372FE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当新对象被创建的时候，构造方法会被调用。每一个类都有构造方法。在程序员没有给类提供构造方法的情况下，</w:t>
      </w:r>
      <w:r>
        <w:rPr>
          <w:rFonts w:ascii="Lucida Sans Unicode" w:hAnsi="Lucida Sans Unicode" w:cs="Lucida Sans Unicode"/>
          <w:color w:val="1A1A1A"/>
        </w:rPr>
        <w:t xml:space="preserve">Java </w:t>
      </w:r>
      <w:r>
        <w:rPr>
          <w:rFonts w:ascii="Lucida Sans Unicode" w:hAnsi="Lucida Sans Unicode" w:cs="Lucida Sans Unicode"/>
          <w:color w:val="1A1A1A"/>
        </w:rPr>
        <w:t>编译器会为这个类创建一个默认的构造方法。</w:t>
      </w:r>
    </w:p>
    <w:p w:rsidR="00372FE3" w:rsidRDefault="00372FE3" w:rsidP="00372FE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2</w:t>
      </w:r>
      <w:r>
        <w:rPr>
          <w:rFonts w:ascii="Lucida Sans Unicode" w:hAnsi="Lucida Sans Unicode" w:cs="Lucida Sans Unicode"/>
          <w:color w:val="1A1A1A"/>
        </w:rPr>
        <w:t>）构造方法重载</w:t>
      </w:r>
    </w:p>
    <w:p w:rsidR="00372FE3" w:rsidRDefault="00372FE3" w:rsidP="00372FE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Java </w:t>
      </w:r>
      <w:r>
        <w:rPr>
          <w:rFonts w:ascii="Lucida Sans Unicode" w:hAnsi="Lucida Sans Unicode" w:cs="Lucida Sans Unicode"/>
          <w:color w:val="1A1A1A"/>
        </w:rPr>
        <w:t>中构造方法重载和方法重载很相似。可以为一个类创建多个构造方法。每一个构造方法必须有它自己唯一的参数列表。</w:t>
      </w:r>
    </w:p>
    <w:p w:rsidR="00372FE3" w:rsidRDefault="00372FE3" w:rsidP="00372FE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3</w:t>
      </w:r>
      <w:r>
        <w:rPr>
          <w:rFonts w:ascii="Lucida Sans Unicode" w:hAnsi="Lucida Sans Unicode" w:cs="Lucida Sans Unicode"/>
          <w:color w:val="1A1A1A"/>
        </w:rPr>
        <w:t>）拷贝构造方法</w:t>
      </w:r>
    </w:p>
    <w:p w:rsidR="00372FE3" w:rsidRDefault="00372FE3" w:rsidP="00372FE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Java </w:t>
      </w:r>
      <w:r>
        <w:rPr>
          <w:rFonts w:ascii="Lucida Sans Unicode" w:hAnsi="Lucida Sans Unicode" w:cs="Lucida Sans Unicode"/>
          <w:color w:val="1A1A1A"/>
        </w:rPr>
        <w:t>不支持像</w:t>
      </w:r>
      <w:r>
        <w:rPr>
          <w:rFonts w:ascii="Lucida Sans Unicode" w:hAnsi="Lucida Sans Unicode" w:cs="Lucida Sans Unicode"/>
          <w:color w:val="1A1A1A"/>
        </w:rPr>
        <w:t xml:space="preserve"> C++ </w:t>
      </w:r>
      <w:r>
        <w:rPr>
          <w:rFonts w:ascii="Lucida Sans Unicode" w:hAnsi="Lucida Sans Unicode" w:cs="Lucida Sans Unicode"/>
          <w:color w:val="1A1A1A"/>
        </w:rPr>
        <w:t>中那样的</w:t>
      </w:r>
      <w:hyperlink r:id="rId80" w:tgtFrame="_blank" w:history="1">
        <w:r>
          <w:rPr>
            <w:rStyle w:val="a5"/>
            <w:rFonts w:ascii="Lucida Sans Unicode" w:hAnsi="Lucida Sans Unicode" w:cs="Lucida Sans Unicode"/>
            <w:color w:val="0088CC"/>
          </w:rPr>
          <w:t>拷贝构造方法</w:t>
        </w:r>
      </w:hyperlink>
      <w:r>
        <w:rPr>
          <w:rFonts w:ascii="Lucida Sans Unicode" w:hAnsi="Lucida Sans Unicode" w:cs="Lucida Sans Unicode"/>
          <w:color w:val="1A1A1A"/>
        </w:rPr>
        <w:t>，这个不同点是因为如果你不自己写构造方法的情况下，</w:t>
      </w:r>
      <w:r>
        <w:rPr>
          <w:rFonts w:ascii="Lucida Sans Unicode" w:hAnsi="Lucida Sans Unicode" w:cs="Lucida Sans Unicode"/>
          <w:color w:val="1A1A1A"/>
        </w:rPr>
        <w:t xml:space="preserve">Java </w:t>
      </w:r>
      <w:r>
        <w:rPr>
          <w:rFonts w:ascii="Lucida Sans Unicode" w:hAnsi="Lucida Sans Unicode" w:cs="Lucida Sans Unicode"/>
          <w:color w:val="1A1A1A"/>
        </w:rPr>
        <w:t>不会创建默认的拷贝构造方法</w:t>
      </w:r>
    </w:p>
    <w:p w:rsidR="00372FE3" w:rsidRDefault="00372FE3" w:rsidP="00372FE3">
      <w:pPr>
        <w:pStyle w:val="2"/>
      </w:pPr>
      <w:r>
        <w:rPr>
          <w:rFonts w:hint="eastAsia"/>
        </w:rPr>
        <w:t>78</w:t>
      </w:r>
      <w:r>
        <w:t>.</w:t>
      </w:r>
      <w:r w:rsidRPr="00372FE3">
        <w:t xml:space="preserve"> </w:t>
      </w:r>
      <w:r>
        <w:t>什么是字节码？采用字节码的最大好处是什么？</w:t>
      </w:r>
    </w:p>
    <w:p w:rsidR="00372FE3" w:rsidRDefault="00372FE3" w:rsidP="00372FE3">
      <w:pPr>
        <w:pStyle w:val="3"/>
      </w:pPr>
      <w:r>
        <w:rPr>
          <w:rStyle w:val="a4"/>
          <w:rFonts w:ascii="Lucida Sans Unicode" w:hAnsi="Lucida Sans Unicode" w:cs="Lucida Sans Unicode"/>
          <w:color w:val="1A1A1A"/>
        </w:rPr>
        <w:t>什么是字节码？</w:t>
      </w:r>
    </w:p>
    <w:p w:rsidR="00372FE3" w:rsidRDefault="00372FE3" w:rsidP="00372FE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Java </w:t>
      </w:r>
      <w:r>
        <w:rPr>
          <w:rFonts w:ascii="Lucida Sans Unicode" w:hAnsi="Lucida Sans Unicode" w:cs="Lucida Sans Unicode"/>
          <w:color w:val="1A1A1A"/>
        </w:rPr>
        <w:t>中引入了虚拟机的概念，即在机器和编译程序之间加入了一层抽象的虚拟的机器。这台虚拟的机器在任何平台上都提供给编译程序一个的共同的接口。</w:t>
      </w:r>
    </w:p>
    <w:p w:rsidR="00372FE3" w:rsidRDefault="00372FE3" w:rsidP="00372FE3">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编译程序只需要面向虚拟机，生成虚拟机能够理解的代码，然后由解释器来将虚拟机代码转换为特定系统的机器码执行。在</w:t>
      </w:r>
      <w:r>
        <w:rPr>
          <w:rFonts w:ascii="Lucida Sans Unicode" w:hAnsi="Lucida Sans Unicode" w:cs="Lucida Sans Unicode"/>
          <w:color w:val="1A1A1A"/>
        </w:rPr>
        <w:t xml:space="preserve"> Java </w:t>
      </w:r>
      <w:r>
        <w:rPr>
          <w:rFonts w:ascii="Lucida Sans Unicode" w:hAnsi="Lucida Sans Unicode" w:cs="Lucida Sans Unicode"/>
          <w:color w:val="1A1A1A"/>
        </w:rPr>
        <w:t>中，这种供虚拟机理解的代码叫做字节码（即扩展名为</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.class</w:t>
      </w:r>
      <w:r>
        <w:rPr>
          <w:rFonts w:ascii="Lucida Sans Unicode" w:hAnsi="Lucida Sans Unicode" w:cs="Lucida Sans Unicode"/>
          <w:color w:val="1A1A1A"/>
        </w:rPr>
        <w:t> </w:t>
      </w:r>
      <w:r>
        <w:rPr>
          <w:rFonts w:ascii="Lucida Sans Unicode" w:hAnsi="Lucida Sans Unicode" w:cs="Lucida Sans Unicode"/>
          <w:color w:val="1A1A1A"/>
        </w:rPr>
        <w:t>的文件），它不面向任何特定的处理器，只面向虚拟机。</w:t>
      </w:r>
    </w:p>
    <w:p w:rsidR="00372FE3" w:rsidRDefault="00372FE3" w:rsidP="00372FE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每一种平台的解释器是不同的，但是实现的虚拟机是相同的。</w:t>
      </w:r>
      <w:r>
        <w:rPr>
          <w:rFonts w:ascii="Lucida Sans Unicode" w:hAnsi="Lucida Sans Unicode" w:cs="Lucida Sans Unicode"/>
          <w:color w:val="1A1A1A"/>
        </w:rPr>
        <w:t xml:space="preserve">Java </w:t>
      </w:r>
      <w:r>
        <w:rPr>
          <w:rFonts w:ascii="Lucida Sans Unicode" w:hAnsi="Lucida Sans Unicode" w:cs="Lucida Sans Unicode"/>
          <w:color w:val="1A1A1A"/>
        </w:rPr>
        <w:t>源程序经过编译器编译后变成字节码，字节码由虚拟机解释执行，虚拟机将每一条要执行的字节码送给解释器，解释器将其翻译成特定机器上的机器码，然后在特定的机器上运行。</w:t>
      </w:r>
      <w:r>
        <w:rPr>
          <w:rStyle w:val="a4"/>
          <w:rFonts w:ascii="Lucida Sans Unicode" w:hAnsi="Lucida Sans Unicode" w:cs="Lucida Sans Unicode"/>
          <w:color w:val="1A1A1A"/>
        </w:rPr>
        <w:t>这也就是解释了</w:t>
      </w:r>
      <w:r>
        <w:rPr>
          <w:rStyle w:val="a4"/>
          <w:rFonts w:ascii="Lucida Sans Unicode" w:hAnsi="Lucida Sans Unicode" w:cs="Lucida Sans Unicode"/>
          <w:color w:val="1A1A1A"/>
        </w:rPr>
        <w:t xml:space="preserve"> Java </w:t>
      </w:r>
      <w:r>
        <w:rPr>
          <w:rStyle w:val="a4"/>
          <w:rFonts w:ascii="Lucida Sans Unicode" w:hAnsi="Lucida Sans Unicode" w:cs="Lucida Sans Unicode"/>
          <w:color w:val="1A1A1A"/>
        </w:rPr>
        <w:t>的编译与解释并存的特点</w:t>
      </w:r>
      <w:r>
        <w:rPr>
          <w:rFonts w:ascii="Lucida Sans Unicode" w:hAnsi="Lucida Sans Unicode" w:cs="Lucida Sans Unicode"/>
          <w:color w:val="1A1A1A"/>
        </w:rPr>
        <w:t>。</w:t>
      </w:r>
    </w:p>
    <w:tbl>
      <w:tblPr>
        <w:tblW w:w="0" w:type="dxa"/>
        <w:tblCellMar>
          <w:top w:w="15" w:type="dxa"/>
          <w:left w:w="15" w:type="dxa"/>
          <w:bottom w:w="15" w:type="dxa"/>
          <w:right w:w="15" w:type="dxa"/>
        </w:tblCellMar>
        <w:tblLook w:val="04A0" w:firstRow="1" w:lastRow="0" w:firstColumn="1" w:lastColumn="0" w:noHBand="0" w:noVBand="1"/>
      </w:tblPr>
      <w:tblGrid>
        <w:gridCol w:w="7204"/>
      </w:tblGrid>
      <w:tr w:rsidR="00372FE3" w:rsidTr="00372FE3">
        <w:trPr>
          <w:trHeight w:val="525"/>
        </w:trPr>
        <w:tc>
          <w:tcPr>
            <w:tcW w:w="0" w:type="auto"/>
            <w:tcBorders>
              <w:top w:val="nil"/>
              <w:left w:val="nil"/>
              <w:bottom w:val="nil"/>
              <w:right w:val="nil"/>
            </w:tcBorders>
            <w:tcMar>
              <w:top w:w="0" w:type="dxa"/>
              <w:left w:w="0" w:type="dxa"/>
              <w:bottom w:w="0" w:type="dxa"/>
              <w:right w:w="0" w:type="dxa"/>
            </w:tcMar>
            <w:vAlign w:val="center"/>
            <w:hideMark/>
          </w:tcPr>
          <w:p w:rsidR="00372FE3" w:rsidRDefault="00372FE3">
            <w:pPr>
              <w:pStyle w:val="HTML0"/>
              <w:shd w:val="clear" w:color="auto" w:fill="272822"/>
              <w:rPr>
                <w:rFonts w:ascii="Lucida Console" w:hAnsi="Lucida Console"/>
                <w:color w:val="657B83"/>
                <w:sz w:val="22"/>
                <w:szCs w:val="22"/>
              </w:rPr>
            </w:pPr>
            <w:r>
              <w:rPr>
                <w:rStyle w:val="line"/>
                <w:rFonts w:ascii="Lucida Console" w:hAnsi="Lucida Console"/>
                <w:color w:val="FFFFFF"/>
                <w:sz w:val="22"/>
                <w:szCs w:val="22"/>
              </w:rPr>
              <w:t xml:space="preserve">Java </w:t>
            </w:r>
            <w:r>
              <w:rPr>
                <w:rStyle w:val="line"/>
                <w:rFonts w:ascii="Lucida Console" w:hAnsi="Lucida Console"/>
                <w:color w:val="FFFFFF"/>
                <w:sz w:val="22"/>
                <w:szCs w:val="22"/>
              </w:rPr>
              <w:t>源代码</w:t>
            </w:r>
            <w:r>
              <w:rPr>
                <w:rFonts w:ascii="Lucida Console" w:hAnsi="Lucida Console"/>
                <w:color w:val="657B83"/>
                <w:sz w:val="22"/>
                <w:szCs w:val="22"/>
              </w:rPr>
              <w:br/>
            </w:r>
            <w:r>
              <w:rPr>
                <w:rStyle w:val="line"/>
                <w:rFonts w:ascii="Lucida Console" w:hAnsi="Lucida Console"/>
                <w:color w:val="FFFFFF"/>
                <w:sz w:val="22"/>
                <w:szCs w:val="22"/>
              </w:rPr>
              <w:t xml:space="preserve">=&gt; </w:t>
            </w:r>
            <w:r>
              <w:rPr>
                <w:rStyle w:val="line"/>
                <w:rFonts w:ascii="Lucida Console" w:hAnsi="Lucida Console"/>
                <w:color w:val="FFFFFF"/>
                <w:sz w:val="22"/>
                <w:szCs w:val="22"/>
              </w:rPr>
              <w:t>编译器</w:t>
            </w:r>
            <w:r>
              <w:rPr>
                <w:rStyle w:val="line"/>
                <w:rFonts w:ascii="Lucida Console" w:hAnsi="Lucida Console"/>
                <w:color w:val="FFFFFF"/>
                <w:sz w:val="22"/>
                <w:szCs w:val="22"/>
              </w:rPr>
              <w:t xml:space="preserve"> =&gt; JVM </w:t>
            </w:r>
            <w:r>
              <w:rPr>
                <w:rStyle w:val="line"/>
                <w:rFonts w:ascii="Lucida Console" w:hAnsi="Lucida Console"/>
                <w:color w:val="FFFFFF"/>
                <w:sz w:val="22"/>
                <w:szCs w:val="22"/>
              </w:rPr>
              <w:t>可执行的</w:t>
            </w:r>
            <w:r>
              <w:rPr>
                <w:rStyle w:val="line"/>
                <w:rFonts w:ascii="Lucida Console" w:hAnsi="Lucida Console"/>
                <w:color w:val="FFFFFF"/>
                <w:sz w:val="22"/>
                <w:szCs w:val="22"/>
              </w:rPr>
              <w:t xml:space="preserve"> Java </w:t>
            </w:r>
            <w:r>
              <w:rPr>
                <w:rStyle w:val="line"/>
                <w:rFonts w:ascii="Lucida Console" w:hAnsi="Lucida Console"/>
                <w:color w:val="FFFFFF"/>
                <w:sz w:val="22"/>
                <w:szCs w:val="22"/>
              </w:rPr>
              <w:t>字节码</w:t>
            </w:r>
            <w:r>
              <w:rPr>
                <w:rStyle w:val="line"/>
                <w:rFonts w:ascii="Lucida Console" w:hAnsi="Lucida Console"/>
                <w:color w:val="FFFFFF"/>
                <w:sz w:val="22"/>
                <w:szCs w:val="22"/>
              </w:rPr>
              <w:t>(</w:t>
            </w:r>
            <w:r>
              <w:rPr>
                <w:rStyle w:val="line"/>
                <w:rFonts w:ascii="Lucida Console" w:hAnsi="Lucida Console"/>
                <w:color w:val="FFFFFF"/>
                <w:sz w:val="22"/>
                <w:szCs w:val="22"/>
              </w:rPr>
              <w:t>即虚拟指令</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=&gt; JVM =&gt; JVM </w:t>
            </w:r>
            <w:r>
              <w:rPr>
                <w:rStyle w:val="line"/>
                <w:rFonts w:ascii="Lucida Console" w:hAnsi="Lucida Console"/>
                <w:color w:val="FFFFFF"/>
                <w:sz w:val="22"/>
                <w:szCs w:val="22"/>
              </w:rPr>
              <w:t>中解释器</w:t>
            </w:r>
            <w:r>
              <w:rPr>
                <w:rStyle w:val="line"/>
                <w:rFonts w:ascii="Lucida Console" w:hAnsi="Lucida Console"/>
                <w:color w:val="FFFFFF"/>
                <w:sz w:val="22"/>
                <w:szCs w:val="22"/>
              </w:rPr>
              <w:t xml:space="preserve"> =&gt; </w:t>
            </w:r>
            <w:r>
              <w:rPr>
                <w:rStyle w:val="line"/>
                <w:rFonts w:ascii="Lucida Console" w:hAnsi="Lucida Console"/>
                <w:color w:val="FFFFFF"/>
                <w:sz w:val="22"/>
                <w:szCs w:val="22"/>
              </w:rPr>
              <w:t>机器可执行的二进制机器码</w:t>
            </w:r>
            <w:r>
              <w:rPr>
                <w:rStyle w:val="line"/>
                <w:rFonts w:ascii="Lucida Console" w:hAnsi="Lucida Console"/>
                <w:color w:val="FFFFFF"/>
                <w:sz w:val="22"/>
                <w:szCs w:val="22"/>
              </w:rPr>
              <w:t xml:space="preserve"> =&gt; </w:t>
            </w:r>
            <w:r>
              <w:rPr>
                <w:rStyle w:val="line"/>
                <w:rFonts w:ascii="Lucida Console" w:hAnsi="Lucida Console"/>
                <w:color w:val="FFFFFF"/>
                <w:sz w:val="22"/>
                <w:szCs w:val="22"/>
              </w:rPr>
              <w:t>程序运行</w:t>
            </w:r>
          </w:p>
        </w:tc>
      </w:tr>
    </w:tbl>
    <w:p w:rsidR="00372FE3" w:rsidRDefault="00372FE3" w:rsidP="00372FE3">
      <w:pPr>
        <w:pStyle w:val="3"/>
        <w:rPr>
          <w:sz w:val="24"/>
          <w:szCs w:val="24"/>
        </w:rPr>
      </w:pPr>
      <w:r>
        <w:rPr>
          <w:rStyle w:val="a4"/>
          <w:rFonts w:ascii="Lucida Sans Unicode" w:hAnsi="Lucida Sans Unicode" w:cs="Lucida Sans Unicode"/>
          <w:color w:val="1A1A1A"/>
        </w:rPr>
        <w:t>采用字节码的好处？</w:t>
      </w:r>
    </w:p>
    <w:p w:rsidR="00372FE3" w:rsidRDefault="00372FE3" w:rsidP="00372FE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Java </w:t>
      </w:r>
      <w:r>
        <w:rPr>
          <w:rFonts w:ascii="Lucida Sans Unicode" w:hAnsi="Lucida Sans Unicode" w:cs="Lucida Sans Unicode"/>
          <w:color w:val="1A1A1A"/>
        </w:rPr>
        <w:t>语言通过字节码的方式，在一定程度上解决了传统解释型语言执行效率低的问题，同时又保留了解释型语言可移植的特点。所以</w:t>
      </w:r>
      <w:r>
        <w:rPr>
          <w:rFonts w:ascii="Lucida Sans Unicode" w:hAnsi="Lucida Sans Unicode" w:cs="Lucida Sans Unicode"/>
          <w:color w:val="1A1A1A"/>
        </w:rPr>
        <w:t xml:space="preserve"> Java </w:t>
      </w:r>
      <w:r>
        <w:rPr>
          <w:rFonts w:ascii="Lucida Sans Unicode" w:hAnsi="Lucida Sans Unicode" w:cs="Lucida Sans Unicode"/>
          <w:color w:val="1A1A1A"/>
        </w:rPr>
        <w:t>程序运行时比较高效，而且，由于字节码并不专对一种特定的机器，因此，</w:t>
      </w:r>
      <w:r>
        <w:rPr>
          <w:rFonts w:ascii="Lucida Sans Unicode" w:hAnsi="Lucida Sans Unicode" w:cs="Lucida Sans Unicode"/>
          <w:color w:val="1A1A1A"/>
        </w:rPr>
        <w:t>Java</w:t>
      </w:r>
      <w:r>
        <w:rPr>
          <w:rFonts w:ascii="Lucida Sans Unicode" w:hAnsi="Lucida Sans Unicode" w:cs="Lucida Sans Unicode"/>
          <w:color w:val="1A1A1A"/>
        </w:rPr>
        <w:t>程序无须重新编译便可在多种不同的计算机上运行。</w:t>
      </w:r>
    </w:p>
    <w:p w:rsidR="00372FE3" w:rsidRDefault="00372FE3" w:rsidP="00372FE3">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解释型语言：解释型语言，是在运行的时候将程序翻译成机器语言。解释型语言的程序不需要在运行前编译，在运行程序的时候才翻译，专门的解释器负责在每个语句执行的时候解释程序代码。这样解释型语言每执行一次就要翻译一次，效率比较低。</w:t>
      </w:r>
      <w:r>
        <w:rPr>
          <w:rFonts w:ascii="Lucida Sans Unicode" w:hAnsi="Lucida Sans Unicode" w:cs="Lucida Sans Unicode"/>
          <w:color w:val="1A1A1A"/>
        </w:rPr>
        <w:t>——</w:t>
      </w:r>
      <w:r>
        <w:rPr>
          <w:rFonts w:ascii="Lucida Sans Unicode" w:hAnsi="Lucida Sans Unicode" w:cs="Lucida Sans Unicode"/>
          <w:color w:val="1A1A1A"/>
        </w:rPr>
        <w:t>百度百科</w:t>
      </w:r>
    </w:p>
    <w:p w:rsidR="00372FE3" w:rsidRDefault="00372FE3" w:rsidP="00372FE3">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例如：</w:t>
      </w:r>
      <w:r>
        <w:rPr>
          <w:rFonts w:ascii="Lucida Sans Unicode" w:hAnsi="Lucida Sans Unicode" w:cs="Lucida Sans Unicode"/>
          <w:color w:val="1A1A1A"/>
        </w:rPr>
        <w:t>Python</w:t>
      </w:r>
      <w:r>
        <w:rPr>
          <w:rFonts w:ascii="Lucida Sans Unicode" w:hAnsi="Lucida Sans Unicode" w:cs="Lucida Sans Unicode"/>
          <w:color w:val="1A1A1A"/>
        </w:rPr>
        <w:t>、</w:t>
      </w:r>
      <w:r>
        <w:rPr>
          <w:rFonts w:ascii="Lucida Sans Unicode" w:hAnsi="Lucida Sans Unicode" w:cs="Lucida Sans Unicode"/>
          <w:color w:val="1A1A1A"/>
        </w:rPr>
        <w:t xml:space="preserve">PHP </w:t>
      </w:r>
      <w:r>
        <w:rPr>
          <w:rFonts w:ascii="Lucida Sans Unicode" w:hAnsi="Lucida Sans Unicode" w:cs="Lucida Sans Unicode"/>
          <w:color w:val="1A1A1A"/>
        </w:rPr>
        <w:t>。</w:t>
      </w:r>
    </w:p>
    <w:p w:rsidR="007349D1" w:rsidRDefault="007349D1" w:rsidP="007349D1">
      <w:pPr>
        <w:pStyle w:val="2"/>
      </w:pPr>
      <w:r>
        <w:rPr>
          <w:rFonts w:hint="eastAsia"/>
        </w:rPr>
        <w:t>79</w:t>
      </w:r>
      <w:r>
        <w:t>.</w:t>
      </w:r>
      <w:r w:rsidRPr="007349D1">
        <w:t xml:space="preserve"> </w:t>
      </w:r>
      <w:r>
        <w:t>Java 中的几种基本数据类型是什么？各自占用多少字节？</w:t>
      </w:r>
    </w:p>
    <w:p w:rsidR="007349D1" w:rsidRDefault="007349D1" w:rsidP="007349D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Java </w:t>
      </w:r>
      <w:r>
        <w:rPr>
          <w:rFonts w:ascii="Lucida Sans Unicode" w:hAnsi="Lucida Sans Unicode" w:cs="Lucida Sans Unicode"/>
          <w:color w:val="1A1A1A"/>
        </w:rPr>
        <w:t>支持的数据类型包括基本数据类型和引用类型。</w:t>
      </w:r>
    </w:p>
    <w:p w:rsidR="007349D1" w:rsidRDefault="007349D1" w:rsidP="007349D1">
      <w:pPr>
        <w:pStyle w:val="3"/>
      </w:pPr>
      <w:r>
        <w:rPr>
          <w:rStyle w:val="a4"/>
          <w:rFonts w:ascii="Lucida Sans Unicode" w:hAnsi="Lucida Sans Unicode" w:cs="Lucida Sans Unicode"/>
          <w:color w:val="1A1A1A"/>
        </w:rPr>
        <w:t>基本数据</w:t>
      </w:r>
      <w:r>
        <w:t>类型如下：</w:t>
      </w:r>
    </w:p>
    <w:p w:rsidR="007349D1" w:rsidRDefault="007349D1" w:rsidP="00FA61C5">
      <w:pPr>
        <w:widowControl/>
        <w:numPr>
          <w:ilvl w:val="0"/>
          <w:numId w:val="48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整数值型：</w:t>
      </w:r>
      <w:r>
        <w:rPr>
          <w:rStyle w:val="HTML"/>
          <w:rFonts w:ascii="Lucida Console" w:hAnsi="Lucida Console"/>
          <w:color w:val="1A1A1A"/>
          <w:sz w:val="21"/>
          <w:szCs w:val="21"/>
          <w:bdr w:val="single" w:sz="6" w:space="1" w:color="CCCCCC" w:frame="1"/>
          <w:shd w:val="clear" w:color="auto" w:fill="DDDDDD"/>
        </w:rPr>
        <w:t>byte</w:t>
      </w:r>
      <w:r>
        <w:rPr>
          <w:rFonts w:ascii="Lucida Sans Unicode" w:hAnsi="Lucida Sans Unicode" w:cs="Lucida Sans Unicode"/>
          <w:color w:val="1A1A1A"/>
          <w:szCs w:val="21"/>
        </w:rPr>
        <w:t>、</w:t>
      </w:r>
      <w:r>
        <w:rPr>
          <w:rStyle w:val="HTML"/>
          <w:rFonts w:ascii="Lucida Console" w:hAnsi="Lucida Console"/>
          <w:color w:val="1A1A1A"/>
          <w:sz w:val="21"/>
          <w:szCs w:val="21"/>
          <w:bdr w:val="single" w:sz="6" w:space="1" w:color="CCCCCC" w:frame="1"/>
          <w:shd w:val="clear" w:color="auto" w:fill="DDDDDD"/>
        </w:rPr>
        <w:t>short</w:t>
      </w:r>
      <w:r>
        <w:rPr>
          <w:rFonts w:ascii="Lucida Sans Unicode" w:hAnsi="Lucida Sans Unicode" w:cs="Lucida Sans Unicode"/>
          <w:color w:val="1A1A1A"/>
          <w:szCs w:val="21"/>
        </w:rPr>
        <w:t>、</w:t>
      </w:r>
      <w:r>
        <w:rPr>
          <w:rStyle w:val="HTML"/>
          <w:rFonts w:ascii="Lucida Console" w:hAnsi="Lucida Console"/>
          <w:color w:val="1A1A1A"/>
          <w:sz w:val="21"/>
          <w:szCs w:val="21"/>
          <w:bdr w:val="single" w:sz="6" w:space="1" w:color="CCCCCC" w:frame="1"/>
          <w:shd w:val="clear" w:color="auto" w:fill="DDDDDD"/>
        </w:rPr>
        <w:t>int</w:t>
      </w:r>
      <w:r>
        <w:rPr>
          <w:rFonts w:ascii="Lucida Sans Unicode" w:hAnsi="Lucida Sans Unicode" w:cs="Lucida Sans Unicode"/>
          <w:color w:val="1A1A1A"/>
          <w:szCs w:val="21"/>
        </w:rPr>
        <w:t>、</w:t>
      </w:r>
      <w:r>
        <w:rPr>
          <w:rStyle w:val="HTML"/>
          <w:rFonts w:ascii="Lucida Console" w:hAnsi="Lucida Console"/>
          <w:color w:val="1A1A1A"/>
          <w:sz w:val="21"/>
          <w:szCs w:val="21"/>
          <w:bdr w:val="single" w:sz="6" w:space="1" w:color="CCCCCC" w:frame="1"/>
          <w:shd w:val="clear" w:color="auto" w:fill="DDDDDD"/>
        </w:rPr>
        <w:t>long</w:t>
      </w:r>
    </w:p>
    <w:p w:rsidR="007349D1" w:rsidRDefault="007349D1" w:rsidP="00FA61C5">
      <w:pPr>
        <w:widowControl/>
        <w:numPr>
          <w:ilvl w:val="0"/>
          <w:numId w:val="48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字符型：</w:t>
      </w:r>
      <w:r>
        <w:rPr>
          <w:rStyle w:val="HTML"/>
          <w:rFonts w:ascii="Lucida Console" w:hAnsi="Lucida Console"/>
          <w:color w:val="1A1A1A"/>
          <w:sz w:val="21"/>
          <w:szCs w:val="21"/>
          <w:bdr w:val="single" w:sz="6" w:space="1" w:color="CCCCCC" w:frame="1"/>
          <w:shd w:val="clear" w:color="auto" w:fill="DDDDDD"/>
        </w:rPr>
        <w:t>char</w:t>
      </w:r>
    </w:p>
    <w:p w:rsidR="007349D1" w:rsidRDefault="007349D1" w:rsidP="00FA61C5">
      <w:pPr>
        <w:widowControl/>
        <w:numPr>
          <w:ilvl w:val="0"/>
          <w:numId w:val="48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浮点类型：</w:t>
      </w:r>
      <w:r>
        <w:rPr>
          <w:rStyle w:val="HTML"/>
          <w:rFonts w:ascii="Lucida Console" w:hAnsi="Lucida Console"/>
          <w:color w:val="1A1A1A"/>
          <w:sz w:val="21"/>
          <w:szCs w:val="21"/>
          <w:bdr w:val="single" w:sz="6" w:space="1" w:color="CCCCCC" w:frame="1"/>
          <w:shd w:val="clear" w:color="auto" w:fill="DDDDDD"/>
        </w:rPr>
        <w:t>float</w:t>
      </w:r>
      <w:r>
        <w:rPr>
          <w:rFonts w:ascii="Lucida Sans Unicode" w:hAnsi="Lucida Sans Unicode" w:cs="Lucida Sans Unicode"/>
          <w:color w:val="1A1A1A"/>
          <w:szCs w:val="21"/>
        </w:rPr>
        <w:t>、</w:t>
      </w:r>
      <w:r>
        <w:rPr>
          <w:rStyle w:val="HTML"/>
          <w:rFonts w:ascii="Lucida Console" w:hAnsi="Lucida Console"/>
          <w:color w:val="1A1A1A"/>
          <w:sz w:val="21"/>
          <w:szCs w:val="21"/>
          <w:bdr w:val="single" w:sz="6" w:space="1" w:color="CCCCCC" w:frame="1"/>
          <w:shd w:val="clear" w:color="auto" w:fill="DDDDDD"/>
        </w:rPr>
        <w:t>double</w:t>
      </w:r>
    </w:p>
    <w:p w:rsidR="007349D1" w:rsidRDefault="007349D1" w:rsidP="00FA61C5">
      <w:pPr>
        <w:widowControl/>
        <w:numPr>
          <w:ilvl w:val="0"/>
          <w:numId w:val="48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布尔型：</w:t>
      </w:r>
      <w:r>
        <w:rPr>
          <w:rStyle w:val="HTML"/>
          <w:rFonts w:ascii="Lucida Console" w:hAnsi="Lucida Console"/>
          <w:color w:val="1A1A1A"/>
          <w:sz w:val="21"/>
          <w:szCs w:val="21"/>
          <w:bdr w:val="single" w:sz="6" w:space="1" w:color="CCCCCC" w:frame="1"/>
          <w:shd w:val="clear" w:color="auto" w:fill="DDDDDD"/>
        </w:rPr>
        <w:t>boolean</w:t>
      </w:r>
    </w:p>
    <w:p w:rsidR="007349D1" w:rsidRDefault="007349D1" w:rsidP="00FA61C5">
      <w:pPr>
        <w:widowControl/>
        <w:numPr>
          <w:ilvl w:val="0"/>
          <w:numId w:val="48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整数型：默认</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int</w:t>
      </w:r>
      <w:r>
        <w:rPr>
          <w:rFonts w:ascii="Lucida Sans Unicode" w:hAnsi="Lucida Sans Unicode" w:cs="Lucida Sans Unicode"/>
          <w:color w:val="1A1A1A"/>
          <w:szCs w:val="21"/>
        </w:rPr>
        <w:t> </w:t>
      </w:r>
      <w:r>
        <w:rPr>
          <w:rFonts w:ascii="Lucida Sans Unicode" w:hAnsi="Lucida Sans Unicode" w:cs="Lucida Sans Unicode"/>
          <w:color w:val="1A1A1A"/>
          <w:szCs w:val="21"/>
        </w:rPr>
        <w:t>型，小数默认是</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double</w:t>
      </w:r>
      <w:r>
        <w:rPr>
          <w:rFonts w:ascii="Lucida Sans Unicode" w:hAnsi="Lucida Sans Unicode" w:cs="Lucida Sans Unicode"/>
          <w:color w:val="1A1A1A"/>
          <w:szCs w:val="21"/>
        </w:rPr>
        <w:t> </w:t>
      </w:r>
      <w:r>
        <w:rPr>
          <w:rFonts w:ascii="Lucida Sans Unicode" w:hAnsi="Lucida Sans Unicode" w:cs="Lucida Sans Unicode"/>
          <w:color w:val="1A1A1A"/>
          <w:szCs w:val="21"/>
        </w:rPr>
        <w:t>型。</w:t>
      </w:r>
      <w:r>
        <w:rPr>
          <w:rFonts w:ascii="Lucida Sans Unicode" w:hAnsi="Lucida Sans Unicode" w:cs="Lucida Sans Unicode"/>
          <w:color w:val="1A1A1A"/>
          <w:szCs w:val="21"/>
        </w:rPr>
        <w:t xml:space="preserve">Float </w:t>
      </w:r>
      <w:r>
        <w:rPr>
          <w:rFonts w:ascii="Lucida Sans Unicode" w:hAnsi="Lucida Sans Unicode" w:cs="Lucida Sans Unicode"/>
          <w:color w:val="1A1A1A"/>
          <w:szCs w:val="21"/>
        </w:rPr>
        <w:t>和</w:t>
      </w:r>
      <w:r>
        <w:rPr>
          <w:rFonts w:ascii="Lucida Sans Unicode" w:hAnsi="Lucida Sans Unicode" w:cs="Lucida Sans Unicode"/>
          <w:color w:val="1A1A1A"/>
          <w:szCs w:val="21"/>
        </w:rPr>
        <w:t xml:space="preserve"> Long </w:t>
      </w:r>
      <w:r>
        <w:rPr>
          <w:rFonts w:ascii="Lucida Sans Unicode" w:hAnsi="Lucida Sans Unicode" w:cs="Lucida Sans Unicode"/>
          <w:color w:val="1A1A1A"/>
          <w:szCs w:val="21"/>
        </w:rPr>
        <w:t>类型的必须加后缀。比如：</w:t>
      </w:r>
      <w:r>
        <w:rPr>
          <w:rStyle w:val="HTML"/>
          <w:rFonts w:ascii="Lucida Console" w:hAnsi="Lucida Console"/>
          <w:color w:val="1A1A1A"/>
          <w:sz w:val="21"/>
          <w:szCs w:val="21"/>
          <w:bdr w:val="single" w:sz="6" w:space="1" w:color="CCCCCC" w:frame="1"/>
          <w:shd w:val="clear" w:color="auto" w:fill="DDDDDD"/>
        </w:rPr>
        <w:t>float f = 100f</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7349D1" w:rsidRDefault="007349D1" w:rsidP="007349D1">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Lucida Sans Unicode" w:hAnsi="Lucida Sans Unicode" w:cs="Lucida Sans Unicode"/>
          <w:color w:val="1A1A1A"/>
        </w:rPr>
        <w:t>引用类型</w:t>
      </w:r>
      <w:r>
        <w:rPr>
          <w:rFonts w:ascii="Lucida Sans Unicode" w:hAnsi="Lucida Sans Unicode" w:cs="Lucida Sans Unicode"/>
          <w:color w:val="1A1A1A"/>
        </w:rPr>
        <w:t>声明的变量是指该变量在内存中实际存储的是一个引用地址，实体在堆中。</w:t>
      </w:r>
    </w:p>
    <w:p w:rsidR="007349D1" w:rsidRDefault="007349D1" w:rsidP="00FA61C5">
      <w:pPr>
        <w:widowControl/>
        <w:numPr>
          <w:ilvl w:val="0"/>
          <w:numId w:val="48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引用类型包括类、接口、数组等。</w:t>
      </w:r>
    </w:p>
    <w:p w:rsidR="007349D1" w:rsidRDefault="007349D1" w:rsidP="00FA61C5">
      <w:pPr>
        <w:widowControl/>
        <w:numPr>
          <w:ilvl w:val="0"/>
          <w:numId w:val="48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特别注意，</w:t>
      </w:r>
      <w:r>
        <w:rPr>
          <w:rFonts w:ascii="Lucida Sans Unicode" w:hAnsi="Lucida Sans Unicode" w:cs="Lucida Sans Unicode"/>
          <w:color w:val="1A1A1A"/>
          <w:szCs w:val="21"/>
        </w:rPr>
        <w:t xml:space="preserve">String </w:t>
      </w:r>
      <w:r>
        <w:rPr>
          <w:rFonts w:ascii="Lucida Sans Unicode" w:hAnsi="Lucida Sans Unicode" w:cs="Lucida Sans Unicode"/>
          <w:color w:val="1A1A1A"/>
          <w:szCs w:val="21"/>
        </w:rPr>
        <w:t>是引用类型不是基本类型。</w:t>
      </w:r>
    </w:p>
    <w:p w:rsidR="007349D1" w:rsidRDefault="007349D1" w:rsidP="007349D1">
      <w:pPr>
        <w:pStyle w:val="3"/>
        <w:rPr>
          <w:sz w:val="24"/>
          <w:szCs w:val="24"/>
        </w:rPr>
      </w:pPr>
      <w:r>
        <w:rPr>
          <w:rStyle w:val="a4"/>
          <w:rFonts w:ascii="Lucida Sans Unicode" w:hAnsi="Lucida Sans Unicode" w:cs="Lucida Sans Unicode"/>
          <w:color w:val="1A1A1A"/>
        </w:rPr>
        <w:t>什么是值传递和引用传递？</w:t>
      </w:r>
    </w:p>
    <w:p w:rsidR="007349D1" w:rsidRDefault="007349D1" w:rsidP="00FA61C5">
      <w:pPr>
        <w:widowControl/>
        <w:numPr>
          <w:ilvl w:val="0"/>
          <w:numId w:val="48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值传递，是对基本型变量而言的，传递的是该变量的一个副本，改变副本不影响原变量。</w:t>
      </w:r>
    </w:p>
    <w:p w:rsidR="007349D1" w:rsidRDefault="007349D1" w:rsidP="00FA61C5">
      <w:pPr>
        <w:widowControl/>
        <w:numPr>
          <w:ilvl w:val="0"/>
          <w:numId w:val="48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引用传递，一般是对于对象型变量而言的，传递的是该对象地址的一个副本，并不是原对象本身。</w:t>
      </w:r>
    </w:p>
    <w:p w:rsidR="007349D1" w:rsidRDefault="007349D1" w:rsidP="007349D1">
      <w:pPr>
        <w:pStyle w:val="3"/>
      </w:pPr>
      <w:r>
        <w:rPr>
          <w:rStyle w:val="a4"/>
          <w:rFonts w:ascii="Lucida Sans Unicode" w:hAnsi="Lucida Sans Unicode" w:cs="Lucida Sans Unicode"/>
          <w:color w:val="1A1A1A"/>
        </w:rPr>
        <w:t>是否可以在</w:t>
      </w:r>
      <w:r>
        <w:rPr>
          <w:rStyle w:val="a4"/>
          <w:rFonts w:ascii="Lucida Sans Unicode" w:hAnsi="Lucida Sans Unicode" w:cs="Lucida Sans Unicode"/>
          <w:color w:val="1A1A1A"/>
        </w:rPr>
        <w:t xml:space="preserve"> static </w:t>
      </w:r>
      <w:r>
        <w:rPr>
          <w:rStyle w:val="a4"/>
          <w:rFonts w:ascii="Lucida Sans Unicode" w:hAnsi="Lucida Sans Unicode" w:cs="Lucida Sans Unicode"/>
          <w:color w:val="1A1A1A"/>
        </w:rPr>
        <w:t>环境中访问非</w:t>
      </w:r>
      <w:r>
        <w:rPr>
          <w:rStyle w:val="a4"/>
          <w:rFonts w:ascii="Lucida Sans Unicode" w:hAnsi="Lucida Sans Unicode" w:cs="Lucida Sans Unicode"/>
          <w:color w:val="1A1A1A"/>
        </w:rPr>
        <w:t xml:space="preserve"> static </w:t>
      </w:r>
      <w:r>
        <w:rPr>
          <w:rStyle w:val="a4"/>
          <w:rFonts w:ascii="Lucida Sans Unicode" w:hAnsi="Lucida Sans Unicode" w:cs="Lucida Sans Unicode"/>
          <w:color w:val="1A1A1A"/>
        </w:rPr>
        <w:t>变量？</w:t>
      </w:r>
    </w:p>
    <w:p w:rsidR="007349D1" w:rsidRDefault="007349D1" w:rsidP="007349D1">
      <w:pPr>
        <w:pStyle w:val="a3"/>
        <w:shd w:val="clear" w:color="auto" w:fill="FFFFFF"/>
        <w:spacing w:before="0" w:beforeAutospacing="0" w:after="0" w:afterAutospacing="0"/>
        <w:rPr>
          <w:rFonts w:ascii="Lucida Sans Unicode" w:hAnsi="Lucida Sans Unicode" w:cs="Lucida Sans Unicode"/>
          <w:color w:val="1A1A1A"/>
        </w:rPr>
      </w:pPr>
      <w:r>
        <w:rPr>
          <w:rStyle w:val="HTML"/>
          <w:rFonts w:ascii="Lucida Console" w:hAnsi="Lucida Console"/>
          <w:color w:val="1A1A1A"/>
          <w:sz w:val="21"/>
          <w:szCs w:val="21"/>
          <w:bdr w:val="single" w:sz="6" w:space="1" w:color="CCCCCC" w:frame="1"/>
          <w:shd w:val="clear" w:color="auto" w:fill="DDDDDD"/>
        </w:rPr>
        <w:t>static</w:t>
      </w:r>
      <w:r>
        <w:rPr>
          <w:rFonts w:ascii="Lucida Sans Unicode" w:hAnsi="Lucida Sans Unicode" w:cs="Lucida Sans Unicode"/>
          <w:color w:val="1A1A1A"/>
        </w:rPr>
        <w:t> </w:t>
      </w:r>
      <w:r>
        <w:rPr>
          <w:rFonts w:ascii="Lucida Sans Unicode" w:hAnsi="Lucida Sans Unicode" w:cs="Lucida Sans Unicode"/>
          <w:color w:val="1A1A1A"/>
        </w:rPr>
        <w:t>变量在</w:t>
      </w:r>
      <w:r>
        <w:rPr>
          <w:rFonts w:ascii="Lucida Sans Unicode" w:hAnsi="Lucida Sans Unicode" w:cs="Lucida Sans Unicode"/>
          <w:color w:val="1A1A1A"/>
        </w:rPr>
        <w:t xml:space="preserve"> Java </w:t>
      </w:r>
      <w:r>
        <w:rPr>
          <w:rFonts w:ascii="Lucida Sans Unicode" w:hAnsi="Lucida Sans Unicode" w:cs="Lucida Sans Unicode"/>
          <w:color w:val="1A1A1A"/>
        </w:rPr>
        <w:t>中是属于类的，它在所有的实例中的值是一样的。当类被</w:t>
      </w:r>
      <w:r>
        <w:rPr>
          <w:rFonts w:ascii="Lucida Sans Unicode" w:hAnsi="Lucida Sans Unicode" w:cs="Lucida Sans Unicode"/>
          <w:color w:val="1A1A1A"/>
        </w:rPr>
        <w:t xml:space="preserve"> Java </w:t>
      </w:r>
      <w:r>
        <w:rPr>
          <w:rFonts w:ascii="Lucida Sans Unicode" w:hAnsi="Lucida Sans Unicode" w:cs="Lucida Sans Unicode"/>
          <w:color w:val="1A1A1A"/>
        </w:rPr>
        <w:t>虚拟机载入的时候，会对</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static</w:t>
      </w:r>
      <w:r>
        <w:rPr>
          <w:rFonts w:ascii="Lucida Sans Unicode" w:hAnsi="Lucida Sans Unicode" w:cs="Lucida Sans Unicode"/>
          <w:color w:val="1A1A1A"/>
        </w:rPr>
        <w:t> </w:t>
      </w:r>
      <w:r>
        <w:rPr>
          <w:rFonts w:ascii="Lucida Sans Unicode" w:hAnsi="Lucida Sans Unicode" w:cs="Lucida Sans Unicode"/>
          <w:color w:val="1A1A1A"/>
        </w:rPr>
        <w:t>变量进行初始化。</w:t>
      </w:r>
    </w:p>
    <w:p w:rsidR="007349D1" w:rsidRDefault="007349D1" w:rsidP="007349D1">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如果你的代码尝试不用实例来访问非</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static</w:t>
      </w:r>
      <w:r>
        <w:rPr>
          <w:rFonts w:ascii="Lucida Sans Unicode" w:hAnsi="Lucida Sans Unicode" w:cs="Lucida Sans Unicode"/>
          <w:color w:val="1A1A1A"/>
        </w:rPr>
        <w:t> </w:t>
      </w:r>
      <w:r>
        <w:rPr>
          <w:rFonts w:ascii="Lucida Sans Unicode" w:hAnsi="Lucida Sans Unicode" w:cs="Lucida Sans Unicode"/>
          <w:color w:val="1A1A1A"/>
        </w:rPr>
        <w:t>的变量，编译器会报错，因为这些变量还没有被创建出来，还没有跟任何实例关联上。</w:t>
      </w:r>
    </w:p>
    <w:p w:rsidR="007349D1" w:rsidRPr="007349D1" w:rsidRDefault="007349D1" w:rsidP="007349D1">
      <w:pPr>
        <w:pStyle w:val="3"/>
      </w:pPr>
      <w:r w:rsidRPr="007349D1">
        <w:t>char 型变量中能不能存贮一个中文汉字？为什么？</w:t>
      </w:r>
    </w:p>
    <w:p w:rsidR="007349D1" w:rsidRPr="007349D1" w:rsidRDefault="007349D1" w:rsidP="00FA61C5">
      <w:pPr>
        <w:widowControl/>
        <w:numPr>
          <w:ilvl w:val="0"/>
          <w:numId w:val="483"/>
        </w:numPr>
        <w:shd w:val="clear" w:color="auto" w:fill="FFFFFF"/>
        <w:ind w:left="0"/>
        <w:jc w:val="left"/>
        <w:rPr>
          <w:rFonts w:ascii="Lucida Sans Unicode" w:eastAsia="宋体" w:hAnsi="Lucida Sans Unicode" w:cs="Lucida Sans Unicode"/>
          <w:color w:val="1A1A1A"/>
          <w:kern w:val="0"/>
          <w:szCs w:val="21"/>
        </w:rPr>
      </w:pPr>
      <w:r w:rsidRPr="007349D1">
        <w:rPr>
          <w:rFonts w:ascii="Lucida Sans Unicode" w:eastAsia="宋体" w:hAnsi="Lucida Sans Unicode" w:cs="Lucida Sans Unicode"/>
          <w:color w:val="1A1A1A"/>
          <w:kern w:val="0"/>
          <w:szCs w:val="21"/>
        </w:rPr>
        <w:t>在</w:t>
      </w:r>
      <w:r w:rsidRPr="007349D1">
        <w:rPr>
          <w:rFonts w:ascii="Lucida Sans Unicode" w:eastAsia="宋体" w:hAnsi="Lucida Sans Unicode" w:cs="Lucida Sans Unicode"/>
          <w:color w:val="1A1A1A"/>
          <w:kern w:val="0"/>
          <w:szCs w:val="21"/>
        </w:rPr>
        <w:t xml:space="preserve"> C </w:t>
      </w:r>
      <w:r w:rsidRPr="007349D1">
        <w:rPr>
          <w:rFonts w:ascii="Lucida Sans Unicode" w:eastAsia="宋体" w:hAnsi="Lucida Sans Unicode" w:cs="Lucida Sans Unicode"/>
          <w:color w:val="1A1A1A"/>
          <w:kern w:val="0"/>
          <w:szCs w:val="21"/>
        </w:rPr>
        <w:t>语言中，</w:t>
      </w:r>
      <w:r w:rsidRPr="007349D1">
        <w:rPr>
          <w:rFonts w:ascii="Lucida Sans Unicode" w:eastAsia="宋体" w:hAnsi="Lucida Sans Unicode" w:cs="Lucida Sans Unicode"/>
          <w:color w:val="1A1A1A"/>
          <w:kern w:val="0"/>
          <w:szCs w:val="21"/>
        </w:rPr>
        <w:t xml:space="preserve">char </w:t>
      </w:r>
      <w:r w:rsidRPr="007349D1">
        <w:rPr>
          <w:rFonts w:ascii="Lucida Sans Unicode" w:eastAsia="宋体" w:hAnsi="Lucida Sans Unicode" w:cs="Lucida Sans Unicode"/>
          <w:color w:val="1A1A1A"/>
          <w:kern w:val="0"/>
          <w:szCs w:val="21"/>
        </w:rPr>
        <w:t>类型占</w:t>
      </w:r>
      <w:r w:rsidRPr="007349D1">
        <w:rPr>
          <w:rFonts w:ascii="Lucida Sans Unicode" w:eastAsia="宋体" w:hAnsi="Lucida Sans Unicode" w:cs="Lucida Sans Unicode"/>
          <w:color w:val="1A1A1A"/>
          <w:kern w:val="0"/>
          <w:szCs w:val="21"/>
        </w:rPr>
        <w:t xml:space="preserve"> 1 </w:t>
      </w:r>
      <w:r w:rsidRPr="007349D1">
        <w:rPr>
          <w:rFonts w:ascii="Lucida Sans Unicode" w:eastAsia="宋体" w:hAnsi="Lucida Sans Unicode" w:cs="Lucida Sans Unicode"/>
          <w:color w:val="1A1A1A"/>
          <w:kern w:val="0"/>
          <w:szCs w:val="21"/>
        </w:rPr>
        <w:t>个字节，而汉字占</w:t>
      </w:r>
      <w:r w:rsidRPr="007349D1">
        <w:rPr>
          <w:rFonts w:ascii="Lucida Sans Unicode" w:eastAsia="宋体" w:hAnsi="Lucida Sans Unicode" w:cs="Lucida Sans Unicode"/>
          <w:color w:val="1A1A1A"/>
          <w:kern w:val="0"/>
          <w:szCs w:val="21"/>
        </w:rPr>
        <w:t xml:space="preserve"> 2 </w:t>
      </w:r>
      <w:r w:rsidRPr="007349D1">
        <w:rPr>
          <w:rFonts w:ascii="Lucida Sans Unicode" w:eastAsia="宋体" w:hAnsi="Lucida Sans Unicode" w:cs="Lucida Sans Unicode"/>
          <w:color w:val="1A1A1A"/>
          <w:kern w:val="0"/>
          <w:szCs w:val="21"/>
        </w:rPr>
        <w:t>个字节，所以不能存储。</w:t>
      </w:r>
    </w:p>
    <w:p w:rsidR="007349D1" w:rsidRPr="007349D1" w:rsidRDefault="007349D1" w:rsidP="00FA61C5">
      <w:pPr>
        <w:widowControl/>
        <w:numPr>
          <w:ilvl w:val="0"/>
          <w:numId w:val="483"/>
        </w:numPr>
        <w:shd w:val="clear" w:color="auto" w:fill="FFFFFF"/>
        <w:ind w:left="0"/>
        <w:jc w:val="left"/>
        <w:rPr>
          <w:rFonts w:ascii="Lucida Sans Unicode" w:eastAsia="宋体" w:hAnsi="Lucida Sans Unicode" w:cs="Lucida Sans Unicode"/>
          <w:color w:val="1A1A1A"/>
          <w:kern w:val="0"/>
          <w:szCs w:val="21"/>
        </w:rPr>
      </w:pPr>
      <w:r w:rsidRPr="007349D1">
        <w:rPr>
          <w:rFonts w:ascii="Lucida Sans Unicode" w:eastAsia="宋体" w:hAnsi="Lucida Sans Unicode" w:cs="Lucida Sans Unicode"/>
          <w:color w:val="1A1A1A"/>
          <w:kern w:val="0"/>
          <w:szCs w:val="21"/>
        </w:rPr>
        <w:t>在</w:t>
      </w:r>
      <w:r w:rsidRPr="007349D1">
        <w:rPr>
          <w:rFonts w:ascii="Lucida Sans Unicode" w:eastAsia="宋体" w:hAnsi="Lucida Sans Unicode" w:cs="Lucida Sans Unicode"/>
          <w:color w:val="1A1A1A"/>
          <w:kern w:val="0"/>
          <w:szCs w:val="21"/>
        </w:rPr>
        <w:t xml:space="preserve"> Java </w:t>
      </w:r>
      <w:r w:rsidRPr="007349D1">
        <w:rPr>
          <w:rFonts w:ascii="Lucida Sans Unicode" w:eastAsia="宋体" w:hAnsi="Lucida Sans Unicode" w:cs="Lucida Sans Unicode"/>
          <w:color w:val="1A1A1A"/>
          <w:kern w:val="0"/>
          <w:szCs w:val="21"/>
        </w:rPr>
        <w:t>语言中，</w:t>
      </w:r>
      <w:r w:rsidRPr="007349D1">
        <w:rPr>
          <w:rFonts w:ascii="Lucida Sans Unicode" w:eastAsia="宋体" w:hAnsi="Lucida Sans Unicode" w:cs="Lucida Sans Unicode"/>
          <w:color w:val="1A1A1A"/>
          <w:kern w:val="0"/>
          <w:szCs w:val="21"/>
        </w:rPr>
        <w:t xml:space="preserve">char </w:t>
      </w:r>
      <w:r w:rsidRPr="007349D1">
        <w:rPr>
          <w:rFonts w:ascii="Lucida Sans Unicode" w:eastAsia="宋体" w:hAnsi="Lucida Sans Unicode" w:cs="Lucida Sans Unicode"/>
          <w:color w:val="1A1A1A"/>
          <w:kern w:val="0"/>
          <w:szCs w:val="21"/>
        </w:rPr>
        <w:t>类型占</w:t>
      </w:r>
      <w:r w:rsidRPr="007349D1">
        <w:rPr>
          <w:rFonts w:ascii="Lucida Sans Unicode" w:eastAsia="宋体" w:hAnsi="Lucida Sans Unicode" w:cs="Lucida Sans Unicode"/>
          <w:color w:val="1A1A1A"/>
          <w:kern w:val="0"/>
          <w:szCs w:val="21"/>
        </w:rPr>
        <w:t xml:space="preserve"> 2 </w:t>
      </w:r>
      <w:r w:rsidRPr="007349D1">
        <w:rPr>
          <w:rFonts w:ascii="Lucida Sans Unicode" w:eastAsia="宋体" w:hAnsi="Lucida Sans Unicode" w:cs="Lucida Sans Unicode"/>
          <w:color w:val="1A1A1A"/>
          <w:kern w:val="0"/>
          <w:szCs w:val="21"/>
        </w:rPr>
        <w:t>个字节，而且</w:t>
      </w:r>
      <w:r w:rsidRPr="007349D1">
        <w:rPr>
          <w:rFonts w:ascii="Lucida Sans Unicode" w:eastAsia="宋体" w:hAnsi="Lucida Sans Unicode" w:cs="Lucida Sans Unicode"/>
          <w:color w:val="1A1A1A"/>
          <w:kern w:val="0"/>
          <w:szCs w:val="21"/>
        </w:rPr>
        <w:t xml:space="preserve"> Java </w:t>
      </w:r>
      <w:r w:rsidRPr="007349D1">
        <w:rPr>
          <w:rFonts w:ascii="Lucida Sans Unicode" w:eastAsia="宋体" w:hAnsi="Lucida Sans Unicode" w:cs="Lucida Sans Unicode"/>
          <w:color w:val="1A1A1A"/>
          <w:kern w:val="0"/>
          <w:szCs w:val="21"/>
        </w:rPr>
        <w:t>默认采用</w:t>
      </w:r>
      <w:r w:rsidRPr="007349D1">
        <w:rPr>
          <w:rFonts w:ascii="Lucida Sans Unicode" w:eastAsia="宋体" w:hAnsi="Lucida Sans Unicode" w:cs="Lucida Sans Unicode"/>
          <w:color w:val="1A1A1A"/>
          <w:kern w:val="0"/>
          <w:szCs w:val="21"/>
        </w:rPr>
        <w:t xml:space="preserve"> Unicode </w:t>
      </w:r>
      <w:r w:rsidRPr="007349D1">
        <w:rPr>
          <w:rFonts w:ascii="Lucida Sans Unicode" w:eastAsia="宋体" w:hAnsi="Lucida Sans Unicode" w:cs="Lucida Sans Unicode"/>
          <w:color w:val="1A1A1A"/>
          <w:kern w:val="0"/>
          <w:szCs w:val="21"/>
        </w:rPr>
        <w:t>编码，一个</w:t>
      </w:r>
      <w:r w:rsidRPr="007349D1">
        <w:rPr>
          <w:rFonts w:ascii="Lucida Sans Unicode" w:eastAsia="宋体" w:hAnsi="Lucida Sans Unicode" w:cs="Lucida Sans Unicode"/>
          <w:color w:val="1A1A1A"/>
          <w:kern w:val="0"/>
          <w:szCs w:val="21"/>
        </w:rPr>
        <w:t xml:space="preserve"> Unicode </w:t>
      </w:r>
      <w:r w:rsidRPr="007349D1">
        <w:rPr>
          <w:rFonts w:ascii="Lucida Sans Unicode" w:eastAsia="宋体" w:hAnsi="Lucida Sans Unicode" w:cs="Lucida Sans Unicode"/>
          <w:color w:val="1A1A1A"/>
          <w:kern w:val="0"/>
          <w:szCs w:val="21"/>
        </w:rPr>
        <w:t>码是</w:t>
      </w:r>
      <w:r w:rsidRPr="007349D1">
        <w:rPr>
          <w:rFonts w:ascii="Lucida Sans Unicode" w:eastAsia="宋体" w:hAnsi="Lucida Sans Unicode" w:cs="Lucida Sans Unicode"/>
          <w:color w:val="1A1A1A"/>
          <w:kern w:val="0"/>
          <w:szCs w:val="21"/>
        </w:rPr>
        <w:t xml:space="preserve"> 16 </w:t>
      </w:r>
      <w:r w:rsidRPr="007349D1">
        <w:rPr>
          <w:rFonts w:ascii="Lucida Sans Unicode" w:eastAsia="宋体" w:hAnsi="Lucida Sans Unicode" w:cs="Lucida Sans Unicode"/>
          <w:color w:val="1A1A1A"/>
          <w:kern w:val="0"/>
          <w:szCs w:val="21"/>
        </w:rPr>
        <w:t>位，所以一个</w:t>
      </w:r>
      <w:r w:rsidRPr="007349D1">
        <w:rPr>
          <w:rFonts w:ascii="Lucida Sans Unicode" w:eastAsia="宋体" w:hAnsi="Lucida Sans Unicode" w:cs="Lucida Sans Unicode"/>
          <w:color w:val="1A1A1A"/>
          <w:kern w:val="0"/>
          <w:szCs w:val="21"/>
        </w:rPr>
        <w:t xml:space="preserve"> Unicode </w:t>
      </w:r>
      <w:r w:rsidRPr="007349D1">
        <w:rPr>
          <w:rFonts w:ascii="Lucida Sans Unicode" w:eastAsia="宋体" w:hAnsi="Lucida Sans Unicode" w:cs="Lucida Sans Unicode"/>
          <w:color w:val="1A1A1A"/>
          <w:kern w:val="0"/>
          <w:szCs w:val="21"/>
        </w:rPr>
        <w:t>码占两个字节，</w:t>
      </w:r>
      <w:r w:rsidRPr="007349D1">
        <w:rPr>
          <w:rFonts w:ascii="Lucida Sans Unicode" w:eastAsia="宋体" w:hAnsi="Lucida Sans Unicode" w:cs="Lucida Sans Unicode"/>
          <w:color w:val="1A1A1A"/>
          <w:kern w:val="0"/>
          <w:szCs w:val="21"/>
        </w:rPr>
        <w:t xml:space="preserve">Java </w:t>
      </w:r>
      <w:r w:rsidRPr="007349D1">
        <w:rPr>
          <w:rFonts w:ascii="Lucida Sans Unicode" w:eastAsia="宋体" w:hAnsi="Lucida Sans Unicode" w:cs="Lucida Sans Unicode"/>
          <w:color w:val="1A1A1A"/>
          <w:kern w:val="0"/>
          <w:szCs w:val="21"/>
        </w:rPr>
        <w:t>中无论汉字还是英文字母，都是用</w:t>
      </w:r>
      <w:r w:rsidRPr="007349D1">
        <w:rPr>
          <w:rFonts w:ascii="Lucida Sans Unicode" w:eastAsia="宋体" w:hAnsi="Lucida Sans Unicode" w:cs="Lucida Sans Unicode"/>
          <w:color w:val="1A1A1A"/>
          <w:kern w:val="0"/>
          <w:szCs w:val="21"/>
        </w:rPr>
        <w:t xml:space="preserve"> Unicode </w:t>
      </w:r>
      <w:r w:rsidRPr="007349D1">
        <w:rPr>
          <w:rFonts w:ascii="Lucida Sans Unicode" w:eastAsia="宋体" w:hAnsi="Lucida Sans Unicode" w:cs="Lucida Sans Unicode"/>
          <w:color w:val="1A1A1A"/>
          <w:kern w:val="0"/>
          <w:szCs w:val="21"/>
        </w:rPr>
        <w:t>编码来表示的。所以，在</w:t>
      </w:r>
      <w:r w:rsidRPr="007349D1">
        <w:rPr>
          <w:rFonts w:ascii="Lucida Sans Unicode" w:eastAsia="宋体" w:hAnsi="Lucida Sans Unicode" w:cs="Lucida Sans Unicode"/>
          <w:color w:val="1A1A1A"/>
          <w:kern w:val="0"/>
          <w:szCs w:val="21"/>
        </w:rPr>
        <w:t xml:space="preserve"> Java </w:t>
      </w:r>
      <w:r w:rsidRPr="007349D1">
        <w:rPr>
          <w:rFonts w:ascii="Lucida Sans Unicode" w:eastAsia="宋体" w:hAnsi="Lucida Sans Unicode" w:cs="Lucida Sans Unicode"/>
          <w:color w:val="1A1A1A"/>
          <w:kern w:val="0"/>
          <w:szCs w:val="21"/>
        </w:rPr>
        <w:t>中，</w:t>
      </w:r>
      <w:r w:rsidRPr="007349D1">
        <w:rPr>
          <w:rFonts w:ascii="Lucida Sans Unicode" w:eastAsia="宋体" w:hAnsi="Lucida Sans Unicode" w:cs="Lucida Sans Unicode"/>
          <w:color w:val="1A1A1A"/>
          <w:kern w:val="0"/>
          <w:szCs w:val="21"/>
        </w:rPr>
        <w:t xml:space="preserve">char </w:t>
      </w:r>
      <w:r w:rsidRPr="007349D1">
        <w:rPr>
          <w:rFonts w:ascii="Lucida Sans Unicode" w:eastAsia="宋体" w:hAnsi="Lucida Sans Unicode" w:cs="Lucida Sans Unicode"/>
          <w:color w:val="1A1A1A"/>
          <w:kern w:val="0"/>
          <w:szCs w:val="21"/>
        </w:rPr>
        <w:t>类型变量可以存储一个中文汉字。</w:t>
      </w:r>
    </w:p>
    <w:p w:rsidR="007349D1" w:rsidRDefault="007349D1" w:rsidP="007349D1">
      <w:pPr>
        <w:pStyle w:val="2"/>
      </w:pPr>
      <w:r>
        <w:rPr>
          <w:rFonts w:hint="eastAsia"/>
        </w:rPr>
        <w:t>80</w:t>
      </w:r>
      <w:r>
        <w:t>.</w:t>
      </w:r>
      <w:r w:rsidRPr="007349D1">
        <w:t xml:space="preserve"> </w:t>
      </w:r>
      <w:r>
        <w:t>String、StringBuffer、StringBuilder 的区别？</w:t>
      </w:r>
    </w:p>
    <w:p w:rsidR="007349D1" w:rsidRDefault="007349D1" w:rsidP="007349D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Java </w:t>
      </w:r>
      <w:r>
        <w:rPr>
          <w:rFonts w:ascii="Lucida Sans Unicode" w:hAnsi="Lucida Sans Unicode" w:cs="Lucida Sans Unicode"/>
          <w:color w:val="1A1A1A"/>
        </w:rPr>
        <w:t>平台提供了两种类型的字符串：</w:t>
      </w:r>
      <w:r>
        <w:rPr>
          <w:rFonts w:ascii="Lucida Sans Unicode" w:hAnsi="Lucida Sans Unicode" w:cs="Lucida Sans Unicode"/>
          <w:color w:val="1A1A1A"/>
        </w:rPr>
        <w:t xml:space="preserve">String </w:t>
      </w:r>
      <w:r>
        <w:rPr>
          <w:rFonts w:ascii="Lucida Sans Unicode" w:hAnsi="Lucida Sans Unicode" w:cs="Lucida Sans Unicode"/>
          <w:color w:val="1A1A1A"/>
        </w:rPr>
        <w:t>和</w:t>
      </w:r>
      <w:r>
        <w:rPr>
          <w:rFonts w:ascii="Lucida Sans Unicode" w:hAnsi="Lucida Sans Unicode" w:cs="Lucida Sans Unicode"/>
          <w:color w:val="1A1A1A"/>
        </w:rPr>
        <w:t xml:space="preserve"> StringBuffer/StringBuilder</w:t>
      </w:r>
      <w:r>
        <w:rPr>
          <w:rFonts w:ascii="Lucida Sans Unicode" w:hAnsi="Lucida Sans Unicode" w:cs="Lucida Sans Unicode"/>
          <w:color w:val="1A1A1A"/>
        </w:rPr>
        <w:t>，它们可以储存和操作字符串。</w:t>
      </w:r>
    </w:p>
    <w:p w:rsidR="007349D1" w:rsidRDefault="007349D1" w:rsidP="00FA61C5">
      <w:pPr>
        <w:pStyle w:val="a3"/>
        <w:numPr>
          <w:ilvl w:val="0"/>
          <w:numId w:val="484"/>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String </w:t>
      </w:r>
      <w:r>
        <w:rPr>
          <w:rFonts w:ascii="Lucida Sans Unicode" w:hAnsi="Lucida Sans Unicode" w:cs="Lucida Sans Unicode"/>
          <w:color w:val="1A1A1A"/>
          <w:sz w:val="21"/>
          <w:szCs w:val="21"/>
        </w:rPr>
        <w:t>，是只读字符串，也就意味着</w:t>
      </w:r>
      <w:r>
        <w:rPr>
          <w:rFonts w:ascii="Lucida Sans Unicode" w:hAnsi="Lucida Sans Unicode" w:cs="Lucida Sans Unicode"/>
          <w:color w:val="1A1A1A"/>
          <w:sz w:val="21"/>
          <w:szCs w:val="21"/>
        </w:rPr>
        <w:t xml:space="preserve"> String </w:t>
      </w:r>
      <w:r>
        <w:rPr>
          <w:rFonts w:ascii="Lucida Sans Unicode" w:hAnsi="Lucida Sans Unicode" w:cs="Lucida Sans Unicode"/>
          <w:color w:val="1A1A1A"/>
          <w:sz w:val="21"/>
          <w:szCs w:val="21"/>
        </w:rPr>
        <w:t>引用的字符串内容是不能被改变的。</w:t>
      </w:r>
    </w:p>
    <w:p w:rsidR="007349D1" w:rsidRDefault="007349D1" w:rsidP="007349D1">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每次对</w:t>
      </w:r>
      <w:r>
        <w:rPr>
          <w:rFonts w:ascii="Lucida Sans Unicode" w:hAnsi="Lucida Sans Unicode" w:cs="Lucida Sans Unicode"/>
          <w:color w:val="1A1A1A"/>
          <w:sz w:val="21"/>
          <w:szCs w:val="21"/>
        </w:rPr>
        <w:t xml:space="preserve"> String </w:t>
      </w:r>
      <w:r>
        <w:rPr>
          <w:rFonts w:ascii="Lucida Sans Unicode" w:hAnsi="Lucida Sans Unicode" w:cs="Lucida Sans Unicode"/>
          <w:color w:val="1A1A1A"/>
          <w:sz w:val="21"/>
          <w:szCs w:val="21"/>
        </w:rPr>
        <w:t>类型进行改变的时候，都会生成一个新的</w:t>
      </w:r>
      <w:r>
        <w:rPr>
          <w:rFonts w:ascii="Lucida Sans Unicode" w:hAnsi="Lucida Sans Unicode" w:cs="Lucida Sans Unicode"/>
          <w:color w:val="1A1A1A"/>
          <w:sz w:val="21"/>
          <w:szCs w:val="21"/>
        </w:rPr>
        <w:t xml:space="preserve"> String </w:t>
      </w:r>
      <w:r>
        <w:rPr>
          <w:rFonts w:ascii="Lucida Sans Unicode" w:hAnsi="Lucida Sans Unicode" w:cs="Lucida Sans Unicode"/>
          <w:color w:val="1A1A1A"/>
          <w:sz w:val="21"/>
          <w:szCs w:val="21"/>
        </w:rPr>
        <w:t>对象，然后将指针指向新的</w:t>
      </w:r>
      <w:r>
        <w:rPr>
          <w:rFonts w:ascii="Lucida Sans Unicode" w:hAnsi="Lucida Sans Unicode" w:cs="Lucida Sans Unicode"/>
          <w:color w:val="1A1A1A"/>
          <w:sz w:val="21"/>
          <w:szCs w:val="21"/>
        </w:rPr>
        <w:t xml:space="preserve"> String </w:t>
      </w:r>
      <w:r>
        <w:rPr>
          <w:rFonts w:ascii="Lucida Sans Unicode" w:hAnsi="Lucida Sans Unicode" w:cs="Lucida Sans Unicode"/>
          <w:color w:val="1A1A1A"/>
          <w:sz w:val="21"/>
          <w:szCs w:val="21"/>
        </w:rPr>
        <w:t>对象。</w:t>
      </w:r>
    </w:p>
    <w:p w:rsidR="007349D1" w:rsidRDefault="007349D1" w:rsidP="00FA61C5">
      <w:pPr>
        <w:pStyle w:val="a3"/>
        <w:numPr>
          <w:ilvl w:val="0"/>
          <w:numId w:val="484"/>
        </w:numPr>
        <w:shd w:val="clear" w:color="auto" w:fill="FFFFFF"/>
        <w:spacing w:before="0" w:beforeAutospacing="0" w:after="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StringBuffer/StringBuilder </w:t>
      </w:r>
      <w:r>
        <w:rPr>
          <w:rFonts w:ascii="Lucida Sans Unicode" w:hAnsi="Lucida Sans Unicode" w:cs="Lucida Sans Unicode"/>
          <w:color w:val="1A1A1A"/>
          <w:sz w:val="21"/>
          <w:szCs w:val="21"/>
        </w:rPr>
        <w:t>类，表示的字符串对象可以直接进行修改。</w:t>
      </w:r>
      <w:r>
        <w:rPr>
          <w:rFonts w:ascii="Lucida Sans Unicode" w:hAnsi="Lucida Sans Unicode" w:cs="Lucida Sans Unicode"/>
          <w:color w:val="1A1A1A"/>
          <w:sz w:val="21"/>
          <w:szCs w:val="21"/>
        </w:rPr>
        <w:t xml:space="preserve">StringBuilder </w:t>
      </w:r>
      <w:r>
        <w:rPr>
          <w:rFonts w:ascii="Lucida Sans Unicode" w:hAnsi="Lucida Sans Unicode" w:cs="Lucida Sans Unicode"/>
          <w:color w:val="1A1A1A"/>
          <w:sz w:val="21"/>
          <w:szCs w:val="21"/>
        </w:rPr>
        <w:t>是</w:t>
      </w:r>
      <w:r>
        <w:rPr>
          <w:rFonts w:ascii="Lucida Sans Unicode" w:hAnsi="Lucida Sans Unicode" w:cs="Lucida Sans Unicode"/>
          <w:color w:val="1A1A1A"/>
          <w:sz w:val="21"/>
          <w:szCs w:val="21"/>
        </w:rPr>
        <w:t xml:space="preserve"> Java 5 </w:t>
      </w:r>
      <w:r>
        <w:rPr>
          <w:rFonts w:ascii="Lucida Sans Unicode" w:hAnsi="Lucida Sans Unicode" w:cs="Lucida Sans Unicode"/>
          <w:color w:val="1A1A1A"/>
          <w:sz w:val="21"/>
          <w:szCs w:val="21"/>
        </w:rPr>
        <w:t>中引入的，它和</w:t>
      </w:r>
      <w:r>
        <w:rPr>
          <w:rFonts w:ascii="Lucida Sans Unicode" w:hAnsi="Lucida Sans Unicode" w:cs="Lucida Sans Unicode"/>
          <w:color w:val="1A1A1A"/>
          <w:sz w:val="21"/>
          <w:szCs w:val="21"/>
        </w:rPr>
        <w:t xml:space="preserve"> StringBuffer </w:t>
      </w:r>
      <w:r>
        <w:rPr>
          <w:rFonts w:ascii="Lucida Sans Unicode" w:hAnsi="Lucida Sans Unicode" w:cs="Lucida Sans Unicode"/>
          <w:color w:val="1A1A1A"/>
          <w:sz w:val="21"/>
          <w:szCs w:val="21"/>
        </w:rPr>
        <w:t>的方法完全相同，区别在于它是在单线程环境下使用的，因为它的所有方面都没有被</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synchronized</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修饰，因此它的效率也比</w:t>
      </w:r>
      <w:r>
        <w:rPr>
          <w:rFonts w:ascii="Lucida Sans Unicode" w:hAnsi="Lucida Sans Unicode" w:cs="Lucida Sans Unicode"/>
          <w:color w:val="1A1A1A"/>
          <w:sz w:val="21"/>
          <w:szCs w:val="21"/>
        </w:rPr>
        <w:t xml:space="preserve"> StringBuffer </w:t>
      </w:r>
      <w:r>
        <w:rPr>
          <w:rFonts w:ascii="Lucida Sans Unicode" w:hAnsi="Lucida Sans Unicode" w:cs="Lucida Sans Unicode"/>
          <w:color w:val="1A1A1A"/>
          <w:sz w:val="21"/>
          <w:szCs w:val="21"/>
        </w:rPr>
        <w:t>要高。</w:t>
      </w:r>
    </w:p>
    <w:p w:rsidR="007349D1" w:rsidRDefault="007349D1" w:rsidP="007349D1">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StringBuffer </w:t>
      </w:r>
      <w:r>
        <w:rPr>
          <w:rFonts w:ascii="Lucida Sans Unicode" w:hAnsi="Lucida Sans Unicode" w:cs="Lucida Sans Unicode"/>
          <w:color w:val="1A1A1A"/>
          <w:sz w:val="21"/>
          <w:szCs w:val="21"/>
        </w:rPr>
        <w:t>每次都会对</w:t>
      </w:r>
      <w:r>
        <w:rPr>
          <w:rFonts w:ascii="Lucida Sans Unicode" w:hAnsi="Lucida Sans Unicode" w:cs="Lucida Sans Unicode"/>
          <w:color w:val="1A1A1A"/>
          <w:sz w:val="21"/>
          <w:szCs w:val="21"/>
        </w:rPr>
        <w:t xml:space="preserve"> StringBuffer </w:t>
      </w:r>
      <w:r>
        <w:rPr>
          <w:rFonts w:ascii="Lucida Sans Unicode" w:hAnsi="Lucida Sans Unicode" w:cs="Lucida Sans Unicode"/>
          <w:color w:val="1A1A1A"/>
          <w:sz w:val="21"/>
          <w:szCs w:val="21"/>
        </w:rPr>
        <w:t>对象本身进行操作，而不是生成新的对象并改变对象引用。</w:t>
      </w:r>
    </w:p>
    <w:p w:rsidR="007349D1" w:rsidRDefault="007349D1" w:rsidP="007349D1">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相同情况下使用</w:t>
      </w:r>
      <w:r>
        <w:rPr>
          <w:rFonts w:ascii="Lucida Sans Unicode" w:hAnsi="Lucida Sans Unicode" w:cs="Lucida Sans Unicode"/>
          <w:color w:val="1A1A1A"/>
          <w:sz w:val="21"/>
          <w:szCs w:val="21"/>
        </w:rPr>
        <w:t xml:space="preserve"> StirngBuilder </w:t>
      </w:r>
      <w:r>
        <w:rPr>
          <w:rFonts w:ascii="Lucida Sans Unicode" w:hAnsi="Lucida Sans Unicode" w:cs="Lucida Sans Unicode"/>
          <w:color w:val="1A1A1A"/>
          <w:sz w:val="21"/>
          <w:szCs w:val="21"/>
        </w:rPr>
        <w:t>相比使用</w:t>
      </w:r>
      <w:r>
        <w:rPr>
          <w:rFonts w:ascii="Lucida Sans Unicode" w:hAnsi="Lucida Sans Unicode" w:cs="Lucida Sans Unicode"/>
          <w:color w:val="1A1A1A"/>
          <w:sz w:val="21"/>
          <w:szCs w:val="21"/>
        </w:rPr>
        <w:t xml:space="preserve"> StringBuffer </w:t>
      </w:r>
      <w:r>
        <w:rPr>
          <w:rFonts w:ascii="Lucida Sans Unicode" w:hAnsi="Lucida Sans Unicode" w:cs="Lucida Sans Unicode"/>
          <w:color w:val="1A1A1A"/>
          <w:sz w:val="21"/>
          <w:szCs w:val="21"/>
        </w:rPr>
        <w:t>仅能获得</w:t>
      </w:r>
      <w:r>
        <w:rPr>
          <w:rFonts w:ascii="Lucida Sans Unicode" w:hAnsi="Lucida Sans Unicode" w:cs="Lucida Sans Unicode"/>
          <w:color w:val="1A1A1A"/>
          <w:sz w:val="21"/>
          <w:szCs w:val="21"/>
        </w:rPr>
        <w:t xml:space="preserve"> 10%~15% </w:t>
      </w:r>
      <w:r>
        <w:rPr>
          <w:rFonts w:ascii="Lucida Sans Unicode" w:hAnsi="Lucida Sans Unicode" w:cs="Lucida Sans Unicode"/>
          <w:color w:val="1A1A1A"/>
          <w:sz w:val="21"/>
          <w:szCs w:val="21"/>
        </w:rPr>
        <w:t>左右的性能提升，但却要冒多线程不安全的风险。</w:t>
      </w:r>
    </w:p>
    <w:p w:rsidR="007349D1" w:rsidRDefault="007349D1" w:rsidP="007349D1">
      <w:pPr>
        <w:pStyle w:val="3"/>
        <w:rPr>
          <w:sz w:val="24"/>
          <w:szCs w:val="24"/>
        </w:rPr>
      </w:pPr>
      <w:r>
        <w:rPr>
          <w:rStyle w:val="a4"/>
          <w:rFonts w:ascii="Lucida Sans Unicode" w:hAnsi="Lucida Sans Unicode" w:cs="Lucida Sans Unicode"/>
          <w:color w:val="1A1A1A"/>
        </w:rPr>
        <w:t>对于三者使用的总结？</w:t>
      </w:r>
    </w:p>
    <w:p w:rsidR="007349D1" w:rsidRDefault="007349D1" w:rsidP="00FA61C5">
      <w:pPr>
        <w:pStyle w:val="a3"/>
        <w:numPr>
          <w:ilvl w:val="0"/>
          <w:numId w:val="485"/>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操作少量的数据</w:t>
      </w:r>
      <w:r>
        <w:rPr>
          <w:rFonts w:ascii="Lucida Sans Unicode" w:hAnsi="Lucida Sans Unicode" w:cs="Lucida Sans Unicode"/>
          <w:color w:val="1A1A1A"/>
          <w:sz w:val="21"/>
          <w:szCs w:val="21"/>
        </w:rPr>
        <w:t xml:space="preserve"> = String </w:t>
      </w:r>
      <w:r>
        <w:rPr>
          <w:rFonts w:ascii="Lucida Sans Unicode" w:hAnsi="Lucida Sans Unicode" w:cs="Lucida Sans Unicode"/>
          <w:color w:val="1A1A1A"/>
          <w:sz w:val="21"/>
          <w:szCs w:val="21"/>
        </w:rPr>
        <w:t>。</w:t>
      </w:r>
    </w:p>
    <w:p w:rsidR="007349D1" w:rsidRDefault="007349D1" w:rsidP="007349D1">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这个也是实际编码较为经常使用的方式。</w:t>
      </w:r>
    </w:p>
    <w:p w:rsidR="007349D1" w:rsidRDefault="007349D1" w:rsidP="00FA61C5">
      <w:pPr>
        <w:pStyle w:val="a3"/>
        <w:numPr>
          <w:ilvl w:val="0"/>
          <w:numId w:val="485"/>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单线程操作字符串缓冲区下操作大量数据</w:t>
      </w:r>
      <w:r>
        <w:rPr>
          <w:rFonts w:ascii="Lucida Sans Unicode" w:hAnsi="Lucida Sans Unicode" w:cs="Lucida Sans Unicode"/>
          <w:color w:val="1A1A1A"/>
          <w:sz w:val="21"/>
          <w:szCs w:val="21"/>
        </w:rPr>
        <w:t xml:space="preserve"> = StringBuilder </w:t>
      </w:r>
      <w:r>
        <w:rPr>
          <w:rFonts w:ascii="Lucida Sans Unicode" w:hAnsi="Lucida Sans Unicode" w:cs="Lucida Sans Unicode"/>
          <w:color w:val="1A1A1A"/>
          <w:sz w:val="21"/>
          <w:szCs w:val="21"/>
        </w:rPr>
        <w:t>。</w:t>
      </w:r>
    </w:p>
    <w:p w:rsidR="007349D1" w:rsidRDefault="007349D1" w:rsidP="007349D1">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甚至有时，我们为了避免每个线程重复创建</w:t>
      </w:r>
      <w:r>
        <w:rPr>
          <w:rFonts w:ascii="Lucida Sans Unicode" w:hAnsi="Lucida Sans Unicode" w:cs="Lucida Sans Unicode"/>
          <w:color w:val="1A1A1A"/>
          <w:sz w:val="21"/>
          <w:szCs w:val="21"/>
        </w:rPr>
        <w:t xml:space="preserve"> StringBuilder </w:t>
      </w:r>
      <w:r>
        <w:rPr>
          <w:rFonts w:ascii="Lucida Sans Unicode" w:hAnsi="Lucida Sans Unicode" w:cs="Lucida Sans Unicode"/>
          <w:color w:val="1A1A1A"/>
          <w:sz w:val="21"/>
          <w:szCs w:val="21"/>
        </w:rPr>
        <w:t>对象，会通过</w:t>
      </w:r>
      <w:r>
        <w:rPr>
          <w:rFonts w:ascii="Lucida Sans Unicode" w:hAnsi="Lucida Sans Unicode" w:cs="Lucida Sans Unicode"/>
          <w:color w:val="1A1A1A"/>
          <w:sz w:val="21"/>
          <w:szCs w:val="21"/>
        </w:rPr>
        <w:t xml:space="preserve"> ThreadLocal + StringBuilder </w:t>
      </w:r>
      <w:r>
        <w:rPr>
          <w:rFonts w:ascii="Lucida Sans Unicode" w:hAnsi="Lucida Sans Unicode" w:cs="Lucida Sans Unicode"/>
          <w:color w:val="1A1A1A"/>
          <w:sz w:val="21"/>
          <w:szCs w:val="21"/>
        </w:rPr>
        <w:t>的方式，进行对</w:t>
      </w:r>
      <w:r>
        <w:rPr>
          <w:rFonts w:ascii="Lucida Sans Unicode" w:hAnsi="Lucida Sans Unicode" w:cs="Lucida Sans Unicode"/>
          <w:color w:val="1A1A1A"/>
          <w:sz w:val="21"/>
          <w:szCs w:val="21"/>
        </w:rPr>
        <w:t xml:space="preserve"> StringBuilder </w:t>
      </w:r>
      <w:r>
        <w:rPr>
          <w:rFonts w:ascii="Lucida Sans Unicode" w:hAnsi="Lucida Sans Unicode" w:cs="Lucida Sans Unicode"/>
          <w:color w:val="1A1A1A"/>
          <w:sz w:val="21"/>
          <w:szCs w:val="21"/>
        </w:rPr>
        <w:t>的重用。具体可以参考</w:t>
      </w:r>
      <w:r>
        <w:rPr>
          <w:rFonts w:ascii="Lucida Sans Unicode" w:hAnsi="Lucida Sans Unicode" w:cs="Lucida Sans Unicode"/>
          <w:color w:val="1A1A1A"/>
          <w:sz w:val="21"/>
          <w:szCs w:val="21"/>
        </w:rPr>
        <w:t> </w:t>
      </w:r>
      <w:hyperlink r:id="rId81" w:tgtFrame="_blank" w:history="1">
        <w:r>
          <w:rPr>
            <w:rStyle w:val="a5"/>
            <w:rFonts w:ascii="Lucida Sans Unicode" w:hAnsi="Lucida Sans Unicode" w:cs="Lucida Sans Unicode"/>
            <w:color w:val="0088CC"/>
            <w:sz w:val="21"/>
            <w:szCs w:val="21"/>
          </w:rPr>
          <w:t>《</w:t>
        </w:r>
        <w:r>
          <w:rPr>
            <w:rStyle w:val="a5"/>
            <w:rFonts w:ascii="Lucida Sans Unicode" w:hAnsi="Lucida Sans Unicode" w:cs="Lucida Sans Unicode"/>
            <w:color w:val="0088CC"/>
            <w:sz w:val="21"/>
            <w:szCs w:val="21"/>
          </w:rPr>
          <w:t xml:space="preserve">StringBuilder </w:t>
        </w:r>
        <w:r>
          <w:rPr>
            <w:rStyle w:val="a5"/>
            <w:rFonts w:ascii="Lucida Sans Unicode" w:hAnsi="Lucida Sans Unicode" w:cs="Lucida Sans Unicode"/>
            <w:color w:val="0088CC"/>
            <w:sz w:val="21"/>
            <w:szCs w:val="21"/>
          </w:rPr>
          <w:t>在高性能场景下的正确用法》</w:t>
        </w:r>
      </w:hyperlink>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文章。</w:t>
      </w:r>
    </w:p>
    <w:p w:rsidR="007349D1" w:rsidRDefault="007349D1" w:rsidP="00FA61C5">
      <w:pPr>
        <w:pStyle w:val="a3"/>
        <w:numPr>
          <w:ilvl w:val="0"/>
          <w:numId w:val="485"/>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多线程操作字符串缓冲区下操作大量数据</w:t>
      </w:r>
      <w:r>
        <w:rPr>
          <w:rFonts w:ascii="Lucida Sans Unicode" w:hAnsi="Lucida Sans Unicode" w:cs="Lucida Sans Unicode"/>
          <w:color w:val="1A1A1A"/>
          <w:sz w:val="21"/>
          <w:szCs w:val="21"/>
        </w:rPr>
        <w:t xml:space="preserve"> = StringBuffer</w:t>
      </w:r>
    </w:p>
    <w:p w:rsidR="007349D1" w:rsidRDefault="007349D1" w:rsidP="007349D1">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实际场景下，我们基本不太会出现，多线程操作同一个</w:t>
      </w:r>
      <w:r>
        <w:rPr>
          <w:rFonts w:ascii="Lucida Sans Unicode" w:hAnsi="Lucida Sans Unicode" w:cs="Lucida Sans Unicode"/>
          <w:color w:val="1A1A1A"/>
          <w:sz w:val="21"/>
          <w:szCs w:val="21"/>
        </w:rPr>
        <w:t xml:space="preserve"> StringBuffer </w:t>
      </w:r>
      <w:r>
        <w:rPr>
          <w:rFonts w:ascii="Lucida Sans Unicode" w:hAnsi="Lucida Sans Unicode" w:cs="Lucida Sans Unicode"/>
          <w:color w:val="1A1A1A"/>
          <w:sz w:val="21"/>
          <w:szCs w:val="21"/>
        </w:rPr>
        <w:t>对象。</w:t>
      </w:r>
    </w:p>
    <w:p w:rsidR="007349D1" w:rsidRDefault="007349D1" w:rsidP="007349D1">
      <w:pPr>
        <w:pStyle w:val="3"/>
        <w:rPr>
          <w:rFonts w:ascii="Lucida Sans Unicode" w:hAnsi="Lucida Sans Unicode" w:cs="Lucida Sans Unicode"/>
          <w:sz w:val="24"/>
          <w:szCs w:val="24"/>
        </w:rPr>
      </w:pPr>
      <w:r>
        <w:rPr>
          <w:rStyle w:val="HTML"/>
          <w:rFonts w:ascii="Lucida Console" w:hAnsi="Lucida Console"/>
          <w:b w:val="0"/>
          <w:bCs w:val="0"/>
          <w:color w:val="1A1A1A"/>
          <w:sz w:val="21"/>
          <w:szCs w:val="21"/>
          <w:bdr w:val="single" w:sz="6" w:space="1" w:color="CCCCCC" w:frame="1"/>
          <w:shd w:val="clear" w:color="auto" w:fill="DDDDDD"/>
        </w:rPr>
        <w:t>String s = new String("xyz")</w:t>
      </w:r>
      <w:r>
        <w:rPr>
          <w:rStyle w:val="a4"/>
          <w:rFonts w:ascii="Lucida Sans Unicode" w:hAnsi="Lucida Sans Unicode" w:cs="Lucida Sans Unicode"/>
          <w:color w:val="1A1A1A"/>
        </w:rPr>
        <w:t> </w:t>
      </w:r>
      <w:r>
        <w:rPr>
          <w:rStyle w:val="a4"/>
          <w:rFonts w:ascii="Lucida Sans Unicode" w:hAnsi="Lucida Sans Unicode" w:cs="Lucida Sans Unicode"/>
          <w:color w:val="1A1A1A"/>
        </w:rPr>
        <w:t>会创建几个对象？</w:t>
      </w:r>
    </w:p>
    <w:p w:rsidR="007349D1" w:rsidRDefault="007349D1" w:rsidP="00FA61C5">
      <w:pPr>
        <w:widowControl/>
        <w:numPr>
          <w:ilvl w:val="0"/>
          <w:numId w:val="48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首先，在</w:t>
      </w:r>
      <w:r>
        <w:rPr>
          <w:rFonts w:ascii="Lucida Sans Unicode" w:hAnsi="Lucida Sans Unicode" w:cs="Lucida Sans Unicode"/>
          <w:color w:val="1A1A1A"/>
          <w:szCs w:val="21"/>
        </w:rPr>
        <w:t xml:space="preserve"> String </w:t>
      </w:r>
      <w:r>
        <w:rPr>
          <w:rFonts w:ascii="Lucida Sans Unicode" w:hAnsi="Lucida Sans Unicode" w:cs="Lucida Sans Unicode"/>
          <w:color w:val="1A1A1A"/>
          <w:szCs w:val="21"/>
        </w:rPr>
        <w:t>池内找，找到</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"xyz"</w:t>
      </w:r>
      <w:r>
        <w:rPr>
          <w:rFonts w:ascii="Lucida Sans Unicode" w:hAnsi="Lucida Sans Unicode" w:cs="Lucida Sans Unicode"/>
          <w:color w:val="1A1A1A"/>
          <w:szCs w:val="21"/>
        </w:rPr>
        <w:t> </w:t>
      </w:r>
      <w:r>
        <w:rPr>
          <w:rFonts w:ascii="Lucida Sans Unicode" w:hAnsi="Lucida Sans Unicode" w:cs="Lucida Sans Unicode"/>
          <w:color w:val="1A1A1A"/>
          <w:szCs w:val="21"/>
        </w:rPr>
        <w:t>字符串，不创建</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"xyz"</w:t>
      </w:r>
      <w:r>
        <w:rPr>
          <w:rFonts w:ascii="Lucida Sans Unicode" w:hAnsi="Lucida Sans Unicode" w:cs="Lucida Sans Unicode"/>
          <w:color w:val="1A1A1A"/>
          <w:szCs w:val="21"/>
        </w:rPr>
        <w:t> </w:t>
      </w:r>
      <w:r>
        <w:rPr>
          <w:rFonts w:ascii="Lucida Sans Unicode" w:hAnsi="Lucida Sans Unicode" w:cs="Lucida Sans Unicode"/>
          <w:color w:val="1A1A1A"/>
          <w:szCs w:val="21"/>
        </w:rPr>
        <w:t>对应的</w:t>
      </w:r>
      <w:r>
        <w:rPr>
          <w:rFonts w:ascii="Lucida Sans Unicode" w:hAnsi="Lucida Sans Unicode" w:cs="Lucida Sans Unicode"/>
          <w:color w:val="1A1A1A"/>
          <w:szCs w:val="21"/>
        </w:rPr>
        <w:t xml:space="preserve"> String </w:t>
      </w:r>
      <w:r>
        <w:rPr>
          <w:rFonts w:ascii="Lucida Sans Unicode" w:hAnsi="Lucida Sans Unicode" w:cs="Lucida Sans Unicode"/>
          <w:color w:val="1A1A1A"/>
          <w:szCs w:val="21"/>
        </w:rPr>
        <w:t>对象，否则创建一个对象。</w:t>
      </w:r>
    </w:p>
    <w:p w:rsidR="007349D1" w:rsidRDefault="007349D1" w:rsidP="00FA61C5">
      <w:pPr>
        <w:widowControl/>
        <w:numPr>
          <w:ilvl w:val="0"/>
          <w:numId w:val="48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然后，遇到</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new</w:t>
      </w:r>
      <w:r>
        <w:rPr>
          <w:rFonts w:ascii="Lucida Sans Unicode" w:hAnsi="Lucida Sans Unicode" w:cs="Lucida Sans Unicode"/>
          <w:color w:val="1A1A1A"/>
          <w:szCs w:val="21"/>
        </w:rPr>
        <w:t> </w:t>
      </w:r>
      <w:r>
        <w:rPr>
          <w:rFonts w:ascii="Lucida Sans Unicode" w:hAnsi="Lucida Sans Unicode" w:cs="Lucida Sans Unicode"/>
          <w:color w:val="1A1A1A"/>
          <w:szCs w:val="21"/>
        </w:rPr>
        <w:t>关键字，在内存上创建</w:t>
      </w:r>
      <w:r>
        <w:rPr>
          <w:rFonts w:ascii="Lucida Sans Unicode" w:hAnsi="Lucida Sans Unicode" w:cs="Lucida Sans Unicode"/>
          <w:color w:val="1A1A1A"/>
          <w:szCs w:val="21"/>
        </w:rPr>
        <w:t xml:space="preserve"> String </w:t>
      </w:r>
      <w:r>
        <w:rPr>
          <w:rFonts w:ascii="Lucida Sans Unicode" w:hAnsi="Lucida Sans Unicode" w:cs="Lucida Sans Unicode"/>
          <w:color w:val="1A1A1A"/>
          <w:szCs w:val="21"/>
        </w:rPr>
        <w:t>对象，并将其返回给</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s</w:t>
      </w:r>
      <w:r>
        <w:rPr>
          <w:rFonts w:ascii="Lucida Sans Unicode" w:hAnsi="Lucida Sans Unicode" w:cs="Lucida Sans Unicode"/>
          <w:color w:val="1A1A1A"/>
          <w:szCs w:val="21"/>
        </w:rPr>
        <w:t> </w:t>
      </w:r>
      <w:r>
        <w:rPr>
          <w:rFonts w:ascii="Lucida Sans Unicode" w:hAnsi="Lucida Sans Unicode" w:cs="Lucida Sans Unicode"/>
          <w:color w:val="1A1A1A"/>
          <w:szCs w:val="21"/>
        </w:rPr>
        <w:t>，又一个对象。</w:t>
      </w:r>
    </w:p>
    <w:p w:rsidR="007349D1" w:rsidRDefault="007349D1" w:rsidP="007349D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所以，总共是</w:t>
      </w:r>
      <w:r>
        <w:rPr>
          <w:rFonts w:ascii="Lucida Sans Unicode" w:hAnsi="Lucida Sans Unicode" w:cs="Lucida Sans Unicode"/>
          <w:color w:val="1A1A1A"/>
        </w:rPr>
        <w:t xml:space="preserve"> 1 </w:t>
      </w:r>
      <w:r>
        <w:rPr>
          <w:rFonts w:ascii="Lucida Sans Unicode" w:hAnsi="Lucida Sans Unicode" w:cs="Lucida Sans Unicode"/>
          <w:color w:val="1A1A1A"/>
        </w:rPr>
        <w:t>个或者</w:t>
      </w:r>
      <w:r>
        <w:rPr>
          <w:rFonts w:ascii="Lucida Sans Unicode" w:hAnsi="Lucida Sans Unicode" w:cs="Lucida Sans Unicode"/>
          <w:color w:val="1A1A1A"/>
        </w:rPr>
        <w:t xml:space="preserve"> 2 </w:t>
      </w:r>
      <w:r>
        <w:rPr>
          <w:rFonts w:ascii="Lucida Sans Unicode" w:hAnsi="Lucida Sans Unicode" w:cs="Lucida Sans Unicode"/>
          <w:color w:val="1A1A1A"/>
        </w:rPr>
        <w:t>个对象。</w:t>
      </w:r>
    </w:p>
    <w:p w:rsidR="007349D1" w:rsidRDefault="007349D1" w:rsidP="007349D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具体的，可以看看</w:t>
      </w:r>
      <w:r>
        <w:rPr>
          <w:rFonts w:ascii="Lucida Sans Unicode" w:hAnsi="Lucida Sans Unicode" w:cs="Lucida Sans Unicode"/>
          <w:color w:val="1A1A1A"/>
        </w:rPr>
        <w:t> </w:t>
      </w:r>
      <w:hyperlink r:id="rId82" w:tgtFrame="_blank" w:history="1">
        <w:r>
          <w:rPr>
            <w:rStyle w:val="a5"/>
            <w:rFonts w:ascii="Lucida Sans Unicode" w:hAnsi="Lucida Sans Unicode" w:cs="Lucida Sans Unicode"/>
            <w:color w:val="0088CC"/>
          </w:rPr>
          <w:t>《关于</w:t>
        </w:r>
        <w:r>
          <w:rPr>
            <w:rStyle w:val="a5"/>
            <w:rFonts w:ascii="Lucida Sans Unicode" w:hAnsi="Lucida Sans Unicode" w:cs="Lucida Sans Unicode"/>
            <w:color w:val="0088CC"/>
          </w:rPr>
          <w:t xml:space="preserve">String s = new String(“xyz”); </w:t>
        </w:r>
        <w:r>
          <w:rPr>
            <w:rStyle w:val="a5"/>
            <w:rFonts w:ascii="Lucida Sans Unicode" w:hAnsi="Lucida Sans Unicode" w:cs="Lucida Sans Unicode"/>
            <w:color w:val="0088CC"/>
          </w:rPr>
          <w:t>创建几个对象的问题》</w:t>
        </w:r>
      </w:hyperlink>
      <w:r>
        <w:rPr>
          <w:rFonts w:ascii="Lucida Sans Unicode" w:hAnsi="Lucida Sans Unicode" w:cs="Lucida Sans Unicode"/>
          <w:color w:val="1A1A1A"/>
        </w:rPr>
        <w:t> </w:t>
      </w:r>
      <w:r>
        <w:rPr>
          <w:rFonts w:ascii="Lucida Sans Unicode" w:hAnsi="Lucida Sans Unicode" w:cs="Lucida Sans Unicode"/>
          <w:color w:val="1A1A1A"/>
        </w:rPr>
        <w:t>文章的测试代码。</w:t>
      </w:r>
    </w:p>
    <w:p w:rsidR="007349D1" w:rsidRDefault="007349D1" w:rsidP="007349D1">
      <w:pPr>
        <w:pStyle w:val="3"/>
      </w:pPr>
      <w:r>
        <w:rPr>
          <w:rStyle w:val="a4"/>
          <w:rFonts w:ascii="Lucida Sans Unicode" w:hAnsi="Lucida Sans Unicode" w:cs="Lucida Sans Unicode"/>
          <w:color w:val="1A1A1A"/>
        </w:rPr>
        <w:t xml:space="preserve">String </w:t>
      </w:r>
      <w:r>
        <w:rPr>
          <w:rStyle w:val="a4"/>
          <w:rFonts w:ascii="Lucida Sans Unicode" w:hAnsi="Lucida Sans Unicode" w:cs="Lucida Sans Unicode"/>
          <w:color w:val="1A1A1A"/>
        </w:rPr>
        <w:t>为什么是不可变的？</w:t>
      </w:r>
    </w:p>
    <w:p w:rsidR="007349D1" w:rsidRDefault="007349D1" w:rsidP="007349D1">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简单的来说，</w:t>
      </w:r>
      <w:r>
        <w:rPr>
          <w:rFonts w:ascii="Lucida Sans Unicode" w:hAnsi="Lucida Sans Unicode" w:cs="Lucida Sans Unicode"/>
          <w:color w:val="1A1A1A"/>
        </w:rPr>
        <w:t xml:space="preserve">String </w:t>
      </w:r>
      <w:r>
        <w:rPr>
          <w:rFonts w:ascii="Lucida Sans Unicode" w:hAnsi="Lucida Sans Unicode" w:cs="Lucida Sans Unicode"/>
          <w:color w:val="1A1A1A"/>
        </w:rPr>
        <w:t>类中使用</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final</w:t>
      </w:r>
      <w:r>
        <w:rPr>
          <w:rFonts w:ascii="Lucida Sans Unicode" w:hAnsi="Lucida Sans Unicode" w:cs="Lucida Sans Unicode"/>
          <w:color w:val="1A1A1A"/>
        </w:rPr>
        <w:t> </w:t>
      </w:r>
      <w:r>
        <w:rPr>
          <w:rFonts w:ascii="Lucida Sans Unicode" w:hAnsi="Lucida Sans Unicode" w:cs="Lucida Sans Unicode"/>
          <w:color w:val="1A1A1A"/>
        </w:rPr>
        <w:t>关键字字符数组保存字符串。代码如下：</w:t>
      </w:r>
    </w:p>
    <w:tbl>
      <w:tblPr>
        <w:tblW w:w="0" w:type="dxa"/>
        <w:tblCellMar>
          <w:top w:w="15" w:type="dxa"/>
          <w:left w:w="15" w:type="dxa"/>
          <w:bottom w:w="15" w:type="dxa"/>
          <w:right w:w="15" w:type="dxa"/>
        </w:tblCellMar>
        <w:tblLook w:val="04A0" w:firstRow="1" w:lastRow="0" w:firstColumn="1" w:lastColumn="0" w:noHBand="0" w:noVBand="1"/>
      </w:tblPr>
      <w:tblGrid>
        <w:gridCol w:w="3580"/>
      </w:tblGrid>
      <w:tr w:rsidR="007349D1" w:rsidTr="007349D1">
        <w:trPr>
          <w:trHeight w:val="525"/>
        </w:trPr>
        <w:tc>
          <w:tcPr>
            <w:tcW w:w="0" w:type="auto"/>
            <w:tcBorders>
              <w:top w:val="nil"/>
              <w:left w:val="nil"/>
              <w:bottom w:val="nil"/>
              <w:right w:val="nil"/>
            </w:tcBorders>
            <w:tcMar>
              <w:top w:w="0" w:type="dxa"/>
              <w:left w:w="0" w:type="dxa"/>
              <w:bottom w:w="0" w:type="dxa"/>
              <w:right w:w="0" w:type="dxa"/>
            </w:tcMar>
            <w:vAlign w:val="center"/>
            <w:hideMark/>
          </w:tcPr>
          <w:p w:rsidR="007349D1" w:rsidRDefault="007349D1">
            <w:pPr>
              <w:pStyle w:val="HTML0"/>
              <w:shd w:val="clear" w:color="auto" w:fill="272822"/>
              <w:rPr>
                <w:rFonts w:ascii="Lucida Console" w:hAnsi="Lucida Console"/>
                <w:color w:val="657B83"/>
                <w:sz w:val="22"/>
                <w:szCs w:val="22"/>
              </w:rPr>
            </w:pPr>
            <w:r>
              <w:rPr>
                <w:rStyle w:val="comment"/>
                <w:rFonts w:ascii="Lucida Console" w:hAnsi="Lucida Console"/>
                <w:color w:val="75715E"/>
                <w:sz w:val="22"/>
                <w:szCs w:val="22"/>
              </w:rPr>
              <w:t>// String.java</w:t>
            </w:r>
            <w:r>
              <w:rPr>
                <w:rFonts w:ascii="Lucida Console" w:hAnsi="Lucida Console"/>
                <w:color w:val="657B83"/>
                <w:sz w:val="22"/>
                <w:szCs w:val="22"/>
              </w:rPr>
              <w:br/>
            </w:r>
            <w:r>
              <w:rPr>
                <w:rFonts w:ascii="Lucida Console" w:hAnsi="Lucida Console"/>
                <w:color w:val="657B83"/>
                <w:sz w:val="22"/>
                <w:szCs w:val="22"/>
              </w:rPr>
              <w:br/>
            </w:r>
            <w:r>
              <w:rPr>
                <w:rStyle w:val="keyword"/>
                <w:rFonts w:ascii="Lucida Console" w:hAnsi="Lucida Console"/>
                <w:color w:val="66D9EF"/>
                <w:sz w:val="22"/>
                <w:szCs w:val="22"/>
              </w:rPr>
              <w:t>private</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final</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char</w:t>
            </w:r>
            <w:r>
              <w:rPr>
                <w:rStyle w:val="line"/>
                <w:rFonts w:ascii="Lucida Console" w:hAnsi="Lucida Console"/>
                <w:color w:val="FFFFFF"/>
                <w:sz w:val="22"/>
                <w:szCs w:val="22"/>
              </w:rPr>
              <w:t>[] value;</w:t>
            </w:r>
          </w:p>
        </w:tc>
      </w:tr>
    </w:tbl>
    <w:p w:rsidR="007349D1" w:rsidRDefault="007349D1" w:rsidP="00FA61C5">
      <w:pPr>
        <w:widowControl/>
        <w:numPr>
          <w:ilvl w:val="0"/>
          <w:numId w:val="48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所以</w:t>
      </w:r>
      <w:r>
        <w:rPr>
          <w:rFonts w:ascii="Lucida Sans Unicode" w:hAnsi="Lucida Sans Unicode" w:cs="Lucida Sans Unicode"/>
          <w:color w:val="1A1A1A"/>
          <w:szCs w:val="21"/>
        </w:rPr>
        <w:t xml:space="preserve"> String </w:t>
      </w:r>
      <w:r>
        <w:rPr>
          <w:rFonts w:ascii="Lucida Sans Unicode" w:hAnsi="Lucida Sans Unicode" w:cs="Lucida Sans Unicode"/>
          <w:color w:val="1A1A1A"/>
          <w:szCs w:val="21"/>
        </w:rPr>
        <w:t>对象是不可变的。</w:t>
      </w:r>
    </w:p>
    <w:p w:rsidR="007349D1" w:rsidRDefault="007349D1" w:rsidP="007349D1">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而</w:t>
      </w:r>
      <w:r>
        <w:rPr>
          <w:rFonts w:ascii="Lucida Sans Unicode" w:hAnsi="Lucida Sans Unicode" w:cs="Lucida Sans Unicode"/>
          <w:color w:val="1A1A1A"/>
        </w:rPr>
        <w:t xml:space="preserve"> StringBuilder </w:t>
      </w:r>
      <w:r>
        <w:rPr>
          <w:rFonts w:ascii="Lucida Sans Unicode" w:hAnsi="Lucida Sans Unicode" w:cs="Lucida Sans Unicode"/>
          <w:color w:val="1A1A1A"/>
        </w:rPr>
        <w:t>与</w:t>
      </w:r>
      <w:r>
        <w:rPr>
          <w:rFonts w:ascii="Lucida Sans Unicode" w:hAnsi="Lucida Sans Unicode" w:cs="Lucida Sans Unicode"/>
          <w:color w:val="1A1A1A"/>
        </w:rPr>
        <w:t xml:space="preserve"> StringBuffer </w:t>
      </w:r>
      <w:r>
        <w:rPr>
          <w:rFonts w:ascii="Lucida Sans Unicode" w:hAnsi="Lucida Sans Unicode" w:cs="Lucida Sans Unicode"/>
          <w:color w:val="1A1A1A"/>
        </w:rPr>
        <w:t>都继承自</w:t>
      </w:r>
      <w:r>
        <w:rPr>
          <w:rFonts w:ascii="Lucida Sans Unicode" w:hAnsi="Lucida Sans Unicode" w:cs="Lucida Sans Unicode"/>
          <w:color w:val="1A1A1A"/>
        </w:rPr>
        <w:t xml:space="preserve"> AbstractStringBuilder </w:t>
      </w:r>
      <w:r>
        <w:rPr>
          <w:rFonts w:ascii="Lucida Sans Unicode" w:hAnsi="Lucida Sans Unicode" w:cs="Lucida Sans Unicode"/>
          <w:color w:val="1A1A1A"/>
        </w:rPr>
        <w:t>类，在</w:t>
      </w:r>
      <w:r>
        <w:rPr>
          <w:rFonts w:ascii="Lucida Sans Unicode" w:hAnsi="Lucida Sans Unicode" w:cs="Lucida Sans Unicode"/>
          <w:color w:val="1A1A1A"/>
        </w:rPr>
        <w:t xml:space="preserve"> AbstractStringBuilder </w:t>
      </w:r>
      <w:r>
        <w:rPr>
          <w:rFonts w:ascii="Lucida Sans Unicode" w:hAnsi="Lucida Sans Unicode" w:cs="Lucida Sans Unicode"/>
          <w:color w:val="1A1A1A"/>
        </w:rPr>
        <w:t>中也是使用字符数组保存字符串</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char[] value</w:t>
      </w:r>
      <w:r>
        <w:rPr>
          <w:rFonts w:ascii="Lucida Sans Unicode" w:hAnsi="Lucida Sans Unicode" w:cs="Lucida Sans Unicode"/>
          <w:color w:val="1A1A1A"/>
        </w:rPr>
        <w:t> </w:t>
      </w:r>
      <w:r>
        <w:rPr>
          <w:rFonts w:ascii="Lucida Sans Unicode" w:hAnsi="Lucida Sans Unicode" w:cs="Lucida Sans Unicode"/>
          <w:color w:val="1A1A1A"/>
        </w:rPr>
        <w:t>，但是没有用</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final</w:t>
      </w:r>
      <w:r>
        <w:rPr>
          <w:rFonts w:ascii="Lucida Sans Unicode" w:hAnsi="Lucida Sans Unicode" w:cs="Lucida Sans Unicode"/>
          <w:color w:val="1A1A1A"/>
        </w:rPr>
        <w:t> </w:t>
      </w:r>
      <w:r>
        <w:rPr>
          <w:rFonts w:ascii="Lucida Sans Unicode" w:hAnsi="Lucida Sans Unicode" w:cs="Lucida Sans Unicode"/>
          <w:color w:val="1A1A1A"/>
        </w:rPr>
        <w:t>关键字修饰。代码如下：</w:t>
      </w:r>
    </w:p>
    <w:tbl>
      <w:tblPr>
        <w:tblW w:w="0" w:type="dxa"/>
        <w:tblCellMar>
          <w:top w:w="15" w:type="dxa"/>
          <w:left w:w="15" w:type="dxa"/>
          <w:bottom w:w="15" w:type="dxa"/>
          <w:right w:w="15" w:type="dxa"/>
        </w:tblCellMar>
        <w:tblLook w:val="04A0" w:firstRow="1" w:lastRow="0" w:firstColumn="1" w:lastColumn="0" w:noHBand="0" w:noVBand="1"/>
      </w:tblPr>
      <w:tblGrid>
        <w:gridCol w:w="3845"/>
      </w:tblGrid>
      <w:tr w:rsidR="007349D1" w:rsidTr="007349D1">
        <w:trPr>
          <w:trHeight w:val="525"/>
        </w:trPr>
        <w:tc>
          <w:tcPr>
            <w:tcW w:w="0" w:type="auto"/>
            <w:tcBorders>
              <w:top w:val="nil"/>
              <w:left w:val="nil"/>
              <w:bottom w:val="nil"/>
              <w:right w:val="nil"/>
            </w:tcBorders>
            <w:tcMar>
              <w:top w:w="0" w:type="dxa"/>
              <w:left w:w="0" w:type="dxa"/>
              <w:bottom w:w="0" w:type="dxa"/>
              <w:right w:w="0" w:type="dxa"/>
            </w:tcMar>
            <w:vAlign w:val="center"/>
            <w:hideMark/>
          </w:tcPr>
          <w:p w:rsidR="007349D1" w:rsidRDefault="007349D1">
            <w:pPr>
              <w:pStyle w:val="HTML0"/>
              <w:shd w:val="clear" w:color="auto" w:fill="272822"/>
              <w:rPr>
                <w:rFonts w:ascii="Lucida Console" w:hAnsi="Lucida Console"/>
                <w:color w:val="657B83"/>
                <w:sz w:val="22"/>
                <w:szCs w:val="22"/>
              </w:rPr>
            </w:pPr>
            <w:r>
              <w:rPr>
                <w:rStyle w:val="comment"/>
                <w:rFonts w:ascii="Lucida Console" w:hAnsi="Lucida Console"/>
                <w:color w:val="75715E"/>
                <w:sz w:val="22"/>
                <w:szCs w:val="22"/>
              </w:rPr>
              <w:t>// AbstractStringBuilder.java</w:t>
            </w:r>
            <w:r>
              <w:rPr>
                <w:rFonts w:ascii="Lucida Console" w:hAnsi="Lucida Console"/>
                <w:color w:val="657B83"/>
                <w:sz w:val="22"/>
                <w:szCs w:val="22"/>
              </w:rPr>
              <w:br/>
            </w:r>
            <w:r>
              <w:rPr>
                <w:rFonts w:ascii="Lucida Console" w:hAnsi="Lucida Console"/>
                <w:color w:val="657B83"/>
                <w:sz w:val="22"/>
                <w:szCs w:val="22"/>
              </w:rPr>
              <w:br/>
            </w:r>
            <w:r>
              <w:rPr>
                <w:rStyle w:val="keyword"/>
                <w:rFonts w:ascii="Lucida Console" w:hAnsi="Lucida Console"/>
                <w:color w:val="66D9EF"/>
                <w:sz w:val="22"/>
                <w:szCs w:val="22"/>
              </w:rPr>
              <w:t>char</w:t>
            </w:r>
            <w:r>
              <w:rPr>
                <w:rStyle w:val="line"/>
                <w:rFonts w:ascii="Lucida Console" w:hAnsi="Lucida Console"/>
                <w:color w:val="FFFFFF"/>
                <w:sz w:val="22"/>
                <w:szCs w:val="22"/>
              </w:rPr>
              <w:t>[] value;</w:t>
            </w:r>
          </w:p>
        </w:tc>
      </w:tr>
    </w:tbl>
    <w:p w:rsidR="007349D1" w:rsidRDefault="007349D1" w:rsidP="00FA61C5">
      <w:pPr>
        <w:widowControl/>
        <w:numPr>
          <w:ilvl w:val="0"/>
          <w:numId w:val="48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所以这两种对象都是可变的。</w:t>
      </w:r>
    </w:p>
    <w:p w:rsidR="007349D1" w:rsidRDefault="007349D1" w:rsidP="007349D1">
      <w:pPr>
        <w:pStyle w:val="3"/>
        <w:rPr>
          <w:sz w:val="24"/>
          <w:szCs w:val="24"/>
        </w:rPr>
      </w:pPr>
      <w:r>
        <w:rPr>
          <w:rStyle w:val="a4"/>
          <w:rFonts w:ascii="Lucida Sans Unicode" w:hAnsi="Lucida Sans Unicode" w:cs="Lucida Sans Unicode"/>
          <w:color w:val="1A1A1A"/>
        </w:rPr>
        <w:t xml:space="preserve">StringTokenizer </w:t>
      </w:r>
      <w:r>
        <w:rPr>
          <w:rStyle w:val="a4"/>
          <w:rFonts w:ascii="Lucida Sans Unicode" w:hAnsi="Lucida Sans Unicode" w:cs="Lucida Sans Unicode"/>
          <w:color w:val="1A1A1A"/>
        </w:rPr>
        <w:t>是什么？</w:t>
      </w:r>
    </w:p>
    <w:p w:rsidR="007349D1" w:rsidRDefault="007349D1" w:rsidP="007349D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StringTokenizer </w:t>
      </w:r>
      <w:r>
        <w:rPr>
          <w:rFonts w:ascii="Lucida Sans Unicode" w:hAnsi="Lucida Sans Unicode" w:cs="Lucida Sans Unicode"/>
          <w:color w:val="1A1A1A"/>
        </w:rPr>
        <w:t>，是一个用来分割字符串的工具类。</w:t>
      </w:r>
    </w:p>
    <w:p w:rsidR="007349D1" w:rsidRDefault="007349D1" w:rsidP="007349D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示例代码如下：</w:t>
      </w:r>
    </w:p>
    <w:tbl>
      <w:tblPr>
        <w:tblW w:w="0" w:type="dxa"/>
        <w:tblCellMar>
          <w:top w:w="15" w:type="dxa"/>
          <w:left w:w="15" w:type="dxa"/>
          <w:bottom w:w="15" w:type="dxa"/>
          <w:right w:w="15" w:type="dxa"/>
        </w:tblCellMar>
        <w:tblLook w:val="04A0" w:firstRow="1" w:lastRow="0" w:firstColumn="1" w:lastColumn="0" w:noHBand="0" w:noVBand="1"/>
      </w:tblPr>
      <w:tblGrid>
        <w:gridCol w:w="7424"/>
      </w:tblGrid>
      <w:tr w:rsidR="007349D1" w:rsidTr="007349D1">
        <w:trPr>
          <w:trHeight w:val="525"/>
        </w:trPr>
        <w:tc>
          <w:tcPr>
            <w:tcW w:w="0" w:type="auto"/>
            <w:tcBorders>
              <w:top w:val="nil"/>
              <w:left w:val="nil"/>
              <w:bottom w:val="nil"/>
              <w:right w:val="nil"/>
            </w:tcBorders>
            <w:tcMar>
              <w:top w:w="0" w:type="dxa"/>
              <w:left w:w="0" w:type="dxa"/>
              <w:bottom w:w="0" w:type="dxa"/>
              <w:right w:w="0" w:type="dxa"/>
            </w:tcMar>
            <w:vAlign w:val="center"/>
            <w:hideMark/>
          </w:tcPr>
          <w:p w:rsidR="007349D1" w:rsidRDefault="007349D1">
            <w:pPr>
              <w:pStyle w:val="HTML0"/>
              <w:shd w:val="clear" w:color="auto" w:fill="272822"/>
              <w:rPr>
                <w:rFonts w:ascii="Lucida Console" w:hAnsi="Lucida Console"/>
                <w:color w:val="657B83"/>
                <w:sz w:val="22"/>
                <w:szCs w:val="22"/>
              </w:rPr>
            </w:pPr>
            <w:r>
              <w:rPr>
                <w:rStyle w:val="line"/>
                <w:rFonts w:ascii="Lucida Console" w:hAnsi="Lucida Console"/>
                <w:color w:val="FFFFFF"/>
                <w:sz w:val="22"/>
                <w:szCs w:val="22"/>
              </w:rPr>
              <w:t xml:space="preserve">StringTokenizer st = </w:t>
            </w:r>
            <w:r>
              <w:rPr>
                <w:rStyle w:val="keyword"/>
                <w:rFonts w:ascii="Lucida Console" w:hAnsi="Lucida Console"/>
                <w:color w:val="66D9EF"/>
                <w:sz w:val="22"/>
                <w:szCs w:val="22"/>
              </w:rPr>
              <w:t>new</w:t>
            </w:r>
            <w:r>
              <w:rPr>
                <w:rStyle w:val="line"/>
                <w:rFonts w:ascii="Lucida Console" w:hAnsi="Lucida Console"/>
                <w:color w:val="FFFFFF"/>
                <w:sz w:val="22"/>
                <w:szCs w:val="22"/>
              </w:rPr>
              <w:t xml:space="preserve"> StringTokenizer(”Hello World”);</w:t>
            </w:r>
            <w:r>
              <w:rPr>
                <w:rFonts w:ascii="Lucida Console" w:hAnsi="Lucida Console"/>
                <w:color w:val="657B83"/>
                <w:sz w:val="22"/>
                <w:szCs w:val="22"/>
              </w:rPr>
              <w:br/>
            </w:r>
            <w:r>
              <w:rPr>
                <w:rStyle w:val="keyword"/>
                <w:rFonts w:ascii="Lucida Console" w:hAnsi="Lucida Console"/>
                <w:color w:val="66D9EF"/>
                <w:sz w:val="22"/>
                <w:szCs w:val="22"/>
              </w:rPr>
              <w:t>while</w:t>
            </w:r>
            <w:r>
              <w:rPr>
                <w:rStyle w:val="line"/>
                <w:rFonts w:ascii="Lucida Console" w:hAnsi="Lucida Console"/>
                <w:color w:val="FFFFFF"/>
                <w:sz w:val="22"/>
                <w:szCs w:val="22"/>
              </w:rPr>
              <w:t xml:space="preserve"> (st.hasMoreTokens()) {</w:t>
            </w:r>
            <w:r>
              <w:rPr>
                <w:rFonts w:ascii="Lucida Console" w:hAnsi="Lucida Console"/>
                <w:color w:val="657B83"/>
                <w:sz w:val="22"/>
                <w:szCs w:val="22"/>
              </w:rPr>
              <w:br/>
            </w:r>
            <w:r>
              <w:rPr>
                <w:rStyle w:val="line"/>
                <w:rFonts w:ascii="Lucida Console" w:hAnsi="Lucida Console"/>
                <w:color w:val="FFFFFF"/>
                <w:sz w:val="22"/>
                <w:szCs w:val="22"/>
              </w:rPr>
              <w:t xml:space="preserve">    System.out.println(st.nextToken());</w:t>
            </w:r>
            <w:r>
              <w:rPr>
                <w:rFonts w:ascii="Lucida Console" w:hAnsi="Lucida Console"/>
                <w:color w:val="657B83"/>
                <w:sz w:val="22"/>
                <w:szCs w:val="22"/>
              </w:rPr>
              <w:br/>
            </w:r>
            <w:r>
              <w:rPr>
                <w:rStyle w:val="line"/>
                <w:rFonts w:ascii="Lucida Console" w:hAnsi="Lucida Console"/>
                <w:color w:val="FFFFFF"/>
                <w:sz w:val="22"/>
                <w:szCs w:val="22"/>
              </w:rPr>
              <w:t>}</w:t>
            </w:r>
          </w:p>
        </w:tc>
      </w:tr>
    </w:tbl>
    <w:p w:rsidR="007349D1" w:rsidRDefault="007349D1" w:rsidP="007349D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输出如下：</w:t>
      </w:r>
    </w:p>
    <w:tbl>
      <w:tblPr>
        <w:tblW w:w="0" w:type="dxa"/>
        <w:tblCellMar>
          <w:top w:w="15" w:type="dxa"/>
          <w:left w:w="15" w:type="dxa"/>
          <w:bottom w:w="15" w:type="dxa"/>
          <w:right w:w="15" w:type="dxa"/>
        </w:tblCellMar>
        <w:tblLook w:val="04A0" w:firstRow="1" w:lastRow="0" w:firstColumn="1" w:lastColumn="0" w:noHBand="0" w:noVBand="1"/>
      </w:tblPr>
      <w:tblGrid>
        <w:gridCol w:w="663"/>
      </w:tblGrid>
      <w:tr w:rsidR="007349D1" w:rsidTr="007349D1">
        <w:trPr>
          <w:trHeight w:val="525"/>
        </w:trPr>
        <w:tc>
          <w:tcPr>
            <w:tcW w:w="0" w:type="auto"/>
            <w:tcBorders>
              <w:top w:val="nil"/>
              <w:left w:val="nil"/>
              <w:bottom w:val="nil"/>
              <w:right w:val="nil"/>
            </w:tcBorders>
            <w:tcMar>
              <w:top w:w="0" w:type="dxa"/>
              <w:left w:w="0" w:type="dxa"/>
              <w:bottom w:w="0" w:type="dxa"/>
              <w:right w:w="0" w:type="dxa"/>
            </w:tcMar>
            <w:vAlign w:val="center"/>
            <w:hideMark/>
          </w:tcPr>
          <w:p w:rsidR="007349D1" w:rsidRDefault="007349D1">
            <w:pPr>
              <w:pStyle w:val="HTML0"/>
              <w:shd w:val="clear" w:color="auto" w:fill="272822"/>
              <w:rPr>
                <w:rFonts w:ascii="Lucida Console" w:hAnsi="Lucida Console"/>
                <w:color w:val="657B83"/>
                <w:sz w:val="22"/>
                <w:szCs w:val="22"/>
              </w:rPr>
            </w:pPr>
            <w:r>
              <w:rPr>
                <w:rStyle w:val="line"/>
                <w:rFonts w:ascii="Lucida Console" w:hAnsi="Lucida Console"/>
                <w:color w:val="FFFFFF"/>
                <w:sz w:val="22"/>
                <w:szCs w:val="22"/>
              </w:rPr>
              <w:t>Hello</w:t>
            </w:r>
            <w:r>
              <w:rPr>
                <w:rFonts w:ascii="Lucida Console" w:hAnsi="Lucida Console"/>
                <w:color w:val="657B83"/>
                <w:sz w:val="22"/>
                <w:szCs w:val="22"/>
              </w:rPr>
              <w:br/>
            </w:r>
            <w:r>
              <w:rPr>
                <w:rStyle w:val="line"/>
                <w:rFonts w:ascii="Lucida Console" w:hAnsi="Lucida Console"/>
                <w:color w:val="FFFFFF"/>
                <w:sz w:val="22"/>
                <w:szCs w:val="22"/>
              </w:rPr>
              <w:t>World</w:t>
            </w:r>
          </w:p>
        </w:tc>
      </w:tr>
    </w:tbl>
    <w:p w:rsidR="005C0759" w:rsidRDefault="005C0759" w:rsidP="005C0759">
      <w:pPr>
        <w:pStyle w:val="2"/>
      </w:pPr>
      <w:r>
        <w:rPr>
          <w:rFonts w:hint="eastAsia"/>
        </w:rPr>
        <w:t>81</w:t>
      </w:r>
      <w:r>
        <w:t>.</w:t>
      </w:r>
      <w:r w:rsidRPr="005C0759">
        <w:t xml:space="preserve"> </w:t>
      </w:r>
      <w:r>
        <w:t>什么是自动拆装箱？</w:t>
      </w:r>
    </w:p>
    <w:p w:rsidR="005C0759" w:rsidRDefault="005C0759" w:rsidP="005C075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自动装箱和拆箱，就是基本类型和引用类型之间的转换。</w:t>
      </w:r>
    </w:p>
    <w:p w:rsidR="005C0759" w:rsidRDefault="005C0759" w:rsidP="005C0759">
      <w:pPr>
        <w:pStyle w:val="3"/>
      </w:pPr>
      <w:r>
        <w:rPr>
          <w:rStyle w:val="a4"/>
          <w:rFonts w:ascii="Lucida Sans Unicode" w:hAnsi="Lucida Sans Unicode" w:cs="Lucida Sans Unicode"/>
          <w:color w:val="1A1A1A"/>
        </w:rPr>
        <w:t>为什么要转换？</w:t>
      </w:r>
    </w:p>
    <w:p w:rsidR="005C0759" w:rsidRDefault="005C0759" w:rsidP="005C075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如果你在</w:t>
      </w:r>
      <w:r>
        <w:rPr>
          <w:rFonts w:ascii="Lucida Sans Unicode" w:hAnsi="Lucida Sans Unicode" w:cs="Lucida Sans Unicode"/>
          <w:color w:val="1A1A1A"/>
        </w:rPr>
        <w:t xml:space="preserve"> Java5 </w:t>
      </w:r>
      <w:r>
        <w:rPr>
          <w:rFonts w:ascii="Lucida Sans Unicode" w:hAnsi="Lucida Sans Unicode" w:cs="Lucida Sans Unicode"/>
          <w:color w:val="1A1A1A"/>
        </w:rPr>
        <w:t>下进行过编程的话，你一定不会陌生这一点，你不能直接地向集合</w:t>
      </w:r>
      <w:r>
        <w:rPr>
          <w:rFonts w:ascii="Lucida Sans Unicode" w:hAnsi="Lucida Sans Unicode" w:cs="Lucida Sans Unicode"/>
          <w:color w:val="1A1A1A"/>
        </w:rPr>
        <w:t>( Collection )</w:t>
      </w:r>
      <w:r>
        <w:rPr>
          <w:rFonts w:ascii="Lucida Sans Unicode" w:hAnsi="Lucida Sans Unicode" w:cs="Lucida Sans Unicode"/>
          <w:color w:val="1A1A1A"/>
        </w:rPr>
        <w:t>中放入原始类型值，因为集合只接收对象。</w:t>
      </w:r>
    </w:p>
    <w:p w:rsidR="005C0759" w:rsidRDefault="005C0759" w:rsidP="00FA61C5">
      <w:pPr>
        <w:widowControl/>
        <w:numPr>
          <w:ilvl w:val="0"/>
          <w:numId w:val="48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通常这种情况下你的做法是，将这些原始类型的值转换成对象，然后将这些转换的对象放入集合中。使用</w:t>
      </w:r>
      <w:r>
        <w:rPr>
          <w:rFonts w:ascii="Lucida Sans Unicode" w:hAnsi="Lucida Sans Unicode" w:cs="Lucida Sans Unicode"/>
          <w:color w:val="1A1A1A"/>
          <w:szCs w:val="21"/>
        </w:rPr>
        <w:t xml:space="preserve"> Integer</w:t>
      </w:r>
      <w:r>
        <w:rPr>
          <w:rFonts w:ascii="Lucida Sans Unicode" w:hAnsi="Lucida Sans Unicode" w:cs="Lucida Sans Unicode"/>
          <w:color w:val="1A1A1A"/>
          <w:szCs w:val="21"/>
        </w:rPr>
        <w:t>、</w:t>
      </w:r>
      <w:r>
        <w:rPr>
          <w:rFonts w:ascii="Lucida Sans Unicode" w:hAnsi="Lucida Sans Unicode" w:cs="Lucida Sans Unicode"/>
          <w:color w:val="1A1A1A"/>
          <w:szCs w:val="21"/>
        </w:rPr>
        <w:t>Double</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Boolean </w:t>
      </w:r>
      <w:r>
        <w:rPr>
          <w:rFonts w:ascii="Lucida Sans Unicode" w:hAnsi="Lucida Sans Unicode" w:cs="Lucida Sans Unicode"/>
          <w:color w:val="1A1A1A"/>
          <w:szCs w:val="21"/>
        </w:rPr>
        <w:t>等这些类，我们可以将原始类型值转换成对应的对象，但是从某些程度可能使得代码不是那么简洁精炼。</w:t>
      </w:r>
    </w:p>
    <w:p w:rsidR="005C0759" w:rsidRDefault="005C0759" w:rsidP="00FA61C5">
      <w:pPr>
        <w:widowControl/>
        <w:numPr>
          <w:ilvl w:val="0"/>
          <w:numId w:val="48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为了让代码简练，</w:t>
      </w:r>
      <w:r>
        <w:rPr>
          <w:rFonts w:ascii="Lucida Sans Unicode" w:hAnsi="Lucida Sans Unicode" w:cs="Lucida Sans Unicode"/>
          <w:color w:val="1A1A1A"/>
          <w:szCs w:val="21"/>
        </w:rPr>
        <w:t xml:space="preserve">Java5 </w:t>
      </w:r>
      <w:r>
        <w:rPr>
          <w:rFonts w:ascii="Lucida Sans Unicode" w:hAnsi="Lucida Sans Unicode" w:cs="Lucida Sans Unicode"/>
          <w:color w:val="1A1A1A"/>
          <w:szCs w:val="21"/>
        </w:rPr>
        <w:t>引入了具有在原始类型和对象类型自动转换的装箱和拆箱机制。</w:t>
      </w:r>
    </w:p>
    <w:p w:rsidR="005C0759" w:rsidRDefault="005C0759" w:rsidP="00FA61C5">
      <w:pPr>
        <w:widowControl/>
        <w:numPr>
          <w:ilvl w:val="0"/>
          <w:numId w:val="48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但是自动装箱和拆箱并非完美，在使用时需要有一些注意事项，如果没有搞明白自动装箱和拆箱，可能会引起难以察觉的</w:t>
      </w:r>
      <w:r>
        <w:rPr>
          <w:rFonts w:ascii="Lucida Sans Unicode" w:hAnsi="Lucida Sans Unicode" w:cs="Lucida Sans Unicode"/>
          <w:color w:val="1A1A1A"/>
          <w:szCs w:val="21"/>
        </w:rPr>
        <w:t xml:space="preserve"> Bug </w:t>
      </w:r>
      <w:r>
        <w:rPr>
          <w:rFonts w:ascii="Lucida Sans Unicode" w:hAnsi="Lucida Sans Unicode" w:cs="Lucida Sans Unicode"/>
          <w:color w:val="1A1A1A"/>
          <w:szCs w:val="21"/>
        </w:rPr>
        <w:t>。</w:t>
      </w:r>
    </w:p>
    <w:p w:rsidR="005C0759" w:rsidRDefault="005C0759" w:rsidP="005C0759">
      <w:pPr>
        <w:pStyle w:val="3"/>
        <w:rPr>
          <w:sz w:val="24"/>
          <w:szCs w:val="24"/>
        </w:rPr>
      </w:pPr>
      <w:r>
        <w:rPr>
          <w:rStyle w:val="a4"/>
          <w:rFonts w:ascii="Lucida Sans Unicode" w:hAnsi="Lucida Sans Unicode" w:cs="Lucida Sans Unicode"/>
          <w:color w:val="1A1A1A"/>
        </w:rPr>
        <w:t xml:space="preserve">int </w:t>
      </w:r>
      <w:r>
        <w:rPr>
          <w:rStyle w:val="a4"/>
          <w:rFonts w:ascii="Lucida Sans Unicode" w:hAnsi="Lucida Sans Unicode" w:cs="Lucida Sans Unicode"/>
          <w:color w:val="1A1A1A"/>
        </w:rPr>
        <w:t>和</w:t>
      </w:r>
      <w:r>
        <w:rPr>
          <w:rStyle w:val="a4"/>
          <w:rFonts w:ascii="Lucida Sans Unicode" w:hAnsi="Lucida Sans Unicode" w:cs="Lucida Sans Unicode"/>
          <w:color w:val="1A1A1A"/>
        </w:rPr>
        <w:t xml:space="preserve"> Integer </w:t>
      </w:r>
      <w:r>
        <w:rPr>
          <w:rStyle w:val="a4"/>
          <w:rFonts w:ascii="Lucida Sans Unicode" w:hAnsi="Lucida Sans Unicode" w:cs="Lucida Sans Unicode"/>
          <w:color w:val="1A1A1A"/>
        </w:rPr>
        <w:t>有什么区别？</w:t>
      </w:r>
    </w:p>
    <w:p w:rsidR="005C0759" w:rsidRDefault="005C0759" w:rsidP="00FA61C5">
      <w:pPr>
        <w:widowControl/>
        <w:numPr>
          <w:ilvl w:val="0"/>
          <w:numId w:val="490"/>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 w:val="21"/>
          <w:szCs w:val="21"/>
          <w:bdr w:val="single" w:sz="6" w:space="1" w:color="CCCCCC" w:frame="1"/>
          <w:shd w:val="clear" w:color="auto" w:fill="DDDDDD"/>
        </w:rPr>
        <w:t>int</w:t>
      </w:r>
      <w:r>
        <w:rPr>
          <w:rFonts w:ascii="Lucida Sans Unicode" w:hAnsi="Lucida Sans Unicode" w:cs="Lucida Sans Unicode"/>
          <w:color w:val="1A1A1A"/>
          <w:szCs w:val="21"/>
        </w:rPr>
        <w:t> </w:t>
      </w:r>
      <w:r>
        <w:rPr>
          <w:rFonts w:ascii="Lucida Sans Unicode" w:hAnsi="Lucida Sans Unicode" w:cs="Lucida Sans Unicode"/>
          <w:color w:val="1A1A1A"/>
          <w:szCs w:val="21"/>
        </w:rPr>
        <w:t>是基本数据类型。</w:t>
      </w:r>
    </w:p>
    <w:p w:rsidR="005C0759" w:rsidRDefault="005C0759" w:rsidP="00FA61C5">
      <w:pPr>
        <w:widowControl/>
        <w:numPr>
          <w:ilvl w:val="0"/>
          <w:numId w:val="49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Integer </w:t>
      </w:r>
      <w:r>
        <w:rPr>
          <w:rFonts w:ascii="Lucida Sans Unicode" w:hAnsi="Lucida Sans Unicode" w:cs="Lucida Sans Unicode"/>
          <w:color w:val="1A1A1A"/>
          <w:szCs w:val="21"/>
        </w:rPr>
        <w:t>是其包装类，注意是一个类。</w:t>
      </w:r>
    </w:p>
    <w:p w:rsidR="005C0759" w:rsidRDefault="005C0759" w:rsidP="005C075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当然，要注意下</w:t>
      </w:r>
      <w:r>
        <w:rPr>
          <w:rFonts w:ascii="Lucida Sans Unicode" w:hAnsi="Lucida Sans Unicode" w:cs="Lucida Sans Unicode"/>
          <w:color w:val="1A1A1A"/>
        </w:rPr>
        <w:t xml:space="preserve"> Integer </w:t>
      </w:r>
      <w:r>
        <w:rPr>
          <w:rFonts w:ascii="Lucida Sans Unicode" w:hAnsi="Lucida Sans Unicode" w:cs="Lucida Sans Unicode"/>
          <w:color w:val="1A1A1A"/>
        </w:rPr>
        <w:t>的缓存策略，可以看看</w:t>
      </w:r>
      <w:r>
        <w:rPr>
          <w:rFonts w:ascii="Lucida Sans Unicode" w:hAnsi="Lucida Sans Unicode" w:cs="Lucida Sans Unicode"/>
          <w:color w:val="1A1A1A"/>
        </w:rPr>
        <w:t> </w:t>
      </w:r>
      <w:hyperlink r:id="rId83" w:tgtFrame="_blank" w:history="1">
        <w:r>
          <w:rPr>
            <w:rStyle w:val="a5"/>
            <w:rFonts w:ascii="Lucida Sans Unicode" w:hAnsi="Lucida Sans Unicode" w:cs="Lucida Sans Unicode"/>
            <w:color w:val="0088CC"/>
          </w:rPr>
          <w:t>《理解</w:t>
        </w:r>
        <w:r>
          <w:rPr>
            <w:rStyle w:val="a5"/>
            <w:rFonts w:ascii="Lucida Sans Unicode" w:hAnsi="Lucida Sans Unicode" w:cs="Lucida Sans Unicode"/>
            <w:color w:val="0088CC"/>
          </w:rPr>
          <w:t xml:space="preserve">Java Integer </w:t>
        </w:r>
        <w:r>
          <w:rPr>
            <w:rStyle w:val="a5"/>
            <w:rFonts w:ascii="Lucida Sans Unicode" w:hAnsi="Lucida Sans Unicode" w:cs="Lucida Sans Unicode"/>
            <w:color w:val="0088CC"/>
          </w:rPr>
          <w:t>的缓存策略》</w:t>
        </w:r>
      </w:hyperlink>
      <w:r>
        <w:rPr>
          <w:rFonts w:ascii="Lucida Sans Unicode" w:hAnsi="Lucida Sans Unicode" w:cs="Lucida Sans Unicode"/>
          <w:color w:val="1A1A1A"/>
        </w:rPr>
        <w:t> </w:t>
      </w:r>
      <w:r>
        <w:rPr>
          <w:rFonts w:ascii="Lucida Sans Unicode" w:hAnsi="Lucida Sans Unicode" w:cs="Lucida Sans Unicode"/>
          <w:color w:val="1A1A1A"/>
        </w:rPr>
        <w:t>文章。</w:t>
      </w:r>
    </w:p>
    <w:p w:rsidR="00993CC0" w:rsidRDefault="00993CC0" w:rsidP="00993CC0">
      <w:pPr>
        <w:pStyle w:val="2"/>
      </w:pPr>
      <w:r>
        <w:rPr>
          <w:rFonts w:hint="eastAsia"/>
        </w:rPr>
        <w:t>82.</w:t>
      </w:r>
      <w:r w:rsidRPr="00993CC0">
        <w:t xml:space="preserve"> </w:t>
      </w:r>
      <w:r>
        <w:t>抽象类和接口有什么区别？</w:t>
      </w:r>
    </w:p>
    <w:p w:rsidR="00993CC0" w:rsidRDefault="00993CC0" w:rsidP="00993CC0">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从设计层面来说，抽象是对类的抽象，是一种模板设计，接口是行为的抽象，是一种行为的规范。</w:t>
      </w:r>
    </w:p>
    <w:p w:rsidR="00993CC0" w:rsidRDefault="00993CC0" w:rsidP="00FA61C5">
      <w:pPr>
        <w:widowControl/>
        <w:numPr>
          <w:ilvl w:val="0"/>
          <w:numId w:val="49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Java </w:t>
      </w:r>
      <w:r>
        <w:rPr>
          <w:rFonts w:ascii="Lucida Sans Unicode" w:hAnsi="Lucida Sans Unicode" w:cs="Lucida Sans Unicode"/>
          <w:color w:val="1A1A1A"/>
          <w:szCs w:val="21"/>
        </w:rPr>
        <w:t>提供和支持创建抽象类和接口。它们的实现有共同点，不同点在于：接口中所有的方法隐含的都是抽象的，而抽象类则可以同时包含抽象和非抽象的方法。</w:t>
      </w:r>
    </w:p>
    <w:p w:rsidR="00993CC0" w:rsidRDefault="00993CC0" w:rsidP="00FA61C5">
      <w:pPr>
        <w:widowControl/>
        <w:numPr>
          <w:ilvl w:val="0"/>
          <w:numId w:val="49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类可以实现很多个接口，但是只能继承一个抽象类。类可以不实现抽象类和接口声明的所有方法，当然，在这种情况下，类也必须得声明成是抽象的。</w:t>
      </w:r>
    </w:p>
    <w:p w:rsidR="00993CC0" w:rsidRDefault="00993CC0" w:rsidP="00FA61C5">
      <w:pPr>
        <w:widowControl/>
        <w:numPr>
          <w:ilvl w:val="0"/>
          <w:numId w:val="49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抽象类可以在不提供接口方法实现的情况下实现接口。</w:t>
      </w:r>
    </w:p>
    <w:p w:rsidR="00993CC0" w:rsidRDefault="00993CC0" w:rsidP="00FA61C5">
      <w:pPr>
        <w:widowControl/>
        <w:numPr>
          <w:ilvl w:val="0"/>
          <w:numId w:val="49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Java </w:t>
      </w:r>
      <w:r>
        <w:rPr>
          <w:rFonts w:ascii="Lucida Sans Unicode" w:hAnsi="Lucida Sans Unicode" w:cs="Lucida Sans Unicode"/>
          <w:color w:val="1A1A1A"/>
          <w:szCs w:val="21"/>
        </w:rPr>
        <w:t>接口中声明的变量默认都是</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final</w:t>
      </w:r>
      <w:r>
        <w:rPr>
          <w:rFonts w:ascii="Lucida Sans Unicode" w:hAnsi="Lucida Sans Unicode" w:cs="Lucida Sans Unicode"/>
          <w:color w:val="1A1A1A"/>
          <w:szCs w:val="21"/>
        </w:rPr>
        <w:t> </w:t>
      </w:r>
      <w:r>
        <w:rPr>
          <w:rFonts w:ascii="Lucida Sans Unicode" w:hAnsi="Lucida Sans Unicode" w:cs="Lucida Sans Unicode"/>
          <w:color w:val="1A1A1A"/>
          <w:szCs w:val="21"/>
        </w:rPr>
        <w:t>的。抽象类可以包含非</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final</w:t>
      </w:r>
      <w:r>
        <w:rPr>
          <w:rFonts w:ascii="Lucida Sans Unicode" w:hAnsi="Lucida Sans Unicode" w:cs="Lucida Sans Unicode"/>
          <w:color w:val="1A1A1A"/>
          <w:szCs w:val="21"/>
        </w:rPr>
        <w:t> </w:t>
      </w:r>
      <w:r>
        <w:rPr>
          <w:rFonts w:ascii="Lucida Sans Unicode" w:hAnsi="Lucida Sans Unicode" w:cs="Lucida Sans Unicode"/>
          <w:color w:val="1A1A1A"/>
          <w:szCs w:val="21"/>
        </w:rPr>
        <w:t>的变量。</w:t>
      </w:r>
    </w:p>
    <w:p w:rsidR="00993CC0" w:rsidRDefault="00993CC0" w:rsidP="00FA61C5">
      <w:pPr>
        <w:widowControl/>
        <w:numPr>
          <w:ilvl w:val="0"/>
          <w:numId w:val="49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Java </w:t>
      </w:r>
      <w:r>
        <w:rPr>
          <w:rFonts w:ascii="Lucida Sans Unicode" w:hAnsi="Lucida Sans Unicode" w:cs="Lucida Sans Unicode"/>
          <w:color w:val="1A1A1A"/>
          <w:szCs w:val="21"/>
        </w:rPr>
        <w:t>接口中的成员函数默认是</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public</w:t>
      </w:r>
      <w:r>
        <w:rPr>
          <w:rFonts w:ascii="Lucida Sans Unicode" w:hAnsi="Lucida Sans Unicode" w:cs="Lucida Sans Unicode"/>
          <w:color w:val="1A1A1A"/>
          <w:szCs w:val="21"/>
        </w:rPr>
        <w:t> </w:t>
      </w:r>
      <w:r>
        <w:rPr>
          <w:rFonts w:ascii="Lucida Sans Unicode" w:hAnsi="Lucida Sans Unicode" w:cs="Lucida Sans Unicode"/>
          <w:color w:val="1A1A1A"/>
          <w:szCs w:val="21"/>
        </w:rPr>
        <w:t>的。抽象类的成员函数可以是</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private</w:t>
      </w:r>
      <w:r>
        <w:rPr>
          <w:rFonts w:ascii="Lucida Sans Unicode" w:hAnsi="Lucida Sans Unicode" w:cs="Lucida Sans Unicode"/>
          <w:color w:val="1A1A1A"/>
          <w:szCs w:val="21"/>
        </w:rPr>
        <w:t>，</w:t>
      </w:r>
      <w:r>
        <w:rPr>
          <w:rStyle w:val="HTML"/>
          <w:rFonts w:ascii="Lucida Console" w:hAnsi="Lucida Console"/>
          <w:color w:val="1A1A1A"/>
          <w:szCs w:val="21"/>
          <w:bdr w:val="single" w:sz="6" w:space="1" w:color="CCCCCC" w:frame="1"/>
          <w:shd w:val="clear" w:color="auto" w:fill="DDDDDD"/>
        </w:rPr>
        <w:t>protected</w:t>
      </w:r>
      <w:r>
        <w:rPr>
          <w:rFonts w:ascii="Lucida Sans Unicode" w:hAnsi="Lucida Sans Unicode" w:cs="Lucida Sans Unicode"/>
          <w:color w:val="1A1A1A"/>
          <w:szCs w:val="21"/>
        </w:rPr>
        <w:t> </w:t>
      </w:r>
      <w:r>
        <w:rPr>
          <w:rFonts w:ascii="Lucida Sans Unicode" w:hAnsi="Lucida Sans Unicode" w:cs="Lucida Sans Unicode"/>
          <w:color w:val="1A1A1A"/>
          <w:szCs w:val="21"/>
        </w:rPr>
        <w:t>或者是</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public</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993CC0" w:rsidRDefault="00993CC0" w:rsidP="00FA61C5">
      <w:pPr>
        <w:widowControl/>
        <w:numPr>
          <w:ilvl w:val="0"/>
          <w:numId w:val="49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接口是绝对抽象的，不可以被实例化。抽象类也不可以被实例化，但是，如果它包含</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#main(String[] args)</w:t>
      </w:r>
      <w:r>
        <w:rPr>
          <w:rFonts w:ascii="Lucida Sans Unicode" w:hAnsi="Lucida Sans Unicode" w:cs="Lucida Sans Unicode"/>
          <w:color w:val="1A1A1A"/>
          <w:szCs w:val="21"/>
        </w:rPr>
        <w:t> </w:t>
      </w:r>
      <w:r>
        <w:rPr>
          <w:rFonts w:ascii="Lucida Sans Unicode" w:hAnsi="Lucida Sans Unicode" w:cs="Lucida Sans Unicode"/>
          <w:color w:val="1A1A1A"/>
          <w:szCs w:val="21"/>
        </w:rPr>
        <w:t>方法的话是可以被调用的。</w:t>
      </w:r>
    </w:p>
    <w:p w:rsidR="00993CC0" w:rsidRDefault="00993CC0" w:rsidP="00993CC0">
      <w:pPr>
        <w:pStyle w:val="3"/>
        <w:rPr>
          <w:sz w:val="24"/>
          <w:szCs w:val="24"/>
        </w:rPr>
      </w:pPr>
      <w:r>
        <w:rPr>
          <w:rStyle w:val="a4"/>
          <w:rFonts w:ascii="Lucida Sans Unicode" w:hAnsi="Lucida Sans Unicode" w:cs="Lucida Sans Unicode"/>
          <w:color w:val="1A1A1A"/>
        </w:rPr>
        <w:t>继承和组合的区别在哪？</w:t>
      </w:r>
    </w:p>
    <w:p w:rsidR="00993CC0" w:rsidRDefault="00993CC0" w:rsidP="00FA61C5">
      <w:pPr>
        <w:widowControl/>
        <w:numPr>
          <w:ilvl w:val="0"/>
          <w:numId w:val="49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继承：指的是一个类（称为子类、子接口）继承另外的一个类（称为父类、父接口）的功能，并可以增加它自己的新功能的能力，继承是类与类或者接口与接口之间最常见的关系。在</w:t>
      </w:r>
      <w:r>
        <w:rPr>
          <w:rFonts w:ascii="Lucida Sans Unicode" w:hAnsi="Lucida Sans Unicode" w:cs="Lucida Sans Unicode"/>
          <w:color w:val="1A1A1A"/>
          <w:szCs w:val="21"/>
        </w:rPr>
        <w:t xml:space="preserve"> Java </w:t>
      </w:r>
      <w:r>
        <w:rPr>
          <w:rFonts w:ascii="Lucida Sans Unicode" w:hAnsi="Lucida Sans Unicode" w:cs="Lucida Sans Unicode"/>
          <w:color w:val="1A1A1A"/>
          <w:szCs w:val="21"/>
        </w:rPr>
        <w:t>中，此类关系通过关键字</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extends</w:t>
      </w:r>
      <w:r>
        <w:rPr>
          <w:rFonts w:ascii="Lucida Sans Unicode" w:hAnsi="Lucida Sans Unicode" w:cs="Lucida Sans Unicode"/>
          <w:color w:val="1A1A1A"/>
          <w:szCs w:val="21"/>
        </w:rPr>
        <w:t> </w:t>
      </w:r>
      <w:r>
        <w:rPr>
          <w:rFonts w:ascii="Lucida Sans Unicode" w:hAnsi="Lucida Sans Unicode" w:cs="Lucida Sans Unicode"/>
          <w:color w:val="1A1A1A"/>
          <w:szCs w:val="21"/>
        </w:rPr>
        <w:t>明确标识，在设计时一般没有争议性。</w:t>
      </w:r>
    </w:p>
    <w:p w:rsidR="00993CC0" w:rsidRDefault="00993CC0" w:rsidP="00FA61C5">
      <w:pPr>
        <w:widowControl/>
        <w:numPr>
          <w:ilvl w:val="0"/>
          <w:numId w:val="49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组合：组合是关联关系的一种特例，他体现的是整体与部分、拥有的关系，即</w:t>
      </w:r>
      <w:r>
        <w:rPr>
          <w:rFonts w:ascii="Lucida Sans Unicode" w:hAnsi="Lucida Sans Unicode" w:cs="Lucida Sans Unicode"/>
          <w:color w:val="1A1A1A"/>
          <w:szCs w:val="21"/>
        </w:rPr>
        <w:t xml:space="preserve"> has-a </w:t>
      </w:r>
      <w:r>
        <w:rPr>
          <w:rFonts w:ascii="Lucida Sans Unicode" w:hAnsi="Lucida Sans Unicode" w:cs="Lucida Sans Unicode"/>
          <w:color w:val="1A1A1A"/>
          <w:szCs w:val="21"/>
        </w:rPr>
        <w:t>的关系，此时整体与部分之间是可分离的，他们可以具有各自的生命周期，部分可以属于多个整体对象，也可以为多个整体对象共享。</w:t>
      </w:r>
    </w:p>
    <w:p w:rsidR="00993CC0" w:rsidRDefault="00993CC0" w:rsidP="00FA61C5">
      <w:pPr>
        <w:widowControl/>
        <w:numPr>
          <w:ilvl w:val="1"/>
          <w:numId w:val="499"/>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比如，计算机与</w:t>
      </w:r>
      <w:r>
        <w:rPr>
          <w:rFonts w:ascii="Lucida Sans Unicode" w:hAnsi="Lucida Sans Unicode" w:cs="Lucida Sans Unicode"/>
          <w:color w:val="1A1A1A"/>
          <w:szCs w:val="21"/>
        </w:rPr>
        <w:t xml:space="preserve"> CPU </w:t>
      </w:r>
      <w:r>
        <w:rPr>
          <w:rFonts w:ascii="Lucida Sans Unicode" w:hAnsi="Lucida Sans Unicode" w:cs="Lucida Sans Unicode"/>
          <w:color w:val="1A1A1A"/>
          <w:szCs w:val="21"/>
        </w:rPr>
        <w:t>、公司与员工的关系等。</w:t>
      </w:r>
    </w:p>
    <w:p w:rsidR="00993CC0" w:rsidRDefault="00993CC0" w:rsidP="00FA61C5">
      <w:pPr>
        <w:widowControl/>
        <w:numPr>
          <w:ilvl w:val="1"/>
          <w:numId w:val="499"/>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表现在代码层面，和关联关系是一致的，只能从语义级别来区分。</w:t>
      </w:r>
    </w:p>
    <w:p w:rsidR="00993CC0" w:rsidRDefault="00993CC0" w:rsidP="00993CC0">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因为组合能带来比继承更好的灵活性，所以有句话叫做</w:t>
      </w:r>
      <w:r>
        <w:rPr>
          <w:rFonts w:ascii="Lucida Sans Unicode" w:hAnsi="Lucida Sans Unicode" w:cs="Lucida Sans Unicode"/>
          <w:color w:val="1A1A1A"/>
        </w:rPr>
        <w:t>“</w:t>
      </w:r>
      <w:r>
        <w:rPr>
          <w:rFonts w:ascii="Lucida Sans Unicode" w:hAnsi="Lucida Sans Unicode" w:cs="Lucida Sans Unicode"/>
          <w:color w:val="1A1A1A"/>
        </w:rPr>
        <w:t>组合优于继承</w:t>
      </w:r>
      <w:r>
        <w:rPr>
          <w:rFonts w:ascii="Lucida Sans Unicode" w:hAnsi="Lucida Sans Unicode" w:cs="Lucida Sans Unicode"/>
          <w:color w:val="1A1A1A"/>
        </w:rPr>
        <w:t>”</w:t>
      </w:r>
      <w:r>
        <w:rPr>
          <w:rFonts w:ascii="Lucida Sans Unicode" w:hAnsi="Lucida Sans Unicode" w:cs="Lucida Sans Unicode"/>
          <w:color w:val="1A1A1A"/>
        </w:rPr>
        <w:t>。感兴趣的胖友，可以看看</w:t>
      </w:r>
      <w:r>
        <w:rPr>
          <w:rFonts w:ascii="Lucida Sans Unicode" w:hAnsi="Lucida Sans Unicode" w:cs="Lucida Sans Unicode"/>
          <w:color w:val="1A1A1A"/>
        </w:rPr>
        <w:t> </w:t>
      </w:r>
      <w:hyperlink r:id="rId84" w:tgtFrame="_blank" w:history="1">
        <w:r>
          <w:rPr>
            <w:rStyle w:val="a5"/>
            <w:rFonts w:ascii="Lucida Sans Unicode" w:hAnsi="Lucida Sans Unicode" w:cs="Lucida Sans Unicode"/>
            <w:color w:val="0088CC"/>
          </w:rPr>
          <w:t>《怎样理解</w:t>
        </w:r>
        <w:r>
          <w:rPr>
            <w:rStyle w:val="a5"/>
            <w:rFonts w:ascii="Lucida Sans Unicode" w:hAnsi="Lucida Sans Unicode" w:cs="Lucida Sans Unicode"/>
            <w:color w:val="0088CC"/>
          </w:rPr>
          <w:t>“</w:t>
        </w:r>
        <w:r>
          <w:rPr>
            <w:rStyle w:val="a5"/>
            <w:rFonts w:ascii="Lucida Sans Unicode" w:hAnsi="Lucida Sans Unicode" w:cs="Lucida Sans Unicode"/>
            <w:color w:val="0088CC"/>
          </w:rPr>
          <w:t>组合优于继承</w:t>
        </w:r>
        <w:r>
          <w:rPr>
            <w:rStyle w:val="a5"/>
            <w:rFonts w:ascii="Lucida Sans Unicode" w:hAnsi="Lucida Sans Unicode" w:cs="Lucida Sans Unicode"/>
            <w:color w:val="0088CC"/>
          </w:rPr>
          <w:t>”</w:t>
        </w:r>
        <w:r>
          <w:rPr>
            <w:rStyle w:val="a5"/>
            <w:rFonts w:ascii="Lucida Sans Unicode" w:hAnsi="Lucida Sans Unicode" w:cs="Lucida Sans Unicode"/>
            <w:color w:val="0088CC"/>
          </w:rPr>
          <w:t>以及</w:t>
        </w:r>
        <w:r>
          <w:rPr>
            <w:rStyle w:val="a5"/>
            <w:rFonts w:ascii="Lucida Sans Unicode" w:hAnsi="Lucida Sans Unicode" w:cs="Lucida Sans Unicode"/>
            <w:color w:val="0088CC"/>
          </w:rPr>
          <w:t>“OO</w:t>
        </w:r>
        <w:r>
          <w:rPr>
            <w:rStyle w:val="a5"/>
            <w:rFonts w:ascii="Lucida Sans Unicode" w:hAnsi="Lucida Sans Unicode" w:cs="Lucida Sans Unicode"/>
            <w:color w:val="0088CC"/>
          </w:rPr>
          <w:t>的反模块化</w:t>
        </w:r>
        <w:r>
          <w:rPr>
            <w:rStyle w:val="a5"/>
            <w:rFonts w:ascii="Lucida Sans Unicode" w:hAnsi="Lucida Sans Unicode" w:cs="Lucida Sans Unicode"/>
            <w:color w:val="0088CC"/>
          </w:rPr>
          <w:t>”</w:t>
        </w:r>
        <w:r>
          <w:rPr>
            <w:rStyle w:val="a5"/>
            <w:rFonts w:ascii="Lucida Sans Unicode" w:hAnsi="Lucida Sans Unicode" w:cs="Lucida Sans Unicode"/>
            <w:color w:val="0088CC"/>
          </w:rPr>
          <w:t>，在这些方面</w:t>
        </w:r>
        <w:r>
          <w:rPr>
            <w:rStyle w:val="a5"/>
            <w:rFonts w:ascii="Lucida Sans Unicode" w:hAnsi="Lucida Sans Unicode" w:cs="Lucida Sans Unicode"/>
            <w:color w:val="0088CC"/>
          </w:rPr>
          <w:t>FP</w:t>
        </w:r>
        <w:r>
          <w:rPr>
            <w:rStyle w:val="a5"/>
            <w:rFonts w:ascii="Lucida Sans Unicode" w:hAnsi="Lucida Sans Unicode" w:cs="Lucida Sans Unicode"/>
            <w:color w:val="0088CC"/>
          </w:rPr>
          <w:t>具体来说有什么优势？》</w:t>
        </w:r>
      </w:hyperlink>
      <w:r>
        <w:rPr>
          <w:rFonts w:ascii="Lucida Sans Unicode" w:hAnsi="Lucida Sans Unicode" w:cs="Lucida Sans Unicode"/>
          <w:color w:val="1A1A1A"/>
        </w:rPr>
        <w:t> </w:t>
      </w:r>
      <w:r>
        <w:rPr>
          <w:rFonts w:ascii="Lucida Sans Unicode" w:hAnsi="Lucida Sans Unicode" w:cs="Lucida Sans Unicode"/>
          <w:color w:val="1A1A1A"/>
        </w:rPr>
        <w:t>文章。</w:t>
      </w:r>
    </w:p>
    <w:p w:rsidR="00993CC0" w:rsidRDefault="00993CC0" w:rsidP="00993CC0">
      <w:pPr>
        <w:pStyle w:val="3"/>
      </w:pPr>
      <w:r>
        <w:rPr>
          <w:rStyle w:val="a4"/>
          <w:rFonts w:ascii="Lucida Sans Unicode" w:hAnsi="Lucida Sans Unicode" w:cs="Lucida Sans Unicode"/>
          <w:color w:val="1A1A1A"/>
        </w:rPr>
        <w:t>请详细讲述一下</w:t>
      </w:r>
      <w:r>
        <w:rPr>
          <w:rStyle w:val="a4"/>
          <w:rFonts w:ascii="Lucida Sans Unicode" w:hAnsi="Lucida Sans Unicode" w:cs="Lucida Sans Unicode"/>
          <w:color w:val="1A1A1A"/>
        </w:rPr>
        <w:t xml:space="preserve"> RandomAccess </w:t>
      </w:r>
      <w:r>
        <w:rPr>
          <w:rStyle w:val="a4"/>
          <w:rFonts w:ascii="Lucida Sans Unicode" w:hAnsi="Lucida Sans Unicode" w:cs="Lucida Sans Unicode"/>
          <w:color w:val="1A1A1A"/>
        </w:rPr>
        <w:t>接口有什么作用？</w:t>
      </w:r>
    </w:p>
    <w:p w:rsidR="00993CC0" w:rsidRDefault="00993CC0" w:rsidP="00993CC0">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RandomAccess </w:t>
      </w:r>
      <w:r>
        <w:rPr>
          <w:rFonts w:ascii="Lucida Sans Unicode" w:hAnsi="Lucida Sans Unicode" w:cs="Lucida Sans Unicode"/>
          <w:color w:val="1A1A1A"/>
        </w:rPr>
        <w:t>用来当标记的，是一种</w:t>
      </w:r>
      <w:r>
        <w:rPr>
          <w:rStyle w:val="a4"/>
          <w:rFonts w:ascii="Lucida Sans Unicode" w:hAnsi="Lucida Sans Unicode" w:cs="Lucida Sans Unicode"/>
          <w:color w:val="1A1A1A"/>
        </w:rPr>
        <w:t>标记</w:t>
      </w:r>
      <w:r>
        <w:rPr>
          <w:rFonts w:ascii="Lucida Sans Unicode" w:hAnsi="Lucida Sans Unicode" w:cs="Lucida Sans Unicode"/>
          <w:color w:val="1A1A1A"/>
        </w:rPr>
        <w:t>接口，接口的非典型用法。意思是，随机访问任意下标元素都比较快。</w:t>
      </w:r>
    </w:p>
    <w:p w:rsidR="00993CC0" w:rsidRDefault="00993CC0" w:rsidP="00993CC0">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用处，当要实现某些算法时，会判断当前类是否实现了</w:t>
      </w:r>
      <w:r>
        <w:rPr>
          <w:rFonts w:ascii="Lucida Sans Unicode" w:hAnsi="Lucida Sans Unicode" w:cs="Lucida Sans Unicode"/>
          <w:color w:val="1A1A1A"/>
        </w:rPr>
        <w:t xml:space="preserve"> RandomAccess </w:t>
      </w:r>
      <w:r>
        <w:rPr>
          <w:rFonts w:ascii="Lucida Sans Unicode" w:hAnsi="Lucida Sans Unicode" w:cs="Lucida Sans Unicode"/>
          <w:color w:val="1A1A1A"/>
        </w:rPr>
        <w:t>接口，会根据结果选择不同的算法。</w:t>
      </w:r>
    </w:p>
    <w:p w:rsidR="00993CC0" w:rsidRDefault="00993CC0" w:rsidP="00993CC0">
      <w:pPr>
        <w:pStyle w:val="2"/>
      </w:pPr>
      <w:r>
        <w:rPr>
          <w:rFonts w:hint="eastAsia"/>
        </w:rPr>
        <w:t>83</w:t>
      </w:r>
      <w:r>
        <w:t>.</w:t>
      </w:r>
      <w:r w:rsidRPr="00993CC0">
        <w:t xml:space="preserve"> </w:t>
      </w:r>
      <w:r>
        <w:t>讲讲类的实例化顺序？</w:t>
      </w:r>
    </w:p>
    <w:p w:rsidR="00993CC0" w:rsidRDefault="00993CC0" w:rsidP="00993CC0">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初始化顺序如下：</w:t>
      </w:r>
    </w:p>
    <w:p w:rsidR="00993CC0" w:rsidRDefault="00993CC0" w:rsidP="00FA61C5">
      <w:pPr>
        <w:widowControl/>
        <w:numPr>
          <w:ilvl w:val="0"/>
          <w:numId w:val="50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父类静态变量</w:t>
      </w:r>
    </w:p>
    <w:p w:rsidR="00993CC0" w:rsidRDefault="00993CC0" w:rsidP="00FA61C5">
      <w:pPr>
        <w:widowControl/>
        <w:numPr>
          <w:ilvl w:val="0"/>
          <w:numId w:val="50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父类静态代码块</w:t>
      </w:r>
    </w:p>
    <w:p w:rsidR="00993CC0" w:rsidRDefault="00993CC0" w:rsidP="00FA61C5">
      <w:pPr>
        <w:widowControl/>
        <w:numPr>
          <w:ilvl w:val="0"/>
          <w:numId w:val="50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子类静态变量、</w:t>
      </w:r>
    </w:p>
    <w:p w:rsidR="00993CC0" w:rsidRDefault="00993CC0" w:rsidP="00FA61C5">
      <w:pPr>
        <w:widowControl/>
        <w:numPr>
          <w:ilvl w:val="0"/>
          <w:numId w:val="50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子类静态代码块</w:t>
      </w:r>
    </w:p>
    <w:p w:rsidR="00993CC0" w:rsidRDefault="00993CC0" w:rsidP="00FA61C5">
      <w:pPr>
        <w:widowControl/>
        <w:numPr>
          <w:ilvl w:val="0"/>
          <w:numId w:val="50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父类非静态变量（父类实例成员变量）</w:t>
      </w:r>
    </w:p>
    <w:p w:rsidR="00993CC0" w:rsidRDefault="00993CC0" w:rsidP="00FA61C5">
      <w:pPr>
        <w:widowControl/>
        <w:numPr>
          <w:ilvl w:val="0"/>
          <w:numId w:val="50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父类构造函数</w:t>
      </w:r>
    </w:p>
    <w:p w:rsidR="00993CC0" w:rsidRDefault="00993CC0" w:rsidP="00FA61C5">
      <w:pPr>
        <w:widowControl/>
        <w:numPr>
          <w:ilvl w:val="0"/>
          <w:numId w:val="50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子类非静态变量（子类实例成员变量）</w:t>
      </w:r>
    </w:p>
    <w:p w:rsidR="00993CC0" w:rsidRDefault="00993CC0" w:rsidP="00FA61C5">
      <w:pPr>
        <w:widowControl/>
        <w:numPr>
          <w:ilvl w:val="0"/>
          <w:numId w:val="50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子类构造函数</w:t>
      </w:r>
    </w:p>
    <w:p w:rsidR="00993CC0" w:rsidRDefault="00993CC0" w:rsidP="00993CC0">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感兴趣的胖友，可以详细看看</w:t>
      </w:r>
      <w:r>
        <w:rPr>
          <w:rFonts w:ascii="Lucida Sans Unicode" w:hAnsi="Lucida Sans Unicode" w:cs="Lucida Sans Unicode"/>
          <w:color w:val="1A1A1A"/>
        </w:rPr>
        <w:t> </w:t>
      </w:r>
      <w:hyperlink r:id="rId85"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Java </w:t>
        </w:r>
        <w:r>
          <w:rPr>
            <w:rStyle w:val="a5"/>
            <w:rFonts w:ascii="Lucida Sans Unicode" w:hAnsi="Lucida Sans Unicode" w:cs="Lucida Sans Unicode"/>
            <w:color w:val="0088CC"/>
          </w:rPr>
          <w:t>类的实例化顺序》</w:t>
        </w:r>
      </w:hyperlink>
      <w:r>
        <w:rPr>
          <w:rFonts w:ascii="Lucida Sans Unicode" w:hAnsi="Lucida Sans Unicode" w:cs="Lucida Sans Unicode"/>
          <w:color w:val="1A1A1A"/>
        </w:rPr>
        <w:t> </w:t>
      </w:r>
      <w:r>
        <w:rPr>
          <w:rFonts w:ascii="Lucida Sans Unicode" w:hAnsi="Lucida Sans Unicode" w:cs="Lucida Sans Unicode"/>
          <w:color w:val="1A1A1A"/>
        </w:rPr>
        <w:t>文章，提供的示例。</w:t>
      </w:r>
    </w:p>
    <w:p w:rsidR="00993CC0" w:rsidRDefault="00993CC0" w:rsidP="00993CC0">
      <w:pPr>
        <w:pStyle w:val="2"/>
      </w:pPr>
      <w:r>
        <w:rPr>
          <w:rFonts w:hint="eastAsia"/>
        </w:rPr>
        <w:t>84</w:t>
      </w:r>
      <w:r>
        <w:t>.</w:t>
      </w:r>
      <w:r w:rsidRPr="00993CC0">
        <w:t xml:space="preserve"> </w:t>
      </w:r>
      <w:r>
        <w:t>什么是内部类？</w:t>
      </w:r>
    </w:p>
    <w:p w:rsidR="00993CC0" w:rsidRDefault="00993CC0" w:rsidP="00993CC0">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简单的说，就是在一个类、接口或者方法的内部创建另一个类。这样理解的话，创建内部类的方法就很明确了。当然，详细的可以看看</w:t>
      </w:r>
      <w:r>
        <w:rPr>
          <w:rFonts w:ascii="Lucida Sans Unicode" w:hAnsi="Lucida Sans Unicode" w:cs="Lucida Sans Unicode"/>
          <w:color w:val="1A1A1A"/>
        </w:rPr>
        <w:t> </w:t>
      </w:r>
      <w:hyperlink r:id="rId86"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Java </w:t>
        </w:r>
        <w:r>
          <w:rPr>
            <w:rStyle w:val="a5"/>
            <w:rFonts w:ascii="Lucida Sans Unicode" w:hAnsi="Lucida Sans Unicode" w:cs="Lucida Sans Unicode"/>
            <w:color w:val="0088CC"/>
          </w:rPr>
          <w:t>内部类总结（吐血之作）》</w:t>
        </w:r>
      </w:hyperlink>
      <w:r>
        <w:rPr>
          <w:rFonts w:ascii="Lucida Sans Unicode" w:hAnsi="Lucida Sans Unicode" w:cs="Lucida Sans Unicode"/>
          <w:color w:val="1A1A1A"/>
        </w:rPr>
        <w:t> </w:t>
      </w:r>
      <w:r>
        <w:rPr>
          <w:rFonts w:ascii="Lucida Sans Unicode" w:hAnsi="Lucida Sans Unicode" w:cs="Lucida Sans Unicode"/>
          <w:color w:val="1A1A1A"/>
        </w:rPr>
        <w:t>文章。</w:t>
      </w:r>
    </w:p>
    <w:p w:rsidR="00993CC0" w:rsidRDefault="00993CC0" w:rsidP="00993CC0">
      <w:pPr>
        <w:pStyle w:val="3"/>
      </w:pPr>
      <w:r>
        <w:rPr>
          <w:rStyle w:val="a4"/>
          <w:rFonts w:ascii="Lucida Sans Unicode" w:hAnsi="Lucida Sans Unicode" w:cs="Lucida Sans Unicode"/>
          <w:color w:val="1A1A1A"/>
        </w:rPr>
        <w:t>内部类的作用是什么？</w:t>
      </w:r>
    </w:p>
    <w:p w:rsidR="00993CC0" w:rsidRDefault="00993CC0" w:rsidP="00993CC0">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内部类提供了更好的封装，除了该外围类，其他类都不能访问。</w:t>
      </w:r>
    </w:p>
    <w:p w:rsidR="00993CC0" w:rsidRDefault="00993CC0" w:rsidP="00993CC0">
      <w:pPr>
        <w:pStyle w:val="3"/>
      </w:pPr>
      <w:r>
        <w:rPr>
          <w:rStyle w:val="a4"/>
          <w:rFonts w:ascii="Lucida Sans Unicode" w:hAnsi="Lucida Sans Unicode" w:cs="Lucida Sans Unicode"/>
          <w:color w:val="1A1A1A"/>
        </w:rPr>
        <w:t>Anonymous Inner Class(</w:t>
      </w:r>
      <w:r>
        <w:rPr>
          <w:rStyle w:val="a4"/>
          <w:rFonts w:ascii="Lucida Sans Unicode" w:hAnsi="Lucida Sans Unicode" w:cs="Lucida Sans Unicode"/>
          <w:color w:val="1A1A1A"/>
        </w:rPr>
        <w:t>匿名内部类</w:t>
      </w:r>
      <w:r>
        <w:rPr>
          <w:rStyle w:val="a4"/>
          <w:rFonts w:ascii="Lucida Sans Unicode" w:hAnsi="Lucida Sans Unicode" w:cs="Lucida Sans Unicode"/>
          <w:color w:val="1A1A1A"/>
        </w:rPr>
        <w:t>)</w:t>
      </w:r>
      <w:r>
        <w:rPr>
          <w:rStyle w:val="a4"/>
          <w:rFonts w:ascii="Lucida Sans Unicode" w:hAnsi="Lucida Sans Unicode" w:cs="Lucida Sans Unicode"/>
          <w:color w:val="1A1A1A"/>
        </w:rPr>
        <w:t>是否可以继承其它类？是否可以实现接口？</w:t>
      </w:r>
    </w:p>
    <w:p w:rsidR="00993CC0" w:rsidRDefault="00993CC0" w:rsidP="00993CC0">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可以继承其他类或实现其他接口，在</w:t>
      </w:r>
      <w:r>
        <w:rPr>
          <w:rFonts w:ascii="Lucida Sans Unicode" w:hAnsi="Lucida Sans Unicode" w:cs="Lucida Sans Unicode"/>
          <w:color w:val="1A1A1A"/>
        </w:rPr>
        <w:t xml:space="preserve"> Java </w:t>
      </w:r>
      <w:r>
        <w:rPr>
          <w:rFonts w:ascii="Lucida Sans Unicode" w:hAnsi="Lucida Sans Unicode" w:cs="Lucida Sans Unicode"/>
          <w:color w:val="1A1A1A"/>
        </w:rPr>
        <w:t>集合的流式操作中，我们常常这么干。</w:t>
      </w:r>
    </w:p>
    <w:p w:rsidR="00993CC0" w:rsidRDefault="00993CC0" w:rsidP="002C570F">
      <w:pPr>
        <w:pStyle w:val="3"/>
      </w:pPr>
      <w:r>
        <w:rPr>
          <w:rStyle w:val="a4"/>
          <w:rFonts w:ascii="Lucida Sans Unicode" w:hAnsi="Lucida Sans Unicode" w:cs="Lucida Sans Unicode"/>
          <w:color w:val="1A1A1A"/>
        </w:rPr>
        <w:t>内部类可以引用它的包含类（外部类）的成员吗？有没有什么限制？</w:t>
      </w:r>
    </w:p>
    <w:p w:rsidR="00993CC0" w:rsidRDefault="00993CC0" w:rsidP="00993CC0">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一个内部类对象可以访问创建它的外部类对象的成员，包括私有成员。</w:t>
      </w:r>
    </w:p>
    <w:p w:rsidR="002C570F" w:rsidRDefault="002C570F" w:rsidP="002C570F">
      <w:pPr>
        <w:pStyle w:val="2"/>
      </w:pPr>
      <w:r>
        <w:rPr>
          <w:rFonts w:hint="eastAsia"/>
        </w:rPr>
        <w:t>85</w:t>
      </w:r>
      <w:r>
        <w:t>.</w:t>
      </w:r>
      <w:r w:rsidRPr="002C570F">
        <w:t xml:space="preserve"> </w:t>
      </w:r>
      <w:r>
        <w:t>什么是 Java IO ？</w:t>
      </w:r>
    </w:p>
    <w:p w:rsidR="002C570F" w:rsidRDefault="002C570F" w:rsidP="002C570F">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 xml:space="preserve">Java IO </w:t>
      </w:r>
      <w:r>
        <w:rPr>
          <w:rFonts w:ascii="Lucida Sans Unicode" w:hAnsi="Lucida Sans Unicode" w:cs="Lucida Sans Unicode"/>
          <w:color w:val="1A1A1A"/>
        </w:rPr>
        <w:t>相关的类，在</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java.io</w:t>
      </w:r>
      <w:r>
        <w:rPr>
          <w:rFonts w:ascii="Lucida Sans Unicode" w:hAnsi="Lucida Sans Unicode" w:cs="Lucida Sans Unicode"/>
          <w:color w:val="1A1A1A"/>
        </w:rPr>
        <w:t> </w:t>
      </w:r>
      <w:r>
        <w:rPr>
          <w:rFonts w:ascii="Lucida Sans Unicode" w:hAnsi="Lucida Sans Unicode" w:cs="Lucida Sans Unicode"/>
          <w:color w:val="1A1A1A"/>
        </w:rPr>
        <w:t>包下，具体操作分成面向字节</w:t>
      </w:r>
      <w:r>
        <w:rPr>
          <w:rFonts w:ascii="Lucida Sans Unicode" w:hAnsi="Lucida Sans Unicode" w:cs="Lucida Sans Unicode"/>
          <w:color w:val="1A1A1A"/>
        </w:rPr>
        <w:t>(Byte)</w:t>
      </w:r>
      <w:r>
        <w:rPr>
          <w:rFonts w:ascii="Lucida Sans Unicode" w:hAnsi="Lucida Sans Unicode" w:cs="Lucida Sans Unicode"/>
          <w:color w:val="1A1A1A"/>
        </w:rPr>
        <w:t>和面向字符</w:t>
      </w:r>
      <w:r>
        <w:rPr>
          <w:rFonts w:ascii="Lucida Sans Unicode" w:hAnsi="Lucida Sans Unicode" w:cs="Lucida Sans Unicode"/>
          <w:color w:val="1A1A1A"/>
        </w:rPr>
        <w:t>(Character)</w:t>
      </w:r>
      <w:r>
        <w:rPr>
          <w:rFonts w:ascii="Lucida Sans Unicode" w:hAnsi="Lucida Sans Unicode" w:cs="Lucida Sans Unicode"/>
          <w:color w:val="1A1A1A"/>
        </w:rPr>
        <w:t>两种方式。如下图所示：</w:t>
      </w:r>
    </w:p>
    <w:p w:rsidR="002C570F" w:rsidRDefault="002C570F" w:rsidP="002C570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noProof/>
          <w:color w:val="1A1A1A"/>
        </w:rPr>
        <w:drawing>
          <wp:inline distT="0" distB="0" distL="0" distR="0">
            <wp:extent cx="6162675" cy="6844427"/>
            <wp:effectExtent l="0" t="0" r="0" b="0"/>
            <wp:docPr id="141" name="图片 141" descr="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类图"/>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63216" cy="6845028"/>
                    </a:xfrm>
                    <a:prstGeom prst="rect">
                      <a:avLst/>
                    </a:prstGeom>
                    <a:noFill/>
                    <a:ln>
                      <a:noFill/>
                    </a:ln>
                  </pic:spPr>
                </pic:pic>
              </a:graphicData>
            </a:graphic>
          </wp:inline>
        </w:drawing>
      </w:r>
    </w:p>
    <w:p w:rsidR="005928F7" w:rsidRDefault="005928F7" w:rsidP="005928F7">
      <w:pPr>
        <w:pStyle w:val="2"/>
      </w:pPr>
      <w:r>
        <w:rPr>
          <w:rFonts w:hint="eastAsia"/>
        </w:rPr>
        <w:t>86</w:t>
      </w:r>
      <w:r>
        <w:t>.</w:t>
      </w:r>
      <w:r w:rsidRPr="005928F7">
        <w:t xml:space="preserve"> </w:t>
      </w:r>
      <w:r>
        <w:t>什么是 Java 序列化？</w:t>
      </w:r>
    </w:p>
    <w:p w:rsidR="005928F7" w:rsidRDefault="005928F7" w:rsidP="005928F7">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序列化就是一种用来处理对象流的机制，所谓对象流也就是将对象的内容进行流化。</w:t>
      </w:r>
    </w:p>
    <w:p w:rsidR="005928F7" w:rsidRDefault="005928F7" w:rsidP="00FA61C5">
      <w:pPr>
        <w:widowControl/>
        <w:numPr>
          <w:ilvl w:val="0"/>
          <w:numId w:val="50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可以对流化后的对象进行读写操作，也可将流化后的对象传输于网络之间。</w:t>
      </w:r>
    </w:p>
    <w:p w:rsidR="005928F7" w:rsidRDefault="005928F7" w:rsidP="00FA61C5">
      <w:pPr>
        <w:widowControl/>
        <w:numPr>
          <w:ilvl w:val="0"/>
          <w:numId w:val="50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序列化是为了解决在对对象流进行读写操作时所引发的问题。</w:t>
      </w:r>
    </w:p>
    <w:p w:rsidR="005928F7" w:rsidRDefault="005928F7" w:rsidP="005928F7">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反序列化的过程，则是和序列化相反的过程。</w:t>
      </w:r>
    </w:p>
    <w:p w:rsidR="005928F7" w:rsidRDefault="005928F7" w:rsidP="005928F7">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另外，我们不能将序列化局限在</w:t>
      </w:r>
      <w:r>
        <w:rPr>
          <w:rFonts w:ascii="Lucida Sans Unicode" w:hAnsi="Lucida Sans Unicode" w:cs="Lucida Sans Unicode"/>
          <w:color w:val="1A1A1A"/>
        </w:rPr>
        <w:t xml:space="preserve"> Java </w:t>
      </w:r>
      <w:r>
        <w:rPr>
          <w:rFonts w:ascii="Lucida Sans Unicode" w:hAnsi="Lucida Sans Unicode" w:cs="Lucida Sans Unicode"/>
          <w:color w:val="1A1A1A"/>
        </w:rPr>
        <w:t>对象转换成二进制数组，例如说，我们将一个</w:t>
      </w:r>
      <w:r>
        <w:rPr>
          <w:rFonts w:ascii="Lucida Sans Unicode" w:hAnsi="Lucida Sans Unicode" w:cs="Lucida Sans Unicode"/>
          <w:color w:val="1A1A1A"/>
        </w:rPr>
        <w:t xml:space="preserve"> Java </w:t>
      </w:r>
      <w:r>
        <w:rPr>
          <w:rFonts w:ascii="Lucida Sans Unicode" w:hAnsi="Lucida Sans Unicode" w:cs="Lucida Sans Unicode"/>
          <w:color w:val="1A1A1A"/>
        </w:rPr>
        <w:t>对象，转换成</w:t>
      </w:r>
      <w:r>
        <w:rPr>
          <w:rFonts w:ascii="Lucida Sans Unicode" w:hAnsi="Lucida Sans Unicode" w:cs="Lucida Sans Unicode"/>
          <w:color w:val="1A1A1A"/>
        </w:rPr>
        <w:t xml:space="preserve"> JSON </w:t>
      </w:r>
      <w:r>
        <w:rPr>
          <w:rFonts w:ascii="Lucida Sans Unicode" w:hAnsi="Lucida Sans Unicode" w:cs="Lucida Sans Unicode"/>
          <w:color w:val="1A1A1A"/>
        </w:rPr>
        <w:t>字符串，或者</w:t>
      </w:r>
      <w:r>
        <w:rPr>
          <w:rFonts w:ascii="Lucida Sans Unicode" w:hAnsi="Lucida Sans Unicode" w:cs="Lucida Sans Unicode"/>
          <w:color w:val="1A1A1A"/>
        </w:rPr>
        <w:t xml:space="preserve"> XML </w:t>
      </w:r>
      <w:r>
        <w:rPr>
          <w:rFonts w:ascii="Lucida Sans Unicode" w:hAnsi="Lucida Sans Unicode" w:cs="Lucida Sans Unicode"/>
          <w:color w:val="1A1A1A"/>
        </w:rPr>
        <w:t>字符串，这也可以理解为是序列化。</w:t>
      </w:r>
    </w:p>
    <w:p w:rsidR="005928F7" w:rsidRDefault="005928F7" w:rsidP="005928F7">
      <w:pPr>
        <w:pStyle w:val="3"/>
      </w:pPr>
      <w:r>
        <w:rPr>
          <w:rStyle w:val="a4"/>
          <w:rFonts w:ascii="Lucida Sans Unicode" w:hAnsi="Lucida Sans Unicode" w:cs="Lucida Sans Unicode"/>
          <w:color w:val="1A1A1A"/>
        </w:rPr>
        <w:t>如何实现</w:t>
      </w:r>
      <w:r>
        <w:rPr>
          <w:rStyle w:val="a4"/>
          <w:rFonts w:ascii="Lucida Sans Unicode" w:hAnsi="Lucida Sans Unicode" w:cs="Lucida Sans Unicode"/>
          <w:color w:val="1A1A1A"/>
        </w:rPr>
        <w:t xml:space="preserve"> Java </w:t>
      </w:r>
      <w:r>
        <w:rPr>
          <w:rStyle w:val="a4"/>
          <w:rFonts w:ascii="Lucida Sans Unicode" w:hAnsi="Lucida Sans Unicode" w:cs="Lucida Sans Unicode"/>
          <w:color w:val="1A1A1A"/>
        </w:rPr>
        <w:t>序列化？</w:t>
      </w:r>
    </w:p>
    <w:p w:rsidR="005928F7" w:rsidRDefault="005928F7" w:rsidP="005928F7">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如下的方式，就是</w:t>
      </w:r>
      <w:r>
        <w:rPr>
          <w:rFonts w:ascii="Lucida Sans Unicode" w:hAnsi="Lucida Sans Unicode" w:cs="Lucida Sans Unicode"/>
          <w:color w:val="1A1A1A"/>
        </w:rPr>
        <w:t xml:space="preserve"> Java </w:t>
      </w:r>
      <w:r>
        <w:rPr>
          <w:rFonts w:ascii="Lucida Sans Unicode" w:hAnsi="Lucida Sans Unicode" w:cs="Lucida Sans Unicode"/>
          <w:color w:val="1A1A1A"/>
        </w:rPr>
        <w:t>内置的序列化方案，实际场景下，我们可以自定义序列化的方案，例如说</w:t>
      </w:r>
      <w:r>
        <w:rPr>
          <w:rFonts w:ascii="Lucida Sans Unicode" w:hAnsi="Lucida Sans Unicode" w:cs="Lucida Sans Unicode"/>
          <w:color w:val="1A1A1A"/>
        </w:rPr>
        <w:t xml:space="preserve"> Google Protobuf </w:t>
      </w:r>
      <w:r>
        <w:rPr>
          <w:rFonts w:ascii="Lucida Sans Unicode" w:hAnsi="Lucida Sans Unicode" w:cs="Lucida Sans Unicode"/>
          <w:color w:val="1A1A1A"/>
        </w:rPr>
        <w:t>。</w:t>
      </w:r>
    </w:p>
    <w:p w:rsidR="005928F7" w:rsidRDefault="005928F7" w:rsidP="005928F7">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将需要被序列化的类，实现</w:t>
      </w:r>
      <w:r>
        <w:rPr>
          <w:rFonts w:ascii="Lucida Sans Unicode" w:hAnsi="Lucida Sans Unicode" w:cs="Lucida Sans Unicode"/>
          <w:color w:val="1A1A1A"/>
        </w:rPr>
        <w:t xml:space="preserve"> Serializable </w:t>
      </w:r>
      <w:r>
        <w:rPr>
          <w:rFonts w:ascii="Lucida Sans Unicode" w:hAnsi="Lucida Sans Unicode" w:cs="Lucida Sans Unicode"/>
          <w:color w:val="1A1A1A"/>
        </w:rPr>
        <w:t>接口，该接口没有需要实现的方法，</w:t>
      </w:r>
      <w:r>
        <w:rPr>
          <w:rStyle w:val="HTML"/>
          <w:rFonts w:ascii="Lucida Console" w:hAnsi="Lucida Console"/>
          <w:color w:val="1A1A1A"/>
          <w:sz w:val="21"/>
          <w:szCs w:val="21"/>
          <w:bdr w:val="single" w:sz="6" w:space="1" w:color="CCCCCC" w:frame="1"/>
          <w:shd w:val="clear" w:color="auto" w:fill="DDDDDD"/>
        </w:rPr>
        <w:t>implements Serializable</w:t>
      </w:r>
      <w:r>
        <w:rPr>
          <w:rFonts w:ascii="Lucida Sans Unicode" w:hAnsi="Lucida Sans Unicode" w:cs="Lucida Sans Unicode"/>
          <w:color w:val="1A1A1A"/>
        </w:rPr>
        <w:t> </w:t>
      </w:r>
      <w:r>
        <w:rPr>
          <w:rFonts w:ascii="Lucida Sans Unicode" w:hAnsi="Lucida Sans Unicode" w:cs="Lucida Sans Unicode"/>
          <w:color w:val="1A1A1A"/>
        </w:rPr>
        <w:t>只是为了标注该对象是可被序列化的。</w:t>
      </w:r>
    </w:p>
    <w:p w:rsidR="005928F7" w:rsidRDefault="005928F7" w:rsidP="00FA61C5">
      <w:pPr>
        <w:widowControl/>
        <w:numPr>
          <w:ilvl w:val="0"/>
          <w:numId w:val="50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序列化</w:t>
      </w:r>
    </w:p>
    <w:p w:rsidR="005928F7" w:rsidRDefault="005928F7" w:rsidP="00FA61C5">
      <w:pPr>
        <w:widowControl/>
        <w:numPr>
          <w:ilvl w:val="1"/>
          <w:numId w:val="502"/>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然后，使用一个输出流</w:t>
      </w:r>
      <w:r>
        <w:rPr>
          <w:rFonts w:ascii="Lucida Sans Unicode" w:hAnsi="Lucida Sans Unicode" w:cs="Lucida Sans Unicode"/>
          <w:color w:val="1A1A1A"/>
          <w:szCs w:val="21"/>
        </w:rPr>
        <w:t>(</w:t>
      </w:r>
      <w:r>
        <w:rPr>
          <w:rFonts w:ascii="Lucida Sans Unicode" w:hAnsi="Lucida Sans Unicode" w:cs="Lucida Sans Unicode"/>
          <w:color w:val="1A1A1A"/>
          <w:szCs w:val="21"/>
        </w:rPr>
        <w:t>如：</w:t>
      </w:r>
      <w:r>
        <w:rPr>
          <w:rFonts w:ascii="Lucida Sans Unicode" w:hAnsi="Lucida Sans Unicode" w:cs="Lucida Sans Unicode"/>
          <w:color w:val="1A1A1A"/>
          <w:szCs w:val="21"/>
        </w:rPr>
        <w:t>FileOutputStream)</w:t>
      </w:r>
      <w:r>
        <w:rPr>
          <w:rFonts w:ascii="Lucida Sans Unicode" w:hAnsi="Lucida Sans Unicode" w:cs="Lucida Sans Unicode"/>
          <w:color w:val="1A1A1A"/>
          <w:szCs w:val="21"/>
        </w:rPr>
        <w:t>来构造一个</w:t>
      </w:r>
      <w:r>
        <w:rPr>
          <w:rFonts w:ascii="Lucida Sans Unicode" w:hAnsi="Lucida Sans Unicode" w:cs="Lucida Sans Unicode"/>
          <w:color w:val="1A1A1A"/>
          <w:szCs w:val="21"/>
        </w:rPr>
        <w:t xml:space="preserve"> ObjectOutputStream(</w:t>
      </w:r>
      <w:r>
        <w:rPr>
          <w:rFonts w:ascii="Lucida Sans Unicode" w:hAnsi="Lucida Sans Unicode" w:cs="Lucida Sans Unicode"/>
          <w:color w:val="1A1A1A"/>
          <w:szCs w:val="21"/>
        </w:rPr>
        <w:t>对象流</w:t>
      </w:r>
      <w:r>
        <w:rPr>
          <w:rFonts w:ascii="Lucida Sans Unicode" w:hAnsi="Lucida Sans Unicode" w:cs="Lucida Sans Unicode"/>
          <w:color w:val="1A1A1A"/>
          <w:szCs w:val="21"/>
        </w:rPr>
        <w:t>)</w:t>
      </w:r>
      <w:r>
        <w:rPr>
          <w:rFonts w:ascii="Lucida Sans Unicode" w:hAnsi="Lucida Sans Unicode" w:cs="Lucida Sans Unicode"/>
          <w:color w:val="1A1A1A"/>
          <w:szCs w:val="21"/>
        </w:rPr>
        <w:t>对象</w:t>
      </w:r>
    </w:p>
    <w:p w:rsidR="005928F7" w:rsidRDefault="005928F7" w:rsidP="00FA61C5">
      <w:pPr>
        <w:widowControl/>
        <w:numPr>
          <w:ilvl w:val="1"/>
          <w:numId w:val="502"/>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接着，使用</w:t>
      </w:r>
      <w:r>
        <w:rPr>
          <w:rFonts w:ascii="Lucida Sans Unicode" w:hAnsi="Lucida Sans Unicode" w:cs="Lucida Sans Unicode"/>
          <w:color w:val="1A1A1A"/>
          <w:szCs w:val="21"/>
        </w:rPr>
        <w:t xml:space="preserve"> ObjectOutputStream </w:t>
      </w:r>
      <w:r>
        <w:rPr>
          <w:rFonts w:ascii="Lucida Sans Unicode" w:hAnsi="Lucida Sans Unicode" w:cs="Lucida Sans Unicode"/>
          <w:color w:val="1A1A1A"/>
          <w:szCs w:val="21"/>
        </w:rPr>
        <w:t>对象的</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#writeObject(Object obj)</w:t>
      </w:r>
      <w:r>
        <w:rPr>
          <w:rFonts w:ascii="Lucida Sans Unicode" w:hAnsi="Lucida Sans Unicode" w:cs="Lucida Sans Unicode"/>
          <w:color w:val="1A1A1A"/>
          <w:szCs w:val="21"/>
        </w:rPr>
        <w:t> </w:t>
      </w:r>
      <w:r>
        <w:rPr>
          <w:rFonts w:ascii="Lucida Sans Unicode" w:hAnsi="Lucida Sans Unicode" w:cs="Lucida Sans Unicode"/>
          <w:color w:val="1A1A1A"/>
          <w:szCs w:val="21"/>
        </w:rPr>
        <w:t>方法，就可以将参数为</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obj</w:t>
      </w:r>
      <w:r>
        <w:rPr>
          <w:rFonts w:ascii="Lucida Sans Unicode" w:hAnsi="Lucida Sans Unicode" w:cs="Lucida Sans Unicode"/>
          <w:color w:val="1A1A1A"/>
          <w:szCs w:val="21"/>
        </w:rPr>
        <w:t> </w:t>
      </w:r>
      <w:r>
        <w:rPr>
          <w:rFonts w:ascii="Lucida Sans Unicode" w:hAnsi="Lucida Sans Unicode" w:cs="Lucida Sans Unicode"/>
          <w:color w:val="1A1A1A"/>
          <w:szCs w:val="21"/>
        </w:rPr>
        <w:t>的对象写出</w:t>
      </w:r>
      <w:r>
        <w:rPr>
          <w:rFonts w:ascii="Lucida Sans Unicode" w:hAnsi="Lucida Sans Unicode" w:cs="Lucida Sans Unicode"/>
          <w:color w:val="1A1A1A"/>
          <w:szCs w:val="21"/>
        </w:rPr>
        <w:t>(</w:t>
      </w:r>
      <w:r>
        <w:rPr>
          <w:rFonts w:ascii="Lucida Sans Unicode" w:hAnsi="Lucida Sans Unicode" w:cs="Lucida Sans Unicode"/>
          <w:color w:val="1A1A1A"/>
          <w:szCs w:val="21"/>
        </w:rPr>
        <w:t>即保存其状态</w:t>
      </w:r>
      <w:r>
        <w:rPr>
          <w:rFonts w:ascii="Lucida Sans Unicode" w:hAnsi="Lucida Sans Unicode" w:cs="Lucida Sans Unicode"/>
          <w:color w:val="1A1A1A"/>
          <w:szCs w:val="21"/>
        </w:rPr>
        <w:t>)</w:t>
      </w:r>
      <w:r>
        <w:rPr>
          <w:rFonts w:ascii="Lucida Sans Unicode" w:hAnsi="Lucida Sans Unicode" w:cs="Lucida Sans Unicode"/>
          <w:color w:val="1A1A1A"/>
          <w:szCs w:val="21"/>
        </w:rPr>
        <w:t>。</w:t>
      </w:r>
    </w:p>
    <w:p w:rsidR="005928F7" w:rsidRDefault="005928F7" w:rsidP="00FA61C5">
      <w:pPr>
        <w:widowControl/>
        <w:numPr>
          <w:ilvl w:val="0"/>
          <w:numId w:val="50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反序列化</w:t>
      </w:r>
    </w:p>
    <w:p w:rsidR="005928F7" w:rsidRDefault="005928F7" w:rsidP="00FA61C5">
      <w:pPr>
        <w:widowControl/>
        <w:numPr>
          <w:ilvl w:val="1"/>
          <w:numId w:val="502"/>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要恢复的话则用输入流。</w:t>
      </w:r>
    </w:p>
    <w:p w:rsidR="005928F7" w:rsidRDefault="005928F7" w:rsidP="005928F7">
      <w:pPr>
        <w:pStyle w:val="3"/>
        <w:rPr>
          <w:sz w:val="24"/>
          <w:szCs w:val="24"/>
        </w:rPr>
      </w:pPr>
      <w:r>
        <w:rPr>
          <w:rStyle w:val="a4"/>
          <w:rFonts w:ascii="Lucida Sans Unicode" w:hAnsi="Lucida Sans Unicode" w:cs="Lucida Sans Unicode"/>
          <w:color w:val="1A1A1A"/>
        </w:rPr>
        <w:t xml:space="preserve">Java </w:t>
      </w:r>
      <w:r>
        <w:rPr>
          <w:rStyle w:val="a4"/>
          <w:rFonts w:ascii="Lucida Sans Unicode" w:hAnsi="Lucida Sans Unicode" w:cs="Lucida Sans Unicode"/>
          <w:color w:val="1A1A1A"/>
        </w:rPr>
        <w:t>序列话中，如果有些字段不想进行序列化怎么办？</w:t>
      </w:r>
    </w:p>
    <w:p w:rsidR="005928F7" w:rsidRDefault="005928F7" w:rsidP="005928F7">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对于不想进行序列化的变量，使用</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transient</w:t>
      </w:r>
      <w:r>
        <w:rPr>
          <w:rFonts w:ascii="Lucida Sans Unicode" w:hAnsi="Lucida Sans Unicode" w:cs="Lucida Sans Unicode"/>
          <w:color w:val="1A1A1A"/>
        </w:rPr>
        <w:t> </w:t>
      </w:r>
      <w:r>
        <w:rPr>
          <w:rFonts w:ascii="Lucida Sans Unicode" w:hAnsi="Lucida Sans Unicode" w:cs="Lucida Sans Unicode"/>
          <w:color w:val="1A1A1A"/>
        </w:rPr>
        <w:t>关键字修饰。</w:t>
      </w:r>
    </w:p>
    <w:p w:rsidR="005928F7" w:rsidRDefault="005928F7" w:rsidP="00FA61C5">
      <w:pPr>
        <w:widowControl/>
        <w:numPr>
          <w:ilvl w:val="0"/>
          <w:numId w:val="50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当对象被序列化时，阻止实例中那些用此关键字修饰的的变量序列化。</w:t>
      </w:r>
    </w:p>
    <w:p w:rsidR="005928F7" w:rsidRDefault="005928F7" w:rsidP="00FA61C5">
      <w:pPr>
        <w:widowControl/>
        <w:numPr>
          <w:ilvl w:val="0"/>
          <w:numId w:val="50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当对象被反序列化时，被</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transient</w:t>
      </w:r>
      <w:r>
        <w:rPr>
          <w:rFonts w:ascii="Lucida Sans Unicode" w:hAnsi="Lucida Sans Unicode" w:cs="Lucida Sans Unicode"/>
          <w:color w:val="1A1A1A"/>
          <w:szCs w:val="21"/>
        </w:rPr>
        <w:t> </w:t>
      </w:r>
      <w:r>
        <w:rPr>
          <w:rFonts w:ascii="Lucida Sans Unicode" w:hAnsi="Lucida Sans Unicode" w:cs="Lucida Sans Unicode"/>
          <w:color w:val="1A1A1A"/>
          <w:szCs w:val="21"/>
        </w:rPr>
        <w:t>修饰的变量值不会被持久化和恢复。</w:t>
      </w:r>
    </w:p>
    <w:p w:rsidR="005928F7" w:rsidRDefault="005928F7" w:rsidP="00FA61C5">
      <w:pPr>
        <w:widowControl/>
        <w:numPr>
          <w:ilvl w:val="0"/>
          <w:numId w:val="503"/>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 w:val="21"/>
          <w:szCs w:val="21"/>
          <w:bdr w:val="single" w:sz="6" w:space="1" w:color="CCCCCC" w:frame="1"/>
          <w:shd w:val="clear" w:color="auto" w:fill="DDDDDD"/>
        </w:rPr>
        <w:t>transient</w:t>
      </w:r>
      <w:r>
        <w:rPr>
          <w:rFonts w:ascii="Lucida Sans Unicode" w:hAnsi="Lucida Sans Unicode" w:cs="Lucida Sans Unicode"/>
          <w:color w:val="1A1A1A"/>
          <w:szCs w:val="21"/>
        </w:rPr>
        <w:t> </w:t>
      </w:r>
      <w:r>
        <w:rPr>
          <w:rFonts w:ascii="Lucida Sans Unicode" w:hAnsi="Lucida Sans Unicode" w:cs="Lucida Sans Unicode"/>
          <w:color w:val="1A1A1A"/>
          <w:szCs w:val="21"/>
        </w:rPr>
        <w:t>只能修饰变量，不能修饰类和方法。</w:t>
      </w:r>
    </w:p>
    <w:p w:rsidR="0088319B" w:rsidRDefault="0088319B" w:rsidP="0088319B">
      <w:pPr>
        <w:pStyle w:val="2"/>
      </w:pPr>
      <w:r>
        <w:rPr>
          <w:rFonts w:hint="eastAsia"/>
        </w:rPr>
        <w:t>87.</w:t>
      </w:r>
      <w:r w:rsidRPr="0088319B">
        <w:t xml:space="preserve"> </w:t>
      </w:r>
      <w:r>
        <w:t>如何实现对象克隆？</w:t>
      </w:r>
    </w:p>
    <w:p w:rsidR="0088319B" w:rsidRDefault="0088319B" w:rsidP="0088319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一般来说，有两种方式：</w:t>
      </w:r>
    </w:p>
    <w:p w:rsidR="0088319B" w:rsidRDefault="0088319B" w:rsidP="00FA61C5">
      <w:pPr>
        <w:widowControl/>
        <w:numPr>
          <w:ilvl w:val="0"/>
          <w:numId w:val="50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1</w:t>
      </w:r>
      <w:r>
        <w:rPr>
          <w:rFonts w:ascii="Lucida Sans Unicode" w:hAnsi="Lucida Sans Unicode" w:cs="Lucida Sans Unicode"/>
          <w:color w:val="1A1A1A"/>
          <w:szCs w:val="21"/>
        </w:rPr>
        <w:t>、实现</w:t>
      </w:r>
      <w:r>
        <w:rPr>
          <w:rFonts w:ascii="Lucida Sans Unicode" w:hAnsi="Lucida Sans Unicode" w:cs="Lucida Sans Unicode"/>
          <w:color w:val="1A1A1A"/>
          <w:szCs w:val="21"/>
        </w:rPr>
        <w:t xml:space="preserve"> Cloneable </w:t>
      </w:r>
      <w:r>
        <w:rPr>
          <w:rFonts w:ascii="Lucida Sans Unicode" w:hAnsi="Lucida Sans Unicode" w:cs="Lucida Sans Unicode"/>
          <w:color w:val="1A1A1A"/>
          <w:szCs w:val="21"/>
        </w:rPr>
        <w:t>接口，并重写</w:t>
      </w:r>
      <w:r>
        <w:rPr>
          <w:rFonts w:ascii="Lucida Sans Unicode" w:hAnsi="Lucida Sans Unicode" w:cs="Lucida Sans Unicode"/>
          <w:color w:val="1A1A1A"/>
          <w:szCs w:val="21"/>
        </w:rPr>
        <w:t xml:space="preserve"> Object </w:t>
      </w:r>
      <w:r>
        <w:rPr>
          <w:rFonts w:ascii="Lucida Sans Unicode" w:hAnsi="Lucida Sans Unicode" w:cs="Lucida Sans Unicode"/>
          <w:color w:val="1A1A1A"/>
          <w:szCs w:val="21"/>
        </w:rPr>
        <w:t>类中的</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#clone()</w:t>
      </w:r>
      <w:r>
        <w:rPr>
          <w:rFonts w:ascii="Lucida Sans Unicode" w:hAnsi="Lucida Sans Unicode" w:cs="Lucida Sans Unicode"/>
          <w:color w:val="1A1A1A"/>
          <w:szCs w:val="21"/>
        </w:rPr>
        <w:t> </w:t>
      </w:r>
      <w:r>
        <w:rPr>
          <w:rFonts w:ascii="Lucida Sans Unicode" w:hAnsi="Lucida Sans Unicode" w:cs="Lucida Sans Unicode"/>
          <w:color w:val="1A1A1A"/>
          <w:szCs w:val="21"/>
        </w:rPr>
        <w:t>方法。可以实现</w:t>
      </w:r>
      <w:r>
        <w:rPr>
          <w:rStyle w:val="a4"/>
          <w:rFonts w:ascii="Lucida Sans Unicode" w:hAnsi="Lucida Sans Unicode" w:cs="Lucida Sans Unicode"/>
          <w:color w:val="1A1A1A"/>
          <w:szCs w:val="21"/>
        </w:rPr>
        <w:t>浅克隆</w:t>
      </w:r>
      <w:r>
        <w:rPr>
          <w:rFonts w:ascii="Lucida Sans Unicode" w:hAnsi="Lucida Sans Unicode" w:cs="Lucida Sans Unicode"/>
          <w:color w:val="1A1A1A"/>
          <w:szCs w:val="21"/>
        </w:rPr>
        <w:t>，也可以实现</w:t>
      </w:r>
      <w:r>
        <w:rPr>
          <w:rStyle w:val="a4"/>
          <w:rFonts w:ascii="Lucida Sans Unicode" w:hAnsi="Lucida Sans Unicode" w:cs="Lucida Sans Unicode"/>
          <w:color w:val="1A1A1A"/>
          <w:szCs w:val="21"/>
        </w:rPr>
        <w:t>深克隆</w:t>
      </w:r>
      <w:r>
        <w:rPr>
          <w:rFonts w:ascii="Lucida Sans Unicode" w:hAnsi="Lucida Sans Unicode" w:cs="Lucida Sans Unicode"/>
          <w:color w:val="1A1A1A"/>
          <w:szCs w:val="21"/>
        </w:rPr>
        <w:t>。</w:t>
      </w:r>
    </w:p>
    <w:p w:rsidR="0088319B" w:rsidRDefault="0088319B" w:rsidP="00FA61C5">
      <w:pPr>
        <w:widowControl/>
        <w:numPr>
          <w:ilvl w:val="0"/>
          <w:numId w:val="50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2</w:t>
      </w:r>
      <w:r>
        <w:rPr>
          <w:rFonts w:ascii="Lucida Sans Unicode" w:hAnsi="Lucida Sans Unicode" w:cs="Lucida Sans Unicode"/>
          <w:color w:val="1A1A1A"/>
          <w:szCs w:val="21"/>
        </w:rPr>
        <w:t>、实现</w:t>
      </w:r>
      <w:r>
        <w:rPr>
          <w:rFonts w:ascii="Lucida Sans Unicode" w:hAnsi="Lucida Sans Unicode" w:cs="Lucida Sans Unicode"/>
          <w:color w:val="1A1A1A"/>
          <w:szCs w:val="21"/>
        </w:rPr>
        <w:t xml:space="preserve"> Serializable </w:t>
      </w:r>
      <w:r>
        <w:rPr>
          <w:rFonts w:ascii="Lucida Sans Unicode" w:hAnsi="Lucida Sans Unicode" w:cs="Lucida Sans Unicode"/>
          <w:color w:val="1A1A1A"/>
          <w:szCs w:val="21"/>
        </w:rPr>
        <w:t>接口，通过对象的序列化和反序列化实现克隆。可以实现真正的</w:t>
      </w:r>
      <w:r>
        <w:rPr>
          <w:rStyle w:val="a4"/>
          <w:rFonts w:ascii="Lucida Sans Unicode" w:hAnsi="Lucida Sans Unicode" w:cs="Lucida Sans Unicode"/>
          <w:color w:val="1A1A1A"/>
          <w:szCs w:val="21"/>
        </w:rPr>
        <w:t>深克隆</w:t>
      </w:r>
      <w:r>
        <w:rPr>
          <w:rFonts w:ascii="Lucida Sans Unicode" w:hAnsi="Lucida Sans Unicode" w:cs="Lucida Sans Unicode"/>
          <w:color w:val="1A1A1A"/>
          <w:szCs w:val="21"/>
        </w:rPr>
        <w:t>。</w:t>
      </w:r>
    </w:p>
    <w:p w:rsidR="0088319B" w:rsidRDefault="0088319B" w:rsidP="0088319B">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艿艿：这个问题，也可以变种来问，什么是</w:t>
      </w:r>
      <w:r>
        <w:rPr>
          <w:rStyle w:val="a4"/>
          <w:rFonts w:ascii="Lucida Sans Unicode" w:hAnsi="Lucida Sans Unicode" w:cs="Lucida Sans Unicode"/>
          <w:color w:val="1A1A1A"/>
        </w:rPr>
        <w:t>浅克隆</w:t>
      </w:r>
      <w:r>
        <w:rPr>
          <w:rFonts w:ascii="Lucida Sans Unicode" w:hAnsi="Lucida Sans Unicode" w:cs="Lucida Sans Unicode"/>
          <w:color w:val="1A1A1A"/>
        </w:rPr>
        <w:t>和</w:t>
      </w:r>
      <w:r>
        <w:rPr>
          <w:rStyle w:val="a4"/>
          <w:rFonts w:ascii="Lucida Sans Unicode" w:hAnsi="Lucida Sans Unicode" w:cs="Lucida Sans Unicode"/>
          <w:color w:val="1A1A1A"/>
        </w:rPr>
        <w:t>深克隆</w:t>
      </w:r>
      <w:r>
        <w:rPr>
          <w:rFonts w:ascii="Lucida Sans Unicode" w:hAnsi="Lucida Sans Unicode" w:cs="Lucida Sans Unicode"/>
          <w:color w:val="1A1A1A"/>
        </w:rPr>
        <w:t>。</w:t>
      </w:r>
    </w:p>
    <w:p w:rsidR="0088319B" w:rsidRDefault="0088319B" w:rsidP="0088319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具体的代码实现，可以看看</w:t>
      </w:r>
      <w:r>
        <w:rPr>
          <w:rFonts w:ascii="Lucida Sans Unicode" w:hAnsi="Lucida Sans Unicode" w:cs="Lucida Sans Unicode"/>
          <w:color w:val="1A1A1A"/>
        </w:rPr>
        <w:t> </w:t>
      </w:r>
      <w:hyperlink r:id="rId88"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Java </w:t>
        </w:r>
        <w:r>
          <w:rPr>
            <w:rStyle w:val="a5"/>
            <w:rFonts w:ascii="Lucida Sans Unicode" w:hAnsi="Lucida Sans Unicode" w:cs="Lucida Sans Unicode"/>
            <w:color w:val="0088CC"/>
          </w:rPr>
          <w:t>对象的浅克隆和深克隆》</w:t>
        </w:r>
      </w:hyperlink>
      <w:r>
        <w:rPr>
          <w:rFonts w:ascii="Lucida Sans Unicode" w:hAnsi="Lucida Sans Unicode" w:cs="Lucida Sans Unicode"/>
          <w:color w:val="1A1A1A"/>
        </w:rPr>
        <w:t> </w:t>
      </w:r>
      <w:r>
        <w:rPr>
          <w:rFonts w:ascii="Lucida Sans Unicode" w:hAnsi="Lucida Sans Unicode" w:cs="Lucida Sans Unicode"/>
          <w:color w:val="1A1A1A"/>
        </w:rPr>
        <w:t>文章。</w:t>
      </w:r>
    </w:p>
    <w:p w:rsidR="0088319B" w:rsidRDefault="0088319B" w:rsidP="0088319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实际场景下，我们使用的克隆比较少，更多是对象之间的属性克隆。例如说，将</w:t>
      </w:r>
      <w:r>
        <w:rPr>
          <w:rFonts w:ascii="Lucida Sans Unicode" w:hAnsi="Lucida Sans Unicode" w:cs="Lucida Sans Unicode"/>
          <w:color w:val="1A1A1A"/>
        </w:rPr>
        <w:t xml:space="preserve"> DO </w:t>
      </w:r>
      <w:r>
        <w:rPr>
          <w:rFonts w:ascii="Lucida Sans Unicode" w:hAnsi="Lucida Sans Unicode" w:cs="Lucida Sans Unicode"/>
          <w:color w:val="1A1A1A"/>
        </w:rPr>
        <w:t>的属性复制到</w:t>
      </w:r>
      <w:r>
        <w:rPr>
          <w:rFonts w:ascii="Lucida Sans Unicode" w:hAnsi="Lucida Sans Unicode" w:cs="Lucida Sans Unicode"/>
          <w:color w:val="1A1A1A"/>
        </w:rPr>
        <w:t xml:space="preserve"> DTO </w:t>
      </w:r>
      <w:r>
        <w:rPr>
          <w:rFonts w:ascii="Lucida Sans Unicode" w:hAnsi="Lucida Sans Unicode" w:cs="Lucida Sans Unicode"/>
          <w:color w:val="1A1A1A"/>
        </w:rPr>
        <w:t>中，又或者将</w:t>
      </w:r>
      <w:r>
        <w:rPr>
          <w:rFonts w:ascii="Lucida Sans Unicode" w:hAnsi="Lucida Sans Unicode" w:cs="Lucida Sans Unicode"/>
          <w:color w:val="1A1A1A"/>
        </w:rPr>
        <w:t xml:space="preserve"> DTO </w:t>
      </w:r>
      <w:r>
        <w:rPr>
          <w:rFonts w:ascii="Lucida Sans Unicode" w:hAnsi="Lucida Sans Unicode" w:cs="Lucida Sans Unicode"/>
          <w:color w:val="1A1A1A"/>
        </w:rPr>
        <w:t>的属性复制到</w:t>
      </w:r>
      <w:r>
        <w:rPr>
          <w:rFonts w:ascii="Lucida Sans Unicode" w:hAnsi="Lucida Sans Unicode" w:cs="Lucida Sans Unicode"/>
          <w:color w:val="1A1A1A"/>
        </w:rPr>
        <w:t xml:space="preserve"> VO </w:t>
      </w:r>
      <w:r>
        <w:rPr>
          <w:rFonts w:ascii="Lucida Sans Unicode" w:hAnsi="Lucida Sans Unicode" w:cs="Lucida Sans Unicode"/>
          <w:color w:val="1A1A1A"/>
        </w:rPr>
        <w:t>中。此时，我们一般使用</w:t>
      </w:r>
      <w:r>
        <w:rPr>
          <w:rFonts w:ascii="Lucida Sans Unicode" w:hAnsi="Lucida Sans Unicode" w:cs="Lucida Sans Unicode"/>
          <w:color w:val="1A1A1A"/>
        </w:rPr>
        <w:t xml:space="preserve"> BeanUtils </w:t>
      </w:r>
      <w:r>
        <w:rPr>
          <w:rFonts w:ascii="Lucida Sans Unicode" w:hAnsi="Lucida Sans Unicode" w:cs="Lucida Sans Unicode"/>
          <w:color w:val="1A1A1A"/>
        </w:rPr>
        <w:t>工具类。具体的使用，看看</w:t>
      </w:r>
      <w:r>
        <w:rPr>
          <w:rFonts w:ascii="Lucida Sans Unicode" w:hAnsi="Lucida Sans Unicode" w:cs="Lucida Sans Unicode"/>
          <w:color w:val="1A1A1A"/>
        </w:rPr>
        <w:t> </w:t>
      </w:r>
      <w:hyperlink r:id="rId89" w:tgtFrame="_blank" w:history="1">
        <w:r>
          <w:rPr>
            <w:rStyle w:val="a5"/>
            <w:rFonts w:ascii="Lucida Sans Unicode" w:hAnsi="Lucida Sans Unicode" w:cs="Lucida Sans Unicode"/>
            <w:color w:val="0088CC"/>
          </w:rPr>
          <w:t>《浅谈</w:t>
        </w:r>
        <w:r>
          <w:rPr>
            <w:rStyle w:val="a5"/>
            <w:rFonts w:ascii="Lucida Sans Unicode" w:hAnsi="Lucida Sans Unicode" w:cs="Lucida Sans Unicode"/>
            <w:color w:val="0088CC"/>
          </w:rPr>
          <w:t xml:space="preserve"> BeanUtils </w:t>
        </w:r>
        <w:r>
          <w:rPr>
            <w:rStyle w:val="a5"/>
            <w:rFonts w:ascii="Lucida Sans Unicode" w:hAnsi="Lucida Sans Unicode" w:cs="Lucida Sans Unicode"/>
            <w:color w:val="0088CC"/>
          </w:rPr>
          <w:t>的拷贝，深度克隆》</w:t>
        </w:r>
      </w:hyperlink>
      <w:r>
        <w:rPr>
          <w:rFonts w:ascii="Lucida Sans Unicode" w:hAnsi="Lucida Sans Unicode" w:cs="Lucida Sans Unicode"/>
          <w:color w:val="1A1A1A"/>
        </w:rPr>
        <w:t> </w:t>
      </w:r>
      <w:r>
        <w:rPr>
          <w:rFonts w:ascii="Lucida Sans Unicode" w:hAnsi="Lucida Sans Unicode" w:cs="Lucida Sans Unicode"/>
          <w:color w:val="1A1A1A"/>
        </w:rPr>
        <w:t>文章。</w:t>
      </w:r>
    </w:p>
    <w:p w:rsidR="0088319B" w:rsidRDefault="0088319B" w:rsidP="0088319B">
      <w:pPr>
        <w:pStyle w:val="2"/>
      </w:pPr>
      <w:r>
        <w:rPr>
          <w:rFonts w:hint="eastAsia"/>
        </w:rPr>
        <w:t>88.</w:t>
      </w:r>
      <w:r w:rsidRPr="0088319B">
        <w:t xml:space="preserve"> </w:t>
      </w:r>
      <w:r>
        <w:t>error 和 exception 有什么区别？CheckedException 和 RuntimeException 有什么区别？</w:t>
      </w:r>
    </w:p>
    <w:p w:rsidR="00372FE3" w:rsidRPr="0088319B" w:rsidRDefault="00372FE3" w:rsidP="008A38C0"/>
    <w:p w:rsidR="0088319B" w:rsidRDefault="0088319B" w:rsidP="008A38C0">
      <w:r>
        <w:rPr>
          <w:noProof/>
        </w:rPr>
        <w:drawing>
          <wp:inline distT="0" distB="0" distL="0" distR="0" wp14:anchorId="3220283F" wp14:editId="3D73FD83">
            <wp:extent cx="6819900" cy="398145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21628" cy="3982459"/>
                    </a:xfrm>
                    <a:prstGeom prst="rect">
                      <a:avLst/>
                    </a:prstGeom>
                  </pic:spPr>
                </pic:pic>
              </a:graphicData>
            </a:graphic>
          </wp:inline>
        </w:drawing>
      </w:r>
    </w:p>
    <w:p w:rsidR="00656870" w:rsidRPr="00656870" w:rsidRDefault="00656870" w:rsidP="00FA61C5">
      <w:pPr>
        <w:widowControl/>
        <w:numPr>
          <w:ilvl w:val="0"/>
          <w:numId w:val="505"/>
        </w:numPr>
        <w:shd w:val="clear" w:color="auto" w:fill="FFFFFF"/>
        <w:ind w:left="0"/>
        <w:jc w:val="left"/>
        <w:rPr>
          <w:rFonts w:ascii="Lucida Sans Unicode" w:eastAsia="宋体" w:hAnsi="Lucida Sans Unicode" w:cs="Lucida Sans Unicode"/>
          <w:color w:val="1A1A1A"/>
          <w:kern w:val="0"/>
          <w:szCs w:val="21"/>
        </w:rPr>
      </w:pPr>
      <w:r w:rsidRPr="00656870">
        <w:rPr>
          <w:rFonts w:ascii="Lucida Sans Unicode" w:eastAsia="宋体" w:hAnsi="Lucida Sans Unicode" w:cs="Lucida Sans Unicode"/>
          <w:color w:val="1A1A1A"/>
          <w:kern w:val="0"/>
          <w:szCs w:val="21"/>
        </w:rPr>
        <w:t>Error</w:t>
      </w:r>
      <w:r w:rsidRPr="00656870">
        <w:rPr>
          <w:rFonts w:ascii="Lucida Sans Unicode" w:eastAsia="宋体" w:hAnsi="Lucida Sans Unicode" w:cs="Lucida Sans Unicode"/>
          <w:color w:val="1A1A1A"/>
          <w:kern w:val="0"/>
          <w:szCs w:val="21"/>
        </w:rPr>
        <w:t>（错误），表示系统级的错误和程序不必处理的异常，是</w:t>
      </w:r>
      <w:r w:rsidRPr="00656870">
        <w:rPr>
          <w:rFonts w:ascii="Lucida Sans Unicode" w:eastAsia="宋体" w:hAnsi="Lucida Sans Unicode" w:cs="Lucida Sans Unicode"/>
          <w:color w:val="1A1A1A"/>
          <w:kern w:val="0"/>
          <w:szCs w:val="21"/>
        </w:rPr>
        <w:t xml:space="preserve"> Java </w:t>
      </w:r>
      <w:r w:rsidRPr="00656870">
        <w:rPr>
          <w:rFonts w:ascii="Lucida Sans Unicode" w:eastAsia="宋体" w:hAnsi="Lucida Sans Unicode" w:cs="Lucida Sans Unicode"/>
          <w:color w:val="1A1A1A"/>
          <w:kern w:val="0"/>
          <w:szCs w:val="21"/>
        </w:rPr>
        <w:t>运行环境中的内部错误或者硬件问题。</w:t>
      </w:r>
    </w:p>
    <w:p w:rsidR="00656870" w:rsidRPr="00656870" w:rsidRDefault="00656870" w:rsidP="00FA61C5">
      <w:pPr>
        <w:widowControl/>
        <w:numPr>
          <w:ilvl w:val="1"/>
          <w:numId w:val="505"/>
        </w:numPr>
        <w:shd w:val="clear" w:color="auto" w:fill="FFFFFF"/>
        <w:ind w:left="450"/>
        <w:jc w:val="left"/>
        <w:rPr>
          <w:rFonts w:ascii="Lucida Sans Unicode" w:eastAsia="宋体" w:hAnsi="Lucida Sans Unicode" w:cs="Lucida Sans Unicode"/>
          <w:color w:val="1A1A1A"/>
          <w:kern w:val="0"/>
          <w:szCs w:val="21"/>
        </w:rPr>
      </w:pPr>
      <w:r w:rsidRPr="00656870">
        <w:rPr>
          <w:rFonts w:ascii="Lucida Sans Unicode" w:eastAsia="宋体" w:hAnsi="Lucida Sans Unicode" w:cs="Lucida Sans Unicode"/>
          <w:color w:val="1A1A1A"/>
          <w:kern w:val="0"/>
          <w:szCs w:val="21"/>
        </w:rPr>
        <w:t>例如：内存资源不足等。</w:t>
      </w:r>
    </w:p>
    <w:p w:rsidR="00656870" w:rsidRPr="00656870" w:rsidRDefault="00656870" w:rsidP="00FA61C5">
      <w:pPr>
        <w:widowControl/>
        <w:numPr>
          <w:ilvl w:val="1"/>
          <w:numId w:val="505"/>
        </w:numPr>
        <w:shd w:val="clear" w:color="auto" w:fill="FFFFFF"/>
        <w:ind w:left="450"/>
        <w:jc w:val="left"/>
        <w:rPr>
          <w:rFonts w:ascii="Lucida Sans Unicode" w:eastAsia="宋体" w:hAnsi="Lucida Sans Unicode" w:cs="Lucida Sans Unicode"/>
          <w:color w:val="1A1A1A"/>
          <w:kern w:val="0"/>
          <w:szCs w:val="21"/>
        </w:rPr>
      </w:pPr>
      <w:r w:rsidRPr="00656870">
        <w:rPr>
          <w:rFonts w:ascii="Lucida Sans Unicode" w:eastAsia="宋体" w:hAnsi="Lucida Sans Unicode" w:cs="Lucida Sans Unicode"/>
          <w:color w:val="1A1A1A"/>
          <w:kern w:val="0"/>
          <w:szCs w:val="21"/>
        </w:rPr>
        <w:t>对于这种错误，程序基本无能为力，除了退出运行外别无选择，它是由</w:t>
      </w:r>
      <w:r w:rsidRPr="00656870">
        <w:rPr>
          <w:rFonts w:ascii="Lucida Sans Unicode" w:eastAsia="宋体" w:hAnsi="Lucida Sans Unicode" w:cs="Lucida Sans Unicode"/>
          <w:color w:val="1A1A1A"/>
          <w:kern w:val="0"/>
          <w:szCs w:val="21"/>
        </w:rPr>
        <w:t xml:space="preserve"> Java </w:t>
      </w:r>
      <w:r w:rsidRPr="00656870">
        <w:rPr>
          <w:rFonts w:ascii="Lucida Sans Unicode" w:eastAsia="宋体" w:hAnsi="Lucida Sans Unicode" w:cs="Lucida Sans Unicode"/>
          <w:color w:val="1A1A1A"/>
          <w:kern w:val="0"/>
          <w:szCs w:val="21"/>
        </w:rPr>
        <w:t>虚拟机抛出的。</w:t>
      </w:r>
    </w:p>
    <w:p w:rsidR="00656870" w:rsidRPr="00656870" w:rsidRDefault="00656870" w:rsidP="00FA61C5">
      <w:pPr>
        <w:widowControl/>
        <w:numPr>
          <w:ilvl w:val="0"/>
          <w:numId w:val="505"/>
        </w:numPr>
        <w:shd w:val="clear" w:color="auto" w:fill="FFFFFF"/>
        <w:ind w:left="0"/>
        <w:jc w:val="left"/>
        <w:rPr>
          <w:rFonts w:ascii="Lucida Sans Unicode" w:eastAsia="宋体" w:hAnsi="Lucida Sans Unicode" w:cs="Lucida Sans Unicode"/>
          <w:color w:val="1A1A1A"/>
          <w:kern w:val="0"/>
          <w:szCs w:val="21"/>
        </w:rPr>
      </w:pPr>
      <w:r w:rsidRPr="00656870">
        <w:rPr>
          <w:rFonts w:ascii="Lucida Sans Unicode" w:eastAsia="宋体" w:hAnsi="Lucida Sans Unicode" w:cs="Lucida Sans Unicode"/>
          <w:color w:val="1A1A1A"/>
          <w:kern w:val="0"/>
          <w:szCs w:val="21"/>
        </w:rPr>
        <w:t>Exception</w:t>
      </w:r>
      <w:r w:rsidRPr="00656870">
        <w:rPr>
          <w:rFonts w:ascii="Lucida Sans Unicode" w:eastAsia="宋体" w:hAnsi="Lucida Sans Unicode" w:cs="Lucida Sans Unicode"/>
          <w:color w:val="1A1A1A"/>
          <w:kern w:val="0"/>
          <w:szCs w:val="21"/>
        </w:rPr>
        <w:t>（异常），表示需要捕捉或者需要程序进行处理的异常，它处理的是因为程序设计的瑕疵而引起的问题或者在外的输入等引起的一般性问题，是程序必须处理的。</w:t>
      </w:r>
      <w:r w:rsidRPr="00656870">
        <w:rPr>
          <w:rFonts w:ascii="Lucida Sans Unicode" w:eastAsia="宋体" w:hAnsi="Lucida Sans Unicode" w:cs="Lucida Sans Unicode"/>
          <w:color w:val="1A1A1A"/>
          <w:kern w:val="0"/>
          <w:szCs w:val="21"/>
        </w:rPr>
        <w:t xml:space="preserve">Exception </w:t>
      </w:r>
      <w:r w:rsidRPr="00656870">
        <w:rPr>
          <w:rFonts w:ascii="Lucida Sans Unicode" w:eastAsia="宋体" w:hAnsi="Lucida Sans Unicode" w:cs="Lucida Sans Unicode"/>
          <w:color w:val="1A1A1A"/>
          <w:kern w:val="0"/>
          <w:szCs w:val="21"/>
        </w:rPr>
        <w:t>又分为运行时异常，受检查异常。</w:t>
      </w:r>
    </w:p>
    <w:p w:rsidR="00656870" w:rsidRPr="00656870" w:rsidRDefault="00656870" w:rsidP="00FA61C5">
      <w:pPr>
        <w:widowControl/>
        <w:numPr>
          <w:ilvl w:val="1"/>
          <w:numId w:val="505"/>
        </w:numPr>
        <w:shd w:val="clear" w:color="auto" w:fill="FFFFFF"/>
        <w:ind w:left="450"/>
        <w:jc w:val="left"/>
        <w:rPr>
          <w:rFonts w:ascii="Lucida Sans Unicode" w:eastAsia="宋体" w:hAnsi="Lucida Sans Unicode" w:cs="Lucida Sans Unicode"/>
          <w:color w:val="1A1A1A"/>
          <w:kern w:val="0"/>
          <w:szCs w:val="21"/>
        </w:rPr>
      </w:pPr>
      <w:r w:rsidRPr="00656870">
        <w:rPr>
          <w:rFonts w:ascii="Lucida Sans Unicode" w:eastAsia="宋体" w:hAnsi="Lucida Sans Unicode" w:cs="Lucida Sans Unicode"/>
          <w:color w:val="1A1A1A"/>
          <w:kern w:val="0"/>
          <w:szCs w:val="21"/>
        </w:rPr>
        <w:t>RuntimeException(</w:t>
      </w:r>
      <w:r w:rsidRPr="00656870">
        <w:rPr>
          <w:rFonts w:ascii="Lucida Sans Unicode" w:eastAsia="宋体" w:hAnsi="Lucida Sans Unicode" w:cs="Lucida Sans Unicode"/>
          <w:color w:val="1A1A1A"/>
          <w:kern w:val="0"/>
          <w:szCs w:val="21"/>
        </w:rPr>
        <w:t>运行时异常</w:t>
      </w:r>
      <w:r w:rsidRPr="00656870">
        <w:rPr>
          <w:rFonts w:ascii="Lucida Sans Unicode" w:eastAsia="宋体" w:hAnsi="Lucida Sans Unicode" w:cs="Lucida Sans Unicode"/>
          <w:color w:val="1A1A1A"/>
          <w:kern w:val="0"/>
          <w:szCs w:val="21"/>
        </w:rPr>
        <w:t>)</w:t>
      </w:r>
      <w:r w:rsidRPr="00656870">
        <w:rPr>
          <w:rFonts w:ascii="Lucida Sans Unicode" w:eastAsia="宋体" w:hAnsi="Lucida Sans Unicode" w:cs="Lucida Sans Unicode"/>
          <w:color w:val="1A1A1A"/>
          <w:kern w:val="0"/>
          <w:szCs w:val="21"/>
        </w:rPr>
        <w:t>，表示无法让程序恢复的异常，导致的原因通常是因为执行了错误的操作，建议终止逻辑，因此，编译器不检查这些异常。</w:t>
      </w:r>
    </w:p>
    <w:p w:rsidR="00656870" w:rsidRPr="00656870" w:rsidRDefault="00656870" w:rsidP="00FA61C5">
      <w:pPr>
        <w:widowControl/>
        <w:numPr>
          <w:ilvl w:val="1"/>
          <w:numId w:val="505"/>
        </w:numPr>
        <w:shd w:val="clear" w:color="auto" w:fill="FFFFFF"/>
        <w:ind w:left="450"/>
        <w:jc w:val="left"/>
        <w:rPr>
          <w:rFonts w:ascii="Lucida Sans Unicode" w:eastAsia="宋体" w:hAnsi="Lucida Sans Unicode" w:cs="Lucida Sans Unicode"/>
          <w:color w:val="1A1A1A"/>
          <w:kern w:val="0"/>
          <w:szCs w:val="21"/>
        </w:rPr>
      </w:pPr>
      <w:r w:rsidRPr="00656870">
        <w:rPr>
          <w:rFonts w:ascii="Lucida Sans Unicode" w:eastAsia="宋体" w:hAnsi="Lucida Sans Unicode" w:cs="Lucida Sans Unicode"/>
          <w:color w:val="1A1A1A"/>
          <w:kern w:val="0"/>
          <w:szCs w:val="21"/>
        </w:rPr>
        <w:t>CheckedException(</w:t>
      </w:r>
      <w:r w:rsidRPr="00656870">
        <w:rPr>
          <w:rFonts w:ascii="Lucida Sans Unicode" w:eastAsia="宋体" w:hAnsi="Lucida Sans Unicode" w:cs="Lucida Sans Unicode"/>
          <w:color w:val="1A1A1A"/>
          <w:kern w:val="0"/>
          <w:szCs w:val="21"/>
        </w:rPr>
        <w:t>受检查异常</w:t>
      </w:r>
      <w:r w:rsidRPr="00656870">
        <w:rPr>
          <w:rFonts w:ascii="Lucida Sans Unicode" w:eastAsia="宋体" w:hAnsi="Lucida Sans Unicode" w:cs="Lucida Sans Unicode"/>
          <w:color w:val="1A1A1A"/>
          <w:kern w:val="0"/>
          <w:szCs w:val="21"/>
        </w:rPr>
        <w:t>)</w:t>
      </w:r>
      <w:r w:rsidRPr="00656870">
        <w:rPr>
          <w:rFonts w:ascii="Lucida Sans Unicode" w:eastAsia="宋体" w:hAnsi="Lucida Sans Unicode" w:cs="Lucida Sans Unicode"/>
          <w:color w:val="1A1A1A"/>
          <w:kern w:val="0"/>
          <w:szCs w:val="21"/>
        </w:rPr>
        <w:t>，是表示程序可以处理的异常，也即表示程序可以修复（由程序自己接受异常并且做出处理），所以称之为受检查异常。</w:t>
      </w:r>
    </w:p>
    <w:p w:rsidR="00656870" w:rsidRPr="00656870" w:rsidRDefault="00656870" w:rsidP="00656870">
      <w:pPr>
        <w:pStyle w:val="3"/>
      </w:pPr>
      <w:r w:rsidRPr="00656870">
        <w:t>异常的使用的注意地方？</w:t>
      </w:r>
    </w:p>
    <w:p w:rsidR="00656870" w:rsidRPr="00656870" w:rsidRDefault="00656870" w:rsidP="00656870">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656870">
        <w:rPr>
          <w:rFonts w:ascii="Lucida Sans Unicode" w:eastAsia="宋体" w:hAnsi="Lucida Sans Unicode" w:cs="Lucida Sans Unicode"/>
          <w:color w:val="1A1A1A"/>
          <w:kern w:val="0"/>
          <w:sz w:val="24"/>
          <w:szCs w:val="24"/>
        </w:rPr>
        <w:t>神作《</w:t>
      </w:r>
      <w:r w:rsidRPr="00656870">
        <w:rPr>
          <w:rFonts w:ascii="Lucida Sans Unicode" w:eastAsia="宋体" w:hAnsi="Lucida Sans Unicode" w:cs="Lucida Sans Unicode"/>
          <w:color w:val="1A1A1A"/>
          <w:kern w:val="0"/>
          <w:sz w:val="24"/>
          <w:szCs w:val="24"/>
        </w:rPr>
        <w:t>Effective Java</w:t>
      </w:r>
      <w:r w:rsidRPr="00656870">
        <w:rPr>
          <w:rFonts w:ascii="Lucida Sans Unicode" w:eastAsia="宋体" w:hAnsi="Lucida Sans Unicode" w:cs="Lucida Sans Unicode"/>
          <w:color w:val="1A1A1A"/>
          <w:kern w:val="0"/>
          <w:sz w:val="24"/>
          <w:szCs w:val="24"/>
        </w:rPr>
        <w:t>》中对异常的使用给出了以下指导原则：</w:t>
      </w:r>
    </w:p>
    <w:p w:rsidR="00656870" w:rsidRPr="00656870" w:rsidRDefault="00656870" w:rsidP="00FA61C5">
      <w:pPr>
        <w:widowControl/>
        <w:numPr>
          <w:ilvl w:val="0"/>
          <w:numId w:val="506"/>
        </w:numPr>
        <w:shd w:val="clear" w:color="auto" w:fill="FFFFFF"/>
        <w:ind w:left="0"/>
        <w:jc w:val="left"/>
        <w:rPr>
          <w:rFonts w:ascii="Lucida Sans Unicode" w:eastAsia="宋体" w:hAnsi="Lucida Sans Unicode" w:cs="Lucida Sans Unicode"/>
          <w:color w:val="1A1A1A"/>
          <w:kern w:val="0"/>
          <w:szCs w:val="21"/>
        </w:rPr>
      </w:pPr>
      <w:r w:rsidRPr="00656870">
        <w:rPr>
          <w:rFonts w:ascii="Lucida Sans Unicode" w:eastAsia="宋体" w:hAnsi="Lucida Sans Unicode" w:cs="Lucida Sans Unicode"/>
          <w:color w:val="1A1A1A"/>
          <w:kern w:val="0"/>
          <w:szCs w:val="21"/>
        </w:rPr>
        <w:t>不要将异常处理用于正常的控制流（设计良好的</w:t>
      </w:r>
      <w:r w:rsidRPr="00656870">
        <w:rPr>
          <w:rFonts w:ascii="Lucida Sans Unicode" w:eastAsia="宋体" w:hAnsi="Lucida Sans Unicode" w:cs="Lucida Sans Unicode"/>
          <w:color w:val="1A1A1A"/>
          <w:kern w:val="0"/>
          <w:szCs w:val="21"/>
        </w:rPr>
        <w:t xml:space="preserve"> API </w:t>
      </w:r>
      <w:r w:rsidRPr="00656870">
        <w:rPr>
          <w:rFonts w:ascii="Lucida Sans Unicode" w:eastAsia="宋体" w:hAnsi="Lucida Sans Unicode" w:cs="Lucida Sans Unicode"/>
          <w:color w:val="1A1A1A"/>
          <w:kern w:val="0"/>
          <w:szCs w:val="21"/>
        </w:rPr>
        <w:t>不应该强迫它的调用者为了正常的控制流而使用异常）。</w:t>
      </w:r>
    </w:p>
    <w:p w:rsidR="00656870" w:rsidRPr="00656870" w:rsidRDefault="00656870" w:rsidP="00FA61C5">
      <w:pPr>
        <w:widowControl/>
        <w:numPr>
          <w:ilvl w:val="0"/>
          <w:numId w:val="506"/>
        </w:numPr>
        <w:shd w:val="clear" w:color="auto" w:fill="FFFFFF"/>
        <w:ind w:left="0"/>
        <w:jc w:val="left"/>
        <w:rPr>
          <w:rFonts w:ascii="Lucida Sans Unicode" w:eastAsia="宋体" w:hAnsi="Lucida Sans Unicode" w:cs="Lucida Sans Unicode"/>
          <w:color w:val="1A1A1A"/>
          <w:kern w:val="0"/>
          <w:szCs w:val="21"/>
        </w:rPr>
      </w:pPr>
      <w:r w:rsidRPr="00656870">
        <w:rPr>
          <w:rFonts w:ascii="Lucida Sans Unicode" w:eastAsia="宋体" w:hAnsi="Lucida Sans Unicode" w:cs="Lucida Sans Unicode"/>
          <w:color w:val="1A1A1A"/>
          <w:kern w:val="0"/>
          <w:szCs w:val="21"/>
        </w:rPr>
        <w:t>对可以恢复的情况使用受检异常，对编程错误使用运行时异常。</w:t>
      </w:r>
    </w:p>
    <w:p w:rsidR="00656870" w:rsidRPr="00656870" w:rsidRDefault="00656870" w:rsidP="00FA61C5">
      <w:pPr>
        <w:widowControl/>
        <w:numPr>
          <w:ilvl w:val="0"/>
          <w:numId w:val="506"/>
        </w:numPr>
        <w:shd w:val="clear" w:color="auto" w:fill="FFFFFF"/>
        <w:ind w:left="0"/>
        <w:jc w:val="left"/>
        <w:rPr>
          <w:rFonts w:ascii="Lucida Sans Unicode" w:eastAsia="宋体" w:hAnsi="Lucida Sans Unicode" w:cs="Lucida Sans Unicode"/>
          <w:color w:val="1A1A1A"/>
          <w:kern w:val="0"/>
          <w:szCs w:val="21"/>
        </w:rPr>
      </w:pPr>
      <w:r w:rsidRPr="00656870">
        <w:rPr>
          <w:rFonts w:ascii="Lucida Sans Unicode" w:eastAsia="宋体" w:hAnsi="Lucida Sans Unicode" w:cs="Lucida Sans Unicode"/>
          <w:color w:val="1A1A1A"/>
          <w:kern w:val="0"/>
          <w:szCs w:val="21"/>
        </w:rPr>
        <w:t>避免不必要的使用受检异常（可以通过一些状态检测手段来避免异常的发生）。</w:t>
      </w:r>
    </w:p>
    <w:p w:rsidR="00656870" w:rsidRPr="00656870" w:rsidRDefault="00656870" w:rsidP="00FA61C5">
      <w:pPr>
        <w:widowControl/>
        <w:numPr>
          <w:ilvl w:val="0"/>
          <w:numId w:val="506"/>
        </w:numPr>
        <w:shd w:val="clear" w:color="auto" w:fill="FFFFFF"/>
        <w:ind w:left="0"/>
        <w:jc w:val="left"/>
        <w:rPr>
          <w:rFonts w:ascii="Lucida Sans Unicode" w:eastAsia="宋体" w:hAnsi="Lucida Sans Unicode" w:cs="Lucida Sans Unicode"/>
          <w:color w:val="1A1A1A"/>
          <w:kern w:val="0"/>
          <w:szCs w:val="21"/>
        </w:rPr>
      </w:pPr>
      <w:r w:rsidRPr="00656870">
        <w:rPr>
          <w:rFonts w:ascii="Lucida Sans Unicode" w:eastAsia="宋体" w:hAnsi="Lucida Sans Unicode" w:cs="Lucida Sans Unicode"/>
          <w:color w:val="1A1A1A"/>
          <w:kern w:val="0"/>
          <w:szCs w:val="21"/>
        </w:rPr>
        <w:t>优先使用标准的异常。</w:t>
      </w:r>
    </w:p>
    <w:p w:rsidR="00656870" w:rsidRPr="00656870" w:rsidRDefault="00656870" w:rsidP="00FA61C5">
      <w:pPr>
        <w:widowControl/>
        <w:numPr>
          <w:ilvl w:val="0"/>
          <w:numId w:val="506"/>
        </w:numPr>
        <w:shd w:val="clear" w:color="auto" w:fill="FFFFFF"/>
        <w:ind w:left="0"/>
        <w:jc w:val="left"/>
        <w:rPr>
          <w:rFonts w:ascii="Lucida Sans Unicode" w:eastAsia="宋体" w:hAnsi="Lucida Sans Unicode" w:cs="Lucida Sans Unicode"/>
          <w:color w:val="1A1A1A"/>
          <w:kern w:val="0"/>
          <w:szCs w:val="21"/>
        </w:rPr>
      </w:pPr>
      <w:r w:rsidRPr="00656870">
        <w:rPr>
          <w:rFonts w:ascii="Lucida Sans Unicode" w:eastAsia="宋体" w:hAnsi="Lucida Sans Unicode" w:cs="Lucida Sans Unicode"/>
          <w:color w:val="1A1A1A"/>
          <w:kern w:val="0"/>
          <w:szCs w:val="21"/>
        </w:rPr>
        <w:t>每个方法抛出的异常都要有文档。</w:t>
      </w:r>
    </w:p>
    <w:p w:rsidR="00656870" w:rsidRPr="00656870" w:rsidRDefault="00656870" w:rsidP="00FA61C5">
      <w:pPr>
        <w:widowControl/>
        <w:numPr>
          <w:ilvl w:val="0"/>
          <w:numId w:val="506"/>
        </w:numPr>
        <w:shd w:val="clear" w:color="auto" w:fill="FFFFFF"/>
        <w:ind w:left="0"/>
        <w:jc w:val="left"/>
        <w:rPr>
          <w:rFonts w:ascii="Lucida Sans Unicode" w:eastAsia="宋体" w:hAnsi="Lucida Sans Unicode" w:cs="Lucida Sans Unicode"/>
          <w:color w:val="1A1A1A"/>
          <w:kern w:val="0"/>
          <w:szCs w:val="21"/>
        </w:rPr>
      </w:pPr>
      <w:r w:rsidRPr="00656870">
        <w:rPr>
          <w:rFonts w:ascii="Lucida Sans Unicode" w:eastAsia="宋体" w:hAnsi="Lucida Sans Unicode" w:cs="Lucida Sans Unicode"/>
          <w:color w:val="1A1A1A"/>
          <w:kern w:val="0"/>
          <w:szCs w:val="21"/>
        </w:rPr>
        <w:t>保持异常的原子性</w:t>
      </w:r>
    </w:p>
    <w:p w:rsidR="00656870" w:rsidRPr="00656870" w:rsidRDefault="00656870" w:rsidP="00FA61C5">
      <w:pPr>
        <w:widowControl/>
        <w:numPr>
          <w:ilvl w:val="0"/>
          <w:numId w:val="506"/>
        </w:numPr>
        <w:shd w:val="clear" w:color="auto" w:fill="FFFFFF"/>
        <w:ind w:left="0"/>
        <w:jc w:val="left"/>
        <w:rPr>
          <w:rFonts w:ascii="Lucida Sans Unicode" w:eastAsia="宋体" w:hAnsi="Lucida Sans Unicode" w:cs="Lucida Sans Unicode"/>
          <w:color w:val="1A1A1A"/>
          <w:kern w:val="0"/>
          <w:szCs w:val="21"/>
        </w:rPr>
      </w:pPr>
      <w:r w:rsidRPr="00656870">
        <w:rPr>
          <w:rFonts w:ascii="Lucida Sans Unicode" w:eastAsia="宋体" w:hAnsi="Lucida Sans Unicode" w:cs="Lucida Sans Unicode"/>
          <w:color w:val="1A1A1A"/>
          <w:kern w:val="0"/>
          <w:szCs w:val="21"/>
        </w:rPr>
        <w:t>不要在</w:t>
      </w:r>
      <w:r w:rsidRPr="00656870">
        <w:rPr>
          <w:rFonts w:ascii="Lucida Sans Unicode" w:eastAsia="宋体" w:hAnsi="Lucida Sans Unicode" w:cs="Lucida Sans Unicode"/>
          <w:color w:val="1A1A1A"/>
          <w:kern w:val="0"/>
          <w:szCs w:val="21"/>
        </w:rPr>
        <w:t> </w:t>
      </w:r>
      <w:r w:rsidRPr="00656870">
        <w:rPr>
          <w:rFonts w:ascii="Lucida Console" w:eastAsia="宋体" w:hAnsi="Lucida Console" w:cs="宋体"/>
          <w:color w:val="1A1A1A"/>
          <w:kern w:val="0"/>
          <w:szCs w:val="21"/>
          <w:bdr w:val="single" w:sz="6" w:space="1" w:color="CCCCCC" w:frame="1"/>
          <w:shd w:val="clear" w:color="auto" w:fill="DDDDDD"/>
        </w:rPr>
        <w:t>catch</w:t>
      </w:r>
      <w:r w:rsidRPr="00656870">
        <w:rPr>
          <w:rFonts w:ascii="Lucida Sans Unicode" w:eastAsia="宋体" w:hAnsi="Lucida Sans Unicode" w:cs="Lucida Sans Unicode"/>
          <w:color w:val="1A1A1A"/>
          <w:kern w:val="0"/>
          <w:szCs w:val="21"/>
        </w:rPr>
        <w:t> </w:t>
      </w:r>
      <w:r w:rsidRPr="00656870">
        <w:rPr>
          <w:rFonts w:ascii="Lucida Sans Unicode" w:eastAsia="宋体" w:hAnsi="Lucida Sans Unicode" w:cs="Lucida Sans Unicode"/>
          <w:color w:val="1A1A1A"/>
          <w:kern w:val="0"/>
          <w:szCs w:val="21"/>
        </w:rPr>
        <w:t>中忽略掉捕获到的异常。</w:t>
      </w:r>
    </w:p>
    <w:p w:rsidR="00656870" w:rsidRPr="00656870" w:rsidRDefault="00656870" w:rsidP="00656870">
      <w:pPr>
        <w:pStyle w:val="3"/>
      </w:pPr>
      <w:r w:rsidRPr="00656870">
        <w:t>Throwable 类常用方法？</w:t>
      </w:r>
    </w:p>
    <w:p w:rsidR="00656870" w:rsidRPr="00656870" w:rsidRDefault="00656870" w:rsidP="00FA61C5">
      <w:pPr>
        <w:widowControl/>
        <w:numPr>
          <w:ilvl w:val="0"/>
          <w:numId w:val="507"/>
        </w:numPr>
        <w:shd w:val="clear" w:color="auto" w:fill="FFFFFF"/>
        <w:ind w:left="0"/>
        <w:jc w:val="left"/>
        <w:rPr>
          <w:rFonts w:ascii="Lucida Sans Unicode" w:eastAsia="宋体" w:hAnsi="Lucida Sans Unicode" w:cs="Lucida Sans Unicode"/>
          <w:color w:val="1A1A1A"/>
          <w:kern w:val="0"/>
          <w:szCs w:val="21"/>
        </w:rPr>
      </w:pPr>
      <w:r w:rsidRPr="00656870">
        <w:rPr>
          <w:rFonts w:ascii="Lucida Console" w:eastAsia="宋体" w:hAnsi="Lucida Console" w:cs="宋体"/>
          <w:color w:val="1A1A1A"/>
          <w:kern w:val="0"/>
          <w:szCs w:val="21"/>
          <w:bdr w:val="single" w:sz="6" w:space="1" w:color="CCCCCC" w:frame="1"/>
          <w:shd w:val="clear" w:color="auto" w:fill="DDDDDD"/>
        </w:rPr>
        <w:t>#getMessage()</w:t>
      </w:r>
      <w:r w:rsidRPr="00656870">
        <w:rPr>
          <w:rFonts w:ascii="Lucida Sans Unicode" w:eastAsia="宋体" w:hAnsi="Lucida Sans Unicode" w:cs="Lucida Sans Unicode"/>
          <w:color w:val="1A1A1A"/>
          <w:kern w:val="0"/>
          <w:szCs w:val="21"/>
        </w:rPr>
        <w:t> </w:t>
      </w:r>
      <w:r w:rsidRPr="00656870">
        <w:rPr>
          <w:rFonts w:ascii="Lucida Sans Unicode" w:eastAsia="宋体" w:hAnsi="Lucida Sans Unicode" w:cs="Lucida Sans Unicode"/>
          <w:color w:val="1A1A1A"/>
          <w:kern w:val="0"/>
          <w:szCs w:val="21"/>
        </w:rPr>
        <w:t>方法：返回异常发生时的详细信息。</w:t>
      </w:r>
    </w:p>
    <w:p w:rsidR="00656870" w:rsidRPr="00656870" w:rsidRDefault="00656870" w:rsidP="00FA61C5">
      <w:pPr>
        <w:widowControl/>
        <w:numPr>
          <w:ilvl w:val="0"/>
          <w:numId w:val="507"/>
        </w:numPr>
        <w:shd w:val="clear" w:color="auto" w:fill="FFFFFF"/>
        <w:ind w:left="0"/>
        <w:jc w:val="left"/>
        <w:rPr>
          <w:rFonts w:ascii="Lucida Sans Unicode" w:eastAsia="宋体" w:hAnsi="Lucida Sans Unicode" w:cs="Lucida Sans Unicode"/>
          <w:color w:val="1A1A1A"/>
          <w:kern w:val="0"/>
          <w:szCs w:val="21"/>
        </w:rPr>
      </w:pPr>
      <w:r w:rsidRPr="00656870">
        <w:rPr>
          <w:rFonts w:ascii="Lucida Console" w:eastAsia="宋体" w:hAnsi="Lucida Console" w:cs="宋体"/>
          <w:color w:val="1A1A1A"/>
          <w:kern w:val="0"/>
          <w:szCs w:val="21"/>
          <w:bdr w:val="single" w:sz="6" w:space="1" w:color="CCCCCC" w:frame="1"/>
          <w:shd w:val="clear" w:color="auto" w:fill="DDDDDD"/>
        </w:rPr>
        <w:t>#getCause()</w:t>
      </w:r>
      <w:r w:rsidRPr="00656870">
        <w:rPr>
          <w:rFonts w:ascii="Lucida Sans Unicode" w:eastAsia="宋体" w:hAnsi="Lucida Sans Unicode" w:cs="Lucida Sans Unicode"/>
          <w:color w:val="1A1A1A"/>
          <w:kern w:val="0"/>
          <w:szCs w:val="21"/>
        </w:rPr>
        <w:t> </w:t>
      </w:r>
      <w:r w:rsidRPr="00656870">
        <w:rPr>
          <w:rFonts w:ascii="Lucida Sans Unicode" w:eastAsia="宋体" w:hAnsi="Lucida Sans Unicode" w:cs="Lucida Sans Unicode"/>
          <w:color w:val="1A1A1A"/>
          <w:kern w:val="0"/>
          <w:szCs w:val="21"/>
        </w:rPr>
        <w:t>方法：获得导致当前</w:t>
      </w:r>
      <w:r w:rsidRPr="00656870">
        <w:rPr>
          <w:rFonts w:ascii="Lucida Sans Unicode" w:eastAsia="宋体" w:hAnsi="Lucida Sans Unicode" w:cs="Lucida Sans Unicode"/>
          <w:color w:val="1A1A1A"/>
          <w:kern w:val="0"/>
          <w:szCs w:val="21"/>
        </w:rPr>
        <w:t xml:space="preserve"> Throwable </w:t>
      </w:r>
      <w:r w:rsidRPr="00656870">
        <w:rPr>
          <w:rFonts w:ascii="Lucida Sans Unicode" w:eastAsia="宋体" w:hAnsi="Lucida Sans Unicode" w:cs="Lucida Sans Unicode"/>
          <w:color w:val="1A1A1A"/>
          <w:kern w:val="0"/>
          <w:szCs w:val="21"/>
        </w:rPr>
        <w:t>异常的</w:t>
      </w:r>
      <w:r w:rsidRPr="00656870">
        <w:rPr>
          <w:rFonts w:ascii="Lucida Sans Unicode" w:eastAsia="宋体" w:hAnsi="Lucida Sans Unicode" w:cs="Lucida Sans Unicode"/>
          <w:color w:val="1A1A1A"/>
          <w:kern w:val="0"/>
          <w:szCs w:val="21"/>
        </w:rPr>
        <w:t xml:space="preserve"> Throwable </w:t>
      </w:r>
      <w:r w:rsidRPr="00656870">
        <w:rPr>
          <w:rFonts w:ascii="Lucida Sans Unicode" w:eastAsia="宋体" w:hAnsi="Lucida Sans Unicode" w:cs="Lucida Sans Unicode"/>
          <w:color w:val="1A1A1A"/>
          <w:kern w:val="0"/>
          <w:szCs w:val="21"/>
        </w:rPr>
        <w:t>异常。</w:t>
      </w:r>
    </w:p>
    <w:p w:rsidR="00656870" w:rsidRPr="00656870" w:rsidRDefault="00656870" w:rsidP="00FA61C5">
      <w:pPr>
        <w:widowControl/>
        <w:numPr>
          <w:ilvl w:val="0"/>
          <w:numId w:val="507"/>
        </w:numPr>
        <w:shd w:val="clear" w:color="auto" w:fill="FFFFFF"/>
        <w:ind w:left="0"/>
        <w:jc w:val="left"/>
        <w:rPr>
          <w:rFonts w:ascii="Lucida Sans Unicode" w:eastAsia="宋体" w:hAnsi="Lucida Sans Unicode" w:cs="Lucida Sans Unicode"/>
          <w:color w:val="1A1A1A"/>
          <w:kern w:val="0"/>
          <w:szCs w:val="21"/>
        </w:rPr>
      </w:pPr>
      <w:r w:rsidRPr="00656870">
        <w:rPr>
          <w:rFonts w:ascii="Lucida Console" w:eastAsia="宋体" w:hAnsi="Lucida Console" w:cs="宋体"/>
          <w:color w:val="1A1A1A"/>
          <w:kern w:val="0"/>
          <w:szCs w:val="21"/>
          <w:bdr w:val="single" w:sz="6" w:space="1" w:color="CCCCCC" w:frame="1"/>
          <w:shd w:val="clear" w:color="auto" w:fill="DDDDDD"/>
        </w:rPr>
        <w:t>#getStackTrace()</w:t>
      </w:r>
      <w:r w:rsidRPr="00656870">
        <w:rPr>
          <w:rFonts w:ascii="Lucida Sans Unicode" w:eastAsia="宋体" w:hAnsi="Lucida Sans Unicode" w:cs="Lucida Sans Unicode"/>
          <w:color w:val="1A1A1A"/>
          <w:kern w:val="0"/>
          <w:szCs w:val="21"/>
        </w:rPr>
        <w:t> </w:t>
      </w:r>
      <w:r w:rsidRPr="00656870">
        <w:rPr>
          <w:rFonts w:ascii="Lucida Sans Unicode" w:eastAsia="宋体" w:hAnsi="Lucida Sans Unicode" w:cs="Lucida Sans Unicode"/>
          <w:color w:val="1A1A1A"/>
          <w:kern w:val="0"/>
          <w:szCs w:val="21"/>
        </w:rPr>
        <w:t>方法：获得</w:t>
      </w:r>
      <w:r w:rsidRPr="00656870">
        <w:rPr>
          <w:rFonts w:ascii="Lucida Sans Unicode" w:eastAsia="宋体" w:hAnsi="Lucida Sans Unicode" w:cs="Lucida Sans Unicode"/>
          <w:color w:val="1A1A1A"/>
          <w:kern w:val="0"/>
          <w:szCs w:val="21"/>
        </w:rPr>
        <w:t xml:space="preserve"> Throwable </w:t>
      </w:r>
      <w:r w:rsidRPr="00656870">
        <w:rPr>
          <w:rFonts w:ascii="Lucida Sans Unicode" w:eastAsia="宋体" w:hAnsi="Lucida Sans Unicode" w:cs="Lucida Sans Unicode"/>
          <w:color w:val="1A1A1A"/>
          <w:kern w:val="0"/>
          <w:szCs w:val="21"/>
        </w:rPr>
        <w:t>对象封装的异常信息。</w:t>
      </w:r>
    </w:p>
    <w:p w:rsidR="00656870" w:rsidRPr="00656870" w:rsidRDefault="00656870" w:rsidP="00FA61C5">
      <w:pPr>
        <w:widowControl/>
        <w:numPr>
          <w:ilvl w:val="1"/>
          <w:numId w:val="507"/>
        </w:numPr>
        <w:shd w:val="clear" w:color="auto" w:fill="FFFFFF"/>
        <w:ind w:left="450"/>
        <w:jc w:val="left"/>
        <w:rPr>
          <w:rFonts w:ascii="Lucida Sans Unicode" w:eastAsia="宋体" w:hAnsi="Lucida Sans Unicode" w:cs="Lucida Sans Unicode"/>
          <w:color w:val="1A1A1A"/>
          <w:kern w:val="0"/>
          <w:szCs w:val="21"/>
        </w:rPr>
      </w:pPr>
      <w:r w:rsidRPr="00656870">
        <w:rPr>
          <w:rFonts w:ascii="Lucida Console" w:eastAsia="宋体" w:hAnsi="Lucida Console" w:cs="宋体"/>
          <w:color w:val="1A1A1A"/>
          <w:kern w:val="0"/>
          <w:szCs w:val="21"/>
          <w:bdr w:val="single" w:sz="6" w:space="1" w:color="CCCCCC" w:frame="1"/>
          <w:shd w:val="clear" w:color="auto" w:fill="DDDDDD"/>
        </w:rPr>
        <w:t>#printStackTrace()</w:t>
      </w:r>
      <w:r w:rsidRPr="00656870">
        <w:rPr>
          <w:rFonts w:ascii="Lucida Sans Unicode" w:eastAsia="宋体" w:hAnsi="Lucida Sans Unicode" w:cs="Lucida Sans Unicode"/>
          <w:color w:val="1A1A1A"/>
          <w:kern w:val="0"/>
          <w:szCs w:val="21"/>
        </w:rPr>
        <w:t> </w:t>
      </w:r>
      <w:r w:rsidRPr="00656870">
        <w:rPr>
          <w:rFonts w:ascii="Lucida Sans Unicode" w:eastAsia="宋体" w:hAnsi="Lucida Sans Unicode" w:cs="Lucida Sans Unicode"/>
          <w:color w:val="1A1A1A"/>
          <w:kern w:val="0"/>
          <w:szCs w:val="21"/>
        </w:rPr>
        <w:t>方法：在控制台上打印。</w:t>
      </w:r>
    </w:p>
    <w:p w:rsidR="00656870" w:rsidRPr="00656870" w:rsidRDefault="00656870" w:rsidP="00656870">
      <w:pPr>
        <w:pStyle w:val="3"/>
      </w:pPr>
      <w:r w:rsidRPr="00656870">
        <w:t>请列出 5 个运行时异常？</w:t>
      </w:r>
    </w:p>
    <w:p w:rsidR="00656870" w:rsidRPr="00656870" w:rsidRDefault="00656870" w:rsidP="00FA61C5">
      <w:pPr>
        <w:widowControl/>
        <w:numPr>
          <w:ilvl w:val="0"/>
          <w:numId w:val="508"/>
        </w:numPr>
        <w:shd w:val="clear" w:color="auto" w:fill="FFFFFF"/>
        <w:ind w:left="0"/>
        <w:jc w:val="left"/>
        <w:rPr>
          <w:rFonts w:ascii="Lucida Sans Unicode" w:eastAsia="宋体" w:hAnsi="Lucida Sans Unicode" w:cs="Lucida Sans Unicode"/>
          <w:color w:val="1A1A1A"/>
          <w:kern w:val="0"/>
          <w:szCs w:val="21"/>
        </w:rPr>
      </w:pPr>
      <w:r w:rsidRPr="00656870">
        <w:rPr>
          <w:rFonts w:ascii="Lucida Sans Unicode" w:eastAsia="宋体" w:hAnsi="Lucida Sans Unicode" w:cs="Lucida Sans Unicode"/>
          <w:color w:val="1A1A1A"/>
          <w:kern w:val="0"/>
          <w:szCs w:val="21"/>
        </w:rPr>
        <w:t>NullPointerException</w:t>
      </w:r>
    </w:p>
    <w:p w:rsidR="00656870" w:rsidRPr="00656870" w:rsidRDefault="00656870" w:rsidP="00FA61C5">
      <w:pPr>
        <w:widowControl/>
        <w:numPr>
          <w:ilvl w:val="0"/>
          <w:numId w:val="508"/>
        </w:numPr>
        <w:shd w:val="clear" w:color="auto" w:fill="FFFFFF"/>
        <w:ind w:left="0"/>
        <w:jc w:val="left"/>
        <w:rPr>
          <w:rFonts w:ascii="Lucida Sans Unicode" w:eastAsia="宋体" w:hAnsi="Lucida Sans Unicode" w:cs="Lucida Sans Unicode"/>
          <w:color w:val="1A1A1A"/>
          <w:kern w:val="0"/>
          <w:szCs w:val="21"/>
        </w:rPr>
      </w:pPr>
      <w:r w:rsidRPr="00656870">
        <w:rPr>
          <w:rFonts w:ascii="Lucida Sans Unicode" w:eastAsia="宋体" w:hAnsi="Lucida Sans Unicode" w:cs="Lucida Sans Unicode"/>
          <w:color w:val="1A1A1A"/>
          <w:kern w:val="0"/>
          <w:szCs w:val="21"/>
        </w:rPr>
        <w:t>IndexOutOfBoundsException</w:t>
      </w:r>
    </w:p>
    <w:p w:rsidR="00656870" w:rsidRPr="00656870" w:rsidRDefault="00656870" w:rsidP="00FA61C5">
      <w:pPr>
        <w:widowControl/>
        <w:numPr>
          <w:ilvl w:val="0"/>
          <w:numId w:val="508"/>
        </w:numPr>
        <w:shd w:val="clear" w:color="auto" w:fill="FFFFFF"/>
        <w:ind w:left="0"/>
        <w:jc w:val="left"/>
        <w:rPr>
          <w:rFonts w:ascii="Lucida Sans Unicode" w:eastAsia="宋体" w:hAnsi="Lucida Sans Unicode" w:cs="Lucida Sans Unicode"/>
          <w:color w:val="1A1A1A"/>
          <w:kern w:val="0"/>
          <w:szCs w:val="21"/>
        </w:rPr>
      </w:pPr>
      <w:r w:rsidRPr="00656870">
        <w:rPr>
          <w:rFonts w:ascii="Lucida Sans Unicode" w:eastAsia="宋体" w:hAnsi="Lucida Sans Unicode" w:cs="Lucida Sans Unicode"/>
          <w:color w:val="1A1A1A"/>
          <w:kern w:val="0"/>
          <w:szCs w:val="21"/>
        </w:rPr>
        <w:t>ClassCastException</w:t>
      </w:r>
    </w:p>
    <w:p w:rsidR="00656870" w:rsidRPr="00656870" w:rsidRDefault="00656870" w:rsidP="00FA61C5">
      <w:pPr>
        <w:widowControl/>
        <w:numPr>
          <w:ilvl w:val="0"/>
          <w:numId w:val="508"/>
        </w:numPr>
        <w:shd w:val="clear" w:color="auto" w:fill="FFFFFF"/>
        <w:ind w:left="0"/>
        <w:jc w:val="left"/>
        <w:rPr>
          <w:rFonts w:ascii="Lucida Sans Unicode" w:eastAsia="宋体" w:hAnsi="Lucida Sans Unicode" w:cs="Lucida Sans Unicode"/>
          <w:color w:val="1A1A1A"/>
          <w:kern w:val="0"/>
          <w:szCs w:val="21"/>
        </w:rPr>
      </w:pPr>
      <w:r w:rsidRPr="00656870">
        <w:rPr>
          <w:rFonts w:ascii="Lucida Sans Unicode" w:eastAsia="宋体" w:hAnsi="Lucida Sans Unicode" w:cs="Lucida Sans Unicode"/>
          <w:color w:val="1A1A1A"/>
          <w:kern w:val="0"/>
          <w:szCs w:val="21"/>
        </w:rPr>
        <w:t>ArrayStoreException</w:t>
      </w:r>
    </w:p>
    <w:p w:rsidR="00656870" w:rsidRPr="00656870" w:rsidRDefault="00656870" w:rsidP="00FA61C5">
      <w:pPr>
        <w:widowControl/>
        <w:numPr>
          <w:ilvl w:val="0"/>
          <w:numId w:val="508"/>
        </w:numPr>
        <w:shd w:val="clear" w:color="auto" w:fill="FFFFFF"/>
        <w:ind w:left="0"/>
        <w:jc w:val="left"/>
        <w:rPr>
          <w:rFonts w:ascii="Lucida Sans Unicode" w:eastAsia="宋体" w:hAnsi="Lucida Sans Unicode" w:cs="Lucida Sans Unicode"/>
          <w:color w:val="1A1A1A"/>
          <w:kern w:val="0"/>
          <w:szCs w:val="21"/>
        </w:rPr>
      </w:pPr>
      <w:r w:rsidRPr="00656870">
        <w:rPr>
          <w:rFonts w:ascii="Lucida Sans Unicode" w:eastAsia="宋体" w:hAnsi="Lucida Sans Unicode" w:cs="Lucida Sans Unicode"/>
          <w:color w:val="1A1A1A"/>
          <w:kern w:val="0"/>
          <w:szCs w:val="21"/>
        </w:rPr>
        <w:t>BufferOverflowException</w:t>
      </w:r>
    </w:p>
    <w:p w:rsidR="00656870" w:rsidRPr="00656870" w:rsidRDefault="00656870" w:rsidP="00656870">
      <w:pPr>
        <w:pStyle w:val="3"/>
        <w:rPr>
          <w:rFonts w:ascii="Lucida Sans Unicode" w:hAnsi="Lucida Sans Unicode" w:cs="Lucida Sans Unicode"/>
          <w:sz w:val="24"/>
          <w:szCs w:val="24"/>
        </w:rPr>
      </w:pPr>
      <w:r w:rsidRPr="00656870">
        <w:rPr>
          <w:bdr w:val="single" w:sz="6" w:space="1" w:color="CCCCCC" w:frame="1"/>
          <w:shd w:val="clear" w:color="auto" w:fill="DDDDDD"/>
        </w:rPr>
        <w:t>throw</w:t>
      </w:r>
      <w:r w:rsidRPr="00656870">
        <w:rPr>
          <w:rFonts w:ascii="Lucida Sans Unicode" w:hAnsi="Lucida Sans Unicode" w:cs="Lucida Sans Unicode"/>
          <w:sz w:val="24"/>
          <w:szCs w:val="24"/>
        </w:rPr>
        <w:t> </w:t>
      </w:r>
      <w:r w:rsidRPr="00656870">
        <w:rPr>
          <w:rFonts w:ascii="Lucida Sans Unicode" w:hAnsi="Lucida Sans Unicode" w:cs="Lucida Sans Unicode"/>
          <w:sz w:val="24"/>
          <w:szCs w:val="24"/>
        </w:rPr>
        <w:t>与</w:t>
      </w:r>
      <w:r w:rsidRPr="00656870">
        <w:rPr>
          <w:rFonts w:ascii="Lucida Sans Unicode" w:hAnsi="Lucida Sans Unicode" w:cs="Lucida Sans Unicode"/>
          <w:sz w:val="24"/>
          <w:szCs w:val="24"/>
        </w:rPr>
        <w:t> </w:t>
      </w:r>
      <w:r w:rsidRPr="00656870">
        <w:rPr>
          <w:bdr w:val="single" w:sz="6" w:space="1" w:color="CCCCCC" w:frame="1"/>
          <w:shd w:val="clear" w:color="auto" w:fill="DDDDDD"/>
        </w:rPr>
        <w:t>throws</w:t>
      </w:r>
      <w:r w:rsidRPr="00656870">
        <w:rPr>
          <w:rFonts w:ascii="Lucida Sans Unicode" w:hAnsi="Lucida Sans Unicode" w:cs="Lucida Sans Unicode"/>
          <w:sz w:val="24"/>
          <w:szCs w:val="24"/>
        </w:rPr>
        <w:t> </w:t>
      </w:r>
      <w:r w:rsidRPr="00656870">
        <w:rPr>
          <w:rFonts w:ascii="Lucida Sans Unicode" w:hAnsi="Lucida Sans Unicode" w:cs="Lucida Sans Unicode"/>
          <w:sz w:val="24"/>
          <w:szCs w:val="24"/>
        </w:rPr>
        <w:t>的区别</w:t>
      </w:r>
      <w:r w:rsidRPr="00656870">
        <w:rPr>
          <w:rFonts w:ascii="Lucida Sans Unicode" w:hAnsi="Lucida Sans Unicode" w:cs="Lucida Sans Unicode"/>
          <w:sz w:val="24"/>
          <w:szCs w:val="24"/>
        </w:rPr>
        <w:t xml:space="preserve"> </w:t>
      </w:r>
      <w:r w:rsidRPr="00656870">
        <w:rPr>
          <w:rFonts w:ascii="Lucida Sans Unicode" w:hAnsi="Lucida Sans Unicode" w:cs="Lucida Sans Unicode"/>
          <w:sz w:val="24"/>
          <w:szCs w:val="24"/>
        </w:rPr>
        <w:t>？</w:t>
      </w:r>
    </w:p>
    <w:p w:rsidR="00656870" w:rsidRPr="00656870" w:rsidRDefault="00656870" w:rsidP="00FA61C5">
      <w:pPr>
        <w:widowControl/>
        <w:numPr>
          <w:ilvl w:val="0"/>
          <w:numId w:val="509"/>
        </w:numPr>
        <w:shd w:val="clear" w:color="auto" w:fill="FFFFFF"/>
        <w:ind w:left="0"/>
        <w:jc w:val="left"/>
        <w:rPr>
          <w:rFonts w:ascii="Lucida Sans Unicode" w:eastAsia="宋体" w:hAnsi="Lucida Sans Unicode" w:cs="Lucida Sans Unicode"/>
          <w:color w:val="1A1A1A"/>
          <w:kern w:val="0"/>
          <w:szCs w:val="21"/>
        </w:rPr>
      </w:pPr>
      <w:r w:rsidRPr="00656870">
        <w:rPr>
          <w:rFonts w:ascii="Lucida Console" w:eastAsia="宋体" w:hAnsi="Lucida Console" w:cs="宋体"/>
          <w:color w:val="1A1A1A"/>
          <w:kern w:val="0"/>
          <w:szCs w:val="21"/>
          <w:bdr w:val="single" w:sz="6" w:space="1" w:color="CCCCCC" w:frame="1"/>
          <w:shd w:val="clear" w:color="auto" w:fill="DDDDDD"/>
        </w:rPr>
        <w:t>throw</w:t>
      </w:r>
      <w:r w:rsidRPr="00656870">
        <w:rPr>
          <w:rFonts w:ascii="Lucida Sans Unicode" w:eastAsia="宋体" w:hAnsi="Lucida Sans Unicode" w:cs="Lucida Sans Unicode"/>
          <w:color w:val="1A1A1A"/>
          <w:kern w:val="0"/>
          <w:szCs w:val="21"/>
        </w:rPr>
        <w:t> </w:t>
      </w:r>
      <w:r w:rsidRPr="00656870">
        <w:rPr>
          <w:rFonts w:ascii="Lucida Sans Unicode" w:eastAsia="宋体" w:hAnsi="Lucida Sans Unicode" w:cs="Lucida Sans Unicode"/>
          <w:color w:val="1A1A1A"/>
          <w:kern w:val="0"/>
          <w:szCs w:val="21"/>
        </w:rPr>
        <w:t>，用于在程序中显式地抛出一个异常。</w:t>
      </w:r>
    </w:p>
    <w:p w:rsidR="00656870" w:rsidRPr="00656870" w:rsidRDefault="00656870" w:rsidP="00FA61C5">
      <w:pPr>
        <w:widowControl/>
        <w:numPr>
          <w:ilvl w:val="0"/>
          <w:numId w:val="509"/>
        </w:numPr>
        <w:shd w:val="clear" w:color="auto" w:fill="FFFFFF"/>
        <w:ind w:left="0"/>
        <w:jc w:val="left"/>
        <w:rPr>
          <w:rFonts w:ascii="Lucida Sans Unicode" w:eastAsia="宋体" w:hAnsi="Lucida Sans Unicode" w:cs="Lucida Sans Unicode"/>
          <w:color w:val="1A1A1A"/>
          <w:kern w:val="0"/>
          <w:szCs w:val="21"/>
        </w:rPr>
      </w:pPr>
      <w:r w:rsidRPr="00656870">
        <w:rPr>
          <w:rFonts w:ascii="Lucida Console" w:eastAsia="宋体" w:hAnsi="Lucida Console" w:cs="宋体"/>
          <w:color w:val="1A1A1A"/>
          <w:kern w:val="0"/>
          <w:szCs w:val="21"/>
          <w:bdr w:val="single" w:sz="6" w:space="1" w:color="CCCCCC" w:frame="1"/>
          <w:shd w:val="clear" w:color="auto" w:fill="DDDDDD"/>
        </w:rPr>
        <w:t>throws</w:t>
      </w:r>
      <w:r w:rsidRPr="00656870">
        <w:rPr>
          <w:rFonts w:ascii="Lucida Sans Unicode" w:eastAsia="宋体" w:hAnsi="Lucida Sans Unicode" w:cs="Lucida Sans Unicode"/>
          <w:color w:val="1A1A1A"/>
          <w:kern w:val="0"/>
          <w:szCs w:val="21"/>
        </w:rPr>
        <w:t> </w:t>
      </w:r>
      <w:r w:rsidRPr="00656870">
        <w:rPr>
          <w:rFonts w:ascii="Lucida Sans Unicode" w:eastAsia="宋体" w:hAnsi="Lucida Sans Unicode" w:cs="Lucida Sans Unicode"/>
          <w:color w:val="1A1A1A"/>
          <w:kern w:val="0"/>
          <w:szCs w:val="21"/>
        </w:rPr>
        <w:t>，用于指出在该方法中没有处理的异常。</w:t>
      </w:r>
      <w:r w:rsidRPr="00656870">
        <w:rPr>
          <w:rFonts w:ascii="Lucida Sans Unicode" w:eastAsia="宋体" w:hAnsi="Lucida Sans Unicode" w:cs="Lucida Sans Unicode"/>
          <w:b/>
          <w:bCs/>
          <w:color w:val="1A1A1A"/>
          <w:kern w:val="0"/>
          <w:szCs w:val="21"/>
        </w:rPr>
        <w:t>每个方法必须显式指明哪些异常没有处理，以便该方法的调用者可以预防可能发生的异常</w:t>
      </w:r>
      <w:r w:rsidRPr="00656870">
        <w:rPr>
          <w:rFonts w:ascii="Lucida Sans Unicode" w:eastAsia="宋体" w:hAnsi="Lucida Sans Unicode" w:cs="Lucida Sans Unicode"/>
          <w:color w:val="1A1A1A"/>
          <w:kern w:val="0"/>
          <w:szCs w:val="21"/>
        </w:rPr>
        <w:t>。最后，多个异常用逗号分隔。</w:t>
      </w:r>
    </w:p>
    <w:p w:rsidR="00656870" w:rsidRPr="00656870" w:rsidRDefault="00656870" w:rsidP="00656870">
      <w:pPr>
        <w:pStyle w:val="3"/>
      </w:pPr>
      <w:r w:rsidRPr="00656870">
        <w:t>异常处理中 </w:t>
      </w:r>
      <w:r w:rsidRPr="00656870">
        <w:rPr>
          <w:rFonts w:ascii="Lucida Console" w:hAnsi="Lucida Console" w:cs="宋体"/>
          <w:szCs w:val="21"/>
          <w:bdr w:val="single" w:sz="6" w:space="1" w:color="CCCCCC" w:frame="1"/>
          <w:shd w:val="clear" w:color="auto" w:fill="DDDDDD"/>
        </w:rPr>
        <w:t>finally</w:t>
      </w:r>
      <w:r w:rsidRPr="00656870">
        <w:t> 语句块的重要性?</w:t>
      </w:r>
    </w:p>
    <w:p w:rsidR="00656870" w:rsidRPr="00656870" w:rsidRDefault="00656870" w:rsidP="00656870">
      <w:pPr>
        <w:widowControl/>
        <w:shd w:val="clear" w:color="auto" w:fill="FFFFFF"/>
        <w:jc w:val="left"/>
        <w:rPr>
          <w:rFonts w:ascii="Lucida Sans Unicode" w:eastAsia="宋体" w:hAnsi="Lucida Sans Unicode" w:cs="Lucida Sans Unicode"/>
          <w:color w:val="1A1A1A"/>
          <w:kern w:val="0"/>
          <w:sz w:val="24"/>
          <w:szCs w:val="24"/>
        </w:rPr>
      </w:pPr>
      <w:r w:rsidRPr="00656870">
        <w:rPr>
          <w:rFonts w:ascii="Lucida Sans Unicode" w:eastAsia="宋体" w:hAnsi="Lucida Sans Unicode" w:cs="Lucida Sans Unicode"/>
          <w:color w:val="1A1A1A"/>
          <w:kern w:val="0"/>
          <w:sz w:val="24"/>
          <w:szCs w:val="24"/>
        </w:rPr>
        <w:t>不管程序是否发生了异常</w:t>
      </w:r>
      <w:r w:rsidRPr="00656870">
        <w:rPr>
          <w:rFonts w:ascii="Lucida Sans Unicode" w:eastAsia="宋体" w:hAnsi="Lucida Sans Unicode" w:cs="Lucida Sans Unicode"/>
          <w:color w:val="1A1A1A"/>
          <w:kern w:val="0"/>
          <w:sz w:val="24"/>
          <w:szCs w:val="24"/>
        </w:rPr>
        <w:t>, </w:t>
      </w:r>
      <w:r w:rsidRPr="00656870">
        <w:rPr>
          <w:rFonts w:ascii="Lucida Console" w:eastAsia="宋体" w:hAnsi="Lucida Console" w:cs="宋体"/>
          <w:color w:val="1A1A1A"/>
          <w:kern w:val="0"/>
          <w:szCs w:val="21"/>
          <w:bdr w:val="single" w:sz="6" w:space="1" w:color="CCCCCC" w:frame="1"/>
          <w:shd w:val="clear" w:color="auto" w:fill="DDDDDD"/>
        </w:rPr>
        <w:t>finally</w:t>
      </w:r>
      <w:r w:rsidRPr="00656870">
        <w:rPr>
          <w:rFonts w:ascii="Lucida Sans Unicode" w:eastAsia="宋体" w:hAnsi="Lucida Sans Unicode" w:cs="Lucida Sans Unicode"/>
          <w:color w:val="1A1A1A"/>
          <w:kern w:val="0"/>
          <w:sz w:val="24"/>
          <w:szCs w:val="24"/>
        </w:rPr>
        <w:t> </w:t>
      </w:r>
      <w:r w:rsidRPr="00656870">
        <w:rPr>
          <w:rFonts w:ascii="Lucida Sans Unicode" w:eastAsia="宋体" w:hAnsi="Lucida Sans Unicode" w:cs="Lucida Sans Unicode"/>
          <w:color w:val="1A1A1A"/>
          <w:kern w:val="0"/>
          <w:sz w:val="24"/>
          <w:szCs w:val="24"/>
        </w:rPr>
        <w:t>语句块都会被执行，甚至当没有</w:t>
      </w:r>
      <w:r w:rsidRPr="00656870">
        <w:rPr>
          <w:rFonts w:ascii="Lucida Console" w:eastAsia="宋体" w:hAnsi="Lucida Console" w:cs="宋体"/>
          <w:color w:val="1A1A1A"/>
          <w:kern w:val="0"/>
          <w:szCs w:val="21"/>
          <w:bdr w:val="single" w:sz="6" w:space="1" w:color="CCCCCC" w:frame="1"/>
          <w:shd w:val="clear" w:color="auto" w:fill="DDDDDD"/>
        </w:rPr>
        <w:t>catch</w:t>
      </w:r>
      <w:r w:rsidRPr="00656870">
        <w:rPr>
          <w:rFonts w:ascii="Lucida Sans Unicode" w:eastAsia="宋体" w:hAnsi="Lucida Sans Unicode" w:cs="Lucida Sans Unicode"/>
          <w:color w:val="1A1A1A"/>
          <w:kern w:val="0"/>
          <w:sz w:val="24"/>
          <w:szCs w:val="24"/>
        </w:rPr>
        <w:t> </w:t>
      </w:r>
      <w:r w:rsidRPr="00656870">
        <w:rPr>
          <w:rFonts w:ascii="Lucida Sans Unicode" w:eastAsia="宋体" w:hAnsi="Lucida Sans Unicode" w:cs="Lucida Sans Unicode"/>
          <w:color w:val="1A1A1A"/>
          <w:kern w:val="0"/>
          <w:sz w:val="24"/>
          <w:szCs w:val="24"/>
        </w:rPr>
        <w:t>声明但抛出了一个异常时</w:t>
      </w:r>
      <w:r w:rsidRPr="00656870">
        <w:rPr>
          <w:rFonts w:ascii="Lucida Sans Unicode" w:eastAsia="宋体" w:hAnsi="Lucida Sans Unicode" w:cs="Lucida Sans Unicode"/>
          <w:color w:val="1A1A1A"/>
          <w:kern w:val="0"/>
          <w:sz w:val="24"/>
          <w:szCs w:val="24"/>
        </w:rPr>
        <w:t>, </w:t>
      </w:r>
      <w:r w:rsidRPr="00656870">
        <w:rPr>
          <w:rFonts w:ascii="Lucida Console" w:eastAsia="宋体" w:hAnsi="Lucida Console" w:cs="宋体"/>
          <w:color w:val="1A1A1A"/>
          <w:kern w:val="0"/>
          <w:szCs w:val="21"/>
          <w:bdr w:val="single" w:sz="6" w:space="1" w:color="CCCCCC" w:frame="1"/>
          <w:shd w:val="clear" w:color="auto" w:fill="DDDDDD"/>
        </w:rPr>
        <w:t>finally</w:t>
      </w:r>
      <w:r w:rsidRPr="00656870">
        <w:rPr>
          <w:rFonts w:ascii="Lucida Sans Unicode" w:eastAsia="宋体" w:hAnsi="Lucida Sans Unicode" w:cs="Lucida Sans Unicode"/>
          <w:color w:val="1A1A1A"/>
          <w:kern w:val="0"/>
          <w:sz w:val="24"/>
          <w:szCs w:val="24"/>
        </w:rPr>
        <w:t> </w:t>
      </w:r>
      <w:r w:rsidRPr="00656870">
        <w:rPr>
          <w:rFonts w:ascii="Lucida Sans Unicode" w:eastAsia="宋体" w:hAnsi="Lucida Sans Unicode" w:cs="Lucida Sans Unicode"/>
          <w:color w:val="1A1A1A"/>
          <w:kern w:val="0"/>
          <w:sz w:val="24"/>
          <w:szCs w:val="24"/>
        </w:rPr>
        <w:t>语句块也会被执行。</w:t>
      </w:r>
    </w:p>
    <w:p w:rsidR="00656870" w:rsidRPr="00656870" w:rsidRDefault="00656870" w:rsidP="00656870">
      <w:pPr>
        <w:widowControl/>
        <w:shd w:val="clear" w:color="auto" w:fill="FFFFFF"/>
        <w:jc w:val="left"/>
        <w:rPr>
          <w:rFonts w:ascii="Lucida Sans Unicode" w:eastAsia="宋体" w:hAnsi="Lucida Sans Unicode" w:cs="Lucida Sans Unicode"/>
          <w:color w:val="1A1A1A"/>
          <w:kern w:val="0"/>
          <w:sz w:val="24"/>
          <w:szCs w:val="24"/>
        </w:rPr>
      </w:pPr>
      <w:r w:rsidRPr="00656870">
        <w:rPr>
          <w:rFonts w:ascii="Lucida Console" w:eastAsia="宋体" w:hAnsi="Lucida Console" w:cs="宋体"/>
          <w:color w:val="1A1A1A"/>
          <w:kern w:val="0"/>
          <w:szCs w:val="21"/>
          <w:bdr w:val="single" w:sz="6" w:space="1" w:color="CCCCCC" w:frame="1"/>
          <w:shd w:val="clear" w:color="auto" w:fill="DDDDDD"/>
        </w:rPr>
        <w:t>finally</w:t>
      </w:r>
      <w:r w:rsidRPr="00656870">
        <w:rPr>
          <w:rFonts w:ascii="Lucida Sans Unicode" w:eastAsia="宋体" w:hAnsi="Lucida Sans Unicode" w:cs="Lucida Sans Unicode"/>
          <w:color w:val="1A1A1A"/>
          <w:kern w:val="0"/>
          <w:sz w:val="24"/>
          <w:szCs w:val="24"/>
        </w:rPr>
        <w:t> </w:t>
      </w:r>
      <w:r w:rsidRPr="00656870">
        <w:rPr>
          <w:rFonts w:ascii="Lucida Sans Unicode" w:eastAsia="宋体" w:hAnsi="Lucida Sans Unicode" w:cs="Lucida Sans Unicode"/>
          <w:color w:val="1A1A1A"/>
          <w:kern w:val="0"/>
          <w:sz w:val="24"/>
          <w:szCs w:val="24"/>
        </w:rPr>
        <w:t>语句块通常用于释放资源</w:t>
      </w:r>
      <w:r w:rsidRPr="00656870">
        <w:rPr>
          <w:rFonts w:ascii="Lucida Sans Unicode" w:eastAsia="宋体" w:hAnsi="Lucida Sans Unicode" w:cs="Lucida Sans Unicode"/>
          <w:color w:val="1A1A1A"/>
          <w:kern w:val="0"/>
          <w:sz w:val="24"/>
          <w:szCs w:val="24"/>
        </w:rPr>
        <w:t xml:space="preserve">, </w:t>
      </w:r>
      <w:r w:rsidRPr="00656870">
        <w:rPr>
          <w:rFonts w:ascii="Lucida Sans Unicode" w:eastAsia="宋体" w:hAnsi="Lucida Sans Unicode" w:cs="Lucida Sans Unicode"/>
          <w:color w:val="1A1A1A"/>
          <w:kern w:val="0"/>
          <w:sz w:val="24"/>
          <w:szCs w:val="24"/>
        </w:rPr>
        <w:t>如</w:t>
      </w:r>
      <w:r w:rsidRPr="00656870">
        <w:rPr>
          <w:rFonts w:ascii="Lucida Sans Unicode" w:eastAsia="宋体" w:hAnsi="Lucida Sans Unicode" w:cs="Lucida Sans Unicode"/>
          <w:color w:val="1A1A1A"/>
          <w:kern w:val="0"/>
          <w:sz w:val="24"/>
          <w:szCs w:val="24"/>
        </w:rPr>
        <w:t xml:space="preserve"> I/O </w:t>
      </w:r>
      <w:r w:rsidRPr="00656870">
        <w:rPr>
          <w:rFonts w:ascii="Lucida Sans Unicode" w:eastAsia="宋体" w:hAnsi="Lucida Sans Unicode" w:cs="Lucida Sans Unicode"/>
          <w:color w:val="1A1A1A"/>
          <w:kern w:val="0"/>
          <w:sz w:val="24"/>
          <w:szCs w:val="24"/>
        </w:rPr>
        <w:t>缓冲区</w:t>
      </w:r>
      <w:r w:rsidRPr="00656870">
        <w:rPr>
          <w:rFonts w:ascii="Lucida Sans Unicode" w:eastAsia="宋体" w:hAnsi="Lucida Sans Unicode" w:cs="Lucida Sans Unicode"/>
          <w:color w:val="1A1A1A"/>
          <w:kern w:val="0"/>
          <w:sz w:val="24"/>
          <w:szCs w:val="24"/>
        </w:rPr>
        <w:t xml:space="preserve">, </w:t>
      </w:r>
      <w:r w:rsidRPr="00656870">
        <w:rPr>
          <w:rFonts w:ascii="Lucida Sans Unicode" w:eastAsia="宋体" w:hAnsi="Lucida Sans Unicode" w:cs="Lucida Sans Unicode"/>
          <w:color w:val="1A1A1A"/>
          <w:kern w:val="0"/>
          <w:sz w:val="24"/>
          <w:szCs w:val="24"/>
        </w:rPr>
        <w:t>数据库连接等等。</w:t>
      </w:r>
    </w:p>
    <w:p w:rsidR="00656870" w:rsidRPr="00656870" w:rsidRDefault="00656870" w:rsidP="00656870">
      <w:pPr>
        <w:pStyle w:val="3"/>
      </w:pPr>
      <w:r w:rsidRPr="00656870">
        <w:t>异常被处理后异常对象会发生什么?</w:t>
      </w:r>
    </w:p>
    <w:p w:rsidR="00656870" w:rsidRPr="00656870" w:rsidRDefault="00656870" w:rsidP="00656870">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656870">
        <w:rPr>
          <w:rFonts w:ascii="Lucida Sans Unicode" w:eastAsia="宋体" w:hAnsi="Lucida Sans Unicode" w:cs="Lucida Sans Unicode"/>
          <w:color w:val="1A1A1A"/>
          <w:kern w:val="0"/>
          <w:sz w:val="24"/>
          <w:szCs w:val="24"/>
        </w:rPr>
        <w:t>异常对象会在下次</w:t>
      </w:r>
      <w:r w:rsidRPr="00656870">
        <w:rPr>
          <w:rFonts w:ascii="Lucida Sans Unicode" w:eastAsia="宋体" w:hAnsi="Lucida Sans Unicode" w:cs="Lucida Sans Unicode"/>
          <w:color w:val="1A1A1A"/>
          <w:kern w:val="0"/>
          <w:sz w:val="24"/>
          <w:szCs w:val="24"/>
        </w:rPr>
        <w:t xml:space="preserve"> GC </w:t>
      </w:r>
      <w:r w:rsidRPr="00656870">
        <w:rPr>
          <w:rFonts w:ascii="Lucida Sans Unicode" w:eastAsia="宋体" w:hAnsi="Lucida Sans Unicode" w:cs="Lucida Sans Unicode"/>
          <w:color w:val="1A1A1A"/>
          <w:kern w:val="0"/>
          <w:sz w:val="24"/>
          <w:szCs w:val="24"/>
        </w:rPr>
        <w:t>执行时被回收。</w:t>
      </w:r>
    </w:p>
    <w:p w:rsidR="00F42EBA" w:rsidRDefault="00F42EBA" w:rsidP="00F42EBA">
      <w:pPr>
        <w:pStyle w:val="2"/>
      </w:pPr>
      <w:r>
        <w:rPr>
          <w:rFonts w:hint="eastAsia"/>
        </w:rPr>
        <w:t>89.</w:t>
      </w:r>
      <w:r w:rsidRPr="00F42EBA">
        <w:t xml:space="preserve"> </w:t>
      </w:r>
      <w:r>
        <w:t>说说反射的用途及实现？</w:t>
      </w:r>
    </w:p>
    <w:p w:rsidR="00F42EBA" w:rsidRDefault="00F42EBA" w:rsidP="00F42EB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Java </w:t>
      </w:r>
      <w:r>
        <w:rPr>
          <w:rFonts w:ascii="Lucida Sans Unicode" w:hAnsi="Lucida Sans Unicode" w:cs="Lucida Sans Unicode"/>
          <w:color w:val="1A1A1A"/>
        </w:rPr>
        <w:t>反射机制主要提供了以下功能：</w:t>
      </w:r>
    </w:p>
    <w:p w:rsidR="00F42EBA" w:rsidRDefault="00F42EBA" w:rsidP="00FA61C5">
      <w:pPr>
        <w:widowControl/>
        <w:numPr>
          <w:ilvl w:val="0"/>
          <w:numId w:val="51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在运行时构造一个类的对象。</w:t>
      </w:r>
    </w:p>
    <w:p w:rsidR="00F42EBA" w:rsidRDefault="00F42EBA" w:rsidP="00FA61C5">
      <w:pPr>
        <w:widowControl/>
        <w:numPr>
          <w:ilvl w:val="0"/>
          <w:numId w:val="51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判断一个类所具有的成员变量和方法。</w:t>
      </w:r>
    </w:p>
    <w:p w:rsidR="00F42EBA" w:rsidRDefault="00F42EBA" w:rsidP="00FA61C5">
      <w:pPr>
        <w:widowControl/>
        <w:numPr>
          <w:ilvl w:val="0"/>
          <w:numId w:val="51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调用一个对象的方法。</w:t>
      </w:r>
    </w:p>
    <w:p w:rsidR="00F42EBA" w:rsidRDefault="00F42EBA" w:rsidP="00FA61C5">
      <w:pPr>
        <w:widowControl/>
        <w:numPr>
          <w:ilvl w:val="0"/>
          <w:numId w:val="51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生成动态代理。</w:t>
      </w:r>
    </w:p>
    <w:p w:rsidR="00F42EBA" w:rsidRDefault="00F42EBA" w:rsidP="00F42EB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反射的应用很多，很多框架都有用到：</w:t>
      </w:r>
    </w:p>
    <w:p w:rsidR="00F42EBA" w:rsidRDefault="00F42EBA" w:rsidP="00FA61C5">
      <w:pPr>
        <w:widowControl/>
        <w:numPr>
          <w:ilvl w:val="0"/>
          <w:numId w:val="51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Spring </w:t>
      </w:r>
      <w:r>
        <w:rPr>
          <w:rFonts w:ascii="Lucida Sans Unicode" w:hAnsi="Lucida Sans Unicode" w:cs="Lucida Sans Unicode"/>
          <w:color w:val="1A1A1A"/>
          <w:szCs w:val="21"/>
        </w:rPr>
        <w:t>框架的</w:t>
      </w:r>
      <w:r>
        <w:rPr>
          <w:rFonts w:ascii="Lucida Sans Unicode" w:hAnsi="Lucida Sans Unicode" w:cs="Lucida Sans Unicode"/>
          <w:color w:val="1A1A1A"/>
          <w:szCs w:val="21"/>
        </w:rPr>
        <w:t xml:space="preserve"> IoC </w:t>
      </w:r>
      <w:r>
        <w:rPr>
          <w:rFonts w:ascii="Lucida Sans Unicode" w:hAnsi="Lucida Sans Unicode" w:cs="Lucida Sans Unicode"/>
          <w:color w:val="1A1A1A"/>
          <w:szCs w:val="21"/>
        </w:rPr>
        <w:t>基于反射创建对象和设置依赖属性。</w:t>
      </w:r>
    </w:p>
    <w:p w:rsidR="00F42EBA" w:rsidRDefault="00F42EBA" w:rsidP="00FA61C5">
      <w:pPr>
        <w:widowControl/>
        <w:numPr>
          <w:ilvl w:val="0"/>
          <w:numId w:val="51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Spring MVC </w:t>
      </w:r>
      <w:r>
        <w:rPr>
          <w:rFonts w:ascii="Lucida Sans Unicode" w:hAnsi="Lucida Sans Unicode" w:cs="Lucida Sans Unicode"/>
          <w:color w:val="1A1A1A"/>
          <w:szCs w:val="21"/>
        </w:rPr>
        <w:t>的请求调用对应方法，也是通过反射。</w:t>
      </w:r>
    </w:p>
    <w:p w:rsidR="00F42EBA" w:rsidRDefault="00F42EBA" w:rsidP="00FA61C5">
      <w:pPr>
        <w:widowControl/>
        <w:numPr>
          <w:ilvl w:val="0"/>
          <w:numId w:val="51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JDBC </w:t>
      </w:r>
      <w:r>
        <w:rPr>
          <w:rFonts w:ascii="Lucida Sans Unicode" w:hAnsi="Lucida Sans Unicode" w:cs="Lucida Sans Unicode"/>
          <w:color w:val="1A1A1A"/>
          <w:szCs w:val="21"/>
        </w:rPr>
        <w:t>的</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Class#forName(String className)</w:t>
      </w:r>
      <w:r>
        <w:rPr>
          <w:rFonts w:ascii="Lucida Sans Unicode" w:hAnsi="Lucida Sans Unicode" w:cs="Lucida Sans Unicode"/>
          <w:color w:val="1A1A1A"/>
          <w:szCs w:val="21"/>
        </w:rPr>
        <w:t> </w:t>
      </w:r>
      <w:r>
        <w:rPr>
          <w:rFonts w:ascii="Lucida Sans Unicode" w:hAnsi="Lucida Sans Unicode" w:cs="Lucida Sans Unicode"/>
          <w:color w:val="1A1A1A"/>
          <w:szCs w:val="21"/>
        </w:rPr>
        <w:t>方法，也是使用反射。</w:t>
      </w:r>
    </w:p>
    <w:p w:rsidR="00F42EBA" w:rsidRDefault="00F42EBA" w:rsidP="00F42EB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不了解</w:t>
      </w:r>
      <w:r>
        <w:rPr>
          <w:rFonts w:ascii="Lucida Sans Unicode" w:hAnsi="Lucida Sans Unicode" w:cs="Lucida Sans Unicode"/>
          <w:color w:val="1A1A1A"/>
        </w:rPr>
        <w:t xml:space="preserve"> Java </w:t>
      </w:r>
      <w:r>
        <w:rPr>
          <w:rFonts w:ascii="Lucida Sans Unicode" w:hAnsi="Lucida Sans Unicode" w:cs="Lucida Sans Unicode"/>
          <w:color w:val="1A1A1A"/>
        </w:rPr>
        <w:t>反射的同学，可以看看</w:t>
      </w:r>
      <w:r>
        <w:rPr>
          <w:rFonts w:ascii="Lucida Sans Unicode" w:hAnsi="Lucida Sans Unicode" w:cs="Lucida Sans Unicode"/>
          <w:color w:val="1A1A1A"/>
        </w:rPr>
        <w:t> </w:t>
      </w:r>
      <w:hyperlink r:id="rId91" w:tgtFrame="_blank" w:history="1">
        <w:r>
          <w:rPr>
            <w:rStyle w:val="a5"/>
            <w:rFonts w:ascii="Lucida Sans Unicode" w:hAnsi="Lucida Sans Unicode" w:cs="Lucida Sans Unicode"/>
            <w:color w:val="0088CC"/>
          </w:rPr>
          <w:t>《什么是反射、反射可以做些什么》</w:t>
        </w:r>
      </w:hyperlink>
      <w:r>
        <w:rPr>
          <w:rFonts w:ascii="Lucida Sans Unicode" w:hAnsi="Lucida Sans Unicode" w:cs="Lucida Sans Unicode"/>
          <w:color w:val="1A1A1A"/>
        </w:rPr>
        <w:t> </w:t>
      </w:r>
      <w:r>
        <w:rPr>
          <w:rFonts w:ascii="Lucida Sans Unicode" w:hAnsi="Lucida Sans Unicode" w:cs="Lucida Sans Unicode"/>
          <w:color w:val="1A1A1A"/>
        </w:rPr>
        <w:t>。</w:t>
      </w:r>
    </w:p>
    <w:p w:rsidR="00F42EBA" w:rsidRDefault="00F42EBA" w:rsidP="00F42EBA">
      <w:pPr>
        <w:pStyle w:val="3"/>
      </w:pPr>
      <w:r>
        <w:rPr>
          <w:rStyle w:val="a4"/>
          <w:rFonts w:ascii="Lucida Sans Unicode" w:hAnsi="Lucida Sans Unicode" w:cs="Lucida Sans Unicode"/>
          <w:color w:val="1A1A1A"/>
        </w:rPr>
        <w:t>反射中，</w:t>
      </w:r>
      <w:r>
        <w:rPr>
          <w:rStyle w:val="a4"/>
          <w:rFonts w:ascii="Lucida Sans Unicode" w:hAnsi="Lucida Sans Unicode" w:cs="Lucida Sans Unicode"/>
          <w:color w:val="1A1A1A"/>
        </w:rPr>
        <w:t xml:space="preserve">Class.forName </w:t>
      </w:r>
      <w:r>
        <w:rPr>
          <w:rStyle w:val="a4"/>
          <w:rFonts w:ascii="Lucida Sans Unicode" w:hAnsi="Lucida Sans Unicode" w:cs="Lucida Sans Unicode"/>
          <w:color w:val="1A1A1A"/>
        </w:rPr>
        <w:t>和</w:t>
      </w:r>
      <w:r>
        <w:rPr>
          <w:rStyle w:val="a4"/>
          <w:rFonts w:ascii="Lucida Sans Unicode" w:hAnsi="Lucida Sans Unicode" w:cs="Lucida Sans Unicode"/>
          <w:color w:val="1A1A1A"/>
        </w:rPr>
        <w:t xml:space="preserve"> ClassLoader </w:t>
      </w:r>
      <w:r>
        <w:rPr>
          <w:rStyle w:val="a4"/>
          <w:rFonts w:ascii="Lucida Sans Unicode" w:hAnsi="Lucida Sans Unicode" w:cs="Lucida Sans Unicode"/>
          <w:color w:val="1A1A1A"/>
        </w:rPr>
        <w:t>区别？</w:t>
      </w:r>
    </w:p>
    <w:p w:rsidR="00F42EBA" w:rsidRDefault="00F42EBA" w:rsidP="00F42EB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这两者，都可用来对类进行加载。差别在于：</w:t>
      </w:r>
    </w:p>
    <w:p w:rsidR="00F42EBA" w:rsidRDefault="00F42EBA" w:rsidP="00FA61C5">
      <w:pPr>
        <w:widowControl/>
        <w:numPr>
          <w:ilvl w:val="0"/>
          <w:numId w:val="512"/>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Class#forName(...)</w:t>
      </w:r>
      <w:r>
        <w:rPr>
          <w:rFonts w:ascii="Lucida Sans Unicode" w:hAnsi="Lucida Sans Unicode" w:cs="Lucida Sans Unicode"/>
          <w:color w:val="1A1A1A"/>
          <w:szCs w:val="21"/>
        </w:rPr>
        <w:t> </w:t>
      </w:r>
      <w:r>
        <w:rPr>
          <w:rFonts w:ascii="Lucida Sans Unicode" w:hAnsi="Lucida Sans Unicode" w:cs="Lucida Sans Unicode"/>
          <w:color w:val="1A1A1A"/>
          <w:szCs w:val="21"/>
        </w:rPr>
        <w:t>方法，除了将类的</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.class</w:t>
      </w:r>
      <w:r>
        <w:rPr>
          <w:rFonts w:ascii="Lucida Sans Unicode" w:hAnsi="Lucida Sans Unicode" w:cs="Lucida Sans Unicode"/>
          <w:color w:val="1A1A1A"/>
          <w:szCs w:val="21"/>
        </w:rPr>
        <w:t> </w:t>
      </w:r>
      <w:r>
        <w:rPr>
          <w:rFonts w:ascii="Lucida Sans Unicode" w:hAnsi="Lucida Sans Unicode" w:cs="Lucida Sans Unicode"/>
          <w:color w:val="1A1A1A"/>
          <w:szCs w:val="21"/>
        </w:rPr>
        <w:t>文件加载到</w:t>
      </w:r>
      <w:r>
        <w:rPr>
          <w:rFonts w:ascii="Lucida Sans Unicode" w:hAnsi="Lucida Sans Unicode" w:cs="Lucida Sans Unicode"/>
          <w:color w:val="1A1A1A"/>
          <w:szCs w:val="21"/>
        </w:rPr>
        <w:t xml:space="preserve">JVM </w:t>
      </w:r>
      <w:r>
        <w:rPr>
          <w:rFonts w:ascii="Lucida Sans Unicode" w:hAnsi="Lucida Sans Unicode" w:cs="Lucida Sans Unicode"/>
          <w:color w:val="1A1A1A"/>
          <w:szCs w:val="21"/>
        </w:rPr>
        <w:t>中之外，还会对类进行解释，执行类中的</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static</w:t>
      </w:r>
      <w:r>
        <w:rPr>
          <w:rFonts w:ascii="Lucida Sans Unicode" w:hAnsi="Lucida Sans Unicode" w:cs="Lucida Sans Unicode"/>
          <w:color w:val="1A1A1A"/>
          <w:szCs w:val="21"/>
        </w:rPr>
        <w:t> </w:t>
      </w:r>
      <w:r>
        <w:rPr>
          <w:rFonts w:ascii="Lucida Sans Unicode" w:hAnsi="Lucida Sans Unicode" w:cs="Lucida Sans Unicode"/>
          <w:color w:val="1A1A1A"/>
          <w:szCs w:val="21"/>
        </w:rPr>
        <w:t>块。</w:t>
      </w:r>
    </w:p>
    <w:p w:rsidR="00F42EBA" w:rsidRDefault="00F42EBA" w:rsidP="00FA61C5">
      <w:pPr>
        <w:pStyle w:val="a3"/>
        <w:numPr>
          <w:ilvl w:val="0"/>
          <w:numId w:val="512"/>
        </w:numPr>
        <w:shd w:val="clear" w:color="auto" w:fill="FFFFFF"/>
        <w:spacing w:before="0" w:beforeAutospacing="0" w:after="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ClassLoader </w:t>
      </w:r>
      <w:r>
        <w:rPr>
          <w:rFonts w:ascii="Lucida Sans Unicode" w:hAnsi="Lucida Sans Unicode" w:cs="Lucida Sans Unicode"/>
          <w:color w:val="1A1A1A"/>
          <w:sz w:val="21"/>
          <w:szCs w:val="21"/>
        </w:rPr>
        <w:t>只干一件事情，就是将</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.class</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文件加载到</w:t>
      </w:r>
      <w:r>
        <w:rPr>
          <w:rFonts w:ascii="Lucida Sans Unicode" w:hAnsi="Lucida Sans Unicode" w:cs="Lucida Sans Unicode"/>
          <w:color w:val="1A1A1A"/>
          <w:sz w:val="21"/>
          <w:szCs w:val="21"/>
        </w:rPr>
        <w:t xml:space="preserve"> JVM </w:t>
      </w:r>
      <w:r>
        <w:rPr>
          <w:rFonts w:ascii="Lucida Sans Unicode" w:hAnsi="Lucida Sans Unicode" w:cs="Lucida Sans Unicode"/>
          <w:color w:val="1A1A1A"/>
          <w:sz w:val="21"/>
          <w:szCs w:val="21"/>
        </w:rPr>
        <w:t>中，不会执行</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static</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中的内容，只有在</w:t>
      </w:r>
      <w:r>
        <w:rPr>
          <w:rFonts w:ascii="Lucida Sans Unicode" w:hAnsi="Lucida Sans Unicode" w:cs="Lucida Sans Unicode"/>
          <w:color w:val="1A1A1A"/>
          <w:sz w:val="21"/>
          <w:szCs w:val="21"/>
        </w:rPr>
        <w:t xml:space="preserve"> newInstance </w:t>
      </w:r>
      <w:r>
        <w:rPr>
          <w:rFonts w:ascii="Lucida Sans Unicode" w:hAnsi="Lucida Sans Unicode" w:cs="Lucida Sans Unicode"/>
          <w:color w:val="1A1A1A"/>
          <w:sz w:val="21"/>
          <w:szCs w:val="21"/>
        </w:rPr>
        <w:t>才会去执行</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static</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块。</w:t>
      </w:r>
    </w:p>
    <w:p w:rsidR="00F42EBA" w:rsidRDefault="00F42EBA" w:rsidP="00F42EBA">
      <w:pPr>
        <w:pStyle w:val="a3"/>
        <w:shd w:val="clear" w:color="auto" w:fill="F6F6F6"/>
        <w:spacing w:before="0" w:beforeAutospacing="0" w:after="0" w:afterAutospacing="0"/>
        <w:rPr>
          <w:rFonts w:ascii="Lucida Sans Unicode" w:hAnsi="Lucida Sans Unicode" w:cs="Lucida Sans Unicode"/>
          <w:color w:val="1A1A1A"/>
          <w:sz w:val="21"/>
          <w:szCs w:val="21"/>
        </w:rPr>
      </w:pPr>
      <w:r>
        <w:rPr>
          <w:rStyle w:val="HTML"/>
          <w:rFonts w:ascii="Lucida Console" w:hAnsi="Lucida Console"/>
          <w:color w:val="1A1A1A"/>
          <w:sz w:val="21"/>
          <w:szCs w:val="21"/>
          <w:bdr w:val="single" w:sz="6" w:space="1" w:color="CCCCCC" w:frame="1"/>
          <w:shd w:val="clear" w:color="auto" w:fill="DDDDDD"/>
        </w:rPr>
        <w:t>Class#forName(name, initialize, loader)</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方法，带参函数也可控制是否加载</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static</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块，并且只有调用了</w:t>
      </w:r>
      <w:r>
        <w:rPr>
          <w:rFonts w:ascii="Lucida Sans Unicode" w:hAnsi="Lucida Sans Unicode" w:cs="Lucida Sans Unicode"/>
          <w:color w:val="1A1A1A"/>
          <w:sz w:val="21"/>
          <w:szCs w:val="21"/>
        </w:rPr>
        <w:t xml:space="preserve">newInstance </w:t>
      </w:r>
      <w:r>
        <w:rPr>
          <w:rFonts w:ascii="Lucida Sans Unicode" w:hAnsi="Lucida Sans Unicode" w:cs="Lucida Sans Unicode"/>
          <w:color w:val="1A1A1A"/>
          <w:sz w:val="21"/>
          <w:szCs w:val="21"/>
        </w:rPr>
        <w:t>方法采用调用构造函数，创建类的对象。</w:t>
      </w:r>
    </w:p>
    <w:p w:rsidR="00F42EBA" w:rsidRDefault="00F42EBA" w:rsidP="00F42EB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详细的测试，可以看看</w:t>
      </w:r>
      <w:r>
        <w:rPr>
          <w:rFonts w:ascii="Lucida Sans Unicode" w:hAnsi="Lucida Sans Unicode" w:cs="Lucida Sans Unicode"/>
          <w:color w:val="1A1A1A"/>
        </w:rPr>
        <w:t> </w:t>
      </w:r>
      <w:hyperlink r:id="rId92"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Java </w:t>
        </w:r>
        <w:r>
          <w:rPr>
            <w:rStyle w:val="a5"/>
            <w:rFonts w:ascii="Lucida Sans Unicode" w:hAnsi="Lucida Sans Unicode" w:cs="Lucida Sans Unicode"/>
            <w:color w:val="0088CC"/>
          </w:rPr>
          <w:t>反射中，</w:t>
        </w:r>
        <w:r>
          <w:rPr>
            <w:rStyle w:val="a5"/>
            <w:rFonts w:ascii="Lucida Sans Unicode" w:hAnsi="Lucida Sans Unicode" w:cs="Lucida Sans Unicode"/>
            <w:color w:val="0088CC"/>
          </w:rPr>
          <w:t xml:space="preserve">Class.forName </w:t>
        </w:r>
        <w:r>
          <w:rPr>
            <w:rStyle w:val="a5"/>
            <w:rFonts w:ascii="Lucida Sans Unicode" w:hAnsi="Lucida Sans Unicode" w:cs="Lucida Sans Unicode"/>
            <w:color w:val="0088CC"/>
          </w:rPr>
          <w:t>和</w:t>
        </w:r>
        <w:r>
          <w:rPr>
            <w:rStyle w:val="a5"/>
            <w:rFonts w:ascii="Lucida Sans Unicode" w:hAnsi="Lucida Sans Unicode" w:cs="Lucida Sans Unicode"/>
            <w:color w:val="0088CC"/>
          </w:rPr>
          <w:t xml:space="preserve">ClassLoader </w:t>
        </w:r>
        <w:r>
          <w:rPr>
            <w:rStyle w:val="a5"/>
            <w:rFonts w:ascii="Lucida Sans Unicode" w:hAnsi="Lucida Sans Unicode" w:cs="Lucida Sans Unicode"/>
            <w:color w:val="0088CC"/>
          </w:rPr>
          <w:t>的区别</w:t>
        </w:r>
        <w:r>
          <w:rPr>
            <w:rStyle w:val="a5"/>
            <w:rFonts w:ascii="Lucida Sans Unicode" w:hAnsi="Lucida Sans Unicode" w:cs="Lucida Sans Unicode"/>
            <w:color w:val="0088CC"/>
          </w:rPr>
          <w:t>(</w:t>
        </w:r>
        <w:r>
          <w:rPr>
            <w:rStyle w:val="a5"/>
            <w:rFonts w:ascii="Lucida Sans Unicode" w:hAnsi="Lucida Sans Unicode" w:cs="Lucida Sans Unicode"/>
            <w:color w:val="0088CC"/>
          </w:rPr>
          <w:t>代码说话</w:t>
        </w:r>
        <w:r>
          <w:rPr>
            <w:rStyle w:val="a5"/>
            <w:rFonts w:ascii="Lucida Sans Unicode" w:hAnsi="Lucida Sans Unicode" w:cs="Lucida Sans Unicode"/>
            <w:color w:val="0088CC"/>
          </w:rPr>
          <w:t>)</w:t>
        </w:r>
        <w:r>
          <w:rPr>
            <w:rStyle w:val="a5"/>
            <w:rFonts w:ascii="Lucida Sans Unicode" w:hAnsi="Lucida Sans Unicode" w:cs="Lucida Sans Unicode"/>
            <w:color w:val="0088CC"/>
          </w:rPr>
          <w:t>》</w:t>
        </w:r>
      </w:hyperlink>
      <w:r>
        <w:rPr>
          <w:rFonts w:ascii="Lucida Sans Unicode" w:hAnsi="Lucida Sans Unicode" w:cs="Lucida Sans Unicode"/>
          <w:color w:val="1A1A1A"/>
        </w:rPr>
        <w:t> </w:t>
      </w:r>
      <w:r>
        <w:rPr>
          <w:rFonts w:ascii="Lucida Sans Unicode" w:hAnsi="Lucida Sans Unicode" w:cs="Lucida Sans Unicode"/>
          <w:color w:val="1A1A1A"/>
        </w:rPr>
        <w:t>文章。</w:t>
      </w:r>
    </w:p>
    <w:p w:rsidR="00F42EBA" w:rsidRDefault="00F42EBA" w:rsidP="00F42EBA">
      <w:pPr>
        <w:pStyle w:val="3"/>
      </w:pPr>
      <w:r>
        <w:rPr>
          <w:rStyle w:val="a4"/>
          <w:rFonts w:ascii="Lucida Sans Unicode" w:hAnsi="Lucida Sans Unicode" w:cs="Lucida Sans Unicode"/>
          <w:color w:val="1A1A1A"/>
        </w:rPr>
        <w:t xml:space="preserve">UnsupportedOperationException </w:t>
      </w:r>
      <w:r>
        <w:rPr>
          <w:rStyle w:val="a4"/>
          <w:rFonts w:ascii="Lucida Sans Unicode" w:hAnsi="Lucida Sans Unicode" w:cs="Lucida Sans Unicode"/>
          <w:color w:val="1A1A1A"/>
        </w:rPr>
        <w:t>是什么？</w:t>
      </w:r>
    </w:p>
    <w:p w:rsidR="00F42EBA" w:rsidRDefault="00F42EBA" w:rsidP="00F42EB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UnsupportedOperationException </w:t>
      </w:r>
      <w:r>
        <w:rPr>
          <w:rFonts w:ascii="Lucida Sans Unicode" w:hAnsi="Lucida Sans Unicode" w:cs="Lucida Sans Unicode"/>
          <w:color w:val="1A1A1A"/>
        </w:rPr>
        <w:t>，是用于表明操作不支持的异常。</w:t>
      </w:r>
    </w:p>
    <w:p w:rsidR="00F42EBA" w:rsidRDefault="00F42EBA" w:rsidP="00F42EBA">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在</w:t>
      </w:r>
      <w:r>
        <w:rPr>
          <w:rFonts w:ascii="Lucida Sans Unicode" w:hAnsi="Lucida Sans Unicode" w:cs="Lucida Sans Unicode"/>
          <w:color w:val="1A1A1A"/>
        </w:rPr>
        <w:t xml:space="preserve"> JDK </w:t>
      </w:r>
      <w:r>
        <w:rPr>
          <w:rFonts w:ascii="Lucida Sans Unicode" w:hAnsi="Lucida Sans Unicode" w:cs="Lucida Sans Unicode"/>
          <w:color w:val="1A1A1A"/>
        </w:rPr>
        <w:t>类中已被大量运用，在集合框架</w:t>
      </w:r>
      <w:r>
        <w:rPr>
          <w:rStyle w:val="HTML"/>
          <w:rFonts w:ascii="Lucida Console" w:hAnsi="Lucida Console"/>
          <w:color w:val="1A1A1A"/>
          <w:sz w:val="21"/>
          <w:szCs w:val="21"/>
          <w:bdr w:val="single" w:sz="6" w:space="1" w:color="CCCCCC" w:frame="1"/>
          <w:shd w:val="clear" w:color="auto" w:fill="DDDDDD"/>
        </w:rPr>
        <w:t>java.util.Collections.UnmodifiableCollection</w:t>
      </w:r>
      <w:r>
        <w:rPr>
          <w:rFonts w:ascii="Lucida Sans Unicode" w:hAnsi="Lucida Sans Unicode" w:cs="Lucida Sans Unicode"/>
          <w:color w:val="1A1A1A"/>
        </w:rPr>
        <w:t> </w:t>
      </w:r>
      <w:r>
        <w:rPr>
          <w:rFonts w:ascii="Lucida Sans Unicode" w:hAnsi="Lucida Sans Unicode" w:cs="Lucida Sans Unicode"/>
          <w:color w:val="1A1A1A"/>
        </w:rPr>
        <w:t>将会在所有</w:t>
      </w:r>
      <w:r>
        <w:rPr>
          <w:rFonts w:ascii="Lucida Sans Unicode" w:hAnsi="Lucida Sans Unicode" w:cs="Lucida Sans Unicode"/>
          <w:color w:val="1A1A1A"/>
        </w:rPr>
        <w:t xml:space="preserve"> add </w:t>
      </w:r>
      <w:r>
        <w:rPr>
          <w:rFonts w:ascii="Lucida Sans Unicode" w:hAnsi="Lucida Sans Unicode" w:cs="Lucida Sans Unicode"/>
          <w:color w:val="1A1A1A"/>
        </w:rPr>
        <w:t>和</w:t>
      </w:r>
      <w:r>
        <w:rPr>
          <w:rFonts w:ascii="Lucida Sans Unicode" w:hAnsi="Lucida Sans Unicode" w:cs="Lucida Sans Unicode"/>
          <w:color w:val="1A1A1A"/>
        </w:rPr>
        <w:t xml:space="preserve"> remove </w:t>
      </w:r>
      <w:r>
        <w:rPr>
          <w:rFonts w:ascii="Lucida Sans Unicode" w:hAnsi="Lucida Sans Unicode" w:cs="Lucida Sans Unicode"/>
          <w:color w:val="1A1A1A"/>
        </w:rPr>
        <w:t>操作中抛出这个异常。</w:t>
      </w:r>
    </w:p>
    <w:p w:rsidR="00187AC2" w:rsidRDefault="00187AC2" w:rsidP="00187AC2">
      <w:pPr>
        <w:pStyle w:val="2"/>
      </w:pPr>
      <w:r>
        <w:rPr>
          <w:rFonts w:hint="eastAsia"/>
        </w:rPr>
        <w:t>90.</w:t>
      </w:r>
      <w:r w:rsidRPr="00187AC2">
        <w:t xml:space="preserve"> </w:t>
      </w:r>
      <w:r>
        <w:t>什么时候用断言（</w:t>
      </w:r>
      <w:r>
        <w:rPr>
          <w:rStyle w:val="HTML"/>
          <w:rFonts w:ascii="Consolas" w:hAnsi="Consolas" w:cs="Consolas"/>
          <w:color w:val="574C4C"/>
          <w:sz w:val="36"/>
          <w:szCs w:val="36"/>
          <w:bdr w:val="none" w:sz="0" w:space="0" w:color="auto" w:frame="1"/>
          <w:shd w:val="clear" w:color="auto" w:fill="EEEEEE"/>
        </w:rPr>
        <w:t>assert</w:t>
      </w:r>
      <w:r>
        <w:t>）？</w:t>
      </w:r>
    </w:p>
    <w:p w:rsidR="00187AC2" w:rsidRDefault="00187AC2" w:rsidP="00187AC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断言，在软件开发中是一种常用的调试方式，很多开发语言中都支持这种机制。</w:t>
      </w:r>
    </w:p>
    <w:p w:rsidR="00187AC2" w:rsidRDefault="00187AC2" w:rsidP="00FA61C5">
      <w:pPr>
        <w:widowControl/>
        <w:numPr>
          <w:ilvl w:val="0"/>
          <w:numId w:val="51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一般来说，断言用于保证程序最基本、关键的正确性。断言检查通常在开发和测试时开启。为了保证程序的执行效率，在软件发布后断言检查通常是关闭的。</w:t>
      </w:r>
    </w:p>
    <w:p w:rsidR="00187AC2" w:rsidRDefault="00187AC2" w:rsidP="00FA61C5">
      <w:pPr>
        <w:pStyle w:val="a3"/>
        <w:numPr>
          <w:ilvl w:val="0"/>
          <w:numId w:val="513"/>
        </w:numPr>
        <w:shd w:val="clear" w:color="auto" w:fill="FFFFFF"/>
        <w:spacing w:before="0" w:beforeAutospacing="0" w:after="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断言是一个包含布尔表达式的语句，在执行这个语句时假定该表达式为</w:t>
      </w:r>
      <w:r>
        <w:rPr>
          <w:rStyle w:val="HTML"/>
          <w:rFonts w:ascii="Lucida Console" w:hAnsi="Lucida Console"/>
          <w:color w:val="1A1A1A"/>
          <w:sz w:val="21"/>
          <w:szCs w:val="21"/>
          <w:bdr w:val="single" w:sz="6" w:space="1" w:color="CCCCCC" w:frame="1"/>
          <w:shd w:val="clear" w:color="auto" w:fill="DDDDDD"/>
        </w:rPr>
        <w:t>true</w:t>
      </w:r>
      <w:r>
        <w:rPr>
          <w:rFonts w:ascii="Lucida Sans Unicode" w:hAnsi="Lucida Sans Unicode" w:cs="Lucida Sans Unicode"/>
          <w:color w:val="1A1A1A"/>
          <w:sz w:val="21"/>
          <w:szCs w:val="21"/>
        </w:rPr>
        <w:t>；如果表达式的值为</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false</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，那么系统会报告一个</w:t>
      </w:r>
      <w:r>
        <w:rPr>
          <w:rFonts w:ascii="Lucida Sans Unicode" w:hAnsi="Lucida Sans Unicode" w:cs="Lucida Sans Unicode"/>
          <w:color w:val="1A1A1A"/>
          <w:sz w:val="21"/>
          <w:szCs w:val="21"/>
        </w:rPr>
        <w:t xml:space="preserve">AssertionError </w:t>
      </w:r>
      <w:r>
        <w:rPr>
          <w:rFonts w:ascii="Lucida Sans Unicode" w:hAnsi="Lucida Sans Unicode" w:cs="Lucida Sans Unicode"/>
          <w:color w:val="1A1A1A"/>
          <w:sz w:val="21"/>
          <w:szCs w:val="21"/>
        </w:rPr>
        <w:t>错误。断言的使用如下面的代码所示：</w:t>
      </w:r>
    </w:p>
    <w:tbl>
      <w:tblPr>
        <w:tblW w:w="0" w:type="dxa"/>
        <w:tblCellMar>
          <w:top w:w="15" w:type="dxa"/>
          <w:left w:w="15" w:type="dxa"/>
          <w:bottom w:w="15" w:type="dxa"/>
          <w:right w:w="15" w:type="dxa"/>
        </w:tblCellMar>
        <w:tblLook w:val="04A0" w:firstRow="1" w:lastRow="0" w:firstColumn="1" w:lastColumn="0" w:noHBand="0" w:noVBand="1"/>
      </w:tblPr>
      <w:tblGrid>
        <w:gridCol w:w="6894"/>
      </w:tblGrid>
      <w:tr w:rsidR="00187AC2" w:rsidTr="00187AC2">
        <w:trPr>
          <w:trHeight w:val="525"/>
        </w:trPr>
        <w:tc>
          <w:tcPr>
            <w:tcW w:w="0" w:type="auto"/>
            <w:tcBorders>
              <w:top w:val="nil"/>
              <w:left w:val="nil"/>
              <w:bottom w:val="nil"/>
              <w:right w:val="nil"/>
            </w:tcBorders>
            <w:tcMar>
              <w:top w:w="0" w:type="dxa"/>
              <w:left w:w="0" w:type="dxa"/>
              <w:bottom w:w="0" w:type="dxa"/>
              <w:right w:w="0" w:type="dxa"/>
            </w:tcMar>
            <w:vAlign w:val="center"/>
            <w:hideMark/>
          </w:tcPr>
          <w:p w:rsidR="00187AC2" w:rsidRDefault="00187AC2">
            <w:pPr>
              <w:pStyle w:val="HTML0"/>
              <w:shd w:val="clear" w:color="auto" w:fill="272822"/>
              <w:rPr>
                <w:rFonts w:ascii="Lucida Console" w:hAnsi="Lucida Console"/>
                <w:color w:val="657B83"/>
                <w:sz w:val="22"/>
                <w:szCs w:val="22"/>
              </w:rPr>
            </w:pPr>
            <w:r>
              <w:rPr>
                <w:rStyle w:val="keyword"/>
                <w:rFonts w:ascii="Lucida Console" w:hAnsi="Lucida Console"/>
                <w:color w:val="66D9EF"/>
                <w:sz w:val="22"/>
                <w:szCs w:val="22"/>
              </w:rPr>
              <w:t>assert</w:t>
            </w:r>
            <w:r>
              <w:rPr>
                <w:rStyle w:val="line"/>
                <w:rFonts w:ascii="Lucida Console" w:hAnsi="Lucida Console"/>
                <w:color w:val="FFFFFF"/>
                <w:sz w:val="22"/>
                <w:szCs w:val="22"/>
              </w:rPr>
              <w:t xml:space="preserve">(a &gt; </w:t>
            </w:r>
            <w:r>
              <w:rPr>
                <w:rStyle w:val="number"/>
                <w:rFonts w:ascii="Lucida Console" w:hAnsi="Lucida Console"/>
                <w:color w:val="7163D7"/>
                <w:sz w:val="22"/>
                <w:szCs w:val="22"/>
              </w:rPr>
              <w:t>0</w:t>
            </w:r>
            <w:r>
              <w:rPr>
                <w:rStyle w:val="line"/>
                <w:rFonts w:ascii="Lucida Console" w:hAnsi="Lucida Console"/>
                <w:color w:val="FFFFFF"/>
                <w:sz w:val="22"/>
                <w:szCs w:val="22"/>
              </w:rPr>
              <w:t xml:space="preserve">); </w:t>
            </w:r>
            <w:r>
              <w:rPr>
                <w:rStyle w:val="comment"/>
                <w:rFonts w:ascii="Lucida Console" w:hAnsi="Lucida Console"/>
                <w:color w:val="75715E"/>
                <w:sz w:val="22"/>
                <w:szCs w:val="22"/>
              </w:rPr>
              <w:t>// throws an AssertionError if a &lt;= 0</w:t>
            </w:r>
          </w:p>
        </w:tc>
      </w:tr>
    </w:tbl>
    <w:p w:rsidR="00187AC2" w:rsidRDefault="00187AC2" w:rsidP="00FA61C5">
      <w:pPr>
        <w:widowControl/>
        <w:numPr>
          <w:ilvl w:val="1"/>
          <w:numId w:val="513"/>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断言可以有两种形式：</w:t>
      </w:r>
    </w:p>
    <w:p w:rsidR="00187AC2" w:rsidRDefault="00187AC2" w:rsidP="00FA61C5">
      <w:pPr>
        <w:widowControl/>
        <w:numPr>
          <w:ilvl w:val="2"/>
          <w:numId w:val="513"/>
        </w:numPr>
        <w:shd w:val="clear" w:color="auto" w:fill="FFFFFF"/>
        <w:ind w:left="90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assert Expression1;</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187AC2" w:rsidRDefault="00187AC2" w:rsidP="00FA61C5">
      <w:pPr>
        <w:widowControl/>
        <w:numPr>
          <w:ilvl w:val="2"/>
          <w:numId w:val="513"/>
        </w:numPr>
        <w:shd w:val="clear" w:color="auto" w:fill="FFFFFF"/>
        <w:ind w:left="90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assert Expression1 : Expression2;</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187AC2" w:rsidRDefault="00187AC2" w:rsidP="00FA61C5">
      <w:pPr>
        <w:widowControl/>
        <w:numPr>
          <w:ilvl w:val="2"/>
          <w:numId w:val="513"/>
        </w:numPr>
        <w:shd w:val="clear" w:color="auto" w:fill="FFFFFF"/>
        <w:ind w:left="90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Expression1 </w:t>
      </w:r>
      <w:r>
        <w:rPr>
          <w:rFonts w:ascii="Lucida Sans Unicode" w:hAnsi="Lucida Sans Unicode" w:cs="Lucida Sans Unicode"/>
          <w:color w:val="1A1A1A"/>
          <w:szCs w:val="21"/>
        </w:rPr>
        <w:t>应该总是产生一个布尔值。</w:t>
      </w:r>
    </w:p>
    <w:p w:rsidR="00187AC2" w:rsidRDefault="00187AC2" w:rsidP="00FA61C5">
      <w:pPr>
        <w:widowControl/>
        <w:numPr>
          <w:ilvl w:val="2"/>
          <w:numId w:val="513"/>
        </w:numPr>
        <w:shd w:val="clear" w:color="auto" w:fill="FFFFFF"/>
        <w:ind w:left="90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Expression2 </w:t>
      </w:r>
      <w:r>
        <w:rPr>
          <w:rFonts w:ascii="Lucida Sans Unicode" w:hAnsi="Lucida Sans Unicode" w:cs="Lucida Sans Unicode"/>
          <w:color w:val="1A1A1A"/>
          <w:szCs w:val="21"/>
        </w:rPr>
        <w:t>可以是得出一个值的任意表达式；这个值用于生成显示更多调试信息的字符串消息。</w:t>
      </w:r>
    </w:p>
    <w:p w:rsidR="00187AC2" w:rsidRDefault="00187AC2" w:rsidP="00FA61C5">
      <w:pPr>
        <w:widowControl/>
        <w:numPr>
          <w:ilvl w:val="0"/>
          <w:numId w:val="51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要在运行时启用断言，可以在启动</w:t>
      </w:r>
      <w:r>
        <w:rPr>
          <w:rFonts w:ascii="Lucida Sans Unicode" w:hAnsi="Lucida Sans Unicode" w:cs="Lucida Sans Unicode"/>
          <w:color w:val="1A1A1A"/>
          <w:szCs w:val="21"/>
        </w:rPr>
        <w:t xml:space="preserve"> JVM </w:t>
      </w:r>
      <w:r>
        <w:rPr>
          <w:rFonts w:ascii="Lucida Sans Unicode" w:hAnsi="Lucida Sans Unicode" w:cs="Lucida Sans Unicode"/>
          <w:color w:val="1A1A1A"/>
          <w:szCs w:val="21"/>
        </w:rPr>
        <w:t>时使用</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-enableassertions</w:t>
      </w:r>
      <w:r>
        <w:rPr>
          <w:rFonts w:ascii="Lucida Sans Unicode" w:hAnsi="Lucida Sans Unicode" w:cs="Lucida Sans Unicode"/>
          <w:color w:val="1A1A1A"/>
          <w:szCs w:val="21"/>
        </w:rPr>
        <w:t> </w:t>
      </w:r>
      <w:r>
        <w:rPr>
          <w:rFonts w:ascii="Lucida Sans Unicode" w:hAnsi="Lucida Sans Unicode" w:cs="Lucida Sans Unicode"/>
          <w:color w:val="1A1A1A"/>
          <w:szCs w:val="21"/>
        </w:rPr>
        <w:t>或者</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-ea</w:t>
      </w:r>
      <w:r>
        <w:rPr>
          <w:rFonts w:ascii="Lucida Sans Unicode" w:hAnsi="Lucida Sans Unicode" w:cs="Lucida Sans Unicode"/>
          <w:color w:val="1A1A1A"/>
          <w:szCs w:val="21"/>
        </w:rPr>
        <w:t> </w:t>
      </w:r>
      <w:r>
        <w:rPr>
          <w:rFonts w:ascii="Lucida Sans Unicode" w:hAnsi="Lucida Sans Unicode" w:cs="Lucida Sans Unicode"/>
          <w:color w:val="1A1A1A"/>
          <w:szCs w:val="21"/>
        </w:rPr>
        <w:t>标记。要在运行时选择禁用断言，可以在启动</w:t>
      </w:r>
      <w:r>
        <w:rPr>
          <w:rFonts w:ascii="Lucida Sans Unicode" w:hAnsi="Lucida Sans Unicode" w:cs="Lucida Sans Unicode"/>
          <w:color w:val="1A1A1A"/>
          <w:szCs w:val="21"/>
        </w:rPr>
        <w:t xml:space="preserve"> JVM </w:t>
      </w:r>
      <w:r>
        <w:rPr>
          <w:rFonts w:ascii="Lucida Sans Unicode" w:hAnsi="Lucida Sans Unicode" w:cs="Lucida Sans Unicode"/>
          <w:color w:val="1A1A1A"/>
          <w:szCs w:val="21"/>
        </w:rPr>
        <w:t>时使用</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-da</w:t>
      </w:r>
      <w:r>
        <w:rPr>
          <w:rFonts w:ascii="Lucida Sans Unicode" w:hAnsi="Lucida Sans Unicode" w:cs="Lucida Sans Unicode"/>
          <w:color w:val="1A1A1A"/>
          <w:szCs w:val="21"/>
        </w:rPr>
        <w:t> </w:t>
      </w:r>
      <w:r>
        <w:rPr>
          <w:rFonts w:ascii="Lucida Sans Unicode" w:hAnsi="Lucida Sans Unicode" w:cs="Lucida Sans Unicode"/>
          <w:color w:val="1A1A1A"/>
          <w:szCs w:val="21"/>
        </w:rPr>
        <w:t>或者</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-disableassertions</w:t>
      </w:r>
      <w:r>
        <w:rPr>
          <w:rFonts w:ascii="Lucida Sans Unicode" w:hAnsi="Lucida Sans Unicode" w:cs="Lucida Sans Unicode"/>
          <w:color w:val="1A1A1A"/>
          <w:szCs w:val="21"/>
        </w:rPr>
        <w:t> </w:t>
      </w:r>
      <w:r>
        <w:rPr>
          <w:rFonts w:ascii="Lucida Sans Unicode" w:hAnsi="Lucida Sans Unicode" w:cs="Lucida Sans Unicode"/>
          <w:color w:val="1A1A1A"/>
          <w:szCs w:val="21"/>
        </w:rPr>
        <w:t>标记。要在系统类中启用或禁用断言，可使用</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-esa</w:t>
      </w:r>
      <w:r>
        <w:rPr>
          <w:rFonts w:ascii="Lucida Sans Unicode" w:hAnsi="Lucida Sans Unicode" w:cs="Lucida Sans Unicode"/>
          <w:color w:val="1A1A1A"/>
          <w:szCs w:val="21"/>
        </w:rPr>
        <w:t> </w:t>
      </w:r>
      <w:r>
        <w:rPr>
          <w:rFonts w:ascii="Lucida Sans Unicode" w:hAnsi="Lucida Sans Unicode" w:cs="Lucida Sans Unicode"/>
          <w:color w:val="1A1A1A"/>
          <w:szCs w:val="21"/>
        </w:rPr>
        <w:t>或</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-dsa</w:t>
      </w:r>
      <w:r>
        <w:rPr>
          <w:rFonts w:ascii="Lucida Sans Unicode" w:hAnsi="Lucida Sans Unicode" w:cs="Lucida Sans Unicode"/>
          <w:color w:val="1A1A1A"/>
          <w:szCs w:val="21"/>
        </w:rPr>
        <w:t> </w:t>
      </w:r>
      <w:r>
        <w:rPr>
          <w:rFonts w:ascii="Lucida Sans Unicode" w:hAnsi="Lucida Sans Unicode" w:cs="Lucida Sans Unicode"/>
          <w:color w:val="1A1A1A"/>
          <w:szCs w:val="21"/>
        </w:rPr>
        <w:t>标记。还可以在包的基础上启用或者禁用断言。</w:t>
      </w:r>
    </w:p>
    <w:p w:rsidR="00187AC2" w:rsidRDefault="00187AC2" w:rsidP="00187AC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当然，实际场景下，我们会在</w:t>
      </w:r>
      <w:r>
        <w:rPr>
          <w:rFonts w:ascii="Lucida Sans Unicode" w:hAnsi="Lucida Sans Unicode" w:cs="Lucida Sans Unicode"/>
          <w:color w:val="1A1A1A"/>
        </w:rPr>
        <w:t xml:space="preserve"> Spring </w:t>
      </w:r>
      <w:r>
        <w:rPr>
          <w:rFonts w:ascii="Lucida Sans Unicode" w:hAnsi="Lucida Sans Unicode" w:cs="Lucida Sans Unicode"/>
          <w:color w:val="1A1A1A"/>
        </w:rPr>
        <w:t>的源码中看到，它自己封装了</w:t>
      </w:r>
      <w:r>
        <w:rPr>
          <w:rFonts w:ascii="Lucida Sans Unicode" w:hAnsi="Lucida Sans Unicode" w:cs="Lucida Sans Unicode"/>
          <w:color w:val="1A1A1A"/>
        </w:rPr>
        <w:t xml:space="preserve"> Assert </w:t>
      </w:r>
      <w:r>
        <w:rPr>
          <w:rFonts w:ascii="Lucida Sans Unicode" w:hAnsi="Lucida Sans Unicode" w:cs="Lucida Sans Unicode"/>
          <w:color w:val="1A1A1A"/>
        </w:rPr>
        <w:t>类，实现更方便的断言功能，并且，在生产环境下也启用。</w:t>
      </w:r>
    </w:p>
    <w:p w:rsidR="00187AC2" w:rsidRDefault="00187AC2" w:rsidP="00187AC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另外，在单元测试中，也会使用自己封装的断言类，判断执行结果的正确与错误。</w:t>
      </w:r>
    </w:p>
    <w:p w:rsidR="00187AC2" w:rsidRDefault="00187AC2" w:rsidP="00187AC2">
      <w:pPr>
        <w:pStyle w:val="2"/>
      </w:pPr>
      <w:r>
        <w:rPr>
          <w:rFonts w:hint="eastAsia"/>
        </w:rPr>
        <w:t>91.</w:t>
      </w:r>
      <w:r w:rsidRPr="00187AC2">
        <w:t xml:space="preserve"> </w:t>
      </w:r>
      <w:r>
        <w:t>Java 对象创建的方式？</w:t>
      </w:r>
    </w:p>
    <w:p w:rsidR="00187AC2" w:rsidRDefault="00187AC2" w:rsidP="00FA61C5">
      <w:pPr>
        <w:widowControl/>
        <w:numPr>
          <w:ilvl w:val="0"/>
          <w:numId w:val="51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使用</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new</w:t>
      </w:r>
      <w:r>
        <w:rPr>
          <w:rFonts w:ascii="Lucida Sans Unicode" w:hAnsi="Lucida Sans Unicode" w:cs="Lucida Sans Unicode"/>
          <w:color w:val="1A1A1A"/>
          <w:szCs w:val="21"/>
        </w:rPr>
        <w:t> </w:t>
      </w:r>
      <w:r>
        <w:rPr>
          <w:rFonts w:ascii="Lucida Sans Unicode" w:hAnsi="Lucida Sans Unicode" w:cs="Lucida Sans Unicode"/>
          <w:color w:val="1A1A1A"/>
          <w:szCs w:val="21"/>
        </w:rPr>
        <w:t>关键字创建对象。</w:t>
      </w:r>
    </w:p>
    <w:p w:rsidR="00187AC2" w:rsidRDefault="00187AC2" w:rsidP="00FA61C5">
      <w:pPr>
        <w:widowControl/>
        <w:numPr>
          <w:ilvl w:val="0"/>
          <w:numId w:val="51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使用</w:t>
      </w:r>
      <w:r>
        <w:rPr>
          <w:rFonts w:ascii="Lucida Sans Unicode" w:hAnsi="Lucida Sans Unicode" w:cs="Lucida Sans Unicode"/>
          <w:color w:val="1A1A1A"/>
          <w:szCs w:val="21"/>
        </w:rPr>
        <w:t xml:space="preserve"> Class </w:t>
      </w:r>
      <w:r>
        <w:rPr>
          <w:rFonts w:ascii="Lucida Sans Unicode" w:hAnsi="Lucida Sans Unicode" w:cs="Lucida Sans Unicode"/>
          <w:color w:val="1A1A1A"/>
          <w:szCs w:val="21"/>
        </w:rPr>
        <w:t>类的</w:t>
      </w:r>
      <w:r>
        <w:rPr>
          <w:rFonts w:ascii="Lucida Sans Unicode" w:hAnsi="Lucida Sans Unicode" w:cs="Lucida Sans Unicode"/>
          <w:color w:val="1A1A1A"/>
          <w:szCs w:val="21"/>
        </w:rPr>
        <w:t xml:space="preserve"> newInstance </w:t>
      </w:r>
      <w:r>
        <w:rPr>
          <w:rFonts w:ascii="Lucida Sans Unicode" w:hAnsi="Lucida Sans Unicode" w:cs="Lucida Sans Unicode"/>
          <w:color w:val="1A1A1A"/>
          <w:szCs w:val="21"/>
        </w:rPr>
        <w:t>方法</w:t>
      </w:r>
      <w:r>
        <w:rPr>
          <w:rFonts w:ascii="Lucida Sans Unicode" w:hAnsi="Lucida Sans Unicode" w:cs="Lucida Sans Unicode"/>
          <w:color w:val="1A1A1A"/>
          <w:szCs w:val="21"/>
        </w:rPr>
        <w:t>(</w:t>
      </w:r>
      <w:r>
        <w:rPr>
          <w:rFonts w:ascii="Lucida Sans Unicode" w:hAnsi="Lucida Sans Unicode" w:cs="Lucida Sans Unicode"/>
          <w:color w:val="1A1A1A"/>
          <w:szCs w:val="21"/>
        </w:rPr>
        <w:t>反射机制</w:t>
      </w:r>
      <w:r>
        <w:rPr>
          <w:rFonts w:ascii="Lucida Sans Unicode" w:hAnsi="Lucida Sans Unicode" w:cs="Lucida Sans Unicode"/>
          <w:color w:val="1A1A1A"/>
          <w:szCs w:val="21"/>
        </w:rPr>
        <w:t>)</w:t>
      </w:r>
      <w:r>
        <w:rPr>
          <w:rFonts w:ascii="Lucida Sans Unicode" w:hAnsi="Lucida Sans Unicode" w:cs="Lucida Sans Unicode"/>
          <w:color w:val="1A1A1A"/>
          <w:szCs w:val="21"/>
        </w:rPr>
        <w:t>。</w:t>
      </w:r>
    </w:p>
    <w:p w:rsidR="00187AC2" w:rsidRDefault="00187AC2" w:rsidP="00FA61C5">
      <w:pPr>
        <w:widowControl/>
        <w:numPr>
          <w:ilvl w:val="0"/>
          <w:numId w:val="51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使用</w:t>
      </w:r>
      <w:r>
        <w:rPr>
          <w:rFonts w:ascii="Lucida Sans Unicode" w:hAnsi="Lucida Sans Unicode" w:cs="Lucida Sans Unicode"/>
          <w:color w:val="1A1A1A"/>
          <w:szCs w:val="21"/>
        </w:rPr>
        <w:t xml:space="preserve"> Constructor </w:t>
      </w:r>
      <w:r>
        <w:rPr>
          <w:rFonts w:ascii="Lucida Sans Unicode" w:hAnsi="Lucida Sans Unicode" w:cs="Lucida Sans Unicode"/>
          <w:color w:val="1A1A1A"/>
          <w:szCs w:val="21"/>
        </w:rPr>
        <w:t>类的</w:t>
      </w:r>
      <w:r>
        <w:rPr>
          <w:rFonts w:ascii="Lucida Sans Unicode" w:hAnsi="Lucida Sans Unicode" w:cs="Lucida Sans Unicode"/>
          <w:color w:val="1A1A1A"/>
          <w:szCs w:val="21"/>
        </w:rPr>
        <w:t xml:space="preserve"> newInstance </w:t>
      </w:r>
      <w:r>
        <w:rPr>
          <w:rFonts w:ascii="Lucida Sans Unicode" w:hAnsi="Lucida Sans Unicode" w:cs="Lucida Sans Unicode"/>
          <w:color w:val="1A1A1A"/>
          <w:szCs w:val="21"/>
        </w:rPr>
        <w:t>方法</w:t>
      </w:r>
      <w:r>
        <w:rPr>
          <w:rFonts w:ascii="Lucida Sans Unicode" w:hAnsi="Lucida Sans Unicode" w:cs="Lucida Sans Unicode"/>
          <w:color w:val="1A1A1A"/>
          <w:szCs w:val="21"/>
        </w:rPr>
        <w:t>(</w:t>
      </w:r>
      <w:r>
        <w:rPr>
          <w:rFonts w:ascii="Lucida Sans Unicode" w:hAnsi="Lucida Sans Unicode" w:cs="Lucida Sans Unicode"/>
          <w:color w:val="1A1A1A"/>
          <w:szCs w:val="21"/>
        </w:rPr>
        <w:t>反射机制</w:t>
      </w:r>
      <w:r>
        <w:rPr>
          <w:rFonts w:ascii="Lucida Sans Unicode" w:hAnsi="Lucida Sans Unicode" w:cs="Lucida Sans Unicode"/>
          <w:color w:val="1A1A1A"/>
          <w:szCs w:val="21"/>
        </w:rPr>
        <w:t>)</w:t>
      </w:r>
      <w:r>
        <w:rPr>
          <w:rFonts w:ascii="Lucida Sans Unicode" w:hAnsi="Lucida Sans Unicode" w:cs="Lucida Sans Unicode"/>
          <w:color w:val="1A1A1A"/>
          <w:szCs w:val="21"/>
        </w:rPr>
        <w:t>。</w:t>
      </w:r>
    </w:p>
    <w:p w:rsidR="00187AC2" w:rsidRDefault="00187AC2" w:rsidP="00FA61C5">
      <w:pPr>
        <w:widowControl/>
        <w:numPr>
          <w:ilvl w:val="0"/>
          <w:numId w:val="51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使用</w:t>
      </w:r>
      <w:r>
        <w:rPr>
          <w:rFonts w:ascii="Lucida Sans Unicode" w:hAnsi="Lucida Sans Unicode" w:cs="Lucida Sans Unicode"/>
          <w:color w:val="1A1A1A"/>
          <w:szCs w:val="21"/>
        </w:rPr>
        <w:t xml:space="preserve"> clone </w:t>
      </w:r>
      <w:r>
        <w:rPr>
          <w:rFonts w:ascii="Lucida Sans Unicode" w:hAnsi="Lucida Sans Unicode" w:cs="Lucida Sans Unicode"/>
          <w:color w:val="1A1A1A"/>
          <w:szCs w:val="21"/>
        </w:rPr>
        <w:t>方法创建对象。</w:t>
      </w:r>
    </w:p>
    <w:p w:rsidR="00187AC2" w:rsidRDefault="00187AC2" w:rsidP="00FA61C5">
      <w:pPr>
        <w:widowControl/>
        <w:numPr>
          <w:ilvl w:val="0"/>
          <w:numId w:val="51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使用</w:t>
      </w:r>
      <w:r>
        <w:rPr>
          <w:rFonts w:ascii="Lucida Sans Unicode" w:hAnsi="Lucida Sans Unicode" w:cs="Lucida Sans Unicode"/>
          <w:color w:val="1A1A1A"/>
          <w:szCs w:val="21"/>
        </w:rPr>
        <w:t>(</w:t>
      </w:r>
      <w:r>
        <w:rPr>
          <w:rFonts w:ascii="Lucida Sans Unicode" w:hAnsi="Lucida Sans Unicode" w:cs="Lucida Sans Unicode"/>
          <w:color w:val="1A1A1A"/>
          <w:szCs w:val="21"/>
        </w:rPr>
        <w:t>反</w:t>
      </w:r>
      <w:r>
        <w:rPr>
          <w:rFonts w:ascii="Lucida Sans Unicode" w:hAnsi="Lucida Sans Unicode" w:cs="Lucida Sans Unicode"/>
          <w:color w:val="1A1A1A"/>
          <w:szCs w:val="21"/>
        </w:rPr>
        <w:t>)</w:t>
      </w:r>
      <w:r>
        <w:rPr>
          <w:rFonts w:ascii="Lucida Sans Unicode" w:hAnsi="Lucida Sans Unicode" w:cs="Lucida Sans Unicode"/>
          <w:color w:val="1A1A1A"/>
          <w:szCs w:val="21"/>
        </w:rPr>
        <w:t>序列化机制创建对象</w:t>
      </w:r>
    </w:p>
    <w:p w:rsidR="00A807FA" w:rsidRDefault="00A807FA" w:rsidP="00A807FA">
      <w:pPr>
        <w:pStyle w:val="1"/>
      </w:pPr>
      <w:r>
        <w:rPr>
          <w:rFonts w:hint="eastAsia"/>
        </w:rPr>
        <w:t>集合</w:t>
      </w:r>
    </w:p>
    <w:p w:rsidR="006D5F95" w:rsidRDefault="006D5F95" w:rsidP="006D5F95">
      <w:pPr>
        <w:pStyle w:val="2"/>
      </w:pPr>
      <w:r>
        <w:rPr>
          <w:rFonts w:hint="eastAsia"/>
        </w:rPr>
        <w:t>92.</w:t>
      </w:r>
      <w:r w:rsidRPr="006D5F95">
        <w:t xml:space="preserve"> </w:t>
      </w:r>
      <w:r>
        <w:t>Java 集合框架有哪些？</w:t>
      </w:r>
    </w:p>
    <w:p w:rsidR="006D5F95" w:rsidRDefault="006D5F95" w:rsidP="006D5F9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Java </w:t>
      </w:r>
      <w:r>
        <w:rPr>
          <w:rFonts w:ascii="Lucida Sans Unicode" w:hAnsi="Lucida Sans Unicode" w:cs="Lucida Sans Unicode"/>
          <w:color w:val="1A1A1A"/>
        </w:rPr>
        <w:t>集合框架，可以看看</w:t>
      </w:r>
      <w:r>
        <w:rPr>
          <w:rFonts w:ascii="Lucida Sans Unicode" w:hAnsi="Lucida Sans Unicode" w:cs="Lucida Sans Unicode"/>
          <w:color w:val="1A1A1A"/>
        </w:rPr>
        <w:t> </w:t>
      </w:r>
      <w:hyperlink r:id="rId93"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Java </w:t>
        </w:r>
        <w:r>
          <w:rPr>
            <w:rStyle w:val="a5"/>
            <w:rFonts w:ascii="Lucida Sans Unicode" w:hAnsi="Lucida Sans Unicode" w:cs="Lucida Sans Unicode"/>
            <w:color w:val="0088CC"/>
          </w:rPr>
          <w:t>集合框架》</w:t>
        </w:r>
      </w:hyperlink>
      <w:r>
        <w:rPr>
          <w:rFonts w:ascii="Lucida Sans Unicode" w:hAnsi="Lucida Sans Unicode" w:cs="Lucida Sans Unicode"/>
          <w:color w:val="1A1A1A"/>
        </w:rPr>
        <w:t> </w:t>
      </w:r>
      <w:r>
        <w:rPr>
          <w:rFonts w:ascii="Lucida Sans Unicode" w:hAnsi="Lucida Sans Unicode" w:cs="Lucida Sans Unicode"/>
          <w:color w:val="1A1A1A"/>
        </w:rPr>
        <w:t>文章。</w:t>
      </w:r>
    </w:p>
    <w:p w:rsidR="006D5F95" w:rsidRDefault="006D5F95" w:rsidP="006D5F95">
      <w:pPr>
        <w:pStyle w:val="3"/>
      </w:pPr>
      <w:r>
        <w:rPr>
          <w:rStyle w:val="a4"/>
          <w:rFonts w:ascii="Lucida Sans Unicode" w:hAnsi="Lucida Sans Unicode" w:cs="Lucida Sans Unicode"/>
          <w:color w:val="1A1A1A"/>
        </w:rPr>
        <w:t>说出一些集合框架的优点？</w:t>
      </w:r>
    </w:p>
    <w:p w:rsidR="006D5F95" w:rsidRDefault="006D5F95" w:rsidP="006D5F9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集合框架的部分优点如下：</w:t>
      </w:r>
    </w:p>
    <w:p w:rsidR="006D5F95" w:rsidRDefault="006D5F95" w:rsidP="00FA61C5">
      <w:pPr>
        <w:widowControl/>
        <w:numPr>
          <w:ilvl w:val="0"/>
          <w:numId w:val="51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1</w:t>
      </w:r>
      <w:r>
        <w:rPr>
          <w:rFonts w:ascii="Lucida Sans Unicode" w:hAnsi="Lucida Sans Unicode" w:cs="Lucida Sans Unicode"/>
          <w:color w:val="1A1A1A"/>
          <w:szCs w:val="21"/>
        </w:rPr>
        <w:t>、使用核心集合类降低开发成本，而非实现我们自己的集合类。</w:t>
      </w:r>
    </w:p>
    <w:p w:rsidR="006D5F95" w:rsidRDefault="006D5F95" w:rsidP="00FA61C5">
      <w:pPr>
        <w:widowControl/>
        <w:numPr>
          <w:ilvl w:val="0"/>
          <w:numId w:val="51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2</w:t>
      </w:r>
      <w:r>
        <w:rPr>
          <w:rFonts w:ascii="Lucida Sans Unicode" w:hAnsi="Lucida Sans Unicode" w:cs="Lucida Sans Unicode"/>
          <w:color w:val="1A1A1A"/>
          <w:szCs w:val="21"/>
        </w:rPr>
        <w:t>、随着使用经过严格测试的集合框架类，代码质量会得到提高。</w:t>
      </w:r>
    </w:p>
    <w:p w:rsidR="006D5F95" w:rsidRDefault="006D5F95" w:rsidP="00FA61C5">
      <w:pPr>
        <w:widowControl/>
        <w:numPr>
          <w:ilvl w:val="0"/>
          <w:numId w:val="51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3</w:t>
      </w:r>
      <w:r>
        <w:rPr>
          <w:rFonts w:ascii="Lucida Sans Unicode" w:hAnsi="Lucida Sans Unicode" w:cs="Lucida Sans Unicode"/>
          <w:color w:val="1A1A1A"/>
          <w:szCs w:val="21"/>
        </w:rPr>
        <w:t>、通过使用</w:t>
      </w:r>
      <w:r>
        <w:rPr>
          <w:rFonts w:ascii="Lucida Sans Unicode" w:hAnsi="Lucida Sans Unicode" w:cs="Lucida Sans Unicode"/>
          <w:color w:val="1A1A1A"/>
          <w:szCs w:val="21"/>
        </w:rPr>
        <w:t xml:space="preserve"> JDK </w:t>
      </w:r>
      <w:r>
        <w:rPr>
          <w:rFonts w:ascii="Lucida Sans Unicode" w:hAnsi="Lucida Sans Unicode" w:cs="Lucida Sans Unicode"/>
          <w:color w:val="1A1A1A"/>
          <w:szCs w:val="21"/>
        </w:rPr>
        <w:t>附带的集合类，可以降低代码维护成本。</w:t>
      </w:r>
    </w:p>
    <w:p w:rsidR="006D5F95" w:rsidRDefault="006D5F95" w:rsidP="00FA61C5">
      <w:pPr>
        <w:widowControl/>
        <w:numPr>
          <w:ilvl w:val="0"/>
          <w:numId w:val="51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4</w:t>
      </w:r>
      <w:r>
        <w:rPr>
          <w:rFonts w:ascii="Lucida Sans Unicode" w:hAnsi="Lucida Sans Unicode" w:cs="Lucida Sans Unicode"/>
          <w:color w:val="1A1A1A"/>
          <w:szCs w:val="21"/>
        </w:rPr>
        <w:t>、复用性和可操作性。</w:t>
      </w:r>
    </w:p>
    <w:p w:rsidR="006D5F95" w:rsidRDefault="006D5F95" w:rsidP="006D5F95">
      <w:pPr>
        <w:pStyle w:val="3"/>
        <w:rPr>
          <w:sz w:val="24"/>
          <w:szCs w:val="24"/>
        </w:rPr>
      </w:pPr>
      <w:r>
        <w:rPr>
          <w:rStyle w:val="a4"/>
          <w:rFonts w:ascii="Lucida Sans Unicode" w:hAnsi="Lucida Sans Unicode" w:cs="Lucida Sans Unicode"/>
          <w:color w:val="1A1A1A"/>
        </w:rPr>
        <w:t>集合框架中的泛型有什么优点？</w:t>
      </w:r>
    </w:p>
    <w:p w:rsidR="006D5F95" w:rsidRDefault="006D5F95" w:rsidP="006D5F9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Java5 </w:t>
      </w:r>
      <w:r>
        <w:rPr>
          <w:rFonts w:ascii="Lucida Sans Unicode" w:hAnsi="Lucida Sans Unicode" w:cs="Lucida Sans Unicode"/>
          <w:color w:val="1A1A1A"/>
        </w:rPr>
        <w:t>引入了泛型，所有的集合接口和实现都大量地使用它。泛型允许我们为集合提供一个可以容纳的对象类型。因此，如果你添加其它类型的任何元素，它会在编译时报错。这避免了在运行时出现</w:t>
      </w:r>
      <w:r>
        <w:rPr>
          <w:rFonts w:ascii="Lucida Sans Unicode" w:hAnsi="Lucida Sans Unicode" w:cs="Lucida Sans Unicode"/>
          <w:color w:val="1A1A1A"/>
        </w:rPr>
        <w:t xml:space="preserve"> ClassCastException</w:t>
      </w:r>
      <w:r>
        <w:rPr>
          <w:rFonts w:ascii="Lucida Sans Unicode" w:hAnsi="Lucida Sans Unicode" w:cs="Lucida Sans Unicode"/>
          <w:color w:val="1A1A1A"/>
        </w:rPr>
        <w:t>，因为你将会在编译时得到报错信息。</w:t>
      </w:r>
    </w:p>
    <w:p w:rsidR="006D5F95" w:rsidRDefault="006D5F95" w:rsidP="006D5F95">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泛型也使得代码整洁，我们不需要使用显式转换和</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instanceOf</w:t>
      </w:r>
      <w:r>
        <w:rPr>
          <w:rFonts w:ascii="Lucida Sans Unicode" w:hAnsi="Lucida Sans Unicode" w:cs="Lucida Sans Unicode"/>
          <w:color w:val="1A1A1A"/>
        </w:rPr>
        <w:t> </w:t>
      </w:r>
      <w:r>
        <w:rPr>
          <w:rFonts w:ascii="Lucida Sans Unicode" w:hAnsi="Lucida Sans Unicode" w:cs="Lucida Sans Unicode"/>
          <w:color w:val="1A1A1A"/>
        </w:rPr>
        <w:t>操作符。它也给运行时带来好处，因为不会产生类型检查的字节码指令。</w:t>
      </w:r>
    </w:p>
    <w:p w:rsidR="006D5F95" w:rsidRDefault="006D5F95" w:rsidP="006D5F95">
      <w:pPr>
        <w:pStyle w:val="2"/>
      </w:pPr>
      <w:r>
        <w:rPr>
          <w:rFonts w:hint="eastAsia"/>
        </w:rPr>
        <w:t>93.</w:t>
      </w:r>
      <w:r w:rsidRPr="006D5F95">
        <w:t xml:space="preserve"> </w:t>
      </w:r>
      <w:r>
        <w:t>Java 集合框架的基础接口有哪些？</w:t>
      </w:r>
    </w:p>
    <w:p w:rsidR="006D5F95" w:rsidRDefault="006D5F95" w:rsidP="00FA61C5">
      <w:pPr>
        <w:widowControl/>
        <w:numPr>
          <w:ilvl w:val="0"/>
          <w:numId w:val="51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Collection </w:t>
      </w:r>
      <w:r>
        <w:rPr>
          <w:rFonts w:ascii="Lucida Sans Unicode" w:hAnsi="Lucida Sans Unicode" w:cs="Lucida Sans Unicode"/>
          <w:color w:val="1A1A1A"/>
          <w:szCs w:val="21"/>
        </w:rPr>
        <w:t>，为集合层级的根接口。一个集合代表一组对象，这些对象即为它的元素。</w:t>
      </w:r>
      <w:r>
        <w:rPr>
          <w:rFonts w:ascii="Lucida Sans Unicode" w:hAnsi="Lucida Sans Unicode" w:cs="Lucida Sans Unicode"/>
          <w:color w:val="1A1A1A"/>
          <w:szCs w:val="21"/>
        </w:rPr>
        <w:t xml:space="preserve">Java </w:t>
      </w:r>
      <w:r>
        <w:rPr>
          <w:rFonts w:ascii="Lucida Sans Unicode" w:hAnsi="Lucida Sans Unicode" w:cs="Lucida Sans Unicode"/>
          <w:color w:val="1A1A1A"/>
          <w:szCs w:val="21"/>
        </w:rPr>
        <w:t>平台不提供这个接口任何直接的实现。</w:t>
      </w:r>
    </w:p>
    <w:p w:rsidR="006D5F95" w:rsidRDefault="006D5F95" w:rsidP="00FA61C5">
      <w:pPr>
        <w:widowControl/>
        <w:numPr>
          <w:ilvl w:val="1"/>
          <w:numId w:val="516"/>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Set </w:t>
      </w:r>
      <w:r>
        <w:rPr>
          <w:rFonts w:ascii="Lucida Sans Unicode" w:hAnsi="Lucida Sans Unicode" w:cs="Lucida Sans Unicode"/>
          <w:color w:val="1A1A1A"/>
          <w:szCs w:val="21"/>
        </w:rPr>
        <w:t>，是一个不能包含重复元素的集合。这个接口对数学集合抽象进行建模，被用来代表集合，就如一副牌。</w:t>
      </w:r>
    </w:p>
    <w:p w:rsidR="006D5F95" w:rsidRDefault="006D5F95" w:rsidP="00FA61C5">
      <w:pPr>
        <w:widowControl/>
        <w:numPr>
          <w:ilvl w:val="1"/>
          <w:numId w:val="516"/>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List </w:t>
      </w:r>
      <w:r>
        <w:rPr>
          <w:rFonts w:ascii="Lucida Sans Unicode" w:hAnsi="Lucida Sans Unicode" w:cs="Lucida Sans Unicode"/>
          <w:color w:val="1A1A1A"/>
          <w:szCs w:val="21"/>
        </w:rPr>
        <w:t>，是一个有序集合，可以包含重复元素。你可以通过它的索引来访问任何元素。</w:t>
      </w:r>
      <w:r>
        <w:rPr>
          <w:rFonts w:ascii="Lucida Sans Unicode" w:hAnsi="Lucida Sans Unicode" w:cs="Lucida Sans Unicode"/>
          <w:color w:val="1A1A1A"/>
          <w:szCs w:val="21"/>
        </w:rPr>
        <w:t xml:space="preserve">List </w:t>
      </w:r>
      <w:r>
        <w:rPr>
          <w:rFonts w:ascii="Lucida Sans Unicode" w:hAnsi="Lucida Sans Unicode" w:cs="Lucida Sans Unicode"/>
          <w:color w:val="1A1A1A"/>
          <w:szCs w:val="21"/>
        </w:rPr>
        <w:t>更像长度动态变换的数组。</w:t>
      </w:r>
    </w:p>
    <w:p w:rsidR="006D5F95" w:rsidRDefault="006D5F95" w:rsidP="00FA61C5">
      <w:pPr>
        <w:widowControl/>
        <w:numPr>
          <w:ilvl w:val="0"/>
          <w:numId w:val="51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Map </w:t>
      </w:r>
      <w:r>
        <w:rPr>
          <w:rFonts w:ascii="Lucida Sans Unicode" w:hAnsi="Lucida Sans Unicode" w:cs="Lucida Sans Unicode"/>
          <w:color w:val="1A1A1A"/>
          <w:szCs w:val="21"/>
        </w:rPr>
        <w:t>，是一个将</w:t>
      </w:r>
      <w:r>
        <w:rPr>
          <w:rFonts w:ascii="Lucida Sans Unicode" w:hAnsi="Lucida Sans Unicode" w:cs="Lucida Sans Unicode"/>
          <w:color w:val="1A1A1A"/>
          <w:szCs w:val="21"/>
        </w:rPr>
        <w:t xml:space="preserve"> key </w:t>
      </w:r>
      <w:r>
        <w:rPr>
          <w:rFonts w:ascii="Lucida Sans Unicode" w:hAnsi="Lucida Sans Unicode" w:cs="Lucida Sans Unicode"/>
          <w:color w:val="1A1A1A"/>
          <w:szCs w:val="21"/>
        </w:rPr>
        <w:t>映射到</w:t>
      </w:r>
      <w:r>
        <w:rPr>
          <w:rFonts w:ascii="Lucida Sans Unicode" w:hAnsi="Lucida Sans Unicode" w:cs="Lucida Sans Unicode"/>
          <w:color w:val="1A1A1A"/>
          <w:szCs w:val="21"/>
        </w:rPr>
        <w:t xml:space="preserve"> value </w:t>
      </w:r>
      <w:r>
        <w:rPr>
          <w:rFonts w:ascii="Lucida Sans Unicode" w:hAnsi="Lucida Sans Unicode" w:cs="Lucida Sans Unicode"/>
          <w:color w:val="1A1A1A"/>
          <w:szCs w:val="21"/>
        </w:rPr>
        <w:t>的对象。一个</w:t>
      </w:r>
      <w:r>
        <w:rPr>
          <w:rFonts w:ascii="Lucida Sans Unicode" w:hAnsi="Lucida Sans Unicode" w:cs="Lucida Sans Unicode"/>
          <w:color w:val="1A1A1A"/>
          <w:szCs w:val="21"/>
        </w:rPr>
        <w:t xml:space="preserve"> Map </w:t>
      </w:r>
      <w:r>
        <w:rPr>
          <w:rFonts w:ascii="Lucida Sans Unicode" w:hAnsi="Lucida Sans Unicode" w:cs="Lucida Sans Unicode"/>
          <w:color w:val="1A1A1A"/>
          <w:szCs w:val="21"/>
        </w:rPr>
        <w:t>不能包含重复的</w:t>
      </w:r>
      <w:r>
        <w:rPr>
          <w:rFonts w:ascii="Lucida Sans Unicode" w:hAnsi="Lucida Sans Unicode" w:cs="Lucida Sans Unicode"/>
          <w:color w:val="1A1A1A"/>
          <w:szCs w:val="21"/>
        </w:rPr>
        <w:t xml:space="preserve"> key</w:t>
      </w:r>
      <w:r>
        <w:rPr>
          <w:rFonts w:ascii="Lucida Sans Unicode" w:hAnsi="Lucida Sans Unicode" w:cs="Lucida Sans Unicode"/>
          <w:color w:val="1A1A1A"/>
          <w:szCs w:val="21"/>
        </w:rPr>
        <w:t>，每个</w:t>
      </w:r>
      <w:r>
        <w:rPr>
          <w:rFonts w:ascii="Lucida Sans Unicode" w:hAnsi="Lucida Sans Unicode" w:cs="Lucida Sans Unicode"/>
          <w:color w:val="1A1A1A"/>
          <w:szCs w:val="21"/>
        </w:rPr>
        <w:t xml:space="preserve"> key </w:t>
      </w:r>
      <w:r>
        <w:rPr>
          <w:rFonts w:ascii="Lucida Sans Unicode" w:hAnsi="Lucida Sans Unicode" w:cs="Lucida Sans Unicode"/>
          <w:color w:val="1A1A1A"/>
          <w:szCs w:val="21"/>
        </w:rPr>
        <w:t>最多只能映射一个</w:t>
      </w:r>
      <w:r>
        <w:rPr>
          <w:rFonts w:ascii="Lucida Sans Unicode" w:hAnsi="Lucida Sans Unicode" w:cs="Lucida Sans Unicode"/>
          <w:color w:val="1A1A1A"/>
          <w:szCs w:val="21"/>
        </w:rPr>
        <w:t xml:space="preserve"> value </w:t>
      </w:r>
      <w:r>
        <w:rPr>
          <w:rFonts w:ascii="Lucida Sans Unicode" w:hAnsi="Lucida Sans Unicode" w:cs="Lucida Sans Unicode"/>
          <w:color w:val="1A1A1A"/>
          <w:szCs w:val="21"/>
        </w:rPr>
        <w:t>。</w:t>
      </w:r>
    </w:p>
    <w:p w:rsidR="006D5F95" w:rsidRDefault="006D5F95" w:rsidP="00FA61C5">
      <w:pPr>
        <w:widowControl/>
        <w:numPr>
          <w:ilvl w:val="0"/>
          <w:numId w:val="51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一些其它的接口有</w:t>
      </w:r>
      <w:r>
        <w:rPr>
          <w:rFonts w:ascii="Lucida Sans Unicode" w:hAnsi="Lucida Sans Unicode" w:cs="Lucida Sans Unicode"/>
          <w:color w:val="1A1A1A"/>
          <w:szCs w:val="21"/>
        </w:rPr>
        <w:t xml:space="preserve"> Queue</w:t>
      </w:r>
      <w:r>
        <w:rPr>
          <w:rFonts w:ascii="Lucida Sans Unicode" w:hAnsi="Lucida Sans Unicode" w:cs="Lucida Sans Unicode"/>
          <w:color w:val="1A1A1A"/>
          <w:szCs w:val="21"/>
        </w:rPr>
        <w:t>、</w:t>
      </w:r>
      <w:r>
        <w:rPr>
          <w:rFonts w:ascii="Lucida Sans Unicode" w:hAnsi="Lucida Sans Unicode" w:cs="Lucida Sans Unicode"/>
          <w:color w:val="1A1A1A"/>
          <w:szCs w:val="21"/>
        </w:rPr>
        <w:t>Dequeue</w:t>
      </w:r>
      <w:r>
        <w:rPr>
          <w:rFonts w:ascii="Lucida Sans Unicode" w:hAnsi="Lucida Sans Unicode" w:cs="Lucida Sans Unicode"/>
          <w:color w:val="1A1A1A"/>
          <w:szCs w:val="21"/>
        </w:rPr>
        <w:t>、</w:t>
      </w:r>
      <w:r>
        <w:rPr>
          <w:rFonts w:ascii="Lucida Sans Unicode" w:hAnsi="Lucida Sans Unicode" w:cs="Lucida Sans Unicode"/>
          <w:color w:val="1A1A1A"/>
          <w:szCs w:val="21"/>
        </w:rPr>
        <w:t>SortedSet</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SortedMap </w:t>
      </w:r>
      <w:r>
        <w:rPr>
          <w:rFonts w:ascii="Lucida Sans Unicode" w:hAnsi="Lucida Sans Unicode" w:cs="Lucida Sans Unicode"/>
          <w:color w:val="1A1A1A"/>
          <w:szCs w:val="21"/>
        </w:rPr>
        <w:t>和</w:t>
      </w:r>
      <w:r>
        <w:rPr>
          <w:rFonts w:ascii="Lucida Sans Unicode" w:hAnsi="Lucida Sans Unicode" w:cs="Lucida Sans Unicode"/>
          <w:color w:val="1A1A1A"/>
          <w:szCs w:val="21"/>
        </w:rPr>
        <w:t xml:space="preserve"> ListIterator </w:t>
      </w:r>
      <w:r>
        <w:rPr>
          <w:rFonts w:ascii="Lucida Sans Unicode" w:hAnsi="Lucida Sans Unicode" w:cs="Lucida Sans Unicode"/>
          <w:color w:val="1A1A1A"/>
          <w:szCs w:val="21"/>
        </w:rPr>
        <w:t>。</w:t>
      </w:r>
    </w:p>
    <w:p w:rsidR="006D5F95" w:rsidRDefault="006D5F95" w:rsidP="006D5F95">
      <w:pPr>
        <w:pStyle w:val="3"/>
        <w:rPr>
          <w:sz w:val="24"/>
          <w:szCs w:val="24"/>
        </w:rPr>
      </w:pPr>
      <w:r>
        <w:rPr>
          <w:rStyle w:val="a4"/>
          <w:rFonts w:ascii="Lucida Sans Unicode" w:hAnsi="Lucida Sans Unicode" w:cs="Lucida Sans Unicode"/>
          <w:color w:val="1A1A1A"/>
        </w:rPr>
        <w:t>为何</w:t>
      </w:r>
      <w:r>
        <w:rPr>
          <w:rStyle w:val="a4"/>
          <w:rFonts w:ascii="Lucida Sans Unicode" w:hAnsi="Lucida Sans Unicode" w:cs="Lucida Sans Unicode"/>
          <w:color w:val="1A1A1A"/>
        </w:rPr>
        <w:t xml:space="preserve"> Collection </w:t>
      </w:r>
      <w:r>
        <w:rPr>
          <w:rStyle w:val="a4"/>
          <w:rFonts w:ascii="Lucida Sans Unicode" w:hAnsi="Lucida Sans Unicode" w:cs="Lucida Sans Unicode"/>
          <w:color w:val="1A1A1A"/>
        </w:rPr>
        <w:t>不从</w:t>
      </w:r>
      <w:r>
        <w:rPr>
          <w:rStyle w:val="a4"/>
          <w:rFonts w:ascii="Lucida Sans Unicode" w:hAnsi="Lucida Sans Unicode" w:cs="Lucida Sans Unicode"/>
          <w:color w:val="1A1A1A"/>
        </w:rPr>
        <w:t xml:space="preserve"> Cloneable </w:t>
      </w:r>
      <w:r>
        <w:rPr>
          <w:rStyle w:val="a4"/>
          <w:rFonts w:ascii="Lucida Sans Unicode" w:hAnsi="Lucida Sans Unicode" w:cs="Lucida Sans Unicode"/>
          <w:color w:val="1A1A1A"/>
        </w:rPr>
        <w:t>和</w:t>
      </w:r>
      <w:r>
        <w:rPr>
          <w:rStyle w:val="a4"/>
          <w:rFonts w:ascii="Lucida Sans Unicode" w:hAnsi="Lucida Sans Unicode" w:cs="Lucida Sans Unicode"/>
          <w:color w:val="1A1A1A"/>
        </w:rPr>
        <w:t xml:space="preserve"> Serializable </w:t>
      </w:r>
      <w:r>
        <w:rPr>
          <w:rStyle w:val="a4"/>
          <w:rFonts w:ascii="Lucida Sans Unicode" w:hAnsi="Lucida Sans Unicode" w:cs="Lucida Sans Unicode"/>
          <w:color w:val="1A1A1A"/>
        </w:rPr>
        <w:t>接口继承？</w:t>
      </w:r>
    </w:p>
    <w:p w:rsidR="006D5F95" w:rsidRDefault="006D5F95" w:rsidP="006D5F9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Collection </w:t>
      </w:r>
      <w:r>
        <w:rPr>
          <w:rFonts w:ascii="Lucida Sans Unicode" w:hAnsi="Lucida Sans Unicode" w:cs="Lucida Sans Unicode"/>
          <w:color w:val="1A1A1A"/>
        </w:rPr>
        <w:t>接口指定一组对象，对象即为它的元素。</w:t>
      </w:r>
    </w:p>
    <w:p w:rsidR="006D5F95" w:rsidRDefault="006D5F95" w:rsidP="00FA61C5">
      <w:pPr>
        <w:widowControl/>
        <w:numPr>
          <w:ilvl w:val="0"/>
          <w:numId w:val="51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如何维护这些元素由</w:t>
      </w:r>
      <w:r>
        <w:rPr>
          <w:rFonts w:ascii="Lucida Sans Unicode" w:hAnsi="Lucida Sans Unicode" w:cs="Lucida Sans Unicode"/>
          <w:color w:val="1A1A1A"/>
          <w:szCs w:val="21"/>
        </w:rPr>
        <w:t xml:space="preserve"> Collection </w:t>
      </w:r>
      <w:r>
        <w:rPr>
          <w:rFonts w:ascii="Lucida Sans Unicode" w:hAnsi="Lucida Sans Unicode" w:cs="Lucida Sans Unicode"/>
          <w:color w:val="1A1A1A"/>
          <w:szCs w:val="21"/>
        </w:rPr>
        <w:t>的具体实现决定。例如，一些如</w:t>
      </w:r>
      <w:r>
        <w:rPr>
          <w:rFonts w:ascii="Lucida Sans Unicode" w:hAnsi="Lucida Sans Unicode" w:cs="Lucida Sans Unicode"/>
          <w:color w:val="1A1A1A"/>
          <w:szCs w:val="21"/>
        </w:rPr>
        <w:t xml:space="preserve"> List </w:t>
      </w:r>
      <w:r>
        <w:rPr>
          <w:rFonts w:ascii="Lucida Sans Unicode" w:hAnsi="Lucida Sans Unicode" w:cs="Lucida Sans Unicode"/>
          <w:color w:val="1A1A1A"/>
          <w:szCs w:val="21"/>
        </w:rPr>
        <w:t>的</w:t>
      </w:r>
      <w:r>
        <w:rPr>
          <w:rFonts w:ascii="Lucida Sans Unicode" w:hAnsi="Lucida Sans Unicode" w:cs="Lucida Sans Unicode"/>
          <w:color w:val="1A1A1A"/>
          <w:szCs w:val="21"/>
        </w:rPr>
        <w:t xml:space="preserve"> Collection </w:t>
      </w:r>
      <w:r>
        <w:rPr>
          <w:rFonts w:ascii="Lucida Sans Unicode" w:hAnsi="Lucida Sans Unicode" w:cs="Lucida Sans Unicode"/>
          <w:color w:val="1A1A1A"/>
          <w:szCs w:val="21"/>
        </w:rPr>
        <w:t>实现允许重复的元素，而其它的如</w:t>
      </w:r>
      <w:r>
        <w:rPr>
          <w:rFonts w:ascii="Lucida Sans Unicode" w:hAnsi="Lucida Sans Unicode" w:cs="Lucida Sans Unicode"/>
          <w:color w:val="1A1A1A"/>
          <w:szCs w:val="21"/>
        </w:rPr>
        <w:t xml:space="preserve"> Set </w:t>
      </w:r>
      <w:r>
        <w:rPr>
          <w:rFonts w:ascii="Lucida Sans Unicode" w:hAnsi="Lucida Sans Unicode" w:cs="Lucida Sans Unicode"/>
          <w:color w:val="1A1A1A"/>
          <w:szCs w:val="21"/>
        </w:rPr>
        <w:t>就不允许。</w:t>
      </w:r>
    </w:p>
    <w:p w:rsidR="006D5F95" w:rsidRDefault="006D5F95" w:rsidP="00FA61C5">
      <w:pPr>
        <w:widowControl/>
        <w:numPr>
          <w:ilvl w:val="0"/>
          <w:numId w:val="51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很多</w:t>
      </w:r>
      <w:r>
        <w:rPr>
          <w:rFonts w:ascii="Lucida Sans Unicode" w:hAnsi="Lucida Sans Unicode" w:cs="Lucida Sans Unicode"/>
          <w:color w:val="1A1A1A"/>
          <w:szCs w:val="21"/>
        </w:rPr>
        <w:t xml:space="preserve"> Collection </w:t>
      </w:r>
      <w:r>
        <w:rPr>
          <w:rFonts w:ascii="Lucida Sans Unicode" w:hAnsi="Lucida Sans Unicode" w:cs="Lucida Sans Unicode"/>
          <w:color w:val="1A1A1A"/>
          <w:szCs w:val="21"/>
        </w:rPr>
        <w:t>实现有一个公有的</w:t>
      </w:r>
      <w:r>
        <w:rPr>
          <w:rFonts w:ascii="Lucida Sans Unicode" w:hAnsi="Lucida Sans Unicode" w:cs="Lucida Sans Unicode"/>
          <w:color w:val="1A1A1A"/>
          <w:szCs w:val="21"/>
        </w:rPr>
        <w:t xml:space="preserve"> clone </w:t>
      </w:r>
      <w:r>
        <w:rPr>
          <w:rFonts w:ascii="Lucida Sans Unicode" w:hAnsi="Lucida Sans Unicode" w:cs="Lucida Sans Unicode"/>
          <w:color w:val="1A1A1A"/>
          <w:szCs w:val="21"/>
        </w:rPr>
        <w:t>方法。然而，把它放到集合的所有实现中也是没有意义的。这是因为</w:t>
      </w:r>
      <w:r>
        <w:rPr>
          <w:rFonts w:ascii="Lucida Sans Unicode" w:hAnsi="Lucida Sans Unicode" w:cs="Lucida Sans Unicode"/>
          <w:color w:val="1A1A1A"/>
          <w:szCs w:val="21"/>
        </w:rPr>
        <w:t xml:space="preserve"> Collection </w:t>
      </w:r>
      <w:r>
        <w:rPr>
          <w:rFonts w:ascii="Lucida Sans Unicode" w:hAnsi="Lucida Sans Unicode" w:cs="Lucida Sans Unicode"/>
          <w:color w:val="1A1A1A"/>
          <w:szCs w:val="21"/>
        </w:rPr>
        <w:t>是一个抽象表现，重要的是实现。</w:t>
      </w:r>
    </w:p>
    <w:p w:rsidR="006D5F95" w:rsidRDefault="006D5F95" w:rsidP="006D5F9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当与具体实现打交道的时候，克隆或序列化的语义和含义才发挥作用。所以，具体实现应该决定如何对它进行克隆或序列化，或它是否可以被克隆或序列化。在所有的实现中授权克隆和序列化，最终导致更少的灵活性和更多的限制，</w:t>
      </w:r>
      <w:r>
        <w:rPr>
          <w:rStyle w:val="a4"/>
          <w:rFonts w:ascii="Lucida Sans Unicode" w:hAnsi="Lucida Sans Unicode" w:cs="Lucida Sans Unicode"/>
          <w:color w:val="1A1A1A"/>
        </w:rPr>
        <w:t>特定的实现应该决定它是否可以被克隆和序列化</w:t>
      </w:r>
      <w:r>
        <w:rPr>
          <w:rFonts w:ascii="Lucida Sans Unicode" w:hAnsi="Lucida Sans Unicode" w:cs="Lucida Sans Unicode"/>
          <w:color w:val="1A1A1A"/>
        </w:rPr>
        <w:t>。</w:t>
      </w:r>
    </w:p>
    <w:p w:rsidR="006D5F95" w:rsidRDefault="006D5F95" w:rsidP="006D5F95">
      <w:pPr>
        <w:pStyle w:val="3"/>
      </w:pPr>
      <w:r>
        <w:rPr>
          <w:rStyle w:val="a4"/>
          <w:rFonts w:ascii="Lucida Sans Unicode" w:hAnsi="Lucida Sans Unicode" w:cs="Lucida Sans Unicode"/>
          <w:color w:val="1A1A1A"/>
        </w:rPr>
        <w:t>为何</w:t>
      </w:r>
      <w:r>
        <w:rPr>
          <w:rStyle w:val="a4"/>
          <w:rFonts w:ascii="Lucida Sans Unicode" w:hAnsi="Lucida Sans Unicode" w:cs="Lucida Sans Unicode"/>
          <w:color w:val="1A1A1A"/>
        </w:rPr>
        <w:t xml:space="preserve"> Map </w:t>
      </w:r>
      <w:r>
        <w:rPr>
          <w:rStyle w:val="a4"/>
          <w:rFonts w:ascii="Lucida Sans Unicode" w:hAnsi="Lucida Sans Unicode" w:cs="Lucida Sans Unicode"/>
          <w:color w:val="1A1A1A"/>
        </w:rPr>
        <w:t>接口不继承</w:t>
      </w:r>
      <w:r>
        <w:rPr>
          <w:rStyle w:val="a4"/>
          <w:rFonts w:ascii="Lucida Sans Unicode" w:hAnsi="Lucida Sans Unicode" w:cs="Lucida Sans Unicode"/>
          <w:color w:val="1A1A1A"/>
        </w:rPr>
        <w:t xml:space="preserve"> Collection </w:t>
      </w:r>
      <w:r>
        <w:rPr>
          <w:rStyle w:val="a4"/>
          <w:rFonts w:ascii="Lucida Sans Unicode" w:hAnsi="Lucida Sans Unicode" w:cs="Lucida Sans Unicode"/>
          <w:color w:val="1A1A1A"/>
        </w:rPr>
        <w:t>接口？</w:t>
      </w:r>
    </w:p>
    <w:p w:rsidR="006D5F95" w:rsidRDefault="006D5F95" w:rsidP="006D5F9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尽管</w:t>
      </w:r>
      <w:r>
        <w:rPr>
          <w:rFonts w:ascii="Lucida Sans Unicode" w:hAnsi="Lucida Sans Unicode" w:cs="Lucida Sans Unicode"/>
          <w:color w:val="1A1A1A"/>
        </w:rPr>
        <w:t xml:space="preserve"> Map </w:t>
      </w:r>
      <w:r>
        <w:rPr>
          <w:rFonts w:ascii="Lucida Sans Unicode" w:hAnsi="Lucida Sans Unicode" w:cs="Lucida Sans Unicode"/>
          <w:color w:val="1A1A1A"/>
        </w:rPr>
        <w:t>接口和它的实现也是集合框架的一部分，但</w:t>
      </w:r>
      <w:r>
        <w:rPr>
          <w:rFonts w:ascii="Lucida Sans Unicode" w:hAnsi="Lucida Sans Unicode" w:cs="Lucida Sans Unicode"/>
          <w:color w:val="1A1A1A"/>
        </w:rPr>
        <w:t xml:space="preserve"> Map </w:t>
      </w:r>
      <w:r>
        <w:rPr>
          <w:rFonts w:ascii="Lucida Sans Unicode" w:hAnsi="Lucida Sans Unicode" w:cs="Lucida Sans Unicode"/>
          <w:color w:val="1A1A1A"/>
        </w:rPr>
        <w:t>不是集合，集合也不是</w:t>
      </w:r>
      <w:r>
        <w:rPr>
          <w:rFonts w:ascii="Lucida Sans Unicode" w:hAnsi="Lucida Sans Unicode" w:cs="Lucida Sans Unicode"/>
          <w:color w:val="1A1A1A"/>
        </w:rPr>
        <w:t xml:space="preserve"> Map</w:t>
      </w:r>
      <w:r>
        <w:rPr>
          <w:rFonts w:ascii="Lucida Sans Unicode" w:hAnsi="Lucida Sans Unicode" w:cs="Lucida Sans Unicode"/>
          <w:color w:val="1A1A1A"/>
        </w:rPr>
        <w:t>。因此，</w:t>
      </w:r>
      <w:r>
        <w:rPr>
          <w:rFonts w:ascii="Lucida Sans Unicode" w:hAnsi="Lucida Sans Unicode" w:cs="Lucida Sans Unicode"/>
          <w:color w:val="1A1A1A"/>
        </w:rPr>
        <w:t xml:space="preserve">Map </w:t>
      </w:r>
      <w:r>
        <w:rPr>
          <w:rFonts w:ascii="Lucida Sans Unicode" w:hAnsi="Lucida Sans Unicode" w:cs="Lucida Sans Unicode"/>
          <w:color w:val="1A1A1A"/>
        </w:rPr>
        <w:t>继承</w:t>
      </w:r>
      <w:r>
        <w:rPr>
          <w:rFonts w:ascii="Lucida Sans Unicode" w:hAnsi="Lucida Sans Unicode" w:cs="Lucida Sans Unicode"/>
          <w:color w:val="1A1A1A"/>
        </w:rPr>
        <w:t xml:space="preserve"> Collection </w:t>
      </w:r>
      <w:r>
        <w:rPr>
          <w:rFonts w:ascii="Lucida Sans Unicode" w:hAnsi="Lucida Sans Unicode" w:cs="Lucida Sans Unicode"/>
          <w:color w:val="1A1A1A"/>
        </w:rPr>
        <w:t>毫无意义，反之亦然。</w:t>
      </w:r>
    </w:p>
    <w:p w:rsidR="006D5F95" w:rsidRDefault="006D5F95" w:rsidP="006D5F9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如果</w:t>
      </w:r>
      <w:r>
        <w:rPr>
          <w:rFonts w:ascii="Lucida Sans Unicode" w:hAnsi="Lucida Sans Unicode" w:cs="Lucida Sans Unicode"/>
          <w:color w:val="1A1A1A"/>
        </w:rPr>
        <w:t xml:space="preserve"> Map </w:t>
      </w:r>
      <w:r>
        <w:rPr>
          <w:rFonts w:ascii="Lucida Sans Unicode" w:hAnsi="Lucida Sans Unicode" w:cs="Lucida Sans Unicode"/>
          <w:color w:val="1A1A1A"/>
        </w:rPr>
        <w:t>继承</w:t>
      </w:r>
      <w:r>
        <w:rPr>
          <w:rFonts w:ascii="Lucida Sans Unicode" w:hAnsi="Lucida Sans Unicode" w:cs="Lucida Sans Unicode"/>
          <w:color w:val="1A1A1A"/>
        </w:rPr>
        <w:t xml:space="preserve"> Collection </w:t>
      </w:r>
      <w:r>
        <w:rPr>
          <w:rFonts w:ascii="Lucida Sans Unicode" w:hAnsi="Lucida Sans Unicode" w:cs="Lucida Sans Unicode"/>
          <w:color w:val="1A1A1A"/>
        </w:rPr>
        <w:t>接口，那么元素去哪儿？</w:t>
      </w:r>
      <w:r>
        <w:rPr>
          <w:rFonts w:ascii="Lucida Sans Unicode" w:hAnsi="Lucida Sans Unicode" w:cs="Lucida Sans Unicode"/>
          <w:color w:val="1A1A1A"/>
        </w:rPr>
        <w:t xml:space="preserve">Map </w:t>
      </w:r>
      <w:r>
        <w:rPr>
          <w:rFonts w:ascii="Lucida Sans Unicode" w:hAnsi="Lucida Sans Unicode" w:cs="Lucida Sans Unicode"/>
          <w:color w:val="1A1A1A"/>
        </w:rPr>
        <w:t>包含</w:t>
      </w:r>
      <w:r>
        <w:rPr>
          <w:rFonts w:ascii="Lucida Sans Unicode" w:hAnsi="Lucida Sans Unicode" w:cs="Lucida Sans Unicode"/>
          <w:color w:val="1A1A1A"/>
        </w:rPr>
        <w:t xml:space="preserve"> key-value </w:t>
      </w:r>
      <w:r>
        <w:rPr>
          <w:rFonts w:ascii="Lucida Sans Unicode" w:hAnsi="Lucida Sans Unicode" w:cs="Lucida Sans Unicode"/>
          <w:color w:val="1A1A1A"/>
        </w:rPr>
        <w:t>对，它提供抽取</w:t>
      </w:r>
      <w:r>
        <w:rPr>
          <w:rFonts w:ascii="Lucida Sans Unicode" w:hAnsi="Lucida Sans Unicode" w:cs="Lucida Sans Unicode"/>
          <w:color w:val="1A1A1A"/>
        </w:rPr>
        <w:t xml:space="preserve"> key </w:t>
      </w:r>
      <w:r>
        <w:rPr>
          <w:rFonts w:ascii="Lucida Sans Unicode" w:hAnsi="Lucida Sans Unicode" w:cs="Lucida Sans Unicode"/>
          <w:color w:val="1A1A1A"/>
        </w:rPr>
        <w:t>或</w:t>
      </w:r>
      <w:r>
        <w:rPr>
          <w:rFonts w:ascii="Lucida Sans Unicode" w:hAnsi="Lucida Sans Unicode" w:cs="Lucida Sans Unicode"/>
          <w:color w:val="1A1A1A"/>
        </w:rPr>
        <w:t xml:space="preserve"> value </w:t>
      </w:r>
      <w:r>
        <w:rPr>
          <w:rFonts w:ascii="Lucida Sans Unicode" w:hAnsi="Lucida Sans Unicode" w:cs="Lucida Sans Unicode"/>
          <w:color w:val="1A1A1A"/>
        </w:rPr>
        <w:t>列表集合</w:t>
      </w:r>
      <w:r>
        <w:rPr>
          <w:rFonts w:ascii="Lucida Sans Unicode" w:hAnsi="Lucida Sans Unicode" w:cs="Lucida Sans Unicode"/>
          <w:color w:val="1A1A1A"/>
        </w:rPr>
        <w:t>( Collection )</w:t>
      </w:r>
      <w:r>
        <w:rPr>
          <w:rFonts w:ascii="Lucida Sans Unicode" w:hAnsi="Lucida Sans Unicode" w:cs="Lucida Sans Unicode"/>
          <w:color w:val="1A1A1A"/>
        </w:rPr>
        <w:t>的方法，但是它不适合</w:t>
      </w:r>
      <w:r>
        <w:rPr>
          <w:rFonts w:ascii="Lucida Sans Unicode" w:hAnsi="Lucida Sans Unicode" w:cs="Lucida Sans Unicode"/>
          <w:color w:val="1A1A1A"/>
        </w:rPr>
        <w:t>“</w:t>
      </w:r>
      <w:r>
        <w:rPr>
          <w:rFonts w:ascii="Lucida Sans Unicode" w:hAnsi="Lucida Sans Unicode" w:cs="Lucida Sans Unicode"/>
          <w:color w:val="1A1A1A"/>
        </w:rPr>
        <w:t>一组对象</w:t>
      </w:r>
      <w:r>
        <w:rPr>
          <w:rFonts w:ascii="Lucida Sans Unicode" w:hAnsi="Lucida Sans Unicode" w:cs="Lucida Sans Unicode"/>
          <w:color w:val="1A1A1A"/>
        </w:rPr>
        <w:t>”</w:t>
      </w:r>
      <w:r>
        <w:rPr>
          <w:rFonts w:ascii="Lucida Sans Unicode" w:hAnsi="Lucida Sans Unicode" w:cs="Lucida Sans Unicode"/>
          <w:color w:val="1A1A1A"/>
        </w:rPr>
        <w:t>规范。</w:t>
      </w:r>
    </w:p>
    <w:p w:rsidR="006D5F95" w:rsidRDefault="006D5F95" w:rsidP="006D5F95">
      <w:pPr>
        <w:pStyle w:val="3"/>
      </w:pPr>
      <w:r>
        <w:rPr>
          <w:rStyle w:val="a4"/>
          <w:rFonts w:ascii="Lucida Sans Unicode" w:hAnsi="Lucida Sans Unicode" w:cs="Lucida Sans Unicode"/>
          <w:color w:val="1A1A1A"/>
        </w:rPr>
        <w:t xml:space="preserve">Collection </w:t>
      </w:r>
      <w:r>
        <w:rPr>
          <w:rStyle w:val="a4"/>
          <w:rFonts w:ascii="Lucida Sans Unicode" w:hAnsi="Lucida Sans Unicode" w:cs="Lucida Sans Unicode"/>
          <w:color w:val="1A1A1A"/>
        </w:rPr>
        <w:t>和</w:t>
      </w:r>
      <w:r>
        <w:rPr>
          <w:rStyle w:val="a4"/>
          <w:rFonts w:ascii="Lucida Sans Unicode" w:hAnsi="Lucida Sans Unicode" w:cs="Lucida Sans Unicode"/>
          <w:color w:val="1A1A1A"/>
        </w:rPr>
        <w:t xml:space="preserve"> Collections </w:t>
      </w:r>
      <w:r>
        <w:rPr>
          <w:rStyle w:val="a4"/>
          <w:rFonts w:ascii="Lucida Sans Unicode" w:hAnsi="Lucida Sans Unicode" w:cs="Lucida Sans Unicode"/>
          <w:color w:val="1A1A1A"/>
        </w:rPr>
        <w:t>的区别？</w:t>
      </w:r>
    </w:p>
    <w:p w:rsidR="006D5F95" w:rsidRDefault="006D5F95" w:rsidP="00FA61C5">
      <w:pPr>
        <w:widowControl/>
        <w:numPr>
          <w:ilvl w:val="0"/>
          <w:numId w:val="51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Collection </w:t>
      </w:r>
      <w:r>
        <w:rPr>
          <w:rFonts w:ascii="Lucida Sans Unicode" w:hAnsi="Lucida Sans Unicode" w:cs="Lucida Sans Unicode"/>
          <w:color w:val="1A1A1A"/>
          <w:szCs w:val="21"/>
        </w:rPr>
        <w:t>，是集合类的上级接口，继承与他的接口主要有</w:t>
      </w:r>
      <w:r>
        <w:rPr>
          <w:rFonts w:ascii="Lucida Sans Unicode" w:hAnsi="Lucida Sans Unicode" w:cs="Lucida Sans Unicode"/>
          <w:color w:val="1A1A1A"/>
          <w:szCs w:val="21"/>
        </w:rPr>
        <w:t xml:space="preserve"> Set </w:t>
      </w:r>
      <w:r>
        <w:rPr>
          <w:rFonts w:ascii="Lucida Sans Unicode" w:hAnsi="Lucida Sans Unicode" w:cs="Lucida Sans Unicode"/>
          <w:color w:val="1A1A1A"/>
          <w:szCs w:val="21"/>
        </w:rPr>
        <w:t>和</w:t>
      </w:r>
      <w:r>
        <w:rPr>
          <w:rFonts w:ascii="Lucida Sans Unicode" w:hAnsi="Lucida Sans Unicode" w:cs="Lucida Sans Unicode"/>
          <w:color w:val="1A1A1A"/>
          <w:szCs w:val="21"/>
        </w:rPr>
        <w:t xml:space="preserve">List </w:t>
      </w:r>
      <w:r>
        <w:rPr>
          <w:rFonts w:ascii="Lucida Sans Unicode" w:hAnsi="Lucida Sans Unicode" w:cs="Lucida Sans Unicode"/>
          <w:color w:val="1A1A1A"/>
          <w:szCs w:val="21"/>
        </w:rPr>
        <w:t>。</w:t>
      </w:r>
    </w:p>
    <w:p w:rsidR="006D5F95" w:rsidRDefault="006D5F95" w:rsidP="00FA61C5">
      <w:pPr>
        <w:widowControl/>
        <w:numPr>
          <w:ilvl w:val="0"/>
          <w:numId w:val="51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Collections </w:t>
      </w:r>
      <w:r>
        <w:rPr>
          <w:rFonts w:ascii="Lucida Sans Unicode" w:hAnsi="Lucida Sans Unicode" w:cs="Lucida Sans Unicode"/>
          <w:color w:val="1A1A1A"/>
          <w:szCs w:val="21"/>
        </w:rPr>
        <w:t>，是针对集合类的一个工具类，它提供一系列静态方法实现对各种集合的搜索、排序、线程安全化等操作。</w:t>
      </w:r>
    </w:p>
    <w:p w:rsidR="006D5F95" w:rsidRDefault="006D5F95" w:rsidP="006D5F95">
      <w:pPr>
        <w:pStyle w:val="3"/>
        <w:rPr>
          <w:sz w:val="24"/>
          <w:szCs w:val="24"/>
        </w:rPr>
      </w:pPr>
      <w:r>
        <w:rPr>
          <w:rStyle w:val="a4"/>
          <w:rFonts w:ascii="Lucida Sans Unicode" w:hAnsi="Lucida Sans Unicode" w:cs="Lucida Sans Unicode"/>
          <w:color w:val="1A1A1A"/>
        </w:rPr>
        <w:t>集合框架里实现的通用算法有哪些？</w:t>
      </w:r>
    </w:p>
    <w:p w:rsidR="006D5F95" w:rsidRDefault="006D5F95" w:rsidP="006D5F9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Java </w:t>
      </w:r>
      <w:r>
        <w:rPr>
          <w:rFonts w:ascii="Lucida Sans Unicode" w:hAnsi="Lucida Sans Unicode" w:cs="Lucida Sans Unicode"/>
          <w:color w:val="1A1A1A"/>
        </w:rPr>
        <w:t>集合框架提供常用的算法实现，比如排序和搜索。</w:t>
      </w:r>
    </w:p>
    <w:p w:rsidR="006D5F95" w:rsidRDefault="006D5F95" w:rsidP="006D5F9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Collections</w:t>
      </w:r>
      <w:r>
        <w:rPr>
          <w:rFonts w:ascii="Lucida Sans Unicode" w:hAnsi="Lucida Sans Unicode" w:cs="Lucida Sans Unicode"/>
          <w:color w:val="1A1A1A"/>
        </w:rPr>
        <w:t>类包含这些方法实现。大部分算法是操作</w:t>
      </w:r>
      <w:r>
        <w:rPr>
          <w:rFonts w:ascii="Lucida Sans Unicode" w:hAnsi="Lucida Sans Unicode" w:cs="Lucida Sans Unicode"/>
          <w:color w:val="1A1A1A"/>
        </w:rPr>
        <w:t xml:space="preserve"> List </w:t>
      </w:r>
      <w:r>
        <w:rPr>
          <w:rFonts w:ascii="Lucida Sans Unicode" w:hAnsi="Lucida Sans Unicode" w:cs="Lucida Sans Unicode"/>
          <w:color w:val="1A1A1A"/>
        </w:rPr>
        <w:t>的，但一部分对所有类型的集合都是可用的。部分算法有排序、搜索、混编、最大最小值。</w:t>
      </w:r>
    </w:p>
    <w:p w:rsidR="006D5F95" w:rsidRDefault="006D5F95" w:rsidP="006D5F95">
      <w:pPr>
        <w:pStyle w:val="3"/>
      </w:pPr>
      <w:r>
        <w:rPr>
          <w:rStyle w:val="a4"/>
          <w:rFonts w:ascii="Lucida Sans Unicode" w:hAnsi="Lucida Sans Unicode" w:cs="Lucida Sans Unicode"/>
          <w:color w:val="1A1A1A"/>
        </w:rPr>
        <w:t>集合框架底层数据结构总结</w:t>
      </w:r>
    </w:p>
    <w:p w:rsidR="006D5F95" w:rsidRDefault="006D5F95" w:rsidP="006D5F9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1</w:t>
      </w:r>
      <w:r>
        <w:rPr>
          <w:rFonts w:ascii="Lucida Sans Unicode" w:hAnsi="Lucida Sans Unicode" w:cs="Lucida Sans Unicode"/>
          <w:color w:val="1A1A1A"/>
        </w:rPr>
        <w:t>）</w:t>
      </w:r>
      <w:r>
        <w:rPr>
          <w:rFonts w:ascii="Lucida Sans Unicode" w:hAnsi="Lucida Sans Unicode" w:cs="Lucida Sans Unicode"/>
          <w:color w:val="1A1A1A"/>
        </w:rPr>
        <w:t>List</w:t>
      </w:r>
    </w:p>
    <w:p w:rsidR="006D5F95" w:rsidRDefault="006D5F95" w:rsidP="00FA61C5">
      <w:pPr>
        <w:widowControl/>
        <w:numPr>
          <w:ilvl w:val="0"/>
          <w:numId w:val="51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ArrayList </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Object </w:t>
      </w:r>
      <w:r>
        <w:rPr>
          <w:rFonts w:ascii="Lucida Sans Unicode" w:hAnsi="Lucida Sans Unicode" w:cs="Lucida Sans Unicode"/>
          <w:color w:val="1A1A1A"/>
          <w:szCs w:val="21"/>
        </w:rPr>
        <w:t>数组。</w:t>
      </w:r>
    </w:p>
    <w:p w:rsidR="006D5F95" w:rsidRDefault="006D5F95" w:rsidP="00FA61C5">
      <w:pPr>
        <w:widowControl/>
        <w:numPr>
          <w:ilvl w:val="0"/>
          <w:numId w:val="51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Vector </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Object </w:t>
      </w:r>
      <w:r>
        <w:rPr>
          <w:rFonts w:ascii="Lucida Sans Unicode" w:hAnsi="Lucida Sans Unicode" w:cs="Lucida Sans Unicode"/>
          <w:color w:val="1A1A1A"/>
          <w:szCs w:val="21"/>
        </w:rPr>
        <w:t>数组。</w:t>
      </w:r>
    </w:p>
    <w:p w:rsidR="006D5F95" w:rsidRDefault="006D5F95" w:rsidP="00FA61C5">
      <w:pPr>
        <w:widowControl/>
        <w:numPr>
          <w:ilvl w:val="0"/>
          <w:numId w:val="51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LinkedList </w:t>
      </w:r>
      <w:r>
        <w:rPr>
          <w:rFonts w:ascii="Lucida Sans Unicode" w:hAnsi="Lucida Sans Unicode" w:cs="Lucida Sans Unicode"/>
          <w:color w:val="1A1A1A"/>
          <w:szCs w:val="21"/>
        </w:rPr>
        <w:t>：双向链表</w:t>
      </w:r>
      <w:r>
        <w:rPr>
          <w:rFonts w:ascii="Lucida Sans Unicode" w:hAnsi="Lucida Sans Unicode" w:cs="Lucida Sans Unicode"/>
          <w:color w:val="1A1A1A"/>
          <w:szCs w:val="21"/>
        </w:rPr>
        <w:t xml:space="preserve">(JDK6 </w:t>
      </w:r>
      <w:r>
        <w:rPr>
          <w:rFonts w:ascii="Lucida Sans Unicode" w:hAnsi="Lucida Sans Unicode" w:cs="Lucida Sans Unicode"/>
          <w:color w:val="1A1A1A"/>
          <w:szCs w:val="21"/>
        </w:rPr>
        <w:t>之前为循环链表，</w:t>
      </w:r>
      <w:r>
        <w:rPr>
          <w:rFonts w:ascii="Lucida Sans Unicode" w:hAnsi="Lucida Sans Unicode" w:cs="Lucida Sans Unicode"/>
          <w:color w:val="1A1A1A"/>
          <w:szCs w:val="21"/>
        </w:rPr>
        <w:t xml:space="preserve">JDK7 </w:t>
      </w:r>
      <w:r>
        <w:rPr>
          <w:rFonts w:ascii="Lucida Sans Unicode" w:hAnsi="Lucida Sans Unicode" w:cs="Lucida Sans Unicode"/>
          <w:color w:val="1A1A1A"/>
          <w:szCs w:val="21"/>
        </w:rPr>
        <w:t>取消了循环</w:t>
      </w:r>
      <w:r>
        <w:rPr>
          <w:rFonts w:ascii="Lucida Sans Unicode" w:hAnsi="Lucida Sans Unicode" w:cs="Lucida Sans Unicode"/>
          <w:color w:val="1A1A1A"/>
          <w:szCs w:val="21"/>
        </w:rPr>
        <w:t>)</w:t>
      </w:r>
      <w:r>
        <w:rPr>
          <w:rFonts w:ascii="Lucida Sans Unicode" w:hAnsi="Lucida Sans Unicode" w:cs="Lucida Sans Unicode"/>
          <w:color w:val="1A1A1A"/>
          <w:szCs w:val="21"/>
        </w:rPr>
        <w:t>。</w:t>
      </w:r>
    </w:p>
    <w:p w:rsidR="006D5F95" w:rsidRDefault="006D5F95" w:rsidP="006D5F9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2</w:t>
      </w:r>
      <w:r>
        <w:rPr>
          <w:rFonts w:ascii="Lucida Sans Unicode" w:hAnsi="Lucida Sans Unicode" w:cs="Lucida Sans Unicode"/>
          <w:color w:val="1A1A1A"/>
        </w:rPr>
        <w:t>）</w:t>
      </w:r>
      <w:r>
        <w:rPr>
          <w:rFonts w:ascii="Lucida Sans Unicode" w:hAnsi="Lucida Sans Unicode" w:cs="Lucida Sans Unicode"/>
          <w:color w:val="1A1A1A"/>
        </w:rPr>
        <w:t>Map</w:t>
      </w:r>
    </w:p>
    <w:p w:rsidR="006D5F95" w:rsidRDefault="006D5F95" w:rsidP="00FA61C5">
      <w:pPr>
        <w:widowControl/>
        <w:numPr>
          <w:ilvl w:val="0"/>
          <w:numId w:val="52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HashMap </w:t>
      </w:r>
      <w:r>
        <w:rPr>
          <w:rFonts w:ascii="Lucida Sans Unicode" w:hAnsi="Lucida Sans Unicode" w:cs="Lucida Sans Unicode"/>
          <w:color w:val="1A1A1A"/>
          <w:szCs w:val="21"/>
        </w:rPr>
        <w:t>：</w:t>
      </w:r>
    </w:p>
    <w:p w:rsidR="006D5F95" w:rsidRDefault="006D5F95" w:rsidP="00FA61C5">
      <w:pPr>
        <w:widowControl/>
        <w:numPr>
          <w:ilvl w:val="1"/>
          <w:numId w:val="520"/>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JDK8 </w:t>
      </w:r>
      <w:r>
        <w:rPr>
          <w:rFonts w:ascii="Lucida Sans Unicode" w:hAnsi="Lucida Sans Unicode" w:cs="Lucida Sans Unicode"/>
          <w:color w:val="1A1A1A"/>
          <w:szCs w:val="21"/>
        </w:rPr>
        <w:t>之前，</w:t>
      </w:r>
      <w:r>
        <w:rPr>
          <w:rFonts w:ascii="Lucida Sans Unicode" w:hAnsi="Lucida Sans Unicode" w:cs="Lucida Sans Unicode"/>
          <w:color w:val="1A1A1A"/>
          <w:szCs w:val="21"/>
        </w:rPr>
        <w:t xml:space="preserve">HashMap </w:t>
      </w:r>
      <w:r>
        <w:rPr>
          <w:rFonts w:ascii="Lucida Sans Unicode" w:hAnsi="Lucida Sans Unicode" w:cs="Lucida Sans Unicode"/>
          <w:color w:val="1A1A1A"/>
          <w:szCs w:val="21"/>
        </w:rPr>
        <w:t>由数组</w:t>
      </w:r>
      <w:r>
        <w:rPr>
          <w:rFonts w:ascii="Lucida Sans Unicode" w:hAnsi="Lucida Sans Unicode" w:cs="Lucida Sans Unicode"/>
          <w:color w:val="1A1A1A"/>
          <w:szCs w:val="21"/>
        </w:rPr>
        <w:t>+</w:t>
      </w:r>
      <w:r>
        <w:rPr>
          <w:rFonts w:ascii="Lucida Sans Unicode" w:hAnsi="Lucida Sans Unicode" w:cs="Lucida Sans Unicode"/>
          <w:color w:val="1A1A1A"/>
          <w:szCs w:val="21"/>
        </w:rPr>
        <w:t>链表组成的，数组是</w:t>
      </w:r>
      <w:r>
        <w:rPr>
          <w:rFonts w:ascii="Lucida Sans Unicode" w:hAnsi="Lucida Sans Unicode" w:cs="Lucida Sans Unicode"/>
          <w:color w:val="1A1A1A"/>
          <w:szCs w:val="21"/>
        </w:rPr>
        <w:t>HashMap</w:t>
      </w:r>
      <w:r>
        <w:rPr>
          <w:rFonts w:ascii="Lucida Sans Unicode" w:hAnsi="Lucida Sans Unicode" w:cs="Lucida Sans Unicode"/>
          <w:color w:val="1A1A1A"/>
          <w:szCs w:val="21"/>
        </w:rPr>
        <w:t>的主体，链表则是主要为了解决哈希冲突而存在的（</w:t>
      </w:r>
      <w:r>
        <w:rPr>
          <w:rFonts w:ascii="Lucida Sans Unicode" w:hAnsi="Lucida Sans Unicode" w:cs="Lucida Sans Unicode"/>
          <w:color w:val="1A1A1A"/>
          <w:szCs w:val="21"/>
        </w:rPr>
        <w:t>“</w:t>
      </w:r>
      <w:r>
        <w:rPr>
          <w:rFonts w:ascii="Lucida Sans Unicode" w:hAnsi="Lucida Sans Unicode" w:cs="Lucida Sans Unicode"/>
          <w:color w:val="1A1A1A"/>
          <w:szCs w:val="21"/>
        </w:rPr>
        <w:t>拉链法</w:t>
      </w:r>
      <w:r>
        <w:rPr>
          <w:rFonts w:ascii="Lucida Sans Unicode" w:hAnsi="Lucida Sans Unicode" w:cs="Lucida Sans Unicode"/>
          <w:color w:val="1A1A1A"/>
          <w:szCs w:val="21"/>
        </w:rPr>
        <w:t>”</w:t>
      </w:r>
      <w:r>
        <w:rPr>
          <w:rFonts w:ascii="Lucida Sans Unicode" w:hAnsi="Lucida Sans Unicode" w:cs="Lucida Sans Unicode"/>
          <w:color w:val="1A1A1A"/>
          <w:szCs w:val="21"/>
        </w:rPr>
        <w:t>解决冲突）。</w:t>
      </w:r>
    </w:p>
    <w:p w:rsidR="006D5F95" w:rsidRDefault="006D5F95" w:rsidP="00FA61C5">
      <w:pPr>
        <w:widowControl/>
        <w:numPr>
          <w:ilvl w:val="1"/>
          <w:numId w:val="520"/>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JDK8 </w:t>
      </w:r>
      <w:r>
        <w:rPr>
          <w:rFonts w:ascii="Lucida Sans Unicode" w:hAnsi="Lucida Sans Unicode" w:cs="Lucida Sans Unicode"/>
          <w:color w:val="1A1A1A"/>
          <w:szCs w:val="21"/>
        </w:rPr>
        <w:t>以后，在解决哈希冲突时有了较大的变化，当链表长度大于阈值（默认为</w:t>
      </w:r>
      <w:r>
        <w:rPr>
          <w:rFonts w:ascii="Lucida Sans Unicode" w:hAnsi="Lucida Sans Unicode" w:cs="Lucida Sans Unicode"/>
          <w:color w:val="1A1A1A"/>
          <w:szCs w:val="21"/>
        </w:rPr>
        <w:t xml:space="preserve"> 8 </w:t>
      </w:r>
      <w:r w:rsidR="00D1439F">
        <w:rPr>
          <w:rFonts w:ascii="Lucida Sans Unicode" w:hAnsi="Lucida Sans Unicode" w:cs="Lucida Sans Unicode"/>
          <w:color w:val="1A1A1A"/>
          <w:szCs w:val="21"/>
        </w:rPr>
        <w:t>）</w:t>
      </w:r>
      <w:r w:rsidR="00D1439F">
        <w:rPr>
          <w:rFonts w:ascii="Lucida Sans Unicode" w:hAnsi="Lucida Sans Unicode" w:cs="Lucida Sans Unicode" w:hint="eastAsia"/>
          <w:color w:val="1A1A1A"/>
          <w:szCs w:val="21"/>
        </w:rPr>
        <w:t>并且</w:t>
      </w:r>
      <w:r w:rsidR="00D1439F">
        <w:rPr>
          <w:rFonts w:ascii="Lucida Sans Unicode" w:hAnsi="Lucida Sans Unicode" w:cs="Lucida Sans Unicode"/>
          <w:color w:val="1A1A1A"/>
          <w:szCs w:val="21"/>
        </w:rPr>
        <w:t>数组长度大于</w:t>
      </w:r>
      <w:r w:rsidR="00D1439F">
        <w:rPr>
          <w:rFonts w:ascii="Lucida Sans Unicode" w:hAnsi="Lucida Sans Unicode" w:cs="Lucida Sans Unicode" w:hint="eastAsia"/>
          <w:color w:val="1A1A1A"/>
          <w:szCs w:val="21"/>
        </w:rPr>
        <w:t>64</w:t>
      </w:r>
      <w:r>
        <w:rPr>
          <w:rFonts w:ascii="Lucida Sans Unicode" w:hAnsi="Lucida Sans Unicode" w:cs="Lucida Sans Unicode"/>
          <w:color w:val="1A1A1A"/>
          <w:szCs w:val="21"/>
        </w:rPr>
        <w:t>，将链表转化为红黑树，以减少搜索时间。</w:t>
      </w:r>
    </w:p>
    <w:p w:rsidR="006D5F95" w:rsidRDefault="006D5F95" w:rsidP="00FA61C5">
      <w:pPr>
        <w:widowControl/>
        <w:numPr>
          <w:ilvl w:val="0"/>
          <w:numId w:val="52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LinkedHashMap </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LinkedHashMap </w:t>
      </w:r>
      <w:r>
        <w:rPr>
          <w:rFonts w:ascii="Lucida Sans Unicode" w:hAnsi="Lucida Sans Unicode" w:cs="Lucida Sans Unicode"/>
          <w:color w:val="1A1A1A"/>
          <w:szCs w:val="21"/>
        </w:rPr>
        <w:t>继承自</w:t>
      </w:r>
      <w:r>
        <w:rPr>
          <w:rFonts w:ascii="Lucida Sans Unicode" w:hAnsi="Lucida Sans Unicode" w:cs="Lucida Sans Unicode"/>
          <w:color w:val="1A1A1A"/>
          <w:szCs w:val="21"/>
        </w:rPr>
        <w:t xml:space="preserve"> HashMap</w:t>
      </w:r>
      <w:r>
        <w:rPr>
          <w:rFonts w:ascii="Lucida Sans Unicode" w:hAnsi="Lucida Sans Unicode" w:cs="Lucida Sans Unicode"/>
          <w:color w:val="1A1A1A"/>
          <w:szCs w:val="21"/>
        </w:rPr>
        <w:t>，所以它的底层仍然是基于拉链式散列结构即由数组和链表或红黑树组成。另外，</w:t>
      </w:r>
      <w:r>
        <w:rPr>
          <w:rFonts w:ascii="Lucida Sans Unicode" w:hAnsi="Lucida Sans Unicode" w:cs="Lucida Sans Unicode"/>
          <w:color w:val="1A1A1A"/>
          <w:szCs w:val="21"/>
        </w:rPr>
        <w:t xml:space="preserve">LinkedHashMap </w:t>
      </w:r>
      <w:r>
        <w:rPr>
          <w:rFonts w:ascii="Lucida Sans Unicode" w:hAnsi="Lucida Sans Unicode" w:cs="Lucida Sans Unicode"/>
          <w:color w:val="1A1A1A"/>
          <w:szCs w:val="21"/>
        </w:rPr>
        <w:t>在上面结构的基础上，增加了一条双向链表，使得上面的结构可以保持键值对的插入顺序。同时通过对链表进行相应的操作，实现了访问顺序相关逻辑。详细可以查看：</w:t>
      </w:r>
      <w:hyperlink r:id="rId94" w:tgtFrame="_blank" w:history="1">
        <w:r>
          <w:rPr>
            <w:rStyle w:val="a5"/>
            <w:rFonts w:ascii="Lucida Sans Unicode" w:hAnsi="Lucida Sans Unicode" w:cs="Lucida Sans Unicode"/>
            <w:color w:val="0088CC"/>
            <w:szCs w:val="21"/>
          </w:rPr>
          <w:t>《</w:t>
        </w:r>
        <w:r>
          <w:rPr>
            <w:rStyle w:val="a5"/>
            <w:rFonts w:ascii="Lucida Sans Unicode" w:hAnsi="Lucida Sans Unicode" w:cs="Lucida Sans Unicode"/>
            <w:color w:val="0088CC"/>
            <w:szCs w:val="21"/>
          </w:rPr>
          <w:t xml:space="preserve">LinkedHashMap </w:t>
        </w:r>
        <w:r>
          <w:rPr>
            <w:rStyle w:val="a5"/>
            <w:rFonts w:ascii="Lucida Sans Unicode" w:hAnsi="Lucida Sans Unicode" w:cs="Lucida Sans Unicode"/>
            <w:color w:val="0088CC"/>
            <w:szCs w:val="21"/>
          </w:rPr>
          <w:t>源码详细分析（</w:t>
        </w:r>
        <w:r>
          <w:rPr>
            <w:rStyle w:val="a5"/>
            <w:rFonts w:ascii="Lucida Sans Unicode" w:hAnsi="Lucida Sans Unicode" w:cs="Lucida Sans Unicode"/>
            <w:color w:val="0088CC"/>
            <w:szCs w:val="21"/>
          </w:rPr>
          <w:t>JDK1.8</w:t>
        </w:r>
        <w:r>
          <w:rPr>
            <w:rStyle w:val="a5"/>
            <w:rFonts w:ascii="Lucida Sans Unicode" w:hAnsi="Lucida Sans Unicode" w:cs="Lucida Sans Unicode"/>
            <w:color w:val="0088CC"/>
            <w:szCs w:val="21"/>
          </w:rPr>
          <w:t>）》</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6D5F95" w:rsidRPr="006D5F95" w:rsidRDefault="006D5F95" w:rsidP="00FA61C5">
      <w:pPr>
        <w:pStyle w:val="a7"/>
        <w:widowControl/>
        <w:numPr>
          <w:ilvl w:val="0"/>
          <w:numId w:val="520"/>
        </w:numPr>
        <w:shd w:val="clear" w:color="auto" w:fill="F8FAFC"/>
        <w:ind w:firstLineChars="0"/>
        <w:jc w:val="left"/>
        <w:rPr>
          <w:rFonts w:ascii="微软雅黑" w:eastAsia="微软雅黑" w:hAnsi="微软雅黑" w:cs="宋体"/>
          <w:color w:val="1C1F21"/>
          <w:kern w:val="0"/>
          <w:szCs w:val="21"/>
        </w:rPr>
      </w:pPr>
      <w:r w:rsidRPr="006D5F95">
        <w:rPr>
          <w:rFonts w:ascii="微软雅黑" w:eastAsia="微软雅黑" w:hAnsi="微软雅黑" w:cs="宋体" w:hint="eastAsia"/>
          <w:color w:val="1C1F21"/>
          <w:kern w:val="0"/>
          <w:szCs w:val="21"/>
        </w:rPr>
        <w:t>LinkedHashMap 继承自 HashMap，所以它的底层仍然是基于拉链式散列结构。该结构由数组和链表或红黑树组成，结构示意图大致如下：</w:t>
      </w:r>
    </w:p>
    <w:p w:rsidR="006D5F95" w:rsidRPr="006D5F95" w:rsidRDefault="006D5F95" w:rsidP="00FA61C5">
      <w:pPr>
        <w:pStyle w:val="a7"/>
        <w:widowControl/>
        <w:numPr>
          <w:ilvl w:val="0"/>
          <w:numId w:val="520"/>
        </w:numPr>
        <w:shd w:val="clear" w:color="auto" w:fill="F8FAFC"/>
        <w:ind w:firstLineChars="0"/>
        <w:jc w:val="left"/>
        <w:rPr>
          <w:rFonts w:ascii="微软雅黑" w:eastAsia="微软雅黑" w:hAnsi="微软雅黑" w:cs="宋体"/>
          <w:color w:val="1C1F21"/>
          <w:kern w:val="0"/>
          <w:szCs w:val="21"/>
        </w:rPr>
      </w:pPr>
      <w:r w:rsidRPr="006D5F95">
        <w:rPr>
          <w:noProof/>
        </w:rPr>
        <w:drawing>
          <wp:inline distT="0" distB="0" distL="0" distR="0">
            <wp:extent cx="7462520" cy="3483755"/>
            <wp:effectExtent l="0" t="0" r="5080" b="2540"/>
            <wp:docPr id="144" name="图片 144" descr="https://blog-pictures.oss-cn-shanghai.aliyuncs.com/15166327271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blog-pictures.oss-cn-shanghai.aliyuncs.com/15166327271293.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514378" cy="3507964"/>
                    </a:xfrm>
                    <a:prstGeom prst="rect">
                      <a:avLst/>
                    </a:prstGeom>
                    <a:noFill/>
                    <a:ln>
                      <a:noFill/>
                    </a:ln>
                  </pic:spPr>
                </pic:pic>
              </a:graphicData>
            </a:graphic>
          </wp:inline>
        </w:drawing>
      </w:r>
    </w:p>
    <w:p w:rsidR="006D5F95" w:rsidRPr="006D5F95" w:rsidRDefault="006D5F95" w:rsidP="00FA61C5">
      <w:pPr>
        <w:pStyle w:val="a7"/>
        <w:widowControl/>
        <w:numPr>
          <w:ilvl w:val="0"/>
          <w:numId w:val="520"/>
        </w:numPr>
        <w:shd w:val="clear" w:color="auto" w:fill="F8FAFC"/>
        <w:ind w:firstLineChars="0"/>
        <w:jc w:val="left"/>
        <w:rPr>
          <w:rFonts w:ascii="微软雅黑" w:eastAsia="微软雅黑" w:hAnsi="微软雅黑" w:cs="宋体"/>
          <w:color w:val="1C1F21"/>
          <w:kern w:val="0"/>
          <w:szCs w:val="21"/>
        </w:rPr>
      </w:pPr>
      <w:r w:rsidRPr="006D5F95">
        <w:rPr>
          <w:rFonts w:ascii="微软雅黑" w:eastAsia="微软雅黑" w:hAnsi="微软雅黑" w:cs="宋体" w:hint="eastAsia"/>
          <w:color w:val="1C1F21"/>
          <w:kern w:val="0"/>
          <w:szCs w:val="21"/>
        </w:rPr>
        <w:t>LinkedHashMap 在上面结构的基础上，增加了一条双向链表，使得上面的结构可以保持键值对的插入顺序。同时通过对链表进行相应的操作，实现了访问顺序相关逻辑。其结构可能如下图：</w:t>
      </w:r>
    </w:p>
    <w:p w:rsidR="006D5F95" w:rsidRPr="006D5F95" w:rsidRDefault="006D5F95" w:rsidP="00FA61C5">
      <w:pPr>
        <w:pStyle w:val="a7"/>
        <w:widowControl/>
        <w:numPr>
          <w:ilvl w:val="0"/>
          <w:numId w:val="520"/>
        </w:numPr>
        <w:shd w:val="clear" w:color="auto" w:fill="F8FAFC"/>
        <w:ind w:firstLineChars="0"/>
        <w:jc w:val="left"/>
        <w:rPr>
          <w:rFonts w:ascii="微软雅黑" w:eastAsia="微软雅黑" w:hAnsi="微软雅黑" w:cs="宋体"/>
          <w:color w:val="1C1F21"/>
          <w:kern w:val="0"/>
          <w:szCs w:val="21"/>
        </w:rPr>
      </w:pPr>
      <w:r w:rsidRPr="006D5F95">
        <w:rPr>
          <w:noProof/>
        </w:rPr>
        <w:drawing>
          <wp:inline distT="0" distB="0" distL="0" distR="0">
            <wp:extent cx="7009135" cy="3320578"/>
            <wp:effectExtent l="0" t="0" r="1270" b="0"/>
            <wp:docPr id="143" name="图片 143" descr="https://blog-pictures.oss-cn-shanghai.aliyuncs.com/15166338955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blog-pictures.oss-cn-shanghai.aliyuncs.com/15166338955699.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060667" cy="3344991"/>
                    </a:xfrm>
                    <a:prstGeom prst="rect">
                      <a:avLst/>
                    </a:prstGeom>
                    <a:noFill/>
                    <a:ln>
                      <a:noFill/>
                    </a:ln>
                  </pic:spPr>
                </pic:pic>
              </a:graphicData>
            </a:graphic>
          </wp:inline>
        </w:drawing>
      </w:r>
    </w:p>
    <w:p w:rsidR="006D5F95" w:rsidRPr="006D5F95" w:rsidRDefault="006D5F95" w:rsidP="00FA61C5">
      <w:pPr>
        <w:pStyle w:val="a7"/>
        <w:widowControl/>
        <w:numPr>
          <w:ilvl w:val="0"/>
          <w:numId w:val="520"/>
        </w:numPr>
        <w:shd w:val="clear" w:color="auto" w:fill="F8FAFC"/>
        <w:ind w:firstLineChars="0"/>
        <w:jc w:val="left"/>
        <w:rPr>
          <w:rFonts w:ascii="微软雅黑" w:eastAsia="微软雅黑" w:hAnsi="微软雅黑" w:cs="宋体"/>
          <w:color w:val="1C1F21"/>
          <w:kern w:val="0"/>
          <w:szCs w:val="21"/>
        </w:rPr>
      </w:pPr>
      <w:r w:rsidRPr="006D5F95">
        <w:rPr>
          <w:rFonts w:ascii="微软雅黑" w:eastAsia="微软雅黑" w:hAnsi="微软雅黑" w:cs="宋体" w:hint="eastAsia"/>
          <w:color w:val="1C1F21"/>
          <w:kern w:val="0"/>
          <w:szCs w:val="21"/>
        </w:rPr>
        <w:t>上图中，淡蓝色的箭头表示前驱引用，红色箭头表示后继引用。每当有新键值对节点插入，新节点最终会接在 tail 引用指向的节点后面。而 tail 引用则会移动到新的节点上，这样一个双向链表就建立起来了。</w:t>
      </w:r>
    </w:p>
    <w:p w:rsidR="006D5F95" w:rsidRPr="006D5F95" w:rsidRDefault="006D5F95" w:rsidP="000F7029">
      <w:pPr>
        <w:pStyle w:val="a7"/>
        <w:widowControl/>
        <w:shd w:val="clear" w:color="auto" w:fill="FFFFFF"/>
        <w:ind w:left="720" w:firstLineChars="0" w:firstLine="0"/>
        <w:jc w:val="left"/>
        <w:rPr>
          <w:rFonts w:ascii="Lucida Sans Unicode" w:hAnsi="Lucida Sans Unicode" w:cs="Lucida Sans Unicode"/>
          <w:color w:val="1A1A1A"/>
          <w:szCs w:val="21"/>
        </w:rPr>
      </w:pPr>
    </w:p>
    <w:p w:rsidR="006D5F95" w:rsidRDefault="006D5F95" w:rsidP="00FA61C5">
      <w:pPr>
        <w:widowControl/>
        <w:numPr>
          <w:ilvl w:val="0"/>
          <w:numId w:val="52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Hashtable </w:t>
      </w:r>
      <w:r>
        <w:rPr>
          <w:rFonts w:ascii="Lucida Sans Unicode" w:hAnsi="Lucida Sans Unicode" w:cs="Lucida Sans Unicode"/>
          <w:color w:val="1A1A1A"/>
          <w:szCs w:val="21"/>
        </w:rPr>
        <w:t>：数组</w:t>
      </w:r>
      <w:r>
        <w:rPr>
          <w:rFonts w:ascii="Lucida Sans Unicode" w:hAnsi="Lucida Sans Unicode" w:cs="Lucida Sans Unicode"/>
          <w:color w:val="1A1A1A"/>
          <w:szCs w:val="21"/>
        </w:rPr>
        <w:t>+</w:t>
      </w:r>
      <w:r>
        <w:rPr>
          <w:rFonts w:ascii="Lucida Sans Unicode" w:hAnsi="Lucida Sans Unicode" w:cs="Lucida Sans Unicode"/>
          <w:color w:val="1A1A1A"/>
          <w:szCs w:val="21"/>
        </w:rPr>
        <w:t>链表组成的，数组是</w:t>
      </w:r>
      <w:r>
        <w:rPr>
          <w:rFonts w:ascii="Lucida Sans Unicode" w:hAnsi="Lucida Sans Unicode" w:cs="Lucida Sans Unicode"/>
          <w:color w:val="1A1A1A"/>
          <w:szCs w:val="21"/>
        </w:rPr>
        <w:t xml:space="preserve"> HashMap </w:t>
      </w:r>
      <w:r>
        <w:rPr>
          <w:rFonts w:ascii="Lucida Sans Unicode" w:hAnsi="Lucida Sans Unicode" w:cs="Lucida Sans Unicode"/>
          <w:color w:val="1A1A1A"/>
          <w:szCs w:val="21"/>
        </w:rPr>
        <w:t>的主体，链表则是主要为了解决哈希冲突而存在的。</w:t>
      </w:r>
    </w:p>
    <w:p w:rsidR="006D5F95" w:rsidRDefault="006D5F95" w:rsidP="00FA61C5">
      <w:pPr>
        <w:widowControl/>
        <w:numPr>
          <w:ilvl w:val="0"/>
          <w:numId w:val="52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TreeMap </w:t>
      </w:r>
      <w:r>
        <w:rPr>
          <w:rFonts w:ascii="Lucida Sans Unicode" w:hAnsi="Lucida Sans Unicode" w:cs="Lucida Sans Unicode"/>
          <w:color w:val="1A1A1A"/>
          <w:szCs w:val="21"/>
        </w:rPr>
        <w:t>：红黑树（自平衡的排序二叉树）。</w:t>
      </w:r>
    </w:p>
    <w:p w:rsidR="006D5F95" w:rsidRDefault="006D5F95" w:rsidP="006D5F9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3</w:t>
      </w:r>
      <w:r>
        <w:rPr>
          <w:rFonts w:ascii="Lucida Sans Unicode" w:hAnsi="Lucida Sans Unicode" w:cs="Lucida Sans Unicode"/>
          <w:color w:val="1A1A1A"/>
        </w:rPr>
        <w:t>）</w:t>
      </w:r>
      <w:r>
        <w:rPr>
          <w:rFonts w:ascii="Lucida Sans Unicode" w:hAnsi="Lucida Sans Unicode" w:cs="Lucida Sans Unicode"/>
          <w:color w:val="1A1A1A"/>
        </w:rPr>
        <w:t>Set</w:t>
      </w:r>
    </w:p>
    <w:p w:rsidR="006D5F95" w:rsidRDefault="006D5F95" w:rsidP="00FA61C5">
      <w:pPr>
        <w:widowControl/>
        <w:numPr>
          <w:ilvl w:val="0"/>
          <w:numId w:val="52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HashSet </w:t>
      </w:r>
      <w:r>
        <w:rPr>
          <w:rFonts w:ascii="Lucida Sans Unicode" w:hAnsi="Lucida Sans Unicode" w:cs="Lucida Sans Unicode"/>
          <w:color w:val="1A1A1A"/>
          <w:szCs w:val="21"/>
        </w:rPr>
        <w:t>：无序，唯一，基于</w:t>
      </w:r>
      <w:r>
        <w:rPr>
          <w:rFonts w:ascii="Lucida Sans Unicode" w:hAnsi="Lucida Sans Unicode" w:cs="Lucida Sans Unicode"/>
          <w:color w:val="1A1A1A"/>
          <w:szCs w:val="21"/>
        </w:rPr>
        <w:t xml:space="preserve"> HashMap </w:t>
      </w:r>
      <w:r>
        <w:rPr>
          <w:rFonts w:ascii="Lucida Sans Unicode" w:hAnsi="Lucida Sans Unicode" w:cs="Lucida Sans Unicode"/>
          <w:color w:val="1A1A1A"/>
          <w:szCs w:val="21"/>
        </w:rPr>
        <w:t>实现的，底层采用</w:t>
      </w:r>
      <w:r>
        <w:rPr>
          <w:rFonts w:ascii="Lucida Sans Unicode" w:hAnsi="Lucida Sans Unicode" w:cs="Lucida Sans Unicode"/>
          <w:color w:val="1A1A1A"/>
          <w:szCs w:val="21"/>
        </w:rPr>
        <w:t xml:space="preserve"> HashMap </w:t>
      </w:r>
      <w:r>
        <w:rPr>
          <w:rFonts w:ascii="Lucida Sans Unicode" w:hAnsi="Lucida Sans Unicode" w:cs="Lucida Sans Unicode"/>
          <w:color w:val="1A1A1A"/>
          <w:szCs w:val="21"/>
        </w:rPr>
        <w:t>来保存元素。</w:t>
      </w:r>
    </w:p>
    <w:p w:rsidR="006D5F95" w:rsidRDefault="006D5F95" w:rsidP="00FA61C5">
      <w:pPr>
        <w:widowControl/>
        <w:numPr>
          <w:ilvl w:val="0"/>
          <w:numId w:val="52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LinkedHashSet </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LinkedHashSet </w:t>
      </w:r>
      <w:r>
        <w:rPr>
          <w:rFonts w:ascii="Lucida Sans Unicode" w:hAnsi="Lucida Sans Unicode" w:cs="Lucida Sans Unicode"/>
          <w:color w:val="1A1A1A"/>
          <w:szCs w:val="21"/>
        </w:rPr>
        <w:t>继承自</w:t>
      </w:r>
      <w:r>
        <w:rPr>
          <w:rFonts w:ascii="Lucida Sans Unicode" w:hAnsi="Lucida Sans Unicode" w:cs="Lucida Sans Unicode"/>
          <w:color w:val="1A1A1A"/>
          <w:szCs w:val="21"/>
        </w:rPr>
        <w:t xml:space="preserve"> HashSet</w:t>
      </w:r>
      <w:r>
        <w:rPr>
          <w:rFonts w:ascii="Lucida Sans Unicode" w:hAnsi="Lucida Sans Unicode" w:cs="Lucida Sans Unicode"/>
          <w:color w:val="1A1A1A"/>
          <w:szCs w:val="21"/>
        </w:rPr>
        <w:t>，并且其内部是通过</w:t>
      </w:r>
      <w:r>
        <w:rPr>
          <w:rFonts w:ascii="Lucida Sans Unicode" w:hAnsi="Lucida Sans Unicode" w:cs="Lucida Sans Unicode"/>
          <w:color w:val="1A1A1A"/>
          <w:szCs w:val="21"/>
        </w:rPr>
        <w:t xml:space="preserve"> LinkedHashMap </w:t>
      </w:r>
      <w:r>
        <w:rPr>
          <w:rFonts w:ascii="Lucida Sans Unicode" w:hAnsi="Lucida Sans Unicode" w:cs="Lucida Sans Unicode"/>
          <w:color w:val="1A1A1A"/>
          <w:szCs w:val="21"/>
        </w:rPr>
        <w:t>来实现的。有点类似于我们之前说的</w:t>
      </w:r>
      <w:r>
        <w:rPr>
          <w:rFonts w:ascii="Lucida Sans Unicode" w:hAnsi="Lucida Sans Unicode" w:cs="Lucida Sans Unicode"/>
          <w:color w:val="1A1A1A"/>
          <w:szCs w:val="21"/>
        </w:rPr>
        <w:t xml:space="preserve">LinkedHashMap </w:t>
      </w:r>
      <w:r>
        <w:rPr>
          <w:rFonts w:ascii="Lucida Sans Unicode" w:hAnsi="Lucida Sans Unicode" w:cs="Lucida Sans Unicode"/>
          <w:color w:val="1A1A1A"/>
          <w:szCs w:val="21"/>
        </w:rPr>
        <w:t>其内部是基于</w:t>
      </w:r>
      <w:r>
        <w:rPr>
          <w:rFonts w:ascii="Lucida Sans Unicode" w:hAnsi="Lucida Sans Unicode" w:cs="Lucida Sans Unicode"/>
          <w:color w:val="1A1A1A"/>
          <w:szCs w:val="21"/>
        </w:rPr>
        <w:t xml:space="preserve"> HashMap </w:t>
      </w:r>
      <w:r>
        <w:rPr>
          <w:rFonts w:ascii="Lucida Sans Unicode" w:hAnsi="Lucida Sans Unicode" w:cs="Lucida Sans Unicode"/>
          <w:color w:val="1A1A1A"/>
          <w:szCs w:val="21"/>
        </w:rPr>
        <w:t>实现一样，不过还是有一点点区别的。</w:t>
      </w:r>
    </w:p>
    <w:p w:rsidR="006D5F95" w:rsidRDefault="006D5F95" w:rsidP="00FA61C5">
      <w:pPr>
        <w:widowControl/>
        <w:numPr>
          <w:ilvl w:val="0"/>
          <w:numId w:val="52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TreeSet </w:t>
      </w:r>
      <w:r>
        <w:rPr>
          <w:rFonts w:ascii="Lucida Sans Unicode" w:hAnsi="Lucida Sans Unicode" w:cs="Lucida Sans Unicode"/>
          <w:color w:val="1A1A1A"/>
          <w:szCs w:val="21"/>
        </w:rPr>
        <w:t>：有序，唯一，红黑树</w:t>
      </w:r>
      <w:r>
        <w:rPr>
          <w:rFonts w:ascii="Lucida Sans Unicode" w:hAnsi="Lucida Sans Unicode" w:cs="Lucida Sans Unicode"/>
          <w:color w:val="1A1A1A"/>
          <w:szCs w:val="21"/>
        </w:rPr>
        <w:t>(</w:t>
      </w:r>
      <w:r>
        <w:rPr>
          <w:rFonts w:ascii="Lucida Sans Unicode" w:hAnsi="Lucida Sans Unicode" w:cs="Lucida Sans Unicode"/>
          <w:color w:val="1A1A1A"/>
          <w:szCs w:val="21"/>
        </w:rPr>
        <w:t>自平衡的排序二叉树</w:t>
      </w:r>
      <w:r>
        <w:rPr>
          <w:rFonts w:ascii="Lucida Sans Unicode" w:hAnsi="Lucida Sans Unicode" w:cs="Lucida Sans Unicode"/>
          <w:color w:val="1A1A1A"/>
          <w:szCs w:val="21"/>
        </w:rPr>
        <w:t>)</w:t>
      </w:r>
      <w:r>
        <w:rPr>
          <w:rFonts w:ascii="Lucida Sans Unicode" w:hAnsi="Lucida Sans Unicode" w:cs="Lucida Sans Unicode"/>
          <w:color w:val="1A1A1A"/>
          <w:szCs w:val="21"/>
        </w:rPr>
        <w:t>。</w:t>
      </w:r>
    </w:p>
    <w:p w:rsidR="000733E2" w:rsidRDefault="000733E2" w:rsidP="000733E2">
      <w:pPr>
        <w:pStyle w:val="2"/>
      </w:pPr>
      <w:r>
        <w:rPr>
          <w:rFonts w:hint="eastAsia"/>
        </w:rPr>
        <w:t>94.</w:t>
      </w:r>
      <w:r w:rsidRPr="000733E2">
        <w:t xml:space="preserve"> </w:t>
      </w:r>
      <w:r>
        <w:t>什么是迭代器(Iterator)？</w:t>
      </w:r>
    </w:p>
    <w:p w:rsidR="000733E2" w:rsidRDefault="000733E2" w:rsidP="000733E2">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 xml:space="preserve">Iterator </w:t>
      </w:r>
      <w:r>
        <w:rPr>
          <w:rFonts w:ascii="Lucida Sans Unicode" w:hAnsi="Lucida Sans Unicode" w:cs="Lucida Sans Unicode"/>
          <w:color w:val="1A1A1A"/>
        </w:rPr>
        <w:t>接口，提供了很多对集合元素进行迭代的方法。每一个集合类都包含了可以返回迭代器实例的迭代方法。迭代器可以在迭代的过程中删除底层集合的元素，但是不可以直接调用集合的</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#remove(Object Obj)</w:t>
      </w:r>
      <w:r>
        <w:rPr>
          <w:rFonts w:ascii="Lucida Sans Unicode" w:hAnsi="Lucida Sans Unicode" w:cs="Lucida Sans Unicode"/>
          <w:color w:val="1A1A1A"/>
        </w:rPr>
        <w:t> </w:t>
      </w:r>
      <w:r>
        <w:rPr>
          <w:rFonts w:ascii="Lucida Sans Unicode" w:hAnsi="Lucida Sans Unicode" w:cs="Lucida Sans Unicode"/>
          <w:color w:val="1A1A1A"/>
        </w:rPr>
        <w:t>方法删除，可以通过迭代器的</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#remove()</w:t>
      </w:r>
      <w:r>
        <w:rPr>
          <w:rFonts w:ascii="Lucida Sans Unicode" w:hAnsi="Lucida Sans Unicode" w:cs="Lucida Sans Unicode"/>
          <w:color w:val="1A1A1A"/>
        </w:rPr>
        <w:t> </w:t>
      </w:r>
      <w:r>
        <w:rPr>
          <w:rFonts w:ascii="Lucida Sans Unicode" w:hAnsi="Lucida Sans Unicode" w:cs="Lucida Sans Unicode"/>
          <w:color w:val="1A1A1A"/>
        </w:rPr>
        <w:t>方法删除。</w:t>
      </w:r>
    </w:p>
    <w:p w:rsidR="000733E2" w:rsidRDefault="000733E2" w:rsidP="000733E2">
      <w:pPr>
        <w:pStyle w:val="3"/>
      </w:pPr>
      <w:r>
        <w:rPr>
          <w:rStyle w:val="a4"/>
          <w:rFonts w:ascii="Lucida Sans Unicode" w:hAnsi="Lucida Sans Unicode" w:cs="Lucida Sans Unicode"/>
          <w:color w:val="1A1A1A"/>
        </w:rPr>
        <w:t xml:space="preserve">Iterator </w:t>
      </w:r>
      <w:r>
        <w:rPr>
          <w:rStyle w:val="a4"/>
          <w:rFonts w:ascii="Lucida Sans Unicode" w:hAnsi="Lucida Sans Unicode" w:cs="Lucida Sans Unicode"/>
          <w:color w:val="1A1A1A"/>
        </w:rPr>
        <w:t>和</w:t>
      </w:r>
      <w:r>
        <w:rPr>
          <w:rStyle w:val="a4"/>
          <w:rFonts w:ascii="Lucida Sans Unicode" w:hAnsi="Lucida Sans Unicode" w:cs="Lucida Sans Unicode"/>
          <w:color w:val="1A1A1A"/>
        </w:rPr>
        <w:t xml:space="preserve"> ListIterator </w:t>
      </w:r>
      <w:r>
        <w:rPr>
          <w:rStyle w:val="a4"/>
          <w:rFonts w:ascii="Lucida Sans Unicode" w:hAnsi="Lucida Sans Unicode" w:cs="Lucida Sans Unicode"/>
          <w:color w:val="1A1A1A"/>
        </w:rPr>
        <w:t>的区别是什么？</w:t>
      </w:r>
    </w:p>
    <w:p w:rsidR="000733E2" w:rsidRDefault="000733E2" w:rsidP="00FA61C5">
      <w:pPr>
        <w:widowControl/>
        <w:numPr>
          <w:ilvl w:val="0"/>
          <w:numId w:val="52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Iterator </w:t>
      </w:r>
      <w:r>
        <w:rPr>
          <w:rFonts w:ascii="Lucida Sans Unicode" w:hAnsi="Lucida Sans Unicode" w:cs="Lucida Sans Unicode"/>
          <w:color w:val="1A1A1A"/>
          <w:szCs w:val="21"/>
        </w:rPr>
        <w:t>可用来遍历</w:t>
      </w:r>
      <w:r>
        <w:rPr>
          <w:rFonts w:ascii="Lucida Sans Unicode" w:hAnsi="Lucida Sans Unicode" w:cs="Lucida Sans Unicode"/>
          <w:color w:val="1A1A1A"/>
          <w:szCs w:val="21"/>
        </w:rPr>
        <w:t xml:space="preserve"> Set </w:t>
      </w:r>
      <w:r>
        <w:rPr>
          <w:rFonts w:ascii="Lucida Sans Unicode" w:hAnsi="Lucida Sans Unicode" w:cs="Lucida Sans Unicode"/>
          <w:color w:val="1A1A1A"/>
          <w:szCs w:val="21"/>
        </w:rPr>
        <w:t>和</w:t>
      </w:r>
      <w:r>
        <w:rPr>
          <w:rFonts w:ascii="Lucida Sans Unicode" w:hAnsi="Lucida Sans Unicode" w:cs="Lucida Sans Unicode"/>
          <w:color w:val="1A1A1A"/>
          <w:szCs w:val="21"/>
        </w:rPr>
        <w:t xml:space="preserve"> List </w:t>
      </w:r>
      <w:r>
        <w:rPr>
          <w:rFonts w:ascii="Lucida Sans Unicode" w:hAnsi="Lucida Sans Unicode" w:cs="Lucida Sans Unicode"/>
          <w:color w:val="1A1A1A"/>
          <w:szCs w:val="21"/>
        </w:rPr>
        <w:t>集合，但是</w:t>
      </w:r>
      <w:r>
        <w:rPr>
          <w:rFonts w:ascii="Lucida Sans Unicode" w:hAnsi="Lucida Sans Unicode" w:cs="Lucida Sans Unicode"/>
          <w:color w:val="1A1A1A"/>
          <w:szCs w:val="21"/>
        </w:rPr>
        <w:t xml:space="preserve"> ListIterator </w:t>
      </w:r>
      <w:r>
        <w:rPr>
          <w:rFonts w:ascii="Lucida Sans Unicode" w:hAnsi="Lucida Sans Unicode" w:cs="Lucida Sans Unicode"/>
          <w:color w:val="1A1A1A"/>
          <w:szCs w:val="21"/>
        </w:rPr>
        <w:t>只能用来遍历</w:t>
      </w:r>
      <w:r>
        <w:rPr>
          <w:rFonts w:ascii="Lucida Sans Unicode" w:hAnsi="Lucida Sans Unicode" w:cs="Lucida Sans Unicode"/>
          <w:color w:val="1A1A1A"/>
          <w:szCs w:val="21"/>
        </w:rPr>
        <w:t xml:space="preserve"> List</w:t>
      </w:r>
      <w:r>
        <w:rPr>
          <w:rFonts w:ascii="Lucida Sans Unicode" w:hAnsi="Lucida Sans Unicode" w:cs="Lucida Sans Unicode"/>
          <w:color w:val="1A1A1A"/>
          <w:szCs w:val="21"/>
        </w:rPr>
        <w:t>。</w:t>
      </w:r>
    </w:p>
    <w:p w:rsidR="000733E2" w:rsidRDefault="000733E2" w:rsidP="00FA61C5">
      <w:pPr>
        <w:widowControl/>
        <w:numPr>
          <w:ilvl w:val="0"/>
          <w:numId w:val="52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Iterator </w:t>
      </w:r>
      <w:r>
        <w:rPr>
          <w:rFonts w:ascii="Lucida Sans Unicode" w:hAnsi="Lucida Sans Unicode" w:cs="Lucida Sans Unicode"/>
          <w:color w:val="1A1A1A"/>
          <w:szCs w:val="21"/>
        </w:rPr>
        <w:t>对集合只能是前向遍历，</w:t>
      </w:r>
      <w:r>
        <w:rPr>
          <w:rFonts w:ascii="Lucida Sans Unicode" w:hAnsi="Lucida Sans Unicode" w:cs="Lucida Sans Unicode"/>
          <w:color w:val="1A1A1A"/>
          <w:szCs w:val="21"/>
        </w:rPr>
        <w:t xml:space="preserve">ListIterator </w:t>
      </w:r>
      <w:r>
        <w:rPr>
          <w:rFonts w:ascii="Lucida Sans Unicode" w:hAnsi="Lucida Sans Unicode" w:cs="Lucida Sans Unicode"/>
          <w:color w:val="1A1A1A"/>
          <w:szCs w:val="21"/>
        </w:rPr>
        <w:t>既可以前向也可以后向。</w:t>
      </w:r>
    </w:p>
    <w:p w:rsidR="000733E2" w:rsidRDefault="000733E2" w:rsidP="00FA61C5">
      <w:pPr>
        <w:widowControl/>
        <w:numPr>
          <w:ilvl w:val="0"/>
          <w:numId w:val="52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ListIterator </w:t>
      </w:r>
      <w:r>
        <w:rPr>
          <w:rFonts w:ascii="Lucida Sans Unicode" w:hAnsi="Lucida Sans Unicode" w:cs="Lucida Sans Unicode"/>
          <w:color w:val="1A1A1A"/>
          <w:szCs w:val="21"/>
        </w:rPr>
        <w:t>实现了</w:t>
      </w:r>
      <w:r>
        <w:rPr>
          <w:rFonts w:ascii="Lucida Sans Unicode" w:hAnsi="Lucida Sans Unicode" w:cs="Lucida Sans Unicode"/>
          <w:color w:val="1A1A1A"/>
          <w:szCs w:val="21"/>
        </w:rPr>
        <w:t xml:space="preserve"> Iterator </w:t>
      </w:r>
      <w:r>
        <w:rPr>
          <w:rFonts w:ascii="Lucida Sans Unicode" w:hAnsi="Lucida Sans Unicode" w:cs="Lucida Sans Unicode"/>
          <w:color w:val="1A1A1A"/>
          <w:szCs w:val="21"/>
        </w:rPr>
        <w:t>接口，并包含其他的功能。比如：增加元素，替换元素，获取前一个和后一个元素的索引等等。</w:t>
      </w:r>
    </w:p>
    <w:p w:rsidR="000733E2" w:rsidRDefault="000733E2" w:rsidP="000733E2">
      <w:pPr>
        <w:pStyle w:val="3"/>
        <w:rPr>
          <w:sz w:val="24"/>
          <w:szCs w:val="24"/>
        </w:rPr>
      </w:pPr>
      <w:r>
        <w:rPr>
          <w:rStyle w:val="a4"/>
          <w:rFonts w:ascii="Lucida Sans Unicode" w:hAnsi="Lucida Sans Unicode" w:cs="Lucida Sans Unicode"/>
          <w:color w:val="1A1A1A"/>
        </w:rPr>
        <w:t>快速失败（</w:t>
      </w:r>
      <w:r>
        <w:rPr>
          <w:rStyle w:val="a4"/>
          <w:rFonts w:ascii="Lucida Sans Unicode" w:hAnsi="Lucida Sans Unicode" w:cs="Lucida Sans Unicode"/>
          <w:color w:val="1A1A1A"/>
        </w:rPr>
        <w:t>fail-fast</w:t>
      </w:r>
      <w:r>
        <w:rPr>
          <w:rStyle w:val="a4"/>
          <w:rFonts w:ascii="Lucida Sans Unicode" w:hAnsi="Lucida Sans Unicode" w:cs="Lucida Sans Unicode"/>
          <w:color w:val="1A1A1A"/>
        </w:rPr>
        <w:t>）和安全失败（</w:t>
      </w:r>
      <w:r>
        <w:rPr>
          <w:rStyle w:val="a4"/>
          <w:rFonts w:ascii="Lucida Sans Unicode" w:hAnsi="Lucida Sans Unicode" w:cs="Lucida Sans Unicode"/>
          <w:color w:val="1A1A1A"/>
        </w:rPr>
        <w:t>fail-safe</w:t>
      </w:r>
      <w:r>
        <w:rPr>
          <w:rStyle w:val="a4"/>
          <w:rFonts w:ascii="Lucida Sans Unicode" w:hAnsi="Lucida Sans Unicode" w:cs="Lucida Sans Unicode"/>
          <w:color w:val="1A1A1A"/>
        </w:rPr>
        <w:t>）的区别是什么？</w:t>
      </w:r>
    </w:p>
    <w:p w:rsidR="000733E2" w:rsidRDefault="000733E2" w:rsidP="000733E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差别在于</w:t>
      </w:r>
      <w:r>
        <w:rPr>
          <w:rFonts w:ascii="Lucida Sans Unicode" w:hAnsi="Lucida Sans Unicode" w:cs="Lucida Sans Unicode"/>
          <w:color w:val="1A1A1A"/>
        </w:rPr>
        <w:t xml:space="preserve"> ConcurrentModification </w:t>
      </w:r>
      <w:r>
        <w:rPr>
          <w:rFonts w:ascii="Lucida Sans Unicode" w:hAnsi="Lucida Sans Unicode" w:cs="Lucida Sans Unicode"/>
          <w:color w:val="1A1A1A"/>
        </w:rPr>
        <w:t>异常：</w:t>
      </w:r>
    </w:p>
    <w:p w:rsidR="000733E2" w:rsidRDefault="000733E2" w:rsidP="00FA61C5">
      <w:pPr>
        <w:widowControl/>
        <w:numPr>
          <w:ilvl w:val="0"/>
          <w:numId w:val="52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快速失败：当你在迭代一个集合的时候，如果有另一个线程正在修改你正在访问的那个集合时，就会抛出一个</w:t>
      </w:r>
      <w:r>
        <w:rPr>
          <w:rFonts w:ascii="Lucida Sans Unicode" w:hAnsi="Lucida Sans Unicode" w:cs="Lucida Sans Unicode"/>
          <w:color w:val="1A1A1A"/>
          <w:szCs w:val="21"/>
        </w:rPr>
        <w:t xml:space="preserve"> ConcurrentModification </w:t>
      </w:r>
      <w:r>
        <w:rPr>
          <w:rFonts w:ascii="Lucida Sans Unicode" w:hAnsi="Lucida Sans Unicode" w:cs="Lucida Sans Unicode"/>
          <w:color w:val="1A1A1A"/>
          <w:szCs w:val="21"/>
        </w:rPr>
        <w:t>异常。</w:t>
      </w:r>
      <w:r>
        <w:rPr>
          <w:rFonts w:ascii="Lucida Sans Unicode" w:hAnsi="Lucida Sans Unicode" w:cs="Lucida Sans Unicode"/>
          <w:color w:val="1A1A1A"/>
          <w:szCs w:val="21"/>
        </w:rPr>
        <w:t xml:space="preserve"> </w:t>
      </w:r>
      <w:r>
        <w:rPr>
          <w:rFonts w:ascii="Lucida Sans Unicode" w:hAnsi="Lucida Sans Unicode" w:cs="Lucida Sans Unicode"/>
          <w:color w:val="1A1A1A"/>
          <w:szCs w:val="21"/>
        </w:rPr>
        <w:t>在</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java.util</w:t>
      </w:r>
      <w:r>
        <w:rPr>
          <w:rFonts w:ascii="Lucida Sans Unicode" w:hAnsi="Lucida Sans Unicode" w:cs="Lucida Sans Unicode"/>
          <w:color w:val="1A1A1A"/>
          <w:szCs w:val="21"/>
        </w:rPr>
        <w:t> </w:t>
      </w:r>
      <w:r>
        <w:rPr>
          <w:rFonts w:ascii="Lucida Sans Unicode" w:hAnsi="Lucida Sans Unicode" w:cs="Lucida Sans Unicode"/>
          <w:color w:val="1A1A1A"/>
          <w:szCs w:val="21"/>
        </w:rPr>
        <w:t>包下的都是快速失败。</w:t>
      </w:r>
    </w:p>
    <w:p w:rsidR="000733E2" w:rsidRDefault="000733E2" w:rsidP="00FA61C5">
      <w:pPr>
        <w:widowControl/>
        <w:numPr>
          <w:ilvl w:val="0"/>
          <w:numId w:val="52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安全失败：你在迭代的时候会去底层集合做一个拷贝，所以你在修改上层集合的时候是不会受影响的，不会抛出</w:t>
      </w:r>
      <w:r>
        <w:rPr>
          <w:rFonts w:ascii="Lucida Sans Unicode" w:hAnsi="Lucida Sans Unicode" w:cs="Lucida Sans Unicode"/>
          <w:color w:val="1A1A1A"/>
          <w:szCs w:val="21"/>
        </w:rPr>
        <w:t xml:space="preserve"> ConcurrentModification </w:t>
      </w:r>
      <w:r>
        <w:rPr>
          <w:rFonts w:ascii="Lucida Sans Unicode" w:hAnsi="Lucida Sans Unicode" w:cs="Lucida Sans Unicode"/>
          <w:color w:val="1A1A1A"/>
          <w:szCs w:val="21"/>
        </w:rPr>
        <w:t>异常。在</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java.util.concurrent</w:t>
      </w:r>
      <w:r>
        <w:rPr>
          <w:rFonts w:ascii="Lucida Sans Unicode" w:hAnsi="Lucida Sans Unicode" w:cs="Lucida Sans Unicode"/>
          <w:color w:val="1A1A1A"/>
          <w:szCs w:val="21"/>
        </w:rPr>
        <w:t> </w:t>
      </w:r>
      <w:r>
        <w:rPr>
          <w:rFonts w:ascii="Lucida Sans Unicode" w:hAnsi="Lucida Sans Unicode" w:cs="Lucida Sans Unicode"/>
          <w:color w:val="1A1A1A"/>
          <w:szCs w:val="21"/>
        </w:rPr>
        <w:t>包下的全是安全失败的。</w:t>
      </w:r>
    </w:p>
    <w:p w:rsidR="000733E2" w:rsidRDefault="000733E2" w:rsidP="000733E2">
      <w:pPr>
        <w:pStyle w:val="3"/>
        <w:rPr>
          <w:sz w:val="24"/>
          <w:szCs w:val="24"/>
        </w:rPr>
      </w:pPr>
      <w:r>
        <w:rPr>
          <w:rStyle w:val="a4"/>
          <w:rFonts w:ascii="Lucida Sans Unicode" w:hAnsi="Lucida Sans Unicode" w:cs="Lucida Sans Unicode"/>
          <w:color w:val="1A1A1A"/>
        </w:rPr>
        <w:t>如何删除</w:t>
      </w:r>
      <w:r>
        <w:rPr>
          <w:rStyle w:val="a4"/>
          <w:rFonts w:ascii="Lucida Sans Unicode" w:hAnsi="Lucida Sans Unicode" w:cs="Lucida Sans Unicode"/>
          <w:color w:val="1A1A1A"/>
        </w:rPr>
        <w:t xml:space="preserve"> List </w:t>
      </w:r>
      <w:r>
        <w:rPr>
          <w:rStyle w:val="a4"/>
          <w:rFonts w:ascii="Lucida Sans Unicode" w:hAnsi="Lucida Sans Unicode" w:cs="Lucida Sans Unicode"/>
          <w:color w:val="1A1A1A"/>
        </w:rPr>
        <w:t>中的某个元素？</w:t>
      </w:r>
    </w:p>
    <w:p w:rsidR="000733E2" w:rsidRDefault="000733E2" w:rsidP="000733E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有两种方式，分别如下：</w:t>
      </w:r>
    </w:p>
    <w:p w:rsidR="000733E2" w:rsidRDefault="000733E2" w:rsidP="00FA61C5">
      <w:pPr>
        <w:widowControl/>
        <w:numPr>
          <w:ilvl w:val="0"/>
          <w:numId w:val="52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方式一，使用</w:t>
      </w:r>
      <w:r>
        <w:rPr>
          <w:rFonts w:ascii="Lucida Sans Unicode" w:hAnsi="Lucida Sans Unicode" w:cs="Lucida Sans Unicode"/>
          <w:color w:val="1A1A1A"/>
          <w:szCs w:val="21"/>
        </w:rPr>
        <w:t xml:space="preserve"> Iterator </w:t>
      </w:r>
      <w:r>
        <w:rPr>
          <w:rFonts w:ascii="Lucida Sans Unicode" w:hAnsi="Lucida Sans Unicode" w:cs="Lucida Sans Unicode"/>
          <w:color w:val="1A1A1A"/>
          <w:szCs w:val="21"/>
        </w:rPr>
        <w:t>，顺序向下，如果找到元素，则使用</w:t>
      </w:r>
      <w:r>
        <w:rPr>
          <w:rFonts w:ascii="Lucida Sans Unicode" w:hAnsi="Lucida Sans Unicode" w:cs="Lucida Sans Unicode"/>
          <w:color w:val="1A1A1A"/>
          <w:szCs w:val="21"/>
        </w:rPr>
        <w:t xml:space="preserve"> remove </w:t>
      </w:r>
      <w:r>
        <w:rPr>
          <w:rFonts w:ascii="Lucida Sans Unicode" w:hAnsi="Lucida Sans Unicode" w:cs="Lucida Sans Unicode"/>
          <w:color w:val="1A1A1A"/>
          <w:szCs w:val="21"/>
        </w:rPr>
        <w:t>方法进行移除。</w:t>
      </w:r>
    </w:p>
    <w:p w:rsidR="000733E2" w:rsidRDefault="000733E2" w:rsidP="00FA61C5">
      <w:pPr>
        <w:widowControl/>
        <w:numPr>
          <w:ilvl w:val="0"/>
          <w:numId w:val="52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方式二，倒序遍历</w:t>
      </w:r>
      <w:r>
        <w:rPr>
          <w:rFonts w:ascii="Lucida Sans Unicode" w:hAnsi="Lucida Sans Unicode" w:cs="Lucida Sans Unicode"/>
          <w:color w:val="1A1A1A"/>
          <w:szCs w:val="21"/>
        </w:rPr>
        <w:t xml:space="preserve"> List </w:t>
      </w:r>
      <w:r>
        <w:rPr>
          <w:rFonts w:ascii="Lucida Sans Unicode" w:hAnsi="Lucida Sans Unicode" w:cs="Lucida Sans Unicode"/>
          <w:color w:val="1A1A1A"/>
          <w:szCs w:val="21"/>
        </w:rPr>
        <w:t>，如果找到元素，则使用</w:t>
      </w:r>
      <w:r>
        <w:rPr>
          <w:rFonts w:ascii="Lucida Sans Unicode" w:hAnsi="Lucida Sans Unicode" w:cs="Lucida Sans Unicode"/>
          <w:color w:val="1A1A1A"/>
          <w:szCs w:val="21"/>
        </w:rPr>
        <w:t xml:space="preserve"> remove </w:t>
      </w:r>
      <w:r>
        <w:rPr>
          <w:rFonts w:ascii="Lucida Sans Unicode" w:hAnsi="Lucida Sans Unicode" w:cs="Lucida Sans Unicode"/>
          <w:color w:val="1A1A1A"/>
          <w:szCs w:val="21"/>
        </w:rPr>
        <w:t>方法进行移除。</w:t>
      </w:r>
    </w:p>
    <w:p w:rsidR="000733E2" w:rsidRDefault="000733E2" w:rsidP="000733E2">
      <w:pPr>
        <w:pStyle w:val="3"/>
        <w:rPr>
          <w:sz w:val="24"/>
          <w:szCs w:val="24"/>
        </w:rPr>
      </w:pPr>
      <w:r>
        <w:rPr>
          <w:rStyle w:val="a4"/>
          <w:rFonts w:ascii="Lucida Sans Unicode" w:hAnsi="Lucida Sans Unicode" w:cs="Lucida Sans Unicode"/>
          <w:color w:val="1A1A1A"/>
        </w:rPr>
        <w:t xml:space="preserve">Enumeration </w:t>
      </w:r>
      <w:r>
        <w:rPr>
          <w:rStyle w:val="a4"/>
          <w:rFonts w:ascii="Lucida Sans Unicode" w:hAnsi="Lucida Sans Unicode" w:cs="Lucida Sans Unicode"/>
          <w:color w:val="1A1A1A"/>
        </w:rPr>
        <w:t>和</w:t>
      </w:r>
      <w:r>
        <w:rPr>
          <w:rStyle w:val="a4"/>
          <w:rFonts w:ascii="Lucida Sans Unicode" w:hAnsi="Lucida Sans Unicode" w:cs="Lucida Sans Unicode"/>
          <w:color w:val="1A1A1A"/>
        </w:rPr>
        <w:t xml:space="preserve"> Iterator </w:t>
      </w:r>
      <w:r>
        <w:rPr>
          <w:rStyle w:val="a4"/>
          <w:rFonts w:ascii="Lucida Sans Unicode" w:hAnsi="Lucida Sans Unicode" w:cs="Lucida Sans Unicode"/>
          <w:color w:val="1A1A1A"/>
        </w:rPr>
        <w:t>接口有什么不同？</w:t>
      </w:r>
    </w:p>
    <w:p w:rsidR="000733E2" w:rsidRDefault="000733E2" w:rsidP="00FA61C5">
      <w:pPr>
        <w:widowControl/>
        <w:numPr>
          <w:ilvl w:val="0"/>
          <w:numId w:val="52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Enumeration </w:t>
      </w:r>
      <w:r>
        <w:rPr>
          <w:rFonts w:ascii="Lucida Sans Unicode" w:hAnsi="Lucida Sans Unicode" w:cs="Lucida Sans Unicode"/>
          <w:color w:val="1A1A1A"/>
          <w:szCs w:val="21"/>
        </w:rPr>
        <w:t>跟</w:t>
      </w:r>
      <w:r>
        <w:rPr>
          <w:rFonts w:ascii="Lucida Sans Unicode" w:hAnsi="Lucida Sans Unicode" w:cs="Lucida Sans Unicode"/>
          <w:color w:val="1A1A1A"/>
          <w:szCs w:val="21"/>
        </w:rPr>
        <w:t xml:space="preserve"> Iterator </w:t>
      </w:r>
      <w:r>
        <w:rPr>
          <w:rFonts w:ascii="Lucida Sans Unicode" w:hAnsi="Lucida Sans Unicode" w:cs="Lucida Sans Unicode"/>
          <w:color w:val="1A1A1A"/>
          <w:szCs w:val="21"/>
        </w:rPr>
        <w:t>相比较快两倍，而且占用更少的内存。</w:t>
      </w:r>
    </w:p>
    <w:p w:rsidR="000733E2" w:rsidRDefault="000733E2" w:rsidP="00FA61C5">
      <w:pPr>
        <w:widowControl/>
        <w:numPr>
          <w:ilvl w:val="0"/>
          <w:numId w:val="52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但是，</w:t>
      </w:r>
      <w:r>
        <w:rPr>
          <w:rFonts w:ascii="Lucida Sans Unicode" w:hAnsi="Lucida Sans Unicode" w:cs="Lucida Sans Unicode"/>
          <w:color w:val="1A1A1A"/>
          <w:szCs w:val="21"/>
        </w:rPr>
        <w:t xml:space="preserve">Iterator </w:t>
      </w:r>
      <w:r>
        <w:rPr>
          <w:rFonts w:ascii="Lucida Sans Unicode" w:hAnsi="Lucida Sans Unicode" w:cs="Lucida Sans Unicode"/>
          <w:color w:val="1A1A1A"/>
          <w:szCs w:val="21"/>
        </w:rPr>
        <w:t>相对于</w:t>
      </w:r>
      <w:r>
        <w:rPr>
          <w:rFonts w:ascii="Lucida Sans Unicode" w:hAnsi="Lucida Sans Unicode" w:cs="Lucida Sans Unicode"/>
          <w:color w:val="1A1A1A"/>
          <w:szCs w:val="21"/>
        </w:rPr>
        <w:t xml:space="preserve"> Enumeration </w:t>
      </w:r>
      <w:r>
        <w:rPr>
          <w:rFonts w:ascii="Lucida Sans Unicode" w:hAnsi="Lucida Sans Unicode" w:cs="Lucida Sans Unicode"/>
          <w:color w:val="1A1A1A"/>
          <w:szCs w:val="21"/>
        </w:rPr>
        <w:t>更安全，因为其他线程不能修改当前迭代器遍历的集合对象。同时，</w:t>
      </w:r>
      <w:r>
        <w:rPr>
          <w:rFonts w:ascii="Lucida Sans Unicode" w:hAnsi="Lucida Sans Unicode" w:cs="Lucida Sans Unicode"/>
          <w:color w:val="1A1A1A"/>
          <w:szCs w:val="21"/>
        </w:rPr>
        <w:t xml:space="preserve">Iterators </w:t>
      </w:r>
      <w:r>
        <w:rPr>
          <w:rFonts w:ascii="Lucida Sans Unicode" w:hAnsi="Lucida Sans Unicode" w:cs="Lucida Sans Unicode"/>
          <w:color w:val="1A1A1A"/>
          <w:szCs w:val="21"/>
        </w:rPr>
        <w:t>允许调用者从底层集合中移除元素，这些</w:t>
      </w:r>
      <w:r>
        <w:rPr>
          <w:rFonts w:ascii="Lucida Sans Unicode" w:hAnsi="Lucida Sans Unicode" w:cs="Lucida Sans Unicode"/>
          <w:color w:val="1A1A1A"/>
          <w:szCs w:val="21"/>
        </w:rPr>
        <w:t xml:space="preserve"> Enumerations </w:t>
      </w:r>
      <w:r>
        <w:rPr>
          <w:rFonts w:ascii="Lucida Sans Unicode" w:hAnsi="Lucida Sans Unicode" w:cs="Lucida Sans Unicode"/>
          <w:color w:val="1A1A1A"/>
          <w:szCs w:val="21"/>
        </w:rPr>
        <w:t>都没法完成。</w:t>
      </w:r>
    </w:p>
    <w:p w:rsidR="000733E2" w:rsidRDefault="000733E2" w:rsidP="000733E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对于很多胖友，可能并未使用过</w:t>
      </w:r>
      <w:r>
        <w:rPr>
          <w:rFonts w:ascii="Lucida Sans Unicode" w:hAnsi="Lucida Sans Unicode" w:cs="Lucida Sans Unicode"/>
          <w:color w:val="1A1A1A"/>
        </w:rPr>
        <w:t xml:space="preserve"> Enumeration </w:t>
      </w:r>
      <w:r>
        <w:rPr>
          <w:rFonts w:ascii="Lucida Sans Unicode" w:hAnsi="Lucida Sans Unicode" w:cs="Lucida Sans Unicode"/>
          <w:color w:val="1A1A1A"/>
        </w:rPr>
        <w:t>类，所以可以看看</w:t>
      </w:r>
      <w:r>
        <w:rPr>
          <w:rFonts w:ascii="Lucida Sans Unicode" w:hAnsi="Lucida Sans Unicode" w:cs="Lucida Sans Unicode"/>
          <w:color w:val="1A1A1A"/>
        </w:rPr>
        <w:t> </w:t>
      </w:r>
      <w:hyperlink r:id="rId97"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Java Enumeration </w:t>
        </w:r>
        <w:r>
          <w:rPr>
            <w:rStyle w:val="a5"/>
            <w:rFonts w:ascii="Lucida Sans Unicode" w:hAnsi="Lucida Sans Unicode" w:cs="Lucida Sans Unicode"/>
            <w:color w:val="0088CC"/>
          </w:rPr>
          <w:t>接口》</w:t>
        </w:r>
      </w:hyperlink>
      <w:r>
        <w:rPr>
          <w:rFonts w:ascii="Lucida Sans Unicode" w:hAnsi="Lucida Sans Unicode" w:cs="Lucida Sans Unicode"/>
          <w:color w:val="1A1A1A"/>
        </w:rPr>
        <w:t> </w:t>
      </w:r>
      <w:r>
        <w:rPr>
          <w:rFonts w:ascii="Lucida Sans Unicode" w:hAnsi="Lucida Sans Unicode" w:cs="Lucida Sans Unicode"/>
          <w:color w:val="1A1A1A"/>
        </w:rPr>
        <w:t>文章。</w:t>
      </w:r>
    </w:p>
    <w:p w:rsidR="000733E2" w:rsidRDefault="000733E2" w:rsidP="000733E2">
      <w:pPr>
        <w:pStyle w:val="3"/>
      </w:pPr>
      <w:r>
        <w:rPr>
          <w:rStyle w:val="a4"/>
          <w:rFonts w:ascii="Lucida Sans Unicode" w:hAnsi="Lucida Sans Unicode" w:cs="Lucida Sans Unicode"/>
          <w:color w:val="1A1A1A"/>
        </w:rPr>
        <w:t>为何</w:t>
      </w:r>
      <w:r>
        <w:rPr>
          <w:rStyle w:val="a4"/>
          <w:rFonts w:ascii="Lucida Sans Unicode" w:hAnsi="Lucida Sans Unicode" w:cs="Lucida Sans Unicode"/>
          <w:color w:val="1A1A1A"/>
        </w:rPr>
        <w:t xml:space="preserve"> Iterator </w:t>
      </w:r>
      <w:r>
        <w:rPr>
          <w:rStyle w:val="a4"/>
          <w:rFonts w:ascii="Lucida Sans Unicode" w:hAnsi="Lucida Sans Unicode" w:cs="Lucida Sans Unicode"/>
          <w:color w:val="1A1A1A"/>
        </w:rPr>
        <w:t>接口没有具体的实现？</w:t>
      </w:r>
    </w:p>
    <w:p w:rsidR="000733E2" w:rsidRDefault="000733E2" w:rsidP="000733E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Iterator </w:t>
      </w:r>
      <w:r>
        <w:rPr>
          <w:rFonts w:ascii="Lucida Sans Unicode" w:hAnsi="Lucida Sans Unicode" w:cs="Lucida Sans Unicode"/>
          <w:color w:val="1A1A1A"/>
        </w:rPr>
        <w:t>接口，定义了遍历集合的方法，但它的实现则是集合实现类的责任。每个能够返回用于遍历的</w:t>
      </w:r>
      <w:r>
        <w:rPr>
          <w:rFonts w:ascii="Lucida Sans Unicode" w:hAnsi="Lucida Sans Unicode" w:cs="Lucida Sans Unicode"/>
          <w:color w:val="1A1A1A"/>
        </w:rPr>
        <w:t xml:space="preserve"> Iterator </w:t>
      </w:r>
      <w:r>
        <w:rPr>
          <w:rFonts w:ascii="Lucida Sans Unicode" w:hAnsi="Lucida Sans Unicode" w:cs="Lucida Sans Unicode"/>
          <w:color w:val="1A1A1A"/>
        </w:rPr>
        <w:t>的集合类都有它自己的</w:t>
      </w:r>
      <w:r>
        <w:rPr>
          <w:rFonts w:ascii="Lucida Sans Unicode" w:hAnsi="Lucida Sans Unicode" w:cs="Lucida Sans Unicode"/>
          <w:color w:val="1A1A1A"/>
        </w:rPr>
        <w:t xml:space="preserve"> Iterator </w:t>
      </w:r>
      <w:r>
        <w:rPr>
          <w:rFonts w:ascii="Lucida Sans Unicode" w:hAnsi="Lucida Sans Unicode" w:cs="Lucida Sans Unicode"/>
          <w:color w:val="1A1A1A"/>
        </w:rPr>
        <w:t>实现内部类。</w:t>
      </w:r>
    </w:p>
    <w:p w:rsidR="000733E2" w:rsidRDefault="000733E2" w:rsidP="000733E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这就允许集合类去选择迭代器是</w:t>
      </w:r>
      <w:r>
        <w:rPr>
          <w:rFonts w:ascii="Lucida Sans Unicode" w:hAnsi="Lucida Sans Unicode" w:cs="Lucida Sans Unicode"/>
          <w:color w:val="1A1A1A"/>
        </w:rPr>
        <w:t xml:space="preserve"> fail-fast </w:t>
      </w:r>
      <w:r>
        <w:rPr>
          <w:rFonts w:ascii="Lucida Sans Unicode" w:hAnsi="Lucida Sans Unicode" w:cs="Lucida Sans Unicode"/>
          <w:color w:val="1A1A1A"/>
        </w:rPr>
        <w:t>还是</w:t>
      </w:r>
      <w:r>
        <w:rPr>
          <w:rFonts w:ascii="Lucida Sans Unicode" w:hAnsi="Lucida Sans Unicode" w:cs="Lucida Sans Unicode"/>
          <w:color w:val="1A1A1A"/>
        </w:rPr>
        <w:t xml:space="preserve"> fail-safe </w:t>
      </w:r>
      <w:r>
        <w:rPr>
          <w:rFonts w:ascii="Lucida Sans Unicode" w:hAnsi="Lucida Sans Unicode" w:cs="Lucida Sans Unicode"/>
          <w:color w:val="1A1A1A"/>
        </w:rPr>
        <w:t>的。比如，</w:t>
      </w:r>
      <w:r>
        <w:rPr>
          <w:rFonts w:ascii="Lucida Sans Unicode" w:hAnsi="Lucida Sans Unicode" w:cs="Lucida Sans Unicode"/>
          <w:color w:val="1A1A1A"/>
        </w:rPr>
        <w:t xml:space="preserve">ArrayList </w:t>
      </w:r>
      <w:r>
        <w:rPr>
          <w:rFonts w:ascii="Lucida Sans Unicode" w:hAnsi="Lucida Sans Unicode" w:cs="Lucida Sans Unicode"/>
          <w:color w:val="1A1A1A"/>
        </w:rPr>
        <w:t>迭代器是</w:t>
      </w:r>
      <w:r>
        <w:rPr>
          <w:rFonts w:ascii="Lucida Sans Unicode" w:hAnsi="Lucida Sans Unicode" w:cs="Lucida Sans Unicode"/>
          <w:color w:val="1A1A1A"/>
        </w:rPr>
        <w:t xml:space="preserve"> fail-fast </w:t>
      </w:r>
      <w:r>
        <w:rPr>
          <w:rFonts w:ascii="Lucida Sans Unicode" w:hAnsi="Lucida Sans Unicode" w:cs="Lucida Sans Unicode"/>
          <w:color w:val="1A1A1A"/>
        </w:rPr>
        <w:t>的，而</w:t>
      </w:r>
      <w:r>
        <w:rPr>
          <w:rFonts w:ascii="Lucida Sans Unicode" w:hAnsi="Lucida Sans Unicode" w:cs="Lucida Sans Unicode"/>
          <w:color w:val="1A1A1A"/>
        </w:rPr>
        <w:t xml:space="preserve"> CopyOnWriteArrayList </w:t>
      </w:r>
      <w:r>
        <w:rPr>
          <w:rFonts w:ascii="Lucida Sans Unicode" w:hAnsi="Lucida Sans Unicode" w:cs="Lucida Sans Unicode"/>
          <w:color w:val="1A1A1A"/>
        </w:rPr>
        <w:t>迭代器是</w:t>
      </w:r>
      <w:r>
        <w:rPr>
          <w:rFonts w:ascii="Lucida Sans Unicode" w:hAnsi="Lucida Sans Unicode" w:cs="Lucida Sans Unicode"/>
          <w:color w:val="1A1A1A"/>
        </w:rPr>
        <w:t xml:space="preserve"> fail-safe </w:t>
      </w:r>
      <w:r>
        <w:rPr>
          <w:rFonts w:ascii="Lucida Sans Unicode" w:hAnsi="Lucida Sans Unicode" w:cs="Lucida Sans Unicode"/>
          <w:color w:val="1A1A1A"/>
        </w:rPr>
        <w:t>的。</w:t>
      </w:r>
    </w:p>
    <w:p w:rsidR="00164602" w:rsidRDefault="00164602" w:rsidP="00164602">
      <w:pPr>
        <w:pStyle w:val="2"/>
      </w:pPr>
      <w:r>
        <w:rPr>
          <w:rFonts w:hint="eastAsia"/>
        </w:rPr>
        <w:t>95.</w:t>
      </w:r>
      <w:r w:rsidRPr="00164602">
        <w:t xml:space="preserve"> </w:t>
      </w:r>
      <w:r>
        <w:t>Comparable 和 Comparator 的区别?</w:t>
      </w:r>
    </w:p>
    <w:p w:rsidR="00164602" w:rsidRDefault="00164602" w:rsidP="00FA61C5">
      <w:pPr>
        <w:widowControl/>
        <w:numPr>
          <w:ilvl w:val="0"/>
          <w:numId w:val="52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Comparable </w:t>
      </w:r>
      <w:r>
        <w:rPr>
          <w:rFonts w:ascii="Lucida Sans Unicode" w:hAnsi="Lucida Sans Unicode" w:cs="Lucida Sans Unicode"/>
          <w:color w:val="1A1A1A"/>
          <w:szCs w:val="21"/>
        </w:rPr>
        <w:t>接口，在</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java.lang</w:t>
      </w:r>
      <w:r>
        <w:rPr>
          <w:rFonts w:ascii="Lucida Sans Unicode" w:hAnsi="Lucida Sans Unicode" w:cs="Lucida Sans Unicode"/>
          <w:color w:val="1A1A1A"/>
          <w:szCs w:val="21"/>
        </w:rPr>
        <w:t> </w:t>
      </w:r>
      <w:r>
        <w:rPr>
          <w:rFonts w:ascii="Lucida Sans Unicode" w:hAnsi="Lucida Sans Unicode" w:cs="Lucida Sans Unicode"/>
          <w:color w:val="1A1A1A"/>
          <w:szCs w:val="21"/>
        </w:rPr>
        <w:t>包下，用于当前对象和其它对象的比较，所以它有一个</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#compareTo(Object obj)</w:t>
      </w:r>
      <w:r>
        <w:rPr>
          <w:rFonts w:ascii="Lucida Sans Unicode" w:hAnsi="Lucida Sans Unicode" w:cs="Lucida Sans Unicode"/>
          <w:color w:val="1A1A1A"/>
          <w:szCs w:val="21"/>
        </w:rPr>
        <w:t> </w:t>
      </w:r>
      <w:r>
        <w:rPr>
          <w:rFonts w:ascii="Lucida Sans Unicode" w:hAnsi="Lucida Sans Unicode" w:cs="Lucida Sans Unicode"/>
          <w:color w:val="1A1A1A"/>
          <w:szCs w:val="21"/>
        </w:rPr>
        <w:t>方法用来排序，该方法只有一个参数。</w:t>
      </w:r>
    </w:p>
    <w:p w:rsidR="00164602" w:rsidRDefault="00164602" w:rsidP="00FA61C5">
      <w:pPr>
        <w:widowControl/>
        <w:numPr>
          <w:ilvl w:val="0"/>
          <w:numId w:val="52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Comparator </w:t>
      </w:r>
      <w:r>
        <w:rPr>
          <w:rFonts w:ascii="Lucida Sans Unicode" w:hAnsi="Lucida Sans Unicode" w:cs="Lucida Sans Unicode"/>
          <w:color w:val="1A1A1A"/>
          <w:szCs w:val="21"/>
        </w:rPr>
        <w:t>接口，在</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java.util</w:t>
      </w:r>
      <w:r>
        <w:rPr>
          <w:rFonts w:ascii="Lucida Sans Unicode" w:hAnsi="Lucida Sans Unicode" w:cs="Lucida Sans Unicode"/>
          <w:color w:val="1A1A1A"/>
          <w:szCs w:val="21"/>
        </w:rPr>
        <w:t> </w:t>
      </w:r>
      <w:r>
        <w:rPr>
          <w:rFonts w:ascii="Lucida Sans Unicode" w:hAnsi="Lucida Sans Unicode" w:cs="Lucida Sans Unicode"/>
          <w:color w:val="1A1A1A"/>
          <w:szCs w:val="21"/>
        </w:rPr>
        <w:t>包下，用于传入的两个对象的比较，所以它有一个</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#compare(Object obj1, Object obj2)</w:t>
      </w:r>
      <w:r>
        <w:rPr>
          <w:rFonts w:ascii="Lucida Sans Unicode" w:hAnsi="Lucida Sans Unicode" w:cs="Lucida Sans Unicode"/>
          <w:color w:val="1A1A1A"/>
          <w:szCs w:val="21"/>
        </w:rPr>
        <w:t> </w:t>
      </w:r>
      <w:r>
        <w:rPr>
          <w:rFonts w:ascii="Lucida Sans Unicode" w:hAnsi="Lucida Sans Unicode" w:cs="Lucida Sans Unicode"/>
          <w:color w:val="1A1A1A"/>
          <w:szCs w:val="21"/>
        </w:rPr>
        <w:t>方法用来排序，该方法有两个参数。</w:t>
      </w:r>
    </w:p>
    <w:p w:rsidR="00164602" w:rsidRDefault="00164602" w:rsidP="0016460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详细的，可以看看</w:t>
      </w:r>
      <w:r>
        <w:rPr>
          <w:rFonts w:ascii="Lucida Sans Unicode" w:hAnsi="Lucida Sans Unicode" w:cs="Lucida Sans Unicode"/>
          <w:color w:val="1A1A1A"/>
        </w:rPr>
        <w:t> </w:t>
      </w:r>
      <w:hyperlink r:id="rId98"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Java </w:t>
        </w:r>
        <w:r>
          <w:rPr>
            <w:rStyle w:val="a5"/>
            <w:rFonts w:ascii="Lucida Sans Unicode" w:hAnsi="Lucida Sans Unicode" w:cs="Lucida Sans Unicode"/>
            <w:color w:val="0088CC"/>
          </w:rPr>
          <w:t>自定义比较器》</w:t>
        </w:r>
      </w:hyperlink>
      <w:r>
        <w:rPr>
          <w:rFonts w:ascii="Lucida Sans Unicode" w:hAnsi="Lucida Sans Unicode" w:cs="Lucida Sans Unicode"/>
          <w:color w:val="1A1A1A"/>
        </w:rPr>
        <w:t> </w:t>
      </w:r>
      <w:r>
        <w:rPr>
          <w:rFonts w:ascii="Lucida Sans Unicode" w:hAnsi="Lucida Sans Unicode" w:cs="Lucida Sans Unicode"/>
          <w:color w:val="1A1A1A"/>
        </w:rPr>
        <w:t>文章，重点是如何自己实现</w:t>
      </w:r>
      <w:r>
        <w:rPr>
          <w:rFonts w:ascii="Lucida Sans Unicode" w:hAnsi="Lucida Sans Unicode" w:cs="Lucida Sans Unicode"/>
          <w:color w:val="1A1A1A"/>
        </w:rPr>
        <w:t xml:space="preserve"> Comparable </w:t>
      </w:r>
      <w:r>
        <w:rPr>
          <w:rFonts w:ascii="Lucida Sans Unicode" w:hAnsi="Lucida Sans Unicode" w:cs="Lucida Sans Unicode"/>
          <w:color w:val="1A1A1A"/>
        </w:rPr>
        <w:t>和</w:t>
      </w:r>
      <w:r>
        <w:rPr>
          <w:rFonts w:ascii="Lucida Sans Unicode" w:hAnsi="Lucida Sans Unicode" w:cs="Lucida Sans Unicode"/>
          <w:color w:val="1A1A1A"/>
        </w:rPr>
        <w:t xml:space="preserve"> Comparator </w:t>
      </w:r>
      <w:r>
        <w:rPr>
          <w:rFonts w:ascii="Lucida Sans Unicode" w:hAnsi="Lucida Sans Unicode" w:cs="Lucida Sans Unicode"/>
          <w:color w:val="1A1A1A"/>
        </w:rPr>
        <w:t>的方法。</w:t>
      </w:r>
    </w:p>
    <w:p w:rsidR="00164602" w:rsidRDefault="00164602" w:rsidP="00164602">
      <w:pPr>
        <w:pStyle w:val="3"/>
      </w:pPr>
      <w:r>
        <w:rPr>
          <w:rStyle w:val="a4"/>
          <w:rFonts w:ascii="Lucida Sans Unicode" w:hAnsi="Lucida Sans Unicode" w:cs="Lucida Sans Unicode"/>
          <w:color w:val="1A1A1A"/>
        </w:rPr>
        <w:t xml:space="preserve">compareTo </w:t>
      </w:r>
      <w:r>
        <w:rPr>
          <w:rStyle w:val="a4"/>
          <w:rFonts w:ascii="Lucida Sans Unicode" w:hAnsi="Lucida Sans Unicode" w:cs="Lucida Sans Unicode"/>
          <w:color w:val="1A1A1A"/>
        </w:rPr>
        <w:t>方法的返回值表示的意思？</w:t>
      </w:r>
    </w:p>
    <w:p w:rsidR="00164602" w:rsidRDefault="00164602" w:rsidP="00FA61C5">
      <w:pPr>
        <w:widowControl/>
        <w:numPr>
          <w:ilvl w:val="0"/>
          <w:numId w:val="52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大于</w:t>
      </w:r>
      <w:r>
        <w:rPr>
          <w:rFonts w:ascii="Lucida Sans Unicode" w:hAnsi="Lucida Sans Unicode" w:cs="Lucida Sans Unicode"/>
          <w:color w:val="1A1A1A"/>
          <w:szCs w:val="21"/>
        </w:rPr>
        <w:t xml:space="preserve"> 0 </w:t>
      </w:r>
      <w:r>
        <w:rPr>
          <w:rFonts w:ascii="Lucida Sans Unicode" w:hAnsi="Lucida Sans Unicode" w:cs="Lucida Sans Unicode"/>
          <w:color w:val="1A1A1A"/>
          <w:szCs w:val="21"/>
        </w:rPr>
        <w:t>，表示对象大于参数对象。</w:t>
      </w:r>
    </w:p>
    <w:p w:rsidR="00164602" w:rsidRDefault="00164602" w:rsidP="00FA61C5">
      <w:pPr>
        <w:widowControl/>
        <w:numPr>
          <w:ilvl w:val="0"/>
          <w:numId w:val="52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小于</w:t>
      </w:r>
      <w:r>
        <w:rPr>
          <w:rFonts w:ascii="Lucida Sans Unicode" w:hAnsi="Lucida Sans Unicode" w:cs="Lucida Sans Unicode"/>
          <w:color w:val="1A1A1A"/>
          <w:szCs w:val="21"/>
        </w:rPr>
        <w:t xml:space="preserve"> 0 </w:t>
      </w:r>
      <w:r>
        <w:rPr>
          <w:rFonts w:ascii="Lucida Sans Unicode" w:hAnsi="Lucida Sans Unicode" w:cs="Lucida Sans Unicode"/>
          <w:color w:val="1A1A1A"/>
          <w:szCs w:val="21"/>
        </w:rPr>
        <w:t>，表示对象小于参数对象</w:t>
      </w:r>
    </w:p>
    <w:p w:rsidR="00164602" w:rsidRDefault="00164602" w:rsidP="00FA61C5">
      <w:pPr>
        <w:widowControl/>
        <w:numPr>
          <w:ilvl w:val="0"/>
          <w:numId w:val="52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等于</w:t>
      </w:r>
      <w:r>
        <w:rPr>
          <w:rFonts w:ascii="Lucida Sans Unicode" w:hAnsi="Lucida Sans Unicode" w:cs="Lucida Sans Unicode"/>
          <w:color w:val="1A1A1A"/>
          <w:szCs w:val="21"/>
        </w:rPr>
        <w:t xml:space="preserve"> 0 </w:t>
      </w:r>
      <w:r>
        <w:rPr>
          <w:rFonts w:ascii="Lucida Sans Unicode" w:hAnsi="Lucida Sans Unicode" w:cs="Lucida Sans Unicode"/>
          <w:color w:val="1A1A1A"/>
          <w:szCs w:val="21"/>
        </w:rPr>
        <w:t>，表示两者相等。</w:t>
      </w:r>
    </w:p>
    <w:p w:rsidR="00164602" w:rsidRDefault="00164602" w:rsidP="00164602">
      <w:pPr>
        <w:pStyle w:val="3"/>
        <w:rPr>
          <w:sz w:val="24"/>
          <w:szCs w:val="24"/>
        </w:rPr>
      </w:pPr>
      <w:r>
        <w:rPr>
          <w:rStyle w:val="a4"/>
          <w:rFonts w:ascii="Lucida Sans Unicode" w:hAnsi="Lucida Sans Unicode" w:cs="Lucida Sans Unicode"/>
          <w:color w:val="1A1A1A"/>
        </w:rPr>
        <w:t>如何对</w:t>
      </w:r>
      <w:r>
        <w:rPr>
          <w:rStyle w:val="a4"/>
          <w:rFonts w:ascii="Lucida Sans Unicode" w:hAnsi="Lucida Sans Unicode" w:cs="Lucida Sans Unicode"/>
          <w:color w:val="1A1A1A"/>
        </w:rPr>
        <w:t xml:space="preserve"> Object </w:t>
      </w:r>
      <w:r>
        <w:rPr>
          <w:rStyle w:val="a4"/>
          <w:rFonts w:ascii="Lucida Sans Unicode" w:hAnsi="Lucida Sans Unicode" w:cs="Lucida Sans Unicode"/>
          <w:color w:val="1A1A1A"/>
        </w:rPr>
        <w:t>的</w:t>
      </w:r>
      <w:r>
        <w:rPr>
          <w:rStyle w:val="a4"/>
          <w:rFonts w:ascii="Lucida Sans Unicode" w:hAnsi="Lucida Sans Unicode" w:cs="Lucida Sans Unicode"/>
          <w:color w:val="1A1A1A"/>
        </w:rPr>
        <w:t xml:space="preserve"> List </w:t>
      </w:r>
      <w:r>
        <w:rPr>
          <w:rStyle w:val="a4"/>
          <w:rFonts w:ascii="Lucida Sans Unicode" w:hAnsi="Lucida Sans Unicode" w:cs="Lucida Sans Unicode"/>
          <w:color w:val="1A1A1A"/>
        </w:rPr>
        <w:t>排序？</w:t>
      </w:r>
    </w:p>
    <w:p w:rsidR="00164602" w:rsidRDefault="00164602" w:rsidP="00FA61C5">
      <w:pPr>
        <w:widowControl/>
        <w:numPr>
          <w:ilvl w:val="0"/>
          <w:numId w:val="52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对</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Object[]</w:t>
      </w:r>
      <w:r>
        <w:rPr>
          <w:rFonts w:ascii="Lucida Sans Unicode" w:hAnsi="Lucida Sans Unicode" w:cs="Lucida Sans Unicode"/>
          <w:color w:val="1A1A1A"/>
          <w:szCs w:val="21"/>
        </w:rPr>
        <w:t> </w:t>
      </w:r>
      <w:r>
        <w:rPr>
          <w:rFonts w:ascii="Lucida Sans Unicode" w:hAnsi="Lucida Sans Unicode" w:cs="Lucida Sans Unicode"/>
          <w:color w:val="1A1A1A"/>
          <w:szCs w:val="21"/>
        </w:rPr>
        <w:t>数组进行排序时，我们可以用</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Arrays#sort(...)</w:t>
      </w:r>
      <w:r>
        <w:rPr>
          <w:rFonts w:ascii="Lucida Sans Unicode" w:hAnsi="Lucida Sans Unicode" w:cs="Lucida Sans Unicode"/>
          <w:color w:val="1A1A1A"/>
          <w:szCs w:val="21"/>
        </w:rPr>
        <w:t> </w:t>
      </w:r>
      <w:r>
        <w:rPr>
          <w:rFonts w:ascii="Lucida Sans Unicode" w:hAnsi="Lucida Sans Unicode" w:cs="Lucida Sans Unicode"/>
          <w:color w:val="1A1A1A"/>
          <w:szCs w:val="21"/>
        </w:rPr>
        <w:t>方法。</w:t>
      </w:r>
    </w:p>
    <w:p w:rsidR="00164602" w:rsidRDefault="00164602" w:rsidP="00FA61C5">
      <w:pPr>
        <w:widowControl/>
        <w:numPr>
          <w:ilvl w:val="0"/>
          <w:numId w:val="52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对</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List&lt;Object&gt;</w:t>
      </w:r>
      <w:r>
        <w:rPr>
          <w:rFonts w:ascii="Lucida Sans Unicode" w:hAnsi="Lucida Sans Unicode" w:cs="Lucida Sans Unicode"/>
          <w:color w:val="1A1A1A"/>
          <w:szCs w:val="21"/>
        </w:rPr>
        <w:t> </w:t>
      </w:r>
      <w:r>
        <w:rPr>
          <w:rFonts w:ascii="Lucida Sans Unicode" w:hAnsi="Lucida Sans Unicode" w:cs="Lucida Sans Unicode"/>
          <w:color w:val="1A1A1A"/>
          <w:szCs w:val="21"/>
        </w:rPr>
        <w:t>数组进行排序时，我们可以用</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Collections#sort(...)</w:t>
      </w:r>
      <w:r>
        <w:rPr>
          <w:rFonts w:ascii="Lucida Sans Unicode" w:hAnsi="Lucida Sans Unicode" w:cs="Lucida Sans Unicode"/>
          <w:color w:val="1A1A1A"/>
          <w:szCs w:val="21"/>
        </w:rPr>
        <w:t> </w:t>
      </w:r>
      <w:r>
        <w:rPr>
          <w:rFonts w:ascii="Lucida Sans Unicode" w:hAnsi="Lucida Sans Unicode" w:cs="Lucida Sans Unicode"/>
          <w:color w:val="1A1A1A"/>
          <w:szCs w:val="21"/>
        </w:rPr>
        <w:t>方法。</w:t>
      </w:r>
    </w:p>
    <w:p w:rsidR="00967D9F" w:rsidRDefault="00967D9F" w:rsidP="00967D9F">
      <w:pPr>
        <w:pStyle w:val="2"/>
      </w:pPr>
      <w:r>
        <w:rPr>
          <w:rFonts w:hint="eastAsia"/>
        </w:rPr>
        <w:t>96.</w:t>
      </w:r>
      <w:r w:rsidRPr="00967D9F">
        <w:t xml:space="preserve"> </w:t>
      </w:r>
      <w:r>
        <w:t>有哪些关于 Java 集合框架的最佳实践？</w:t>
      </w:r>
    </w:p>
    <w:p w:rsidR="00967D9F" w:rsidRDefault="00967D9F" w:rsidP="00FA61C5">
      <w:pPr>
        <w:widowControl/>
        <w:numPr>
          <w:ilvl w:val="0"/>
          <w:numId w:val="52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基于应用的需求来选择使用正确类型的集合，这对性能来说是非常重要的。例如，如果元素的大小是固定的，并且知道优先级，我们将会使用一个</w:t>
      </w:r>
      <w:r>
        <w:rPr>
          <w:rFonts w:ascii="Lucida Sans Unicode" w:hAnsi="Lucida Sans Unicode" w:cs="Lucida Sans Unicode"/>
          <w:color w:val="1A1A1A"/>
          <w:szCs w:val="21"/>
        </w:rPr>
        <w:t xml:space="preserve"> Array </w:t>
      </w:r>
      <w:r>
        <w:rPr>
          <w:rFonts w:ascii="Lucida Sans Unicode" w:hAnsi="Lucida Sans Unicode" w:cs="Lucida Sans Unicode"/>
          <w:color w:val="1A1A1A"/>
          <w:szCs w:val="21"/>
        </w:rPr>
        <w:t>，而不是</w:t>
      </w:r>
      <w:r>
        <w:rPr>
          <w:rFonts w:ascii="Lucida Sans Unicode" w:hAnsi="Lucida Sans Unicode" w:cs="Lucida Sans Unicode"/>
          <w:color w:val="1A1A1A"/>
          <w:szCs w:val="21"/>
        </w:rPr>
        <w:t xml:space="preserve"> ArrayList </w:t>
      </w:r>
      <w:r>
        <w:rPr>
          <w:rFonts w:ascii="Lucida Sans Unicode" w:hAnsi="Lucida Sans Unicode" w:cs="Lucida Sans Unicode"/>
          <w:color w:val="1A1A1A"/>
          <w:szCs w:val="21"/>
        </w:rPr>
        <w:t>。</w:t>
      </w:r>
    </w:p>
    <w:p w:rsidR="00967D9F" w:rsidRDefault="00967D9F" w:rsidP="00FA61C5">
      <w:pPr>
        <w:widowControl/>
        <w:numPr>
          <w:ilvl w:val="0"/>
          <w:numId w:val="52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一些集合类允许我们指定他们的初始容量。因此，如果我们知道存储数据的大概数值，就可以避免重散列或者大小的调整。</w:t>
      </w:r>
    </w:p>
    <w:p w:rsidR="00967D9F" w:rsidRDefault="00967D9F" w:rsidP="00FA61C5">
      <w:pPr>
        <w:widowControl/>
        <w:numPr>
          <w:ilvl w:val="0"/>
          <w:numId w:val="52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总是使用泛型来保证类型安全，可靠性和健壮性。同时，使用泛型还可以避免运行时的</w:t>
      </w:r>
      <w:r>
        <w:rPr>
          <w:rFonts w:ascii="Lucida Sans Unicode" w:hAnsi="Lucida Sans Unicode" w:cs="Lucida Sans Unicode"/>
          <w:color w:val="1A1A1A"/>
          <w:szCs w:val="21"/>
        </w:rPr>
        <w:t xml:space="preserve"> ClassCastException </w:t>
      </w:r>
      <w:r>
        <w:rPr>
          <w:rFonts w:ascii="Lucida Sans Unicode" w:hAnsi="Lucida Sans Unicode" w:cs="Lucida Sans Unicode"/>
          <w:color w:val="1A1A1A"/>
          <w:szCs w:val="21"/>
        </w:rPr>
        <w:t>异常。</w:t>
      </w:r>
    </w:p>
    <w:p w:rsidR="00967D9F" w:rsidRDefault="00967D9F" w:rsidP="00FA61C5">
      <w:pPr>
        <w:widowControl/>
        <w:numPr>
          <w:ilvl w:val="0"/>
          <w:numId w:val="52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在</w:t>
      </w:r>
      <w:r>
        <w:rPr>
          <w:rFonts w:ascii="Lucida Sans Unicode" w:hAnsi="Lucida Sans Unicode" w:cs="Lucida Sans Unicode"/>
          <w:color w:val="1A1A1A"/>
          <w:szCs w:val="21"/>
        </w:rPr>
        <w:t xml:space="preserve"> Map </w:t>
      </w:r>
      <w:r>
        <w:rPr>
          <w:rFonts w:ascii="Lucida Sans Unicode" w:hAnsi="Lucida Sans Unicode" w:cs="Lucida Sans Unicode"/>
          <w:color w:val="1A1A1A"/>
          <w:szCs w:val="21"/>
        </w:rPr>
        <w:t>中使用</w:t>
      </w:r>
      <w:r>
        <w:rPr>
          <w:rFonts w:ascii="Lucida Sans Unicode" w:hAnsi="Lucida Sans Unicode" w:cs="Lucida Sans Unicode"/>
          <w:color w:val="1A1A1A"/>
          <w:szCs w:val="21"/>
        </w:rPr>
        <w:t xml:space="preserve"> JDK </w:t>
      </w:r>
      <w:r>
        <w:rPr>
          <w:rFonts w:ascii="Lucida Sans Unicode" w:hAnsi="Lucida Sans Unicode" w:cs="Lucida Sans Unicode"/>
          <w:color w:val="1A1A1A"/>
          <w:szCs w:val="21"/>
        </w:rPr>
        <w:t>提供的不可变类作为一个</w:t>
      </w:r>
      <w:r>
        <w:rPr>
          <w:rFonts w:ascii="Lucida Sans Unicode" w:hAnsi="Lucida Sans Unicode" w:cs="Lucida Sans Unicode"/>
          <w:color w:val="1A1A1A"/>
          <w:szCs w:val="21"/>
        </w:rPr>
        <w:t xml:space="preserve"> key</w:t>
      </w:r>
      <w:r>
        <w:rPr>
          <w:rFonts w:ascii="Lucida Sans Unicode" w:hAnsi="Lucida Sans Unicode" w:cs="Lucida Sans Unicode"/>
          <w:color w:val="1A1A1A"/>
          <w:szCs w:val="21"/>
        </w:rPr>
        <w:t>，这样可以避免</w:t>
      </w:r>
      <w:r>
        <w:rPr>
          <w:rFonts w:ascii="Lucida Sans Unicode" w:hAnsi="Lucida Sans Unicode" w:cs="Lucida Sans Unicode"/>
          <w:color w:val="1A1A1A"/>
          <w:szCs w:val="21"/>
        </w:rPr>
        <w:t xml:space="preserve"> hashcode </w:t>
      </w:r>
      <w:r>
        <w:rPr>
          <w:rFonts w:ascii="Lucida Sans Unicode" w:hAnsi="Lucida Sans Unicode" w:cs="Lucida Sans Unicode"/>
          <w:color w:val="1A1A1A"/>
          <w:szCs w:val="21"/>
        </w:rPr>
        <w:t>的实现和我们自定义类的</w:t>
      </w:r>
      <w:r>
        <w:rPr>
          <w:rFonts w:ascii="Lucida Sans Unicode" w:hAnsi="Lucida Sans Unicode" w:cs="Lucida Sans Unicode"/>
          <w:color w:val="1A1A1A"/>
          <w:szCs w:val="21"/>
        </w:rPr>
        <w:t xml:space="preserve"> equals </w:t>
      </w:r>
      <w:r>
        <w:rPr>
          <w:rFonts w:ascii="Lucida Sans Unicode" w:hAnsi="Lucida Sans Unicode" w:cs="Lucida Sans Unicode"/>
          <w:color w:val="1A1A1A"/>
          <w:szCs w:val="21"/>
        </w:rPr>
        <w:t>方法。</w:t>
      </w:r>
    </w:p>
    <w:p w:rsidR="00967D9F" w:rsidRDefault="00967D9F" w:rsidP="00FA61C5">
      <w:pPr>
        <w:widowControl/>
        <w:numPr>
          <w:ilvl w:val="0"/>
          <w:numId w:val="52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应该依照接口而不是实现来编程。</w:t>
      </w:r>
    </w:p>
    <w:p w:rsidR="00967D9F" w:rsidRDefault="00967D9F" w:rsidP="00FA61C5">
      <w:pPr>
        <w:widowControl/>
        <w:numPr>
          <w:ilvl w:val="0"/>
          <w:numId w:val="52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返回零长度的集合或者数组，而不是返回一个</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null</w:t>
      </w:r>
      <w:r>
        <w:rPr>
          <w:rFonts w:ascii="Lucida Sans Unicode" w:hAnsi="Lucida Sans Unicode" w:cs="Lucida Sans Unicode"/>
          <w:color w:val="1A1A1A"/>
          <w:szCs w:val="21"/>
        </w:rPr>
        <w:t> </w:t>
      </w:r>
      <w:r>
        <w:rPr>
          <w:rFonts w:ascii="Lucida Sans Unicode" w:hAnsi="Lucida Sans Unicode" w:cs="Lucida Sans Unicode"/>
          <w:color w:val="1A1A1A"/>
          <w:szCs w:val="21"/>
        </w:rPr>
        <w:t>，这样可以防止底层集合是空的。</w:t>
      </w:r>
    </w:p>
    <w:p w:rsidR="00292536" w:rsidRDefault="00292536" w:rsidP="00292536">
      <w:pPr>
        <w:pStyle w:val="2"/>
      </w:pPr>
      <w:r>
        <w:rPr>
          <w:rFonts w:hint="eastAsia"/>
        </w:rPr>
        <w:t>97.</w:t>
      </w:r>
      <w:r w:rsidRPr="00292536">
        <w:t xml:space="preserve"> </w:t>
      </w:r>
      <w:r>
        <w:t>List 和 Set 区别？</w:t>
      </w:r>
    </w:p>
    <w:p w:rsidR="00292536" w:rsidRDefault="00292536" w:rsidP="0029253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List</w:t>
      </w:r>
      <w:r>
        <w:rPr>
          <w:rFonts w:ascii="Lucida Sans Unicode" w:hAnsi="Lucida Sans Unicode" w:cs="Lucida Sans Unicode"/>
          <w:color w:val="1A1A1A"/>
        </w:rPr>
        <w:t>，</w:t>
      </w:r>
      <w:r>
        <w:rPr>
          <w:rFonts w:ascii="Lucida Sans Unicode" w:hAnsi="Lucida Sans Unicode" w:cs="Lucida Sans Unicode"/>
          <w:color w:val="1A1A1A"/>
        </w:rPr>
        <w:t xml:space="preserve">Set </w:t>
      </w:r>
      <w:r>
        <w:rPr>
          <w:rFonts w:ascii="Lucida Sans Unicode" w:hAnsi="Lucida Sans Unicode" w:cs="Lucida Sans Unicode"/>
          <w:color w:val="1A1A1A"/>
        </w:rPr>
        <w:t>都是继承自</w:t>
      </w:r>
      <w:r>
        <w:rPr>
          <w:rFonts w:ascii="Lucida Sans Unicode" w:hAnsi="Lucida Sans Unicode" w:cs="Lucida Sans Unicode"/>
          <w:color w:val="1A1A1A"/>
        </w:rPr>
        <w:t xml:space="preserve"> Collection </w:t>
      </w:r>
      <w:r>
        <w:rPr>
          <w:rFonts w:ascii="Lucida Sans Unicode" w:hAnsi="Lucida Sans Unicode" w:cs="Lucida Sans Unicode"/>
          <w:color w:val="1A1A1A"/>
        </w:rPr>
        <w:t>接口。</w:t>
      </w:r>
    </w:p>
    <w:p w:rsidR="00292536" w:rsidRDefault="00292536" w:rsidP="00FA61C5">
      <w:pPr>
        <w:widowControl/>
        <w:numPr>
          <w:ilvl w:val="0"/>
          <w:numId w:val="53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List </w:t>
      </w:r>
      <w:r>
        <w:rPr>
          <w:rFonts w:ascii="Lucida Sans Unicode" w:hAnsi="Lucida Sans Unicode" w:cs="Lucida Sans Unicode"/>
          <w:color w:val="1A1A1A"/>
          <w:szCs w:val="21"/>
        </w:rPr>
        <w:t>特点：元素有放入顺序，元素可重复。</w:t>
      </w:r>
    </w:p>
    <w:p w:rsidR="00292536" w:rsidRDefault="00292536" w:rsidP="00FA61C5">
      <w:pPr>
        <w:widowControl/>
        <w:numPr>
          <w:ilvl w:val="0"/>
          <w:numId w:val="53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Set </w:t>
      </w:r>
      <w:r>
        <w:rPr>
          <w:rFonts w:ascii="Lucida Sans Unicode" w:hAnsi="Lucida Sans Unicode" w:cs="Lucida Sans Unicode"/>
          <w:color w:val="1A1A1A"/>
          <w:szCs w:val="21"/>
        </w:rPr>
        <w:t>特点：元素无放入顺序，元素不可重复，重复元素会覆盖掉。</w:t>
      </w:r>
    </w:p>
    <w:p w:rsidR="00292536" w:rsidRDefault="00292536" w:rsidP="00292536">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注意：元素虽然无放入顺序，但是元素在</w:t>
      </w:r>
      <w:r>
        <w:rPr>
          <w:rFonts w:ascii="Lucida Sans Unicode" w:hAnsi="Lucida Sans Unicode" w:cs="Lucida Sans Unicode"/>
          <w:color w:val="1A1A1A"/>
        </w:rPr>
        <w:t xml:space="preserve"> Set </w:t>
      </w:r>
      <w:r>
        <w:rPr>
          <w:rFonts w:ascii="Lucida Sans Unicode" w:hAnsi="Lucida Sans Unicode" w:cs="Lucida Sans Unicode"/>
          <w:color w:val="1A1A1A"/>
        </w:rPr>
        <w:t>中的位置是有该元素的</w:t>
      </w:r>
      <w:r>
        <w:rPr>
          <w:rFonts w:ascii="Lucida Sans Unicode" w:hAnsi="Lucida Sans Unicode" w:cs="Lucida Sans Unicode"/>
          <w:color w:val="1A1A1A"/>
        </w:rPr>
        <w:t xml:space="preserve"> hashcode </w:t>
      </w:r>
      <w:r>
        <w:rPr>
          <w:rFonts w:ascii="Lucida Sans Unicode" w:hAnsi="Lucida Sans Unicode" w:cs="Lucida Sans Unicode"/>
          <w:color w:val="1A1A1A"/>
        </w:rPr>
        <w:t>决定的，其位置其实是固定的。</w:t>
      </w:r>
    </w:p>
    <w:p w:rsidR="00292536" w:rsidRDefault="00292536" w:rsidP="00292536">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另外</w:t>
      </w:r>
      <w:r>
        <w:rPr>
          <w:rFonts w:ascii="Lucida Sans Unicode" w:hAnsi="Lucida Sans Unicode" w:cs="Lucida Sans Unicode"/>
          <w:color w:val="1A1A1A"/>
        </w:rPr>
        <w:t xml:space="preserve"> List </w:t>
      </w:r>
      <w:r>
        <w:rPr>
          <w:rFonts w:ascii="Lucida Sans Unicode" w:hAnsi="Lucida Sans Unicode" w:cs="Lucida Sans Unicode"/>
          <w:color w:val="1A1A1A"/>
        </w:rPr>
        <w:t>支持</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for</w:t>
      </w:r>
      <w:r>
        <w:rPr>
          <w:rFonts w:ascii="Lucida Sans Unicode" w:hAnsi="Lucida Sans Unicode" w:cs="Lucida Sans Unicode"/>
          <w:color w:val="1A1A1A"/>
        </w:rPr>
        <w:t> </w:t>
      </w:r>
      <w:r>
        <w:rPr>
          <w:rFonts w:ascii="Lucida Sans Unicode" w:hAnsi="Lucida Sans Unicode" w:cs="Lucida Sans Unicode"/>
          <w:color w:val="1A1A1A"/>
        </w:rPr>
        <w:t>循环，也就是通过下标来遍历，也可以用迭代器，但是</w:t>
      </w:r>
      <w:r>
        <w:rPr>
          <w:rFonts w:ascii="Lucida Sans Unicode" w:hAnsi="Lucida Sans Unicode" w:cs="Lucida Sans Unicode"/>
          <w:color w:val="1A1A1A"/>
        </w:rPr>
        <w:t xml:space="preserve"> Set </w:t>
      </w:r>
      <w:r>
        <w:rPr>
          <w:rFonts w:ascii="Lucida Sans Unicode" w:hAnsi="Lucida Sans Unicode" w:cs="Lucida Sans Unicode"/>
          <w:color w:val="1A1A1A"/>
        </w:rPr>
        <w:t>只能用迭代，因为他无序，无法用下标来取得想要的值。</w:t>
      </w:r>
    </w:p>
    <w:p w:rsidR="00292536" w:rsidRDefault="00292536" w:rsidP="0029253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Set </w:t>
      </w:r>
      <w:r>
        <w:rPr>
          <w:rFonts w:ascii="Lucida Sans Unicode" w:hAnsi="Lucida Sans Unicode" w:cs="Lucida Sans Unicode"/>
          <w:color w:val="1A1A1A"/>
        </w:rPr>
        <w:t>和</w:t>
      </w:r>
      <w:r>
        <w:rPr>
          <w:rFonts w:ascii="Lucida Sans Unicode" w:hAnsi="Lucida Sans Unicode" w:cs="Lucida Sans Unicode"/>
          <w:color w:val="1A1A1A"/>
        </w:rPr>
        <w:t xml:space="preserve"> List </w:t>
      </w:r>
      <w:r>
        <w:rPr>
          <w:rFonts w:ascii="Lucida Sans Unicode" w:hAnsi="Lucida Sans Unicode" w:cs="Lucida Sans Unicode"/>
          <w:color w:val="1A1A1A"/>
        </w:rPr>
        <w:t>对比：</w:t>
      </w:r>
    </w:p>
    <w:p w:rsidR="00292536" w:rsidRDefault="00292536" w:rsidP="00FA61C5">
      <w:pPr>
        <w:widowControl/>
        <w:numPr>
          <w:ilvl w:val="0"/>
          <w:numId w:val="53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Set</w:t>
      </w:r>
      <w:r>
        <w:rPr>
          <w:rFonts w:ascii="Lucida Sans Unicode" w:hAnsi="Lucida Sans Unicode" w:cs="Lucida Sans Unicode"/>
          <w:color w:val="1A1A1A"/>
          <w:szCs w:val="21"/>
        </w:rPr>
        <w:t>：检索指定的元素效率高，删除和插入效率高，插入和删除</w:t>
      </w:r>
      <w:r>
        <w:rPr>
          <w:rStyle w:val="a4"/>
          <w:rFonts w:ascii="Lucida Sans Unicode" w:hAnsi="Lucida Sans Unicode" w:cs="Lucida Sans Unicode"/>
          <w:color w:val="1A1A1A"/>
          <w:szCs w:val="21"/>
        </w:rPr>
        <w:t>可能会</w:t>
      </w:r>
      <w:r>
        <w:rPr>
          <w:rFonts w:ascii="Lucida Sans Unicode" w:hAnsi="Lucida Sans Unicode" w:cs="Lucida Sans Unicode"/>
          <w:color w:val="1A1A1A"/>
          <w:szCs w:val="21"/>
        </w:rPr>
        <w:t>引起元素位置改变。</w:t>
      </w:r>
    </w:p>
    <w:p w:rsidR="00292536" w:rsidRDefault="00292536" w:rsidP="00FA61C5">
      <w:pPr>
        <w:widowControl/>
        <w:numPr>
          <w:ilvl w:val="0"/>
          <w:numId w:val="53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List</w:t>
      </w:r>
      <w:r>
        <w:rPr>
          <w:rFonts w:ascii="Lucida Sans Unicode" w:hAnsi="Lucida Sans Unicode" w:cs="Lucida Sans Unicode"/>
          <w:color w:val="1A1A1A"/>
          <w:szCs w:val="21"/>
        </w:rPr>
        <w:t>：和数组类似，</w:t>
      </w:r>
      <w:r>
        <w:rPr>
          <w:rFonts w:ascii="Lucida Sans Unicode" w:hAnsi="Lucida Sans Unicode" w:cs="Lucida Sans Unicode"/>
          <w:color w:val="1A1A1A"/>
          <w:szCs w:val="21"/>
        </w:rPr>
        <w:t xml:space="preserve">List </w:t>
      </w:r>
      <w:r>
        <w:rPr>
          <w:rFonts w:ascii="Lucida Sans Unicode" w:hAnsi="Lucida Sans Unicode" w:cs="Lucida Sans Unicode"/>
          <w:color w:val="1A1A1A"/>
          <w:szCs w:val="21"/>
        </w:rPr>
        <w:t>可以动态增长，查找</w:t>
      </w:r>
      <w:r>
        <w:rPr>
          <w:rStyle w:val="a4"/>
          <w:rFonts w:ascii="Lucida Sans Unicode" w:hAnsi="Lucida Sans Unicode" w:cs="Lucida Sans Unicode"/>
          <w:color w:val="1A1A1A"/>
          <w:szCs w:val="21"/>
        </w:rPr>
        <w:t>指定的</w:t>
      </w:r>
      <w:r>
        <w:rPr>
          <w:rFonts w:ascii="Lucida Sans Unicode" w:hAnsi="Lucida Sans Unicode" w:cs="Lucida Sans Unicode"/>
          <w:color w:val="1A1A1A"/>
          <w:szCs w:val="21"/>
        </w:rPr>
        <w:t>元素效率低，插入删除指定的元素效率低，因为可能会引起其他元素位置改变。</w:t>
      </w:r>
    </w:p>
    <w:p w:rsidR="00292536" w:rsidRDefault="00292536" w:rsidP="0029253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当然，如果是随机访问（指定下标），则</w:t>
      </w:r>
      <w:r>
        <w:rPr>
          <w:rFonts w:ascii="Lucida Sans Unicode" w:hAnsi="Lucida Sans Unicode" w:cs="Lucida Sans Unicode"/>
          <w:color w:val="1A1A1A"/>
        </w:rPr>
        <w:t xml:space="preserve"> List </w:t>
      </w:r>
      <w:r>
        <w:rPr>
          <w:rFonts w:ascii="Lucida Sans Unicode" w:hAnsi="Lucida Sans Unicode" w:cs="Lucida Sans Unicode"/>
          <w:color w:val="1A1A1A"/>
        </w:rPr>
        <w:t>会快于</w:t>
      </w:r>
      <w:r>
        <w:rPr>
          <w:rFonts w:ascii="Lucida Sans Unicode" w:hAnsi="Lucida Sans Unicode" w:cs="Lucida Sans Unicode"/>
          <w:color w:val="1A1A1A"/>
        </w:rPr>
        <w:t xml:space="preserve"> Set </w:t>
      </w:r>
      <w:r>
        <w:rPr>
          <w:rFonts w:ascii="Lucida Sans Unicode" w:hAnsi="Lucida Sans Unicode" w:cs="Lucida Sans Unicode"/>
          <w:color w:val="1A1A1A"/>
        </w:rPr>
        <w:t>。总之，什么场景下使用</w:t>
      </w:r>
      <w:r>
        <w:rPr>
          <w:rFonts w:ascii="Lucida Sans Unicode" w:hAnsi="Lucida Sans Unicode" w:cs="Lucida Sans Unicode"/>
          <w:color w:val="1A1A1A"/>
        </w:rPr>
        <w:t xml:space="preserve"> Set </w:t>
      </w:r>
      <w:r>
        <w:rPr>
          <w:rFonts w:ascii="Lucida Sans Unicode" w:hAnsi="Lucida Sans Unicode" w:cs="Lucida Sans Unicode"/>
          <w:color w:val="1A1A1A"/>
        </w:rPr>
        <w:t>，什么场景下使用</w:t>
      </w:r>
      <w:r>
        <w:rPr>
          <w:rFonts w:ascii="Lucida Sans Unicode" w:hAnsi="Lucida Sans Unicode" w:cs="Lucida Sans Unicode"/>
          <w:color w:val="1A1A1A"/>
        </w:rPr>
        <w:t xml:space="preserve"> List </w:t>
      </w:r>
      <w:r>
        <w:rPr>
          <w:rFonts w:ascii="Lucida Sans Unicode" w:hAnsi="Lucida Sans Unicode" w:cs="Lucida Sans Unicode"/>
          <w:color w:val="1A1A1A"/>
        </w:rPr>
        <w:t>，还是比较明确的。</w:t>
      </w:r>
    </w:p>
    <w:p w:rsidR="00292536" w:rsidRDefault="00292536" w:rsidP="00292536">
      <w:pPr>
        <w:pStyle w:val="2"/>
      </w:pPr>
      <w:r>
        <w:t>98.List 和 Map 区别？</w:t>
      </w:r>
    </w:p>
    <w:p w:rsidR="00292536" w:rsidRDefault="00292536" w:rsidP="00FA61C5">
      <w:pPr>
        <w:widowControl/>
        <w:numPr>
          <w:ilvl w:val="0"/>
          <w:numId w:val="53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List </w:t>
      </w:r>
      <w:r>
        <w:rPr>
          <w:rFonts w:ascii="Lucida Sans Unicode" w:hAnsi="Lucida Sans Unicode" w:cs="Lucida Sans Unicode"/>
          <w:color w:val="1A1A1A"/>
          <w:szCs w:val="21"/>
        </w:rPr>
        <w:t>是对象集合，允许对象重复。</w:t>
      </w:r>
    </w:p>
    <w:p w:rsidR="00292536" w:rsidRDefault="00292536" w:rsidP="00FA61C5">
      <w:pPr>
        <w:widowControl/>
        <w:numPr>
          <w:ilvl w:val="0"/>
          <w:numId w:val="53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Map </w:t>
      </w:r>
      <w:r>
        <w:rPr>
          <w:rFonts w:ascii="Lucida Sans Unicode" w:hAnsi="Lucida Sans Unicode" w:cs="Lucida Sans Unicode"/>
          <w:color w:val="1A1A1A"/>
          <w:szCs w:val="21"/>
        </w:rPr>
        <w:t>是键值对的集合，不允许</w:t>
      </w:r>
      <w:r>
        <w:rPr>
          <w:rFonts w:ascii="Lucida Sans Unicode" w:hAnsi="Lucida Sans Unicode" w:cs="Lucida Sans Unicode"/>
          <w:color w:val="1A1A1A"/>
          <w:szCs w:val="21"/>
        </w:rPr>
        <w:t xml:space="preserve"> key </w:t>
      </w:r>
      <w:r>
        <w:rPr>
          <w:rFonts w:ascii="Lucida Sans Unicode" w:hAnsi="Lucida Sans Unicode" w:cs="Lucida Sans Unicode"/>
          <w:color w:val="1A1A1A"/>
          <w:szCs w:val="21"/>
        </w:rPr>
        <w:t>重复。</w:t>
      </w:r>
    </w:p>
    <w:p w:rsidR="00292536" w:rsidRPr="00292536" w:rsidRDefault="00292536" w:rsidP="00292536">
      <w:pPr>
        <w:pStyle w:val="2"/>
      </w:pPr>
      <w:r>
        <w:rPr>
          <w:rFonts w:hint="eastAsia"/>
        </w:rPr>
        <w:t>99.</w:t>
      </w:r>
      <w:r w:rsidRPr="00292536">
        <w:t xml:space="preserve"> </w:t>
      </w:r>
      <w:r>
        <w:t>Array 和 ArrayList 有何区别？什么时候更适合用 Array？</w:t>
      </w:r>
    </w:p>
    <w:p w:rsidR="00292536" w:rsidRDefault="00292536" w:rsidP="00FA61C5">
      <w:pPr>
        <w:widowControl/>
        <w:numPr>
          <w:ilvl w:val="0"/>
          <w:numId w:val="53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Array </w:t>
      </w:r>
      <w:r>
        <w:rPr>
          <w:rFonts w:ascii="Lucida Sans Unicode" w:hAnsi="Lucida Sans Unicode" w:cs="Lucida Sans Unicode"/>
          <w:color w:val="1A1A1A"/>
          <w:szCs w:val="21"/>
        </w:rPr>
        <w:t>可以容纳基本类型和对象，而</w:t>
      </w:r>
      <w:r>
        <w:rPr>
          <w:rFonts w:ascii="Lucida Sans Unicode" w:hAnsi="Lucida Sans Unicode" w:cs="Lucida Sans Unicode"/>
          <w:color w:val="1A1A1A"/>
          <w:szCs w:val="21"/>
        </w:rPr>
        <w:t xml:space="preserve"> ArrayList </w:t>
      </w:r>
      <w:r>
        <w:rPr>
          <w:rFonts w:ascii="Lucida Sans Unicode" w:hAnsi="Lucida Sans Unicode" w:cs="Lucida Sans Unicode"/>
          <w:color w:val="1A1A1A"/>
          <w:szCs w:val="21"/>
        </w:rPr>
        <w:t>只能容纳对象。</w:t>
      </w:r>
    </w:p>
    <w:p w:rsidR="00292536" w:rsidRDefault="00292536" w:rsidP="00FA61C5">
      <w:pPr>
        <w:widowControl/>
        <w:numPr>
          <w:ilvl w:val="0"/>
          <w:numId w:val="53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Array </w:t>
      </w:r>
      <w:r>
        <w:rPr>
          <w:rFonts w:ascii="Lucida Sans Unicode" w:hAnsi="Lucida Sans Unicode" w:cs="Lucida Sans Unicode"/>
          <w:color w:val="1A1A1A"/>
          <w:szCs w:val="21"/>
        </w:rPr>
        <w:t>是指定大小的，而</w:t>
      </w:r>
      <w:r>
        <w:rPr>
          <w:rFonts w:ascii="Lucida Sans Unicode" w:hAnsi="Lucida Sans Unicode" w:cs="Lucida Sans Unicode"/>
          <w:color w:val="1A1A1A"/>
          <w:szCs w:val="21"/>
        </w:rPr>
        <w:t xml:space="preserve"> ArrayList </w:t>
      </w:r>
      <w:r>
        <w:rPr>
          <w:rFonts w:ascii="Lucida Sans Unicode" w:hAnsi="Lucida Sans Unicode" w:cs="Lucida Sans Unicode"/>
          <w:color w:val="1A1A1A"/>
          <w:szCs w:val="21"/>
        </w:rPr>
        <w:t>大小是固定的，可自动扩容。</w:t>
      </w:r>
    </w:p>
    <w:p w:rsidR="00292536" w:rsidRDefault="00292536" w:rsidP="00FA61C5">
      <w:pPr>
        <w:widowControl/>
        <w:numPr>
          <w:ilvl w:val="0"/>
          <w:numId w:val="53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Array </w:t>
      </w:r>
      <w:r>
        <w:rPr>
          <w:rFonts w:ascii="Lucida Sans Unicode" w:hAnsi="Lucida Sans Unicode" w:cs="Lucida Sans Unicode"/>
          <w:color w:val="1A1A1A"/>
          <w:szCs w:val="21"/>
        </w:rPr>
        <w:t>没有提供</w:t>
      </w:r>
      <w:r>
        <w:rPr>
          <w:rFonts w:ascii="Lucida Sans Unicode" w:hAnsi="Lucida Sans Unicode" w:cs="Lucida Sans Unicode"/>
          <w:color w:val="1A1A1A"/>
          <w:szCs w:val="21"/>
        </w:rPr>
        <w:t xml:space="preserve"> ArrayList </w:t>
      </w:r>
      <w:r>
        <w:rPr>
          <w:rFonts w:ascii="Lucida Sans Unicode" w:hAnsi="Lucida Sans Unicode" w:cs="Lucida Sans Unicode"/>
          <w:color w:val="1A1A1A"/>
          <w:szCs w:val="21"/>
        </w:rPr>
        <w:t>那么多功能，比如</w:t>
      </w:r>
      <w:r>
        <w:rPr>
          <w:rFonts w:ascii="Lucida Sans Unicode" w:hAnsi="Lucida Sans Unicode" w:cs="Lucida Sans Unicode"/>
          <w:color w:val="1A1A1A"/>
          <w:szCs w:val="21"/>
        </w:rPr>
        <w:t xml:space="preserve"> addAll</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removeAll </w:t>
      </w:r>
      <w:r>
        <w:rPr>
          <w:rFonts w:ascii="Lucida Sans Unicode" w:hAnsi="Lucida Sans Unicode" w:cs="Lucida Sans Unicode"/>
          <w:color w:val="1A1A1A"/>
          <w:szCs w:val="21"/>
        </w:rPr>
        <w:t>和</w:t>
      </w:r>
      <w:r>
        <w:rPr>
          <w:rFonts w:ascii="Lucida Sans Unicode" w:hAnsi="Lucida Sans Unicode" w:cs="Lucida Sans Unicode"/>
          <w:color w:val="1A1A1A"/>
          <w:szCs w:val="21"/>
        </w:rPr>
        <w:t xml:space="preserve"> iterator </w:t>
      </w:r>
      <w:r>
        <w:rPr>
          <w:rFonts w:ascii="Lucida Sans Unicode" w:hAnsi="Lucida Sans Unicode" w:cs="Lucida Sans Unicode"/>
          <w:color w:val="1A1A1A"/>
          <w:szCs w:val="21"/>
        </w:rPr>
        <w:t>等。</w:t>
      </w:r>
    </w:p>
    <w:p w:rsidR="00292536" w:rsidRDefault="00292536" w:rsidP="0029253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尽管</w:t>
      </w:r>
      <w:r>
        <w:rPr>
          <w:rFonts w:ascii="Lucida Sans Unicode" w:hAnsi="Lucida Sans Unicode" w:cs="Lucida Sans Unicode"/>
          <w:color w:val="1A1A1A"/>
        </w:rPr>
        <w:t xml:space="preserve"> ArrayList </w:t>
      </w:r>
      <w:r>
        <w:rPr>
          <w:rFonts w:ascii="Lucida Sans Unicode" w:hAnsi="Lucida Sans Unicode" w:cs="Lucida Sans Unicode"/>
          <w:color w:val="1A1A1A"/>
        </w:rPr>
        <w:t>明显是更好的选择，但也有些时候</w:t>
      </w:r>
      <w:r>
        <w:rPr>
          <w:rFonts w:ascii="Lucida Sans Unicode" w:hAnsi="Lucida Sans Unicode" w:cs="Lucida Sans Unicode"/>
          <w:color w:val="1A1A1A"/>
        </w:rPr>
        <w:t xml:space="preserve"> Array </w:t>
      </w:r>
      <w:r>
        <w:rPr>
          <w:rFonts w:ascii="Lucida Sans Unicode" w:hAnsi="Lucida Sans Unicode" w:cs="Lucida Sans Unicode"/>
          <w:color w:val="1A1A1A"/>
        </w:rPr>
        <w:t>比较好用，比如下面的三种情况。</w:t>
      </w:r>
    </w:p>
    <w:p w:rsidR="00292536" w:rsidRDefault="00292536" w:rsidP="00FA61C5">
      <w:pPr>
        <w:widowControl/>
        <w:numPr>
          <w:ilvl w:val="0"/>
          <w:numId w:val="53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1</w:t>
      </w:r>
      <w:r>
        <w:rPr>
          <w:rFonts w:ascii="Lucida Sans Unicode" w:hAnsi="Lucida Sans Unicode" w:cs="Lucida Sans Unicode"/>
          <w:color w:val="1A1A1A"/>
          <w:szCs w:val="21"/>
        </w:rPr>
        <w:t>、如果列表的大小已经指定，大部分情况下是存储和遍历它们</w:t>
      </w:r>
    </w:p>
    <w:p w:rsidR="00292536" w:rsidRDefault="00292536" w:rsidP="00FA61C5">
      <w:pPr>
        <w:widowControl/>
        <w:numPr>
          <w:ilvl w:val="0"/>
          <w:numId w:val="53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2</w:t>
      </w:r>
      <w:r>
        <w:rPr>
          <w:rFonts w:ascii="Lucida Sans Unicode" w:hAnsi="Lucida Sans Unicode" w:cs="Lucida Sans Unicode"/>
          <w:color w:val="1A1A1A"/>
          <w:szCs w:val="21"/>
        </w:rPr>
        <w:t>、对于遍历基本数据类型，尽管</w:t>
      </w:r>
      <w:r>
        <w:rPr>
          <w:rFonts w:ascii="Lucida Sans Unicode" w:hAnsi="Lucida Sans Unicode" w:cs="Lucida Sans Unicode"/>
          <w:color w:val="1A1A1A"/>
          <w:szCs w:val="21"/>
        </w:rPr>
        <w:t xml:space="preserve"> Collections </w:t>
      </w:r>
      <w:r>
        <w:rPr>
          <w:rFonts w:ascii="Lucida Sans Unicode" w:hAnsi="Lucida Sans Unicode" w:cs="Lucida Sans Unicode"/>
          <w:color w:val="1A1A1A"/>
          <w:szCs w:val="21"/>
        </w:rPr>
        <w:t>使用自动装箱来减轻编码任务，在指定大小的基本类型的列表上工作也会变得很慢。</w:t>
      </w:r>
    </w:p>
    <w:p w:rsidR="00292536" w:rsidRDefault="00292536" w:rsidP="00FA61C5">
      <w:pPr>
        <w:widowControl/>
        <w:numPr>
          <w:ilvl w:val="0"/>
          <w:numId w:val="53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3</w:t>
      </w:r>
      <w:r>
        <w:rPr>
          <w:rFonts w:ascii="Lucida Sans Unicode" w:hAnsi="Lucida Sans Unicode" w:cs="Lucida Sans Unicode"/>
          <w:color w:val="1A1A1A"/>
          <w:szCs w:val="21"/>
        </w:rPr>
        <w:t>、如果你要使用多维数组，使用</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w:t>
      </w:r>
      <w:r>
        <w:rPr>
          <w:rFonts w:ascii="Lucida Sans Unicode" w:hAnsi="Lucida Sans Unicode" w:cs="Lucida Sans Unicode"/>
          <w:color w:val="1A1A1A"/>
          <w:szCs w:val="21"/>
        </w:rPr>
        <w:t> </w:t>
      </w:r>
      <w:r>
        <w:rPr>
          <w:rFonts w:ascii="Lucida Sans Unicode" w:hAnsi="Lucida Sans Unicode" w:cs="Lucida Sans Unicode"/>
          <w:color w:val="1A1A1A"/>
          <w:szCs w:val="21"/>
        </w:rPr>
        <w:t>比</w:t>
      </w:r>
      <w:r>
        <w:rPr>
          <w:rFonts w:ascii="Lucida Sans Unicode" w:hAnsi="Lucida Sans Unicode" w:cs="Lucida Sans Unicode"/>
          <w:color w:val="1A1A1A"/>
          <w:szCs w:val="21"/>
        </w:rPr>
        <w:t xml:space="preserve"> List </w:t>
      </w:r>
      <w:r>
        <w:rPr>
          <w:rFonts w:ascii="Lucida Sans Unicode" w:hAnsi="Lucida Sans Unicode" w:cs="Lucida Sans Unicode"/>
          <w:color w:val="1A1A1A"/>
          <w:szCs w:val="21"/>
        </w:rPr>
        <w:t>会方便。</w:t>
      </w:r>
    </w:p>
    <w:p w:rsidR="00292536" w:rsidRDefault="00292536" w:rsidP="00292536">
      <w:pPr>
        <w:pStyle w:val="2"/>
      </w:pPr>
      <w:r>
        <w:rPr>
          <w:rFonts w:hint="eastAsia"/>
        </w:rPr>
        <w:t>100.</w:t>
      </w:r>
      <w:r w:rsidRPr="00292536">
        <w:t xml:space="preserve"> </w:t>
      </w:r>
      <w:r>
        <w:t>ArrayList 与 LinkedList 区别？</w:t>
      </w:r>
    </w:p>
    <w:p w:rsidR="00292536" w:rsidRDefault="00292536" w:rsidP="00292536">
      <w:pPr>
        <w:pStyle w:val="3"/>
      </w:pPr>
      <w:r>
        <w:rPr>
          <w:rStyle w:val="a4"/>
          <w:rFonts w:ascii="Lucida Sans Unicode" w:hAnsi="Lucida Sans Unicode" w:cs="Lucida Sans Unicode"/>
          <w:color w:val="1A1A1A"/>
        </w:rPr>
        <w:t>ArrayList</w:t>
      </w:r>
    </w:p>
    <w:p w:rsidR="00292536" w:rsidRDefault="00292536" w:rsidP="00FA61C5">
      <w:pPr>
        <w:widowControl/>
        <w:numPr>
          <w:ilvl w:val="0"/>
          <w:numId w:val="53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优点：</w:t>
      </w:r>
      <w:r>
        <w:rPr>
          <w:rFonts w:ascii="Lucida Sans Unicode" w:hAnsi="Lucida Sans Unicode" w:cs="Lucida Sans Unicode"/>
          <w:color w:val="1A1A1A"/>
          <w:szCs w:val="21"/>
        </w:rPr>
        <w:t xml:space="preserve">ArrayList </w:t>
      </w:r>
      <w:r>
        <w:rPr>
          <w:rFonts w:ascii="Lucida Sans Unicode" w:hAnsi="Lucida Sans Unicode" w:cs="Lucida Sans Unicode"/>
          <w:color w:val="1A1A1A"/>
          <w:szCs w:val="21"/>
        </w:rPr>
        <w:t>是实现了基于动态数组的数据结构，因为地址连续，一旦数据存储好了，查询操作效率会比较高（在内存里是连着放的）。</w:t>
      </w:r>
    </w:p>
    <w:p w:rsidR="00292536" w:rsidRDefault="00292536" w:rsidP="00FA61C5">
      <w:pPr>
        <w:widowControl/>
        <w:numPr>
          <w:ilvl w:val="0"/>
          <w:numId w:val="53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缺点：因为地址连续，</w:t>
      </w:r>
      <w:r>
        <w:rPr>
          <w:rFonts w:ascii="Lucida Sans Unicode" w:hAnsi="Lucida Sans Unicode" w:cs="Lucida Sans Unicode"/>
          <w:color w:val="1A1A1A"/>
          <w:szCs w:val="21"/>
        </w:rPr>
        <w:t xml:space="preserve">ArrayList </w:t>
      </w:r>
      <w:r>
        <w:rPr>
          <w:rFonts w:ascii="Lucida Sans Unicode" w:hAnsi="Lucida Sans Unicode" w:cs="Lucida Sans Unicode"/>
          <w:color w:val="1A1A1A"/>
          <w:szCs w:val="21"/>
        </w:rPr>
        <w:t>要移动数据，所以插入和删除操作效率比较低。</w:t>
      </w:r>
    </w:p>
    <w:p w:rsidR="00292536" w:rsidRDefault="00292536" w:rsidP="00292536">
      <w:pPr>
        <w:pStyle w:val="3"/>
        <w:rPr>
          <w:sz w:val="24"/>
          <w:szCs w:val="24"/>
        </w:rPr>
      </w:pPr>
      <w:r>
        <w:rPr>
          <w:rStyle w:val="a4"/>
          <w:rFonts w:ascii="Lucida Sans Unicode" w:hAnsi="Lucida Sans Unicode" w:cs="Lucida Sans Unicode"/>
          <w:color w:val="1A1A1A"/>
        </w:rPr>
        <w:t>LinkedList</w:t>
      </w:r>
    </w:p>
    <w:p w:rsidR="00292536" w:rsidRDefault="00292536" w:rsidP="00FA61C5">
      <w:pPr>
        <w:widowControl/>
        <w:numPr>
          <w:ilvl w:val="0"/>
          <w:numId w:val="53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优点：</w:t>
      </w:r>
      <w:r>
        <w:rPr>
          <w:rFonts w:ascii="Lucida Sans Unicode" w:hAnsi="Lucida Sans Unicode" w:cs="Lucida Sans Unicode"/>
          <w:color w:val="1A1A1A"/>
          <w:szCs w:val="21"/>
        </w:rPr>
        <w:t xml:space="preserve">LinkedList </w:t>
      </w:r>
      <w:r>
        <w:rPr>
          <w:rFonts w:ascii="Lucida Sans Unicode" w:hAnsi="Lucida Sans Unicode" w:cs="Lucida Sans Unicode"/>
          <w:color w:val="1A1A1A"/>
          <w:szCs w:val="21"/>
        </w:rPr>
        <w:t>基于链表的数据结构，地址是任意的，所以在开辟内存空间的时候不需要等一个连续的地址。对于新增和删除操作</w:t>
      </w:r>
      <w:r>
        <w:rPr>
          <w:rFonts w:ascii="Lucida Sans Unicode" w:hAnsi="Lucida Sans Unicode" w:cs="Lucida Sans Unicode"/>
          <w:color w:val="1A1A1A"/>
          <w:szCs w:val="21"/>
        </w:rPr>
        <w:t xml:space="preserve"> add </w:t>
      </w:r>
      <w:r>
        <w:rPr>
          <w:rFonts w:ascii="Lucida Sans Unicode" w:hAnsi="Lucida Sans Unicode" w:cs="Lucida Sans Unicode"/>
          <w:color w:val="1A1A1A"/>
          <w:szCs w:val="21"/>
        </w:rPr>
        <w:t>和</w:t>
      </w:r>
      <w:r>
        <w:rPr>
          <w:rFonts w:ascii="Lucida Sans Unicode" w:hAnsi="Lucida Sans Unicode" w:cs="Lucida Sans Unicode"/>
          <w:color w:val="1A1A1A"/>
          <w:szCs w:val="21"/>
        </w:rPr>
        <w:t xml:space="preserve"> remove </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LinedList </w:t>
      </w:r>
      <w:r>
        <w:rPr>
          <w:rFonts w:ascii="Lucida Sans Unicode" w:hAnsi="Lucida Sans Unicode" w:cs="Lucida Sans Unicode"/>
          <w:color w:val="1A1A1A"/>
          <w:szCs w:val="21"/>
        </w:rPr>
        <w:t>比较占优势。</w:t>
      </w:r>
      <w:r>
        <w:rPr>
          <w:rFonts w:ascii="Lucida Sans Unicode" w:hAnsi="Lucida Sans Unicode" w:cs="Lucida Sans Unicode"/>
          <w:color w:val="1A1A1A"/>
          <w:szCs w:val="21"/>
        </w:rPr>
        <w:t xml:space="preserve">LinkedList </w:t>
      </w:r>
      <w:r>
        <w:rPr>
          <w:rFonts w:ascii="Lucida Sans Unicode" w:hAnsi="Lucida Sans Unicode" w:cs="Lucida Sans Unicode"/>
          <w:color w:val="1A1A1A"/>
          <w:szCs w:val="21"/>
        </w:rPr>
        <w:t>适用于要头尾操作或插入指定位置的场景。</w:t>
      </w:r>
    </w:p>
    <w:p w:rsidR="00292536" w:rsidRDefault="00292536" w:rsidP="00FA61C5">
      <w:pPr>
        <w:widowControl/>
        <w:numPr>
          <w:ilvl w:val="0"/>
          <w:numId w:val="53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缺点：因为</w:t>
      </w:r>
      <w:r>
        <w:rPr>
          <w:rFonts w:ascii="Lucida Sans Unicode" w:hAnsi="Lucida Sans Unicode" w:cs="Lucida Sans Unicode"/>
          <w:color w:val="1A1A1A"/>
          <w:szCs w:val="21"/>
        </w:rPr>
        <w:t xml:space="preserve"> LinkedList </w:t>
      </w:r>
      <w:r>
        <w:rPr>
          <w:rFonts w:ascii="Lucida Sans Unicode" w:hAnsi="Lucida Sans Unicode" w:cs="Lucida Sans Unicode"/>
          <w:color w:val="1A1A1A"/>
          <w:szCs w:val="21"/>
        </w:rPr>
        <w:t>要移动指针，所以查询操作性能比较低。</w:t>
      </w:r>
    </w:p>
    <w:p w:rsidR="00292536" w:rsidRDefault="00292536" w:rsidP="00292536">
      <w:pPr>
        <w:rPr>
          <w:sz w:val="24"/>
          <w:szCs w:val="24"/>
        </w:rPr>
      </w:pPr>
      <w:r>
        <w:rPr>
          <w:rStyle w:val="a4"/>
          <w:rFonts w:ascii="Lucida Sans Unicode" w:hAnsi="Lucida Sans Unicode" w:cs="Lucida Sans Unicode"/>
          <w:color w:val="1A1A1A"/>
        </w:rPr>
        <w:t>适用场景分析</w:t>
      </w:r>
      <w:r>
        <w:t>：</w:t>
      </w:r>
    </w:p>
    <w:p w:rsidR="00292536" w:rsidRDefault="00292536" w:rsidP="00FA61C5">
      <w:pPr>
        <w:pStyle w:val="a3"/>
        <w:numPr>
          <w:ilvl w:val="0"/>
          <w:numId w:val="537"/>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当需要对数据进行对随机访问的情况下，选用</w:t>
      </w:r>
      <w:r>
        <w:rPr>
          <w:rFonts w:ascii="Lucida Sans Unicode" w:hAnsi="Lucida Sans Unicode" w:cs="Lucida Sans Unicode"/>
          <w:color w:val="1A1A1A"/>
          <w:sz w:val="21"/>
          <w:szCs w:val="21"/>
        </w:rPr>
        <w:t xml:space="preserve"> ArrayList </w:t>
      </w:r>
      <w:r>
        <w:rPr>
          <w:rFonts w:ascii="Lucida Sans Unicode" w:hAnsi="Lucida Sans Unicode" w:cs="Lucida Sans Unicode"/>
          <w:color w:val="1A1A1A"/>
          <w:sz w:val="21"/>
          <w:szCs w:val="21"/>
        </w:rPr>
        <w:t>。</w:t>
      </w:r>
    </w:p>
    <w:p w:rsidR="00292536" w:rsidRDefault="00292536" w:rsidP="00FA61C5">
      <w:pPr>
        <w:pStyle w:val="a3"/>
        <w:numPr>
          <w:ilvl w:val="0"/>
          <w:numId w:val="537"/>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当需要对数据进行多次增加删除修改时，采用</w:t>
      </w:r>
      <w:r>
        <w:rPr>
          <w:rFonts w:ascii="Lucida Sans Unicode" w:hAnsi="Lucida Sans Unicode" w:cs="Lucida Sans Unicode"/>
          <w:color w:val="1A1A1A"/>
          <w:sz w:val="21"/>
          <w:szCs w:val="21"/>
        </w:rPr>
        <w:t xml:space="preserve"> LinkedList </w:t>
      </w:r>
      <w:r>
        <w:rPr>
          <w:rFonts w:ascii="Lucida Sans Unicode" w:hAnsi="Lucida Sans Unicode" w:cs="Lucida Sans Unicode"/>
          <w:color w:val="1A1A1A"/>
          <w:sz w:val="21"/>
          <w:szCs w:val="21"/>
        </w:rPr>
        <w:t>。</w:t>
      </w:r>
    </w:p>
    <w:p w:rsidR="00292536" w:rsidRDefault="00292536" w:rsidP="00292536">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如果容量固定，并且只会添加到尾部，不会引起扩容，优先采用</w:t>
      </w:r>
      <w:r>
        <w:rPr>
          <w:rFonts w:ascii="Lucida Sans Unicode" w:hAnsi="Lucida Sans Unicode" w:cs="Lucida Sans Unicode"/>
          <w:color w:val="1A1A1A"/>
          <w:sz w:val="21"/>
          <w:szCs w:val="21"/>
        </w:rPr>
        <w:t xml:space="preserve"> ArrayList </w:t>
      </w:r>
      <w:r>
        <w:rPr>
          <w:rFonts w:ascii="Lucida Sans Unicode" w:hAnsi="Lucida Sans Unicode" w:cs="Lucida Sans Unicode"/>
          <w:color w:val="1A1A1A"/>
          <w:sz w:val="21"/>
          <w:szCs w:val="21"/>
        </w:rPr>
        <w:t>。</w:t>
      </w:r>
    </w:p>
    <w:p w:rsidR="00292536" w:rsidRDefault="00292536" w:rsidP="00FA61C5">
      <w:pPr>
        <w:pStyle w:val="a3"/>
        <w:numPr>
          <w:ilvl w:val="0"/>
          <w:numId w:val="537"/>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当然，绝大数业务的场景下，使用</w:t>
      </w:r>
      <w:r>
        <w:rPr>
          <w:rFonts w:ascii="Lucida Sans Unicode" w:hAnsi="Lucida Sans Unicode" w:cs="Lucida Sans Unicode"/>
          <w:color w:val="1A1A1A"/>
          <w:sz w:val="21"/>
          <w:szCs w:val="21"/>
        </w:rPr>
        <w:t xml:space="preserve"> ArrayList </w:t>
      </w:r>
      <w:r>
        <w:rPr>
          <w:rFonts w:ascii="Lucida Sans Unicode" w:hAnsi="Lucida Sans Unicode" w:cs="Lucida Sans Unicode"/>
          <w:color w:val="1A1A1A"/>
          <w:sz w:val="21"/>
          <w:szCs w:val="21"/>
        </w:rPr>
        <w:t>就够了。主要是，注意好避免</w:t>
      </w:r>
      <w:r>
        <w:rPr>
          <w:rFonts w:ascii="Lucida Sans Unicode" w:hAnsi="Lucida Sans Unicode" w:cs="Lucida Sans Unicode"/>
          <w:color w:val="1A1A1A"/>
          <w:sz w:val="21"/>
          <w:szCs w:val="21"/>
        </w:rPr>
        <w:t xml:space="preserve"> ArrayList </w:t>
      </w:r>
      <w:r>
        <w:rPr>
          <w:rFonts w:ascii="Lucida Sans Unicode" w:hAnsi="Lucida Sans Unicode" w:cs="Lucida Sans Unicode"/>
          <w:color w:val="1A1A1A"/>
          <w:sz w:val="21"/>
          <w:szCs w:val="21"/>
        </w:rPr>
        <w:t>的扩容，以及非顺序的插入。</w:t>
      </w:r>
    </w:p>
    <w:p w:rsidR="00292536" w:rsidRDefault="00292536" w:rsidP="00292536">
      <w:pPr>
        <w:pStyle w:val="3"/>
        <w:rPr>
          <w:sz w:val="24"/>
          <w:szCs w:val="24"/>
        </w:rPr>
      </w:pPr>
      <w:r>
        <w:rPr>
          <w:rStyle w:val="a4"/>
          <w:rFonts w:ascii="Lucida Sans Unicode" w:hAnsi="Lucida Sans Unicode" w:cs="Lucida Sans Unicode"/>
          <w:color w:val="1A1A1A"/>
        </w:rPr>
        <w:t xml:space="preserve">ArrayList </w:t>
      </w:r>
      <w:r>
        <w:rPr>
          <w:rStyle w:val="a4"/>
          <w:rFonts w:ascii="Lucida Sans Unicode" w:hAnsi="Lucida Sans Unicode" w:cs="Lucida Sans Unicode"/>
          <w:color w:val="1A1A1A"/>
        </w:rPr>
        <w:t>是如何扩容的？</w:t>
      </w:r>
    </w:p>
    <w:p w:rsidR="00292536" w:rsidRDefault="00292536" w:rsidP="0029253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直接看</w:t>
      </w:r>
      <w:r>
        <w:rPr>
          <w:rFonts w:ascii="Lucida Sans Unicode" w:hAnsi="Lucida Sans Unicode" w:cs="Lucida Sans Unicode"/>
          <w:color w:val="1A1A1A"/>
        </w:rPr>
        <w:t> </w:t>
      </w:r>
      <w:hyperlink r:id="rId99"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ArrayList </w:t>
        </w:r>
        <w:r>
          <w:rPr>
            <w:rStyle w:val="a5"/>
            <w:rFonts w:ascii="Lucida Sans Unicode" w:hAnsi="Lucida Sans Unicode" w:cs="Lucida Sans Unicode"/>
            <w:color w:val="0088CC"/>
          </w:rPr>
          <w:t>动态扩容详解》</w:t>
        </w:r>
      </w:hyperlink>
      <w:r>
        <w:rPr>
          <w:rFonts w:ascii="Lucida Sans Unicode" w:hAnsi="Lucida Sans Unicode" w:cs="Lucida Sans Unicode"/>
          <w:color w:val="1A1A1A"/>
        </w:rPr>
        <w:t> </w:t>
      </w:r>
      <w:r>
        <w:rPr>
          <w:rFonts w:ascii="Lucida Sans Unicode" w:hAnsi="Lucida Sans Unicode" w:cs="Lucida Sans Unicode"/>
          <w:color w:val="1A1A1A"/>
        </w:rPr>
        <w:t>文章，很详细。主要结论如下：</w:t>
      </w:r>
    </w:p>
    <w:p w:rsidR="00292536" w:rsidRDefault="00292536" w:rsidP="00FA61C5">
      <w:pPr>
        <w:widowControl/>
        <w:numPr>
          <w:ilvl w:val="0"/>
          <w:numId w:val="53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如果通过无参构造的话，初始数组容量为</w:t>
      </w:r>
      <w:r>
        <w:rPr>
          <w:rFonts w:ascii="Lucida Sans Unicode" w:hAnsi="Lucida Sans Unicode" w:cs="Lucida Sans Unicode"/>
          <w:color w:val="1A1A1A"/>
          <w:szCs w:val="21"/>
        </w:rPr>
        <w:t xml:space="preserve"> 0 </w:t>
      </w:r>
      <w:r>
        <w:rPr>
          <w:rFonts w:ascii="Lucida Sans Unicode" w:hAnsi="Lucida Sans Unicode" w:cs="Lucida Sans Unicode"/>
          <w:color w:val="1A1A1A"/>
          <w:szCs w:val="21"/>
        </w:rPr>
        <w:t>，当真正对数组进行添加时，才真正分配容量。每次按照</w:t>
      </w:r>
      <w:r>
        <w:rPr>
          <w:rFonts w:ascii="Lucida Sans Unicode" w:hAnsi="Lucida Sans Unicode" w:cs="Lucida Sans Unicode"/>
          <w:color w:val="1A1A1A"/>
          <w:szCs w:val="21"/>
        </w:rPr>
        <w:t> </w:t>
      </w:r>
      <w:r>
        <w:rPr>
          <w:rStyle w:val="a4"/>
          <w:rFonts w:ascii="Lucida Sans Unicode" w:hAnsi="Lucida Sans Unicode" w:cs="Lucida Sans Unicode"/>
          <w:color w:val="1A1A1A"/>
          <w:szCs w:val="21"/>
        </w:rPr>
        <w:t>1.5</w:t>
      </w:r>
      <w:r>
        <w:rPr>
          <w:rFonts w:ascii="Lucida Sans Unicode" w:hAnsi="Lucida Sans Unicode" w:cs="Lucida Sans Unicode"/>
          <w:color w:val="1A1A1A"/>
          <w:szCs w:val="21"/>
        </w:rPr>
        <w:t> </w:t>
      </w:r>
      <w:r>
        <w:rPr>
          <w:rFonts w:ascii="Lucida Sans Unicode" w:hAnsi="Lucida Sans Unicode" w:cs="Lucida Sans Unicode"/>
          <w:color w:val="1A1A1A"/>
          <w:szCs w:val="21"/>
        </w:rPr>
        <w:t>倍（位运算）的比率通过</w:t>
      </w:r>
      <w:r>
        <w:rPr>
          <w:rFonts w:ascii="Lucida Sans Unicode" w:hAnsi="Lucida Sans Unicode" w:cs="Lucida Sans Unicode"/>
          <w:color w:val="1A1A1A"/>
          <w:szCs w:val="21"/>
        </w:rPr>
        <w:t xml:space="preserve"> copeOf </w:t>
      </w:r>
      <w:r>
        <w:rPr>
          <w:rFonts w:ascii="Lucida Sans Unicode" w:hAnsi="Lucida Sans Unicode" w:cs="Lucida Sans Unicode"/>
          <w:color w:val="1A1A1A"/>
          <w:szCs w:val="21"/>
        </w:rPr>
        <w:t>的方式扩容。</w:t>
      </w:r>
    </w:p>
    <w:p w:rsidR="00292536" w:rsidRDefault="00292536" w:rsidP="00FA61C5">
      <w:pPr>
        <w:widowControl/>
        <w:numPr>
          <w:ilvl w:val="0"/>
          <w:numId w:val="53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在</w:t>
      </w:r>
      <w:r>
        <w:rPr>
          <w:rFonts w:ascii="Lucida Sans Unicode" w:hAnsi="Lucida Sans Unicode" w:cs="Lucida Sans Unicode"/>
          <w:color w:val="1A1A1A"/>
          <w:szCs w:val="21"/>
        </w:rPr>
        <w:t xml:space="preserve"> JKD6 </w:t>
      </w:r>
      <w:r>
        <w:rPr>
          <w:rFonts w:ascii="Lucida Sans Unicode" w:hAnsi="Lucida Sans Unicode" w:cs="Lucida Sans Unicode"/>
          <w:color w:val="1A1A1A"/>
          <w:szCs w:val="21"/>
        </w:rPr>
        <w:t>中实现是，如果通过无参构造的话，初始数组容量为</w:t>
      </w:r>
      <w:r>
        <w:rPr>
          <w:rFonts w:ascii="Lucida Sans Unicode" w:hAnsi="Lucida Sans Unicode" w:cs="Lucida Sans Unicode"/>
          <w:color w:val="1A1A1A"/>
          <w:szCs w:val="21"/>
        </w:rPr>
        <w:t>10</w:t>
      </w:r>
      <w:r>
        <w:rPr>
          <w:rFonts w:ascii="Lucida Sans Unicode" w:hAnsi="Lucida Sans Unicode" w:cs="Lucida Sans Unicode"/>
          <w:color w:val="1A1A1A"/>
          <w:szCs w:val="21"/>
        </w:rPr>
        <w:t>，每次通过</w:t>
      </w:r>
      <w:r>
        <w:rPr>
          <w:rFonts w:ascii="Lucida Sans Unicode" w:hAnsi="Lucida Sans Unicode" w:cs="Lucida Sans Unicode"/>
          <w:color w:val="1A1A1A"/>
          <w:szCs w:val="21"/>
        </w:rPr>
        <w:t xml:space="preserve"> copeOf </w:t>
      </w:r>
      <w:r>
        <w:rPr>
          <w:rFonts w:ascii="Lucida Sans Unicode" w:hAnsi="Lucida Sans Unicode" w:cs="Lucida Sans Unicode"/>
          <w:color w:val="1A1A1A"/>
          <w:szCs w:val="21"/>
        </w:rPr>
        <w:t>的方式扩容后容量为原来的</w:t>
      </w:r>
      <w:r>
        <w:rPr>
          <w:rFonts w:ascii="Lucida Sans Unicode" w:hAnsi="Lucida Sans Unicode" w:cs="Lucida Sans Unicode"/>
          <w:color w:val="1A1A1A"/>
          <w:szCs w:val="21"/>
        </w:rPr>
        <w:t> </w:t>
      </w:r>
      <w:r>
        <w:rPr>
          <w:rStyle w:val="a4"/>
          <w:rFonts w:ascii="Lucida Sans Unicode" w:hAnsi="Lucida Sans Unicode" w:cs="Lucida Sans Unicode"/>
          <w:color w:val="1A1A1A"/>
          <w:szCs w:val="21"/>
        </w:rPr>
        <w:t>1.5</w:t>
      </w:r>
      <w:r>
        <w:rPr>
          <w:rFonts w:ascii="Lucida Sans Unicode" w:hAnsi="Lucida Sans Unicode" w:cs="Lucida Sans Unicode"/>
          <w:color w:val="1A1A1A"/>
          <w:szCs w:val="21"/>
        </w:rPr>
        <w:t> </w:t>
      </w:r>
      <w:r>
        <w:rPr>
          <w:rFonts w:ascii="Lucida Sans Unicode" w:hAnsi="Lucida Sans Unicode" w:cs="Lucida Sans Unicode"/>
          <w:color w:val="1A1A1A"/>
          <w:szCs w:val="21"/>
        </w:rPr>
        <w:t>倍。</w:t>
      </w:r>
    </w:p>
    <w:p w:rsidR="00292536" w:rsidRDefault="00292536" w:rsidP="00292536">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重点是</w:t>
      </w:r>
      <w:r>
        <w:rPr>
          <w:rFonts w:ascii="Lucida Sans Unicode" w:hAnsi="Lucida Sans Unicode" w:cs="Lucida Sans Unicode"/>
          <w:color w:val="1A1A1A"/>
        </w:rPr>
        <w:t xml:space="preserve"> 1.5 </w:t>
      </w:r>
      <w:r>
        <w:rPr>
          <w:rFonts w:ascii="Lucida Sans Unicode" w:hAnsi="Lucida Sans Unicode" w:cs="Lucida Sans Unicode"/>
          <w:color w:val="1A1A1A"/>
        </w:rPr>
        <w:t>倍扩容，这是和</w:t>
      </w:r>
      <w:r>
        <w:rPr>
          <w:rFonts w:ascii="Lucida Sans Unicode" w:hAnsi="Lucida Sans Unicode" w:cs="Lucida Sans Unicode"/>
          <w:color w:val="1A1A1A"/>
        </w:rPr>
        <w:t xml:space="preserve"> HashMap 2 </w:t>
      </w:r>
      <w:r>
        <w:rPr>
          <w:rFonts w:ascii="Lucida Sans Unicode" w:hAnsi="Lucida Sans Unicode" w:cs="Lucida Sans Unicode"/>
          <w:color w:val="1A1A1A"/>
        </w:rPr>
        <w:t>倍扩容不同的地方。</w:t>
      </w:r>
    </w:p>
    <w:p w:rsidR="00292536" w:rsidRDefault="00292536" w:rsidP="00292536">
      <w:pPr>
        <w:pStyle w:val="3"/>
      </w:pPr>
      <w:r>
        <w:rPr>
          <w:rStyle w:val="a4"/>
          <w:rFonts w:ascii="Lucida Sans Unicode" w:hAnsi="Lucida Sans Unicode" w:cs="Lucida Sans Unicode"/>
          <w:color w:val="1A1A1A"/>
        </w:rPr>
        <w:t xml:space="preserve">ArrayList </w:t>
      </w:r>
      <w:r>
        <w:rPr>
          <w:rStyle w:val="a4"/>
          <w:rFonts w:ascii="Lucida Sans Unicode" w:hAnsi="Lucida Sans Unicode" w:cs="Lucida Sans Unicode"/>
          <w:color w:val="1A1A1A"/>
        </w:rPr>
        <w:t>集合加入</w:t>
      </w:r>
      <w:r>
        <w:rPr>
          <w:rStyle w:val="a4"/>
          <w:rFonts w:ascii="Lucida Sans Unicode" w:hAnsi="Lucida Sans Unicode" w:cs="Lucida Sans Unicode"/>
          <w:color w:val="1A1A1A"/>
        </w:rPr>
        <w:t xml:space="preserve"> 1 </w:t>
      </w:r>
      <w:r>
        <w:rPr>
          <w:rStyle w:val="a4"/>
          <w:rFonts w:ascii="Lucida Sans Unicode" w:hAnsi="Lucida Sans Unicode" w:cs="Lucida Sans Unicode"/>
          <w:color w:val="1A1A1A"/>
        </w:rPr>
        <w:t>万条数据，应该怎么提高效率？</w:t>
      </w:r>
    </w:p>
    <w:p w:rsidR="00292536" w:rsidRDefault="00292536" w:rsidP="0029253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ArrayList </w:t>
      </w:r>
      <w:r>
        <w:rPr>
          <w:rFonts w:ascii="Lucida Sans Unicode" w:hAnsi="Lucida Sans Unicode" w:cs="Lucida Sans Unicode"/>
          <w:color w:val="1A1A1A"/>
        </w:rPr>
        <w:t>的默认初始容量为</w:t>
      </w:r>
      <w:r>
        <w:rPr>
          <w:rFonts w:ascii="Lucida Sans Unicode" w:hAnsi="Lucida Sans Unicode" w:cs="Lucida Sans Unicode"/>
          <w:color w:val="1A1A1A"/>
        </w:rPr>
        <w:t xml:space="preserve"> 10 </w:t>
      </w:r>
      <w:r>
        <w:rPr>
          <w:rFonts w:ascii="Lucida Sans Unicode" w:hAnsi="Lucida Sans Unicode" w:cs="Lucida Sans Unicode"/>
          <w:color w:val="1A1A1A"/>
        </w:rPr>
        <w:t>，要插入大量数据的时候需要不断扩容，而扩容是非常影响性能的。因此，现在明确了</w:t>
      </w:r>
      <w:r>
        <w:rPr>
          <w:rFonts w:ascii="Lucida Sans Unicode" w:hAnsi="Lucida Sans Unicode" w:cs="Lucida Sans Unicode"/>
          <w:color w:val="1A1A1A"/>
        </w:rPr>
        <w:t xml:space="preserve"> 10 </w:t>
      </w:r>
      <w:r>
        <w:rPr>
          <w:rFonts w:ascii="Lucida Sans Unicode" w:hAnsi="Lucida Sans Unicode" w:cs="Lucida Sans Unicode"/>
          <w:color w:val="1A1A1A"/>
        </w:rPr>
        <w:t>万条数据了，我们可以直接在初始化的时候就设置</w:t>
      </w:r>
      <w:r>
        <w:rPr>
          <w:rFonts w:ascii="Lucida Sans Unicode" w:hAnsi="Lucida Sans Unicode" w:cs="Lucida Sans Unicode"/>
          <w:color w:val="1A1A1A"/>
        </w:rPr>
        <w:t xml:space="preserve"> ArrayList </w:t>
      </w:r>
      <w:r>
        <w:rPr>
          <w:rFonts w:ascii="Lucida Sans Unicode" w:hAnsi="Lucida Sans Unicode" w:cs="Lucida Sans Unicode"/>
          <w:color w:val="1A1A1A"/>
        </w:rPr>
        <w:t>的容量！</w:t>
      </w:r>
    </w:p>
    <w:p w:rsidR="00292536" w:rsidRDefault="00292536" w:rsidP="00292536">
      <w:pPr>
        <w:pStyle w:val="2"/>
      </w:pPr>
      <w:r>
        <w:rPr>
          <w:rFonts w:hint="eastAsia"/>
        </w:rPr>
        <w:t>101.</w:t>
      </w:r>
      <w:r w:rsidRPr="00292536">
        <w:t xml:space="preserve"> </w:t>
      </w:r>
      <w:r>
        <w:t>ArrayList 与 Vector 区别？</w:t>
      </w:r>
    </w:p>
    <w:p w:rsidR="00292536" w:rsidRDefault="00292536" w:rsidP="0029253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ArrayList </w:t>
      </w:r>
      <w:r>
        <w:rPr>
          <w:rFonts w:ascii="Lucida Sans Unicode" w:hAnsi="Lucida Sans Unicode" w:cs="Lucida Sans Unicode"/>
          <w:color w:val="1A1A1A"/>
        </w:rPr>
        <w:t>和</w:t>
      </w:r>
      <w:r>
        <w:rPr>
          <w:rFonts w:ascii="Lucida Sans Unicode" w:hAnsi="Lucida Sans Unicode" w:cs="Lucida Sans Unicode"/>
          <w:color w:val="1A1A1A"/>
        </w:rPr>
        <w:t xml:space="preserve"> Vector </w:t>
      </w:r>
      <w:r>
        <w:rPr>
          <w:rFonts w:ascii="Lucida Sans Unicode" w:hAnsi="Lucida Sans Unicode" w:cs="Lucida Sans Unicode"/>
          <w:color w:val="1A1A1A"/>
        </w:rPr>
        <w:t>都是用数组实现的，主要有这么三个区别：</w:t>
      </w:r>
    </w:p>
    <w:p w:rsidR="00292536" w:rsidRDefault="00292536" w:rsidP="00FA61C5">
      <w:pPr>
        <w:pStyle w:val="a3"/>
        <w:numPr>
          <w:ilvl w:val="0"/>
          <w:numId w:val="539"/>
        </w:numPr>
        <w:shd w:val="clear" w:color="auto" w:fill="FFFFFF"/>
        <w:spacing w:before="0" w:beforeAutospacing="0" w:after="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1</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 xml:space="preserve">Vector </w:t>
      </w:r>
      <w:r>
        <w:rPr>
          <w:rFonts w:ascii="Lucida Sans Unicode" w:hAnsi="Lucida Sans Unicode" w:cs="Lucida Sans Unicode"/>
          <w:color w:val="1A1A1A"/>
          <w:sz w:val="21"/>
          <w:szCs w:val="21"/>
        </w:rPr>
        <w:t>是多线程安全的，线程安全就是说多线程访问同一代码，不会产生不确定的结果，而</w:t>
      </w:r>
      <w:r>
        <w:rPr>
          <w:rFonts w:ascii="Lucida Sans Unicode" w:hAnsi="Lucida Sans Unicode" w:cs="Lucida Sans Unicode"/>
          <w:color w:val="1A1A1A"/>
          <w:sz w:val="21"/>
          <w:szCs w:val="21"/>
        </w:rPr>
        <w:t xml:space="preserve"> ArrayList </w:t>
      </w:r>
      <w:r>
        <w:rPr>
          <w:rFonts w:ascii="Lucida Sans Unicode" w:hAnsi="Lucida Sans Unicode" w:cs="Lucida Sans Unicode"/>
          <w:color w:val="1A1A1A"/>
          <w:sz w:val="21"/>
          <w:szCs w:val="21"/>
        </w:rPr>
        <w:t>不是。这个可以从源码中看出，</w:t>
      </w:r>
      <w:r>
        <w:rPr>
          <w:rFonts w:ascii="Lucida Sans Unicode" w:hAnsi="Lucida Sans Unicode" w:cs="Lucida Sans Unicode"/>
          <w:color w:val="1A1A1A"/>
          <w:sz w:val="21"/>
          <w:szCs w:val="21"/>
        </w:rPr>
        <w:t xml:space="preserve">Vector </w:t>
      </w:r>
      <w:r>
        <w:rPr>
          <w:rFonts w:ascii="Lucida Sans Unicode" w:hAnsi="Lucida Sans Unicode" w:cs="Lucida Sans Unicode"/>
          <w:color w:val="1A1A1A"/>
          <w:sz w:val="21"/>
          <w:szCs w:val="21"/>
        </w:rPr>
        <w:t>类中的方法很多有</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synchronized</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进行修饰，这样就导致了</w:t>
      </w:r>
      <w:r>
        <w:rPr>
          <w:rFonts w:ascii="Lucida Sans Unicode" w:hAnsi="Lucida Sans Unicode" w:cs="Lucida Sans Unicode"/>
          <w:color w:val="1A1A1A"/>
          <w:sz w:val="21"/>
          <w:szCs w:val="21"/>
        </w:rPr>
        <w:t xml:space="preserve"> Vector </w:t>
      </w:r>
      <w:r>
        <w:rPr>
          <w:rFonts w:ascii="Lucida Sans Unicode" w:hAnsi="Lucida Sans Unicode" w:cs="Lucida Sans Unicode"/>
          <w:color w:val="1A1A1A"/>
          <w:sz w:val="21"/>
          <w:szCs w:val="21"/>
        </w:rPr>
        <w:t>在效率上无法与</w:t>
      </w:r>
      <w:r>
        <w:rPr>
          <w:rFonts w:ascii="Lucida Sans Unicode" w:hAnsi="Lucida Sans Unicode" w:cs="Lucida Sans Unicode"/>
          <w:color w:val="1A1A1A"/>
          <w:sz w:val="21"/>
          <w:szCs w:val="21"/>
        </w:rPr>
        <w:t xml:space="preserve"> ArrayList </w:t>
      </w:r>
      <w:r>
        <w:rPr>
          <w:rFonts w:ascii="Lucida Sans Unicode" w:hAnsi="Lucida Sans Unicode" w:cs="Lucida Sans Unicode"/>
          <w:color w:val="1A1A1A"/>
          <w:sz w:val="21"/>
          <w:szCs w:val="21"/>
        </w:rPr>
        <w:t>相比。</w:t>
      </w:r>
    </w:p>
    <w:p w:rsidR="00292536" w:rsidRDefault="00292536" w:rsidP="00292536">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Vector </w:t>
      </w:r>
      <w:r>
        <w:rPr>
          <w:rFonts w:ascii="Lucida Sans Unicode" w:hAnsi="Lucida Sans Unicode" w:cs="Lucida Sans Unicode"/>
          <w:color w:val="1A1A1A"/>
          <w:sz w:val="21"/>
          <w:szCs w:val="21"/>
        </w:rPr>
        <w:t>是一种老的动态数组，是线程同步的，效率很低，一般不赞成使用。</w:t>
      </w:r>
    </w:p>
    <w:p w:rsidR="00292536" w:rsidRDefault="00292536" w:rsidP="00FA61C5">
      <w:pPr>
        <w:pStyle w:val="a3"/>
        <w:numPr>
          <w:ilvl w:val="0"/>
          <w:numId w:val="539"/>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2</w:t>
      </w:r>
      <w:r>
        <w:rPr>
          <w:rFonts w:ascii="Lucida Sans Unicode" w:hAnsi="Lucida Sans Unicode" w:cs="Lucida Sans Unicode"/>
          <w:color w:val="1A1A1A"/>
          <w:sz w:val="21"/>
          <w:szCs w:val="21"/>
        </w:rPr>
        <w:t>、两个都是采用的线性连续空间存储元素，但是当空间不足的时候，两个类的增加方式是不同。</w:t>
      </w:r>
    </w:p>
    <w:p w:rsidR="00292536" w:rsidRDefault="00292536" w:rsidP="00FA61C5">
      <w:pPr>
        <w:pStyle w:val="a3"/>
        <w:numPr>
          <w:ilvl w:val="0"/>
          <w:numId w:val="539"/>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3</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 xml:space="preserve">Vector </w:t>
      </w:r>
      <w:r>
        <w:rPr>
          <w:rFonts w:ascii="Lucida Sans Unicode" w:hAnsi="Lucida Sans Unicode" w:cs="Lucida Sans Unicode"/>
          <w:color w:val="1A1A1A"/>
          <w:sz w:val="21"/>
          <w:szCs w:val="21"/>
        </w:rPr>
        <w:t>可以设置增长因子，而</w:t>
      </w:r>
      <w:r>
        <w:rPr>
          <w:rFonts w:ascii="Lucida Sans Unicode" w:hAnsi="Lucida Sans Unicode" w:cs="Lucida Sans Unicode"/>
          <w:color w:val="1A1A1A"/>
          <w:sz w:val="21"/>
          <w:szCs w:val="21"/>
        </w:rPr>
        <w:t xml:space="preserve"> ArrayList </w:t>
      </w:r>
      <w:r>
        <w:rPr>
          <w:rFonts w:ascii="Lucida Sans Unicode" w:hAnsi="Lucida Sans Unicode" w:cs="Lucida Sans Unicode"/>
          <w:color w:val="1A1A1A"/>
          <w:sz w:val="21"/>
          <w:szCs w:val="21"/>
        </w:rPr>
        <w:t>不可以。</w:t>
      </w:r>
    </w:p>
    <w:p w:rsidR="00292536" w:rsidRDefault="00292536" w:rsidP="0029253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适用场景分析：</w:t>
      </w:r>
    </w:p>
    <w:p w:rsidR="00292536" w:rsidRDefault="00292536" w:rsidP="00FA61C5">
      <w:pPr>
        <w:pStyle w:val="a3"/>
        <w:numPr>
          <w:ilvl w:val="0"/>
          <w:numId w:val="540"/>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1</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 xml:space="preserve">Vector </w:t>
      </w:r>
      <w:r>
        <w:rPr>
          <w:rFonts w:ascii="Lucida Sans Unicode" w:hAnsi="Lucida Sans Unicode" w:cs="Lucida Sans Unicode"/>
          <w:color w:val="1A1A1A"/>
          <w:sz w:val="21"/>
          <w:szCs w:val="21"/>
        </w:rPr>
        <w:t>是线程同步的，所以它也是线程安全的，而</w:t>
      </w:r>
      <w:r>
        <w:rPr>
          <w:rFonts w:ascii="Lucida Sans Unicode" w:hAnsi="Lucida Sans Unicode" w:cs="Lucida Sans Unicode"/>
          <w:color w:val="1A1A1A"/>
          <w:sz w:val="21"/>
          <w:szCs w:val="21"/>
        </w:rPr>
        <w:t xml:space="preserve"> ArrayList </w:t>
      </w:r>
      <w:r>
        <w:rPr>
          <w:rFonts w:ascii="Lucida Sans Unicode" w:hAnsi="Lucida Sans Unicode" w:cs="Lucida Sans Unicode"/>
          <w:color w:val="1A1A1A"/>
          <w:sz w:val="21"/>
          <w:szCs w:val="21"/>
        </w:rPr>
        <w:t>是线程无需同步的，是不安全的。如果不考虑到线程的安全因素，一般用</w:t>
      </w:r>
      <w:r>
        <w:rPr>
          <w:rFonts w:ascii="Lucida Sans Unicode" w:hAnsi="Lucida Sans Unicode" w:cs="Lucida Sans Unicode"/>
          <w:color w:val="1A1A1A"/>
          <w:sz w:val="21"/>
          <w:szCs w:val="21"/>
        </w:rPr>
        <w:t xml:space="preserve"> ArrayList </w:t>
      </w:r>
      <w:r>
        <w:rPr>
          <w:rFonts w:ascii="Lucida Sans Unicode" w:hAnsi="Lucida Sans Unicode" w:cs="Lucida Sans Unicode"/>
          <w:color w:val="1A1A1A"/>
          <w:sz w:val="21"/>
          <w:szCs w:val="21"/>
        </w:rPr>
        <w:t>效率比较高。</w:t>
      </w:r>
    </w:p>
    <w:p w:rsidR="00292536" w:rsidRDefault="00292536" w:rsidP="00292536">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实际场景下，如果需要多线程访问安全的数组，使用</w:t>
      </w:r>
      <w:r>
        <w:rPr>
          <w:rFonts w:ascii="Lucida Sans Unicode" w:hAnsi="Lucida Sans Unicode" w:cs="Lucida Sans Unicode"/>
          <w:color w:val="1A1A1A"/>
          <w:sz w:val="21"/>
          <w:szCs w:val="21"/>
        </w:rPr>
        <w:t xml:space="preserve"> CopyOnWriteArrayList </w:t>
      </w:r>
      <w:r>
        <w:rPr>
          <w:rFonts w:ascii="Lucida Sans Unicode" w:hAnsi="Lucida Sans Unicode" w:cs="Lucida Sans Unicode"/>
          <w:color w:val="1A1A1A"/>
          <w:sz w:val="21"/>
          <w:szCs w:val="21"/>
        </w:rPr>
        <w:t>。</w:t>
      </w:r>
    </w:p>
    <w:p w:rsidR="00292536" w:rsidRDefault="00292536" w:rsidP="00FA61C5">
      <w:pPr>
        <w:pStyle w:val="a3"/>
        <w:numPr>
          <w:ilvl w:val="0"/>
          <w:numId w:val="540"/>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2</w:t>
      </w:r>
      <w:r>
        <w:rPr>
          <w:rFonts w:ascii="Lucida Sans Unicode" w:hAnsi="Lucida Sans Unicode" w:cs="Lucida Sans Unicode"/>
          <w:color w:val="1A1A1A"/>
          <w:sz w:val="21"/>
          <w:szCs w:val="21"/>
        </w:rPr>
        <w:t>、如果集合中的元素的数目大于目前集合数组的长度时，在集合中使用数据量比较大的数据，用</w:t>
      </w:r>
      <w:r>
        <w:rPr>
          <w:rFonts w:ascii="Lucida Sans Unicode" w:hAnsi="Lucida Sans Unicode" w:cs="Lucida Sans Unicode"/>
          <w:color w:val="1A1A1A"/>
          <w:sz w:val="21"/>
          <w:szCs w:val="21"/>
        </w:rPr>
        <w:t xml:space="preserve"> Vector </w:t>
      </w:r>
      <w:r>
        <w:rPr>
          <w:rFonts w:ascii="Lucida Sans Unicode" w:hAnsi="Lucida Sans Unicode" w:cs="Lucida Sans Unicode"/>
          <w:color w:val="1A1A1A"/>
          <w:sz w:val="21"/>
          <w:szCs w:val="21"/>
        </w:rPr>
        <w:t>有一定的优势。</w:t>
      </w:r>
    </w:p>
    <w:p w:rsidR="00292536" w:rsidRDefault="00292536" w:rsidP="00292536">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这种情况下，使用</w:t>
      </w:r>
      <w:r>
        <w:rPr>
          <w:rFonts w:ascii="Lucida Sans Unicode" w:hAnsi="Lucida Sans Unicode" w:cs="Lucida Sans Unicode"/>
          <w:color w:val="1A1A1A"/>
          <w:sz w:val="21"/>
          <w:szCs w:val="21"/>
        </w:rPr>
        <w:t xml:space="preserve"> LinkedList </w:t>
      </w:r>
      <w:r>
        <w:rPr>
          <w:rFonts w:ascii="Lucida Sans Unicode" w:hAnsi="Lucida Sans Unicode" w:cs="Lucida Sans Unicode"/>
          <w:color w:val="1A1A1A"/>
          <w:sz w:val="21"/>
          <w:szCs w:val="21"/>
        </w:rPr>
        <w:t>更合适。</w:t>
      </w:r>
    </w:p>
    <w:p w:rsidR="00292536" w:rsidRDefault="00292536" w:rsidP="00292536">
      <w:pPr>
        <w:pStyle w:val="2"/>
      </w:pPr>
      <w:r>
        <w:rPr>
          <w:rFonts w:hint="eastAsia"/>
        </w:rPr>
        <w:t>102.</w:t>
      </w:r>
      <w:r w:rsidRPr="00292536">
        <w:t xml:space="preserve"> </w:t>
      </w:r>
      <w:r>
        <w:t>HashMap 和 Hashtable 的区别？</w:t>
      </w:r>
    </w:p>
    <w:p w:rsidR="00292536" w:rsidRDefault="00292536" w:rsidP="00292536">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 xml:space="preserve">Hashtable </w:t>
      </w:r>
      <w:r>
        <w:rPr>
          <w:rFonts w:ascii="Lucida Sans Unicode" w:hAnsi="Lucida Sans Unicode" w:cs="Lucida Sans Unicode"/>
          <w:color w:val="1A1A1A"/>
        </w:rPr>
        <w:t>是在</w:t>
      </w:r>
      <w:r>
        <w:rPr>
          <w:rFonts w:ascii="Lucida Sans Unicode" w:hAnsi="Lucida Sans Unicode" w:cs="Lucida Sans Unicode"/>
          <w:color w:val="1A1A1A"/>
        </w:rPr>
        <w:t xml:space="preserve"> Java 1.0 </w:t>
      </w:r>
      <w:r>
        <w:rPr>
          <w:rFonts w:ascii="Lucida Sans Unicode" w:hAnsi="Lucida Sans Unicode" w:cs="Lucida Sans Unicode"/>
          <w:color w:val="1A1A1A"/>
        </w:rPr>
        <w:t>的时候创建的，而集合的统一规范命名是在后来的</w:t>
      </w:r>
      <w:r>
        <w:rPr>
          <w:rFonts w:ascii="Lucida Sans Unicode" w:hAnsi="Lucida Sans Unicode" w:cs="Lucida Sans Unicode"/>
          <w:color w:val="1A1A1A"/>
        </w:rPr>
        <w:t xml:space="preserve"> Java2.0 </w:t>
      </w:r>
      <w:r>
        <w:rPr>
          <w:rFonts w:ascii="Lucida Sans Unicode" w:hAnsi="Lucida Sans Unicode" w:cs="Lucida Sans Unicode"/>
          <w:color w:val="1A1A1A"/>
        </w:rPr>
        <w:t>开始约定的，而当时其他一部分集合类的发布构成了新的集合框架。</w:t>
      </w:r>
    </w:p>
    <w:p w:rsidR="00292536" w:rsidRDefault="00292536" w:rsidP="00FA61C5">
      <w:pPr>
        <w:widowControl/>
        <w:numPr>
          <w:ilvl w:val="0"/>
          <w:numId w:val="54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Hashtable </w:t>
      </w:r>
      <w:r>
        <w:rPr>
          <w:rFonts w:ascii="Lucida Sans Unicode" w:hAnsi="Lucida Sans Unicode" w:cs="Lucida Sans Unicode"/>
          <w:color w:val="1A1A1A"/>
          <w:szCs w:val="21"/>
        </w:rPr>
        <w:t>继承</w:t>
      </w:r>
      <w:r>
        <w:rPr>
          <w:rFonts w:ascii="Lucida Sans Unicode" w:hAnsi="Lucida Sans Unicode" w:cs="Lucida Sans Unicode"/>
          <w:color w:val="1A1A1A"/>
          <w:szCs w:val="21"/>
        </w:rPr>
        <w:t xml:space="preserve"> Dictionary </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HashMap </w:t>
      </w:r>
      <w:r>
        <w:rPr>
          <w:rFonts w:ascii="Lucida Sans Unicode" w:hAnsi="Lucida Sans Unicode" w:cs="Lucida Sans Unicode"/>
          <w:color w:val="1A1A1A"/>
          <w:szCs w:val="21"/>
        </w:rPr>
        <w:t>继承的是</w:t>
      </w:r>
      <w:r>
        <w:rPr>
          <w:rFonts w:ascii="Lucida Sans Unicode" w:hAnsi="Lucida Sans Unicode" w:cs="Lucida Sans Unicode"/>
          <w:color w:val="1A1A1A"/>
          <w:szCs w:val="21"/>
        </w:rPr>
        <w:t xml:space="preserve"> Java2 </w:t>
      </w:r>
      <w:r>
        <w:rPr>
          <w:rFonts w:ascii="Lucida Sans Unicode" w:hAnsi="Lucida Sans Unicode" w:cs="Lucida Sans Unicode"/>
          <w:color w:val="1A1A1A"/>
          <w:szCs w:val="21"/>
        </w:rPr>
        <w:t>出现的</w:t>
      </w:r>
      <w:r>
        <w:rPr>
          <w:rFonts w:ascii="Lucida Sans Unicode" w:hAnsi="Lucida Sans Unicode" w:cs="Lucida Sans Unicode"/>
          <w:color w:val="1A1A1A"/>
          <w:szCs w:val="21"/>
        </w:rPr>
        <w:t xml:space="preserve"> Map </w:t>
      </w:r>
      <w:r>
        <w:rPr>
          <w:rFonts w:ascii="Lucida Sans Unicode" w:hAnsi="Lucida Sans Unicode" w:cs="Lucida Sans Unicode"/>
          <w:color w:val="1A1A1A"/>
          <w:szCs w:val="21"/>
        </w:rPr>
        <w:t>接口。</w:t>
      </w:r>
    </w:p>
    <w:p w:rsidR="00292536" w:rsidRDefault="00292536" w:rsidP="00FA61C5">
      <w:pPr>
        <w:widowControl/>
        <w:numPr>
          <w:ilvl w:val="0"/>
          <w:numId w:val="54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2</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HashMap </w:t>
      </w:r>
      <w:r>
        <w:rPr>
          <w:rFonts w:ascii="Lucida Sans Unicode" w:hAnsi="Lucida Sans Unicode" w:cs="Lucida Sans Unicode"/>
          <w:color w:val="1A1A1A"/>
          <w:szCs w:val="21"/>
        </w:rPr>
        <w:t>去掉了</w:t>
      </w:r>
      <w:r>
        <w:rPr>
          <w:rFonts w:ascii="Lucida Sans Unicode" w:hAnsi="Lucida Sans Unicode" w:cs="Lucida Sans Unicode"/>
          <w:color w:val="1A1A1A"/>
          <w:szCs w:val="21"/>
        </w:rPr>
        <w:t xml:space="preserve"> Hashtable </w:t>
      </w:r>
      <w:r>
        <w:rPr>
          <w:rFonts w:ascii="Lucida Sans Unicode" w:hAnsi="Lucida Sans Unicode" w:cs="Lucida Sans Unicode"/>
          <w:color w:val="1A1A1A"/>
          <w:szCs w:val="21"/>
        </w:rPr>
        <w:t>的</w:t>
      </w:r>
      <w:r>
        <w:rPr>
          <w:rFonts w:ascii="Lucida Sans Unicode" w:hAnsi="Lucida Sans Unicode" w:cs="Lucida Sans Unicode"/>
          <w:color w:val="1A1A1A"/>
          <w:szCs w:val="21"/>
        </w:rPr>
        <w:t xml:space="preserve"> contains </w:t>
      </w:r>
      <w:r>
        <w:rPr>
          <w:rFonts w:ascii="Lucida Sans Unicode" w:hAnsi="Lucida Sans Unicode" w:cs="Lucida Sans Unicode"/>
          <w:color w:val="1A1A1A"/>
          <w:szCs w:val="21"/>
        </w:rPr>
        <w:t>方法，但是加上了</w:t>
      </w:r>
      <w:r>
        <w:rPr>
          <w:rFonts w:ascii="Lucida Sans Unicode" w:hAnsi="Lucida Sans Unicode" w:cs="Lucida Sans Unicode"/>
          <w:color w:val="1A1A1A"/>
          <w:szCs w:val="21"/>
        </w:rPr>
        <w:t xml:space="preserve"> containsValue </w:t>
      </w:r>
      <w:r>
        <w:rPr>
          <w:rFonts w:ascii="Lucida Sans Unicode" w:hAnsi="Lucida Sans Unicode" w:cs="Lucida Sans Unicode"/>
          <w:color w:val="1A1A1A"/>
          <w:szCs w:val="21"/>
        </w:rPr>
        <w:t>和</w:t>
      </w:r>
      <w:r>
        <w:rPr>
          <w:rFonts w:ascii="Lucida Sans Unicode" w:hAnsi="Lucida Sans Unicode" w:cs="Lucida Sans Unicode"/>
          <w:color w:val="1A1A1A"/>
          <w:szCs w:val="21"/>
        </w:rPr>
        <w:t xml:space="preserve"> containsKey </w:t>
      </w:r>
      <w:r>
        <w:rPr>
          <w:rFonts w:ascii="Lucida Sans Unicode" w:hAnsi="Lucida Sans Unicode" w:cs="Lucida Sans Unicode"/>
          <w:color w:val="1A1A1A"/>
          <w:szCs w:val="21"/>
        </w:rPr>
        <w:t>方法。</w:t>
      </w:r>
    </w:p>
    <w:p w:rsidR="00292536" w:rsidRDefault="00292536" w:rsidP="00FA61C5">
      <w:pPr>
        <w:widowControl/>
        <w:numPr>
          <w:ilvl w:val="0"/>
          <w:numId w:val="54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3</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HashMap </w:t>
      </w:r>
      <w:r>
        <w:rPr>
          <w:rFonts w:ascii="Lucida Sans Unicode" w:hAnsi="Lucida Sans Unicode" w:cs="Lucida Sans Unicode"/>
          <w:color w:val="1A1A1A"/>
          <w:szCs w:val="21"/>
        </w:rPr>
        <w:t>允许空键值，而</w:t>
      </w:r>
      <w:r>
        <w:rPr>
          <w:rFonts w:ascii="Lucida Sans Unicode" w:hAnsi="Lucida Sans Unicode" w:cs="Lucida Sans Unicode"/>
          <w:color w:val="1A1A1A"/>
          <w:szCs w:val="21"/>
        </w:rPr>
        <w:t xml:space="preserve"> Hashtable </w:t>
      </w:r>
      <w:r>
        <w:rPr>
          <w:rFonts w:ascii="Lucida Sans Unicode" w:hAnsi="Lucida Sans Unicode" w:cs="Lucida Sans Unicode"/>
          <w:color w:val="1A1A1A"/>
          <w:szCs w:val="21"/>
        </w:rPr>
        <w:t>不允许。</w:t>
      </w:r>
    </w:p>
    <w:p w:rsidR="00292536" w:rsidRDefault="00292536" w:rsidP="00FA61C5">
      <w:pPr>
        <w:widowControl/>
        <w:numPr>
          <w:ilvl w:val="0"/>
          <w:numId w:val="54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【重点】</w:t>
      </w:r>
      <w:r>
        <w:rPr>
          <w:rFonts w:ascii="Lucida Sans Unicode" w:hAnsi="Lucida Sans Unicode" w:cs="Lucida Sans Unicode"/>
          <w:color w:val="1A1A1A"/>
          <w:szCs w:val="21"/>
        </w:rPr>
        <w:t>4</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HashTable </w:t>
      </w:r>
      <w:r>
        <w:rPr>
          <w:rFonts w:ascii="Lucida Sans Unicode" w:hAnsi="Lucida Sans Unicode" w:cs="Lucida Sans Unicode"/>
          <w:color w:val="1A1A1A"/>
          <w:szCs w:val="21"/>
        </w:rPr>
        <w:t>是同步的，而</w:t>
      </w:r>
      <w:r>
        <w:rPr>
          <w:rFonts w:ascii="Lucida Sans Unicode" w:hAnsi="Lucida Sans Unicode" w:cs="Lucida Sans Unicode"/>
          <w:color w:val="1A1A1A"/>
          <w:szCs w:val="21"/>
        </w:rPr>
        <w:t xml:space="preserve"> HashMap </w:t>
      </w:r>
      <w:r>
        <w:rPr>
          <w:rFonts w:ascii="Lucida Sans Unicode" w:hAnsi="Lucida Sans Unicode" w:cs="Lucida Sans Unicode"/>
          <w:color w:val="1A1A1A"/>
          <w:szCs w:val="21"/>
        </w:rPr>
        <w:t>是非同步的，效率上比</w:t>
      </w:r>
      <w:r>
        <w:rPr>
          <w:rFonts w:ascii="Lucida Sans Unicode" w:hAnsi="Lucida Sans Unicode" w:cs="Lucida Sans Unicode"/>
          <w:color w:val="1A1A1A"/>
          <w:szCs w:val="21"/>
        </w:rPr>
        <w:t xml:space="preserve"> HashTable </w:t>
      </w:r>
      <w:r>
        <w:rPr>
          <w:rFonts w:ascii="Lucida Sans Unicode" w:hAnsi="Lucida Sans Unicode" w:cs="Lucida Sans Unicode"/>
          <w:color w:val="1A1A1A"/>
          <w:szCs w:val="21"/>
        </w:rPr>
        <w:t>要高。也因此，</w:t>
      </w:r>
      <w:r>
        <w:rPr>
          <w:rFonts w:ascii="Lucida Sans Unicode" w:hAnsi="Lucida Sans Unicode" w:cs="Lucida Sans Unicode"/>
          <w:color w:val="1A1A1A"/>
          <w:szCs w:val="21"/>
        </w:rPr>
        <w:t xml:space="preserve">HashMap </w:t>
      </w:r>
      <w:r>
        <w:rPr>
          <w:rFonts w:ascii="Lucida Sans Unicode" w:hAnsi="Lucida Sans Unicode" w:cs="Lucida Sans Unicode"/>
          <w:color w:val="1A1A1A"/>
          <w:szCs w:val="21"/>
        </w:rPr>
        <w:t>更适合于单线程环境，而</w:t>
      </w:r>
      <w:r>
        <w:rPr>
          <w:rFonts w:ascii="Lucida Sans Unicode" w:hAnsi="Lucida Sans Unicode" w:cs="Lucida Sans Unicode"/>
          <w:color w:val="1A1A1A"/>
          <w:szCs w:val="21"/>
        </w:rPr>
        <w:t xml:space="preserve"> HashTable </w:t>
      </w:r>
      <w:r>
        <w:rPr>
          <w:rFonts w:ascii="Lucida Sans Unicode" w:hAnsi="Lucida Sans Unicode" w:cs="Lucida Sans Unicode"/>
          <w:color w:val="1A1A1A"/>
          <w:szCs w:val="21"/>
        </w:rPr>
        <w:t>适合于多线程环境。</w:t>
      </w:r>
    </w:p>
    <w:p w:rsidR="00292536" w:rsidRDefault="00292536" w:rsidP="00FA61C5">
      <w:pPr>
        <w:widowControl/>
        <w:numPr>
          <w:ilvl w:val="0"/>
          <w:numId w:val="54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5</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HashMap </w:t>
      </w:r>
      <w:r>
        <w:rPr>
          <w:rFonts w:ascii="Lucida Sans Unicode" w:hAnsi="Lucida Sans Unicode" w:cs="Lucida Sans Unicode"/>
          <w:color w:val="1A1A1A"/>
          <w:szCs w:val="21"/>
        </w:rPr>
        <w:t>的迭代器（</w:t>
      </w:r>
      <w:r>
        <w:rPr>
          <w:rFonts w:ascii="Lucida Sans Unicode" w:hAnsi="Lucida Sans Unicode" w:cs="Lucida Sans Unicode"/>
          <w:color w:val="1A1A1A"/>
          <w:szCs w:val="21"/>
        </w:rPr>
        <w:t>Iterator</w:t>
      </w:r>
      <w:r>
        <w:rPr>
          <w:rFonts w:ascii="Lucida Sans Unicode" w:hAnsi="Lucida Sans Unicode" w:cs="Lucida Sans Unicode"/>
          <w:color w:val="1A1A1A"/>
          <w:szCs w:val="21"/>
        </w:rPr>
        <w:t>）是</w:t>
      </w:r>
      <w:r>
        <w:rPr>
          <w:rFonts w:ascii="Lucida Sans Unicode" w:hAnsi="Lucida Sans Unicode" w:cs="Lucida Sans Unicode"/>
          <w:color w:val="1A1A1A"/>
          <w:szCs w:val="21"/>
        </w:rPr>
        <w:t xml:space="preserve"> fail-fast </w:t>
      </w:r>
      <w:r>
        <w:rPr>
          <w:rFonts w:ascii="Lucida Sans Unicode" w:hAnsi="Lucida Sans Unicode" w:cs="Lucida Sans Unicode"/>
          <w:color w:val="1A1A1A"/>
          <w:szCs w:val="21"/>
        </w:rPr>
        <w:t>迭代器，</w:t>
      </w:r>
      <w:r>
        <w:rPr>
          <w:rFonts w:ascii="Lucida Sans Unicode" w:hAnsi="Lucida Sans Unicode" w:cs="Lucida Sans Unicode"/>
          <w:color w:val="1A1A1A"/>
          <w:szCs w:val="21"/>
        </w:rPr>
        <w:t>HashTable</w:t>
      </w:r>
      <w:r>
        <w:rPr>
          <w:rFonts w:ascii="Lucida Sans Unicode" w:hAnsi="Lucida Sans Unicode" w:cs="Lucida Sans Unicode"/>
          <w:color w:val="1A1A1A"/>
          <w:szCs w:val="21"/>
        </w:rPr>
        <w:t>的</w:t>
      </w:r>
      <w:r>
        <w:rPr>
          <w:rFonts w:ascii="Lucida Sans Unicode" w:hAnsi="Lucida Sans Unicode" w:cs="Lucida Sans Unicode"/>
          <w:color w:val="1A1A1A"/>
          <w:szCs w:val="21"/>
        </w:rPr>
        <w:t xml:space="preserve"> enumerator </w:t>
      </w:r>
      <w:r>
        <w:rPr>
          <w:rFonts w:ascii="Lucida Sans Unicode" w:hAnsi="Lucida Sans Unicode" w:cs="Lucida Sans Unicode"/>
          <w:color w:val="1A1A1A"/>
          <w:szCs w:val="21"/>
        </w:rPr>
        <w:t>迭代器不是</w:t>
      </w:r>
      <w:r>
        <w:rPr>
          <w:rFonts w:ascii="Lucida Sans Unicode" w:hAnsi="Lucida Sans Unicode" w:cs="Lucida Sans Unicode"/>
          <w:color w:val="1A1A1A"/>
          <w:szCs w:val="21"/>
        </w:rPr>
        <w:t xml:space="preserve"> fail-fast </w:t>
      </w:r>
      <w:r>
        <w:rPr>
          <w:rFonts w:ascii="Lucida Sans Unicode" w:hAnsi="Lucida Sans Unicode" w:cs="Lucida Sans Unicode"/>
          <w:color w:val="1A1A1A"/>
          <w:szCs w:val="21"/>
        </w:rPr>
        <w:t>的。</w:t>
      </w:r>
    </w:p>
    <w:p w:rsidR="00292536" w:rsidRDefault="00292536" w:rsidP="00FA61C5">
      <w:pPr>
        <w:widowControl/>
        <w:numPr>
          <w:ilvl w:val="0"/>
          <w:numId w:val="54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6</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HashTable </w:t>
      </w:r>
      <w:r>
        <w:rPr>
          <w:rFonts w:ascii="Lucida Sans Unicode" w:hAnsi="Lucida Sans Unicode" w:cs="Lucida Sans Unicode"/>
          <w:color w:val="1A1A1A"/>
          <w:szCs w:val="21"/>
        </w:rPr>
        <w:t>中数组默认大小是</w:t>
      </w:r>
      <w:r>
        <w:rPr>
          <w:rFonts w:ascii="Lucida Sans Unicode" w:hAnsi="Lucida Sans Unicode" w:cs="Lucida Sans Unicode"/>
          <w:color w:val="1A1A1A"/>
          <w:szCs w:val="21"/>
        </w:rPr>
        <w:t xml:space="preserve"> 11 </w:t>
      </w:r>
      <w:r>
        <w:rPr>
          <w:rFonts w:ascii="Lucida Sans Unicode" w:hAnsi="Lucida Sans Unicode" w:cs="Lucida Sans Unicode"/>
          <w:color w:val="1A1A1A"/>
          <w:szCs w:val="21"/>
        </w:rPr>
        <w:t>，扩容方法是</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old * 2 + 1</w:t>
      </w:r>
      <w:r>
        <w:rPr>
          <w:rFonts w:ascii="Lucida Sans Unicode" w:hAnsi="Lucida Sans Unicode" w:cs="Lucida Sans Unicode"/>
          <w:color w:val="1A1A1A"/>
          <w:szCs w:val="21"/>
        </w:rPr>
        <w:t> </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HashMap </w:t>
      </w:r>
      <w:r>
        <w:rPr>
          <w:rFonts w:ascii="Lucida Sans Unicode" w:hAnsi="Lucida Sans Unicode" w:cs="Lucida Sans Unicode"/>
          <w:color w:val="1A1A1A"/>
          <w:szCs w:val="21"/>
        </w:rPr>
        <w:t>默认大小是</w:t>
      </w:r>
      <w:r>
        <w:rPr>
          <w:rFonts w:ascii="Lucida Sans Unicode" w:hAnsi="Lucida Sans Unicode" w:cs="Lucida Sans Unicode"/>
          <w:color w:val="1A1A1A"/>
          <w:szCs w:val="21"/>
        </w:rPr>
        <w:t xml:space="preserve"> 16 </w:t>
      </w:r>
      <w:r>
        <w:rPr>
          <w:rFonts w:ascii="Lucida Sans Unicode" w:hAnsi="Lucida Sans Unicode" w:cs="Lucida Sans Unicode"/>
          <w:color w:val="1A1A1A"/>
          <w:szCs w:val="21"/>
        </w:rPr>
        <w:t>，扩容每次为</w:t>
      </w:r>
      <w:r>
        <w:rPr>
          <w:rFonts w:ascii="Lucida Sans Unicode" w:hAnsi="Lucida Sans Unicode" w:cs="Lucida Sans Unicode"/>
          <w:color w:val="1A1A1A"/>
          <w:szCs w:val="21"/>
        </w:rPr>
        <w:t xml:space="preserve"> 2 </w:t>
      </w:r>
      <w:r>
        <w:rPr>
          <w:rFonts w:ascii="Lucida Sans Unicode" w:hAnsi="Lucida Sans Unicode" w:cs="Lucida Sans Unicode"/>
          <w:color w:val="1A1A1A"/>
          <w:szCs w:val="21"/>
        </w:rPr>
        <w:t>的指数大小。</w:t>
      </w:r>
    </w:p>
    <w:p w:rsidR="00292536" w:rsidRDefault="00292536" w:rsidP="0029253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一般现在不建议用</w:t>
      </w:r>
      <w:r>
        <w:rPr>
          <w:rFonts w:ascii="Lucida Sans Unicode" w:hAnsi="Lucida Sans Unicode" w:cs="Lucida Sans Unicode"/>
          <w:color w:val="1A1A1A"/>
        </w:rPr>
        <w:t xml:space="preserve"> HashTable </w:t>
      </w:r>
      <w:r>
        <w:rPr>
          <w:rFonts w:ascii="Lucida Sans Unicode" w:hAnsi="Lucida Sans Unicode" w:cs="Lucida Sans Unicode"/>
          <w:color w:val="1A1A1A"/>
        </w:rPr>
        <w:t>。主要原因是两点：</w:t>
      </w:r>
    </w:p>
    <w:p w:rsidR="00292536" w:rsidRDefault="00292536" w:rsidP="00FA61C5">
      <w:pPr>
        <w:widowControl/>
        <w:numPr>
          <w:ilvl w:val="0"/>
          <w:numId w:val="54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一是，</w:t>
      </w:r>
      <w:r>
        <w:rPr>
          <w:rFonts w:ascii="Lucida Sans Unicode" w:hAnsi="Lucida Sans Unicode" w:cs="Lucida Sans Unicode"/>
          <w:color w:val="1A1A1A"/>
          <w:szCs w:val="21"/>
        </w:rPr>
        <w:t xml:space="preserve">HashTable </w:t>
      </w:r>
      <w:r>
        <w:rPr>
          <w:rFonts w:ascii="Lucida Sans Unicode" w:hAnsi="Lucida Sans Unicode" w:cs="Lucida Sans Unicode"/>
          <w:color w:val="1A1A1A"/>
          <w:szCs w:val="21"/>
        </w:rPr>
        <w:t>是遗留类，内部实现很多没优化和冗余。</w:t>
      </w:r>
    </w:p>
    <w:p w:rsidR="00292536" w:rsidRDefault="00292536" w:rsidP="00FA61C5">
      <w:pPr>
        <w:widowControl/>
        <w:numPr>
          <w:ilvl w:val="0"/>
          <w:numId w:val="54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二是，即使在多线程环境下，现在也有同步的</w:t>
      </w:r>
      <w:r>
        <w:rPr>
          <w:rFonts w:ascii="Lucida Sans Unicode" w:hAnsi="Lucida Sans Unicode" w:cs="Lucida Sans Unicode"/>
          <w:color w:val="1A1A1A"/>
          <w:szCs w:val="21"/>
        </w:rPr>
        <w:t xml:space="preserve"> ConcurrentHashMap </w:t>
      </w:r>
      <w:r>
        <w:rPr>
          <w:rFonts w:ascii="Lucida Sans Unicode" w:hAnsi="Lucida Sans Unicode" w:cs="Lucida Sans Unicode"/>
          <w:color w:val="1A1A1A"/>
          <w:szCs w:val="21"/>
        </w:rPr>
        <w:t>替代，没有必要因为是多线程而用</w:t>
      </w:r>
      <w:r>
        <w:rPr>
          <w:rFonts w:ascii="Lucida Sans Unicode" w:hAnsi="Lucida Sans Unicode" w:cs="Lucida Sans Unicode"/>
          <w:color w:val="1A1A1A"/>
          <w:szCs w:val="21"/>
        </w:rPr>
        <w:t xml:space="preserve"> Hashtable </w:t>
      </w:r>
      <w:r>
        <w:rPr>
          <w:rFonts w:ascii="Lucida Sans Unicode" w:hAnsi="Lucida Sans Unicode" w:cs="Lucida Sans Unicode"/>
          <w:color w:val="1A1A1A"/>
          <w:szCs w:val="21"/>
        </w:rPr>
        <w:t>。</w:t>
      </w:r>
    </w:p>
    <w:p w:rsidR="00292536" w:rsidRDefault="00292536" w:rsidP="00292536">
      <w:pPr>
        <w:pStyle w:val="3"/>
        <w:rPr>
          <w:sz w:val="24"/>
          <w:szCs w:val="24"/>
        </w:rPr>
      </w:pPr>
      <w:r>
        <w:rPr>
          <w:rStyle w:val="a4"/>
          <w:rFonts w:ascii="Lucida Sans Unicode" w:hAnsi="Lucida Sans Unicode" w:cs="Lucida Sans Unicode"/>
          <w:color w:val="1A1A1A"/>
        </w:rPr>
        <w:t xml:space="preserve">Hashtable </w:t>
      </w:r>
      <w:r>
        <w:rPr>
          <w:rStyle w:val="a4"/>
          <w:rFonts w:ascii="Lucida Sans Unicode" w:hAnsi="Lucida Sans Unicode" w:cs="Lucida Sans Unicode"/>
          <w:color w:val="1A1A1A"/>
        </w:rPr>
        <w:t>的</w:t>
      </w:r>
      <w:r>
        <w:rPr>
          <w:rStyle w:val="a4"/>
          <w:rFonts w:ascii="Lucida Sans Unicode" w:hAnsi="Lucida Sans Unicode" w:cs="Lucida Sans Unicode"/>
          <w:color w:val="1A1A1A"/>
        </w:rPr>
        <w:t> </w:t>
      </w:r>
      <w:r>
        <w:rPr>
          <w:rStyle w:val="HTML"/>
          <w:rFonts w:ascii="Lucida Console" w:hAnsi="Lucida Console"/>
          <w:b w:val="0"/>
          <w:bCs w:val="0"/>
          <w:color w:val="1A1A1A"/>
          <w:sz w:val="21"/>
          <w:szCs w:val="21"/>
          <w:bdr w:val="single" w:sz="6" w:space="1" w:color="CCCCCC" w:frame="1"/>
          <w:shd w:val="clear" w:color="auto" w:fill="DDDDDD"/>
        </w:rPr>
        <w:t>#size()</w:t>
      </w:r>
      <w:r>
        <w:rPr>
          <w:rStyle w:val="a4"/>
          <w:rFonts w:ascii="Lucida Sans Unicode" w:hAnsi="Lucida Sans Unicode" w:cs="Lucida Sans Unicode"/>
          <w:color w:val="1A1A1A"/>
        </w:rPr>
        <w:t> </w:t>
      </w:r>
      <w:r>
        <w:rPr>
          <w:rStyle w:val="a4"/>
          <w:rFonts w:ascii="Lucida Sans Unicode" w:hAnsi="Lucida Sans Unicode" w:cs="Lucida Sans Unicode"/>
          <w:color w:val="1A1A1A"/>
        </w:rPr>
        <w:t>方法中明明只有一条语句</w:t>
      </w:r>
      <w:r>
        <w:rPr>
          <w:rStyle w:val="a4"/>
          <w:rFonts w:ascii="Lucida Sans Unicode" w:hAnsi="Lucida Sans Unicode" w:cs="Lucida Sans Unicode"/>
          <w:color w:val="1A1A1A"/>
        </w:rPr>
        <w:t> </w:t>
      </w:r>
      <w:r>
        <w:rPr>
          <w:rStyle w:val="HTML"/>
          <w:rFonts w:ascii="Lucida Console" w:hAnsi="Lucida Console"/>
          <w:b w:val="0"/>
          <w:bCs w:val="0"/>
          <w:color w:val="1A1A1A"/>
          <w:sz w:val="21"/>
          <w:szCs w:val="21"/>
          <w:bdr w:val="single" w:sz="6" w:space="1" w:color="CCCCCC" w:frame="1"/>
          <w:shd w:val="clear" w:color="auto" w:fill="DDDDDD"/>
        </w:rPr>
        <w:t>"return count;"</w:t>
      </w:r>
      <w:r>
        <w:rPr>
          <w:rStyle w:val="a4"/>
          <w:rFonts w:ascii="Lucida Sans Unicode" w:hAnsi="Lucida Sans Unicode" w:cs="Lucida Sans Unicode"/>
          <w:color w:val="1A1A1A"/>
        </w:rPr>
        <w:t> </w:t>
      </w:r>
      <w:r>
        <w:rPr>
          <w:rStyle w:val="a4"/>
          <w:rFonts w:ascii="Lucida Sans Unicode" w:hAnsi="Lucida Sans Unicode" w:cs="Lucida Sans Unicode"/>
          <w:color w:val="1A1A1A"/>
        </w:rPr>
        <w:t>，为什么还要做同步？</w:t>
      </w:r>
    </w:p>
    <w:p w:rsidR="00292536" w:rsidRDefault="00292536" w:rsidP="00292536">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同一时间只能有一条线程执行固定类的同步方法，但是对于类的非同步方法，可以多条线程同时访问。所以，这样就有问题了，可能线程</w:t>
      </w:r>
      <w:r>
        <w:rPr>
          <w:rFonts w:ascii="Lucida Sans Unicode" w:hAnsi="Lucida Sans Unicode" w:cs="Lucida Sans Unicode"/>
          <w:color w:val="1A1A1A"/>
        </w:rPr>
        <w:t xml:space="preserve"> A </w:t>
      </w:r>
      <w:r>
        <w:rPr>
          <w:rFonts w:ascii="Lucida Sans Unicode" w:hAnsi="Lucida Sans Unicode" w:cs="Lucida Sans Unicode"/>
          <w:color w:val="1A1A1A"/>
        </w:rPr>
        <w:t>在执行</w:t>
      </w:r>
      <w:r>
        <w:rPr>
          <w:rFonts w:ascii="Lucida Sans Unicode" w:hAnsi="Lucida Sans Unicode" w:cs="Lucida Sans Unicode"/>
          <w:color w:val="1A1A1A"/>
        </w:rPr>
        <w:t xml:space="preserve"> Hashtable </w:t>
      </w:r>
      <w:r>
        <w:rPr>
          <w:rFonts w:ascii="Lucida Sans Unicode" w:hAnsi="Lucida Sans Unicode" w:cs="Lucida Sans Unicode"/>
          <w:color w:val="1A1A1A"/>
        </w:rPr>
        <w:t>的</w:t>
      </w:r>
      <w:r>
        <w:rPr>
          <w:rFonts w:ascii="Lucida Sans Unicode" w:hAnsi="Lucida Sans Unicode" w:cs="Lucida Sans Unicode"/>
          <w:color w:val="1A1A1A"/>
        </w:rPr>
        <w:t xml:space="preserve"> put </w:t>
      </w:r>
      <w:r>
        <w:rPr>
          <w:rFonts w:ascii="Lucida Sans Unicode" w:hAnsi="Lucida Sans Unicode" w:cs="Lucida Sans Unicode"/>
          <w:color w:val="1A1A1A"/>
        </w:rPr>
        <w:t>方法添加数据，线程</w:t>
      </w:r>
      <w:r>
        <w:rPr>
          <w:rFonts w:ascii="Lucida Sans Unicode" w:hAnsi="Lucida Sans Unicode" w:cs="Lucida Sans Unicode"/>
          <w:color w:val="1A1A1A"/>
        </w:rPr>
        <w:t xml:space="preserve"> B </w:t>
      </w:r>
      <w:r>
        <w:rPr>
          <w:rFonts w:ascii="Lucida Sans Unicode" w:hAnsi="Lucida Sans Unicode" w:cs="Lucida Sans Unicode"/>
          <w:color w:val="1A1A1A"/>
        </w:rPr>
        <w:t>则可以正常调用</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#size()</w:t>
      </w:r>
      <w:r>
        <w:rPr>
          <w:rFonts w:ascii="Lucida Sans Unicode" w:hAnsi="Lucida Sans Unicode" w:cs="Lucida Sans Unicode"/>
          <w:color w:val="1A1A1A"/>
        </w:rPr>
        <w:t> </w:t>
      </w:r>
      <w:r>
        <w:rPr>
          <w:rFonts w:ascii="Lucida Sans Unicode" w:hAnsi="Lucida Sans Unicode" w:cs="Lucida Sans Unicode"/>
          <w:color w:val="1A1A1A"/>
        </w:rPr>
        <w:t>方法读取</w:t>
      </w:r>
      <w:r>
        <w:rPr>
          <w:rFonts w:ascii="Lucida Sans Unicode" w:hAnsi="Lucida Sans Unicode" w:cs="Lucida Sans Unicode"/>
          <w:color w:val="1A1A1A"/>
        </w:rPr>
        <w:t xml:space="preserve"> Hashtable </w:t>
      </w:r>
      <w:r>
        <w:rPr>
          <w:rFonts w:ascii="Lucida Sans Unicode" w:hAnsi="Lucida Sans Unicode" w:cs="Lucida Sans Unicode"/>
          <w:color w:val="1A1A1A"/>
        </w:rPr>
        <w:t>中当前元素的个数，那读取到的值可能不是最新的，可能线程</w:t>
      </w:r>
      <w:r>
        <w:rPr>
          <w:rFonts w:ascii="Lucida Sans Unicode" w:hAnsi="Lucida Sans Unicode" w:cs="Lucida Sans Unicode"/>
          <w:color w:val="1A1A1A"/>
        </w:rPr>
        <w:t xml:space="preserve"> A </w:t>
      </w:r>
      <w:r>
        <w:rPr>
          <w:rFonts w:ascii="Lucida Sans Unicode" w:hAnsi="Lucida Sans Unicode" w:cs="Lucida Sans Unicode"/>
          <w:color w:val="1A1A1A"/>
        </w:rPr>
        <w:t>添加了完了数据，但是没有对</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count++</w:t>
      </w:r>
      <w:r>
        <w:rPr>
          <w:rFonts w:ascii="Lucida Sans Unicode" w:hAnsi="Lucida Sans Unicode" w:cs="Lucida Sans Unicode"/>
          <w:color w:val="1A1A1A"/>
        </w:rPr>
        <w:t> </w:t>
      </w:r>
      <w:r>
        <w:rPr>
          <w:rFonts w:ascii="Lucida Sans Unicode" w:hAnsi="Lucida Sans Unicode" w:cs="Lucida Sans Unicode"/>
          <w:color w:val="1A1A1A"/>
        </w:rPr>
        <w:t>，线程</w:t>
      </w:r>
      <w:r>
        <w:rPr>
          <w:rFonts w:ascii="Lucida Sans Unicode" w:hAnsi="Lucida Sans Unicode" w:cs="Lucida Sans Unicode"/>
          <w:color w:val="1A1A1A"/>
        </w:rPr>
        <w:t xml:space="preserve"> B </w:t>
      </w:r>
      <w:r>
        <w:rPr>
          <w:rFonts w:ascii="Lucida Sans Unicode" w:hAnsi="Lucida Sans Unicode" w:cs="Lucida Sans Unicode"/>
          <w:color w:val="1A1A1A"/>
        </w:rPr>
        <w:t>就已经读取</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count</w:t>
      </w:r>
      <w:r>
        <w:rPr>
          <w:rFonts w:ascii="Lucida Sans Unicode" w:hAnsi="Lucida Sans Unicode" w:cs="Lucida Sans Unicode"/>
          <w:color w:val="1A1A1A"/>
        </w:rPr>
        <w:t> </w:t>
      </w:r>
      <w:r>
        <w:rPr>
          <w:rFonts w:ascii="Lucida Sans Unicode" w:hAnsi="Lucida Sans Unicode" w:cs="Lucida Sans Unicode"/>
          <w:color w:val="1A1A1A"/>
        </w:rPr>
        <w:t>了，那么对于线程</w:t>
      </w:r>
      <w:r>
        <w:rPr>
          <w:rFonts w:ascii="Lucida Sans Unicode" w:hAnsi="Lucida Sans Unicode" w:cs="Lucida Sans Unicode"/>
          <w:color w:val="1A1A1A"/>
        </w:rPr>
        <w:t xml:space="preserve"> B </w:t>
      </w:r>
      <w:r>
        <w:rPr>
          <w:rFonts w:ascii="Lucida Sans Unicode" w:hAnsi="Lucida Sans Unicode" w:cs="Lucida Sans Unicode"/>
          <w:color w:val="1A1A1A"/>
        </w:rPr>
        <w:t>来说读取到的</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count</w:t>
      </w:r>
      <w:r>
        <w:rPr>
          <w:rFonts w:ascii="Lucida Sans Unicode" w:hAnsi="Lucida Sans Unicode" w:cs="Lucida Sans Unicode"/>
          <w:color w:val="1A1A1A"/>
        </w:rPr>
        <w:t> </w:t>
      </w:r>
      <w:r>
        <w:rPr>
          <w:rFonts w:ascii="Lucida Sans Unicode" w:hAnsi="Lucida Sans Unicode" w:cs="Lucida Sans Unicode"/>
          <w:color w:val="1A1A1A"/>
        </w:rPr>
        <w:t>一定是不准确的。</w:t>
      </w:r>
    </w:p>
    <w:p w:rsidR="00292536" w:rsidRDefault="00292536" w:rsidP="00292536">
      <w:pPr>
        <w:pStyle w:val="a3"/>
        <w:shd w:val="clear" w:color="auto" w:fill="FFFFFF"/>
        <w:spacing w:before="0" w:beforeAutospacing="0" w:after="0" w:afterAutospacing="0"/>
        <w:rPr>
          <w:rFonts w:ascii="Lucida Sans Unicode" w:hAnsi="Lucida Sans Unicode" w:cs="Lucida Sans Unicode"/>
          <w:color w:val="1A1A1A"/>
        </w:rPr>
      </w:pPr>
      <w:r>
        <w:rPr>
          <w:rStyle w:val="a4"/>
          <w:rFonts w:ascii="Lucida Sans Unicode" w:hAnsi="Lucida Sans Unicode" w:cs="Lucida Sans Unicode"/>
          <w:color w:val="1A1A1A"/>
        </w:rPr>
        <w:t>而给</w:t>
      </w:r>
      <w:r>
        <w:rPr>
          <w:rStyle w:val="a4"/>
          <w:rFonts w:ascii="Lucida Sans Unicode" w:hAnsi="Lucida Sans Unicode" w:cs="Lucida Sans Unicode"/>
          <w:color w:val="1A1A1A"/>
        </w:rPr>
        <w:t> </w:t>
      </w:r>
      <w:r>
        <w:rPr>
          <w:rStyle w:val="HTML"/>
          <w:rFonts w:ascii="Lucida Console" w:hAnsi="Lucida Console"/>
          <w:b/>
          <w:bCs/>
          <w:color w:val="1A1A1A"/>
          <w:sz w:val="21"/>
          <w:szCs w:val="21"/>
          <w:bdr w:val="single" w:sz="6" w:space="1" w:color="CCCCCC" w:frame="1"/>
          <w:shd w:val="clear" w:color="auto" w:fill="DDDDDD"/>
        </w:rPr>
        <w:t>#size()</w:t>
      </w:r>
      <w:r>
        <w:rPr>
          <w:rStyle w:val="a4"/>
          <w:rFonts w:ascii="Lucida Sans Unicode" w:hAnsi="Lucida Sans Unicode" w:cs="Lucida Sans Unicode"/>
          <w:color w:val="1A1A1A"/>
        </w:rPr>
        <w:t> </w:t>
      </w:r>
      <w:r>
        <w:rPr>
          <w:rStyle w:val="a4"/>
          <w:rFonts w:ascii="Lucida Sans Unicode" w:hAnsi="Lucida Sans Unicode" w:cs="Lucida Sans Unicode"/>
          <w:color w:val="1A1A1A"/>
        </w:rPr>
        <w:t>方法加了同步之后，意味着线程</w:t>
      </w:r>
      <w:r>
        <w:rPr>
          <w:rStyle w:val="a4"/>
          <w:rFonts w:ascii="Lucida Sans Unicode" w:hAnsi="Lucida Sans Unicode" w:cs="Lucida Sans Unicode"/>
          <w:color w:val="1A1A1A"/>
        </w:rPr>
        <w:t xml:space="preserve"> B </w:t>
      </w:r>
      <w:r>
        <w:rPr>
          <w:rStyle w:val="a4"/>
          <w:rFonts w:ascii="Lucida Sans Unicode" w:hAnsi="Lucida Sans Unicode" w:cs="Lucida Sans Unicode"/>
          <w:color w:val="1A1A1A"/>
        </w:rPr>
        <w:t>调用</w:t>
      </w:r>
      <w:r>
        <w:rPr>
          <w:rStyle w:val="a4"/>
          <w:rFonts w:ascii="Lucida Sans Unicode" w:hAnsi="Lucida Sans Unicode" w:cs="Lucida Sans Unicode"/>
          <w:color w:val="1A1A1A"/>
        </w:rPr>
        <w:t> </w:t>
      </w:r>
      <w:r>
        <w:rPr>
          <w:rStyle w:val="HTML"/>
          <w:rFonts w:ascii="Lucida Console" w:hAnsi="Lucida Console"/>
          <w:b/>
          <w:bCs/>
          <w:color w:val="1A1A1A"/>
          <w:sz w:val="21"/>
          <w:szCs w:val="21"/>
          <w:bdr w:val="single" w:sz="6" w:space="1" w:color="CCCCCC" w:frame="1"/>
          <w:shd w:val="clear" w:color="auto" w:fill="DDDDDD"/>
        </w:rPr>
        <w:t>#size()</w:t>
      </w:r>
      <w:r>
        <w:rPr>
          <w:rStyle w:val="a4"/>
          <w:rFonts w:ascii="Lucida Sans Unicode" w:hAnsi="Lucida Sans Unicode" w:cs="Lucida Sans Unicode"/>
          <w:color w:val="1A1A1A"/>
        </w:rPr>
        <w:t> </w:t>
      </w:r>
      <w:r>
        <w:rPr>
          <w:rStyle w:val="a4"/>
          <w:rFonts w:ascii="Lucida Sans Unicode" w:hAnsi="Lucida Sans Unicode" w:cs="Lucida Sans Unicode"/>
          <w:color w:val="1A1A1A"/>
        </w:rPr>
        <w:t>方法只有在线程</w:t>
      </w:r>
      <w:r>
        <w:rPr>
          <w:rStyle w:val="a4"/>
          <w:rFonts w:ascii="Lucida Sans Unicode" w:hAnsi="Lucida Sans Unicode" w:cs="Lucida Sans Unicode"/>
          <w:color w:val="1A1A1A"/>
        </w:rPr>
        <w:t xml:space="preserve"> A </w:t>
      </w:r>
      <w:r>
        <w:rPr>
          <w:rStyle w:val="a4"/>
          <w:rFonts w:ascii="Lucida Sans Unicode" w:hAnsi="Lucida Sans Unicode" w:cs="Lucida Sans Unicode"/>
          <w:color w:val="1A1A1A"/>
        </w:rPr>
        <w:t>调用</w:t>
      </w:r>
      <w:r>
        <w:rPr>
          <w:rStyle w:val="a4"/>
          <w:rFonts w:ascii="Lucida Sans Unicode" w:hAnsi="Lucida Sans Unicode" w:cs="Lucida Sans Unicode"/>
          <w:color w:val="1A1A1A"/>
        </w:rPr>
        <w:t xml:space="preserve"> put </w:t>
      </w:r>
      <w:r>
        <w:rPr>
          <w:rStyle w:val="a4"/>
          <w:rFonts w:ascii="Lucida Sans Unicode" w:hAnsi="Lucida Sans Unicode" w:cs="Lucida Sans Unicode"/>
          <w:color w:val="1A1A1A"/>
        </w:rPr>
        <w:t>方法完毕之后才可以调用，这样就保证了线程安全性</w:t>
      </w:r>
      <w:r>
        <w:rPr>
          <w:rFonts w:ascii="Lucida Sans Unicode" w:hAnsi="Lucida Sans Unicode" w:cs="Lucida Sans Unicode"/>
          <w:color w:val="1A1A1A"/>
        </w:rPr>
        <w:t>。</w:t>
      </w:r>
    </w:p>
    <w:p w:rsidR="00CB703A" w:rsidRDefault="00CB703A" w:rsidP="00CB703A">
      <w:pPr>
        <w:pStyle w:val="2"/>
      </w:pPr>
      <w:r>
        <w:rPr>
          <w:rFonts w:hint="eastAsia"/>
        </w:rPr>
        <w:t>103.</w:t>
      </w:r>
      <w:r w:rsidRPr="00CB703A">
        <w:t xml:space="preserve"> </w:t>
      </w:r>
      <w:r>
        <w:t>HashSet 和 HashMap 的区别？</w:t>
      </w:r>
    </w:p>
    <w:p w:rsidR="00CB703A" w:rsidRDefault="00CB703A" w:rsidP="00FA61C5">
      <w:pPr>
        <w:pStyle w:val="a3"/>
        <w:numPr>
          <w:ilvl w:val="0"/>
          <w:numId w:val="543"/>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Set </w:t>
      </w:r>
      <w:r>
        <w:rPr>
          <w:rFonts w:ascii="Lucida Sans Unicode" w:hAnsi="Lucida Sans Unicode" w:cs="Lucida Sans Unicode"/>
          <w:color w:val="1A1A1A"/>
          <w:sz w:val="21"/>
          <w:szCs w:val="21"/>
        </w:rPr>
        <w:t>是线性结构，值不能重复。</w:t>
      </w:r>
      <w:r>
        <w:rPr>
          <w:rFonts w:ascii="Lucida Sans Unicode" w:hAnsi="Lucida Sans Unicode" w:cs="Lucida Sans Unicode"/>
          <w:color w:val="1A1A1A"/>
          <w:sz w:val="21"/>
          <w:szCs w:val="21"/>
        </w:rPr>
        <w:t xml:space="preserve">HashSet </w:t>
      </w:r>
      <w:r>
        <w:rPr>
          <w:rFonts w:ascii="Lucida Sans Unicode" w:hAnsi="Lucida Sans Unicode" w:cs="Lucida Sans Unicode"/>
          <w:color w:val="1A1A1A"/>
          <w:sz w:val="21"/>
          <w:szCs w:val="21"/>
        </w:rPr>
        <w:t>是</w:t>
      </w:r>
      <w:r>
        <w:rPr>
          <w:rFonts w:ascii="Lucida Sans Unicode" w:hAnsi="Lucida Sans Unicode" w:cs="Lucida Sans Unicode"/>
          <w:color w:val="1A1A1A"/>
          <w:sz w:val="21"/>
          <w:szCs w:val="21"/>
        </w:rPr>
        <w:t xml:space="preserve"> Set </w:t>
      </w:r>
      <w:r>
        <w:rPr>
          <w:rFonts w:ascii="Lucida Sans Unicode" w:hAnsi="Lucida Sans Unicode" w:cs="Lucida Sans Unicode"/>
          <w:color w:val="1A1A1A"/>
          <w:sz w:val="21"/>
          <w:szCs w:val="21"/>
        </w:rPr>
        <w:t>的</w:t>
      </w:r>
      <w:r>
        <w:rPr>
          <w:rFonts w:ascii="Lucida Sans Unicode" w:hAnsi="Lucida Sans Unicode" w:cs="Lucida Sans Unicode"/>
          <w:color w:val="1A1A1A"/>
          <w:sz w:val="21"/>
          <w:szCs w:val="21"/>
        </w:rPr>
        <w:t xml:space="preserve"> hash </w:t>
      </w:r>
      <w:r>
        <w:rPr>
          <w:rFonts w:ascii="Lucida Sans Unicode" w:hAnsi="Lucida Sans Unicode" w:cs="Lucida Sans Unicode"/>
          <w:color w:val="1A1A1A"/>
          <w:sz w:val="21"/>
          <w:szCs w:val="21"/>
        </w:rPr>
        <w:t>实现，</w:t>
      </w:r>
      <w:r>
        <w:rPr>
          <w:rFonts w:ascii="Lucida Sans Unicode" w:hAnsi="Lucida Sans Unicode" w:cs="Lucida Sans Unicode"/>
          <w:color w:val="1A1A1A"/>
          <w:sz w:val="21"/>
          <w:szCs w:val="21"/>
        </w:rPr>
        <w:t xml:space="preserve">HashSet </w:t>
      </w:r>
      <w:r>
        <w:rPr>
          <w:rFonts w:ascii="Lucida Sans Unicode" w:hAnsi="Lucida Sans Unicode" w:cs="Lucida Sans Unicode"/>
          <w:color w:val="1A1A1A"/>
          <w:sz w:val="21"/>
          <w:szCs w:val="21"/>
        </w:rPr>
        <w:t>中值不能重复是用</w:t>
      </w:r>
      <w:r>
        <w:rPr>
          <w:rFonts w:ascii="Lucida Sans Unicode" w:hAnsi="Lucida Sans Unicode" w:cs="Lucida Sans Unicode"/>
          <w:color w:val="1A1A1A"/>
          <w:sz w:val="21"/>
          <w:szCs w:val="21"/>
        </w:rPr>
        <w:t xml:space="preserve"> HashMap </w:t>
      </w:r>
      <w:r>
        <w:rPr>
          <w:rFonts w:ascii="Lucida Sans Unicode" w:hAnsi="Lucida Sans Unicode" w:cs="Lucida Sans Unicode"/>
          <w:color w:val="1A1A1A"/>
          <w:sz w:val="21"/>
          <w:szCs w:val="21"/>
        </w:rPr>
        <w:t>的</w:t>
      </w:r>
      <w:r>
        <w:rPr>
          <w:rFonts w:ascii="Lucida Sans Unicode" w:hAnsi="Lucida Sans Unicode" w:cs="Lucida Sans Unicode"/>
          <w:color w:val="1A1A1A"/>
          <w:sz w:val="21"/>
          <w:szCs w:val="21"/>
        </w:rPr>
        <w:t xml:space="preserve"> key </w:t>
      </w:r>
      <w:r>
        <w:rPr>
          <w:rFonts w:ascii="Lucida Sans Unicode" w:hAnsi="Lucida Sans Unicode" w:cs="Lucida Sans Unicode"/>
          <w:color w:val="1A1A1A"/>
          <w:sz w:val="21"/>
          <w:szCs w:val="21"/>
        </w:rPr>
        <w:t>来实现的。</w:t>
      </w:r>
      <w:r>
        <w:rPr>
          <w:rFonts w:ascii="Segoe UI Emoji" w:hAnsi="Segoe UI Emoji"/>
          <w:color w:val="404040"/>
          <w:shd w:val="clear" w:color="auto" w:fill="FFFFFF"/>
        </w:rPr>
        <w:t xml:space="preserve">add </w:t>
      </w:r>
      <w:r>
        <w:rPr>
          <w:rFonts w:ascii="Segoe UI Emoji" w:hAnsi="Segoe UI Emoji"/>
          <w:color w:val="404040"/>
          <w:shd w:val="clear" w:color="auto" w:fill="FFFFFF"/>
        </w:rPr>
        <w:t>方法很简单，就是在</w:t>
      </w:r>
      <w:r>
        <w:rPr>
          <w:rFonts w:ascii="Segoe UI Emoji" w:hAnsi="Segoe UI Emoji"/>
          <w:color w:val="404040"/>
          <w:shd w:val="clear" w:color="auto" w:fill="FFFFFF"/>
        </w:rPr>
        <w:t xml:space="preserve"> map </w:t>
      </w:r>
      <w:r>
        <w:rPr>
          <w:rFonts w:ascii="Segoe UI Emoji" w:hAnsi="Segoe UI Emoji"/>
          <w:color w:val="404040"/>
          <w:shd w:val="clear" w:color="auto" w:fill="FFFFFF"/>
        </w:rPr>
        <w:t>中放入一键值对。</w:t>
      </w:r>
      <w:r>
        <w:rPr>
          <w:rFonts w:ascii="Segoe UI Emoji" w:hAnsi="Segoe UI Emoji"/>
          <w:color w:val="404040"/>
          <w:shd w:val="clear" w:color="auto" w:fill="FFFFFF"/>
        </w:rPr>
        <w:t xml:space="preserve"> key </w:t>
      </w:r>
      <w:r>
        <w:rPr>
          <w:rFonts w:ascii="Segoe UI Emoji" w:hAnsi="Segoe UI Emoji"/>
          <w:color w:val="404040"/>
          <w:shd w:val="clear" w:color="auto" w:fill="FFFFFF"/>
        </w:rPr>
        <w:t>就是要存入的元素，</w:t>
      </w:r>
      <w:r>
        <w:rPr>
          <w:rFonts w:ascii="Segoe UI Emoji" w:hAnsi="Segoe UI Emoji"/>
          <w:color w:val="404040"/>
          <w:shd w:val="clear" w:color="auto" w:fill="FFFFFF"/>
        </w:rPr>
        <w:t xml:space="preserve">value </w:t>
      </w:r>
      <w:r>
        <w:rPr>
          <w:rFonts w:ascii="Segoe UI Emoji" w:hAnsi="Segoe UI Emoji"/>
          <w:color w:val="404040"/>
          <w:shd w:val="clear" w:color="auto" w:fill="FFFFFF"/>
        </w:rPr>
        <w:t>是</w:t>
      </w:r>
      <w:r>
        <w:rPr>
          <w:rFonts w:ascii="Segoe UI Emoji" w:hAnsi="Segoe UI Emoji"/>
          <w:color w:val="404040"/>
          <w:shd w:val="clear" w:color="auto" w:fill="FFFFFF"/>
        </w:rPr>
        <w:t xml:space="preserve"> PRESENT </w:t>
      </w:r>
      <w:r>
        <w:rPr>
          <w:rFonts w:ascii="Segoe UI Emoji" w:hAnsi="Segoe UI Emoji"/>
          <w:color w:val="404040"/>
          <w:shd w:val="clear" w:color="auto" w:fill="FFFFFF"/>
        </w:rPr>
        <w:t>，其实就是</w:t>
      </w:r>
      <w:r>
        <w:rPr>
          <w:rFonts w:ascii="Segoe UI Emoji" w:hAnsi="Segoe UI Emoji"/>
          <w:color w:val="404040"/>
          <w:shd w:val="clear" w:color="auto" w:fill="FFFFFF"/>
        </w:rPr>
        <w:t xml:space="preserve"> new Object() </w:t>
      </w:r>
      <w:r>
        <w:rPr>
          <w:rFonts w:ascii="Segoe UI Emoji" w:hAnsi="Segoe UI Emoji"/>
          <w:color w:val="404040"/>
          <w:shd w:val="clear" w:color="auto" w:fill="FFFFFF"/>
        </w:rPr>
        <w:t>。所以，</w:t>
      </w:r>
      <w:r>
        <w:rPr>
          <w:rFonts w:ascii="Segoe UI Emoji" w:hAnsi="Segoe UI Emoji"/>
          <w:color w:val="404040"/>
          <w:shd w:val="clear" w:color="auto" w:fill="FFFFFF"/>
        </w:rPr>
        <w:t xml:space="preserve">HashSet </w:t>
      </w:r>
      <w:r>
        <w:rPr>
          <w:rFonts w:ascii="Segoe UI Emoji" w:hAnsi="Segoe UI Emoji"/>
          <w:color w:val="404040"/>
          <w:shd w:val="clear" w:color="auto" w:fill="FFFFFF"/>
        </w:rPr>
        <w:t>是不能重复的。</w:t>
      </w:r>
    </w:p>
    <w:p w:rsidR="00CB703A" w:rsidRDefault="00CB703A" w:rsidP="00FA61C5">
      <w:pPr>
        <w:pStyle w:val="a3"/>
        <w:numPr>
          <w:ilvl w:val="0"/>
          <w:numId w:val="543"/>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Map </w:t>
      </w:r>
      <w:r>
        <w:rPr>
          <w:rFonts w:ascii="Lucida Sans Unicode" w:hAnsi="Lucida Sans Unicode" w:cs="Lucida Sans Unicode"/>
          <w:color w:val="1A1A1A"/>
          <w:sz w:val="21"/>
          <w:szCs w:val="21"/>
        </w:rPr>
        <w:t>是键值对映射，可以空键空值。</w:t>
      </w:r>
      <w:r>
        <w:rPr>
          <w:rFonts w:ascii="Lucida Sans Unicode" w:hAnsi="Lucida Sans Unicode" w:cs="Lucida Sans Unicode"/>
          <w:color w:val="1A1A1A"/>
          <w:sz w:val="21"/>
          <w:szCs w:val="21"/>
        </w:rPr>
        <w:t xml:space="preserve">HashMap </w:t>
      </w:r>
      <w:r>
        <w:rPr>
          <w:rFonts w:ascii="Lucida Sans Unicode" w:hAnsi="Lucida Sans Unicode" w:cs="Lucida Sans Unicode"/>
          <w:color w:val="1A1A1A"/>
          <w:sz w:val="21"/>
          <w:szCs w:val="21"/>
        </w:rPr>
        <w:t>是</w:t>
      </w:r>
      <w:r>
        <w:rPr>
          <w:rFonts w:ascii="Lucida Sans Unicode" w:hAnsi="Lucida Sans Unicode" w:cs="Lucida Sans Unicode"/>
          <w:color w:val="1A1A1A"/>
          <w:sz w:val="21"/>
          <w:szCs w:val="21"/>
        </w:rPr>
        <w:t xml:space="preserve"> Map </w:t>
      </w:r>
      <w:r>
        <w:rPr>
          <w:rFonts w:ascii="Lucida Sans Unicode" w:hAnsi="Lucida Sans Unicode" w:cs="Lucida Sans Unicode"/>
          <w:color w:val="1A1A1A"/>
          <w:sz w:val="21"/>
          <w:szCs w:val="21"/>
        </w:rPr>
        <w:t>的</w:t>
      </w:r>
      <w:r>
        <w:rPr>
          <w:rFonts w:ascii="Lucida Sans Unicode" w:hAnsi="Lucida Sans Unicode" w:cs="Lucida Sans Unicode"/>
          <w:color w:val="1A1A1A"/>
          <w:sz w:val="21"/>
          <w:szCs w:val="21"/>
        </w:rPr>
        <w:t xml:space="preserve"> hash </w:t>
      </w:r>
      <w:r>
        <w:rPr>
          <w:rFonts w:ascii="Lucida Sans Unicode" w:hAnsi="Lucida Sans Unicode" w:cs="Lucida Sans Unicode"/>
          <w:color w:val="1A1A1A"/>
          <w:sz w:val="21"/>
          <w:szCs w:val="21"/>
        </w:rPr>
        <w:t>实现，</w:t>
      </w:r>
      <w:r>
        <w:rPr>
          <w:rFonts w:ascii="Lucida Sans Unicode" w:hAnsi="Lucida Sans Unicode" w:cs="Lucida Sans Unicode"/>
          <w:color w:val="1A1A1A"/>
          <w:sz w:val="21"/>
          <w:szCs w:val="21"/>
        </w:rPr>
        <w:t xml:space="preserve">key </w:t>
      </w:r>
      <w:r>
        <w:rPr>
          <w:rFonts w:ascii="Lucida Sans Unicode" w:hAnsi="Lucida Sans Unicode" w:cs="Lucida Sans Unicode"/>
          <w:color w:val="1A1A1A"/>
          <w:sz w:val="21"/>
          <w:szCs w:val="21"/>
        </w:rPr>
        <w:t>的唯一性是通过</w:t>
      </w:r>
      <w:r>
        <w:rPr>
          <w:rFonts w:ascii="Lucida Sans Unicode" w:hAnsi="Lucida Sans Unicode" w:cs="Lucida Sans Unicode"/>
          <w:color w:val="1A1A1A"/>
          <w:sz w:val="21"/>
          <w:szCs w:val="21"/>
        </w:rPr>
        <w:t xml:space="preserve"> key </w:t>
      </w:r>
      <w:r>
        <w:rPr>
          <w:rFonts w:ascii="Lucida Sans Unicode" w:hAnsi="Lucida Sans Unicode" w:cs="Lucida Sans Unicode"/>
          <w:color w:val="1A1A1A"/>
          <w:sz w:val="21"/>
          <w:szCs w:val="21"/>
        </w:rPr>
        <w:t>值</w:t>
      </w:r>
      <w:r>
        <w:rPr>
          <w:rFonts w:ascii="Lucida Sans Unicode" w:hAnsi="Lucida Sans Unicode" w:cs="Lucida Sans Unicode"/>
          <w:color w:val="1A1A1A"/>
          <w:sz w:val="21"/>
          <w:szCs w:val="21"/>
        </w:rPr>
        <w:t xml:space="preserve"> hashcode </w:t>
      </w:r>
      <w:r>
        <w:rPr>
          <w:rFonts w:ascii="Lucida Sans Unicode" w:hAnsi="Lucida Sans Unicode" w:cs="Lucida Sans Unicode"/>
          <w:color w:val="1A1A1A"/>
          <w:sz w:val="21"/>
          <w:szCs w:val="21"/>
        </w:rPr>
        <w:t>的唯一来确定，</w:t>
      </w:r>
      <w:r w:rsidR="006A781D">
        <w:rPr>
          <w:rFonts w:ascii="Lucida Sans Unicode" w:hAnsi="Lucida Sans Unicode" w:cs="Lucida Sans Unicode" w:hint="eastAsia"/>
          <w:color w:val="1A1A1A"/>
          <w:sz w:val="21"/>
          <w:szCs w:val="21"/>
        </w:rPr>
        <w:t>并且</w:t>
      </w:r>
      <w:r w:rsidR="006A781D">
        <w:rPr>
          <w:rFonts w:ascii="Lucida Sans Unicode" w:hAnsi="Lucida Sans Unicode" w:cs="Lucida Sans Unicode"/>
          <w:color w:val="1A1A1A"/>
          <w:sz w:val="21"/>
          <w:szCs w:val="21"/>
        </w:rPr>
        <w:t>调用</w:t>
      </w:r>
      <w:r w:rsidR="006A781D">
        <w:rPr>
          <w:rFonts w:ascii="Lucida Sans Unicode" w:hAnsi="Lucida Sans Unicode" w:cs="Lucida Sans Unicode"/>
          <w:color w:val="1A1A1A"/>
          <w:sz w:val="21"/>
          <w:szCs w:val="21"/>
        </w:rPr>
        <w:t>equals</w:t>
      </w:r>
      <w:r w:rsidR="006A781D">
        <w:rPr>
          <w:rFonts w:ascii="Lucida Sans Unicode" w:hAnsi="Lucida Sans Unicode" w:cs="Lucida Sans Unicode"/>
          <w:color w:val="1A1A1A"/>
          <w:sz w:val="21"/>
          <w:szCs w:val="21"/>
        </w:rPr>
        <w:t>方法判断是否为同一</w:t>
      </w:r>
      <w:r w:rsidR="006A781D">
        <w:rPr>
          <w:rFonts w:ascii="Lucida Sans Unicode" w:hAnsi="Lucida Sans Unicode" w:cs="Lucida Sans Unicode"/>
          <w:color w:val="1A1A1A"/>
          <w:sz w:val="21"/>
          <w:szCs w:val="21"/>
        </w:rPr>
        <w:t>key</w:t>
      </w:r>
      <w:r w:rsidR="006A781D">
        <w:rPr>
          <w:rFonts w:ascii="Lucida Sans Unicode" w:hAnsi="Lucida Sans Unicode" w:cs="Lucida Sans Unicode" w:hint="eastAsia"/>
          <w:color w:val="1A1A1A"/>
          <w:sz w:val="21"/>
          <w:szCs w:val="21"/>
        </w:rPr>
        <w:t>,</w:t>
      </w:r>
      <w:r>
        <w:rPr>
          <w:rFonts w:ascii="Lucida Sans Unicode" w:hAnsi="Lucida Sans Unicode" w:cs="Lucida Sans Unicode"/>
          <w:color w:val="1A1A1A"/>
          <w:sz w:val="21"/>
          <w:szCs w:val="21"/>
        </w:rPr>
        <w:t xml:space="preserve">value </w:t>
      </w:r>
      <w:r>
        <w:rPr>
          <w:rFonts w:ascii="Lucida Sans Unicode" w:hAnsi="Lucida Sans Unicode" w:cs="Lucida Sans Unicode"/>
          <w:color w:val="1A1A1A"/>
          <w:sz w:val="21"/>
          <w:szCs w:val="21"/>
        </w:rPr>
        <w:t>值是则是链表结构。</w:t>
      </w:r>
    </w:p>
    <w:p w:rsidR="00CB703A" w:rsidRDefault="00CB703A" w:rsidP="00CB703A">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因为不同的</w:t>
      </w:r>
      <w:r>
        <w:rPr>
          <w:rFonts w:ascii="Lucida Sans Unicode" w:hAnsi="Lucida Sans Unicode" w:cs="Lucida Sans Unicode"/>
          <w:color w:val="1A1A1A"/>
          <w:sz w:val="21"/>
          <w:szCs w:val="21"/>
        </w:rPr>
        <w:t xml:space="preserve"> key </w:t>
      </w:r>
      <w:r>
        <w:rPr>
          <w:rFonts w:ascii="Lucida Sans Unicode" w:hAnsi="Lucida Sans Unicode" w:cs="Lucida Sans Unicode"/>
          <w:color w:val="1A1A1A"/>
          <w:sz w:val="21"/>
          <w:szCs w:val="21"/>
        </w:rPr>
        <w:t>值，可能有相同的</w:t>
      </w:r>
      <w:r>
        <w:rPr>
          <w:rFonts w:ascii="Lucida Sans Unicode" w:hAnsi="Lucida Sans Unicode" w:cs="Lucida Sans Unicode"/>
          <w:color w:val="1A1A1A"/>
          <w:sz w:val="21"/>
          <w:szCs w:val="21"/>
        </w:rPr>
        <w:t xml:space="preserve"> hashcode </w:t>
      </w:r>
      <w:r>
        <w:rPr>
          <w:rFonts w:ascii="Lucida Sans Unicode" w:hAnsi="Lucida Sans Unicode" w:cs="Lucida Sans Unicode"/>
          <w:color w:val="1A1A1A"/>
          <w:sz w:val="21"/>
          <w:szCs w:val="21"/>
        </w:rPr>
        <w:t>，所以</w:t>
      </w:r>
      <w:r>
        <w:rPr>
          <w:rFonts w:ascii="Lucida Sans Unicode" w:hAnsi="Lucida Sans Unicode" w:cs="Lucida Sans Unicode"/>
          <w:color w:val="1A1A1A"/>
          <w:sz w:val="21"/>
          <w:szCs w:val="21"/>
        </w:rPr>
        <w:t xml:space="preserve"> value </w:t>
      </w:r>
      <w:r>
        <w:rPr>
          <w:rFonts w:ascii="Lucida Sans Unicode" w:hAnsi="Lucida Sans Unicode" w:cs="Lucida Sans Unicode"/>
          <w:color w:val="1A1A1A"/>
          <w:sz w:val="21"/>
          <w:szCs w:val="21"/>
        </w:rPr>
        <w:t>值需要是链表结构。</w:t>
      </w:r>
    </w:p>
    <w:p w:rsidR="00CB703A" w:rsidRDefault="00CB703A" w:rsidP="00CB703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他们的共同点都是</w:t>
      </w:r>
      <w:r>
        <w:rPr>
          <w:rFonts w:ascii="Lucida Sans Unicode" w:hAnsi="Lucida Sans Unicode" w:cs="Lucida Sans Unicode"/>
          <w:color w:val="1A1A1A"/>
        </w:rPr>
        <w:t xml:space="preserve"> hash </w:t>
      </w:r>
      <w:r>
        <w:rPr>
          <w:rFonts w:ascii="Lucida Sans Unicode" w:hAnsi="Lucida Sans Unicode" w:cs="Lucida Sans Unicode"/>
          <w:color w:val="1A1A1A"/>
        </w:rPr>
        <w:t>算法实现的唯一性，他们都不能持有基本类型，只能持有对象。</w:t>
      </w:r>
    </w:p>
    <w:p w:rsidR="00CB703A" w:rsidRDefault="00CB703A" w:rsidP="00CB703A">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为了更好的性能，</w:t>
      </w:r>
      <w:r>
        <w:rPr>
          <w:rFonts w:ascii="Lucida Sans Unicode" w:hAnsi="Lucida Sans Unicode" w:cs="Lucida Sans Unicode"/>
          <w:color w:val="1A1A1A"/>
        </w:rPr>
        <w:t xml:space="preserve">Netty </w:t>
      </w:r>
      <w:r>
        <w:rPr>
          <w:rFonts w:ascii="Lucida Sans Unicode" w:hAnsi="Lucida Sans Unicode" w:cs="Lucida Sans Unicode"/>
          <w:color w:val="1A1A1A"/>
        </w:rPr>
        <w:t>自己实现了</w:t>
      </w:r>
      <w:r>
        <w:rPr>
          <w:rFonts w:ascii="Lucida Sans Unicode" w:hAnsi="Lucida Sans Unicode" w:cs="Lucida Sans Unicode"/>
          <w:color w:val="1A1A1A"/>
        </w:rPr>
        <w:t xml:space="preserve"> key </w:t>
      </w:r>
      <w:r>
        <w:rPr>
          <w:rFonts w:ascii="Lucida Sans Unicode" w:hAnsi="Lucida Sans Unicode" w:cs="Lucida Sans Unicode"/>
          <w:color w:val="1A1A1A"/>
        </w:rPr>
        <w:t>为基本类型的</w:t>
      </w:r>
      <w:r>
        <w:rPr>
          <w:rFonts w:ascii="Lucida Sans Unicode" w:hAnsi="Lucida Sans Unicode" w:cs="Lucida Sans Unicode"/>
          <w:color w:val="1A1A1A"/>
        </w:rPr>
        <w:t xml:space="preserve"> HashMap </w:t>
      </w:r>
      <w:r>
        <w:rPr>
          <w:rFonts w:ascii="Lucida Sans Unicode" w:hAnsi="Lucida Sans Unicode" w:cs="Lucida Sans Unicode"/>
          <w:color w:val="1A1A1A"/>
        </w:rPr>
        <w:t>，例如</w:t>
      </w:r>
      <w:r>
        <w:rPr>
          <w:rFonts w:ascii="Lucida Sans Unicode" w:hAnsi="Lucida Sans Unicode" w:cs="Lucida Sans Unicode"/>
          <w:color w:val="1A1A1A"/>
        </w:rPr>
        <w:t> </w:t>
      </w:r>
      <w:hyperlink r:id="rId100" w:tgtFrame="_blank" w:history="1">
        <w:r>
          <w:rPr>
            <w:rStyle w:val="a5"/>
            <w:rFonts w:ascii="Lucida Sans Unicode" w:hAnsi="Lucida Sans Unicode" w:cs="Lucida Sans Unicode"/>
            <w:color w:val="0088CC"/>
          </w:rPr>
          <w:t>IntObjectHashMap</w:t>
        </w:r>
      </w:hyperlink>
      <w:r>
        <w:rPr>
          <w:rFonts w:ascii="Lucida Sans Unicode" w:hAnsi="Lucida Sans Unicode" w:cs="Lucida Sans Unicode"/>
          <w:color w:val="1A1A1A"/>
        </w:rPr>
        <w:t> </w:t>
      </w:r>
      <w:r>
        <w:rPr>
          <w:rFonts w:ascii="Lucida Sans Unicode" w:hAnsi="Lucida Sans Unicode" w:cs="Lucida Sans Unicode"/>
          <w:color w:val="1A1A1A"/>
        </w:rPr>
        <w:t>。</w:t>
      </w:r>
    </w:p>
    <w:p w:rsidR="00703367" w:rsidRDefault="00703367" w:rsidP="00703367">
      <w:pPr>
        <w:pStyle w:val="2"/>
      </w:pPr>
      <w:r>
        <w:rPr>
          <w:rFonts w:hint="eastAsia"/>
        </w:rPr>
        <w:t>104</w:t>
      </w:r>
      <w:r>
        <w:t>.</w:t>
      </w:r>
      <w:r w:rsidRPr="00703367">
        <w:t xml:space="preserve"> </w:t>
      </w:r>
      <w:r>
        <w:t>HashSet 和 TreeSet 的区别？</w:t>
      </w:r>
    </w:p>
    <w:p w:rsidR="0023051F" w:rsidRDefault="0023051F" w:rsidP="0023051F">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顾名思义，首先是结构上的不同</w:t>
      </w:r>
    </w:p>
    <w:p w:rsidR="0023051F" w:rsidRDefault="0023051F" w:rsidP="0023051F">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w:t>
      </w:r>
      <w:r>
        <w:rPr>
          <w:rFonts w:ascii="Arial" w:hAnsi="Arial" w:cs="Arial"/>
          <w:color w:val="333333"/>
          <w:sz w:val="21"/>
          <w:szCs w:val="21"/>
        </w:rPr>
        <w:t>TreeSet</w:t>
      </w:r>
      <w:r>
        <w:rPr>
          <w:rFonts w:ascii="Arial" w:hAnsi="Arial" w:cs="Arial"/>
          <w:color w:val="333333"/>
          <w:sz w:val="21"/>
          <w:szCs w:val="21"/>
        </w:rPr>
        <w:t>背后的结构是</w:t>
      </w:r>
      <w:r>
        <w:rPr>
          <w:rFonts w:ascii="Arial" w:hAnsi="Arial" w:cs="Arial"/>
          <w:color w:val="333333"/>
          <w:sz w:val="21"/>
          <w:szCs w:val="21"/>
        </w:rPr>
        <w:t>TreeMap</w:t>
      </w:r>
      <w:r>
        <w:rPr>
          <w:rFonts w:ascii="Arial" w:hAnsi="Arial" w:cs="Arial"/>
          <w:color w:val="333333"/>
          <w:sz w:val="21"/>
          <w:szCs w:val="21"/>
        </w:rPr>
        <w:t>，也就是红黑树，能够实现自动排序。它通过</w:t>
      </w:r>
      <w:r>
        <w:rPr>
          <w:rFonts w:ascii="Arial" w:hAnsi="Arial" w:cs="Arial"/>
          <w:color w:val="333333"/>
          <w:sz w:val="21"/>
          <w:szCs w:val="21"/>
        </w:rPr>
        <w:t>equals</w:t>
      </w:r>
      <w:r>
        <w:rPr>
          <w:rFonts w:ascii="Arial" w:hAnsi="Arial" w:cs="Arial"/>
          <w:color w:val="333333"/>
          <w:sz w:val="21"/>
          <w:szCs w:val="21"/>
        </w:rPr>
        <w:t>方法或者</w:t>
      </w:r>
      <w:r>
        <w:rPr>
          <w:rFonts w:ascii="Arial" w:hAnsi="Arial" w:cs="Arial"/>
          <w:color w:val="333333"/>
          <w:sz w:val="21"/>
          <w:szCs w:val="21"/>
        </w:rPr>
        <w:t>compareTo</w:t>
      </w:r>
      <w:r>
        <w:rPr>
          <w:rFonts w:ascii="Arial" w:hAnsi="Arial" w:cs="Arial"/>
          <w:color w:val="333333"/>
          <w:sz w:val="21"/>
          <w:szCs w:val="21"/>
        </w:rPr>
        <w:t>方法进行内容的比较。</w:t>
      </w:r>
    </w:p>
    <w:p w:rsidR="0023051F" w:rsidRDefault="0023051F" w:rsidP="0023051F">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w:t>
      </w:r>
      <w:r>
        <w:rPr>
          <w:rFonts w:ascii="Arial" w:hAnsi="Arial" w:cs="Arial"/>
          <w:color w:val="333333"/>
          <w:sz w:val="21"/>
          <w:szCs w:val="21"/>
        </w:rPr>
        <w:t>HashSet</w:t>
      </w:r>
      <w:r>
        <w:rPr>
          <w:rFonts w:ascii="Arial" w:hAnsi="Arial" w:cs="Arial"/>
          <w:color w:val="333333"/>
          <w:sz w:val="21"/>
          <w:szCs w:val="21"/>
        </w:rPr>
        <w:t>背后是</w:t>
      </w:r>
      <w:r>
        <w:rPr>
          <w:rFonts w:ascii="Arial" w:hAnsi="Arial" w:cs="Arial"/>
          <w:color w:val="333333"/>
          <w:sz w:val="21"/>
          <w:szCs w:val="21"/>
        </w:rPr>
        <w:t>HashMap</w:t>
      </w:r>
      <w:r>
        <w:rPr>
          <w:rFonts w:ascii="Arial" w:hAnsi="Arial" w:cs="Arial"/>
          <w:color w:val="333333"/>
          <w:sz w:val="21"/>
          <w:szCs w:val="21"/>
        </w:rPr>
        <w:t>，</w:t>
      </w:r>
      <w:r>
        <w:rPr>
          <w:rFonts w:ascii="Arial" w:hAnsi="Arial" w:cs="Arial"/>
          <w:color w:val="333333"/>
          <w:sz w:val="21"/>
          <w:szCs w:val="21"/>
        </w:rPr>
        <w:t>key</w:t>
      </w:r>
      <w:r>
        <w:rPr>
          <w:rFonts w:ascii="Arial" w:hAnsi="Arial" w:cs="Arial"/>
          <w:color w:val="333333"/>
          <w:sz w:val="21"/>
          <w:szCs w:val="21"/>
        </w:rPr>
        <w:t>是无序的，只能做外部排序。既然是</w:t>
      </w:r>
      <w:r>
        <w:rPr>
          <w:rFonts w:ascii="Arial" w:hAnsi="Arial" w:cs="Arial"/>
          <w:color w:val="333333"/>
          <w:sz w:val="21"/>
          <w:szCs w:val="21"/>
        </w:rPr>
        <w:t>Hash</w:t>
      </w:r>
      <w:r>
        <w:rPr>
          <w:rFonts w:ascii="Arial" w:hAnsi="Arial" w:cs="Arial"/>
          <w:color w:val="333333"/>
          <w:sz w:val="21"/>
          <w:szCs w:val="21"/>
        </w:rPr>
        <w:t>，那么就要重写其中对象的</w:t>
      </w:r>
      <w:r>
        <w:rPr>
          <w:rFonts w:ascii="Arial" w:hAnsi="Arial" w:cs="Arial"/>
          <w:color w:val="333333"/>
          <w:sz w:val="21"/>
          <w:szCs w:val="21"/>
        </w:rPr>
        <w:t>hashCode</w:t>
      </w:r>
      <w:r>
        <w:rPr>
          <w:rFonts w:ascii="Arial" w:hAnsi="Arial" w:cs="Arial"/>
          <w:color w:val="333333"/>
          <w:sz w:val="21"/>
          <w:szCs w:val="21"/>
        </w:rPr>
        <w:t>和</w:t>
      </w:r>
      <w:r>
        <w:rPr>
          <w:rFonts w:ascii="Arial" w:hAnsi="Arial" w:cs="Arial"/>
          <w:color w:val="333333"/>
          <w:sz w:val="21"/>
          <w:szCs w:val="21"/>
        </w:rPr>
        <w:t>equals</w:t>
      </w:r>
      <w:r>
        <w:rPr>
          <w:rFonts w:ascii="Arial" w:hAnsi="Arial" w:cs="Arial"/>
          <w:color w:val="333333"/>
          <w:sz w:val="21"/>
          <w:szCs w:val="21"/>
        </w:rPr>
        <w:t>方法</w:t>
      </w:r>
    </w:p>
    <w:p w:rsidR="0023051F" w:rsidRDefault="0023051F" w:rsidP="0023051F">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HashSet</w:t>
      </w:r>
      <w:r>
        <w:rPr>
          <w:rFonts w:ascii="Arial" w:hAnsi="Arial" w:cs="Arial"/>
          <w:color w:val="333333"/>
          <w:sz w:val="21"/>
          <w:szCs w:val="21"/>
        </w:rPr>
        <w:t>可以接受</w:t>
      </w:r>
      <w:r>
        <w:rPr>
          <w:rFonts w:ascii="Arial" w:hAnsi="Arial" w:cs="Arial"/>
          <w:color w:val="333333"/>
          <w:sz w:val="21"/>
          <w:szCs w:val="21"/>
        </w:rPr>
        <w:t>null</w:t>
      </w:r>
      <w:r>
        <w:rPr>
          <w:rFonts w:ascii="Arial" w:hAnsi="Arial" w:cs="Arial"/>
          <w:color w:val="333333"/>
          <w:sz w:val="21"/>
          <w:szCs w:val="21"/>
        </w:rPr>
        <w:t>值，有且只有一个</w:t>
      </w:r>
      <w:r>
        <w:rPr>
          <w:rFonts w:ascii="Arial" w:hAnsi="Arial" w:cs="Arial"/>
          <w:color w:val="333333"/>
          <w:sz w:val="21"/>
          <w:szCs w:val="21"/>
        </w:rPr>
        <w:t xml:space="preserve"> 2</w:t>
      </w:r>
      <w:r>
        <w:rPr>
          <w:rFonts w:ascii="Arial" w:hAnsi="Arial" w:cs="Arial"/>
          <w:color w:val="333333"/>
          <w:sz w:val="21"/>
          <w:szCs w:val="21"/>
        </w:rPr>
        <w:t>、</w:t>
      </w:r>
      <w:r>
        <w:rPr>
          <w:rFonts w:ascii="Arial" w:hAnsi="Arial" w:cs="Arial"/>
          <w:color w:val="333333"/>
          <w:sz w:val="21"/>
          <w:szCs w:val="21"/>
        </w:rPr>
        <w:t>TreeSet</w:t>
      </w:r>
      <w:r>
        <w:rPr>
          <w:rStyle w:val="HTML"/>
          <w:rFonts w:ascii="Courier New" w:hAnsi="Courier New" w:cs="Courier New"/>
          <w:color w:val="333333"/>
        </w:rPr>
        <w:t>默认</w:t>
      </w:r>
      <w:r>
        <w:rPr>
          <w:rFonts w:ascii="Arial" w:hAnsi="Arial" w:cs="Arial"/>
          <w:color w:val="333333"/>
          <w:sz w:val="21"/>
          <w:szCs w:val="21"/>
        </w:rPr>
        <w:t>不可以接受</w:t>
      </w:r>
      <w:r>
        <w:rPr>
          <w:rFonts w:ascii="Arial" w:hAnsi="Arial" w:cs="Arial"/>
          <w:color w:val="333333"/>
          <w:sz w:val="21"/>
          <w:szCs w:val="21"/>
        </w:rPr>
        <w:t>null</w:t>
      </w:r>
      <w:r>
        <w:rPr>
          <w:rFonts w:ascii="Arial" w:hAnsi="Arial" w:cs="Arial"/>
          <w:color w:val="333333"/>
          <w:sz w:val="21"/>
          <w:szCs w:val="21"/>
        </w:rPr>
        <w:t>值，会直接抛出空指针异常</w:t>
      </w:r>
    </w:p>
    <w:p w:rsidR="0023051F" w:rsidRPr="0023051F" w:rsidRDefault="0023051F" w:rsidP="0023051F"/>
    <w:p w:rsidR="00703367" w:rsidRDefault="00703367" w:rsidP="00FA61C5">
      <w:pPr>
        <w:widowControl/>
        <w:numPr>
          <w:ilvl w:val="0"/>
          <w:numId w:val="54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HashSet </w:t>
      </w:r>
      <w:r>
        <w:rPr>
          <w:rFonts w:ascii="Lucida Sans Unicode" w:hAnsi="Lucida Sans Unicode" w:cs="Lucida Sans Unicode"/>
          <w:color w:val="1A1A1A"/>
          <w:szCs w:val="21"/>
        </w:rPr>
        <w:t>是用一个</w:t>
      </w:r>
      <w:r>
        <w:rPr>
          <w:rFonts w:ascii="Lucida Sans Unicode" w:hAnsi="Lucida Sans Unicode" w:cs="Lucida Sans Unicode"/>
          <w:color w:val="1A1A1A"/>
          <w:szCs w:val="21"/>
        </w:rPr>
        <w:t xml:space="preserve"> hash </w:t>
      </w:r>
      <w:r>
        <w:rPr>
          <w:rFonts w:ascii="Lucida Sans Unicode" w:hAnsi="Lucida Sans Unicode" w:cs="Lucida Sans Unicode"/>
          <w:color w:val="1A1A1A"/>
          <w:szCs w:val="21"/>
        </w:rPr>
        <w:t>表来实现的，因此，它的元素是无序的。添加，删除和</w:t>
      </w:r>
      <w:r>
        <w:rPr>
          <w:rFonts w:ascii="Lucida Sans Unicode" w:hAnsi="Lucida Sans Unicode" w:cs="Lucida Sans Unicode"/>
          <w:color w:val="1A1A1A"/>
          <w:szCs w:val="21"/>
        </w:rPr>
        <w:t xml:space="preserve"> HashSet </w:t>
      </w:r>
      <w:r>
        <w:rPr>
          <w:rFonts w:ascii="Lucida Sans Unicode" w:hAnsi="Lucida Sans Unicode" w:cs="Lucida Sans Unicode"/>
          <w:color w:val="1A1A1A"/>
          <w:szCs w:val="21"/>
        </w:rPr>
        <w:t>包括的方法的持续时间复杂度是</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O(1)</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703367" w:rsidRDefault="00703367" w:rsidP="00FA61C5">
      <w:pPr>
        <w:widowControl/>
        <w:numPr>
          <w:ilvl w:val="0"/>
          <w:numId w:val="54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TreeSet </w:t>
      </w:r>
      <w:r>
        <w:rPr>
          <w:rFonts w:ascii="Lucida Sans Unicode" w:hAnsi="Lucida Sans Unicode" w:cs="Lucida Sans Unicode"/>
          <w:color w:val="1A1A1A"/>
          <w:szCs w:val="21"/>
        </w:rPr>
        <w:t>是用一个树形结构实现的，因此，它是有序的。添加，删除和</w:t>
      </w:r>
      <w:r>
        <w:rPr>
          <w:rFonts w:ascii="Lucida Sans Unicode" w:hAnsi="Lucida Sans Unicode" w:cs="Lucida Sans Unicode"/>
          <w:color w:val="1A1A1A"/>
          <w:szCs w:val="21"/>
        </w:rPr>
        <w:t xml:space="preserve"> TreeSet </w:t>
      </w:r>
      <w:r>
        <w:rPr>
          <w:rFonts w:ascii="Lucida Sans Unicode" w:hAnsi="Lucida Sans Unicode" w:cs="Lucida Sans Unicode"/>
          <w:color w:val="1A1A1A"/>
          <w:szCs w:val="21"/>
        </w:rPr>
        <w:t>包含的方法的持续时间复杂度是</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O(logn)</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703367" w:rsidRDefault="00703367" w:rsidP="0023051F">
      <w:pPr>
        <w:pStyle w:val="3"/>
      </w:pPr>
      <w:r>
        <w:rPr>
          <w:rStyle w:val="a4"/>
          <w:rFonts w:ascii="Lucida Sans Unicode" w:hAnsi="Lucida Sans Unicode" w:cs="Lucida Sans Unicode"/>
          <w:color w:val="1A1A1A"/>
        </w:rPr>
        <w:t>如何决定选用</w:t>
      </w:r>
      <w:r>
        <w:rPr>
          <w:rStyle w:val="a4"/>
          <w:rFonts w:ascii="Lucida Sans Unicode" w:hAnsi="Lucida Sans Unicode" w:cs="Lucida Sans Unicode"/>
          <w:color w:val="1A1A1A"/>
        </w:rPr>
        <w:t xml:space="preserve"> HashMap </w:t>
      </w:r>
      <w:r>
        <w:rPr>
          <w:rStyle w:val="a4"/>
          <w:rFonts w:ascii="Lucida Sans Unicode" w:hAnsi="Lucida Sans Unicode" w:cs="Lucida Sans Unicode"/>
          <w:color w:val="1A1A1A"/>
        </w:rPr>
        <w:t>还是</w:t>
      </w:r>
      <w:r>
        <w:rPr>
          <w:rStyle w:val="a4"/>
          <w:rFonts w:ascii="Lucida Sans Unicode" w:hAnsi="Lucida Sans Unicode" w:cs="Lucida Sans Unicode"/>
          <w:color w:val="1A1A1A"/>
        </w:rPr>
        <w:t xml:space="preserve"> TreeMap</w:t>
      </w:r>
      <w:r>
        <w:rPr>
          <w:rStyle w:val="a4"/>
          <w:rFonts w:ascii="Lucida Sans Unicode" w:hAnsi="Lucida Sans Unicode" w:cs="Lucida Sans Unicode"/>
          <w:color w:val="1A1A1A"/>
        </w:rPr>
        <w:t>？</w:t>
      </w:r>
    </w:p>
    <w:p w:rsidR="00703367" w:rsidRDefault="00703367" w:rsidP="00FA61C5">
      <w:pPr>
        <w:widowControl/>
        <w:numPr>
          <w:ilvl w:val="0"/>
          <w:numId w:val="54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对于在</w:t>
      </w:r>
      <w:r>
        <w:rPr>
          <w:rFonts w:ascii="Lucida Sans Unicode" w:hAnsi="Lucida Sans Unicode" w:cs="Lucida Sans Unicode"/>
          <w:color w:val="1A1A1A"/>
          <w:szCs w:val="21"/>
        </w:rPr>
        <w:t xml:space="preserve"> Map </w:t>
      </w:r>
      <w:r>
        <w:rPr>
          <w:rFonts w:ascii="Lucida Sans Unicode" w:hAnsi="Lucida Sans Unicode" w:cs="Lucida Sans Unicode"/>
          <w:color w:val="1A1A1A"/>
          <w:szCs w:val="21"/>
        </w:rPr>
        <w:t>中插入、删除和定位元素这类操作，</w:t>
      </w:r>
      <w:r>
        <w:rPr>
          <w:rFonts w:ascii="Lucida Sans Unicode" w:hAnsi="Lucida Sans Unicode" w:cs="Lucida Sans Unicode"/>
          <w:color w:val="1A1A1A"/>
          <w:szCs w:val="21"/>
        </w:rPr>
        <w:t xml:space="preserve">HashMap </w:t>
      </w:r>
      <w:r>
        <w:rPr>
          <w:rFonts w:ascii="Lucida Sans Unicode" w:hAnsi="Lucida Sans Unicode" w:cs="Lucida Sans Unicode"/>
          <w:color w:val="1A1A1A"/>
          <w:szCs w:val="21"/>
        </w:rPr>
        <w:t>是最好的选择。</w:t>
      </w:r>
    </w:p>
    <w:p w:rsidR="00703367" w:rsidRDefault="00703367" w:rsidP="00FA61C5">
      <w:pPr>
        <w:widowControl/>
        <w:numPr>
          <w:ilvl w:val="0"/>
          <w:numId w:val="54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然而，假如你需要对一个有序的</w:t>
      </w:r>
      <w:r>
        <w:rPr>
          <w:rFonts w:ascii="Lucida Sans Unicode" w:hAnsi="Lucida Sans Unicode" w:cs="Lucida Sans Unicode"/>
          <w:color w:val="1A1A1A"/>
          <w:szCs w:val="21"/>
        </w:rPr>
        <w:t xml:space="preserve"> key </w:t>
      </w:r>
      <w:r>
        <w:rPr>
          <w:rFonts w:ascii="Lucida Sans Unicode" w:hAnsi="Lucida Sans Unicode" w:cs="Lucida Sans Unicode"/>
          <w:color w:val="1A1A1A"/>
          <w:szCs w:val="21"/>
        </w:rPr>
        <w:t>集合进行遍历，</w:t>
      </w:r>
      <w:r>
        <w:rPr>
          <w:rFonts w:ascii="Lucida Sans Unicode" w:hAnsi="Lucida Sans Unicode" w:cs="Lucida Sans Unicode"/>
          <w:color w:val="1A1A1A"/>
          <w:szCs w:val="21"/>
        </w:rPr>
        <w:t xml:space="preserve"> TreeMap </w:t>
      </w:r>
      <w:r>
        <w:rPr>
          <w:rFonts w:ascii="Lucida Sans Unicode" w:hAnsi="Lucida Sans Unicode" w:cs="Lucida Sans Unicode"/>
          <w:color w:val="1A1A1A"/>
          <w:szCs w:val="21"/>
        </w:rPr>
        <w:t>是更好的选择。</w:t>
      </w:r>
    </w:p>
    <w:p w:rsidR="00703367" w:rsidRDefault="00703367" w:rsidP="00703367">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基于你的</w:t>
      </w:r>
      <w:r>
        <w:rPr>
          <w:rFonts w:ascii="Lucida Sans Unicode" w:hAnsi="Lucida Sans Unicode" w:cs="Lucida Sans Unicode"/>
          <w:color w:val="1A1A1A"/>
        </w:rPr>
        <w:t xml:space="preserve"> collection </w:t>
      </w:r>
      <w:r>
        <w:rPr>
          <w:rFonts w:ascii="Lucida Sans Unicode" w:hAnsi="Lucida Sans Unicode" w:cs="Lucida Sans Unicode"/>
          <w:color w:val="1A1A1A"/>
        </w:rPr>
        <w:t>的大小，也许向</w:t>
      </w:r>
      <w:r>
        <w:rPr>
          <w:rFonts w:ascii="Lucida Sans Unicode" w:hAnsi="Lucida Sans Unicode" w:cs="Lucida Sans Unicode"/>
          <w:color w:val="1A1A1A"/>
        </w:rPr>
        <w:t xml:space="preserve"> HashMap </w:t>
      </w:r>
      <w:r>
        <w:rPr>
          <w:rFonts w:ascii="Lucida Sans Unicode" w:hAnsi="Lucida Sans Unicode" w:cs="Lucida Sans Unicode"/>
          <w:color w:val="1A1A1A"/>
        </w:rPr>
        <w:t>中添加元素会更快，再将</w:t>
      </w:r>
      <w:r>
        <w:rPr>
          <w:rFonts w:ascii="Lucida Sans Unicode" w:hAnsi="Lucida Sans Unicode" w:cs="Lucida Sans Unicode"/>
          <w:color w:val="1A1A1A"/>
        </w:rPr>
        <w:t xml:space="preserve"> HashMap </w:t>
      </w:r>
      <w:r>
        <w:rPr>
          <w:rFonts w:ascii="Lucida Sans Unicode" w:hAnsi="Lucida Sans Unicode" w:cs="Lucida Sans Unicode"/>
          <w:color w:val="1A1A1A"/>
        </w:rPr>
        <w:t>换为</w:t>
      </w:r>
      <w:r>
        <w:rPr>
          <w:rFonts w:ascii="Lucida Sans Unicode" w:hAnsi="Lucida Sans Unicode" w:cs="Lucida Sans Unicode"/>
          <w:color w:val="1A1A1A"/>
        </w:rPr>
        <w:t xml:space="preserve"> TreeMap </w:t>
      </w:r>
      <w:r>
        <w:rPr>
          <w:rFonts w:ascii="Lucida Sans Unicode" w:hAnsi="Lucida Sans Unicode" w:cs="Lucida Sans Unicode"/>
          <w:color w:val="1A1A1A"/>
        </w:rPr>
        <w:t>进行有序</w:t>
      </w:r>
      <w:r>
        <w:rPr>
          <w:rFonts w:ascii="Lucida Sans Unicode" w:hAnsi="Lucida Sans Unicode" w:cs="Lucida Sans Unicode"/>
          <w:color w:val="1A1A1A"/>
        </w:rPr>
        <w:t xml:space="preserve"> key </w:t>
      </w:r>
      <w:r>
        <w:rPr>
          <w:rFonts w:ascii="Lucida Sans Unicode" w:hAnsi="Lucida Sans Unicode" w:cs="Lucida Sans Unicode"/>
          <w:color w:val="1A1A1A"/>
        </w:rPr>
        <w:t>的遍历。</w:t>
      </w:r>
    </w:p>
    <w:p w:rsidR="00703367" w:rsidRDefault="00703367" w:rsidP="00703367">
      <w:pPr>
        <w:pStyle w:val="2"/>
      </w:pPr>
      <w:r>
        <w:rPr>
          <w:rFonts w:hint="eastAsia"/>
        </w:rPr>
        <w:t>105</w:t>
      </w:r>
      <w:r>
        <w:t>.</w:t>
      </w:r>
      <w:r w:rsidRPr="00703367">
        <w:t xml:space="preserve"> </w:t>
      </w:r>
      <w:r>
        <w:t>HashMap 和 ConcurrentHashMap 的区别？</w:t>
      </w:r>
    </w:p>
    <w:p w:rsidR="00703367" w:rsidRDefault="00703367" w:rsidP="00703367">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ConcurrentHashMap </w:t>
      </w:r>
      <w:r>
        <w:rPr>
          <w:rFonts w:ascii="Lucida Sans Unicode" w:hAnsi="Lucida Sans Unicode" w:cs="Lucida Sans Unicode"/>
          <w:color w:val="1A1A1A"/>
        </w:rPr>
        <w:t>是线程安全的</w:t>
      </w:r>
      <w:r>
        <w:rPr>
          <w:rFonts w:ascii="Lucida Sans Unicode" w:hAnsi="Lucida Sans Unicode" w:cs="Lucida Sans Unicode"/>
          <w:color w:val="1A1A1A"/>
        </w:rPr>
        <w:t xml:space="preserve"> HashMap </w:t>
      </w:r>
      <w:r>
        <w:rPr>
          <w:rFonts w:ascii="Lucida Sans Unicode" w:hAnsi="Lucida Sans Unicode" w:cs="Lucida Sans Unicode"/>
          <w:color w:val="1A1A1A"/>
        </w:rPr>
        <w:t>的实现。主要区别如下：</w:t>
      </w:r>
    </w:p>
    <w:p w:rsidR="00703367" w:rsidRDefault="00703367" w:rsidP="00FA61C5">
      <w:pPr>
        <w:pStyle w:val="a3"/>
        <w:numPr>
          <w:ilvl w:val="0"/>
          <w:numId w:val="546"/>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1</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 xml:space="preserve">ConcurrentHashMap </w:t>
      </w:r>
      <w:r>
        <w:rPr>
          <w:rFonts w:ascii="Lucida Sans Unicode" w:hAnsi="Lucida Sans Unicode" w:cs="Lucida Sans Unicode"/>
          <w:color w:val="1A1A1A"/>
          <w:sz w:val="21"/>
          <w:szCs w:val="21"/>
        </w:rPr>
        <w:t>对整个桶数组进行了分割分段</w:t>
      </w:r>
      <w:r>
        <w:rPr>
          <w:rFonts w:ascii="Lucida Sans Unicode" w:hAnsi="Lucida Sans Unicode" w:cs="Lucida Sans Unicode"/>
          <w:color w:val="1A1A1A"/>
          <w:sz w:val="21"/>
          <w:szCs w:val="21"/>
        </w:rPr>
        <w:t>(Segment)</w:t>
      </w:r>
      <w:r>
        <w:rPr>
          <w:rFonts w:ascii="Lucida Sans Unicode" w:hAnsi="Lucida Sans Unicode" w:cs="Lucida Sans Unicode"/>
          <w:color w:val="1A1A1A"/>
          <w:sz w:val="21"/>
          <w:szCs w:val="21"/>
        </w:rPr>
        <w:t>，然后在每一个分段上都用</w:t>
      </w:r>
      <w:r>
        <w:rPr>
          <w:rFonts w:ascii="Lucida Sans Unicode" w:hAnsi="Lucida Sans Unicode" w:cs="Lucida Sans Unicode"/>
          <w:color w:val="1A1A1A"/>
          <w:sz w:val="21"/>
          <w:szCs w:val="21"/>
        </w:rPr>
        <w:t xml:space="preserve"> lock </w:t>
      </w:r>
      <w:r>
        <w:rPr>
          <w:rFonts w:ascii="Lucida Sans Unicode" w:hAnsi="Lucida Sans Unicode" w:cs="Lucida Sans Unicode"/>
          <w:color w:val="1A1A1A"/>
          <w:sz w:val="21"/>
          <w:szCs w:val="21"/>
        </w:rPr>
        <w:t>锁进行保护，相对</w:t>
      </w:r>
      <w:r>
        <w:rPr>
          <w:rFonts w:ascii="Lucida Sans Unicode" w:hAnsi="Lucida Sans Unicode" w:cs="Lucida Sans Unicode"/>
          <w:color w:val="1A1A1A"/>
          <w:sz w:val="21"/>
          <w:szCs w:val="21"/>
        </w:rPr>
        <w:t xml:space="preserve"> </w:t>
      </w:r>
      <w:r>
        <w:rPr>
          <w:rFonts w:ascii="Lucida Sans Unicode" w:hAnsi="Lucida Sans Unicode" w:cs="Lucida Sans Unicode"/>
          <w:color w:val="1A1A1A"/>
          <w:sz w:val="21"/>
          <w:szCs w:val="21"/>
        </w:rPr>
        <w:t>于</w:t>
      </w:r>
      <w:r>
        <w:rPr>
          <w:rFonts w:ascii="Lucida Sans Unicode" w:hAnsi="Lucida Sans Unicode" w:cs="Lucida Sans Unicode"/>
          <w:color w:val="1A1A1A"/>
          <w:sz w:val="21"/>
          <w:szCs w:val="21"/>
        </w:rPr>
        <w:t xml:space="preserve">Hashtable </w:t>
      </w:r>
      <w:r>
        <w:rPr>
          <w:rFonts w:ascii="Lucida Sans Unicode" w:hAnsi="Lucida Sans Unicode" w:cs="Lucida Sans Unicode"/>
          <w:color w:val="1A1A1A"/>
          <w:sz w:val="21"/>
          <w:szCs w:val="21"/>
        </w:rPr>
        <w:t>的</w:t>
      </w:r>
      <w:r>
        <w:rPr>
          <w:rFonts w:ascii="Lucida Sans Unicode" w:hAnsi="Lucida Sans Unicode" w:cs="Lucida Sans Unicode"/>
          <w:color w:val="1A1A1A"/>
          <w:sz w:val="21"/>
          <w:szCs w:val="21"/>
        </w:rPr>
        <w:t xml:space="preserve"> syn </w:t>
      </w:r>
      <w:r>
        <w:rPr>
          <w:rFonts w:ascii="Lucida Sans Unicode" w:hAnsi="Lucida Sans Unicode" w:cs="Lucida Sans Unicode"/>
          <w:color w:val="1A1A1A"/>
          <w:sz w:val="21"/>
          <w:szCs w:val="21"/>
        </w:rPr>
        <w:t>关键字锁的粒度更精细了一些，并发性能更好。而</w:t>
      </w:r>
      <w:r>
        <w:rPr>
          <w:rFonts w:ascii="Lucida Sans Unicode" w:hAnsi="Lucida Sans Unicode" w:cs="Lucida Sans Unicode"/>
          <w:color w:val="1A1A1A"/>
          <w:sz w:val="21"/>
          <w:szCs w:val="21"/>
        </w:rPr>
        <w:t xml:space="preserve"> HashMap </w:t>
      </w:r>
      <w:r>
        <w:rPr>
          <w:rFonts w:ascii="Lucida Sans Unicode" w:hAnsi="Lucida Sans Unicode" w:cs="Lucida Sans Unicode"/>
          <w:color w:val="1A1A1A"/>
          <w:sz w:val="21"/>
          <w:szCs w:val="21"/>
        </w:rPr>
        <w:t>没有锁机制，不是线程安全的。</w:t>
      </w:r>
    </w:p>
    <w:p w:rsidR="00703367" w:rsidRDefault="00703367" w:rsidP="00703367">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JDK8 </w:t>
      </w:r>
      <w:r>
        <w:rPr>
          <w:rFonts w:ascii="Lucida Sans Unicode" w:hAnsi="Lucida Sans Unicode" w:cs="Lucida Sans Unicode"/>
          <w:color w:val="1A1A1A"/>
          <w:sz w:val="21"/>
          <w:szCs w:val="21"/>
        </w:rPr>
        <w:t>之后，</w:t>
      </w:r>
      <w:r>
        <w:rPr>
          <w:rFonts w:ascii="Lucida Sans Unicode" w:hAnsi="Lucida Sans Unicode" w:cs="Lucida Sans Unicode"/>
          <w:color w:val="1A1A1A"/>
          <w:sz w:val="21"/>
          <w:szCs w:val="21"/>
        </w:rPr>
        <w:t xml:space="preserve">ConcurrentHashMap </w:t>
      </w:r>
      <w:r>
        <w:rPr>
          <w:rFonts w:ascii="Lucida Sans Unicode" w:hAnsi="Lucida Sans Unicode" w:cs="Lucida Sans Unicode"/>
          <w:color w:val="1A1A1A"/>
          <w:sz w:val="21"/>
          <w:szCs w:val="21"/>
        </w:rPr>
        <w:t>启用了一种全新的方式实现</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利用</w:t>
      </w:r>
      <w:r>
        <w:rPr>
          <w:rFonts w:ascii="Lucida Sans Unicode" w:hAnsi="Lucida Sans Unicode" w:cs="Lucida Sans Unicode"/>
          <w:color w:val="1A1A1A"/>
          <w:sz w:val="21"/>
          <w:szCs w:val="21"/>
        </w:rPr>
        <w:t xml:space="preserve"> CAS </w:t>
      </w:r>
      <w:r>
        <w:rPr>
          <w:rFonts w:ascii="Lucida Sans Unicode" w:hAnsi="Lucida Sans Unicode" w:cs="Lucida Sans Unicode"/>
          <w:color w:val="1A1A1A"/>
          <w:sz w:val="21"/>
          <w:szCs w:val="21"/>
        </w:rPr>
        <w:t>算法。</w:t>
      </w:r>
    </w:p>
    <w:p w:rsidR="00703367" w:rsidRDefault="00703367" w:rsidP="00FA61C5">
      <w:pPr>
        <w:pStyle w:val="a3"/>
        <w:numPr>
          <w:ilvl w:val="0"/>
          <w:numId w:val="546"/>
        </w:numPr>
        <w:shd w:val="clear" w:color="auto" w:fill="FFFFFF"/>
        <w:spacing w:before="0" w:beforeAutospacing="0" w:after="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2</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 xml:space="preserve">HashMap </w:t>
      </w:r>
      <w:r>
        <w:rPr>
          <w:rFonts w:ascii="Lucida Sans Unicode" w:hAnsi="Lucida Sans Unicode" w:cs="Lucida Sans Unicode"/>
          <w:color w:val="1A1A1A"/>
          <w:sz w:val="21"/>
          <w:szCs w:val="21"/>
        </w:rPr>
        <w:t>的键值对允许有</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null</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，但是</w:t>
      </w:r>
      <w:r>
        <w:rPr>
          <w:rFonts w:ascii="Lucida Sans Unicode" w:hAnsi="Lucida Sans Unicode" w:cs="Lucida Sans Unicode"/>
          <w:color w:val="1A1A1A"/>
          <w:sz w:val="21"/>
          <w:szCs w:val="21"/>
        </w:rPr>
        <w:t xml:space="preserve"> ConCurrentHashMap </w:t>
      </w:r>
      <w:r>
        <w:rPr>
          <w:rFonts w:ascii="Lucida Sans Unicode" w:hAnsi="Lucida Sans Unicode" w:cs="Lucida Sans Unicode"/>
          <w:color w:val="1A1A1A"/>
          <w:sz w:val="21"/>
          <w:szCs w:val="21"/>
        </w:rPr>
        <w:t>都不允许。</w:t>
      </w:r>
    </w:p>
    <w:p w:rsidR="00703367" w:rsidRDefault="00703367" w:rsidP="00703367">
      <w:pPr>
        <w:pStyle w:val="2"/>
      </w:pPr>
      <w:r>
        <w:rPr>
          <w:rFonts w:hint="eastAsia"/>
        </w:rPr>
        <w:t>106</w:t>
      </w:r>
      <w:r>
        <w:t>.</w:t>
      </w:r>
      <w:r w:rsidRPr="00703367">
        <w:t xml:space="preserve"> </w:t>
      </w:r>
      <w:r>
        <w:t>队列和栈是什么，列出它们的区别？</w:t>
      </w:r>
    </w:p>
    <w:p w:rsidR="00703367" w:rsidRDefault="00703367" w:rsidP="00703367">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栈和队列两者都被用来预存储数据。</w:t>
      </w:r>
    </w:p>
    <w:p w:rsidR="00703367" w:rsidRDefault="00703367" w:rsidP="00FA61C5">
      <w:pPr>
        <w:widowControl/>
        <w:numPr>
          <w:ilvl w:val="0"/>
          <w:numId w:val="547"/>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java.util.Queue</w:t>
      </w:r>
      <w:r>
        <w:rPr>
          <w:rFonts w:ascii="Lucida Sans Unicode" w:hAnsi="Lucida Sans Unicode" w:cs="Lucida Sans Unicode"/>
          <w:color w:val="1A1A1A"/>
          <w:szCs w:val="21"/>
        </w:rPr>
        <w:t> </w:t>
      </w:r>
      <w:r>
        <w:rPr>
          <w:rFonts w:ascii="Lucida Sans Unicode" w:hAnsi="Lucida Sans Unicode" w:cs="Lucida Sans Unicode"/>
          <w:color w:val="1A1A1A"/>
          <w:szCs w:val="21"/>
        </w:rPr>
        <w:t>是一个接口，它的实现类在</w:t>
      </w:r>
      <w:r>
        <w:rPr>
          <w:rFonts w:ascii="Lucida Sans Unicode" w:hAnsi="Lucida Sans Unicode" w:cs="Lucida Sans Unicode"/>
          <w:color w:val="1A1A1A"/>
          <w:szCs w:val="21"/>
        </w:rPr>
        <w:t>Java</w:t>
      </w:r>
      <w:r>
        <w:rPr>
          <w:rFonts w:ascii="Lucida Sans Unicode" w:hAnsi="Lucida Sans Unicode" w:cs="Lucida Sans Unicode"/>
          <w:color w:val="1A1A1A"/>
          <w:szCs w:val="21"/>
        </w:rPr>
        <w:t>并发包中。</w:t>
      </w:r>
    </w:p>
    <w:p w:rsidR="00703367" w:rsidRDefault="00703367" w:rsidP="00FA61C5">
      <w:pPr>
        <w:widowControl/>
        <w:numPr>
          <w:ilvl w:val="1"/>
          <w:numId w:val="547"/>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队列允许先进先出（</w:t>
      </w:r>
      <w:r>
        <w:rPr>
          <w:rFonts w:ascii="Lucida Sans Unicode" w:hAnsi="Lucida Sans Unicode" w:cs="Lucida Sans Unicode"/>
          <w:color w:val="1A1A1A"/>
          <w:szCs w:val="21"/>
        </w:rPr>
        <w:t>FIFO</w:t>
      </w:r>
      <w:r>
        <w:rPr>
          <w:rFonts w:ascii="Lucida Sans Unicode" w:hAnsi="Lucida Sans Unicode" w:cs="Lucida Sans Unicode"/>
          <w:color w:val="1A1A1A"/>
          <w:szCs w:val="21"/>
        </w:rPr>
        <w:t>）检索元素，但并非总是这样。</w:t>
      </w:r>
    </w:p>
    <w:p w:rsidR="00703367" w:rsidRDefault="00703367" w:rsidP="00FA61C5">
      <w:pPr>
        <w:widowControl/>
        <w:numPr>
          <w:ilvl w:val="1"/>
          <w:numId w:val="547"/>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Deque </w:t>
      </w:r>
      <w:r>
        <w:rPr>
          <w:rFonts w:ascii="Lucida Sans Unicode" w:hAnsi="Lucida Sans Unicode" w:cs="Lucida Sans Unicode"/>
          <w:color w:val="1A1A1A"/>
          <w:szCs w:val="21"/>
        </w:rPr>
        <w:t>接口允许从两端检索元素。</w:t>
      </w:r>
    </w:p>
    <w:p w:rsidR="00703367" w:rsidRDefault="00703367" w:rsidP="00FA61C5">
      <w:pPr>
        <w:widowControl/>
        <w:numPr>
          <w:ilvl w:val="0"/>
          <w:numId w:val="54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栈与队列很相似，但它允许对元素进行后进先出（</w:t>
      </w:r>
      <w:r>
        <w:rPr>
          <w:rFonts w:ascii="Lucida Sans Unicode" w:hAnsi="Lucida Sans Unicode" w:cs="Lucida Sans Unicode"/>
          <w:color w:val="1A1A1A"/>
          <w:szCs w:val="21"/>
        </w:rPr>
        <w:t>LIFO</w:t>
      </w:r>
      <w:r>
        <w:rPr>
          <w:rFonts w:ascii="Lucida Sans Unicode" w:hAnsi="Lucida Sans Unicode" w:cs="Lucida Sans Unicode"/>
          <w:color w:val="1A1A1A"/>
          <w:szCs w:val="21"/>
        </w:rPr>
        <w:t>）进行检索。</w:t>
      </w:r>
    </w:p>
    <w:p w:rsidR="00703367" w:rsidRDefault="00703367" w:rsidP="00FA61C5">
      <w:pPr>
        <w:widowControl/>
        <w:numPr>
          <w:ilvl w:val="1"/>
          <w:numId w:val="547"/>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Stack </w:t>
      </w:r>
      <w:r>
        <w:rPr>
          <w:rFonts w:ascii="Lucida Sans Unicode" w:hAnsi="Lucida Sans Unicode" w:cs="Lucida Sans Unicode"/>
          <w:color w:val="1A1A1A"/>
          <w:szCs w:val="21"/>
        </w:rPr>
        <w:t>是一个扩展自</w:t>
      </w:r>
      <w:r>
        <w:rPr>
          <w:rFonts w:ascii="Lucida Sans Unicode" w:hAnsi="Lucida Sans Unicode" w:cs="Lucida Sans Unicode"/>
          <w:color w:val="1A1A1A"/>
          <w:szCs w:val="21"/>
        </w:rPr>
        <w:t xml:space="preserve"> Vector </w:t>
      </w:r>
      <w:r>
        <w:rPr>
          <w:rFonts w:ascii="Lucida Sans Unicode" w:hAnsi="Lucida Sans Unicode" w:cs="Lucida Sans Unicode"/>
          <w:color w:val="1A1A1A"/>
          <w:szCs w:val="21"/>
        </w:rPr>
        <w:t>的类，而</w:t>
      </w:r>
      <w:r>
        <w:rPr>
          <w:rFonts w:ascii="Lucida Sans Unicode" w:hAnsi="Lucida Sans Unicode" w:cs="Lucida Sans Unicode"/>
          <w:color w:val="1A1A1A"/>
          <w:szCs w:val="21"/>
        </w:rPr>
        <w:t xml:space="preserve"> Queue </w:t>
      </w:r>
      <w:r>
        <w:rPr>
          <w:rFonts w:ascii="Lucida Sans Unicode" w:hAnsi="Lucida Sans Unicode" w:cs="Lucida Sans Unicode"/>
          <w:color w:val="1A1A1A"/>
          <w:szCs w:val="21"/>
        </w:rPr>
        <w:t>是一个接口。</w:t>
      </w:r>
    </w:p>
    <w:p w:rsidR="00B5285C" w:rsidRDefault="00B5285C" w:rsidP="00B5285C">
      <w:pPr>
        <w:pStyle w:val="2"/>
      </w:pPr>
      <w:r>
        <w:rPr>
          <w:rFonts w:hint="eastAsia"/>
        </w:rPr>
        <w:t>107</w:t>
      </w:r>
      <w:r>
        <w:t>.</w:t>
      </w:r>
      <w:r w:rsidRPr="00B5285C">
        <w:t xml:space="preserve"> </w:t>
      </w:r>
      <w:r>
        <w:t>HashMap 的工作原理是什么？</w:t>
      </w:r>
    </w:p>
    <w:p w:rsidR="00B5285C" w:rsidRDefault="00B5285C" w:rsidP="00B5285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我们知道在</w:t>
      </w:r>
      <w:r>
        <w:rPr>
          <w:rFonts w:ascii="Lucida Sans Unicode" w:hAnsi="Lucida Sans Unicode" w:cs="Lucida Sans Unicode"/>
          <w:color w:val="1A1A1A"/>
        </w:rPr>
        <w:t xml:space="preserve"> Java </w:t>
      </w:r>
      <w:r>
        <w:rPr>
          <w:rFonts w:ascii="Lucida Sans Unicode" w:hAnsi="Lucida Sans Unicode" w:cs="Lucida Sans Unicode"/>
          <w:color w:val="1A1A1A"/>
        </w:rPr>
        <w:t>中最常用的两种结构是数组和模拟指针（引用），几乎所有的数据结构都可以利用这两种来组合实现，</w:t>
      </w:r>
      <w:r>
        <w:rPr>
          <w:rFonts w:ascii="Lucida Sans Unicode" w:hAnsi="Lucida Sans Unicode" w:cs="Lucida Sans Unicode"/>
          <w:color w:val="1A1A1A"/>
        </w:rPr>
        <w:t xml:space="preserve">HashMap </w:t>
      </w:r>
      <w:r>
        <w:rPr>
          <w:rFonts w:ascii="Lucida Sans Unicode" w:hAnsi="Lucida Sans Unicode" w:cs="Lucida Sans Unicode"/>
          <w:color w:val="1A1A1A"/>
        </w:rPr>
        <w:t>也是如此。实际上</w:t>
      </w:r>
      <w:r>
        <w:rPr>
          <w:rFonts w:ascii="Lucida Sans Unicode" w:hAnsi="Lucida Sans Unicode" w:cs="Lucida Sans Unicode"/>
          <w:color w:val="1A1A1A"/>
        </w:rPr>
        <w:t xml:space="preserve"> HashMap </w:t>
      </w:r>
      <w:r>
        <w:rPr>
          <w:rFonts w:ascii="Lucida Sans Unicode" w:hAnsi="Lucida Sans Unicode" w:cs="Lucida Sans Unicode"/>
          <w:color w:val="1A1A1A"/>
        </w:rPr>
        <w:t>是一个</w:t>
      </w:r>
      <w:r>
        <w:rPr>
          <w:rFonts w:ascii="Lucida Sans Unicode" w:hAnsi="Lucida Sans Unicode" w:cs="Lucida Sans Unicode"/>
          <w:color w:val="1A1A1A"/>
        </w:rPr>
        <w:t>**“</w:t>
      </w:r>
      <w:r>
        <w:rPr>
          <w:rFonts w:ascii="Lucida Sans Unicode" w:hAnsi="Lucida Sans Unicode" w:cs="Lucida Sans Unicode"/>
          <w:color w:val="1A1A1A"/>
        </w:rPr>
        <w:t>链表散列</w:t>
      </w:r>
      <w:r>
        <w:rPr>
          <w:rFonts w:ascii="Lucida Sans Unicode" w:hAnsi="Lucida Sans Unicode" w:cs="Lucida Sans Unicode"/>
          <w:color w:val="1A1A1A"/>
        </w:rPr>
        <w:t>”**</w:t>
      </w:r>
      <w:r>
        <w:rPr>
          <w:rFonts w:ascii="Lucida Sans Unicode" w:hAnsi="Lucida Sans Unicode" w:cs="Lucida Sans Unicode"/>
          <w:color w:val="1A1A1A"/>
        </w:rPr>
        <w:t>。</w:t>
      </w:r>
    </w:p>
    <w:p w:rsidR="00B5285C" w:rsidRDefault="00B5285C" w:rsidP="00B5285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HashMap </w:t>
      </w:r>
      <w:r>
        <w:rPr>
          <w:rFonts w:ascii="Lucida Sans Unicode" w:hAnsi="Lucida Sans Unicode" w:cs="Lucida Sans Unicode"/>
          <w:color w:val="1A1A1A"/>
        </w:rPr>
        <w:t>是基于</w:t>
      </w:r>
      <w:r>
        <w:rPr>
          <w:rFonts w:ascii="Lucida Sans Unicode" w:hAnsi="Lucida Sans Unicode" w:cs="Lucida Sans Unicode"/>
          <w:color w:val="1A1A1A"/>
        </w:rPr>
        <w:t xml:space="preserve"> hashing </w:t>
      </w:r>
      <w:r>
        <w:rPr>
          <w:rFonts w:ascii="Lucida Sans Unicode" w:hAnsi="Lucida Sans Unicode" w:cs="Lucida Sans Unicode"/>
          <w:color w:val="1A1A1A"/>
        </w:rPr>
        <w:t>的原理。</w:t>
      </w:r>
    </w:p>
    <w:p w:rsidR="00B5285C" w:rsidRDefault="00167304" w:rsidP="00B5285C">
      <w:pPr>
        <w:pStyle w:val="a3"/>
        <w:shd w:val="clear" w:color="auto" w:fill="FFFFFF"/>
        <w:spacing w:before="150" w:beforeAutospacing="0" w:after="420" w:afterAutospacing="0"/>
        <w:rPr>
          <w:rFonts w:ascii="Lucida Sans Unicode" w:hAnsi="Lucida Sans Unicode" w:cs="Lucida Sans Unicode"/>
          <w:color w:val="1A1A1A"/>
        </w:rPr>
      </w:pPr>
      <w:hyperlink r:id="rId101" w:tgtFrame="_blank" w:history="1">
        <w:r w:rsidR="00B5285C">
          <w:rPr>
            <w:rStyle w:val="a5"/>
            <w:rFonts w:ascii="Lucida Sans Unicode" w:hAnsi="Lucida Sans Unicode" w:cs="Lucida Sans Unicode"/>
            <w:color w:val="0088CC"/>
          </w:rPr>
          <w:t xml:space="preserve">HashMap </w:t>
        </w:r>
        <w:r w:rsidR="00B5285C">
          <w:rPr>
            <w:rStyle w:val="a5"/>
            <w:rFonts w:ascii="Lucida Sans Unicode" w:hAnsi="Lucida Sans Unicode" w:cs="Lucida Sans Unicode"/>
            <w:color w:val="0088CC"/>
          </w:rPr>
          <w:t>图解</w:t>
        </w:r>
      </w:hyperlink>
    </w:p>
    <w:p w:rsidR="00B5285C" w:rsidRDefault="00B5285C" w:rsidP="00FA61C5">
      <w:pPr>
        <w:widowControl/>
        <w:numPr>
          <w:ilvl w:val="0"/>
          <w:numId w:val="54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我们使用</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#put(key, value)</w:t>
      </w:r>
      <w:r>
        <w:rPr>
          <w:rFonts w:ascii="Lucida Sans Unicode" w:hAnsi="Lucida Sans Unicode" w:cs="Lucida Sans Unicode"/>
          <w:color w:val="1A1A1A"/>
          <w:szCs w:val="21"/>
        </w:rPr>
        <w:t> </w:t>
      </w:r>
      <w:r>
        <w:rPr>
          <w:rFonts w:ascii="Lucida Sans Unicode" w:hAnsi="Lucida Sans Unicode" w:cs="Lucida Sans Unicode"/>
          <w:color w:val="1A1A1A"/>
          <w:szCs w:val="21"/>
        </w:rPr>
        <w:t>方法来存储对象到</w:t>
      </w:r>
      <w:r>
        <w:rPr>
          <w:rFonts w:ascii="Lucida Sans Unicode" w:hAnsi="Lucida Sans Unicode" w:cs="Lucida Sans Unicode"/>
          <w:color w:val="1A1A1A"/>
          <w:szCs w:val="21"/>
        </w:rPr>
        <w:t xml:space="preserve"> HashMap </w:t>
      </w:r>
      <w:r>
        <w:rPr>
          <w:rFonts w:ascii="Lucida Sans Unicode" w:hAnsi="Lucida Sans Unicode" w:cs="Lucida Sans Unicode"/>
          <w:color w:val="1A1A1A"/>
          <w:szCs w:val="21"/>
        </w:rPr>
        <w:t>中，使用</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get(key)</w:t>
      </w:r>
      <w:r>
        <w:rPr>
          <w:rFonts w:ascii="Lucida Sans Unicode" w:hAnsi="Lucida Sans Unicode" w:cs="Lucida Sans Unicode"/>
          <w:color w:val="1A1A1A"/>
          <w:szCs w:val="21"/>
        </w:rPr>
        <w:t> </w:t>
      </w:r>
      <w:r>
        <w:rPr>
          <w:rFonts w:ascii="Lucida Sans Unicode" w:hAnsi="Lucida Sans Unicode" w:cs="Lucida Sans Unicode"/>
          <w:color w:val="1A1A1A"/>
          <w:szCs w:val="21"/>
        </w:rPr>
        <w:t>方法从</w:t>
      </w:r>
      <w:r>
        <w:rPr>
          <w:rFonts w:ascii="Lucida Sans Unicode" w:hAnsi="Lucida Sans Unicode" w:cs="Lucida Sans Unicode"/>
          <w:color w:val="1A1A1A"/>
          <w:szCs w:val="21"/>
        </w:rPr>
        <w:t xml:space="preserve"> HashMap </w:t>
      </w:r>
      <w:r>
        <w:rPr>
          <w:rFonts w:ascii="Lucida Sans Unicode" w:hAnsi="Lucida Sans Unicode" w:cs="Lucida Sans Unicode"/>
          <w:color w:val="1A1A1A"/>
          <w:szCs w:val="21"/>
        </w:rPr>
        <w:t>中获取对象。</w:t>
      </w:r>
    </w:p>
    <w:p w:rsidR="00B5285C" w:rsidRDefault="00B5285C" w:rsidP="00FA61C5">
      <w:pPr>
        <w:widowControl/>
        <w:numPr>
          <w:ilvl w:val="0"/>
          <w:numId w:val="54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当我们给</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#put(key, value)</w:t>
      </w:r>
      <w:r>
        <w:rPr>
          <w:rFonts w:ascii="Lucida Sans Unicode" w:hAnsi="Lucida Sans Unicode" w:cs="Lucida Sans Unicode"/>
          <w:color w:val="1A1A1A"/>
          <w:szCs w:val="21"/>
        </w:rPr>
        <w:t> </w:t>
      </w:r>
      <w:r>
        <w:rPr>
          <w:rFonts w:ascii="Lucida Sans Unicode" w:hAnsi="Lucida Sans Unicode" w:cs="Lucida Sans Unicode"/>
          <w:color w:val="1A1A1A"/>
          <w:szCs w:val="21"/>
        </w:rPr>
        <w:t>方法传递键和值时，我们先对键调用</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#hashCode()</w:t>
      </w:r>
      <w:r>
        <w:rPr>
          <w:rFonts w:ascii="Lucida Sans Unicode" w:hAnsi="Lucida Sans Unicode" w:cs="Lucida Sans Unicode"/>
          <w:color w:val="1A1A1A"/>
          <w:szCs w:val="21"/>
        </w:rPr>
        <w:t> </w:t>
      </w:r>
      <w:r>
        <w:rPr>
          <w:rFonts w:ascii="Lucida Sans Unicode" w:hAnsi="Lucida Sans Unicode" w:cs="Lucida Sans Unicode"/>
          <w:color w:val="1A1A1A"/>
          <w:szCs w:val="21"/>
        </w:rPr>
        <w:t>方法，返回的</w:t>
      </w:r>
      <w:r>
        <w:rPr>
          <w:rFonts w:ascii="Lucida Sans Unicode" w:hAnsi="Lucida Sans Unicode" w:cs="Lucida Sans Unicode"/>
          <w:color w:val="1A1A1A"/>
          <w:szCs w:val="21"/>
        </w:rPr>
        <w:t xml:space="preserve"> hashCode </w:t>
      </w:r>
      <w:r>
        <w:rPr>
          <w:rFonts w:ascii="Lucida Sans Unicode" w:hAnsi="Lucida Sans Unicode" w:cs="Lucida Sans Unicode"/>
          <w:color w:val="1A1A1A"/>
          <w:szCs w:val="21"/>
        </w:rPr>
        <w:t>用于找到</w:t>
      </w:r>
      <w:r>
        <w:rPr>
          <w:rFonts w:ascii="Lucida Sans Unicode" w:hAnsi="Lucida Sans Unicode" w:cs="Lucida Sans Unicode"/>
          <w:color w:val="1A1A1A"/>
          <w:szCs w:val="21"/>
        </w:rPr>
        <w:t xml:space="preserve"> bucket </w:t>
      </w:r>
      <w:r>
        <w:rPr>
          <w:rFonts w:ascii="Lucida Sans Unicode" w:hAnsi="Lucida Sans Unicode" w:cs="Lucida Sans Unicode"/>
          <w:color w:val="1A1A1A"/>
          <w:szCs w:val="21"/>
        </w:rPr>
        <w:t>位置来储存</w:t>
      </w:r>
      <w:r>
        <w:rPr>
          <w:rFonts w:ascii="Lucida Sans Unicode" w:hAnsi="Lucida Sans Unicode" w:cs="Lucida Sans Unicode"/>
          <w:color w:val="1A1A1A"/>
          <w:szCs w:val="21"/>
        </w:rPr>
        <w:t xml:space="preserve"> Entry </w:t>
      </w:r>
      <w:r>
        <w:rPr>
          <w:rFonts w:ascii="Lucida Sans Unicode" w:hAnsi="Lucida Sans Unicode" w:cs="Lucida Sans Unicode"/>
          <w:color w:val="1A1A1A"/>
          <w:szCs w:val="21"/>
        </w:rPr>
        <w:t>对象。</w:t>
      </w:r>
    </w:p>
    <w:p w:rsidR="00B5285C" w:rsidRDefault="00B5285C" w:rsidP="00B5285C">
      <w:pPr>
        <w:pStyle w:val="3"/>
        <w:rPr>
          <w:sz w:val="24"/>
          <w:szCs w:val="24"/>
        </w:rPr>
      </w:pPr>
      <w:r>
        <w:rPr>
          <w:rStyle w:val="a4"/>
          <w:rFonts w:ascii="Lucida Sans Unicode" w:hAnsi="Lucida Sans Unicode" w:cs="Lucida Sans Unicode"/>
          <w:color w:val="1A1A1A"/>
        </w:rPr>
        <w:t>当两个对象的</w:t>
      </w:r>
      <w:r>
        <w:rPr>
          <w:rStyle w:val="a4"/>
          <w:rFonts w:ascii="Lucida Sans Unicode" w:hAnsi="Lucida Sans Unicode" w:cs="Lucida Sans Unicode"/>
          <w:color w:val="1A1A1A"/>
        </w:rPr>
        <w:t xml:space="preserve"> hashCode </w:t>
      </w:r>
      <w:r>
        <w:rPr>
          <w:rStyle w:val="a4"/>
          <w:rFonts w:ascii="Lucida Sans Unicode" w:hAnsi="Lucida Sans Unicode" w:cs="Lucida Sans Unicode"/>
          <w:color w:val="1A1A1A"/>
        </w:rPr>
        <w:t>相同会发生什么？</w:t>
      </w:r>
    </w:p>
    <w:p w:rsidR="00B5285C" w:rsidRDefault="00B5285C" w:rsidP="00B5285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因为</w:t>
      </w:r>
      <w:r>
        <w:rPr>
          <w:rFonts w:ascii="Lucida Sans Unicode" w:hAnsi="Lucida Sans Unicode" w:cs="Lucida Sans Unicode"/>
          <w:color w:val="1A1A1A"/>
        </w:rPr>
        <w:t xml:space="preserve"> hashcode </w:t>
      </w:r>
      <w:r>
        <w:rPr>
          <w:rFonts w:ascii="Lucida Sans Unicode" w:hAnsi="Lucida Sans Unicode" w:cs="Lucida Sans Unicode"/>
          <w:color w:val="1A1A1A"/>
        </w:rPr>
        <w:t>相同，所以它们的</w:t>
      </w:r>
      <w:r>
        <w:rPr>
          <w:rFonts w:ascii="Lucida Sans Unicode" w:hAnsi="Lucida Sans Unicode" w:cs="Lucida Sans Unicode"/>
          <w:color w:val="1A1A1A"/>
        </w:rPr>
        <w:t xml:space="preserve"> bucket </w:t>
      </w:r>
      <w:r>
        <w:rPr>
          <w:rFonts w:ascii="Lucida Sans Unicode" w:hAnsi="Lucida Sans Unicode" w:cs="Lucida Sans Unicode"/>
          <w:color w:val="1A1A1A"/>
        </w:rPr>
        <w:t>位置相同，</w:t>
      </w:r>
      <w:r>
        <w:rPr>
          <w:rFonts w:ascii="Lucida Sans Unicode" w:hAnsi="Lucida Sans Unicode" w:cs="Lucida Sans Unicode"/>
          <w:color w:val="1A1A1A"/>
        </w:rPr>
        <w:t>“</w:t>
      </w:r>
      <w:r>
        <w:rPr>
          <w:rFonts w:ascii="Lucida Sans Unicode" w:hAnsi="Lucida Sans Unicode" w:cs="Lucida Sans Unicode"/>
          <w:color w:val="1A1A1A"/>
        </w:rPr>
        <w:t>碰撞</w:t>
      </w:r>
      <w:r>
        <w:rPr>
          <w:rFonts w:ascii="Lucida Sans Unicode" w:hAnsi="Lucida Sans Unicode" w:cs="Lucida Sans Unicode"/>
          <w:color w:val="1A1A1A"/>
        </w:rPr>
        <w:t>”</w:t>
      </w:r>
      <w:r>
        <w:rPr>
          <w:rFonts w:ascii="Lucida Sans Unicode" w:hAnsi="Lucida Sans Unicode" w:cs="Lucida Sans Unicode"/>
          <w:color w:val="1A1A1A"/>
        </w:rPr>
        <w:t>会发生。</w:t>
      </w:r>
    </w:p>
    <w:p w:rsidR="00B5285C" w:rsidRDefault="00B5285C" w:rsidP="00B5285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因为</w:t>
      </w:r>
      <w:r>
        <w:rPr>
          <w:rFonts w:ascii="Lucida Sans Unicode" w:hAnsi="Lucida Sans Unicode" w:cs="Lucida Sans Unicode"/>
          <w:color w:val="1A1A1A"/>
        </w:rPr>
        <w:t xml:space="preserve"> HashMap </w:t>
      </w:r>
      <w:r>
        <w:rPr>
          <w:rFonts w:ascii="Lucida Sans Unicode" w:hAnsi="Lucida Sans Unicode" w:cs="Lucida Sans Unicode"/>
          <w:color w:val="1A1A1A"/>
        </w:rPr>
        <w:t>使用链表存储对象，这个</w:t>
      </w:r>
      <w:r>
        <w:rPr>
          <w:rFonts w:ascii="Lucida Sans Unicode" w:hAnsi="Lucida Sans Unicode" w:cs="Lucida Sans Unicode"/>
          <w:color w:val="1A1A1A"/>
        </w:rPr>
        <w:t xml:space="preserve"> Entry</w:t>
      </w:r>
      <w:r>
        <w:rPr>
          <w:rFonts w:ascii="Lucida Sans Unicode" w:hAnsi="Lucida Sans Unicode" w:cs="Lucida Sans Unicode"/>
          <w:color w:val="1A1A1A"/>
        </w:rPr>
        <w:t>（包含有键值对的</w:t>
      </w:r>
      <w:r>
        <w:rPr>
          <w:rFonts w:ascii="Lucida Sans Unicode" w:hAnsi="Lucida Sans Unicode" w:cs="Lucida Sans Unicode"/>
          <w:color w:val="1A1A1A"/>
        </w:rPr>
        <w:t xml:space="preserve"> Map.Entry </w:t>
      </w:r>
      <w:r>
        <w:rPr>
          <w:rFonts w:ascii="Lucida Sans Unicode" w:hAnsi="Lucida Sans Unicode" w:cs="Lucida Sans Unicode"/>
          <w:color w:val="1A1A1A"/>
        </w:rPr>
        <w:t>对象）会存储在链表中。</w:t>
      </w:r>
    </w:p>
    <w:p w:rsidR="00B5285C" w:rsidRDefault="00B5285C" w:rsidP="00B5285C">
      <w:pPr>
        <w:pStyle w:val="3"/>
      </w:pPr>
      <w:r>
        <w:rPr>
          <w:rStyle w:val="a4"/>
          <w:rFonts w:ascii="Lucida Sans Unicode" w:hAnsi="Lucida Sans Unicode" w:cs="Lucida Sans Unicode"/>
          <w:color w:val="1A1A1A"/>
        </w:rPr>
        <w:t xml:space="preserve">hashCode </w:t>
      </w:r>
      <w:r>
        <w:rPr>
          <w:rStyle w:val="a4"/>
          <w:rFonts w:ascii="Lucida Sans Unicode" w:hAnsi="Lucida Sans Unicode" w:cs="Lucida Sans Unicode"/>
          <w:color w:val="1A1A1A"/>
        </w:rPr>
        <w:t>和</w:t>
      </w:r>
      <w:r>
        <w:rPr>
          <w:rStyle w:val="a4"/>
          <w:rFonts w:ascii="Lucida Sans Unicode" w:hAnsi="Lucida Sans Unicode" w:cs="Lucida Sans Unicode"/>
          <w:color w:val="1A1A1A"/>
        </w:rPr>
        <w:t xml:space="preserve"> equals </w:t>
      </w:r>
      <w:r>
        <w:rPr>
          <w:rStyle w:val="a4"/>
          <w:rFonts w:ascii="Lucida Sans Unicode" w:hAnsi="Lucida Sans Unicode" w:cs="Lucida Sans Unicode"/>
          <w:color w:val="1A1A1A"/>
        </w:rPr>
        <w:t>方法有何重要性？</w:t>
      </w:r>
    </w:p>
    <w:p w:rsidR="00B5285C" w:rsidRDefault="00B5285C" w:rsidP="00B5285C">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 xml:space="preserve">HashMap </w:t>
      </w:r>
      <w:r>
        <w:rPr>
          <w:rFonts w:ascii="Lucida Sans Unicode" w:hAnsi="Lucida Sans Unicode" w:cs="Lucida Sans Unicode"/>
          <w:color w:val="1A1A1A"/>
        </w:rPr>
        <w:t>使用</w:t>
      </w:r>
      <w:r>
        <w:rPr>
          <w:rFonts w:ascii="Lucida Sans Unicode" w:hAnsi="Lucida Sans Unicode" w:cs="Lucida Sans Unicode"/>
          <w:color w:val="1A1A1A"/>
        </w:rPr>
        <w:t xml:space="preserve"> key </w:t>
      </w:r>
      <w:r>
        <w:rPr>
          <w:rFonts w:ascii="Lucida Sans Unicode" w:hAnsi="Lucida Sans Unicode" w:cs="Lucida Sans Unicode"/>
          <w:color w:val="1A1A1A"/>
        </w:rPr>
        <w:t>对象的</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#hashCode()</w:t>
      </w:r>
      <w:r>
        <w:rPr>
          <w:rFonts w:ascii="Lucida Sans Unicode" w:hAnsi="Lucida Sans Unicode" w:cs="Lucida Sans Unicode"/>
          <w:color w:val="1A1A1A"/>
        </w:rPr>
        <w:t> </w:t>
      </w:r>
      <w:r>
        <w:rPr>
          <w:rFonts w:ascii="Lucida Sans Unicode" w:hAnsi="Lucida Sans Unicode" w:cs="Lucida Sans Unicode"/>
          <w:color w:val="1A1A1A"/>
        </w:rPr>
        <w:t>和</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#equals(Object obj)</w:t>
      </w:r>
      <w:r>
        <w:rPr>
          <w:rFonts w:ascii="Lucida Sans Unicode" w:hAnsi="Lucida Sans Unicode" w:cs="Lucida Sans Unicode"/>
          <w:color w:val="1A1A1A"/>
        </w:rPr>
        <w:t> </w:t>
      </w:r>
      <w:r>
        <w:rPr>
          <w:rFonts w:ascii="Lucida Sans Unicode" w:hAnsi="Lucida Sans Unicode" w:cs="Lucida Sans Unicode"/>
          <w:color w:val="1A1A1A"/>
        </w:rPr>
        <w:t>方法去决定</w:t>
      </w:r>
      <w:r>
        <w:rPr>
          <w:rFonts w:ascii="Lucida Sans Unicode" w:hAnsi="Lucida Sans Unicode" w:cs="Lucida Sans Unicode"/>
          <w:color w:val="1A1A1A"/>
        </w:rPr>
        <w:t xml:space="preserve"> key-value </w:t>
      </w:r>
      <w:r>
        <w:rPr>
          <w:rFonts w:ascii="Lucida Sans Unicode" w:hAnsi="Lucida Sans Unicode" w:cs="Lucida Sans Unicode"/>
          <w:color w:val="1A1A1A"/>
        </w:rPr>
        <w:t>对的索引。当我们试着从</w:t>
      </w:r>
      <w:r>
        <w:rPr>
          <w:rFonts w:ascii="Lucida Sans Unicode" w:hAnsi="Lucida Sans Unicode" w:cs="Lucida Sans Unicode"/>
          <w:color w:val="1A1A1A"/>
        </w:rPr>
        <w:t xml:space="preserve"> HashMap </w:t>
      </w:r>
      <w:r>
        <w:rPr>
          <w:rFonts w:ascii="Lucida Sans Unicode" w:hAnsi="Lucida Sans Unicode" w:cs="Lucida Sans Unicode"/>
          <w:color w:val="1A1A1A"/>
        </w:rPr>
        <w:t>中获取值的时候，这些方法也会被用到。</w:t>
      </w:r>
    </w:p>
    <w:p w:rsidR="00B5285C" w:rsidRDefault="00B5285C" w:rsidP="00FA61C5">
      <w:pPr>
        <w:widowControl/>
        <w:numPr>
          <w:ilvl w:val="0"/>
          <w:numId w:val="54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如果这两个方法没有被正确地实现，在这种情况下，两个不同</w:t>
      </w:r>
      <w:r>
        <w:rPr>
          <w:rFonts w:ascii="Lucida Sans Unicode" w:hAnsi="Lucida Sans Unicode" w:cs="Lucida Sans Unicode"/>
          <w:color w:val="1A1A1A"/>
          <w:szCs w:val="21"/>
        </w:rPr>
        <w:t xml:space="preserve"> Key </w:t>
      </w:r>
      <w:r>
        <w:rPr>
          <w:rFonts w:ascii="Lucida Sans Unicode" w:hAnsi="Lucida Sans Unicode" w:cs="Lucida Sans Unicode"/>
          <w:color w:val="1A1A1A"/>
          <w:szCs w:val="21"/>
        </w:rPr>
        <w:t>也许会产生相同的</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#hashCode()</w:t>
      </w:r>
      <w:r>
        <w:rPr>
          <w:rFonts w:ascii="Lucida Sans Unicode" w:hAnsi="Lucida Sans Unicode" w:cs="Lucida Sans Unicode"/>
          <w:color w:val="1A1A1A"/>
          <w:szCs w:val="21"/>
        </w:rPr>
        <w:t> </w:t>
      </w:r>
      <w:r>
        <w:rPr>
          <w:rFonts w:ascii="Lucida Sans Unicode" w:hAnsi="Lucida Sans Unicode" w:cs="Lucida Sans Unicode"/>
          <w:color w:val="1A1A1A"/>
          <w:szCs w:val="21"/>
        </w:rPr>
        <w:t>和</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#equals(Object obj)</w:t>
      </w:r>
      <w:r>
        <w:rPr>
          <w:rFonts w:ascii="Lucida Sans Unicode" w:hAnsi="Lucida Sans Unicode" w:cs="Lucida Sans Unicode"/>
          <w:color w:val="1A1A1A"/>
          <w:szCs w:val="21"/>
        </w:rPr>
        <w:t> </w:t>
      </w:r>
      <w:r>
        <w:rPr>
          <w:rFonts w:ascii="Lucida Sans Unicode" w:hAnsi="Lucida Sans Unicode" w:cs="Lucida Sans Unicode"/>
          <w:color w:val="1A1A1A"/>
          <w:szCs w:val="21"/>
        </w:rPr>
        <w:t>输出，</w:t>
      </w:r>
      <w:r>
        <w:rPr>
          <w:rFonts w:ascii="Lucida Sans Unicode" w:hAnsi="Lucida Sans Unicode" w:cs="Lucida Sans Unicode"/>
          <w:color w:val="1A1A1A"/>
          <w:szCs w:val="21"/>
        </w:rPr>
        <w:t xml:space="preserve">HashMap </w:t>
      </w:r>
      <w:r>
        <w:rPr>
          <w:rFonts w:ascii="Lucida Sans Unicode" w:hAnsi="Lucida Sans Unicode" w:cs="Lucida Sans Unicode"/>
          <w:color w:val="1A1A1A"/>
          <w:szCs w:val="21"/>
        </w:rPr>
        <w:t>将会认为它们是相同的，然后覆盖它们，而非把它们存储到不同的地方。</w:t>
      </w:r>
    </w:p>
    <w:p w:rsidR="00B5285C" w:rsidRDefault="00B5285C" w:rsidP="00B5285C">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同样的，所有不允许存储重复数据的集合类都使用</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#hashCode()</w:t>
      </w:r>
      <w:r>
        <w:rPr>
          <w:rFonts w:ascii="Lucida Sans Unicode" w:hAnsi="Lucida Sans Unicode" w:cs="Lucida Sans Unicode"/>
          <w:color w:val="1A1A1A"/>
        </w:rPr>
        <w:t> </w:t>
      </w:r>
      <w:r>
        <w:rPr>
          <w:rFonts w:ascii="Lucida Sans Unicode" w:hAnsi="Lucida Sans Unicode" w:cs="Lucida Sans Unicode"/>
          <w:color w:val="1A1A1A"/>
        </w:rPr>
        <w:t>和</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#equals(Object obj)</w:t>
      </w:r>
      <w:r>
        <w:rPr>
          <w:rFonts w:ascii="Lucida Sans Unicode" w:hAnsi="Lucida Sans Unicode" w:cs="Lucida Sans Unicode"/>
          <w:color w:val="1A1A1A"/>
        </w:rPr>
        <w:t> </w:t>
      </w:r>
      <w:r>
        <w:rPr>
          <w:rFonts w:ascii="Lucida Sans Unicode" w:hAnsi="Lucida Sans Unicode" w:cs="Lucida Sans Unicode"/>
          <w:color w:val="1A1A1A"/>
        </w:rPr>
        <w:t>去查找重复，所以正确实现它们非常重要。</w:t>
      </w:r>
      <w:r>
        <w:rPr>
          <w:rStyle w:val="HTML"/>
          <w:rFonts w:ascii="Lucida Console" w:hAnsi="Lucida Console"/>
          <w:color w:val="1A1A1A"/>
          <w:sz w:val="21"/>
          <w:szCs w:val="21"/>
          <w:bdr w:val="single" w:sz="6" w:space="1" w:color="CCCCCC" w:frame="1"/>
          <w:shd w:val="clear" w:color="auto" w:fill="DDDDDD"/>
        </w:rPr>
        <w:t>#hashCode()</w:t>
      </w:r>
      <w:r>
        <w:rPr>
          <w:rFonts w:ascii="Lucida Sans Unicode" w:hAnsi="Lucida Sans Unicode" w:cs="Lucida Sans Unicode"/>
          <w:color w:val="1A1A1A"/>
        </w:rPr>
        <w:t> </w:t>
      </w:r>
      <w:r>
        <w:rPr>
          <w:rFonts w:ascii="Lucida Sans Unicode" w:hAnsi="Lucida Sans Unicode" w:cs="Lucida Sans Unicode"/>
          <w:color w:val="1A1A1A"/>
        </w:rPr>
        <w:t>和</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#equals(Object obj)</w:t>
      </w:r>
      <w:r>
        <w:rPr>
          <w:rFonts w:ascii="Lucida Sans Unicode" w:hAnsi="Lucida Sans Unicode" w:cs="Lucida Sans Unicode"/>
          <w:color w:val="1A1A1A"/>
        </w:rPr>
        <w:t> </w:t>
      </w:r>
      <w:r>
        <w:rPr>
          <w:rFonts w:ascii="Lucida Sans Unicode" w:hAnsi="Lucida Sans Unicode" w:cs="Lucida Sans Unicode"/>
          <w:color w:val="1A1A1A"/>
        </w:rPr>
        <w:t>方法的实现，应该遵循以下规则：</w:t>
      </w:r>
    </w:p>
    <w:p w:rsidR="00B5285C" w:rsidRDefault="00B5285C" w:rsidP="00FA61C5">
      <w:pPr>
        <w:widowControl/>
        <w:numPr>
          <w:ilvl w:val="0"/>
          <w:numId w:val="55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如果</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o1.equals(o2)</w:t>
      </w:r>
      <w:r>
        <w:rPr>
          <w:rFonts w:ascii="Lucida Sans Unicode" w:hAnsi="Lucida Sans Unicode" w:cs="Lucida Sans Unicode"/>
          <w:color w:val="1A1A1A"/>
          <w:szCs w:val="21"/>
        </w:rPr>
        <w:t> </w:t>
      </w:r>
      <w:r>
        <w:rPr>
          <w:rFonts w:ascii="Lucida Sans Unicode" w:hAnsi="Lucida Sans Unicode" w:cs="Lucida Sans Unicode"/>
          <w:color w:val="1A1A1A"/>
          <w:szCs w:val="21"/>
        </w:rPr>
        <w:t>，那么</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o1.hashCode() == o2.hashCode()</w:t>
      </w:r>
      <w:r>
        <w:rPr>
          <w:rFonts w:ascii="Lucida Sans Unicode" w:hAnsi="Lucida Sans Unicode" w:cs="Lucida Sans Unicode"/>
          <w:color w:val="1A1A1A"/>
          <w:szCs w:val="21"/>
        </w:rPr>
        <w:t> </w:t>
      </w:r>
      <w:r>
        <w:rPr>
          <w:rFonts w:ascii="Lucida Sans Unicode" w:hAnsi="Lucida Sans Unicode" w:cs="Lucida Sans Unicode"/>
          <w:color w:val="1A1A1A"/>
          <w:szCs w:val="21"/>
        </w:rPr>
        <w:t>总是为</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true</w:t>
      </w:r>
      <w:r>
        <w:rPr>
          <w:rFonts w:ascii="Lucida Sans Unicode" w:hAnsi="Lucida Sans Unicode" w:cs="Lucida Sans Unicode"/>
          <w:color w:val="1A1A1A"/>
          <w:szCs w:val="21"/>
        </w:rPr>
        <w:t> </w:t>
      </w:r>
      <w:r>
        <w:rPr>
          <w:rFonts w:ascii="Lucida Sans Unicode" w:hAnsi="Lucida Sans Unicode" w:cs="Lucida Sans Unicode"/>
          <w:color w:val="1A1A1A"/>
          <w:szCs w:val="21"/>
        </w:rPr>
        <w:t>的。</w:t>
      </w:r>
    </w:p>
    <w:p w:rsidR="00B5285C" w:rsidRDefault="00B5285C" w:rsidP="00FA61C5">
      <w:pPr>
        <w:widowControl/>
        <w:numPr>
          <w:ilvl w:val="0"/>
          <w:numId w:val="55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如果</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o1.hashCode() == o2.hashCode()</w:t>
      </w:r>
      <w:r>
        <w:rPr>
          <w:rFonts w:ascii="Lucida Sans Unicode" w:hAnsi="Lucida Sans Unicode" w:cs="Lucida Sans Unicode"/>
          <w:color w:val="1A1A1A"/>
          <w:szCs w:val="21"/>
        </w:rPr>
        <w:t> </w:t>
      </w:r>
      <w:r>
        <w:rPr>
          <w:rFonts w:ascii="Lucida Sans Unicode" w:hAnsi="Lucida Sans Unicode" w:cs="Lucida Sans Unicode"/>
          <w:color w:val="1A1A1A"/>
          <w:szCs w:val="21"/>
        </w:rPr>
        <w:t>，并不意味</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o1.equals(o2)</w:t>
      </w:r>
      <w:r>
        <w:rPr>
          <w:rFonts w:ascii="Lucida Sans Unicode" w:hAnsi="Lucida Sans Unicode" w:cs="Lucida Sans Unicode"/>
          <w:color w:val="1A1A1A"/>
          <w:szCs w:val="21"/>
        </w:rPr>
        <w:t> </w:t>
      </w:r>
      <w:r>
        <w:rPr>
          <w:rFonts w:ascii="Lucida Sans Unicode" w:hAnsi="Lucida Sans Unicode" w:cs="Lucida Sans Unicode"/>
          <w:color w:val="1A1A1A"/>
          <w:szCs w:val="21"/>
        </w:rPr>
        <w:t>会为</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true</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B5285C" w:rsidRDefault="00B5285C" w:rsidP="00B5285C">
      <w:pPr>
        <w:pStyle w:val="3"/>
        <w:rPr>
          <w:sz w:val="24"/>
          <w:szCs w:val="24"/>
        </w:rPr>
      </w:pPr>
      <w:r>
        <w:rPr>
          <w:rStyle w:val="a4"/>
          <w:rFonts w:ascii="Lucida Sans Unicode" w:hAnsi="Lucida Sans Unicode" w:cs="Lucida Sans Unicode"/>
          <w:color w:val="1A1A1A"/>
        </w:rPr>
        <w:t xml:space="preserve">HashMap </w:t>
      </w:r>
      <w:r>
        <w:rPr>
          <w:rStyle w:val="a4"/>
          <w:rFonts w:ascii="Lucida Sans Unicode" w:hAnsi="Lucida Sans Unicode" w:cs="Lucida Sans Unicode"/>
          <w:color w:val="1A1A1A"/>
        </w:rPr>
        <w:t>默认容量是多少？</w:t>
      </w:r>
    </w:p>
    <w:p w:rsidR="00B5285C" w:rsidRDefault="00B5285C" w:rsidP="00B5285C">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默认容量都是</w:t>
      </w:r>
      <w:r>
        <w:rPr>
          <w:rFonts w:ascii="Lucida Sans Unicode" w:hAnsi="Lucida Sans Unicode" w:cs="Lucida Sans Unicode"/>
          <w:color w:val="1A1A1A"/>
        </w:rPr>
        <w:t xml:space="preserve"> 16 </w:t>
      </w:r>
      <w:r>
        <w:rPr>
          <w:rFonts w:ascii="Lucida Sans Unicode" w:hAnsi="Lucida Sans Unicode" w:cs="Lucida Sans Unicode"/>
          <w:color w:val="1A1A1A"/>
        </w:rPr>
        <w:t>，负载因子是</w:t>
      </w:r>
      <w:r>
        <w:rPr>
          <w:rFonts w:ascii="Lucida Sans Unicode" w:hAnsi="Lucida Sans Unicode" w:cs="Lucida Sans Unicode"/>
          <w:color w:val="1A1A1A"/>
        </w:rPr>
        <w:t xml:space="preserve"> 0.75 </w:t>
      </w:r>
      <w:r>
        <w:rPr>
          <w:rFonts w:ascii="Lucida Sans Unicode" w:hAnsi="Lucida Sans Unicode" w:cs="Lucida Sans Unicode"/>
          <w:color w:val="1A1A1A"/>
        </w:rPr>
        <w:t>。就是当</w:t>
      </w:r>
      <w:r>
        <w:rPr>
          <w:rFonts w:ascii="Lucida Sans Unicode" w:hAnsi="Lucida Sans Unicode" w:cs="Lucida Sans Unicode"/>
          <w:color w:val="1A1A1A"/>
        </w:rPr>
        <w:t xml:space="preserve"> HashMap </w:t>
      </w:r>
      <w:r>
        <w:rPr>
          <w:rFonts w:ascii="Lucida Sans Unicode" w:hAnsi="Lucida Sans Unicode" w:cs="Lucida Sans Unicode"/>
          <w:color w:val="1A1A1A"/>
        </w:rPr>
        <w:t>填充了</w:t>
      </w:r>
      <w:r>
        <w:rPr>
          <w:rFonts w:ascii="Lucida Sans Unicode" w:hAnsi="Lucida Sans Unicode" w:cs="Lucida Sans Unicode"/>
          <w:color w:val="1A1A1A"/>
        </w:rPr>
        <w:t xml:space="preserve"> 75% </w:t>
      </w:r>
      <w:r>
        <w:rPr>
          <w:rFonts w:ascii="Lucida Sans Unicode" w:hAnsi="Lucida Sans Unicode" w:cs="Lucida Sans Unicode"/>
          <w:color w:val="1A1A1A"/>
        </w:rPr>
        <w:t>的</w:t>
      </w:r>
      <w:r>
        <w:rPr>
          <w:rFonts w:ascii="Lucida Sans Unicode" w:hAnsi="Lucida Sans Unicode" w:cs="Lucida Sans Unicode"/>
          <w:color w:val="1A1A1A"/>
        </w:rPr>
        <w:t xml:space="preserve"> busket </w:t>
      </w:r>
      <w:r>
        <w:rPr>
          <w:rFonts w:ascii="Lucida Sans Unicode" w:hAnsi="Lucida Sans Unicode" w:cs="Lucida Sans Unicode"/>
          <w:color w:val="1A1A1A"/>
        </w:rPr>
        <w:t>是就会扩容，最小的可能性是（</w:t>
      </w:r>
      <w:r>
        <w:rPr>
          <w:rStyle w:val="HTML"/>
          <w:rFonts w:ascii="Lucida Console" w:hAnsi="Lucida Console"/>
          <w:color w:val="1A1A1A"/>
          <w:sz w:val="21"/>
          <w:szCs w:val="21"/>
          <w:bdr w:val="single" w:sz="6" w:space="1" w:color="CCCCCC" w:frame="1"/>
          <w:shd w:val="clear" w:color="auto" w:fill="DDDDDD"/>
        </w:rPr>
        <w:t>16 * 0.75 = 12</w:t>
      </w:r>
      <w:r>
        <w:rPr>
          <w:rFonts w:ascii="Lucida Sans Unicode" w:hAnsi="Lucida Sans Unicode" w:cs="Lucida Sans Unicode"/>
          <w:color w:val="1A1A1A"/>
        </w:rPr>
        <w:t>），一般为原内存的</w:t>
      </w:r>
      <w:r>
        <w:rPr>
          <w:rFonts w:ascii="Lucida Sans Unicode" w:hAnsi="Lucida Sans Unicode" w:cs="Lucida Sans Unicode"/>
          <w:color w:val="1A1A1A"/>
        </w:rPr>
        <w:t xml:space="preserve"> 2 </w:t>
      </w:r>
      <w:r>
        <w:rPr>
          <w:rFonts w:ascii="Lucida Sans Unicode" w:hAnsi="Lucida Sans Unicode" w:cs="Lucida Sans Unicode"/>
          <w:color w:val="1A1A1A"/>
        </w:rPr>
        <w:t>倍。</w:t>
      </w:r>
    </w:p>
    <w:p w:rsidR="00B5285C" w:rsidRDefault="00B5285C" w:rsidP="00B5285C">
      <w:pPr>
        <w:pStyle w:val="3"/>
      </w:pPr>
      <w:r>
        <w:rPr>
          <w:rStyle w:val="a4"/>
          <w:rFonts w:ascii="Lucida Sans Unicode" w:hAnsi="Lucida Sans Unicode" w:cs="Lucida Sans Unicode"/>
          <w:color w:val="1A1A1A"/>
        </w:rPr>
        <w:t>有哪些顺序的</w:t>
      </w:r>
      <w:r>
        <w:rPr>
          <w:rStyle w:val="a4"/>
          <w:rFonts w:ascii="Lucida Sans Unicode" w:hAnsi="Lucida Sans Unicode" w:cs="Lucida Sans Unicode"/>
          <w:color w:val="1A1A1A"/>
        </w:rPr>
        <w:t xml:space="preserve"> HashMap </w:t>
      </w:r>
      <w:r>
        <w:rPr>
          <w:rStyle w:val="a4"/>
          <w:rFonts w:ascii="Lucida Sans Unicode" w:hAnsi="Lucida Sans Unicode" w:cs="Lucida Sans Unicode"/>
          <w:color w:val="1A1A1A"/>
        </w:rPr>
        <w:t>实现类？</w:t>
      </w:r>
    </w:p>
    <w:p w:rsidR="00B5285C" w:rsidRDefault="00B5285C" w:rsidP="00FA61C5">
      <w:pPr>
        <w:widowControl/>
        <w:numPr>
          <w:ilvl w:val="0"/>
          <w:numId w:val="55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LinkedHashMap </w:t>
      </w:r>
      <w:r>
        <w:rPr>
          <w:rFonts w:ascii="Lucida Sans Unicode" w:hAnsi="Lucida Sans Unicode" w:cs="Lucida Sans Unicode"/>
          <w:color w:val="1A1A1A"/>
          <w:szCs w:val="21"/>
        </w:rPr>
        <w:t>，是基于元素进入集合的顺序或者被访问的先后顺序排序。</w:t>
      </w:r>
    </w:p>
    <w:p w:rsidR="00B5285C" w:rsidRDefault="00B5285C" w:rsidP="00FA61C5">
      <w:pPr>
        <w:widowControl/>
        <w:numPr>
          <w:ilvl w:val="0"/>
          <w:numId w:val="55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TreeMap </w:t>
      </w:r>
      <w:r>
        <w:rPr>
          <w:rFonts w:ascii="Lucida Sans Unicode" w:hAnsi="Lucida Sans Unicode" w:cs="Lucida Sans Unicode"/>
          <w:color w:val="1A1A1A"/>
          <w:szCs w:val="21"/>
        </w:rPr>
        <w:t>，是基于元素的固有顺序</w:t>
      </w:r>
      <w:r>
        <w:rPr>
          <w:rFonts w:ascii="Lucida Sans Unicode" w:hAnsi="Lucida Sans Unicode" w:cs="Lucida Sans Unicode"/>
          <w:color w:val="1A1A1A"/>
          <w:szCs w:val="21"/>
        </w:rPr>
        <w:t xml:space="preserve"> (</w:t>
      </w:r>
      <w:r>
        <w:rPr>
          <w:rFonts w:ascii="Lucida Sans Unicode" w:hAnsi="Lucida Sans Unicode" w:cs="Lucida Sans Unicode"/>
          <w:color w:val="1A1A1A"/>
          <w:szCs w:val="21"/>
        </w:rPr>
        <w:t>由</w:t>
      </w:r>
      <w:r>
        <w:rPr>
          <w:rFonts w:ascii="Lucida Sans Unicode" w:hAnsi="Lucida Sans Unicode" w:cs="Lucida Sans Unicode"/>
          <w:color w:val="1A1A1A"/>
          <w:szCs w:val="21"/>
        </w:rPr>
        <w:t xml:space="preserve"> Comparator </w:t>
      </w:r>
      <w:r>
        <w:rPr>
          <w:rFonts w:ascii="Lucida Sans Unicode" w:hAnsi="Lucida Sans Unicode" w:cs="Lucida Sans Unicode"/>
          <w:color w:val="1A1A1A"/>
          <w:szCs w:val="21"/>
        </w:rPr>
        <w:t>或者</w:t>
      </w:r>
      <w:r>
        <w:rPr>
          <w:rFonts w:ascii="Lucida Sans Unicode" w:hAnsi="Lucida Sans Unicode" w:cs="Lucida Sans Unicode"/>
          <w:color w:val="1A1A1A"/>
          <w:szCs w:val="21"/>
        </w:rPr>
        <w:t xml:space="preserve"> Comparable </w:t>
      </w:r>
      <w:r>
        <w:rPr>
          <w:rFonts w:ascii="Lucida Sans Unicode" w:hAnsi="Lucida Sans Unicode" w:cs="Lucida Sans Unicode"/>
          <w:color w:val="1A1A1A"/>
          <w:szCs w:val="21"/>
        </w:rPr>
        <w:t>确定</w:t>
      </w:r>
      <w:r>
        <w:rPr>
          <w:rFonts w:ascii="Lucida Sans Unicode" w:hAnsi="Lucida Sans Unicode" w:cs="Lucida Sans Unicode"/>
          <w:color w:val="1A1A1A"/>
          <w:szCs w:val="21"/>
        </w:rPr>
        <w:t>)</w:t>
      </w:r>
      <w:r>
        <w:rPr>
          <w:rFonts w:ascii="Lucida Sans Unicode" w:hAnsi="Lucida Sans Unicode" w:cs="Lucida Sans Unicode"/>
          <w:color w:val="1A1A1A"/>
          <w:szCs w:val="21"/>
        </w:rPr>
        <w:t>。</w:t>
      </w:r>
    </w:p>
    <w:p w:rsidR="00B5285C" w:rsidRDefault="00B5285C" w:rsidP="00B5285C">
      <w:pPr>
        <w:pStyle w:val="3"/>
        <w:rPr>
          <w:sz w:val="24"/>
          <w:szCs w:val="24"/>
        </w:rPr>
      </w:pPr>
      <w:r>
        <w:rPr>
          <w:rStyle w:val="a4"/>
          <w:rFonts w:ascii="Lucida Sans Unicode" w:hAnsi="Lucida Sans Unicode" w:cs="Lucida Sans Unicode"/>
          <w:color w:val="1A1A1A"/>
        </w:rPr>
        <w:t>我们能否使用任何类作为</w:t>
      </w:r>
      <w:r>
        <w:rPr>
          <w:rStyle w:val="a4"/>
          <w:rFonts w:ascii="Lucida Sans Unicode" w:hAnsi="Lucida Sans Unicode" w:cs="Lucida Sans Unicode"/>
          <w:color w:val="1A1A1A"/>
        </w:rPr>
        <w:t xml:space="preserve"> Map </w:t>
      </w:r>
      <w:r>
        <w:rPr>
          <w:rStyle w:val="a4"/>
          <w:rFonts w:ascii="Lucida Sans Unicode" w:hAnsi="Lucida Sans Unicode" w:cs="Lucida Sans Unicode"/>
          <w:color w:val="1A1A1A"/>
        </w:rPr>
        <w:t>的</w:t>
      </w:r>
      <w:r>
        <w:rPr>
          <w:rStyle w:val="a4"/>
          <w:rFonts w:ascii="Lucida Sans Unicode" w:hAnsi="Lucida Sans Unicode" w:cs="Lucida Sans Unicode"/>
          <w:color w:val="1A1A1A"/>
        </w:rPr>
        <w:t xml:space="preserve"> key</w:t>
      </w:r>
      <w:r>
        <w:rPr>
          <w:rStyle w:val="a4"/>
          <w:rFonts w:ascii="Lucida Sans Unicode" w:hAnsi="Lucida Sans Unicode" w:cs="Lucida Sans Unicode"/>
          <w:color w:val="1A1A1A"/>
        </w:rPr>
        <w:t>？</w:t>
      </w:r>
    </w:p>
    <w:p w:rsidR="00B5285C" w:rsidRDefault="00B5285C" w:rsidP="00B5285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我们可以使用任何类作为</w:t>
      </w:r>
      <w:r>
        <w:rPr>
          <w:rFonts w:ascii="Lucida Sans Unicode" w:hAnsi="Lucida Sans Unicode" w:cs="Lucida Sans Unicode"/>
          <w:color w:val="1A1A1A"/>
        </w:rPr>
        <w:t xml:space="preserve"> Map </w:t>
      </w:r>
      <w:r>
        <w:rPr>
          <w:rFonts w:ascii="Lucida Sans Unicode" w:hAnsi="Lucida Sans Unicode" w:cs="Lucida Sans Unicode"/>
          <w:color w:val="1A1A1A"/>
        </w:rPr>
        <w:t>的</w:t>
      </w:r>
      <w:r>
        <w:rPr>
          <w:rFonts w:ascii="Lucida Sans Unicode" w:hAnsi="Lucida Sans Unicode" w:cs="Lucida Sans Unicode"/>
          <w:color w:val="1A1A1A"/>
        </w:rPr>
        <w:t xml:space="preserve"> key </w:t>
      </w:r>
      <w:r>
        <w:rPr>
          <w:rFonts w:ascii="Lucida Sans Unicode" w:hAnsi="Lucida Sans Unicode" w:cs="Lucida Sans Unicode"/>
          <w:color w:val="1A1A1A"/>
        </w:rPr>
        <w:t>，然而在使用它们之前，需要考虑以下几点：</w:t>
      </w:r>
    </w:p>
    <w:p w:rsidR="00B5285C" w:rsidRDefault="00B5285C" w:rsidP="00FA61C5">
      <w:pPr>
        <w:pStyle w:val="a3"/>
        <w:numPr>
          <w:ilvl w:val="0"/>
          <w:numId w:val="552"/>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1</w:t>
      </w:r>
      <w:r>
        <w:rPr>
          <w:rFonts w:ascii="Lucida Sans Unicode" w:hAnsi="Lucida Sans Unicode" w:cs="Lucida Sans Unicode"/>
          <w:color w:val="1A1A1A"/>
          <w:sz w:val="21"/>
          <w:szCs w:val="21"/>
        </w:rPr>
        <w:t>、如果类重写了</w:t>
      </w:r>
      <w:r>
        <w:rPr>
          <w:rFonts w:ascii="Lucida Sans Unicode" w:hAnsi="Lucida Sans Unicode" w:cs="Lucida Sans Unicode"/>
          <w:color w:val="1A1A1A"/>
          <w:sz w:val="21"/>
          <w:szCs w:val="21"/>
        </w:rPr>
        <w:t xml:space="preserve"> equals </w:t>
      </w:r>
      <w:r>
        <w:rPr>
          <w:rFonts w:ascii="Lucida Sans Unicode" w:hAnsi="Lucida Sans Unicode" w:cs="Lucida Sans Unicode"/>
          <w:color w:val="1A1A1A"/>
          <w:sz w:val="21"/>
          <w:szCs w:val="21"/>
        </w:rPr>
        <w:t>方法，它也应该重写</w:t>
      </w:r>
      <w:r>
        <w:rPr>
          <w:rFonts w:ascii="Lucida Sans Unicode" w:hAnsi="Lucida Sans Unicode" w:cs="Lucida Sans Unicode"/>
          <w:color w:val="1A1A1A"/>
          <w:sz w:val="21"/>
          <w:szCs w:val="21"/>
        </w:rPr>
        <w:t xml:space="preserve"> hashcode </w:t>
      </w:r>
      <w:r>
        <w:rPr>
          <w:rFonts w:ascii="Lucida Sans Unicode" w:hAnsi="Lucida Sans Unicode" w:cs="Lucida Sans Unicode"/>
          <w:color w:val="1A1A1A"/>
          <w:sz w:val="21"/>
          <w:szCs w:val="21"/>
        </w:rPr>
        <w:t>方法。</w:t>
      </w:r>
    </w:p>
    <w:p w:rsidR="00B5285C" w:rsidRDefault="00B5285C" w:rsidP="00FA61C5">
      <w:pPr>
        <w:pStyle w:val="a3"/>
        <w:numPr>
          <w:ilvl w:val="0"/>
          <w:numId w:val="552"/>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2</w:t>
      </w:r>
      <w:r>
        <w:rPr>
          <w:rFonts w:ascii="Lucida Sans Unicode" w:hAnsi="Lucida Sans Unicode" w:cs="Lucida Sans Unicode"/>
          <w:color w:val="1A1A1A"/>
          <w:sz w:val="21"/>
          <w:szCs w:val="21"/>
        </w:rPr>
        <w:t>、类的所有实例需要遵循与</w:t>
      </w:r>
      <w:r>
        <w:rPr>
          <w:rFonts w:ascii="Lucida Sans Unicode" w:hAnsi="Lucida Sans Unicode" w:cs="Lucida Sans Unicode"/>
          <w:color w:val="1A1A1A"/>
          <w:sz w:val="21"/>
          <w:szCs w:val="21"/>
        </w:rPr>
        <w:t xml:space="preserve"> equals </w:t>
      </w:r>
      <w:r>
        <w:rPr>
          <w:rFonts w:ascii="Lucida Sans Unicode" w:hAnsi="Lucida Sans Unicode" w:cs="Lucida Sans Unicode"/>
          <w:color w:val="1A1A1A"/>
          <w:sz w:val="21"/>
          <w:szCs w:val="21"/>
        </w:rPr>
        <w:t>和</w:t>
      </w:r>
      <w:r>
        <w:rPr>
          <w:rFonts w:ascii="Lucida Sans Unicode" w:hAnsi="Lucida Sans Unicode" w:cs="Lucida Sans Unicode"/>
          <w:color w:val="1A1A1A"/>
          <w:sz w:val="21"/>
          <w:szCs w:val="21"/>
        </w:rPr>
        <w:t xml:space="preserve"> hashcode </w:t>
      </w:r>
      <w:r>
        <w:rPr>
          <w:rFonts w:ascii="Lucida Sans Unicode" w:hAnsi="Lucida Sans Unicode" w:cs="Lucida Sans Unicode"/>
          <w:color w:val="1A1A1A"/>
          <w:sz w:val="21"/>
          <w:szCs w:val="21"/>
        </w:rPr>
        <w:t>相关的规则。</w:t>
      </w:r>
    </w:p>
    <w:p w:rsidR="00B5285C" w:rsidRDefault="00B5285C" w:rsidP="00FA61C5">
      <w:pPr>
        <w:pStyle w:val="a3"/>
        <w:numPr>
          <w:ilvl w:val="0"/>
          <w:numId w:val="552"/>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3</w:t>
      </w:r>
      <w:r>
        <w:rPr>
          <w:rFonts w:ascii="Lucida Sans Unicode" w:hAnsi="Lucida Sans Unicode" w:cs="Lucida Sans Unicode"/>
          <w:color w:val="1A1A1A"/>
          <w:sz w:val="21"/>
          <w:szCs w:val="21"/>
        </w:rPr>
        <w:t>、如果一个类没有使用</w:t>
      </w:r>
      <w:r>
        <w:rPr>
          <w:rFonts w:ascii="Lucida Sans Unicode" w:hAnsi="Lucida Sans Unicode" w:cs="Lucida Sans Unicode"/>
          <w:color w:val="1A1A1A"/>
          <w:sz w:val="21"/>
          <w:szCs w:val="21"/>
        </w:rPr>
        <w:t xml:space="preserve"> equals </w:t>
      </w:r>
      <w:r>
        <w:rPr>
          <w:rFonts w:ascii="Lucida Sans Unicode" w:hAnsi="Lucida Sans Unicode" w:cs="Lucida Sans Unicode"/>
          <w:color w:val="1A1A1A"/>
          <w:sz w:val="21"/>
          <w:szCs w:val="21"/>
        </w:rPr>
        <w:t>，你不应该在</w:t>
      </w:r>
      <w:r>
        <w:rPr>
          <w:rFonts w:ascii="Lucida Sans Unicode" w:hAnsi="Lucida Sans Unicode" w:cs="Lucida Sans Unicode"/>
          <w:color w:val="1A1A1A"/>
          <w:sz w:val="21"/>
          <w:szCs w:val="21"/>
        </w:rPr>
        <w:t xml:space="preserve"> hashcode </w:t>
      </w:r>
      <w:r>
        <w:rPr>
          <w:rFonts w:ascii="Lucida Sans Unicode" w:hAnsi="Lucida Sans Unicode" w:cs="Lucida Sans Unicode"/>
          <w:color w:val="1A1A1A"/>
          <w:sz w:val="21"/>
          <w:szCs w:val="21"/>
        </w:rPr>
        <w:t>中使用它。</w:t>
      </w:r>
    </w:p>
    <w:p w:rsidR="00B5285C" w:rsidRDefault="00B5285C" w:rsidP="00FA61C5">
      <w:pPr>
        <w:pStyle w:val="a3"/>
        <w:numPr>
          <w:ilvl w:val="0"/>
          <w:numId w:val="552"/>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4</w:t>
      </w:r>
      <w:r>
        <w:rPr>
          <w:rFonts w:ascii="Lucida Sans Unicode" w:hAnsi="Lucida Sans Unicode" w:cs="Lucida Sans Unicode"/>
          <w:color w:val="1A1A1A"/>
          <w:sz w:val="21"/>
          <w:szCs w:val="21"/>
        </w:rPr>
        <w:t>、用户自定义</w:t>
      </w:r>
      <w:r>
        <w:rPr>
          <w:rFonts w:ascii="Lucida Sans Unicode" w:hAnsi="Lucida Sans Unicode" w:cs="Lucida Sans Unicode"/>
          <w:color w:val="1A1A1A"/>
          <w:sz w:val="21"/>
          <w:szCs w:val="21"/>
        </w:rPr>
        <w:t xml:space="preserve"> key </w:t>
      </w:r>
      <w:r>
        <w:rPr>
          <w:rFonts w:ascii="Lucida Sans Unicode" w:hAnsi="Lucida Sans Unicode" w:cs="Lucida Sans Unicode"/>
          <w:color w:val="1A1A1A"/>
          <w:sz w:val="21"/>
          <w:szCs w:val="21"/>
        </w:rPr>
        <w:t>类的最佳实践是使之为不可变的，这样，</w:t>
      </w:r>
      <w:r>
        <w:rPr>
          <w:rFonts w:ascii="Lucida Sans Unicode" w:hAnsi="Lucida Sans Unicode" w:cs="Lucida Sans Unicode"/>
          <w:color w:val="1A1A1A"/>
          <w:sz w:val="21"/>
          <w:szCs w:val="21"/>
        </w:rPr>
        <w:t xml:space="preserve">hashcode </w:t>
      </w:r>
      <w:r>
        <w:rPr>
          <w:rFonts w:ascii="Lucida Sans Unicode" w:hAnsi="Lucida Sans Unicode" w:cs="Lucida Sans Unicode"/>
          <w:color w:val="1A1A1A"/>
          <w:sz w:val="21"/>
          <w:szCs w:val="21"/>
        </w:rPr>
        <w:t>值可以被缓存起来，拥有更好的性能。不可变的类也可以确保</w:t>
      </w:r>
      <w:r>
        <w:rPr>
          <w:rFonts w:ascii="Lucida Sans Unicode" w:hAnsi="Lucida Sans Unicode" w:cs="Lucida Sans Unicode"/>
          <w:color w:val="1A1A1A"/>
          <w:sz w:val="21"/>
          <w:szCs w:val="21"/>
        </w:rPr>
        <w:t xml:space="preserve">hashcode </w:t>
      </w:r>
      <w:r>
        <w:rPr>
          <w:rFonts w:ascii="Lucida Sans Unicode" w:hAnsi="Lucida Sans Unicode" w:cs="Lucida Sans Unicode"/>
          <w:color w:val="1A1A1A"/>
          <w:sz w:val="21"/>
          <w:szCs w:val="21"/>
        </w:rPr>
        <w:t>和</w:t>
      </w:r>
      <w:r>
        <w:rPr>
          <w:rFonts w:ascii="Lucida Sans Unicode" w:hAnsi="Lucida Sans Unicode" w:cs="Lucida Sans Unicode"/>
          <w:color w:val="1A1A1A"/>
          <w:sz w:val="21"/>
          <w:szCs w:val="21"/>
        </w:rPr>
        <w:t xml:space="preserve"> equals </w:t>
      </w:r>
      <w:r>
        <w:rPr>
          <w:rFonts w:ascii="Lucida Sans Unicode" w:hAnsi="Lucida Sans Unicode" w:cs="Lucida Sans Unicode"/>
          <w:color w:val="1A1A1A"/>
          <w:sz w:val="21"/>
          <w:szCs w:val="21"/>
        </w:rPr>
        <w:t>在未来不会改变，这样就会解决与可变相关的问题了。</w:t>
      </w:r>
    </w:p>
    <w:p w:rsidR="00B5285C" w:rsidRDefault="00B5285C" w:rsidP="00B5285C">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比如，我有一个</w:t>
      </w:r>
      <w:r>
        <w:rPr>
          <w:rFonts w:ascii="Lucida Sans Unicode" w:hAnsi="Lucida Sans Unicode" w:cs="Lucida Sans Unicode"/>
          <w:color w:val="1A1A1A"/>
          <w:sz w:val="21"/>
          <w:szCs w:val="21"/>
        </w:rPr>
        <w:t xml:space="preserve"> </w:t>
      </w:r>
      <w:r>
        <w:rPr>
          <w:rFonts w:ascii="Lucida Sans Unicode" w:hAnsi="Lucida Sans Unicode" w:cs="Lucida Sans Unicode"/>
          <w:color w:val="1A1A1A"/>
          <w:sz w:val="21"/>
          <w:szCs w:val="21"/>
        </w:rPr>
        <w:t>类</w:t>
      </w:r>
      <w:r>
        <w:rPr>
          <w:rFonts w:ascii="Lucida Sans Unicode" w:hAnsi="Lucida Sans Unicode" w:cs="Lucida Sans Unicode"/>
          <w:color w:val="1A1A1A"/>
          <w:sz w:val="21"/>
          <w:szCs w:val="21"/>
        </w:rPr>
        <w:t xml:space="preserve">MyKey </w:t>
      </w:r>
      <w:r>
        <w:rPr>
          <w:rFonts w:ascii="Lucida Sans Unicode" w:hAnsi="Lucida Sans Unicode" w:cs="Lucida Sans Unicode"/>
          <w:color w:val="1A1A1A"/>
          <w:sz w:val="21"/>
          <w:szCs w:val="21"/>
        </w:rPr>
        <w:t>，在</w:t>
      </w:r>
      <w:r>
        <w:rPr>
          <w:rFonts w:ascii="Lucida Sans Unicode" w:hAnsi="Lucida Sans Unicode" w:cs="Lucida Sans Unicode"/>
          <w:color w:val="1A1A1A"/>
          <w:sz w:val="21"/>
          <w:szCs w:val="21"/>
        </w:rPr>
        <w:t xml:space="preserve"> HashMap </w:t>
      </w:r>
      <w:r>
        <w:rPr>
          <w:rFonts w:ascii="Lucida Sans Unicode" w:hAnsi="Lucida Sans Unicode" w:cs="Lucida Sans Unicode"/>
          <w:color w:val="1A1A1A"/>
          <w:sz w:val="21"/>
          <w:szCs w:val="21"/>
        </w:rPr>
        <w:t>中使用它。代码如下：</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B5285C" w:rsidTr="00B5285C">
        <w:trPr>
          <w:trHeight w:val="525"/>
        </w:trPr>
        <w:tc>
          <w:tcPr>
            <w:tcW w:w="0" w:type="auto"/>
            <w:tcBorders>
              <w:top w:val="nil"/>
              <w:left w:val="nil"/>
              <w:bottom w:val="nil"/>
              <w:right w:val="nil"/>
            </w:tcBorders>
            <w:tcMar>
              <w:top w:w="0" w:type="dxa"/>
              <w:left w:w="0" w:type="dxa"/>
              <w:bottom w:w="0" w:type="dxa"/>
              <w:right w:w="0" w:type="dxa"/>
            </w:tcMar>
            <w:vAlign w:val="center"/>
            <w:hideMark/>
          </w:tcPr>
          <w:p w:rsidR="00B5285C" w:rsidRDefault="00B5285C">
            <w:pPr>
              <w:pStyle w:val="HTML0"/>
              <w:shd w:val="clear" w:color="auto" w:fill="272822"/>
              <w:rPr>
                <w:rFonts w:ascii="Lucida Console" w:hAnsi="Lucida Console"/>
                <w:color w:val="657B83"/>
                <w:sz w:val="22"/>
                <w:szCs w:val="22"/>
              </w:rPr>
            </w:pPr>
            <w:r>
              <w:rPr>
                <w:rStyle w:val="comment"/>
                <w:rFonts w:ascii="Lucida Console" w:hAnsi="Lucida Console"/>
                <w:color w:val="75715E"/>
                <w:sz w:val="22"/>
                <w:szCs w:val="22"/>
              </w:rPr>
              <w:t>//</w:t>
            </w:r>
            <w:r>
              <w:rPr>
                <w:rStyle w:val="comment"/>
                <w:rFonts w:ascii="Lucida Console" w:hAnsi="Lucida Console"/>
                <w:color w:val="75715E"/>
                <w:sz w:val="22"/>
                <w:szCs w:val="22"/>
              </w:rPr>
              <w:t>传递给</w:t>
            </w:r>
            <w:r>
              <w:rPr>
                <w:rStyle w:val="comment"/>
                <w:rFonts w:ascii="Lucida Console" w:hAnsi="Lucida Console"/>
                <w:color w:val="75715E"/>
                <w:sz w:val="22"/>
                <w:szCs w:val="22"/>
              </w:rPr>
              <w:t>MyKey</w:t>
            </w:r>
            <w:r>
              <w:rPr>
                <w:rStyle w:val="comment"/>
                <w:rFonts w:ascii="Lucida Console" w:hAnsi="Lucida Console"/>
                <w:color w:val="75715E"/>
                <w:sz w:val="22"/>
                <w:szCs w:val="22"/>
              </w:rPr>
              <w:t>的</w:t>
            </w:r>
            <w:r>
              <w:rPr>
                <w:rStyle w:val="comment"/>
                <w:rFonts w:ascii="Lucida Console" w:hAnsi="Lucida Console"/>
                <w:color w:val="75715E"/>
                <w:sz w:val="22"/>
                <w:szCs w:val="22"/>
              </w:rPr>
              <w:t>name</w:t>
            </w:r>
            <w:r>
              <w:rPr>
                <w:rStyle w:val="comment"/>
                <w:rFonts w:ascii="Lucida Console" w:hAnsi="Lucida Console"/>
                <w:color w:val="75715E"/>
                <w:sz w:val="22"/>
                <w:szCs w:val="22"/>
              </w:rPr>
              <w:t>参数被用于</w:t>
            </w:r>
            <w:r>
              <w:rPr>
                <w:rStyle w:val="comment"/>
                <w:rFonts w:ascii="Lucida Console" w:hAnsi="Lucida Console"/>
                <w:color w:val="75715E"/>
                <w:sz w:val="22"/>
                <w:szCs w:val="22"/>
              </w:rPr>
              <w:t>equals()</w:t>
            </w:r>
            <w:r>
              <w:rPr>
                <w:rStyle w:val="comment"/>
                <w:rFonts w:ascii="Lucida Console" w:hAnsi="Lucida Console"/>
                <w:color w:val="75715E"/>
                <w:sz w:val="22"/>
                <w:szCs w:val="22"/>
              </w:rPr>
              <w:t>和</w:t>
            </w:r>
            <w:r>
              <w:rPr>
                <w:rStyle w:val="comment"/>
                <w:rFonts w:ascii="Lucida Console" w:hAnsi="Lucida Console"/>
                <w:color w:val="75715E"/>
                <w:sz w:val="22"/>
                <w:szCs w:val="22"/>
              </w:rPr>
              <w:t>hashCode()</w:t>
            </w:r>
            <w:r>
              <w:rPr>
                <w:rStyle w:val="comment"/>
                <w:rFonts w:ascii="Lucida Console" w:hAnsi="Lucida Console"/>
                <w:color w:val="75715E"/>
                <w:sz w:val="22"/>
                <w:szCs w:val="22"/>
              </w:rPr>
              <w:t>中</w:t>
            </w:r>
            <w:r>
              <w:rPr>
                <w:rFonts w:ascii="Lucida Console" w:hAnsi="Lucida Console"/>
                <w:color w:val="657B83"/>
                <w:sz w:val="22"/>
                <w:szCs w:val="22"/>
              </w:rPr>
              <w:br/>
            </w:r>
            <w:r>
              <w:rPr>
                <w:rStyle w:val="line"/>
                <w:rFonts w:ascii="Lucida Console" w:hAnsi="Lucida Console"/>
                <w:color w:val="FFFFFF"/>
                <w:sz w:val="22"/>
                <w:szCs w:val="22"/>
              </w:rPr>
              <w:t xml:space="preserve">MyKey key = </w:t>
            </w:r>
            <w:r>
              <w:rPr>
                <w:rStyle w:val="keyword"/>
                <w:rFonts w:ascii="Lucida Console" w:hAnsi="Lucida Console"/>
                <w:color w:val="66D9EF"/>
                <w:sz w:val="22"/>
                <w:szCs w:val="22"/>
              </w:rPr>
              <w:t>new</w:t>
            </w:r>
            <w:r>
              <w:rPr>
                <w:rStyle w:val="line"/>
                <w:rFonts w:ascii="Lucida Console" w:hAnsi="Lucida Console"/>
                <w:color w:val="FFFFFF"/>
                <w:sz w:val="22"/>
                <w:szCs w:val="22"/>
              </w:rPr>
              <w:t xml:space="preserve"> MyKey(</w:t>
            </w:r>
            <w:r>
              <w:rPr>
                <w:rStyle w:val="string"/>
                <w:rFonts w:ascii="Lucida Console" w:hAnsi="Lucida Console"/>
                <w:color w:val="E6DB74"/>
                <w:sz w:val="22"/>
                <w:szCs w:val="22"/>
              </w:rPr>
              <w:t>'Pankaj'</w:t>
            </w:r>
            <w:r>
              <w:rPr>
                <w:rStyle w:val="line"/>
                <w:rFonts w:ascii="Lucida Console" w:hAnsi="Lucida Console"/>
                <w:color w:val="FFFFFF"/>
                <w:sz w:val="22"/>
                <w:szCs w:val="22"/>
              </w:rPr>
              <w:t xml:space="preserve">); </w:t>
            </w:r>
            <w:r>
              <w:rPr>
                <w:rStyle w:val="comment"/>
                <w:rFonts w:ascii="Lucida Console" w:hAnsi="Lucida Console"/>
                <w:color w:val="75715E"/>
                <w:sz w:val="22"/>
                <w:szCs w:val="22"/>
              </w:rPr>
              <w:t>//assume hashCode=1234</w:t>
            </w:r>
            <w:r>
              <w:rPr>
                <w:rFonts w:ascii="Lucida Console" w:hAnsi="Lucida Console"/>
                <w:color w:val="657B83"/>
                <w:sz w:val="22"/>
                <w:szCs w:val="22"/>
              </w:rPr>
              <w:br/>
            </w:r>
            <w:r>
              <w:rPr>
                <w:rStyle w:val="line"/>
                <w:rFonts w:ascii="Lucida Console" w:hAnsi="Lucida Console"/>
                <w:color w:val="FFFFFF"/>
                <w:sz w:val="22"/>
                <w:szCs w:val="22"/>
              </w:rPr>
              <w:t xml:space="preserve">myHashMap.put(key, </w:t>
            </w:r>
            <w:r>
              <w:rPr>
                <w:rStyle w:val="string"/>
                <w:rFonts w:ascii="Lucida Console" w:hAnsi="Lucida Console"/>
                <w:color w:val="E6DB74"/>
                <w:sz w:val="22"/>
                <w:szCs w:val="22"/>
              </w:rPr>
              <w:t>'Value'</w:t>
            </w:r>
            <w:r>
              <w:rPr>
                <w:rStyle w:val="line"/>
                <w:rFonts w:ascii="Lucida Console" w:hAnsi="Lucida Console"/>
                <w:color w:val="FFFFFF"/>
                <w:sz w:val="22"/>
                <w:szCs w:val="22"/>
              </w:rPr>
              <w:t>);</w:t>
            </w:r>
            <w:r>
              <w:rPr>
                <w:rFonts w:ascii="Lucida Console" w:hAnsi="Lucida Console"/>
                <w:color w:val="657B83"/>
                <w:sz w:val="22"/>
                <w:szCs w:val="22"/>
              </w:rPr>
              <w:br/>
            </w: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以下的代码会改变</w:t>
            </w:r>
            <w:r>
              <w:rPr>
                <w:rStyle w:val="comment"/>
                <w:rFonts w:ascii="Lucida Console" w:hAnsi="Lucida Console"/>
                <w:color w:val="75715E"/>
                <w:sz w:val="22"/>
                <w:szCs w:val="22"/>
              </w:rPr>
              <w:t>key</w:t>
            </w:r>
            <w:r>
              <w:rPr>
                <w:rStyle w:val="comment"/>
                <w:rFonts w:ascii="Lucida Console" w:hAnsi="Lucida Console"/>
                <w:color w:val="75715E"/>
                <w:sz w:val="22"/>
                <w:szCs w:val="22"/>
              </w:rPr>
              <w:t>的</w:t>
            </w:r>
            <w:r>
              <w:rPr>
                <w:rStyle w:val="comment"/>
                <w:rFonts w:ascii="Lucida Console" w:hAnsi="Lucida Console"/>
                <w:color w:val="75715E"/>
                <w:sz w:val="22"/>
                <w:szCs w:val="22"/>
              </w:rPr>
              <w:t>hashCode()</w:t>
            </w:r>
            <w:r>
              <w:rPr>
                <w:rStyle w:val="comment"/>
                <w:rFonts w:ascii="Lucida Console" w:hAnsi="Lucida Console"/>
                <w:color w:val="75715E"/>
                <w:sz w:val="22"/>
                <w:szCs w:val="22"/>
              </w:rPr>
              <w:t>和</w:t>
            </w:r>
            <w:r>
              <w:rPr>
                <w:rStyle w:val="comment"/>
                <w:rFonts w:ascii="Lucida Console" w:hAnsi="Lucida Console"/>
                <w:color w:val="75715E"/>
                <w:sz w:val="22"/>
                <w:szCs w:val="22"/>
              </w:rPr>
              <w:t>equals()</w:t>
            </w:r>
            <w:r>
              <w:rPr>
                <w:rStyle w:val="comment"/>
                <w:rFonts w:ascii="Lucida Console" w:hAnsi="Lucida Console"/>
                <w:color w:val="75715E"/>
                <w:sz w:val="22"/>
                <w:szCs w:val="22"/>
              </w:rPr>
              <w:t>值</w:t>
            </w:r>
            <w:r>
              <w:rPr>
                <w:rFonts w:ascii="Lucida Console" w:hAnsi="Lucida Console"/>
                <w:color w:val="657B83"/>
                <w:sz w:val="22"/>
                <w:szCs w:val="22"/>
              </w:rPr>
              <w:br/>
            </w:r>
            <w:r>
              <w:rPr>
                <w:rStyle w:val="line"/>
                <w:rFonts w:ascii="Lucida Console" w:hAnsi="Lucida Console"/>
                <w:color w:val="FFFFFF"/>
                <w:sz w:val="22"/>
                <w:szCs w:val="22"/>
              </w:rPr>
              <w:t>key.setName(</w:t>
            </w:r>
            <w:r>
              <w:rPr>
                <w:rStyle w:val="string"/>
                <w:rFonts w:ascii="Lucida Console" w:hAnsi="Lucida Console"/>
                <w:color w:val="E6DB74"/>
                <w:sz w:val="22"/>
                <w:szCs w:val="22"/>
              </w:rPr>
              <w:t>'Amit'</w:t>
            </w:r>
            <w:r>
              <w:rPr>
                <w:rStyle w:val="line"/>
                <w:rFonts w:ascii="Lucida Console" w:hAnsi="Lucida Console"/>
                <w:color w:val="FFFFFF"/>
                <w:sz w:val="22"/>
                <w:szCs w:val="22"/>
              </w:rPr>
              <w:t xml:space="preserve">); </w:t>
            </w:r>
            <w:r>
              <w:rPr>
                <w:rStyle w:val="comment"/>
                <w:rFonts w:ascii="Lucida Console" w:hAnsi="Lucida Console"/>
                <w:color w:val="75715E"/>
                <w:sz w:val="22"/>
                <w:szCs w:val="22"/>
              </w:rPr>
              <w:t>//assume new hashCode=7890</w:t>
            </w:r>
            <w:r>
              <w:rPr>
                <w:rFonts w:ascii="Lucida Console" w:hAnsi="Lucida Console"/>
                <w:color w:val="657B83"/>
                <w:sz w:val="22"/>
                <w:szCs w:val="22"/>
              </w:rPr>
              <w:br/>
            </w:r>
            <w:r>
              <w:rPr>
                <w:rStyle w:val="comment"/>
                <w:rFonts w:ascii="Lucida Console" w:hAnsi="Lucida Console"/>
                <w:color w:val="75715E"/>
                <w:sz w:val="22"/>
                <w:szCs w:val="22"/>
              </w:rPr>
              <w:t>//</w:t>
            </w:r>
            <w:r>
              <w:rPr>
                <w:rStyle w:val="comment"/>
                <w:rFonts w:ascii="Lucida Console" w:hAnsi="Lucida Console"/>
                <w:color w:val="75715E"/>
                <w:sz w:val="22"/>
                <w:szCs w:val="22"/>
              </w:rPr>
              <w:t>下面会返回</w:t>
            </w:r>
            <w:r>
              <w:rPr>
                <w:rStyle w:val="comment"/>
                <w:rFonts w:ascii="Lucida Console" w:hAnsi="Lucida Console"/>
                <w:color w:val="75715E"/>
                <w:sz w:val="22"/>
                <w:szCs w:val="22"/>
              </w:rPr>
              <w:t>null</w:t>
            </w:r>
            <w:r>
              <w:rPr>
                <w:rStyle w:val="comment"/>
                <w:rFonts w:ascii="Lucida Console" w:hAnsi="Lucida Console"/>
                <w:color w:val="75715E"/>
                <w:sz w:val="22"/>
                <w:szCs w:val="22"/>
              </w:rPr>
              <w:t>，因为</w:t>
            </w:r>
            <w:r>
              <w:rPr>
                <w:rStyle w:val="comment"/>
                <w:rFonts w:ascii="Lucida Console" w:hAnsi="Lucida Console"/>
                <w:color w:val="75715E"/>
                <w:sz w:val="22"/>
                <w:szCs w:val="22"/>
              </w:rPr>
              <w:t>HashMap</w:t>
            </w:r>
            <w:r>
              <w:rPr>
                <w:rStyle w:val="comment"/>
                <w:rFonts w:ascii="Lucida Console" w:hAnsi="Lucida Console"/>
                <w:color w:val="75715E"/>
                <w:sz w:val="22"/>
                <w:szCs w:val="22"/>
              </w:rPr>
              <w:t>会尝试查找存储同样索引的</w:t>
            </w:r>
            <w:r>
              <w:rPr>
                <w:rStyle w:val="comment"/>
                <w:rFonts w:ascii="Lucida Console" w:hAnsi="Lucida Console"/>
                <w:color w:val="75715E"/>
                <w:sz w:val="22"/>
                <w:szCs w:val="22"/>
              </w:rPr>
              <w:t>key</w:t>
            </w:r>
            <w:r>
              <w:rPr>
                <w:rStyle w:val="comment"/>
                <w:rFonts w:ascii="Lucida Console" w:hAnsi="Lucida Console"/>
                <w:color w:val="75715E"/>
                <w:sz w:val="22"/>
                <w:szCs w:val="22"/>
              </w:rPr>
              <w:t>，而</w:t>
            </w:r>
            <w:r>
              <w:rPr>
                <w:rStyle w:val="comment"/>
                <w:rFonts w:ascii="Lucida Console" w:hAnsi="Lucida Console"/>
                <w:color w:val="75715E"/>
                <w:sz w:val="22"/>
                <w:szCs w:val="22"/>
              </w:rPr>
              <w:t>key</w:t>
            </w:r>
            <w:r>
              <w:rPr>
                <w:rStyle w:val="comment"/>
                <w:rFonts w:ascii="Lucida Console" w:hAnsi="Lucida Console"/>
                <w:color w:val="75715E"/>
                <w:sz w:val="22"/>
                <w:szCs w:val="22"/>
              </w:rPr>
              <w:t>已被改变了，匹配失败，返回</w:t>
            </w:r>
            <w:r>
              <w:rPr>
                <w:rStyle w:val="comment"/>
                <w:rFonts w:ascii="Lucida Console" w:hAnsi="Lucida Console"/>
                <w:color w:val="75715E"/>
                <w:sz w:val="22"/>
                <w:szCs w:val="22"/>
              </w:rPr>
              <w:t>null</w:t>
            </w:r>
            <w:r>
              <w:rPr>
                <w:rFonts w:ascii="Lucida Console" w:hAnsi="Lucida Console"/>
                <w:color w:val="657B83"/>
                <w:sz w:val="22"/>
                <w:szCs w:val="22"/>
              </w:rPr>
              <w:br/>
            </w:r>
            <w:r>
              <w:rPr>
                <w:rStyle w:val="line"/>
                <w:rFonts w:ascii="Lucida Console" w:hAnsi="Lucida Console"/>
                <w:color w:val="FFFFFF"/>
                <w:sz w:val="22"/>
                <w:szCs w:val="22"/>
              </w:rPr>
              <w:t>myHashMap.get(</w:t>
            </w:r>
            <w:r>
              <w:rPr>
                <w:rStyle w:val="keyword"/>
                <w:rFonts w:ascii="Lucida Console" w:hAnsi="Lucida Console"/>
                <w:color w:val="66D9EF"/>
                <w:sz w:val="22"/>
                <w:szCs w:val="22"/>
              </w:rPr>
              <w:t>new</w:t>
            </w:r>
            <w:r>
              <w:rPr>
                <w:rStyle w:val="line"/>
                <w:rFonts w:ascii="Lucida Console" w:hAnsi="Lucida Console"/>
                <w:color w:val="FFFFFF"/>
                <w:sz w:val="22"/>
                <w:szCs w:val="22"/>
              </w:rPr>
              <w:t xml:space="preserve"> MyKey(</w:t>
            </w:r>
            <w:r>
              <w:rPr>
                <w:rStyle w:val="string"/>
                <w:rFonts w:ascii="Lucida Console" w:hAnsi="Lucida Console"/>
                <w:color w:val="E6DB74"/>
                <w:sz w:val="22"/>
                <w:szCs w:val="22"/>
              </w:rPr>
              <w:t>'Pankaj'</w:t>
            </w:r>
            <w:r>
              <w:rPr>
                <w:rStyle w:val="line"/>
                <w:rFonts w:ascii="Lucida Console" w:hAnsi="Lucida Console"/>
                <w:color w:val="FFFFFF"/>
                <w:sz w:val="22"/>
                <w:szCs w:val="22"/>
              </w:rPr>
              <w:t>));</w:t>
            </w:r>
          </w:p>
        </w:tc>
      </w:tr>
    </w:tbl>
    <w:p w:rsidR="00B5285C" w:rsidRDefault="00B5285C" w:rsidP="00FA61C5">
      <w:pPr>
        <w:widowControl/>
        <w:numPr>
          <w:ilvl w:val="1"/>
          <w:numId w:val="552"/>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那就是为何</w:t>
      </w:r>
      <w:r>
        <w:rPr>
          <w:rFonts w:ascii="Lucida Sans Unicode" w:hAnsi="Lucida Sans Unicode" w:cs="Lucida Sans Unicode"/>
          <w:color w:val="1A1A1A"/>
          <w:szCs w:val="21"/>
        </w:rPr>
        <w:t xml:space="preserve"> String </w:t>
      </w:r>
      <w:r>
        <w:rPr>
          <w:rFonts w:ascii="Lucida Sans Unicode" w:hAnsi="Lucida Sans Unicode" w:cs="Lucida Sans Unicode"/>
          <w:color w:val="1A1A1A"/>
          <w:szCs w:val="21"/>
        </w:rPr>
        <w:t>和</w:t>
      </w:r>
      <w:r>
        <w:rPr>
          <w:rFonts w:ascii="Lucida Sans Unicode" w:hAnsi="Lucida Sans Unicode" w:cs="Lucida Sans Unicode"/>
          <w:color w:val="1A1A1A"/>
          <w:szCs w:val="21"/>
        </w:rPr>
        <w:t xml:space="preserve"> Integer </w:t>
      </w:r>
      <w:r>
        <w:rPr>
          <w:rFonts w:ascii="Lucida Sans Unicode" w:hAnsi="Lucida Sans Unicode" w:cs="Lucida Sans Unicode"/>
          <w:color w:val="1A1A1A"/>
          <w:szCs w:val="21"/>
        </w:rPr>
        <w:t>被作为</w:t>
      </w:r>
      <w:r>
        <w:rPr>
          <w:rFonts w:ascii="Lucida Sans Unicode" w:hAnsi="Lucida Sans Unicode" w:cs="Lucida Sans Unicode"/>
          <w:color w:val="1A1A1A"/>
          <w:szCs w:val="21"/>
        </w:rPr>
        <w:t xml:space="preserve"> HashMap </w:t>
      </w:r>
      <w:r>
        <w:rPr>
          <w:rFonts w:ascii="Lucida Sans Unicode" w:hAnsi="Lucida Sans Unicode" w:cs="Lucida Sans Unicode"/>
          <w:color w:val="1A1A1A"/>
          <w:szCs w:val="21"/>
        </w:rPr>
        <w:t>的</w:t>
      </w:r>
      <w:r>
        <w:rPr>
          <w:rFonts w:ascii="Lucida Sans Unicode" w:hAnsi="Lucida Sans Unicode" w:cs="Lucida Sans Unicode"/>
          <w:color w:val="1A1A1A"/>
          <w:szCs w:val="21"/>
        </w:rPr>
        <w:t xml:space="preserve"> key </w:t>
      </w:r>
      <w:r>
        <w:rPr>
          <w:rFonts w:ascii="Lucida Sans Unicode" w:hAnsi="Lucida Sans Unicode" w:cs="Lucida Sans Unicode"/>
          <w:color w:val="1A1A1A"/>
          <w:szCs w:val="21"/>
        </w:rPr>
        <w:t>大量使用。</w:t>
      </w:r>
    </w:p>
    <w:p w:rsidR="00B5285C" w:rsidRDefault="00B5285C" w:rsidP="00B5285C">
      <w:pPr>
        <w:pStyle w:val="3"/>
        <w:rPr>
          <w:sz w:val="24"/>
          <w:szCs w:val="24"/>
        </w:rPr>
      </w:pPr>
      <w:r>
        <w:rPr>
          <w:rStyle w:val="a4"/>
          <w:rFonts w:ascii="Lucida Sans Unicode" w:hAnsi="Lucida Sans Unicode" w:cs="Lucida Sans Unicode"/>
          <w:color w:val="1A1A1A"/>
        </w:rPr>
        <w:t xml:space="preserve">HashMap </w:t>
      </w:r>
      <w:r>
        <w:rPr>
          <w:rStyle w:val="a4"/>
          <w:rFonts w:ascii="Lucida Sans Unicode" w:hAnsi="Lucida Sans Unicode" w:cs="Lucida Sans Unicode"/>
          <w:color w:val="1A1A1A"/>
        </w:rPr>
        <w:t>的长度为什么是</w:t>
      </w:r>
      <w:r>
        <w:rPr>
          <w:rStyle w:val="a4"/>
          <w:rFonts w:ascii="Lucida Sans Unicode" w:hAnsi="Lucida Sans Unicode" w:cs="Lucida Sans Unicode"/>
          <w:color w:val="1A1A1A"/>
        </w:rPr>
        <w:t xml:space="preserve"> 2 </w:t>
      </w:r>
      <w:r>
        <w:rPr>
          <w:rStyle w:val="a4"/>
          <w:rFonts w:ascii="Lucida Sans Unicode" w:hAnsi="Lucida Sans Unicode" w:cs="Lucida Sans Unicode"/>
          <w:color w:val="1A1A1A"/>
        </w:rPr>
        <w:t>的幂次方？</w:t>
      </w:r>
    </w:p>
    <w:p w:rsidR="00B5285C" w:rsidRDefault="00B5285C" w:rsidP="00B5285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为了能让</w:t>
      </w:r>
      <w:r>
        <w:rPr>
          <w:rFonts w:ascii="Lucida Sans Unicode" w:hAnsi="Lucida Sans Unicode" w:cs="Lucida Sans Unicode"/>
          <w:color w:val="1A1A1A"/>
        </w:rPr>
        <w:t xml:space="preserve"> HashMap </w:t>
      </w:r>
      <w:r>
        <w:rPr>
          <w:rFonts w:ascii="Lucida Sans Unicode" w:hAnsi="Lucida Sans Unicode" w:cs="Lucida Sans Unicode"/>
          <w:color w:val="1A1A1A"/>
        </w:rPr>
        <w:t>存取高效，尽量较少碰撞，也就是要尽量把数据分配均匀，每个链表</w:t>
      </w:r>
      <w:r>
        <w:rPr>
          <w:rFonts w:ascii="Lucida Sans Unicode" w:hAnsi="Lucida Sans Unicode" w:cs="Lucida Sans Unicode"/>
          <w:color w:val="1A1A1A"/>
        </w:rPr>
        <w:t>/</w:t>
      </w:r>
      <w:r>
        <w:rPr>
          <w:rFonts w:ascii="Lucida Sans Unicode" w:hAnsi="Lucida Sans Unicode" w:cs="Lucida Sans Unicode"/>
          <w:color w:val="1A1A1A"/>
        </w:rPr>
        <w:t>红黑树长度大致相同。这个实现就是把数据存到哪个链表</w:t>
      </w:r>
      <w:r>
        <w:rPr>
          <w:rFonts w:ascii="Lucida Sans Unicode" w:hAnsi="Lucida Sans Unicode" w:cs="Lucida Sans Unicode"/>
          <w:color w:val="1A1A1A"/>
        </w:rPr>
        <w:t>/</w:t>
      </w:r>
      <w:r>
        <w:rPr>
          <w:rFonts w:ascii="Lucida Sans Unicode" w:hAnsi="Lucida Sans Unicode" w:cs="Lucida Sans Unicode"/>
          <w:color w:val="1A1A1A"/>
        </w:rPr>
        <w:t>红黑树中的算法。</w:t>
      </w:r>
    </w:p>
    <w:p w:rsidR="00B5285C" w:rsidRDefault="00B5285C" w:rsidP="00B5285C">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这个算法应该如何设计呢？我们首先可能会想到采用</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w:t>
      </w:r>
      <w:r>
        <w:rPr>
          <w:rFonts w:ascii="Lucida Sans Unicode" w:hAnsi="Lucida Sans Unicode" w:cs="Lucida Sans Unicode"/>
          <w:color w:val="1A1A1A"/>
        </w:rPr>
        <w:t> </w:t>
      </w:r>
      <w:r>
        <w:rPr>
          <w:rFonts w:ascii="Lucida Sans Unicode" w:hAnsi="Lucida Sans Unicode" w:cs="Lucida Sans Unicode"/>
          <w:color w:val="1A1A1A"/>
        </w:rPr>
        <w:t>取余的操作来实现。但是，重点来了：</w:t>
      </w:r>
    </w:p>
    <w:p w:rsidR="00B5285C" w:rsidRDefault="00B5285C" w:rsidP="00FA61C5">
      <w:pPr>
        <w:widowControl/>
        <w:numPr>
          <w:ilvl w:val="0"/>
          <w:numId w:val="55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取余</w:t>
      </w:r>
      <w:r>
        <w:rPr>
          <w:rFonts w:ascii="Lucida Sans Unicode" w:hAnsi="Lucida Sans Unicode" w:cs="Lucida Sans Unicode"/>
          <w:color w:val="1A1A1A"/>
          <w:szCs w:val="21"/>
        </w:rPr>
        <w:t>(</w:t>
      </w:r>
      <w:r>
        <w:rPr>
          <w:rStyle w:val="HTML"/>
          <w:rFonts w:ascii="Lucida Console" w:hAnsi="Lucida Console"/>
          <w:color w:val="1A1A1A"/>
          <w:sz w:val="21"/>
          <w:szCs w:val="21"/>
          <w:bdr w:val="single" w:sz="6" w:space="1" w:color="CCCCCC" w:frame="1"/>
          <w:shd w:val="clear" w:color="auto" w:fill="DDDDDD"/>
        </w:rPr>
        <w:t>%</w:t>
      </w:r>
      <w:r>
        <w:rPr>
          <w:rFonts w:ascii="Lucida Sans Unicode" w:hAnsi="Lucida Sans Unicode" w:cs="Lucida Sans Unicode"/>
          <w:color w:val="1A1A1A"/>
          <w:szCs w:val="21"/>
        </w:rPr>
        <w:t>)</w:t>
      </w:r>
      <w:r>
        <w:rPr>
          <w:rFonts w:ascii="Lucida Sans Unicode" w:hAnsi="Lucida Sans Unicode" w:cs="Lucida Sans Unicode"/>
          <w:color w:val="1A1A1A"/>
          <w:szCs w:val="21"/>
        </w:rPr>
        <w:t>操作中如果除数是</w:t>
      </w:r>
      <w:r>
        <w:rPr>
          <w:rFonts w:ascii="Lucida Sans Unicode" w:hAnsi="Lucida Sans Unicode" w:cs="Lucida Sans Unicode"/>
          <w:color w:val="1A1A1A"/>
          <w:szCs w:val="21"/>
        </w:rPr>
        <w:t xml:space="preserve"> 2 </w:t>
      </w:r>
      <w:r>
        <w:rPr>
          <w:rFonts w:ascii="Lucida Sans Unicode" w:hAnsi="Lucida Sans Unicode" w:cs="Lucida Sans Unicode"/>
          <w:color w:val="1A1A1A"/>
          <w:szCs w:val="21"/>
        </w:rPr>
        <w:t>的幂次则等价于与其除数减一的与</w:t>
      </w:r>
      <w:r>
        <w:rPr>
          <w:rFonts w:ascii="Lucida Sans Unicode" w:hAnsi="Lucida Sans Unicode" w:cs="Lucida Sans Unicode"/>
          <w:color w:val="1A1A1A"/>
          <w:szCs w:val="21"/>
        </w:rPr>
        <w:t>(</w:t>
      </w:r>
      <w:r>
        <w:rPr>
          <w:rStyle w:val="HTML"/>
          <w:rFonts w:ascii="Lucida Console" w:hAnsi="Lucida Console"/>
          <w:color w:val="1A1A1A"/>
          <w:sz w:val="21"/>
          <w:szCs w:val="21"/>
          <w:bdr w:val="single" w:sz="6" w:space="1" w:color="CCCCCC" w:frame="1"/>
          <w:shd w:val="clear" w:color="auto" w:fill="DDDDDD"/>
        </w:rPr>
        <w:t>&amp;</w:t>
      </w:r>
      <w:r>
        <w:rPr>
          <w:rFonts w:ascii="Lucida Sans Unicode" w:hAnsi="Lucida Sans Unicode" w:cs="Lucida Sans Unicode"/>
          <w:color w:val="1A1A1A"/>
          <w:szCs w:val="21"/>
        </w:rPr>
        <w:t>)</w:t>
      </w:r>
      <w:r>
        <w:rPr>
          <w:rFonts w:ascii="Lucida Sans Unicode" w:hAnsi="Lucida Sans Unicode" w:cs="Lucida Sans Unicode"/>
          <w:color w:val="1A1A1A"/>
          <w:szCs w:val="21"/>
        </w:rPr>
        <w:t>操作（也就是说</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hash % length == hash &amp; (length - 1)</w:t>
      </w:r>
      <w:r>
        <w:rPr>
          <w:rFonts w:ascii="Lucida Sans Unicode" w:hAnsi="Lucida Sans Unicode" w:cs="Lucida Sans Unicode"/>
          <w:color w:val="1A1A1A"/>
          <w:szCs w:val="21"/>
        </w:rPr>
        <w:t> </w:t>
      </w:r>
      <w:r>
        <w:rPr>
          <w:rFonts w:ascii="Lucida Sans Unicode" w:hAnsi="Lucida Sans Unicode" w:cs="Lucida Sans Unicode"/>
          <w:color w:val="1A1A1A"/>
          <w:szCs w:val="21"/>
        </w:rPr>
        <w:t>的前提是</w:t>
      </w:r>
      <w:r>
        <w:rPr>
          <w:rFonts w:ascii="Lucida Sans Unicode" w:hAnsi="Lucida Sans Unicode" w:cs="Lucida Sans Unicode"/>
          <w:color w:val="1A1A1A"/>
          <w:szCs w:val="21"/>
        </w:rPr>
        <w:t xml:space="preserve"> length </w:t>
      </w:r>
      <w:r>
        <w:rPr>
          <w:rFonts w:ascii="Lucida Sans Unicode" w:hAnsi="Lucida Sans Unicode" w:cs="Lucida Sans Unicode"/>
          <w:color w:val="1A1A1A"/>
          <w:szCs w:val="21"/>
        </w:rPr>
        <w:t>是</w:t>
      </w:r>
      <w:r>
        <w:rPr>
          <w:rFonts w:ascii="Lucida Sans Unicode" w:hAnsi="Lucida Sans Unicode" w:cs="Lucida Sans Unicode"/>
          <w:color w:val="1A1A1A"/>
          <w:szCs w:val="21"/>
        </w:rPr>
        <w:t xml:space="preserve"> 2 </w:t>
      </w:r>
      <w:r>
        <w:rPr>
          <w:rFonts w:ascii="Lucida Sans Unicode" w:hAnsi="Lucida Sans Unicode" w:cs="Lucida Sans Unicode"/>
          <w:color w:val="1A1A1A"/>
          <w:szCs w:val="21"/>
        </w:rPr>
        <w:t>的</w:t>
      </w:r>
      <w:r>
        <w:rPr>
          <w:rFonts w:ascii="Lucida Sans Unicode" w:hAnsi="Lucida Sans Unicode" w:cs="Lucida Sans Unicode"/>
          <w:color w:val="1A1A1A"/>
          <w:szCs w:val="21"/>
        </w:rPr>
        <w:t xml:space="preserve"> n </w:t>
      </w:r>
      <w:r>
        <w:rPr>
          <w:rFonts w:ascii="Lucida Sans Unicode" w:hAnsi="Lucida Sans Unicode" w:cs="Lucida Sans Unicode"/>
          <w:color w:val="1A1A1A"/>
          <w:szCs w:val="21"/>
        </w:rPr>
        <w:t>次方；）。</w:t>
      </w:r>
    </w:p>
    <w:p w:rsidR="00B5285C" w:rsidRDefault="00B5285C" w:rsidP="00FA61C5">
      <w:pPr>
        <w:widowControl/>
        <w:numPr>
          <w:ilvl w:val="0"/>
          <w:numId w:val="55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并且，采用二进制位操作</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&amp;</w:t>
      </w:r>
      <w:r>
        <w:rPr>
          <w:rFonts w:ascii="Lucida Sans Unicode" w:hAnsi="Lucida Sans Unicode" w:cs="Lucida Sans Unicode"/>
          <w:color w:val="1A1A1A"/>
          <w:szCs w:val="21"/>
        </w:rPr>
        <w:t>，相对于</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w:t>
      </w:r>
      <w:r>
        <w:rPr>
          <w:rFonts w:ascii="Lucida Sans Unicode" w:hAnsi="Lucida Sans Unicode" w:cs="Lucida Sans Unicode"/>
          <w:color w:val="1A1A1A"/>
          <w:szCs w:val="21"/>
        </w:rPr>
        <w:t> </w:t>
      </w:r>
      <w:r>
        <w:rPr>
          <w:rFonts w:ascii="Lucida Sans Unicode" w:hAnsi="Lucida Sans Unicode" w:cs="Lucida Sans Unicode"/>
          <w:color w:val="1A1A1A"/>
          <w:szCs w:val="21"/>
        </w:rPr>
        <w:t>能够提高运算效率，</w:t>
      </w:r>
    </w:p>
    <w:p w:rsidR="00B5285C" w:rsidRDefault="00B5285C" w:rsidP="00B5285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这就解释了</w:t>
      </w:r>
      <w:r>
        <w:rPr>
          <w:rFonts w:ascii="Lucida Sans Unicode" w:hAnsi="Lucida Sans Unicode" w:cs="Lucida Sans Unicode"/>
          <w:color w:val="1A1A1A"/>
        </w:rPr>
        <w:t xml:space="preserve"> HashMap </w:t>
      </w:r>
      <w:r>
        <w:rPr>
          <w:rFonts w:ascii="Lucida Sans Unicode" w:hAnsi="Lucida Sans Unicode" w:cs="Lucida Sans Unicode"/>
          <w:color w:val="1A1A1A"/>
        </w:rPr>
        <w:t>的长度为什么是</w:t>
      </w:r>
      <w:r>
        <w:rPr>
          <w:rFonts w:ascii="Lucida Sans Unicode" w:hAnsi="Lucida Sans Unicode" w:cs="Lucida Sans Unicode"/>
          <w:color w:val="1A1A1A"/>
        </w:rPr>
        <w:t xml:space="preserve"> 2 </w:t>
      </w:r>
      <w:r>
        <w:rPr>
          <w:rFonts w:ascii="Lucida Sans Unicode" w:hAnsi="Lucida Sans Unicode" w:cs="Lucida Sans Unicode"/>
          <w:color w:val="1A1A1A"/>
        </w:rPr>
        <w:t>的幂次方。</w:t>
      </w:r>
    </w:p>
    <w:p w:rsidR="0097074C" w:rsidRDefault="0097074C" w:rsidP="0097074C">
      <w:pPr>
        <w:pStyle w:val="2"/>
      </w:pPr>
      <w:r>
        <w:rPr>
          <w:rFonts w:hint="eastAsia"/>
        </w:rPr>
        <w:t>108.</w:t>
      </w:r>
      <w:r w:rsidRPr="0097074C">
        <w:t xml:space="preserve"> </w:t>
      </w:r>
      <w:r>
        <w:t>HashSet 的工作原理是什么？</w:t>
      </w:r>
    </w:p>
    <w:p w:rsidR="0097074C" w:rsidRDefault="0097074C" w:rsidP="0097074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HashSet </w:t>
      </w:r>
      <w:r>
        <w:rPr>
          <w:rFonts w:ascii="Lucida Sans Unicode" w:hAnsi="Lucida Sans Unicode" w:cs="Lucida Sans Unicode"/>
          <w:color w:val="1A1A1A"/>
        </w:rPr>
        <w:t>是构建在</w:t>
      </w:r>
      <w:r>
        <w:rPr>
          <w:rFonts w:ascii="Lucida Sans Unicode" w:hAnsi="Lucida Sans Unicode" w:cs="Lucida Sans Unicode"/>
          <w:color w:val="1A1A1A"/>
        </w:rPr>
        <w:t xml:space="preserve"> HashMap </w:t>
      </w:r>
      <w:r>
        <w:rPr>
          <w:rFonts w:ascii="Lucida Sans Unicode" w:hAnsi="Lucida Sans Unicode" w:cs="Lucida Sans Unicode"/>
          <w:color w:val="1A1A1A"/>
        </w:rPr>
        <w:t>之上的</w:t>
      </w:r>
      <w:r>
        <w:rPr>
          <w:rFonts w:ascii="Lucida Sans Unicode" w:hAnsi="Lucida Sans Unicode" w:cs="Lucida Sans Unicode"/>
          <w:color w:val="1A1A1A"/>
        </w:rPr>
        <w:t xml:space="preserve"> Set hashing </w:t>
      </w:r>
      <w:r>
        <w:rPr>
          <w:rFonts w:ascii="Lucida Sans Unicode" w:hAnsi="Lucida Sans Unicode" w:cs="Lucida Sans Unicode"/>
          <w:color w:val="1A1A1A"/>
        </w:rPr>
        <w:t>实现类。让我们直接撸下源码，代码如下：</w:t>
      </w:r>
    </w:p>
    <w:tbl>
      <w:tblPr>
        <w:tblW w:w="0" w:type="dxa"/>
        <w:tblCellMar>
          <w:top w:w="15" w:type="dxa"/>
          <w:left w:w="15" w:type="dxa"/>
          <w:bottom w:w="15" w:type="dxa"/>
          <w:right w:w="15" w:type="dxa"/>
        </w:tblCellMar>
        <w:tblLook w:val="04A0" w:firstRow="1" w:lastRow="0" w:firstColumn="1" w:lastColumn="0" w:noHBand="0" w:noVBand="1"/>
      </w:tblPr>
      <w:tblGrid>
        <w:gridCol w:w="6761"/>
      </w:tblGrid>
      <w:tr w:rsidR="0097074C" w:rsidTr="0097074C">
        <w:trPr>
          <w:trHeight w:val="525"/>
        </w:trPr>
        <w:tc>
          <w:tcPr>
            <w:tcW w:w="0" w:type="auto"/>
            <w:tcBorders>
              <w:top w:val="nil"/>
              <w:left w:val="nil"/>
              <w:bottom w:val="nil"/>
              <w:right w:val="nil"/>
            </w:tcBorders>
            <w:tcMar>
              <w:top w:w="0" w:type="dxa"/>
              <w:left w:w="0" w:type="dxa"/>
              <w:bottom w:w="0" w:type="dxa"/>
              <w:right w:w="0" w:type="dxa"/>
            </w:tcMar>
            <w:vAlign w:val="center"/>
            <w:hideMark/>
          </w:tcPr>
          <w:p w:rsidR="0097074C" w:rsidRDefault="0097074C">
            <w:pPr>
              <w:pStyle w:val="HTML0"/>
              <w:shd w:val="clear" w:color="auto" w:fill="272822"/>
              <w:rPr>
                <w:rFonts w:ascii="Lucida Console" w:hAnsi="Lucida Console"/>
                <w:color w:val="657B83"/>
                <w:sz w:val="22"/>
                <w:szCs w:val="22"/>
              </w:rPr>
            </w:pPr>
            <w:r>
              <w:rPr>
                <w:rStyle w:val="comment"/>
                <w:rFonts w:ascii="Lucida Console" w:hAnsi="Lucida Console"/>
                <w:color w:val="75715E"/>
                <w:sz w:val="22"/>
                <w:szCs w:val="22"/>
              </w:rPr>
              <w:t>// HashSet.java</w:t>
            </w:r>
            <w:r>
              <w:rPr>
                <w:rFonts w:ascii="Lucida Console" w:hAnsi="Lucida Console"/>
                <w:color w:val="657B83"/>
                <w:sz w:val="22"/>
                <w:szCs w:val="22"/>
              </w:rPr>
              <w:br/>
            </w:r>
            <w:r>
              <w:rPr>
                <w:rFonts w:ascii="Lucida Console" w:hAnsi="Lucida Console"/>
                <w:color w:val="657B83"/>
                <w:sz w:val="22"/>
                <w:szCs w:val="22"/>
              </w:rPr>
              <w:br/>
            </w:r>
            <w:r>
              <w:rPr>
                <w:rStyle w:val="keyword"/>
                <w:rFonts w:ascii="Lucida Console" w:hAnsi="Lucida Console"/>
                <w:color w:val="66D9EF"/>
                <w:sz w:val="22"/>
                <w:szCs w:val="22"/>
              </w:rPr>
              <w:t>private</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transient</w:t>
            </w:r>
            <w:r>
              <w:rPr>
                <w:rStyle w:val="line"/>
                <w:rFonts w:ascii="Lucida Console" w:hAnsi="Lucida Console"/>
                <w:color w:val="FFFFFF"/>
                <w:sz w:val="22"/>
                <w:szCs w:val="22"/>
              </w:rPr>
              <w:t xml:space="preserve"> HashMap&lt;E,Object&gt; map;</w:t>
            </w:r>
            <w:r>
              <w:rPr>
                <w:rFonts w:ascii="Lucida Console" w:hAnsi="Lucida Console"/>
                <w:color w:val="657B83"/>
                <w:sz w:val="22"/>
                <w:szCs w:val="22"/>
              </w:rPr>
              <w:br/>
            </w:r>
            <w:r>
              <w:rPr>
                <w:rFonts w:ascii="Lucida Console" w:hAnsi="Lucida Console"/>
                <w:color w:val="657B83"/>
                <w:sz w:val="22"/>
                <w:szCs w:val="22"/>
              </w:rPr>
              <w:br/>
            </w:r>
            <w:r>
              <w:rPr>
                <w:rStyle w:val="keyword"/>
                <w:rFonts w:ascii="Lucida Console" w:hAnsi="Lucida Console"/>
                <w:color w:val="66D9EF"/>
                <w:sz w:val="22"/>
                <w:szCs w:val="22"/>
              </w:rPr>
              <w:t>private</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static</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final</w:t>
            </w:r>
            <w:r>
              <w:rPr>
                <w:rStyle w:val="line"/>
                <w:rFonts w:ascii="Lucida Console" w:hAnsi="Lucida Console"/>
                <w:color w:val="FFFFFF"/>
                <w:sz w:val="22"/>
                <w:szCs w:val="22"/>
              </w:rPr>
              <w:t xml:space="preserve"> Object PRESENT = </w:t>
            </w:r>
            <w:r>
              <w:rPr>
                <w:rStyle w:val="keyword"/>
                <w:rFonts w:ascii="Lucida Console" w:hAnsi="Lucida Console"/>
                <w:color w:val="66D9EF"/>
                <w:sz w:val="22"/>
                <w:szCs w:val="22"/>
              </w:rPr>
              <w:t>new</w:t>
            </w:r>
            <w:r>
              <w:rPr>
                <w:rStyle w:val="line"/>
                <w:rFonts w:ascii="Lucida Console" w:hAnsi="Lucida Console"/>
                <w:color w:val="FFFFFF"/>
                <w:sz w:val="22"/>
                <w:szCs w:val="22"/>
              </w:rPr>
              <w:t xml:space="preserve"> Object();</w:t>
            </w:r>
          </w:p>
        </w:tc>
      </w:tr>
    </w:tbl>
    <w:p w:rsidR="0097074C" w:rsidRDefault="0097074C" w:rsidP="00FA61C5">
      <w:pPr>
        <w:pStyle w:val="a3"/>
        <w:numPr>
          <w:ilvl w:val="0"/>
          <w:numId w:val="554"/>
        </w:numPr>
        <w:shd w:val="clear" w:color="auto" w:fill="FFFFFF"/>
        <w:spacing w:before="0" w:beforeAutospacing="0" w:after="0" w:afterAutospacing="0"/>
        <w:ind w:left="0"/>
        <w:rPr>
          <w:rFonts w:ascii="Lucida Sans Unicode" w:hAnsi="Lucida Sans Unicode" w:cs="Lucida Sans Unicode"/>
          <w:color w:val="1A1A1A"/>
          <w:sz w:val="21"/>
          <w:szCs w:val="21"/>
        </w:rPr>
      </w:pPr>
      <w:r>
        <w:rPr>
          <w:rStyle w:val="HTML"/>
          <w:rFonts w:ascii="Lucida Console" w:hAnsi="Lucida Console"/>
          <w:color w:val="1A1A1A"/>
          <w:sz w:val="21"/>
          <w:szCs w:val="21"/>
          <w:bdr w:val="single" w:sz="6" w:space="1" w:color="CCCCCC" w:frame="1"/>
          <w:shd w:val="clear" w:color="auto" w:fill="DDDDDD"/>
        </w:rPr>
        <w:t>map</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属性，当我们创建一个</w:t>
      </w:r>
      <w:r>
        <w:rPr>
          <w:rFonts w:ascii="Lucida Sans Unicode" w:hAnsi="Lucida Sans Unicode" w:cs="Lucida Sans Unicode"/>
          <w:color w:val="1A1A1A"/>
          <w:sz w:val="21"/>
          <w:szCs w:val="21"/>
        </w:rPr>
        <w:t xml:space="preserve"> HashMap </w:t>
      </w:r>
      <w:r>
        <w:rPr>
          <w:rFonts w:ascii="Lucida Sans Unicode" w:hAnsi="Lucida Sans Unicode" w:cs="Lucida Sans Unicode"/>
          <w:color w:val="1A1A1A"/>
          <w:sz w:val="21"/>
          <w:szCs w:val="21"/>
        </w:rPr>
        <w:t>对象时，其内部也会创建一个</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map</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对象。后续</w:t>
      </w:r>
      <w:r>
        <w:rPr>
          <w:rFonts w:ascii="Lucida Sans Unicode" w:hAnsi="Lucida Sans Unicode" w:cs="Lucida Sans Unicode"/>
          <w:color w:val="1A1A1A"/>
          <w:sz w:val="21"/>
          <w:szCs w:val="21"/>
        </w:rPr>
        <w:t xml:space="preserve"> HashSet </w:t>
      </w:r>
      <w:r>
        <w:rPr>
          <w:rFonts w:ascii="Lucida Sans Unicode" w:hAnsi="Lucida Sans Unicode" w:cs="Lucida Sans Unicode"/>
          <w:color w:val="1A1A1A"/>
          <w:sz w:val="21"/>
          <w:szCs w:val="21"/>
        </w:rPr>
        <w:t>所有的操作，实际都是基于这个</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map</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之上的封装。</w:t>
      </w:r>
    </w:p>
    <w:p w:rsidR="0097074C" w:rsidRDefault="0097074C" w:rsidP="00FA61C5">
      <w:pPr>
        <w:pStyle w:val="a3"/>
        <w:numPr>
          <w:ilvl w:val="0"/>
          <w:numId w:val="554"/>
        </w:numPr>
        <w:shd w:val="clear" w:color="auto" w:fill="FFFFFF"/>
        <w:spacing w:before="0" w:beforeAutospacing="0" w:after="0" w:afterAutospacing="0"/>
        <w:ind w:left="0"/>
        <w:rPr>
          <w:rFonts w:ascii="Lucida Sans Unicode" w:hAnsi="Lucida Sans Unicode" w:cs="Lucida Sans Unicode"/>
          <w:color w:val="1A1A1A"/>
          <w:sz w:val="21"/>
          <w:szCs w:val="21"/>
        </w:rPr>
      </w:pPr>
      <w:r>
        <w:rPr>
          <w:rStyle w:val="HTML"/>
          <w:rFonts w:ascii="Lucida Console" w:hAnsi="Lucida Console"/>
          <w:color w:val="1A1A1A"/>
          <w:sz w:val="21"/>
          <w:szCs w:val="21"/>
          <w:bdr w:val="single" w:sz="6" w:space="1" w:color="CCCCCC" w:frame="1"/>
          <w:shd w:val="clear" w:color="auto" w:fill="DDDDDD"/>
        </w:rPr>
        <w:t>PRESENT</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静态属性，所有</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map</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中</w:t>
      </w:r>
      <w:r>
        <w:rPr>
          <w:rFonts w:ascii="Lucida Sans Unicode" w:hAnsi="Lucida Sans Unicode" w:cs="Lucida Sans Unicode"/>
          <w:color w:val="1A1A1A"/>
          <w:sz w:val="21"/>
          <w:szCs w:val="21"/>
        </w:rPr>
        <w:t xml:space="preserve"> KEY </w:t>
      </w:r>
      <w:r>
        <w:rPr>
          <w:rFonts w:ascii="Lucida Sans Unicode" w:hAnsi="Lucida Sans Unicode" w:cs="Lucida Sans Unicode"/>
          <w:color w:val="1A1A1A"/>
          <w:sz w:val="21"/>
          <w:szCs w:val="21"/>
        </w:rPr>
        <w:t>对应的值，都是它，避免重复创建。</w:t>
      </w:r>
    </w:p>
    <w:p w:rsidR="0097074C" w:rsidRDefault="0097074C" w:rsidP="00FA61C5">
      <w:pPr>
        <w:pStyle w:val="a3"/>
        <w:numPr>
          <w:ilvl w:val="0"/>
          <w:numId w:val="554"/>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OK </w:t>
      </w:r>
      <w:r>
        <w:rPr>
          <w:rFonts w:ascii="Lucida Sans Unicode" w:hAnsi="Lucida Sans Unicode" w:cs="Lucida Sans Unicode"/>
          <w:color w:val="1A1A1A"/>
          <w:sz w:val="21"/>
          <w:szCs w:val="21"/>
        </w:rPr>
        <w:t>，再来看一眼</w:t>
      </w:r>
      <w:r>
        <w:rPr>
          <w:rFonts w:ascii="Lucida Sans Unicode" w:hAnsi="Lucida Sans Unicode" w:cs="Lucida Sans Unicode"/>
          <w:color w:val="1A1A1A"/>
          <w:sz w:val="21"/>
          <w:szCs w:val="21"/>
        </w:rPr>
        <w:t xml:space="preserve"> add </w:t>
      </w:r>
      <w:r>
        <w:rPr>
          <w:rFonts w:ascii="Lucida Sans Unicode" w:hAnsi="Lucida Sans Unicode" w:cs="Lucida Sans Unicode"/>
          <w:color w:val="1A1A1A"/>
          <w:sz w:val="21"/>
          <w:szCs w:val="21"/>
        </w:rPr>
        <w:t>方法，代码如下：</w:t>
      </w:r>
    </w:p>
    <w:tbl>
      <w:tblPr>
        <w:tblW w:w="0" w:type="dxa"/>
        <w:tblCellMar>
          <w:top w:w="15" w:type="dxa"/>
          <w:left w:w="15" w:type="dxa"/>
          <w:bottom w:w="15" w:type="dxa"/>
          <w:right w:w="15" w:type="dxa"/>
        </w:tblCellMar>
        <w:tblLook w:val="04A0" w:firstRow="1" w:lastRow="0" w:firstColumn="1" w:lastColumn="0" w:noHBand="0" w:noVBand="1"/>
      </w:tblPr>
      <w:tblGrid>
        <w:gridCol w:w="5080"/>
      </w:tblGrid>
      <w:tr w:rsidR="0097074C" w:rsidTr="0097074C">
        <w:trPr>
          <w:trHeight w:val="525"/>
        </w:trPr>
        <w:tc>
          <w:tcPr>
            <w:tcW w:w="0" w:type="auto"/>
            <w:tcBorders>
              <w:top w:val="nil"/>
              <w:left w:val="nil"/>
              <w:bottom w:val="nil"/>
              <w:right w:val="nil"/>
            </w:tcBorders>
            <w:tcMar>
              <w:top w:w="0" w:type="dxa"/>
              <w:left w:w="0" w:type="dxa"/>
              <w:bottom w:w="0" w:type="dxa"/>
              <w:right w:w="0" w:type="dxa"/>
            </w:tcMar>
            <w:vAlign w:val="center"/>
            <w:hideMark/>
          </w:tcPr>
          <w:p w:rsidR="0097074C" w:rsidRDefault="0097074C">
            <w:pPr>
              <w:pStyle w:val="HTML0"/>
              <w:shd w:val="clear" w:color="auto" w:fill="272822"/>
              <w:rPr>
                <w:rFonts w:ascii="Lucida Console" w:hAnsi="Lucida Console"/>
                <w:color w:val="657B83"/>
                <w:sz w:val="22"/>
                <w:szCs w:val="22"/>
              </w:rPr>
            </w:pPr>
            <w:r>
              <w:rPr>
                <w:rStyle w:val="comment"/>
                <w:rFonts w:ascii="Lucida Console" w:hAnsi="Lucida Console"/>
                <w:color w:val="75715E"/>
                <w:sz w:val="22"/>
                <w:szCs w:val="22"/>
              </w:rPr>
              <w:t>// HashSet.java</w:t>
            </w:r>
            <w:r>
              <w:rPr>
                <w:rFonts w:ascii="Lucida Console" w:hAnsi="Lucida Console"/>
                <w:color w:val="657B83"/>
                <w:sz w:val="22"/>
                <w:szCs w:val="22"/>
              </w:rPr>
              <w:br/>
            </w:r>
            <w:r>
              <w:rPr>
                <w:rFonts w:ascii="Lucida Console" w:hAnsi="Lucida Console"/>
                <w:color w:val="657B83"/>
                <w:sz w:val="22"/>
                <w:szCs w:val="22"/>
              </w:rPr>
              <w:br/>
            </w:r>
            <w:r>
              <w:rPr>
                <w:rStyle w:val="keyword"/>
                <w:rFonts w:ascii="Lucida Console" w:hAnsi="Lucida Console"/>
                <w:color w:val="66D9EF"/>
                <w:sz w:val="22"/>
                <w:szCs w:val="22"/>
              </w:rPr>
              <w:t>public</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boolean</w:t>
            </w:r>
            <w:r>
              <w:rPr>
                <w:rStyle w:val="function"/>
                <w:rFonts w:ascii="Lucida Console" w:hAnsi="Lucida Console"/>
                <w:color w:val="FFFFFF"/>
                <w:sz w:val="22"/>
                <w:szCs w:val="22"/>
              </w:rPr>
              <w:t xml:space="preserve"> </w:t>
            </w:r>
            <w:r>
              <w:rPr>
                <w:rStyle w:val="41"/>
                <w:rFonts w:ascii="Lucida Console" w:hAnsi="Lucida Console"/>
                <w:color w:val="A6E22E"/>
                <w:sz w:val="22"/>
                <w:szCs w:val="22"/>
              </w:rPr>
              <w:t>add</w:t>
            </w:r>
            <w:r>
              <w:rPr>
                <w:rStyle w:val="params"/>
                <w:rFonts w:ascii="Lucida Console" w:hAnsi="Lucida Console"/>
                <w:color w:val="FFFFFF"/>
                <w:sz w:val="22"/>
                <w:szCs w:val="22"/>
              </w:rPr>
              <w:t>(E e)</w:t>
            </w:r>
            <w:r>
              <w:rPr>
                <w:rStyle w:val="function"/>
                <w:rFonts w:ascii="Lucida Console" w:hAnsi="Lucida Console"/>
                <w:color w:val="FFFFFF"/>
                <w:sz w:val="22"/>
                <w:szCs w:val="22"/>
              </w:rPr>
              <w:t xml:space="preserve"> </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return</w:t>
            </w:r>
            <w:r>
              <w:rPr>
                <w:rStyle w:val="line"/>
                <w:rFonts w:ascii="Lucida Console" w:hAnsi="Lucida Console"/>
                <w:color w:val="FFFFFF"/>
                <w:sz w:val="22"/>
                <w:szCs w:val="22"/>
              </w:rPr>
              <w:t xml:space="preserve"> map.put(e, PRESENT) == </w:t>
            </w:r>
            <w:r>
              <w:rPr>
                <w:rStyle w:val="keyword"/>
                <w:rFonts w:ascii="Lucida Console" w:hAnsi="Lucida Console"/>
                <w:color w:val="66D9EF"/>
                <w:sz w:val="22"/>
                <w:szCs w:val="22"/>
              </w:rPr>
              <w:t>null</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w:t>
            </w:r>
          </w:p>
        </w:tc>
      </w:tr>
    </w:tbl>
    <w:p w:rsidR="0097074C" w:rsidRDefault="0097074C" w:rsidP="00FA61C5">
      <w:pPr>
        <w:widowControl/>
        <w:numPr>
          <w:ilvl w:val="1"/>
          <w:numId w:val="554"/>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是不是一目了然。</w:t>
      </w:r>
    </w:p>
    <w:p w:rsidR="0097074C" w:rsidRDefault="0097074C" w:rsidP="0097074C">
      <w:pPr>
        <w:pStyle w:val="3"/>
        <w:rPr>
          <w:sz w:val="24"/>
          <w:szCs w:val="24"/>
        </w:rPr>
      </w:pPr>
      <w:r>
        <w:rPr>
          <w:rStyle w:val="a4"/>
          <w:rFonts w:ascii="Lucida Sans Unicode" w:hAnsi="Lucida Sans Unicode" w:cs="Lucida Sans Unicode"/>
          <w:color w:val="1A1A1A"/>
        </w:rPr>
        <w:t xml:space="preserve">HashSet </w:t>
      </w:r>
      <w:r>
        <w:rPr>
          <w:rStyle w:val="a4"/>
          <w:rFonts w:ascii="Lucida Sans Unicode" w:hAnsi="Lucida Sans Unicode" w:cs="Lucida Sans Unicode"/>
          <w:color w:val="1A1A1A"/>
        </w:rPr>
        <w:t>如何检查重复？</w:t>
      </w:r>
    </w:p>
    <w:p w:rsidR="0097074C" w:rsidRDefault="0097074C" w:rsidP="0097074C">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艿艿：正如我们上面看到</w:t>
      </w:r>
      <w:r>
        <w:rPr>
          <w:rFonts w:ascii="Lucida Sans Unicode" w:hAnsi="Lucida Sans Unicode" w:cs="Lucida Sans Unicode"/>
          <w:color w:val="1A1A1A"/>
        </w:rPr>
        <w:t xml:space="preserve"> HashSet </w:t>
      </w:r>
      <w:r>
        <w:rPr>
          <w:rFonts w:ascii="Lucida Sans Unicode" w:hAnsi="Lucida Sans Unicode" w:cs="Lucida Sans Unicode"/>
          <w:color w:val="1A1A1A"/>
        </w:rPr>
        <w:t>的实现原理，我们自然可以推导出，</w:t>
      </w:r>
      <w:r>
        <w:rPr>
          <w:rFonts w:ascii="Lucida Sans Unicode" w:hAnsi="Lucida Sans Unicode" w:cs="Lucida Sans Unicode"/>
          <w:color w:val="1A1A1A"/>
        </w:rPr>
        <w:t xml:space="preserve">HashMap </w:t>
      </w:r>
      <w:r>
        <w:rPr>
          <w:rFonts w:ascii="Lucida Sans Unicode" w:hAnsi="Lucida Sans Unicode" w:cs="Lucida Sans Unicode"/>
          <w:color w:val="1A1A1A"/>
        </w:rPr>
        <w:t>也是如何检查重复滴。</w:t>
      </w:r>
    </w:p>
    <w:p w:rsidR="0097074C" w:rsidRDefault="0097074C" w:rsidP="0097074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如下摘取自</w:t>
      </w:r>
      <w:r>
        <w:rPr>
          <w:rFonts w:ascii="Lucida Sans Unicode" w:hAnsi="Lucida Sans Unicode" w:cs="Lucida Sans Unicode"/>
          <w:color w:val="1A1A1A"/>
        </w:rPr>
        <w:t xml:space="preserve"> </w:t>
      </w:r>
      <w:r>
        <w:rPr>
          <w:rFonts w:ascii="Lucida Sans Unicode" w:hAnsi="Lucida Sans Unicode" w:cs="Lucida Sans Unicode"/>
          <w:color w:val="1A1A1A"/>
        </w:rPr>
        <w:t>《</w:t>
      </w:r>
      <w:r>
        <w:rPr>
          <w:rFonts w:ascii="Lucida Sans Unicode" w:hAnsi="Lucida Sans Unicode" w:cs="Lucida Sans Unicode"/>
          <w:color w:val="1A1A1A"/>
        </w:rPr>
        <w:t>Head First Java</w:t>
      </w:r>
      <w:r>
        <w:rPr>
          <w:rFonts w:ascii="Lucida Sans Unicode" w:hAnsi="Lucida Sans Unicode" w:cs="Lucida Sans Unicode"/>
          <w:color w:val="1A1A1A"/>
        </w:rPr>
        <w:t>》</w:t>
      </w:r>
      <w:r>
        <w:rPr>
          <w:rFonts w:ascii="Lucida Sans Unicode" w:hAnsi="Lucida Sans Unicode" w:cs="Lucida Sans Unicode"/>
          <w:color w:val="1A1A1A"/>
        </w:rPr>
        <w:t xml:space="preserve"> </w:t>
      </w:r>
      <w:r>
        <w:rPr>
          <w:rFonts w:ascii="Lucida Sans Unicode" w:hAnsi="Lucida Sans Unicode" w:cs="Lucida Sans Unicode"/>
          <w:color w:val="1A1A1A"/>
        </w:rPr>
        <w:t>第二版：</w:t>
      </w:r>
    </w:p>
    <w:p w:rsidR="0097074C" w:rsidRDefault="0097074C" w:rsidP="0097074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当你把对象加入</w:t>
      </w:r>
      <w:r>
        <w:rPr>
          <w:rFonts w:ascii="Lucida Sans Unicode" w:hAnsi="Lucida Sans Unicode" w:cs="Lucida Sans Unicode"/>
          <w:color w:val="1A1A1A"/>
        </w:rPr>
        <w:t xml:space="preserve"> HashSet </w:t>
      </w:r>
      <w:r>
        <w:rPr>
          <w:rFonts w:ascii="Lucida Sans Unicode" w:hAnsi="Lucida Sans Unicode" w:cs="Lucida Sans Unicode"/>
          <w:color w:val="1A1A1A"/>
        </w:rPr>
        <w:t>时，</w:t>
      </w:r>
      <w:r>
        <w:rPr>
          <w:rFonts w:ascii="Lucida Sans Unicode" w:hAnsi="Lucida Sans Unicode" w:cs="Lucida Sans Unicode"/>
          <w:color w:val="1A1A1A"/>
        </w:rPr>
        <w:t>HashSet</w:t>
      </w:r>
      <w:r>
        <w:rPr>
          <w:rFonts w:ascii="Lucida Sans Unicode" w:hAnsi="Lucida Sans Unicode" w:cs="Lucida Sans Unicode"/>
          <w:color w:val="1A1A1A"/>
        </w:rPr>
        <w:t>会先计算对象的</w:t>
      </w:r>
      <w:r>
        <w:rPr>
          <w:rFonts w:ascii="Lucida Sans Unicode" w:hAnsi="Lucida Sans Unicode" w:cs="Lucida Sans Unicode"/>
          <w:color w:val="1A1A1A"/>
        </w:rPr>
        <w:t>hashcode</w:t>
      </w:r>
      <w:r>
        <w:rPr>
          <w:rFonts w:ascii="Lucida Sans Unicode" w:hAnsi="Lucida Sans Unicode" w:cs="Lucida Sans Unicode"/>
          <w:color w:val="1A1A1A"/>
        </w:rPr>
        <w:t>值来判断对象加入的位置，同时也会与其他加入的对象的</w:t>
      </w:r>
      <w:r>
        <w:rPr>
          <w:rFonts w:ascii="Lucida Sans Unicode" w:hAnsi="Lucida Sans Unicode" w:cs="Lucida Sans Unicode"/>
          <w:color w:val="1A1A1A"/>
        </w:rPr>
        <w:t>hashcode</w:t>
      </w:r>
      <w:r>
        <w:rPr>
          <w:rFonts w:ascii="Lucida Sans Unicode" w:hAnsi="Lucida Sans Unicode" w:cs="Lucida Sans Unicode"/>
          <w:color w:val="1A1A1A"/>
        </w:rPr>
        <w:t>值作比较。</w:t>
      </w:r>
    </w:p>
    <w:p w:rsidR="0097074C" w:rsidRDefault="0097074C" w:rsidP="00FA61C5">
      <w:pPr>
        <w:widowControl/>
        <w:numPr>
          <w:ilvl w:val="0"/>
          <w:numId w:val="55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如果没有相符的</w:t>
      </w:r>
      <w:r>
        <w:rPr>
          <w:rFonts w:ascii="Lucida Sans Unicode" w:hAnsi="Lucida Sans Unicode" w:cs="Lucida Sans Unicode"/>
          <w:color w:val="1A1A1A"/>
          <w:szCs w:val="21"/>
        </w:rPr>
        <w:t xml:space="preserve"> hashcode </w:t>
      </w:r>
      <w:r>
        <w:rPr>
          <w:rFonts w:ascii="Lucida Sans Unicode" w:hAnsi="Lucida Sans Unicode" w:cs="Lucida Sans Unicode"/>
          <w:color w:val="1A1A1A"/>
          <w:szCs w:val="21"/>
        </w:rPr>
        <w:t>，</w:t>
      </w:r>
      <w:r>
        <w:rPr>
          <w:rFonts w:ascii="Lucida Sans Unicode" w:hAnsi="Lucida Sans Unicode" w:cs="Lucida Sans Unicode"/>
          <w:color w:val="1A1A1A"/>
          <w:szCs w:val="21"/>
        </w:rPr>
        <w:t>HashSet</w:t>
      </w:r>
      <w:r>
        <w:rPr>
          <w:rFonts w:ascii="Lucida Sans Unicode" w:hAnsi="Lucida Sans Unicode" w:cs="Lucida Sans Unicode"/>
          <w:color w:val="1A1A1A"/>
          <w:szCs w:val="21"/>
        </w:rPr>
        <w:t>会假设对象没有重复出现。</w:t>
      </w:r>
    </w:p>
    <w:p w:rsidR="0097074C" w:rsidRDefault="0097074C" w:rsidP="00FA61C5">
      <w:pPr>
        <w:widowControl/>
        <w:numPr>
          <w:ilvl w:val="0"/>
          <w:numId w:val="55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但是如果发现有相同</w:t>
      </w:r>
      <w:r>
        <w:rPr>
          <w:rFonts w:ascii="Lucida Sans Unicode" w:hAnsi="Lucida Sans Unicode" w:cs="Lucida Sans Unicode"/>
          <w:color w:val="1A1A1A"/>
          <w:szCs w:val="21"/>
        </w:rPr>
        <w:t xml:space="preserve"> hashcode </w:t>
      </w:r>
      <w:r>
        <w:rPr>
          <w:rFonts w:ascii="Lucida Sans Unicode" w:hAnsi="Lucida Sans Unicode" w:cs="Lucida Sans Unicode"/>
          <w:color w:val="1A1A1A"/>
          <w:szCs w:val="21"/>
        </w:rPr>
        <w:t>值的对象，这时会调用</w:t>
      </w:r>
      <w:r>
        <w:rPr>
          <w:rFonts w:ascii="Lucida Sans Unicode" w:hAnsi="Lucida Sans Unicode" w:cs="Lucida Sans Unicode"/>
          <w:color w:val="1A1A1A"/>
          <w:szCs w:val="21"/>
        </w:rPr>
        <w:t xml:space="preserve"> equals </w:t>
      </w:r>
      <w:r>
        <w:rPr>
          <w:rFonts w:ascii="Lucida Sans Unicode" w:hAnsi="Lucida Sans Unicode" w:cs="Lucida Sans Unicode"/>
          <w:color w:val="1A1A1A"/>
          <w:szCs w:val="21"/>
        </w:rPr>
        <w:t>方法来检查</w:t>
      </w:r>
      <w:r>
        <w:rPr>
          <w:rFonts w:ascii="Lucida Sans Unicode" w:hAnsi="Lucida Sans Unicode" w:cs="Lucida Sans Unicode"/>
          <w:color w:val="1A1A1A"/>
          <w:szCs w:val="21"/>
        </w:rPr>
        <w:t xml:space="preserve"> hashcode </w:t>
      </w:r>
      <w:r>
        <w:rPr>
          <w:rFonts w:ascii="Lucida Sans Unicode" w:hAnsi="Lucida Sans Unicode" w:cs="Lucida Sans Unicode"/>
          <w:color w:val="1A1A1A"/>
          <w:szCs w:val="21"/>
        </w:rPr>
        <w:t>相等的对象是否真的相同。</w:t>
      </w:r>
    </w:p>
    <w:p w:rsidR="0097074C" w:rsidRDefault="0097074C" w:rsidP="00FA61C5">
      <w:pPr>
        <w:widowControl/>
        <w:numPr>
          <w:ilvl w:val="1"/>
          <w:numId w:val="555"/>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如果两者相同，</w:t>
      </w:r>
      <w:r>
        <w:rPr>
          <w:rFonts w:ascii="Lucida Sans Unicode" w:hAnsi="Lucida Sans Unicode" w:cs="Lucida Sans Unicode"/>
          <w:color w:val="1A1A1A"/>
          <w:szCs w:val="21"/>
        </w:rPr>
        <w:t xml:space="preserve">HashSet </w:t>
      </w:r>
      <w:r>
        <w:rPr>
          <w:rFonts w:ascii="Lucida Sans Unicode" w:hAnsi="Lucida Sans Unicode" w:cs="Lucida Sans Unicode"/>
          <w:color w:val="1A1A1A"/>
          <w:szCs w:val="21"/>
        </w:rPr>
        <w:t>就不会让加入操作成功。</w:t>
      </w:r>
    </w:p>
    <w:p w:rsidR="0097074C" w:rsidRDefault="0097074C" w:rsidP="00FA61C5">
      <w:pPr>
        <w:widowControl/>
        <w:numPr>
          <w:ilvl w:val="1"/>
          <w:numId w:val="555"/>
        </w:numPr>
        <w:shd w:val="clear" w:color="auto" w:fill="FFFFFF"/>
        <w:ind w:left="450"/>
        <w:jc w:val="left"/>
        <w:rPr>
          <w:rFonts w:ascii="Lucida Sans Unicode" w:hAnsi="Lucida Sans Unicode" w:cs="Lucida Sans Unicode"/>
          <w:color w:val="1A1A1A"/>
          <w:szCs w:val="21"/>
        </w:rPr>
      </w:pPr>
      <w:r>
        <w:rPr>
          <w:rStyle w:val="a4"/>
          <w:rFonts w:ascii="Lucida Sans Unicode" w:hAnsi="Lucida Sans Unicode" w:cs="Lucida Sans Unicode"/>
          <w:color w:val="1A1A1A"/>
          <w:szCs w:val="21"/>
        </w:rPr>
        <w:t>如果两者不同，</w:t>
      </w:r>
      <w:r>
        <w:rPr>
          <w:rStyle w:val="a4"/>
          <w:rFonts w:ascii="Lucida Sans Unicode" w:hAnsi="Lucida Sans Unicode" w:cs="Lucida Sans Unicode"/>
          <w:color w:val="1A1A1A"/>
          <w:szCs w:val="21"/>
        </w:rPr>
        <w:t xml:space="preserve">HashSet </w:t>
      </w:r>
      <w:r>
        <w:rPr>
          <w:rStyle w:val="a4"/>
          <w:rFonts w:ascii="Lucida Sans Unicode" w:hAnsi="Lucida Sans Unicode" w:cs="Lucida Sans Unicode"/>
          <w:color w:val="1A1A1A"/>
          <w:szCs w:val="21"/>
        </w:rPr>
        <w:t>就会让加入操作成功</w:t>
      </w:r>
      <w:r>
        <w:rPr>
          <w:rFonts w:ascii="Lucida Sans Unicode" w:hAnsi="Lucida Sans Unicode" w:cs="Lucida Sans Unicode"/>
          <w:color w:val="1A1A1A"/>
          <w:szCs w:val="21"/>
        </w:rPr>
        <w:t>。</w:t>
      </w:r>
    </w:p>
    <w:p w:rsidR="00993D32" w:rsidRDefault="00993D32" w:rsidP="00993D32">
      <w:pPr>
        <w:pStyle w:val="2"/>
      </w:pPr>
      <w:r>
        <w:rPr>
          <w:rFonts w:hint="eastAsia"/>
        </w:rPr>
        <w:t>109.</w:t>
      </w:r>
      <w:r w:rsidRPr="00993D32">
        <w:t xml:space="preserve"> </w:t>
      </w:r>
      <w:r>
        <w:t>EnumSet 是什么？</w:t>
      </w:r>
    </w:p>
    <w:p w:rsidR="00993D32" w:rsidRDefault="00993D32" w:rsidP="00993D32">
      <w:pPr>
        <w:pStyle w:val="a3"/>
        <w:shd w:val="clear" w:color="auto" w:fill="FFFFFF"/>
        <w:spacing w:before="0" w:beforeAutospacing="0" w:after="0" w:afterAutospacing="0"/>
        <w:rPr>
          <w:rFonts w:ascii="Lucida Sans Unicode" w:hAnsi="Lucida Sans Unicode" w:cs="Lucida Sans Unicode"/>
          <w:color w:val="1A1A1A"/>
        </w:rPr>
      </w:pPr>
      <w:r>
        <w:rPr>
          <w:rStyle w:val="HTML"/>
          <w:rFonts w:ascii="Lucida Console" w:hAnsi="Lucida Console"/>
          <w:color w:val="1A1A1A"/>
          <w:sz w:val="21"/>
          <w:szCs w:val="21"/>
          <w:bdr w:val="single" w:sz="6" w:space="1" w:color="CCCCCC" w:frame="1"/>
          <w:shd w:val="clear" w:color="auto" w:fill="DDDDDD"/>
        </w:rPr>
        <w:t>java.util.EnumSet</w:t>
      </w:r>
      <w:r>
        <w:rPr>
          <w:rFonts w:ascii="Lucida Sans Unicode" w:hAnsi="Lucida Sans Unicode" w:cs="Lucida Sans Unicode"/>
          <w:color w:val="1A1A1A"/>
        </w:rPr>
        <w:t> </w:t>
      </w:r>
      <w:r>
        <w:rPr>
          <w:rFonts w:ascii="Lucida Sans Unicode" w:hAnsi="Lucida Sans Unicode" w:cs="Lucida Sans Unicode"/>
          <w:color w:val="1A1A1A"/>
        </w:rPr>
        <w:t>，是使用枚举类型的集合实现。</w:t>
      </w:r>
    </w:p>
    <w:p w:rsidR="00993D32" w:rsidRDefault="00993D32" w:rsidP="00FA61C5">
      <w:pPr>
        <w:widowControl/>
        <w:numPr>
          <w:ilvl w:val="0"/>
          <w:numId w:val="55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当集合创建时，枚举集合中的所有元素必须来自单个指定的枚举类型，可以是显示的或隐示的。</w:t>
      </w:r>
      <w:r>
        <w:rPr>
          <w:rFonts w:ascii="Lucida Sans Unicode" w:hAnsi="Lucida Sans Unicode" w:cs="Lucida Sans Unicode"/>
          <w:color w:val="1A1A1A"/>
          <w:szCs w:val="21"/>
        </w:rPr>
        <w:t xml:space="preserve">EnumSet </w:t>
      </w:r>
      <w:r>
        <w:rPr>
          <w:rFonts w:ascii="Lucida Sans Unicode" w:hAnsi="Lucida Sans Unicode" w:cs="Lucida Sans Unicode"/>
          <w:color w:val="1A1A1A"/>
          <w:szCs w:val="21"/>
        </w:rPr>
        <w:t>是不同步的，不允许值为</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null</w:t>
      </w:r>
      <w:r>
        <w:rPr>
          <w:rFonts w:ascii="Lucida Sans Unicode" w:hAnsi="Lucida Sans Unicode" w:cs="Lucida Sans Unicode"/>
          <w:color w:val="1A1A1A"/>
          <w:szCs w:val="21"/>
        </w:rPr>
        <w:t> </w:t>
      </w:r>
      <w:r>
        <w:rPr>
          <w:rFonts w:ascii="Lucida Sans Unicode" w:hAnsi="Lucida Sans Unicode" w:cs="Lucida Sans Unicode"/>
          <w:color w:val="1A1A1A"/>
          <w:szCs w:val="21"/>
        </w:rPr>
        <w:t>的元素。</w:t>
      </w:r>
    </w:p>
    <w:p w:rsidR="00993D32" w:rsidRDefault="00993D32" w:rsidP="00FA61C5">
      <w:pPr>
        <w:widowControl/>
        <w:numPr>
          <w:ilvl w:val="0"/>
          <w:numId w:val="55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它也提供了一些有用的方法，比如</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#copyOf(Collection c)</w:t>
      </w:r>
      <w:r>
        <w:rPr>
          <w:rFonts w:ascii="Lucida Sans Unicode" w:hAnsi="Lucida Sans Unicode" w:cs="Lucida Sans Unicode"/>
          <w:color w:val="1A1A1A"/>
          <w:szCs w:val="21"/>
        </w:rPr>
        <w:t>、</w:t>
      </w:r>
      <w:r>
        <w:rPr>
          <w:rStyle w:val="HTML"/>
          <w:rFonts w:ascii="Lucida Console" w:hAnsi="Lucida Console"/>
          <w:color w:val="1A1A1A"/>
          <w:szCs w:val="21"/>
          <w:bdr w:val="single" w:sz="6" w:space="1" w:color="CCCCCC" w:frame="1"/>
          <w:shd w:val="clear" w:color="auto" w:fill="DDDDDD"/>
        </w:rPr>
        <w:t>#of(E first, E... rest)</w:t>
      </w:r>
      <w:r>
        <w:rPr>
          <w:rFonts w:ascii="Lucida Sans Unicode" w:hAnsi="Lucida Sans Unicode" w:cs="Lucida Sans Unicode"/>
          <w:color w:val="1A1A1A"/>
          <w:szCs w:val="21"/>
        </w:rPr>
        <w:t> </w:t>
      </w:r>
      <w:r>
        <w:rPr>
          <w:rFonts w:ascii="Lucida Sans Unicode" w:hAnsi="Lucida Sans Unicode" w:cs="Lucida Sans Unicode"/>
          <w:color w:val="1A1A1A"/>
          <w:szCs w:val="21"/>
        </w:rPr>
        <w:t>和</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#complementOf(EnumSet s)</w:t>
      </w:r>
      <w:r>
        <w:rPr>
          <w:rFonts w:ascii="Lucida Sans Unicode" w:hAnsi="Lucida Sans Unicode" w:cs="Lucida Sans Unicode"/>
          <w:color w:val="1A1A1A"/>
          <w:szCs w:val="21"/>
        </w:rPr>
        <w:t> </w:t>
      </w:r>
      <w:r>
        <w:rPr>
          <w:rFonts w:ascii="Lucida Sans Unicode" w:hAnsi="Lucida Sans Unicode" w:cs="Lucida Sans Unicode"/>
          <w:color w:val="1A1A1A"/>
          <w:szCs w:val="21"/>
        </w:rPr>
        <w:t>方法。</w:t>
      </w:r>
    </w:p>
    <w:p w:rsidR="00993D32" w:rsidRDefault="00993D32" w:rsidP="00993D3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关于</w:t>
      </w:r>
      <w:r>
        <w:rPr>
          <w:rFonts w:ascii="Lucida Sans Unicode" w:hAnsi="Lucida Sans Unicode" w:cs="Lucida Sans Unicode"/>
          <w:color w:val="1A1A1A"/>
        </w:rPr>
        <w:t xml:space="preserve"> EnumSet </w:t>
      </w:r>
      <w:r>
        <w:rPr>
          <w:rFonts w:ascii="Lucida Sans Unicode" w:hAnsi="Lucida Sans Unicode" w:cs="Lucida Sans Unicode"/>
          <w:color w:val="1A1A1A"/>
        </w:rPr>
        <w:t>的源码解析，见</w:t>
      </w:r>
      <w:r>
        <w:rPr>
          <w:rFonts w:ascii="Lucida Sans Unicode" w:hAnsi="Lucida Sans Unicode" w:cs="Lucida Sans Unicode"/>
          <w:color w:val="1A1A1A"/>
        </w:rPr>
        <w:t> </w:t>
      </w:r>
      <w:hyperlink r:id="rId102"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EnumSet </w:t>
        </w:r>
        <w:r>
          <w:rPr>
            <w:rStyle w:val="a5"/>
            <w:rFonts w:ascii="Lucida Sans Unicode" w:hAnsi="Lucida Sans Unicode" w:cs="Lucida Sans Unicode"/>
            <w:color w:val="0088CC"/>
          </w:rPr>
          <w:t>源码分析》</w:t>
        </w:r>
      </w:hyperlink>
      <w:r>
        <w:rPr>
          <w:rFonts w:ascii="Lucida Sans Unicode" w:hAnsi="Lucida Sans Unicode" w:cs="Lucida Sans Unicode"/>
          <w:color w:val="1A1A1A"/>
        </w:rPr>
        <w:t> </w:t>
      </w:r>
      <w:r>
        <w:rPr>
          <w:rFonts w:ascii="Lucida Sans Unicode" w:hAnsi="Lucida Sans Unicode" w:cs="Lucida Sans Unicode"/>
          <w:color w:val="1A1A1A"/>
        </w:rPr>
        <w:t>文章。</w:t>
      </w:r>
    </w:p>
    <w:p w:rsidR="00993D32" w:rsidRDefault="00993D32" w:rsidP="00993D32">
      <w:pPr>
        <w:pStyle w:val="2"/>
      </w:pPr>
      <w:r>
        <w:rPr>
          <w:rFonts w:hint="eastAsia"/>
        </w:rPr>
        <w:t>110.</w:t>
      </w:r>
      <w:r w:rsidRPr="00993D32">
        <w:t xml:space="preserve"> </w:t>
      </w:r>
      <w:r>
        <w:t>Java Priority Queue 是什么?</w:t>
      </w:r>
    </w:p>
    <w:p w:rsidR="00993D32" w:rsidRDefault="00993D32" w:rsidP="00993D3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PriorityQueue </w:t>
      </w:r>
      <w:r>
        <w:rPr>
          <w:rFonts w:ascii="Lucida Sans Unicode" w:hAnsi="Lucida Sans Unicode" w:cs="Lucida Sans Unicode"/>
          <w:color w:val="1A1A1A"/>
        </w:rPr>
        <w:t>是一个基于优先级堆的无界队列，它的元素都以他们的自然顺序有序排列。</w:t>
      </w:r>
    </w:p>
    <w:p w:rsidR="00993D32" w:rsidRDefault="00993D32" w:rsidP="00FA61C5">
      <w:pPr>
        <w:widowControl/>
        <w:numPr>
          <w:ilvl w:val="0"/>
          <w:numId w:val="55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在它创建的时候，我们可以可以提供一个比较器</w:t>
      </w:r>
      <w:r>
        <w:rPr>
          <w:rFonts w:ascii="Lucida Sans Unicode" w:hAnsi="Lucida Sans Unicode" w:cs="Lucida Sans Unicode"/>
          <w:color w:val="1A1A1A"/>
          <w:szCs w:val="21"/>
        </w:rPr>
        <w:t xml:space="preserve"> Comparator </w:t>
      </w:r>
      <w:r>
        <w:rPr>
          <w:rFonts w:ascii="Lucida Sans Unicode" w:hAnsi="Lucida Sans Unicode" w:cs="Lucida Sans Unicode"/>
          <w:color w:val="1A1A1A"/>
          <w:szCs w:val="21"/>
        </w:rPr>
        <w:t>来负责</w:t>
      </w:r>
      <w:r>
        <w:rPr>
          <w:rFonts w:ascii="Lucida Sans Unicode" w:hAnsi="Lucida Sans Unicode" w:cs="Lucida Sans Unicode"/>
          <w:color w:val="1A1A1A"/>
          <w:szCs w:val="21"/>
        </w:rPr>
        <w:t xml:space="preserve">PriorityQueue </w:t>
      </w:r>
      <w:r>
        <w:rPr>
          <w:rFonts w:ascii="Lucida Sans Unicode" w:hAnsi="Lucida Sans Unicode" w:cs="Lucida Sans Unicode"/>
          <w:color w:val="1A1A1A"/>
          <w:szCs w:val="21"/>
        </w:rPr>
        <w:t>中元素的排序。</w:t>
      </w:r>
    </w:p>
    <w:p w:rsidR="00993D32" w:rsidRDefault="00993D32" w:rsidP="00FA61C5">
      <w:pPr>
        <w:widowControl/>
        <w:numPr>
          <w:ilvl w:val="0"/>
          <w:numId w:val="55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PriorityQueue </w:t>
      </w:r>
      <w:r>
        <w:rPr>
          <w:rFonts w:ascii="Lucida Sans Unicode" w:hAnsi="Lucida Sans Unicode" w:cs="Lucida Sans Unicode"/>
          <w:color w:val="1A1A1A"/>
          <w:szCs w:val="21"/>
        </w:rPr>
        <w:t>不允许</w:t>
      </w:r>
      <w:r>
        <w:rPr>
          <w:rFonts w:ascii="Lucida Sans Unicode" w:hAnsi="Lucida Sans Unicode" w:cs="Lucida Sans Unicode"/>
          <w:color w:val="1A1A1A"/>
          <w:szCs w:val="21"/>
        </w:rPr>
        <w:t xml:space="preserve"> `` null</w:t>
      </w:r>
      <w:r>
        <w:rPr>
          <w:rFonts w:ascii="Lucida Sans Unicode" w:hAnsi="Lucida Sans Unicode" w:cs="Lucida Sans Unicode"/>
          <w:color w:val="1A1A1A"/>
          <w:szCs w:val="21"/>
        </w:rPr>
        <w:t>元素，不允许不提供自然排序的对象，也不允许没有任何关联</w:t>
      </w:r>
      <w:r>
        <w:rPr>
          <w:rFonts w:ascii="Lucida Sans Unicode" w:hAnsi="Lucida Sans Unicode" w:cs="Lucida Sans Unicode"/>
          <w:color w:val="1A1A1A"/>
          <w:szCs w:val="21"/>
        </w:rPr>
        <w:t xml:space="preserve"> Comparator </w:t>
      </w:r>
      <w:r>
        <w:rPr>
          <w:rFonts w:ascii="Lucida Sans Unicode" w:hAnsi="Lucida Sans Unicode" w:cs="Lucida Sans Unicode"/>
          <w:color w:val="1A1A1A"/>
          <w:szCs w:val="21"/>
        </w:rPr>
        <w:t>的对象。</w:t>
      </w:r>
    </w:p>
    <w:p w:rsidR="00993D32" w:rsidRDefault="00993D32" w:rsidP="00FA61C5">
      <w:pPr>
        <w:widowControl/>
        <w:numPr>
          <w:ilvl w:val="0"/>
          <w:numId w:val="55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最后，</w:t>
      </w:r>
      <w:r>
        <w:rPr>
          <w:rFonts w:ascii="Lucida Sans Unicode" w:hAnsi="Lucida Sans Unicode" w:cs="Lucida Sans Unicode"/>
          <w:color w:val="1A1A1A"/>
          <w:szCs w:val="21"/>
        </w:rPr>
        <w:t xml:space="preserve">PriorityQueue </w:t>
      </w:r>
      <w:r>
        <w:rPr>
          <w:rFonts w:ascii="Lucida Sans Unicode" w:hAnsi="Lucida Sans Unicode" w:cs="Lucida Sans Unicode"/>
          <w:color w:val="1A1A1A"/>
          <w:szCs w:val="21"/>
        </w:rPr>
        <w:t>不是线程安全的，在执行入队和出队操作它需要</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O(log(n))</w:t>
      </w:r>
      <w:r>
        <w:rPr>
          <w:rFonts w:ascii="Lucida Sans Unicode" w:hAnsi="Lucida Sans Unicode" w:cs="Lucida Sans Unicode"/>
          <w:color w:val="1A1A1A"/>
          <w:szCs w:val="21"/>
        </w:rPr>
        <w:t> </w:t>
      </w:r>
      <w:r>
        <w:rPr>
          <w:rFonts w:ascii="Lucida Sans Unicode" w:hAnsi="Lucida Sans Unicode" w:cs="Lucida Sans Unicode"/>
          <w:color w:val="1A1A1A"/>
          <w:szCs w:val="21"/>
        </w:rPr>
        <w:t>的时间复杂度。</w:t>
      </w:r>
    </w:p>
    <w:p w:rsidR="00993D32" w:rsidRDefault="00993D32" w:rsidP="00993D32">
      <w:pPr>
        <w:pStyle w:val="3"/>
        <w:rPr>
          <w:sz w:val="24"/>
          <w:szCs w:val="24"/>
        </w:rPr>
      </w:pPr>
      <w:r>
        <w:rPr>
          <w:rStyle w:val="a4"/>
          <w:rFonts w:ascii="Lucida Sans Unicode" w:hAnsi="Lucida Sans Unicode" w:cs="Lucida Sans Unicode"/>
          <w:color w:val="1A1A1A"/>
        </w:rPr>
        <w:t xml:space="preserve">poll </w:t>
      </w:r>
      <w:r>
        <w:rPr>
          <w:rStyle w:val="a4"/>
          <w:rFonts w:ascii="Lucida Sans Unicode" w:hAnsi="Lucida Sans Unicode" w:cs="Lucida Sans Unicode"/>
          <w:color w:val="1A1A1A"/>
        </w:rPr>
        <w:t>方法和</w:t>
      </w:r>
      <w:r>
        <w:rPr>
          <w:rStyle w:val="a4"/>
          <w:rFonts w:ascii="Lucida Sans Unicode" w:hAnsi="Lucida Sans Unicode" w:cs="Lucida Sans Unicode"/>
          <w:color w:val="1A1A1A"/>
        </w:rPr>
        <w:t xml:space="preserve"> remove </w:t>
      </w:r>
      <w:r>
        <w:rPr>
          <w:rStyle w:val="a4"/>
          <w:rFonts w:ascii="Lucida Sans Unicode" w:hAnsi="Lucida Sans Unicode" w:cs="Lucida Sans Unicode"/>
          <w:color w:val="1A1A1A"/>
        </w:rPr>
        <w:t>方法的区别？</w:t>
      </w:r>
    </w:p>
    <w:p w:rsidR="00993D32" w:rsidRDefault="00993D32" w:rsidP="00993D3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poll </w:t>
      </w:r>
      <w:r>
        <w:rPr>
          <w:rFonts w:ascii="Lucida Sans Unicode" w:hAnsi="Lucida Sans Unicode" w:cs="Lucida Sans Unicode"/>
          <w:color w:val="1A1A1A"/>
        </w:rPr>
        <w:t>和</w:t>
      </w:r>
      <w:r>
        <w:rPr>
          <w:rFonts w:ascii="Lucida Sans Unicode" w:hAnsi="Lucida Sans Unicode" w:cs="Lucida Sans Unicode"/>
          <w:color w:val="1A1A1A"/>
        </w:rPr>
        <w:t xml:space="preserve"> remove </w:t>
      </w:r>
      <w:r>
        <w:rPr>
          <w:rFonts w:ascii="Lucida Sans Unicode" w:hAnsi="Lucida Sans Unicode" w:cs="Lucida Sans Unicode"/>
          <w:color w:val="1A1A1A"/>
        </w:rPr>
        <w:t>方法，都是从队列中取出一个元素，差别在于：</w:t>
      </w:r>
    </w:p>
    <w:p w:rsidR="00993D32" w:rsidRDefault="00993D32" w:rsidP="00FA61C5">
      <w:pPr>
        <w:widowControl/>
        <w:numPr>
          <w:ilvl w:val="0"/>
          <w:numId w:val="55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poll </w:t>
      </w:r>
      <w:r>
        <w:rPr>
          <w:rFonts w:ascii="Lucida Sans Unicode" w:hAnsi="Lucida Sans Unicode" w:cs="Lucida Sans Unicode"/>
          <w:color w:val="1A1A1A"/>
          <w:szCs w:val="21"/>
        </w:rPr>
        <w:t>方法，在获取元素失败的时候会返回空</w:t>
      </w:r>
    </w:p>
    <w:p w:rsidR="00993D32" w:rsidRDefault="00993D32" w:rsidP="00FA61C5">
      <w:pPr>
        <w:widowControl/>
        <w:numPr>
          <w:ilvl w:val="0"/>
          <w:numId w:val="55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remove() </w:t>
      </w:r>
      <w:r>
        <w:rPr>
          <w:rFonts w:ascii="Lucida Sans Unicode" w:hAnsi="Lucida Sans Unicode" w:cs="Lucida Sans Unicode"/>
          <w:color w:val="1A1A1A"/>
          <w:szCs w:val="21"/>
        </w:rPr>
        <w:t>方法，失败的时候会抛出异常。</w:t>
      </w:r>
    </w:p>
    <w:p w:rsidR="00993D32" w:rsidRDefault="00993D32" w:rsidP="00993D32">
      <w:pPr>
        <w:pStyle w:val="3"/>
        <w:rPr>
          <w:sz w:val="24"/>
          <w:szCs w:val="24"/>
        </w:rPr>
      </w:pPr>
      <w:r>
        <w:rPr>
          <w:rStyle w:val="a4"/>
          <w:rFonts w:ascii="Lucida Sans Unicode" w:hAnsi="Lucida Sans Unicode" w:cs="Lucida Sans Unicode"/>
          <w:color w:val="1A1A1A"/>
        </w:rPr>
        <w:t xml:space="preserve">LinkedHashMap </w:t>
      </w:r>
      <w:r>
        <w:rPr>
          <w:rStyle w:val="a4"/>
          <w:rFonts w:ascii="Lucida Sans Unicode" w:hAnsi="Lucida Sans Unicode" w:cs="Lucida Sans Unicode"/>
          <w:color w:val="1A1A1A"/>
        </w:rPr>
        <w:t>和</w:t>
      </w:r>
      <w:r>
        <w:rPr>
          <w:rStyle w:val="a4"/>
          <w:rFonts w:ascii="Lucida Sans Unicode" w:hAnsi="Lucida Sans Unicode" w:cs="Lucida Sans Unicode"/>
          <w:color w:val="1A1A1A"/>
        </w:rPr>
        <w:t xml:space="preserve"> PriorityQueue </w:t>
      </w:r>
      <w:r>
        <w:rPr>
          <w:rStyle w:val="a4"/>
          <w:rFonts w:ascii="Lucida Sans Unicode" w:hAnsi="Lucida Sans Unicode" w:cs="Lucida Sans Unicode"/>
          <w:color w:val="1A1A1A"/>
        </w:rPr>
        <w:t>的区别是什么？</w:t>
      </w:r>
    </w:p>
    <w:p w:rsidR="00993D32" w:rsidRDefault="00993D32" w:rsidP="00FA61C5">
      <w:pPr>
        <w:widowControl/>
        <w:numPr>
          <w:ilvl w:val="0"/>
          <w:numId w:val="55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PriorityQueue </w:t>
      </w:r>
      <w:r>
        <w:rPr>
          <w:rFonts w:ascii="Lucida Sans Unicode" w:hAnsi="Lucida Sans Unicode" w:cs="Lucida Sans Unicode"/>
          <w:color w:val="1A1A1A"/>
          <w:szCs w:val="21"/>
        </w:rPr>
        <w:t>保证最高或者最低优先级的的元素总是在队列头部，</w:t>
      </w:r>
      <w:r>
        <w:rPr>
          <w:rFonts w:ascii="Lucida Sans Unicode" w:hAnsi="Lucida Sans Unicode" w:cs="Lucida Sans Unicode"/>
          <w:color w:val="1A1A1A"/>
          <w:szCs w:val="21"/>
        </w:rPr>
        <w:t xml:space="preserve">LinkedHashMap </w:t>
      </w:r>
      <w:r>
        <w:rPr>
          <w:rFonts w:ascii="Lucida Sans Unicode" w:hAnsi="Lucida Sans Unicode" w:cs="Lucida Sans Unicode"/>
          <w:color w:val="1A1A1A"/>
          <w:szCs w:val="21"/>
        </w:rPr>
        <w:t>维持的顺序是元素插入的顺序。</w:t>
      </w:r>
    </w:p>
    <w:p w:rsidR="00993D32" w:rsidRDefault="00993D32" w:rsidP="00FA61C5">
      <w:pPr>
        <w:widowControl/>
        <w:numPr>
          <w:ilvl w:val="0"/>
          <w:numId w:val="55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当遍历一个</w:t>
      </w:r>
      <w:r>
        <w:rPr>
          <w:rFonts w:ascii="Lucida Sans Unicode" w:hAnsi="Lucida Sans Unicode" w:cs="Lucida Sans Unicode"/>
          <w:color w:val="1A1A1A"/>
          <w:szCs w:val="21"/>
        </w:rPr>
        <w:t xml:space="preserve"> PriorityQueue </w:t>
      </w:r>
      <w:r>
        <w:rPr>
          <w:rFonts w:ascii="Lucida Sans Unicode" w:hAnsi="Lucida Sans Unicode" w:cs="Lucida Sans Unicode"/>
          <w:color w:val="1A1A1A"/>
          <w:szCs w:val="21"/>
        </w:rPr>
        <w:t>时，没有任何顺序保证，但是</w:t>
      </w:r>
      <w:r>
        <w:rPr>
          <w:rFonts w:ascii="Lucida Sans Unicode" w:hAnsi="Lucida Sans Unicode" w:cs="Lucida Sans Unicode"/>
          <w:color w:val="1A1A1A"/>
          <w:szCs w:val="21"/>
        </w:rPr>
        <w:t xml:space="preserve"> LinkedHashMap </w:t>
      </w:r>
      <w:r>
        <w:rPr>
          <w:rFonts w:ascii="Lucida Sans Unicode" w:hAnsi="Lucida Sans Unicode" w:cs="Lucida Sans Unicode"/>
          <w:color w:val="1A1A1A"/>
          <w:szCs w:val="21"/>
        </w:rPr>
        <w:t>课保证遍历顺序是元素插入的顺序。</w:t>
      </w:r>
    </w:p>
    <w:p w:rsidR="0023051F" w:rsidRDefault="0023051F" w:rsidP="0023051F">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10.</w:t>
      </w:r>
      <w:r>
        <w:rPr>
          <w:rFonts w:ascii="Arial" w:hAnsi="Arial" w:cs="Arial"/>
          <w:b w:val="0"/>
          <w:bCs w:val="0"/>
          <w:color w:val="333333"/>
          <w:sz w:val="30"/>
          <w:szCs w:val="30"/>
        </w:rPr>
        <w:t>我们可以使用</w:t>
      </w:r>
      <w:r>
        <w:rPr>
          <w:rFonts w:ascii="Arial" w:hAnsi="Arial" w:cs="Arial"/>
          <w:b w:val="0"/>
          <w:bCs w:val="0"/>
          <w:color w:val="333333"/>
          <w:sz w:val="30"/>
          <w:szCs w:val="30"/>
        </w:rPr>
        <w:t>CocurrentHashMap</w:t>
      </w:r>
      <w:r>
        <w:rPr>
          <w:rFonts w:ascii="Arial" w:hAnsi="Arial" w:cs="Arial"/>
          <w:b w:val="0"/>
          <w:bCs w:val="0"/>
          <w:color w:val="333333"/>
          <w:sz w:val="30"/>
          <w:szCs w:val="30"/>
        </w:rPr>
        <w:t>来代替</w:t>
      </w:r>
      <w:r>
        <w:rPr>
          <w:rFonts w:ascii="Arial" w:hAnsi="Arial" w:cs="Arial"/>
          <w:b w:val="0"/>
          <w:bCs w:val="0"/>
          <w:color w:val="333333"/>
          <w:sz w:val="30"/>
          <w:szCs w:val="30"/>
        </w:rPr>
        <w:t>Hashtable</w:t>
      </w:r>
      <w:r>
        <w:rPr>
          <w:rFonts w:ascii="Arial" w:hAnsi="Arial" w:cs="Arial"/>
          <w:b w:val="0"/>
          <w:bCs w:val="0"/>
          <w:color w:val="333333"/>
          <w:sz w:val="30"/>
          <w:szCs w:val="30"/>
        </w:rPr>
        <w:t>吗？</w:t>
      </w:r>
    </w:p>
    <w:p w:rsidR="0023051F" w:rsidRDefault="0023051F" w:rsidP="00FA61C5">
      <w:pPr>
        <w:widowControl/>
        <w:numPr>
          <w:ilvl w:val="0"/>
          <w:numId w:val="19"/>
        </w:numPr>
        <w:spacing w:before="100" w:beforeAutospacing="1" w:after="100" w:afterAutospacing="1"/>
        <w:ind w:left="0"/>
        <w:jc w:val="left"/>
        <w:rPr>
          <w:rFonts w:ascii="Arial" w:hAnsi="Arial" w:cs="Arial"/>
          <w:color w:val="333333"/>
          <w:szCs w:val="21"/>
        </w:rPr>
      </w:pPr>
      <w:r>
        <w:rPr>
          <w:rFonts w:ascii="Arial" w:hAnsi="Arial" w:cs="Arial"/>
          <w:color w:val="333333"/>
          <w:szCs w:val="21"/>
        </w:rPr>
        <w:t>我们知道</w:t>
      </w:r>
      <w:r>
        <w:rPr>
          <w:rFonts w:ascii="Arial" w:hAnsi="Arial" w:cs="Arial"/>
          <w:color w:val="333333"/>
          <w:szCs w:val="21"/>
        </w:rPr>
        <w:t>Hashtable</w:t>
      </w:r>
      <w:r>
        <w:rPr>
          <w:rFonts w:ascii="Arial" w:hAnsi="Arial" w:cs="Arial"/>
          <w:color w:val="333333"/>
          <w:szCs w:val="21"/>
        </w:rPr>
        <w:t>是</w:t>
      </w:r>
      <w:r>
        <w:rPr>
          <w:rFonts w:ascii="Arial" w:hAnsi="Arial" w:cs="Arial"/>
          <w:color w:val="333333"/>
          <w:szCs w:val="21"/>
        </w:rPr>
        <w:t>synchronized</w:t>
      </w:r>
      <w:r>
        <w:rPr>
          <w:rFonts w:ascii="Arial" w:hAnsi="Arial" w:cs="Arial"/>
          <w:color w:val="333333"/>
          <w:szCs w:val="21"/>
        </w:rPr>
        <w:t>的，但是</w:t>
      </w:r>
      <w:r>
        <w:rPr>
          <w:rFonts w:ascii="Arial" w:hAnsi="Arial" w:cs="Arial"/>
          <w:color w:val="333333"/>
          <w:szCs w:val="21"/>
        </w:rPr>
        <w:t>ConcurrentHashMap</w:t>
      </w:r>
      <w:r>
        <w:rPr>
          <w:rFonts w:ascii="Arial" w:hAnsi="Arial" w:cs="Arial"/>
          <w:color w:val="333333"/>
          <w:szCs w:val="21"/>
        </w:rPr>
        <w:t>同步性能更好，因为它仅仅根据同步级别对</w:t>
      </w:r>
      <w:r>
        <w:rPr>
          <w:rFonts w:ascii="Arial" w:hAnsi="Arial" w:cs="Arial"/>
          <w:color w:val="333333"/>
          <w:szCs w:val="21"/>
        </w:rPr>
        <w:t>map</w:t>
      </w:r>
      <w:r>
        <w:rPr>
          <w:rFonts w:ascii="Arial" w:hAnsi="Arial" w:cs="Arial"/>
          <w:color w:val="333333"/>
          <w:szCs w:val="21"/>
        </w:rPr>
        <w:t>的一部分进行上锁。</w:t>
      </w:r>
      <w:r>
        <w:rPr>
          <w:rFonts w:ascii="Arial" w:hAnsi="Arial" w:cs="Arial"/>
          <w:color w:val="333333"/>
          <w:szCs w:val="21"/>
        </w:rPr>
        <w:t>ConcurrentHashMap</w:t>
      </w:r>
      <w:r>
        <w:rPr>
          <w:rFonts w:ascii="Arial" w:hAnsi="Arial" w:cs="Arial"/>
          <w:color w:val="333333"/>
          <w:szCs w:val="21"/>
        </w:rPr>
        <w:t>当然可以代替</w:t>
      </w:r>
      <w:r>
        <w:rPr>
          <w:rFonts w:ascii="Arial" w:hAnsi="Arial" w:cs="Arial"/>
          <w:color w:val="333333"/>
          <w:szCs w:val="21"/>
        </w:rPr>
        <w:t>HashTable</w:t>
      </w:r>
      <w:r>
        <w:rPr>
          <w:rFonts w:ascii="Arial" w:hAnsi="Arial" w:cs="Arial"/>
          <w:color w:val="333333"/>
          <w:szCs w:val="21"/>
        </w:rPr>
        <w:t>，但是</w:t>
      </w:r>
      <w:r>
        <w:rPr>
          <w:rFonts w:ascii="Arial" w:hAnsi="Arial" w:cs="Arial"/>
          <w:color w:val="333333"/>
          <w:szCs w:val="21"/>
        </w:rPr>
        <w:t>HashTable</w:t>
      </w:r>
      <w:r>
        <w:rPr>
          <w:rFonts w:ascii="Arial" w:hAnsi="Arial" w:cs="Arial"/>
          <w:color w:val="333333"/>
          <w:szCs w:val="21"/>
        </w:rPr>
        <w:t>提供更强的线程安全性。它们都可以用于多线程的环境，但是当</w:t>
      </w:r>
      <w:r>
        <w:rPr>
          <w:rFonts w:ascii="Arial" w:hAnsi="Arial" w:cs="Arial"/>
          <w:color w:val="333333"/>
          <w:szCs w:val="21"/>
        </w:rPr>
        <w:t>Hashtable</w:t>
      </w:r>
      <w:r>
        <w:rPr>
          <w:rFonts w:ascii="Arial" w:hAnsi="Arial" w:cs="Arial"/>
          <w:color w:val="333333"/>
          <w:szCs w:val="21"/>
        </w:rPr>
        <w:t>的大小增加到一定的时候，性能会急剧下降，因为迭代时需要被锁定很长的时间。因为</w:t>
      </w:r>
      <w:r>
        <w:rPr>
          <w:rFonts w:ascii="Arial" w:hAnsi="Arial" w:cs="Arial"/>
          <w:color w:val="333333"/>
          <w:szCs w:val="21"/>
        </w:rPr>
        <w:t>ConcurrentHashMap</w:t>
      </w:r>
      <w:r>
        <w:rPr>
          <w:rFonts w:ascii="Arial" w:hAnsi="Arial" w:cs="Arial"/>
          <w:color w:val="333333"/>
          <w:szCs w:val="21"/>
        </w:rPr>
        <w:t>引入了分割</w:t>
      </w:r>
      <w:r>
        <w:rPr>
          <w:rFonts w:ascii="Arial" w:hAnsi="Arial" w:cs="Arial"/>
          <w:color w:val="333333"/>
          <w:szCs w:val="21"/>
        </w:rPr>
        <w:t>(segmentation)</w:t>
      </w:r>
      <w:r>
        <w:rPr>
          <w:rFonts w:ascii="Arial" w:hAnsi="Arial" w:cs="Arial"/>
          <w:color w:val="333333"/>
          <w:szCs w:val="21"/>
        </w:rPr>
        <w:t>，不论它变得多么大，仅仅需要锁定</w:t>
      </w:r>
      <w:r>
        <w:rPr>
          <w:rFonts w:ascii="Arial" w:hAnsi="Arial" w:cs="Arial"/>
          <w:color w:val="333333"/>
          <w:szCs w:val="21"/>
        </w:rPr>
        <w:t>map</w:t>
      </w:r>
      <w:r>
        <w:rPr>
          <w:rFonts w:ascii="Arial" w:hAnsi="Arial" w:cs="Arial"/>
          <w:color w:val="333333"/>
          <w:szCs w:val="21"/>
        </w:rPr>
        <w:t>的某个部分，而其它的线程不需要等到迭代完成才能访问</w:t>
      </w:r>
      <w:r>
        <w:rPr>
          <w:rFonts w:ascii="Arial" w:hAnsi="Arial" w:cs="Arial"/>
          <w:color w:val="333333"/>
          <w:szCs w:val="21"/>
        </w:rPr>
        <w:t>map</w:t>
      </w:r>
      <w:r>
        <w:rPr>
          <w:rFonts w:ascii="Arial" w:hAnsi="Arial" w:cs="Arial"/>
          <w:color w:val="333333"/>
          <w:szCs w:val="21"/>
        </w:rPr>
        <w:t>。简而言之，在迭代的过程中，</w:t>
      </w:r>
      <w:r>
        <w:rPr>
          <w:rFonts w:ascii="Arial" w:hAnsi="Arial" w:cs="Arial"/>
          <w:color w:val="333333"/>
          <w:szCs w:val="21"/>
        </w:rPr>
        <w:t>ConcurrentHashMap</w:t>
      </w:r>
      <w:r>
        <w:rPr>
          <w:rFonts w:ascii="Arial" w:hAnsi="Arial" w:cs="Arial"/>
          <w:color w:val="333333"/>
          <w:szCs w:val="21"/>
        </w:rPr>
        <w:t>仅仅锁定</w:t>
      </w:r>
      <w:r>
        <w:rPr>
          <w:rFonts w:ascii="Arial" w:hAnsi="Arial" w:cs="Arial"/>
          <w:color w:val="333333"/>
          <w:szCs w:val="21"/>
        </w:rPr>
        <w:t>map</w:t>
      </w:r>
      <w:r>
        <w:rPr>
          <w:rFonts w:ascii="Arial" w:hAnsi="Arial" w:cs="Arial"/>
          <w:color w:val="333333"/>
          <w:szCs w:val="21"/>
        </w:rPr>
        <w:t>的某个部分，而</w:t>
      </w:r>
      <w:r>
        <w:rPr>
          <w:rFonts w:ascii="Arial" w:hAnsi="Arial" w:cs="Arial"/>
          <w:color w:val="333333"/>
          <w:szCs w:val="21"/>
        </w:rPr>
        <w:t>Hashtable</w:t>
      </w:r>
      <w:r>
        <w:rPr>
          <w:rFonts w:ascii="Arial" w:hAnsi="Arial" w:cs="Arial"/>
          <w:color w:val="333333"/>
          <w:szCs w:val="21"/>
        </w:rPr>
        <w:t>则会锁定整个</w:t>
      </w:r>
      <w:r>
        <w:rPr>
          <w:rFonts w:ascii="Arial" w:hAnsi="Arial" w:cs="Arial"/>
          <w:color w:val="333333"/>
          <w:szCs w:val="21"/>
        </w:rPr>
        <w:t>map</w:t>
      </w:r>
      <w:r>
        <w:rPr>
          <w:rFonts w:ascii="Arial" w:hAnsi="Arial" w:cs="Arial"/>
          <w:color w:val="333333"/>
          <w:szCs w:val="21"/>
        </w:rPr>
        <w:t>。</w:t>
      </w:r>
    </w:p>
    <w:p w:rsidR="0023051F" w:rsidRDefault="0023051F" w:rsidP="0023051F">
      <w:pPr>
        <w:pStyle w:val="3"/>
        <w:spacing w:before="450" w:after="0"/>
        <w:rPr>
          <w:rFonts w:ascii="Arial" w:hAnsi="Arial" w:cs="Arial"/>
          <w:color w:val="333333"/>
          <w:sz w:val="24"/>
          <w:szCs w:val="24"/>
        </w:rPr>
      </w:pPr>
      <w:r>
        <w:rPr>
          <w:rFonts w:ascii="Arial" w:hAnsi="Arial" w:cs="Arial"/>
          <w:color w:val="333333"/>
          <w:sz w:val="24"/>
          <w:szCs w:val="24"/>
        </w:rPr>
        <w:t xml:space="preserve">　　</w:t>
      </w:r>
      <w:r>
        <w:rPr>
          <w:rFonts w:ascii="Arial" w:hAnsi="Arial" w:cs="Arial"/>
          <w:color w:val="333333"/>
          <w:sz w:val="24"/>
          <w:szCs w:val="24"/>
        </w:rPr>
        <w:t>10.1.CocurrentHashMap</w:t>
      </w:r>
      <w:r>
        <w:rPr>
          <w:rFonts w:ascii="Arial" w:hAnsi="Arial" w:cs="Arial"/>
          <w:color w:val="333333"/>
          <w:sz w:val="24"/>
          <w:szCs w:val="24"/>
        </w:rPr>
        <w:t>（</w:t>
      </w:r>
      <w:r>
        <w:rPr>
          <w:rFonts w:ascii="Arial" w:hAnsi="Arial" w:cs="Arial"/>
          <w:color w:val="333333"/>
          <w:sz w:val="24"/>
          <w:szCs w:val="24"/>
        </w:rPr>
        <w:t>1.7</w:t>
      </w:r>
      <w:r>
        <w:rPr>
          <w:rFonts w:ascii="Arial" w:hAnsi="Arial" w:cs="Arial"/>
          <w:color w:val="333333"/>
          <w:sz w:val="24"/>
          <w:szCs w:val="24"/>
        </w:rPr>
        <w:t>）</w:t>
      </w:r>
    </w:p>
    <w:p w:rsidR="0023051F" w:rsidRDefault="0023051F" w:rsidP="00FA61C5">
      <w:pPr>
        <w:widowControl/>
        <w:numPr>
          <w:ilvl w:val="0"/>
          <w:numId w:val="20"/>
        </w:numPr>
        <w:spacing w:before="100" w:beforeAutospacing="1" w:after="100" w:afterAutospacing="1"/>
        <w:ind w:left="0"/>
        <w:jc w:val="left"/>
        <w:rPr>
          <w:rFonts w:ascii="Arial" w:hAnsi="Arial" w:cs="Arial"/>
          <w:color w:val="333333"/>
          <w:szCs w:val="21"/>
        </w:rPr>
      </w:pPr>
      <w:r>
        <w:rPr>
          <w:rFonts w:ascii="Arial" w:hAnsi="Arial" w:cs="Arial"/>
          <w:color w:val="333333"/>
          <w:szCs w:val="21"/>
        </w:rPr>
        <w:t>CocurrentHashMap</w:t>
      </w:r>
      <w:r>
        <w:rPr>
          <w:rFonts w:ascii="Arial" w:hAnsi="Arial" w:cs="Arial"/>
          <w:color w:val="333333"/>
          <w:szCs w:val="21"/>
        </w:rPr>
        <w:t>是由</w:t>
      </w:r>
      <w:r>
        <w:rPr>
          <w:rStyle w:val="a6"/>
          <w:rFonts w:ascii="Arial" w:hAnsi="Arial" w:cs="Arial"/>
          <w:color w:val="333333"/>
          <w:szCs w:val="21"/>
        </w:rPr>
        <w:t>Segment</w:t>
      </w:r>
      <w:r>
        <w:rPr>
          <w:rStyle w:val="a6"/>
          <w:rFonts w:ascii="Arial" w:hAnsi="Arial" w:cs="Arial"/>
          <w:color w:val="333333"/>
          <w:szCs w:val="21"/>
        </w:rPr>
        <w:t>数组</w:t>
      </w:r>
      <w:r>
        <w:rPr>
          <w:rFonts w:ascii="Arial" w:hAnsi="Arial" w:cs="Arial"/>
          <w:color w:val="333333"/>
          <w:szCs w:val="21"/>
        </w:rPr>
        <w:t>和</w:t>
      </w:r>
      <w:r>
        <w:rPr>
          <w:rStyle w:val="a6"/>
          <w:rFonts w:ascii="Arial" w:hAnsi="Arial" w:cs="Arial"/>
          <w:color w:val="333333"/>
          <w:szCs w:val="21"/>
        </w:rPr>
        <w:t>HashEntry</w:t>
      </w:r>
      <w:r>
        <w:rPr>
          <w:rStyle w:val="a6"/>
          <w:rFonts w:ascii="Arial" w:hAnsi="Arial" w:cs="Arial"/>
          <w:color w:val="333333"/>
          <w:szCs w:val="21"/>
        </w:rPr>
        <w:t>数组和链表</w:t>
      </w:r>
      <w:r>
        <w:rPr>
          <w:rFonts w:ascii="Arial" w:hAnsi="Arial" w:cs="Arial"/>
          <w:color w:val="333333"/>
          <w:szCs w:val="21"/>
        </w:rPr>
        <w:t>组成</w:t>
      </w:r>
    </w:p>
    <w:p w:rsidR="0023051F" w:rsidRDefault="0023051F" w:rsidP="00FA61C5">
      <w:pPr>
        <w:widowControl/>
        <w:numPr>
          <w:ilvl w:val="0"/>
          <w:numId w:val="20"/>
        </w:numPr>
        <w:spacing w:before="100" w:beforeAutospacing="1" w:after="100" w:afterAutospacing="1"/>
        <w:ind w:left="0"/>
        <w:jc w:val="left"/>
        <w:rPr>
          <w:rFonts w:ascii="Arial" w:hAnsi="Arial" w:cs="Arial"/>
          <w:color w:val="333333"/>
          <w:szCs w:val="21"/>
        </w:rPr>
      </w:pPr>
      <w:r>
        <w:rPr>
          <w:rFonts w:ascii="Arial" w:hAnsi="Arial" w:cs="Arial"/>
          <w:color w:val="333333"/>
          <w:szCs w:val="21"/>
        </w:rPr>
        <w:t>Segment</w:t>
      </w:r>
      <w:r>
        <w:rPr>
          <w:rFonts w:ascii="Arial" w:hAnsi="Arial" w:cs="Arial"/>
          <w:color w:val="333333"/>
          <w:szCs w:val="21"/>
        </w:rPr>
        <w:t>是基于重入锁</w:t>
      </w:r>
      <w:r>
        <w:rPr>
          <w:rFonts w:ascii="Arial" w:hAnsi="Arial" w:cs="Arial"/>
          <w:color w:val="333333"/>
          <w:szCs w:val="21"/>
        </w:rPr>
        <w:t>(ReentrantLock</w:t>
      </w:r>
      <w:r>
        <w:rPr>
          <w:rFonts w:ascii="Arial" w:hAnsi="Arial" w:cs="Arial"/>
          <w:color w:val="333333"/>
          <w:szCs w:val="21"/>
        </w:rPr>
        <w:t>：一个数据段竞争锁，每个</w:t>
      </w:r>
      <w:r>
        <w:rPr>
          <w:rFonts w:ascii="Arial" w:hAnsi="Arial" w:cs="Arial"/>
          <w:color w:val="333333"/>
          <w:szCs w:val="21"/>
        </w:rPr>
        <w:t>HashEntry</w:t>
      </w:r>
      <w:r>
        <w:rPr>
          <w:rFonts w:ascii="Arial" w:hAnsi="Arial" w:cs="Arial"/>
          <w:color w:val="333333"/>
          <w:szCs w:val="21"/>
        </w:rPr>
        <w:t>一个链表结构的元素，利用</w:t>
      </w:r>
      <w:r>
        <w:rPr>
          <w:rFonts w:ascii="Arial" w:hAnsi="Arial" w:cs="Arial"/>
          <w:color w:val="333333"/>
          <w:szCs w:val="21"/>
        </w:rPr>
        <w:t>Hash</w:t>
      </w:r>
      <w:r>
        <w:rPr>
          <w:rFonts w:ascii="Arial" w:hAnsi="Arial" w:cs="Arial"/>
          <w:color w:val="333333"/>
          <w:szCs w:val="21"/>
        </w:rPr>
        <w:t>算法得到索引确定归属的数据段，也就是对应到在修改时需要竞争获取的锁。</w:t>
      </w:r>
      <w:r>
        <w:rPr>
          <w:rFonts w:ascii="Arial" w:hAnsi="Arial" w:cs="Arial"/>
          <w:color w:val="333333"/>
          <w:szCs w:val="21"/>
        </w:rPr>
        <w:t xml:space="preserve">ConcurrentHashMap </w:t>
      </w:r>
      <w:r>
        <w:rPr>
          <w:rFonts w:ascii="Arial" w:hAnsi="Arial" w:cs="Arial"/>
          <w:color w:val="333333"/>
          <w:szCs w:val="21"/>
        </w:rPr>
        <w:t>支持</w:t>
      </w:r>
      <w:r>
        <w:rPr>
          <w:rFonts w:ascii="Arial" w:hAnsi="Arial" w:cs="Arial"/>
          <w:color w:val="333333"/>
          <w:szCs w:val="21"/>
        </w:rPr>
        <w:t xml:space="preserve"> CurrencyLevel (Segment </w:t>
      </w:r>
      <w:r>
        <w:rPr>
          <w:rFonts w:ascii="Arial" w:hAnsi="Arial" w:cs="Arial"/>
          <w:color w:val="333333"/>
          <w:szCs w:val="21"/>
        </w:rPr>
        <w:t>数组数量</w:t>
      </w:r>
      <w:r>
        <w:rPr>
          <w:rFonts w:ascii="Arial" w:hAnsi="Arial" w:cs="Arial"/>
          <w:color w:val="333333"/>
          <w:szCs w:val="21"/>
        </w:rPr>
        <w:t>)</w:t>
      </w:r>
      <w:r>
        <w:rPr>
          <w:rFonts w:ascii="Arial" w:hAnsi="Arial" w:cs="Arial"/>
          <w:color w:val="333333"/>
          <w:szCs w:val="21"/>
        </w:rPr>
        <w:t>的线程并发。每当一个线程占用锁访问一个</w:t>
      </w:r>
      <w:r>
        <w:rPr>
          <w:rFonts w:ascii="Arial" w:hAnsi="Arial" w:cs="Arial"/>
          <w:color w:val="333333"/>
          <w:szCs w:val="21"/>
        </w:rPr>
        <w:t xml:space="preserve"> Segment </w:t>
      </w:r>
      <w:r>
        <w:rPr>
          <w:rFonts w:ascii="Arial" w:hAnsi="Arial" w:cs="Arial"/>
          <w:color w:val="333333"/>
          <w:szCs w:val="21"/>
        </w:rPr>
        <w:t>时，不会影响到其他的</w:t>
      </w:r>
      <w:r>
        <w:rPr>
          <w:rFonts w:ascii="Arial" w:hAnsi="Arial" w:cs="Arial"/>
          <w:color w:val="333333"/>
          <w:szCs w:val="21"/>
        </w:rPr>
        <w:t xml:space="preserve"> Segment</w:t>
      </w:r>
      <w:r>
        <w:rPr>
          <w:rFonts w:ascii="Arial" w:hAnsi="Arial" w:cs="Arial"/>
          <w:color w:val="333333"/>
          <w:szCs w:val="21"/>
        </w:rPr>
        <w:t>。</w:t>
      </w:r>
    </w:p>
    <w:p w:rsidR="0023051F" w:rsidRDefault="0023051F" w:rsidP="00FA61C5">
      <w:pPr>
        <w:widowControl/>
        <w:numPr>
          <w:ilvl w:val="0"/>
          <w:numId w:val="20"/>
        </w:numPr>
        <w:spacing w:before="100" w:beforeAutospacing="1" w:after="100" w:afterAutospacing="1"/>
        <w:ind w:left="0"/>
        <w:jc w:val="left"/>
        <w:rPr>
          <w:rFonts w:ascii="Arial" w:hAnsi="Arial" w:cs="Arial"/>
          <w:color w:val="333333"/>
          <w:szCs w:val="21"/>
        </w:rPr>
      </w:pPr>
      <w:r>
        <w:rPr>
          <w:rFonts w:ascii="Arial" w:hAnsi="Arial" w:cs="Arial"/>
          <w:color w:val="333333"/>
          <w:szCs w:val="21"/>
        </w:rPr>
        <w:t>核心数据如</w:t>
      </w:r>
      <w:r>
        <w:rPr>
          <w:rFonts w:ascii="Arial" w:hAnsi="Arial" w:cs="Arial"/>
          <w:color w:val="333333"/>
          <w:szCs w:val="21"/>
        </w:rPr>
        <w:t xml:space="preserve"> value </w:t>
      </w:r>
      <w:r>
        <w:rPr>
          <w:rFonts w:ascii="Arial" w:hAnsi="Arial" w:cs="Arial"/>
          <w:color w:val="333333"/>
          <w:szCs w:val="21"/>
        </w:rPr>
        <w:t>，以及链表都是</w:t>
      </w:r>
      <w:r>
        <w:rPr>
          <w:rFonts w:ascii="Arial" w:hAnsi="Arial" w:cs="Arial"/>
          <w:color w:val="333333"/>
          <w:szCs w:val="21"/>
        </w:rPr>
        <w:t xml:space="preserve"> volatile </w:t>
      </w:r>
      <w:r>
        <w:rPr>
          <w:rFonts w:ascii="Arial" w:hAnsi="Arial" w:cs="Arial"/>
          <w:color w:val="333333"/>
          <w:szCs w:val="21"/>
        </w:rPr>
        <w:t>修饰的，保证了获取时的可见性</w:t>
      </w:r>
    </w:p>
    <w:p w:rsidR="0023051F" w:rsidRDefault="0023051F" w:rsidP="00FA61C5">
      <w:pPr>
        <w:widowControl/>
        <w:numPr>
          <w:ilvl w:val="0"/>
          <w:numId w:val="20"/>
        </w:numPr>
        <w:spacing w:before="100" w:beforeAutospacing="1" w:after="100" w:afterAutospacing="1"/>
        <w:ind w:left="0"/>
        <w:jc w:val="left"/>
        <w:rPr>
          <w:rFonts w:ascii="Arial" w:hAnsi="Arial" w:cs="Arial"/>
          <w:color w:val="333333"/>
          <w:szCs w:val="21"/>
        </w:rPr>
      </w:pPr>
      <w:r>
        <w:rPr>
          <w:rFonts w:ascii="Arial" w:hAnsi="Arial" w:cs="Arial"/>
          <w:color w:val="333333"/>
          <w:szCs w:val="21"/>
        </w:rPr>
        <w:t>首先是通过</w:t>
      </w:r>
      <w:r>
        <w:rPr>
          <w:rFonts w:ascii="Arial" w:hAnsi="Arial" w:cs="Arial"/>
          <w:color w:val="333333"/>
          <w:szCs w:val="21"/>
        </w:rPr>
        <w:t xml:space="preserve"> key </w:t>
      </w:r>
      <w:r>
        <w:rPr>
          <w:rFonts w:ascii="Arial" w:hAnsi="Arial" w:cs="Arial"/>
          <w:color w:val="333333"/>
          <w:szCs w:val="21"/>
        </w:rPr>
        <w:t>定位到</w:t>
      </w:r>
      <w:r>
        <w:rPr>
          <w:rFonts w:ascii="Arial" w:hAnsi="Arial" w:cs="Arial"/>
          <w:color w:val="333333"/>
          <w:szCs w:val="21"/>
        </w:rPr>
        <w:t xml:space="preserve"> Segment</w:t>
      </w:r>
      <w:r>
        <w:rPr>
          <w:rFonts w:ascii="Arial" w:hAnsi="Arial" w:cs="Arial"/>
          <w:color w:val="333333"/>
          <w:szCs w:val="21"/>
        </w:rPr>
        <w:t>，之后在对应的</w:t>
      </w:r>
      <w:r>
        <w:rPr>
          <w:rFonts w:ascii="Arial" w:hAnsi="Arial" w:cs="Arial"/>
          <w:color w:val="333333"/>
          <w:szCs w:val="21"/>
        </w:rPr>
        <w:t xml:space="preserve"> Segment </w:t>
      </w:r>
      <w:r>
        <w:rPr>
          <w:rFonts w:ascii="Arial" w:hAnsi="Arial" w:cs="Arial"/>
          <w:color w:val="333333"/>
          <w:szCs w:val="21"/>
        </w:rPr>
        <w:t>中进行具体的</w:t>
      </w:r>
      <w:r>
        <w:rPr>
          <w:rFonts w:ascii="Arial" w:hAnsi="Arial" w:cs="Arial"/>
          <w:color w:val="333333"/>
          <w:szCs w:val="21"/>
        </w:rPr>
        <w:t xml:space="preserve"> put</w:t>
      </w:r>
      <w:r>
        <w:rPr>
          <w:rFonts w:ascii="Arial" w:hAnsi="Arial" w:cs="Arial"/>
          <w:color w:val="333333"/>
          <w:szCs w:val="21"/>
        </w:rPr>
        <w:t>操作如下。</w:t>
      </w:r>
    </w:p>
    <w:p w:rsidR="0023051F" w:rsidRDefault="0023051F" w:rsidP="00FA61C5">
      <w:pPr>
        <w:widowControl/>
        <w:numPr>
          <w:ilvl w:val="0"/>
          <w:numId w:val="20"/>
        </w:numPr>
        <w:spacing w:before="100" w:beforeAutospacing="1" w:after="100" w:afterAutospacing="1"/>
        <w:ind w:left="0"/>
        <w:jc w:val="left"/>
        <w:rPr>
          <w:rFonts w:ascii="Arial" w:hAnsi="Arial" w:cs="Arial"/>
          <w:color w:val="333333"/>
          <w:szCs w:val="21"/>
        </w:rPr>
      </w:pPr>
    </w:p>
    <w:p w:rsidR="0023051F" w:rsidRDefault="0023051F" w:rsidP="00FA61C5">
      <w:pPr>
        <w:widowControl/>
        <w:numPr>
          <w:ilvl w:val="1"/>
          <w:numId w:val="20"/>
        </w:numPr>
        <w:spacing w:before="100" w:beforeAutospacing="1" w:after="100" w:afterAutospacing="1"/>
        <w:ind w:left="480"/>
        <w:jc w:val="left"/>
        <w:rPr>
          <w:rFonts w:ascii="Arial" w:hAnsi="Arial" w:cs="Arial"/>
          <w:color w:val="333333"/>
          <w:szCs w:val="21"/>
        </w:rPr>
      </w:pPr>
      <w:r>
        <w:rPr>
          <w:rFonts w:ascii="Arial" w:hAnsi="Arial" w:cs="Arial"/>
          <w:color w:val="333333"/>
          <w:szCs w:val="21"/>
        </w:rPr>
        <w:t>将当前</w:t>
      </w:r>
      <w:r>
        <w:rPr>
          <w:rFonts w:ascii="Arial" w:hAnsi="Arial" w:cs="Arial"/>
          <w:color w:val="333333"/>
          <w:szCs w:val="21"/>
        </w:rPr>
        <w:t xml:space="preserve"> Segment </w:t>
      </w:r>
      <w:r>
        <w:rPr>
          <w:rFonts w:ascii="Arial" w:hAnsi="Arial" w:cs="Arial"/>
          <w:color w:val="333333"/>
          <w:szCs w:val="21"/>
        </w:rPr>
        <w:t>中的</w:t>
      </w:r>
      <w:r>
        <w:rPr>
          <w:rFonts w:ascii="Arial" w:hAnsi="Arial" w:cs="Arial"/>
          <w:color w:val="333333"/>
          <w:szCs w:val="21"/>
        </w:rPr>
        <w:t xml:space="preserve"> table </w:t>
      </w:r>
      <w:r>
        <w:rPr>
          <w:rFonts w:ascii="Arial" w:hAnsi="Arial" w:cs="Arial"/>
          <w:color w:val="333333"/>
          <w:szCs w:val="21"/>
        </w:rPr>
        <w:t>通过</w:t>
      </w:r>
      <w:r>
        <w:rPr>
          <w:rFonts w:ascii="Arial" w:hAnsi="Arial" w:cs="Arial"/>
          <w:color w:val="333333"/>
          <w:szCs w:val="21"/>
        </w:rPr>
        <w:t xml:space="preserve"> key </w:t>
      </w:r>
      <w:r>
        <w:rPr>
          <w:rFonts w:ascii="Arial" w:hAnsi="Arial" w:cs="Arial"/>
          <w:color w:val="333333"/>
          <w:szCs w:val="21"/>
        </w:rPr>
        <w:t>的</w:t>
      </w:r>
      <w:r>
        <w:rPr>
          <w:rFonts w:ascii="Arial" w:hAnsi="Arial" w:cs="Arial"/>
          <w:color w:val="333333"/>
          <w:szCs w:val="21"/>
        </w:rPr>
        <w:t xml:space="preserve"> hashcode </w:t>
      </w:r>
      <w:r>
        <w:rPr>
          <w:rFonts w:ascii="Arial" w:hAnsi="Arial" w:cs="Arial"/>
          <w:color w:val="333333"/>
          <w:szCs w:val="21"/>
        </w:rPr>
        <w:t>定位到</w:t>
      </w:r>
      <w:r>
        <w:rPr>
          <w:rFonts w:ascii="Arial" w:hAnsi="Arial" w:cs="Arial"/>
          <w:color w:val="333333"/>
          <w:szCs w:val="21"/>
        </w:rPr>
        <w:t xml:space="preserve"> HashEntry</w:t>
      </w:r>
      <w:r>
        <w:rPr>
          <w:rFonts w:ascii="Arial" w:hAnsi="Arial" w:cs="Arial"/>
          <w:color w:val="333333"/>
          <w:szCs w:val="21"/>
        </w:rPr>
        <w:t>。</w:t>
      </w:r>
    </w:p>
    <w:p w:rsidR="0023051F" w:rsidRDefault="0023051F" w:rsidP="00FA61C5">
      <w:pPr>
        <w:widowControl/>
        <w:numPr>
          <w:ilvl w:val="1"/>
          <w:numId w:val="20"/>
        </w:numPr>
        <w:spacing w:before="100" w:beforeAutospacing="1" w:after="100" w:afterAutospacing="1"/>
        <w:ind w:left="480"/>
        <w:jc w:val="left"/>
        <w:rPr>
          <w:rFonts w:ascii="Arial" w:hAnsi="Arial" w:cs="Arial"/>
          <w:color w:val="333333"/>
          <w:szCs w:val="21"/>
        </w:rPr>
      </w:pPr>
      <w:r>
        <w:rPr>
          <w:rFonts w:ascii="Arial" w:hAnsi="Arial" w:cs="Arial"/>
          <w:color w:val="333333"/>
          <w:szCs w:val="21"/>
        </w:rPr>
        <w:t>遍历该</w:t>
      </w:r>
      <w:r>
        <w:rPr>
          <w:rFonts w:ascii="Arial" w:hAnsi="Arial" w:cs="Arial"/>
          <w:color w:val="333333"/>
          <w:szCs w:val="21"/>
        </w:rPr>
        <w:t xml:space="preserve"> HashEntry</w:t>
      </w:r>
      <w:r>
        <w:rPr>
          <w:rFonts w:ascii="Arial" w:hAnsi="Arial" w:cs="Arial"/>
          <w:color w:val="333333"/>
          <w:szCs w:val="21"/>
        </w:rPr>
        <w:t>，如果不为空则判断传入的</w:t>
      </w:r>
      <w:r>
        <w:rPr>
          <w:rFonts w:ascii="Arial" w:hAnsi="Arial" w:cs="Arial"/>
          <w:color w:val="333333"/>
          <w:szCs w:val="21"/>
        </w:rPr>
        <w:t xml:space="preserve"> key </w:t>
      </w:r>
      <w:r>
        <w:rPr>
          <w:rFonts w:ascii="Arial" w:hAnsi="Arial" w:cs="Arial"/>
          <w:color w:val="333333"/>
          <w:szCs w:val="21"/>
        </w:rPr>
        <w:t>和当前遍历的</w:t>
      </w:r>
      <w:r>
        <w:rPr>
          <w:rFonts w:ascii="Arial" w:hAnsi="Arial" w:cs="Arial"/>
          <w:color w:val="333333"/>
          <w:szCs w:val="21"/>
        </w:rPr>
        <w:t xml:space="preserve"> key </w:t>
      </w:r>
      <w:r>
        <w:rPr>
          <w:rFonts w:ascii="Arial" w:hAnsi="Arial" w:cs="Arial"/>
          <w:color w:val="333333"/>
          <w:szCs w:val="21"/>
        </w:rPr>
        <w:t>是否相等，相等则覆盖旧的</w:t>
      </w:r>
      <w:r>
        <w:rPr>
          <w:rFonts w:ascii="Arial" w:hAnsi="Arial" w:cs="Arial"/>
          <w:color w:val="333333"/>
          <w:szCs w:val="21"/>
        </w:rPr>
        <w:t xml:space="preserve"> value</w:t>
      </w:r>
      <w:r>
        <w:rPr>
          <w:rFonts w:ascii="Arial" w:hAnsi="Arial" w:cs="Arial"/>
          <w:color w:val="333333"/>
          <w:szCs w:val="21"/>
        </w:rPr>
        <w:t>。</w:t>
      </w:r>
    </w:p>
    <w:p w:rsidR="0023051F" w:rsidRDefault="0023051F" w:rsidP="00FA61C5">
      <w:pPr>
        <w:widowControl/>
        <w:numPr>
          <w:ilvl w:val="1"/>
          <w:numId w:val="20"/>
        </w:numPr>
        <w:spacing w:before="100" w:beforeAutospacing="1" w:after="100" w:afterAutospacing="1"/>
        <w:ind w:left="480"/>
        <w:jc w:val="left"/>
        <w:rPr>
          <w:rFonts w:ascii="Arial" w:hAnsi="Arial" w:cs="Arial"/>
          <w:color w:val="333333"/>
          <w:szCs w:val="21"/>
        </w:rPr>
      </w:pPr>
      <w:r>
        <w:rPr>
          <w:rFonts w:ascii="Arial" w:hAnsi="Arial" w:cs="Arial"/>
          <w:color w:val="333333"/>
          <w:szCs w:val="21"/>
        </w:rPr>
        <w:t>不为空则需要新建一个</w:t>
      </w:r>
      <w:r>
        <w:rPr>
          <w:rFonts w:ascii="Arial" w:hAnsi="Arial" w:cs="Arial"/>
          <w:color w:val="333333"/>
          <w:szCs w:val="21"/>
        </w:rPr>
        <w:t xml:space="preserve"> HashEntry </w:t>
      </w:r>
      <w:r>
        <w:rPr>
          <w:rFonts w:ascii="Arial" w:hAnsi="Arial" w:cs="Arial"/>
          <w:color w:val="333333"/>
          <w:szCs w:val="21"/>
        </w:rPr>
        <w:t>并加入到</w:t>
      </w:r>
      <w:r>
        <w:rPr>
          <w:rFonts w:ascii="Arial" w:hAnsi="Arial" w:cs="Arial"/>
          <w:color w:val="333333"/>
          <w:szCs w:val="21"/>
        </w:rPr>
        <w:t xml:space="preserve"> Segment </w:t>
      </w:r>
      <w:r>
        <w:rPr>
          <w:rFonts w:ascii="Arial" w:hAnsi="Arial" w:cs="Arial"/>
          <w:color w:val="333333"/>
          <w:szCs w:val="21"/>
        </w:rPr>
        <w:t>中，同时会先判断是否需要扩容。</w:t>
      </w:r>
    </w:p>
    <w:p w:rsidR="0023051F" w:rsidRDefault="0023051F" w:rsidP="00FA61C5">
      <w:pPr>
        <w:widowControl/>
        <w:numPr>
          <w:ilvl w:val="1"/>
          <w:numId w:val="20"/>
        </w:numPr>
        <w:spacing w:before="100" w:beforeAutospacing="1" w:after="100" w:afterAutospacing="1"/>
        <w:ind w:left="480"/>
        <w:jc w:val="left"/>
        <w:rPr>
          <w:rFonts w:ascii="Arial" w:hAnsi="Arial" w:cs="Arial"/>
          <w:color w:val="333333"/>
          <w:szCs w:val="21"/>
        </w:rPr>
      </w:pPr>
      <w:r>
        <w:rPr>
          <w:rFonts w:ascii="Arial" w:hAnsi="Arial" w:cs="Arial"/>
          <w:color w:val="333333"/>
          <w:szCs w:val="21"/>
        </w:rPr>
        <w:t>最后会解除在</w:t>
      </w:r>
      <w:r>
        <w:rPr>
          <w:rFonts w:ascii="Arial" w:hAnsi="Arial" w:cs="Arial"/>
          <w:color w:val="333333"/>
          <w:szCs w:val="21"/>
        </w:rPr>
        <w:t xml:space="preserve"> 1 </w:t>
      </w:r>
      <w:r>
        <w:rPr>
          <w:rFonts w:ascii="Arial" w:hAnsi="Arial" w:cs="Arial"/>
          <w:color w:val="333333"/>
          <w:szCs w:val="21"/>
        </w:rPr>
        <w:t>中所获取当前</w:t>
      </w:r>
      <w:r>
        <w:rPr>
          <w:rFonts w:ascii="Arial" w:hAnsi="Arial" w:cs="Arial"/>
          <w:color w:val="333333"/>
          <w:szCs w:val="21"/>
        </w:rPr>
        <w:t xml:space="preserve"> Segment </w:t>
      </w:r>
      <w:r>
        <w:rPr>
          <w:rFonts w:ascii="Arial" w:hAnsi="Arial" w:cs="Arial"/>
          <w:color w:val="333333"/>
          <w:szCs w:val="21"/>
        </w:rPr>
        <w:t>的锁。</w:t>
      </w:r>
    </w:p>
    <w:p w:rsidR="0023051F" w:rsidRDefault="0023051F" w:rsidP="00FA61C5">
      <w:pPr>
        <w:pStyle w:val="a3"/>
        <w:numPr>
          <w:ilvl w:val="0"/>
          <w:numId w:val="20"/>
        </w:numPr>
        <w:spacing w:before="0" w:beforeAutospacing="0" w:after="0" w:afterAutospacing="0"/>
        <w:ind w:left="0"/>
        <w:rPr>
          <w:rFonts w:ascii="Arial" w:hAnsi="Arial" w:cs="Arial"/>
          <w:color w:val="333333"/>
          <w:sz w:val="21"/>
          <w:szCs w:val="21"/>
        </w:rPr>
      </w:pPr>
      <w:r>
        <w:rPr>
          <w:rFonts w:ascii="Arial" w:hAnsi="Arial" w:cs="Arial"/>
          <w:color w:val="333333"/>
          <w:sz w:val="21"/>
          <w:szCs w:val="21"/>
        </w:rPr>
        <w:t>虽然</w:t>
      </w:r>
      <w:r>
        <w:rPr>
          <w:rFonts w:ascii="Arial" w:hAnsi="Arial" w:cs="Arial"/>
          <w:color w:val="333333"/>
          <w:sz w:val="21"/>
          <w:szCs w:val="21"/>
        </w:rPr>
        <w:t xml:space="preserve"> HashEntry </w:t>
      </w:r>
      <w:r>
        <w:rPr>
          <w:rFonts w:ascii="Arial" w:hAnsi="Arial" w:cs="Arial"/>
          <w:color w:val="333333"/>
          <w:sz w:val="21"/>
          <w:szCs w:val="21"/>
        </w:rPr>
        <w:t>中的</w:t>
      </w:r>
      <w:r>
        <w:rPr>
          <w:rFonts w:ascii="Arial" w:hAnsi="Arial" w:cs="Arial"/>
          <w:color w:val="333333"/>
          <w:sz w:val="21"/>
          <w:szCs w:val="21"/>
        </w:rPr>
        <w:t xml:space="preserve"> value </w:t>
      </w:r>
      <w:r>
        <w:rPr>
          <w:rFonts w:ascii="Arial" w:hAnsi="Arial" w:cs="Arial"/>
          <w:color w:val="333333"/>
          <w:sz w:val="21"/>
          <w:szCs w:val="21"/>
        </w:rPr>
        <w:t>是用</w:t>
      </w:r>
      <w:r>
        <w:rPr>
          <w:rFonts w:ascii="Arial" w:hAnsi="Arial" w:cs="Arial"/>
          <w:color w:val="333333"/>
          <w:sz w:val="21"/>
          <w:szCs w:val="21"/>
        </w:rPr>
        <w:t xml:space="preserve"> volatile </w:t>
      </w:r>
      <w:r>
        <w:rPr>
          <w:rFonts w:ascii="Arial" w:hAnsi="Arial" w:cs="Arial"/>
          <w:color w:val="333333"/>
          <w:sz w:val="21"/>
          <w:szCs w:val="21"/>
        </w:rPr>
        <w:t>关键词修饰的，但是并不能保证并发的原子性，所以</w:t>
      </w:r>
      <w:r>
        <w:rPr>
          <w:rFonts w:ascii="Arial" w:hAnsi="Arial" w:cs="Arial"/>
          <w:color w:val="333333"/>
          <w:sz w:val="21"/>
          <w:szCs w:val="21"/>
        </w:rPr>
        <w:t xml:space="preserve"> put </w:t>
      </w:r>
      <w:r>
        <w:rPr>
          <w:rFonts w:ascii="Arial" w:hAnsi="Arial" w:cs="Arial"/>
          <w:color w:val="333333"/>
          <w:sz w:val="21"/>
          <w:szCs w:val="21"/>
        </w:rPr>
        <w:t>操作时仍然需要加锁处理。</w:t>
      </w:r>
    </w:p>
    <w:p w:rsidR="0023051F" w:rsidRDefault="0023051F" w:rsidP="0023051F">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首先第一步的时候会尝试获取锁，如果获取失败肯定就有其他线程存在竞争，则利用</w:t>
      </w:r>
      <w:r>
        <w:rPr>
          <w:rFonts w:ascii="Arial" w:hAnsi="Arial" w:cs="Arial"/>
          <w:color w:val="333333"/>
          <w:sz w:val="21"/>
          <w:szCs w:val="21"/>
        </w:rPr>
        <w:t> </w:t>
      </w:r>
      <w:r>
        <w:rPr>
          <w:rStyle w:val="HTML"/>
          <w:rFonts w:ascii="Courier New" w:hAnsi="Courier New" w:cs="Courier New"/>
          <w:color w:val="333333"/>
        </w:rPr>
        <w:t>scanAndLockForPut()</w:t>
      </w:r>
      <w:r>
        <w:rPr>
          <w:rFonts w:ascii="Arial" w:hAnsi="Arial" w:cs="Arial"/>
          <w:color w:val="333333"/>
          <w:sz w:val="21"/>
          <w:szCs w:val="21"/>
        </w:rPr>
        <w:t> </w:t>
      </w:r>
      <w:r>
        <w:rPr>
          <w:rFonts w:ascii="Arial" w:hAnsi="Arial" w:cs="Arial"/>
          <w:color w:val="333333"/>
          <w:sz w:val="21"/>
          <w:szCs w:val="21"/>
        </w:rPr>
        <w:t>自旋获取锁。</w:t>
      </w:r>
    </w:p>
    <w:p w:rsidR="0023051F" w:rsidRDefault="0023051F" w:rsidP="00FA61C5">
      <w:pPr>
        <w:widowControl/>
        <w:numPr>
          <w:ilvl w:val="1"/>
          <w:numId w:val="20"/>
        </w:numPr>
        <w:spacing w:before="100" w:beforeAutospacing="1" w:after="100" w:afterAutospacing="1"/>
        <w:ind w:left="480"/>
        <w:jc w:val="left"/>
        <w:rPr>
          <w:rFonts w:ascii="Arial" w:hAnsi="Arial" w:cs="Arial"/>
          <w:color w:val="333333"/>
          <w:szCs w:val="21"/>
        </w:rPr>
      </w:pPr>
      <w:r>
        <w:rPr>
          <w:rFonts w:ascii="Arial" w:hAnsi="Arial" w:cs="Arial"/>
          <w:color w:val="333333"/>
          <w:szCs w:val="21"/>
        </w:rPr>
        <w:t>尝试自旋获取锁。</w:t>
      </w:r>
    </w:p>
    <w:p w:rsidR="0023051F" w:rsidRDefault="0023051F" w:rsidP="00FA61C5">
      <w:pPr>
        <w:widowControl/>
        <w:numPr>
          <w:ilvl w:val="1"/>
          <w:numId w:val="20"/>
        </w:numPr>
        <w:spacing w:before="100" w:beforeAutospacing="1" w:after="100" w:afterAutospacing="1"/>
        <w:ind w:left="480"/>
        <w:jc w:val="left"/>
        <w:rPr>
          <w:rFonts w:ascii="Arial" w:hAnsi="Arial" w:cs="Arial"/>
          <w:color w:val="333333"/>
          <w:szCs w:val="21"/>
        </w:rPr>
      </w:pPr>
      <w:r>
        <w:rPr>
          <w:rFonts w:ascii="Arial" w:hAnsi="Arial" w:cs="Arial"/>
          <w:color w:val="333333"/>
          <w:szCs w:val="21"/>
        </w:rPr>
        <w:t>如果重试的次数达到了</w:t>
      </w:r>
      <w:r>
        <w:rPr>
          <w:rFonts w:ascii="Arial" w:hAnsi="Arial" w:cs="Arial"/>
          <w:color w:val="333333"/>
          <w:szCs w:val="21"/>
        </w:rPr>
        <w:t> </w:t>
      </w:r>
      <w:r>
        <w:rPr>
          <w:rStyle w:val="HTML"/>
          <w:rFonts w:ascii="Courier New" w:hAnsi="Courier New" w:cs="Courier New"/>
          <w:color w:val="333333"/>
        </w:rPr>
        <w:t>MAX_SCAN_RETRIES</w:t>
      </w:r>
      <w:r>
        <w:rPr>
          <w:rFonts w:ascii="Arial" w:hAnsi="Arial" w:cs="Arial"/>
          <w:color w:val="333333"/>
          <w:szCs w:val="21"/>
        </w:rPr>
        <w:t> </w:t>
      </w:r>
      <w:r>
        <w:rPr>
          <w:rFonts w:ascii="Arial" w:hAnsi="Arial" w:cs="Arial"/>
          <w:color w:val="333333"/>
          <w:szCs w:val="21"/>
        </w:rPr>
        <w:t>则改为阻塞锁获取，保证能获取成功。最后解除当前</w:t>
      </w:r>
      <w:r>
        <w:rPr>
          <w:rFonts w:ascii="Arial" w:hAnsi="Arial" w:cs="Arial"/>
          <w:color w:val="333333"/>
          <w:szCs w:val="21"/>
        </w:rPr>
        <w:t xml:space="preserve"> Segment </w:t>
      </w:r>
      <w:r>
        <w:rPr>
          <w:rFonts w:ascii="Arial" w:hAnsi="Arial" w:cs="Arial"/>
          <w:color w:val="333333"/>
          <w:szCs w:val="21"/>
        </w:rPr>
        <w:t>的锁</w:t>
      </w:r>
    </w:p>
    <w:p w:rsidR="0023051F" w:rsidRDefault="000521C7" w:rsidP="0023051F">
      <w:pPr>
        <w:pStyle w:val="3"/>
        <w:spacing w:before="450" w:after="0"/>
        <w:rPr>
          <w:rFonts w:ascii="Arial" w:hAnsi="Arial" w:cs="Arial"/>
          <w:color w:val="333333"/>
          <w:sz w:val="24"/>
          <w:szCs w:val="24"/>
        </w:rPr>
      </w:pPr>
      <w:r>
        <w:rPr>
          <w:rFonts w:ascii="Arial" w:hAnsi="Arial" w:cs="Arial"/>
          <w:color w:val="333333"/>
          <w:sz w:val="24"/>
          <w:szCs w:val="24"/>
        </w:rPr>
        <w:t>``</w:t>
      </w:r>
      <w:r w:rsidR="0023051F">
        <w:rPr>
          <w:rFonts w:ascii="Arial" w:hAnsi="Arial" w:cs="Arial"/>
          <w:color w:val="333333"/>
          <w:sz w:val="24"/>
          <w:szCs w:val="24"/>
        </w:rPr>
        <w:t>··</w:t>
      </w:r>
      <w:r w:rsidR="0023051F">
        <w:rPr>
          <w:rFonts w:ascii="Arial" w:hAnsi="Arial" w:cs="Arial"/>
          <w:color w:val="333333"/>
          <w:sz w:val="24"/>
          <w:szCs w:val="24"/>
        </w:rPr>
        <w:t xml:space="preserve">　</w:t>
      </w:r>
      <w:r w:rsidR="0023051F">
        <w:rPr>
          <w:rFonts w:ascii="Arial" w:hAnsi="Arial" w:cs="Arial"/>
          <w:color w:val="333333"/>
          <w:sz w:val="24"/>
          <w:szCs w:val="24"/>
        </w:rPr>
        <w:t>10.2.CocurrentHashMap</w:t>
      </w:r>
      <w:r w:rsidR="0023051F">
        <w:rPr>
          <w:rFonts w:ascii="Arial" w:hAnsi="Arial" w:cs="Arial"/>
          <w:color w:val="333333"/>
          <w:sz w:val="24"/>
          <w:szCs w:val="24"/>
        </w:rPr>
        <w:t>（</w:t>
      </w:r>
      <w:r w:rsidR="0023051F">
        <w:rPr>
          <w:rFonts w:ascii="Arial" w:hAnsi="Arial" w:cs="Arial"/>
          <w:color w:val="333333"/>
          <w:sz w:val="24"/>
          <w:szCs w:val="24"/>
        </w:rPr>
        <w:t>1.8</w:t>
      </w:r>
      <w:r w:rsidR="0023051F">
        <w:rPr>
          <w:rFonts w:ascii="Arial" w:hAnsi="Arial" w:cs="Arial"/>
          <w:color w:val="333333"/>
          <w:sz w:val="24"/>
          <w:szCs w:val="24"/>
        </w:rPr>
        <w:t>）</w:t>
      </w:r>
    </w:p>
    <w:p w:rsidR="0023051F" w:rsidRDefault="0023051F" w:rsidP="00FA61C5">
      <w:pPr>
        <w:widowControl/>
        <w:numPr>
          <w:ilvl w:val="0"/>
          <w:numId w:val="21"/>
        </w:numPr>
        <w:spacing w:before="100" w:beforeAutospacing="1" w:after="100" w:afterAutospacing="1"/>
        <w:ind w:left="0"/>
        <w:jc w:val="left"/>
        <w:rPr>
          <w:rFonts w:ascii="Arial" w:hAnsi="Arial" w:cs="Arial"/>
          <w:color w:val="333333"/>
          <w:szCs w:val="21"/>
        </w:rPr>
      </w:pPr>
      <w:r>
        <w:rPr>
          <w:rFonts w:ascii="Arial" w:hAnsi="Arial" w:cs="Arial"/>
          <w:color w:val="333333"/>
          <w:szCs w:val="21"/>
        </w:rPr>
        <w:t>其中抛弃了原有的</w:t>
      </w:r>
      <w:r>
        <w:rPr>
          <w:rFonts w:ascii="Arial" w:hAnsi="Arial" w:cs="Arial"/>
          <w:color w:val="333333"/>
          <w:szCs w:val="21"/>
        </w:rPr>
        <w:t xml:space="preserve"> Segment </w:t>
      </w:r>
      <w:r>
        <w:rPr>
          <w:rFonts w:ascii="Arial" w:hAnsi="Arial" w:cs="Arial"/>
          <w:color w:val="333333"/>
          <w:szCs w:val="21"/>
        </w:rPr>
        <w:t>分段锁，而采用了</w:t>
      </w:r>
      <w:r>
        <w:rPr>
          <w:rFonts w:ascii="Arial" w:hAnsi="Arial" w:cs="Arial"/>
          <w:color w:val="333333"/>
          <w:szCs w:val="21"/>
        </w:rPr>
        <w:t> </w:t>
      </w:r>
      <w:r>
        <w:rPr>
          <w:rStyle w:val="HTML"/>
          <w:rFonts w:ascii="Courier New" w:hAnsi="Courier New" w:cs="Courier New"/>
          <w:color w:val="333333"/>
        </w:rPr>
        <w:t>CAS + synchronized</w:t>
      </w:r>
      <w:r>
        <w:rPr>
          <w:rFonts w:ascii="Arial" w:hAnsi="Arial" w:cs="Arial"/>
          <w:color w:val="333333"/>
          <w:szCs w:val="21"/>
        </w:rPr>
        <w:t> </w:t>
      </w:r>
      <w:r>
        <w:rPr>
          <w:rFonts w:ascii="Arial" w:hAnsi="Arial" w:cs="Arial"/>
          <w:color w:val="333333"/>
          <w:szCs w:val="21"/>
        </w:rPr>
        <w:t>来保证并发安全性。</w:t>
      </w:r>
    </w:p>
    <w:p w:rsidR="0023051F" w:rsidRDefault="0023051F" w:rsidP="00FA61C5">
      <w:pPr>
        <w:widowControl/>
        <w:numPr>
          <w:ilvl w:val="0"/>
          <w:numId w:val="21"/>
        </w:numPr>
        <w:spacing w:before="100" w:beforeAutospacing="1" w:after="100" w:afterAutospacing="1"/>
        <w:ind w:left="0"/>
        <w:jc w:val="left"/>
        <w:rPr>
          <w:rFonts w:ascii="Arial" w:hAnsi="Arial" w:cs="Arial"/>
          <w:color w:val="333333"/>
          <w:szCs w:val="21"/>
        </w:rPr>
      </w:pPr>
      <w:r>
        <w:rPr>
          <w:rFonts w:ascii="Arial" w:hAnsi="Arial" w:cs="Arial"/>
          <w:color w:val="333333"/>
          <w:szCs w:val="21"/>
        </w:rPr>
        <w:t>其中的</w:t>
      </w:r>
      <w:r>
        <w:rPr>
          <w:rFonts w:ascii="Arial" w:hAnsi="Arial" w:cs="Arial"/>
          <w:color w:val="333333"/>
          <w:szCs w:val="21"/>
        </w:rPr>
        <w:t> </w:t>
      </w:r>
      <w:r>
        <w:rPr>
          <w:rStyle w:val="HTML"/>
          <w:rFonts w:ascii="Courier New" w:hAnsi="Courier New" w:cs="Courier New"/>
          <w:color w:val="333333"/>
        </w:rPr>
        <w:t>val next</w:t>
      </w:r>
      <w:r>
        <w:rPr>
          <w:rFonts w:ascii="Arial" w:hAnsi="Arial" w:cs="Arial"/>
          <w:color w:val="333333"/>
          <w:szCs w:val="21"/>
        </w:rPr>
        <w:t> </w:t>
      </w:r>
      <w:r>
        <w:rPr>
          <w:rFonts w:ascii="Arial" w:hAnsi="Arial" w:cs="Arial"/>
          <w:color w:val="333333"/>
          <w:szCs w:val="21"/>
        </w:rPr>
        <w:t>都用了</w:t>
      </w:r>
      <w:r>
        <w:rPr>
          <w:rFonts w:ascii="Arial" w:hAnsi="Arial" w:cs="Arial"/>
          <w:color w:val="333333"/>
          <w:szCs w:val="21"/>
        </w:rPr>
        <w:t xml:space="preserve"> volatile </w:t>
      </w:r>
      <w:r>
        <w:rPr>
          <w:rFonts w:ascii="Arial" w:hAnsi="Arial" w:cs="Arial"/>
          <w:color w:val="333333"/>
          <w:szCs w:val="21"/>
        </w:rPr>
        <w:t>修饰，保证了可见性</w:t>
      </w:r>
    </w:p>
    <w:p w:rsidR="0023051F" w:rsidRDefault="0023051F" w:rsidP="00FA61C5">
      <w:pPr>
        <w:widowControl/>
        <w:numPr>
          <w:ilvl w:val="0"/>
          <w:numId w:val="21"/>
        </w:numPr>
        <w:spacing w:before="100" w:beforeAutospacing="1" w:after="100" w:afterAutospacing="1"/>
        <w:ind w:left="0"/>
        <w:jc w:val="left"/>
        <w:rPr>
          <w:rFonts w:ascii="Arial" w:hAnsi="Arial" w:cs="Arial"/>
          <w:color w:val="333333"/>
          <w:szCs w:val="21"/>
        </w:rPr>
      </w:pPr>
      <w:r>
        <w:rPr>
          <w:rFonts w:ascii="Arial" w:hAnsi="Arial" w:cs="Arial"/>
          <w:color w:val="333333"/>
          <w:szCs w:val="21"/>
        </w:rPr>
        <w:t>最大特点是引入了</w:t>
      </w:r>
      <w:r>
        <w:rPr>
          <w:rFonts w:ascii="Arial" w:hAnsi="Arial" w:cs="Arial"/>
          <w:color w:val="333333"/>
          <w:szCs w:val="21"/>
        </w:rPr>
        <w:t xml:space="preserve"> CAS</w:t>
      </w:r>
      <w:r>
        <w:rPr>
          <w:rFonts w:ascii="Arial" w:hAnsi="Arial" w:cs="Arial"/>
          <w:color w:val="333333"/>
          <w:szCs w:val="21"/>
        </w:rPr>
        <w:t>（借助</w:t>
      </w:r>
      <w:r>
        <w:rPr>
          <w:rFonts w:ascii="Arial" w:hAnsi="Arial" w:cs="Arial"/>
          <w:color w:val="333333"/>
          <w:szCs w:val="21"/>
        </w:rPr>
        <w:t xml:space="preserve"> Unsafe </w:t>
      </w:r>
      <w:r>
        <w:rPr>
          <w:rFonts w:ascii="Arial" w:hAnsi="Arial" w:cs="Arial"/>
          <w:color w:val="333333"/>
          <w:szCs w:val="21"/>
        </w:rPr>
        <w:t>来实现【</w:t>
      </w:r>
      <w:r>
        <w:rPr>
          <w:rFonts w:ascii="Arial" w:hAnsi="Arial" w:cs="Arial"/>
          <w:color w:val="333333"/>
          <w:szCs w:val="21"/>
        </w:rPr>
        <w:t>native code</w:t>
      </w:r>
      <w:r>
        <w:rPr>
          <w:rFonts w:ascii="Arial" w:hAnsi="Arial" w:cs="Arial"/>
          <w:color w:val="333333"/>
          <w:szCs w:val="21"/>
        </w:rPr>
        <w:t>】）</w:t>
      </w:r>
    </w:p>
    <w:p w:rsidR="0023051F" w:rsidRDefault="0023051F" w:rsidP="00FA61C5">
      <w:pPr>
        <w:widowControl/>
        <w:numPr>
          <w:ilvl w:val="1"/>
          <w:numId w:val="21"/>
        </w:numPr>
        <w:spacing w:before="100" w:beforeAutospacing="1" w:after="100" w:afterAutospacing="1"/>
        <w:ind w:left="480"/>
        <w:jc w:val="left"/>
        <w:rPr>
          <w:rFonts w:ascii="Arial" w:hAnsi="Arial" w:cs="Arial"/>
          <w:color w:val="333333"/>
          <w:szCs w:val="21"/>
        </w:rPr>
      </w:pPr>
      <w:r>
        <w:rPr>
          <w:rFonts w:ascii="Arial" w:hAnsi="Arial" w:cs="Arial"/>
          <w:color w:val="333333"/>
          <w:szCs w:val="21"/>
        </w:rPr>
        <w:t>CAS</w:t>
      </w:r>
      <w:r>
        <w:rPr>
          <w:rFonts w:ascii="Arial" w:hAnsi="Arial" w:cs="Arial"/>
          <w:color w:val="333333"/>
          <w:szCs w:val="21"/>
        </w:rPr>
        <w:t>有</w:t>
      </w:r>
      <w:r>
        <w:rPr>
          <w:rFonts w:ascii="Arial" w:hAnsi="Arial" w:cs="Arial"/>
          <w:color w:val="333333"/>
          <w:szCs w:val="21"/>
        </w:rPr>
        <w:t>3</w:t>
      </w:r>
      <w:r>
        <w:rPr>
          <w:rFonts w:ascii="Arial" w:hAnsi="Arial" w:cs="Arial"/>
          <w:color w:val="333333"/>
          <w:szCs w:val="21"/>
        </w:rPr>
        <w:t>个操作数，内存值</w:t>
      </w:r>
      <w:r>
        <w:rPr>
          <w:rFonts w:ascii="Arial" w:hAnsi="Arial" w:cs="Arial"/>
          <w:color w:val="333333"/>
          <w:szCs w:val="21"/>
        </w:rPr>
        <w:t>V</w:t>
      </w:r>
      <w:r>
        <w:rPr>
          <w:rFonts w:ascii="Arial" w:hAnsi="Arial" w:cs="Arial"/>
          <w:color w:val="333333"/>
          <w:szCs w:val="21"/>
        </w:rPr>
        <w:t>，旧的预期值</w:t>
      </w:r>
      <w:r>
        <w:rPr>
          <w:rFonts w:ascii="Arial" w:hAnsi="Arial" w:cs="Arial"/>
          <w:color w:val="333333"/>
          <w:szCs w:val="21"/>
        </w:rPr>
        <w:t>A</w:t>
      </w:r>
      <w:r>
        <w:rPr>
          <w:rFonts w:ascii="Arial" w:hAnsi="Arial" w:cs="Arial"/>
          <w:color w:val="333333"/>
          <w:szCs w:val="21"/>
        </w:rPr>
        <w:t>，要修改的新值</w:t>
      </w:r>
      <w:r>
        <w:rPr>
          <w:rFonts w:ascii="Arial" w:hAnsi="Arial" w:cs="Arial"/>
          <w:color w:val="333333"/>
          <w:szCs w:val="21"/>
        </w:rPr>
        <w:t>B</w:t>
      </w:r>
      <w:r>
        <w:rPr>
          <w:rFonts w:ascii="Arial" w:hAnsi="Arial" w:cs="Arial"/>
          <w:color w:val="333333"/>
          <w:szCs w:val="21"/>
        </w:rPr>
        <w:t>。当且仅当预期值</w:t>
      </w:r>
      <w:r>
        <w:rPr>
          <w:rFonts w:ascii="Arial" w:hAnsi="Arial" w:cs="Arial"/>
          <w:color w:val="333333"/>
          <w:szCs w:val="21"/>
        </w:rPr>
        <w:t>A</w:t>
      </w:r>
      <w:r>
        <w:rPr>
          <w:rFonts w:ascii="Arial" w:hAnsi="Arial" w:cs="Arial"/>
          <w:color w:val="333333"/>
          <w:szCs w:val="21"/>
        </w:rPr>
        <w:t>和内存值</w:t>
      </w:r>
      <w:r>
        <w:rPr>
          <w:rFonts w:ascii="Arial" w:hAnsi="Arial" w:cs="Arial"/>
          <w:color w:val="333333"/>
          <w:szCs w:val="21"/>
        </w:rPr>
        <w:t>V</w:t>
      </w:r>
      <w:r>
        <w:rPr>
          <w:rFonts w:ascii="Arial" w:hAnsi="Arial" w:cs="Arial"/>
          <w:color w:val="333333"/>
          <w:szCs w:val="21"/>
        </w:rPr>
        <w:t>相同时，将内存值</w:t>
      </w:r>
      <w:r>
        <w:rPr>
          <w:rFonts w:ascii="Arial" w:hAnsi="Arial" w:cs="Arial"/>
          <w:color w:val="333333"/>
          <w:szCs w:val="21"/>
        </w:rPr>
        <w:t>V</w:t>
      </w:r>
      <w:r>
        <w:rPr>
          <w:rFonts w:ascii="Arial" w:hAnsi="Arial" w:cs="Arial"/>
          <w:color w:val="333333"/>
          <w:szCs w:val="21"/>
        </w:rPr>
        <w:t>修改为</w:t>
      </w:r>
      <w:r>
        <w:rPr>
          <w:rFonts w:ascii="Arial" w:hAnsi="Arial" w:cs="Arial"/>
          <w:color w:val="333333"/>
          <w:szCs w:val="21"/>
        </w:rPr>
        <w:t>B</w:t>
      </w:r>
      <w:r>
        <w:rPr>
          <w:rFonts w:ascii="Arial" w:hAnsi="Arial" w:cs="Arial"/>
          <w:color w:val="333333"/>
          <w:szCs w:val="21"/>
        </w:rPr>
        <w:t>，否则什么都不做。</w:t>
      </w:r>
    </w:p>
    <w:p w:rsidR="0023051F" w:rsidRDefault="0023051F" w:rsidP="00FA61C5">
      <w:pPr>
        <w:widowControl/>
        <w:numPr>
          <w:ilvl w:val="1"/>
          <w:numId w:val="21"/>
        </w:numPr>
        <w:spacing w:before="100" w:beforeAutospacing="1" w:after="100" w:afterAutospacing="1"/>
        <w:ind w:left="480"/>
        <w:jc w:val="left"/>
        <w:rPr>
          <w:rFonts w:ascii="Arial" w:hAnsi="Arial" w:cs="Arial"/>
          <w:color w:val="333333"/>
          <w:szCs w:val="21"/>
        </w:rPr>
      </w:pPr>
      <w:r>
        <w:rPr>
          <w:rFonts w:ascii="Arial" w:hAnsi="Arial" w:cs="Arial"/>
          <w:color w:val="333333"/>
          <w:szCs w:val="21"/>
        </w:rPr>
        <w:t xml:space="preserve">Unsafe </w:t>
      </w:r>
      <w:r>
        <w:rPr>
          <w:rFonts w:ascii="Arial" w:hAnsi="Arial" w:cs="Arial"/>
          <w:color w:val="333333"/>
          <w:szCs w:val="21"/>
        </w:rPr>
        <w:t>借助</w:t>
      </w:r>
      <w:r>
        <w:rPr>
          <w:rFonts w:ascii="Arial" w:hAnsi="Arial" w:cs="Arial"/>
          <w:color w:val="333333"/>
          <w:szCs w:val="21"/>
        </w:rPr>
        <w:t xml:space="preserve"> CPU </w:t>
      </w:r>
      <w:r>
        <w:rPr>
          <w:rFonts w:ascii="Arial" w:hAnsi="Arial" w:cs="Arial"/>
          <w:color w:val="333333"/>
          <w:szCs w:val="21"/>
        </w:rPr>
        <w:t>指令</w:t>
      </w:r>
      <w:r>
        <w:rPr>
          <w:rFonts w:ascii="Arial" w:hAnsi="Arial" w:cs="Arial"/>
          <w:color w:val="333333"/>
          <w:szCs w:val="21"/>
        </w:rPr>
        <w:t xml:space="preserve"> cmpxchg </w:t>
      </w:r>
      <w:r>
        <w:rPr>
          <w:rFonts w:ascii="Arial" w:hAnsi="Arial" w:cs="Arial"/>
          <w:color w:val="333333"/>
          <w:szCs w:val="21"/>
        </w:rPr>
        <w:t>来实现</w:t>
      </w:r>
    </w:p>
    <w:p w:rsidR="0023051F" w:rsidRDefault="0023051F" w:rsidP="00FA61C5">
      <w:pPr>
        <w:widowControl/>
        <w:numPr>
          <w:ilvl w:val="1"/>
          <w:numId w:val="21"/>
        </w:numPr>
        <w:spacing w:before="100" w:beforeAutospacing="1" w:after="100" w:afterAutospacing="1"/>
        <w:ind w:left="480"/>
        <w:jc w:val="left"/>
        <w:rPr>
          <w:rFonts w:ascii="Arial" w:hAnsi="Arial" w:cs="Arial"/>
          <w:color w:val="333333"/>
          <w:szCs w:val="21"/>
        </w:rPr>
      </w:pPr>
      <w:r>
        <w:rPr>
          <w:rFonts w:ascii="Arial" w:hAnsi="Arial" w:cs="Arial"/>
          <w:color w:val="333333"/>
          <w:szCs w:val="21"/>
        </w:rPr>
        <w:t>使用实例：</w:t>
      </w:r>
    </w:p>
    <w:p w:rsidR="0023051F" w:rsidRDefault="0023051F" w:rsidP="00FA61C5">
      <w:pPr>
        <w:widowControl/>
        <w:numPr>
          <w:ilvl w:val="2"/>
          <w:numId w:val="22"/>
        </w:numPr>
        <w:spacing w:before="100" w:beforeAutospacing="1" w:after="100" w:afterAutospacing="1"/>
        <w:ind w:left="480" w:hanging="360"/>
        <w:jc w:val="left"/>
        <w:rPr>
          <w:rFonts w:ascii="Arial" w:hAnsi="Arial" w:cs="Arial"/>
          <w:color w:val="333333"/>
          <w:szCs w:val="21"/>
        </w:rPr>
      </w:pPr>
      <w:r>
        <w:rPr>
          <w:rFonts w:ascii="Arial" w:hAnsi="Arial" w:cs="Arial"/>
          <w:color w:val="333333"/>
          <w:szCs w:val="21"/>
        </w:rPr>
        <w:t>对</w:t>
      </w:r>
      <w:r>
        <w:rPr>
          <w:rFonts w:ascii="Arial" w:hAnsi="Arial" w:cs="Arial"/>
          <w:color w:val="333333"/>
          <w:szCs w:val="21"/>
        </w:rPr>
        <w:t xml:space="preserve"> sizeCtl </w:t>
      </w:r>
      <w:r>
        <w:rPr>
          <w:rFonts w:ascii="Arial" w:hAnsi="Arial" w:cs="Arial"/>
          <w:color w:val="333333"/>
          <w:szCs w:val="21"/>
        </w:rPr>
        <w:t>的控制都是用</w:t>
      </w:r>
      <w:r>
        <w:rPr>
          <w:rFonts w:ascii="Arial" w:hAnsi="Arial" w:cs="Arial"/>
          <w:color w:val="333333"/>
          <w:szCs w:val="21"/>
        </w:rPr>
        <w:t xml:space="preserve"> CAS </w:t>
      </w:r>
      <w:r>
        <w:rPr>
          <w:rFonts w:ascii="Arial" w:hAnsi="Arial" w:cs="Arial"/>
          <w:color w:val="333333"/>
          <w:szCs w:val="21"/>
        </w:rPr>
        <w:t>来实现的</w:t>
      </w:r>
    </w:p>
    <w:p w:rsidR="0023051F" w:rsidRDefault="0023051F" w:rsidP="00FA61C5">
      <w:pPr>
        <w:widowControl/>
        <w:numPr>
          <w:ilvl w:val="2"/>
          <w:numId w:val="23"/>
        </w:numPr>
        <w:spacing w:before="100" w:beforeAutospacing="1" w:after="100" w:afterAutospacing="1"/>
        <w:ind w:left="960" w:hanging="360"/>
        <w:jc w:val="left"/>
        <w:rPr>
          <w:rFonts w:ascii="Arial" w:hAnsi="Arial" w:cs="Arial"/>
          <w:color w:val="707070"/>
          <w:szCs w:val="21"/>
        </w:rPr>
      </w:pPr>
      <w:r>
        <w:rPr>
          <w:rFonts w:ascii="Arial" w:hAnsi="Arial" w:cs="Arial"/>
          <w:color w:val="707070"/>
          <w:szCs w:val="21"/>
        </w:rPr>
        <w:t xml:space="preserve">sizeCtl </w:t>
      </w:r>
      <w:r>
        <w:rPr>
          <w:rFonts w:ascii="Arial" w:hAnsi="Arial" w:cs="Arial"/>
          <w:color w:val="707070"/>
          <w:szCs w:val="21"/>
        </w:rPr>
        <w:t>：默认为</w:t>
      </w:r>
      <w:r>
        <w:rPr>
          <w:rFonts w:ascii="Arial" w:hAnsi="Arial" w:cs="Arial"/>
          <w:color w:val="707070"/>
          <w:szCs w:val="21"/>
        </w:rPr>
        <w:t>0</w:t>
      </w:r>
      <w:r>
        <w:rPr>
          <w:rFonts w:ascii="Arial" w:hAnsi="Arial" w:cs="Arial"/>
          <w:color w:val="707070"/>
          <w:szCs w:val="21"/>
        </w:rPr>
        <w:t>，用来控制</w:t>
      </w:r>
      <w:r>
        <w:rPr>
          <w:rFonts w:ascii="Arial" w:hAnsi="Arial" w:cs="Arial"/>
          <w:color w:val="707070"/>
          <w:szCs w:val="21"/>
        </w:rPr>
        <w:t xml:space="preserve"> table </w:t>
      </w:r>
      <w:r>
        <w:rPr>
          <w:rFonts w:ascii="Arial" w:hAnsi="Arial" w:cs="Arial"/>
          <w:color w:val="707070"/>
          <w:szCs w:val="21"/>
        </w:rPr>
        <w:t>的初始化和扩容操作。</w:t>
      </w:r>
    </w:p>
    <w:p w:rsidR="0023051F" w:rsidRDefault="0023051F" w:rsidP="00FA61C5">
      <w:pPr>
        <w:widowControl/>
        <w:numPr>
          <w:ilvl w:val="3"/>
          <w:numId w:val="24"/>
        </w:numPr>
        <w:spacing w:before="100" w:beforeAutospacing="1" w:after="100" w:afterAutospacing="1"/>
        <w:ind w:left="960" w:hanging="360"/>
        <w:jc w:val="left"/>
        <w:rPr>
          <w:rFonts w:ascii="Arial" w:hAnsi="Arial" w:cs="Arial"/>
          <w:color w:val="707070"/>
          <w:szCs w:val="21"/>
        </w:rPr>
      </w:pPr>
      <w:r>
        <w:rPr>
          <w:rFonts w:ascii="Arial" w:hAnsi="Arial" w:cs="Arial"/>
          <w:color w:val="707070"/>
          <w:szCs w:val="21"/>
        </w:rPr>
        <w:t xml:space="preserve">-1 </w:t>
      </w:r>
      <w:r>
        <w:rPr>
          <w:rFonts w:ascii="Arial" w:hAnsi="Arial" w:cs="Arial"/>
          <w:color w:val="707070"/>
          <w:szCs w:val="21"/>
        </w:rPr>
        <w:t>代表</w:t>
      </w:r>
      <w:r>
        <w:rPr>
          <w:rFonts w:ascii="Arial" w:hAnsi="Arial" w:cs="Arial"/>
          <w:color w:val="707070"/>
          <w:szCs w:val="21"/>
        </w:rPr>
        <w:t>table</w:t>
      </w:r>
      <w:r>
        <w:rPr>
          <w:rFonts w:ascii="Arial" w:hAnsi="Arial" w:cs="Arial"/>
          <w:color w:val="707070"/>
          <w:szCs w:val="21"/>
        </w:rPr>
        <w:t>正在初始化</w:t>
      </w:r>
    </w:p>
    <w:p w:rsidR="0023051F" w:rsidRDefault="0023051F" w:rsidP="00FA61C5">
      <w:pPr>
        <w:widowControl/>
        <w:numPr>
          <w:ilvl w:val="3"/>
          <w:numId w:val="24"/>
        </w:numPr>
        <w:spacing w:before="100" w:beforeAutospacing="1" w:after="100" w:afterAutospacing="1"/>
        <w:ind w:left="960" w:hanging="360"/>
        <w:jc w:val="left"/>
        <w:rPr>
          <w:rFonts w:ascii="Arial" w:hAnsi="Arial" w:cs="Arial"/>
          <w:color w:val="707070"/>
          <w:szCs w:val="21"/>
        </w:rPr>
      </w:pPr>
      <w:r>
        <w:rPr>
          <w:rFonts w:ascii="Arial" w:hAnsi="Arial" w:cs="Arial"/>
          <w:color w:val="707070"/>
          <w:szCs w:val="21"/>
        </w:rPr>
        <w:t xml:space="preserve">N </w:t>
      </w:r>
      <w:r>
        <w:rPr>
          <w:rFonts w:ascii="Arial" w:hAnsi="Arial" w:cs="Arial"/>
          <w:color w:val="707070"/>
          <w:szCs w:val="21"/>
        </w:rPr>
        <w:t>表示有</w:t>
      </w:r>
      <w:r>
        <w:rPr>
          <w:rFonts w:ascii="Arial" w:hAnsi="Arial" w:cs="Arial"/>
          <w:color w:val="707070"/>
          <w:szCs w:val="21"/>
        </w:rPr>
        <w:t xml:space="preserve"> -N-1 </w:t>
      </w:r>
      <w:r>
        <w:rPr>
          <w:rFonts w:ascii="Arial" w:hAnsi="Arial" w:cs="Arial"/>
          <w:color w:val="707070"/>
          <w:szCs w:val="21"/>
        </w:rPr>
        <w:t>个线程正在进行扩容操作</w:t>
      </w:r>
    </w:p>
    <w:p w:rsidR="0023051F" w:rsidRDefault="0023051F" w:rsidP="00FA61C5">
      <w:pPr>
        <w:widowControl/>
        <w:numPr>
          <w:ilvl w:val="3"/>
          <w:numId w:val="24"/>
        </w:numPr>
        <w:spacing w:before="100" w:beforeAutospacing="1" w:after="100" w:afterAutospacing="1"/>
        <w:ind w:left="960" w:hanging="360"/>
        <w:jc w:val="left"/>
        <w:rPr>
          <w:rFonts w:ascii="Arial" w:hAnsi="Arial" w:cs="Arial"/>
          <w:color w:val="707070"/>
          <w:szCs w:val="21"/>
        </w:rPr>
      </w:pPr>
      <w:r>
        <w:rPr>
          <w:rFonts w:ascii="Arial" w:hAnsi="Arial" w:cs="Arial"/>
          <w:color w:val="707070"/>
          <w:szCs w:val="21"/>
        </w:rPr>
        <w:t>如果</w:t>
      </w:r>
      <w:r>
        <w:rPr>
          <w:rFonts w:ascii="Arial" w:hAnsi="Arial" w:cs="Arial"/>
          <w:color w:val="707070"/>
          <w:szCs w:val="21"/>
        </w:rPr>
        <w:t>table</w:t>
      </w:r>
      <w:r>
        <w:rPr>
          <w:rFonts w:ascii="Arial" w:hAnsi="Arial" w:cs="Arial"/>
          <w:color w:val="707070"/>
          <w:szCs w:val="21"/>
        </w:rPr>
        <w:t>未初始化，表示</w:t>
      </w:r>
      <w:r>
        <w:rPr>
          <w:rFonts w:ascii="Arial" w:hAnsi="Arial" w:cs="Arial"/>
          <w:color w:val="707070"/>
          <w:szCs w:val="21"/>
        </w:rPr>
        <w:t>table</w:t>
      </w:r>
      <w:r>
        <w:rPr>
          <w:rFonts w:ascii="Arial" w:hAnsi="Arial" w:cs="Arial"/>
          <w:color w:val="707070"/>
          <w:szCs w:val="21"/>
        </w:rPr>
        <w:t>需要初始化的大小。</w:t>
      </w:r>
    </w:p>
    <w:p w:rsidR="0023051F" w:rsidRDefault="0023051F" w:rsidP="00FA61C5">
      <w:pPr>
        <w:widowControl/>
        <w:numPr>
          <w:ilvl w:val="3"/>
          <w:numId w:val="24"/>
        </w:numPr>
        <w:spacing w:before="100" w:beforeAutospacing="1" w:after="100" w:afterAutospacing="1"/>
        <w:ind w:left="960" w:hanging="360"/>
        <w:jc w:val="left"/>
        <w:rPr>
          <w:rFonts w:ascii="Arial" w:hAnsi="Arial" w:cs="Arial"/>
          <w:color w:val="707070"/>
          <w:szCs w:val="21"/>
        </w:rPr>
      </w:pPr>
      <w:r>
        <w:rPr>
          <w:rFonts w:ascii="Arial" w:hAnsi="Arial" w:cs="Arial"/>
          <w:color w:val="707070"/>
          <w:szCs w:val="21"/>
        </w:rPr>
        <w:t>如果</w:t>
      </w:r>
      <w:r>
        <w:rPr>
          <w:rFonts w:ascii="Arial" w:hAnsi="Arial" w:cs="Arial"/>
          <w:color w:val="707070"/>
          <w:szCs w:val="21"/>
        </w:rPr>
        <w:t>table</w:t>
      </w:r>
      <w:r>
        <w:rPr>
          <w:rFonts w:ascii="Arial" w:hAnsi="Arial" w:cs="Arial"/>
          <w:color w:val="707070"/>
          <w:szCs w:val="21"/>
        </w:rPr>
        <w:t>初始化完成，表示</w:t>
      </w:r>
      <w:r>
        <w:rPr>
          <w:rFonts w:ascii="Arial" w:hAnsi="Arial" w:cs="Arial"/>
          <w:color w:val="707070"/>
          <w:szCs w:val="21"/>
        </w:rPr>
        <w:t>table</w:t>
      </w:r>
      <w:r>
        <w:rPr>
          <w:rFonts w:ascii="Arial" w:hAnsi="Arial" w:cs="Arial"/>
          <w:color w:val="707070"/>
          <w:szCs w:val="21"/>
        </w:rPr>
        <w:t>的容量，默认是</w:t>
      </w:r>
      <w:r>
        <w:rPr>
          <w:rFonts w:ascii="Arial" w:hAnsi="Arial" w:cs="Arial"/>
          <w:color w:val="707070"/>
          <w:szCs w:val="21"/>
        </w:rPr>
        <w:t>table</w:t>
      </w:r>
      <w:r>
        <w:rPr>
          <w:rFonts w:ascii="Arial" w:hAnsi="Arial" w:cs="Arial"/>
          <w:color w:val="707070"/>
          <w:szCs w:val="21"/>
        </w:rPr>
        <w:t>大小的</w:t>
      </w:r>
      <w:r>
        <w:rPr>
          <w:rFonts w:ascii="Arial" w:hAnsi="Arial" w:cs="Arial"/>
          <w:color w:val="707070"/>
          <w:szCs w:val="21"/>
        </w:rPr>
        <w:t>0.75</w:t>
      </w:r>
      <w:r>
        <w:rPr>
          <w:rFonts w:ascii="Arial" w:hAnsi="Arial" w:cs="Arial"/>
          <w:color w:val="707070"/>
          <w:szCs w:val="21"/>
        </w:rPr>
        <w:t>倍，居然用这个公式算</w:t>
      </w:r>
      <w:r>
        <w:rPr>
          <w:rFonts w:ascii="Arial" w:hAnsi="Arial" w:cs="Arial"/>
          <w:color w:val="707070"/>
          <w:szCs w:val="21"/>
        </w:rPr>
        <w:t>0.75</w:t>
      </w:r>
      <w:r>
        <w:rPr>
          <w:rFonts w:ascii="Arial" w:hAnsi="Arial" w:cs="Arial"/>
          <w:color w:val="707070"/>
          <w:szCs w:val="21"/>
        </w:rPr>
        <w:t>（</w:t>
      </w:r>
      <w:r>
        <w:rPr>
          <w:rFonts w:ascii="Arial" w:hAnsi="Arial" w:cs="Arial"/>
          <w:color w:val="707070"/>
          <w:szCs w:val="21"/>
        </w:rPr>
        <w:t>n - (n &gt;&gt;&gt; 2)</w:t>
      </w:r>
      <w:r>
        <w:rPr>
          <w:rFonts w:ascii="Arial" w:hAnsi="Arial" w:cs="Arial"/>
          <w:color w:val="707070"/>
          <w:szCs w:val="21"/>
        </w:rPr>
        <w:t>）。</w:t>
      </w:r>
    </w:p>
    <w:p w:rsidR="0023051F" w:rsidRDefault="0023051F" w:rsidP="00FA61C5">
      <w:pPr>
        <w:widowControl/>
        <w:numPr>
          <w:ilvl w:val="1"/>
          <w:numId w:val="24"/>
        </w:numPr>
        <w:spacing w:before="100" w:beforeAutospacing="1" w:after="100" w:afterAutospacing="1"/>
        <w:ind w:left="480"/>
        <w:jc w:val="left"/>
        <w:rPr>
          <w:rFonts w:ascii="Arial" w:hAnsi="Arial" w:cs="Arial"/>
          <w:color w:val="333333"/>
          <w:szCs w:val="21"/>
        </w:rPr>
      </w:pPr>
      <w:r>
        <w:rPr>
          <w:rFonts w:ascii="Arial" w:hAnsi="Arial" w:cs="Arial"/>
          <w:color w:val="333333"/>
          <w:szCs w:val="21"/>
        </w:rPr>
        <w:t xml:space="preserve">CAS </w:t>
      </w:r>
      <w:r>
        <w:rPr>
          <w:rFonts w:ascii="Arial" w:hAnsi="Arial" w:cs="Arial"/>
          <w:color w:val="333333"/>
          <w:szCs w:val="21"/>
        </w:rPr>
        <w:t>会出现的问题：</w:t>
      </w:r>
      <w:r>
        <w:rPr>
          <w:rFonts w:ascii="Arial" w:hAnsi="Arial" w:cs="Arial"/>
          <w:color w:val="333333"/>
          <w:szCs w:val="21"/>
        </w:rPr>
        <w:t>ABA</w:t>
      </w:r>
    </w:p>
    <w:p w:rsidR="0023051F" w:rsidRDefault="0023051F" w:rsidP="00FA61C5">
      <w:pPr>
        <w:widowControl/>
        <w:numPr>
          <w:ilvl w:val="2"/>
          <w:numId w:val="25"/>
        </w:numPr>
        <w:spacing w:before="100" w:beforeAutospacing="1" w:after="100" w:afterAutospacing="1"/>
        <w:ind w:left="480"/>
        <w:jc w:val="left"/>
        <w:rPr>
          <w:rFonts w:ascii="Arial" w:hAnsi="Arial" w:cs="Arial"/>
          <w:color w:val="333333"/>
          <w:szCs w:val="21"/>
        </w:rPr>
      </w:pPr>
      <w:r>
        <w:rPr>
          <w:rFonts w:ascii="Arial" w:hAnsi="Arial" w:cs="Arial"/>
          <w:color w:val="333333"/>
          <w:szCs w:val="21"/>
        </w:rPr>
        <w:t>解决：对变量增加一个版本号，每次修改，版本号加</w:t>
      </w:r>
      <w:r>
        <w:rPr>
          <w:rFonts w:ascii="Arial" w:hAnsi="Arial" w:cs="Arial"/>
          <w:color w:val="333333"/>
          <w:szCs w:val="21"/>
        </w:rPr>
        <w:t xml:space="preserve"> 1</w:t>
      </w:r>
      <w:r>
        <w:rPr>
          <w:rFonts w:ascii="Arial" w:hAnsi="Arial" w:cs="Arial"/>
          <w:color w:val="333333"/>
          <w:szCs w:val="21"/>
        </w:rPr>
        <w:t>，比较的时候比较版本号。</w:t>
      </w:r>
    </w:p>
    <w:p w:rsidR="0023051F" w:rsidRDefault="0023051F" w:rsidP="0023051F">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put</w:t>
      </w:r>
      <w:r>
        <w:rPr>
          <w:rFonts w:ascii="Arial" w:hAnsi="Arial" w:cs="Arial"/>
          <w:color w:val="333333"/>
          <w:sz w:val="21"/>
          <w:szCs w:val="21"/>
        </w:rPr>
        <w:t>过程</w:t>
      </w:r>
    </w:p>
    <w:p w:rsidR="0023051F" w:rsidRDefault="0023051F" w:rsidP="00FA61C5">
      <w:pPr>
        <w:widowControl/>
        <w:numPr>
          <w:ilvl w:val="0"/>
          <w:numId w:val="26"/>
        </w:numPr>
        <w:spacing w:before="100" w:beforeAutospacing="1" w:after="100" w:afterAutospacing="1"/>
        <w:ind w:left="0"/>
        <w:jc w:val="left"/>
        <w:rPr>
          <w:rFonts w:ascii="Arial" w:hAnsi="Arial" w:cs="Arial"/>
          <w:color w:val="333333"/>
          <w:szCs w:val="21"/>
        </w:rPr>
      </w:pPr>
      <w:r>
        <w:rPr>
          <w:rFonts w:ascii="Arial" w:hAnsi="Arial" w:cs="Arial"/>
          <w:color w:val="333333"/>
          <w:szCs w:val="21"/>
        </w:rPr>
        <w:t>根据</w:t>
      </w:r>
      <w:r>
        <w:rPr>
          <w:rFonts w:ascii="Arial" w:hAnsi="Arial" w:cs="Arial"/>
          <w:color w:val="333333"/>
          <w:szCs w:val="21"/>
        </w:rPr>
        <w:t xml:space="preserve"> key </w:t>
      </w:r>
      <w:r>
        <w:rPr>
          <w:rFonts w:ascii="Arial" w:hAnsi="Arial" w:cs="Arial"/>
          <w:color w:val="333333"/>
          <w:szCs w:val="21"/>
        </w:rPr>
        <w:t>计算出</w:t>
      </w:r>
      <w:r>
        <w:rPr>
          <w:rFonts w:ascii="Arial" w:hAnsi="Arial" w:cs="Arial"/>
          <w:color w:val="333333"/>
          <w:szCs w:val="21"/>
        </w:rPr>
        <w:t xml:space="preserve"> hashcode </w:t>
      </w:r>
      <w:r>
        <w:rPr>
          <w:rFonts w:ascii="Arial" w:hAnsi="Arial" w:cs="Arial"/>
          <w:color w:val="333333"/>
          <w:szCs w:val="21"/>
        </w:rPr>
        <w:t>。</w:t>
      </w:r>
    </w:p>
    <w:p w:rsidR="0023051F" w:rsidRDefault="0023051F" w:rsidP="00FA61C5">
      <w:pPr>
        <w:widowControl/>
        <w:numPr>
          <w:ilvl w:val="0"/>
          <w:numId w:val="26"/>
        </w:numPr>
        <w:spacing w:before="100" w:beforeAutospacing="1" w:after="100" w:afterAutospacing="1"/>
        <w:ind w:left="0"/>
        <w:jc w:val="left"/>
        <w:rPr>
          <w:rFonts w:ascii="Arial" w:hAnsi="Arial" w:cs="Arial"/>
          <w:color w:val="333333"/>
          <w:szCs w:val="21"/>
        </w:rPr>
      </w:pPr>
      <w:r>
        <w:rPr>
          <w:rFonts w:ascii="Arial" w:hAnsi="Arial" w:cs="Arial"/>
          <w:color w:val="333333"/>
          <w:szCs w:val="21"/>
        </w:rPr>
        <w:t>判断是否需要进行初始化。</w:t>
      </w:r>
    </w:p>
    <w:p w:rsidR="0023051F" w:rsidRDefault="0023051F" w:rsidP="00FA61C5">
      <w:pPr>
        <w:widowControl/>
        <w:numPr>
          <w:ilvl w:val="0"/>
          <w:numId w:val="26"/>
        </w:numPr>
        <w:spacing w:before="100" w:beforeAutospacing="1" w:after="100" w:afterAutospacing="1"/>
        <w:ind w:left="0"/>
        <w:jc w:val="left"/>
        <w:rPr>
          <w:rFonts w:ascii="Arial" w:hAnsi="Arial" w:cs="Arial"/>
          <w:color w:val="333333"/>
          <w:szCs w:val="21"/>
        </w:rPr>
      </w:pPr>
      <w:r>
        <w:rPr>
          <w:rFonts w:ascii="Arial" w:hAnsi="Arial" w:cs="Arial"/>
          <w:color w:val="333333"/>
          <w:szCs w:val="21"/>
        </w:rPr>
        <w:t>通过</w:t>
      </w:r>
      <w:r>
        <w:rPr>
          <w:rFonts w:ascii="Arial" w:hAnsi="Arial" w:cs="Arial"/>
          <w:color w:val="333333"/>
          <w:szCs w:val="21"/>
        </w:rPr>
        <w:t xml:space="preserve"> key </w:t>
      </w:r>
      <w:r>
        <w:rPr>
          <w:rFonts w:ascii="Arial" w:hAnsi="Arial" w:cs="Arial"/>
          <w:color w:val="333333"/>
          <w:szCs w:val="21"/>
        </w:rPr>
        <w:t>定位出的</w:t>
      </w:r>
      <w:r>
        <w:rPr>
          <w:rFonts w:ascii="Arial" w:hAnsi="Arial" w:cs="Arial"/>
          <w:color w:val="333333"/>
          <w:szCs w:val="21"/>
        </w:rPr>
        <w:t xml:space="preserve"> Node</w:t>
      </w:r>
      <w:r>
        <w:rPr>
          <w:rFonts w:ascii="Arial" w:hAnsi="Arial" w:cs="Arial"/>
          <w:color w:val="333333"/>
          <w:szCs w:val="21"/>
        </w:rPr>
        <w:t>，如果为空表示当前位置可以写入数据，利用</w:t>
      </w:r>
      <w:r>
        <w:rPr>
          <w:rFonts w:ascii="Arial" w:hAnsi="Arial" w:cs="Arial"/>
          <w:color w:val="333333"/>
          <w:szCs w:val="21"/>
        </w:rPr>
        <w:t xml:space="preserve"> CAS </w:t>
      </w:r>
      <w:r>
        <w:rPr>
          <w:rFonts w:ascii="Arial" w:hAnsi="Arial" w:cs="Arial"/>
          <w:color w:val="333333"/>
          <w:szCs w:val="21"/>
        </w:rPr>
        <w:t>尝试写入，失败则自旋保证成功。</w:t>
      </w:r>
    </w:p>
    <w:p w:rsidR="0023051F" w:rsidRDefault="0023051F" w:rsidP="00FA61C5">
      <w:pPr>
        <w:widowControl/>
        <w:numPr>
          <w:ilvl w:val="0"/>
          <w:numId w:val="26"/>
        </w:numPr>
        <w:spacing w:before="100" w:beforeAutospacing="1" w:after="100" w:afterAutospacing="1"/>
        <w:ind w:left="0"/>
        <w:jc w:val="left"/>
        <w:rPr>
          <w:rFonts w:ascii="Arial" w:hAnsi="Arial" w:cs="Arial"/>
          <w:color w:val="333333"/>
          <w:szCs w:val="21"/>
        </w:rPr>
      </w:pPr>
      <w:r>
        <w:rPr>
          <w:rFonts w:ascii="Arial" w:hAnsi="Arial" w:cs="Arial"/>
          <w:color w:val="333333"/>
          <w:szCs w:val="21"/>
        </w:rPr>
        <w:t>如果当前位置的</w:t>
      </w:r>
      <w:r>
        <w:rPr>
          <w:rFonts w:ascii="Arial" w:hAnsi="Arial" w:cs="Arial"/>
          <w:color w:val="333333"/>
          <w:szCs w:val="21"/>
        </w:rPr>
        <w:t> </w:t>
      </w:r>
      <w:r>
        <w:rPr>
          <w:rStyle w:val="HTML"/>
          <w:rFonts w:ascii="Courier New" w:hAnsi="Courier New" w:cs="Courier New"/>
          <w:color w:val="333333"/>
        </w:rPr>
        <w:t>hashcode == MOVED == -1</w:t>
      </w:r>
      <w:r>
        <w:rPr>
          <w:rFonts w:ascii="Arial" w:hAnsi="Arial" w:cs="Arial"/>
          <w:color w:val="333333"/>
          <w:szCs w:val="21"/>
        </w:rPr>
        <w:t>,</w:t>
      </w:r>
      <w:r>
        <w:rPr>
          <w:rFonts w:ascii="Arial" w:hAnsi="Arial" w:cs="Arial"/>
          <w:color w:val="333333"/>
          <w:szCs w:val="21"/>
        </w:rPr>
        <w:t>则需要进行扩容。</w:t>
      </w:r>
    </w:p>
    <w:p w:rsidR="0023051F" w:rsidRDefault="0023051F" w:rsidP="00FA61C5">
      <w:pPr>
        <w:widowControl/>
        <w:numPr>
          <w:ilvl w:val="0"/>
          <w:numId w:val="26"/>
        </w:numPr>
        <w:spacing w:before="100" w:beforeAutospacing="1" w:after="100" w:afterAutospacing="1"/>
        <w:ind w:left="0"/>
        <w:jc w:val="left"/>
        <w:rPr>
          <w:rFonts w:ascii="Arial" w:hAnsi="Arial" w:cs="Arial"/>
          <w:color w:val="333333"/>
          <w:szCs w:val="21"/>
        </w:rPr>
      </w:pPr>
      <w:r>
        <w:rPr>
          <w:rFonts w:ascii="Arial" w:hAnsi="Arial" w:cs="Arial"/>
          <w:color w:val="333333"/>
          <w:szCs w:val="21"/>
        </w:rPr>
        <w:t>如果都不满足，则利用</w:t>
      </w:r>
      <w:r>
        <w:rPr>
          <w:rFonts w:ascii="Arial" w:hAnsi="Arial" w:cs="Arial"/>
          <w:color w:val="333333"/>
          <w:szCs w:val="21"/>
        </w:rPr>
        <w:t xml:space="preserve"> synchronized </w:t>
      </w:r>
      <w:r>
        <w:rPr>
          <w:rFonts w:ascii="Arial" w:hAnsi="Arial" w:cs="Arial"/>
          <w:color w:val="333333"/>
          <w:szCs w:val="21"/>
        </w:rPr>
        <w:t>锁写入数据。</w:t>
      </w:r>
    </w:p>
    <w:p w:rsidR="0023051F" w:rsidRDefault="0023051F" w:rsidP="00FA61C5">
      <w:pPr>
        <w:widowControl/>
        <w:numPr>
          <w:ilvl w:val="0"/>
          <w:numId w:val="26"/>
        </w:numPr>
        <w:spacing w:before="100" w:beforeAutospacing="1" w:after="100" w:afterAutospacing="1"/>
        <w:ind w:left="0"/>
        <w:jc w:val="left"/>
        <w:rPr>
          <w:rFonts w:ascii="Arial" w:hAnsi="Arial" w:cs="Arial"/>
          <w:color w:val="333333"/>
          <w:szCs w:val="21"/>
        </w:rPr>
      </w:pPr>
      <w:r>
        <w:rPr>
          <w:rFonts w:ascii="Arial" w:hAnsi="Arial" w:cs="Arial"/>
          <w:color w:val="333333"/>
          <w:szCs w:val="21"/>
        </w:rPr>
        <w:t>如果数量大于</w:t>
      </w:r>
      <w:r>
        <w:rPr>
          <w:rFonts w:ascii="Arial" w:hAnsi="Arial" w:cs="Arial"/>
          <w:color w:val="333333"/>
          <w:szCs w:val="21"/>
        </w:rPr>
        <w:t> </w:t>
      </w:r>
      <w:r>
        <w:rPr>
          <w:rStyle w:val="HTML"/>
          <w:rFonts w:ascii="Courier New" w:hAnsi="Courier New" w:cs="Courier New"/>
          <w:color w:val="333333"/>
        </w:rPr>
        <w:t>TREEIFY_THRESHOLD</w:t>
      </w:r>
      <w:r>
        <w:rPr>
          <w:rFonts w:ascii="Arial" w:hAnsi="Arial" w:cs="Arial"/>
          <w:color w:val="333333"/>
          <w:szCs w:val="21"/>
        </w:rPr>
        <w:t> </w:t>
      </w:r>
      <w:r>
        <w:rPr>
          <w:rFonts w:ascii="Arial" w:hAnsi="Arial" w:cs="Arial"/>
          <w:color w:val="333333"/>
          <w:szCs w:val="21"/>
        </w:rPr>
        <w:t>则要转换为红黑树。</w:t>
      </w:r>
    </w:p>
    <w:p w:rsidR="0023051F" w:rsidRDefault="0023051F" w:rsidP="0023051F">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get</w:t>
      </w:r>
      <w:r>
        <w:rPr>
          <w:rFonts w:ascii="Arial" w:hAnsi="Arial" w:cs="Arial"/>
          <w:color w:val="333333"/>
          <w:sz w:val="21"/>
          <w:szCs w:val="21"/>
        </w:rPr>
        <w:t>过程</w:t>
      </w:r>
    </w:p>
    <w:p w:rsidR="0023051F" w:rsidRDefault="0023051F" w:rsidP="00FA61C5">
      <w:pPr>
        <w:widowControl/>
        <w:numPr>
          <w:ilvl w:val="0"/>
          <w:numId w:val="27"/>
        </w:numPr>
        <w:spacing w:before="100" w:beforeAutospacing="1" w:after="100" w:afterAutospacing="1"/>
        <w:ind w:left="0"/>
        <w:jc w:val="left"/>
        <w:rPr>
          <w:rFonts w:ascii="Arial" w:hAnsi="Arial" w:cs="Arial"/>
          <w:color w:val="333333"/>
          <w:szCs w:val="21"/>
        </w:rPr>
      </w:pPr>
      <w:r>
        <w:rPr>
          <w:rFonts w:ascii="Arial" w:hAnsi="Arial" w:cs="Arial"/>
          <w:color w:val="333333"/>
          <w:szCs w:val="21"/>
        </w:rPr>
        <w:t>根据计算出来的</w:t>
      </w:r>
      <w:r>
        <w:rPr>
          <w:rFonts w:ascii="Arial" w:hAnsi="Arial" w:cs="Arial"/>
          <w:color w:val="333333"/>
          <w:szCs w:val="21"/>
        </w:rPr>
        <w:t xml:space="preserve"> hashcode </w:t>
      </w:r>
      <w:r>
        <w:rPr>
          <w:rFonts w:ascii="Arial" w:hAnsi="Arial" w:cs="Arial"/>
          <w:color w:val="333333"/>
          <w:szCs w:val="21"/>
        </w:rPr>
        <w:t>寻址，如果就在桶上那么直接返回值。</w:t>
      </w:r>
    </w:p>
    <w:p w:rsidR="0023051F" w:rsidRDefault="0023051F" w:rsidP="00FA61C5">
      <w:pPr>
        <w:widowControl/>
        <w:numPr>
          <w:ilvl w:val="0"/>
          <w:numId w:val="27"/>
        </w:numPr>
        <w:spacing w:before="100" w:beforeAutospacing="1" w:after="100" w:afterAutospacing="1"/>
        <w:ind w:left="0"/>
        <w:jc w:val="left"/>
        <w:rPr>
          <w:rFonts w:ascii="Arial" w:hAnsi="Arial" w:cs="Arial"/>
          <w:color w:val="333333"/>
          <w:szCs w:val="21"/>
        </w:rPr>
      </w:pPr>
      <w:r>
        <w:rPr>
          <w:rFonts w:ascii="Arial" w:hAnsi="Arial" w:cs="Arial"/>
          <w:color w:val="333333"/>
          <w:szCs w:val="21"/>
        </w:rPr>
        <w:t>如果是红黑树那就按照树的方式获取值。</w:t>
      </w:r>
    </w:p>
    <w:p w:rsidR="0023051F" w:rsidRDefault="0023051F" w:rsidP="00FA61C5">
      <w:pPr>
        <w:widowControl/>
        <w:numPr>
          <w:ilvl w:val="0"/>
          <w:numId w:val="27"/>
        </w:numPr>
        <w:spacing w:before="100" w:beforeAutospacing="1" w:after="100" w:afterAutospacing="1"/>
        <w:ind w:left="0"/>
        <w:jc w:val="left"/>
        <w:rPr>
          <w:rFonts w:ascii="Arial" w:hAnsi="Arial" w:cs="Arial"/>
          <w:color w:val="333333"/>
          <w:szCs w:val="21"/>
        </w:rPr>
      </w:pPr>
      <w:r>
        <w:rPr>
          <w:rFonts w:ascii="Arial" w:hAnsi="Arial" w:cs="Arial"/>
          <w:color w:val="333333"/>
          <w:szCs w:val="21"/>
        </w:rPr>
        <w:t>就不满足那就按照链表的方式遍历获取值。</w:t>
      </w:r>
    </w:p>
    <w:p w:rsidR="0023051F" w:rsidRDefault="0023051F" w:rsidP="0023051F">
      <w:pPr>
        <w:pStyle w:val="2"/>
        <w:spacing w:before="450" w:after="0"/>
        <w:rPr>
          <w:rFonts w:ascii="Arial" w:hAnsi="Arial" w:cs="Arial"/>
          <w:b w:val="0"/>
          <w:bCs w:val="0"/>
          <w:color w:val="333333"/>
          <w:sz w:val="30"/>
          <w:szCs w:val="30"/>
        </w:rPr>
      </w:pPr>
      <w:r>
        <w:rPr>
          <w:rFonts w:ascii="Arial" w:hAnsi="Arial" w:cs="Arial"/>
          <w:b w:val="0"/>
          <w:bCs w:val="0"/>
          <w:color w:val="4D4D4D"/>
          <w:sz w:val="30"/>
          <w:szCs w:val="30"/>
        </w:rPr>
        <w:t>4.HashMap</w:t>
      </w:r>
      <w:r>
        <w:rPr>
          <w:rFonts w:ascii="Arial" w:hAnsi="Arial" w:cs="Arial"/>
          <w:b w:val="0"/>
          <w:bCs w:val="0"/>
          <w:color w:val="4D4D4D"/>
          <w:sz w:val="30"/>
          <w:szCs w:val="30"/>
        </w:rPr>
        <w:t>的工作原理是什么？</w:t>
      </w:r>
    </w:p>
    <w:p w:rsidR="0023051F" w:rsidRDefault="0023051F" w:rsidP="0023051F">
      <w:pPr>
        <w:widowControl/>
        <w:numPr>
          <w:ilvl w:val="0"/>
          <w:numId w:val="15"/>
        </w:numPr>
        <w:spacing w:before="100" w:beforeAutospacing="1" w:after="100" w:afterAutospacing="1"/>
        <w:ind w:left="0"/>
        <w:jc w:val="left"/>
        <w:rPr>
          <w:rFonts w:ascii="Arial" w:hAnsi="Arial" w:cs="Arial"/>
          <w:color w:val="333333"/>
          <w:szCs w:val="21"/>
        </w:rPr>
      </w:pPr>
      <w:r>
        <w:rPr>
          <w:rFonts w:ascii="Arial" w:hAnsi="Arial" w:cs="Arial"/>
          <w:color w:val="333333"/>
          <w:szCs w:val="21"/>
        </w:rPr>
        <w:t>以下是具体的</w:t>
      </w:r>
      <w:r>
        <w:rPr>
          <w:rFonts w:ascii="Arial" w:hAnsi="Arial" w:cs="Arial"/>
          <w:color w:val="333333"/>
          <w:szCs w:val="21"/>
        </w:rPr>
        <w:t>put</w:t>
      </w:r>
      <w:r>
        <w:rPr>
          <w:rFonts w:ascii="Arial" w:hAnsi="Arial" w:cs="Arial"/>
          <w:color w:val="333333"/>
          <w:szCs w:val="21"/>
        </w:rPr>
        <w:t>过程（</w:t>
      </w:r>
      <w:r>
        <w:rPr>
          <w:rFonts w:ascii="Arial" w:hAnsi="Arial" w:cs="Arial"/>
          <w:color w:val="333333"/>
          <w:szCs w:val="21"/>
        </w:rPr>
        <w:t>JDK1.8</w:t>
      </w:r>
      <w:r>
        <w:rPr>
          <w:rFonts w:ascii="Arial" w:hAnsi="Arial" w:cs="Arial"/>
          <w:color w:val="333333"/>
          <w:szCs w:val="21"/>
        </w:rPr>
        <w:t>版）</w:t>
      </w:r>
    </w:p>
    <w:p w:rsidR="0023051F" w:rsidRDefault="0023051F" w:rsidP="0023051F">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对</w:t>
      </w:r>
      <w:r>
        <w:rPr>
          <w:rFonts w:ascii="Arial" w:hAnsi="Arial" w:cs="Arial"/>
          <w:color w:val="333333"/>
          <w:sz w:val="21"/>
          <w:szCs w:val="21"/>
        </w:rPr>
        <w:t>Key</w:t>
      </w:r>
      <w:r>
        <w:rPr>
          <w:rFonts w:ascii="Arial" w:hAnsi="Arial" w:cs="Arial"/>
          <w:color w:val="333333"/>
          <w:sz w:val="21"/>
          <w:szCs w:val="21"/>
        </w:rPr>
        <w:t>求</w:t>
      </w:r>
      <w:r>
        <w:rPr>
          <w:rFonts w:ascii="Arial" w:hAnsi="Arial" w:cs="Arial"/>
          <w:color w:val="333333"/>
          <w:sz w:val="21"/>
          <w:szCs w:val="21"/>
        </w:rPr>
        <w:t>Hash</w:t>
      </w:r>
      <w:r>
        <w:rPr>
          <w:rFonts w:ascii="Arial" w:hAnsi="Arial" w:cs="Arial"/>
          <w:color w:val="333333"/>
          <w:sz w:val="21"/>
          <w:szCs w:val="21"/>
        </w:rPr>
        <w:t>值，然后再计算下标</w:t>
      </w:r>
      <w:r>
        <w:rPr>
          <w:rFonts w:ascii="Arial" w:hAnsi="Arial" w:cs="Arial"/>
          <w:color w:val="333333"/>
          <w:sz w:val="21"/>
          <w:szCs w:val="21"/>
        </w:rPr>
        <w:br/>
        <w:t>          2.</w:t>
      </w:r>
      <w:r>
        <w:rPr>
          <w:rFonts w:ascii="Arial" w:hAnsi="Arial" w:cs="Arial"/>
          <w:color w:val="333333"/>
          <w:sz w:val="21"/>
          <w:szCs w:val="21"/>
        </w:rPr>
        <w:t>如果没有碰撞，直接放入桶中（碰撞的意思是计算得到的</w:t>
      </w:r>
      <w:r>
        <w:rPr>
          <w:rFonts w:ascii="Arial" w:hAnsi="Arial" w:cs="Arial"/>
          <w:color w:val="333333"/>
          <w:sz w:val="21"/>
          <w:szCs w:val="21"/>
        </w:rPr>
        <w:t>Hash</w:t>
      </w:r>
      <w:r>
        <w:rPr>
          <w:rFonts w:ascii="Arial" w:hAnsi="Arial" w:cs="Arial"/>
          <w:color w:val="333333"/>
          <w:sz w:val="21"/>
          <w:szCs w:val="21"/>
        </w:rPr>
        <w:t>值相同，需要放到同一个</w:t>
      </w:r>
      <w:r>
        <w:rPr>
          <w:rFonts w:ascii="Arial" w:hAnsi="Arial" w:cs="Arial"/>
          <w:color w:val="333333"/>
          <w:sz w:val="21"/>
          <w:szCs w:val="21"/>
        </w:rPr>
        <w:t>bucket</w:t>
      </w:r>
      <w:r>
        <w:rPr>
          <w:rFonts w:ascii="Arial" w:hAnsi="Arial" w:cs="Arial"/>
          <w:color w:val="333333"/>
          <w:sz w:val="21"/>
          <w:szCs w:val="21"/>
        </w:rPr>
        <w:t>中）</w:t>
      </w:r>
      <w:r>
        <w:rPr>
          <w:rFonts w:ascii="Arial" w:hAnsi="Arial" w:cs="Arial"/>
          <w:color w:val="333333"/>
          <w:sz w:val="21"/>
          <w:szCs w:val="21"/>
        </w:rPr>
        <w:br/>
        <w:t>          3.</w:t>
      </w:r>
      <w:r>
        <w:rPr>
          <w:rFonts w:ascii="Arial" w:hAnsi="Arial" w:cs="Arial"/>
          <w:color w:val="333333"/>
          <w:sz w:val="21"/>
          <w:szCs w:val="21"/>
        </w:rPr>
        <w:t>如果碰撞了，以链表的方式链接到后面</w:t>
      </w:r>
      <w:r>
        <w:rPr>
          <w:rFonts w:ascii="Arial" w:hAnsi="Arial" w:cs="Arial"/>
          <w:color w:val="333333"/>
          <w:sz w:val="21"/>
          <w:szCs w:val="21"/>
        </w:rPr>
        <w:br/>
        <w:t>          4.</w:t>
      </w:r>
      <w:r>
        <w:rPr>
          <w:rFonts w:ascii="Arial" w:hAnsi="Arial" w:cs="Arial"/>
          <w:color w:val="333333"/>
          <w:sz w:val="21"/>
          <w:szCs w:val="21"/>
        </w:rPr>
        <w:t>如果链表长度超过阀值</w:t>
      </w:r>
      <w:r>
        <w:rPr>
          <w:rFonts w:ascii="Arial" w:hAnsi="Arial" w:cs="Arial"/>
          <w:color w:val="333333"/>
          <w:sz w:val="21"/>
          <w:szCs w:val="21"/>
        </w:rPr>
        <w:t>( TREEIFY THRESHOLD==8)</w:t>
      </w:r>
      <w:r>
        <w:rPr>
          <w:rFonts w:ascii="Arial" w:hAnsi="Arial" w:cs="Arial"/>
          <w:color w:val="333333"/>
          <w:sz w:val="21"/>
          <w:szCs w:val="21"/>
        </w:rPr>
        <w:t>，就把链表转成红黑树，链表长度低于</w:t>
      </w:r>
      <w:r>
        <w:rPr>
          <w:rFonts w:ascii="Arial" w:hAnsi="Arial" w:cs="Arial"/>
          <w:color w:val="333333"/>
          <w:sz w:val="21"/>
          <w:szCs w:val="21"/>
        </w:rPr>
        <w:t>6</w:t>
      </w:r>
      <w:r>
        <w:rPr>
          <w:rFonts w:ascii="Arial" w:hAnsi="Arial" w:cs="Arial"/>
          <w:color w:val="333333"/>
          <w:sz w:val="21"/>
          <w:szCs w:val="21"/>
        </w:rPr>
        <w:t>，就把红黑树转回链表</w:t>
      </w:r>
      <w:r>
        <w:rPr>
          <w:rFonts w:ascii="Arial" w:hAnsi="Arial" w:cs="Arial"/>
          <w:color w:val="333333"/>
          <w:sz w:val="21"/>
          <w:szCs w:val="21"/>
        </w:rPr>
        <w:br/>
        <w:t>          5.</w:t>
      </w:r>
      <w:r>
        <w:rPr>
          <w:rFonts w:ascii="Arial" w:hAnsi="Arial" w:cs="Arial"/>
          <w:color w:val="333333"/>
          <w:sz w:val="21"/>
          <w:szCs w:val="21"/>
        </w:rPr>
        <w:t>如果节点已经存在就替换旧值</w:t>
      </w:r>
      <w:r>
        <w:rPr>
          <w:rFonts w:ascii="Arial" w:hAnsi="Arial" w:cs="Arial"/>
          <w:color w:val="333333"/>
          <w:sz w:val="21"/>
          <w:szCs w:val="21"/>
        </w:rPr>
        <w:br/>
        <w:t>          6.</w:t>
      </w:r>
      <w:r>
        <w:rPr>
          <w:rFonts w:ascii="Arial" w:hAnsi="Arial" w:cs="Arial"/>
          <w:color w:val="333333"/>
          <w:sz w:val="21"/>
          <w:szCs w:val="21"/>
        </w:rPr>
        <w:t>如果桶满了</w:t>
      </w:r>
      <w:r>
        <w:rPr>
          <w:rFonts w:ascii="Arial" w:hAnsi="Arial" w:cs="Arial"/>
          <w:color w:val="333333"/>
          <w:sz w:val="21"/>
          <w:szCs w:val="21"/>
        </w:rPr>
        <w:t>(</w:t>
      </w:r>
      <w:r>
        <w:rPr>
          <w:rFonts w:ascii="Arial" w:hAnsi="Arial" w:cs="Arial"/>
          <w:color w:val="333333"/>
          <w:sz w:val="21"/>
          <w:szCs w:val="21"/>
        </w:rPr>
        <w:t>容量</w:t>
      </w:r>
      <w:r>
        <w:rPr>
          <w:rFonts w:ascii="Arial" w:hAnsi="Arial" w:cs="Arial"/>
          <w:color w:val="333333"/>
          <w:sz w:val="21"/>
          <w:szCs w:val="21"/>
        </w:rPr>
        <w:t>16*</w:t>
      </w:r>
      <w:r>
        <w:rPr>
          <w:rFonts w:ascii="Arial" w:hAnsi="Arial" w:cs="Arial"/>
          <w:color w:val="333333"/>
          <w:sz w:val="21"/>
          <w:szCs w:val="21"/>
        </w:rPr>
        <w:t>加载因子</w:t>
      </w:r>
      <w:r>
        <w:rPr>
          <w:rFonts w:ascii="Arial" w:hAnsi="Arial" w:cs="Arial"/>
          <w:color w:val="333333"/>
          <w:sz w:val="21"/>
          <w:szCs w:val="21"/>
        </w:rPr>
        <w:t>0.75)</w:t>
      </w:r>
      <w:r>
        <w:rPr>
          <w:rFonts w:ascii="Arial" w:hAnsi="Arial" w:cs="Arial"/>
          <w:color w:val="333333"/>
          <w:sz w:val="21"/>
          <w:szCs w:val="21"/>
        </w:rPr>
        <w:t>，就需要</w:t>
      </w:r>
      <w:r>
        <w:rPr>
          <w:rFonts w:ascii="Arial" w:hAnsi="Arial" w:cs="Arial"/>
          <w:color w:val="333333"/>
          <w:sz w:val="21"/>
          <w:szCs w:val="21"/>
        </w:rPr>
        <w:t xml:space="preserve"> resize</w:t>
      </w:r>
      <w:r>
        <w:rPr>
          <w:rFonts w:ascii="Arial" w:hAnsi="Arial" w:cs="Arial"/>
          <w:color w:val="333333"/>
          <w:sz w:val="21"/>
          <w:szCs w:val="21"/>
        </w:rPr>
        <w:t>（扩容</w:t>
      </w:r>
      <w:r>
        <w:rPr>
          <w:rFonts w:ascii="Arial" w:hAnsi="Arial" w:cs="Arial"/>
          <w:color w:val="333333"/>
          <w:sz w:val="21"/>
          <w:szCs w:val="21"/>
        </w:rPr>
        <w:t>2</w:t>
      </w:r>
      <w:r>
        <w:rPr>
          <w:rFonts w:ascii="Arial" w:hAnsi="Arial" w:cs="Arial"/>
          <w:color w:val="333333"/>
          <w:sz w:val="21"/>
          <w:szCs w:val="21"/>
        </w:rPr>
        <w:t>倍后重排）</w:t>
      </w:r>
    </w:p>
    <w:p w:rsidR="0023051F" w:rsidRDefault="0023051F" w:rsidP="0023051F">
      <w:pPr>
        <w:widowControl/>
        <w:numPr>
          <w:ilvl w:val="0"/>
          <w:numId w:val="16"/>
        </w:numPr>
        <w:spacing w:before="100" w:beforeAutospacing="1" w:after="100" w:afterAutospacing="1"/>
        <w:ind w:left="0"/>
        <w:jc w:val="left"/>
        <w:rPr>
          <w:rFonts w:ascii="Arial" w:hAnsi="Arial" w:cs="Arial"/>
          <w:color w:val="333333"/>
          <w:szCs w:val="21"/>
        </w:rPr>
      </w:pPr>
      <w:r>
        <w:rPr>
          <w:rFonts w:ascii="Arial" w:hAnsi="Arial" w:cs="Arial"/>
          <w:color w:val="333333"/>
          <w:szCs w:val="21"/>
        </w:rPr>
        <w:t>以下是具体</w:t>
      </w:r>
      <w:r>
        <w:rPr>
          <w:rFonts w:ascii="Arial" w:hAnsi="Arial" w:cs="Arial"/>
          <w:color w:val="333333"/>
          <w:szCs w:val="21"/>
        </w:rPr>
        <w:t>get</w:t>
      </w:r>
      <w:r>
        <w:rPr>
          <w:rFonts w:ascii="Arial" w:hAnsi="Arial" w:cs="Arial"/>
          <w:color w:val="333333"/>
          <w:szCs w:val="21"/>
        </w:rPr>
        <w:t>过程</w:t>
      </w:r>
      <w:r>
        <w:rPr>
          <w:rFonts w:ascii="Arial" w:hAnsi="Arial" w:cs="Arial"/>
          <w:color w:val="333333"/>
          <w:szCs w:val="21"/>
        </w:rPr>
        <w:t>(</w:t>
      </w:r>
      <w:r>
        <w:rPr>
          <w:rFonts w:ascii="Arial" w:hAnsi="Arial" w:cs="Arial"/>
          <w:color w:val="333333"/>
          <w:szCs w:val="21"/>
        </w:rPr>
        <w:t>考虑特殊情况如果两个键的</w:t>
      </w:r>
      <w:r>
        <w:rPr>
          <w:rFonts w:ascii="Arial" w:hAnsi="Arial" w:cs="Arial"/>
          <w:color w:val="333333"/>
          <w:szCs w:val="21"/>
        </w:rPr>
        <w:t>hashcode</w:t>
      </w:r>
      <w:r>
        <w:rPr>
          <w:rFonts w:ascii="Arial" w:hAnsi="Arial" w:cs="Arial"/>
          <w:color w:val="333333"/>
          <w:szCs w:val="21"/>
        </w:rPr>
        <w:t>相同，你如何获取值对象？</w:t>
      </w:r>
      <w:r>
        <w:rPr>
          <w:rFonts w:ascii="Arial" w:hAnsi="Arial" w:cs="Arial"/>
          <w:color w:val="333333"/>
          <w:szCs w:val="21"/>
        </w:rPr>
        <w:t>)</w:t>
      </w:r>
    </w:p>
    <w:p w:rsidR="0023051F" w:rsidRDefault="0023051F" w:rsidP="0023051F">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　　当我们调用</w:t>
      </w:r>
      <w:r>
        <w:rPr>
          <w:rFonts w:ascii="Arial" w:hAnsi="Arial" w:cs="Arial"/>
          <w:color w:val="333333"/>
          <w:sz w:val="21"/>
          <w:szCs w:val="21"/>
        </w:rPr>
        <w:t>get()</w:t>
      </w:r>
      <w:r>
        <w:rPr>
          <w:rFonts w:ascii="Arial" w:hAnsi="Arial" w:cs="Arial"/>
          <w:color w:val="333333"/>
          <w:sz w:val="21"/>
          <w:szCs w:val="21"/>
        </w:rPr>
        <w:t>方法，</w:t>
      </w:r>
      <w:r>
        <w:rPr>
          <w:rFonts w:ascii="Arial" w:hAnsi="Arial" w:cs="Arial"/>
          <w:color w:val="333333"/>
          <w:sz w:val="21"/>
          <w:szCs w:val="21"/>
        </w:rPr>
        <w:t>HashMap</w:t>
      </w:r>
      <w:r>
        <w:rPr>
          <w:rFonts w:ascii="Arial" w:hAnsi="Arial" w:cs="Arial"/>
          <w:color w:val="333333"/>
          <w:sz w:val="21"/>
          <w:szCs w:val="21"/>
        </w:rPr>
        <w:t>会使用键对象的</w:t>
      </w:r>
      <w:r>
        <w:rPr>
          <w:rFonts w:ascii="Arial" w:hAnsi="Arial" w:cs="Arial"/>
          <w:color w:val="333333"/>
          <w:sz w:val="21"/>
          <w:szCs w:val="21"/>
        </w:rPr>
        <w:t>hashcode</w:t>
      </w:r>
      <w:r>
        <w:rPr>
          <w:rFonts w:ascii="Arial" w:hAnsi="Arial" w:cs="Arial"/>
          <w:color w:val="333333"/>
          <w:sz w:val="21"/>
          <w:szCs w:val="21"/>
        </w:rPr>
        <w:t>找到</w:t>
      </w:r>
      <w:r>
        <w:rPr>
          <w:rFonts w:ascii="Arial" w:hAnsi="Arial" w:cs="Arial"/>
          <w:color w:val="333333"/>
          <w:sz w:val="21"/>
          <w:szCs w:val="21"/>
        </w:rPr>
        <w:t>bucket</w:t>
      </w:r>
      <w:r>
        <w:rPr>
          <w:rFonts w:ascii="Arial" w:hAnsi="Arial" w:cs="Arial"/>
          <w:color w:val="333333"/>
          <w:sz w:val="21"/>
          <w:szCs w:val="21"/>
        </w:rPr>
        <w:t>位置，找到</w:t>
      </w:r>
      <w:r>
        <w:rPr>
          <w:rFonts w:ascii="Arial" w:hAnsi="Arial" w:cs="Arial"/>
          <w:color w:val="333333"/>
          <w:sz w:val="21"/>
          <w:szCs w:val="21"/>
        </w:rPr>
        <w:t>bucket</w:t>
      </w:r>
      <w:r>
        <w:rPr>
          <w:rFonts w:ascii="Arial" w:hAnsi="Arial" w:cs="Arial"/>
          <w:color w:val="333333"/>
          <w:sz w:val="21"/>
          <w:szCs w:val="21"/>
        </w:rPr>
        <w:t>位置之后，会调用</w:t>
      </w:r>
      <w:r>
        <w:rPr>
          <w:rFonts w:ascii="Arial" w:hAnsi="Arial" w:cs="Arial"/>
          <w:color w:val="333333"/>
          <w:sz w:val="21"/>
          <w:szCs w:val="21"/>
        </w:rPr>
        <w:t>keys.equals()</w:t>
      </w:r>
      <w:r>
        <w:rPr>
          <w:rFonts w:ascii="Arial" w:hAnsi="Arial" w:cs="Arial"/>
          <w:color w:val="333333"/>
          <w:sz w:val="21"/>
          <w:szCs w:val="21"/>
        </w:rPr>
        <w:t>方法去找到链表中正确的节点，最终找到要找的值对象。</w:t>
      </w:r>
    </w:p>
    <w:p w:rsidR="0023051F" w:rsidRDefault="0023051F" w:rsidP="0023051F">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5.</w:t>
      </w:r>
      <w:r>
        <w:rPr>
          <w:rFonts w:ascii="Arial" w:hAnsi="Arial" w:cs="Arial"/>
          <w:b w:val="0"/>
          <w:bCs w:val="0"/>
          <w:color w:val="333333"/>
          <w:sz w:val="30"/>
          <w:szCs w:val="30"/>
        </w:rPr>
        <w:t>有什么方法可以减少碰撞？</w:t>
      </w:r>
    </w:p>
    <w:p w:rsidR="0023051F" w:rsidRDefault="0023051F" w:rsidP="0023051F">
      <w:pPr>
        <w:widowControl/>
        <w:numPr>
          <w:ilvl w:val="0"/>
          <w:numId w:val="17"/>
        </w:numPr>
        <w:spacing w:before="100" w:beforeAutospacing="1" w:after="100" w:afterAutospacing="1"/>
        <w:ind w:left="0"/>
        <w:jc w:val="left"/>
        <w:rPr>
          <w:rFonts w:ascii="Arial" w:hAnsi="Arial" w:cs="Arial"/>
          <w:color w:val="333333"/>
          <w:szCs w:val="21"/>
        </w:rPr>
      </w:pPr>
      <w:r>
        <w:rPr>
          <w:rFonts w:ascii="Arial" w:hAnsi="Arial" w:cs="Arial"/>
          <w:color w:val="333333"/>
          <w:szCs w:val="21"/>
        </w:rPr>
        <w:t>扰动函数可以减少碰撞，原理是如果两个不相等的对象返回不同的</w:t>
      </w:r>
      <w:r>
        <w:rPr>
          <w:rFonts w:ascii="Arial" w:hAnsi="Arial" w:cs="Arial"/>
          <w:color w:val="333333"/>
          <w:szCs w:val="21"/>
        </w:rPr>
        <w:t>hashcode</w:t>
      </w:r>
      <w:r>
        <w:rPr>
          <w:rFonts w:ascii="Arial" w:hAnsi="Arial" w:cs="Arial"/>
          <w:color w:val="333333"/>
          <w:szCs w:val="21"/>
        </w:rPr>
        <w:t>的话，那么碰撞的几率就会小些，这就意味着存链表结构减小，这样取值的话就不会频繁调用</w:t>
      </w:r>
      <w:r>
        <w:rPr>
          <w:rFonts w:ascii="Arial" w:hAnsi="Arial" w:cs="Arial"/>
          <w:color w:val="333333"/>
          <w:szCs w:val="21"/>
        </w:rPr>
        <w:t>equal</w:t>
      </w:r>
      <w:r>
        <w:rPr>
          <w:rFonts w:ascii="Arial" w:hAnsi="Arial" w:cs="Arial"/>
          <w:color w:val="333333"/>
          <w:szCs w:val="21"/>
        </w:rPr>
        <w:t>方法，这样就能提高</w:t>
      </w:r>
      <w:r>
        <w:rPr>
          <w:rFonts w:ascii="Arial" w:hAnsi="Arial" w:cs="Arial"/>
          <w:color w:val="333333"/>
          <w:szCs w:val="21"/>
        </w:rPr>
        <w:t>HashMap</w:t>
      </w:r>
      <w:r>
        <w:rPr>
          <w:rFonts w:ascii="Arial" w:hAnsi="Arial" w:cs="Arial"/>
          <w:color w:val="333333"/>
          <w:szCs w:val="21"/>
        </w:rPr>
        <w:t>的性能。（扰动即</w:t>
      </w:r>
      <w:r>
        <w:rPr>
          <w:rFonts w:ascii="Arial" w:hAnsi="Arial" w:cs="Arial"/>
          <w:color w:val="333333"/>
          <w:szCs w:val="21"/>
        </w:rPr>
        <w:t>Hash</w:t>
      </w:r>
      <w:r>
        <w:rPr>
          <w:rFonts w:ascii="Arial" w:hAnsi="Arial" w:cs="Arial"/>
          <w:color w:val="333333"/>
          <w:szCs w:val="21"/>
        </w:rPr>
        <w:t>方法内部的算法实现，目的是让不同对象返回不同</w:t>
      </w:r>
      <w:r>
        <w:rPr>
          <w:rFonts w:ascii="Arial" w:hAnsi="Arial" w:cs="Arial"/>
          <w:color w:val="333333"/>
          <w:szCs w:val="21"/>
        </w:rPr>
        <w:t>hashcode</w:t>
      </w:r>
      <w:r>
        <w:rPr>
          <w:rFonts w:ascii="Arial" w:hAnsi="Arial" w:cs="Arial"/>
          <w:color w:val="333333"/>
          <w:szCs w:val="21"/>
        </w:rPr>
        <w:t>。）</w:t>
      </w:r>
    </w:p>
    <w:p w:rsidR="0023051F" w:rsidRDefault="0023051F" w:rsidP="0023051F">
      <w:pPr>
        <w:widowControl/>
        <w:numPr>
          <w:ilvl w:val="0"/>
          <w:numId w:val="17"/>
        </w:numPr>
        <w:spacing w:before="100" w:beforeAutospacing="1" w:after="100" w:afterAutospacing="1"/>
        <w:ind w:left="0"/>
        <w:jc w:val="left"/>
        <w:rPr>
          <w:rFonts w:ascii="Arial" w:hAnsi="Arial" w:cs="Arial"/>
          <w:color w:val="333333"/>
          <w:szCs w:val="21"/>
        </w:rPr>
      </w:pPr>
      <w:r>
        <w:rPr>
          <w:rFonts w:ascii="Arial" w:hAnsi="Arial" w:cs="Arial"/>
          <w:color w:val="333333"/>
          <w:szCs w:val="21"/>
        </w:rPr>
        <w:t>使用不可变的、声明作</w:t>
      </w:r>
      <w:r>
        <w:rPr>
          <w:rFonts w:ascii="Arial" w:hAnsi="Arial" w:cs="Arial"/>
          <w:color w:val="333333"/>
          <w:szCs w:val="21"/>
        </w:rPr>
        <w:t>final</w:t>
      </w:r>
      <w:r>
        <w:rPr>
          <w:rFonts w:ascii="Arial" w:hAnsi="Arial" w:cs="Arial"/>
          <w:color w:val="333333"/>
          <w:szCs w:val="21"/>
        </w:rPr>
        <w:t>的对象，并且采用合适的</w:t>
      </w:r>
      <w:r>
        <w:rPr>
          <w:rFonts w:ascii="Arial" w:hAnsi="Arial" w:cs="Arial"/>
          <w:color w:val="333333"/>
          <w:szCs w:val="21"/>
        </w:rPr>
        <w:t>equals()</w:t>
      </w:r>
      <w:r>
        <w:rPr>
          <w:rFonts w:ascii="Arial" w:hAnsi="Arial" w:cs="Arial"/>
          <w:color w:val="333333"/>
          <w:szCs w:val="21"/>
        </w:rPr>
        <w:t>和</w:t>
      </w:r>
      <w:r>
        <w:rPr>
          <w:rFonts w:ascii="Arial" w:hAnsi="Arial" w:cs="Arial"/>
          <w:color w:val="333333"/>
          <w:szCs w:val="21"/>
        </w:rPr>
        <w:t>hashCode()</w:t>
      </w:r>
      <w:r>
        <w:rPr>
          <w:rFonts w:ascii="Arial" w:hAnsi="Arial" w:cs="Arial"/>
          <w:color w:val="333333"/>
          <w:szCs w:val="21"/>
        </w:rPr>
        <w:t>方法的话，将会减少碰撞的发生。不可变性使得能够缓存不同键的</w:t>
      </w:r>
      <w:r>
        <w:rPr>
          <w:rFonts w:ascii="Arial" w:hAnsi="Arial" w:cs="Arial"/>
          <w:color w:val="333333"/>
          <w:szCs w:val="21"/>
        </w:rPr>
        <w:t>hashcode</w:t>
      </w:r>
      <w:r>
        <w:rPr>
          <w:rFonts w:ascii="Arial" w:hAnsi="Arial" w:cs="Arial"/>
          <w:color w:val="333333"/>
          <w:szCs w:val="21"/>
        </w:rPr>
        <w:t>，这将提高整个获取对象的速度，使用</w:t>
      </w:r>
      <w:r>
        <w:rPr>
          <w:rFonts w:ascii="Arial" w:hAnsi="Arial" w:cs="Arial"/>
          <w:color w:val="333333"/>
          <w:szCs w:val="21"/>
        </w:rPr>
        <w:t>String</w:t>
      </w:r>
      <w:r>
        <w:rPr>
          <w:rFonts w:ascii="Arial" w:hAnsi="Arial" w:cs="Arial"/>
          <w:color w:val="333333"/>
          <w:szCs w:val="21"/>
        </w:rPr>
        <w:t>，</w:t>
      </w:r>
      <w:r>
        <w:rPr>
          <w:rFonts w:ascii="Arial" w:hAnsi="Arial" w:cs="Arial"/>
          <w:color w:val="333333"/>
          <w:szCs w:val="21"/>
        </w:rPr>
        <w:t>Interger</w:t>
      </w:r>
      <w:r>
        <w:rPr>
          <w:rFonts w:ascii="Arial" w:hAnsi="Arial" w:cs="Arial"/>
          <w:color w:val="333333"/>
          <w:szCs w:val="21"/>
        </w:rPr>
        <w:t>这样的</w:t>
      </w:r>
      <w:r>
        <w:rPr>
          <w:rFonts w:ascii="Arial" w:hAnsi="Arial" w:cs="Arial"/>
          <w:color w:val="333333"/>
          <w:szCs w:val="21"/>
        </w:rPr>
        <w:t>wrapper</w:t>
      </w:r>
      <w:r>
        <w:rPr>
          <w:rFonts w:ascii="Arial" w:hAnsi="Arial" w:cs="Arial"/>
          <w:color w:val="333333"/>
          <w:szCs w:val="21"/>
        </w:rPr>
        <w:t>类作为键是非常好的选择。为什么</w:t>
      </w:r>
      <w:r>
        <w:rPr>
          <w:rFonts w:ascii="Arial" w:hAnsi="Arial" w:cs="Arial"/>
          <w:color w:val="333333"/>
          <w:szCs w:val="21"/>
        </w:rPr>
        <w:t>String, Interger</w:t>
      </w:r>
      <w:r>
        <w:rPr>
          <w:rFonts w:ascii="Arial" w:hAnsi="Arial" w:cs="Arial"/>
          <w:color w:val="333333"/>
          <w:szCs w:val="21"/>
        </w:rPr>
        <w:t>这样的</w:t>
      </w:r>
      <w:r>
        <w:rPr>
          <w:rFonts w:ascii="Arial" w:hAnsi="Arial" w:cs="Arial"/>
          <w:color w:val="333333"/>
          <w:szCs w:val="21"/>
        </w:rPr>
        <w:t>wrapper</w:t>
      </w:r>
      <w:r>
        <w:rPr>
          <w:rFonts w:ascii="Arial" w:hAnsi="Arial" w:cs="Arial"/>
          <w:color w:val="333333"/>
          <w:szCs w:val="21"/>
        </w:rPr>
        <w:t>类适合作为键？因为</w:t>
      </w:r>
      <w:r>
        <w:rPr>
          <w:rFonts w:ascii="Arial" w:hAnsi="Arial" w:cs="Arial"/>
          <w:color w:val="333333"/>
          <w:szCs w:val="21"/>
        </w:rPr>
        <w:t>String</w:t>
      </w:r>
      <w:r>
        <w:rPr>
          <w:rFonts w:ascii="Arial" w:hAnsi="Arial" w:cs="Arial"/>
          <w:color w:val="333333"/>
          <w:szCs w:val="21"/>
        </w:rPr>
        <w:t>是</w:t>
      </w:r>
      <w:r>
        <w:rPr>
          <w:rFonts w:ascii="Arial" w:hAnsi="Arial" w:cs="Arial"/>
          <w:color w:val="333333"/>
          <w:szCs w:val="21"/>
        </w:rPr>
        <w:t>final</w:t>
      </w:r>
      <w:r>
        <w:rPr>
          <w:rFonts w:ascii="Arial" w:hAnsi="Arial" w:cs="Arial"/>
          <w:color w:val="333333"/>
          <w:szCs w:val="21"/>
        </w:rPr>
        <w:t>的，而且已经重写了</w:t>
      </w:r>
      <w:r>
        <w:rPr>
          <w:rFonts w:ascii="Arial" w:hAnsi="Arial" w:cs="Arial"/>
          <w:color w:val="333333"/>
          <w:szCs w:val="21"/>
        </w:rPr>
        <w:t>equals()</w:t>
      </w:r>
      <w:r>
        <w:rPr>
          <w:rFonts w:ascii="Arial" w:hAnsi="Arial" w:cs="Arial"/>
          <w:color w:val="333333"/>
          <w:szCs w:val="21"/>
        </w:rPr>
        <w:t>和</w:t>
      </w:r>
      <w:r>
        <w:rPr>
          <w:rFonts w:ascii="Arial" w:hAnsi="Arial" w:cs="Arial"/>
          <w:color w:val="333333"/>
          <w:szCs w:val="21"/>
        </w:rPr>
        <w:t>hashCode()</w:t>
      </w:r>
      <w:r>
        <w:rPr>
          <w:rFonts w:ascii="Arial" w:hAnsi="Arial" w:cs="Arial"/>
          <w:color w:val="333333"/>
          <w:szCs w:val="21"/>
        </w:rPr>
        <w:t>方法了。不可变性是必要的，因为为了要计算</w:t>
      </w:r>
      <w:r>
        <w:rPr>
          <w:rFonts w:ascii="Arial" w:hAnsi="Arial" w:cs="Arial"/>
          <w:color w:val="333333"/>
          <w:szCs w:val="21"/>
        </w:rPr>
        <w:t>hashCode()</w:t>
      </w:r>
      <w:r>
        <w:rPr>
          <w:rFonts w:ascii="Arial" w:hAnsi="Arial" w:cs="Arial"/>
          <w:color w:val="333333"/>
          <w:szCs w:val="21"/>
        </w:rPr>
        <w:t>，就要防止键值改变，如果键值在放入时和获取时返回不同的</w:t>
      </w:r>
      <w:r>
        <w:rPr>
          <w:rFonts w:ascii="Arial" w:hAnsi="Arial" w:cs="Arial"/>
          <w:color w:val="333333"/>
          <w:szCs w:val="21"/>
        </w:rPr>
        <w:t>hashcode</w:t>
      </w:r>
      <w:r>
        <w:rPr>
          <w:rFonts w:ascii="Arial" w:hAnsi="Arial" w:cs="Arial"/>
          <w:color w:val="333333"/>
          <w:szCs w:val="21"/>
        </w:rPr>
        <w:t>的话，那么就不能从</w:t>
      </w:r>
      <w:r>
        <w:rPr>
          <w:rFonts w:ascii="Arial" w:hAnsi="Arial" w:cs="Arial"/>
          <w:color w:val="333333"/>
          <w:szCs w:val="21"/>
        </w:rPr>
        <w:t>HashMap</w:t>
      </w:r>
      <w:r>
        <w:rPr>
          <w:rFonts w:ascii="Arial" w:hAnsi="Arial" w:cs="Arial"/>
          <w:color w:val="333333"/>
          <w:szCs w:val="21"/>
        </w:rPr>
        <w:t>中找到你想要的对象。</w:t>
      </w:r>
    </w:p>
    <w:p w:rsidR="0023051F" w:rsidRDefault="0023051F" w:rsidP="0023051F">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6.HashMap</w:t>
      </w:r>
      <w:r>
        <w:rPr>
          <w:rFonts w:ascii="Arial" w:hAnsi="Arial" w:cs="Arial"/>
          <w:b w:val="0"/>
          <w:bCs w:val="0"/>
          <w:color w:val="333333"/>
          <w:sz w:val="30"/>
          <w:szCs w:val="30"/>
        </w:rPr>
        <w:t>中</w:t>
      </w:r>
      <w:r>
        <w:rPr>
          <w:rFonts w:ascii="Arial" w:hAnsi="Arial" w:cs="Arial"/>
          <w:b w:val="0"/>
          <w:bCs w:val="0"/>
          <w:color w:val="333333"/>
          <w:sz w:val="30"/>
          <w:szCs w:val="30"/>
        </w:rPr>
        <w:t>hash</w:t>
      </w:r>
      <w:r>
        <w:rPr>
          <w:rFonts w:ascii="Arial" w:hAnsi="Arial" w:cs="Arial"/>
          <w:b w:val="0"/>
          <w:bCs w:val="0"/>
          <w:color w:val="333333"/>
          <w:sz w:val="30"/>
          <w:szCs w:val="30"/>
        </w:rPr>
        <w:t>函数怎么是是实现的</w:t>
      </w:r>
      <w:r>
        <w:rPr>
          <w:rFonts w:ascii="Arial" w:hAnsi="Arial" w:cs="Arial"/>
          <w:b w:val="0"/>
          <w:bCs w:val="0"/>
          <w:color w:val="333333"/>
          <w:sz w:val="30"/>
          <w:szCs w:val="30"/>
        </w:rPr>
        <w:t>?</w:t>
      </w:r>
    </w:p>
    <w:p w:rsidR="0023051F" w:rsidRDefault="0023051F" w:rsidP="0023051F">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　　我们可以看到在</w:t>
      </w:r>
      <w:r>
        <w:rPr>
          <w:rFonts w:ascii="Arial" w:hAnsi="Arial" w:cs="Arial"/>
          <w:color w:val="333333"/>
          <w:sz w:val="21"/>
          <w:szCs w:val="21"/>
        </w:rPr>
        <w:t>hashmap</w:t>
      </w:r>
      <w:r>
        <w:rPr>
          <w:rFonts w:ascii="Arial" w:hAnsi="Arial" w:cs="Arial"/>
          <w:color w:val="333333"/>
          <w:sz w:val="21"/>
          <w:szCs w:val="21"/>
        </w:rPr>
        <w:t>中要找到某个元素，需要根据</w:t>
      </w:r>
      <w:r>
        <w:rPr>
          <w:rFonts w:ascii="Arial" w:hAnsi="Arial" w:cs="Arial"/>
          <w:color w:val="333333"/>
          <w:sz w:val="21"/>
          <w:szCs w:val="21"/>
        </w:rPr>
        <w:t>key</w:t>
      </w:r>
      <w:r>
        <w:rPr>
          <w:rFonts w:ascii="Arial" w:hAnsi="Arial" w:cs="Arial"/>
          <w:color w:val="333333"/>
          <w:sz w:val="21"/>
          <w:szCs w:val="21"/>
        </w:rPr>
        <w:t>的</w:t>
      </w:r>
      <w:r>
        <w:rPr>
          <w:rFonts w:ascii="Arial" w:hAnsi="Arial" w:cs="Arial"/>
          <w:color w:val="333333"/>
          <w:sz w:val="21"/>
          <w:szCs w:val="21"/>
        </w:rPr>
        <w:t>hash</w:t>
      </w:r>
      <w:r>
        <w:rPr>
          <w:rFonts w:ascii="Arial" w:hAnsi="Arial" w:cs="Arial"/>
          <w:color w:val="333333"/>
          <w:sz w:val="21"/>
          <w:szCs w:val="21"/>
        </w:rPr>
        <w:t>值来求得对应数组中的位置。如何计算这个位置就是</w:t>
      </w:r>
      <w:r>
        <w:rPr>
          <w:rFonts w:ascii="Arial" w:hAnsi="Arial" w:cs="Arial"/>
          <w:color w:val="333333"/>
          <w:sz w:val="21"/>
          <w:szCs w:val="21"/>
        </w:rPr>
        <w:t>hash</w:t>
      </w:r>
      <w:r>
        <w:rPr>
          <w:rFonts w:ascii="Arial" w:hAnsi="Arial" w:cs="Arial"/>
          <w:color w:val="333333"/>
          <w:sz w:val="21"/>
          <w:szCs w:val="21"/>
        </w:rPr>
        <w:t>算法。前面说过</w:t>
      </w:r>
      <w:r>
        <w:rPr>
          <w:rFonts w:ascii="Arial" w:hAnsi="Arial" w:cs="Arial"/>
          <w:color w:val="333333"/>
          <w:sz w:val="21"/>
          <w:szCs w:val="21"/>
        </w:rPr>
        <w:t>hashmap</w:t>
      </w:r>
      <w:r>
        <w:rPr>
          <w:rFonts w:ascii="Arial" w:hAnsi="Arial" w:cs="Arial"/>
          <w:color w:val="333333"/>
          <w:sz w:val="21"/>
          <w:szCs w:val="21"/>
        </w:rPr>
        <w:t>的数据结构是数组和链表的结合，所以我们当然希望这个</w:t>
      </w:r>
      <w:r>
        <w:rPr>
          <w:rFonts w:ascii="Arial" w:hAnsi="Arial" w:cs="Arial"/>
          <w:color w:val="333333"/>
          <w:sz w:val="21"/>
          <w:szCs w:val="21"/>
        </w:rPr>
        <w:t>hashmap</w:t>
      </w:r>
      <w:r>
        <w:rPr>
          <w:rFonts w:ascii="Arial" w:hAnsi="Arial" w:cs="Arial"/>
          <w:color w:val="333333"/>
          <w:sz w:val="21"/>
          <w:szCs w:val="21"/>
        </w:rPr>
        <w:t>里面的元素位置尽量的分布均匀些，尽量使得每个位置上的元素数量只有一个，那么当我们用</w:t>
      </w:r>
      <w:r>
        <w:rPr>
          <w:rFonts w:ascii="Arial" w:hAnsi="Arial" w:cs="Arial"/>
          <w:color w:val="333333"/>
          <w:sz w:val="21"/>
          <w:szCs w:val="21"/>
        </w:rPr>
        <w:t>hash</w:t>
      </w:r>
      <w:r>
        <w:rPr>
          <w:rFonts w:ascii="Arial" w:hAnsi="Arial" w:cs="Arial"/>
          <w:color w:val="333333"/>
          <w:sz w:val="21"/>
          <w:szCs w:val="21"/>
        </w:rPr>
        <w:t>算法求得这个位置的时候，马上就可以知道对应位置的元素就是我们要的，而不用再去遍历链表。</w:t>
      </w:r>
      <w:r>
        <w:rPr>
          <w:rFonts w:ascii="Arial" w:hAnsi="Arial" w:cs="Arial"/>
          <w:color w:val="333333"/>
          <w:sz w:val="21"/>
          <w:szCs w:val="21"/>
        </w:rPr>
        <w:t> </w:t>
      </w:r>
      <w:r>
        <w:rPr>
          <w:rFonts w:ascii="Arial" w:hAnsi="Arial" w:cs="Arial"/>
          <w:color w:val="333333"/>
          <w:sz w:val="21"/>
          <w:szCs w:val="21"/>
        </w:rPr>
        <w:t>所以我们首先想到的就是把</w:t>
      </w:r>
      <w:r>
        <w:rPr>
          <w:rFonts w:ascii="Arial" w:hAnsi="Arial" w:cs="Arial"/>
          <w:color w:val="333333"/>
          <w:sz w:val="21"/>
          <w:szCs w:val="21"/>
        </w:rPr>
        <w:t>hashcode</w:t>
      </w:r>
      <w:r>
        <w:rPr>
          <w:rFonts w:ascii="Arial" w:hAnsi="Arial" w:cs="Arial"/>
          <w:color w:val="333333"/>
          <w:sz w:val="21"/>
          <w:szCs w:val="21"/>
        </w:rPr>
        <w:t>对数组长度取模运算，这样一来，元素的分布相对来说是比较均匀的。但是，</w:t>
      </w:r>
      <w:r>
        <w:rPr>
          <w:rFonts w:ascii="Arial" w:hAnsi="Arial" w:cs="Arial"/>
          <w:color w:val="333333"/>
          <w:sz w:val="21"/>
          <w:szCs w:val="21"/>
        </w:rPr>
        <w:t>“</w:t>
      </w:r>
      <w:r>
        <w:rPr>
          <w:rFonts w:ascii="Arial" w:hAnsi="Arial" w:cs="Arial"/>
          <w:color w:val="333333"/>
          <w:sz w:val="21"/>
          <w:szCs w:val="21"/>
        </w:rPr>
        <w:t>模</w:t>
      </w:r>
      <w:r>
        <w:rPr>
          <w:rFonts w:ascii="Arial" w:hAnsi="Arial" w:cs="Arial"/>
          <w:color w:val="333333"/>
          <w:sz w:val="21"/>
          <w:szCs w:val="21"/>
        </w:rPr>
        <w:t>”</w:t>
      </w:r>
      <w:r>
        <w:rPr>
          <w:rFonts w:ascii="Arial" w:hAnsi="Arial" w:cs="Arial"/>
          <w:color w:val="333333"/>
          <w:sz w:val="21"/>
          <w:szCs w:val="21"/>
        </w:rPr>
        <w:t>运算的消耗还是比较大的，能不能找一种更快速，消耗更小的方式，我们来看看</w:t>
      </w:r>
      <w:r>
        <w:rPr>
          <w:rFonts w:ascii="Arial" w:hAnsi="Arial" w:cs="Arial"/>
          <w:color w:val="333333"/>
          <w:sz w:val="21"/>
          <w:szCs w:val="21"/>
        </w:rPr>
        <w:t>JDK1.8</w:t>
      </w:r>
      <w:r>
        <w:rPr>
          <w:rFonts w:ascii="Arial" w:hAnsi="Arial" w:cs="Arial"/>
          <w:color w:val="333333"/>
          <w:sz w:val="21"/>
          <w:szCs w:val="21"/>
        </w:rPr>
        <w:t>的源码是怎么做的</w:t>
      </w:r>
    </w:p>
    <w:p w:rsidR="0023051F" w:rsidRDefault="0023051F" w:rsidP="0023051F">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　　简单来说就是</w:t>
      </w:r>
    </w:p>
    <w:p w:rsidR="0023051F" w:rsidRDefault="0023051F" w:rsidP="0023051F">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高</w:t>
      </w:r>
      <w:r>
        <w:rPr>
          <w:rFonts w:ascii="Arial" w:hAnsi="Arial" w:cs="Arial"/>
          <w:color w:val="333333"/>
          <w:sz w:val="21"/>
          <w:szCs w:val="21"/>
        </w:rPr>
        <w:t>16bt</w:t>
      </w:r>
      <w:r>
        <w:rPr>
          <w:rFonts w:ascii="Arial" w:hAnsi="Arial" w:cs="Arial"/>
          <w:color w:val="333333"/>
          <w:sz w:val="21"/>
          <w:szCs w:val="21"/>
        </w:rPr>
        <w:t>不变，低</w:t>
      </w:r>
      <w:r>
        <w:rPr>
          <w:rFonts w:ascii="Arial" w:hAnsi="Arial" w:cs="Arial"/>
          <w:color w:val="333333"/>
          <w:sz w:val="21"/>
          <w:szCs w:val="21"/>
        </w:rPr>
        <w:t>16bit</w:t>
      </w:r>
      <w:r>
        <w:rPr>
          <w:rFonts w:ascii="Arial" w:hAnsi="Arial" w:cs="Arial"/>
          <w:color w:val="333333"/>
          <w:sz w:val="21"/>
          <w:szCs w:val="21"/>
        </w:rPr>
        <w:t>和高</w:t>
      </w:r>
      <w:r>
        <w:rPr>
          <w:rFonts w:ascii="Arial" w:hAnsi="Arial" w:cs="Arial"/>
          <w:color w:val="333333"/>
          <w:sz w:val="21"/>
          <w:szCs w:val="21"/>
        </w:rPr>
        <w:t>16bit</w:t>
      </w:r>
      <w:r>
        <w:rPr>
          <w:rFonts w:ascii="Arial" w:hAnsi="Arial" w:cs="Arial"/>
          <w:color w:val="333333"/>
          <w:sz w:val="21"/>
          <w:szCs w:val="21"/>
        </w:rPr>
        <w:t>做了一个异或</w:t>
      </w:r>
      <w:r>
        <w:rPr>
          <w:rFonts w:ascii="Arial" w:hAnsi="Arial" w:cs="Arial"/>
          <w:color w:val="333333"/>
          <w:sz w:val="21"/>
          <w:szCs w:val="21"/>
        </w:rPr>
        <w:t>(</w:t>
      </w:r>
      <w:r>
        <w:rPr>
          <w:rFonts w:ascii="Arial" w:hAnsi="Arial" w:cs="Arial"/>
          <w:color w:val="333333"/>
          <w:sz w:val="21"/>
          <w:szCs w:val="21"/>
        </w:rPr>
        <w:t>得到的</w:t>
      </w:r>
      <w:r>
        <w:rPr>
          <w:rFonts w:ascii="Arial" w:hAnsi="Arial" w:cs="Arial"/>
          <w:color w:val="333333"/>
          <w:sz w:val="21"/>
          <w:szCs w:val="21"/>
        </w:rPr>
        <w:t>HASHCODE</w:t>
      </w:r>
      <w:r>
        <w:rPr>
          <w:rFonts w:ascii="Arial" w:hAnsi="Arial" w:cs="Arial"/>
          <w:color w:val="333333"/>
          <w:sz w:val="21"/>
          <w:szCs w:val="21"/>
        </w:rPr>
        <w:t>转化为</w:t>
      </w:r>
      <w:r>
        <w:rPr>
          <w:rFonts w:ascii="Arial" w:hAnsi="Arial" w:cs="Arial"/>
          <w:color w:val="333333"/>
          <w:sz w:val="21"/>
          <w:szCs w:val="21"/>
        </w:rPr>
        <w:t>32</w:t>
      </w:r>
      <w:r>
        <w:rPr>
          <w:rFonts w:ascii="Arial" w:hAnsi="Arial" w:cs="Arial"/>
          <w:color w:val="333333"/>
          <w:sz w:val="21"/>
          <w:szCs w:val="21"/>
        </w:rPr>
        <w:t>位的二进制，前</w:t>
      </w:r>
      <w:r>
        <w:rPr>
          <w:rFonts w:ascii="Arial" w:hAnsi="Arial" w:cs="Arial"/>
          <w:color w:val="333333"/>
          <w:sz w:val="21"/>
          <w:szCs w:val="21"/>
        </w:rPr>
        <w:t>16</w:t>
      </w:r>
      <w:r>
        <w:rPr>
          <w:rFonts w:ascii="Arial" w:hAnsi="Arial" w:cs="Arial"/>
          <w:color w:val="333333"/>
          <w:sz w:val="21"/>
          <w:szCs w:val="21"/>
        </w:rPr>
        <w:t>位和后</w:t>
      </w:r>
      <w:r>
        <w:rPr>
          <w:rFonts w:ascii="Arial" w:hAnsi="Arial" w:cs="Arial"/>
          <w:color w:val="333333"/>
          <w:sz w:val="21"/>
          <w:szCs w:val="21"/>
        </w:rPr>
        <w:t>16</w:t>
      </w:r>
      <w:r>
        <w:rPr>
          <w:rFonts w:ascii="Arial" w:hAnsi="Arial" w:cs="Arial"/>
          <w:color w:val="333333"/>
          <w:sz w:val="21"/>
          <w:szCs w:val="21"/>
        </w:rPr>
        <w:t>位低</w:t>
      </w:r>
      <w:r>
        <w:rPr>
          <w:rFonts w:ascii="Arial" w:hAnsi="Arial" w:cs="Arial"/>
          <w:color w:val="333333"/>
          <w:sz w:val="21"/>
          <w:szCs w:val="21"/>
        </w:rPr>
        <w:t>16bit</w:t>
      </w:r>
      <w:r>
        <w:rPr>
          <w:rFonts w:ascii="Arial" w:hAnsi="Arial" w:cs="Arial"/>
          <w:color w:val="333333"/>
          <w:sz w:val="21"/>
          <w:szCs w:val="21"/>
        </w:rPr>
        <w:t>和高</w:t>
      </w:r>
      <w:r>
        <w:rPr>
          <w:rFonts w:ascii="Arial" w:hAnsi="Arial" w:cs="Arial"/>
          <w:color w:val="333333"/>
          <w:sz w:val="21"/>
          <w:szCs w:val="21"/>
        </w:rPr>
        <w:t>16bit</w:t>
      </w:r>
      <w:r>
        <w:rPr>
          <w:rFonts w:ascii="Arial" w:hAnsi="Arial" w:cs="Arial"/>
          <w:color w:val="333333"/>
          <w:sz w:val="21"/>
          <w:szCs w:val="21"/>
        </w:rPr>
        <w:t>做了一个异或</w:t>
      </w:r>
      <w:r>
        <w:rPr>
          <w:rFonts w:ascii="Arial" w:hAnsi="Arial" w:cs="Arial"/>
          <w:color w:val="333333"/>
          <w:sz w:val="21"/>
          <w:szCs w:val="21"/>
        </w:rPr>
        <w:t>)</w:t>
      </w:r>
      <w:r>
        <w:rPr>
          <w:rFonts w:ascii="Arial" w:hAnsi="Arial" w:cs="Arial"/>
          <w:color w:val="333333"/>
          <w:sz w:val="21"/>
          <w:szCs w:val="21"/>
        </w:rPr>
        <w:br/>
        <w:t>          2.(n·1)&amp;hash=-&gt;</w:t>
      </w:r>
      <w:r>
        <w:rPr>
          <w:rFonts w:ascii="Arial" w:hAnsi="Arial" w:cs="Arial"/>
          <w:color w:val="333333"/>
          <w:sz w:val="21"/>
          <w:szCs w:val="21"/>
        </w:rPr>
        <w:t>得到下标</w:t>
      </w:r>
    </w:p>
    <w:p w:rsidR="0023051F" w:rsidRDefault="0023051F" w:rsidP="0023051F">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7.</w:t>
      </w:r>
      <w:r>
        <w:rPr>
          <w:rFonts w:ascii="Arial" w:hAnsi="Arial" w:cs="Arial"/>
          <w:b w:val="0"/>
          <w:bCs w:val="0"/>
          <w:color w:val="333333"/>
          <w:sz w:val="30"/>
          <w:szCs w:val="30"/>
        </w:rPr>
        <w:t>拉链法导致的链表过深问题为什么不用二叉查找树代替，而选择红黑树？为什么不一直使用红黑树？</w:t>
      </w:r>
    </w:p>
    <w:p w:rsidR="0023051F" w:rsidRDefault="0023051F" w:rsidP="0023051F">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　　之所以选择红黑树是为了解决二叉查找树的缺陷，二叉查找树在特殊情况下会变成一条线性结构（这就跟原来使用链表结构一样了，造成很深的问题），遍历查找会非常慢。而红黑树在插入新数据后可能需要通过左旋，右旋、变色这些操作来保持平衡，引入红黑树就是为了查找数据快，解决链表查询深度的问题，我们知道红黑树属于平衡二叉树，但是为了保持</w:t>
      </w:r>
      <w:r>
        <w:rPr>
          <w:rFonts w:ascii="Arial" w:hAnsi="Arial" w:cs="Arial"/>
          <w:color w:val="333333"/>
          <w:sz w:val="21"/>
          <w:szCs w:val="21"/>
        </w:rPr>
        <w:t>“</w:t>
      </w:r>
      <w:r>
        <w:rPr>
          <w:rFonts w:ascii="Arial" w:hAnsi="Arial" w:cs="Arial"/>
          <w:color w:val="333333"/>
          <w:sz w:val="21"/>
          <w:szCs w:val="21"/>
        </w:rPr>
        <w:t>平衡</w:t>
      </w:r>
      <w:r>
        <w:rPr>
          <w:rFonts w:ascii="Arial" w:hAnsi="Arial" w:cs="Arial"/>
          <w:color w:val="333333"/>
          <w:sz w:val="21"/>
          <w:szCs w:val="21"/>
        </w:rPr>
        <w:t>”</w:t>
      </w:r>
      <w:r>
        <w:rPr>
          <w:rFonts w:ascii="Arial" w:hAnsi="Arial" w:cs="Arial"/>
          <w:color w:val="333333"/>
          <w:sz w:val="21"/>
          <w:szCs w:val="21"/>
        </w:rPr>
        <w:t>是需要付出代价的，但是该代价所损耗的资源要比遍历线性链表要少，所以当长度大于</w:t>
      </w:r>
      <w:r>
        <w:rPr>
          <w:rFonts w:ascii="Arial" w:hAnsi="Arial" w:cs="Arial"/>
          <w:color w:val="333333"/>
          <w:sz w:val="21"/>
          <w:szCs w:val="21"/>
        </w:rPr>
        <w:t>8</w:t>
      </w:r>
      <w:r>
        <w:rPr>
          <w:rFonts w:ascii="Arial" w:hAnsi="Arial" w:cs="Arial"/>
          <w:color w:val="333333"/>
          <w:sz w:val="21"/>
          <w:szCs w:val="21"/>
        </w:rPr>
        <w:t>的时候，会使用红黑树，如果链表长度很短的话，根本不需要引入红黑树，引入反而会慢。</w:t>
      </w:r>
    </w:p>
    <w:p w:rsidR="0023051F" w:rsidRDefault="0023051F" w:rsidP="0023051F">
      <w:r>
        <w:rPr>
          <w:noProof/>
        </w:rPr>
        <w:drawing>
          <wp:inline distT="0" distB="0" distL="0" distR="0" wp14:anchorId="5027E2F0" wp14:editId="2539FE83">
            <wp:extent cx="4095238" cy="2761905"/>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95238" cy="2761905"/>
                    </a:xfrm>
                    <a:prstGeom prst="rect">
                      <a:avLst/>
                    </a:prstGeom>
                  </pic:spPr>
                </pic:pic>
              </a:graphicData>
            </a:graphic>
          </wp:inline>
        </w:drawing>
      </w:r>
    </w:p>
    <w:p w:rsidR="0023051F" w:rsidRPr="00E1608F" w:rsidRDefault="0023051F" w:rsidP="0023051F">
      <w:pPr>
        <w:widowControl/>
        <w:numPr>
          <w:ilvl w:val="0"/>
          <w:numId w:val="18"/>
        </w:numPr>
        <w:shd w:val="clear" w:color="auto" w:fill="FFFFFF"/>
        <w:spacing w:before="120"/>
        <w:ind w:left="600"/>
        <w:jc w:val="left"/>
        <w:rPr>
          <w:rFonts w:ascii="微软雅黑" w:eastAsia="微软雅黑" w:hAnsi="微软雅黑" w:cs="宋体"/>
          <w:color w:val="333333"/>
          <w:kern w:val="0"/>
          <w:sz w:val="24"/>
          <w:szCs w:val="24"/>
        </w:rPr>
      </w:pPr>
      <w:r w:rsidRPr="00E1608F">
        <w:rPr>
          <w:rFonts w:ascii="微软雅黑" w:eastAsia="微软雅黑" w:hAnsi="微软雅黑" w:cs="宋体" w:hint="eastAsia"/>
          <w:color w:val="333333"/>
          <w:kern w:val="0"/>
          <w:sz w:val="24"/>
          <w:szCs w:val="24"/>
        </w:rPr>
        <w:t>每个节点非红即黑</w:t>
      </w:r>
    </w:p>
    <w:p w:rsidR="0023051F" w:rsidRPr="00E1608F" w:rsidRDefault="0023051F" w:rsidP="0023051F">
      <w:pPr>
        <w:widowControl/>
        <w:numPr>
          <w:ilvl w:val="0"/>
          <w:numId w:val="18"/>
        </w:numPr>
        <w:shd w:val="clear" w:color="auto" w:fill="FFFFFF"/>
        <w:spacing w:before="120"/>
        <w:ind w:left="600"/>
        <w:jc w:val="left"/>
        <w:rPr>
          <w:rFonts w:ascii="微软雅黑" w:eastAsia="微软雅黑" w:hAnsi="微软雅黑" w:cs="宋体"/>
          <w:color w:val="333333"/>
          <w:kern w:val="0"/>
          <w:sz w:val="24"/>
          <w:szCs w:val="24"/>
        </w:rPr>
      </w:pPr>
      <w:r w:rsidRPr="00E1608F">
        <w:rPr>
          <w:rFonts w:ascii="微软雅黑" w:eastAsia="微软雅黑" w:hAnsi="微软雅黑" w:cs="宋体" w:hint="eastAsia"/>
          <w:color w:val="333333"/>
          <w:kern w:val="0"/>
          <w:sz w:val="24"/>
          <w:szCs w:val="24"/>
        </w:rPr>
        <w:t>根节点总是黑色的</w:t>
      </w:r>
    </w:p>
    <w:p w:rsidR="0023051F" w:rsidRPr="00E1608F" w:rsidRDefault="0023051F" w:rsidP="0023051F">
      <w:pPr>
        <w:widowControl/>
        <w:numPr>
          <w:ilvl w:val="0"/>
          <w:numId w:val="18"/>
        </w:numPr>
        <w:shd w:val="clear" w:color="auto" w:fill="FFFFFF"/>
        <w:spacing w:before="120"/>
        <w:ind w:left="600"/>
        <w:jc w:val="left"/>
        <w:rPr>
          <w:rFonts w:ascii="微软雅黑" w:eastAsia="微软雅黑" w:hAnsi="微软雅黑" w:cs="宋体"/>
          <w:color w:val="333333"/>
          <w:kern w:val="0"/>
          <w:sz w:val="24"/>
          <w:szCs w:val="24"/>
        </w:rPr>
      </w:pPr>
      <w:r w:rsidRPr="00E1608F">
        <w:rPr>
          <w:rFonts w:ascii="微软雅黑" w:eastAsia="微软雅黑" w:hAnsi="微软雅黑" w:cs="宋体" w:hint="eastAsia"/>
          <w:color w:val="333333"/>
          <w:kern w:val="0"/>
          <w:sz w:val="24"/>
          <w:szCs w:val="24"/>
        </w:rPr>
        <w:t>如果节点是红色的，则它的子节点必须是黑色的（反之不一定）</w:t>
      </w:r>
    </w:p>
    <w:p w:rsidR="0023051F" w:rsidRPr="00E1608F" w:rsidRDefault="0023051F" w:rsidP="0023051F">
      <w:pPr>
        <w:widowControl/>
        <w:numPr>
          <w:ilvl w:val="0"/>
          <w:numId w:val="18"/>
        </w:numPr>
        <w:shd w:val="clear" w:color="auto" w:fill="FFFFFF"/>
        <w:spacing w:before="120"/>
        <w:ind w:left="600"/>
        <w:jc w:val="left"/>
        <w:rPr>
          <w:rFonts w:ascii="微软雅黑" w:eastAsia="微软雅黑" w:hAnsi="微软雅黑" w:cs="宋体"/>
          <w:color w:val="333333"/>
          <w:kern w:val="0"/>
          <w:sz w:val="24"/>
          <w:szCs w:val="24"/>
        </w:rPr>
      </w:pPr>
      <w:r w:rsidRPr="00E1608F">
        <w:rPr>
          <w:rFonts w:ascii="微软雅黑" w:eastAsia="微软雅黑" w:hAnsi="微软雅黑" w:cs="宋体" w:hint="eastAsia"/>
          <w:color w:val="333333"/>
          <w:kern w:val="0"/>
          <w:sz w:val="24"/>
          <w:szCs w:val="24"/>
        </w:rPr>
        <w:t>每个叶子节点都是黑色的空节点（NIL节点）</w:t>
      </w:r>
    </w:p>
    <w:p w:rsidR="0023051F" w:rsidRPr="00E1608F" w:rsidRDefault="0023051F" w:rsidP="0023051F">
      <w:pPr>
        <w:widowControl/>
        <w:numPr>
          <w:ilvl w:val="0"/>
          <w:numId w:val="18"/>
        </w:numPr>
        <w:shd w:val="clear" w:color="auto" w:fill="FFFFFF"/>
        <w:spacing w:before="120"/>
        <w:ind w:left="600"/>
        <w:jc w:val="left"/>
        <w:rPr>
          <w:rFonts w:ascii="微软雅黑" w:eastAsia="微软雅黑" w:hAnsi="微软雅黑" w:cs="宋体"/>
          <w:color w:val="333333"/>
          <w:kern w:val="0"/>
          <w:sz w:val="24"/>
          <w:szCs w:val="24"/>
        </w:rPr>
      </w:pPr>
      <w:r w:rsidRPr="00E1608F">
        <w:rPr>
          <w:rFonts w:ascii="微软雅黑" w:eastAsia="微软雅黑" w:hAnsi="微软雅黑" w:cs="宋体" w:hint="eastAsia"/>
          <w:color w:val="333333"/>
          <w:kern w:val="0"/>
          <w:sz w:val="24"/>
          <w:szCs w:val="24"/>
        </w:rPr>
        <w:t>从根节点到叶节点或空子节点的每条路径，必须包含相同数目的黑色节点（即相同的黑色高度）</w:t>
      </w:r>
    </w:p>
    <w:p w:rsidR="0023051F" w:rsidRDefault="0023051F" w:rsidP="0023051F">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8.</w:t>
      </w:r>
      <w:r>
        <w:rPr>
          <w:rFonts w:ascii="Arial" w:hAnsi="Arial" w:cs="Arial"/>
          <w:b w:val="0"/>
          <w:bCs w:val="0"/>
          <w:color w:val="333333"/>
          <w:sz w:val="30"/>
          <w:szCs w:val="30"/>
        </w:rPr>
        <w:t>多线程下</w:t>
      </w:r>
      <w:r>
        <w:rPr>
          <w:rFonts w:ascii="Arial" w:hAnsi="Arial" w:cs="Arial"/>
          <w:b w:val="0"/>
          <w:bCs w:val="0"/>
          <w:color w:val="4D4D4D"/>
          <w:sz w:val="30"/>
          <w:szCs w:val="30"/>
        </w:rPr>
        <w:t>HashMap</w:t>
      </w:r>
      <w:r>
        <w:rPr>
          <w:rFonts w:ascii="Arial" w:hAnsi="Arial" w:cs="Arial"/>
          <w:b w:val="0"/>
          <w:bCs w:val="0"/>
          <w:color w:val="4D4D4D"/>
          <w:sz w:val="30"/>
          <w:szCs w:val="30"/>
        </w:rPr>
        <w:t>安全问题</w:t>
      </w:r>
    </w:p>
    <w:p w:rsidR="0023051F" w:rsidRDefault="0023051F" w:rsidP="0023051F">
      <w:pPr>
        <w:pStyle w:val="a3"/>
        <w:spacing w:before="150" w:beforeAutospacing="0" w:after="0" w:afterAutospacing="0"/>
        <w:rPr>
          <w:rFonts w:ascii="Arial" w:hAnsi="Arial" w:cs="Arial"/>
          <w:color w:val="333333"/>
          <w:sz w:val="21"/>
          <w:szCs w:val="21"/>
        </w:rPr>
      </w:pPr>
      <w:r>
        <w:rPr>
          <w:rFonts w:ascii="Arial" w:hAnsi="Arial" w:cs="Arial"/>
          <w:color w:val="4D4D4D"/>
          <w:sz w:val="21"/>
          <w:szCs w:val="21"/>
        </w:rPr>
        <w:t>多线程下</w:t>
      </w:r>
      <w:r>
        <w:rPr>
          <w:rFonts w:ascii="Arial" w:hAnsi="Arial" w:cs="Arial"/>
          <w:color w:val="4D4D4D"/>
          <w:sz w:val="21"/>
          <w:szCs w:val="21"/>
        </w:rPr>
        <w:t>hashMap</w:t>
      </w:r>
      <w:r>
        <w:rPr>
          <w:rFonts w:ascii="Arial" w:hAnsi="Arial" w:cs="Arial"/>
          <w:color w:val="4D4D4D"/>
          <w:sz w:val="21"/>
          <w:szCs w:val="21"/>
        </w:rPr>
        <w:t>可能存在死循环问题</w:t>
      </w:r>
      <w:r>
        <w:rPr>
          <w:rFonts w:ascii="Arial" w:hAnsi="Arial" w:cs="Arial"/>
          <w:color w:val="4D4D4D"/>
          <w:sz w:val="21"/>
          <w:szCs w:val="21"/>
        </w:rPr>
        <w:t>(</w:t>
      </w:r>
      <w:r>
        <w:rPr>
          <w:rFonts w:ascii="Arial" w:hAnsi="Arial" w:cs="Arial"/>
          <w:color w:val="4D4D4D"/>
          <w:sz w:val="21"/>
          <w:szCs w:val="21"/>
        </w:rPr>
        <w:t>具体不细说了</w:t>
      </w:r>
      <w:r>
        <w:rPr>
          <w:rFonts w:ascii="Arial" w:hAnsi="Arial" w:cs="Arial"/>
          <w:color w:val="4D4D4D"/>
          <w:sz w:val="21"/>
          <w:szCs w:val="21"/>
        </w:rPr>
        <w:t xml:space="preserve"> </w:t>
      </w:r>
      <w:r>
        <w:rPr>
          <w:rFonts w:ascii="Arial" w:hAnsi="Arial" w:cs="Arial"/>
          <w:color w:val="4D4D4D"/>
          <w:sz w:val="21"/>
          <w:szCs w:val="21"/>
        </w:rPr>
        <w:t>看过很多次了</w:t>
      </w:r>
      <w:r>
        <w:rPr>
          <w:rFonts w:ascii="Arial" w:hAnsi="Arial" w:cs="Arial"/>
          <w:color w:val="4D4D4D"/>
          <w:sz w:val="21"/>
          <w:szCs w:val="21"/>
        </w:rPr>
        <w:t>)</w:t>
      </w:r>
    </w:p>
    <w:p w:rsidR="00995B4B" w:rsidRDefault="00995B4B" w:rsidP="00995B4B">
      <w:pPr>
        <w:pStyle w:val="2"/>
        <w:spacing w:before="450" w:after="0"/>
        <w:rPr>
          <w:rFonts w:ascii="Arial" w:hAnsi="Arial" w:cs="Arial"/>
          <w:b w:val="0"/>
          <w:bCs w:val="0"/>
          <w:color w:val="333333"/>
          <w:sz w:val="30"/>
          <w:szCs w:val="30"/>
        </w:rPr>
      </w:pPr>
      <w:r>
        <w:rPr>
          <w:rFonts w:ascii="Arial" w:hAnsi="Arial" w:cs="Arial"/>
          <w:b w:val="0"/>
          <w:bCs w:val="0"/>
          <w:color w:val="000000"/>
          <w:sz w:val="30"/>
          <w:szCs w:val="30"/>
        </w:rPr>
        <w:t>63.</w:t>
      </w:r>
      <w:r>
        <w:rPr>
          <w:rFonts w:ascii="Arial" w:hAnsi="Arial" w:cs="Arial"/>
          <w:b w:val="0"/>
          <w:bCs w:val="0"/>
          <w:color w:val="000000"/>
          <w:sz w:val="30"/>
          <w:szCs w:val="30"/>
        </w:rPr>
        <w:t>用哪两种方式来实现集合的排序？</w:t>
      </w:r>
    </w:p>
    <w:p w:rsidR="0023051F" w:rsidRDefault="00995B4B" w:rsidP="00995B4B">
      <w:pPr>
        <w:pStyle w:val="a3"/>
        <w:spacing w:before="150" w:beforeAutospacing="0" w:after="0" w:afterAutospacing="0"/>
        <w:rPr>
          <w:rFonts w:ascii="Arial" w:hAnsi="Arial" w:cs="Arial"/>
          <w:color w:val="000000"/>
          <w:sz w:val="21"/>
          <w:szCs w:val="21"/>
        </w:rPr>
      </w:pPr>
      <w:r>
        <w:rPr>
          <w:rFonts w:ascii="Arial" w:hAnsi="Arial" w:cs="Arial"/>
          <w:color w:val="000000"/>
          <w:sz w:val="21"/>
          <w:szCs w:val="21"/>
        </w:rPr>
        <w:t>你可以使用有序集合，如</w:t>
      </w:r>
      <w:r>
        <w:rPr>
          <w:rFonts w:ascii="Arial" w:hAnsi="Arial" w:cs="Arial"/>
          <w:color w:val="000000"/>
          <w:sz w:val="21"/>
          <w:szCs w:val="21"/>
        </w:rPr>
        <w:t xml:space="preserve"> TreeSet </w:t>
      </w:r>
      <w:r>
        <w:rPr>
          <w:rFonts w:ascii="Arial" w:hAnsi="Arial" w:cs="Arial"/>
          <w:color w:val="000000"/>
          <w:sz w:val="21"/>
          <w:szCs w:val="21"/>
        </w:rPr>
        <w:t>或</w:t>
      </w:r>
      <w:r>
        <w:rPr>
          <w:rFonts w:ascii="Arial" w:hAnsi="Arial" w:cs="Arial"/>
          <w:color w:val="000000"/>
          <w:sz w:val="21"/>
          <w:szCs w:val="21"/>
        </w:rPr>
        <w:t xml:space="preserve"> TreeMap</w:t>
      </w:r>
      <w:r>
        <w:rPr>
          <w:rFonts w:ascii="Arial" w:hAnsi="Arial" w:cs="Arial"/>
          <w:color w:val="000000"/>
          <w:sz w:val="21"/>
          <w:szCs w:val="21"/>
        </w:rPr>
        <w:t>，你也可以使用有顺序的的集合，如</w:t>
      </w:r>
      <w:r>
        <w:rPr>
          <w:rFonts w:ascii="Arial" w:hAnsi="Arial" w:cs="Arial"/>
          <w:color w:val="000000"/>
          <w:sz w:val="21"/>
          <w:szCs w:val="21"/>
        </w:rPr>
        <w:t xml:space="preserve"> list</w:t>
      </w:r>
      <w:r>
        <w:rPr>
          <w:rFonts w:ascii="Arial" w:hAnsi="Arial" w:cs="Arial"/>
          <w:color w:val="000000"/>
          <w:sz w:val="21"/>
          <w:szCs w:val="21"/>
        </w:rPr>
        <w:t>，然后通过</w:t>
      </w:r>
      <w:r>
        <w:rPr>
          <w:rFonts w:ascii="Arial" w:hAnsi="Arial" w:cs="Arial"/>
          <w:color w:val="000000"/>
          <w:sz w:val="21"/>
          <w:szCs w:val="21"/>
        </w:rPr>
        <w:t xml:space="preserve"> Collections.sort() </w:t>
      </w:r>
      <w:r>
        <w:rPr>
          <w:rFonts w:ascii="Arial" w:hAnsi="Arial" w:cs="Arial"/>
          <w:color w:val="000000"/>
          <w:sz w:val="21"/>
          <w:szCs w:val="21"/>
        </w:rPr>
        <w:t>来排序。</w:t>
      </w:r>
    </w:p>
    <w:p w:rsidR="000F0809" w:rsidRDefault="000F0809" w:rsidP="000F0809">
      <w:pPr>
        <w:pStyle w:val="2"/>
        <w:spacing w:before="450" w:after="0"/>
        <w:rPr>
          <w:rFonts w:ascii="Arial" w:hAnsi="Arial" w:cs="Arial"/>
          <w:b w:val="0"/>
          <w:bCs w:val="0"/>
          <w:color w:val="333333"/>
          <w:sz w:val="30"/>
          <w:szCs w:val="30"/>
        </w:rPr>
      </w:pPr>
      <w:r>
        <w:rPr>
          <w:rFonts w:ascii="Arial" w:hAnsi="Arial" w:cs="Arial"/>
          <w:b w:val="0"/>
          <w:bCs w:val="0"/>
          <w:color w:val="000000"/>
          <w:sz w:val="30"/>
          <w:szCs w:val="30"/>
        </w:rPr>
        <w:t xml:space="preserve">54.WeakHashMap </w:t>
      </w:r>
      <w:r>
        <w:rPr>
          <w:rFonts w:ascii="Arial" w:hAnsi="Arial" w:cs="Arial"/>
          <w:b w:val="0"/>
          <w:bCs w:val="0"/>
          <w:color w:val="000000"/>
          <w:sz w:val="30"/>
          <w:szCs w:val="30"/>
        </w:rPr>
        <w:t>是怎么工作的？</w:t>
      </w:r>
    </w:p>
    <w:p w:rsidR="000F0809" w:rsidRDefault="000F0809" w:rsidP="000F0809">
      <w:pPr>
        <w:pStyle w:val="a3"/>
        <w:spacing w:before="150" w:beforeAutospacing="0" w:after="0" w:afterAutospacing="0"/>
        <w:rPr>
          <w:rFonts w:ascii="Arial" w:hAnsi="Arial" w:cs="Arial"/>
          <w:color w:val="333333"/>
          <w:sz w:val="21"/>
          <w:szCs w:val="21"/>
        </w:rPr>
      </w:pPr>
      <w:r>
        <w:rPr>
          <w:rFonts w:ascii="Arial" w:hAnsi="Arial" w:cs="Arial"/>
          <w:color w:val="000000"/>
          <w:sz w:val="21"/>
          <w:szCs w:val="21"/>
        </w:rPr>
        <w:t xml:space="preserve">WeakHashMap </w:t>
      </w:r>
      <w:r>
        <w:rPr>
          <w:rFonts w:ascii="Arial" w:hAnsi="Arial" w:cs="Arial"/>
          <w:color w:val="000000"/>
          <w:sz w:val="21"/>
          <w:szCs w:val="21"/>
        </w:rPr>
        <w:t>的工作与正常的</w:t>
      </w:r>
      <w:r>
        <w:rPr>
          <w:rFonts w:ascii="Arial" w:hAnsi="Arial" w:cs="Arial"/>
          <w:color w:val="000000"/>
          <w:sz w:val="21"/>
          <w:szCs w:val="21"/>
        </w:rPr>
        <w:t xml:space="preserve"> HashMap </w:t>
      </w:r>
      <w:r>
        <w:rPr>
          <w:rFonts w:ascii="Arial" w:hAnsi="Arial" w:cs="Arial"/>
          <w:color w:val="000000"/>
          <w:sz w:val="21"/>
          <w:szCs w:val="21"/>
        </w:rPr>
        <w:t>类似，但是使用弱引用作为</w:t>
      </w:r>
      <w:r>
        <w:rPr>
          <w:rFonts w:ascii="Arial" w:hAnsi="Arial" w:cs="Arial"/>
          <w:color w:val="000000"/>
          <w:sz w:val="21"/>
          <w:szCs w:val="21"/>
        </w:rPr>
        <w:t xml:space="preserve"> key</w:t>
      </w:r>
      <w:r>
        <w:rPr>
          <w:rFonts w:ascii="Arial" w:hAnsi="Arial" w:cs="Arial"/>
          <w:color w:val="000000"/>
          <w:sz w:val="21"/>
          <w:szCs w:val="21"/>
        </w:rPr>
        <w:t>，意思就是当</w:t>
      </w:r>
      <w:r>
        <w:rPr>
          <w:rFonts w:ascii="Arial" w:hAnsi="Arial" w:cs="Arial"/>
          <w:color w:val="000000"/>
          <w:sz w:val="21"/>
          <w:szCs w:val="21"/>
        </w:rPr>
        <w:t xml:space="preserve"> key </w:t>
      </w:r>
      <w:r>
        <w:rPr>
          <w:rFonts w:ascii="Arial" w:hAnsi="Arial" w:cs="Arial"/>
          <w:color w:val="000000"/>
          <w:sz w:val="21"/>
          <w:szCs w:val="21"/>
        </w:rPr>
        <w:t>对象没有任何引用时，</w:t>
      </w:r>
      <w:r>
        <w:rPr>
          <w:rFonts w:ascii="Arial" w:hAnsi="Arial" w:cs="Arial"/>
          <w:color w:val="000000"/>
          <w:sz w:val="21"/>
          <w:szCs w:val="21"/>
        </w:rPr>
        <w:t xml:space="preserve">key/value </w:t>
      </w:r>
      <w:r>
        <w:rPr>
          <w:rFonts w:ascii="Arial" w:hAnsi="Arial" w:cs="Arial"/>
          <w:color w:val="000000"/>
          <w:sz w:val="21"/>
          <w:szCs w:val="21"/>
        </w:rPr>
        <w:t>将会被回收。</w:t>
      </w:r>
    </w:p>
    <w:p w:rsidR="000F0809" w:rsidRPr="000F0809" w:rsidRDefault="000F0809" w:rsidP="00995B4B">
      <w:pPr>
        <w:pStyle w:val="a3"/>
        <w:spacing w:before="150" w:beforeAutospacing="0" w:after="0" w:afterAutospacing="0"/>
        <w:rPr>
          <w:rFonts w:ascii="Arial" w:hAnsi="Arial" w:cs="Arial"/>
          <w:color w:val="333333"/>
          <w:sz w:val="21"/>
          <w:szCs w:val="21"/>
        </w:rPr>
      </w:pPr>
    </w:p>
    <w:p w:rsidR="00A807FA" w:rsidRDefault="00A807FA" w:rsidP="00A807FA">
      <w:pPr>
        <w:pStyle w:val="1"/>
      </w:pPr>
      <w:r>
        <w:rPr>
          <w:rFonts w:hint="eastAsia"/>
        </w:rPr>
        <w:t>多线程,</w:t>
      </w:r>
      <w:r>
        <w:t>锁</w:t>
      </w:r>
    </w:p>
    <w:p w:rsidR="00DD2DD4" w:rsidRDefault="00DD2DD4" w:rsidP="00DD2DD4">
      <w:pPr>
        <w:pStyle w:val="2"/>
      </w:pPr>
      <w:r>
        <w:rPr>
          <w:rFonts w:hint="eastAsia"/>
        </w:rPr>
        <w:t>111.</w:t>
      </w:r>
      <w:r>
        <w:t>简述线程、进程、程序的基本概念？</w:t>
      </w:r>
    </w:p>
    <w:p w:rsidR="00DD2DD4" w:rsidRDefault="00DD2DD4" w:rsidP="00DD2DD4">
      <w:pPr>
        <w:pStyle w:val="3"/>
      </w:pPr>
      <w:r>
        <w:rPr>
          <w:rStyle w:val="a4"/>
          <w:rFonts w:ascii="Lucida Sans Unicode" w:hAnsi="Lucida Sans Unicode" w:cs="Lucida Sans Unicode"/>
          <w:color w:val="1A1A1A"/>
        </w:rPr>
        <w:t>程序</w:t>
      </w:r>
    </w:p>
    <w:p w:rsidR="00DD2DD4" w:rsidRDefault="00DD2DD4" w:rsidP="00DD2DD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程序，是含有指令和数据的文件，被存储在磁盘或其他的数据存储设备中，也就是说程序是静态的代码。</w:t>
      </w:r>
    </w:p>
    <w:p w:rsidR="00DD2DD4" w:rsidRDefault="00DD2DD4" w:rsidP="00DD2DD4">
      <w:pPr>
        <w:pStyle w:val="3"/>
      </w:pPr>
      <w:r>
        <w:rPr>
          <w:rStyle w:val="a4"/>
          <w:rFonts w:ascii="Lucida Sans Unicode" w:hAnsi="Lucida Sans Unicode" w:cs="Lucida Sans Unicode"/>
          <w:color w:val="1A1A1A"/>
        </w:rPr>
        <w:t>进程</w:t>
      </w:r>
    </w:p>
    <w:p w:rsidR="00DD2DD4" w:rsidRDefault="00DD2DD4" w:rsidP="00DD2DD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进程，是程序的一次执行过程，是系统运行程序的基本单位，因此进程是动态的。系统运行一个程序即是一个进程从创建，运行到消亡的过程。简单来说，一个进程就是一个执行中的程序，它在计算机中一个指令接着一个指令地执行着，同时，每个进程还占有某些系统资源如</w:t>
      </w:r>
      <w:r>
        <w:rPr>
          <w:rFonts w:ascii="Lucida Sans Unicode" w:hAnsi="Lucida Sans Unicode" w:cs="Lucida Sans Unicode"/>
          <w:color w:val="1A1A1A"/>
        </w:rPr>
        <w:t>CPU</w:t>
      </w:r>
      <w:r>
        <w:rPr>
          <w:rFonts w:ascii="Lucida Sans Unicode" w:hAnsi="Lucida Sans Unicode" w:cs="Lucida Sans Unicode"/>
          <w:color w:val="1A1A1A"/>
        </w:rPr>
        <w:t>时间，内存空间，文件，文件，输入输出设备的使用权等等。换句话说，当程序在执行时，将会被操作系统载入内存中。</w:t>
      </w:r>
    </w:p>
    <w:p w:rsidR="00DD2DD4" w:rsidRDefault="00DD2DD4" w:rsidP="00DD2DD4">
      <w:pPr>
        <w:pStyle w:val="3"/>
      </w:pPr>
      <w:r>
        <w:rPr>
          <w:rStyle w:val="a4"/>
          <w:rFonts w:ascii="Lucida Sans Unicode" w:hAnsi="Lucida Sans Unicode" w:cs="Lucida Sans Unicode"/>
          <w:color w:val="1A1A1A"/>
        </w:rPr>
        <w:t>线程</w:t>
      </w:r>
    </w:p>
    <w:p w:rsidR="00DD2DD4" w:rsidRDefault="00DD2DD4" w:rsidP="00DD2DD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线程，与进程相似，但线程是一个比进程更小的执行单位。一个进程在其执行的过程中可以产生多个线程。与进程不同的是同类的多个线程共享同一块内存空间和一组系统资源，所以系统在产生一个线程，或是在各个线程之间作切换工作时，负担要比进程小得多，也正因为如此，线程也被称为轻量级进程。</w:t>
      </w:r>
    </w:p>
    <w:p w:rsidR="00DD2DD4" w:rsidRDefault="00DD2DD4" w:rsidP="00DD2DD4">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艿艿：如下是可选内容。</w:t>
      </w:r>
    </w:p>
    <w:p w:rsidR="00DD2DD4" w:rsidRDefault="00DD2DD4" w:rsidP="00DD2DD4">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另外，</w:t>
      </w:r>
      <w:r>
        <w:rPr>
          <w:rFonts w:ascii="Lucida Sans Unicode" w:hAnsi="Lucida Sans Unicode" w:cs="Lucida Sans Unicode"/>
          <w:color w:val="1A1A1A"/>
        </w:rPr>
        <w:t xml:space="preserve">Java </w:t>
      </w:r>
      <w:r>
        <w:rPr>
          <w:rFonts w:ascii="Lucida Sans Unicode" w:hAnsi="Lucida Sans Unicode" w:cs="Lucida Sans Unicode"/>
          <w:color w:val="1A1A1A"/>
        </w:rPr>
        <w:t>线程是重量级的，每个线程默认使用</w:t>
      </w:r>
      <w:r>
        <w:rPr>
          <w:rFonts w:ascii="Lucida Sans Unicode" w:hAnsi="Lucida Sans Unicode" w:cs="Lucida Sans Unicode"/>
          <w:color w:val="1A1A1A"/>
        </w:rPr>
        <w:t xml:space="preserve"> 1024KB </w:t>
      </w:r>
      <w:r>
        <w:rPr>
          <w:rFonts w:ascii="Lucida Sans Unicode" w:hAnsi="Lucida Sans Unicode" w:cs="Lucida Sans Unicode"/>
          <w:color w:val="1A1A1A"/>
        </w:rPr>
        <w:t>的内存，所以一个</w:t>
      </w:r>
      <w:r>
        <w:rPr>
          <w:rFonts w:ascii="Lucida Sans Unicode" w:hAnsi="Lucida Sans Unicode" w:cs="Lucida Sans Unicode"/>
          <w:color w:val="1A1A1A"/>
        </w:rPr>
        <w:t xml:space="preserve"> Java </w:t>
      </w:r>
      <w:r>
        <w:rPr>
          <w:rFonts w:ascii="Lucida Sans Unicode" w:hAnsi="Lucida Sans Unicode" w:cs="Lucida Sans Unicode"/>
          <w:color w:val="1A1A1A"/>
        </w:rPr>
        <w:t>进程是无法开启大量线程的。感兴趣的胖友，可以看</w:t>
      </w:r>
      <w:r>
        <w:rPr>
          <w:rFonts w:ascii="Lucida Sans Unicode" w:hAnsi="Lucida Sans Unicode" w:cs="Lucida Sans Unicode"/>
          <w:color w:val="1A1A1A"/>
        </w:rPr>
        <w:t> </w:t>
      </w:r>
      <w:hyperlink r:id="rId104"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Java </w:t>
        </w:r>
        <w:r>
          <w:rPr>
            <w:rStyle w:val="a5"/>
            <w:rFonts w:ascii="Lucida Sans Unicode" w:hAnsi="Lucida Sans Unicode" w:cs="Lucida Sans Unicode"/>
            <w:color w:val="0088CC"/>
          </w:rPr>
          <w:t>中的轻量级线程？》</w:t>
        </w:r>
      </w:hyperlink>
      <w:r>
        <w:rPr>
          <w:rFonts w:ascii="Lucida Sans Unicode" w:hAnsi="Lucida Sans Unicode" w:cs="Lucida Sans Unicode"/>
          <w:color w:val="1A1A1A"/>
        </w:rPr>
        <w:t> </w:t>
      </w:r>
      <w:r>
        <w:rPr>
          <w:rFonts w:ascii="Lucida Sans Unicode" w:hAnsi="Lucida Sans Unicode" w:cs="Lucida Sans Unicode"/>
          <w:color w:val="1A1A1A"/>
        </w:rPr>
        <w:t>的讨论，没准未来</w:t>
      </w:r>
      <w:r>
        <w:rPr>
          <w:rFonts w:ascii="Lucida Sans Unicode" w:hAnsi="Lucida Sans Unicode" w:cs="Lucida Sans Unicode"/>
          <w:color w:val="1A1A1A"/>
        </w:rPr>
        <w:t xml:space="preserve"> Java </w:t>
      </w:r>
      <w:r>
        <w:rPr>
          <w:rFonts w:ascii="Lucida Sans Unicode" w:hAnsi="Lucida Sans Unicode" w:cs="Lucida Sans Unicode"/>
          <w:color w:val="1A1A1A"/>
        </w:rPr>
        <w:t>也有内置的协程（</w:t>
      </w:r>
      <w:r>
        <w:rPr>
          <w:rFonts w:ascii="Lucida Sans Unicode" w:hAnsi="Lucida Sans Unicode" w:cs="Lucida Sans Unicode"/>
          <w:color w:val="1A1A1A"/>
        </w:rPr>
        <w:t>Coroutine</w:t>
      </w:r>
      <w:r>
        <w:rPr>
          <w:rFonts w:ascii="Lucida Sans Unicode" w:hAnsi="Lucida Sans Unicode" w:cs="Lucida Sans Unicode"/>
          <w:color w:val="1A1A1A"/>
        </w:rPr>
        <w:t>）。</w:t>
      </w:r>
    </w:p>
    <w:p w:rsidR="00DD2DD4" w:rsidRDefault="00DD2DD4" w:rsidP="00DD2DD4">
      <w:pPr>
        <w:pStyle w:val="3"/>
      </w:pPr>
      <w:r>
        <w:rPr>
          <w:rStyle w:val="a4"/>
          <w:rFonts w:ascii="Lucida Sans Unicode" w:hAnsi="Lucida Sans Unicode" w:cs="Lucida Sans Unicode"/>
          <w:color w:val="1A1A1A"/>
        </w:rPr>
        <w:t>三者之间的关系</w:t>
      </w:r>
    </w:p>
    <w:p w:rsidR="00DD2DD4" w:rsidRDefault="00DD2DD4" w:rsidP="00FA61C5">
      <w:pPr>
        <w:widowControl/>
        <w:numPr>
          <w:ilvl w:val="0"/>
          <w:numId w:val="56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线程是进程划分成的更小的运行单位。线程和进程最大的不同在于基本上各进程是独立的，而各线程则不一定，因为同一进程中的线程极有可能会相互影响。</w:t>
      </w:r>
    </w:p>
    <w:p w:rsidR="00DD2DD4" w:rsidRDefault="00DD2DD4" w:rsidP="00FA61C5">
      <w:pPr>
        <w:widowControl/>
        <w:numPr>
          <w:ilvl w:val="0"/>
          <w:numId w:val="56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从另一角度来说，进程属于操作系统的范畴，主要是同一段时间内，可以同时执行一个以上的程序，而线程则是在同一程序内几乎同时执行一个以上的程序段。</w:t>
      </w:r>
    </w:p>
    <w:p w:rsidR="00DD2DD4" w:rsidRDefault="00DD2DD4" w:rsidP="00DD2DD4">
      <w:pPr>
        <w:pStyle w:val="3"/>
        <w:rPr>
          <w:sz w:val="24"/>
          <w:szCs w:val="24"/>
        </w:rPr>
      </w:pPr>
      <w:r>
        <w:rPr>
          <w:rStyle w:val="a4"/>
          <w:rFonts w:ascii="Lucida Sans Unicode" w:hAnsi="Lucida Sans Unicode" w:cs="Lucida Sans Unicode"/>
          <w:color w:val="1A1A1A"/>
        </w:rPr>
        <w:t>线程有什么优缺点？</w:t>
      </w:r>
    </w:p>
    <w:p w:rsidR="00DD2DD4" w:rsidRDefault="00DD2DD4" w:rsidP="00DD2DD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1</w:t>
      </w:r>
      <w:r>
        <w:rPr>
          <w:rFonts w:ascii="Lucida Sans Unicode" w:hAnsi="Lucida Sans Unicode" w:cs="Lucida Sans Unicode"/>
          <w:color w:val="1A1A1A"/>
        </w:rPr>
        <w:t>）好处</w:t>
      </w:r>
    </w:p>
    <w:p w:rsidR="00DD2DD4" w:rsidRDefault="00DD2DD4" w:rsidP="00FA61C5">
      <w:pPr>
        <w:widowControl/>
        <w:numPr>
          <w:ilvl w:val="0"/>
          <w:numId w:val="56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使</w:t>
      </w:r>
      <w:r w:rsidR="00356994">
        <w:rPr>
          <w:rFonts w:ascii="Lucida Sans Unicode" w:hAnsi="Lucida Sans Unicode" w:cs="Lucida Sans Unicode"/>
          <w:color w:val="1A1A1A"/>
          <w:szCs w:val="21"/>
        </w:rPr>
        <w:t>用多线程可以把程序中占据时间长的任务放到后台去处理，如图片、</w:t>
      </w:r>
      <w:r w:rsidR="00356994">
        <w:rPr>
          <w:rFonts w:ascii="Lucida Sans Unicode" w:hAnsi="Lucida Sans Unicode" w:cs="Lucida Sans Unicode" w:hint="eastAsia"/>
          <w:color w:val="1A1A1A"/>
          <w:szCs w:val="21"/>
        </w:rPr>
        <w:t>视频</w:t>
      </w:r>
      <w:r>
        <w:rPr>
          <w:rFonts w:ascii="Lucida Sans Unicode" w:hAnsi="Lucida Sans Unicode" w:cs="Lucida Sans Unicode"/>
          <w:color w:val="1A1A1A"/>
          <w:szCs w:val="21"/>
        </w:rPr>
        <w:t>的下载。</w:t>
      </w:r>
    </w:p>
    <w:p w:rsidR="00DD2DD4" w:rsidRDefault="00DD2DD4" w:rsidP="00FA61C5">
      <w:pPr>
        <w:widowControl/>
        <w:numPr>
          <w:ilvl w:val="0"/>
          <w:numId w:val="56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发挥多核处理器的优势，并发执行让系统运行的更快、更流畅，用户体验更好。</w:t>
      </w:r>
    </w:p>
    <w:p w:rsidR="00DD2DD4" w:rsidRDefault="00DD2DD4" w:rsidP="00DD2DD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2</w:t>
      </w:r>
      <w:r>
        <w:rPr>
          <w:rFonts w:ascii="Lucida Sans Unicode" w:hAnsi="Lucida Sans Unicode" w:cs="Lucida Sans Unicode"/>
          <w:color w:val="1A1A1A"/>
        </w:rPr>
        <w:t>）坏处</w:t>
      </w:r>
    </w:p>
    <w:p w:rsidR="00DD2DD4" w:rsidRDefault="00DD2DD4" w:rsidP="00FA61C5">
      <w:pPr>
        <w:widowControl/>
        <w:numPr>
          <w:ilvl w:val="0"/>
          <w:numId w:val="56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大量的线程降低代码的可读性。</w:t>
      </w:r>
    </w:p>
    <w:p w:rsidR="00DD2DD4" w:rsidRDefault="00DD2DD4" w:rsidP="00FA61C5">
      <w:pPr>
        <w:widowControl/>
        <w:numPr>
          <w:ilvl w:val="0"/>
          <w:numId w:val="56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更多的线程需要更多的内存空间。</w:t>
      </w:r>
    </w:p>
    <w:p w:rsidR="00DD2DD4" w:rsidRDefault="00DD2DD4" w:rsidP="00FA61C5">
      <w:pPr>
        <w:widowControl/>
        <w:numPr>
          <w:ilvl w:val="0"/>
          <w:numId w:val="56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当多个线程对同一个资源出现争夺时候要注意线程安全的问题。</w:t>
      </w:r>
    </w:p>
    <w:p w:rsidR="00DD2DD4" w:rsidRDefault="00DD2DD4" w:rsidP="00DD2DD4">
      <w:pPr>
        <w:pStyle w:val="3"/>
        <w:rPr>
          <w:sz w:val="24"/>
          <w:szCs w:val="24"/>
        </w:rPr>
      </w:pPr>
      <w:r>
        <w:rPr>
          <w:rStyle w:val="a4"/>
          <w:rFonts w:ascii="Lucida Sans Unicode" w:hAnsi="Lucida Sans Unicode" w:cs="Lucida Sans Unicode"/>
          <w:color w:val="1A1A1A"/>
        </w:rPr>
        <w:t>你了解守护线程吗？它和非守护线程有什么区别？</w:t>
      </w:r>
    </w:p>
    <w:p w:rsidR="00DD2DD4" w:rsidRDefault="00DD2DD4" w:rsidP="00DD2DD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Java </w:t>
      </w:r>
      <w:r>
        <w:rPr>
          <w:rFonts w:ascii="Lucida Sans Unicode" w:hAnsi="Lucida Sans Unicode" w:cs="Lucida Sans Unicode"/>
          <w:color w:val="1A1A1A"/>
        </w:rPr>
        <w:t>中的线程分为两种：守护线程（</w:t>
      </w:r>
      <w:r>
        <w:rPr>
          <w:rFonts w:ascii="Lucida Sans Unicode" w:hAnsi="Lucida Sans Unicode" w:cs="Lucida Sans Unicode"/>
          <w:color w:val="1A1A1A"/>
        </w:rPr>
        <w:t>Daemon</w:t>
      </w:r>
      <w:r>
        <w:rPr>
          <w:rFonts w:ascii="Lucida Sans Unicode" w:hAnsi="Lucida Sans Unicode" w:cs="Lucida Sans Unicode"/>
          <w:color w:val="1A1A1A"/>
        </w:rPr>
        <w:t>）和用户线程（</w:t>
      </w:r>
      <w:r>
        <w:rPr>
          <w:rFonts w:ascii="Lucida Sans Unicode" w:hAnsi="Lucida Sans Unicode" w:cs="Lucida Sans Unicode"/>
          <w:color w:val="1A1A1A"/>
        </w:rPr>
        <w:t>User</w:t>
      </w:r>
      <w:r>
        <w:rPr>
          <w:rFonts w:ascii="Lucida Sans Unicode" w:hAnsi="Lucida Sans Unicode" w:cs="Lucida Sans Unicode"/>
          <w:color w:val="1A1A1A"/>
        </w:rPr>
        <w:t>）。</w:t>
      </w:r>
    </w:p>
    <w:p w:rsidR="00DD2DD4" w:rsidRDefault="00DD2DD4" w:rsidP="00FA61C5">
      <w:pPr>
        <w:widowControl/>
        <w:numPr>
          <w:ilvl w:val="0"/>
          <w:numId w:val="56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任何线程都可以设置为守护线程和用户线程，通过方法</w:t>
      </w:r>
      <w:r>
        <w:rPr>
          <w:rStyle w:val="HTML"/>
          <w:rFonts w:ascii="Lucida Console" w:hAnsi="Lucida Console"/>
          <w:color w:val="1A1A1A"/>
          <w:szCs w:val="21"/>
          <w:bdr w:val="single" w:sz="6" w:space="1" w:color="CCCCCC" w:frame="1"/>
          <w:shd w:val="clear" w:color="auto" w:fill="DDDDDD"/>
        </w:rPr>
        <w:t>Thread#setDaemon(boolean on)</w:t>
      </w:r>
      <w:r>
        <w:rPr>
          <w:rFonts w:ascii="Lucida Sans Unicode" w:hAnsi="Lucida Sans Unicode" w:cs="Lucida Sans Unicode"/>
          <w:color w:val="1A1A1A"/>
          <w:szCs w:val="21"/>
        </w:rPr>
        <w:t> </w:t>
      </w:r>
      <w:r>
        <w:rPr>
          <w:rFonts w:ascii="Lucida Sans Unicode" w:hAnsi="Lucida Sans Unicode" w:cs="Lucida Sans Unicode"/>
          <w:color w:val="1A1A1A"/>
          <w:szCs w:val="21"/>
        </w:rPr>
        <w:t>设置。</w:t>
      </w:r>
      <w:r>
        <w:rPr>
          <w:rStyle w:val="HTML"/>
          <w:rFonts w:ascii="Lucida Console" w:hAnsi="Lucida Console"/>
          <w:color w:val="1A1A1A"/>
          <w:szCs w:val="21"/>
          <w:bdr w:val="single" w:sz="6" w:space="1" w:color="CCCCCC" w:frame="1"/>
          <w:shd w:val="clear" w:color="auto" w:fill="DDDDDD"/>
        </w:rPr>
        <w:t>true</w:t>
      </w:r>
      <w:r>
        <w:rPr>
          <w:rFonts w:ascii="Lucida Sans Unicode" w:hAnsi="Lucida Sans Unicode" w:cs="Lucida Sans Unicode"/>
          <w:color w:val="1A1A1A"/>
          <w:szCs w:val="21"/>
        </w:rPr>
        <w:t> </w:t>
      </w:r>
      <w:r>
        <w:rPr>
          <w:rFonts w:ascii="Lucida Sans Unicode" w:hAnsi="Lucida Sans Unicode" w:cs="Lucida Sans Unicode"/>
          <w:color w:val="1A1A1A"/>
          <w:szCs w:val="21"/>
        </w:rPr>
        <w:t>则把该线程设置为守护线程，反之则为用户线程。</w:t>
      </w:r>
    </w:p>
    <w:p w:rsidR="00DD2DD4" w:rsidRDefault="00DD2DD4" w:rsidP="00FA61C5">
      <w:pPr>
        <w:widowControl/>
        <w:numPr>
          <w:ilvl w:val="0"/>
          <w:numId w:val="563"/>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Thread#setDaemon(boolean on)</w:t>
      </w:r>
      <w:r>
        <w:rPr>
          <w:rFonts w:ascii="Lucida Sans Unicode" w:hAnsi="Lucida Sans Unicode" w:cs="Lucida Sans Unicode"/>
          <w:color w:val="1A1A1A"/>
          <w:szCs w:val="21"/>
        </w:rPr>
        <w:t> </w:t>
      </w:r>
      <w:r>
        <w:rPr>
          <w:rFonts w:ascii="Lucida Sans Unicode" w:hAnsi="Lucida Sans Unicode" w:cs="Lucida Sans Unicode"/>
          <w:color w:val="1A1A1A"/>
          <w:szCs w:val="21"/>
        </w:rPr>
        <w:t>方法，必须在</w:t>
      </w:r>
      <w:r>
        <w:rPr>
          <w:rStyle w:val="HTML"/>
          <w:rFonts w:ascii="Lucida Console" w:hAnsi="Lucida Console"/>
          <w:color w:val="1A1A1A"/>
          <w:szCs w:val="21"/>
          <w:bdr w:val="single" w:sz="6" w:space="1" w:color="CCCCCC" w:frame="1"/>
          <w:shd w:val="clear" w:color="auto" w:fill="DDDDDD"/>
        </w:rPr>
        <w:t>Thread#start()</w:t>
      </w:r>
      <w:r>
        <w:rPr>
          <w:rFonts w:ascii="Lucida Sans Unicode" w:hAnsi="Lucida Sans Unicode" w:cs="Lucida Sans Unicode"/>
          <w:color w:val="1A1A1A"/>
          <w:szCs w:val="21"/>
        </w:rPr>
        <w:t> </w:t>
      </w:r>
      <w:r>
        <w:rPr>
          <w:rFonts w:ascii="Lucida Sans Unicode" w:hAnsi="Lucida Sans Unicode" w:cs="Lucida Sans Unicode"/>
          <w:color w:val="1A1A1A"/>
          <w:szCs w:val="21"/>
        </w:rPr>
        <w:t>方法之前调用，否则运行时会抛出异常。</w:t>
      </w:r>
    </w:p>
    <w:p w:rsidR="00DD2DD4" w:rsidRDefault="00DD2DD4" w:rsidP="00DD2DD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唯一的区别是：</w:t>
      </w:r>
    </w:p>
    <w:p w:rsidR="00DD2DD4" w:rsidRDefault="00DD2DD4" w:rsidP="00DD2DD4">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程序运行完毕，</w:t>
      </w:r>
      <w:r>
        <w:rPr>
          <w:rFonts w:ascii="Lucida Sans Unicode" w:hAnsi="Lucida Sans Unicode" w:cs="Lucida Sans Unicode"/>
          <w:color w:val="1A1A1A"/>
        </w:rPr>
        <w:t xml:space="preserve">JVM </w:t>
      </w:r>
      <w:r>
        <w:rPr>
          <w:rFonts w:ascii="Lucida Sans Unicode" w:hAnsi="Lucida Sans Unicode" w:cs="Lucida Sans Unicode"/>
          <w:color w:val="1A1A1A"/>
        </w:rPr>
        <w:t>会等待非守护线程完成后关闭，但是</w:t>
      </w:r>
      <w:r>
        <w:rPr>
          <w:rFonts w:ascii="Lucida Sans Unicode" w:hAnsi="Lucida Sans Unicode" w:cs="Lucida Sans Unicode"/>
          <w:color w:val="1A1A1A"/>
        </w:rPr>
        <w:t xml:space="preserve"> JVM </w:t>
      </w:r>
      <w:r>
        <w:rPr>
          <w:rFonts w:ascii="Lucida Sans Unicode" w:hAnsi="Lucida Sans Unicode" w:cs="Lucida Sans Unicode"/>
          <w:color w:val="1A1A1A"/>
        </w:rPr>
        <w:t>不会等待守护线程。</w:t>
      </w:r>
    </w:p>
    <w:p w:rsidR="00DD2DD4" w:rsidRDefault="00DD2DD4" w:rsidP="00FA61C5">
      <w:pPr>
        <w:widowControl/>
        <w:numPr>
          <w:ilvl w:val="0"/>
          <w:numId w:val="56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判断虚拟机</w:t>
      </w:r>
      <w:r>
        <w:rPr>
          <w:rFonts w:ascii="Lucida Sans Unicode" w:hAnsi="Lucida Sans Unicode" w:cs="Lucida Sans Unicode"/>
          <w:color w:val="1A1A1A"/>
          <w:szCs w:val="21"/>
        </w:rPr>
        <w:t>(JVM)</w:t>
      </w:r>
      <w:r>
        <w:rPr>
          <w:rFonts w:ascii="Lucida Sans Unicode" w:hAnsi="Lucida Sans Unicode" w:cs="Lucida Sans Unicode"/>
          <w:color w:val="1A1A1A"/>
          <w:szCs w:val="21"/>
        </w:rPr>
        <w:t>何时离开，</w:t>
      </w:r>
      <w:r>
        <w:rPr>
          <w:rFonts w:ascii="Lucida Sans Unicode" w:hAnsi="Lucida Sans Unicode" w:cs="Lucida Sans Unicode"/>
          <w:color w:val="1A1A1A"/>
          <w:szCs w:val="21"/>
        </w:rPr>
        <w:t xml:space="preserve">Daemon </w:t>
      </w:r>
      <w:r>
        <w:rPr>
          <w:rFonts w:ascii="Lucida Sans Unicode" w:hAnsi="Lucida Sans Unicode" w:cs="Lucida Sans Unicode"/>
          <w:color w:val="1A1A1A"/>
          <w:szCs w:val="21"/>
        </w:rPr>
        <w:t>是为其他线程提供服务，如果全部的</w:t>
      </w:r>
      <w:r>
        <w:rPr>
          <w:rFonts w:ascii="Lucida Sans Unicode" w:hAnsi="Lucida Sans Unicode" w:cs="Lucida Sans Unicode"/>
          <w:color w:val="1A1A1A"/>
          <w:szCs w:val="21"/>
        </w:rPr>
        <w:t xml:space="preserve"> User Thread </w:t>
      </w:r>
      <w:r>
        <w:rPr>
          <w:rFonts w:ascii="Lucida Sans Unicode" w:hAnsi="Lucida Sans Unicode" w:cs="Lucida Sans Unicode"/>
          <w:color w:val="1A1A1A"/>
          <w:szCs w:val="21"/>
        </w:rPr>
        <w:t>已经撤离，</w:t>
      </w:r>
      <w:r>
        <w:rPr>
          <w:rFonts w:ascii="Lucida Sans Unicode" w:hAnsi="Lucida Sans Unicode" w:cs="Lucida Sans Unicode"/>
          <w:color w:val="1A1A1A"/>
          <w:szCs w:val="21"/>
        </w:rPr>
        <w:t xml:space="preserve">Daemon </w:t>
      </w:r>
      <w:r>
        <w:rPr>
          <w:rFonts w:ascii="Lucida Sans Unicode" w:hAnsi="Lucida Sans Unicode" w:cs="Lucida Sans Unicode"/>
          <w:color w:val="1A1A1A"/>
          <w:szCs w:val="21"/>
        </w:rPr>
        <w:t>没有可服务的线程，</w:t>
      </w:r>
      <w:r>
        <w:rPr>
          <w:rFonts w:ascii="Lucida Sans Unicode" w:hAnsi="Lucida Sans Unicode" w:cs="Lucida Sans Unicode"/>
          <w:color w:val="1A1A1A"/>
          <w:szCs w:val="21"/>
        </w:rPr>
        <w:t xml:space="preserve">JVM </w:t>
      </w:r>
      <w:r>
        <w:rPr>
          <w:rFonts w:ascii="Lucida Sans Unicode" w:hAnsi="Lucida Sans Unicode" w:cs="Lucida Sans Unicode"/>
          <w:color w:val="1A1A1A"/>
          <w:szCs w:val="21"/>
        </w:rPr>
        <w:t>撤离。</w:t>
      </w:r>
    </w:p>
    <w:p w:rsidR="00DD2DD4" w:rsidRDefault="00DD2DD4" w:rsidP="00FA61C5">
      <w:pPr>
        <w:widowControl/>
        <w:numPr>
          <w:ilvl w:val="0"/>
          <w:numId w:val="56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也可以理解为守护线程是</w:t>
      </w:r>
      <w:r>
        <w:rPr>
          <w:rFonts w:ascii="Lucida Sans Unicode" w:hAnsi="Lucida Sans Unicode" w:cs="Lucida Sans Unicode"/>
          <w:color w:val="1A1A1A"/>
          <w:szCs w:val="21"/>
        </w:rPr>
        <w:t xml:space="preserve"> JVM </w:t>
      </w:r>
      <w:r>
        <w:rPr>
          <w:rFonts w:ascii="Lucida Sans Unicode" w:hAnsi="Lucida Sans Unicode" w:cs="Lucida Sans Unicode"/>
          <w:color w:val="1A1A1A"/>
          <w:szCs w:val="21"/>
        </w:rPr>
        <w:t>自动创建的线程（但不一定），用户线程是程序创建的线程。比如，</w:t>
      </w:r>
      <w:r>
        <w:rPr>
          <w:rFonts w:ascii="Lucida Sans Unicode" w:hAnsi="Lucida Sans Unicode" w:cs="Lucida Sans Unicode"/>
          <w:color w:val="1A1A1A"/>
          <w:szCs w:val="21"/>
        </w:rPr>
        <w:t xml:space="preserve">JVM </w:t>
      </w:r>
      <w:r>
        <w:rPr>
          <w:rFonts w:ascii="Lucida Sans Unicode" w:hAnsi="Lucida Sans Unicode" w:cs="Lucida Sans Unicode"/>
          <w:color w:val="1A1A1A"/>
          <w:szCs w:val="21"/>
        </w:rPr>
        <w:t>的垃圾回收线程是一个守护线程，当所有线程已经撤离，不再产生垃圾，守护线程自然就没事可干了，当垃圾回收线程是</w:t>
      </w:r>
      <w:r>
        <w:rPr>
          <w:rFonts w:ascii="Lucida Sans Unicode" w:hAnsi="Lucida Sans Unicode" w:cs="Lucida Sans Unicode"/>
          <w:color w:val="1A1A1A"/>
          <w:szCs w:val="21"/>
        </w:rPr>
        <w:t xml:space="preserve"> Java </w:t>
      </w:r>
      <w:r>
        <w:rPr>
          <w:rFonts w:ascii="Lucida Sans Unicode" w:hAnsi="Lucida Sans Unicode" w:cs="Lucida Sans Unicode"/>
          <w:color w:val="1A1A1A"/>
          <w:szCs w:val="21"/>
        </w:rPr>
        <w:t>虚拟机上仅剩的线程时，</w:t>
      </w:r>
      <w:r>
        <w:rPr>
          <w:rFonts w:ascii="Lucida Sans Unicode" w:hAnsi="Lucida Sans Unicode" w:cs="Lucida Sans Unicode"/>
          <w:color w:val="1A1A1A"/>
          <w:szCs w:val="21"/>
        </w:rPr>
        <w:t xml:space="preserve">Java </w:t>
      </w:r>
      <w:r>
        <w:rPr>
          <w:rFonts w:ascii="Lucida Sans Unicode" w:hAnsi="Lucida Sans Unicode" w:cs="Lucida Sans Unicode"/>
          <w:color w:val="1A1A1A"/>
          <w:szCs w:val="21"/>
        </w:rPr>
        <w:t>虚拟机会自动离开。</w:t>
      </w:r>
    </w:p>
    <w:p w:rsidR="00DD2DD4" w:rsidRDefault="00DD2DD4" w:rsidP="00DD2DD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扩展：</w:t>
      </w:r>
      <w:r>
        <w:rPr>
          <w:rFonts w:ascii="Lucida Sans Unicode" w:hAnsi="Lucida Sans Unicode" w:cs="Lucida Sans Unicode"/>
          <w:color w:val="1A1A1A"/>
        </w:rPr>
        <w:t xml:space="preserve">Thread Dump </w:t>
      </w:r>
      <w:r>
        <w:rPr>
          <w:rFonts w:ascii="Lucida Sans Unicode" w:hAnsi="Lucida Sans Unicode" w:cs="Lucida Sans Unicode"/>
          <w:color w:val="1A1A1A"/>
        </w:rPr>
        <w:t>打印出来的线程信息，含有</w:t>
      </w:r>
      <w:r>
        <w:rPr>
          <w:rFonts w:ascii="Lucida Sans Unicode" w:hAnsi="Lucida Sans Unicode" w:cs="Lucida Sans Unicode"/>
          <w:color w:val="1A1A1A"/>
        </w:rPr>
        <w:t xml:space="preserve"> daemon </w:t>
      </w:r>
      <w:r>
        <w:rPr>
          <w:rFonts w:ascii="Lucida Sans Unicode" w:hAnsi="Lucida Sans Unicode" w:cs="Lucida Sans Unicode"/>
          <w:color w:val="1A1A1A"/>
        </w:rPr>
        <w:t>字样的线程即为守护进程。可能会有：服务守护进程、编译守护进程、</w:t>
      </w:r>
      <w:r>
        <w:rPr>
          <w:rFonts w:ascii="Lucida Sans Unicode" w:hAnsi="Lucida Sans Unicode" w:cs="Lucida Sans Unicode"/>
          <w:color w:val="1A1A1A"/>
        </w:rPr>
        <w:t xml:space="preserve">Windows </w:t>
      </w:r>
      <w:r>
        <w:rPr>
          <w:rFonts w:ascii="Lucida Sans Unicode" w:hAnsi="Lucida Sans Unicode" w:cs="Lucida Sans Unicode"/>
          <w:color w:val="1A1A1A"/>
        </w:rPr>
        <w:t>下的监听</w:t>
      </w:r>
      <w:r>
        <w:rPr>
          <w:rFonts w:ascii="Lucida Sans Unicode" w:hAnsi="Lucida Sans Unicode" w:cs="Lucida Sans Unicode"/>
          <w:color w:val="1A1A1A"/>
        </w:rPr>
        <w:t xml:space="preserve"> Ctrl + break </w:t>
      </w:r>
      <w:r>
        <w:rPr>
          <w:rFonts w:ascii="Lucida Sans Unicode" w:hAnsi="Lucida Sans Unicode" w:cs="Lucida Sans Unicode"/>
          <w:color w:val="1A1A1A"/>
        </w:rPr>
        <w:t>的守护进程、</w:t>
      </w:r>
      <w:r>
        <w:rPr>
          <w:rFonts w:ascii="Lucida Sans Unicode" w:hAnsi="Lucida Sans Unicode" w:cs="Lucida Sans Unicode"/>
          <w:color w:val="1A1A1A"/>
        </w:rPr>
        <w:t xml:space="preserve">Finalizer </w:t>
      </w:r>
      <w:r>
        <w:rPr>
          <w:rFonts w:ascii="Lucida Sans Unicode" w:hAnsi="Lucida Sans Unicode" w:cs="Lucida Sans Unicode"/>
          <w:color w:val="1A1A1A"/>
        </w:rPr>
        <w:t>守护进程、引用处理守护进程、</w:t>
      </w:r>
      <w:r>
        <w:rPr>
          <w:rFonts w:ascii="Lucida Sans Unicode" w:hAnsi="Lucida Sans Unicode" w:cs="Lucida Sans Unicode"/>
          <w:color w:val="1A1A1A"/>
        </w:rPr>
        <w:t xml:space="preserve">GC </w:t>
      </w:r>
      <w:r>
        <w:rPr>
          <w:rFonts w:ascii="Lucida Sans Unicode" w:hAnsi="Lucida Sans Unicode" w:cs="Lucida Sans Unicode"/>
          <w:color w:val="1A1A1A"/>
        </w:rPr>
        <w:t>守护进程。</w:t>
      </w:r>
    </w:p>
    <w:p w:rsidR="00DD2DD4" w:rsidRDefault="00DD2DD4" w:rsidP="00DD2DD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关于守护线程的各种骚操作，可以看看</w:t>
      </w:r>
      <w:r>
        <w:rPr>
          <w:rFonts w:ascii="Lucida Sans Unicode" w:hAnsi="Lucida Sans Unicode" w:cs="Lucida Sans Unicode"/>
          <w:color w:val="1A1A1A"/>
        </w:rPr>
        <w:t> </w:t>
      </w:r>
      <w:hyperlink r:id="rId105"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Java </w:t>
        </w:r>
        <w:r>
          <w:rPr>
            <w:rStyle w:val="a5"/>
            <w:rFonts w:ascii="Lucida Sans Unicode" w:hAnsi="Lucida Sans Unicode" w:cs="Lucida Sans Unicode"/>
            <w:color w:val="0088CC"/>
          </w:rPr>
          <w:t>守护线程概述》</w:t>
        </w:r>
      </w:hyperlink>
      <w:r>
        <w:rPr>
          <w:rFonts w:ascii="Lucida Sans Unicode" w:hAnsi="Lucida Sans Unicode" w:cs="Lucida Sans Unicode"/>
          <w:color w:val="1A1A1A"/>
        </w:rPr>
        <w:t> </w:t>
      </w:r>
      <w:r>
        <w:rPr>
          <w:rFonts w:ascii="Lucida Sans Unicode" w:hAnsi="Lucida Sans Unicode" w:cs="Lucida Sans Unicode"/>
          <w:color w:val="1A1A1A"/>
        </w:rPr>
        <w:t>。</w:t>
      </w:r>
    </w:p>
    <w:p w:rsidR="00DD2DD4" w:rsidRPr="00DD2DD4" w:rsidRDefault="00DD2DD4" w:rsidP="00DD2DD4">
      <w:pPr>
        <w:pStyle w:val="3"/>
      </w:pPr>
      <w:r w:rsidRPr="00DD2DD4">
        <w:t>什么是线程组，为什么在 Java 中不推荐使用？</w:t>
      </w:r>
    </w:p>
    <w:p w:rsidR="00DD2DD4" w:rsidRPr="00DD2DD4" w:rsidRDefault="00DD2DD4" w:rsidP="00DD2DD4">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DD2DD4">
        <w:rPr>
          <w:rFonts w:ascii="Lucida Sans Unicode" w:eastAsia="宋体" w:hAnsi="Lucida Sans Unicode" w:cs="Lucida Sans Unicode"/>
          <w:color w:val="1A1A1A"/>
          <w:kern w:val="0"/>
          <w:sz w:val="24"/>
          <w:szCs w:val="24"/>
        </w:rPr>
        <w:t xml:space="preserve">ThreadGroup </w:t>
      </w:r>
      <w:r w:rsidRPr="00DD2DD4">
        <w:rPr>
          <w:rFonts w:ascii="Lucida Sans Unicode" w:eastAsia="宋体" w:hAnsi="Lucida Sans Unicode" w:cs="Lucida Sans Unicode"/>
          <w:color w:val="1A1A1A"/>
          <w:kern w:val="0"/>
          <w:sz w:val="24"/>
          <w:szCs w:val="24"/>
        </w:rPr>
        <w:t>类，可以把线程归属到某一个线程组中，线程组中可以有线程对象，也可以有线程组，组中还可以有线程，这样的组织结构有点类似于树的形式。</w:t>
      </w:r>
    </w:p>
    <w:p w:rsidR="00DD2DD4" w:rsidRPr="00DD2DD4" w:rsidRDefault="00DD2DD4" w:rsidP="00DD2DD4">
      <w:pPr>
        <w:widowControl/>
        <w:shd w:val="clear" w:color="auto" w:fill="F6F6F6"/>
        <w:jc w:val="left"/>
        <w:rPr>
          <w:rFonts w:ascii="Lucida Sans Unicode" w:eastAsia="宋体" w:hAnsi="Lucida Sans Unicode" w:cs="Lucida Sans Unicode"/>
          <w:color w:val="1A1A1A"/>
          <w:kern w:val="0"/>
          <w:sz w:val="24"/>
          <w:szCs w:val="24"/>
        </w:rPr>
      </w:pPr>
      <w:r w:rsidRPr="00DD2DD4">
        <w:rPr>
          <w:rFonts w:ascii="Lucida Sans Unicode" w:eastAsia="宋体" w:hAnsi="Lucida Sans Unicode" w:cs="Lucida Sans Unicode"/>
          <w:color w:val="1A1A1A"/>
          <w:kern w:val="0"/>
          <w:sz w:val="24"/>
          <w:szCs w:val="24"/>
        </w:rPr>
        <w:t>简单的说，</w:t>
      </w:r>
      <w:r w:rsidRPr="00DD2DD4">
        <w:rPr>
          <w:rFonts w:ascii="Lucida Sans Unicode" w:eastAsia="宋体" w:hAnsi="Lucida Sans Unicode" w:cs="Lucida Sans Unicode"/>
          <w:color w:val="1A1A1A"/>
          <w:kern w:val="0"/>
          <w:sz w:val="24"/>
          <w:szCs w:val="24"/>
        </w:rPr>
        <w:t xml:space="preserve">ThreadGroup </w:t>
      </w:r>
      <w:r w:rsidRPr="00DD2DD4">
        <w:rPr>
          <w:rFonts w:ascii="Lucida Sans Unicode" w:eastAsia="宋体" w:hAnsi="Lucida Sans Unicode" w:cs="Lucida Sans Unicode"/>
          <w:color w:val="1A1A1A"/>
          <w:kern w:val="0"/>
          <w:sz w:val="24"/>
          <w:szCs w:val="24"/>
        </w:rPr>
        <w:t>为了方便线程的管理。</w:t>
      </w:r>
    </w:p>
    <w:p w:rsidR="00DD2DD4" w:rsidRPr="00DD2DD4" w:rsidRDefault="00DD2DD4" w:rsidP="00DD2DD4">
      <w:pPr>
        <w:widowControl/>
        <w:shd w:val="clear" w:color="auto" w:fill="FFFFFF"/>
        <w:jc w:val="left"/>
        <w:rPr>
          <w:rFonts w:ascii="Lucida Sans Unicode" w:eastAsia="宋体" w:hAnsi="Lucida Sans Unicode" w:cs="Lucida Sans Unicode"/>
          <w:color w:val="1A1A1A"/>
          <w:kern w:val="0"/>
          <w:sz w:val="24"/>
          <w:szCs w:val="24"/>
        </w:rPr>
      </w:pPr>
      <w:r w:rsidRPr="00DD2DD4">
        <w:rPr>
          <w:rFonts w:ascii="Lucida Sans Unicode" w:eastAsia="宋体" w:hAnsi="Lucida Sans Unicode" w:cs="Lucida Sans Unicode"/>
          <w:color w:val="1A1A1A"/>
          <w:kern w:val="0"/>
          <w:sz w:val="24"/>
          <w:szCs w:val="24"/>
        </w:rPr>
        <w:t>为什么不推荐使用？</w:t>
      </w:r>
      <w:r w:rsidRPr="00DD2DD4">
        <w:rPr>
          <w:rFonts w:ascii="Lucida Sans Unicode" w:eastAsia="宋体" w:hAnsi="Lucida Sans Unicode" w:cs="Lucida Sans Unicode"/>
          <w:color w:val="1A1A1A"/>
          <w:kern w:val="0"/>
          <w:sz w:val="24"/>
          <w:szCs w:val="24"/>
        </w:rPr>
        <w:t xml:space="preserve">ThreadGroup API </w:t>
      </w:r>
      <w:r w:rsidRPr="00DD2DD4">
        <w:rPr>
          <w:rFonts w:ascii="Lucida Sans Unicode" w:eastAsia="宋体" w:hAnsi="Lucida Sans Unicode" w:cs="Lucida Sans Unicode"/>
          <w:color w:val="1A1A1A"/>
          <w:kern w:val="0"/>
          <w:sz w:val="24"/>
          <w:szCs w:val="24"/>
        </w:rPr>
        <w:t>比较薄弱，它并没有比</w:t>
      </w:r>
      <w:r w:rsidRPr="00DD2DD4">
        <w:rPr>
          <w:rFonts w:ascii="Lucida Sans Unicode" w:eastAsia="宋体" w:hAnsi="Lucida Sans Unicode" w:cs="Lucida Sans Unicode"/>
          <w:color w:val="1A1A1A"/>
          <w:kern w:val="0"/>
          <w:sz w:val="24"/>
          <w:szCs w:val="24"/>
        </w:rPr>
        <w:t xml:space="preserve"> Thread </w:t>
      </w:r>
      <w:r w:rsidRPr="00DD2DD4">
        <w:rPr>
          <w:rFonts w:ascii="Lucida Sans Unicode" w:eastAsia="宋体" w:hAnsi="Lucida Sans Unicode" w:cs="Lucida Sans Unicode"/>
          <w:color w:val="1A1A1A"/>
          <w:kern w:val="0"/>
          <w:sz w:val="24"/>
          <w:szCs w:val="24"/>
        </w:rPr>
        <w:t>提供了更多的功能。它有两个主要的功能：一是获取线程组中处于活跃状态线程的列表；二是设置为线程设置未捕获异常处理器</w:t>
      </w:r>
      <w:r w:rsidRPr="00DD2DD4">
        <w:rPr>
          <w:rFonts w:ascii="Lucida Sans Unicode" w:eastAsia="宋体" w:hAnsi="Lucida Sans Unicode" w:cs="Lucida Sans Unicode"/>
          <w:color w:val="1A1A1A"/>
          <w:kern w:val="0"/>
          <w:sz w:val="24"/>
          <w:szCs w:val="24"/>
        </w:rPr>
        <w:t>(uncaught exception handler)</w:t>
      </w:r>
      <w:r w:rsidRPr="00DD2DD4">
        <w:rPr>
          <w:rFonts w:ascii="Lucida Sans Unicode" w:eastAsia="宋体" w:hAnsi="Lucida Sans Unicode" w:cs="Lucida Sans Unicode"/>
          <w:color w:val="1A1A1A"/>
          <w:kern w:val="0"/>
          <w:sz w:val="24"/>
          <w:szCs w:val="24"/>
        </w:rPr>
        <w:t>。但在</w:t>
      </w:r>
      <w:r w:rsidRPr="00DD2DD4">
        <w:rPr>
          <w:rFonts w:ascii="Lucida Sans Unicode" w:eastAsia="宋体" w:hAnsi="Lucida Sans Unicode" w:cs="Lucida Sans Unicode"/>
          <w:color w:val="1A1A1A"/>
          <w:kern w:val="0"/>
          <w:sz w:val="24"/>
          <w:szCs w:val="24"/>
        </w:rPr>
        <w:t xml:space="preserve"> Java5 </w:t>
      </w:r>
      <w:r w:rsidRPr="00DD2DD4">
        <w:rPr>
          <w:rFonts w:ascii="Lucida Sans Unicode" w:eastAsia="宋体" w:hAnsi="Lucida Sans Unicode" w:cs="Lucida Sans Unicode"/>
          <w:color w:val="1A1A1A"/>
          <w:kern w:val="0"/>
          <w:sz w:val="24"/>
          <w:szCs w:val="24"/>
        </w:rPr>
        <w:t>中</w:t>
      </w:r>
      <w:r w:rsidRPr="00DD2DD4">
        <w:rPr>
          <w:rFonts w:ascii="Lucida Sans Unicode" w:eastAsia="宋体" w:hAnsi="Lucida Sans Unicode" w:cs="Lucida Sans Unicode"/>
          <w:color w:val="1A1A1A"/>
          <w:kern w:val="0"/>
          <w:sz w:val="24"/>
          <w:szCs w:val="24"/>
        </w:rPr>
        <w:t xml:space="preserve"> Thread </w:t>
      </w:r>
      <w:r w:rsidRPr="00DD2DD4">
        <w:rPr>
          <w:rFonts w:ascii="Lucida Sans Unicode" w:eastAsia="宋体" w:hAnsi="Lucida Sans Unicode" w:cs="Lucida Sans Unicode"/>
          <w:color w:val="1A1A1A"/>
          <w:kern w:val="0"/>
          <w:sz w:val="24"/>
          <w:szCs w:val="24"/>
        </w:rPr>
        <w:t>类也添加了</w:t>
      </w:r>
      <w:r w:rsidRPr="00DD2DD4">
        <w:rPr>
          <w:rFonts w:ascii="Lucida Sans Unicode" w:eastAsia="宋体" w:hAnsi="Lucida Sans Unicode" w:cs="Lucida Sans Unicode"/>
          <w:color w:val="1A1A1A"/>
          <w:kern w:val="0"/>
          <w:sz w:val="24"/>
          <w:szCs w:val="24"/>
        </w:rPr>
        <w:t> </w:t>
      </w:r>
      <w:r w:rsidRPr="00DD2DD4">
        <w:rPr>
          <w:rFonts w:ascii="Lucida Console" w:eastAsia="宋体" w:hAnsi="Lucida Console" w:cs="宋体"/>
          <w:color w:val="1A1A1A"/>
          <w:kern w:val="0"/>
          <w:szCs w:val="21"/>
          <w:bdr w:val="single" w:sz="6" w:space="1" w:color="CCCCCC" w:frame="1"/>
          <w:shd w:val="clear" w:color="auto" w:fill="DDDDDD"/>
        </w:rPr>
        <w:t>#setUncaughtExceptionHandler(UncaughtExceptionHandler eh)</w:t>
      </w:r>
      <w:r w:rsidRPr="00DD2DD4">
        <w:rPr>
          <w:rFonts w:ascii="Lucida Sans Unicode" w:eastAsia="宋体" w:hAnsi="Lucida Sans Unicode" w:cs="Lucida Sans Unicode"/>
          <w:color w:val="1A1A1A"/>
          <w:kern w:val="0"/>
          <w:sz w:val="24"/>
          <w:szCs w:val="24"/>
        </w:rPr>
        <w:t> </w:t>
      </w:r>
      <w:r w:rsidRPr="00DD2DD4">
        <w:rPr>
          <w:rFonts w:ascii="Lucida Sans Unicode" w:eastAsia="宋体" w:hAnsi="Lucida Sans Unicode" w:cs="Lucida Sans Unicode"/>
          <w:color w:val="1A1A1A"/>
          <w:kern w:val="0"/>
          <w:sz w:val="24"/>
          <w:szCs w:val="24"/>
        </w:rPr>
        <w:t>方法，所以</w:t>
      </w:r>
      <w:r w:rsidRPr="00DD2DD4">
        <w:rPr>
          <w:rFonts w:ascii="Lucida Sans Unicode" w:eastAsia="宋体" w:hAnsi="Lucida Sans Unicode" w:cs="Lucida Sans Unicode"/>
          <w:color w:val="1A1A1A"/>
          <w:kern w:val="0"/>
          <w:sz w:val="24"/>
          <w:szCs w:val="24"/>
        </w:rPr>
        <w:t xml:space="preserve"> ThreadGroup </w:t>
      </w:r>
      <w:r w:rsidRPr="00DD2DD4">
        <w:rPr>
          <w:rFonts w:ascii="Lucida Sans Unicode" w:eastAsia="宋体" w:hAnsi="Lucida Sans Unicode" w:cs="Lucida Sans Unicode"/>
          <w:color w:val="1A1A1A"/>
          <w:kern w:val="0"/>
          <w:sz w:val="24"/>
          <w:szCs w:val="24"/>
        </w:rPr>
        <w:t>是已经过时的，不建议继续使用。</w:t>
      </w:r>
    </w:p>
    <w:p w:rsidR="0051333C" w:rsidRDefault="0051333C" w:rsidP="0051333C">
      <w:pPr>
        <w:pStyle w:val="2"/>
      </w:pPr>
      <w:r>
        <w:rPr>
          <w:rFonts w:hint="eastAsia"/>
        </w:rPr>
        <w:t>112.</w:t>
      </w:r>
      <w:r w:rsidRPr="0051333C">
        <w:t xml:space="preserve"> </w:t>
      </w:r>
      <w:r>
        <w:t>什么是多线程上下文切换？</w:t>
      </w:r>
    </w:p>
    <w:p w:rsidR="0051333C" w:rsidRDefault="0051333C" w:rsidP="005133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多线程会共同使用一组计算机上的</w:t>
      </w:r>
      <w:r>
        <w:rPr>
          <w:rFonts w:ascii="Lucida Sans Unicode" w:hAnsi="Lucida Sans Unicode" w:cs="Lucida Sans Unicode"/>
          <w:color w:val="1A1A1A"/>
        </w:rPr>
        <w:t xml:space="preserve"> CPU </w:t>
      </w:r>
      <w:r>
        <w:rPr>
          <w:rFonts w:ascii="Lucida Sans Unicode" w:hAnsi="Lucida Sans Unicode" w:cs="Lucida Sans Unicode"/>
          <w:color w:val="1A1A1A"/>
        </w:rPr>
        <w:t>，而线程数大于给程序分配的</w:t>
      </w:r>
      <w:r w:rsidR="0050494E">
        <w:rPr>
          <w:rFonts w:ascii="Lucida Sans Unicode" w:hAnsi="Lucida Sans Unicode" w:cs="Lucida Sans Unicode"/>
          <w:color w:val="1A1A1A"/>
        </w:rPr>
        <w:t>CPU</w:t>
      </w:r>
      <w:r w:rsidR="003D457E">
        <w:rPr>
          <w:rFonts w:ascii="Lucida Sans Unicode" w:hAnsi="Lucida Sans Unicode" w:cs="Lucida Sans Unicode" w:hint="eastAsia"/>
          <w:color w:val="1A1A1A"/>
        </w:rPr>
        <w:t>数量</w:t>
      </w:r>
      <w:r>
        <w:rPr>
          <w:rFonts w:ascii="Lucida Sans Unicode" w:hAnsi="Lucida Sans Unicode" w:cs="Lucida Sans Unicode"/>
          <w:color w:val="1A1A1A"/>
        </w:rPr>
        <w:t>时，为了让各个线程都有执行的机会，就需要轮转使用</w:t>
      </w:r>
      <w:r>
        <w:rPr>
          <w:rFonts w:ascii="Lucida Sans Unicode" w:hAnsi="Lucida Sans Unicode" w:cs="Lucida Sans Unicode"/>
          <w:color w:val="1A1A1A"/>
        </w:rPr>
        <w:t xml:space="preserve"> CPU </w:t>
      </w:r>
      <w:r>
        <w:rPr>
          <w:rFonts w:ascii="Lucida Sans Unicode" w:hAnsi="Lucida Sans Unicode" w:cs="Lucida Sans Unicode"/>
          <w:color w:val="1A1A1A"/>
        </w:rPr>
        <w:t>。</w:t>
      </w:r>
    </w:p>
    <w:p w:rsidR="0051333C" w:rsidRDefault="0051333C" w:rsidP="005133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不同的线程切换使用</w:t>
      </w:r>
      <w:r>
        <w:rPr>
          <w:rFonts w:ascii="Lucida Sans Unicode" w:hAnsi="Lucida Sans Unicode" w:cs="Lucida Sans Unicode"/>
          <w:color w:val="1A1A1A"/>
        </w:rPr>
        <w:t xml:space="preserve"> CPU </w:t>
      </w:r>
      <w:r>
        <w:rPr>
          <w:rFonts w:ascii="Lucida Sans Unicode" w:hAnsi="Lucida Sans Unicode" w:cs="Lucida Sans Unicode"/>
          <w:color w:val="1A1A1A"/>
        </w:rPr>
        <w:t>发生的切换数据等，就是上下文切换。</w:t>
      </w:r>
    </w:p>
    <w:p w:rsidR="0051333C" w:rsidRDefault="0051333C" w:rsidP="00FA61C5">
      <w:pPr>
        <w:widowControl/>
        <w:numPr>
          <w:ilvl w:val="0"/>
          <w:numId w:val="56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在上下文切换过程中，</w:t>
      </w:r>
      <w:r>
        <w:rPr>
          <w:rFonts w:ascii="Lucida Sans Unicode" w:hAnsi="Lucida Sans Unicode" w:cs="Lucida Sans Unicode"/>
          <w:color w:val="1A1A1A"/>
          <w:szCs w:val="21"/>
        </w:rPr>
        <w:t xml:space="preserve">CPU </w:t>
      </w:r>
      <w:r>
        <w:rPr>
          <w:rFonts w:ascii="Lucida Sans Unicode" w:hAnsi="Lucida Sans Unicode" w:cs="Lucida Sans Unicode"/>
          <w:color w:val="1A1A1A"/>
          <w:szCs w:val="21"/>
        </w:rPr>
        <w:t>会停止处理当前运行的程序，并保存当前程序运行的具体位置以便之后继续运行。从这个角度来看，上下文切换有点像我们同时阅读几本书，在来回切换书本的同时我们需要记住每本书当前读到的页码。在程序中，上下文切换过程中的</w:t>
      </w:r>
      <w:r>
        <w:rPr>
          <w:rFonts w:ascii="Lucida Sans Unicode" w:hAnsi="Lucida Sans Unicode" w:cs="Lucida Sans Unicode"/>
          <w:color w:val="1A1A1A"/>
          <w:szCs w:val="21"/>
        </w:rPr>
        <w:t>“</w:t>
      </w:r>
      <w:r>
        <w:rPr>
          <w:rFonts w:ascii="Lucida Sans Unicode" w:hAnsi="Lucida Sans Unicode" w:cs="Lucida Sans Unicode"/>
          <w:color w:val="1A1A1A"/>
          <w:szCs w:val="21"/>
        </w:rPr>
        <w:t>页码</w:t>
      </w:r>
      <w:r>
        <w:rPr>
          <w:rFonts w:ascii="Lucida Sans Unicode" w:hAnsi="Lucida Sans Unicode" w:cs="Lucida Sans Unicode"/>
          <w:color w:val="1A1A1A"/>
          <w:szCs w:val="21"/>
        </w:rPr>
        <w:t>”</w:t>
      </w:r>
      <w:r>
        <w:rPr>
          <w:rFonts w:ascii="Lucida Sans Unicode" w:hAnsi="Lucida Sans Unicode" w:cs="Lucida Sans Unicode"/>
          <w:color w:val="1A1A1A"/>
          <w:szCs w:val="21"/>
        </w:rPr>
        <w:t>信息是保存在进程控制块（</w:t>
      </w:r>
      <w:r>
        <w:rPr>
          <w:rFonts w:ascii="Lucida Sans Unicode" w:hAnsi="Lucida Sans Unicode" w:cs="Lucida Sans Unicode"/>
          <w:color w:val="1A1A1A"/>
          <w:szCs w:val="21"/>
        </w:rPr>
        <w:t>PCB</w:t>
      </w:r>
      <w:r>
        <w:rPr>
          <w:rFonts w:ascii="Lucida Sans Unicode" w:hAnsi="Lucida Sans Unicode" w:cs="Lucida Sans Unicode"/>
          <w:color w:val="1A1A1A"/>
          <w:szCs w:val="21"/>
        </w:rPr>
        <w:t>）中的。</w:t>
      </w:r>
      <w:r>
        <w:rPr>
          <w:rFonts w:ascii="Lucida Sans Unicode" w:hAnsi="Lucida Sans Unicode" w:cs="Lucida Sans Unicode"/>
          <w:color w:val="1A1A1A"/>
          <w:szCs w:val="21"/>
        </w:rPr>
        <w:t>PCB</w:t>
      </w:r>
      <w:r>
        <w:rPr>
          <w:rFonts w:ascii="Lucida Sans Unicode" w:hAnsi="Lucida Sans Unicode" w:cs="Lucida Sans Unicode"/>
          <w:color w:val="1A1A1A"/>
          <w:szCs w:val="21"/>
        </w:rPr>
        <w:t>还经常被称作</w:t>
      </w:r>
      <w:r>
        <w:rPr>
          <w:rFonts w:ascii="Lucida Sans Unicode" w:hAnsi="Lucida Sans Unicode" w:cs="Lucida Sans Unicode"/>
          <w:color w:val="1A1A1A"/>
          <w:szCs w:val="21"/>
        </w:rPr>
        <w:t>“</w:t>
      </w:r>
      <w:r>
        <w:rPr>
          <w:rFonts w:ascii="Lucida Sans Unicode" w:hAnsi="Lucida Sans Unicode" w:cs="Lucida Sans Unicode"/>
          <w:color w:val="1A1A1A"/>
          <w:szCs w:val="21"/>
        </w:rPr>
        <w:t>切换桢</w:t>
      </w:r>
      <w:r>
        <w:rPr>
          <w:rFonts w:ascii="Lucida Sans Unicode" w:hAnsi="Lucida Sans Unicode" w:cs="Lucida Sans Unicode"/>
          <w:color w:val="1A1A1A"/>
          <w:szCs w:val="21"/>
        </w:rPr>
        <w:t>”</w:t>
      </w:r>
      <w:r>
        <w:rPr>
          <w:rFonts w:ascii="Lucida Sans Unicode" w:hAnsi="Lucida Sans Unicode" w:cs="Lucida Sans Unicode"/>
          <w:color w:val="1A1A1A"/>
          <w:szCs w:val="21"/>
        </w:rPr>
        <w:t>（</w:t>
      </w:r>
      <w:r>
        <w:rPr>
          <w:rFonts w:ascii="Lucida Sans Unicode" w:hAnsi="Lucida Sans Unicode" w:cs="Lucida Sans Unicode"/>
          <w:color w:val="1A1A1A"/>
          <w:szCs w:val="21"/>
        </w:rPr>
        <w:t>switchframe</w:t>
      </w:r>
      <w:r>
        <w:rPr>
          <w:rFonts w:ascii="Lucida Sans Unicode" w:hAnsi="Lucida Sans Unicode" w:cs="Lucida Sans Unicode"/>
          <w:color w:val="1A1A1A"/>
          <w:szCs w:val="21"/>
        </w:rPr>
        <w:t>）。</w:t>
      </w:r>
      <w:r>
        <w:rPr>
          <w:rFonts w:ascii="Lucida Sans Unicode" w:hAnsi="Lucida Sans Unicode" w:cs="Lucida Sans Unicode"/>
          <w:color w:val="1A1A1A"/>
          <w:szCs w:val="21"/>
        </w:rPr>
        <w:t>“</w:t>
      </w:r>
      <w:r>
        <w:rPr>
          <w:rFonts w:ascii="Lucida Sans Unicode" w:hAnsi="Lucida Sans Unicode" w:cs="Lucida Sans Unicode"/>
          <w:color w:val="1A1A1A"/>
          <w:szCs w:val="21"/>
        </w:rPr>
        <w:t>页码</w:t>
      </w:r>
      <w:r>
        <w:rPr>
          <w:rFonts w:ascii="Lucida Sans Unicode" w:hAnsi="Lucida Sans Unicode" w:cs="Lucida Sans Unicode"/>
          <w:color w:val="1A1A1A"/>
          <w:szCs w:val="21"/>
        </w:rPr>
        <w:t>”</w:t>
      </w:r>
      <w:r>
        <w:rPr>
          <w:rFonts w:ascii="Lucida Sans Unicode" w:hAnsi="Lucida Sans Unicode" w:cs="Lucida Sans Unicode"/>
          <w:color w:val="1A1A1A"/>
          <w:szCs w:val="21"/>
        </w:rPr>
        <w:t>信息会一直保存到</w:t>
      </w:r>
      <w:r>
        <w:rPr>
          <w:rFonts w:ascii="Lucida Sans Unicode" w:hAnsi="Lucida Sans Unicode" w:cs="Lucida Sans Unicode"/>
          <w:color w:val="1A1A1A"/>
          <w:szCs w:val="21"/>
        </w:rPr>
        <w:t>CPU</w:t>
      </w:r>
      <w:r>
        <w:rPr>
          <w:rFonts w:ascii="Lucida Sans Unicode" w:hAnsi="Lucida Sans Unicode" w:cs="Lucida Sans Unicode"/>
          <w:color w:val="1A1A1A"/>
          <w:szCs w:val="21"/>
        </w:rPr>
        <w:t>的内存中，直到他们被再次使用。</w:t>
      </w:r>
    </w:p>
    <w:p w:rsidR="0051333C" w:rsidRDefault="0051333C" w:rsidP="00FA61C5">
      <w:pPr>
        <w:widowControl/>
        <w:numPr>
          <w:ilvl w:val="0"/>
          <w:numId w:val="56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上下文切换是存储和恢复</w:t>
      </w:r>
      <w:r>
        <w:rPr>
          <w:rFonts w:ascii="Lucida Sans Unicode" w:hAnsi="Lucida Sans Unicode" w:cs="Lucida Sans Unicode"/>
          <w:color w:val="1A1A1A"/>
          <w:szCs w:val="21"/>
        </w:rPr>
        <w:t xml:space="preserve"> CPU </w:t>
      </w:r>
      <w:r>
        <w:rPr>
          <w:rFonts w:ascii="Lucida Sans Unicode" w:hAnsi="Lucida Sans Unicode" w:cs="Lucida Sans Unicode"/>
          <w:color w:val="1A1A1A"/>
          <w:szCs w:val="21"/>
        </w:rPr>
        <w:t>状态的过程，它使得线程执行能够从中断点恢复执行。上下文切换是多任务操作系统和多线程环境的基本特征。</w:t>
      </w:r>
    </w:p>
    <w:p w:rsidR="0051333C" w:rsidRDefault="0051333C" w:rsidP="0051333C">
      <w:pPr>
        <w:pStyle w:val="3"/>
        <w:rPr>
          <w:sz w:val="24"/>
          <w:szCs w:val="24"/>
        </w:rPr>
      </w:pPr>
      <w:r>
        <w:rPr>
          <w:rStyle w:val="a4"/>
          <w:rFonts w:ascii="Lucida Sans Unicode" w:hAnsi="Lucida Sans Unicode" w:cs="Lucida Sans Unicode"/>
          <w:color w:val="1A1A1A"/>
        </w:rPr>
        <w:t xml:space="preserve">Java </w:t>
      </w:r>
      <w:r>
        <w:rPr>
          <w:rStyle w:val="a4"/>
          <w:rFonts w:ascii="Lucida Sans Unicode" w:hAnsi="Lucida Sans Unicode" w:cs="Lucida Sans Unicode"/>
          <w:color w:val="1A1A1A"/>
        </w:rPr>
        <w:t>中用到的线程调度算法是什么？</w:t>
      </w:r>
    </w:p>
    <w:p w:rsidR="0051333C" w:rsidRDefault="0051333C" w:rsidP="005133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假设计算机只有一个</w:t>
      </w:r>
      <w:r>
        <w:rPr>
          <w:rFonts w:ascii="Lucida Sans Unicode" w:hAnsi="Lucida Sans Unicode" w:cs="Lucida Sans Unicode"/>
          <w:color w:val="1A1A1A"/>
        </w:rPr>
        <w:t xml:space="preserve"> CPU </w:t>
      </w:r>
      <w:r>
        <w:rPr>
          <w:rFonts w:ascii="Lucida Sans Unicode" w:hAnsi="Lucida Sans Unicode" w:cs="Lucida Sans Unicode"/>
          <w:color w:val="1A1A1A"/>
        </w:rPr>
        <w:t>，则在任意时刻只能执行一条机器指令，每个线程只有获得</w:t>
      </w:r>
      <w:r>
        <w:rPr>
          <w:rFonts w:ascii="Lucida Sans Unicode" w:hAnsi="Lucida Sans Unicode" w:cs="Lucida Sans Unicode"/>
          <w:color w:val="1A1A1A"/>
        </w:rPr>
        <w:t xml:space="preserve"> CPU </w:t>
      </w:r>
      <w:r>
        <w:rPr>
          <w:rFonts w:ascii="Lucida Sans Unicode" w:hAnsi="Lucida Sans Unicode" w:cs="Lucida Sans Unicode"/>
          <w:color w:val="1A1A1A"/>
        </w:rPr>
        <w:t>的使用权才能执行指令。</w:t>
      </w:r>
    </w:p>
    <w:p w:rsidR="0051333C" w:rsidRDefault="0051333C" w:rsidP="00FA61C5">
      <w:pPr>
        <w:widowControl/>
        <w:numPr>
          <w:ilvl w:val="0"/>
          <w:numId w:val="56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所谓多线程的并发运行，其实是指从宏观上看，各个线程轮流获得</w:t>
      </w:r>
      <w:r>
        <w:rPr>
          <w:rFonts w:ascii="Lucida Sans Unicode" w:hAnsi="Lucida Sans Unicode" w:cs="Lucida Sans Unicode"/>
          <w:color w:val="1A1A1A"/>
          <w:szCs w:val="21"/>
        </w:rPr>
        <w:t xml:space="preserve"> CPU </w:t>
      </w:r>
      <w:r>
        <w:rPr>
          <w:rFonts w:ascii="Lucida Sans Unicode" w:hAnsi="Lucida Sans Unicode" w:cs="Lucida Sans Unicode"/>
          <w:color w:val="1A1A1A"/>
          <w:szCs w:val="21"/>
        </w:rPr>
        <w:t>的使用权，分别执行各自的任务。</w:t>
      </w:r>
    </w:p>
    <w:p w:rsidR="0051333C" w:rsidRDefault="0051333C" w:rsidP="00FA61C5">
      <w:pPr>
        <w:widowControl/>
        <w:numPr>
          <w:ilvl w:val="0"/>
          <w:numId w:val="56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在运行池中，会有多个处于就绪状态的线程在等待</w:t>
      </w:r>
      <w:r>
        <w:rPr>
          <w:rFonts w:ascii="Lucida Sans Unicode" w:hAnsi="Lucida Sans Unicode" w:cs="Lucida Sans Unicode"/>
          <w:color w:val="1A1A1A"/>
          <w:szCs w:val="21"/>
        </w:rPr>
        <w:t xml:space="preserve"> CPU </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Java </w:t>
      </w:r>
      <w:r>
        <w:rPr>
          <w:rFonts w:ascii="Lucida Sans Unicode" w:hAnsi="Lucida Sans Unicode" w:cs="Lucida Sans Unicode"/>
          <w:color w:val="1A1A1A"/>
          <w:szCs w:val="21"/>
        </w:rPr>
        <w:t>虚拟机的一项任务就是负责线程的调度，线程调度是指按照特定机制为多个线程分配</w:t>
      </w:r>
      <w:r>
        <w:rPr>
          <w:rFonts w:ascii="Lucida Sans Unicode" w:hAnsi="Lucida Sans Unicode" w:cs="Lucida Sans Unicode"/>
          <w:color w:val="1A1A1A"/>
          <w:szCs w:val="21"/>
        </w:rPr>
        <w:t xml:space="preserve"> CPU </w:t>
      </w:r>
      <w:r>
        <w:rPr>
          <w:rFonts w:ascii="Lucida Sans Unicode" w:hAnsi="Lucida Sans Unicode" w:cs="Lucida Sans Unicode"/>
          <w:color w:val="1A1A1A"/>
          <w:szCs w:val="21"/>
        </w:rPr>
        <w:t>的使用权。</w:t>
      </w:r>
    </w:p>
    <w:p w:rsidR="0051333C" w:rsidRDefault="0051333C" w:rsidP="005133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有两种调度模型：分时调度模型和抢占式调度模型。</w:t>
      </w:r>
    </w:p>
    <w:p w:rsidR="0051333C" w:rsidRDefault="0051333C" w:rsidP="00FA61C5">
      <w:pPr>
        <w:pStyle w:val="a3"/>
        <w:numPr>
          <w:ilvl w:val="0"/>
          <w:numId w:val="567"/>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分时调度模型是指让所有的线程轮流获得</w:t>
      </w:r>
      <w:r>
        <w:rPr>
          <w:rFonts w:ascii="Lucida Sans Unicode" w:hAnsi="Lucida Sans Unicode" w:cs="Lucida Sans Unicode"/>
          <w:color w:val="1A1A1A"/>
          <w:sz w:val="21"/>
          <w:szCs w:val="21"/>
        </w:rPr>
        <w:t xml:space="preserve"> CPU </w:t>
      </w:r>
      <w:r>
        <w:rPr>
          <w:rFonts w:ascii="Lucida Sans Unicode" w:hAnsi="Lucida Sans Unicode" w:cs="Lucida Sans Unicode"/>
          <w:color w:val="1A1A1A"/>
          <w:sz w:val="21"/>
          <w:szCs w:val="21"/>
        </w:rPr>
        <w:t>的使用权</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并且平均分配每个线程占用的</w:t>
      </w:r>
      <w:r>
        <w:rPr>
          <w:rFonts w:ascii="Lucida Sans Unicode" w:hAnsi="Lucida Sans Unicode" w:cs="Lucida Sans Unicode"/>
          <w:color w:val="1A1A1A"/>
          <w:sz w:val="21"/>
          <w:szCs w:val="21"/>
        </w:rPr>
        <w:t xml:space="preserve"> CPU </w:t>
      </w:r>
      <w:r>
        <w:rPr>
          <w:rFonts w:ascii="Lucida Sans Unicode" w:hAnsi="Lucida Sans Unicode" w:cs="Lucida Sans Unicode"/>
          <w:color w:val="1A1A1A"/>
          <w:sz w:val="21"/>
          <w:szCs w:val="21"/>
        </w:rPr>
        <w:t>的时间片这个也比较好理解。</w:t>
      </w:r>
    </w:p>
    <w:p w:rsidR="0051333C" w:rsidRDefault="0051333C" w:rsidP="00FA61C5">
      <w:pPr>
        <w:pStyle w:val="a3"/>
        <w:numPr>
          <w:ilvl w:val="0"/>
          <w:numId w:val="567"/>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Java </w:t>
      </w:r>
      <w:r>
        <w:rPr>
          <w:rFonts w:ascii="Lucida Sans Unicode" w:hAnsi="Lucida Sans Unicode" w:cs="Lucida Sans Unicode"/>
          <w:color w:val="1A1A1A"/>
          <w:sz w:val="21"/>
          <w:szCs w:val="21"/>
        </w:rPr>
        <w:t>虚拟机采用抢占式调度模型，是指优先让可运行池中优先级高的线程占用</w:t>
      </w:r>
      <w:r>
        <w:rPr>
          <w:rFonts w:ascii="Lucida Sans Unicode" w:hAnsi="Lucida Sans Unicode" w:cs="Lucida Sans Unicode"/>
          <w:color w:val="1A1A1A"/>
          <w:sz w:val="21"/>
          <w:szCs w:val="21"/>
        </w:rPr>
        <w:t xml:space="preserve"> CPU </w:t>
      </w:r>
      <w:r>
        <w:rPr>
          <w:rFonts w:ascii="Lucida Sans Unicode" w:hAnsi="Lucida Sans Unicode" w:cs="Lucida Sans Unicode"/>
          <w:color w:val="1A1A1A"/>
          <w:sz w:val="21"/>
          <w:szCs w:val="21"/>
        </w:rPr>
        <w:t>，如果可运行池中的线程优先级相同，那么就随机选择一个线程，使其占用</w:t>
      </w:r>
      <w:r>
        <w:rPr>
          <w:rFonts w:ascii="Lucida Sans Unicode" w:hAnsi="Lucida Sans Unicode" w:cs="Lucida Sans Unicode"/>
          <w:color w:val="1A1A1A"/>
          <w:sz w:val="21"/>
          <w:szCs w:val="21"/>
        </w:rPr>
        <w:t xml:space="preserve"> CPU </w:t>
      </w:r>
      <w:r>
        <w:rPr>
          <w:rFonts w:ascii="Lucida Sans Unicode" w:hAnsi="Lucida Sans Unicode" w:cs="Lucida Sans Unicode"/>
          <w:color w:val="1A1A1A"/>
          <w:sz w:val="21"/>
          <w:szCs w:val="21"/>
        </w:rPr>
        <w:t>。处于运行状态的线程会一直运行，直至它不得不放弃</w:t>
      </w:r>
      <w:r>
        <w:rPr>
          <w:rFonts w:ascii="Lucida Sans Unicode" w:hAnsi="Lucida Sans Unicode" w:cs="Lucida Sans Unicode"/>
          <w:color w:val="1A1A1A"/>
          <w:sz w:val="21"/>
          <w:szCs w:val="21"/>
        </w:rPr>
        <w:t xml:space="preserve"> CPU </w:t>
      </w:r>
      <w:r>
        <w:rPr>
          <w:rFonts w:ascii="Lucida Sans Unicode" w:hAnsi="Lucida Sans Unicode" w:cs="Lucida Sans Unicode"/>
          <w:color w:val="1A1A1A"/>
          <w:sz w:val="21"/>
          <w:szCs w:val="21"/>
        </w:rPr>
        <w:t>。</w:t>
      </w:r>
    </w:p>
    <w:p w:rsidR="0051333C" w:rsidRDefault="0051333C" w:rsidP="0051333C">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如非特别需要，尽量不要用，防止线程饥饿。</w:t>
      </w:r>
    </w:p>
    <w:p w:rsidR="0051333C" w:rsidRDefault="0051333C" w:rsidP="0051333C">
      <w:pPr>
        <w:pStyle w:val="3"/>
        <w:rPr>
          <w:sz w:val="24"/>
          <w:szCs w:val="24"/>
        </w:rPr>
      </w:pPr>
      <w:r>
        <w:rPr>
          <w:rStyle w:val="a4"/>
          <w:rFonts w:ascii="Lucida Sans Unicode" w:hAnsi="Lucida Sans Unicode" w:cs="Lucida Sans Unicode"/>
          <w:color w:val="1A1A1A"/>
        </w:rPr>
        <w:t>什么是线程饥饿？</w:t>
      </w:r>
    </w:p>
    <w:p w:rsidR="0051333C" w:rsidRDefault="0051333C" w:rsidP="005133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饥饿，一个或者多个线程因为种种原因无法获得所需要的资源，导致一直无法执行的状态。</w:t>
      </w:r>
    </w:p>
    <w:p w:rsidR="0051333C" w:rsidRDefault="0051333C" w:rsidP="005133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Java </w:t>
      </w:r>
      <w:r>
        <w:rPr>
          <w:rFonts w:ascii="Lucida Sans Unicode" w:hAnsi="Lucida Sans Unicode" w:cs="Lucida Sans Unicode"/>
          <w:color w:val="1A1A1A"/>
        </w:rPr>
        <w:t>中导致饥饿的原因：</w:t>
      </w:r>
    </w:p>
    <w:p w:rsidR="0051333C" w:rsidRDefault="0051333C" w:rsidP="00FA61C5">
      <w:pPr>
        <w:widowControl/>
        <w:numPr>
          <w:ilvl w:val="0"/>
          <w:numId w:val="56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高优先级线程吞噬所有的低优先级线程的</w:t>
      </w:r>
      <w:r>
        <w:rPr>
          <w:rFonts w:ascii="Lucida Sans Unicode" w:hAnsi="Lucida Sans Unicode" w:cs="Lucida Sans Unicode"/>
          <w:color w:val="1A1A1A"/>
          <w:szCs w:val="21"/>
        </w:rPr>
        <w:t xml:space="preserve"> CPU </w:t>
      </w:r>
      <w:r>
        <w:rPr>
          <w:rFonts w:ascii="Lucida Sans Unicode" w:hAnsi="Lucida Sans Unicode" w:cs="Lucida Sans Unicode"/>
          <w:color w:val="1A1A1A"/>
          <w:szCs w:val="21"/>
        </w:rPr>
        <w:t>时间。</w:t>
      </w:r>
    </w:p>
    <w:p w:rsidR="0051333C" w:rsidRDefault="0051333C" w:rsidP="00FA61C5">
      <w:pPr>
        <w:widowControl/>
        <w:numPr>
          <w:ilvl w:val="0"/>
          <w:numId w:val="56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线程被永久堵塞在一个等待进入同步块的状态，因为其他线程总是能在它之前持续地对该同步块进行访问。</w:t>
      </w:r>
    </w:p>
    <w:p w:rsidR="0051333C" w:rsidRDefault="0051333C" w:rsidP="00FA61C5">
      <w:pPr>
        <w:widowControl/>
        <w:numPr>
          <w:ilvl w:val="0"/>
          <w:numId w:val="56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线程在等待一个本身也处于永久等待完成的对象</w:t>
      </w:r>
      <w:r>
        <w:rPr>
          <w:rFonts w:ascii="Lucida Sans Unicode" w:hAnsi="Lucida Sans Unicode" w:cs="Lucida Sans Unicode"/>
          <w:color w:val="1A1A1A"/>
          <w:szCs w:val="21"/>
        </w:rPr>
        <w:t>(</w:t>
      </w:r>
      <w:r>
        <w:rPr>
          <w:rFonts w:ascii="Lucida Sans Unicode" w:hAnsi="Lucida Sans Unicode" w:cs="Lucida Sans Unicode"/>
          <w:color w:val="1A1A1A"/>
          <w:szCs w:val="21"/>
        </w:rPr>
        <w:t>比如调用这个对象的</w:t>
      </w:r>
      <w:r>
        <w:rPr>
          <w:rFonts w:ascii="Lucida Sans Unicode" w:hAnsi="Lucida Sans Unicode" w:cs="Lucida Sans Unicode"/>
          <w:color w:val="1A1A1A"/>
          <w:szCs w:val="21"/>
        </w:rPr>
        <w:t xml:space="preserve"> wait </w:t>
      </w:r>
      <w:r>
        <w:rPr>
          <w:rFonts w:ascii="Lucida Sans Unicode" w:hAnsi="Lucida Sans Unicode" w:cs="Lucida Sans Unicode"/>
          <w:color w:val="1A1A1A"/>
          <w:szCs w:val="21"/>
        </w:rPr>
        <w:t>方法</w:t>
      </w:r>
      <w:r>
        <w:rPr>
          <w:rFonts w:ascii="Lucida Sans Unicode" w:hAnsi="Lucida Sans Unicode" w:cs="Lucida Sans Unicode"/>
          <w:color w:val="1A1A1A"/>
          <w:szCs w:val="21"/>
        </w:rPr>
        <w:t>)</w:t>
      </w:r>
      <w:r>
        <w:rPr>
          <w:rFonts w:ascii="Lucida Sans Unicode" w:hAnsi="Lucida Sans Unicode" w:cs="Lucida Sans Unicode"/>
          <w:color w:val="1A1A1A"/>
          <w:szCs w:val="21"/>
        </w:rPr>
        <w:t>，因为其他线程总是被持续地获得唤醒。</w:t>
      </w:r>
    </w:p>
    <w:p w:rsidR="0051333C" w:rsidRPr="0051333C" w:rsidRDefault="0051333C" w:rsidP="0051333C">
      <w:pPr>
        <w:pStyle w:val="3"/>
      </w:pPr>
      <w:r w:rsidRPr="0051333C">
        <w:t>你对线程优先级的理解是什么？</w:t>
      </w:r>
    </w:p>
    <w:p w:rsidR="0051333C" w:rsidRPr="0051333C" w:rsidRDefault="0051333C" w:rsidP="0051333C">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51333C">
        <w:rPr>
          <w:rFonts w:ascii="Lucida Sans Unicode" w:eastAsia="宋体" w:hAnsi="Lucida Sans Unicode" w:cs="Lucida Sans Unicode"/>
          <w:color w:val="1A1A1A"/>
          <w:kern w:val="0"/>
          <w:sz w:val="24"/>
          <w:szCs w:val="24"/>
        </w:rPr>
        <w:t>每一个线程都是有优先级的，一般来说，高优先级的线程在运行时会具有优先权，但这依赖于线程调度的实现，这个实现是和操作系统相关的</w:t>
      </w:r>
      <w:r w:rsidRPr="0051333C">
        <w:rPr>
          <w:rFonts w:ascii="Lucida Sans Unicode" w:eastAsia="宋体" w:hAnsi="Lucida Sans Unicode" w:cs="Lucida Sans Unicode"/>
          <w:color w:val="1A1A1A"/>
          <w:kern w:val="0"/>
          <w:sz w:val="24"/>
          <w:szCs w:val="24"/>
        </w:rPr>
        <w:t>(OS dependent)</w:t>
      </w:r>
      <w:r w:rsidRPr="0051333C">
        <w:rPr>
          <w:rFonts w:ascii="Lucida Sans Unicode" w:eastAsia="宋体" w:hAnsi="Lucida Sans Unicode" w:cs="Lucida Sans Unicode"/>
          <w:color w:val="1A1A1A"/>
          <w:kern w:val="0"/>
          <w:sz w:val="24"/>
          <w:szCs w:val="24"/>
        </w:rPr>
        <w:t>。</w:t>
      </w:r>
    </w:p>
    <w:p w:rsidR="0051333C" w:rsidRPr="0051333C" w:rsidRDefault="0051333C" w:rsidP="00FA61C5">
      <w:pPr>
        <w:widowControl/>
        <w:numPr>
          <w:ilvl w:val="0"/>
          <w:numId w:val="569"/>
        </w:numPr>
        <w:shd w:val="clear" w:color="auto" w:fill="FFFFFF"/>
        <w:ind w:left="0"/>
        <w:jc w:val="left"/>
        <w:rPr>
          <w:rFonts w:ascii="Lucida Sans Unicode" w:eastAsia="宋体" w:hAnsi="Lucida Sans Unicode" w:cs="Lucida Sans Unicode"/>
          <w:color w:val="1A1A1A"/>
          <w:kern w:val="0"/>
          <w:szCs w:val="21"/>
        </w:rPr>
      </w:pPr>
      <w:r w:rsidRPr="0051333C">
        <w:rPr>
          <w:rFonts w:ascii="Lucida Sans Unicode" w:eastAsia="宋体" w:hAnsi="Lucida Sans Unicode" w:cs="Lucida Sans Unicode"/>
          <w:color w:val="1A1A1A"/>
          <w:kern w:val="0"/>
          <w:szCs w:val="21"/>
        </w:rPr>
        <w:t>我们可以定义线程的优先级，但是这并不能保证高优先级的线程会在低优先级的线程前执行。线程优先级是一个</w:t>
      </w:r>
      <w:r w:rsidRPr="0051333C">
        <w:rPr>
          <w:rFonts w:ascii="Lucida Sans Unicode" w:eastAsia="宋体" w:hAnsi="Lucida Sans Unicode" w:cs="Lucida Sans Unicode"/>
          <w:color w:val="1A1A1A"/>
          <w:kern w:val="0"/>
          <w:szCs w:val="21"/>
        </w:rPr>
        <w:t xml:space="preserve"> int </w:t>
      </w:r>
      <w:r w:rsidRPr="0051333C">
        <w:rPr>
          <w:rFonts w:ascii="Lucida Sans Unicode" w:eastAsia="宋体" w:hAnsi="Lucida Sans Unicode" w:cs="Lucida Sans Unicode"/>
          <w:color w:val="1A1A1A"/>
          <w:kern w:val="0"/>
          <w:szCs w:val="21"/>
        </w:rPr>
        <w:t>变量</w:t>
      </w:r>
      <w:r w:rsidRPr="0051333C">
        <w:rPr>
          <w:rFonts w:ascii="Lucida Sans Unicode" w:eastAsia="宋体" w:hAnsi="Lucida Sans Unicode" w:cs="Lucida Sans Unicode"/>
          <w:color w:val="1A1A1A"/>
          <w:kern w:val="0"/>
          <w:szCs w:val="21"/>
        </w:rPr>
        <w:t>(</w:t>
      </w:r>
      <w:r w:rsidRPr="0051333C">
        <w:rPr>
          <w:rFonts w:ascii="Lucida Sans Unicode" w:eastAsia="宋体" w:hAnsi="Lucida Sans Unicode" w:cs="Lucida Sans Unicode"/>
          <w:color w:val="1A1A1A"/>
          <w:kern w:val="0"/>
          <w:szCs w:val="21"/>
        </w:rPr>
        <w:t>从</w:t>
      </w:r>
      <w:r w:rsidRPr="0051333C">
        <w:rPr>
          <w:rFonts w:ascii="Lucida Sans Unicode" w:eastAsia="宋体" w:hAnsi="Lucida Sans Unicode" w:cs="Lucida Sans Unicode"/>
          <w:color w:val="1A1A1A"/>
          <w:kern w:val="0"/>
          <w:szCs w:val="21"/>
        </w:rPr>
        <w:t>1-10)</w:t>
      </w:r>
      <w:r w:rsidRPr="0051333C">
        <w:rPr>
          <w:rFonts w:ascii="Lucida Sans Unicode" w:eastAsia="宋体" w:hAnsi="Lucida Sans Unicode" w:cs="Lucida Sans Unicode"/>
          <w:color w:val="1A1A1A"/>
          <w:kern w:val="0"/>
          <w:szCs w:val="21"/>
        </w:rPr>
        <w:t>，</w:t>
      </w:r>
      <w:r w:rsidRPr="0051333C">
        <w:rPr>
          <w:rFonts w:ascii="Lucida Sans Unicode" w:eastAsia="宋体" w:hAnsi="Lucida Sans Unicode" w:cs="Lucida Sans Unicode"/>
          <w:color w:val="1A1A1A"/>
          <w:kern w:val="0"/>
          <w:szCs w:val="21"/>
        </w:rPr>
        <w:t xml:space="preserve">1 </w:t>
      </w:r>
      <w:r w:rsidRPr="0051333C">
        <w:rPr>
          <w:rFonts w:ascii="Lucida Sans Unicode" w:eastAsia="宋体" w:hAnsi="Lucida Sans Unicode" w:cs="Lucida Sans Unicode"/>
          <w:color w:val="1A1A1A"/>
          <w:kern w:val="0"/>
          <w:szCs w:val="21"/>
        </w:rPr>
        <w:t>代表最低优先级，</w:t>
      </w:r>
      <w:r w:rsidRPr="0051333C">
        <w:rPr>
          <w:rFonts w:ascii="Lucida Sans Unicode" w:eastAsia="宋体" w:hAnsi="Lucida Sans Unicode" w:cs="Lucida Sans Unicode"/>
          <w:color w:val="1A1A1A"/>
          <w:kern w:val="0"/>
          <w:szCs w:val="21"/>
        </w:rPr>
        <w:t xml:space="preserve">10 </w:t>
      </w:r>
      <w:r w:rsidRPr="0051333C">
        <w:rPr>
          <w:rFonts w:ascii="Lucida Sans Unicode" w:eastAsia="宋体" w:hAnsi="Lucida Sans Unicode" w:cs="Lucida Sans Unicode"/>
          <w:color w:val="1A1A1A"/>
          <w:kern w:val="0"/>
          <w:szCs w:val="21"/>
        </w:rPr>
        <w:t>代表最高优先级。</w:t>
      </w:r>
    </w:p>
    <w:p w:rsidR="0051333C" w:rsidRPr="0051333C" w:rsidRDefault="0051333C" w:rsidP="00FA61C5">
      <w:pPr>
        <w:widowControl/>
        <w:numPr>
          <w:ilvl w:val="0"/>
          <w:numId w:val="569"/>
        </w:numPr>
        <w:shd w:val="clear" w:color="auto" w:fill="FFFFFF"/>
        <w:ind w:left="0"/>
        <w:jc w:val="left"/>
        <w:rPr>
          <w:rFonts w:ascii="Lucida Sans Unicode" w:eastAsia="宋体" w:hAnsi="Lucida Sans Unicode" w:cs="Lucida Sans Unicode"/>
          <w:color w:val="1A1A1A"/>
          <w:kern w:val="0"/>
          <w:szCs w:val="21"/>
        </w:rPr>
      </w:pPr>
      <w:r w:rsidRPr="0051333C">
        <w:rPr>
          <w:rFonts w:ascii="Lucida Sans Unicode" w:eastAsia="宋体" w:hAnsi="Lucida Sans Unicode" w:cs="Lucida Sans Unicode"/>
          <w:color w:val="1A1A1A"/>
          <w:kern w:val="0"/>
          <w:szCs w:val="21"/>
        </w:rPr>
        <w:t xml:space="preserve">Java </w:t>
      </w:r>
      <w:r w:rsidRPr="0051333C">
        <w:rPr>
          <w:rFonts w:ascii="Lucida Sans Unicode" w:eastAsia="宋体" w:hAnsi="Lucida Sans Unicode" w:cs="Lucida Sans Unicode"/>
          <w:color w:val="1A1A1A"/>
          <w:kern w:val="0"/>
          <w:szCs w:val="21"/>
        </w:rPr>
        <w:t>的线程优先级调度会委托给操作系统去处理，所以与具体的操作系统优先级有关，如非特别需要，一般无需设置线程优先级。</w:t>
      </w:r>
    </w:p>
    <w:p w:rsidR="0051333C" w:rsidRDefault="0051333C" w:rsidP="0051333C">
      <w:pPr>
        <w:pStyle w:val="2"/>
      </w:pPr>
      <w:r>
        <w:rPr>
          <w:rFonts w:hint="eastAsia"/>
        </w:rPr>
        <w:t>113.</w:t>
      </w:r>
      <w:r w:rsidRPr="0051333C">
        <w:t xml:space="preserve"> </w:t>
      </w:r>
      <w:r>
        <w:t>线程的生命周期？</w:t>
      </w:r>
    </w:p>
    <w:p w:rsidR="0051333C" w:rsidRDefault="0051333C" w:rsidP="005133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线程一共有五个状态，分别如下：</w:t>
      </w:r>
    </w:p>
    <w:p w:rsidR="0051333C" w:rsidRDefault="0051333C" w:rsidP="00FA61C5">
      <w:pPr>
        <w:pStyle w:val="a3"/>
        <w:numPr>
          <w:ilvl w:val="0"/>
          <w:numId w:val="570"/>
        </w:numPr>
        <w:shd w:val="clear" w:color="auto" w:fill="FFFFFF"/>
        <w:spacing w:before="0" w:beforeAutospacing="0" w:after="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新建</w:t>
      </w:r>
      <w:r>
        <w:rPr>
          <w:rFonts w:ascii="Lucida Sans Unicode" w:hAnsi="Lucida Sans Unicode" w:cs="Lucida Sans Unicode"/>
          <w:color w:val="1A1A1A"/>
          <w:sz w:val="21"/>
          <w:szCs w:val="21"/>
        </w:rPr>
        <w:t>(new)</w:t>
      </w:r>
      <w:r>
        <w:rPr>
          <w:rFonts w:ascii="Lucida Sans Unicode" w:hAnsi="Lucida Sans Unicode" w:cs="Lucida Sans Unicode"/>
          <w:color w:val="1A1A1A"/>
          <w:sz w:val="21"/>
          <w:szCs w:val="21"/>
        </w:rPr>
        <w:t>：当创建</w:t>
      </w:r>
      <w:r>
        <w:rPr>
          <w:rFonts w:ascii="Lucida Sans Unicode" w:hAnsi="Lucida Sans Unicode" w:cs="Lucida Sans Unicode"/>
          <w:color w:val="1A1A1A"/>
          <w:sz w:val="21"/>
          <w:szCs w:val="21"/>
        </w:rPr>
        <w:t>Thread</w:t>
      </w:r>
      <w:r>
        <w:rPr>
          <w:rFonts w:ascii="Lucida Sans Unicode" w:hAnsi="Lucida Sans Unicode" w:cs="Lucida Sans Unicode"/>
          <w:color w:val="1A1A1A"/>
          <w:sz w:val="21"/>
          <w:szCs w:val="21"/>
        </w:rPr>
        <w:t>类的一个实例（对象）时，此线程进入新建状态（未被启动）。例如：</w:t>
      </w:r>
      <w:r>
        <w:rPr>
          <w:rStyle w:val="HTML"/>
          <w:rFonts w:ascii="Lucida Console" w:hAnsi="Lucida Console"/>
          <w:color w:val="1A1A1A"/>
          <w:sz w:val="21"/>
          <w:szCs w:val="21"/>
          <w:bdr w:val="single" w:sz="6" w:space="1" w:color="CCCCCC" w:frame="1"/>
          <w:shd w:val="clear" w:color="auto" w:fill="DDDDDD"/>
        </w:rPr>
        <w:t>Thread t1 = new Thread()</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w:t>
      </w:r>
    </w:p>
    <w:p w:rsidR="0051333C" w:rsidRDefault="0051333C" w:rsidP="00FA61C5">
      <w:pPr>
        <w:pStyle w:val="a3"/>
        <w:numPr>
          <w:ilvl w:val="0"/>
          <w:numId w:val="570"/>
        </w:numPr>
        <w:shd w:val="clear" w:color="auto" w:fill="FFFFFF"/>
        <w:spacing w:before="0" w:beforeAutospacing="0" w:after="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可运行</w:t>
      </w:r>
      <w:r>
        <w:rPr>
          <w:rFonts w:ascii="Lucida Sans Unicode" w:hAnsi="Lucida Sans Unicode" w:cs="Lucida Sans Unicode"/>
          <w:color w:val="1A1A1A"/>
          <w:sz w:val="21"/>
          <w:szCs w:val="21"/>
        </w:rPr>
        <w:t>(runnable)</w:t>
      </w:r>
      <w:r>
        <w:rPr>
          <w:rFonts w:ascii="Lucida Sans Unicode" w:hAnsi="Lucida Sans Unicode" w:cs="Lucida Sans Unicode"/>
          <w:color w:val="1A1A1A"/>
          <w:sz w:val="21"/>
          <w:szCs w:val="21"/>
        </w:rPr>
        <w:t>：线程对象创建后，其他线程</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比如</w:t>
      </w:r>
      <w:r>
        <w:rPr>
          <w:rFonts w:ascii="Lucida Sans Unicode" w:hAnsi="Lucida Sans Unicode" w:cs="Lucida Sans Unicode"/>
          <w:color w:val="1A1A1A"/>
          <w:sz w:val="21"/>
          <w:szCs w:val="21"/>
        </w:rPr>
        <w:t xml:space="preserve"> main </w:t>
      </w:r>
      <w:r>
        <w:rPr>
          <w:rFonts w:ascii="Lucida Sans Unicode" w:hAnsi="Lucida Sans Unicode" w:cs="Lucida Sans Unicode"/>
          <w:color w:val="1A1A1A"/>
          <w:sz w:val="21"/>
          <w:szCs w:val="21"/>
        </w:rPr>
        <w:t>线程）调用了该对象的</w:t>
      </w:r>
      <w:r>
        <w:rPr>
          <w:rFonts w:ascii="Lucida Sans Unicode" w:hAnsi="Lucida Sans Unicode" w:cs="Lucida Sans Unicode"/>
          <w:color w:val="1A1A1A"/>
          <w:sz w:val="21"/>
          <w:szCs w:val="21"/>
        </w:rPr>
        <w:t xml:space="preserve"> start </w:t>
      </w:r>
      <w:r>
        <w:rPr>
          <w:rFonts w:ascii="Lucida Sans Unicode" w:hAnsi="Lucida Sans Unicode" w:cs="Lucida Sans Unicode"/>
          <w:color w:val="1A1A1A"/>
          <w:sz w:val="21"/>
          <w:szCs w:val="21"/>
        </w:rPr>
        <w:t>方法。该状态的线程位于可运行线程池中，等待被线程调度选中，获取</w:t>
      </w:r>
      <w:r>
        <w:rPr>
          <w:rFonts w:ascii="Lucida Sans Unicode" w:hAnsi="Lucida Sans Unicode" w:cs="Lucida Sans Unicode"/>
          <w:color w:val="1A1A1A"/>
          <w:sz w:val="21"/>
          <w:szCs w:val="21"/>
        </w:rPr>
        <w:t xml:space="preserve"> cpu </w:t>
      </w:r>
      <w:r>
        <w:rPr>
          <w:rFonts w:ascii="Lucida Sans Unicode" w:hAnsi="Lucida Sans Unicode" w:cs="Lucida Sans Unicode"/>
          <w:color w:val="1A1A1A"/>
          <w:sz w:val="21"/>
          <w:szCs w:val="21"/>
        </w:rPr>
        <w:t>的使用权。例如：</w:t>
      </w:r>
      <w:r>
        <w:rPr>
          <w:rStyle w:val="HTML"/>
          <w:rFonts w:ascii="Lucida Console" w:hAnsi="Lucida Console"/>
          <w:color w:val="1A1A1A"/>
          <w:sz w:val="21"/>
          <w:szCs w:val="21"/>
          <w:bdr w:val="single" w:sz="6" w:space="1" w:color="CCCCCC" w:frame="1"/>
          <w:shd w:val="clear" w:color="auto" w:fill="DDDDDD"/>
        </w:rPr>
        <w:t>t1.start()</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w:t>
      </w:r>
    </w:p>
    <w:p w:rsidR="0051333C" w:rsidRDefault="0051333C" w:rsidP="0051333C">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有些文章，会称可运行</w:t>
      </w:r>
      <w:r>
        <w:rPr>
          <w:rFonts w:ascii="Lucida Sans Unicode" w:hAnsi="Lucida Sans Unicode" w:cs="Lucida Sans Unicode"/>
          <w:color w:val="1A1A1A"/>
          <w:sz w:val="21"/>
          <w:szCs w:val="21"/>
        </w:rPr>
        <w:t>(runnable)</w:t>
      </w:r>
      <w:r>
        <w:rPr>
          <w:rFonts w:ascii="Lucida Sans Unicode" w:hAnsi="Lucida Sans Unicode" w:cs="Lucida Sans Unicode"/>
          <w:color w:val="1A1A1A"/>
          <w:sz w:val="21"/>
          <w:szCs w:val="21"/>
        </w:rPr>
        <w:t>为就绪，意思是一样的。</w:t>
      </w:r>
    </w:p>
    <w:p w:rsidR="0051333C" w:rsidRDefault="0051333C" w:rsidP="00FA61C5">
      <w:pPr>
        <w:pStyle w:val="a3"/>
        <w:numPr>
          <w:ilvl w:val="0"/>
          <w:numId w:val="570"/>
        </w:numPr>
        <w:shd w:val="clear" w:color="auto" w:fill="FFFFFF"/>
        <w:spacing w:before="0" w:beforeAutospacing="0" w:after="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运行</w:t>
      </w:r>
      <w:r>
        <w:rPr>
          <w:rFonts w:ascii="Lucida Sans Unicode" w:hAnsi="Lucida Sans Unicode" w:cs="Lucida Sans Unicode"/>
          <w:color w:val="1A1A1A"/>
          <w:sz w:val="21"/>
          <w:szCs w:val="21"/>
        </w:rPr>
        <w:t>(running)</w:t>
      </w:r>
      <w:r>
        <w:rPr>
          <w:rFonts w:ascii="Lucida Sans Unicode" w:hAnsi="Lucida Sans Unicode" w:cs="Lucida Sans Unicode"/>
          <w:color w:val="1A1A1A"/>
          <w:sz w:val="21"/>
          <w:szCs w:val="21"/>
        </w:rPr>
        <w:t>：线程获得</w:t>
      </w:r>
      <w:r>
        <w:rPr>
          <w:rFonts w:ascii="Lucida Sans Unicode" w:hAnsi="Lucida Sans Unicode" w:cs="Lucida Sans Unicode"/>
          <w:color w:val="1A1A1A"/>
          <w:sz w:val="21"/>
          <w:szCs w:val="21"/>
        </w:rPr>
        <w:t xml:space="preserve"> CPU </w:t>
      </w:r>
      <w:r>
        <w:rPr>
          <w:rFonts w:ascii="Lucida Sans Unicode" w:hAnsi="Lucida Sans Unicode" w:cs="Lucida Sans Unicode"/>
          <w:color w:val="1A1A1A"/>
          <w:sz w:val="21"/>
          <w:szCs w:val="21"/>
        </w:rPr>
        <w:t>资源正在执行任务（</w:t>
      </w:r>
      <w:r>
        <w:rPr>
          <w:rStyle w:val="HTML"/>
          <w:rFonts w:ascii="Lucida Console" w:hAnsi="Lucida Console"/>
          <w:color w:val="1A1A1A"/>
          <w:sz w:val="21"/>
          <w:szCs w:val="21"/>
          <w:bdr w:val="single" w:sz="6" w:space="1" w:color="CCCCCC" w:frame="1"/>
          <w:shd w:val="clear" w:color="auto" w:fill="DDDDDD"/>
        </w:rPr>
        <w:t>#run()</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方法），此时除非此线程自动放弃</w:t>
      </w:r>
      <w:r>
        <w:rPr>
          <w:rFonts w:ascii="Lucida Sans Unicode" w:hAnsi="Lucida Sans Unicode" w:cs="Lucida Sans Unicode"/>
          <w:color w:val="1A1A1A"/>
          <w:sz w:val="21"/>
          <w:szCs w:val="21"/>
        </w:rPr>
        <w:t xml:space="preserve"> CPU </w:t>
      </w:r>
      <w:r>
        <w:rPr>
          <w:rFonts w:ascii="Lucida Sans Unicode" w:hAnsi="Lucida Sans Unicode" w:cs="Lucida Sans Unicode"/>
          <w:color w:val="1A1A1A"/>
          <w:sz w:val="21"/>
          <w:szCs w:val="21"/>
        </w:rPr>
        <w:t>资源或者有优先级更高的线程进入，线程将一直运行到结束。</w:t>
      </w:r>
    </w:p>
    <w:p w:rsidR="0051333C" w:rsidRDefault="0051333C" w:rsidP="00FA61C5">
      <w:pPr>
        <w:pStyle w:val="a3"/>
        <w:numPr>
          <w:ilvl w:val="0"/>
          <w:numId w:val="570"/>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死亡</w:t>
      </w:r>
      <w:r>
        <w:rPr>
          <w:rFonts w:ascii="Lucida Sans Unicode" w:hAnsi="Lucida Sans Unicode" w:cs="Lucida Sans Unicode"/>
          <w:color w:val="1A1A1A"/>
          <w:sz w:val="21"/>
          <w:szCs w:val="21"/>
        </w:rPr>
        <w:t>(dead)</w:t>
      </w:r>
      <w:r>
        <w:rPr>
          <w:rFonts w:ascii="Lucida Sans Unicode" w:hAnsi="Lucida Sans Unicode" w:cs="Lucida Sans Unicode"/>
          <w:color w:val="1A1A1A"/>
          <w:sz w:val="21"/>
          <w:szCs w:val="21"/>
        </w:rPr>
        <w:t>：当线程执行完毕或被其它线程杀死，线程就进入死亡状态，这时线程不可能再进入就绪状态等待执行。</w:t>
      </w:r>
    </w:p>
    <w:p w:rsidR="0051333C" w:rsidRDefault="0051333C" w:rsidP="00FA61C5">
      <w:pPr>
        <w:widowControl/>
        <w:numPr>
          <w:ilvl w:val="1"/>
          <w:numId w:val="570"/>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自然终止：正常运行完</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#run()</w:t>
      </w:r>
      <w:r>
        <w:rPr>
          <w:rFonts w:ascii="Lucida Sans Unicode" w:hAnsi="Lucida Sans Unicode" w:cs="Lucida Sans Unicode"/>
          <w:color w:val="1A1A1A"/>
          <w:szCs w:val="21"/>
        </w:rPr>
        <w:t>方法，终止。</w:t>
      </w:r>
    </w:p>
    <w:p w:rsidR="0051333C" w:rsidRDefault="0051333C" w:rsidP="00FA61C5">
      <w:pPr>
        <w:widowControl/>
        <w:numPr>
          <w:ilvl w:val="1"/>
          <w:numId w:val="570"/>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异常终止：调用</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#stop()</w:t>
      </w:r>
      <w:r>
        <w:rPr>
          <w:rFonts w:ascii="Lucida Sans Unicode" w:hAnsi="Lucida Sans Unicode" w:cs="Lucida Sans Unicode"/>
          <w:color w:val="1A1A1A"/>
          <w:szCs w:val="21"/>
        </w:rPr>
        <w:t> </w:t>
      </w:r>
      <w:r>
        <w:rPr>
          <w:rFonts w:ascii="Lucida Sans Unicode" w:hAnsi="Lucida Sans Unicode" w:cs="Lucida Sans Unicode"/>
          <w:color w:val="1A1A1A"/>
          <w:szCs w:val="21"/>
        </w:rPr>
        <w:t>方法，让一个线程终止运行。</w:t>
      </w:r>
    </w:p>
    <w:p w:rsidR="0051333C" w:rsidRDefault="0051333C" w:rsidP="00FA61C5">
      <w:pPr>
        <w:pStyle w:val="a3"/>
        <w:numPr>
          <w:ilvl w:val="0"/>
          <w:numId w:val="570"/>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堵塞</w:t>
      </w:r>
      <w:r>
        <w:rPr>
          <w:rFonts w:ascii="Lucida Sans Unicode" w:hAnsi="Lucida Sans Unicode" w:cs="Lucida Sans Unicode"/>
          <w:color w:val="1A1A1A"/>
          <w:sz w:val="21"/>
          <w:szCs w:val="21"/>
        </w:rPr>
        <w:t>(blocked)</w:t>
      </w:r>
      <w:r>
        <w:rPr>
          <w:rFonts w:ascii="Lucida Sans Unicode" w:hAnsi="Lucida Sans Unicode" w:cs="Lucida Sans Unicode"/>
          <w:color w:val="1A1A1A"/>
          <w:sz w:val="21"/>
          <w:szCs w:val="21"/>
        </w:rPr>
        <w:t>：由于某种原因导致正在运行的线程让出</w:t>
      </w:r>
      <w:r>
        <w:rPr>
          <w:rFonts w:ascii="Lucida Sans Unicode" w:hAnsi="Lucida Sans Unicode" w:cs="Lucida Sans Unicode"/>
          <w:color w:val="1A1A1A"/>
          <w:sz w:val="21"/>
          <w:szCs w:val="21"/>
        </w:rPr>
        <w:t xml:space="preserve"> CPU </w:t>
      </w:r>
      <w:r>
        <w:rPr>
          <w:rFonts w:ascii="Lucida Sans Unicode" w:hAnsi="Lucida Sans Unicode" w:cs="Lucida Sans Unicode"/>
          <w:color w:val="1A1A1A"/>
          <w:sz w:val="21"/>
          <w:szCs w:val="21"/>
        </w:rPr>
        <w:t>并暂停自己的执行，即进入堵塞状态。直到线程进入可运行</w:t>
      </w:r>
      <w:r>
        <w:rPr>
          <w:rFonts w:ascii="Lucida Sans Unicode" w:hAnsi="Lucida Sans Unicode" w:cs="Lucida Sans Unicode"/>
          <w:color w:val="1A1A1A"/>
          <w:sz w:val="21"/>
          <w:szCs w:val="21"/>
        </w:rPr>
        <w:t>(runnable)</w:t>
      </w:r>
      <w:r>
        <w:rPr>
          <w:rFonts w:ascii="Lucida Sans Unicode" w:hAnsi="Lucida Sans Unicode" w:cs="Lucida Sans Unicode"/>
          <w:color w:val="1A1A1A"/>
          <w:sz w:val="21"/>
          <w:szCs w:val="21"/>
        </w:rPr>
        <w:t>状态，才有机会再次获得</w:t>
      </w:r>
      <w:r>
        <w:rPr>
          <w:rFonts w:ascii="Lucida Sans Unicode" w:hAnsi="Lucida Sans Unicode" w:cs="Lucida Sans Unicode"/>
          <w:color w:val="1A1A1A"/>
          <w:sz w:val="21"/>
          <w:szCs w:val="21"/>
        </w:rPr>
        <w:t xml:space="preserve"> CPU </w:t>
      </w:r>
      <w:r>
        <w:rPr>
          <w:rFonts w:ascii="Lucida Sans Unicode" w:hAnsi="Lucida Sans Unicode" w:cs="Lucida Sans Unicode"/>
          <w:color w:val="1A1A1A"/>
          <w:sz w:val="21"/>
          <w:szCs w:val="21"/>
        </w:rPr>
        <w:t>资源，转到运行</w:t>
      </w:r>
      <w:r>
        <w:rPr>
          <w:rFonts w:ascii="Lucida Sans Unicode" w:hAnsi="Lucida Sans Unicode" w:cs="Lucida Sans Unicode"/>
          <w:color w:val="1A1A1A"/>
          <w:sz w:val="21"/>
          <w:szCs w:val="21"/>
        </w:rPr>
        <w:t>(running)</w:t>
      </w:r>
      <w:r>
        <w:rPr>
          <w:rFonts w:ascii="Lucida Sans Unicode" w:hAnsi="Lucida Sans Unicode" w:cs="Lucida Sans Unicode"/>
          <w:color w:val="1A1A1A"/>
          <w:sz w:val="21"/>
          <w:szCs w:val="21"/>
        </w:rPr>
        <w:t>状态。阻塞的情况有三种：</w:t>
      </w:r>
    </w:p>
    <w:p w:rsidR="0051333C" w:rsidRDefault="0051333C" w:rsidP="00FA61C5">
      <w:pPr>
        <w:pStyle w:val="a3"/>
        <w:numPr>
          <w:ilvl w:val="1"/>
          <w:numId w:val="570"/>
        </w:numPr>
        <w:shd w:val="clear" w:color="auto" w:fill="FFFFFF"/>
        <w:spacing w:before="0" w:beforeAutospacing="0" w:after="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正在睡眠：调用</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#sleep(long t)</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方法，可使线程进入睡眠方式。</w:t>
      </w:r>
    </w:p>
    <w:p w:rsidR="0051333C" w:rsidRDefault="0051333C" w:rsidP="0051333C">
      <w:pPr>
        <w:pStyle w:val="a3"/>
        <w:shd w:val="clear" w:color="auto" w:fill="F6F6F6"/>
        <w:spacing w:before="0" w:beforeAutospacing="0" w:after="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一个睡眠着的线程在指定的时间过去可进入可运行</w:t>
      </w:r>
      <w:r>
        <w:rPr>
          <w:rFonts w:ascii="Lucida Sans Unicode" w:hAnsi="Lucida Sans Unicode" w:cs="Lucida Sans Unicode"/>
          <w:color w:val="1A1A1A"/>
          <w:sz w:val="21"/>
          <w:szCs w:val="21"/>
        </w:rPr>
        <w:t>(runnable)</w:t>
      </w:r>
      <w:r>
        <w:rPr>
          <w:rFonts w:ascii="Lucida Sans Unicode" w:hAnsi="Lucida Sans Unicode" w:cs="Lucida Sans Unicode"/>
          <w:color w:val="1A1A1A"/>
          <w:sz w:val="21"/>
          <w:szCs w:val="21"/>
        </w:rPr>
        <w:t>状态。</w:t>
      </w:r>
    </w:p>
    <w:p w:rsidR="0051333C" w:rsidRDefault="0051333C" w:rsidP="00FA61C5">
      <w:pPr>
        <w:pStyle w:val="a3"/>
        <w:numPr>
          <w:ilvl w:val="1"/>
          <w:numId w:val="570"/>
        </w:numPr>
        <w:shd w:val="clear" w:color="auto" w:fill="FFFFFF"/>
        <w:spacing w:before="0" w:beforeAutospacing="0" w:after="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正在等待：调用</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#wait()</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方法。</w:t>
      </w:r>
    </w:p>
    <w:p w:rsidR="0051333C" w:rsidRDefault="0051333C" w:rsidP="0051333C">
      <w:pPr>
        <w:pStyle w:val="a3"/>
        <w:shd w:val="clear" w:color="auto" w:fill="F6F6F6"/>
        <w:spacing w:before="0" w:beforeAutospacing="0" w:after="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调用</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notify()</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方法，回到就绪状态。</w:t>
      </w:r>
    </w:p>
    <w:p w:rsidR="0051333C" w:rsidRDefault="0051333C" w:rsidP="00FA61C5">
      <w:pPr>
        <w:pStyle w:val="a3"/>
        <w:numPr>
          <w:ilvl w:val="1"/>
          <w:numId w:val="570"/>
        </w:numPr>
        <w:shd w:val="clear" w:color="auto" w:fill="FFFFFF"/>
        <w:spacing w:before="0" w:beforeAutospacing="0" w:after="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被另一个线程所阻塞：调用</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#suspend()</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方法。</w:t>
      </w:r>
    </w:p>
    <w:p w:rsidR="0051333C" w:rsidRDefault="0051333C" w:rsidP="0051333C">
      <w:pPr>
        <w:pStyle w:val="a3"/>
        <w:shd w:val="clear" w:color="auto" w:fill="F6F6F6"/>
        <w:spacing w:before="0" w:beforeAutospacing="0" w:after="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调用</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#resume()</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方法，就可以恢复。</w:t>
      </w:r>
    </w:p>
    <w:p w:rsidR="00FB4DC5" w:rsidRDefault="0051333C" w:rsidP="008A38C0">
      <w:r>
        <w:rPr>
          <w:noProof/>
        </w:rPr>
        <w:drawing>
          <wp:inline distT="0" distB="0" distL="0" distR="0" wp14:anchorId="7300EB1D" wp14:editId="5121ACD6">
            <wp:extent cx="5274310" cy="2490470"/>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490470"/>
                    </a:xfrm>
                    <a:prstGeom prst="rect">
                      <a:avLst/>
                    </a:prstGeom>
                  </pic:spPr>
                </pic:pic>
              </a:graphicData>
            </a:graphic>
          </wp:inline>
        </w:drawing>
      </w:r>
    </w:p>
    <w:p w:rsidR="0051333C" w:rsidRDefault="0051333C" w:rsidP="0051333C">
      <w:pPr>
        <w:pStyle w:val="3"/>
      </w:pPr>
      <w:r>
        <w:rPr>
          <w:rStyle w:val="a4"/>
          <w:rFonts w:ascii="Lucida Sans Unicode" w:hAnsi="Lucida Sans Unicode" w:cs="Lucida Sans Unicode"/>
          <w:color w:val="1A1A1A"/>
        </w:rPr>
        <w:t>如何结束一个一直运行的线程？</w:t>
      </w:r>
    </w:p>
    <w:p w:rsidR="0051333C" w:rsidRDefault="0051333C" w:rsidP="005133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一般来说，有两种方式：</w:t>
      </w:r>
    </w:p>
    <w:p w:rsidR="0051333C" w:rsidRDefault="0051333C" w:rsidP="00FA61C5">
      <w:pPr>
        <w:pStyle w:val="a3"/>
        <w:numPr>
          <w:ilvl w:val="0"/>
          <w:numId w:val="571"/>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方式一，使用退出标志，这个</w:t>
      </w:r>
      <w:r>
        <w:rPr>
          <w:rFonts w:ascii="Lucida Sans Unicode" w:hAnsi="Lucida Sans Unicode" w:cs="Lucida Sans Unicode"/>
          <w:color w:val="1A1A1A"/>
          <w:sz w:val="21"/>
          <w:szCs w:val="21"/>
        </w:rPr>
        <w:t xml:space="preserve"> flag </w:t>
      </w:r>
      <w:r>
        <w:rPr>
          <w:rFonts w:ascii="Lucida Sans Unicode" w:hAnsi="Lucida Sans Unicode" w:cs="Lucida Sans Unicode"/>
          <w:color w:val="1A1A1A"/>
          <w:sz w:val="21"/>
          <w:szCs w:val="21"/>
        </w:rPr>
        <w:t>变量要多线程可见。</w:t>
      </w:r>
    </w:p>
    <w:p w:rsidR="0051333C" w:rsidRDefault="0051333C" w:rsidP="0051333C">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在这种方式中，之所以引入共享变量，是因为该变量可以被多个执行相同任务的线程用来作为是否中断的信号，通知中断线程的执行。</w:t>
      </w:r>
    </w:p>
    <w:p w:rsidR="0051333C" w:rsidRDefault="0051333C" w:rsidP="00FA61C5">
      <w:pPr>
        <w:pStyle w:val="a3"/>
        <w:numPr>
          <w:ilvl w:val="0"/>
          <w:numId w:val="571"/>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方式二，使用</w:t>
      </w:r>
      <w:r>
        <w:rPr>
          <w:rFonts w:ascii="Lucida Sans Unicode" w:hAnsi="Lucida Sans Unicode" w:cs="Lucida Sans Unicode"/>
          <w:color w:val="1A1A1A"/>
          <w:sz w:val="21"/>
          <w:szCs w:val="21"/>
        </w:rPr>
        <w:t xml:space="preserve"> interrupt </w:t>
      </w:r>
      <w:r>
        <w:rPr>
          <w:rFonts w:ascii="Lucida Sans Unicode" w:hAnsi="Lucida Sans Unicode" w:cs="Lucida Sans Unicode"/>
          <w:color w:val="1A1A1A"/>
          <w:sz w:val="21"/>
          <w:szCs w:val="21"/>
        </w:rPr>
        <w:t>方法，结合</w:t>
      </w:r>
      <w:r>
        <w:rPr>
          <w:rFonts w:ascii="Lucida Sans Unicode" w:hAnsi="Lucida Sans Unicode" w:cs="Lucida Sans Unicode"/>
          <w:color w:val="1A1A1A"/>
          <w:sz w:val="21"/>
          <w:szCs w:val="21"/>
        </w:rPr>
        <w:t xml:space="preserve"> isInterrupted </w:t>
      </w:r>
      <w:r>
        <w:rPr>
          <w:rFonts w:ascii="Lucida Sans Unicode" w:hAnsi="Lucida Sans Unicode" w:cs="Lucida Sans Unicode"/>
          <w:color w:val="1A1A1A"/>
          <w:sz w:val="21"/>
          <w:szCs w:val="21"/>
        </w:rPr>
        <w:t>方法一起使用。</w:t>
      </w:r>
    </w:p>
    <w:p w:rsidR="0051333C" w:rsidRDefault="0051333C" w:rsidP="0051333C">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如果一个线程由于等待某些事件的发生而被阻塞，又该怎样停止该线程呢？这种情况经常会发生，比如当一个线程由于需要等候键盘输入而被阻塞，或者调用</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Thread#join()</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方法，或者</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Thread#sleep(...)</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方法，在网络中调用</w:t>
      </w:r>
      <w:r>
        <w:rPr>
          <w:rStyle w:val="HTML"/>
          <w:rFonts w:ascii="Lucida Console" w:hAnsi="Lucida Console"/>
          <w:color w:val="1A1A1A"/>
          <w:sz w:val="21"/>
          <w:szCs w:val="21"/>
          <w:bdr w:val="single" w:sz="6" w:space="1" w:color="CCCCCC" w:frame="1"/>
          <w:shd w:val="clear" w:color="auto" w:fill="DDDDDD"/>
        </w:rPr>
        <w:t>ServerSocket#accept()</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方法，或者调用了</w:t>
      </w:r>
      <w:r>
        <w:rPr>
          <w:rStyle w:val="HTML"/>
          <w:rFonts w:ascii="Lucida Console" w:hAnsi="Lucida Console"/>
          <w:color w:val="1A1A1A"/>
          <w:sz w:val="21"/>
          <w:szCs w:val="21"/>
          <w:bdr w:val="single" w:sz="6" w:space="1" w:color="CCCCCC" w:frame="1"/>
          <w:shd w:val="clear" w:color="auto" w:fill="DDDDDD"/>
        </w:rPr>
        <w:t>DatagramSocket#receive()</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方法时，都有可能导致线程阻塞，使线程处于处于不可运行状态时。即使主程序中将该线程的共享变量设置为</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true</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，但该线程此时根本无法检查循环标志，当然也就无法立即中断。</w:t>
      </w:r>
    </w:p>
    <w:p w:rsidR="0051333C" w:rsidRDefault="0051333C" w:rsidP="0051333C">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这里我们给出的建议是，不要使用</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 xml:space="preserve">Thread#stop()· </w:t>
      </w:r>
      <w:r>
        <w:rPr>
          <w:rStyle w:val="HTML"/>
          <w:rFonts w:ascii="Lucida Console" w:hAnsi="Lucida Console"/>
          <w:color w:val="1A1A1A"/>
          <w:sz w:val="21"/>
          <w:szCs w:val="21"/>
          <w:bdr w:val="single" w:sz="6" w:space="1" w:color="CCCCCC" w:frame="1"/>
          <w:shd w:val="clear" w:color="auto" w:fill="DDDDDD"/>
        </w:rPr>
        <w:t>方法，而是使用</w:t>
      </w:r>
      <w:r>
        <w:rPr>
          <w:rStyle w:val="HTML"/>
          <w:rFonts w:ascii="Lucida Console" w:hAnsi="Lucida Console"/>
          <w:color w:val="1A1A1A"/>
          <w:sz w:val="21"/>
          <w:szCs w:val="21"/>
          <w:bdr w:val="single" w:sz="6" w:space="1" w:color="CCCCCC" w:frame="1"/>
          <w:shd w:val="clear" w:color="auto" w:fill="DDDDDD"/>
        </w:rPr>
        <w:t xml:space="preserve"> Thread </w:t>
      </w:r>
      <w:r>
        <w:rPr>
          <w:rStyle w:val="HTML"/>
          <w:rFonts w:ascii="Lucida Console" w:hAnsi="Lucida Console"/>
          <w:color w:val="1A1A1A"/>
          <w:sz w:val="21"/>
          <w:szCs w:val="21"/>
          <w:bdr w:val="single" w:sz="6" w:space="1" w:color="CCCCCC" w:frame="1"/>
          <w:shd w:val="clear" w:color="auto" w:fill="DDDDDD"/>
        </w:rPr>
        <w:t>提供的</w:t>
      </w:r>
      <w:r>
        <w:rPr>
          <w:rFonts w:ascii="Lucida Sans Unicode" w:hAnsi="Lucida Sans Unicode" w:cs="Lucida Sans Unicode"/>
          <w:color w:val="1A1A1A"/>
          <w:sz w:val="21"/>
          <w:szCs w:val="21"/>
        </w:rPr>
        <w:t xml:space="preserve">#interrupt()` </w:t>
      </w:r>
      <w:r>
        <w:rPr>
          <w:rFonts w:ascii="Lucida Sans Unicode" w:hAnsi="Lucida Sans Unicode" w:cs="Lucida Sans Unicode"/>
          <w:color w:val="1A1A1A"/>
          <w:sz w:val="21"/>
          <w:szCs w:val="21"/>
        </w:rPr>
        <w:t>方法，因为该方法虽然不会中断一个正在运行的线程，但是它可以使一个被阻塞的线程抛出一个中断异常，从而使线程提前结束阻塞状态，退出堵塞代码。</w:t>
      </w:r>
    </w:p>
    <w:p w:rsidR="0051333C" w:rsidRDefault="0051333C" w:rsidP="005133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所以，方式一和方式二，并不是冲突的两种方式，而是可能根据实际场景下，进行结合。</w:t>
      </w:r>
    </w:p>
    <w:p w:rsidR="0051333C" w:rsidRDefault="0051333C" w:rsidP="0051333C">
      <w:pPr>
        <w:pStyle w:val="3"/>
      </w:pPr>
      <w:r>
        <w:rPr>
          <w:rStyle w:val="a4"/>
          <w:rFonts w:ascii="Lucida Sans Unicode" w:hAnsi="Lucida Sans Unicode" w:cs="Lucida Sans Unicode"/>
          <w:color w:val="1A1A1A"/>
        </w:rPr>
        <w:t>一个线程如果出现了运行时异常会怎么样</w:t>
      </w:r>
      <w:r>
        <w:rPr>
          <w:rStyle w:val="a4"/>
          <w:rFonts w:ascii="Lucida Sans Unicode" w:hAnsi="Lucida Sans Unicode" w:cs="Lucida Sans Unicode"/>
          <w:color w:val="1A1A1A"/>
        </w:rPr>
        <w:t>?</w:t>
      </w:r>
    </w:p>
    <w:p w:rsidR="0051333C" w:rsidRDefault="0051333C" w:rsidP="005133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如果这个异常没有被捕获的话，这个线程就停止执行了。</w:t>
      </w:r>
    </w:p>
    <w:p w:rsidR="0051333C" w:rsidRDefault="0051333C" w:rsidP="005133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另外重要的一点是：如果这个线程持有某个某个对象的监视器，那么这个对象监视器会被立即释放。</w:t>
      </w:r>
    </w:p>
    <w:p w:rsidR="0051333C" w:rsidRDefault="0051333C" w:rsidP="0051333C">
      <w:pPr>
        <w:pStyle w:val="2"/>
      </w:pPr>
      <w:r>
        <w:rPr>
          <w:rFonts w:hint="eastAsia"/>
        </w:rPr>
        <w:t>114.</w:t>
      </w:r>
      <w:r w:rsidRPr="0051333C">
        <w:t xml:space="preserve"> </w:t>
      </w:r>
      <w:r>
        <w:t>创建线程的方式及实现？</w:t>
      </w:r>
    </w:p>
    <w:p w:rsidR="0051333C" w:rsidRDefault="0051333C" w:rsidP="005133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Java </w:t>
      </w:r>
      <w:r>
        <w:rPr>
          <w:rFonts w:ascii="Lucida Sans Unicode" w:hAnsi="Lucida Sans Unicode" w:cs="Lucida Sans Unicode"/>
          <w:color w:val="1A1A1A"/>
        </w:rPr>
        <w:t>中创建线程主要有三种方式：</w:t>
      </w:r>
    </w:p>
    <w:p w:rsidR="0051333C" w:rsidRDefault="0051333C" w:rsidP="0051333C">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具体的每种方式的代码实现，可以看看</w:t>
      </w:r>
      <w:r>
        <w:rPr>
          <w:rFonts w:ascii="Lucida Sans Unicode" w:hAnsi="Lucida Sans Unicode" w:cs="Lucida Sans Unicode"/>
          <w:color w:val="1A1A1A"/>
        </w:rPr>
        <w:t> </w:t>
      </w:r>
      <w:hyperlink r:id="rId107"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Java</w:t>
        </w:r>
        <w:r>
          <w:rPr>
            <w:rStyle w:val="a5"/>
            <w:rFonts w:ascii="Lucida Sans Unicode" w:hAnsi="Lucida Sans Unicode" w:cs="Lucida Sans Unicode"/>
            <w:color w:val="0088CC"/>
          </w:rPr>
          <w:t>创建线程的四种方式》</w:t>
        </w:r>
      </w:hyperlink>
      <w:r>
        <w:rPr>
          <w:rFonts w:ascii="Lucida Sans Unicode" w:hAnsi="Lucida Sans Unicode" w:cs="Lucida Sans Unicode"/>
          <w:color w:val="1A1A1A"/>
        </w:rPr>
        <w:t> </w:t>
      </w:r>
      <w:r>
        <w:rPr>
          <w:rFonts w:ascii="Lucida Sans Unicode" w:hAnsi="Lucida Sans Unicode" w:cs="Lucida Sans Unicode"/>
          <w:color w:val="1A1A1A"/>
        </w:rPr>
        <w:t>。</w:t>
      </w:r>
    </w:p>
    <w:p w:rsidR="0051333C" w:rsidRDefault="0051333C" w:rsidP="0051333C">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关于文章中的方式四，实际是基于线程池的方式，使用下面的三种方式，也是生产实践中，最为推荐和常用的方式。</w:t>
      </w:r>
    </w:p>
    <w:p w:rsidR="0051333C" w:rsidRDefault="0051333C" w:rsidP="00FA61C5">
      <w:pPr>
        <w:widowControl/>
        <w:numPr>
          <w:ilvl w:val="0"/>
          <w:numId w:val="57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方式一，继承</w:t>
      </w:r>
      <w:r>
        <w:rPr>
          <w:rFonts w:ascii="Lucida Sans Unicode" w:hAnsi="Lucida Sans Unicode" w:cs="Lucida Sans Unicode"/>
          <w:color w:val="1A1A1A"/>
          <w:szCs w:val="21"/>
        </w:rPr>
        <w:t xml:space="preserve"> Thread </w:t>
      </w:r>
      <w:r>
        <w:rPr>
          <w:rFonts w:ascii="Lucida Sans Unicode" w:hAnsi="Lucida Sans Unicode" w:cs="Lucida Sans Unicode"/>
          <w:color w:val="1A1A1A"/>
          <w:szCs w:val="21"/>
        </w:rPr>
        <w:t>类创建线程类。</w:t>
      </w:r>
    </w:p>
    <w:p w:rsidR="0051333C" w:rsidRDefault="0051333C" w:rsidP="00FA61C5">
      <w:pPr>
        <w:widowControl/>
        <w:numPr>
          <w:ilvl w:val="0"/>
          <w:numId w:val="57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方式二，通过</w:t>
      </w:r>
      <w:r>
        <w:rPr>
          <w:rFonts w:ascii="Lucida Sans Unicode" w:hAnsi="Lucida Sans Unicode" w:cs="Lucida Sans Unicode"/>
          <w:color w:val="1A1A1A"/>
          <w:szCs w:val="21"/>
        </w:rPr>
        <w:t xml:space="preserve"> Runnable </w:t>
      </w:r>
      <w:r>
        <w:rPr>
          <w:rFonts w:ascii="Lucida Sans Unicode" w:hAnsi="Lucida Sans Unicode" w:cs="Lucida Sans Unicode"/>
          <w:color w:val="1A1A1A"/>
          <w:szCs w:val="21"/>
        </w:rPr>
        <w:t>接口创建线程类。</w:t>
      </w:r>
    </w:p>
    <w:p w:rsidR="0051333C" w:rsidRDefault="0051333C" w:rsidP="00FA61C5">
      <w:pPr>
        <w:widowControl/>
        <w:numPr>
          <w:ilvl w:val="0"/>
          <w:numId w:val="57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方式三，通过</w:t>
      </w:r>
      <w:r>
        <w:rPr>
          <w:rFonts w:ascii="Lucida Sans Unicode" w:hAnsi="Lucida Sans Unicode" w:cs="Lucida Sans Unicode"/>
          <w:color w:val="1A1A1A"/>
          <w:szCs w:val="21"/>
        </w:rPr>
        <w:t xml:space="preserve"> Callable </w:t>
      </w:r>
      <w:r>
        <w:rPr>
          <w:rFonts w:ascii="Lucida Sans Unicode" w:hAnsi="Lucida Sans Unicode" w:cs="Lucida Sans Unicode"/>
          <w:color w:val="1A1A1A"/>
          <w:szCs w:val="21"/>
        </w:rPr>
        <w:t>和</w:t>
      </w:r>
      <w:r>
        <w:rPr>
          <w:rFonts w:ascii="Lucida Sans Unicode" w:hAnsi="Lucida Sans Unicode" w:cs="Lucida Sans Unicode"/>
          <w:color w:val="1A1A1A"/>
          <w:szCs w:val="21"/>
        </w:rPr>
        <w:t xml:space="preserve"> Future </w:t>
      </w:r>
      <w:r>
        <w:rPr>
          <w:rFonts w:ascii="Lucida Sans Unicode" w:hAnsi="Lucida Sans Unicode" w:cs="Lucida Sans Unicode"/>
          <w:color w:val="1A1A1A"/>
          <w:szCs w:val="21"/>
        </w:rPr>
        <w:t>创建线程。</w:t>
      </w:r>
    </w:p>
    <w:p w:rsidR="0051333C" w:rsidRDefault="0051333C" w:rsidP="005133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创建线程的三种方式的对比：</w:t>
      </w:r>
    </w:p>
    <w:p w:rsidR="0051333C" w:rsidRDefault="0051333C" w:rsidP="00FA61C5">
      <w:pPr>
        <w:widowControl/>
        <w:numPr>
          <w:ilvl w:val="0"/>
          <w:numId w:val="57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使用方式一</w:t>
      </w:r>
    </w:p>
    <w:p w:rsidR="0051333C" w:rsidRDefault="0051333C" w:rsidP="00FA61C5">
      <w:pPr>
        <w:widowControl/>
        <w:numPr>
          <w:ilvl w:val="1"/>
          <w:numId w:val="573"/>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优点：编写简单，如果需要访问当前线程，则无需使用</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Thread#currentThread()</w:t>
      </w:r>
      <w:r>
        <w:rPr>
          <w:rFonts w:ascii="Lucida Sans Unicode" w:hAnsi="Lucida Sans Unicode" w:cs="Lucida Sans Unicode"/>
          <w:color w:val="1A1A1A"/>
          <w:szCs w:val="21"/>
        </w:rPr>
        <w:t> </w:t>
      </w:r>
      <w:r>
        <w:rPr>
          <w:rFonts w:ascii="Lucida Sans Unicode" w:hAnsi="Lucida Sans Unicode" w:cs="Lucida Sans Unicode"/>
          <w:color w:val="1A1A1A"/>
          <w:szCs w:val="21"/>
        </w:rPr>
        <w:t>方法，直接使用</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this</w:t>
      </w:r>
      <w:r>
        <w:rPr>
          <w:rFonts w:ascii="Lucida Sans Unicode" w:hAnsi="Lucida Sans Unicode" w:cs="Lucida Sans Unicode"/>
          <w:color w:val="1A1A1A"/>
          <w:szCs w:val="21"/>
        </w:rPr>
        <w:t> </w:t>
      </w:r>
      <w:r>
        <w:rPr>
          <w:rFonts w:ascii="Lucida Sans Unicode" w:hAnsi="Lucida Sans Unicode" w:cs="Lucida Sans Unicode"/>
          <w:color w:val="1A1A1A"/>
          <w:szCs w:val="21"/>
        </w:rPr>
        <w:t>即可获得当前线程。</w:t>
      </w:r>
    </w:p>
    <w:p w:rsidR="0051333C" w:rsidRDefault="0051333C" w:rsidP="00FA61C5">
      <w:pPr>
        <w:widowControl/>
        <w:numPr>
          <w:ilvl w:val="1"/>
          <w:numId w:val="573"/>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缺点：线程类已经继承了</w:t>
      </w:r>
      <w:r>
        <w:rPr>
          <w:rFonts w:ascii="Lucida Sans Unicode" w:hAnsi="Lucida Sans Unicode" w:cs="Lucida Sans Unicode"/>
          <w:color w:val="1A1A1A"/>
          <w:szCs w:val="21"/>
        </w:rPr>
        <w:t xml:space="preserve"> Thread </w:t>
      </w:r>
      <w:r>
        <w:rPr>
          <w:rFonts w:ascii="Lucida Sans Unicode" w:hAnsi="Lucida Sans Unicode" w:cs="Lucida Sans Unicode"/>
          <w:color w:val="1A1A1A"/>
          <w:szCs w:val="21"/>
        </w:rPr>
        <w:t>类，所以不能再继承其他父类。</w:t>
      </w:r>
    </w:p>
    <w:p w:rsidR="0051333C" w:rsidRDefault="0051333C" w:rsidP="00FA61C5">
      <w:pPr>
        <w:widowControl/>
        <w:numPr>
          <w:ilvl w:val="0"/>
          <w:numId w:val="57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使用方式二、或方式三</w:t>
      </w:r>
    </w:p>
    <w:p w:rsidR="0051333C" w:rsidRDefault="0051333C" w:rsidP="00FA61C5">
      <w:pPr>
        <w:widowControl/>
        <w:numPr>
          <w:ilvl w:val="1"/>
          <w:numId w:val="573"/>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优点：</w:t>
      </w:r>
    </w:p>
    <w:p w:rsidR="0051333C" w:rsidRDefault="0051333C" w:rsidP="00FA61C5">
      <w:pPr>
        <w:pStyle w:val="a3"/>
        <w:numPr>
          <w:ilvl w:val="2"/>
          <w:numId w:val="573"/>
        </w:numPr>
        <w:shd w:val="clear" w:color="auto" w:fill="FFFFFF"/>
        <w:spacing w:before="150" w:beforeAutospacing="0" w:after="420" w:afterAutospacing="0"/>
        <w:ind w:left="90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线程类只是实现了</w:t>
      </w:r>
      <w:r>
        <w:rPr>
          <w:rFonts w:ascii="Lucida Sans Unicode" w:hAnsi="Lucida Sans Unicode" w:cs="Lucida Sans Unicode"/>
          <w:color w:val="1A1A1A"/>
          <w:sz w:val="21"/>
          <w:szCs w:val="21"/>
        </w:rPr>
        <w:t xml:space="preserve"> Runnable </w:t>
      </w:r>
      <w:r>
        <w:rPr>
          <w:rFonts w:ascii="Lucida Sans Unicode" w:hAnsi="Lucida Sans Unicode" w:cs="Lucida Sans Unicode"/>
          <w:color w:val="1A1A1A"/>
          <w:sz w:val="21"/>
          <w:szCs w:val="21"/>
        </w:rPr>
        <w:t>接口或</w:t>
      </w:r>
      <w:r>
        <w:rPr>
          <w:rFonts w:ascii="Lucida Sans Unicode" w:hAnsi="Lucida Sans Unicode" w:cs="Lucida Sans Unicode"/>
          <w:color w:val="1A1A1A"/>
          <w:sz w:val="21"/>
          <w:szCs w:val="21"/>
        </w:rPr>
        <w:t xml:space="preserve"> Callable </w:t>
      </w:r>
      <w:r>
        <w:rPr>
          <w:rFonts w:ascii="Lucida Sans Unicode" w:hAnsi="Lucida Sans Unicode" w:cs="Lucida Sans Unicode"/>
          <w:color w:val="1A1A1A"/>
          <w:sz w:val="21"/>
          <w:szCs w:val="21"/>
        </w:rPr>
        <w:t>接口，还可以继承其他类。</w:t>
      </w:r>
    </w:p>
    <w:p w:rsidR="0051333C" w:rsidRDefault="0051333C" w:rsidP="00FA61C5">
      <w:pPr>
        <w:pStyle w:val="a3"/>
        <w:numPr>
          <w:ilvl w:val="2"/>
          <w:numId w:val="573"/>
        </w:numPr>
        <w:shd w:val="clear" w:color="auto" w:fill="FFFFFF"/>
        <w:spacing w:before="0" w:beforeAutospacing="0" w:after="0" w:afterAutospacing="0"/>
        <w:ind w:left="90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在这种方式下，多个线程可以共享同一个</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target</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对象，所以非常适合多个相同线程来处理同一份资源的情况，从而可以将</w:t>
      </w:r>
      <w:r>
        <w:rPr>
          <w:rFonts w:ascii="Lucida Sans Unicode" w:hAnsi="Lucida Sans Unicode" w:cs="Lucida Sans Unicode"/>
          <w:color w:val="1A1A1A"/>
          <w:sz w:val="21"/>
          <w:szCs w:val="21"/>
        </w:rPr>
        <w:t xml:space="preserve"> CPU</w:t>
      </w:r>
      <w:r>
        <w:rPr>
          <w:rFonts w:ascii="Lucida Sans Unicode" w:hAnsi="Lucida Sans Unicode" w:cs="Lucida Sans Unicode"/>
          <w:color w:val="1A1A1A"/>
          <w:sz w:val="21"/>
          <w:szCs w:val="21"/>
        </w:rPr>
        <w:t>、代码和数据分开，形成清晰的模型，较好地体现了面向对象的思想。</w:t>
      </w:r>
    </w:p>
    <w:tbl>
      <w:tblPr>
        <w:tblW w:w="0" w:type="dxa"/>
        <w:tblInd w:w="900" w:type="dxa"/>
        <w:tblCellMar>
          <w:top w:w="15" w:type="dxa"/>
          <w:left w:w="15" w:type="dxa"/>
          <w:bottom w:w="15" w:type="dxa"/>
          <w:right w:w="15" w:type="dxa"/>
        </w:tblCellMar>
        <w:tblLook w:val="04A0" w:firstRow="1" w:lastRow="0" w:firstColumn="1" w:lastColumn="0" w:noHBand="0" w:noVBand="1"/>
      </w:tblPr>
      <w:tblGrid>
        <w:gridCol w:w="5702"/>
      </w:tblGrid>
      <w:tr w:rsidR="0051333C" w:rsidTr="0051333C">
        <w:trPr>
          <w:trHeight w:val="525"/>
        </w:trPr>
        <w:tc>
          <w:tcPr>
            <w:tcW w:w="0" w:type="auto"/>
            <w:tcBorders>
              <w:top w:val="nil"/>
              <w:left w:val="nil"/>
              <w:bottom w:val="nil"/>
              <w:right w:val="nil"/>
            </w:tcBorders>
            <w:tcMar>
              <w:top w:w="0" w:type="dxa"/>
              <w:left w:w="0" w:type="dxa"/>
              <w:bottom w:w="0" w:type="dxa"/>
              <w:right w:w="0" w:type="dxa"/>
            </w:tcMar>
            <w:vAlign w:val="center"/>
            <w:hideMark/>
          </w:tcPr>
          <w:p w:rsidR="0051333C" w:rsidRDefault="0051333C">
            <w:pPr>
              <w:pStyle w:val="HTML0"/>
              <w:shd w:val="clear" w:color="auto" w:fill="272822"/>
              <w:rPr>
                <w:rFonts w:ascii="Lucida Console" w:hAnsi="Lucida Console"/>
                <w:color w:val="657B83"/>
                <w:sz w:val="22"/>
                <w:szCs w:val="22"/>
              </w:rPr>
            </w:pPr>
            <w:r>
              <w:rPr>
                <w:rStyle w:val="line"/>
                <w:rFonts w:ascii="Lucida Console" w:hAnsi="Lucida Console"/>
                <w:color w:val="FFFFFF"/>
                <w:sz w:val="22"/>
                <w:szCs w:val="22"/>
              </w:rPr>
              <w:t xml:space="preserve">Runnable runner = </w:t>
            </w:r>
            <w:r>
              <w:rPr>
                <w:rStyle w:val="keyword"/>
                <w:rFonts w:ascii="Lucida Console" w:hAnsi="Lucida Console"/>
                <w:color w:val="66D9EF"/>
                <w:sz w:val="22"/>
                <w:szCs w:val="22"/>
              </w:rPr>
              <w:t>new</w:t>
            </w:r>
            <w:r>
              <w:rPr>
                <w:rStyle w:val="line"/>
                <w:rFonts w:ascii="Lucida Console" w:hAnsi="Lucida Console"/>
                <w:color w:val="FFFFFF"/>
                <w:sz w:val="22"/>
                <w:szCs w:val="22"/>
              </w:rPr>
              <w:t xml:space="preserve"> Runnable(){ ... };</w:t>
            </w:r>
            <w:r>
              <w:rPr>
                <w:rFonts w:ascii="Lucida Console" w:hAnsi="Lucida Console"/>
                <w:color w:val="657B83"/>
                <w:sz w:val="22"/>
                <w:szCs w:val="22"/>
              </w:rPr>
              <w:br/>
            </w: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通过</w:t>
            </w:r>
            <w:r>
              <w:rPr>
                <w:rStyle w:val="comment"/>
                <w:rFonts w:ascii="Lucida Console" w:hAnsi="Lucida Console"/>
                <w:color w:val="75715E"/>
                <w:sz w:val="22"/>
                <w:szCs w:val="22"/>
              </w:rPr>
              <w:t xml:space="preserve">new Thread(target, name) </w:t>
            </w:r>
            <w:r>
              <w:rPr>
                <w:rStyle w:val="comment"/>
                <w:rFonts w:ascii="Lucida Console" w:hAnsi="Lucida Console"/>
                <w:color w:val="75715E"/>
                <w:sz w:val="22"/>
                <w:szCs w:val="22"/>
              </w:rPr>
              <w:t>方法创建新线程</w:t>
            </w:r>
            <w:r>
              <w:rPr>
                <w:rFonts w:ascii="Lucida Console" w:hAnsi="Lucida Console"/>
                <w:color w:val="657B83"/>
                <w:sz w:val="22"/>
                <w:szCs w:val="22"/>
              </w:rPr>
              <w:br/>
            </w:r>
            <w:r>
              <w:rPr>
                <w:rStyle w:val="keyword"/>
                <w:rFonts w:ascii="Lucida Console" w:hAnsi="Lucida Console"/>
                <w:color w:val="66D9EF"/>
                <w:sz w:val="22"/>
                <w:szCs w:val="22"/>
              </w:rPr>
              <w:t>new</w:t>
            </w:r>
            <w:r>
              <w:rPr>
                <w:rStyle w:val="line"/>
                <w:rFonts w:ascii="Lucida Console" w:hAnsi="Lucida Console"/>
                <w:color w:val="FFFFFF"/>
                <w:sz w:val="22"/>
                <w:szCs w:val="22"/>
              </w:rPr>
              <w:t xml:space="preserve"> Thread(runna,</w:t>
            </w:r>
            <w:r>
              <w:rPr>
                <w:rStyle w:val="string"/>
                <w:rFonts w:ascii="Lucida Console" w:hAnsi="Lucida Console"/>
                <w:color w:val="E6DB74"/>
                <w:sz w:val="22"/>
                <w:szCs w:val="22"/>
              </w:rPr>
              <w:t>"</w:t>
            </w:r>
            <w:r>
              <w:rPr>
                <w:rStyle w:val="string"/>
                <w:rFonts w:ascii="Lucida Console" w:hAnsi="Lucida Console"/>
                <w:color w:val="E6DB74"/>
                <w:sz w:val="22"/>
                <w:szCs w:val="22"/>
              </w:rPr>
              <w:t>新线程</w:t>
            </w:r>
            <w:r>
              <w:rPr>
                <w:rStyle w:val="string"/>
                <w:rFonts w:ascii="Lucida Console" w:hAnsi="Lucida Console"/>
                <w:color w:val="E6DB74"/>
                <w:sz w:val="22"/>
                <w:szCs w:val="22"/>
              </w:rPr>
              <w:t>1"</w:t>
            </w:r>
            <w:r>
              <w:rPr>
                <w:rStyle w:val="line"/>
                <w:rFonts w:ascii="Lucida Console" w:hAnsi="Lucida Console"/>
                <w:color w:val="FFFFFF"/>
                <w:sz w:val="22"/>
                <w:szCs w:val="22"/>
              </w:rPr>
              <w:t>).start();</w:t>
            </w:r>
            <w:r>
              <w:rPr>
                <w:rFonts w:ascii="Lucida Console" w:hAnsi="Lucida Console"/>
                <w:color w:val="657B83"/>
                <w:sz w:val="22"/>
                <w:szCs w:val="22"/>
              </w:rPr>
              <w:br/>
            </w:r>
            <w:r>
              <w:rPr>
                <w:rStyle w:val="keyword"/>
                <w:rFonts w:ascii="Lucida Console" w:hAnsi="Lucida Console"/>
                <w:color w:val="66D9EF"/>
                <w:sz w:val="22"/>
                <w:szCs w:val="22"/>
              </w:rPr>
              <w:t>new</w:t>
            </w:r>
            <w:r>
              <w:rPr>
                <w:rStyle w:val="line"/>
                <w:rFonts w:ascii="Lucida Console" w:hAnsi="Lucida Console"/>
                <w:color w:val="FFFFFF"/>
                <w:sz w:val="22"/>
                <w:szCs w:val="22"/>
              </w:rPr>
              <w:t xml:space="preserve"> Thread(runna,</w:t>
            </w:r>
            <w:r>
              <w:rPr>
                <w:rStyle w:val="string"/>
                <w:rFonts w:ascii="Lucida Console" w:hAnsi="Lucida Console"/>
                <w:color w:val="E6DB74"/>
                <w:sz w:val="22"/>
                <w:szCs w:val="22"/>
              </w:rPr>
              <w:t>"</w:t>
            </w:r>
            <w:r>
              <w:rPr>
                <w:rStyle w:val="string"/>
                <w:rFonts w:ascii="Lucida Console" w:hAnsi="Lucida Console"/>
                <w:color w:val="E6DB74"/>
                <w:sz w:val="22"/>
                <w:szCs w:val="22"/>
              </w:rPr>
              <w:t>新线程</w:t>
            </w:r>
            <w:r>
              <w:rPr>
                <w:rStyle w:val="string"/>
                <w:rFonts w:ascii="Lucida Console" w:hAnsi="Lucida Console"/>
                <w:color w:val="E6DB74"/>
                <w:sz w:val="22"/>
                <w:szCs w:val="22"/>
              </w:rPr>
              <w:t>2"</w:t>
            </w:r>
            <w:r>
              <w:rPr>
                <w:rStyle w:val="line"/>
                <w:rFonts w:ascii="Lucida Console" w:hAnsi="Lucida Console"/>
                <w:color w:val="FFFFFF"/>
                <w:sz w:val="22"/>
                <w:szCs w:val="22"/>
              </w:rPr>
              <w:t>).start();</w:t>
            </w:r>
          </w:p>
        </w:tc>
      </w:tr>
    </w:tbl>
    <w:p w:rsidR="0051333C" w:rsidRDefault="0051333C" w:rsidP="00FA61C5">
      <w:pPr>
        <w:widowControl/>
        <w:numPr>
          <w:ilvl w:val="3"/>
          <w:numId w:val="573"/>
        </w:numPr>
        <w:shd w:val="clear" w:color="auto" w:fill="FFFFFF"/>
        <w:ind w:left="1350"/>
        <w:jc w:val="left"/>
        <w:rPr>
          <w:rFonts w:ascii="Lucida Sans Unicode" w:hAnsi="Lucida Sans Unicode" w:cs="Lucida Sans Unicode"/>
          <w:color w:val="1A1A1A"/>
          <w:szCs w:val="21"/>
        </w:rPr>
      </w:pPr>
      <w:r>
        <w:rPr>
          <w:rFonts w:ascii="Lucida Sans Unicode" w:hAnsi="Lucida Sans Unicode" w:cs="Lucida Sans Unicode"/>
          <w:color w:val="1A1A1A"/>
          <w:szCs w:val="21"/>
        </w:rPr>
        <w:t>当然，实际比较少这么用。</w:t>
      </w:r>
    </w:p>
    <w:p w:rsidR="0051333C" w:rsidRDefault="0051333C" w:rsidP="00FA61C5">
      <w:pPr>
        <w:pStyle w:val="a3"/>
        <w:numPr>
          <w:ilvl w:val="2"/>
          <w:numId w:val="573"/>
        </w:numPr>
        <w:shd w:val="clear" w:color="auto" w:fill="FFFFFF"/>
        <w:spacing w:before="150" w:beforeAutospacing="0" w:after="420" w:afterAutospacing="0"/>
        <w:ind w:left="90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【最重要】</w:t>
      </w:r>
      <w:r>
        <w:rPr>
          <w:rStyle w:val="a4"/>
          <w:rFonts w:ascii="Lucida Sans Unicode" w:hAnsi="Lucida Sans Unicode" w:cs="Lucida Sans Unicode"/>
          <w:color w:val="1A1A1A"/>
          <w:sz w:val="21"/>
          <w:szCs w:val="21"/>
        </w:rPr>
        <w:t>可以使用线程池</w:t>
      </w:r>
      <w:r>
        <w:rPr>
          <w:rFonts w:ascii="Lucida Sans Unicode" w:hAnsi="Lucida Sans Unicode" w:cs="Lucida Sans Unicode"/>
          <w:color w:val="1A1A1A"/>
          <w:sz w:val="21"/>
          <w:szCs w:val="21"/>
        </w:rPr>
        <w:t>。</w:t>
      </w:r>
    </w:p>
    <w:p w:rsidR="0051333C" w:rsidRDefault="0051333C" w:rsidP="00FA61C5">
      <w:pPr>
        <w:widowControl/>
        <w:numPr>
          <w:ilvl w:val="1"/>
          <w:numId w:val="573"/>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缺点：编程稍微复杂，如果要访问当前线程，则必须使用</w:t>
      </w:r>
      <w:r>
        <w:rPr>
          <w:rStyle w:val="HTML"/>
          <w:rFonts w:ascii="Lucida Console" w:hAnsi="Lucida Console"/>
          <w:color w:val="1A1A1A"/>
          <w:sz w:val="21"/>
          <w:szCs w:val="21"/>
          <w:bdr w:val="single" w:sz="6" w:space="1" w:color="CCCCCC" w:frame="1"/>
          <w:shd w:val="clear" w:color="auto" w:fill="DDDDDD"/>
        </w:rPr>
        <w:t>Thread#currentThread()</w:t>
      </w:r>
      <w:r>
        <w:rPr>
          <w:rFonts w:ascii="Lucida Sans Unicode" w:hAnsi="Lucida Sans Unicode" w:cs="Lucida Sans Unicode"/>
          <w:color w:val="1A1A1A"/>
          <w:szCs w:val="21"/>
        </w:rPr>
        <w:t> </w:t>
      </w:r>
      <w:r>
        <w:rPr>
          <w:rFonts w:ascii="Lucida Sans Unicode" w:hAnsi="Lucida Sans Unicode" w:cs="Lucida Sans Unicode"/>
          <w:color w:val="1A1A1A"/>
          <w:szCs w:val="21"/>
        </w:rPr>
        <w:t>方法。</w:t>
      </w:r>
    </w:p>
    <w:p w:rsidR="0051333C" w:rsidRDefault="0051333C" w:rsidP="0051333C">
      <w:pPr>
        <w:pStyle w:val="3"/>
        <w:rPr>
          <w:sz w:val="24"/>
          <w:szCs w:val="24"/>
        </w:rPr>
      </w:pPr>
      <w:r>
        <w:rPr>
          <w:rStyle w:val="a4"/>
          <w:rFonts w:ascii="Lucida Sans Unicode" w:hAnsi="Lucida Sans Unicode" w:cs="Lucida Sans Unicode"/>
          <w:color w:val="1A1A1A"/>
        </w:rPr>
        <w:t xml:space="preserve">start </w:t>
      </w:r>
      <w:r>
        <w:rPr>
          <w:rStyle w:val="a4"/>
          <w:rFonts w:ascii="Lucida Sans Unicode" w:hAnsi="Lucida Sans Unicode" w:cs="Lucida Sans Unicode"/>
          <w:color w:val="1A1A1A"/>
        </w:rPr>
        <w:t>和</w:t>
      </w:r>
      <w:r>
        <w:rPr>
          <w:rStyle w:val="a4"/>
          <w:rFonts w:ascii="Lucida Sans Unicode" w:hAnsi="Lucida Sans Unicode" w:cs="Lucida Sans Unicode"/>
          <w:color w:val="1A1A1A"/>
        </w:rPr>
        <w:t xml:space="preserve"> run </w:t>
      </w:r>
      <w:r>
        <w:rPr>
          <w:rStyle w:val="a4"/>
          <w:rFonts w:ascii="Lucida Sans Unicode" w:hAnsi="Lucida Sans Unicode" w:cs="Lucida Sans Unicode"/>
          <w:color w:val="1A1A1A"/>
        </w:rPr>
        <w:t>方法有什么区别？</w:t>
      </w:r>
    </w:p>
    <w:p w:rsidR="0051333C" w:rsidRDefault="0051333C" w:rsidP="00FA61C5">
      <w:pPr>
        <w:widowControl/>
        <w:numPr>
          <w:ilvl w:val="0"/>
          <w:numId w:val="57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当你调用</w:t>
      </w:r>
      <w:r>
        <w:rPr>
          <w:rFonts w:ascii="Lucida Sans Unicode" w:hAnsi="Lucida Sans Unicode" w:cs="Lucida Sans Unicode"/>
          <w:color w:val="1A1A1A"/>
          <w:szCs w:val="21"/>
        </w:rPr>
        <w:t xml:space="preserve"> start </w:t>
      </w:r>
      <w:r>
        <w:rPr>
          <w:rFonts w:ascii="Lucida Sans Unicode" w:hAnsi="Lucida Sans Unicode" w:cs="Lucida Sans Unicode"/>
          <w:color w:val="1A1A1A"/>
          <w:szCs w:val="21"/>
        </w:rPr>
        <w:t>方法时，你将创建新的线程，并且执行在</w:t>
      </w:r>
      <w:r>
        <w:rPr>
          <w:rFonts w:ascii="Lucida Sans Unicode" w:hAnsi="Lucida Sans Unicode" w:cs="Lucida Sans Unicode"/>
          <w:color w:val="1A1A1A"/>
          <w:szCs w:val="21"/>
        </w:rPr>
        <w:t xml:space="preserve"> run </w:t>
      </w:r>
      <w:r>
        <w:rPr>
          <w:rFonts w:ascii="Lucida Sans Unicode" w:hAnsi="Lucida Sans Unicode" w:cs="Lucida Sans Unicode"/>
          <w:color w:val="1A1A1A"/>
          <w:szCs w:val="21"/>
        </w:rPr>
        <w:t>方法里的代码。</w:t>
      </w:r>
    </w:p>
    <w:p w:rsidR="0051333C" w:rsidRDefault="0051333C" w:rsidP="00FA61C5">
      <w:pPr>
        <w:widowControl/>
        <w:numPr>
          <w:ilvl w:val="0"/>
          <w:numId w:val="57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但是如果你直接调用</w:t>
      </w:r>
      <w:r>
        <w:rPr>
          <w:rFonts w:ascii="Lucida Sans Unicode" w:hAnsi="Lucida Sans Unicode" w:cs="Lucida Sans Unicode"/>
          <w:color w:val="1A1A1A"/>
          <w:szCs w:val="21"/>
        </w:rPr>
        <w:t xml:space="preserve"> run </w:t>
      </w:r>
      <w:r>
        <w:rPr>
          <w:rFonts w:ascii="Lucida Sans Unicode" w:hAnsi="Lucida Sans Unicode" w:cs="Lucida Sans Unicode"/>
          <w:color w:val="1A1A1A"/>
          <w:szCs w:val="21"/>
        </w:rPr>
        <w:t>方法，它不会创建新的线程也不会执行调用线程的代码，只会把</w:t>
      </w:r>
      <w:r>
        <w:rPr>
          <w:rFonts w:ascii="Lucida Sans Unicode" w:hAnsi="Lucida Sans Unicode" w:cs="Lucida Sans Unicode"/>
          <w:color w:val="1A1A1A"/>
          <w:szCs w:val="21"/>
        </w:rPr>
        <w:t xml:space="preserve"> run </w:t>
      </w:r>
      <w:r>
        <w:rPr>
          <w:rFonts w:ascii="Lucida Sans Unicode" w:hAnsi="Lucida Sans Unicode" w:cs="Lucida Sans Unicode"/>
          <w:color w:val="1A1A1A"/>
          <w:szCs w:val="21"/>
        </w:rPr>
        <w:t>方法当作普通方法去执行。</w:t>
      </w:r>
    </w:p>
    <w:p w:rsidR="0051333C" w:rsidRDefault="0051333C" w:rsidP="0051333C">
      <w:pPr>
        <w:pStyle w:val="3"/>
        <w:rPr>
          <w:sz w:val="24"/>
          <w:szCs w:val="24"/>
        </w:rPr>
      </w:pPr>
      <w:r>
        <w:rPr>
          <w:rStyle w:val="a4"/>
          <w:rFonts w:ascii="Lucida Sans Unicode" w:hAnsi="Lucida Sans Unicode" w:cs="Lucida Sans Unicode"/>
          <w:color w:val="1A1A1A"/>
        </w:rPr>
        <w:t>一个线程运行时发生异常会怎样？</w:t>
      </w:r>
    </w:p>
    <w:p w:rsidR="0051333C" w:rsidRDefault="0051333C" w:rsidP="0051333C">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如果异常没有被捕获该线程将会停止执行。</w:t>
      </w:r>
      <w:r>
        <w:rPr>
          <w:rStyle w:val="HTML"/>
          <w:rFonts w:ascii="Lucida Console" w:hAnsi="Lucida Console"/>
          <w:color w:val="1A1A1A"/>
          <w:sz w:val="21"/>
          <w:szCs w:val="21"/>
          <w:bdr w:val="single" w:sz="6" w:space="1" w:color="CCCCCC" w:frame="1"/>
          <w:shd w:val="clear" w:color="auto" w:fill="DDDDDD"/>
        </w:rPr>
        <w:t>Thread.UncaughtExceptionHandler</w:t>
      </w:r>
      <w:r>
        <w:rPr>
          <w:rFonts w:ascii="Lucida Sans Unicode" w:hAnsi="Lucida Sans Unicode" w:cs="Lucida Sans Unicode"/>
          <w:color w:val="1A1A1A"/>
        </w:rPr>
        <w:t> </w:t>
      </w:r>
      <w:r>
        <w:rPr>
          <w:rFonts w:ascii="Lucida Sans Unicode" w:hAnsi="Lucida Sans Unicode" w:cs="Lucida Sans Unicode"/>
          <w:color w:val="1A1A1A"/>
        </w:rPr>
        <w:t>是用于处理未捕获异常造成线程突然中断情况的一个内嵌接口。当一个未捕获异常将造成线程中断的时候</w:t>
      </w:r>
      <w:r>
        <w:rPr>
          <w:rFonts w:ascii="Lucida Sans Unicode" w:hAnsi="Lucida Sans Unicode" w:cs="Lucida Sans Unicode"/>
          <w:color w:val="1A1A1A"/>
        </w:rPr>
        <w:t xml:space="preserve"> JVM </w:t>
      </w:r>
      <w:r>
        <w:rPr>
          <w:rFonts w:ascii="Lucida Sans Unicode" w:hAnsi="Lucida Sans Unicode" w:cs="Lucida Sans Unicode"/>
          <w:color w:val="1A1A1A"/>
        </w:rPr>
        <w:t>会使用</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Thread#getUncaughtExceptionHandler()</w:t>
      </w:r>
      <w:r>
        <w:rPr>
          <w:rFonts w:ascii="Lucida Sans Unicode" w:hAnsi="Lucida Sans Unicode" w:cs="Lucida Sans Unicode"/>
          <w:color w:val="1A1A1A"/>
        </w:rPr>
        <w:t> </w:t>
      </w:r>
      <w:r>
        <w:rPr>
          <w:rFonts w:ascii="Lucida Sans Unicode" w:hAnsi="Lucida Sans Unicode" w:cs="Lucida Sans Unicode"/>
          <w:color w:val="1A1A1A"/>
        </w:rPr>
        <w:t>方法来查询线程的</w:t>
      </w:r>
      <w:r>
        <w:rPr>
          <w:rFonts w:ascii="Lucida Sans Unicode" w:hAnsi="Lucida Sans Unicode" w:cs="Lucida Sans Unicode"/>
          <w:color w:val="1A1A1A"/>
        </w:rPr>
        <w:t xml:space="preserve"> UncaughtExceptionHandler </w:t>
      </w:r>
      <w:r>
        <w:rPr>
          <w:rFonts w:ascii="Lucida Sans Unicode" w:hAnsi="Lucida Sans Unicode" w:cs="Lucida Sans Unicode"/>
          <w:color w:val="1A1A1A"/>
        </w:rPr>
        <w:t>并将线程和异常作为参数传递给</w:t>
      </w:r>
      <w:r>
        <w:rPr>
          <w:rFonts w:ascii="Lucida Sans Unicode" w:hAnsi="Lucida Sans Unicode" w:cs="Lucida Sans Unicode"/>
          <w:color w:val="1A1A1A"/>
        </w:rPr>
        <w:t xml:space="preserve"> handler </w:t>
      </w:r>
      <w:r>
        <w:rPr>
          <w:rFonts w:ascii="Lucida Sans Unicode" w:hAnsi="Lucida Sans Unicode" w:cs="Lucida Sans Unicode"/>
          <w:color w:val="1A1A1A"/>
        </w:rPr>
        <w:t>的</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#uncaughtException(exception)</w:t>
      </w:r>
      <w:r>
        <w:rPr>
          <w:rFonts w:ascii="Lucida Sans Unicode" w:hAnsi="Lucida Sans Unicode" w:cs="Lucida Sans Unicode"/>
          <w:color w:val="1A1A1A"/>
        </w:rPr>
        <w:t> </w:t>
      </w:r>
      <w:r>
        <w:rPr>
          <w:rFonts w:ascii="Lucida Sans Unicode" w:hAnsi="Lucida Sans Unicode" w:cs="Lucida Sans Unicode"/>
          <w:color w:val="1A1A1A"/>
        </w:rPr>
        <w:t>方法进行处理。</w:t>
      </w:r>
    </w:p>
    <w:p w:rsidR="0051333C" w:rsidRDefault="0051333C" w:rsidP="005133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具体的使用，可以看看</w:t>
      </w:r>
      <w:r>
        <w:rPr>
          <w:rFonts w:ascii="Lucida Sans Unicode" w:hAnsi="Lucida Sans Unicode" w:cs="Lucida Sans Unicode"/>
          <w:color w:val="1A1A1A"/>
        </w:rPr>
        <w:t> </w:t>
      </w:r>
      <w:hyperlink r:id="rId108"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JAVA </w:t>
        </w:r>
        <w:r>
          <w:rPr>
            <w:rStyle w:val="a5"/>
            <w:rFonts w:ascii="Lucida Sans Unicode" w:hAnsi="Lucida Sans Unicode" w:cs="Lucida Sans Unicode"/>
            <w:color w:val="0088CC"/>
          </w:rPr>
          <w:t>多线程之</w:t>
        </w:r>
        <w:r>
          <w:rPr>
            <w:rStyle w:val="a5"/>
            <w:rFonts w:ascii="Lucida Sans Unicode" w:hAnsi="Lucida Sans Unicode" w:cs="Lucida Sans Unicode"/>
            <w:color w:val="0088CC"/>
          </w:rPr>
          <w:t xml:space="preserve"> UncaughtExceptionHandler —— </w:t>
        </w:r>
        <w:r>
          <w:rPr>
            <w:rStyle w:val="a5"/>
            <w:rFonts w:ascii="Lucida Sans Unicode" w:hAnsi="Lucida Sans Unicode" w:cs="Lucida Sans Unicode"/>
            <w:color w:val="0088CC"/>
          </w:rPr>
          <w:t>处理非正常的线程中止》</w:t>
        </w:r>
      </w:hyperlink>
      <w:r>
        <w:rPr>
          <w:rFonts w:ascii="Lucida Sans Unicode" w:hAnsi="Lucida Sans Unicode" w:cs="Lucida Sans Unicode"/>
          <w:color w:val="1A1A1A"/>
        </w:rPr>
        <w:t> </w:t>
      </w:r>
      <w:r>
        <w:rPr>
          <w:rFonts w:ascii="Lucida Sans Unicode" w:hAnsi="Lucida Sans Unicode" w:cs="Lucida Sans Unicode"/>
          <w:color w:val="1A1A1A"/>
        </w:rPr>
        <w:t>。</w:t>
      </w:r>
    </w:p>
    <w:p w:rsidR="0051333C" w:rsidRDefault="0051333C" w:rsidP="0051333C">
      <w:pPr>
        <w:pStyle w:val="2"/>
      </w:pPr>
      <w:r>
        <w:rPr>
          <w:rFonts w:hint="eastAsia"/>
        </w:rPr>
        <w:t>115.</w:t>
      </w:r>
      <w:r w:rsidRPr="0051333C">
        <w:t xml:space="preserve"> </w:t>
      </w:r>
      <w:r>
        <w:t>如何使用 wait + notify 实现通知机制？</w:t>
      </w:r>
    </w:p>
    <w:p w:rsidR="0051333C" w:rsidRDefault="0051333C" w:rsidP="0051333C">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 xml:space="preserve">wait + notify </w:t>
      </w:r>
      <w:r>
        <w:rPr>
          <w:rFonts w:ascii="Lucida Sans Unicode" w:hAnsi="Lucida Sans Unicode" w:cs="Lucida Sans Unicode"/>
          <w:color w:val="1A1A1A"/>
        </w:rPr>
        <w:t>对于大多数胖友，一开始理解可能会比较困难，多看多理解吧。</w:t>
      </w:r>
    </w:p>
    <w:p w:rsidR="0051333C" w:rsidRDefault="0051333C" w:rsidP="005133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在</w:t>
      </w:r>
      <w:r>
        <w:rPr>
          <w:rFonts w:ascii="Lucida Sans Unicode" w:hAnsi="Lucida Sans Unicode" w:cs="Lucida Sans Unicode"/>
          <w:color w:val="1A1A1A"/>
        </w:rPr>
        <w:t xml:space="preserve"> Java </w:t>
      </w:r>
      <w:r>
        <w:rPr>
          <w:rFonts w:ascii="Lucida Sans Unicode" w:hAnsi="Lucida Sans Unicode" w:cs="Lucida Sans Unicode"/>
          <w:color w:val="1A1A1A"/>
        </w:rPr>
        <w:t>发展史上，曾经使用</w:t>
      </w:r>
      <w:r>
        <w:rPr>
          <w:rFonts w:ascii="Lucida Sans Unicode" w:hAnsi="Lucida Sans Unicode" w:cs="Lucida Sans Unicode"/>
          <w:color w:val="1A1A1A"/>
        </w:rPr>
        <w:t xml:space="preserve"> suspend</w:t>
      </w:r>
      <w:r>
        <w:rPr>
          <w:rFonts w:ascii="Lucida Sans Unicode" w:hAnsi="Lucida Sans Unicode" w:cs="Lucida Sans Unicode"/>
          <w:color w:val="1A1A1A"/>
        </w:rPr>
        <w:t>、</w:t>
      </w:r>
      <w:r>
        <w:rPr>
          <w:rFonts w:ascii="Lucida Sans Unicode" w:hAnsi="Lucida Sans Unicode" w:cs="Lucida Sans Unicode"/>
          <w:color w:val="1A1A1A"/>
        </w:rPr>
        <w:t xml:space="preserve">resume </w:t>
      </w:r>
      <w:r>
        <w:rPr>
          <w:rFonts w:ascii="Lucida Sans Unicode" w:hAnsi="Lucida Sans Unicode" w:cs="Lucida Sans Unicode"/>
          <w:color w:val="1A1A1A"/>
        </w:rPr>
        <w:t>方法对于线程进行阻塞唤醒，但随之出现很多问题，比较典型的还是死锁问题。</w:t>
      </w:r>
    </w:p>
    <w:p w:rsidR="0051333C" w:rsidRDefault="0051333C" w:rsidP="005133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解决方案可以使用以对象为目标的阻塞，即利用</w:t>
      </w:r>
      <w:r>
        <w:rPr>
          <w:rFonts w:ascii="Lucida Sans Unicode" w:hAnsi="Lucida Sans Unicode" w:cs="Lucida Sans Unicode"/>
          <w:color w:val="1A1A1A"/>
        </w:rPr>
        <w:t xml:space="preserve"> Object </w:t>
      </w:r>
      <w:r>
        <w:rPr>
          <w:rFonts w:ascii="Lucida Sans Unicode" w:hAnsi="Lucida Sans Unicode" w:cs="Lucida Sans Unicode"/>
          <w:color w:val="1A1A1A"/>
        </w:rPr>
        <w:t>类的</w:t>
      </w:r>
      <w:r>
        <w:rPr>
          <w:rFonts w:ascii="Lucida Sans Unicode" w:hAnsi="Lucida Sans Unicode" w:cs="Lucida Sans Unicode"/>
          <w:color w:val="1A1A1A"/>
        </w:rPr>
        <w:t xml:space="preserve"> wait </w:t>
      </w:r>
      <w:r>
        <w:rPr>
          <w:rFonts w:ascii="Lucida Sans Unicode" w:hAnsi="Lucida Sans Unicode" w:cs="Lucida Sans Unicode"/>
          <w:color w:val="1A1A1A"/>
        </w:rPr>
        <w:t>和</w:t>
      </w:r>
      <w:r>
        <w:rPr>
          <w:rFonts w:ascii="Lucida Sans Unicode" w:hAnsi="Lucida Sans Unicode" w:cs="Lucida Sans Unicode"/>
          <w:color w:val="1A1A1A"/>
        </w:rPr>
        <w:t xml:space="preserve"> notify</w:t>
      </w:r>
      <w:r>
        <w:rPr>
          <w:rFonts w:ascii="Lucida Sans Unicode" w:hAnsi="Lucida Sans Unicode" w:cs="Lucida Sans Unicode"/>
          <w:color w:val="1A1A1A"/>
        </w:rPr>
        <w:t>方法实现线程阻塞。</w:t>
      </w:r>
    </w:p>
    <w:p w:rsidR="0051333C" w:rsidRDefault="0051333C" w:rsidP="00FA61C5">
      <w:pPr>
        <w:widowControl/>
        <w:numPr>
          <w:ilvl w:val="0"/>
          <w:numId w:val="57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首先，</w:t>
      </w:r>
      <w:r>
        <w:rPr>
          <w:rFonts w:ascii="Lucida Sans Unicode" w:hAnsi="Lucida Sans Unicode" w:cs="Lucida Sans Unicode"/>
          <w:color w:val="1A1A1A"/>
          <w:szCs w:val="21"/>
        </w:rPr>
        <w:t>wait</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notify </w:t>
      </w:r>
      <w:r>
        <w:rPr>
          <w:rFonts w:ascii="Lucida Sans Unicode" w:hAnsi="Lucida Sans Unicode" w:cs="Lucida Sans Unicode"/>
          <w:color w:val="1A1A1A"/>
          <w:szCs w:val="21"/>
        </w:rPr>
        <w:t>方法是针对对象的，调用任意对象的</w:t>
      </w:r>
      <w:r>
        <w:rPr>
          <w:rFonts w:ascii="Lucida Sans Unicode" w:hAnsi="Lucida Sans Unicode" w:cs="Lucida Sans Unicode"/>
          <w:color w:val="1A1A1A"/>
          <w:szCs w:val="21"/>
        </w:rPr>
        <w:t xml:space="preserve"> wait </w:t>
      </w:r>
      <w:r>
        <w:rPr>
          <w:rFonts w:ascii="Lucida Sans Unicode" w:hAnsi="Lucida Sans Unicode" w:cs="Lucida Sans Unicode"/>
          <w:color w:val="1A1A1A"/>
          <w:szCs w:val="21"/>
        </w:rPr>
        <w:t>方法都将导致线程阻塞，阻塞的同时也将释放该对象的锁，相应地，调用任意对象的</w:t>
      </w:r>
      <w:r>
        <w:rPr>
          <w:rFonts w:ascii="Lucida Sans Unicode" w:hAnsi="Lucida Sans Unicode" w:cs="Lucida Sans Unicode"/>
          <w:color w:val="1A1A1A"/>
          <w:szCs w:val="21"/>
        </w:rPr>
        <w:t xml:space="preserve"> notify </w:t>
      </w:r>
      <w:r>
        <w:rPr>
          <w:rFonts w:ascii="Lucida Sans Unicode" w:hAnsi="Lucida Sans Unicode" w:cs="Lucida Sans Unicode"/>
          <w:color w:val="1A1A1A"/>
          <w:szCs w:val="21"/>
        </w:rPr>
        <w:t>方法则将随机解除该对象阻塞的线程，但它需要重新获取改对象的锁，直到获取成功才能往下执行。</w:t>
      </w:r>
    </w:p>
    <w:p w:rsidR="0051333C" w:rsidRDefault="0051333C" w:rsidP="00FA61C5">
      <w:pPr>
        <w:widowControl/>
        <w:numPr>
          <w:ilvl w:val="0"/>
          <w:numId w:val="57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其次，</w:t>
      </w:r>
      <w:r>
        <w:rPr>
          <w:rFonts w:ascii="Lucida Sans Unicode" w:hAnsi="Lucida Sans Unicode" w:cs="Lucida Sans Unicode"/>
          <w:color w:val="1A1A1A"/>
          <w:szCs w:val="21"/>
        </w:rPr>
        <w:t>wait</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notify </w:t>
      </w:r>
      <w:r>
        <w:rPr>
          <w:rFonts w:ascii="Lucida Sans Unicode" w:hAnsi="Lucida Sans Unicode" w:cs="Lucida Sans Unicode"/>
          <w:color w:val="1A1A1A"/>
          <w:szCs w:val="21"/>
        </w:rPr>
        <w:t>方法必须在</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synchronized</w:t>
      </w:r>
      <w:r>
        <w:rPr>
          <w:rFonts w:ascii="Lucida Sans Unicode" w:hAnsi="Lucida Sans Unicode" w:cs="Lucida Sans Unicode"/>
          <w:color w:val="1A1A1A"/>
          <w:szCs w:val="21"/>
        </w:rPr>
        <w:t> </w:t>
      </w:r>
      <w:r>
        <w:rPr>
          <w:rFonts w:ascii="Lucida Sans Unicode" w:hAnsi="Lucida Sans Unicode" w:cs="Lucida Sans Unicode"/>
          <w:color w:val="1A1A1A"/>
          <w:szCs w:val="21"/>
        </w:rPr>
        <w:t>块或方法中被调用，并且要保证同步块或方法的锁对象与调用</w:t>
      </w:r>
      <w:r>
        <w:rPr>
          <w:rFonts w:ascii="Lucida Sans Unicode" w:hAnsi="Lucida Sans Unicode" w:cs="Lucida Sans Unicode"/>
          <w:color w:val="1A1A1A"/>
          <w:szCs w:val="21"/>
        </w:rPr>
        <w:t xml:space="preserve"> wait</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notify </w:t>
      </w:r>
      <w:r>
        <w:rPr>
          <w:rFonts w:ascii="Lucida Sans Unicode" w:hAnsi="Lucida Sans Unicode" w:cs="Lucida Sans Unicode"/>
          <w:color w:val="1A1A1A"/>
          <w:szCs w:val="21"/>
        </w:rPr>
        <w:t>方法的对象是同一个，如此一来在调用</w:t>
      </w:r>
      <w:r>
        <w:rPr>
          <w:rFonts w:ascii="Lucida Sans Unicode" w:hAnsi="Lucida Sans Unicode" w:cs="Lucida Sans Unicode"/>
          <w:color w:val="1A1A1A"/>
          <w:szCs w:val="21"/>
        </w:rPr>
        <w:t xml:space="preserve"> wait </w:t>
      </w:r>
      <w:r>
        <w:rPr>
          <w:rFonts w:ascii="Lucida Sans Unicode" w:hAnsi="Lucida Sans Unicode" w:cs="Lucida Sans Unicode"/>
          <w:color w:val="1A1A1A"/>
          <w:szCs w:val="21"/>
        </w:rPr>
        <w:t>之前当前线程就已经成功获取某对象的锁，执行</w:t>
      </w:r>
      <w:r>
        <w:rPr>
          <w:rFonts w:ascii="Lucida Sans Unicode" w:hAnsi="Lucida Sans Unicode" w:cs="Lucida Sans Unicode"/>
          <w:color w:val="1A1A1A"/>
          <w:szCs w:val="21"/>
        </w:rPr>
        <w:t xml:space="preserve"> wait </w:t>
      </w:r>
      <w:r>
        <w:rPr>
          <w:rFonts w:ascii="Lucida Sans Unicode" w:hAnsi="Lucida Sans Unicode" w:cs="Lucida Sans Unicode"/>
          <w:color w:val="1A1A1A"/>
          <w:szCs w:val="21"/>
        </w:rPr>
        <w:t>阻塞后当前线程就将之前获取的对象锁释放。</w:t>
      </w:r>
    </w:p>
    <w:p w:rsidR="0051333C" w:rsidRDefault="0051333C" w:rsidP="005133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具体的实现，看看</w:t>
      </w:r>
      <w:r>
        <w:rPr>
          <w:rFonts w:ascii="Lucida Sans Unicode" w:hAnsi="Lucida Sans Unicode" w:cs="Lucida Sans Unicode"/>
          <w:color w:val="1A1A1A"/>
        </w:rPr>
        <w:t> </w:t>
      </w:r>
      <w:hyperlink r:id="rId109"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Wait / Notify</w:t>
        </w:r>
        <w:r>
          <w:rPr>
            <w:rStyle w:val="a5"/>
            <w:rFonts w:ascii="Lucida Sans Unicode" w:hAnsi="Lucida Sans Unicode" w:cs="Lucida Sans Unicode"/>
            <w:color w:val="0088CC"/>
          </w:rPr>
          <w:t>通知机制解析》</w:t>
        </w:r>
      </w:hyperlink>
      <w:r>
        <w:rPr>
          <w:rFonts w:ascii="Lucida Sans Unicode" w:hAnsi="Lucida Sans Unicode" w:cs="Lucida Sans Unicode"/>
          <w:color w:val="1A1A1A"/>
        </w:rPr>
        <w:t> </w:t>
      </w:r>
      <w:r>
        <w:rPr>
          <w:rFonts w:ascii="Lucida Sans Unicode" w:hAnsi="Lucida Sans Unicode" w:cs="Lucida Sans Unicode"/>
          <w:color w:val="1A1A1A"/>
        </w:rPr>
        <w:t>文章。</w:t>
      </w:r>
    </w:p>
    <w:p w:rsidR="0051333C" w:rsidRDefault="0051333C" w:rsidP="005133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通过</w:t>
      </w:r>
      <w:r>
        <w:rPr>
          <w:rFonts w:ascii="Lucida Sans Unicode" w:hAnsi="Lucida Sans Unicode" w:cs="Lucida Sans Unicode"/>
          <w:color w:val="1A1A1A"/>
        </w:rPr>
        <w:t xml:space="preserve"> wait + notify </w:t>
      </w:r>
      <w:r>
        <w:rPr>
          <w:rFonts w:ascii="Lucida Sans Unicode" w:hAnsi="Lucida Sans Unicode" w:cs="Lucida Sans Unicode"/>
          <w:color w:val="1A1A1A"/>
        </w:rPr>
        <w:t>的组合，可以通知机制，不过我们也可以使用其它工具，胖友可以思考下。例如如下的每一个方式：</w:t>
      </w:r>
    </w:p>
    <w:p w:rsidR="0051333C" w:rsidRDefault="0051333C" w:rsidP="00FA61C5">
      <w:pPr>
        <w:widowControl/>
        <w:numPr>
          <w:ilvl w:val="0"/>
          <w:numId w:val="57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Condition</w:t>
      </w:r>
    </w:p>
    <w:p w:rsidR="0051333C" w:rsidRDefault="0051333C" w:rsidP="00FA61C5">
      <w:pPr>
        <w:widowControl/>
        <w:numPr>
          <w:ilvl w:val="0"/>
          <w:numId w:val="57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CountDownLatch</w:t>
      </w:r>
    </w:p>
    <w:p w:rsidR="0051333C" w:rsidRDefault="0051333C" w:rsidP="00FA61C5">
      <w:pPr>
        <w:widowControl/>
        <w:numPr>
          <w:ilvl w:val="0"/>
          <w:numId w:val="57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Queue</w:t>
      </w:r>
    </w:p>
    <w:p w:rsidR="0051333C" w:rsidRDefault="0051333C" w:rsidP="00FA61C5">
      <w:pPr>
        <w:widowControl/>
        <w:numPr>
          <w:ilvl w:val="0"/>
          <w:numId w:val="57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Future</w:t>
      </w:r>
    </w:p>
    <w:p w:rsidR="0051333C" w:rsidRDefault="0051333C" w:rsidP="00FA61C5">
      <w:pPr>
        <w:widowControl/>
        <w:numPr>
          <w:ilvl w:val="0"/>
          <w:numId w:val="57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w:t>
      </w:r>
    </w:p>
    <w:p w:rsidR="0051333C" w:rsidRDefault="0051333C" w:rsidP="0051333C">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艿艿：这个问题可以衍生下，</w:t>
      </w:r>
      <w:r>
        <w:rPr>
          <w:rFonts w:ascii="Lucida Sans Unicode" w:hAnsi="Lucida Sans Unicode" w:cs="Lucida Sans Unicode"/>
          <w:color w:val="1A1A1A"/>
        </w:rPr>
        <w:t xml:space="preserve">Java </w:t>
      </w:r>
      <w:r>
        <w:rPr>
          <w:rFonts w:ascii="Lucida Sans Unicode" w:hAnsi="Lucida Sans Unicode" w:cs="Lucida Sans Unicode"/>
          <w:color w:val="1A1A1A"/>
        </w:rPr>
        <w:t>如何实现多线程之间的通讯和协作？具体的可以看看</w:t>
      </w:r>
      <w:r>
        <w:rPr>
          <w:rFonts w:ascii="Lucida Sans Unicode" w:hAnsi="Lucida Sans Unicode" w:cs="Lucida Sans Unicode"/>
          <w:color w:val="1A1A1A"/>
        </w:rPr>
        <w:t> </w:t>
      </w:r>
      <w:hyperlink r:id="rId110"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Java</w:t>
        </w:r>
        <w:r>
          <w:rPr>
            <w:rStyle w:val="a5"/>
            <w:rFonts w:ascii="Lucida Sans Unicode" w:hAnsi="Lucida Sans Unicode" w:cs="Lucida Sans Unicode"/>
            <w:color w:val="0088CC"/>
          </w:rPr>
          <w:t>多线程</w:t>
        </w:r>
        <w:r>
          <w:rPr>
            <w:rStyle w:val="a5"/>
            <w:rFonts w:ascii="Lucida Sans Unicode" w:hAnsi="Lucida Sans Unicode" w:cs="Lucida Sans Unicode"/>
            <w:color w:val="0088CC"/>
          </w:rPr>
          <w:t>——</w:t>
        </w:r>
        <w:r>
          <w:rPr>
            <w:rStyle w:val="a5"/>
            <w:rFonts w:ascii="Lucida Sans Unicode" w:hAnsi="Lucida Sans Unicode" w:cs="Lucida Sans Unicode"/>
            <w:color w:val="0088CC"/>
          </w:rPr>
          <w:t>线程间协作方式总结及使用示例》</w:t>
        </w:r>
      </w:hyperlink>
      <w:r>
        <w:rPr>
          <w:rFonts w:ascii="Lucida Sans Unicode" w:hAnsi="Lucida Sans Unicode" w:cs="Lucida Sans Unicode"/>
          <w:color w:val="1A1A1A"/>
        </w:rPr>
        <w:t>文章，当然不仅限于该文章所提供的方式。</w:t>
      </w:r>
      <w:r>
        <w:rPr>
          <w:rFonts w:ascii="Segoe UI Symbol" w:hAnsi="Segoe UI Symbol" w:cs="Segoe UI Symbol"/>
          <w:color w:val="1A1A1A"/>
        </w:rPr>
        <w:t>😈</w:t>
      </w:r>
      <w:r>
        <w:rPr>
          <w:rFonts w:ascii="Lucida Sans Unicode" w:hAnsi="Lucida Sans Unicode" w:cs="Lucida Sans Unicode"/>
          <w:color w:val="1A1A1A"/>
        </w:rPr>
        <w:t xml:space="preserve"> </w:t>
      </w:r>
      <w:r>
        <w:rPr>
          <w:rFonts w:ascii="Lucida Sans Unicode" w:hAnsi="Lucida Sans Unicode" w:cs="Lucida Sans Unicode"/>
          <w:color w:val="1A1A1A"/>
        </w:rPr>
        <w:t>胖友可以认真思索下。</w:t>
      </w:r>
    </w:p>
    <w:p w:rsidR="0051333C" w:rsidRDefault="0051333C" w:rsidP="0051333C">
      <w:pPr>
        <w:pStyle w:val="3"/>
      </w:pPr>
      <w:r>
        <w:rPr>
          <w:rStyle w:val="a4"/>
          <w:rFonts w:ascii="Lucida Sans Unicode" w:hAnsi="Lucida Sans Unicode" w:cs="Lucida Sans Unicode"/>
          <w:color w:val="1A1A1A"/>
        </w:rPr>
        <w:t>Thread</w:t>
      </w:r>
      <w:r>
        <w:rPr>
          <w:rStyle w:val="a4"/>
          <w:rFonts w:ascii="Lucida Sans Unicode" w:hAnsi="Lucida Sans Unicode" w:cs="Lucida Sans Unicode"/>
          <w:color w:val="1A1A1A"/>
        </w:rPr>
        <w:t>类的</w:t>
      </w:r>
      <w:r>
        <w:rPr>
          <w:rStyle w:val="a4"/>
          <w:rFonts w:ascii="Lucida Sans Unicode" w:hAnsi="Lucida Sans Unicode" w:cs="Lucida Sans Unicode"/>
          <w:color w:val="1A1A1A"/>
        </w:rPr>
        <w:t xml:space="preserve"> sleep </w:t>
      </w:r>
      <w:r>
        <w:rPr>
          <w:rStyle w:val="a4"/>
          <w:rFonts w:ascii="Lucida Sans Unicode" w:hAnsi="Lucida Sans Unicode" w:cs="Lucida Sans Unicode"/>
          <w:color w:val="1A1A1A"/>
        </w:rPr>
        <w:t>方法和对象的</w:t>
      </w:r>
      <w:r>
        <w:rPr>
          <w:rStyle w:val="a4"/>
          <w:rFonts w:ascii="Lucida Sans Unicode" w:hAnsi="Lucida Sans Unicode" w:cs="Lucida Sans Unicode"/>
          <w:color w:val="1A1A1A"/>
        </w:rPr>
        <w:t xml:space="preserve"> wait </w:t>
      </w:r>
      <w:r>
        <w:rPr>
          <w:rStyle w:val="a4"/>
          <w:rFonts w:ascii="Lucida Sans Unicode" w:hAnsi="Lucida Sans Unicode" w:cs="Lucida Sans Unicode"/>
          <w:color w:val="1A1A1A"/>
        </w:rPr>
        <w:t>方法都可以让线程暂停执行，它们有什么区别？</w:t>
      </w:r>
    </w:p>
    <w:p w:rsidR="0051333C" w:rsidRDefault="0051333C" w:rsidP="0051333C">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关于这个问题，可以结合</w:t>
      </w:r>
      <w:r>
        <w:rPr>
          <w:rFonts w:ascii="Lucida Sans Unicode" w:hAnsi="Lucida Sans Unicode" w:cs="Lucida Sans Unicode"/>
          <w:color w:val="1A1A1A"/>
        </w:rPr>
        <w:t> </w:t>
      </w:r>
      <w:hyperlink r:id="rId111" w:history="1">
        <w:r>
          <w:rPr>
            <w:rStyle w:val="a5"/>
            <w:rFonts w:ascii="Lucida Sans Unicode" w:hAnsi="Lucida Sans Unicode" w:cs="Lucida Sans Unicode"/>
            <w:color w:val="0088CC"/>
          </w:rPr>
          <w:t>「线程的生命周期？」</w:t>
        </w:r>
      </w:hyperlink>
      <w:r>
        <w:rPr>
          <w:rFonts w:ascii="Lucida Sans Unicode" w:hAnsi="Lucida Sans Unicode" w:cs="Lucida Sans Unicode"/>
          <w:color w:val="1A1A1A"/>
        </w:rPr>
        <w:t> </w:t>
      </w:r>
      <w:r>
        <w:rPr>
          <w:rFonts w:ascii="Lucida Sans Unicode" w:hAnsi="Lucida Sans Unicode" w:cs="Lucida Sans Unicode"/>
          <w:color w:val="1A1A1A"/>
        </w:rPr>
        <w:t>问题的图，一起瞅瞅。</w:t>
      </w:r>
    </w:p>
    <w:p w:rsidR="0051333C" w:rsidRDefault="0051333C" w:rsidP="00FA61C5">
      <w:pPr>
        <w:widowControl/>
        <w:numPr>
          <w:ilvl w:val="0"/>
          <w:numId w:val="57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sleep </w:t>
      </w:r>
      <w:r>
        <w:rPr>
          <w:rFonts w:ascii="Lucida Sans Unicode" w:hAnsi="Lucida Sans Unicode" w:cs="Lucida Sans Unicode"/>
          <w:color w:val="1A1A1A"/>
          <w:szCs w:val="21"/>
        </w:rPr>
        <w:t>方法，是线程类</w:t>
      </w:r>
      <w:r>
        <w:rPr>
          <w:rFonts w:ascii="Lucida Sans Unicode" w:hAnsi="Lucida Sans Unicode" w:cs="Lucida Sans Unicode"/>
          <w:color w:val="1A1A1A"/>
          <w:szCs w:val="21"/>
        </w:rPr>
        <w:t xml:space="preserve"> Thread </w:t>
      </w:r>
      <w:r>
        <w:rPr>
          <w:rFonts w:ascii="Lucida Sans Unicode" w:hAnsi="Lucida Sans Unicode" w:cs="Lucida Sans Unicode"/>
          <w:color w:val="1A1A1A"/>
          <w:szCs w:val="21"/>
        </w:rPr>
        <w:t>的静态方法。调用此方法会让当前线程暂停执行指定的时间，将执行机会（</w:t>
      </w:r>
      <w:r>
        <w:rPr>
          <w:rFonts w:ascii="Lucida Sans Unicode" w:hAnsi="Lucida Sans Unicode" w:cs="Lucida Sans Unicode"/>
          <w:color w:val="1A1A1A"/>
          <w:szCs w:val="21"/>
        </w:rPr>
        <w:t>CPU</w:t>
      </w:r>
      <w:r>
        <w:rPr>
          <w:rFonts w:ascii="Lucida Sans Unicode" w:hAnsi="Lucida Sans Unicode" w:cs="Lucida Sans Unicode"/>
          <w:color w:val="1A1A1A"/>
          <w:szCs w:val="21"/>
        </w:rPr>
        <w:t>）让给其他线程，但是对象的锁依然保持，因此休眠时间结束后会自动恢复（线程回到就绪状态）</w:t>
      </w:r>
    </w:p>
    <w:p w:rsidR="0051333C" w:rsidRDefault="0051333C" w:rsidP="00FA61C5">
      <w:pPr>
        <w:widowControl/>
        <w:numPr>
          <w:ilvl w:val="0"/>
          <w:numId w:val="57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wait </w:t>
      </w:r>
      <w:r>
        <w:rPr>
          <w:rFonts w:ascii="Lucida Sans Unicode" w:hAnsi="Lucida Sans Unicode" w:cs="Lucida Sans Unicode"/>
          <w:color w:val="1A1A1A"/>
          <w:szCs w:val="21"/>
        </w:rPr>
        <w:t>方法，是</w:t>
      </w:r>
      <w:r>
        <w:rPr>
          <w:rFonts w:ascii="Lucida Sans Unicode" w:hAnsi="Lucida Sans Unicode" w:cs="Lucida Sans Unicode"/>
          <w:color w:val="1A1A1A"/>
          <w:szCs w:val="21"/>
        </w:rPr>
        <w:t xml:space="preserve"> Object </w:t>
      </w:r>
      <w:r>
        <w:rPr>
          <w:rFonts w:ascii="Lucida Sans Unicode" w:hAnsi="Lucida Sans Unicode" w:cs="Lucida Sans Unicode"/>
          <w:color w:val="1A1A1A"/>
          <w:szCs w:val="21"/>
        </w:rPr>
        <w:t>类的方法。调用对象的</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#wait()</w:t>
      </w:r>
      <w:r>
        <w:rPr>
          <w:rFonts w:ascii="Lucida Sans Unicode" w:hAnsi="Lucida Sans Unicode" w:cs="Lucida Sans Unicode"/>
          <w:color w:val="1A1A1A"/>
          <w:szCs w:val="21"/>
        </w:rPr>
        <w:t> </w:t>
      </w:r>
      <w:r>
        <w:rPr>
          <w:rFonts w:ascii="Lucida Sans Unicode" w:hAnsi="Lucida Sans Unicode" w:cs="Lucida Sans Unicode"/>
          <w:color w:val="1A1A1A"/>
          <w:szCs w:val="21"/>
        </w:rPr>
        <w:t>方法，会导致当前线程放弃对象的锁（线程暂停执行），进入对象的等待池（</w:t>
      </w:r>
      <w:r>
        <w:rPr>
          <w:rFonts w:ascii="Lucida Sans Unicode" w:hAnsi="Lucida Sans Unicode" w:cs="Lucida Sans Unicode"/>
          <w:color w:val="1A1A1A"/>
          <w:szCs w:val="21"/>
        </w:rPr>
        <w:t>wait pool</w:t>
      </w:r>
      <w:r>
        <w:rPr>
          <w:rFonts w:ascii="Lucida Sans Unicode" w:hAnsi="Lucida Sans Unicode" w:cs="Lucida Sans Unicode"/>
          <w:color w:val="1A1A1A"/>
          <w:szCs w:val="21"/>
        </w:rPr>
        <w:t>），只有调用对象的</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#notify()</w:t>
      </w:r>
      <w:r>
        <w:rPr>
          <w:rFonts w:ascii="Lucida Sans Unicode" w:hAnsi="Lucida Sans Unicode" w:cs="Lucida Sans Unicode"/>
          <w:color w:val="1A1A1A"/>
          <w:szCs w:val="21"/>
        </w:rPr>
        <w:t> </w:t>
      </w:r>
      <w:r>
        <w:rPr>
          <w:rFonts w:ascii="Lucida Sans Unicode" w:hAnsi="Lucida Sans Unicode" w:cs="Lucida Sans Unicode"/>
          <w:color w:val="1A1A1A"/>
          <w:szCs w:val="21"/>
        </w:rPr>
        <w:t>方法（或</w:t>
      </w:r>
      <w:r>
        <w:rPr>
          <w:rStyle w:val="HTML"/>
          <w:rFonts w:ascii="Lucida Console" w:hAnsi="Lucida Console"/>
          <w:color w:val="1A1A1A"/>
          <w:szCs w:val="21"/>
          <w:bdr w:val="single" w:sz="6" w:space="1" w:color="CCCCCC" w:frame="1"/>
          <w:shd w:val="clear" w:color="auto" w:fill="DDDDDD"/>
        </w:rPr>
        <w:t>#notifyAll()</w:t>
      </w:r>
      <w:r>
        <w:rPr>
          <w:rFonts w:ascii="Lucida Sans Unicode" w:hAnsi="Lucida Sans Unicode" w:cs="Lucida Sans Unicode"/>
          <w:color w:val="1A1A1A"/>
          <w:szCs w:val="21"/>
        </w:rPr>
        <w:t>方法）时，才能唤醒等待池中的线程进入等锁池（</w:t>
      </w:r>
      <w:r>
        <w:rPr>
          <w:rFonts w:ascii="Lucida Sans Unicode" w:hAnsi="Lucida Sans Unicode" w:cs="Lucida Sans Unicode"/>
          <w:color w:val="1A1A1A"/>
          <w:szCs w:val="21"/>
        </w:rPr>
        <w:t>lock pool</w:t>
      </w:r>
      <w:r>
        <w:rPr>
          <w:rFonts w:ascii="Lucida Sans Unicode" w:hAnsi="Lucida Sans Unicode" w:cs="Lucida Sans Unicode"/>
          <w:color w:val="1A1A1A"/>
          <w:szCs w:val="21"/>
        </w:rPr>
        <w:t>），如果线程重新获得对象的锁就可以进入就绪状态。</w:t>
      </w:r>
    </w:p>
    <w:p w:rsidR="0051333C" w:rsidRDefault="0051333C" w:rsidP="0051333C">
      <w:pPr>
        <w:pStyle w:val="3"/>
      </w:pPr>
      <w:r>
        <w:rPr>
          <w:rStyle w:val="a4"/>
          <w:rFonts w:ascii="Lucida Sans Unicode" w:hAnsi="Lucida Sans Unicode" w:cs="Lucida Sans Unicode"/>
          <w:color w:val="1A1A1A"/>
        </w:rPr>
        <w:t>请说出与线程同步以及线程调度相关的方法？</w:t>
      </w:r>
    </w:p>
    <w:p w:rsidR="0051333C" w:rsidRDefault="0051333C" w:rsidP="00FA61C5">
      <w:pPr>
        <w:widowControl/>
        <w:numPr>
          <w:ilvl w:val="0"/>
          <w:numId w:val="57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wait </w:t>
      </w:r>
      <w:r>
        <w:rPr>
          <w:rFonts w:ascii="Lucida Sans Unicode" w:hAnsi="Lucida Sans Unicode" w:cs="Lucida Sans Unicode"/>
          <w:color w:val="1A1A1A"/>
          <w:szCs w:val="21"/>
        </w:rPr>
        <w:t>方法，使一个线程处于等待（阻塞）状态，并且释放所持有的对象的锁。</w:t>
      </w:r>
    </w:p>
    <w:p w:rsidR="0051333C" w:rsidRDefault="0051333C" w:rsidP="00FA61C5">
      <w:pPr>
        <w:widowControl/>
        <w:numPr>
          <w:ilvl w:val="0"/>
          <w:numId w:val="57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sleep </w:t>
      </w:r>
      <w:r>
        <w:rPr>
          <w:rFonts w:ascii="Lucida Sans Unicode" w:hAnsi="Lucida Sans Unicode" w:cs="Lucida Sans Unicode"/>
          <w:color w:val="1A1A1A"/>
          <w:szCs w:val="21"/>
        </w:rPr>
        <w:t>方法，使一个正在运行的线程处于睡眠状态，是一个静态方法，调用此方法要处理</w:t>
      </w:r>
      <w:r>
        <w:rPr>
          <w:rFonts w:ascii="Lucida Sans Unicode" w:hAnsi="Lucida Sans Unicode" w:cs="Lucida Sans Unicode"/>
          <w:color w:val="1A1A1A"/>
          <w:szCs w:val="21"/>
        </w:rPr>
        <w:t xml:space="preserve"> InterruptedException </w:t>
      </w:r>
      <w:r>
        <w:rPr>
          <w:rFonts w:ascii="Lucida Sans Unicode" w:hAnsi="Lucida Sans Unicode" w:cs="Lucida Sans Unicode"/>
          <w:color w:val="1A1A1A"/>
          <w:szCs w:val="21"/>
        </w:rPr>
        <w:t>异常。</w:t>
      </w:r>
    </w:p>
    <w:p w:rsidR="0051333C" w:rsidRDefault="0051333C" w:rsidP="00FA61C5">
      <w:pPr>
        <w:widowControl/>
        <w:numPr>
          <w:ilvl w:val="0"/>
          <w:numId w:val="57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notify </w:t>
      </w:r>
      <w:r>
        <w:rPr>
          <w:rFonts w:ascii="Lucida Sans Unicode" w:hAnsi="Lucida Sans Unicode" w:cs="Lucida Sans Unicode"/>
          <w:color w:val="1A1A1A"/>
          <w:szCs w:val="21"/>
        </w:rPr>
        <w:t>方法，唤醒一个处于等待状态的线程，当然在调用此方法的时候，并不能确切的唤醒某一个等待状态的线程，而是由</w:t>
      </w:r>
      <w:r>
        <w:rPr>
          <w:rFonts w:ascii="Lucida Sans Unicode" w:hAnsi="Lucida Sans Unicode" w:cs="Lucida Sans Unicode"/>
          <w:color w:val="1A1A1A"/>
          <w:szCs w:val="21"/>
        </w:rPr>
        <w:t xml:space="preserve"> JVM </w:t>
      </w:r>
      <w:r>
        <w:rPr>
          <w:rFonts w:ascii="Lucida Sans Unicode" w:hAnsi="Lucida Sans Unicode" w:cs="Lucida Sans Unicode"/>
          <w:color w:val="1A1A1A"/>
          <w:szCs w:val="21"/>
        </w:rPr>
        <w:t>确定唤醒哪个线程，而且与优先级无关。</w:t>
      </w:r>
    </w:p>
    <w:p w:rsidR="0051333C" w:rsidRDefault="0051333C" w:rsidP="00FA61C5">
      <w:pPr>
        <w:widowControl/>
        <w:numPr>
          <w:ilvl w:val="0"/>
          <w:numId w:val="57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notityAll </w:t>
      </w:r>
      <w:r>
        <w:rPr>
          <w:rFonts w:ascii="Lucida Sans Unicode" w:hAnsi="Lucida Sans Unicode" w:cs="Lucida Sans Unicode"/>
          <w:color w:val="1A1A1A"/>
          <w:szCs w:val="21"/>
        </w:rPr>
        <w:t>方法，唤醒所有处于等待状态的线程，该方法并不是将对象的锁给所有线程，而是让它们竞争，只有获得锁的线程才能进入就绪状态。</w:t>
      </w:r>
    </w:p>
    <w:p w:rsidR="0051333C" w:rsidRDefault="0051333C" w:rsidP="0051333C">
      <w:pPr>
        <w:pStyle w:val="3"/>
        <w:rPr>
          <w:sz w:val="24"/>
          <w:szCs w:val="24"/>
        </w:rPr>
      </w:pPr>
      <w:r>
        <w:rPr>
          <w:rStyle w:val="a4"/>
          <w:rFonts w:ascii="Lucida Sans Unicode" w:hAnsi="Lucida Sans Unicode" w:cs="Lucida Sans Unicode"/>
          <w:color w:val="1A1A1A"/>
        </w:rPr>
        <w:t xml:space="preserve">notify </w:t>
      </w:r>
      <w:r>
        <w:rPr>
          <w:rStyle w:val="a4"/>
          <w:rFonts w:ascii="Lucida Sans Unicode" w:hAnsi="Lucida Sans Unicode" w:cs="Lucida Sans Unicode"/>
          <w:color w:val="1A1A1A"/>
        </w:rPr>
        <w:t>和</w:t>
      </w:r>
      <w:r>
        <w:rPr>
          <w:rStyle w:val="a4"/>
          <w:rFonts w:ascii="Lucida Sans Unicode" w:hAnsi="Lucida Sans Unicode" w:cs="Lucida Sans Unicode"/>
          <w:color w:val="1A1A1A"/>
        </w:rPr>
        <w:t xml:space="preserve"> notifyAll </w:t>
      </w:r>
      <w:r>
        <w:rPr>
          <w:rStyle w:val="a4"/>
          <w:rFonts w:ascii="Lucida Sans Unicode" w:hAnsi="Lucida Sans Unicode" w:cs="Lucida Sans Unicode"/>
          <w:color w:val="1A1A1A"/>
        </w:rPr>
        <w:t>有什么区别？</w:t>
      </w:r>
    </w:p>
    <w:p w:rsidR="0051333C" w:rsidRDefault="0051333C" w:rsidP="005133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当一个线程进入</w:t>
      </w:r>
      <w:r>
        <w:rPr>
          <w:rFonts w:ascii="Lucida Sans Unicode" w:hAnsi="Lucida Sans Unicode" w:cs="Lucida Sans Unicode"/>
          <w:color w:val="1A1A1A"/>
        </w:rPr>
        <w:t xml:space="preserve"> wait </w:t>
      </w:r>
      <w:r>
        <w:rPr>
          <w:rFonts w:ascii="Lucida Sans Unicode" w:hAnsi="Lucida Sans Unicode" w:cs="Lucida Sans Unicode"/>
          <w:color w:val="1A1A1A"/>
        </w:rPr>
        <w:t>之后，就必须等其他线程</w:t>
      </w:r>
      <w:r>
        <w:rPr>
          <w:rFonts w:ascii="Lucida Sans Unicode" w:hAnsi="Lucida Sans Unicode" w:cs="Lucida Sans Unicode"/>
          <w:color w:val="1A1A1A"/>
        </w:rPr>
        <w:t xml:space="preserve"> notify/notifyAll </w:t>
      </w:r>
      <w:r>
        <w:rPr>
          <w:rFonts w:ascii="Lucida Sans Unicode" w:hAnsi="Lucida Sans Unicode" w:cs="Lucida Sans Unicode"/>
          <w:color w:val="1A1A1A"/>
        </w:rPr>
        <w:t>。</w:t>
      </w:r>
    </w:p>
    <w:p w:rsidR="0051333C" w:rsidRDefault="0051333C" w:rsidP="00FA61C5">
      <w:pPr>
        <w:widowControl/>
        <w:numPr>
          <w:ilvl w:val="0"/>
          <w:numId w:val="57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使用</w:t>
      </w:r>
      <w:r>
        <w:rPr>
          <w:rFonts w:ascii="Lucida Sans Unicode" w:hAnsi="Lucida Sans Unicode" w:cs="Lucida Sans Unicode"/>
          <w:color w:val="1A1A1A"/>
          <w:szCs w:val="21"/>
        </w:rPr>
        <w:t xml:space="preserve"> notifyAll,</w:t>
      </w:r>
      <w:r>
        <w:rPr>
          <w:rFonts w:ascii="Lucida Sans Unicode" w:hAnsi="Lucida Sans Unicode" w:cs="Lucida Sans Unicode"/>
          <w:color w:val="1A1A1A"/>
          <w:szCs w:val="21"/>
        </w:rPr>
        <w:t>可以唤醒所有处于</w:t>
      </w:r>
      <w:r>
        <w:rPr>
          <w:rFonts w:ascii="Lucida Sans Unicode" w:hAnsi="Lucida Sans Unicode" w:cs="Lucida Sans Unicode"/>
          <w:color w:val="1A1A1A"/>
          <w:szCs w:val="21"/>
        </w:rPr>
        <w:t xml:space="preserve"> wait </w:t>
      </w:r>
      <w:r>
        <w:rPr>
          <w:rFonts w:ascii="Lucida Sans Unicode" w:hAnsi="Lucida Sans Unicode" w:cs="Lucida Sans Unicode"/>
          <w:color w:val="1A1A1A"/>
          <w:szCs w:val="21"/>
        </w:rPr>
        <w:t>状态的线程，使其重新进入锁的争夺队列中，而</w:t>
      </w:r>
      <w:r>
        <w:rPr>
          <w:rFonts w:ascii="Lucida Sans Unicode" w:hAnsi="Lucida Sans Unicode" w:cs="Lucida Sans Unicode"/>
          <w:color w:val="1A1A1A"/>
          <w:szCs w:val="21"/>
        </w:rPr>
        <w:t xml:space="preserve"> notify </w:t>
      </w:r>
      <w:r>
        <w:rPr>
          <w:rFonts w:ascii="Lucida Sans Unicode" w:hAnsi="Lucida Sans Unicode" w:cs="Lucida Sans Unicode"/>
          <w:color w:val="1A1A1A"/>
          <w:szCs w:val="21"/>
        </w:rPr>
        <w:t>只能唤醒一个。</w:t>
      </w:r>
    </w:p>
    <w:p w:rsidR="0051333C" w:rsidRDefault="0051333C" w:rsidP="00FA61C5">
      <w:pPr>
        <w:widowControl/>
        <w:numPr>
          <w:ilvl w:val="0"/>
          <w:numId w:val="57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如果没把握，建议</w:t>
      </w:r>
      <w:r>
        <w:rPr>
          <w:rFonts w:ascii="Lucida Sans Unicode" w:hAnsi="Lucida Sans Unicode" w:cs="Lucida Sans Unicode"/>
          <w:color w:val="1A1A1A"/>
          <w:szCs w:val="21"/>
        </w:rPr>
        <w:t xml:space="preserve"> notifyAll </w:t>
      </w:r>
      <w:r>
        <w:rPr>
          <w:rFonts w:ascii="Lucida Sans Unicode" w:hAnsi="Lucida Sans Unicode" w:cs="Lucida Sans Unicode"/>
          <w:color w:val="1A1A1A"/>
          <w:szCs w:val="21"/>
        </w:rPr>
        <w:t>，防止</w:t>
      </w:r>
      <w:r>
        <w:rPr>
          <w:rFonts w:ascii="Lucida Sans Unicode" w:hAnsi="Lucida Sans Unicode" w:cs="Lucida Sans Unicode"/>
          <w:color w:val="1A1A1A"/>
          <w:szCs w:val="21"/>
        </w:rPr>
        <w:t xml:space="preserve"> notify </w:t>
      </w:r>
      <w:r>
        <w:rPr>
          <w:rFonts w:ascii="Lucida Sans Unicode" w:hAnsi="Lucida Sans Unicode" w:cs="Lucida Sans Unicode"/>
          <w:color w:val="1A1A1A"/>
          <w:szCs w:val="21"/>
        </w:rPr>
        <w:t>因为信号丢失而造成程序错误。</w:t>
      </w:r>
    </w:p>
    <w:p w:rsidR="0051333C" w:rsidRDefault="0051333C" w:rsidP="005133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关于</w:t>
      </w:r>
      <w:r>
        <w:rPr>
          <w:rFonts w:ascii="Lucida Sans Unicode" w:hAnsi="Lucida Sans Unicode" w:cs="Lucida Sans Unicode"/>
          <w:color w:val="1A1A1A"/>
        </w:rPr>
        <w:t xml:space="preserve"> notify </w:t>
      </w:r>
      <w:r>
        <w:rPr>
          <w:rFonts w:ascii="Lucida Sans Unicode" w:hAnsi="Lucida Sans Unicode" w:cs="Lucida Sans Unicode"/>
          <w:color w:val="1A1A1A"/>
        </w:rPr>
        <w:t>的信息丢失，可以看看</w:t>
      </w:r>
      <w:r>
        <w:rPr>
          <w:rFonts w:ascii="Lucida Sans Unicode" w:hAnsi="Lucida Sans Unicode" w:cs="Lucida Sans Unicode"/>
          <w:color w:val="1A1A1A"/>
        </w:rPr>
        <w:t> </w:t>
      </w:r>
      <w:hyperlink r:id="rId112"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wait </w:t>
        </w:r>
        <w:r>
          <w:rPr>
            <w:rStyle w:val="a5"/>
            <w:rFonts w:ascii="Lucida Sans Unicode" w:hAnsi="Lucida Sans Unicode" w:cs="Lucida Sans Unicode"/>
            <w:color w:val="0088CC"/>
          </w:rPr>
          <w:t>和</w:t>
        </w:r>
        <w:r>
          <w:rPr>
            <w:rStyle w:val="a5"/>
            <w:rFonts w:ascii="Lucida Sans Unicode" w:hAnsi="Lucida Sans Unicode" w:cs="Lucida Sans Unicode"/>
            <w:color w:val="0088CC"/>
          </w:rPr>
          <w:t xml:space="preserve"> notify </w:t>
        </w:r>
        <w:r>
          <w:rPr>
            <w:rStyle w:val="a5"/>
            <w:rFonts w:ascii="Lucida Sans Unicode" w:hAnsi="Lucida Sans Unicode" w:cs="Lucida Sans Unicode"/>
            <w:color w:val="0088CC"/>
          </w:rPr>
          <w:t>的坑》</w:t>
        </w:r>
      </w:hyperlink>
      <w:r>
        <w:rPr>
          <w:rFonts w:ascii="Lucida Sans Unicode" w:hAnsi="Lucida Sans Unicode" w:cs="Lucida Sans Unicode"/>
          <w:color w:val="1A1A1A"/>
        </w:rPr>
        <w:t> </w:t>
      </w:r>
      <w:r>
        <w:rPr>
          <w:rFonts w:ascii="Lucida Sans Unicode" w:hAnsi="Lucida Sans Unicode" w:cs="Lucida Sans Unicode"/>
          <w:color w:val="1A1A1A"/>
        </w:rPr>
        <w:t>文章。</w:t>
      </w:r>
    </w:p>
    <w:p w:rsidR="0051333C" w:rsidRDefault="0051333C" w:rsidP="0051333C">
      <w:pPr>
        <w:pStyle w:val="3"/>
      </w:pPr>
      <w:r>
        <w:rPr>
          <w:rStyle w:val="a4"/>
          <w:rFonts w:ascii="Lucida Sans Unicode" w:hAnsi="Lucida Sans Unicode" w:cs="Lucida Sans Unicode"/>
          <w:color w:val="1A1A1A"/>
        </w:rPr>
        <w:t>为什么</w:t>
      </w:r>
      <w:r>
        <w:rPr>
          <w:rStyle w:val="a4"/>
          <w:rFonts w:ascii="Lucida Sans Unicode" w:hAnsi="Lucida Sans Unicode" w:cs="Lucida Sans Unicode"/>
          <w:color w:val="1A1A1A"/>
        </w:rPr>
        <w:t xml:space="preserve"> wait, notify </w:t>
      </w:r>
      <w:r>
        <w:rPr>
          <w:rStyle w:val="a4"/>
          <w:rFonts w:ascii="Lucida Sans Unicode" w:hAnsi="Lucida Sans Unicode" w:cs="Lucida Sans Unicode"/>
          <w:color w:val="1A1A1A"/>
        </w:rPr>
        <w:t>和</w:t>
      </w:r>
      <w:r>
        <w:rPr>
          <w:rStyle w:val="a4"/>
          <w:rFonts w:ascii="Lucida Sans Unicode" w:hAnsi="Lucida Sans Unicode" w:cs="Lucida Sans Unicode"/>
          <w:color w:val="1A1A1A"/>
        </w:rPr>
        <w:t xml:space="preserve"> notifyAll </w:t>
      </w:r>
      <w:r>
        <w:rPr>
          <w:rStyle w:val="a4"/>
          <w:rFonts w:ascii="Lucida Sans Unicode" w:hAnsi="Lucida Sans Unicode" w:cs="Lucida Sans Unicode"/>
          <w:color w:val="1A1A1A"/>
        </w:rPr>
        <w:t>这三方法不在</w:t>
      </w:r>
      <w:r>
        <w:rPr>
          <w:rStyle w:val="a4"/>
          <w:rFonts w:ascii="Lucida Sans Unicode" w:hAnsi="Lucida Sans Unicode" w:cs="Lucida Sans Unicode"/>
          <w:color w:val="1A1A1A"/>
        </w:rPr>
        <w:t xml:space="preserve"> Thread </w:t>
      </w:r>
      <w:r>
        <w:rPr>
          <w:rStyle w:val="a4"/>
          <w:rFonts w:ascii="Lucida Sans Unicode" w:hAnsi="Lucida Sans Unicode" w:cs="Lucida Sans Unicode"/>
          <w:color w:val="1A1A1A"/>
        </w:rPr>
        <w:t>类里面？</w:t>
      </w:r>
    </w:p>
    <w:p w:rsidR="0051333C" w:rsidRDefault="0051333C" w:rsidP="005133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一个很明显的原因是</w:t>
      </w:r>
      <w:r>
        <w:rPr>
          <w:rFonts w:ascii="Lucida Sans Unicode" w:hAnsi="Lucida Sans Unicode" w:cs="Lucida Sans Unicode"/>
          <w:color w:val="1A1A1A"/>
        </w:rPr>
        <w:t xml:space="preserve"> Java </w:t>
      </w:r>
      <w:r>
        <w:rPr>
          <w:rFonts w:ascii="Lucida Sans Unicode" w:hAnsi="Lucida Sans Unicode" w:cs="Lucida Sans Unicode"/>
          <w:color w:val="1A1A1A"/>
        </w:rPr>
        <w:t>提供的锁是对象级的而不是线程级的，每个对象都有锁，通过线程获得。</w:t>
      </w:r>
    </w:p>
    <w:p w:rsidR="0051333C" w:rsidRDefault="0051333C" w:rsidP="005133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由于</w:t>
      </w:r>
      <w:r>
        <w:rPr>
          <w:rFonts w:ascii="Lucida Sans Unicode" w:hAnsi="Lucida Sans Unicode" w:cs="Lucida Sans Unicode"/>
          <w:color w:val="1A1A1A"/>
        </w:rPr>
        <w:t xml:space="preserve"> wait</w:t>
      </w:r>
      <w:r>
        <w:rPr>
          <w:rFonts w:ascii="Lucida Sans Unicode" w:hAnsi="Lucida Sans Unicode" w:cs="Lucida Sans Unicode"/>
          <w:color w:val="1A1A1A"/>
        </w:rPr>
        <w:t>，</w:t>
      </w:r>
      <w:r>
        <w:rPr>
          <w:rFonts w:ascii="Lucida Sans Unicode" w:hAnsi="Lucida Sans Unicode" w:cs="Lucida Sans Unicode"/>
          <w:color w:val="1A1A1A"/>
        </w:rPr>
        <w:t xml:space="preserve">notify </w:t>
      </w:r>
      <w:r>
        <w:rPr>
          <w:rFonts w:ascii="Lucida Sans Unicode" w:hAnsi="Lucida Sans Unicode" w:cs="Lucida Sans Unicode"/>
          <w:color w:val="1A1A1A"/>
        </w:rPr>
        <w:t>和</w:t>
      </w:r>
      <w:r>
        <w:rPr>
          <w:rFonts w:ascii="Lucida Sans Unicode" w:hAnsi="Lucida Sans Unicode" w:cs="Lucida Sans Unicode"/>
          <w:color w:val="1A1A1A"/>
        </w:rPr>
        <w:t xml:space="preserve"> notifyAll </w:t>
      </w:r>
      <w:r>
        <w:rPr>
          <w:rFonts w:ascii="Lucida Sans Unicode" w:hAnsi="Lucida Sans Unicode" w:cs="Lucida Sans Unicode"/>
          <w:color w:val="1A1A1A"/>
        </w:rPr>
        <w:t>方法都是锁级别的操作，所以把它们定义在</w:t>
      </w:r>
      <w:r>
        <w:rPr>
          <w:rFonts w:ascii="Lucida Sans Unicode" w:hAnsi="Lucida Sans Unicode" w:cs="Lucida Sans Unicode"/>
          <w:color w:val="1A1A1A"/>
        </w:rPr>
        <w:t xml:space="preserve"> Object </w:t>
      </w:r>
      <w:r>
        <w:rPr>
          <w:rFonts w:ascii="Lucida Sans Unicode" w:hAnsi="Lucida Sans Unicode" w:cs="Lucida Sans Unicode"/>
          <w:color w:val="1A1A1A"/>
        </w:rPr>
        <w:t>类中，因为锁属于对象。</w:t>
      </w:r>
    </w:p>
    <w:p w:rsidR="0051333C" w:rsidRDefault="0051333C" w:rsidP="0051333C">
      <w:pPr>
        <w:pStyle w:val="3"/>
      </w:pPr>
      <w:r>
        <w:rPr>
          <w:rStyle w:val="a4"/>
          <w:rFonts w:ascii="Lucida Sans Unicode" w:hAnsi="Lucida Sans Unicode" w:cs="Lucida Sans Unicode"/>
          <w:color w:val="1A1A1A"/>
        </w:rPr>
        <w:t>为什么</w:t>
      </w:r>
      <w:r>
        <w:rPr>
          <w:rStyle w:val="a4"/>
          <w:rFonts w:ascii="Lucida Sans Unicode" w:hAnsi="Lucida Sans Unicode" w:cs="Lucida Sans Unicode"/>
          <w:color w:val="1A1A1A"/>
        </w:rPr>
        <w:t xml:space="preserve"> wait </w:t>
      </w:r>
      <w:r>
        <w:rPr>
          <w:rStyle w:val="a4"/>
          <w:rFonts w:ascii="Lucida Sans Unicode" w:hAnsi="Lucida Sans Unicode" w:cs="Lucida Sans Unicode"/>
          <w:color w:val="1A1A1A"/>
        </w:rPr>
        <w:t>和</w:t>
      </w:r>
      <w:r>
        <w:rPr>
          <w:rStyle w:val="a4"/>
          <w:rFonts w:ascii="Lucida Sans Unicode" w:hAnsi="Lucida Sans Unicode" w:cs="Lucida Sans Unicode"/>
          <w:color w:val="1A1A1A"/>
        </w:rPr>
        <w:t xml:space="preserve"> notify </w:t>
      </w:r>
      <w:r>
        <w:rPr>
          <w:rStyle w:val="a4"/>
          <w:rFonts w:ascii="Lucida Sans Unicode" w:hAnsi="Lucida Sans Unicode" w:cs="Lucida Sans Unicode"/>
          <w:color w:val="1A1A1A"/>
        </w:rPr>
        <w:t>方法要在同步块中调用？</w:t>
      </w:r>
    </w:p>
    <w:p w:rsidR="0051333C" w:rsidRDefault="0051333C" w:rsidP="00FA61C5">
      <w:pPr>
        <w:widowControl/>
        <w:numPr>
          <w:ilvl w:val="0"/>
          <w:numId w:val="58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Java API </w:t>
      </w:r>
      <w:r>
        <w:rPr>
          <w:rFonts w:ascii="Lucida Sans Unicode" w:hAnsi="Lucida Sans Unicode" w:cs="Lucida Sans Unicode"/>
          <w:color w:val="1A1A1A"/>
          <w:szCs w:val="21"/>
        </w:rPr>
        <w:t>强制要求这样做，如果你不这么做，你的代码会抛出</w:t>
      </w:r>
      <w:r>
        <w:rPr>
          <w:rFonts w:ascii="Lucida Sans Unicode" w:hAnsi="Lucida Sans Unicode" w:cs="Lucida Sans Unicode"/>
          <w:color w:val="1A1A1A"/>
          <w:szCs w:val="21"/>
        </w:rPr>
        <w:t xml:space="preserve"> IllegalMonitorStateException </w:t>
      </w:r>
      <w:r>
        <w:rPr>
          <w:rFonts w:ascii="Lucida Sans Unicode" w:hAnsi="Lucida Sans Unicode" w:cs="Lucida Sans Unicode"/>
          <w:color w:val="1A1A1A"/>
          <w:szCs w:val="21"/>
        </w:rPr>
        <w:t>异常。</w:t>
      </w:r>
    </w:p>
    <w:p w:rsidR="0051333C" w:rsidRDefault="0051333C" w:rsidP="00FA61C5">
      <w:pPr>
        <w:widowControl/>
        <w:numPr>
          <w:ilvl w:val="0"/>
          <w:numId w:val="58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还有一个原因是为了避免</w:t>
      </w:r>
      <w:r>
        <w:rPr>
          <w:rFonts w:ascii="Lucida Sans Unicode" w:hAnsi="Lucida Sans Unicode" w:cs="Lucida Sans Unicode"/>
          <w:color w:val="1A1A1A"/>
          <w:szCs w:val="21"/>
        </w:rPr>
        <w:t xml:space="preserve"> wait </w:t>
      </w:r>
      <w:r>
        <w:rPr>
          <w:rFonts w:ascii="Lucida Sans Unicode" w:hAnsi="Lucida Sans Unicode" w:cs="Lucida Sans Unicode"/>
          <w:color w:val="1A1A1A"/>
          <w:szCs w:val="21"/>
        </w:rPr>
        <w:t>和</w:t>
      </w:r>
      <w:r>
        <w:rPr>
          <w:rFonts w:ascii="Lucida Sans Unicode" w:hAnsi="Lucida Sans Unicode" w:cs="Lucida Sans Unicode"/>
          <w:color w:val="1A1A1A"/>
          <w:szCs w:val="21"/>
        </w:rPr>
        <w:t xml:space="preserve"> notify </w:t>
      </w:r>
      <w:r>
        <w:rPr>
          <w:rFonts w:ascii="Lucida Sans Unicode" w:hAnsi="Lucida Sans Unicode" w:cs="Lucida Sans Unicode"/>
          <w:color w:val="1A1A1A"/>
          <w:szCs w:val="21"/>
        </w:rPr>
        <w:t>之间产生竞态条件。</w:t>
      </w:r>
    </w:p>
    <w:p w:rsidR="0051333C" w:rsidRDefault="0051333C" w:rsidP="0051333C">
      <w:pPr>
        <w:pStyle w:val="3"/>
        <w:rPr>
          <w:sz w:val="24"/>
          <w:szCs w:val="24"/>
        </w:rPr>
      </w:pPr>
      <w:r>
        <w:rPr>
          <w:rStyle w:val="a4"/>
          <w:rFonts w:ascii="Lucida Sans Unicode" w:hAnsi="Lucida Sans Unicode" w:cs="Lucida Sans Unicode"/>
          <w:color w:val="1A1A1A"/>
        </w:rPr>
        <w:t>为什么你应该在循环中检查等待条件？</w:t>
      </w:r>
    </w:p>
    <w:p w:rsidR="0051333C" w:rsidRDefault="0051333C" w:rsidP="005133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处于等待状态的线程可能会收到错误警报和伪唤醒，如果不在循环中检查等待条件，程序就会在没有满足结束条件的情况下退出。</w:t>
      </w:r>
    </w:p>
    <w:p w:rsidR="0051333C" w:rsidRDefault="0051333C" w:rsidP="0051333C">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所以，我们不能写</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if (condition)</w:t>
      </w:r>
      <w:r>
        <w:rPr>
          <w:rFonts w:ascii="Lucida Sans Unicode" w:hAnsi="Lucida Sans Unicode" w:cs="Lucida Sans Unicode"/>
          <w:color w:val="1A1A1A"/>
        </w:rPr>
        <w:t> </w:t>
      </w:r>
      <w:r>
        <w:rPr>
          <w:rFonts w:ascii="Lucida Sans Unicode" w:hAnsi="Lucida Sans Unicode" w:cs="Lucida Sans Unicode"/>
          <w:color w:val="1A1A1A"/>
        </w:rPr>
        <w:t>而应该是</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while (condition)</w:t>
      </w:r>
      <w:r>
        <w:rPr>
          <w:rFonts w:ascii="Lucida Sans Unicode" w:hAnsi="Lucida Sans Unicode" w:cs="Lucida Sans Unicode"/>
          <w:color w:val="1A1A1A"/>
        </w:rPr>
        <w:t> </w:t>
      </w:r>
      <w:r>
        <w:rPr>
          <w:rFonts w:ascii="Lucida Sans Unicode" w:hAnsi="Lucida Sans Unicode" w:cs="Lucida Sans Unicode"/>
          <w:color w:val="1A1A1A"/>
        </w:rPr>
        <w:t>，特别是</w:t>
      </w:r>
      <w:r>
        <w:rPr>
          <w:rFonts w:ascii="Lucida Sans Unicode" w:hAnsi="Lucida Sans Unicode" w:cs="Lucida Sans Unicode"/>
          <w:color w:val="1A1A1A"/>
        </w:rPr>
        <w:t xml:space="preserve"> CAS </w:t>
      </w:r>
      <w:r>
        <w:rPr>
          <w:rFonts w:ascii="Lucida Sans Unicode" w:hAnsi="Lucida Sans Unicode" w:cs="Lucida Sans Unicode"/>
          <w:color w:val="1A1A1A"/>
        </w:rPr>
        <w:t>竞争的时候。示例代码如下：</w:t>
      </w:r>
    </w:p>
    <w:tbl>
      <w:tblPr>
        <w:tblW w:w="0" w:type="dxa"/>
        <w:tblCellMar>
          <w:top w:w="15" w:type="dxa"/>
          <w:left w:w="15" w:type="dxa"/>
          <w:bottom w:w="15" w:type="dxa"/>
          <w:right w:w="15" w:type="dxa"/>
        </w:tblCellMar>
        <w:tblLook w:val="04A0" w:firstRow="1" w:lastRow="0" w:firstColumn="1" w:lastColumn="0" w:noHBand="0" w:noVBand="1"/>
      </w:tblPr>
      <w:tblGrid>
        <w:gridCol w:w="8304"/>
      </w:tblGrid>
      <w:tr w:rsidR="0051333C" w:rsidTr="0051333C">
        <w:trPr>
          <w:trHeight w:val="525"/>
        </w:trPr>
        <w:tc>
          <w:tcPr>
            <w:tcW w:w="0" w:type="auto"/>
            <w:tcBorders>
              <w:top w:val="nil"/>
              <w:left w:val="nil"/>
              <w:bottom w:val="nil"/>
              <w:right w:val="nil"/>
            </w:tcBorders>
            <w:tcMar>
              <w:top w:w="0" w:type="dxa"/>
              <w:left w:w="0" w:type="dxa"/>
              <w:bottom w:w="0" w:type="dxa"/>
              <w:right w:w="0" w:type="dxa"/>
            </w:tcMar>
            <w:vAlign w:val="center"/>
            <w:hideMark/>
          </w:tcPr>
          <w:p w:rsidR="0051333C" w:rsidRDefault="0051333C">
            <w:pPr>
              <w:pStyle w:val="HTML0"/>
              <w:shd w:val="clear" w:color="auto" w:fill="272822"/>
              <w:rPr>
                <w:rFonts w:ascii="Lucida Console" w:hAnsi="Lucida Console"/>
                <w:color w:val="657B83"/>
                <w:sz w:val="22"/>
                <w:szCs w:val="22"/>
              </w:rPr>
            </w:pPr>
            <w:r>
              <w:rPr>
                <w:rStyle w:val="comment"/>
                <w:rFonts w:ascii="Lucida Console" w:hAnsi="Lucida Console"/>
                <w:color w:val="75715E"/>
                <w:sz w:val="22"/>
                <w:szCs w:val="22"/>
              </w:rPr>
              <w:t>// The standard idiom for using the wait method</w:t>
            </w:r>
            <w:r>
              <w:rPr>
                <w:rFonts w:ascii="Lucida Console" w:hAnsi="Lucida Console"/>
                <w:color w:val="657B83"/>
                <w:sz w:val="22"/>
                <w:szCs w:val="22"/>
              </w:rPr>
              <w:br/>
            </w:r>
            <w:r>
              <w:rPr>
                <w:rStyle w:val="keyword"/>
                <w:rFonts w:ascii="Lucida Console" w:hAnsi="Lucida Console"/>
                <w:color w:val="66D9EF"/>
                <w:sz w:val="22"/>
                <w:szCs w:val="22"/>
              </w:rPr>
              <w:t>synchronized</w:t>
            </w:r>
            <w:r>
              <w:rPr>
                <w:rStyle w:val="line"/>
                <w:rFonts w:ascii="Lucida Console" w:hAnsi="Lucida Console"/>
                <w:color w:val="FFFFFF"/>
                <w:sz w:val="22"/>
                <w:szCs w:val="22"/>
              </w:rPr>
              <w:t xml:space="preserve"> (obj)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while</w:t>
            </w:r>
            <w:r>
              <w:rPr>
                <w:rStyle w:val="line"/>
                <w:rFonts w:ascii="Lucida Console" w:hAnsi="Lucida Console"/>
                <w:color w:val="FFFFFF"/>
                <w:sz w:val="22"/>
                <w:szCs w:val="22"/>
              </w:rPr>
              <w:t xml:space="preserve"> (condition does not hold) {</w:t>
            </w:r>
            <w:r>
              <w:rPr>
                <w:rFonts w:ascii="Lucida Console" w:hAnsi="Lucida Console"/>
                <w:color w:val="657B83"/>
                <w:sz w:val="22"/>
                <w:szCs w:val="22"/>
              </w:rPr>
              <w:br/>
            </w:r>
            <w:r>
              <w:rPr>
                <w:rStyle w:val="line"/>
                <w:rFonts w:ascii="Lucida Console" w:hAnsi="Lucida Console"/>
                <w:color w:val="FFFFFF"/>
                <w:sz w:val="22"/>
                <w:szCs w:val="22"/>
              </w:rPr>
              <w:t xml:space="preserve">        obj.wait(); </w:t>
            </w:r>
            <w:r>
              <w:rPr>
                <w:rStyle w:val="comment"/>
                <w:rFonts w:ascii="Lucida Console" w:hAnsi="Lucida Console"/>
                <w:color w:val="75715E"/>
                <w:sz w:val="22"/>
                <w:szCs w:val="22"/>
              </w:rPr>
              <w:t>// (Releases lock, and reacquires on wakeup)</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 </w:t>
            </w:r>
            <w:r>
              <w:rPr>
                <w:rStyle w:val="comment"/>
                <w:rFonts w:ascii="Lucida Console" w:hAnsi="Lucida Console"/>
                <w:color w:val="75715E"/>
                <w:sz w:val="22"/>
                <w:szCs w:val="22"/>
              </w:rPr>
              <w:t>// Perform action appropriate to condition</w:t>
            </w:r>
            <w:r>
              <w:rPr>
                <w:rFonts w:ascii="Lucida Console" w:hAnsi="Lucida Console"/>
                <w:color w:val="657B83"/>
                <w:sz w:val="22"/>
                <w:szCs w:val="22"/>
              </w:rPr>
              <w:br/>
            </w:r>
            <w:r>
              <w:rPr>
                <w:rStyle w:val="line"/>
                <w:rFonts w:ascii="Lucida Console" w:hAnsi="Lucida Console"/>
                <w:color w:val="FFFFFF"/>
                <w:sz w:val="22"/>
                <w:szCs w:val="22"/>
              </w:rPr>
              <w:t>}</w:t>
            </w:r>
          </w:p>
        </w:tc>
      </w:tr>
    </w:tbl>
    <w:p w:rsidR="0051333C" w:rsidRDefault="0051333C" w:rsidP="00FA61C5">
      <w:pPr>
        <w:widowControl/>
        <w:numPr>
          <w:ilvl w:val="0"/>
          <w:numId w:val="58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另外，也可以看看</w:t>
      </w:r>
      <w:r>
        <w:rPr>
          <w:rFonts w:ascii="Lucida Sans Unicode" w:hAnsi="Lucida Sans Unicode" w:cs="Lucida Sans Unicode"/>
          <w:color w:val="1A1A1A"/>
          <w:szCs w:val="21"/>
        </w:rPr>
        <w:t> </w:t>
      </w:r>
      <w:hyperlink r:id="rId113" w:tgtFrame="_blank" w:history="1">
        <w:r>
          <w:rPr>
            <w:rStyle w:val="a5"/>
            <w:rFonts w:ascii="Lucida Sans Unicode" w:hAnsi="Lucida Sans Unicode" w:cs="Lucida Sans Unicode"/>
            <w:color w:val="0088CC"/>
            <w:szCs w:val="21"/>
          </w:rPr>
          <w:t>《</w:t>
        </w:r>
        <w:r>
          <w:rPr>
            <w:rStyle w:val="a5"/>
            <w:rFonts w:ascii="Lucida Sans Unicode" w:hAnsi="Lucida Sans Unicode" w:cs="Lucida Sans Unicode"/>
            <w:color w:val="0088CC"/>
            <w:szCs w:val="21"/>
          </w:rPr>
          <w:t xml:space="preserve">wait </w:t>
        </w:r>
        <w:r>
          <w:rPr>
            <w:rStyle w:val="a5"/>
            <w:rFonts w:ascii="Lucida Sans Unicode" w:hAnsi="Lucida Sans Unicode" w:cs="Lucida Sans Unicode"/>
            <w:color w:val="0088CC"/>
            <w:szCs w:val="21"/>
          </w:rPr>
          <w:t>必须放在</w:t>
        </w:r>
        <w:r>
          <w:rPr>
            <w:rStyle w:val="a5"/>
            <w:rFonts w:ascii="Lucida Sans Unicode" w:hAnsi="Lucida Sans Unicode" w:cs="Lucida Sans Unicode"/>
            <w:color w:val="0088CC"/>
            <w:szCs w:val="21"/>
          </w:rPr>
          <w:t xml:space="preserve"> while </w:t>
        </w:r>
        <w:r>
          <w:rPr>
            <w:rStyle w:val="a5"/>
            <w:rFonts w:ascii="Lucida Sans Unicode" w:hAnsi="Lucida Sans Unicode" w:cs="Lucida Sans Unicode"/>
            <w:color w:val="0088CC"/>
            <w:szCs w:val="21"/>
          </w:rPr>
          <w:t>循环里面的原因探析》</w:t>
        </w:r>
      </w:hyperlink>
    </w:p>
    <w:p w:rsidR="00992D9A" w:rsidRDefault="00992D9A" w:rsidP="00992D9A">
      <w:pPr>
        <w:pStyle w:val="2"/>
      </w:pPr>
      <w:r>
        <w:rPr>
          <w:rFonts w:hint="eastAsia"/>
        </w:rPr>
        <w:t>116.</w:t>
      </w:r>
      <w:r w:rsidRPr="00992D9A">
        <w:t xml:space="preserve"> </w:t>
      </w:r>
      <w:r>
        <w:t>sleep、join、yield 方法有什么区别？</w:t>
      </w:r>
    </w:p>
    <w:p w:rsidR="00992D9A" w:rsidRDefault="00992D9A" w:rsidP="00992D9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1</w:t>
      </w:r>
      <w:r>
        <w:rPr>
          <w:rFonts w:ascii="Lucida Sans Unicode" w:hAnsi="Lucida Sans Unicode" w:cs="Lucida Sans Unicode"/>
          <w:color w:val="1A1A1A"/>
        </w:rPr>
        <w:t>）</w:t>
      </w:r>
      <w:r>
        <w:rPr>
          <w:rFonts w:ascii="Lucida Sans Unicode" w:hAnsi="Lucida Sans Unicode" w:cs="Lucida Sans Unicode"/>
          <w:color w:val="1A1A1A"/>
        </w:rPr>
        <w:t xml:space="preserve">sleep </w:t>
      </w:r>
      <w:r>
        <w:rPr>
          <w:rFonts w:ascii="Lucida Sans Unicode" w:hAnsi="Lucida Sans Unicode" w:cs="Lucida Sans Unicode"/>
          <w:color w:val="1A1A1A"/>
        </w:rPr>
        <w:t>方法</w:t>
      </w:r>
    </w:p>
    <w:p w:rsidR="00992D9A" w:rsidRDefault="00992D9A" w:rsidP="00992D9A">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在指定的毫秒数内，让当前正在执行的线程休眠（暂停执行），此操作受到系统计时器和调度程序精度和准确性的影响。让其他线程有机会继续执行，但它并不释放对象锁。也就是如果有</w:t>
      </w:r>
      <w:r>
        <w:rPr>
          <w:rStyle w:val="HTML"/>
          <w:rFonts w:ascii="Lucida Console" w:hAnsi="Lucida Console"/>
          <w:color w:val="1A1A1A"/>
          <w:sz w:val="21"/>
          <w:szCs w:val="21"/>
          <w:bdr w:val="single" w:sz="6" w:space="1" w:color="CCCCCC" w:frame="1"/>
          <w:shd w:val="clear" w:color="auto" w:fill="DDDDDD"/>
        </w:rPr>
        <w:t>synchronized</w:t>
      </w:r>
      <w:r>
        <w:rPr>
          <w:rFonts w:ascii="Lucida Sans Unicode" w:hAnsi="Lucida Sans Unicode" w:cs="Lucida Sans Unicode"/>
          <w:color w:val="1A1A1A"/>
        </w:rPr>
        <w:t> </w:t>
      </w:r>
      <w:r>
        <w:rPr>
          <w:rFonts w:ascii="Lucida Sans Unicode" w:hAnsi="Lucida Sans Unicode" w:cs="Lucida Sans Unicode"/>
          <w:color w:val="1A1A1A"/>
        </w:rPr>
        <w:t>同步块，其他线程仍然不能访问共享数据。注意该方法要捕获异常。</w:t>
      </w:r>
    </w:p>
    <w:p w:rsidR="00992D9A" w:rsidRDefault="00992D9A" w:rsidP="00992D9A">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比如有两个线程同时执行</w:t>
      </w:r>
      <w:r>
        <w:rPr>
          <w:rFonts w:ascii="Lucida Sans Unicode" w:hAnsi="Lucida Sans Unicode" w:cs="Lucida Sans Unicode"/>
          <w:color w:val="1A1A1A"/>
        </w:rPr>
        <w:t>(</w:t>
      </w:r>
      <w:r>
        <w:rPr>
          <w:rFonts w:ascii="Lucida Sans Unicode" w:hAnsi="Lucida Sans Unicode" w:cs="Lucida Sans Unicode"/>
          <w:color w:val="1A1A1A"/>
        </w:rPr>
        <w:t>没有</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synchronized</w:t>
      </w:r>
      <w:r>
        <w:rPr>
          <w:rFonts w:ascii="Lucida Sans Unicode" w:hAnsi="Lucida Sans Unicode" w:cs="Lucida Sans Unicode"/>
          <w:color w:val="1A1A1A"/>
        </w:rPr>
        <w:t>)</w:t>
      </w:r>
      <w:r>
        <w:rPr>
          <w:rFonts w:ascii="Lucida Sans Unicode" w:hAnsi="Lucida Sans Unicode" w:cs="Lucida Sans Unicode"/>
          <w:color w:val="1A1A1A"/>
        </w:rPr>
        <w:t>，一个线程优先级为</w:t>
      </w:r>
      <w:r>
        <w:rPr>
          <w:rStyle w:val="HTML"/>
          <w:rFonts w:ascii="Lucida Console" w:hAnsi="Lucida Console"/>
          <w:color w:val="1A1A1A"/>
          <w:sz w:val="21"/>
          <w:szCs w:val="21"/>
          <w:bdr w:val="single" w:sz="6" w:space="1" w:color="CCCCCC" w:frame="1"/>
          <w:shd w:val="clear" w:color="auto" w:fill="DDDDDD"/>
        </w:rPr>
        <w:t>MAX_PRIORITY</w:t>
      </w:r>
      <w:r>
        <w:rPr>
          <w:rFonts w:ascii="Lucida Sans Unicode" w:hAnsi="Lucida Sans Unicode" w:cs="Lucida Sans Unicode"/>
          <w:color w:val="1A1A1A"/>
        </w:rPr>
        <w:t> </w:t>
      </w:r>
      <w:r>
        <w:rPr>
          <w:rFonts w:ascii="Lucida Sans Unicode" w:hAnsi="Lucida Sans Unicode" w:cs="Lucida Sans Unicode"/>
          <w:color w:val="1A1A1A"/>
        </w:rPr>
        <w:t>，另一个为</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MIN_PRIORITY</w:t>
      </w:r>
      <w:r>
        <w:rPr>
          <w:rFonts w:ascii="Lucida Sans Unicode" w:hAnsi="Lucida Sans Unicode" w:cs="Lucida Sans Unicode"/>
          <w:color w:val="1A1A1A"/>
        </w:rPr>
        <w:t> </w:t>
      </w:r>
      <w:r>
        <w:rPr>
          <w:rFonts w:ascii="Lucida Sans Unicode" w:hAnsi="Lucida Sans Unicode" w:cs="Lucida Sans Unicode"/>
          <w:color w:val="1A1A1A"/>
        </w:rPr>
        <w:t>。</w:t>
      </w:r>
    </w:p>
    <w:p w:rsidR="00992D9A" w:rsidRDefault="00992D9A" w:rsidP="00FA61C5">
      <w:pPr>
        <w:widowControl/>
        <w:numPr>
          <w:ilvl w:val="0"/>
          <w:numId w:val="58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如果没有</w:t>
      </w:r>
      <w:r>
        <w:rPr>
          <w:rFonts w:ascii="Lucida Sans Unicode" w:hAnsi="Lucida Sans Unicode" w:cs="Lucida Sans Unicode"/>
          <w:color w:val="1A1A1A"/>
          <w:szCs w:val="21"/>
        </w:rPr>
        <w:t xml:space="preserve"> sleep </w:t>
      </w:r>
      <w:r>
        <w:rPr>
          <w:rFonts w:ascii="Lucida Sans Unicode" w:hAnsi="Lucida Sans Unicode" w:cs="Lucida Sans Unicode"/>
          <w:color w:val="1A1A1A"/>
          <w:szCs w:val="21"/>
        </w:rPr>
        <w:t>方法，只有高优先级的线程执行完成后，低优先级的线程才能执行。但当高优先级的线程</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#sleep(5000)</w:t>
      </w:r>
      <w:r>
        <w:rPr>
          <w:rFonts w:ascii="Lucida Sans Unicode" w:hAnsi="Lucida Sans Unicode" w:cs="Lucida Sans Unicode"/>
          <w:color w:val="1A1A1A"/>
          <w:szCs w:val="21"/>
        </w:rPr>
        <w:t> </w:t>
      </w:r>
      <w:r>
        <w:rPr>
          <w:rFonts w:ascii="Lucida Sans Unicode" w:hAnsi="Lucida Sans Unicode" w:cs="Lucida Sans Unicode"/>
          <w:color w:val="1A1A1A"/>
          <w:szCs w:val="21"/>
        </w:rPr>
        <w:t>后，低优先级就有机会执行了。</w:t>
      </w:r>
    </w:p>
    <w:p w:rsidR="00992D9A" w:rsidRDefault="00992D9A" w:rsidP="00FA61C5">
      <w:pPr>
        <w:widowControl/>
        <w:numPr>
          <w:ilvl w:val="0"/>
          <w:numId w:val="58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总之，</w:t>
      </w:r>
      <w:r>
        <w:rPr>
          <w:rFonts w:ascii="Lucida Sans Unicode" w:hAnsi="Lucida Sans Unicode" w:cs="Lucida Sans Unicode"/>
          <w:color w:val="1A1A1A"/>
          <w:szCs w:val="21"/>
        </w:rPr>
        <w:t xml:space="preserve">sleep </w:t>
      </w:r>
      <w:r>
        <w:rPr>
          <w:rFonts w:ascii="Lucida Sans Unicode" w:hAnsi="Lucida Sans Unicode" w:cs="Lucida Sans Unicode"/>
          <w:color w:val="1A1A1A"/>
          <w:szCs w:val="21"/>
        </w:rPr>
        <w:t>方法，可以使低优先级的线程得到执行的机会，当然也可以让同优先级、高优先级的线程有执行的机会。</w:t>
      </w:r>
    </w:p>
    <w:p w:rsidR="00992D9A" w:rsidRDefault="00992D9A" w:rsidP="00992D9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2</w:t>
      </w:r>
      <w:r>
        <w:rPr>
          <w:rFonts w:ascii="Lucida Sans Unicode" w:hAnsi="Lucida Sans Unicode" w:cs="Lucida Sans Unicode"/>
          <w:color w:val="1A1A1A"/>
        </w:rPr>
        <w:t>）</w:t>
      </w:r>
      <w:r>
        <w:rPr>
          <w:rFonts w:ascii="Lucida Sans Unicode" w:hAnsi="Lucida Sans Unicode" w:cs="Lucida Sans Unicode"/>
          <w:color w:val="1A1A1A"/>
        </w:rPr>
        <w:t xml:space="preserve">yield </w:t>
      </w:r>
      <w:r>
        <w:rPr>
          <w:rFonts w:ascii="Lucida Sans Unicode" w:hAnsi="Lucida Sans Unicode" w:cs="Lucida Sans Unicode"/>
          <w:color w:val="1A1A1A"/>
        </w:rPr>
        <w:t>方法</w:t>
      </w:r>
    </w:p>
    <w:p w:rsidR="00992D9A" w:rsidRDefault="00992D9A" w:rsidP="00992D9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yield </w:t>
      </w:r>
      <w:r>
        <w:rPr>
          <w:rFonts w:ascii="Lucida Sans Unicode" w:hAnsi="Lucida Sans Unicode" w:cs="Lucida Sans Unicode"/>
          <w:color w:val="1A1A1A"/>
        </w:rPr>
        <w:t>方法和</w:t>
      </w:r>
      <w:r>
        <w:rPr>
          <w:rFonts w:ascii="Lucida Sans Unicode" w:hAnsi="Lucida Sans Unicode" w:cs="Lucida Sans Unicode"/>
          <w:color w:val="1A1A1A"/>
        </w:rPr>
        <w:t xml:space="preserve"> sleep </w:t>
      </w:r>
      <w:r>
        <w:rPr>
          <w:rFonts w:ascii="Lucida Sans Unicode" w:hAnsi="Lucida Sans Unicode" w:cs="Lucida Sans Unicode"/>
          <w:color w:val="1A1A1A"/>
        </w:rPr>
        <w:t>方法类似，也不会释放</w:t>
      </w:r>
      <w:r>
        <w:rPr>
          <w:rFonts w:ascii="Lucida Sans Unicode" w:hAnsi="Lucida Sans Unicode" w:cs="Lucida Sans Unicode"/>
          <w:color w:val="1A1A1A"/>
        </w:rPr>
        <w:t>“</w:t>
      </w:r>
      <w:r>
        <w:rPr>
          <w:rFonts w:ascii="Lucida Sans Unicode" w:hAnsi="Lucida Sans Unicode" w:cs="Lucida Sans Unicode"/>
          <w:color w:val="1A1A1A"/>
        </w:rPr>
        <w:t>锁标志</w:t>
      </w:r>
      <w:r>
        <w:rPr>
          <w:rFonts w:ascii="Lucida Sans Unicode" w:hAnsi="Lucida Sans Unicode" w:cs="Lucida Sans Unicode"/>
          <w:color w:val="1A1A1A"/>
        </w:rPr>
        <w:t>”</w:t>
      </w:r>
      <w:r>
        <w:rPr>
          <w:rFonts w:ascii="Lucida Sans Unicode" w:hAnsi="Lucida Sans Unicode" w:cs="Lucida Sans Unicode"/>
          <w:color w:val="1A1A1A"/>
        </w:rPr>
        <w:t>，区别在于：</w:t>
      </w:r>
    </w:p>
    <w:p w:rsidR="00992D9A" w:rsidRDefault="00992D9A" w:rsidP="00FA61C5">
      <w:pPr>
        <w:widowControl/>
        <w:numPr>
          <w:ilvl w:val="0"/>
          <w:numId w:val="58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它没有参数，即</w:t>
      </w:r>
      <w:r>
        <w:rPr>
          <w:rFonts w:ascii="Lucida Sans Unicode" w:hAnsi="Lucida Sans Unicode" w:cs="Lucida Sans Unicode"/>
          <w:color w:val="1A1A1A"/>
          <w:szCs w:val="21"/>
        </w:rPr>
        <w:t xml:space="preserve"> yield </w:t>
      </w:r>
      <w:r>
        <w:rPr>
          <w:rFonts w:ascii="Lucida Sans Unicode" w:hAnsi="Lucida Sans Unicode" w:cs="Lucida Sans Unicode"/>
          <w:color w:val="1A1A1A"/>
          <w:szCs w:val="21"/>
        </w:rPr>
        <w:t>方法只是使当前线程重新回到可执行状态，所以执行</w:t>
      </w:r>
      <w:r>
        <w:rPr>
          <w:rFonts w:ascii="Lucida Sans Unicode" w:hAnsi="Lucida Sans Unicode" w:cs="Lucida Sans Unicode"/>
          <w:color w:val="1A1A1A"/>
          <w:szCs w:val="21"/>
        </w:rPr>
        <w:t xml:space="preserve">yield </w:t>
      </w:r>
      <w:r>
        <w:rPr>
          <w:rFonts w:ascii="Lucida Sans Unicode" w:hAnsi="Lucida Sans Unicode" w:cs="Lucida Sans Unicode"/>
          <w:color w:val="1A1A1A"/>
          <w:szCs w:val="21"/>
        </w:rPr>
        <w:t>的线程有可能在进入到可执行状态后马上又被执行。</w:t>
      </w:r>
    </w:p>
    <w:p w:rsidR="00992D9A" w:rsidRDefault="00992D9A" w:rsidP="00FA61C5">
      <w:pPr>
        <w:widowControl/>
        <w:numPr>
          <w:ilvl w:val="0"/>
          <w:numId w:val="58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另外</w:t>
      </w:r>
      <w:r>
        <w:rPr>
          <w:rFonts w:ascii="Lucida Sans Unicode" w:hAnsi="Lucida Sans Unicode" w:cs="Lucida Sans Unicode"/>
          <w:color w:val="1A1A1A"/>
          <w:szCs w:val="21"/>
        </w:rPr>
        <w:t xml:space="preserve"> yield </w:t>
      </w:r>
      <w:r>
        <w:rPr>
          <w:rFonts w:ascii="Lucida Sans Unicode" w:hAnsi="Lucida Sans Unicode" w:cs="Lucida Sans Unicode"/>
          <w:color w:val="1A1A1A"/>
          <w:szCs w:val="21"/>
        </w:rPr>
        <w:t>方法只能使同优先级或者高优先级的线程得到执行机会，这也和</w:t>
      </w:r>
      <w:r>
        <w:rPr>
          <w:rFonts w:ascii="Lucida Sans Unicode" w:hAnsi="Lucida Sans Unicode" w:cs="Lucida Sans Unicode"/>
          <w:color w:val="1A1A1A"/>
          <w:szCs w:val="21"/>
        </w:rPr>
        <w:t xml:space="preserve"> sleep </w:t>
      </w:r>
      <w:r>
        <w:rPr>
          <w:rFonts w:ascii="Lucida Sans Unicode" w:hAnsi="Lucida Sans Unicode" w:cs="Lucida Sans Unicode"/>
          <w:color w:val="1A1A1A"/>
          <w:szCs w:val="21"/>
        </w:rPr>
        <w:t>方法不同。</w:t>
      </w:r>
    </w:p>
    <w:p w:rsidR="00992D9A" w:rsidRDefault="00992D9A" w:rsidP="00992D9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3</w:t>
      </w:r>
      <w:r>
        <w:rPr>
          <w:rFonts w:ascii="Lucida Sans Unicode" w:hAnsi="Lucida Sans Unicode" w:cs="Lucida Sans Unicode"/>
          <w:color w:val="1A1A1A"/>
        </w:rPr>
        <w:t>）</w:t>
      </w:r>
      <w:r>
        <w:rPr>
          <w:rFonts w:ascii="Lucida Sans Unicode" w:hAnsi="Lucida Sans Unicode" w:cs="Lucida Sans Unicode"/>
          <w:color w:val="1A1A1A"/>
        </w:rPr>
        <w:t xml:space="preserve">join </w:t>
      </w:r>
      <w:r>
        <w:rPr>
          <w:rFonts w:ascii="Lucida Sans Unicode" w:hAnsi="Lucida Sans Unicode" w:cs="Lucida Sans Unicode"/>
          <w:color w:val="1A1A1A"/>
        </w:rPr>
        <w:t>方法</w:t>
      </w:r>
    </w:p>
    <w:p w:rsidR="00992D9A" w:rsidRDefault="00992D9A" w:rsidP="00992D9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Thread </w:t>
      </w:r>
      <w:r>
        <w:rPr>
          <w:rFonts w:ascii="Lucida Sans Unicode" w:hAnsi="Lucida Sans Unicode" w:cs="Lucida Sans Unicode"/>
          <w:color w:val="1A1A1A"/>
        </w:rPr>
        <w:t>的非静态方法</w:t>
      </w:r>
      <w:r>
        <w:rPr>
          <w:rFonts w:ascii="Lucida Sans Unicode" w:hAnsi="Lucida Sans Unicode" w:cs="Lucida Sans Unicode"/>
          <w:color w:val="1A1A1A"/>
        </w:rPr>
        <w:t xml:space="preserve"> join </w:t>
      </w:r>
      <w:r>
        <w:rPr>
          <w:rFonts w:ascii="Lucida Sans Unicode" w:hAnsi="Lucida Sans Unicode" w:cs="Lucida Sans Unicode"/>
          <w:color w:val="1A1A1A"/>
        </w:rPr>
        <w:t>，让一个线程</w:t>
      </w:r>
      <w:r>
        <w:rPr>
          <w:rFonts w:ascii="Lucida Sans Unicode" w:hAnsi="Lucida Sans Unicode" w:cs="Lucida Sans Unicode"/>
          <w:color w:val="1A1A1A"/>
        </w:rPr>
        <w:t xml:space="preserve"> B “</w:t>
      </w:r>
      <w:r>
        <w:rPr>
          <w:rFonts w:ascii="Lucida Sans Unicode" w:hAnsi="Lucida Sans Unicode" w:cs="Lucida Sans Unicode"/>
          <w:color w:val="1A1A1A"/>
        </w:rPr>
        <w:t>加入</w:t>
      </w:r>
      <w:r>
        <w:rPr>
          <w:rFonts w:ascii="Lucida Sans Unicode" w:hAnsi="Lucida Sans Unicode" w:cs="Lucida Sans Unicode"/>
          <w:color w:val="1A1A1A"/>
        </w:rPr>
        <w:t>”</w:t>
      </w:r>
      <w:r>
        <w:rPr>
          <w:rFonts w:ascii="Lucida Sans Unicode" w:hAnsi="Lucida Sans Unicode" w:cs="Lucida Sans Unicode"/>
          <w:color w:val="1A1A1A"/>
        </w:rPr>
        <w:t>到另外一个线程</w:t>
      </w:r>
      <w:r>
        <w:rPr>
          <w:rFonts w:ascii="Lucida Sans Unicode" w:hAnsi="Lucida Sans Unicode" w:cs="Lucida Sans Unicode"/>
          <w:color w:val="1A1A1A"/>
        </w:rPr>
        <w:t xml:space="preserve"> A </w:t>
      </w:r>
      <w:r>
        <w:rPr>
          <w:rFonts w:ascii="Lucida Sans Unicode" w:hAnsi="Lucida Sans Unicode" w:cs="Lucida Sans Unicode"/>
          <w:color w:val="1A1A1A"/>
        </w:rPr>
        <w:t>的尾部。在线程</w:t>
      </w:r>
      <w:r>
        <w:rPr>
          <w:rFonts w:ascii="Lucida Sans Unicode" w:hAnsi="Lucida Sans Unicode" w:cs="Lucida Sans Unicode"/>
          <w:color w:val="1A1A1A"/>
        </w:rPr>
        <w:t xml:space="preserve"> A </w:t>
      </w:r>
      <w:r>
        <w:rPr>
          <w:rFonts w:ascii="Lucida Sans Unicode" w:hAnsi="Lucida Sans Unicode" w:cs="Lucida Sans Unicode"/>
          <w:color w:val="1A1A1A"/>
        </w:rPr>
        <w:t>执行完毕之前，线程</w:t>
      </w:r>
      <w:r>
        <w:rPr>
          <w:rFonts w:ascii="Lucida Sans Unicode" w:hAnsi="Lucida Sans Unicode" w:cs="Lucida Sans Unicode"/>
          <w:color w:val="1A1A1A"/>
        </w:rPr>
        <w:t xml:space="preserve"> B </w:t>
      </w:r>
      <w:r>
        <w:rPr>
          <w:rFonts w:ascii="Lucida Sans Unicode" w:hAnsi="Lucida Sans Unicode" w:cs="Lucida Sans Unicode"/>
          <w:color w:val="1A1A1A"/>
        </w:rPr>
        <w:t>不能工作。示例代码如下：</w:t>
      </w:r>
    </w:p>
    <w:tbl>
      <w:tblPr>
        <w:tblW w:w="0" w:type="dxa"/>
        <w:tblCellMar>
          <w:top w:w="15" w:type="dxa"/>
          <w:left w:w="15" w:type="dxa"/>
          <w:bottom w:w="15" w:type="dxa"/>
          <w:right w:w="15" w:type="dxa"/>
        </w:tblCellMar>
        <w:tblLook w:val="04A0" w:firstRow="1" w:lastRow="0" w:firstColumn="1" w:lastColumn="0" w:noHBand="0" w:noVBand="1"/>
      </w:tblPr>
      <w:tblGrid>
        <w:gridCol w:w="3447"/>
      </w:tblGrid>
      <w:tr w:rsidR="00992D9A" w:rsidTr="00992D9A">
        <w:trPr>
          <w:trHeight w:val="525"/>
        </w:trPr>
        <w:tc>
          <w:tcPr>
            <w:tcW w:w="0" w:type="auto"/>
            <w:tcBorders>
              <w:top w:val="nil"/>
              <w:left w:val="nil"/>
              <w:bottom w:val="nil"/>
              <w:right w:val="nil"/>
            </w:tcBorders>
            <w:tcMar>
              <w:top w:w="0" w:type="dxa"/>
              <w:left w:w="0" w:type="dxa"/>
              <w:bottom w:w="0" w:type="dxa"/>
              <w:right w:w="0" w:type="dxa"/>
            </w:tcMar>
            <w:vAlign w:val="center"/>
            <w:hideMark/>
          </w:tcPr>
          <w:p w:rsidR="00992D9A" w:rsidRDefault="00992D9A">
            <w:pPr>
              <w:pStyle w:val="HTML0"/>
              <w:shd w:val="clear" w:color="auto" w:fill="272822"/>
              <w:rPr>
                <w:rFonts w:ascii="Lucida Console" w:hAnsi="Lucida Console"/>
                <w:color w:val="657B83"/>
                <w:sz w:val="22"/>
                <w:szCs w:val="22"/>
              </w:rPr>
            </w:pPr>
            <w:r>
              <w:rPr>
                <w:rStyle w:val="line"/>
                <w:rFonts w:ascii="Lucida Console" w:hAnsi="Lucida Console"/>
                <w:color w:val="FFFFFF"/>
                <w:sz w:val="22"/>
                <w:szCs w:val="22"/>
              </w:rPr>
              <w:t xml:space="preserve">Thread t = </w:t>
            </w:r>
            <w:r>
              <w:rPr>
                <w:rStyle w:val="keyword"/>
                <w:rFonts w:ascii="Lucida Console" w:hAnsi="Lucida Console"/>
                <w:color w:val="66D9EF"/>
                <w:sz w:val="22"/>
                <w:szCs w:val="22"/>
              </w:rPr>
              <w:t>new</w:t>
            </w:r>
            <w:r>
              <w:rPr>
                <w:rStyle w:val="line"/>
                <w:rFonts w:ascii="Lucida Console" w:hAnsi="Lucida Console"/>
                <w:color w:val="FFFFFF"/>
                <w:sz w:val="22"/>
                <w:szCs w:val="22"/>
              </w:rPr>
              <w:t xml:space="preserve"> MyThread();</w:t>
            </w:r>
            <w:r>
              <w:rPr>
                <w:rFonts w:ascii="Lucida Console" w:hAnsi="Lucida Console"/>
                <w:color w:val="657B83"/>
                <w:sz w:val="22"/>
                <w:szCs w:val="22"/>
              </w:rPr>
              <w:br/>
            </w:r>
            <w:r>
              <w:rPr>
                <w:rStyle w:val="line"/>
                <w:rFonts w:ascii="Lucida Console" w:hAnsi="Lucida Console"/>
                <w:color w:val="FFFFFF"/>
                <w:sz w:val="22"/>
                <w:szCs w:val="22"/>
              </w:rPr>
              <w:t>t.start();</w:t>
            </w:r>
            <w:r>
              <w:rPr>
                <w:rFonts w:ascii="Lucida Console" w:hAnsi="Lucida Console"/>
                <w:color w:val="657B83"/>
                <w:sz w:val="22"/>
                <w:szCs w:val="22"/>
              </w:rPr>
              <w:br/>
            </w:r>
            <w:r>
              <w:rPr>
                <w:rStyle w:val="line"/>
                <w:rFonts w:ascii="Lucida Console" w:hAnsi="Lucida Console"/>
                <w:color w:val="FFFFFF"/>
                <w:sz w:val="22"/>
                <w:szCs w:val="22"/>
              </w:rPr>
              <w:t>t.join();</w:t>
            </w:r>
          </w:p>
        </w:tc>
      </w:tr>
    </w:tbl>
    <w:p w:rsidR="00992D9A" w:rsidRDefault="00992D9A" w:rsidP="00FA61C5">
      <w:pPr>
        <w:widowControl/>
        <w:numPr>
          <w:ilvl w:val="0"/>
          <w:numId w:val="58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保证当前线程停止执行，直到该线程所加入的线程</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t</w:t>
      </w:r>
      <w:r>
        <w:rPr>
          <w:rFonts w:ascii="Lucida Sans Unicode" w:hAnsi="Lucida Sans Unicode" w:cs="Lucida Sans Unicode"/>
          <w:color w:val="1A1A1A"/>
          <w:szCs w:val="21"/>
        </w:rPr>
        <w:t> </w:t>
      </w:r>
      <w:r>
        <w:rPr>
          <w:rFonts w:ascii="Lucida Sans Unicode" w:hAnsi="Lucida Sans Unicode" w:cs="Lucida Sans Unicode"/>
          <w:color w:val="1A1A1A"/>
          <w:szCs w:val="21"/>
        </w:rPr>
        <w:t>完成为止。然而，如果它加入的线程</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t</w:t>
      </w:r>
      <w:r>
        <w:rPr>
          <w:rFonts w:ascii="Lucida Sans Unicode" w:hAnsi="Lucida Sans Unicode" w:cs="Lucida Sans Unicode"/>
          <w:color w:val="1A1A1A"/>
          <w:szCs w:val="21"/>
        </w:rPr>
        <w:t> </w:t>
      </w:r>
      <w:r>
        <w:rPr>
          <w:rFonts w:ascii="Lucida Sans Unicode" w:hAnsi="Lucida Sans Unicode" w:cs="Lucida Sans Unicode"/>
          <w:color w:val="1A1A1A"/>
          <w:szCs w:val="21"/>
        </w:rPr>
        <w:t>没有存活，则当前线程不需要停止。</w:t>
      </w:r>
    </w:p>
    <w:p w:rsidR="00992D9A" w:rsidRDefault="00992D9A" w:rsidP="00992D9A">
      <w:pPr>
        <w:pStyle w:val="3"/>
        <w:rPr>
          <w:sz w:val="24"/>
          <w:szCs w:val="24"/>
        </w:rPr>
      </w:pPr>
      <w:r>
        <w:rPr>
          <w:rStyle w:val="a4"/>
          <w:rFonts w:ascii="Lucida Sans Unicode" w:hAnsi="Lucida Sans Unicode" w:cs="Lucida Sans Unicode"/>
          <w:color w:val="1A1A1A"/>
        </w:rPr>
        <w:t>线程的</w:t>
      </w:r>
      <w:r>
        <w:rPr>
          <w:rStyle w:val="a4"/>
          <w:rFonts w:ascii="Lucida Sans Unicode" w:hAnsi="Lucida Sans Unicode" w:cs="Lucida Sans Unicode"/>
          <w:color w:val="1A1A1A"/>
        </w:rPr>
        <w:t xml:space="preserve"> sleep </w:t>
      </w:r>
      <w:r>
        <w:rPr>
          <w:rStyle w:val="a4"/>
          <w:rFonts w:ascii="Lucida Sans Unicode" w:hAnsi="Lucida Sans Unicode" w:cs="Lucida Sans Unicode"/>
          <w:color w:val="1A1A1A"/>
        </w:rPr>
        <w:t>方法和</w:t>
      </w:r>
      <w:r>
        <w:rPr>
          <w:rStyle w:val="a4"/>
          <w:rFonts w:ascii="Lucida Sans Unicode" w:hAnsi="Lucida Sans Unicode" w:cs="Lucida Sans Unicode"/>
          <w:color w:val="1A1A1A"/>
        </w:rPr>
        <w:t xml:space="preserve"> yield </w:t>
      </w:r>
      <w:r>
        <w:rPr>
          <w:rStyle w:val="a4"/>
          <w:rFonts w:ascii="Lucida Sans Unicode" w:hAnsi="Lucida Sans Unicode" w:cs="Lucida Sans Unicode"/>
          <w:color w:val="1A1A1A"/>
        </w:rPr>
        <w:t>方法有什么区别？</w:t>
      </w:r>
    </w:p>
    <w:p w:rsidR="00992D9A" w:rsidRDefault="00992D9A" w:rsidP="00FA61C5">
      <w:pPr>
        <w:widowControl/>
        <w:numPr>
          <w:ilvl w:val="0"/>
          <w:numId w:val="58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sleep </w:t>
      </w:r>
      <w:r>
        <w:rPr>
          <w:rFonts w:ascii="Lucida Sans Unicode" w:hAnsi="Lucida Sans Unicode" w:cs="Lucida Sans Unicode"/>
          <w:color w:val="1A1A1A"/>
          <w:szCs w:val="21"/>
        </w:rPr>
        <w:t>方法给其他线程运行机会时不考虑线程的优先级，因此会给低优先级的线程以运行的机会。</w:t>
      </w:r>
      <w:r>
        <w:rPr>
          <w:rFonts w:ascii="Lucida Sans Unicode" w:hAnsi="Lucida Sans Unicode" w:cs="Lucida Sans Unicode"/>
          <w:color w:val="1A1A1A"/>
          <w:szCs w:val="21"/>
        </w:rPr>
        <w:t xml:space="preserve">yield </w:t>
      </w:r>
      <w:r>
        <w:rPr>
          <w:rFonts w:ascii="Lucida Sans Unicode" w:hAnsi="Lucida Sans Unicode" w:cs="Lucida Sans Unicode"/>
          <w:color w:val="1A1A1A"/>
          <w:szCs w:val="21"/>
        </w:rPr>
        <w:t>方法只会给相同优先级或更高优先级的线程以运行的机会。</w:t>
      </w:r>
    </w:p>
    <w:p w:rsidR="00992D9A" w:rsidRDefault="00992D9A" w:rsidP="00FA61C5">
      <w:pPr>
        <w:widowControl/>
        <w:numPr>
          <w:ilvl w:val="0"/>
          <w:numId w:val="58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线程执行</w:t>
      </w:r>
      <w:r>
        <w:rPr>
          <w:rFonts w:ascii="Lucida Sans Unicode" w:hAnsi="Lucida Sans Unicode" w:cs="Lucida Sans Unicode"/>
          <w:color w:val="1A1A1A"/>
          <w:szCs w:val="21"/>
        </w:rPr>
        <w:t xml:space="preserve"> sleep </w:t>
      </w:r>
      <w:r>
        <w:rPr>
          <w:rFonts w:ascii="Lucida Sans Unicode" w:hAnsi="Lucida Sans Unicode" w:cs="Lucida Sans Unicode"/>
          <w:color w:val="1A1A1A"/>
          <w:szCs w:val="21"/>
        </w:rPr>
        <w:t>方法后转入阻塞（</w:t>
      </w:r>
      <w:r>
        <w:rPr>
          <w:rFonts w:ascii="Lucida Sans Unicode" w:hAnsi="Lucida Sans Unicode" w:cs="Lucida Sans Unicode"/>
          <w:color w:val="1A1A1A"/>
          <w:szCs w:val="21"/>
        </w:rPr>
        <w:t>blocked</w:t>
      </w:r>
      <w:r>
        <w:rPr>
          <w:rFonts w:ascii="Lucida Sans Unicode" w:hAnsi="Lucida Sans Unicode" w:cs="Lucida Sans Unicode"/>
          <w:color w:val="1A1A1A"/>
          <w:szCs w:val="21"/>
        </w:rPr>
        <w:t>）状态，而执行</w:t>
      </w:r>
      <w:r>
        <w:rPr>
          <w:rFonts w:ascii="Lucida Sans Unicode" w:hAnsi="Lucida Sans Unicode" w:cs="Lucida Sans Unicode"/>
          <w:color w:val="1A1A1A"/>
          <w:szCs w:val="21"/>
        </w:rPr>
        <w:t xml:space="preserve"> yield </w:t>
      </w:r>
      <w:r>
        <w:rPr>
          <w:rFonts w:ascii="Lucida Sans Unicode" w:hAnsi="Lucida Sans Unicode" w:cs="Lucida Sans Unicode"/>
          <w:color w:val="1A1A1A"/>
          <w:szCs w:val="21"/>
        </w:rPr>
        <w:t>方法后转入就绪（</w:t>
      </w:r>
      <w:r>
        <w:rPr>
          <w:rFonts w:ascii="Lucida Sans Unicode" w:hAnsi="Lucida Sans Unicode" w:cs="Lucida Sans Unicode"/>
          <w:color w:val="1A1A1A"/>
          <w:szCs w:val="21"/>
        </w:rPr>
        <w:t>ready</w:t>
      </w:r>
      <w:r>
        <w:rPr>
          <w:rFonts w:ascii="Lucida Sans Unicode" w:hAnsi="Lucida Sans Unicode" w:cs="Lucida Sans Unicode"/>
          <w:color w:val="1A1A1A"/>
          <w:szCs w:val="21"/>
        </w:rPr>
        <w:t>）状态。</w:t>
      </w:r>
    </w:p>
    <w:p w:rsidR="00992D9A" w:rsidRDefault="00992D9A" w:rsidP="00FA61C5">
      <w:pPr>
        <w:widowControl/>
        <w:numPr>
          <w:ilvl w:val="0"/>
          <w:numId w:val="58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sleep </w:t>
      </w:r>
      <w:r>
        <w:rPr>
          <w:rFonts w:ascii="Lucida Sans Unicode" w:hAnsi="Lucida Sans Unicode" w:cs="Lucida Sans Unicode"/>
          <w:color w:val="1A1A1A"/>
          <w:szCs w:val="21"/>
        </w:rPr>
        <w:t>方法声明抛出</w:t>
      </w:r>
      <w:r>
        <w:rPr>
          <w:rFonts w:ascii="Lucida Sans Unicode" w:hAnsi="Lucida Sans Unicode" w:cs="Lucida Sans Unicode"/>
          <w:color w:val="1A1A1A"/>
          <w:szCs w:val="21"/>
        </w:rPr>
        <w:t xml:space="preserve"> InterruptedException </w:t>
      </w:r>
      <w:r>
        <w:rPr>
          <w:rFonts w:ascii="Lucida Sans Unicode" w:hAnsi="Lucida Sans Unicode" w:cs="Lucida Sans Unicode"/>
          <w:color w:val="1A1A1A"/>
          <w:szCs w:val="21"/>
        </w:rPr>
        <w:t>异常，而</w:t>
      </w:r>
      <w:r>
        <w:rPr>
          <w:rFonts w:ascii="Lucida Sans Unicode" w:hAnsi="Lucida Sans Unicode" w:cs="Lucida Sans Unicode"/>
          <w:color w:val="1A1A1A"/>
          <w:szCs w:val="21"/>
        </w:rPr>
        <w:t xml:space="preserve"> yield </w:t>
      </w:r>
      <w:r>
        <w:rPr>
          <w:rFonts w:ascii="Lucida Sans Unicode" w:hAnsi="Lucida Sans Unicode" w:cs="Lucida Sans Unicode"/>
          <w:color w:val="1A1A1A"/>
          <w:szCs w:val="21"/>
        </w:rPr>
        <w:t>方法没有声明任何异常。</w:t>
      </w:r>
    </w:p>
    <w:p w:rsidR="00992D9A" w:rsidRDefault="00992D9A" w:rsidP="00FA61C5">
      <w:pPr>
        <w:widowControl/>
        <w:numPr>
          <w:ilvl w:val="0"/>
          <w:numId w:val="58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sleep </w:t>
      </w:r>
      <w:r>
        <w:rPr>
          <w:rFonts w:ascii="Lucida Sans Unicode" w:hAnsi="Lucida Sans Unicode" w:cs="Lucida Sans Unicode"/>
          <w:color w:val="1A1A1A"/>
          <w:szCs w:val="21"/>
        </w:rPr>
        <w:t>方法比</w:t>
      </w:r>
      <w:r>
        <w:rPr>
          <w:rFonts w:ascii="Lucida Sans Unicode" w:hAnsi="Lucida Sans Unicode" w:cs="Lucida Sans Unicode"/>
          <w:color w:val="1A1A1A"/>
          <w:szCs w:val="21"/>
        </w:rPr>
        <w:t xml:space="preserve"> yield </w:t>
      </w:r>
      <w:r>
        <w:rPr>
          <w:rFonts w:ascii="Lucida Sans Unicode" w:hAnsi="Lucida Sans Unicode" w:cs="Lucida Sans Unicode"/>
          <w:color w:val="1A1A1A"/>
          <w:szCs w:val="21"/>
        </w:rPr>
        <w:t>方法（跟操作系统</w:t>
      </w:r>
      <w:r>
        <w:rPr>
          <w:rFonts w:ascii="Lucida Sans Unicode" w:hAnsi="Lucida Sans Unicode" w:cs="Lucida Sans Unicode"/>
          <w:color w:val="1A1A1A"/>
          <w:szCs w:val="21"/>
        </w:rPr>
        <w:t xml:space="preserve"> CPU </w:t>
      </w:r>
      <w:r>
        <w:rPr>
          <w:rFonts w:ascii="Lucida Sans Unicode" w:hAnsi="Lucida Sans Unicode" w:cs="Lucida Sans Unicode"/>
          <w:color w:val="1A1A1A"/>
          <w:szCs w:val="21"/>
        </w:rPr>
        <w:t>调度相关）具有更好的可移植性。</w:t>
      </w:r>
    </w:p>
    <w:p w:rsidR="00992D9A" w:rsidRDefault="00992D9A" w:rsidP="00992D9A">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艿艿：实际场景下，我们很少使用</w:t>
      </w:r>
      <w:r>
        <w:rPr>
          <w:rFonts w:ascii="Lucida Sans Unicode" w:hAnsi="Lucida Sans Unicode" w:cs="Lucida Sans Unicode"/>
          <w:color w:val="1A1A1A"/>
        </w:rPr>
        <w:t xml:space="preserve"> yield </w:t>
      </w:r>
      <w:r>
        <w:rPr>
          <w:rFonts w:ascii="Lucida Sans Unicode" w:hAnsi="Lucida Sans Unicode" w:cs="Lucida Sans Unicode"/>
          <w:color w:val="1A1A1A"/>
        </w:rPr>
        <w:t>方法噢。</w:t>
      </w:r>
    </w:p>
    <w:p w:rsidR="00992D9A" w:rsidRDefault="00992D9A" w:rsidP="00992D9A">
      <w:pPr>
        <w:pStyle w:val="3"/>
      </w:pPr>
      <w:r>
        <w:rPr>
          <w:rStyle w:val="a4"/>
          <w:rFonts w:ascii="Lucida Sans Unicode" w:hAnsi="Lucida Sans Unicode" w:cs="Lucida Sans Unicode"/>
          <w:color w:val="1A1A1A"/>
        </w:rPr>
        <w:t>为什么</w:t>
      </w:r>
      <w:r>
        <w:rPr>
          <w:rStyle w:val="a4"/>
          <w:rFonts w:ascii="Lucida Sans Unicode" w:hAnsi="Lucida Sans Unicode" w:cs="Lucida Sans Unicode"/>
          <w:color w:val="1A1A1A"/>
        </w:rPr>
        <w:t xml:space="preserve"> Thread </w:t>
      </w:r>
      <w:r>
        <w:rPr>
          <w:rStyle w:val="a4"/>
          <w:rFonts w:ascii="Lucida Sans Unicode" w:hAnsi="Lucida Sans Unicode" w:cs="Lucida Sans Unicode"/>
          <w:color w:val="1A1A1A"/>
        </w:rPr>
        <w:t>类的</w:t>
      </w:r>
      <w:r>
        <w:rPr>
          <w:rStyle w:val="a4"/>
          <w:rFonts w:ascii="Lucida Sans Unicode" w:hAnsi="Lucida Sans Unicode" w:cs="Lucida Sans Unicode"/>
          <w:color w:val="1A1A1A"/>
        </w:rPr>
        <w:t xml:space="preserve"> sleep </w:t>
      </w:r>
      <w:r>
        <w:rPr>
          <w:rStyle w:val="a4"/>
          <w:rFonts w:ascii="Lucida Sans Unicode" w:hAnsi="Lucida Sans Unicode" w:cs="Lucida Sans Unicode"/>
          <w:color w:val="1A1A1A"/>
        </w:rPr>
        <w:t>和</w:t>
      </w:r>
      <w:r>
        <w:rPr>
          <w:rStyle w:val="a4"/>
          <w:rFonts w:ascii="Lucida Sans Unicode" w:hAnsi="Lucida Sans Unicode" w:cs="Lucida Sans Unicode"/>
          <w:color w:val="1A1A1A"/>
        </w:rPr>
        <w:t xml:space="preserve"> yield </w:t>
      </w:r>
      <w:r>
        <w:rPr>
          <w:rStyle w:val="a4"/>
          <w:rFonts w:ascii="Lucida Sans Unicode" w:hAnsi="Lucida Sans Unicode" w:cs="Lucida Sans Unicode"/>
          <w:color w:val="1A1A1A"/>
        </w:rPr>
        <w:t>方法是静态的？</w:t>
      </w:r>
    </w:p>
    <w:p w:rsidR="00992D9A" w:rsidRDefault="00992D9A" w:rsidP="00992D9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Thread </w:t>
      </w:r>
      <w:r>
        <w:rPr>
          <w:rFonts w:ascii="Lucida Sans Unicode" w:hAnsi="Lucida Sans Unicode" w:cs="Lucida Sans Unicode"/>
          <w:color w:val="1A1A1A"/>
        </w:rPr>
        <w:t>类的</w:t>
      </w:r>
      <w:r>
        <w:rPr>
          <w:rFonts w:ascii="Lucida Sans Unicode" w:hAnsi="Lucida Sans Unicode" w:cs="Lucida Sans Unicode"/>
          <w:color w:val="1A1A1A"/>
        </w:rPr>
        <w:t xml:space="preserve"> sleep </w:t>
      </w:r>
      <w:r>
        <w:rPr>
          <w:rFonts w:ascii="Lucida Sans Unicode" w:hAnsi="Lucida Sans Unicode" w:cs="Lucida Sans Unicode"/>
          <w:color w:val="1A1A1A"/>
        </w:rPr>
        <w:t>和</w:t>
      </w:r>
      <w:r>
        <w:rPr>
          <w:rFonts w:ascii="Lucida Sans Unicode" w:hAnsi="Lucida Sans Unicode" w:cs="Lucida Sans Unicode"/>
          <w:color w:val="1A1A1A"/>
        </w:rPr>
        <w:t xml:space="preserve"> yield </w:t>
      </w:r>
      <w:r>
        <w:rPr>
          <w:rFonts w:ascii="Lucida Sans Unicode" w:hAnsi="Lucida Sans Unicode" w:cs="Lucida Sans Unicode"/>
          <w:color w:val="1A1A1A"/>
        </w:rPr>
        <w:t>方法，将在当前正在执行的线程上运行。所以在其他处于等待状态的线程上调用这些方法是没有意义的。这就是为什么这些方法是静态的。它们可以在当前正在执行的线程中工作，并避免程序员错误的认为可以在其他非运行线程调用这些方法。</w:t>
      </w:r>
    </w:p>
    <w:p w:rsidR="00992D9A" w:rsidRDefault="00992D9A" w:rsidP="00992D9A">
      <w:pPr>
        <w:pStyle w:val="3"/>
      </w:pPr>
      <w:r>
        <w:rPr>
          <w:rStyle w:val="a4"/>
          <w:rFonts w:ascii="Lucida Sans Unicode" w:hAnsi="Lucida Sans Unicode" w:cs="Lucida Sans Unicode"/>
          <w:color w:val="1A1A1A"/>
        </w:rPr>
        <w:t xml:space="preserve">sleep(0) </w:t>
      </w:r>
      <w:r>
        <w:rPr>
          <w:rStyle w:val="a4"/>
          <w:rFonts w:ascii="Lucida Sans Unicode" w:hAnsi="Lucida Sans Unicode" w:cs="Lucida Sans Unicode"/>
          <w:color w:val="1A1A1A"/>
        </w:rPr>
        <w:t>有什么用途？</w:t>
      </w:r>
    </w:p>
    <w:p w:rsidR="00992D9A" w:rsidRDefault="00992D9A" w:rsidP="00992D9A">
      <w:pPr>
        <w:pStyle w:val="a3"/>
        <w:shd w:val="clear" w:color="auto" w:fill="FFFFFF"/>
        <w:spacing w:before="0" w:beforeAutospacing="0" w:after="0" w:afterAutospacing="0"/>
        <w:rPr>
          <w:rFonts w:ascii="Lucida Sans Unicode" w:hAnsi="Lucida Sans Unicode" w:cs="Lucida Sans Unicode"/>
          <w:color w:val="1A1A1A"/>
        </w:rPr>
      </w:pPr>
      <w:r>
        <w:rPr>
          <w:rStyle w:val="HTML"/>
          <w:rFonts w:ascii="Lucida Console" w:hAnsi="Lucida Console"/>
          <w:color w:val="1A1A1A"/>
          <w:sz w:val="21"/>
          <w:szCs w:val="21"/>
          <w:bdr w:val="single" w:sz="6" w:space="1" w:color="CCCCCC" w:frame="1"/>
          <w:shd w:val="clear" w:color="auto" w:fill="DDDDDD"/>
        </w:rPr>
        <w:t>Thread#sleep(0)</w:t>
      </w:r>
      <w:r>
        <w:rPr>
          <w:rFonts w:ascii="Lucida Sans Unicode" w:hAnsi="Lucida Sans Unicode" w:cs="Lucida Sans Unicode"/>
          <w:color w:val="1A1A1A"/>
        </w:rPr>
        <w:t> </w:t>
      </w:r>
      <w:r>
        <w:rPr>
          <w:rFonts w:ascii="Lucida Sans Unicode" w:hAnsi="Lucida Sans Unicode" w:cs="Lucida Sans Unicode"/>
          <w:color w:val="1A1A1A"/>
        </w:rPr>
        <w:t>方法，并非是真的要线程挂起</w:t>
      </w:r>
      <w:r>
        <w:rPr>
          <w:rFonts w:ascii="Lucida Sans Unicode" w:hAnsi="Lucida Sans Unicode" w:cs="Lucida Sans Unicode"/>
          <w:color w:val="1A1A1A"/>
        </w:rPr>
        <w:t xml:space="preserve"> 0 </w:t>
      </w:r>
      <w:r>
        <w:rPr>
          <w:rFonts w:ascii="Lucida Sans Unicode" w:hAnsi="Lucida Sans Unicode" w:cs="Lucida Sans Unicode"/>
          <w:color w:val="1A1A1A"/>
        </w:rPr>
        <w:t>毫秒，意义在于这次调用</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Thread#sleep(0)</w:t>
      </w:r>
      <w:r>
        <w:rPr>
          <w:rFonts w:ascii="Lucida Sans Unicode" w:hAnsi="Lucida Sans Unicode" w:cs="Lucida Sans Unicode"/>
          <w:color w:val="1A1A1A"/>
        </w:rPr>
        <w:t> </w:t>
      </w:r>
      <w:r>
        <w:rPr>
          <w:rFonts w:ascii="Lucida Sans Unicode" w:hAnsi="Lucida Sans Unicode" w:cs="Lucida Sans Unicode"/>
          <w:color w:val="1A1A1A"/>
        </w:rPr>
        <w:t>方法，把当前线程确实的被冻结了一下，让其他线程有机会优先执行。</w:t>
      </w:r>
      <w:r>
        <w:rPr>
          <w:rStyle w:val="HTML"/>
          <w:rFonts w:ascii="Lucida Console" w:hAnsi="Lucida Console"/>
          <w:color w:val="1A1A1A"/>
          <w:sz w:val="21"/>
          <w:szCs w:val="21"/>
          <w:bdr w:val="single" w:sz="6" w:space="1" w:color="CCCCCC" w:frame="1"/>
          <w:shd w:val="clear" w:color="auto" w:fill="DDDDDD"/>
        </w:rPr>
        <w:t>Thread#sleep(0)</w:t>
      </w:r>
      <w:r>
        <w:rPr>
          <w:rFonts w:ascii="Lucida Sans Unicode" w:hAnsi="Lucida Sans Unicode" w:cs="Lucida Sans Unicode"/>
          <w:color w:val="1A1A1A"/>
        </w:rPr>
        <w:t> </w:t>
      </w:r>
      <w:r>
        <w:rPr>
          <w:rFonts w:ascii="Lucida Sans Unicode" w:hAnsi="Lucida Sans Unicode" w:cs="Lucida Sans Unicode"/>
          <w:color w:val="1A1A1A"/>
        </w:rPr>
        <w:t>方法，是你的线程暂时放弃</w:t>
      </w:r>
      <w:r>
        <w:rPr>
          <w:rFonts w:ascii="Lucida Sans Unicode" w:hAnsi="Lucida Sans Unicode" w:cs="Lucida Sans Unicode"/>
          <w:color w:val="1A1A1A"/>
        </w:rPr>
        <w:t xml:space="preserve"> CPU </w:t>
      </w:r>
      <w:r>
        <w:rPr>
          <w:rFonts w:ascii="Lucida Sans Unicode" w:hAnsi="Lucida Sans Unicode" w:cs="Lucida Sans Unicode"/>
          <w:color w:val="1A1A1A"/>
        </w:rPr>
        <w:t>，也就是释放一些未用的时间片给其他线程或进程使用，就相当于一个</w:t>
      </w:r>
      <w:r>
        <w:rPr>
          <w:rStyle w:val="a4"/>
          <w:rFonts w:ascii="Lucida Sans Unicode" w:hAnsi="Lucida Sans Unicode" w:cs="Lucida Sans Unicode"/>
          <w:color w:val="1A1A1A"/>
        </w:rPr>
        <w:t>让位动作</w:t>
      </w:r>
      <w:r>
        <w:rPr>
          <w:rFonts w:ascii="Lucida Sans Unicode" w:hAnsi="Lucida Sans Unicode" w:cs="Lucida Sans Unicode"/>
          <w:color w:val="1A1A1A"/>
        </w:rPr>
        <w:t>。</w:t>
      </w:r>
    </w:p>
    <w:p w:rsidR="00992D9A" w:rsidRDefault="00992D9A" w:rsidP="00992D9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感兴趣的胖友，可以看看</w:t>
      </w:r>
      <w:r>
        <w:rPr>
          <w:rFonts w:ascii="Lucida Sans Unicode" w:hAnsi="Lucida Sans Unicode" w:cs="Lucida Sans Unicode"/>
          <w:color w:val="1A1A1A"/>
        </w:rPr>
        <w:t> </w:t>
      </w:r>
      <w:hyperlink r:id="rId114"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Sleep(0) </w:t>
        </w:r>
        <w:r>
          <w:rPr>
            <w:rStyle w:val="a5"/>
            <w:rFonts w:ascii="Lucida Sans Unicode" w:hAnsi="Lucida Sans Unicode" w:cs="Lucida Sans Unicode"/>
            <w:color w:val="0088CC"/>
          </w:rPr>
          <w:t>的妙用》</w:t>
        </w:r>
      </w:hyperlink>
      <w:r>
        <w:rPr>
          <w:rFonts w:ascii="Lucida Sans Unicode" w:hAnsi="Lucida Sans Unicode" w:cs="Lucida Sans Unicode"/>
          <w:color w:val="1A1A1A"/>
        </w:rPr>
        <w:t> </w:t>
      </w:r>
      <w:r>
        <w:rPr>
          <w:rFonts w:ascii="Lucida Sans Unicode" w:hAnsi="Lucida Sans Unicode" w:cs="Lucida Sans Unicode"/>
          <w:color w:val="1A1A1A"/>
        </w:rPr>
        <w:t>的示例。</w:t>
      </w:r>
    </w:p>
    <w:p w:rsidR="00992D9A" w:rsidRDefault="00992D9A" w:rsidP="00992D9A">
      <w:pPr>
        <w:pStyle w:val="3"/>
      </w:pPr>
      <w:r>
        <w:rPr>
          <w:rStyle w:val="a4"/>
          <w:rFonts w:ascii="Lucida Sans Unicode" w:hAnsi="Lucida Sans Unicode" w:cs="Lucida Sans Unicode"/>
          <w:color w:val="1A1A1A"/>
        </w:rPr>
        <w:t>你如何确保</w:t>
      </w:r>
      <w:r>
        <w:rPr>
          <w:rStyle w:val="a4"/>
          <w:rFonts w:ascii="Lucida Sans Unicode" w:hAnsi="Lucida Sans Unicode" w:cs="Lucida Sans Unicode"/>
          <w:color w:val="1A1A1A"/>
        </w:rPr>
        <w:t xml:space="preserve"> main </w:t>
      </w:r>
      <w:r>
        <w:rPr>
          <w:rStyle w:val="a4"/>
          <w:rFonts w:ascii="Lucida Sans Unicode" w:hAnsi="Lucida Sans Unicode" w:cs="Lucida Sans Unicode"/>
          <w:color w:val="1A1A1A"/>
        </w:rPr>
        <w:t>方法所在的线程是</w:t>
      </w:r>
      <w:r>
        <w:rPr>
          <w:rStyle w:val="a4"/>
          <w:rFonts w:ascii="Lucida Sans Unicode" w:hAnsi="Lucida Sans Unicode" w:cs="Lucida Sans Unicode"/>
          <w:color w:val="1A1A1A"/>
        </w:rPr>
        <w:t xml:space="preserve"> Java </w:t>
      </w:r>
      <w:r>
        <w:rPr>
          <w:rStyle w:val="a4"/>
          <w:rFonts w:ascii="Lucida Sans Unicode" w:hAnsi="Lucida Sans Unicode" w:cs="Lucida Sans Unicode"/>
          <w:color w:val="1A1A1A"/>
        </w:rPr>
        <w:t>程序最后结束的线程？</w:t>
      </w:r>
    </w:p>
    <w:p w:rsidR="00992D9A" w:rsidRDefault="00992D9A" w:rsidP="00992D9A">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考点，就是</w:t>
      </w:r>
      <w:r>
        <w:rPr>
          <w:rFonts w:ascii="Lucida Sans Unicode" w:hAnsi="Lucida Sans Unicode" w:cs="Lucida Sans Unicode"/>
          <w:color w:val="1A1A1A"/>
        </w:rPr>
        <w:t xml:space="preserve"> join </w:t>
      </w:r>
      <w:r>
        <w:rPr>
          <w:rFonts w:ascii="Lucida Sans Unicode" w:hAnsi="Lucida Sans Unicode" w:cs="Lucida Sans Unicode"/>
          <w:color w:val="1A1A1A"/>
        </w:rPr>
        <w:t>方法。</w:t>
      </w:r>
    </w:p>
    <w:p w:rsidR="00992D9A" w:rsidRDefault="00992D9A" w:rsidP="00992D9A">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我们可以使用</w:t>
      </w:r>
      <w:r>
        <w:rPr>
          <w:rFonts w:ascii="Lucida Sans Unicode" w:hAnsi="Lucida Sans Unicode" w:cs="Lucida Sans Unicode"/>
          <w:color w:val="1A1A1A"/>
        </w:rPr>
        <w:t xml:space="preserve"> Thread </w:t>
      </w:r>
      <w:r>
        <w:rPr>
          <w:rFonts w:ascii="Lucida Sans Unicode" w:hAnsi="Lucida Sans Unicode" w:cs="Lucida Sans Unicode"/>
          <w:color w:val="1A1A1A"/>
        </w:rPr>
        <w:t>类的</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#join()</w:t>
      </w:r>
      <w:r>
        <w:rPr>
          <w:rFonts w:ascii="Lucida Sans Unicode" w:hAnsi="Lucida Sans Unicode" w:cs="Lucida Sans Unicode"/>
          <w:color w:val="1A1A1A"/>
        </w:rPr>
        <w:t> </w:t>
      </w:r>
      <w:r>
        <w:rPr>
          <w:rFonts w:ascii="Lucida Sans Unicode" w:hAnsi="Lucida Sans Unicode" w:cs="Lucida Sans Unicode"/>
          <w:color w:val="1A1A1A"/>
        </w:rPr>
        <w:t>方法，来确保所有程序创建的线程在</w:t>
      </w:r>
      <w:r>
        <w:rPr>
          <w:rFonts w:ascii="Lucida Sans Unicode" w:hAnsi="Lucida Sans Unicode" w:cs="Lucida Sans Unicode"/>
          <w:color w:val="1A1A1A"/>
        </w:rPr>
        <w:t xml:space="preserve"> main </w:t>
      </w:r>
      <w:r>
        <w:rPr>
          <w:rFonts w:ascii="Lucida Sans Unicode" w:hAnsi="Lucida Sans Unicode" w:cs="Lucida Sans Unicode"/>
          <w:color w:val="1A1A1A"/>
        </w:rPr>
        <w:t>方法退出前结束。</w:t>
      </w:r>
    </w:p>
    <w:p w:rsidR="00702E04" w:rsidRDefault="00702E04" w:rsidP="00702E04">
      <w:pPr>
        <w:pStyle w:val="2"/>
      </w:pPr>
      <w:r>
        <w:rPr>
          <w:rFonts w:hint="eastAsia"/>
        </w:rPr>
        <w:t>117.</w:t>
      </w:r>
      <w:r w:rsidRPr="00702E04">
        <w:t xml:space="preserve"> </w:t>
      </w:r>
      <w:r>
        <w:t>interrupted 和 isInterrupted 方法的区别？</w:t>
      </w:r>
    </w:p>
    <w:p w:rsidR="00702E04" w:rsidRDefault="00702E04" w:rsidP="00702E0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1</w:t>
      </w:r>
      <w:r>
        <w:rPr>
          <w:rFonts w:ascii="Lucida Sans Unicode" w:hAnsi="Lucida Sans Unicode" w:cs="Lucida Sans Unicode"/>
          <w:color w:val="1A1A1A"/>
        </w:rPr>
        <w:t>）</w:t>
      </w:r>
      <w:r>
        <w:rPr>
          <w:rFonts w:ascii="Lucida Sans Unicode" w:hAnsi="Lucida Sans Unicode" w:cs="Lucida Sans Unicode"/>
          <w:color w:val="1A1A1A"/>
        </w:rPr>
        <w:t xml:space="preserve">interrupt </w:t>
      </w:r>
      <w:r>
        <w:rPr>
          <w:rFonts w:ascii="Lucida Sans Unicode" w:hAnsi="Lucida Sans Unicode" w:cs="Lucida Sans Unicode"/>
          <w:color w:val="1A1A1A"/>
        </w:rPr>
        <w:t>方法</w:t>
      </w:r>
    </w:p>
    <w:p w:rsidR="00702E04" w:rsidRDefault="00702E04" w:rsidP="00702E04">
      <w:pPr>
        <w:pStyle w:val="a3"/>
        <w:shd w:val="clear" w:color="auto" w:fill="FFFFFF"/>
        <w:spacing w:before="0" w:beforeAutospacing="0" w:after="0" w:afterAutospacing="0"/>
        <w:rPr>
          <w:rFonts w:ascii="Lucida Sans Unicode" w:hAnsi="Lucida Sans Unicode" w:cs="Lucida Sans Unicode"/>
          <w:color w:val="1A1A1A"/>
        </w:rPr>
      </w:pPr>
      <w:r>
        <w:rPr>
          <w:rStyle w:val="HTML"/>
          <w:rFonts w:ascii="Lucida Console" w:hAnsi="Lucida Console"/>
          <w:color w:val="1A1A1A"/>
          <w:sz w:val="21"/>
          <w:szCs w:val="21"/>
          <w:bdr w:val="single" w:sz="6" w:space="1" w:color="CCCCCC" w:frame="1"/>
          <w:shd w:val="clear" w:color="auto" w:fill="DDDDDD"/>
        </w:rPr>
        <w:t>Thread#interrupt()</w:t>
      </w:r>
      <w:r>
        <w:rPr>
          <w:rFonts w:ascii="Lucida Sans Unicode" w:hAnsi="Lucida Sans Unicode" w:cs="Lucida Sans Unicode"/>
          <w:color w:val="1A1A1A"/>
        </w:rPr>
        <w:t> </w:t>
      </w:r>
      <w:r>
        <w:rPr>
          <w:rFonts w:ascii="Lucida Sans Unicode" w:hAnsi="Lucida Sans Unicode" w:cs="Lucida Sans Unicode"/>
          <w:color w:val="1A1A1A"/>
        </w:rPr>
        <w:t>方法，用于中断线程。调用该方法的线程的状态为将被置为</w:t>
      </w:r>
      <w:r>
        <w:rPr>
          <w:rFonts w:ascii="Lucida Sans Unicode" w:hAnsi="Lucida Sans Unicode" w:cs="Lucida Sans Unicode"/>
          <w:color w:val="1A1A1A"/>
        </w:rPr>
        <w:t>”</w:t>
      </w:r>
      <w:r>
        <w:rPr>
          <w:rFonts w:ascii="Lucida Sans Unicode" w:hAnsi="Lucida Sans Unicode" w:cs="Lucida Sans Unicode"/>
          <w:color w:val="1A1A1A"/>
        </w:rPr>
        <w:t>中断</w:t>
      </w:r>
      <w:r>
        <w:rPr>
          <w:rFonts w:ascii="Lucida Sans Unicode" w:hAnsi="Lucida Sans Unicode" w:cs="Lucida Sans Unicode"/>
          <w:color w:val="1A1A1A"/>
        </w:rPr>
        <w:t>”</w:t>
      </w:r>
      <w:r>
        <w:rPr>
          <w:rFonts w:ascii="Lucida Sans Unicode" w:hAnsi="Lucida Sans Unicode" w:cs="Lucida Sans Unicode"/>
          <w:color w:val="1A1A1A"/>
        </w:rPr>
        <w:t>状态。</w:t>
      </w:r>
    </w:p>
    <w:p w:rsidR="00702E04" w:rsidRDefault="00702E04" w:rsidP="00702E0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注意：线程中断仅仅是置线程的中断状态位，不会停止线程。需要用户自己去监视线程的状态为并做处理。支持线程中断的方法（也就是线程中断后会抛出</w:t>
      </w:r>
      <w:r>
        <w:rPr>
          <w:rFonts w:ascii="Lucida Sans Unicode" w:hAnsi="Lucida Sans Unicode" w:cs="Lucida Sans Unicode"/>
          <w:color w:val="1A1A1A"/>
        </w:rPr>
        <w:t xml:space="preserve"> InterruptedException </w:t>
      </w:r>
      <w:r>
        <w:rPr>
          <w:rFonts w:ascii="Lucida Sans Unicode" w:hAnsi="Lucida Sans Unicode" w:cs="Lucida Sans Unicode"/>
          <w:color w:val="1A1A1A"/>
        </w:rPr>
        <w:t>的方法）就是在监视线程的中断状态，一旦线程的中断状态被置为</w:t>
      </w:r>
      <w:r>
        <w:rPr>
          <w:rFonts w:ascii="Lucida Sans Unicode" w:hAnsi="Lucida Sans Unicode" w:cs="Lucida Sans Unicode"/>
          <w:color w:val="1A1A1A"/>
        </w:rPr>
        <w:t>“</w:t>
      </w:r>
      <w:r>
        <w:rPr>
          <w:rFonts w:ascii="Lucida Sans Unicode" w:hAnsi="Lucida Sans Unicode" w:cs="Lucida Sans Unicode"/>
          <w:color w:val="1A1A1A"/>
        </w:rPr>
        <w:t>中断状态</w:t>
      </w:r>
      <w:r>
        <w:rPr>
          <w:rFonts w:ascii="Lucida Sans Unicode" w:hAnsi="Lucida Sans Unicode" w:cs="Lucida Sans Unicode"/>
          <w:color w:val="1A1A1A"/>
        </w:rPr>
        <w:t>”</w:t>
      </w:r>
      <w:r>
        <w:rPr>
          <w:rFonts w:ascii="Lucida Sans Unicode" w:hAnsi="Lucida Sans Unicode" w:cs="Lucida Sans Unicode"/>
          <w:color w:val="1A1A1A"/>
        </w:rPr>
        <w:t>，就会抛出中断异常。</w:t>
      </w:r>
    </w:p>
    <w:p w:rsidR="00702E04" w:rsidRDefault="00702E04" w:rsidP="00702E0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2</w:t>
      </w:r>
      <w:r>
        <w:rPr>
          <w:rFonts w:ascii="Lucida Sans Unicode" w:hAnsi="Lucida Sans Unicode" w:cs="Lucida Sans Unicode"/>
          <w:color w:val="1A1A1A"/>
        </w:rPr>
        <w:t>）</w:t>
      </w:r>
      <w:r>
        <w:rPr>
          <w:rFonts w:ascii="Lucida Sans Unicode" w:hAnsi="Lucida Sans Unicode" w:cs="Lucida Sans Unicode"/>
          <w:color w:val="1A1A1A"/>
        </w:rPr>
        <w:t>interrupted</w:t>
      </w:r>
    </w:p>
    <w:p w:rsidR="00702E04" w:rsidRDefault="00702E04" w:rsidP="00702E04">
      <w:pPr>
        <w:pStyle w:val="a3"/>
        <w:shd w:val="clear" w:color="auto" w:fill="FFFFFF"/>
        <w:spacing w:before="0" w:beforeAutospacing="0" w:after="0" w:afterAutospacing="0"/>
        <w:rPr>
          <w:rFonts w:ascii="Lucida Sans Unicode" w:hAnsi="Lucida Sans Unicode" w:cs="Lucida Sans Unicode"/>
          <w:color w:val="1A1A1A"/>
        </w:rPr>
      </w:pPr>
      <w:r>
        <w:rPr>
          <w:rStyle w:val="HTML"/>
          <w:rFonts w:ascii="Lucida Console" w:hAnsi="Lucida Console"/>
          <w:color w:val="1A1A1A"/>
          <w:sz w:val="21"/>
          <w:szCs w:val="21"/>
          <w:bdr w:val="single" w:sz="6" w:space="1" w:color="CCCCCC" w:frame="1"/>
          <w:shd w:val="clear" w:color="auto" w:fill="DDDDDD"/>
        </w:rPr>
        <w:t>Thread#interrupted()</w:t>
      </w:r>
      <w:r>
        <w:rPr>
          <w:rFonts w:ascii="Lucida Sans Unicode" w:hAnsi="Lucida Sans Unicode" w:cs="Lucida Sans Unicode"/>
          <w:color w:val="1A1A1A"/>
        </w:rPr>
        <w:t> </w:t>
      </w:r>
      <w:r>
        <w:rPr>
          <w:rStyle w:val="a4"/>
          <w:rFonts w:ascii="Lucida Sans Unicode" w:hAnsi="Lucida Sans Unicode" w:cs="Lucida Sans Unicode"/>
          <w:color w:val="1A1A1A"/>
        </w:rPr>
        <w:t>静态</w:t>
      </w:r>
      <w:r>
        <w:rPr>
          <w:rFonts w:ascii="Lucida Sans Unicode" w:hAnsi="Lucida Sans Unicode" w:cs="Lucida Sans Unicode"/>
          <w:color w:val="1A1A1A"/>
        </w:rPr>
        <w:t>方法，查询当前线程的中断状态，并且清除原状态。如果一个线程被中断了，第一次调用</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#interrupted()</w:t>
      </w:r>
      <w:r>
        <w:rPr>
          <w:rFonts w:ascii="Lucida Sans Unicode" w:hAnsi="Lucida Sans Unicode" w:cs="Lucida Sans Unicode"/>
          <w:color w:val="1A1A1A"/>
        </w:rPr>
        <w:t> </w:t>
      </w:r>
      <w:r>
        <w:rPr>
          <w:rFonts w:ascii="Lucida Sans Unicode" w:hAnsi="Lucida Sans Unicode" w:cs="Lucida Sans Unicode"/>
          <w:color w:val="1A1A1A"/>
        </w:rPr>
        <w:t>方法则返回</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true</w:t>
      </w:r>
      <w:r>
        <w:rPr>
          <w:rFonts w:ascii="Lucida Sans Unicode" w:hAnsi="Lucida Sans Unicode" w:cs="Lucida Sans Unicode"/>
          <w:color w:val="1A1A1A"/>
        </w:rPr>
        <w:t> </w:t>
      </w:r>
      <w:r>
        <w:rPr>
          <w:rFonts w:ascii="Lucida Sans Unicode" w:hAnsi="Lucida Sans Unicode" w:cs="Lucida Sans Unicode"/>
          <w:color w:val="1A1A1A"/>
        </w:rPr>
        <w:t>，第二次和后面的就返回</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false</w:t>
      </w:r>
      <w:r>
        <w:rPr>
          <w:rFonts w:ascii="Lucida Sans Unicode" w:hAnsi="Lucida Sans Unicode" w:cs="Lucida Sans Unicode"/>
          <w:color w:val="1A1A1A"/>
        </w:rPr>
        <w:t> </w:t>
      </w:r>
      <w:r>
        <w:rPr>
          <w:rFonts w:ascii="Lucida Sans Unicode" w:hAnsi="Lucida Sans Unicode" w:cs="Lucida Sans Unicode"/>
          <w:color w:val="1A1A1A"/>
        </w:rPr>
        <w:t>了。</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702E04" w:rsidTr="00702E04">
        <w:trPr>
          <w:trHeight w:val="525"/>
        </w:trPr>
        <w:tc>
          <w:tcPr>
            <w:tcW w:w="0" w:type="auto"/>
            <w:tcBorders>
              <w:top w:val="nil"/>
              <w:left w:val="nil"/>
              <w:bottom w:val="nil"/>
              <w:right w:val="nil"/>
            </w:tcBorders>
            <w:tcMar>
              <w:top w:w="0" w:type="dxa"/>
              <w:left w:w="0" w:type="dxa"/>
              <w:bottom w:w="0" w:type="dxa"/>
              <w:right w:w="0" w:type="dxa"/>
            </w:tcMar>
            <w:vAlign w:val="center"/>
            <w:hideMark/>
          </w:tcPr>
          <w:p w:rsidR="00702E04" w:rsidRDefault="00702E04">
            <w:pPr>
              <w:pStyle w:val="HTML0"/>
              <w:shd w:val="clear" w:color="auto" w:fill="272822"/>
              <w:rPr>
                <w:rFonts w:ascii="Lucida Console" w:hAnsi="Lucida Console"/>
                <w:color w:val="657B83"/>
                <w:sz w:val="22"/>
                <w:szCs w:val="22"/>
              </w:rPr>
            </w:pPr>
            <w:r>
              <w:rPr>
                <w:rStyle w:val="comment"/>
                <w:rFonts w:ascii="Lucida Console" w:hAnsi="Lucida Console"/>
                <w:color w:val="75715E"/>
                <w:sz w:val="22"/>
                <w:szCs w:val="22"/>
              </w:rPr>
              <w:t>// Thread.java</w:t>
            </w:r>
            <w:r>
              <w:rPr>
                <w:rFonts w:ascii="Lucida Console" w:hAnsi="Lucida Console"/>
                <w:color w:val="657B83"/>
                <w:sz w:val="22"/>
                <w:szCs w:val="22"/>
              </w:rPr>
              <w:br/>
            </w:r>
            <w:r>
              <w:rPr>
                <w:rFonts w:ascii="Lucida Console" w:hAnsi="Lucida Console"/>
                <w:color w:val="657B83"/>
                <w:sz w:val="22"/>
                <w:szCs w:val="22"/>
              </w:rPr>
              <w:br/>
            </w:r>
            <w:r>
              <w:rPr>
                <w:rStyle w:val="keyword"/>
                <w:rFonts w:ascii="Lucida Console" w:hAnsi="Lucida Console"/>
                <w:color w:val="66D9EF"/>
                <w:sz w:val="22"/>
                <w:szCs w:val="22"/>
              </w:rPr>
              <w:t>public</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static</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boolean</w:t>
            </w:r>
            <w:r>
              <w:rPr>
                <w:rStyle w:val="function"/>
                <w:rFonts w:ascii="Lucida Console" w:hAnsi="Lucida Console"/>
                <w:color w:val="FFFFFF"/>
                <w:sz w:val="22"/>
                <w:szCs w:val="22"/>
              </w:rPr>
              <w:t xml:space="preserve"> </w:t>
            </w:r>
            <w:r>
              <w:rPr>
                <w:rStyle w:val="5"/>
                <w:rFonts w:ascii="Lucida Console" w:hAnsi="Lucida Console"/>
                <w:color w:val="A6E22E"/>
                <w:sz w:val="22"/>
                <w:szCs w:val="22"/>
              </w:rPr>
              <w:t>interrupted</w:t>
            </w:r>
            <w:r>
              <w:rPr>
                <w:rStyle w:val="params"/>
                <w:rFonts w:ascii="Lucida Console" w:hAnsi="Lucida Console"/>
                <w:color w:val="FFFFFF"/>
                <w:sz w:val="22"/>
                <w:szCs w:val="22"/>
              </w:rPr>
              <w:t>()</w:t>
            </w:r>
            <w:r>
              <w:rPr>
                <w:rStyle w:val="function"/>
                <w:rFonts w:ascii="Lucida Console" w:hAnsi="Lucida Console"/>
                <w:color w:val="FFFFFF"/>
                <w:sz w:val="22"/>
                <w:szCs w:val="22"/>
              </w:rPr>
              <w:t xml:space="preserve"> </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return</w:t>
            </w:r>
            <w:r>
              <w:rPr>
                <w:rStyle w:val="line"/>
                <w:rFonts w:ascii="Lucida Console" w:hAnsi="Lucida Console"/>
                <w:color w:val="FFFFFF"/>
                <w:sz w:val="22"/>
                <w:szCs w:val="22"/>
              </w:rPr>
              <w:t xml:space="preserve"> currentThread().isInterrupted(</w:t>
            </w:r>
            <w:r>
              <w:rPr>
                <w:rStyle w:val="keyword"/>
                <w:rFonts w:ascii="Lucida Console" w:hAnsi="Lucida Console"/>
                <w:color w:val="66D9EF"/>
                <w:sz w:val="22"/>
                <w:szCs w:val="22"/>
              </w:rPr>
              <w:t>true</w:t>
            </w:r>
            <w:r>
              <w:rPr>
                <w:rStyle w:val="line"/>
                <w:rFonts w:ascii="Lucida Console" w:hAnsi="Lucida Console"/>
                <w:color w:val="FFFFFF"/>
                <w:sz w:val="22"/>
                <w:szCs w:val="22"/>
              </w:rPr>
              <w:t xml:space="preserve">); </w:t>
            </w: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清理</w:t>
            </w:r>
            <w:r>
              <w:rPr>
                <w:rFonts w:ascii="Lucida Console" w:hAnsi="Lucida Console"/>
                <w:color w:val="657B83"/>
                <w:sz w:val="22"/>
                <w:szCs w:val="22"/>
              </w:rPr>
              <w:br/>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keyword"/>
                <w:rFonts w:ascii="Lucida Console" w:hAnsi="Lucida Console"/>
                <w:color w:val="66D9EF"/>
                <w:sz w:val="22"/>
                <w:szCs w:val="22"/>
              </w:rPr>
              <w:t>private</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native</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boolean</w:t>
            </w:r>
            <w:r>
              <w:rPr>
                <w:rStyle w:val="function"/>
                <w:rFonts w:ascii="Lucida Console" w:hAnsi="Lucida Console"/>
                <w:color w:val="FFFFFF"/>
                <w:sz w:val="22"/>
                <w:szCs w:val="22"/>
              </w:rPr>
              <w:t xml:space="preserve"> </w:t>
            </w:r>
            <w:r>
              <w:rPr>
                <w:rStyle w:val="5"/>
                <w:rFonts w:ascii="Lucida Console" w:hAnsi="Lucida Console"/>
                <w:color w:val="A6E22E"/>
                <w:sz w:val="22"/>
                <w:szCs w:val="22"/>
              </w:rPr>
              <w:t>isInterrupted</w:t>
            </w:r>
            <w:r>
              <w:rPr>
                <w:rStyle w:val="params"/>
                <w:rFonts w:ascii="Lucida Console" w:hAnsi="Lucida Console"/>
                <w:color w:val="FFFFFF"/>
                <w:sz w:val="22"/>
                <w:szCs w:val="22"/>
              </w:rPr>
              <w:t>(</w:t>
            </w:r>
            <w:r>
              <w:rPr>
                <w:rStyle w:val="keyword"/>
                <w:rFonts w:ascii="Lucida Console" w:hAnsi="Lucida Console"/>
                <w:color w:val="66D9EF"/>
                <w:sz w:val="22"/>
                <w:szCs w:val="22"/>
              </w:rPr>
              <w:t>boolean</w:t>
            </w:r>
            <w:r>
              <w:rPr>
                <w:rStyle w:val="params"/>
                <w:rFonts w:ascii="Lucida Console" w:hAnsi="Lucida Console"/>
                <w:color w:val="FFFFFF"/>
                <w:sz w:val="22"/>
                <w:szCs w:val="22"/>
              </w:rPr>
              <w:t xml:space="preserve"> ClearInterrupted)</w:t>
            </w:r>
            <w:r>
              <w:rPr>
                <w:rStyle w:val="line"/>
                <w:rFonts w:ascii="Lucida Console" w:hAnsi="Lucida Console"/>
                <w:color w:val="FFFFFF"/>
                <w:sz w:val="22"/>
                <w:szCs w:val="22"/>
              </w:rPr>
              <w:t>;</w:t>
            </w:r>
          </w:p>
        </w:tc>
      </w:tr>
    </w:tbl>
    <w:p w:rsidR="00702E04" w:rsidRDefault="00702E04" w:rsidP="00702E0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3</w:t>
      </w:r>
      <w:r>
        <w:rPr>
          <w:rFonts w:ascii="Lucida Sans Unicode" w:hAnsi="Lucida Sans Unicode" w:cs="Lucida Sans Unicode"/>
          <w:color w:val="1A1A1A"/>
        </w:rPr>
        <w:t>）</w:t>
      </w:r>
      <w:r>
        <w:rPr>
          <w:rFonts w:ascii="Lucida Sans Unicode" w:hAnsi="Lucida Sans Unicode" w:cs="Lucida Sans Unicode"/>
          <w:color w:val="1A1A1A"/>
        </w:rPr>
        <w:t>interrupted</w:t>
      </w:r>
    </w:p>
    <w:p w:rsidR="00702E04" w:rsidRDefault="00702E04" w:rsidP="00702E04">
      <w:pPr>
        <w:pStyle w:val="a3"/>
        <w:shd w:val="clear" w:color="auto" w:fill="FFFFFF"/>
        <w:spacing w:before="0" w:beforeAutospacing="0" w:after="0" w:afterAutospacing="0"/>
        <w:rPr>
          <w:rFonts w:ascii="Lucida Sans Unicode" w:hAnsi="Lucida Sans Unicode" w:cs="Lucida Sans Unicode"/>
          <w:color w:val="1A1A1A"/>
        </w:rPr>
      </w:pPr>
      <w:r>
        <w:rPr>
          <w:rStyle w:val="HTML"/>
          <w:rFonts w:ascii="Lucida Console" w:hAnsi="Lucida Console"/>
          <w:color w:val="1A1A1A"/>
          <w:sz w:val="21"/>
          <w:szCs w:val="21"/>
          <w:bdr w:val="single" w:sz="6" w:space="1" w:color="CCCCCC" w:frame="1"/>
          <w:shd w:val="clear" w:color="auto" w:fill="DDDDDD"/>
        </w:rPr>
        <w:t>Thread#isInterrupted()</w:t>
      </w:r>
      <w:r>
        <w:rPr>
          <w:rFonts w:ascii="Lucida Sans Unicode" w:hAnsi="Lucida Sans Unicode" w:cs="Lucida Sans Unicode"/>
          <w:color w:val="1A1A1A"/>
        </w:rPr>
        <w:t> </w:t>
      </w:r>
      <w:r>
        <w:rPr>
          <w:rFonts w:ascii="Lucida Sans Unicode" w:hAnsi="Lucida Sans Unicode" w:cs="Lucida Sans Unicode"/>
          <w:color w:val="1A1A1A"/>
        </w:rPr>
        <w:t>方法，查询指定线程的中断状态，不会清除原状态。代码如下：</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702E04" w:rsidTr="00702E04">
        <w:trPr>
          <w:trHeight w:val="525"/>
        </w:trPr>
        <w:tc>
          <w:tcPr>
            <w:tcW w:w="0" w:type="auto"/>
            <w:tcBorders>
              <w:top w:val="nil"/>
              <w:left w:val="nil"/>
              <w:bottom w:val="nil"/>
              <w:right w:val="nil"/>
            </w:tcBorders>
            <w:tcMar>
              <w:top w:w="0" w:type="dxa"/>
              <w:left w:w="0" w:type="dxa"/>
              <w:bottom w:w="0" w:type="dxa"/>
              <w:right w:w="0" w:type="dxa"/>
            </w:tcMar>
            <w:vAlign w:val="center"/>
            <w:hideMark/>
          </w:tcPr>
          <w:p w:rsidR="00702E04" w:rsidRDefault="00702E04">
            <w:pPr>
              <w:pStyle w:val="HTML0"/>
              <w:shd w:val="clear" w:color="auto" w:fill="272822"/>
              <w:rPr>
                <w:rFonts w:ascii="Lucida Console" w:hAnsi="Lucida Console"/>
                <w:color w:val="657B83"/>
                <w:sz w:val="22"/>
                <w:szCs w:val="22"/>
              </w:rPr>
            </w:pPr>
            <w:r>
              <w:rPr>
                <w:rStyle w:val="comment"/>
                <w:rFonts w:ascii="Lucida Console" w:hAnsi="Lucida Console"/>
                <w:color w:val="75715E"/>
                <w:sz w:val="22"/>
                <w:szCs w:val="22"/>
              </w:rPr>
              <w:t>// Thread.java</w:t>
            </w:r>
            <w:r>
              <w:rPr>
                <w:rFonts w:ascii="Lucida Console" w:hAnsi="Lucida Console"/>
                <w:color w:val="657B83"/>
                <w:sz w:val="22"/>
                <w:szCs w:val="22"/>
              </w:rPr>
              <w:br/>
            </w:r>
            <w:r>
              <w:rPr>
                <w:rFonts w:ascii="Lucida Console" w:hAnsi="Lucida Console"/>
                <w:color w:val="657B83"/>
                <w:sz w:val="22"/>
                <w:szCs w:val="22"/>
              </w:rPr>
              <w:br/>
            </w:r>
            <w:r>
              <w:rPr>
                <w:rStyle w:val="keyword"/>
                <w:rFonts w:ascii="Lucida Console" w:hAnsi="Lucida Console"/>
                <w:color w:val="66D9EF"/>
                <w:sz w:val="22"/>
                <w:szCs w:val="22"/>
              </w:rPr>
              <w:t>public</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boolean</w:t>
            </w:r>
            <w:r>
              <w:rPr>
                <w:rStyle w:val="function"/>
                <w:rFonts w:ascii="Lucida Console" w:hAnsi="Lucida Console"/>
                <w:color w:val="FFFFFF"/>
                <w:sz w:val="22"/>
                <w:szCs w:val="22"/>
              </w:rPr>
              <w:t xml:space="preserve"> </w:t>
            </w:r>
            <w:r>
              <w:rPr>
                <w:rStyle w:val="5"/>
                <w:rFonts w:ascii="Lucida Console" w:hAnsi="Lucida Console"/>
                <w:color w:val="A6E22E"/>
                <w:sz w:val="22"/>
                <w:szCs w:val="22"/>
              </w:rPr>
              <w:t>isInterrupted</w:t>
            </w:r>
            <w:r>
              <w:rPr>
                <w:rStyle w:val="params"/>
                <w:rFonts w:ascii="Lucida Console" w:hAnsi="Lucida Console"/>
                <w:color w:val="FFFFFF"/>
                <w:sz w:val="22"/>
                <w:szCs w:val="22"/>
              </w:rPr>
              <w:t>()</w:t>
            </w:r>
            <w:r>
              <w:rPr>
                <w:rStyle w:val="function"/>
                <w:rFonts w:ascii="Lucida Console" w:hAnsi="Lucida Console"/>
                <w:color w:val="FFFFFF"/>
                <w:sz w:val="22"/>
                <w:szCs w:val="22"/>
              </w:rPr>
              <w:t xml:space="preserve"> </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return</w:t>
            </w:r>
            <w:r>
              <w:rPr>
                <w:rStyle w:val="line"/>
                <w:rFonts w:ascii="Lucida Console" w:hAnsi="Lucida Console"/>
                <w:color w:val="FFFFFF"/>
                <w:sz w:val="22"/>
                <w:szCs w:val="22"/>
              </w:rPr>
              <w:t xml:space="preserve"> isInterrupted(</w:t>
            </w:r>
            <w:r>
              <w:rPr>
                <w:rStyle w:val="keyword"/>
                <w:rFonts w:ascii="Lucida Console" w:hAnsi="Lucida Console"/>
                <w:color w:val="66D9EF"/>
                <w:sz w:val="22"/>
                <w:szCs w:val="22"/>
              </w:rPr>
              <w:t>false</w:t>
            </w:r>
            <w:r>
              <w:rPr>
                <w:rStyle w:val="line"/>
                <w:rFonts w:ascii="Lucida Console" w:hAnsi="Lucida Console"/>
                <w:color w:val="FFFFFF"/>
                <w:sz w:val="22"/>
                <w:szCs w:val="22"/>
              </w:rPr>
              <w:t xml:space="preserve">); </w:t>
            </w: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不清楚</w:t>
            </w:r>
            <w:r>
              <w:rPr>
                <w:rFonts w:ascii="Lucida Console" w:hAnsi="Lucida Console"/>
                <w:color w:val="657B83"/>
                <w:sz w:val="22"/>
                <w:szCs w:val="22"/>
              </w:rPr>
              <w:br/>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keyword"/>
                <w:rFonts w:ascii="Lucida Console" w:hAnsi="Lucida Console"/>
                <w:color w:val="66D9EF"/>
                <w:sz w:val="22"/>
                <w:szCs w:val="22"/>
              </w:rPr>
              <w:t>private</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native</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boolean</w:t>
            </w:r>
            <w:r>
              <w:rPr>
                <w:rStyle w:val="function"/>
                <w:rFonts w:ascii="Lucida Console" w:hAnsi="Lucida Console"/>
                <w:color w:val="FFFFFF"/>
                <w:sz w:val="22"/>
                <w:szCs w:val="22"/>
              </w:rPr>
              <w:t xml:space="preserve"> </w:t>
            </w:r>
            <w:r>
              <w:rPr>
                <w:rStyle w:val="5"/>
                <w:rFonts w:ascii="Lucida Console" w:hAnsi="Lucida Console"/>
                <w:color w:val="A6E22E"/>
                <w:sz w:val="22"/>
                <w:szCs w:val="22"/>
              </w:rPr>
              <w:t>isInterrupted</w:t>
            </w:r>
            <w:r>
              <w:rPr>
                <w:rStyle w:val="params"/>
                <w:rFonts w:ascii="Lucida Console" w:hAnsi="Lucida Console"/>
                <w:color w:val="FFFFFF"/>
                <w:sz w:val="22"/>
                <w:szCs w:val="22"/>
              </w:rPr>
              <w:t>(</w:t>
            </w:r>
            <w:r>
              <w:rPr>
                <w:rStyle w:val="keyword"/>
                <w:rFonts w:ascii="Lucida Console" w:hAnsi="Lucida Console"/>
                <w:color w:val="66D9EF"/>
                <w:sz w:val="22"/>
                <w:szCs w:val="22"/>
              </w:rPr>
              <w:t>boolean</w:t>
            </w:r>
            <w:r>
              <w:rPr>
                <w:rStyle w:val="params"/>
                <w:rFonts w:ascii="Lucida Console" w:hAnsi="Lucida Console"/>
                <w:color w:val="FFFFFF"/>
                <w:sz w:val="22"/>
                <w:szCs w:val="22"/>
              </w:rPr>
              <w:t xml:space="preserve"> ClearInterrupted)</w:t>
            </w:r>
            <w:r>
              <w:rPr>
                <w:rStyle w:val="line"/>
                <w:rFonts w:ascii="Lucida Console" w:hAnsi="Lucida Console"/>
                <w:color w:val="FFFFFF"/>
                <w:sz w:val="22"/>
                <w:szCs w:val="22"/>
              </w:rPr>
              <w:t>;</w:t>
            </w:r>
          </w:p>
        </w:tc>
      </w:tr>
    </w:tbl>
    <w:p w:rsidR="00702E04" w:rsidRDefault="00702E04" w:rsidP="00702E04">
      <w:pPr>
        <w:pStyle w:val="2"/>
      </w:pPr>
      <w:r>
        <w:rPr>
          <w:rFonts w:hint="eastAsia"/>
        </w:rPr>
        <w:t>118.</w:t>
      </w:r>
      <w:r w:rsidRPr="00702E04">
        <w:t xml:space="preserve"> </w:t>
      </w:r>
      <w:r>
        <w:t>什么叫线程安全？</w:t>
      </w:r>
    </w:p>
    <w:p w:rsidR="00702E04" w:rsidRDefault="00702E04" w:rsidP="00702E0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线程安全，是编程中的术语，指某个函数、函数库在多线程环境中被调用时，能够正确地处理多个线程之间的共享变量，使程序功能正确完成。</w:t>
      </w:r>
    </w:p>
    <w:p w:rsidR="00702E04" w:rsidRDefault="00702E04" w:rsidP="00702E04">
      <w:pPr>
        <w:pStyle w:val="3"/>
      </w:pPr>
      <w:r>
        <w:rPr>
          <w:rStyle w:val="a4"/>
          <w:rFonts w:ascii="Lucida Sans Unicode" w:hAnsi="Lucida Sans Unicode" w:cs="Lucida Sans Unicode"/>
          <w:color w:val="1A1A1A"/>
        </w:rPr>
        <w:t xml:space="preserve">Servlet </w:t>
      </w:r>
      <w:r>
        <w:rPr>
          <w:rStyle w:val="a4"/>
          <w:rFonts w:ascii="Lucida Sans Unicode" w:hAnsi="Lucida Sans Unicode" w:cs="Lucida Sans Unicode"/>
          <w:color w:val="1A1A1A"/>
        </w:rPr>
        <w:t>是线程安全吗？</w:t>
      </w:r>
    </w:p>
    <w:p w:rsidR="00702E04" w:rsidRDefault="00702E04" w:rsidP="00702E0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Servlet </w:t>
      </w:r>
      <w:r>
        <w:rPr>
          <w:rFonts w:ascii="Lucida Sans Unicode" w:hAnsi="Lucida Sans Unicode" w:cs="Lucida Sans Unicode"/>
          <w:color w:val="1A1A1A"/>
        </w:rPr>
        <w:t>不是线程安全的，</w:t>
      </w:r>
      <w:r>
        <w:rPr>
          <w:rFonts w:ascii="Lucida Sans Unicode" w:hAnsi="Lucida Sans Unicode" w:cs="Lucida Sans Unicode"/>
          <w:color w:val="1A1A1A"/>
        </w:rPr>
        <w:t xml:space="preserve">Servlet </w:t>
      </w:r>
      <w:r>
        <w:rPr>
          <w:rFonts w:ascii="Lucida Sans Unicode" w:hAnsi="Lucida Sans Unicode" w:cs="Lucida Sans Unicode"/>
          <w:color w:val="1A1A1A"/>
        </w:rPr>
        <w:t>是单实例多线程的，当多个线程同时访问同一个方法，是不能保证共享变量的线程安全性的。</w:t>
      </w:r>
    </w:p>
    <w:p w:rsidR="00702E04" w:rsidRDefault="00702E04" w:rsidP="00702E04">
      <w:pPr>
        <w:pStyle w:val="3"/>
      </w:pPr>
      <w:r>
        <w:rPr>
          <w:rStyle w:val="a4"/>
          <w:rFonts w:ascii="Lucida Sans Unicode" w:hAnsi="Lucida Sans Unicode" w:cs="Lucida Sans Unicode"/>
          <w:color w:val="1A1A1A"/>
        </w:rPr>
        <w:t xml:space="preserve">Struts2 </w:t>
      </w:r>
      <w:r>
        <w:rPr>
          <w:rStyle w:val="a4"/>
          <w:rFonts w:ascii="Lucida Sans Unicode" w:hAnsi="Lucida Sans Unicode" w:cs="Lucida Sans Unicode"/>
          <w:color w:val="1A1A1A"/>
        </w:rPr>
        <w:t>是线程安全吗？</w:t>
      </w:r>
    </w:p>
    <w:p w:rsidR="00702E04" w:rsidRDefault="00702E04" w:rsidP="00702E04">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 xml:space="preserve">Struts2 </w:t>
      </w:r>
      <w:r>
        <w:rPr>
          <w:rFonts w:ascii="Lucida Sans Unicode" w:hAnsi="Lucida Sans Unicode" w:cs="Lucida Sans Unicode"/>
          <w:color w:val="1A1A1A"/>
        </w:rPr>
        <w:t>的</w:t>
      </w:r>
      <w:r>
        <w:rPr>
          <w:rFonts w:ascii="Lucida Sans Unicode" w:hAnsi="Lucida Sans Unicode" w:cs="Lucida Sans Unicode"/>
          <w:color w:val="1A1A1A"/>
        </w:rPr>
        <w:t xml:space="preserve"> Action </w:t>
      </w:r>
      <w:r>
        <w:rPr>
          <w:rFonts w:ascii="Lucida Sans Unicode" w:hAnsi="Lucida Sans Unicode" w:cs="Lucida Sans Unicode"/>
          <w:color w:val="1A1A1A"/>
        </w:rPr>
        <w:t>是多实例多线程的，是线程安全的，每个请求过来都会</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new</w:t>
      </w:r>
      <w:r>
        <w:rPr>
          <w:rFonts w:ascii="Lucida Sans Unicode" w:hAnsi="Lucida Sans Unicode" w:cs="Lucida Sans Unicode"/>
          <w:color w:val="1A1A1A"/>
        </w:rPr>
        <w:t> </w:t>
      </w:r>
      <w:r>
        <w:rPr>
          <w:rFonts w:ascii="Lucida Sans Unicode" w:hAnsi="Lucida Sans Unicode" w:cs="Lucida Sans Unicode"/>
          <w:color w:val="1A1A1A"/>
        </w:rPr>
        <w:t>一个新的</w:t>
      </w:r>
      <w:r>
        <w:rPr>
          <w:rFonts w:ascii="Lucida Sans Unicode" w:hAnsi="Lucida Sans Unicode" w:cs="Lucida Sans Unicode"/>
          <w:color w:val="1A1A1A"/>
        </w:rPr>
        <w:t xml:space="preserve"> Action </w:t>
      </w:r>
      <w:r>
        <w:rPr>
          <w:rFonts w:ascii="Lucida Sans Unicode" w:hAnsi="Lucida Sans Unicode" w:cs="Lucida Sans Unicode"/>
          <w:color w:val="1A1A1A"/>
        </w:rPr>
        <w:t>分配给这个请求，请求完成后销毁。</w:t>
      </w:r>
    </w:p>
    <w:p w:rsidR="00702E04" w:rsidRDefault="00702E04" w:rsidP="00702E04">
      <w:pPr>
        <w:pStyle w:val="3"/>
      </w:pPr>
      <w:r>
        <w:rPr>
          <w:rStyle w:val="a4"/>
          <w:rFonts w:ascii="Lucida Sans Unicode" w:hAnsi="Lucida Sans Unicode" w:cs="Lucida Sans Unicode"/>
          <w:color w:val="1A1A1A"/>
        </w:rPr>
        <w:t xml:space="preserve">SpringMVC </w:t>
      </w:r>
      <w:r>
        <w:rPr>
          <w:rStyle w:val="a4"/>
          <w:rFonts w:ascii="Lucida Sans Unicode" w:hAnsi="Lucida Sans Unicode" w:cs="Lucida Sans Unicode"/>
          <w:color w:val="1A1A1A"/>
        </w:rPr>
        <w:t>是线程安全吗？</w:t>
      </w:r>
    </w:p>
    <w:p w:rsidR="00702E04" w:rsidRDefault="00702E04" w:rsidP="00702E0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不是的，和</w:t>
      </w:r>
      <w:r>
        <w:rPr>
          <w:rFonts w:ascii="Lucida Sans Unicode" w:hAnsi="Lucida Sans Unicode" w:cs="Lucida Sans Unicode"/>
          <w:color w:val="1A1A1A"/>
        </w:rPr>
        <w:t xml:space="preserve"> Servlet </w:t>
      </w:r>
      <w:r>
        <w:rPr>
          <w:rFonts w:ascii="Lucida Sans Unicode" w:hAnsi="Lucida Sans Unicode" w:cs="Lucida Sans Unicode"/>
          <w:color w:val="1A1A1A"/>
        </w:rPr>
        <w:t>类似的处理流程。</w:t>
      </w:r>
    </w:p>
    <w:p w:rsidR="00702E04" w:rsidRDefault="00702E04" w:rsidP="00702E04">
      <w:pPr>
        <w:pStyle w:val="3"/>
      </w:pPr>
      <w:r>
        <w:rPr>
          <w:rStyle w:val="a4"/>
          <w:rFonts w:ascii="Lucida Sans Unicode" w:hAnsi="Lucida Sans Unicode" w:cs="Lucida Sans Unicode"/>
          <w:color w:val="1A1A1A"/>
        </w:rPr>
        <w:t>单例模式的线程安全性</w:t>
      </w:r>
      <w:r>
        <w:rPr>
          <w:rStyle w:val="a4"/>
          <w:rFonts w:ascii="Lucida Sans Unicode" w:hAnsi="Lucida Sans Unicode" w:cs="Lucida Sans Unicode"/>
          <w:color w:val="1A1A1A"/>
        </w:rPr>
        <w:t>?</w:t>
      </w:r>
    </w:p>
    <w:p w:rsidR="00702E04" w:rsidRDefault="00702E04" w:rsidP="00702E0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老生常谈的问题了，首先要说的是单例模式的线程安全意味着：某个类的实例在多线程环境下只会被创建一次出来。单例模式有很多种的写法，我总结一下：</w:t>
      </w:r>
    </w:p>
    <w:p w:rsidR="00702E04" w:rsidRDefault="00702E04" w:rsidP="00FA61C5">
      <w:pPr>
        <w:widowControl/>
        <w:numPr>
          <w:ilvl w:val="0"/>
          <w:numId w:val="58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饿汉式单例模式的写法：线程安全</w:t>
      </w:r>
    </w:p>
    <w:p w:rsidR="00702E04" w:rsidRDefault="00702E04" w:rsidP="00FA61C5">
      <w:pPr>
        <w:widowControl/>
        <w:numPr>
          <w:ilvl w:val="0"/>
          <w:numId w:val="58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懒汉式单例模式的写法：非线程安全</w:t>
      </w:r>
    </w:p>
    <w:p w:rsidR="00702E04" w:rsidRDefault="00702E04" w:rsidP="00FA61C5">
      <w:pPr>
        <w:widowControl/>
        <w:numPr>
          <w:ilvl w:val="0"/>
          <w:numId w:val="58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双检锁单例模式的写法：线程安全</w:t>
      </w:r>
    </w:p>
    <w:p w:rsidR="00E06121" w:rsidRDefault="00E06121" w:rsidP="00E06121">
      <w:pPr>
        <w:pStyle w:val="2"/>
      </w:pPr>
      <w:r>
        <w:rPr>
          <w:rFonts w:hint="eastAsia"/>
        </w:rPr>
        <w:t>119.</w:t>
      </w:r>
      <w:r w:rsidRPr="00E06121">
        <w:t xml:space="preserve"> </w:t>
      </w:r>
      <w:r>
        <w:t>多线程同步和互斥有几种实现方法，都是什么？</w:t>
      </w:r>
    </w:p>
    <w:p w:rsidR="00E06121" w:rsidRDefault="00E06121" w:rsidP="00E0612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1</w:t>
      </w:r>
      <w:r>
        <w:rPr>
          <w:rFonts w:ascii="Lucida Sans Unicode" w:hAnsi="Lucida Sans Unicode" w:cs="Lucida Sans Unicode"/>
          <w:color w:val="1A1A1A"/>
        </w:rPr>
        <w:t>）</w:t>
      </w:r>
      <w:r>
        <w:rPr>
          <w:rStyle w:val="a4"/>
          <w:rFonts w:ascii="Lucida Sans Unicode" w:hAnsi="Lucida Sans Unicode" w:cs="Lucida Sans Unicode"/>
          <w:color w:val="1A1A1A"/>
        </w:rPr>
        <w:t>线程同步</w:t>
      </w:r>
    </w:p>
    <w:p w:rsidR="00E06121" w:rsidRDefault="00E06121" w:rsidP="00E0612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线程同步，是指线程之间所具有的一种制约关系，一个线程的执行依赖另一个线程的消息，当它没有得到另一个线程的消息时应等待，直到消息到达时才被唤醒。</w:t>
      </w:r>
    </w:p>
    <w:p w:rsidR="00E06121" w:rsidRDefault="00E06121" w:rsidP="00E0612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线程间的同步方法，大体可分为两类：用户模式和内核模式。顾名思义：</w:t>
      </w:r>
    </w:p>
    <w:p w:rsidR="00E06121" w:rsidRDefault="00E06121" w:rsidP="00FA61C5">
      <w:pPr>
        <w:widowControl/>
        <w:numPr>
          <w:ilvl w:val="0"/>
          <w:numId w:val="58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内核模式，就是指利用系统内核对象的单一性来进行同步，使用时需要切换内核态与用户态。内核模式下的方法有：</w:t>
      </w:r>
    </w:p>
    <w:p w:rsidR="00E06121" w:rsidRDefault="00E06121" w:rsidP="00FA61C5">
      <w:pPr>
        <w:widowControl/>
        <w:numPr>
          <w:ilvl w:val="1"/>
          <w:numId w:val="587"/>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事件</w:t>
      </w:r>
    </w:p>
    <w:p w:rsidR="00E06121" w:rsidRDefault="00E06121" w:rsidP="00FA61C5">
      <w:pPr>
        <w:widowControl/>
        <w:numPr>
          <w:ilvl w:val="1"/>
          <w:numId w:val="587"/>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信号量</w:t>
      </w:r>
    </w:p>
    <w:p w:rsidR="00E06121" w:rsidRDefault="00E06121" w:rsidP="00FA61C5">
      <w:pPr>
        <w:widowControl/>
        <w:numPr>
          <w:ilvl w:val="1"/>
          <w:numId w:val="587"/>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互斥量</w:t>
      </w:r>
    </w:p>
    <w:p w:rsidR="00E06121" w:rsidRDefault="00E06121" w:rsidP="00FA61C5">
      <w:pPr>
        <w:widowControl/>
        <w:numPr>
          <w:ilvl w:val="0"/>
          <w:numId w:val="58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用户模式，就是不需要切换到内核态，只在用户态完成操作。用户模式下的方法有：</w:t>
      </w:r>
    </w:p>
    <w:p w:rsidR="00E06121" w:rsidRDefault="00E06121" w:rsidP="00FA61C5">
      <w:pPr>
        <w:widowControl/>
        <w:numPr>
          <w:ilvl w:val="1"/>
          <w:numId w:val="587"/>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原子操作（例如一个单一的全局变量）</w:t>
      </w:r>
    </w:p>
    <w:p w:rsidR="00E06121" w:rsidRDefault="00E06121" w:rsidP="00FA61C5">
      <w:pPr>
        <w:widowControl/>
        <w:numPr>
          <w:ilvl w:val="1"/>
          <w:numId w:val="587"/>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临界区</w:t>
      </w:r>
    </w:p>
    <w:p w:rsidR="00E06121" w:rsidRDefault="00E06121" w:rsidP="00E0612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2</w:t>
      </w:r>
      <w:r>
        <w:rPr>
          <w:rFonts w:ascii="Lucida Sans Unicode" w:hAnsi="Lucida Sans Unicode" w:cs="Lucida Sans Unicode"/>
          <w:color w:val="1A1A1A"/>
        </w:rPr>
        <w:t>）</w:t>
      </w:r>
      <w:r>
        <w:rPr>
          <w:rStyle w:val="a4"/>
          <w:rFonts w:ascii="Lucida Sans Unicode" w:hAnsi="Lucida Sans Unicode" w:cs="Lucida Sans Unicode"/>
          <w:color w:val="1A1A1A"/>
        </w:rPr>
        <w:t>线程互斥</w:t>
      </w:r>
    </w:p>
    <w:p w:rsidR="00E06121" w:rsidRDefault="00E06121" w:rsidP="00E0612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线程互斥，是指对于共享的进程系统资源，在各单个线程访问时的排它性。</w:t>
      </w:r>
    </w:p>
    <w:p w:rsidR="00E06121" w:rsidRDefault="00E06121" w:rsidP="00FA61C5">
      <w:pPr>
        <w:widowControl/>
        <w:numPr>
          <w:ilvl w:val="0"/>
          <w:numId w:val="58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当有若干个线程都要使用某一共享资源时，任何时刻最多只允许一个线程去使用，其它要使用该资源的线程必须等待，直到占用资源者释放该资源。</w:t>
      </w:r>
    </w:p>
    <w:p w:rsidR="00E06121" w:rsidRDefault="00E06121" w:rsidP="00FA61C5">
      <w:pPr>
        <w:widowControl/>
        <w:numPr>
          <w:ilvl w:val="0"/>
          <w:numId w:val="58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线程互斥可以看成是一种特殊的线程同步。</w:t>
      </w:r>
    </w:p>
    <w:p w:rsidR="00E06121" w:rsidRDefault="00E06121" w:rsidP="00E06121">
      <w:pPr>
        <w:pStyle w:val="3"/>
        <w:rPr>
          <w:sz w:val="24"/>
          <w:szCs w:val="24"/>
        </w:rPr>
      </w:pPr>
      <w:r>
        <w:rPr>
          <w:rStyle w:val="a4"/>
          <w:rFonts w:ascii="Lucida Sans Unicode" w:hAnsi="Lucida Sans Unicode" w:cs="Lucida Sans Unicode"/>
          <w:color w:val="1A1A1A"/>
        </w:rPr>
        <w:t>如何在两个线程间共享数据？</w:t>
      </w:r>
    </w:p>
    <w:p w:rsidR="00E06121" w:rsidRDefault="00E06121" w:rsidP="00E0612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在两个线程间</w:t>
      </w:r>
      <w:r>
        <w:rPr>
          <w:rStyle w:val="a4"/>
          <w:rFonts w:ascii="Lucida Sans Unicode" w:hAnsi="Lucida Sans Unicode" w:cs="Lucida Sans Unicode"/>
          <w:color w:val="1A1A1A"/>
        </w:rPr>
        <w:t>共享变量</w:t>
      </w:r>
      <w:r>
        <w:rPr>
          <w:rFonts w:ascii="Lucida Sans Unicode" w:hAnsi="Lucida Sans Unicode" w:cs="Lucida Sans Unicode"/>
          <w:color w:val="1A1A1A"/>
        </w:rPr>
        <w:t>，即可实现共享。</w:t>
      </w:r>
    </w:p>
    <w:p w:rsidR="00E06121" w:rsidRDefault="00E06121" w:rsidP="00E0612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一般来说，共享变量要求变量本身是线程安全的，然后在线程内使用的时候，如果有对共享变量的复合操作，那么也得保证复合操作的线程安全性。</w:t>
      </w:r>
    </w:p>
    <w:p w:rsidR="00E06121" w:rsidRDefault="00E06121" w:rsidP="00E06121">
      <w:pPr>
        <w:pStyle w:val="3"/>
      </w:pPr>
      <w:r>
        <w:rPr>
          <w:rStyle w:val="a4"/>
          <w:rFonts w:ascii="Lucida Sans Unicode" w:hAnsi="Lucida Sans Unicode" w:cs="Lucida Sans Unicode"/>
          <w:color w:val="1A1A1A"/>
        </w:rPr>
        <w:t>怎么检测一个线程是否拥有锁？</w:t>
      </w:r>
    </w:p>
    <w:p w:rsidR="00E06121" w:rsidRDefault="00E06121" w:rsidP="00E06121">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调用</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Thread#holdsLock(Object obj)</w:t>
      </w:r>
      <w:r>
        <w:rPr>
          <w:rFonts w:ascii="Lucida Sans Unicode" w:hAnsi="Lucida Sans Unicode" w:cs="Lucida Sans Unicode"/>
          <w:color w:val="1A1A1A"/>
        </w:rPr>
        <w:t> </w:t>
      </w:r>
      <w:r>
        <w:rPr>
          <w:rStyle w:val="a4"/>
          <w:rFonts w:ascii="Lucida Sans Unicode" w:hAnsi="Lucida Sans Unicode" w:cs="Lucida Sans Unicode"/>
          <w:color w:val="1A1A1A"/>
        </w:rPr>
        <w:t>静态</w:t>
      </w:r>
      <w:r>
        <w:rPr>
          <w:rFonts w:ascii="Lucida Sans Unicode" w:hAnsi="Lucida Sans Unicode" w:cs="Lucida Sans Unicode"/>
          <w:color w:val="1A1A1A"/>
        </w:rPr>
        <w:t>方法，它返回</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true</w:t>
      </w:r>
      <w:r>
        <w:rPr>
          <w:rFonts w:ascii="Lucida Sans Unicode" w:hAnsi="Lucida Sans Unicode" w:cs="Lucida Sans Unicode"/>
          <w:color w:val="1A1A1A"/>
        </w:rPr>
        <w:t> </w:t>
      </w:r>
      <w:r>
        <w:rPr>
          <w:rFonts w:ascii="Lucida Sans Unicode" w:hAnsi="Lucida Sans Unicode" w:cs="Lucida Sans Unicode"/>
          <w:color w:val="1A1A1A"/>
        </w:rPr>
        <w:t>如果当且仅当当前线程拥有某个具体对象的锁。代码如下：</w:t>
      </w:r>
    </w:p>
    <w:tbl>
      <w:tblPr>
        <w:tblW w:w="0" w:type="dxa"/>
        <w:tblCellMar>
          <w:top w:w="15" w:type="dxa"/>
          <w:left w:w="15" w:type="dxa"/>
          <w:bottom w:w="15" w:type="dxa"/>
          <w:right w:w="15" w:type="dxa"/>
        </w:tblCellMar>
        <w:tblLook w:val="04A0" w:firstRow="1" w:lastRow="0" w:firstColumn="1" w:lastColumn="0" w:noHBand="0" w:noVBand="1"/>
      </w:tblPr>
      <w:tblGrid>
        <w:gridCol w:w="6761"/>
      </w:tblGrid>
      <w:tr w:rsidR="00E06121" w:rsidTr="00E06121">
        <w:trPr>
          <w:trHeight w:val="525"/>
        </w:trPr>
        <w:tc>
          <w:tcPr>
            <w:tcW w:w="0" w:type="auto"/>
            <w:tcBorders>
              <w:top w:val="nil"/>
              <w:left w:val="nil"/>
              <w:bottom w:val="nil"/>
              <w:right w:val="nil"/>
            </w:tcBorders>
            <w:tcMar>
              <w:top w:w="0" w:type="dxa"/>
              <w:left w:w="0" w:type="dxa"/>
              <w:bottom w:w="0" w:type="dxa"/>
              <w:right w:w="0" w:type="dxa"/>
            </w:tcMar>
            <w:vAlign w:val="center"/>
            <w:hideMark/>
          </w:tcPr>
          <w:p w:rsidR="00E06121" w:rsidRDefault="00E06121">
            <w:pPr>
              <w:pStyle w:val="HTML0"/>
              <w:shd w:val="clear" w:color="auto" w:fill="272822"/>
              <w:rPr>
                <w:rFonts w:ascii="Lucida Console" w:hAnsi="Lucida Console"/>
                <w:color w:val="657B83"/>
                <w:sz w:val="22"/>
                <w:szCs w:val="22"/>
              </w:rPr>
            </w:pPr>
            <w:r>
              <w:rPr>
                <w:rStyle w:val="comment"/>
                <w:rFonts w:ascii="Lucida Console" w:hAnsi="Lucida Console"/>
                <w:color w:val="75715E"/>
                <w:sz w:val="22"/>
                <w:szCs w:val="22"/>
              </w:rPr>
              <w:t>// Thread.java</w:t>
            </w:r>
            <w:r>
              <w:rPr>
                <w:rFonts w:ascii="Lucida Console" w:hAnsi="Lucida Console"/>
                <w:color w:val="657B83"/>
                <w:sz w:val="22"/>
                <w:szCs w:val="22"/>
              </w:rPr>
              <w:br/>
            </w:r>
            <w:r>
              <w:rPr>
                <w:rFonts w:ascii="Lucida Console" w:hAnsi="Lucida Console"/>
                <w:color w:val="657B83"/>
                <w:sz w:val="22"/>
                <w:szCs w:val="22"/>
              </w:rPr>
              <w:br/>
            </w:r>
            <w:r>
              <w:rPr>
                <w:rStyle w:val="keyword"/>
                <w:rFonts w:ascii="Lucida Console" w:hAnsi="Lucida Console"/>
                <w:color w:val="66D9EF"/>
                <w:sz w:val="22"/>
                <w:szCs w:val="22"/>
              </w:rPr>
              <w:t>public</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static</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native</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boolean</w:t>
            </w:r>
            <w:r>
              <w:rPr>
                <w:rStyle w:val="function"/>
                <w:rFonts w:ascii="Lucida Console" w:hAnsi="Lucida Console"/>
                <w:color w:val="FFFFFF"/>
                <w:sz w:val="22"/>
                <w:szCs w:val="22"/>
              </w:rPr>
              <w:t xml:space="preserve"> </w:t>
            </w:r>
            <w:r>
              <w:rPr>
                <w:rStyle w:val="5"/>
                <w:rFonts w:ascii="Lucida Console" w:hAnsi="Lucida Console"/>
                <w:color w:val="A6E22E"/>
                <w:sz w:val="22"/>
                <w:szCs w:val="22"/>
              </w:rPr>
              <w:t>holdsLock</w:t>
            </w:r>
            <w:r>
              <w:rPr>
                <w:rStyle w:val="params"/>
                <w:rFonts w:ascii="Lucida Console" w:hAnsi="Lucida Console"/>
                <w:color w:val="FFFFFF"/>
                <w:sz w:val="22"/>
                <w:szCs w:val="22"/>
              </w:rPr>
              <w:t>(Object obj)</w:t>
            </w:r>
            <w:r>
              <w:rPr>
                <w:rStyle w:val="line"/>
                <w:rFonts w:ascii="Lucida Console" w:hAnsi="Lucida Console"/>
                <w:color w:val="FFFFFF"/>
                <w:sz w:val="22"/>
                <w:szCs w:val="22"/>
              </w:rPr>
              <w:t>;</w:t>
            </w:r>
          </w:p>
        </w:tc>
      </w:tr>
    </w:tbl>
    <w:p w:rsidR="00E06121" w:rsidRDefault="00E06121" w:rsidP="00E06121">
      <w:pPr>
        <w:pStyle w:val="3"/>
        <w:rPr>
          <w:sz w:val="24"/>
          <w:szCs w:val="24"/>
        </w:rPr>
      </w:pPr>
      <w:r>
        <w:rPr>
          <w:rStyle w:val="a4"/>
          <w:rFonts w:ascii="Lucida Sans Unicode" w:hAnsi="Lucida Sans Unicode" w:cs="Lucida Sans Unicode"/>
          <w:color w:val="1A1A1A"/>
        </w:rPr>
        <w:t xml:space="preserve">10 </w:t>
      </w:r>
      <w:r>
        <w:rPr>
          <w:rStyle w:val="a4"/>
          <w:rFonts w:ascii="Lucida Sans Unicode" w:hAnsi="Lucida Sans Unicode" w:cs="Lucida Sans Unicode"/>
          <w:color w:val="1A1A1A"/>
        </w:rPr>
        <w:t>个线程和</w:t>
      </w:r>
      <w:r>
        <w:rPr>
          <w:rStyle w:val="a4"/>
          <w:rFonts w:ascii="Lucida Sans Unicode" w:hAnsi="Lucida Sans Unicode" w:cs="Lucida Sans Unicode"/>
          <w:color w:val="1A1A1A"/>
        </w:rPr>
        <w:t xml:space="preserve"> 2 </w:t>
      </w:r>
      <w:r>
        <w:rPr>
          <w:rStyle w:val="a4"/>
          <w:rFonts w:ascii="Lucida Sans Unicode" w:hAnsi="Lucida Sans Unicode" w:cs="Lucida Sans Unicode"/>
          <w:color w:val="1A1A1A"/>
        </w:rPr>
        <w:t>个线程的同步代码，哪个更容易写？</w:t>
      </w:r>
    </w:p>
    <w:p w:rsidR="00E06121" w:rsidRDefault="00E06121" w:rsidP="00E0612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从写代码的角度来说，两者的复杂度是相同的，因为同步代码与线程数量是相互独立的。</w:t>
      </w:r>
    </w:p>
    <w:p w:rsidR="00E06121" w:rsidRDefault="00E06121" w:rsidP="00E0612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但是同步策略的选择依赖于线程的数量，因为越多的线程意味着更大的竞争，所以你需要利用同步技术，如锁分离，这要求更复杂的代码和专业知识。</w:t>
      </w:r>
    </w:p>
    <w:p w:rsidR="0002007B" w:rsidRDefault="0002007B" w:rsidP="0002007B">
      <w:pPr>
        <w:pStyle w:val="2"/>
      </w:pPr>
      <w:r>
        <w:rPr>
          <w:rFonts w:hint="eastAsia"/>
        </w:rPr>
        <w:t>120.</w:t>
      </w:r>
      <w:r w:rsidRPr="0002007B">
        <w:t xml:space="preserve"> </w:t>
      </w:r>
      <w:r>
        <w:t>什么是 ThreadLocal 变量？</w:t>
      </w:r>
    </w:p>
    <w:p w:rsidR="0002007B" w:rsidRDefault="0002007B" w:rsidP="0002007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ThreadLocal </w:t>
      </w:r>
      <w:r>
        <w:rPr>
          <w:rFonts w:ascii="Lucida Sans Unicode" w:hAnsi="Lucida Sans Unicode" w:cs="Lucida Sans Unicode"/>
          <w:color w:val="1A1A1A"/>
        </w:rPr>
        <w:t>，是</w:t>
      </w:r>
      <w:r>
        <w:rPr>
          <w:rFonts w:ascii="Lucida Sans Unicode" w:hAnsi="Lucida Sans Unicode" w:cs="Lucida Sans Unicode"/>
          <w:color w:val="1A1A1A"/>
        </w:rPr>
        <w:t xml:space="preserve"> Java </w:t>
      </w:r>
      <w:r>
        <w:rPr>
          <w:rFonts w:ascii="Lucida Sans Unicode" w:hAnsi="Lucida Sans Unicode" w:cs="Lucida Sans Unicode"/>
          <w:color w:val="1A1A1A"/>
        </w:rPr>
        <w:t>里一种特殊的变量。每个线程都有一个</w:t>
      </w:r>
      <w:r>
        <w:rPr>
          <w:rFonts w:ascii="Lucida Sans Unicode" w:hAnsi="Lucida Sans Unicode" w:cs="Lucida Sans Unicode"/>
          <w:color w:val="1A1A1A"/>
        </w:rPr>
        <w:t xml:space="preserve"> ThreadLocal </w:t>
      </w:r>
      <w:r>
        <w:rPr>
          <w:rFonts w:ascii="Lucida Sans Unicode" w:hAnsi="Lucida Sans Unicode" w:cs="Lucida Sans Unicode"/>
          <w:color w:val="1A1A1A"/>
        </w:rPr>
        <w:t>就是每个线程都拥有了自己独立的一个变量，竞争条件被彻底消除了。</w:t>
      </w:r>
    </w:p>
    <w:p w:rsidR="0002007B" w:rsidRDefault="0002007B" w:rsidP="0002007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它是为创建代价高昂的对象获取线程安全的好方法，比如你可以用</w:t>
      </w:r>
      <w:r>
        <w:rPr>
          <w:rFonts w:ascii="Lucida Sans Unicode" w:hAnsi="Lucida Sans Unicode" w:cs="Lucida Sans Unicode"/>
          <w:color w:val="1A1A1A"/>
        </w:rPr>
        <w:t xml:space="preserve"> ThreadLocal </w:t>
      </w:r>
      <w:r>
        <w:rPr>
          <w:rFonts w:ascii="Lucida Sans Unicode" w:hAnsi="Lucida Sans Unicode" w:cs="Lucida Sans Unicode"/>
          <w:color w:val="1A1A1A"/>
        </w:rPr>
        <w:t>让</w:t>
      </w:r>
      <w:r>
        <w:rPr>
          <w:rFonts w:ascii="Lucida Sans Unicode" w:hAnsi="Lucida Sans Unicode" w:cs="Lucida Sans Unicode"/>
          <w:color w:val="1A1A1A"/>
        </w:rPr>
        <w:t xml:space="preserve"> SimpleDateFormat </w:t>
      </w:r>
      <w:r>
        <w:rPr>
          <w:rFonts w:ascii="Lucida Sans Unicode" w:hAnsi="Lucida Sans Unicode" w:cs="Lucida Sans Unicode"/>
          <w:color w:val="1A1A1A"/>
        </w:rPr>
        <w:t>变成线程安全的，因为那个类创建代价高昂且每次调用都需要创建不同的实例所以不值得在局部范围使用它，如果为每个线程提供一个自己独有的变量拷贝，将大大提高效率。</w:t>
      </w:r>
    </w:p>
    <w:p w:rsidR="0002007B" w:rsidRDefault="0002007B" w:rsidP="00FA61C5">
      <w:pPr>
        <w:widowControl/>
        <w:numPr>
          <w:ilvl w:val="0"/>
          <w:numId w:val="58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首先，通过复用减少了代价高昂的对象的创建个数。</w:t>
      </w:r>
    </w:p>
    <w:p w:rsidR="0002007B" w:rsidRDefault="0002007B" w:rsidP="00FA61C5">
      <w:pPr>
        <w:widowControl/>
        <w:numPr>
          <w:ilvl w:val="0"/>
          <w:numId w:val="58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其次，你在没有使用高代价的同步或者不变性的情况下获得了线程安全。</w:t>
      </w:r>
    </w:p>
    <w:p w:rsidR="0002007B" w:rsidRDefault="0002007B" w:rsidP="0002007B">
      <w:pPr>
        <w:pStyle w:val="a3"/>
        <w:shd w:val="clear" w:color="auto" w:fill="FFFFFF"/>
        <w:spacing w:before="150" w:beforeAutospacing="0" w:after="420" w:afterAutospacing="0"/>
        <w:rPr>
          <w:rFonts w:ascii="Lucida Sans Unicode" w:hAnsi="Lucida Sans Unicode" w:cs="Lucida Sans Unicode"/>
          <w:color w:val="1A1A1A"/>
        </w:rPr>
      </w:pPr>
      <w:r>
        <w:rPr>
          <w:rFonts w:ascii="Segoe UI Symbol" w:hAnsi="Segoe UI Symbol" w:cs="Segoe UI Symbol"/>
          <w:color w:val="1A1A1A"/>
        </w:rPr>
        <w:t>😈</w:t>
      </w:r>
      <w:r>
        <w:rPr>
          <w:rFonts w:ascii="Lucida Sans Unicode" w:hAnsi="Lucida Sans Unicode" w:cs="Lucida Sans Unicode"/>
          <w:color w:val="1A1A1A"/>
        </w:rPr>
        <w:t xml:space="preserve"> </w:t>
      </w:r>
      <w:r>
        <w:rPr>
          <w:rFonts w:ascii="Lucida Sans Unicode" w:hAnsi="Lucida Sans Unicode" w:cs="Lucida Sans Unicode"/>
          <w:color w:val="1A1A1A"/>
        </w:rPr>
        <w:t>所以，</w:t>
      </w:r>
      <w:r>
        <w:rPr>
          <w:rFonts w:ascii="Lucida Sans Unicode" w:hAnsi="Lucida Sans Unicode" w:cs="Lucida Sans Unicode"/>
          <w:color w:val="1A1A1A"/>
        </w:rPr>
        <w:t xml:space="preserve">ThreadLocal </w:t>
      </w:r>
      <w:r>
        <w:rPr>
          <w:rFonts w:ascii="Lucida Sans Unicode" w:hAnsi="Lucida Sans Unicode" w:cs="Lucida Sans Unicode"/>
          <w:color w:val="1A1A1A"/>
        </w:rPr>
        <w:t>很适合实现线程级的单例。</w:t>
      </w:r>
    </w:p>
    <w:p w:rsidR="0002007B" w:rsidRDefault="0002007B" w:rsidP="0002007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详细的，可以看看</w:t>
      </w:r>
      <w:r>
        <w:rPr>
          <w:rFonts w:ascii="Lucida Sans Unicode" w:hAnsi="Lucida Sans Unicode" w:cs="Lucida Sans Unicode"/>
          <w:color w:val="1A1A1A"/>
        </w:rPr>
        <w:t> </w:t>
      </w:r>
      <w:hyperlink r:id="rId115"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Java</w:t>
        </w:r>
        <w:r>
          <w:rPr>
            <w:rStyle w:val="a5"/>
            <w:rFonts w:ascii="Lucida Sans Unicode" w:hAnsi="Lucida Sans Unicode" w:cs="Lucida Sans Unicode"/>
            <w:color w:val="0088CC"/>
          </w:rPr>
          <w:t>并发编程：深入剖析</w:t>
        </w:r>
        <w:r>
          <w:rPr>
            <w:rStyle w:val="a5"/>
            <w:rFonts w:ascii="Lucida Sans Unicode" w:hAnsi="Lucida Sans Unicode" w:cs="Lucida Sans Unicode"/>
            <w:color w:val="0088CC"/>
          </w:rPr>
          <w:t>ThreadLocal</w:t>
        </w:r>
        <w:r>
          <w:rPr>
            <w:rStyle w:val="a5"/>
            <w:rFonts w:ascii="Lucida Sans Unicode" w:hAnsi="Lucida Sans Unicode" w:cs="Lucida Sans Unicode"/>
            <w:color w:val="0088CC"/>
          </w:rPr>
          <w:t>》</w:t>
        </w:r>
      </w:hyperlink>
      <w:r>
        <w:rPr>
          <w:rFonts w:ascii="Lucida Sans Unicode" w:hAnsi="Lucida Sans Unicode" w:cs="Lucida Sans Unicode"/>
          <w:color w:val="1A1A1A"/>
        </w:rPr>
        <w:t> </w:t>
      </w:r>
      <w:r>
        <w:rPr>
          <w:rFonts w:ascii="Lucida Sans Unicode" w:hAnsi="Lucida Sans Unicode" w:cs="Lucida Sans Unicode"/>
          <w:color w:val="1A1A1A"/>
        </w:rPr>
        <w:t>文章。</w:t>
      </w:r>
    </w:p>
    <w:p w:rsidR="0002007B" w:rsidRDefault="0002007B" w:rsidP="0002007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关于源码，可以看看</w:t>
      </w:r>
      <w:r>
        <w:rPr>
          <w:rFonts w:ascii="Lucida Sans Unicode" w:hAnsi="Lucida Sans Unicode" w:cs="Lucida Sans Unicode"/>
          <w:color w:val="1A1A1A"/>
        </w:rPr>
        <w:t> </w:t>
      </w:r>
      <w:hyperlink r:id="rId116" w:tgtFrame="_blank" w:history="1">
        <w:r>
          <w:rPr>
            <w:rStyle w:val="a5"/>
            <w:rFonts w:ascii="Lucida Sans Unicode" w:hAnsi="Lucida Sans Unicode" w:cs="Lucida Sans Unicode"/>
            <w:color w:val="0088CC"/>
          </w:rPr>
          <w:t>《【死磕</w:t>
        </w:r>
        <w:r>
          <w:rPr>
            <w:rStyle w:val="a5"/>
            <w:rFonts w:ascii="Lucida Sans Unicode" w:hAnsi="Lucida Sans Unicode" w:cs="Lucida Sans Unicode"/>
            <w:color w:val="0088CC"/>
          </w:rPr>
          <w:t xml:space="preserve"> Java </w:t>
        </w:r>
        <w:r>
          <w:rPr>
            <w:rStyle w:val="a5"/>
            <w:rFonts w:ascii="Lucida Sans Unicode" w:hAnsi="Lucida Sans Unicode" w:cs="Lucida Sans Unicode"/>
            <w:color w:val="0088CC"/>
          </w:rPr>
          <w:t>并发】</w:t>
        </w:r>
        <w:r>
          <w:rPr>
            <w:rStyle w:val="a5"/>
            <w:rFonts w:ascii="Lucida Sans Unicode" w:hAnsi="Lucida Sans Unicode" w:cs="Lucida Sans Unicode"/>
            <w:color w:val="0088CC"/>
          </w:rPr>
          <w:t xml:space="preserve">—– </w:t>
        </w:r>
        <w:r>
          <w:rPr>
            <w:rStyle w:val="a5"/>
            <w:rFonts w:ascii="Lucida Sans Unicode" w:hAnsi="Lucida Sans Unicode" w:cs="Lucida Sans Unicode"/>
            <w:color w:val="0088CC"/>
          </w:rPr>
          <w:t>深入分析</w:t>
        </w:r>
        <w:r>
          <w:rPr>
            <w:rStyle w:val="a5"/>
            <w:rFonts w:ascii="Lucida Sans Unicode" w:hAnsi="Lucida Sans Unicode" w:cs="Lucida Sans Unicode"/>
            <w:color w:val="0088CC"/>
          </w:rPr>
          <w:t xml:space="preserve"> ThreadLocal</w:t>
        </w:r>
        <w:r>
          <w:rPr>
            <w:rStyle w:val="a5"/>
            <w:rFonts w:ascii="Lucida Sans Unicode" w:hAnsi="Lucida Sans Unicode" w:cs="Lucida Sans Unicode"/>
            <w:color w:val="0088CC"/>
          </w:rPr>
          <w:t>》</w:t>
        </w:r>
      </w:hyperlink>
      <w:r>
        <w:rPr>
          <w:rFonts w:ascii="Lucida Sans Unicode" w:hAnsi="Lucida Sans Unicode" w:cs="Lucida Sans Unicode"/>
          <w:color w:val="1A1A1A"/>
        </w:rPr>
        <w:t> </w:t>
      </w:r>
      <w:r>
        <w:rPr>
          <w:rFonts w:ascii="Lucida Sans Unicode" w:hAnsi="Lucida Sans Unicode" w:cs="Lucida Sans Unicode"/>
          <w:color w:val="1A1A1A"/>
        </w:rPr>
        <w:t>。</w:t>
      </w:r>
    </w:p>
    <w:p w:rsidR="0002007B" w:rsidRDefault="0002007B" w:rsidP="0002007B">
      <w:pPr>
        <w:pStyle w:val="3"/>
      </w:pPr>
      <w:r>
        <w:rPr>
          <w:rStyle w:val="a4"/>
          <w:rFonts w:ascii="Lucida Sans Unicode" w:hAnsi="Lucida Sans Unicode" w:cs="Lucida Sans Unicode"/>
          <w:color w:val="1A1A1A"/>
        </w:rPr>
        <w:t>什么是</w:t>
      </w:r>
      <w:r>
        <w:rPr>
          <w:rStyle w:val="a4"/>
          <w:rFonts w:ascii="Lucida Sans Unicode" w:hAnsi="Lucida Sans Unicode" w:cs="Lucida Sans Unicode"/>
          <w:color w:val="1A1A1A"/>
        </w:rPr>
        <w:t xml:space="preserve"> InheritableThreadLocal </w:t>
      </w:r>
      <w:r>
        <w:rPr>
          <w:rStyle w:val="a4"/>
          <w:rFonts w:ascii="Lucida Sans Unicode" w:hAnsi="Lucida Sans Unicode" w:cs="Lucida Sans Unicode"/>
          <w:color w:val="1A1A1A"/>
        </w:rPr>
        <w:t>？</w:t>
      </w:r>
    </w:p>
    <w:p w:rsidR="0002007B" w:rsidRDefault="0002007B" w:rsidP="0002007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InheritableThreadLocal </w:t>
      </w:r>
      <w:r>
        <w:rPr>
          <w:rFonts w:ascii="Lucida Sans Unicode" w:hAnsi="Lucida Sans Unicode" w:cs="Lucida Sans Unicode"/>
          <w:color w:val="1A1A1A"/>
        </w:rPr>
        <w:t>类，是</w:t>
      </w:r>
      <w:r>
        <w:rPr>
          <w:rFonts w:ascii="Lucida Sans Unicode" w:hAnsi="Lucida Sans Unicode" w:cs="Lucida Sans Unicode"/>
          <w:color w:val="1A1A1A"/>
        </w:rPr>
        <w:t xml:space="preserve"> ThreadLocal </w:t>
      </w:r>
      <w:r>
        <w:rPr>
          <w:rFonts w:ascii="Lucida Sans Unicode" w:hAnsi="Lucida Sans Unicode" w:cs="Lucida Sans Unicode"/>
          <w:color w:val="1A1A1A"/>
        </w:rPr>
        <w:t>类的子类。</w:t>
      </w:r>
      <w:r>
        <w:rPr>
          <w:rFonts w:ascii="Lucida Sans Unicode" w:hAnsi="Lucida Sans Unicode" w:cs="Lucida Sans Unicode"/>
          <w:color w:val="1A1A1A"/>
        </w:rPr>
        <w:t xml:space="preserve">ThreadLocal </w:t>
      </w:r>
      <w:r>
        <w:rPr>
          <w:rFonts w:ascii="Lucida Sans Unicode" w:hAnsi="Lucida Sans Unicode" w:cs="Lucida Sans Unicode"/>
          <w:color w:val="1A1A1A"/>
        </w:rPr>
        <w:t>中每个线程拥有它自己的值，与</w:t>
      </w:r>
      <w:r>
        <w:rPr>
          <w:rFonts w:ascii="Lucida Sans Unicode" w:hAnsi="Lucida Sans Unicode" w:cs="Lucida Sans Unicode"/>
          <w:color w:val="1A1A1A"/>
        </w:rPr>
        <w:t xml:space="preserve"> ThreadLocal </w:t>
      </w:r>
      <w:r>
        <w:rPr>
          <w:rFonts w:ascii="Lucida Sans Unicode" w:hAnsi="Lucida Sans Unicode" w:cs="Lucida Sans Unicode"/>
          <w:color w:val="1A1A1A"/>
        </w:rPr>
        <w:t>不同的是，</w:t>
      </w:r>
      <w:r>
        <w:rPr>
          <w:rStyle w:val="a4"/>
          <w:rFonts w:ascii="Lucida Sans Unicode" w:hAnsi="Lucida Sans Unicode" w:cs="Lucida Sans Unicode"/>
          <w:color w:val="1A1A1A"/>
        </w:rPr>
        <w:t xml:space="preserve">InheritableThreadLocal </w:t>
      </w:r>
      <w:r>
        <w:rPr>
          <w:rStyle w:val="a4"/>
          <w:rFonts w:ascii="Lucida Sans Unicode" w:hAnsi="Lucida Sans Unicode" w:cs="Lucida Sans Unicode"/>
          <w:color w:val="1A1A1A"/>
        </w:rPr>
        <w:t>允许一个线程以及该线程创建的所有子线</w:t>
      </w:r>
      <w:bookmarkStart w:id="4" w:name="_GoBack"/>
      <w:bookmarkEnd w:id="4"/>
      <w:r>
        <w:rPr>
          <w:rStyle w:val="a4"/>
          <w:rFonts w:ascii="Lucida Sans Unicode" w:hAnsi="Lucida Sans Unicode" w:cs="Lucida Sans Unicode"/>
          <w:color w:val="1A1A1A"/>
        </w:rPr>
        <w:t>程都可以访问它保存的值</w:t>
      </w:r>
      <w:r>
        <w:rPr>
          <w:rFonts w:ascii="Lucida Sans Unicode" w:hAnsi="Lucida Sans Unicode" w:cs="Lucida Sans Unicode"/>
          <w:color w:val="1A1A1A"/>
        </w:rPr>
        <w:t>。</w:t>
      </w:r>
    </w:p>
    <w:p w:rsidR="0002007B" w:rsidRDefault="0002007B" w:rsidP="00FA61C5">
      <w:pPr>
        <w:widowControl/>
        <w:numPr>
          <w:ilvl w:val="0"/>
          <w:numId w:val="59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具体的实现原理，可以看看</w:t>
      </w:r>
      <w:r>
        <w:rPr>
          <w:rFonts w:ascii="Lucida Sans Unicode" w:hAnsi="Lucida Sans Unicode" w:cs="Lucida Sans Unicode"/>
          <w:color w:val="1A1A1A"/>
          <w:szCs w:val="21"/>
        </w:rPr>
        <w:t> </w:t>
      </w:r>
      <w:hyperlink r:id="rId117" w:tgtFrame="_blank" w:history="1">
        <w:r>
          <w:rPr>
            <w:rStyle w:val="a5"/>
            <w:rFonts w:ascii="Lucida Sans Unicode" w:hAnsi="Lucida Sans Unicode" w:cs="Lucida Sans Unicode"/>
            <w:color w:val="0088CC"/>
            <w:szCs w:val="21"/>
          </w:rPr>
          <w:t>《</w:t>
        </w:r>
        <w:r>
          <w:rPr>
            <w:rStyle w:val="a5"/>
            <w:rFonts w:ascii="Lucida Sans Unicode" w:hAnsi="Lucida Sans Unicode" w:cs="Lucida Sans Unicode"/>
            <w:color w:val="0088CC"/>
            <w:szCs w:val="21"/>
          </w:rPr>
          <w:t xml:space="preserve">Java </w:t>
        </w:r>
        <w:r>
          <w:rPr>
            <w:rStyle w:val="a5"/>
            <w:rFonts w:ascii="Lucida Sans Unicode" w:hAnsi="Lucida Sans Unicode" w:cs="Lucida Sans Unicode"/>
            <w:color w:val="0088CC"/>
            <w:szCs w:val="21"/>
          </w:rPr>
          <w:t>多线程：</w:t>
        </w:r>
        <w:r>
          <w:rPr>
            <w:rStyle w:val="a5"/>
            <w:rFonts w:ascii="Lucida Sans Unicode" w:hAnsi="Lucida Sans Unicode" w:cs="Lucida Sans Unicode"/>
            <w:color w:val="0088CC"/>
            <w:szCs w:val="21"/>
          </w:rPr>
          <w:t xml:space="preserve">InheritableThreadLocal </w:t>
        </w:r>
        <w:r>
          <w:rPr>
            <w:rStyle w:val="a5"/>
            <w:rFonts w:ascii="Lucida Sans Unicode" w:hAnsi="Lucida Sans Unicode" w:cs="Lucida Sans Unicode"/>
            <w:color w:val="0088CC"/>
            <w:szCs w:val="21"/>
          </w:rPr>
          <w:t>实现原理》</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文章。</w:t>
      </w:r>
    </w:p>
    <w:p w:rsidR="0002007B" w:rsidRDefault="0002007B" w:rsidP="00FA61C5">
      <w:pPr>
        <w:widowControl/>
        <w:numPr>
          <w:ilvl w:val="0"/>
          <w:numId w:val="59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具体的使用示例，可以看看</w:t>
      </w:r>
      <w:r>
        <w:rPr>
          <w:rFonts w:ascii="Lucida Sans Unicode" w:hAnsi="Lucida Sans Unicode" w:cs="Lucida Sans Unicode"/>
          <w:color w:val="1A1A1A"/>
          <w:szCs w:val="21"/>
        </w:rPr>
        <w:t> </w:t>
      </w:r>
      <w:hyperlink r:id="rId118" w:tgtFrame="_blank" w:history="1">
        <w:r>
          <w:rPr>
            <w:rStyle w:val="a5"/>
            <w:rFonts w:ascii="Lucida Sans Unicode" w:hAnsi="Lucida Sans Unicode" w:cs="Lucida Sans Unicode"/>
            <w:color w:val="0088CC"/>
            <w:szCs w:val="21"/>
          </w:rPr>
          <w:t>《</w:t>
        </w:r>
        <w:r>
          <w:rPr>
            <w:rStyle w:val="a5"/>
            <w:rFonts w:ascii="Lucida Sans Unicode" w:hAnsi="Lucida Sans Unicode" w:cs="Lucida Sans Unicode"/>
            <w:color w:val="0088CC"/>
            <w:szCs w:val="21"/>
          </w:rPr>
          <w:t>Spring Cloud</w:t>
        </w:r>
        <w:r>
          <w:rPr>
            <w:rStyle w:val="a5"/>
            <w:rFonts w:ascii="Lucida Sans Unicode" w:hAnsi="Lucida Sans Unicode" w:cs="Lucida Sans Unicode"/>
            <w:color w:val="0088CC"/>
            <w:szCs w:val="21"/>
          </w:rPr>
          <w:t>中</w:t>
        </w:r>
        <w:r>
          <w:rPr>
            <w:rStyle w:val="a5"/>
            <w:rFonts w:ascii="Lucida Sans Unicode" w:hAnsi="Lucida Sans Unicode" w:cs="Lucida Sans Unicode"/>
            <w:color w:val="0088CC"/>
            <w:szCs w:val="21"/>
          </w:rPr>
          <w:t xml:space="preserve">Hystrix </w:t>
        </w:r>
        <w:r>
          <w:rPr>
            <w:rStyle w:val="a5"/>
            <w:rFonts w:ascii="Lucida Sans Unicode" w:hAnsi="Lucida Sans Unicode" w:cs="Lucida Sans Unicode"/>
            <w:color w:val="0088CC"/>
            <w:szCs w:val="21"/>
          </w:rPr>
          <w:t>线程隔离导致</w:t>
        </w:r>
        <w:r>
          <w:rPr>
            <w:rStyle w:val="a5"/>
            <w:rFonts w:ascii="Lucida Sans Unicode" w:hAnsi="Lucida Sans Unicode" w:cs="Lucida Sans Unicode"/>
            <w:color w:val="0088CC"/>
            <w:szCs w:val="21"/>
          </w:rPr>
          <w:t>ThreadLocal</w:t>
        </w:r>
        <w:r>
          <w:rPr>
            <w:rStyle w:val="a5"/>
            <w:rFonts w:ascii="Lucida Sans Unicode" w:hAnsi="Lucida Sans Unicode" w:cs="Lucida Sans Unicode"/>
            <w:color w:val="0088CC"/>
            <w:szCs w:val="21"/>
          </w:rPr>
          <w:t>数据丢失》</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02007B" w:rsidRDefault="0002007B" w:rsidP="0002007B">
      <w:pPr>
        <w:pStyle w:val="3"/>
        <w:rPr>
          <w:sz w:val="24"/>
          <w:szCs w:val="24"/>
        </w:rPr>
      </w:pPr>
      <w:r>
        <w:rPr>
          <w:rStyle w:val="a4"/>
          <w:rFonts w:ascii="Lucida Sans Unicode" w:hAnsi="Lucida Sans Unicode" w:cs="Lucida Sans Unicode"/>
          <w:color w:val="1A1A1A"/>
        </w:rPr>
        <w:t>在多线程环境下，</w:t>
      </w:r>
      <w:r>
        <w:rPr>
          <w:rStyle w:val="a4"/>
          <w:rFonts w:ascii="Lucida Sans Unicode" w:hAnsi="Lucida Sans Unicode" w:cs="Lucida Sans Unicode"/>
          <w:color w:val="1A1A1A"/>
        </w:rPr>
        <w:t xml:space="preserve">SimpleDateFormat </w:t>
      </w:r>
      <w:r>
        <w:rPr>
          <w:rStyle w:val="a4"/>
          <w:rFonts w:ascii="Lucida Sans Unicode" w:hAnsi="Lucida Sans Unicode" w:cs="Lucida Sans Unicode"/>
          <w:color w:val="1A1A1A"/>
        </w:rPr>
        <w:t>是线程安全的吗？</w:t>
      </w:r>
    </w:p>
    <w:p w:rsidR="0002007B" w:rsidRDefault="0002007B" w:rsidP="0002007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不是，非常不幸，</w:t>
      </w:r>
      <w:r>
        <w:rPr>
          <w:rFonts w:ascii="Lucida Sans Unicode" w:hAnsi="Lucida Sans Unicode" w:cs="Lucida Sans Unicode"/>
          <w:color w:val="1A1A1A"/>
        </w:rPr>
        <w:t xml:space="preserve">DateFormat </w:t>
      </w:r>
      <w:r>
        <w:rPr>
          <w:rFonts w:ascii="Lucida Sans Unicode" w:hAnsi="Lucida Sans Unicode" w:cs="Lucida Sans Unicode"/>
          <w:color w:val="1A1A1A"/>
        </w:rPr>
        <w:t>的所有实现，包括</w:t>
      </w:r>
      <w:r>
        <w:rPr>
          <w:rFonts w:ascii="Lucida Sans Unicode" w:hAnsi="Lucida Sans Unicode" w:cs="Lucida Sans Unicode"/>
          <w:color w:val="1A1A1A"/>
        </w:rPr>
        <w:t xml:space="preserve"> SimpleDateFormat </w:t>
      </w:r>
      <w:r>
        <w:rPr>
          <w:rFonts w:ascii="Lucida Sans Unicode" w:hAnsi="Lucida Sans Unicode" w:cs="Lucida Sans Unicode"/>
          <w:color w:val="1A1A1A"/>
        </w:rPr>
        <w:t>都不是线程安全的，因此你不应该在多线程序中使用，除非是在对外线程安全的环境中使用，</w:t>
      </w:r>
      <w:r>
        <w:rPr>
          <w:rStyle w:val="a4"/>
          <w:rFonts w:ascii="Lucida Sans Unicode" w:hAnsi="Lucida Sans Unicode" w:cs="Lucida Sans Unicode"/>
          <w:color w:val="1A1A1A"/>
        </w:rPr>
        <w:t>如将</w:t>
      </w:r>
      <w:r>
        <w:rPr>
          <w:rStyle w:val="a4"/>
          <w:rFonts w:ascii="Lucida Sans Unicode" w:hAnsi="Lucida Sans Unicode" w:cs="Lucida Sans Unicode"/>
          <w:color w:val="1A1A1A"/>
        </w:rPr>
        <w:t xml:space="preserve"> SimpleDateFormat </w:t>
      </w:r>
      <w:r>
        <w:rPr>
          <w:rStyle w:val="a4"/>
          <w:rFonts w:ascii="Lucida Sans Unicode" w:hAnsi="Lucida Sans Unicode" w:cs="Lucida Sans Unicode"/>
          <w:color w:val="1A1A1A"/>
        </w:rPr>
        <w:t>限制在</w:t>
      </w:r>
      <w:r>
        <w:rPr>
          <w:rStyle w:val="a4"/>
          <w:rFonts w:ascii="Lucida Sans Unicode" w:hAnsi="Lucida Sans Unicode" w:cs="Lucida Sans Unicode"/>
          <w:color w:val="1A1A1A"/>
        </w:rPr>
        <w:t xml:space="preserve"> ThreadLocal </w:t>
      </w:r>
      <w:r>
        <w:rPr>
          <w:rStyle w:val="a4"/>
          <w:rFonts w:ascii="Lucida Sans Unicode" w:hAnsi="Lucida Sans Unicode" w:cs="Lucida Sans Unicode"/>
          <w:color w:val="1A1A1A"/>
        </w:rPr>
        <w:t>中</w:t>
      </w:r>
      <w:r>
        <w:rPr>
          <w:rFonts w:ascii="Lucida Sans Unicode" w:hAnsi="Lucida Sans Unicode" w:cs="Lucida Sans Unicode"/>
          <w:color w:val="1A1A1A"/>
        </w:rPr>
        <w:t>。</w:t>
      </w:r>
    </w:p>
    <w:p w:rsidR="0002007B" w:rsidRDefault="0002007B" w:rsidP="0002007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如果你不这么做，在解析或者格式化日期的时候，可能会获取到一个不正确的结果。因此，从日期、时间处理的所有实践来说，我强力推荐</w:t>
      </w:r>
      <w:r>
        <w:rPr>
          <w:rFonts w:ascii="Lucida Sans Unicode" w:hAnsi="Lucida Sans Unicode" w:cs="Lucida Sans Unicode"/>
          <w:color w:val="1A1A1A"/>
        </w:rPr>
        <w:t xml:space="preserve"> joda-time </w:t>
      </w:r>
      <w:r>
        <w:rPr>
          <w:rFonts w:ascii="Lucida Sans Unicode" w:hAnsi="Lucida Sans Unicode" w:cs="Lucida Sans Unicode"/>
          <w:color w:val="1A1A1A"/>
        </w:rPr>
        <w:t>库。</w:t>
      </w:r>
    </w:p>
    <w:p w:rsidR="00A807FA" w:rsidRDefault="00A807FA" w:rsidP="00A807FA">
      <w:pPr>
        <w:pStyle w:val="2"/>
      </w:pPr>
      <w:r>
        <w:rPr>
          <w:rFonts w:hint="eastAsia"/>
        </w:rPr>
        <w:t>121.</w:t>
      </w:r>
      <w:r w:rsidRPr="00A807FA">
        <w:t xml:space="preserve"> </w:t>
      </w:r>
      <w:r>
        <w:t>如何在 Java 中获取线程堆栈？</w:t>
      </w:r>
    </w:p>
    <w:p w:rsidR="00A807FA" w:rsidRDefault="00A807FA" w:rsidP="00FA61C5">
      <w:pPr>
        <w:pStyle w:val="a3"/>
        <w:numPr>
          <w:ilvl w:val="0"/>
          <w:numId w:val="591"/>
        </w:numPr>
        <w:shd w:val="clear" w:color="auto" w:fill="FFFFFF"/>
        <w:spacing w:before="0" w:beforeAutospacing="0" w:after="0" w:afterAutospacing="0"/>
        <w:ind w:left="0"/>
        <w:rPr>
          <w:rFonts w:ascii="Lucida Sans Unicode" w:hAnsi="Lucida Sans Unicode" w:cs="Lucida Sans Unicode"/>
          <w:color w:val="1A1A1A"/>
          <w:sz w:val="21"/>
          <w:szCs w:val="21"/>
        </w:rPr>
      </w:pPr>
      <w:r>
        <w:rPr>
          <w:rStyle w:val="HTML"/>
          <w:rFonts w:ascii="Lucida Console" w:hAnsi="Lucida Console"/>
          <w:color w:val="1A1A1A"/>
          <w:sz w:val="21"/>
          <w:szCs w:val="21"/>
          <w:bdr w:val="single" w:sz="6" w:space="1" w:color="CCCCCC" w:frame="1"/>
          <w:shd w:val="clear" w:color="auto" w:fill="DDDDDD"/>
        </w:rPr>
        <w:t>kill -3 [java pid]</w:t>
      </w:r>
    </w:p>
    <w:p w:rsidR="00A807FA" w:rsidRDefault="00A807FA" w:rsidP="00A807FA">
      <w:pPr>
        <w:pStyle w:val="a3"/>
        <w:shd w:val="clear" w:color="auto" w:fill="FFFFFF"/>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不会在当前终端输出，它会输出到代码执行的或指定的地方去。比如，</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kill -3 tomcat pid</w:t>
      </w:r>
      <w:r>
        <w:rPr>
          <w:rFonts w:ascii="Lucida Sans Unicode" w:hAnsi="Lucida Sans Unicode" w:cs="Lucida Sans Unicode"/>
          <w:color w:val="1A1A1A"/>
          <w:sz w:val="21"/>
          <w:szCs w:val="21"/>
        </w:rPr>
        <w:t xml:space="preserve"> , </w:t>
      </w:r>
      <w:r>
        <w:rPr>
          <w:rFonts w:ascii="Lucida Sans Unicode" w:hAnsi="Lucida Sans Unicode" w:cs="Lucida Sans Unicode"/>
          <w:color w:val="1A1A1A"/>
          <w:sz w:val="21"/>
          <w:szCs w:val="21"/>
        </w:rPr>
        <w:t>输出堆栈到</w:t>
      </w:r>
      <w:r>
        <w:rPr>
          <w:rFonts w:ascii="Lucida Sans Unicode" w:hAnsi="Lucida Sans Unicode" w:cs="Lucida Sans Unicode"/>
          <w:color w:val="1A1A1A"/>
          <w:sz w:val="21"/>
          <w:szCs w:val="21"/>
        </w:rPr>
        <w:t xml:space="preserve"> log </w:t>
      </w:r>
      <w:r>
        <w:rPr>
          <w:rFonts w:ascii="Lucida Sans Unicode" w:hAnsi="Lucida Sans Unicode" w:cs="Lucida Sans Unicode"/>
          <w:color w:val="1A1A1A"/>
          <w:sz w:val="21"/>
          <w:szCs w:val="21"/>
        </w:rPr>
        <w:t>目录下。</w:t>
      </w:r>
    </w:p>
    <w:p w:rsidR="00A807FA" w:rsidRDefault="00A807FA" w:rsidP="00FA61C5">
      <w:pPr>
        <w:pStyle w:val="a3"/>
        <w:numPr>
          <w:ilvl w:val="0"/>
          <w:numId w:val="591"/>
        </w:numPr>
        <w:shd w:val="clear" w:color="auto" w:fill="FFFFFF"/>
        <w:spacing w:before="0" w:beforeAutospacing="0" w:after="0" w:afterAutospacing="0"/>
        <w:ind w:left="0"/>
        <w:rPr>
          <w:rFonts w:ascii="Lucida Sans Unicode" w:hAnsi="Lucida Sans Unicode" w:cs="Lucida Sans Unicode"/>
          <w:color w:val="1A1A1A"/>
          <w:sz w:val="21"/>
          <w:szCs w:val="21"/>
        </w:rPr>
      </w:pPr>
      <w:r>
        <w:rPr>
          <w:rStyle w:val="HTML"/>
          <w:rFonts w:ascii="Lucida Console" w:hAnsi="Lucida Console"/>
          <w:color w:val="1A1A1A"/>
          <w:sz w:val="21"/>
          <w:szCs w:val="21"/>
          <w:bdr w:val="single" w:sz="6" w:space="1" w:color="CCCCCC" w:frame="1"/>
          <w:shd w:val="clear" w:color="auto" w:fill="DDDDDD"/>
        </w:rPr>
        <w:t>Jstack [java pid]</w:t>
      </w:r>
    </w:p>
    <w:p w:rsidR="00A807FA" w:rsidRDefault="00A807FA" w:rsidP="00A807FA">
      <w:pPr>
        <w:pStyle w:val="a3"/>
        <w:shd w:val="clear" w:color="auto" w:fill="FFFFFF"/>
        <w:spacing w:before="150" w:beforeAutospacing="0" w:after="42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这个比较简单，在当前终端显示，也可以重定向到指定文件中。</w:t>
      </w:r>
    </w:p>
    <w:p w:rsidR="00A807FA" w:rsidRDefault="00167304" w:rsidP="00FA61C5">
      <w:pPr>
        <w:pStyle w:val="a3"/>
        <w:numPr>
          <w:ilvl w:val="0"/>
          <w:numId w:val="591"/>
        </w:numPr>
        <w:shd w:val="clear" w:color="auto" w:fill="FFFFFF"/>
        <w:spacing w:before="0" w:beforeAutospacing="0" w:after="0" w:afterAutospacing="0"/>
        <w:ind w:left="0"/>
        <w:rPr>
          <w:rFonts w:ascii="Lucida Sans Unicode" w:hAnsi="Lucida Sans Unicode" w:cs="Lucida Sans Unicode"/>
          <w:color w:val="1A1A1A"/>
          <w:sz w:val="21"/>
          <w:szCs w:val="21"/>
        </w:rPr>
      </w:pPr>
      <w:hyperlink r:id="rId119" w:tgtFrame="_blank" w:history="1">
        <w:r w:rsidR="00A807FA">
          <w:rPr>
            <w:rStyle w:val="HTML"/>
            <w:rFonts w:ascii="Lucida Console" w:hAnsi="Lucida Console"/>
            <w:color w:val="0088CC"/>
            <w:sz w:val="21"/>
            <w:szCs w:val="21"/>
            <w:bdr w:val="single" w:sz="6" w:space="1" w:color="CCCCCC" w:frame="1"/>
            <w:shd w:val="clear" w:color="auto" w:fill="DDDDDD"/>
          </w:rPr>
          <w:t>JVisualVM</w:t>
        </w:r>
        <w:r w:rsidR="00A807FA">
          <w:rPr>
            <w:rStyle w:val="HTML"/>
            <w:rFonts w:ascii="Lucida Console" w:hAnsi="Lucida Console"/>
            <w:color w:val="0088CC"/>
            <w:sz w:val="21"/>
            <w:szCs w:val="21"/>
            <w:bdr w:val="single" w:sz="6" w:space="1" w:color="CCCCCC" w:frame="1"/>
            <w:shd w:val="clear" w:color="auto" w:fill="DDDDDD"/>
          </w:rPr>
          <w:t>：</w:t>
        </w:r>
        <w:r w:rsidR="00A807FA">
          <w:rPr>
            <w:rStyle w:val="HTML"/>
            <w:rFonts w:ascii="Lucida Console" w:hAnsi="Lucida Console"/>
            <w:color w:val="0088CC"/>
            <w:sz w:val="21"/>
            <w:szCs w:val="21"/>
            <w:bdr w:val="single" w:sz="6" w:space="1" w:color="CCCCCC" w:frame="1"/>
            <w:shd w:val="clear" w:color="auto" w:fill="DDDDDD"/>
          </w:rPr>
          <w:t>Thread Dump</w:t>
        </w:r>
      </w:hyperlink>
    </w:p>
    <w:p w:rsidR="00A807FA" w:rsidRDefault="00A807FA" w:rsidP="00A807FA">
      <w:pPr>
        <w:pStyle w:val="a3"/>
        <w:shd w:val="clear" w:color="auto" w:fill="FFFFFF"/>
        <w:spacing w:before="150" w:beforeAutospacing="0" w:after="42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不做说明，打开</w:t>
      </w:r>
      <w:r>
        <w:rPr>
          <w:rFonts w:ascii="Lucida Sans Unicode" w:hAnsi="Lucida Sans Unicode" w:cs="Lucida Sans Unicode"/>
          <w:color w:val="1A1A1A"/>
          <w:sz w:val="21"/>
          <w:szCs w:val="21"/>
        </w:rPr>
        <w:t xml:space="preserve"> JVisualVM </w:t>
      </w:r>
      <w:r>
        <w:rPr>
          <w:rFonts w:ascii="Lucida Sans Unicode" w:hAnsi="Lucida Sans Unicode" w:cs="Lucida Sans Unicode"/>
          <w:color w:val="1A1A1A"/>
          <w:sz w:val="21"/>
          <w:szCs w:val="21"/>
        </w:rPr>
        <w:t>后，都是界面操作，过程还是很简单的。</w:t>
      </w:r>
    </w:p>
    <w:p w:rsidR="00A807FA" w:rsidRDefault="00A807FA" w:rsidP="00A807FA">
      <w:pPr>
        <w:pStyle w:val="2"/>
      </w:pPr>
      <w:r>
        <w:rPr>
          <w:rFonts w:hint="eastAsia"/>
        </w:rPr>
        <w:t>122.</w:t>
      </w:r>
      <w:r w:rsidRPr="00A807FA">
        <w:t xml:space="preserve"> </w:t>
      </w:r>
      <w:r>
        <w:t>你有哪些多线程开发良好的实践？</w:t>
      </w:r>
    </w:p>
    <w:p w:rsidR="00A807FA" w:rsidRDefault="00A807FA" w:rsidP="00FA61C5">
      <w:pPr>
        <w:pStyle w:val="a3"/>
        <w:numPr>
          <w:ilvl w:val="0"/>
          <w:numId w:val="592"/>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1</w:t>
      </w:r>
      <w:r>
        <w:rPr>
          <w:rFonts w:ascii="Lucida Sans Unicode" w:hAnsi="Lucida Sans Unicode" w:cs="Lucida Sans Unicode"/>
          <w:color w:val="1A1A1A"/>
          <w:sz w:val="21"/>
          <w:szCs w:val="21"/>
        </w:rPr>
        <w:t>、给线程命名。</w:t>
      </w:r>
    </w:p>
    <w:p w:rsidR="00A807FA" w:rsidRDefault="00A807FA" w:rsidP="00A807FA">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这样可以方便找</w:t>
      </w:r>
      <w:r>
        <w:rPr>
          <w:rFonts w:ascii="Lucida Sans Unicode" w:hAnsi="Lucida Sans Unicode" w:cs="Lucida Sans Unicode"/>
          <w:color w:val="1A1A1A"/>
          <w:sz w:val="21"/>
          <w:szCs w:val="21"/>
        </w:rPr>
        <w:t xml:space="preserve"> bug </w:t>
      </w:r>
      <w:r>
        <w:rPr>
          <w:rFonts w:ascii="Lucida Sans Unicode" w:hAnsi="Lucida Sans Unicode" w:cs="Lucida Sans Unicode"/>
          <w:color w:val="1A1A1A"/>
          <w:sz w:val="21"/>
          <w:szCs w:val="21"/>
        </w:rPr>
        <w:t>或追踪。</w:t>
      </w:r>
      <w:r>
        <w:rPr>
          <w:rFonts w:ascii="Lucida Sans Unicode" w:hAnsi="Lucida Sans Unicode" w:cs="Lucida Sans Unicode"/>
          <w:color w:val="1A1A1A"/>
          <w:sz w:val="21"/>
          <w:szCs w:val="21"/>
        </w:rPr>
        <w:t>OrderProcessor</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QuoteProcessor</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 xml:space="preserve">TradeProcessor </w:t>
      </w:r>
      <w:r>
        <w:rPr>
          <w:rFonts w:ascii="Lucida Sans Unicode" w:hAnsi="Lucida Sans Unicode" w:cs="Lucida Sans Unicode"/>
          <w:color w:val="1A1A1A"/>
          <w:sz w:val="21"/>
          <w:szCs w:val="21"/>
        </w:rPr>
        <w:t>这种名字比</w:t>
      </w:r>
      <w:r>
        <w:rPr>
          <w:rFonts w:ascii="Lucida Sans Unicode" w:hAnsi="Lucida Sans Unicode" w:cs="Lucida Sans Unicode"/>
          <w:color w:val="1A1A1A"/>
          <w:sz w:val="21"/>
          <w:szCs w:val="21"/>
        </w:rPr>
        <w:t xml:space="preserve"> Thread-1</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Thread-2</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 xml:space="preserve">Thread-3 </w:t>
      </w:r>
      <w:r>
        <w:rPr>
          <w:rFonts w:ascii="Lucida Sans Unicode" w:hAnsi="Lucida Sans Unicode" w:cs="Lucida Sans Unicode"/>
          <w:color w:val="1A1A1A"/>
          <w:sz w:val="21"/>
          <w:szCs w:val="21"/>
        </w:rPr>
        <w:t>好多了，给线程起一个和它要完成的任务相关的名字，所有的主要框架甚至</w:t>
      </w:r>
      <w:r>
        <w:rPr>
          <w:rFonts w:ascii="Lucida Sans Unicode" w:hAnsi="Lucida Sans Unicode" w:cs="Lucida Sans Unicode"/>
          <w:color w:val="1A1A1A"/>
          <w:sz w:val="21"/>
          <w:szCs w:val="21"/>
        </w:rPr>
        <w:t>JDK</w:t>
      </w:r>
      <w:r>
        <w:rPr>
          <w:rFonts w:ascii="Lucida Sans Unicode" w:hAnsi="Lucida Sans Unicode" w:cs="Lucida Sans Unicode"/>
          <w:color w:val="1A1A1A"/>
          <w:sz w:val="21"/>
          <w:szCs w:val="21"/>
        </w:rPr>
        <w:t>都遵循这个最佳实践。</w:t>
      </w:r>
    </w:p>
    <w:p w:rsidR="00A807FA" w:rsidRDefault="00A807FA" w:rsidP="00FA61C5">
      <w:pPr>
        <w:pStyle w:val="a3"/>
        <w:numPr>
          <w:ilvl w:val="0"/>
          <w:numId w:val="592"/>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2</w:t>
      </w:r>
      <w:r>
        <w:rPr>
          <w:rFonts w:ascii="Lucida Sans Unicode" w:hAnsi="Lucida Sans Unicode" w:cs="Lucida Sans Unicode"/>
          <w:color w:val="1A1A1A"/>
          <w:sz w:val="21"/>
          <w:szCs w:val="21"/>
        </w:rPr>
        <w:t>、最小化同步范围。</w:t>
      </w:r>
    </w:p>
    <w:p w:rsidR="00A807FA" w:rsidRDefault="00A807FA" w:rsidP="00A807FA">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锁花费的代价高昂且上下文切换更耗费时间空间，试试最低限度的使用同步和锁，缩小临界区。因此相对于同步方法我更喜欢同步块，它给我拥有对锁的绝对控制权。</w:t>
      </w:r>
    </w:p>
    <w:p w:rsidR="00A807FA" w:rsidRDefault="00A807FA" w:rsidP="00FA61C5">
      <w:pPr>
        <w:pStyle w:val="a3"/>
        <w:numPr>
          <w:ilvl w:val="0"/>
          <w:numId w:val="592"/>
        </w:numPr>
        <w:shd w:val="clear" w:color="auto" w:fill="FFFFFF"/>
        <w:spacing w:before="0" w:beforeAutospacing="0" w:after="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3</w:t>
      </w:r>
      <w:r>
        <w:rPr>
          <w:rFonts w:ascii="Lucida Sans Unicode" w:hAnsi="Lucida Sans Unicode" w:cs="Lucida Sans Unicode"/>
          <w:color w:val="1A1A1A"/>
          <w:sz w:val="21"/>
          <w:szCs w:val="21"/>
        </w:rPr>
        <w:t>、优先使用</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volatile</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，而不是</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synchronized</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w:t>
      </w:r>
    </w:p>
    <w:p w:rsidR="00A807FA" w:rsidRDefault="00A807FA" w:rsidP="00FA61C5">
      <w:pPr>
        <w:pStyle w:val="a3"/>
        <w:numPr>
          <w:ilvl w:val="0"/>
          <w:numId w:val="592"/>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4</w:t>
      </w:r>
      <w:r>
        <w:rPr>
          <w:rFonts w:ascii="Lucida Sans Unicode" w:hAnsi="Lucida Sans Unicode" w:cs="Lucida Sans Unicode"/>
          <w:color w:val="1A1A1A"/>
          <w:sz w:val="21"/>
          <w:szCs w:val="21"/>
        </w:rPr>
        <w:t>、尽可能使用更高层次的并发工具而非</w:t>
      </w:r>
      <w:r>
        <w:rPr>
          <w:rFonts w:ascii="Lucida Sans Unicode" w:hAnsi="Lucida Sans Unicode" w:cs="Lucida Sans Unicode"/>
          <w:color w:val="1A1A1A"/>
          <w:sz w:val="21"/>
          <w:szCs w:val="21"/>
        </w:rPr>
        <w:t xml:space="preserve"> wait </w:t>
      </w:r>
      <w:r>
        <w:rPr>
          <w:rFonts w:ascii="Lucida Sans Unicode" w:hAnsi="Lucida Sans Unicode" w:cs="Lucida Sans Unicode"/>
          <w:color w:val="1A1A1A"/>
          <w:sz w:val="21"/>
          <w:szCs w:val="21"/>
        </w:rPr>
        <w:t>和</w:t>
      </w:r>
      <w:r>
        <w:rPr>
          <w:rFonts w:ascii="Lucida Sans Unicode" w:hAnsi="Lucida Sans Unicode" w:cs="Lucida Sans Unicode"/>
          <w:color w:val="1A1A1A"/>
          <w:sz w:val="21"/>
          <w:szCs w:val="21"/>
        </w:rPr>
        <w:t xml:space="preserve"> notify </w:t>
      </w:r>
      <w:r>
        <w:rPr>
          <w:rFonts w:ascii="Lucida Sans Unicode" w:hAnsi="Lucida Sans Unicode" w:cs="Lucida Sans Unicode"/>
          <w:color w:val="1A1A1A"/>
          <w:sz w:val="21"/>
          <w:szCs w:val="21"/>
        </w:rPr>
        <w:t>方法来实现线程通信。</w:t>
      </w:r>
    </w:p>
    <w:p w:rsidR="00A807FA" w:rsidRDefault="00A807FA" w:rsidP="00A807FA">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首先，</w:t>
      </w:r>
      <w:r>
        <w:rPr>
          <w:rFonts w:ascii="Lucida Sans Unicode" w:hAnsi="Lucida Sans Unicode" w:cs="Lucida Sans Unicode"/>
          <w:color w:val="1A1A1A"/>
          <w:sz w:val="21"/>
          <w:szCs w:val="21"/>
        </w:rPr>
        <w:t xml:space="preserve">CountDownLatch, Semaphore, CyclicBarrier </w:t>
      </w:r>
      <w:r>
        <w:rPr>
          <w:rFonts w:ascii="Lucida Sans Unicode" w:hAnsi="Lucida Sans Unicode" w:cs="Lucida Sans Unicode"/>
          <w:color w:val="1A1A1A"/>
          <w:sz w:val="21"/>
          <w:szCs w:val="21"/>
        </w:rPr>
        <w:t>和</w:t>
      </w:r>
      <w:r>
        <w:rPr>
          <w:rFonts w:ascii="Lucida Sans Unicode" w:hAnsi="Lucida Sans Unicode" w:cs="Lucida Sans Unicode"/>
          <w:color w:val="1A1A1A"/>
          <w:sz w:val="21"/>
          <w:szCs w:val="21"/>
        </w:rPr>
        <w:t xml:space="preserve"> Exchanger </w:t>
      </w:r>
      <w:r>
        <w:rPr>
          <w:rFonts w:ascii="Lucida Sans Unicode" w:hAnsi="Lucida Sans Unicode" w:cs="Lucida Sans Unicode"/>
          <w:color w:val="1A1A1A"/>
          <w:sz w:val="21"/>
          <w:szCs w:val="21"/>
        </w:rPr>
        <w:t>这些同步类简化了编码操作，而用</w:t>
      </w:r>
      <w:r>
        <w:rPr>
          <w:rFonts w:ascii="Lucida Sans Unicode" w:hAnsi="Lucida Sans Unicode" w:cs="Lucida Sans Unicode"/>
          <w:color w:val="1A1A1A"/>
          <w:sz w:val="21"/>
          <w:szCs w:val="21"/>
        </w:rPr>
        <w:t xml:space="preserve"> wait </w:t>
      </w:r>
      <w:r>
        <w:rPr>
          <w:rFonts w:ascii="Lucida Sans Unicode" w:hAnsi="Lucida Sans Unicode" w:cs="Lucida Sans Unicode"/>
          <w:color w:val="1A1A1A"/>
          <w:sz w:val="21"/>
          <w:szCs w:val="21"/>
        </w:rPr>
        <w:t>和</w:t>
      </w:r>
      <w:r>
        <w:rPr>
          <w:rFonts w:ascii="Lucida Sans Unicode" w:hAnsi="Lucida Sans Unicode" w:cs="Lucida Sans Unicode"/>
          <w:color w:val="1A1A1A"/>
          <w:sz w:val="21"/>
          <w:szCs w:val="21"/>
        </w:rPr>
        <w:t xml:space="preserve"> notify </w:t>
      </w:r>
      <w:r>
        <w:rPr>
          <w:rFonts w:ascii="Lucida Sans Unicode" w:hAnsi="Lucida Sans Unicode" w:cs="Lucida Sans Unicode"/>
          <w:color w:val="1A1A1A"/>
          <w:sz w:val="21"/>
          <w:szCs w:val="21"/>
        </w:rPr>
        <w:t>很难实现对复杂控制流的控制。</w:t>
      </w:r>
    </w:p>
    <w:p w:rsidR="00A807FA" w:rsidRDefault="00A807FA" w:rsidP="00A807FA">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其次，这些类是由最好的企业编写和维护在后续的</w:t>
      </w:r>
      <w:r>
        <w:rPr>
          <w:rFonts w:ascii="Lucida Sans Unicode" w:hAnsi="Lucida Sans Unicode" w:cs="Lucida Sans Unicode"/>
          <w:color w:val="1A1A1A"/>
          <w:sz w:val="21"/>
          <w:szCs w:val="21"/>
        </w:rPr>
        <w:t xml:space="preserve"> JDK </w:t>
      </w:r>
      <w:r>
        <w:rPr>
          <w:rFonts w:ascii="Lucida Sans Unicode" w:hAnsi="Lucida Sans Unicode" w:cs="Lucida Sans Unicode"/>
          <w:color w:val="1A1A1A"/>
          <w:sz w:val="21"/>
          <w:szCs w:val="21"/>
        </w:rPr>
        <w:t>中它们还会不断优化和完善，使用这些更高等级的同步工具你的程序可以不费吹灰之力获得优化。</w:t>
      </w:r>
    </w:p>
    <w:p w:rsidR="00A807FA" w:rsidRDefault="00A807FA" w:rsidP="00FA61C5">
      <w:pPr>
        <w:pStyle w:val="a3"/>
        <w:numPr>
          <w:ilvl w:val="0"/>
          <w:numId w:val="592"/>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5</w:t>
      </w:r>
      <w:r>
        <w:rPr>
          <w:rFonts w:ascii="Lucida Sans Unicode" w:hAnsi="Lucida Sans Unicode" w:cs="Lucida Sans Unicode"/>
          <w:color w:val="1A1A1A"/>
          <w:sz w:val="21"/>
          <w:szCs w:val="21"/>
        </w:rPr>
        <w:t>、优先使用并发容器，而非同步容器。</w:t>
      </w:r>
    </w:p>
    <w:p w:rsidR="00A807FA" w:rsidRDefault="00A807FA" w:rsidP="00A807FA">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这是另外一个容易遵循且受益巨大的最佳实践，并发容器比同步容器的可扩展性更好，所以在并发编程时使用并发集合效果更好。如果下一次你需要用到</w:t>
      </w:r>
      <w:r>
        <w:rPr>
          <w:rFonts w:ascii="Lucida Sans Unicode" w:hAnsi="Lucida Sans Unicode" w:cs="Lucida Sans Unicode"/>
          <w:color w:val="1A1A1A"/>
          <w:sz w:val="21"/>
          <w:szCs w:val="21"/>
        </w:rPr>
        <w:t xml:space="preserve"> Map </w:t>
      </w:r>
      <w:r>
        <w:rPr>
          <w:rFonts w:ascii="Lucida Sans Unicode" w:hAnsi="Lucida Sans Unicode" w:cs="Lucida Sans Unicode"/>
          <w:color w:val="1A1A1A"/>
          <w:sz w:val="21"/>
          <w:szCs w:val="21"/>
        </w:rPr>
        <w:t>，我们应该首先想到用</w:t>
      </w:r>
      <w:r>
        <w:rPr>
          <w:rFonts w:ascii="Lucida Sans Unicode" w:hAnsi="Lucida Sans Unicode" w:cs="Lucida Sans Unicode"/>
          <w:color w:val="1A1A1A"/>
          <w:sz w:val="21"/>
          <w:szCs w:val="21"/>
        </w:rPr>
        <w:t xml:space="preserve"> ConcurrentHashMap </w:t>
      </w:r>
      <w:r>
        <w:rPr>
          <w:rFonts w:ascii="Lucida Sans Unicode" w:hAnsi="Lucida Sans Unicode" w:cs="Lucida Sans Unicode"/>
          <w:color w:val="1A1A1A"/>
          <w:sz w:val="21"/>
          <w:szCs w:val="21"/>
        </w:rPr>
        <w:t>类。</w:t>
      </w:r>
    </w:p>
    <w:p w:rsidR="00A807FA" w:rsidRDefault="00A807FA" w:rsidP="00FA61C5">
      <w:pPr>
        <w:pStyle w:val="a3"/>
        <w:numPr>
          <w:ilvl w:val="0"/>
          <w:numId w:val="592"/>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6</w:t>
      </w:r>
      <w:r>
        <w:rPr>
          <w:rFonts w:ascii="Lucida Sans Unicode" w:hAnsi="Lucida Sans Unicode" w:cs="Lucida Sans Unicode"/>
          <w:color w:val="1A1A1A"/>
          <w:sz w:val="21"/>
          <w:szCs w:val="21"/>
        </w:rPr>
        <w:t>、考虑使用线程池。</w:t>
      </w:r>
    </w:p>
    <w:p w:rsidR="00A807FA" w:rsidRDefault="00A807FA" w:rsidP="00A807FA">
      <w:pPr>
        <w:pStyle w:val="2"/>
      </w:pPr>
      <w:r>
        <w:rPr>
          <w:rFonts w:hint="eastAsia"/>
        </w:rPr>
        <w:t>123.</w:t>
      </w:r>
      <w:r w:rsidRPr="00A807FA">
        <w:t xml:space="preserve"> </w:t>
      </w:r>
      <w:r>
        <w:t>并发编程和并行编程有什么区别？</w:t>
      </w:r>
    </w:p>
    <w:p w:rsidR="00A807FA" w:rsidRDefault="00A807FA" w:rsidP="00A807F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并发（</w:t>
      </w:r>
      <w:r>
        <w:rPr>
          <w:rFonts w:ascii="Lucida Sans Unicode" w:hAnsi="Lucida Sans Unicode" w:cs="Lucida Sans Unicode"/>
          <w:color w:val="1A1A1A"/>
        </w:rPr>
        <w:t>Concurrency</w:t>
      </w:r>
      <w:r>
        <w:rPr>
          <w:rFonts w:ascii="Lucida Sans Unicode" w:hAnsi="Lucida Sans Unicode" w:cs="Lucida Sans Unicode"/>
          <w:color w:val="1A1A1A"/>
        </w:rPr>
        <w:t>）和并行（</w:t>
      </w:r>
      <w:r>
        <w:rPr>
          <w:rFonts w:ascii="Lucida Sans Unicode" w:hAnsi="Lucida Sans Unicode" w:cs="Lucida Sans Unicode"/>
          <w:color w:val="1A1A1A"/>
        </w:rPr>
        <w:t>Parallellism</w:t>
      </w:r>
      <w:r>
        <w:rPr>
          <w:rFonts w:ascii="Lucida Sans Unicode" w:hAnsi="Lucida Sans Unicode" w:cs="Lucida Sans Unicode"/>
          <w:color w:val="1A1A1A"/>
        </w:rPr>
        <w:t>）是：</w:t>
      </w:r>
    </w:p>
    <w:p w:rsidR="00A807FA" w:rsidRDefault="00A807FA" w:rsidP="00FA61C5">
      <w:pPr>
        <w:widowControl/>
        <w:numPr>
          <w:ilvl w:val="0"/>
          <w:numId w:val="59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解释一：并行是指两个或者多个事件在同一时刻发生；而并发是指两个或多个事件在同一时间间隔发生。</w:t>
      </w:r>
    </w:p>
    <w:p w:rsidR="00A807FA" w:rsidRDefault="00A807FA" w:rsidP="00FA61C5">
      <w:pPr>
        <w:widowControl/>
        <w:numPr>
          <w:ilvl w:val="0"/>
          <w:numId w:val="59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解释二：并行是在不同实体上的多个事件；并发是在同一实体上的多个事件。</w:t>
      </w:r>
    </w:p>
    <w:p w:rsidR="00A807FA" w:rsidRDefault="00A807FA" w:rsidP="00FA61C5">
      <w:pPr>
        <w:widowControl/>
        <w:numPr>
          <w:ilvl w:val="0"/>
          <w:numId w:val="59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解释三：在一台处理器上</w:t>
      </w:r>
      <w:r>
        <w:rPr>
          <w:rFonts w:ascii="Lucida Sans Unicode" w:hAnsi="Lucida Sans Unicode" w:cs="Lucida Sans Unicode"/>
          <w:color w:val="1A1A1A"/>
          <w:szCs w:val="21"/>
        </w:rPr>
        <w:t>“</w:t>
      </w:r>
      <w:r>
        <w:rPr>
          <w:rFonts w:ascii="Lucida Sans Unicode" w:hAnsi="Lucida Sans Unicode" w:cs="Lucida Sans Unicode"/>
          <w:color w:val="1A1A1A"/>
          <w:szCs w:val="21"/>
        </w:rPr>
        <w:t>同时</w:t>
      </w:r>
      <w:r>
        <w:rPr>
          <w:rFonts w:ascii="Lucida Sans Unicode" w:hAnsi="Lucida Sans Unicode" w:cs="Lucida Sans Unicode"/>
          <w:color w:val="1A1A1A"/>
          <w:szCs w:val="21"/>
        </w:rPr>
        <w:t>”</w:t>
      </w:r>
      <w:r>
        <w:rPr>
          <w:rFonts w:ascii="Lucida Sans Unicode" w:hAnsi="Lucida Sans Unicode" w:cs="Lucida Sans Unicode"/>
          <w:color w:val="1A1A1A"/>
          <w:szCs w:val="21"/>
        </w:rPr>
        <w:t>处理多个任务，在多台处理器上同时处理多个任务。如</w:t>
      </w:r>
      <w:r>
        <w:rPr>
          <w:rFonts w:ascii="Lucida Sans Unicode" w:hAnsi="Lucida Sans Unicode" w:cs="Lucida Sans Unicode"/>
          <w:color w:val="1A1A1A"/>
          <w:szCs w:val="21"/>
        </w:rPr>
        <w:t xml:space="preserve"> Hadoop </w:t>
      </w:r>
      <w:r>
        <w:rPr>
          <w:rFonts w:ascii="Lucida Sans Unicode" w:hAnsi="Lucida Sans Unicode" w:cs="Lucida Sans Unicode"/>
          <w:color w:val="1A1A1A"/>
          <w:szCs w:val="21"/>
        </w:rPr>
        <w:t>分布式集群。</w:t>
      </w:r>
    </w:p>
    <w:p w:rsidR="00A807FA" w:rsidRDefault="00A807FA" w:rsidP="00A807F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所以并发编程的目标是，充分的利用处理器的每一个核，以达到最高的处理性能。</w:t>
      </w:r>
    </w:p>
    <w:p w:rsidR="00A807FA" w:rsidRDefault="00A807FA" w:rsidP="00A807FA">
      <w:pPr>
        <w:pStyle w:val="2"/>
      </w:pPr>
      <w:r>
        <w:rPr>
          <w:rFonts w:hint="eastAsia"/>
        </w:rPr>
        <w:t>124.,</w:t>
      </w:r>
      <w:r w:rsidRPr="00A807FA">
        <w:t xml:space="preserve"> </w:t>
      </w:r>
      <w:r>
        <w:t>同步和异步有何异同，在什么情况下分别使用他们？</w:t>
      </w:r>
    </w:p>
    <w:p w:rsidR="00A807FA" w:rsidRDefault="00A807FA" w:rsidP="00A807F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如果数据将在线程间共享。例如正在写的数据以后可能被另一个线程读到，或者正在读的数据可能已经被另一个线程写过了，那么这些数据就是共享数据，必须进行</w:t>
      </w:r>
      <w:r>
        <w:rPr>
          <w:rStyle w:val="a4"/>
          <w:rFonts w:ascii="Lucida Sans Unicode" w:hAnsi="Lucida Sans Unicode" w:cs="Lucida Sans Unicode"/>
          <w:color w:val="1A1A1A"/>
        </w:rPr>
        <w:t>同步</w:t>
      </w:r>
      <w:r>
        <w:rPr>
          <w:rFonts w:ascii="Lucida Sans Unicode" w:hAnsi="Lucida Sans Unicode" w:cs="Lucida Sans Unicode"/>
          <w:color w:val="1A1A1A"/>
        </w:rPr>
        <w:t>存取。</w:t>
      </w:r>
    </w:p>
    <w:p w:rsidR="00A807FA" w:rsidRDefault="00A807FA" w:rsidP="00A807F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当应用程序在对象上调用了一个需要花费很长时间来执行的方法，并且不希望让程序等待方法的返回时，就应该使用</w:t>
      </w:r>
      <w:r>
        <w:rPr>
          <w:rStyle w:val="a4"/>
          <w:rFonts w:ascii="Lucida Sans Unicode" w:hAnsi="Lucida Sans Unicode" w:cs="Lucida Sans Unicode"/>
          <w:color w:val="1A1A1A"/>
        </w:rPr>
        <w:t>异步</w:t>
      </w:r>
      <w:r>
        <w:rPr>
          <w:rFonts w:ascii="Lucida Sans Unicode" w:hAnsi="Lucida Sans Unicode" w:cs="Lucida Sans Unicode"/>
          <w:color w:val="1A1A1A"/>
        </w:rPr>
        <w:t>编程，在很多情况下采用异步途径往往更有效率。</w:t>
      </w:r>
    </w:p>
    <w:p w:rsidR="00A807FA" w:rsidRDefault="00A807FA" w:rsidP="00A807FA">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当然，如果我们对效率没有特别大的要求，也不一定需要使用异步编程，因为它会带来编码的复杂性。总之，合适才是正确的。</w:t>
      </w:r>
    </w:p>
    <w:p w:rsidR="00486769" w:rsidRDefault="00486769" w:rsidP="00486769">
      <w:pPr>
        <w:pStyle w:val="2"/>
        <w:rPr>
          <w:rFonts w:ascii="Lucida Sans Unicode" w:hAnsi="Lucida Sans Unicode" w:cs="Lucida Sans Unicode"/>
        </w:rPr>
      </w:pPr>
      <w:r>
        <w:rPr>
          <w:rFonts w:hint="eastAsia"/>
        </w:rPr>
        <w:t>125</w:t>
      </w:r>
      <w:r>
        <w:t>.</w:t>
      </w:r>
      <w:r w:rsidRPr="00486769">
        <w:rPr>
          <w:rStyle w:val="HTML"/>
          <w:rFonts w:ascii="Consolas" w:hAnsi="Consolas" w:cs="Consolas"/>
          <w:color w:val="574C4C"/>
          <w:sz w:val="36"/>
          <w:szCs w:val="36"/>
          <w:bdr w:val="none" w:sz="0" w:space="0" w:color="auto" w:frame="1"/>
          <w:shd w:val="clear" w:color="auto" w:fill="EEEEEE"/>
        </w:rPr>
        <w:t xml:space="preserve"> </w:t>
      </w:r>
      <w:r>
        <w:rPr>
          <w:rStyle w:val="HTML"/>
          <w:rFonts w:ascii="Consolas" w:hAnsi="Consolas" w:cs="Consolas"/>
          <w:color w:val="574C4C"/>
          <w:sz w:val="36"/>
          <w:szCs w:val="36"/>
          <w:bdr w:val="none" w:sz="0" w:space="0" w:color="auto" w:frame="1"/>
          <w:shd w:val="clear" w:color="auto" w:fill="EEEEEE"/>
        </w:rPr>
        <w:t>synchronized</w:t>
      </w:r>
      <w:r>
        <w:rPr>
          <w:rFonts w:ascii="Lucida Sans Unicode" w:hAnsi="Lucida Sans Unicode" w:cs="Lucida Sans Unicode"/>
        </w:rPr>
        <w:t> </w:t>
      </w:r>
      <w:r>
        <w:rPr>
          <w:rFonts w:ascii="Lucida Sans Unicode" w:hAnsi="Lucida Sans Unicode" w:cs="Lucida Sans Unicode"/>
        </w:rPr>
        <w:t>的原理是什么</w:t>
      </w:r>
      <w:r>
        <w:rPr>
          <w:rFonts w:ascii="Lucida Sans Unicode" w:hAnsi="Lucida Sans Unicode" w:cs="Lucida Sans Unicode"/>
        </w:rPr>
        <w:t>?</w:t>
      </w:r>
    </w:p>
    <w:p w:rsidR="00486769" w:rsidRDefault="00486769" w:rsidP="00486769">
      <w:pPr>
        <w:pStyle w:val="a3"/>
        <w:shd w:val="clear" w:color="auto" w:fill="FFFFFF"/>
        <w:spacing w:before="0" w:beforeAutospacing="0" w:after="0" w:afterAutospacing="0"/>
        <w:rPr>
          <w:rFonts w:ascii="Lucida Sans Unicode" w:hAnsi="Lucida Sans Unicode" w:cs="Lucida Sans Unicode"/>
          <w:color w:val="1A1A1A"/>
        </w:rPr>
      </w:pPr>
      <w:r>
        <w:rPr>
          <w:rStyle w:val="HTML"/>
          <w:rFonts w:ascii="Lucida Console" w:hAnsi="Lucida Console"/>
          <w:color w:val="1A1A1A"/>
          <w:sz w:val="21"/>
          <w:szCs w:val="21"/>
          <w:bdr w:val="single" w:sz="6" w:space="1" w:color="CCCCCC" w:frame="1"/>
          <w:shd w:val="clear" w:color="auto" w:fill="DDDDDD"/>
        </w:rPr>
        <w:t>synchronized</w:t>
      </w:r>
      <w:r>
        <w:rPr>
          <w:rFonts w:ascii="Lucida Sans Unicode" w:hAnsi="Lucida Sans Unicode" w:cs="Lucida Sans Unicode"/>
          <w:color w:val="1A1A1A"/>
        </w:rPr>
        <w:t>是</w:t>
      </w:r>
      <w:r>
        <w:rPr>
          <w:rFonts w:ascii="Lucida Sans Unicode" w:hAnsi="Lucida Sans Unicode" w:cs="Lucida Sans Unicode"/>
          <w:color w:val="1A1A1A"/>
        </w:rPr>
        <w:t xml:space="preserve"> Java </w:t>
      </w:r>
      <w:r>
        <w:rPr>
          <w:rFonts w:ascii="Lucida Sans Unicode" w:hAnsi="Lucida Sans Unicode" w:cs="Lucida Sans Unicode"/>
          <w:color w:val="1A1A1A"/>
        </w:rPr>
        <w:t>内置的关键字，它提供了一种独占的加锁方式。</w:t>
      </w:r>
    </w:p>
    <w:p w:rsidR="00486769" w:rsidRDefault="00486769" w:rsidP="00FA61C5">
      <w:pPr>
        <w:widowControl/>
        <w:numPr>
          <w:ilvl w:val="0"/>
          <w:numId w:val="594"/>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synchronized</w:t>
      </w:r>
      <w:r>
        <w:rPr>
          <w:rFonts w:ascii="Lucida Sans Unicode" w:hAnsi="Lucida Sans Unicode" w:cs="Lucida Sans Unicode"/>
          <w:color w:val="1A1A1A"/>
          <w:szCs w:val="21"/>
        </w:rPr>
        <w:t>的获取和释放锁由</w:t>
      </w:r>
      <w:r>
        <w:rPr>
          <w:rFonts w:ascii="Lucida Sans Unicode" w:hAnsi="Lucida Sans Unicode" w:cs="Lucida Sans Unicode"/>
          <w:color w:val="1A1A1A"/>
          <w:szCs w:val="21"/>
        </w:rPr>
        <w:t>JVM</w:t>
      </w:r>
      <w:r>
        <w:rPr>
          <w:rFonts w:ascii="Lucida Sans Unicode" w:hAnsi="Lucida Sans Unicode" w:cs="Lucida Sans Unicode"/>
          <w:color w:val="1A1A1A"/>
          <w:szCs w:val="21"/>
        </w:rPr>
        <w:t>实现，用户不需要显示的释放锁，非常方便。</w:t>
      </w:r>
    </w:p>
    <w:p w:rsidR="00CA4DF2" w:rsidRPr="00CA4DF2" w:rsidRDefault="00486769" w:rsidP="00FA61C5">
      <w:pPr>
        <w:widowControl/>
        <w:numPr>
          <w:ilvl w:val="0"/>
          <w:numId w:val="59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然而，</w:t>
      </w:r>
      <w:r>
        <w:rPr>
          <w:rStyle w:val="HTML"/>
          <w:rFonts w:ascii="Lucida Console" w:hAnsi="Lucida Console"/>
          <w:color w:val="1A1A1A"/>
          <w:szCs w:val="21"/>
          <w:bdr w:val="single" w:sz="6" w:space="1" w:color="CCCCCC" w:frame="1"/>
          <w:shd w:val="clear" w:color="auto" w:fill="DDDDDD"/>
        </w:rPr>
        <w:t>synchronized</w:t>
      </w:r>
      <w:r>
        <w:rPr>
          <w:rFonts w:ascii="Lucida Sans Unicode" w:hAnsi="Lucida Sans Unicode" w:cs="Lucida Sans Unicode"/>
          <w:color w:val="1A1A1A"/>
          <w:szCs w:val="21"/>
        </w:rPr>
        <w:t> </w:t>
      </w:r>
      <w:r>
        <w:rPr>
          <w:rFonts w:ascii="Lucida Sans Unicode" w:hAnsi="Lucida Sans Unicode" w:cs="Lucida Sans Unicode"/>
          <w:color w:val="1A1A1A"/>
          <w:szCs w:val="21"/>
        </w:rPr>
        <w:t>也有一定的局限性。</w:t>
      </w:r>
    </w:p>
    <w:p w:rsidR="00486769" w:rsidRDefault="00486769" w:rsidP="00FA61C5">
      <w:pPr>
        <w:widowControl/>
        <w:numPr>
          <w:ilvl w:val="1"/>
          <w:numId w:val="594"/>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当线程尝试获取锁的时候，如果获取不到锁会一直阻塞。</w:t>
      </w:r>
    </w:p>
    <w:p w:rsidR="00486769" w:rsidRDefault="00486769" w:rsidP="00FA61C5">
      <w:pPr>
        <w:widowControl/>
        <w:numPr>
          <w:ilvl w:val="1"/>
          <w:numId w:val="594"/>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如果获取锁的线程进入休眠或者阻塞，除非当前线程异常，否则其他线程尝试获取锁必须一直等待。</w:t>
      </w:r>
    </w:p>
    <w:p w:rsidR="00CA4DF2" w:rsidRDefault="00CA4DF2" w:rsidP="00CA4DF2">
      <w:r>
        <w:rPr>
          <w:rFonts w:hint="eastAsia"/>
        </w:rPr>
        <w:t>Synchronized： 在JDK对其优化之前（JDK6之前），是一个重量级锁，与AQS相比比较低效，基于虚拟机的命令实现，获取锁失败阻塞后不能响应中断，直接将会被阻塞，并且不提供超时获取功能，仅仅是为了实现多线程环境的同步，他的低效体现在一下几点：</w:t>
      </w:r>
    </w:p>
    <w:p w:rsidR="00CA4DF2" w:rsidRDefault="00CA4DF2" w:rsidP="00FA61C5">
      <w:pPr>
        <w:numPr>
          <w:ilvl w:val="0"/>
          <w:numId w:val="630"/>
        </w:numPr>
      </w:pPr>
      <w:r>
        <w:rPr>
          <w:rFonts w:hint="eastAsia"/>
        </w:rPr>
        <w:t>失败即阻塞，有些线程的处理速度可能很快，加锁之后立刻就释放了锁，但是放锁之前别的线程来获取锁的时候，不会等待指定时间（超时获取），也不会循环尝试几次（CAS），直接进行了阻塞，当锁被释放，其余的线程又要开始下一轮继续抢锁，又加大了线程切换的开销(线程状态切换开销较大的主要原因是线程模型的实现方式是1:1的用户态线程和内核态轻量级进程实现，用户态想内核态同步/传输数据数据的开销较大，也就导致了线程上下文切换的开销较大)</w:t>
      </w:r>
    </w:p>
    <w:p w:rsidR="00CA4DF2" w:rsidRDefault="00CA4DF2" w:rsidP="00FA61C5">
      <w:pPr>
        <w:numPr>
          <w:ilvl w:val="0"/>
          <w:numId w:val="630"/>
        </w:numPr>
      </w:pPr>
      <w:r>
        <w:rPr>
          <w:rFonts w:hint="eastAsia"/>
        </w:rPr>
        <w:t>没有等待超时获取锁的功能，获取失败后直接阻塞，原因与第一点相同</w:t>
      </w:r>
    </w:p>
    <w:p w:rsidR="00CA4DF2" w:rsidRDefault="00CA4DF2" w:rsidP="00FA61C5">
      <w:pPr>
        <w:numPr>
          <w:ilvl w:val="0"/>
          <w:numId w:val="630"/>
        </w:numPr>
      </w:pPr>
      <w:r>
        <w:rPr>
          <w:rFonts w:hint="eastAsia"/>
        </w:rPr>
        <w:t>没有CAS尝试获取，获取失败后直接阻塞，原因与第一点相同</w:t>
      </w:r>
    </w:p>
    <w:p w:rsidR="00CA4DF2" w:rsidRDefault="00CA4DF2" w:rsidP="00CA4DF2">
      <w:r>
        <w:rPr>
          <w:rFonts w:hint="eastAsia"/>
        </w:rPr>
        <w:t>也正是因为直接阻塞的低效，使得另一种无锁并发的方式流行了起来，即CAS。</w:t>
      </w:r>
    </w:p>
    <w:p w:rsidR="00CA4DF2" w:rsidRDefault="00CA4DF2" w:rsidP="00CA4DF2">
      <w:r>
        <w:rPr>
          <w:rFonts w:hint="eastAsia"/>
        </w:rPr>
        <w:t>JDK为了实现功能更丰富以及更高效的锁，于是有了基于API层的同步锁</w:t>
      </w:r>
      <w:r w:rsidR="0019713B">
        <w:rPr>
          <w:rFonts w:hint="eastAsia"/>
        </w:rPr>
        <w:t>AQ</w:t>
      </w:r>
      <w:r>
        <w:rPr>
          <w:rFonts w:hint="eastAsia"/>
        </w:rPr>
        <w:t>S。在</w:t>
      </w:r>
      <w:r w:rsidR="0019713B">
        <w:rPr>
          <w:rFonts w:hint="eastAsia"/>
        </w:rPr>
        <w:t>AQ</w:t>
      </w:r>
      <w:r>
        <w:rPr>
          <w:rFonts w:hint="eastAsia"/>
        </w:rPr>
        <w:t>S出现后，Synchronized也对自身做了优化(JDK 6及以后)，加入了偏向锁，轻量级锁，重量级锁、锁消除、锁粗化的概念，使得自身的效率得到了提升，但是依旧没有等待超时和CAS获取锁。</w:t>
      </w:r>
    </w:p>
    <w:p w:rsidR="00CA4DF2" w:rsidRPr="00CA4DF2" w:rsidRDefault="00CA4DF2" w:rsidP="00CA4DF2">
      <w:pPr>
        <w:widowControl/>
        <w:shd w:val="clear" w:color="auto" w:fill="FFFFFF"/>
        <w:jc w:val="left"/>
        <w:rPr>
          <w:rFonts w:ascii="Lucida Sans Unicode" w:hAnsi="Lucida Sans Unicode" w:cs="Lucida Sans Unicode"/>
          <w:color w:val="1A1A1A"/>
          <w:szCs w:val="21"/>
        </w:rPr>
      </w:pPr>
    </w:p>
    <w:p w:rsidR="00486769" w:rsidRDefault="00486769" w:rsidP="00486769">
      <w:r>
        <w:rPr>
          <w:rFonts w:hint="eastAsia"/>
        </w:rPr>
        <w:t>随着我们学习的进行我们知道</w:t>
      </w:r>
      <w:r>
        <w:t xml:space="preserve"> synchronized 是一个重量级锁，相对于 Lock ，它会显得那么笨重，以至于我们认为它不是那么的高效而慢慢摒弃它。</w:t>
      </w:r>
    </w:p>
    <w:p w:rsidR="00486769" w:rsidRDefault="00486769" w:rsidP="00486769"/>
    <w:p w:rsidR="0051333C" w:rsidRDefault="00486769" w:rsidP="00486769">
      <w:r>
        <w:rPr>
          <w:rFonts w:hint="eastAsia"/>
        </w:rPr>
        <w:t>诚然，随着</w:t>
      </w:r>
      <w:r>
        <w:t xml:space="preserve"> Javs SE 1.6 对 synchronized 进行的各种优化后，synchronized 并不会显得那么重了。下面跟随 LZ 一起来探索 synchronized 的实现机制、Java 是如何对它进行了优化、锁优化机制、锁的存储结构和升级过程。</w:t>
      </w:r>
    </w:p>
    <w:p w:rsidR="00486769" w:rsidRDefault="00486769" w:rsidP="00486769">
      <w:r>
        <w:t>synchronized 可以保证方法或者代码块在运行时，同一时刻只有一个方法可以进入到临界区，同时它还可以保证共享变量的内存可见性。</w:t>
      </w:r>
    </w:p>
    <w:p w:rsidR="00486769" w:rsidRDefault="00486769" w:rsidP="00486769"/>
    <w:p w:rsidR="00486769" w:rsidRDefault="00486769" w:rsidP="00486769">
      <w:r>
        <w:t>Java 中每一个对象都可以作为锁，这是 synchronized 实现同步的基础：</w:t>
      </w:r>
    </w:p>
    <w:p w:rsidR="00486769" w:rsidRDefault="00486769" w:rsidP="00486769"/>
    <w:p w:rsidR="00486769" w:rsidRDefault="00486769" w:rsidP="00486769">
      <w:r>
        <w:rPr>
          <w:rFonts w:hint="eastAsia"/>
        </w:rPr>
        <w:t>普通同步方法，锁是当前实例对象</w:t>
      </w:r>
    </w:p>
    <w:p w:rsidR="00486769" w:rsidRDefault="00486769" w:rsidP="00486769">
      <w:r>
        <w:rPr>
          <w:rFonts w:hint="eastAsia"/>
        </w:rPr>
        <w:t>静态同步方法，锁是当前类的</w:t>
      </w:r>
      <w:r>
        <w:t xml:space="preserve"> class 对象</w:t>
      </w:r>
    </w:p>
    <w:p w:rsidR="00486769" w:rsidRDefault="00486769" w:rsidP="00486769">
      <w:r>
        <w:rPr>
          <w:rFonts w:hint="eastAsia"/>
        </w:rPr>
        <w:t>同步方法块，锁是括号里面的对象</w:t>
      </w:r>
    </w:p>
    <w:p w:rsidR="00486769" w:rsidRDefault="00486769" w:rsidP="00486769">
      <w:r>
        <w:rPr>
          <w:rFonts w:hint="eastAsia"/>
        </w:rPr>
        <w:t>当一个线程访问同步代码块时，它首先是需要得到锁才能执行同步代码，当退出或者抛出异常时必须要释放锁，那么它是如何来实现这个机制的呢？我们先看一段简单的代码：</w:t>
      </w:r>
    </w:p>
    <w:p w:rsidR="00486769" w:rsidRDefault="00486769" w:rsidP="00486769"/>
    <w:p w:rsidR="00486769" w:rsidRDefault="00486769" w:rsidP="00486769">
      <w:r>
        <w:t>public class SynchronizedTest {</w:t>
      </w:r>
    </w:p>
    <w:p w:rsidR="00486769" w:rsidRDefault="00486769" w:rsidP="00486769"/>
    <w:p w:rsidR="00486769" w:rsidRDefault="00486769" w:rsidP="00486769">
      <w:r>
        <w:t xml:space="preserve">    public synchronized void test1() {</w:t>
      </w:r>
    </w:p>
    <w:p w:rsidR="00486769" w:rsidRDefault="00486769" w:rsidP="00486769"/>
    <w:p w:rsidR="00486769" w:rsidRDefault="00486769" w:rsidP="00486769">
      <w:r>
        <w:t xml:space="preserve">    }</w:t>
      </w:r>
    </w:p>
    <w:p w:rsidR="00486769" w:rsidRDefault="00486769" w:rsidP="00486769"/>
    <w:p w:rsidR="00486769" w:rsidRDefault="00486769" w:rsidP="00486769">
      <w:r>
        <w:t xml:space="preserve">    public void test2() {</w:t>
      </w:r>
    </w:p>
    <w:p w:rsidR="00486769" w:rsidRDefault="00486769" w:rsidP="00486769">
      <w:r>
        <w:t xml:space="preserve">        synchronized(this) {</w:t>
      </w:r>
    </w:p>
    <w:p w:rsidR="00486769" w:rsidRDefault="00486769" w:rsidP="00486769"/>
    <w:p w:rsidR="00486769" w:rsidRDefault="00486769" w:rsidP="00486769">
      <w:r>
        <w:t xml:space="preserve">        }</w:t>
      </w:r>
    </w:p>
    <w:p w:rsidR="00486769" w:rsidRDefault="00486769" w:rsidP="00486769">
      <w:r>
        <w:t xml:space="preserve">    }</w:t>
      </w:r>
    </w:p>
    <w:p w:rsidR="00486769" w:rsidRDefault="00486769" w:rsidP="00486769">
      <w:r>
        <w:t xml:space="preserve">    </w:t>
      </w:r>
    </w:p>
    <w:p w:rsidR="00486769" w:rsidRDefault="00486769" w:rsidP="00486769">
      <w:r>
        <w:t>}</w:t>
      </w:r>
    </w:p>
    <w:p w:rsidR="00486769" w:rsidRDefault="00486769" w:rsidP="00486769">
      <w:r>
        <w:rPr>
          <w:rFonts w:hint="eastAsia"/>
        </w:rPr>
        <w:t>利用</w:t>
      </w:r>
      <w:r>
        <w:t xml:space="preserve"> Javap 工具查看生成的 class 文件信息来分析 synchronized 的实现</w:t>
      </w:r>
    </w:p>
    <w:p w:rsidR="00486769" w:rsidRDefault="00486769" w:rsidP="00486769"/>
    <w:p w:rsidR="00486769" w:rsidRDefault="00486769" w:rsidP="00486769">
      <w:r>
        <w:t>Synchronize-1</w:t>
      </w:r>
    </w:p>
    <w:p w:rsidR="00486769" w:rsidRDefault="00486769" w:rsidP="00486769">
      <w:r>
        <w:rPr>
          <w:noProof/>
        </w:rPr>
        <w:drawing>
          <wp:inline distT="0" distB="0" distL="0" distR="0" wp14:anchorId="4197472F" wp14:editId="253E9039">
            <wp:extent cx="5274310" cy="412369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4123690"/>
                    </a:xfrm>
                    <a:prstGeom prst="rect">
                      <a:avLst/>
                    </a:prstGeom>
                  </pic:spPr>
                </pic:pic>
              </a:graphicData>
            </a:graphic>
          </wp:inline>
        </w:drawing>
      </w:r>
    </w:p>
    <w:p w:rsidR="00486769" w:rsidRDefault="00486769" w:rsidP="00486769">
      <w:r>
        <w:rPr>
          <w:rFonts w:hint="eastAsia"/>
        </w:rPr>
        <w:t>从上面可以看出：</w:t>
      </w:r>
      <w:r>
        <w:t>1）同步代码块是使用 monitorenter 和 monitorexit 指令实现的；2）同步方法（在这看不出来需要看JVM底层实现）依靠的是方法修饰符上的ACC_SYNCHRONIZED 实现。</w:t>
      </w:r>
    </w:p>
    <w:p w:rsidR="00486769" w:rsidRDefault="00486769" w:rsidP="00486769"/>
    <w:p w:rsidR="00486769" w:rsidRDefault="00486769" w:rsidP="00486769">
      <w:r>
        <w:rPr>
          <w:rFonts w:hint="eastAsia"/>
        </w:rPr>
        <w:t>同步代码块：</w:t>
      </w:r>
      <w:r>
        <w:t>monitorenter 指令插入到同步代码块的开始位置，monitorexit 指令插入到同步代码块的结束位置，JVM 需要保证每一个 monitorenter 都有一个 monitorexit 与之相对应。任何对象都有一个 Monitor 与之相关联，当且一个 Monitor 被持有之后，他将处于锁定状态。线程执行到 monitorenter 指令时，将会尝试获取对象所对应的 Monitor 所有权，即尝试获取对象的锁。</w:t>
      </w:r>
    </w:p>
    <w:p w:rsidR="004462F2" w:rsidRDefault="004462F2" w:rsidP="004462F2">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Java 对象头和 Monitor 是实现 </w:t>
      </w:r>
      <w:r>
        <w:rPr>
          <w:rStyle w:val="HTML"/>
          <w:rFonts w:ascii="Consolas" w:hAnsi="Consolas" w:cs="Consolas"/>
          <w:color w:val="747070"/>
          <w:sz w:val="23"/>
          <w:szCs w:val="23"/>
          <w:bdr w:val="single" w:sz="6" w:space="0" w:color="D6D6D6" w:frame="1"/>
          <w:shd w:val="clear" w:color="auto" w:fill="EEEEEE"/>
        </w:rPr>
        <w:t>synchronized</w:t>
      </w:r>
      <w:r>
        <w:rPr>
          <w:rFonts w:ascii="微软雅黑" w:eastAsia="微软雅黑" w:hAnsi="微软雅黑" w:hint="eastAsia"/>
          <w:color w:val="817C7C"/>
          <w:sz w:val="25"/>
          <w:szCs w:val="25"/>
        </w:rPr>
        <w:t> 的基础！下面就这两个概念来做详细介绍。</w:t>
      </w:r>
    </w:p>
    <w:p w:rsidR="004462F2" w:rsidRDefault="004462F2" w:rsidP="004462F2">
      <w:pPr>
        <w:pStyle w:val="3"/>
      </w:pPr>
      <w:r>
        <w:rPr>
          <w:rFonts w:hint="eastAsia"/>
        </w:rPr>
        <w:t>2.1 Java对象头</w:t>
      </w:r>
    </w:p>
    <w:p w:rsidR="004462F2" w:rsidRDefault="004462F2" w:rsidP="004462F2">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Style w:val="HTML"/>
          <w:rFonts w:ascii="Consolas" w:hAnsi="Consolas" w:cs="Consolas"/>
          <w:color w:val="747070"/>
          <w:sz w:val="23"/>
          <w:szCs w:val="23"/>
          <w:bdr w:val="single" w:sz="6" w:space="0" w:color="D6D6D6" w:frame="1"/>
          <w:shd w:val="clear" w:color="auto" w:fill="EEEEEE"/>
        </w:rPr>
        <w:t>synchronized</w:t>
      </w:r>
      <w:r>
        <w:rPr>
          <w:rFonts w:ascii="微软雅黑" w:eastAsia="微软雅黑" w:hAnsi="微软雅黑" w:hint="eastAsia"/>
          <w:color w:val="817C7C"/>
          <w:sz w:val="25"/>
          <w:szCs w:val="25"/>
        </w:rPr>
        <w:t> 用的锁是存在Java对象头里的。</w:t>
      </w:r>
      <w:r>
        <w:rPr>
          <w:rStyle w:val="a4"/>
          <w:rFonts w:ascii="inherit" w:eastAsia="微软雅黑" w:hAnsi="inherit"/>
          <w:color w:val="817C7C"/>
          <w:sz w:val="25"/>
          <w:szCs w:val="25"/>
          <w:bdr w:val="none" w:sz="0" w:space="0" w:color="auto" w:frame="1"/>
        </w:rPr>
        <w:t>那么什么是</w:t>
      </w:r>
      <w:r>
        <w:rPr>
          <w:rStyle w:val="a4"/>
          <w:rFonts w:ascii="inherit" w:eastAsia="微软雅黑" w:hAnsi="inherit"/>
          <w:color w:val="817C7C"/>
          <w:sz w:val="25"/>
          <w:szCs w:val="25"/>
          <w:bdr w:val="none" w:sz="0" w:space="0" w:color="auto" w:frame="1"/>
        </w:rPr>
        <w:t xml:space="preserve"> Java </w:t>
      </w:r>
      <w:r>
        <w:rPr>
          <w:rStyle w:val="a4"/>
          <w:rFonts w:ascii="inherit" w:eastAsia="微软雅黑" w:hAnsi="inherit"/>
          <w:color w:val="817C7C"/>
          <w:sz w:val="25"/>
          <w:szCs w:val="25"/>
          <w:bdr w:val="none" w:sz="0" w:space="0" w:color="auto" w:frame="1"/>
        </w:rPr>
        <w:t>对象头呢</w:t>
      </w:r>
      <w:r>
        <w:rPr>
          <w:rFonts w:ascii="微软雅黑" w:eastAsia="微软雅黑" w:hAnsi="微软雅黑" w:hint="eastAsia"/>
          <w:color w:val="817C7C"/>
          <w:sz w:val="25"/>
          <w:szCs w:val="25"/>
        </w:rPr>
        <w:t>？Hotspot 虚拟机的对象头主要包括两部分数据：Mark Word（标记字段）、Klass Pointer（类型指针）。其中：</w:t>
      </w:r>
    </w:p>
    <w:p w:rsidR="004462F2" w:rsidRDefault="004462F2" w:rsidP="00FA61C5">
      <w:pPr>
        <w:widowControl/>
        <w:numPr>
          <w:ilvl w:val="0"/>
          <w:numId w:val="595"/>
        </w:numPr>
        <w:shd w:val="clear" w:color="auto" w:fill="FAFAFA"/>
        <w:spacing w:before="120" w:after="120"/>
        <w:ind w:left="0"/>
        <w:jc w:val="left"/>
        <w:textAlignment w:val="baseline"/>
        <w:rPr>
          <w:rFonts w:ascii="inherit" w:eastAsia="微软雅黑" w:hAnsi="inherit" w:hint="eastAsia"/>
          <w:color w:val="817C7C"/>
          <w:sz w:val="25"/>
          <w:szCs w:val="25"/>
        </w:rPr>
      </w:pPr>
      <w:r>
        <w:rPr>
          <w:rFonts w:ascii="inherit" w:eastAsia="微软雅黑" w:hAnsi="inherit"/>
          <w:color w:val="817C7C"/>
          <w:sz w:val="25"/>
          <w:szCs w:val="25"/>
        </w:rPr>
        <w:t xml:space="preserve">Klass Point </w:t>
      </w:r>
      <w:r>
        <w:rPr>
          <w:rFonts w:ascii="inherit" w:eastAsia="微软雅黑" w:hAnsi="inherit"/>
          <w:color w:val="817C7C"/>
          <w:sz w:val="25"/>
          <w:szCs w:val="25"/>
        </w:rPr>
        <w:t>是是对象指向它的类元数据的指针，虚拟机通过这个指针来确定这个对象是哪个类的实例。</w:t>
      </w:r>
    </w:p>
    <w:p w:rsidR="004462F2" w:rsidRDefault="004462F2" w:rsidP="00FA61C5">
      <w:pPr>
        <w:pStyle w:val="a3"/>
        <w:numPr>
          <w:ilvl w:val="0"/>
          <w:numId w:val="595"/>
        </w:numPr>
        <w:shd w:val="clear" w:color="auto" w:fill="FAFAFA"/>
        <w:spacing w:before="0" w:beforeAutospacing="0" w:after="0" w:afterAutospacing="0"/>
        <w:ind w:left="0"/>
        <w:textAlignment w:val="baseline"/>
        <w:rPr>
          <w:rFonts w:ascii="inherit" w:eastAsia="微软雅黑" w:hAnsi="inherit" w:hint="eastAsia"/>
          <w:color w:val="817C7C"/>
          <w:sz w:val="29"/>
          <w:szCs w:val="29"/>
        </w:rPr>
      </w:pPr>
      <w:r>
        <w:rPr>
          <w:rFonts w:ascii="inherit" w:eastAsia="微软雅黑" w:hAnsi="inherit"/>
          <w:color w:val="817C7C"/>
          <w:sz w:val="29"/>
          <w:szCs w:val="29"/>
        </w:rPr>
        <w:t>关于</w:t>
      </w:r>
      <w:r>
        <w:rPr>
          <w:rFonts w:ascii="inherit" w:eastAsia="微软雅黑" w:hAnsi="inherit"/>
          <w:color w:val="817C7C"/>
          <w:sz w:val="29"/>
          <w:szCs w:val="29"/>
        </w:rPr>
        <w:t xml:space="preserve"> Klass Point </w:t>
      </w:r>
      <w:r>
        <w:rPr>
          <w:rFonts w:ascii="inherit" w:eastAsia="微软雅黑" w:hAnsi="inherit"/>
          <w:color w:val="817C7C"/>
          <w:sz w:val="29"/>
          <w:szCs w:val="29"/>
        </w:rPr>
        <w:t>和</w:t>
      </w:r>
      <w:r>
        <w:rPr>
          <w:rFonts w:ascii="inherit" w:eastAsia="微软雅黑" w:hAnsi="inherit"/>
          <w:color w:val="817C7C"/>
          <w:sz w:val="29"/>
          <w:szCs w:val="29"/>
        </w:rPr>
        <w:t xml:space="preserve"> Mark Word </w:t>
      </w:r>
      <w:r>
        <w:rPr>
          <w:rFonts w:ascii="inherit" w:eastAsia="微软雅黑" w:hAnsi="inherit"/>
          <w:color w:val="817C7C"/>
          <w:sz w:val="29"/>
          <w:szCs w:val="29"/>
        </w:rPr>
        <w:t>的说明，感兴趣的胖友，可以看看</w:t>
      </w:r>
      <w:r>
        <w:rPr>
          <w:rFonts w:ascii="inherit" w:eastAsia="微软雅黑" w:hAnsi="inherit"/>
          <w:color w:val="817C7C"/>
          <w:sz w:val="29"/>
          <w:szCs w:val="29"/>
        </w:rPr>
        <w:t> </w:t>
      </w:r>
      <w:hyperlink r:id="rId121" w:tgtFrame="_blank" w:history="1">
        <w:r>
          <w:rPr>
            <w:rStyle w:val="a5"/>
            <w:rFonts w:ascii="inherit" w:eastAsia="微软雅黑" w:hAnsi="inherit"/>
            <w:color w:val="2CA6CB"/>
            <w:sz w:val="29"/>
            <w:szCs w:val="29"/>
            <w:bdr w:val="none" w:sz="0" w:space="0" w:color="auto" w:frame="1"/>
          </w:rPr>
          <w:t>《【理解</w:t>
        </w:r>
        <w:r>
          <w:rPr>
            <w:rStyle w:val="a5"/>
            <w:rFonts w:ascii="inherit" w:eastAsia="微软雅黑" w:hAnsi="inherit"/>
            <w:color w:val="2CA6CB"/>
            <w:sz w:val="29"/>
            <w:szCs w:val="29"/>
            <w:bdr w:val="none" w:sz="0" w:space="0" w:color="auto" w:frame="1"/>
          </w:rPr>
          <w:t>HotSpot</w:t>
        </w:r>
        <w:r>
          <w:rPr>
            <w:rStyle w:val="a5"/>
            <w:rFonts w:ascii="inherit" w:eastAsia="微软雅黑" w:hAnsi="inherit"/>
            <w:color w:val="2CA6CB"/>
            <w:sz w:val="29"/>
            <w:szCs w:val="29"/>
            <w:bdr w:val="none" w:sz="0" w:space="0" w:color="auto" w:frame="1"/>
          </w:rPr>
          <w:t>虚拟机】对象在</w:t>
        </w:r>
        <w:r>
          <w:rPr>
            <w:rStyle w:val="a5"/>
            <w:rFonts w:ascii="inherit" w:eastAsia="微软雅黑" w:hAnsi="inherit"/>
            <w:color w:val="2CA6CB"/>
            <w:sz w:val="29"/>
            <w:szCs w:val="29"/>
            <w:bdr w:val="none" w:sz="0" w:space="0" w:color="auto" w:frame="1"/>
          </w:rPr>
          <w:t xml:space="preserve"> JVM </w:t>
        </w:r>
        <w:r>
          <w:rPr>
            <w:rStyle w:val="a5"/>
            <w:rFonts w:ascii="inherit" w:eastAsia="微软雅黑" w:hAnsi="inherit"/>
            <w:color w:val="2CA6CB"/>
            <w:sz w:val="29"/>
            <w:szCs w:val="29"/>
            <w:bdr w:val="none" w:sz="0" w:space="0" w:color="auto" w:frame="1"/>
          </w:rPr>
          <w:t>中的表示：</w:t>
        </w:r>
        <w:r>
          <w:rPr>
            <w:rStyle w:val="a5"/>
            <w:rFonts w:ascii="inherit" w:eastAsia="微软雅黑" w:hAnsi="inherit"/>
            <w:color w:val="2CA6CB"/>
            <w:sz w:val="29"/>
            <w:szCs w:val="29"/>
            <w:bdr w:val="none" w:sz="0" w:space="0" w:color="auto" w:frame="1"/>
          </w:rPr>
          <w:t xml:space="preserve">OOP-Klass </w:t>
        </w:r>
        <w:r>
          <w:rPr>
            <w:rStyle w:val="a5"/>
            <w:rFonts w:ascii="inherit" w:eastAsia="微软雅黑" w:hAnsi="inherit"/>
            <w:color w:val="2CA6CB"/>
            <w:sz w:val="29"/>
            <w:szCs w:val="29"/>
            <w:bdr w:val="none" w:sz="0" w:space="0" w:color="auto" w:frame="1"/>
          </w:rPr>
          <w:t>模型》</w:t>
        </w:r>
      </w:hyperlink>
      <w:r>
        <w:rPr>
          <w:rFonts w:ascii="inherit" w:eastAsia="微软雅黑" w:hAnsi="inherit"/>
          <w:color w:val="817C7C"/>
          <w:sz w:val="29"/>
          <w:szCs w:val="29"/>
        </w:rPr>
        <w:t> </w:t>
      </w:r>
      <w:r>
        <w:rPr>
          <w:rFonts w:ascii="inherit" w:eastAsia="微软雅黑" w:hAnsi="inherit"/>
          <w:color w:val="817C7C"/>
          <w:sz w:val="29"/>
          <w:szCs w:val="29"/>
        </w:rPr>
        <w:t>的</w:t>
      </w:r>
      <w:r>
        <w:rPr>
          <w:rFonts w:ascii="inherit" w:eastAsia="微软雅黑" w:hAnsi="inherit"/>
          <w:color w:val="817C7C"/>
          <w:sz w:val="29"/>
          <w:szCs w:val="29"/>
        </w:rPr>
        <w:t> </w:t>
      </w:r>
      <w:hyperlink r:id="rId122" w:history="1">
        <w:r>
          <w:rPr>
            <w:rStyle w:val="a5"/>
            <w:rFonts w:ascii="inherit" w:eastAsia="微软雅黑" w:hAnsi="inherit"/>
            <w:color w:val="2CA6CB"/>
            <w:sz w:val="29"/>
            <w:szCs w:val="29"/>
            <w:bdr w:val="none" w:sz="0" w:space="0" w:color="auto" w:frame="1"/>
          </w:rPr>
          <w:t>「实例说明」</w:t>
        </w:r>
      </w:hyperlink>
      <w:r>
        <w:rPr>
          <w:rFonts w:ascii="inherit" w:eastAsia="微软雅黑" w:hAnsi="inherit"/>
          <w:color w:val="817C7C"/>
          <w:sz w:val="29"/>
          <w:szCs w:val="29"/>
        </w:rPr>
        <w:t>。</w:t>
      </w:r>
    </w:p>
    <w:p w:rsidR="004462F2" w:rsidRDefault="004462F2" w:rsidP="004462F2">
      <w:pPr>
        <w:pStyle w:val="a3"/>
        <w:shd w:val="clear" w:color="auto" w:fill="FAFAFA"/>
        <w:spacing w:before="288" w:beforeAutospacing="0" w:after="288"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Mark Word 用于存储对象自身的运行时数据，如哈希码（HashCode）、GC 分代年龄、锁状态标志、线程持有的锁、偏向线程 ID、偏向时间戳等等。Java 对象头一般占有两个机器码（在 32 位虚拟机中，1 个机器码等于 4 字节，也就是 32 bits）。但是如果对象是数组类型，则需要三个机器码，因为 JVM 虚拟机可以通过 Java 对象的元数据信息确定 Java 对象的大小，无法从数组的元数据来确认数组的大小，所以用一块来记录数组长度。</w:t>
      </w:r>
    </w:p>
    <w:p w:rsidR="004462F2" w:rsidRDefault="004462F2" w:rsidP="004462F2">
      <w:pPr>
        <w:pStyle w:val="a3"/>
        <w:shd w:val="clear" w:color="auto" w:fill="FAFAFA"/>
        <w:spacing w:before="288" w:beforeAutospacing="0" w:after="288"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下图是 Java 对象头的存储结构（32位虚拟机）：</w:t>
      </w:r>
    </w:p>
    <w:p w:rsidR="004462F2" w:rsidRDefault="004462F2" w:rsidP="004462F2">
      <w:pPr>
        <w:pStyle w:val="a3"/>
        <w:shd w:val="clear" w:color="auto" w:fill="FAFAFA"/>
        <w:spacing w:before="288" w:beforeAutospacing="0" w:after="288" w:afterAutospacing="0"/>
        <w:textAlignment w:val="baseline"/>
        <w:rPr>
          <w:rFonts w:ascii="微软雅黑" w:eastAsia="微软雅黑" w:hAnsi="微软雅黑"/>
          <w:color w:val="817C7C"/>
          <w:sz w:val="25"/>
          <w:szCs w:val="25"/>
        </w:rPr>
      </w:pPr>
      <w:r>
        <w:rPr>
          <w:rFonts w:ascii="微软雅黑" w:eastAsia="微软雅黑" w:hAnsi="微软雅黑"/>
          <w:noProof/>
          <w:color w:val="817C7C"/>
          <w:sz w:val="25"/>
          <w:szCs w:val="25"/>
        </w:rPr>
        <w:drawing>
          <wp:inline distT="0" distB="0" distL="0" distR="0">
            <wp:extent cx="5334000" cy="695325"/>
            <wp:effectExtent l="0" t="0" r="0" b="9525"/>
            <wp:docPr id="148" name="图片 148" descr="存储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存储结构"/>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34000" cy="695325"/>
                    </a:xfrm>
                    <a:prstGeom prst="rect">
                      <a:avLst/>
                    </a:prstGeom>
                    <a:noFill/>
                    <a:ln>
                      <a:noFill/>
                    </a:ln>
                  </pic:spPr>
                </pic:pic>
              </a:graphicData>
            </a:graphic>
          </wp:inline>
        </w:drawing>
      </w:r>
    </w:p>
    <w:p w:rsidR="004462F2" w:rsidRDefault="004462F2" w:rsidP="004462F2">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对象头信息是与对象自身定义的数据无关的额外存储成本，但是考虑到虚拟机的空间效率，Mark Word 被设计成一个</w:t>
      </w:r>
      <w:r>
        <w:rPr>
          <w:rStyle w:val="a4"/>
          <w:rFonts w:ascii="inherit" w:eastAsia="微软雅黑" w:hAnsi="inherit"/>
          <w:color w:val="817C7C"/>
          <w:sz w:val="25"/>
          <w:szCs w:val="25"/>
          <w:bdr w:val="none" w:sz="0" w:space="0" w:color="auto" w:frame="1"/>
        </w:rPr>
        <w:t>非固定</w:t>
      </w:r>
      <w:r>
        <w:rPr>
          <w:rFonts w:ascii="微软雅黑" w:eastAsia="微软雅黑" w:hAnsi="微软雅黑" w:hint="eastAsia"/>
          <w:color w:val="817C7C"/>
          <w:sz w:val="25"/>
          <w:szCs w:val="25"/>
        </w:rPr>
        <w:t>的数据结构以便在极小的空间内存存储尽量多的数据，它会根据对象的状态复用自己的存储空间，也就是说，Mark Word 会随着程序的运行发生变化，变化状态如下：</w:t>
      </w:r>
    </w:p>
    <w:p w:rsidR="004462F2" w:rsidRDefault="004462F2" w:rsidP="00FA61C5">
      <w:pPr>
        <w:pStyle w:val="a3"/>
        <w:numPr>
          <w:ilvl w:val="0"/>
          <w:numId w:val="596"/>
        </w:numPr>
        <w:shd w:val="clear" w:color="auto" w:fill="FAFAFA"/>
        <w:spacing w:before="288" w:beforeAutospacing="0" w:after="288" w:afterAutospacing="0"/>
        <w:ind w:left="0"/>
        <w:textAlignment w:val="baseline"/>
        <w:rPr>
          <w:rFonts w:ascii="inherit" w:eastAsia="微软雅黑" w:hAnsi="inherit" w:hint="eastAsia"/>
          <w:color w:val="817C7C"/>
          <w:sz w:val="26"/>
          <w:szCs w:val="26"/>
        </w:rPr>
      </w:pPr>
      <w:r>
        <w:rPr>
          <w:rFonts w:ascii="inherit" w:eastAsia="微软雅黑" w:hAnsi="inherit"/>
          <w:color w:val="817C7C"/>
          <w:sz w:val="26"/>
          <w:szCs w:val="26"/>
        </w:rPr>
        <w:t xml:space="preserve">32 </w:t>
      </w:r>
      <w:r>
        <w:rPr>
          <w:rFonts w:ascii="inherit" w:eastAsia="微软雅黑" w:hAnsi="inherit"/>
          <w:color w:val="817C7C"/>
          <w:sz w:val="26"/>
          <w:szCs w:val="26"/>
        </w:rPr>
        <w:t>位虚拟机：</w:t>
      </w:r>
    </w:p>
    <w:p w:rsidR="004462F2" w:rsidRDefault="004462F2" w:rsidP="004462F2">
      <w:pPr>
        <w:pStyle w:val="a3"/>
        <w:shd w:val="clear" w:color="auto" w:fill="FAFAFA"/>
        <w:spacing w:before="288" w:beforeAutospacing="0" w:after="288" w:afterAutospacing="0"/>
        <w:textAlignment w:val="baseline"/>
        <w:rPr>
          <w:rFonts w:ascii="inherit" w:eastAsia="微软雅黑" w:hAnsi="inherit" w:hint="eastAsia"/>
          <w:color w:val="817C7C"/>
          <w:sz w:val="26"/>
          <w:szCs w:val="26"/>
        </w:rPr>
      </w:pPr>
      <w:r>
        <w:rPr>
          <w:rFonts w:ascii="inherit" w:eastAsia="微软雅黑" w:hAnsi="inherit" w:hint="eastAsia"/>
          <w:noProof/>
          <w:color w:val="817C7C"/>
          <w:sz w:val="26"/>
          <w:szCs w:val="26"/>
        </w:rPr>
        <w:drawing>
          <wp:inline distT="0" distB="0" distL="0" distR="0">
            <wp:extent cx="6238875" cy="2162175"/>
            <wp:effectExtent l="0" t="0" r="9525" b="9525"/>
            <wp:docPr id="147" name="图片 147" descr="32 位虚拟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32 位虚拟机"/>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238875" cy="2162175"/>
                    </a:xfrm>
                    <a:prstGeom prst="rect">
                      <a:avLst/>
                    </a:prstGeom>
                    <a:noFill/>
                    <a:ln>
                      <a:noFill/>
                    </a:ln>
                  </pic:spPr>
                </pic:pic>
              </a:graphicData>
            </a:graphic>
          </wp:inline>
        </w:drawing>
      </w:r>
    </w:p>
    <w:p w:rsidR="004462F2" w:rsidRDefault="004462F2" w:rsidP="00FA61C5">
      <w:pPr>
        <w:widowControl/>
        <w:numPr>
          <w:ilvl w:val="1"/>
          <w:numId w:val="597"/>
        </w:numPr>
        <w:shd w:val="clear" w:color="auto" w:fill="FAFAFA"/>
        <w:spacing w:before="120" w:after="120"/>
        <w:ind w:left="0"/>
        <w:jc w:val="left"/>
        <w:textAlignment w:val="baseline"/>
        <w:rPr>
          <w:rFonts w:ascii="inherit" w:eastAsia="微软雅黑" w:hAnsi="inherit" w:hint="eastAsia"/>
          <w:color w:val="817C7C"/>
          <w:sz w:val="26"/>
          <w:szCs w:val="26"/>
        </w:rPr>
      </w:pPr>
      <w:r>
        <w:rPr>
          <w:rFonts w:ascii="inherit" w:eastAsia="微软雅黑" w:hAnsi="inherit"/>
          <w:color w:val="817C7C"/>
          <w:sz w:val="26"/>
          <w:szCs w:val="26"/>
        </w:rPr>
        <w:t>每一行，是一种情况。</w:t>
      </w:r>
    </w:p>
    <w:p w:rsidR="004462F2" w:rsidRDefault="004462F2" w:rsidP="00FA61C5">
      <w:pPr>
        <w:pStyle w:val="a3"/>
        <w:numPr>
          <w:ilvl w:val="0"/>
          <w:numId w:val="597"/>
        </w:numPr>
        <w:shd w:val="clear" w:color="auto" w:fill="FAFAFA"/>
        <w:spacing w:before="288" w:beforeAutospacing="0" w:after="288" w:afterAutospacing="0"/>
        <w:ind w:left="0"/>
        <w:textAlignment w:val="baseline"/>
        <w:rPr>
          <w:rFonts w:ascii="inherit" w:eastAsia="微软雅黑" w:hAnsi="inherit" w:hint="eastAsia"/>
          <w:color w:val="817C7C"/>
          <w:sz w:val="26"/>
          <w:szCs w:val="26"/>
        </w:rPr>
      </w:pPr>
      <w:r>
        <w:rPr>
          <w:rFonts w:ascii="inherit" w:eastAsia="微软雅黑" w:hAnsi="inherit"/>
          <w:color w:val="817C7C"/>
          <w:sz w:val="26"/>
          <w:szCs w:val="26"/>
        </w:rPr>
        <w:t xml:space="preserve">64 </w:t>
      </w:r>
      <w:r>
        <w:rPr>
          <w:rFonts w:ascii="inherit" w:eastAsia="微软雅黑" w:hAnsi="inherit"/>
          <w:color w:val="817C7C"/>
          <w:sz w:val="26"/>
          <w:szCs w:val="26"/>
        </w:rPr>
        <w:t>位虚拟机：</w:t>
      </w:r>
    </w:p>
    <w:p w:rsidR="004462F2" w:rsidRDefault="004462F2" w:rsidP="004462F2">
      <w:pPr>
        <w:pStyle w:val="a3"/>
        <w:shd w:val="clear" w:color="auto" w:fill="FAFAFA"/>
        <w:spacing w:before="288" w:beforeAutospacing="0" w:after="288" w:afterAutospacing="0"/>
        <w:textAlignment w:val="baseline"/>
        <w:rPr>
          <w:rFonts w:ascii="inherit" w:eastAsia="微软雅黑" w:hAnsi="inherit" w:hint="eastAsia"/>
          <w:color w:val="817C7C"/>
          <w:sz w:val="26"/>
          <w:szCs w:val="26"/>
        </w:rPr>
      </w:pPr>
      <w:r>
        <w:rPr>
          <w:rFonts w:ascii="inherit" w:eastAsia="微软雅黑" w:hAnsi="inherit" w:hint="eastAsia"/>
          <w:noProof/>
          <w:color w:val="817C7C"/>
          <w:sz w:val="26"/>
          <w:szCs w:val="26"/>
        </w:rPr>
        <w:drawing>
          <wp:inline distT="0" distB="0" distL="0" distR="0">
            <wp:extent cx="5867400" cy="895350"/>
            <wp:effectExtent l="0" t="0" r="0" b="0"/>
            <wp:docPr id="146" name="图片 146" descr="https://user-gold-cdn.xitu.io/2018/3/29/16270c8c27da265d?imageView2/0/w/1280/h/960/format/jpeg/ignore-erro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user-gold-cdn.xitu.io/2018/3/29/16270c8c27da265d?imageView2/0/w/1280/h/960/format/jpeg/ignore-error/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67400" cy="895350"/>
                    </a:xfrm>
                    <a:prstGeom prst="rect">
                      <a:avLst/>
                    </a:prstGeom>
                    <a:noFill/>
                    <a:ln>
                      <a:noFill/>
                    </a:ln>
                  </pic:spPr>
                </pic:pic>
              </a:graphicData>
            </a:graphic>
          </wp:inline>
        </w:drawing>
      </w:r>
    </w:p>
    <w:p w:rsidR="004462F2" w:rsidRDefault="004462F2" w:rsidP="00FA61C5">
      <w:pPr>
        <w:widowControl/>
        <w:numPr>
          <w:ilvl w:val="1"/>
          <w:numId w:val="597"/>
        </w:numPr>
        <w:shd w:val="clear" w:color="auto" w:fill="FAFAFA"/>
        <w:spacing w:before="120" w:after="120"/>
        <w:ind w:left="0"/>
        <w:jc w:val="left"/>
        <w:textAlignment w:val="baseline"/>
        <w:rPr>
          <w:rFonts w:ascii="inherit" w:eastAsia="微软雅黑" w:hAnsi="inherit" w:hint="eastAsia"/>
          <w:color w:val="817C7C"/>
          <w:sz w:val="26"/>
          <w:szCs w:val="26"/>
        </w:rPr>
      </w:pPr>
      <w:r>
        <w:rPr>
          <w:rFonts w:ascii="inherit" w:eastAsia="微软雅黑" w:hAnsi="inherit"/>
          <w:color w:val="817C7C"/>
          <w:sz w:val="26"/>
          <w:szCs w:val="26"/>
        </w:rPr>
        <w:t>对于</w:t>
      </w:r>
      <w:r>
        <w:rPr>
          <w:rFonts w:ascii="inherit" w:eastAsia="微软雅黑" w:hAnsi="inherit"/>
          <w:color w:val="817C7C"/>
          <w:sz w:val="26"/>
          <w:szCs w:val="26"/>
        </w:rPr>
        <w:t xml:space="preserve"> 32 </w:t>
      </w:r>
      <w:r>
        <w:rPr>
          <w:rFonts w:ascii="inherit" w:eastAsia="微软雅黑" w:hAnsi="inherit"/>
          <w:color w:val="817C7C"/>
          <w:sz w:val="26"/>
          <w:szCs w:val="26"/>
        </w:rPr>
        <w:t>位无锁状态，有</w:t>
      </w:r>
      <w:r>
        <w:rPr>
          <w:rFonts w:ascii="inherit" w:eastAsia="微软雅黑" w:hAnsi="inherit"/>
          <w:color w:val="817C7C"/>
          <w:sz w:val="26"/>
          <w:szCs w:val="26"/>
        </w:rPr>
        <w:t xml:space="preserve"> 25 bits </w:t>
      </w:r>
      <w:r>
        <w:rPr>
          <w:rFonts w:ascii="inherit" w:eastAsia="微软雅黑" w:hAnsi="inherit"/>
          <w:color w:val="817C7C"/>
          <w:sz w:val="26"/>
          <w:szCs w:val="26"/>
        </w:rPr>
        <w:t>没有使用。</w:t>
      </w:r>
    </w:p>
    <w:p w:rsidR="004462F2" w:rsidRDefault="004462F2" w:rsidP="004462F2">
      <w:pPr>
        <w:pStyle w:val="a3"/>
        <w:shd w:val="clear" w:color="auto" w:fill="FAFAFA"/>
        <w:spacing w:before="288" w:beforeAutospacing="0" w:after="288"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简单介绍了 Java 对象头，我们下面再看 Monitor。</w:t>
      </w:r>
    </w:p>
    <w:p w:rsidR="004462F2" w:rsidRDefault="004462F2" w:rsidP="004462F2">
      <w:pPr>
        <w:pStyle w:val="3"/>
      </w:pPr>
      <w:r>
        <w:rPr>
          <w:rFonts w:hint="eastAsia"/>
        </w:rPr>
        <w:t>2.2 Monitor</w:t>
      </w:r>
    </w:p>
    <w:p w:rsidR="004462F2" w:rsidRDefault="004462F2" w:rsidP="004462F2">
      <w:pPr>
        <w:pStyle w:val="a3"/>
        <w:shd w:val="clear" w:color="auto" w:fill="FAFAFA"/>
        <w:spacing w:before="0" w:beforeAutospacing="0" w:after="0" w:afterAutospacing="0"/>
        <w:textAlignment w:val="baseline"/>
        <w:rPr>
          <w:rFonts w:ascii="inherit" w:eastAsia="微软雅黑" w:hAnsi="inherit" w:hint="eastAsia"/>
          <w:color w:val="817C7C"/>
          <w:sz w:val="28"/>
          <w:szCs w:val="28"/>
        </w:rPr>
      </w:pPr>
      <w:r>
        <w:rPr>
          <w:rFonts w:ascii="inherit" w:eastAsia="微软雅黑" w:hAnsi="inherit"/>
          <w:color w:val="817C7C"/>
          <w:sz w:val="28"/>
          <w:szCs w:val="28"/>
        </w:rPr>
        <w:t>FROM </w:t>
      </w:r>
      <w:hyperlink r:id="rId126" w:tgtFrame="_blank" w:history="1">
        <w:r>
          <w:rPr>
            <w:rStyle w:val="a5"/>
            <w:rFonts w:ascii="inherit" w:eastAsia="微软雅黑" w:hAnsi="inherit"/>
            <w:color w:val="2CA6CB"/>
            <w:sz w:val="28"/>
            <w:szCs w:val="28"/>
            <w:bdr w:val="none" w:sz="0" w:space="0" w:color="auto" w:frame="1"/>
          </w:rPr>
          <w:t>《</w:t>
        </w:r>
        <w:r>
          <w:rPr>
            <w:rStyle w:val="a5"/>
            <w:rFonts w:ascii="inherit" w:eastAsia="微软雅黑" w:hAnsi="inherit"/>
            <w:color w:val="2CA6CB"/>
            <w:sz w:val="28"/>
            <w:szCs w:val="28"/>
            <w:bdr w:val="none" w:sz="0" w:space="0" w:color="auto" w:frame="1"/>
          </w:rPr>
          <w:t xml:space="preserve">Java 8 </w:t>
        </w:r>
        <w:r>
          <w:rPr>
            <w:rStyle w:val="a5"/>
            <w:rFonts w:ascii="inherit" w:eastAsia="微软雅黑" w:hAnsi="inherit"/>
            <w:color w:val="2CA6CB"/>
            <w:sz w:val="28"/>
            <w:szCs w:val="28"/>
            <w:bdr w:val="none" w:sz="0" w:space="0" w:color="auto" w:frame="1"/>
          </w:rPr>
          <w:t>并发篇</w:t>
        </w:r>
        <w:r>
          <w:rPr>
            <w:rStyle w:val="a5"/>
            <w:rFonts w:ascii="inherit" w:eastAsia="微软雅黑" w:hAnsi="inherit"/>
            <w:color w:val="2CA6CB"/>
            <w:sz w:val="28"/>
            <w:szCs w:val="28"/>
            <w:bdr w:val="none" w:sz="0" w:space="0" w:color="auto" w:frame="1"/>
          </w:rPr>
          <w:t xml:space="preserve"> - </w:t>
        </w:r>
        <w:r>
          <w:rPr>
            <w:rStyle w:val="a5"/>
            <w:rFonts w:ascii="inherit" w:eastAsia="微软雅黑" w:hAnsi="inherit"/>
            <w:color w:val="2CA6CB"/>
            <w:sz w:val="28"/>
            <w:szCs w:val="28"/>
            <w:bdr w:val="none" w:sz="0" w:space="0" w:color="auto" w:frame="1"/>
          </w:rPr>
          <w:t>冷静分析</w:t>
        </w:r>
        <w:r>
          <w:rPr>
            <w:rStyle w:val="a5"/>
            <w:rFonts w:ascii="inherit" w:eastAsia="微软雅黑" w:hAnsi="inherit"/>
            <w:color w:val="2CA6CB"/>
            <w:sz w:val="28"/>
            <w:szCs w:val="28"/>
            <w:bdr w:val="none" w:sz="0" w:space="0" w:color="auto" w:frame="1"/>
          </w:rPr>
          <w:t xml:space="preserve"> Synchronized</w:t>
        </w:r>
        <w:r>
          <w:rPr>
            <w:rStyle w:val="a5"/>
            <w:rFonts w:ascii="inherit" w:eastAsia="微软雅黑" w:hAnsi="inherit"/>
            <w:color w:val="2CA6CB"/>
            <w:sz w:val="28"/>
            <w:szCs w:val="28"/>
            <w:bdr w:val="none" w:sz="0" w:space="0" w:color="auto" w:frame="1"/>
          </w:rPr>
          <w:t>（下）》</w:t>
        </w:r>
      </w:hyperlink>
    </w:p>
    <w:p w:rsidR="004462F2" w:rsidRDefault="004462F2" w:rsidP="00FA61C5">
      <w:pPr>
        <w:widowControl/>
        <w:numPr>
          <w:ilvl w:val="0"/>
          <w:numId w:val="598"/>
        </w:numPr>
        <w:shd w:val="clear" w:color="auto" w:fill="FAFAFA"/>
        <w:ind w:left="0"/>
        <w:jc w:val="left"/>
        <w:textAlignment w:val="baseline"/>
        <w:rPr>
          <w:rFonts w:ascii="inherit" w:eastAsia="微软雅黑" w:hAnsi="inherit" w:hint="eastAsia"/>
          <w:color w:val="817C7C"/>
          <w:sz w:val="28"/>
          <w:szCs w:val="28"/>
        </w:rPr>
      </w:pPr>
      <w:r>
        <w:rPr>
          <w:rStyle w:val="a4"/>
          <w:rFonts w:ascii="inherit" w:eastAsia="微软雅黑" w:hAnsi="inherit"/>
          <w:color w:val="817C7C"/>
          <w:sz w:val="28"/>
          <w:szCs w:val="28"/>
          <w:bdr w:val="none" w:sz="0" w:space="0" w:color="auto" w:frame="1"/>
        </w:rPr>
        <w:t>互斥</w:t>
      </w:r>
      <w:r>
        <w:rPr>
          <w:rFonts w:ascii="inherit" w:eastAsia="微软雅黑" w:hAnsi="inherit"/>
          <w:color w:val="817C7C"/>
          <w:sz w:val="28"/>
          <w:szCs w:val="28"/>
        </w:rPr>
        <w:t>：</w:t>
      </w:r>
      <w:r>
        <w:rPr>
          <w:rFonts w:ascii="inherit" w:eastAsia="微软雅黑" w:hAnsi="inherit"/>
          <w:color w:val="817C7C"/>
          <w:sz w:val="28"/>
          <w:szCs w:val="28"/>
        </w:rPr>
        <w:t xml:space="preserve"> </w:t>
      </w:r>
      <w:r>
        <w:rPr>
          <w:rFonts w:ascii="inherit" w:eastAsia="微软雅黑" w:hAnsi="inherit"/>
          <w:color w:val="817C7C"/>
          <w:sz w:val="28"/>
          <w:szCs w:val="28"/>
        </w:rPr>
        <w:t>一个</w:t>
      </w:r>
      <w:r>
        <w:rPr>
          <w:rFonts w:ascii="inherit" w:eastAsia="微软雅黑" w:hAnsi="inherit"/>
          <w:color w:val="817C7C"/>
          <w:sz w:val="28"/>
          <w:szCs w:val="28"/>
        </w:rPr>
        <w:t xml:space="preserve"> Monitor </w:t>
      </w:r>
      <w:r>
        <w:rPr>
          <w:rFonts w:ascii="inherit" w:eastAsia="微软雅黑" w:hAnsi="inherit"/>
          <w:color w:val="817C7C"/>
          <w:sz w:val="28"/>
          <w:szCs w:val="28"/>
        </w:rPr>
        <w:t>锁在同一时刻只能被一个线程占用，其他线程无法占用。</w:t>
      </w:r>
    </w:p>
    <w:p w:rsidR="004462F2" w:rsidRDefault="004462F2" w:rsidP="00FA61C5">
      <w:pPr>
        <w:widowControl/>
        <w:numPr>
          <w:ilvl w:val="0"/>
          <w:numId w:val="598"/>
        </w:numPr>
        <w:shd w:val="clear" w:color="auto" w:fill="FAFAFA"/>
        <w:ind w:left="0"/>
        <w:jc w:val="left"/>
        <w:textAlignment w:val="baseline"/>
        <w:rPr>
          <w:rFonts w:ascii="inherit" w:eastAsia="微软雅黑" w:hAnsi="inherit" w:hint="eastAsia"/>
          <w:color w:val="817C7C"/>
          <w:sz w:val="28"/>
          <w:szCs w:val="28"/>
        </w:rPr>
      </w:pPr>
      <w:r>
        <w:rPr>
          <w:rStyle w:val="a4"/>
          <w:rFonts w:ascii="inherit" w:eastAsia="微软雅黑" w:hAnsi="inherit"/>
          <w:color w:val="817C7C"/>
          <w:sz w:val="28"/>
          <w:szCs w:val="28"/>
          <w:bdr w:val="none" w:sz="0" w:space="0" w:color="auto" w:frame="1"/>
        </w:rPr>
        <w:t>信号机制</w:t>
      </w:r>
      <w:r>
        <w:rPr>
          <w:rStyle w:val="a4"/>
          <w:rFonts w:ascii="inherit" w:eastAsia="微软雅黑" w:hAnsi="inherit"/>
          <w:color w:val="817C7C"/>
          <w:sz w:val="28"/>
          <w:szCs w:val="28"/>
          <w:bdr w:val="none" w:sz="0" w:space="0" w:color="auto" w:frame="1"/>
        </w:rPr>
        <w:t>( signal )</w:t>
      </w:r>
      <w:r>
        <w:rPr>
          <w:rFonts w:ascii="inherit" w:eastAsia="微软雅黑" w:hAnsi="inherit"/>
          <w:color w:val="817C7C"/>
          <w:sz w:val="28"/>
          <w:szCs w:val="28"/>
        </w:rPr>
        <w:t>：</w:t>
      </w:r>
      <w:r>
        <w:rPr>
          <w:rFonts w:ascii="inherit" w:eastAsia="微软雅黑" w:hAnsi="inherit"/>
          <w:color w:val="817C7C"/>
          <w:sz w:val="28"/>
          <w:szCs w:val="28"/>
        </w:rPr>
        <w:t xml:space="preserve"> </w:t>
      </w:r>
      <w:r>
        <w:rPr>
          <w:rFonts w:ascii="inherit" w:eastAsia="微软雅黑" w:hAnsi="inherit"/>
          <w:color w:val="817C7C"/>
          <w:sz w:val="28"/>
          <w:szCs w:val="28"/>
        </w:rPr>
        <w:t>占用</w:t>
      </w:r>
      <w:r>
        <w:rPr>
          <w:rFonts w:ascii="inherit" w:eastAsia="微软雅黑" w:hAnsi="inherit"/>
          <w:color w:val="817C7C"/>
          <w:sz w:val="28"/>
          <w:szCs w:val="28"/>
        </w:rPr>
        <w:t xml:space="preserve"> Monitor </w:t>
      </w:r>
      <w:r>
        <w:rPr>
          <w:rFonts w:ascii="inherit" w:eastAsia="微软雅黑" w:hAnsi="inherit"/>
          <w:color w:val="817C7C"/>
          <w:sz w:val="28"/>
          <w:szCs w:val="28"/>
        </w:rPr>
        <w:t>锁失败的线程会暂时放弃竞争并等待某个谓词成真（条件变量），但该条件成立后，当前线程会通过释放锁通知正在等待这个条件变量的其他线程，让其可以重新竞争锁。</w:t>
      </w:r>
    </w:p>
    <w:p w:rsidR="004462F2" w:rsidRDefault="004462F2" w:rsidP="004462F2">
      <w:pPr>
        <w:pStyle w:val="a3"/>
        <w:shd w:val="clear" w:color="auto" w:fill="FAFAFA"/>
        <w:spacing w:before="0" w:beforeAutospacing="0" w:after="0" w:afterAutospacing="0"/>
        <w:textAlignment w:val="baseline"/>
        <w:rPr>
          <w:rFonts w:ascii="inherit" w:eastAsia="微软雅黑" w:hAnsi="inherit" w:hint="eastAsia"/>
          <w:color w:val="817C7C"/>
          <w:sz w:val="28"/>
          <w:szCs w:val="28"/>
        </w:rPr>
      </w:pPr>
      <w:r>
        <w:rPr>
          <w:rFonts w:ascii="inherit" w:eastAsia="微软雅黑" w:hAnsi="inherit"/>
          <w:color w:val="817C7C"/>
          <w:sz w:val="28"/>
          <w:szCs w:val="28"/>
        </w:rPr>
        <w:t xml:space="preserve">FROM </w:t>
      </w:r>
      <w:r>
        <w:rPr>
          <w:rFonts w:ascii="inherit" w:eastAsia="微软雅黑" w:hAnsi="inherit"/>
          <w:color w:val="817C7C"/>
          <w:sz w:val="28"/>
          <w:szCs w:val="28"/>
        </w:rPr>
        <w:t>《</w:t>
      </w:r>
      <w:r>
        <w:rPr>
          <w:rFonts w:ascii="inherit" w:eastAsia="微软雅黑" w:hAnsi="inherit"/>
          <w:color w:val="817C7C"/>
          <w:sz w:val="28"/>
          <w:szCs w:val="28"/>
        </w:rPr>
        <w:t>Java</w:t>
      </w:r>
      <w:r>
        <w:rPr>
          <w:rFonts w:ascii="inherit" w:eastAsia="微软雅黑" w:hAnsi="inherit"/>
          <w:color w:val="817C7C"/>
          <w:sz w:val="28"/>
          <w:szCs w:val="28"/>
        </w:rPr>
        <w:t>并发编程的艺术》的</w:t>
      </w:r>
      <w:r>
        <w:rPr>
          <w:rFonts w:ascii="inherit" w:eastAsia="微软雅黑" w:hAnsi="inherit"/>
          <w:color w:val="817C7C"/>
          <w:sz w:val="28"/>
          <w:szCs w:val="28"/>
        </w:rPr>
        <w:t> </w:t>
      </w:r>
      <w:hyperlink r:id="rId127" w:history="1">
        <w:r>
          <w:rPr>
            <w:rStyle w:val="a5"/>
            <w:rFonts w:ascii="inherit" w:eastAsia="微软雅黑" w:hAnsi="inherit"/>
            <w:color w:val="2CA6CB"/>
            <w:sz w:val="28"/>
            <w:szCs w:val="28"/>
            <w:bdr w:val="none" w:sz="0" w:space="0" w:color="auto" w:frame="1"/>
          </w:rPr>
          <w:t>「</w:t>
        </w:r>
        <w:r>
          <w:rPr>
            <w:rStyle w:val="a5"/>
            <w:rFonts w:ascii="inherit" w:eastAsia="微软雅黑" w:hAnsi="inherit"/>
            <w:color w:val="2CA6CB"/>
            <w:sz w:val="28"/>
            <w:szCs w:val="28"/>
            <w:bdr w:val="none" w:sz="0" w:space="0" w:color="auto" w:frame="1"/>
          </w:rPr>
          <w:t xml:space="preserve">2.2 synchronized </w:t>
        </w:r>
        <w:r>
          <w:rPr>
            <w:rStyle w:val="a5"/>
            <w:rFonts w:ascii="inherit" w:eastAsia="微软雅黑" w:hAnsi="inherit"/>
            <w:color w:val="2CA6CB"/>
            <w:sz w:val="28"/>
            <w:szCs w:val="28"/>
            <w:bdr w:val="none" w:sz="0" w:space="0" w:color="auto" w:frame="1"/>
          </w:rPr>
          <w:t>的实现原理与引用」</w:t>
        </w:r>
      </w:hyperlink>
      <w:r>
        <w:rPr>
          <w:rFonts w:ascii="inherit" w:eastAsia="微软雅黑" w:hAnsi="inherit"/>
          <w:color w:val="817C7C"/>
          <w:sz w:val="28"/>
          <w:szCs w:val="28"/>
        </w:rPr>
        <w:t> </w:t>
      </w:r>
      <w:r>
        <w:rPr>
          <w:rFonts w:ascii="inherit" w:eastAsia="微软雅黑" w:hAnsi="inherit"/>
          <w:color w:val="817C7C"/>
          <w:sz w:val="28"/>
          <w:szCs w:val="28"/>
        </w:rPr>
        <w:t>章节。</w:t>
      </w:r>
    </w:p>
    <w:p w:rsidR="004462F2" w:rsidRDefault="004462F2" w:rsidP="004462F2">
      <w:pPr>
        <w:pStyle w:val="a3"/>
        <w:shd w:val="clear" w:color="auto" w:fill="FAFAFA"/>
        <w:spacing w:before="0" w:beforeAutospacing="0" w:after="0" w:afterAutospacing="0"/>
        <w:textAlignment w:val="baseline"/>
        <w:rPr>
          <w:rFonts w:ascii="inherit" w:eastAsia="微软雅黑" w:hAnsi="inherit" w:hint="eastAsia"/>
          <w:color w:val="817C7C"/>
          <w:sz w:val="28"/>
          <w:szCs w:val="28"/>
        </w:rPr>
      </w:pPr>
      <w:r>
        <w:rPr>
          <w:rFonts w:ascii="inherit" w:eastAsia="微软雅黑" w:hAnsi="inherit"/>
          <w:color w:val="817C7C"/>
          <w:sz w:val="28"/>
          <w:szCs w:val="28"/>
        </w:rPr>
        <w:t xml:space="preserve">Monitor Record </w:t>
      </w:r>
      <w:r>
        <w:rPr>
          <w:rFonts w:ascii="inherit" w:eastAsia="微软雅黑" w:hAnsi="inherit"/>
          <w:color w:val="817C7C"/>
          <w:sz w:val="28"/>
          <w:szCs w:val="28"/>
        </w:rPr>
        <w:t>是线程</w:t>
      </w:r>
      <w:r>
        <w:rPr>
          <w:rStyle w:val="a4"/>
          <w:rFonts w:ascii="inherit" w:eastAsia="微软雅黑" w:hAnsi="inherit"/>
          <w:color w:val="817C7C"/>
          <w:sz w:val="28"/>
          <w:szCs w:val="28"/>
          <w:bdr w:val="none" w:sz="0" w:space="0" w:color="auto" w:frame="1"/>
        </w:rPr>
        <w:t>私有</w:t>
      </w:r>
      <w:r>
        <w:rPr>
          <w:rFonts w:ascii="inherit" w:eastAsia="微软雅黑" w:hAnsi="inherit"/>
          <w:color w:val="817C7C"/>
          <w:sz w:val="28"/>
          <w:szCs w:val="28"/>
        </w:rPr>
        <w:t>的数据结构，每一个线程都有一个可用</w:t>
      </w:r>
      <w:r>
        <w:rPr>
          <w:rFonts w:ascii="inherit" w:eastAsia="微软雅黑" w:hAnsi="inherit"/>
          <w:color w:val="817C7C"/>
          <w:sz w:val="28"/>
          <w:szCs w:val="28"/>
        </w:rPr>
        <w:t xml:space="preserve"> Monitor Record </w:t>
      </w:r>
      <w:r>
        <w:rPr>
          <w:rFonts w:ascii="inherit" w:eastAsia="微软雅黑" w:hAnsi="inherit"/>
          <w:color w:val="817C7C"/>
          <w:sz w:val="28"/>
          <w:szCs w:val="28"/>
        </w:rPr>
        <w:t>列表，同时还有一个全局的可用列表。</w:t>
      </w:r>
      <w:r>
        <w:rPr>
          <w:rFonts w:ascii="inherit" w:eastAsia="微软雅黑" w:hAnsi="inherit"/>
          <w:color w:val="817C7C"/>
          <w:sz w:val="28"/>
          <w:szCs w:val="28"/>
        </w:rPr>
        <w:br/>
      </w:r>
      <w:r>
        <w:rPr>
          <w:rFonts w:ascii="inherit" w:eastAsia="微软雅黑" w:hAnsi="inherit"/>
          <w:color w:val="817C7C"/>
          <w:sz w:val="28"/>
          <w:szCs w:val="28"/>
        </w:rPr>
        <w:t>每一个被锁住的对象都会和一个</w:t>
      </w:r>
      <w:r>
        <w:rPr>
          <w:rFonts w:ascii="inherit" w:eastAsia="微软雅黑" w:hAnsi="inherit"/>
          <w:color w:val="817C7C"/>
          <w:sz w:val="28"/>
          <w:szCs w:val="28"/>
        </w:rPr>
        <w:t xml:space="preserve"> Monitor Record </w:t>
      </w:r>
      <w:r>
        <w:rPr>
          <w:rFonts w:ascii="inherit" w:eastAsia="微软雅黑" w:hAnsi="inherit"/>
          <w:color w:val="817C7C"/>
          <w:sz w:val="28"/>
          <w:szCs w:val="28"/>
        </w:rPr>
        <w:t>关联（对象头的</w:t>
      </w:r>
      <w:r>
        <w:rPr>
          <w:rFonts w:ascii="inherit" w:eastAsia="微软雅黑" w:hAnsi="inherit"/>
          <w:color w:val="817C7C"/>
          <w:sz w:val="28"/>
          <w:szCs w:val="28"/>
        </w:rPr>
        <w:t xml:space="preserve"> MarkWord </w:t>
      </w:r>
      <w:r>
        <w:rPr>
          <w:rFonts w:ascii="inherit" w:eastAsia="微软雅黑" w:hAnsi="inherit"/>
          <w:color w:val="817C7C"/>
          <w:sz w:val="28"/>
          <w:szCs w:val="28"/>
        </w:rPr>
        <w:t>中的</w:t>
      </w:r>
      <w:r>
        <w:rPr>
          <w:rFonts w:ascii="inherit" w:eastAsia="微软雅黑" w:hAnsi="inherit"/>
          <w:color w:val="817C7C"/>
          <w:sz w:val="28"/>
          <w:szCs w:val="28"/>
        </w:rPr>
        <w:t xml:space="preserve"> LockWord </w:t>
      </w:r>
      <w:r>
        <w:rPr>
          <w:rFonts w:ascii="inherit" w:eastAsia="微软雅黑" w:hAnsi="inherit"/>
          <w:color w:val="817C7C"/>
          <w:sz w:val="28"/>
          <w:szCs w:val="28"/>
        </w:rPr>
        <w:t>指向</w:t>
      </w:r>
      <w:r>
        <w:rPr>
          <w:rFonts w:ascii="inherit" w:eastAsia="微软雅黑" w:hAnsi="inherit"/>
          <w:color w:val="817C7C"/>
          <w:sz w:val="28"/>
          <w:szCs w:val="28"/>
        </w:rPr>
        <w:t xml:space="preserve"> Monitor </w:t>
      </w:r>
      <w:r>
        <w:rPr>
          <w:rFonts w:ascii="inherit" w:eastAsia="微软雅黑" w:hAnsi="inherit"/>
          <w:color w:val="817C7C"/>
          <w:sz w:val="28"/>
          <w:szCs w:val="28"/>
        </w:rPr>
        <w:t>的起始地址），</w:t>
      </w:r>
      <w:r>
        <w:rPr>
          <w:rFonts w:ascii="inherit" w:eastAsia="微软雅黑" w:hAnsi="inherit"/>
          <w:color w:val="817C7C"/>
          <w:sz w:val="28"/>
          <w:szCs w:val="28"/>
        </w:rPr>
        <w:t xml:space="preserve">Monitor Record </w:t>
      </w:r>
      <w:r>
        <w:rPr>
          <w:rFonts w:ascii="inherit" w:eastAsia="微软雅黑" w:hAnsi="inherit"/>
          <w:color w:val="817C7C"/>
          <w:sz w:val="28"/>
          <w:szCs w:val="28"/>
        </w:rPr>
        <w:t>中有一个</w:t>
      </w:r>
      <w:r>
        <w:rPr>
          <w:rFonts w:ascii="inherit" w:eastAsia="微软雅黑" w:hAnsi="inherit"/>
          <w:color w:val="817C7C"/>
          <w:sz w:val="28"/>
          <w:szCs w:val="28"/>
        </w:rPr>
        <w:t xml:space="preserve"> Owner </w:t>
      </w:r>
      <w:r>
        <w:rPr>
          <w:rFonts w:ascii="inherit" w:eastAsia="微软雅黑" w:hAnsi="inherit"/>
          <w:color w:val="817C7C"/>
          <w:sz w:val="28"/>
          <w:szCs w:val="28"/>
        </w:rPr>
        <w:t>字段，存放拥有该锁的线程的唯一标识，表示该锁被这个线程占用。其结构如下：</w:t>
      </w:r>
    </w:p>
    <w:p w:rsidR="004462F2" w:rsidRDefault="004462F2" w:rsidP="004462F2">
      <w:pPr>
        <w:pStyle w:val="a3"/>
        <w:shd w:val="clear" w:color="auto" w:fill="FAFAFA"/>
        <w:spacing w:before="288" w:beforeAutospacing="0" w:after="288" w:afterAutospacing="0"/>
        <w:textAlignment w:val="baseline"/>
        <w:rPr>
          <w:rFonts w:ascii="inherit" w:eastAsia="微软雅黑" w:hAnsi="inherit" w:hint="eastAsia"/>
          <w:color w:val="817C7C"/>
          <w:sz w:val="28"/>
          <w:szCs w:val="28"/>
        </w:rPr>
      </w:pPr>
      <w:r>
        <w:rPr>
          <w:rFonts w:ascii="inherit" w:eastAsia="微软雅黑" w:hAnsi="inherit" w:hint="eastAsia"/>
          <w:noProof/>
          <w:color w:val="817C7C"/>
          <w:sz w:val="28"/>
          <w:szCs w:val="28"/>
        </w:rPr>
        <w:drawing>
          <wp:inline distT="0" distB="0" distL="0" distR="0">
            <wp:extent cx="3305175" cy="4562475"/>
            <wp:effectExtent l="0" t="0" r="9525" b="9525"/>
            <wp:docPr id="149" name="图片 149" descr="Monitor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onitor Recor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305175" cy="4562475"/>
                    </a:xfrm>
                    <a:prstGeom prst="rect">
                      <a:avLst/>
                    </a:prstGeom>
                    <a:noFill/>
                    <a:ln>
                      <a:noFill/>
                    </a:ln>
                  </pic:spPr>
                </pic:pic>
              </a:graphicData>
            </a:graphic>
          </wp:inline>
        </w:drawing>
      </w:r>
    </w:p>
    <w:p w:rsidR="004462F2" w:rsidRDefault="004462F2" w:rsidP="00FA61C5">
      <w:pPr>
        <w:widowControl/>
        <w:numPr>
          <w:ilvl w:val="0"/>
          <w:numId w:val="599"/>
        </w:numPr>
        <w:shd w:val="clear" w:color="auto" w:fill="FAFAFA"/>
        <w:ind w:left="0"/>
        <w:jc w:val="left"/>
        <w:textAlignment w:val="baseline"/>
        <w:rPr>
          <w:rFonts w:ascii="inherit" w:eastAsia="微软雅黑" w:hAnsi="inherit" w:hint="eastAsia"/>
          <w:color w:val="817C7C"/>
          <w:sz w:val="28"/>
          <w:szCs w:val="28"/>
        </w:rPr>
      </w:pPr>
      <w:r>
        <w:rPr>
          <w:rStyle w:val="a4"/>
          <w:rFonts w:ascii="inherit" w:eastAsia="微软雅黑" w:hAnsi="inherit"/>
          <w:color w:val="817C7C"/>
          <w:sz w:val="28"/>
          <w:szCs w:val="28"/>
          <w:bdr w:val="none" w:sz="0" w:space="0" w:color="auto" w:frame="1"/>
        </w:rPr>
        <w:t>Owner</w:t>
      </w:r>
      <w:r>
        <w:rPr>
          <w:rFonts w:ascii="inherit" w:eastAsia="微软雅黑" w:hAnsi="inherit"/>
          <w:color w:val="817C7C"/>
          <w:sz w:val="28"/>
          <w:szCs w:val="28"/>
        </w:rPr>
        <w:t>：</w:t>
      </w:r>
      <w:r>
        <w:rPr>
          <w:rFonts w:ascii="inherit" w:eastAsia="微软雅黑" w:hAnsi="inherit"/>
          <w:color w:val="817C7C"/>
          <w:sz w:val="28"/>
          <w:szCs w:val="28"/>
        </w:rPr>
        <w:t>1</w:t>
      </w:r>
      <w:r>
        <w:rPr>
          <w:rFonts w:ascii="inherit" w:eastAsia="微软雅黑" w:hAnsi="inherit"/>
          <w:color w:val="817C7C"/>
          <w:sz w:val="28"/>
          <w:szCs w:val="28"/>
        </w:rPr>
        <w:t>）初始时为</w:t>
      </w:r>
      <w:r>
        <w:rPr>
          <w:rFonts w:ascii="inherit" w:eastAsia="微软雅黑" w:hAnsi="inherit"/>
          <w:color w:val="817C7C"/>
          <w:sz w:val="28"/>
          <w:szCs w:val="28"/>
        </w:rPr>
        <w:t xml:space="preserve"> NULL </w:t>
      </w:r>
      <w:r>
        <w:rPr>
          <w:rFonts w:ascii="inherit" w:eastAsia="微软雅黑" w:hAnsi="inherit"/>
          <w:color w:val="817C7C"/>
          <w:sz w:val="28"/>
          <w:szCs w:val="28"/>
        </w:rPr>
        <w:t>表示当前没有任何线程拥有该</w:t>
      </w:r>
      <w:r>
        <w:rPr>
          <w:rFonts w:ascii="inherit" w:eastAsia="微软雅黑" w:hAnsi="inherit"/>
          <w:color w:val="817C7C"/>
          <w:sz w:val="28"/>
          <w:szCs w:val="28"/>
        </w:rPr>
        <w:t xml:space="preserve"> Monitor Record</w:t>
      </w:r>
      <w:r>
        <w:rPr>
          <w:rFonts w:ascii="inherit" w:eastAsia="微软雅黑" w:hAnsi="inherit"/>
          <w:color w:val="817C7C"/>
          <w:sz w:val="28"/>
          <w:szCs w:val="28"/>
        </w:rPr>
        <w:t>；</w:t>
      </w:r>
      <w:r>
        <w:rPr>
          <w:rFonts w:ascii="inherit" w:eastAsia="微软雅黑" w:hAnsi="inherit"/>
          <w:color w:val="817C7C"/>
          <w:sz w:val="28"/>
          <w:szCs w:val="28"/>
        </w:rPr>
        <w:t>2</w:t>
      </w:r>
      <w:r>
        <w:rPr>
          <w:rFonts w:ascii="inherit" w:eastAsia="微软雅黑" w:hAnsi="inherit"/>
          <w:color w:val="817C7C"/>
          <w:sz w:val="28"/>
          <w:szCs w:val="28"/>
        </w:rPr>
        <w:t>）当线程成功拥有该锁后保存线程唯一标识；</w:t>
      </w:r>
      <w:r>
        <w:rPr>
          <w:rFonts w:ascii="inherit" w:eastAsia="微软雅黑" w:hAnsi="inherit"/>
          <w:color w:val="817C7C"/>
          <w:sz w:val="28"/>
          <w:szCs w:val="28"/>
        </w:rPr>
        <w:t>3</w:t>
      </w:r>
      <w:r>
        <w:rPr>
          <w:rFonts w:ascii="inherit" w:eastAsia="微软雅黑" w:hAnsi="inherit"/>
          <w:color w:val="817C7C"/>
          <w:sz w:val="28"/>
          <w:szCs w:val="28"/>
        </w:rPr>
        <w:t>）当锁被释放时又设置为</w:t>
      </w:r>
      <w:r>
        <w:rPr>
          <w:rFonts w:ascii="inherit" w:eastAsia="微软雅黑" w:hAnsi="inherit"/>
          <w:color w:val="817C7C"/>
          <w:sz w:val="28"/>
          <w:szCs w:val="28"/>
        </w:rPr>
        <w:t xml:space="preserve"> NULL </w:t>
      </w:r>
      <w:r>
        <w:rPr>
          <w:rFonts w:ascii="inherit" w:eastAsia="微软雅黑" w:hAnsi="inherit"/>
          <w:color w:val="817C7C"/>
          <w:sz w:val="28"/>
          <w:szCs w:val="28"/>
        </w:rPr>
        <w:t>。</w:t>
      </w:r>
    </w:p>
    <w:p w:rsidR="004462F2" w:rsidRDefault="004462F2" w:rsidP="00FA61C5">
      <w:pPr>
        <w:widowControl/>
        <w:numPr>
          <w:ilvl w:val="0"/>
          <w:numId w:val="599"/>
        </w:numPr>
        <w:shd w:val="clear" w:color="auto" w:fill="FAFAFA"/>
        <w:ind w:left="0"/>
        <w:jc w:val="left"/>
        <w:textAlignment w:val="baseline"/>
        <w:rPr>
          <w:rFonts w:ascii="inherit" w:eastAsia="微软雅黑" w:hAnsi="inherit" w:hint="eastAsia"/>
          <w:color w:val="817C7C"/>
          <w:sz w:val="28"/>
          <w:szCs w:val="28"/>
        </w:rPr>
      </w:pPr>
      <w:r>
        <w:rPr>
          <w:rStyle w:val="a4"/>
          <w:rFonts w:ascii="inherit" w:eastAsia="微软雅黑" w:hAnsi="inherit"/>
          <w:color w:val="817C7C"/>
          <w:sz w:val="28"/>
          <w:szCs w:val="28"/>
          <w:bdr w:val="none" w:sz="0" w:space="0" w:color="auto" w:frame="1"/>
        </w:rPr>
        <w:t>EntryQ</w:t>
      </w:r>
      <w:r>
        <w:rPr>
          <w:rFonts w:ascii="inherit" w:eastAsia="微软雅黑" w:hAnsi="inherit"/>
          <w:color w:val="817C7C"/>
          <w:sz w:val="28"/>
          <w:szCs w:val="28"/>
        </w:rPr>
        <w:t>：关联一个系统互斥锁（</w:t>
      </w:r>
      <w:r>
        <w:rPr>
          <w:rFonts w:ascii="inherit" w:eastAsia="微软雅黑" w:hAnsi="inherit"/>
          <w:color w:val="817C7C"/>
          <w:sz w:val="28"/>
          <w:szCs w:val="28"/>
        </w:rPr>
        <w:t xml:space="preserve"> semaphore </w:t>
      </w:r>
      <w:r>
        <w:rPr>
          <w:rFonts w:ascii="inherit" w:eastAsia="微软雅黑" w:hAnsi="inherit"/>
          <w:color w:val="817C7C"/>
          <w:sz w:val="28"/>
          <w:szCs w:val="28"/>
        </w:rPr>
        <w:t>），阻塞所有试图锁住</w:t>
      </w:r>
      <w:r>
        <w:rPr>
          <w:rFonts w:ascii="inherit" w:eastAsia="微软雅黑" w:hAnsi="inherit"/>
          <w:color w:val="817C7C"/>
          <w:sz w:val="28"/>
          <w:szCs w:val="28"/>
        </w:rPr>
        <w:t xml:space="preserve"> Monitor Record</w:t>
      </w:r>
      <w:r>
        <w:rPr>
          <w:rFonts w:ascii="inherit" w:eastAsia="微软雅黑" w:hAnsi="inherit"/>
          <w:color w:val="817C7C"/>
          <w:sz w:val="28"/>
          <w:szCs w:val="28"/>
        </w:rPr>
        <w:t>失败的线程</w:t>
      </w:r>
      <w:r>
        <w:rPr>
          <w:rFonts w:ascii="inherit" w:eastAsia="微软雅黑" w:hAnsi="inherit"/>
          <w:color w:val="817C7C"/>
          <w:sz w:val="28"/>
          <w:szCs w:val="28"/>
        </w:rPr>
        <w:t xml:space="preserve"> </w:t>
      </w:r>
      <w:r>
        <w:rPr>
          <w:rFonts w:ascii="inherit" w:eastAsia="微软雅黑" w:hAnsi="inherit"/>
          <w:color w:val="817C7C"/>
          <w:sz w:val="28"/>
          <w:szCs w:val="28"/>
        </w:rPr>
        <w:t>。</w:t>
      </w:r>
    </w:p>
    <w:p w:rsidR="004462F2" w:rsidRDefault="004462F2" w:rsidP="00FA61C5">
      <w:pPr>
        <w:widowControl/>
        <w:numPr>
          <w:ilvl w:val="0"/>
          <w:numId w:val="599"/>
        </w:numPr>
        <w:shd w:val="clear" w:color="auto" w:fill="FAFAFA"/>
        <w:ind w:left="0"/>
        <w:jc w:val="left"/>
        <w:textAlignment w:val="baseline"/>
        <w:rPr>
          <w:rFonts w:ascii="inherit" w:eastAsia="微软雅黑" w:hAnsi="inherit" w:hint="eastAsia"/>
          <w:color w:val="817C7C"/>
          <w:sz w:val="28"/>
          <w:szCs w:val="28"/>
        </w:rPr>
      </w:pPr>
      <w:r>
        <w:rPr>
          <w:rStyle w:val="a4"/>
          <w:rFonts w:ascii="inherit" w:eastAsia="微软雅黑" w:hAnsi="inherit"/>
          <w:color w:val="817C7C"/>
          <w:sz w:val="28"/>
          <w:szCs w:val="28"/>
          <w:bdr w:val="none" w:sz="0" w:space="0" w:color="auto" w:frame="1"/>
        </w:rPr>
        <w:t>RcThis</w:t>
      </w:r>
      <w:r>
        <w:rPr>
          <w:rFonts w:ascii="inherit" w:eastAsia="微软雅黑" w:hAnsi="inherit"/>
          <w:color w:val="817C7C"/>
          <w:sz w:val="28"/>
          <w:szCs w:val="28"/>
        </w:rPr>
        <w:t>：表示</w:t>
      </w:r>
      <w:r>
        <w:rPr>
          <w:rFonts w:ascii="inherit" w:eastAsia="微软雅黑" w:hAnsi="inherit"/>
          <w:color w:val="817C7C"/>
          <w:sz w:val="28"/>
          <w:szCs w:val="28"/>
        </w:rPr>
        <w:t xml:space="preserve"> blocked </w:t>
      </w:r>
      <w:r>
        <w:rPr>
          <w:rFonts w:ascii="inherit" w:eastAsia="微软雅黑" w:hAnsi="inherit"/>
          <w:color w:val="817C7C"/>
          <w:sz w:val="28"/>
          <w:szCs w:val="28"/>
        </w:rPr>
        <w:t>或</w:t>
      </w:r>
      <w:r>
        <w:rPr>
          <w:rFonts w:ascii="inherit" w:eastAsia="微软雅黑" w:hAnsi="inherit"/>
          <w:color w:val="817C7C"/>
          <w:sz w:val="28"/>
          <w:szCs w:val="28"/>
        </w:rPr>
        <w:t xml:space="preserve"> waiting </w:t>
      </w:r>
      <w:r>
        <w:rPr>
          <w:rFonts w:ascii="inherit" w:eastAsia="微软雅黑" w:hAnsi="inherit"/>
          <w:color w:val="817C7C"/>
          <w:sz w:val="28"/>
          <w:szCs w:val="28"/>
        </w:rPr>
        <w:t>在该</w:t>
      </w:r>
      <w:r>
        <w:rPr>
          <w:rFonts w:ascii="inherit" w:eastAsia="微软雅黑" w:hAnsi="inherit"/>
          <w:color w:val="817C7C"/>
          <w:sz w:val="28"/>
          <w:szCs w:val="28"/>
        </w:rPr>
        <w:t xml:space="preserve"> Monitor Record </w:t>
      </w:r>
      <w:r>
        <w:rPr>
          <w:rFonts w:ascii="inherit" w:eastAsia="微软雅黑" w:hAnsi="inherit"/>
          <w:color w:val="817C7C"/>
          <w:sz w:val="28"/>
          <w:szCs w:val="28"/>
        </w:rPr>
        <w:t>上的所有线程的个数。</w:t>
      </w:r>
    </w:p>
    <w:p w:rsidR="004462F2" w:rsidRDefault="004462F2" w:rsidP="00FA61C5">
      <w:pPr>
        <w:widowControl/>
        <w:numPr>
          <w:ilvl w:val="0"/>
          <w:numId w:val="599"/>
        </w:numPr>
        <w:shd w:val="clear" w:color="auto" w:fill="FAFAFA"/>
        <w:ind w:left="0"/>
        <w:jc w:val="left"/>
        <w:textAlignment w:val="baseline"/>
        <w:rPr>
          <w:rFonts w:ascii="inherit" w:eastAsia="微软雅黑" w:hAnsi="inherit" w:hint="eastAsia"/>
          <w:color w:val="817C7C"/>
          <w:sz w:val="28"/>
          <w:szCs w:val="28"/>
        </w:rPr>
      </w:pPr>
      <w:r>
        <w:rPr>
          <w:rStyle w:val="a4"/>
          <w:rFonts w:ascii="inherit" w:eastAsia="微软雅黑" w:hAnsi="inherit"/>
          <w:color w:val="817C7C"/>
          <w:sz w:val="28"/>
          <w:szCs w:val="28"/>
          <w:bdr w:val="none" w:sz="0" w:space="0" w:color="auto" w:frame="1"/>
        </w:rPr>
        <w:t>Nest</w:t>
      </w:r>
      <w:r>
        <w:rPr>
          <w:rFonts w:ascii="inherit" w:eastAsia="微软雅黑" w:hAnsi="inherit"/>
          <w:color w:val="817C7C"/>
          <w:sz w:val="28"/>
          <w:szCs w:val="28"/>
        </w:rPr>
        <w:t>：用来实现重入锁的计数。</w:t>
      </w:r>
    </w:p>
    <w:p w:rsidR="004462F2" w:rsidRDefault="004462F2" w:rsidP="00FA61C5">
      <w:pPr>
        <w:widowControl/>
        <w:numPr>
          <w:ilvl w:val="0"/>
          <w:numId w:val="599"/>
        </w:numPr>
        <w:shd w:val="clear" w:color="auto" w:fill="FAFAFA"/>
        <w:ind w:left="0"/>
        <w:jc w:val="left"/>
        <w:textAlignment w:val="baseline"/>
        <w:rPr>
          <w:rFonts w:ascii="inherit" w:eastAsia="微软雅黑" w:hAnsi="inherit" w:hint="eastAsia"/>
          <w:color w:val="817C7C"/>
          <w:sz w:val="28"/>
          <w:szCs w:val="28"/>
        </w:rPr>
      </w:pPr>
      <w:r>
        <w:rPr>
          <w:rStyle w:val="a4"/>
          <w:rFonts w:ascii="inherit" w:eastAsia="微软雅黑" w:hAnsi="inherit"/>
          <w:color w:val="817C7C"/>
          <w:sz w:val="28"/>
          <w:szCs w:val="28"/>
          <w:bdr w:val="none" w:sz="0" w:space="0" w:color="auto" w:frame="1"/>
        </w:rPr>
        <w:t>HashCode</w:t>
      </w:r>
      <w:r>
        <w:rPr>
          <w:rFonts w:ascii="inherit" w:eastAsia="微软雅黑" w:hAnsi="inherit"/>
          <w:color w:val="817C7C"/>
          <w:sz w:val="28"/>
          <w:szCs w:val="28"/>
        </w:rPr>
        <w:t>：保存从对象头拷贝过来的</w:t>
      </w:r>
      <w:r>
        <w:rPr>
          <w:rFonts w:ascii="inherit" w:eastAsia="微软雅黑" w:hAnsi="inherit"/>
          <w:color w:val="817C7C"/>
          <w:sz w:val="28"/>
          <w:szCs w:val="28"/>
        </w:rPr>
        <w:t xml:space="preserve"> HashCode </w:t>
      </w:r>
      <w:r>
        <w:rPr>
          <w:rFonts w:ascii="inherit" w:eastAsia="微软雅黑" w:hAnsi="inherit"/>
          <w:color w:val="817C7C"/>
          <w:sz w:val="28"/>
          <w:szCs w:val="28"/>
        </w:rPr>
        <w:t>值（可能还包含</w:t>
      </w:r>
      <w:r>
        <w:rPr>
          <w:rFonts w:ascii="inherit" w:eastAsia="微软雅黑" w:hAnsi="inherit"/>
          <w:color w:val="817C7C"/>
          <w:sz w:val="28"/>
          <w:szCs w:val="28"/>
        </w:rPr>
        <w:t xml:space="preserve"> GC age </w:t>
      </w:r>
      <w:r>
        <w:rPr>
          <w:rFonts w:ascii="inherit" w:eastAsia="微软雅黑" w:hAnsi="inherit"/>
          <w:color w:val="817C7C"/>
          <w:sz w:val="28"/>
          <w:szCs w:val="28"/>
        </w:rPr>
        <w:t>）。</w:t>
      </w:r>
    </w:p>
    <w:p w:rsidR="004462F2" w:rsidRDefault="004462F2" w:rsidP="00FA61C5">
      <w:pPr>
        <w:widowControl/>
        <w:numPr>
          <w:ilvl w:val="0"/>
          <w:numId w:val="599"/>
        </w:numPr>
        <w:shd w:val="clear" w:color="auto" w:fill="FAFAFA"/>
        <w:ind w:left="0"/>
        <w:jc w:val="left"/>
        <w:textAlignment w:val="baseline"/>
        <w:rPr>
          <w:rFonts w:ascii="inherit" w:eastAsia="微软雅黑" w:hAnsi="inherit" w:hint="eastAsia"/>
          <w:color w:val="817C7C"/>
          <w:sz w:val="28"/>
          <w:szCs w:val="28"/>
        </w:rPr>
      </w:pPr>
      <w:r>
        <w:rPr>
          <w:rStyle w:val="a4"/>
          <w:rFonts w:ascii="inherit" w:eastAsia="微软雅黑" w:hAnsi="inherit"/>
          <w:color w:val="817C7C"/>
          <w:sz w:val="28"/>
          <w:szCs w:val="28"/>
          <w:bdr w:val="none" w:sz="0" w:space="0" w:color="auto" w:frame="1"/>
        </w:rPr>
        <w:t>Candidate</w:t>
      </w:r>
      <w:r>
        <w:rPr>
          <w:rFonts w:ascii="inherit" w:eastAsia="微软雅黑" w:hAnsi="inherit"/>
          <w:color w:val="817C7C"/>
          <w:sz w:val="28"/>
          <w:szCs w:val="28"/>
        </w:rPr>
        <w:t>：用来避免不必要的阻塞或等待线程唤醒。因为每一次只有一个线程能够成功拥有锁，如果每次前一个释放锁的线程唤醒所有正在阻塞或等待的线程，会引起不必要的上下文切换（从阻塞到就绪然后因为竞争锁失败又被阻塞）从而导致性能严重下降。</w:t>
      </w:r>
      <w:r>
        <w:rPr>
          <w:rFonts w:ascii="inherit" w:eastAsia="微软雅黑" w:hAnsi="inherit"/>
          <w:color w:val="817C7C"/>
          <w:sz w:val="28"/>
          <w:szCs w:val="28"/>
        </w:rPr>
        <w:t xml:space="preserve">Candidate </w:t>
      </w:r>
      <w:r>
        <w:rPr>
          <w:rFonts w:ascii="inherit" w:eastAsia="微软雅黑" w:hAnsi="inherit"/>
          <w:color w:val="817C7C"/>
          <w:sz w:val="28"/>
          <w:szCs w:val="28"/>
        </w:rPr>
        <w:t>只有两种可能的值</w:t>
      </w:r>
      <w:r>
        <w:rPr>
          <w:rFonts w:ascii="inherit" w:eastAsia="微软雅黑" w:hAnsi="inherit"/>
          <w:color w:val="817C7C"/>
          <w:sz w:val="28"/>
          <w:szCs w:val="28"/>
        </w:rPr>
        <w:t xml:space="preserve"> </w:t>
      </w:r>
      <w:r>
        <w:rPr>
          <w:rFonts w:ascii="inherit" w:eastAsia="微软雅黑" w:hAnsi="inherit"/>
          <w:color w:val="817C7C"/>
          <w:sz w:val="28"/>
          <w:szCs w:val="28"/>
        </w:rPr>
        <w:t>：</w:t>
      </w:r>
      <w:r>
        <w:rPr>
          <w:rFonts w:ascii="inherit" w:eastAsia="微软雅黑" w:hAnsi="inherit"/>
          <w:color w:val="817C7C"/>
          <w:sz w:val="28"/>
          <w:szCs w:val="28"/>
        </w:rPr>
        <w:t>1</w:t>
      </w:r>
      <w:r>
        <w:rPr>
          <w:rFonts w:ascii="inherit" w:eastAsia="微软雅黑" w:hAnsi="inherit"/>
          <w:color w:val="817C7C"/>
          <w:sz w:val="28"/>
          <w:szCs w:val="28"/>
        </w:rPr>
        <w:t>）</w:t>
      </w:r>
      <w:r>
        <w:rPr>
          <w:rFonts w:ascii="inherit" w:eastAsia="微软雅黑" w:hAnsi="inherit"/>
          <w:color w:val="817C7C"/>
          <w:sz w:val="28"/>
          <w:szCs w:val="28"/>
        </w:rPr>
        <w:t xml:space="preserve">0 </w:t>
      </w:r>
      <w:r>
        <w:rPr>
          <w:rFonts w:ascii="inherit" w:eastAsia="微软雅黑" w:hAnsi="inherit"/>
          <w:color w:val="817C7C"/>
          <w:sz w:val="28"/>
          <w:szCs w:val="28"/>
        </w:rPr>
        <w:t>表示没有需要唤醒的线程；</w:t>
      </w:r>
      <w:r>
        <w:rPr>
          <w:rFonts w:ascii="inherit" w:eastAsia="微软雅黑" w:hAnsi="inherit"/>
          <w:color w:val="817C7C"/>
          <w:sz w:val="28"/>
          <w:szCs w:val="28"/>
        </w:rPr>
        <w:t>2</w:t>
      </w:r>
      <w:r>
        <w:rPr>
          <w:rFonts w:ascii="inherit" w:eastAsia="微软雅黑" w:hAnsi="inherit"/>
          <w:color w:val="817C7C"/>
          <w:sz w:val="28"/>
          <w:szCs w:val="28"/>
        </w:rPr>
        <w:t>）</w:t>
      </w:r>
      <w:r>
        <w:rPr>
          <w:rFonts w:ascii="inherit" w:eastAsia="微软雅黑" w:hAnsi="inherit"/>
          <w:color w:val="817C7C"/>
          <w:sz w:val="28"/>
          <w:szCs w:val="28"/>
        </w:rPr>
        <w:t xml:space="preserve">1 </w:t>
      </w:r>
      <w:r>
        <w:rPr>
          <w:rFonts w:ascii="inherit" w:eastAsia="微软雅黑" w:hAnsi="inherit"/>
          <w:color w:val="817C7C"/>
          <w:sz w:val="28"/>
          <w:szCs w:val="28"/>
        </w:rPr>
        <w:t>表示要唤醒一个继任线程来竞争锁。</w:t>
      </w:r>
    </w:p>
    <w:p w:rsidR="004462F2" w:rsidRDefault="004462F2" w:rsidP="004462F2">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我们知道 </w:t>
      </w:r>
      <w:r>
        <w:rPr>
          <w:rStyle w:val="HTML"/>
          <w:rFonts w:ascii="Consolas" w:hAnsi="Consolas" w:cs="Consolas"/>
          <w:color w:val="747070"/>
          <w:sz w:val="23"/>
          <w:szCs w:val="23"/>
          <w:bdr w:val="single" w:sz="6" w:space="0" w:color="D6D6D6" w:frame="1"/>
          <w:shd w:val="clear" w:color="auto" w:fill="EEEEEE"/>
        </w:rPr>
        <w:t>synchronized</w:t>
      </w:r>
      <w:r>
        <w:rPr>
          <w:rFonts w:ascii="微软雅黑" w:eastAsia="微软雅黑" w:hAnsi="微软雅黑" w:hint="eastAsia"/>
          <w:color w:val="817C7C"/>
          <w:sz w:val="25"/>
          <w:szCs w:val="25"/>
        </w:rPr>
        <w:t> 是重量级锁，效率不怎么滴，同时这个观念也一直存在我们脑海里，不过在 JDK 1.6 中对 </w:t>
      </w:r>
      <w:r>
        <w:rPr>
          <w:rStyle w:val="HTML"/>
          <w:rFonts w:ascii="Consolas" w:hAnsi="Consolas" w:cs="Consolas"/>
          <w:color w:val="747070"/>
          <w:sz w:val="23"/>
          <w:szCs w:val="23"/>
          <w:bdr w:val="single" w:sz="6" w:space="0" w:color="D6D6D6" w:frame="1"/>
          <w:shd w:val="clear" w:color="auto" w:fill="EEEEEE"/>
        </w:rPr>
        <w:t>synchronize</w:t>
      </w:r>
      <w:r>
        <w:rPr>
          <w:rFonts w:ascii="微软雅黑" w:eastAsia="微软雅黑" w:hAnsi="微软雅黑" w:hint="eastAsia"/>
          <w:color w:val="817C7C"/>
          <w:sz w:val="25"/>
          <w:szCs w:val="25"/>
        </w:rPr>
        <w:t> 的实现进行了各种优化，使得它显得不是那么重了，那么 JVM 采用了那些优化手段呢？</w:t>
      </w:r>
    </w:p>
    <w:p w:rsidR="004462F2" w:rsidRDefault="004462F2" w:rsidP="004462F2">
      <w:pPr>
        <w:pStyle w:val="3"/>
      </w:pPr>
      <w:r>
        <w:rPr>
          <w:rFonts w:hint="eastAsia"/>
        </w:rPr>
        <w:t>3. 锁优化</w:t>
      </w:r>
    </w:p>
    <w:p w:rsidR="004462F2" w:rsidRDefault="004462F2" w:rsidP="004462F2">
      <w:pPr>
        <w:pStyle w:val="a3"/>
        <w:shd w:val="clear" w:color="auto" w:fill="FAFAFA"/>
        <w:spacing w:before="0" w:beforeAutospacing="0" w:after="0" w:afterAutospacing="0"/>
        <w:textAlignment w:val="baseline"/>
        <w:rPr>
          <w:rFonts w:ascii="inherit" w:eastAsia="微软雅黑" w:hAnsi="inherit" w:hint="eastAsia"/>
          <w:color w:val="817C7C"/>
          <w:sz w:val="28"/>
          <w:szCs w:val="28"/>
        </w:rPr>
      </w:pPr>
      <w:r>
        <w:rPr>
          <w:rFonts w:ascii="inherit" w:eastAsia="微软雅黑" w:hAnsi="inherit"/>
          <w:color w:val="817C7C"/>
          <w:sz w:val="28"/>
          <w:szCs w:val="28"/>
        </w:rPr>
        <w:t>FROM </w:t>
      </w:r>
      <w:hyperlink r:id="rId129" w:tgtFrame="_blank" w:history="1">
        <w:r>
          <w:rPr>
            <w:rStyle w:val="a5"/>
            <w:rFonts w:ascii="inherit" w:eastAsia="微软雅黑" w:hAnsi="inherit"/>
            <w:color w:val="2CA6CB"/>
            <w:sz w:val="28"/>
            <w:szCs w:val="28"/>
            <w:bdr w:val="none" w:sz="0" w:space="0" w:color="auto" w:frame="1"/>
          </w:rPr>
          <w:t>《</w:t>
        </w:r>
        <w:r>
          <w:rPr>
            <w:rStyle w:val="a5"/>
            <w:rFonts w:ascii="inherit" w:eastAsia="微软雅黑" w:hAnsi="inherit"/>
            <w:color w:val="2CA6CB"/>
            <w:sz w:val="28"/>
            <w:szCs w:val="28"/>
            <w:bdr w:val="none" w:sz="0" w:space="0" w:color="auto" w:frame="1"/>
          </w:rPr>
          <w:t xml:space="preserve">JVM </w:t>
        </w:r>
        <w:r>
          <w:rPr>
            <w:rStyle w:val="a5"/>
            <w:rFonts w:ascii="inherit" w:eastAsia="微软雅黑" w:hAnsi="inherit"/>
            <w:color w:val="2CA6CB"/>
            <w:sz w:val="28"/>
            <w:szCs w:val="28"/>
            <w:bdr w:val="none" w:sz="0" w:space="0" w:color="auto" w:frame="1"/>
          </w:rPr>
          <w:t>内部细节之一：</w:t>
        </w:r>
        <w:r>
          <w:rPr>
            <w:rStyle w:val="a5"/>
            <w:rFonts w:ascii="inherit" w:eastAsia="微软雅黑" w:hAnsi="inherit"/>
            <w:color w:val="2CA6CB"/>
            <w:sz w:val="28"/>
            <w:szCs w:val="28"/>
            <w:bdr w:val="none" w:sz="0" w:space="0" w:color="auto" w:frame="1"/>
          </w:rPr>
          <w:t xml:space="preserve">synchronized </w:t>
        </w:r>
        <w:r>
          <w:rPr>
            <w:rStyle w:val="a5"/>
            <w:rFonts w:ascii="inherit" w:eastAsia="微软雅黑" w:hAnsi="inherit"/>
            <w:color w:val="2CA6CB"/>
            <w:sz w:val="28"/>
            <w:szCs w:val="28"/>
            <w:bdr w:val="none" w:sz="0" w:space="0" w:color="auto" w:frame="1"/>
          </w:rPr>
          <w:t>关键字及实现细节（轻量级锁</w:t>
        </w:r>
        <w:r>
          <w:rPr>
            <w:rStyle w:val="a5"/>
            <w:rFonts w:ascii="inherit" w:eastAsia="微软雅黑" w:hAnsi="inherit"/>
            <w:color w:val="2CA6CB"/>
            <w:sz w:val="28"/>
            <w:szCs w:val="28"/>
            <w:bdr w:val="none" w:sz="0" w:space="0" w:color="auto" w:frame="1"/>
          </w:rPr>
          <w:t>Lightweight Locking</w:t>
        </w:r>
        <w:r>
          <w:rPr>
            <w:rStyle w:val="a5"/>
            <w:rFonts w:ascii="inherit" w:eastAsia="微软雅黑" w:hAnsi="inherit"/>
            <w:color w:val="2CA6CB"/>
            <w:sz w:val="28"/>
            <w:szCs w:val="28"/>
            <w:bdr w:val="none" w:sz="0" w:space="0" w:color="auto" w:frame="1"/>
          </w:rPr>
          <w:t>）》</w:t>
        </w:r>
      </w:hyperlink>
    </w:p>
    <w:p w:rsidR="004462F2" w:rsidRDefault="004462F2" w:rsidP="004462F2">
      <w:pPr>
        <w:pStyle w:val="a3"/>
        <w:shd w:val="clear" w:color="auto" w:fill="FAFAFA"/>
        <w:spacing w:before="0" w:beforeAutospacing="0" w:after="0" w:afterAutospacing="0"/>
        <w:textAlignment w:val="baseline"/>
        <w:rPr>
          <w:rFonts w:ascii="inherit" w:eastAsia="微软雅黑" w:hAnsi="inherit" w:hint="eastAsia"/>
          <w:color w:val="817C7C"/>
          <w:sz w:val="28"/>
          <w:szCs w:val="28"/>
        </w:rPr>
      </w:pPr>
      <w:r>
        <w:rPr>
          <w:rFonts w:ascii="inherit" w:eastAsia="微软雅黑" w:hAnsi="inherit"/>
          <w:color w:val="817C7C"/>
          <w:sz w:val="28"/>
          <w:szCs w:val="28"/>
        </w:rPr>
        <w:t>简单来说，在</w:t>
      </w:r>
      <w:r>
        <w:rPr>
          <w:rFonts w:ascii="inherit" w:eastAsia="微软雅黑" w:hAnsi="inherit"/>
          <w:color w:val="817C7C"/>
          <w:sz w:val="28"/>
          <w:szCs w:val="28"/>
        </w:rPr>
        <w:t xml:space="preserve"> JVM </w:t>
      </w:r>
      <w:r>
        <w:rPr>
          <w:rFonts w:ascii="inherit" w:eastAsia="微软雅黑" w:hAnsi="inherit"/>
          <w:color w:val="817C7C"/>
          <w:sz w:val="28"/>
          <w:szCs w:val="28"/>
        </w:rPr>
        <w:t>中</w:t>
      </w:r>
      <w:r>
        <w:rPr>
          <w:rFonts w:ascii="inherit" w:eastAsia="微软雅黑" w:hAnsi="inherit"/>
          <w:color w:val="817C7C"/>
          <w:sz w:val="28"/>
          <w:szCs w:val="28"/>
        </w:rPr>
        <w:t> </w:t>
      </w:r>
      <w:r>
        <w:rPr>
          <w:rStyle w:val="HTML"/>
          <w:rFonts w:ascii="Consolas" w:hAnsi="Consolas" w:cs="Consolas"/>
          <w:color w:val="747070"/>
          <w:sz w:val="25"/>
          <w:szCs w:val="25"/>
          <w:bdr w:val="single" w:sz="6" w:space="0" w:color="D6D6D6" w:frame="1"/>
          <w:shd w:val="clear" w:color="auto" w:fill="EEEEEE"/>
        </w:rPr>
        <w:t>monitorenter</w:t>
      </w:r>
      <w:r>
        <w:rPr>
          <w:rFonts w:ascii="inherit" w:eastAsia="微软雅黑" w:hAnsi="inherit"/>
          <w:color w:val="817C7C"/>
          <w:sz w:val="28"/>
          <w:szCs w:val="28"/>
        </w:rPr>
        <w:t> </w:t>
      </w:r>
      <w:r>
        <w:rPr>
          <w:rFonts w:ascii="inherit" w:eastAsia="微软雅黑" w:hAnsi="inherit"/>
          <w:color w:val="817C7C"/>
          <w:sz w:val="28"/>
          <w:szCs w:val="28"/>
        </w:rPr>
        <w:t>和</w:t>
      </w:r>
      <w:r>
        <w:rPr>
          <w:rFonts w:ascii="inherit" w:eastAsia="微软雅黑" w:hAnsi="inherit"/>
          <w:color w:val="817C7C"/>
          <w:sz w:val="28"/>
          <w:szCs w:val="28"/>
        </w:rPr>
        <w:t> </w:t>
      </w:r>
      <w:r>
        <w:rPr>
          <w:rStyle w:val="HTML"/>
          <w:rFonts w:ascii="Consolas" w:hAnsi="Consolas" w:cs="Consolas"/>
          <w:color w:val="747070"/>
          <w:sz w:val="25"/>
          <w:szCs w:val="25"/>
          <w:bdr w:val="single" w:sz="6" w:space="0" w:color="D6D6D6" w:frame="1"/>
          <w:shd w:val="clear" w:color="auto" w:fill="EEEEEE"/>
        </w:rPr>
        <w:t>monitorexit</w:t>
      </w:r>
      <w:r>
        <w:rPr>
          <w:rFonts w:ascii="inherit" w:eastAsia="微软雅黑" w:hAnsi="inherit"/>
          <w:color w:val="817C7C"/>
          <w:sz w:val="28"/>
          <w:szCs w:val="28"/>
        </w:rPr>
        <w:t> </w:t>
      </w:r>
      <w:r>
        <w:rPr>
          <w:rFonts w:ascii="inherit" w:eastAsia="微软雅黑" w:hAnsi="inherit"/>
          <w:color w:val="817C7C"/>
          <w:sz w:val="28"/>
          <w:szCs w:val="28"/>
        </w:rPr>
        <w:t>字节码依赖于底层的操作系统的</w:t>
      </w:r>
      <w:r>
        <w:rPr>
          <w:rFonts w:ascii="inherit" w:eastAsia="微软雅黑" w:hAnsi="inherit"/>
          <w:color w:val="817C7C"/>
          <w:sz w:val="28"/>
          <w:szCs w:val="28"/>
        </w:rPr>
        <w:t xml:space="preserve">Mutex Lock </w:t>
      </w:r>
      <w:r>
        <w:rPr>
          <w:rFonts w:ascii="inherit" w:eastAsia="微软雅黑" w:hAnsi="inherit"/>
          <w:color w:val="817C7C"/>
          <w:sz w:val="28"/>
          <w:szCs w:val="28"/>
        </w:rPr>
        <w:t>来实现的，但是由于使用</w:t>
      </w:r>
      <w:r>
        <w:rPr>
          <w:rFonts w:ascii="inherit" w:eastAsia="微软雅黑" w:hAnsi="inherit"/>
          <w:color w:val="817C7C"/>
          <w:sz w:val="28"/>
          <w:szCs w:val="28"/>
        </w:rPr>
        <w:t xml:space="preserve"> Mutex Lock </w:t>
      </w:r>
      <w:r>
        <w:rPr>
          <w:rFonts w:ascii="inherit" w:eastAsia="微软雅黑" w:hAnsi="inherit"/>
          <w:color w:val="817C7C"/>
          <w:sz w:val="28"/>
          <w:szCs w:val="28"/>
        </w:rPr>
        <w:t>需要将当前线程挂起并从用户态切换到内核态来执行，这种切换的代价是非常昂贵的。然而，在现实中的大部分情况下，同步方法是运行在单线程环境（</w:t>
      </w:r>
      <w:r>
        <w:rPr>
          <w:rStyle w:val="a4"/>
          <w:rFonts w:ascii="inherit" w:eastAsia="微软雅黑" w:hAnsi="inherit"/>
          <w:color w:val="817C7C"/>
          <w:sz w:val="28"/>
          <w:szCs w:val="28"/>
          <w:bdr w:val="none" w:sz="0" w:space="0" w:color="auto" w:frame="1"/>
        </w:rPr>
        <w:t>无锁竞争环境</w:t>
      </w:r>
      <w:r>
        <w:rPr>
          <w:rFonts w:ascii="inherit" w:eastAsia="微软雅黑" w:hAnsi="inherit"/>
          <w:color w:val="817C7C"/>
          <w:sz w:val="28"/>
          <w:szCs w:val="28"/>
        </w:rPr>
        <w:t>），如果每次都调用</w:t>
      </w:r>
      <w:r>
        <w:rPr>
          <w:rFonts w:ascii="inherit" w:eastAsia="微软雅黑" w:hAnsi="inherit"/>
          <w:color w:val="817C7C"/>
          <w:sz w:val="28"/>
          <w:szCs w:val="28"/>
        </w:rPr>
        <w:t xml:space="preserve"> Mutex Lock </w:t>
      </w:r>
      <w:r>
        <w:rPr>
          <w:rFonts w:ascii="inherit" w:eastAsia="微软雅黑" w:hAnsi="inherit"/>
          <w:color w:val="817C7C"/>
          <w:sz w:val="28"/>
          <w:szCs w:val="28"/>
        </w:rPr>
        <w:t>那么将严重的影响程序的性能。</w:t>
      </w:r>
    </w:p>
    <w:p w:rsidR="004462F2" w:rsidRDefault="004462F2" w:rsidP="004462F2">
      <w:pPr>
        <w:pStyle w:val="a3"/>
        <w:shd w:val="clear" w:color="auto" w:fill="FAFAFA"/>
        <w:spacing w:before="288" w:beforeAutospacing="0" w:after="288"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因此，JDK 1.6 对锁的实现引入了大量的优化，如自旋锁、适应性自旋锁、锁消除、锁粗化、偏向锁、轻量级锁等技术来减少锁操作的开销。</w:t>
      </w:r>
    </w:p>
    <w:p w:rsidR="004462F2" w:rsidRDefault="004462F2" w:rsidP="004462F2">
      <w:pPr>
        <w:pStyle w:val="3"/>
      </w:pPr>
      <w:r>
        <w:rPr>
          <w:rFonts w:hint="eastAsia"/>
        </w:rPr>
        <w:t>3.1 自旋锁</w:t>
      </w:r>
    </w:p>
    <w:p w:rsidR="004462F2" w:rsidRDefault="004462F2" w:rsidP="004462F2">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Style w:val="a4"/>
          <w:rFonts w:ascii="inherit" w:eastAsia="微软雅黑" w:hAnsi="inherit"/>
          <w:color w:val="817C7C"/>
          <w:sz w:val="25"/>
          <w:szCs w:val="25"/>
          <w:bdr w:val="none" w:sz="0" w:space="0" w:color="auto" w:frame="1"/>
        </w:rPr>
        <w:t>由来</w:t>
      </w:r>
    </w:p>
    <w:p w:rsidR="004462F2" w:rsidRDefault="004462F2" w:rsidP="004462F2">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线程的阻塞和唤醒，</w:t>
      </w:r>
      <w:r>
        <w:rPr>
          <w:rStyle w:val="a4"/>
          <w:rFonts w:ascii="inherit" w:eastAsia="微软雅黑" w:hAnsi="inherit"/>
          <w:color w:val="817C7C"/>
          <w:sz w:val="25"/>
          <w:szCs w:val="25"/>
          <w:bdr w:val="none" w:sz="0" w:space="0" w:color="auto" w:frame="1"/>
        </w:rPr>
        <w:t>需要</w:t>
      </w:r>
      <w:r>
        <w:rPr>
          <w:rStyle w:val="a4"/>
          <w:rFonts w:ascii="inherit" w:eastAsia="微软雅黑" w:hAnsi="inherit"/>
          <w:color w:val="817C7C"/>
          <w:sz w:val="25"/>
          <w:szCs w:val="25"/>
          <w:bdr w:val="none" w:sz="0" w:space="0" w:color="auto" w:frame="1"/>
        </w:rPr>
        <w:t xml:space="preserve"> CPU </w:t>
      </w:r>
      <w:r>
        <w:rPr>
          <w:rStyle w:val="a4"/>
          <w:rFonts w:ascii="inherit" w:eastAsia="微软雅黑" w:hAnsi="inherit"/>
          <w:color w:val="817C7C"/>
          <w:sz w:val="25"/>
          <w:szCs w:val="25"/>
          <w:bdr w:val="none" w:sz="0" w:space="0" w:color="auto" w:frame="1"/>
        </w:rPr>
        <w:t>从用户态转为核心态</w:t>
      </w:r>
      <w:r>
        <w:rPr>
          <w:rFonts w:ascii="微软雅黑" w:eastAsia="微软雅黑" w:hAnsi="微软雅黑" w:hint="eastAsia"/>
          <w:color w:val="817C7C"/>
          <w:sz w:val="25"/>
          <w:szCs w:val="25"/>
        </w:rPr>
        <w:t>。频繁的阻塞和唤醒对 CPU 来说是一件负担很重的工作，势必会给系统的并发性能带来很大的压力。同时，我们发现在许多应用上面，</w:t>
      </w:r>
      <w:r>
        <w:rPr>
          <w:rStyle w:val="a4"/>
          <w:rFonts w:ascii="inherit" w:eastAsia="微软雅黑" w:hAnsi="inherit"/>
          <w:color w:val="817C7C"/>
          <w:sz w:val="25"/>
          <w:szCs w:val="25"/>
          <w:bdr w:val="none" w:sz="0" w:space="0" w:color="auto" w:frame="1"/>
        </w:rPr>
        <w:t>对象锁的锁状态只会持续很短一段时间</w:t>
      </w:r>
      <w:r>
        <w:rPr>
          <w:rFonts w:ascii="微软雅黑" w:eastAsia="微软雅黑" w:hAnsi="微软雅黑" w:hint="eastAsia"/>
          <w:color w:val="817C7C"/>
          <w:sz w:val="25"/>
          <w:szCs w:val="25"/>
        </w:rPr>
        <w:t>。为了这一段很短的时间，频繁地阻塞和唤醒线程是非常不值得的。所以引入自旋锁。</w:t>
      </w:r>
    </w:p>
    <w:p w:rsidR="004462F2" w:rsidRDefault="004462F2" w:rsidP="004462F2">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Style w:val="a4"/>
          <w:rFonts w:ascii="inherit" w:eastAsia="微软雅黑" w:hAnsi="inherit"/>
          <w:color w:val="817C7C"/>
          <w:sz w:val="25"/>
          <w:szCs w:val="25"/>
          <w:bdr w:val="none" w:sz="0" w:space="0" w:color="auto" w:frame="1"/>
        </w:rPr>
        <w:t>定义</w:t>
      </w:r>
    </w:p>
    <w:p w:rsidR="004462F2" w:rsidRDefault="004462F2" w:rsidP="004462F2">
      <w:pPr>
        <w:pStyle w:val="a3"/>
        <w:shd w:val="clear" w:color="auto" w:fill="FAFAFA"/>
        <w:spacing w:before="288" w:beforeAutospacing="0" w:after="288"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所谓自旋锁，就是让该线程等待一段时间，不会被立即挂起，看持有锁的线程是否会很快释放锁。</w:t>
      </w:r>
    </w:p>
    <w:p w:rsidR="004462F2" w:rsidRDefault="004462F2" w:rsidP="004462F2">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怎么等待呢？</w:t>
      </w:r>
      <w:r>
        <w:rPr>
          <w:rStyle w:val="a4"/>
          <w:rFonts w:ascii="inherit" w:eastAsia="微软雅黑" w:hAnsi="inherit"/>
          <w:color w:val="817C7C"/>
          <w:sz w:val="25"/>
          <w:szCs w:val="25"/>
          <w:bdr w:val="none" w:sz="0" w:space="0" w:color="auto" w:frame="1"/>
        </w:rPr>
        <w:t>执行一段无意义的循环即可</w:t>
      </w:r>
      <w:r>
        <w:rPr>
          <w:rFonts w:ascii="微软雅黑" w:eastAsia="微软雅黑" w:hAnsi="微软雅黑" w:hint="eastAsia"/>
          <w:color w:val="817C7C"/>
          <w:sz w:val="25"/>
          <w:szCs w:val="25"/>
        </w:rPr>
        <w:t>（自旋）。</w:t>
      </w:r>
    </w:p>
    <w:p w:rsidR="004462F2" w:rsidRDefault="004462F2" w:rsidP="004462F2">
      <w:pPr>
        <w:pStyle w:val="a3"/>
        <w:shd w:val="clear" w:color="auto" w:fill="FAFAFA"/>
        <w:spacing w:before="288" w:beforeAutospacing="0" w:after="288"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自旋等待不能替代阻塞，先不说对处理器数量的要求（多核，貌似现在没有单核的处理器了），虽然它可以避免线程切换带来的开销，但是它占用了处理器的时间。如果持有锁的线程很快就释放了锁，那么自旋的效率就非常好，反之，自旋的线程就会白白消耗掉处理的资源，它不会做任何有意义的工作，典型的占着茅坑不拉屎，这样反而会带来性能上的浪费。</w:t>
      </w:r>
    </w:p>
    <w:p w:rsidR="004462F2" w:rsidRDefault="004462F2" w:rsidP="004462F2">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所以说，自旋等待的时间（自旋的</w:t>
      </w:r>
      <w:r>
        <w:rPr>
          <w:rStyle w:val="a4"/>
          <w:rFonts w:ascii="inherit" w:eastAsia="微软雅黑" w:hAnsi="inherit"/>
          <w:color w:val="817C7C"/>
          <w:sz w:val="25"/>
          <w:szCs w:val="25"/>
          <w:bdr w:val="none" w:sz="0" w:space="0" w:color="auto" w:frame="1"/>
        </w:rPr>
        <w:t>次数</w:t>
      </w:r>
      <w:r>
        <w:rPr>
          <w:rFonts w:ascii="微软雅黑" w:eastAsia="微软雅黑" w:hAnsi="微软雅黑" w:hint="eastAsia"/>
          <w:color w:val="817C7C"/>
          <w:sz w:val="25"/>
          <w:szCs w:val="25"/>
        </w:rPr>
        <w:t>）必须要有一个限度，如果自旋超过了定义的时间仍然没有获取到锁，则应该被挂起。</w:t>
      </w:r>
    </w:p>
    <w:p w:rsidR="004462F2" w:rsidRDefault="004462F2" w:rsidP="004462F2">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自旋锁在 JDK 1.4.2 中引入，默认关闭，但是可以使用 </w:t>
      </w:r>
      <w:r>
        <w:rPr>
          <w:rStyle w:val="HTML"/>
          <w:rFonts w:ascii="Consolas" w:hAnsi="Consolas" w:cs="Consolas"/>
          <w:color w:val="747070"/>
          <w:sz w:val="23"/>
          <w:szCs w:val="23"/>
          <w:bdr w:val="single" w:sz="6" w:space="0" w:color="D6D6D6" w:frame="1"/>
          <w:shd w:val="clear" w:color="auto" w:fill="EEEEEE"/>
        </w:rPr>
        <w:t>-XX:+UseSpinning</w:t>
      </w:r>
      <w:r>
        <w:rPr>
          <w:rFonts w:ascii="微软雅黑" w:eastAsia="微软雅黑" w:hAnsi="微软雅黑" w:hint="eastAsia"/>
          <w:color w:val="817C7C"/>
          <w:sz w:val="25"/>
          <w:szCs w:val="25"/>
        </w:rPr>
        <w:t> 开开启。</w:t>
      </w:r>
      <w:r>
        <w:rPr>
          <w:rFonts w:ascii="微软雅黑" w:eastAsia="微软雅黑" w:hAnsi="微软雅黑" w:hint="eastAsia"/>
          <w:color w:val="817C7C"/>
          <w:sz w:val="25"/>
          <w:szCs w:val="25"/>
        </w:rPr>
        <w:br/>
        <w:t>在 JDK1.6 中默认开启。同时自旋的默认次数为 10 次，可以通过参数 </w:t>
      </w:r>
      <w:r>
        <w:rPr>
          <w:rStyle w:val="HTML"/>
          <w:rFonts w:ascii="Consolas" w:hAnsi="Consolas" w:cs="Consolas"/>
          <w:color w:val="747070"/>
          <w:sz w:val="23"/>
          <w:szCs w:val="23"/>
          <w:bdr w:val="single" w:sz="6" w:space="0" w:color="D6D6D6" w:frame="1"/>
          <w:shd w:val="clear" w:color="auto" w:fill="EEEEEE"/>
        </w:rPr>
        <w:t>-XX:PreBlockSpin</w:t>
      </w:r>
      <w:r>
        <w:rPr>
          <w:rFonts w:ascii="微软雅黑" w:eastAsia="微软雅黑" w:hAnsi="微软雅黑" w:hint="eastAsia"/>
          <w:color w:val="817C7C"/>
          <w:sz w:val="25"/>
          <w:szCs w:val="25"/>
        </w:rPr>
        <w:t> 来调整。</w:t>
      </w:r>
    </w:p>
    <w:p w:rsidR="004462F2" w:rsidRDefault="004462F2" w:rsidP="004462F2">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如果通过参数 </w:t>
      </w:r>
      <w:r>
        <w:rPr>
          <w:rStyle w:val="HTML"/>
          <w:rFonts w:ascii="Consolas" w:hAnsi="Consolas" w:cs="Consolas"/>
          <w:color w:val="747070"/>
          <w:sz w:val="23"/>
          <w:szCs w:val="23"/>
          <w:bdr w:val="single" w:sz="6" w:space="0" w:color="D6D6D6" w:frame="1"/>
          <w:shd w:val="clear" w:color="auto" w:fill="EEEEEE"/>
        </w:rPr>
        <w:t>-XX:PreBlockSpin</w:t>
      </w:r>
      <w:r>
        <w:rPr>
          <w:rFonts w:ascii="微软雅黑" w:eastAsia="微软雅黑" w:hAnsi="微软雅黑" w:hint="eastAsia"/>
          <w:color w:val="817C7C"/>
          <w:sz w:val="25"/>
          <w:szCs w:val="25"/>
        </w:rPr>
        <w:t> 来调整自旋锁的自旋次数，会带来诸多不便。假如我将参数调整为 10 ，但是系统很多线程都是等你刚刚退出的时候，就释放了锁（假如你多自旋一两次就可以获取锁），你是不是很尴尬。于是 JDK 1.6 引入自适应的自旋锁，让虚拟机会变得越来越聪明。</w:t>
      </w:r>
    </w:p>
    <w:p w:rsidR="004462F2" w:rsidRDefault="004462F2" w:rsidP="004462F2">
      <w:pPr>
        <w:pStyle w:val="3"/>
        <w:shd w:val="clear" w:color="auto" w:fill="FAFAFA"/>
        <w:spacing w:before="120" w:after="120"/>
        <w:textAlignment w:val="baseline"/>
        <w:rPr>
          <w:rFonts w:ascii="微软雅黑" w:eastAsia="微软雅黑" w:hAnsi="微软雅黑"/>
          <w:color w:val="333333"/>
          <w:sz w:val="34"/>
          <w:szCs w:val="34"/>
        </w:rPr>
      </w:pPr>
      <w:r>
        <w:rPr>
          <w:rFonts w:ascii="微软雅黑" w:eastAsia="微软雅黑" w:hAnsi="微软雅黑" w:hint="eastAsia"/>
          <w:color w:val="333333"/>
          <w:sz w:val="34"/>
          <w:szCs w:val="34"/>
        </w:rPr>
        <w:t>3.1.1 适应自旋锁</w:t>
      </w:r>
    </w:p>
    <w:p w:rsidR="004462F2" w:rsidRDefault="004462F2" w:rsidP="004462F2">
      <w:pPr>
        <w:pStyle w:val="a3"/>
        <w:shd w:val="clear" w:color="auto" w:fill="FAFAFA"/>
        <w:spacing w:before="288" w:beforeAutospacing="0" w:after="288"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JDK 1.6 引入了更加聪明的自旋锁，即自适应自旋锁。</w:t>
      </w:r>
    </w:p>
    <w:p w:rsidR="004462F2" w:rsidRDefault="004462F2" w:rsidP="004462F2">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所谓自适应就意味着自旋的次数</w:t>
      </w:r>
      <w:r>
        <w:rPr>
          <w:rStyle w:val="a4"/>
          <w:rFonts w:ascii="inherit" w:eastAsia="微软雅黑" w:hAnsi="inherit"/>
          <w:color w:val="817C7C"/>
          <w:sz w:val="25"/>
          <w:szCs w:val="25"/>
          <w:bdr w:val="none" w:sz="0" w:space="0" w:color="auto" w:frame="1"/>
        </w:rPr>
        <w:t>不再是固定</w:t>
      </w:r>
      <w:r>
        <w:rPr>
          <w:rFonts w:ascii="微软雅黑" w:eastAsia="微软雅黑" w:hAnsi="微软雅黑" w:hint="eastAsia"/>
          <w:color w:val="817C7C"/>
          <w:sz w:val="25"/>
          <w:szCs w:val="25"/>
        </w:rPr>
        <w:t>的，</w:t>
      </w:r>
      <w:r>
        <w:rPr>
          <w:rStyle w:val="a4"/>
          <w:rFonts w:ascii="inherit" w:eastAsia="微软雅黑" w:hAnsi="inherit"/>
          <w:color w:val="817C7C"/>
          <w:sz w:val="25"/>
          <w:szCs w:val="25"/>
          <w:bdr w:val="none" w:sz="0" w:space="0" w:color="auto" w:frame="1"/>
        </w:rPr>
        <w:t>它是由前一次在同一个锁上的自旋时间及锁的拥有者的状态来决定</w:t>
      </w:r>
      <w:r>
        <w:rPr>
          <w:rFonts w:ascii="微软雅黑" w:eastAsia="微软雅黑" w:hAnsi="微软雅黑" w:hint="eastAsia"/>
          <w:color w:val="817C7C"/>
          <w:sz w:val="25"/>
          <w:szCs w:val="25"/>
        </w:rPr>
        <w:t>。它怎么做呢？</w:t>
      </w:r>
    </w:p>
    <w:p w:rsidR="004462F2" w:rsidRDefault="004462F2" w:rsidP="00FA61C5">
      <w:pPr>
        <w:widowControl/>
        <w:numPr>
          <w:ilvl w:val="0"/>
          <w:numId w:val="600"/>
        </w:numPr>
        <w:shd w:val="clear" w:color="auto" w:fill="FAFAFA"/>
        <w:spacing w:before="120" w:after="120"/>
        <w:ind w:left="0"/>
        <w:jc w:val="left"/>
        <w:textAlignment w:val="baseline"/>
        <w:rPr>
          <w:rFonts w:ascii="inherit" w:eastAsia="微软雅黑" w:hAnsi="inherit" w:hint="eastAsia"/>
          <w:color w:val="817C7C"/>
          <w:sz w:val="25"/>
          <w:szCs w:val="25"/>
        </w:rPr>
      </w:pPr>
      <w:r>
        <w:rPr>
          <w:rFonts w:ascii="inherit" w:eastAsia="微软雅黑" w:hAnsi="inherit"/>
          <w:color w:val="817C7C"/>
          <w:sz w:val="25"/>
          <w:szCs w:val="25"/>
        </w:rPr>
        <w:t>线程如果自旋成功了，那么下次自旋的次数会更加多，因为虚拟机认为既然上次成功了，那么此次自旋也很有可能会再次成功，那么它就会允许自旋等待持续的次数更多。</w:t>
      </w:r>
    </w:p>
    <w:p w:rsidR="004462F2" w:rsidRDefault="004462F2" w:rsidP="00FA61C5">
      <w:pPr>
        <w:widowControl/>
        <w:numPr>
          <w:ilvl w:val="0"/>
          <w:numId w:val="600"/>
        </w:numPr>
        <w:shd w:val="clear" w:color="auto" w:fill="FAFAFA"/>
        <w:spacing w:before="120" w:after="120"/>
        <w:ind w:left="0"/>
        <w:jc w:val="left"/>
        <w:textAlignment w:val="baseline"/>
        <w:rPr>
          <w:rFonts w:ascii="inherit" w:eastAsia="微软雅黑" w:hAnsi="inherit" w:hint="eastAsia"/>
          <w:color w:val="817C7C"/>
          <w:sz w:val="25"/>
          <w:szCs w:val="25"/>
        </w:rPr>
      </w:pPr>
      <w:r>
        <w:rPr>
          <w:rFonts w:ascii="inherit" w:eastAsia="微软雅黑" w:hAnsi="inherit"/>
          <w:color w:val="817C7C"/>
          <w:sz w:val="25"/>
          <w:szCs w:val="25"/>
        </w:rPr>
        <w:t>反之，如果对于某个锁，很少有自旋能够成功的，那么在以后要或者这个锁的时候自旋的次数会减少甚至省略掉自旋过程，以免浪费处理器资源。</w:t>
      </w:r>
    </w:p>
    <w:p w:rsidR="004462F2" w:rsidRDefault="004462F2" w:rsidP="004462F2">
      <w:pPr>
        <w:pStyle w:val="a3"/>
        <w:shd w:val="clear" w:color="auto" w:fill="FAFAFA"/>
        <w:spacing w:before="288" w:beforeAutospacing="0" w:after="288"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有了自适应自旋锁，随着程序运行和性能监控信息的不断完善，虚拟机对程序锁的状况预测会越来越准确，虚拟机会变得越来越聪明。</w:t>
      </w:r>
    </w:p>
    <w:p w:rsidR="004462F2" w:rsidRDefault="004462F2" w:rsidP="004462F2">
      <w:pPr>
        <w:pStyle w:val="3"/>
      </w:pPr>
      <w:r>
        <w:rPr>
          <w:rFonts w:hint="eastAsia"/>
        </w:rPr>
        <w:t>3.2 锁消除</w:t>
      </w:r>
    </w:p>
    <w:p w:rsidR="004462F2" w:rsidRDefault="004462F2" w:rsidP="004462F2">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Style w:val="a4"/>
          <w:rFonts w:ascii="inherit" w:eastAsia="微软雅黑" w:hAnsi="inherit"/>
          <w:color w:val="817C7C"/>
          <w:sz w:val="25"/>
          <w:szCs w:val="25"/>
          <w:bdr w:val="none" w:sz="0" w:space="0" w:color="auto" w:frame="1"/>
        </w:rPr>
        <w:t>由来</w:t>
      </w:r>
    </w:p>
    <w:p w:rsidR="004462F2" w:rsidRDefault="004462F2" w:rsidP="004462F2">
      <w:pPr>
        <w:pStyle w:val="a3"/>
        <w:shd w:val="clear" w:color="auto" w:fill="FAFAFA"/>
        <w:spacing w:before="288" w:beforeAutospacing="0" w:after="288"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为了保证数据的完整性，我们在进行操作时需要对这部分操作进行同步控制。但是，在有些情况下，JVM检测到不可能存在共享数据竞争，这是JVM会对这些同步锁进行锁消除。如果不存在竞争，为什么还需要加锁呢？所以锁消除可以节省毫无意义的请求锁的时间。</w:t>
      </w:r>
    </w:p>
    <w:p w:rsidR="004462F2" w:rsidRDefault="004462F2" w:rsidP="004462F2">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Style w:val="a4"/>
          <w:rFonts w:ascii="inherit" w:eastAsia="微软雅黑" w:hAnsi="inherit"/>
          <w:color w:val="817C7C"/>
          <w:sz w:val="25"/>
          <w:szCs w:val="25"/>
          <w:bdr w:val="none" w:sz="0" w:space="0" w:color="auto" w:frame="1"/>
        </w:rPr>
        <w:t>定义</w:t>
      </w:r>
    </w:p>
    <w:p w:rsidR="004462F2" w:rsidRDefault="004462F2" w:rsidP="004462F2">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锁消除的依据是</w:t>
      </w:r>
      <w:r>
        <w:rPr>
          <w:rStyle w:val="a4"/>
          <w:rFonts w:ascii="inherit" w:eastAsia="微软雅黑" w:hAnsi="inherit"/>
          <w:color w:val="817C7C"/>
          <w:sz w:val="25"/>
          <w:szCs w:val="25"/>
          <w:bdr w:val="none" w:sz="0" w:space="0" w:color="auto" w:frame="1"/>
        </w:rPr>
        <w:t>逃逸分析的数据支持</w:t>
      </w:r>
      <w:r>
        <w:rPr>
          <w:rFonts w:ascii="微软雅黑" w:eastAsia="微软雅黑" w:hAnsi="微软雅黑" w:hint="eastAsia"/>
          <w:color w:val="817C7C"/>
          <w:sz w:val="25"/>
          <w:szCs w:val="25"/>
        </w:rPr>
        <w:t>。变量是否逃逸，对于虚拟机来说需要使用数据流分析来确定，但是对于我们程序员来说这还不清楚么？我们会在明明知道不存在数据竞争的代码块前加上同步吗？但是有时候程序并不是我们所想的那样？我们虽然没有显示使用锁，但是我们在使用一些 JDK 的内置 API 时，如 StringBuffer、Vector、HashTable 等，这个时候会存在</w:t>
      </w:r>
      <w:r>
        <w:rPr>
          <w:rStyle w:val="a4"/>
          <w:rFonts w:ascii="inherit" w:eastAsia="微软雅黑" w:hAnsi="inherit"/>
          <w:color w:val="817C7C"/>
          <w:sz w:val="25"/>
          <w:szCs w:val="25"/>
          <w:bdr w:val="none" w:sz="0" w:space="0" w:color="auto" w:frame="1"/>
        </w:rPr>
        <w:t>隐性的加锁操作</w:t>
      </w:r>
      <w:r>
        <w:rPr>
          <w:rFonts w:ascii="微软雅黑" w:eastAsia="微软雅黑" w:hAnsi="微软雅黑" w:hint="eastAsia"/>
          <w:color w:val="817C7C"/>
          <w:sz w:val="25"/>
          <w:szCs w:val="25"/>
        </w:rPr>
        <w:t>。比如 StringBuffer 的 </w:t>
      </w:r>
      <w:r>
        <w:rPr>
          <w:rStyle w:val="HTML"/>
          <w:rFonts w:ascii="Consolas" w:hAnsi="Consolas" w:cs="Consolas"/>
          <w:color w:val="747070"/>
          <w:sz w:val="23"/>
          <w:szCs w:val="23"/>
          <w:bdr w:val="single" w:sz="6" w:space="0" w:color="D6D6D6" w:frame="1"/>
          <w:shd w:val="clear" w:color="auto" w:fill="EEEEEE"/>
        </w:rPr>
        <w:t>#append(..)</w:t>
      </w:r>
      <w:r>
        <w:rPr>
          <w:rFonts w:ascii="微软雅黑" w:eastAsia="微软雅黑" w:hAnsi="微软雅黑" w:hint="eastAsia"/>
          <w:color w:val="817C7C"/>
          <w:sz w:val="25"/>
          <w:szCs w:val="25"/>
        </w:rPr>
        <w:t>方法，Vector 的 </w:t>
      </w:r>
      <w:r>
        <w:rPr>
          <w:rStyle w:val="HTML"/>
          <w:rFonts w:ascii="Consolas" w:hAnsi="Consolas" w:cs="Consolas"/>
          <w:color w:val="747070"/>
          <w:sz w:val="23"/>
          <w:szCs w:val="23"/>
          <w:bdr w:val="single" w:sz="6" w:space="0" w:color="D6D6D6" w:frame="1"/>
          <w:shd w:val="clear" w:color="auto" w:fill="EEEEEE"/>
        </w:rPr>
        <w:t>add(...)</w:t>
      </w:r>
      <w:r>
        <w:rPr>
          <w:rFonts w:ascii="微软雅黑" w:eastAsia="微软雅黑" w:hAnsi="微软雅黑" w:hint="eastAsia"/>
          <w:color w:val="817C7C"/>
          <w:sz w:val="25"/>
          <w:szCs w:val="25"/>
        </w:rPr>
        <w:t> 方法：</w:t>
      </w:r>
    </w:p>
    <w:tbl>
      <w:tblPr>
        <w:tblW w:w="0" w:type="dxa"/>
        <w:tblCellMar>
          <w:left w:w="0" w:type="dxa"/>
          <w:right w:w="0" w:type="dxa"/>
        </w:tblCellMar>
        <w:tblLook w:val="04A0" w:firstRow="1" w:lastRow="0" w:firstColumn="1" w:lastColumn="0" w:noHBand="0" w:noVBand="1"/>
      </w:tblPr>
      <w:tblGrid>
        <w:gridCol w:w="5103"/>
      </w:tblGrid>
      <w:tr w:rsidR="004462F2" w:rsidTr="004462F2">
        <w:tc>
          <w:tcPr>
            <w:tcW w:w="0" w:type="auto"/>
            <w:tcBorders>
              <w:top w:val="nil"/>
              <w:left w:val="nil"/>
              <w:bottom w:val="nil"/>
              <w:right w:val="nil"/>
            </w:tcBorders>
            <w:vAlign w:val="center"/>
            <w:hideMark/>
          </w:tcPr>
          <w:p w:rsidR="004462F2" w:rsidRDefault="004462F2">
            <w:pPr>
              <w:pStyle w:val="HTML0"/>
              <w:shd w:val="clear" w:color="auto" w:fill="1D1F21"/>
              <w:textAlignment w:val="baseline"/>
              <w:rPr>
                <w:rFonts w:ascii="Consolas" w:hAnsi="Consolas" w:cs="Consolas"/>
                <w:color w:val="C5C8C6"/>
              </w:rPr>
            </w:pPr>
            <w:r>
              <w:rPr>
                <w:rStyle w:val="keyword"/>
                <w:rFonts w:ascii="inherit" w:hAnsi="inherit" w:cs="Consolas"/>
                <w:color w:val="B294BB"/>
                <w:bdr w:val="none" w:sz="0" w:space="0" w:color="auto" w:frame="1"/>
              </w:rPr>
              <w:t>public</w:t>
            </w:r>
            <w:r>
              <w:rPr>
                <w:rStyle w:val="function"/>
                <w:rFonts w:ascii="inherit" w:hAnsi="inherit" w:cs="Consolas"/>
                <w:color w:val="81A2BE"/>
                <w:bdr w:val="none" w:sz="0" w:space="0" w:color="auto" w:frame="1"/>
              </w:rPr>
              <w:t xml:space="preserve"> </w:t>
            </w:r>
            <w:r>
              <w:rPr>
                <w:rStyle w:val="keyword"/>
                <w:rFonts w:ascii="inherit" w:hAnsi="inherit" w:cs="Consolas"/>
                <w:color w:val="B294BB"/>
                <w:bdr w:val="none" w:sz="0" w:space="0" w:color="auto" w:frame="1"/>
              </w:rPr>
              <w:t>void</w:t>
            </w:r>
            <w:r>
              <w:rPr>
                <w:rStyle w:val="function"/>
                <w:rFonts w:ascii="inherit" w:hAnsi="inherit" w:cs="Consolas"/>
                <w:color w:val="81A2BE"/>
                <w:bdr w:val="none" w:sz="0" w:space="0" w:color="auto" w:frame="1"/>
              </w:rPr>
              <w:t xml:space="preserve"> </w:t>
            </w:r>
            <w:r>
              <w:rPr>
                <w:rStyle w:val="5"/>
                <w:rFonts w:ascii="inherit" w:hAnsi="inherit" w:cs="Consolas"/>
                <w:color w:val="81A2BE"/>
                <w:bdr w:val="none" w:sz="0" w:space="0" w:color="auto" w:frame="1"/>
              </w:rPr>
              <w:t>vectorTest</w:t>
            </w:r>
            <w:r>
              <w:rPr>
                <w:rStyle w:val="params"/>
                <w:rFonts w:ascii="inherit" w:hAnsi="inherit" w:cs="Consolas"/>
                <w:color w:val="DE935F"/>
                <w:bdr w:val="none" w:sz="0" w:space="0" w:color="auto" w:frame="1"/>
              </w:rPr>
              <w:t>()</w:t>
            </w:r>
            <w:r>
              <w:rPr>
                <w:rStyle w:val="line"/>
                <w:rFonts w:ascii="inherit" w:hAnsi="inherit" w:cs="Consolas"/>
                <w:color w:val="C5C8C6"/>
                <w:bdr w:val="none" w:sz="0" w:space="0" w:color="auto" w:frame="1"/>
              </w:rPr>
              <w:t>{</w:t>
            </w:r>
            <w:r>
              <w:rPr>
                <w:rFonts w:ascii="Consolas" w:hAnsi="Consolas" w:cs="Consolas"/>
                <w:color w:val="C5C8C6"/>
              </w:rPr>
              <w:br/>
            </w:r>
            <w:r>
              <w:rPr>
                <w:rStyle w:val="line"/>
                <w:rFonts w:ascii="inherit" w:hAnsi="inherit" w:cs="Consolas"/>
                <w:color w:val="C5C8C6"/>
                <w:bdr w:val="none" w:sz="0" w:space="0" w:color="auto" w:frame="1"/>
              </w:rPr>
              <w:t xml:space="preserve">    Vector&lt;String&gt; vector = </w:t>
            </w:r>
            <w:r>
              <w:rPr>
                <w:rStyle w:val="keyword"/>
                <w:rFonts w:ascii="inherit" w:hAnsi="inherit" w:cs="Consolas"/>
                <w:color w:val="B294BB"/>
                <w:bdr w:val="none" w:sz="0" w:space="0" w:color="auto" w:frame="1"/>
              </w:rPr>
              <w:t>new</w:t>
            </w:r>
            <w:r>
              <w:rPr>
                <w:rStyle w:val="line"/>
                <w:rFonts w:ascii="inherit" w:hAnsi="inherit" w:cs="Consolas"/>
                <w:color w:val="C5C8C6"/>
                <w:bdr w:val="none" w:sz="0" w:space="0" w:color="auto" w:frame="1"/>
              </w:rPr>
              <w:t xml:space="preserve"> Vector&lt;String&gt;();</w:t>
            </w:r>
            <w:r>
              <w:rPr>
                <w:rFonts w:ascii="Consolas" w:hAnsi="Consolas" w:cs="Consolas"/>
                <w:color w:val="C5C8C6"/>
              </w:rPr>
              <w:br/>
            </w:r>
            <w:r>
              <w:rPr>
                <w:rStyle w:val="line"/>
                <w:rFonts w:ascii="inherit" w:hAnsi="inherit" w:cs="Consolas"/>
                <w:color w:val="C5C8C6"/>
                <w:bdr w:val="none" w:sz="0" w:space="0" w:color="auto" w:frame="1"/>
              </w:rPr>
              <w:t xml:space="preserve">    </w:t>
            </w:r>
            <w:r>
              <w:rPr>
                <w:rStyle w:val="keyword"/>
                <w:rFonts w:ascii="inherit" w:hAnsi="inherit" w:cs="Consolas"/>
                <w:color w:val="B294BB"/>
                <w:bdr w:val="none" w:sz="0" w:space="0" w:color="auto" w:frame="1"/>
              </w:rPr>
              <w:t>for</w:t>
            </w:r>
            <w:r>
              <w:rPr>
                <w:rStyle w:val="line"/>
                <w:rFonts w:ascii="inherit" w:hAnsi="inherit" w:cs="Consolas"/>
                <w:color w:val="C5C8C6"/>
                <w:bdr w:val="none" w:sz="0" w:space="0" w:color="auto" w:frame="1"/>
              </w:rPr>
              <w:t xml:space="preserve"> (</w:t>
            </w:r>
            <w:r>
              <w:rPr>
                <w:rStyle w:val="keyword"/>
                <w:rFonts w:ascii="inherit" w:hAnsi="inherit" w:cs="Consolas"/>
                <w:color w:val="B294BB"/>
                <w:bdr w:val="none" w:sz="0" w:space="0" w:color="auto" w:frame="1"/>
              </w:rPr>
              <w:t>int</w:t>
            </w:r>
            <w:r>
              <w:rPr>
                <w:rStyle w:val="line"/>
                <w:rFonts w:ascii="inherit" w:hAnsi="inherit" w:cs="Consolas"/>
                <w:color w:val="C5C8C6"/>
                <w:bdr w:val="none" w:sz="0" w:space="0" w:color="auto" w:frame="1"/>
              </w:rPr>
              <w:t xml:space="preserve"> i = </w:t>
            </w:r>
            <w:r>
              <w:rPr>
                <w:rStyle w:val="number"/>
                <w:rFonts w:ascii="inherit" w:hAnsi="inherit" w:cs="Consolas"/>
                <w:color w:val="DE935F"/>
                <w:bdr w:val="none" w:sz="0" w:space="0" w:color="auto" w:frame="1"/>
              </w:rPr>
              <w:t>0</w:t>
            </w:r>
            <w:r>
              <w:rPr>
                <w:rStyle w:val="line"/>
                <w:rFonts w:ascii="inherit" w:hAnsi="inherit" w:cs="Consolas"/>
                <w:color w:val="C5C8C6"/>
                <w:bdr w:val="none" w:sz="0" w:space="0" w:color="auto" w:frame="1"/>
              </w:rPr>
              <w:t xml:space="preserve"> ; i &lt; </w:t>
            </w:r>
            <w:r>
              <w:rPr>
                <w:rStyle w:val="number"/>
                <w:rFonts w:ascii="inherit" w:hAnsi="inherit" w:cs="Consolas"/>
                <w:color w:val="DE935F"/>
                <w:bdr w:val="none" w:sz="0" w:space="0" w:color="auto" w:frame="1"/>
              </w:rPr>
              <w:t>10</w:t>
            </w:r>
            <w:r>
              <w:rPr>
                <w:rStyle w:val="line"/>
                <w:rFonts w:ascii="inherit" w:hAnsi="inherit" w:cs="Consolas"/>
                <w:color w:val="C5C8C6"/>
                <w:bdr w:val="none" w:sz="0" w:space="0" w:color="auto" w:frame="1"/>
              </w:rPr>
              <w:t xml:space="preserve"> ; i++){</w:t>
            </w:r>
            <w:r>
              <w:rPr>
                <w:rFonts w:ascii="Consolas" w:hAnsi="Consolas" w:cs="Consolas"/>
                <w:color w:val="C5C8C6"/>
              </w:rPr>
              <w:br/>
            </w:r>
            <w:r>
              <w:rPr>
                <w:rStyle w:val="line"/>
                <w:rFonts w:ascii="inherit" w:hAnsi="inherit" w:cs="Consolas"/>
                <w:color w:val="C5C8C6"/>
                <w:bdr w:val="none" w:sz="0" w:space="0" w:color="auto" w:frame="1"/>
              </w:rPr>
              <w:t xml:space="preserve">    </w:t>
            </w:r>
            <w:r>
              <w:rPr>
                <w:rStyle w:val="line"/>
                <w:rFonts w:ascii="inherit" w:hAnsi="inherit" w:cs="Consolas"/>
                <w:color w:val="C5C8C6"/>
                <w:bdr w:val="none" w:sz="0" w:space="0" w:color="auto" w:frame="1"/>
              </w:rPr>
              <w:tab/>
              <w:t xml:space="preserve">vector.add(i + </w:t>
            </w:r>
            <w:r>
              <w:rPr>
                <w:rStyle w:val="string"/>
                <w:rFonts w:ascii="inherit" w:hAnsi="inherit" w:cs="Consolas"/>
                <w:color w:val="B5BD68"/>
                <w:bdr w:val="none" w:sz="0" w:space="0" w:color="auto" w:frame="1"/>
              </w:rPr>
              <w:t>""</w:t>
            </w:r>
            <w:r>
              <w:rPr>
                <w:rStyle w:val="line"/>
                <w:rFonts w:ascii="inherit" w:hAnsi="inherit" w:cs="Consolas"/>
                <w:color w:val="C5C8C6"/>
                <w:bdr w:val="none" w:sz="0" w:space="0" w:color="auto" w:frame="1"/>
              </w:rPr>
              <w:t>);</w:t>
            </w:r>
            <w:r>
              <w:rPr>
                <w:rFonts w:ascii="Consolas" w:hAnsi="Consolas" w:cs="Consolas"/>
                <w:color w:val="C5C8C6"/>
              </w:rPr>
              <w:br/>
            </w:r>
            <w:r>
              <w:rPr>
                <w:rStyle w:val="line"/>
                <w:rFonts w:ascii="inherit" w:hAnsi="inherit" w:cs="Consolas"/>
                <w:color w:val="C5C8C6"/>
                <w:bdr w:val="none" w:sz="0" w:space="0" w:color="auto" w:frame="1"/>
              </w:rPr>
              <w:t xml:space="preserve">    }</w:t>
            </w:r>
            <w:r>
              <w:rPr>
                <w:rFonts w:ascii="Consolas" w:hAnsi="Consolas" w:cs="Consolas"/>
                <w:color w:val="C5C8C6"/>
              </w:rPr>
              <w:br/>
            </w:r>
            <w:r>
              <w:rPr>
                <w:rStyle w:val="line"/>
                <w:rFonts w:ascii="inherit" w:hAnsi="inherit" w:cs="Consolas"/>
                <w:color w:val="C5C8C6"/>
                <w:bdr w:val="none" w:sz="0" w:space="0" w:color="auto" w:frame="1"/>
              </w:rPr>
              <w:t xml:space="preserve">    System.out.println(vector);</w:t>
            </w:r>
            <w:r>
              <w:rPr>
                <w:rFonts w:ascii="Consolas" w:hAnsi="Consolas" w:cs="Consolas"/>
                <w:color w:val="C5C8C6"/>
              </w:rPr>
              <w:br/>
            </w:r>
            <w:r>
              <w:rPr>
                <w:rStyle w:val="line"/>
                <w:rFonts w:ascii="inherit" w:hAnsi="inherit" w:cs="Consolas"/>
                <w:color w:val="C5C8C6"/>
                <w:bdr w:val="none" w:sz="0" w:space="0" w:color="auto" w:frame="1"/>
              </w:rPr>
              <w:t>}</w:t>
            </w:r>
          </w:p>
        </w:tc>
      </w:tr>
    </w:tbl>
    <w:p w:rsidR="004462F2" w:rsidRDefault="004462F2" w:rsidP="004462F2">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在运行这段代码时，JVM 可以明显检测到变量 </w:t>
      </w:r>
      <w:r>
        <w:rPr>
          <w:rStyle w:val="HTML"/>
          <w:rFonts w:ascii="Consolas" w:hAnsi="Consolas" w:cs="Consolas"/>
          <w:color w:val="747070"/>
          <w:sz w:val="23"/>
          <w:szCs w:val="23"/>
          <w:bdr w:val="single" w:sz="6" w:space="0" w:color="D6D6D6" w:frame="1"/>
          <w:shd w:val="clear" w:color="auto" w:fill="EEEEEE"/>
        </w:rPr>
        <w:t>vector</w:t>
      </w:r>
      <w:r>
        <w:rPr>
          <w:rFonts w:ascii="微软雅黑" w:eastAsia="微软雅黑" w:hAnsi="微软雅黑" w:hint="eastAsia"/>
          <w:color w:val="817C7C"/>
          <w:sz w:val="25"/>
          <w:szCs w:val="25"/>
        </w:rPr>
        <w:t> 没有逃逸出方法 </w:t>
      </w:r>
      <w:r>
        <w:rPr>
          <w:rStyle w:val="HTML"/>
          <w:rFonts w:ascii="Consolas" w:hAnsi="Consolas" w:cs="Consolas"/>
          <w:color w:val="747070"/>
          <w:sz w:val="23"/>
          <w:szCs w:val="23"/>
          <w:bdr w:val="single" w:sz="6" w:space="0" w:color="D6D6D6" w:frame="1"/>
          <w:shd w:val="clear" w:color="auto" w:fill="EEEEEE"/>
        </w:rPr>
        <w:t>#vectorTest()</w:t>
      </w:r>
      <w:r>
        <w:rPr>
          <w:rFonts w:ascii="微软雅黑" w:eastAsia="微软雅黑" w:hAnsi="微软雅黑" w:hint="eastAsia"/>
          <w:color w:val="817C7C"/>
          <w:sz w:val="25"/>
          <w:szCs w:val="25"/>
        </w:rPr>
        <w:t> 之外，所以 JVM 可以大胆地将 </w:t>
      </w:r>
      <w:r>
        <w:rPr>
          <w:rStyle w:val="HTML"/>
          <w:rFonts w:ascii="Consolas" w:hAnsi="Consolas" w:cs="Consolas"/>
          <w:color w:val="747070"/>
          <w:sz w:val="23"/>
          <w:szCs w:val="23"/>
          <w:bdr w:val="single" w:sz="6" w:space="0" w:color="D6D6D6" w:frame="1"/>
          <w:shd w:val="clear" w:color="auto" w:fill="EEEEEE"/>
        </w:rPr>
        <w:t>vector</w:t>
      </w:r>
      <w:r>
        <w:rPr>
          <w:rFonts w:ascii="微软雅黑" w:eastAsia="微软雅黑" w:hAnsi="微软雅黑" w:hint="eastAsia"/>
          <w:color w:val="817C7C"/>
          <w:sz w:val="25"/>
          <w:szCs w:val="25"/>
        </w:rPr>
        <w:t> 内部的加锁操作消除。</w:t>
      </w:r>
    </w:p>
    <w:p w:rsidR="004462F2" w:rsidRDefault="004462F2" w:rsidP="004462F2">
      <w:pPr>
        <w:pStyle w:val="3"/>
      </w:pPr>
      <w:r>
        <w:rPr>
          <w:rFonts w:hint="eastAsia"/>
        </w:rPr>
        <w:t>3.3 锁粗化</w:t>
      </w:r>
    </w:p>
    <w:p w:rsidR="004462F2" w:rsidRDefault="004462F2" w:rsidP="004462F2">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Style w:val="a4"/>
          <w:rFonts w:ascii="inherit" w:eastAsia="微软雅黑" w:hAnsi="inherit"/>
          <w:color w:val="817C7C"/>
          <w:sz w:val="25"/>
          <w:szCs w:val="25"/>
          <w:bdr w:val="none" w:sz="0" w:space="0" w:color="auto" w:frame="1"/>
        </w:rPr>
        <w:t>由来</w:t>
      </w:r>
    </w:p>
    <w:p w:rsidR="004462F2" w:rsidRDefault="004462F2" w:rsidP="004462F2">
      <w:pPr>
        <w:pStyle w:val="a3"/>
        <w:shd w:val="clear" w:color="auto" w:fill="FAFAFA"/>
        <w:spacing w:before="288" w:beforeAutospacing="0" w:after="288"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我们知道在使用同步锁的时候，需要让同步块的作用范围尽可能小：仅在共享数据的实际作用域中才进行同步。这样做的目的，是为了使需要同步的操作数量尽可能缩小，如果存在锁竞争，那么等待锁的线程也能尽快拿到锁。</w:t>
      </w:r>
    </w:p>
    <w:p w:rsidR="004462F2" w:rsidRDefault="004462F2" w:rsidP="004462F2">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在大多数的情况下，上述观点是正确的，LZ 也一直坚持着这个观点。但是如果一系列的连续加锁解锁操作，可能会导致不必要的性能损耗，所以引入</w:t>
      </w:r>
      <w:r w:rsidR="00464BB4">
        <w:rPr>
          <w:rStyle w:val="a4"/>
          <w:rFonts w:ascii="inherit" w:eastAsia="微软雅黑" w:hAnsi="inherit"/>
          <w:color w:val="817C7C"/>
          <w:sz w:val="25"/>
          <w:szCs w:val="25"/>
          <w:bdr w:val="none" w:sz="0" w:space="0" w:color="auto" w:frame="1"/>
        </w:rPr>
        <w:t>锁粗</w:t>
      </w:r>
      <w:r w:rsidR="00464BB4">
        <w:rPr>
          <w:rStyle w:val="a4"/>
          <w:rFonts w:ascii="inherit" w:eastAsia="微软雅黑" w:hAnsi="inherit" w:hint="eastAsia"/>
          <w:color w:val="817C7C"/>
          <w:sz w:val="25"/>
          <w:szCs w:val="25"/>
          <w:bdr w:val="none" w:sz="0" w:space="0" w:color="auto" w:frame="1"/>
        </w:rPr>
        <w:t>化</w:t>
      </w:r>
      <w:r>
        <w:rPr>
          <w:rFonts w:ascii="微软雅黑" w:eastAsia="微软雅黑" w:hAnsi="微软雅黑" w:hint="eastAsia"/>
          <w:color w:val="817C7C"/>
          <w:sz w:val="25"/>
          <w:szCs w:val="25"/>
        </w:rPr>
        <w:t>的概念。</w:t>
      </w:r>
    </w:p>
    <w:p w:rsidR="004462F2" w:rsidRDefault="004462F2" w:rsidP="004462F2">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Style w:val="a4"/>
          <w:rFonts w:ascii="inherit" w:eastAsia="微软雅黑" w:hAnsi="inherit"/>
          <w:color w:val="817C7C"/>
          <w:sz w:val="25"/>
          <w:szCs w:val="25"/>
          <w:bdr w:val="none" w:sz="0" w:space="0" w:color="auto" w:frame="1"/>
        </w:rPr>
        <w:t>定义</w:t>
      </w:r>
    </w:p>
    <w:p w:rsidR="004462F2" w:rsidRDefault="00464BB4" w:rsidP="004462F2">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锁粗化</w:t>
      </w:r>
      <w:r w:rsidR="004462F2">
        <w:rPr>
          <w:rFonts w:ascii="微软雅黑" w:eastAsia="微软雅黑" w:hAnsi="微软雅黑" w:hint="eastAsia"/>
          <w:color w:val="817C7C"/>
          <w:sz w:val="25"/>
          <w:szCs w:val="25"/>
        </w:rPr>
        <w:t>概念比较好理解，就是将</w:t>
      </w:r>
      <w:r w:rsidR="004462F2">
        <w:rPr>
          <w:rStyle w:val="a4"/>
          <w:rFonts w:ascii="inherit" w:eastAsia="微软雅黑" w:hAnsi="inherit"/>
          <w:color w:val="817C7C"/>
          <w:sz w:val="25"/>
          <w:szCs w:val="25"/>
          <w:bdr w:val="none" w:sz="0" w:space="0" w:color="auto" w:frame="1"/>
        </w:rPr>
        <w:t>多个连续的加锁、解锁操作连接在一起，扩展成一个范围更大的锁</w:t>
      </w:r>
      <w:r w:rsidR="004462F2">
        <w:rPr>
          <w:rFonts w:ascii="微软雅黑" w:eastAsia="微软雅黑" w:hAnsi="微软雅黑" w:hint="eastAsia"/>
          <w:color w:val="817C7C"/>
          <w:sz w:val="25"/>
          <w:szCs w:val="25"/>
        </w:rPr>
        <w:t>。</w:t>
      </w:r>
    </w:p>
    <w:p w:rsidR="004462F2" w:rsidRDefault="004462F2" w:rsidP="004462F2">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如上面实例：</w:t>
      </w:r>
      <w:r>
        <w:rPr>
          <w:rStyle w:val="HTML"/>
          <w:rFonts w:ascii="Consolas" w:hAnsi="Consolas" w:cs="Consolas"/>
          <w:color w:val="747070"/>
          <w:sz w:val="23"/>
          <w:szCs w:val="23"/>
          <w:bdr w:val="single" w:sz="6" w:space="0" w:color="D6D6D6" w:frame="1"/>
          <w:shd w:val="clear" w:color="auto" w:fill="EEEEEE"/>
        </w:rPr>
        <w:t>vector</w:t>
      </w:r>
      <w:r>
        <w:rPr>
          <w:rFonts w:ascii="微软雅黑" w:eastAsia="微软雅黑" w:hAnsi="微软雅黑" w:hint="eastAsia"/>
          <w:color w:val="817C7C"/>
          <w:sz w:val="25"/>
          <w:szCs w:val="25"/>
        </w:rPr>
        <w:t> 每次 add 的时候都需要加锁操作，JVM 检测到对同一个对象（</w:t>
      </w:r>
      <w:r>
        <w:rPr>
          <w:rStyle w:val="HTML"/>
          <w:rFonts w:ascii="Consolas" w:hAnsi="Consolas" w:cs="Consolas"/>
          <w:color w:val="747070"/>
          <w:sz w:val="23"/>
          <w:szCs w:val="23"/>
          <w:bdr w:val="single" w:sz="6" w:space="0" w:color="D6D6D6" w:frame="1"/>
          <w:shd w:val="clear" w:color="auto" w:fill="EEEEEE"/>
        </w:rPr>
        <w:t>vector</w:t>
      </w:r>
      <w:r>
        <w:rPr>
          <w:rFonts w:ascii="微软雅黑" w:eastAsia="微软雅黑" w:hAnsi="微软雅黑" w:hint="eastAsia"/>
          <w:color w:val="817C7C"/>
          <w:sz w:val="25"/>
          <w:szCs w:val="25"/>
        </w:rPr>
        <w:t>）连续加锁、解锁操作，会合并一个更大范围的加锁、解锁操作，即加锁解锁操作会移到 </w:t>
      </w:r>
      <w:r>
        <w:rPr>
          <w:rStyle w:val="HTML"/>
          <w:rFonts w:ascii="Consolas" w:hAnsi="Consolas" w:cs="Consolas"/>
          <w:color w:val="747070"/>
          <w:sz w:val="23"/>
          <w:szCs w:val="23"/>
          <w:bdr w:val="single" w:sz="6" w:space="0" w:color="D6D6D6" w:frame="1"/>
          <w:shd w:val="clear" w:color="auto" w:fill="EEEEEE"/>
        </w:rPr>
        <w:t>for</w:t>
      </w:r>
      <w:r>
        <w:rPr>
          <w:rFonts w:ascii="微软雅黑" w:eastAsia="微软雅黑" w:hAnsi="微软雅黑" w:hint="eastAsia"/>
          <w:color w:val="817C7C"/>
          <w:sz w:val="25"/>
          <w:szCs w:val="25"/>
        </w:rPr>
        <w:t> 循环之外。</w:t>
      </w:r>
    </w:p>
    <w:p w:rsidR="008054CB" w:rsidRDefault="008054CB" w:rsidP="008054CB">
      <w:pPr>
        <w:pStyle w:val="3"/>
      </w:pPr>
      <w:r>
        <w:rPr>
          <w:rFonts w:hint="eastAsia"/>
        </w:rPr>
        <w:t>3.4 锁的升级</w:t>
      </w:r>
    </w:p>
    <w:p w:rsidR="008054CB" w:rsidRDefault="008054CB" w:rsidP="008054CB">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锁主要存在四种状态，依次是：无锁状态、偏向锁状态、轻量级锁状态、重量级锁状态。它们会随着竞争的激烈而逐渐升级。</w:t>
      </w:r>
      <w:r>
        <w:rPr>
          <w:rStyle w:val="a4"/>
          <w:rFonts w:ascii="inherit" w:eastAsia="微软雅黑" w:hAnsi="inherit"/>
          <w:color w:val="817C7C"/>
          <w:sz w:val="25"/>
          <w:szCs w:val="25"/>
          <w:bdr w:val="none" w:sz="0" w:space="0" w:color="auto" w:frame="1"/>
        </w:rPr>
        <w:t>注意，锁可以升级不可降级，这种策略是为了提高获得锁和释放锁的效率</w:t>
      </w:r>
      <w:r>
        <w:rPr>
          <w:rFonts w:ascii="微软雅黑" w:eastAsia="微软雅黑" w:hAnsi="微软雅黑" w:hint="eastAsia"/>
          <w:color w:val="817C7C"/>
          <w:sz w:val="25"/>
          <w:szCs w:val="25"/>
        </w:rPr>
        <w:t>。</w:t>
      </w:r>
    </w:p>
    <w:p w:rsidR="008054CB" w:rsidRPr="008054CB" w:rsidRDefault="008054CB" w:rsidP="008054CB">
      <w:pPr>
        <w:pStyle w:val="3"/>
      </w:pPr>
      <w:r>
        <w:rPr>
          <w:rFonts w:hint="eastAsia"/>
        </w:rPr>
        <w:t>3.4.1 重量级锁</w:t>
      </w:r>
    </w:p>
    <w:p w:rsidR="008054CB" w:rsidRDefault="008054CB" w:rsidP="008054CB">
      <w:pPr>
        <w:pStyle w:val="a3"/>
        <w:shd w:val="clear" w:color="auto" w:fill="FAFAFA"/>
        <w:spacing w:before="288" w:beforeAutospacing="0" w:after="288"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重量级锁通过对象内部的监视器（Monitor）实现。</w:t>
      </w:r>
    </w:p>
    <w:p w:rsidR="008054CB" w:rsidRDefault="008054CB" w:rsidP="008054CB">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其中，Monitor 的</w:t>
      </w:r>
      <w:r>
        <w:rPr>
          <w:rStyle w:val="a4"/>
          <w:rFonts w:ascii="inherit" w:eastAsia="微软雅黑" w:hAnsi="inherit"/>
          <w:color w:val="817C7C"/>
          <w:sz w:val="25"/>
          <w:szCs w:val="25"/>
          <w:bdr w:val="none" w:sz="0" w:space="0" w:color="auto" w:frame="1"/>
        </w:rPr>
        <w:t>本质</w:t>
      </w:r>
      <w:r>
        <w:rPr>
          <w:rFonts w:ascii="微软雅黑" w:eastAsia="微软雅黑" w:hAnsi="微软雅黑" w:hint="eastAsia"/>
          <w:color w:val="817C7C"/>
          <w:sz w:val="25"/>
          <w:szCs w:val="25"/>
        </w:rPr>
        <w:t>是，依赖于底层操作系统的 </w:t>
      </w:r>
      <w:hyperlink r:id="rId130" w:tgtFrame="_blank" w:history="1">
        <w:r>
          <w:rPr>
            <w:rStyle w:val="a5"/>
            <w:rFonts w:ascii="inherit" w:eastAsia="微软雅黑" w:hAnsi="inherit"/>
            <w:color w:val="2CA6CB"/>
            <w:sz w:val="25"/>
            <w:szCs w:val="25"/>
            <w:bdr w:val="none" w:sz="0" w:space="0" w:color="auto" w:frame="1"/>
          </w:rPr>
          <w:t>Mutex Lock</w:t>
        </w:r>
      </w:hyperlink>
      <w:r>
        <w:rPr>
          <w:rFonts w:ascii="微软雅黑" w:eastAsia="微软雅黑" w:hAnsi="微软雅黑" w:hint="eastAsia"/>
          <w:color w:val="817C7C"/>
          <w:sz w:val="25"/>
          <w:szCs w:val="25"/>
        </w:rPr>
        <w:t> 实现。操作系统实现线程之间的切换，需要从用户态到内核态的切换，切换成本非常高。</w:t>
      </w:r>
    </w:p>
    <w:p w:rsidR="008054CB" w:rsidRDefault="008054CB" w:rsidP="008054CB">
      <w:pPr>
        <w:pStyle w:val="3"/>
        <w:shd w:val="clear" w:color="auto" w:fill="FAFAFA"/>
        <w:spacing w:before="120" w:after="120"/>
        <w:textAlignment w:val="baseline"/>
        <w:rPr>
          <w:rFonts w:ascii="微软雅黑" w:eastAsia="微软雅黑" w:hAnsi="微软雅黑"/>
          <w:color w:val="333333"/>
          <w:sz w:val="34"/>
          <w:szCs w:val="34"/>
        </w:rPr>
      </w:pPr>
      <w:r>
        <w:rPr>
          <w:rFonts w:ascii="微软雅黑" w:eastAsia="微软雅黑" w:hAnsi="微软雅黑" w:hint="eastAsia"/>
          <w:color w:val="333333"/>
          <w:sz w:val="34"/>
          <w:szCs w:val="34"/>
        </w:rPr>
        <w:t>3.4.2 轻量级锁</w:t>
      </w:r>
    </w:p>
    <w:p w:rsidR="008054CB" w:rsidRDefault="008054CB" w:rsidP="008054CB">
      <w:pPr>
        <w:pStyle w:val="a3"/>
        <w:shd w:val="clear" w:color="auto" w:fill="FAFAFA"/>
        <w:spacing w:before="288" w:beforeAutospacing="0" w:after="288"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引入轻量级锁的主要目的，是在没有多线程竞争的前提下，减少传统的重量级锁使用操作系统互斥量产生的性能消耗。</w:t>
      </w:r>
    </w:p>
    <w:p w:rsidR="008054CB" w:rsidRDefault="008054CB" w:rsidP="008054CB">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当关闭偏向锁功能或者多个线程竞争偏向锁，导致</w:t>
      </w:r>
      <w:r>
        <w:rPr>
          <w:rStyle w:val="a4"/>
          <w:rFonts w:ascii="inherit" w:eastAsia="微软雅黑" w:hAnsi="inherit"/>
          <w:color w:val="817C7C"/>
          <w:sz w:val="25"/>
          <w:szCs w:val="25"/>
          <w:bdr w:val="none" w:sz="0" w:space="0" w:color="auto" w:frame="1"/>
        </w:rPr>
        <w:t>偏向锁升级为轻量级锁</w:t>
      </w:r>
      <w:r>
        <w:rPr>
          <w:rFonts w:ascii="微软雅黑" w:eastAsia="微软雅黑" w:hAnsi="微软雅黑" w:hint="eastAsia"/>
          <w:color w:val="817C7C"/>
          <w:sz w:val="25"/>
          <w:szCs w:val="25"/>
        </w:rPr>
        <w:t>，则会尝试获取轻量级锁，其步骤如下：</w:t>
      </w:r>
    </w:p>
    <w:p w:rsidR="008054CB" w:rsidRDefault="008054CB" w:rsidP="008054CB">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Style w:val="a4"/>
          <w:rFonts w:ascii="inherit" w:eastAsia="微软雅黑" w:hAnsi="inherit"/>
          <w:color w:val="817C7C"/>
          <w:sz w:val="25"/>
          <w:szCs w:val="25"/>
          <w:bdr w:val="none" w:sz="0" w:space="0" w:color="auto" w:frame="1"/>
        </w:rPr>
        <w:t>获取锁</w:t>
      </w:r>
    </w:p>
    <w:p w:rsidR="008054CB" w:rsidRDefault="008054CB" w:rsidP="00FA61C5">
      <w:pPr>
        <w:widowControl/>
        <w:numPr>
          <w:ilvl w:val="0"/>
          <w:numId w:val="601"/>
        </w:numPr>
        <w:shd w:val="clear" w:color="auto" w:fill="FAFAFA"/>
        <w:ind w:left="0"/>
        <w:jc w:val="left"/>
        <w:textAlignment w:val="baseline"/>
        <w:rPr>
          <w:rFonts w:ascii="inherit" w:eastAsia="微软雅黑" w:hAnsi="inherit" w:hint="eastAsia"/>
          <w:color w:val="817C7C"/>
          <w:sz w:val="25"/>
          <w:szCs w:val="25"/>
        </w:rPr>
      </w:pPr>
      <w:r>
        <w:rPr>
          <w:rFonts w:ascii="inherit" w:eastAsia="微软雅黑" w:hAnsi="inherit"/>
          <w:color w:val="817C7C"/>
          <w:sz w:val="25"/>
          <w:szCs w:val="25"/>
        </w:rPr>
        <w:t>判断当前对象是否处于无锁状态？</w:t>
      </w:r>
      <w:r>
        <w:rPr>
          <w:rStyle w:val="a4"/>
          <w:rFonts w:ascii="inherit" w:eastAsia="微软雅黑" w:hAnsi="inherit"/>
          <w:color w:val="817C7C"/>
          <w:sz w:val="25"/>
          <w:szCs w:val="25"/>
          <w:bdr w:val="none" w:sz="0" w:space="0" w:color="auto" w:frame="1"/>
        </w:rPr>
        <w:t>若是</w:t>
      </w:r>
      <w:r>
        <w:rPr>
          <w:rFonts w:ascii="inherit" w:eastAsia="微软雅黑" w:hAnsi="inherit"/>
          <w:color w:val="817C7C"/>
          <w:sz w:val="25"/>
          <w:szCs w:val="25"/>
        </w:rPr>
        <w:t>，则</w:t>
      </w:r>
      <w:r>
        <w:rPr>
          <w:rFonts w:ascii="inherit" w:eastAsia="微软雅黑" w:hAnsi="inherit"/>
          <w:color w:val="817C7C"/>
          <w:sz w:val="25"/>
          <w:szCs w:val="25"/>
        </w:rPr>
        <w:t xml:space="preserve"> JVM </w:t>
      </w:r>
      <w:r>
        <w:rPr>
          <w:rFonts w:ascii="inherit" w:eastAsia="微软雅黑" w:hAnsi="inherit"/>
          <w:color w:val="817C7C"/>
          <w:sz w:val="25"/>
          <w:szCs w:val="25"/>
        </w:rPr>
        <w:t>首先将在当前线程的栈帧中，建立一个名为锁记录（</w:t>
      </w:r>
      <w:r>
        <w:rPr>
          <w:rFonts w:ascii="inherit" w:eastAsia="微软雅黑" w:hAnsi="inherit"/>
          <w:color w:val="817C7C"/>
          <w:sz w:val="25"/>
          <w:szCs w:val="25"/>
        </w:rPr>
        <w:t>Lock Record</w:t>
      </w:r>
      <w:r>
        <w:rPr>
          <w:rFonts w:ascii="inherit" w:eastAsia="微软雅黑" w:hAnsi="inherit"/>
          <w:color w:val="817C7C"/>
          <w:sz w:val="25"/>
          <w:szCs w:val="25"/>
        </w:rPr>
        <w:t>）的空间，用于存储锁对象目前的</w:t>
      </w:r>
      <w:r>
        <w:rPr>
          <w:rFonts w:ascii="inherit" w:eastAsia="微软雅黑" w:hAnsi="inherit"/>
          <w:color w:val="817C7C"/>
          <w:sz w:val="25"/>
          <w:szCs w:val="25"/>
        </w:rPr>
        <w:t xml:space="preserve"> Mark Word</w:t>
      </w:r>
      <w:r>
        <w:rPr>
          <w:rFonts w:ascii="inherit" w:eastAsia="微软雅黑" w:hAnsi="inherit"/>
          <w:color w:val="817C7C"/>
          <w:sz w:val="25"/>
          <w:szCs w:val="25"/>
        </w:rPr>
        <w:t>的</w:t>
      </w:r>
      <w:r>
        <w:rPr>
          <w:rFonts w:ascii="inherit" w:eastAsia="微软雅黑" w:hAnsi="inherit"/>
          <w:color w:val="817C7C"/>
          <w:sz w:val="25"/>
          <w:szCs w:val="25"/>
        </w:rPr>
        <w:t xml:space="preserve"> </w:t>
      </w:r>
      <w:r>
        <w:rPr>
          <w:rFonts w:ascii="inherit" w:eastAsia="微软雅黑" w:hAnsi="inherit"/>
          <w:color w:val="817C7C"/>
          <w:sz w:val="25"/>
          <w:szCs w:val="25"/>
        </w:rPr>
        <w:t>拷贝（官方把这份拷贝加了一个</w:t>
      </w:r>
      <w:r>
        <w:rPr>
          <w:rFonts w:ascii="inherit" w:eastAsia="微软雅黑" w:hAnsi="inherit"/>
          <w:color w:val="817C7C"/>
          <w:sz w:val="25"/>
          <w:szCs w:val="25"/>
        </w:rPr>
        <w:t xml:space="preserve"> Displaced </w:t>
      </w:r>
      <w:r>
        <w:rPr>
          <w:rFonts w:ascii="inherit" w:eastAsia="微软雅黑" w:hAnsi="inherit"/>
          <w:color w:val="817C7C"/>
          <w:sz w:val="25"/>
          <w:szCs w:val="25"/>
        </w:rPr>
        <w:t>前缀，即</w:t>
      </w:r>
      <w:r>
        <w:rPr>
          <w:rFonts w:ascii="inherit" w:eastAsia="微软雅黑" w:hAnsi="inherit"/>
          <w:color w:val="817C7C"/>
          <w:sz w:val="25"/>
          <w:szCs w:val="25"/>
        </w:rPr>
        <w:t xml:space="preserve"> Displaced Mark Word</w:t>
      </w:r>
      <w:r>
        <w:rPr>
          <w:rFonts w:ascii="inherit" w:eastAsia="微软雅黑" w:hAnsi="inherit"/>
          <w:color w:val="817C7C"/>
          <w:sz w:val="25"/>
          <w:szCs w:val="25"/>
        </w:rPr>
        <w:t>）；</w:t>
      </w:r>
      <w:r>
        <w:rPr>
          <w:rStyle w:val="a4"/>
          <w:rFonts w:ascii="inherit" w:eastAsia="微软雅黑" w:hAnsi="inherit"/>
          <w:color w:val="817C7C"/>
          <w:sz w:val="25"/>
          <w:szCs w:val="25"/>
          <w:bdr w:val="none" w:sz="0" w:space="0" w:color="auto" w:frame="1"/>
        </w:rPr>
        <w:t>否则</w:t>
      </w:r>
      <w:r>
        <w:rPr>
          <w:rFonts w:ascii="inherit" w:eastAsia="微软雅黑" w:hAnsi="inherit"/>
          <w:color w:val="817C7C"/>
          <w:sz w:val="25"/>
          <w:szCs w:val="25"/>
        </w:rPr>
        <w:t>，执行步骤（</w:t>
      </w:r>
      <w:r>
        <w:rPr>
          <w:rFonts w:ascii="inherit" w:eastAsia="微软雅黑" w:hAnsi="inherit"/>
          <w:color w:val="817C7C"/>
          <w:sz w:val="25"/>
          <w:szCs w:val="25"/>
        </w:rPr>
        <w:t>3</w:t>
      </w:r>
      <w:r>
        <w:rPr>
          <w:rFonts w:ascii="inherit" w:eastAsia="微软雅黑" w:hAnsi="inherit"/>
          <w:color w:val="817C7C"/>
          <w:sz w:val="25"/>
          <w:szCs w:val="25"/>
        </w:rPr>
        <w:t>）；</w:t>
      </w:r>
    </w:p>
    <w:p w:rsidR="008054CB" w:rsidRDefault="008054CB" w:rsidP="00FA61C5">
      <w:pPr>
        <w:widowControl/>
        <w:numPr>
          <w:ilvl w:val="0"/>
          <w:numId w:val="601"/>
        </w:numPr>
        <w:shd w:val="clear" w:color="auto" w:fill="FAFAFA"/>
        <w:ind w:left="0"/>
        <w:jc w:val="left"/>
        <w:textAlignment w:val="baseline"/>
        <w:rPr>
          <w:rFonts w:ascii="inherit" w:eastAsia="微软雅黑" w:hAnsi="inherit" w:hint="eastAsia"/>
          <w:color w:val="817C7C"/>
          <w:sz w:val="25"/>
          <w:szCs w:val="25"/>
        </w:rPr>
      </w:pPr>
      <w:r>
        <w:rPr>
          <w:rFonts w:ascii="inherit" w:eastAsia="微软雅黑" w:hAnsi="inherit"/>
          <w:color w:val="817C7C"/>
          <w:sz w:val="25"/>
          <w:szCs w:val="25"/>
        </w:rPr>
        <w:t xml:space="preserve">JVM </w:t>
      </w:r>
      <w:r>
        <w:rPr>
          <w:rFonts w:ascii="inherit" w:eastAsia="微软雅黑" w:hAnsi="inherit"/>
          <w:color w:val="817C7C"/>
          <w:sz w:val="25"/>
          <w:szCs w:val="25"/>
        </w:rPr>
        <w:t>利用</w:t>
      </w:r>
      <w:r>
        <w:rPr>
          <w:rFonts w:ascii="inherit" w:eastAsia="微软雅黑" w:hAnsi="inherit"/>
          <w:color w:val="817C7C"/>
          <w:sz w:val="25"/>
          <w:szCs w:val="25"/>
        </w:rPr>
        <w:t xml:space="preserve"> CAS </w:t>
      </w:r>
      <w:r>
        <w:rPr>
          <w:rFonts w:ascii="inherit" w:eastAsia="微软雅黑" w:hAnsi="inherit"/>
          <w:color w:val="817C7C"/>
          <w:sz w:val="25"/>
          <w:szCs w:val="25"/>
        </w:rPr>
        <w:t>操作尝试将对象的</w:t>
      </w:r>
      <w:r>
        <w:rPr>
          <w:rFonts w:ascii="inherit" w:eastAsia="微软雅黑" w:hAnsi="inherit"/>
          <w:color w:val="817C7C"/>
          <w:sz w:val="25"/>
          <w:szCs w:val="25"/>
        </w:rPr>
        <w:t xml:space="preserve"> Mark Word </w:t>
      </w:r>
      <w:r>
        <w:rPr>
          <w:rFonts w:ascii="inherit" w:eastAsia="微软雅黑" w:hAnsi="inherit"/>
          <w:color w:val="817C7C"/>
          <w:sz w:val="25"/>
          <w:szCs w:val="25"/>
        </w:rPr>
        <w:t>更新为指向</w:t>
      </w:r>
      <w:r>
        <w:rPr>
          <w:rFonts w:ascii="inherit" w:eastAsia="微软雅黑" w:hAnsi="inherit"/>
          <w:color w:val="817C7C"/>
          <w:sz w:val="25"/>
          <w:szCs w:val="25"/>
        </w:rPr>
        <w:t xml:space="preserve"> Lock Record </w:t>
      </w:r>
      <w:r w:rsidR="006657C9">
        <w:rPr>
          <w:rFonts w:ascii="inherit" w:eastAsia="微软雅黑" w:hAnsi="inherit"/>
          <w:color w:val="817C7C"/>
          <w:sz w:val="25"/>
          <w:szCs w:val="25"/>
        </w:rPr>
        <w:t>的指</w:t>
      </w:r>
      <w:r w:rsidR="006657C9">
        <w:rPr>
          <w:rFonts w:ascii="inherit" w:eastAsia="微软雅黑" w:hAnsi="inherit" w:hint="eastAsia"/>
          <w:color w:val="817C7C"/>
          <w:sz w:val="25"/>
          <w:szCs w:val="25"/>
        </w:rPr>
        <w:t>针</w:t>
      </w:r>
      <w:r>
        <w:rPr>
          <w:rFonts w:ascii="inherit" w:eastAsia="微软雅黑" w:hAnsi="inherit"/>
          <w:color w:val="817C7C"/>
          <w:sz w:val="25"/>
          <w:szCs w:val="25"/>
        </w:rPr>
        <w:t>。如果</w:t>
      </w:r>
      <w:r>
        <w:rPr>
          <w:rStyle w:val="a4"/>
          <w:rFonts w:ascii="inherit" w:eastAsia="微软雅黑" w:hAnsi="inherit"/>
          <w:color w:val="817C7C"/>
          <w:sz w:val="25"/>
          <w:szCs w:val="25"/>
          <w:bdr w:val="none" w:sz="0" w:space="0" w:color="auto" w:frame="1"/>
        </w:rPr>
        <w:t>成功</w:t>
      </w:r>
      <w:r>
        <w:rPr>
          <w:rFonts w:ascii="inherit" w:eastAsia="微软雅黑" w:hAnsi="inherit"/>
          <w:color w:val="817C7C"/>
          <w:sz w:val="25"/>
          <w:szCs w:val="25"/>
        </w:rPr>
        <w:t>，表示竞争到锁，则将锁标志位变成</w:t>
      </w:r>
      <w:r>
        <w:rPr>
          <w:rFonts w:ascii="inherit" w:eastAsia="微软雅黑" w:hAnsi="inherit"/>
          <w:color w:val="817C7C"/>
          <w:sz w:val="25"/>
          <w:szCs w:val="25"/>
        </w:rPr>
        <w:t> </w:t>
      </w:r>
      <w:r>
        <w:rPr>
          <w:rStyle w:val="HTML"/>
          <w:rFonts w:ascii="Consolas" w:hAnsi="Consolas" w:cs="Consolas"/>
          <w:color w:val="747070"/>
          <w:sz w:val="23"/>
          <w:szCs w:val="23"/>
          <w:bdr w:val="single" w:sz="6" w:space="0" w:color="D6D6D6" w:frame="1"/>
          <w:shd w:val="clear" w:color="auto" w:fill="EEEEEE"/>
        </w:rPr>
        <w:t>00</w:t>
      </w:r>
      <w:r>
        <w:rPr>
          <w:rFonts w:ascii="inherit" w:eastAsia="微软雅黑" w:hAnsi="inherit"/>
          <w:color w:val="817C7C"/>
          <w:sz w:val="25"/>
          <w:szCs w:val="25"/>
        </w:rPr>
        <w:t>（表示此对象处于轻量级锁状态），执行同步操作；如果</w:t>
      </w:r>
      <w:r>
        <w:rPr>
          <w:rStyle w:val="a4"/>
          <w:rFonts w:ascii="inherit" w:eastAsia="微软雅黑" w:hAnsi="inherit"/>
          <w:color w:val="817C7C"/>
          <w:sz w:val="25"/>
          <w:szCs w:val="25"/>
          <w:bdr w:val="none" w:sz="0" w:space="0" w:color="auto" w:frame="1"/>
        </w:rPr>
        <w:t>失败</w:t>
      </w:r>
      <w:r>
        <w:rPr>
          <w:rFonts w:ascii="inherit" w:eastAsia="微软雅黑" w:hAnsi="inherit"/>
          <w:color w:val="817C7C"/>
          <w:sz w:val="25"/>
          <w:szCs w:val="25"/>
        </w:rPr>
        <w:t>，则执行步骤（</w:t>
      </w:r>
      <w:r>
        <w:rPr>
          <w:rFonts w:ascii="inherit" w:eastAsia="微软雅黑" w:hAnsi="inherit"/>
          <w:color w:val="817C7C"/>
          <w:sz w:val="25"/>
          <w:szCs w:val="25"/>
        </w:rPr>
        <w:t>3</w:t>
      </w:r>
      <w:r>
        <w:rPr>
          <w:rFonts w:ascii="inherit" w:eastAsia="微软雅黑" w:hAnsi="inherit"/>
          <w:color w:val="817C7C"/>
          <w:sz w:val="25"/>
          <w:szCs w:val="25"/>
        </w:rPr>
        <w:t>）；</w:t>
      </w:r>
    </w:p>
    <w:p w:rsidR="008054CB" w:rsidRDefault="008054CB" w:rsidP="00FA61C5">
      <w:pPr>
        <w:widowControl/>
        <w:numPr>
          <w:ilvl w:val="0"/>
          <w:numId w:val="601"/>
        </w:numPr>
        <w:shd w:val="clear" w:color="auto" w:fill="FAFAFA"/>
        <w:ind w:left="0"/>
        <w:jc w:val="left"/>
        <w:textAlignment w:val="baseline"/>
        <w:rPr>
          <w:rFonts w:ascii="inherit" w:eastAsia="微软雅黑" w:hAnsi="inherit" w:hint="eastAsia"/>
          <w:color w:val="817C7C"/>
          <w:sz w:val="25"/>
          <w:szCs w:val="25"/>
        </w:rPr>
      </w:pPr>
      <w:r>
        <w:rPr>
          <w:rFonts w:ascii="inherit" w:eastAsia="微软雅黑" w:hAnsi="inherit"/>
          <w:color w:val="817C7C"/>
          <w:sz w:val="25"/>
          <w:szCs w:val="25"/>
        </w:rPr>
        <w:t>判断当前对象的</w:t>
      </w:r>
      <w:r>
        <w:rPr>
          <w:rFonts w:ascii="inherit" w:eastAsia="微软雅黑" w:hAnsi="inherit"/>
          <w:color w:val="817C7C"/>
          <w:sz w:val="25"/>
          <w:szCs w:val="25"/>
        </w:rPr>
        <w:t xml:space="preserve"> Mark Word </w:t>
      </w:r>
      <w:r>
        <w:rPr>
          <w:rFonts w:ascii="inherit" w:eastAsia="微软雅黑" w:hAnsi="inherit"/>
          <w:color w:val="817C7C"/>
          <w:sz w:val="25"/>
          <w:szCs w:val="25"/>
        </w:rPr>
        <w:t>是否指向当前线程的栈帧？如果</w:t>
      </w:r>
      <w:r>
        <w:rPr>
          <w:rStyle w:val="a4"/>
          <w:rFonts w:ascii="inherit" w:eastAsia="微软雅黑" w:hAnsi="inherit"/>
          <w:color w:val="817C7C"/>
          <w:sz w:val="25"/>
          <w:szCs w:val="25"/>
          <w:bdr w:val="none" w:sz="0" w:space="0" w:color="auto" w:frame="1"/>
        </w:rPr>
        <w:t>是</w:t>
      </w:r>
      <w:r>
        <w:rPr>
          <w:rFonts w:ascii="inherit" w:eastAsia="微软雅黑" w:hAnsi="inherit"/>
          <w:color w:val="817C7C"/>
          <w:sz w:val="25"/>
          <w:szCs w:val="25"/>
        </w:rPr>
        <w:t>，则表示当前线程已经持有当前对象的锁，则直接执行同步代码块；</w:t>
      </w:r>
      <w:r>
        <w:rPr>
          <w:rStyle w:val="a4"/>
          <w:rFonts w:ascii="inherit" w:eastAsia="微软雅黑" w:hAnsi="inherit"/>
          <w:color w:val="817C7C"/>
          <w:sz w:val="25"/>
          <w:szCs w:val="25"/>
          <w:bdr w:val="none" w:sz="0" w:space="0" w:color="auto" w:frame="1"/>
        </w:rPr>
        <w:t>否则</w:t>
      </w:r>
      <w:r>
        <w:rPr>
          <w:rFonts w:ascii="inherit" w:eastAsia="微软雅黑" w:hAnsi="inherit"/>
          <w:color w:val="817C7C"/>
          <w:sz w:val="25"/>
          <w:szCs w:val="25"/>
        </w:rPr>
        <w:t>，只能说明该锁对象已经被其他线程抢占了，当前线程便尝试使用</w:t>
      </w:r>
      <w:r>
        <w:rPr>
          <w:rStyle w:val="a4"/>
          <w:rFonts w:ascii="inherit" w:eastAsia="微软雅黑" w:hAnsi="inherit"/>
          <w:color w:val="817C7C"/>
          <w:sz w:val="25"/>
          <w:szCs w:val="25"/>
          <w:bdr w:val="none" w:sz="0" w:space="0" w:color="auto" w:frame="1"/>
        </w:rPr>
        <w:t>自旋</w:t>
      </w:r>
      <w:r>
        <w:rPr>
          <w:rFonts w:ascii="inherit" w:eastAsia="微软雅黑" w:hAnsi="inherit"/>
          <w:color w:val="817C7C"/>
          <w:sz w:val="25"/>
          <w:szCs w:val="25"/>
        </w:rPr>
        <w:t>来获取锁。若自旋后没有获得锁，此时轻量级锁会升级为重量级锁，锁标志位变成</w:t>
      </w:r>
      <w:r>
        <w:rPr>
          <w:rFonts w:ascii="inherit" w:eastAsia="微软雅黑" w:hAnsi="inherit"/>
          <w:color w:val="817C7C"/>
          <w:sz w:val="25"/>
          <w:szCs w:val="25"/>
        </w:rPr>
        <w:t> </w:t>
      </w:r>
      <w:r>
        <w:rPr>
          <w:rStyle w:val="HTML"/>
          <w:rFonts w:ascii="Consolas" w:hAnsi="Consolas" w:cs="Consolas"/>
          <w:color w:val="747070"/>
          <w:sz w:val="23"/>
          <w:szCs w:val="23"/>
          <w:bdr w:val="single" w:sz="6" w:space="0" w:color="D6D6D6" w:frame="1"/>
          <w:shd w:val="clear" w:color="auto" w:fill="EEEEEE"/>
        </w:rPr>
        <w:t>10</w:t>
      </w:r>
      <w:r>
        <w:rPr>
          <w:rFonts w:ascii="inherit" w:eastAsia="微软雅黑" w:hAnsi="inherit"/>
          <w:color w:val="817C7C"/>
          <w:sz w:val="25"/>
          <w:szCs w:val="25"/>
        </w:rPr>
        <w:t>，当前线程会被阻塞。</w:t>
      </w:r>
    </w:p>
    <w:p w:rsidR="008054CB" w:rsidRDefault="008054CB" w:rsidP="008054CB">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Style w:val="a4"/>
          <w:rFonts w:ascii="inherit" w:eastAsia="微软雅黑" w:hAnsi="inherit"/>
          <w:color w:val="817C7C"/>
          <w:sz w:val="25"/>
          <w:szCs w:val="25"/>
          <w:bdr w:val="none" w:sz="0" w:space="0" w:color="auto" w:frame="1"/>
        </w:rPr>
        <w:t>释放锁</w:t>
      </w:r>
    </w:p>
    <w:p w:rsidR="008054CB" w:rsidRDefault="008054CB" w:rsidP="008054CB">
      <w:pPr>
        <w:pStyle w:val="a3"/>
        <w:shd w:val="clear" w:color="auto" w:fill="FAFAFA"/>
        <w:spacing w:before="288" w:beforeAutospacing="0" w:after="288"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轻量级锁的释放也是通过 CAS 操作来进行的，主要步骤如下：</w:t>
      </w:r>
    </w:p>
    <w:p w:rsidR="008054CB" w:rsidRDefault="008054CB" w:rsidP="00FA61C5">
      <w:pPr>
        <w:widowControl/>
        <w:numPr>
          <w:ilvl w:val="0"/>
          <w:numId w:val="602"/>
        </w:numPr>
        <w:shd w:val="clear" w:color="auto" w:fill="FAFAFA"/>
        <w:spacing w:before="120" w:after="120"/>
        <w:ind w:left="0"/>
        <w:jc w:val="left"/>
        <w:textAlignment w:val="baseline"/>
        <w:rPr>
          <w:rFonts w:ascii="inherit" w:eastAsia="微软雅黑" w:hAnsi="inherit" w:hint="eastAsia"/>
          <w:color w:val="817C7C"/>
          <w:sz w:val="25"/>
          <w:szCs w:val="25"/>
        </w:rPr>
      </w:pPr>
      <w:r>
        <w:rPr>
          <w:rFonts w:ascii="inherit" w:eastAsia="微软雅黑" w:hAnsi="inherit"/>
          <w:color w:val="817C7C"/>
          <w:sz w:val="25"/>
          <w:szCs w:val="25"/>
        </w:rPr>
        <w:t>取出在获取轻量级锁保存在</w:t>
      </w:r>
      <w:r>
        <w:rPr>
          <w:rFonts w:ascii="inherit" w:eastAsia="微软雅黑" w:hAnsi="inherit"/>
          <w:color w:val="817C7C"/>
          <w:sz w:val="25"/>
          <w:szCs w:val="25"/>
        </w:rPr>
        <w:t xml:space="preserve"> Displaced Mark Word </w:t>
      </w:r>
      <w:r>
        <w:rPr>
          <w:rFonts w:ascii="inherit" w:eastAsia="微软雅黑" w:hAnsi="inherit"/>
          <w:color w:val="817C7C"/>
          <w:sz w:val="25"/>
          <w:szCs w:val="25"/>
        </w:rPr>
        <w:t>中</w:t>
      </w:r>
      <w:r>
        <w:rPr>
          <w:rFonts w:ascii="inherit" w:eastAsia="微软雅黑" w:hAnsi="inherit"/>
          <w:color w:val="817C7C"/>
          <w:sz w:val="25"/>
          <w:szCs w:val="25"/>
        </w:rPr>
        <w:t xml:space="preserve"> </w:t>
      </w:r>
      <w:r>
        <w:rPr>
          <w:rFonts w:ascii="inherit" w:eastAsia="微软雅黑" w:hAnsi="inherit"/>
          <w:color w:val="817C7C"/>
          <w:sz w:val="25"/>
          <w:szCs w:val="25"/>
        </w:rPr>
        <w:t>数据。</w:t>
      </w:r>
    </w:p>
    <w:p w:rsidR="008054CB" w:rsidRDefault="008054CB" w:rsidP="00FA61C5">
      <w:pPr>
        <w:widowControl/>
        <w:numPr>
          <w:ilvl w:val="0"/>
          <w:numId w:val="602"/>
        </w:numPr>
        <w:shd w:val="clear" w:color="auto" w:fill="FAFAFA"/>
        <w:ind w:left="0"/>
        <w:jc w:val="left"/>
        <w:textAlignment w:val="baseline"/>
        <w:rPr>
          <w:rFonts w:ascii="inherit" w:eastAsia="微软雅黑" w:hAnsi="inherit" w:hint="eastAsia"/>
          <w:color w:val="817C7C"/>
          <w:sz w:val="25"/>
          <w:szCs w:val="25"/>
        </w:rPr>
      </w:pPr>
      <w:r>
        <w:rPr>
          <w:rFonts w:ascii="inherit" w:eastAsia="微软雅黑" w:hAnsi="inherit"/>
          <w:color w:val="817C7C"/>
          <w:sz w:val="25"/>
          <w:szCs w:val="25"/>
        </w:rPr>
        <w:t>使用</w:t>
      </w:r>
      <w:r>
        <w:rPr>
          <w:rFonts w:ascii="inherit" w:eastAsia="微软雅黑" w:hAnsi="inherit"/>
          <w:color w:val="817C7C"/>
          <w:sz w:val="25"/>
          <w:szCs w:val="25"/>
        </w:rPr>
        <w:t xml:space="preserve"> CAS </w:t>
      </w:r>
      <w:r>
        <w:rPr>
          <w:rFonts w:ascii="inherit" w:eastAsia="微软雅黑" w:hAnsi="inherit"/>
          <w:color w:val="817C7C"/>
          <w:sz w:val="25"/>
          <w:szCs w:val="25"/>
        </w:rPr>
        <w:t>操作将取出的数据替换当前对象的</w:t>
      </w:r>
      <w:r>
        <w:rPr>
          <w:rFonts w:ascii="inherit" w:eastAsia="微软雅黑" w:hAnsi="inherit"/>
          <w:color w:val="817C7C"/>
          <w:sz w:val="25"/>
          <w:szCs w:val="25"/>
        </w:rPr>
        <w:t xml:space="preserve"> Mark Word </w:t>
      </w:r>
      <w:r>
        <w:rPr>
          <w:rFonts w:ascii="inherit" w:eastAsia="微软雅黑" w:hAnsi="inherit"/>
          <w:color w:val="817C7C"/>
          <w:sz w:val="25"/>
          <w:szCs w:val="25"/>
        </w:rPr>
        <w:t>中。如果</w:t>
      </w:r>
      <w:r>
        <w:rPr>
          <w:rStyle w:val="a4"/>
          <w:rFonts w:ascii="inherit" w:eastAsia="微软雅黑" w:hAnsi="inherit"/>
          <w:color w:val="817C7C"/>
          <w:sz w:val="25"/>
          <w:szCs w:val="25"/>
          <w:bdr w:val="none" w:sz="0" w:space="0" w:color="auto" w:frame="1"/>
        </w:rPr>
        <w:t>成功</w:t>
      </w:r>
      <w:r>
        <w:rPr>
          <w:rFonts w:ascii="inherit" w:eastAsia="微软雅黑" w:hAnsi="inherit"/>
          <w:color w:val="817C7C"/>
          <w:sz w:val="25"/>
          <w:szCs w:val="25"/>
        </w:rPr>
        <w:t>，则说明释放锁成功；</w:t>
      </w:r>
      <w:r>
        <w:rPr>
          <w:rStyle w:val="a4"/>
          <w:rFonts w:ascii="inherit" w:eastAsia="微软雅黑" w:hAnsi="inherit"/>
          <w:color w:val="817C7C"/>
          <w:sz w:val="25"/>
          <w:szCs w:val="25"/>
          <w:bdr w:val="none" w:sz="0" w:space="0" w:color="auto" w:frame="1"/>
        </w:rPr>
        <w:t>否则</w:t>
      </w:r>
      <w:r>
        <w:rPr>
          <w:rFonts w:ascii="inherit" w:eastAsia="微软雅黑" w:hAnsi="inherit"/>
          <w:color w:val="817C7C"/>
          <w:sz w:val="25"/>
          <w:szCs w:val="25"/>
        </w:rPr>
        <w:t>，执行（</w:t>
      </w:r>
      <w:r>
        <w:rPr>
          <w:rFonts w:ascii="inherit" w:eastAsia="微软雅黑" w:hAnsi="inherit"/>
          <w:color w:val="817C7C"/>
          <w:sz w:val="25"/>
          <w:szCs w:val="25"/>
        </w:rPr>
        <w:t>3</w:t>
      </w:r>
      <w:r>
        <w:rPr>
          <w:rFonts w:ascii="inherit" w:eastAsia="微软雅黑" w:hAnsi="inherit"/>
          <w:color w:val="817C7C"/>
          <w:sz w:val="25"/>
          <w:szCs w:val="25"/>
        </w:rPr>
        <w:t>）。</w:t>
      </w:r>
    </w:p>
    <w:p w:rsidR="008054CB" w:rsidRDefault="008054CB" w:rsidP="00FA61C5">
      <w:pPr>
        <w:pStyle w:val="a3"/>
        <w:numPr>
          <w:ilvl w:val="0"/>
          <w:numId w:val="602"/>
        </w:numPr>
        <w:shd w:val="clear" w:color="auto" w:fill="FAFAFA"/>
        <w:spacing w:before="0" w:beforeAutospacing="0" w:after="0" w:afterAutospacing="0"/>
        <w:ind w:left="0"/>
        <w:textAlignment w:val="baseline"/>
        <w:rPr>
          <w:rFonts w:ascii="inherit" w:eastAsia="微软雅黑" w:hAnsi="inherit" w:hint="eastAsia"/>
          <w:color w:val="817C7C"/>
          <w:sz w:val="29"/>
          <w:szCs w:val="29"/>
        </w:rPr>
      </w:pPr>
      <w:r>
        <w:rPr>
          <w:rFonts w:ascii="inherit" w:eastAsia="微软雅黑" w:hAnsi="inherit"/>
          <w:color w:val="817C7C"/>
          <w:sz w:val="29"/>
          <w:szCs w:val="29"/>
        </w:rPr>
        <w:t>老艿艿：这块的描述不太准确，我的理解是，无论（</w:t>
      </w:r>
      <w:r>
        <w:rPr>
          <w:rStyle w:val="a4"/>
          <w:rFonts w:ascii="inherit" w:eastAsia="微软雅黑" w:hAnsi="inherit"/>
          <w:color w:val="817C7C"/>
          <w:sz w:val="29"/>
          <w:szCs w:val="29"/>
          <w:bdr w:val="none" w:sz="0" w:space="0" w:color="auto" w:frame="1"/>
        </w:rPr>
        <w:t>2</w:t>
      </w:r>
      <w:r>
        <w:rPr>
          <w:rFonts w:ascii="inherit" w:eastAsia="微软雅黑" w:hAnsi="inherit"/>
          <w:color w:val="817C7C"/>
          <w:sz w:val="29"/>
          <w:szCs w:val="29"/>
        </w:rPr>
        <w:t>）是否释放成功，都会唤醒被挂起的线程，重新争夺锁，访问同步代码块。</w:t>
      </w:r>
    </w:p>
    <w:p w:rsidR="00486769" w:rsidRDefault="008054CB" w:rsidP="00486769">
      <w:r>
        <w:rPr>
          <w:noProof/>
        </w:rPr>
        <w:drawing>
          <wp:inline distT="0" distB="0" distL="0" distR="0" wp14:anchorId="77D6FA8E" wp14:editId="6F31C0F1">
            <wp:extent cx="6543252" cy="72199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50074" cy="7227478"/>
                    </a:xfrm>
                    <a:prstGeom prst="rect">
                      <a:avLst/>
                    </a:prstGeom>
                  </pic:spPr>
                </pic:pic>
              </a:graphicData>
            </a:graphic>
          </wp:inline>
        </w:drawing>
      </w:r>
    </w:p>
    <w:p w:rsidR="008054CB" w:rsidRDefault="008054CB" w:rsidP="008054CB">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Style w:val="a4"/>
          <w:rFonts w:ascii="inherit" w:eastAsia="微软雅黑" w:hAnsi="inherit"/>
          <w:color w:val="817C7C"/>
          <w:sz w:val="25"/>
          <w:szCs w:val="25"/>
          <w:bdr w:val="none" w:sz="0" w:space="0" w:color="auto" w:frame="1"/>
        </w:rPr>
        <w:t>注意事项</w:t>
      </w:r>
    </w:p>
    <w:p w:rsidR="008054CB" w:rsidRDefault="008054CB" w:rsidP="008054CB">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对于轻量级锁，其性能提升的依据是：“</w:t>
      </w:r>
      <w:r>
        <w:rPr>
          <w:rStyle w:val="a4"/>
          <w:rFonts w:ascii="inherit" w:eastAsia="微软雅黑" w:hAnsi="inherit"/>
          <w:color w:val="817C7C"/>
          <w:sz w:val="25"/>
          <w:szCs w:val="25"/>
          <w:bdr w:val="none" w:sz="0" w:space="0" w:color="auto" w:frame="1"/>
        </w:rPr>
        <w:t>对于绝大部分的锁，在整个生命周期内都是不会存在竞争的</w:t>
      </w:r>
      <w:r>
        <w:rPr>
          <w:rFonts w:ascii="微软雅黑" w:eastAsia="微软雅黑" w:hAnsi="微软雅黑" w:hint="eastAsia"/>
          <w:color w:val="817C7C"/>
          <w:sz w:val="25"/>
          <w:szCs w:val="25"/>
        </w:rPr>
        <w:t>”。如果打破这个依据则除了互斥的开销外，还有额外的 CAS 操作，因此在有多线程竞争的情况下，轻量级锁比重量级锁更慢。</w:t>
      </w:r>
    </w:p>
    <w:p w:rsidR="008054CB" w:rsidRDefault="008054CB" w:rsidP="008054CB">
      <w:pPr>
        <w:pStyle w:val="3"/>
        <w:shd w:val="clear" w:color="auto" w:fill="FAFAFA"/>
        <w:spacing w:before="120" w:after="120"/>
        <w:textAlignment w:val="baseline"/>
        <w:rPr>
          <w:rFonts w:ascii="微软雅黑" w:eastAsia="微软雅黑" w:hAnsi="微软雅黑"/>
          <w:color w:val="333333"/>
          <w:sz w:val="34"/>
          <w:szCs w:val="34"/>
        </w:rPr>
      </w:pPr>
      <w:r>
        <w:rPr>
          <w:rFonts w:ascii="微软雅黑" w:eastAsia="微软雅黑" w:hAnsi="微软雅黑" w:hint="eastAsia"/>
          <w:color w:val="333333"/>
          <w:sz w:val="34"/>
          <w:szCs w:val="34"/>
        </w:rPr>
        <w:t>3.4.3 偏向锁</w:t>
      </w:r>
    </w:p>
    <w:p w:rsidR="008054CB" w:rsidRDefault="008054CB" w:rsidP="008054CB">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引入偏向锁主要</w:t>
      </w:r>
      <w:r>
        <w:rPr>
          <w:rStyle w:val="a4"/>
          <w:rFonts w:ascii="inherit" w:eastAsia="微软雅黑" w:hAnsi="inherit"/>
          <w:color w:val="817C7C"/>
          <w:sz w:val="25"/>
          <w:szCs w:val="25"/>
          <w:bdr w:val="none" w:sz="0" w:space="0" w:color="auto" w:frame="1"/>
        </w:rPr>
        <w:t>目的</w:t>
      </w:r>
      <w:r>
        <w:rPr>
          <w:rFonts w:ascii="微软雅黑" w:eastAsia="微软雅黑" w:hAnsi="微软雅黑" w:hint="eastAsia"/>
          <w:color w:val="817C7C"/>
          <w:sz w:val="25"/>
          <w:szCs w:val="25"/>
        </w:rPr>
        <w:t>是：为了在无多线程竞争的情况下，尽量减少不必要的轻量级锁执行路径。</w:t>
      </w:r>
    </w:p>
    <w:p w:rsidR="008054CB" w:rsidRDefault="008054CB" w:rsidP="008054CB">
      <w:pPr>
        <w:pStyle w:val="a3"/>
        <w:shd w:val="clear" w:color="auto" w:fill="FAFAFA"/>
        <w:spacing w:before="0" w:beforeAutospacing="0" w:after="0" w:afterAutospacing="0"/>
        <w:textAlignment w:val="baseline"/>
        <w:rPr>
          <w:rFonts w:ascii="inherit" w:eastAsia="微软雅黑" w:hAnsi="inherit" w:hint="eastAsia"/>
          <w:color w:val="817C7C"/>
          <w:sz w:val="28"/>
          <w:szCs w:val="28"/>
        </w:rPr>
      </w:pPr>
      <w:r>
        <w:rPr>
          <w:rFonts w:ascii="inherit" w:eastAsia="微软雅黑" w:hAnsi="inherit"/>
          <w:color w:val="817C7C"/>
          <w:sz w:val="28"/>
          <w:szCs w:val="28"/>
        </w:rPr>
        <w:t>老艿艿：在上文，我们可以看到</w:t>
      </w:r>
      <w:r>
        <w:rPr>
          <w:rStyle w:val="a4"/>
          <w:rFonts w:ascii="inherit" w:eastAsia="微软雅黑" w:hAnsi="inherit"/>
          <w:color w:val="817C7C"/>
          <w:sz w:val="28"/>
          <w:szCs w:val="28"/>
          <w:bdr w:val="none" w:sz="0" w:space="0" w:color="auto" w:frame="1"/>
        </w:rPr>
        <w:t>偏向锁</w:t>
      </w:r>
      <w:r>
        <w:rPr>
          <w:rFonts w:ascii="inherit" w:eastAsia="微软雅黑" w:hAnsi="inherit"/>
          <w:color w:val="817C7C"/>
          <w:sz w:val="28"/>
          <w:szCs w:val="28"/>
        </w:rPr>
        <w:t>时，</w:t>
      </w:r>
      <w:r>
        <w:rPr>
          <w:rFonts w:ascii="inherit" w:eastAsia="微软雅黑" w:hAnsi="inherit"/>
          <w:color w:val="817C7C"/>
          <w:sz w:val="28"/>
          <w:szCs w:val="28"/>
        </w:rPr>
        <w:t xml:space="preserve">Mark Word </w:t>
      </w:r>
      <w:r>
        <w:rPr>
          <w:rFonts w:ascii="inherit" w:eastAsia="微软雅黑" w:hAnsi="inherit"/>
          <w:color w:val="817C7C"/>
          <w:sz w:val="28"/>
          <w:szCs w:val="28"/>
        </w:rPr>
        <w:t>的数据结构为：线程</w:t>
      </w:r>
      <w:r>
        <w:rPr>
          <w:rFonts w:ascii="inherit" w:eastAsia="微软雅黑" w:hAnsi="inherit"/>
          <w:color w:val="817C7C"/>
          <w:sz w:val="28"/>
          <w:szCs w:val="28"/>
        </w:rPr>
        <w:t xml:space="preserve"> ID</w:t>
      </w:r>
      <w:r>
        <w:rPr>
          <w:rFonts w:ascii="inherit" w:eastAsia="微软雅黑" w:hAnsi="inherit"/>
          <w:color w:val="817C7C"/>
          <w:sz w:val="28"/>
          <w:szCs w:val="28"/>
        </w:rPr>
        <w:t>、</w:t>
      </w:r>
      <w:r>
        <w:rPr>
          <w:rFonts w:ascii="inherit" w:eastAsia="微软雅黑" w:hAnsi="inherit"/>
          <w:color w:val="817C7C"/>
          <w:sz w:val="28"/>
          <w:szCs w:val="28"/>
        </w:rPr>
        <w:t xml:space="preserve">Epoch( </w:t>
      </w:r>
      <w:r>
        <w:rPr>
          <w:rFonts w:ascii="inherit" w:eastAsia="微软雅黑" w:hAnsi="inherit"/>
          <w:color w:val="817C7C"/>
          <w:sz w:val="28"/>
          <w:szCs w:val="28"/>
        </w:rPr>
        <w:t>偏向锁的时间戳</w:t>
      </w:r>
      <w:r>
        <w:rPr>
          <w:rFonts w:ascii="inherit" w:eastAsia="微软雅黑" w:hAnsi="inherit"/>
          <w:color w:val="817C7C"/>
          <w:sz w:val="28"/>
          <w:szCs w:val="28"/>
        </w:rPr>
        <w:t xml:space="preserve"> )</w:t>
      </w:r>
      <w:r>
        <w:rPr>
          <w:rFonts w:ascii="inherit" w:eastAsia="微软雅黑" w:hAnsi="inherit"/>
          <w:color w:val="817C7C"/>
          <w:sz w:val="28"/>
          <w:szCs w:val="28"/>
        </w:rPr>
        <w:t>、对象分带年龄、是否是偏向锁</w:t>
      </w:r>
      <w:r>
        <w:rPr>
          <w:rFonts w:ascii="inherit" w:eastAsia="微软雅黑" w:hAnsi="inherit"/>
          <w:color w:val="817C7C"/>
          <w:sz w:val="28"/>
          <w:szCs w:val="28"/>
        </w:rPr>
        <w:t>( </w:t>
      </w:r>
      <w:r>
        <w:rPr>
          <w:rStyle w:val="HTML"/>
          <w:rFonts w:ascii="Consolas" w:hAnsi="Consolas" w:cs="Consolas"/>
          <w:color w:val="747070"/>
          <w:sz w:val="25"/>
          <w:szCs w:val="25"/>
          <w:bdr w:val="single" w:sz="6" w:space="0" w:color="D6D6D6" w:frame="1"/>
          <w:shd w:val="clear" w:color="auto" w:fill="EEEEEE"/>
        </w:rPr>
        <w:t>1</w:t>
      </w:r>
      <w:r>
        <w:rPr>
          <w:rFonts w:ascii="inherit" w:eastAsia="微软雅黑" w:hAnsi="inherit"/>
          <w:color w:val="817C7C"/>
          <w:sz w:val="28"/>
          <w:szCs w:val="28"/>
        </w:rPr>
        <w:t> )</w:t>
      </w:r>
      <w:r>
        <w:rPr>
          <w:rFonts w:ascii="inherit" w:eastAsia="微软雅黑" w:hAnsi="inherit"/>
          <w:color w:val="817C7C"/>
          <w:sz w:val="28"/>
          <w:szCs w:val="28"/>
        </w:rPr>
        <w:t>、锁标识位</w:t>
      </w:r>
      <w:r>
        <w:rPr>
          <w:rFonts w:ascii="inherit" w:eastAsia="微软雅黑" w:hAnsi="inherit"/>
          <w:color w:val="817C7C"/>
          <w:sz w:val="28"/>
          <w:szCs w:val="28"/>
        </w:rPr>
        <w:t>( </w:t>
      </w:r>
      <w:r>
        <w:rPr>
          <w:rStyle w:val="HTML"/>
          <w:rFonts w:ascii="Consolas" w:hAnsi="Consolas" w:cs="Consolas"/>
          <w:color w:val="747070"/>
          <w:sz w:val="25"/>
          <w:szCs w:val="25"/>
          <w:bdr w:val="single" w:sz="6" w:space="0" w:color="D6D6D6" w:frame="1"/>
          <w:shd w:val="clear" w:color="auto" w:fill="EEEEEE"/>
        </w:rPr>
        <w:t>01</w:t>
      </w:r>
      <w:r>
        <w:rPr>
          <w:rFonts w:ascii="inherit" w:eastAsia="微软雅黑" w:hAnsi="inherit"/>
          <w:color w:val="817C7C"/>
          <w:sz w:val="28"/>
          <w:szCs w:val="28"/>
        </w:rPr>
        <w:t> )</w:t>
      </w:r>
      <w:r>
        <w:rPr>
          <w:rFonts w:ascii="inherit" w:eastAsia="微软雅黑" w:hAnsi="inherit"/>
          <w:color w:val="817C7C"/>
          <w:sz w:val="28"/>
          <w:szCs w:val="28"/>
        </w:rPr>
        <w:t>。</w:t>
      </w:r>
    </w:p>
    <w:p w:rsidR="008054CB" w:rsidRDefault="008054CB" w:rsidP="008054CB">
      <w:pPr>
        <w:pStyle w:val="a3"/>
        <w:shd w:val="clear" w:color="auto" w:fill="FAFAFA"/>
        <w:spacing w:before="288" w:beforeAutospacing="0" w:after="288"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只需要检查是否为偏向锁、锁标识为以及 ThreadID 即可，处理流程如下：</w:t>
      </w:r>
    </w:p>
    <w:p w:rsidR="008054CB" w:rsidRDefault="008054CB" w:rsidP="008054CB">
      <w:pPr>
        <w:pStyle w:val="a3"/>
        <w:shd w:val="clear" w:color="auto" w:fill="FAFAFA"/>
        <w:spacing w:before="0" w:beforeAutospacing="0" w:after="0" w:afterAutospacing="0"/>
        <w:textAlignment w:val="baseline"/>
        <w:rPr>
          <w:rStyle w:val="a4"/>
          <w:rFonts w:ascii="inherit" w:eastAsia="微软雅黑" w:hAnsi="inherit" w:hint="eastAsia"/>
          <w:color w:val="817C7C"/>
          <w:sz w:val="25"/>
          <w:szCs w:val="25"/>
          <w:bdr w:val="none" w:sz="0" w:space="0" w:color="auto" w:frame="1"/>
        </w:rPr>
      </w:pPr>
      <w:r>
        <w:rPr>
          <w:rStyle w:val="a4"/>
          <w:rFonts w:ascii="inherit" w:eastAsia="微软雅黑" w:hAnsi="inherit"/>
          <w:color w:val="817C7C"/>
          <w:sz w:val="25"/>
          <w:szCs w:val="25"/>
          <w:bdr w:val="none" w:sz="0" w:space="0" w:color="auto" w:frame="1"/>
        </w:rPr>
        <w:t>获取偏向锁</w:t>
      </w:r>
    </w:p>
    <w:p w:rsidR="006A18F5" w:rsidRDefault="006A18F5" w:rsidP="008054CB">
      <w:pPr>
        <w:pStyle w:val="a3"/>
        <w:shd w:val="clear" w:color="auto" w:fill="FAFAFA"/>
        <w:spacing w:before="0" w:beforeAutospacing="0" w:after="0" w:afterAutospacing="0"/>
        <w:textAlignment w:val="baseline"/>
        <w:rPr>
          <w:rStyle w:val="a4"/>
          <w:rFonts w:ascii="inherit" w:eastAsia="微软雅黑" w:hAnsi="inherit" w:hint="eastAsia"/>
          <w:color w:val="817C7C"/>
          <w:sz w:val="25"/>
          <w:szCs w:val="25"/>
          <w:bdr w:val="none" w:sz="0" w:space="0" w:color="auto" w:frame="1"/>
        </w:rPr>
      </w:pPr>
    </w:p>
    <w:p w:rsidR="006A18F5" w:rsidRPr="006A18F5" w:rsidRDefault="006A18F5" w:rsidP="008054CB">
      <w:pPr>
        <w:pStyle w:val="a3"/>
        <w:shd w:val="clear" w:color="auto" w:fill="FAFAFA"/>
        <w:spacing w:before="0" w:beforeAutospacing="0" w:after="0" w:afterAutospacing="0"/>
        <w:textAlignment w:val="baseline"/>
        <w:rPr>
          <w:rStyle w:val="a4"/>
          <w:rFonts w:ascii="inherit" w:eastAsia="微软雅黑" w:hAnsi="inherit" w:hint="eastAsia"/>
          <w:b w:val="0"/>
          <w:color w:val="817C7C"/>
          <w:sz w:val="25"/>
          <w:szCs w:val="25"/>
          <w:bdr w:val="none" w:sz="0" w:space="0" w:color="auto" w:frame="1"/>
        </w:rPr>
      </w:pPr>
      <w:r w:rsidRPr="006A18F5">
        <w:rPr>
          <w:rStyle w:val="a4"/>
          <w:rFonts w:ascii="inherit" w:eastAsia="微软雅黑" w:hAnsi="inherit" w:hint="eastAsia"/>
          <w:b w:val="0"/>
          <w:color w:val="817C7C"/>
          <w:sz w:val="25"/>
          <w:szCs w:val="25"/>
          <w:bdr w:val="none" w:sz="0" w:space="0" w:color="auto" w:frame="1"/>
        </w:rPr>
        <w:t>0.</w:t>
      </w:r>
      <w:r w:rsidRPr="006A18F5">
        <w:rPr>
          <w:rStyle w:val="a4"/>
          <w:rFonts w:ascii="inherit" w:eastAsia="微软雅黑" w:hAnsi="inherit" w:hint="eastAsia"/>
          <w:b w:val="0"/>
          <w:color w:val="817C7C"/>
          <w:sz w:val="25"/>
          <w:szCs w:val="25"/>
          <w:bdr w:val="none" w:sz="0" w:space="0" w:color="auto" w:frame="1"/>
        </w:rPr>
        <w:t>判断</w:t>
      </w:r>
      <w:r>
        <w:rPr>
          <w:rStyle w:val="a4"/>
          <w:rFonts w:ascii="inherit" w:eastAsia="微软雅黑" w:hAnsi="inherit"/>
          <w:b w:val="0"/>
          <w:color w:val="817C7C"/>
          <w:sz w:val="25"/>
          <w:szCs w:val="25"/>
          <w:bdr w:val="none" w:sz="0" w:space="0" w:color="auto" w:frame="1"/>
        </w:rPr>
        <w:t>M</w:t>
      </w:r>
      <w:r>
        <w:rPr>
          <w:rStyle w:val="a4"/>
          <w:rFonts w:ascii="inherit" w:eastAsia="微软雅黑" w:hAnsi="inherit" w:hint="eastAsia"/>
          <w:b w:val="0"/>
          <w:color w:val="817C7C"/>
          <w:sz w:val="25"/>
          <w:szCs w:val="25"/>
          <w:bdr w:val="none" w:sz="0" w:space="0" w:color="auto" w:frame="1"/>
        </w:rPr>
        <w:t>ark</w:t>
      </w:r>
      <w:r>
        <w:rPr>
          <w:rStyle w:val="a4"/>
          <w:rFonts w:ascii="inherit" w:eastAsia="微软雅黑" w:hAnsi="inherit"/>
          <w:b w:val="0"/>
          <w:color w:val="817C7C"/>
          <w:sz w:val="25"/>
          <w:szCs w:val="25"/>
          <w:bdr w:val="none" w:sz="0" w:space="0" w:color="auto" w:frame="1"/>
        </w:rPr>
        <w:t xml:space="preserve"> Word</w:t>
      </w:r>
      <w:r>
        <w:rPr>
          <w:rStyle w:val="a4"/>
          <w:rFonts w:ascii="inherit" w:eastAsia="微软雅黑" w:hAnsi="inherit"/>
          <w:b w:val="0"/>
          <w:color w:val="817C7C"/>
          <w:sz w:val="25"/>
          <w:szCs w:val="25"/>
          <w:bdr w:val="none" w:sz="0" w:space="0" w:color="auto" w:frame="1"/>
        </w:rPr>
        <w:t>是否</w:t>
      </w:r>
      <w:r>
        <w:rPr>
          <w:rStyle w:val="a4"/>
          <w:rFonts w:ascii="inherit" w:eastAsia="微软雅黑" w:hAnsi="inherit" w:hint="eastAsia"/>
          <w:b w:val="0"/>
          <w:color w:val="817C7C"/>
          <w:sz w:val="25"/>
          <w:szCs w:val="25"/>
          <w:bdr w:val="none" w:sz="0" w:space="0" w:color="auto" w:frame="1"/>
        </w:rPr>
        <w:t>无锁</w:t>
      </w:r>
      <w:r>
        <w:rPr>
          <w:rStyle w:val="a4"/>
          <w:rFonts w:ascii="inherit" w:eastAsia="微软雅黑" w:hAnsi="inherit"/>
          <w:b w:val="0"/>
          <w:color w:val="817C7C"/>
          <w:sz w:val="25"/>
          <w:szCs w:val="25"/>
          <w:bdr w:val="none" w:sz="0" w:space="0" w:color="auto" w:frame="1"/>
        </w:rPr>
        <w:t>,</w:t>
      </w:r>
      <w:r>
        <w:rPr>
          <w:rStyle w:val="a4"/>
          <w:rFonts w:ascii="inherit" w:eastAsia="微软雅黑" w:hAnsi="inherit" w:hint="eastAsia"/>
          <w:b w:val="0"/>
          <w:color w:val="817C7C"/>
          <w:sz w:val="25"/>
          <w:szCs w:val="25"/>
          <w:bdr w:val="none" w:sz="0" w:space="0" w:color="auto" w:frame="1"/>
        </w:rPr>
        <w:t>无锁则</w:t>
      </w:r>
      <w:r>
        <w:rPr>
          <w:rStyle w:val="a4"/>
          <w:rFonts w:ascii="inherit" w:eastAsia="微软雅黑" w:hAnsi="inherit"/>
          <w:b w:val="0"/>
          <w:color w:val="817C7C"/>
          <w:sz w:val="25"/>
          <w:szCs w:val="25"/>
          <w:bdr w:val="none" w:sz="0" w:space="0" w:color="auto" w:frame="1"/>
        </w:rPr>
        <w:t>CAS</w:t>
      </w:r>
      <w:r>
        <w:rPr>
          <w:rStyle w:val="a4"/>
          <w:rFonts w:ascii="inherit" w:eastAsia="微软雅黑" w:hAnsi="inherit" w:hint="eastAsia"/>
          <w:b w:val="0"/>
          <w:color w:val="817C7C"/>
          <w:sz w:val="25"/>
          <w:szCs w:val="25"/>
          <w:bdr w:val="none" w:sz="0" w:space="0" w:color="auto" w:frame="1"/>
        </w:rPr>
        <w:t>修改</w:t>
      </w:r>
      <w:r>
        <w:rPr>
          <w:rStyle w:val="a4"/>
          <w:rFonts w:ascii="inherit" w:eastAsia="微软雅黑" w:hAnsi="inherit"/>
          <w:b w:val="0"/>
          <w:color w:val="817C7C"/>
          <w:sz w:val="25"/>
          <w:szCs w:val="25"/>
          <w:bdr w:val="none" w:sz="0" w:space="0" w:color="auto" w:frame="1"/>
        </w:rPr>
        <w:t>偏向锁</w:t>
      </w:r>
      <w:r>
        <w:rPr>
          <w:rStyle w:val="a4"/>
          <w:rFonts w:ascii="inherit" w:eastAsia="微软雅黑" w:hAnsi="inherit" w:hint="eastAsia"/>
          <w:b w:val="0"/>
          <w:color w:val="817C7C"/>
          <w:sz w:val="25"/>
          <w:szCs w:val="25"/>
          <w:bdr w:val="none" w:sz="0" w:space="0" w:color="auto" w:frame="1"/>
        </w:rPr>
        <w:t>标识</w:t>
      </w:r>
      <w:r>
        <w:rPr>
          <w:rStyle w:val="a4"/>
          <w:rFonts w:ascii="inherit" w:eastAsia="微软雅黑" w:hAnsi="inherit"/>
          <w:b w:val="0"/>
          <w:color w:val="817C7C"/>
          <w:sz w:val="25"/>
          <w:szCs w:val="25"/>
          <w:bdr w:val="none" w:sz="0" w:space="0" w:color="auto" w:frame="1"/>
        </w:rPr>
        <w:t>为</w:t>
      </w:r>
      <w:r>
        <w:rPr>
          <w:rStyle w:val="a4"/>
          <w:rFonts w:ascii="inherit" w:eastAsia="微软雅黑" w:hAnsi="inherit" w:hint="eastAsia"/>
          <w:b w:val="0"/>
          <w:color w:val="817C7C"/>
          <w:sz w:val="25"/>
          <w:szCs w:val="25"/>
          <w:bdr w:val="none" w:sz="0" w:space="0" w:color="auto" w:frame="1"/>
        </w:rPr>
        <w:t>1</w:t>
      </w:r>
      <w:r>
        <w:rPr>
          <w:rStyle w:val="a4"/>
          <w:rFonts w:ascii="inherit" w:eastAsia="微软雅黑" w:hAnsi="inherit"/>
          <w:b w:val="0"/>
          <w:color w:val="817C7C"/>
          <w:sz w:val="25"/>
          <w:szCs w:val="25"/>
          <w:bdr w:val="none" w:sz="0" w:space="0" w:color="auto" w:frame="1"/>
        </w:rPr>
        <w:t>,</w:t>
      </w:r>
      <w:r>
        <w:rPr>
          <w:rStyle w:val="a4"/>
          <w:rFonts w:ascii="inherit" w:eastAsia="微软雅黑" w:hAnsi="inherit"/>
          <w:b w:val="0"/>
          <w:color w:val="817C7C"/>
          <w:sz w:val="25"/>
          <w:szCs w:val="25"/>
          <w:bdr w:val="none" w:sz="0" w:space="0" w:color="auto" w:frame="1"/>
        </w:rPr>
        <w:t>并修改</w:t>
      </w:r>
      <w:r>
        <w:rPr>
          <w:rStyle w:val="a4"/>
          <w:rFonts w:ascii="inherit" w:eastAsia="微软雅黑" w:hAnsi="inherit" w:hint="eastAsia"/>
          <w:b w:val="0"/>
          <w:color w:val="817C7C"/>
          <w:sz w:val="25"/>
          <w:szCs w:val="25"/>
          <w:bdr w:val="none" w:sz="0" w:space="0" w:color="auto" w:frame="1"/>
        </w:rPr>
        <w:t>M</w:t>
      </w:r>
      <w:r>
        <w:rPr>
          <w:rStyle w:val="a4"/>
          <w:rFonts w:ascii="inherit" w:eastAsia="微软雅黑" w:hAnsi="inherit"/>
          <w:b w:val="0"/>
          <w:color w:val="817C7C"/>
          <w:sz w:val="25"/>
          <w:szCs w:val="25"/>
          <w:bdr w:val="none" w:sz="0" w:space="0" w:color="auto" w:frame="1"/>
        </w:rPr>
        <w:t>ark Word</w:t>
      </w:r>
      <w:r>
        <w:rPr>
          <w:rStyle w:val="a4"/>
          <w:rFonts w:ascii="inherit" w:eastAsia="微软雅黑" w:hAnsi="inherit"/>
          <w:b w:val="0"/>
          <w:color w:val="817C7C"/>
          <w:sz w:val="25"/>
          <w:szCs w:val="25"/>
          <w:bdr w:val="none" w:sz="0" w:space="0" w:color="auto" w:frame="1"/>
        </w:rPr>
        <w:t>的锁标识为</w:t>
      </w:r>
      <w:r>
        <w:rPr>
          <w:rStyle w:val="a4"/>
          <w:rFonts w:ascii="inherit" w:eastAsia="微软雅黑" w:hAnsi="inherit" w:hint="eastAsia"/>
          <w:b w:val="0"/>
          <w:color w:val="817C7C"/>
          <w:sz w:val="25"/>
          <w:szCs w:val="25"/>
          <w:bdr w:val="none" w:sz="0" w:space="0" w:color="auto" w:frame="1"/>
        </w:rPr>
        <w:t>01</w:t>
      </w:r>
    </w:p>
    <w:p w:rsidR="008054CB" w:rsidRDefault="008054CB" w:rsidP="00FA61C5">
      <w:pPr>
        <w:widowControl/>
        <w:numPr>
          <w:ilvl w:val="0"/>
          <w:numId w:val="603"/>
        </w:numPr>
        <w:shd w:val="clear" w:color="auto" w:fill="FAFAFA"/>
        <w:ind w:left="0"/>
        <w:jc w:val="left"/>
        <w:textAlignment w:val="baseline"/>
        <w:rPr>
          <w:rFonts w:ascii="inherit" w:eastAsia="微软雅黑" w:hAnsi="inherit" w:hint="eastAsia"/>
          <w:color w:val="817C7C"/>
          <w:sz w:val="25"/>
          <w:szCs w:val="25"/>
        </w:rPr>
      </w:pPr>
      <w:r>
        <w:rPr>
          <w:rFonts w:ascii="inherit" w:eastAsia="微软雅黑" w:hAnsi="inherit"/>
          <w:color w:val="817C7C"/>
          <w:sz w:val="25"/>
          <w:szCs w:val="25"/>
        </w:rPr>
        <w:t>检测</w:t>
      </w:r>
      <w:r>
        <w:rPr>
          <w:rFonts w:ascii="inherit" w:eastAsia="微软雅黑" w:hAnsi="inherit"/>
          <w:color w:val="817C7C"/>
          <w:sz w:val="25"/>
          <w:szCs w:val="25"/>
        </w:rPr>
        <w:t xml:space="preserve"> Mark Word</w:t>
      </w:r>
      <w:r>
        <w:rPr>
          <w:rFonts w:ascii="inherit" w:eastAsia="微软雅黑" w:hAnsi="inherit"/>
          <w:color w:val="817C7C"/>
          <w:sz w:val="25"/>
          <w:szCs w:val="25"/>
        </w:rPr>
        <w:t>是</w:t>
      </w:r>
      <w:r>
        <w:rPr>
          <w:rFonts w:ascii="inherit" w:eastAsia="微软雅黑" w:hAnsi="inherit"/>
          <w:color w:val="817C7C"/>
          <w:sz w:val="25"/>
          <w:szCs w:val="25"/>
        </w:rPr>
        <w:t xml:space="preserve"> </w:t>
      </w:r>
      <w:r>
        <w:rPr>
          <w:rFonts w:ascii="inherit" w:eastAsia="微软雅黑" w:hAnsi="inherit"/>
          <w:color w:val="817C7C"/>
          <w:sz w:val="25"/>
          <w:szCs w:val="25"/>
        </w:rPr>
        <w:t>否为可偏向状态，即是否为偏向锁的标识位为</w:t>
      </w:r>
      <w:r>
        <w:rPr>
          <w:rFonts w:ascii="inherit" w:eastAsia="微软雅黑" w:hAnsi="inherit"/>
          <w:color w:val="817C7C"/>
          <w:sz w:val="25"/>
          <w:szCs w:val="25"/>
        </w:rPr>
        <w:t> </w:t>
      </w:r>
      <w:r>
        <w:rPr>
          <w:rStyle w:val="HTML"/>
          <w:rFonts w:ascii="Consolas" w:hAnsi="Consolas" w:cs="Consolas"/>
          <w:color w:val="747070"/>
          <w:sz w:val="23"/>
          <w:szCs w:val="23"/>
          <w:bdr w:val="single" w:sz="6" w:space="0" w:color="D6D6D6" w:frame="1"/>
          <w:shd w:val="clear" w:color="auto" w:fill="EEEEEE"/>
        </w:rPr>
        <w:t>1</w:t>
      </w:r>
      <w:r>
        <w:rPr>
          <w:rFonts w:ascii="inherit" w:eastAsia="微软雅黑" w:hAnsi="inherit"/>
          <w:color w:val="817C7C"/>
          <w:sz w:val="25"/>
          <w:szCs w:val="25"/>
        </w:rPr>
        <w:t> </w:t>
      </w:r>
      <w:r>
        <w:rPr>
          <w:rFonts w:ascii="inherit" w:eastAsia="微软雅黑" w:hAnsi="inherit"/>
          <w:color w:val="817C7C"/>
          <w:sz w:val="25"/>
          <w:szCs w:val="25"/>
        </w:rPr>
        <w:t>，锁标识位为</w:t>
      </w:r>
      <w:r>
        <w:rPr>
          <w:rFonts w:ascii="inherit" w:eastAsia="微软雅黑" w:hAnsi="inherit"/>
          <w:color w:val="817C7C"/>
          <w:sz w:val="25"/>
          <w:szCs w:val="25"/>
        </w:rPr>
        <w:t> </w:t>
      </w:r>
      <w:r>
        <w:rPr>
          <w:rStyle w:val="HTML"/>
          <w:rFonts w:ascii="Consolas" w:hAnsi="Consolas" w:cs="Consolas"/>
          <w:color w:val="747070"/>
          <w:sz w:val="23"/>
          <w:szCs w:val="23"/>
          <w:bdr w:val="single" w:sz="6" w:space="0" w:color="D6D6D6" w:frame="1"/>
          <w:shd w:val="clear" w:color="auto" w:fill="EEEEEE"/>
        </w:rPr>
        <w:t>01</w:t>
      </w:r>
      <w:r>
        <w:rPr>
          <w:rFonts w:ascii="inherit" w:eastAsia="微软雅黑" w:hAnsi="inherit"/>
          <w:color w:val="817C7C"/>
          <w:sz w:val="25"/>
          <w:szCs w:val="25"/>
        </w:rPr>
        <w:t> </w:t>
      </w:r>
      <w:r>
        <w:rPr>
          <w:rFonts w:ascii="inherit" w:eastAsia="微软雅黑" w:hAnsi="inherit"/>
          <w:color w:val="817C7C"/>
          <w:sz w:val="25"/>
          <w:szCs w:val="25"/>
        </w:rPr>
        <w:t>。</w:t>
      </w:r>
    </w:p>
    <w:p w:rsidR="008054CB" w:rsidRDefault="008054CB" w:rsidP="00FA61C5">
      <w:pPr>
        <w:widowControl/>
        <w:numPr>
          <w:ilvl w:val="0"/>
          <w:numId w:val="603"/>
        </w:numPr>
        <w:shd w:val="clear" w:color="auto" w:fill="FAFAFA"/>
        <w:ind w:left="0"/>
        <w:jc w:val="left"/>
        <w:textAlignment w:val="baseline"/>
        <w:rPr>
          <w:rFonts w:ascii="inherit" w:eastAsia="微软雅黑" w:hAnsi="inherit" w:hint="eastAsia"/>
          <w:color w:val="817C7C"/>
          <w:sz w:val="25"/>
          <w:szCs w:val="25"/>
        </w:rPr>
      </w:pPr>
      <w:r>
        <w:rPr>
          <w:rFonts w:ascii="inherit" w:eastAsia="微软雅黑" w:hAnsi="inherit"/>
          <w:color w:val="817C7C"/>
          <w:sz w:val="25"/>
          <w:szCs w:val="25"/>
        </w:rPr>
        <w:t>若为可偏向状态，则测试线程</w:t>
      </w:r>
      <w:r>
        <w:rPr>
          <w:rFonts w:ascii="inherit" w:eastAsia="微软雅黑" w:hAnsi="inherit"/>
          <w:color w:val="817C7C"/>
          <w:sz w:val="25"/>
          <w:szCs w:val="25"/>
        </w:rPr>
        <w:t xml:space="preserve"> ID </w:t>
      </w:r>
      <w:r>
        <w:rPr>
          <w:rFonts w:ascii="inherit" w:eastAsia="微软雅黑" w:hAnsi="inherit"/>
          <w:color w:val="817C7C"/>
          <w:sz w:val="25"/>
          <w:szCs w:val="25"/>
        </w:rPr>
        <w:t>是否为当前线程</w:t>
      </w:r>
      <w:r>
        <w:rPr>
          <w:rFonts w:ascii="inherit" w:eastAsia="微软雅黑" w:hAnsi="inherit"/>
          <w:color w:val="817C7C"/>
          <w:sz w:val="25"/>
          <w:szCs w:val="25"/>
        </w:rPr>
        <w:t xml:space="preserve"> ID </w:t>
      </w:r>
      <w:r>
        <w:rPr>
          <w:rFonts w:ascii="inherit" w:eastAsia="微软雅黑" w:hAnsi="inherit"/>
          <w:color w:val="817C7C"/>
          <w:sz w:val="25"/>
          <w:szCs w:val="25"/>
        </w:rPr>
        <w:t>？如果</w:t>
      </w:r>
      <w:r>
        <w:rPr>
          <w:rStyle w:val="a4"/>
          <w:rFonts w:ascii="inherit" w:eastAsia="微软雅黑" w:hAnsi="inherit"/>
          <w:color w:val="817C7C"/>
          <w:sz w:val="25"/>
          <w:szCs w:val="25"/>
          <w:bdr w:val="none" w:sz="0" w:space="0" w:color="auto" w:frame="1"/>
        </w:rPr>
        <w:t>是</w:t>
      </w:r>
      <w:r>
        <w:rPr>
          <w:rFonts w:ascii="inherit" w:eastAsia="微软雅黑" w:hAnsi="inherit"/>
          <w:color w:val="817C7C"/>
          <w:sz w:val="25"/>
          <w:szCs w:val="25"/>
        </w:rPr>
        <w:t>，则执行步骤（</w:t>
      </w:r>
      <w:r>
        <w:rPr>
          <w:rFonts w:ascii="inherit" w:eastAsia="微软雅黑" w:hAnsi="inherit"/>
          <w:color w:val="817C7C"/>
          <w:sz w:val="25"/>
          <w:szCs w:val="25"/>
        </w:rPr>
        <w:t>5</w:t>
      </w:r>
      <w:r>
        <w:rPr>
          <w:rFonts w:ascii="inherit" w:eastAsia="微软雅黑" w:hAnsi="inherit"/>
          <w:color w:val="817C7C"/>
          <w:sz w:val="25"/>
          <w:szCs w:val="25"/>
        </w:rPr>
        <w:t>）；</w:t>
      </w:r>
      <w:r>
        <w:rPr>
          <w:rStyle w:val="a4"/>
          <w:rFonts w:ascii="inherit" w:eastAsia="微软雅黑" w:hAnsi="inherit"/>
          <w:color w:val="817C7C"/>
          <w:sz w:val="25"/>
          <w:szCs w:val="25"/>
          <w:bdr w:val="none" w:sz="0" w:space="0" w:color="auto" w:frame="1"/>
        </w:rPr>
        <w:t>否则</w:t>
      </w:r>
      <w:r>
        <w:rPr>
          <w:rFonts w:ascii="inherit" w:eastAsia="微软雅黑" w:hAnsi="inherit"/>
          <w:color w:val="817C7C"/>
          <w:sz w:val="25"/>
          <w:szCs w:val="25"/>
        </w:rPr>
        <w:t>，执行步骤（</w:t>
      </w:r>
      <w:r>
        <w:rPr>
          <w:rFonts w:ascii="inherit" w:eastAsia="微软雅黑" w:hAnsi="inherit"/>
          <w:color w:val="817C7C"/>
          <w:sz w:val="25"/>
          <w:szCs w:val="25"/>
        </w:rPr>
        <w:t>3</w:t>
      </w:r>
      <w:r>
        <w:rPr>
          <w:rFonts w:ascii="inherit" w:eastAsia="微软雅黑" w:hAnsi="inherit"/>
          <w:color w:val="817C7C"/>
          <w:sz w:val="25"/>
          <w:szCs w:val="25"/>
        </w:rPr>
        <w:t>）。</w:t>
      </w:r>
    </w:p>
    <w:p w:rsidR="008054CB" w:rsidRDefault="008054CB" w:rsidP="00FA61C5">
      <w:pPr>
        <w:widowControl/>
        <w:numPr>
          <w:ilvl w:val="0"/>
          <w:numId w:val="603"/>
        </w:numPr>
        <w:shd w:val="clear" w:color="auto" w:fill="FAFAFA"/>
        <w:ind w:left="0"/>
        <w:jc w:val="left"/>
        <w:textAlignment w:val="baseline"/>
        <w:rPr>
          <w:rFonts w:ascii="inherit" w:eastAsia="微软雅黑" w:hAnsi="inherit" w:hint="eastAsia"/>
          <w:color w:val="817C7C"/>
          <w:sz w:val="25"/>
          <w:szCs w:val="25"/>
        </w:rPr>
      </w:pPr>
      <w:r>
        <w:rPr>
          <w:rFonts w:ascii="inherit" w:eastAsia="微软雅黑" w:hAnsi="inherit"/>
          <w:color w:val="817C7C"/>
          <w:sz w:val="25"/>
          <w:szCs w:val="25"/>
        </w:rPr>
        <w:t>如果线程</w:t>
      </w:r>
      <w:r>
        <w:rPr>
          <w:rFonts w:ascii="inherit" w:eastAsia="微软雅黑" w:hAnsi="inherit"/>
          <w:color w:val="817C7C"/>
          <w:sz w:val="25"/>
          <w:szCs w:val="25"/>
        </w:rPr>
        <w:t xml:space="preserve"> ID </w:t>
      </w:r>
      <w:r>
        <w:rPr>
          <w:rFonts w:ascii="inherit" w:eastAsia="微软雅黑" w:hAnsi="inherit"/>
          <w:color w:val="817C7C"/>
          <w:sz w:val="25"/>
          <w:szCs w:val="25"/>
        </w:rPr>
        <w:t>不为当前线程</w:t>
      </w:r>
      <w:r>
        <w:rPr>
          <w:rFonts w:ascii="inherit" w:eastAsia="微软雅黑" w:hAnsi="inherit"/>
          <w:color w:val="817C7C"/>
          <w:sz w:val="25"/>
          <w:szCs w:val="25"/>
        </w:rPr>
        <w:t xml:space="preserve"> ID </w:t>
      </w:r>
      <w:r>
        <w:rPr>
          <w:rFonts w:ascii="inherit" w:eastAsia="微软雅黑" w:hAnsi="inherit"/>
          <w:color w:val="817C7C"/>
          <w:sz w:val="25"/>
          <w:szCs w:val="25"/>
        </w:rPr>
        <w:t>，则通过</w:t>
      </w:r>
      <w:r>
        <w:rPr>
          <w:rFonts w:ascii="inherit" w:eastAsia="微软雅黑" w:hAnsi="inherit"/>
          <w:color w:val="817C7C"/>
          <w:sz w:val="25"/>
          <w:szCs w:val="25"/>
        </w:rPr>
        <w:t xml:space="preserve"> CAS </w:t>
      </w:r>
      <w:r>
        <w:rPr>
          <w:rFonts w:ascii="inherit" w:eastAsia="微软雅黑" w:hAnsi="inherit"/>
          <w:color w:val="817C7C"/>
          <w:sz w:val="25"/>
          <w:szCs w:val="25"/>
        </w:rPr>
        <w:t>操作竞争锁。竞争</w:t>
      </w:r>
      <w:r>
        <w:rPr>
          <w:rStyle w:val="a4"/>
          <w:rFonts w:ascii="inherit" w:eastAsia="微软雅黑" w:hAnsi="inherit"/>
          <w:color w:val="817C7C"/>
          <w:sz w:val="25"/>
          <w:szCs w:val="25"/>
          <w:bdr w:val="none" w:sz="0" w:space="0" w:color="auto" w:frame="1"/>
        </w:rPr>
        <w:t>成功</w:t>
      </w:r>
      <w:r>
        <w:rPr>
          <w:rFonts w:ascii="inherit" w:eastAsia="微软雅黑" w:hAnsi="inherit"/>
          <w:color w:val="817C7C"/>
          <w:sz w:val="25"/>
          <w:szCs w:val="25"/>
        </w:rPr>
        <w:t>，则将</w:t>
      </w:r>
      <w:r>
        <w:rPr>
          <w:rFonts w:ascii="inherit" w:eastAsia="微软雅黑" w:hAnsi="inherit"/>
          <w:color w:val="817C7C"/>
          <w:sz w:val="25"/>
          <w:szCs w:val="25"/>
        </w:rPr>
        <w:t xml:space="preserve"> Mark Word </w:t>
      </w:r>
      <w:r>
        <w:rPr>
          <w:rFonts w:ascii="inherit" w:eastAsia="微软雅黑" w:hAnsi="inherit"/>
          <w:color w:val="817C7C"/>
          <w:sz w:val="25"/>
          <w:szCs w:val="25"/>
        </w:rPr>
        <w:t>的线程</w:t>
      </w:r>
      <w:r>
        <w:rPr>
          <w:rFonts w:ascii="inherit" w:eastAsia="微软雅黑" w:hAnsi="inherit"/>
          <w:color w:val="817C7C"/>
          <w:sz w:val="25"/>
          <w:szCs w:val="25"/>
        </w:rPr>
        <w:t xml:space="preserve"> ID </w:t>
      </w:r>
      <w:r>
        <w:rPr>
          <w:rFonts w:ascii="inherit" w:eastAsia="微软雅黑" w:hAnsi="inherit"/>
          <w:color w:val="817C7C"/>
          <w:sz w:val="25"/>
          <w:szCs w:val="25"/>
        </w:rPr>
        <w:t>替换为</w:t>
      </w:r>
      <w:r>
        <w:rPr>
          <w:rStyle w:val="a4"/>
          <w:rFonts w:ascii="inherit" w:eastAsia="微软雅黑" w:hAnsi="inherit"/>
          <w:color w:val="817C7C"/>
          <w:sz w:val="25"/>
          <w:szCs w:val="25"/>
          <w:bdr w:val="none" w:sz="0" w:space="0" w:color="auto" w:frame="1"/>
        </w:rPr>
        <w:t>当前</w:t>
      </w:r>
      <w:r>
        <w:rPr>
          <w:rFonts w:ascii="inherit" w:eastAsia="微软雅黑" w:hAnsi="inherit"/>
          <w:color w:val="817C7C"/>
          <w:sz w:val="25"/>
          <w:szCs w:val="25"/>
        </w:rPr>
        <w:t>线程</w:t>
      </w:r>
      <w:r>
        <w:rPr>
          <w:rFonts w:ascii="inherit" w:eastAsia="微软雅黑" w:hAnsi="inherit"/>
          <w:color w:val="817C7C"/>
          <w:sz w:val="25"/>
          <w:szCs w:val="25"/>
        </w:rPr>
        <w:t xml:space="preserve"> ID </w:t>
      </w:r>
      <w:r>
        <w:rPr>
          <w:rFonts w:ascii="inherit" w:eastAsia="微软雅黑" w:hAnsi="inherit"/>
          <w:color w:val="817C7C"/>
          <w:sz w:val="25"/>
          <w:szCs w:val="25"/>
        </w:rPr>
        <w:t>，则执行步骤（</w:t>
      </w:r>
      <w:r>
        <w:rPr>
          <w:rFonts w:ascii="inherit" w:eastAsia="微软雅黑" w:hAnsi="inherit"/>
          <w:color w:val="817C7C"/>
          <w:sz w:val="25"/>
          <w:szCs w:val="25"/>
        </w:rPr>
        <w:t>5</w:t>
      </w:r>
      <w:r>
        <w:rPr>
          <w:rFonts w:ascii="inherit" w:eastAsia="微软雅黑" w:hAnsi="inherit"/>
          <w:color w:val="817C7C"/>
          <w:sz w:val="25"/>
          <w:szCs w:val="25"/>
        </w:rPr>
        <w:t>）；</w:t>
      </w:r>
      <w:r>
        <w:rPr>
          <w:rStyle w:val="a4"/>
          <w:rFonts w:ascii="inherit" w:eastAsia="微软雅黑" w:hAnsi="inherit"/>
          <w:color w:val="817C7C"/>
          <w:sz w:val="25"/>
          <w:szCs w:val="25"/>
          <w:bdr w:val="none" w:sz="0" w:space="0" w:color="auto" w:frame="1"/>
        </w:rPr>
        <w:t>否则</w:t>
      </w:r>
      <w:r>
        <w:rPr>
          <w:rFonts w:ascii="inherit" w:eastAsia="微软雅黑" w:hAnsi="inherit"/>
          <w:color w:val="817C7C"/>
          <w:sz w:val="25"/>
          <w:szCs w:val="25"/>
        </w:rPr>
        <w:t>，执行线程（</w:t>
      </w:r>
      <w:r>
        <w:rPr>
          <w:rFonts w:ascii="inherit" w:eastAsia="微软雅黑" w:hAnsi="inherit"/>
          <w:color w:val="817C7C"/>
          <w:sz w:val="25"/>
          <w:szCs w:val="25"/>
        </w:rPr>
        <w:t>4</w:t>
      </w:r>
      <w:r>
        <w:rPr>
          <w:rFonts w:ascii="inherit" w:eastAsia="微软雅黑" w:hAnsi="inherit"/>
          <w:color w:val="817C7C"/>
          <w:sz w:val="25"/>
          <w:szCs w:val="25"/>
        </w:rPr>
        <w:t>）。</w:t>
      </w:r>
    </w:p>
    <w:p w:rsidR="008054CB" w:rsidRDefault="008054CB" w:rsidP="00FA61C5">
      <w:pPr>
        <w:widowControl/>
        <w:numPr>
          <w:ilvl w:val="0"/>
          <w:numId w:val="603"/>
        </w:numPr>
        <w:shd w:val="clear" w:color="auto" w:fill="FAFAFA"/>
        <w:ind w:left="0"/>
        <w:jc w:val="left"/>
        <w:textAlignment w:val="baseline"/>
        <w:rPr>
          <w:rFonts w:ascii="inherit" w:eastAsia="微软雅黑" w:hAnsi="inherit" w:hint="eastAsia"/>
          <w:color w:val="817C7C"/>
          <w:sz w:val="25"/>
          <w:szCs w:val="25"/>
        </w:rPr>
      </w:pPr>
      <w:r>
        <w:rPr>
          <w:rFonts w:ascii="inherit" w:eastAsia="微软雅黑" w:hAnsi="inherit"/>
          <w:color w:val="817C7C"/>
          <w:sz w:val="25"/>
          <w:szCs w:val="25"/>
        </w:rPr>
        <w:t>通过</w:t>
      </w:r>
      <w:r>
        <w:rPr>
          <w:rFonts w:ascii="inherit" w:eastAsia="微软雅黑" w:hAnsi="inherit"/>
          <w:color w:val="817C7C"/>
          <w:sz w:val="25"/>
          <w:szCs w:val="25"/>
        </w:rPr>
        <w:t xml:space="preserve"> CAS </w:t>
      </w:r>
      <w:r>
        <w:rPr>
          <w:rFonts w:ascii="inherit" w:eastAsia="微软雅黑" w:hAnsi="inherit"/>
          <w:color w:val="817C7C"/>
          <w:sz w:val="25"/>
          <w:szCs w:val="25"/>
        </w:rPr>
        <w:t>竞争锁失败，证明当前存在多线程竞争情况，当到达全局安全点，获得偏向锁的线程被挂起，</w:t>
      </w:r>
      <w:r>
        <w:rPr>
          <w:rStyle w:val="a4"/>
          <w:rFonts w:ascii="inherit" w:eastAsia="微软雅黑" w:hAnsi="inherit"/>
          <w:color w:val="817C7C"/>
          <w:sz w:val="25"/>
          <w:szCs w:val="25"/>
          <w:bdr w:val="none" w:sz="0" w:space="0" w:color="auto" w:frame="1"/>
        </w:rPr>
        <w:t>偏向锁升级为轻量级锁</w:t>
      </w:r>
      <w:r>
        <w:rPr>
          <w:rFonts w:ascii="inherit" w:eastAsia="微软雅黑" w:hAnsi="inherit"/>
          <w:color w:val="817C7C"/>
          <w:sz w:val="25"/>
          <w:szCs w:val="25"/>
        </w:rPr>
        <w:t>，然后被阻塞在安全点的线程继续往下执行同步代码块。</w:t>
      </w:r>
    </w:p>
    <w:p w:rsidR="008054CB" w:rsidRDefault="008054CB" w:rsidP="00FA61C5">
      <w:pPr>
        <w:widowControl/>
        <w:numPr>
          <w:ilvl w:val="0"/>
          <w:numId w:val="603"/>
        </w:numPr>
        <w:shd w:val="clear" w:color="auto" w:fill="FAFAFA"/>
        <w:spacing w:before="120" w:after="120"/>
        <w:ind w:left="0"/>
        <w:jc w:val="left"/>
        <w:textAlignment w:val="baseline"/>
        <w:rPr>
          <w:rFonts w:ascii="inherit" w:eastAsia="微软雅黑" w:hAnsi="inherit" w:hint="eastAsia"/>
          <w:color w:val="817C7C"/>
          <w:sz w:val="25"/>
          <w:szCs w:val="25"/>
        </w:rPr>
      </w:pPr>
      <w:r>
        <w:rPr>
          <w:rFonts w:ascii="inherit" w:eastAsia="微软雅黑" w:hAnsi="inherit"/>
          <w:color w:val="817C7C"/>
          <w:sz w:val="25"/>
          <w:szCs w:val="25"/>
        </w:rPr>
        <w:t>执行同步代码块</w:t>
      </w:r>
    </w:p>
    <w:p w:rsidR="008054CB" w:rsidRDefault="008054CB" w:rsidP="008054CB">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Style w:val="a4"/>
          <w:rFonts w:ascii="inherit" w:eastAsia="微软雅黑" w:hAnsi="inherit"/>
          <w:color w:val="817C7C"/>
          <w:sz w:val="25"/>
          <w:szCs w:val="25"/>
          <w:bdr w:val="none" w:sz="0" w:space="0" w:color="auto" w:frame="1"/>
        </w:rPr>
        <w:t>撤销偏向锁</w:t>
      </w:r>
    </w:p>
    <w:p w:rsidR="008054CB" w:rsidRDefault="008054CB" w:rsidP="008054CB">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Style w:val="a4"/>
          <w:rFonts w:ascii="inherit" w:eastAsia="微软雅黑" w:hAnsi="inherit"/>
          <w:color w:val="817C7C"/>
          <w:sz w:val="25"/>
          <w:szCs w:val="25"/>
          <w:bdr w:val="none" w:sz="0" w:space="0" w:color="auto" w:frame="1"/>
        </w:rPr>
        <w:t>偏向锁的释放采用了一种只有竞争才会释放锁的机制</w:t>
      </w:r>
      <w:r>
        <w:rPr>
          <w:rFonts w:ascii="微软雅黑" w:eastAsia="微软雅黑" w:hAnsi="微软雅黑" w:hint="eastAsia"/>
          <w:color w:val="817C7C"/>
          <w:sz w:val="25"/>
          <w:szCs w:val="25"/>
        </w:rPr>
        <w:t>，线程是</w:t>
      </w:r>
      <w:r>
        <w:rPr>
          <w:rStyle w:val="a4"/>
          <w:rFonts w:ascii="inherit" w:eastAsia="微软雅黑" w:hAnsi="inherit"/>
          <w:color w:val="817C7C"/>
          <w:sz w:val="25"/>
          <w:szCs w:val="25"/>
          <w:bdr w:val="none" w:sz="0" w:space="0" w:color="auto" w:frame="1"/>
        </w:rPr>
        <w:t>不会主动</w:t>
      </w:r>
      <w:r>
        <w:rPr>
          <w:rFonts w:ascii="微软雅黑" w:eastAsia="微软雅黑" w:hAnsi="微软雅黑" w:hint="eastAsia"/>
          <w:color w:val="817C7C"/>
          <w:sz w:val="25"/>
          <w:szCs w:val="25"/>
        </w:rPr>
        <w:t>去释放偏向锁，需要等待其他线程来竞争。</w:t>
      </w:r>
    </w:p>
    <w:p w:rsidR="008054CB" w:rsidRDefault="008054CB" w:rsidP="008054CB">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偏向锁的撤销需要等待</w:t>
      </w:r>
      <w:r>
        <w:rPr>
          <w:rStyle w:val="a4"/>
          <w:rFonts w:ascii="inherit" w:eastAsia="微软雅黑" w:hAnsi="inherit"/>
          <w:color w:val="817C7C"/>
          <w:sz w:val="25"/>
          <w:szCs w:val="25"/>
          <w:bdr w:val="none" w:sz="0" w:space="0" w:color="auto" w:frame="1"/>
        </w:rPr>
        <w:t>全局安全点</w:t>
      </w:r>
      <w:r>
        <w:rPr>
          <w:rFonts w:ascii="微软雅黑" w:eastAsia="微软雅黑" w:hAnsi="微软雅黑" w:hint="eastAsia"/>
          <w:color w:val="817C7C"/>
          <w:sz w:val="25"/>
          <w:szCs w:val="25"/>
        </w:rPr>
        <w:t>（这个时间点是上没有正在执行的代码）。其步骤如下：</w:t>
      </w:r>
    </w:p>
    <w:p w:rsidR="008054CB" w:rsidRDefault="008054CB" w:rsidP="00FA61C5">
      <w:pPr>
        <w:widowControl/>
        <w:numPr>
          <w:ilvl w:val="0"/>
          <w:numId w:val="604"/>
        </w:numPr>
        <w:shd w:val="clear" w:color="auto" w:fill="FAFAFA"/>
        <w:spacing w:before="120" w:after="120"/>
        <w:ind w:left="0"/>
        <w:jc w:val="left"/>
        <w:textAlignment w:val="baseline"/>
        <w:rPr>
          <w:rFonts w:ascii="inherit" w:eastAsia="微软雅黑" w:hAnsi="inherit" w:hint="eastAsia"/>
          <w:color w:val="817C7C"/>
          <w:sz w:val="25"/>
          <w:szCs w:val="25"/>
        </w:rPr>
      </w:pPr>
      <w:r>
        <w:rPr>
          <w:rFonts w:ascii="inherit" w:eastAsia="微软雅黑" w:hAnsi="inherit"/>
          <w:color w:val="817C7C"/>
          <w:sz w:val="25"/>
          <w:szCs w:val="25"/>
        </w:rPr>
        <w:t>暂停拥有偏向锁的线程，判断锁对象是否还处于被锁定状态。</w:t>
      </w:r>
    </w:p>
    <w:p w:rsidR="008054CB" w:rsidRDefault="008054CB" w:rsidP="00FA61C5">
      <w:pPr>
        <w:widowControl/>
        <w:numPr>
          <w:ilvl w:val="0"/>
          <w:numId w:val="604"/>
        </w:numPr>
        <w:shd w:val="clear" w:color="auto" w:fill="FAFAFA"/>
        <w:ind w:left="0"/>
        <w:jc w:val="left"/>
        <w:textAlignment w:val="baseline"/>
        <w:rPr>
          <w:rFonts w:ascii="inherit" w:eastAsia="微软雅黑" w:hAnsi="inherit" w:hint="eastAsia"/>
          <w:color w:val="817C7C"/>
          <w:sz w:val="25"/>
          <w:szCs w:val="25"/>
        </w:rPr>
      </w:pPr>
      <w:r>
        <w:rPr>
          <w:rFonts w:ascii="inherit" w:eastAsia="微软雅黑" w:hAnsi="inherit"/>
          <w:color w:val="817C7C"/>
          <w:sz w:val="25"/>
          <w:szCs w:val="25"/>
        </w:rPr>
        <w:t>撤销偏向锁，恢复到无锁状态（</w:t>
      </w:r>
      <w:r>
        <w:rPr>
          <w:rFonts w:ascii="inherit" w:eastAsia="微软雅黑" w:hAnsi="inherit"/>
          <w:color w:val="817C7C"/>
          <w:sz w:val="25"/>
          <w:szCs w:val="25"/>
        </w:rPr>
        <w:t> </w:t>
      </w:r>
      <w:r>
        <w:rPr>
          <w:rStyle w:val="HTML"/>
          <w:rFonts w:ascii="Consolas" w:hAnsi="Consolas" w:cs="Consolas"/>
          <w:color w:val="747070"/>
          <w:sz w:val="23"/>
          <w:szCs w:val="23"/>
          <w:bdr w:val="single" w:sz="6" w:space="0" w:color="D6D6D6" w:frame="1"/>
          <w:shd w:val="clear" w:color="auto" w:fill="EEEEEE"/>
        </w:rPr>
        <w:t>01</w:t>
      </w:r>
      <w:r>
        <w:rPr>
          <w:rFonts w:ascii="inherit" w:eastAsia="微软雅黑" w:hAnsi="inherit"/>
          <w:color w:val="817C7C"/>
          <w:sz w:val="25"/>
          <w:szCs w:val="25"/>
        </w:rPr>
        <w:t> </w:t>
      </w:r>
      <w:r>
        <w:rPr>
          <w:rFonts w:ascii="inherit" w:eastAsia="微软雅黑" w:hAnsi="inherit"/>
          <w:color w:val="817C7C"/>
          <w:sz w:val="25"/>
          <w:szCs w:val="25"/>
        </w:rPr>
        <w:t>）或者轻量级锁的状态。</w:t>
      </w:r>
    </w:p>
    <w:p w:rsidR="008054CB" w:rsidRDefault="008054CB" w:rsidP="008054CB">
      <w:pPr>
        <w:pStyle w:val="a3"/>
        <w:shd w:val="clear" w:color="auto" w:fill="FAFAFA"/>
        <w:spacing w:before="0" w:beforeAutospacing="0" w:after="0" w:afterAutospacing="0"/>
        <w:textAlignment w:val="baseline"/>
        <w:rPr>
          <w:rFonts w:ascii="inherit" w:eastAsia="微软雅黑" w:hAnsi="inherit" w:hint="eastAsia"/>
          <w:color w:val="817C7C"/>
          <w:sz w:val="28"/>
          <w:szCs w:val="28"/>
        </w:rPr>
      </w:pPr>
      <w:r>
        <w:rPr>
          <w:rFonts w:ascii="inherit" w:eastAsia="微软雅黑" w:hAnsi="inherit"/>
          <w:color w:val="817C7C"/>
          <w:sz w:val="28"/>
          <w:szCs w:val="28"/>
        </w:rPr>
        <w:t>老艿艿：关于</w:t>
      </w:r>
      <w:r>
        <w:rPr>
          <w:rStyle w:val="a4"/>
          <w:rFonts w:ascii="inherit" w:eastAsia="微软雅黑" w:hAnsi="inherit"/>
          <w:color w:val="817C7C"/>
          <w:sz w:val="28"/>
          <w:szCs w:val="28"/>
          <w:bdr w:val="none" w:sz="0" w:space="0" w:color="auto" w:frame="1"/>
        </w:rPr>
        <w:t>偏向锁的撤销</w:t>
      </w:r>
      <w:r>
        <w:rPr>
          <w:rFonts w:ascii="inherit" w:eastAsia="微软雅黑" w:hAnsi="inherit"/>
          <w:color w:val="817C7C"/>
          <w:sz w:val="28"/>
          <w:szCs w:val="28"/>
        </w:rPr>
        <w:t>，网上的文章大同小异，</w:t>
      </w:r>
      <w:r>
        <w:rPr>
          <w:rFonts w:ascii="inherit" w:eastAsia="微软雅黑" w:hAnsi="inherit"/>
          <w:color w:val="817C7C"/>
          <w:sz w:val="28"/>
          <w:szCs w:val="28"/>
        </w:rPr>
        <w:t>/(</w:t>
      </w:r>
      <w:r>
        <w:rPr>
          <w:rFonts w:ascii="inherit" w:eastAsia="微软雅黑" w:hAnsi="inherit"/>
          <w:color w:val="817C7C"/>
          <w:sz w:val="28"/>
          <w:szCs w:val="28"/>
        </w:rPr>
        <w:t>ㄒ</w:t>
      </w:r>
      <w:r>
        <w:rPr>
          <w:rFonts w:ascii="inherit" w:eastAsia="微软雅黑" w:hAnsi="inherit"/>
          <w:color w:val="817C7C"/>
          <w:sz w:val="28"/>
          <w:szCs w:val="28"/>
        </w:rPr>
        <w:t>o</w:t>
      </w:r>
      <w:r>
        <w:rPr>
          <w:rFonts w:ascii="inherit" w:eastAsia="微软雅黑" w:hAnsi="inherit"/>
          <w:color w:val="817C7C"/>
          <w:sz w:val="28"/>
          <w:szCs w:val="28"/>
        </w:rPr>
        <w:t>ㄒ</w:t>
      </w:r>
      <w:r>
        <w:rPr>
          <w:rFonts w:ascii="inherit" w:eastAsia="微软雅黑" w:hAnsi="inherit"/>
          <w:color w:val="817C7C"/>
          <w:sz w:val="28"/>
          <w:szCs w:val="28"/>
        </w:rPr>
        <w:t xml:space="preserve">)/~~ </w:t>
      </w:r>
      <w:r>
        <w:rPr>
          <w:rFonts w:ascii="inherit" w:eastAsia="微软雅黑" w:hAnsi="inherit"/>
          <w:color w:val="817C7C"/>
          <w:sz w:val="28"/>
          <w:szCs w:val="28"/>
        </w:rPr>
        <w:t>看的是一脸懵逼。</w:t>
      </w:r>
    </w:p>
    <w:p w:rsidR="008054CB" w:rsidRDefault="008054CB" w:rsidP="008054CB">
      <w:pPr>
        <w:pStyle w:val="a3"/>
        <w:shd w:val="clear" w:color="auto" w:fill="FAFAFA"/>
        <w:spacing w:before="288" w:beforeAutospacing="0" w:after="288" w:afterAutospacing="0"/>
        <w:textAlignment w:val="baseline"/>
        <w:rPr>
          <w:rFonts w:ascii="inherit" w:eastAsia="微软雅黑" w:hAnsi="inherit" w:hint="eastAsia"/>
          <w:color w:val="817C7C"/>
          <w:sz w:val="28"/>
          <w:szCs w:val="28"/>
        </w:rPr>
      </w:pPr>
      <w:r>
        <w:rPr>
          <w:rFonts w:ascii="inherit" w:eastAsia="微软雅黑" w:hAnsi="inherit"/>
          <w:color w:val="817C7C"/>
          <w:sz w:val="28"/>
          <w:szCs w:val="28"/>
        </w:rPr>
        <w:t>后面撸下源码，如果撸的动。</w:t>
      </w:r>
    </w:p>
    <w:p w:rsidR="008054CB" w:rsidRDefault="008054CB" w:rsidP="008054CB">
      <w:pPr>
        <w:pStyle w:val="a3"/>
        <w:shd w:val="clear" w:color="auto" w:fill="FAFAFA"/>
        <w:spacing w:before="0" w:beforeAutospacing="0" w:after="0" w:afterAutospacing="0"/>
        <w:textAlignment w:val="baseline"/>
        <w:rPr>
          <w:rFonts w:ascii="inherit" w:eastAsia="微软雅黑" w:hAnsi="inherit" w:hint="eastAsia"/>
          <w:color w:val="817C7C"/>
          <w:sz w:val="28"/>
          <w:szCs w:val="28"/>
        </w:rPr>
      </w:pPr>
      <w:r>
        <w:rPr>
          <w:rFonts w:ascii="inherit" w:eastAsia="微软雅黑" w:hAnsi="inherit"/>
          <w:color w:val="817C7C"/>
          <w:sz w:val="28"/>
          <w:szCs w:val="28"/>
        </w:rPr>
        <w:t>如下是</w:t>
      </w:r>
      <w:r>
        <w:rPr>
          <w:rFonts w:ascii="inherit" w:eastAsia="微软雅黑" w:hAnsi="inherit"/>
          <w:color w:val="817C7C"/>
          <w:sz w:val="28"/>
          <w:szCs w:val="28"/>
        </w:rPr>
        <w:t> </w:t>
      </w:r>
      <w:hyperlink r:id="rId132" w:anchor="heading-35" w:tgtFrame="_blank" w:history="1">
        <w:r>
          <w:rPr>
            <w:rStyle w:val="a5"/>
            <w:rFonts w:ascii="inherit" w:eastAsia="微软雅黑" w:hAnsi="inherit"/>
            <w:color w:val="2CA6CB"/>
            <w:sz w:val="28"/>
            <w:szCs w:val="28"/>
            <w:bdr w:val="none" w:sz="0" w:space="0" w:color="auto" w:frame="1"/>
          </w:rPr>
          <w:t>《</w:t>
        </w:r>
        <w:r>
          <w:rPr>
            <w:rStyle w:val="a5"/>
            <w:rFonts w:ascii="inherit" w:eastAsia="微软雅黑" w:hAnsi="inherit"/>
            <w:color w:val="2CA6CB"/>
            <w:sz w:val="28"/>
            <w:szCs w:val="28"/>
            <w:bdr w:val="none" w:sz="0" w:space="0" w:color="auto" w:frame="1"/>
          </w:rPr>
          <w:t xml:space="preserve">Java 8 </w:t>
        </w:r>
        <w:r>
          <w:rPr>
            <w:rStyle w:val="a5"/>
            <w:rFonts w:ascii="inherit" w:eastAsia="微软雅黑" w:hAnsi="inherit"/>
            <w:color w:val="2CA6CB"/>
            <w:sz w:val="28"/>
            <w:szCs w:val="28"/>
            <w:bdr w:val="none" w:sz="0" w:space="0" w:color="auto" w:frame="1"/>
          </w:rPr>
          <w:t>并发篇</w:t>
        </w:r>
        <w:r>
          <w:rPr>
            <w:rStyle w:val="a5"/>
            <w:rFonts w:ascii="inherit" w:eastAsia="微软雅黑" w:hAnsi="inherit"/>
            <w:color w:val="2CA6CB"/>
            <w:sz w:val="28"/>
            <w:szCs w:val="28"/>
            <w:bdr w:val="none" w:sz="0" w:space="0" w:color="auto" w:frame="1"/>
          </w:rPr>
          <w:t xml:space="preserve"> - </w:t>
        </w:r>
        <w:r>
          <w:rPr>
            <w:rStyle w:val="a5"/>
            <w:rFonts w:ascii="inherit" w:eastAsia="微软雅黑" w:hAnsi="inherit"/>
            <w:color w:val="2CA6CB"/>
            <w:sz w:val="28"/>
            <w:szCs w:val="28"/>
            <w:bdr w:val="none" w:sz="0" w:space="0" w:color="auto" w:frame="1"/>
          </w:rPr>
          <w:t>冷静分析</w:t>
        </w:r>
        <w:r>
          <w:rPr>
            <w:rStyle w:val="a5"/>
            <w:rFonts w:ascii="inherit" w:eastAsia="微软雅黑" w:hAnsi="inherit"/>
            <w:color w:val="2CA6CB"/>
            <w:sz w:val="28"/>
            <w:szCs w:val="28"/>
            <w:bdr w:val="none" w:sz="0" w:space="0" w:color="auto" w:frame="1"/>
          </w:rPr>
          <w:t xml:space="preserve"> Synchronized</w:t>
        </w:r>
        <w:r>
          <w:rPr>
            <w:rStyle w:val="a5"/>
            <w:rFonts w:ascii="inherit" w:eastAsia="微软雅黑" w:hAnsi="inherit"/>
            <w:color w:val="2CA6CB"/>
            <w:sz w:val="28"/>
            <w:szCs w:val="28"/>
            <w:bdr w:val="none" w:sz="0" w:space="0" w:color="auto" w:frame="1"/>
          </w:rPr>
          <w:t>（下）》</w:t>
        </w:r>
      </w:hyperlink>
      <w:r>
        <w:rPr>
          <w:rFonts w:ascii="inherit" w:eastAsia="微软雅黑" w:hAnsi="inherit"/>
          <w:color w:val="817C7C"/>
          <w:sz w:val="28"/>
          <w:szCs w:val="28"/>
        </w:rPr>
        <w:t> </w:t>
      </w:r>
      <w:r>
        <w:rPr>
          <w:rFonts w:ascii="inherit" w:eastAsia="微软雅黑" w:hAnsi="inherit"/>
          <w:color w:val="817C7C"/>
          <w:sz w:val="28"/>
          <w:szCs w:val="28"/>
        </w:rPr>
        <w:t>对这块的描述：</w:t>
      </w:r>
    </w:p>
    <w:p w:rsidR="008054CB" w:rsidRDefault="008054CB" w:rsidP="008054CB">
      <w:pPr>
        <w:pStyle w:val="a3"/>
        <w:shd w:val="clear" w:color="auto" w:fill="FAFAFA"/>
        <w:spacing w:before="0" w:beforeAutospacing="0" w:after="0" w:afterAutospacing="0"/>
        <w:textAlignment w:val="baseline"/>
        <w:rPr>
          <w:rFonts w:ascii="inherit" w:eastAsia="微软雅黑" w:hAnsi="inherit" w:hint="eastAsia"/>
          <w:color w:val="817C7C"/>
          <w:sz w:val="28"/>
          <w:szCs w:val="28"/>
        </w:rPr>
      </w:pPr>
      <w:r>
        <w:rPr>
          <w:rFonts w:ascii="inherit" w:eastAsia="微软雅黑" w:hAnsi="inherit"/>
          <w:color w:val="817C7C"/>
          <w:sz w:val="28"/>
          <w:szCs w:val="28"/>
        </w:rPr>
        <w:t>首先会</w:t>
      </w:r>
      <w:r>
        <w:rPr>
          <w:rStyle w:val="a4"/>
          <w:rFonts w:ascii="inherit" w:eastAsia="微软雅黑" w:hAnsi="inherit"/>
          <w:color w:val="817C7C"/>
          <w:sz w:val="28"/>
          <w:szCs w:val="28"/>
          <w:bdr w:val="none" w:sz="0" w:space="0" w:color="auto" w:frame="1"/>
        </w:rPr>
        <w:t>暂停拥有偏向锁的线程并检查该线程是否存活</w:t>
      </w:r>
      <w:r>
        <w:rPr>
          <w:rFonts w:ascii="inherit" w:eastAsia="微软雅黑" w:hAnsi="inherit"/>
          <w:color w:val="817C7C"/>
          <w:sz w:val="28"/>
          <w:szCs w:val="28"/>
        </w:rPr>
        <w:t>：</w:t>
      </w:r>
    </w:p>
    <w:p w:rsidR="008054CB" w:rsidRDefault="008054CB" w:rsidP="00FA61C5">
      <w:pPr>
        <w:widowControl/>
        <w:numPr>
          <w:ilvl w:val="0"/>
          <w:numId w:val="605"/>
        </w:numPr>
        <w:shd w:val="clear" w:color="auto" w:fill="FAFAFA"/>
        <w:ind w:left="0"/>
        <w:jc w:val="left"/>
        <w:textAlignment w:val="baseline"/>
        <w:rPr>
          <w:rFonts w:ascii="inherit" w:eastAsia="微软雅黑" w:hAnsi="inherit" w:hint="eastAsia"/>
          <w:color w:val="817C7C"/>
          <w:sz w:val="28"/>
          <w:szCs w:val="28"/>
        </w:rPr>
      </w:pPr>
      <w:r>
        <w:rPr>
          <w:rFonts w:ascii="inherit" w:eastAsia="微软雅黑" w:hAnsi="inherit"/>
          <w:color w:val="817C7C"/>
          <w:sz w:val="28"/>
          <w:szCs w:val="28"/>
        </w:rPr>
        <w:t>如果线程</w:t>
      </w:r>
      <w:r>
        <w:rPr>
          <w:rStyle w:val="a4"/>
          <w:rFonts w:ascii="inherit" w:eastAsia="微软雅黑" w:hAnsi="inherit"/>
          <w:color w:val="817C7C"/>
          <w:sz w:val="28"/>
          <w:szCs w:val="28"/>
          <w:bdr w:val="none" w:sz="0" w:space="0" w:color="auto" w:frame="1"/>
        </w:rPr>
        <w:t>非活动状态</w:t>
      </w:r>
      <w:r>
        <w:rPr>
          <w:rFonts w:ascii="inherit" w:eastAsia="微软雅黑" w:hAnsi="inherit"/>
          <w:color w:val="817C7C"/>
          <w:sz w:val="28"/>
          <w:szCs w:val="28"/>
        </w:rPr>
        <w:t>，则将</w:t>
      </w:r>
      <w:r w:rsidR="00537B07">
        <w:rPr>
          <w:rStyle w:val="a4"/>
          <w:rFonts w:ascii="inherit" w:eastAsia="微软雅黑" w:hAnsi="inherit"/>
          <w:color w:val="817C7C"/>
          <w:sz w:val="28"/>
          <w:szCs w:val="28"/>
          <w:bdr w:val="none" w:sz="0" w:space="0" w:color="auto" w:frame="1"/>
        </w:rPr>
        <w:t>对象头</w:t>
      </w:r>
      <w:r w:rsidR="00537B07">
        <w:rPr>
          <w:rStyle w:val="a4"/>
          <w:rFonts w:ascii="inherit" w:eastAsia="微软雅黑" w:hAnsi="inherit" w:hint="eastAsia"/>
          <w:color w:val="817C7C"/>
          <w:sz w:val="28"/>
          <w:szCs w:val="28"/>
          <w:bdr w:val="none" w:sz="0" w:space="0" w:color="auto" w:frame="1"/>
        </w:rPr>
        <w:t>中</w:t>
      </w:r>
      <w:r w:rsidR="00537B07">
        <w:rPr>
          <w:rStyle w:val="a4"/>
          <w:rFonts w:ascii="inherit" w:eastAsia="微软雅黑" w:hAnsi="inherit"/>
          <w:color w:val="817C7C"/>
          <w:sz w:val="28"/>
          <w:szCs w:val="28"/>
          <w:bdr w:val="none" w:sz="0" w:space="0" w:color="auto" w:frame="1"/>
        </w:rPr>
        <w:t>的</w:t>
      </w:r>
      <w:r w:rsidR="00537B07">
        <w:rPr>
          <w:rStyle w:val="a4"/>
          <w:rFonts w:ascii="inherit" w:eastAsia="微软雅黑" w:hAnsi="inherit" w:hint="eastAsia"/>
          <w:color w:val="817C7C"/>
          <w:sz w:val="28"/>
          <w:szCs w:val="28"/>
          <w:bdr w:val="none" w:sz="0" w:space="0" w:color="auto" w:frame="1"/>
        </w:rPr>
        <w:t>T</w:t>
      </w:r>
      <w:r w:rsidR="00537B07">
        <w:rPr>
          <w:rStyle w:val="a4"/>
          <w:rFonts w:ascii="inherit" w:eastAsia="微软雅黑" w:hAnsi="inherit"/>
          <w:color w:val="817C7C"/>
          <w:sz w:val="28"/>
          <w:szCs w:val="28"/>
          <w:bdr w:val="none" w:sz="0" w:space="0" w:color="auto" w:frame="1"/>
        </w:rPr>
        <w:t>hreadId</w:t>
      </w:r>
      <w:r w:rsidR="00537B07">
        <w:rPr>
          <w:rStyle w:val="a4"/>
          <w:rFonts w:ascii="inherit" w:eastAsia="微软雅黑" w:hAnsi="inherit" w:hint="eastAsia"/>
          <w:color w:val="817C7C"/>
          <w:sz w:val="28"/>
          <w:szCs w:val="28"/>
          <w:bdr w:val="none" w:sz="0" w:space="0" w:color="auto" w:frame="1"/>
        </w:rPr>
        <w:t>清空</w:t>
      </w:r>
      <w:r>
        <w:rPr>
          <w:rFonts w:ascii="inherit" w:eastAsia="微软雅黑" w:hAnsi="inherit"/>
          <w:color w:val="817C7C"/>
          <w:sz w:val="28"/>
          <w:szCs w:val="28"/>
        </w:rPr>
        <w:t>（其他线程会重新获取该偏向锁）。</w:t>
      </w:r>
    </w:p>
    <w:p w:rsidR="008054CB" w:rsidRDefault="008054CB" w:rsidP="00FA61C5">
      <w:pPr>
        <w:pStyle w:val="a3"/>
        <w:numPr>
          <w:ilvl w:val="0"/>
          <w:numId w:val="605"/>
        </w:numPr>
        <w:shd w:val="clear" w:color="auto" w:fill="FAFAFA"/>
        <w:spacing w:before="0" w:beforeAutospacing="0" w:after="0" w:afterAutospacing="0"/>
        <w:ind w:left="0"/>
        <w:textAlignment w:val="baseline"/>
        <w:rPr>
          <w:rFonts w:ascii="inherit" w:eastAsia="微软雅黑" w:hAnsi="inherit" w:hint="eastAsia"/>
          <w:color w:val="817C7C"/>
          <w:sz w:val="29"/>
          <w:szCs w:val="29"/>
        </w:rPr>
      </w:pPr>
      <w:r>
        <w:rPr>
          <w:rFonts w:ascii="inherit" w:eastAsia="微软雅黑" w:hAnsi="inherit"/>
          <w:color w:val="817C7C"/>
          <w:sz w:val="29"/>
          <w:szCs w:val="29"/>
        </w:rPr>
        <w:t>如果线程是</w:t>
      </w:r>
      <w:r>
        <w:rPr>
          <w:rStyle w:val="a4"/>
          <w:rFonts w:ascii="inherit" w:eastAsia="微软雅黑" w:hAnsi="inherit"/>
          <w:color w:val="817C7C"/>
          <w:sz w:val="29"/>
          <w:szCs w:val="29"/>
          <w:bdr w:val="none" w:sz="0" w:space="0" w:color="auto" w:frame="1"/>
        </w:rPr>
        <w:t>活动状态</w:t>
      </w:r>
      <w:r>
        <w:rPr>
          <w:rFonts w:ascii="inherit" w:eastAsia="微软雅黑" w:hAnsi="inherit"/>
          <w:color w:val="817C7C"/>
          <w:sz w:val="29"/>
          <w:szCs w:val="29"/>
        </w:rPr>
        <w:t>，拥有偏向锁的栈会被执行，遍历偏向对象的锁记录，并</w:t>
      </w:r>
      <w:r>
        <w:rPr>
          <w:rStyle w:val="a4"/>
          <w:rFonts w:ascii="inherit" w:eastAsia="微软雅黑" w:hAnsi="inherit"/>
          <w:color w:val="817C7C"/>
          <w:sz w:val="29"/>
          <w:szCs w:val="29"/>
          <w:bdr w:val="none" w:sz="0" w:space="0" w:color="auto" w:frame="1"/>
        </w:rPr>
        <w:t>将对栈中的锁记录和对象头的</w:t>
      </w:r>
      <w:r>
        <w:rPr>
          <w:rStyle w:val="a4"/>
          <w:rFonts w:ascii="inherit" w:eastAsia="微软雅黑" w:hAnsi="inherit"/>
          <w:color w:val="817C7C"/>
          <w:sz w:val="29"/>
          <w:szCs w:val="29"/>
          <w:bdr w:val="none" w:sz="0" w:space="0" w:color="auto" w:frame="1"/>
        </w:rPr>
        <w:t xml:space="preserve"> MarkWord </w:t>
      </w:r>
      <w:r>
        <w:rPr>
          <w:rStyle w:val="a4"/>
          <w:rFonts w:ascii="inherit" w:eastAsia="微软雅黑" w:hAnsi="inherit"/>
          <w:color w:val="817C7C"/>
          <w:sz w:val="29"/>
          <w:szCs w:val="29"/>
          <w:bdr w:val="none" w:sz="0" w:space="0" w:color="auto" w:frame="1"/>
        </w:rPr>
        <w:t>进行重置</w:t>
      </w:r>
      <w:r>
        <w:rPr>
          <w:rFonts w:ascii="inherit" w:eastAsia="微软雅黑" w:hAnsi="inherit"/>
          <w:color w:val="817C7C"/>
          <w:sz w:val="29"/>
          <w:szCs w:val="29"/>
        </w:rPr>
        <w:t>：</w:t>
      </w:r>
    </w:p>
    <w:p w:rsidR="008054CB" w:rsidRDefault="008054CB" w:rsidP="00FA61C5">
      <w:pPr>
        <w:widowControl/>
        <w:numPr>
          <w:ilvl w:val="1"/>
          <w:numId w:val="606"/>
        </w:numPr>
        <w:shd w:val="clear" w:color="auto" w:fill="FAFAFA"/>
        <w:jc w:val="left"/>
        <w:textAlignment w:val="baseline"/>
        <w:rPr>
          <w:rFonts w:ascii="inherit" w:eastAsia="微软雅黑" w:hAnsi="inherit" w:hint="eastAsia"/>
          <w:color w:val="817C7C"/>
          <w:sz w:val="29"/>
          <w:szCs w:val="29"/>
        </w:rPr>
      </w:pPr>
      <w:r>
        <w:rPr>
          <w:rFonts w:ascii="inherit" w:eastAsia="微软雅黑" w:hAnsi="inherit"/>
          <w:color w:val="817C7C"/>
          <w:sz w:val="29"/>
          <w:szCs w:val="29"/>
        </w:rPr>
        <w:t>要么</w:t>
      </w:r>
      <w:r>
        <w:rPr>
          <w:rStyle w:val="a4"/>
          <w:rFonts w:ascii="inherit" w:eastAsia="微软雅黑" w:hAnsi="inherit"/>
          <w:color w:val="817C7C"/>
          <w:sz w:val="29"/>
          <w:szCs w:val="29"/>
          <w:bdr w:val="none" w:sz="0" w:space="0" w:color="auto" w:frame="1"/>
        </w:rPr>
        <w:t>重新偏向于其他线程</w:t>
      </w:r>
      <w:r>
        <w:rPr>
          <w:rFonts w:ascii="inherit" w:eastAsia="微软雅黑" w:hAnsi="inherit"/>
          <w:color w:val="817C7C"/>
          <w:sz w:val="29"/>
          <w:szCs w:val="29"/>
        </w:rPr>
        <w:t>(</w:t>
      </w:r>
      <w:r>
        <w:rPr>
          <w:rFonts w:ascii="inherit" w:eastAsia="微软雅黑" w:hAnsi="inherit"/>
          <w:color w:val="817C7C"/>
          <w:sz w:val="29"/>
          <w:szCs w:val="29"/>
        </w:rPr>
        <w:t>即将偏向锁交给其他线程，相当于当前线程</w:t>
      </w:r>
      <w:r>
        <w:rPr>
          <w:rFonts w:ascii="inherit" w:eastAsia="微软雅黑" w:hAnsi="inherit"/>
          <w:color w:val="817C7C"/>
          <w:sz w:val="29"/>
          <w:szCs w:val="29"/>
        </w:rPr>
        <w:t>”</w:t>
      </w:r>
      <w:r>
        <w:rPr>
          <w:rFonts w:ascii="inherit" w:eastAsia="微软雅黑" w:hAnsi="inherit"/>
          <w:color w:val="817C7C"/>
          <w:sz w:val="29"/>
          <w:szCs w:val="29"/>
        </w:rPr>
        <w:t>被</w:t>
      </w:r>
      <w:r>
        <w:rPr>
          <w:rFonts w:ascii="inherit" w:eastAsia="微软雅黑" w:hAnsi="inherit"/>
          <w:color w:val="817C7C"/>
          <w:sz w:val="29"/>
          <w:szCs w:val="29"/>
        </w:rPr>
        <w:t>”</w:t>
      </w:r>
      <w:r>
        <w:rPr>
          <w:rFonts w:ascii="inherit" w:eastAsia="微软雅黑" w:hAnsi="inherit"/>
          <w:color w:val="817C7C"/>
          <w:sz w:val="29"/>
          <w:szCs w:val="29"/>
        </w:rPr>
        <w:t>释放了锁</w:t>
      </w:r>
      <w:r>
        <w:rPr>
          <w:rFonts w:ascii="inherit" w:eastAsia="微软雅黑" w:hAnsi="inherit"/>
          <w:color w:val="817C7C"/>
          <w:sz w:val="29"/>
          <w:szCs w:val="29"/>
        </w:rPr>
        <w:t>)</w:t>
      </w:r>
    </w:p>
    <w:p w:rsidR="008054CB" w:rsidRDefault="008054CB" w:rsidP="00FA61C5">
      <w:pPr>
        <w:widowControl/>
        <w:numPr>
          <w:ilvl w:val="1"/>
          <w:numId w:val="606"/>
        </w:numPr>
        <w:shd w:val="clear" w:color="auto" w:fill="FAFAFA"/>
        <w:ind w:hanging="360"/>
        <w:jc w:val="left"/>
        <w:textAlignment w:val="baseline"/>
        <w:rPr>
          <w:rFonts w:ascii="inherit" w:eastAsia="微软雅黑" w:hAnsi="inherit" w:hint="eastAsia"/>
          <w:color w:val="817C7C"/>
          <w:sz w:val="29"/>
          <w:szCs w:val="29"/>
        </w:rPr>
      </w:pPr>
      <w:r>
        <w:rPr>
          <w:rFonts w:ascii="inherit" w:eastAsia="微软雅黑" w:hAnsi="inherit"/>
          <w:color w:val="817C7C"/>
          <w:sz w:val="29"/>
          <w:szCs w:val="29"/>
        </w:rPr>
        <w:t>要么</w:t>
      </w:r>
      <w:r>
        <w:rPr>
          <w:rStyle w:val="a4"/>
          <w:rFonts w:ascii="inherit" w:eastAsia="微软雅黑" w:hAnsi="inherit"/>
          <w:color w:val="817C7C"/>
          <w:sz w:val="29"/>
          <w:szCs w:val="29"/>
          <w:bdr w:val="none" w:sz="0" w:space="0" w:color="auto" w:frame="1"/>
        </w:rPr>
        <w:t>恢复到无锁</w:t>
      </w:r>
      <w:r w:rsidR="00E35264">
        <w:rPr>
          <w:rFonts w:ascii="inherit" w:eastAsia="微软雅黑" w:hAnsi="inherit"/>
          <w:color w:val="817C7C"/>
          <w:sz w:val="29"/>
          <w:szCs w:val="29"/>
        </w:rPr>
        <w:t xml:space="preserve"> </w:t>
      </w:r>
      <w:r>
        <w:rPr>
          <w:rFonts w:ascii="inherit" w:eastAsia="微软雅黑" w:hAnsi="inherit"/>
          <w:color w:val="817C7C"/>
          <w:sz w:val="29"/>
          <w:szCs w:val="29"/>
        </w:rPr>
        <w:t>(</w:t>
      </w:r>
      <w:r>
        <w:rPr>
          <w:rFonts w:ascii="inherit" w:eastAsia="微软雅黑" w:hAnsi="inherit"/>
          <w:color w:val="817C7C"/>
          <w:sz w:val="29"/>
          <w:szCs w:val="29"/>
        </w:rPr>
        <w:t>此时锁会被升级为轻量级锁</w:t>
      </w:r>
      <w:r>
        <w:rPr>
          <w:rFonts w:ascii="inherit" w:eastAsia="微软雅黑" w:hAnsi="inherit"/>
          <w:color w:val="817C7C"/>
          <w:sz w:val="29"/>
          <w:szCs w:val="29"/>
        </w:rPr>
        <w:t>)</w:t>
      </w:r>
    </w:p>
    <w:p w:rsidR="008054CB" w:rsidRDefault="008054CB" w:rsidP="008054CB">
      <w:pPr>
        <w:pStyle w:val="a3"/>
        <w:shd w:val="clear" w:color="auto" w:fill="FAFAFA"/>
        <w:spacing w:before="0" w:beforeAutospacing="0" w:after="0" w:afterAutospacing="0"/>
        <w:textAlignment w:val="baseline"/>
        <w:rPr>
          <w:rFonts w:ascii="inherit" w:eastAsia="微软雅黑" w:hAnsi="inherit" w:hint="eastAsia"/>
          <w:color w:val="817C7C"/>
          <w:sz w:val="28"/>
          <w:szCs w:val="28"/>
        </w:rPr>
      </w:pPr>
      <w:r>
        <w:rPr>
          <w:rStyle w:val="a4"/>
          <w:rFonts w:ascii="inherit" w:eastAsia="微软雅黑" w:hAnsi="inherit"/>
          <w:color w:val="817C7C"/>
          <w:sz w:val="28"/>
          <w:szCs w:val="28"/>
          <w:bdr w:val="none" w:sz="0" w:space="0" w:color="auto" w:frame="1"/>
        </w:rPr>
        <w:t>最后唤醒暂停的线程，被阻塞在安全点的线程继续往下执行同步代码块</w:t>
      </w:r>
    </w:p>
    <w:p w:rsidR="008054CB" w:rsidRDefault="008054CB" w:rsidP="008054CB">
      <w:pPr>
        <w:pStyle w:val="a3"/>
        <w:shd w:val="clear" w:color="auto" w:fill="FAFAFA"/>
        <w:spacing w:before="288" w:beforeAutospacing="0" w:after="288"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下图是偏向锁的获取和释放流程：</w:t>
      </w:r>
    </w:p>
    <w:p w:rsidR="008054CB" w:rsidRDefault="00450541" w:rsidP="00486769">
      <w:r>
        <w:rPr>
          <w:noProof/>
        </w:rPr>
        <w:drawing>
          <wp:inline distT="0" distB="0" distL="0" distR="0" wp14:anchorId="30B8B9BE" wp14:editId="02505B16">
            <wp:extent cx="5855970" cy="7105174"/>
            <wp:effectExtent l="0" t="0" r="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63464" cy="7114267"/>
                    </a:xfrm>
                    <a:prstGeom prst="rect">
                      <a:avLst/>
                    </a:prstGeom>
                  </pic:spPr>
                </pic:pic>
              </a:graphicData>
            </a:graphic>
          </wp:inline>
        </w:drawing>
      </w:r>
    </w:p>
    <w:p w:rsidR="00450541" w:rsidRDefault="00450541" w:rsidP="00450541">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Style w:val="a4"/>
          <w:rFonts w:ascii="inherit" w:eastAsia="微软雅黑" w:hAnsi="inherit"/>
          <w:color w:val="817C7C"/>
          <w:sz w:val="25"/>
          <w:szCs w:val="25"/>
          <w:bdr w:val="none" w:sz="0" w:space="0" w:color="auto" w:frame="1"/>
        </w:rPr>
        <w:t>关闭偏向锁</w:t>
      </w:r>
    </w:p>
    <w:p w:rsidR="00450541" w:rsidRDefault="00450541" w:rsidP="00450541">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偏向锁在 JDK 1.6 以上，默认开启。开启后程序启动几秒后才会被激活，可使用 JVM 参数 </w:t>
      </w:r>
      <w:r>
        <w:rPr>
          <w:rStyle w:val="HTML"/>
          <w:rFonts w:ascii="Consolas" w:hAnsi="Consolas" w:cs="Consolas"/>
          <w:color w:val="747070"/>
          <w:sz w:val="23"/>
          <w:szCs w:val="23"/>
          <w:bdr w:val="single" w:sz="6" w:space="0" w:color="D6D6D6" w:frame="1"/>
          <w:shd w:val="clear" w:color="auto" w:fill="EEEEEE"/>
        </w:rPr>
        <w:t>-XX</w:t>
      </w:r>
      <w:r>
        <w:rPr>
          <w:rStyle w:val="HTML"/>
          <w:rFonts w:ascii="Consolas" w:hAnsi="Consolas" w:cs="Consolas"/>
          <w:color w:val="747070"/>
          <w:sz w:val="23"/>
          <w:szCs w:val="23"/>
          <w:bdr w:val="single" w:sz="6" w:space="0" w:color="D6D6D6" w:frame="1"/>
          <w:shd w:val="clear" w:color="auto" w:fill="EEEEEE"/>
        </w:rPr>
        <w:t>：</w:t>
      </w:r>
      <w:r>
        <w:rPr>
          <w:rStyle w:val="HTML"/>
          <w:rFonts w:ascii="Consolas" w:hAnsi="Consolas" w:cs="Consolas"/>
          <w:color w:val="747070"/>
          <w:sz w:val="23"/>
          <w:szCs w:val="23"/>
          <w:bdr w:val="single" w:sz="6" w:space="0" w:color="D6D6D6" w:frame="1"/>
          <w:shd w:val="clear" w:color="auto" w:fill="EEEEEE"/>
        </w:rPr>
        <w:t>BiasedLockingStartupDelay = 0</w:t>
      </w:r>
      <w:r>
        <w:rPr>
          <w:rFonts w:ascii="微软雅黑" w:eastAsia="微软雅黑" w:hAnsi="微软雅黑" w:hint="eastAsia"/>
          <w:color w:val="817C7C"/>
          <w:sz w:val="25"/>
          <w:szCs w:val="25"/>
        </w:rPr>
        <w:t> 来关闭延迟。</w:t>
      </w:r>
    </w:p>
    <w:p w:rsidR="00450541" w:rsidRDefault="00450541" w:rsidP="00450541">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如果确定锁</w:t>
      </w:r>
      <w:r>
        <w:rPr>
          <w:rStyle w:val="a4"/>
          <w:rFonts w:ascii="inherit" w:eastAsia="微软雅黑" w:hAnsi="inherit"/>
          <w:color w:val="817C7C"/>
          <w:sz w:val="25"/>
          <w:szCs w:val="25"/>
          <w:bdr w:val="none" w:sz="0" w:space="0" w:color="auto" w:frame="1"/>
        </w:rPr>
        <w:t>通常处于竞争状态</w:t>
      </w:r>
      <w:r>
        <w:rPr>
          <w:rFonts w:ascii="微软雅黑" w:eastAsia="微软雅黑" w:hAnsi="微软雅黑" w:hint="eastAsia"/>
          <w:color w:val="817C7C"/>
          <w:sz w:val="25"/>
          <w:szCs w:val="25"/>
        </w:rPr>
        <w:t>，则可通过JVM参数 </w:t>
      </w:r>
      <w:r>
        <w:rPr>
          <w:rStyle w:val="HTML"/>
          <w:rFonts w:ascii="Consolas" w:hAnsi="Consolas" w:cs="Consolas"/>
          <w:color w:val="747070"/>
          <w:sz w:val="23"/>
          <w:szCs w:val="23"/>
          <w:bdr w:val="single" w:sz="6" w:space="0" w:color="D6D6D6" w:frame="1"/>
          <w:shd w:val="clear" w:color="auto" w:fill="EEEEEE"/>
        </w:rPr>
        <w:t>-XX:-UseBiasedLocking=false</w:t>
      </w:r>
      <w:r>
        <w:rPr>
          <w:rFonts w:ascii="微软雅黑" w:eastAsia="微软雅黑" w:hAnsi="微软雅黑" w:hint="eastAsia"/>
          <w:color w:val="817C7C"/>
          <w:sz w:val="25"/>
          <w:szCs w:val="25"/>
        </w:rPr>
        <w:t> 关闭偏向锁，那么默认会进入轻量级锁。</w:t>
      </w:r>
    </w:p>
    <w:p w:rsidR="00450541" w:rsidRDefault="00450541" w:rsidP="00450541">
      <w:pPr>
        <w:pStyle w:val="a3"/>
        <w:shd w:val="clear" w:color="auto" w:fill="FAFAFA"/>
        <w:spacing w:before="0" w:beforeAutospacing="0" w:after="0" w:afterAutospacing="0"/>
        <w:textAlignment w:val="baseline"/>
        <w:rPr>
          <w:rFonts w:ascii="inherit" w:eastAsia="微软雅黑" w:hAnsi="inherit" w:hint="eastAsia"/>
          <w:color w:val="817C7C"/>
          <w:sz w:val="28"/>
          <w:szCs w:val="28"/>
        </w:rPr>
      </w:pPr>
      <w:r>
        <w:rPr>
          <w:rFonts w:ascii="inherit" w:eastAsia="微软雅黑" w:hAnsi="inherit"/>
          <w:color w:val="817C7C"/>
          <w:sz w:val="28"/>
          <w:szCs w:val="28"/>
        </w:rPr>
        <w:t>如下是</w:t>
      </w:r>
      <w:r>
        <w:rPr>
          <w:rFonts w:ascii="inherit" w:eastAsia="微软雅黑" w:hAnsi="inherit"/>
          <w:color w:val="817C7C"/>
          <w:sz w:val="28"/>
          <w:szCs w:val="28"/>
        </w:rPr>
        <w:t> </w:t>
      </w:r>
      <w:hyperlink r:id="rId134" w:tgtFrame="_blank" w:history="1">
        <w:r>
          <w:rPr>
            <w:rStyle w:val="a5"/>
            <w:rFonts w:ascii="inherit" w:eastAsia="微软雅黑" w:hAnsi="inherit"/>
            <w:color w:val="2CA6CB"/>
            <w:sz w:val="28"/>
            <w:szCs w:val="28"/>
            <w:bdr w:val="none" w:sz="0" w:space="0" w:color="auto" w:frame="1"/>
          </w:rPr>
          <w:t>《</w:t>
        </w:r>
        <w:r>
          <w:rPr>
            <w:rStyle w:val="a5"/>
            <w:rFonts w:ascii="inherit" w:eastAsia="微软雅黑" w:hAnsi="inherit"/>
            <w:color w:val="2CA6CB"/>
            <w:sz w:val="28"/>
            <w:szCs w:val="28"/>
            <w:bdr w:val="none" w:sz="0" w:space="0" w:color="auto" w:frame="1"/>
          </w:rPr>
          <w:t xml:space="preserve">Java 8 </w:t>
        </w:r>
        <w:r>
          <w:rPr>
            <w:rStyle w:val="a5"/>
            <w:rFonts w:ascii="inherit" w:eastAsia="微软雅黑" w:hAnsi="inherit"/>
            <w:color w:val="2CA6CB"/>
            <w:sz w:val="28"/>
            <w:szCs w:val="28"/>
            <w:bdr w:val="none" w:sz="0" w:space="0" w:color="auto" w:frame="1"/>
          </w:rPr>
          <w:t>并发篇</w:t>
        </w:r>
        <w:r>
          <w:rPr>
            <w:rStyle w:val="a5"/>
            <w:rFonts w:ascii="inherit" w:eastAsia="微软雅黑" w:hAnsi="inherit"/>
            <w:color w:val="2CA6CB"/>
            <w:sz w:val="28"/>
            <w:szCs w:val="28"/>
            <w:bdr w:val="none" w:sz="0" w:space="0" w:color="auto" w:frame="1"/>
          </w:rPr>
          <w:t xml:space="preserve"> - </w:t>
        </w:r>
        <w:r>
          <w:rPr>
            <w:rStyle w:val="a5"/>
            <w:rFonts w:ascii="inherit" w:eastAsia="微软雅黑" w:hAnsi="inherit"/>
            <w:color w:val="2CA6CB"/>
            <w:sz w:val="28"/>
            <w:szCs w:val="28"/>
            <w:bdr w:val="none" w:sz="0" w:space="0" w:color="auto" w:frame="1"/>
          </w:rPr>
          <w:t>冷静分析</w:t>
        </w:r>
        <w:r>
          <w:rPr>
            <w:rStyle w:val="a5"/>
            <w:rFonts w:ascii="inherit" w:eastAsia="微软雅黑" w:hAnsi="inherit"/>
            <w:color w:val="2CA6CB"/>
            <w:sz w:val="28"/>
            <w:szCs w:val="28"/>
            <w:bdr w:val="none" w:sz="0" w:space="0" w:color="auto" w:frame="1"/>
          </w:rPr>
          <w:t xml:space="preserve"> Synchronized</w:t>
        </w:r>
        <w:r>
          <w:rPr>
            <w:rStyle w:val="a5"/>
            <w:rFonts w:ascii="inherit" w:eastAsia="微软雅黑" w:hAnsi="inherit"/>
            <w:color w:val="2CA6CB"/>
            <w:sz w:val="28"/>
            <w:szCs w:val="28"/>
            <w:bdr w:val="none" w:sz="0" w:space="0" w:color="auto" w:frame="1"/>
          </w:rPr>
          <w:t>（下）》</w:t>
        </w:r>
      </w:hyperlink>
      <w:r>
        <w:rPr>
          <w:rFonts w:ascii="inherit" w:eastAsia="微软雅黑" w:hAnsi="inherit"/>
          <w:color w:val="817C7C"/>
          <w:sz w:val="28"/>
          <w:szCs w:val="28"/>
        </w:rPr>
        <w:t> </w:t>
      </w:r>
      <w:r>
        <w:rPr>
          <w:rFonts w:ascii="inherit" w:eastAsia="微软雅黑" w:hAnsi="inherit"/>
          <w:color w:val="817C7C"/>
          <w:sz w:val="28"/>
          <w:szCs w:val="28"/>
        </w:rPr>
        <w:t>对这块的描述：</w:t>
      </w:r>
    </w:p>
    <w:p w:rsidR="00450541" w:rsidRDefault="00450541" w:rsidP="00FA61C5">
      <w:pPr>
        <w:widowControl/>
        <w:numPr>
          <w:ilvl w:val="0"/>
          <w:numId w:val="607"/>
        </w:numPr>
        <w:shd w:val="clear" w:color="auto" w:fill="FAFAFA"/>
        <w:spacing w:before="120" w:after="120"/>
        <w:ind w:left="0"/>
        <w:jc w:val="left"/>
        <w:textAlignment w:val="baseline"/>
        <w:rPr>
          <w:rFonts w:ascii="inherit" w:eastAsia="微软雅黑" w:hAnsi="inherit" w:hint="eastAsia"/>
          <w:color w:val="817C7C"/>
          <w:sz w:val="28"/>
          <w:szCs w:val="28"/>
        </w:rPr>
      </w:pPr>
      <w:r>
        <w:rPr>
          <w:rFonts w:ascii="inherit" w:eastAsia="微软雅黑" w:hAnsi="inherit"/>
          <w:color w:val="817C7C"/>
          <w:sz w:val="28"/>
          <w:szCs w:val="28"/>
        </w:rPr>
        <w:t>优势：偏向锁只需要在置换</w:t>
      </w:r>
      <w:r>
        <w:rPr>
          <w:rFonts w:ascii="inherit" w:eastAsia="微软雅黑" w:hAnsi="inherit"/>
          <w:color w:val="817C7C"/>
          <w:sz w:val="28"/>
          <w:szCs w:val="28"/>
        </w:rPr>
        <w:t xml:space="preserve"> ThreadID </w:t>
      </w:r>
      <w:r>
        <w:rPr>
          <w:rFonts w:ascii="inherit" w:eastAsia="微软雅黑" w:hAnsi="inherit"/>
          <w:color w:val="817C7C"/>
          <w:sz w:val="28"/>
          <w:szCs w:val="28"/>
        </w:rPr>
        <w:t>的时候依赖一次</w:t>
      </w:r>
      <w:r>
        <w:rPr>
          <w:rFonts w:ascii="inherit" w:eastAsia="微软雅黑" w:hAnsi="inherit"/>
          <w:color w:val="817C7C"/>
          <w:sz w:val="28"/>
          <w:szCs w:val="28"/>
        </w:rPr>
        <w:t xml:space="preserve"> CAS </w:t>
      </w:r>
      <w:r>
        <w:rPr>
          <w:rFonts w:ascii="inherit" w:eastAsia="微软雅黑" w:hAnsi="inherit"/>
          <w:color w:val="817C7C"/>
          <w:sz w:val="28"/>
          <w:szCs w:val="28"/>
        </w:rPr>
        <w:t>原子指令，其余时刻不需要</w:t>
      </w:r>
      <w:r>
        <w:rPr>
          <w:rFonts w:ascii="inherit" w:eastAsia="微软雅黑" w:hAnsi="inherit"/>
          <w:color w:val="817C7C"/>
          <w:sz w:val="28"/>
          <w:szCs w:val="28"/>
        </w:rPr>
        <w:t xml:space="preserve"> CAS </w:t>
      </w:r>
      <w:r>
        <w:rPr>
          <w:rFonts w:ascii="inherit" w:eastAsia="微软雅黑" w:hAnsi="inherit"/>
          <w:color w:val="817C7C"/>
          <w:sz w:val="28"/>
          <w:szCs w:val="28"/>
        </w:rPr>
        <w:t>指令</w:t>
      </w:r>
      <w:r>
        <w:rPr>
          <w:rFonts w:ascii="inherit" w:eastAsia="微软雅黑" w:hAnsi="inherit"/>
          <w:color w:val="817C7C"/>
          <w:sz w:val="28"/>
          <w:szCs w:val="28"/>
        </w:rPr>
        <w:t>(</w:t>
      </w:r>
      <w:r>
        <w:rPr>
          <w:rFonts w:ascii="inherit" w:eastAsia="微软雅黑" w:hAnsi="inherit"/>
          <w:color w:val="817C7C"/>
          <w:sz w:val="28"/>
          <w:szCs w:val="28"/>
        </w:rPr>
        <w:t>相比其他锁</w:t>
      </w:r>
      <w:r>
        <w:rPr>
          <w:rFonts w:ascii="inherit" w:eastAsia="微软雅黑" w:hAnsi="inherit"/>
          <w:color w:val="817C7C"/>
          <w:sz w:val="28"/>
          <w:szCs w:val="28"/>
        </w:rPr>
        <w:t>)</w:t>
      </w:r>
      <w:r>
        <w:rPr>
          <w:rFonts w:ascii="inherit" w:eastAsia="微软雅黑" w:hAnsi="inherit"/>
          <w:color w:val="817C7C"/>
          <w:sz w:val="28"/>
          <w:szCs w:val="28"/>
        </w:rPr>
        <w:t>。</w:t>
      </w:r>
    </w:p>
    <w:p w:rsidR="00450541" w:rsidRDefault="00450541" w:rsidP="00FA61C5">
      <w:pPr>
        <w:widowControl/>
        <w:numPr>
          <w:ilvl w:val="0"/>
          <w:numId w:val="607"/>
        </w:numPr>
        <w:shd w:val="clear" w:color="auto" w:fill="FAFAFA"/>
        <w:spacing w:before="120" w:after="120"/>
        <w:ind w:left="0"/>
        <w:jc w:val="left"/>
        <w:textAlignment w:val="baseline"/>
        <w:rPr>
          <w:rFonts w:ascii="inherit" w:eastAsia="微软雅黑" w:hAnsi="inherit" w:hint="eastAsia"/>
          <w:color w:val="817C7C"/>
          <w:sz w:val="28"/>
          <w:szCs w:val="28"/>
        </w:rPr>
      </w:pPr>
      <w:r>
        <w:rPr>
          <w:rFonts w:ascii="inherit" w:eastAsia="微软雅黑" w:hAnsi="inherit"/>
          <w:color w:val="817C7C"/>
          <w:sz w:val="28"/>
          <w:szCs w:val="28"/>
        </w:rPr>
        <w:t>隐患：由于一旦出现多线程竞争的情况就必须撤销偏向锁，所以偏向锁的撤销操作的性能损耗必须小于节省下来的</w:t>
      </w:r>
      <w:r>
        <w:rPr>
          <w:rFonts w:ascii="inherit" w:eastAsia="微软雅黑" w:hAnsi="inherit"/>
          <w:color w:val="817C7C"/>
          <w:sz w:val="28"/>
          <w:szCs w:val="28"/>
        </w:rPr>
        <w:t xml:space="preserve"> CAS </w:t>
      </w:r>
      <w:r>
        <w:rPr>
          <w:rFonts w:ascii="inherit" w:eastAsia="微软雅黑" w:hAnsi="inherit"/>
          <w:color w:val="817C7C"/>
          <w:sz w:val="28"/>
          <w:szCs w:val="28"/>
        </w:rPr>
        <w:t>原子指令的性能消耗（这个通常只能通过大量压测才可知）。</w:t>
      </w:r>
    </w:p>
    <w:p w:rsidR="00450541" w:rsidRDefault="00450541" w:rsidP="00FA61C5">
      <w:pPr>
        <w:widowControl/>
        <w:numPr>
          <w:ilvl w:val="0"/>
          <w:numId w:val="607"/>
        </w:numPr>
        <w:shd w:val="clear" w:color="auto" w:fill="FAFAFA"/>
        <w:spacing w:before="120" w:after="120"/>
        <w:ind w:left="0"/>
        <w:jc w:val="left"/>
        <w:textAlignment w:val="baseline"/>
        <w:rPr>
          <w:rFonts w:ascii="inherit" w:eastAsia="微软雅黑" w:hAnsi="inherit" w:hint="eastAsia"/>
          <w:color w:val="817C7C"/>
          <w:sz w:val="28"/>
          <w:szCs w:val="28"/>
        </w:rPr>
      </w:pPr>
      <w:r>
        <w:rPr>
          <w:rFonts w:ascii="inherit" w:eastAsia="微软雅黑" w:hAnsi="inherit"/>
          <w:color w:val="817C7C"/>
          <w:sz w:val="28"/>
          <w:szCs w:val="28"/>
        </w:rPr>
        <w:t>对比：轻量级锁是为了在线程交替执行同步块时提高性能，而偏向锁则是在只有一个线程执行同步块时进一步提高性能</w:t>
      </w:r>
    </w:p>
    <w:p w:rsidR="00B5045E" w:rsidRDefault="00B5045E" w:rsidP="00B5045E">
      <w:pPr>
        <w:pStyle w:val="2"/>
      </w:pPr>
      <w:r>
        <w:t>126.</w:t>
      </w:r>
      <w:r w:rsidRPr="00B5045E">
        <w:t xml:space="preserve"> </w:t>
      </w:r>
      <w:r>
        <w:t>volatile 实现原理</w:t>
      </w:r>
    </w:p>
    <w:p w:rsidR="00B5045E" w:rsidRDefault="00B5045E" w:rsidP="00B5045E">
      <w:pPr>
        <w:pStyle w:val="a3"/>
        <w:shd w:val="clear" w:color="auto" w:fill="FFFFFF"/>
        <w:spacing w:before="0" w:beforeAutospacing="0" w:after="0" w:afterAutospacing="0"/>
        <w:rPr>
          <w:rFonts w:ascii="Lucida Sans Unicode" w:hAnsi="Lucida Sans Unicode" w:cs="Lucida Sans Unicode"/>
          <w:color w:val="1A1A1A"/>
        </w:rPr>
      </w:pPr>
      <w:r>
        <w:rPr>
          <w:rStyle w:val="HTML"/>
          <w:rFonts w:ascii="Lucida Console" w:hAnsi="Lucida Console"/>
          <w:color w:val="1A1A1A"/>
          <w:sz w:val="21"/>
          <w:szCs w:val="21"/>
          <w:bdr w:val="single" w:sz="6" w:space="1" w:color="CCCCCC" w:frame="1"/>
          <w:shd w:val="clear" w:color="auto" w:fill="DDDDDD"/>
        </w:rPr>
        <w:t>volatile</w:t>
      </w:r>
      <w:r>
        <w:rPr>
          <w:rFonts w:ascii="Lucida Sans Unicode" w:hAnsi="Lucida Sans Unicode" w:cs="Lucida Sans Unicode"/>
          <w:color w:val="1A1A1A"/>
        </w:rPr>
        <w:t> </w:t>
      </w:r>
      <w:r>
        <w:rPr>
          <w:rFonts w:ascii="Lucida Sans Unicode" w:hAnsi="Lucida Sans Unicode" w:cs="Lucida Sans Unicode"/>
          <w:color w:val="1A1A1A"/>
        </w:rPr>
        <w:t>涉及的内容，其实蛮多的，所以胖友直接看：</w:t>
      </w:r>
    </w:p>
    <w:p w:rsidR="00B5045E" w:rsidRDefault="00167304" w:rsidP="00FA61C5">
      <w:pPr>
        <w:widowControl/>
        <w:numPr>
          <w:ilvl w:val="0"/>
          <w:numId w:val="608"/>
        </w:numPr>
        <w:shd w:val="clear" w:color="auto" w:fill="FFFFFF"/>
        <w:ind w:left="0"/>
        <w:jc w:val="left"/>
        <w:rPr>
          <w:rFonts w:ascii="Lucida Sans Unicode" w:hAnsi="Lucida Sans Unicode" w:cs="Lucida Sans Unicode"/>
          <w:color w:val="1A1A1A"/>
          <w:szCs w:val="21"/>
        </w:rPr>
      </w:pPr>
      <w:hyperlink r:id="rId135" w:tgtFrame="_blank" w:history="1">
        <w:r w:rsidR="00B5045E">
          <w:rPr>
            <w:rStyle w:val="a5"/>
            <w:rFonts w:ascii="Lucida Sans Unicode" w:hAnsi="Lucida Sans Unicode" w:cs="Lucida Sans Unicode"/>
            <w:color w:val="0088CC"/>
            <w:szCs w:val="21"/>
          </w:rPr>
          <w:t>《【死磕</w:t>
        </w:r>
        <w:r w:rsidR="00B5045E">
          <w:rPr>
            <w:rStyle w:val="a5"/>
            <w:rFonts w:ascii="Lucida Sans Unicode" w:hAnsi="Lucida Sans Unicode" w:cs="Lucida Sans Unicode"/>
            <w:color w:val="0088CC"/>
            <w:szCs w:val="21"/>
          </w:rPr>
          <w:t xml:space="preserve"> Java </w:t>
        </w:r>
        <w:r w:rsidR="00B5045E">
          <w:rPr>
            <w:rStyle w:val="a5"/>
            <w:rFonts w:ascii="Lucida Sans Unicode" w:hAnsi="Lucida Sans Unicode" w:cs="Lucida Sans Unicode"/>
            <w:color w:val="0088CC"/>
            <w:szCs w:val="21"/>
          </w:rPr>
          <w:t>并发】</w:t>
        </w:r>
        <w:r w:rsidR="00B5045E">
          <w:rPr>
            <w:rStyle w:val="a5"/>
            <w:rFonts w:ascii="Lucida Sans Unicode" w:hAnsi="Lucida Sans Unicode" w:cs="Lucida Sans Unicode"/>
            <w:color w:val="0088CC"/>
            <w:szCs w:val="21"/>
          </w:rPr>
          <w:t xml:space="preserve">—– </w:t>
        </w:r>
        <w:r w:rsidR="00B5045E">
          <w:rPr>
            <w:rStyle w:val="a5"/>
            <w:rFonts w:ascii="Lucida Sans Unicode" w:hAnsi="Lucida Sans Unicode" w:cs="Lucida Sans Unicode"/>
            <w:color w:val="0088CC"/>
            <w:szCs w:val="21"/>
          </w:rPr>
          <w:t>深入分析</w:t>
        </w:r>
        <w:r w:rsidR="00B5045E">
          <w:rPr>
            <w:rStyle w:val="a5"/>
            <w:rFonts w:ascii="Lucida Sans Unicode" w:hAnsi="Lucida Sans Unicode" w:cs="Lucida Sans Unicode"/>
            <w:color w:val="0088CC"/>
            <w:szCs w:val="21"/>
          </w:rPr>
          <w:t xml:space="preserve"> volatile </w:t>
        </w:r>
        <w:r w:rsidR="00B5045E">
          <w:rPr>
            <w:rStyle w:val="a5"/>
            <w:rFonts w:ascii="Lucida Sans Unicode" w:hAnsi="Lucida Sans Unicode" w:cs="Lucida Sans Unicode"/>
            <w:color w:val="0088CC"/>
            <w:szCs w:val="21"/>
          </w:rPr>
          <w:t>的实现原理》</w:t>
        </w:r>
      </w:hyperlink>
    </w:p>
    <w:p w:rsidR="00B5045E" w:rsidRDefault="00167304" w:rsidP="00FA61C5">
      <w:pPr>
        <w:widowControl/>
        <w:numPr>
          <w:ilvl w:val="0"/>
          <w:numId w:val="608"/>
        </w:numPr>
        <w:shd w:val="clear" w:color="auto" w:fill="FFFFFF"/>
        <w:ind w:left="0"/>
        <w:jc w:val="left"/>
        <w:rPr>
          <w:rFonts w:ascii="Lucida Sans Unicode" w:hAnsi="Lucida Sans Unicode" w:cs="Lucida Sans Unicode"/>
          <w:color w:val="1A1A1A"/>
          <w:szCs w:val="21"/>
        </w:rPr>
      </w:pPr>
      <w:hyperlink r:id="rId136" w:tgtFrame="_blank" w:history="1">
        <w:r w:rsidR="00B5045E">
          <w:rPr>
            <w:rStyle w:val="a5"/>
            <w:rFonts w:ascii="Lucida Sans Unicode" w:hAnsi="Lucida Sans Unicode" w:cs="Lucida Sans Unicode"/>
            <w:color w:val="0088CC"/>
            <w:szCs w:val="21"/>
          </w:rPr>
          <w:t>聊聊并发（一）</w:t>
        </w:r>
        <w:r w:rsidR="00B5045E">
          <w:rPr>
            <w:rStyle w:val="a5"/>
            <w:rFonts w:ascii="Lucida Sans Unicode" w:hAnsi="Lucida Sans Unicode" w:cs="Lucida Sans Unicode"/>
            <w:color w:val="0088CC"/>
            <w:szCs w:val="21"/>
          </w:rPr>
          <w:t>——</w:t>
        </w:r>
        <w:r w:rsidR="00B5045E">
          <w:rPr>
            <w:rStyle w:val="a5"/>
            <w:rFonts w:ascii="Lucida Sans Unicode" w:hAnsi="Lucida Sans Unicode" w:cs="Lucida Sans Unicode"/>
            <w:color w:val="0088CC"/>
            <w:szCs w:val="21"/>
          </w:rPr>
          <w:t>深入分析</w:t>
        </w:r>
        <w:r w:rsidR="00B5045E">
          <w:rPr>
            <w:rStyle w:val="a5"/>
            <w:rFonts w:ascii="Lucida Sans Unicode" w:hAnsi="Lucida Sans Unicode" w:cs="Lucida Sans Unicode"/>
            <w:color w:val="0088CC"/>
            <w:szCs w:val="21"/>
          </w:rPr>
          <w:t>Volatile</w:t>
        </w:r>
        <w:r w:rsidR="00B5045E">
          <w:rPr>
            <w:rStyle w:val="a5"/>
            <w:rFonts w:ascii="Lucida Sans Unicode" w:hAnsi="Lucida Sans Unicode" w:cs="Lucida Sans Unicode"/>
            <w:color w:val="0088CC"/>
            <w:szCs w:val="21"/>
          </w:rPr>
          <w:t>的实现原理</w:t>
        </w:r>
      </w:hyperlink>
    </w:p>
    <w:p w:rsidR="00B5045E" w:rsidRDefault="00B5045E" w:rsidP="00B5045E">
      <w:pPr>
        <w:pStyle w:val="3"/>
        <w:rPr>
          <w:rFonts w:ascii="Lucida Sans Unicode" w:hAnsi="Lucida Sans Unicode" w:cs="Lucida Sans Unicode"/>
          <w:sz w:val="24"/>
          <w:szCs w:val="24"/>
        </w:rPr>
      </w:pPr>
      <w:r>
        <w:rPr>
          <w:rStyle w:val="HTML"/>
          <w:rFonts w:ascii="Lucida Console" w:hAnsi="Lucida Console"/>
          <w:b w:val="0"/>
          <w:bCs w:val="0"/>
          <w:color w:val="1A1A1A"/>
          <w:sz w:val="21"/>
          <w:szCs w:val="21"/>
          <w:bdr w:val="single" w:sz="6" w:space="1" w:color="CCCCCC" w:frame="1"/>
          <w:shd w:val="clear" w:color="auto" w:fill="DDDDDD"/>
        </w:rPr>
        <w:t>volatile</w:t>
      </w:r>
      <w:r>
        <w:rPr>
          <w:rStyle w:val="a4"/>
          <w:rFonts w:ascii="Lucida Sans Unicode" w:hAnsi="Lucida Sans Unicode" w:cs="Lucida Sans Unicode"/>
          <w:color w:val="1A1A1A"/>
        </w:rPr>
        <w:t> </w:t>
      </w:r>
      <w:r>
        <w:rPr>
          <w:rStyle w:val="a4"/>
          <w:rFonts w:ascii="Lucida Sans Unicode" w:hAnsi="Lucida Sans Unicode" w:cs="Lucida Sans Unicode"/>
          <w:color w:val="1A1A1A"/>
        </w:rPr>
        <w:t>有什么用？</w:t>
      </w:r>
    </w:p>
    <w:p w:rsidR="00B5045E" w:rsidRDefault="00B5045E" w:rsidP="00B5045E">
      <w:pPr>
        <w:pStyle w:val="a3"/>
        <w:shd w:val="clear" w:color="auto" w:fill="FFFFFF"/>
        <w:spacing w:before="0" w:beforeAutospacing="0" w:after="0" w:afterAutospacing="0"/>
        <w:rPr>
          <w:rFonts w:ascii="Lucida Sans Unicode" w:hAnsi="Lucida Sans Unicode" w:cs="Lucida Sans Unicode"/>
          <w:color w:val="1A1A1A"/>
        </w:rPr>
      </w:pPr>
      <w:r>
        <w:rPr>
          <w:rStyle w:val="HTML"/>
          <w:rFonts w:ascii="Lucida Console" w:hAnsi="Lucida Console"/>
          <w:color w:val="1A1A1A"/>
          <w:sz w:val="21"/>
          <w:szCs w:val="21"/>
          <w:bdr w:val="single" w:sz="6" w:space="1" w:color="CCCCCC" w:frame="1"/>
          <w:shd w:val="clear" w:color="auto" w:fill="DDDDDD"/>
        </w:rPr>
        <w:t>volatile</w:t>
      </w:r>
      <w:r>
        <w:rPr>
          <w:rFonts w:ascii="Lucida Sans Unicode" w:hAnsi="Lucida Sans Unicode" w:cs="Lucida Sans Unicode"/>
          <w:color w:val="1A1A1A"/>
        </w:rPr>
        <w:t> </w:t>
      </w:r>
      <w:r>
        <w:rPr>
          <w:rFonts w:ascii="Lucida Sans Unicode" w:hAnsi="Lucida Sans Unicode" w:cs="Lucida Sans Unicode"/>
          <w:color w:val="1A1A1A"/>
        </w:rPr>
        <w:t>保证内存可见性和禁止指令重排。</w:t>
      </w:r>
    </w:p>
    <w:p w:rsidR="00B5045E" w:rsidRDefault="00B5045E" w:rsidP="00B5045E">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同时，</w:t>
      </w:r>
      <w:r>
        <w:rPr>
          <w:rStyle w:val="HTML"/>
          <w:rFonts w:ascii="Lucida Console" w:hAnsi="Lucida Console"/>
          <w:color w:val="1A1A1A"/>
          <w:sz w:val="21"/>
          <w:szCs w:val="21"/>
          <w:bdr w:val="single" w:sz="6" w:space="1" w:color="CCCCCC" w:frame="1"/>
          <w:shd w:val="clear" w:color="auto" w:fill="DDDDDD"/>
        </w:rPr>
        <w:t>volatile</w:t>
      </w:r>
      <w:r>
        <w:rPr>
          <w:rFonts w:ascii="Lucida Sans Unicode" w:hAnsi="Lucida Sans Unicode" w:cs="Lucida Sans Unicode"/>
          <w:color w:val="1A1A1A"/>
        </w:rPr>
        <w:t> </w:t>
      </w:r>
      <w:r>
        <w:rPr>
          <w:rFonts w:ascii="Lucida Sans Unicode" w:hAnsi="Lucida Sans Unicode" w:cs="Lucida Sans Unicode"/>
          <w:color w:val="1A1A1A"/>
        </w:rPr>
        <w:t>可以提供部分原子性。</w:t>
      </w:r>
    </w:p>
    <w:p w:rsidR="00B5045E" w:rsidRDefault="00B5045E" w:rsidP="00B5045E">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简单来说，</w:t>
      </w:r>
      <w:r>
        <w:rPr>
          <w:rStyle w:val="HTML"/>
          <w:rFonts w:ascii="Lucida Console" w:hAnsi="Lucida Console"/>
          <w:color w:val="1A1A1A"/>
          <w:sz w:val="21"/>
          <w:szCs w:val="21"/>
          <w:bdr w:val="single" w:sz="6" w:space="1" w:color="CCCCCC" w:frame="1"/>
          <w:shd w:val="clear" w:color="auto" w:fill="DDDDDD"/>
        </w:rPr>
        <w:t>volatile</w:t>
      </w:r>
      <w:r>
        <w:rPr>
          <w:rFonts w:ascii="Lucida Sans Unicode" w:hAnsi="Lucida Sans Unicode" w:cs="Lucida Sans Unicode"/>
          <w:color w:val="1A1A1A"/>
        </w:rPr>
        <w:t> </w:t>
      </w:r>
      <w:r>
        <w:rPr>
          <w:rFonts w:ascii="Lucida Sans Unicode" w:hAnsi="Lucida Sans Unicode" w:cs="Lucida Sans Unicode"/>
          <w:color w:val="1A1A1A"/>
        </w:rPr>
        <w:t>用于多线程环境下的单次操作</w:t>
      </w:r>
      <w:r>
        <w:rPr>
          <w:rFonts w:ascii="Lucida Sans Unicode" w:hAnsi="Lucida Sans Unicode" w:cs="Lucida Sans Unicode"/>
          <w:color w:val="1A1A1A"/>
        </w:rPr>
        <w:t>(</w:t>
      </w:r>
      <w:r>
        <w:rPr>
          <w:rFonts w:ascii="Lucida Sans Unicode" w:hAnsi="Lucida Sans Unicode" w:cs="Lucida Sans Unicode"/>
          <w:color w:val="1A1A1A"/>
        </w:rPr>
        <w:t>单次读或者单次写</w:t>
      </w:r>
      <w:r>
        <w:rPr>
          <w:rFonts w:ascii="Lucida Sans Unicode" w:hAnsi="Lucida Sans Unicode" w:cs="Lucida Sans Unicode"/>
          <w:color w:val="1A1A1A"/>
        </w:rPr>
        <w:t>)</w:t>
      </w:r>
      <w:r>
        <w:rPr>
          <w:rFonts w:ascii="Lucida Sans Unicode" w:hAnsi="Lucida Sans Unicode" w:cs="Lucida Sans Unicode"/>
          <w:color w:val="1A1A1A"/>
        </w:rPr>
        <w:t>。</w:t>
      </w:r>
    </w:p>
    <w:p w:rsidR="00B5045E" w:rsidRDefault="00B5045E" w:rsidP="00B5045E">
      <w:pPr>
        <w:pStyle w:val="3"/>
      </w:pPr>
      <w:r>
        <w:rPr>
          <w:rStyle w:val="HTML"/>
          <w:rFonts w:ascii="Lucida Console" w:hAnsi="Lucida Console"/>
          <w:b w:val="0"/>
          <w:bCs w:val="0"/>
          <w:color w:val="1A1A1A"/>
          <w:sz w:val="21"/>
          <w:szCs w:val="21"/>
          <w:bdr w:val="single" w:sz="6" w:space="1" w:color="CCCCCC" w:frame="1"/>
          <w:shd w:val="clear" w:color="auto" w:fill="DDDDDD"/>
        </w:rPr>
        <w:t>volatile</w:t>
      </w:r>
      <w:r>
        <w:rPr>
          <w:rStyle w:val="a4"/>
          <w:rFonts w:ascii="Lucida Sans Unicode" w:hAnsi="Lucida Sans Unicode" w:cs="Lucida Sans Unicode"/>
          <w:color w:val="1A1A1A"/>
        </w:rPr>
        <w:t> </w:t>
      </w:r>
      <w:r>
        <w:rPr>
          <w:rStyle w:val="a4"/>
          <w:rFonts w:ascii="Lucida Sans Unicode" w:hAnsi="Lucida Sans Unicode" w:cs="Lucida Sans Unicode"/>
          <w:color w:val="1A1A1A"/>
        </w:rPr>
        <w:t>变量和</w:t>
      </w:r>
      <w:r>
        <w:rPr>
          <w:rStyle w:val="a4"/>
          <w:rFonts w:ascii="Lucida Sans Unicode" w:hAnsi="Lucida Sans Unicode" w:cs="Lucida Sans Unicode"/>
          <w:color w:val="1A1A1A"/>
        </w:rPr>
        <w:t xml:space="preserve"> atomic </w:t>
      </w:r>
      <w:r>
        <w:rPr>
          <w:rStyle w:val="a4"/>
          <w:rFonts w:ascii="Lucida Sans Unicode" w:hAnsi="Lucida Sans Unicode" w:cs="Lucida Sans Unicode"/>
          <w:color w:val="1A1A1A"/>
        </w:rPr>
        <w:t>变量有什么不同？</w:t>
      </w:r>
    </w:p>
    <w:p w:rsidR="00B5045E" w:rsidRDefault="00B5045E" w:rsidP="00FA61C5">
      <w:pPr>
        <w:widowControl/>
        <w:numPr>
          <w:ilvl w:val="0"/>
          <w:numId w:val="609"/>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volatile</w:t>
      </w:r>
      <w:r>
        <w:rPr>
          <w:rFonts w:ascii="Lucida Sans Unicode" w:hAnsi="Lucida Sans Unicode" w:cs="Lucida Sans Unicode"/>
          <w:color w:val="1A1A1A"/>
          <w:szCs w:val="21"/>
        </w:rPr>
        <w:t> </w:t>
      </w:r>
      <w:r>
        <w:rPr>
          <w:rFonts w:ascii="Lucida Sans Unicode" w:hAnsi="Lucida Sans Unicode" w:cs="Lucida Sans Unicode"/>
          <w:color w:val="1A1A1A"/>
          <w:szCs w:val="21"/>
        </w:rPr>
        <w:t>变量，可以确保先行关系，即写操作会发生在后续的读操作之前，但它并不能保证原子性。例如用</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volatile</w:t>
      </w:r>
      <w:r>
        <w:rPr>
          <w:rFonts w:ascii="Lucida Sans Unicode" w:hAnsi="Lucida Sans Unicode" w:cs="Lucida Sans Unicode"/>
          <w:color w:val="1A1A1A"/>
          <w:szCs w:val="21"/>
        </w:rPr>
        <w:t> </w:t>
      </w:r>
      <w:r>
        <w:rPr>
          <w:rFonts w:ascii="Lucida Sans Unicode" w:hAnsi="Lucida Sans Unicode" w:cs="Lucida Sans Unicode"/>
          <w:color w:val="1A1A1A"/>
          <w:szCs w:val="21"/>
        </w:rPr>
        <w:t>修饰</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count</w:t>
      </w:r>
      <w:r>
        <w:rPr>
          <w:rFonts w:ascii="Lucida Sans Unicode" w:hAnsi="Lucida Sans Unicode" w:cs="Lucida Sans Unicode"/>
          <w:color w:val="1A1A1A"/>
          <w:szCs w:val="21"/>
        </w:rPr>
        <w:t> </w:t>
      </w:r>
      <w:r>
        <w:rPr>
          <w:rFonts w:ascii="Lucida Sans Unicode" w:hAnsi="Lucida Sans Unicode" w:cs="Lucida Sans Unicode"/>
          <w:color w:val="1A1A1A"/>
          <w:szCs w:val="21"/>
        </w:rPr>
        <w:t>变量，那么</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count++</w:t>
      </w:r>
      <w:r>
        <w:rPr>
          <w:rFonts w:ascii="Lucida Sans Unicode" w:hAnsi="Lucida Sans Unicode" w:cs="Lucida Sans Unicode"/>
          <w:color w:val="1A1A1A"/>
          <w:szCs w:val="21"/>
        </w:rPr>
        <w:t>操作就不是原子性的。</w:t>
      </w:r>
    </w:p>
    <w:p w:rsidR="00B5045E" w:rsidRDefault="00B5045E" w:rsidP="00FA61C5">
      <w:pPr>
        <w:widowControl/>
        <w:numPr>
          <w:ilvl w:val="0"/>
          <w:numId w:val="60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AtomicInteger </w:t>
      </w:r>
      <w:r>
        <w:rPr>
          <w:rFonts w:ascii="Lucida Sans Unicode" w:hAnsi="Lucida Sans Unicode" w:cs="Lucida Sans Unicode"/>
          <w:color w:val="1A1A1A"/>
          <w:szCs w:val="21"/>
        </w:rPr>
        <w:t>类提供的</w:t>
      </w:r>
      <w:r>
        <w:rPr>
          <w:rFonts w:ascii="Lucida Sans Unicode" w:hAnsi="Lucida Sans Unicode" w:cs="Lucida Sans Unicode"/>
          <w:color w:val="1A1A1A"/>
          <w:szCs w:val="21"/>
        </w:rPr>
        <w:t xml:space="preserve"> atomic </w:t>
      </w:r>
      <w:r>
        <w:rPr>
          <w:rFonts w:ascii="Lucida Sans Unicode" w:hAnsi="Lucida Sans Unicode" w:cs="Lucida Sans Unicode"/>
          <w:color w:val="1A1A1A"/>
          <w:szCs w:val="21"/>
        </w:rPr>
        <w:t>方法，可以让这种操作具有原子性。例如</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#getAndIncrement()</w:t>
      </w:r>
      <w:r>
        <w:rPr>
          <w:rFonts w:ascii="Lucida Sans Unicode" w:hAnsi="Lucida Sans Unicode" w:cs="Lucida Sans Unicode"/>
          <w:color w:val="1A1A1A"/>
          <w:szCs w:val="21"/>
        </w:rPr>
        <w:t> </w:t>
      </w:r>
      <w:r>
        <w:rPr>
          <w:rFonts w:ascii="Lucida Sans Unicode" w:hAnsi="Lucida Sans Unicode" w:cs="Lucida Sans Unicode"/>
          <w:color w:val="1A1A1A"/>
          <w:szCs w:val="21"/>
        </w:rPr>
        <w:t>方法，会原子性的进行增量操作把当前值加一，其它数据类型和引用变量也可以进行相似操作。</w:t>
      </w:r>
    </w:p>
    <w:p w:rsidR="00B5045E" w:rsidRDefault="00B5045E" w:rsidP="00B5045E">
      <w:pPr>
        <w:pStyle w:val="3"/>
        <w:rPr>
          <w:sz w:val="24"/>
          <w:szCs w:val="24"/>
        </w:rPr>
      </w:pPr>
      <w:r>
        <w:rPr>
          <w:rStyle w:val="a4"/>
          <w:rFonts w:ascii="Lucida Sans Unicode" w:hAnsi="Lucida Sans Unicode" w:cs="Lucida Sans Unicode"/>
          <w:color w:val="1A1A1A"/>
        </w:rPr>
        <w:t>可以创建</w:t>
      </w:r>
      <w:r>
        <w:rPr>
          <w:rStyle w:val="a4"/>
          <w:rFonts w:ascii="Lucida Sans Unicode" w:hAnsi="Lucida Sans Unicode" w:cs="Lucida Sans Unicode"/>
          <w:color w:val="1A1A1A"/>
        </w:rPr>
        <w:t> </w:t>
      </w:r>
      <w:r>
        <w:rPr>
          <w:rStyle w:val="HTML"/>
          <w:rFonts w:ascii="Lucida Console" w:hAnsi="Lucida Console"/>
          <w:b w:val="0"/>
          <w:bCs w:val="0"/>
          <w:color w:val="1A1A1A"/>
          <w:sz w:val="21"/>
          <w:szCs w:val="21"/>
          <w:bdr w:val="single" w:sz="6" w:space="1" w:color="CCCCCC" w:frame="1"/>
          <w:shd w:val="clear" w:color="auto" w:fill="DDDDDD"/>
        </w:rPr>
        <w:t>volatile</w:t>
      </w:r>
      <w:r>
        <w:rPr>
          <w:rStyle w:val="a4"/>
          <w:rFonts w:ascii="Lucida Sans Unicode" w:hAnsi="Lucida Sans Unicode" w:cs="Lucida Sans Unicode"/>
          <w:color w:val="1A1A1A"/>
        </w:rPr>
        <w:t> </w:t>
      </w:r>
      <w:r>
        <w:rPr>
          <w:rStyle w:val="a4"/>
          <w:rFonts w:ascii="Lucida Sans Unicode" w:hAnsi="Lucida Sans Unicode" w:cs="Lucida Sans Unicode"/>
          <w:color w:val="1A1A1A"/>
        </w:rPr>
        <w:t>数组吗</w:t>
      </w:r>
      <w:r>
        <w:rPr>
          <w:rStyle w:val="a4"/>
          <w:rFonts w:ascii="Lucida Sans Unicode" w:hAnsi="Lucida Sans Unicode" w:cs="Lucida Sans Unicode"/>
          <w:color w:val="1A1A1A"/>
        </w:rPr>
        <w:t>?</w:t>
      </w:r>
    </w:p>
    <w:p w:rsidR="00B5045E" w:rsidRDefault="00B5045E" w:rsidP="00B5045E">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 xml:space="preserve">Java </w:t>
      </w:r>
      <w:r>
        <w:rPr>
          <w:rFonts w:ascii="Lucida Sans Unicode" w:hAnsi="Lucida Sans Unicode" w:cs="Lucida Sans Unicode"/>
          <w:color w:val="1A1A1A"/>
        </w:rPr>
        <w:t>中可以创建</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volatile</w:t>
      </w:r>
      <w:r>
        <w:rPr>
          <w:rFonts w:ascii="Lucida Sans Unicode" w:hAnsi="Lucida Sans Unicode" w:cs="Lucida Sans Unicode"/>
          <w:color w:val="1A1A1A"/>
        </w:rPr>
        <w:t> </w:t>
      </w:r>
      <w:r>
        <w:rPr>
          <w:rFonts w:ascii="Lucida Sans Unicode" w:hAnsi="Lucida Sans Unicode" w:cs="Lucida Sans Unicode"/>
          <w:color w:val="1A1A1A"/>
        </w:rPr>
        <w:t>类型数组，不过只是一个指向数组的引用，而不是整个数组。如果改变引用指向的数组，将会受到</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volatile</w:t>
      </w:r>
      <w:r>
        <w:rPr>
          <w:rFonts w:ascii="Lucida Sans Unicode" w:hAnsi="Lucida Sans Unicode" w:cs="Lucida Sans Unicode"/>
          <w:color w:val="1A1A1A"/>
        </w:rPr>
        <w:t> </w:t>
      </w:r>
      <w:r>
        <w:rPr>
          <w:rFonts w:ascii="Lucida Sans Unicode" w:hAnsi="Lucida Sans Unicode" w:cs="Lucida Sans Unicode"/>
          <w:color w:val="1A1A1A"/>
        </w:rPr>
        <w:t>的保护，但是如果多个线程同时改变数组的元素，</w:t>
      </w:r>
      <w:r>
        <w:rPr>
          <w:rStyle w:val="HTML"/>
          <w:rFonts w:ascii="Lucida Console" w:hAnsi="Lucida Console"/>
          <w:color w:val="1A1A1A"/>
          <w:sz w:val="21"/>
          <w:szCs w:val="21"/>
          <w:bdr w:val="single" w:sz="6" w:space="1" w:color="CCCCCC" w:frame="1"/>
          <w:shd w:val="clear" w:color="auto" w:fill="DDDDDD"/>
        </w:rPr>
        <w:t>volatile</w:t>
      </w:r>
      <w:r>
        <w:rPr>
          <w:rFonts w:ascii="Lucida Sans Unicode" w:hAnsi="Lucida Sans Unicode" w:cs="Lucida Sans Unicode"/>
          <w:color w:val="1A1A1A"/>
        </w:rPr>
        <w:t> </w:t>
      </w:r>
      <w:r>
        <w:rPr>
          <w:rFonts w:ascii="Lucida Sans Unicode" w:hAnsi="Lucida Sans Unicode" w:cs="Lucida Sans Unicode"/>
          <w:color w:val="1A1A1A"/>
        </w:rPr>
        <w:t>标示符就不能起到之前的保护作用了。</w:t>
      </w:r>
    </w:p>
    <w:p w:rsidR="00B5045E" w:rsidRDefault="00B5045E" w:rsidP="00B5045E">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同理，对于</w:t>
      </w:r>
      <w:r>
        <w:rPr>
          <w:rFonts w:ascii="Lucida Sans Unicode" w:hAnsi="Lucida Sans Unicode" w:cs="Lucida Sans Unicode"/>
          <w:color w:val="1A1A1A"/>
        </w:rPr>
        <w:t xml:space="preserve"> Java POJO </w:t>
      </w:r>
      <w:r>
        <w:rPr>
          <w:rFonts w:ascii="Lucida Sans Unicode" w:hAnsi="Lucida Sans Unicode" w:cs="Lucida Sans Unicode"/>
          <w:color w:val="1A1A1A"/>
        </w:rPr>
        <w:t>类，使用</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volatile</w:t>
      </w:r>
      <w:r>
        <w:rPr>
          <w:rFonts w:ascii="Lucida Sans Unicode" w:hAnsi="Lucida Sans Unicode" w:cs="Lucida Sans Unicode"/>
          <w:color w:val="1A1A1A"/>
        </w:rPr>
        <w:t> </w:t>
      </w:r>
      <w:r>
        <w:rPr>
          <w:rFonts w:ascii="Lucida Sans Unicode" w:hAnsi="Lucida Sans Unicode" w:cs="Lucida Sans Unicode"/>
          <w:color w:val="1A1A1A"/>
        </w:rPr>
        <w:t>修饰，只能保证这个引用的可见性，不能保证其内部的属性。</w:t>
      </w:r>
    </w:p>
    <w:p w:rsidR="00B5045E" w:rsidRDefault="00B5045E" w:rsidP="00B5045E">
      <w:pPr>
        <w:pStyle w:val="3"/>
      </w:pPr>
      <w:r>
        <w:rPr>
          <w:rStyle w:val="HTML"/>
          <w:rFonts w:ascii="Lucida Console" w:hAnsi="Lucida Console"/>
          <w:b w:val="0"/>
          <w:bCs w:val="0"/>
          <w:color w:val="1A1A1A"/>
          <w:sz w:val="21"/>
          <w:szCs w:val="21"/>
          <w:bdr w:val="single" w:sz="6" w:space="1" w:color="CCCCCC" w:frame="1"/>
          <w:shd w:val="clear" w:color="auto" w:fill="DDDDDD"/>
        </w:rPr>
        <w:t>volatile</w:t>
      </w:r>
      <w:r>
        <w:rPr>
          <w:rStyle w:val="a4"/>
          <w:rFonts w:ascii="Lucida Sans Unicode" w:hAnsi="Lucida Sans Unicode" w:cs="Lucida Sans Unicode"/>
          <w:color w:val="1A1A1A"/>
        </w:rPr>
        <w:t> </w:t>
      </w:r>
      <w:r>
        <w:rPr>
          <w:rStyle w:val="a4"/>
          <w:rFonts w:ascii="Lucida Sans Unicode" w:hAnsi="Lucida Sans Unicode" w:cs="Lucida Sans Unicode"/>
          <w:color w:val="1A1A1A"/>
        </w:rPr>
        <w:t>能使得一个非原子操作变成原子操作吗</w:t>
      </w:r>
      <w:r>
        <w:rPr>
          <w:rStyle w:val="a4"/>
          <w:rFonts w:ascii="Lucida Sans Unicode" w:hAnsi="Lucida Sans Unicode" w:cs="Lucida Sans Unicode"/>
          <w:color w:val="1A1A1A"/>
        </w:rPr>
        <w:t>?</w:t>
      </w:r>
    </w:p>
    <w:p w:rsidR="00B5045E" w:rsidRDefault="00B5045E" w:rsidP="00B5045E">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一个典型的例子是在类中有一个</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long</w:t>
      </w:r>
      <w:r>
        <w:rPr>
          <w:rFonts w:ascii="Lucida Sans Unicode" w:hAnsi="Lucida Sans Unicode" w:cs="Lucida Sans Unicode"/>
          <w:color w:val="1A1A1A"/>
        </w:rPr>
        <w:t> </w:t>
      </w:r>
      <w:r>
        <w:rPr>
          <w:rFonts w:ascii="Lucida Sans Unicode" w:hAnsi="Lucida Sans Unicode" w:cs="Lucida Sans Unicode"/>
          <w:color w:val="1A1A1A"/>
        </w:rPr>
        <w:t>类型的成员变量。如果你知道该成员变量会被多个线程访问，如计数器、价格等，你最好是将其设置为</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volatile</w:t>
      </w:r>
      <w:r>
        <w:rPr>
          <w:rFonts w:ascii="Lucida Sans Unicode" w:hAnsi="Lucida Sans Unicode" w:cs="Lucida Sans Unicode"/>
          <w:color w:val="1A1A1A"/>
        </w:rPr>
        <w:t> </w:t>
      </w:r>
      <w:r>
        <w:rPr>
          <w:rFonts w:ascii="Lucida Sans Unicode" w:hAnsi="Lucida Sans Unicode" w:cs="Lucida Sans Unicode"/>
          <w:color w:val="1A1A1A"/>
        </w:rPr>
        <w:t>。为什么？因为</w:t>
      </w:r>
      <w:r>
        <w:rPr>
          <w:rFonts w:ascii="Lucida Sans Unicode" w:hAnsi="Lucida Sans Unicode" w:cs="Lucida Sans Unicode"/>
          <w:color w:val="1A1A1A"/>
        </w:rPr>
        <w:t xml:space="preserve"> Java </w:t>
      </w:r>
      <w:r>
        <w:rPr>
          <w:rFonts w:ascii="Lucida Sans Unicode" w:hAnsi="Lucida Sans Unicode" w:cs="Lucida Sans Unicode"/>
          <w:color w:val="1A1A1A"/>
        </w:rPr>
        <w:t>中读取</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long</w:t>
      </w:r>
      <w:r>
        <w:rPr>
          <w:rFonts w:ascii="Lucida Sans Unicode" w:hAnsi="Lucida Sans Unicode" w:cs="Lucida Sans Unicode"/>
          <w:color w:val="1A1A1A"/>
        </w:rPr>
        <w:t> </w:t>
      </w:r>
      <w:r>
        <w:rPr>
          <w:rFonts w:ascii="Lucida Sans Unicode" w:hAnsi="Lucida Sans Unicode" w:cs="Lucida Sans Unicode"/>
          <w:color w:val="1A1A1A"/>
        </w:rPr>
        <w:t>类型变量不是原子的，需要分成两步，如果一个线程正在修改该</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long</w:t>
      </w:r>
      <w:r>
        <w:rPr>
          <w:rFonts w:ascii="Lucida Sans Unicode" w:hAnsi="Lucida Sans Unicode" w:cs="Lucida Sans Unicode"/>
          <w:color w:val="1A1A1A"/>
        </w:rPr>
        <w:t> </w:t>
      </w:r>
      <w:r>
        <w:rPr>
          <w:rFonts w:ascii="Lucida Sans Unicode" w:hAnsi="Lucida Sans Unicode" w:cs="Lucida Sans Unicode"/>
          <w:color w:val="1A1A1A"/>
        </w:rPr>
        <w:t>变量的值，另一个线程可能只能看到该值的一半（前</w:t>
      </w:r>
      <w:r>
        <w:rPr>
          <w:rFonts w:ascii="Lucida Sans Unicode" w:hAnsi="Lucida Sans Unicode" w:cs="Lucida Sans Unicode"/>
          <w:color w:val="1A1A1A"/>
        </w:rPr>
        <w:t xml:space="preserve"> 32 </w:t>
      </w:r>
      <w:r>
        <w:rPr>
          <w:rFonts w:ascii="Lucida Sans Unicode" w:hAnsi="Lucida Sans Unicode" w:cs="Lucida Sans Unicode"/>
          <w:color w:val="1A1A1A"/>
        </w:rPr>
        <w:t>位）。但是对一个</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volatile</w:t>
      </w:r>
      <w:r>
        <w:rPr>
          <w:rFonts w:ascii="Lucida Sans Unicode" w:hAnsi="Lucida Sans Unicode" w:cs="Lucida Sans Unicode"/>
          <w:color w:val="1A1A1A"/>
        </w:rPr>
        <w:t> </w:t>
      </w:r>
      <w:r>
        <w:rPr>
          <w:rFonts w:ascii="Lucida Sans Unicode" w:hAnsi="Lucida Sans Unicode" w:cs="Lucida Sans Unicode"/>
          <w:color w:val="1A1A1A"/>
        </w:rPr>
        <w:t>型的</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long</w:t>
      </w:r>
      <w:r>
        <w:rPr>
          <w:rFonts w:ascii="Lucida Sans Unicode" w:hAnsi="Lucida Sans Unicode" w:cs="Lucida Sans Unicode"/>
          <w:color w:val="1A1A1A"/>
        </w:rPr>
        <w:t> </w:t>
      </w:r>
      <w:r>
        <w:rPr>
          <w:rFonts w:ascii="Lucida Sans Unicode" w:hAnsi="Lucida Sans Unicode" w:cs="Lucida Sans Unicode"/>
          <w:color w:val="1A1A1A"/>
        </w:rPr>
        <w:t>或</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double</w:t>
      </w:r>
      <w:r>
        <w:rPr>
          <w:rFonts w:ascii="Lucida Sans Unicode" w:hAnsi="Lucida Sans Unicode" w:cs="Lucida Sans Unicode"/>
          <w:color w:val="1A1A1A"/>
        </w:rPr>
        <w:t> </w:t>
      </w:r>
      <w:r>
        <w:rPr>
          <w:rFonts w:ascii="Lucida Sans Unicode" w:hAnsi="Lucida Sans Unicode" w:cs="Lucida Sans Unicode"/>
          <w:color w:val="1A1A1A"/>
        </w:rPr>
        <w:t>变量的读写是原子。</w:t>
      </w:r>
    </w:p>
    <w:p w:rsidR="00B5045E" w:rsidRDefault="00B5045E" w:rsidP="00B5045E">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如下的内容，可以作为上面的内容的补充。</w:t>
      </w:r>
    </w:p>
    <w:p w:rsidR="00B5045E" w:rsidRDefault="00B5045E" w:rsidP="00B5045E">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一种实践是用</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volatile</w:t>
      </w:r>
      <w:r>
        <w:rPr>
          <w:rFonts w:ascii="Lucida Sans Unicode" w:hAnsi="Lucida Sans Unicode" w:cs="Lucida Sans Unicode"/>
          <w:color w:val="1A1A1A"/>
        </w:rPr>
        <w:t> </w:t>
      </w:r>
      <w:r>
        <w:rPr>
          <w:rFonts w:ascii="Lucida Sans Unicode" w:hAnsi="Lucida Sans Unicode" w:cs="Lucida Sans Unicode"/>
          <w:color w:val="1A1A1A"/>
        </w:rPr>
        <w:t>修饰</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long</w:t>
      </w:r>
      <w:r>
        <w:rPr>
          <w:rFonts w:ascii="Lucida Sans Unicode" w:hAnsi="Lucida Sans Unicode" w:cs="Lucida Sans Unicode"/>
          <w:color w:val="1A1A1A"/>
        </w:rPr>
        <w:t> </w:t>
      </w:r>
      <w:r>
        <w:rPr>
          <w:rFonts w:ascii="Lucida Sans Unicode" w:hAnsi="Lucida Sans Unicode" w:cs="Lucida Sans Unicode"/>
          <w:color w:val="1A1A1A"/>
        </w:rPr>
        <w:t>和</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double</w:t>
      </w:r>
      <w:r>
        <w:rPr>
          <w:rFonts w:ascii="Lucida Sans Unicode" w:hAnsi="Lucida Sans Unicode" w:cs="Lucida Sans Unicode"/>
          <w:color w:val="1A1A1A"/>
        </w:rPr>
        <w:t> </w:t>
      </w:r>
      <w:r>
        <w:rPr>
          <w:rFonts w:ascii="Lucida Sans Unicode" w:hAnsi="Lucida Sans Unicode" w:cs="Lucida Sans Unicode"/>
          <w:color w:val="1A1A1A"/>
        </w:rPr>
        <w:t>变量，使其能按原子类型来读写。</w:t>
      </w:r>
      <w:r>
        <w:rPr>
          <w:rStyle w:val="HTML"/>
          <w:rFonts w:ascii="Lucida Console" w:hAnsi="Lucida Console"/>
          <w:color w:val="1A1A1A"/>
          <w:sz w:val="21"/>
          <w:szCs w:val="21"/>
          <w:bdr w:val="single" w:sz="6" w:space="1" w:color="CCCCCC" w:frame="1"/>
          <w:shd w:val="clear" w:color="auto" w:fill="DDDDDD"/>
        </w:rPr>
        <w:t>double</w:t>
      </w:r>
      <w:r>
        <w:rPr>
          <w:rFonts w:ascii="Lucida Sans Unicode" w:hAnsi="Lucida Sans Unicode" w:cs="Lucida Sans Unicode"/>
          <w:color w:val="1A1A1A"/>
        </w:rPr>
        <w:t> </w:t>
      </w:r>
      <w:r>
        <w:rPr>
          <w:rFonts w:ascii="Lucida Sans Unicode" w:hAnsi="Lucida Sans Unicode" w:cs="Lucida Sans Unicode"/>
          <w:color w:val="1A1A1A"/>
        </w:rPr>
        <w:t>和</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long</w:t>
      </w:r>
      <w:r>
        <w:rPr>
          <w:rFonts w:ascii="Lucida Sans Unicode" w:hAnsi="Lucida Sans Unicode" w:cs="Lucida Sans Unicode"/>
          <w:color w:val="1A1A1A"/>
        </w:rPr>
        <w:t> </w:t>
      </w:r>
      <w:r>
        <w:rPr>
          <w:rFonts w:ascii="Lucida Sans Unicode" w:hAnsi="Lucida Sans Unicode" w:cs="Lucida Sans Unicode"/>
          <w:color w:val="1A1A1A"/>
        </w:rPr>
        <w:t>都是</w:t>
      </w:r>
      <w:r>
        <w:rPr>
          <w:rFonts w:ascii="Lucida Sans Unicode" w:hAnsi="Lucida Sans Unicode" w:cs="Lucida Sans Unicode"/>
          <w:color w:val="1A1A1A"/>
        </w:rPr>
        <w:t>64</w:t>
      </w:r>
      <w:r>
        <w:rPr>
          <w:rFonts w:ascii="Lucida Sans Unicode" w:hAnsi="Lucida Sans Unicode" w:cs="Lucida Sans Unicode"/>
          <w:color w:val="1A1A1A"/>
        </w:rPr>
        <w:t>位宽，因此对这两种类型的读是分为两部分的，第一次读取第一个</w:t>
      </w:r>
      <w:r>
        <w:rPr>
          <w:rFonts w:ascii="Lucida Sans Unicode" w:hAnsi="Lucida Sans Unicode" w:cs="Lucida Sans Unicode"/>
          <w:color w:val="1A1A1A"/>
        </w:rPr>
        <w:t xml:space="preserve"> 32 </w:t>
      </w:r>
      <w:r>
        <w:rPr>
          <w:rFonts w:ascii="Lucida Sans Unicode" w:hAnsi="Lucida Sans Unicode" w:cs="Lucida Sans Unicode"/>
          <w:color w:val="1A1A1A"/>
        </w:rPr>
        <w:t>位，然后再读剩下的</w:t>
      </w:r>
      <w:r>
        <w:rPr>
          <w:rFonts w:ascii="Lucida Sans Unicode" w:hAnsi="Lucida Sans Unicode" w:cs="Lucida Sans Unicode"/>
          <w:color w:val="1A1A1A"/>
        </w:rPr>
        <w:t xml:space="preserve"> 32 </w:t>
      </w:r>
      <w:r>
        <w:rPr>
          <w:rFonts w:ascii="Lucida Sans Unicode" w:hAnsi="Lucida Sans Unicode" w:cs="Lucida Sans Unicode"/>
          <w:color w:val="1A1A1A"/>
        </w:rPr>
        <w:t>位，这个过程不是原子的，但</w:t>
      </w:r>
      <w:r>
        <w:rPr>
          <w:rFonts w:ascii="Lucida Sans Unicode" w:hAnsi="Lucida Sans Unicode" w:cs="Lucida Sans Unicode"/>
          <w:color w:val="1A1A1A"/>
        </w:rPr>
        <w:t xml:space="preserve"> Java </w:t>
      </w:r>
      <w:r>
        <w:rPr>
          <w:rFonts w:ascii="Lucida Sans Unicode" w:hAnsi="Lucida Sans Unicode" w:cs="Lucida Sans Unicode"/>
          <w:color w:val="1A1A1A"/>
        </w:rPr>
        <w:t>中</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volatile</w:t>
      </w:r>
      <w:r>
        <w:rPr>
          <w:rFonts w:ascii="Lucida Sans Unicode" w:hAnsi="Lucida Sans Unicode" w:cs="Lucida Sans Unicode"/>
          <w:color w:val="1A1A1A"/>
        </w:rPr>
        <w:t> </w:t>
      </w:r>
      <w:r>
        <w:rPr>
          <w:rFonts w:ascii="Lucida Sans Unicode" w:hAnsi="Lucida Sans Unicode" w:cs="Lucida Sans Unicode"/>
          <w:color w:val="1A1A1A"/>
        </w:rPr>
        <w:t>型的</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long</w:t>
      </w:r>
      <w:r>
        <w:rPr>
          <w:rFonts w:ascii="Lucida Sans Unicode" w:hAnsi="Lucida Sans Unicode" w:cs="Lucida Sans Unicode"/>
          <w:color w:val="1A1A1A"/>
        </w:rPr>
        <w:t> </w:t>
      </w:r>
      <w:r>
        <w:rPr>
          <w:rFonts w:ascii="Lucida Sans Unicode" w:hAnsi="Lucida Sans Unicode" w:cs="Lucida Sans Unicode"/>
          <w:color w:val="1A1A1A"/>
        </w:rPr>
        <w:t>或</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double</w:t>
      </w:r>
      <w:r>
        <w:rPr>
          <w:rFonts w:ascii="Lucida Sans Unicode" w:hAnsi="Lucida Sans Unicode" w:cs="Lucida Sans Unicode"/>
          <w:color w:val="1A1A1A"/>
        </w:rPr>
        <w:t> </w:t>
      </w:r>
      <w:r>
        <w:rPr>
          <w:rFonts w:ascii="Lucida Sans Unicode" w:hAnsi="Lucida Sans Unicode" w:cs="Lucida Sans Unicode"/>
          <w:color w:val="1A1A1A"/>
        </w:rPr>
        <w:t>变量的读写是原子的。</w:t>
      </w:r>
    </w:p>
    <w:p w:rsidR="00B5045E" w:rsidRDefault="00B5045E" w:rsidP="00B5045E">
      <w:pPr>
        <w:pStyle w:val="3"/>
      </w:pPr>
      <w:r>
        <w:rPr>
          <w:rStyle w:val="HTML"/>
          <w:rFonts w:ascii="Lucida Console" w:hAnsi="Lucida Console"/>
          <w:b w:val="0"/>
          <w:bCs w:val="0"/>
          <w:color w:val="1A1A1A"/>
          <w:sz w:val="21"/>
          <w:szCs w:val="21"/>
          <w:bdr w:val="single" w:sz="6" w:space="1" w:color="CCCCCC" w:frame="1"/>
          <w:shd w:val="clear" w:color="auto" w:fill="DDDDDD"/>
        </w:rPr>
        <w:t>volatile</w:t>
      </w:r>
      <w:r>
        <w:rPr>
          <w:rStyle w:val="a4"/>
          <w:rFonts w:ascii="Lucida Sans Unicode" w:hAnsi="Lucida Sans Unicode" w:cs="Lucida Sans Unicode"/>
          <w:color w:val="1A1A1A"/>
        </w:rPr>
        <w:t> </w:t>
      </w:r>
      <w:r>
        <w:rPr>
          <w:rStyle w:val="a4"/>
          <w:rFonts w:ascii="Lucida Sans Unicode" w:hAnsi="Lucida Sans Unicode" w:cs="Lucida Sans Unicode"/>
          <w:color w:val="1A1A1A"/>
        </w:rPr>
        <w:t>类型变量提供什么保证？</w:t>
      </w:r>
    </w:p>
    <w:p w:rsidR="00B5045E" w:rsidRDefault="00B5045E" w:rsidP="00B5045E">
      <w:pPr>
        <w:pStyle w:val="a3"/>
        <w:shd w:val="clear" w:color="auto" w:fill="FFFFFF"/>
        <w:spacing w:before="0" w:beforeAutospacing="0" w:after="0" w:afterAutospacing="0"/>
        <w:rPr>
          <w:rFonts w:ascii="Lucida Sans Unicode" w:hAnsi="Lucida Sans Unicode" w:cs="Lucida Sans Unicode"/>
          <w:color w:val="1A1A1A"/>
        </w:rPr>
      </w:pPr>
      <w:r>
        <w:rPr>
          <w:rStyle w:val="HTML"/>
          <w:rFonts w:ascii="Lucida Console" w:hAnsi="Lucida Console"/>
          <w:color w:val="1A1A1A"/>
          <w:sz w:val="21"/>
          <w:szCs w:val="21"/>
          <w:bdr w:val="single" w:sz="6" w:space="1" w:color="CCCCCC" w:frame="1"/>
          <w:shd w:val="clear" w:color="auto" w:fill="DDDDDD"/>
        </w:rPr>
        <w:t>volatile</w:t>
      </w:r>
      <w:r>
        <w:rPr>
          <w:rFonts w:ascii="Lucida Sans Unicode" w:hAnsi="Lucida Sans Unicode" w:cs="Lucida Sans Unicode"/>
          <w:color w:val="1A1A1A"/>
        </w:rPr>
        <w:t> </w:t>
      </w:r>
      <w:r>
        <w:rPr>
          <w:rFonts w:ascii="Lucida Sans Unicode" w:hAnsi="Lucida Sans Unicode" w:cs="Lucida Sans Unicode"/>
          <w:color w:val="1A1A1A"/>
        </w:rPr>
        <w:t>主要有两方面的作用：</w:t>
      </w:r>
    </w:p>
    <w:p w:rsidR="00B5045E" w:rsidRDefault="00B5045E" w:rsidP="00FA61C5">
      <w:pPr>
        <w:widowControl/>
        <w:numPr>
          <w:ilvl w:val="0"/>
          <w:numId w:val="61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避免指令重排</w:t>
      </w:r>
    </w:p>
    <w:p w:rsidR="00B5045E" w:rsidRDefault="00B5045E" w:rsidP="00FA61C5">
      <w:pPr>
        <w:widowControl/>
        <w:numPr>
          <w:ilvl w:val="0"/>
          <w:numId w:val="61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可见性保证</w:t>
      </w:r>
    </w:p>
    <w:p w:rsidR="00B5045E" w:rsidRDefault="00B5045E" w:rsidP="00B5045E">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例如，</w:t>
      </w:r>
      <w:r>
        <w:rPr>
          <w:rFonts w:ascii="Lucida Sans Unicode" w:hAnsi="Lucida Sans Unicode" w:cs="Lucida Sans Unicode"/>
          <w:color w:val="1A1A1A"/>
        </w:rPr>
        <w:t xml:space="preserve">JVM </w:t>
      </w:r>
      <w:r>
        <w:rPr>
          <w:rFonts w:ascii="Lucida Sans Unicode" w:hAnsi="Lucida Sans Unicode" w:cs="Lucida Sans Unicode"/>
          <w:color w:val="1A1A1A"/>
        </w:rPr>
        <w:t>或者</w:t>
      </w:r>
      <w:r>
        <w:rPr>
          <w:rFonts w:ascii="Lucida Sans Unicode" w:hAnsi="Lucida Sans Unicode" w:cs="Lucida Sans Unicode"/>
          <w:color w:val="1A1A1A"/>
        </w:rPr>
        <w:t xml:space="preserve"> JIT </w:t>
      </w:r>
      <w:r>
        <w:rPr>
          <w:rFonts w:ascii="Lucida Sans Unicode" w:hAnsi="Lucida Sans Unicode" w:cs="Lucida Sans Unicode"/>
          <w:color w:val="1A1A1A"/>
        </w:rPr>
        <w:t>为了获得更好的性能会对语句重排序，但是</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volatile</w:t>
      </w:r>
      <w:r>
        <w:rPr>
          <w:rFonts w:ascii="Lucida Sans Unicode" w:hAnsi="Lucida Sans Unicode" w:cs="Lucida Sans Unicode"/>
          <w:color w:val="1A1A1A"/>
        </w:rPr>
        <w:t> </w:t>
      </w:r>
      <w:r>
        <w:rPr>
          <w:rFonts w:ascii="Lucida Sans Unicode" w:hAnsi="Lucida Sans Unicode" w:cs="Lucida Sans Unicode"/>
          <w:color w:val="1A1A1A"/>
        </w:rPr>
        <w:t>类型变量即使在没有同步块的情况下赋值也不会与其他语句重排序。</w:t>
      </w:r>
    </w:p>
    <w:p w:rsidR="00B5045E" w:rsidRDefault="00B5045E" w:rsidP="00FA61C5">
      <w:pPr>
        <w:widowControl/>
        <w:numPr>
          <w:ilvl w:val="0"/>
          <w:numId w:val="611"/>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volatile</w:t>
      </w:r>
      <w:r>
        <w:rPr>
          <w:rFonts w:ascii="Lucida Sans Unicode" w:hAnsi="Lucida Sans Unicode" w:cs="Lucida Sans Unicode"/>
          <w:color w:val="1A1A1A"/>
          <w:szCs w:val="21"/>
        </w:rPr>
        <w:t> </w:t>
      </w:r>
      <w:r>
        <w:rPr>
          <w:rFonts w:ascii="Lucida Sans Unicode" w:hAnsi="Lucida Sans Unicode" w:cs="Lucida Sans Unicode"/>
          <w:color w:val="1A1A1A"/>
          <w:szCs w:val="21"/>
        </w:rPr>
        <w:t>提供</w:t>
      </w:r>
      <w:r>
        <w:rPr>
          <w:rFonts w:ascii="Lucida Sans Unicode" w:hAnsi="Lucida Sans Unicode" w:cs="Lucida Sans Unicode"/>
          <w:color w:val="1A1A1A"/>
          <w:szCs w:val="21"/>
        </w:rPr>
        <w:t xml:space="preserve"> happens-before </w:t>
      </w:r>
      <w:r>
        <w:rPr>
          <w:rFonts w:ascii="Lucida Sans Unicode" w:hAnsi="Lucida Sans Unicode" w:cs="Lucida Sans Unicode"/>
          <w:color w:val="1A1A1A"/>
          <w:szCs w:val="21"/>
        </w:rPr>
        <w:t>的保证，确保一个线程的修改能对其他线程是可见的。</w:t>
      </w:r>
    </w:p>
    <w:p w:rsidR="00B5045E" w:rsidRDefault="00B5045E" w:rsidP="00FA61C5">
      <w:pPr>
        <w:widowControl/>
        <w:numPr>
          <w:ilvl w:val="0"/>
          <w:numId w:val="61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某些情况下，</w:t>
      </w:r>
      <w:r>
        <w:rPr>
          <w:rStyle w:val="HTML"/>
          <w:rFonts w:ascii="Lucida Console" w:hAnsi="Lucida Console"/>
          <w:color w:val="1A1A1A"/>
          <w:szCs w:val="21"/>
          <w:bdr w:val="single" w:sz="6" w:space="1" w:color="CCCCCC" w:frame="1"/>
          <w:shd w:val="clear" w:color="auto" w:fill="DDDDDD"/>
        </w:rPr>
        <w:t>volatile</w:t>
      </w:r>
      <w:r>
        <w:rPr>
          <w:rFonts w:ascii="Lucida Sans Unicode" w:hAnsi="Lucida Sans Unicode" w:cs="Lucida Sans Unicode"/>
          <w:color w:val="1A1A1A"/>
          <w:szCs w:val="21"/>
        </w:rPr>
        <w:t> </w:t>
      </w:r>
      <w:r>
        <w:rPr>
          <w:rFonts w:ascii="Lucida Sans Unicode" w:hAnsi="Lucida Sans Unicode" w:cs="Lucida Sans Unicode"/>
          <w:color w:val="1A1A1A"/>
          <w:szCs w:val="21"/>
        </w:rPr>
        <w:t>还能提供原子性，如读</w:t>
      </w:r>
      <w:r>
        <w:rPr>
          <w:rFonts w:ascii="Lucida Sans Unicode" w:hAnsi="Lucida Sans Unicode" w:cs="Lucida Sans Unicode"/>
          <w:color w:val="1A1A1A"/>
          <w:szCs w:val="21"/>
        </w:rPr>
        <w:t xml:space="preserve"> 64 </w:t>
      </w:r>
      <w:r>
        <w:rPr>
          <w:rFonts w:ascii="Lucida Sans Unicode" w:hAnsi="Lucida Sans Unicode" w:cs="Lucida Sans Unicode"/>
          <w:color w:val="1A1A1A"/>
          <w:szCs w:val="21"/>
        </w:rPr>
        <w:t>位数据类型，像</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long</w:t>
      </w:r>
      <w:r>
        <w:rPr>
          <w:rFonts w:ascii="Lucida Sans Unicode" w:hAnsi="Lucida Sans Unicode" w:cs="Lucida Sans Unicode"/>
          <w:color w:val="1A1A1A"/>
          <w:szCs w:val="21"/>
        </w:rPr>
        <w:t> </w:t>
      </w:r>
      <w:r>
        <w:rPr>
          <w:rFonts w:ascii="Lucida Sans Unicode" w:hAnsi="Lucida Sans Unicode" w:cs="Lucida Sans Unicode"/>
          <w:color w:val="1A1A1A"/>
          <w:szCs w:val="21"/>
        </w:rPr>
        <w:t>和</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double</w:t>
      </w:r>
      <w:r>
        <w:rPr>
          <w:rFonts w:ascii="Lucida Sans Unicode" w:hAnsi="Lucida Sans Unicode" w:cs="Lucida Sans Unicode"/>
          <w:color w:val="1A1A1A"/>
          <w:szCs w:val="21"/>
        </w:rPr>
        <w:t> </w:t>
      </w:r>
      <w:r>
        <w:rPr>
          <w:rFonts w:ascii="Lucida Sans Unicode" w:hAnsi="Lucida Sans Unicode" w:cs="Lucida Sans Unicode"/>
          <w:color w:val="1A1A1A"/>
          <w:szCs w:val="21"/>
        </w:rPr>
        <w:t>都不是原子的</w:t>
      </w:r>
      <w:r>
        <w:rPr>
          <w:rFonts w:ascii="Lucida Sans Unicode" w:hAnsi="Lucida Sans Unicode" w:cs="Lucida Sans Unicode"/>
          <w:color w:val="1A1A1A"/>
          <w:szCs w:val="21"/>
        </w:rPr>
        <w:t>(</w:t>
      </w:r>
      <w:r>
        <w:rPr>
          <w:rFonts w:ascii="Lucida Sans Unicode" w:hAnsi="Lucida Sans Unicode" w:cs="Lucida Sans Unicode"/>
          <w:color w:val="1A1A1A"/>
          <w:szCs w:val="21"/>
        </w:rPr>
        <w:t>低</w:t>
      </w:r>
      <w:r>
        <w:rPr>
          <w:rFonts w:ascii="Lucida Sans Unicode" w:hAnsi="Lucida Sans Unicode" w:cs="Lucida Sans Unicode"/>
          <w:color w:val="1A1A1A"/>
          <w:szCs w:val="21"/>
        </w:rPr>
        <w:t xml:space="preserve"> 32 </w:t>
      </w:r>
      <w:r>
        <w:rPr>
          <w:rFonts w:ascii="Lucida Sans Unicode" w:hAnsi="Lucida Sans Unicode" w:cs="Lucida Sans Unicode"/>
          <w:color w:val="1A1A1A"/>
          <w:szCs w:val="21"/>
        </w:rPr>
        <w:t>位和高</w:t>
      </w:r>
      <w:r>
        <w:rPr>
          <w:rFonts w:ascii="Lucida Sans Unicode" w:hAnsi="Lucida Sans Unicode" w:cs="Lucida Sans Unicode"/>
          <w:color w:val="1A1A1A"/>
          <w:szCs w:val="21"/>
        </w:rPr>
        <w:t xml:space="preserve"> 32 </w:t>
      </w:r>
      <w:r>
        <w:rPr>
          <w:rFonts w:ascii="Lucida Sans Unicode" w:hAnsi="Lucida Sans Unicode" w:cs="Lucida Sans Unicode"/>
          <w:color w:val="1A1A1A"/>
          <w:szCs w:val="21"/>
        </w:rPr>
        <w:t>位</w:t>
      </w:r>
      <w:r>
        <w:rPr>
          <w:rFonts w:ascii="Lucida Sans Unicode" w:hAnsi="Lucida Sans Unicode" w:cs="Lucida Sans Unicode"/>
          <w:color w:val="1A1A1A"/>
          <w:szCs w:val="21"/>
        </w:rPr>
        <w:t>)</w:t>
      </w:r>
      <w:r>
        <w:rPr>
          <w:rFonts w:ascii="Lucida Sans Unicode" w:hAnsi="Lucida Sans Unicode" w:cs="Lucida Sans Unicode"/>
          <w:color w:val="1A1A1A"/>
          <w:szCs w:val="21"/>
        </w:rPr>
        <w:t>，但</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volatile</w:t>
      </w:r>
      <w:r>
        <w:rPr>
          <w:rFonts w:ascii="Lucida Sans Unicode" w:hAnsi="Lucida Sans Unicode" w:cs="Lucida Sans Unicode"/>
          <w:color w:val="1A1A1A"/>
          <w:szCs w:val="21"/>
        </w:rPr>
        <w:t> </w:t>
      </w:r>
      <w:r>
        <w:rPr>
          <w:rFonts w:ascii="Lucida Sans Unicode" w:hAnsi="Lucida Sans Unicode" w:cs="Lucida Sans Unicode"/>
          <w:color w:val="1A1A1A"/>
          <w:szCs w:val="21"/>
        </w:rPr>
        <w:t>类型的</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double</w:t>
      </w:r>
      <w:r>
        <w:rPr>
          <w:rFonts w:ascii="Lucida Sans Unicode" w:hAnsi="Lucida Sans Unicode" w:cs="Lucida Sans Unicode"/>
          <w:color w:val="1A1A1A"/>
          <w:szCs w:val="21"/>
        </w:rPr>
        <w:t> </w:t>
      </w:r>
      <w:r>
        <w:rPr>
          <w:rFonts w:ascii="Lucida Sans Unicode" w:hAnsi="Lucida Sans Unicode" w:cs="Lucida Sans Unicode"/>
          <w:color w:val="1A1A1A"/>
          <w:szCs w:val="21"/>
        </w:rPr>
        <w:t>和</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long</w:t>
      </w:r>
      <w:r>
        <w:rPr>
          <w:rFonts w:ascii="Lucida Sans Unicode" w:hAnsi="Lucida Sans Unicode" w:cs="Lucida Sans Unicode"/>
          <w:color w:val="1A1A1A"/>
          <w:szCs w:val="21"/>
        </w:rPr>
        <w:t> </w:t>
      </w:r>
      <w:r>
        <w:rPr>
          <w:rFonts w:ascii="Lucida Sans Unicode" w:hAnsi="Lucida Sans Unicode" w:cs="Lucida Sans Unicode"/>
          <w:color w:val="1A1A1A"/>
          <w:szCs w:val="21"/>
        </w:rPr>
        <w:t>就是原子的。</w:t>
      </w:r>
      <w:r>
        <w:rPr>
          <w:rStyle w:val="a4"/>
          <w:rFonts w:ascii="Lucida Sans Unicode" w:hAnsi="Lucida Sans Unicode" w:cs="Lucida Sans Unicode"/>
          <w:color w:val="1A1A1A"/>
          <w:szCs w:val="21"/>
        </w:rPr>
        <w:t>不过需要在</w:t>
      </w:r>
      <w:r>
        <w:rPr>
          <w:rStyle w:val="a4"/>
          <w:rFonts w:ascii="Lucida Sans Unicode" w:hAnsi="Lucida Sans Unicode" w:cs="Lucida Sans Unicode"/>
          <w:color w:val="1A1A1A"/>
          <w:szCs w:val="21"/>
        </w:rPr>
        <w:t xml:space="preserve"> 64 </w:t>
      </w:r>
      <w:r>
        <w:rPr>
          <w:rStyle w:val="a4"/>
          <w:rFonts w:ascii="Lucida Sans Unicode" w:hAnsi="Lucida Sans Unicode" w:cs="Lucida Sans Unicode"/>
          <w:color w:val="1A1A1A"/>
          <w:szCs w:val="21"/>
        </w:rPr>
        <w:t>位的</w:t>
      </w:r>
      <w:r>
        <w:rPr>
          <w:rStyle w:val="a4"/>
          <w:rFonts w:ascii="Lucida Sans Unicode" w:hAnsi="Lucida Sans Unicode" w:cs="Lucida Sans Unicode"/>
          <w:color w:val="1A1A1A"/>
          <w:szCs w:val="21"/>
        </w:rPr>
        <w:t xml:space="preserve"> JVM </w:t>
      </w:r>
      <w:r>
        <w:rPr>
          <w:rStyle w:val="a4"/>
          <w:rFonts w:ascii="Lucida Sans Unicode" w:hAnsi="Lucida Sans Unicode" w:cs="Lucida Sans Unicode"/>
          <w:color w:val="1A1A1A"/>
          <w:szCs w:val="21"/>
        </w:rPr>
        <w:t>虚拟机上</w:t>
      </w:r>
      <w:r>
        <w:rPr>
          <w:rFonts w:ascii="Lucida Sans Unicode" w:hAnsi="Lucida Sans Unicode" w:cs="Lucida Sans Unicode"/>
          <w:color w:val="1A1A1A"/>
          <w:szCs w:val="21"/>
        </w:rPr>
        <w:t>。详细的分析，可以看看</w:t>
      </w:r>
      <w:r>
        <w:rPr>
          <w:rFonts w:ascii="Lucida Sans Unicode" w:hAnsi="Lucida Sans Unicode" w:cs="Lucida Sans Unicode"/>
          <w:color w:val="1A1A1A"/>
          <w:szCs w:val="21"/>
        </w:rPr>
        <w:t> </w:t>
      </w:r>
      <w:hyperlink r:id="rId137" w:tgtFrame="_blank" w:history="1">
        <w:r>
          <w:rPr>
            <w:rStyle w:val="a5"/>
            <w:rFonts w:ascii="Lucida Sans Unicode" w:hAnsi="Lucida Sans Unicode" w:cs="Lucida Sans Unicode"/>
            <w:color w:val="0088CC"/>
            <w:szCs w:val="21"/>
          </w:rPr>
          <w:t>《</w:t>
        </w:r>
        <w:r>
          <w:rPr>
            <w:rStyle w:val="a5"/>
            <w:rFonts w:ascii="Lucida Sans Unicode" w:hAnsi="Lucida Sans Unicode" w:cs="Lucida Sans Unicode"/>
            <w:color w:val="0088CC"/>
            <w:szCs w:val="21"/>
          </w:rPr>
          <w:t>Java</w:t>
        </w:r>
        <w:r>
          <w:rPr>
            <w:rStyle w:val="a5"/>
            <w:rFonts w:ascii="Lucida Sans Unicode" w:hAnsi="Lucida Sans Unicode" w:cs="Lucida Sans Unicode"/>
            <w:color w:val="0088CC"/>
            <w:szCs w:val="21"/>
          </w:rPr>
          <w:t>中</w:t>
        </w:r>
        <w:r>
          <w:rPr>
            <w:rStyle w:val="a5"/>
            <w:rFonts w:ascii="Lucida Sans Unicode" w:hAnsi="Lucida Sans Unicode" w:cs="Lucida Sans Unicode"/>
            <w:color w:val="0088CC"/>
            <w:szCs w:val="21"/>
          </w:rPr>
          <w:t xml:space="preserve"> long </w:t>
        </w:r>
        <w:r>
          <w:rPr>
            <w:rStyle w:val="a5"/>
            <w:rFonts w:ascii="Lucida Sans Unicode" w:hAnsi="Lucida Sans Unicode" w:cs="Lucida Sans Unicode"/>
            <w:color w:val="0088CC"/>
            <w:szCs w:val="21"/>
          </w:rPr>
          <w:t>和</w:t>
        </w:r>
        <w:r>
          <w:rPr>
            <w:rStyle w:val="a5"/>
            <w:rFonts w:ascii="Lucida Sans Unicode" w:hAnsi="Lucida Sans Unicode" w:cs="Lucida Sans Unicode"/>
            <w:color w:val="0088CC"/>
            <w:szCs w:val="21"/>
          </w:rPr>
          <w:t xml:space="preserve"> double </w:t>
        </w:r>
        <w:r>
          <w:rPr>
            <w:rStyle w:val="a5"/>
            <w:rFonts w:ascii="Lucida Sans Unicode" w:hAnsi="Lucida Sans Unicode" w:cs="Lucida Sans Unicode"/>
            <w:color w:val="0088CC"/>
            <w:szCs w:val="21"/>
          </w:rPr>
          <w:t>的原子性》</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B5045E" w:rsidRDefault="00B5045E" w:rsidP="00B5045E">
      <w:pPr>
        <w:pStyle w:val="3"/>
        <w:rPr>
          <w:rFonts w:ascii="Lucida Sans Unicode" w:hAnsi="Lucida Sans Unicode" w:cs="Lucida Sans Unicode"/>
          <w:sz w:val="24"/>
          <w:szCs w:val="24"/>
        </w:rPr>
      </w:pPr>
      <w:r>
        <w:rPr>
          <w:rStyle w:val="HTML"/>
          <w:rFonts w:ascii="Lucida Console" w:hAnsi="Lucida Console"/>
          <w:b w:val="0"/>
          <w:bCs w:val="0"/>
          <w:color w:val="1A1A1A"/>
          <w:sz w:val="21"/>
          <w:szCs w:val="21"/>
          <w:bdr w:val="single" w:sz="6" w:space="1" w:color="CCCCCC" w:frame="1"/>
          <w:shd w:val="clear" w:color="auto" w:fill="DDDDDD"/>
        </w:rPr>
        <w:t>volatile</w:t>
      </w:r>
      <w:r>
        <w:rPr>
          <w:rStyle w:val="a4"/>
          <w:rFonts w:ascii="Lucida Sans Unicode" w:hAnsi="Lucida Sans Unicode" w:cs="Lucida Sans Unicode"/>
          <w:color w:val="1A1A1A"/>
        </w:rPr>
        <w:t> </w:t>
      </w:r>
      <w:r>
        <w:rPr>
          <w:rStyle w:val="a4"/>
          <w:rFonts w:ascii="Lucida Sans Unicode" w:hAnsi="Lucida Sans Unicode" w:cs="Lucida Sans Unicode"/>
          <w:color w:val="1A1A1A"/>
        </w:rPr>
        <w:t>和</w:t>
      </w:r>
      <w:r>
        <w:rPr>
          <w:rStyle w:val="a4"/>
          <w:rFonts w:ascii="Lucida Sans Unicode" w:hAnsi="Lucida Sans Unicode" w:cs="Lucida Sans Unicode"/>
          <w:color w:val="1A1A1A"/>
        </w:rPr>
        <w:t> </w:t>
      </w:r>
      <w:r>
        <w:rPr>
          <w:rStyle w:val="HTML"/>
          <w:rFonts w:ascii="Lucida Console" w:hAnsi="Lucida Console"/>
          <w:b w:val="0"/>
          <w:bCs w:val="0"/>
          <w:color w:val="1A1A1A"/>
          <w:sz w:val="21"/>
          <w:szCs w:val="21"/>
          <w:bdr w:val="single" w:sz="6" w:space="1" w:color="CCCCCC" w:frame="1"/>
          <w:shd w:val="clear" w:color="auto" w:fill="DDDDDD"/>
        </w:rPr>
        <w:t>synchronized</w:t>
      </w:r>
      <w:r>
        <w:rPr>
          <w:rStyle w:val="a4"/>
          <w:rFonts w:ascii="Lucida Sans Unicode" w:hAnsi="Lucida Sans Unicode" w:cs="Lucida Sans Unicode"/>
          <w:color w:val="1A1A1A"/>
        </w:rPr>
        <w:t> </w:t>
      </w:r>
      <w:r>
        <w:rPr>
          <w:rStyle w:val="a4"/>
          <w:rFonts w:ascii="Lucida Sans Unicode" w:hAnsi="Lucida Sans Unicode" w:cs="Lucida Sans Unicode"/>
          <w:color w:val="1A1A1A"/>
        </w:rPr>
        <w:t>的区别？</w:t>
      </w:r>
    </w:p>
    <w:p w:rsidR="00B5045E" w:rsidRDefault="00B5045E" w:rsidP="00FA61C5">
      <w:pPr>
        <w:widowControl/>
        <w:numPr>
          <w:ilvl w:val="0"/>
          <w:numId w:val="612"/>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volatile</w:t>
      </w:r>
      <w:r>
        <w:rPr>
          <w:rFonts w:ascii="Lucida Sans Unicode" w:hAnsi="Lucida Sans Unicode" w:cs="Lucida Sans Unicode"/>
          <w:color w:val="1A1A1A"/>
          <w:szCs w:val="21"/>
        </w:rPr>
        <w:t> </w:t>
      </w:r>
      <w:r>
        <w:rPr>
          <w:rFonts w:ascii="Lucida Sans Unicode" w:hAnsi="Lucida Sans Unicode" w:cs="Lucida Sans Unicode"/>
          <w:color w:val="1A1A1A"/>
          <w:szCs w:val="21"/>
        </w:rPr>
        <w:t>本质是在告诉</w:t>
      </w:r>
      <w:r>
        <w:rPr>
          <w:rFonts w:ascii="Lucida Sans Unicode" w:hAnsi="Lucida Sans Unicode" w:cs="Lucida Sans Unicode"/>
          <w:color w:val="1A1A1A"/>
          <w:szCs w:val="21"/>
        </w:rPr>
        <w:t xml:space="preserve"> JVM </w:t>
      </w:r>
      <w:r>
        <w:rPr>
          <w:rFonts w:ascii="Lucida Sans Unicode" w:hAnsi="Lucida Sans Unicode" w:cs="Lucida Sans Unicode"/>
          <w:color w:val="1A1A1A"/>
          <w:szCs w:val="21"/>
        </w:rPr>
        <w:t>当前变量在寄存器（工作内存）中的值是不确定的，需要从主存中读取。</w:t>
      </w:r>
      <w:r>
        <w:rPr>
          <w:rStyle w:val="HTML"/>
          <w:rFonts w:ascii="Lucida Console" w:hAnsi="Lucida Console"/>
          <w:color w:val="1A1A1A"/>
          <w:szCs w:val="21"/>
          <w:bdr w:val="single" w:sz="6" w:space="1" w:color="CCCCCC" w:frame="1"/>
          <w:shd w:val="clear" w:color="auto" w:fill="DDDDDD"/>
        </w:rPr>
        <w:t>synchronized</w:t>
      </w:r>
      <w:r>
        <w:rPr>
          <w:rFonts w:ascii="Lucida Sans Unicode" w:hAnsi="Lucida Sans Unicode" w:cs="Lucida Sans Unicode"/>
          <w:color w:val="1A1A1A"/>
          <w:szCs w:val="21"/>
        </w:rPr>
        <w:t> </w:t>
      </w:r>
      <w:r>
        <w:rPr>
          <w:rFonts w:ascii="Lucida Sans Unicode" w:hAnsi="Lucida Sans Unicode" w:cs="Lucida Sans Unicode"/>
          <w:color w:val="1A1A1A"/>
          <w:szCs w:val="21"/>
        </w:rPr>
        <w:t>则是锁定当前变量，只有当前线程可以访问该变量，其他线程被阻塞住。</w:t>
      </w:r>
    </w:p>
    <w:p w:rsidR="00B5045E" w:rsidRDefault="00B5045E" w:rsidP="00FA61C5">
      <w:pPr>
        <w:widowControl/>
        <w:numPr>
          <w:ilvl w:val="0"/>
          <w:numId w:val="612"/>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volatile</w:t>
      </w:r>
      <w:r>
        <w:rPr>
          <w:rFonts w:ascii="Lucida Sans Unicode" w:hAnsi="Lucida Sans Unicode" w:cs="Lucida Sans Unicode"/>
          <w:color w:val="1A1A1A"/>
          <w:szCs w:val="21"/>
        </w:rPr>
        <w:t> </w:t>
      </w:r>
      <w:r>
        <w:rPr>
          <w:rFonts w:ascii="Lucida Sans Unicode" w:hAnsi="Lucida Sans Unicode" w:cs="Lucida Sans Unicode"/>
          <w:color w:val="1A1A1A"/>
          <w:szCs w:val="21"/>
        </w:rPr>
        <w:t>仅能使用在变量级别。</w:t>
      </w:r>
      <w:r>
        <w:rPr>
          <w:rStyle w:val="HTML"/>
          <w:rFonts w:ascii="Lucida Console" w:hAnsi="Lucida Console"/>
          <w:color w:val="1A1A1A"/>
          <w:szCs w:val="21"/>
          <w:bdr w:val="single" w:sz="6" w:space="1" w:color="CCCCCC" w:frame="1"/>
          <w:shd w:val="clear" w:color="auto" w:fill="DDDDDD"/>
        </w:rPr>
        <w:t>synchronized</w:t>
      </w:r>
      <w:r>
        <w:rPr>
          <w:rFonts w:ascii="Lucida Sans Unicode" w:hAnsi="Lucida Sans Unicode" w:cs="Lucida Sans Unicode"/>
          <w:color w:val="1A1A1A"/>
          <w:szCs w:val="21"/>
        </w:rPr>
        <w:t> </w:t>
      </w:r>
      <w:r>
        <w:rPr>
          <w:rFonts w:ascii="Lucida Sans Unicode" w:hAnsi="Lucida Sans Unicode" w:cs="Lucida Sans Unicode"/>
          <w:color w:val="1A1A1A"/>
          <w:szCs w:val="21"/>
        </w:rPr>
        <w:t>则可以使用在变量、方法、和类级别的。</w:t>
      </w:r>
    </w:p>
    <w:p w:rsidR="00B5045E" w:rsidRDefault="00B5045E" w:rsidP="00FA61C5">
      <w:pPr>
        <w:widowControl/>
        <w:numPr>
          <w:ilvl w:val="0"/>
          <w:numId w:val="612"/>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volatile</w:t>
      </w:r>
      <w:r>
        <w:rPr>
          <w:rFonts w:ascii="Lucida Sans Unicode" w:hAnsi="Lucida Sans Unicode" w:cs="Lucida Sans Unicode"/>
          <w:color w:val="1A1A1A"/>
          <w:szCs w:val="21"/>
        </w:rPr>
        <w:t> </w:t>
      </w:r>
      <w:r>
        <w:rPr>
          <w:rFonts w:ascii="Lucida Sans Unicode" w:hAnsi="Lucida Sans Unicode" w:cs="Lucida Sans Unicode"/>
          <w:color w:val="1A1A1A"/>
          <w:szCs w:val="21"/>
        </w:rPr>
        <w:t>仅能实现变量的修改可见性，不能保证原子性。而</w:t>
      </w:r>
      <w:r>
        <w:rPr>
          <w:rStyle w:val="HTML"/>
          <w:rFonts w:ascii="Lucida Console" w:hAnsi="Lucida Console"/>
          <w:color w:val="1A1A1A"/>
          <w:szCs w:val="21"/>
          <w:bdr w:val="single" w:sz="6" w:space="1" w:color="CCCCCC" w:frame="1"/>
          <w:shd w:val="clear" w:color="auto" w:fill="DDDDDD"/>
        </w:rPr>
        <w:t>synchronized</w:t>
      </w:r>
      <w:r>
        <w:rPr>
          <w:rFonts w:ascii="Lucida Sans Unicode" w:hAnsi="Lucida Sans Unicode" w:cs="Lucida Sans Unicode"/>
          <w:color w:val="1A1A1A"/>
          <w:szCs w:val="21"/>
        </w:rPr>
        <w:t> </w:t>
      </w:r>
      <w:r>
        <w:rPr>
          <w:rFonts w:ascii="Lucida Sans Unicode" w:hAnsi="Lucida Sans Unicode" w:cs="Lucida Sans Unicode"/>
          <w:color w:val="1A1A1A"/>
          <w:szCs w:val="21"/>
        </w:rPr>
        <w:t>则可以保证变量的修改可见性和原子性。</w:t>
      </w:r>
    </w:p>
    <w:p w:rsidR="00B5045E" w:rsidRDefault="00B5045E" w:rsidP="00FA61C5">
      <w:pPr>
        <w:widowControl/>
        <w:numPr>
          <w:ilvl w:val="0"/>
          <w:numId w:val="612"/>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volatile</w:t>
      </w:r>
      <w:r>
        <w:rPr>
          <w:rFonts w:ascii="Lucida Sans Unicode" w:hAnsi="Lucida Sans Unicode" w:cs="Lucida Sans Unicode"/>
          <w:color w:val="1A1A1A"/>
          <w:szCs w:val="21"/>
        </w:rPr>
        <w:t> </w:t>
      </w:r>
      <w:r>
        <w:rPr>
          <w:rFonts w:ascii="Lucida Sans Unicode" w:hAnsi="Lucida Sans Unicode" w:cs="Lucida Sans Unicode"/>
          <w:color w:val="1A1A1A"/>
          <w:szCs w:val="21"/>
        </w:rPr>
        <w:t>不会造成线程的阻塞。</w:t>
      </w:r>
      <w:r>
        <w:rPr>
          <w:rStyle w:val="HTML"/>
          <w:rFonts w:ascii="Lucida Console" w:hAnsi="Lucida Console"/>
          <w:color w:val="1A1A1A"/>
          <w:szCs w:val="21"/>
          <w:bdr w:val="single" w:sz="6" w:space="1" w:color="CCCCCC" w:frame="1"/>
          <w:shd w:val="clear" w:color="auto" w:fill="DDDDDD"/>
        </w:rPr>
        <w:t>synchronized</w:t>
      </w:r>
      <w:r>
        <w:rPr>
          <w:rFonts w:ascii="Lucida Sans Unicode" w:hAnsi="Lucida Sans Unicode" w:cs="Lucida Sans Unicode"/>
          <w:color w:val="1A1A1A"/>
          <w:szCs w:val="21"/>
        </w:rPr>
        <w:t> </w:t>
      </w:r>
      <w:r>
        <w:rPr>
          <w:rFonts w:ascii="Lucida Sans Unicode" w:hAnsi="Lucida Sans Unicode" w:cs="Lucida Sans Unicode"/>
          <w:color w:val="1A1A1A"/>
          <w:szCs w:val="21"/>
        </w:rPr>
        <w:t>可能会造成线程的阻塞。</w:t>
      </w:r>
    </w:p>
    <w:p w:rsidR="00B5045E" w:rsidRDefault="00B5045E" w:rsidP="00FA61C5">
      <w:pPr>
        <w:widowControl/>
        <w:numPr>
          <w:ilvl w:val="0"/>
          <w:numId w:val="612"/>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volatile</w:t>
      </w:r>
      <w:r>
        <w:rPr>
          <w:rFonts w:ascii="Lucida Sans Unicode" w:hAnsi="Lucida Sans Unicode" w:cs="Lucida Sans Unicode"/>
          <w:color w:val="1A1A1A"/>
          <w:szCs w:val="21"/>
        </w:rPr>
        <w:t> </w:t>
      </w:r>
      <w:r>
        <w:rPr>
          <w:rFonts w:ascii="Lucida Sans Unicode" w:hAnsi="Lucida Sans Unicode" w:cs="Lucida Sans Unicode"/>
          <w:color w:val="1A1A1A"/>
          <w:szCs w:val="21"/>
        </w:rPr>
        <w:t>标记的变量不会被编译器优化。</w:t>
      </w:r>
      <w:r>
        <w:rPr>
          <w:rStyle w:val="HTML"/>
          <w:rFonts w:ascii="Lucida Console" w:hAnsi="Lucida Console"/>
          <w:color w:val="1A1A1A"/>
          <w:szCs w:val="21"/>
          <w:bdr w:val="single" w:sz="6" w:space="1" w:color="CCCCCC" w:frame="1"/>
          <w:shd w:val="clear" w:color="auto" w:fill="DDDDDD"/>
        </w:rPr>
        <w:t>synchronized</w:t>
      </w:r>
      <w:r>
        <w:rPr>
          <w:rFonts w:ascii="Lucida Sans Unicode" w:hAnsi="Lucida Sans Unicode" w:cs="Lucida Sans Unicode"/>
          <w:color w:val="1A1A1A"/>
          <w:szCs w:val="21"/>
        </w:rPr>
        <w:t>标记的变量可以被编译器优化。</w:t>
      </w:r>
    </w:p>
    <w:p w:rsidR="00B5045E" w:rsidRDefault="00B5045E" w:rsidP="00B5045E">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另外，会有面试官会问</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volatile</w:t>
      </w:r>
      <w:r>
        <w:rPr>
          <w:rFonts w:ascii="Lucida Sans Unicode" w:hAnsi="Lucida Sans Unicode" w:cs="Lucida Sans Unicode"/>
          <w:color w:val="1A1A1A"/>
        </w:rPr>
        <w:t> </w:t>
      </w:r>
      <w:r>
        <w:rPr>
          <w:rFonts w:ascii="Lucida Sans Unicode" w:hAnsi="Lucida Sans Unicode" w:cs="Lucida Sans Unicode"/>
          <w:color w:val="1A1A1A"/>
        </w:rPr>
        <w:t>能否取代</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synchronized</w:t>
      </w:r>
      <w:r>
        <w:rPr>
          <w:rFonts w:ascii="Lucida Sans Unicode" w:hAnsi="Lucida Sans Unicode" w:cs="Lucida Sans Unicode"/>
          <w:color w:val="1A1A1A"/>
        </w:rPr>
        <w:t> </w:t>
      </w:r>
      <w:r>
        <w:rPr>
          <w:rFonts w:ascii="Lucida Sans Unicode" w:hAnsi="Lucida Sans Unicode" w:cs="Lucida Sans Unicode"/>
          <w:color w:val="1A1A1A"/>
        </w:rPr>
        <w:t>呢？答案肯定是不能，虽然说</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volatile</w:t>
      </w:r>
      <w:r>
        <w:rPr>
          <w:rFonts w:ascii="Lucida Sans Unicode" w:hAnsi="Lucida Sans Unicode" w:cs="Lucida Sans Unicode"/>
          <w:color w:val="1A1A1A"/>
        </w:rPr>
        <w:t> </w:t>
      </w:r>
      <w:r>
        <w:rPr>
          <w:rFonts w:ascii="Lucida Sans Unicode" w:hAnsi="Lucida Sans Unicode" w:cs="Lucida Sans Unicode"/>
          <w:color w:val="1A1A1A"/>
        </w:rPr>
        <w:t>被称之为轻量级锁，但是和</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synchronized</w:t>
      </w:r>
      <w:r>
        <w:rPr>
          <w:rFonts w:ascii="Lucida Sans Unicode" w:hAnsi="Lucida Sans Unicode" w:cs="Lucida Sans Unicode"/>
          <w:color w:val="1A1A1A"/>
        </w:rPr>
        <w:t> </w:t>
      </w:r>
      <w:r>
        <w:rPr>
          <w:rFonts w:ascii="Lucida Sans Unicode" w:hAnsi="Lucida Sans Unicode" w:cs="Lucida Sans Unicode"/>
          <w:color w:val="1A1A1A"/>
        </w:rPr>
        <w:t>是有本质上的区别，原因就是上面的几点落。</w:t>
      </w:r>
    </w:p>
    <w:p w:rsidR="00B5045E" w:rsidRDefault="00B5045E" w:rsidP="00B5045E">
      <w:pPr>
        <w:pStyle w:val="3"/>
        <w:rPr>
          <w:rFonts w:ascii="Lucida Sans Unicode" w:hAnsi="Lucida Sans Unicode" w:cs="Lucida Sans Unicode"/>
        </w:rPr>
      </w:pPr>
      <w:r>
        <w:rPr>
          <w:rStyle w:val="a4"/>
          <w:rFonts w:ascii="Lucida Sans Unicode" w:hAnsi="Lucida Sans Unicode" w:cs="Lucida Sans Unicode"/>
          <w:color w:val="1A1A1A"/>
        </w:rPr>
        <w:t>什么场景下可以使用</w:t>
      </w:r>
      <w:r>
        <w:rPr>
          <w:rStyle w:val="a4"/>
          <w:rFonts w:ascii="Lucida Sans Unicode" w:hAnsi="Lucida Sans Unicode" w:cs="Lucida Sans Unicode"/>
          <w:color w:val="1A1A1A"/>
        </w:rPr>
        <w:t> </w:t>
      </w:r>
      <w:r>
        <w:rPr>
          <w:rStyle w:val="HTML"/>
          <w:rFonts w:ascii="Lucida Console" w:hAnsi="Lucida Console"/>
          <w:b w:val="0"/>
          <w:bCs w:val="0"/>
          <w:color w:val="1A1A1A"/>
          <w:sz w:val="21"/>
          <w:szCs w:val="21"/>
          <w:bdr w:val="single" w:sz="6" w:space="1" w:color="CCCCCC" w:frame="1"/>
          <w:shd w:val="clear" w:color="auto" w:fill="DDDDDD"/>
        </w:rPr>
        <w:t>volatile</w:t>
      </w:r>
      <w:r>
        <w:rPr>
          <w:rStyle w:val="a4"/>
          <w:rFonts w:ascii="Lucida Sans Unicode" w:hAnsi="Lucida Sans Unicode" w:cs="Lucida Sans Unicode"/>
          <w:color w:val="1A1A1A"/>
        </w:rPr>
        <w:t> </w:t>
      </w:r>
      <w:r>
        <w:rPr>
          <w:rStyle w:val="a4"/>
          <w:rFonts w:ascii="Lucida Sans Unicode" w:hAnsi="Lucida Sans Unicode" w:cs="Lucida Sans Unicode"/>
          <w:color w:val="1A1A1A"/>
        </w:rPr>
        <w:t>替换</w:t>
      </w:r>
      <w:r>
        <w:rPr>
          <w:rStyle w:val="a4"/>
          <w:rFonts w:ascii="Lucida Sans Unicode" w:hAnsi="Lucida Sans Unicode" w:cs="Lucida Sans Unicode"/>
          <w:color w:val="1A1A1A"/>
        </w:rPr>
        <w:t> </w:t>
      </w:r>
      <w:r>
        <w:rPr>
          <w:rStyle w:val="HTML"/>
          <w:rFonts w:ascii="Lucida Console" w:hAnsi="Lucida Console"/>
          <w:b w:val="0"/>
          <w:bCs w:val="0"/>
          <w:color w:val="1A1A1A"/>
          <w:sz w:val="21"/>
          <w:szCs w:val="21"/>
          <w:bdr w:val="single" w:sz="6" w:space="1" w:color="CCCCCC" w:frame="1"/>
          <w:shd w:val="clear" w:color="auto" w:fill="DDDDDD"/>
        </w:rPr>
        <w:t>synchronized</w:t>
      </w:r>
      <w:r>
        <w:rPr>
          <w:rStyle w:val="a4"/>
          <w:rFonts w:ascii="Lucida Sans Unicode" w:hAnsi="Lucida Sans Unicode" w:cs="Lucida Sans Unicode"/>
          <w:color w:val="1A1A1A"/>
        </w:rPr>
        <w:t> </w:t>
      </w:r>
      <w:r>
        <w:rPr>
          <w:rStyle w:val="a4"/>
          <w:rFonts w:ascii="Lucida Sans Unicode" w:hAnsi="Lucida Sans Unicode" w:cs="Lucida Sans Unicode"/>
          <w:color w:val="1A1A1A"/>
        </w:rPr>
        <w:t>？</w:t>
      </w:r>
    </w:p>
    <w:p w:rsidR="00B5045E" w:rsidRDefault="00B5045E" w:rsidP="00FA61C5">
      <w:pPr>
        <w:widowControl/>
        <w:numPr>
          <w:ilvl w:val="0"/>
          <w:numId w:val="61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只需要保证共享资源的可见性的时候可以使用</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volatile</w:t>
      </w:r>
      <w:r>
        <w:rPr>
          <w:rFonts w:ascii="Lucida Sans Unicode" w:hAnsi="Lucida Sans Unicode" w:cs="Lucida Sans Unicode"/>
          <w:color w:val="1A1A1A"/>
          <w:szCs w:val="21"/>
        </w:rPr>
        <w:t> </w:t>
      </w:r>
      <w:r>
        <w:rPr>
          <w:rFonts w:ascii="Lucida Sans Unicode" w:hAnsi="Lucida Sans Unicode" w:cs="Lucida Sans Unicode"/>
          <w:color w:val="1A1A1A"/>
          <w:szCs w:val="21"/>
        </w:rPr>
        <w:t>替代，</w:t>
      </w:r>
      <w:r>
        <w:rPr>
          <w:rStyle w:val="HTML"/>
          <w:rFonts w:ascii="Lucida Console" w:hAnsi="Lucida Console"/>
          <w:color w:val="1A1A1A"/>
          <w:szCs w:val="21"/>
          <w:bdr w:val="single" w:sz="6" w:space="1" w:color="CCCCCC" w:frame="1"/>
          <w:shd w:val="clear" w:color="auto" w:fill="DDDDDD"/>
        </w:rPr>
        <w:t>synchronized</w:t>
      </w:r>
      <w:r>
        <w:rPr>
          <w:rFonts w:ascii="Lucida Sans Unicode" w:hAnsi="Lucida Sans Unicode" w:cs="Lucida Sans Unicode"/>
          <w:color w:val="1A1A1A"/>
          <w:szCs w:val="21"/>
        </w:rPr>
        <w:t> </w:t>
      </w:r>
      <w:r>
        <w:rPr>
          <w:rFonts w:ascii="Lucida Sans Unicode" w:hAnsi="Lucida Sans Unicode" w:cs="Lucida Sans Unicode"/>
          <w:color w:val="1A1A1A"/>
          <w:szCs w:val="21"/>
        </w:rPr>
        <w:t>保证可操作的原子性一致性和可见性。</w:t>
      </w:r>
    </w:p>
    <w:p w:rsidR="00B5045E" w:rsidRDefault="00B5045E" w:rsidP="00FA61C5">
      <w:pPr>
        <w:widowControl/>
        <w:numPr>
          <w:ilvl w:val="0"/>
          <w:numId w:val="613"/>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volatile</w:t>
      </w:r>
      <w:r>
        <w:rPr>
          <w:rFonts w:ascii="Lucida Sans Unicode" w:hAnsi="Lucida Sans Unicode" w:cs="Lucida Sans Unicode"/>
          <w:color w:val="1A1A1A"/>
          <w:szCs w:val="21"/>
        </w:rPr>
        <w:t> </w:t>
      </w:r>
      <w:r>
        <w:rPr>
          <w:rFonts w:ascii="Lucida Sans Unicode" w:hAnsi="Lucida Sans Unicode" w:cs="Lucida Sans Unicode"/>
          <w:color w:val="1A1A1A"/>
          <w:szCs w:val="21"/>
        </w:rPr>
        <w:t>适用于新值不依赖于旧值的情形。</w:t>
      </w:r>
    </w:p>
    <w:p w:rsidR="00B5045E" w:rsidRDefault="00B5045E" w:rsidP="00FA61C5">
      <w:pPr>
        <w:widowControl/>
        <w:numPr>
          <w:ilvl w:val="0"/>
          <w:numId w:val="61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1 </w:t>
      </w:r>
      <w:r>
        <w:rPr>
          <w:rFonts w:ascii="Lucida Sans Unicode" w:hAnsi="Lucida Sans Unicode" w:cs="Lucida Sans Unicode"/>
          <w:color w:val="1A1A1A"/>
          <w:szCs w:val="21"/>
        </w:rPr>
        <w:t>写</w:t>
      </w:r>
      <w:r>
        <w:rPr>
          <w:rFonts w:ascii="Lucida Sans Unicode" w:hAnsi="Lucida Sans Unicode" w:cs="Lucida Sans Unicode"/>
          <w:color w:val="1A1A1A"/>
          <w:szCs w:val="21"/>
        </w:rPr>
        <w:t xml:space="preserve"> N </w:t>
      </w:r>
      <w:r>
        <w:rPr>
          <w:rFonts w:ascii="Lucida Sans Unicode" w:hAnsi="Lucida Sans Unicode" w:cs="Lucida Sans Unicode"/>
          <w:color w:val="1A1A1A"/>
          <w:szCs w:val="21"/>
        </w:rPr>
        <w:t>读。</w:t>
      </w:r>
    </w:p>
    <w:p w:rsidR="00B5045E" w:rsidRDefault="00B5045E" w:rsidP="00FA61C5">
      <w:pPr>
        <w:widowControl/>
        <w:numPr>
          <w:ilvl w:val="0"/>
          <w:numId w:val="61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不与其他变量构成不变性条件时候使用</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volatile</w:t>
      </w:r>
      <w:r>
        <w:rPr>
          <w:rFonts w:ascii="Lucida Sans Unicode" w:hAnsi="Lucida Sans Unicode" w:cs="Lucida Sans Unicode"/>
          <w:color w:val="1A1A1A"/>
          <w:szCs w:val="21"/>
        </w:rPr>
        <w:t> </w:t>
      </w:r>
    </w:p>
    <w:p w:rsidR="00B5045E" w:rsidRDefault="00B5045E" w:rsidP="00B5045E">
      <w:pPr>
        <w:pStyle w:val="2"/>
      </w:pPr>
      <w:r>
        <w:rPr>
          <w:rFonts w:hint="eastAsia"/>
        </w:rPr>
        <w:t>127.</w:t>
      </w:r>
      <w:r w:rsidRPr="00B5045E">
        <w:t xml:space="preserve"> </w:t>
      </w:r>
      <w:r>
        <w:t>什么是悲观锁、乐观锁？</w:t>
      </w:r>
    </w:p>
    <w:p w:rsidR="00B5045E" w:rsidRDefault="00B5045E" w:rsidP="00B5045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1</w:t>
      </w:r>
      <w:r>
        <w:rPr>
          <w:rFonts w:ascii="Lucida Sans Unicode" w:hAnsi="Lucida Sans Unicode" w:cs="Lucida Sans Unicode"/>
          <w:color w:val="1A1A1A"/>
        </w:rPr>
        <w:t>）悲观锁</w:t>
      </w:r>
    </w:p>
    <w:p w:rsidR="00B5045E" w:rsidRDefault="00B5045E" w:rsidP="00B5045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悲观锁，总是假设最坏的情况，每次去拿数据的时候都认为别人会修改，所以每次在拿数据的时候都会上锁，这样别人想拿这个数据就会阻塞直到它拿到锁。</w:t>
      </w:r>
    </w:p>
    <w:p w:rsidR="00B5045E" w:rsidRDefault="00B5045E" w:rsidP="00FA61C5">
      <w:pPr>
        <w:widowControl/>
        <w:numPr>
          <w:ilvl w:val="0"/>
          <w:numId w:val="61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传统的关系型数据库里边就用到了很多这种锁机制，比如行锁，表锁等，读锁，写锁等，都是在做操作之前先上锁。</w:t>
      </w:r>
    </w:p>
    <w:p w:rsidR="00B5045E" w:rsidRDefault="00B5045E" w:rsidP="00FA61C5">
      <w:pPr>
        <w:widowControl/>
        <w:numPr>
          <w:ilvl w:val="0"/>
          <w:numId w:val="61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再比如</w:t>
      </w:r>
      <w:r>
        <w:rPr>
          <w:rFonts w:ascii="Lucida Sans Unicode" w:hAnsi="Lucida Sans Unicode" w:cs="Lucida Sans Unicode"/>
          <w:color w:val="1A1A1A"/>
          <w:szCs w:val="21"/>
        </w:rPr>
        <w:t xml:space="preserve"> Java </w:t>
      </w:r>
      <w:r>
        <w:rPr>
          <w:rFonts w:ascii="Lucida Sans Unicode" w:hAnsi="Lucida Sans Unicode" w:cs="Lucida Sans Unicode"/>
          <w:color w:val="1A1A1A"/>
          <w:szCs w:val="21"/>
        </w:rPr>
        <w:t>里面的同步原语</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synchronized</w:t>
      </w:r>
      <w:r>
        <w:rPr>
          <w:rFonts w:ascii="Lucida Sans Unicode" w:hAnsi="Lucida Sans Unicode" w:cs="Lucida Sans Unicode"/>
          <w:color w:val="1A1A1A"/>
          <w:szCs w:val="21"/>
        </w:rPr>
        <w:t> </w:t>
      </w:r>
      <w:r>
        <w:rPr>
          <w:rFonts w:ascii="Lucida Sans Unicode" w:hAnsi="Lucida Sans Unicode" w:cs="Lucida Sans Unicode"/>
          <w:color w:val="1A1A1A"/>
          <w:szCs w:val="21"/>
        </w:rPr>
        <w:t>关键字的实现也是悲观锁。</w:t>
      </w:r>
    </w:p>
    <w:p w:rsidR="00B5045E" w:rsidRDefault="00B5045E" w:rsidP="00B5045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2</w:t>
      </w:r>
      <w:r>
        <w:rPr>
          <w:rFonts w:ascii="Lucida Sans Unicode" w:hAnsi="Lucida Sans Unicode" w:cs="Lucida Sans Unicode"/>
          <w:color w:val="1A1A1A"/>
        </w:rPr>
        <w:t>）乐观锁</w:t>
      </w:r>
    </w:p>
    <w:p w:rsidR="00B5045E" w:rsidRDefault="00B5045E" w:rsidP="00B5045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乐观锁，顾名思义，就是很乐观，每次去拿数据的时候都认为别人不会修改，所以不会上锁，但是在更新的时候会判断一下在此期间别人有没有去更新这个数据，可以使用版本号等机制。乐观锁适用于多读的应用类型，这样可以提高吞吐量。</w:t>
      </w:r>
    </w:p>
    <w:p w:rsidR="00B5045E" w:rsidRDefault="00B5045E" w:rsidP="00FA61C5">
      <w:pPr>
        <w:pStyle w:val="a3"/>
        <w:numPr>
          <w:ilvl w:val="0"/>
          <w:numId w:val="615"/>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像数据库提供的类似于</w:t>
      </w:r>
      <w:r>
        <w:rPr>
          <w:rFonts w:ascii="Lucida Sans Unicode" w:hAnsi="Lucida Sans Unicode" w:cs="Lucida Sans Unicode"/>
          <w:color w:val="1A1A1A"/>
          <w:sz w:val="21"/>
          <w:szCs w:val="21"/>
        </w:rPr>
        <w:t xml:space="preserve"> write_condition </w:t>
      </w:r>
      <w:r>
        <w:rPr>
          <w:rFonts w:ascii="Lucida Sans Unicode" w:hAnsi="Lucida Sans Unicode" w:cs="Lucida Sans Unicode"/>
          <w:color w:val="1A1A1A"/>
          <w:sz w:val="21"/>
          <w:szCs w:val="21"/>
        </w:rPr>
        <w:t>机制，其实都是提供的乐观锁。</w:t>
      </w:r>
    </w:p>
    <w:p w:rsidR="00B5045E" w:rsidRDefault="00B5045E" w:rsidP="00B5045E">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例如，</w:t>
      </w:r>
      <w:r>
        <w:rPr>
          <w:rFonts w:ascii="Lucida Sans Unicode" w:hAnsi="Lucida Sans Unicode" w:cs="Lucida Sans Unicode"/>
          <w:color w:val="1A1A1A"/>
          <w:sz w:val="21"/>
          <w:szCs w:val="21"/>
        </w:rPr>
        <w:t xml:space="preserve">version </w:t>
      </w:r>
      <w:r>
        <w:rPr>
          <w:rFonts w:ascii="Lucida Sans Unicode" w:hAnsi="Lucida Sans Unicode" w:cs="Lucida Sans Unicode"/>
          <w:color w:val="1A1A1A"/>
          <w:sz w:val="21"/>
          <w:szCs w:val="21"/>
        </w:rPr>
        <w:t>字段（比较跟上一次的版本号，如果一样则更新，如果失败则要重复读</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比较</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写的操作）</w:t>
      </w:r>
    </w:p>
    <w:p w:rsidR="00B5045E" w:rsidRDefault="00B5045E" w:rsidP="00FA61C5">
      <w:pPr>
        <w:pStyle w:val="a3"/>
        <w:numPr>
          <w:ilvl w:val="0"/>
          <w:numId w:val="615"/>
        </w:numPr>
        <w:shd w:val="clear" w:color="auto" w:fill="FFFFFF"/>
        <w:spacing w:before="0" w:beforeAutospacing="0" w:after="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在</w:t>
      </w:r>
      <w:r>
        <w:rPr>
          <w:rFonts w:ascii="Lucida Sans Unicode" w:hAnsi="Lucida Sans Unicode" w:cs="Lucida Sans Unicode"/>
          <w:color w:val="1A1A1A"/>
          <w:sz w:val="21"/>
          <w:szCs w:val="21"/>
        </w:rPr>
        <w:t xml:space="preserve"> Java </w:t>
      </w:r>
      <w:r>
        <w:rPr>
          <w:rFonts w:ascii="Lucida Sans Unicode" w:hAnsi="Lucida Sans Unicode" w:cs="Lucida Sans Unicode"/>
          <w:color w:val="1A1A1A"/>
          <w:sz w:val="21"/>
          <w:szCs w:val="21"/>
        </w:rPr>
        <w:t>中</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java.util.concurrent.atomic</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包下面的原子变量类就是使用了乐观锁的一种实现方式</w:t>
      </w:r>
      <w:r>
        <w:rPr>
          <w:rFonts w:ascii="Lucida Sans Unicode" w:hAnsi="Lucida Sans Unicode" w:cs="Lucida Sans Unicode"/>
          <w:color w:val="1A1A1A"/>
          <w:sz w:val="21"/>
          <w:szCs w:val="21"/>
        </w:rPr>
        <w:t xml:space="preserve"> CAS </w:t>
      </w:r>
      <w:r>
        <w:rPr>
          <w:rFonts w:ascii="Lucida Sans Unicode" w:hAnsi="Lucida Sans Unicode" w:cs="Lucida Sans Unicode"/>
          <w:color w:val="1A1A1A"/>
          <w:sz w:val="21"/>
          <w:szCs w:val="21"/>
        </w:rPr>
        <w:t>实现的。</w:t>
      </w:r>
    </w:p>
    <w:p w:rsidR="00B5045E" w:rsidRDefault="00B5045E" w:rsidP="00B5045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乐观锁的实现方式：</w:t>
      </w:r>
    </w:p>
    <w:p w:rsidR="00B5045E" w:rsidRDefault="00B5045E" w:rsidP="00FA61C5">
      <w:pPr>
        <w:widowControl/>
        <w:numPr>
          <w:ilvl w:val="0"/>
          <w:numId w:val="61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使用版本标识来确定读到的数据与提交时的数据是否一致。提交后修改版本标识，不一致时可以采取丢弃和再次尝试的策略。</w:t>
      </w:r>
    </w:p>
    <w:p w:rsidR="00B5045E" w:rsidRDefault="00B5045E" w:rsidP="00FA61C5">
      <w:pPr>
        <w:widowControl/>
        <w:numPr>
          <w:ilvl w:val="0"/>
          <w:numId w:val="61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Java </w:t>
      </w:r>
      <w:r>
        <w:rPr>
          <w:rFonts w:ascii="Lucida Sans Unicode" w:hAnsi="Lucida Sans Unicode" w:cs="Lucida Sans Unicode"/>
          <w:color w:val="1A1A1A"/>
          <w:szCs w:val="21"/>
        </w:rPr>
        <w:t>中的</w:t>
      </w:r>
      <w:r>
        <w:rPr>
          <w:rFonts w:ascii="Lucida Sans Unicode" w:hAnsi="Lucida Sans Unicode" w:cs="Lucida Sans Unicode"/>
          <w:color w:val="1A1A1A"/>
          <w:szCs w:val="21"/>
        </w:rPr>
        <w:t xml:space="preserve"> Compare and Swap </w:t>
      </w:r>
      <w:r>
        <w:rPr>
          <w:rFonts w:ascii="Lucida Sans Unicode" w:hAnsi="Lucida Sans Unicode" w:cs="Lucida Sans Unicode"/>
          <w:color w:val="1A1A1A"/>
          <w:szCs w:val="21"/>
        </w:rPr>
        <w:t>即</w:t>
      </w:r>
      <w:r>
        <w:rPr>
          <w:rFonts w:ascii="Lucida Sans Unicode" w:hAnsi="Lucida Sans Unicode" w:cs="Lucida Sans Unicode"/>
          <w:color w:val="1A1A1A"/>
          <w:szCs w:val="21"/>
        </w:rPr>
        <w:t xml:space="preserve"> CAS </w:t>
      </w:r>
      <w:r>
        <w:rPr>
          <w:rFonts w:ascii="Lucida Sans Unicode" w:hAnsi="Lucida Sans Unicode" w:cs="Lucida Sans Unicode"/>
          <w:color w:val="1A1A1A"/>
          <w:szCs w:val="21"/>
        </w:rPr>
        <w:t>，当多个线程尝试使用</w:t>
      </w:r>
      <w:r>
        <w:rPr>
          <w:rFonts w:ascii="Lucida Sans Unicode" w:hAnsi="Lucida Sans Unicode" w:cs="Lucida Sans Unicode"/>
          <w:color w:val="1A1A1A"/>
          <w:szCs w:val="21"/>
        </w:rPr>
        <w:t xml:space="preserve"> CAS </w:t>
      </w:r>
      <w:r>
        <w:rPr>
          <w:rFonts w:ascii="Lucida Sans Unicode" w:hAnsi="Lucida Sans Unicode" w:cs="Lucida Sans Unicode"/>
          <w:color w:val="1A1A1A"/>
          <w:szCs w:val="21"/>
        </w:rPr>
        <w:t>同时更新同一个变量时，只有其中一个线程能更新变量的值，而其它线程都失败，失败的线程并不会被挂起，而是被告知这次竞争中失败，并可以再次尝试。</w:t>
      </w:r>
    </w:p>
    <w:p w:rsidR="00A2724E" w:rsidRDefault="00A2724E" w:rsidP="00A2724E">
      <w:pPr>
        <w:pStyle w:val="2"/>
      </w:pPr>
      <w:r>
        <w:rPr>
          <w:rFonts w:hint="eastAsia"/>
        </w:rPr>
        <w:t>128.</w:t>
      </w:r>
      <w:r w:rsidRPr="00A2724E">
        <w:t xml:space="preserve"> </w:t>
      </w:r>
      <w:r>
        <w:t>什么是 Java Lock 接口？</w:t>
      </w:r>
    </w:p>
    <w:p w:rsidR="00A2724E" w:rsidRDefault="00A2724E" w:rsidP="00A2724E">
      <w:pPr>
        <w:pStyle w:val="a3"/>
        <w:shd w:val="clear" w:color="auto" w:fill="FFFFFF"/>
        <w:spacing w:before="0" w:beforeAutospacing="0" w:after="0" w:afterAutospacing="0"/>
        <w:rPr>
          <w:rFonts w:ascii="Lucida Sans Unicode" w:hAnsi="Lucida Sans Unicode" w:cs="Lucida Sans Unicode"/>
          <w:color w:val="1A1A1A"/>
        </w:rPr>
      </w:pPr>
      <w:r>
        <w:rPr>
          <w:rStyle w:val="HTML"/>
          <w:rFonts w:ascii="Lucida Console" w:hAnsi="Lucida Console"/>
          <w:color w:val="1A1A1A"/>
          <w:sz w:val="21"/>
          <w:szCs w:val="21"/>
          <w:bdr w:val="single" w:sz="6" w:space="1" w:color="CCCCCC" w:frame="1"/>
          <w:shd w:val="clear" w:color="auto" w:fill="DDDDDD"/>
        </w:rPr>
        <w:t>java.util.concurrent.locks.Lock</w:t>
      </w:r>
      <w:r>
        <w:rPr>
          <w:rFonts w:ascii="Lucida Sans Unicode" w:hAnsi="Lucida Sans Unicode" w:cs="Lucida Sans Unicode"/>
          <w:color w:val="1A1A1A"/>
        </w:rPr>
        <w:t> </w:t>
      </w:r>
      <w:r>
        <w:rPr>
          <w:rFonts w:ascii="Lucida Sans Unicode" w:hAnsi="Lucida Sans Unicode" w:cs="Lucida Sans Unicode"/>
          <w:color w:val="1A1A1A"/>
        </w:rPr>
        <w:t>接口，比</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synchronized</w:t>
      </w:r>
      <w:r>
        <w:rPr>
          <w:rFonts w:ascii="Lucida Sans Unicode" w:hAnsi="Lucida Sans Unicode" w:cs="Lucida Sans Unicode"/>
          <w:color w:val="1A1A1A"/>
        </w:rPr>
        <w:t> </w:t>
      </w:r>
      <w:r>
        <w:rPr>
          <w:rFonts w:ascii="Lucida Sans Unicode" w:hAnsi="Lucida Sans Unicode" w:cs="Lucida Sans Unicode"/>
          <w:color w:val="1A1A1A"/>
        </w:rPr>
        <w:t>提供更具拓展行的锁操作。它允许更灵活的结构，可以具有完全不同的性质，并且可以支持多个相关类的条件对象。它的优势有：</w:t>
      </w:r>
    </w:p>
    <w:p w:rsidR="00A2724E" w:rsidRDefault="00A2724E" w:rsidP="00FA61C5">
      <w:pPr>
        <w:widowControl/>
        <w:numPr>
          <w:ilvl w:val="0"/>
          <w:numId w:val="61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可以使锁更公平。</w:t>
      </w:r>
    </w:p>
    <w:p w:rsidR="00A2724E" w:rsidRDefault="00A2724E" w:rsidP="00FA61C5">
      <w:pPr>
        <w:widowControl/>
        <w:numPr>
          <w:ilvl w:val="0"/>
          <w:numId w:val="61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可以使线程在等待锁的时候响应中断。</w:t>
      </w:r>
    </w:p>
    <w:p w:rsidR="00A2724E" w:rsidRDefault="00A2724E" w:rsidP="00FA61C5">
      <w:pPr>
        <w:widowControl/>
        <w:numPr>
          <w:ilvl w:val="0"/>
          <w:numId w:val="61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可以让线程尝试获取锁，并在无法获取锁的时候立即返回或者等待一段时间。</w:t>
      </w:r>
    </w:p>
    <w:p w:rsidR="00A2724E" w:rsidRDefault="00A2724E" w:rsidP="00FA61C5">
      <w:pPr>
        <w:widowControl/>
        <w:numPr>
          <w:ilvl w:val="0"/>
          <w:numId w:val="61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可以在不同的范围，以不同的顺序获取和释放锁。</w:t>
      </w:r>
    </w:p>
    <w:p w:rsidR="00A2724E" w:rsidRDefault="00A2724E" w:rsidP="00A2724E">
      <w:pPr>
        <w:pStyle w:val="2"/>
      </w:pPr>
      <w:r>
        <w:rPr>
          <w:rFonts w:hint="eastAsia"/>
        </w:rPr>
        <w:t>129.</w:t>
      </w:r>
      <w:r w:rsidRPr="00A2724E">
        <w:t xml:space="preserve"> </w:t>
      </w:r>
      <w:r>
        <w:t>什么是可重入锁（ReentrantLock）？</w:t>
      </w:r>
    </w:p>
    <w:p w:rsidR="00A2724E" w:rsidRDefault="00A2724E" w:rsidP="00A2724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举例来说明锁的可重入性。代码如下：</w:t>
      </w:r>
    </w:p>
    <w:tbl>
      <w:tblPr>
        <w:tblW w:w="0" w:type="dxa"/>
        <w:tblCellMar>
          <w:top w:w="15" w:type="dxa"/>
          <w:left w:w="15" w:type="dxa"/>
          <w:bottom w:w="15" w:type="dxa"/>
          <w:right w:w="15" w:type="dxa"/>
        </w:tblCellMar>
        <w:tblLook w:val="04A0" w:firstRow="1" w:lastRow="0" w:firstColumn="1" w:lastColumn="0" w:noHBand="0" w:noVBand="1"/>
      </w:tblPr>
      <w:tblGrid>
        <w:gridCol w:w="3489"/>
      </w:tblGrid>
      <w:tr w:rsidR="00A2724E" w:rsidTr="00A2724E">
        <w:trPr>
          <w:trHeight w:val="525"/>
        </w:trPr>
        <w:tc>
          <w:tcPr>
            <w:tcW w:w="0" w:type="auto"/>
            <w:tcBorders>
              <w:top w:val="nil"/>
              <w:left w:val="nil"/>
              <w:bottom w:val="nil"/>
              <w:right w:val="nil"/>
            </w:tcBorders>
            <w:tcMar>
              <w:top w:w="0" w:type="dxa"/>
              <w:left w:w="0" w:type="dxa"/>
              <w:bottom w:w="0" w:type="dxa"/>
              <w:right w:w="0" w:type="dxa"/>
            </w:tcMar>
            <w:vAlign w:val="center"/>
            <w:hideMark/>
          </w:tcPr>
          <w:p w:rsidR="00A2724E" w:rsidRDefault="00A2724E">
            <w:pPr>
              <w:pStyle w:val="HTML0"/>
              <w:shd w:val="clear" w:color="auto" w:fill="272822"/>
              <w:rPr>
                <w:rFonts w:ascii="Lucida Console" w:hAnsi="Lucida Console"/>
                <w:color w:val="657B83"/>
                <w:sz w:val="22"/>
                <w:szCs w:val="22"/>
              </w:rPr>
            </w:pPr>
            <w:r>
              <w:rPr>
                <w:rStyle w:val="keyword"/>
                <w:rFonts w:ascii="Lucida Console" w:hAnsi="Lucida Console"/>
                <w:color w:val="66D9EF"/>
                <w:sz w:val="22"/>
                <w:szCs w:val="22"/>
              </w:rPr>
              <w:t>public</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class</w:t>
            </w:r>
            <w:r>
              <w:rPr>
                <w:rStyle w:val="class"/>
                <w:rFonts w:ascii="Lucida Console" w:hAnsi="Lucida Console"/>
                <w:color w:val="A6E22E"/>
                <w:sz w:val="22"/>
                <w:szCs w:val="22"/>
              </w:rPr>
              <w:t xml:space="preserve"> </w:t>
            </w:r>
            <w:r>
              <w:rPr>
                <w:rStyle w:val="5"/>
                <w:rFonts w:ascii="Lucida Console" w:hAnsi="Lucida Console"/>
                <w:color w:val="F92672"/>
                <w:sz w:val="22"/>
                <w:szCs w:val="22"/>
              </w:rPr>
              <w:t>UnReentrant</w:t>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 xml:space="preserve">    Lock lock = </w:t>
            </w:r>
            <w:r>
              <w:rPr>
                <w:rStyle w:val="keyword"/>
                <w:rFonts w:ascii="Lucida Console" w:hAnsi="Lucida Console"/>
                <w:color w:val="66D9EF"/>
                <w:sz w:val="22"/>
                <w:szCs w:val="22"/>
              </w:rPr>
              <w:t>new</w:t>
            </w:r>
            <w:r>
              <w:rPr>
                <w:rStyle w:val="line"/>
                <w:rFonts w:ascii="Lucida Console" w:hAnsi="Lucida Console"/>
                <w:color w:val="FFFFFF"/>
                <w:sz w:val="22"/>
                <w:szCs w:val="22"/>
              </w:rPr>
              <w:t xml:space="preserve"> Lock();</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public</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void</w:t>
            </w:r>
            <w:r>
              <w:rPr>
                <w:rStyle w:val="function"/>
                <w:rFonts w:ascii="Lucida Console" w:hAnsi="Lucida Console"/>
                <w:color w:val="FFFFFF"/>
                <w:sz w:val="22"/>
                <w:szCs w:val="22"/>
              </w:rPr>
              <w:t xml:space="preserve"> </w:t>
            </w:r>
            <w:r>
              <w:rPr>
                <w:rStyle w:val="5"/>
                <w:rFonts w:ascii="Lucida Console" w:hAnsi="Lucida Console"/>
                <w:color w:val="A6E22E"/>
                <w:sz w:val="22"/>
                <w:szCs w:val="22"/>
              </w:rPr>
              <w:t>outer</w:t>
            </w:r>
            <w:r>
              <w:rPr>
                <w:rStyle w:val="params"/>
                <w:rFonts w:ascii="Lucida Console" w:hAnsi="Lucida Console"/>
                <w:color w:val="FFFFFF"/>
                <w:sz w:val="22"/>
                <w:szCs w:val="22"/>
              </w:rPr>
              <w:t>()</w:t>
            </w:r>
            <w:r>
              <w:rPr>
                <w:rStyle w:val="function"/>
                <w:rFonts w:ascii="Lucida Console" w:hAnsi="Lucida Console"/>
                <w:color w:val="FFFFFF"/>
                <w:sz w:val="22"/>
                <w:szCs w:val="22"/>
              </w:rPr>
              <w:t xml:space="preserve"> </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lock.lock();</w:t>
            </w:r>
            <w:r>
              <w:rPr>
                <w:rFonts w:ascii="Lucida Console" w:hAnsi="Lucida Console"/>
                <w:color w:val="657B83"/>
                <w:sz w:val="22"/>
                <w:szCs w:val="22"/>
              </w:rPr>
              <w:br/>
            </w:r>
            <w:r>
              <w:rPr>
                <w:rStyle w:val="line"/>
                <w:rFonts w:ascii="Lucida Console" w:hAnsi="Lucida Console"/>
                <w:color w:val="FFFFFF"/>
                <w:sz w:val="22"/>
                <w:szCs w:val="22"/>
              </w:rPr>
              <w:t xml:space="preserve">        inner();</w:t>
            </w:r>
            <w:r>
              <w:rPr>
                <w:rFonts w:ascii="Lucida Console" w:hAnsi="Lucida Console"/>
                <w:color w:val="657B83"/>
                <w:sz w:val="22"/>
                <w:szCs w:val="22"/>
              </w:rPr>
              <w:br/>
            </w:r>
            <w:r>
              <w:rPr>
                <w:rStyle w:val="line"/>
                <w:rFonts w:ascii="Lucida Console" w:hAnsi="Lucida Console"/>
                <w:color w:val="FFFFFF"/>
                <w:sz w:val="22"/>
                <w:szCs w:val="22"/>
              </w:rPr>
              <w:t xml:space="preserve">        lock.unlock();</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public</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void</w:t>
            </w:r>
            <w:r>
              <w:rPr>
                <w:rStyle w:val="function"/>
                <w:rFonts w:ascii="Lucida Console" w:hAnsi="Lucida Console"/>
                <w:color w:val="FFFFFF"/>
                <w:sz w:val="22"/>
                <w:szCs w:val="22"/>
              </w:rPr>
              <w:t xml:space="preserve"> </w:t>
            </w:r>
            <w:r>
              <w:rPr>
                <w:rStyle w:val="5"/>
                <w:rFonts w:ascii="Lucida Console" w:hAnsi="Lucida Console"/>
                <w:color w:val="A6E22E"/>
                <w:sz w:val="22"/>
                <w:szCs w:val="22"/>
              </w:rPr>
              <w:t>inner</w:t>
            </w:r>
            <w:r>
              <w:rPr>
                <w:rStyle w:val="params"/>
                <w:rFonts w:ascii="Lucida Console" w:hAnsi="Lucida Console"/>
                <w:color w:val="FFFFFF"/>
                <w:sz w:val="22"/>
                <w:szCs w:val="22"/>
              </w:rPr>
              <w:t>()</w:t>
            </w:r>
            <w:r>
              <w:rPr>
                <w:rStyle w:val="function"/>
                <w:rFonts w:ascii="Lucida Console" w:hAnsi="Lucida Console"/>
                <w:color w:val="FFFFFF"/>
                <w:sz w:val="22"/>
                <w:szCs w:val="22"/>
              </w:rPr>
              <w:t xml:space="preserve"> </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lock.lock();</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comment"/>
                <w:rFonts w:ascii="Lucida Console" w:hAnsi="Lucida Console"/>
                <w:color w:val="75715E"/>
                <w:sz w:val="22"/>
                <w:szCs w:val="22"/>
              </w:rPr>
              <w:t>//do something</w:t>
            </w:r>
            <w:r>
              <w:rPr>
                <w:rFonts w:ascii="Lucida Console" w:hAnsi="Lucida Console"/>
                <w:color w:val="657B83"/>
                <w:sz w:val="22"/>
                <w:szCs w:val="22"/>
              </w:rPr>
              <w:br/>
            </w:r>
            <w:r>
              <w:rPr>
                <w:rStyle w:val="line"/>
                <w:rFonts w:ascii="Lucida Console" w:hAnsi="Lucida Console"/>
                <w:color w:val="FFFFFF"/>
                <w:sz w:val="22"/>
                <w:szCs w:val="22"/>
              </w:rPr>
              <w:t xml:space="preserve">        lock.unlock();</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w:t>
            </w:r>
          </w:p>
        </w:tc>
      </w:tr>
    </w:tbl>
    <w:p w:rsidR="00A2724E" w:rsidRDefault="00A2724E" w:rsidP="00FA61C5">
      <w:pPr>
        <w:widowControl/>
        <w:numPr>
          <w:ilvl w:val="0"/>
          <w:numId w:val="618"/>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#outer()</w:t>
      </w:r>
      <w:r>
        <w:rPr>
          <w:rFonts w:ascii="Lucida Sans Unicode" w:hAnsi="Lucida Sans Unicode" w:cs="Lucida Sans Unicode"/>
          <w:color w:val="1A1A1A"/>
          <w:szCs w:val="21"/>
        </w:rPr>
        <w:t> </w:t>
      </w:r>
      <w:r>
        <w:rPr>
          <w:rFonts w:ascii="Lucida Sans Unicode" w:hAnsi="Lucida Sans Unicode" w:cs="Lucida Sans Unicode"/>
          <w:color w:val="1A1A1A"/>
          <w:szCs w:val="21"/>
        </w:rPr>
        <w:t>方法中调用了</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#inner()</w:t>
      </w:r>
      <w:r>
        <w:rPr>
          <w:rFonts w:ascii="Lucida Sans Unicode" w:hAnsi="Lucida Sans Unicode" w:cs="Lucida Sans Unicode"/>
          <w:color w:val="1A1A1A"/>
          <w:szCs w:val="21"/>
        </w:rPr>
        <w:t> </w:t>
      </w:r>
      <w:r>
        <w:rPr>
          <w:rFonts w:ascii="Lucida Sans Unicode" w:hAnsi="Lucida Sans Unicode" w:cs="Lucida Sans Unicode"/>
          <w:color w:val="1A1A1A"/>
          <w:szCs w:val="21"/>
        </w:rPr>
        <w:t>方法，</w:t>
      </w:r>
      <w:r>
        <w:rPr>
          <w:rStyle w:val="HTML"/>
          <w:rFonts w:ascii="Lucida Console" w:hAnsi="Lucida Console"/>
          <w:color w:val="1A1A1A"/>
          <w:szCs w:val="21"/>
          <w:bdr w:val="single" w:sz="6" w:space="1" w:color="CCCCCC" w:frame="1"/>
          <w:shd w:val="clear" w:color="auto" w:fill="DDDDDD"/>
        </w:rPr>
        <w:t>#outer()</w:t>
      </w:r>
      <w:r>
        <w:rPr>
          <w:rFonts w:ascii="Lucida Sans Unicode" w:hAnsi="Lucida Sans Unicode" w:cs="Lucida Sans Unicode"/>
          <w:color w:val="1A1A1A"/>
          <w:szCs w:val="21"/>
        </w:rPr>
        <w:t> </w:t>
      </w:r>
      <w:r>
        <w:rPr>
          <w:rFonts w:ascii="Lucida Sans Unicode" w:hAnsi="Lucida Sans Unicode" w:cs="Lucida Sans Unicode"/>
          <w:color w:val="1A1A1A"/>
          <w:szCs w:val="21"/>
        </w:rPr>
        <w:t>方法先锁住了</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lock</w:t>
      </w:r>
      <w:r>
        <w:rPr>
          <w:rFonts w:ascii="Lucida Sans Unicode" w:hAnsi="Lucida Sans Unicode" w:cs="Lucida Sans Unicode"/>
          <w:color w:val="1A1A1A"/>
          <w:szCs w:val="21"/>
        </w:rPr>
        <w:t> </w:t>
      </w:r>
      <w:r>
        <w:rPr>
          <w:rFonts w:ascii="Lucida Sans Unicode" w:hAnsi="Lucida Sans Unicode" w:cs="Lucida Sans Unicode"/>
          <w:color w:val="1A1A1A"/>
          <w:szCs w:val="21"/>
        </w:rPr>
        <w:t>，这样</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#inner()</w:t>
      </w:r>
      <w:r>
        <w:rPr>
          <w:rFonts w:ascii="Lucida Sans Unicode" w:hAnsi="Lucida Sans Unicode" w:cs="Lucida Sans Unicode"/>
          <w:color w:val="1A1A1A"/>
          <w:szCs w:val="21"/>
        </w:rPr>
        <w:t> </w:t>
      </w:r>
      <w:r>
        <w:rPr>
          <w:rFonts w:ascii="Lucida Sans Unicode" w:hAnsi="Lucida Sans Unicode" w:cs="Lucida Sans Unicode"/>
          <w:color w:val="1A1A1A"/>
          <w:szCs w:val="21"/>
        </w:rPr>
        <w:t>就不能再获取</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lock</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A2724E" w:rsidRDefault="00A2724E" w:rsidP="00FA61C5">
      <w:pPr>
        <w:widowControl/>
        <w:numPr>
          <w:ilvl w:val="0"/>
          <w:numId w:val="61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其实调用</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#outer()</w:t>
      </w:r>
      <w:r>
        <w:rPr>
          <w:rFonts w:ascii="Lucida Sans Unicode" w:hAnsi="Lucida Sans Unicode" w:cs="Lucida Sans Unicode"/>
          <w:color w:val="1A1A1A"/>
          <w:szCs w:val="21"/>
        </w:rPr>
        <w:t> </w:t>
      </w:r>
      <w:r>
        <w:rPr>
          <w:rFonts w:ascii="Lucida Sans Unicode" w:hAnsi="Lucida Sans Unicode" w:cs="Lucida Sans Unicode"/>
          <w:color w:val="1A1A1A"/>
          <w:szCs w:val="21"/>
        </w:rPr>
        <w:t>方法的线程已经获取了</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lock</w:t>
      </w:r>
      <w:r>
        <w:rPr>
          <w:rFonts w:ascii="Lucida Sans Unicode" w:hAnsi="Lucida Sans Unicode" w:cs="Lucida Sans Unicode"/>
          <w:color w:val="1A1A1A"/>
          <w:szCs w:val="21"/>
        </w:rPr>
        <w:t> </w:t>
      </w:r>
      <w:r>
        <w:rPr>
          <w:rFonts w:ascii="Lucida Sans Unicode" w:hAnsi="Lucida Sans Unicode" w:cs="Lucida Sans Unicode"/>
          <w:color w:val="1A1A1A"/>
          <w:szCs w:val="21"/>
        </w:rPr>
        <w:t>锁，但是不能在</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#inner()</w:t>
      </w:r>
      <w:r>
        <w:rPr>
          <w:rFonts w:ascii="Lucida Sans Unicode" w:hAnsi="Lucida Sans Unicode" w:cs="Lucida Sans Unicode"/>
          <w:color w:val="1A1A1A"/>
          <w:szCs w:val="21"/>
        </w:rPr>
        <w:t> </w:t>
      </w:r>
      <w:r>
        <w:rPr>
          <w:rFonts w:ascii="Lucida Sans Unicode" w:hAnsi="Lucida Sans Unicode" w:cs="Lucida Sans Unicode"/>
          <w:color w:val="1A1A1A"/>
          <w:szCs w:val="21"/>
        </w:rPr>
        <w:t>方法中重复利用已经获取的锁资源，这种锁即称之为不可重入。</w:t>
      </w:r>
    </w:p>
    <w:p w:rsidR="00A2724E" w:rsidRDefault="00A2724E" w:rsidP="00FA61C5">
      <w:pPr>
        <w:widowControl/>
        <w:numPr>
          <w:ilvl w:val="0"/>
          <w:numId w:val="61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可重入就意味着：线程可以进入任何一个它已经拥有的锁所同步着的代码块。</w:t>
      </w:r>
    </w:p>
    <w:p w:rsidR="00A2724E" w:rsidRDefault="00A2724E" w:rsidP="00A2724E">
      <w:pPr>
        <w:pStyle w:val="a3"/>
        <w:shd w:val="clear" w:color="auto" w:fill="FFFFFF"/>
        <w:spacing w:before="0" w:beforeAutospacing="0" w:after="0" w:afterAutospacing="0"/>
        <w:rPr>
          <w:rFonts w:ascii="Lucida Sans Unicode" w:hAnsi="Lucida Sans Unicode" w:cs="Lucida Sans Unicode"/>
          <w:color w:val="1A1A1A"/>
        </w:rPr>
      </w:pPr>
      <w:r>
        <w:rPr>
          <w:rStyle w:val="HTML"/>
          <w:rFonts w:ascii="Lucida Console" w:hAnsi="Lucida Console"/>
          <w:color w:val="1A1A1A"/>
          <w:sz w:val="21"/>
          <w:szCs w:val="21"/>
          <w:bdr w:val="single" w:sz="6" w:space="1" w:color="CCCCCC" w:frame="1"/>
          <w:shd w:val="clear" w:color="auto" w:fill="DDDDDD"/>
        </w:rPr>
        <w:t>synchronized</w:t>
      </w:r>
      <w:r>
        <w:rPr>
          <w:rFonts w:ascii="Lucida Sans Unicode" w:hAnsi="Lucida Sans Unicode" w:cs="Lucida Sans Unicode"/>
          <w:color w:val="1A1A1A"/>
        </w:rPr>
        <w:t>、</w:t>
      </w:r>
      <w:r>
        <w:rPr>
          <w:rFonts w:ascii="Lucida Sans Unicode" w:hAnsi="Lucida Sans Unicode" w:cs="Lucida Sans Unicode"/>
          <w:color w:val="1A1A1A"/>
        </w:rPr>
        <w:t xml:space="preserve">ReentrantLock </w:t>
      </w:r>
      <w:r>
        <w:rPr>
          <w:rFonts w:ascii="Lucida Sans Unicode" w:hAnsi="Lucida Sans Unicode" w:cs="Lucida Sans Unicode"/>
          <w:color w:val="1A1A1A"/>
        </w:rPr>
        <w:t>都是可重入的锁，可重入锁相对来说简化了并发编程的开发。</w:t>
      </w:r>
    </w:p>
    <w:p w:rsidR="00A2724E" w:rsidRDefault="00A2724E" w:rsidP="00A2724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关于</w:t>
      </w:r>
      <w:r>
        <w:rPr>
          <w:rFonts w:ascii="Lucida Sans Unicode" w:hAnsi="Lucida Sans Unicode" w:cs="Lucida Sans Unicode"/>
          <w:color w:val="1A1A1A"/>
        </w:rPr>
        <w:t xml:space="preserve"> ReentrantLock </w:t>
      </w:r>
      <w:r>
        <w:rPr>
          <w:rFonts w:ascii="Lucida Sans Unicode" w:hAnsi="Lucida Sans Unicode" w:cs="Lucida Sans Unicode"/>
          <w:color w:val="1A1A1A"/>
        </w:rPr>
        <w:t>类，详细的源码解析，可以看看</w:t>
      </w:r>
      <w:r>
        <w:rPr>
          <w:rFonts w:ascii="Lucida Sans Unicode" w:hAnsi="Lucida Sans Unicode" w:cs="Lucida Sans Unicode"/>
          <w:color w:val="1A1A1A"/>
        </w:rPr>
        <w:t> </w:t>
      </w:r>
      <w:hyperlink r:id="rId138" w:tgtFrame="_blank" w:history="1">
        <w:r>
          <w:rPr>
            <w:rStyle w:val="a5"/>
            <w:rFonts w:ascii="Lucida Sans Unicode" w:hAnsi="Lucida Sans Unicode" w:cs="Lucida Sans Unicode"/>
            <w:color w:val="0088CC"/>
          </w:rPr>
          <w:t>《【死磕</w:t>
        </w:r>
        <w:r>
          <w:rPr>
            <w:rStyle w:val="a5"/>
            <w:rFonts w:ascii="Lucida Sans Unicode" w:hAnsi="Lucida Sans Unicode" w:cs="Lucida Sans Unicode"/>
            <w:color w:val="0088CC"/>
          </w:rPr>
          <w:t xml:space="preserve"> Java </w:t>
        </w:r>
        <w:r>
          <w:rPr>
            <w:rStyle w:val="a5"/>
            <w:rFonts w:ascii="Lucida Sans Unicode" w:hAnsi="Lucida Sans Unicode" w:cs="Lucida Sans Unicode"/>
            <w:color w:val="0088CC"/>
          </w:rPr>
          <w:t>并发】</w:t>
        </w:r>
        <w:r>
          <w:rPr>
            <w:rStyle w:val="a5"/>
            <w:rFonts w:ascii="Lucida Sans Unicode" w:hAnsi="Lucida Sans Unicode" w:cs="Lucida Sans Unicode"/>
            <w:color w:val="0088CC"/>
          </w:rPr>
          <w:t xml:space="preserve">—– J.U.C </w:t>
        </w:r>
        <w:r>
          <w:rPr>
            <w:rStyle w:val="a5"/>
            <w:rFonts w:ascii="Lucida Sans Unicode" w:hAnsi="Lucida Sans Unicode" w:cs="Lucida Sans Unicode"/>
            <w:color w:val="0088CC"/>
          </w:rPr>
          <w:t>之重入锁：</w:t>
        </w:r>
        <w:r>
          <w:rPr>
            <w:rStyle w:val="a5"/>
            <w:rFonts w:ascii="Lucida Sans Unicode" w:hAnsi="Lucida Sans Unicode" w:cs="Lucida Sans Unicode"/>
            <w:color w:val="0088CC"/>
          </w:rPr>
          <w:t>ReentrantLock</w:t>
        </w:r>
        <w:r>
          <w:rPr>
            <w:rStyle w:val="a5"/>
            <w:rFonts w:ascii="Lucida Sans Unicode" w:hAnsi="Lucida Sans Unicode" w:cs="Lucida Sans Unicode"/>
            <w:color w:val="0088CC"/>
          </w:rPr>
          <w:t>》</w:t>
        </w:r>
      </w:hyperlink>
      <w:r>
        <w:rPr>
          <w:rFonts w:ascii="Lucida Sans Unicode" w:hAnsi="Lucida Sans Unicode" w:cs="Lucida Sans Unicode"/>
          <w:color w:val="1A1A1A"/>
        </w:rPr>
        <w:t> </w:t>
      </w:r>
      <w:r>
        <w:rPr>
          <w:rFonts w:ascii="Lucida Sans Unicode" w:hAnsi="Lucida Sans Unicode" w:cs="Lucida Sans Unicode"/>
          <w:color w:val="1A1A1A"/>
        </w:rPr>
        <w:t>。</w:t>
      </w:r>
    </w:p>
    <w:p w:rsidR="00A2724E" w:rsidRDefault="00A2724E" w:rsidP="00A2724E">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简单来说，</w:t>
      </w:r>
      <w:r>
        <w:rPr>
          <w:rFonts w:ascii="Lucida Sans Unicode" w:hAnsi="Lucida Sans Unicode" w:cs="Lucida Sans Unicode"/>
          <w:color w:val="1A1A1A"/>
        </w:rPr>
        <w:t xml:space="preserve">ReenTrantLock </w:t>
      </w:r>
      <w:r>
        <w:rPr>
          <w:rFonts w:ascii="Lucida Sans Unicode" w:hAnsi="Lucida Sans Unicode" w:cs="Lucida Sans Unicode"/>
          <w:color w:val="1A1A1A"/>
        </w:rPr>
        <w:t>的实现是一种自旋锁，通过循环调用</w:t>
      </w:r>
      <w:r>
        <w:rPr>
          <w:rFonts w:ascii="Lucida Sans Unicode" w:hAnsi="Lucida Sans Unicode" w:cs="Lucida Sans Unicode"/>
          <w:color w:val="1A1A1A"/>
        </w:rPr>
        <w:t xml:space="preserve"> CAS </w:t>
      </w:r>
      <w:r>
        <w:rPr>
          <w:rFonts w:ascii="Lucida Sans Unicode" w:hAnsi="Lucida Sans Unicode" w:cs="Lucida Sans Unicode"/>
          <w:color w:val="1A1A1A"/>
        </w:rPr>
        <w:t>操作来实现加锁。它的性能比较好也是因为避免了使线程进入内核态的阻塞状态。想尽办法避免线程进入内核的阻塞状态是我们去分析和理解锁设计的关键钥匙。</w:t>
      </w:r>
    </w:p>
    <w:p w:rsidR="00A2724E" w:rsidRPr="00A2724E" w:rsidRDefault="00A2724E" w:rsidP="00A2724E">
      <w:pPr>
        <w:pStyle w:val="3"/>
      </w:pPr>
      <w:r w:rsidRPr="00A2724E">
        <w:t>synchronized 和 ReentrantLock 异同？</w:t>
      </w:r>
    </w:p>
    <w:p w:rsidR="00A2724E" w:rsidRPr="00A2724E" w:rsidRDefault="00A2724E" w:rsidP="00FA61C5">
      <w:pPr>
        <w:widowControl/>
        <w:numPr>
          <w:ilvl w:val="0"/>
          <w:numId w:val="619"/>
        </w:numPr>
        <w:shd w:val="clear" w:color="auto" w:fill="FFFFFF"/>
        <w:ind w:left="0"/>
        <w:jc w:val="left"/>
        <w:rPr>
          <w:rFonts w:ascii="Lucida Sans Unicode" w:eastAsia="宋体" w:hAnsi="Lucida Sans Unicode" w:cs="Lucida Sans Unicode"/>
          <w:color w:val="1A1A1A"/>
          <w:kern w:val="0"/>
          <w:szCs w:val="21"/>
        </w:rPr>
      </w:pPr>
      <w:r w:rsidRPr="00A2724E">
        <w:rPr>
          <w:rFonts w:ascii="Lucida Sans Unicode" w:eastAsia="宋体" w:hAnsi="Lucida Sans Unicode" w:cs="Lucida Sans Unicode"/>
          <w:color w:val="1A1A1A"/>
          <w:kern w:val="0"/>
          <w:szCs w:val="21"/>
        </w:rPr>
        <w:t>相同点</w:t>
      </w:r>
    </w:p>
    <w:p w:rsidR="00A2724E" w:rsidRPr="00A2724E" w:rsidRDefault="00A2724E" w:rsidP="00FA61C5">
      <w:pPr>
        <w:widowControl/>
        <w:numPr>
          <w:ilvl w:val="1"/>
          <w:numId w:val="619"/>
        </w:numPr>
        <w:shd w:val="clear" w:color="auto" w:fill="FFFFFF"/>
        <w:ind w:left="450"/>
        <w:jc w:val="left"/>
        <w:rPr>
          <w:rFonts w:ascii="Lucida Sans Unicode" w:eastAsia="宋体" w:hAnsi="Lucida Sans Unicode" w:cs="Lucida Sans Unicode"/>
          <w:color w:val="1A1A1A"/>
          <w:kern w:val="0"/>
          <w:szCs w:val="21"/>
        </w:rPr>
      </w:pPr>
      <w:r w:rsidRPr="00A2724E">
        <w:rPr>
          <w:rFonts w:ascii="Lucida Sans Unicode" w:eastAsia="宋体" w:hAnsi="Lucida Sans Unicode" w:cs="Lucida Sans Unicode"/>
          <w:color w:val="1A1A1A"/>
          <w:kern w:val="0"/>
          <w:szCs w:val="21"/>
        </w:rPr>
        <w:t>都实现了多线程同步和内存可见性语义。</w:t>
      </w:r>
    </w:p>
    <w:p w:rsidR="00A2724E" w:rsidRPr="00A2724E" w:rsidRDefault="00A2724E" w:rsidP="00FA61C5">
      <w:pPr>
        <w:widowControl/>
        <w:numPr>
          <w:ilvl w:val="1"/>
          <w:numId w:val="619"/>
        </w:numPr>
        <w:shd w:val="clear" w:color="auto" w:fill="FFFFFF"/>
        <w:ind w:left="450"/>
        <w:jc w:val="left"/>
        <w:rPr>
          <w:rFonts w:ascii="Lucida Sans Unicode" w:eastAsia="宋体" w:hAnsi="Lucida Sans Unicode" w:cs="Lucida Sans Unicode"/>
          <w:color w:val="1A1A1A"/>
          <w:kern w:val="0"/>
          <w:szCs w:val="21"/>
        </w:rPr>
      </w:pPr>
      <w:r w:rsidRPr="00A2724E">
        <w:rPr>
          <w:rFonts w:ascii="Lucida Sans Unicode" w:eastAsia="宋体" w:hAnsi="Lucida Sans Unicode" w:cs="Lucida Sans Unicode"/>
          <w:color w:val="1A1A1A"/>
          <w:kern w:val="0"/>
          <w:szCs w:val="21"/>
        </w:rPr>
        <w:t>都是可重入锁。</w:t>
      </w:r>
    </w:p>
    <w:p w:rsidR="00A2724E" w:rsidRPr="00A2724E" w:rsidRDefault="00A2724E" w:rsidP="00FA61C5">
      <w:pPr>
        <w:widowControl/>
        <w:numPr>
          <w:ilvl w:val="0"/>
          <w:numId w:val="619"/>
        </w:numPr>
        <w:shd w:val="clear" w:color="auto" w:fill="FFFFFF"/>
        <w:ind w:left="0"/>
        <w:jc w:val="left"/>
        <w:rPr>
          <w:rFonts w:ascii="Lucida Sans Unicode" w:eastAsia="宋体" w:hAnsi="Lucida Sans Unicode" w:cs="Lucida Sans Unicode"/>
          <w:color w:val="1A1A1A"/>
          <w:kern w:val="0"/>
          <w:szCs w:val="21"/>
        </w:rPr>
      </w:pPr>
      <w:r w:rsidRPr="00A2724E">
        <w:rPr>
          <w:rFonts w:ascii="Lucida Sans Unicode" w:eastAsia="宋体" w:hAnsi="Lucida Sans Unicode" w:cs="Lucida Sans Unicode"/>
          <w:color w:val="1A1A1A"/>
          <w:kern w:val="0"/>
          <w:szCs w:val="21"/>
        </w:rPr>
        <w:t>不同点</w:t>
      </w:r>
    </w:p>
    <w:p w:rsidR="00A2724E" w:rsidRPr="00A2724E" w:rsidRDefault="00A2724E" w:rsidP="00FA61C5">
      <w:pPr>
        <w:widowControl/>
        <w:numPr>
          <w:ilvl w:val="1"/>
          <w:numId w:val="619"/>
        </w:numPr>
        <w:shd w:val="clear" w:color="auto" w:fill="FFFFFF"/>
        <w:ind w:left="450"/>
        <w:jc w:val="left"/>
        <w:rPr>
          <w:rFonts w:ascii="Lucida Sans Unicode" w:eastAsia="宋体" w:hAnsi="Lucida Sans Unicode" w:cs="Lucida Sans Unicode"/>
          <w:color w:val="1A1A1A"/>
          <w:kern w:val="0"/>
          <w:szCs w:val="21"/>
        </w:rPr>
      </w:pPr>
      <w:r w:rsidRPr="00A2724E">
        <w:rPr>
          <w:rFonts w:ascii="Lucida Sans Unicode" w:eastAsia="宋体" w:hAnsi="Lucida Sans Unicode" w:cs="Lucida Sans Unicode"/>
          <w:color w:val="1A1A1A"/>
          <w:kern w:val="0"/>
          <w:szCs w:val="21"/>
        </w:rPr>
        <w:t>同步实现机制不同</w:t>
      </w:r>
    </w:p>
    <w:p w:rsidR="00A2724E" w:rsidRPr="00A2724E" w:rsidRDefault="00A2724E" w:rsidP="00FA61C5">
      <w:pPr>
        <w:widowControl/>
        <w:numPr>
          <w:ilvl w:val="2"/>
          <w:numId w:val="619"/>
        </w:numPr>
        <w:shd w:val="clear" w:color="auto" w:fill="FFFFFF"/>
        <w:ind w:left="900"/>
        <w:jc w:val="left"/>
        <w:rPr>
          <w:rFonts w:ascii="Lucida Sans Unicode" w:eastAsia="宋体" w:hAnsi="Lucida Sans Unicode" w:cs="Lucida Sans Unicode"/>
          <w:color w:val="1A1A1A"/>
          <w:kern w:val="0"/>
          <w:szCs w:val="21"/>
        </w:rPr>
      </w:pPr>
      <w:r w:rsidRPr="00A2724E">
        <w:rPr>
          <w:rFonts w:ascii="Lucida Console" w:eastAsia="宋体" w:hAnsi="Lucida Console" w:cs="宋体"/>
          <w:color w:val="1A1A1A"/>
          <w:kern w:val="0"/>
          <w:szCs w:val="21"/>
          <w:bdr w:val="single" w:sz="6" w:space="1" w:color="CCCCCC" w:frame="1"/>
          <w:shd w:val="clear" w:color="auto" w:fill="DDDDDD"/>
        </w:rPr>
        <w:t>synchronized</w:t>
      </w:r>
      <w:r w:rsidRPr="00A2724E">
        <w:rPr>
          <w:rFonts w:ascii="Lucida Sans Unicode" w:eastAsia="宋体" w:hAnsi="Lucida Sans Unicode" w:cs="Lucida Sans Unicode"/>
          <w:color w:val="1A1A1A"/>
          <w:kern w:val="0"/>
          <w:szCs w:val="21"/>
        </w:rPr>
        <w:t> </w:t>
      </w:r>
      <w:r w:rsidRPr="00A2724E">
        <w:rPr>
          <w:rFonts w:ascii="Lucida Sans Unicode" w:eastAsia="宋体" w:hAnsi="Lucida Sans Unicode" w:cs="Lucida Sans Unicode"/>
          <w:color w:val="1A1A1A"/>
          <w:kern w:val="0"/>
          <w:szCs w:val="21"/>
        </w:rPr>
        <w:t>通过</w:t>
      </w:r>
      <w:r w:rsidRPr="00A2724E">
        <w:rPr>
          <w:rFonts w:ascii="Lucida Sans Unicode" w:eastAsia="宋体" w:hAnsi="Lucida Sans Unicode" w:cs="Lucida Sans Unicode"/>
          <w:color w:val="1A1A1A"/>
          <w:kern w:val="0"/>
          <w:szCs w:val="21"/>
        </w:rPr>
        <w:t xml:space="preserve"> Java </w:t>
      </w:r>
      <w:r w:rsidRPr="00A2724E">
        <w:rPr>
          <w:rFonts w:ascii="Lucida Sans Unicode" w:eastAsia="宋体" w:hAnsi="Lucida Sans Unicode" w:cs="Lucida Sans Unicode"/>
          <w:color w:val="1A1A1A"/>
          <w:kern w:val="0"/>
          <w:szCs w:val="21"/>
        </w:rPr>
        <w:t>对象头锁标记和</w:t>
      </w:r>
      <w:r w:rsidRPr="00A2724E">
        <w:rPr>
          <w:rFonts w:ascii="Lucida Sans Unicode" w:eastAsia="宋体" w:hAnsi="Lucida Sans Unicode" w:cs="Lucida Sans Unicode"/>
          <w:color w:val="1A1A1A"/>
          <w:kern w:val="0"/>
          <w:szCs w:val="21"/>
        </w:rPr>
        <w:t xml:space="preserve"> Monitor </w:t>
      </w:r>
      <w:r w:rsidRPr="00A2724E">
        <w:rPr>
          <w:rFonts w:ascii="Lucida Sans Unicode" w:eastAsia="宋体" w:hAnsi="Lucida Sans Unicode" w:cs="Lucida Sans Unicode"/>
          <w:color w:val="1A1A1A"/>
          <w:kern w:val="0"/>
          <w:szCs w:val="21"/>
        </w:rPr>
        <w:t>对象实现同步。</w:t>
      </w:r>
    </w:p>
    <w:p w:rsidR="00A2724E" w:rsidRPr="00A2724E" w:rsidRDefault="00A2724E" w:rsidP="00FA61C5">
      <w:pPr>
        <w:widowControl/>
        <w:numPr>
          <w:ilvl w:val="2"/>
          <w:numId w:val="619"/>
        </w:numPr>
        <w:shd w:val="clear" w:color="auto" w:fill="FFFFFF"/>
        <w:ind w:left="900"/>
        <w:jc w:val="left"/>
        <w:rPr>
          <w:rFonts w:ascii="Lucida Sans Unicode" w:eastAsia="宋体" w:hAnsi="Lucida Sans Unicode" w:cs="Lucida Sans Unicode"/>
          <w:color w:val="1A1A1A"/>
          <w:kern w:val="0"/>
          <w:szCs w:val="21"/>
        </w:rPr>
      </w:pPr>
      <w:r w:rsidRPr="00A2724E">
        <w:rPr>
          <w:rFonts w:ascii="Lucida Sans Unicode" w:eastAsia="宋体" w:hAnsi="Lucida Sans Unicode" w:cs="Lucida Sans Unicode"/>
          <w:color w:val="1A1A1A"/>
          <w:kern w:val="0"/>
          <w:szCs w:val="21"/>
        </w:rPr>
        <w:t xml:space="preserve">ReentrantLock </w:t>
      </w:r>
      <w:r w:rsidRPr="00A2724E">
        <w:rPr>
          <w:rFonts w:ascii="Lucida Sans Unicode" w:eastAsia="宋体" w:hAnsi="Lucida Sans Unicode" w:cs="Lucida Sans Unicode"/>
          <w:color w:val="1A1A1A"/>
          <w:kern w:val="0"/>
          <w:szCs w:val="21"/>
        </w:rPr>
        <w:t>通过</w:t>
      </w:r>
      <w:r w:rsidRPr="00A2724E">
        <w:rPr>
          <w:rFonts w:ascii="Lucida Sans Unicode" w:eastAsia="宋体" w:hAnsi="Lucida Sans Unicode" w:cs="Lucida Sans Unicode"/>
          <w:color w:val="1A1A1A"/>
          <w:kern w:val="0"/>
          <w:szCs w:val="21"/>
        </w:rPr>
        <w:t>CAS</w:t>
      </w:r>
      <w:r w:rsidRPr="00A2724E">
        <w:rPr>
          <w:rFonts w:ascii="Lucida Sans Unicode" w:eastAsia="宋体" w:hAnsi="Lucida Sans Unicode" w:cs="Lucida Sans Unicode"/>
          <w:color w:val="1A1A1A"/>
          <w:kern w:val="0"/>
          <w:szCs w:val="21"/>
        </w:rPr>
        <w:t>、</w:t>
      </w:r>
      <w:r w:rsidRPr="00A2724E">
        <w:rPr>
          <w:rFonts w:ascii="Lucida Sans Unicode" w:eastAsia="宋体" w:hAnsi="Lucida Sans Unicode" w:cs="Lucida Sans Unicode"/>
          <w:color w:val="1A1A1A"/>
          <w:kern w:val="0"/>
          <w:szCs w:val="21"/>
        </w:rPr>
        <w:t>AQS</w:t>
      </w:r>
      <w:r w:rsidRPr="00A2724E">
        <w:rPr>
          <w:rFonts w:ascii="Lucida Sans Unicode" w:eastAsia="宋体" w:hAnsi="Lucida Sans Unicode" w:cs="Lucida Sans Unicode"/>
          <w:color w:val="1A1A1A"/>
          <w:kern w:val="0"/>
          <w:szCs w:val="21"/>
        </w:rPr>
        <w:t>（</w:t>
      </w:r>
      <w:r w:rsidRPr="00A2724E">
        <w:rPr>
          <w:rFonts w:ascii="Lucida Sans Unicode" w:eastAsia="宋体" w:hAnsi="Lucida Sans Unicode" w:cs="Lucida Sans Unicode"/>
          <w:color w:val="1A1A1A"/>
          <w:kern w:val="0"/>
          <w:szCs w:val="21"/>
        </w:rPr>
        <w:t>AbstractQueuedSynchronizer</w:t>
      </w:r>
      <w:r w:rsidRPr="00A2724E">
        <w:rPr>
          <w:rFonts w:ascii="Lucida Sans Unicode" w:eastAsia="宋体" w:hAnsi="Lucida Sans Unicode" w:cs="Lucida Sans Unicode"/>
          <w:color w:val="1A1A1A"/>
          <w:kern w:val="0"/>
          <w:szCs w:val="21"/>
        </w:rPr>
        <w:t>）和</w:t>
      </w:r>
      <w:r w:rsidRPr="00A2724E">
        <w:rPr>
          <w:rFonts w:ascii="Lucida Sans Unicode" w:eastAsia="宋体" w:hAnsi="Lucida Sans Unicode" w:cs="Lucida Sans Unicode"/>
          <w:color w:val="1A1A1A"/>
          <w:kern w:val="0"/>
          <w:szCs w:val="21"/>
        </w:rPr>
        <w:t xml:space="preserve"> LockSupport</w:t>
      </w:r>
      <w:r w:rsidRPr="00A2724E">
        <w:rPr>
          <w:rFonts w:ascii="Lucida Sans Unicode" w:eastAsia="宋体" w:hAnsi="Lucida Sans Unicode" w:cs="Lucida Sans Unicode"/>
          <w:color w:val="1A1A1A"/>
          <w:kern w:val="0"/>
          <w:szCs w:val="21"/>
        </w:rPr>
        <w:t>（用于阻塞和解除阻塞）实现同步。</w:t>
      </w:r>
    </w:p>
    <w:p w:rsidR="00A2724E" w:rsidRPr="00A2724E" w:rsidRDefault="00A2724E" w:rsidP="00FA61C5">
      <w:pPr>
        <w:widowControl/>
        <w:numPr>
          <w:ilvl w:val="2"/>
          <w:numId w:val="619"/>
        </w:numPr>
        <w:shd w:val="clear" w:color="auto" w:fill="FFFFFF"/>
        <w:ind w:left="900"/>
        <w:jc w:val="left"/>
        <w:rPr>
          <w:rFonts w:ascii="Lucida Sans Unicode" w:eastAsia="宋体" w:hAnsi="Lucida Sans Unicode" w:cs="Lucida Sans Unicode"/>
          <w:color w:val="1A1A1A"/>
          <w:kern w:val="0"/>
          <w:szCs w:val="21"/>
        </w:rPr>
      </w:pPr>
    </w:p>
    <w:p w:rsidR="00A2724E" w:rsidRPr="00A2724E" w:rsidRDefault="00A2724E" w:rsidP="00FA61C5">
      <w:pPr>
        <w:widowControl/>
        <w:numPr>
          <w:ilvl w:val="1"/>
          <w:numId w:val="619"/>
        </w:numPr>
        <w:shd w:val="clear" w:color="auto" w:fill="FFFFFF"/>
        <w:ind w:left="450"/>
        <w:jc w:val="left"/>
        <w:rPr>
          <w:rFonts w:ascii="Lucida Sans Unicode" w:eastAsia="宋体" w:hAnsi="Lucida Sans Unicode" w:cs="Lucida Sans Unicode"/>
          <w:color w:val="1A1A1A"/>
          <w:kern w:val="0"/>
          <w:szCs w:val="21"/>
        </w:rPr>
      </w:pPr>
      <w:r w:rsidRPr="00A2724E">
        <w:rPr>
          <w:rFonts w:ascii="Lucida Sans Unicode" w:eastAsia="宋体" w:hAnsi="Lucida Sans Unicode" w:cs="Lucida Sans Unicode"/>
          <w:color w:val="1A1A1A"/>
          <w:kern w:val="0"/>
          <w:szCs w:val="21"/>
        </w:rPr>
        <w:t>可见性实现机制不同</w:t>
      </w:r>
    </w:p>
    <w:p w:rsidR="00A2724E" w:rsidRPr="00A2724E" w:rsidRDefault="00A2724E" w:rsidP="00FA61C5">
      <w:pPr>
        <w:widowControl/>
        <w:numPr>
          <w:ilvl w:val="2"/>
          <w:numId w:val="619"/>
        </w:numPr>
        <w:shd w:val="clear" w:color="auto" w:fill="FFFFFF"/>
        <w:ind w:left="900"/>
        <w:jc w:val="left"/>
        <w:rPr>
          <w:rFonts w:ascii="Lucida Sans Unicode" w:eastAsia="宋体" w:hAnsi="Lucida Sans Unicode" w:cs="Lucida Sans Unicode"/>
          <w:color w:val="1A1A1A"/>
          <w:kern w:val="0"/>
          <w:szCs w:val="21"/>
        </w:rPr>
      </w:pPr>
      <w:r w:rsidRPr="00A2724E">
        <w:rPr>
          <w:rFonts w:ascii="Lucida Console" w:eastAsia="宋体" w:hAnsi="Lucida Console" w:cs="宋体"/>
          <w:color w:val="1A1A1A"/>
          <w:kern w:val="0"/>
          <w:szCs w:val="21"/>
          <w:bdr w:val="single" w:sz="6" w:space="1" w:color="CCCCCC" w:frame="1"/>
          <w:shd w:val="clear" w:color="auto" w:fill="DDDDDD"/>
        </w:rPr>
        <w:t>synchronized</w:t>
      </w:r>
      <w:r w:rsidRPr="00A2724E">
        <w:rPr>
          <w:rFonts w:ascii="Lucida Sans Unicode" w:eastAsia="宋体" w:hAnsi="Lucida Sans Unicode" w:cs="Lucida Sans Unicode"/>
          <w:color w:val="1A1A1A"/>
          <w:kern w:val="0"/>
          <w:szCs w:val="21"/>
        </w:rPr>
        <w:t> </w:t>
      </w:r>
      <w:r w:rsidRPr="00A2724E">
        <w:rPr>
          <w:rFonts w:ascii="Lucida Sans Unicode" w:eastAsia="宋体" w:hAnsi="Lucida Sans Unicode" w:cs="Lucida Sans Unicode"/>
          <w:color w:val="1A1A1A"/>
          <w:kern w:val="0"/>
          <w:szCs w:val="21"/>
        </w:rPr>
        <w:t>依赖</w:t>
      </w:r>
      <w:r w:rsidRPr="00A2724E">
        <w:rPr>
          <w:rFonts w:ascii="Lucida Sans Unicode" w:eastAsia="宋体" w:hAnsi="Lucida Sans Unicode" w:cs="Lucida Sans Unicode"/>
          <w:color w:val="1A1A1A"/>
          <w:kern w:val="0"/>
          <w:szCs w:val="21"/>
        </w:rPr>
        <w:t xml:space="preserve"> JVM </w:t>
      </w:r>
      <w:r w:rsidRPr="00A2724E">
        <w:rPr>
          <w:rFonts w:ascii="Lucida Sans Unicode" w:eastAsia="宋体" w:hAnsi="Lucida Sans Unicode" w:cs="Lucida Sans Unicode"/>
          <w:color w:val="1A1A1A"/>
          <w:kern w:val="0"/>
          <w:szCs w:val="21"/>
        </w:rPr>
        <w:t>内存模型保证包含共享变量的多线程内存可见性。</w:t>
      </w:r>
    </w:p>
    <w:p w:rsidR="00A2724E" w:rsidRPr="00A2724E" w:rsidRDefault="00A2724E" w:rsidP="00FA61C5">
      <w:pPr>
        <w:widowControl/>
        <w:numPr>
          <w:ilvl w:val="2"/>
          <w:numId w:val="619"/>
        </w:numPr>
        <w:shd w:val="clear" w:color="auto" w:fill="FFFFFF"/>
        <w:ind w:left="900"/>
        <w:jc w:val="left"/>
        <w:rPr>
          <w:rFonts w:ascii="Lucida Sans Unicode" w:eastAsia="宋体" w:hAnsi="Lucida Sans Unicode" w:cs="Lucida Sans Unicode"/>
          <w:color w:val="1A1A1A"/>
          <w:kern w:val="0"/>
          <w:szCs w:val="21"/>
        </w:rPr>
      </w:pPr>
      <w:r w:rsidRPr="00A2724E">
        <w:rPr>
          <w:rFonts w:ascii="Lucida Sans Unicode" w:eastAsia="宋体" w:hAnsi="Lucida Sans Unicode" w:cs="Lucida Sans Unicode"/>
          <w:color w:val="1A1A1A"/>
          <w:kern w:val="0"/>
          <w:szCs w:val="21"/>
        </w:rPr>
        <w:t xml:space="preserve">ReentrantLock </w:t>
      </w:r>
      <w:r w:rsidRPr="00A2724E">
        <w:rPr>
          <w:rFonts w:ascii="Lucida Sans Unicode" w:eastAsia="宋体" w:hAnsi="Lucida Sans Unicode" w:cs="Lucida Sans Unicode"/>
          <w:color w:val="1A1A1A"/>
          <w:kern w:val="0"/>
          <w:szCs w:val="21"/>
        </w:rPr>
        <w:t>通过</w:t>
      </w:r>
      <w:r w:rsidR="00822985">
        <w:rPr>
          <w:rFonts w:ascii="Lucida Sans Unicode" w:eastAsia="宋体" w:hAnsi="Lucida Sans Unicode" w:cs="Lucida Sans Unicode"/>
          <w:color w:val="1A1A1A"/>
          <w:kern w:val="0"/>
          <w:szCs w:val="21"/>
        </w:rPr>
        <w:t xml:space="preserve"> A</w:t>
      </w:r>
      <w:r w:rsidRPr="00A2724E">
        <w:rPr>
          <w:rFonts w:ascii="Lucida Sans Unicode" w:eastAsia="宋体" w:hAnsi="Lucida Sans Unicode" w:cs="Lucida Sans Unicode"/>
          <w:color w:val="1A1A1A"/>
          <w:kern w:val="0"/>
          <w:szCs w:val="21"/>
        </w:rPr>
        <w:t>Q</w:t>
      </w:r>
      <w:r w:rsidR="00822985">
        <w:rPr>
          <w:rFonts w:ascii="Lucida Sans Unicode" w:eastAsia="宋体" w:hAnsi="Lucida Sans Unicode" w:cs="Lucida Sans Unicode"/>
          <w:color w:val="1A1A1A"/>
          <w:kern w:val="0"/>
          <w:szCs w:val="21"/>
        </w:rPr>
        <w:t>S</w:t>
      </w:r>
      <w:r w:rsidRPr="00A2724E">
        <w:rPr>
          <w:rFonts w:ascii="Lucida Sans Unicode" w:eastAsia="宋体" w:hAnsi="Lucida Sans Unicode" w:cs="Lucida Sans Unicode"/>
          <w:color w:val="1A1A1A"/>
          <w:kern w:val="0"/>
          <w:szCs w:val="21"/>
        </w:rPr>
        <w:t xml:space="preserve"> </w:t>
      </w:r>
      <w:r w:rsidRPr="00A2724E">
        <w:rPr>
          <w:rFonts w:ascii="Lucida Sans Unicode" w:eastAsia="宋体" w:hAnsi="Lucida Sans Unicode" w:cs="Lucida Sans Unicode"/>
          <w:color w:val="1A1A1A"/>
          <w:kern w:val="0"/>
          <w:szCs w:val="21"/>
        </w:rPr>
        <w:t>的</w:t>
      </w:r>
      <w:r w:rsidRPr="00A2724E">
        <w:rPr>
          <w:rFonts w:ascii="Lucida Sans Unicode" w:eastAsia="宋体" w:hAnsi="Lucida Sans Unicode" w:cs="Lucida Sans Unicode"/>
          <w:color w:val="1A1A1A"/>
          <w:kern w:val="0"/>
          <w:szCs w:val="21"/>
        </w:rPr>
        <w:t> </w:t>
      </w:r>
      <w:r w:rsidRPr="00A2724E">
        <w:rPr>
          <w:rFonts w:ascii="Lucida Console" w:eastAsia="宋体" w:hAnsi="Lucida Console" w:cs="宋体"/>
          <w:color w:val="1A1A1A"/>
          <w:kern w:val="0"/>
          <w:szCs w:val="21"/>
          <w:bdr w:val="single" w:sz="6" w:space="1" w:color="CCCCCC" w:frame="1"/>
          <w:shd w:val="clear" w:color="auto" w:fill="DDDDDD"/>
        </w:rPr>
        <w:t>volatile state</w:t>
      </w:r>
      <w:r w:rsidRPr="00A2724E">
        <w:rPr>
          <w:rFonts w:ascii="Lucida Sans Unicode" w:eastAsia="宋体" w:hAnsi="Lucida Sans Unicode" w:cs="Lucida Sans Unicode"/>
          <w:color w:val="1A1A1A"/>
          <w:kern w:val="0"/>
          <w:szCs w:val="21"/>
        </w:rPr>
        <w:t> </w:t>
      </w:r>
      <w:r w:rsidRPr="00A2724E">
        <w:rPr>
          <w:rFonts w:ascii="Lucida Sans Unicode" w:eastAsia="宋体" w:hAnsi="Lucida Sans Unicode" w:cs="Lucida Sans Unicode"/>
          <w:color w:val="1A1A1A"/>
          <w:kern w:val="0"/>
          <w:szCs w:val="21"/>
        </w:rPr>
        <w:t>保证包含共享变量的多线程内存可见性。</w:t>
      </w:r>
    </w:p>
    <w:p w:rsidR="00A2724E" w:rsidRPr="00A2724E" w:rsidRDefault="00A2724E" w:rsidP="00FA61C5">
      <w:pPr>
        <w:widowControl/>
        <w:numPr>
          <w:ilvl w:val="1"/>
          <w:numId w:val="619"/>
        </w:numPr>
        <w:shd w:val="clear" w:color="auto" w:fill="FFFFFF"/>
        <w:ind w:left="450"/>
        <w:jc w:val="left"/>
        <w:rPr>
          <w:rFonts w:ascii="Lucida Sans Unicode" w:eastAsia="宋体" w:hAnsi="Lucida Sans Unicode" w:cs="Lucida Sans Unicode"/>
          <w:color w:val="1A1A1A"/>
          <w:kern w:val="0"/>
          <w:szCs w:val="21"/>
        </w:rPr>
      </w:pPr>
      <w:r w:rsidRPr="00A2724E">
        <w:rPr>
          <w:rFonts w:ascii="Lucida Sans Unicode" w:eastAsia="宋体" w:hAnsi="Lucida Sans Unicode" w:cs="Lucida Sans Unicode"/>
          <w:color w:val="1A1A1A"/>
          <w:kern w:val="0"/>
          <w:szCs w:val="21"/>
        </w:rPr>
        <w:t>使用方式不同</w:t>
      </w:r>
    </w:p>
    <w:p w:rsidR="00A2724E" w:rsidRPr="00A2724E" w:rsidRDefault="00A2724E" w:rsidP="00FA61C5">
      <w:pPr>
        <w:widowControl/>
        <w:numPr>
          <w:ilvl w:val="2"/>
          <w:numId w:val="619"/>
        </w:numPr>
        <w:shd w:val="clear" w:color="auto" w:fill="FFFFFF"/>
        <w:ind w:left="900"/>
        <w:jc w:val="left"/>
        <w:rPr>
          <w:rFonts w:ascii="Lucida Sans Unicode" w:eastAsia="宋体" w:hAnsi="Lucida Sans Unicode" w:cs="Lucida Sans Unicode"/>
          <w:color w:val="1A1A1A"/>
          <w:kern w:val="0"/>
          <w:szCs w:val="21"/>
        </w:rPr>
      </w:pPr>
      <w:r w:rsidRPr="00A2724E">
        <w:rPr>
          <w:rFonts w:ascii="Lucida Console" w:eastAsia="宋体" w:hAnsi="Lucida Console" w:cs="宋体"/>
          <w:color w:val="1A1A1A"/>
          <w:kern w:val="0"/>
          <w:szCs w:val="21"/>
          <w:bdr w:val="single" w:sz="6" w:space="1" w:color="CCCCCC" w:frame="1"/>
          <w:shd w:val="clear" w:color="auto" w:fill="DDDDDD"/>
        </w:rPr>
        <w:t>synchronized</w:t>
      </w:r>
      <w:r w:rsidRPr="00A2724E">
        <w:rPr>
          <w:rFonts w:ascii="Lucida Sans Unicode" w:eastAsia="宋体" w:hAnsi="Lucida Sans Unicode" w:cs="Lucida Sans Unicode"/>
          <w:color w:val="1A1A1A"/>
          <w:kern w:val="0"/>
          <w:szCs w:val="21"/>
        </w:rPr>
        <w:t> </w:t>
      </w:r>
      <w:r w:rsidRPr="00A2724E">
        <w:rPr>
          <w:rFonts w:ascii="Lucida Sans Unicode" w:eastAsia="宋体" w:hAnsi="Lucida Sans Unicode" w:cs="Lucida Sans Unicode"/>
          <w:color w:val="1A1A1A"/>
          <w:kern w:val="0"/>
          <w:szCs w:val="21"/>
        </w:rPr>
        <w:t>可以修饰实例方法（锁住实例对象）、静态方法（锁住类对象）、代码块（显示指定锁对象）。</w:t>
      </w:r>
    </w:p>
    <w:p w:rsidR="00A2724E" w:rsidRPr="00A2724E" w:rsidRDefault="00A2724E" w:rsidP="00FA61C5">
      <w:pPr>
        <w:widowControl/>
        <w:numPr>
          <w:ilvl w:val="2"/>
          <w:numId w:val="619"/>
        </w:numPr>
        <w:shd w:val="clear" w:color="auto" w:fill="FFFFFF"/>
        <w:ind w:left="900"/>
        <w:jc w:val="left"/>
        <w:rPr>
          <w:rFonts w:ascii="Lucida Sans Unicode" w:eastAsia="宋体" w:hAnsi="Lucida Sans Unicode" w:cs="Lucida Sans Unicode"/>
          <w:color w:val="1A1A1A"/>
          <w:kern w:val="0"/>
          <w:szCs w:val="21"/>
        </w:rPr>
      </w:pPr>
      <w:r w:rsidRPr="00A2724E">
        <w:rPr>
          <w:rFonts w:ascii="Lucida Sans Unicode" w:eastAsia="宋体" w:hAnsi="Lucida Sans Unicode" w:cs="Lucida Sans Unicode"/>
          <w:color w:val="1A1A1A"/>
          <w:kern w:val="0"/>
          <w:szCs w:val="21"/>
        </w:rPr>
        <w:t xml:space="preserve">ReentrantLock </w:t>
      </w:r>
      <w:r w:rsidRPr="00A2724E">
        <w:rPr>
          <w:rFonts w:ascii="Lucida Sans Unicode" w:eastAsia="宋体" w:hAnsi="Lucida Sans Unicode" w:cs="Lucida Sans Unicode"/>
          <w:color w:val="1A1A1A"/>
          <w:kern w:val="0"/>
          <w:szCs w:val="21"/>
        </w:rPr>
        <w:t>显示调用</w:t>
      </w:r>
      <w:r w:rsidRPr="00A2724E">
        <w:rPr>
          <w:rFonts w:ascii="Lucida Sans Unicode" w:eastAsia="宋体" w:hAnsi="Lucida Sans Unicode" w:cs="Lucida Sans Unicode"/>
          <w:color w:val="1A1A1A"/>
          <w:kern w:val="0"/>
          <w:szCs w:val="21"/>
        </w:rPr>
        <w:t xml:space="preserve"> tryLock </w:t>
      </w:r>
      <w:r w:rsidRPr="00A2724E">
        <w:rPr>
          <w:rFonts w:ascii="Lucida Sans Unicode" w:eastAsia="宋体" w:hAnsi="Lucida Sans Unicode" w:cs="Lucida Sans Unicode"/>
          <w:color w:val="1A1A1A"/>
          <w:kern w:val="0"/>
          <w:szCs w:val="21"/>
        </w:rPr>
        <w:t>和</w:t>
      </w:r>
      <w:r w:rsidRPr="00A2724E">
        <w:rPr>
          <w:rFonts w:ascii="Lucida Sans Unicode" w:eastAsia="宋体" w:hAnsi="Lucida Sans Unicode" w:cs="Lucida Sans Unicode"/>
          <w:color w:val="1A1A1A"/>
          <w:kern w:val="0"/>
          <w:szCs w:val="21"/>
        </w:rPr>
        <w:t xml:space="preserve"> lock </w:t>
      </w:r>
      <w:r w:rsidRPr="00A2724E">
        <w:rPr>
          <w:rFonts w:ascii="Lucida Sans Unicode" w:eastAsia="宋体" w:hAnsi="Lucida Sans Unicode" w:cs="Lucida Sans Unicode"/>
          <w:color w:val="1A1A1A"/>
          <w:kern w:val="0"/>
          <w:szCs w:val="21"/>
        </w:rPr>
        <w:t>方法，需要在</w:t>
      </w:r>
      <w:r w:rsidRPr="00A2724E">
        <w:rPr>
          <w:rFonts w:ascii="Lucida Sans Unicode" w:eastAsia="宋体" w:hAnsi="Lucida Sans Unicode" w:cs="Lucida Sans Unicode"/>
          <w:color w:val="1A1A1A"/>
          <w:kern w:val="0"/>
          <w:szCs w:val="21"/>
        </w:rPr>
        <w:t> </w:t>
      </w:r>
      <w:r w:rsidRPr="00A2724E">
        <w:rPr>
          <w:rFonts w:ascii="Lucida Console" w:eastAsia="宋体" w:hAnsi="Lucida Console" w:cs="宋体"/>
          <w:color w:val="1A1A1A"/>
          <w:kern w:val="0"/>
          <w:szCs w:val="21"/>
          <w:bdr w:val="single" w:sz="6" w:space="1" w:color="CCCCCC" w:frame="1"/>
          <w:shd w:val="clear" w:color="auto" w:fill="DDDDDD"/>
        </w:rPr>
        <w:t>finally</w:t>
      </w:r>
      <w:r w:rsidRPr="00A2724E">
        <w:rPr>
          <w:rFonts w:ascii="Lucida Sans Unicode" w:eastAsia="宋体" w:hAnsi="Lucida Sans Unicode" w:cs="Lucida Sans Unicode"/>
          <w:color w:val="1A1A1A"/>
          <w:kern w:val="0"/>
          <w:szCs w:val="21"/>
        </w:rPr>
        <w:t> </w:t>
      </w:r>
      <w:r w:rsidRPr="00A2724E">
        <w:rPr>
          <w:rFonts w:ascii="Lucida Sans Unicode" w:eastAsia="宋体" w:hAnsi="Lucida Sans Unicode" w:cs="Lucida Sans Unicode"/>
          <w:color w:val="1A1A1A"/>
          <w:kern w:val="0"/>
          <w:szCs w:val="21"/>
        </w:rPr>
        <w:t>块中释放锁。</w:t>
      </w:r>
    </w:p>
    <w:p w:rsidR="00A2724E" w:rsidRPr="00A2724E" w:rsidRDefault="00A2724E" w:rsidP="00FA61C5">
      <w:pPr>
        <w:widowControl/>
        <w:numPr>
          <w:ilvl w:val="1"/>
          <w:numId w:val="619"/>
        </w:numPr>
        <w:shd w:val="clear" w:color="auto" w:fill="FFFFFF"/>
        <w:ind w:left="450"/>
        <w:jc w:val="left"/>
        <w:rPr>
          <w:rFonts w:ascii="Lucida Sans Unicode" w:eastAsia="宋体" w:hAnsi="Lucida Sans Unicode" w:cs="Lucida Sans Unicode"/>
          <w:color w:val="1A1A1A"/>
          <w:kern w:val="0"/>
          <w:szCs w:val="21"/>
        </w:rPr>
      </w:pPr>
      <w:r w:rsidRPr="00A2724E">
        <w:rPr>
          <w:rFonts w:ascii="Lucida Sans Unicode" w:eastAsia="宋体" w:hAnsi="Lucida Sans Unicode" w:cs="Lucida Sans Unicode"/>
          <w:color w:val="1A1A1A"/>
          <w:kern w:val="0"/>
          <w:szCs w:val="21"/>
        </w:rPr>
        <w:t>功能丰富程度不同</w:t>
      </w:r>
    </w:p>
    <w:p w:rsidR="00A2724E" w:rsidRPr="00A2724E" w:rsidRDefault="00A2724E" w:rsidP="00FA61C5">
      <w:pPr>
        <w:widowControl/>
        <w:numPr>
          <w:ilvl w:val="2"/>
          <w:numId w:val="619"/>
        </w:numPr>
        <w:shd w:val="clear" w:color="auto" w:fill="FFFFFF"/>
        <w:ind w:left="900"/>
        <w:jc w:val="left"/>
        <w:rPr>
          <w:rFonts w:ascii="Lucida Sans Unicode" w:eastAsia="宋体" w:hAnsi="Lucida Sans Unicode" w:cs="Lucida Sans Unicode"/>
          <w:color w:val="1A1A1A"/>
          <w:kern w:val="0"/>
          <w:szCs w:val="21"/>
        </w:rPr>
      </w:pPr>
      <w:r w:rsidRPr="00A2724E">
        <w:rPr>
          <w:rFonts w:ascii="Lucida Console" w:eastAsia="宋体" w:hAnsi="Lucida Console" w:cs="宋体"/>
          <w:color w:val="1A1A1A"/>
          <w:kern w:val="0"/>
          <w:szCs w:val="21"/>
          <w:bdr w:val="single" w:sz="6" w:space="1" w:color="CCCCCC" w:frame="1"/>
          <w:shd w:val="clear" w:color="auto" w:fill="DDDDDD"/>
        </w:rPr>
        <w:t>synchronized</w:t>
      </w:r>
      <w:r w:rsidRPr="00A2724E">
        <w:rPr>
          <w:rFonts w:ascii="Lucida Sans Unicode" w:eastAsia="宋体" w:hAnsi="Lucida Sans Unicode" w:cs="Lucida Sans Unicode"/>
          <w:color w:val="1A1A1A"/>
          <w:kern w:val="0"/>
          <w:szCs w:val="21"/>
        </w:rPr>
        <w:t> </w:t>
      </w:r>
      <w:r w:rsidRPr="00A2724E">
        <w:rPr>
          <w:rFonts w:ascii="Lucida Sans Unicode" w:eastAsia="宋体" w:hAnsi="Lucida Sans Unicode" w:cs="Lucida Sans Unicode"/>
          <w:color w:val="1A1A1A"/>
          <w:kern w:val="0"/>
          <w:szCs w:val="21"/>
        </w:rPr>
        <w:t>不可设置等待时间、不可被中断（</w:t>
      </w:r>
      <w:r w:rsidRPr="00A2724E">
        <w:rPr>
          <w:rFonts w:ascii="Lucida Sans Unicode" w:eastAsia="宋体" w:hAnsi="Lucida Sans Unicode" w:cs="Lucida Sans Unicode"/>
          <w:color w:val="1A1A1A"/>
          <w:kern w:val="0"/>
          <w:szCs w:val="21"/>
        </w:rPr>
        <w:t>interrupted</w:t>
      </w:r>
      <w:r w:rsidRPr="00A2724E">
        <w:rPr>
          <w:rFonts w:ascii="Lucida Sans Unicode" w:eastAsia="宋体" w:hAnsi="Lucida Sans Unicode" w:cs="Lucida Sans Unicode"/>
          <w:color w:val="1A1A1A"/>
          <w:kern w:val="0"/>
          <w:szCs w:val="21"/>
        </w:rPr>
        <w:t>）。</w:t>
      </w:r>
    </w:p>
    <w:p w:rsidR="00A2724E" w:rsidRPr="00A2724E" w:rsidRDefault="00A2724E" w:rsidP="00FA61C5">
      <w:pPr>
        <w:widowControl/>
        <w:numPr>
          <w:ilvl w:val="2"/>
          <w:numId w:val="619"/>
        </w:numPr>
        <w:shd w:val="clear" w:color="auto" w:fill="FFFFFF"/>
        <w:ind w:left="900"/>
        <w:jc w:val="left"/>
        <w:rPr>
          <w:rFonts w:ascii="Lucida Sans Unicode" w:eastAsia="宋体" w:hAnsi="Lucida Sans Unicode" w:cs="Lucida Sans Unicode"/>
          <w:color w:val="1A1A1A"/>
          <w:kern w:val="0"/>
          <w:szCs w:val="21"/>
        </w:rPr>
      </w:pPr>
      <w:r w:rsidRPr="00A2724E">
        <w:rPr>
          <w:rFonts w:ascii="Lucida Sans Unicode" w:eastAsia="宋体" w:hAnsi="Lucida Sans Unicode" w:cs="Lucida Sans Unicode"/>
          <w:color w:val="1A1A1A"/>
          <w:kern w:val="0"/>
          <w:szCs w:val="21"/>
        </w:rPr>
        <w:t xml:space="preserve">ReentrantLock </w:t>
      </w:r>
      <w:r w:rsidRPr="00A2724E">
        <w:rPr>
          <w:rFonts w:ascii="Lucida Sans Unicode" w:eastAsia="宋体" w:hAnsi="Lucida Sans Unicode" w:cs="Lucida Sans Unicode"/>
          <w:color w:val="1A1A1A"/>
          <w:kern w:val="0"/>
          <w:szCs w:val="21"/>
        </w:rPr>
        <w:t>提供有限时间等候锁（设置过期时间）、可中断锁（</w:t>
      </w:r>
      <w:r w:rsidRPr="00A2724E">
        <w:rPr>
          <w:rFonts w:ascii="Lucida Sans Unicode" w:eastAsia="宋体" w:hAnsi="Lucida Sans Unicode" w:cs="Lucida Sans Unicode"/>
          <w:color w:val="1A1A1A"/>
          <w:kern w:val="0"/>
          <w:szCs w:val="21"/>
        </w:rPr>
        <w:t>lockInterruptibly</w:t>
      </w:r>
      <w:r w:rsidRPr="00A2724E">
        <w:rPr>
          <w:rFonts w:ascii="Lucida Sans Unicode" w:eastAsia="宋体" w:hAnsi="Lucida Sans Unicode" w:cs="Lucida Sans Unicode"/>
          <w:color w:val="1A1A1A"/>
          <w:kern w:val="0"/>
          <w:szCs w:val="21"/>
        </w:rPr>
        <w:t>）、</w:t>
      </w:r>
      <w:r w:rsidRPr="00A2724E">
        <w:rPr>
          <w:rFonts w:ascii="Lucida Sans Unicode" w:eastAsia="宋体" w:hAnsi="Lucida Sans Unicode" w:cs="Lucida Sans Unicode"/>
          <w:color w:val="1A1A1A"/>
          <w:kern w:val="0"/>
          <w:szCs w:val="21"/>
        </w:rPr>
        <w:t>condition</w:t>
      </w:r>
      <w:r w:rsidRPr="00A2724E">
        <w:rPr>
          <w:rFonts w:ascii="Lucida Sans Unicode" w:eastAsia="宋体" w:hAnsi="Lucida Sans Unicode" w:cs="Lucida Sans Unicode"/>
          <w:color w:val="1A1A1A"/>
          <w:kern w:val="0"/>
          <w:szCs w:val="21"/>
        </w:rPr>
        <w:t>（提供</w:t>
      </w:r>
      <w:r w:rsidRPr="00A2724E">
        <w:rPr>
          <w:rFonts w:ascii="Lucida Sans Unicode" w:eastAsia="宋体" w:hAnsi="Lucida Sans Unicode" w:cs="Lucida Sans Unicode"/>
          <w:color w:val="1A1A1A"/>
          <w:kern w:val="0"/>
          <w:szCs w:val="21"/>
        </w:rPr>
        <w:t xml:space="preserve"> await</w:t>
      </w:r>
      <w:r w:rsidRPr="00A2724E">
        <w:rPr>
          <w:rFonts w:ascii="Lucida Sans Unicode" w:eastAsia="宋体" w:hAnsi="Lucida Sans Unicode" w:cs="Lucida Sans Unicode"/>
          <w:color w:val="1A1A1A"/>
          <w:kern w:val="0"/>
          <w:szCs w:val="21"/>
        </w:rPr>
        <w:t>、</w:t>
      </w:r>
      <w:r w:rsidRPr="00A2724E">
        <w:rPr>
          <w:rFonts w:ascii="Lucida Sans Unicode" w:eastAsia="宋体" w:hAnsi="Lucida Sans Unicode" w:cs="Lucida Sans Unicode"/>
          <w:color w:val="1A1A1A"/>
          <w:kern w:val="0"/>
          <w:szCs w:val="21"/>
        </w:rPr>
        <w:t>condition</w:t>
      </w:r>
      <w:r w:rsidRPr="00A2724E">
        <w:rPr>
          <w:rFonts w:ascii="Lucida Sans Unicode" w:eastAsia="宋体" w:hAnsi="Lucida Sans Unicode" w:cs="Lucida Sans Unicode"/>
          <w:color w:val="1A1A1A"/>
          <w:kern w:val="0"/>
          <w:szCs w:val="21"/>
        </w:rPr>
        <w:t>（提供</w:t>
      </w:r>
      <w:r w:rsidRPr="00A2724E">
        <w:rPr>
          <w:rFonts w:ascii="Lucida Sans Unicode" w:eastAsia="宋体" w:hAnsi="Lucida Sans Unicode" w:cs="Lucida Sans Unicode"/>
          <w:color w:val="1A1A1A"/>
          <w:kern w:val="0"/>
          <w:szCs w:val="21"/>
        </w:rPr>
        <w:t xml:space="preserve"> await</w:t>
      </w:r>
      <w:r w:rsidRPr="00A2724E">
        <w:rPr>
          <w:rFonts w:ascii="Lucida Sans Unicode" w:eastAsia="宋体" w:hAnsi="Lucida Sans Unicode" w:cs="Lucida Sans Unicode"/>
          <w:color w:val="1A1A1A"/>
          <w:kern w:val="0"/>
          <w:szCs w:val="21"/>
        </w:rPr>
        <w:t>、</w:t>
      </w:r>
      <w:r w:rsidRPr="00A2724E">
        <w:rPr>
          <w:rFonts w:ascii="Lucida Sans Unicode" w:eastAsia="宋体" w:hAnsi="Lucida Sans Unicode" w:cs="Lucida Sans Unicode"/>
          <w:color w:val="1A1A1A"/>
          <w:kern w:val="0"/>
          <w:szCs w:val="21"/>
        </w:rPr>
        <w:t xml:space="preserve">signal </w:t>
      </w:r>
      <w:r w:rsidRPr="00A2724E">
        <w:rPr>
          <w:rFonts w:ascii="Lucida Sans Unicode" w:eastAsia="宋体" w:hAnsi="Lucida Sans Unicode" w:cs="Lucida Sans Unicode"/>
          <w:color w:val="1A1A1A"/>
          <w:kern w:val="0"/>
          <w:szCs w:val="21"/>
        </w:rPr>
        <w:t>等方法）等丰富功能</w:t>
      </w:r>
    </w:p>
    <w:p w:rsidR="00A2724E" w:rsidRPr="00A2724E" w:rsidRDefault="00A2724E" w:rsidP="00FA61C5">
      <w:pPr>
        <w:widowControl/>
        <w:numPr>
          <w:ilvl w:val="1"/>
          <w:numId w:val="619"/>
        </w:numPr>
        <w:shd w:val="clear" w:color="auto" w:fill="FFFFFF"/>
        <w:ind w:left="450"/>
        <w:jc w:val="left"/>
        <w:rPr>
          <w:rFonts w:ascii="Lucida Sans Unicode" w:eastAsia="宋体" w:hAnsi="Lucida Sans Unicode" w:cs="Lucida Sans Unicode"/>
          <w:color w:val="1A1A1A"/>
          <w:kern w:val="0"/>
          <w:szCs w:val="21"/>
        </w:rPr>
      </w:pPr>
      <w:r w:rsidRPr="00A2724E">
        <w:rPr>
          <w:rFonts w:ascii="Lucida Sans Unicode" w:eastAsia="宋体" w:hAnsi="Lucida Sans Unicode" w:cs="Lucida Sans Unicode"/>
          <w:color w:val="1A1A1A"/>
          <w:kern w:val="0"/>
          <w:szCs w:val="21"/>
        </w:rPr>
        <w:t>锁类型不同</w:t>
      </w:r>
    </w:p>
    <w:p w:rsidR="00A2724E" w:rsidRPr="00A2724E" w:rsidRDefault="00A2724E" w:rsidP="00FA61C5">
      <w:pPr>
        <w:widowControl/>
        <w:numPr>
          <w:ilvl w:val="2"/>
          <w:numId w:val="619"/>
        </w:numPr>
        <w:shd w:val="clear" w:color="auto" w:fill="FFFFFF"/>
        <w:ind w:left="900"/>
        <w:jc w:val="left"/>
        <w:rPr>
          <w:rFonts w:ascii="Lucida Sans Unicode" w:eastAsia="宋体" w:hAnsi="Lucida Sans Unicode" w:cs="Lucida Sans Unicode"/>
          <w:color w:val="1A1A1A"/>
          <w:kern w:val="0"/>
          <w:szCs w:val="21"/>
        </w:rPr>
      </w:pPr>
      <w:r w:rsidRPr="00A2724E">
        <w:rPr>
          <w:rFonts w:ascii="Lucida Console" w:eastAsia="宋体" w:hAnsi="Lucida Console" w:cs="宋体"/>
          <w:color w:val="1A1A1A"/>
          <w:kern w:val="0"/>
          <w:szCs w:val="21"/>
          <w:bdr w:val="single" w:sz="6" w:space="1" w:color="CCCCCC" w:frame="1"/>
          <w:shd w:val="clear" w:color="auto" w:fill="DDDDDD"/>
        </w:rPr>
        <w:t>synchronized</w:t>
      </w:r>
      <w:r w:rsidRPr="00A2724E">
        <w:rPr>
          <w:rFonts w:ascii="Lucida Sans Unicode" w:eastAsia="宋体" w:hAnsi="Lucida Sans Unicode" w:cs="Lucida Sans Unicode"/>
          <w:color w:val="1A1A1A"/>
          <w:kern w:val="0"/>
          <w:szCs w:val="21"/>
        </w:rPr>
        <w:t> </w:t>
      </w:r>
      <w:r w:rsidRPr="00A2724E">
        <w:rPr>
          <w:rFonts w:ascii="Lucida Sans Unicode" w:eastAsia="宋体" w:hAnsi="Lucida Sans Unicode" w:cs="Lucida Sans Unicode"/>
          <w:color w:val="1A1A1A"/>
          <w:kern w:val="0"/>
          <w:szCs w:val="21"/>
        </w:rPr>
        <w:t>只支持非公平锁。</w:t>
      </w:r>
    </w:p>
    <w:p w:rsidR="00A2724E" w:rsidRPr="00A2724E" w:rsidRDefault="00A2724E" w:rsidP="00FA61C5">
      <w:pPr>
        <w:widowControl/>
        <w:numPr>
          <w:ilvl w:val="2"/>
          <w:numId w:val="619"/>
        </w:numPr>
        <w:shd w:val="clear" w:color="auto" w:fill="FFFFFF"/>
        <w:ind w:left="900"/>
        <w:jc w:val="left"/>
        <w:rPr>
          <w:rFonts w:ascii="Lucida Sans Unicode" w:eastAsia="宋体" w:hAnsi="Lucida Sans Unicode" w:cs="Lucida Sans Unicode"/>
          <w:color w:val="1A1A1A"/>
          <w:kern w:val="0"/>
          <w:szCs w:val="21"/>
        </w:rPr>
      </w:pPr>
      <w:r w:rsidRPr="00A2724E">
        <w:rPr>
          <w:rFonts w:ascii="Lucida Sans Unicode" w:eastAsia="宋体" w:hAnsi="Lucida Sans Unicode" w:cs="Lucida Sans Unicode"/>
          <w:color w:val="1A1A1A"/>
          <w:kern w:val="0"/>
          <w:szCs w:val="21"/>
        </w:rPr>
        <w:t xml:space="preserve">ReentrantLock </w:t>
      </w:r>
      <w:r w:rsidRPr="00A2724E">
        <w:rPr>
          <w:rFonts w:ascii="Lucida Sans Unicode" w:eastAsia="宋体" w:hAnsi="Lucida Sans Unicode" w:cs="Lucida Sans Unicode"/>
          <w:color w:val="1A1A1A"/>
          <w:kern w:val="0"/>
          <w:szCs w:val="21"/>
        </w:rPr>
        <w:t>提供公平锁和非公平锁实现。当然，在大部分情况下，非公平锁是高效的选择。</w:t>
      </w:r>
    </w:p>
    <w:p w:rsidR="00A2724E" w:rsidRPr="00A2724E" w:rsidRDefault="00A2724E" w:rsidP="00A2724E">
      <w:pPr>
        <w:widowControl/>
        <w:shd w:val="clear" w:color="auto" w:fill="F6F6F6"/>
        <w:jc w:val="left"/>
        <w:rPr>
          <w:rFonts w:ascii="Lucida Sans Unicode" w:eastAsia="宋体" w:hAnsi="Lucida Sans Unicode" w:cs="Lucida Sans Unicode"/>
          <w:color w:val="1A1A1A"/>
          <w:kern w:val="0"/>
          <w:sz w:val="24"/>
          <w:szCs w:val="24"/>
        </w:rPr>
      </w:pPr>
      <w:r w:rsidRPr="00A2724E">
        <w:rPr>
          <w:rFonts w:ascii="Lucida Sans Unicode" w:eastAsia="宋体" w:hAnsi="Lucida Sans Unicode" w:cs="Lucida Sans Unicode"/>
          <w:color w:val="1A1A1A"/>
          <w:kern w:val="0"/>
          <w:sz w:val="24"/>
          <w:szCs w:val="24"/>
        </w:rPr>
        <w:t>在</w:t>
      </w:r>
      <w:r w:rsidRPr="00A2724E">
        <w:rPr>
          <w:rFonts w:ascii="Lucida Sans Unicode" w:eastAsia="宋体" w:hAnsi="Lucida Sans Unicode" w:cs="Lucida Sans Unicode"/>
          <w:color w:val="1A1A1A"/>
          <w:kern w:val="0"/>
          <w:sz w:val="24"/>
          <w:szCs w:val="24"/>
        </w:rPr>
        <w:t> </w:t>
      </w:r>
      <w:r w:rsidRPr="00A2724E">
        <w:rPr>
          <w:rFonts w:ascii="Lucida Console" w:eastAsia="宋体" w:hAnsi="Lucida Console" w:cs="宋体"/>
          <w:color w:val="1A1A1A"/>
          <w:kern w:val="0"/>
          <w:szCs w:val="21"/>
          <w:bdr w:val="single" w:sz="6" w:space="1" w:color="CCCCCC" w:frame="1"/>
          <w:shd w:val="clear" w:color="auto" w:fill="DDDDDD"/>
        </w:rPr>
        <w:t>synchronized</w:t>
      </w:r>
      <w:r w:rsidRPr="00A2724E">
        <w:rPr>
          <w:rFonts w:ascii="Lucida Sans Unicode" w:eastAsia="宋体" w:hAnsi="Lucida Sans Unicode" w:cs="Lucida Sans Unicode"/>
          <w:color w:val="1A1A1A"/>
          <w:kern w:val="0"/>
          <w:sz w:val="24"/>
          <w:szCs w:val="24"/>
        </w:rPr>
        <w:t> </w:t>
      </w:r>
      <w:r w:rsidRPr="00A2724E">
        <w:rPr>
          <w:rFonts w:ascii="Lucida Sans Unicode" w:eastAsia="宋体" w:hAnsi="Lucida Sans Unicode" w:cs="Lucida Sans Unicode"/>
          <w:color w:val="1A1A1A"/>
          <w:kern w:val="0"/>
          <w:sz w:val="24"/>
          <w:szCs w:val="24"/>
        </w:rPr>
        <w:t>优化以前，它的性能是比</w:t>
      </w:r>
      <w:r w:rsidRPr="00A2724E">
        <w:rPr>
          <w:rFonts w:ascii="Lucida Sans Unicode" w:eastAsia="宋体" w:hAnsi="Lucida Sans Unicode" w:cs="Lucida Sans Unicode"/>
          <w:color w:val="1A1A1A"/>
          <w:kern w:val="0"/>
          <w:sz w:val="24"/>
          <w:szCs w:val="24"/>
        </w:rPr>
        <w:t xml:space="preserve"> ReenTrantLock </w:t>
      </w:r>
      <w:r w:rsidRPr="00A2724E">
        <w:rPr>
          <w:rFonts w:ascii="Lucida Sans Unicode" w:eastAsia="宋体" w:hAnsi="Lucida Sans Unicode" w:cs="Lucida Sans Unicode"/>
          <w:color w:val="1A1A1A"/>
          <w:kern w:val="0"/>
          <w:sz w:val="24"/>
          <w:szCs w:val="24"/>
        </w:rPr>
        <w:t>差很多的，但是自从</w:t>
      </w:r>
      <w:r w:rsidRPr="00A2724E">
        <w:rPr>
          <w:rFonts w:ascii="Lucida Sans Unicode" w:eastAsia="宋体" w:hAnsi="Lucida Sans Unicode" w:cs="Lucida Sans Unicode"/>
          <w:color w:val="1A1A1A"/>
          <w:kern w:val="0"/>
          <w:sz w:val="24"/>
          <w:szCs w:val="24"/>
        </w:rPr>
        <w:t> </w:t>
      </w:r>
      <w:r w:rsidRPr="00A2724E">
        <w:rPr>
          <w:rFonts w:ascii="Lucida Console" w:eastAsia="宋体" w:hAnsi="Lucida Console" w:cs="宋体"/>
          <w:color w:val="1A1A1A"/>
          <w:kern w:val="0"/>
          <w:szCs w:val="21"/>
          <w:bdr w:val="single" w:sz="6" w:space="1" w:color="CCCCCC" w:frame="1"/>
          <w:shd w:val="clear" w:color="auto" w:fill="DDDDDD"/>
        </w:rPr>
        <w:t>synchronized</w:t>
      </w:r>
      <w:r w:rsidRPr="00A2724E">
        <w:rPr>
          <w:rFonts w:ascii="Lucida Sans Unicode" w:eastAsia="宋体" w:hAnsi="Lucida Sans Unicode" w:cs="Lucida Sans Unicode"/>
          <w:color w:val="1A1A1A"/>
          <w:kern w:val="0"/>
          <w:sz w:val="24"/>
          <w:szCs w:val="24"/>
        </w:rPr>
        <w:t> </w:t>
      </w:r>
      <w:r w:rsidRPr="00A2724E">
        <w:rPr>
          <w:rFonts w:ascii="Lucida Sans Unicode" w:eastAsia="宋体" w:hAnsi="Lucida Sans Unicode" w:cs="Lucida Sans Unicode"/>
          <w:color w:val="1A1A1A"/>
          <w:kern w:val="0"/>
          <w:sz w:val="24"/>
          <w:szCs w:val="24"/>
        </w:rPr>
        <w:t>引入了偏向锁，轻量级锁（自旋锁）后，两者的性能就差不多了，在两种方法都可用的情况下，官方甚至建议使用</w:t>
      </w:r>
      <w:r w:rsidRPr="00A2724E">
        <w:rPr>
          <w:rFonts w:ascii="Lucida Sans Unicode" w:eastAsia="宋体" w:hAnsi="Lucida Sans Unicode" w:cs="Lucida Sans Unicode"/>
          <w:color w:val="1A1A1A"/>
          <w:kern w:val="0"/>
          <w:sz w:val="24"/>
          <w:szCs w:val="24"/>
        </w:rPr>
        <w:t> </w:t>
      </w:r>
      <w:r w:rsidRPr="00A2724E">
        <w:rPr>
          <w:rFonts w:ascii="Lucida Console" w:eastAsia="宋体" w:hAnsi="Lucida Console" w:cs="宋体"/>
          <w:color w:val="1A1A1A"/>
          <w:kern w:val="0"/>
          <w:szCs w:val="21"/>
          <w:bdr w:val="single" w:sz="6" w:space="1" w:color="CCCCCC" w:frame="1"/>
          <w:shd w:val="clear" w:color="auto" w:fill="DDDDDD"/>
        </w:rPr>
        <w:t>synchronized</w:t>
      </w:r>
      <w:r w:rsidRPr="00A2724E">
        <w:rPr>
          <w:rFonts w:ascii="Lucida Sans Unicode" w:eastAsia="宋体" w:hAnsi="Lucida Sans Unicode" w:cs="Lucida Sans Unicode"/>
          <w:color w:val="1A1A1A"/>
          <w:kern w:val="0"/>
          <w:sz w:val="24"/>
          <w:szCs w:val="24"/>
        </w:rPr>
        <w:t> </w:t>
      </w:r>
      <w:r w:rsidRPr="00A2724E">
        <w:rPr>
          <w:rFonts w:ascii="Lucida Sans Unicode" w:eastAsia="宋体" w:hAnsi="Lucida Sans Unicode" w:cs="Lucida Sans Unicode"/>
          <w:color w:val="1A1A1A"/>
          <w:kern w:val="0"/>
          <w:sz w:val="24"/>
          <w:szCs w:val="24"/>
        </w:rPr>
        <w:t>。</w:t>
      </w:r>
    </w:p>
    <w:p w:rsidR="00A2724E" w:rsidRPr="00A2724E" w:rsidRDefault="00A2724E" w:rsidP="00A2724E">
      <w:pPr>
        <w:widowControl/>
        <w:shd w:val="clear" w:color="auto" w:fill="F6F6F6"/>
        <w:jc w:val="left"/>
        <w:rPr>
          <w:rFonts w:ascii="Lucida Sans Unicode" w:eastAsia="宋体" w:hAnsi="Lucida Sans Unicode" w:cs="Lucida Sans Unicode"/>
          <w:color w:val="1A1A1A"/>
          <w:kern w:val="0"/>
          <w:sz w:val="24"/>
          <w:szCs w:val="24"/>
        </w:rPr>
      </w:pPr>
      <w:r w:rsidRPr="00A2724E">
        <w:rPr>
          <w:rFonts w:ascii="Lucida Sans Unicode" w:eastAsia="宋体" w:hAnsi="Lucida Sans Unicode" w:cs="Lucida Sans Unicode"/>
          <w:color w:val="1A1A1A"/>
          <w:kern w:val="0"/>
          <w:sz w:val="24"/>
          <w:szCs w:val="24"/>
        </w:rPr>
        <w:t>并且，实际代码实战中，可能的优化场景是，通过读写分离，进一步性能的提升，所以使用</w:t>
      </w:r>
      <w:r w:rsidRPr="00A2724E">
        <w:rPr>
          <w:rFonts w:ascii="Lucida Sans Unicode" w:eastAsia="宋体" w:hAnsi="Lucida Sans Unicode" w:cs="Lucida Sans Unicode"/>
          <w:color w:val="1A1A1A"/>
          <w:kern w:val="0"/>
          <w:sz w:val="24"/>
          <w:szCs w:val="24"/>
        </w:rPr>
        <w:t xml:space="preserve"> ReentrantReadWriteLock </w:t>
      </w:r>
    </w:p>
    <w:p w:rsidR="00A2724E" w:rsidRDefault="00A2724E" w:rsidP="00A2724E">
      <w:pPr>
        <w:pStyle w:val="2"/>
      </w:pPr>
      <w:r>
        <w:rPr>
          <w:rFonts w:hint="eastAsia"/>
        </w:rPr>
        <w:t>130.</w:t>
      </w:r>
      <w:r w:rsidRPr="00A2724E">
        <w:t xml:space="preserve"> </w:t>
      </w:r>
      <w:r>
        <w:t>ReadWriteLock 是什么？</w:t>
      </w:r>
    </w:p>
    <w:p w:rsidR="00A2724E" w:rsidRDefault="00A2724E" w:rsidP="00A2724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ReadWriteLock </w:t>
      </w:r>
      <w:r>
        <w:rPr>
          <w:rFonts w:ascii="Lucida Sans Unicode" w:hAnsi="Lucida Sans Unicode" w:cs="Lucida Sans Unicode"/>
          <w:color w:val="1A1A1A"/>
        </w:rPr>
        <w:t>，读写锁是，用来提升并发程序性能的锁分离技术的</w:t>
      </w:r>
      <w:r>
        <w:rPr>
          <w:rFonts w:ascii="Lucida Sans Unicode" w:hAnsi="Lucida Sans Unicode" w:cs="Lucida Sans Unicode"/>
          <w:color w:val="1A1A1A"/>
        </w:rPr>
        <w:t xml:space="preserve"> Lock </w:t>
      </w:r>
      <w:r>
        <w:rPr>
          <w:rFonts w:ascii="Lucida Sans Unicode" w:hAnsi="Lucida Sans Unicode" w:cs="Lucida Sans Unicode"/>
          <w:color w:val="1A1A1A"/>
        </w:rPr>
        <w:t>实现类。可以用于</w:t>
      </w:r>
      <w:r>
        <w:rPr>
          <w:rFonts w:ascii="Lucida Sans Unicode" w:hAnsi="Lucida Sans Unicode" w:cs="Lucida Sans Unicode"/>
          <w:color w:val="1A1A1A"/>
        </w:rPr>
        <w:t xml:space="preserve"> “</w:t>
      </w:r>
      <w:r>
        <w:rPr>
          <w:rFonts w:ascii="Lucida Sans Unicode" w:hAnsi="Lucida Sans Unicode" w:cs="Lucida Sans Unicode"/>
          <w:color w:val="1A1A1A"/>
        </w:rPr>
        <w:t>多读少写</w:t>
      </w:r>
      <w:r>
        <w:rPr>
          <w:rFonts w:ascii="Lucida Sans Unicode" w:hAnsi="Lucida Sans Unicode" w:cs="Lucida Sans Unicode"/>
          <w:color w:val="1A1A1A"/>
        </w:rPr>
        <w:t xml:space="preserve">” </w:t>
      </w:r>
      <w:r>
        <w:rPr>
          <w:rFonts w:ascii="Lucida Sans Unicode" w:hAnsi="Lucida Sans Unicode" w:cs="Lucida Sans Unicode"/>
          <w:color w:val="1A1A1A"/>
        </w:rPr>
        <w:t>的场景，读写锁支持多个读操作并发执行，写操作只能由一个线程来操作。</w:t>
      </w:r>
    </w:p>
    <w:p w:rsidR="00A2724E" w:rsidRDefault="00A2724E" w:rsidP="00A2724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ReadWriteLock </w:t>
      </w:r>
      <w:r>
        <w:rPr>
          <w:rFonts w:ascii="Lucida Sans Unicode" w:hAnsi="Lucida Sans Unicode" w:cs="Lucida Sans Unicode"/>
          <w:color w:val="1A1A1A"/>
        </w:rPr>
        <w:t>对向数据结构相对不频繁地写入，但是有多个任务要经常读取这个数据结构的这类情况进行了优化。</w:t>
      </w:r>
      <w:r>
        <w:rPr>
          <w:rFonts w:ascii="Lucida Sans Unicode" w:hAnsi="Lucida Sans Unicode" w:cs="Lucida Sans Unicode"/>
          <w:color w:val="1A1A1A"/>
        </w:rPr>
        <w:t xml:space="preserve">ReadWriteLock </w:t>
      </w:r>
      <w:r>
        <w:rPr>
          <w:rFonts w:ascii="Lucida Sans Unicode" w:hAnsi="Lucida Sans Unicode" w:cs="Lucida Sans Unicode"/>
          <w:color w:val="1A1A1A"/>
        </w:rPr>
        <w:t>使得你可以同时有多个读取者，只要它们都不试图写入即可。如果写锁已经被其他任务持有，那么任何读取者都不能访问，直至这个写锁被释放为止。</w:t>
      </w:r>
    </w:p>
    <w:p w:rsidR="00A2724E" w:rsidRDefault="00A2724E" w:rsidP="00A2724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ReadWriteLock </w:t>
      </w:r>
      <w:r>
        <w:rPr>
          <w:rFonts w:ascii="Lucida Sans Unicode" w:hAnsi="Lucida Sans Unicode" w:cs="Lucida Sans Unicode"/>
          <w:color w:val="1A1A1A"/>
        </w:rPr>
        <w:t>对程序性能的提高主要受制于如下几个因素：</w:t>
      </w:r>
    </w:p>
    <w:p w:rsidR="00A2724E" w:rsidRDefault="00A2724E" w:rsidP="00FA61C5">
      <w:pPr>
        <w:widowControl/>
        <w:numPr>
          <w:ilvl w:val="0"/>
          <w:numId w:val="62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数据被读取的频率与被修改的频率相比较的结果。</w:t>
      </w:r>
    </w:p>
    <w:p w:rsidR="00A2724E" w:rsidRDefault="00A2724E" w:rsidP="00FA61C5">
      <w:pPr>
        <w:widowControl/>
        <w:numPr>
          <w:ilvl w:val="0"/>
          <w:numId w:val="62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读取和写入的时间</w:t>
      </w:r>
    </w:p>
    <w:p w:rsidR="00A2724E" w:rsidRDefault="00A2724E" w:rsidP="00FA61C5">
      <w:pPr>
        <w:widowControl/>
        <w:numPr>
          <w:ilvl w:val="0"/>
          <w:numId w:val="62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有多少线程竞争</w:t>
      </w:r>
    </w:p>
    <w:p w:rsidR="00A2724E" w:rsidRDefault="00A2724E" w:rsidP="00FA61C5">
      <w:pPr>
        <w:widowControl/>
        <w:numPr>
          <w:ilvl w:val="0"/>
          <w:numId w:val="62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是否在多处理机器上运行</w:t>
      </w:r>
    </w:p>
    <w:p w:rsidR="00A2724E" w:rsidRDefault="00A2724E" w:rsidP="00A2724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ReadWriteLock </w:t>
      </w:r>
      <w:r>
        <w:rPr>
          <w:rFonts w:ascii="Lucida Sans Unicode" w:hAnsi="Lucida Sans Unicode" w:cs="Lucida Sans Unicode"/>
          <w:color w:val="1A1A1A"/>
        </w:rPr>
        <w:t>的源码解析，可以看看</w:t>
      </w:r>
      <w:r>
        <w:rPr>
          <w:rFonts w:ascii="Lucida Sans Unicode" w:hAnsi="Lucida Sans Unicode" w:cs="Lucida Sans Unicode"/>
          <w:color w:val="1A1A1A"/>
        </w:rPr>
        <w:t> </w:t>
      </w:r>
      <w:hyperlink r:id="rId139" w:tgtFrame="_blank" w:history="1">
        <w:r>
          <w:rPr>
            <w:rStyle w:val="a5"/>
            <w:rFonts w:ascii="Lucida Sans Unicode" w:hAnsi="Lucida Sans Unicode" w:cs="Lucida Sans Unicode"/>
            <w:color w:val="0088CC"/>
          </w:rPr>
          <w:t>《【死磕</w:t>
        </w:r>
        <w:r>
          <w:rPr>
            <w:rStyle w:val="a5"/>
            <w:rFonts w:ascii="Lucida Sans Unicode" w:hAnsi="Lucida Sans Unicode" w:cs="Lucida Sans Unicode"/>
            <w:color w:val="0088CC"/>
          </w:rPr>
          <w:t xml:space="preserve"> Java </w:t>
        </w:r>
        <w:r>
          <w:rPr>
            <w:rStyle w:val="a5"/>
            <w:rFonts w:ascii="Lucida Sans Unicode" w:hAnsi="Lucida Sans Unicode" w:cs="Lucida Sans Unicode"/>
            <w:color w:val="0088CC"/>
          </w:rPr>
          <w:t>并发】</w:t>
        </w:r>
        <w:r>
          <w:rPr>
            <w:rStyle w:val="a5"/>
            <w:rFonts w:ascii="Lucida Sans Unicode" w:hAnsi="Lucida Sans Unicode" w:cs="Lucida Sans Unicode"/>
            <w:color w:val="0088CC"/>
          </w:rPr>
          <w:t xml:space="preserve">—– J.U.C </w:t>
        </w:r>
        <w:r>
          <w:rPr>
            <w:rStyle w:val="a5"/>
            <w:rFonts w:ascii="Lucida Sans Unicode" w:hAnsi="Lucida Sans Unicode" w:cs="Lucida Sans Unicode"/>
            <w:color w:val="0088CC"/>
          </w:rPr>
          <w:t>之读写锁：</w:t>
        </w:r>
        <w:r>
          <w:rPr>
            <w:rStyle w:val="a5"/>
            <w:rFonts w:ascii="Lucida Sans Unicode" w:hAnsi="Lucida Sans Unicode" w:cs="Lucida Sans Unicode"/>
            <w:color w:val="0088CC"/>
          </w:rPr>
          <w:t>ReentrantReadWriteLock</w:t>
        </w:r>
        <w:r>
          <w:rPr>
            <w:rStyle w:val="a5"/>
            <w:rFonts w:ascii="Lucida Sans Unicode" w:hAnsi="Lucida Sans Unicode" w:cs="Lucida Sans Unicode"/>
            <w:color w:val="0088CC"/>
          </w:rPr>
          <w:t>》</w:t>
        </w:r>
      </w:hyperlink>
      <w:r>
        <w:rPr>
          <w:rFonts w:ascii="Lucida Sans Unicode" w:hAnsi="Lucida Sans Unicode" w:cs="Lucida Sans Unicode"/>
          <w:color w:val="1A1A1A"/>
        </w:rPr>
        <w:t> </w:t>
      </w:r>
      <w:r>
        <w:rPr>
          <w:rFonts w:ascii="Lucida Sans Unicode" w:hAnsi="Lucida Sans Unicode" w:cs="Lucida Sans Unicode"/>
          <w:color w:val="1A1A1A"/>
        </w:rPr>
        <w:t>。</w:t>
      </w:r>
    </w:p>
    <w:p w:rsidR="000B009C" w:rsidRDefault="000B009C" w:rsidP="000B009C">
      <w:pPr>
        <w:pStyle w:val="2"/>
      </w:pPr>
      <w:r>
        <w:rPr>
          <w:rFonts w:hint="eastAsia"/>
        </w:rPr>
        <w:t>131.</w:t>
      </w:r>
      <w:r w:rsidRPr="000B009C">
        <w:t xml:space="preserve"> </w:t>
      </w:r>
      <w:r>
        <w:t>Condition 是什么？</w:t>
      </w:r>
    </w:p>
    <w:p w:rsidR="000B009C" w:rsidRDefault="000B009C" w:rsidP="000B009C">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在没有</w:t>
      </w:r>
      <w:r>
        <w:rPr>
          <w:rFonts w:ascii="Lucida Sans Unicode" w:hAnsi="Lucida Sans Unicode" w:cs="Lucida Sans Unicode"/>
          <w:color w:val="1A1A1A"/>
        </w:rPr>
        <w:t xml:space="preserve"> Lock </w:t>
      </w:r>
      <w:r>
        <w:rPr>
          <w:rFonts w:ascii="Lucida Sans Unicode" w:hAnsi="Lucida Sans Unicode" w:cs="Lucida Sans Unicode"/>
          <w:color w:val="1A1A1A"/>
        </w:rPr>
        <w:t>之前，我们使用</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synchronized</w:t>
      </w:r>
      <w:r>
        <w:rPr>
          <w:rFonts w:ascii="Lucida Sans Unicode" w:hAnsi="Lucida Sans Unicode" w:cs="Lucida Sans Unicode"/>
          <w:color w:val="1A1A1A"/>
        </w:rPr>
        <w:t> </w:t>
      </w:r>
      <w:r>
        <w:rPr>
          <w:rFonts w:ascii="Lucida Sans Unicode" w:hAnsi="Lucida Sans Unicode" w:cs="Lucida Sans Unicode"/>
          <w:color w:val="1A1A1A"/>
        </w:rPr>
        <w:t>来控制同步，配合</w:t>
      </w:r>
      <w:r>
        <w:rPr>
          <w:rFonts w:ascii="Lucida Sans Unicode" w:hAnsi="Lucida Sans Unicode" w:cs="Lucida Sans Unicode"/>
          <w:color w:val="1A1A1A"/>
        </w:rPr>
        <w:t xml:space="preserve"> Object </w:t>
      </w:r>
      <w:r>
        <w:rPr>
          <w:rFonts w:ascii="Lucida Sans Unicode" w:hAnsi="Lucida Sans Unicode" w:cs="Lucida Sans Unicode"/>
          <w:color w:val="1A1A1A"/>
        </w:rPr>
        <w:t>的</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#wait()</w:t>
      </w:r>
      <w:r>
        <w:rPr>
          <w:rFonts w:ascii="Lucida Sans Unicode" w:hAnsi="Lucida Sans Unicode" w:cs="Lucida Sans Unicode"/>
          <w:color w:val="1A1A1A"/>
        </w:rPr>
        <w:t>、</w:t>
      </w:r>
      <w:r>
        <w:rPr>
          <w:rStyle w:val="HTML"/>
          <w:rFonts w:ascii="Lucida Console" w:hAnsi="Lucida Console"/>
          <w:color w:val="1A1A1A"/>
          <w:sz w:val="21"/>
          <w:szCs w:val="21"/>
          <w:bdr w:val="single" w:sz="6" w:space="1" w:color="CCCCCC" w:frame="1"/>
          <w:shd w:val="clear" w:color="auto" w:fill="DDDDDD"/>
        </w:rPr>
        <w:t>#notify()</w:t>
      </w:r>
      <w:r>
        <w:rPr>
          <w:rFonts w:ascii="Lucida Sans Unicode" w:hAnsi="Lucida Sans Unicode" w:cs="Lucida Sans Unicode"/>
          <w:color w:val="1A1A1A"/>
        </w:rPr>
        <w:t> </w:t>
      </w:r>
      <w:r>
        <w:rPr>
          <w:rFonts w:ascii="Lucida Sans Unicode" w:hAnsi="Lucida Sans Unicode" w:cs="Lucida Sans Unicode"/>
          <w:color w:val="1A1A1A"/>
        </w:rPr>
        <w:t>等一系列方法可以实现</w:t>
      </w:r>
      <w:r>
        <w:rPr>
          <w:rStyle w:val="a4"/>
          <w:rFonts w:ascii="Lucida Sans Unicode" w:hAnsi="Lucida Sans Unicode" w:cs="Lucida Sans Unicode"/>
          <w:color w:val="1A1A1A"/>
        </w:rPr>
        <w:t>等待</w:t>
      </w:r>
      <w:r>
        <w:rPr>
          <w:rStyle w:val="a4"/>
          <w:rFonts w:ascii="Lucida Sans Unicode" w:hAnsi="Lucida Sans Unicode" w:cs="Lucida Sans Unicode"/>
          <w:color w:val="1A1A1A"/>
        </w:rPr>
        <w:t xml:space="preserve"> / </w:t>
      </w:r>
      <w:r>
        <w:rPr>
          <w:rStyle w:val="a4"/>
          <w:rFonts w:ascii="Lucida Sans Unicode" w:hAnsi="Lucida Sans Unicode" w:cs="Lucida Sans Unicode"/>
          <w:color w:val="1A1A1A"/>
        </w:rPr>
        <w:t>通知模式</w:t>
      </w:r>
      <w:r>
        <w:rPr>
          <w:rFonts w:ascii="Lucida Sans Unicode" w:hAnsi="Lucida Sans Unicode" w:cs="Lucida Sans Unicode"/>
          <w:color w:val="1A1A1A"/>
        </w:rPr>
        <w:t>。在</w:t>
      </w:r>
      <w:r>
        <w:rPr>
          <w:rFonts w:ascii="Lucida Sans Unicode" w:hAnsi="Lucida Sans Unicode" w:cs="Lucida Sans Unicode"/>
          <w:color w:val="1A1A1A"/>
        </w:rPr>
        <w:t xml:space="preserve"> Java SE 5 </w:t>
      </w:r>
      <w:r>
        <w:rPr>
          <w:rFonts w:ascii="Lucida Sans Unicode" w:hAnsi="Lucida Sans Unicode" w:cs="Lucida Sans Unicode"/>
          <w:color w:val="1A1A1A"/>
        </w:rPr>
        <w:t>后，</w:t>
      </w:r>
      <w:r>
        <w:rPr>
          <w:rFonts w:ascii="Lucida Sans Unicode" w:hAnsi="Lucida Sans Unicode" w:cs="Lucida Sans Unicode"/>
          <w:color w:val="1A1A1A"/>
        </w:rPr>
        <w:t xml:space="preserve">Java </w:t>
      </w:r>
      <w:r>
        <w:rPr>
          <w:rFonts w:ascii="Lucida Sans Unicode" w:hAnsi="Lucida Sans Unicode" w:cs="Lucida Sans Unicode"/>
          <w:color w:val="1A1A1A"/>
        </w:rPr>
        <w:t>提供了</w:t>
      </w:r>
      <w:r>
        <w:rPr>
          <w:rFonts w:ascii="Lucida Sans Unicode" w:hAnsi="Lucida Sans Unicode" w:cs="Lucida Sans Unicode"/>
          <w:color w:val="1A1A1A"/>
        </w:rPr>
        <w:t xml:space="preserve"> Lock </w:t>
      </w:r>
      <w:r>
        <w:rPr>
          <w:rFonts w:ascii="Lucida Sans Unicode" w:hAnsi="Lucida Sans Unicode" w:cs="Lucida Sans Unicode"/>
          <w:color w:val="1A1A1A"/>
        </w:rPr>
        <w:t>接口，相对于</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synchronized</w:t>
      </w:r>
      <w:r>
        <w:rPr>
          <w:rFonts w:ascii="Lucida Sans Unicode" w:hAnsi="Lucida Sans Unicode" w:cs="Lucida Sans Unicode"/>
          <w:color w:val="1A1A1A"/>
        </w:rPr>
        <w:t> </w:t>
      </w:r>
      <w:r>
        <w:rPr>
          <w:rFonts w:ascii="Lucida Sans Unicode" w:hAnsi="Lucida Sans Unicode" w:cs="Lucida Sans Unicode"/>
          <w:color w:val="1A1A1A"/>
        </w:rPr>
        <w:t>而言，</w:t>
      </w:r>
      <w:r>
        <w:rPr>
          <w:rFonts w:ascii="Lucida Sans Unicode" w:hAnsi="Lucida Sans Unicode" w:cs="Lucida Sans Unicode"/>
          <w:color w:val="1A1A1A"/>
        </w:rPr>
        <w:t xml:space="preserve">Lock </w:t>
      </w:r>
      <w:r>
        <w:rPr>
          <w:rFonts w:ascii="Lucida Sans Unicode" w:hAnsi="Lucida Sans Unicode" w:cs="Lucida Sans Unicode"/>
          <w:color w:val="1A1A1A"/>
        </w:rPr>
        <w:t>提供了条件</w:t>
      </w:r>
      <w:r>
        <w:rPr>
          <w:rFonts w:ascii="Lucida Sans Unicode" w:hAnsi="Lucida Sans Unicode" w:cs="Lucida Sans Unicode"/>
          <w:color w:val="1A1A1A"/>
        </w:rPr>
        <w:t xml:space="preserve"> Condition </w:t>
      </w:r>
      <w:r>
        <w:rPr>
          <w:rFonts w:ascii="Lucida Sans Unicode" w:hAnsi="Lucida Sans Unicode" w:cs="Lucida Sans Unicode"/>
          <w:color w:val="1A1A1A"/>
        </w:rPr>
        <w:t>，对线程的等待、唤醒操作更加详细和灵活。下图是</w:t>
      </w:r>
      <w:r>
        <w:rPr>
          <w:rFonts w:ascii="Lucida Sans Unicode" w:hAnsi="Lucida Sans Unicode" w:cs="Lucida Sans Unicode"/>
          <w:color w:val="1A1A1A"/>
        </w:rPr>
        <w:t xml:space="preserve"> Condition </w:t>
      </w:r>
      <w:r>
        <w:rPr>
          <w:rFonts w:ascii="Lucida Sans Unicode" w:hAnsi="Lucida Sans Unicode" w:cs="Lucida Sans Unicode"/>
          <w:color w:val="1A1A1A"/>
        </w:rPr>
        <w:t>与</w:t>
      </w:r>
      <w:r>
        <w:rPr>
          <w:rFonts w:ascii="Lucida Sans Unicode" w:hAnsi="Lucida Sans Unicode" w:cs="Lucida Sans Unicode"/>
          <w:color w:val="1A1A1A"/>
        </w:rPr>
        <w:t xml:space="preserve"> Object </w:t>
      </w:r>
      <w:r>
        <w:rPr>
          <w:rFonts w:ascii="Lucida Sans Unicode" w:hAnsi="Lucida Sans Unicode" w:cs="Lucida Sans Unicode"/>
          <w:color w:val="1A1A1A"/>
        </w:rPr>
        <w:t>的监视器方法的对比（摘自《</w:t>
      </w:r>
      <w:r>
        <w:rPr>
          <w:rFonts w:ascii="Lucida Sans Unicode" w:hAnsi="Lucida Sans Unicode" w:cs="Lucida Sans Unicode"/>
          <w:color w:val="1A1A1A"/>
        </w:rPr>
        <w:t>Java</w:t>
      </w:r>
      <w:r>
        <w:rPr>
          <w:rFonts w:ascii="Lucida Sans Unicode" w:hAnsi="Lucida Sans Unicode" w:cs="Lucida Sans Unicode"/>
          <w:color w:val="1A1A1A"/>
        </w:rPr>
        <w:t>并发编程的艺术》）：</w:t>
      </w:r>
    </w:p>
    <w:p w:rsidR="000B009C" w:rsidRDefault="000B009C" w:rsidP="000B009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noProof/>
          <w:color w:val="1A1A1A"/>
        </w:rPr>
        <w:drawing>
          <wp:inline distT="0" distB="0" distL="0" distR="0">
            <wp:extent cx="6543675" cy="3271838"/>
            <wp:effectExtent l="0" t="0" r="0" b="5080"/>
            <wp:docPr id="152" name="图片 152" descr="Condition 与 Object 的监视器方法的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ondition 与 Object 的监视器方法的对比"/>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549390" cy="3274695"/>
                    </a:xfrm>
                    <a:prstGeom prst="rect">
                      <a:avLst/>
                    </a:prstGeom>
                    <a:noFill/>
                    <a:ln>
                      <a:noFill/>
                    </a:ln>
                  </pic:spPr>
                </pic:pic>
              </a:graphicData>
            </a:graphic>
          </wp:inline>
        </w:drawing>
      </w:r>
    </w:p>
    <w:p w:rsidR="000B009C" w:rsidRDefault="000B009C" w:rsidP="00FA61C5">
      <w:pPr>
        <w:widowControl/>
        <w:numPr>
          <w:ilvl w:val="0"/>
          <w:numId w:val="62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Condition </w:t>
      </w:r>
      <w:r>
        <w:rPr>
          <w:rFonts w:ascii="Lucida Sans Unicode" w:hAnsi="Lucida Sans Unicode" w:cs="Lucida Sans Unicode"/>
          <w:color w:val="1A1A1A"/>
          <w:szCs w:val="21"/>
        </w:rPr>
        <w:t>的使用，可以看看</w:t>
      </w:r>
      <w:r>
        <w:rPr>
          <w:rFonts w:ascii="Lucida Sans Unicode" w:hAnsi="Lucida Sans Unicode" w:cs="Lucida Sans Unicode"/>
          <w:color w:val="1A1A1A"/>
          <w:szCs w:val="21"/>
        </w:rPr>
        <w:t> </w:t>
      </w:r>
      <w:hyperlink r:id="rId141" w:tgtFrame="_blank" w:history="1">
        <w:r>
          <w:rPr>
            <w:rStyle w:val="a5"/>
            <w:rFonts w:ascii="Lucida Sans Unicode" w:hAnsi="Lucida Sans Unicode" w:cs="Lucida Sans Unicode"/>
            <w:color w:val="0088CC"/>
            <w:szCs w:val="21"/>
          </w:rPr>
          <w:t>《怎么理解</w:t>
        </w:r>
        <w:r>
          <w:rPr>
            <w:rStyle w:val="a5"/>
            <w:rFonts w:ascii="Lucida Sans Unicode" w:hAnsi="Lucida Sans Unicode" w:cs="Lucida Sans Unicode"/>
            <w:color w:val="0088CC"/>
            <w:szCs w:val="21"/>
          </w:rPr>
          <w:t xml:space="preserve"> Condition</w:t>
        </w:r>
        <w:r>
          <w:rPr>
            <w:rStyle w:val="a5"/>
            <w:rFonts w:ascii="Lucida Sans Unicode" w:hAnsi="Lucida Sans Unicode" w:cs="Lucida Sans Unicode"/>
            <w:color w:val="0088CC"/>
            <w:szCs w:val="21"/>
          </w:rPr>
          <w:t>》</w:t>
        </w:r>
      </w:hyperlink>
    </w:p>
    <w:p w:rsidR="000B009C" w:rsidRDefault="000B009C" w:rsidP="00FA61C5">
      <w:pPr>
        <w:widowControl/>
        <w:numPr>
          <w:ilvl w:val="0"/>
          <w:numId w:val="62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Condition </w:t>
      </w:r>
      <w:r>
        <w:rPr>
          <w:rFonts w:ascii="Lucida Sans Unicode" w:hAnsi="Lucida Sans Unicode" w:cs="Lucida Sans Unicode"/>
          <w:color w:val="1A1A1A"/>
          <w:szCs w:val="21"/>
        </w:rPr>
        <w:t>的源码，可以看看</w:t>
      </w:r>
      <w:r>
        <w:rPr>
          <w:rFonts w:ascii="Lucida Sans Unicode" w:hAnsi="Lucida Sans Unicode" w:cs="Lucida Sans Unicode"/>
          <w:color w:val="1A1A1A"/>
          <w:szCs w:val="21"/>
        </w:rPr>
        <w:t> </w:t>
      </w:r>
      <w:hyperlink r:id="rId142" w:tgtFrame="_blank" w:history="1">
        <w:r>
          <w:rPr>
            <w:rStyle w:val="a5"/>
            <w:rFonts w:ascii="Lucida Sans Unicode" w:hAnsi="Lucida Sans Unicode" w:cs="Lucida Sans Unicode"/>
            <w:color w:val="0088CC"/>
            <w:szCs w:val="21"/>
          </w:rPr>
          <w:t>《【死磕</w:t>
        </w:r>
        <w:r>
          <w:rPr>
            <w:rStyle w:val="a5"/>
            <w:rFonts w:ascii="Lucida Sans Unicode" w:hAnsi="Lucida Sans Unicode" w:cs="Lucida Sans Unicode"/>
            <w:color w:val="0088CC"/>
            <w:szCs w:val="21"/>
          </w:rPr>
          <w:t xml:space="preserve"> Java </w:t>
        </w:r>
        <w:r>
          <w:rPr>
            <w:rStyle w:val="a5"/>
            <w:rFonts w:ascii="Lucida Sans Unicode" w:hAnsi="Lucida Sans Unicode" w:cs="Lucida Sans Unicode"/>
            <w:color w:val="0088CC"/>
            <w:szCs w:val="21"/>
          </w:rPr>
          <w:t>并发】</w:t>
        </w:r>
        <w:r>
          <w:rPr>
            <w:rStyle w:val="a5"/>
            <w:rFonts w:ascii="Lucida Sans Unicode" w:hAnsi="Lucida Sans Unicode" w:cs="Lucida Sans Unicode"/>
            <w:color w:val="0088CC"/>
            <w:szCs w:val="21"/>
          </w:rPr>
          <w:t xml:space="preserve">—– J.U.C </w:t>
        </w:r>
        <w:r>
          <w:rPr>
            <w:rStyle w:val="a5"/>
            <w:rFonts w:ascii="Lucida Sans Unicode" w:hAnsi="Lucida Sans Unicode" w:cs="Lucida Sans Unicode"/>
            <w:color w:val="0088CC"/>
            <w:szCs w:val="21"/>
          </w:rPr>
          <w:t>之</w:t>
        </w:r>
        <w:r>
          <w:rPr>
            <w:rStyle w:val="a5"/>
            <w:rFonts w:ascii="Lucida Sans Unicode" w:hAnsi="Lucida Sans Unicode" w:cs="Lucida Sans Unicode"/>
            <w:color w:val="0088CC"/>
            <w:szCs w:val="21"/>
          </w:rPr>
          <w:t xml:space="preserve"> Condition</w:t>
        </w:r>
        <w:r>
          <w:rPr>
            <w:rStyle w:val="a5"/>
            <w:rFonts w:ascii="Lucida Sans Unicode" w:hAnsi="Lucida Sans Unicode" w:cs="Lucida Sans Unicode"/>
            <w:color w:val="0088CC"/>
            <w:szCs w:val="21"/>
          </w:rPr>
          <w:t>》</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0B009C" w:rsidRDefault="000B009C" w:rsidP="000B009C">
      <w:pPr>
        <w:pStyle w:val="3"/>
        <w:rPr>
          <w:sz w:val="24"/>
          <w:szCs w:val="24"/>
        </w:rPr>
      </w:pPr>
      <w:r>
        <w:rPr>
          <w:rStyle w:val="a4"/>
          <w:rFonts w:ascii="Lucida Sans Unicode" w:hAnsi="Lucida Sans Unicode" w:cs="Lucida Sans Unicode"/>
          <w:color w:val="1A1A1A"/>
        </w:rPr>
        <w:t>用三个线程按顺序循环打印</w:t>
      </w:r>
      <w:r>
        <w:rPr>
          <w:rStyle w:val="a4"/>
          <w:rFonts w:ascii="Lucida Sans Unicode" w:hAnsi="Lucida Sans Unicode" w:cs="Lucida Sans Unicode"/>
          <w:color w:val="1A1A1A"/>
        </w:rPr>
        <w:t xml:space="preserve"> abc </w:t>
      </w:r>
      <w:r>
        <w:rPr>
          <w:rStyle w:val="a4"/>
          <w:rFonts w:ascii="Lucida Sans Unicode" w:hAnsi="Lucida Sans Unicode" w:cs="Lucida Sans Unicode"/>
          <w:color w:val="1A1A1A"/>
        </w:rPr>
        <w:t>三个字母，比如</w:t>
      </w:r>
      <w:r>
        <w:rPr>
          <w:rStyle w:val="a4"/>
          <w:rFonts w:ascii="Lucida Sans Unicode" w:hAnsi="Lucida Sans Unicode" w:cs="Lucida Sans Unicode"/>
          <w:color w:val="1A1A1A"/>
        </w:rPr>
        <w:t xml:space="preserve"> abcabcabc </w:t>
      </w:r>
      <w:r>
        <w:rPr>
          <w:rStyle w:val="a4"/>
          <w:rFonts w:ascii="Lucida Sans Unicode" w:hAnsi="Lucida Sans Unicode" w:cs="Lucida Sans Unicode"/>
          <w:color w:val="1A1A1A"/>
        </w:rPr>
        <w:t>？</w:t>
      </w:r>
    </w:p>
    <w:p w:rsidR="000B009C" w:rsidRDefault="000B009C" w:rsidP="00FA61C5">
      <w:pPr>
        <w:widowControl/>
        <w:numPr>
          <w:ilvl w:val="0"/>
          <w:numId w:val="62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使用</w:t>
      </w:r>
      <w:r>
        <w:rPr>
          <w:rFonts w:ascii="Lucida Sans Unicode" w:hAnsi="Lucida Sans Unicode" w:cs="Lucida Sans Unicode"/>
          <w:color w:val="1A1A1A"/>
          <w:szCs w:val="21"/>
        </w:rPr>
        <w:t xml:space="preserve"> Lock + Condition </w:t>
      </w:r>
      <w:r>
        <w:rPr>
          <w:rFonts w:ascii="Lucida Sans Unicode" w:hAnsi="Lucida Sans Unicode" w:cs="Lucida Sans Unicode"/>
          <w:color w:val="1A1A1A"/>
          <w:szCs w:val="21"/>
        </w:rPr>
        <w:t>来实现。具体代码，参看</w:t>
      </w:r>
      <w:r>
        <w:rPr>
          <w:rFonts w:ascii="Lucida Sans Unicode" w:hAnsi="Lucida Sans Unicode" w:cs="Lucida Sans Unicode"/>
          <w:color w:val="1A1A1A"/>
          <w:szCs w:val="21"/>
        </w:rPr>
        <w:t> </w:t>
      </w:r>
      <w:hyperlink r:id="rId143" w:tgtFrame="_blank" w:history="1">
        <w:r>
          <w:rPr>
            <w:rStyle w:val="a5"/>
            <w:rFonts w:ascii="Lucida Sans Unicode" w:hAnsi="Lucida Sans Unicode" w:cs="Lucida Sans Unicode"/>
            <w:color w:val="0088CC"/>
            <w:szCs w:val="21"/>
          </w:rPr>
          <w:t>《用三个线程按顺序循环打印</w:t>
        </w:r>
        <w:r>
          <w:rPr>
            <w:rStyle w:val="a5"/>
            <w:rFonts w:ascii="Lucida Sans Unicode" w:hAnsi="Lucida Sans Unicode" w:cs="Lucida Sans Unicode"/>
            <w:color w:val="0088CC"/>
            <w:szCs w:val="21"/>
          </w:rPr>
          <w:t xml:space="preserve"> abc </w:t>
        </w:r>
        <w:r>
          <w:rPr>
            <w:rStyle w:val="a5"/>
            <w:rFonts w:ascii="Lucida Sans Unicode" w:hAnsi="Lucida Sans Unicode" w:cs="Lucida Sans Unicode"/>
            <w:color w:val="0088CC"/>
            <w:szCs w:val="21"/>
          </w:rPr>
          <w:t>三个字母，比如</w:t>
        </w:r>
        <w:r>
          <w:rPr>
            <w:rStyle w:val="a5"/>
            <w:rFonts w:ascii="Lucida Sans Unicode" w:hAnsi="Lucida Sans Unicode" w:cs="Lucida Sans Unicode"/>
            <w:color w:val="0088CC"/>
            <w:szCs w:val="21"/>
          </w:rPr>
          <w:t xml:space="preserve"> abcabcabc</w:t>
        </w:r>
        <w:r>
          <w:rPr>
            <w:rStyle w:val="a5"/>
            <w:rFonts w:ascii="Lucida Sans Unicode" w:hAnsi="Lucida Sans Unicode" w:cs="Lucida Sans Unicode"/>
            <w:color w:val="0088CC"/>
            <w:szCs w:val="21"/>
          </w:rPr>
          <w:t>》</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0B009C" w:rsidRDefault="000B009C" w:rsidP="00FA61C5">
      <w:pPr>
        <w:widowControl/>
        <w:numPr>
          <w:ilvl w:val="0"/>
          <w:numId w:val="62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使用</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synchronized</w:t>
      </w:r>
      <w:r>
        <w:rPr>
          <w:rFonts w:ascii="Lucida Sans Unicode" w:hAnsi="Lucida Sans Unicode" w:cs="Lucida Sans Unicode"/>
          <w:color w:val="1A1A1A"/>
          <w:szCs w:val="21"/>
        </w:rPr>
        <w:t xml:space="preserve"> + await/notifyAll </w:t>
      </w:r>
      <w:r>
        <w:rPr>
          <w:rFonts w:ascii="Lucida Sans Unicode" w:hAnsi="Lucida Sans Unicode" w:cs="Lucida Sans Unicode"/>
          <w:color w:val="1A1A1A"/>
          <w:szCs w:val="21"/>
        </w:rPr>
        <w:t>来实现，参看</w:t>
      </w:r>
      <w:r>
        <w:rPr>
          <w:rFonts w:ascii="Lucida Sans Unicode" w:hAnsi="Lucida Sans Unicode" w:cs="Lucida Sans Unicode"/>
          <w:color w:val="1A1A1A"/>
          <w:szCs w:val="21"/>
        </w:rPr>
        <w:t> </w:t>
      </w:r>
      <w:hyperlink r:id="rId144" w:tgtFrame="_blank" w:history="1">
        <w:r>
          <w:rPr>
            <w:rStyle w:val="a5"/>
            <w:rFonts w:ascii="Lucida Sans Unicode" w:hAnsi="Lucida Sans Unicode" w:cs="Lucida Sans Unicode"/>
            <w:color w:val="0088CC"/>
            <w:szCs w:val="21"/>
          </w:rPr>
          <w:t>《</w:t>
        </w:r>
        <w:r>
          <w:rPr>
            <w:rStyle w:val="a5"/>
            <w:rFonts w:ascii="Lucida Sans Unicode" w:hAnsi="Lucida Sans Unicode" w:cs="Lucida Sans Unicode"/>
            <w:color w:val="0088CC"/>
            <w:szCs w:val="21"/>
          </w:rPr>
          <w:t>Java</w:t>
        </w:r>
        <w:r>
          <w:rPr>
            <w:rStyle w:val="a5"/>
            <w:rFonts w:ascii="Lucida Sans Unicode" w:hAnsi="Lucida Sans Unicode" w:cs="Lucida Sans Unicode"/>
            <w:color w:val="0088CC"/>
            <w:szCs w:val="21"/>
          </w:rPr>
          <w:t>用三个线程按顺序循环打印</w:t>
        </w:r>
        <w:r>
          <w:rPr>
            <w:rStyle w:val="a5"/>
            <w:rFonts w:ascii="Lucida Sans Unicode" w:hAnsi="Lucida Sans Unicode" w:cs="Lucida Sans Unicode"/>
            <w:color w:val="0088CC"/>
            <w:szCs w:val="21"/>
          </w:rPr>
          <w:t xml:space="preserve"> abc </w:t>
        </w:r>
        <w:r>
          <w:rPr>
            <w:rStyle w:val="a5"/>
            <w:rFonts w:ascii="Lucida Sans Unicode" w:hAnsi="Lucida Sans Unicode" w:cs="Lucida Sans Unicode"/>
            <w:color w:val="0088CC"/>
            <w:szCs w:val="21"/>
          </w:rPr>
          <w:t>三个字母</w:t>
        </w:r>
        <w:r>
          <w:rPr>
            <w:rStyle w:val="a5"/>
            <w:rFonts w:ascii="Lucida Sans Unicode" w:hAnsi="Lucida Sans Unicode" w:cs="Lucida Sans Unicode"/>
            <w:color w:val="0088CC"/>
            <w:szCs w:val="21"/>
          </w:rPr>
          <w:t>,</w:t>
        </w:r>
        <w:r>
          <w:rPr>
            <w:rStyle w:val="a5"/>
            <w:rFonts w:ascii="Lucida Sans Unicode" w:hAnsi="Lucida Sans Unicode" w:cs="Lucida Sans Unicode"/>
            <w:color w:val="0088CC"/>
            <w:szCs w:val="21"/>
          </w:rPr>
          <w:t>比如</w:t>
        </w:r>
        <w:r>
          <w:rPr>
            <w:rStyle w:val="a5"/>
            <w:rFonts w:ascii="Lucida Sans Unicode" w:hAnsi="Lucida Sans Unicode" w:cs="Lucida Sans Unicode"/>
            <w:color w:val="0088CC"/>
            <w:szCs w:val="21"/>
          </w:rPr>
          <w:t xml:space="preserve"> abcabcabc</w:t>
        </w:r>
        <w:r>
          <w:rPr>
            <w:rStyle w:val="a5"/>
            <w:rFonts w:ascii="Lucida Sans Unicode" w:hAnsi="Lucida Sans Unicode" w:cs="Lucida Sans Unicode"/>
            <w:color w:val="0088CC"/>
            <w:szCs w:val="21"/>
          </w:rPr>
          <w:t>》</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E61A62" w:rsidRDefault="00E61A62" w:rsidP="00E61A62">
      <w:pPr>
        <w:pStyle w:val="2"/>
      </w:pPr>
      <w:r>
        <w:rPr>
          <w:rFonts w:hint="eastAsia"/>
        </w:rPr>
        <w:t>132.</w:t>
      </w:r>
      <w:r w:rsidRPr="00E61A62">
        <w:t xml:space="preserve"> </w:t>
      </w:r>
      <w:r>
        <w:t>LockSupport 是什么？</w:t>
      </w:r>
    </w:p>
    <w:p w:rsidR="00E61A62" w:rsidRDefault="00E61A62" w:rsidP="00E61A6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LockSupport </w:t>
      </w:r>
      <w:r>
        <w:rPr>
          <w:rFonts w:ascii="Lucida Sans Unicode" w:hAnsi="Lucida Sans Unicode" w:cs="Lucida Sans Unicode"/>
          <w:color w:val="1A1A1A"/>
        </w:rPr>
        <w:t>是</w:t>
      </w:r>
      <w:r>
        <w:rPr>
          <w:rFonts w:ascii="Lucida Sans Unicode" w:hAnsi="Lucida Sans Unicode" w:cs="Lucida Sans Unicode"/>
          <w:color w:val="1A1A1A"/>
        </w:rPr>
        <w:t xml:space="preserve"> JDK </w:t>
      </w:r>
      <w:r>
        <w:rPr>
          <w:rFonts w:ascii="Lucida Sans Unicode" w:hAnsi="Lucida Sans Unicode" w:cs="Lucida Sans Unicode"/>
          <w:color w:val="1A1A1A"/>
        </w:rPr>
        <w:t>中比较底层的类，用来创建锁和其他同步工具类的基本线程阻塞。</w:t>
      </w:r>
    </w:p>
    <w:p w:rsidR="00E61A62" w:rsidRDefault="00E61A62" w:rsidP="00FA61C5">
      <w:pPr>
        <w:widowControl/>
        <w:numPr>
          <w:ilvl w:val="0"/>
          <w:numId w:val="62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Java </w:t>
      </w:r>
      <w:r>
        <w:rPr>
          <w:rFonts w:ascii="Lucida Sans Unicode" w:hAnsi="Lucida Sans Unicode" w:cs="Lucida Sans Unicode"/>
          <w:color w:val="1A1A1A"/>
          <w:szCs w:val="21"/>
        </w:rPr>
        <w:t>锁和同步器框架的核心</w:t>
      </w:r>
      <w:r>
        <w:rPr>
          <w:rFonts w:ascii="Lucida Sans Unicode" w:hAnsi="Lucida Sans Unicode" w:cs="Lucida Sans Unicode"/>
          <w:color w:val="1A1A1A"/>
          <w:szCs w:val="21"/>
        </w:rPr>
        <w:t xml:space="preserve"> AQS(AbstractQueuedSynchronizer)</w:t>
      </w:r>
      <w:r>
        <w:rPr>
          <w:rFonts w:ascii="Lucida Sans Unicode" w:hAnsi="Lucida Sans Unicode" w:cs="Lucida Sans Unicode"/>
          <w:color w:val="1A1A1A"/>
          <w:szCs w:val="21"/>
        </w:rPr>
        <w:t>，就是通过调用</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LockSupport#park()</w:t>
      </w:r>
      <w:r>
        <w:rPr>
          <w:rFonts w:ascii="Lucida Sans Unicode" w:hAnsi="Lucida Sans Unicode" w:cs="Lucida Sans Unicode"/>
          <w:color w:val="1A1A1A"/>
          <w:szCs w:val="21"/>
        </w:rPr>
        <w:t>和</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LockSupport#unpark()</w:t>
      </w:r>
      <w:r>
        <w:rPr>
          <w:rFonts w:ascii="Lucida Sans Unicode" w:hAnsi="Lucida Sans Unicode" w:cs="Lucida Sans Unicode"/>
          <w:color w:val="1A1A1A"/>
          <w:szCs w:val="21"/>
        </w:rPr>
        <w:t> </w:t>
      </w:r>
      <w:r>
        <w:rPr>
          <w:rFonts w:ascii="Lucida Sans Unicode" w:hAnsi="Lucida Sans Unicode" w:cs="Lucida Sans Unicode"/>
          <w:color w:val="1A1A1A"/>
          <w:szCs w:val="21"/>
        </w:rPr>
        <w:t>方法，来实现线程的阻塞和唤醒的。</w:t>
      </w:r>
    </w:p>
    <w:p w:rsidR="00E61A62" w:rsidRDefault="00E61A62" w:rsidP="00FA61C5">
      <w:pPr>
        <w:widowControl/>
        <w:numPr>
          <w:ilvl w:val="0"/>
          <w:numId w:val="62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LockSupport </w:t>
      </w:r>
      <w:r>
        <w:rPr>
          <w:rFonts w:ascii="Lucida Sans Unicode" w:hAnsi="Lucida Sans Unicode" w:cs="Lucida Sans Unicode"/>
          <w:color w:val="1A1A1A"/>
          <w:szCs w:val="21"/>
        </w:rPr>
        <w:t>很类似于二元信号量</w:t>
      </w:r>
      <w:r>
        <w:rPr>
          <w:rFonts w:ascii="Lucida Sans Unicode" w:hAnsi="Lucida Sans Unicode" w:cs="Lucida Sans Unicode"/>
          <w:color w:val="1A1A1A"/>
          <w:szCs w:val="21"/>
        </w:rPr>
        <w:t>(</w:t>
      </w:r>
      <w:r>
        <w:rPr>
          <w:rFonts w:ascii="Lucida Sans Unicode" w:hAnsi="Lucida Sans Unicode" w:cs="Lucida Sans Unicode"/>
          <w:color w:val="1A1A1A"/>
          <w:szCs w:val="21"/>
        </w:rPr>
        <w:t>只有</w:t>
      </w:r>
      <w:r>
        <w:rPr>
          <w:rFonts w:ascii="Lucida Sans Unicode" w:hAnsi="Lucida Sans Unicode" w:cs="Lucida Sans Unicode"/>
          <w:color w:val="1A1A1A"/>
          <w:szCs w:val="21"/>
        </w:rPr>
        <w:t xml:space="preserve"> 1 </w:t>
      </w:r>
      <w:r>
        <w:rPr>
          <w:rFonts w:ascii="Lucida Sans Unicode" w:hAnsi="Lucida Sans Unicode" w:cs="Lucida Sans Unicode"/>
          <w:color w:val="1A1A1A"/>
          <w:szCs w:val="21"/>
        </w:rPr>
        <w:t>个许可证可供使用</w:t>
      </w:r>
      <w:r>
        <w:rPr>
          <w:rFonts w:ascii="Lucida Sans Unicode" w:hAnsi="Lucida Sans Unicode" w:cs="Lucida Sans Unicode"/>
          <w:color w:val="1A1A1A"/>
          <w:szCs w:val="21"/>
        </w:rPr>
        <w:t>)</w:t>
      </w:r>
      <w:r>
        <w:rPr>
          <w:rFonts w:ascii="Lucida Sans Unicode" w:hAnsi="Lucida Sans Unicode" w:cs="Lucida Sans Unicode"/>
          <w:color w:val="1A1A1A"/>
          <w:szCs w:val="21"/>
        </w:rPr>
        <w:t>，如果这个许可还没有被占用，当前线程获取许可并继续执行；如果许可已经被占用，当前线程阻塞，等待获取许可。</w:t>
      </w:r>
    </w:p>
    <w:p w:rsidR="00E61A62" w:rsidRDefault="00E61A62" w:rsidP="00E61A6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对于</w:t>
      </w:r>
      <w:r>
        <w:rPr>
          <w:rFonts w:ascii="Lucida Sans Unicode" w:hAnsi="Lucida Sans Unicode" w:cs="Lucida Sans Unicode"/>
          <w:color w:val="1A1A1A"/>
        </w:rPr>
        <w:t xml:space="preserve"> LockSupport </w:t>
      </w:r>
      <w:r>
        <w:rPr>
          <w:rFonts w:ascii="Lucida Sans Unicode" w:hAnsi="Lucida Sans Unicode" w:cs="Lucida Sans Unicode"/>
          <w:color w:val="1A1A1A"/>
        </w:rPr>
        <w:t>了解即可，面试一般问的不多。感兴趣的胖友，可以看看如下文章：</w:t>
      </w:r>
    </w:p>
    <w:p w:rsidR="00E61A62" w:rsidRDefault="00167304" w:rsidP="00FA61C5">
      <w:pPr>
        <w:widowControl/>
        <w:numPr>
          <w:ilvl w:val="0"/>
          <w:numId w:val="624"/>
        </w:numPr>
        <w:shd w:val="clear" w:color="auto" w:fill="FFFFFF"/>
        <w:ind w:left="0"/>
        <w:jc w:val="left"/>
        <w:rPr>
          <w:rFonts w:ascii="Lucida Sans Unicode" w:hAnsi="Lucida Sans Unicode" w:cs="Lucida Sans Unicode"/>
          <w:color w:val="1A1A1A"/>
          <w:szCs w:val="21"/>
        </w:rPr>
      </w:pPr>
      <w:hyperlink r:id="rId145" w:tgtFrame="_blank" w:history="1">
        <w:r w:rsidR="00E61A62">
          <w:rPr>
            <w:rStyle w:val="a5"/>
            <w:rFonts w:ascii="Lucida Sans Unicode" w:hAnsi="Lucida Sans Unicode" w:cs="Lucida Sans Unicode"/>
            <w:color w:val="0088CC"/>
            <w:szCs w:val="21"/>
          </w:rPr>
          <w:t>《多线程同步工具</w:t>
        </w:r>
        <w:r w:rsidR="00E61A62">
          <w:rPr>
            <w:rStyle w:val="a5"/>
            <w:rFonts w:ascii="Lucida Sans Unicode" w:hAnsi="Lucida Sans Unicode" w:cs="Lucida Sans Unicode"/>
            <w:color w:val="0088CC"/>
            <w:szCs w:val="21"/>
          </w:rPr>
          <w:t xml:space="preserve"> —— LockSupport</w:t>
        </w:r>
        <w:r w:rsidR="00E61A62">
          <w:rPr>
            <w:rStyle w:val="a5"/>
            <w:rFonts w:ascii="Lucida Sans Unicode" w:hAnsi="Lucida Sans Unicode" w:cs="Lucida Sans Unicode"/>
            <w:color w:val="0088CC"/>
            <w:szCs w:val="21"/>
          </w:rPr>
          <w:t>》</w:t>
        </w:r>
      </w:hyperlink>
    </w:p>
    <w:p w:rsidR="00E61A62" w:rsidRDefault="00167304" w:rsidP="00FA61C5">
      <w:pPr>
        <w:widowControl/>
        <w:numPr>
          <w:ilvl w:val="0"/>
          <w:numId w:val="624"/>
        </w:numPr>
        <w:shd w:val="clear" w:color="auto" w:fill="FFFFFF"/>
        <w:ind w:left="0"/>
        <w:jc w:val="left"/>
        <w:rPr>
          <w:rFonts w:ascii="Lucida Sans Unicode" w:hAnsi="Lucida Sans Unicode" w:cs="Lucida Sans Unicode"/>
          <w:color w:val="1A1A1A"/>
          <w:szCs w:val="21"/>
        </w:rPr>
      </w:pPr>
      <w:hyperlink r:id="rId146" w:tgtFrame="_blank" w:history="1">
        <w:r w:rsidR="00E61A62">
          <w:rPr>
            <w:rStyle w:val="a5"/>
            <w:rFonts w:ascii="Lucida Sans Unicode" w:hAnsi="Lucida Sans Unicode" w:cs="Lucida Sans Unicode"/>
            <w:color w:val="0088CC"/>
            <w:szCs w:val="21"/>
          </w:rPr>
          <w:t>《</w:t>
        </w:r>
        <w:r w:rsidR="00E61A62">
          <w:rPr>
            <w:rStyle w:val="a5"/>
            <w:rFonts w:ascii="Lucida Sans Unicode" w:hAnsi="Lucida Sans Unicode" w:cs="Lucida Sans Unicode"/>
            <w:color w:val="0088CC"/>
            <w:szCs w:val="21"/>
          </w:rPr>
          <w:t xml:space="preserve">Java </w:t>
        </w:r>
        <w:r w:rsidR="00E61A62">
          <w:rPr>
            <w:rStyle w:val="a5"/>
            <w:rFonts w:ascii="Lucida Sans Unicode" w:hAnsi="Lucida Sans Unicode" w:cs="Lucida Sans Unicode"/>
            <w:color w:val="0088CC"/>
            <w:szCs w:val="21"/>
          </w:rPr>
          <w:t>并发编程</w:t>
        </w:r>
        <w:r w:rsidR="00E61A62">
          <w:rPr>
            <w:rStyle w:val="a5"/>
            <w:rFonts w:ascii="Lucida Sans Unicode" w:hAnsi="Lucida Sans Unicode" w:cs="Lucida Sans Unicode"/>
            <w:color w:val="0088CC"/>
            <w:szCs w:val="21"/>
          </w:rPr>
          <w:t xml:space="preserve"> —— LockSupport</w:t>
        </w:r>
        <w:r w:rsidR="00E61A62">
          <w:rPr>
            <w:rStyle w:val="a5"/>
            <w:rFonts w:ascii="Lucida Sans Unicode" w:hAnsi="Lucida Sans Unicode" w:cs="Lucida Sans Unicode"/>
            <w:color w:val="0088CC"/>
            <w:szCs w:val="21"/>
          </w:rPr>
          <w:t>》</w:t>
        </w:r>
      </w:hyperlink>
      <w:r w:rsidR="00E61A62">
        <w:rPr>
          <w:rFonts w:ascii="Lucida Sans Unicode" w:hAnsi="Lucida Sans Unicode" w:cs="Lucida Sans Unicode"/>
          <w:color w:val="1A1A1A"/>
          <w:szCs w:val="21"/>
        </w:rPr>
        <w:t> </w:t>
      </w:r>
      <w:r w:rsidR="00E61A62">
        <w:rPr>
          <w:rFonts w:ascii="Lucida Sans Unicode" w:hAnsi="Lucida Sans Unicode" w:cs="Lucida Sans Unicode"/>
          <w:color w:val="1A1A1A"/>
          <w:szCs w:val="21"/>
        </w:rPr>
        <w:t>带部分源码解析。</w:t>
      </w:r>
    </w:p>
    <w:p w:rsidR="007B0628" w:rsidRPr="007B0628" w:rsidRDefault="007B0628" w:rsidP="007B0628">
      <w:pPr>
        <w:pStyle w:val="2"/>
      </w:pPr>
      <w:r>
        <w:rPr>
          <w:rFonts w:hint="eastAsia"/>
        </w:rPr>
        <w:t>133.</w:t>
      </w:r>
      <w:r w:rsidRPr="007B0628">
        <w:t xml:space="preserve"> </w:t>
      </w:r>
      <w:r>
        <w:t>什么是 Java 内存模型？</w:t>
      </w:r>
    </w:p>
    <w:p w:rsidR="007B0628" w:rsidRDefault="007B0628" w:rsidP="007B0628">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Java </w:t>
      </w:r>
      <w:r>
        <w:rPr>
          <w:rFonts w:ascii="Lucida Sans Unicode" w:hAnsi="Lucida Sans Unicode" w:cs="Lucida Sans Unicode"/>
          <w:color w:val="1A1A1A"/>
        </w:rPr>
        <w:t>虚拟机规范中试图定义一种</w:t>
      </w:r>
      <w:r>
        <w:rPr>
          <w:rFonts w:ascii="Lucida Sans Unicode" w:hAnsi="Lucida Sans Unicode" w:cs="Lucida Sans Unicode"/>
          <w:color w:val="1A1A1A"/>
        </w:rPr>
        <w:t xml:space="preserve"> Java </w:t>
      </w:r>
      <w:r>
        <w:rPr>
          <w:rFonts w:ascii="Lucida Sans Unicode" w:hAnsi="Lucida Sans Unicode" w:cs="Lucida Sans Unicode"/>
          <w:color w:val="1A1A1A"/>
        </w:rPr>
        <w:t>内存模型（</w:t>
      </w:r>
      <w:r>
        <w:rPr>
          <w:rFonts w:ascii="Lucida Sans Unicode" w:hAnsi="Lucida Sans Unicode" w:cs="Lucida Sans Unicode"/>
          <w:color w:val="1A1A1A"/>
        </w:rPr>
        <w:t>Java Memory Model</w:t>
      </w:r>
      <w:r>
        <w:rPr>
          <w:rFonts w:ascii="Lucida Sans Unicode" w:hAnsi="Lucida Sans Unicode" w:cs="Lucida Sans Unicode"/>
          <w:color w:val="1A1A1A"/>
        </w:rPr>
        <w:t>，</w:t>
      </w:r>
      <w:r>
        <w:rPr>
          <w:rFonts w:ascii="Lucida Sans Unicode" w:hAnsi="Lucida Sans Unicode" w:cs="Lucida Sans Unicode"/>
          <w:color w:val="1A1A1A"/>
        </w:rPr>
        <w:t>JMM</w:t>
      </w:r>
      <w:r>
        <w:rPr>
          <w:rFonts w:ascii="Lucida Sans Unicode" w:hAnsi="Lucida Sans Unicode" w:cs="Lucida Sans Unicode"/>
          <w:color w:val="1A1A1A"/>
        </w:rPr>
        <w:t>）来屏蔽掉各层硬件和操作系统的内存访问差异，以实现让</w:t>
      </w:r>
      <w:r>
        <w:rPr>
          <w:rFonts w:ascii="Lucida Sans Unicode" w:hAnsi="Lucida Sans Unicode" w:cs="Lucida Sans Unicode"/>
          <w:color w:val="1A1A1A"/>
        </w:rPr>
        <w:t xml:space="preserve"> Java </w:t>
      </w:r>
      <w:r>
        <w:rPr>
          <w:rFonts w:ascii="Lucida Sans Unicode" w:hAnsi="Lucida Sans Unicode" w:cs="Lucida Sans Unicode"/>
          <w:color w:val="1A1A1A"/>
        </w:rPr>
        <w:t>程序在各种平台下都能达到一致的内存访问效果。</w:t>
      </w:r>
    </w:p>
    <w:p w:rsidR="007B0628" w:rsidRDefault="007B0628" w:rsidP="007B0628">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Java </w:t>
      </w:r>
      <w:r>
        <w:rPr>
          <w:rFonts w:ascii="Lucida Sans Unicode" w:hAnsi="Lucida Sans Unicode" w:cs="Lucida Sans Unicode"/>
          <w:color w:val="1A1A1A"/>
        </w:rPr>
        <w:t>内存模型规定了所有的变量都存储在主内存（</w:t>
      </w:r>
      <w:r>
        <w:rPr>
          <w:rFonts w:ascii="Lucida Sans Unicode" w:hAnsi="Lucida Sans Unicode" w:cs="Lucida Sans Unicode"/>
          <w:color w:val="1A1A1A"/>
        </w:rPr>
        <w:t>Main Memory</w:t>
      </w:r>
      <w:r>
        <w:rPr>
          <w:rFonts w:ascii="Lucida Sans Unicode" w:hAnsi="Lucida Sans Unicode" w:cs="Lucida Sans Unicode"/>
          <w:color w:val="1A1A1A"/>
        </w:rPr>
        <w:t>）中。每条线程还有自己的工作内存（</w:t>
      </w:r>
      <w:r>
        <w:rPr>
          <w:rFonts w:ascii="Lucida Sans Unicode" w:hAnsi="Lucida Sans Unicode" w:cs="Lucida Sans Unicode"/>
          <w:color w:val="1A1A1A"/>
        </w:rPr>
        <w:t>Working Memory</w:t>
      </w:r>
      <w:r>
        <w:rPr>
          <w:rFonts w:ascii="Lucida Sans Unicode" w:hAnsi="Lucida Sans Unicode" w:cs="Lucida Sans Unicode"/>
          <w:color w:val="1A1A1A"/>
        </w:rPr>
        <w:t>），线程的工作内存中保存了被该线程使用到的变量的主内存副本拷贝，线程对变量的所有操作（读取、赋值等）都必须在</w:t>
      </w:r>
      <w:r>
        <w:rPr>
          <w:rStyle w:val="a4"/>
          <w:rFonts w:ascii="Lucida Sans Unicode" w:hAnsi="Lucida Sans Unicode" w:cs="Lucida Sans Unicode"/>
          <w:color w:val="1A1A1A"/>
        </w:rPr>
        <w:t>工作内存</w:t>
      </w:r>
      <w:r>
        <w:rPr>
          <w:rFonts w:ascii="Lucida Sans Unicode" w:hAnsi="Lucida Sans Unicode" w:cs="Lucida Sans Unicode"/>
          <w:color w:val="1A1A1A"/>
        </w:rPr>
        <w:t>中进行，而不能直接读写主内存中的变量。不同的线程之间也无法直接访问对方工作内存中的变量，线程间的变量值的传递均需要通过主内存来完成，线程、主内存、工作内存三者的关系如下图：</w:t>
      </w:r>
    </w:p>
    <w:p w:rsidR="007B0628" w:rsidRDefault="007B0628" w:rsidP="007B0628">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noProof/>
          <w:color w:val="1A1A1A"/>
        </w:rPr>
        <w:drawing>
          <wp:inline distT="0" distB="0" distL="0" distR="0">
            <wp:extent cx="6219825" cy="2533785"/>
            <wp:effectExtent l="0" t="0" r="0" b="0"/>
            <wp:docPr id="153" name="图片 153" descr="线程、主内存、工作内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线程、主内存、工作内存"/>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246539" cy="2544668"/>
                    </a:xfrm>
                    <a:prstGeom prst="rect">
                      <a:avLst/>
                    </a:prstGeom>
                    <a:noFill/>
                    <a:ln>
                      <a:noFill/>
                    </a:ln>
                  </pic:spPr>
                </pic:pic>
              </a:graphicData>
            </a:graphic>
          </wp:inline>
        </w:drawing>
      </w:r>
    </w:p>
    <w:p w:rsidR="007B0628" w:rsidRDefault="007B0628" w:rsidP="007B0628">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艿艿：当然，有个面试官会把</w:t>
      </w:r>
      <w:r>
        <w:rPr>
          <w:rFonts w:ascii="Lucida Sans Unicode" w:hAnsi="Lucida Sans Unicode" w:cs="Lucida Sans Unicode"/>
          <w:color w:val="1A1A1A"/>
        </w:rPr>
        <w:t xml:space="preserve"> Java </w:t>
      </w:r>
      <w:r>
        <w:rPr>
          <w:rFonts w:ascii="Lucida Sans Unicode" w:hAnsi="Lucida Sans Unicode" w:cs="Lucida Sans Unicode"/>
          <w:color w:val="1A1A1A"/>
        </w:rPr>
        <w:t>内存模型，和</w:t>
      </w:r>
      <w:r>
        <w:rPr>
          <w:rFonts w:ascii="Lucida Sans Unicode" w:hAnsi="Lucida Sans Unicode" w:cs="Lucida Sans Unicode"/>
          <w:color w:val="1A1A1A"/>
        </w:rPr>
        <w:t xml:space="preserve"> JVM </w:t>
      </w:r>
      <w:r>
        <w:rPr>
          <w:rFonts w:ascii="Lucida Sans Unicode" w:hAnsi="Lucida Sans Unicode" w:cs="Lucida Sans Unicode"/>
          <w:color w:val="1A1A1A"/>
        </w:rPr>
        <w:t>内存结构搞混淆。所以，在回答之前，可以先和面试官确认下说的是哪个。</w:t>
      </w:r>
    </w:p>
    <w:p w:rsidR="007B0628" w:rsidRDefault="007B0628" w:rsidP="007B0628">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关于</w:t>
      </w:r>
      <w:r>
        <w:rPr>
          <w:rFonts w:ascii="Lucida Sans Unicode" w:hAnsi="Lucida Sans Unicode" w:cs="Lucida Sans Unicode"/>
          <w:color w:val="1A1A1A"/>
        </w:rPr>
        <w:t xml:space="preserve"> JVM </w:t>
      </w:r>
      <w:r>
        <w:rPr>
          <w:rFonts w:ascii="Lucida Sans Unicode" w:hAnsi="Lucida Sans Unicode" w:cs="Lucida Sans Unicode"/>
          <w:color w:val="1A1A1A"/>
        </w:rPr>
        <w:t>内存结构的面试题，我们在</w:t>
      </w:r>
      <w:r>
        <w:rPr>
          <w:rFonts w:ascii="Lucida Sans Unicode" w:hAnsi="Lucida Sans Unicode" w:cs="Lucida Sans Unicode"/>
          <w:color w:val="1A1A1A"/>
        </w:rPr>
        <w:t> </w:t>
      </w:r>
      <w:hyperlink r:id="rId148" w:history="1">
        <w:r>
          <w:rPr>
            <w:rStyle w:val="a5"/>
            <w:rFonts w:ascii="Lucida Sans Unicode" w:hAnsi="Lucida Sans Unicode" w:cs="Lucida Sans Unicode"/>
            <w:color w:val="0088CC"/>
          </w:rPr>
          <w:t>《精尽</w:t>
        </w:r>
        <w:r>
          <w:rPr>
            <w:rStyle w:val="a5"/>
            <w:rFonts w:ascii="Lucida Sans Unicode" w:hAnsi="Lucida Sans Unicode" w:cs="Lucida Sans Unicode"/>
            <w:color w:val="0088CC"/>
          </w:rPr>
          <w:t xml:space="preserve"> Java</w:t>
        </w:r>
        <w:r>
          <w:rPr>
            <w:rStyle w:val="a5"/>
            <w:rFonts w:ascii="Lucida Sans Unicode" w:hAnsi="Lucida Sans Unicode" w:cs="Lucida Sans Unicode"/>
            <w:color w:val="0088CC"/>
          </w:rPr>
          <w:t>【虚拟机】面试题》</w:t>
        </w:r>
      </w:hyperlink>
      <w:r>
        <w:rPr>
          <w:rFonts w:ascii="Lucida Sans Unicode" w:hAnsi="Lucida Sans Unicode" w:cs="Lucida Sans Unicode"/>
          <w:color w:val="1A1A1A"/>
        </w:rPr>
        <w:t> </w:t>
      </w:r>
      <w:r>
        <w:rPr>
          <w:rFonts w:ascii="Lucida Sans Unicode" w:hAnsi="Lucida Sans Unicode" w:cs="Lucida Sans Unicode"/>
          <w:color w:val="1A1A1A"/>
        </w:rPr>
        <w:t>中在详细分享。</w:t>
      </w:r>
    </w:p>
    <w:p w:rsidR="007B0628" w:rsidRDefault="007B0628" w:rsidP="007B0628">
      <w:pPr>
        <w:pStyle w:val="2"/>
      </w:pPr>
      <w:r>
        <w:rPr>
          <w:rFonts w:hint="eastAsia"/>
        </w:rPr>
        <w:t>134.</w:t>
      </w:r>
      <w:r w:rsidRPr="007B0628">
        <w:t xml:space="preserve"> </w:t>
      </w:r>
      <w:r>
        <w:t>两个线程之间是如何通信的呢？</w:t>
      </w:r>
    </w:p>
    <w:p w:rsidR="007B0628" w:rsidRDefault="007B0628" w:rsidP="007B0628">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线程之间的通信方式，目前有共享内存和消息传递两种。</w:t>
      </w:r>
    </w:p>
    <w:p w:rsidR="007B0628" w:rsidRDefault="007B0628" w:rsidP="007B0628">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Lucida Sans Unicode" w:hAnsi="Lucida Sans Unicode" w:cs="Lucida Sans Unicode"/>
          <w:color w:val="1A1A1A"/>
        </w:rPr>
        <w:t>1</w:t>
      </w:r>
      <w:r>
        <w:rPr>
          <w:rStyle w:val="a4"/>
          <w:rFonts w:ascii="Lucida Sans Unicode" w:hAnsi="Lucida Sans Unicode" w:cs="Lucida Sans Unicode"/>
          <w:color w:val="1A1A1A"/>
        </w:rPr>
        <w:t>）共享内存</w:t>
      </w:r>
    </w:p>
    <w:p w:rsidR="007B0628" w:rsidRDefault="007B0628" w:rsidP="007B0628">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在共享内存的并发模型里，线程之间共享程序的公共状态，线程之间通过写</w:t>
      </w:r>
      <w:r>
        <w:rPr>
          <w:rFonts w:ascii="Lucida Sans Unicode" w:hAnsi="Lucida Sans Unicode" w:cs="Lucida Sans Unicode"/>
          <w:color w:val="1A1A1A"/>
        </w:rPr>
        <w:t>-</w:t>
      </w:r>
      <w:r>
        <w:rPr>
          <w:rFonts w:ascii="Lucida Sans Unicode" w:hAnsi="Lucida Sans Unicode" w:cs="Lucida Sans Unicode"/>
          <w:color w:val="1A1A1A"/>
        </w:rPr>
        <w:t>读内存中的公共状态来隐式进行通信。典型的共享内存通信方式，就是通过共享对象进行通信。</w:t>
      </w:r>
    </w:p>
    <w:p w:rsidR="007B0628" w:rsidRDefault="007B0628" w:rsidP="007B0628">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noProof/>
          <w:color w:val="1A1A1A"/>
        </w:rPr>
        <w:drawing>
          <wp:inline distT="0" distB="0" distL="0" distR="0">
            <wp:extent cx="4029075" cy="3590925"/>
            <wp:effectExtent l="0" t="0" r="9525" b="9525"/>
            <wp:docPr id="155" name="图片 155" descr="共享内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共享内存"/>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29075" cy="3590925"/>
                    </a:xfrm>
                    <a:prstGeom prst="rect">
                      <a:avLst/>
                    </a:prstGeom>
                    <a:noFill/>
                    <a:ln>
                      <a:noFill/>
                    </a:ln>
                  </pic:spPr>
                </pic:pic>
              </a:graphicData>
            </a:graphic>
          </wp:inline>
        </w:drawing>
      </w:r>
    </w:p>
    <w:p w:rsidR="007B0628" w:rsidRDefault="007B0628" w:rsidP="007B0628">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例如上图线程</w:t>
      </w:r>
      <w:r>
        <w:rPr>
          <w:rFonts w:ascii="Lucida Sans Unicode" w:hAnsi="Lucida Sans Unicode" w:cs="Lucida Sans Unicode"/>
          <w:color w:val="1A1A1A"/>
        </w:rPr>
        <w:t xml:space="preserve"> A </w:t>
      </w:r>
      <w:r>
        <w:rPr>
          <w:rFonts w:ascii="Lucida Sans Unicode" w:hAnsi="Lucida Sans Unicode" w:cs="Lucida Sans Unicode"/>
          <w:color w:val="1A1A1A"/>
        </w:rPr>
        <w:t>与</w:t>
      </w:r>
      <w:r>
        <w:rPr>
          <w:rFonts w:ascii="Lucida Sans Unicode" w:hAnsi="Lucida Sans Unicode" w:cs="Lucida Sans Unicode"/>
          <w:color w:val="1A1A1A"/>
        </w:rPr>
        <w:t xml:space="preserve"> </w:t>
      </w:r>
      <w:r>
        <w:rPr>
          <w:rFonts w:ascii="Lucida Sans Unicode" w:hAnsi="Lucida Sans Unicode" w:cs="Lucida Sans Unicode"/>
          <w:color w:val="1A1A1A"/>
        </w:rPr>
        <w:t>线程</w:t>
      </w:r>
      <w:r>
        <w:rPr>
          <w:rFonts w:ascii="Lucida Sans Unicode" w:hAnsi="Lucida Sans Unicode" w:cs="Lucida Sans Unicode"/>
          <w:color w:val="1A1A1A"/>
        </w:rPr>
        <w:t xml:space="preserve"> B </w:t>
      </w:r>
      <w:r>
        <w:rPr>
          <w:rFonts w:ascii="Lucida Sans Unicode" w:hAnsi="Lucida Sans Unicode" w:cs="Lucida Sans Unicode"/>
          <w:color w:val="1A1A1A"/>
        </w:rPr>
        <w:t>之间如果要通信的话，那么就必须经历下面两个步骤：</w:t>
      </w:r>
    </w:p>
    <w:p w:rsidR="007B0628" w:rsidRDefault="007B0628" w:rsidP="00FA61C5">
      <w:pPr>
        <w:widowControl/>
        <w:numPr>
          <w:ilvl w:val="0"/>
          <w:numId w:val="62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首先，线程</w:t>
      </w:r>
      <w:r>
        <w:rPr>
          <w:rFonts w:ascii="Lucida Sans Unicode" w:hAnsi="Lucida Sans Unicode" w:cs="Lucida Sans Unicode"/>
          <w:color w:val="1A1A1A"/>
          <w:szCs w:val="21"/>
        </w:rPr>
        <w:t xml:space="preserve"> A </w:t>
      </w:r>
      <w:r>
        <w:rPr>
          <w:rFonts w:ascii="Lucida Sans Unicode" w:hAnsi="Lucida Sans Unicode" w:cs="Lucida Sans Unicode"/>
          <w:color w:val="1A1A1A"/>
          <w:szCs w:val="21"/>
        </w:rPr>
        <w:t>把本地内存</w:t>
      </w:r>
      <w:r>
        <w:rPr>
          <w:rFonts w:ascii="Lucida Sans Unicode" w:hAnsi="Lucida Sans Unicode" w:cs="Lucida Sans Unicode"/>
          <w:color w:val="1A1A1A"/>
          <w:szCs w:val="21"/>
        </w:rPr>
        <w:t xml:space="preserve"> A </w:t>
      </w:r>
      <w:r>
        <w:rPr>
          <w:rFonts w:ascii="Lucida Sans Unicode" w:hAnsi="Lucida Sans Unicode" w:cs="Lucida Sans Unicode"/>
          <w:color w:val="1A1A1A"/>
          <w:szCs w:val="21"/>
        </w:rPr>
        <w:t>更新过得共享变量刷新到主内存中去。</w:t>
      </w:r>
    </w:p>
    <w:p w:rsidR="007B0628" w:rsidRDefault="007B0628" w:rsidP="00FA61C5">
      <w:pPr>
        <w:widowControl/>
        <w:numPr>
          <w:ilvl w:val="0"/>
          <w:numId w:val="62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然后，线程</w:t>
      </w:r>
      <w:r>
        <w:rPr>
          <w:rFonts w:ascii="Lucida Sans Unicode" w:hAnsi="Lucida Sans Unicode" w:cs="Lucida Sans Unicode"/>
          <w:color w:val="1A1A1A"/>
          <w:szCs w:val="21"/>
        </w:rPr>
        <w:t xml:space="preserve"> B </w:t>
      </w:r>
      <w:r>
        <w:rPr>
          <w:rFonts w:ascii="Lucida Sans Unicode" w:hAnsi="Lucida Sans Unicode" w:cs="Lucida Sans Unicode"/>
          <w:color w:val="1A1A1A"/>
          <w:szCs w:val="21"/>
        </w:rPr>
        <w:t>到主内存中去读取线程</w:t>
      </w:r>
      <w:r>
        <w:rPr>
          <w:rFonts w:ascii="Lucida Sans Unicode" w:hAnsi="Lucida Sans Unicode" w:cs="Lucida Sans Unicode"/>
          <w:color w:val="1A1A1A"/>
          <w:szCs w:val="21"/>
        </w:rPr>
        <w:t xml:space="preserve"> A </w:t>
      </w:r>
      <w:r>
        <w:rPr>
          <w:rFonts w:ascii="Lucida Sans Unicode" w:hAnsi="Lucida Sans Unicode" w:cs="Lucida Sans Unicode"/>
          <w:color w:val="1A1A1A"/>
          <w:szCs w:val="21"/>
        </w:rPr>
        <w:t>之前更新过的共享变量。</w:t>
      </w:r>
    </w:p>
    <w:p w:rsidR="007B0628" w:rsidRDefault="007B0628" w:rsidP="007B0628">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Lucida Sans Unicode" w:hAnsi="Lucida Sans Unicode" w:cs="Lucida Sans Unicode"/>
          <w:color w:val="1A1A1A"/>
        </w:rPr>
        <w:t>2</w:t>
      </w:r>
      <w:r>
        <w:rPr>
          <w:rStyle w:val="a4"/>
          <w:rFonts w:ascii="Lucida Sans Unicode" w:hAnsi="Lucida Sans Unicode" w:cs="Lucida Sans Unicode"/>
          <w:color w:val="1A1A1A"/>
        </w:rPr>
        <w:t>）消息传递</w:t>
      </w:r>
    </w:p>
    <w:p w:rsidR="007B0628" w:rsidRDefault="007B0628" w:rsidP="007B0628">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在消息传递的并发模型里，线程之间没有公共状态，线程之间必须通过明确的发送消息来显式进行通信。在</w:t>
      </w:r>
      <w:r>
        <w:rPr>
          <w:rFonts w:ascii="Lucida Sans Unicode" w:hAnsi="Lucida Sans Unicode" w:cs="Lucida Sans Unicode"/>
          <w:color w:val="1A1A1A"/>
        </w:rPr>
        <w:t xml:space="preserve"> Java </w:t>
      </w:r>
      <w:r>
        <w:rPr>
          <w:rFonts w:ascii="Lucida Sans Unicode" w:hAnsi="Lucida Sans Unicode" w:cs="Lucida Sans Unicode"/>
          <w:color w:val="1A1A1A"/>
        </w:rPr>
        <w:t>中典型的消息传递方式，就是</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#wait()</w:t>
      </w:r>
      <w:r>
        <w:rPr>
          <w:rFonts w:ascii="Lucida Sans Unicode" w:hAnsi="Lucida Sans Unicode" w:cs="Lucida Sans Unicode"/>
          <w:color w:val="1A1A1A"/>
        </w:rPr>
        <w:t> </w:t>
      </w:r>
      <w:r>
        <w:rPr>
          <w:rFonts w:ascii="Lucida Sans Unicode" w:hAnsi="Lucida Sans Unicode" w:cs="Lucida Sans Unicode"/>
          <w:color w:val="1A1A1A"/>
        </w:rPr>
        <w:t>和</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#notify()</w:t>
      </w:r>
      <w:r>
        <w:rPr>
          <w:rFonts w:ascii="Lucida Sans Unicode" w:hAnsi="Lucida Sans Unicode" w:cs="Lucida Sans Unicode"/>
          <w:color w:val="1A1A1A"/>
        </w:rPr>
        <w:t> </w:t>
      </w:r>
      <w:r>
        <w:rPr>
          <w:rFonts w:ascii="Lucida Sans Unicode" w:hAnsi="Lucida Sans Unicode" w:cs="Lucida Sans Unicode"/>
          <w:color w:val="1A1A1A"/>
        </w:rPr>
        <w:t>，或者</w:t>
      </w:r>
      <w:r>
        <w:rPr>
          <w:rFonts w:ascii="Lucida Sans Unicode" w:hAnsi="Lucida Sans Unicode" w:cs="Lucida Sans Unicode"/>
          <w:color w:val="1A1A1A"/>
        </w:rPr>
        <w:t xml:space="preserve"> BlockingQueue </w:t>
      </w:r>
      <w:r>
        <w:rPr>
          <w:rFonts w:ascii="Lucida Sans Unicode" w:hAnsi="Lucida Sans Unicode" w:cs="Lucida Sans Unicode"/>
          <w:color w:val="1A1A1A"/>
        </w:rPr>
        <w:t>。</w:t>
      </w:r>
    </w:p>
    <w:p w:rsidR="007B0628" w:rsidRDefault="007B0628" w:rsidP="007B0628">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noProof/>
          <w:color w:val="1A1A1A"/>
        </w:rPr>
        <w:drawing>
          <wp:inline distT="0" distB="0" distL="0" distR="0">
            <wp:extent cx="4191000" cy="3181350"/>
            <wp:effectExtent l="0" t="0" r="0" b="0"/>
            <wp:docPr id="154" name="图片 154" descr="消息传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消息传递"/>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191000" cy="3181350"/>
                    </a:xfrm>
                    <a:prstGeom prst="rect">
                      <a:avLst/>
                    </a:prstGeom>
                    <a:noFill/>
                    <a:ln>
                      <a:noFill/>
                    </a:ln>
                  </pic:spPr>
                </pic:pic>
              </a:graphicData>
            </a:graphic>
          </wp:inline>
        </w:drawing>
      </w:r>
    </w:p>
    <w:p w:rsidR="007B0628" w:rsidRDefault="007B0628" w:rsidP="007B0628">
      <w:pPr>
        <w:pStyle w:val="2"/>
      </w:pPr>
      <w:r>
        <w:rPr>
          <w:rFonts w:hint="eastAsia"/>
        </w:rPr>
        <w:t>135.</w:t>
      </w:r>
      <w:r w:rsidRPr="007B0628">
        <w:t xml:space="preserve"> </w:t>
      </w:r>
      <w:r>
        <w:t>为什么代码会重排序？</w:t>
      </w:r>
    </w:p>
    <w:p w:rsidR="007B0628" w:rsidRDefault="007B0628" w:rsidP="007B0628">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在执行程序时，为了提供性能，处理器和编译器常常会对指令进行重排序，但是不能随意重排序，不是你想怎么排序就怎么排序，它需要满足以下两个条件：</w:t>
      </w:r>
    </w:p>
    <w:p w:rsidR="007B0628" w:rsidRDefault="007B0628" w:rsidP="00FA61C5">
      <w:pPr>
        <w:widowControl/>
        <w:numPr>
          <w:ilvl w:val="0"/>
          <w:numId w:val="62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在单线程环境下不能改变程序运行的结果。</w:t>
      </w:r>
    </w:p>
    <w:p w:rsidR="007B0628" w:rsidRDefault="007B0628" w:rsidP="00FA61C5">
      <w:pPr>
        <w:widowControl/>
        <w:numPr>
          <w:ilvl w:val="0"/>
          <w:numId w:val="62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存在数据依赖关系的不允许重排序</w:t>
      </w:r>
    </w:p>
    <w:p w:rsidR="007B0628" w:rsidRDefault="007B0628" w:rsidP="007B0628">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Lucida Sans Unicode" w:hAnsi="Lucida Sans Unicode" w:cs="Lucida Sans Unicode"/>
          <w:color w:val="1A1A1A"/>
        </w:rPr>
        <w:t>需要注意的是：重排序不会影响单线程环境的执行结果，但是会破坏多线程的执行语义</w:t>
      </w:r>
      <w:r>
        <w:rPr>
          <w:rFonts w:ascii="Lucida Sans Unicode" w:hAnsi="Lucida Sans Unicode" w:cs="Lucida Sans Unicode"/>
          <w:color w:val="1A1A1A"/>
        </w:rPr>
        <w:t>。</w:t>
      </w:r>
    </w:p>
    <w:p w:rsidR="007B0628" w:rsidRDefault="007B0628" w:rsidP="007B0628">
      <w:pPr>
        <w:pStyle w:val="2"/>
      </w:pPr>
      <w:r>
        <w:rPr>
          <w:rFonts w:hint="eastAsia"/>
        </w:rPr>
        <w:t>136.</w:t>
      </w:r>
      <w:r w:rsidRPr="007B0628">
        <w:t xml:space="preserve"> </w:t>
      </w:r>
      <w:r>
        <w:t>什么是内存模型的 happens-before 呢？</w:t>
      </w:r>
    </w:p>
    <w:p w:rsidR="007B0628" w:rsidRDefault="007B0628" w:rsidP="007B0628">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详细看</w:t>
      </w:r>
      <w:r>
        <w:rPr>
          <w:rFonts w:ascii="Lucida Sans Unicode" w:hAnsi="Lucida Sans Unicode" w:cs="Lucida Sans Unicode"/>
          <w:color w:val="1A1A1A"/>
        </w:rPr>
        <w:t> </w:t>
      </w:r>
      <w:hyperlink r:id="rId151" w:tgtFrame="_blank" w:history="1">
        <w:r>
          <w:rPr>
            <w:rStyle w:val="a5"/>
            <w:rFonts w:ascii="Lucida Sans Unicode" w:hAnsi="Lucida Sans Unicode" w:cs="Lucida Sans Unicode"/>
            <w:color w:val="0088CC"/>
          </w:rPr>
          <w:t>《【死磕</w:t>
        </w:r>
        <w:r>
          <w:rPr>
            <w:rStyle w:val="a5"/>
            <w:rFonts w:ascii="Lucida Sans Unicode" w:hAnsi="Lucida Sans Unicode" w:cs="Lucida Sans Unicode"/>
            <w:color w:val="0088CC"/>
          </w:rPr>
          <w:t xml:space="preserve"> Java </w:t>
        </w:r>
        <w:r>
          <w:rPr>
            <w:rStyle w:val="a5"/>
            <w:rFonts w:ascii="Lucida Sans Unicode" w:hAnsi="Lucida Sans Unicode" w:cs="Lucida Sans Unicode"/>
            <w:color w:val="0088CC"/>
          </w:rPr>
          <w:t>并发】</w:t>
        </w:r>
        <w:r>
          <w:rPr>
            <w:rStyle w:val="a5"/>
            <w:rFonts w:ascii="Lucida Sans Unicode" w:hAnsi="Lucida Sans Unicode" w:cs="Lucida Sans Unicode"/>
            <w:color w:val="0088CC"/>
          </w:rPr>
          <w:t xml:space="preserve">—– Java </w:t>
        </w:r>
        <w:r>
          <w:rPr>
            <w:rStyle w:val="a5"/>
            <w:rFonts w:ascii="Lucida Sans Unicode" w:hAnsi="Lucida Sans Unicode" w:cs="Lucida Sans Unicode"/>
            <w:color w:val="0088CC"/>
          </w:rPr>
          <w:t>内存模型之</w:t>
        </w:r>
        <w:r>
          <w:rPr>
            <w:rStyle w:val="a5"/>
            <w:rFonts w:ascii="Lucida Sans Unicode" w:hAnsi="Lucida Sans Unicode" w:cs="Lucida Sans Unicode"/>
            <w:color w:val="0088CC"/>
          </w:rPr>
          <w:t xml:space="preserve"> happens-before</w:t>
        </w:r>
        <w:r>
          <w:rPr>
            <w:rStyle w:val="a5"/>
            <w:rFonts w:ascii="Lucida Sans Unicode" w:hAnsi="Lucida Sans Unicode" w:cs="Lucida Sans Unicode"/>
            <w:color w:val="0088CC"/>
          </w:rPr>
          <w:t>》</w:t>
        </w:r>
      </w:hyperlink>
      <w:r>
        <w:rPr>
          <w:rFonts w:ascii="Lucida Sans Unicode" w:hAnsi="Lucida Sans Unicode" w:cs="Lucida Sans Unicode"/>
          <w:color w:val="1A1A1A"/>
        </w:rPr>
        <w:t> </w:t>
      </w:r>
      <w:r>
        <w:rPr>
          <w:rFonts w:ascii="Lucida Sans Unicode" w:hAnsi="Lucida Sans Unicode" w:cs="Lucida Sans Unicode"/>
          <w:color w:val="1A1A1A"/>
        </w:rPr>
        <w:t>文章。</w:t>
      </w:r>
    </w:p>
    <w:p w:rsidR="007B0628" w:rsidRDefault="007B0628" w:rsidP="007B0628">
      <w:pPr>
        <w:pStyle w:val="2"/>
      </w:pPr>
      <w:r>
        <w:rPr>
          <w:rFonts w:hint="eastAsia"/>
        </w:rPr>
        <w:t>137.</w:t>
      </w:r>
      <w:r>
        <w:t>什么是内存屏障？</w:t>
      </w:r>
    </w:p>
    <w:p w:rsidR="007B0628" w:rsidRDefault="007B0628" w:rsidP="007B0628">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内存屏障，又称内存栅栏，是一组处理器指令，用于实现对内存操作的顺序限制。</w:t>
      </w:r>
    </w:p>
    <w:p w:rsidR="007B0628" w:rsidRDefault="007B0628" w:rsidP="007B0628">
      <w:pPr>
        <w:pStyle w:val="3"/>
      </w:pPr>
      <w:r>
        <w:rPr>
          <w:rStyle w:val="a4"/>
          <w:rFonts w:ascii="Lucida Sans Unicode" w:hAnsi="Lucida Sans Unicode" w:cs="Lucida Sans Unicode"/>
          <w:color w:val="1A1A1A"/>
        </w:rPr>
        <w:t>内存屏障为何重要？</w:t>
      </w:r>
    </w:p>
    <w:p w:rsidR="007B0628" w:rsidRDefault="007B0628" w:rsidP="007B0628">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对主存的一次访问一般花费硬件的数百次时钟周期。处理器通过缓存（</w:t>
      </w:r>
      <w:r>
        <w:rPr>
          <w:rFonts w:ascii="Lucida Sans Unicode" w:hAnsi="Lucida Sans Unicode" w:cs="Lucida Sans Unicode"/>
          <w:color w:val="1A1A1A"/>
        </w:rPr>
        <w:t>caching</w:t>
      </w:r>
      <w:r>
        <w:rPr>
          <w:rFonts w:ascii="Lucida Sans Unicode" w:hAnsi="Lucida Sans Unicode" w:cs="Lucida Sans Unicode"/>
          <w:color w:val="1A1A1A"/>
        </w:rPr>
        <w:t>）能够从数量级上降低内存延迟的成本这些缓存为了性能重新排列待定内存操作的顺序。也就是说，程序的读写操作不一定会按照它要求处理器的顺序执行。当数据是不可变的，同时</w:t>
      </w:r>
      <w:r>
        <w:rPr>
          <w:rFonts w:ascii="Lucida Sans Unicode" w:hAnsi="Lucida Sans Unicode" w:cs="Lucida Sans Unicode"/>
          <w:color w:val="1A1A1A"/>
        </w:rPr>
        <w:t>/</w:t>
      </w:r>
      <w:r>
        <w:rPr>
          <w:rFonts w:ascii="Lucida Sans Unicode" w:hAnsi="Lucida Sans Unicode" w:cs="Lucida Sans Unicode"/>
          <w:color w:val="1A1A1A"/>
        </w:rPr>
        <w:t>或者数据限制在线程范围内，这些优化是无害的。如果把这些优化与对称多处理（</w:t>
      </w:r>
      <w:r>
        <w:rPr>
          <w:rFonts w:ascii="Lucida Sans Unicode" w:hAnsi="Lucida Sans Unicode" w:cs="Lucida Sans Unicode"/>
          <w:color w:val="1A1A1A"/>
        </w:rPr>
        <w:t>symmetric multi-processing</w:t>
      </w:r>
      <w:r>
        <w:rPr>
          <w:rFonts w:ascii="Lucida Sans Unicode" w:hAnsi="Lucida Sans Unicode" w:cs="Lucida Sans Unicode"/>
          <w:color w:val="1A1A1A"/>
        </w:rPr>
        <w:t>）和共享可变状态（</w:t>
      </w:r>
      <w:r>
        <w:rPr>
          <w:rFonts w:ascii="Lucida Sans Unicode" w:hAnsi="Lucida Sans Unicode" w:cs="Lucida Sans Unicode"/>
          <w:color w:val="1A1A1A"/>
        </w:rPr>
        <w:t>shared mutable state</w:t>
      </w:r>
      <w:r>
        <w:rPr>
          <w:rFonts w:ascii="Lucida Sans Unicode" w:hAnsi="Lucida Sans Unicode" w:cs="Lucida Sans Unicode"/>
          <w:color w:val="1A1A1A"/>
        </w:rPr>
        <w:t>）结合，那么就是一场噩梦。</w:t>
      </w:r>
    </w:p>
    <w:p w:rsidR="007B0628" w:rsidRDefault="007B0628" w:rsidP="007B0628">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当基于共享可变状态的内存操作被重新排序时，程序可能行为不定。一个线程写入的数据可能被其他线程可见，原因是数据写入的顺序不一致。适当的放置内存屏障，通过强制处理器顺序执行待定的内存操作来避免这个问题。</w:t>
      </w:r>
    </w:p>
    <w:p w:rsidR="00CA4DF2" w:rsidRDefault="00CA4DF2" w:rsidP="00CA4DF2">
      <w:pPr>
        <w:pStyle w:val="2"/>
      </w:pPr>
      <w:r>
        <w:rPr>
          <w:rFonts w:hint="eastAsia"/>
        </w:rPr>
        <w:t>138.</w:t>
      </w:r>
      <w:r w:rsidRPr="00CA4DF2">
        <w:t xml:space="preserve"> </w:t>
      </w:r>
      <w:r>
        <w:t>什么是原子操作？</w:t>
      </w:r>
    </w:p>
    <w:p w:rsidR="00CA4DF2" w:rsidRDefault="00CA4DF2" w:rsidP="00CA4DF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原子操作（</w:t>
      </w:r>
      <w:r>
        <w:rPr>
          <w:rFonts w:ascii="Lucida Sans Unicode" w:hAnsi="Lucida Sans Unicode" w:cs="Lucida Sans Unicode"/>
          <w:color w:val="1A1A1A"/>
        </w:rPr>
        <w:t>Atomic Operation</w:t>
      </w:r>
      <w:r>
        <w:rPr>
          <w:rFonts w:ascii="Lucida Sans Unicode" w:hAnsi="Lucida Sans Unicode" w:cs="Lucida Sans Unicode"/>
          <w:color w:val="1A1A1A"/>
        </w:rPr>
        <w:t>），意为</w:t>
      </w:r>
      <w:r>
        <w:rPr>
          <w:rFonts w:ascii="Lucida Sans Unicode" w:hAnsi="Lucida Sans Unicode" w:cs="Lucida Sans Unicode"/>
          <w:color w:val="1A1A1A"/>
        </w:rPr>
        <w:t>”</w:t>
      </w:r>
      <w:r>
        <w:rPr>
          <w:rFonts w:ascii="Lucida Sans Unicode" w:hAnsi="Lucida Sans Unicode" w:cs="Lucida Sans Unicode"/>
          <w:color w:val="1A1A1A"/>
        </w:rPr>
        <w:t>不可被中断的一个或一系列操作</w:t>
      </w:r>
      <w:r>
        <w:rPr>
          <w:rFonts w:ascii="Lucida Sans Unicode" w:hAnsi="Lucida Sans Unicode" w:cs="Lucida Sans Unicode"/>
          <w:color w:val="1A1A1A"/>
        </w:rPr>
        <w:t>”</w:t>
      </w:r>
      <w:r>
        <w:rPr>
          <w:rFonts w:ascii="Lucida Sans Unicode" w:hAnsi="Lucida Sans Unicode" w:cs="Lucida Sans Unicode"/>
          <w:color w:val="1A1A1A"/>
        </w:rPr>
        <w:t>。</w:t>
      </w:r>
    </w:p>
    <w:p w:rsidR="00CA4DF2" w:rsidRDefault="00CA4DF2" w:rsidP="00FA61C5">
      <w:pPr>
        <w:widowControl/>
        <w:numPr>
          <w:ilvl w:val="0"/>
          <w:numId w:val="62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处理器使用基于对缓存加锁或总线加锁的方式，来实现多处理器之间的原子操作。</w:t>
      </w:r>
    </w:p>
    <w:p w:rsidR="00CA4DF2" w:rsidRDefault="00CA4DF2" w:rsidP="00FA61C5">
      <w:pPr>
        <w:widowControl/>
        <w:numPr>
          <w:ilvl w:val="0"/>
          <w:numId w:val="62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在</w:t>
      </w:r>
      <w:r>
        <w:rPr>
          <w:rFonts w:ascii="Lucida Sans Unicode" w:hAnsi="Lucida Sans Unicode" w:cs="Lucida Sans Unicode"/>
          <w:color w:val="1A1A1A"/>
          <w:szCs w:val="21"/>
        </w:rPr>
        <w:t xml:space="preserve"> Java </w:t>
      </w:r>
      <w:r>
        <w:rPr>
          <w:rFonts w:ascii="Lucida Sans Unicode" w:hAnsi="Lucida Sans Unicode" w:cs="Lucida Sans Unicode"/>
          <w:color w:val="1A1A1A"/>
          <w:szCs w:val="21"/>
        </w:rPr>
        <w:t>中，可以通过锁和循环</w:t>
      </w:r>
      <w:r>
        <w:rPr>
          <w:rFonts w:ascii="Lucida Sans Unicode" w:hAnsi="Lucida Sans Unicode" w:cs="Lucida Sans Unicode"/>
          <w:color w:val="1A1A1A"/>
          <w:szCs w:val="21"/>
        </w:rPr>
        <w:t xml:space="preserve"> CAS </w:t>
      </w:r>
      <w:r>
        <w:rPr>
          <w:rFonts w:ascii="Lucida Sans Unicode" w:hAnsi="Lucida Sans Unicode" w:cs="Lucida Sans Unicode"/>
          <w:color w:val="1A1A1A"/>
          <w:szCs w:val="21"/>
        </w:rPr>
        <w:t>的方式来实现原子操作。</w:t>
      </w:r>
      <w:r>
        <w:rPr>
          <w:rFonts w:ascii="Lucida Sans Unicode" w:hAnsi="Lucida Sans Unicode" w:cs="Lucida Sans Unicode"/>
          <w:color w:val="1A1A1A"/>
          <w:szCs w:val="21"/>
        </w:rPr>
        <w:t>CAS</w:t>
      </w:r>
      <w:r>
        <w:rPr>
          <w:rFonts w:ascii="Lucida Sans Unicode" w:hAnsi="Lucida Sans Unicode" w:cs="Lucida Sans Unicode"/>
          <w:color w:val="1A1A1A"/>
          <w:szCs w:val="21"/>
        </w:rPr>
        <w:t>操作</w:t>
      </w:r>
      <w:r>
        <w:rPr>
          <w:rFonts w:ascii="Lucida Sans Unicode" w:hAnsi="Lucida Sans Unicode" w:cs="Lucida Sans Unicode"/>
          <w:color w:val="1A1A1A"/>
          <w:szCs w:val="21"/>
        </w:rPr>
        <w:t xml:space="preserve"> —— Compare &amp; Set </w:t>
      </w:r>
      <w:r>
        <w:rPr>
          <w:rFonts w:ascii="Lucida Sans Unicode" w:hAnsi="Lucida Sans Unicode" w:cs="Lucida Sans Unicode"/>
          <w:color w:val="1A1A1A"/>
          <w:szCs w:val="21"/>
        </w:rPr>
        <w:t>，或是</w:t>
      </w:r>
      <w:r>
        <w:rPr>
          <w:rFonts w:ascii="Lucida Sans Unicode" w:hAnsi="Lucida Sans Unicode" w:cs="Lucida Sans Unicode"/>
          <w:color w:val="1A1A1A"/>
          <w:szCs w:val="21"/>
        </w:rPr>
        <w:t xml:space="preserve"> Compare &amp; Swap </w:t>
      </w:r>
      <w:r>
        <w:rPr>
          <w:rFonts w:ascii="Lucida Sans Unicode" w:hAnsi="Lucida Sans Unicode" w:cs="Lucida Sans Unicode"/>
          <w:color w:val="1A1A1A"/>
          <w:szCs w:val="21"/>
        </w:rPr>
        <w:t>，现在几乎所有的</w:t>
      </w:r>
      <w:r>
        <w:rPr>
          <w:rFonts w:ascii="Lucida Sans Unicode" w:hAnsi="Lucida Sans Unicode" w:cs="Lucida Sans Unicode"/>
          <w:color w:val="1A1A1A"/>
          <w:szCs w:val="21"/>
        </w:rPr>
        <w:t xml:space="preserve"> CPU </w:t>
      </w:r>
      <w:r>
        <w:rPr>
          <w:rFonts w:ascii="Lucida Sans Unicode" w:hAnsi="Lucida Sans Unicode" w:cs="Lucida Sans Unicode"/>
          <w:color w:val="1A1A1A"/>
          <w:szCs w:val="21"/>
        </w:rPr>
        <w:t>指令都支持</w:t>
      </w:r>
      <w:r>
        <w:rPr>
          <w:rFonts w:ascii="Lucida Sans Unicode" w:hAnsi="Lucida Sans Unicode" w:cs="Lucida Sans Unicode"/>
          <w:color w:val="1A1A1A"/>
          <w:szCs w:val="21"/>
        </w:rPr>
        <w:t xml:space="preserve"> CAS </w:t>
      </w:r>
      <w:r>
        <w:rPr>
          <w:rFonts w:ascii="Lucida Sans Unicode" w:hAnsi="Lucida Sans Unicode" w:cs="Lucida Sans Unicode"/>
          <w:color w:val="1A1A1A"/>
          <w:szCs w:val="21"/>
        </w:rPr>
        <w:t>的原子操作。</w:t>
      </w:r>
    </w:p>
    <w:p w:rsidR="00CA4DF2" w:rsidRDefault="00CA4DF2" w:rsidP="00CA4DF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原子操作是指一个不受其他操作影响的操作任务单元。原子操作是在多线程环境下避免数据不一致必须的手段。</w:t>
      </w:r>
    </w:p>
    <w:p w:rsidR="00CA4DF2" w:rsidRDefault="00CA4DF2" w:rsidP="00FA61C5">
      <w:pPr>
        <w:widowControl/>
        <w:numPr>
          <w:ilvl w:val="0"/>
          <w:numId w:val="628"/>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int++</w:t>
      </w:r>
      <w:r>
        <w:rPr>
          <w:rFonts w:ascii="Lucida Sans Unicode" w:hAnsi="Lucida Sans Unicode" w:cs="Lucida Sans Unicode"/>
          <w:color w:val="1A1A1A"/>
          <w:szCs w:val="21"/>
        </w:rPr>
        <w:t> </w:t>
      </w:r>
      <w:r>
        <w:rPr>
          <w:rFonts w:ascii="Lucida Sans Unicode" w:hAnsi="Lucida Sans Unicode" w:cs="Lucida Sans Unicode"/>
          <w:color w:val="1A1A1A"/>
          <w:szCs w:val="21"/>
        </w:rPr>
        <w:t>并不是一个原子操作，所以当一个线程读取它的值并加</w:t>
      </w:r>
      <w:r>
        <w:rPr>
          <w:rFonts w:ascii="Lucida Sans Unicode" w:hAnsi="Lucida Sans Unicode" w:cs="Lucida Sans Unicode"/>
          <w:color w:val="1A1A1A"/>
          <w:szCs w:val="21"/>
        </w:rPr>
        <w:t xml:space="preserve"> 1 </w:t>
      </w:r>
      <w:r>
        <w:rPr>
          <w:rFonts w:ascii="Lucida Sans Unicode" w:hAnsi="Lucida Sans Unicode" w:cs="Lucida Sans Unicode"/>
          <w:color w:val="1A1A1A"/>
          <w:szCs w:val="21"/>
        </w:rPr>
        <w:t>时，另外一个线程有可能会读到之前的值，这就会引发错误。</w:t>
      </w:r>
    </w:p>
    <w:p w:rsidR="00CA4DF2" w:rsidRDefault="00CA4DF2" w:rsidP="00FA61C5">
      <w:pPr>
        <w:widowControl/>
        <w:numPr>
          <w:ilvl w:val="0"/>
          <w:numId w:val="62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为了解决这个问题，必须保证增加操作是原子的，在</w:t>
      </w:r>
      <w:r>
        <w:rPr>
          <w:rFonts w:ascii="Lucida Sans Unicode" w:hAnsi="Lucida Sans Unicode" w:cs="Lucida Sans Unicode"/>
          <w:color w:val="1A1A1A"/>
          <w:szCs w:val="21"/>
        </w:rPr>
        <w:t xml:space="preserve"> JDK5 </w:t>
      </w:r>
      <w:r>
        <w:rPr>
          <w:rFonts w:ascii="Lucida Sans Unicode" w:hAnsi="Lucida Sans Unicode" w:cs="Lucida Sans Unicode"/>
          <w:color w:val="1A1A1A"/>
          <w:szCs w:val="21"/>
        </w:rPr>
        <w:t>之前我们可以使用同步技术来做到这一点。到</w:t>
      </w:r>
      <w:r>
        <w:rPr>
          <w:rFonts w:ascii="Lucida Sans Unicode" w:hAnsi="Lucida Sans Unicode" w:cs="Lucida Sans Unicode"/>
          <w:color w:val="1A1A1A"/>
          <w:szCs w:val="21"/>
        </w:rPr>
        <w:t xml:space="preserve"> JDK5 </w:t>
      </w:r>
      <w:r>
        <w:rPr>
          <w:rFonts w:ascii="Lucida Sans Unicode" w:hAnsi="Lucida Sans Unicode" w:cs="Lucida Sans Unicode"/>
          <w:color w:val="1A1A1A"/>
          <w:szCs w:val="21"/>
        </w:rPr>
        <w:t>后，</w:t>
      </w:r>
      <w:r>
        <w:rPr>
          <w:rStyle w:val="HTML"/>
          <w:rFonts w:ascii="Lucida Console" w:hAnsi="Lucida Console"/>
          <w:color w:val="1A1A1A"/>
          <w:szCs w:val="21"/>
          <w:bdr w:val="single" w:sz="6" w:space="1" w:color="CCCCCC" w:frame="1"/>
          <w:shd w:val="clear" w:color="auto" w:fill="DDDDDD"/>
        </w:rPr>
        <w:t>java.util.concurrent.atomic</w:t>
      </w:r>
      <w:r>
        <w:rPr>
          <w:rFonts w:ascii="Lucida Sans Unicode" w:hAnsi="Lucida Sans Unicode" w:cs="Lucida Sans Unicode"/>
          <w:color w:val="1A1A1A"/>
          <w:szCs w:val="21"/>
        </w:rPr>
        <w:t> </w:t>
      </w:r>
      <w:r>
        <w:rPr>
          <w:rFonts w:ascii="Lucida Sans Unicode" w:hAnsi="Lucida Sans Unicode" w:cs="Lucida Sans Unicode"/>
          <w:color w:val="1A1A1A"/>
          <w:szCs w:val="21"/>
        </w:rPr>
        <w:t>包提供了</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int</w:t>
      </w:r>
      <w:r>
        <w:rPr>
          <w:rFonts w:ascii="Lucida Sans Unicode" w:hAnsi="Lucida Sans Unicode" w:cs="Lucida Sans Unicode"/>
          <w:color w:val="1A1A1A"/>
          <w:szCs w:val="21"/>
        </w:rPr>
        <w:t> </w:t>
      </w:r>
      <w:r>
        <w:rPr>
          <w:rFonts w:ascii="Lucida Sans Unicode" w:hAnsi="Lucida Sans Unicode" w:cs="Lucida Sans Unicode"/>
          <w:color w:val="1A1A1A"/>
          <w:szCs w:val="21"/>
        </w:rPr>
        <w:t>和</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long</w:t>
      </w:r>
      <w:r>
        <w:rPr>
          <w:rFonts w:ascii="Lucida Sans Unicode" w:hAnsi="Lucida Sans Unicode" w:cs="Lucida Sans Unicode"/>
          <w:color w:val="1A1A1A"/>
          <w:szCs w:val="21"/>
        </w:rPr>
        <w:t> </w:t>
      </w:r>
      <w:r>
        <w:rPr>
          <w:rFonts w:ascii="Lucida Sans Unicode" w:hAnsi="Lucida Sans Unicode" w:cs="Lucida Sans Unicode"/>
          <w:color w:val="1A1A1A"/>
          <w:szCs w:val="21"/>
        </w:rPr>
        <w:t>类型的原子包装类，它们可以自动的保证对于他们的操作是原子的并且不需要使用同步。</w:t>
      </w:r>
    </w:p>
    <w:p w:rsidR="00CA4DF2" w:rsidRDefault="00CA4DF2" w:rsidP="00CA4DF2">
      <w:pPr>
        <w:pStyle w:val="a3"/>
        <w:shd w:val="clear" w:color="auto" w:fill="FFFFFF"/>
        <w:spacing w:before="0" w:beforeAutospacing="0" w:after="0" w:afterAutospacing="0"/>
        <w:rPr>
          <w:rFonts w:ascii="Lucida Sans Unicode" w:hAnsi="Lucida Sans Unicode" w:cs="Lucida Sans Unicode"/>
          <w:color w:val="1A1A1A"/>
        </w:rPr>
      </w:pPr>
      <w:r>
        <w:rPr>
          <w:rStyle w:val="HTML"/>
          <w:rFonts w:ascii="Lucida Console" w:hAnsi="Lucida Console"/>
          <w:color w:val="1A1A1A"/>
          <w:sz w:val="21"/>
          <w:szCs w:val="21"/>
          <w:bdr w:val="single" w:sz="6" w:space="1" w:color="CCCCCC" w:frame="1"/>
          <w:shd w:val="clear" w:color="auto" w:fill="DDDDDD"/>
        </w:rPr>
        <w:t>java.util.concurrent</w:t>
      </w:r>
      <w:r>
        <w:rPr>
          <w:rFonts w:ascii="Lucida Sans Unicode" w:hAnsi="Lucida Sans Unicode" w:cs="Lucida Sans Unicode"/>
          <w:color w:val="1A1A1A"/>
        </w:rPr>
        <w:t> </w:t>
      </w:r>
      <w:r>
        <w:rPr>
          <w:rFonts w:ascii="Lucida Sans Unicode" w:hAnsi="Lucida Sans Unicode" w:cs="Lucida Sans Unicode"/>
          <w:color w:val="1A1A1A"/>
        </w:rPr>
        <w:t>这个包里面提供了一组原子类。其基本的特性就是在多线程环境下，当有多个线程同时执行这些类的实例包含的方法时，具有排他性，即当某个线程进入方法，执行其中的指令时，不会被其他线程打断，而别的线程就像自旋锁一样，一直等到该方法执行完成，才由</w:t>
      </w:r>
      <w:r>
        <w:rPr>
          <w:rFonts w:ascii="Lucida Sans Unicode" w:hAnsi="Lucida Sans Unicode" w:cs="Lucida Sans Unicode"/>
          <w:color w:val="1A1A1A"/>
        </w:rPr>
        <w:t xml:space="preserve"> JVM </w:t>
      </w:r>
      <w:r>
        <w:rPr>
          <w:rFonts w:ascii="Lucida Sans Unicode" w:hAnsi="Lucida Sans Unicode" w:cs="Lucida Sans Unicode"/>
          <w:color w:val="1A1A1A"/>
        </w:rPr>
        <w:t>从等待队列中选择一个另一个线程进入，这只是一种逻辑上的理解。</w:t>
      </w:r>
    </w:p>
    <w:p w:rsidR="00CA4DF2" w:rsidRDefault="00CA4DF2" w:rsidP="00FA61C5">
      <w:pPr>
        <w:widowControl/>
        <w:numPr>
          <w:ilvl w:val="0"/>
          <w:numId w:val="62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原子类：</w:t>
      </w:r>
      <w:r>
        <w:rPr>
          <w:rFonts w:ascii="Lucida Sans Unicode" w:hAnsi="Lucida Sans Unicode" w:cs="Lucida Sans Unicode"/>
          <w:color w:val="1A1A1A"/>
          <w:szCs w:val="21"/>
        </w:rPr>
        <w:t>AtomicBoolean</w:t>
      </w:r>
      <w:r>
        <w:rPr>
          <w:rFonts w:ascii="Lucida Sans Unicode" w:hAnsi="Lucida Sans Unicode" w:cs="Lucida Sans Unicode"/>
          <w:color w:val="1A1A1A"/>
          <w:szCs w:val="21"/>
        </w:rPr>
        <w:t>，</w:t>
      </w:r>
      <w:r>
        <w:rPr>
          <w:rFonts w:ascii="Lucida Sans Unicode" w:hAnsi="Lucida Sans Unicode" w:cs="Lucida Sans Unicode"/>
          <w:color w:val="1A1A1A"/>
          <w:szCs w:val="21"/>
        </w:rPr>
        <w:t>AtomicInteger</w:t>
      </w:r>
      <w:r>
        <w:rPr>
          <w:rFonts w:ascii="Lucida Sans Unicode" w:hAnsi="Lucida Sans Unicode" w:cs="Lucida Sans Unicode"/>
          <w:color w:val="1A1A1A"/>
          <w:szCs w:val="21"/>
        </w:rPr>
        <w:t>，</w:t>
      </w:r>
      <w:r>
        <w:rPr>
          <w:rFonts w:ascii="Lucida Sans Unicode" w:hAnsi="Lucida Sans Unicode" w:cs="Lucida Sans Unicode"/>
          <w:color w:val="1A1A1A"/>
          <w:szCs w:val="21"/>
        </w:rPr>
        <w:t>AtomicLong</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AtomicReference </w:t>
      </w:r>
      <w:r>
        <w:rPr>
          <w:rFonts w:ascii="Lucida Sans Unicode" w:hAnsi="Lucida Sans Unicode" w:cs="Lucida Sans Unicode"/>
          <w:color w:val="1A1A1A"/>
          <w:szCs w:val="21"/>
        </w:rPr>
        <w:t>。</w:t>
      </w:r>
    </w:p>
    <w:p w:rsidR="00CA4DF2" w:rsidRDefault="00CA4DF2" w:rsidP="00FA61C5">
      <w:pPr>
        <w:widowControl/>
        <w:numPr>
          <w:ilvl w:val="0"/>
          <w:numId w:val="62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原子数组：</w:t>
      </w:r>
      <w:r>
        <w:rPr>
          <w:rFonts w:ascii="Lucida Sans Unicode" w:hAnsi="Lucida Sans Unicode" w:cs="Lucida Sans Unicode"/>
          <w:color w:val="1A1A1A"/>
          <w:szCs w:val="21"/>
        </w:rPr>
        <w:t>AtomicIntegerArray</w:t>
      </w:r>
      <w:r>
        <w:rPr>
          <w:rFonts w:ascii="Lucida Sans Unicode" w:hAnsi="Lucida Sans Unicode" w:cs="Lucida Sans Unicode"/>
          <w:color w:val="1A1A1A"/>
          <w:szCs w:val="21"/>
        </w:rPr>
        <w:t>，</w:t>
      </w:r>
      <w:r>
        <w:rPr>
          <w:rFonts w:ascii="Lucida Sans Unicode" w:hAnsi="Lucida Sans Unicode" w:cs="Lucida Sans Unicode"/>
          <w:color w:val="1A1A1A"/>
          <w:szCs w:val="21"/>
        </w:rPr>
        <w:t>AtomicLongArray</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AtomicReferenceArray </w:t>
      </w:r>
      <w:r>
        <w:rPr>
          <w:rFonts w:ascii="Lucida Sans Unicode" w:hAnsi="Lucida Sans Unicode" w:cs="Lucida Sans Unicode"/>
          <w:color w:val="1A1A1A"/>
          <w:szCs w:val="21"/>
        </w:rPr>
        <w:t>。</w:t>
      </w:r>
    </w:p>
    <w:p w:rsidR="00CA4DF2" w:rsidRDefault="00CA4DF2" w:rsidP="00FA61C5">
      <w:pPr>
        <w:widowControl/>
        <w:numPr>
          <w:ilvl w:val="0"/>
          <w:numId w:val="62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原子属性更新器：</w:t>
      </w:r>
      <w:r>
        <w:rPr>
          <w:rFonts w:ascii="Lucida Sans Unicode" w:hAnsi="Lucida Sans Unicode" w:cs="Lucida Sans Unicode"/>
          <w:color w:val="1A1A1A"/>
          <w:szCs w:val="21"/>
        </w:rPr>
        <w:t>AtomicLongFieldUpdater</w:t>
      </w:r>
      <w:r>
        <w:rPr>
          <w:rFonts w:ascii="Lucida Sans Unicode" w:hAnsi="Lucida Sans Unicode" w:cs="Lucida Sans Unicode"/>
          <w:color w:val="1A1A1A"/>
          <w:szCs w:val="21"/>
        </w:rPr>
        <w:t>，</w:t>
      </w:r>
      <w:r>
        <w:rPr>
          <w:rFonts w:ascii="Lucida Sans Unicode" w:hAnsi="Lucida Sans Unicode" w:cs="Lucida Sans Unicode"/>
          <w:color w:val="1A1A1A"/>
          <w:szCs w:val="21"/>
        </w:rPr>
        <w:t>AtomicIntegerFieldUpdater</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AtomicReferenceFieldUpdater </w:t>
      </w:r>
      <w:r>
        <w:rPr>
          <w:rFonts w:ascii="Lucida Sans Unicode" w:hAnsi="Lucida Sans Unicode" w:cs="Lucida Sans Unicode"/>
          <w:color w:val="1A1A1A"/>
          <w:szCs w:val="21"/>
        </w:rPr>
        <w:t>。</w:t>
      </w:r>
    </w:p>
    <w:p w:rsidR="00CA4DF2" w:rsidRDefault="00CA4DF2" w:rsidP="00FA61C5">
      <w:pPr>
        <w:widowControl/>
        <w:numPr>
          <w:ilvl w:val="0"/>
          <w:numId w:val="62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解决</w:t>
      </w:r>
      <w:r>
        <w:rPr>
          <w:rFonts w:ascii="Lucida Sans Unicode" w:hAnsi="Lucida Sans Unicode" w:cs="Lucida Sans Unicode"/>
          <w:color w:val="1A1A1A"/>
          <w:szCs w:val="21"/>
        </w:rPr>
        <w:t xml:space="preserve"> ABA </w:t>
      </w:r>
      <w:r>
        <w:rPr>
          <w:rFonts w:ascii="Lucida Sans Unicode" w:hAnsi="Lucida Sans Unicode" w:cs="Lucida Sans Unicode"/>
          <w:color w:val="1A1A1A"/>
          <w:szCs w:val="21"/>
        </w:rPr>
        <w:t>问题的原子类：</w:t>
      </w:r>
      <w:r>
        <w:rPr>
          <w:rFonts w:ascii="Lucida Sans Unicode" w:hAnsi="Lucida Sans Unicode" w:cs="Lucida Sans Unicode"/>
          <w:color w:val="1A1A1A"/>
          <w:szCs w:val="21"/>
        </w:rPr>
        <w:t>AtomicMarkableReference</w:t>
      </w:r>
      <w:r>
        <w:rPr>
          <w:rFonts w:ascii="Lucida Sans Unicode" w:hAnsi="Lucida Sans Unicode" w:cs="Lucida Sans Unicode"/>
          <w:color w:val="1A1A1A"/>
          <w:szCs w:val="21"/>
        </w:rPr>
        <w:t>（通过引入一个</w:t>
      </w:r>
      <w:r>
        <w:rPr>
          <w:rStyle w:val="HTML"/>
          <w:rFonts w:ascii="Lucida Console" w:hAnsi="Lucida Console"/>
          <w:color w:val="1A1A1A"/>
          <w:szCs w:val="21"/>
          <w:bdr w:val="single" w:sz="6" w:space="1" w:color="CCCCCC" w:frame="1"/>
          <w:shd w:val="clear" w:color="auto" w:fill="DDDDDD"/>
        </w:rPr>
        <w:t>boolean</w:t>
      </w:r>
      <w:r>
        <w:rPr>
          <w:rFonts w:ascii="Lucida Sans Unicode" w:hAnsi="Lucida Sans Unicode" w:cs="Lucida Sans Unicode"/>
          <w:color w:val="1A1A1A"/>
          <w:szCs w:val="21"/>
        </w:rPr>
        <w:t> </w:t>
      </w:r>
      <w:r>
        <w:rPr>
          <w:rFonts w:ascii="Lucida Sans Unicode" w:hAnsi="Lucida Sans Unicode" w:cs="Lucida Sans Unicode"/>
          <w:color w:val="1A1A1A"/>
          <w:szCs w:val="21"/>
        </w:rPr>
        <w:t>来反映中间有没有变过），</w:t>
      </w:r>
      <w:r>
        <w:rPr>
          <w:rFonts w:ascii="Lucida Sans Unicode" w:hAnsi="Lucida Sans Unicode" w:cs="Lucida Sans Unicode"/>
          <w:color w:val="1A1A1A"/>
          <w:szCs w:val="21"/>
        </w:rPr>
        <w:t>AtomicStampedReference</w:t>
      </w:r>
      <w:r>
        <w:rPr>
          <w:rFonts w:ascii="Lucida Sans Unicode" w:hAnsi="Lucida Sans Unicode" w:cs="Lucida Sans Unicode"/>
          <w:color w:val="1A1A1A"/>
          <w:szCs w:val="21"/>
        </w:rPr>
        <w:t>（通过引入一个</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int</w:t>
      </w:r>
      <w:r>
        <w:rPr>
          <w:rFonts w:ascii="Lucida Sans Unicode" w:hAnsi="Lucida Sans Unicode" w:cs="Lucida Sans Unicode"/>
          <w:color w:val="1A1A1A"/>
          <w:szCs w:val="21"/>
        </w:rPr>
        <w:t> </w:t>
      </w:r>
      <w:r>
        <w:rPr>
          <w:rFonts w:ascii="Lucida Sans Unicode" w:hAnsi="Lucida Sans Unicode" w:cs="Lucida Sans Unicode"/>
          <w:color w:val="1A1A1A"/>
          <w:szCs w:val="21"/>
        </w:rPr>
        <w:t>来累加来反映中间有没有变过）。</w:t>
      </w:r>
    </w:p>
    <w:p w:rsidR="00CA4DF2" w:rsidRDefault="00CA4DF2" w:rsidP="00CA4DF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关于</w:t>
      </w:r>
      <w:r>
        <w:rPr>
          <w:rFonts w:ascii="Lucida Sans Unicode" w:hAnsi="Lucida Sans Unicode" w:cs="Lucida Sans Unicode"/>
          <w:color w:val="1A1A1A"/>
        </w:rPr>
        <w:t xml:space="preserve"> CAS </w:t>
      </w:r>
      <w:r>
        <w:rPr>
          <w:rFonts w:ascii="Lucida Sans Unicode" w:hAnsi="Lucida Sans Unicode" w:cs="Lucida Sans Unicode"/>
          <w:color w:val="1A1A1A"/>
        </w:rPr>
        <w:t>的内容，建议胖友在看看</w:t>
      </w:r>
      <w:r>
        <w:rPr>
          <w:rFonts w:ascii="Lucida Sans Unicode" w:hAnsi="Lucida Sans Unicode" w:cs="Lucida Sans Unicode"/>
          <w:color w:val="1A1A1A"/>
        </w:rPr>
        <w:t> </w:t>
      </w:r>
      <w:hyperlink r:id="rId152" w:tgtFrame="_blank" w:history="1">
        <w:r>
          <w:rPr>
            <w:rStyle w:val="a5"/>
            <w:rFonts w:ascii="Lucida Sans Unicode" w:hAnsi="Lucida Sans Unicode" w:cs="Lucida Sans Unicode"/>
            <w:color w:val="0088CC"/>
          </w:rPr>
          <w:t>《【死磕</w:t>
        </w:r>
        <w:r>
          <w:rPr>
            <w:rStyle w:val="a5"/>
            <w:rFonts w:ascii="Lucida Sans Unicode" w:hAnsi="Lucida Sans Unicode" w:cs="Lucida Sans Unicode"/>
            <w:color w:val="0088CC"/>
          </w:rPr>
          <w:t xml:space="preserve"> Java </w:t>
        </w:r>
        <w:r>
          <w:rPr>
            <w:rStyle w:val="a5"/>
            <w:rFonts w:ascii="Lucida Sans Unicode" w:hAnsi="Lucida Sans Unicode" w:cs="Lucida Sans Unicode"/>
            <w:color w:val="0088CC"/>
          </w:rPr>
          <w:t>并发】</w:t>
        </w:r>
        <w:r>
          <w:rPr>
            <w:rStyle w:val="a5"/>
            <w:rFonts w:ascii="Lucida Sans Unicode" w:hAnsi="Lucida Sans Unicode" w:cs="Lucida Sans Unicode"/>
            <w:color w:val="0088CC"/>
          </w:rPr>
          <w:t xml:space="preserve">—- </w:t>
        </w:r>
        <w:r>
          <w:rPr>
            <w:rStyle w:val="a5"/>
            <w:rFonts w:ascii="Lucida Sans Unicode" w:hAnsi="Lucida Sans Unicode" w:cs="Lucida Sans Unicode"/>
            <w:color w:val="0088CC"/>
          </w:rPr>
          <w:t>深入分析</w:t>
        </w:r>
        <w:r>
          <w:rPr>
            <w:rStyle w:val="a5"/>
            <w:rFonts w:ascii="Lucida Sans Unicode" w:hAnsi="Lucida Sans Unicode" w:cs="Lucida Sans Unicode"/>
            <w:color w:val="0088CC"/>
          </w:rPr>
          <w:t xml:space="preserve"> CAS</w:t>
        </w:r>
        <w:r>
          <w:rPr>
            <w:rStyle w:val="a5"/>
            <w:rFonts w:ascii="Lucida Sans Unicode" w:hAnsi="Lucida Sans Unicode" w:cs="Lucida Sans Unicode"/>
            <w:color w:val="0088CC"/>
          </w:rPr>
          <w:t>》</w:t>
        </w:r>
      </w:hyperlink>
      <w:r>
        <w:rPr>
          <w:rFonts w:ascii="Lucida Sans Unicode" w:hAnsi="Lucida Sans Unicode" w:cs="Lucida Sans Unicode"/>
          <w:color w:val="1A1A1A"/>
        </w:rPr>
        <w:t> </w:t>
      </w:r>
      <w:r>
        <w:rPr>
          <w:rFonts w:ascii="Lucida Sans Unicode" w:hAnsi="Lucida Sans Unicode" w:cs="Lucida Sans Unicode"/>
          <w:color w:val="1A1A1A"/>
        </w:rPr>
        <w:t>。</w:t>
      </w:r>
    </w:p>
    <w:p w:rsidR="00450541" w:rsidRDefault="00CA4DF2" w:rsidP="00CA4DF2">
      <w:pPr>
        <w:pStyle w:val="2"/>
      </w:pPr>
      <w:r>
        <w:rPr>
          <w:rFonts w:hint="eastAsia"/>
        </w:rPr>
        <w:t>139.CAS</w:t>
      </w:r>
    </w:p>
    <w:p w:rsidR="00CA4DF2" w:rsidRDefault="00CA4DF2" w:rsidP="00CA4DF2">
      <w:r>
        <w:rPr>
          <w:rFonts w:hint="eastAsia"/>
        </w:rPr>
        <w:t>CAS的出现解决了Synchronized的直接阻塞问题，他的原理是让当前线程保持忙碌状态，并利用底层的“比较并交换”的原子命令，实现了无锁并发，但是效率相比直接阻塞的提升，缺点也显而易见，就是线程要一直保持忙碌状态进行了大量的无用计算，占用了CPU的计算资源，线程争抢资源比较严重时CAS的失败概率会很大，从而影响程序的效率和吞吐。</w:t>
      </w:r>
    </w:p>
    <w:p w:rsidR="00CA4DF2" w:rsidRPr="00CA4DF2" w:rsidRDefault="00CA4DF2" w:rsidP="00CA4DF2"/>
    <w:p w:rsidR="00CA4DF2" w:rsidRDefault="00CA4DF2" w:rsidP="00CA4DF2">
      <w:pPr>
        <w:pStyle w:val="3"/>
      </w:pPr>
      <w:r>
        <w:t>CAS 操作有什么缺点？</w:t>
      </w:r>
    </w:p>
    <w:p w:rsidR="00CA4DF2" w:rsidRDefault="00CA4DF2" w:rsidP="00CA4DF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1</w:t>
      </w:r>
      <w:r>
        <w:rPr>
          <w:rFonts w:ascii="Lucida Sans Unicode" w:hAnsi="Lucida Sans Unicode" w:cs="Lucida Sans Unicode"/>
          <w:color w:val="1A1A1A"/>
        </w:rPr>
        <w:t>）</w:t>
      </w:r>
      <w:r>
        <w:rPr>
          <w:rStyle w:val="a4"/>
          <w:rFonts w:ascii="Lucida Sans Unicode" w:hAnsi="Lucida Sans Unicode" w:cs="Lucida Sans Unicode"/>
          <w:color w:val="1A1A1A"/>
        </w:rPr>
        <w:t xml:space="preserve">ABA </w:t>
      </w:r>
      <w:r>
        <w:rPr>
          <w:rStyle w:val="a4"/>
          <w:rFonts w:ascii="Lucida Sans Unicode" w:hAnsi="Lucida Sans Unicode" w:cs="Lucida Sans Unicode"/>
          <w:color w:val="1A1A1A"/>
        </w:rPr>
        <w:t>问题</w:t>
      </w:r>
    </w:p>
    <w:p w:rsidR="00CA4DF2" w:rsidRDefault="00CA4DF2" w:rsidP="00CA4DF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比如说一个线程</w:t>
      </w:r>
      <w:r>
        <w:rPr>
          <w:rFonts w:ascii="Lucida Sans Unicode" w:hAnsi="Lucida Sans Unicode" w:cs="Lucida Sans Unicode"/>
          <w:color w:val="1A1A1A"/>
        </w:rPr>
        <w:t xml:space="preserve"> one </w:t>
      </w:r>
      <w:r>
        <w:rPr>
          <w:rFonts w:ascii="Lucida Sans Unicode" w:hAnsi="Lucida Sans Unicode" w:cs="Lucida Sans Unicode"/>
          <w:color w:val="1A1A1A"/>
        </w:rPr>
        <w:t>从内存位置</w:t>
      </w:r>
      <w:r>
        <w:rPr>
          <w:rFonts w:ascii="Lucida Sans Unicode" w:hAnsi="Lucida Sans Unicode" w:cs="Lucida Sans Unicode"/>
          <w:color w:val="1A1A1A"/>
        </w:rPr>
        <w:t xml:space="preserve"> V </w:t>
      </w:r>
      <w:r>
        <w:rPr>
          <w:rFonts w:ascii="Lucida Sans Unicode" w:hAnsi="Lucida Sans Unicode" w:cs="Lucida Sans Unicode"/>
          <w:color w:val="1A1A1A"/>
        </w:rPr>
        <w:t>中取出</w:t>
      </w:r>
      <w:r>
        <w:rPr>
          <w:rFonts w:ascii="Lucida Sans Unicode" w:hAnsi="Lucida Sans Unicode" w:cs="Lucida Sans Unicode"/>
          <w:color w:val="1A1A1A"/>
        </w:rPr>
        <w:t xml:space="preserve"> A </w:t>
      </w:r>
      <w:r>
        <w:rPr>
          <w:rFonts w:ascii="Lucida Sans Unicode" w:hAnsi="Lucida Sans Unicode" w:cs="Lucida Sans Unicode"/>
          <w:color w:val="1A1A1A"/>
        </w:rPr>
        <w:t>，这时候另一个线程</w:t>
      </w:r>
      <w:r>
        <w:rPr>
          <w:rFonts w:ascii="Lucida Sans Unicode" w:hAnsi="Lucida Sans Unicode" w:cs="Lucida Sans Unicode"/>
          <w:color w:val="1A1A1A"/>
        </w:rPr>
        <w:t xml:space="preserve"> two </w:t>
      </w:r>
      <w:r>
        <w:rPr>
          <w:rFonts w:ascii="Lucida Sans Unicode" w:hAnsi="Lucida Sans Unicode" w:cs="Lucida Sans Unicode"/>
          <w:color w:val="1A1A1A"/>
        </w:rPr>
        <w:t>也从内存中取出</w:t>
      </w:r>
      <w:r>
        <w:rPr>
          <w:rFonts w:ascii="Lucida Sans Unicode" w:hAnsi="Lucida Sans Unicode" w:cs="Lucida Sans Unicode"/>
          <w:color w:val="1A1A1A"/>
        </w:rPr>
        <w:t xml:space="preserve"> A </w:t>
      </w:r>
      <w:r>
        <w:rPr>
          <w:rFonts w:ascii="Lucida Sans Unicode" w:hAnsi="Lucida Sans Unicode" w:cs="Lucida Sans Unicode"/>
          <w:color w:val="1A1A1A"/>
        </w:rPr>
        <w:t>，并且</w:t>
      </w:r>
      <w:r>
        <w:rPr>
          <w:rFonts w:ascii="Lucida Sans Unicode" w:hAnsi="Lucida Sans Unicode" w:cs="Lucida Sans Unicode"/>
          <w:color w:val="1A1A1A"/>
        </w:rPr>
        <w:t xml:space="preserve"> two </w:t>
      </w:r>
      <w:r>
        <w:rPr>
          <w:rFonts w:ascii="Lucida Sans Unicode" w:hAnsi="Lucida Sans Unicode" w:cs="Lucida Sans Unicode"/>
          <w:color w:val="1A1A1A"/>
        </w:rPr>
        <w:t>进行了一些操作变成了</w:t>
      </w:r>
      <w:r>
        <w:rPr>
          <w:rFonts w:ascii="Lucida Sans Unicode" w:hAnsi="Lucida Sans Unicode" w:cs="Lucida Sans Unicode"/>
          <w:color w:val="1A1A1A"/>
        </w:rPr>
        <w:t xml:space="preserve"> B </w:t>
      </w:r>
      <w:r>
        <w:rPr>
          <w:rFonts w:ascii="Lucida Sans Unicode" w:hAnsi="Lucida Sans Unicode" w:cs="Lucida Sans Unicode"/>
          <w:color w:val="1A1A1A"/>
        </w:rPr>
        <w:t>，然后</w:t>
      </w:r>
      <w:r>
        <w:rPr>
          <w:rFonts w:ascii="Lucida Sans Unicode" w:hAnsi="Lucida Sans Unicode" w:cs="Lucida Sans Unicode"/>
          <w:color w:val="1A1A1A"/>
        </w:rPr>
        <w:t xml:space="preserve"> two </w:t>
      </w:r>
      <w:r>
        <w:rPr>
          <w:rFonts w:ascii="Lucida Sans Unicode" w:hAnsi="Lucida Sans Unicode" w:cs="Lucida Sans Unicode"/>
          <w:color w:val="1A1A1A"/>
        </w:rPr>
        <w:t>又将</w:t>
      </w:r>
      <w:r>
        <w:rPr>
          <w:rFonts w:ascii="Lucida Sans Unicode" w:hAnsi="Lucida Sans Unicode" w:cs="Lucida Sans Unicode"/>
          <w:color w:val="1A1A1A"/>
        </w:rPr>
        <w:t xml:space="preserve"> V </w:t>
      </w:r>
      <w:r>
        <w:rPr>
          <w:rFonts w:ascii="Lucida Sans Unicode" w:hAnsi="Lucida Sans Unicode" w:cs="Lucida Sans Unicode"/>
          <w:color w:val="1A1A1A"/>
        </w:rPr>
        <w:t>位置的数据变成</w:t>
      </w:r>
      <w:r>
        <w:rPr>
          <w:rFonts w:ascii="Lucida Sans Unicode" w:hAnsi="Lucida Sans Unicode" w:cs="Lucida Sans Unicode"/>
          <w:color w:val="1A1A1A"/>
        </w:rPr>
        <w:t xml:space="preserve"> A </w:t>
      </w:r>
      <w:r>
        <w:rPr>
          <w:rFonts w:ascii="Lucida Sans Unicode" w:hAnsi="Lucida Sans Unicode" w:cs="Lucida Sans Unicode"/>
          <w:color w:val="1A1A1A"/>
        </w:rPr>
        <w:t>，这时候线程</w:t>
      </w:r>
      <w:r>
        <w:rPr>
          <w:rFonts w:ascii="Lucida Sans Unicode" w:hAnsi="Lucida Sans Unicode" w:cs="Lucida Sans Unicode"/>
          <w:color w:val="1A1A1A"/>
        </w:rPr>
        <w:t xml:space="preserve"> one </w:t>
      </w:r>
      <w:r>
        <w:rPr>
          <w:rFonts w:ascii="Lucida Sans Unicode" w:hAnsi="Lucida Sans Unicode" w:cs="Lucida Sans Unicode"/>
          <w:color w:val="1A1A1A"/>
        </w:rPr>
        <w:t>进行</w:t>
      </w:r>
      <w:r>
        <w:rPr>
          <w:rFonts w:ascii="Lucida Sans Unicode" w:hAnsi="Lucida Sans Unicode" w:cs="Lucida Sans Unicode"/>
          <w:color w:val="1A1A1A"/>
        </w:rPr>
        <w:t xml:space="preserve"> CAS </w:t>
      </w:r>
      <w:r>
        <w:rPr>
          <w:rFonts w:ascii="Lucida Sans Unicode" w:hAnsi="Lucida Sans Unicode" w:cs="Lucida Sans Unicode"/>
          <w:color w:val="1A1A1A"/>
        </w:rPr>
        <w:t>操作发现内存中仍然是</w:t>
      </w:r>
      <w:r>
        <w:rPr>
          <w:rFonts w:ascii="Lucida Sans Unicode" w:hAnsi="Lucida Sans Unicode" w:cs="Lucida Sans Unicode"/>
          <w:color w:val="1A1A1A"/>
        </w:rPr>
        <w:t xml:space="preserve"> A </w:t>
      </w:r>
      <w:r>
        <w:rPr>
          <w:rFonts w:ascii="Lucida Sans Unicode" w:hAnsi="Lucida Sans Unicode" w:cs="Lucida Sans Unicode"/>
          <w:color w:val="1A1A1A"/>
        </w:rPr>
        <w:t>，然后</w:t>
      </w:r>
      <w:r>
        <w:rPr>
          <w:rFonts w:ascii="Lucida Sans Unicode" w:hAnsi="Lucida Sans Unicode" w:cs="Lucida Sans Unicode"/>
          <w:color w:val="1A1A1A"/>
        </w:rPr>
        <w:t xml:space="preserve"> one </w:t>
      </w:r>
      <w:r>
        <w:rPr>
          <w:rFonts w:ascii="Lucida Sans Unicode" w:hAnsi="Lucida Sans Unicode" w:cs="Lucida Sans Unicode"/>
          <w:color w:val="1A1A1A"/>
        </w:rPr>
        <w:t>操作成功。尽管线程</w:t>
      </w:r>
      <w:r>
        <w:rPr>
          <w:rFonts w:ascii="Lucida Sans Unicode" w:hAnsi="Lucida Sans Unicode" w:cs="Lucida Sans Unicode"/>
          <w:color w:val="1A1A1A"/>
        </w:rPr>
        <w:t xml:space="preserve"> one </w:t>
      </w:r>
      <w:r>
        <w:rPr>
          <w:rFonts w:ascii="Lucida Sans Unicode" w:hAnsi="Lucida Sans Unicode" w:cs="Lucida Sans Unicode"/>
          <w:color w:val="1A1A1A"/>
        </w:rPr>
        <w:t>的</w:t>
      </w:r>
      <w:r>
        <w:rPr>
          <w:rFonts w:ascii="Lucida Sans Unicode" w:hAnsi="Lucida Sans Unicode" w:cs="Lucida Sans Unicode"/>
          <w:color w:val="1A1A1A"/>
        </w:rPr>
        <w:t xml:space="preserve"> CAS </w:t>
      </w:r>
      <w:r>
        <w:rPr>
          <w:rFonts w:ascii="Lucida Sans Unicode" w:hAnsi="Lucida Sans Unicode" w:cs="Lucida Sans Unicode"/>
          <w:color w:val="1A1A1A"/>
        </w:rPr>
        <w:t>操作成功，但可能存在潜藏的问题。</w:t>
      </w:r>
    </w:p>
    <w:p w:rsidR="00CA4DF2" w:rsidRDefault="00CA4DF2" w:rsidP="00CA4DF2">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从</w:t>
      </w:r>
      <w:r>
        <w:rPr>
          <w:rFonts w:ascii="Lucida Sans Unicode" w:hAnsi="Lucida Sans Unicode" w:cs="Lucida Sans Unicode"/>
          <w:color w:val="1A1A1A"/>
        </w:rPr>
        <w:t xml:space="preserve"> Java5 </w:t>
      </w:r>
      <w:r>
        <w:rPr>
          <w:rFonts w:ascii="Lucida Sans Unicode" w:hAnsi="Lucida Sans Unicode" w:cs="Lucida Sans Unicode"/>
          <w:color w:val="1A1A1A"/>
        </w:rPr>
        <w:t>开始</w:t>
      </w:r>
      <w:r>
        <w:rPr>
          <w:rFonts w:ascii="Lucida Sans Unicode" w:hAnsi="Lucida Sans Unicode" w:cs="Lucida Sans Unicode"/>
          <w:color w:val="1A1A1A"/>
        </w:rPr>
        <w:t xml:space="preserve"> JDK </w:t>
      </w:r>
      <w:r>
        <w:rPr>
          <w:rFonts w:ascii="Lucida Sans Unicode" w:hAnsi="Lucida Sans Unicode" w:cs="Lucida Sans Unicode"/>
          <w:color w:val="1A1A1A"/>
        </w:rPr>
        <w:t>的</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atomic</w:t>
      </w:r>
      <w:r>
        <w:rPr>
          <w:rFonts w:ascii="Lucida Sans Unicode" w:hAnsi="Lucida Sans Unicode" w:cs="Lucida Sans Unicode"/>
          <w:color w:val="1A1A1A"/>
        </w:rPr>
        <w:t>包里提供了一个类</w:t>
      </w:r>
      <w:r>
        <w:rPr>
          <w:rFonts w:ascii="Lucida Sans Unicode" w:hAnsi="Lucida Sans Unicode" w:cs="Lucida Sans Unicode"/>
          <w:color w:val="1A1A1A"/>
        </w:rPr>
        <w:t xml:space="preserve"> AtomicStampedReference </w:t>
      </w:r>
      <w:r>
        <w:rPr>
          <w:rFonts w:ascii="Lucida Sans Unicode" w:hAnsi="Lucida Sans Unicode" w:cs="Lucida Sans Unicode"/>
          <w:color w:val="1A1A1A"/>
        </w:rPr>
        <w:t>来解决</w:t>
      </w:r>
      <w:r>
        <w:rPr>
          <w:rFonts w:ascii="Lucida Sans Unicode" w:hAnsi="Lucida Sans Unicode" w:cs="Lucida Sans Unicode"/>
          <w:color w:val="1A1A1A"/>
        </w:rPr>
        <w:t xml:space="preserve"> ABA </w:t>
      </w:r>
      <w:r>
        <w:rPr>
          <w:rFonts w:ascii="Lucida Sans Unicode" w:hAnsi="Lucida Sans Unicode" w:cs="Lucida Sans Unicode"/>
          <w:color w:val="1A1A1A"/>
        </w:rPr>
        <w:t>问题。</w:t>
      </w:r>
    </w:p>
    <w:p w:rsidR="00CA4DF2" w:rsidRDefault="00CA4DF2" w:rsidP="00CA4DF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2</w:t>
      </w:r>
      <w:r>
        <w:rPr>
          <w:rFonts w:ascii="Lucida Sans Unicode" w:hAnsi="Lucida Sans Unicode" w:cs="Lucida Sans Unicode"/>
          <w:color w:val="1A1A1A"/>
        </w:rPr>
        <w:t>）</w:t>
      </w:r>
      <w:r>
        <w:rPr>
          <w:rStyle w:val="a4"/>
          <w:rFonts w:ascii="Lucida Sans Unicode" w:hAnsi="Lucida Sans Unicode" w:cs="Lucida Sans Unicode"/>
          <w:color w:val="1A1A1A"/>
        </w:rPr>
        <w:t>循环时间长开销大</w:t>
      </w:r>
    </w:p>
    <w:p w:rsidR="00CA4DF2" w:rsidRDefault="00CA4DF2" w:rsidP="00CA4DF2">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对于资源竞争严重（线程冲突严重）的情况，</w:t>
      </w:r>
      <w:r>
        <w:rPr>
          <w:rFonts w:ascii="Lucida Sans Unicode" w:hAnsi="Lucida Sans Unicode" w:cs="Lucida Sans Unicode"/>
          <w:color w:val="1A1A1A"/>
        </w:rPr>
        <w:t xml:space="preserve">CAS </w:t>
      </w:r>
      <w:r>
        <w:rPr>
          <w:rFonts w:ascii="Lucida Sans Unicode" w:hAnsi="Lucida Sans Unicode" w:cs="Lucida Sans Unicode"/>
          <w:color w:val="1A1A1A"/>
        </w:rPr>
        <w:t>自旋的概率会比较大，从而浪费更多的</w:t>
      </w:r>
      <w:r>
        <w:rPr>
          <w:rFonts w:ascii="Lucida Sans Unicode" w:hAnsi="Lucida Sans Unicode" w:cs="Lucida Sans Unicode"/>
          <w:color w:val="1A1A1A"/>
        </w:rPr>
        <w:t xml:space="preserve"> CPU </w:t>
      </w:r>
      <w:r>
        <w:rPr>
          <w:rFonts w:ascii="Lucida Sans Unicode" w:hAnsi="Lucida Sans Unicode" w:cs="Lucida Sans Unicode"/>
          <w:color w:val="1A1A1A"/>
        </w:rPr>
        <w:t>资源，效率低于</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synchronized</w:t>
      </w:r>
      <w:r>
        <w:rPr>
          <w:rFonts w:ascii="Lucida Sans Unicode" w:hAnsi="Lucida Sans Unicode" w:cs="Lucida Sans Unicode"/>
          <w:color w:val="1A1A1A"/>
        </w:rPr>
        <w:t> </w:t>
      </w:r>
      <w:r>
        <w:rPr>
          <w:rFonts w:ascii="Lucida Sans Unicode" w:hAnsi="Lucida Sans Unicode" w:cs="Lucida Sans Unicode"/>
          <w:color w:val="1A1A1A"/>
        </w:rPr>
        <w:t>。</w:t>
      </w:r>
    </w:p>
    <w:p w:rsidR="00CA4DF2" w:rsidRDefault="00CA4DF2" w:rsidP="00CA4DF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3</w:t>
      </w:r>
      <w:r>
        <w:rPr>
          <w:rFonts w:ascii="Lucida Sans Unicode" w:hAnsi="Lucida Sans Unicode" w:cs="Lucida Sans Unicode"/>
          <w:color w:val="1A1A1A"/>
        </w:rPr>
        <w:t>）</w:t>
      </w:r>
      <w:r>
        <w:rPr>
          <w:rStyle w:val="a4"/>
          <w:rFonts w:ascii="Lucida Sans Unicode" w:hAnsi="Lucida Sans Unicode" w:cs="Lucida Sans Unicode"/>
          <w:color w:val="1A1A1A"/>
        </w:rPr>
        <w:t>只能保证一个共享变量的原子操作</w:t>
      </w:r>
    </w:p>
    <w:p w:rsidR="00CA4DF2" w:rsidRDefault="00CA4DF2" w:rsidP="00CA4DF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当对一个共享变量执行操作时，我们可以使用循环</w:t>
      </w:r>
      <w:r>
        <w:rPr>
          <w:rFonts w:ascii="Lucida Sans Unicode" w:hAnsi="Lucida Sans Unicode" w:cs="Lucida Sans Unicode"/>
          <w:color w:val="1A1A1A"/>
        </w:rPr>
        <w:t xml:space="preserve"> CAS </w:t>
      </w:r>
      <w:r>
        <w:rPr>
          <w:rFonts w:ascii="Lucida Sans Unicode" w:hAnsi="Lucida Sans Unicode" w:cs="Lucida Sans Unicode"/>
          <w:color w:val="1A1A1A"/>
        </w:rPr>
        <w:t>的方式来保证原子操作，但是对多个共享变量操作时，循环</w:t>
      </w:r>
      <w:r>
        <w:rPr>
          <w:rFonts w:ascii="Lucida Sans Unicode" w:hAnsi="Lucida Sans Unicode" w:cs="Lucida Sans Unicode"/>
          <w:color w:val="1A1A1A"/>
        </w:rPr>
        <w:t xml:space="preserve"> CAS </w:t>
      </w:r>
      <w:r>
        <w:rPr>
          <w:rFonts w:ascii="Lucida Sans Unicode" w:hAnsi="Lucida Sans Unicode" w:cs="Lucida Sans Unicode"/>
          <w:color w:val="1A1A1A"/>
        </w:rPr>
        <w:t>就无法保证操作的原子性，这个时候就可以用锁。</w:t>
      </w:r>
    </w:p>
    <w:p w:rsidR="003219E7" w:rsidRDefault="003219E7" w:rsidP="003219E7">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26.</w:t>
      </w:r>
      <w:r>
        <w:rPr>
          <w:rFonts w:ascii="Arial" w:hAnsi="Arial" w:cs="Arial"/>
          <w:b w:val="0"/>
          <w:bCs w:val="0"/>
          <w:color w:val="333333"/>
          <w:sz w:val="30"/>
          <w:szCs w:val="30"/>
        </w:rPr>
        <w:t>线程同步的几种方式</w:t>
      </w:r>
    </w:p>
    <w:p w:rsidR="003219E7" w:rsidRDefault="003219E7" w:rsidP="003219E7">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synchronized</w:t>
      </w:r>
      <w:r>
        <w:rPr>
          <w:rFonts w:ascii="Arial" w:hAnsi="Arial" w:cs="Arial"/>
          <w:color w:val="333333"/>
          <w:sz w:val="21"/>
          <w:szCs w:val="21"/>
        </w:rPr>
        <w:t>修饰</w:t>
      </w:r>
      <w:r>
        <w:rPr>
          <w:rFonts w:ascii="Arial" w:hAnsi="Arial" w:cs="Arial"/>
          <w:color w:val="333333"/>
          <w:sz w:val="21"/>
          <w:szCs w:val="21"/>
        </w:rPr>
        <w:br/>
        <w:t>volatile</w:t>
      </w:r>
      <w:r>
        <w:rPr>
          <w:rFonts w:ascii="Arial" w:hAnsi="Arial" w:cs="Arial"/>
          <w:color w:val="333333"/>
          <w:sz w:val="21"/>
          <w:szCs w:val="21"/>
        </w:rPr>
        <w:t>实现同步（只能保证可见性，不能保证原子性）</w:t>
      </w:r>
      <w:r>
        <w:rPr>
          <w:rFonts w:ascii="Arial" w:hAnsi="Arial" w:cs="Arial"/>
          <w:color w:val="333333"/>
          <w:sz w:val="21"/>
          <w:szCs w:val="21"/>
        </w:rPr>
        <w:br/>
      </w:r>
      <w:r>
        <w:rPr>
          <w:rFonts w:ascii="Arial" w:hAnsi="Arial" w:cs="Arial"/>
          <w:color w:val="333333"/>
          <w:sz w:val="21"/>
          <w:szCs w:val="21"/>
        </w:rPr>
        <w:t>使用局部变量</w:t>
      </w:r>
      <w:r>
        <w:rPr>
          <w:rFonts w:ascii="Arial" w:hAnsi="Arial" w:cs="Arial"/>
          <w:color w:val="333333"/>
          <w:sz w:val="21"/>
          <w:szCs w:val="21"/>
        </w:rPr>
        <w:t>ThreadLocal</w:t>
      </w:r>
      <w:r>
        <w:rPr>
          <w:rFonts w:ascii="Arial" w:hAnsi="Arial" w:cs="Arial"/>
          <w:color w:val="333333"/>
          <w:sz w:val="21"/>
          <w:szCs w:val="21"/>
        </w:rPr>
        <w:br/>
      </w:r>
      <w:r>
        <w:rPr>
          <w:rFonts w:ascii="Arial" w:hAnsi="Arial" w:cs="Arial"/>
          <w:color w:val="333333"/>
          <w:sz w:val="21"/>
          <w:szCs w:val="21"/>
        </w:rPr>
        <w:t>使用原子类（</w:t>
      </w:r>
      <w:r>
        <w:rPr>
          <w:rFonts w:ascii="Arial" w:hAnsi="Arial" w:cs="Arial"/>
          <w:color w:val="333333"/>
          <w:sz w:val="21"/>
          <w:szCs w:val="21"/>
        </w:rPr>
        <w:t>AtomicInteger</w:t>
      </w:r>
      <w:r>
        <w:rPr>
          <w:rFonts w:ascii="Arial" w:hAnsi="Arial" w:cs="Arial"/>
          <w:color w:val="333333"/>
          <w:sz w:val="21"/>
          <w:szCs w:val="21"/>
        </w:rPr>
        <w:t>、</w:t>
      </w:r>
      <w:r>
        <w:rPr>
          <w:rFonts w:ascii="Arial" w:hAnsi="Arial" w:cs="Arial"/>
          <w:color w:val="333333"/>
          <w:sz w:val="21"/>
          <w:szCs w:val="21"/>
        </w:rPr>
        <w:t>AtomicBoolean……</w:t>
      </w:r>
      <w:r>
        <w:rPr>
          <w:rFonts w:ascii="Arial" w:hAnsi="Arial" w:cs="Arial"/>
          <w:color w:val="333333"/>
          <w:sz w:val="21"/>
          <w:szCs w:val="21"/>
        </w:rPr>
        <w:t>）</w:t>
      </w:r>
      <w:r>
        <w:rPr>
          <w:rFonts w:ascii="Arial" w:hAnsi="Arial" w:cs="Arial"/>
          <w:color w:val="333333"/>
          <w:sz w:val="21"/>
          <w:szCs w:val="21"/>
        </w:rPr>
        <w:br/>
      </w:r>
      <w:r>
        <w:rPr>
          <w:rFonts w:ascii="Arial" w:hAnsi="Arial" w:cs="Arial"/>
          <w:color w:val="333333"/>
          <w:sz w:val="21"/>
          <w:szCs w:val="21"/>
        </w:rPr>
        <w:t>使用</w:t>
      </w:r>
      <w:r>
        <w:rPr>
          <w:rFonts w:ascii="Arial" w:hAnsi="Arial" w:cs="Arial"/>
          <w:color w:val="333333"/>
          <w:sz w:val="21"/>
          <w:szCs w:val="21"/>
        </w:rPr>
        <w:t>Lock</w:t>
      </w:r>
      <w:r>
        <w:rPr>
          <w:rFonts w:ascii="Arial" w:hAnsi="Arial" w:cs="Arial"/>
          <w:color w:val="333333"/>
          <w:sz w:val="21"/>
          <w:szCs w:val="21"/>
        </w:rPr>
        <w:br/>
      </w:r>
      <w:r>
        <w:rPr>
          <w:rFonts w:ascii="Arial" w:hAnsi="Arial" w:cs="Arial"/>
          <w:color w:val="333333"/>
          <w:sz w:val="21"/>
          <w:szCs w:val="21"/>
        </w:rPr>
        <w:t>使用容器类（</w:t>
      </w:r>
      <w:r>
        <w:rPr>
          <w:rFonts w:ascii="Arial" w:hAnsi="Arial" w:cs="Arial"/>
          <w:color w:val="333333"/>
          <w:sz w:val="21"/>
          <w:szCs w:val="21"/>
        </w:rPr>
        <w:t>BlockingQueue</w:t>
      </w:r>
      <w:r>
        <w:rPr>
          <w:rFonts w:ascii="Arial" w:hAnsi="Arial" w:cs="Arial"/>
          <w:color w:val="333333"/>
          <w:sz w:val="21"/>
          <w:szCs w:val="21"/>
        </w:rPr>
        <w:t>、</w:t>
      </w:r>
      <w:r>
        <w:rPr>
          <w:rFonts w:ascii="Arial" w:hAnsi="Arial" w:cs="Arial"/>
          <w:color w:val="333333"/>
          <w:sz w:val="21"/>
          <w:szCs w:val="21"/>
        </w:rPr>
        <w:t>ConcurrentHashMap</w:t>
      </w:r>
      <w:r>
        <w:rPr>
          <w:rFonts w:ascii="Arial" w:hAnsi="Arial" w:cs="Arial"/>
          <w:color w:val="333333"/>
          <w:sz w:val="21"/>
          <w:szCs w:val="21"/>
        </w:rPr>
        <w:t>）</w:t>
      </w:r>
    </w:p>
    <w:p w:rsidR="003219E7" w:rsidRDefault="003219E7" w:rsidP="003219E7">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27.</w:t>
      </w:r>
      <w:r>
        <w:rPr>
          <w:rFonts w:ascii="Arial" w:hAnsi="Arial" w:cs="Arial"/>
          <w:b w:val="0"/>
          <w:bCs w:val="0"/>
          <w:color w:val="333333"/>
          <w:sz w:val="30"/>
          <w:szCs w:val="30"/>
        </w:rPr>
        <w:t>乐观锁和悲观锁的理解及如何实现，有哪些实现方式？</w:t>
      </w:r>
    </w:p>
    <w:p w:rsidR="003219E7" w:rsidRDefault="003219E7" w:rsidP="003219E7">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乐观锁，每次操作时不加锁而是假设没有冲突而去完成某项操作，如果因为冲突失败就重试，直到成功为止</w:t>
      </w:r>
      <w:r>
        <w:rPr>
          <w:rFonts w:ascii="Arial" w:hAnsi="Arial" w:cs="Arial"/>
          <w:color w:val="333333"/>
          <w:sz w:val="21"/>
          <w:szCs w:val="21"/>
        </w:rPr>
        <w:br/>
      </w:r>
      <w:r>
        <w:rPr>
          <w:rFonts w:ascii="Arial" w:hAnsi="Arial" w:cs="Arial"/>
          <w:color w:val="333333"/>
          <w:sz w:val="21"/>
          <w:szCs w:val="21"/>
        </w:rPr>
        <w:t>悲观锁是会导致其它所有需要锁的线程挂起，等待持有锁的线程释放锁。</w:t>
      </w:r>
      <w:r>
        <w:rPr>
          <w:rFonts w:ascii="Arial" w:hAnsi="Arial" w:cs="Arial"/>
          <w:color w:val="333333"/>
          <w:sz w:val="21"/>
          <w:szCs w:val="21"/>
        </w:rPr>
        <w:br/>
      </w:r>
      <w:r>
        <w:rPr>
          <w:rFonts w:ascii="Arial" w:hAnsi="Arial" w:cs="Arial"/>
          <w:color w:val="333333"/>
          <w:sz w:val="21"/>
          <w:szCs w:val="21"/>
        </w:rPr>
        <w:t>乐观锁可以使用</w:t>
      </w:r>
      <w:r>
        <w:rPr>
          <w:rFonts w:ascii="Arial" w:hAnsi="Arial" w:cs="Arial"/>
          <w:color w:val="333333"/>
          <w:sz w:val="21"/>
          <w:szCs w:val="21"/>
        </w:rPr>
        <w:t>volatile+CAS</w:t>
      </w:r>
      <w:r>
        <w:rPr>
          <w:rFonts w:ascii="Arial" w:hAnsi="Arial" w:cs="Arial"/>
          <w:color w:val="333333"/>
          <w:sz w:val="21"/>
          <w:szCs w:val="21"/>
        </w:rPr>
        <w:t>原语实现，带参数版本来避免</w:t>
      </w:r>
      <w:r>
        <w:rPr>
          <w:rFonts w:ascii="Arial" w:hAnsi="Arial" w:cs="Arial"/>
          <w:color w:val="333333"/>
          <w:sz w:val="21"/>
          <w:szCs w:val="21"/>
        </w:rPr>
        <w:t>ABA</w:t>
      </w:r>
      <w:r>
        <w:rPr>
          <w:rFonts w:ascii="Arial" w:hAnsi="Arial" w:cs="Arial"/>
          <w:color w:val="333333"/>
          <w:sz w:val="21"/>
          <w:szCs w:val="21"/>
        </w:rPr>
        <w:t>问题，在读取和替换的时候进行判定版本是否一致</w:t>
      </w:r>
      <w:r>
        <w:rPr>
          <w:rFonts w:ascii="Arial" w:hAnsi="Arial" w:cs="Arial"/>
          <w:color w:val="333333"/>
          <w:sz w:val="21"/>
          <w:szCs w:val="21"/>
        </w:rPr>
        <w:br/>
      </w:r>
      <w:r>
        <w:rPr>
          <w:rFonts w:ascii="Arial" w:hAnsi="Arial" w:cs="Arial"/>
          <w:color w:val="333333"/>
          <w:sz w:val="21"/>
          <w:szCs w:val="21"/>
        </w:rPr>
        <w:t>悲观锁可以使用</w:t>
      </w:r>
      <w:r>
        <w:rPr>
          <w:rFonts w:ascii="Arial" w:hAnsi="Arial" w:cs="Arial"/>
          <w:color w:val="333333"/>
          <w:sz w:val="21"/>
          <w:szCs w:val="21"/>
        </w:rPr>
        <w:t>synchronize</w:t>
      </w:r>
      <w:r>
        <w:rPr>
          <w:rFonts w:ascii="Arial" w:hAnsi="Arial" w:cs="Arial"/>
          <w:color w:val="333333"/>
          <w:sz w:val="21"/>
          <w:szCs w:val="21"/>
        </w:rPr>
        <w:t>的以及</w:t>
      </w:r>
      <w:r>
        <w:rPr>
          <w:rFonts w:ascii="Arial" w:hAnsi="Arial" w:cs="Arial"/>
          <w:color w:val="333333"/>
          <w:sz w:val="21"/>
          <w:szCs w:val="21"/>
        </w:rPr>
        <w:t>Lock</w:t>
      </w:r>
    </w:p>
    <w:p w:rsidR="003219E7" w:rsidRDefault="003219E7" w:rsidP="003219E7">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29.</w:t>
      </w:r>
      <w:r>
        <w:rPr>
          <w:rFonts w:ascii="Arial" w:hAnsi="Arial" w:cs="Arial"/>
          <w:b w:val="0"/>
          <w:bCs w:val="0"/>
          <w:color w:val="333333"/>
          <w:sz w:val="30"/>
          <w:szCs w:val="30"/>
        </w:rPr>
        <w:t>请说明一下</w:t>
      </w:r>
      <w:r>
        <w:rPr>
          <w:rFonts w:ascii="Arial" w:hAnsi="Arial" w:cs="Arial"/>
          <w:b w:val="0"/>
          <w:bCs w:val="0"/>
          <w:color w:val="333333"/>
          <w:sz w:val="30"/>
          <w:szCs w:val="30"/>
        </w:rPr>
        <w:t>synchronized</w:t>
      </w:r>
      <w:r>
        <w:rPr>
          <w:rFonts w:ascii="Arial" w:hAnsi="Arial" w:cs="Arial"/>
          <w:b w:val="0"/>
          <w:bCs w:val="0"/>
          <w:color w:val="333333"/>
          <w:sz w:val="30"/>
          <w:szCs w:val="30"/>
        </w:rPr>
        <w:t>的可重入怎么实现。</w:t>
      </w:r>
    </w:p>
    <w:p w:rsidR="003219E7" w:rsidRDefault="003219E7" w:rsidP="003219E7">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每个锁关联一个线程持有者和一个计数器。当计数器为</w:t>
      </w:r>
      <w:r>
        <w:rPr>
          <w:rFonts w:ascii="Arial" w:hAnsi="Arial" w:cs="Arial"/>
          <w:color w:val="333333"/>
          <w:sz w:val="21"/>
          <w:szCs w:val="21"/>
        </w:rPr>
        <w:t>0</w:t>
      </w:r>
      <w:r>
        <w:rPr>
          <w:rFonts w:ascii="Arial" w:hAnsi="Arial" w:cs="Arial"/>
          <w:color w:val="333333"/>
          <w:sz w:val="21"/>
          <w:szCs w:val="21"/>
        </w:rPr>
        <w:t>时表示该锁没有被任何线程持有，那么任何线程都都可能获得该锁而调用相应方法。当一个线程请求成功后，</w:t>
      </w:r>
      <w:r>
        <w:rPr>
          <w:rFonts w:ascii="Arial" w:hAnsi="Arial" w:cs="Arial"/>
          <w:color w:val="333333"/>
          <w:sz w:val="21"/>
          <w:szCs w:val="21"/>
        </w:rPr>
        <w:t>JVM</w:t>
      </w:r>
      <w:r>
        <w:rPr>
          <w:rFonts w:ascii="Arial" w:hAnsi="Arial" w:cs="Arial"/>
          <w:color w:val="333333"/>
          <w:sz w:val="21"/>
          <w:szCs w:val="21"/>
        </w:rPr>
        <w:t>会记下持有锁的线程，并将计数器计为</w:t>
      </w:r>
      <w:r>
        <w:rPr>
          <w:rFonts w:ascii="Arial" w:hAnsi="Arial" w:cs="Arial"/>
          <w:color w:val="333333"/>
          <w:sz w:val="21"/>
          <w:szCs w:val="21"/>
        </w:rPr>
        <w:t>1</w:t>
      </w:r>
      <w:r>
        <w:rPr>
          <w:rFonts w:ascii="Arial" w:hAnsi="Arial" w:cs="Arial"/>
          <w:color w:val="333333"/>
          <w:sz w:val="21"/>
          <w:szCs w:val="21"/>
        </w:rPr>
        <w:t>。此时其他线程请求该锁，则必须等待。而该持有锁的线程如果再次请求这个锁，就可以再次拿到这个锁，同时计数器会递增。当线程退出一个</w:t>
      </w:r>
      <w:r>
        <w:rPr>
          <w:rFonts w:ascii="Arial" w:hAnsi="Arial" w:cs="Arial"/>
          <w:color w:val="333333"/>
          <w:sz w:val="21"/>
          <w:szCs w:val="21"/>
        </w:rPr>
        <w:t>synchronized</w:t>
      </w:r>
      <w:r>
        <w:rPr>
          <w:rFonts w:ascii="Arial" w:hAnsi="Arial" w:cs="Arial"/>
          <w:color w:val="333333"/>
          <w:sz w:val="21"/>
          <w:szCs w:val="21"/>
        </w:rPr>
        <w:t>方法</w:t>
      </w:r>
      <w:r>
        <w:rPr>
          <w:rFonts w:ascii="Arial" w:hAnsi="Arial" w:cs="Arial"/>
          <w:color w:val="333333"/>
          <w:sz w:val="21"/>
          <w:szCs w:val="21"/>
        </w:rPr>
        <w:t>/</w:t>
      </w:r>
      <w:r>
        <w:rPr>
          <w:rFonts w:ascii="Arial" w:hAnsi="Arial" w:cs="Arial"/>
          <w:color w:val="333333"/>
          <w:sz w:val="21"/>
          <w:szCs w:val="21"/>
        </w:rPr>
        <w:t>块时，计数器会递减，如果计数器为</w:t>
      </w:r>
      <w:r>
        <w:rPr>
          <w:rFonts w:ascii="Arial" w:hAnsi="Arial" w:cs="Arial"/>
          <w:color w:val="333333"/>
          <w:sz w:val="21"/>
          <w:szCs w:val="21"/>
        </w:rPr>
        <w:t>0</w:t>
      </w:r>
      <w:r>
        <w:rPr>
          <w:rFonts w:ascii="Arial" w:hAnsi="Arial" w:cs="Arial"/>
          <w:color w:val="333333"/>
          <w:sz w:val="21"/>
          <w:szCs w:val="21"/>
        </w:rPr>
        <w:t>则释放该锁。</w:t>
      </w:r>
    </w:p>
    <w:p w:rsidR="003219E7" w:rsidRDefault="003219E7" w:rsidP="003219E7">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30.</w:t>
      </w:r>
      <w:r>
        <w:rPr>
          <w:rFonts w:ascii="Arial" w:hAnsi="Arial" w:cs="Arial"/>
          <w:b w:val="0"/>
          <w:bCs w:val="0"/>
          <w:color w:val="333333"/>
          <w:sz w:val="30"/>
          <w:szCs w:val="30"/>
        </w:rPr>
        <w:t>请讲一下非公平锁和公平锁在</w:t>
      </w:r>
      <w:r>
        <w:rPr>
          <w:rFonts w:ascii="Arial" w:hAnsi="Arial" w:cs="Arial"/>
          <w:b w:val="0"/>
          <w:bCs w:val="0"/>
          <w:color w:val="333333"/>
          <w:sz w:val="30"/>
          <w:szCs w:val="30"/>
        </w:rPr>
        <w:t>reetrantlock</w:t>
      </w:r>
      <w:r>
        <w:rPr>
          <w:rFonts w:ascii="Arial" w:hAnsi="Arial" w:cs="Arial"/>
          <w:b w:val="0"/>
          <w:bCs w:val="0"/>
          <w:color w:val="333333"/>
          <w:sz w:val="30"/>
          <w:szCs w:val="30"/>
        </w:rPr>
        <w:t>里的实现过程是怎样的。</w:t>
      </w:r>
    </w:p>
    <w:p w:rsidR="003219E7" w:rsidRDefault="003219E7" w:rsidP="003219E7">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如果一个锁是公平的，那么锁的获取顺序就应该符合请求的绝对时间顺序，</w:t>
      </w:r>
      <w:r>
        <w:rPr>
          <w:rFonts w:ascii="Arial" w:hAnsi="Arial" w:cs="Arial"/>
          <w:color w:val="333333"/>
          <w:sz w:val="21"/>
          <w:szCs w:val="21"/>
        </w:rPr>
        <w:t>FIFO</w:t>
      </w:r>
      <w:r>
        <w:rPr>
          <w:rFonts w:ascii="Arial" w:hAnsi="Arial" w:cs="Arial"/>
          <w:color w:val="333333"/>
          <w:sz w:val="21"/>
          <w:szCs w:val="21"/>
        </w:rPr>
        <w:t>。对于非公平锁，只要</w:t>
      </w:r>
      <w:r>
        <w:rPr>
          <w:rFonts w:ascii="Arial" w:hAnsi="Arial" w:cs="Arial"/>
          <w:color w:val="333333"/>
          <w:sz w:val="21"/>
          <w:szCs w:val="21"/>
        </w:rPr>
        <w:t>CAS</w:t>
      </w:r>
      <w:r>
        <w:rPr>
          <w:rFonts w:ascii="Arial" w:hAnsi="Arial" w:cs="Arial"/>
          <w:color w:val="333333"/>
          <w:sz w:val="21"/>
          <w:szCs w:val="21"/>
        </w:rPr>
        <w:t>设置同步状态成功，则表示当前线程获取了锁，而公平锁还需要判断当前节点是否有前驱节点，如果有，则表示有线程比当前线程更早请求获取锁，因此需要等待前驱线程获取并释放锁之后才能继续获取锁。</w:t>
      </w:r>
    </w:p>
    <w:p w:rsidR="00CA4DF2" w:rsidRDefault="00CA4DF2" w:rsidP="00CA4DF2">
      <w:pPr>
        <w:pStyle w:val="1"/>
        <w:shd w:val="clear" w:color="auto" w:fill="FFFFFF"/>
        <w:spacing w:before="450" w:after="240"/>
        <w:rPr>
          <w:rFonts w:ascii="Lucida Sans Unicode" w:hAnsi="Lucida Sans Unicode" w:cs="Lucida Sans Unicode"/>
          <w:color w:val="1A1A1A"/>
        </w:rPr>
      </w:pPr>
      <w:r>
        <w:rPr>
          <w:rFonts w:ascii="Lucida Sans Unicode" w:hAnsi="Lucida Sans Unicode" w:cs="Lucida Sans Unicode"/>
          <w:color w:val="1A1A1A"/>
        </w:rPr>
        <w:t xml:space="preserve">Java </w:t>
      </w:r>
      <w:r>
        <w:rPr>
          <w:rFonts w:ascii="Lucida Sans Unicode" w:hAnsi="Lucida Sans Unicode" w:cs="Lucida Sans Unicode"/>
          <w:color w:val="1A1A1A"/>
        </w:rPr>
        <w:t>并发工具类</w:t>
      </w:r>
    </w:p>
    <w:p w:rsidR="00CA4DF2" w:rsidRDefault="00CA4DF2" w:rsidP="00CA4DF2">
      <w:pPr>
        <w:pStyle w:val="2"/>
      </w:pPr>
      <w:r>
        <w:t>140.Semaphore 是什么？</w:t>
      </w:r>
    </w:p>
    <w:p w:rsidR="00CA4DF2" w:rsidRDefault="00CA4DF2" w:rsidP="00CA4DF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Semaphore </w:t>
      </w:r>
      <w:r>
        <w:rPr>
          <w:rFonts w:ascii="Lucida Sans Unicode" w:hAnsi="Lucida Sans Unicode" w:cs="Lucida Sans Unicode"/>
          <w:color w:val="1A1A1A"/>
        </w:rPr>
        <w:t>，是一种新的同步类，它是一个计数信号。从概念上讲，从概念上讲，信号量维护了一个许可集合。</w:t>
      </w:r>
    </w:p>
    <w:p w:rsidR="00CA4DF2" w:rsidRDefault="00CA4DF2" w:rsidP="00FA61C5">
      <w:pPr>
        <w:widowControl/>
        <w:numPr>
          <w:ilvl w:val="0"/>
          <w:numId w:val="63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如有必要，在许可可用前会阻塞每一个</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#acquire()</w:t>
      </w:r>
      <w:r>
        <w:rPr>
          <w:rFonts w:ascii="Lucida Sans Unicode" w:hAnsi="Lucida Sans Unicode" w:cs="Lucida Sans Unicode"/>
          <w:color w:val="1A1A1A"/>
          <w:szCs w:val="21"/>
        </w:rPr>
        <w:t> </w:t>
      </w:r>
      <w:r>
        <w:rPr>
          <w:rFonts w:ascii="Lucida Sans Unicode" w:hAnsi="Lucida Sans Unicode" w:cs="Lucida Sans Unicode"/>
          <w:color w:val="1A1A1A"/>
          <w:szCs w:val="21"/>
        </w:rPr>
        <w:t>方法，然后再获取该许可。</w:t>
      </w:r>
    </w:p>
    <w:p w:rsidR="00CA4DF2" w:rsidRDefault="00CA4DF2" w:rsidP="00FA61C5">
      <w:pPr>
        <w:widowControl/>
        <w:numPr>
          <w:ilvl w:val="0"/>
          <w:numId w:val="63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每个</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#release()</w:t>
      </w:r>
      <w:r>
        <w:rPr>
          <w:rFonts w:ascii="Lucida Sans Unicode" w:hAnsi="Lucida Sans Unicode" w:cs="Lucida Sans Unicode"/>
          <w:color w:val="1A1A1A"/>
          <w:szCs w:val="21"/>
        </w:rPr>
        <w:t> </w:t>
      </w:r>
      <w:r>
        <w:rPr>
          <w:rFonts w:ascii="Lucida Sans Unicode" w:hAnsi="Lucida Sans Unicode" w:cs="Lucida Sans Unicode"/>
          <w:color w:val="1A1A1A"/>
          <w:szCs w:val="21"/>
        </w:rPr>
        <w:t>方法，添加一个许可，从而可能释放一个正在阻塞的获取者。</w:t>
      </w:r>
    </w:p>
    <w:p w:rsidR="00CA4DF2" w:rsidRDefault="00CA4DF2" w:rsidP="00FA61C5">
      <w:pPr>
        <w:widowControl/>
        <w:numPr>
          <w:ilvl w:val="0"/>
          <w:numId w:val="63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但是，不使用实际的许可对象，</w:t>
      </w:r>
      <w:r>
        <w:rPr>
          <w:rFonts w:ascii="Lucida Sans Unicode" w:hAnsi="Lucida Sans Unicode" w:cs="Lucida Sans Unicode"/>
          <w:color w:val="1A1A1A"/>
          <w:szCs w:val="21"/>
        </w:rPr>
        <w:t xml:space="preserve">Semaphore </w:t>
      </w:r>
      <w:r>
        <w:rPr>
          <w:rFonts w:ascii="Lucida Sans Unicode" w:hAnsi="Lucida Sans Unicode" w:cs="Lucida Sans Unicode"/>
          <w:color w:val="1A1A1A"/>
          <w:szCs w:val="21"/>
        </w:rPr>
        <w:t>只对可用许可的数量进行计数，并采取相应的行动。</w:t>
      </w:r>
    </w:p>
    <w:p w:rsidR="00CA4DF2" w:rsidRDefault="00CA4DF2" w:rsidP="00CA4DF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信号量常常用于多线程的代码中，比如数据库连接池。</w:t>
      </w:r>
    </w:p>
    <w:p w:rsidR="00CA4DF2" w:rsidRDefault="00CA4DF2" w:rsidP="00FA61C5">
      <w:pPr>
        <w:widowControl/>
        <w:numPr>
          <w:ilvl w:val="0"/>
          <w:numId w:val="63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使用方式，可以看看</w:t>
      </w:r>
      <w:r>
        <w:rPr>
          <w:rFonts w:ascii="Lucida Sans Unicode" w:hAnsi="Lucida Sans Unicode" w:cs="Lucida Sans Unicode"/>
          <w:color w:val="1A1A1A"/>
          <w:szCs w:val="21"/>
        </w:rPr>
        <w:t> </w:t>
      </w:r>
      <w:hyperlink r:id="rId153" w:tgtFrame="_blank" w:history="1">
        <w:r>
          <w:rPr>
            <w:rStyle w:val="a5"/>
            <w:rFonts w:ascii="Lucida Sans Unicode" w:hAnsi="Lucida Sans Unicode" w:cs="Lucida Sans Unicode"/>
            <w:color w:val="0088CC"/>
            <w:szCs w:val="21"/>
          </w:rPr>
          <w:t>《</w:t>
        </w:r>
        <w:r>
          <w:rPr>
            <w:rStyle w:val="a5"/>
            <w:rFonts w:ascii="Lucida Sans Unicode" w:hAnsi="Lucida Sans Unicode" w:cs="Lucida Sans Unicode"/>
            <w:color w:val="0088CC"/>
            <w:szCs w:val="21"/>
          </w:rPr>
          <w:t>JAVA</w:t>
        </w:r>
        <w:r>
          <w:rPr>
            <w:rStyle w:val="a5"/>
            <w:rFonts w:ascii="Lucida Sans Unicode" w:hAnsi="Lucida Sans Unicode" w:cs="Lucida Sans Unicode"/>
            <w:color w:val="0088CC"/>
            <w:szCs w:val="21"/>
          </w:rPr>
          <w:t>多线程</w:t>
        </w:r>
        <w:r>
          <w:rPr>
            <w:rStyle w:val="a5"/>
            <w:rFonts w:ascii="Lucida Sans Unicode" w:hAnsi="Lucida Sans Unicode" w:cs="Lucida Sans Unicode"/>
            <w:color w:val="0088CC"/>
            <w:szCs w:val="21"/>
          </w:rPr>
          <w:t xml:space="preserve"> -- </w:t>
        </w:r>
        <w:r>
          <w:rPr>
            <w:rStyle w:val="a5"/>
            <w:rFonts w:ascii="Lucida Sans Unicode" w:hAnsi="Lucida Sans Unicode" w:cs="Lucida Sans Unicode"/>
            <w:color w:val="0088CC"/>
            <w:szCs w:val="21"/>
          </w:rPr>
          <w:t>信号量</w:t>
        </w:r>
        <w:r>
          <w:rPr>
            <w:rStyle w:val="a5"/>
            <w:rFonts w:ascii="Lucida Sans Unicode" w:hAnsi="Lucida Sans Unicode" w:cs="Lucida Sans Unicode"/>
            <w:color w:val="0088CC"/>
            <w:szCs w:val="21"/>
          </w:rPr>
          <w:t>(Semaphore)</w:t>
        </w:r>
        <w:r>
          <w:rPr>
            <w:rStyle w:val="a5"/>
            <w:rFonts w:ascii="Lucida Sans Unicode" w:hAnsi="Lucida Sans Unicode" w:cs="Lucida Sans Unicode"/>
            <w:color w:val="0088CC"/>
            <w:szCs w:val="21"/>
          </w:rPr>
          <w:t>》</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CA4DF2" w:rsidRDefault="00CA4DF2" w:rsidP="00FA61C5">
      <w:pPr>
        <w:widowControl/>
        <w:numPr>
          <w:ilvl w:val="0"/>
          <w:numId w:val="63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源码解析，可以看看</w:t>
      </w:r>
      <w:r>
        <w:rPr>
          <w:rFonts w:ascii="Lucida Sans Unicode" w:hAnsi="Lucida Sans Unicode" w:cs="Lucida Sans Unicode"/>
          <w:color w:val="1A1A1A"/>
          <w:szCs w:val="21"/>
        </w:rPr>
        <w:t> </w:t>
      </w:r>
      <w:hyperlink r:id="rId154" w:tgtFrame="_blank" w:history="1">
        <w:r>
          <w:rPr>
            <w:rStyle w:val="a5"/>
            <w:rFonts w:ascii="Lucida Sans Unicode" w:hAnsi="Lucida Sans Unicode" w:cs="Lucida Sans Unicode"/>
            <w:color w:val="0088CC"/>
            <w:szCs w:val="21"/>
          </w:rPr>
          <w:t>《【死磕</w:t>
        </w:r>
        <w:r>
          <w:rPr>
            <w:rStyle w:val="a5"/>
            <w:rFonts w:ascii="Lucida Sans Unicode" w:hAnsi="Lucida Sans Unicode" w:cs="Lucida Sans Unicode"/>
            <w:color w:val="0088CC"/>
            <w:szCs w:val="21"/>
          </w:rPr>
          <w:t xml:space="preserve"> Java </w:t>
        </w:r>
        <w:r>
          <w:rPr>
            <w:rStyle w:val="a5"/>
            <w:rFonts w:ascii="Lucida Sans Unicode" w:hAnsi="Lucida Sans Unicode" w:cs="Lucida Sans Unicode"/>
            <w:color w:val="0088CC"/>
            <w:szCs w:val="21"/>
          </w:rPr>
          <w:t>并发】</w:t>
        </w:r>
        <w:r>
          <w:rPr>
            <w:rStyle w:val="a5"/>
            <w:rFonts w:ascii="Lucida Sans Unicode" w:hAnsi="Lucida Sans Unicode" w:cs="Lucida Sans Unicode"/>
            <w:color w:val="0088CC"/>
            <w:szCs w:val="21"/>
          </w:rPr>
          <w:t xml:space="preserve">—– J.U.C </w:t>
        </w:r>
        <w:r>
          <w:rPr>
            <w:rStyle w:val="a5"/>
            <w:rFonts w:ascii="Lucida Sans Unicode" w:hAnsi="Lucida Sans Unicode" w:cs="Lucida Sans Unicode"/>
            <w:color w:val="0088CC"/>
            <w:szCs w:val="21"/>
          </w:rPr>
          <w:t>之并发工具类：</w:t>
        </w:r>
        <w:r>
          <w:rPr>
            <w:rStyle w:val="a5"/>
            <w:rFonts w:ascii="Lucida Sans Unicode" w:hAnsi="Lucida Sans Unicode" w:cs="Lucida Sans Unicode"/>
            <w:color w:val="0088CC"/>
            <w:szCs w:val="21"/>
          </w:rPr>
          <w:t>Semaphore</w:t>
        </w:r>
        <w:r>
          <w:rPr>
            <w:rStyle w:val="a5"/>
            <w:rFonts w:ascii="Lucida Sans Unicode" w:hAnsi="Lucida Sans Unicode" w:cs="Lucida Sans Unicode"/>
            <w:color w:val="0088CC"/>
            <w:szCs w:val="21"/>
          </w:rPr>
          <w:t>》</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CA4DF2" w:rsidRDefault="00CA4DF2" w:rsidP="00CA4DF2">
      <w:pPr>
        <w:pStyle w:val="2"/>
      </w:pPr>
      <w:r>
        <w:rPr>
          <w:rFonts w:hint="eastAsia"/>
        </w:rPr>
        <w:t>141.</w:t>
      </w:r>
      <w:r w:rsidRPr="00CA4DF2">
        <w:rPr>
          <w:rFonts w:hint="eastAsia"/>
        </w:rPr>
        <w:t xml:space="preserve"> </w:t>
      </w:r>
      <w:r>
        <w:rPr>
          <w:rFonts w:hint="eastAsia"/>
        </w:rPr>
        <w:t>AbstractQueuedSynchronizer(AQS)</w:t>
      </w:r>
    </w:p>
    <w:p w:rsidR="003219E7" w:rsidRDefault="003219E7" w:rsidP="003219E7">
      <w:pPr>
        <w:pStyle w:val="a3"/>
        <w:spacing w:before="150" w:beforeAutospacing="0" w:after="0" w:afterAutospacing="0"/>
        <w:rPr>
          <w:rFonts w:ascii="Arial" w:hAnsi="Arial" w:cs="Arial"/>
          <w:color w:val="333333"/>
          <w:sz w:val="21"/>
          <w:szCs w:val="21"/>
        </w:rPr>
      </w:pPr>
      <w:r>
        <w:rPr>
          <w:rFonts w:ascii="Arial" w:hAnsi="Arial" w:cs="Arial"/>
          <w:color w:val="555555"/>
          <w:sz w:val="21"/>
          <w:szCs w:val="21"/>
        </w:rPr>
        <w:t>AQS</w:t>
      </w:r>
      <w:r>
        <w:rPr>
          <w:rFonts w:ascii="Arial" w:hAnsi="Arial" w:cs="Arial"/>
          <w:color w:val="555555"/>
          <w:sz w:val="21"/>
          <w:szCs w:val="21"/>
        </w:rPr>
        <w:t>是一个抽象类，不可以被实例化，它的设计之初就是为了让子类通过继承来实现多样的功能的。它内部提供了一个</w:t>
      </w:r>
      <w:r>
        <w:rPr>
          <w:rFonts w:ascii="Arial" w:hAnsi="Arial" w:cs="Arial"/>
          <w:color w:val="555555"/>
          <w:sz w:val="21"/>
          <w:szCs w:val="21"/>
        </w:rPr>
        <w:t>FIFO</w:t>
      </w:r>
      <w:r>
        <w:rPr>
          <w:rFonts w:ascii="Arial" w:hAnsi="Arial" w:cs="Arial"/>
          <w:color w:val="555555"/>
          <w:sz w:val="21"/>
          <w:szCs w:val="21"/>
        </w:rPr>
        <w:t>的等待队列，用于多个线程等待一个事件（锁）。它有一个重要的状态标志</w:t>
      </w:r>
      <w:r>
        <w:rPr>
          <w:rFonts w:ascii="Arial" w:hAnsi="Arial" w:cs="Arial"/>
          <w:color w:val="555555"/>
          <w:sz w:val="21"/>
          <w:szCs w:val="21"/>
        </w:rPr>
        <w:t>——state</w:t>
      </w:r>
      <w:r>
        <w:rPr>
          <w:rFonts w:ascii="Arial" w:hAnsi="Arial" w:cs="Arial"/>
          <w:color w:val="555555"/>
          <w:sz w:val="21"/>
          <w:szCs w:val="21"/>
        </w:rPr>
        <w:t>，该属性是一个</w:t>
      </w:r>
      <w:r>
        <w:rPr>
          <w:rFonts w:ascii="Arial" w:hAnsi="Arial" w:cs="Arial"/>
          <w:color w:val="555555"/>
          <w:sz w:val="21"/>
          <w:szCs w:val="21"/>
        </w:rPr>
        <w:t>int</w:t>
      </w:r>
      <w:r>
        <w:rPr>
          <w:rFonts w:ascii="Arial" w:hAnsi="Arial" w:cs="Arial"/>
          <w:color w:val="555555"/>
          <w:sz w:val="21"/>
          <w:szCs w:val="21"/>
        </w:rPr>
        <w:t>值，表示对象的当前状态（如</w:t>
      </w:r>
      <w:r>
        <w:rPr>
          <w:rFonts w:ascii="Arial" w:hAnsi="Arial" w:cs="Arial"/>
          <w:color w:val="555555"/>
          <w:sz w:val="21"/>
          <w:szCs w:val="21"/>
        </w:rPr>
        <w:t>0</w:t>
      </w:r>
      <w:r>
        <w:rPr>
          <w:rFonts w:ascii="Arial" w:hAnsi="Arial" w:cs="Arial"/>
          <w:color w:val="555555"/>
          <w:sz w:val="21"/>
          <w:szCs w:val="21"/>
        </w:rPr>
        <w:t>表示</w:t>
      </w:r>
      <w:r>
        <w:rPr>
          <w:rFonts w:ascii="Arial" w:hAnsi="Arial" w:cs="Arial"/>
          <w:color w:val="555555"/>
          <w:sz w:val="21"/>
          <w:szCs w:val="21"/>
        </w:rPr>
        <w:t>lock</w:t>
      </w:r>
      <w:r>
        <w:rPr>
          <w:rFonts w:ascii="Arial" w:hAnsi="Arial" w:cs="Arial"/>
          <w:color w:val="555555"/>
          <w:sz w:val="21"/>
          <w:szCs w:val="21"/>
        </w:rPr>
        <w:t>，</w:t>
      </w:r>
      <w:r>
        <w:rPr>
          <w:rFonts w:ascii="Arial" w:hAnsi="Arial" w:cs="Arial"/>
          <w:color w:val="555555"/>
          <w:sz w:val="21"/>
          <w:szCs w:val="21"/>
        </w:rPr>
        <w:t>1</w:t>
      </w:r>
      <w:r>
        <w:rPr>
          <w:rFonts w:ascii="Arial" w:hAnsi="Arial" w:cs="Arial"/>
          <w:color w:val="555555"/>
          <w:sz w:val="21"/>
          <w:szCs w:val="21"/>
        </w:rPr>
        <w:t>表示</w:t>
      </w:r>
      <w:r>
        <w:rPr>
          <w:rFonts w:ascii="Arial" w:hAnsi="Arial" w:cs="Arial"/>
          <w:color w:val="555555"/>
          <w:sz w:val="21"/>
          <w:szCs w:val="21"/>
        </w:rPr>
        <w:t>unlock</w:t>
      </w:r>
      <w:r>
        <w:rPr>
          <w:rFonts w:ascii="Arial" w:hAnsi="Arial" w:cs="Arial"/>
          <w:color w:val="555555"/>
          <w:sz w:val="21"/>
          <w:szCs w:val="21"/>
        </w:rPr>
        <w:t>）。</w:t>
      </w:r>
      <w:r>
        <w:rPr>
          <w:rFonts w:ascii="Arial" w:hAnsi="Arial" w:cs="Arial"/>
          <w:color w:val="555555"/>
          <w:sz w:val="21"/>
          <w:szCs w:val="21"/>
        </w:rPr>
        <w:t>AQS</w:t>
      </w:r>
      <w:r>
        <w:rPr>
          <w:rFonts w:ascii="Arial" w:hAnsi="Arial" w:cs="Arial"/>
          <w:color w:val="555555"/>
          <w:sz w:val="21"/>
          <w:szCs w:val="21"/>
        </w:rPr>
        <w:t>提供了三个</w:t>
      </w:r>
      <w:r>
        <w:rPr>
          <w:rFonts w:ascii="Arial" w:hAnsi="Arial" w:cs="Arial"/>
          <w:color w:val="555555"/>
          <w:sz w:val="21"/>
          <w:szCs w:val="21"/>
        </w:rPr>
        <w:t>protected final</w:t>
      </w:r>
      <w:r>
        <w:rPr>
          <w:rFonts w:ascii="Arial" w:hAnsi="Arial" w:cs="Arial"/>
          <w:color w:val="555555"/>
          <w:sz w:val="21"/>
          <w:szCs w:val="21"/>
        </w:rPr>
        <w:t>的方法来改变</w:t>
      </w:r>
      <w:r>
        <w:rPr>
          <w:rFonts w:ascii="Arial" w:hAnsi="Arial" w:cs="Arial"/>
          <w:color w:val="555555"/>
          <w:sz w:val="21"/>
          <w:szCs w:val="21"/>
        </w:rPr>
        <w:t>state</w:t>
      </w:r>
      <w:r>
        <w:rPr>
          <w:rFonts w:ascii="Arial" w:hAnsi="Arial" w:cs="Arial"/>
          <w:color w:val="555555"/>
          <w:sz w:val="21"/>
          <w:szCs w:val="21"/>
        </w:rPr>
        <w:t>的值，分别是：</w:t>
      </w:r>
      <w:r>
        <w:rPr>
          <w:rFonts w:ascii="Arial" w:hAnsi="Arial" w:cs="Arial"/>
          <w:color w:val="555555"/>
          <w:sz w:val="21"/>
          <w:szCs w:val="21"/>
        </w:rPr>
        <w:t>getState</w:t>
      </w:r>
      <w:r>
        <w:rPr>
          <w:rFonts w:ascii="Arial" w:hAnsi="Arial" w:cs="Arial"/>
          <w:color w:val="555555"/>
          <w:sz w:val="21"/>
          <w:szCs w:val="21"/>
        </w:rPr>
        <w:t>、</w:t>
      </w:r>
      <w:r>
        <w:rPr>
          <w:rFonts w:ascii="Arial" w:hAnsi="Arial" w:cs="Arial"/>
          <w:color w:val="555555"/>
          <w:sz w:val="21"/>
          <w:szCs w:val="21"/>
        </w:rPr>
        <w:t>setState(int)</w:t>
      </w:r>
      <w:r>
        <w:rPr>
          <w:rFonts w:ascii="Arial" w:hAnsi="Arial" w:cs="Arial"/>
          <w:color w:val="555555"/>
          <w:sz w:val="21"/>
          <w:szCs w:val="21"/>
        </w:rPr>
        <w:t>、</w:t>
      </w:r>
      <w:r>
        <w:rPr>
          <w:rFonts w:ascii="Arial" w:hAnsi="Arial" w:cs="Arial"/>
          <w:color w:val="555555"/>
          <w:sz w:val="21"/>
          <w:szCs w:val="21"/>
        </w:rPr>
        <w:t>compareAndSetState(int, int)</w:t>
      </w:r>
      <w:r>
        <w:rPr>
          <w:rFonts w:ascii="Arial" w:hAnsi="Arial" w:cs="Arial"/>
          <w:color w:val="555555"/>
          <w:sz w:val="21"/>
          <w:szCs w:val="21"/>
        </w:rPr>
        <w:t>。根据修饰符，它们是不可以被子类重写的，但可以在子类中进行调用，这也就意味着子类可以根据自己的逻辑来决定如何使用</w:t>
      </w:r>
      <w:r>
        <w:rPr>
          <w:rFonts w:ascii="Arial" w:hAnsi="Arial" w:cs="Arial"/>
          <w:color w:val="555555"/>
          <w:sz w:val="21"/>
          <w:szCs w:val="21"/>
        </w:rPr>
        <w:t>state</w:t>
      </w:r>
      <w:r>
        <w:rPr>
          <w:rFonts w:ascii="Arial" w:hAnsi="Arial" w:cs="Arial"/>
          <w:color w:val="555555"/>
          <w:sz w:val="21"/>
          <w:szCs w:val="21"/>
        </w:rPr>
        <w:t>值。</w:t>
      </w:r>
    </w:p>
    <w:p w:rsidR="003219E7" w:rsidRDefault="003219E7" w:rsidP="003219E7">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这个</w:t>
      </w:r>
      <w:r>
        <w:rPr>
          <w:rFonts w:ascii="Arial" w:hAnsi="Arial" w:cs="Arial"/>
          <w:color w:val="333333"/>
          <w:sz w:val="21"/>
          <w:szCs w:val="21"/>
        </w:rPr>
        <w:t>AQS</w:t>
      </w:r>
      <w:r>
        <w:rPr>
          <w:rFonts w:ascii="Arial" w:hAnsi="Arial" w:cs="Arial"/>
          <w:color w:val="333333"/>
          <w:sz w:val="21"/>
          <w:szCs w:val="21"/>
        </w:rPr>
        <w:t>对象内部有一个核心的变量叫做</w:t>
      </w:r>
      <w:r>
        <w:rPr>
          <w:rFonts w:ascii="Arial" w:hAnsi="Arial" w:cs="Arial"/>
          <w:color w:val="333333"/>
          <w:sz w:val="21"/>
          <w:szCs w:val="21"/>
        </w:rPr>
        <w:t>state</w:t>
      </w:r>
      <w:r>
        <w:rPr>
          <w:rFonts w:ascii="Arial" w:hAnsi="Arial" w:cs="Arial"/>
          <w:color w:val="333333"/>
          <w:sz w:val="21"/>
          <w:szCs w:val="21"/>
        </w:rPr>
        <w:t>，是</w:t>
      </w:r>
      <w:r>
        <w:rPr>
          <w:rFonts w:ascii="Arial" w:hAnsi="Arial" w:cs="Arial"/>
          <w:color w:val="333333"/>
          <w:sz w:val="21"/>
          <w:szCs w:val="21"/>
        </w:rPr>
        <w:t>int</w:t>
      </w:r>
      <w:r>
        <w:rPr>
          <w:rFonts w:ascii="Arial" w:hAnsi="Arial" w:cs="Arial"/>
          <w:color w:val="333333"/>
          <w:sz w:val="21"/>
          <w:szCs w:val="21"/>
        </w:rPr>
        <w:t>类型的，代表了加锁的状态。初始状态下，这个</w:t>
      </w:r>
      <w:r>
        <w:rPr>
          <w:rFonts w:ascii="Arial" w:hAnsi="Arial" w:cs="Arial"/>
          <w:color w:val="333333"/>
          <w:sz w:val="21"/>
          <w:szCs w:val="21"/>
        </w:rPr>
        <w:t>state</w:t>
      </w:r>
      <w:r>
        <w:rPr>
          <w:rFonts w:ascii="Arial" w:hAnsi="Arial" w:cs="Arial"/>
          <w:color w:val="333333"/>
          <w:sz w:val="21"/>
          <w:szCs w:val="21"/>
        </w:rPr>
        <w:t>的值是</w:t>
      </w:r>
      <w:r>
        <w:rPr>
          <w:rFonts w:ascii="Arial" w:hAnsi="Arial" w:cs="Arial"/>
          <w:color w:val="333333"/>
          <w:sz w:val="21"/>
          <w:szCs w:val="21"/>
        </w:rPr>
        <w:t>0</w:t>
      </w:r>
      <w:r>
        <w:rPr>
          <w:rFonts w:ascii="Arial" w:hAnsi="Arial" w:cs="Arial"/>
          <w:color w:val="333333"/>
          <w:sz w:val="21"/>
          <w:szCs w:val="21"/>
        </w:rPr>
        <w:t>。</w:t>
      </w:r>
    </w:p>
    <w:p w:rsidR="003219E7" w:rsidRDefault="003219E7" w:rsidP="003219E7">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另外，这个</w:t>
      </w:r>
      <w:r>
        <w:rPr>
          <w:rFonts w:ascii="Arial" w:hAnsi="Arial" w:cs="Arial"/>
          <w:color w:val="333333"/>
          <w:sz w:val="21"/>
          <w:szCs w:val="21"/>
        </w:rPr>
        <w:t>AQS</w:t>
      </w:r>
      <w:r>
        <w:rPr>
          <w:rFonts w:ascii="Arial" w:hAnsi="Arial" w:cs="Arial"/>
          <w:color w:val="333333"/>
          <w:sz w:val="21"/>
          <w:szCs w:val="21"/>
        </w:rPr>
        <w:t>内部还有一个关键变量，用来记录当前加锁的是哪个线程，初始化状态下，这个变量是</w:t>
      </w:r>
      <w:r>
        <w:rPr>
          <w:rFonts w:ascii="Arial" w:hAnsi="Arial" w:cs="Arial"/>
          <w:color w:val="333333"/>
          <w:sz w:val="21"/>
          <w:szCs w:val="21"/>
        </w:rPr>
        <w:t>null</w:t>
      </w:r>
      <w:r>
        <w:rPr>
          <w:rFonts w:ascii="Arial" w:hAnsi="Arial" w:cs="Arial"/>
          <w:color w:val="333333"/>
          <w:sz w:val="21"/>
          <w:szCs w:val="21"/>
        </w:rPr>
        <w:t>。</w:t>
      </w:r>
    </w:p>
    <w:p w:rsidR="003219E7" w:rsidRDefault="003219E7" w:rsidP="003219E7">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还有专门的一个</w:t>
      </w:r>
      <w:r>
        <w:rPr>
          <w:rFonts w:ascii="Arial" w:hAnsi="Arial" w:cs="Arial"/>
          <w:color w:val="333333"/>
          <w:sz w:val="21"/>
          <w:szCs w:val="21"/>
        </w:rPr>
        <w:t>queue,</w:t>
      </w:r>
      <w:r>
        <w:rPr>
          <w:rFonts w:ascii="Arial" w:hAnsi="Arial" w:cs="Arial"/>
          <w:color w:val="333333"/>
          <w:sz w:val="21"/>
          <w:szCs w:val="21"/>
        </w:rPr>
        <w:t>来存储等待修改</w:t>
      </w:r>
      <w:r>
        <w:rPr>
          <w:rFonts w:ascii="Arial" w:hAnsi="Arial" w:cs="Arial"/>
          <w:color w:val="333333"/>
          <w:sz w:val="21"/>
          <w:szCs w:val="21"/>
        </w:rPr>
        <w:t>state</w:t>
      </w:r>
      <w:r>
        <w:rPr>
          <w:rFonts w:ascii="Arial" w:hAnsi="Arial" w:cs="Arial"/>
          <w:color w:val="333333"/>
          <w:sz w:val="21"/>
          <w:szCs w:val="21"/>
        </w:rPr>
        <w:t>和线程变量的队列</w:t>
      </w:r>
    </w:p>
    <w:p w:rsidR="003219E7" w:rsidRDefault="003219E7" w:rsidP="003219E7">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线程</w:t>
      </w:r>
      <w:r>
        <w:rPr>
          <w:rFonts w:ascii="Arial" w:hAnsi="Arial" w:cs="Arial"/>
          <w:color w:val="333333"/>
          <w:sz w:val="21"/>
          <w:szCs w:val="21"/>
        </w:rPr>
        <w:t>CAS</w:t>
      </w:r>
      <w:r>
        <w:rPr>
          <w:rFonts w:ascii="Arial" w:hAnsi="Arial" w:cs="Arial"/>
          <w:color w:val="333333"/>
          <w:sz w:val="21"/>
          <w:szCs w:val="21"/>
        </w:rPr>
        <w:t>修改</w:t>
      </w:r>
      <w:r>
        <w:rPr>
          <w:rFonts w:ascii="Arial" w:hAnsi="Arial" w:cs="Arial"/>
          <w:color w:val="333333"/>
          <w:sz w:val="21"/>
          <w:szCs w:val="21"/>
        </w:rPr>
        <w:t>state</w:t>
      </w:r>
      <w:r>
        <w:rPr>
          <w:rFonts w:ascii="Arial" w:hAnsi="Arial" w:cs="Arial"/>
          <w:color w:val="333333"/>
          <w:sz w:val="21"/>
          <w:szCs w:val="21"/>
        </w:rPr>
        <w:t>为</w:t>
      </w:r>
      <w:r>
        <w:rPr>
          <w:rFonts w:ascii="Arial" w:hAnsi="Arial" w:cs="Arial"/>
          <w:color w:val="333333"/>
          <w:sz w:val="21"/>
          <w:szCs w:val="21"/>
        </w:rPr>
        <w:t>1,</w:t>
      </w:r>
      <w:r>
        <w:rPr>
          <w:rFonts w:ascii="Arial" w:hAnsi="Arial" w:cs="Arial"/>
          <w:color w:val="333333"/>
          <w:sz w:val="21"/>
          <w:szCs w:val="21"/>
        </w:rPr>
        <w:t>并且记录当前设置</w:t>
      </w:r>
      <w:r>
        <w:rPr>
          <w:rFonts w:ascii="Arial" w:hAnsi="Arial" w:cs="Arial"/>
          <w:color w:val="333333"/>
          <w:sz w:val="21"/>
          <w:szCs w:val="21"/>
        </w:rPr>
        <w:t>state</w:t>
      </w:r>
      <w:r>
        <w:rPr>
          <w:rFonts w:ascii="Arial" w:hAnsi="Arial" w:cs="Arial"/>
          <w:color w:val="333333"/>
          <w:sz w:val="21"/>
          <w:szCs w:val="21"/>
        </w:rPr>
        <w:t>的线程</w:t>
      </w:r>
      <w:r>
        <w:rPr>
          <w:rFonts w:ascii="Arial" w:hAnsi="Arial" w:cs="Arial"/>
          <w:color w:val="333333"/>
          <w:sz w:val="21"/>
          <w:szCs w:val="21"/>
        </w:rPr>
        <w:t>,</w:t>
      </w:r>
      <w:r>
        <w:rPr>
          <w:rFonts w:ascii="Arial" w:hAnsi="Arial" w:cs="Arial"/>
          <w:color w:val="333333"/>
          <w:sz w:val="21"/>
          <w:szCs w:val="21"/>
        </w:rPr>
        <w:t>就表示加锁</w:t>
      </w:r>
      <w:r>
        <w:rPr>
          <w:rFonts w:ascii="Arial" w:hAnsi="Arial" w:cs="Arial"/>
          <w:color w:val="333333"/>
          <w:sz w:val="21"/>
          <w:szCs w:val="21"/>
        </w:rPr>
        <w:t>,</w:t>
      </w:r>
      <w:r>
        <w:rPr>
          <w:rFonts w:ascii="Arial" w:hAnsi="Arial" w:cs="Arial"/>
          <w:color w:val="333333"/>
          <w:sz w:val="21"/>
          <w:szCs w:val="21"/>
        </w:rPr>
        <w:t>其他线程获取</w:t>
      </w:r>
      <w:r>
        <w:rPr>
          <w:rFonts w:ascii="Arial" w:hAnsi="Arial" w:cs="Arial"/>
          <w:color w:val="333333"/>
          <w:sz w:val="21"/>
          <w:szCs w:val="21"/>
        </w:rPr>
        <w:t>state</w:t>
      </w:r>
      <w:r>
        <w:rPr>
          <w:rFonts w:ascii="Arial" w:hAnsi="Arial" w:cs="Arial"/>
          <w:color w:val="333333"/>
          <w:sz w:val="21"/>
          <w:szCs w:val="21"/>
        </w:rPr>
        <w:t>为</w:t>
      </w:r>
      <w:r>
        <w:rPr>
          <w:rFonts w:ascii="Arial" w:hAnsi="Arial" w:cs="Arial"/>
          <w:color w:val="333333"/>
          <w:sz w:val="21"/>
          <w:szCs w:val="21"/>
        </w:rPr>
        <w:t>1,</w:t>
      </w:r>
      <w:r>
        <w:rPr>
          <w:rFonts w:ascii="Arial" w:hAnsi="Arial" w:cs="Arial"/>
          <w:color w:val="333333"/>
          <w:sz w:val="21"/>
          <w:szCs w:val="21"/>
        </w:rPr>
        <w:t>则不可获取</w:t>
      </w:r>
      <w:r>
        <w:rPr>
          <w:rFonts w:ascii="Arial" w:hAnsi="Arial" w:cs="Arial"/>
          <w:color w:val="333333"/>
          <w:sz w:val="21"/>
          <w:szCs w:val="21"/>
        </w:rPr>
        <w:t>,</w:t>
      </w:r>
      <w:r>
        <w:rPr>
          <w:rFonts w:ascii="Arial" w:hAnsi="Arial" w:cs="Arial"/>
          <w:color w:val="333333"/>
          <w:sz w:val="21"/>
          <w:szCs w:val="21"/>
        </w:rPr>
        <w:t>进入</w:t>
      </w:r>
      <w:r>
        <w:rPr>
          <w:rFonts w:ascii="Arial" w:hAnsi="Arial" w:cs="Arial"/>
          <w:color w:val="333333"/>
          <w:sz w:val="21"/>
          <w:szCs w:val="21"/>
        </w:rPr>
        <w:t>queue</w:t>
      </w:r>
      <w:r>
        <w:rPr>
          <w:rFonts w:ascii="Arial" w:hAnsi="Arial" w:cs="Arial"/>
          <w:color w:val="333333"/>
          <w:sz w:val="21"/>
          <w:szCs w:val="21"/>
        </w:rPr>
        <w:t>等待</w:t>
      </w:r>
    </w:p>
    <w:p w:rsidR="003219E7" w:rsidRDefault="003219E7" w:rsidP="003219E7">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可重入锁</w:t>
      </w:r>
      <w:r>
        <w:rPr>
          <w:rFonts w:ascii="Arial" w:hAnsi="Arial" w:cs="Arial"/>
          <w:color w:val="333333"/>
          <w:sz w:val="21"/>
          <w:szCs w:val="21"/>
        </w:rPr>
        <w:t>,</w:t>
      </w:r>
      <w:r>
        <w:rPr>
          <w:rFonts w:ascii="Arial" w:hAnsi="Arial" w:cs="Arial"/>
          <w:color w:val="333333"/>
          <w:sz w:val="21"/>
          <w:szCs w:val="21"/>
        </w:rPr>
        <w:t>其实就是在判断</w:t>
      </w:r>
      <w:r>
        <w:rPr>
          <w:rFonts w:ascii="Arial" w:hAnsi="Arial" w:cs="Arial"/>
          <w:color w:val="333333"/>
          <w:sz w:val="21"/>
          <w:szCs w:val="21"/>
        </w:rPr>
        <w:t>state</w:t>
      </w:r>
      <w:r>
        <w:rPr>
          <w:rFonts w:ascii="Arial" w:hAnsi="Arial" w:cs="Arial"/>
          <w:color w:val="333333"/>
          <w:sz w:val="21"/>
          <w:szCs w:val="21"/>
        </w:rPr>
        <w:t>的基础上</w:t>
      </w:r>
      <w:r>
        <w:rPr>
          <w:rFonts w:ascii="Arial" w:hAnsi="Arial" w:cs="Arial"/>
          <w:color w:val="333333"/>
          <w:sz w:val="21"/>
          <w:szCs w:val="21"/>
        </w:rPr>
        <w:t>,</w:t>
      </w:r>
      <w:r>
        <w:rPr>
          <w:rFonts w:ascii="Arial" w:hAnsi="Arial" w:cs="Arial"/>
          <w:color w:val="333333"/>
          <w:sz w:val="21"/>
          <w:szCs w:val="21"/>
        </w:rPr>
        <w:t>再判断当前加锁线程是否为同一线程</w:t>
      </w:r>
      <w:r>
        <w:rPr>
          <w:rFonts w:ascii="Arial" w:hAnsi="Arial" w:cs="Arial"/>
          <w:color w:val="333333"/>
          <w:sz w:val="21"/>
          <w:szCs w:val="21"/>
        </w:rPr>
        <w:t>,</w:t>
      </w:r>
      <w:r>
        <w:rPr>
          <w:rFonts w:ascii="Arial" w:hAnsi="Arial" w:cs="Arial"/>
          <w:color w:val="333333"/>
          <w:sz w:val="21"/>
          <w:szCs w:val="21"/>
        </w:rPr>
        <w:t>如果是</w:t>
      </w:r>
      <w:r>
        <w:rPr>
          <w:rFonts w:ascii="Arial" w:hAnsi="Arial" w:cs="Arial"/>
          <w:color w:val="333333"/>
          <w:sz w:val="21"/>
          <w:szCs w:val="21"/>
        </w:rPr>
        <w:t>,</w:t>
      </w:r>
      <w:r>
        <w:rPr>
          <w:rFonts w:ascii="Arial" w:hAnsi="Arial" w:cs="Arial"/>
          <w:color w:val="333333"/>
          <w:sz w:val="21"/>
          <w:szCs w:val="21"/>
        </w:rPr>
        <w:t>则</w:t>
      </w:r>
      <w:r>
        <w:rPr>
          <w:rFonts w:ascii="Arial" w:hAnsi="Arial" w:cs="Arial"/>
          <w:color w:val="333333"/>
          <w:sz w:val="21"/>
          <w:szCs w:val="21"/>
        </w:rPr>
        <w:t>state</w:t>
      </w:r>
      <w:r>
        <w:rPr>
          <w:rFonts w:ascii="Arial" w:hAnsi="Arial" w:cs="Arial"/>
          <w:color w:val="333333"/>
          <w:sz w:val="21"/>
          <w:szCs w:val="21"/>
        </w:rPr>
        <w:t>可以继续</w:t>
      </w:r>
      <w:r>
        <w:rPr>
          <w:rFonts w:ascii="Arial" w:hAnsi="Arial" w:cs="Arial"/>
          <w:color w:val="333333"/>
          <w:sz w:val="21"/>
          <w:szCs w:val="21"/>
        </w:rPr>
        <w:t>+1</w:t>
      </w:r>
    </w:p>
    <w:p w:rsidR="003219E7" w:rsidRDefault="003219E7" w:rsidP="003219E7">
      <w:pPr>
        <w:pStyle w:val="a3"/>
        <w:shd w:val="clear" w:color="auto" w:fill="FFFFFF"/>
        <w:spacing w:before="150" w:beforeAutospacing="0" w:after="420" w:afterAutospacing="0"/>
        <w:rPr>
          <w:rFonts w:ascii="Lucida Sans Unicode" w:hAnsi="Lucida Sans Unicode" w:cs="Lucida Sans Unicode"/>
          <w:color w:val="1A1A1A"/>
        </w:rPr>
      </w:pPr>
      <w:r>
        <w:rPr>
          <w:rFonts w:ascii="Arial" w:hAnsi="Arial" w:cs="Arial"/>
          <w:color w:val="4D4D4D"/>
          <w:sz w:val="21"/>
          <w:szCs w:val="21"/>
        </w:rPr>
        <w:t>其实一句话总结</w:t>
      </w:r>
      <w:r>
        <w:rPr>
          <w:rFonts w:ascii="Arial" w:hAnsi="Arial" w:cs="Arial"/>
          <w:color w:val="4D4D4D"/>
          <w:sz w:val="21"/>
          <w:szCs w:val="21"/>
        </w:rPr>
        <w:t>AQS</w:t>
      </w:r>
      <w:r>
        <w:rPr>
          <w:rFonts w:ascii="Arial" w:hAnsi="Arial" w:cs="Arial"/>
          <w:color w:val="4D4D4D"/>
          <w:sz w:val="21"/>
          <w:szCs w:val="21"/>
        </w:rPr>
        <w:t>就是一个并发包的基础组件，用来实现各种锁，各种同步组件的。它包含了</w:t>
      </w:r>
      <w:r>
        <w:rPr>
          <w:rFonts w:ascii="Arial" w:hAnsi="Arial" w:cs="Arial"/>
          <w:color w:val="4D4D4D"/>
          <w:sz w:val="21"/>
          <w:szCs w:val="21"/>
        </w:rPr>
        <w:t>state</w:t>
      </w:r>
      <w:r>
        <w:rPr>
          <w:rFonts w:ascii="Arial" w:hAnsi="Arial" w:cs="Arial"/>
          <w:color w:val="4D4D4D"/>
          <w:sz w:val="21"/>
          <w:szCs w:val="21"/>
        </w:rPr>
        <w:t>变量、加锁线程、等待队列等并发中的核心组件。</w:t>
      </w:r>
    </w:p>
    <w:p w:rsidR="003219E7" w:rsidRPr="003219E7" w:rsidRDefault="003219E7" w:rsidP="003219E7"/>
    <w:p w:rsidR="00CA4DF2" w:rsidRDefault="00CA4DF2" w:rsidP="00CA4DF2">
      <w:r>
        <w:rPr>
          <w:rFonts w:hint="eastAsia"/>
        </w:rPr>
        <w:t>AQS的实现核心就是利用了CAS的特性和CLH队列来实现的API级别的同步工具，里面有丰富的加锁方式，他是一个模板模式的实现，里面定义了各种排它锁以及共享锁的获取锁和释放锁的方法，但是获取锁和释放锁的方式交给了子类去实现从而为各种JUC同步工具类的实现提供了可能，每种锁的获取支持超时中断，并且配合内部类Condition的实现类，完成了类似Object等待唤醒的功能，当线程进行await的时候，将会从等待队列中移除节点并封装成新节点加入到Condition的等待队列，移除失败将会在等在阻塞队列中将节点标记位取消，并将线程封装为新节点加入Condition的等待队列，直到signal。AQS与Synchronized的加锁方式是有区别的，AQS是采用</w:t>
      </w:r>
      <w:hyperlink r:id="rId155" w:history="1">
        <w:r>
          <w:rPr>
            <w:rStyle w:val="a5"/>
            <w:rFonts w:ascii="Helvetica" w:eastAsia="Helvetica" w:hAnsi="Helvetica" w:cs="Helvetica"/>
            <w:b/>
            <w:color w:val="333333"/>
            <w:szCs w:val="21"/>
            <w:shd w:val="clear" w:color="auto" w:fill="FFFFFF"/>
          </w:rPr>
          <w:t>LockSupport</w:t>
        </w:r>
      </w:hyperlink>
      <w:r>
        <w:rPr>
          <w:rFonts w:ascii="Helvetica" w:eastAsia="宋体" w:hAnsi="Helvetica" w:cs="Helvetica" w:hint="eastAsia"/>
          <w:color w:val="333333"/>
          <w:szCs w:val="21"/>
          <w:shd w:val="clear" w:color="auto" w:fill="FFFFFF"/>
        </w:rPr>
        <w:t>的</w:t>
      </w:r>
      <w:r>
        <w:rPr>
          <w:rFonts w:hint="eastAsia"/>
        </w:rPr>
        <w:t>park/unpark方法来“阻塞”线程的，因此并不是BLOCK状态而是WAITING状态，并且AQS虽然支持获取锁时响应中断，但是并不是立刻响应，如果线程获取锁失败进入等待队列中被park，当他只有被前面释放锁的线程唤醒后才会响应中断。</w:t>
      </w:r>
    </w:p>
    <w:p w:rsidR="00CA4DF2" w:rsidRDefault="00CA4DF2" w:rsidP="00CA4DF2"/>
    <w:p w:rsidR="00CA4DF2" w:rsidRDefault="00CA4DF2" w:rsidP="00CA4DF2">
      <w:r>
        <w:rPr>
          <w:rFonts w:hint="eastAsia"/>
        </w:rPr>
        <w:t>通过AQS和CAS实现的JUC工具有很多，我们按照实现方式进行区分整理。</w:t>
      </w:r>
    </w:p>
    <w:p w:rsidR="00CE7A68" w:rsidRDefault="00CE7A68" w:rsidP="00CE7A68">
      <w:pPr>
        <w:pStyle w:val="2"/>
      </w:pPr>
      <w:r>
        <w:rPr>
          <w:rFonts w:hint="eastAsia"/>
        </w:rPr>
        <w:t>142.CLH队列</w:t>
      </w:r>
    </w:p>
    <w:p w:rsidR="00CE7A68" w:rsidRDefault="00CE7A68" w:rsidP="00CE7A68">
      <w:pPr>
        <w:pStyle w:val="a3"/>
        <w:shd w:val="clear" w:color="auto" w:fill="FFFFFF"/>
        <w:spacing w:before="0" w:beforeAutospacing="0"/>
        <w:rPr>
          <w:rFonts w:ascii="Segoe UI" w:hAnsi="Segoe UI" w:cs="Segoe UI"/>
          <w:color w:val="212529"/>
        </w:rPr>
      </w:pPr>
      <w:r>
        <w:rPr>
          <w:rStyle w:val="a4"/>
          <w:rFonts w:ascii="Segoe UI" w:hAnsi="Segoe UI" w:cs="Segoe UI"/>
          <w:color w:val="212529"/>
        </w:rPr>
        <w:t>同步队列</w:t>
      </w:r>
    </w:p>
    <w:p w:rsidR="00CE7A68" w:rsidRDefault="00CE7A68" w:rsidP="00CE7A68">
      <w:pPr>
        <w:pStyle w:val="a3"/>
        <w:shd w:val="clear" w:color="auto" w:fill="FFFFFF"/>
        <w:spacing w:before="0" w:beforeAutospacing="0"/>
        <w:rPr>
          <w:rFonts w:ascii="Segoe UI" w:hAnsi="Segoe UI" w:cs="Segoe UI"/>
          <w:color w:val="212529"/>
        </w:rPr>
      </w:pPr>
      <w:r>
        <w:rPr>
          <w:rFonts w:ascii="Segoe UI" w:hAnsi="Segoe UI" w:cs="Segoe UI"/>
          <w:color w:val="212529"/>
        </w:rPr>
        <w:t>一个</w:t>
      </w:r>
      <w:r>
        <w:rPr>
          <w:rFonts w:ascii="Segoe UI" w:hAnsi="Segoe UI" w:cs="Segoe UI"/>
          <w:color w:val="212529"/>
        </w:rPr>
        <w:t>FIFO</w:t>
      </w:r>
      <w:r>
        <w:rPr>
          <w:rFonts w:ascii="Segoe UI" w:hAnsi="Segoe UI" w:cs="Segoe UI"/>
          <w:color w:val="212529"/>
        </w:rPr>
        <w:t>双向队列，队列中每个节点等待前驱节点释放共享状态（锁）被唤醒就可以了。</w:t>
      </w:r>
    </w:p>
    <w:p w:rsidR="00CE7A68" w:rsidRDefault="00CE7A68" w:rsidP="00CE7A68">
      <w:pPr>
        <w:pStyle w:val="a3"/>
        <w:shd w:val="clear" w:color="auto" w:fill="FFFFFF"/>
        <w:spacing w:before="0" w:beforeAutospacing="0"/>
        <w:rPr>
          <w:rFonts w:ascii="Segoe UI" w:hAnsi="Segoe UI" w:cs="Segoe UI"/>
          <w:color w:val="212529"/>
        </w:rPr>
      </w:pPr>
      <w:r>
        <w:rPr>
          <w:rStyle w:val="a4"/>
          <w:rFonts w:ascii="Segoe UI" w:hAnsi="Segoe UI" w:cs="Segoe UI"/>
          <w:color w:val="212529"/>
        </w:rPr>
        <w:t>AQS</w:t>
      </w:r>
      <w:r>
        <w:rPr>
          <w:rStyle w:val="a4"/>
          <w:rFonts w:ascii="Segoe UI" w:hAnsi="Segoe UI" w:cs="Segoe UI"/>
          <w:color w:val="212529"/>
        </w:rPr>
        <w:t>如何使用它？</w:t>
      </w:r>
      <w:r w:rsidR="00945BBD">
        <w:rPr>
          <w:rStyle w:val="a4"/>
          <w:rFonts w:ascii="Segoe UI" w:hAnsi="Segoe UI" w:cs="Segoe UI" w:hint="eastAsia"/>
          <w:color w:val="212529"/>
        </w:rPr>
        <w:t xml:space="preserve"> </w:t>
      </w:r>
    </w:p>
    <w:p w:rsidR="00CE7A68" w:rsidRDefault="00CE7A68" w:rsidP="00CE7A68">
      <w:pPr>
        <w:rPr>
          <w:rFonts w:ascii="Segoe UI" w:hAnsi="Segoe UI" w:cs="Segoe UI"/>
          <w:color w:val="212529"/>
          <w:shd w:val="clear" w:color="auto" w:fill="FFFFFF"/>
        </w:rPr>
      </w:pPr>
      <w:r>
        <w:rPr>
          <w:rFonts w:ascii="Segoe UI" w:hAnsi="Segoe UI" w:cs="Segoe UI"/>
          <w:color w:val="212529"/>
          <w:shd w:val="clear" w:color="auto" w:fill="FFFFFF"/>
        </w:rPr>
        <w:t>AQS</w:t>
      </w:r>
      <w:r>
        <w:rPr>
          <w:rFonts w:ascii="Segoe UI" w:hAnsi="Segoe UI" w:cs="Segoe UI"/>
          <w:color w:val="212529"/>
          <w:shd w:val="clear" w:color="auto" w:fill="FFFFFF"/>
        </w:rPr>
        <w:t>依赖它来完成同步状态的管理，当前线程如果获取同步状态失败时，</w:t>
      </w:r>
      <w:r>
        <w:rPr>
          <w:rFonts w:ascii="Segoe UI" w:hAnsi="Segoe UI" w:cs="Segoe UI"/>
          <w:color w:val="212529"/>
          <w:shd w:val="clear" w:color="auto" w:fill="FFFFFF"/>
        </w:rPr>
        <w:t>AQS</w:t>
      </w:r>
      <w:r>
        <w:rPr>
          <w:rFonts w:ascii="Segoe UI" w:hAnsi="Segoe UI" w:cs="Segoe UI"/>
          <w:color w:val="212529"/>
          <w:shd w:val="clear" w:color="auto" w:fill="FFFFFF"/>
        </w:rPr>
        <w:t>则会将当前线程已经等待状态等信息构造成一个节点（</w:t>
      </w:r>
      <w:r>
        <w:rPr>
          <w:rFonts w:ascii="Segoe UI" w:hAnsi="Segoe UI" w:cs="Segoe UI"/>
          <w:color w:val="212529"/>
          <w:shd w:val="clear" w:color="auto" w:fill="FFFFFF"/>
        </w:rPr>
        <w:t>Node</w:t>
      </w:r>
      <w:r>
        <w:rPr>
          <w:rFonts w:ascii="Segoe UI" w:hAnsi="Segoe UI" w:cs="Segoe UI"/>
          <w:color w:val="212529"/>
          <w:shd w:val="clear" w:color="auto" w:fill="FFFFFF"/>
        </w:rPr>
        <w:t>）并将其加入到</w:t>
      </w:r>
      <w:r>
        <w:rPr>
          <w:rFonts w:ascii="Segoe UI" w:hAnsi="Segoe UI" w:cs="Segoe UI"/>
          <w:color w:val="212529"/>
          <w:shd w:val="clear" w:color="auto" w:fill="FFFFFF"/>
        </w:rPr>
        <w:t>CLH</w:t>
      </w:r>
      <w:r>
        <w:rPr>
          <w:rFonts w:ascii="Segoe UI" w:hAnsi="Segoe UI" w:cs="Segoe UI"/>
          <w:color w:val="212529"/>
          <w:shd w:val="clear" w:color="auto" w:fill="FFFFFF"/>
        </w:rPr>
        <w:t>同步队列，同时会阻塞当前线程，当同步状态释放时，会把首节点唤醒（公平锁），使其再次尝试获取同步状态。</w:t>
      </w:r>
    </w:p>
    <w:p w:rsidR="00CE7A68" w:rsidRDefault="00CE7A68" w:rsidP="00CE7A68">
      <w:pPr>
        <w:rPr>
          <w:rFonts w:ascii="Segoe UI" w:hAnsi="Segoe UI" w:cs="Segoe UI"/>
          <w:color w:val="212529"/>
          <w:shd w:val="clear" w:color="auto" w:fill="FFFFFF"/>
        </w:rPr>
      </w:pPr>
      <w:r>
        <w:rPr>
          <w:rFonts w:ascii="Segoe UI" w:hAnsi="Segoe UI" w:cs="Segoe UI"/>
          <w:color w:val="212529"/>
          <w:shd w:val="clear" w:color="auto" w:fill="FFFFFF"/>
        </w:rPr>
        <w:t>CLH</w:t>
      </w:r>
      <w:r>
        <w:rPr>
          <w:rFonts w:ascii="Segoe UI" w:hAnsi="Segoe UI" w:cs="Segoe UI"/>
          <w:color w:val="212529"/>
          <w:shd w:val="clear" w:color="auto" w:fill="FFFFFF"/>
        </w:rPr>
        <w:t>同步队列的结构图</w:t>
      </w:r>
      <w:r>
        <w:rPr>
          <w:rFonts w:ascii="Segoe UI" w:hAnsi="Segoe UI" w:cs="Segoe UI"/>
          <w:color w:val="212529"/>
        </w:rPr>
        <w:br/>
      </w:r>
      <w:r>
        <w:rPr>
          <w:rFonts w:ascii="Segoe UI" w:hAnsi="Segoe UI" w:cs="Segoe UI"/>
          <w:noProof/>
          <w:color w:val="212529"/>
          <w:shd w:val="clear" w:color="auto" w:fill="FFFFFF"/>
        </w:rPr>
        <w:drawing>
          <wp:inline distT="0" distB="0" distL="0" distR="0">
            <wp:extent cx="6353175" cy="1857375"/>
            <wp:effectExtent l="0" t="0" r="9525" b="9525"/>
            <wp:docPr id="157" name="图片 15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图片描述"/>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353175" cy="1857375"/>
                    </a:xfrm>
                    <a:prstGeom prst="rect">
                      <a:avLst/>
                    </a:prstGeom>
                    <a:noFill/>
                    <a:ln>
                      <a:noFill/>
                    </a:ln>
                  </pic:spPr>
                </pic:pic>
              </a:graphicData>
            </a:graphic>
          </wp:inline>
        </w:drawing>
      </w:r>
      <w:r>
        <w:rPr>
          <w:rFonts w:ascii="Segoe UI" w:hAnsi="Segoe UI" w:cs="Segoe UI"/>
          <w:color w:val="212529"/>
        </w:rPr>
        <w:br/>
      </w:r>
      <w:r>
        <w:rPr>
          <w:rFonts w:ascii="Segoe UI" w:hAnsi="Segoe UI" w:cs="Segoe UI"/>
          <w:color w:val="212529"/>
          <w:shd w:val="clear" w:color="auto" w:fill="FFFFFF"/>
        </w:rPr>
        <w:t>这里是基于</w:t>
      </w:r>
      <w:r>
        <w:rPr>
          <w:rFonts w:ascii="Segoe UI" w:hAnsi="Segoe UI" w:cs="Segoe UI"/>
          <w:color w:val="212529"/>
          <w:shd w:val="clear" w:color="auto" w:fill="FFFFFF"/>
        </w:rPr>
        <w:t>CAS</w:t>
      </w:r>
      <w:r>
        <w:rPr>
          <w:rFonts w:ascii="Segoe UI" w:hAnsi="Segoe UI" w:cs="Segoe UI"/>
          <w:color w:val="212529"/>
          <w:shd w:val="clear" w:color="auto" w:fill="FFFFFF"/>
        </w:rPr>
        <w:t>（保证线程的安全）来设置尾节点的。</w:t>
      </w:r>
    </w:p>
    <w:p w:rsidR="00CE7A68" w:rsidRDefault="00CE7A68" w:rsidP="00CE7A68">
      <w:pPr>
        <w:pStyle w:val="3"/>
        <w:shd w:val="clear" w:color="auto" w:fill="FFFFFF"/>
        <w:rPr>
          <w:rFonts w:ascii="Segoe UI" w:hAnsi="Segoe UI" w:cs="Segoe UI"/>
          <w:color w:val="212529"/>
        </w:rPr>
      </w:pPr>
      <w:r>
        <w:rPr>
          <w:rFonts w:ascii="Segoe UI" w:hAnsi="Segoe UI" w:cs="Segoe UI"/>
          <w:color w:val="212529"/>
        </w:rPr>
        <w:t>入列操作</w:t>
      </w:r>
    </w:p>
    <w:p w:rsidR="00CE7A68" w:rsidRDefault="00167304" w:rsidP="00CE7A68">
      <w:pPr>
        <w:rPr>
          <w:rFonts w:ascii="宋体" w:hAnsi="宋体" w:cs="宋体"/>
        </w:rPr>
      </w:pPr>
      <w:r>
        <w:pict>
          <v:rect id="_x0000_i1025" style="width:0;height:0" o:hrstd="t" o:hrnoshade="t" o:hr="t" fillcolor="#212529" stroked="f"/>
        </w:pict>
      </w:r>
    </w:p>
    <w:p w:rsidR="00CE7A68" w:rsidRDefault="00CE7A68" w:rsidP="00CE7A68">
      <w:pPr>
        <w:pStyle w:val="a3"/>
        <w:shd w:val="clear" w:color="auto" w:fill="FFFFFF"/>
        <w:spacing w:before="0" w:beforeAutospacing="0"/>
        <w:rPr>
          <w:rFonts w:ascii="Segoe UI" w:hAnsi="Segoe UI" w:cs="Segoe UI"/>
          <w:color w:val="212529"/>
        </w:rPr>
      </w:pPr>
      <w:r>
        <w:rPr>
          <w:rFonts w:ascii="Segoe UI" w:hAnsi="Segoe UI" w:cs="Segoe UI"/>
          <w:color w:val="212529"/>
        </w:rPr>
        <w:t>如上图了解了同步队列的结构，</w:t>
      </w:r>
      <w:r>
        <w:rPr>
          <w:rFonts w:ascii="Segoe UI" w:hAnsi="Segoe UI" w:cs="Segoe UI"/>
          <w:color w:val="212529"/>
        </w:rPr>
        <w:t xml:space="preserve"> </w:t>
      </w:r>
      <w:r>
        <w:rPr>
          <w:rFonts w:ascii="Segoe UI" w:hAnsi="Segoe UI" w:cs="Segoe UI"/>
          <w:color w:val="212529"/>
        </w:rPr>
        <w:t>我们在分析其入列操作在简单不过。无非就是将</w:t>
      </w:r>
      <w:r>
        <w:rPr>
          <w:rFonts w:ascii="Segoe UI" w:hAnsi="Segoe UI" w:cs="Segoe UI"/>
          <w:color w:val="212529"/>
        </w:rPr>
        <w:t>tail</w:t>
      </w:r>
      <w:r>
        <w:rPr>
          <w:rFonts w:ascii="Segoe UI" w:hAnsi="Segoe UI" w:cs="Segoe UI"/>
          <w:color w:val="212529"/>
        </w:rPr>
        <w:t>（使用</w:t>
      </w:r>
      <w:r>
        <w:rPr>
          <w:rFonts w:ascii="Segoe UI" w:hAnsi="Segoe UI" w:cs="Segoe UI"/>
          <w:color w:val="212529"/>
        </w:rPr>
        <w:t>CAS</w:t>
      </w:r>
      <w:r>
        <w:rPr>
          <w:rFonts w:ascii="Segoe UI" w:hAnsi="Segoe UI" w:cs="Segoe UI"/>
          <w:color w:val="212529"/>
        </w:rPr>
        <w:t>保证原子操作）指向新节点，新节点的</w:t>
      </w:r>
      <w:r>
        <w:rPr>
          <w:rFonts w:ascii="Segoe UI" w:hAnsi="Segoe UI" w:cs="Segoe UI"/>
          <w:color w:val="212529"/>
        </w:rPr>
        <w:t>prev</w:t>
      </w:r>
      <w:r>
        <w:rPr>
          <w:rFonts w:ascii="Segoe UI" w:hAnsi="Segoe UI" w:cs="Segoe UI"/>
          <w:color w:val="212529"/>
        </w:rPr>
        <w:t>指向队列中最后一节点（旧的</w:t>
      </w:r>
      <w:r>
        <w:rPr>
          <w:rFonts w:ascii="Segoe UI" w:hAnsi="Segoe UI" w:cs="Segoe UI"/>
          <w:color w:val="212529"/>
        </w:rPr>
        <w:t>tail</w:t>
      </w:r>
      <w:r>
        <w:rPr>
          <w:rFonts w:ascii="Segoe UI" w:hAnsi="Segoe UI" w:cs="Segoe UI"/>
          <w:color w:val="212529"/>
        </w:rPr>
        <w:t>节点），原队列中最后一节点的</w:t>
      </w:r>
      <w:r>
        <w:rPr>
          <w:rFonts w:ascii="Segoe UI" w:hAnsi="Segoe UI" w:cs="Segoe UI"/>
          <w:color w:val="212529"/>
        </w:rPr>
        <w:t>next</w:t>
      </w:r>
      <w:r>
        <w:rPr>
          <w:rFonts w:ascii="Segoe UI" w:hAnsi="Segoe UI" w:cs="Segoe UI"/>
          <w:color w:val="212529"/>
        </w:rPr>
        <w:t>节点指向新节点以此来建立联系，来张图帮助大家理解。</w:t>
      </w:r>
      <w:r>
        <w:rPr>
          <w:rFonts w:ascii="Segoe UI" w:hAnsi="Segoe UI" w:cs="Segoe UI"/>
          <w:color w:val="212529"/>
        </w:rPr>
        <w:br/>
      </w:r>
      <w:r>
        <w:rPr>
          <w:rFonts w:ascii="Segoe UI" w:hAnsi="Segoe UI" w:cs="Segoe UI"/>
          <w:noProof/>
          <w:color w:val="212529"/>
        </w:rPr>
        <w:drawing>
          <wp:inline distT="0" distB="0" distL="0" distR="0">
            <wp:extent cx="6334125" cy="2705100"/>
            <wp:effectExtent l="0" t="0" r="9525" b="0"/>
            <wp:docPr id="158" name="图片 15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图片描述"/>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334125" cy="2705100"/>
                    </a:xfrm>
                    <a:prstGeom prst="rect">
                      <a:avLst/>
                    </a:prstGeom>
                    <a:noFill/>
                    <a:ln>
                      <a:noFill/>
                    </a:ln>
                  </pic:spPr>
                </pic:pic>
              </a:graphicData>
            </a:graphic>
          </wp:inline>
        </w:drawing>
      </w:r>
    </w:p>
    <w:p w:rsidR="00CE7A68" w:rsidRDefault="00CE7A68" w:rsidP="00CE7A68">
      <w:pPr>
        <w:pStyle w:val="a3"/>
        <w:shd w:val="clear" w:color="auto" w:fill="FFFFFF"/>
        <w:spacing w:before="0" w:beforeAutospacing="0"/>
        <w:rPr>
          <w:rFonts w:ascii="Segoe UI" w:hAnsi="Segoe UI" w:cs="Segoe UI"/>
          <w:color w:val="212529"/>
        </w:rPr>
      </w:pPr>
      <w:r>
        <w:rPr>
          <w:rStyle w:val="a4"/>
          <w:rFonts w:ascii="Segoe UI" w:hAnsi="Segoe UI" w:cs="Segoe UI"/>
          <w:color w:val="212529"/>
        </w:rPr>
        <w:t>源码</w:t>
      </w:r>
      <w:r>
        <w:rPr>
          <w:rFonts w:ascii="Segoe UI" w:hAnsi="Segoe UI" w:cs="Segoe UI"/>
          <w:color w:val="212529"/>
        </w:rPr>
        <w:br/>
      </w:r>
      <w:r>
        <w:rPr>
          <w:rFonts w:ascii="Segoe UI" w:hAnsi="Segoe UI" w:cs="Segoe UI"/>
          <w:color w:val="212529"/>
        </w:rPr>
        <w:t>源码我们可以通过</w:t>
      </w:r>
      <w:r>
        <w:rPr>
          <w:rFonts w:ascii="Segoe UI" w:hAnsi="Segoe UI" w:cs="Segoe UI"/>
          <w:color w:val="212529"/>
        </w:rPr>
        <w:t>AQS</w:t>
      </w:r>
      <w:r>
        <w:rPr>
          <w:rFonts w:ascii="Segoe UI" w:hAnsi="Segoe UI" w:cs="Segoe UI"/>
          <w:color w:val="212529"/>
        </w:rPr>
        <w:t>中的以下两个方法来了解下</w:t>
      </w:r>
      <w:r>
        <w:rPr>
          <w:rFonts w:ascii="Segoe UI" w:hAnsi="Segoe UI" w:cs="Segoe UI"/>
          <w:color w:val="212529"/>
        </w:rPr>
        <w:br/>
      </w:r>
      <w:r>
        <w:rPr>
          <w:rStyle w:val="a4"/>
          <w:rFonts w:ascii="Segoe UI" w:hAnsi="Segoe UI" w:cs="Segoe UI"/>
          <w:color w:val="212529"/>
        </w:rPr>
        <w:t>addWaiter</w:t>
      </w:r>
      <w:r>
        <w:rPr>
          <w:rStyle w:val="a4"/>
          <w:rFonts w:ascii="Segoe UI" w:hAnsi="Segoe UI" w:cs="Segoe UI"/>
          <w:color w:val="212529"/>
        </w:rPr>
        <w:t>方法</w:t>
      </w:r>
    </w:p>
    <w:p w:rsidR="00CE7A68" w:rsidRDefault="00CE7A68" w:rsidP="00CE7A68">
      <w:pPr>
        <w:pStyle w:val="HTML0"/>
        <w:shd w:val="clear" w:color="auto" w:fill="E9ECEF"/>
        <w:rPr>
          <w:rStyle w:val="HTML"/>
          <w:rFonts w:ascii="Consolas" w:hAnsi="Consolas" w:cs="Consolas"/>
          <w:color w:val="333333"/>
        </w:rPr>
      </w:pPr>
      <w:r>
        <w:rPr>
          <w:rStyle w:val="HTML"/>
          <w:rFonts w:ascii="Consolas" w:hAnsi="Consolas" w:cs="Consolas"/>
          <w:color w:val="333333"/>
        </w:rPr>
        <w:t xml:space="preserve">private </w:t>
      </w:r>
      <w:r>
        <w:rPr>
          <w:rStyle w:val="hljs-keyword"/>
          <w:rFonts w:ascii="Consolas" w:hAnsi="Consolas" w:cs="Consolas"/>
          <w:b/>
          <w:bCs/>
          <w:color w:val="333333"/>
        </w:rPr>
        <w:t>Node</w:t>
      </w:r>
      <w:r>
        <w:rPr>
          <w:rStyle w:val="HTML"/>
          <w:rFonts w:ascii="Consolas" w:hAnsi="Consolas" w:cs="Consolas"/>
          <w:color w:val="333333"/>
        </w:rPr>
        <w:t xml:space="preserve"> </w:t>
      </w:r>
      <w:r>
        <w:rPr>
          <w:rStyle w:val="hljs-title"/>
          <w:rFonts w:ascii="Consolas" w:hAnsi="Consolas" w:cs="Consolas"/>
          <w:b/>
          <w:bCs/>
          <w:color w:val="990000"/>
        </w:rPr>
        <w:t>addWaiter</w:t>
      </w:r>
      <w:r>
        <w:rPr>
          <w:rStyle w:val="HTML"/>
          <w:rFonts w:ascii="Consolas" w:hAnsi="Consolas" w:cs="Consolas"/>
          <w:color w:val="333333"/>
        </w:rPr>
        <w:t>(</w:t>
      </w:r>
      <w:r>
        <w:rPr>
          <w:rStyle w:val="hljs-keyword"/>
          <w:rFonts w:ascii="Consolas" w:hAnsi="Consolas" w:cs="Consolas"/>
          <w:b/>
          <w:bCs/>
          <w:color w:val="333333"/>
        </w:rPr>
        <w:t>Node</w:t>
      </w:r>
      <w:r>
        <w:rPr>
          <w:rStyle w:val="HTML"/>
          <w:rFonts w:ascii="Consolas" w:hAnsi="Consolas" w:cs="Consolas"/>
          <w:color w:val="333333"/>
        </w:rPr>
        <w:t xml:space="preserve"> </w:t>
      </w:r>
      <w:r>
        <w:rPr>
          <w:rStyle w:val="hljs-title"/>
          <w:rFonts w:ascii="Consolas" w:hAnsi="Consolas" w:cs="Consolas"/>
          <w:b/>
          <w:bCs/>
          <w:color w:val="990000"/>
        </w:rPr>
        <w:t>mode</w:t>
      </w:r>
      <w:r>
        <w:rPr>
          <w:rStyle w:val="HTML"/>
          <w:rFonts w:ascii="Consolas" w:hAnsi="Consolas" w:cs="Consolas"/>
          <w:color w:val="333333"/>
        </w:rPr>
        <w:t>) {</w:t>
      </w:r>
    </w:p>
    <w:p w:rsidR="00CE7A68" w:rsidRDefault="00CE7A68" w:rsidP="00CE7A68">
      <w:pPr>
        <w:pStyle w:val="HTML0"/>
        <w:shd w:val="clear" w:color="auto" w:fill="E9ECEF"/>
        <w:rPr>
          <w:rStyle w:val="HTML"/>
          <w:rFonts w:ascii="Consolas" w:hAnsi="Consolas" w:cs="Consolas"/>
          <w:color w:val="333333"/>
        </w:rPr>
      </w:pPr>
      <w:r>
        <w:rPr>
          <w:rStyle w:val="HTML"/>
          <w:rFonts w:ascii="Consolas" w:hAnsi="Consolas" w:cs="Consolas"/>
          <w:color w:val="333333"/>
        </w:rPr>
        <w:t xml:space="preserve">// </w:t>
      </w:r>
      <w:r>
        <w:rPr>
          <w:rStyle w:val="HTML"/>
          <w:rFonts w:ascii="Consolas" w:hAnsi="Consolas" w:cs="Consolas"/>
          <w:color w:val="333333"/>
        </w:rPr>
        <w:t>以给定的模式来构建节点，</w:t>
      </w:r>
      <w:r>
        <w:rPr>
          <w:rStyle w:val="HTML"/>
          <w:rFonts w:ascii="Consolas" w:hAnsi="Consolas" w:cs="Consolas"/>
          <w:color w:val="333333"/>
        </w:rPr>
        <w:t xml:space="preserve"> mode</w:t>
      </w:r>
      <w:r>
        <w:rPr>
          <w:rStyle w:val="HTML"/>
          <w:rFonts w:ascii="Consolas" w:hAnsi="Consolas" w:cs="Consolas"/>
          <w:color w:val="333333"/>
        </w:rPr>
        <w:t>有两种模式</w:t>
      </w:r>
      <w:r>
        <w:rPr>
          <w:rStyle w:val="HTML"/>
          <w:rFonts w:ascii="Consolas" w:hAnsi="Consolas" w:cs="Consolas"/>
          <w:color w:val="333333"/>
        </w:rPr>
        <w:t xml:space="preserve"> </w:t>
      </w:r>
    </w:p>
    <w:p w:rsidR="00CE7A68" w:rsidRDefault="00CE7A68" w:rsidP="00CE7A68">
      <w:pPr>
        <w:pStyle w:val="HTML0"/>
        <w:shd w:val="clear" w:color="auto" w:fill="E9ECEF"/>
        <w:rPr>
          <w:rStyle w:val="HTML"/>
          <w:rFonts w:ascii="Consolas" w:hAnsi="Consolas" w:cs="Consolas"/>
          <w:color w:val="333333"/>
        </w:rPr>
      </w:pPr>
      <w:r>
        <w:rPr>
          <w:rStyle w:val="HTML"/>
          <w:rFonts w:ascii="Consolas" w:hAnsi="Consolas" w:cs="Consolas"/>
          <w:color w:val="333333"/>
        </w:rPr>
        <w:t xml:space="preserve">//  </w:t>
      </w:r>
      <w:r>
        <w:rPr>
          <w:rStyle w:val="HTML"/>
          <w:rFonts w:ascii="Consolas" w:hAnsi="Consolas" w:cs="Consolas"/>
          <w:color w:val="333333"/>
        </w:rPr>
        <w:t>共享式</w:t>
      </w:r>
      <w:r>
        <w:rPr>
          <w:rStyle w:val="HTML"/>
          <w:rFonts w:ascii="Consolas" w:hAnsi="Consolas" w:cs="Consolas"/>
          <w:color w:val="333333"/>
        </w:rPr>
        <w:t>SHARED</w:t>
      </w:r>
      <w:r>
        <w:rPr>
          <w:rStyle w:val="HTML"/>
          <w:rFonts w:ascii="Consolas" w:hAnsi="Consolas" w:cs="Consolas"/>
          <w:color w:val="333333"/>
        </w:rPr>
        <w:t>，</w:t>
      </w:r>
      <w:r>
        <w:rPr>
          <w:rStyle w:val="HTML"/>
          <w:rFonts w:ascii="Consolas" w:hAnsi="Consolas" w:cs="Consolas"/>
          <w:color w:val="333333"/>
        </w:rPr>
        <w:t xml:space="preserve"> </w:t>
      </w:r>
      <w:r>
        <w:rPr>
          <w:rStyle w:val="HTML"/>
          <w:rFonts w:ascii="Consolas" w:hAnsi="Consolas" w:cs="Consolas"/>
          <w:color w:val="333333"/>
        </w:rPr>
        <w:t>独占式</w:t>
      </w:r>
      <w:r>
        <w:rPr>
          <w:rStyle w:val="HTML"/>
          <w:rFonts w:ascii="Consolas" w:hAnsi="Consolas" w:cs="Consolas"/>
          <w:color w:val="333333"/>
        </w:rPr>
        <w:t>EXCLUSIVE;</w:t>
      </w:r>
    </w:p>
    <w:p w:rsidR="00CE7A68" w:rsidRDefault="00CE7A68" w:rsidP="00CE7A68">
      <w:pPr>
        <w:pStyle w:val="HTML0"/>
        <w:shd w:val="clear" w:color="auto" w:fill="E9ECEF"/>
        <w:rPr>
          <w:rStyle w:val="HTML"/>
          <w:rFonts w:ascii="Consolas" w:hAnsi="Consolas" w:cs="Consolas"/>
          <w:color w:val="333333"/>
        </w:rPr>
      </w:pPr>
      <w:r>
        <w:rPr>
          <w:rStyle w:val="HTML"/>
          <w:rFonts w:ascii="Consolas" w:hAnsi="Consolas" w:cs="Consolas"/>
          <w:color w:val="333333"/>
        </w:rPr>
        <w:t xml:space="preserve">  </w:t>
      </w:r>
      <w:r>
        <w:rPr>
          <w:rStyle w:val="hljs-keyword"/>
          <w:rFonts w:ascii="Consolas" w:hAnsi="Consolas" w:cs="Consolas"/>
          <w:b/>
          <w:bCs/>
          <w:color w:val="333333"/>
        </w:rPr>
        <w:t>Node</w:t>
      </w:r>
      <w:r>
        <w:rPr>
          <w:rStyle w:val="HTML"/>
          <w:rFonts w:ascii="Consolas" w:hAnsi="Consolas" w:cs="Consolas"/>
          <w:color w:val="333333"/>
        </w:rPr>
        <w:t xml:space="preserve"> </w:t>
      </w:r>
      <w:r>
        <w:rPr>
          <w:rStyle w:val="hljs-title"/>
          <w:rFonts w:ascii="Consolas" w:hAnsi="Consolas" w:cs="Consolas"/>
          <w:b/>
          <w:bCs/>
          <w:color w:val="990000"/>
        </w:rPr>
        <w:t>node</w:t>
      </w:r>
      <w:r>
        <w:rPr>
          <w:rStyle w:val="HTML"/>
          <w:rFonts w:ascii="Consolas" w:hAnsi="Consolas" w:cs="Consolas"/>
          <w:color w:val="333333"/>
        </w:rPr>
        <w:t xml:space="preserve"> = new </w:t>
      </w:r>
      <w:r>
        <w:rPr>
          <w:rStyle w:val="hljs-keyword"/>
          <w:rFonts w:ascii="Consolas" w:hAnsi="Consolas" w:cs="Consolas"/>
          <w:b/>
          <w:bCs/>
          <w:color w:val="333333"/>
        </w:rPr>
        <w:t>Node</w:t>
      </w:r>
      <w:r>
        <w:rPr>
          <w:rStyle w:val="hljs-title"/>
          <w:rFonts w:ascii="Consolas" w:hAnsi="Consolas" w:cs="Consolas"/>
          <w:b/>
          <w:bCs/>
          <w:color w:val="990000"/>
        </w:rPr>
        <w:t>(Thread</w:t>
      </w:r>
      <w:r>
        <w:rPr>
          <w:rStyle w:val="HTML"/>
          <w:rFonts w:ascii="Consolas" w:hAnsi="Consolas" w:cs="Consolas"/>
          <w:color w:val="333333"/>
        </w:rPr>
        <w:t>.currentThread(), mode);</w:t>
      </w:r>
    </w:p>
    <w:p w:rsidR="00CE7A68" w:rsidRDefault="00CE7A68" w:rsidP="00CE7A68">
      <w:pPr>
        <w:pStyle w:val="HTML0"/>
        <w:shd w:val="clear" w:color="auto" w:fill="E9ECEF"/>
        <w:rPr>
          <w:rStyle w:val="HTML"/>
          <w:rFonts w:ascii="Consolas" w:hAnsi="Consolas" w:cs="Consolas"/>
          <w:color w:val="333333"/>
        </w:rPr>
      </w:pPr>
      <w:r>
        <w:rPr>
          <w:rStyle w:val="HTML"/>
          <w:rFonts w:ascii="Consolas" w:hAnsi="Consolas" w:cs="Consolas"/>
          <w:color w:val="333333"/>
        </w:rPr>
        <w:t xml:space="preserve">    // </w:t>
      </w:r>
      <w:r>
        <w:rPr>
          <w:rStyle w:val="HTML"/>
          <w:rFonts w:ascii="Consolas" w:hAnsi="Consolas" w:cs="Consolas"/>
          <w:color w:val="333333"/>
        </w:rPr>
        <w:t>尝试快速将该节点加入到队列的尾部</w:t>
      </w:r>
    </w:p>
    <w:p w:rsidR="00CE7A68" w:rsidRDefault="00CE7A68" w:rsidP="00CE7A68">
      <w:pPr>
        <w:pStyle w:val="HTML0"/>
        <w:shd w:val="clear" w:color="auto" w:fill="E9ECEF"/>
        <w:rPr>
          <w:rStyle w:val="HTML"/>
          <w:rFonts w:ascii="Consolas" w:hAnsi="Consolas" w:cs="Consolas"/>
          <w:color w:val="333333"/>
        </w:rPr>
      </w:pPr>
      <w:r>
        <w:rPr>
          <w:rStyle w:val="HTML"/>
          <w:rFonts w:ascii="Consolas" w:hAnsi="Consolas" w:cs="Consolas"/>
          <w:color w:val="333333"/>
        </w:rPr>
        <w:t xml:space="preserve">    </w:t>
      </w:r>
      <w:r>
        <w:rPr>
          <w:rStyle w:val="hljs-keyword"/>
          <w:rFonts w:ascii="Consolas" w:hAnsi="Consolas" w:cs="Consolas"/>
          <w:b/>
          <w:bCs/>
          <w:color w:val="333333"/>
        </w:rPr>
        <w:t>Node</w:t>
      </w:r>
      <w:r>
        <w:rPr>
          <w:rStyle w:val="HTML"/>
          <w:rFonts w:ascii="Consolas" w:hAnsi="Consolas" w:cs="Consolas"/>
          <w:color w:val="333333"/>
        </w:rPr>
        <w:t xml:space="preserve"> </w:t>
      </w:r>
      <w:r>
        <w:rPr>
          <w:rStyle w:val="hljs-title"/>
          <w:rFonts w:ascii="Consolas" w:hAnsi="Consolas" w:cs="Consolas"/>
          <w:b/>
          <w:bCs/>
          <w:color w:val="990000"/>
        </w:rPr>
        <w:t>pred</w:t>
      </w:r>
      <w:r>
        <w:rPr>
          <w:rStyle w:val="HTML"/>
          <w:rFonts w:ascii="Consolas" w:hAnsi="Consolas" w:cs="Consolas"/>
          <w:color w:val="333333"/>
        </w:rPr>
        <w:t xml:space="preserve"> = tail;</w:t>
      </w:r>
    </w:p>
    <w:p w:rsidR="00CE7A68" w:rsidRDefault="00CE7A68" w:rsidP="00CE7A68">
      <w:pPr>
        <w:pStyle w:val="HTML0"/>
        <w:shd w:val="clear" w:color="auto" w:fill="E9ECEF"/>
        <w:rPr>
          <w:rStyle w:val="HTML"/>
          <w:rFonts w:ascii="Consolas" w:hAnsi="Consolas" w:cs="Consolas"/>
          <w:color w:val="333333"/>
        </w:rPr>
      </w:pPr>
      <w:r>
        <w:rPr>
          <w:rStyle w:val="HTML"/>
          <w:rFonts w:ascii="Consolas" w:hAnsi="Consolas" w:cs="Consolas"/>
          <w:color w:val="333333"/>
        </w:rPr>
        <w:t xml:space="preserve">     if (pred != null) {</w:t>
      </w:r>
    </w:p>
    <w:p w:rsidR="00CE7A68" w:rsidRDefault="00CE7A68" w:rsidP="00CE7A68">
      <w:pPr>
        <w:pStyle w:val="HTML0"/>
        <w:shd w:val="clear" w:color="auto" w:fill="E9ECEF"/>
        <w:rPr>
          <w:rStyle w:val="HTML"/>
          <w:rFonts w:ascii="Consolas" w:hAnsi="Consolas" w:cs="Consolas"/>
          <w:color w:val="333333"/>
        </w:rPr>
      </w:pPr>
      <w:r>
        <w:rPr>
          <w:rStyle w:val="HTML"/>
          <w:rFonts w:ascii="Consolas" w:hAnsi="Consolas" w:cs="Consolas"/>
          <w:color w:val="333333"/>
        </w:rPr>
        <w:t xml:space="preserve">        </w:t>
      </w:r>
      <w:r>
        <w:rPr>
          <w:rStyle w:val="hljs-keyword"/>
          <w:rFonts w:ascii="Consolas" w:hAnsi="Consolas" w:cs="Consolas"/>
          <w:b/>
          <w:bCs/>
          <w:color w:val="333333"/>
        </w:rPr>
        <w:t>node</w:t>
      </w:r>
      <w:r>
        <w:rPr>
          <w:rStyle w:val="HTML"/>
          <w:rFonts w:ascii="Consolas" w:hAnsi="Consolas" w:cs="Consolas"/>
          <w:color w:val="333333"/>
        </w:rPr>
        <w:t>.</w:t>
      </w:r>
      <w:r>
        <w:rPr>
          <w:rStyle w:val="hljs-title"/>
          <w:rFonts w:ascii="Consolas" w:hAnsi="Consolas" w:cs="Consolas"/>
          <w:b/>
          <w:bCs/>
          <w:color w:val="990000"/>
        </w:rPr>
        <w:t>prev</w:t>
      </w:r>
      <w:r>
        <w:rPr>
          <w:rStyle w:val="HTML"/>
          <w:rFonts w:ascii="Consolas" w:hAnsi="Consolas" w:cs="Consolas"/>
          <w:color w:val="333333"/>
        </w:rPr>
        <w:t xml:space="preserve"> = pred;</w:t>
      </w:r>
    </w:p>
    <w:p w:rsidR="00CE7A68" w:rsidRDefault="00CE7A68" w:rsidP="00CE7A68">
      <w:pPr>
        <w:pStyle w:val="HTML0"/>
        <w:shd w:val="clear" w:color="auto" w:fill="E9ECEF"/>
        <w:rPr>
          <w:rStyle w:val="hljs-title"/>
          <w:rFonts w:ascii="Consolas" w:hAnsi="Consolas" w:cs="Consolas"/>
          <w:b/>
          <w:bCs/>
          <w:color w:val="990000"/>
        </w:rPr>
      </w:pPr>
      <w:r>
        <w:rPr>
          <w:rStyle w:val="HTML"/>
          <w:rFonts w:ascii="Consolas" w:hAnsi="Consolas" w:cs="Consolas"/>
          <w:color w:val="333333"/>
        </w:rPr>
        <w:t xml:space="preserve">            if (compareAndSetTail(pred, </w:t>
      </w:r>
      <w:r>
        <w:rPr>
          <w:rStyle w:val="hljs-keyword"/>
          <w:rFonts w:ascii="Consolas" w:hAnsi="Consolas" w:cs="Consolas"/>
          <w:b/>
          <w:bCs/>
          <w:color w:val="333333"/>
        </w:rPr>
        <w:t>node</w:t>
      </w:r>
      <w:r>
        <w:rPr>
          <w:rStyle w:val="hljs-title"/>
          <w:rFonts w:ascii="Consolas" w:hAnsi="Consolas" w:cs="Consolas"/>
          <w:b/>
          <w:bCs/>
          <w:color w:val="990000"/>
        </w:rPr>
        <w:t>)) {</w:t>
      </w:r>
    </w:p>
    <w:p w:rsidR="00CE7A68" w:rsidRDefault="00CE7A68" w:rsidP="00CE7A68">
      <w:pPr>
        <w:pStyle w:val="HTML0"/>
        <w:shd w:val="clear" w:color="auto" w:fill="E9ECEF"/>
        <w:rPr>
          <w:rStyle w:val="hljs-title"/>
          <w:rFonts w:ascii="Consolas" w:hAnsi="Consolas" w:cs="Consolas"/>
          <w:b/>
          <w:bCs/>
          <w:color w:val="990000"/>
        </w:rPr>
      </w:pPr>
      <w:r>
        <w:rPr>
          <w:rStyle w:val="hljs-title"/>
          <w:rFonts w:ascii="Consolas" w:hAnsi="Consolas" w:cs="Consolas"/>
          <w:b/>
          <w:bCs/>
          <w:color w:val="990000"/>
        </w:rPr>
        <w:t xml:space="preserve">                pred</w:t>
      </w:r>
      <w:r>
        <w:rPr>
          <w:rStyle w:val="HTML"/>
          <w:rFonts w:ascii="Consolas" w:hAnsi="Consolas" w:cs="Consolas"/>
          <w:color w:val="333333"/>
        </w:rPr>
        <w:t xml:space="preserve">.next = </w:t>
      </w:r>
      <w:r>
        <w:rPr>
          <w:rStyle w:val="hljs-keyword"/>
          <w:rFonts w:ascii="Consolas" w:hAnsi="Consolas" w:cs="Consolas"/>
          <w:b/>
          <w:bCs/>
          <w:color w:val="333333"/>
        </w:rPr>
        <w:t>node</w:t>
      </w:r>
      <w:r>
        <w:rPr>
          <w:rStyle w:val="hljs-title"/>
          <w:rFonts w:ascii="Consolas" w:hAnsi="Consolas" w:cs="Consolas"/>
          <w:b/>
          <w:bCs/>
          <w:color w:val="990000"/>
        </w:rPr>
        <w:t>;</w:t>
      </w:r>
    </w:p>
    <w:p w:rsidR="00CE7A68" w:rsidRDefault="00CE7A68" w:rsidP="00CE7A68">
      <w:pPr>
        <w:pStyle w:val="HTML0"/>
        <w:shd w:val="clear" w:color="auto" w:fill="E9ECEF"/>
        <w:rPr>
          <w:rStyle w:val="hljs-title"/>
          <w:rFonts w:ascii="Consolas" w:hAnsi="Consolas" w:cs="Consolas"/>
          <w:b/>
          <w:bCs/>
          <w:color w:val="990000"/>
        </w:rPr>
      </w:pPr>
      <w:r>
        <w:rPr>
          <w:rStyle w:val="hljs-title"/>
          <w:rFonts w:ascii="Consolas" w:hAnsi="Consolas" w:cs="Consolas"/>
          <w:b/>
          <w:bCs/>
          <w:color w:val="990000"/>
        </w:rPr>
        <w:t xml:space="preserve">                return</w:t>
      </w:r>
      <w:r>
        <w:rPr>
          <w:rStyle w:val="HTML"/>
          <w:rFonts w:ascii="Consolas" w:hAnsi="Consolas" w:cs="Consolas"/>
          <w:color w:val="333333"/>
        </w:rPr>
        <w:t xml:space="preserve"> </w:t>
      </w:r>
      <w:r>
        <w:rPr>
          <w:rStyle w:val="hljs-keyword"/>
          <w:rFonts w:ascii="Consolas" w:hAnsi="Consolas" w:cs="Consolas"/>
          <w:b/>
          <w:bCs/>
          <w:color w:val="333333"/>
        </w:rPr>
        <w:t>node</w:t>
      </w:r>
      <w:r>
        <w:rPr>
          <w:rStyle w:val="hljs-title"/>
          <w:rFonts w:ascii="Consolas" w:hAnsi="Consolas" w:cs="Consolas"/>
          <w:b/>
          <w:bCs/>
          <w:color w:val="990000"/>
        </w:rPr>
        <w:t>;</w:t>
      </w:r>
    </w:p>
    <w:p w:rsidR="00CE7A68" w:rsidRDefault="00CE7A68" w:rsidP="00CE7A68">
      <w:pPr>
        <w:pStyle w:val="HTML0"/>
        <w:shd w:val="clear" w:color="auto" w:fill="E9ECEF"/>
        <w:rPr>
          <w:rStyle w:val="hljs-title"/>
          <w:rFonts w:ascii="Consolas" w:hAnsi="Consolas" w:cs="Consolas"/>
          <w:b/>
          <w:bCs/>
          <w:color w:val="990000"/>
        </w:rPr>
      </w:pPr>
      <w:r>
        <w:rPr>
          <w:rStyle w:val="hljs-title"/>
          <w:rFonts w:ascii="Consolas" w:hAnsi="Consolas" w:cs="Consolas"/>
          <w:b/>
          <w:bCs/>
          <w:color w:val="990000"/>
        </w:rPr>
        <w:t xml:space="preserve">            }</w:t>
      </w:r>
    </w:p>
    <w:p w:rsidR="00CE7A68" w:rsidRDefault="00CE7A68" w:rsidP="00CE7A68">
      <w:pPr>
        <w:pStyle w:val="HTML0"/>
        <w:shd w:val="clear" w:color="auto" w:fill="E9ECEF"/>
        <w:rPr>
          <w:rStyle w:val="hljs-title"/>
          <w:rFonts w:ascii="Consolas" w:hAnsi="Consolas" w:cs="Consolas"/>
          <w:b/>
          <w:bCs/>
          <w:color w:val="990000"/>
        </w:rPr>
      </w:pPr>
      <w:r>
        <w:rPr>
          <w:rStyle w:val="hljs-title"/>
          <w:rFonts w:ascii="Consolas" w:hAnsi="Consolas" w:cs="Consolas"/>
          <w:b/>
          <w:bCs/>
          <w:color w:val="990000"/>
        </w:rPr>
        <w:t xml:space="preserve">        }</w:t>
      </w:r>
    </w:p>
    <w:p w:rsidR="00CE7A68" w:rsidRDefault="00CE7A68" w:rsidP="00CE7A68">
      <w:pPr>
        <w:pStyle w:val="HTML0"/>
        <w:shd w:val="clear" w:color="auto" w:fill="E9ECEF"/>
        <w:rPr>
          <w:rStyle w:val="HTML"/>
          <w:rFonts w:ascii="Consolas" w:hAnsi="Consolas" w:cs="Consolas"/>
          <w:color w:val="333333"/>
        </w:rPr>
      </w:pPr>
      <w:r>
        <w:rPr>
          <w:rStyle w:val="hljs-title"/>
          <w:rFonts w:ascii="Consolas" w:hAnsi="Consolas" w:cs="Consolas"/>
          <w:b/>
          <w:bCs/>
          <w:color w:val="990000"/>
        </w:rPr>
        <w:t xml:space="preserve">        // </w:t>
      </w:r>
      <w:r>
        <w:rPr>
          <w:rStyle w:val="hljs-title"/>
          <w:rFonts w:ascii="Consolas" w:hAnsi="Consolas" w:cs="Consolas"/>
          <w:b/>
          <w:bCs/>
          <w:color w:val="990000"/>
        </w:rPr>
        <w:t>如果快速加入失败，则通过</w:t>
      </w:r>
      <w:r>
        <w:rPr>
          <w:rStyle w:val="hljs-title"/>
          <w:rFonts w:ascii="Consolas" w:hAnsi="Consolas" w:cs="Consolas"/>
          <w:b/>
          <w:bCs/>
          <w:color w:val="990000"/>
        </w:rPr>
        <w:t xml:space="preserve"> anq</w:t>
      </w:r>
      <w:r>
        <w:rPr>
          <w:rStyle w:val="HTML"/>
          <w:rFonts w:ascii="Consolas" w:hAnsi="Consolas" w:cs="Consolas"/>
          <w:color w:val="333333"/>
        </w:rPr>
        <w:t>方式入列</w:t>
      </w:r>
    </w:p>
    <w:p w:rsidR="00CE7A68" w:rsidRDefault="00CE7A68" w:rsidP="00CE7A68">
      <w:pPr>
        <w:pStyle w:val="HTML0"/>
        <w:shd w:val="clear" w:color="auto" w:fill="E9ECEF"/>
        <w:rPr>
          <w:rStyle w:val="hljs-title"/>
          <w:rFonts w:ascii="Consolas" w:hAnsi="Consolas" w:cs="Consolas"/>
          <w:b/>
          <w:bCs/>
          <w:color w:val="990000"/>
        </w:rPr>
      </w:pPr>
      <w:r>
        <w:rPr>
          <w:rStyle w:val="HTML"/>
          <w:rFonts w:ascii="Consolas" w:hAnsi="Consolas" w:cs="Consolas"/>
          <w:color w:val="333333"/>
        </w:rPr>
        <w:t xml:space="preserve">        enq(</w:t>
      </w:r>
      <w:r>
        <w:rPr>
          <w:rStyle w:val="hljs-keyword"/>
          <w:rFonts w:ascii="Consolas" w:hAnsi="Consolas" w:cs="Consolas"/>
          <w:b/>
          <w:bCs/>
          <w:color w:val="333333"/>
        </w:rPr>
        <w:t>node</w:t>
      </w:r>
      <w:r>
        <w:rPr>
          <w:rStyle w:val="hljs-title"/>
          <w:rFonts w:ascii="Consolas" w:hAnsi="Consolas" w:cs="Consolas"/>
          <w:b/>
          <w:bCs/>
          <w:color w:val="990000"/>
        </w:rPr>
        <w:t>);</w:t>
      </w:r>
    </w:p>
    <w:p w:rsidR="00CE7A68" w:rsidRDefault="00CE7A68" w:rsidP="00CE7A68">
      <w:pPr>
        <w:pStyle w:val="HTML0"/>
        <w:shd w:val="clear" w:color="auto" w:fill="E9ECEF"/>
        <w:rPr>
          <w:rStyle w:val="hljs-title"/>
          <w:rFonts w:ascii="Consolas" w:hAnsi="Consolas" w:cs="Consolas"/>
          <w:b/>
          <w:bCs/>
          <w:color w:val="990000"/>
        </w:rPr>
      </w:pPr>
      <w:r>
        <w:rPr>
          <w:rStyle w:val="hljs-title"/>
          <w:rFonts w:ascii="Consolas" w:hAnsi="Consolas" w:cs="Consolas"/>
          <w:b/>
          <w:bCs/>
          <w:color w:val="990000"/>
        </w:rPr>
        <w:t xml:space="preserve">        return</w:t>
      </w:r>
      <w:r>
        <w:rPr>
          <w:rStyle w:val="HTML"/>
          <w:rFonts w:ascii="Consolas" w:hAnsi="Consolas" w:cs="Consolas"/>
          <w:color w:val="333333"/>
        </w:rPr>
        <w:t xml:space="preserve"> </w:t>
      </w:r>
      <w:r>
        <w:rPr>
          <w:rStyle w:val="hljs-keyword"/>
          <w:rFonts w:ascii="Consolas" w:hAnsi="Consolas" w:cs="Consolas"/>
          <w:b/>
          <w:bCs/>
          <w:color w:val="333333"/>
        </w:rPr>
        <w:t>node</w:t>
      </w:r>
      <w:r>
        <w:rPr>
          <w:rStyle w:val="hljs-title"/>
          <w:rFonts w:ascii="Consolas" w:hAnsi="Consolas" w:cs="Consolas"/>
          <w:b/>
          <w:bCs/>
          <w:color w:val="990000"/>
        </w:rPr>
        <w:t>;</w:t>
      </w:r>
    </w:p>
    <w:p w:rsidR="00CE7A68" w:rsidRDefault="00CE7A68" w:rsidP="00CE7A68">
      <w:pPr>
        <w:pStyle w:val="HTML0"/>
        <w:shd w:val="clear" w:color="auto" w:fill="E9ECEF"/>
        <w:rPr>
          <w:rFonts w:ascii="Consolas" w:hAnsi="Consolas" w:cs="Consolas"/>
          <w:color w:val="333333"/>
          <w:sz w:val="21"/>
          <w:szCs w:val="21"/>
        </w:rPr>
      </w:pPr>
      <w:r>
        <w:rPr>
          <w:rStyle w:val="hljs-title"/>
          <w:rFonts w:ascii="Consolas" w:hAnsi="Consolas" w:cs="Consolas"/>
          <w:b/>
          <w:bCs/>
          <w:color w:val="990000"/>
        </w:rPr>
        <w:t xml:space="preserve">    }</w:t>
      </w:r>
    </w:p>
    <w:p w:rsidR="00CE7A68" w:rsidRDefault="00CE7A68" w:rsidP="00CE7A68">
      <w:pPr>
        <w:pStyle w:val="a3"/>
        <w:shd w:val="clear" w:color="auto" w:fill="FFFFFF"/>
        <w:spacing w:before="0" w:beforeAutospacing="0"/>
        <w:rPr>
          <w:rFonts w:ascii="Segoe UI" w:hAnsi="Segoe UI" w:cs="Segoe UI"/>
          <w:color w:val="212529"/>
        </w:rPr>
      </w:pPr>
      <w:r>
        <w:rPr>
          <w:rFonts w:ascii="Segoe UI" w:hAnsi="Segoe UI" w:cs="Segoe UI"/>
          <w:color w:val="212529"/>
        </w:rPr>
        <w:t>先通过</w:t>
      </w:r>
      <w:r>
        <w:rPr>
          <w:rFonts w:ascii="Segoe UI" w:hAnsi="Segoe UI" w:cs="Segoe UI"/>
          <w:color w:val="212529"/>
        </w:rPr>
        <w:t>addWaiter(Node node)</w:t>
      </w:r>
      <w:r>
        <w:rPr>
          <w:rFonts w:ascii="Segoe UI" w:hAnsi="Segoe UI" w:cs="Segoe UI"/>
          <w:color w:val="212529"/>
        </w:rPr>
        <w:t>方法尝试快速将该节点设置尾成尾节点，设置失败走</w:t>
      </w:r>
      <w:r>
        <w:rPr>
          <w:rFonts w:ascii="Segoe UI" w:hAnsi="Segoe UI" w:cs="Segoe UI"/>
          <w:color w:val="212529"/>
        </w:rPr>
        <w:t>enq(final Node node)</w:t>
      </w:r>
      <w:r>
        <w:rPr>
          <w:rFonts w:ascii="Segoe UI" w:hAnsi="Segoe UI" w:cs="Segoe UI"/>
          <w:color w:val="212529"/>
        </w:rPr>
        <w:t>方法</w:t>
      </w:r>
    </w:p>
    <w:p w:rsidR="00CE7A68" w:rsidRDefault="00CE7A68" w:rsidP="00CE7A68">
      <w:pPr>
        <w:pStyle w:val="a3"/>
        <w:shd w:val="clear" w:color="auto" w:fill="FFFFFF"/>
        <w:spacing w:before="0" w:beforeAutospacing="0"/>
        <w:rPr>
          <w:rFonts w:ascii="Segoe UI" w:hAnsi="Segoe UI" w:cs="Segoe UI"/>
          <w:color w:val="212529"/>
        </w:rPr>
      </w:pPr>
      <w:r>
        <w:rPr>
          <w:rStyle w:val="a4"/>
          <w:rFonts w:ascii="Segoe UI" w:hAnsi="Segoe UI" w:cs="Segoe UI"/>
          <w:color w:val="212529"/>
        </w:rPr>
        <w:t>enq</w:t>
      </w:r>
    </w:p>
    <w:p w:rsidR="00CE7A68" w:rsidRDefault="00CE7A68" w:rsidP="00CE7A68">
      <w:pPr>
        <w:pStyle w:val="HTML0"/>
        <w:shd w:val="clear" w:color="auto" w:fill="E9ECEF"/>
        <w:rPr>
          <w:rStyle w:val="HTML"/>
          <w:rFonts w:ascii="Consolas" w:hAnsi="Consolas" w:cs="Consolas"/>
          <w:color w:val="333333"/>
        </w:rPr>
      </w:pPr>
      <w:r>
        <w:rPr>
          <w:rStyle w:val="HTML"/>
          <w:rFonts w:ascii="Consolas" w:hAnsi="Consolas" w:cs="Consolas"/>
          <w:color w:val="333333"/>
        </w:rPr>
        <w:t xml:space="preserve">private </w:t>
      </w:r>
      <w:r>
        <w:rPr>
          <w:rStyle w:val="hljs-keyword"/>
          <w:rFonts w:ascii="Consolas" w:hAnsi="Consolas" w:cs="Consolas"/>
          <w:b/>
          <w:bCs/>
          <w:color w:val="333333"/>
        </w:rPr>
        <w:t>Node</w:t>
      </w:r>
      <w:r>
        <w:rPr>
          <w:rStyle w:val="HTML"/>
          <w:rFonts w:ascii="Consolas" w:hAnsi="Consolas" w:cs="Consolas"/>
          <w:color w:val="333333"/>
        </w:rPr>
        <w:t xml:space="preserve"> </w:t>
      </w:r>
      <w:r>
        <w:rPr>
          <w:rStyle w:val="hljs-title"/>
          <w:rFonts w:ascii="Consolas" w:hAnsi="Consolas" w:cs="Consolas"/>
          <w:b/>
          <w:bCs/>
          <w:color w:val="990000"/>
        </w:rPr>
        <w:t>enq</w:t>
      </w:r>
      <w:r>
        <w:rPr>
          <w:rStyle w:val="HTML"/>
          <w:rFonts w:ascii="Consolas" w:hAnsi="Consolas" w:cs="Consolas"/>
          <w:color w:val="333333"/>
        </w:rPr>
        <w:t xml:space="preserve">(final </w:t>
      </w:r>
      <w:r>
        <w:rPr>
          <w:rStyle w:val="hljs-keyword"/>
          <w:rFonts w:ascii="Consolas" w:hAnsi="Consolas" w:cs="Consolas"/>
          <w:b/>
          <w:bCs/>
          <w:color w:val="333333"/>
        </w:rPr>
        <w:t>Node</w:t>
      </w:r>
      <w:r>
        <w:rPr>
          <w:rStyle w:val="HTML"/>
          <w:rFonts w:ascii="Consolas" w:hAnsi="Consolas" w:cs="Consolas"/>
          <w:color w:val="333333"/>
        </w:rPr>
        <w:t xml:space="preserve"> </w:t>
      </w:r>
      <w:r>
        <w:rPr>
          <w:rStyle w:val="hljs-title"/>
          <w:rFonts w:ascii="Consolas" w:hAnsi="Consolas" w:cs="Consolas"/>
          <w:b/>
          <w:bCs/>
          <w:color w:val="990000"/>
        </w:rPr>
        <w:t>node</w:t>
      </w:r>
      <w:r>
        <w:rPr>
          <w:rStyle w:val="HTML"/>
          <w:rFonts w:ascii="Consolas" w:hAnsi="Consolas" w:cs="Consolas"/>
          <w:color w:val="333333"/>
        </w:rPr>
        <w:t>) {</w:t>
      </w:r>
    </w:p>
    <w:p w:rsidR="00CE7A68" w:rsidRDefault="00CE7A68" w:rsidP="00CE7A68">
      <w:pPr>
        <w:pStyle w:val="HTML0"/>
        <w:shd w:val="clear" w:color="auto" w:fill="E9ECEF"/>
        <w:rPr>
          <w:rStyle w:val="HTML"/>
          <w:rFonts w:ascii="Consolas" w:hAnsi="Consolas" w:cs="Consolas"/>
          <w:color w:val="333333"/>
        </w:rPr>
      </w:pPr>
      <w:r>
        <w:rPr>
          <w:rStyle w:val="HTML"/>
          <w:rFonts w:ascii="Consolas" w:hAnsi="Consolas" w:cs="Consolas"/>
          <w:color w:val="333333"/>
        </w:rPr>
        <w:t>// CAS</w:t>
      </w:r>
      <w:r>
        <w:rPr>
          <w:rStyle w:val="HTML"/>
          <w:rFonts w:ascii="Consolas" w:hAnsi="Consolas" w:cs="Consolas"/>
          <w:color w:val="333333"/>
        </w:rPr>
        <w:t>自旋，直到加入队尾成功</w:t>
      </w:r>
      <w:r>
        <w:rPr>
          <w:rStyle w:val="HTML"/>
          <w:rFonts w:ascii="Consolas" w:hAnsi="Consolas" w:cs="Consolas"/>
          <w:color w:val="333333"/>
        </w:rPr>
        <w:t xml:space="preserve">        </w:t>
      </w:r>
    </w:p>
    <w:p w:rsidR="00CE7A68" w:rsidRDefault="00CE7A68" w:rsidP="00CE7A68">
      <w:pPr>
        <w:pStyle w:val="HTML0"/>
        <w:shd w:val="clear" w:color="auto" w:fill="E9ECEF"/>
        <w:rPr>
          <w:rStyle w:val="HTML"/>
          <w:rFonts w:ascii="Consolas" w:hAnsi="Consolas" w:cs="Consolas"/>
          <w:color w:val="333333"/>
        </w:rPr>
      </w:pPr>
      <w:r>
        <w:rPr>
          <w:rStyle w:val="HTML"/>
          <w:rFonts w:ascii="Consolas" w:hAnsi="Consolas" w:cs="Consolas"/>
          <w:color w:val="333333"/>
        </w:rPr>
        <w:t>for (;;) {</w:t>
      </w:r>
    </w:p>
    <w:p w:rsidR="00CE7A68" w:rsidRDefault="00CE7A68" w:rsidP="00CE7A68">
      <w:pPr>
        <w:pStyle w:val="HTML0"/>
        <w:shd w:val="clear" w:color="auto" w:fill="E9ECEF"/>
        <w:rPr>
          <w:rStyle w:val="HTML"/>
          <w:rFonts w:ascii="Consolas" w:hAnsi="Consolas" w:cs="Consolas"/>
          <w:color w:val="333333"/>
        </w:rPr>
      </w:pPr>
      <w:r>
        <w:rPr>
          <w:rStyle w:val="HTML"/>
          <w:rFonts w:ascii="Consolas" w:hAnsi="Consolas" w:cs="Consolas"/>
          <w:color w:val="333333"/>
        </w:rPr>
        <w:t xml:space="preserve">    </w:t>
      </w:r>
      <w:r>
        <w:rPr>
          <w:rStyle w:val="hljs-keyword"/>
          <w:rFonts w:ascii="Consolas" w:hAnsi="Consolas" w:cs="Consolas"/>
          <w:b/>
          <w:bCs/>
          <w:color w:val="333333"/>
        </w:rPr>
        <w:t>Node</w:t>
      </w:r>
      <w:r>
        <w:rPr>
          <w:rStyle w:val="HTML"/>
          <w:rFonts w:ascii="Consolas" w:hAnsi="Consolas" w:cs="Consolas"/>
          <w:color w:val="333333"/>
        </w:rPr>
        <w:t xml:space="preserve"> </w:t>
      </w:r>
      <w:r>
        <w:rPr>
          <w:rStyle w:val="hljs-title"/>
          <w:rFonts w:ascii="Consolas" w:hAnsi="Consolas" w:cs="Consolas"/>
          <w:b/>
          <w:bCs/>
          <w:color w:val="990000"/>
        </w:rPr>
        <w:t>t</w:t>
      </w:r>
      <w:r>
        <w:rPr>
          <w:rStyle w:val="HTML"/>
          <w:rFonts w:ascii="Consolas" w:hAnsi="Consolas" w:cs="Consolas"/>
          <w:color w:val="333333"/>
        </w:rPr>
        <w:t xml:space="preserve"> = tail;</w:t>
      </w:r>
    </w:p>
    <w:p w:rsidR="00CE7A68" w:rsidRDefault="00CE7A68" w:rsidP="00CE7A68">
      <w:pPr>
        <w:pStyle w:val="HTML0"/>
        <w:shd w:val="clear" w:color="auto" w:fill="E9ECEF"/>
        <w:rPr>
          <w:rStyle w:val="HTML"/>
          <w:rFonts w:ascii="Consolas" w:hAnsi="Consolas" w:cs="Consolas"/>
          <w:color w:val="333333"/>
        </w:rPr>
      </w:pPr>
      <w:r>
        <w:rPr>
          <w:rStyle w:val="HTML"/>
          <w:rFonts w:ascii="Consolas" w:hAnsi="Consolas" w:cs="Consolas"/>
          <w:color w:val="333333"/>
        </w:rPr>
        <w:t xml:space="preserve">        if (t == null) { // </w:t>
      </w:r>
      <w:r>
        <w:rPr>
          <w:rStyle w:val="HTML"/>
          <w:rFonts w:ascii="Consolas" w:hAnsi="Consolas" w:cs="Consolas"/>
          <w:color w:val="333333"/>
        </w:rPr>
        <w:t>如果队列为空，则必须先初始化</w:t>
      </w:r>
      <w:r>
        <w:rPr>
          <w:rStyle w:val="HTML"/>
          <w:rFonts w:ascii="Consolas" w:hAnsi="Consolas" w:cs="Consolas"/>
          <w:color w:val="333333"/>
        </w:rPr>
        <w:t>CLH</w:t>
      </w:r>
      <w:r>
        <w:rPr>
          <w:rStyle w:val="HTML"/>
          <w:rFonts w:ascii="Consolas" w:hAnsi="Consolas" w:cs="Consolas"/>
          <w:color w:val="333333"/>
        </w:rPr>
        <w:t>队列，新建一个空节点标识作为</w:t>
      </w:r>
      <w:r>
        <w:rPr>
          <w:rStyle w:val="HTML"/>
          <w:rFonts w:ascii="Consolas" w:hAnsi="Consolas" w:cs="Consolas"/>
          <w:color w:val="333333"/>
        </w:rPr>
        <w:t>Hader</w:t>
      </w:r>
      <w:r>
        <w:rPr>
          <w:rStyle w:val="HTML"/>
          <w:rFonts w:ascii="Consolas" w:hAnsi="Consolas" w:cs="Consolas"/>
          <w:color w:val="333333"/>
        </w:rPr>
        <w:t>节点</w:t>
      </w:r>
      <w:r>
        <w:rPr>
          <w:rStyle w:val="HTML"/>
          <w:rFonts w:ascii="Consolas" w:hAnsi="Consolas" w:cs="Consolas"/>
          <w:color w:val="333333"/>
        </w:rPr>
        <w:t>,</w:t>
      </w:r>
      <w:r>
        <w:rPr>
          <w:rStyle w:val="HTML"/>
          <w:rFonts w:ascii="Consolas" w:hAnsi="Consolas" w:cs="Consolas"/>
          <w:color w:val="333333"/>
        </w:rPr>
        <w:t>并将</w:t>
      </w:r>
      <w:r>
        <w:rPr>
          <w:rStyle w:val="HTML"/>
          <w:rFonts w:ascii="Consolas" w:hAnsi="Consolas" w:cs="Consolas"/>
          <w:color w:val="333333"/>
        </w:rPr>
        <w:t xml:space="preserve">tail </w:t>
      </w:r>
      <w:r>
        <w:rPr>
          <w:rStyle w:val="HTML"/>
          <w:rFonts w:ascii="Consolas" w:hAnsi="Consolas" w:cs="Consolas"/>
          <w:color w:val="333333"/>
        </w:rPr>
        <w:t>指向它</w:t>
      </w:r>
    </w:p>
    <w:p w:rsidR="00CE7A68" w:rsidRDefault="00CE7A68" w:rsidP="00CE7A68">
      <w:pPr>
        <w:pStyle w:val="HTML0"/>
        <w:shd w:val="clear" w:color="auto" w:fill="E9ECEF"/>
        <w:rPr>
          <w:rStyle w:val="hljs-title"/>
          <w:rFonts w:ascii="Consolas" w:hAnsi="Consolas" w:cs="Consolas"/>
          <w:b/>
          <w:bCs/>
          <w:color w:val="990000"/>
        </w:rPr>
      </w:pPr>
      <w:r>
        <w:rPr>
          <w:rStyle w:val="HTML"/>
          <w:rFonts w:ascii="Consolas" w:hAnsi="Consolas" w:cs="Consolas"/>
          <w:color w:val="333333"/>
        </w:rPr>
        <w:t xml:space="preserve">            if (compareAndSetHead(new </w:t>
      </w:r>
      <w:r>
        <w:rPr>
          <w:rStyle w:val="hljs-keyword"/>
          <w:rFonts w:ascii="Consolas" w:hAnsi="Consolas" w:cs="Consolas"/>
          <w:b/>
          <w:bCs/>
          <w:color w:val="333333"/>
        </w:rPr>
        <w:t>Node</w:t>
      </w:r>
      <w:r>
        <w:rPr>
          <w:rStyle w:val="hljs-title"/>
          <w:rFonts w:ascii="Consolas" w:hAnsi="Consolas" w:cs="Consolas"/>
          <w:b/>
          <w:bCs/>
          <w:color w:val="990000"/>
        </w:rPr>
        <w:t>()))</w:t>
      </w:r>
    </w:p>
    <w:p w:rsidR="00CE7A68" w:rsidRDefault="00CE7A68" w:rsidP="00CE7A68">
      <w:pPr>
        <w:pStyle w:val="HTML0"/>
        <w:shd w:val="clear" w:color="auto" w:fill="E9ECEF"/>
        <w:rPr>
          <w:rStyle w:val="HTML"/>
          <w:rFonts w:ascii="Consolas" w:hAnsi="Consolas" w:cs="Consolas"/>
          <w:color w:val="333333"/>
        </w:rPr>
      </w:pPr>
      <w:r>
        <w:rPr>
          <w:rStyle w:val="hljs-title"/>
          <w:rFonts w:ascii="Consolas" w:hAnsi="Consolas" w:cs="Consolas"/>
          <w:b/>
          <w:bCs/>
          <w:color w:val="990000"/>
        </w:rPr>
        <w:t xml:space="preserve">                tail</w:t>
      </w:r>
      <w:r>
        <w:rPr>
          <w:rStyle w:val="HTML"/>
          <w:rFonts w:ascii="Consolas" w:hAnsi="Consolas" w:cs="Consolas"/>
          <w:color w:val="333333"/>
        </w:rPr>
        <w:t xml:space="preserve"> = head;</w:t>
      </w:r>
    </w:p>
    <w:p w:rsidR="00CE7A68" w:rsidRDefault="00CE7A68" w:rsidP="00CE7A68">
      <w:pPr>
        <w:pStyle w:val="HTML0"/>
        <w:shd w:val="clear" w:color="auto" w:fill="E9ECEF"/>
        <w:rPr>
          <w:rStyle w:val="HTML"/>
          <w:rFonts w:ascii="Consolas" w:hAnsi="Consolas" w:cs="Consolas"/>
          <w:color w:val="333333"/>
        </w:rPr>
      </w:pPr>
      <w:r>
        <w:rPr>
          <w:rStyle w:val="HTML"/>
          <w:rFonts w:ascii="Consolas" w:hAnsi="Consolas" w:cs="Consolas"/>
          <w:color w:val="333333"/>
        </w:rPr>
        <w:t xml:space="preserve">            } else {// </w:t>
      </w:r>
      <w:r>
        <w:rPr>
          <w:rStyle w:val="HTML"/>
          <w:rFonts w:ascii="Consolas" w:hAnsi="Consolas" w:cs="Consolas"/>
          <w:color w:val="333333"/>
        </w:rPr>
        <w:t>正常流程，加入队列尾部</w:t>
      </w:r>
    </w:p>
    <w:p w:rsidR="00CE7A68" w:rsidRDefault="00CE7A68" w:rsidP="00CE7A68">
      <w:pPr>
        <w:pStyle w:val="HTML0"/>
        <w:shd w:val="clear" w:color="auto" w:fill="E9ECEF"/>
        <w:rPr>
          <w:rStyle w:val="HTML"/>
          <w:rFonts w:ascii="Consolas" w:hAnsi="Consolas" w:cs="Consolas"/>
          <w:color w:val="333333"/>
        </w:rPr>
      </w:pPr>
      <w:r>
        <w:rPr>
          <w:rStyle w:val="HTML"/>
          <w:rFonts w:ascii="Consolas" w:hAnsi="Consolas" w:cs="Consolas"/>
          <w:color w:val="333333"/>
        </w:rPr>
        <w:t xml:space="preserve">                </w:t>
      </w:r>
      <w:r>
        <w:rPr>
          <w:rStyle w:val="hljs-keyword"/>
          <w:rFonts w:ascii="Consolas" w:hAnsi="Consolas" w:cs="Consolas"/>
          <w:b/>
          <w:bCs/>
          <w:color w:val="333333"/>
        </w:rPr>
        <w:t>node</w:t>
      </w:r>
      <w:r>
        <w:rPr>
          <w:rStyle w:val="HTML"/>
          <w:rFonts w:ascii="Consolas" w:hAnsi="Consolas" w:cs="Consolas"/>
          <w:color w:val="333333"/>
        </w:rPr>
        <w:t>.</w:t>
      </w:r>
      <w:r>
        <w:rPr>
          <w:rStyle w:val="hljs-title"/>
          <w:rFonts w:ascii="Consolas" w:hAnsi="Consolas" w:cs="Consolas"/>
          <w:b/>
          <w:bCs/>
          <w:color w:val="990000"/>
        </w:rPr>
        <w:t>prev</w:t>
      </w:r>
      <w:r>
        <w:rPr>
          <w:rStyle w:val="HTML"/>
          <w:rFonts w:ascii="Consolas" w:hAnsi="Consolas" w:cs="Consolas"/>
          <w:color w:val="333333"/>
        </w:rPr>
        <w:t xml:space="preserve"> = t;</w:t>
      </w:r>
    </w:p>
    <w:p w:rsidR="00CE7A68" w:rsidRDefault="00CE7A68" w:rsidP="00CE7A68">
      <w:pPr>
        <w:pStyle w:val="HTML0"/>
        <w:shd w:val="clear" w:color="auto" w:fill="E9ECEF"/>
        <w:rPr>
          <w:rStyle w:val="hljs-title"/>
          <w:rFonts w:ascii="Consolas" w:hAnsi="Consolas" w:cs="Consolas"/>
          <w:b/>
          <w:bCs/>
          <w:color w:val="990000"/>
        </w:rPr>
      </w:pPr>
      <w:r>
        <w:rPr>
          <w:rStyle w:val="HTML"/>
          <w:rFonts w:ascii="Consolas" w:hAnsi="Consolas" w:cs="Consolas"/>
          <w:color w:val="333333"/>
        </w:rPr>
        <w:t xml:space="preserve">                    if (compareAndSetTail(t, </w:t>
      </w:r>
      <w:r>
        <w:rPr>
          <w:rStyle w:val="hljs-keyword"/>
          <w:rFonts w:ascii="Consolas" w:hAnsi="Consolas" w:cs="Consolas"/>
          <w:b/>
          <w:bCs/>
          <w:color w:val="333333"/>
        </w:rPr>
        <w:t>node</w:t>
      </w:r>
      <w:r>
        <w:rPr>
          <w:rStyle w:val="hljs-title"/>
          <w:rFonts w:ascii="Consolas" w:hAnsi="Consolas" w:cs="Consolas"/>
          <w:b/>
          <w:bCs/>
          <w:color w:val="990000"/>
        </w:rPr>
        <w:t>)) {</w:t>
      </w:r>
    </w:p>
    <w:p w:rsidR="00CE7A68" w:rsidRDefault="00CE7A68" w:rsidP="00CE7A68">
      <w:pPr>
        <w:pStyle w:val="HTML0"/>
        <w:shd w:val="clear" w:color="auto" w:fill="E9ECEF"/>
        <w:rPr>
          <w:rStyle w:val="hljs-title"/>
          <w:rFonts w:ascii="Consolas" w:hAnsi="Consolas" w:cs="Consolas"/>
          <w:b/>
          <w:bCs/>
          <w:color w:val="990000"/>
        </w:rPr>
      </w:pPr>
      <w:r>
        <w:rPr>
          <w:rStyle w:val="hljs-title"/>
          <w:rFonts w:ascii="Consolas" w:hAnsi="Consolas" w:cs="Consolas"/>
          <w:b/>
          <w:bCs/>
          <w:color w:val="990000"/>
        </w:rPr>
        <w:t xml:space="preserve">                        t</w:t>
      </w:r>
      <w:r>
        <w:rPr>
          <w:rStyle w:val="HTML"/>
          <w:rFonts w:ascii="Consolas" w:hAnsi="Consolas" w:cs="Consolas"/>
          <w:color w:val="333333"/>
        </w:rPr>
        <w:t xml:space="preserve">.next = </w:t>
      </w:r>
      <w:r>
        <w:rPr>
          <w:rStyle w:val="hljs-keyword"/>
          <w:rFonts w:ascii="Consolas" w:hAnsi="Consolas" w:cs="Consolas"/>
          <w:b/>
          <w:bCs/>
          <w:color w:val="333333"/>
        </w:rPr>
        <w:t>node</w:t>
      </w:r>
      <w:r>
        <w:rPr>
          <w:rStyle w:val="hljs-title"/>
          <w:rFonts w:ascii="Consolas" w:hAnsi="Consolas" w:cs="Consolas"/>
          <w:b/>
          <w:bCs/>
          <w:color w:val="990000"/>
        </w:rPr>
        <w:t>;</w:t>
      </w:r>
    </w:p>
    <w:p w:rsidR="00CE7A68" w:rsidRDefault="00CE7A68" w:rsidP="00CE7A68">
      <w:pPr>
        <w:pStyle w:val="HTML0"/>
        <w:shd w:val="clear" w:color="auto" w:fill="E9ECEF"/>
        <w:rPr>
          <w:rStyle w:val="HTML"/>
          <w:rFonts w:ascii="Consolas" w:hAnsi="Consolas" w:cs="Consolas"/>
          <w:color w:val="333333"/>
        </w:rPr>
      </w:pPr>
      <w:r>
        <w:rPr>
          <w:rStyle w:val="hljs-title"/>
          <w:rFonts w:ascii="Consolas" w:hAnsi="Consolas" w:cs="Consolas"/>
          <w:b/>
          <w:bCs/>
          <w:color w:val="990000"/>
        </w:rPr>
        <w:t xml:space="preserve">                        return</w:t>
      </w:r>
      <w:r>
        <w:rPr>
          <w:rStyle w:val="HTML"/>
          <w:rFonts w:ascii="Consolas" w:hAnsi="Consolas" w:cs="Consolas"/>
          <w:color w:val="333333"/>
        </w:rPr>
        <w:t xml:space="preserve"> t;</w:t>
      </w:r>
    </w:p>
    <w:p w:rsidR="00CE7A68" w:rsidRDefault="00CE7A68" w:rsidP="00CE7A68">
      <w:pPr>
        <w:pStyle w:val="HTML0"/>
        <w:shd w:val="clear" w:color="auto" w:fill="E9ECEF"/>
        <w:rPr>
          <w:rStyle w:val="HTML"/>
          <w:rFonts w:ascii="Consolas" w:hAnsi="Consolas" w:cs="Consolas"/>
          <w:color w:val="333333"/>
        </w:rPr>
      </w:pPr>
      <w:r>
        <w:rPr>
          <w:rStyle w:val="HTML"/>
          <w:rFonts w:ascii="Consolas" w:hAnsi="Consolas" w:cs="Consolas"/>
          <w:color w:val="333333"/>
        </w:rPr>
        <w:t xml:space="preserve">                }</w:t>
      </w:r>
    </w:p>
    <w:p w:rsidR="00CE7A68" w:rsidRDefault="00CE7A68" w:rsidP="00CE7A68">
      <w:pPr>
        <w:pStyle w:val="HTML0"/>
        <w:shd w:val="clear" w:color="auto" w:fill="E9ECEF"/>
        <w:rPr>
          <w:rStyle w:val="HTML"/>
          <w:rFonts w:ascii="Consolas" w:hAnsi="Consolas" w:cs="Consolas"/>
          <w:color w:val="333333"/>
        </w:rPr>
      </w:pPr>
      <w:r>
        <w:rPr>
          <w:rStyle w:val="HTML"/>
          <w:rFonts w:ascii="Consolas" w:hAnsi="Consolas" w:cs="Consolas"/>
          <w:color w:val="333333"/>
        </w:rPr>
        <w:t xml:space="preserve">            }</w:t>
      </w:r>
    </w:p>
    <w:p w:rsidR="00CE7A68" w:rsidRDefault="00CE7A68" w:rsidP="00CE7A68">
      <w:pPr>
        <w:pStyle w:val="HTML0"/>
        <w:shd w:val="clear" w:color="auto" w:fill="E9ECEF"/>
        <w:rPr>
          <w:rStyle w:val="HTML"/>
          <w:rFonts w:ascii="Consolas" w:hAnsi="Consolas" w:cs="Consolas"/>
          <w:color w:val="333333"/>
        </w:rPr>
      </w:pPr>
      <w:r>
        <w:rPr>
          <w:rStyle w:val="HTML"/>
          <w:rFonts w:ascii="Consolas" w:hAnsi="Consolas" w:cs="Consolas"/>
          <w:color w:val="333333"/>
        </w:rPr>
        <w:t xml:space="preserve">        }</w:t>
      </w:r>
    </w:p>
    <w:p w:rsidR="00CE7A68" w:rsidRDefault="00CE7A68" w:rsidP="00CE7A68">
      <w:pPr>
        <w:pStyle w:val="HTML0"/>
        <w:shd w:val="clear" w:color="auto" w:fill="E9ECEF"/>
        <w:rPr>
          <w:rStyle w:val="HTML"/>
          <w:rFonts w:ascii="Consolas" w:hAnsi="Consolas" w:cs="Consolas"/>
          <w:color w:val="333333"/>
        </w:rPr>
      </w:pPr>
      <w:r>
        <w:rPr>
          <w:rStyle w:val="HTML"/>
          <w:rFonts w:ascii="Consolas" w:hAnsi="Consolas" w:cs="Consolas"/>
          <w:color w:val="333333"/>
        </w:rPr>
        <w:t xml:space="preserve">    }</w:t>
      </w:r>
    </w:p>
    <w:p w:rsidR="00CE7A68" w:rsidRDefault="00CE7A68" w:rsidP="00CE7A68">
      <w:pPr>
        <w:pStyle w:val="a3"/>
        <w:shd w:val="clear" w:color="auto" w:fill="FFFFFF"/>
        <w:spacing w:before="0" w:beforeAutospacing="0"/>
        <w:rPr>
          <w:rFonts w:ascii="Segoe UI" w:hAnsi="Segoe UI" w:cs="Segoe UI"/>
          <w:color w:val="212529"/>
        </w:rPr>
      </w:pPr>
      <w:r>
        <w:rPr>
          <w:rFonts w:ascii="Segoe UI" w:hAnsi="Segoe UI" w:cs="Segoe UI"/>
          <w:color w:val="212529"/>
        </w:rPr>
        <w:t>通过</w:t>
      </w:r>
      <w:r>
        <w:rPr>
          <w:rFonts w:ascii="Segoe UI" w:hAnsi="Segoe UI" w:cs="Segoe UI"/>
          <w:color w:val="212529"/>
        </w:rPr>
        <w:t>“</w:t>
      </w:r>
      <w:r>
        <w:rPr>
          <w:rFonts w:ascii="Segoe UI" w:hAnsi="Segoe UI" w:cs="Segoe UI"/>
          <w:color w:val="212529"/>
        </w:rPr>
        <w:t>自旋</w:t>
      </w:r>
      <w:r>
        <w:rPr>
          <w:rFonts w:ascii="Segoe UI" w:hAnsi="Segoe UI" w:cs="Segoe UI"/>
          <w:color w:val="212529"/>
        </w:rPr>
        <w:t>”</w:t>
      </w:r>
      <w:r>
        <w:rPr>
          <w:rFonts w:ascii="Segoe UI" w:hAnsi="Segoe UI" w:cs="Segoe UI"/>
          <w:color w:val="212529"/>
        </w:rPr>
        <w:t>也就是死循环的方式来保证该节点能顺利的加入到队列尾部，只有加入成功才会退出循环，否则会一直循序直到成功。</w:t>
      </w:r>
    </w:p>
    <w:p w:rsidR="00CE7A68" w:rsidRDefault="00CE7A68" w:rsidP="00CE7A68">
      <w:pPr>
        <w:pStyle w:val="a3"/>
        <w:shd w:val="clear" w:color="auto" w:fill="FFFFFF"/>
        <w:spacing w:before="0" w:beforeAutospacing="0"/>
        <w:rPr>
          <w:rFonts w:ascii="Segoe UI" w:hAnsi="Segoe UI" w:cs="Segoe UI"/>
          <w:color w:val="212529"/>
        </w:rPr>
      </w:pPr>
      <w:r>
        <w:rPr>
          <w:rFonts w:ascii="Segoe UI" w:hAnsi="Segoe UI" w:cs="Segoe UI"/>
          <w:color w:val="212529"/>
        </w:rPr>
        <w:t>上述两个方法都是通过</w:t>
      </w:r>
      <w:r>
        <w:rPr>
          <w:rFonts w:ascii="Segoe UI" w:hAnsi="Segoe UI" w:cs="Segoe UI"/>
          <w:color w:val="212529"/>
        </w:rPr>
        <w:t>compareAndSetHead(new Node())</w:t>
      </w:r>
      <w:r>
        <w:rPr>
          <w:rFonts w:ascii="Segoe UI" w:hAnsi="Segoe UI" w:cs="Segoe UI"/>
          <w:color w:val="212529"/>
        </w:rPr>
        <w:t>方法来设置尾节点，以保证节点的添加的原子性（保证节点的添加的线程安全。）</w:t>
      </w:r>
    </w:p>
    <w:p w:rsidR="00CE7A68" w:rsidRDefault="00CE7A68" w:rsidP="00CE7A68">
      <w:pPr>
        <w:pStyle w:val="3"/>
        <w:shd w:val="clear" w:color="auto" w:fill="FFFFFF"/>
        <w:rPr>
          <w:rFonts w:ascii="Segoe UI" w:hAnsi="Segoe UI" w:cs="Segoe UI"/>
          <w:color w:val="212529"/>
        </w:rPr>
      </w:pPr>
      <w:r>
        <w:rPr>
          <w:rFonts w:ascii="Segoe UI" w:hAnsi="Segoe UI" w:cs="Segoe UI"/>
          <w:color w:val="212529"/>
        </w:rPr>
        <w:t>出列操作</w:t>
      </w:r>
    </w:p>
    <w:p w:rsidR="00CE7A68" w:rsidRDefault="00167304" w:rsidP="00CE7A68">
      <w:pPr>
        <w:rPr>
          <w:rFonts w:ascii="宋体" w:hAnsi="宋体" w:cs="宋体"/>
        </w:rPr>
      </w:pPr>
      <w:r>
        <w:pict>
          <v:rect id="_x0000_i1026" style="width:0;height:0" o:hrstd="t" o:hrnoshade="t" o:hr="t" fillcolor="#212529" stroked="f"/>
        </w:pict>
      </w:r>
    </w:p>
    <w:p w:rsidR="00CE7A68" w:rsidRDefault="00CE7A68" w:rsidP="00CE7A68">
      <w:pPr>
        <w:pStyle w:val="a3"/>
        <w:shd w:val="clear" w:color="auto" w:fill="FFFFFF"/>
        <w:spacing w:before="0" w:beforeAutospacing="0"/>
        <w:rPr>
          <w:rFonts w:ascii="Segoe UI" w:hAnsi="Segoe UI" w:cs="Segoe UI"/>
          <w:color w:val="212529"/>
        </w:rPr>
      </w:pPr>
      <w:r>
        <w:rPr>
          <w:rFonts w:ascii="Segoe UI" w:hAnsi="Segoe UI" w:cs="Segoe UI"/>
          <w:color w:val="212529"/>
        </w:rPr>
        <w:t>同步队列（</w:t>
      </w:r>
      <w:r>
        <w:rPr>
          <w:rFonts w:ascii="Segoe UI" w:hAnsi="Segoe UI" w:cs="Segoe UI"/>
          <w:color w:val="212529"/>
        </w:rPr>
        <w:t>CLH</w:t>
      </w:r>
      <w:r>
        <w:rPr>
          <w:rFonts w:ascii="Segoe UI" w:hAnsi="Segoe UI" w:cs="Segoe UI"/>
          <w:color w:val="212529"/>
        </w:rPr>
        <w:t>）遵循</w:t>
      </w:r>
      <w:r>
        <w:rPr>
          <w:rFonts w:ascii="Segoe UI" w:hAnsi="Segoe UI" w:cs="Segoe UI"/>
          <w:color w:val="212529"/>
        </w:rPr>
        <w:t>FIFO</w:t>
      </w:r>
      <w:r>
        <w:rPr>
          <w:rFonts w:ascii="Segoe UI" w:hAnsi="Segoe UI" w:cs="Segoe UI"/>
          <w:color w:val="212529"/>
        </w:rPr>
        <w:t>，首节点是获取同步状态的节点，首节点的线程释放同步状态后，将会唤醒它的后继节点（</w:t>
      </w:r>
      <w:r>
        <w:rPr>
          <w:rFonts w:ascii="Segoe UI" w:hAnsi="Segoe UI" w:cs="Segoe UI"/>
          <w:color w:val="212529"/>
        </w:rPr>
        <w:t>next</w:t>
      </w:r>
      <w:r>
        <w:rPr>
          <w:rFonts w:ascii="Segoe UI" w:hAnsi="Segoe UI" w:cs="Segoe UI"/>
          <w:color w:val="212529"/>
        </w:rPr>
        <w:t>），而后继节点将会在获取同步状态成功时将自己设置为首节点，这个过程非常简单。如下图</w:t>
      </w:r>
      <w:r>
        <w:rPr>
          <w:rFonts w:ascii="Segoe UI" w:hAnsi="Segoe UI" w:cs="Segoe UI"/>
          <w:color w:val="212529"/>
        </w:rPr>
        <w:br/>
      </w:r>
      <w:r>
        <w:rPr>
          <w:rFonts w:ascii="Segoe UI" w:hAnsi="Segoe UI" w:cs="Segoe UI"/>
          <w:noProof/>
          <w:color w:val="212529"/>
        </w:rPr>
        <w:drawing>
          <wp:inline distT="0" distB="0" distL="0" distR="0">
            <wp:extent cx="6257925" cy="2133600"/>
            <wp:effectExtent l="0" t="0" r="9525" b="0"/>
            <wp:docPr id="159" name="图片 15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图片描述"/>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257925" cy="2133600"/>
                    </a:xfrm>
                    <a:prstGeom prst="rect">
                      <a:avLst/>
                    </a:prstGeom>
                    <a:noFill/>
                    <a:ln>
                      <a:noFill/>
                    </a:ln>
                  </pic:spPr>
                </pic:pic>
              </a:graphicData>
            </a:graphic>
          </wp:inline>
        </w:drawing>
      </w:r>
    </w:p>
    <w:p w:rsidR="00CE7A68" w:rsidRDefault="00CE7A68" w:rsidP="00CE7A68">
      <w:pPr>
        <w:pStyle w:val="a3"/>
        <w:shd w:val="clear" w:color="auto" w:fill="FFFFFF"/>
        <w:spacing w:before="0" w:beforeAutospacing="0"/>
        <w:rPr>
          <w:rFonts w:ascii="Segoe UI" w:hAnsi="Segoe UI" w:cs="Segoe UI"/>
          <w:color w:val="212529"/>
        </w:rPr>
      </w:pPr>
      <w:r>
        <w:rPr>
          <w:rFonts w:ascii="Segoe UI" w:hAnsi="Segoe UI" w:cs="Segoe UI"/>
          <w:color w:val="212529"/>
        </w:rPr>
        <w:t>设置首节点是通过获取同步状态成功的线程来完成的（获取同步状态是通过</w:t>
      </w:r>
      <w:r>
        <w:rPr>
          <w:rFonts w:ascii="Segoe UI" w:hAnsi="Segoe UI" w:cs="Segoe UI"/>
          <w:color w:val="212529"/>
        </w:rPr>
        <w:t>CAS</w:t>
      </w:r>
      <w:r>
        <w:rPr>
          <w:rFonts w:ascii="Segoe UI" w:hAnsi="Segoe UI" w:cs="Segoe UI"/>
          <w:color w:val="212529"/>
        </w:rPr>
        <w:t>来完成），只能有一个线程能够获取到同步状态，因此设置头节点的操作并不需要</w:t>
      </w:r>
      <w:r>
        <w:rPr>
          <w:rFonts w:ascii="Segoe UI" w:hAnsi="Segoe UI" w:cs="Segoe UI"/>
          <w:color w:val="212529"/>
        </w:rPr>
        <w:t>CAS</w:t>
      </w:r>
      <w:r>
        <w:rPr>
          <w:rFonts w:ascii="Segoe UI" w:hAnsi="Segoe UI" w:cs="Segoe UI"/>
          <w:color w:val="212529"/>
        </w:rPr>
        <w:t>来保证，只需要将首节点设置为其原首节点的后继节点并断开原首节点的</w:t>
      </w:r>
      <w:r>
        <w:rPr>
          <w:rFonts w:ascii="Segoe UI" w:hAnsi="Segoe UI" w:cs="Segoe UI"/>
          <w:color w:val="212529"/>
        </w:rPr>
        <w:t>next</w:t>
      </w:r>
      <w:r>
        <w:rPr>
          <w:rFonts w:ascii="Segoe UI" w:hAnsi="Segoe UI" w:cs="Segoe UI"/>
          <w:color w:val="212529"/>
        </w:rPr>
        <w:t>（等待</w:t>
      </w:r>
      <w:r>
        <w:rPr>
          <w:rFonts w:ascii="Segoe UI" w:hAnsi="Segoe UI" w:cs="Segoe UI"/>
          <w:color w:val="212529"/>
        </w:rPr>
        <w:t>GC</w:t>
      </w:r>
      <w:r>
        <w:rPr>
          <w:rFonts w:ascii="Segoe UI" w:hAnsi="Segoe UI" w:cs="Segoe UI"/>
          <w:color w:val="212529"/>
        </w:rPr>
        <w:t>回收）应用即可。</w:t>
      </w:r>
    </w:p>
    <w:p w:rsidR="00CE7A68" w:rsidRDefault="00CE7A68" w:rsidP="00CE7A68">
      <w:pPr>
        <w:pStyle w:val="3"/>
        <w:shd w:val="clear" w:color="auto" w:fill="FFFFFF"/>
        <w:rPr>
          <w:rFonts w:ascii="Segoe UI" w:hAnsi="Segoe UI" w:cs="Segoe UI"/>
          <w:color w:val="212529"/>
        </w:rPr>
      </w:pPr>
      <w:r>
        <w:rPr>
          <w:rFonts w:ascii="Segoe UI" w:hAnsi="Segoe UI" w:cs="Segoe UI"/>
          <w:color w:val="212529"/>
        </w:rPr>
        <w:t>总结</w:t>
      </w:r>
    </w:p>
    <w:p w:rsidR="00CE7A68" w:rsidRDefault="00167304" w:rsidP="00CE7A68">
      <w:pPr>
        <w:rPr>
          <w:rFonts w:ascii="宋体" w:hAnsi="宋体" w:cs="宋体"/>
        </w:rPr>
      </w:pPr>
      <w:r>
        <w:pict>
          <v:rect id="_x0000_i1027" style="width:0;height:0" o:hrstd="t" o:hrnoshade="t" o:hr="t" fillcolor="#212529" stroked="f"/>
        </w:pict>
      </w:r>
    </w:p>
    <w:p w:rsidR="00CE7A68" w:rsidRDefault="00CE7A68" w:rsidP="00CE7A68">
      <w:pPr>
        <w:pStyle w:val="a3"/>
        <w:shd w:val="clear" w:color="auto" w:fill="FFFFFF"/>
        <w:spacing w:before="0" w:beforeAutospacing="0"/>
        <w:rPr>
          <w:rFonts w:ascii="Segoe UI" w:hAnsi="Segoe UI" w:cs="Segoe UI"/>
          <w:color w:val="212529"/>
        </w:rPr>
      </w:pPr>
      <w:r>
        <w:rPr>
          <w:rFonts w:ascii="Segoe UI" w:hAnsi="Segoe UI" w:cs="Segoe UI"/>
          <w:color w:val="212529"/>
        </w:rPr>
        <w:t>聊完后我们来总一下，同步队列就是一个</w:t>
      </w:r>
      <w:r>
        <w:rPr>
          <w:rFonts w:ascii="Segoe UI" w:hAnsi="Segoe UI" w:cs="Segoe UI"/>
          <w:color w:val="212529"/>
        </w:rPr>
        <w:t>FIFO</w:t>
      </w:r>
      <w:r>
        <w:rPr>
          <w:rFonts w:ascii="Segoe UI" w:hAnsi="Segoe UI" w:cs="Segoe UI"/>
          <w:color w:val="212529"/>
        </w:rPr>
        <w:t>双向对队列，其每个节点包含获取同步状态失败的线程应用、等待状态、前驱节点、后继节点、节点的属性类型以及名称描述。</w:t>
      </w:r>
    </w:p>
    <w:p w:rsidR="00CE7A68" w:rsidRDefault="00CE7A68" w:rsidP="00CE7A68">
      <w:pPr>
        <w:pStyle w:val="a3"/>
        <w:shd w:val="clear" w:color="auto" w:fill="FFFFFF"/>
        <w:spacing w:before="0" w:beforeAutospacing="0"/>
        <w:rPr>
          <w:rFonts w:ascii="Segoe UI" w:hAnsi="Segoe UI" w:cs="Segoe UI"/>
          <w:color w:val="212529"/>
        </w:rPr>
      </w:pPr>
      <w:r>
        <w:rPr>
          <w:rFonts w:ascii="Segoe UI" w:hAnsi="Segoe UI" w:cs="Segoe UI"/>
          <w:color w:val="212529"/>
        </w:rPr>
        <w:t>其入列操作也就是利用</w:t>
      </w:r>
      <w:r>
        <w:rPr>
          <w:rFonts w:ascii="Segoe UI" w:hAnsi="Segoe UI" w:cs="Segoe UI"/>
          <w:color w:val="212529"/>
        </w:rPr>
        <w:t>CAS(</w:t>
      </w:r>
      <w:r>
        <w:rPr>
          <w:rFonts w:ascii="Segoe UI" w:hAnsi="Segoe UI" w:cs="Segoe UI"/>
          <w:color w:val="212529"/>
        </w:rPr>
        <w:t>保证线程安全</w:t>
      </w:r>
      <w:r>
        <w:rPr>
          <w:rFonts w:ascii="Segoe UI" w:hAnsi="Segoe UI" w:cs="Segoe UI"/>
          <w:color w:val="212529"/>
        </w:rPr>
        <w:t>)</w:t>
      </w:r>
      <w:r>
        <w:rPr>
          <w:rFonts w:ascii="Segoe UI" w:hAnsi="Segoe UI" w:cs="Segoe UI"/>
          <w:color w:val="212529"/>
        </w:rPr>
        <w:t>来设置尾节点，出列就很简单了直接将</w:t>
      </w:r>
      <w:r>
        <w:rPr>
          <w:rFonts w:ascii="Segoe UI" w:hAnsi="Segoe UI" w:cs="Segoe UI"/>
          <w:color w:val="212529"/>
        </w:rPr>
        <w:t>head</w:t>
      </w:r>
      <w:r>
        <w:rPr>
          <w:rFonts w:ascii="Segoe UI" w:hAnsi="Segoe UI" w:cs="Segoe UI"/>
          <w:color w:val="212529"/>
        </w:rPr>
        <w:t>指向新头节点并断开老头节点联系就可以了。</w:t>
      </w:r>
    </w:p>
    <w:p w:rsidR="00CE7A68" w:rsidRPr="00CE7A68" w:rsidRDefault="00CE7A68" w:rsidP="00CE7A68"/>
    <w:p w:rsidR="00D65499" w:rsidRDefault="00CE7A68" w:rsidP="00D65499">
      <w:pPr>
        <w:pStyle w:val="2"/>
      </w:pPr>
      <w:r>
        <w:rPr>
          <w:rFonts w:hint="eastAsia"/>
        </w:rPr>
        <w:t>143</w:t>
      </w:r>
      <w:r w:rsidR="00D65499">
        <w:rPr>
          <w:rFonts w:hint="eastAsia"/>
        </w:rPr>
        <w:t>.</w:t>
      </w:r>
      <w:r w:rsidR="00D65499" w:rsidRPr="00D65499">
        <w:rPr>
          <w:rFonts w:hint="eastAsia"/>
        </w:rPr>
        <w:t xml:space="preserve"> </w:t>
      </w:r>
      <w:r w:rsidR="00D65499">
        <w:rPr>
          <w:rFonts w:hint="eastAsia"/>
        </w:rPr>
        <w:t>根据CAS实现：</w:t>
      </w:r>
    </w:p>
    <w:p w:rsidR="00D65499" w:rsidRDefault="00D65499" w:rsidP="00D65499">
      <w:r>
        <w:rPr>
          <w:rFonts w:hint="eastAsia"/>
        </w:rPr>
        <w:t>这里列举的不是全部，可以看出根据CAS实现的类基本上都是原子操作类和并发集合。</w:t>
      </w:r>
    </w:p>
    <w:p w:rsidR="00D65499" w:rsidRDefault="00D65499" w:rsidP="00D65499">
      <w:pPr>
        <w:rPr>
          <w:rFonts w:ascii="Helvetica" w:eastAsia="宋体" w:hAnsi="Helvetica" w:cs="Helvetica"/>
          <w:color w:val="333333"/>
          <w:szCs w:val="21"/>
          <w:shd w:val="clear" w:color="auto" w:fill="FFFFFF"/>
        </w:rPr>
      </w:pPr>
      <w:r>
        <w:rPr>
          <w:rFonts w:hint="eastAsia"/>
        </w:rPr>
        <w:t>各种原子操作类如</w:t>
      </w:r>
      <w:hyperlink r:id="rId159" w:history="1">
        <w:r>
          <w:rPr>
            <w:rStyle w:val="a8"/>
            <w:rFonts w:ascii="Helvetica" w:eastAsia="Helvetica" w:hAnsi="Helvetica" w:cs="Helvetica"/>
            <w:b/>
            <w:color w:val="333333"/>
            <w:szCs w:val="21"/>
            <w:shd w:val="clear" w:color="auto" w:fill="FFFFFF"/>
          </w:rPr>
          <w:t>Atomic</w:t>
        </w:r>
        <w:r>
          <w:rPr>
            <w:rStyle w:val="a8"/>
            <w:rFonts w:ascii="Helvetica" w:eastAsia="宋体" w:hAnsi="Helvetica" w:cs="Helvetica" w:hint="eastAsia"/>
            <w:b/>
            <w:color w:val="333333"/>
            <w:szCs w:val="21"/>
            <w:shd w:val="clear" w:color="auto" w:fill="FFFFFF"/>
          </w:rPr>
          <w:t>L</w:t>
        </w:r>
      </w:hyperlink>
      <w:r>
        <w:rPr>
          <w:rFonts w:ascii="Helvetica" w:eastAsia="宋体" w:hAnsi="Helvetica" w:cs="Helvetica" w:hint="eastAsia"/>
          <w:color w:val="333333"/>
          <w:szCs w:val="21"/>
          <w:shd w:val="clear" w:color="auto" w:fill="FFFFFF"/>
        </w:rPr>
        <w:t>ong</w:t>
      </w:r>
      <w:r>
        <w:rPr>
          <w:rFonts w:ascii="Helvetica" w:eastAsia="宋体" w:hAnsi="Helvetica" w:cs="Helvetica" w:hint="eastAsia"/>
          <w:color w:val="333333"/>
          <w:szCs w:val="21"/>
          <w:shd w:val="clear" w:color="auto" w:fill="FFFFFF"/>
        </w:rPr>
        <w:t>：原理是内部维护了一个</w:t>
      </w:r>
      <w:r>
        <w:rPr>
          <w:rFonts w:ascii="Helvetica" w:eastAsia="宋体" w:hAnsi="Helvetica" w:cs="Helvetica" w:hint="eastAsia"/>
          <w:color w:val="333333"/>
          <w:szCs w:val="21"/>
          <w:shd w:val="clear" w:color="auto" w:fill="FFFFFF"/>
        </w:rPr>
        <w:t>base</w:t>
      </w:r>
      <w:r>
        <w:rPr>
          <w:rFonts w:ascii="Helvetica" w:eastAsia="宋体" w:hAnsi="Helvetica" w:cs="Helvetica" w:hint="eastAsia"/>
          <w:color w:val="333333"/>
          <w:szCs w:val="21"/>
          <w:shd w:val="clear" w:color="auto" w:fill="FFFFFF"/>
        </w:rPr>
        <w:t>值，所有线程操作该类都是针对</w:t>
      </w:r>
      <w:r>
        <w:rPr>
          <w:rFonts w:ascii="Helvetica" w:eastAsia="宋体" w:hAnsi="Helvetica" w:cs="Helvetica" w:hint="eastAsia"/>
          <w:color w:val="333333"/>
          <w:szCs w:val="21"/>
          <w:shd w:val="clear" w:color="auto" w:fill="FFFFFF"/>
        </w:rPr>
        <w:t>base</w:t>
      </w:r>
      <w:r>
        <w:rPr>
          <w:rFonts w:ascii="Helvetica" w:eastAsia="宋体" w:hAnsi="Helvetica" w:cs="Helvetica" w:hint="eastAsia"/>
          <w:color w:val="333333"/>
          <w:szCs w:val="21"/>
          <w:shd w:val="clear" w:color="auto" w:fill="FFFFFF"/>
        </w:rPr>
        <w:t>值进行</w:t>
      </w:r>
      <w:r>
        <w:rPr>
          <w:rFonts w:ascii="Helvetica" w:eastAsia="宋体" w:hAnsi="Helvetica" w:cs="Helvetica" w:hint="eastAsia"/>
          <w:color w:val="333333"/>
          <w:szCs w:val="21"/>
          <w:shd w:val="clear" w:color="auto" w:fill="FFFFFF"/>
        </w:rPr>
        <w:t>CAS</w:t>
      </w:r>
      <w:r>
        <w:rPr>
          <w:rFonts w:ascii="Helvetica" w:eastAsia="宋体" w:hAnsi="Helvetica" w:cs="Helvetica" w:hint="eastAsia"/>
          <w:color w:val="333333"/>
          <w:szCs w:val="21"/>
          <w:shd w:val="clear" w:color="auto" w:fill="FFFFFF"/>
        </w:rPr>
        <w:t>修改，继承了</w:t>
      </w:r>
      <w:r>
        <w:rPr>
          <w:rFonts w:ascii="Helvetica" w:eastAsia="宋体" w:hAnsi="Helvetica" w:cs="Helvetica" w:hint="eastAsia"/>
          <w:color w:val="333333"/>
          <w:szCs w:val="21"/>
          <w:shd w:val="clear" w:color="auto" w:fill="FFFFFF"/>
        </w:rPr>
        <w:t>CAS</w:t>
      </w:r>
      <w:r>
        <w:rPr>
          <w:rFonts w:ascii="Helvetica" w:eastAsia="宋体" w:hAnsi="Helvetica" w:cs="Helvetica" w:hint="eastAsia"/>
          <w:color w:val="333333"/>
          <w:szCs w:val="21"/>
          <w:shd w:val="clear" w:color="auto" w:fill="FFFFFF"/>
        </w:rPr>
        <w:t>的优缺点。</w:t>
      </w:r>
    </w:p>
    <w:p w:rsidR="00D65499" w:rsidRDefault="00D65499" w:rsidP="00D65499">
      <w:pPr>
        <w:rPr>
          <w:rFonts w:ascii="Helvetica" w:eastAsia="宋体" w:hAnsi="Helvetica" w:cs="Helvetica"/>
          <w:color w:val="333333"/>
          <w:szCs w:val="21"/>
          <w:shd w:val="clear" w:color="auto" w:fill="FFFFFF"/>
        </w:rPr>
      </w:pPr>
    </w:p>
    <w:p w:rsidR="00D65499" w:rsidRDefault="00167304" w:rsidP="00D65499">
      <w:pPr>
        <w:rPr>
          <w:rFonts w:ascii="Helvetica" w:eastAsia="宋体" w:hAnsi="Helvetica" w:cs="Helvetica"/>
          <w:color w:val="333333"/>
          <w:szCs w:val="21"/>
          <w:shd w:val="clear" w:color="auto" w:fill="FFFFFF"/>
        </w:rPr>
      </w:pPr>
      <w:hyperlink r:id="rId160" w:history="1">
        <w:r w:rsidR="00D65499">
          <w:rPr>
            <w:rStyle w:val="a5"/>
            <w:rFonts w:ascii="Helvetica" w:eastAsia="Helvetica" w:hAnsi="Helvetica" w:cs="Helvetica"/>
            <w:b/>
            <w:color w:val="333333"/>
            <w:szCs w:val="21"/>
            <w:shd w:val="clear" w:color="auto" w:fill="FFFFFF"/>
          </w:rPr>
          <w:t>LongAdder</w:t>
        </w:r>
      </w:hyperlink>
      <w:r w:rsidR="00D65499">
        <w:rPr>
          <w:rFonts w:ascii="Helvetica" w:eastAsia="宋体" w:hAnsi="Helvetica" w:cs="Helvetica" w:hint="eastAsia"/>
          <w:color w:val="333333"/>
          <w:szCs w:val="21"/>
          <w:shd w:val="clear" w:color="auto" w:fill="FFFFFF"/>
        </w:rPr>
        <w:t>：针对</w:t>
      </w:r>
      <w:r w:rsidR="00D65499">
        <w:rPr>
          <w:rFonts w:ascii="Helvetica" w:eastAsia="宋体" w:hAnsi="Helvetica" w:cs="Helvetica" w:hint="eastAsia"/>
          <w:color w:val="333333"/>
          <w:szCs w:val="21"/>
          <w:shd w:val="clear" w:color="auto" w:fill="FFFFFF"/>
        </w:rPr>
        <w:t>CAS</w:t>
      </w:r>
      <w:r w:rsidR="00D65499">
        <w:rPr>
          <w:rFonts w:ascii="Helvetica" w:eastAsia="宋体" w:hAnsi="Helvetica" w:cs="Helvetica" w:hint="eastAsia"/>
          <w:color w:val="333333"/>
          <w:szCs w:val="21"/>
          <w:shd w:val="clear" w:color="auto" w:fill="FFFFFF"/>
        </w:rPr>
        <w:t>的缺点进行了改进，对于多个线程同时修改</w:t>
      </w:r>
      <w:r w:rsidR="00D65499">
        <w:rPr>
          <w:rFonts w:ascii="Helvetica" w:eastAsia="宋体" w:hAnsi="Helvetica" w:cs="Helvetica" w:hint="eastAsia"/>
          <w:color w:val="333333"/>
          <w:szCs w:val="21"/>
          <w:shd w:val="clear" w:color="auto" w:fill="FFFFFF"/>
        </w:rPr>
        <w:t>base</w:t>
      </w:r>
      <w:r w:rsidR="00D65499">
        <w:rPr>
          <w:rFonts w:ascii="Helvetica" w:eastAsia="宋体" w:hAnsi="Helvetica" w:cs="Helvetica" w:hint="eastAsia"/>
          <w:color w:val="333333"/>
          <w:szCs w:val="21"/>
          <w:shd w:val="clear" w:color="auto" w:fill="FFFFFF"/>
        </w:rPr>
        <w:t>值的缺点，这里引入了一个</w:t>
      </w:r>
      <w:r w:rsidR="00D65499">
        <w:rPr>
          <w:rFonts w:ascii="Helvetica" w:eastAsia="宋体" w:hAnsi="Helvetica" w:cs="Helvetica" w:hint="eastAsia"/>
          <w:color w:val="333333"/>
          <w:szCs w:val="21"/>
          <w:shd w:val="clear" w:color="auto" w:fill="FFFFFF"/>
        </w:rPr>
        <w:t>Cell</w:t>
      </w:r>
      <w:r w:rsidR="00D65499">
        <w:rPr>
          <w:rFonts w:ascii="Helvetica" w:eastAsia="宋体" w:hAnsi="Helvetica" w:cs="Helvetica" w:hint="eastAsia"/>
          <w:color w:val="333333"/>
          <w:szCs w:val="21"/>
          <w:shd w:val="clear" w:color="auto" w:fill="FFFFFF"/>
        </w:rPr>
        <w:t>数组的概念，在由多线程竞争修改</w:t>
      </w:r>
      <w:r w:rsidR="00D65499">
        <w:rPr>
          <w:rFonts w:ascii="Helvetica" w:eastAsia="宋体" w:hAnsi="Helvetica" w:cs="Helvetica" w:hint="eastAsia"/>
          <w:color w:val="333333"/>
          <w:szCs w:val="21"/>
          <w:shd w:val="clear" w:color="auto" w:fill="FFFFFF"/>
        </w:rPr>
        <w:t>base</w:t>
      </w:r>
      <w:r w:rsidR="00D65499">
        <w:rPr>
          <w:rFonts w:ascii="Helvetica" w:eastAsia="宋体" w:hAnsi="Helvetica" w:cs="Helvetica" w:hint="eastAsia"/>
          <w:color w:val="333333"/>
          <w:szCs w:val="21"/>
          <w:shd w:val="clear" w:color="auto" w:fill="FFFFFF"/>
        </w:rPr>
        <w:t>值的情况下，通过</w:t>
      </w:r>
      <w:r w:rsidR="00D65499">
        <w:rPr>
          <w:rFonts w:ascii="Helvetica" w:eastAsia="宋体" w:hAnsi="Helvetica" w:cs="Helvetica" w:hint="eastAsia"/>
          <w:color w:val="333333"/>
          <w:szCs w:val="21"/>
          <w:shd w:val="clear" w:color="auto" w:fill="FFFFFF"/>
        </w:rPr>
        <w:t>Cell</w:t>
      </w:r>
      <w:r w:rsidR="00D65499">
        <w:rPr>
          <w:rFonts w:ascii="Helvetica" w:eastAsia="宋体" w:hAnsi="Helvetica" w:cs="Helvetica" w:hint="eastAsia"/>
          <w:color w:val="333333"/>
          <w:szCs w:val="21"/>
          <w:shd w:val="clear" w:color="auto" w:fill="FFFFFF"/>
        </w:rPr>
        <w:t>数组中的每个桶位，来分担一部分线程的</w:t>
      </w:r>
      <w:r w:rsidR="00D65499">
        <w:rPr>
          <w:rFonts w:ascii="Helvetica" w:eastAsia="宋体" w:hAnsi="Helvetica" w:cs="Helvetica" w:hint="eastAsia"/>
          <w:color w:val="333333"/>
          <w:szCs w:val="21"/>
          <w:shd w:val="clear" w:color="auto" w:fill="FFFFFF"/>
        </w:rPr>
        <w:t>CAS</w:t>
      </w:r>
      <w:r w:rsidR="00D65499">
        <w:rPr>
          <w:rFonts w:ascii="Helvetica" w:eastAsia="宋体" w:hAnsi="Helvetica" w:cs="Helvetica" w:hint="eastAsia"/>
          <w:color w:val="333333"/>
          <w:szCs w:val="21"/>
          <w:shd w:val="clear" w:color="auto" w:fill="FFFFFF"/>
        </w:rPr>
        <w:t>压力，使得原来</w:t>
      </w:r>
      <w:hyperlink r:id="rId161" w:history="1">
        <w:r w:rsidR="00D65499">
          <w:rPr>
            <w:rStyle w:val="a8"/>
            <w:rFonts w:ascii="Helvetica" w:eastAsia="Helvetica" w:hAnsi="Helvetica" w:cs="Helvetica"/>
            <w:b/>
            <w:color w:val="333333"/>
            <w:szCs w:val="21"/>
            <w:shd w:val="clear" w:color="auto" w:fill="FFFFFF"/>
          </w:rPr>
          <w:t>Atomic</w:t>
        </w:r>
        <w:r w:rsidR="00D65499">
          <w:rPr>
            <w:rStyle w:val="a8"/>
            <w:rFonts w:ascii="Helvetica" w:eastAsia="宋体" w:hAnsi="Helvetica" w:cs="Helvetica" w:hint="eastAsia"/>
            <w:b/>
            <w:color w:val="333333"/>
            <w:szCs w:val="21"/>
            <w:shd w:val="clear" w:color="auto" w:fill="FFFFFF"/>
          </w:rPr>
          <w:t>L</w:t>
        </w:r>
      </w:hyperlink>
      <w:r w:rsidR="00D65499">
        <w:rPr>
          <w:rFonts w:ascii="Helvetica" w:eastAsia="宋体" w:hAnsi="Helvetica" w:cs="Helvetica" w:hint="eastAsia"/>
          <w:color w:val="333333"/>
          <w:szCs w:val="21"/>
          <w:shd w:val="clear" w:color="auto" w:fill="FFFFFF"/>
        </w:rPr>
        <w:t>ong</w:t>
      </w:r>
      <w:r w:rsidR="00D65499">
        <w:rPr>
          <w:rFonts w:ascii="Helvetica" w:eastAsia="宋体" w:hAnsi="Helvetica" w:cs="Helvetica" w:hint="eastAsia"/>
          <w:color w:val="333333"/>
          <w:szCs w:val="21"/>
          <w:shd w:val="clear" w:color="auto" w:fill="FFFFFF"/>
        </w:rPr>
        <w:t>以及相同原理的类多个线程针对一个</w:t>
      </w:r>
      <w:r w:rsidR="00D65499">
        <w:rPr>
          <w:rFonts w:ascii="Helvetica" w:eastAsia="宋体" w:hAnsi="Helvetica" w:cs="Helvetica" w:hint="eastAsia"/>
          <w:color w:val="333333"/>
          <w:szCs w:val="21"/>
          <w:shd w:val="clear" w:color="auto" w:fill="FFFFFF"/>
        </w:rPr>
        <w:t>base</w:t>
      </w:r>
      <w:r w:rsidR="00D65499">
        <w:rPr>
          <w:rFonts w:ascii="Helvetica" w:eastAsia="宋体" w:hAnsi="Helvetica" w:cs="Helvetica" w:hint="eastAsia"/>
          <w:color w:val="333333"/>
          <w:szCs w:val="21"/>
          <w:shd w:val="clear" w:color="auto" w:fill="FFFFFF"/>
        </w:rPr>
        <w:t>值的修改，拆分为多个线程针对</w:t>
      </w:r>
      <w:r w:rsidR="00D65499">
        <w:rPr>
          <w:rFonts w:ascii="Helvetica" w:eastAsia="宋体" w:hAnsi="Helvetica" w:cs="Helvetica" w:hint="eastAsia"/>
          <w:color w:val="333333"/>
          <w:szCs w:val="21"/>
          <w:shd w:val="clear" w:color="auto" w:fill="FFFFFF"/>
        </w:rPr>
        <w:t>Cell</w:t>
      </w:r>
      <w:r w:rsidR="00D65499">
        <w:rPr>
          <w:rFonts w:ascii="Helvetica" w:eastAsia="宋体" w:hAnsi="Helvetica" w:cs="Helvetica" w:hint="eastAsia"/>
          <w:color w:val="333333"/>
          <w:szCs w:val="21"/>
          <w:shd w:val="clear" w:color="auto" w:fill="FFFFFF"/>
        </w:rPr>
        <w:t>数组中多个值的修改，分散了</w:t>
      </w:r>
      <w:r w:rsidR="00D65499">
        <w:rPr>
          <w:rFonts w:ascii="Helvetica" w:eastAsia="宋体" w:hAnsi="Helvetica" w:cs="Helvetica" w:hint="eastAsia"/>
          <w:color w:val="333333"/>
          <w:szCs w:val="21"/>
          <w:shd w:val="clear" w:color="auto" w:fill="FFFFFF"/>
        </w:rPr>
        <w:t>CAS</w:t>
      </w:r>
      <w:r w:rsidR="00D65499">
        <w:rPr>
          <w:rFonts w:ascii="Helvetica" w:eastAsia="宋体" w:hAnsi="Helvetica" w:cs="Helvetica" w:hint="eastAsia"/>
          <w:color w:val="333333"/>
          <w:szCs w:val="21"/>
          <w:shd w:val="clear" w:color="auto" w:fill="FFFFFF"/>
        </w:rPr>
        <w:t>的冲突。问题解决的同时也带来了新的问题，就是获取总和的时候，只是一个快照值。</w:t>
      </w:r>
    </w:p>
    <w:p w:rsidR="00D25804" w:rsidRDefault="00D25804" w:rsidP="00D65499">
      <w:pPr>
        <w:rPr>
          <w:rFonts w:ascii="Helvetica" w:eastAsia="宋体" w:hAnsi="Helvetica" w:cs="Helvetica"/>
          <w:color w:val="333333"/>
          <w:szCs w:val="21"/>
          <w:shd w:val="clear" w:color="auto" w:fill="FFFFFF"/>
        </w:rPr>
      </w:pPr>
    </w:p>
    <w:p w:rsidR="00D25804" w:rsidRPr="004A1A36" w:rsidRDefault="00D25804" w:rsidP="00D25804">
      <w:r w:rsidRPr="00D25804">
        <w:rPr>
          <w:b/>
        </w:rPr>
        <w:t>ConcurrentHashMap</w:t>
      </w:r>
      <w:r w:rsidRPr="004A1A36">
        <w:rPr>
          <w:rFonts w:hint="eastAsia"/>
        </w:rPr>
        <w:t>：JDK7中</w:t>
      </w:r>
      <w:r w:rsidRPr="004A1A36">
        <w:t>ConcurrentHashMap</w:t>
      </w:r>
      <w:r w:rsidRPr="004A1A36">
        <w:rPr>
          <w:rFonts w:hint="eastAsia"/>
        </w:rPr>
        <w:t>的实现为Segment + HashEntry + Unsafe的实现，Segment为分段锁，他的实现原理就是</w:t>
      </w:r>
      <w:r w:rsidRPr="004A1A36">
        <w:t>ConcurrentHashMap</w:t>
      </w:r>
      <w:r w:rsidRPr="004A1A36">
        <w:rPr>
          <w:rFonts w:hint="eastAsia"/>
        </w:rPr>
        <w:t>首先会分为固定的段(默认16，可以设置)，每个段中都有一个table，Segment继承了</w:t>
      </w:r>
      <w:hyperlink r:id="rId162" w:history="1">
        <w:r w:rsidRPr="004A1A36">
          <w:t>ReentrantLock</w:t>
        </w:r>
      </w:hyperlink>
      <w:r w:rsidRPr="004A1A36">
        <w:rPr>
          <w:rFonts w:hint="eastAsia"/>
        </w:rPr>
        <w:t>，每个Segment只能同时允许一个线程进行操作，因此他的并行度取决于Segment的数量，在外面争抢锁的线程会进行固定次数的CAS尝试获取锁，获取不到进行阻塞，并且扩容只针对ConcurrentHashMap中的hashEntry类型的table数组进行扩容。JDK8采用了Synchronized + CAS + Node + Unsafe，不在采用分段锁的形式了，分段所的主要缺点就是并发度受到Segment数量的限制，并且当Segment的数量设置的不合理并且table过大线程较多时，并发度会很低，table的扩容为单线程效率低，size方法可能进行全局锁等等。JKD8中的实现方式针对这些问题进行了优化，还是采用了HashMap的Node方式保存数据，并且在不发生hash冲突的时候，不会加锁，仅仅进行CAS操作添加节点，如果发生Hash冲突，也仅仅锁住链表或者红黑树的头结点，避免了像分段所那样Node去实现</w:t>
      </w:r>
      <w:hyperlink r:id="rId163" w:history="1">
        <w:r w:rsidRPr="004A1A36">
          <w:t>ReentrantLock</w:t>
        </w:r>
      </w:hyperlink>
      <w:r w:rsidRPr="004A1A36">
        <w:rPr>
          <w:rFonts w:hint="eastAsia"/>
        </w:rPr>
        <w:t>，还起到了同步的作用(JDK8以后HashMap采用尾插法，不再是头插法所以链表的头结点不会变，并且加入了红黑树)，因此并发度也提升到了table的长度而不再受限于Segment数量，table的扩容也支持多线程扩容(put的时候如果table在扩容则去协助</w:t>
      </w:r>
    </w:p>
    <w:p w:rsidR="00D25804" w:rsidRDefault="00D25804" w:rsidP="00D25804">
      <w:r w:rsidRPr="004A1A36">
        <w:rPr>
          <w:rFonts w:hint="eastAsia"/>
        </w:rPr>
        <w:t>扩容，完成后在进行put操作)，size方法的实现采用了</w:t>
      </w:r>
      <w:hyperlink r:id="rId164" w:history="1">
        <w:r w:rsidRPr="004A1A36">
          <w:t>LongAdder</w:t>
        </w:r>
      </w:hyperlink>
      <w:r w:rsidRPr="004A1A36">
        <w:rPr>
          <w:rFonts w:hint="eastAsia"/>
        </w:rPr>
        <w:t>的原理也避免了全局锁。</w:t>
      </w:r>
    </w:p>
    <w:p w:rsidR="0029625E" w:rsidRPr="004A1A36" w:rsidRDefault="0029625E" w:rsidP="00D25804"/>
    <w:p w:rsidR="0029625E" w:rsidRDefault="00167304" w:rsidP="0029625E">
      <w:pPr>
        <w:rPr>
          <w:rFonts w:ascii="Helvetica" w:eastAsia="宋体" w:hAnsi="Helvetica" w:cs="Helvetica"/>
          <w:color w:val="333333"/>
          <w:szCs w:val="21"/>
          <w:shd w:val="clear" w:color="auto" w:fill="FFFFFF"/>
        </w:rPr>
      </w:pPr>
      <w:hyperlink r:id="rId165" w:history="1">
        <w:r w:rsidR="0029625E">
          <w:rPr>
            <w:rStyle w:val="a5"/>
            <w:rFonts w:ascii="Helvetica" w:eastAsia="Helvetica" w:hAnsi="Helvetica" w:cs="Helvetica"/>
            <w:b/>
            <w:color w:val="333333"/>
            <w:szCs w:val="21"/>
            <w:shd w:val="clear" w:color="auto" w:fill="FFFFFF"/>
          </w:rPr>
          <w:t>ConcurrentSkipListMap</w:t>
        </w:r>
      </w:hyperlink>
      <w:r w:rsidR="0029625E">
        <w:rPr>
          <w:rFonts w:ascii="Helvetica" w:eastAsia="宋体" w:hAnsi="Helvetica" w:cs="Helvetica" w:hint="eastAsia"/>
          <w:color w:val="333333"/>
          <w:szCs w:val="21"/>
          <w:shd w:val="clear" w:color="auto" w:fill="FFFFFF"/>
        </w:rPr>
        <w:t>：采用跳表的方式实现的有序</w:t>
      </w:r>
      <w:r w:rsidR="0029625E">
        <w:rPr>
          <w:rFonts w:ascii="Helvetica" w:eastAsia="宋体" w:hAnsi="Helvetica" w:cs="Helvetica" w:hint="eastAsia"/>
          <w:color w:val="333333"/>
          <w:szCs w:val="21"/>
          <w:shd w:val="clear" w:color="auto" w:fill="FFFFFF"/>
        </w:rPr>
        <w:t>map</w:t>
      </w:r>
      <w:r w:rsidR="0029625E">
        <w:rPr>
          <w:rFonts w:ascii="Helvetica" w:eastAsia="宋体" w:hAnsi="Helvetica" w:cs="Helvetica" w:hint="eastAsia"/>
          <w:color w:val="333333"/>
          <w:szCs w:val="21"/>
          <w:shd w:val="clear" w:color="auto" w:fill="FFFFFF"/>
        </w:rPr>
        <w:t>，底层为单向链表结构，拥有类似树形结构的时间复杂度，但是空间上比较浪费，因为要维护跳跃索引，但是相比树的结构，在范围查找上的效率要比树快。</w:t>
      </w:r>
    </w:p>
    <w:p w:rsidR="00CA4DF2" w:rsidRDefault="0029625E" w:rsidP="00CA4DF2">
      <w:r>
        <w:rPr>
          <w:noProof/>
        </w:rPr>
        <w:drawing>
          <wp:inline distT="0" distB="0" distL="0" distR="0" wp14:anchorId="4811F2E9" wp14:editId="6EDC6E03">
            <wp:extent cx="6362065" cy="4772025"/>
            <wp:effectExtent l="0" t="0" r="63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384420" cy="4788793"/>
                    </a:xfrm>
                    <a:prstGeom prst="rect">
                      <a:avLst/>
                    </a:prstGeom>
                  </pic:spPr>
                </pic:pic>
              </a:graphicData>
            </a:graphic>
          </wp:inline>
        </w:drawing>
      </w:r>
    </w:p>
    <w:p w:rsidR="00077D2F" w:rsidRDefault="00077D2F" w:rsidP="00CA4DF2">
      <w:r>
        <w:rPr>
          <w:noProof/>
        </w:rPr>
        <w:drawing>
          <wp:inline distT="0" distB="0" distL="0" distR="0" wp14:anchorId="3AC09628" wp14:editId="094D5912">
            <wp:extent cx="5274310" cy="3824108"/>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824108"/>
                    </a:xfrm>
                    <a:prstGeom prst="rect">
                      <a:avLst/>
                    </a:prstGeom>
                  </pic:spPr>
                </pic:pic>
              </a:graphicData>
            </a:graphic>
          </wp:inline>
        </w:drawing>
      </w:r>
    </w:p>
    <w:p w:rsidR="0029625E" w:rsidRPr="004A1A36" w:rsidRDefault="0029625E" w:rsidP="0029625E"/>
    <w:p w:rsidR="0029625E" w:rsidRPr="004A1A36" w:rsidRDefault="00167304" w:rsidP="0029625E">
      <w:hyperlink r:id="rId168" w:history="1">
        <w:r w:rsidR="0029625E" w:rsidRPr="0029625E">
          <w:rPr>
            <w:b/>
          </w:rPr>
          <w:t>ConcurrentSkipListSet</w:t>
        </w:r>
      </w:hyperlink>
      <w:r w:rsidR="0029625E" w:rsidRPr="004A1A36">
        <w:rPr>
          <w:rFonts w:hint="eastAsia"/>
        </w:rPr>
        <w:t>：内部维护了一个</w:t>
      </w:r>
      <w:hyperlink r:id="rId169" w:history="1">
        <w:r w:rsidR="0029625E" w:rsidRPr="004A1A36">
          <w:t>ConcurrentSkipListMap</w:t>
        </w:r>
      </w:hyperlink>
      <w:r w:rsidR="0029625E" w:rsidRPr="004A1A36">
        <w:rPr>
          <w:rFonts w:hint="eastAsia"/>
        </w:rPr>
        <w:t>，实现全部委托</w:t>
      </w:r>
      <w:hyperlink r:id="rId170" w:history="1">
        <w:r w:rsidR="0029625E" w:rsidRPr="004A1A36">
          <w:t>ConcurrentSkipListMap</w:t>
        </w:r>
      </w:hyperlink>
      <w:r w:rsidR="0029625E" w:rsidRPr="004A1A36">
        <w:rPr>
          <w:rFonts w:hint="eastAsia"/>
        </w:rPr>
        <w:t>的方法实现，通过</w:t>
      </w:r>
      <w:hyperlink r:id="rId171" w:history="1">
        <w:r w:rsidR="0029625E" w:rsidRPr="004A1A36">
          <w:t>ConcurrentSkipListMap</w:t>
        </w:r>
      </w:hyperlink>
      <w:r w:rsidR="0029625E" w:rsidRPr="004A1A36">
        <w:rPr>
          <w:rFonts w:hint="eastAsia"/>
        </w:rPr>
        <w:t>的key来保存值，value全部为Boolean.TRUE。</w:t>
      </w:r>
    </w:p>
    <w:p w:rsidR="0029625E" w:rsidRDefault="0029625E" w:rsidP="00CA4DF2"/>
    <w:p w:rsidR="0029625E" w:rsidRDefault="00167304" w:rsidP="0029625E">
      <w:pPr>
        <w:rPr>
          <w:rFonts w:ascii="Helvetica" w:eastAsia="宋体" w:hAnsi="Helvetica" w:cs="Helvetica"/>
          <w:color w:val="333333"/>
          <w:szCs w:val="21"/>
          <w:shd w:val="clear" w:color="auto" w:fill="FFFFFF"/>
        </w:rPr>
      </w:pPr>
      <w:hyperlink r:id="rId172" w:history="1">
        <w:r w:rsidR="0029625E">
          <w:rPr>
            <w:rStyle w:val="a5"/>
            <w:rFonts w:ascii="Helvetica" w:eastAsia="Helvetica" w:hAnsi="Helvetica" w:cs="Helvetica"/>
            <w:b/>
            <w:color w:val="333333"/>
            <w:szCs w:val="21"/>
            <w:shd w:val="clear" w:color="auto" w:fill="FFFFFF"/>
          </w:rPr>
          <w:t>ConcurrentLinkedQueue</w:t>
        </w:r>
      </w:hyperlink>
      <w:r w:rsidR="0029625E">
        <w:rPr>
          <w:rFonts w:ascii="Helvetica" w:eastAsia="宋体" w:hAnsi="Helvetica" w:cs="Helvetica" w:hint="eastAsia"/>
          <w:color w:val="333333"/>
          <w:szCs w:val="21"/>
          <w:shd w:val="clear" w:color="auto" w:fill="FFFFFF"/>
        </w:rPr>
        <w:t>：支持并发的单向链表，完全基于自旋</w:t>
      </w:r>
      <w:r w:rsidR="0029625E">
        <w:rPr>
          <w:rFonts w:ascii="Helvetica" w:eastAsia="宋体" w:hAnsi="Helvetica" w:cs="Helvetica" w:hint="eastAsia"/>
          <w:color w:val="333333"/>
          <w:szCs w:val="21"/>
          <w:shd w:val="clear" w:color="auto" w:fill="FFFFFF"/>
        </w:rPr>
        <w:t>+CAS</w:t>
      </w:r>
      <w:r w:rsidR="0029625E">
        <w:rPr>
          <w:rFonts w:ascii="Helvetica" w:eastAsia="宋体" w:hAnsi="Helvetica" w:cs="Helvetica" w:hint="eastAsia"/>
          <w:color w:val="333333"/>
          <w:szCs w:val="21"/>
          <w:shd w:val="clear" w:color="auto" w:fill="FFFFFF"/>
        </w:rPr>
        <w:t>实现，内部以</w:t>
      </w:r>
      <w:r w:rsidR="0029625E">
        <w:rPr>
          <w:rFonts w:ascii="Helvetica" w:eastAsia="宋体" w:hAnsi="Helvetica" w:cs="Helvetica" w:hint="eastAsia"/>
          <w:color w:val="333333"/>
          <w:szCs w:val="21"/>
          <w:shd w:val="clear" w:color="auto" w:fill="FFFFFF"/>
        </w:rPr>
        <w:t>Node</w:t>
      </w:r>
      <w:r w:rsidR="0029625E">
        <w:rPr>
          <w:rFonts w:ascii="Helvetica" w:eastAsia="宋体" w:hAnsi="Helvetica" w:cs="Helvetica" w:hint="eastAsia"/>
          <w:color w:val="333333"/>
          <w:szCs w:val="21"/>
          <w:shd w:val="clear" w:color="auto" w:fill="FFFFFF"/>
        </w:rPr>
        <w:t>对象为节点，并且是一个</w:t>
      </w:r>
      <w:r w:rsidR="0029625E">
        <w:rPr>
          <w:rFonts w:ascii="Helvetica" w:eastAsia="宋体" w:hAnsi="Helvetica" w:cs="Helvetica" w:hint="eastAsia"/>
          <w:color w:val="333333"/>
          <w:szCs w:val="21"/>
          <w:shd w:val="clear" w:color="auto" w:fill="FFFFFF"/>
        </w:rPr>
        <w:t>FIFO</w:t>
      </w:r>
      <w:r w:rsidR="0029625E">
        <w:rPr>
          <w:rFonts w:ascii="Helvetica" w:eastAsia="宋体" w:hAnsi="Helvetica" w:cs="Helvetica" w:hint="eastAsia"/>
          <w:color w:val="333333"/>
          <w:szCs w:val="21"/>
          <w:shd w:val="clear" w:color="auto" w:fill="FFFFFF"/>
        </w:rPr>
        <w:t>队列，他的设计亮点在于考虑了</w:t>
      </w:r>
      <w:r w:rsidR="0029625E">
        <w:rPr>
          <w:rFonts w:ascii="Helvetica" w:eastAsia="宋体" w:hAnsi="Helvetica" w:cs="Helvetica" w:hint="eastAsia"/>
          <w:color w:val="333333"/>
          <w:szCs w:val="21"/>
          <w:shd w:val="clear" w:color="auto" w:fill="FFFFFF"/>
        </w:rPr>
        <w:t>CAS</w:t>
      </w:r>
      <w:r w:rsidR="0029625E">
        <w:rPr>
          <w:rFonts w:ascii="Helvetica" w:eastAsia="宋体" w:hAnsi="Helvetica" w:cs="Helvetica" w:hint="eastAsia"/>
          <w:color w:val="333333"/>
          <w:szCs w:val="21"/>
          <w:shd w:val="clear" w:color="auto" w:fill="FFFFFF"/>
        </w:rPr>
        <w:t>频繁操作带来的问题，因此针对头结点和尾节点的指向并不是实时更新的，当真正的头结点与</w:t>
      </w:r>
      <w:r w:rsidR="0029625E">
        <w:rPr>
          <w:rFonts w:ascii="Helvetica" w:eastAsia="宋体" w:hAnsi="Helvetica" w:cs="Helvetica" w:hint="eastAsia"/>
          <w:color w:val="333333"/>
          <w:szCs w:val="21"/>
          <w:shd w:val="clear" w:color="auto" w:fill="FFFFFF"/>
        </w:rPr>
        <w:t>head</w:t>
      </w:r>
      <w:r w:rsidR="0029625E">
        <w:rPr>
          <w:rFonts w:ascii="Helvetica" w:eastAsia="宋体" w:hAnsi="Helvetica" w:cs="Helvetica" w:hint="eastAsia"/>
          <w:color w:val="333333"/>
          <w:szCs w:val="21"/>
          <w:shd w:val="clear" w:color="auto" w:fill="FFFFFF"/>
        </w:rPr>
        <w:t>指向节点步长大于等于</w:t>
      </w:r>
      <w:r w:rsidR="0029625E">
        <w:rPr>
          <w:rFonts w:ascii="Helvetica" w:eastAsia="宋体" w:hAnsi="Helvetica" w:cs="Helvetica" w:hint="eastAsia"/>
          <w:color w:val="333333"/>
          <w:szCs w:val="21"/>
          <w:shd w:val="clear" w:color="auto" w:fill="FFFFFF"/>
        </w:rPr>
        <w:t>2</w:t>
      </w:r>
      <w:r w:rsidR="0029625E">
        <w:rPr>
          <w:rFonts w:ascii="Helvetica" w:eastAsia="宋体" w:hAnsi="Helvetica" w:cs="Helvetica" w:hint="eastAsia"/>
          <w:color w:val="333333"/>
          <w:szCs w:val="21"/>
          <w:shd w:val="clear" w:color="auto" w:fill="FFFFFF"/>
        </w:rPr>
        <w:t>时才会</w:t>
      </w:r>
      <w:r w:rsidR="0029625E">
        <w:rPr>
          <w:rFonts w:ascii="Helvetica" w:eastAsia="宋体" w:hAnsi="Helvetica" w:cs="Helvetica" w:hint="eastAsia"/>
          <w:color w:val="333333"/>
          <w:szCs w:val="21"/>
          <w:shd w:val="clear" w:color="auto" w:fill="FFFFFF"/>
        </w:rPr>
        <w:t>CAS</w:t>
      </w:r>
      <w:r w:rsidR="0029625E">
        <w:rPr>
          <w:rFonts w:ascii="Helvetica" w:eastAsia="宋体" w:hAnsi="Helvetica" w:cs="Helvetica" w:hint="eastAsia"/>
          <w:color w:val="333333"/>
          <w:szCs w:val="21"/>
          <w:shd w:val="clear" w:color="auto" w:fill="FFFFFF"/>
        </w:rPr>
        <w:t>更新</w:t>
      </w:r>
      <w:r w:rsidR="0029625E">
        <w:rPr>
          <w:rFonts w:ascii="Helvetica" w:eastAsia="宋体" w:hAnsi="Helvetica" w:cs="Helvetica" w:hint="eastAsia"/>
          <w:color w:val="333333"/>
          <w:szCs w:val="21"/>
          <w:shd w:val="clear" w:color="auto" w:fill="FFFFFF"/>
        </w:rPr>
        <w:t>head</w:t>
      </w:r>
      <w:r w:rsidR="0029625E">
        <w:rPr>
          <w:rFonts w:ascii="Helvetica" w:eastAsia="宋体" w:hAnsi="Helvetica" w:cs="Helvetica" w:hint="eastAsia"/>
          <w:color w:val="333333"/>
          <w:szCs w:val="21"/>
          <w:shd w:val="clear" w:color="auto" w:fill="FFFFFF"/>
        </w:rPr>
        <w:t>指向，</w:t>
      </w:r>
      <w:r w:rsidR="0029625E">
        <w:rPr>
          <w:rFonts w:ascii="Helvetica" w:eastAsia="宋体" w:hAnsi="Helvetica" w:cs="Helvetica" w:hint="eastAsia"/>
          <w:color w:val="333333"/>
          <w:szCs w:val="21"/>
          <w:shd w:val="clear" w:color="auto" w:fill="FFFFFF"/>
        </w:rPr>
        <w:t>tail</w:t>
      </w:r>
      <w:r w:rsidR="0029625E">
        <w:rPr>
          <w:rFonts w:ascii="Helvetica" w:eastAsia="宋体" w:hAnsi="Helvetica" w:cs="Helvetica" w:hint="eastAsia"/>
          <w:color w:val="333333"/>
          <w:szCs w:val="21"/>
          <w:shd w:val="clear" w:color="auto" w:fill="FFFFFF"/>
        </w:rPr>
        <w:t>节点也是一样，这种方式兼顾了</w:t>
      </w:r>
      <w:r w:rsidR="0029625E">
        <w:rPr>
          <w:rFonts w:ascii="Helvetica" w:eastAsia="宋体" w:hAnsi="Helvetica" w:cs="Helvetica" w:hint="eastAsia"/>
          <w:color w:val="333333"/>
          <w:szCs w:val="21"/>
          <w:shd w:val="clear" w:color="auto" w:fill="FFFFFF"/>
        </w:rPr>
        <w:t>CAS</w:t>
      </w:r>
      <w:r w:rsidR="0029625E">
        <w:rPr>
          <w:rFonts w:ascii="Helvetica" w:eastAsia="宋体" w:hAnsi="Helvetica" w:cs="Helvetica" w:hint="eastAsia"/>
          <w:color w:val="333333"/>
          <w:szCs w:val="21"/>
          <w:shd w:val="clear" w:color="auto" w:fill="FFFFFF"/>
        </w:rPr>
        <w:t>的频繁操作带来的问题。</w:t>
      </w:r>
    </w:p>
    <w:p w:rsidR="0029625E" w:rsidRDefault="0029625E" w:rsidP="0029625E">
      <w:pPr>
        <w:rPr>
          <w:rFonts w:ascii="Helvetica" w:eastAsia="宋体" w:hAnsi="Helvetica" w:cs="Helvetica"/>
          <w:color w:val="333333"/>
          <w:szCs w:val="21"/>
          <w:shd w:val="clear" w:color="auto" w:fill="FFFFFF"/>
        </w:rPr>
      </w:pPr>
    </w:p>
    <w:p w:rsidR="0029625E" w:rsidRDefault="00167304" w:rsidP="0029625E">
      <w:pPr>
        <w:rPr>
          <w:rFonts w:ascii="Helvetica" w:eastAsia="宋体" w:hAnsi="Helvetica" w:cs="Helvetica"/>
          <w:color w:val="333333"/>
          <w:szCs w:val="21"/>
          <w:shd w:val="clear" w:color="auto" w:fill="FFFFFF"/>
        </w:rPr>
      </w:pPr>
      <w:hyperlink r:id="rId173" w:history="1">
        <w:r w:rsidR="0029625E">
          <w:rPr>
            <w:rStyle w:val="a5"/>
            <w:rFonts w:ascii="Helvetica" w:eastAsia="Helvetica" w:hAnsi="Helvetica" w:cs="Helvetica"/>
            <w:b/>
            <w:color w:val="333333"/>
            <w:szCs w:val="21"/>
            <w:shd w:val="clear" w:color="auto" w:fill="FFFFFF"/>
          </w:rPr>
          <w:t>ConcurrentLinkedDeque</w:t>
        </w:r>
      </w:hyperlink>
      <w:r w:rsidR="0029625E">
        <w:rPr>
          <w:rFonts w:ascii="Helvetica" w:eastAsia="宋体" w:hAnsi="Helvetica" w:cs="Helvetica" w:hint="eastAsia"/>
          <w:color w:val="333333"/>
          <w:szCs w:val="21"/>
          <w:shd w:val="clear" w:color="auto" w:fill="FFFFFF"/>
        </w:rPr>
        <w:t>：支持并发的双向链表，也是完全基于自旋</w:t>
      </w:r>
      <w:r w:rsidR="0029625E">
        <w:rPr>
          <w:rFonts w:ascii="Helvetica" w:eastAsia="宋体" w:hAnsi="Helvetica" w:cs="Helvetica" w:hint="eastAsia"/>
          <w:color w:val="333333"/>
          <w:szCs w:val="21"/>
          <w:shd w:val="clear" w:color="auto" w:fill="FFFFFF"/>
        </w:rPr>
        <w:t>+CAS</w:t>
      </w:r>
      <w:r w:rsidR="0029625E">
        <w:rPr>
          <w:rFonts w:ascii="Helvetica" w:eastAsia="宋体" w:hAnsi="Helvetica" w:cs="Helvetica" w:hint="eastAsia"/>
          <w:color w:val="333333"/>
          <w:szCs w:val="21"/>
          <w:shd w:val="clear" w:color="auto" w:fill="FFFFFF"/>
        </w:rPr>
        <w:t>实现，并且原理同</w:t>
      </w:r>
      <w:hyperlink r:id="rId174" w:history="1">
        <w:r w:rsidR="0029625E">
          <w:rPr>
            <w:rStyle w:val="a5"/>
            <w:rFonts w:ascii="Helvetica" w:eastAsia="Helvetica" w:hAnsi="Helvetica" w:cs="Helvetica"/>
            <w:b/>
            <w:color w:val="333333"/>
            <w:szCs w:val="21"/>
            <w:shd w:val="clear" w:color="auto" w:fill="FFFFFF"/>
          </w:rPr>
          <w:t>ConcurrentLinkedQueue</w:t>
        </w:r>
      </w:hyperlink>
      <w:r w:rsidR="0029625E">
        <w:rPr>
          <w:rFonts w:ascii="Helvetica" w:eastAsia="宋体" w:hAnsi="Helvetica" w:cs="Helvetica" w:hint="eastAsia"/>
          <w:color w:val="333333"/>
          <w:szCs w:val="21"/>
          <w:shd w:val="clear" w:color="auto" w:fill="FFFFFF"/>
        </w:rPr>
        <w:t>完全相同，只不过是双向链表版本。</w:t>
      </w:r>
    </w:p>
    <w:p w:rsidR="0029625E" w:rsidRDefault="0029625E" w:rsidP="0029625E">
      <w:pPr>
        <w:rPr>
          <w:rFonts w:ascii="Helvetica" w:eastAsia="宋体" w:hAnsi="Helvetica" w:cs="Helvetica"/>
          <w:color w:val="333333"/>
          <w:szCs w:val="21"/>
          <w:shd w:val="clear" w:color="auto" w:fill="FFFFFF"/>
        </w:rPr>
      </w:pPr>
    </w:p>
    <w:p w:rsidR="0029625E" w:rsidRDefault="00167304" w:rsidP="0029625E">
      <w:pPr>
        <w:rPr>
          <w:rFonts w:ascii="Helvetica" w:eastAsia="宋体" w:hAnsi="Helvetica" w:cs="Helvetica"/>
          <w:color w:val="333333"/>
          <w:szCs w:val="21"/>
          <w:shd w:val="clear" w:color="auto" w:fill="FFFFFF"/>
        </w:rPr>
      </w:pPr>
      <w:hyperlink r:id="rId175" w:history="1">
        <w:r w:rsidR="0029625E">
          <w:rPr>
            <w:rStyle w:val="a5"/>
            <w:rFonts w:ascii="Helvetica" w:eastAsia="Helvetica" w:hAnsi="Helvetica" w:cs="Helvetica"/>
            <w:b/>
            <w:color w:val="333333"/>
            <w:szCs w:val="21"/>
            <w:shd w:val="clear" w:color="auto" w:fill="FFFFFF"/>
          </w:rPr>
          <w:t>SynchronousQueue</w:t>
        </w:r>
      </w:hyperlink>
      <w:r w:rsidR="0029625E">
        <w:rPr>
          <w:rFonts w:ascii="Helvetica" w:eastAsia="宋体" w:hAnsi="Helvetica" w:cs="Helvetica" w:hint="eastAsia"/>
          <w:color w:val="333333"/>
          <w:szCs w:val="21"/>
          <w:shd w:val="clear" w:color="auto" w:fill="FFFFFF"/>
        </w:rPr>
        <w:t>：基于自旋</w:t>
      </w:r>
      <w:r w:rsidR="0029625E">
        <w:rPr>
          <w:rFonts w:ascii="Helvetica" w:eastAsia="宋体" w:hAnsi="Helvetica" w:cs="Helvetica" w:hint="eastAsia"/>
          <w:color w:val="333333"/>
          <w:szCs w:val="21"/>
          <w:shd w:val="clear" w:color="auto" w:fill="FFFFFF"/>
        </w:rPr>
        <w:t>+park+CAS</w:t>
      </w:r>
      <w:r w:rsidR="0029625E">
        <w:rPr>
          <w:rFonts w:ascii="Helvetica" w:eastAsia="宋体" w:hAnsi="Helvetica" w:cs="Helvetica" w:hint="eastAsia"/>
          <w:color w:val="333333"/>
          <w:szCs w:val="21"/>
          <w:shd w:val="clear" w:color="auto" w:fill="FFFFFF"/>
        </w:rPr>
        <w:t>实现，内部有两种实现方式，</w:t>
      </w:r>
      <w:r w:rsidR="0029625E">
        <w:rPr>
          <w:rFonts w:ascii="Helvetica" w:eastAsia="宋体" w:hAnsi="Helvetica" w:cs="Helvetica" w:hint="eastAsia"/>
          <w:b/>
          <w:bCs/>
          <w:color w:val="333333"/>
          <w:szCs w:val="21"/>
          <w:shd w:val="clear" w:color="auto" w:fill="FFFFFF"/>
        </w:rPr>
        <w:t>双重栈</w:t>
      </w:r>
      <w:r w:rsidR="0029625E">
        <w:rPr>
          <w:rFonts w:ascii="Helvetica" w:eastAsia="宋体" w:hAnsi="Helvetica" w:cs="Helvetica" w:hint="eastAsia"/>
          <w:color w:val="333333"/>
          <w:szCs w:val="21"/>
          <w:shd w:val="clear" w:color="auto" w:fill="FFFFFF"/>
        </w:rPr>
        <w:t>和</w:t>
      </w:r>
      <w:r w:rsidR="0029625E">
        <w:rPr>
          <w:rFonts w:ascii="Helvetica" w:eastAsia="宋体" w:hAnsi="Helvetica" w:cs="Helvetica" w:hint="eastAsia"/>
          <w:b/>
          <w:bCs/>
          <w:color w:val="333333"/>
          <w:szCs w:val="21"/>
          <w:shd w:val="clear" w:color="auto" w:fill="FFFFFF"/>
        </w:rPr>
        <w:t>双重队列</w:t>
      </w:r>
      <w:r w:rsidR="0029625E">
        <w:rPr>
          <w:rFonts w:ascii="Helvetica" w:eastAsia="宋体" w:hAnsi="Helvetica" w:cs="Helvetica" w:hint="eastAsia"/>
          <w:color w:val="333333"/>
          <w:szCs w:val="21"/>
          <w:shd w:val="clear" w:color="auto" w:fill="FFFFFF"/>
        </w:rPr>
        <w:t>，对应着非公平模式和公平模式，每个</w:t>
      </w:r>
      <w:r w:rsidR="0029625E">
        <w:rPr>
          <w:rFonts w:ascii="Helvetica" w:eastAsia="宋体" w:hAnsi="Helvetica" w:cs="Helvetica" w:hint="eastAsia"/>
          <w:color w:val="333333"/>
          <w:szCs w:val="21"/>
          <w:shd w:val="clear" w:color="auto" w:fill="FFFFFF"/>
        </w:rPr>
        <w:t>put</w:t>
      </w:r>
      <w:r w:rsidR="0029625E">
        <w:rPr>
          <w:rFonts w:ascii="Helvetica" w:eastAsia="宋体" w:hAnsi="Helvetica" w:cs="Helvetica" w:hint="eastAsia"/>
          <w:color w:val="333333"/>
          <w:szCs w:val="21"/>
          <w:shd w:val="clear" w:color="auto" w:fill="FFFFFF"/>
        </w:rPr>
        <w:t>必须等待一个</w:t>
      </w:r>
      <w:r w:rsidR="0029625E">
        <w:rPr>
          <w:rFonts w:ascii="Helvetica" w:eastAsia="宋体" w:hAnsi="Helvetica" w:cs="Helvetica" w:hint="eastAsia"/>
          <w:color w:val="333333"/>
          <w:szCs w:val="21"/>
          <w:shd w:val="clear" w:color="auto" w:fill="FFFFFF"/>
        </w:rPr>
        <w:t>take</w:t>
      </w:r>
      <w:r w:rsidR="0029625E">
        <w:rPr>
          <w:rFonts w:ascii="Helvetica" w:eastAsia="宋体" w:hAnsi="Helvetica" w:cs="Helvetica" w:hint="eastAsia"/>
          <w:color w:val="333333"/>
          <w:szCs w:val="21"/>
          <w:shd w:val="clear" w:color="auto" w:fill="FFFFFF"/>
        </w:rPr>
        <w:t>反之亦然，否则线程阻塞。它是无界的，但是它的获取容量的方法返回永远是</w:t>
      </w:r>
      <w:r w:rsidR="0029625E">
        <w:rPr>
          <w:rFonts w:ascii="Helvetica" w:eastAsia="宋体" w:hAnsi="Helvetica" w:cs="Helvetica" w:hint="eastAsia"/>
          <w:color w:val="333333"/>
          <w:szCs w:val="21"/>
          <w:shd w:val="clear" w:color="auto" w:fill="FFFFFF"/>
        </w:rPr>
        <w:t>0</w:t>
      </w:r>
      <w:r w:rsidR="0029625E">
        <w:rPr>
          <w:rFonts w:ascii="Helvetica" w:eastAsia="宋体" w:hAnsi="Helvetica" w:cs="Helvetica" w:hint="eastAsia"/>
          <w:color w:val="333333"/>
          <w:szCs w:val="21"/>
          <w:shd w:val="clear" w:color="auto" w:fill="FFFFFF"/>
        </w:rPr>
        <w:t>，给外界一种没有容量的假象，因此在于线程池配合使用的时候，需要注意最大线程数的设置，否则很容易触发线程池的丢弃策略。</w:t>
      </w:r>
    </w:p>
    <w:p w:rsidR="0029625E" w:rsidRDefault="0029625E" w:rsidP="0029625E">
      <w:pPr>
        <w:rPr>
          <w:rFonts w:ascii="Helvetica" w:eastAsia="宋体" w:hAnsi="Helvetica" w:cs="Helvetica"/>
          <w:color w:val="333333"/>
          <w:szCs w:val="21"/>
          <w:shd w:val="clear" w:color="auto" w:fill="FFFFFF"/>
        </w:rPr>
      </w:pPr>
    </w:p>
    <w:p w:rsidR="0029625E" w:rsidRDefault="00167304" w:rsidP="0029625E">
      <w:pPr>
        <w:rPr>
          <w:rFonts w:ascii="Helvetica" w:eastAsia="宋体" w:hAnsi="Helvetica" w:cs="Helvetica"/>
          <w:color w:val="333333"/>
          <w:szCs w:val="21"/>
          <w:shd w:val="clear" w:color="auto" w:fill="FFFFFF"/>
        </w:rPr>
      </w:pPr>
      <w:hyperlink r:id="rId176" w:history="1">
        <w:r w:rsidR="0029625E">
          <w:rPr>
            <w:rStyle w:val="a5"/>
            <w:rFonts w:ascii="Helvetica" w:eastAsia="Helvetica" w:hAnsi="Helvetica" w:cs="Helvetica"/>
            <w:b/>
            <w:color w:val="333333"/>
            <w:szCs w:val="21"/>
            <w:shd w:val="clear" w:color="auto" w:fill="FFFFFF"/>
          </w:rPr>
          <w:t>LinkedTransferQueue</w:t>
        </w:r>
      </w:hyperlink>
      <w:r w:rsidR="0029625E">
        <w:rPr>
          <w:rFonts w:ascii="Helvetica" w:eastAsia="宋体" w:hAnsi="Helvetica" w:cs="Helvetica" w:hint="eastAsia"/>
          <w:color w:val="333333"/>
          <w:szCs w:val="21"/>
          <w:shd w:val="clear" w:color="auto" w:fill="FFFFFF"/>
        </w:rPr>
        <w:t>：基于自旋</w:t>
      </w:r>
      <w:r w:rsidR="0029625E">
        <w:rPr>
          <w:rFonts w:ascii="Helvetica" w:eastAsia="宋体" w:hAnsi="Helvetica" w:cs="Helvetica" w:hint="eastAsia"/>
          <w:color w:val="333333"/>
          <w:szCs w:val="21"/>
          <w:shd w:val="clear" w:color="auto" w:fill="FFFFFF"/>
        </w:rPr>
        <w:t>+park+CAS</w:t>
      </w:r>
      <w:r w:rsidR="0029625E">
        <w:rPr>
          <w:rFonts w:ascii="Helvetica" w:eastAsia="宋体" w:hAnsi="Helvetica" w:cs="Helvetica" w:hint="eastAsia"/>
          <w:color w:val="333333"/>
          <w:szCs w:val="21"/>
          <w:shd w:val="clear" w:color="auto" w:fill="FFFFFF"/>
        </w:rPr>
        <w:t>实现的无界队列，它融合了</w:t>
      </w:r>
      <w:hyperlink r:id="rId177" w:history="1">
        <w:r w:rsidR="0029625E">
          <w:rPr>
            <w:rStyle w:val="a5"/>
            <w:rFonts w:ascii="Helvetica" w:eastAsia="Helvetica" w:hAnsi="Helvetica" w:cs="Helvetica"/>
            <w:b/>
            <w:color w:val="333333"/>
            <w:szCs w:val="21"/>
            <w:shd w:val="clear" w:color="auto" w:fill="FFFFFF"/>
          </w:rPr>
          <w:t>SynchronousQueue</w:t>
        </w:r>
      </w:hyperlink>
      <w:r w:rsidR="0029625E">
        <w:rPr>
          <w:rFonts w:ascii="Helvetica" w:eastAsia="宋体" w:hAnsi="Helvetica" w:cs="Helvetica" w:hint="eastAsia"/>
          <w:color w:val="333333"/>
          <w:szCs w:val="21"/>
          <w:shd w:val="clear" w:color="auto" w:fill="FFFFFF"/>
        </w:rPr>
        <w:t>的双重队列的实现，同时也兼顾了</w:t>
      </w:r>
      <w:hyperlink r:id="rId178" w:history="1">
        <w:r w:rsidR="0029625E">
          <w:rPr>
            <w:rStyle w:val="a5"/>
            <w:rFonts w:ascii="Helvetica" w:eastAsia="Helvetica" w:hAnsi="Helvetica" w:cs="Helvetica"/>
            <w:b/>
            <w:color w:val="333333"/>
            <w:szCs w:val="21"/>
            <w:shd w:val="clear" w:color="auto" w:fill="FFFFFF"/>
          </w:rPr>
          <w:t>ConcurrentLinkedDeque</w:t>
        </w:r>
      </w:hyperlink>
      <w:r w:rsidR="0029625E">
        <w:rPr>
          <w:rFonts w:ascii="Helvetica" w:eastAsia="宋体" w:hAnsi="Helvetica" w:cs="Helvetica" w:hint="eastAsia"/>
          <w:color w:val="333333"/>
          <w:szCs w:val="21"/>
          <w:shd w:val="clear" w:color="auto" w:fill="FFFFFF"/>
        </w:rPr>
        <w:t>中针对</w:t>
      </w:r>
      <w:r w:rsidR="0029625E">
        <w:rPr>
          <w:rFonts w:ascii="Helvetica" w:eastAsia="宋体" w:hAnsi="Helvetica" w:cs="Helvetica" w:hint="eastAsia"/>
          <w:color w:val="333333"/>
          <w:szCs w:val="21"/>
          <w:shd w:val="clear" w:color="auto" w:fill="FFFFFF"/>
        </w:rPr>
        <w:t>CAS</w:t>
      </w:r>
      <w:r w:rsidR="0029625E">
        <w:rPr>
          <w:rFonts w:ascii="Helvetica" w:eastAsia="宋体" w:hAnsi="Helvetica" w:cs="Helvetica" w:hint="eastAsia"/>
          <w:color w:val="333333"/>
          <w:szCs w:val="21"/>
          <w:shd w:val="clear" w:color="auto" w:fill="FFFFFF"/>
        </w:rPr>
        <w:t>频繁的兼顾处理，它沿用了类似</w:t>
      </w:r>
      <w:hyperlink r:id="rId179" w:history="1">
        <w:r w:rsidR="0029625E">
          <w:rPr>
            <w:rStyle w:val="a5"/>
            <w:rFonts w:ascii="Helvetica" w:eastAsia="Helvetica" w:hAnsi="Helvetica" w:cs="Helvetica"/>
            <w:b/>
            <w:color w:val="333333"/>
            <w:szCs w:val="21"/>
            <w:shd w:val="clear" w:color="auto" w:fill="FFFFFF"/>
          </w:rPr>
          <w:t>SynchronousQueue</w:t>
        </w:r>
      </w:hyperlink>
      <w:r w:rsidR="0029625E">
        <w:rPr>
          <w:rFonts w:ascii="Helvetica" w:eastAsia="宋体" w:hAnsi="Helvetica" w:cs="Helvetica" w:hint="eastAsia"/>
          <w:color w:val="333333"/>
          <w:szCs w:val="21"/>
          <w:shd w:val="clear" w:color="auto" w:fill="FFFFFF"/>
        </w:rPr>
        <w:t>中的双重队列匹配设计方式，但是与</w:t>
      </w:r>
      <w:hyperlink r:id="rId180" w:history="1">
        <w:r w:rsidR="0029625E">
          <w:rPr>
            <w:rStyle w:val="a5"/>
            <w:rFonts w:ascii="Helvetica" w:eastAsia="Helvetica" w:hAnsi="Helvetica" w:cs="Helvetica"/>
            <w:b/>
            <w:color w:val="333333"/>
            <w:szCs w:val="21"/>
            <w:shd w:val="clear" w:color="auto" w:fill="FFFFFF"/>
          </w:rPr>
          <w:t>SynchronousQueue</w:t>
        </w:r>
      </w:hyperlink>
      <w:r w:rsidR="0029625E">
        <w:rPr>
          <w:rFonts w:ascii="Helvetica" w:eastAsia="宋体" w:hAnsi="Helvetica" w:cs="Helvetica" w:hint="eastAsia"/>
          <w:color w:val="333333"/>
          <w:szCs w:val="21"/>
          <w:shd w:val="clear" w:color="auto" w:fill="FFFFFF"/>
        </w:rPr>
        <w:t>营造出的“无容量”的假象不同，它对外完全开放真实容量，并且针对</w:t>
      </w:r>
      <w:r w:rsidR="0029625E">
        <w:rPr>
          <w:rFonts w:ascii="Helvetica" w:eastAsia="宋体" w:hAnsi="Helvetica" w:cs="Helvetica" w:hint="eastAsia"/>
          <w:color w:val="333333"/>
          <w:szCs w:val="21"/>
          <w:shd w:val="clear" w:color="auto" w:fill="FFFFFF"/>
        </w:rPr>
        <w:t>head</w:t>
      </w:r>
      <w:r w:rsidR="0029625E">
        <w:rPr>
          <w:rFonts w:ascii="Helvetica" w:eastAsia="宋体" w:hAnsi="Helvetica" w:cs="Helvetica" w:hint="eastAsia"/>
          <w:color w:val="333333"/>
          <w:szCs w:val="21"/>
          <w:shd w:val="clear" w:color="auto" w:fill="FFFFFF"/>
        </w:rPr>
        <w:t>节点和</w:t>
      </w:r>
      <w:r w:rsidR="0029625E">
        <w:rPr>
          <w:rFonts w:ascii="Helvetica" w:eastAsia="宋体" w:hAnsi="Helvetica" w:cs="Helvetica" w:hint="eastAsia"/>
          <w:color w:val="333333"/>
          <w:szCs w:val="21"/>
          <w:shd w:val="clear" w:color="auto" w:fill="FFFFFF"/>
        </w:rPr>
        <w:t>tail</w:t>
      </w:r>
      <w:r w:rsidR="0029625E">
        <w:rPr>
          <w:rFonts w:ascii="Helvetica" w:eastAsia="宋体" w:hAnsi="Helvetica" w:cs="Helvetica" w:hint="eastAsia"/>
          <w:color w:val="333333"/>
          <w:szCs w:val="21"/>
          <w:shd w:val="clear" w:color="auto" w:fill="FFFFFF"/>
        </w:rPr>
        <w:t>节点的不实时更新的方式</w:t>
      </w:r>
      <w:r w:rsidR="0029625E">
        <w:rPr>
          <w:rFonts w:ascii="Helvetica" w:eastAsia="宋体" w:hAnsi="Helvetica" w:cs="Helvetica" w:hint="eastAsia"/>
          <w:color w:val="333333"/>
          <w:szCs w:val="21"/>
          <w:shd w:val="clear" w:color="auto" w:fill="FFFFFF"/>
        </w:rPr>
        <w:t>(</w:t>
      </w:r>
      <w:r w:rsidR="0029625E">
        <w:rPr>
          <w:rFonts w:ascii="Helvetica" w:eastAsia="宋体" w:hAnsi="Helvetica" w:cs="Helvetica" w:hint="eastAsia"/>
          <w:color w:val="333333"/>
          <w:szCs w:val="21"/>
          <w:shd w:val="clear" w:color="auto" w:fill="FFFFFF"/>
        </w:rPr>
        <w:t>默认与真实头</w:t>
      </w:r>
      <w:r w:rsidR="0029625E">
        <w:rPr>
          <w:rFonts w:ascii="Helvetica" w:eastAsia="宋体" w:hAnsi="Helvetica" w:cs="Helvetica" w:hint="eastAsia"/>
          <w:color w:val="333333"/>
          <w:szCs w:val="21"/>
          <w:shd w:val="clear" w:color="auto" w:fill="FFFFFF"/>
        </w:rPr>
        <w:t>/</w:t>
      </w:r>
      <w:r w:rsidR="0029625E">
        <w:rPr>
          <w:rFonts w:ascii="Helvetica" w:eastAsia="宋体" w:hAnsi="Helvetica" w:cs="Helvetica" w:hint="eastAsia"/>
          <w:color w:val="333333"/>
          <w:szCs w:val="21"/>
          <w:shd w:val="clear" w:color="auto" w:fill="FFFFFF"/>
        </w:rPr>
        <w:t>尾节点步长为</w:t>
      </w:r>
      <w:r w:rsidR="0029625E">
        <w:rPr>
          <w:rFonts w:ascii="Helvetica" w:eastAsia="宋体" w:hAnsi="Helvetica" w:cs="Helvetica" w:hint="eastAsia"/>
          <w:color w:val="333333"/>
          <w:szCs w:val="21"/>
          <w:shd w:val="clear" w:color="auto" w:fill="FFFFFF"/>
        </w:rPr>
        <w:t>2</w:t>
      </w:r>
      <w:r w:rsidR="0029625E">
        <w:rPr>
          <w:rFonts w:ascii="Helvetica" w:eastAsia="宋体" w:hAnsi="Helvetica" w:cs="Helvetica" w:hint="eastAsia"/>
          <w:color w:val="333333"/>
          <w:szCs w:val="21"/>
          <w:shd w:val="clear" w:color="auto" w:fill="FFFFFF"/>
        </w:rPr>
        <w:t>时更新</w:t>
      </w:r>
      <w:r w:rsidR="0029625E">
        <w:rPr>
          <w:rFonts w:ascii="Helvetica" w:eastAsia="宋体" w:hAnsi="Helvetica" w:cs="Helvetica" w:hint="eastAsia"/>
          <w:color w:val="333333"/>
          <w:szCs w:val="21"/>
          <w:shd w:val="clear" w:color="auto" w:fill="FFFFFF"/>
        </w:rPr>
        <w:t>)</w:t>
      </w:r>
      <w:r w:rsidR="0029625E">
        <w:rPr>
          <w:rFonts w:ascii="Helvetica" w:eastAsia="宋体" w:hAnsi="Helvetica" w:cs="Helvetica" w:hint="eastAsia"/>
          <w:color w:val="333333"/>
          <w:szCs w:val="21"/>
          <w:shd w:val="clear" w:color="auto" w:fill="FFFFFF"/>
        </w:rPr>
        <w:t>，减少了</w:t>
      </w:r>
      <w:r w:rsidR="0029625E">
        <w:rPr>
          <w:rFonts w:ascii="Helvetica" w:eastAsia="宋体" w:hAnsi="Helvetica" w:cs="Helvetica" w:hint="eastAsia"/>
          <w:color w:val="333333"/>
          <w:szCs w:val="21"/>
          <w:shd w:val="clear" w:color="auto" w:fill="FFFFFF"/>
        </w:rPr>
        <w:t>CAS</w:t>
      </w:r>
      <w:r w:rsidR="0029625E">
        <w:rPr>
          <w:rFonts w:ascii="Helvetica" w:eastAsia="宋体" w:hAnsi="Helvetica" w:cs="Helvetica" w:hint="eastAsia"/>
          <w:color w:val="333333"/>
          <w:szCs w:val="21"/>
          <w:shd w:val="clear" w:color="auto" w:fill="FFFFFF"/>
        </w:rPr>
        <w:t>的频率，节省了资源。</w:t>
      </w:r>
    </w:p>
    <w:p w:rsidR="0029625E" w:rsidRDefault="0029625E" w:rsidP="0029625E">
      <w:pPr>
        <w:rPr>
          <w:rFonts w:ascii="Helvetica" w:eastAsia="宋体" w:hAnsi="Helvetica" w:cs="Helvetica"/>
          <w:color w:val="333333"/>
          <w:szCs w:val="21"/>
          <w:shd w:val="clear" w:color="auto" w:fill="FFFFFF"/>
        </w:rPr>
      </w:pPr>
    </w:p>
    <w:p w:rsidR="00CE7A68" w:rsidRDefault="0029625E" w:rsidP="0029625E">
      <w:pPr>
        <w:rPr>
          <w:rFonts w:ascii="Helvetica" w:eastAsia="宋体" w:hAnsi="Helvetica" w:cs="Helvetica"/>
          <w:color w:val="333333"/>
          <w:szCs w:val="21"/>
          <w:shd w:val="clear" w:color="auto" w:fill="FFFFFF"/>
        </w:rPr>
      </w:pPr>
      <w:r>
        <w:rPr>
          <w:rFonts w:ascii="Helvetica" w:eastAsia="宋体" w:hAnsi="Helvetica" w:cs="Helvetica" w:hint="eastAsia"/>
          <w:color w:val="333333"/>
          <w:szCs w:val="21"/>
          <w:shd w:val="clear" w:color="auto" w:fill="FFFFFF"/>
        </w:rPr>
        <w:t>总结：通过</w:t>
      </w:r>
      <w:r>
        <w:rPr>
          <w:rFonts w:ascii="Helvetica" w:eastAsia="宋体" w:hAnsi="Helvetica" w:cs="Helvetica" w:hint="eastAsia"/>
          <w:color w:val="333333"/>
          <w:szCs w:val="21"/>
          <w:shd w:val="clear" w:color="auto" w:fill="FFFFFF"/>
        </w:rPr>
        <w:t>CAS</w:t>
      </w:r>
      <w:r>
        <w:rPr>
          <w:rFonts w:ascii="Helvetica" w:eastAsia="宋体" w:hAnsi="Helvetica" w:cs="Helvetica" w:hint="eastAsia"/>
          <w:color w:val="333333"/>
          <w:szCs w:val="21"/>
          <w:shd w:val="clear" w:color="auto" w:fill="FFFFFF"/>
        </w:rPr>
        <w:t>无锁并发实现的并发工具中，针对</w:t>
      </w:r>
      <w:r>
        <w:rPr>
          <w:rFonts w:ascii="Helvetica" w:eastAsia="宋体" w:hAnsi="Helvetica" w:cs="Helvetica" w:hint="eastAsia"/>
          <w:color w:val="333333"/>
          <w:szCs w:val="21"/>
          <w:shd w:val="clear" w:color="auto" w:fill="FFFFFF"/>
        </w:rPr>
        <w:t>CAS</w:t>
      </w:r>
      <w:r>
        <w:rPr>
          <w:rFonts w:ascii="Helvetica" w:eastAsia="宋体" w:hAnsi="Helvetica" w:cs="Helvetica" w:hint="eastAsia"/>
          <w:color w:val="333333"/>
          <w:szCs w:val="21"/>
          <w:shd w:val="clear" w:color="auto" w:fill="FFFFFF"/>
        </w:rPr>
        <w:t>的缺点进行了规避，比如</w:t>
      </w:r>
      <w:hyperlink r:id="rId181" w:history="1">
        <w:r>
          <w:rPr>
            <w:rStyle w:val="a5"/>
            <w:rFonts w:ascii="Helvetica" w:eastAsia="Helvetica" w:hAnsi="Helvetica" w:cs="Helvetica"/>
            <w:b/>
            <w:color w:val="333333"/>
            <w:szCs w:val="21"/>
            <w:shd w:val="clear" w:color="auto" w:fill="FFFFFF"/>
          </w:rPr>
          <w:t>LongAdder</w:t>
        </w:r>
      </w:hyperlink>
      <w:r>
        <w:rPr>
          <w:rFonts w:ascii="Helvetica" w:eastAsia="宋体" w:hAnsi="Helvetica" w:cs="Helvetica" w:hint="eastAsia"/>
          <w:color w:val="333333"/>
          <w:szCs w:val="21"/>
          <w:shd w:val="clear" w:color="auto" w:fill="FFFFFF"/>
        </w:rPr>
        <w:t>以及</w:t>
      </w:r>
      <w:r>
        <w:rPr>
          <w:rStyle w:val="a5"/>
          <w:rFonts w:ascii="Helvetica" w:eastAsia="Helvetica" w:hAnsi="Helvetica" w:cs="Helvetica"/>
          <w:b/>
          <w:color w:val="333333"/>
          <w:szCs w:val="21"/>
          <w:shd w:val="clear" w:color="auto" w:fill="FFFFFF"/>
        </w:rPr>
        <w:t>ConcurrentHashMap</w:t>
      </w:r>
      <w:r>
        <w:rPr>
          <w:rStyle w:val="a5"/>
          <w:rFonts w:ascii="Helvetica" w:eastAsia="宋体" w:hAnsi="Helvetica" w:cs="Helvetica" w:hint="eastAsia"/>
          <w:b/>
          <w:color w:val="333333"/>
          <w:szCs w:val="21"/>
          <w:shd w:val="clear" w:color="auto" w:fill="FFFFFF"/>
        </w:rPr>
        <w:t>的</w:t>
      </w:r>
      <w:r>
        <w:rPr>
          <w:rStyle w:val="a5"/>
          <w:rFonts w:ascii="Helvetica" w:eastAsia="宋体" w:hAnsi="Helvetica" w:cs="Helvetica" w:hint="eastAsia"/>
          <w:b/>
          <w:color w:val="333333"/>
          <w:szCs w:val="21"/>
          <w:shd w:val="clear" w:color="auto" w:fill="FFFFFF"/>
        </w:rPr>
        <w:t>size</w:t>
      </w:r>
      <w:r>
        <w:rPr>
          <w:rStyle w:val="a5"/>
          <w:rFonts w:ascii="Helvetica" w:eastAsia="宋体" w:hAnsi="Helvetica" w:cs="Helvetica" w:hint="eastAsia"/>
          <w:b/>
          <w:color w:val="333333"/>
          <w:szCs w:val="21"/>
          <w:shd w:val="clear" w:color="auto" w:fill="FFFFFF"/>
        </w:rPr>
        <w:t>方法，</w:t>
      </w:r>
      <w:r>
        <w:rPr>
          <w:rFonts w:ascii="Helvetica" w:eastAsia="宋体" w:hAnsi="Helvetica" w:cs="Helvetica" w:hint="eastAsia"/>
          <w:color w:val="333333"/>
          <w:szCs w:val="21"/>
          <w:shd w:val="clear" w:color="auto" w:fill="FFFFFF"/>
        </w:rPr>
        <w:t>采用了分散</w:t>
      </w:r>
      <w:r>
        <w:rPr>
          <w:rFonts w:ascii="Helvetica" w:eastAsia="宋体" w:hAnsi="Helvetica" w:cs="Helvetica" w:hint="eastAsia"/>
          <w:color w:val="333333"/>
          <w:szCs w:val="21"/>
          <w:shd w:val="clear" w:color="auto" w:fill="FFFFFF"/>
        </w:rPr>
        <w:t>CAS</w:t>
      </w:r>
      <w:r>
        <w:rPr>
          <w:rFonts w:ascii="Helvetica" w:eastAsia="宋体" w:hAnsi="Helvetica" w:cs="Helvetica" w:hint="eastAsia"/>
          <w:color w:val="333333"/>
          <w:szCs w:val="21"/>
          <w:shd w:val="clear" w:color="auto" w:fill="FFFFFF"/>
        </w:rPr>
        <w:t>的策略减少针对单值操作的冲突。或者像</w:t>
      </w:r>
      <w:hyperlink r:id="rId182" w:history="1">
        <w:r>
          <w:rPr>
            <w:rStyle w:val="a5"/>
            <w:rFonts w:ascii="Helvetica" w:eastAsia="Helvetica" w:hAnsi="Helvetica" w:cs="Helvetica"/>
            <w:b/>
            <w:color w:val="333333"/>
            <w:szCs w:val="21"/>
            <w:shd w:val="clear" w:color="auto" w:fill="FFFFFF"/>
          </w:rPr>
          <w:t>LinkedTransferQueue</w:t>
        </w:r>
      </w:hyperlink>
      <w:r>
        <w:rPr>
          <w:rFonts w:ascii="Helvetica" w:eastAsia="宋体" w:hAnsi="Helvetica" w:cs="Helvetica" w:hint="eastAsia"/>
          <w:color w:val="333333"/>
          <w:szCs w:val="21"/>
          <w:shd w:val="clear" w:color="auto" w:fill="FFFFFF"/>
        </w:rPr>
        <w:t>、</w:t>
      </w:r>
      <w:hyperlink r:id="rId183" w:history="1">
        <w:r>
          <w:rPr>
            <w:rStyle w:val="a5"/>
            <w:rFonts w:ascii="Helvetica" w:eastAsia="Helvetica" w:hAnsi="Helvetica" w:cs="Helvetica"/>
            <w:b/>
            <w:color w:val="333333"/>
            <w:szCs w:val="21"/>
            <w:shd w:val="clear" w:color="auto" w:fill="FFFFFF"/>
          </w:rPr>
          <w:t>ConcurrentLinkedQueue</w:t>
        </w:r>
      </w:hyperlink>
      <w:r>
        <w:rPr>
          <w:rFonts w:ascii="Helvetica" w:eastAsia="宋体" w:hAnsi="Helvetica" w:cs="Helvetica" w:hint="eastAsia"/>
          <w:color w:val="333333"/>
          <w:szCs w:val="21"/>
          <w:shd w:val="clear" w:color="auto" w:fill="FFFFFF"/>
        </w:rPr>
        <w:t>、</w:t>
      </w:r>
      <w:hyperlink r:id="rId184" w:history="1">
        <w:r>
          <w:rPr>
            <w:rStyle w:val="a5"/>
            <w:rFonts w:ascii="Helvetica" w:eastAsia="Helvetica" w:hAnsi="Helvetica" w:cs="Helvetica"/>
            <w:b/>
            <w:color w:val="333333"/>
            <w:szCs w:val="21"/>
            <w:shd w:val="clear" w:color="auto" w:fill="FFFFFF"/>
          </w:rPr>
          <w:t>ConcurrentLinkedDeque</w:t>
        </w:r>
      </w:hyperlink>
      <w:r>
        <w:rPr>
          <w:rFonts w:ascii="Helvetica" w:eastAsia="宋体" w:hAnsi="Helvetica" w:cs="Helvetica" w:hint="eastAsia"/>
          <w:color w:val="333333"/>
          <w:szCs w:val="21"/>
          <w:shd w:val="clear" w:color="auto" w:fill="FFFFFF"/>
        </w:rPr>
        <w:t>这样非实时更新的策略来减少频繁的</w:t>
      </w:r>
      <w:r>
        <w:rPr>
          <w:rFonts w:ascii="Helvetica" w:eastAsia="宋体" w:hAnsi="Helvetica" w:cs="Helvetica" w:hint="eastAsia"/>
          <w:color w:val="333333"/>
          <w:szCs w:val="21"/>
          <w:shd w:val="clear" w:color="auto" w:fill="FFFFFF"/>
        </w:rPr>
        <w:t>CAS</w:t>
      </w:r>
      <w:r>
        <w:rPr>
          <w:rFonts w:ascii="Helvetica" w:eastAsia="宋体" w:hAnsi="Helvetica" w:cs="Helvetica" w:hint="eastAsia"/>
          <w:color w:val="333333"/>
          <w:szCs w:val="21"/>
          <w:shd w:val="clear" w:color="auto" w:fill="FFFFFF"/>
        </w:rPr>
        <w:t>。</w:t>
      </w:r>
    </w:p>
    <w:p w:rsidR="0029625E" w:rsidRDefault="0029625E" w:rsidP="00CA4DF2">
      <w:pPr>
        <w:rPr>
          <w:b/>
        </w:rPr>
      </w:pPr>
    </w:p>
    <w:p w:rsidR="00CE7A68" w:rsidRDefault="00CE7A68" w:rsidP="00CE7A68">
      <w:pPr>
        <w:pStyle w:val="2"/>
      </w:pPr>
      <w:r>
        <w:rPr>
          <w:rFonts w:hint="eastAsia"/>
        </w:rPr>
        <w:t>144</w:t>
      </w:r>
      <w:r>
        <w:t>.</w:t>
      </w:r>
      <w:r w:rsidRPr="00CE7A68">
        <w:rPr>
          <w:rFonts w:hint="eastAsia"/>
        </w:rPr>
        <w:t xml:space="preserve"> </w:t>
      </w:r>
      <w:r>
        <w:rPr>
          <w:rFonts w:hint="eastAsia"/>
        </w:rPr>
        <w:t>根据AQS实现：</w:t>
      </w:r>
    </w:p>
    <w:p w:rsidR="00CE7A68" w:rsidRDefault="00CE7A68" w:rsidP="00CE7A68">
      <w:r>
        <w:rPr>
          <w:rFonts w:hint="eastAsia"/>
        </w:rPr>
        <w:t>这里列举的不全，根据AQS实现的类基本都是有关锁的和线程控制的</w:t>
      </w:r>
    </w:p>
    <w:p w:rsidR="00CE7A68" w:rsidRDefault="00167304" w:rsidP="00CE7A68">
      <w:pPr>
        <w:rPr>
          <w:rFonts w:ascii="Helvetica" w:eastAsia="宋体" w:hAnsi="Helvetica" w:cs="Helvetica"/>
          <w:color w:val="333333"/>
          <w:szCs w:val="21"/>
          <w:shd w:val="clear" w:color="auto" w:fill="FFFFFF"/>
        </w:rPr>
      </w:pPr>
      <w:hyperlink r:id="rId185" w:history="1">
        <w:r w:rsidR="00CE7A68">
          <w:rPr>
            <w:rStyle w:val="a5"/>
            <w:rFonts w:ascii="Helvetica" w:eastAsia="Helvetica" w:hAnsi="Helvetica" w:cs="Helvetica"/>
            <w:b/>
            <w:color w:val="333333"/>
            <w:szCs w:val="21"/>
            <w:shd w:val="clear" w:color="auto" w:fill="FFFFFF"/>
          </w:rPr>
          <w:t>ReentrantLock</w:t>
        </w:r>
      </w:hyperlink>
      <w:r w:rsidR="00CE7A68">
        <w:rPr>
          <w:rFonts w:ascii="Helvetica" w:eastAsia="宋体" w:hAnsi="Helvetica" w:cs="Helvetica" w:hint="eastAsia"/>
          <w:color w:val="333333"/>
          <w:szCs w:val="21"/>
          <w:shd w:val="clear" w:color="auto" w:fill="FFFFFF"/>
        </w:rPr>
        <w:t xml:space="preserve"> </w:t>
      </w:r>
      <w:r w:rsidR="00CE7A68">
        <w:rPr>
          <w:rFonts w:ascii="Helvetica" w:eastAsia="宋体" w:hAnsi="Helvetica" w:cs="Helvetica" w:hint="eastAsia"/>
          <w:color w:val="333333"/>
          <w:szCs w:val="21"/>
          <w:shd w:val="clear" w:color="auto" w:fill="FFFFFF"/>
        </w:rPr>
        <w:t>通过</w:t>
      </w:r>
      <w:r w:rsidR="00CE7A68">
        <w:rPr>
          <w:rFonts w:ascii="Helvetica" w:eastAsia="宋体" w:hAnsi="Helvetica" w:cs="Helvetica" w:hint="eastAsia"/>
          <w:color w:val="333333"/>
          <w:szCs w:val="21"/>
          <w:shd w:val="clear" w:color="auto" w:fill="FFFFFF"/>
        </w:rPr>
        <w:t>AQS</w:t>
      </w:r>
      <w:r w:rsidR="00CE7A68">
        <w:rPr>
          <w:rFonts w:ascii="Helvetica" w:eastAsia="宋体" w:hAnsi="Helvetica" w:cs="Helvetica" w:hint="eastAsia"/>
          <w:color w:val="333333"/>
          <w:szCs w:val="21"/>
          <w:shd w:val="clear" w:color="auto" w:fill="FFFFFF"/>
        </w:rPr>
        <w:t>实现的</w:t>
      </w:r>
      <w:r w:rsidR="00CE7A68">
        <w:rPr>
          <w:rFonts w:ascii="Helvetica" w:eastAsia="宋体" w:hAnsi="Helvetica" w:cs="Helvetica" w:hint="eastAsia"/>
          <w:color w:val="333333"/>
          <w:szCs w:val="21"/>
          <w:shd w:val="clear" w:color="auto" w:fill="FFFFFF"/>
        </w:rPr>
        <w:t>API</w:t>
      </w:r>
      <w:r w:rsidR="00CE7A68">
        <w:rPr>
          <w:rFonts w:ascii="Helvetica" w:eastAsia="宋体" w:hAnsi="Helvetica" w:cs="Helvetica" w:hint="eastAsia"/>
          <w:color w:val="333333"/>
          <w:szCs w:val="21"/>
          <w:shd w:val="clear" w:color="auto" w:fill="FFFFFF"/>
        </w:rPr>
        <w:t>级别的可重入独占锁，其中的加锁、解锁以及等待队列等功能都是由</w:t>
      </w:r>
      <w:r w:rsidR="00CE7A68">
        <w:rPr>
          <w:rFonts w:ascii="Helvetica" w:eastAsia="宋体" w:hAnsi="Helvetica" w:cs="Helvetica" w:hint="eastAsia"/>
          <w:color w:val="333333"/>
          <w:szCs w:val="21"/>
          <w:shd w:val="clear" w:color="auto" w:fill="FFFFFF"/>
        </w:rPr>
        <w:t>AQS</w:t>
      </w:r>
      <w:r w:rsidR="00CE7A68">
        <w:rPr>
          <w:rFonts w:ascii="Helvetica" w:eastAsia="宋体" w:hAnsi="Helvetica" w:cs="Helvetica" w:hint="eastAsia"/>
          <w:color w:val="333333"/>
          <w:szCs w:val="21"/>
          <w:shd w:val="clear" w:color="auto" w:fill="FFFFFF"/>
        </w:rPr>
        <w:t>提供，内部有公平</w:t>
      </w:r>
      <w:r w:rsidR="00CE7A68">
        <w:rPr>
          <w:rFonts w:ascii="Helvetica" w:eastAsia="宋体" w:hAnsi="Helvetica" w:cs="Helvetica" w:hint="eastAsia"/>
          <w:color w:val="333333"/>
          <w:szCs w:val="21"/>
          <w:shd w:val="clear" w:color="auto" w:fill="FFFFFF"/>
        </w:rPr>
        <w:t>/</w:t>
      </w:r>
      <w:r w:rsidR="00CE7A68">
        <w:rPr>
          <w:rFonts w:ascii="Helvetica" w:eastAsia="宋体" w:hAnsi="Helvetica" w:cs="Helvetica" w:hint="eastAsia"/>
          <w:color w:val="333333"/>
          <w:szCs w:val="21"/>
          <w:shd w:val="clear" w:color="auto" w:fill="FFFFFF"/>
        </w:rPr>
        <w:t>非公平策略的实现，根据公平策略，内部又分别实现了公平</w:t>
      </w:r>
      <w:r w:rsidR="00CE7A68">
        <w:rPr>
          <w:rFonts w:ascii="Helvetica" w:eastAsia="宋体" w:hAnsi="Helvetica" w:cs="Helvetica" w:hint="eastAsia"/>
          <w:color w:val="333333"/>
          <w:szCs w:val="21"/>
          <w:shd w:val="clear" w:color="auto" w:fill="FFFFFF"/>
        </w:rPr>
        <w:t>/</w:t>
      </w:r>
      <w:r w:rsidR="00CE7A68">
        <w:rPr>
          <w:rFonts w:ascii="Helvetica" w:eastAsia="宋体" w:hAnsi="Helvetica" w:cs="Helvetica" w:hint="eastAsia"/>
          <w:color w:val="333333"/>
          <w:szCs w:val="21"/>
          <w:shd w:val="clear" w:color="auto" w:fill="FFFFFF"/>
        </w:rPr>
        <w:t>非公平的获取锁方式，区别在于公平锁如果</w:t>
      </w:r>
      <w:r w:rsidR="00CE7A68">
        <w:rPr>
          <w:rFonts w:ascii="Helvetica" w:eastAsia="宋体" w:hAnsi="Helvetica" w:cs="Helvetica" w:hint="eastAsia"/>
          <w:color w:val="333333"/>
          <w:szCs w:val="21"/>
          <w:shd w:val="clear" w:color="auto" w:fill="FFFFFF"/>
        </w:rPr>
        <w:t>AQS</w:t>
      </w:r>
      <w:r w:rsidR="00CE7A68">
        <w:rPr>
          <w:rFonts w:ascii="Helvetica" w:eastAsia="宋体" w:hAnsi="Helvetica" w:cs="Helvetica" w:hint="eastAsia"/>
          <w:color w:val="333333"/>
          <w:szCs w:val="21"/>
          <w:shd w:val="clear" w:color="auto" w:fill="FFFFFF"/>
        </w:rPr>
        <w:t>的等待队列中有其他节点，则直接将线程入队等待，非公平锁则是先尝试获取锁，如果获取不到就进入等待队列等待。无论是公平非公平，他们的解锁一定是按序的，解锁只有公平的按队列顺序解锁。</w:t>
      </w:r>
      <w:hyperlink r:id="rId186" w:history="1">
        <w:r w:rsidR="00CE7A68">
          <w:rPr>
            <w:rStyle w:val="a5"/>
            <w:rFonts w:ascii="Helvetica" w:eastAsia="Helvetica" w:hAnsi="Helvetica" w:cs="Helvetica"/>
            <w:b/>
            <w:color w:val="333333"/>
            <w:szCs w:val="21"/>
            <w:shd w:val="clear" w:color="auto" w:fill="FFFFFF"/>
          </w:rPr>
          <w:t>ReentrantLock</w:t>
        </w:r>
      </w:hyperlink>
      <w:r w:rsidR="00CE7A68">
        <w:rPr>
          <w:rFonts w:ascii="Helvetica" w:eastAsia="宋体" w:hAnsi="Helvetica" w:cs="Helvetica" w:hint="eastAsia"/>
          <w:color w:val="333333"/>
          <w:szCs w:val="21"/>
          <w:shd w:val="clear" w:color="auto" w:fill="FFFFFF"/>
        </w:rPr>
        <w:t>的原理非常简单，内部通过维护一个</w:t>
      </w:r>
      <w:r w:rsidR="00CE7A68">
        <w:rPr>
          <w:rFonts w:ascii="Helvetica" w:eastAsia="宋体" w:hAnsi="Helvetica" w:cs="Helvetica" w:hint="eastAsia"/>
          <w:color w:val="333333"/>
          <w:szCs w:val="21"/>
          <w:shd w:val="clear" w:color="auto" w:fill="FFFFFF"/>
        </w:rPr>
        <w:t>status</w:t>
      </w:r>
      <w:r w:rsidR="00CE7A68">
        <w:rPr>
          <w:rFonts w:ascii="Helvetica" w:eastAsia="宋体" w:hAnsi="Helvetica" w:cs="Helvetica" w:hint="eastAsia"/>
          <w:color w:val="333333"/>
          <w:szCs w:val="21"/>
          <w:shd w:val="clear" w:color="auto" w:fill="FFFFFF"/>
        </w:rPr>
        <w:t>的变量，用来记录线程的加锁状态以及可重入次数，加锁时</w:t>
      </w:r>
      <w:r w:rsidR="00CE7A68">
        <w:rPr>
          <w:rFonts w:ascii="Helvetica" w:eastAsia="宋体" w:hAnsi="Helvetica" w:cs="Helvetica" w:hint="eastAsia"/>
          <w:color w:val="333333"/>
          <w:szCs w:val="21"/>
          <w:shd w:val="clear" w:color="auto" w:fill="FFFFFF"/>
        </w:rPr>
        <w:t>status</w:t>
      </w:r>
      <w:r w:rsidR="00CE7A68">
        <w:rPr>
          <w:rFonts w:ascii="Helvetica" w:eastAsia="宋体" w:hAnsi="Helvetica" w:cs="Helvetica" w:hint="eastAsia"/>
          <w:color w:val="333333"/>
          <w:szCs w:val="21"/>
          <w:shd w:val="clear" w:color="auto" w:fill="FFFFFF"/>
        </w:rPr>
        <w:t>加</w:t>
      </w:r>
      <w:r w:rsidR="00CE7A68">
        <w:rPr>
          <w:rFonts w:ascii="Helvetica" w:eastAsia="宋体" w:hAnsi="Helvetica" w:cs="Helvetica" w:hint="eastAsia"/>
          <w:color w:val="333333"/>
          <w:szCs w:val="21"/>
          <w:shd w:val="clear" w:color="auto" w:fill="FFFFFF"/>
        </w:rPr>
        <w:t>1</w:t>
      </w:r>
      <w:r w:rsidR="00CE7A68">
        <w:rPr>
          <w:rFonts w:ascii="Helvetica" w:eastAsia="宋体" w:hAnsi="Helvetica" w:cs="Helvetica" w:hint="eastAsia"/>
          <w:color w:val="333333"/>
          <w:szCs w:val="21"/>
          <w:shd w:val="clear" w:color="auto" w:fill="FFFFFF"/>
        </w:rPr>
        <w:t>，解锁时</w:t>
      </w:r>
      <w:r w:rsidR="00CE7A68">
        <w:rPr>
          <w:rFonts w:ascii="Helvetica" w:eastAsia="宋体" w:hAnsi="Helvetica" w:cs="Helvetica" w:hint="eastAsia"/>
          <w:color w:val="333333"/>
          <w:szCs w:val="21"/>
          <w:shd w:val="clear" w:color="auto" w:fill="FFFFFF"/>
        </w:rPr>
        <w:t>status</w:t>
      </w:r>
      <w:r w:rsidR="00CE7A68">
        <w:rPr>
          <w:rFonts w:ascii="Helvetica" w:eastAsia="宋体" w:hAnsi="Helvetica" w:cs="Helvetica" w:hint="eastAsia"/>
          <w:color w:val="333333"/>
          <w:szCs w:val="21"/>
          <w:shd w:val="clear" w:color="auto" w:fill="FFFFFF"/>
        </w:rPr>
        <w:t>减</w:t>
      </w:r>
      <w:r w:rsidR="00CE7A68">
        <w:rPr>
          <w:rFonts w:ascii="Helvetica" w:eastAsia="宋体" w:hAnsi="Helvetica" w:cs="Helvetica" w:hint="eastAsia"/>
          <w:color w:val="333333"/>
          <w:szCs w:val="21"/>
          <w:shd w:val="clear" w:color="auto" w:fill="FFFFFF"/>
        </w:rPr>
        <w:t>1</w:t>
      </w:r>
      <w:r w:rsidR="00CE7A68">
        <w:rPr>
          <w:rFonts w:ascii="Helvetica" w:eastAsia="宋体" w:hAnsi="Helvetica" w:cs="Helvetica" w:hint="eastAsia"/>
          <w:color w:val="333333"/>
          <w:szCs w:val="21"/>
          <w:shd w:val="clear" w:color="auto" w:fill="FFFFFF"/>
        </w:rPr>
        <w:t>为</w:t>
      </w:r>
      <w:r w:rsidR="00CE7A68">
        <w:rPr>
          <w:rFonts w:ascii="Helvetica" w:eastAsia="宋体" w:hAnsi="Helvetica" w:cs="Helvetica" w:hint="eastAsia"/>
          <w:color w:val="333333"/>
          <w:szCs w:val="21"/>
          <w:shd w:val="clear" w:color="auto" w:fill="FFFFFF"/>
        </w:rPr>
        <w:t>0</w:t>
      </w:r>
      <w:r w:rsidR="00CE7A68">
        <w:rPr>
          <w:rFonts w:ascii="Helvetica" w:eastAsia="宋体" w:hAnsi="Helvetica" w:cs="Helvetica" w:hint="eastAsia"/>
          <w:color w:val="333333"/>
          <w:szCs w:val="21"/>
          <w:shd w:val="clear" w:color="auto" w:fill="FFFFFF"/>
        </w:rPr>
        <w:t>解锁成功。非公平锁在吞吐上具有一定优势，原因是它相对于公平锁的实现方式少了线程阻塞和唤醒的开销，进而效率较高。</w:t>
      </w:r>
    </w:p>
    <w:p w:rsidR="00CE7A68" w:rsidRDefault="00167304" w:rsidP="00CE7A68">
      <w:pPr>
        <w:pStyle w:val="HTMLChar"/>
        <w:widowControl/>
        <w:rPr>
          <w:rFonts w:cs="宋体" w:hint="default"/>
          <w:color w:val="000000"/>
          <w:sz w:val="21"/>
          <w:szCs w:val="21"/>
          <w:shd w:val="clear" w:color="auto" w:fill="FFFFFF"/>
        </w:rPr>
      </w:pPr>
      <w:hyperlink r:id="rId187" w:history="1">
        <w:r w:rsidR="00CE7A68">
          <w:rPr>
            <w:rStyle w:val="a5"/>
            <w:rFonts w:ascii="Helvetica" w:eastAsia="Helvetica" w:hAnsi="Helvetica" w:cs="Helvetica" w:hint="default"/>
            <w:b/>
            <w:color w:val="333333"/>
            <w:sz w:val="21"/>
            <w:szCs w:val="21"/>
            <w:shd w:val="clear" w:color="auto" w:fill="FFFFFF"/>
          </w:rPr>
          <w:t>ReentrantReadWriteLock</w:t>
        </w:r>
      </w:hyperlink>
      <w:r w:rsidR="00CE7A68">
        <w:rPr>
          <w:rFonts w:ascii="Helvetica" w:hAnsi="Helvetica" w:cs="Helvetica"/>
          <w:color w:val="333333"/>
          <w:sz w:val="21"/>
          <w:szCs w:val="21"/>
          <w:shd w:val="clear" w:color="auto" w:fill="FFFFFF"/>
        </w:rPr>
        <w:t xml:space="preserve"> </w:t>
      </w:r>
      <w:r w:rsidR="00CE7A68">
        <w:rPr>
          <w:rFonts w:ascii="Helvetica" w:hAnsi="Helvetica" w:cs="Helvetica"/>
          <w:color w:val="333333"/>
          <w:sz w:val="21"/>
          <w:szCs w:val="21"/>
          <w:shd w:val="clear" w:color="auto" w:fill="FFFFFF"/>
        </w:rPr>
        <w:t>通过</w:t>
      </w:r>
      <w:r w:rsidR="00CE7A68">
        <w:rPr>
          <w:rFonts w:ascii="Helvetica" w:hAnsi="Helvetica" w:cs="Helvetica"/>
          <w:color w:val="333333"/>
          <w:sz w:val="21"/>
          <w:szCs w:val="21"/>
          <w:shd w:val="clear" w:color="auto" w:fill="FFFFFF"/>
        </w:rPr>
        <w:t>AQS</w:t>
      </w:r>
      <w:r w:rsidR="00CE7A68">
        <w:rPr>
          <w:rFonts w:ascii="Helvetica" w:hAnsi="Helvetica" w:cs="Helvetica"/>
          <w:color w:val="333333"/>
          <w:sz w:val="21"/>
          <w:szCs w:val="21"/>
          <w:shd w:val="clear" w:color="auto" w:fill="FFFFFF"/>
        </w:rPr>
        <w:t>实现的</w:t>
      </w:r>
      <w:r w:rsidR="00CE7A68">
        <w:rPr>
          <w:rFonts w:ascii="Helvetica" w:hAnsi="Helvetica" w:cs="Helvetica"/>
          <w:color w:val="333333"/>
          <w:sz w:val="21"/>
          <w:szCs w:val="21"/>
          <w:shd w:val="clear" w:color="auto" w:fill="FFFFFF"/>
        </w:rPr>
        <w:t>API</w:t>
      </w:r>
      <w:r w:rsidR="00CE7A68">
        <w:rPr>
          <w:rFonts w:ascii="Helvetica" w:hAnsi="Helvetica" w:cs="Helvetica"/>
          <w:color w:val="333333"/>
          <w:sz w:val="21"/>
          <w:szCs w:val="21"/>
          <w:shd w:val="clear" w:color="auto" w:fill="FFFFFF"/>
        </w:rPr>
        <w:t>级别的读写锁，既然是读写锁，内部就有两个锁，读锁和写锁，读锁是共享锁，写锁是独占锁，但是他们会公用一个</w:t>
      </w:r>
      <w:r w:rsidR="00CE7A68">
        <w:rPr>
          <w:rFonts w:ascii="Helvetica" w:hAnsi="Helvetica" w:cs="Helvetica"/>
          <w:color w:val="333333"/>
          <w:sz w:val="21"/>
          <w:szCs w:val="21"/>
          <w:shd w:val="clear" w:color="auto" w:fill="FFFFFF"/>
        </w:rPr>
        <w:t>AQS</w:t>
      </w:r>
      <w:r w:rsidR="00CE7A68">
        <w:rPr>
          <w:rFonts w:ascii="Helvetica" w:hAnsi="Helvetica" w:cs="Helvetica"/>
          <w:color w:val="333333"/>
          <w:sz w:val="21"/>
          <w:szCs w:val="21"/>
          <w:shd w:val="clear" w:color="auto" w:fill="FFFFFF"/>
        </w:rPr>
        <w:t>等待队列。队列中连续的共享锁通过传播的方式进行连续唤醒（当</w:t>
      </w:r>
      <w:r w:rsidR="00CE7A68">
        <w:rPr>
          <w:rFonts w:ascii="Helvetica" w:hAnsi="Helvetica" w:cs="Helvetica"/>
          <w:color w:val="333333"/>
          <w:sz w:val="21"/>
          <w:szCs w:val="21"/>
          <w:shd w:val="clear" w:color="auto" w:fill="FFFFFF"/>
        </w:rPr>
        <w:t>head</w:t>
      </w:r>
      <w:r w:rsidR="00CE7A68">
        <w:rPr>
          <w:rFonts w:ascii="Helvetica" w:hAnsi="Helvetica" w:cs="Helvetica"/>
          <w:color w:val="333333"/>
          <w:sz w:val="21"/>
          <w:szCs w:val="21"/>
          <w:shd w:val="clear" w:color="auto" w:fill="FFFFFF"/>
        </w:rPr>
        <w:t>节点为共享节点时，他的后继共享节点将被唤醒，当后继节点获取锁成功后并且自己是共享节点，将会把自己设置为新</w:t>
      </w:r>
      <w:r w:rsidR="00CE7A68">
        <w:rPr>
          <w:rFonts w:ascii="Helvetica" w:hAnsi="Helvetica" w:cs="Helvetica"/>
          <w:color w:val="333333"/>
          <w:sz w:val="21"/>
          <w:szCs w:val="21"/>
          <w:shd w:val="clear" w:color="auto" w:fill="FFFFFF"/>
        </w:rPr>
        <w:t>head</w:t>
      </w:r>
      <w:r w:rsidR="00CE7A68">
        <w:rPr>
          <w:rFonts w:ascii="Helvetica" w:hAnsi="Helvetica" w:cs="Helvetica"/>
          <w:color w:val="333333"/>
          <w:sz w:val="21"/>
          <w:szCs w:val="21"/>
          <w:shd w:val="clear" w:color="auto" w:fill="FFFFFF"/>
        </w:rPr>
        <w:t>节点，以相同的方式继续唤醒后继共享节点，直到没有节点或者遇到独占节点，每个共享节点在调用</w:t>
      </w:r>
      <w:r w:rsidR="00CE7A68">
        <w:rPr>
          <w:rFonts w:ascii="Helvetica" w:hAnsi="Helvetica" w:cs="Helvetica"/>
          <w:color w:val="333333"/>
          <w:sz w:val="21"/>
          <w:szCs w:val="21"/>
          <w:shd w:val="clear" w:color="auto" w:fill="FFFFFF"/>
        </w:rPr>
        <w:t>addWaiter</w:t>
      </w:r>
      <w:r w:rsidR="00CE7A68">
        <w:rPr>
          <w:rFonts w:ascii="Helvetica" w:hAnsi="Helvetica" w:cs="Helvetica"/>
          <w:color w:val="333333"/>
          <w:sz w:val="21"/>
          <w:szCs w:val="21"/>
          <w:shd w:val="clear" w:color="auto" w:fill="FFFFFF"/>
        </w:rPr>
        <w:t>方法时会为</w:t>
      </w:r>
      <w:r w:rsidR="00CE7A68">
        <w:rPr>
          <w:rFonts w:ascii="Helvetica" w:hAnsi="Helvetica" w:cs="Helvetica"/>
          <w:color w:val="333333"/>
          <w:sz w:val="21"/>
          <w:szCs w:val="21"/>
          <w:shd w:val="clear" w:color="auto" w:fill="FFFFFF"/>
        </w:rPr>
        <w:t>Node</w:t>
      </w:r>
      <w:r w:rsidR="00CE7A68">
        <w:rPr>
          <w:rFonts w:ascii="Helvetica" w:hAnsi="Helvetica" w:cs="Helvetica"/>
          <w:color w:val="333333"/>
          <w:sz w:val="21"/>
          <w:szCs w:val="21"/>
          <w:shd w:val="clear" w:color="auto" w:fill="FFFFFF"/>
        </w:rPr>
        <w:t>对象的</w:t>
      </w:r>
      <w:r w:rsidR="00CE7A68">
        <w:rPr>
          <w:rFonts w:ascii="Helvetica" w:hAnsi="Helvetica" w:cs="Helvetica"/>
          <w:color w:val="333333"/>
          <w:sz w:val="21"/>
          <w:szCs w:val="21"/>
          <w:shd w:val="clear" w:color="auto" w:fill="FFFFFF"/>
        </w:rPr>
        <w:t>nextWaiter</w:t>
      </w:r>
      <w:r w:rsidR="00CE7A68">
        <w:rPr>
          <w:rFonts w:ascii="Helvetica" w:hAnsi="Helvetica" w:cs="Helvetica"/>
          <w:color w:val="333333"/>
          <w:sz w:val="21"/>
          <w:szCs w:val="21"/>
          <w:shd w:val="clear" w:color="auto" w:fill="FFFFFF"/>
        </w:rPr>
        <w:t>参数赋值一个固定的共享节点表示这个节点的角色），并且每个读锁都会通过</w:t>
      </w:r>
      <w:r w:rsidR="00CE7A68">
        <w:rPr>
          <w:rFonts w:ascii="Helvetica" w:hAnsi="Helvetica" w:cs="Helvetica"/>
          <w:color w:val="333333"/>
          <w:sz w:val="21"/>
          <w:szCs w:val="21"/>
          <w:shd w:val="clear" w:color="auto" w:fill="FFFFFF"/>
        </w:rPr>
        <w:t>ThreadLocal</w:t>
      </w:r>
      <w:r w:rsidR="00CE7A68">
        <w:rPr>
          <w:rFonts w:ascii="Helvetica" w:hAnsi="Helvetica" w:cs="Helvetica"/>
          <w:color w:val="333333"/>
          <w:sz w:val="21"/>
          <w:szCs w:val="21"/>
          <w:shd w:val="clear" w:color="auto" w:fill="FFFFFF"/>
        </w:rPr>
        <w:t>来保存自己读锁获取的可重入数量以便读锁能够正确的解锁。读写锁还引入了锁降级的概念，就是如果一个线程获取到了写锁，那么他也可以直接尝试获取读锁。</w:t>
      </w:r>
      <w:hyperlink r:id="rId188" w:history="1">
        <w:r w:rsidR="00CE7A68">
          <w:rPr>
            <w:rStyle w:val="a5"/>
            <w:rFonts w:ascii="Helvetica" w:eastAsia="Helvetica" w:hAnsi="Helvetica" w:cs="Helvetica" w:hint="default"/>
            <w:b/>
            <w:color w:val="333333"/>
            <w:sz w:val="21"/>
            <w:szCs w:val="21"/>
            <w:shd w:val="clear" w:color="auto" w:fill="FFFFFF"/>
          </w:rPr>
          <w:t>ReentrantReadWriteLock</w:t>
        </w:r>
      </w:hyperlink>
      <w:r w:rsidR="00CE7A68">
        <w:rPr>
          <w:rFonts w:ascii="Helvetica" w:hAnsi="Helvetica" w:cs="Helvetica"/>
          <w:color w:val="333333"/>
          <w:sz w:val="21"/>
          <w:szCs w:val="21"/>
          <w:shd w:val="clear" w:color="auto" w:fill="FFFFFF"/>
        </w:rPr>
        <w:t>也有公平</w:t>
      </w:r>
      <w:r w:rsidR="00CE7A68">
        <w:rPr>
          <w:rFonts w:ascii="Helvetica" w:hAnsi="Helvetica" w:cs="Helvetica"/>
          <w:color w:val="333333"/>
          <w:sz w:val="21"/>
          <w:szCs w:val="21"/>
          <w:shd w:val="clear" w:color="auto" w:fill="FFFFFF"/>
        </w:rPr>
        <w:t>/</w:t>
      </w:r>
      <w:r w:rsidR="00CE7A68">
        <w:rPr>
          <w:rFonts w:ascii="Helvetica" w:hAnsi="Helvetica" w:cs="Helvetica"/>
          <w:color w:val="333333"/>
          <w:sz w:val="21"/>
          <w:szCs w:val="21"/>
          <w:shd w:val="clear" w:color="auto" w:fill="FFFFFF"/>
        </w:rPr>
        <w:t>非公平策略，公平锁读锁</w:t>
      </w:r>
      <w:r w:rsidR="00CE7A68">
        <w:rPr>
          <w:rFonts w:ascii="Helvetica" w:hAnsi="Helvetica" w:cs="Helvetica"/>
          <w:color w:val="333333"/>
          <w:sz w:val="21"/>
          <w:szCs w:val="21"/>
          <w:shd w:val="clear" w:color="auto" w:fill="FFFFFF"/>
        </w:rPr>
        <w:t>/</w:t>
      </w:r>
      <w:r w:rsidR="00CE7A68">
        <w:rPr>
          <w:rFonts w:ascii="Helvetica" w:hAnsi="Helvetica" w:cs="Helvetica"/>
          <w:color w:val="333333"/>
          <w:sz w:val="21"/>
          <w:szCs w:val="21"/>
          <w:shd w:val="clear" w:color="auto" w:fill="FFFFFF"/>
        </w:rPr>
        <w:t>写锁的获取都需要判断队列中是否有节点，有就直接去排队。非公平锁写锁的获取永远不阻塞</w:t>
      </w:r>
      <w:r w:rsidR="00CE7A68">
        <w:rPr>
          <w:rFonts w:ascii="Helvetica" w:hAnsi="Helvetica" w:cs="Helvetica"/>
          <w:color w:val="333333"/>
          <w:sz w:val="21"/>
          <w:szCs w:val="21"/>
          <w:shd w:val="clear" w:color="auto" w:fill="FFFFFF"/>
        </w:rPr>
        <w:t>(</w:t>
      </w:r>
      <w:r w:rsidR="00CE7A68">
        <w:rPr>
          <w:rFonts w:ascii="Helvetica" w:hAnsi="Helvetica" w:cs="Helvetica"/>
          <w:color w:val="333333"/>
          <w:sz w:val="21"/>
          <w:szCs w:val="21"/>
          <w:shd w:val="clear" w:color="auto" w:fill="FFFFFF"/>
        </w:rPr>
        <w:t>方法直接返回</w:t>
      </w:r>
      <w:r w:rsidR="00CE7A68">
        <w:rPr>
          <w:rFonts w:ascii="Helvetica" w:hAnsi="Helvetica" w:cs="Helvetica"/>
          <w:color w:val="333333"/>
          <w:sz w:val="21"/>
          <w:szCs w:val="21"/>
          <w:shd w:val="clear" w:color="auto" w:fill="FFFFFF"/>
        </w:rPr>
        <w:t>false)</w:t>
      </w:r>
      <w:r w:rsidR="00CE7A68">
        <w:rPr>
          <w:rFonts w:ascii="Helvetica" w:hAnsi="Helvetica" w:cs="Helvetica"/>
          <w:color w:val="333333"/>
          <w:sz w:val="21"/>
          <w:szCs w:val="21"/>
          <w:shd w:val="clear" w:color="auto" w:fill="FFFFFF"/>
        </w:rPr>
        <w:t>，</w:t>
      </w:r>
      <w:r w:rsidR="00CE7A68">
        <w:rPr>
          <w:rFonts w:ascii="Helvetica" w:hAnsi="Helvetica" w:cs="Helvetica"/>
          <w:color w:val="333333"/>
          <w:sz w:val="21"/>
          <w:szCs w:val="21"/>
          <w:shd w:val="clear" w:color="auto" w:fill="FFFFFF"/>
        </w:rPr>
        <w:t>CAS</w:t>
      </w:r>
      <w:r w:rsidR="00CE7A68">
        <w:rPr>
          <w:rFonts w:ascii="Helvetica" w:hAnsi="Helvetica" w:cs="Helvetica"/>
          <w:color w:val="333333"/>
          <w:sz w:val="21"/>
          <w:szCs w:val="21"/>
          <w:shd w:val="clear" w:color="auto" w:fill="FFFFFF"/>
        </w:rPr>
        <w:t>改变状态的结果决定了获取写锁的结果，而读锁的获取将会有一些条件：</w:t>
      </w:r>
      <w:r w:rsidR="00CE7A68">
        <w:rPr>
          <w:rStyle w:val="18"/>
          <w:rFonts w:cs="宋体" w:hint="eastAsia"/>
          <w:sz w:val="21"/>
          <w:szCs w:val="21"/>
        </w:rPr>
        <w:t>当前队列</w:t>
      </w:r>
      <w:r w:rsidR="00CE7A68">
        <w:rPr>
          <w:rFonts w:cs="宋体"/>
          <w:color w:val="000000"/>
          <w:sz w:val="21"/>
          <w:szCs w:val="21"/>
          <w:shd w:val="clear" w:color="auto" w:fill="FFFFFF"/>
        </w:rPr>
        <w:t>如果头节点和头节点的下一个节点不为空，并且不是共享模式【独占模式，写锁】、并且线程不为空，则返回true(线程入队等待)。</w:t>
      </w:r>
    </w:p>
    <w:p w:rsidR="00CE7A68" w:rsidRDefault="00CE7A68" w:rsidP="00CE7A68">
      <w:pPr>
        <w:pStyle w:val="HTMLChar"/>
        <w:widowControl/>
        <w:rPr>
          <w:rFonts w:cs="宋体" w:hint="default"/>
          <w:color w:val="000000"/>
          <w:sz w:val="21"/>
          <w:szCs w:val="21"/>
          <w:shd w:val="clear" w:color="auto" w:fill="FFFFFF"/>
        </w:rPr>
      </w:pPr>
      <w:r>
        <w:rPr>
          <w:rFonts w:cs="宋体"/>
          <w:color w:val="000000"/>
          <w:sz w:val="21"/>
          <w:szCs w:val="21"/>
          <w:shd w:val="clear" w:color="auto" w:fill="FFFFFF"/>
        </w:rPr>
        <w:t>也就是说，正常情况下当前等待队列的下一个即将获取锁的节点是否是获取读锁，决定了这次读锁的获取是否需要阻塞（如果当前持有锁线程为读锁，他的下一个节点也是读锁这时新来的读线程可以直接获取读锁，这个好理解。如果当前持有锁线程为写锁，他的下一个节点为读锁，那这种情况新来的线程获取读锁的时候就会发现写锁不为0，并且持有写锁的线程不是当前线程，进而直接阻塞），这样能一定程度防止等待队列的下一个获取写锁的线程一直获取不到写锁。但是即便是这样，非公平模式下还是会有写饥饿的情况，如果当前等待队列的下一个即将获取锁的节点是读节点，并且读请求特别多，那么可能当那个读节点获取到锁时，读锁会很长时间得不到释放，后面的写请求将会长时间处于饥饿状态。</w:t>
      </w:r>
    </w:p>
    <w:p w:rsidR="00CE7A68" w:rsidRDefault="00CE7A68" w:rsidP="00CE7A68">
      <w:pPr>
        <w:pStyle w:val="HTMLChar"/>
        <w:widowControl/>
        <w:rPr>
          <w:rFonts w:cs="宋体" w:hint="default"/>
          <w:color w:val="000000"/>
          <w:sz w:val="21"/>
          <w:szCs w:val="21"/>
          <w:shd w:val="clear" w:color="auto" w:fill="FFFFFF"/>
        </w:rPr>
      </w:pPr>
      <w:r>
        <w:rPr>
          <w:rFonts w:cs="宋体"/>
          <w:color w:val="000000"/>
          <w:sz w:val="21"/>
          <w:szCs w:val="21"/>
          <w:shd w:val="clear" w:color="auto" w:fill="FFFFFF"/>
        </w:rPr>
        <w:t>公平策略就没有这样的情况，因为他保证不管什么请求都要按队列顺序获取锁，但是这样增大了节点线程的状态切换开销(park/unpark)同时降低了系统吞吐量。</w:t>
      </w:r>
    </w:p>
    <w:p w:rsidR="00CE7A68" w:rsidRDefault="00167304" w:rsidP="00CE7A68">
      <w:pPr>
        <w:rPr>
          <w:rFonts w:ascii="Helvetica" w:eastAsia="宋体" w:hAnsi="Helvetica" w:cs="Helvetica"/>
          <w:color w:val="333333"/>
          <w:szCs w:val="21"/>
          <w:shd w:val="clear" w:color="auto" w:fill="FFFFFF"/>
        </w:rPr>
      </w:pPr>
      <w:hyperlink r:id="rId189" w:history="1">
        <w:r w:rsidR="00CE7A68">
          <w:rPr>
            <w:rStyle w:val="a5"/>
            <w:rFonts w:ascii="Helvetica" w:eastAsia="Helvetica" w:hAnsi="Helvetica" w:cs="Helvetica"/>
            <w:b/>
            <w:color w:val="333333"/>
            <w:szCs w:val="21"/>
            <w:shd w:val="clear" w:color="auto" w:fill="FFFFFF"/>
          </w:rPr>
          <w:t>CountDownLatch</w:t>
        </w:r>
      </w:hyperlink>
      <w:r w:rsidR="00CE7A68">
        <w:rPr>
          <w:rFonts w:ascii="Helvetica" w:eastAsia="宋体" w:hAnsi="Helvetica" w:cs="Helvetica" w:hint="eastAsia"/>
          <w:color w:val="333333"/>
          <w:szCs w:val="21"/>
          <w:shd w:val="clear" w:color="auto" w:fill="FFFFFF"/>
        </w:rPr>
        <w:t>：根据</w:t>
      </w:r>
      <w:r w:rsidR="00CE7A68">
        <w:rPr>
          <w:rFonts w:ascii="Helvetica" w:eastAsia="宋体" w:hAnsi="Helvetica" w:cs="Helvetica" w:hint="eastAsia"/>
          <w:color w:val="333333"/>
          <w:szCs w:val="21"/>
          <w:shd w:val="clear" w:color="auto" w:fill="FFFFFF"/>
        </w:rPr>
        <w:t>AQS</w:t>
      </w:r>
      <w:r w:rsidR="00CE7A68">
        <w:rPr>
          <w:rFonts w:ascii="Helvetica" w:eastAsia="宋体" w:hAnsi="Helvetica" w:cs="Helvetica" w:hint="eastAsia"/>
          <w:color w:val="333333"/>
          <w:szCs w:val="21"/>
          <w:shd w:val="clear" w:color="auto" w:fill="FFFFFF"/>
        </w:rPr>
        <w:t>实现的</w:t>
      </w:r>
      <w:r w:rsidR="00CE7A68">
        <w:rPr>
          <w:rFonts w:ascii="Helvetica" w:eastAsia="宋体" w:hAnsi="Helvetica" w:cs="Helvetica" w:hint="eastAsia"/>
          <w:color w:val="333333"/>
          <w:szCs w:val="21"/>
          <w:shd w:val="clear" w:color="auto" w:fill="FFFFFF"/>
        </w:rPr>
        <w:t>JUC</w:t>
      </w:r>
      <w:r w:rsidR="00CE7A68">
        <w:rPr>
          <w:rFonts w:ascii="Helvetica" w:eastAsia="宋体" w:hAnsi="Helvetica" w:cs="Helvetica" w:hint="eastAsia"/>
          <w:color w:val="333333"/>
          <w:szCs w:val="21"/>
          <w:shd w:val="clear" w:color="auto" w:fill="FFFFFF"/>
        </w:rPr>
        <w:t>工具类，他的功能是可以指定某几个线程调用</w:t>
      </w:r>
      <w:r w:rsidR="00CE7A68">
        <w:rPr>
          <w:rFonts w:ascii="Helvetica" w:eastAsia="宋体" w:hAnsi="Helvetica" w:cs="Helvetica" w:hint="eastAsia"/>
          <w:color w:val="333333"/>
          <w:szCs w:val="21"/>
          <w:shd w:val="clear" w:color="auto" w:fill="FFFFFF"/>
        </w:rPr>
        <w:t>await()</w:t>
      </w:r>
      <w:r w:rsidR="00CE7A68">
        <w:rPr>
          <w:rFonts w:ascii="Helvetica" w:eastAsia="宋体" w:hAnsi="Helvetica" w:cs="Helvetica" w:hint="eastAsia"/>
          <w:color w:val="333333"/>
          <w:szCs w:val="21"/>
          <w:shd w:val="clear" w:color="auto" w:fill="FFFFFF"/>
        </w:rPr>
        <w:t>方法等待，直到有指数量的线程调用</w:t>
      </w:r>
      <w:r w:rsidR="00CE7A68">
        <w:rPr>
          <w:rFonts w:ascii="Helvetica" w:eastAsia="宋体" w:hAnsi="Helvetica" w:cs="Helvetica" w:hint="eastAsia"/>
          <w:color w:val="333333"/>
          <w:szCs w:val="21"/>
          <w:shd w:val="clear" w:color="auto" w:fill="FFFFFF"/>
        </w:rPr>
        <w:t>countDown()</w:t>
      </w:r>
      <w:r w:rsidR="00CE7A68">
        <w:rPr>
          <w:rFonts w:ascii="Helvetica" w:eastAsia="宋体" w:hAnsi="Helvetica" w:cs="Helvetica" w:hint="eastAsia"/>
          <w:color w:val="333333"/>
          <w:szCs w:val="21"/>
          <w:shd w:val="clear" w:color="auto" w:fill="FFFFFF"/>
        </w:rPr>
        <w:t>方法后，所有等待线程全部唤醒，这里的唤醒要注意不是你所想的一起唤醒，而是按照</w:t>
      </w:r>
      <w:r w:rsidR="00CE7A68">
        <w:rPr>
          <w:rFonts w:ascii="Helvetica" w:eastAsia="宋体" w:hAnsi="Helvetica" w:cs="Helvetica" w:hint="eastAsia"/>
          <w:color w:val="333333"/>
          <w:szCs w:val="21"/>
          <w:shd w:val="clear" w:color="auto" w:fill="FFFFFF"/>
        </w:rPr>
        <w:t>AQS</w:t>
      </w:r>
      <w:r w:rsidR="00CE7A68">
        <w:rPr>
          <w:rFonts w:ascii="Helvetica" w:eastAsia="宋体" w:hAnsi="Helvetica" w:cs="Helvetica" w:hint="eastAsia"/>
          <w:color w:val="333333"/>
          <w:szCs w:val="21"/>
          <w:shd w:val="clear" w:color="auto" w:fill="FFFFFF"/>
        </w:rPr>
        <w:t>的等待队列的共享锁释放的方式进行唤醒。</w:t>
      </w:r>
      <w:r w:rsidR="00CE7A68">
        <w:rPr>
          <w:rFonts w:ascii="Helvetica" w:eastAsia="宋体" w:hAnsi="Helvetica" w:cs="Helvetica" w:hint="eastAsia"/>
          <w:color w:val="333333"/>
          <w:szCs w:val="21"/>
          <w:shd w:val="clear" w:color="auto" w:fill="FFFFFF"/>
        </w:rPr>
        <w:t>CountDownLatch</w:t>
      </w:r>
      <w:r w:rsidR="00CE7A68">
        <w:rPr>
          <w:rFonts w:ascii="Helvetica" w:eastAsia="宋体" w:hAnsi="Helvetica" w:cs="Helvetica" w:hint="eastAsia"/>
          <w:color w:val="333333"/>
          <w:szCs w:val="21"/>
          <w:shd w:val="clear" w:color="auto" w:fill="FFFFFF"/>
        </w:rPr>
        <w:t>的初始计数值一旦降到</w:t>
      </w:r>
      <w:r w:rsidR="00CE7A68">
        <w:rPr>
          <w:rFonts w:ascii="Helvetica" w:eastAsia="宋体" w:hAnsi="Helvetica" w:cs="Helvetica" w:hint="eastAsia"/>
          <w:color w:val="333333"/>
          <w:szCs w:val="21"/>
          <w:shd w:val="clear" w:color="auto" w:fill="FFFFFF"/>
        </w:rPr>
        <w:t>0</w:t>
      </w:r>
      <w:r w:rsidR="00CE7A68">
        <w:rPr>
          <w:rFonts w:ascii="Helvetica" w:eastAsia="宋体" w:hAnsi="Helvetica" w:cs="Helvetica" w:hint="eastAsia"/>
          <w:color w:val="333333"/>
          <w:szCs w:val="21"/>
          <w:shd w:val="clear" w:color="auto" w:fill="FFFFFF"/>
        </w:rPr>
        <w:t>，无法重置。如果需要重置，可以考虑使用</w:t>
      </w:r>
      <w:r w:rsidR="00CE7A68">
        <w:rPr>
          <w:rFonts w:ascii="Helvetica" w:eastAsia="宋体" w:hAnsi="Helvetica" w:cs="Helvetica" w:hint="eastAsia"/>
          <w:color w:val="333333"/>
          <w:szCs w:val="21"/>
          <w:shd w:val="clear" w:color="auto" w:fill="FFFFFF"/>
        </w:rPr>
        <w:t>CyclicBarrier</w:t>
      </w:r>
      <w:r w:rsidR="00CE7A68">
        <w:rPr>
          <w:rFonts w:ascii="Helvetica" w:eastAsia="宋体" w:hAnsi="Helvetica" w:cs="Helvetica" w:hint="eastAsia"/>
          <w:color w:val="333333"/>
          <w:szCs w:val="21"/>
          <w:shd w:val="clear" w:color="auto" w:fill="FFFFFF"/>
        </w:rPr>
        <w:t>。</w:t>
      </w:r>
      <w:r w:rsidR="00CE7A68">
        <w:rPr>
          <w:rFonts w:ascii="Helvetica" w:eastAsia="宋体" w:hAnsi="Helvetica" w:cs="Helvetica" w:hint="eastAsia"/>
          <w:color w:val="333333"/>
          <w:szCs w:val="21"/>
          <w:shd w:val="clear" w:color="auto" w:fill="FFFFFF"/>
        </w:rPr>
        <w:t>CountDownLatch</w:t>
      </w:r>
      <w:r w:rsidR="00CE7A68">
        <w:rPr>
          <w:rFonts w:ascii="Helvetica" w:eastAsia="宋体" w:hAnsi="Helvetica" w:cs="Helvetica" w:hint="eastAsia"/>
          <w:color w:val="333333"/>
          <w:szCs w:val="21"/>
          <w:shd w:val="clear" w:color="auto" w:fill="FFFFFF"/>
        </w:rPr>
        <w:t>内部逻辑是一旦初始化便获取了指定数量的共享锁</w:t>
      </w:r>
      <w:r w:rsidR="00CE7A68">
        <w:rPr>
          <w:rFonts w:ascii="Helvetica" w:eastAsia="宋体" w:hAnsi="Helvetica" w:cs="Helvetica" w:hint="eastAsia"/>
          <w:color w:val="333333"/>
          <w:szCs w:val="21"/>
          <w:shd w:val="clear" w:color="auto" w:fill="FFFFFF"/>
        </w:rPr>
        <w:t>(</w:t>
      </w:r>
      <w:r w:rsidR="00CE7A68">
        <w:rPr>
          <w:rFonts w:ascii="Helvetica" w:eastAsia="宋体" w:hAnsi="Helvetica" w:cs="Helvetica" w:hint="eastAsia"/>
          <w:color w:val="333333"/>
          <w:szCs w:val="21"/>
          <w:shd w:val="clear" w:color="auto" w:fill="FFFFFF"/>
        </w:rPr>
        <w:t>直接为</w:t>
      </w:r>
      <w:r w:rsidR="00CE7A68">
        <w:rPr>
          <w:rFonts w:ascii="Helvetica" w:eastAsia="宋体" w:hAnsi="Helvetica" w:cs="Helvetica" w:hint="eastAsia"/>
          <w:color w:val="333333"/>
          <w:szCs w:val="21"/>
          <w:shd w:val="clear" w:color="auto" w:fill="FFFFFF"/>
        </w:rPr>
        <w:t>status</w:t>
      </w:r>
      <w:r w:rsidR="00CE7A68">
        <w:rPr>
          <w:rFonts w:ascii="Helvetica" w:eastAsia="宋体" w:hAnsi="Helvetica" w:cs="Helvetica" w:hint="eastAsia"/>
          <w:color w:val="333333"/>
          <w:szCs w:val="21"/>
          <w:shd w:val="clear" w:color="auto" w:fill="FFFFFF"/>
        </w:rPr>
        <w:t>赋值</w:t>
      </w:r>
      <w:r w:rsidR="00CE7A68">
        <w:rPr>
          <w:rFonts w:ascii="Helvetica" w:eastAsia="宋体" w:hAnsi="Helvetica" w:cs="Helvetica" w:hint="eastAsia"/>
          <w:color w:val="333333"/>
          <w:szCs w:val="21"/>
          <w:shd w:val="clear" w:color="auto" w:fill="FFFFFF"/>
        </w:rPr>
        <w:t>)</w:t>
      </w:r>
      <w:r w:rsidR="00CE7A68">
        <w:rPr>
          <w:rFonts w:ascii="Helvetica" w:eastAsia="宋体" w:hAnsi="Helvetica" w:cs="Helvetica" w:hint="eastAsia"/>
          <w:color w:val="333333"/>
          <w:szCs w:val="21"/>
          <w:shd w:val="clear" w:color="auto" w:fill="FFFFFF"/>
        </w:rPr>
        <w:t>，调用</w:t>
      </w:r>
      <w:r w:rsidR="00CE7A68">
        <w:rPr>
          <w:rFonts w:ascii="Helvetica" w:eastAsia="宋体" w:hAnsi="Helvetica" w:cs="Helvetica" w:hint="eastAsia"/>
          <w:color w:val="333333"/>
          <w:szCs w:val="21"/>
          <w:shd w:val="clear" w:color="auto" w:fill="FFFFFF"/>
        </w:rPr>
        <w:t>await()</w:t>
      </w:r>
      <w:r w:rsidR="00CE7A68">
        <w:rPr>
          <w:rFonts w:ascii="Helvetica" w:eastAsia="宋体" w:hAnsi="Helvetica" w:cs="Helvetica" w:hint="eastAsia"/>
          <w:color w:val="333333"/>
          <w:szCs w:val="21"/>
          <w:shd w:val="clear" w:color="auto" w:fill="FFFFFF"/>
        </w:rPr>
        <w:t>方法的线程判断如果内部有锁</w:t>
      </w:r>
      <w:r w:rsidR="00CE7A68">
        <w:rPr>
          <w:rFonts w:ascii="Helvetica" w:eastAsia="宋体" w:hAnsi="Helvetica" w:cs="Helvetica" w:hint="eastAsia"/>
          <w:color w:val="333333"/>
          <w:szCs w:val="21"/>
          <w:shd w:val="clear" w:color="auto" w:fill="FFFFFF"/>
        </w:rPr>
        <w:t>(status</w:t>
      </w:r>
      <w:r w:rsidR="00CE7A68">
        <w:rPr>
          <w:rFonts w:ascii="Helvetica" w:eastAsia="宋体" w:hAnsi="Helvetica" w:cs="Helvetica" w:hint="eastAsia"/>
          <w:color w:val="333333"/>
          <w:szCs w:val="21"/>
          <w:shd w:val="clear" w:color="auto" w:fill="FFFFFF"/>
        </w:rPr>
        <w:t>不为</w:t>
      </w:r>
      <w:r w:rsidR="00CE7A68">
        <w:rPr>
          <w:rFonts w:ascii="Helvetica" w:eastAsia="宋体" w:hAnsi="Helvetica" w:cs="Helvetica" w:hint="eastAsia"/>
          <w:color w:val="333333"/>
          <w:szCs w:val="21"/>
          <w:shd w:val="clear" w:color="auto" w:fill="FFFFFF"/>
        </w:rPr>
        <w:t>0)</w:t>
      </w:r>
      <w:r w:rsidR="00CE7A68">
        <w:rPr>
          <w:rFonts w:ascii="Helvetica" w:eastAsia="宋体" w:hAnsi="Helvetica" w:cs="Helvetica" w:hint="eastAsia"/>
          <w:color w:val="333333"/>
          <w:szCs w:val="21"/>
          <w:shd w:val="clear" w:color="auto" w:fill="FFFFFF"/>
        </w:rPr>
        <w:t>，则进入</w:t>
      </w:r>
      <w:r w:rsidR="00CE7A68">
        <w:rPr>
          <w:rFonts w:ascii="Helvetica" w:eastAsia="宋体" w:hAnsi="Helvetica" w:cs="Helvetica" w:hint="eastAsia"/>
          <w:color w:val="333333"/>
          <w:szCs w:val="21"/>
          <w:shd w:val="clear" w:color="auto" w:fill="FFFFFF"/>
        </w:rPr>
        <w:t>AQS</w:t>
      </w:r>
      <w:r w:rsidR="00CE7A68">
        <w:rPr>
          <w:rFonts w:ascii="Helvetica" w:eastAsia="宋体" w:hAnsi="Helvetica" w:cs="Helvetica" w:hint="eastAsia"/>
          <w:color w:val="333333"/>
          <w:szCs w:val="21"/>
          <w:shd w:val="clear" w:color="auto" w:fill="FFFFFF"/>
        </w:rPr>
        <w:t>的等待队列，每次有线程调用</w:t>
      </w:r>
      <w:r w:rsidR="00CE7A68">
        <w:rPr>
          <w:rFonts w:ascii="Helvetica" w:eastAsia="宋体" w:hAnsi="Helvetica" w:cs="Helvetica" w:hint="eastAsia"/>
          <w:color w:val="333333"/>
          <w:szCs w:val="21"/>
          <w:shd w:val="clear" w:color="auto" w:fill="FFFFFF"/>
        </w:rPr>
        <w:t>countDown()</w:t>
      </w:r>
      <w:r w:rsidR="00CE7A68">
        <w:rPr>
          <w:rFonts w:ascii="Helvetica" w:eastAsia="宋体" w:hAnsi="Helvetica" w:cs="Helvetica" w:hint="eastAsia"/>
          <w:color w:val="333333"/>
          <w:szCs w:val="21"/>
          <w:shd w:val="clear" w:color="auto" w:fill="FFFFFF"/>
        </w:rPr>
        <w:t>方法时便会释放一个共享锁，直到所有共享锁释放，被</w:t>
      </w:r>
      <w:r w:rsidR="00CE7A68">
        <w:rPr>
          <w:rFonts w:ascii="Helvetica" w:eastAsia="宋体" w:hAnsi="Helvetica" w:cs="Helvetica" w:hint="eastAsia"/>
          <w:color w:val="333333"/>
          <w:szCs w:val="21"/>
          <w:shd w:val="clear" w:color="auto" w:fill="FFFFFF"/>
        </w:rPr>
        <w:t>await()</w:t>
      </w:r>
      <w:r w:rsidR="00CE7A68">
        <w:rPr>
          <w:rFonts w:ascii="Helvetica" w:eastAsia="宋体" w:hAnsi="Helvetica" w:cs="Helvetica" w:hint="eastAsia"/>
          <w:color w:val="333333"/>
          <w:szCs w:val="21"/>
          <w:shd w:val="clear" w:color="auto" w:fill="FFFFFF"/>
        </w:rPr>
        <w:t>方法阻塞的线程将会被唤醒。</w:t>
      </w:r>
    </w:p>
    <w:p w:rsidR="00CE7A68" w:rsidRDefault="00CE7A68" w:rsidP="00CA4DF2">
      <w:pPr>
        <w:rPr>
          <w:b/>
        </w:rPr>
      </w:pPr>
    </w:p>
    <w:p w:rsidR="009C2E59" w:rsidRDefault="00167304" w:rsidP="009C2E59">
      <w:pPr>
        <w:rPr>
          <w:rFonts w:ascii="Helvetica" w:eastAsia="宋体" w:hAnsi="Helvetica" w:cs="Helvetica"/>
          <w:color w:val="333333"/>
          <w:szCs w:val="21"/>
          <w:shd w:val="clear" w:color="auto" w:fill="FFFFFF"/>
        </w:rPr>
      </w:pPr>
      <w:hyperlink r:id="rId190" w:history="1">
        <w:r w:rsidR="009C2E59">
          <w:rPr>
            <w:rStyle w:val="a5"/>
            <w:rFonts w:ascii="Helvetica" w:eastAsia="Helvetica" w:hAnsi="Helvetica" w:cs="Helvetica"/>
            <w:b/>
            <w:color w:val="333333"/>
            <w:szCs w:val="21"/>
            <w:shd w:val="clear" w:color="auto" w:fill="FFFFFF"/>
          </w:rPr>
          <w:t>CyclicBarrier</w:t>
        </w:r>
      </w:hyperlink>
      <w:r w:rsidR="009C2E59">
        <w:rPr>
          <w:rFonts w:ascii="Helvetica" w:eastAsia="宋体" w:hAnsi="Helvetica" w:cs="Helvetica" w:hint="eastAsia"/>
          <w:color w:val="333333"/>
          <w:szCs w:val="21"/>
          <w:shd w:val="clear" w:color="auto" w:fill="FFFFFF"/>
        </w:rPr>
        <w:t>：它的功能跟</w:t>
      </w:r>
      <w:hyperlink r:id="rId191" w:history="1">
        <w:r w:rsidR="009C2E59">
          <w:rPr>
            <w:rStyle w:val="a5"/>
            <w:rFonts w:ascii="Helvetica" w:eastAsia="Helvetica" w:hAnsi="Helvetica" w:cs="Helvetica"/>
            <w:b/>
            <w:color w:val="333333"/>
            <w:szCs w:val="21"/>
            <w:shd w:val="clear" w:color="auto" w:fill="FFFFFF"/>
          </w:rPr>
          <w:t>CountDownLatch</w:t>
        </w:r>
      </w:hyperlink>
      <w:r w:rsidR="009C2E59">
        <w:rPr>
          <w:rFonts w:ascii="Helvetica" w:eastAsia="宋体" w:hAnsi="Helvetica" w:cs="Helvetica" w:hint="eastAsia"/>
          <w:color w:val="333333"/>
          <w:szCs w:val="21"/>
          <w:shd w:val="clear" w:color="auto" w:fill="FFFFFF"/>
        </w:rPr>
        <w:t>很像，但是在其基础上引入的</w:t>
      </w:r>
      <w:r w:rsidR="009C2E59">
        <w:rPr>
          <w:rFonts w:ascii="Helvetica" w:eastAsia="宋体" w:hAnsi="Helvetica" w:cs="Helvetica" w:hint="eastAsia"/>
          <w:color w:val="333333"/>
          <w:szCs w:val="21"/>
          <w:shd w:val="clear" w:color="auto" w:fill="FFFFFF"/>
        </w:rPr>
        <w:t xml:space="preserve"> </w:t>
      </w:r>
      <w:r w:rsidR="009C2E59">
        <w:rPr>
          <w:rFonts w:ascii="Helvetica" w:eastAsia="宋体" w:hAnsi="Helvetica" w:cs="Helvetica" w:hint="eastAsia"/>
          <w:color w:val="333333"/>
          <w:szCs w:val="21"/>
          <w:shd w:val="clear" w:color="auto" w:fill="FFFFFF"/>
        </w:rPr>
        <w:t>“代”的概念，通过这个概念，使得</w:t>
      </w:r>
      <w:hyperlink r:id="rId192" w:history="1">
        <w:r w:rsidR="009C2E59">
          <w:rPr>
            <w:rStyle w:val="a5"/>
            <w:rFonts w:ascii="Helvetica" w:eastAsia="Helvetica" w:hAnsi="Helvetica" w:cs="Helvetica"/>
            <w:b/>
            <w:color w:val="333333"/>
            <w:szCs w:val="21"/>
            <w:shd w:val="clear" w:color="auto" w:fill="FFFFFF"/>
          </w:rPr>
          <w:t>CyclicBarrier</w:t>
        </w:r>
      </w:hyperlink>
      <w:r w:rsidR="009C2E59">
        <w:rPr>
          <w:rFonts w:ascii="Helvetica" w:eastAsia="宋体" w:hAnsi="Helvetica" w:cs="Helvetica" w:hint="eastAsia"/>
          <w:color w:val="333333"/>
          <w:szCs w:val="21"/>
          <w:shd w:val="clear" w:color="auto" w:fill="FFFFFF"/>
        </w:rPr>
        <w:t>可以重复的使用，并且</w:t>
      </w:r>
      <w:hyperlink r:id="rId193" w:history="1">
        <w:r w:rsidR="009C2E59">
          <w:rPr>
            <w:rStyle w:val="a5"/>
            <w:rFonts w:ascii="Helvetica" w:eastAsia="Helvetica" w:hAnsi="Helvetica" w:cs="Helvetica"/>
            <w:b/>
            <w:color w:val="333333"/>
            <w:szCs w:val="21"/>
            <w:shd w:val="clear" w:color="auto" w:fill="FFFFFF"/>
          </w:rPr>
          <w:t>CyclicBarrier</w:t>
        </w:r>
      </w:hyperlink>
      <w:r w:rsidR="009C2E59">
        <w:rPr>
          <w:rFonts w:ascii="Helvetica" w:eastAsia="宋体" w:hAnsi="Helvetica" w:cs="Helvetica" w:hint="eastAsia"/>
          <w:color w:val="333333"/>
          <w:szCs w:val="21"/>
          <w:shd w:val="clear" w:color="auto" w:fill="FFFFFF"/>
        </w:rPr>
        <w:t>是基于</w:t>
      </w:r>
      <w:hyperlink r:id="rId194" w:history="1">
        <w:r w:rsidR="009C2E59">
          <w:rPr>
            <w:rStyle w:val="a5"/>
            <w:rFonts w:ascii="Helvetica" w:eastAsia="Helvetica" w:hAnsi="Helvetica" w:cs="Helvetica"/>
            <w:b/>
            <w:color w:val="333333"/>
            <w:szCs w:val="21"/>
            <w:shd w:val="clear" w:color="auto" w:fill="FFFFFF"/>
          </w:rPr>
          <w:t>ReentrantLock</w:t>
        </w:r>
      </w:hyperlink>
      <w:r w:rsidR="009C2E59">
        <w:rPr>
          <w:rFonts w:ascii="Helvetica" w:eastAsia="宋体" w:hAnsi="Helvetica" w:cs="Helvetica" w:hint="eastAsia"/>
          <w:color w:val="333333"/>
          <w:szCs w:val="21"/>
          <w:shd w:val="clear" w:color="auto" w:fill="FFFFFF"/>
        </w:rPr>
        <w:t>实现的，他的内部维护了两个与线程执行情况有关的变量</w:t>
      </w:r>
      <w:r w:rsidR="009C2E59">
        <w:rPr>
          <w:rFonts w:ascii="Helvetica" w:eastAsia="宋体" w:hAnsi="Helvetica" w:cs="Helvetica" w:hint="eastAsia"/>
          <w:color w:val="333333"/>
          <w:szCs w:val="21"/>
          <w:shd w:val="clear" w:color="auto" w:fill="FFFFFF"/>
        </w:rPr>
        <w:t xml:space="preserve"> parties</w:t>
      </w:r>
      <w:r w:rsidR="009C2E59">
        <w:rPr>
          <w:rFonts w:ascii="Helvetica" w:eastAsia="宋体" w:hAnsi="Helvetica" w:cs="Helvetica" w:hint="eastAsia"/>
          <w:color w:val="333333"/>
          <w:szCs w:val="21"/>
          <w:shd w:val="clear" w:color="auto" w:fill="FFFFFF"/>
        </w:rPr>
        <w:t>、</w:t>
      </w:r>
      <w:r w:rsidR="009C2E59">
        <w:rPr>
          <w:rFonts w:ascii="Helvetica" w:eastAsia="宋体" w:hAnsi="Helvetica" w:cs="Helvetica" w:hint="eastAsia"/>
          <w:color w:val="333333"/>
          <w:szCs w:val="21"/>
          <w:shd w:val="clear" w:color="auto" w:fill="FFFFFF"/>
        </w:rPr>
        <w:t>count</w:t>
      </w:r>
      <w:r w:rsidR="009C2E59">
        <w:rPr>
          <w:rFonts w:ascii="Helvetica" w:eastAsia="宋体" w:hAnsi="Helvetica" w:cs="Helvetica" w:hint="eastAsia"/>
          <w:color w:val="333333"/>
          <w:szCs w:val="21"/>
          <w:shd w:val="clear" w:color="auto" w:fill="FFFFFF"/>
        </w:rPr>
        <w:t>，分别表示满足执行线程总数，待执行的线程总数。初始化时</w:t>
      </w:r>
      <w:r w:rsidR="009C2E59">
        <w:rPr>
          <w:rFonts w:ascii="Helvetica" w:eastAsia="宋体" w:hAnsi="Helvetica" w:cs="Helvetica" w:hint="eastAsia"/>
          <w:color w:val="333333"/>
          <w:szCs w:val="21"/>
          <w:shd w:val="clear" w:color="auto" w:fill="FFFFFF"/>
        </w:rPr>
        <w:t>parties</w:t>
      </w:r>
      <w:r w:rsidR="009C2E59">
        <w:rPr>
          <w:rFonts w:ascii="Helvetica" w:eastAsia="宋体" w:hAnsi="Helvetica" w:cs="Helvetica" w:hint="eastAsia"/>
          <w:color w:val="333333"/>
          <w:szCs w:val="21"/>
          <w:shd w:val="clear" w:color="auto" w:fill="FFFFFF"/>
        </w:rPr>
        <w:t>与</w:t>
      </w:r>
      <w:r w:rsidR="009C2E59">
        <w:rPr>
          <w:rFonts w:ascii="Helvetica" w:eastAsia="宋体" w:hAnsi="Helvetica" w:cs="Helvetica" w:hint="eastAsia"/>
          <w:color w:val="333333"/>
          <w:szCs w:val="21"/>
          <w:shd w:val="clear" w:color="auto" w:fill="FFFFFF"/>
        </w:rPr>
        <w:t>count</w:t>
      </w:r>
      <w:r w:rsidR="009C2E59">
        <w:rPr>
          <w:rFonts w:ascii="Helvetica" w:eastAsia="宋体" w:hAnsi="Helvetica" w:cs="Helvetica" w:hint="eastAsia"/>
          <w:color w:val="333333"/>
          <w:szCs w:val="21"/>
          <w:shd w:val="clear" w:color="auto" w:fill="FFFFFF"/>
        </w:rPr>
        <w:t>相等，每当有线程调用</w:t>
      </w:r>
      <w:hyperlink r:id="rId195" w:history="1">
        <w:r w:rsidR="009C2E59">
          <w:rPr>
            <w:rStyle w:val="a5"/>
            <w:rFonts w:ascii="Helvetica" w:eastAsia="Helvetica" w:hAnsi="Helvetica" w:cs="Helvetica"/>
            <w:b/>
            <w:color w:val="333333"/>
            <w:szCs w:val="21"/>
            <w:shd w:val="clear" w:color="auto" w:fill="FFFFFF"/>
          </w:rPr>
          <w:t>CyclicBarrier</w:t>
        </w:r>
      </w:hyperlink>
      <w:r w:rsidR="009C2E59">
        <w:rPr>
          <w:rFonts w:ascii="Helvetica" w:eastAsia="宋体" w:hAnsi="Helvetica" w:cs="Helvetica" w:hint="eastAsia"/>
          <w:color w:val="333333"/>
          <w:szCs w:val="21"/>
          <w:shd w:val="clear" w:color="auto" w:fill="FFFFFF"/>
        </w:rPr>
        <w:t>的</w:t>
      </w:r>
      <w:r w:rsidR="009C2E59">
        <w:rPr>
          <w:rFonts w:ascii="Helvetica" w:eastAsia="宋体" w:hAnsi="Helvetica" w:cs="Helvetica" w:hint="eastAsia"/>
          <w:color w:val="333333"/>
          <w:szCs w:val="21"/>
          <w:shd w:val="clear" w:color="auto" w:fill="FFFFFF"/>
        </w:rPr>
        <w:t>await()</w:t>
      </w:r>
      <w:r w:rsidR="009C2E59">
        <w:rPr>
          <w:rFonts w:ascii="Helvetica" w:eastAsia="宋体" w:hAnsi="Helvetica" w:cs="Helvetica" w:hint="eastAsia"/>
          <w:color w:val="333333"/>
          <w:szCs w:val="21"/>
          <w:shd w:val="clear" w:color="auto" w:fill="FFFFFF"/>
        </w:rPr>
        <w:t>方法，</w:t>
      </w:r>
      <w:r w:rsidR="009C2E59">
        <w:rPr>
          <w:rFonts w:ascii="Helvetica" w:eastAsia="宋体" w:hAnsi="Helvetica" w:cs="Helvetica" w:hint="eastAsia"/>
          <w:color w:val="333333"/>
          <w:szCs w:val="21"/>
          <w:shd w:val="clear" w:color="auto" w:fill="FFFFFF"/>
        </w:rPr>
        <w:t>count</w:t>
      </w:r>
      <w:r w:rsidR="009C2E59">
        <w:rPr>
          <w:rFonts w:ascii="Helvetica" w:eastAsia="宋体" w:hAnsi="Helvetica" w:cs="Helvetica" w:hint="eastAsia"/>
          <w:color w:val="333333"/>
          <w:szCs w:val="21"/>
          <w:shd w:val="clear" w:color="auto" w:fill="FFFFFF"/>
        </w:rPr>
        <w:t>就会减一，如果</w:t>
      </w:r>
      <w:r w:rsidR="009C2E59">
        <w:rPr>
          <w:rFonts w:ascii="Helvetica" w:eastAsia="宋体" w:hAnsi="Helvetica" w:cs="Helvetica" w:hint="eastAsia"/>
          <w:color w:val="333333"/>
          <w:szCs w:val="21"/>
          <w:shd w:val="clear" w:color="auto" w:fill="FFFFFF"/>
        </w:rPr>
        <w:t>count</w:t>
      </w:r>
      <w:r w:rsidR="009C2E59">
        <w:rPr>
          <w:rFonts w:ascii="Helvetica" w:eastAsia="宋体" w:hAnsi="Helvetica" w:cs="Helvetica" w:hint="eastAsia"/>
          <w:color w:val="333333"/>
          <w:szCs w:val="21"/>
          <w:shd w:val="clear" w:color="auto" w:fill="FFFFFF"/>
        </w:rPr>
        <w:t>不为</w:t>
      </w:r>
      <w:r w:rsidR="009C2E59">
        <w:rPr>
          <w:rFonts w:ascii="Helvetica" w:eastAsia="宋体" w:hAnsi="Helvetica" w:cs="Helvetica" w:hint="eastAsia"/>
          <w:color w:val="333333"/>
          <w:szCs w:val="21"/>
          <w:shd w:val="clear" w:color="auto" w:fill="FFFFFF"/>
        </w:rPr>
        <w:t>0</w:t>
      </w:r>
      <w:r w:rsidR="009C2E59">
        <w:rPr>
          <w:rFonts w:ascii="Helvetica" w:eastAsia="宋体" w:hAnsi="Helvetica" w:cs="Helvetica" w:hint="eastAsia"/>
          <w:color w:val="333333"/>
          <w:szCs w:val="21"/>
          <w:shd w:val="clear" w:color="auto" w:fill="FFFFFF"/>
        </w:rPr>
        <w:t>线程将会被阻塞，如果为</w:t>
      </w:r>
      <w:r w:rsidR="009C2E59">
        <w:rPr>
          <w:rFonts w:ascii="Helvetica" w:eastAsia="宋体" w:hAnsi="Helvetica" w:cs="Helvetica" w:hint="eastAsia"/>
          <w:color w:val="333333"/>
          <w:szCs w:val="21"/>
          <w:shd w:val="clear" w:color="auto" w:fill="FFFFFF"/>
        </w:rPr>
        <w:t>0</w:t>
      </w:r>
      <w:r w:rsidR="009C2E59">
        <w:rPr>
          <w:rFonts w:ascii="Helvetica" w:eastAsia="宋体" w:hAnsi="Helvetica" w:cs="Helvetica" w:hint="eastAsia"/>
          <w:color w:val="333333"/>
          <w:szCs w:val="21"/>
          <w:shd w:val="clear" w:color="auto" w:fill="FFFFFF"/>
        </w:rPr>
        <w:t>，说明这个线程为</w:t>
      </w:r>
      <w:hyperlink r:id="rId196" w:history="1">
        <w:r w:rsidR="009C2E59">
          <w:rPr>
            <w:rStyle w:val="a5"/>
            <w:rFonts w:ascii="Helvetica" w:eastAsia="Helvetica" w:hAnsi="Helvetica" w:cs="Helvetica"/>
            <w:b/>
            <w:color w:val="333333"/>
            <w:szCs w:val="21"/>
            <w:shd w:val="clear" w:color="auto" w:fill="FFFFFF"/>
          </w:rPr>
          <w:t>CyclicBarrier</w:t>
        </w:r>
      </w:hyperlink>
      <w:r w:rsidR="009C2E59">
        <w:rPr>
          <w:rFonts w:ascii="Helvetica" w:eastAsia="宋体" w:hAnsi="Helvetica" w:cs="Helvetica" w:hint="eastAsia"/>
          <w:color w:val="333333"/>
          <w:szCs w:val="21"/>
          <w:shd w:val="clear" w:color="auto" w:fill="FFFFFF"/>
        </w:rPr>
        <w:t>本代的最后的线程，执行唤醒前的指定任务，然后唤醒所有线程，开启新一代的</w:t>
      </w:r>
      <w:hyperlink r:id="rId197" w:history="1">
        <w:r w:rsidR="009C2E59">
          <w:rPr>
            <w:rStyle w:val="a5"/>
            <w:rFonts w:ascii="Helvetica" w:eastAsia="Helvetica" w:hAnsi="Helvetica" w:cs="Helvetica"/>
            <w:b/>
            <w:color w:val="333333"/>
            <w:szCs w:val="21"/>
            <w:shd w:val="clear" w:color="auto" w:fill="FFFFFF"/>
          </w:rPr>
          <w:t>CyclicBarrier</w:t>
        </w:r>
      </w:hyperlink>
      <w:r w:rsidR="009C2E59">
        <w:rPr>
          <w:rFonts w:ascii="Helvetica" w:eastAsia="宋体" w:hAnsi="Helvetica" w:cs="Helvetica" w:hint="eastAsia"/>
          <w:color w:val="333333"/>
          <w:szCs w:val="21"/>
          <w:shd w:val="clear" w:color="auto" w:fill="FFFFFF"/>
        </w:rPr>
        <w:t>。当</w:t>
      </w:r>
      <w:hyperlink r:id="rId198" w:history="1">
        <w:r w:rsidR="009C2E59">
          <w:rPr>
            <w:rStyle w:val="a5"/>
            <w:rFonts w:ascii="Helvetica" w:eastAsia="Helvetica" w:hAnsi="Helvetica" w:cs="Helvetica"/>
            <w:b/>
            <w:color w:val="333333"/>
            <w:szCs w:val="21"/>
            <w:shd w:val="clear" w:color="auto" w:fill="FFFFFF"/>
          </w:rPr>
          <w:t>CyclicBarrier</w:t>
        </w:r>
      </w:hyperlink>
      <w:r w:rsidR="009C2E59">
        <w:rPr>
          <w:rFonts w:ascii="Helvetica" w:eastAsia="宋体" w:hAnsi="Helvetica" w:cs="Helvetica" w:hint="eastAsia"/>
          <w:color w:val="333333"/>
          <w:szCs w:val="21"/>
          <w:shd w:val="clear" w:color="auto" w:fill="FFFFFF"/>
        </w:rPr>
        <w:t>阻塞过程中有线程被中断，或者超时，或者调用了</w:t>
      </w:r>
      <w:r w:rsidR="009C2E59">
        <w:rPr>
          <w:rFonts w:ascii="Helvetica" w:eastAsia="宋体" w:hAnsi="Helvetica" w:cs="Helvetica" w:hint="eastAsia"/>
          <w:color w:val="333333"/>
          <w:szCs w:val="21"/>
          <w:shd w:val="clear" w:color="auto" w:fill="FFFFFF"/>
        </w:rPr>
        <w:t>reset()</w:t>
      </w:r>
      <w:r w:rsidR="009C2E59">
        <w:rPr>
          <w:rFonts w:ascii="Helvetica" w:eastAsia="宋体" w:hAnsi="Helvetica" w:cs="Helvetica" w:hint="eastAsia"/>
          <w:color w:val="333333"/>
          <w:szCs w:val="21"/>
          <w:shd w:val="clear" w:color="auto" w:fill="FFFFFF"/>
        </w:rPr>
        <w:t>方法，那么不等</w:t>
      </w:r>
      <w:r w:rsidR="009C2E59">
        <w:rPr>
          <w:rFonts w:ascii="Helvetica" w:eastAsia="宋体" w:hAnsi="Helvetica" w:cs="Helvetica" w:hint="eastAsia"/>
          <w:color w:val="333333"/>
          <w:szCs w:val="21"/>
          <w:shd w:val="clear" w:color="auto" w:fill="FFFFFF"/>
        </w:rPr>
        <w:t>count</w:t>
      </w:r>
      <w:r w:rsidR="009C2E59">
        <w:rPr>
          <w:rFonts w:ascii="Helvetica" w:eastAsia="宋体" w:hAnsi="Helvetica" w:cs="Helvetica" w:hint="eastAsia"/>
          <w:color w:val="333333"/>
          <w:szCs w:val="21"/>
          <w:shd w:val="clear" w:color="auto" w:fill="FFFFFF"/>
        </w:rPr>
        <w:t>为</w:t>
      </w:r>
      <w:r w:rsidR="009C2E59">
        <w:rPr>
          <w:rFonts w:ascii="Helvetica" w:eastAsia="宋体" w:hAnsi="Helvetica" w:cs="Helvetica" w:hint="eastAsia"/>
          <w:color w:val="333333"/>
          <w:szCs w:val="21"/>
          <w:shd w:val="clear" w:color="auto" w:fill="FFFFFF"/>
        </w:rPr>
        <w:t>0</w:t>
      </w:r>
      <w:r w:rsidR="009C2E59">
        <w:rPr>
          <w:rFonts w:ascii="Helvetica" w:eastAsia="宋体" w:hAnsi="Helvetica" w:cs="Helvetica" w:hint="eastAsia"/>
          <w:color w:val="333333"/>
          <w:szCs w:val="21"/>
          <w:shd w:val="clear" w:color="auto" w:fill="FFFFFF"/>
        </w:rPr>
        <w:t>，所有线程会被唤醒，开启新一代。</w:t>
      </w:r>
    </w:p>
    <w:p w:rsidR="009C2E59" w:rsidRDefault="009C2E59" w:rsidP="009C2E59">
      <w:pPr>
        <w:rPr>
          <w:rFonts w:ascii="Helvetica" w:eastAsia="宋体" w:hAnsi="Helvetica" w:cs="Helvetica"/>
          <w:color w:val="333333"/>
          <w:szCs w:val="21"/>
          <w:shd w:val="clear" w:color="auto" w:fill="FFFFFF"/>
        </w:rPr>
      </w:pPr>
    </w:p>
    <w:p w:rsidR="009C2E59" w:rsidRDefault="00167304" w:rsidP="009C2E59">
      <w:pPr>
        <w:rPr>
          <w:rFonts w:ascii="Helvetica" w:eastAsia="宋体" w:hAnsi="Helvetica" w:cs="Helvetica"/>
          <w:color w:val="333333"/>
          <w:szCs w:val="21"/>
          <w:shd w:val="clear" w:color="auto" w:fill="FFFFFF"/>
        </w:rPr>
      </w:pPr>
      <w:hyperlink r:id="rId199" w:history="1">
        <w:r w:rsidR="009C2E59">
          <w:rPr>
            <w:rStyle w:val="a5"/>
            <w:rFonts w:ascii="Helvetica" w:eastAsia="Helvetica" w:hAnsi="Helvetica" w:cs="Helvetica"/>
            <w:b/>
            <w:color w:val="333333"/>
            <w:szCs w:val="21"/>
            <w:shd w:val="clear" w:color="auto" w:fill="FFFFFF"/>
          </w:rPr>
          <w:t>Phaser</w:t>
        </w:r>
      </w:hyperlink>
      <w:r w:rsidR="009C2E59">
        <w:rPr>
          <w:rFonts w:ascii="Helvetica" w:eastAsia="宋体" w:hAnsi="Helvetica" w:cs="Helvetica" w:hint="eastAsia"/>
          <w:color w:val="333333"/>
          <w:szCs w:val="21"/>
          <w:shd w:val="clear" w:color="auto" w:fill="FFFFFF"/>
        </w:rPr>
        <w:t>：多阶段栅栏，这个比较复杂，可以理解为是一个支持父子关系的</w:t>
      </w:r>
      <w:hyperlink r:id="rId200" w:history="1">
        <w:r w:rsidR="009C2E59">
          <w:rPr>
            <w:rStyle w:val="a5"/>
            <w:rFonts w:ascii="Helvetica" w:eastAsia="Helvetica" w:hAnsi="Helvetica" w:cs="Helvetica"/>
            <w:b/>
            <w:color w:val="333333"/>
            <w:szCs w:val="21"/>
            <w:shd w:val="clear" w:color="auto" w:fill="FFFFFF"/>
          </w:rPr>
          <w:t>CyclicBarrier</w:t>
        </w:r>
      </w:hyperlink>
      <w:r w:rsidR="009C2E59">
        <w:rPr>
          <w:rFonts w:ascii="Helvetica" w:eastAsia="宋体" w:hAnsi="Helvetica" w:cs="Helvetica" w:hint="eastAsia"/>
          <w:color w:val="333333"/>
          <w:szCs w:val="21"/>
          <w:shd w:val="clear" w:color="auto" w:fill="FFFFFF"/>
        </w:rPr>
        <w:t>，用</w:t>
      </w:r>
      <w:hyperlink r:id="rId201" w:history="1">
        <w:r w:rsidR="009C2E59">
          <w:rPr>
            <w:rStyle w:val="a5"/>
            <w:rFonts w:ascii="Helvetica" w:eastAsia="Helvetica" w:hAnsi="Helvetica" w:cs="Helvetica"/>
            <w:b/>
            <w:color w:val="333333"/>
            <w:szCs w:val="21"/>
            <w:shd w:val="clear" w:color="auto" w:fill="FFFFFF"/>
          </w:rPr>
          <w:t>Phaser</w:t>
        </w:r>
      </w:hyperlink>
      <w:r w:rsidR="009C2E59">
        <w:rPr>
          <w:rFonts w:ascii="Helvetica" w:eastAsia="宋体" w:hAnsi="Helvetica" w:cs="Helvetica" w:hint="eastAsia"/>
          <w:color w:val="333333"/>
          <w:szCs w:val="21"/>
          <w:shd w:val="clear" w:color="auto" w:fill="FFFFFF"/>
        </w:rPr>
        <w:t>可以实现</w:t>
      </w:r>
      <w:hyperlink r:id="rId202" w:history="1">
        <w:r w:rsidR="009C2E59">
          <w:rPr>
            <w:rStyle w:val="a5"/>
            <w:rFonts w:ascii="Helvetica" w:eastAsia="Helvetica" w:hAnsi="Helvetica" w:cs="Helvetica"/>
            <w:b/>
            <w:color w:val="333333"/>
            <w:szCs w:val="21"/>
            <w:shd w:val="clear" w:color="auto" w:fill="FFFFFF"/>
          </w:rPr>
          <w:t>CountDownLatch</w:t>
        </w:r>
      </w:hyperlink>
      <w:r w:rsidR="009C2E59">
        <w:rPr>
          <w:rFonts w:ascii="Helvetica" w:eastAsia="宋体" w:hAnsi="Helvetica" w:cs="Helvetica" w:hint="eastAsia"/>
          <w:color w:val="333333"/>
          <w:szCs w:val="21"/>
          <w:shd w:val="clear" w:color="auto" w:fill="FFFFFF"/>
        </w:rPr>
        <w:t>的功能，也可以实现</w:t>
      </w:r>
      <w:hyperlink r:id="rId203" w:history="1">
        <w:r w:rsidR="009C2E59">
          <w:rPr>
            <w:rStyle w:val="a5"/>
            <w:rFonts w:ascii="Helvetica" w:eastAsia="Helvetica" w:hAnsi="Helvetica" w:cs="Helvetica"/>
            <w:b/>
            <w:color w:val="333333"/>
            <w:szCs w:val="21"/>
            <w:shd w:val="clear" w:color="auto" w:fill="FFFFFF"/>
          </w:rPr>
          <w:t>CyclicBarrier</w:t>
        </w:r>
      </w:hyperlink>
      <w:r w:rsidR="009C2E59">
        <w:rPr>
          <w:rFonts w:ascii="Helvetica" w:eastAsia="宋体" w:hAnsi="Helvetica" w:cs="Helvetica" w:hint="eastAsia"/>
          <w:color w:val="333333"/>
          <w:szCs w:val="21"/>
          <w:shd w:val="clear" w:color="auto" w:fill="FFFFFF"/>
        </w:rPr>
        <w:t>的功能，还可以建立父子关系，父节点的</w:t>
      </w:r>
      <w:hyperlink r:id="rId204" w:history="1">
        <w:r w:rsidR="009C2E59">
          <w:rPr>
            <w:rStyle w:val="a5"/>
            <w:rFonts w:ascii="Helvetica" w:eastAsia="Helvetica" w:hAnsi="Helvetica" w:cs="Helvetica"/>
            <w:b/>
            <w:color w:val="333333"/>
            <w:szCs w:val="21"/>
            <w:shd w:val="clear" w:color="auto" w:fill="FFFFFF"/>
          </w:rPr>
          <w:t>Phaser</w:t>
        </w:r>
      </w:hyperlink>
      <w:r w:rsidR="009C2E59">
        <w:rPr>
          <w:rFonts w:ascii="Helvetica" w:eastAsia="宋体" w:hAnsi="Helvetica" w:cs="Helvetica" w:hint="eastAsia"/>
          <w:color w:val="333333"/>
          <w:szCs w:val="21"/>
          <w:shd w:val="clear" w:color="auto" w:fill="FFFFFF"/>
        </w:rPr>
        <w:t>监控子节点的</w:t>
      </w:r>
      <w:hyperlink r:id="rId205" w:history="1">
        <w:r w:rsidR="009C2E59">
          <w:rPr>
            <w:rStyle w:val="a5"/>
            <w:rFonts w:ascii="Helvetica" w:eastAsia="Helvetica" w:hAnsi="Helvetica" w:cs="Helvetica"/>
            <w:b/>
            <w:color w:val="333333"/>
            <w:szCs w:val="21"/>
            <w:shd w:val="clear" w:color="auto" w:fill="FFFFFF"/>
          </w:rPr>
          <w:t>Phaser</w:t>
        </w:r>
      </w:hyperlink>
      <w:r w:rsidR="009C2E59">
        <w:rPr>
          <w:rFonts w:ascii="Helvetica" w:eastAsia="宋体" w:hAnsi="Helvetica" w:cs="Helvetica" w:hint="eastAsia"/>
          <w:color w:val="333333"/>
          <w:szCs w:val="21"/>
          <w:shd w:val="clear" w:color="auto" w:fill="FFFFFF"/>
        </w:rPr>
        <w:t>的执行状态，子节点的</w:t>
      </w:r>
      <w:hyperlink r:id="rId206" w:history="1">
        <w:r w:rsidR="009C2E59">
          <w:rPr>
            <w:rStyle w:val="a5"/>
            <w:rFonts w:ascii="Helvetica" w:eastAsia="Helvetica" w:hAnsi="Helvetica" w:cs="Helvetica"/>
            <w:b/>
            <w:color w:val="333333"/>
            <w:szCs w:val="21"/>
            <w:shd w:val="clear" w:color="auto" w:fill="FFFFFF"/>
          </w:rPr>
          <w:t>Phaser</w:t>
        </w:r>
      </w:hyperlink>
      <w:r w:rsidR="009C2E59">
        <w:rPr>
          <w:rFonts w:ascii="Helvetica" w:eastAsia="宋体" w:hAnsi="Helvetica" w:cs="Helvetica" w:hint="eastAsia"/>
          <w:color w:val="333333"/>
          <w:szCs w:val="21"/>
          <w:shd w:val="clear" w:color="auto" w:fill="FFFFFF"/>
        </w:rPr>
        <w:t>可以继续监控他的子节点</w:t>
      </w:r>
      <w:hyperlink r:id="rId207" w:history="1">
        <w:r w:rsidR="009C2E59">
          <w:rPr>
            <w:rStyle w:val="a5"/>
            <w:rFonts w:ascii="Helvetica" w:eastAsia="Helvetica" w:hAnsi="Helvetica" w:cs="Helvetica"/>
            <w:b/>
            <w:color w:val="333333"/>
            <w:szCs w:val="21"/>
            <w:shd w:val="clear" w:color="auto" w:fill="FFFFFF"/>
          </w:rPr>
          <w:t>Phaser</w:t>
        </w:r>
      </w:hyperlink>
      <w:r w:rsidR="009C2E59">
        <w:rPr>
          <w:rFonts w:ascii="Helvetica" w:eastAsia="宋体" w:hAnsi="Helvetica" w:cs="Helvetica" w:hint="eastAsia"/>
          <w:color w:val="333333"/>
          <w:szCs w:val="21"/>
          <w:shd w:val="clear" w:color="auto" w:fill="FFFFFF"/>
        </w:rPr>
        <w:t>，还可以直接像</w:t>
      </w:r>
      <w:hyperlink r:id="rId208" w:history="1">
        <w:r w:rsidR="009C2E59">
          <w:rPr>
            <w:rStyle w:val="a5"/>
            <w:rFonts w:ascii="Helvetica" w:eastAsia="Helvetica" w:hAnsi="Helvetica" w:cs="Helvetica"/>
            <w:b/>
            <w:color w:val="333333"/>
            <w:szCs w:val="21"/>
            <w:shd w:val="clear" w:color="auto" w:fill="FFFFFF"/>
          </w:rPr>
          <w:t>CyclicBarrier</w:t>
        </w:r>
      </w:hyperlink>
      <w:r w:rsidR="009C2E59">
        <w:rPr>
          <w:rFonts w:ascii="Helvetica" w:eastAsia="宋体" w:hAnsi="Helvetica" w:cs="Helvetica" w:hint="eastAsia"/>
          <w:color w:val="333333"/>
          <w:szCs w:val="21"/>
          <w:shd w:val="clear" w:color="auto" w:fill="FFFFFF"/>
        </w:rPr>
        <w:t>监控线程，当它的所有参与者全部到达后，这个</w:t>
      </w:r>
      <w:hyperlink r:id="rId209" w:history="1">
        <w:r w:rsidR="009C2E59">
          <w:rPr>
            <w:rStyle w:val="a5"/>
            <w:rFonts w:ascii="Helvetica" w:eastAsia="Helvetica" w:hAnsi="Helvetica" w:cs="Helvetica"/>
            <w:b/>
            <w:color w:val="333333"/>
            <w:szCs w:val="21"/>
            <w:shd w:val="clear" w:color="auto" w:fill="FFFFFF"/>
          </w:rPr>
          <w:t>Phaser</w:t>
        </w:r>
      </w:hyperlink>
      <w:r w:rsidR="009C2E59">
        <w:rPr>
          <w:rFonts w:ascii="Helvetica" w:eastAsia="宋体" w:hAnsi="Helvetica" w:cs="Helvetica" w:hint="eastAsia"/>
          <w:color w:val="333333"/>
          <w:szCs w:val="21"/>
          <w:shd w:val="clear" w:color="auto" w:fill="FFFFFF"/>
        </w:rPr>
        <w:t>就算就绪了，当所有子</w:t>
      </w:r>
      <w:hyperlink r:id="rId210" w:history="1">
        <w:r w:rsidR="009C2E59">
          <w:rPr>
            <w:rStyle w:val="a5"/>
            <w:rFonts w:ascii="Helvetica" w:eastAsia="Helvetica" w:hAnsi="Helvetica" w:cs="Helvetica"/>
            <w:b/>
            <w:color w:val="333333"/>
            <w:szCs w:val="21"/>
            <w:shd w:val="clear" w:color="auto" w:fill="FFFFFF"/>
          </w:rPr>
          <w:t>Phaser</w:t>
        </w:r>
      </w:hyperlink>
      <w:r w:rsidR="009C2E59">
        <w:rPr>
          <w:rFonts w:ascii="Helvetica" w:eastAsia="宋体" w:hAnsi="Helvetica" w:cs="Helvetica" w:hint="eastAsia"/>
          <w:color w:val="333333"/>
          <w:szCs w:val="21"/>
          <w:shd w:val="clear" w:color="auto" w:fill="FFFFFF"/>
        </w:rPr>
        <w:t>就绪后父</w:t>
      </w:r>
      <w:hyperlink r:id="rId211" w:history="1">
        <w:r w:rsidR="009C2E59">
          <w:rPr>
            <w:rStyle w:val="a5"/>
            <w:rFonts w:ascii="Helvetica" w:eastAsia="Helvetica" w:hAnsi="Helvetica" w:cs="Helvetica"/>
            <w:b/>
            <w:color w:val="333333"/>
            <w:szCs w:val="21"/>
            <w:shd w:val="clear" w:color="auto" w:fill="FFFFFF"/>
          </w:rPr>
          <w:t>Phaser</w:t>
        </w:r>
      </w:hyperlink>
      <w:r w:rsidR="009C2E59">
        <w:rPr>
          <w:rFonts w:ascii="Helvetica" w:eastAsia="宋体" w:hAnsi="Helvetica" w:cs="Helvetica" w:hint="eastAsia"/>
          <w:color w:val="333333"/>
          <w:szCs w:val="21"/>
          <w:shd w:val="clear" w:color="auto" w:fill="FFFFFF"/>
        </w:rPr>
        <w:t>就算就绪了。</w:t>
      </w:r>
    </w:p>
    <w:p w:rsidR="009C2E59" w:rsidRDefault="009C2E59" w:rsidP="00CA4DF2">
      <w:pPr>
        <w:rPr>
          <w:b/>
        </w:rPr>
      </w:pPr>
    </w:p>
    <w:p w:rsidR="009C2E59" w:rsidRDefault="00167304" w:rsidP="009C2E59">
      <w:pPr>
        <w:rPr>
          <w:rFonts w:ascii="Helvetica" w:eastAsia="宋体" w:hAnsi="Helvetica" w:cs="Helvetica"/>
          <w:color w:val="333333"/>
          <w:szCs w:val="21"/>
          <w:shd w:val="clear" w:color="auto" w:fill="FFFFFF"/>
        </w:rPr>
      </w:pPr>
      <w:hyperlink r:id="rId212" w:history="1">
        <w:r w:rsidR="009C2E59">
          <w:rPr>
            <w:rStyle w:val="a5"/>
            <w:rFonts w:ascii="Helvetica" w:eastAsia="Helvetica" w:hAnsi="Helvetica" w:cs="Helvetica"/>
            <w:b/>
            <w:color w:val="333333"/>
            <w:szCs w:val="21"/>
            <w:shd w:val="clear" w:color="auto" w:fill="FFFFFF"/>
          </w:rPr>
          <w:t>Semaphore</w:t>
        </w:r>
      </w:hyperlink>
      <w:r w:rsidR="009C2E59">
        <w:rPr>
          <w:rFonts w:ascii="Helvetica" w:eastAsia="宋体" w:hAnsi="Helvetica" w:cs="Helvetica" w:hint="eastAsia"/>
          <w:color w:val="333333"/>
          <w:szCs w:val="21"/>
          <w:shd w:val="clear" w:color="auto" w:fill="FFFFFF"/>
        </w:rPr>
        <w:t>：信号量，</w:t>
      </w:r>
      <w:r w:rsidR="009C2E59">
        <w:rPr>
          <w:rFonts w:ascii="Helvetica" w:eastAsia="宋体" w:hAnsi="Helvetica" w:cs="Helvetica" w:hint="eastAsia"/>
          <w:color w:val="333333"/>
          <w:szCs w:val="21"/>
          <w:shd w:val="clear" w:color="auto" w:fill="FFFFFF"/>
        </w:rPr>
        <w:t>AQS</w:t>
      </w:r>
      <w:r w:rsidR="009C2E59">
        <w:rPr>
          <w:rFonts w:ascii="Helvetica" w:eastAsia="宋体" w:hAnsi="Helvetica" w:cs="Helvetica" w:hint="eastAsia"/>
          <w:color w:val="333333"/>
          <w:szCs w:val="21"/>
          <w:shd w:val="clear" w:color="auto" w:fill="FFFFFF"/>
        </w:rPr>
        <w:t>实现的用于控制线程同时执行数量的工具类，初始化时设定指定数量的信号</w:t>
      </w:r>
      <w:r w:rsidR="009C2E59">
        <w:rPr>
          <w:rFonts w:ascii="Helvetica" w:eastAsia="宋体" w:hAnsi="Helvetica" w:cs="Helvetica" w:hint="eastAsia"/>
          <w:color w:val="333333"/>
          <w:szCs w:val="21"/>
          <w:shd w:val="clear" w:color="auto" w:fill="FFFFFF"/>
        </w:rPr>
        <w:t>(</w:t>
      </w:r>
      <w:r w:rsidR="009C2E59">
        <w:rPr>
          <w:rFonts w:ascii="Helvetica" w:eastAsia="宋体" w:hAnsi="Helvetica" w:cs="Helvetica" w:hint="eastAsia"/>
          <w:color w:val="333333"/>
          <w:szCs w:val="21"/>
          <w:shd w:val="clear" w:color="auto" w:fill="FFFFFF"/>
        </w:rPr>
        <w:t>为</w:t>
      </w:r>
      <w:r w:rsidR="009C2E59">
        <w:rPr>
          <w:rFonts w:ascii="Helvetica" w:eastAsia="宋体" w:hAnsi="Helvetica" w:cs="Helvetica" w:hint="eastAsia"/>
          <w:color w:val="333333"/>
          <w:szCs w:val="21"/>
          <w:shd w:val="clear" w:color="auto" w:fill="FFFFFF"/>
        </w:rPr>
        <w:t>status</w:t>
      </w:r>
      <w:r w:rsidR="009C2E59">
        <w:rPr>
          <w:rFonts w:ascii="Helvetica" w:eastAsia="宋体" w:hAnsi="Helvetica" w:cs="Helvetica" w:hint="eastAsia"/>
          <w:color w:val="333333"/>
          <w:szCs w:val="21"/>
          <w:shd w:val="clear" w:color="auto" w:fill="FFFFFF"/>
        </w:rPr>
        <w:t>赋值</w:t>
      </w:r>
      <w:r w:rsidR="009C2E59">
        <w:rPr>
          <w:rFonts w:ascii="Helvetica" w:eastAsia="宋体" w:hAnsi="Helvetica" w:cs="Helvetica" w:hint="eastAsia"/>
          <w:color w:val="333333"/>
          <w:szCs w:val="21"/>
          <w:shd w:val="clear" w:color="auto" w:fill="FFFFFF"/>
        </w:rPr>
        <w:t>)</w:t>
      </w:r>
      <w:r w:rsidR="009C2E59">
        <w:rPr>
          <w:rFonts w:ascii="Helvetica" w:eastAsia="宋体" w:hAnsi="Helvetica" w:cs="Helvetica" w:hint="eastAsia"/>
          <w:color w:val="333333"/>
          <w:szCs w:val="21"/>
          <w:shd w:val="clear" w:color="auto" w:fill="FFFFFF"/>
        </w:rPr>
        <w:t>，每当有线程调用</w:t>
      </w:r>
      <w:r w:rsidR="009C2E59">
        <w:rPr>
          <w:rFonts w:ascii="Helvetica" w:eastAsia="宋体" w:hAnsi="Helvetica" w:cs="Helvetica" w:hint="eastAsia"/>
          <w:color w:val="333333"/>
          <w:szCs w:val="21"/>
          <w:shd w:val="clear" w:color="auto" w:fill="FFFFFF"/>
        </w:rPr>
        <w:t>acquire()</w:t>
      </w:r>
      <w:r w:rsidR="009C2E59">
        <w:rPr>
          <w:rFonts w:ascii="Helvetica" w:eastAsia="宋体" w:hAnsi="Helvetica" w:cs="Helvetica" w:hint="eastAsia"/>
          <w:color w:val="333333"/>
          <w:szCs w:val="21"/>
          <w:shd w:val="clear" w:color="auto" w:fill="FFFFFF"/>
        </w:rPr>
        <w:t>方法获取许可时，</w:t>
      </w:r>
      <w:r w:rsidR="009C2E59">
        <w:rPr>
          <w:rFonts w:ascii="Helvetica" w:eastAsia="宋体" w:hAnsi="Helvetica" w:cs="Helvetica" w:hint="eastAsia"/>
          <w:color w:val="333333"/>
          <w:szCs w:val="21"/>
          <w:shd w:val="clear" w:color="auto" w:fill="FFFFFF"/>
        </w:rPr>
        <w:t>status</w:t>
      </w:r>
      <w:r w:rsidR="009C2E59">
        <w:rPr>
          <w:rFonts w:ascii="Helvetica" w:eastAsia="宋体" w:hAnsi="Helvetica" w:cs="Helvetica" w:hint="eastAsia"/>
          <w:color w:val="333333"/>
          <w:szCs w:val="21"/>
          <w:shd w:val="clear" w:color="auto" w:fill="FFFFFF"/>
        </w:rPr>
        <w:t>都会减一，当</w:t>
      </w:r>
      <w:r w:rsidR="009C2E59">
        <w:rPr>
          <w:rFonts w:ascii="Helvetica" w:eastAsia="宋体" w:hAnsi="Helvetica" w:cs="Helvetica" w:hint="eastAsia"/>
          <w:color w:val="333333"/>
          <w:szCs w:val="21"/>
          <w:shd w:val="clear" w:color="auto" w:fill="FFFFFF"/>
        </w:rPr>
        <w:t>status</w:t>
      </w:r>
      <w:r w:rsidR="009C2E59">
        <w:rPr>
          <w:rFonts w:ascii="Helvetica" w:eastAsia="宋体" w:hAnsi="Helvetica" w:cs="Helvetica" w:hint="eastAsia"/>
          <w:color w:val="333333"/>
          <w:szCs w:val="21"/>
          <w:shd w:val="clear" w:color="auto" w:fill="FFFFFF"/>
        </w:rPr>
        <w:t>为</w:t>
      </w:r>
      <w:r w:rsidR="009C2E59">
        <w:rPr>
          <w:rFonts w:ascii="Helvetica" w:eastAsia="宋体" w:hAnsi="Helvetica" w:cs="Helvetica" w:hint="eastAsia"/>
          <w:color w:val="333333"/>
          <w:szCs w:val="21"/>
          <w:shd w:val="clear" w:color="auto" w:fill="FFFFFF"/>
        </w:rPr>
        <w:t>0</w:t>
      </w:r>
      <w:r w:rsidR="009C2E59">
        <w:rPr>
          <w:rFonts w:ascii="Helvetica" w:eastAsia="宋体" w:hAnsi="Helvetica" w:cs="Helvetica" w:hint="eastAsia"/>
          <w:color w:val="333333"/>
          <w:szCs w:val="21"/>
          <w:shd w:val="clear" w:color="auto" w:fill="FFFFFF"/>
        </w:rPr>
        <w:t>时说明许可已经耗尽，后来的线程需要到</w:t>
      </w:r>
      <w:r w:rsidR="009C2E59">
        <w:rPr>
          <w:rFonts w:ascii="Helvetica" w:eastAsia="宋体" w:hAnsi="Helvetica" w:cs="Helvetica" w:hint="eastAsia"/>
          <w:color w:val="333333"/>
          <w:szCs w:val="21"/>
          <w:shd w:val="clear" w:color="auto" w:fill="FFFFFF"/>
        </w:rPr>
        <w:t>AQS</w:t>
      </w:r>
      <w:r w:rsidR="009C2E59">
        <w:rPr>
          <w:rFonts w:ascii="Helvetica" w:eastAsia="宋体" w:hAnsi="Helvetica" w:cs="Helvetica" w:hint="eastAsia"/>
          <w:color w:val="333333"/>
          <w:szCs w:val="21"/>
          <w:shd w:val="clear" w:color="auto" w:fill="FFFFFF"/>
        </w:rPr>
        <w:t>队列进行阻塞，直到有线程调用</w:t>
      </w:r>
      <w:r w:rsidR="009C2E59">
        <w:rPr>
          <w:rFonts w:ascii="Helvetica" w:eastAsia="宋体" w:hAnsi="Helvetica" w:cs="Helvetica" w:hint="eastAsia"/>
          <w:color w:val="333333"/>
          <w:szCs w:val="21"/>
          <w:shd w:val="clear" w:color="auto" w:fill="FFFFFF"/>
        </w:rPr>
        <w:t>release()</w:t>
      </w:r>
      <w:r w:rsidR="009C2E59">
        <w:rPr>
          <w:rFonts w:ascii="Helvetica" w:eastAsia="宋体" w:hAnsi="Helvetica" w:cs="Helvetica" w:hint="eastAsia"/>
          <w:color w:val="333333"/>
          <w:szCs w:val="21"/>
          <w:shd w:val="clear" w:color="auto" w:fill="FFFFFF"/>
        </w:rPr>
        <w:t>返还了信号量，</w:t>
      </w:r>
      <w:hyperlink r:id="rId213" w:history="1">
        <w:r w:rsidR="009C2E59">
          <w:rPr>
            <w:rStyle w:val="a5"/>
            <w:rFonts w:ascii="Helvetica" w:eastAsia="Helvetica" w:hAnsi="Helvetica" w:cs="Helvetica"/>
            <w:b/>
            <w:color w:val="333333"/>
            <w:szCs w:val="21"/>
            <w:shd w:val="clear" w:color="auto" w:fill="FFFFFF"/>
          </w:rPr>
          <w:t>Semaphore</w:t>
        </w:r>
      </w:hyperlink>
      <w:r w:rsidR="009C2E59">
        <w:rPr>
          <w:rFonts w:ascii="Helvetica" w:eastAsia="宋体" w:hAnsi="Helvetica" w:cs="Helvetica" w:hint="eastAsia"/>
          <w:color w:val="333333"/>
          <w:szCs w:val="21"/>
          <w:shd w:val="clear" w:color="auto" w:fill="FFFFFF"/>
        </w:rPr>
        <w:t>有两种模式，公平和非公平模式，其实也是很老套了一个要排队，一个能插队就这回事。</w:t>
      </w:r>
    </w:p>
    <w:p w:rsidR="009C2E59" w:rsidRDefault="009C2E59" w:rsidP="009C2E59">
      <w:pPr>
        <w:rPr>
          <w:rFonts w:ascii="Helvetica" w:eastAsia="Helvetica" w:hAnsi="Helvetica" w:cs="Helvetica"/>
          <w:color w:val="333333"/>
          <w:szCs w:val="21"/>
          <w:shd w:val="clear" w:color="auto" w:fill="FFFFFF"/>
        </w:rPr>
      </w:pPr>
    </w:p>
    <w:p w:rsidR="009C2E59" w:rsidRDefault="00167304" w:rsidP="009C2E59">
      <w:pPr>
        <w:rPr>
          <w:rFonts w:ascii="Helvetica" w:eastAsia="宋体" w:hAnsi="Helvetica" w:cs="Helvetica"/>
          <w:color w:val="333333"/>
          <w:szCs w:val="21"/>
          <w:shd w:val="clear" w:color="auto" w:fill="FFFFFF"/>
        </w:rPr>
      </w:pPr>
      <w:hyperlink r:id="rId214" w:history="1">
        <w:r w:rsidR="009C2E59">
          <w:rPr>
            <w:rStyle w:val="a5"/>
            <w:rFonts w:ascii="Helvetica" w:eastAsia="Helvetica" w:hAnsi="Helvetica" w:cs="Helvetica"/>
            <w:b/>
            <w:color w:val="333333"/>
            <w:szCs w:val="21"/>
            <w:shd w:val="clear" w:color="auto" w:fill="FFFFFF"/>
          </w:rPr>
          <w:t>Exchanger</w:t>
        </w:r>
      </w:hyperlink>
      <w:r w:rsidR="009C2E59">
        <w:rPr>
          <w:rFonts w:ascii="Helvetica" w:eastAsia="宋体" w:hAnsi="Helvetica" w:cs="Helvetica" w:hint="eastAsia"/>
          <w:color w:val="333333"/>
          <w:szCs w:val="21"/>
          <w:shd w:val="clear" w:color="auto" w:fill="FFFFFF"/>
        </w:rPr>
        <w:t>：用来交换线程之间数据的工具类。</w:t>
      </w:r>
    </w:p>
    <w:p w:rsidR="009C2E59" w:rsidRDefault="009C2E59" w:rsidP="009C2E59">
      <w:pPr>
        <w:rPr>
          <w:rFonts w:ascii="Helvetica" w:eastAsia="Helvetica" w:hAnsi="Helvetica" w:cs="Helvetica"/>
          <w:color w:val="333333"/>
          <w:szCs w:val="21"/>
          <w:shd w:val="clear" w:color="auto" w:fill="FFFFFF"/>
        </w:rPr>
      </w:pPr>
    </w:p>
    <w:p w:rsidR="009C2E59" w:rsidRDefault="00167304" w:rsidP="009C2E59">
      <w:pPr>
        <w:rPr>
          <w:rFonts w:ascii="Helvetica" w:eastAsia="宋体" w:hAnsi="Helvetica" w:cs="Helvetica"/>
          <w:color w:val="333333"/>
          <w:szCs w:val="21"/>
          <w:shd w:val="clear" w:color="auto" w:fill="FFFFFF"/>
        </w:rPr>
      </w:pPr>
      <w:hyperlink r:id="rId215" w:history="1">
        <w:r w:rsidR="009C2E59">
          <w:rPr>
            <w:rStyle w:val="a5"/>
            <w:rFonts w:ascii="Helvetica" w:eastAsia="Helvetica" w:hAnsi="Helvetica" w:cs="Helvetica"/>
            <w:b/>
            <w:color w:val="333333"/>
            <w:szCs w:val="21"/>
            <w:shd w:val="clear" w:color="auto" w:fill="FFFFFF"/>
          </w:rPr>
          <w:t>CopyOnWriteArrayList</w:t>
        </w:r>
      </w:hyperlink>
      <w:r w:rsidR="009C2E59">
        <w:rPr>
          <w:rFonts w:ascii="Helvetica" w:eastAsia="宋体" w:hAnsi="Helvetica" w:cs="Helvetica" w:hint="eastAsia"/>
          <w:color w:val="333333"/>
          <w:szCs w:val="21"/>
          <w:shd w:val="clear" w:color="auto" w:fill="FFFFFF"/>
        </w:rPr>
        <w:t>：适用于读多写少并且数据量不大而且数据一致性要求不高的场景，内部采用快照数组思想实现，读的时候获取内部的数组然后读取指定位置的值，这个过程不会加锁。但是写操作的时候，比如添加一个元素，首先将会获取锁，然后根据原数组复制一个新数组并且长度加一，将新元素添加到末尾，替换掉原数组，最后放锁。迭代的时候仅仅返回一个内部数组的快照，针对快照进行遍历，这之后数组的变化不会反映到快照中去。</w:t>
      </w:r>
    </w:p>
    <w:p w:rsidR="009C2E59" w:rsidRDefault="009C2E59" w:rsidP="009C2E59">
      <w:pPr>
        <w:rPr>
          <w:rFonts w:ascii="Helvetica" w:eastAsia="宋体" w:hAnsi="Helvetica" w:cs="Helvetica"/>
          <w:color w:val="333333"/>
          <w:szCs w:val="21"/>
          <w:shd w:val="clear" w:color="auto" w:fill="FFFFFF"/>
        </w:rPr>
      </w:pPr>
    </w:p>
    <w:p w:rsidR="009C2E59" w:rsidRDefault="00167304" w:rsidP="009C2E59">
      <w:pPr>
        <w:rPr>
          <w:rFonts w:ascii="Helvetica" w:eastAsia="宋体" w:hAnsi="Helvetica" w:cs="Helvetica"/>
          <w:color w:val="333333"/>
          <w:szCs w:val="21"/>
          <w:shd w:val="clear" w:color="auto" w:fill="FFFFFF"/>
        </w:rPr>
      </w:pPr>
      <w:hyperlink r:id="rId216" w:history="1">
        <w:r w:rsidR="009C2E59">
          <w:rPr>
            <w:rStyle w:val="a5"/>
            <w:rFonts w:ascii="Helvetica" w:eastAsia="Helvetica" w:hAnsi="Helvetica" w:cs="Helvetica"/>
            <w:b/>
            <w:color w:val="333333"/>
            <w:szCs w:val="21"/>
            <w:shd w:val="clear" w:color="auto" w:fill="FFFFFF"/>
          </w:rPr>
          <w:t>CopyOnWriteArraySet</w:t>
        </w:r>
      </w:hyperlink>
      <w:r w:rsidR="009C2E59">
        <w:rPr>
          <w:rFonts w:ascii="Helvetica" w:eastAsia="宋体" w:hAnsi="Helvetica" w:cs="Helvetica" w:hint="eastAsia"/>
          <w:color w:val="333333"/>
          <w:szCs w:val="21"/>
          <w:shd w:val="clear" w:color="auto" w:fill="FFFFFF"/>
        </w:rPr>
        <w:t>：内部维护了一个</w:t>
      </w:r>
      <w:hyperlink r:id="rId217" w:history="1">
        <w:r w:rsidR="009C2E59">
          <w:rPr>
            <w:rStyle w:val="a5"/>
            <w:rFonts w:ascii="Helvetica" w:eastAsia="Helvetica" w:hAnsi="Helvetica" w:cs="Helvetica"/>
            <w:b/>
            <w:color w:val="333333"/>
            <w:szCs w:val="21"/>
            <w:shd w:val="clear" w:color="auto" w:fill="FFFFFF"/>
          </w:rPr>
          <w:t>CopyOnWriteArrayList</w:t>
        </w:r>
      </w:hyperlink>
      <w:r w:rsidR="009C2E59">
        <w:rPr>
          <w:rFonts w:ascii="Helvetica" w:eastAsia="宋体" w:hAnsi="Helvetica" w:cs="Helvetica" w:hint="eastAsia"/>
          <w:color w:val="333333"/>
          <w:szCs w:val="21"/>
          <w:shd w:val="clear" w:color="auto" w:fill="FFFFFF"/>
        </w:rPr>
        <w:t>，其方法全部交给了</w:t>
      </w:r>
      <w:hyperlink r:id="rId218" w:history="1">
        <w:r w:rsidR="009C2E59">
          <w:rPr>
            <w:rStyle w:val="a5"/>
            <w:rFonts w:ascii="Helvetica" w:eastAsia="Helvetica" w:hAnsi="Helvetica" w:cs="Helvetica"/>
            <w:b/>
            <w:color w:val="333333"/>
            <w:szCs w:val="21"/>
            <w:shd w:val="clear" w:color="auto" w:fill="FFFFFF"/>
          </w:rPr>
          <w:t>CopyOnWriteArrayList</w:t>
        </w:r>
      </w:hyperlink>
      <w:r w:rsidR="009C2E59">
        <w:rPr>
          <w:rFonts w:ascii="Helvetica" w:eastAsia="宋体" w:hAnsi="Helvetica" w:cs="Helvetica" w:hint="eastAsia"/>
          <w:color w:val="333333"/>
          <w:szCs w:val="21"/>
          <w:shd w:val="clear" w:color="auto" w:fill="FFFFFF"/>
        </w:rPr>
        <w:t>实现，添加方法通过</w:t>
      </w:r>
      <w:hyperlink r:id="rId219" w:history="1">
        <w:r w:rsidR="009C2E59">
          <w:rPr>
            <w:rStyle w:val="a5"/>
            <w:rFonts w:ascii="Helvetica" w:eastAsia="Helvetica" w:hAnsi="Helvetica" w:cs="Helvetica"/>
            <w:b/>
            <w:color w:val="333333"/>
            <w:szCs w:val="21"/>
            <w:shd w:val="clear" w:color="auto" w:fill="FFFFFF"/>
          </w:rPr>
          <w:t>CopyOnWriteArrayList</w:t>
        </w:r>
      </w:hyperlink>
      <w:r w:rsidR="009C2E59">
        <w:rPr>
          <w:rFonts w:ascii="Helvetica" w:eastAsia="宋体" w:hAnsi="Helvetica" w:cs="Helvetica" w:hint="eastAsia"/>
          <w:color w:val="333333"/>
          <w:szCs w:val="21"/>
          <w:shd w:val="clear" w:color="auto" w:fill="FFFFFF"/>
        </w:rPr>
        <w:t>的</w:t>
      </w:r>
      <w:r w:rsidR="009C2E59">
        <w:rPr>
          <w:rFonts w:ascii="Helvetica" w:eastAsia="宋体" w:hAnsi="Helvetica" w:cs="Helvetica" w:hint="eastAsia"/>
          <w:color w:val="333333"/>
          <w:szCs w:val="21"/>
          <w:shd w:val="clear" w:color="auto" w:fill="FFFFFF"/>
        </w:rPr>
        <w:t>addIfAbsent</w:t>
      </w:r>
      <w:r w:rsidR="009C2E59">
        <w:rPr>
          <w:rFonts w:ascii="Helvetica" w:eastAsia="宋体" w:hAnsi="Helvetica" w:cs="Helvetica" w:hint="eastAsia"/>
          <w:color w:val="333333"/>
          <w:szCs w:val="21"/>
          <w:shd w:val="clear" w:color="auto" w:fill="FFFFFF"/>
        </w:rPr>
        <w:t>方法实现，从而保证了数据的唯一性。</w:t>
      </w:r>
    </w:p>
    <w:p w:rsidR="009C2E59" w:rsidRDefault="009C2E59" w:rsidP="009C2E59">
      <w:pPr>
        <w:rPr>
          <w:rFonts w:ascii="Helvetica" w:eastAsia="宋体" w:hAnsi="Helvetica" w:cs="Helvetica"/>
          <w:color w:val="333333"/>
          <w:szCs w:val="21"/>
          <w:shd w:val="clear" w:color="auto" w:fill="FFFFFF"/>
        </w:rPr>
      </w:pPr>
    </w:p>
    <w:p w:rsidR="009C2E59" w:rsidRDefault="00167304" w:rsidP="009C2E59">
      <w:pPr>
        <w:rPr>
          <w:rFonts w:ascii="Helvetica" w:eastAsia="宋体" w:hAnsi="Helvetica" w:cs="Helvetica"/>
          <w:color w:val="333333"/>
          <w:szCs w:val="21"/>
          <w:shd w:val="clear" w:color="auto" w:fill="FFFFFF"/>
        </w:rPr>
      </w:pPr>
      <w:hyperlink r:id="rId220" w:history="1">
        <w:r w:rsidR="009C2E59">
          <w:rPr>
            <w:rStyle w:val="a5"/>
            <w:rFonts w:ascii="Helvetica" w:eastAsia="Helvetica" w:hAnsi="Helvetica" w:cs="Helvetica"/>
            <w:b/>
            <w:color w:val="333333"/>
            <w:szCs w:val="21"/>
            <w:shd w:val="clear" w:color="auto" w:fill="FFFFFF"/>
          </w:rPr>
          <w:t>ArrayBlockingQueue</w:t>
        </w:r>
      </w:hyperlink>
      <w:r w:rsidR="009C2E59">
        <w:rPr>
          <w:rFonts w:ascii="Helvetica" w:eastAsia="宋体" w:hAnsi="Helvetica" w:cs="Helvetica" w:hint="eastAsia"/>
          <w:color w:val="333333"/>
          <w:szCs w:val="21"/>
          <w:shd w:val="clear" w:color="auto" w:fill="FFFFFF"/>
        </w:rPr>
        <w:t>：基于数组实现的阻塞队列，因为是数组实现因此是有界队列，并且也是由于数组实现的，因此没有采用类似</w:t>
      </w:r>
      <w:hyperlink r:id="rId221" w:history="1">
        <w:r w:rsidR="009C2E59">
          <w:rPr>
            <w:rStyle w:val="a5"/>
            <w:rFonts w:ascii="Helvetica" w:eastAsia="Helvetica" w:hAnsi="Helvetica" w:cs="Helvetica"/>
            <w:b/>
            <w:color w:val="333333"/>
            <w:szCs w:val="21"/>
            <w:shd w:val="clear" w:color="auto" w:fill="FFFFFF"/>
          </w:rPr>
          <w:t>LinkedBlockingQueue</w:t>
        </w:r>
      </w:hyperlink>
      <w:r w:rsidR="009C2E59">
        <w:rPr>
          <w:rFonts w:ascii="Helvetica" w:eastAsia="宋体" w:hAnsi="Helvetica" w:cs="Helvetica" w:hint="eastAsia"/>
          <w:color w:val="333333"/>
          <w:szCs w:val="21"/>
          <w:shd w:val="clear" w:color="auto" w:fill="FFFFFF"/>
        </w:rPr>
        <w:t>的分离锁，而是读写公用一把锁</w:t>
      </w:r>
      <w:r w:rsidR="009C2E59">
        <w:rPr>
          <w:rFonts w:ascii="Helvetica" w:eastAsia="宋体" w:hAnsi="Helvetica" w:cs="Helvetica" w:hint="eastAsia"/>
          <w:color w:val="333333"/>
          <w:szCs w:val="21"/>
          <w:shd w:val="clear" w:color="auto" w:fill="FFFFFF"/>
        </w:rPr>
        <w:t>(</w:t>
      </w:r>
      <w:r w:rsidR="009C2E59">
        <w:rPr>
          <w:rFonts w:ascii="Helvetica" w:eastAsia="宋体" w:hAnsi="Helvetica" w:cs="Helvetica" w:hint="eastAsia"/>
          <w:color w:val="333333"/>
          <w:szCs w:val="21"/>
          <w:shd w:val="clear" w:color="auto" w:fill="FFFFFF"/>
        </w:rPr>
        <w:t>因为数组实现队列节点是会被复用的，已经到头的指针最后会回到初始位置，如果采用分离锁会有覆盖数据的可能</w:t>
      </w:r>
      <w:r w:rsidR="009C2E59">
        <w:rPr>
          <w:rFonts w:ascii="Helvetica" w:eastAsia="宋体" w:hAnsi="Helvetica" w:cs="Helvetica" w:hint="eastAsia"/>
          <w:color w:val="333333"/>
          <w:szCs w:val="21"/>
          <w:shd w:val="clear" w:color="auto" w:fill="FFFFFF"/>
        </w:rPr>
        <w:t>)</w:t>
      </w:r>
      <w:r w:rsidR="009C2E59">
        <w:rPr>
          <w:rFonts w:ascii="Helvetica" w:eastAsia="宋体" w:hAnsi="Helvetica" w:cs="Helvetica" w:hint="eastAsia"/>
          <w:color w:val="333333"/>
          <w:szCs w:val="21"/>
          <w:shd w:val="clear" w:color="auto" w:fill="FFFFFF"/>
        </w:rPr>
        <w:t>，并且可以指定公平</w:t>
      </w:r>
      <w:r w:rsidR="009C2E59">
        <w:rPr>
          <w:rFonts w:ascii="Helvetica" w:eastAsia="宋体" w:hAnsi="Helvetica" w:cs="Helvetica" w:hint="eastAsia"/>
          <w:color w:val="333333"/>
          <w:szCs w:val="21"/>
          <w:shd w:val="clear" w:color="auto" w:fill="FFFFFF"/>
        </w:rPr>
        <w:t>/</w:t>
      </w:r>
      <w:r w:rsidR="009C2E59">
        <w:rPr>
          <w:rFonts w:ascii="Helvetica" w:eastAsia="宋体" w:hAnsi="Helvetica" w:cs="Helvetica" w:hint="eastAsia"/>
          <w:color w:val="333333"/>
          <w:szCs w:val="21"/>
          <w:shd w:val="clear" w:color="auto" w:fill="FFFFFF"/>
        </w:rPr>
        <w:t>非公平策略的方式向队列中加锁。</w:t>
      </w:r>
    </w:p>
    <w:p w:rsidR="009C2E59" w:rsidRDefault="009C2E59" w:rsidP="009C2E59">
      <w:pPr>
        <w:rPr>
          <w:rFonts w:ascii="Helvetica" w:eastAsia="宋体" w:hAnsi="Helvetica" w:cs="Helvetica"/>
          <w:color w:val="333333"/>
          <w:szCs w:val="21"/>
          <w:shd w:val="clear" w:color="auto" w:fill="FFFFFF"/>
        </w:rPr>
      </w:pPr>
    </w:p>
    <w:p w:rsidR="009C2E59" w:rsidRDefault="00167304" w:rsidP="009C2E59">
      <w:pPr>
        <w:rPr>
          <w:rFonts w:ascii="Helvetica" w:eastAsia="宋体" w:hAnsi="Helvetica" w:cs="Helvetica"/>
          <w:color w:val="333333"/>
          <w:szCs w:val="21"/>
          <w:shd w:val="clear" w:color="auto" w:fill="FFFFFF"/>
        </w:rPr>
      </w:pPr>
      <w:hyperlink r:id="rId222" w:history="1">
        <w:r w:rsidR="009C2E59">
          <w:rPr>
            <w:rStyle w:val="a5"/>
            <w:rFonts w:ascii="Helvetica" w:eastAsia="Helvetica" w:hAnsi="Helvetica" w:cs="Helvetica"/>
            <w:b/>
            <w:color w:val="333333"/>
            <w:szCs w:val="21"/>
            <w:shd w:val="clear" w:color="auto" w:fill="FFFFFF"/>
          </w:rPr>
          <w:t>LinkedBlockingQueue</w:t>
        </w:r>
      </w:hyperlink>
      <w:r w:rsidR="009C2E59">
        <w:rPr>
          <w:rFonts w:ascii="Helvetica" w:eastAsia="宋体" w:hAnsi="Helvetica" w:cs="Helvetica" w:hint="eastAsia"/>
          <w:color w:val="333333"/>
          <w:szCs w:val="21"/>
          <w:shd w:val="clear" w:color="auto" w:fill="FFFFFF"/>
        </w:rPr>
        <w:t>：基于链表实现的有界</w:t>
      </w:r>
      <w:r w:rsidR="009C2E59">
        <w:rPr>
          <w:rFonts w:ascii="Helvetica" w:eastAsia="宋体" w:hAnsi="Helvetica" w:cs="Helvetica" w:hint="eastAsia"/>
          <w:color w:val="333333"/>
          <w:szCs w:val="21"/>
          <w:shd w:val="clear" w:color="auto" w:fill="FFFFFF"/>
        </w:rPr>
        <w:t>/</w:t>
      </w:r>
      <w:r w:rsidR="009C2E59">
        <w:rPr>
          <w:rFonts w:ascii="Helvetica" w:eastAsia="宋体" w:hAnsi="Helvetica" w:cs="Helvetica" w:hint="eastAsia"/>
          <w:color w:val="333333"/>
          <w:szCs w:val="21"/>
          <w:shd w:val="clear" w:color="auto" w:fill="FFFFFF"/>
        </w:rPr>
        <w:t>无界队列</w:t>
      </w:r>
      <w:r w:rsidR="009C2E59">
        <w:rPr>
          <w:rFonts w:ascii="Helvetica" w:eastAsia="宋体" w:hAnsi="Helvetica" w:cs="Helvetica" w:hint="eastAsia"/>
          <w:color w:val="333333"/>
          <w:szCs w:val="21"/>
          <w:shd w:val="clear" w:color="auto" w:fill="FFFFFF"/>
        </w:rPr>
        <w:t>(</w:t>
      </w:r>
      <w:r w:rsidR="009C2E59">
        <w:rPr>
          <w:rFonts w:ascii="Helvetica" w:eastAsia="宋体" w:hAnsi="Helvetica" w:cs="Helvetica" w:hint="eastAsia"/>
          <w:color w:val="333333"/>
          <w:szCs w:val="21"/>
          <w:shd w:val="clear" w:color="auto" w:fill="FFFFFF"/>
        </w:rPr>
        <w:t>默认</w:t>
      </w:r>
      <w:r w:rsidR="009C2E59">
        <w:rPr>
          <w:rFonts w:ascii="Helvetica" w:eastAsia="宋体" w:hAnsi="Helvetica" w:cs="Helvetica" w:hint="eastAsia"/>
          <w:color w:val="333333"/>
          <w:szCs w:val="21"/>
          <w:shd w:val="clear" w:color="auto" w:fill="FFFFFF"/>
        </w:rPr>
        <w:t>)</w:t>
      </w:r>
      <w:r w:rsidR="009C2E59">
        <w:rPr>
          <w:rFonts w:ascii="Helvetica" w:eastAsia="宋体" w:hAnsi="Helvetica" w:cs="Helvetica" w:hint="eastAsia"/>
          <w:color w:val="333333"/>
          <w:szCs w:val="21"/>
          <w:shd w:val="clear" w:color="auto" w:fill="FFFFFF"/>
        </w:rPr>
        <w:t>，内部采用链表实现，并且采用分离锁，读和写用不同的锁以提高队列的效率，并且链表的数据结构很适合分离锁实现，但是不能指定公平</w:t>
      </w:r>
      <w:r w:rsidR="009C2E59">
        <w:rPr>
          <w:rFonts w:ascii="Helvetica" w:eastAsia="宋体" w:hAnsi="Helvetica" w:cs="Helvetica" w:hint="eastAsia"/>
          <w:color w:val="333333"/>
          <w:szCs w:val="21"/>
          <w:shd w:val="clear" w:color="auto" w:fill="FFFFFF"/>
        </w:rPr>
        <w:t>/</w:t>
      </w:r>
      <w:r w:rsidR="009C2E59">
        <w:rPr>
          <w:rFonts w:ascii="Helvetica" w:eastAsia="宋体" w:hAnsi="Helvetica" w:cs="Helvetica" w:hint="eastAsia"/>
          <w:color w:val="333333"/>
          <w:szCs w:val="21"/>
          <w:shd w:val="clear" w:color="auto" w:fill="FFFFFF"/>
        </w:rPr>
        <w:t>非公平策略。</w:t>
      </w:r>
    </w:p>
    <w:p w:rsidR="009C2E59" w:rsidRDefault="009C2E59" w:rsidP="00CA4DF2">
      <w:pPr>
        <w:rPr>
          <w:b/>
        </w:rPr>
      </w:pPr>
    </w:p>
    <w:p w:rsidR="009C2E59" w:rsidRDefault="00167304" w:rsidP="009C2E59">
      <w:pPr>
        <w:rPr>
          <w:rFonts w:ascii="Helvetica" w:eastAsia="宋体" w:hAnsi="Helvetica" w:cs="Helvetica"/>
          <w:color w:val="333333"/>
          <w:szCs w:val="21"/>
          <w:shd w:val="clear" w:color="auto" w:fill="FFFFFF"/>
        </w:rPr>
      </w:pPr>
      <w:hyperlink r:id="rId223" w:history="1">
        <w:r w:rsidR="009C2E59">
          <w:rPr>
            <w:rStyle w:val="a5"/>
            <w:rFonts w:ascii="Helvetica" w:eastAsia="Helvetica" w:hAnsi="Helvetica" w:cs="Helvetica"/>
            <w:b/>
            <w:color w:val="333333"/>
            <w:szCs w:val="21"/>
            <w:shd w:val="clear" w:color="auto" w:fill="FFFFFF"/>
          </w:rPr>
          <w:t>PriorityBlockingQueue</w:t>
        </w:r>
      </w:hyperlink>
      <w:r w:rsidR="009C2E59">
        <w:rPr>
          <w:rFonts w:ascii="Helvetica" w:eastAsia="宋体" w:hAnsi="Helvetica" w:cs="Helvetica" w:hint="eastAsia"/>
          <w:color w:val="333333"/>
          <w:szCs w:val="21"/>
          <w:shd w:val="clear" w:color="auto" w:fill="FFFFFF"/>
        </w:rPr>
        <w:t>：优先级队列，无界，内部以数组的方式实现的堆结构存储</w:t>
      </w:r>
      <w:r w:rsidR="009C2E59">
        <w:rPr>
          <w:rFonts w:ascii="Helvetica" w:eastAsia="宋体" w:hAnsi="Helvetica" w:cs="Helvetica" w:hint="eastAsia"/>
          <w:color w:val="333333"/>
          <w:szCs w:val="21"/>
          <w:shd w:val="clear" w:color="auto" w:fill="FFFFFF"/>
        </w:rPr>
        <w:t>(</w:t>
      </w:r>
      <w:r w:rsidR="009C2E59">
        <w:rPr>
          <w:rFonts w:ascii="Helvetica" w:eastAsia="宋体" w:hAnsi="Helvetica" w:cs="Helvetica" w:hint="eastAsia"/>
          <w:color w:val="333333"/>
          <w:szCs w:val="21"/>
          <w:shd w:val="clear" w:color="auto" w:fill="FFFFFF"/>
        </w:rPr>
        <w:t>堆节点的计算方式为：</w:t>
      </w:r>
      <w:r w:rsidR="009C2E59">
        <w:rPr>
          <w:rFonts w:ascii="Arial" w:eastAsia="宋体" w:hAnsi="Arial" w:cs="Arial"/>
          <w:color w:val="24292E"/>
          <w:szCs w:val="21"/>
          <w:shd w:val="clear" w:color="auto" w:fill="FFFFFF"/>
        </w:rPr>
        <w:t>父节点下标是</w:t>
      </w:r>
      <w:r w:rsidR="009C2E59">
        <w:rPr>
          <w:rFonts w:ascii="Arial" w:eastAsia="宋体" w:hAnsi="Arial" w:cs="Arial"/>
          <w:color w:val="24292E"/>
          <w:szCs w:val="21"/>
          <w:shd w:val="clear" w:color="auto" w:fill="FFFFFF"/>
        </w:rPr>
        <w:t>n</w:t>
      </w:r>
      <w:r w:rsidR="009C2E59">
        <w:rPr>
          <w:rFonts w:ascii="Arial" w:eastAsia="宋体" w:hAnsi="Arial" w:cs="Arial"/>
          <w:color w:val="24292E"/>
          <w:szCs w:val="21"/>
          <w:shd w:val="clear" w:color="auto" w:fill="FFFFFF"/>
        </w:rPr>
        <w:t>，左节点则是</w:t>
      </w:r>
      <w:r w:rsidR="009C2E59">
        <w:rPr>
          <w:rFonts w:ascii="Arial" w:eastAsia="宋体" w:hAnsi="Arial" w:cs="Arial"/>
          <w:color w:val="24292E"/>
          <w:szCs w:val="21"/>
          <w:shd w:val="clear" w:color="auto" w:fill="FFFFFF"/>
        </w:rPr>
        <w:t>2n+1</w:t>
      </w:r>
      <w:r w:rsidR="009C2E59">
        <w:rPr>
          <w:rFonts w:ascii="Arial" w:eastAsia="宋体" w:hAnsi="Arial" w:cs="Arial"/>
          <w:color w:val="24292E"/>
          <w:szCs w:val="21"/>
          <w:shd w:val="clear" w:color="auto" w:fill="FFFFFF"/>
        </w:rPr>
        <w:t>，右节点是</w:t>
      </w:r>
      <w:r w:rsidR="009C2E59">
        <w:rPr>
          <w:rFonts w:ascii="Arial" w:eastAsia="宋体" w:hAnsi="Arial" w:cs="Arial"/>
          <w:color w:val="24292E"/>
          <w:szCs w:val="21"/>
          <w:shd w:val="clear" w:color="auto" w:fill="FFFFFF"/>
        </w:rPr>
        <w:t>2n+2</w:t>
      </w:r>
      <w:r w:rsidR="009C2E59">
        <w:rPr>
          <w:rFonts w:ascii="Arial" w:eastAsia="宋体" w:hAnsi="Arial" w:cs="Arial"/>
          <w:color w:val="24292E"/>
          <w:szCs w:val="21"/>
          <w:shd w:val="clear" w:color="auto" w:fill="FFFFFF"/>
        </w:rPr>
        <w:t>。最小的元素在最前面</w:t>
      </w:r>
      <w:r w:rsidR="009C2E59">
        <w:rPr>
          <w:rFonts w:ascii="Helvetica" w:eastAsia="宋体" w:hAnsi="Helvetica" w:cs="Helvetica" w:hint="eastAsia"/>
          <w:color w:val="333333"/>
          <w:szCs w:val="21"/>
          <w:shd w:val="clear" w:color="auto" w:fill="FFFFFF"/>
        </w:rPr>
        <w:t>)</w:t>
      </w:r>
      <w:r w:rsidR="009C2E59">
        <w:rPr>
          <w:rFonts w:ascii="Helvetica" w:eastAsia="宋体" w:hAnsi="Helvetica" w:cs="Helvetica" w:hint="eastAsia"/>
          <w:color w:val="333333"/>
          <w:szCs w:val="21"/>
          <w:shd w:val="clear" w:color="auto" w:fill="FFFFFF"/>
        </w:rPr>
        <w:t>，按照权重的大小顺序进行出队，因为是数组结构所以读写采用同一个锁实现，由于需要进行元素比较，因此需要元素实现</w:t>
      </w:r>
      <w:r w:rsidR="009C2E59">
        <w:rPr>
          <w:rFonts w:ascii="Helvetica" w:eastAsia="宋体" w:hAnsi="Helvetica" w:cs="Helvetica" w:hint="eastAsia"/>
          <w:color w:val="333333"/>
          <w:szCs w:val="21"/>
          <w:shd w:val="clear" w:color="auto" w:fill="FFFFFF"/>
        </w:rPr>
        <w:t>Comparable</w:t>
      </w:r>
      <w:r w:rsidR="009C2E59">
        <w:rPr>
          <w:rFonts w:ascii="Helvetica" w:eastAsia="宋体" w:hAnsi="Helvetica" w:cs="Helvetica" w:hint="eastAsia"/>
          <w:color w:val="333333"/>
          <w:szCs w:val="21"/>
          <w:shd w:val="clear" w:color="auto" w:fill="FFFFFF"/>
        </w:rPr>
        <w:t>接口。堆分为“大顶堆”和“小顶堆”，</w:t>
      </w:r>
      <w:r w:rsidR="009C2E59">
        <w:rPr>
          <w:rFonts w:ascii="Helvetica" w:eastAsia="宋体" w:hAnsi="Helvetica" w:cs="Helvetica" w:hint="eastAsia"/>
          <w:color w:val="333333"/>
          <w:szCs w:val="21"/>
          <w:shd w:val="clear" w:color="auto" w:fill="FFFFFF"/>
        </w:rPr>
        <w:t>PriorityBlockingQueue</w:t>
      </w:r>
      <w:r w:rsidR="009C2E59">
        <w:rPr>
          <w:rFonts w:ascii="Helvetica" w:eastAsia="宋体" w:hAnsi="Helvetica" w:cs="Helvetica" w:hint="eastAsia"/>
          <w:color w:val="333333"/>
          <w:szCs w:val="21"/>
          <w:shd w:val="clear" w:color="auto" w:fill="FFFFFF"/>
        </w:rPr>
        <w:t>会依据元素的比较方式选择构建大顶堆或小顶堆。比如：如果元素是</w:t>
      </w:r>
      <w:r w:rsidR="009C2E59">
        <w:rPr>
          <w:rFonts w:ascii="Helvetica" w:eastAsia="宋体" w:hAnsi="Helvetica" w:cs="Helvetica" w:hint="eastAsia"/>
          <w:color w:val="333333"/>
          <w:szCs w:val="21"/>
          <w:shd w:val="clear" w:color="auto" w:fill="FFFFFF"/>
        </w:rPr>
        <w:t>Integer</w:t>
      </w:r>
      <w:r w:rsidR="009C2E59">
        <w:rPr>
          <w:rFonts w:ascii="Helvetica" w:eastAsia="宋体" w:hAnsi="Helvetica" w:cs="Helvetica" w:hint="eastAsia"/>
          <w:color w:val="333333"/>
          <w:szCs w:val="21"/>
          <w:shd w:val="clear" w:color="auto" w:fill="FFFFFF"/>
        </w:rPr>
        <w:t>这种引用类型，那么默认就是“小顶堆”，也就是每次出队都会是当前队列最小的元素。</w:t>
      </w:r>
    </w:p>
    <w:p w:rsidR="009C2E59" w:rsidRDefault="009C2E59" w:rsidP="009C2E59">
      <w:pPr>
        <w:rPr>
          <w:rFonts w:ascii="Helvetica" w:eastAsia="宋体" w:hAnsi="Helvetica" w:cs="Helvetica"/>
          <w:color w:val="333333"/>
          <w:szCs w:val="21"/>
          <w:shd w:val="clear" w:color="auto" w:fill="FFFFFF"/>
        </w:rPr>
      </w:pPr>
    </w:p>
    <w:p w:rsidR="009C2E59" w:rsidRDefault="00167304" w:rsidP="009C2E59">
      <w:pPr>
        <w:rPr>
          <w:rFonts w:ascii="Helvetica" w:eastAsia="宋体" w:hAnsi="Helvetica" w:cs="Helvetica"/>
          <w:color w:val="333333"/>
          <w:szCs w:val="21"/>
          <w:shd w:val="clear" w:color="auto" w:fill="FFFFFF"/>
        </w:rPr>
      </w:pPr>
      <w:hyperlink r:id="rId224" w:history="1">
        <w:r w:rsidR="009C2E59">
          <w:rPr>
            <w:rStyle w:val="a5"/>
            <w:rFonts w:ascii="Helvetica" w:eastAsia="Helvetica" w:hAnsi="Helvetica" w:cs="Helvetica"/>
            <w:b/>
            <w:color w:val="333333"/>
            <w:szCs w:val="21"/>
            <w:shd w:val="clear" w:color="auto" w:fill="FFFFFF"/>
          </w:rPr>
          <w:t>DelayQueue</w:t>
        </w:r>
      </w:hyperlink>
      <w:r w:rsidR="009C2E59">
        <w:rPr>
          <w:rFonts w:ascii="Helvetica" w:eastAsia="宋体" w:hAnsi="Helvetica" w:cs="Helvetica" w:hint="eastAsia"/>
          <w:color w:val="333333"/>
          <w:szCs w:val="21"/>
          <w:shd w:val="clear" w:color="auto" w:fill="FFFFFF"/>
        </w:rPr>
        <w:t>：延时队列，内部由</w:t>
      </w:r>
      <w:r w:rsidR="009C2E59">
        <w:rPr>
          <w:rFonts w:ascii="Helvetica" w:eastAsia="宋体" w:hAnsi="Helvetica" w:cs="Helvetica" w:hint="eastAsia"/>
          <w:color w:val="333333"/>
          <w:szCs w:val="21"/>
          <w:shd w:val="clear" w:color="auto" w:fill="FFFFFF"/>
        </w:rPr>
        <w:t>PriorityQueue</w:t>
      </w:r>
      <w:r w:rsidR="009C2E59">
        <w:rPr>
          <w:rFonts w:ascii="Helvetica" w:eastAsia="宋体" w:hAnsi="Helvetica" w:cs="Helvetica" w:hint="eastAsia"/>
          <w:color w:val="333333"/>
          <w:szCs w:val="21"/>
          <w:shd w:val="clear" w:color="auto" w:fill="FFFFFF"/>
        </w:rPr>
        <w:t>实现，与</w:t>
      </w:r>
      <w:r w:rsidR="009C2E59">
        <w:rPr>
          <w:rFonts w:ascii="Helvetica" w:eastAsia="宋体" w:hAnsi="Helvetica" w:cs="Helvetica" w:hint="eastAsia"/>
          <w:color w:val="333333"/>
          <w:szCs w:val="21"/>
          <w:shd w:val="clear" w:color="auto" w:fill="FFFFFF"/>
        </w:rPr>
        <w:t>PriorityBlockingQueue</w:t>
      </w:r>
      <w:r w:rsidR="009C2E59">
        <w:rPr>
          <w:rFonts w:ascii="Helvetica" w:eastAsia="宋体" w:hAnsi="Helvetica" w:cs="Helvetica" w:hint="eastAsia"/>
          <w:color w:val="333333"/>
          <w:szCs w:val="21"/>
          <w:shd w:val="clear" w:color="auto" w:fill="FFFFFF"/>
        </w:rPr>
        <w:t>的实现很像，只不过他根据节点的延时时间进行小顶堆排序，最小延时时间的节点最先出队，延时时间相等的按先后顺序出队，由于用</w:t>
      </w:r>
      <w:hyperlink r:id="rId225" w:history="1">
        <w:r w:rsidR="009C2E59">
          <w:rPr>
            <w:rStyle w:val="a5"/>
            <w:rFonts w:ascii="Helvetica" w:eastAsia="Helvetica" w:hAnsi="Helvetica" w:cs="Helvetica"/>
            <w:b/>
            <w:color w:val="333333"/>
            <w:szCs w:val="21"/>
            <w:shd w:val="clear" w:color="auto" w:fill="FFFFFF"/>
          </w:rPr>
          <w:t>ReentrantLock</w:t>
        </w:r>
      </w:hyperlink>
      <w:r w:rsidR="009C2E59">
        <w:rPr>
          <w:rFonts w:ascii="Helvetica" w:eastAsia="宋体" w:hAnsi="Helvetica" w:cs="Helvetica" w:hint="eastAsia"/>
          <w:color w:val="333333"/>
          <w:szCs w:val="21"/>
          <w:shd w:val="clear" w:color="auto" w:fill="FFFFFF"/>
        </w:rPr>
        <w:t>实现同步等待，因此并不能保证按照准确的延时时间出队。</w:t>
      </w:r>
    </w:p>
    <w:p w:rsidR="009C2E59" w:rsidRPr="009C2E59" w:rsidRDefault="009C2E59" w:rsidP="00CA4DF2">
      <w:pPr>
        <w:rPr>
          <w:b/>
        </w:rPr>
      </w:pPr>
    </w:p>
    <w:p w:rsidR="008A38C0" w:rsidRPr="008A38C0" w:rsidRDefault="00F46A8A" w:rsidP="008A38C0">
      <w:pPr>
        <w:pStyle w:val="1"/>
      </w:pPr>
      <w:r>
        <w:rPr>
          <w:rFonts w:hint="eastAsia"/>
        </w:rPr>
        <w:t>缓存</w:t>
      </w:r>
      <w:r>
        <w:t>:</w:t>
      </w:r>
    </w:p>
    <w:p w:rsidR="00F46A8A" w:rsidRDefault="00F46A8A" w:rsidP="00F46A8A">
      <w:pPr>
        <w:pStyle w:val="2"/>
      </w:pPr>
      <w:r>
        <w:rPr>
          <w:rFonts w:hint="eastAsia"/>
        </w:rPr>
        <w:t>1</w:t>
      </w:r>
      <w:r>
        <w:t>.</w:t>
      </w:r>
      <w:r w:rsidRPr="00F46A8A">
        <w:rPr>
          <w:rFonts w:hint="eastAsia"/>
        </w:rPr>
        <w:t xml:space="preserve"> 请说说有哪些缓存算法？是否能手写一下</w:t>
      </w:r>
      <w:r w:rsidRPr="00F46A8A">
        <w:t xml:space="preserve"> LRU 代码的实现？</w:t>
      </w:r>
    </w:p>
    <w:p w:rsidR="00F46A8A" w:rsidRPr="00F46A8A" w:rsidRDefault="00F46A8A" w:rsidP="00F46A8A">
      <w:pPr>
        <w:pStyle w:val="3"/>
      </w:pPr>
      <w:r w:rsidRPr="00F46A8A">
        <w:t>缓存算法</w:t>
      </w:r>
    </w:p>
    <w:p w:rsidR="00F46A8A" w:rsidRPr="00F46A8A" w:rsidRDefault="00F46A8A" w:rsidP="00F46A8A">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F46A8A">
        <w:rPr>
          <w:rFonts w:ascii="Lucida Sans Unicode" w:eastAsia="宋体" w:hAnsi="Lucida Sans Unicode" w:cs="Lucida Sans Unicode"/>
          <w:color w:val="1A1A1A"/>
          <w:kern w:val="0"/>
          <w:sz w:val="24"/>
          <w:szCs w:val="24"/>
        </w:rPr>
        <w:t>缓存算法，比较常见的是三种：</w:t>
      </w:r>
    </w:p>
    <w:p w:rsidR="00F46A8A" w:rsidRPr="00F46A8A" w:rsidRDefault="00F46A8A" w:rsidP="00FA61C5">
      <w:pPr>
        <w:widowControl/>
        <w:numPr>
          <w:ilvl w:val="0"/>
          <w:numId w:val="268"/>
        </w:numPr>
        <w:shd w:val="clear" w:color="auto" w:fill="FFFFFF"/>
        <w:ind w:left="0"/>
        <w:jc w:val="left"/>
        <w:rPr>
          <w:rFonts w:ascii="Lucida Sans Unicode" w:eastAsia="宋体" w:hAnsi="Lucida Sans Unicode" w:cs="Lucida Sans Unicode"/>
          <w:color w:val="1A1A1A"/>
          <w:kern w:val="0"/>
          <w:szCs w:val="21"/>
        </w:rPr>
      </w:pPr>
      <w:r w:rsidRPr="00F46A8A">
        <w:rPr>
          <w:rFonts w:ascii="Lucida Sans Unicode" w:eastAsia="宋体" w:hAnsi="Lucida Sans Unicode" w:cs="Lucida Sans Unicode"/>
          <w:color w:val="1A1A1A"/>
          <w:kern w:val="0"/>
          <w:szCs w:val="21"/>
        </w:rPr>
        <w:t>LRU</w:t>
      </w:r>
      <w:r w:rsidRPr="00F46A8A">
        <w:rPr>
          <w:rFonts w:ascii="Lucida Sans Unicode" w:eastAsia="宋体" w:hAnsi="Lucida Sans Unicode" w:cs="Lucida Sans Unicode"/>
          <w:color w:val="1A1A1A"/>
          <w:kern w:val="0"/>
          <w:szCs w:val="21"/>
        </w:rPr>
        <w:t>（</w:t>
      </w:r>
      <w:r w:rsidRPr="00F46A8A">
        <w:rPr>
          <w:rFonts w:ascii="Lucida Sans Unicode" w:eastAsia="宋体" w:hAnsi="Lucida Sans Unicode" w:cs="Lucida Sans Unicode"/>
          <w:color w:val="1A1A1A"/>
          <w:kern w:val="0"/>
          <w:szCs w:val="21"/>
        </w:rPr>
        <w:t xml:space="preserve">least recently used </w:t>
      </w:r>
      <w:r w:rsidRPr="00F46A8A">
        <w:rPr>
          <w:rFonts w:ascii="Lucida Sans Unicode" w:eastAsia="宋体" w:hAnsi="Lucida Sans Unicode" w:cs="Lucida Sans Unicode"/>
          <w:color w:val="1A1A1A"/>
          <w:kern w:val="0"/>
          <w:szCs w:val="21"/>
        </w:rPr>
        <w:t>，最近最少使用</w:t>
      </w:r>
      <w:r w:rsidRPr="00F46A8A">
        <w:rPr>
          <w:rFonts w:ascii="Lucida Sans Unicode" w:eastAsia="宋体" w:hAnsi="Lucida Sans Unicode" w:cs="Lucida Sans Unicode"/>
          <w:color w:val="1A1A1A"/>
          <w:kern w:val="0"/>
          <w:szCs w:val="21"/>
        </w:rPr>
        <w:t>)</w:t>
      </w:r>
    </w:p>
    <w:p w:rsidR="00F46A8A" w:rsidRPr="00F46A8A" w:rsidRDefault="00F46A8A" w:rsidP="00FA61C5">
      <w:pPr>
        <w:widowControl/>
        <w:numPr>
          <w:ilvl w:val="0"/>
          <w:numId w:val="268"/>
        </w:numPr>
        <w:shd w:val="clear" w:color="auto" w:fill="FFFFFF"/>
        <w:ind w:left="0"/>
        <w:jc w:val="left"/>
        <w:rPr>
          <w:rFonts w:ascii="Lucida Sans Unicode" w:eastAsia="宋体" w:hAnsi="Lucida Sans Unicode" w:cs="Lucida Sans Unicode"/>
          <w:color w:val="1A1A1A"/>
          <w:kern w:val="0"/>
          <w:szCs w:val="21"/>
        </w:rPr>
      </w:pPr>
      <w:r w:rsidRPr="00F46A8A">
        <w:rPr>
          <w:rFonts w:ascii="Lucida Sans Unicode" w:eastAsia="宋体" w:hAnsi="Lucida Sans Unicode" w:cs="Lucida Sans Unicode"/>
          <w:color w:val="1A1A1A"/>
          <w:kern w:val="0"/>
          <w:szCs w:val="21"/>
        </w:rPr>
        <w:t>LFU</w:t>
      </w:r>
      <w:r w:rsidRPr="00F46A8A">
        <w:rPr>
          <w:rFonts w:ascii="Lucida Sans Unicode" w:eastAsia="宋体" w:hAnsi="Lucida Sans Unicode" w:cs="Lucida Sans Unicode"/>
          <w:color w:val="1A1A1A"/>
          <w:kern w:val="0"/>
          <w:szCs w:val="21"/>
        </w:rPr>
        <w:t>（</w:t>
      </w:r>
      <w:r w:rsidRPr="00F46A8A">
        <w:rPr>
          <w:rFonts w:ascii="Lucida Sans Unicode" w:eastAsia="宋体" w:hAnsi="Lucida Sans Unicode" w:cs="Lucida Sans Unicode"/>
          <w:color w:val="1A1A1A"/>
          <w:kern w:val="0"/>
          <w:szCs w:val="21"/>
        </w:rPr>
        <w:t xml:space="preserve">Least Frequently used </w:t>
      </w:r>
      <w:r w:rsidRPr="00F46A8A">
        <w:rPr>
          <w:rFonts w:ascii="Lucida Sans Unicode" w:eastAsia="宋体" w:hAnsi="Lucida Sans Unicode" w:cs="Lucida Sans Unicode"/>
          <w:color w:val="1A1A1A"/>
          <w:kern w:val="0"/>
          <w:szCs w:val="21"/>
        </w:rPr>
        <w:t>，最不经常使用</w:t>
      </w:r>
      <w:r w:rsidRPr="00F46A8A">
        <w:rPr>
          <w:rFonts w:ascii="Lucida Sans Unicode" w:eastAsia="宋体" w:hAnsi="Lucida Sans Unicode" w:cs="Lucida Sans Unicode"/>
          <w:color w:val="1A1A1A"/>
          <w:kern w:val="0"/>
          <w:szCs w:val="21"/>
        </w:rPr>
        <w:t>)</w:t>
      </w:r>
    </w:p>
    <w:p w:rsidR="00F46A8A" w:rsidRPr="00F46A8A" w:rsidRDefault="00F46A8A" w:rsidP="00FA61C5">
      <w:pPr>
        <w:widowControl/>
        <w:numPr>
          <w:ilvl w:val="0"/>
          <w:numId w:val="268"/>
        </w:numPr>
        <w:shd w:val="clear" w:color="auto" w:fill="FFFFFF"/>
        <w:ind w:left="0"/>
        <w:jc w:val="left"/>
        <w:rPr>
          <w:rFonts w:ascii="Lucida Sans Unicode" w:eastAsia="宋体" w:hAnsi="Lucida Sans Unicode" w:cs="Lucida Sans Unicode"/>
          <w:color w:val="1A1A1A"/>
          <w:kern w:val="0"/>
          <w:szCs w:val="21"/>
        </w:rPr>
      </w:pPr>
      <w:r w:rsidRPr="00F46A8A">
        <w:rPr>
          <w:rFonts w:ascii="Lucida Sans Unicode" w:eastAsia="宋体" w:hAnsi="Lucida Sans Unicode" w:cs="Lucida Sans Unicode"/>
          <w:color w:val="1A1A1A"/>
          <w:kern w:val="0"/>
          <w:szCs w:val="21"/>
        </w:rPr>
        <w:t>FIFO</w:t>
      </w:r>
      <w:r w:rsidRPr="00F46A8A">
        <w:rPr>
          <w:rFonts w:ascii="Lucida Sans Unicode" w:eastAsia="宋体" w:hAnsi="Lucida Sans Unicode" w:cs="Lucida Sans Unicode"/>
          <w:color w:val="1A1A1A"/>
          <w:kern w:val="0"/>
          <w:szCs w:val="21"/>
        </w:rPr>
        <w:t>（</w:t>
      </w:r>
      <w:r w:rsidRPr="00F46A8A">
        <w:rPr>
          <w:rFonts w:ascii="Lucida Sans Unicode" w:eastAsia="宋体" w:hAnsi="Lucida Sans Unicode" w:cs="Lucida Sans Unicode"/>
          <w:color w:val="1A1A1A"/>
          <w:kern w:val="0"/>
          <w:szCs w:val="21"/>
        </w:rPr>
        <w:t xml:space="preserve">first in first out </w:t>
      </w:r>
      <w:r w:rsidRPr="00F46A8A">
        <w:rPr>
          <w:rFonts w:ascii="Lucida Sans Unicode" w:eastAsia="宋体" w:hAnsi="Lucida Sans Unicode" w:cs="Lucida Sans Unicode"/>
          <w:color w:val="1A1A1A"/>
          <w:kern w:val="0"/>
          <w:szCs w:val="21"/>
        </w:rPr>
        <w:t>，先进先出</w:t>
      </w:r>
      <w:r w:rsidRPr="00F46A8A">
        <w:rPr>
          <w:rFonts w:ascii="Lucida Sans Unicode" w:eastAsia="宋体" w:hAnsi="Lucida Sans Unicode" w:cs="Lucida Sans Unicode"/>
          <w:color w:val="1A1A1A"/>
          <w:kern w:val="0"/>
          <w:szCs w:val="21"/>
        </w:rPr>
        <w:t>)</w:t>
      </w:r>
    </w:p>
    <w:p w:rsidR="00F46A8A" w:rsidRPr="00F46A8A" w:rsidRDefault="00F46A8A" w:rsidP="00F46A8A"/>
    <w:p w:rsidR="00F46A8A" w:rsidRDefault="00F46A8A" w:rsidP="00F46A8A">
      <w:pPr>
        <w:pStyle w:val="3"/>
      </w:pPr>
      <w:r>
        <w:rPr>
          <w:rStyle w:val="a4"/>
          <w:rFonts w:ascii="Lucida Sans Unicode" w:hAnsi="Lucida Sans Unicode" w:cs="Lucida Sans Unicode"/>
          <w:color w:val="1A1A1A"/>
        </w:rPr>
        <w:t>手写</w:t>
      </w:r>
      <w:r>
        <w:rPr>
          <w:rStyle w:val="a4"/>
          <w:rFonts w:ascii="Lucida Sans Unicode" w:hAnsi="Lucida Sans Unicode" w:cs="Lucida Sans Unicode"/>
          <w:color w:val="1A1A1A"/>
        </w:rPr>
        <w:t xml:space="preserve"> LRU </w:t>
      </w:r>
      <w:r>
        <w:rPr>
          <w:rStyle w:val="a4"/>
          <w:rFonts w:ascii="Lucida Sans Unicode" w:hAnsi="Lucida Sans Unicode" w:cs="Lucida Sans Unicode"/>
          <w:color w:val="1A1A1A"/>
        </w:rPr>
        <w:t>代码的实现</w:t>
      </w:r>
    </w:p>
    <w:p w:rsidR="00F46A8A" w:rsidRDefault="00F46A8A" w:rsidP="00F46A8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手写</w:t>
      </w:r>
      <w:r>
        <w:rPr>
          <w:rFonts w:ascii="Lucida Sans Unicode" w:hAnsi="Lucida Sans Unicode" w:cs="Lucida Sans Unicode"/>
          <w:color w:val="1A1A1A"/>
        </w:rPr>
        <w:t xml:space="preserve"> LRU </w:t>
      </w:r>
      <w:r>
        <w:rPr>
          <w:rFonts w:ascii="Lucida Sans Unicode" w:hAnsi="Lucida Sans Unicode" w:cs="Lucida Sans Unicode"/>
          <w:color w:val="1A1A1A"/>
        </w:rPr>
        <w:t>代码的实现，有多种方式。其中，最简单的是基于</w:t>
      </w:r>
      <w:r>
        <w:rPr>
          <w:rFonts w:ascii="Lucida Sans Unicode" w:hAnsi="Lucida Sans Unicode" w:cs="Lucida Sans Unicode"/>
          <w:color w:val="1A1A1A"/>
        </w:rPr>
        <w:t xml:space="preserve"> LinkedHashMap </w:t>
      </w:r>
      <w:r>
        <w:rPr>
          <w:rFonts w:ascii="Lucida Sans Unicode" w:hAnsi="Lucida Sans Unicode" w:cs="Lucida Sans Unicode"/>
          <w:color w:val="1A1A1A"/>
        </w:rPr>
        <w:t>来实现，代码如下：</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F46A8A" w:rsidTr="00F46A8A">
        <w:trPr>
          <w:trHeight w:val="525"/>
        </w:trPr>
        <w:tc>
          <w:tcPr>
            <w:tcW w:w="0" w:type="auto"/>
            <w:tcBorders>
              <w:top w:val="nil"/>
              <w:left w:val="nil"/>
              <w:bottom w:val="nil"/>
              <w:right w:val="nil"/>
            </w:tcBorders>
            <w:tcMar>
              <w:top w:w="0" w:type="dxa"/>
              <w:left w:w="0" w:type="dxa"/>
              <w:bottom w:w="0" w:type="dxa"/>
              <w:right w:w="0" w:type="dxa"/>
            </w:tcMar>
            <w:vAlign w:val="center"/>
            <w:hideMark/>
          </w:tcPr>
          <w:p w:rsidR="00F46A8A" w:rsidRDefault="00F46A8A">
            <w:pPr>
              <w:pStyle w:val="HTML0"/>
              <w:shd w:val="clear" w:color="auto" w:fill="272822"/>
              <w:rPr>
                <w:rFonts w:ascii="Lucida Console" w:hAnsi="Lucida Console"/>
                <w:color w:val="657B83"/>
                <w:sz w:val="22"/>
                <w:szCs w:val="22"/>
              </w:rPr>
            </w:pPr>
            <w:r>
              <w:rPr>
                <w:rStyle w:val="keyword"/>
                <w:rFonts w:ascii="Lucida Console" w:hAnsi="Lucida Console"/>
                <w:color w:val="66D9EF"/>
                <w:sz w:val="22"/>
                <w:szCs w:val="22"/>
              </w:rPr>
              <w:t>class</w:t>
            </w:r>
            <w:r>
              <w:rPr>
                <w:rStyle w:val="class"/>
                <w:rFonts w:ascii="Lucida Console" w:hAnsi="Lucida Console"/>
                <w:color w:val="A6E22E"/>
                <w:sz w:val="22"/>
                <w:szCs w:val="22"/>
              </w:rPr>
              <w:t xml:space="preserve"> </w:t>
            </w:r>
            <w:r>
              <w:rPr>
                <w:rStyle w:val="31"/>
                <w:rFonts w:ascii="Lucida Console" w:hAnsi="Lucida Console"/>
                <w:color w:val="F92672"/>
                <w:sz w:val="22"/>
                <w:szCs w:val="22"/>
              </w:rPr>
              <w:t>LRUCache</w:t>
            </w:r>
            <w:r>
              <w:rPr>
                <w:rStyle w:val="class"/>
                <w:rFonts w:ascii="Lucida Console" w:hAnsi="Lucida Console"/>
                <w:color w:val="A6E22E"/>
                <w:sz w:val="22"/>
                <w:szCs w:val="22"/>
              </w:rPr>
              <w:t>&lt;</w:t>
            </w:r>
            <w:r>
              <w:rPr>
                <w:rStyle w:val="31"/>
                <w:rFonts w:ascii="Lucida Console" w:hAnsi="Lucida Console"/>
                <w:color w:val="F92672"/>
                <w:sz w:val="22"/>
                <w:szCs w:val="22"/>
              </w:rPr>
              <w:t>K</w:t>
            </w:r>
            <w:r>
              <w:rPr>
                <w:rStyle w:val="class"/>
                <w:rFonts w:ascii="Lucida Console" w:hAnsi="Lucida Console"/>
                <w:color w:val="A6E22E"/>
                <w:sz w:val="22"/>
                <w:szCs w:val="22"/>
              </w:rPr>
              <w:t xml:space="preserve">, </w:t>
            </w:r>
            <w:r>
              <w:rPr>
                <w:rStyle w:val="31"/>
                <w:rFonts w:ascii="Lucida Console" w:hAnsi="Lucida Console"/>
                <w:color w:val="F92672"/>
                <w:sz w:val="22"/>
                <w:szCs w:val="22"/>
              </w:rPr>
              <w:t>V</w:t>
            </w:r>
            <w:r>
              <w:rPr>
                <w:rStyle w:val="class"/>
                <w:rFonts w:ascii="Lucida Console" w:hAnsi="Lucida Console"/>
                <w:color w:val="A6E22E"/>
                <w:sz w:val="22"/>
                <w:szCs w:val="22"/>
              </w:rPr>
              <w:t xml:space="preserve">&gt; </w:t>
            </w:r>
            <w:r>
              <w:rPr>
                <w:rStyle w:val="keyword"/>
                <w:rFonts w:ascii="Lucida Console" w:hAnsi="Lucida Console"/>
                <w:color w:val="66D9EF"/>
                <w:sz w:val="22"/>
                <w:szCs w:val="22"/>
              </w:rPr>
              <w:t>extends</w:t>
            </w:r>
            <w:r>
              <w:rPr>
                <w:rStyle w:val="class"/>
                <w:rFonts w:ascii="Lucida Console" w:hAnsi="Lucida Console"/>
                <w:color w:val="A6E22E"/>
                <w:sz w:val="22"/>
                <w:szCs w:val="22"/>
              </w:rPr>
              <w:t xml:space="preserve"> </w:t>
            </w:r>
            <w:r>
              <w:rPr>
                <w:rStyle w:val="31"/>
                <w:rFonts w:ascii="Lucida Console" w:hAnsi="Lucida Console"/>
                <w:color w:val="F92672"/>
                <w:sz w:val="22"/>
                <w:szCs w:val="22"/>
              </w:rPr>
              <w:t>LinkedHashMap</w:t>
            </w:r>
            <w:r>
              <w:rPr>
                <w:rStyle w:val="class"/>
                <w:rFonts w:ascii="Lucida Console" w:hAnsi="Lucida Console"/>
                <w:color w:val="A6E22E"/>
                <w:sz w:val="22"/>
                <w:szCs w:val="22"/>
              </w:rPr>
              <w:t>&lt;</w:t>
            </w:r>
            <w:r>
              <w:rPr>
                <w:rStyle w:val="31"/>
                <w:rFonts w:ascii="Lucida Console" w:hAnsi="Lucida Console"/>
                <w:color w:val="F92672"/>
                <w:sz w:val="22"/>
                <w:szCs w:val="22"/>
              </w:rPr>
              <w:t>K</w:t>
            </w:r>
            <w:r>
              <w:rPr>
                <w:rStyle w:val="class"/>
                <w:rFonts w:ascii="Lucida Console" w:hAnsi="Lucida Console"/>
                <w:color w:val="A6E22E"/>
                <w:sz w:val="22"/>
                <w:szCs w:val="22"/>
              </w:rPr>
              <w:t xml:space="preserve">, </w:t>
            </w:r>
            <w:r>
              <w:rPr>
                <w:rStyle w:val="31"/>
                <w:rFonts w:ascii="Lucida Console" w:hAnsi="Lucida Console"/>
                <w:color w:val="F92672"/>
                <w:sz w:val="22"/>
                <w:szCs w:val="22"/>
              </w:rPr>
              <w:t>V</w:t>
            </w:r>
            <w:r>
              <w:rPr>
                <w:rStyle w:val="class"/>
                <w:rFonts w:ascii="Lucida Console" w:hAnsi="Lucida Console"/>
                <w:color w:val="A6E22E"/>
                <w:sz w:val="22"/>
                <w:szCs w:val="22"/>
              </w:rPr>
              <w:t xml:space="preserve">&gt; </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private</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final</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int</w:t>
            </w:r>
            <w:r>
              <w:rPr>
                <w:rStyle w:val="line"/>
                <w:rFonts w:ascii="Lucida Console" w:hAnsi="Lucida Console"/>
                <w:color w:val="FFFFFF"/>
                <w:sz w:val="22"/>
                <w:szCs w:val="22"/>
              </w:rPr>
              <w:t xml:space="preserve"> CACHE_SIZE;</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comment"/>
                <w:rFonts w:ascii="Lucida Console" w:hAnsi="Lucida Console"/>
                <w:color w:val="75715E"/>
                <w:sz w:val="22"/>
                <w:szCs w:val="22"/>
              </w:rPr>
              <w:t>/**</w:t>
            </w:r>
            <w:r>
              <w:rPr>
                <w:rFonts w:ascii="Lucida Console" w:hAnsi="Lucida Console"/>
                <w:color w:val="657B83"/>
                <w:sz w:val="22"/>
                <w:szCs w:val="22"/>
              </w:rPr>
              <w:br/>
            </w:r>
            <w:r>
              <w:rPr>
                <w:rStyle w:val="comment"/>
                <w:rFonts w:ascii="Lucida Console" w:hAnsi="Lucida Console"/>
                <w:color w:val="75715E"/>
                <w:sz w:val="22"/>
                <w:szCs w:val="22"/>
              </w:rPr>
              <w:t xml:space="preserve">     * </w:t>
            </w:r>
            <w:r>
              <w:rPr>
                <w:rStyle w:val="comment"/>
                <w:rFonts w:ascii="Lucida Console" w:hAnsi="Lucida Console"/>
                <w:color w:val="75715E"/>
                <w:sz w:val="22"/>
                <w:szCs w:val="22"/>
              </w:rPr>
              <w:t>传递进来最多能缓存多少数据</w:t>
            </w:r>
            <w:r>
              <w:rPr>
                <w:rFonts w:ascii="Lucida Console" w:hAnsi="Lucida Console"/>
                <w:color w:val="657B83"/>
                <w:sz w:val="22"/>
                <w:szCs w:val="22"/>
              </w:rPr>
              <w:br/>
            </w:r>
            <w:r>
              <w:rPr>
                <w:rStyle w:val="comment"/>
                <w:rFonts w:ascii="Lucida Console" w:hAnsi="Lucida Console"/>
                <w:color w:val="75715E"/>
                <w:sz w:val="22"/>
                <w:szCs w:val="22"/>
              </w:rPr>
              <w:t xml:space="preserve">     *</w:t>
            </w:r>
            <w:r>
              <w:rPr>
                <w:rFonts w:ascii="Lucida Console" w:hAnsi="Lucida Console"/>
                <w:color w:val="657B83"/>
                <w:sz w:val="22"/>
                <w:szCs w:val="22"/>
              </w:rPr>
              <w:br/>
            </w:r>
            <w:r>
              <w:rPr>
                <w:rStyle w:val="comment"/>
                <w:rFonts w:ascii="Lucida Console" w:hAnsi="Lucida Console"/>
                <w:color w:val="75715E"/>
                <w:sz w:val="22"/>
                <w:szCs w:val="22"/>
              </w:rPr>
              <w:t xml:space="preserve">     * </w:t>
            </w:r>
            <w:r>
              <w:rPr>
                <w:rStyle w:val="doctag"/>
                <w:rFonts w:ascii="Lucida Console" w:hAnsi="Lucida Console"/>
                <w:color w:val="75715E"/>
                <w:sz w:val="22"/>
                <w:szCs w:val="22"/>
              </w:rPr>
              <w:t>@param</w:t>
            </w:r>
            <w:r>
              <w:rPr>
                <w:rStyle w:val="comment"/>
                <w:rFonts w:ascii="Lucida Console" w:hAnsi="Lucida Console"/>
                <w:color w:val="75715E"/>
                <w:sz w:val="22"/>
                <w:szCs w:val="22"/>
              </w:rPr>
              <w:t xml:space="preserve"> cacheSize </w:t>
            </w:r>
            <w:r>
              <w:rPr>
                <w:rStyle w:val="comment"/>
                <w:rFonts w:ascii="Lucida Console" w:hAnsi="Lucida Console"/>
                <w:color w:val="75715E"/>
                <w:sz w:val="22"/>
                <w:szCs w:val="22"/>
              </w:rPr>
              <w:t>缓存大小</w:t>
            </w:r>
            <w:r>
              <w:rPr>
                <w:rFonts w:ascii="Lucida Console" w:hAnsi="Lucida Console"/>
                <w:color w:val="657B83"/>
                <w:sz w:val="22"/>
                <w:szCs w:val="22"/>
              </w:rPr>
              <w:br/>
            </w:r>
            <w:r>
              <w:rPr>
                <w:rStyle w:val="comment"/>
                <w:rFonts w:ascii="Lucida Console" w:hAnsi="Lucida Console"/>
                <w:color w:val="75715E"/>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public</w:t>
            </w:r>
            <w:r>
              <w:rPr>
                <w:rStyle w:val="function"/>
                <w:rFonts w:ascii="Lucida Console" w:hAnsi="Lucida Console"/>
                <w:color w:val="FFFFFF"/>
                <w:sz w:val="22"/>
                <w:szCs w:val="22"/>
              </w:rPr>
              <w:t xml:space="preserve"> </w:t>
            </w:r>
            <w:r>
              <w:rPr>
                <w:rStyle w:val="31"/>
                <w:rFonts w:ascii="Lucida Console" w:hAnsi="Lucida Console"/>
                <w:color w:val="A6E22E"/>
                <w:sz w:val="22"/>
                <w:szCs w:val="22"/>
              </w:rPr>
              <w:t>LRUCache</w:t>
            </w:r>
            <w:r>
              <w:rPr>
                <w:rStyle w:val="params"/>
                <w:rFonts w:ascii="Lucida Console" w:hAnsi="Lucida Console"/>
                <w:color w:val="FFFFFF"/>
                <w:sz w:val="22"/>
                <w:szCs w:val="22"/>
              </w:rPr>
              <w:t>(</w:t>
            </w:r>
            <w:r>
              <w:rPr>
                <w:rStyle w:val="keyword"/>
                <w:rFonts w:ascii="Lucida Console" w:hAnsi="Lucida Console"/>
                <w:color w:val="66D9EF"/>
                <w:sz w:val="22"/>
                <w:szCs w:val="22"/>
              </w:rPr>
              <w:t>int</w:t>
            </w:r>
            <w:r>
              <w:rPr>
                <w:rStyle w:val="params"/>
                <w:rFonts w:ascii="Lucida Console" w:hAnsi="Lucida Console"/>
                <w:color w:val="FFFFFF"/>
                <w:sz w:val="22"/>
                <w:szCs w:val="22"/>
              </w:rPr>
              <w:t xml:space="preserve"> cacheSize)</w:t>
            </w:r>
            <w:r>
              <w:rPr>
                <w:rStyle w:val="function"/>
                <w:rFonts w:ascii="Lucida Console" w:hAnsi="Lucida Console"/>
                <w:color w:val="FFFFFF"/>
                <w:sz w:val="22"/>
                <w:szCs w:val="22"/>
              </w:rPr>
              <w:t xml:space="preserve"> </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comment"/>
                <w:rFonts w:ascii="Lucida Console" w:hAnsi="Lucida Console"/>
                <w:color w:val="75715E"/>
                <w:sz w:val="22"/>
                <w:szCs w:val="22"/>
              </w:rPr>
              <w:t xml:space="preserve">// true </w:t>
            </w:r>
            <w:r>
              <w:rPr>
                <w:rStyle w:val="comment"/>
                <w:rFonts w:ascii="Lucida Console" w:hAnsi="Lucida Console"/>
                <w:color w:val="75715E"/>
                <w:sz w:val="22"/>
                <w:szCs w:val="22"/>
              </w:rPr>
              <w:t>表示让</w:t>
            </w:r>
            <w:r>
              <w:rPr>
                <w:rStyle w:val="comment"/>
                <w:rFonts w:ascii="Lucida Console" w:hAnsi="Lucida Console"/>
                <w:color w:val="75715E"/>
                <w:sz w:val="22"/>
                <w:szCs w:val="22"/>
              </w:rPr>
              <w:t xml:space="preserve"> LinkedHashMap </w:t>
            </w:r>
            <w:r>
              <w:rPr>
                <w:rStyle w:val="comment"/>
                <w:rFonts w:ascii="Lucida Console" w:hAnsi="Lucida Console"/>
                <w:color w:val="75715E"/>
                <w:sz w:val="22"/>
                <w:szCs w:val="22"/>
              </w:rPr>
              <w:t>按照访问顺序来进行排序，最近访问的放在头部，最老访问的放在尾部。</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super</w:t>
            </w:r>
            <w:r>
              <w:rPr>
                <w:rStyle w:val="line"/>
                <w:rFonts w:ascii="Lucida Console" w:hAnsi="Lucida Console"/>
                <w:color w:val="FFFFFF"/>
                <w:sz w:val="22"/>
                <w:szCs w:val="22"/>
              </w:rPr>
              <w:t>((</w:t>
            </w:r>
            <w:r>
              <w:rPr>
                <w:rStyle w:val="keyword"/>
                <w:rFonts w:ascii="Lucida Console" w:hAnsi="Lucida Console"/>
                <w:color w:val="66D9EF"/>
                <w:sz w:val="22"/>
                <w:szCs w:val="22"/>
              </w:rPr>
              <w:t>int</w:t>
            </w:r>
            <w:r>
              <w:rPr>
                <w:rStyle w:val="line"/>
                <w:rFonts w:ascii="Lucida Console" w:hAnsi="Lucida Console"/>
                <w:color w:val="FFFFFF"/>
                <w:sz w:val="22"/>
                <w:szCs w:val="22"/>
              </w:rPr>
              <w:t xml:space="preserve">) Math.ceil(cacheSize / </w:t>
            </w:r>
            <w:r>
              <w:rPr>
                <w:rStyle w:val="number"/>
                <w:rFonts w:ascii="Lucida Console" w:hAnsi="Lucida Console"/>
                <w:color w:val="7163D7"/>
                <w:sz w:val="22"/>
                <w:szCs w:val="22"/>
              </w:rPr>
              <w:t>0.75</w:t>
            </w:r>
            <w:r>
              <w:rPr>
                <w:rStyle w:val="line"/>
                <w:rFonts w:ascii="Lucida Console" w:hAnsi="Lucida Console"/>
                <w:color w:val="FFFFFF"/>
                <w:sz w:val="22"/>
                <w:szCs w:val="22"/>
              </w:rPr>
              <w:t xml:space="preserve">) + </w:t>
            </w:r>
            <w:r>
              <w:rPr>
                <w:rStyle w:val="number"/>
                <w:rFonts w:ascii="Lucida Console" w:hAnsi="Lucida Console"/>
                <w:color w:val="7163D7"/>
                <w:sz w:val="22"/>
                <w:szCs w:val="22"/>
              </w:rPr>
              <w:t>1</w:t>
            </w:r>
            <w:r>
              <w:rPr>
                <w:rStyle w:val="line"/>
                <w:rFonts w:ascii="Lucida Console" w:hAnsi="Lucida Console"/>
                <w:color w:val="FFFFFF"/>
                <w:sz w:val="22"/>
                <w:szCs w:val="22"/>
              </w:rPr>
              <w:t xml:space="preserve">, </w:t>
            </w:r>
            <w:r>
              <w:rPr>
                <w:rStyle w:val="number"/>
                <w:rFonts w:ascii="Lucida Console" w:hAnsi="Lucida Console"/>
                <w:color w:val="7163D7"/>
                <w:sz w:val="22"/>
                <w:szCs w:val="22"/>
              </w:rPr>
              <w:t>0.75f</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true</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CACHE_SIZE = cacheSize;</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meta"/>
                <w:rFonts w:ascii="Lucida Console" w:hAnsi="Lucida Console"/>
                <w:color w:val="FFFFFF"/>
                <w:sz w:val="22"/>
                <w:szCs w:val="22"/>
              </w:rPr>
              <w:t>@Override</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protected</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boolean</w:t>
            </w:r>
            <w:r>
              <w:rPr>
                <w:rStyle w:val="function"/>
                <w:rFonts w:ascii="Lucida Console" w:hAnsi="Lucida Console"/>
                <w:color w:val="FFFFFF"/>
                <w:sz w:val="22"/>
                <w:szCs w:val="22"/>
              </w:rPr>
              <w:t xml:space="preserve"> </w:t>
            </w:r>
            <w:r>
              <w:rPr>
                <w:rStyle w:val="31"/>
                <w:rFonts w:ascii="Lucida Console" w:hAnsi="Lucida Console"/>
                <w:color w:val="A6E22E"/>
                <w:sz w:val="22"/>
                <w:szCs w:val="22"/>
              </w:rPr>
              <w:t>removeEldestEntry</w:t>
            </w:r>
            <w:r>
              <w:rPr>
                <w:rStyle w:val="params"/>
                <w:rFonts w:ascii="Lucida Console" w:hAnsi="Lucida Console"/>
                <w:color w:val="FFFFFF"/>
                <w:sz w:val="22"/>
                <w:szCs w:val="22"/>
              </w:rPr>
              <w:t>(Map.Entry&lt;K, V&gt; eldest)</w:t>
            </w:r>
            <w:r>
              <w:rPr>
                <w:rStyle w:val="function"/>
                <w:rFonts w:ascii="Lucida Console" w:hAnsi="Lucida Console"/>
                <w:color w:val="FFFFFF"/>
                <w:sz w:val="22"/>
                <w:szCs w:val="22"/>
              </w:rPr>
              <w:t xml:space="preserve"> </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当</w:t>
            </w:r>
            <w:r>
              <w:rPr>
                <w:rStyle w:val="comment"/>
                <w:rFonts w:ascii="Lucida Console" w:hAnsi="Lucida Console"/>
                <w:color w:val="75715E"/>
                <w:sz w:val="22"/>
                <w:szCs w:val="22"/>
              </w:rPr>
              <w:t xml:space="preserve"> map </w:t>
            </w:r>
            <w:r>
              <w:rPr>
                <w:rStyle w:val="comment"/>
                <w:rFonts w:ascii="Lucida Console" w:hAnsi="Lucida Console"/>
                <w:color w:val="75715E"/>
                <w:sz w:val="22"/>
                <w:szCs w:val="22"/>
              </w:rPr>
              <w:t>中的数据量大于指定的缓存个数的时候，就自动删除最老的数据。</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return</w:t>
            </w:r>
            <w:r>
              <w:rPr>
                <w:rStyle w:val="line"/>
                <w:rFonts w:ascii="Lucida Console" w:hAnsi="Lucida Console"/>
                <w:color w:val="FFFFFF"/>
                <w:sz w:val="22"/>
                <w:szCs w:val="22"/>
              </w:rPr>
              <w:t xml:space="preserve"> size() &gt; CACHE_SIZE;</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w:t>
            </w:r>
          </w:p>
        </w:tc>
      </w:tr>
    </w:tbl>
    <w:p w:rsidR="00F46A8A" w:rsidRDefault="00F46A8A" w:rsidP="00F46A8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其它更复杂，更能体现个人编码能力的</w:t>
      </w:r>
      <w:r>
        <w:rPr>
          <w:rFonts w:ascii="Lucida Sans Unicode" w:hAnsi="Lucida Sans Unicode" w:cs="Lucida Sans Unicode"/>
          <w:color w:val="1A1A1A"/>
        </w:rPr>
        <w:t xml:space="preserve"> LRU </w:t>
      </w:r>
      <w:r>
        <w:rPr>
          <w:rFonts w:ascii="Lucida Sans Unicode" w:hAnsi="Lucida Sans Unicode" w:cs="Lucida Sans Unicode"/>
          <w:color w:val="1A1A1A"/>
        </w:rPr>
        <w:t>实现方式，可以看看如下两篇文章：</w:t>
      </w:r>
    </w:p>
    <w:p w:rsidR="00F46A8A" w:rsidRDefault="00167304" w:rsidP="00FA61C5">
      <w:pPr>
        <w:widowControl/>
        <w:numPr>
          <w:ilvl w:val="0"/>
          <w:numId w:val="267"/>
        </w:numPr>
        <w:shd w:val="clear" w:color="auto" w:fill="FFFFFF"/>
        <w:ind w:left="0"/>
        <w:jc w:val="left"/>
        <w:rPr>
          <w:rFonts w:ascii="Lucida Sans Unicode" w:hAnsi="Lucida Sans Unicode" w:cs="Lucida Sans Unicode"/>
          <w:color w:val="1A1A1A"/>
          <w:szCs w:val="21"/>
        </w:rPr>
      </w:pPr>
      <w:hyperlink r:id="rId226" w:tgtFrame="_blank" w:history="1">
        <w:r w:rsidR="00F46A8A">
          <w:rPr>
            <w:rStyle w:val="a5"/>
            <w:rFonts w:ascii="Lucida Sans Unicode" w:hAnsi="Lucida Sans Unicode" w:cs="Lucida Sans Unicode"/>
            <w:color w:val="0088CC"/>
            <w:szCs w:val="21"/>
            <w:u w:val="none"/>
          </w:rPr>
          <w:t>《动手实现一个</w:t>
        </w:r>
        <w:r w:rsidR="00F46A8A">
          <w:rPr>
            <w:rStyle w:val="a5"/>
            <w:rFonts w:ascii="Lucida Sans Unicode" w:hAnsi="Lucida Sans Unicode" w:cs="Lucida Sans Unicode"/>
            <w:color w:val="0088CC"/>
            <w:szCs w:val="21"/>
            <w:u w:val="none"/>
          </w:rPr>
          <w:t xml:space="preserve"> LRU Cache</w:t>
        </w:r>
        <w:r w:rsidR="00F46A8A">
          <w:rPr>
            <w:rStyle w:val="a5"/>
            <w:rFonts w:ascii="Lucida Sans Unicode" w:hAnsi="Lucida Sans Unicode" w:cs="Lucida Sans Unicode"/>
            <w:color w:val="0088CC"/>
            <w:szCs w:val="21"/>
            <w:u w:val="none"/>
          </w:rPr>
          <w:t>》</w:t>
        </w:r>
      </w:hyperlink>
    </w:p>
    <w:p w:rsidR="00F46A8A" w:rsidRDefault="00167304" w:rsidP="00FA61C5">
      <w:pPr>
        <w:widowControl/>
        <w:numPr>
          <w:ilvl w:val="0"/>
          <w:numId w:val="267"/>
        </w:numPr>
        <w:shd w:val="clear" w:color="auto" w:fill="FFFFFF"/>
        <w:ind w:left="0"/>
        <w:jc w:val="left"/>
        <w:rPr>
          <w:rFonts w:ascii="Lucida Sans Unicode" w:hAnsi="Lucida Sans Unicode" w:cs="Lucida Sans Unicode"/>
          <w:color w:val="1A1A1A"/>
          <w:szCs w:val="21"/>
        </w:rPr>
      </w:pPr>
      <w:hyperlink r:id="rId227" w:tgtFrame="_blank" w:history="1">
        <w:r w:rsidR="00F46A8A">
          <w:rPr>
            <w:rStyle w:val="a5"/>
            <w:rFonts w:ascii="Lucida Sans Unicode" w:hAnsi="Lucida Sans Unicode" w:cs="Lucida Sans Unicode"/>
            <w:color w:val="0088CC"/>
            <w:szCs w:val="21"/>
            <w:u w:val="none"/>
          </w:rPr>
          <w:t>《缓存、缓存算法和缓存框架简介》</w:t>
        </w:r>
      </w:hyperlink>
      <w:r w:rsidR="00F46A8A">
        <w:rPr>
          <w:rFonts w:ascii="Lucida Sans Unicode" w:hAnsi="Lucida Sans Unicode" w:cs="Lucida Sans Unicode"/>
          <w:color w:val="1A1A1A"/>
          <w:szCs w:val="21"/>
        </w:rPr>
        <w:t> </w:t>
      </w:r>
      <w:r w:rsidR="00F46A8A">
        <w:rPr>
          <w:rFonts w:ascii="Lucida Sans Unicode" w:hAnsi="Lucida Sans Unicode" w:cs="Lucida Sans Unicode"/>
          <w:color w:val="1A1A1A"/>
          <w:szCs w:val="21"/>
        </w:rPr>
        <w:t>文末，并且还提供了</w:t>
      </w:r>
      <w:r w:rsidR="00F46A8A">
        <w:rPr>
          <w:rFonts w:ascii="Lucida Sans Unicode" w:hAnsi="Lucida Sans Unicode" w:cs="Lucida Sans Unicode"/>
          <w:color w:val="1A1A1A"/>
          <w:szCs w:val="21"/>
        </w:rPr>
        <w:t xml:space="preserve"> FIFO</w:t>
      </w:r>
      <w:r w:rsidR="00F46A8A">
        <w:rPr>
          <w:rFonts w:ascii="Lucida Sans Unicode" w:hAnsi="Lucida Sans Unicode" w:cs="Lucida Sans Unicode"/>
          <w:color w:val="1A1A1A"/>
          <w:szCs w:val="21"/>
        </w:rPr>
        <w:t>、</w:t>
      </w:r>
      <w:r w:rsidR="00F46A8A">
        <w:rPr>
          <w:rFonts w:ascii="Lucida Sans Unicode" w:hAnsi="Lucida Sans Unicode" w:cs="Lucida Sans Unicode"/>
          <w:color w:val="1A1A1A"/>
          <w:szCs w:val="21"/>
        </w:rPr>
        <w:t xml:space="preserve">LFU </w:t>
      </w:r>
      <w:r w:rsidR="00F46A8A">
        <w:rPr>
          <w:rFonts w:ascii="Lucida Sans Unicode" w:hAnsi="Lucida Sans Unicode" w:cs="Lucida Sans Unicode"/>
          <w:color w:val="1A1A1A"/>
          <w:szCs w:val="21"/>
        </w:rPr>
        <w:t>的代码实现。</w:t>
      </w:r>
    </w:p>
    <w:p w:rsidR="00F46A8A" w:rsidRDefault="00F46A8A" w:rsidP="00F46A8A">
      <w:pPr>
        <w:pStyle w:val="2"/>
      </w:pPr>
      <w:r>
        <w:rPr>
          <w:rFonts w:hint="eastAsia"/>
        </w:rPr>
        <w:t>2</w:t>
      </w:r>
      <w:r>
        <w:t>.</w:t>
      </w:r>
      <w:r w:rsidRPr="00F46A8A">
        <w:rPr>
          <w:rFonts w:hint="eastAsia"/>
        </w:rPr>
        <w:t xml:space="preserve"> 用了缓存之后，有哪些常见问题？</w:t>
      </w:r>
    </w:p>
    <w:p w:rsidR="00F46A8A" w:rsidRPr="00F46A8A" w:rsidRDefault="00F46A8A" w:rsidP="00F46A8A">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F46A8A">
        <w:rPr>
          <w:rFonts w:ascii="Lucida Sans Unicode" w:eastAsia="宋体" w:hAnsi="Lucida Sans Unicode" w:cs="Lucida Sans Unicode"/>
          <w:color w:val="1A1A1A"/>
          <w:kern w:val="0"/>
          <w:sz w:val="24"/>
          <w:szCs w:val="24"/>
        </w:rPr>
        <w:t>常见的问题，可列举如下：</w:t>
      </w:r>
    </w:p>
    <w:p w:rsidR="00F46A8A" w:rsidRPr="00F46A8A" w:rsidRDefault="00F46A8A" w:rsidP="00FA61C5">
      <w:pPr>
        <w:widowControl/>
        <w:numPr>
          <w:ilvl w:val="0"/>
          <w:numId w:val="269"/>
        </w:numPr>
        <w:shd w:val="clear" w:color="auto" w:fill="FFFFFF"/>
        <w:ind w:left="0"/>
        <w:jc w:val="left"/>
        <w:rPr>
          <w:rFonts w:ascii="Lucida Sans Unicode" w:eastAsia="宋体" w:hAnsi="Lucida Sans Unicode" w:cs="Lucida Sans Unicode"/>
          <w:color w:val="1A1A1A"/>
          <w:kern w:val="0"/>
          <w:szCs w:val="21"/>
        </w:rPr>
      </w:pPr>
      <w:r w:rsidRPr="00F46A8A">
        <w:rPr>
          <w:rFonts w:ascii="Lucida Sans Unicode" w:eastAsia="宋体" w:hAnsi="Lucida Sans Unicode" w:cs="Lucida Sans Unicode"/>
          <w:color w:val="1A1A1A"/>
          <w:kern w:val="0"/>
          <w:szCs w:val="21"/>
        </w:rPr>
        <w:t>写入问题</w:t>
      </w:r>
    </w:p>
    <w:p w:rsidR="00F46A8A" w:rsidRPr="00F46A8A" w:rsidRDefault="00F46A8A" w:rsidP="00FA61C5">
      <w:pPr>
        <w:widowControl/>
        <w:numPr>
          <w:ilvl w:val="1"/>
          <w:numId w:val="269"/>
        </w:numPr>
        <w:shd w:val="clear" w:color="auto" w:fill="FFFFFF"/>
        <w:ind w:left="450"/>
        <w:jc w:val="left"/>
        <w:rPr>
          <w:rFonts w:ascii="Lucida Sans Unicode" w:eastAsia="宋体" w:hAnsi="Lucida Sans Unicode" w:cs="Lucida Sans Unicode"/>
          <w:color w:val="1A1A1A"/>
          <w:kern w:val="0"/>
          <w:szCs w:val="21"/>
        </w:rPr>
      </w:pPr>
      <w:r w:rsidRPr="00F46A8A">
        <w:rPr>
          <w:rFonts w:ascii="Lucida Sans Unicode" w:eastAsia="宋体" w:hAnsi="Lucida Sans Unicode" w:cs="Lucida Sans Unicode"/>
          <w:color w:val="1A1A1A"/>
          <w:kern w:val="0"/>
          <w:szCs w:val="21"/>
        </w:rPr>
        <w:t>缓存何时</w:t>
      </w:r>
      <w:r w:rsidRPr="00F46A8A">
        <w:rPr>
          <w:rFonts w:ascii="Lucida Sans Unicode" w:eastAsia="宋体" w:hAnsi="Lucida Sans Unicode" w:cs="Lucida Sans Unicode"/>
          <w:b/>
          <w:bCs/>
          <w:color w:val="1A1A1A"/>
          <w:kern w:val="0"/>
          <w:szCs w:val="21"/>
        </w:rPr>
        <w:t>写入</w:t>
      </w:r>
      <w:r w:rsidRPr="00F46A8A">
        <w:rPr>
          <w:rFonts w:ascii="Lucida Sans Unicode" w:eastAsia="宋体" w:hAnsi="Lucida Sans Unicode" w:cs="Lucida Sans Unicode"/>
          <w:color w:val="1A1A1A"/>
          <w:kern w:val="0"/>
          <w:szCs w:val="21"/>
        </w:rPr>
        <w:t>？并且写时如何避免并发重复写入？</w:t>
      </w:r>
    </w:p>
    <w:p w:rsidR="00F46A8A" w:rsidRPr="00F46A8A" w:rsidRDefault="00F46A8A" w:rsidP="00FA61C5">
      <w:pPr>
        <w:widowControl/>
        <w:numPr>
          <w:ilvl w:val="1"/>
          <w:numId w:val="269"/>
        </w:numPr>
        <w:shd w:val="clear" w:color="auto" w:fill="FFFFFF"/>
        <w:ind w:left="450"/>
        <w:jc w:val="left"/>
        <w:rPr>
          <w:rFonts w:ascii="Lucida Sans Unicode" w:eastAsia="宋体" w:hAnsi="Lucida Sans Unicode" w:cs="Lucida Sans Unicode"/>
          <w:color w:val="1A1A1A"/>
          <w:kern w:val="0"/>
          <w:szCs w:val="21"/>
        </w:rPr>
      </w:pPr>
      <w:r w:rsidRPr="00F46A8A">
        <w:rPr>
          <w:rFonts w:ascii="Lucida Sans Unicode" w:eastAsia="宋体" w:hAnsi="Lucida Sans Unicode" w:cs="Lucida Sans Unicode"/>
          <w:color w:val="1A1A1A"/>
          <w:kern w:val="0"/>
          <w:szCs w:val="21"/>
        </w:rPr>
        <w:t>缓存如何</w:t>
      </w:r>
      <w:r w:rsidRPr="00F46A8A">
        <w:rPr>
          <w:rFonts w:ascii="Lucida Sans Unicode" w:eastAsia="宋体" w:hAnsi="Lucida Sans Unicode" w:cs="Lucida Sans Unicode"/>
          <w:b/>
          <w:bCs/>
          <w:color w:val="1A1A1A"/>
          <w:kern w:val="0"/>
          <w:szCs w:val="21"/>
        </w:rPr>
        <w:t>失效</w:t>
      </w:r>
      <w:r w:rsidRPr="00F46A8A">
        <w:rPr>
          <w:rFonts w:ascii="Lucida Sans Unicode" w:eastAsia="宋体" w:hAnsi="Lucida Sans Unicode" w:cs="Lucida Sans Unicode"/>
          <w:color w:val="1A1A1A"/>
          <w:kern w:val="0"/>
          <w:szCs w:val="21"/>
        </w:rPr>
        <w:t>？</w:t>
      </w:r>
    </w:p>
    <w:p w:rsidR="00F46A8A" w:rsidRPr="00F46A8A" w:rsidRDefault="00F46A8A" w:rsidP="00FA61C5">
      <w:pPr>
        <w:widowControl/>
        <w:numPr>
          <w:ilvl w:val="1"/>
          <w:numId w:val="269"/>
        </w:numPr>
        <w:shd w:val="clear" w:color="auto" w:fill="FFFFFF"/>
        <w:ind w:left="450"/>
        <w:jc w:val="left"/>
        <w:rPr>
          <w:rFonts w:ascii="Lucida Sans Unicode" w:eastAsia="宋体" w:hAnsi="Lucida Sans Unicode" w:cs="Lucida Sans Unicode"/>
          <w:color w:val="1A1A1A"/>
          <w:kern w:val="0"/>
          <w:szCs w:val="21"/>
        </w:rPr>
      </w:pPr>
      <w:r w:rsidRPr="00F46A8A">
        <w:rPr>
          <w:rFonts w:ascii="Lucida Sans Unicode" w:eastAsia="宋体" w:hAnsi="Lucida Sans Unicode" w:cs="Lucida Sans Unicode"/>
          <w:color w:val="1A1A1A"/>
          <w:kern w:val="0"/>
          <w:szCs w:val="21"/>
        </w:rPr>
        <w:t>缓存和</w:t>
      </w:r>
      <w:r w:rsidRPr="00F46A8A">
        <w:rPr>
          <w:rFonts w:ascii="Lucida Sans Unicode" w:eastAsia="宋体" w:hAnsi="Lucida Sans Unicode" w:cs="Lucida Sans Unicode"/>
          <w:color w:val="1A1A1A"/>
          <w:kern w:val="0"/>
          <w:szCs w:val="21"/>
        </w:rPr>
        <w:t xml:space="preserve"> DB </w:t>
      </w:r>
      <w:r w:rsidRPr="00F46A8A">
        <w:rPr>
          <w:rFonts w:ascii="Lucida Sans Unicode" w:eastAsia="宋体" w:hAnsi="Lucida Sans Unicode" w:cs="Lucida Sans Unicode"/>
          <w:color w:val="1A1A1A"/>
          <w:kern w:val="0"/>
          <w:szCs w:val="21"/>
        </w:rPr>
        <w:t>的</w:t>
      </w:r>
      <w:r w:rsidRPr="00F46A8A">
        <w:rPr>
          <w:rFonts w:ascii="Lucida Sans Unicode" w:eastAsia="宋体" w:hAnsi="Lucida Sans Unicode" w:cs="Lucida Sans Unicode"/>
          <w:b/>
          <w:bCs/>
          <w:color w:val="1A1A1A"/>
          <w:kern w:val="0"/>
          <w:szCs w:val="21"/>
        </w:rPr>
        <w:t>一致性</w:t>
      </w:r>
      <w:r w:rsidRPr="00F46A8A">
        <w:rPr>
          <w:rFonts w:ascii="Lucida Sans Unicode" w:eastAsia="宋体" w:hAnsi="Lucida Sans Unicode" w:cs="Lucida Sans Unicode"/>
          <w:color w:val="1A1A1A"/>
          <w:kern w:val="0"/>
          <w:szCs w:val="21"/>
        </w:rPr>
        <w:t>如何保证？</w:t>
      </w:r>
    </w:p>
    <w:p w:rsidR="00F46A8A" w:rsidRPr="00F46A8A" w:rsidRDefault="00F46A8A" w:rsidP="00FA61C5">
      <w:pPr>
        <w:widowControl/>
        <w:numPr>
          <w:ilvl w:val="0"/>
          <w:numId w:val="269"/>
        </w:numPr>
        <w:shd w:val="clear" w:color="auto" w:fill="FFFFFF"/>
        <w:ind w:left="0"/>
        <w:jc w:val="left"/>
        <w:rPr>
          <w:rFonts w:ascii="Lucida Sans Unicode" w:eastAsia="宋体" w:hAnsi="Lucida Sans Unicode" w:cs="Lucida Sans Unicode"/>
          <w:color w:val="1A1A1A"/>
          <w:kern w:val="0"/>
          <w:szCs w:val="21"/>
        </w:rPr>
      </w:pPr>
      <w:r w:rsidRPr="00F46A8A">
        <w:rPr>
          <w:rFonts w:ascii="Lucida Sans Unicode" w:eastAsia="宋体" w:hAnsi="Lucida Sans Unicode" w:cs="Lucida Sans Unicode"/>
          <w:color w:val="1A1A1A"/>
          <w:kern w:val="0"/>
          <w:szCs w:val="21"/>
        </w:rPr>
        <w:t>经典三连问</w:t>
      </w:r>
    </w:p>
    <w:p w:rsidR="00F46A8A" w:rsidRPr="00F46A8A" w:rsidRDefault="00F46A8A" w:rsidP="00FA61C5">
      <w:pPr>
        <w:widowControl/>
        <w:numPr>
          <w:ilvl w:val="1"/>
          <w:numId w:val="269"/>
        </w:numPr>
        <w:shd w:val="clear" w:color="auto" w:fill="FFFFFF"/>
        <w:ind w:left="450"/>
        <w:jc w:val="left"/>
        <w:rPr>
          <w:rFonts w:ascii="Lucida Sans Unicode" w:eastAsia="宋体" w:hAnsi="Lucida Sans Unicode" w:cs="Lucida Sans Unicode"/>
          <w:color w:val="1A1A1A"/>
          <w:kern w:val="0"/>
          <w:szCs w:val="21"/>
        </w:rPr>
      </w:pPr>
      <w:r w:rsidRPr="00F46A8A">
        <w:rPr>
          <w:rFonts w:ascii="Lucida Sans Unicode" w:eastAsia="宋体" w:hAnsi="Lucida Sans Unicode" w:cs="Lucida Sans Unicode"/>
          <w:color w:val="1A1A1A"/>
          <w:kern w:val="0"/>
          <w:szCs w:val="21"/>
        </w:rPr>
        <w:t>如何避免缓存</w:t>
      </w:r>
      <w:r w:rsidRPr="00F46A8A">
        <w:rPr>
          <w:rFonts w:ascii="Lucida Sans Unicode" w:eastAsia="宋体" w:hAnsi="Lucida Sans Unicode" w:cs="Lucida Sans Unicode"/>
          <w:b/>
          <w:bCs/>
          <w:color w:val="1A1A1A"/>
          <w:kern w:val="0"/>
          <w:szCs w:val="21"/>
        </w:rPr>
        <w:t>穿透</w:t>
      </w:r>
      <w:r w:rsidRPr="00F46A8A">
        <w:rPr>
          <w:rFonts w:ascii="Lucida Sans Unicode" w:eastAsia="宋体" w:hAnsi="Lucida Sans Unicode" w:cs="Lucida Sans Unicode"/>
          <w:color w:val="1A1A1A"/>
          <w:kern w:val="0"/>
          <w:szCs w:val="21"/>
        </w:rPr>
        <w:t>的问题？</w:t>
      </w:r>
    </w:p>
    <w:p w:rsidR="00F46A8A" w:rsidRPr="00F46A8A" w:rsidRDefault="00F46A8A" w:rsidP="00FA61C5">
      <w:pPr>
        <w:widowControl/>
        <w:numPr>
          <w:ilvl w:val="1"/>
          <w:numId w:val="269"/>
        </w:numPr>
        <w:shd w:val="clear" w:color="auto" w:fill="FFFFFF"/>
        <w:ind w:left="450"/>
        <w:jc w:val="left"/>
        <w:rPr>
          <w:rFonts w:ascii="Lucida Sans Unicode" w:eastAsia="宋体" w:hAnsi="Lucida Sans Unicode" w:cs="Lucida Sans Unicode"/>
          <w:color w:val="1A1A1A"/>
          <w:kern w:val="0"/>
          <w:szCs w:val="21"/>
        </w:rPr>
      </w:pPr>
      <w:r w:rsidRPr="00F46A8A">
        <w:rPr>
          <w:rFonts w:ascii="Lucida Sans Unicode" w:eastAsia="宋体" w:hAnsi="Lucida Sans Unicode" w:cs="Lucida Sans Unicode"/>
          <w:color w:val="1A1A1A"/>
          <w:kern w:val="0"/>
          <w:szCs w:val="21"/>
        </w:rPr>
        <w:t>如何避免缓存</w:t>
      </w:r>
      <w:r w:rsidRPr="00F46A8A">
        <w:rPr>
          <w:rFonts w:ascii="Lucida Sans Unicode" w:eastAsia="宋体" w:hAnsi="Lucida Sans Unicode" w:cs="Lucida Sans Unicode"/>
          <w:b/>
          <w:bCs/>
          <w:color w:val="1A1A1A"/>
          <w:kern w:val="0"/>
          <w:szCs w:val="21"/>
        </w:rPr>
        <w:t>击穿</w:t>
      </w:r>
      <w:r w:rsidRPr="00F46A8A">
        <w:rPr>
          <w:rFonts w:ascii="Lucida Sans Unicode" w:eastAsia="宋体" w:hAnsi="Lucida Sans Unicode" w:cs="Lucida Sans Unicode"/>
          <w:color w:val="1A1A1A"/>
          <w:kern w:val="0"/>
          <w:szCs w:val="21"/>
        </w:rPr>
        <w:t>的问题？</w:t>
      </w:r>
    </w:p>
    <w:p w:rsidR="00F46A8A" w:rsidRPr="00F46A8A" w:rsidRDefault="00F46A8A" w:rsidP="00FA61C5">
      <w:pPr>
        <w:widowControl/>
        <w:numPr>
          <w:ilvl w:val="1"/>
          <w:numId w:val="269"/>
        </w:numPr>
        <w:shd w:val="clear" w:color="auto" w:fill="FFFFFF"/>
        <w:ind w:left="450"/>
        <w:jc w:val="left"/>
        <w:rPr>
          <w:rFonts w:ascii="Lucida Sans Unicode" w:eastAsia="宋体" w:hAnsi="Lucida Sans Unicode" w:cs="Lucida Sans Unicode"/>
          <w:color w:val="1A1A1A"/>
          <w:kern w:val="0"/>
          <w:szCs w:val="21"/>
        </w:rPr>
      </w:pPr>
      <w:r w:rsidRPr="00F46A8A">
        <w:rPr>
          <w:rFonts w:ascii="Lucida Sans Unicode" w:eastAsia="宋体" w:hAnsi="Lucida Sans Unicode" w:cs="Lucida Sans Unicode"/>
          <w:color w:val="1A1A1A"/>
          <w:kern w:val="0"/>
          <w:szCs w:val="21"/>
        </w:rPr>
        <w:t>如果避免缓存</w:t>
      </w:r>
      <w:r w:rsidRPr="00F46A8A">
        <w:rPr>
          <w:rFonts w:ascii="Lucida Sans Unicode" w:eastAsia="宋体" w:hAnsi="Lucida Sans Unicode" w:cs="Lucida Sans Unicode"/>
          <w:b/>
          <w:bCs/>
          <w:color w:val="1A1A1A"/>
          <w:kern w:val="0"/>
          <w:szCs w:val="21"/>
        </w:rPr>
        <w:t>雪崩</w:t>
      </w:r>
      <w:r w:rsidRPr="00F46A8A">
        <w:rPr>
          <w:rFonts w:ascii="Lucida Sans Unicode" w:eastAsia="宋体" w:hAnsi="Lucida Sans Unicode" w:cs="Lucida Sans Unicode"/>
          <w:color w:val="1A1A1A"/>
          <w:kern w:val="0"/>
          <w:szCs w:val="21"/>
        </w:rPr>
        <w:t>的问题？</w:t>
      </w:r>
    </w:p>
    <w:p w:rsidR="00F46A8A" w:rsidRDefault="00F46A8A" w:rsidP="00F46A8A">
      <w:pPr>
        <w:pStyle w:val="2"/>
      </w:pPr>
      <w:r>
        <w:t>3.</w:t>
      </w:r>
      <w:r w:rsidRPr="00F46A8A">
        <w:rPr>
          <w:rFonts w:hint="eastAsia"/>
        </w:rPr>
        <w:t xml:space="preserve"> </w:t>
      </w:r>
      <w:r>
        <w:rPr>
          <w:rFonts w:hint="eastAsia"/>
        </w:rPr>
        <w:t>当查询缓存报错，怎么提高可用性？</w:t>
      </w:r>
    </w:p>
    <w:p w:rsidR="00F46A8A" w:rsidRDefault="00F46A8A" w:rsidP="00F46A8A">
      <w:r>
        <w:rPr>
          <w:rFonts w:hint="eastAsia"/>
        </w:rPr>
        <w:t>缓存可以极大的提高查询性能，但是缓存数据丢失和缓存不可用不能影响应用的正常工作。</w:t>
      </w:r>
    </w:p>
    <w:p w:rsidR="00F46A8A" w:rsidRDefault="00F46A8A" w:rsidP="00F46A8A"/>
    <w:p w:rsidR="00F46A8A" w:rsidRDefault="00F46A8A" w:rsidP="00F46A8A">
      <w:r>
        <w:rPr>
          <w:rFonts w:hint="eastAsia"/>
        </w:rPr>
        <w:t>因此，一般情况下，如果缓存出现异常，需要手动捕获这个异常，并且记录日志，并且从数据库查询数据返回给用户，而不应该导致业务不可用。</w:t>
      </w:r>
    </w:p>
    <w:p w:rsidR="00F46A8A" w:rsidRDefault="00F46A8A" w:rsidP="00F46A8A"/>
    <w:p w:rsidR="00F46A8A" w:rsidRDefault="00F46A8A" w:rsidP="00F46A8A">
      <w:r>
        <w:rPr>
          <w:rFonts w:hint="eastAsia"/>
        </w:rPr>
        <w:t>当然，这样做可能会带来缓存雪崩的问题</w:t>
      </w:r>
    </w:p>
    <w:p w:rsidR="00F46A8A" w:rsidRPr="00F46A8A" w:rsidRDefault="00F46A8A" w:rsidP="00F46A8A">
      <w:pPr>
        <w:pStyle w:val="2"/>
      </w:pPr>
      <w:r>
        <w:rPr>
          <w:rFonts w:hint="eastAsia"/>
        </w:rPr>
        <w:t>4</w:t>
      </w:r>
      <w:r>
        <w:t>.</w:t>
      </w:r>
      <w:r w:rsidRPr="00F46A8A">
        <w:t xml:space="preserve"> </w:t>
      </w:r>
      <w:r>
        <w:t>如果避免缓存”穿透”的问题？</w:t>
      </w:r>
    </w:p>
    <w:p w:rsidR="00F46A8A" w:rsidRDefault="00F46A8A" w:rsidP="00F46A8A">
      <w:pPr>
        <w:pStyle w:val="3"/>
      </w:pPr>
      <w:r>
        <w:rPr>
          <w:rStyle w:val="a4"/>
          <w:rFonts w:ascii="Lucida Sans Unicode" w:hAnsi="Lucida Sans Unicode" w:cs="Lucida Sans Unicode"/>
          <w:color w:val="1A1A1A"/>
        </w:rPr>
        <w:t>缓存穿透</w:t>
      </w:r>
    </w:p>
    <w:p w:rsidR="00F46A8A" w:rsidRDefault="00F46A8A" w:rsidP="00F46A8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缓存穿透，是指查询一个一定</w:t>
      </w:r>
      <w:r>
        <w:rPr>
          <w:rStyle w:val="a4"/>
          <w:rFonts w:ascii="Lucida Sans Unicode" w:hAnsi="Lucida Sans Unicode" w:cs="Lucida Sans Unicode"/>
          <w:color w:val="1A1A1A"/>
        </w:rPr>
        <w:t>不存在</w:t>
      </w:r>
      <w:r>
        <w:rPr>
          <w:rFonts w:ascii="Lucida Sans Unicode" w:hAnsi="Lucida Sans Unicode" w:cs="Lucida Sans Unicode"/>
          <w:color w:val="1A1A1A"/>
        </w:rPr>
        <w:t>的数据，由于缓存是不命中时被动写，并且处于容错考虑，如果从</w:t>
      </w:r>
      <w:r>
        <w:rPr>
          <w:rFonts w:ascii="Lucida Sans Unicode" w:hAnsi="Lucida Sans Unicode" w:cs="Lucida Sans Unicode"/>
          <w:color w:val="1A1A1A"/>
        </w:rPr>
        <w:t xml:space="preserve"> DB </w:t>
      </w:r>
      <w:r>
        <w:rPr>
          <w:rFonts w:ascii="Lucida Sans Unicode" w:hAnsi="Lucida Sans Unicode" w:cs="Lucida Sans Unicode"/>
          <w:color w:val="1A1A1A"/>
        </w:rPr>
        <w:t>查不到数据则不写入缓存，这将导致这个不存在的数据每次请求都要到</w:t>
      </w:r>
      <w:r>
        <w:rPr>
          <w:rFonts w:ascii="Lucida Sans Unicode" w:hAnsi="Lucida Sans Unicode" w:cs="Lucida Sans Unicode"/>
          <w:color w:val="1A1A1A"/>
        </w:rPr>
        <w:t xml:space="preserve"> DB </w:t>
      </w:r>
      <w:r>
        <w:rPr>
          <w:rFonts w:ascii="Lucida Sans Unicode" w:hAnsi="Lucida Sans Unicode" w:cs="Lucida Sans Unicode"/>
          <w:color w:val="1A1A1A"/>
        </w:rPr>
        <w:t>去查询，失去了缓存的意义。</w:t>
      </w:r>
    </w:p>
    <w:p w:rsidR="00F46A8A" w:rsidRDefault="00F46A8A" w:rsidP="00F46A8A">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被动写：当从缓存中查不到数据时，然后从数据库查询到该数据，写入该数据到缓存中。</w:t>
      </w:r>
    </w:p>
    <w:p w:rsidR="00F46A8A" w:rsidRDefault="00F46A8A" w:rsidP="00F46A8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在流量大时，可能</w:t>
      </w:r>
      <w:r>
        <w:rPr>
          <w:rFonts w:ascii="Lucida Sans Unicode" w:hAnsi="Lucida Sans Unicode" w:cs="Lucida Sans Unicode"/>
          <w:color w:val="1A1A1A"/>
        </w:rPr>
        <w:t xml:space="preserve"> DB </w:t>
      </w:r>
      <w:r>
        <w:rPr>
          <w:rFonts w:ascii="Lucida Sans Unicode" w:hAnsi="Lucida Sans Unicode" w:cs="Lucida Sans Unicode"/>
          <w:color w:val="1A1A1A"/>
        </w:rPr>
        <w:t>就挂掉了，要是有人利用不存在的</w:t>
      </w:r>
      <w:r>
        <w:rPr>
          <w:rFonts w:ascii="Lucida Sans Unicode" w:hAnsi="Lucida Sans Unicode" w:cs="Lucida Sans Unicode"/>
          <w:color w:val="1A1A1A"/>
        </w:rPr>
        <w:t xml:space="preserve"> key </w:t>
      </w:r>
      <w:r>
        <w:rPr>
          <w:rFonts w:ascii="Lucida Sans Unicode" w:hAnsi="Lucida Sans Unicode" w:cs="Lucida Sans Unicode"/>
          <w:color w:val="1A1A1A"/>
        </w:rPr>
        <w:t>频繁攻击我们的应用，这就是漏洞。如下图：</w:t>
      </w:r>
    </w:p>
    <w:p w:rsidR="00F46A8A" w:rsidRDefault="00F46A8A" w:rsidP="00F46A8A">
      <w:pPr>
        <w:pStyle w:val="a3"/>
        <w:shd w:val="clear" w:color="auto" w:fill="FFFFFF"/>
        <w:spacing w:before="150" w:beforeAutospacing="0" w:after="420" w:afterAutospacing="0"/>
        <w:rPr>
          <w:rFonts w:ascii="Lucida Sans Unicode" w:hAnsi="Lucida Sans Unicode" w:cs="Lucida Sans Unicode"/>
          <w:color w:val="1A1A1A"/>
        </w:rPr>
      </w:pPr>
      <w:r>
        <w:rPr>
          <w:noProof/>
        </w:rPr>
        <w:drawing>
          <wp:inline distT="0" distB="0" distL="0" distR="0" wp14:anchorId="193F4256" wp14:editId="54441B65">
            <wp:extent cx="5274310" cy="328041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280410"/>
                    </a:xfrm>
                    <a:prstGeom prst="rect">
                      <a:avLst/>
                    </a:prstGeom>
                  </pic:spPr>
                </pic:pic>
              </a:graphicData>
            </a:graphic>
          </wp:inline>
        </w:drawing>
      </w:r>
    </w:p>
    <w:p w:rsidR="00F46A8A" w:rsidRDefault="00F46A8A" w:rsidP="00FA61C5">
      <w:pPr>
        <w:widowControl/>
        <w:numPr>
          <w:ilvl w:val="0"/>
          <w:numId w:val="27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MySQL </w:t>
      </w:r>
      <w:r>
        <w:rPr>
          <w:rFonts w:ascii="Lucida Sans Unicode" w:hAnsi="Lucida Sans Unicode" w:cs="Lucida Sans Unicode"/>
          <w:color w:val="1A1A1A"/>
          <w:szCs w:val="21"/>
        </w:rPr>
        <w:t>的性能是远不如</w:t>
      </w:r>
      <w:r>
        <w:rPr>
          <w:rFonts w:ascii="Lucida Sans Unicode" w:hAnsi="Lucida Sans Unicode" w:cs="Lucida Sans Unicode"/>
          <w:color w:val="1A1A1A"/>
          <w:szCs w:val="21"/>
        </w:rPr>
        <w:t xml:space="preserve"> Redis </w:t>
      </w:r>
      <w:r>
        <w:rPr>
          <w:rFonts w:ascii="Lucida Sans Unicode" w:hAnsi="Lucida Sans Unicode" w:cs="Lucida Sans Unicode"/>
          <w:color w:val="1A1A1A"/>
          <w:szCs w:val="21"/>
        </w:rPr>
        <w:t>的，如果大量的请求直接打到</w:t>
      </w:r>
      <w:r>
        <w:rPr>
          <w:rFonts w:ascii="Lucida Sans Unicode" w:hAnsi="Lucida Sans Unicode" w:cs="Lucida Sans Unicode"/>
          <w:color w:val="1A1A1A"/>
          <w:szCs w:val="21"/>
        </w:rPr>
        <w:t xml:space="preserve"> MySQL </w:t>
      </w:r>
      <w:r>
        <w:rPr>
          <w:rFonts w:ascii="Lucida Sans Unicode" w:hAnsi="Lucida Sans Unicode" w:cs="Lucida Sans Unicode"/>
          <w:color w:val="1A1A1A"/>
          <w:szCs w:val="21"/>
        </w:rPr>
        <w:t>，则会直接打挂</w:t>
      </w:r>
      <w:r>
        <w:rPr>
          <w:rFonts w:ascii="Lucida Sans Unicode" w:hAnsi="Lucida Sans Unicode" w:cs="Lucida Sans Unicode"/>
          <w:color w:val="1A1A1A"/>
          <w:szCs w:val="21"/>
        </w:rPr>
        <w:t xml:space="preserve"> MySQL </w:t>
      </w:r>
      <w:r>
        <w:rPr>
          <w:rFonts w:ascii="Lucida Sans Unicode" w:hAnsi="Lucida Sans Unicode" w:cs="Lucida Sans Unicode"/>
          <w:color w:val="1A1A1A"/>
          <w:szCs w:val="21"/>
        </w:rPr>
        <w:t>。</w:t>
      </w:r>
    </w:p>
    <w:p w:rsidR="00F46A8A" w:rsidRDefault="00F46A8A" w:rsidP="00FA61C5">
      <w:pPr>
        <w:widowControl/>
        <w:numPr>
          <w:ilvl w:val="0"/>
          <w:numId w:val="27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当然，缓存穿透不一定是攻击，也可能是我们自己程序写的问题，疯狂读取不存在的数据，又或者</w:t>
      </w:r>
      <w:r>
        <w:rPr>
          <w:rFonts w:ascii="Lucida Sans Unicode" w:hAnsi="Lucida Sans Unicode" w:cs="Lucida Sans Unicode"/>
          <w:color w:val="1A1A1A"/>
          <w:szCs w:val="21"/>
        </w:rPr>
        <w:t>“</w:t>
      </w:r>
      <w:r>
        <w:rPr>
          <w:rFonts w:ascii="Lucida Sans Unicode" w:hAnsi="Lucida Sans Unicode" w:cs="Lucida Sans Unicode"/>
          <w:color w:val="1A1A1A"/>
          <w:szCs w:val="21"/>
        </w:rPr>
        <w:t>无脑</w:t>
      </w:r>
      <w:r>
        <w:rPr>
          <w:rFonts w:ascii="Lucida Sans Unicode" w:hAnsi="Lucida Sans Unicode" w:cs="Lucida Sans Unicode"/>
          <w:color w:val="1A1A1A"/>
          <w:szCs w:val="21"/>
        </w:rPr>
        <w:t>”</w:t>
      </w:r>
      <w:r>
        <w:rPr>
          <w:rFonts w:ascii="Lucida Sans Unicode" w:hAnsi="Lucida Sans Unicode" w:cs="Lucida Sans Unicode"/>
          <w:color w:val="1A1A1A"/>
          <w:szCs w:val="21"/>
        </w:rPr>
        <w:t>的爬虫，顺序爬取数据。</w:t>
      </w:r>
    </w:p>
    <w:p w:rsidR="00F46A8A" w:rsidRDefault="00F46A8A" w:rsidP="00FA61C5">
      <w:pPr>
        <w:widowControl/>
        <w:numPr>
          <w:ilvl w:val="0"/>
          <w:numId w:val="27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另外，一定要注意，</w:t>
      </w:r>
      <w:r>
        <w:rPr>
          <w:rStyle w:val="a4"/>
          <w:rFonts w:ascii="Lucida Sans Unicode" w:hAnsi="Lucida Sans Unicode" w:cs="Lucida Sans Unicode"/>
          <w:color w:val="1A1A1A"/>
          <w:szCs w:val="21"/>
        </w:rPr>
        <w:t>缓存穿透</w:t>
      </w:r>
      <w:r>
        <w:rPr>
          <w:rFonts w:ascii="Lucida Sans Unicode" w:hAnsi="Lucida Sans Unicode" w:cs="Lucida Sans Unicode"/>
          <w:color w:val="1A1A1A"/>
          <w:szCs w:val="21"/>
        </w:rPr>
        <w:t>，指的是查询一个</w:t>
      </w:r>
      <w:r>
        <w:rPr>
          <w:rStyle w:val="a4"/>
          <w:rFonts w:ascii="Lucida Sans Unicode" w:hAnsi="Lucida Sans Unicode" w:cs="Lucida Sans Unicode"/>
          <w:color w:val="1A1A1A"/>
          <w:szCs w:val="21"/>
        </w:rPr>
        <w:t>不存在</w:t>
      </w:r>
      <w:r>
        <w:rPr>
          <w:rFonts w:ascii="Lucida Sans Unicode" w:hAnsi="Lucida Sans Unicode" w:cs="Lucida Sans Unicode"/>
          <w:color w:val="1A1A1A"/>
          <w:szCs w:val="21"/>
        </w:rPr>
        <w:t>的数据，很容器和我们要讲到的</w:t>
      </w:r>
      <w:r>
        <w:rPr>
          <w:rStyle w:val="a4"/>
          <w:rFonts w:ascii="Lucida Sans Unicode" w:hAnsi="Lucida Sans Unicode" w:cs="Lucida Sans Unicode"/>
          <w:color w:val="1A1A1A"/>
          <w:szCs w:val="21"/>
        </w:rPr>
        <w:t>缓存击穿</w:t>
      </w:r>
      <w:r>
        <w:rPr>
          <w:rFonts w:ascii="Lucida Sans Unicode" w:hAnsi="Lucida Sans Unicode" w:cs="Lucida Sans Unicode"/>
          <w:color w:val="1A1A1A"/>
          <w:szCs w:val="21"/>
        </w:rPr>
        <w:t>搞混淆。</w:t>
      </w:r>
    </w:p>
    <w:p w:rsidR="00A519F7" w:rsidRPr="00A519F7" w:rsidRDefault="00A519F7" w:rsidP="00A519F7">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A519F7">
        <w:rPr>
          <w:rFonts w:ascii="Lucida Sans Unicode" w:eastAsia="宋体" w:hAnsi="Lucida Sans Unicode" w:cs="Lucida Sans Unicode"/>
          <w:color w:val="1A1A1A"/>
          <w:kern w:val="0"/>
          <w:sz w:val="24"/>
          <w:szCs w:val="24"/>
        </w:rPr>
        <w:t> </w:t>
      </w:r>
      <w:r w:rsidRPr="00A519F7">
        <w:rPr>
          <w:rFonts w:ascii="Lucida Sans Unicode" w:eastAsia="宋体" w:hAnsi="Lucida Sans Unicode" w:cs="Lucida Sans Unicode"/>
          <w:b/>
          <w:bCs/>
          <w:color w:val="1A1A1A"/>
          <w:kern w:val="0"/>
          <w:sz w:val="24"/>
          <w:szCs w:val="24"/>
        </w:rPr>
        <w:t>如何解决</w:t>
      </w:r>
    </w:p>
    <w:p w:rsidR="00A519F7" w:rsidRPr="00A519F7" w:rsidRDefault="00A519F7" w:rsidP="00A519F7">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A519F7">
        <w:rPr>
          <w:rFonts w:ascii="Lucida Sans Unicode" w:eastAsia="宋体" w:hAnsi="Lucida Sans Unicode" w:cs="Lucida Sans Unicode"/>
          <w:color w:val="1A1A1A"/>
          <w:kern w:val="0"/>
          <w:sz w:val="24"/>
          <w:szCs w:val="24"/>
        </w:rPr>
        <w:t>有两种方案可以解决：</w:t>
      </w:r>
    </w:p>
    <w:p w:rsidR="00A519F7" w:rsidRPr="00A519F7" w:rsidRDefault="00A519F7" w:rsidP="00A519F7">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A519F7">
        <w:rPr>
          <w:rFonts w:ascii="Lucida Sans Unicode" w:eastAsia="宋体" w:hAnsi="Lucida Sans Unicode" w:cs="Lucida Sans Unicode"/>
          <w:color w:val="1A1A1A"/>
          <w:kern w:val="0"/>
          <w:sz w:val="24"/>
          <w:szCs w:val="24"/>
        </w:rPr>
        <w:t>1</w:t>
      </w:r>
      <w:r w:rsidRPr="00A519F7">
        <w:rPr>
          <w:rFonts w:ascii="Lucida Sans Unicode" w:eastAsia="宋体" w:hAnsi="Lucida Sans Unicode" w:cs="Lucida Sans Unicode"/>
          <w:color w:val="1A1A1A"/>
          <w:kern w:val="0"/>
          <w:sz w:val="24"/>
          <w:szCs w:val="24"/>
        </w:rPr>
        <w:t>）方案一，缓存空对象。</w:t>
      </w:r>
    </w:p>
    <w:p w:rsidR="00A519F7" w:rsidRPr="00A519F7" w:rsidRDefault="00A519F7" w:rsidP="00A519F7">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A519F7">
        <w:rPr>
          <w:rFonts w:ascii="Lucida Sans Unicode" w:eastAsia="宋体" w:hAnsi="Lucida Sans Unicode" w:cs="Lucida Sans Unicode"/>
          <w:color w:val="1A1A1A"/>
          <w:kern w:val="0"/>
          <w:sz w:val="24"/>
          <w:szCs w:val="24"/>
        </w:rPr>
        <w:t>当从</w:t>
      </w:r>
      <w:r w:rsidRPr="00A519F7">
        <w:rPr>
          <w:rFonts w:ascii="Lucida Sans Unicode" w:eastAsia="宋体" w:hAnsi="Lucida Sans Unicode" w:cs="Lucida Sans Unicode"/>
          <w:color w:val="1A1A1A"/>
          <w:kern w:val="0"/>
          <w:sz w:val="24"/>
          <w:szCs w:val="24"/>
        </w:rPr>
        <w:t xml:space="preserve"> DB </w:t>
      </w:r>
      <w:r w:rsidRPr="00A519F7">
        <w:rPr>
          <w:rFonts w:ascii="Lucida Sans Unicode" w:eastAsia="宋体" w:hAnsi="Lucida Sans Unicode" w:cs="Lucida Sans Unicode"/>
          <w:color w:val="1A1A1A"/>
          <w:kern w:val="0"/>
          <w:sz w:val="24"/>
          <w:szCs w:val="24"/>
        </w:rPr>
        <w:t>查询数据为空，我们仍然将这个空结果进行缓存，具体的值需要使用</w:t>
      </w:r>
      <w:r w:rsidRPr="00A519F7">
        <w:rPr>
          <w:rFonts w:ascii="Lucida Sans Unicode" w:eastAsia="宋体" w:hAnsi="Lucida Sans Unicode" w:cs="Lucida Sans Unicode"/>
          <w:b/>
          <w:bCs/>
          <w:color w:val="1A1A1A"/>
          <w:kern w:val="0"/>
          <w:sz w:val="24"/>
          <w:szCs w:val="24"/>
        </w:rPr>
        <w:t>特殊的标识</w:t>
      </w:r>
      <w:r w:rsidRPr="00A519F7">
        <w:rPr>
          <w:rFonts w:ascii="Lucida Sans Unicode" w:eastAsia="宋体" w:hAnsi="Lucida Sans Unicode" w:cs="Lucida Sans Unicode"/>
          <w:color w:val="1A1A1A"/>
          <w:kern w:val="0"/>
          <w:sz w:val="24"/>
          <w:szCs w:val="24"/>
        </w:rPr>
        <w:t>，能和真正缓存的数据区分开。另外，需要设置较短的过期时间，一般建议不要超过</w:t>
      </w:r>
      <w:r w:rsidRPr="00A519F7">
        <w:rPr>
          <w:rFonts w:ascii="Lucida Sans Unicode" w:eastAsia="宋体" w:hAnsi="Lucida Sans Unicode" w:cs="Lucida Sans Unicode"/>
          <w:color w:val="1A1A1A"/>
          <w:kern w:val="0"/>
          <w:sz w:val="24"/>
          <w:szCs w:val="24"/>
        </w:rPr>
        <w:t xml:space="preserve"> 5 </w:t>
      </w:r>
      <w:r w:rsidRPr="00A519F7">
        <w:rPr>
          <w:rFonts w:ascii="Lucida Sans Unicode" w:eastAsia="宋体" w:hAnsi="Lucida Sans Unicode" w:cs="Lucida Sans Unicode"/>
          <w:color w:val="1A1A1A"/>
          <w:kern w:val="0"/>
          <w:sz w:val="24"/>
          <w:szCs w:val="24"/>
        </w:rPr>
        <w:t>分钟。</w:t>
      </w:r>
    </w:p>
    <w:p w:rsidR="00A519F7" w:rsidRPr="00A519F7" w:rsidRDefault="00A519F7" w:rsidP="00A519F7">
      <w:pPr>
        <w:widowControl/>
        <w:shd w:val="clear" w:color="auto" w:fill="F6F6F6"/>
        <w:jc w:val="left"/>
        <w:rPr>
          <w:rFonts w:ascii="Lucida Sans Unicode" w:eastAsia="宋体" w:hAnsi="Lucida Sans Unicode" w:cs="Lucida Sans Unicode"/>
          <w:color w:val="1A1A1A"/>
          <w:kern w:val="0"/>
          <w:sz w:val="24"/>
          <w:szCs w:val="24"/>
        </w:rPr>
      </w:pPr>
      <w:r w:rsidRPr="00A519F7">
        <w:rPr>
          <w:rFonts w:ascii="Lucida Sans Unicode" w:eastAsia="宋体" w:hAnsi="Lucida Sans Unicode" w:cs="Lucida Sans Unicode"/>
          <w:color w:val="1A1A1A"/>
          <w:kern w:val="0"/>
          <w:sz w:val="24"/>
          <w:szCs w:val="24"/>
        </w:rPr>
        <w:t>为什么要较短的过期时间？因为缓存久没有意义，也浪费缓存的内存。</w:t>
      </w:r>
    </w:p>
    <w:p w:rsidR="00A519F7" w:rsidRPr="00A519F7" w:rsidRDefault="00A519F7" w:rsidP="00A519F7">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A519F7">
        <w:rPr>
          <w:rFonts w:ascii="Lucida Sans Unicode" w:eastAsia="宋体" w:hAnsi="Lucida Sans Unicode" w:cs="Lucida Sans Unicode"/>
          <w:color w:val="1A1A1A"/>
          <w:kern w:val="0"/>
          <w:sz w:val="24"/>
          <w:szCs w:val="24"/>
        </w:rPr>
        <w:t>2</w:t>
      </w:r>
      <w:r w:rsidRPr="00A519F7">
        <w:rPr>
          <w:rFonts w:ascii="Lucida Sans Unicode" w:eastAsia="宋体" w:hAnsi="Lucida Sans Unicode" w:cs="Lucida Sans Unicode"/>
          <w:color w:val="1A1A1A"/>
          <w:kern w:val="0"/>
          <w:sz w:val="24"/>
          <w:szCs w:val="24"/>
        </w:rPr>
        <w:t>）方案二，</w:t>
      </w:r>
      <w:r w:rsidRPr="00A519F7">
        <w:rPr>
          <w:rFonts w:ascii="Lucida Sans Unicode" w:eastAsia="宋体" w:hAnsi="Lucida Sans Unicode" w:cs="Lucida Sans Unicode"/>
          <w:color w:val="1A1A1A"/>
          <w:kern w:val="0"/>
          <w:sz w:val="24"/>
          <w:szCs w:val="24"/>
        </w:rPr>
        <w:t xml:space="preserve">BloomFilter </w:t>
      </w:r>
      <w:r w:rsidRPr="00A519F7">
        <w:rPr>
          <w:rFonts w:ascii="Lucida Sans Unicode" w:eastAsia="宋体" w:hAnsi="Lucida Sans Unicode" w:cs="Lucida Sans Unicode"/>
          <w:color w:val="1A1A1A"/>
          <w:kern w:val="0"/>
          <w:sz w:val="24"/>
          <w:szCs w:val="24"/>
        </w:rPr>
        <w:t>布隆过滤器。</w:t>
      </w:r>
    </w:p>
    <w:p w:rsidR="00A519F7" w:rsidRPr="00A519F7" w:rsidRDefault="00A519F7" w:rsidP="00A519F7">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A519F7">
        <w:rPr>
          <w:rFonts w:ascii="Lucida Sans Unicode" w:eastAsia="宋体" w:hAnsi="Lucida Sans Unicode" w:cs="Lucida Sans Unicode"/>
          <w:color w:val="1A1A1A"/>
          <w:kern w:val="0"/>
          <w:sz w:val="24"/>
          <w:szCs w:val="24"/>
        </w:rPr>
        <w:t>在缓存服务的基础上，构建</w:t>
      </w:r>
      <w:r w:rsidRPr="00A519F7">
        <w:rPr>
          <w:rFonts w:ascii="Lucida Sans Unicode" w:eastAsia="宋体" w:hAnsi="Lucida Sans Unicode" w:cs="Lucida Sans Unicode"/>
          <w:color w:val="1A1A1A"/>
          <w:kern w:val="0"/>
          <w:sz w:val="24"/>
          <w:szCs w:val="24"/>
        </w:rPr>
        <w:t xml:space="preserve"> BloomFilter </w:t>
      </w:r>
      <w:r w:rsidRPr="00A519F7">
        <w:rPr>
          <w:rFonts w:ascii="Lucida Sans Unicode" w:eastAsia="宋体" w:hAnsi="Lucida Sans Unicode" w:cs="Lucida Sans Unicode"/>
          <w:color w:val="1A1A1A"/>
          <w:kern w:val="0"/>
          <w:sz w:val="24"/>
          <w:szCs w:val="24"/>
        </w:rPr>
        <w:t>数据结构，在</w:t>
      </w:r>
      <w:r w:rsidRPr="00A519F7">
        <w:rPr>
          <w:rFonts w:ascii="Lucida Sans Unicode" w:eastAsia="宋体" w:hAnsi="Lucida Sans Unicode" w:cs="Lucida Sans Unicode"/>
          <w:color w:val="1A1A1A"/>
          <w:kern w:val="0"/>
          <w:sz w:val="24"/>
          <w:szCs w:val="24"/>
        </w:rPr>
        <w:t xml:space="preserve"> BloomFilter </w:t>
      </w:r>
      <w:r w:rsidRPr="00A519F7">
        <w:rPr>
          <w:rFonts w:ascii="Lucida Sans Unicode" w:eastAsia="宋体" w:hAnsi="Lucida Sans Unicode" w:cs="Lucida Sans Unicode"/>
          <w:color w:val="1A1A1A"/>
          <w:kern w:val="0"/>
          <w:sz w:val="24"/>
          <w:szCs w:val="24"/>
        </w:rPr>
        <w:t>中存储对应的</w:t>
      </w:r>
      <w:r w:rsidRPr="00A519F7">
        <w:rPr>
          <w:rFonts w:ascii="Lucida Sans Unicode" w:eastAsia="宋体" w:hAnsi="Lucida Sans Unicode" w:cs="Lucida Sans Unicode"/>
          <w:color w:val="1A1A1A"/>
          <w:kern w:val="0"/>
          <w:sz w:val="24"/>
          <w:szCs w:val="24"/>
        </w:rPr>
        <w:t xml:space="preserve"> KEY </w:t>
      </w:r>
      <w:r w:rsidRPr="00A519F7">
        <w:rPr>
          <w:rFonts w:ascii="Lucida Sans Unicode" w:eastAsia="宋体" w:hAnsi="Lucida Sans Unicode" w:cs="Lucida Sans Unicode"/>
          <w:color w:val="1A1A1A"/>
          <w:kern w:val="0"/>
          <w:sz w:val="24"/>
          <w:szCs w:val="24"/>
        </w:rPr>
        <w:t>是否存在，如果存在，说明该</w:t>
      </w:r>
      <w:r w:rsidRPr="00A519F7">
        <w:rPr>
          <w:rFonts w:ascii="Lucida Sans Unicode" w:eastAsia="宋体" w:hAnsi="Lucida Sans Unicode" w:cs="Lucida Sans Unicode"/>
          <w:color w:val="1A1A1A"/>
          <w:kern w:val="0"/>
          <w:sz w:val="24"/>
          <w:szCs w:val="24"/>
        </w:rPr>
        <w:t xml:space="preserve"> KEY </w:t>
      </w:r>
      <w:r w:rsidRPr="00A519F7">
        <w:rPr>
          <w:rFonts w:ascii="Lucida Sans Unicode" w:eastAsia="宋体" w:hAnsi="Lucida Sans Unicode" w:cs="Lucida Sans Unicode"/>
          <w:color w:val="1A1A1A"/>
          <w:kern w:val="0"/>
          <w:sz w:val="24"/>
          <w:szCs w:val="24"/>
        </w:rPr>
        <w:t>对应的值</w:t>
      </w:r>
      <w:r w:rsidRPr="00A519F7">
        <w:rPr>
          <w:rFonts w:ascii="Lucida Sans Unicode" w:eastAsia="宋体" w:hAnsi="Lucida Sans Unicode" w:cs="Lucida Sans Unicode"/>
          <w:b/>
          <w:bCs/>
          <w:color w:val="1A1A1A"/>
          <w:kern w:val="0"/>
          <w:sz w:val="24"/>
          <w:szCs w:val="24"/>
        </w:rPr>
        <w:t>不为空</w:t>
      </w:r>
      <w:r w:rsidRPr="00A519F7">
        <w:rPr>
          <w:rFonts w:ascii="Lucida Sans Unicode" w:eastAsia="宋体" w:hAnsi="Lucida Sans Unicode" w:cs="Lucida Sans Unicode"/>
          <w:color w:val="1A1A1A"/>
          <w:kern w:val="0"/>
          <w:sz w:val="24"/>
          <w:szCs w:val="24"/>
        </w:rPr>
        <w:t>。那么整个逻辑的如下：</w:t>
      </w:r>
    </w:p>
    <w:p w:rsidR="00A519F7" w:rsidRPr="00A519F7" w:rsidRDefault="00A519F7" w:rsidP="00FA61C5">
      <w:pPr>
        <w:widowControl/>
        <w:numPr>
          <w:ilvl w:val="0"/>
          <w:numId w:val="271"/>
        </w:numPr>
        <w:shd w:val="clear" w:color="auto" w:fill="FFFFFF"/>
        <w:ind w:left="0"/>
        <w:jc w:val="left"/>
        <w:rPr>
          <w:rFonts w:ascii="Lucida Sans Unicode" w:eastAsia="宋体" w:hAnsi="Lucida Sans Unicode" w:cs="Lucida Sans Unicode"/>
          <w:color w:val="1A1A1A"/>
          <w:kern w:val="0"/>
          <w:szCs w:val="21"/>
        </w:rPr>
      </w:pPr>
      <w:r w:rsidRPr="00A519F7">
        <w:rPr>
          <w:rFonts w:ascii="Lucida Sans Unicode" w:eastAsia="宋体" w:hAnsi="Lucida Sans Unicode" w:cs="Lucida Sans Unicode"/>
          <w:color w:val="1A1A1A"/>
          <w:kern w:val="0"/>
          <w:szCs w:val="21"/>
        </w:rPr>
        <w:t>1</w:t>
      </w:r>
      <w:r w:rsidRPr="00A519F7">
        <w:rPr>
          <w:rFonts w:ascii="Lucida Sans Unicode" w:eastAsia="宋体" w:hAnsi="Lucida Sans Unicode" w:cs="Lucida Sans Unicode"/>
          <w:color w:val="1A1A1A"/>
          <w:kern w:val="0"/>
          <w:szCs w:val="21"/>
        </w:rPr>
        <w:t>、根据</w:t>
      </w:r>
      <w:r w:rsidRPr="00A519F7">
        <w:rPr>
          <w:rFonts w:ascii="Lucida Sans Unicode" w:eastAsia="宋体" w:hAnsi="Lucida Sans Unicode" w:cs="Lucida Sans Unicode"/>
          <w:color w:val="1A1A1A"/>
          <w:kern w:val="0"/>
          <w:szCs w:val="21"/>
        </w:rPr>
        <w:t xml:space="preserve"> KEY </w:t>
      </w:r>
      <w:r w:rsidRPr="00A519F7">
        <w:rPr>
          <w:rFonts w:ascii="Lucida Sans Unicode" w:eastAsia="宋体" w:hAnsi="Lucida Sans Unicode" w:cs="Lucida Sans Unicode"/>
          <w:color w:val="1A1A1A"/>
          <w:kern w:val="0"/>
          <w:szCs w:val="21"/>
        </w:rPr>
        <w:t>查询【</w:t>
      </w:r>
      <w:r w:rsidRPr="00A519F7">
        <w:rPr>
          <w:rFonts w:ascii="Lucida Sans Unicode" w:eastAsia="宋体" w:hAnsi="Lucida Sans Unicode" w:cs="Lucida Sans Unicode"/>
          <w:color w:val="1A1A1A"/>
          <w:kern w:val="0"/>
          <w:szCs w:val="21"/>
        </w:rPr>
        <w:t xml:space="preserve">BloomFilter </w:t>
      </w:r>
      <w:r w:rsidRPr="00A519F7">
        <w:rPr>
          <w:rFonts w:ascii="Lucida Sans Unicode" w:eastAsia="宋体" w:hAnsi="Lucida Sans Unicode" w:cs="Lucida Sans Unicode"/>
          <w:color w:val="1A1A1A"/>
          <w:kern w:val="0"/>
          <w:szCs w:val="21"/>
        </w:rPr>
        <w:t>缓存】。如果不存在对应的值，直接返回；如果存在，继续向下执行。【后续的流程，就是标准的流程】</w:t>
      </w:r>
    </w:p>
    <w:p w:rsidR="00A519F7" w:rsidRPr="00A519F7" w:rsidRDefault="00A519F7" w:rsidP="00FA61C5">
      <w:pPr>
        <w:widowControl/>
        <w:numPr>
          <w:ilvl w:val="0"/>
          <w:numId w:val="271"/>
        </w:numPr>
        <w:shd w:val="clear" w:color="auto" w:fill="FFFFFF"/>
        <w:ind w:left="0"/>
        <w:jc w:val="left"/>
        <w:rPr>
          <w:rFonts w:ascii="Lucida Sans Unicode" w:eastAsia="宋体" w:hAnsi="Lucida Sans Unicode" w:cs="Lucida Sans Unicode"/>
          <w:color w:val="1A1A1A"/>
          <w:kern w:val="0"/>
          <w:szCs w:val="21"/>
        </w:rPr>
      </w:pPr>
      <w:r w:rsidRPr="00A519F7">
        <w:rPr>
          <w:rFonts w:ascii="Lucida Sans Unicode" w:eastAsia="宋体" w:hAnsi="Lucida Sans Unicode" w:cs="Lucida Sans Unicode"/>
          <w:color w:val="1A1A1A"/>
          <w:kern w:val="0"/>
          <w:szCs w:val="21"/>
        </w:rPr>
        <w:t>2</w:t>
      </w:r>
      <w:r w:rsidRPr="00A519F7">
        <w:rPr>
          <w:rFonts w:ascii="Lucida Sans Unicode" w:eastAsia="宋体" w:hAnsi="Lucida Sans Unicode" w:cs="Lucida Sans Unicode"/>
          <w:color w:val="1A1A1A"/>
          <w:kern w:val="0"/>
          <w:szCs w:val="21"/>
        </w:rPr>
        <w:t>、根据</w:t>
      </w:r>
      <w:r w:rsidRPr="00A519F7">
        <w:rPr>
          <w:rFonts w:ascii="Lucida Sans Unicode" w:eastAsia="宋体" w:hAnsi="Lucida Sans Unicode" w:cs="Lucida Sans Unicode"/>
          <w:color w:val="1A1A1A"/>
          <w:kern w:val="0"/>
          <w:szCs w:val="21"/>
        </w:rPr>
        <w:t xml:space="preserve"> KEY </w:t>
      </w:r>
      <w:r w:rsidRPr="00A519F7">
        <w:rPr>
          <w:rFonts w:ascii="Lucida Sans Unicode" w:eastAsia="宋体" w:hAnsi="Lucida Sans Unicode" w:cs="Lucida Sans Unicode"/>
          <w:color w:val="1A1A1A"/>
          <w:kern w:val="0"/>
          <w:szCs w:val="21"/>
        </w:rPr>
        <w:t>查询在【数据缓存】的值。如果存在值，直接返回；如果不存在值，继续向下执行。</w:t>
      </w:r>
    </w:p>
    <w:p w:rsidR="00A519F7" w:rsidRPr="00A519F7" w:rsidRDefault="00A519F7" w:rsidP="00FA61C5">
      <w:pPr>
        <w:widowControl/>
        <w:numPr>
          <w:ilvl w:val="0"/>
          <w:numId w:val="271"/>
        </w:numPr>
        <w:shd w:val="clear" w:color="auto" w:fill="FFFFFF"/>
        <w:ind w:left="0"/>
        <w:jc w:val="left"/>
        <w:rPr>
          <w:rFonts w:ascii="Lucida Sans Unicode" w:eastAsia="宋体" w:hAnsi="Lucida Sans Unicode" w:cs="Lucida Sans Unicode"/>
          <w:color w:val="1A1A1A"/>
          <w:kern w:val="0"/>
          <w:szCs w:val="21"/>
        </w:rPr>
      </w:pPr>
      <w:r w:rsidRPr="00A519F7">
        <w:rPr>
          <w:rFonts w:ascii="Lucida Sans Unicode" w:eastAsia="宋体" w:hAnsi="Lucida Sans Unicode" w:cs="Lucida Sans Unicode"/>
          <w:color w:val="1A1A1A"/>
          <w:kern w:val="0"/>
          <w:szCs w:val="21"/>
        </w:rPr>
        <w:t>3</w:t>
      </w:r>
      <w:r w:rsidRPr="00A519F7">
        <w:rPr>
          <w:rFonts w:ascii="Lucida Sans Unicode" w:eastAsia="宋体" w:hAnsi="Lucida Sans Unicode" w:cs="Lucida Sans Unicode"/>
          <w:color w:val="1A1A1A"/>
          <w:kern w:val="0"/>
          <w:szCs w:val="21"/>
        </w:rPr>
        <w:t>、查询</w:t>
      </w:r>
      <w:r w:rsidRPr="00A519F7">
        <w:rPr>
          <w:rFonts w:ascii="Lucida Sans Unicode" w:eastAsia="宋体" w:hAnsi="Lucida Sans Unicode" w:cs="Lucida Sans Unicode"/>
          <w:color w:val="1A1A1A"/>
          <w:kern w:val="0"/>
          <w:szCs w:val="21"/>
        </w:rPr>
        <w:t xml:space="preserve"> DB </w:t>
      </w:r>
      <w:r w:rsidRPr="00A519F7">
        <w:rPr>
          <w:rFonts w:ascii="Lucida Sans Unicode" w:eastAsia="宋体" w:hAnsi="Lucida Sans Unicode" w:cs="Lucida Sans Unicode"/>
          <w:color w:val="1A1A1A"/>
          <w:kern w:val="0"/>
          <w:szCs w:val="21"/>
        </w:rPr>
        <w:t>对应的值，如果存在，则更新到缓存，并返回该值。</w:t>
      </w:r>
    </w:p>
    <w:p w:rsidR="00A519F7" w:rsidRPr="00A519F7" w:rsidRDefault="00A519F7" w:rsidP="00A519F7">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A519F7">
        <w:rPr>
          <w:rFonts w:ascii="Lucida Sans Unicode" w:eastAsia="宋体" w:hAnsi="Lucida Sans Unicode" w:cs="Lucida Sans Unicode"/>
          <w:color w:val="1A1A1A"/>
          <w:kern w:val="0"/>
          <w:sz w:val="24"/>
          <w:szCs w:val="24"/>
        </w:rPr>
        <w:t>可能有胖友不是很了解</w:t>
      </w:r>
      <w:r w:rsidRPr="00A519F7">
        <w:rPr>
          <w:rFonts w:ascii="Lucida Sans Unicode" w:eastAsia="宋体" w:hAnsi="Lucida Sans Unicode" w:cs="Lucida Sans Unicode"/>
          <w:color w:val="1A1A1A"/>
          <w:kern w:val="0"/>
          <w:sz w:val="24"/>
          <w:szCs w:val="24"/>
        </w:rPr>
        <w:t xml:space="preserve"> BloomFilter </w:t>
      </w:r>
      <w:r w:rsidRPr="00A519F7">
        <w:rPr>
          <w:rFonts w:ascii="Lucida Sans Unicode" w:eastAsia="宋体" w:hAnsi="Lucida Sans Unicode" w:cs="Lucida Sans Unicode"/>
          <w:color w:val="1A1A1A"/>
          <w:kern w:val="0"/>
          <w:sz w:val="24"/>
          <w:szCs w:val="24"/>
        </w:rPr>
        <w:t>布隆过滤器，会有疑惑，为什么</w:t>
      </w:r>
      <w:r w:rsidRPr="00A519F7">
        <w:rPr>
          <w:rFonts w:ascii="Lucida Sans Unicode" w:eastAsia="宋体" w:hAnsi="Lucida Sans Unicode" w:cs="Lucida Sans Unicode"/>
          <w:color w:val="1A1A1A"/>
          <w:kern w:val="0"/>
          <w:sz w:val="24"/>
          <w:szCs w:val="24"/>
        </w:rPr>
        <w:t xml:space="preserve"> BloomFilter </w:t>
      </w:r>
      <w:r w:rsidRPr="00A519F7">
        <w:rPr>
          <w:rFonts w:ascii="Lucida Sans Unicode" w:eastAsia="宋体" w:hAnsi="Lucida Sans Unicode" w:cs="Lucida Sans Unicode"/>
          <w:color w:val="1A1A1A"/>
          <w:kern w:val="0"/>
          <w:sz w:val="24"/>
          <w:szCs w:val="24"/>
        </w:rPr>
        <w:t>不存储</w:t>
      </w:r>
      <w:r w:rsidRPr="00A519F7">
        <w:rPr>
          <w:rFonts w:ascii="Lucida Sans Unicode" w:eastAsia="宋体" w:hAnsi="Lucida Sans Unicode" w:cs="Lucida Sans Unicode"/>
          <w:color w:val="1A1A1A"/>
          <w:kern w:val="0"/>
          <w:sz w:val="24"/>
          <w:szCs w:val="24"/>
        </w:rPr>
        <w:t xml:space="preserve"> KEY </w:t>
      </w:r>
      <w:r w:rsidRPr="00A519F7">
        <w:rPr>
          <w:rFonts w:ascii="Lucida Sans Unicode" w:eastAsia="宋体" w:hAnsi="Lucida Sans Unicode" w:cs="Lucida Sans Unicode"/>
          <w:color w:val="1A1A1A"/>
          <w:kern w:val="0"/>
          <w:sz w:val="24"/>
          <w:szCs w:val="24"/>
        </w:rPr>
        <w:t>是不存在的情况（就是我们方案二反过来）？</w:t>
      </w:r>
    </w:p>
    <w:p w:rsidR="00A519F7" w:rsidRPr="00A519F7" w:rsidRDefault="00A519F7" w:rsidP="00FA61C5">
      <w:pPr>
        <w:widowControl/>
        <w:numPr>
          <w:ilvl w:val="0"/>
          <w:numId w:val="272"/>
        </w:numPr>
        <w:shd w:val="clear" w:color="auto" w:fill="FFFFFF"/>
        <w:ind w:left="0"/>
        <w:jc w:val="left"/>
        <w:rPr>
          <w:rFonts w:ascii="Lucida Sans Unicode" w:eastAsia="宋体" w:hAnsi="Lucida Sans Unicode" w:cs="Lucida Sans Unicode"/>
          <w:color w:val="1A1A1A"/>
          <w:kern w:val="0"/>
          <w:szCs w:val="21"/>
        </w:rPr>
      </w:pPr>
      <w:r w:rsidRPr="00A519F7">
        <w:rPr>
          <w:rFonts w:ascii="Lucida Sans Unicode" w:eastAsia="宋体" w:hAnsi="Lucida Sans Unicode" w:cs="Lucida Sans Unicode"/>
          <w:color w:val="1A1A1A"/>
          <w:kern w:val="0"/>
          <w:szCs w:val="21"/>
        </w:rPr>
        <w:t xml:space="preserve">BloomFilter </w:t>
      </w:r>
      <w:r w:rsidRPr="00A519F7">
        <w:rPr>
          <w:rFonts w:ascii="Lucida Sans Unicode" w:eastAsia="宋体" w:hAnsi="Lucida Sans Unicode" w:cs="Lucida Sans Unicode"/>
          <w:color w:val="1A1A1A"/>
          <w:kern w:val="0"/>
          <w:szCs w:val="21"/>
        </w:rPr>
        <w:t>存在误判。简单来说，</w:t>
      </w:r>
      <w:r w:rsidRPr="00A519F7">
        <w:rPr>
          <w:rFonts w:ascii="Lucida Sans Unicode" w:eastAsia="宋体" w:hAnsi="Lucida Sans Unicode" w:cs="Lucida Sans Unicode"/>
          <w:b/>
          <w:bCs/>
          <w:color w:val="1A1A1A"/>
          <w:kern w:val="0"/>
          <w:szCs w:val="21"/>
        </w:rPr>
        <w:t>存在的不一定存在，不存在的一定不存在</w:t>
      </w:r>
      <w:r w:rsidRPr="00A519F7">
        <w:rPr>
          <w:rFonts w:ascii="Lucida Sans Unicode" w:eastAsia="宋体" w:hAnsi="Lucida Sans Unicode" w:cs="Lucida Sans Unicode"/>
          <w:color w:val="1A1A1A"/>
          <w:kern w:val="0"/>
          <w:szCs w:val="21"/>
        </w:rPr>
        <w:t>。这样就会导致，一个存在的</w:t>
      </w:r>
      <w:r w:rsidRPr="00A519F7">
        <w:rPr>
          <w:rFonts w:ascii="Lucida Sans Unicode" w:eastAsia="宋体" w:hAnsi="Lucida Sans Unicode" w:cs="Lucida Sans Unicode"/>
          <w:color w:val="1A1A1A"/>
          <w:kern w:val="0"/>
          <w:szCs w:val="21"/>
        </w:rPr>
        <w:t xml:space="preserve"> KEY </w:t>
      </w:r>
      <w:r w:rsidRPr="00A519F7">
        <w:rPr>
          <w:rFonts w:ascii="Lucida Sans Unicode" w:eastAsia="宋体" w:hAnsi="Lucida Sans Unicode" w:cs="Lucida Sans Unicode"/>
          <w:color w:val="1A1A1A"/>
          <w:kern w:val="0"/>
          <w:szCs w:val="21"/>
        </w:rPr>
        <w:t>被误判成不存在。</w:t>
      </w:r>
    </w:p>
    <w:p w:rsidR="00A519F7" w:rsidRPr="00A519F7" w:rsidRDefault="00A519F7" w:rsidP="00FA61C5">
      <w:pPr>
        <w:widowControl/>
        <w:numPr>
          <w:ilvl w:val="0"/>
          <w:numId w:val="272"/>
        </w:numPr>
        <w:shd w:val="clear" w:color="auto" w:fill="FFFFFF"/>
        <w:ind w:left="0"/>
        <w:jc w:val="left"/>
        <w:rPr>
          <w:rFonts w:ascii="Lucida Sans Unicode" w:eastAsia="宋体" w:hAnsi="Lucida Sans Unicode" w:cs="Lucida Sans Unicode"/>
          <w:color w:val="1A1A1A"/>
          <w:kern w:val="0"/>
          <w:szCs w:val="21"/>
        </w:rPr>
      </w:pPr>
      <w:r w:rsidRPr="00A519F7">
        <w:rPr>
          <w:rFonts w:ascii="Lucida Sans Unicode" w:eastAsia="宋体" w:hAnsi="Lucida Sans Unicode" w:cs="Lucida Sans Unicode"/>
          <w:color w:val="1A1A1A"/>
          <w:kern w:val="0"/>
          <w:szCs w:val="21"/>
        </w:rPr>
        <w:t>同时，</w:t>
      </w:r>
      <w:r w:rsidRPr="00A519F7">
        <w:rPr>
          <w:rFonts w:ascii="Lucida Sans Unicode" w:eastAsia="宋体" w:hAnsi="Lucida Sans Unicode" w:cs="Lucida Sans Unicode"/>
          <w:color w:val="1A1A1A"/>
          <w:kern w:val="0"/>
          <w:szCs w:val="21"/>
        </w:rPr>
        <w:t xml:space="preserve">BloomFilter </w:t>
      </w:r>
      <w:r w:rsidRPr="00A519F7">
        <w:rPr>
          <w:rFonts w:ascii="Lucida Sans Unicode" w:eastAsia="宋体" w:hAnsi="Lucida Sans Unicode" w:cs="Lucida Sans Unicode"/>
          <w:color w:val="1A1A1A"/>
          <w:kern w:val="0"/>
          <w:szCs w:val="21"/>
        </w:rPr>
        <w:t>不允许删除。例如说，一个</w:t>
      </w:r>
      <w:r w:rsidRPr="00A519F7">
        <w:rPr>
          <w:rFonts w:ascii="Lucida Sans Unicode" w:eastAsia="宋体" w:hAnsi="Lucida Sans Unicode" w:cs="Lucida Sans Unicode"/>
          <w:color w:val="1A1A1A"/>
          <w:kern w:val="0"/>
          <w:szCs w:val="21"/>
        </w:rPr>
        <w:t xml:space="preserve"> KEY </w:t>
      </w:r>
      <w:r w:rsidRPr="00A519F7">
        <w:rPr>
          <w:rFonts w:ascii="Lucida Sans Unicode" w:eastAsia="宋体" w:hAnsi="Lucida Sans Unicode" w:cs="Lucida Sans Unicode"/>
          <w:color w:val="1A1A1A"/>
          <w:kern w:val="0"/>
          <w:szCs w:val="21"/>
        </w:rPr>
        <w:t>一开始是不存在的，后来数据新增了，但是</w:t>
      </w:r>
      <w:r w:rsidRPr="00A519F7">
        <w:rPr>
          <w:rFonts w:ascii="Lucida Sans Unicode" w:eastAsia="宋体" w:hAnsi="Lucida Sans Unicode" w:cs="Lucida Sans Unicode"/>
          <w:color w:val="1A1A1A"/>
          <w:kern w:val="0"/>
          <w:szCs w:val="21"/>
        </w:rPr>
        <w:t xml:space="preserve"> BloomFilter </w:t>
      </w:r>
      <w:r w:rsidRPr="00A519F7">
        <w:rPr>
          <w:rFonts w:ascii="Lucida Sans Unicode" w:eastAsia="宋体" w:hAnsi="Lucida Sans Unicode" w:cs="Lucida Sans Unicode"/>
          <w:color w:val="1A1A1A"/>
          <w:kern w:val="0"/>
          <w:szCs w:val="21"/>
        </w:rPr>
        <w:t>不允许删除的特点，就会导致一直会被判断成不存在。</w:t>
      </w:r>
    </w:p>
    <w:p w:rsidR="00A519F7" w:rsidRPr="00A519F7" w:rsidRDefault="00A519F7" w:rsidP="00A519F7">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A519F7">
        <w:rPr>
          <w:rFonts w:ascii="Lucida Sans Unicode" w:eastAsia="宋体" w:hAnsi="Lucida Sans Unicode" w:cs="Lucida Sans Unicode"/>
          <w:color w:val="1A1A1A"/>
          <w:kern w:val="0"/>
          <w:sz w:val="24"/>
          <w:szCs w:val="24"/>
        </w:rPr>
        <w:t>当然，使用</w:t>
      </w:r>
      <w:r w:rsidRPr="00A519F7">
        <w:rPr>
          <w:rFonts w:ascii="Lucida Sans Unicode" w:eastAsia="宋体" w:hAnsi="Lucida Sans Unicode" w:cs="Lucida Sans Unicode"/>
          <w:color w:val="1A1A1A"/>
          <w:kern w:val="0"/>
          <w:sz w:val="24"/>
          <w:szCs w:val="24"/>
        </w:rPr>
        <w:t xml:space="preserve"> BloomFilter </w:t>
      </w:r>
      <w:r w:rsidRPr="00A519F7">
        <w:rPr>
          <w:rFonts w:ascii="Lucida Sans Unicode" w:eastAsia="宋体" w:hAnsi="Lucida Sans Unicode" w:cs="Lucida Sans Unicode"/>
          <w:color w:val="1A1A1A"/>
          <w:kern w:val="0"/>
          <w:sz w:val="24"/>
          <w:szCs w:val="24"/>
        </w:rPr>
        <w:t>布隆过滤器的话，需要提前将已存在的</w:t>
      </w:r>
      <w:r w:rsidRPr="00A519F7">
        <w:rPr>
          <w:rFonts w:ascii="Lucida Sans Unicode" w:eastAsia="宋体" w:hAnsi="Lucida Sans Unicode" w:cs="Lucida Sans Unicode"/>
          <w:color w:val="1A1A1A"/>
          <w:kern w:val="0"/>
          <w:sz w:val="24"/>
          <w:szCs w:val="24"/>
        </w:rPr>
        <w:t xml:space="preserve"> KEY </w:t>
      </w:r>
      <w:r w:rsidRPr="00A519F7">
        <w:rPr>
          <w:rFonts w:ascii="Lucida Sans Unicode" w:eastAsia="宋体" w:hAnsi="Lucida Sans Unicode" w:cs="Lucida Sans Unicode"/>
          <w:color w:val="1A1A1A"/>
          <w:kern w:val="0"/>
          <w:sz w:val="24"/>
          <w:szCs w:val="24"/>
        </w:rPr>
        <w:t>，初始化存储到【</w:t>
      </w:r>
      <w:r w:rsidRPr="00A519F7">
        <w:rPr>
          <w:rFonts w:ascii="Lucida Sans Unicode" w:eastAsia="宋体" w:hAnsi="Lucida Sans Unicode" w:cs="Lucida Sans Unicode"/>
          <w:color w:val="1A1A1A"/>
          <w:kern w:val="0"/>
          <w:sz w:val="24"/>
          <w:szCs w:val="24"/>
        </w:rPr>
        <w:t xml:space="preserve">BloomFilter </w:t>
      </w:r>
      <w:r w:rsidRPr="00A519F7">
        <w:rPr>
          <w:rFonts w:ascii="Lucida Sans Unicode" w:eastAsia="宋体" w:hAnsi="Lucida Sans Unicode" w:cs="Lucida Sans Unicode"/>
          <w:color w:val="1A1A1A"/>
          <w:kern w:val="0"/>
          <w:sz w:val="24"/>
          <w:szCs w:val="24"/>
        </w:rPr>
        <w:t>缓存】中。</w:t>
      </w:r>
    </w:p>
    <w:p w:rsidR="00F46A8A" w:rsidRDefault="00A519F7" w:rsidP="00F46A8A">
      <w:r>
        <w:rPr>
          <w:noProof/>
        </w:rPr>
        <w:drawing>
          <wp:inline distT="0" distB="0" distL="0" distR="0" wp14:anchorId="191C8212" wp14:editId="5862DA50">
            <wp:extent cx="5274310" cy="92138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921385"/>
                    </a:xfrm>
                    <a:prstGeom prst="rect">
                      <a:avLst/>
                    </a:prstGeom>
                  </pic:spPr>
                </pic:pic>
              </a:graphicData>
            </a:graphic>
          </wp:inline>
        </w:drawing>
      </w:r>
    </w:p>
    <w:p w:rsidR="00A519F7" w:rsidRDefault="00A519F7" w:rsidP="00F46A8A">
      <w:pPr>
        <w:rPr>
          <w:rFonts w:ascii="Lucida Sans Unicode" w:hAnsi="Lucida Sans Unicode" w:cs="Lucida Sans Unicode"/>
          <w:color w:val="1A1A1A"/>
          <w:shd w:val="clear" w:color="auto" w:fill="FFFFFF"/>
        </w:rPr>
      </w:pPr>
      <w:r>
        <w:rPr>
          <w:rFonts w:ascii="Lucida Sans Unicode" w:hAnsi="Lucida Sans Unicode" w:cs="Lucida Sans Unicode"/>
          <w:color w:val="1A1A1A"/>
          <w:shd w:val="clear" w:color="auto" w:fill="FFFFFF"/>
        </w:rPr>
        <w:t>实际情况下，使用方案二比较多。因为，相比方案一来说，更加节省内容，对缓存的负荷更小。</w:t>
      </w:r>
    </w:p>
    <w:p w:rsidR="001C63AF" w:rsidRDefault="001C63AF" w:rsidP="001C63A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注意，常用的缓存</w:t>
      </w:r>
      <w:r>
        <w:rPr>
          <w:rFonts w:ascii="Lucida Sans Unicode" w:hAnsi="Lucida Sans Unicode" w:cs="Lucida Sans Unicode"/>
          <w:color w:val="1A1A1A"/>
        </w:rPr>
        <w:t xml:space="preserve"> Redis </w:t>
      </w:r>
      <w:r>
        <w:rPr>
          <w:rFonts w:ascii="Lucida Sans Unicode" w:hAnsi="Lucida Sans Unicode" w:cs="Lucida Sans Unicode"/>
          <w:color w:val="1A1A1A"/>
        </w:rPr>
        <w:t>默认不支持</w:t>
      </w:r>
      <w:r>
        <w:rPr>
          <w:rFonts w:ascii="Lucida Sans Unicode" w:hAnsi="Lucida Sans Unicode" w:cs="Lucida Sans Unicode"/>
          <w:color w:val="1A1A1A"/>
        </w:rPr>
        <w:t xml:space="preserve"> BloomFilter </w:t>
      </w:r>
      <w:r>
        <w:rPr>
          <w:rFonts w:ascii="Lucida Sans Unicode" w:hAnsi="Lucida Sans Unicode" w:cs="Lucida Sans Unicode"/>
          <w:color w:val="1A1A1A"/>
        </w:rPr>
        <w:t>数据结构。具体怎么解决，参考如下文章：</w:t>
      </w:r>
    </w:p>
    <w:p w:rsidR="001C63AF" w:rsidRDefault="00167304" w:rsidP="00FA61C5">
      <w:pPr>
        <w:pStyle w:val="a3"/>
        <w:numPr>
          <w:ilvl w:val="0"/>
          <w:numId w:val="273"/>
        </w:numPr>
        <w:shd w:val="clear" w:color="auto" w:fill="FFFFFF"/>
        <w:spacing w:before="150" w:beforeAutospacing="0" w:after="420" w:afterAutospacing="0"/>
        <w:ind w:left="0"/>
        <w:rPr>
          <w:rFonts w:ascii="Lucida Sans Unicode" w:hAnsi="Lucida Sans Unicode" w:cs="Lucida Sans Unicode"/>
          <w:color w:val="1A1A1A"/>
          <w:sz w:val="21"/>
          <w:szCs w:val="21"/>
        </w:rPr>
      </w:pPr>
      <w:hyperlink r:id="rId230" w:tgtFrame="_blank" w:history="1">
        <w:r w:rsidR="001C63AF">
          <w:rPr>
            <w:rStyle w:val="a5"/>
            <w:rFonts w:ascii="Lucida Sans Unicode" w:hAnsi="Lucida Sans Unicode" w:cs="Lucida Sans Unicode"/>
            <w:color w:val="0088CC"/>
            <w:sz w:val="21"/>
            <w:szCs w:val="21"/>
          </w:rPr>
          <w:t>RedisBloom</w:t>
        </w:r>
      </w:hyperlink>
    </w:p>
    <w:p w:rsidR="001C63AF" w:rsidRDefault="001C63AF" w:rsidP="001C63AF">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Redis 4.0 </w:t>
      </w:r>
      <w:r>
        <w:rPr>
          <w:rFonts w:ascii="Lucida Sans Unicode" w:hAnsi="Lucida Sans Unicode" w:cs="Lucida Sans Unicode"/>
          <w:color w:val="1A1A1A"/>
          <w:sz w:val="21"/>
          <w:szCs w:val="21"/>
        </w:rPr>
        <w:t>引入</w:t>
      </w:r>
      <w:r>
        <w:rPr>
          <w:rFonts w:ascii="Lucida Sans Unicode" w:hAnsi="Lucida Sans Unicode" w:cs="Lucida Sans Unicode"/>
          <w:color w:val="1A1A1A"/>
          <w:sz w:val="21"/>
          <w:szCs w:val="21"/>
        </w:rPr>
        <w:t xml:space="preserve"> Module </w:t>
      </w:r>
      <w:r>
        <w:rPr>
          <w:rFonts w:ascii="Lucida Sans Unicode" w:hAnsi="Lucida Sans Unicode" w:cs="Lucida Sans Unicode"/>
          <w:color w:val="1A1A1A"/>
          <w:sz w:val="21"/>
          <w:szCs w:val="21"/>
        </w:rPr>
        <w:t>机制，支持</w:t>
      </w:r>
      <w:r>
        <w:rPr>
          <w:rFonts w:ascii="Lucida Sans Unicode" w:hAnsi="Lucida Sans Unicode" w:cs="Lucida Sans Unicode"/>
          <w:color w:val="1A1A1A"/>
          <w:sz w:val="21"/>
          <w:szCs w:val="21"/>
        </w:rPr>
        <w:t xml:space="preserve"> Server </w:t>
      </w:r>
      <w:r>
        <w:rPr>
          <w:rFonts w:ascii="Lucida Sans Unicode" w:hAnsi="Lucida Sans Unicode" w:cs="Lucida Sans Unicode"/>
          <w:color w:val="1A1A1A"/>
          <w:sz w:val="21"/>
          <w:szCs w:val="21"/>
        </w:rPr>
        <w:t>自定义拓展。而</w:t>
      </w:r>
      <w:r>
        <w:rPr>
          <w:rFonts w:ascii="Lucida Sans Unicode" w:hAnsi="Lucida Sans Unicode" w:cs="Lucida Sans Unicode"/>
          <w:color w:val="1A1A1A"/>
          <w:sz w:val="21"/>
          <w:szCs w:val="21"/>
        </w:rPr>
        <w:t xml:space="preserve"> RedisBloom </w:t>
      </w:r>
      <w:r>
        <w:rPr>
          <w:rFonts w:ascii="Lucida Sans Unicode" w:hAnsi="Lucida Sans Unicode" w:cs="Lucida Sans Unicode"/>
          <w:color w:val="1A1A1A"/>
          <w:sz w:val="21"/>
          <w:szCs w:val="21"/>
        </w:rPr>
        <w:t>，就是</w:t>
      </w:r>
      <w:r>
        <w:rPr>
          <w:rFonts w:ascii="Lucida Sans Unicode" w:hAnsi="Lucida Sans Unicode" w:cs="Lucida Sans Unicode"/>
          <w:color w:val="1A1A1A"/>
          <w:sz w:val="21"/>
          <w:szCs w:val="21"/>
        </w:rPr>
        <w:t xml:space="preserve"> Redis BloomFilter </w:t>
      </w:r>
      <w:r>
        <w:rPr>
          <w:rFonts w:ascii="Lucida Sans Unicode" w:hAnsi="Lucida Sans Unicode" w:cs="Lucida Sans Unicode"/>
          <w:color w:val="1A1A1A"/>
          <w:sz w:val="21"/>
          <w:szCs w:val="21"/>
        </w:rPr>
        <w:t>的拓展。</w:t>
      </w:r>
    </w:p>
    <w:p w:rsidR="001C63AF" w:rsidRDefault="00167304" w:rsidP="00FA61C5">
      <w:pPr>
        <w:pStyle w:val="a3"/>
        <w:numPr>
          <w:ilvl w:val="0"/>
          <w:numId w:val="273"/>
        </w:numPr>
        <w:shd w:val="clear" w:color="auto" w:fill="FFFFFF"/>
        <w:spacing w:before="150" w:beforeAutospacing="0" w:after="420" w:afterAutospacing="0"/>
        <w:ind w:left="0"/>
        <w:rPr>
          <w:rFonts w:ascii="Lucida Sans Unicode" w:hAnsi="Lucida Sans Unicode" w:cs="Lucida Sans Unicode"/>
          <w:color w:val="1A1A1A"/>
          <w:sz w:val="21"/>
          <w:szCs w:val="21"/>
        </w:rPr>
      </w:pPr>
      <w:hyperlink r:id="rId231" w:tgtFrame="_blank" w:history="1">
        <w:r w:rsidR="001C63AF">
          <w:rPr>
            <w:rStyle w:val="a5"/>
            <w:rFonts w:ascii="Lucida Sans Unicode" w:hAnsi="Lucida Sans Unicode" w:cs="Lucida Sans Unicode"/>
            <w:color w:val="0088CC"/>
            <w:sz w:val="21"/>
            <w:szCs w:val="21"/>
          </w:rPr>
          <w:t>Redis-Lua-scaling-bloom-filter</w:t>
        </w:r>
      </w:hyperlink>
    </w:p>
    <w:p w:rsidR="001C63AF" w:rsidRDefault="001C63AF" w:rsidP="001C63AF">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Lua </w:t>
      </w:r>
      <w:r>
        <w:rPr>
          <w:rFonts w:ascii="Lucida Sans Unicode" w:hAnsi="Lucida Sans Unicode" w:cs="Lucida Sans Unicode"/>
          <w:color w:val="1A1A1A"/>
          <w:sz w:val="21"/>
          <w:szCs w:val="21"/>
        </w:rPr>
        <w:t>脚本，实现</w:t>
      </w:r>
      <w:r>
        <w:rPr>
          <w:rFonts w:ascii="Lucida Sans Unicode" w:hAnsi="Lucida Sans Unicode" w:cs="Lucida Sans Unicode"/>
          <w:color w:val="1A1A1A"/>
          <w:sz w:val="21"/>
          <w:szCs w:val="21"/>
        </w:rPr>
        <w:t xml:space="preserve"> BloomFilter </w:t>
      </w:r>
      <w:r>
        <w:rPr>
          <w:rFonts w:ascii="Lucida Sans Unicode" w:hAnsi="Lucida Sans Unicode" w:cs="Lucida Sans Unicode"/>
          <w:color w:val="1A1A1A"/>
          <w:sz w:val="21"/>
          <w:szCs w:val="21"/>
        </w:rPr>
        <w:t>的功能。</w:t>
      </w:r>
    </w:p>
    <w:p w:rsidR="001C63AF" w:rsidRDefault="00167304" w:rsidP="00FA61C5">
      <w:pPr>
        <w:pStyle w:val="a3"/>
        <w:numPr>
          <w:ilvl w:val="0"/>
          <w:numId w:val="273"/>
        </w:numPr>
        <w:shd w:val="clear" w:color="auto" w:fill="FFFFFF"/>
        <w:spacing w:before="150" w:beforeAutospacing="0" w:after="420" w:afterAutospacing="0"/>
        <w:ind w:left="0"/>
        <w:rPr>
          <w:rFonts w:ascii="Lucida Sans Unicode" w:hAnsi="Lucida Sans Unicode" w:cs="Lucida Sans Unicode"/>
          <w:color w:val="1A1A1A"/>
          <w:sz w:val="21"/>
          <w:szCs w:val="21"/>
        </w:rPr>
      </w:pPr>
      <w:hyperlink r:id="rId232" w:anchor="68-%E5%B8%83%E9%9A%86%E8%BF%87%E6%BB%A4%E5%99%A8bloom-filter" w:tgtFrame="_blank" w:history="1">
        <w:r w:rsidR="001C63AF">
          <w:rPr>
            <w:rStyle w:val="a5"/>
            <w:rFonts w:ascii="Lucida Sans Unicode" w:hAnsi="Lucida Sans Unicode" w:cs="Lucida Sans Unicode"/>
            <w:color w:val="0088CC"/>
            <w:sz w:val="21"/>
            <w:szCs w:val="21"/>
          </w:rPr>
          <w:t>Redisson BloomFilter</w:t>
        </w:r>
      </w:hyperlink>
    </w:p>
    <w:p w:rsidR="001C63AF" w:rsidRDefault="001C63AF" w:rsidP="001C63AF">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Java Redis </w:t>
      </w:r>
      <w:r>
        <w:rPr>
          <w:rFonts w:ascii="Lucida Sans Unicode" w:hAnsi="Lucida Sans Unicode" w:cs="Lucida Sans Unicode"/>
          <w:color w:val="1A1A1A"/>
          <w:sz w:val="21"/>
          <w:szCs w:val="21"/>
        </w:rPr>
        <w:t>库，实现</w:t>
      </w:r>
      <w:r>
        <w:rPr>
          <w:rFonts w:ascii="Lucida Sans Unicode" w:hAnsi="Lucida Sans Unicode" w:cs="Lucida Sans Unicode"/>
          <w:color w:val="1A1A1A"/>
          <w:sz w:val="21"/>
          <w:szCs w:val="21"/>
        </w:rPr>
        <w:t xml:space="preserve"> BloomFilter </w:t>
      </w:r>
      <w:r>
        <w:rPr>
          <w:rFonts w:ascii="Lucida Sans Unicode" w:hAnsi="Lucida Sans Unicode" w:cs="Lucida Sans Unicode"/>
          <w:color w:val="1A1A1A"/>
          <w:sz w:val="21"/>
          <w:szCs w:val="21"/>
        </w:rPr>
        <w:t>的功能。</w:t>
      </w:r>
    </w:p>
    <w:p w:rsidR="001C63AF" w:rsidRDefault="00965D45" w:rsidP="001C63AF">
      <w:pPr>
        <w:pStyle w:val="2"/>
        <w:pBdr>
          <w:bottom w:val="single" w:sz="6" w:space="4" w:color="DDDDDD"/>
        </w:pBdr>
        <w:shd w:val="clear" w:color="auto" w:fill="FFFFFF"/>
        <w:spacing w:before="300" w:after="292"/>
        <w:rPr>
          <w:rFonts w:ascii="Lucida Sans Unicode" w:hAnsi="Lucida Sans Unicode" w:cs="Lucida Sans Unicode"/>
          <w:color w:val="574C4C"/>
        </w:rPr>
      </w:pPr>
      <w:r>
        <w:rPr>
          <w:rFonts w:ascii="Lucida Sans Unicode" w:hAnsi="Lucida Sans Unicode" w:cs="Lucida Sans Unicode" w:hint="eastAsia"/>
          <w:color w:val="574C4C"/>
        </w:rPr>
        <w:t>5</w:t>
      </w:r>
      <w:r>
        <w:rPr>
          <w:rFonts w:ascii="Lucida Sans Unicode" w:hAnsi="Lucida Sans Unicode" w:cs="Lucida Sans Unicode"/>
          <w:color w:val="574C4C"/>
        </w:rPr>
        <w:t>.</w:t>
      </w:r>
      <w:r w:rsidR="001C63AF">
        <w:rPr>
          <w:rFonts w:ascii="Lucida Sans Unicode" w:hAnsi="Lucida Sans Unicode" w:cs="Lucida Sans Unicode"/>
          <w:color w:val="574C4C"/>
        </w:rPr>
        <w:t>如何避免缓存</w:t>
      </w:r>
      <w:r w:rsidR="001C63AF">
        <w:rPr>
          <w:rFonts w:ascii="Lucida Sans Unicode" w:hAnsi="Lucida Sans Unicode" w:cs="Lucida Sans Unicode"/>
          <w:color w:val="574C4C"/>
        </w:rPr>
        <w:t>”</w:t>
      </w:r>
      <w:r w:rsidR="001C63AF">
        <w:rPr>
          <w:rFonts w:ascii="Lucida Sans Unicode" w:hAnsi="Lucida Sans Unicode" w:cs="Lucida Sans Unicode"/>
          <w:color w:val="574C4C"/>
        </w:rPr>
        <w:t>雪崩</w:t>
      </w:r>
      <w:r w:rsidR="001C63AF">
        <w:rPr>
          <w:rFonts w:ascii="Lucida Sans Unicode" w:hAnsi="Lucida Sans Unicode" w:cs="Lucida Sans Unicode"/>
          <w:color w:val="574C4C"/>
        </w:rPr>
        <w:t>”</w:t>
      </w:r>
      <w:r w:rsidR="001C63AF">
        <w:rPr>
          <w:rFonts w:ascii="Lucida Sans Unicode" w:hAnsi="Lucida Sans Unicode" w:cs="Lucida Sans Unicode"/>
          <w:color w:val="574C4C"/>
        </w:rPr>
        <w:t>的问题？</w:t>
      </w:r>
    </w:p>
    <w:p w:rsidR="001C63AF" w:rsidRDefault="001C63AF" w:rsidP="001C63AF">
      <w:pPr>
        <w:pStyle w:val="3"/>
      </w:pPr>
      <w:r>
        <w:rPr>
          <w:rStyle w:val="a4"/>
          <w:rFonts w:ascii="Lucida Sans Unicode" w:hAnsi="Lucida Sans Unicode" w:cs="Lucida Sans Unicode"/>
          <w:color w:val="1A1A1A"/>
        </w:rPr>
        <w:t>缓存雪崩</w:t>
      </w:r>
    </w:p>
    <w:p w:rsidR="001C63AF" w:rsidRDefault="001C63AF" w:rsidP="001C63A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缓存雪崩，是指缓存由于某些原因无法提供服务</w:t>
      </w:r>
      <w:r>
        <w:rPr>
          <w:rFonts w:ascii="Lucida Sans Unicode" w:hAnsi="Lucida Sans Unicode" w:cs="Lucida Sans Unicode"/>
          <w:color w:val="1A1A1A"/>
        </w:rPr>
        <w:t xml:space="preserve">( </w:t>
      </w:r>
      <w:r>
        <w:rPr>
          <w:rFonts w:ascii="Lucida Sans Unicode" w:hAnsi="Lucida Sans Unicode" w:cs="Lucida Sans Unicode"/>
          <w:color w:val="1A1A1A"/>
        </w:rPr>
        <w:t>例如，缓存挂掉了</w:t>
      </w:r>
      <w:r>
        <w:rPr>
          <w:rFonts w:ascii="Lucida Sans Unicode" w:hAnsi="Lucida Sans Unicode" w:cs="Lucida Sans Unicode"/>
          <w:color w:val="1A1A1A"/>
        </w:rPr>
        <w:t xml:space="preserve"> )</w:t>
      </w:r>
      <w:r>
        <w:rPr>
          <w:rFonts w:ascii="Lucida Sans Unicode" w:hAnsi="Lucida Sans Unicode" w:cs="Lucida Sans Unicode"/>
          <w:color w:val="1A1A1A"/>
        </w:rPr>
        <w:t>，所有请求全部达到</w:t>
      </w:r>
      <w:r>
        <w:rPr>
          <w:rFonts w:ascii="Lucida Sans Unicode" w:hAnsi="Lucida Sans Unicode" w:cs="Lucida Sans Unicode"/>
          <w:color w:val="1A1A1A"/>
        </w:rPr>
        <w:t xml:space="preserve"> DB </w:t>
      </w:r>
      <w:r>
        <w:rPr>
          <w:rFonts w:ascii="Lucida Sans Unicode" w:hAnsi="Lucida Sans Unicode" w:cs="Lucida Sans Unicode"/>
          <w:color w:val="1A1A1A"/>
        </w:rPr>
        <w:t>中，导致</w:t>
      </w:r>
      <w:r>
        <w:rPr>
          <w:rFonts w:ascii="Lucida Sans Unicode" w:hAnsi="Lucida Sans Unicode" w:cs="Lucida Sans Unicode"/>
          <w:color w:val="1A1A1A"/>
        </w:rPr>
        <w:t xml:space="preserve"> DB </w:t>
      </w:r>
      <w:r>
        <w:rPr>
          <w:rFonts w:ascii="Lucida Sans Unicode" w:hAnsi="Lucida Sans Unicode" w:cs="Lucida Sans Unicode"/>
          <w:color w:val="1A1A1A"/>
        </w:rPr>
        <w:t>负荷大增，最终挂掉的情况。</w:t>
      </w:r>
    </w:p>
    <w:p w:rsidR="001C63AF" w:rsidRDefault="001C63AF" w:rsidP="001C63AF">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Lucida Sans Unicode" w:hAnsi="Lucida Sans Unicode" w:cs="Lucida Sans Unicode"/>
          <w:color w:val="1A1A1A"/>
        </w:rPr>
        <w:t>如何解决</w:t>
      </w:r>
    </w:p>
    <w:p w:rsidR="001C63AF" w:rsidRDefault="001C63AF" w:rsidP="001C63A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预防和解决缓存雪崩的问题，可以从以下</w:t>
      </w:r>
      <w:r>
        <w:rPr>
          <w:rStyle w:val="a4"/>
          <w:rFonts w:ascii="Lucida Sans Unicode" w:hAnsi="Lucida Sans Unicode" w:cs="Lucida Sans Unicode"/>
          <w:color w:val="1A1A1A"/>
        </w:rPr>
        <w:t>多个方面进行共同着手</w:t>
      </w:r>
      <w:r>
        <w:rPr>
          <w:rFonts w:ascii="Lucida Sans Unicode" w:hAnsi="Lucida Sans Unicode" w:cs="Lucida Sans Unicode"/>
          <w:color w:val="1A1A1A"/>
        </w:rPr>
        <w:t>。</w:t>
      </w:r>
    </w:p>
    <w:p w:rsidR="001C63AF" w:rsidRDefault="001C63AF" w:rsidP="001C63A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1</w:t>
      </w:r>
      <w:r>
        <w:rPr>
          <w:rFonts w:ascii="Lucida Sans Unicode" w:hAnsi="Lucida Sans Unicode" w:cs="Lucida Sans Unicode"/>
          <w:color w:val="1A1A1A"/>
        </w:rPr>
        <w:t>）缓存高可用</w:t>
      </w:r>
    </w:p>
    <w:p w:rsidR="001C63AF" w:rsidRDefault="001C63AF" w:rsidP="001C63A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通过搭建缓存的高可用，避免缓存挂掉导致无法提供服务的情况，从而降低出现缓存雪崩的情况。</w:t>
      </w:r>
    </w:p>
    <w:p w:rsidR="001C63AF" w:rsidRDefault="001C63AF" w:rsidP="001C63A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假设我们使用</w:t>
      </w:r>
      <w:r>
        <w:rPr>
          <w:rFonts w:ascii="Lucida Sans Unicode" w:hAnsi="Lucida Sans Unicode" w:cs="Lucida Sans Unicode"/>
          <w:color w:val="1A1A1A"/>
        </w:rPr>
        <w:t xml:space="preserve"> Redis </w:t>
      </w:r>
      <w:r>
        <w:rPr>
          <w:rFonts w:ascii="Lucida Sans Unicode" w:hAnsi="Lucida Sans Unicode" w:cs="Lucida Sans Unicode"/>
          <w:color w:val="1A1A1A"/>
        </w:rPr>
        <w:t>作为缓存，则可以使用</w:t>
      </w:r>
      <w:r>
        <w:rPr>
          <w:rFonts w:ascii="Lucida Sans Unicode" w:hAnsi="Lucida Sans Unicode" w:cs="Lucida Sans Unicode"/>
          <w:color w:val="1A1A1A"/>
        </w:rPr>
        <w:t xml:space="preserve"> Redis Sentinel </w:t>
      </w:r>
      <w:r>
        <w:rPr>
          <w:rFonts w:ascii="Lucida Sans Unicode" w:hAnsi="Lucida Sans Unicode" w:cs="Lucida Sans Unicode"/>
          <w:color w:val="1A1A1A"/>
        </w:rPr>
        <w:t>或</w:t>
      </w:r>
      <w:r>
        <w:rPr>
          <w:rFonts w:ascii="Lucida Sans Unicode" w:hAnsi="Lucida Sans Unicode" w:cs="Lucida Sans Unicode"/>
          <w:color w:val="1A1A1A"/>
        </w:rPr>
        <w:t xml:space="preserve"> Redis Cluster </w:t>
      </w:r>
      <w:r>
        <w:rPr>
          <w:rFonts w:ascii="Lucida Sans Unicode" w:hAnsi="Lucida Sans Unicode" w:cs="Lucida Sans Unicode"/>
          <w:color w:val="1A1A1A"/>
        </w:rPr>
        <w:t>实现高可用。</w:t>
      </w:r>
    </w:p>
    <w:p w:rsidR="001C63AF" w:rsidRDefault="001C63AF" w:rsidP="001C63A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2</w:t>
      </w:r>
      <w:r>
        <w:rPr>
          <w:rFonts w:ascii="Lucida Sans Unicode" w:hAnsi="Lucida Sans Unicode" w:cs="Lucida Sans Unicode"/>
          <w:color w:val="1A1A1A"/>
        </w:rPr>
        <w:t>）本地缓存</w:t>
      </w:r>
    </w:p>
    <w:p w:rsidR="001C63AF" w:rsidRDefault="001C63AF" w:rsidP="001C63A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如果使用本地缓存时，即使分布式缓存挂了，也可以将</w:t>
      </w:r>
      <w:r>
        <w:rPr>
          <w:rFonts w:ascii="Lucida Sans Unicode" w:hAnsi="Lucida Sans Unicode" w:cs="Lucida Sans Unicode"/>
          <w:color w:val="1A1A1A"/>
        </w:rPr>
        <w:t xml:space="preserve"> DB </w:t>
      </w:r>
      <w:r>
        <w:rPr>
          <w:rFonts w:ascii="Lucida Sans Unicode" w:hAnsi="Lucida Sans Unicode" w:cs="Lucida Sans Unicode"/>
          <w:color w:val="1A1A1A"/>
        </w:rPr>
        <w:t>查询到的结果缓存到本地，避免后续请求全部到达</w:t>
      </w:r>
      <w:r>
        <w:rPr>
          <w:rFonts w:ascii="Lucida Sans Unicode" w:hAnsi="Lucida Sans Unicode" w:cs="Lucida Sans Unicode"/>
          <w:color w:val="1A1A1A"/>
        </w:rPr>
        <w:t xml:space="preserve"> DB </w:t>
      </w:r>
      <w:r>
        <w:rPr>
          <w:rFonts w:ascii="Lucida Sans Unicode" w:hAnsi="Lucida Sans Unicode" w:cs="Lucida Sans Unicode"/>
          <w:color w:val="1A1A1A"/>
        </w:rPr>
        <w:t>中。</w:t>
      </w:r>
    </w:p>
    <w:p w:rsidR="001C63AF" w:rsidRDefault="001C63AF" w:rsidP="001C63A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当然，引入本地缓存也会有相应的问题，例如说：</w:t>
      </w:r>
    </w:p>
    <w:p w:rsidR="001C63AF" w:rsidRDefault="001C63AF" w:rsidP="00FA61C5">
      <w:pPr>
        <w:widowControl/>
        <w:numPr>
          <w:ilvl w:val="0"/>
          <w:numId w:val="27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本地缓存的实时性怎么保证？</w:t>
      </w:r>
    </w:p>
    <w:p w:rsidR="001C63AF" w:rsidRDefault="001C63AF" w:rsidP="00FA61C5">
      <w:pPr>
        <w:widowControl/>
        <w:numPr>
          <w:ilvl w:val="1"/>
          <w:numId w:val="274"/>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方案一，可以引入消息队列。在数据更新时，发布数据更新的消息；而进程中有相应的消费者消费该消息，从而更新本地缓存。</w:t>
      </w:r>
    </w:p>
    <w:p w:rsidR="001C63AF" w:rsidRDefault="001C63AF" w:rsidP="00FA61C5">
      <w:pPr>
        <w:widowControl/>
        <w:numPr>
          <w:ilvl w:val="1"/>
          <w:numId w:val="274"/>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方案二，设置较短的过期时间，请求时从</w:t>
      </w:r>
      <w:r>
        <w:rPr>
          <w:rFonts w:ascii="Lucida Sans Unicode" w:hAnsi="Lucida Sans Unicode" w:cs="Lucida Sans Unicode"/>
          <w:color w:val="1A1A1A"/>
          <w:szCs w:val="21"/>
        </w:rPr>
        <w:t xml:space="preserve"> DB </w:t>
      </w:r>
      <w:r>
        <w:rPr>
          <w:rFonts w:ascii="Lucida Sans Unicode" w:hAnsi="Lucida Sans Unicode" w:cs="Lucida Sans Unicode"/>
          <w:color w:val="1A1A1A"/>
          <w:szCs w:val="21"/>
        </w:rPr>
        <w:t>重新拉取。</w:t>
      </w:r>
    </w:p>
    <w:p w:rsidR="001C63AF" w:rsidRDefault="001C63AF" w:rsidP="00FA61C5">
      <w:pPr>
        <w:widowControl/>
        <w:numPr>
          <w:ilvl w:val="1"/>
          <w:numId w:val="274"/>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方案三，使用</w:t>
      </w:r>
      <w:r>
        <w:rPr>
          <w:rFonts w:ascii="Lucida Sans Unicode" w:hAnsi="Lucida Sans Unicode" w:cs="Lucida Sans Unicode"/>
          <w:color w:val="1A1A1A"/>
          <w:szCs w:val="21"/>
        </w:rPr>
        <w:t> </w:t>
      </w:r>
      <w:hyperlink r:id="rId233" w:history="1">
        <w:r>
          <w:rPr>
            <w:rStyle w:val="a5"/>
            <w:rFonts w:ascii="Lucida Sans Unicode" w:hAnsi="Lucida Sans Unicode" w:cs="Lucida Sans Unicode"/>
            <w:color w:val="0088CC"/>
            <w:szCs w:val="21"/>
          </w:rPr>
          <w:t>「如果避免缓存</w:t>
        </w:r>
        <w:r>
          <w:rPr>
            <w:rStyle w:val="a5"/>
            <w:rFonts w:ascii="Lucida Sans Unicode" w:hAnsi="Lucida Sans Unicode" w:cs="Lucida Sans Unicode"/>
            <w:color w:val="0088CC"/>
            <w:szCs w:val="21"/>
          </w:rPr>
          <w:t>”</w:t>
        </w:r>
        <w:r>
          <w:rPr>
            <w:rStyle w:val="a5"/>
            <w:rFonts w:ascii="Lucida Sans Unicode" w:hAnsi="Lucida Sans Unicode" w:cs="Lucida Sans Unicode"/>
            <w:color w:val="0088CC"/>
            <w:szCs w:val="21"/>
          </w:rPr>
          <w:t>击穿</w:t>
        </w:r>
        <w:r>
          <w:rPr>
            <w:rStyle w:val="a5"/>
            <w:rFonts w:ascii="Lucida Sans Unicode" w:hAnsi="Lucida Sans Unicode" w:cs="Lucida Sans Unicode"/>
            <w:color w:val="0088CC"/>
            <w:szCs w:val="21"/>
          </w:rPr>
          <w:t>”</w:t>
        </w:r>
        <w:r>
          <w:rPr>
            <w:rStyle w:val="a5"/>
            <w:rFonts w:ascii="Lucida Sans Unicode" w:hAnsi="Lucida Sans Unicode" w:cs="Lucida Sans Unicode"/>
            <w:color w:val="0088CC"/>
            <w:szCs w:val="21"/>
          </w:rPr>
          <w:t>的问题？」</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问题的【方案二】，手动过期。</w:t>
      </w:r>
    </w:p>
    <w:p w:rsidR="001C63AF" w:rsidRDefault="001C63AF" w:rsidP="00FA61C5">
      <w:pPr>
        <w:widowControl/>
        <w:numPr>
          <w:ilvl w:val="0"/>
          <w:numId w:val="27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每个进程可能会本地缓存相同的数据，导致数据浪费？</w:t>
      </w:r>
    </w:p>
    <w:p w:rsidR="001C63AF" w:rsidRDefault="001C63AF" w:rsidP="00FA61C5">
      <w:pPr>
        <w:widowControl/>
        <w:numPr>
          <w:ilvl w:val="1"/>
          <w:numId w:val="274"/>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方案一，需要配置本地缓存的过期策略和缓存数量上限。</w:t>
      </w:r>
    </w:p>
    <w:p w:rsidR="001C63AF" w:rsidRDefault="001C63AF" w:rsidP="001C63AF">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艿艿：上述的几个方案写的有点笼统，如果有不理解的地方，请在星球给艿艿留言。</w:t>
      </w:r>
    </w:p>
    <w:p w:rsidR="001C63AF" w:rsidRDefault="001C63AF" w:rsidP="001C63A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如果我们使用</w:t>
      </w:r>
      <w:r>
        <w:rPr>
          <w:rFonts w:ascii="Lucida Sans Unicode" w:hAnsi="Lucida Sans Unicode" w:cs="Lucida Sans Unicode"/>
          <w:color w:val="1A1A1A"/>
        </w:rPr>
        <w:t xml:space="preserve"> JVM </w:t>
      </w:r>
      <w:r>
        <w:rPr>
          <w:rFonts w:ascii="Lucida Sans Unicode" w:hAnsi="Lucida Sans Unicode" w:cs="Lucida Sans Unicode"/>
          <w:color w:val="1A1A1A"/>
        </w:rPr>
        <w:t>，则可以使用</w:t>
      </w:r>
      <w:r>
        <w:rPr>
          <w:rFonts w:ascii="Lucida Sans Unicode" w:hAnsi="Lucida Sans Unicode" w:cs="Lucida Sans Unicode"/>
          <w:color w:val="1A1A1A"/>
        </w:rPr>
        <w:t xml:space="preserve"> Ehcache</w:t>
      </w:r>
      <w:r>
        <w:rPr>
          <w:rFonts w:ascii="Lucida Sans Unicode" w:hAnsi="Lucida Sans Unicode" w:cs="Lucida Sans Unicode"/>
          <w:color w:val="1A1A1A"/>
        </w:rPr>
        <w:t>、</w:t>
      </w:r>
      <w:r>
        <w:rPr>
          <w:rFonts w:ascii="Lucida Sans Unicode" w:hAnsi="Lucida Sans Unicode" w:cs="Lucida Sans Unicode"/>
          <w:color w:val="1A1A1A"/>
        </w:rPr>
        <w:t xml:space="preserve">Guava Cache </w:t>
      </w:r>
      <w:r>
        <w:rPr>
          <w:rFonts w:ascii="Lucida Sans Unicode" w:hAnsi="Lucida Sans Unicode" w:cs="Lucida Sans Unicode"/>
          <w:color w:val="1A1A1A"/>
        </w:rPr>
        <w:t>实现本地缓存的功能。</w:t>
      </w:r>
    </w:p>
    <w:p w:rsidR="001C63AF" w:rsidRDefault="001C63AF" w:rsidP="001C63A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3</w:t>
      </w:r>
      <w:r>
        <w:rPr>
          <w:rFonts w:ascii="Lucida Sans Unicode" w:hAnsi="Lucida Sans Unicode" w:cs="Lucida Sans Unicode"/>
          <w:color w:val="1A1A1A"/>
        </w:rPr>
        <w:t>）请求</w:t>
      </w:r>
      <w:r>
        <w:rPr>
          <w:rFonts w:ascii="Lucida Sans Unicode" w:hAnsi="Lucida Sans Unicode" w:cs="Lucida Sans Unicode"/>
          <w:color w:val="1A1A1A"/>
        </w:rPr>
        <w:t xml:space="preserve"> DB </w:t>
      </w:r>
      <w:r>
        <w:rPr>
          <w:rFonts w:ascii="Lucida Sans Unicode" w:hAnsi="Lucida Sans Unicode" w:cs="Lucida Sans Unicode"/>
          <w:color w:val="1A1A1A"/>
        </w:rPr>
        <w:t>限流</w:t>
      </w:r>
    </w:p>
    <w:p w:rsidR="001C63AF" w:rsidRDefault="001C63AF" w:rsidP="001C63A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通过限制</w:t>
      </w:r>
      <w:r>
        <w:rPr>
          <w:rFonts w:ascii="Lucida Sans Unicode" w:hAnsi="Lucida Sans Unicode" w:cs="Lucida Sans Unicode"/>
          <w:color w:val="1A1A1A"/>
        </w:rPr>
        <w:t xml:space="preserve"> DB </w:t>
      </w:r>
      <w:r>
        <w:rPr>
          <w:rFonts w:ascii="Lucida Sans Unicode" w:hAnsi="Lucida Sans Unicode" w:cs="Lucida Sans Unicode"/>
          <w:color w:val="1A1A1A"/>
        </w:rPr>
        <w:t>的每秒请求数，避免把</w:t>
      </w:r>
      <w:r>
        <w:rPr>
          <w:rFonts w:ascii="Lucida Sans Unicode" w:hAnsi="Lucida Sans Unicode" w:cs="Lucida Sans Unicode"/>
          <w:color w:val="1A1A1A"/>
        </w:rPr>
        <w:t xml:space="preserve"> DB </w:t>
      </w:r>
      <w:r>
        <w:rPr>
          <w:rFonts w:ascii="Lucida Sans Unicode" w:hAnsi="Lucida Sans Unicode" w:cs="Lucida Sans Unicode"/>
          <w:color w:val="1A1A1A"/>
        </w:rPr>
        <w:t>也打挂了。这样至少能有两个好处：</w:t>
      </w:r>
    </w:p>
    <w:p w:rsidR="001C63AF" w:rsidRDefault="001C63AF" w:rsidP="00FA61C5">
      <w:pPr>
        <w:widowControl/>
        <w:numPr>
          <w:ilvl w:val="0"/>
          <w:numId w:val="27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可能有一部分用户，还可以使用，系统还没死透。</w:t>
      </w:r>
    </w:p>
    <w:p w:rsidR="001C63AF" w:rsidRDefault="001C63AF" w:rsidP="00FA61C5">
      <w:pPr>
        <w:widowControl/>
        <w:numPr>
          <w:ilvl w:val="0"/>
          <w:numId w:val="27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未来缓存服务恢复后，系统立即就已经恢复，无需再处理</w:t>
      </w:r>
      <w:r>
        <w:rPr>
          <w:rFonts w:ascii="Lucida Sans Unicode" w:hAnsi="Lucida Sans Unicode" w:cs="Lucida Sans Unicode"/>
          <w:color w:val="1A1A1A"/>
          <w:szCs w:val="21"/>
        </w:rPr>
        <w:t xml:space="preserve"> DB </w:t>
      </w:r>
      <w:r>
        <w:rPr>
          <w:rFonts w:ascii="Lucida Sans Unicode" w:hAnsi="Lucida Sans Unicode" w:cs="Lucida Sans Unicode"/>
          <w:color w:val="1A1A1A"/>
          <w:szCs w:val="21"/>
        </w:rPr>
        <w:t>也挂掉的情况。</w:t>
      </w:r>
    </w:p>
    <w:p w:rsidR="001C63AF" w:rsidRDefault="001C63AF" w:rsidP="001C63A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当然，被限流的请求，我们最好也要有相应的处理，走【服务降级】，提供一些默认的值，或者友情提示，甚至空白的值也行。</w:t>
      </w:r>
    </w:p>
    <w:p w:rsidR="001C63AF" w:rsidRDefault="001C63AF" w:rsidP="001C63A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如果我们使用</w:t>
      </w:r>
      <w:r>
        <w:rPr>
          <w:rFonts w:ascii="Lucida Sans Unicode" w:hAnsi="Lucida Sans Unicode" w:cs="Lucida Sans Unicode"/>
          <w:color w:val="1A1A1A"/>
        </w:rPr>
        <w:t xml:space="preserve"> Java </w:t>
      </w:r>
      <w:r>
        <w:rPr>
          <w:rFonts w:ascii="Lucida Sans Unicode" w:hAnsi="Lucida Sans Unicode" w:cs="Lucida Sans Unicode"/>
          <w:color w:val="1A1A1A"/>
        </w:rPr>
        <w:t>，则可以使用</w:t>
      </w:r>
      <w:r>
        <w:rPr>
          <w:rFonts w:ascii="Lucida Sans Unicode" w:hAnsi="Lucida Sans Unicode" w:cs="Lucida Sans Unicode"/>
          <w:color w:val="1A1A1A"/>
        </w:rPr>
        <w:t xml:space="preserve"> Guava RateLimiter</w:t>
      </w:r>
      <w:r>
        <w:rPr>
          <w:rFonts w:ascii="Lucida Sans Unicode" w:hAnsi="Lucida Sans Unicode" w:cs="Lucida Sans Unicode"/>
          <w:color w:val="1A1A1A"/>
        </w:rPr>
        <w:t>、</w:t>
      </w:r>
      <w:r>
        <w:rPr>
          <w:rFonts w:ascii="Lucida Sans Unicode" w:hAnsi="Lucida Sans Unicode" w:cs="Lucida Sans Unicode"/>
          <w:color w:val="1A1A1A"/>
        </w:rPr>
        <w:t>Sentinel</w:t>
      </w:r>
      <w:r>
        <w:rPr>
          <w:rFonts w:ascii="Lucida Sans Unicode" w:hAnsi="Lucida Sans Unicode" w:cs="Lucida Sans Unicode"/>
          <w:color w:val="1A1A1A"/>
        </w:rPr>
        <w:t>、</w:t>
      </w:r>
      <w:r>
        <w:rPr>
          <w:rFonts w:ascii="Lucida Sans Unicode" w:hAnsi="Lucida Sans Unicode" w:cs="Lucida Sans Unicode"/>
          <w:color w:val="1A1A1A"/>
        </w:rPr>
        <w:t xml:space="preserve">Hystrix </w:t>
      </w:r>
      <w:r>
        <w:rPr>
          <w:rFonts w:ascii="Lucida Sans Unicode" w:hAnsi="Lucida Sans Unicode" w:cs="Lucida Sans Unicode"/>
          <w:color w:val="1A1A1A"/>
        </w:rPr>
        <w:t>实现限流的功能。</w:t>
      </w:r>
    </w:p>
    <w:p w:rsidR="001C63AF" w:rsidRDefault="001C63AF" w:rsidP="001C63A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4</w:t>
      </w:r>
      <w:r>
        <w:rPr>
          <w:rFonts w:ascii="Lucida Sans Unicode" w:hAnsi="Lucida Sans Unicode" w:cs="Lucida Sans Unicode"/>
          <w:color w:val="1A1A1A"/>
        </w:rPr>
        <w:t>）提前演练</w:t>
      </w:r>
    </w:p>
    <w:p w:rsidR="001C63AF" w:rsidRDefault="001C63AF" w:rsidP="001C63A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在项目上线前，演练缓存宕掉后，应用以及后端的负载情况以及可能出现的问题，在此基础上做一些预案设定。</w:t>
      </w:r>
    </w:p>
    <w:p w:rsidR="001C63AF" w:rsidRDefault="001C63AF" w:rsidP="00F46A8A">
      <w:r>
        <w:rPr>
          <w:rFonts w:hint="eastAsia"/>
        </w:rPr>
        <w:t>如果</w:t>
      </w:r>
      <w:r>
        <w:t>redis没有挂掉:</w:t>
      </w:r>
    </w:p>
    <w:p w:rsidR="001C63AF" w:rsidRDefault="001C63AF" w:rsidP="00F46A8A">
      <w:pPr>
        <w:rPr>
          <w:rFonts w:ascii="Arial" w:hAnsi="Arial" w:cs="Arial"/>
          <w:color w:val="333333"/>
          <w:szCs w:val="21"/>
          <w:shd w:val="clear" w:color="auto" w:fill="FFFFFF"/>
        </w:rPr>
      </w:pPr>
      <w:r>
        <w:rPr>
          <w:rFonts w:ascii="Arial" w:hAnsi="Arial" w:cs="Arial"/>
          <w:color w:val="333333"/>
          <w:szCs w:val="21"/>
          <w:shd w:val="clear" w:color="auto" w:fill="FFFFFF"/>
        </w:rPr>
        <w:t>缓存数据的过期时间设置随机，防止同一时间大量数据过期现象发生。</w:t>
      </w:r>
      <w:r>
        <w:rPr>
          <w:rFonts w:ascii="Arial" w:hAnsi="Arial" w:cs="Arial"/>
          <w:color w:val="333333"/>
          <w:szCs w:val="21"/>
        </w:rPr>
        <w:br/>
      </w:r>
      <w:r>
        <w:rPr>
          <w:rFonts w:ascii="Arial" w:hAnsi="Arial" w:cs="Arial"/>
          <w:color w:val="333333"/>
          <w:szCs w:val="21"/>
          <w:shd w:val="clear" w:color="auto" w:fill="FFFFFF"/>
        </w:rPr>
        <w:t>如果缓存数据库是分布式部署，将热点数据均匀分布在不同缓存数据库中。</w:t>
      </w:r>
      <w:r>
        <w:rPr>
          <w:rFonts w:ascii="Arial" w:hAnsi="Arial" w:cs="Arial"/>
          <w:color w:val="333333"/>
          <w:szCs w:val="21"/>
        </w:rPr>
        <w:br/>
      </w:r>
      <w:r>
        <w:rPr>
          <w:rFonts w:ascii="Arial" w:hAnsi="Arial" w:cs="Arial"/>
          <w:color w:val="333333"/>
          <w:szCs w:val="21"/>
          <w:shd w:val="clear" w:color="auto" w:fill="FFFFFF"/>
        </w:rPr>
        <w:t>设置热点数据永远不过期。</w:t>
      </w:r>
    </w:p>
    <w:p w:rsidR="001C63AF" w:rsidRDefault="00965D45" w:rsidP="001C63AF">
      <w:pPr>
        <w:pStyle w:val="2"/>
        <w:pBdr>
          <w:bottom w:val="single" w:sz="6" w:space="4" w:color="DDDDDD"/>
        </w:pBdr>
        <w:shd w:val="clear" w:color="auto" w:fill="FFFFFF"/>
        <w:spacing w:before="300" w:after="292"/>
        <w:rPr>
          <w:rFonts w:ascii="Lucida Sans Unicode" w:hAnsi="Lucida Sans Unicode" w:cs="Lucida Sans Unicode"/>
          <w:color w:val="574C4C"/>
        </w:rPr>
      </w:pPr>
      <w:r>
        <w:rPr>
          <w:rFonts w:ascii="Lucida Sans Unicode" w:hAnsi="Lucida Sans Unicode" w:cs="Lucida Sans Unicode" w:hint="eastAsia"/>
          <w:color w:val="574C4C"/>
        </w:rPr>
        <w:t>6</w:t>
      </w:r>
      <w:r>
        <w:rPr>
          <w:rFonts w:ascii="Lucida Sans Unicode" w:hAnsi="Lucida Sans Unicode" w:cs="Lucida Sans Unicode"/>
          <w:color w:val="574C4C"/>
        </w:rPr>
        <w:t>.</w:t>
      </w:r>
      <w:r w:rsidR="001C63AF">
        <w:rPr>
          <w:rFonts w:ascii="Lucida Sans Unicode" w:hAnsi="Lucida Sans Unicode" w:cs="Lucida Sans Unicode"/>
          <w:color w:val="574C4C"/>
        </w:rPr>
        <w:t>如果避免缓存</w:t>
      </w:r>
      <w:r w:rsidR="001C63AF">
        <w:rPr>
          <w:rFonts w:ascii="Lucida Sans Unicode" w:hAnsi="Lucida Sans Unicode" w:cs="Lucida Sans Unicode"/>
          <w:color w:val="574C4C"/>
        </w:rPr>
        <w:t>”</w:t>
      </w:r>
      <w:r w:rsidR="001C63AF">
        <w:rPr>
          <w:rFonts w:ascii="Lucida Sans Unicode" w:hAnsi="Lucida Sans Unicode" w:cs="Lucida Sans Unicode"/>
          <w:color w:val="574C4C"/>
        </w:rPr>
        <w:t>击穿</w:t>
      </w:r>
      <w:r w:rsidR="001C63AF">
        <w:rPr>
          <w:rFonts w:ascii="Lucida Sans Unicode" w:hAnsi="Lucida Sans Unicode" w:cs="Lucida Sans Unicode"/>
          <w:color w:val="574C4C"/>
        </w:rPr>
        <w:t>”</w:t>
      </w:r>
      <w:r w:rsidR="001C63AF">
        <w:rPr>
          <w:rFonts w:ascii="Lucida Sans Unicode" w:hAnsi="Lucida Sans Unicode" w:cs="Lucida Sans Unicode"/>
          <w:color w:val="574C4C"/>
        </w:rPr>
        <w:t>的问题？</w:t>
      </w:r>
    </w:p>
    <w:p w:rsidR="001C63AF" w:rsidRDefault="001C63AF" w:rsidP="001C63AF">
      <w:pPr>
        <w:pStyle w:val="3"/>
      </w:pPr>
      <w:r>
        <w:rPr>
          <w:rStyle w:val="a4"/>
          <w:rFonts w:ascii="Lucida Sans Unicode" w:hAnsi="Lucida Sans Unicode" w:cs="Lucida Sans Unicode"/>
          <w:color w:val="1A1A1A"/>
        </w:rPr>
        <w:t>缓存击穿</w:t>
      </w:r>
    </w:p>
    <w:p w:rsidR="001C63AF" w:rsidRDefault="001C63AF" w:rsidP="001C63A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缓存击穿，是指某个</w:t>
      </w:r>
      <w:r>
        <w:rPr>
          <w:rStyle w:val="a4"/>
          <w:rFonts w:ascii="Lucida Sans Unicode" w:hAnsi="Lucida Sans Unicode" w:cs="Lucida Sans Unicode"/>
          <w:color w:val="1A1A1A"/>
        </w:rPr>
        <w:t>极度</w:t>
      </w:r>
      <w:r>
        <w:rPr>
          <w:rStyle w:val="a4"/>
          <w:rFonts w:ascii="Lucida Sans Unicode" w:hAnsi="Lucida Sans Unicode" w:cs="Lucida Sans Unicode"/>
          <w:color w:val="1A1A1A"/>
        </w:rPr>
        <w:t>“</w:t>
      </w:r>
      <w:r>
        <w:rPr>
          <w:rStyle w:val="a4"/>
          <w:rFonts w:ascii="Lucida Sans Unicode" w:hAnsi="Lucida Sans Unicode" w:cs="Lucida Sans Unicode"/>
          <w:color w:val="1A1A1A"/>
        </w:rPr>
        <w:t>热点</w:t>
      </w:r>
      <w:r>
        <w:rPr>
          <w:rStyle w:val="a4"/>
          <w:rFonts w:ascii="Lucida Sans Unicode" w:hAnsi="Lucida Sans Unicode" w:cs="Lucida Sans Unicode"/>
          <w:color w:val="1A1A1A"/>
        </w:rPr>
        <w:t>”</w:t>
      </w:r>
      <w:r>
        <w:rPr>
          <w:rFonts w:ascii="Lucida Sans Unicode" w:hAnsi="Lucida Sans Unicode" w:cs="Lucida Sans Unicode"/>
          <w:color w:val="1A1A1A"/>
        </w:rPr>
        <w:t>数据在某个时间点过期时，恰好在这个时间点对这个</w:t>
      </w:r>
      <w:r>
        <w:rPr>
          <w:rFonts w:ascii="Lucida Sans Unicode" w:hAnsi="Lucida Sans Unicode" w:cs="Lucida Sans Unicode"/>
          <w:color w:val="1A1A1A"/>
        </w:rPr>
        <w:t xml:space="preserve"> KEY </w:t>
      </w:r>
      <w:r>
        <w:rPr>
          <w:rFonts w:ascii="Lucida Sans Unicode" w:hAnsi="Lucida Sans Unicode" w:cs="Lucida Sans Unicode"/>
          <w:color w:val="1A1A1A"/>
        </w:rPr>
        <w:t>有大量的并发请求过来，这些请求发现缓存过期一般都会从</w:t>
      </w:r>
      <w:r>
        <w:rPr>
          <w:rFonts w:ascii="Lucida Sans Unicode" w:hAnsi="Lucida Sans Unicode" w:cs="Lucida Sans Unicode"/>
          <w:color w:val="1A1A1A"/>
        </w:rPr>
        <w:t xml:space="preserve"> DB </w:t>
      </w:r>
      <w:r>
        <w:rPr>
          <w:rFonts w:ascii="Lucida Sans Unicode" w:hAnsi="Lucida Sans Unicode" w:cs="Lucida Sans Unicode"/>
          <w:color w:val="1A1A1A"/>
        </w:rPr>
        <w:t>加载数据并回设到缓存，但是这个时候大并发的请求可能会瞬间</w:t>
      </w:r>
      <w:r>
        <w:rPr>
          <w:rFonts w:ascii="Lucida Sans Unicode" w:hAnsi="Lucida Sans Unicode" w:cs="Lucida Sans Unicode"/>
          <w:color w:val="1A1A1A"/>
        </w:rPr>
        <w:t xml:space="preserve"> DB </w:t>
      </w:r>
      <w:r>
        <w:rPr>
          <w:rFonts w:ascii="Lucida Sans Unicode" w:hAnsi="Lucida Sans Unicode" w:cs="Lucida Sans Unicode"/>
          <w:color w:val="1A1A1A"/>
        </w:rPr>
        <w:t>压垮。</w:t>
      </w:r>
    </w:p>
    <w:p w:rsidR="001C63AF" w:rsidRDefault="001C63AF" w:rsidP="00FA61C5">
      <w:pPr>
        <w:widowControl/>
        <w:numPr>
          <w:ilvl w:val="0"/>
          <w:numId w:val="27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对于一些设置了过期时间的</w:t>
      </w:r>
      <w:r>
        <w:rPr>
          <w:rFonts w:ascii="Lucida Sans Unicode" w:hAnsi="Lucida Sans Unicode" w:cs="Lucida Sans Unicode"/>
          <w:color w:val="1A1A1A"/>
          <w:szCs w:val="21"/>
        </w:rPr>
        <w:t xml:space="preserve"> KEY </w:t>
      </w:r>
      <w:r>
        <w:rPr>
          <w:rFonts w:ascii="Lucida Sans Unicode" w:hAnsi="Lucida Sans Unicode" w:cs="Lucida Sans Unicode"/>
          <w:color w:val="1A1A1A"/>
          <w:szCs w:val="21"/>
        </w:rPr>
        <w:t>，如果这些</w:t>
      </w:r>
      <w:r>
        <w:rPr>
          <w:rFonts w:ascii="Lucida Sans Unicode" w:hAnsi="Lucida Sans Unicode" w:cs="Lucida Sans Unicode"/>
          <w:color w:val="1A1A1A"/>
          <w:szCs w:val="21"/>
        </w:rPr>
        <w:t xml:space="preserve"> KEY </w:t>
      </w:r>
      <w:r>
        <w:rPr>
          <w:rFonts w:ascii="Lucida Sans Unicode" w:hAnsi="Lucida Sans Unicode" w:cs="Lucida Sans Unicode"/>
          <w:color w:val="1A1A1A"/>
          <w:szCs w:val="21"/>
        </w:rPr>
        <w:t>可能会在某些时间点被超高并发地访问，是一种非常</w:t>
      </w:r>
      <w:r>
        <w:rPr>
          <w:rFonts w:ascii="Lucida Sans Unicode" w:hAnsi="Lucida Sans Unicode" w:cs="Lucida Sans Unicode"/>
          <w:color w:val="1A1A1A"/>
          <w:szCs w:val="21"/>
        </w:rPr>
        <w:t>“</w:t>
      </w:r>
      <w:r>
        <w:rPr>
          <w:rFonts w:ascii="Lucida Sans Unicode" w:hAnsi="Lucida Sans Unicode" w:cs="Lucida Sans Unicode"/>
          <w:color w:val="1A1A1A"/>
          <w:szCs w:val="21"/>
        </w:rPr>
        <w:t>热点</w:t>
      </w:r>
      <w:r>
        <w:rPr>
          <w:rFonts w:ascii="Lucida Sans Unicode" w:hAnsi="Lucida Sans Unicode" w:cs="Lucida Sans Unicode"/>
          <w:color w:val="1A1A1A"/>
          <w:szCs w:val="21"/>
        </w:rPr>
        <w:t>”</w:t>
      </w:r>
      <w:r>
        <w:rPr>
          <w:rFonts w:ascii="Lucida Sans Unicode" w:hAnsi="Lucida Sans Unicode" w:cs="Lucida Sans Unicode"/>
          <w:color w:val="1A1A1A"/>
          <w:szCs w:val="21"/>
        </w:rPr>
        <w:t>的数据。这个时候，需要考虑这个问题。</w:t>
      </w:r>
    </w:p>
    <w:p w:rsidR="001C63AF" w:rsidRDefault="001C63AF" w:rsidP="00FA61C5">
      <w:pPr>
        <w:widowControl/>
        <w:numPr>
          <w:ilvl w:val="0"/>
          <w:numId w:val="27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区别：</w:t>
      </w:r>
    </w:p>
    <w:p w:rsidR="001C63AF" w:rsidRDefault="001C63AF" w:rsidP="00FA61C5">
      <w:pPr>
        <w:widowControl/>
        <w:numPr>
          <w:ilvl w:val="1"/>
          <w:numId w:val="276"/>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和缓存</w:t>
      </w:r>
      <w:r>
        <w:rPr>
          <w:rFonts w:ascii="Lucida Sans Unicode" w:hAnsi="Lucida Sans Unicode" w:cs="Lucida Sans Unicode"/>
          <w:color w:val="1A1A1A"/>
          <w:szCs w:val="21"/>
        </w:rPr>
        <w:t>“</w:t>
      </w:r>
      <w:r>
        <w:rPr>
          <w:rFonts w:ascii="Lucida Sans Unicode" w:hAnsi="Lucida Sans Unicode" w:cs="Lucida Sans Unicode"/>
          <w:color w:val="1A1A1A"/>
          <w:szCs w:val="21"/>
        </w:rPr>
        <w:t>雪崩</w:t>
      </w:r>
      <w:r>
        <w:rPr>
          <w:rFonts w:ascii="Lucida Sans Unicode" w:hAnsi="Lucida Sans Unicode" w:cs="Lucida Sans Unicode"/>
          <w:color w:val="1A1A1A"/>
          <w:szCs w:val="21"/>
        </w:rPr>
        <w:t>“”</w:t>
      </w:r>
      <w:r>
        <w:rPr>
          <w:rFonts w:ascii="Lucida Sans Unicode" w:hAnsi="Lucida Sans Unicode" w:cs="Lucida Sans Unicode"/>
          <w:color w:val="1A1A1A"/>
          <w:szCs w:val="21"/>
        </w:rPr>
        <w:t>的区别在于，前者针对某一</w:t>
      </w:r>
      <w:r>
        <w:rPr>
          <w:rFonts w:ascii="Lucida Sans Unicode" w:hAnsi="Lucida Sans Unicode" w:cs="Lucida Sans Unicode"/>
          <w:color w:val="1A1A1A"/>
          <w:szCs w:val="21"/>
        </w:rPr>
        <w:t xml:space="preserve"> KEY </w:t>
      </w:r>
      <w:r>
        <w:rPr>
          <w:rFonts w:ascii="Lucida Sans Unicode" w:hAnsi="Lucida Sans Unicode" w:cs="Lucida Sans Unicode"/>
          <w:color w:val="1A1A1A"/>
          <w:szCs w:val="21"/>
        </w:rPr>
        <w:t>缓存，后者则是很多</w:t>
      </w:r>
      <w:r>
        <w:rPr>
          <w:rFonts w:ascii="Lucida Sans Unicode" w:hAnsi="Lucida Sans Unicode" w:cs="Lucida Sans Unicode"/>
          <w:color w:val="1A1A1A"/>
          <w:szCs w:val="21"/>
        </w:rPr>
        <w:t xml:space="preserve"> KEY </w:t>
      </w:r>
      <w:r>
        <w:rPr>
          <w:rFonts w:ascii="Lucida Sans Unicode" w:hAnsi="Lucida Sans Unicode" w:cs="Lucida Sans Unicode"/>
          <w:color w:val="1A1A1A"/>
          <w:szCs w:val="21"/>
        </w:rPr>
        <w:t>。</w:t>
      </w:r>
    </w:p>
    <w:p w:rsidR="001C63AF" w:rsidRDefault="001C63AF" w:rsidP="00FA61C5">
      <w:pPr>
        <w:widowControl/>
        <w:numPr>
          <w:ilvl w:val="1"/>
          <w:numId w:val="276"/>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和缓存</w:t>
      </w:r>
      <w:r>
        <w:rPr>
          <w:rFonts w:ascii="Lucida Sans Unicode" w:hAnsi="Lucida Sans Unicode" w:cs="Lucida Sans Unicode"/>
          <w:color w:val="1A1A1A"/>
          <w:szCs w:val="21"/>
        </w:rPr>
        <w:t>“</w:t>
      </w:r>
      <w:r>
        <w:rPr>
          <w:rFonts w:ascii="Lucida Sans Unicode" w:hAnsi="Lucida Sans Unicode" w:cs="Lucida Sans Unicode"/>
          <w:color w:val="1A1A1A"/>
          <w:szCs w:val="21"/>
        </w:rPr>
        <w:t>穿透</w:t>
      </w:r>
      <w:r>
        <w:rPr>
          <w:rFonts w:ascii="Lucida Sans Unicode" w:hAnsi="Lucida Sans Unicode" w:cs="Lucida Sans Unicode"/>
          <w:color w:val="1A1A1A"/>
          <w:szCs w:val="21"/>
        </w:rPr>
        <w:t>“”</w:t>
      </w:r>
      <w:r>
        <w:rPr>
          <w:rFonts w:ascii="Lucida Sans Unicode" w:hAnsi="Lucida Sans Unicode" w:cs="Lucida Sans Unicode"/>
          <w:color w:val="1A1A1A"/>
          <w:szCs w:val="21"/>
        </w:rPr>
        <w:t>的区别在于，这个</w:t>
      </w:r>
      <w:r>
        <w:rPr>
          <w:rFonts w:ascii="Lucida Sans Unicode" w:hAnsi="Lucida Sans Unicode" w:cs="Lucida Sans Unicode"/>
          <w:color w:val="1A1A1A"/>
          <w:szCs w:val="21"/>
        </w:rPr>
        <w:t xml:space="preserve"> KEY </w:t>
      </w:r>
      <w:r>
        <w:rPr>
          <w:rFonts w:ascii="Lucida Sans Unicode" w:hAnsi="Lucida Sans Unicode" w:cs="Lucida Sans Unicode"/>
          <w:color w:val="1A1A1A"/>
          <w:szCs w:val="21"/>
        </w:rPr>
        <w:t>是真实存在对应的值的。</w:t>
      </w:r>
    </w:p>
    <w:p w:rsidR="001C63AF" w:rsidRDefault="001C63AF" w:rsidP="001C63A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w:t>
      </w:r>
      <w:r>
        <w:rPr>
          <w:rStyle w:val="a4"/>
          <w:rFonts w:ascii="Lucida Sans Unicode" w:hAnsi="Lucida Sans Unicode" w:cs="Lucida Sans Unicode"/>
          <w:color w:val="1A1A1A"/>
        </w:rPr>
        <w:t>如何解决</w:t>
      </w:r>
    </w:p>
    <w:p w:rsidR="001C63AF" w:rsidRDefault="001C63AF" w:rsidP="001C63A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有两种方案可以解决：</w:t>
      </w:r>
    </w:p>
    <w:p w:rsidR="001C63AF" w:rsidRDefault="001C63AF" w:rsidP="001C63A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1</w:t>
      </w:r>
      <w:r>
        <w:rPr>
          <w:rFonts w:ascii="Lucida Sans Unicode" w:hAnsi="Lucida Sans Unicode" w:cs="Lucida Sans Unicode"/>
          <w:color w:val="1A1A1A"/>
        </w:rPr>
        <w:t>）方案一，使用互斥锁。</w:t>
      </w:r>
    </w:p>
    <w:p w:rsidR="001C63AF" w:rsidRDefault="001C63AF" w:rsidP="001C63A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请求发现缓存不存在后，去查询</w:t>
      </w:r>
      <w:r>
        <w:rPr>
          <w:rFonts w:ascii="Lucida Sans Unicode" w:hAnsi="Lucida Sans Unicode" w:cs="Lucida Sans Unicode"/>
          <w:color w:val="1A1A1A"/>
        </w:rPr>
        <w:t xml:space="preserve"> DB </w:t>
      </w:r>
      <w:r>
        <w:rPr>
          <w:rFonts w:ascii="Lucida Sans Unicode" w:hAnsi="Lucida Sans Unicode" w:cs="Lucida Sans Unicode"/>
          <w:color w:val="1A1A1A"/>
        </w:rPr>
        <w:t>前，使用分布式锁，保证有且只有一个线程去查询</w:t>
      </w:r>
      <w:r>
        <w:rPr>
          <w:rFonts w:ascii="Lucida Sans Unicode" w:hAnsi="Lucida Sans Unicode" w:cs="Lucida Sans Unicode"/>
          <w:color w:val="1A1A1A"/>
        </w:rPr>
        <w:t xml:space="preserve"> DB </w:t>
      </w:r>
      <w:r>
        <w:rPr>
          <w:rFonts w:ascii="Lucida Sans Unicode" w:hAnsi="Lucida Sans Unicode" w:cs="Lucida Sans Unicode"/>
          <w:color w:val="1A1A1A"/>
        </w:rPr>
        <w:t>，并更新到缓存。流程如下：</w:t>
      </w:r>
    </w:p>
    <w:p w:rsidR="001C63AF" w:rsidRDefault="001C63AF" w:rsidP="00FA61C5">
      <w:pPr>
        <w:widowControl/>
        <w:numPr>
          <w:ilvl w:val="0"/>
          <w:numId w:val="27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1</w:t>
      </w:r>
      <w:r>
        <w:rPr>
          <w:rFonts w:ascii="Lucida Sans Unicode" w:hAnsi="Lucida Sans Unicode" w:cs="Lucida Sans Unicode"/>
          <w:color w:val="1A1A1A"/>
          <w:szCs w:val="21"/>
        </w:rPr>
        <w:t>、获取分布式锁，直到成功或超时。如果超时，则抛出异常，返回。如果成功，继续向下执行。</w:t>
      </w:r>
    </w:p>
    <w:p w:rsidR="001C63AF" w:rsidRDefault="001C63AF" w:rsidP="00FA61C5">
      <w:pPr>
        <w:widowControl/>
        <w:numPr>
          <w:ilvl w:val="0"/>
          <w:numId w:val="27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2</w:t>
      </w:r>
      <w:r>
        <w:rPr>
          <w:rFonts w:ascii="Lucida Sans Unicode" w:hAnsi="Lucida Sans Unicode" w:cs="Lucida Sans Unicode"/>
          <w:color w:val="1A1A1A"/>
          <w:szCs w:val="21"/>
        </w:rPr>
        <w:t>、获取缓存。如果存在值，则直接返回；如果不存在，则继续往下执行。</w:t>
      </w:r>
      <w:r>
        <w:rPr>
          <w:rFonts w:ascii="Segoe UI Symbol" w:hAnsi="Segoe UI Symbol" w:cs="Segoe UI Symbol"/>
          <w:color w:val="1A1A1A"/>
          <w:szCs w:val="21"/>
        </w:rPr>
        <w:t>😈</w:t>
      </w:r>
      <w:r>
        <w:rPr>
          <w:rFonts w:ascii="Lucida Sans Unicode" w:hAnsi="Lucida Sans Unicode" w:cs="Lucida Sans Unicode"/>
          <w:color w:val="1A1A1A"/>
          <w:szCs w:val="21"/>
        </w:rPr>
        <w:t xml:space="preserve"> </w:t>
      </w:r>
      <w:r>
        <w:rPr>
          <w:rFonts w:ascii="Lucida Sans Unicode" w:hAnsi="Lucida Sans Unicode" w:cs="Lucida Sans Unicode"/>
          <w:color w:val="1A1A1A"/>
          <w:szCs w:val="21"/>
        </w:rPr>
        <w:t>因为，获得到锁，可能已经被</w:t>
      </w:r>
      <w:r>
        <w:rPr>
          <w:rFonts w:ascii="Lucida Sans Unicode" w:hAnsi="Lucida Sans Unicode" w:cs="Lucida Sans Unicode"/>
          <w:color w:val="1A1A1A"/>
          <w:szCs w:val="21"/>
        </w:rPr>
        <w:t>“</w:t>
      </w:r>
      <w:r>
        <w:rPr>
          <w:rFonts w:ascii="Lucida Sans Unicode" w:hAnsi="Lucida Sans Unicode" w:cs="Lucida Sans Unicode"/>
          <w:color w:val="1A1A1A"/>
          <w:szCs w:val="21"/>
        </w:rPr>
        <w:t>那个</w:t>
      </w:r>
      <w:r>
        <w:rPr>
          <w:rFonts w:ascii="Lucida Sans Unicode" w:hAnsi="Lucida Sans Unicode" w:cs="Lucida Sans Unicode"/>
          <w:color w:val="1A1A1A"/>
          <w:szCs w:val="21"/>
        </w:rPr>
        <w:t>”</w:t>
      </w:r>
      <w:r>
        <w:rPr>
          <w:rFonts w:ascii="Lucida Sans Unicode" w:hAnsi="Lucida Sans Unicode" w:cs="Lucida Sans Unicode"/>
          <w:color w:val="1A1A1A"/>
          <w:szCs w:val="21"/>
        </w:rPr>
        <w:t>线程去查询过</w:t>
      </w:r>
      <w:r>
        <w:rPr>
          <w:rFonts w:ascii="Lucida Sans Unicode" w:hAnsi="Lucida Sans Unicode" w:cs="Lucida Sans Unicode"/>
          <w:color w:val="1A1A1A"/>
          <w:szCs w:val="21"/>
        </w:rPr>
        <w:t xml:space="preserve"> DB </w:t>
      </w:r>
      <w:r>
        <w:rPr>
          <w:rFonts w:ascii="Lucida Sans Unicode" w:hAnsi="Lucida Sans Unicode" w:cs="Lucida Sans Unicode"/>
          <w:color w:val="1A1A1A"/>
          <w:szCs w:val="21"/>
        </w:rPr>
        <w:t>，并更新到缓存中了。</w:t>
      </w:r>
    </w:p>
    <w:p w:rsidR="001C63AF" w:rsidRDefault="001C63AF" w:rsidP="00FA61C5">
      <w:pPr>
        <w:widowControl/>
        <w:numPr>
          <w:ilvl w:val="0"/>
          <w:numId w:val="27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3</w:t>
      </w:r>
      <w:r>
        <w:rPr>
          <w:rFonts w:ascii="Lucida Sans Unicode" w:hAnsi="Lucida Sans Unicode" w:cs="Lucida Sans Unicode"/>
          <w:color w:val="1A1A1A"/>
          <w:szCs w:val="21"/>
        </w:rPr>
        <w:t>、查询</w:t>
      </w:r>
      <w:r>
        <w:rPr>
          <w:rFonts w:ascii="Lucida Sans Unicode" w:hAnsi="Lucida Sans Unicode" w:cs="Lucida Sans Unicode"/>
          <w:color w:val="1A1A1A"/>
          <w:szCs w:val="21"/>
        </w:rPr>
        <w:t xml:space="preserve"> DB </w:t>
      </w:r>
      <w:r>
        <w:rPr>
          <w:rFonts w:ascii="Lucida Sans Unicode" w:hAnsi="Lucida Sans Unicode" w:cs="Lucida Sans Unicode"/>
          <w:color w:val="1A1A1A"/>
          <w:szCs w:val="21"/>
        </w:rPr>
        <w:t>，并更新到缓存中，返回值。</w:t>
      </w:r>
    </w:p>
    <w:p w:rsidR="001C63AF" w:rsidRDefault="001C63AF" w:rsidP="001C63A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2</w:t>
      </w:r>
      <w:r>
        <w:rPr>
          <w:rFonts w:ascii="Lucida Sans Unicode" w:hAnsi="Lucida Sans Unicode" w:cs="Lucida Sans Unicode"/>
          <w:color w:val="1A1A1A"/>
        </w:rPr>
        <w:t>）方案二，手动过期。</w:t>
      </w:r>
    </w:p>
    <w:p w:rsidR="001C63AF" w:rsidRDefault="001C63AF" w:rsidP="001C63A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缓存上从不设置过期时间，功能上将过期时间存在</w:t>
      </w:r>
      <w:r>
        <w:rPr>
          <w:rFonts w:ascii="Lucida Sans Unicode" w:hAnsi="Lucida Sans Unicode" w:cs="Lucida Sans Unicode"/>
          <w:color w:val="1A1A1A"/>
        </w:rPr>
        <w:t xml:space="preserve"> KEY </w:t>
      </w:r>
      <w:r>
        <w:rPr>
          <w:rFonts w:ascii="Lucida Sans Unicode" w:hAnsi="Lucida Sans Unicode" w:cs="Lucida Sans Unicode"/>
          <w:color w:val="1A1A1A"/>
        </w:rPr>
        <w:t>对应的</w:t>
      </w:r>
      <w:r>
        <w:rPr>
          <w:rFonts w:ascii="Lucida Sans Unicode" w:hAnsi="Lucida Sans Unicode" w:cs="Lucida Sans Unicode"/>
          <w:color w:val="1A1A1A"/>
        </w:rPr>
        <w:t xml:space="preserve"> VALUE </w:t>
      </w:r>
      <w:r>
        <w:rPr>
          <w:rFonts w:ascii="Lucida Sans Unicode" w:hAnsi="Lucida Sans Unicode" w:cs="Lucida Sans Unicode"/>
          <w:color w:val="1A1A1A"/>
        </w:rPr>
        <w:t>里。流程如下：</w:t>
      </w:r>
    </w:p>
    <w:p w:rsidR="001C63AF" w:rsidRDefault="001C63AF" w:rsidP="00FA61C5">
      <w:pPr>
        <w:widowControl/>
        <w:numPr>
          <w:ilvl w:val="0"/>
          <w:numId w:val="27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1</w:t>
      </w:r>
      <w:r>
        <w:rPr>
          <w:rFonts w:ascii="Lucida Sans Unicode" w:hAnsi="Lucida Sans Unicode" w:cs="Lucida Sans Unicode"/>
          <w:color w:val="1A1A1A"/>
          <w:szCs w:val="21"/>
        </w:rPr>
        <w:t>、获取缓存。通过</w:t>
      </w:r>
      <w:r>
        <w:rPr>
          <w:rFonts w:ascii="Lucida Sans Unicode" w:hAnsi="Lucida Sans Unicode" w:cs="Lucida Sans Unicode"/>
          <w:color w:val="1A1A1A"/>
          <w:szCs w:val="21"/>
        </w:rPr>
        <w:t xml:space="preserve"> VALUE </w:t>
      </w:r>
      <w:r>
        <w:rPr>
          <w:rFonts w:ascii="Lucida Sans Unicode" w:hAnsi="Lucida Sans Unicode" w:cs="Lucida Sans Unicode"/>
          <w:color w:val="1A1A1A"/>
          <w:szCs w:val="21"/>
        </w:rPr>
        <w:t>的过期时间，判断是否过期。如果未过期，则直接返回；如果已过期，继续往下执行。</w:t>
      </w:r>
    </w:p>
    <w:p w:rsidR="001C63AF" w:rsidRDefault="001C63AF" w:rsidP="00FA61C5">
      <w:pPr>
        <w:widowControl/>
        <w:numPr>
          <w:ilvl w:val="0"/>
          <w:numId w:val="27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2</w:t>
      </w:r>
      <w:r>
        <w:rPr>
          <w:rFonts w:ascii="Lucida Sans Unicode" w:hAnsi="Lucida Sans Unicode" w:cs="Lucida Sans Unicode"/>
          <w:color w:val="1A1A1A"/>
          <w:szCs w:val="21"/>
        </w:rPr>
        <w:t>、通过一个后台的异步线程进行缓存的构建，也就是</w:t>
      </w:r>
      <w:r>
        <w:rPr>
          <w:rFonts w:ascii="Lucida Sans Unicode" w:hAnsi="Lucida Sans Unicode" w:cs="Lucida Sans Unicode"/>
          <w:color w:val="1A1A1A"/>
          <w:szCs w:val="21"/>
        </w:rPr>
        <w:t>“</w:t>
      </w:r>
      <w:r>
        <w:rPr>
          <w:rFonts w:ascii="Lucida Sans Unicode" w:hAnsi="Lucida Sans Unicode" w:cs="Lucida Sans Unicode"/>
          <w:color w:val="1A1A1A"/>
          <w:szCs w:val="21"/>
        </w:rPr>
        <w:t>手动</w:t>
      </w:r>
      <w:r>
        <w:rPr>
          <w:rFonts w:ascii="Lucida Sans Unicode" w:hAnsi="Lucida Sans Unicode" w:cs="Lucida Sans Unicode"/>
          <w:color w:val="1A1A1A"/>
          <w:szCs w:val="21"/>
        </w:rPr>
        <w:t>”</w:t>
      </w:r>
      <w:r>
        <w:rPr>
          <w:rFonts w:ascii="Lucida Sans Unicode" w:hAnsi="Lucida Sans Unicode" w:cs="Lucida Sans Unicode"/>
          <w:color w:val="1A1A1A"/>
          <w:szCs w:val="21"/>
        </w:rPr>
        <w:t>过期。通过后台的异步线程，保证有且只有一个线程去查询</w:t>
      </w:r>
      <w:r>
        <w:rPr>
          <w:rFonts w:ascii="Lucida Sans Unicode" w:hAnsi="Lucida Sans Unicode" w:cs="Lucida Sans Unicode"/>
          <w:color w:val="1A1A1A"/>
          <w:szCs w:val="21"/>
        </w:rPr>
        <w:t xml:space="preserve"> DB</w:t>
      </w:r>
      <w:r>
        <w:rPr>
          <w:rFonts w:ascii="Lucida Sans Unicode" w:hAnsi="Lucida Sans Unicode" w:cs="Lucida Sans Unicode"/>
          <w:color w:val="1A1A1A"/>
          <w:szCs w:val="21"/>
        </w:rPr>
        <w:t>。</w:t>
      </w:r>
    </w:p>
    <w:p w:rsidR="001C63AF" w:rsidRDefault="001C63AF" w:rsidP="00FA61C5">
      <w:pPr>
        <w:widowControl/>
        <w:numPr>
          <w:ilvl w:val="0"/>
          <w:numId w:val="27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3</w:t>
      </w:r>
      <w:r>
        <w:rPr>
          <w:rFonts w:ascii="Lucida Sans Unicode" w:hAnsi="Lucida Sans Unicode" w:cs="Lucida Sans Unicode"/>
          <w:color w:val="1A1A1A"/>
          <w:szCs w:val="21"/>
        </w:rPr>
        <w:t>、同时，虽然</w:t>
      </w:r>
      <w:r>
        <w:rPr>
          <w:rFonts w:ascii="Lucida Sans Unicode" w:hAnsi="Lucida Sans Unicode" w:cs="Lucida Sans Unicode"/>
          <w:color w:val="1A1A1A"/>
          <w:szCs w:val="21"/>
        </w:rPr>
        <w:t xml:space="preserve"> VALUE </w:t>
      </w:r>
      <w:r>
        <w:rPr>
          <w:rFonts w:ascii="Lucida Sans Unicode" w:hAnsi="Lucida Sans Unicode" w:cs="Lucida Sans Unicode"/>
          <w:color w:val="1A1A1A"/>
          <w:szCs w:val="21"/>
        </w:rPr>
        <w:t>已经过期，还是直接返回。通过这样的方式，保证服务的可用性，虽然损失了一定的时效性。</w:t>
      </w:r>
    </w:p>
    <w:p w:rsidR="001C63AF" w:rsidRDefault="001C63AF" w:rsidP="001C63AF">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Lucida Sans Unicode" w:hAnsi="Lucida Sans Unicode" w:cs="Lucida Sans Unicode"/>
          <w:color w:val="1A1A1A"/>
        </w:rPr>
        <w:t>选择</w:t>
      </w:r>
    </w:p>
    <w:p w:rsidR="001C63AF" w:rsidRDefault="001C63AF" w:rsidP="001C63A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这两个方案，各有其优缺点。</w:t>
      </w:r>
    </w:p>
    <w:p w:rsidR="001C63AF" w:rsidRDefault="001C63AF" w:rsidP="00F46A8A">
      <w:r>
        <w:rPr>
          <w:noProof/>
        </w:rPr>
        <w:drawing>
          <wp:inline distT="0" distB="0" distL="0" distR="0" wp14:anchorId="11C22059" wp14:editId="4F82F071">
            <wp:extent cx="5274310" cy="83185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831850"/>
                    </a:xfrm>
                    <a:prstGeom prst="rect">
                      <a:avLst/>
                    </a:prstGeom>
                  </pic:spPr>
                </pic:pic>
              </a:graphicData>
            </a:graphic>
          </wp:inline>
        </w:drawing>
      </w:r>
    </w:p>
    <w:p w:rsidR="00965D45" w:rsidRDefault="00965D45" w:rsidP="00965D45">
      <w:pPr>
        <w:pStyle w:val="2"/>
      </w:pPr>
      <w:r>
        <w:rPr>
          <w:rFonts w:hint="eastAsia"/>
        </w:rPr>
        <w:t>7</w:t>
      </w:r>
      <w:r>
        <w:t>.缓存和 DB 的一致性如何保证？</w:t>
      </w:r>
    </w:p>
    <w:p w:rsidR="00965D45" w:rsidRPr="00965D45" w:rsidRDefault="00965D45" w:rsidP="00965D45">
      <w:pPr>
        <w:pStyle w:val="3"/>
        <w:rPr>
          <w:rFonts w:asciiTheme="majorHAnsi" w:hAnsiTheme="majorHAnsi" w:cstheme="majorBidi"/>
        </w:rPr>
      </w:pPr>
      <w:r>
        <w:t> </w:t>
      </w:r>
      <w:r>
        <w:rPr>
          <w:rStyle w:val="a4"/>
          <w:rFonts w:ascii="Lucida Sans Unicode" w:hAnsi="Lucida Sans Unicode" w:cs="Lucida Sans Unicode"/>
          <w:color w:val="1A1A1A"/>
        </w:rPr>
        <w:t>产生原因</w:t>
      </w:r>
    </w:p>
    <w:p w:rsidR="00965D45" w:rsidRDefault="00965D45" w:rsidP="00965D4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主要有两种情况，会导致缓存和</w:t>
      </w:r>
      <w:r>
        <w:rPr>
          <w:rFonts w:ascii="Lucida Sans Unicode" w:hAnsi="Lucida Sans Unicode" w:cs="Lucida Sans Unicode"/>
          <w:color w:val="1A1A1A"/>
        </w:rPr>
        <w:t xml:space="preserve"> DB </w:t>
      </w:r>
      <w:r>
        <w:rPr>
          <w:rFonts w:ascii="Lucida Sans Unicode" w:hAnsi="Lucida Sans Unicode" w:cs="Lucida Sans Unicode"/>
          <w:color w:val="1A1A1A"/>
        </w:rPr>
        <w:t>的一致性问题：</w:t>
      </w:r>
    </w:p>
    <w:p w:rsidR="00965D45" w:rsidRDefault="00965D45" w:rsidP="00FA61C5">
      <w:pPr>
        <w:pStyle w:val="a3"/>
        <w:numPr>
          <w:ilvl w:val="0"/>
          <w:numId w:val="279"/>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并发的场景下，导致读取老的</w:t>
      </w:r>
      <w:r>
        <w:rPr>
          <w:rFonts w:ascii="Lucida Sans Unicode" w:hAnsi="Lucida Sans Unicode" w:cs="Lucida Sans Unicode"/>
          <w:color w:val="1A1A1A"/>
          <w:sz w:val="21"/>
          <w:szCs w:val="21"/>
        </w:rPr>
        <w:t xml:space="preserve"> DB </w:t>
      </w:r>
      <w:r>
        <w:rPr>
          <w:rFonts w:ascii="Lucida Sans Unicode" w:hAnsi="Lucida Sans Unicode" w:cs="Lucida Sans Unicode"/>
          <w:color w:val="1A1A1A"/>
          <w:sz w:val="21"/>
          <w:szCs w:val="21"/>
        </w:rPr>
        <w:t>数据，更新到缓存中。</w:t>
      </w:r>
    </w:p>
    <w:p w:rsidR="00965D45" w:rsidRDefault="00965D45" w:rsidP="00965D45">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这里，主要指的是，更新</w:t>
      </w:r>
      <w:r>
        <w:rPr>
          <w:rFonts w:ascii="Lucida Sans Unicode" w:hAnsi="Lucida Sans Unicode" w:cs="Lucida Sans Unicode"/>
          <w:color w:val="1A1A1A"/>
          <w:sz w:val="21"/>
          <w:szCs w:val="21"/>
        </w:rPr>
        <w:t xml:space="preserve"> DB </w:t>
      </w:r>
      <w:r>
        <w:rPr>
          <w:rFonts w:ascii="Lucida Sans Unicode" w:hAnsi="Lucida Sans Unicode" w:cs="Lucida Sans Unicode"/>
          <w:color w:val="1A1A1A"/>
          <w:sz w:val="21"/>
          <w:szCs w:val="21"/>
        </w:rPr>
        <w:t>数据之前，先删除</w:t>
      </w:r>
      <w:r>
        <w:rPr>
          <w:rFonts w:ascii="Lucida Sans Unicode" w:hAnsi="Lucida Sans Unicode" w:cs="Lucida Sans Unicode"/>
          <w:color w:val="1A1A1A"/>
          <w:sz w:val="21"/>
          <w:szCs w:val="21"/>
        </w:rPr>
        <w:t xml:space="preserve"> Cache </w:t>
      </w:r>
      <w:r>
        <w:rPr>
          <w:rFonts w:ascii="Lucida Sans Unicode" w:hAnsi="Lucida Sans Unicode" w:cs="Lucida Sans Unicode"/>
          <w:color w:val="1A1A1A"/>
          <w:sz w:val="21"/>
          <w:szCs w:val="21"/>
        </w:rPr>
        <w:t>的数据。在低并发量下没什么问题，但是在高并发下，就会存在问题。在</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删除</w:t>
      </w:r>
      <w:r>
        <w:rPr>
          <w:rFonts w:ascii="Lucida Sans Unicode" w:hAnsi="Lucida Sans Unicode" w:cs="Lucida Sans Unicode"/>
          <w:color w:val="1A1A1A"/>
          <w:sz w:val="21"/>
          <w:szCs w:val="21"/>
        </w:rPr>
        <w:t xml:space="preserve"> Cache </w:t>
      </w:r>
      <w:r>
        <w:rPr>
          <w:rFonts w:ascii="Lucida Sans Unicode" w:hAnsi="Lucida Sans Unicode" w:cs="Lucida Sans Unicode"/>
          <w:color w:val="1A1A1A"/>
          <w:sz w:val="21"/>
          <w:szCs w:val="21"/>
        </w:rPr>
        <w:t>的数据</w:t>
      </w:r>
      <w:r>
        <w:rPr>
          <w:rFonts w:ascii="Lucida Sans Unicode" w:hAnsi="Lucida Sans Unicode" w:cs="Lucida Sans Unicode"/>
          <w:color w:val="1A1A1A"/>
          <w:sz w:val="21"/>
          <w:szCs w:val="21"/>
        </w:rPr>
        <w:t xml:space="preserve">, </w:t>
      </w:r>
      <w:r>
        <w:rPr>
          <w:rFonts w:ascii="Lucida Sans Unicode" w:hAnsi="Lucida Sans Unicode" w:cs="Lucida Sans Unicode"/>
          <w:color w:val="1A1A1A"/>
          <w:sz w:val="21"/>
          <w:szCs w:val="21"/>
        </w:rPr>
        <w:t>和更新</w:t>
      </w:r>
      <w:r>
        <w:rPr>
          <w:rFonts w:ascii="Lucida Sans Unicode" w:hAnsi="Lucida Sans Unicode" w:cs="Lucida Sans Unicode"/>
          <w:color w:val="1A1A1A"/>
          <w:sz w:val="21"/>
          <w:szCs w:val="21"/>
        </w:rPr>
        <w:t xml:space="preserve"> DB </w:t>
      </w:r>
      <w:r>
        <w:rPr>
          <w:rFonts w:ascii="Lucida Sans Unicode" w:hAnsi="Lucida Sans Unicode" w:cs="Lucida Sans Unicode"/>
          <w:color w:val="1A1A1A"/>
          <w:sz w:val="21"/>
          <w:szCs w:val="21"/>
        </w:rPr>
        <w:t>数据</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时间之间，恰好有一个请求，我们如果使用</w:t>
      </w:r>
      <w:r>
        <w:rPr>
          <w:rStyle w:val="a4"/>
          <w:rFonts w:ascii="Lucida Sans Unicode" w:hAnsi="Lucida Sans Unicode" w:cs="Lucida Sans Unicode"/>
          <w:color w:val="1A1A1A"/>
          <w:sz w:val="21"/>
          <w:szCs w:val="21"/>
        </w:rPr>
        <w:t>被动读</w:t>
      </w:r>
      <w:r>
        <w:rPr>
          <w:rFonts w:ascii="Lucida Sans Unicode" w:hAnsi="Lucida Sans Unicode" w:cs="Lucida Sans Unicode"/>
          <w:color w:val="1A1A1A"/>
          <w:sz w:val="21"/>
          <w:szCs w:val="21"/>
        </w:rPr>
        <w:t>，因为此时</w:t>
      </w:r>
      <w:r>
        <w:rPr>
          <w:rFonts w:ascii="Lucida Sans Unicode" w:hAnsi="Lucida Sans Unicode" w:cs="Lucida Sans Unicode"/>
          <w:color w:val="1A1A1A"/>
          <w:sz w:val="21"/>
          <w:szCs w:val="21"/>
        </w:rPr>
        <w:t xml:space="preserve"> DB </w:t>
      </w:r>
      <w:r>
        <w:rPr>
          <w:rFonts w:ascii="Lucida Sans Unicode" w:hAnsi="Lucida Sans Unicode" w:cs="Lucida Sans Unicode"/>
          <w:color w:val="1A1A1A"/>
          <w:sz w:val="21"/>
          <w:szCs w:val="21"/>
        </w:rPr>
        <w:t>数据还是老的，又会将老的数据写入到</w:t>
      </w:r>
      <w:r>
        <w:rPr>
          <w:rFonts w:ascii="Lucida Sans Unicode" w:hAnsi="Lucida Sans Unicode" w:cs="Lucida Sans Unicode"/>
          <w:color w:val="1A1A1A"/>
          <w:sz w:val="21"/>
          <w:szCs w:val="21"/>
        </w:rPr>
        <w:t xml:space="preserve"> Cache </w:t>
      </w:r>
      <w:r>
        <w:rPr>
          <w:rFonts w:ascii="Lucida Sans Unicode" w:hAnsi="Lucida Sans Unicode" w:cs="Lucida Sans Unicode"/>
          <w:color w:val="1A1A1A"/>
          <w:sz w:val="21"/>
          <w:szCs w:val="21"/>
        </w:rPr>
        <w:t>中。</w:t>
      </w:r>
    </w:p>
    <w:p w:rsidR="00965D45" w:rsidRDefault="00965D45" w:rsidP="00FA61C5">
      <w:pPr>
        <w:pStyle w:val="a3"/>
        <w:numPr>
          <w:ilvl w:val="0"/>
          <w:numId w:val="279"/>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缓存和</w:t>
      </w:r>
      <w:r>
        <w:rPr>
          <w:rFonts w:ascii="Lucida Sans Unicode" w:hAnsi="Lucida Sans Unicode" w:cs="Lucida Sans Unicode"/>
          <w:color w:val="1A1A1A"/>
          <w:sz w:val="21"/>
          <w:szCs w:val="21"/>
        </w:rPr>
        <w:t xml:space="preserve"> DB </w:t>
      </w:r>
      <w:r>
        <w:rPr>
          <w:rFonts w:ascii="Lucida Sans Unicode" w:hAnsi="Lucida Sans Unicode" w:cs="Lucida Sans Unicode"/>
          <w:color w:val="1A1A1A"/>
          <w:sz w:val="21"/>
          <w:szCs w:val="21"/>
        </w:rPr>
        <w:t>的操作，不在一个事务中，可能只有一个</w:t>
      </w:r>
      <w:r>
        <w:rPr>
          <w:rFonts w:ascii="Lucida Sans Unicode" w:hAnsi="Lucida Sans Unicode" w:cs="Lucida Sans Unicode"/>
          <w:color w:val="1A1A1A"/>
          <w:sz w:val="21"/>
          <w:szCs w:val="21"/>
        </w:rPr>
        <w:t xml:space="preserve"> DB </w:t>
      </w:r>
      <w:r>
        <w:rPr>
          <w:rFonts w:ascii="Lucida Sans Unicode" w:hAnsi="Lucida Sans Unicode" w:cs="Lucida Sans Unicode"/>
          <w:color w:val="1A1A1A"/>
          <w:sz w:val="21"/>
          <w:szCs w:val="21"/>
        </w:rPr>
        <w:t>操作成功，而另一个</w:t>
      </w:r>
      <w:r>
        <w:rPr>
          <w:rFonts w:ascii="Lucida Sans Unicode" w:hAnsi="Lucida Sans Unicode" w:cs="Lucida Sans Unicode"/>
          <w:color w:val="1A1A1A"/>
          <w:sz w:val="21"/>
          <w:szCs w:val="21"/>
        </w:rPr>
        <w:t xml:space="preserve"> Cache </w:t>
      </w:r>
      <w:r>
        <w:rPr>
          <w:rFonts w:ascii="Lucida Sans Unicode" w:hAnsi="Lucida Sans Unicode" w:cs="Lucida Sans Unicode"/>
          <w:color w:val="1A1A1A"/>
          <w:sz w:val="21"/>
          <w:szCs w:val="21"/>
        </w:rPr>
        <w:t>操作失败，导致不一致。</w:t>
      </w:r>
    </w:p>
    <w:p w:rsidR="00965D45" w:rsidRDefault="00965D45" w:rsidP="00965D4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当然，有一点我们要注意，缓存和</w:t>
      </w:r>
      <w:r>
        <w:rPr>
          <w:rFonts w:ascii="Lucida Sans Unicode" w:hAnsi="Lucida Sans Unicode" w:cs="Lucida Sans Unicode"/>
          <w:color w:val="1A1A1A"/>
        </w:rPr>
        <w:t xml:space="preserve"> DB </w:t>
      </w:r>
      <w:r>
        <w:rPr>
          <w:rFonts w:ascii="Lucida Sans Unicode" w:hAnsi="Lucida Sans Unicode" w:cs="Lucida Sans Unicode"/>
          <w:color w:val="1A1A1A"/>
        </w:rPr>
        <w:t>的一致性，我们指的更多的是最终一致性。我们使用缓存只要是提高读操作的性能，真正在写操作的业务逻辑，还是以数据库为准。例如说，我们可能缓存用户钱包的余额在缓存中，在前端查询钱包余额时，读取缓存，在使用钱包余额时，读取数据库。</w:t>
      </w:r>
    </w:p>
    <w:p w:rsidR="00965D45" w:rsidRDefault="00965D45" w:rsidP="00965D45">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Lucida Sans Unicode" w:hAnsi="Lucida Sans Unicode" w:cs="Lucida Sans Unicode"/>
          <w:color w:val="1A1A1A"/>
        </w:rPr>
        <w:t>解决方案</w:t>
      </w:r>
    </w:p>
    <w:p w:rsidR="00965D45" w:rsidRDefault="00965D45" w:rsidP="00965D4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在开始说解决方案之前，胖友先看看如下几篇文章，可能有一丢丢多，保持耐心。</w:t>
      </w:r>
    </w:p>
    <w:p w:rsidR="00965D45" w:rsidRDefault="00965D45" w:rsidP="00FA61C5">
      <w:pPr>
        <w:widowControl/>
        <w:numPr>
          <w:ilvl w:val="0"/>
          <w:numId w:val="28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左耳朵耗子</w:t>
      </w:r>
    </w:p>
    <w:p w:rsidR="00965D45" w:rsidRDefault="00167304" w:rsidP="00FA61C5">
      <w:pPr>
        <w:widowControl/>
        <w:numPr>
          <w:ilvl w:val="1"/>
          <w:numId w:val="280"/>
        </w:numPr>
        <w:shd w:val="clear" w:color="auto" w:fill="FFFFFF"/>
        <w:ind w:left="450"/>
        <w:jc w:val="left"/>
        <w:rPr>
          <w:rFonts w:ascii="Lucida Sans Unicode" w:hAnsi="Lucida Sans Unicode" w:cs="Lucida Sans Unicode"/>
          <w:color w:val="1A1A1A"/>
          <w:szCs w:val="21"/>
        </w:rPr>
      </w:pPr>
      <w:hyperlink r:id="rId235" w:tgtFrame="_blank" w:history="1">
        <w:r w:rsidR="00965D45">
          <w:rPr>
            <w:rStyle w:val="a5"/>
            <w:rFonts w:ascii="Lucida Sans Unicode" w:hAnsi="Lucida Sans Unicode" w:cs="Lucida Sans Unicode"/>
            <w:color w:val="0088CC"/>
            <w:szCs w:val="21"/>
          </w:rPr>
          <w:t>《缓存更新的套路》</w:t>
        </w:r>
      </w:hyperlink>
    </w:p>
    <w:p w:rsidR="00965D45" w:rsidRDefault="00965D45" w:rsidP="00FA61C5">
      <w:pPr>
        <w:widowControl/>
        <w:numPr>
          <w:ilvl w:val="0"/>
          <w:numId w:val="28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沈剑</w:t>
      </w:r>
    </w:p>
    <w:p w:rsidR="00965D45" w:rsidRDefault="00167304" w:rsidP="00FA61C5">
      <w:pPr>
        <w:widowControl/>
        <w:numPr>
          <w:ilvl w:val="1"/>
          <w:numId w:val="280"/>
        </w:numPr>
        <w:shd w:val="clear" w:color="auto" w:fill="FFFFFF"/>
        <w:ind w:left="450"/>
        <w:jc w:val="left"/>
        <w:rPr>
          <w:rFonts w:ascii="Lucida Sans Unicode" w:hAnsi="Lucida Sans Unicode" w:cs="Lucida Sans Unicode"/>
          <w:color w:val="1A1A1A"/>
          <w:szCs w:val="21"/>
        </w:rPr>
      </w:pPr>
      <w:hyperlink r:id="rId236" w:tgtFrame="_blank" w:history="1">
        <w:r w:rsidR="00965D45">
          <w:rPr>
            <w:rStyle w:val="a5"/>
            <w:rFonts w:ascii="Lucida Sans Unicode" w:hAnsi="Lucida Sans Unicode" w:cs="Lucida Sans Unicode"/>
            <w:color w:val="0088CC"/>
            <w:szCs w:val="21"/>
          </w:rPr>
          <w:t>《缓存架构设计细节二三事》</w:t>
        </w:r>
      </w:hyperlink>
    </w:p>
    <w:p w:rsidR="00965D45" w:rsidRDefault="00167304" w:rsidP="00FA61C5">
      <w:pPr>
        <w:widowControl/>
        <w:numPr>
          <w:ilvl w:val="1"/>
          <w:numId w:val="280"/>
        </w:numPr>
        <w:shd w:val="clear" w:color="auto" w:fill="FFFFFF"/>
        <w:ind w:left="450"/>
        <w:jc w:val="left"/>
        <w:rPr>
          <w:rFonts w:ascii="Lucida Sans Unicode" w:hAnsi="Lucida Sans Unicode" w:cs="Lucida Sans Unicode"/>
          <w:color w:val="1A1A1A"/>
          <w:szCs w:val="21"/>
        </w:rPr>
      </w:pPr>
      <w:hyperlink r:id="rId237" w:tgtFrame="_blank" w:history="1">
        <w:r w:rsidR="00965D45">
          <w:rPr>
            <w:rStyle w:val="a5"/>
            <w:rFonts w:ascii="Lucida Sans Unicode" w:hAnsi="Lucida Sans Unicode" w:cs="Lucida Sans Unicode"/>
            <w:color w:val="0088CC"/>
            <w:szCs w:val="21"/>
          </w:rPr>
          <w:t>《缓存与数据库一致性优化》</w:t>
        </w:r>
      </w:hyperlink>
      <w:r w:rsidR="00965D45">
        <w:rPr>
          <w:rFonts w:ascii="Lucida Sans Unicode" w:hAnsi="Lucida Sans Unicode" w:cs="Lucida Sans Unicode"/>
          <w:color w:val="1A1A1A"/>
          <w:szCs w:val="21"/>
        </w:rPr>
        <w:t> </w:t>
      </w:r>
      <w:r w:rsidR="00965D45">
        <w:rPr>
          <w:rFonts w:ascii="Lucida Sans Unicode" w:hAnsi="Lucida Sans Unicode" w:cs="Lucida Sans Unicode"/>
          <w:color w:val="1A1A1A"/>
          <w:szCs w:val="21"/>
        </w:rPr>
        <w:t>这篇，我觉得写的方案不太可行。</w:t>
      </w:r>
    </w:p>
    <w:p w:rsidR="00965D45" w:rsidRDefault="00965D45" w:rsidP="00965D4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下面，我们就来看看几种方案。当然无论哪种方案，比较重要的就是解决两个问题：</w:t>
      </w:r>
    </w:p>
    <w:p w:rsidR="00965D45" w:rsidRDefault="00965D45" w:rsidP="00FA61C5">
      <w:pPr>
        <w:pStyle w:val="a3"/>
        <w:numPr>
          <w:ilvl w:val="0"/>
          <w:numId w:val="281"/>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1</w:t>
      </w:r>
      <w:r>
        <w:rPr>
          <w:rFonts w:ascii="Lucida Sans Unicode" w:hAnsi="Lucida Sans Unicode" w:cs="Lucida Sans Unicode"/>
          <w:color w:val="1A1A1A"/>
          <w:sz w:val="21"/>
          <w:szCs w:val="21"/>
        </w:rPr>
        <w:t>、将缓存可能存在的并行写，实现串行写。</w:t>
      </w:r>
    </w:p>
    <w:p w:rsidR="00965D45" w:rsidRDefault="00965D45" w:rsidP="00965D45">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注意，这里指的是缓存的并行写。在被动读中，如果缓存不存在，也存在写。</w:t>
      </w:r>
    </w:p>
    <w:p w:rsidR="00965D45" w:rsidRDefault="00965D45" w:rsidP="00FA61C5">
      <w:pPr>
        <w:pStyle w:val="a3"/>
        <w:numPr>
          <w:ilvl w:val="0"/>
          <w:numId w:val="281"/>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2</w:t>
      </w:r>
      <w:r>
        <w:rPr>
          <w:rFonts w:ascii="Lucida Sans Unicode" w:hAnsi="Lucida Sans Unicode" w:cs="Lucida Sans Unicode"/>
          <w:color w:val="1A1A1A"/>
          <w:sz w:val="21"/>
          <w:szCs w:val="21"/>
        </w:rPr>
        <w:t>、实现数据的最终一致性。</w:t>
      </w:r>
    </w:p>
    <w:p w:rsidR="00965D45" w:rsidRDefault="00965D45" w:rsidP="00965D4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1</w:t>
      </w:r>
      <w:r>
        <w:rPr>
          <w:rFonts w:ascii="Lucida Sans Unicode" w:hAnsi="Lucida Sans Unicode" w:cs="Lucida Sans Unicode"/>
          <w:color w:val="1A1A1A"/>
        </w:rPr>
        <w:t>）先淘汰缓存，再写数据库</w:t>
      </w:r>
    </w:p>
    <w:p w:rsidR="00965D45" w:rsidRDefault="00965D45" w:rsidP="00965D4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因为先淘汰缓存，所以数据的最终一致性是可以得到有效的保证的。为什么呢？先淘汰缓存，即使写数据库发生异常，也就是下次缓存读取时，多读取一次数据库。</w:t>
      </w:r>
    </w:p>
    <w:p w:rsidR="00965D45" w:rsidRDefault="00965D45" w:rsidP="00965D4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但是，这种方案会存在缓存和</w:t>
      </w:r>
      <w:r>
        <w:rPr>
          <w:rFonts w:ascii="Lucida Sans Unicode" w:hAnsi="Lucida Sans Unicode" w:cs="Lucida Sans Unicode"/>
          <w:color w:val="1A1A1A"/>
        </w:rPr>
        <w:t xml:space="preserve"> DB </w:t>
      </w:r>
      <w:r>
        <w:rPr>
          <w:rFonts w:ascii="Lucida Sans Unicode" w:hAnsi="Lucida Sans Unicode" w:cs="Lucida Sans Unicode"/>
          <w:color w:val="1A1A1A"/>
        </w:rPr>
        <w:t>的数据会不一致的情况，</w:t>
      </w:r>
      <w:hyperlink r:id="rId238" w:tgtFrame="_blank" w:history="1">
        <w:r>
          <w:rPr>
            <w:rStyle w:val="a5"/>
            <w:rFonts w:ascii="Lucida Sans Unicode" w:hAnsi="Lucida Sans Unicode" w:cs="Lucida Sans Unicode"/>
            <w:color w:val="0088CC"/>
          </w:rPr>
          <w:t>《缓存与数据库一致性优化》</w:t>
        </w:r>
      </w:hyperlink>
      <w:r>
        <w:rPr>
          <w:rFonts w:ascii="Lucida Sans Unicode" w:hAnsi="Lucida Sans Unicode" w:cs="Lucida Sans Unicode"/>
          <w:color w:val="1A1A1A"/>
        </w:rPr>
        <w:t> </w:t>
      </w:r>
      <w:r>
        <w:rPr>
          <w:rFonts w:ascii="Lucida Sans Unicode" w:hAnsi="Lucida Sans Unicode" w:cs="Lucida Sans Unicode"/>
          <w:color w:val="1A1A1A"/>
        </w:rPr>
        <w:t>已经说了。</w:t>
      </w:r>
    </w:p>
    <w:p w:rsidR="00965D45" w:rsidRDefault="00965D45" w:rsidP="00965D4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那么，我们需要解决缓存并行写，实现串行写。比较简单的方式，引入分布式锁。</w:t>
      </w:r>
    </w:p>
    <w:p w:rsidR="00965D45" w:rsidRDefault="00965D45" w:rsidP="00FA61C5">
      <w:pPr>
        <w:widowControl/>
        <w:numPr>
          <w:ilvl w:val="0"/>
          <w:numId w:val="28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在写请求时，先淘汰缓存之前，先获取该分布式锁。</w:t>
      </w:r>
    </w:p>
    <w:p w:rsidR="00965D45" w:rsidRDefault="00965D45" w:rsidP="00FA61C5">
      <w:pPr>
        <w:widowControl/>
        <w:numPr>
          <w:ilvl w:val="0"/>
          <w:numId w:val="28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在读请求时，发现缓存不存在时，先获取分布式锁。</w:t>
      </w:r>
    </w:p>
    <w:p w:rsidR="00965D45" w:rsidRDefault="00965D45" w:rsidP="00965D4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这样，缓存的并行写就成功的变成串行写落。实际上，就是</w:t>
      </w:r>
      <w:r>
        <w:rPr>
          <w:rFonts w:ascii="Lucida Sans Unicode" w:hAnsi="Lucida Sans Unicode" w:cs="Lucida Sans Unicode"/>
          <w:color w:val="1A1A1A"/>
        </w:rPr>
        <w:t> </w:t>
      </w:r>
      <w:hyperlink r:id="rId239" w:history="1">
        <w:r>
          <w:rPr>
            <w:rStyle w:val="a5"/>
            <w:rFonts w:ascii="Lucida Sans Unicode" w:hAnsi="Lucida Sans Unicode" w:cs="Lucida Sans Unicode"/>
            <w:color w:val="0088CC"/>
          </w:rPr>
          <w:t>「如果避免缓存</w:t>
        </w:r>
        <w:r>
          <w:rPr>
            <w:rStyle w:val="a5"/>
            <w:rFonts w:ascii="Lucida Sans Unicode" w:hAnsi="Lucida Sans Unicode" w:cs="Lucida Sans Unicode"/>
            <w:color w:val="0088CC"/>
          </w:rPr>
          <w:t>”</w:t>
        </w:r>
        <w:r>
          <w:rPr>
            <w:rStyle w:val="a5"/>
            <w:rFonts w:ascii="Lucida Sans Unicode" w:hAnsi="Lucida Sans Unicode" w:cs="Lucida Sans Unicode"/>
            <w:color w:val="0088CC"/>
          </w:rPr>
          <w:t>击穿</w:t>
        </w:r>
        <w:r>
          <w:rPr>
            <w:rStyle w:val="a5"/>
            <w:rFonts w:ascii="Lucida Sans Unicode" w:hAnsi="Lucida Sans Unicode" w:cs="Lucida Sans Unicode"/>
            <w:color w:val="0088CC"/>
          </w:rPr>
          <w:t>”</w:t>
        </w:r>
        <w:r>
          <w:rPr>
            <w:rStyle w:val="a5"/>
            <w:rFonts w:ascii="Lucida Sans Unicode" w:hAnsi="Lucida Sans Unicode" w:cs="Lucida Sans Unicode"/>
            <w:color w:val="0088CC"/>
          </w:rPr>
          <w:t>的问题？」</w:t>
        </w:r>
      </w:hyperlink>
      <w:r>
        <w:rPr>
          <w:rFonts w:ascii="Lucida Sans Unicode" w:hAnsi="Lucida Sans Unicode" w:cs="Lucida Sans Unicode"/>
          <w:color w:val="1A1A1A"/>
        </w:rPr>
        <w:t> </w:t>
      </w:r>
      <w:r>
        <w:rPr>
          <w:rFonts w:ascii="Lucida Sans Unicode" w:hAnsi="Lucida Sans Unicode" w:cs="Lucida Sans Unicode"/>
          <w:color w:val="1A1A1A"/>
        </w:rPr>
        <w:t>的【方案一】互斥锁的加强版。</w:t>
      </w:r>
    </w:p>
    <w:p w:rsidR="00965D45" w:rsidRPr="00965D45" w:rsidRDefault="00965D45" w:rsidP="00FA61C5">
      <w:pPr>
        <w:widowControl/>
        <w:numPr>
          <w:ilvl w:val="0"/>
          <w:numId w:val="283"/>
        </w:numPr>
        <w:shd w:val="clear" w:color="auto" w:fill="FFFFFF"/>
        <w:ind w:left="0"/>
        <w:jc w:val="left"/>
        <w:rPr>
          <w:rFonts w:ascii="Lucida Sans Unicode" w:eastAsia="宋体" w:hAnsi="Lucida Sans Unicode" w:cs="Lucida Sans Unicode"/>
          <w:color w:val="1A1A1A"/>
          <w:kern w:val="0"/>
          <w:szCs w:val="21"/>
        </w:rPr>
      </w:pPr>
      <w:r w:rsidRPr="00965D45">
        <w:rPr>
          <w:rFonts w:ascii="Lucida Sans Unicode" w:eastAsia="宋体" w:hAnsi="Lucida Sans Unicode" w:cs="Lucida Sans Unicode"/>
          <w:color w:val="1A1A1A"/>
          <w:kern w:val="0"/>
          <w:szCs w:val="21"/>
        </w:rPr>
        <w:t>写请求时，是否主动更新缓存，根据自己业务的需要，是否有，都没问题。</w:t>
      </w:r>
    </w:p>
    <w:p w:rsidR="00965D45" w:rsidRPr="00965D45" w:rsidRDefault="00965D45" w:rsidP="00965D45">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65D45">
        <w:rPr>
          <w:rFonts w:ascii="Lucida Sans Unicode" w:eastAsia="宋体" w:hAnsi="Lucida Sans Unicode" w:cs="Lucida Sans Unicode"/>
          <w:color w:val="1A1A1A"/>
          <w:kern w:val="0"/>
          <w:sz w:val="24"/>
          <w:szCs w:val="24"/>
        </w:rPr>
        <w:t>2</w:t>
      </w:r>
      <w:r w:rsidRPr="00965D45">
        <w:rPr>
          <w:rFonts w:ascii="Lucida Sans Unicode" w:eastAsia="宋体" w:hAnsi="Lucida Sans Unicode" w:cs="Lucida Sans Unicode"/>
          <w:color w:val="1A1A1A"/>
          <w:kern w:val="0"/>
          <w:sz w:val="24"/>
          <w:szCs w:val="24"/>
        </w:rPr>
        <w:t>）先写数据库，再更新缓存</w:t>
      </w:r>
    </w:p>
    <w:p w:rsidR="00965D45" w:rsidRPr="00965D45" w:rsidRDefault="00965D45" w:rsidP="00965D45">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65D45">
        <w:rPr>
          <w:rFonts w:ascii="Lucida Sans Unicode" w:eastAsia="宋体" w:hAnsi="Lucida Sans Unicode" w:cs="Lucida Sans Unicode"/>
          <w:color w:val="1A1A1A"/>
          <w:kern w:val="0"/>
          <w:sz w:val="24"/>
          <w:szCs w:val="24"/>
        </w:rPr>
        <w:t>按照</w:t>
      </w:r>
      <w:r w:rsidRPr="00965D45">
        <w:rPr>
          <w:rFonts w:ascii="Lucida Sans Unicode" w:eastAsia="宋体" w:hAnsi="Lucida Sans Unicode" w:cs="Lucida Sans Unicode"/>
          <w:color w:val="1A1A1A"/>
          <w:kern w:val="0"/>
          <w:sz w:val="24"/>
          <w:szCs w:val="24"/>
        </w:rPr>
        <w:t>“</w:t>
      </w:r>
      <w:r w:rsidRPr="00965D45">
        <w:rPr>
          <w:rFonts w:ascii="Lucida Sans Unicode" w:eastAsia="宋体" w:hAnsi="Lucida Sans Unicode" w:cs="Lucida Sans Unicode"/>
          <w:color w:val="1A1A1A"/>
          <w:kern w:val="0"/>
          <w:sz w:val="24"/>
          <w:szCs w:val="24"/>
        </w:rPr>
        <w:t>先写数据库，再更新缓存</w:t>
      </w:r>
      <w:r w:rsidRPr="00965D45">
        <w:rPr>
          <w:rFonts w:ascii="Lucida Sans Unicode" w:eastAsia="宋体" w:hAnsi="Lucida Sans Unicode" w:cs="Lucida Sans Unicode"/>
          <w:color w:val="1A1A1A"/>
          <w:kern w:val="0"/>
          <w:sz w:val="24"/>
          <w:szCs w:val="24"/>
        </w:rPr>
        <w:t>”</w:t>
      </w:r>
      <w:r w:rsidRPr="00965D45">
        <w:rPr>
          <w:rFonts w:ascii="Lucida Sans Unicode" w:eastAsia="宋体" w:hAnsi="Lucida Sans Unicode" w:cs="Lucida Sans Unicode"/>
          <w:color w:val="1A1A1A"/>
          <w:kern w:val="0"/>
          <w:sz w:val="24"/>
          <w:szCs w:val="24"/>
        </w:rPr>
        <w:t>，我们要保证</w:t>
      </w:r>
      <w:r w:rsidRPr="00965D45">
        <w:rPr>
          <w:rFonts w:ascii="Lucida Sans Unicode" w:eastAsia="宋体" w:hAnsi="Lucida Sans Unicode" w:cs="Lucida Sans Unicode"/>
          <w:color w:val="1A1A1A"/>
          <w:kern w:val="0"/>
          <w:sz w:val="24"/>
          <w:szCs w:val="24"/>
        </w:rPr>
        <w:t xml:space="preserve"> DB </w:t>
      </w:r>
      <w:r w:rsidRPr="00965D45">
        <w:rPr>
          <w:rFonts w:ascii="Lucida Sans Unicode" w:eastAsia="宋体" w:hAnsi="Lucida Sans Unicode" w:cs="Lucida Sans Unicode"/>
          <w:color w:val="1A1A1A"/>
          <w:kern w:val="0"/>
          <w:sz w:val="24"/>
          <w:szCs w:val="24"/>
        </w:rPr>
        <w:t>和缓存的操作，能够在</w:t>
      </w:r>
      <w:r w:rsidRPr="00965D45">
        <w:rPr>
          <w:rFonts w:ascii="Lucida Sans Unicode" w:eastAsia="宋体" w:hAnsi="Lucida Sans Unicode" w:cs="Lucida Sans Unicode"/>
          <w:color w:val="1A1A1A"/>
          <w:kern w:val="0"/>
          <w:sz w:val="24"/>
          <w:szCs w:val="24"/>
        </w:rPr>
        <w:t>“</w:t>
      </w:r>
      <w:r w:rsidRPr="00965D45">
        <w:rPr>
          <w:rFonts w:ascii="Lucida Sans Unicode" w:eastAsia="宋体" w:hAnsi="Lucida Sans Unicode" w:cs="Lucida Sans Unicode"/>
          <w:color w:val="1A1A1A"/>
          <w:kern w:val="0"/>
          <w:sz w:val="24"/>
          <w:szCs w:val="24"/>
        </w:rPr>
        <w:t>同一个事务</w:t>
      </w:r>
      <w:r w:rsidRPr="00965D45">
        <w:rPr>
          <w:rFonts w:ascii="Lucida Sans Unicode" w:eastAsia="宋体" w:hAnsi="Lucida Sans Unicode" w:cs="Lucida Sans Unicode"/>
          <w:color w:val="1A1A1A"/>
          <w:kern w:val="0"/>
          <w:sz w:val="24"/>
          <w:szCs w:val="24"/>
        </w:rPr>
        <w:t>”</w:t>
      </w:r>
      <w:r w:rsidRPr="00965D45">
        <w:rPr>
          <w:rFonts w:ascii="Lucida Sans Unicode" w:eastAsia="宋体" w:hAnsi="Lucida Sans Unicode" w:cs="Lucida Sans Unicode"/>
          <w:color w:val="1A1A1A"/>
          <w:kern w:val="0"/>
          <w:sz w:val="24"/>
          <w:szCs w:val="24"/>
        </w:rPr>
        <w:t>中，从而实现最终一致性。</w:t>
      </w:r>
    </w:p>
    <w:p w:rsidR="00965D45" w:rsidRPr="00965D45" w:rsidRDefault="00965D45" w:rsidP="00965D45">
      <w:pPr>
        <w:widowControl/>
        <w:shd w:val="clear" w:color="auto" w:fill="F6F6F6"/>
        <w:jc w:val="left"/>
        <w:rPr>
          <w:rFonts w:ascii="Lucida Sans Unicode" w:eastAsia="宋体" w:hAnsi="Lucida Sans Unicode" w:cs="Lucida Sans Unicode"/>
          <w:color w:val="1A1A1A"/>
          <w:kern w:val="0"/>
          <w:sz w:val="24"/>
          <w:szCs w:val="24"/>
        </w:rPr>
      </w:pPr>
      <w:r w:rsidRPr="00965D45">
        <w:rPr>
          <w:rFonts w:ascii="Lucida Sans Unicode" w:eastAsia="宋体" w:hAnsi="Lucida Sans Unicode" w:cs="Lucida Sans Unicode"/>
          <w:color w:val="1A1A1A"/>
          <w:kern w:val="0"/>
          <w:sz w:val="24"/>
          <w:szCs w:val="24"/>
        </w:rPr>
        <w:t>使用缓存过程中，经常会遇到缓存数据的不一致性和脏读现象。一般情况下，采取缓存双淘汰机制，在更新数据库的</w:t>
      </w:r>
      <w:r w:rsidRPr="00965D45">
        <w:rPr>
          <w:rFonts w:ascii="Lucida Sans Unicode" w:eastAsia="宋体" w:hAnsi="Lucida Sans Unicode" w:cs="Lucida Sans Unicode"/>
          <w:b/>
          <w:bCs/>
          <w:color w:val="1A1A1A"/>
          <w:kern w:val="0"/>
          <w:sz w:val="24"/>
          <w:szCs w:val="24"/>
        </w:rPr>
        <w:t>前</w:t>
      </w:r>
      <w:r w:rsidRPr="00965D45">
        <w:rPr>
          <w:rFonts w:ascii="Lucida Sans Unicode" w:eastAsia="宋体" w:hAnsi="Lucida Sans Unicode" w:cs="Lucida Sans Unicode"/>
          <w:color w:val="1A1A1A"/>
          <w:kern w:val="0"/>
          <w:sz w:val="24"/>
          <w:szCs w:val="24"/>
        </w:rPr>
        <w:t>淘汰缓存。此外，设定超时时间，例如三十分钟。</w:t>
      </w:r>
    </w:p>
    <w:p w:rsidR="00965D45" w:rsidRPr="00965D45" w:rsidRDefault="00965D45" w:rsidP="00965D45">
      <w:pPr>
        <w:widowControl/>
        <w:shd w:val="clear" w:color="auto" w:fill="F6F6F6"/>
        <w:jc w:val="left"/>
        <w:rPr>
          <w:rFonts w:ascii="Lucida Sans Unicode" w:eastAsia="宋体" w:hAnsi="Lucida Sans Unicode" w:cs="Lucida Sans Unicode"/>
          <w:color w:val="1A1A1A"/>
          <w:kern w:val="0"/>
          <w:sz w:val="24"/>
          <w:szCs w:val="24"/>
        </w:rPr>
      </w:pPr>
      <w:r w:rsidRPr="00965D45">
        <w:rPr>
          <w:rFonts w:ascii="Lucida Sans Unicode" w:eastAsia="宋体" w:hAnsi="Lucida Sans Unicode" w:cs="Lucida Sans Unicode"/>
          <w:b/>
          <w:bCs/>
          <w:color w:val="1A1A1A"/>
          <w:kern w:val="0"/>
          <w:sz w:val="24"/>
          <w:szCs w:val="24"/>
        </w:rPr>
        <w:t>极端场景下，即使有脏数据进入缓存，这个脏数据也最存在一段时间后自动销毁。</w:t>
      </w:r>
    </w:p>
    <w:p w:rsidR="00965D45" w:rsidRPr="00965D45" w:rsidRDefault="00965D45" w:rsidP="00FA61C5">
      <w:pPr>
        <w:widowControl/>
        <w:numPr>
          <w:ilvl w:val="0"/>
          <w:numId w:val="284"/>
        </w:numPr>
        <w:shd w:val="clear" w:color="auto" w:fill="FFFFFF"/>
        <w:ind w:left="0"/>
        <w:jc w:val="left"/>
        <w:rPr>
          <w:rFonts w:ascii="Lucida Sans Unicode" w:eastAsia="宋体" w:hAnsi="Lucida Sans Unicode" w:cs="Lucida Sans Unicode"/>
          <w:color w:val="1A1A1A"/>
          <w:kern w:val="0"/>
          <w:szCs w:val="21"/>
        </w:rPr>
      </w:pPr>
      <w:r w:rsidRPr="00965D45">
        <w:rPr>
          <w:rFonts w:ascii="Lucida Sans Unicode" w:eastAsia="宋体" w:hAnsi="Lucida Sans Unicode" w:cs="Lucida Sans Unicode"/>
          <w:color w:val="1A1A1A"/>
          <w:kern w:val="0"/>
          <w:szCs w:val="21"/>
        </w:rPr>
        <w:t>重点，是最后一句话哟。</w:t>
      </w:r>
    </w:p>
    <w:p w:rsidR="00965D45" w:rsidRPr="00965D45" w:rsidRDefault="00965D45" w:rsidP="00FA61C5">
      <w:pPr>
        <w:widowControl/>
        <w:numPr>
          <w:ilvl w:val="0"/>
          <w:numId w:val="284"/>
        </w:numPr>
        <w:shd w:val="clear" w:color="auto" w:fill="FFFFFF"/>
        <w:ind w:left="0"/>
        <w:jc w:val="left"/>
        <w:rPr>
          <w:rFonts w:ascii="Lucida Sans Unicode" w:eastAsia="宋体" w:hAnsi="Lucida Sans Unicode" w:cs="Lucida Sans Unicode"/>
          <w:color w:val="1A1A1A"/>
          <w:kern w:val="0"/>
          <w:szCs w:val="21"/>
        </w:rPr>
      </w:pPr>
      <w:r w:rsidRPr="00965D45">
        <w:rPr>
          <w:rFonts w:ascii="Lucida Sans Unicode" w:eastAsia="宋体" w:hAnsi="Lucida Sans Unicode" w:cs="Lucida Sans Unicode"/>
          <w:color w:val="1A1A1A"/>
          <w:kern w:val="0"/>
          <w:szCs w:val="21"/>
        </w:rPr>
        <w:t>真的，和几个朋友沟通了下，真的出现不一致的情况，靠缓存过期后，重新从</w:t>
      </w:r>
      <w:r w:rsidRPr="00965D45">
        <w:rPr>
          <w:rFonts w:ascii="Lucida Sans Unicode" w:eastAsia="宋体" w:hAnsi="Lucida Sans Unicode" w:cs="Lucida Sans Unicode"/>
          <w:color w:val="1A1A1A"/>
          <w:kern w:val="0"/>
          <w:szCs w:val="21"/>
        </w:rPr>
        <w:t xml:space="preserve"> DB </w:t>
      </w:r>
      <w:r w:rsidRPr="00965D45">
        <w:rPr>
          <w:rFonts w:ascii="Lucida Sans Unicode" w:eastAsia="宋体" w:hAnsi="Lucida Sans Unicode" w:cs="Lucida Sans Unicode"/>
          <w:color w:val="1A1A1A"/>
          <w:kern w:val="0"/>
          <w:szCs w:val="21"/>
        </w:rPr>
        <w:t>中读取即可</w:t>
      </w:r>
    </w:p>
    <w:p w:rsidR="00965D45" w:rsidRDefault="00965D45" w:rsidP="00965D45">
      <w:pPr>
        <w:pStyle w:val="2"/>
      </w:pPr>
      <w:r>
        <w:rPr>
          <w:rFonts w:hint="eastAsia"/>
        </w:rPr>
        <w:t>8</w:t>
      </w:r>
      <w:r>
        <w:t>.什么是缓存预热？如何实现缓存预热？</w:t>
      </w:r>
    </w:p>
    <w:p w:rsidR="00965D45" w:rsidRDefault="00965D45" w:rsidP="00965D45">
      <w:pPr>
        <w:pStyle w:val="3"/>
      </w:pPr>
      <w:r>
        <w:rPr>
          <w:rStyle w:val="a4"/>
          <w:rFonts w:ascii="Lucida Sans Unicode" w:hAnsi="Lucida Sans Unicode" w:cs="Lucida Sans Unicode"/>
          <w:color w:val="1A1A1A"/>
        </w:rPr>
        <w:t>缓存预热</w:t>
      </w:r>
    </w:p>
    <w:p w:rsidR="00965D45" w:rsidRDefault="00965D45" w:rsidP="00965D4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在刚启动的缓存系统中，如果缓存中没有任何数据，如果依靠用户请求的方式重建缓存数据，那么对数据库的压力非常大，而且系统的性能开销也是巨大的。</w:t>
      </w:r>
    </w:p>
    <w:p w:rsidR="00965D45" w:rsidRDefault="00965D45" w:rsidP="00965D4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此时，最好的策略是启动时就把热点数据加载好。这样，用户请求时，直接读取的就是缓存的数据，而无需去读取</w:t>
      </w:r>
      <w:r>
        <w:rPr>
          <w:rFonts w:ascii="Lucida Sans Unicode" w:hAnsi="Lucida Sans Unicode" w:cs="Lucida Sans Unicode"/>
          <w:color w:val="1A1A1A"/>
        </w:rPr>
        <w:t xml:space="preserve"> DB </w:t>
      </w:r>
      <w:r>
        <w:rPr>
          <w:rFonts w:ascii="Lucida Sans Unicode" w:hAnsi="Lucida Sans Unicode" w:cs="Lucida Sans Unicode"/>
          <w:color w:val="1A1A1A"/>
        </w:rPr>
        <w:t>重建缓存数据。</w:t>
      </w:r>
    </w:p>
    <w:p w:rsidR="00965D45" w:rsidRDefault="00965D45" w:rsidP="00965D4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举个例子，热门的或者推荐的商品，需要提前预热到缓存中。</w:t>
      </w:r>
    </w:p>
    <w:p w:rsidR="00965D45" w:rsidRDefault="00965D45" w:rsidP="00965D45">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Lucida Sans Unicode" w:hAnsi="Lucida Sans Unicode" w:cs="Lucida Sans Unicode"/>
          <w:color w:val="1A1A1A"/>
        </w:rPr>
        <w:t>如何实现</w:t>
      </w:r>
    </w:p>
    <w:p w:rsidR="00965D45" w:rsidRDefault="00965D45" w:rsidP="00965D4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一般来说，有如下几种方式来实现：</w:t>
      </w:r>
    </w:p>
    <w:p w:rsidR="00965D45" w:rsidRDefault="00965D45" w:rsidP="00FA61C5">
      <w:pPr>
        <w:widowControl/>
        <w:numPr>
          <w:ilvl w:val="0"/>
          <w:numId w:val="28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数据量不大时，项目启动时，自动进行初始化。</w:t>
      </w:r>
    </w:p>
    <w:p w:rsidR="00965D45" w:rsidRDefault="00965D45" w:rsidP="00FA61C5">
      <w:pPr>
        <w:widowControl/>
        <w:numPr>
          <w:ilvl w:val="0"/>
          <w:numId w:val="28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写个修复数据脚本，手动执行该脚本。</w:t>
      </w:r>
    </w:p>
    <w:p w:rsidR="00965D45" w:rsidRDefault="00965D45" w:rsidP="00FA61C5">
      <w:pPr>
        <w:widowControl/>
        <w:numPr>
          <w:ilvl w:val="0"/>
          <w:numId w:val="28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写个管理界面，可以手动点击，预热对应的数据到缓存中。</w:t>
      </w:r>
    </w:p>
    <w:p w:rsidR="00965D45" w:rsidRDefault="00965D45" w:rsidP="00965D45">
      <w:pPr>
        <w:pStyle w:val="2"/>
      </w:pPr>
      <w:r>
        <w:rPr>
          <w:rFonts w:hint="eastAsia"/>
        </w:rPr>
        <w:t>9</w:t>
      </w:r>
      <w:r>
        <w:t>.缓存数据的淘汰策略有哪些？</w:t>
      </w:r>
    </w:p>
    <w:p w:rsidR="00965D45" w:rsidRDefault="00965D45" w:rsidP="00965D4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除了缓存服务器自带的缓存</w:t>
      </w:r>
      <w:r>
        <w:rPr>
          <w:rStyle w:val="a4"/>
          <w:rFonts w:ascii="Lucida Sans Unicode" w:hAnsi="Lucida Sans Unicode" w:cs="Lucida Sans Unicode"/>
          <w:color w:val="1A1A1A"/>
        </w:rPr>
        <w:t>自动</w:t>
      </w:r>
      <w:r>
        <w:rPr>
          <w:rFonts w:ascii="Lucida Sans Unicode" w:hAnsi="Lucida Sans Unicode" w:cs="Lucida Sans Unicode"/>
          <w:color w:val="1A1A1A"/>
        </w:rPr>
        <w:t>失效策略之外，我们还可以根据具体的业务需求进行自定义的</w:t>
      </w:r>
      <w:r>
        <w:rPr>
          <w:rStyle w:val="a4"/>
          <w:rFonts w:ascii="Lucida Sans Unicode" w:hAnsi="Lucida Sans Unicode" w:cs="Lucida Sans Unicode"/>
          <w:color w:val="1A1A1A"/>
        </w:rPr>
        <w:t>“</w:t>
      </w:r>
      <w:r>
        <w:rPr>
          <w:rStyle w:val="a4"/>
          <w:rFonts w:ascii="Lucida Sans Unicode" w:hAnsi="Lucida Sans Unicode" w:cs="Lucida Sans Unicode"/>
          <w:color w:val="1A1A1A"/>
        </w:rPr>
        <w:t>手动</w:t>
      </w:r>
      <w:r>
        <w:rPr>
          <w:rStyle w:val="a4"/>
          <w:rFonts w:ascii="Lucida Sans Unicode" w:hAnsi="Lucida Sans Unicode" w:cs="Lucida Sans Unicode"/>
          <w:color w:val="1A1A1A"/>
        </w:rPr>
        <w:t>”</w:t>
      </w:r>
      <w:r>
        <w:rPr>
          <w:rFonts w:ascii="Lucida Sans Unicode" w:hAnsi="Lucida Sans Unicode" w:cs="Lucida Sans Unicode"/>
          <w:color w:val="1A1A1A"/>
        </w:rPr>
        <w:t>缓存淘汰，常见的策略有两种：</w:t>
      </w:r>
    </w:p>
    <w:p w:rsidR="00965D45" w:rsidRDefault="00965D45" w:rsidP="00FA61C5">
      <w:pPr>
        <w:widowControl/>
        <w:numPr>
          <w:ilvl w:val="0"/>
          <w:numId w:val="28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1</w:t>
      </w:r>
      <w:r>
        <w:rPr>
          <w:rFonts w:ascii="Lucida Sans Unicode" w:hAnsi="Lucida Sans Unicode" w:cs="Lucida Sans Unicode"/>
          <w:color w:val="1A1A1A"/>
          <w:szCs w:val="21"/>
        </w:rPr>
        <w:t>、定时去清理过期的缓存。</w:t>
      </w:r>
    </w:p>
    <w:p w:rsidR="00965D45" w:rsidRDefault="00965D45" w:rsidP="00FA61C5">
      <w:pPr>
        <w:widowControl/>
        <w:numPr>
          <w:ilvl w:val="0"/>
          <w:numId w:val="28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2</w:t>
      </w:r>
      <w:r>
        <w:rPr>
          <w:rFonts w:ascii="Lucida Sans Unicode" w:hAnsi="Lucida Sans Unicode" w:cs="Lucida Sans Unicode"/>
          <w:color w:val="1A1A1A"/>
          <w:szCs w:val="21"/>
        </w:rPr>
        <w:t>、当有用户请求过来时，再判断这个请求所用到的缓存是否过期，过期的话就去底层系统得到新数据并更新缓存。</w:t>
      </w:r>
    </w:p>
    <w:p w:rsidR="00965D45" w:rsidRDefault="00965D45" w:rsidP="00965D4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两者各有优劣，第一种的缺点是维护大量缓存的</w:t>
      </w:r>
      <w:r>
        <w:rPr>
          <w:rFonts w:ascii="Lucida Sans Unicode" w:hAnsi="Lucida Sans Unicode" w:cs="Lucida Sans Unicode"/>
          <w:color w:val="1A1A1A"/>
        </w:rPr>
        <w:t xml:space="preserve"> key </w:t>
      </w:r>
      <w:r>
        <w:rPr>
          <w:rFonts w:ascii="Lucida Sans Unicode" w:hAnsi="Lucida Sans Unicode" w:cs="Lucida Sans Unicode"/>
          <w:color w:val="1A1A1A"/>
        </w:rPr>
        <w:t>是比较麻烦的，第二种的缺点就是每次用户请求过来都要判断缓存失效，逻辑相对比较复杂！</w:t>
      </w:r>
      <w:r>
        <w:rPr>
          <w:rFonts w:ascii="Lucida Sans Unicode" w:hAnsi="Lucida Sans Unicode" w:cs="Lucida Sans Unicode"/>
          <w:color w:val="1A1A1A"/>
        </w:rPr>
        <w:br/>
      </w:r>
      <w:r>
        <w:rPr>
          <w:rFonts w:ascii="Lucida Sans Unicode" w:hAnsi="Lucida Sans Unicode" w:cs="Lucida Sans Unicode"/>
          <w:color w:val="1A1A1A"/>
        </w:rPr>
        <w:t>具体用哪种方案，大家可以根据自己的应用场景来权衡。</w:t>
      </w:r>
    </w:p>
    <w:p w:rsidR="00965D45" w:rsidRPr="00965D45" w:rsidRDefault="00965D45" w:rsidP="00F46A8A"/>
    <w:p w:rsidR="00E1608F" w:rsidRDefault="00F93F0E" w:rsidP="00F93F0E">
      <w:pPr>
        <w:pStyle w:val="1"/>
      </w:pPr>
      <w:r>
        <w:t>R</w:t>
      </w:r>
      <w:r>
        <w:rPr>
          <w:rFonts w:hint="eastAsia"/>
        </w:rPr>
        <w:t>edis:</w:t>
      </w:r>
    </w:p>
    <w:p w:rsidR="00DD1C7B" w:rsidRDefault="00DD1C7B" w:rsidP="00DD1C7B">
      <w:pPr>
        <w:pStyle w:val="2"/>
        <w:spacing w:before="0" w:after="0"/>
        <w:rPr>
          <w:rFonts w:ascii="Arial" w:hAnsi="Arial" w:cs="Arial"/>
          <w:b w:val="0"/>
          <w:bCs w:val="0"/>
          <w:color w:val="333333"/>
          <w:sz w:val="30"/>
          <w:szCs w:val="30"/>
        </w:rPr>
      </w:pPr>
      <w:r>
        <w:rPr>
          <w:rFonts w:ascii="Arial" w:hAnsi="Arial" w:cs="Arial"/>
          <w:b w:val="0"/>
          <w:bCs w:val="0"/>
          <w:color w:val="333333"/>
          <w:sz w:val="30"/>
          <w:szCs w:val="30"/>
        </w:rPr>
        <w:t>1.</w:t>
      </w:r>
      <w:r>
        <w:rPr>
          <w:rFonts w:ascii="Arial" w:hAnsi="Arial" w:cs="Arial"/>
          <w:b w:val="0"/>
          <w:bCs w:val="0"/>
          <w:color w:val="333333"/>
          <w:sz w:val="30"/>
          <w:szCs w:val="30"/>
        </w:rPr>
        <w:t>了解</w:t>
      </w:r>
      <w:r>
        <w:rPr>
          <w:rFonts w:ascii="Arial" w:hAnsi="Arial" w:cs="Arial"/>
          <w:b w:val="0"/>
          <w:bCs w:val="0"/>
          <w:color w:val="333333"/>
          <w:sz w:val="30"/>
          <w:szCs w:val="30"/>
        </w:rPr>
        <w:t xml:space="preserve"> CAP </w:t>
      </w:r>
      <w:r>
        <w:rPr>
          <w:rFonts w:ascii="Arial" w:hAnsi="Arial" w:cs="Arial"/>
          <w:b w:val="0"/>
          <w:bCs w:val="0"/>
          <w:color w:val="333333"/>
          <w:sz w:val="30"/>
          <w:szCs w:val="30"/>
        </w:rPr>
        <w:t>吗</w:t>
      </w:r>
      <w:r>
        <w:rPr>
          <w:rFonts w:ascii="Arial" w:hAnsi="Arial" w:cs="Arial"/>
          <w:b w:val="0"/>
          <w:bCs w:val="0"/>
          <w:color w:val="333333"/>
          <w:sz w:val="30"/>
          <w:szCs w:val="30"/>
        </w:rPr>
        <w:t xml:space="preserve">?redis </w:t>
      </w:r>
      <w:r>
        <w:rPr>
          <w:rFonts w:ascii="Arial" w:hAnsi="Arial" w:cs="Arial"/>
          <w:b w:val="0"/>
          <w:bCs w:val="0"/>
          <w:color w:val="333333"/>
          <w:sz w:val="30"/>
          <w:szCs w:val="30"/>
        </w:rPr>
        <w:t>里的</w:t>
      </w:r>
      <w:r>
        <w:rPr>
          <w:rFonts w:ascii="Arial" w:hAnsi="Arial" w:cs="Arial"/>
          <w:b w:val="0"/>
          <w:bCs w:val="0"/>
          <w:color w:val="333333"/>
          <w:sz w:val="30"/>
          <w:szCs w:val="30"/>
        </w:rPr>
        <w:t xml:space="preserve"> CAP </w:t>
      </w:r>
      <w:r>
        <w:rPr>
          <w:rFonts w:ascii="Arial" w:hAnsi="Arial" w:cs="Arial"/>
          <w:b w:val="0"/>
          <w:bCs w:val="0"/>
          <w:color w:val="333333"/>
          <w:sz w:val="30"/>
          <w:szCs w:val="30"/>
        </w:rPr>
        <w:t>是怎样的</w:t>
      </w:r>
      <w:r>
        <w:rPr>
          <w:rFonts w:ascii="Arial" w:hAnsi="Arial" w:cs="Arial"/>
          <w:b w:val="0"/>
          <w:bCs w:val="0"/>
          <w:color w:val="333333"/>
          <w:sz w:val="30"/>
          <w:szCs w:val="30"/>
        </w:rPr>
        <w:t>?</w:t>
      </w:r>
    </w:p>
    <w:p w:rsidR="00DD1C7B" w:rsidRDefault="00DD1C7B" w:rsidP="00FA61C5">
      <w:pPr>
        <w:widowControl/>
        <w:numPr>
          <w:ilvl w:val="0"/>
          <w:numId w:val="48"/>
        </w:numPr>
        <w:spacing w:before="100" w:beforeAutospacing="1" w:after="100" w:afterAutospacing="1"/>
        <w:ind w:left="0"/>
        <w:jc w:val="left"/>
        <w:rPr>
          <w:rFonts w:ascii="Arial" w:hAnsi="Arial" w:cs="Arial"/>
          <w:color w:val="333333"/>
          <w:szCs w:val="21"/>
        </w:rPr>
      </w:pPr>
      <w:r>
        <w:rPr>
          <w:rStyle w:val="HTML"/>
          <w:rFonts w:ascii="Courier New" w:hAnsi="Courier New" w:cs="Courier New"/>
          <w:color w:val="333333"/>
        </w:rPr>
        <w:t>Consistency</w:t>
      </w:r>
      <w:r>
        <w:rPr>
          <w:rFonts w:ascii="Arial" w:hAnsi="Arial" w:cs="Arial"/>
          <w:color w:val="333333"/>
          <w:szCs w:val="21"/>
        </w:rPr>
        <w:t> </w:t>
      </w:r>
      <w:r>
        <w:rPr>
          <w:rFonts w:ascii="Arial" w:hAnsi="Arial" w:cs="Arial"/>
          <w:color w:val="333333"/>
          <w:szCs w:val="21"/>
        </w:rPr>
        <w:t>一致性</w:t>
      </w:r>
    </w:p>
    <w:p w:rsidR="00DD1C7B" w:rsidRDefault="00DD1C7B" w:rsidP="00FA61C5">
      <w:pPr>
        <w:widowControl/>
        <w:numPr>
          <w:ilvl w:val="0"/>
          <w:numId w:val="48"/>
        </w:numPr>
        <w:spacing w:before="100" w:beforeAutospacing="1" w:after="100" w:afterAutospacing="1"/>
        <w:ind w:left="0"/>
        <w:jc w:val="left"/>
        <w:rPr>
          <w:rFonts w:ascii="Arial" w:hAnsi="Arial" w:cs="Arial"/>
          <w:color w:val="333333"/>
          <w:szCs w:val="21"/>
        </w:rPr>
      </w:pPr>
      <w:r>
        <w:rPr>
          <w:rStyle w:val="HTML"/>
          <w:rFonts w:ascii="Courier New" w:hAnsi="Courier New" w:cs="Courier New"/>
          <w:color w:val="333333"/>
        </w:rPr>
        <w:t>Availability</w:t>
      </w:r>
      <w:r>
        <w:rPr>
          <w:rFonts w:ascii="Arial" w:hAnsi="Arial" w:cs="Arial"/>
          <w:color w:val="333333"/>
          <w:szCs w:val="21"/>
        </w:rPr>
        <w:t> </w:t>
      </w:r>
      <w:r>
        <w:rPr>
          <w:rFonts w:ascii="Arial" w:hAnsi="Arial" w:cs="Arial"/>
          <w:color w:val="333333"/>
          <w:szCs w:val="21"/>
        </w:rPr>
        <w:t>可用性</w:t>
      </w:r>
    </w:p>
    <w:p w:rsidR="00DD1C7B" w:rsidRDefault="00DD1C7B" w:rsidP="00FA61C5">
      <w:pPr>
        <w:widowControl/>
        <w:numPr>
          <w:ilvl w:val="0"/>
          <w:numId w:val="48"/>
        </w:numPr>
        <w:spacing w:before="100" w:beforeAutospacing="1" w:after="100" w:afterAutospacing="1"/>
        <w:ind w:left="0"/>
        <w:jc w:val="left"/>
        <w:rPr>
          <w:rFonts w:ascii="Arial" w:hAnsi="Arial" w:cs="Arial"/>
          <w:color w:val="333333"/>
          <w:szCs w:val="21"/>
        </w:rPr>
      </w:pPr>
      <w:r>
        <w:rPr>
          <w:rStyle w:val="HTML"/>
          <w:rFonts w:ascii="Courier New" w:hAnsi="Courier New" w:cs="Courier New"/>
          <w:color w:val="333333"/>
        </w:rPr>
        <w:t>Partition tolerance</w:t>
      </w:r>
      <w:r>
        <w:rPr>
          <w:rFonts w:ascii="Arial" w:hAnsi="Arial" w:cs="Arial"/>
          <w:color w:val="333333"/>
          <w:szCs w:val="21"/>
        </w:rPr>
        <w:t> </w:t>
      </w:r>
      <w:r>
        <w:rPr>
          <w:rFonts w:ascii="Arial" w:hAnsi="Arial" w:cs="Arial"/>
          <w:color w:val="333333"/>
          <w:szCs w:val="21"/>
        </w:rPr>
        <w:t>分区容错</w:t>
      </w:r>
      <w:r>
        <w:rPr>
          <w:rFonts w:ascii="Arial" w:hAnsi="Arial" w:cs="Arial"/>
          <w:color w:val="333333"/>
          <w:szCs w:val="21"/>
        </w:rPr>
        <w:t xml:space="preserve"> </w:t>
      </w:r>
      <w:r>
        <w:rPr>
          <w:rFonts w:ascii="Arial" w:hAnsi="Arial" w:cs="Arial"/>
          <w:color w:val="333333"/>
          <w:szCs w:val="21"/>
        </w:rPr>
        <w:t>一般，都在</w:t>
      </w:r>
      <w:r>
        <w:rPr>
          <w:rFonts w:ascii="Arial" w:hAnsi="Arial" w:cs="Arial"/>
          <w:color w:val="333333"/>
          <w:szCs w:val="21"/>
        </w:rPr>
        <w:t>C</w:t>
      </w:r>
      <w:r>
        <w:rPr>
          <w:rFonts w:ascii="Arial" w:hAnsi="Arial" w:cs="Arial"/>
          <w:color w:val="333333"/>
          <w:szCs w:val="21"/>
        </w:rPr>
        <w:t>、</w:t>
      </w:r>
      <w:r>
        <w:rPr>
          <w:rFonts w:ascii="Arial" w:hAnsi="Arial" w:cs="Arial"/>
          <w:color w:val="333333"/>
          <w:szCs w:val="21"/>
        </w:rPr>
        <w:t>A</w:t>
      </w:r>
      <w:r>
        <w:rPr>
          <w:rFonts w:ascii="Arial" w:hAnsi="Arial" w:cs="Arial"/>
          <w:color w:val="333333"/>
          <w:szCs w:val="21"/>
        </w:rPr>
        <w:t>之间进行权衡。</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redis</w:t>
      </w:r>
      <w:r>
        <w:rPr>
          <w:rFonts w:ascii="Arial" w:hAnsi="Arial" w:cs="Arial"/>
          <w:color w:val="333333"/>
          <w:sz w:val="21"/>
          <w:szCs w:val="21"/>
        </w:rPr>
        <w:t>简单主从模式侧重于</w:t>
      </w:r>
      <w:r>
        <w:rPr>
          <w:rStyle w:val="HTML"/>
          <w:rFonts w:ascii="Courier New" w:hAnsi="Courier New" w:cs="Courier New"/>
          <w:color w:val="333333"/>
        </w:rPr>
        <w:t>CP</w:t>
      </w:r>
      <w:r>
        <w:rPr>
          <w:rFonts w:ascii="Arial" w:hAnsi="Arial" w:cs="Arial"/>
          <w:color w:val="333333"/>
          <w:sz w:val="21"/>
          <w:szCs w:val="21"/>
        </w:rPr>
        <w:t>的，即对于一致性要求较高。</w:t>
      </w:r>
      <w:r>
        <w:rPr>
          <w:rFonts w:ascii="Arial" w:hAnsi="Arial" w:cs="Arial"/>
          <w:color w:val="333333"/>
          <w:sz w:val="21"/>
          <w:szCs w:val="21"/>
        </w:rPr>
        <w:t xml:space="preserve"> redis-cluster</w:t>
      </w:r>
      <w:r>
        <w:rPr>
          <w:rFonts w:ascii="Arial" w:hAnsi="Arial" w:cs="Arial"/>
          <w:color w:val="333333"/>
          <w:sz w:val="21"/>
          <w:szCs w:val="21"/>
        </w:rPr>
        <w:t>，则属于</w:t>
      </w:r>
      <w:r>
        <w:rPr>
          <w:rStyle w:val="HTML"/>
          <w:rFonts w:ascii="Courier New" w:hAnsi="Courier New" w:cs="Courier New"/>
          <w:color w:val="333333"/>
        </w:rPr>
        <w:t>AP</w:t>
      </w:r>
      <w:r>
        <w:rPr>
          <w:rFonts w:ascii="Arial" w:hAnsi="Arial" w:cs="Arial"/>
          <w:color w:val="333333"/>
          <w:sz w:val="21"/>
          <w:szCs w:val="21"/>
        </w:rPr>
        <w:t>类型，更加强调可用性</w:t>
      </w:r>
    </w:p>
    <w:p w:rsidR="00DD1C7B" w:rsidRDefault="00DD1C7B" w:rsidP="00DD1C7B">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2.Redis</w:t>
      </w:r>
      <w:r>
        <w:rPr>
          <w:rFonts w:ascii="Arial" w:hAnsi="Arial" w:cs="Arial"/>
          <w:b w:val="0"/>
          <w:bCs w:val="0"/>
          <w:color w:val="333333"/>
          <w:sz w:val="30"/>
          <w:szCs w:val="30"/>
        </w:rPr>
        <w:t>介绍</w:t>
      </w:r>
      <w:r>
        <w:rPr>
          <w:rFonts w:ascii="Arial" w:hAnsi="Arial" w:cs="Arial"/>
          <w:b w:val="0"/>
          <w:bCs w:val="0"/>
          <w:color w:val="333333"/>
          <w:sz w:val="30"/>
          <w:szCs w:val="30"/>
        </w:rPr>
        <w:t>,</w:t>
      </w:r>
      <w:r>
        <w:rPr>
          <w:rFonts w:ascii="Arial" w:hAnsi="Arial" w:cs="Arial"/>
          <w:b w:val="0"/>
          <w:bCs w:val="0"/>
          <w:color w:val="333333"/>
          <w:sz w:val="30"/>
          <w:szCs w:val="30"/>
        </w:rPr>
        <w:t>以及优势</w:t>
      </w:r>
      <w:r w:rsidR="00C9136B">
        <w:rPr>
          <w:rFonts w:ascii="Arial" w:hAnsi="Arial" w:cs="Arial" w:hint="eastAsia"/>
          <w:b w:val="0"/>
          <w:bCs w:val="0"/>
          <w:color w:val="333333"/>
          <w:sz w:val="30"/>
          <w:szCs w:val="30"/>
        </w:rPr>
        <w:t>,</w:t>
      </w:r>
      <w:r w:rsidR="00C9136B">
        <w:rPr>
          <w:rFonts w:ascii="Arial" w:hAnsi="Arial" w:cs="Arial" w:hint="eastAsia"/>
          <w:b w:val="0"/>
          <w:bCs w:val="0"/>
          <w:color w:val="333333"/>
          <w:sz w:val="30"/>
          <w:szCs w:val="30"/>
        </w:rPr>
        <w:t>缺点</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Redis </w:t>
      </w:r>
      <w:r>
        <w:rPr>
          <w:rFonts w:ascii="Arial" w:hAnsi="Arial" w:cs="Arial"/>
          <w:color w:val="333333"/>
          <w:sz w:val="21"/>
          <w:szCs w:val="21"/>
        </w:rPr>
        <w:t>是一个开源的使用</w:t>
      </w:r>
      <w:r>
        <w:rPr>
          <w:rFonts w:ascii="Arial" w:hAnsi="Arial" w:cs="Arial"/>
          <w:color w:val="333333"/>
          <w:sz w:val="21"/>
          <w:szCs w:val="21"/>
        </w:rPr>
        <w:t xml:space="preserve"> ANSI C </w:t>
      </w:r>
      <w:r>
        <w:rPr>
          <w:rFonts w:ascii="Arial" w:hAnsi="Arial" w:cs="Arial"/>
          <w:color w:val="333333"/>
          <w:sz w:val="21"/>
          <w:szCs w:val="21"/>
        </w:rPr>
        <w:t>语言编写、遵守</w:t>
      </w:r>
      <w:r>
        <w:rPr>
          <w:rFonts w:ascii="Arial" w:hAnsi="Arial" w:cs="Arial"/>
          <w:color w:val="333333"/>
          <w:sz w:val="21"/>
          <w:szCs w:val="21"/>
        </w:rPr>
        <w:t xml:space="preserve"> BSD </w:t>
      </w:r>
      <w:r>
        <w:rPr>
          <w:rFonts w:ascii="Arial" w:hAnsi="Arial" w:cs="Arial"/>
          <w:color w:val="333333"/>
          <w:sz w:val="21"/>
          <w:szCs w:val="21"/>
        </w:rPr>
        <w:t>协议、支持网络、可基于内存亦可持久化的日志型、</w:t>
      </w:r>
      <w:r>
        <w:rPr>
          <w:rFonts w:ascii="Arial" w:hAnsi="Arial" w:cs="Arial"/>
          <w:color w:val="333333"/>
          <w:sz w:val="21"/>
          <w:szCs w:val="21"/>
        </w:rPr>
        <w:t xml:space="preserve">Key-Value </w:t>
      </w:r>
      <w:r>
        <w:rPr>
          <w:rFonts w:ascii="Arial" w:hAnsi="Arial" w:cs="Arial"/>
          <w:color w:val="333333"/>
          <w:sz w:val="21"/>
          <w:szCs w:val="21"/>
        </w:rPr>
        <w:t>数据库，并提供多种语言的</w:t>
      </w:r>
      <w:r>
        <w:rPr>
          <w:rFonts w:ascii="Arial" w:hAnsi="Arial" w:cs="Arial"/>
          <w:color w:val="333333"/>
          <w:sz w:val="21"/>
          <w:szCs w:val="21"/>
        </w:rPr>
        <w:t xml:space="preserve"> API</w:t>
      </w:r>
      <w:r>
        <w:rPr>
          <w:rFonts w:ascii="Arial" w:hAnsi="Arial" w:cs="Arial"/>
          <w:color w:val="333333"/>
          <w:sz w:val="21"/>
          <w:szCs w:val="21"/>
        </w:rPr>
        <w:t>的非关系型数据库。</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传统数据库遵循</w:t>
      </w:r>
      <w:r>
        <w:rPr>
          <w:rFonts w:ascii="Arial" w:hAnsi="Arial" w:cs="Arial"/>
          <w:color w:val="333333"/>
          <w:sz w:val="21"/>
          <w:szCs w:val="21"/>
        </w:rPr>
        <w:t xml:space="preserve"> ACID </w:t>
      </w:r>
      <w:r>
        <w:rPr>
          <w:rFonts w:ascii="Arial" w:hAnsi="Arial" w:cs="Arial"/>
          <w:color w:val="333333"/>
          <w:sz w:val="21"/>
          <w:szCs w:val="21"/>
        </w:rPr>
        <w:t>规则。而</w:t>
      </w:r>
      <w:r>
        <w:rPr>
          <w:rFonts w:ascii="Arial" w:hAnsi="Arial" w:cs="Arial"/>
          <w:color w:val="333333"/>
          <w:sz w:val="21"/>
          <w:szCs w:val="21"/>
        </w:rPr>
        <w:t xml:space="preserve"> Nosql</w:t>
      </w:r>
      <w:r>
        <w:rPr>
          <w:rFonts w:ascii="Arial" w:hAnsi="Arial" w:cs="Arial"/>
          <w:color w:val="333333"/>
          <w:sz w:val="21"/>
          <w:szCs w:val="21"/>
        </w:rPr>
        <w:t>（</w:t>
      </w:r>
      <w:r>
        <w:rPr>
          <w:rFonts w:ascii="Arial" w:hAnsi="Arial" w:cs="Arial"/>
          <w:color w:val="333333"/>
          <w:sz w:val="21"/>
          <w:szCs w:val="21"/>
        </w:rPr>
        <w:t xml:space="preserve">Not Only SQL </w:t>
      </w:r>
      <w:r>
        <w:rPr>
          <w:rFonts w:ascii="Arial" w:hAnsi="Arial" w:cs="Arial"/>
          <w:color w:val="333333"/>
          <w:sz w:val="21"/>
          <w:szCs w:val="21"/>
        </w:rPr>
        <w:t>的缩写，是对不同于传统的关系型数据库的数据库管理系统的统称）</w:t>
      </w:r>
      <w:r>
        <w:rPr>
          <w:rFonts w:ascii="Arial" w:hAnsi="Arial" w:cs="Arial"/>
          <w:color w:val="333333"/>
          <w:sz w:val="21"/>
          <w:szCs w:val="21"/>
        </w:rPr>
        <w:t xml:space="preserve"> </w:t>
      </w:r>
      <w:r>
        <w:rPr>
          <w:rFonts w:ascii="Arial" w:hAnsi="Arial" w:cs="Arial"/>
          <w:color w:val="333333"/>
          <w:sz w:val="21"/>
          <w:szCs w:val="21"/>
        </w:rPr>
        <w:t>一般为分布式而分布式一般遵循</w:t>
      </w:r>
      <w:r>
        <w:rPr>
          <w:rFonts w:ascii="Arial" w:hAnsi="Arial" w:cs="Arial"/>
          <w:color w:val="333333"/>
          <w:sz w:val="21"/>
          <w:szCs w:val="21"/>
        </w:rPr>
        <w:t xml:space="preserve"> CAP </w:t>
      </w:r>
      <w:r>
        <w:rPr>
          <w:rFonts w:ascii="Arial" w:hAnsi="Arial" w:cs="Arial"/>
          <w:color w:val="333333"/>
          <w:sz w:val="21"/>
          <w:szCs w:val="21"/>
        </w:rPr>
        <w:t>定理。</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速度快，因为数据存在内存中，类似于</w:t>
      </w:r>
      <w:r>
        <w:rPr>
          <w:rFonts w:ascii="Arial" w:hAnsi="Arial" w:cs="Arial"/>
          <w:color w:val="333333"/>
          <w:sz w:val="21"/>
          <w:szCs w:val="21"/>
        </w:rPr>
        <w:t>HashMap</w:t>
      </w:r>
      <w:r>
        <w:rPr>
          <w:rFonts w:ascii="Arial" w:hAnsi="Arial" w:cs="Arial"/>
          <w:color w:val="333333"/>
          <w:sz w:val="21"/>
          <w:szCs w:val="21"/>
        </w:rPr>
        <w:t>，</w:t>
      </w:r>
      <w:r>
        <w:rPr>
          <w:rFonts w:ascii="Arial" w:hAnsi="Arial" w:cs="Arial"/>
          <w:color w:val="333333"/>
          <w:sz w:val="21"/>
          <w:szCs w:val="21"/>
        </w:rPr>
        <w:t>HashMap</w:t>
      </w:r>
      <w:r>
        <w:rPr>
          <w:rFonts w:ascii="Arial" w:hAnsi="Arial" w:cs="Arial"/>
          <w:color w:val="333333"/>
          <w:sz w:val="21"/>
          <w:szCs w:val="21"/>
        </w:rPr>
        <w:t>的优势就是查找和操作的时间复杂度都是</w:t>
      </w:r>
      <w:r>
        <w:rPr>
          <w:rFonts w:ascii="Arial" w:hAnsi="Arial" w:cs="Arial"/>
          <w:color w:val="333333"/>
          <w:sz w:val="21"/>
          <w:szCs w:val="21"/>
        </w:rPr>
        <w:t>O(1)</w:t>
      </w:r>
    </w:p>
    <w:p w:rsidR="00F56DA7" w:rsidRPr="00F56DA7" w:rsidRDefault="00F56DA7" w:rsidP="00F56DA7">
      <w:pPr>
        <w:pStyle w:val="a3"/>
        <w:spacing w:before="150"/>
        <w:rPr>
          <w:rFonts w:ascii="Arial" w:hAnsi="Arial" w:cs="Arial"/>
          <w:color w:val="333333"/>
          <w:sz w:val="21"/>
          <w:szCs w:val="21"/>
        </w:rPr>
      </w:pPr>
      <w:r w:rsidRPr="00F56DA7">
        <w:rPr>
          <w:rFonts w:ascii="Arial" w:hAnsi="Arial" w:cs="Arial"/>
          <w:color w:val="333333"/>
          <w:sz w:val="21"/>
          <w:szCs w:val="21"/>
        </w:rPr>
        <w:t xml:space="preserve">Redis </w:t>
      </w:r>
      <w:r w:rsidRPr="00F56DA7">
        <w:rPr>
          <w:rFonts w:ascii="Arial" w:hAnsi="Arial" w:cs="Arial"/>
          <w:color w:val="333333"/>
          <w:sz w:val="21"/>
          <w:szCs w:val="21"/>
        </w:rPr>
        <w:t>本质上是一个</w:t>
      </w:r>
      <w:r w:rsidRPr="00F56DA7">
        <w:rPr>
          <w:rFonts w:ascii="Arial" w:hAnsi="Arial" w:cs="Arial"/>
          <w:color w:val="333333"/>
          <w:sz w:val="21"/>
          <w:szCs w:val="21"/>
        </w:rPr>
        <w:t xml:space="preserve"> Key-Value </w:t>
      </w:r>
      <w:r w:rsidRPr="00F56DA7">
        <w:rPr>
          <w:rFonts w:ascii="Arial" w:hAnsi="Arial" w:cs="Arial"/>
          <w:color w:val="333333"/>
          <w:sz w:val="21"/>
          <w:szCs w:val="21"/>
        </w:rPr>
        <w:t>类型的内存数据库，很像</w:t>
      </w:r>
      <w:r w:rsidRPr="00F56DA7">
        <w:rPr>
          <w:rFonts w:ascii="Arial" w:hAnsi="Arial" w:cs="Arial"/>
          <w:color w:val="333333"/>
          <w:sz w:val="21"/>
          <w:szCs w:val="21"/>
        </w:rPr>
        <w:t xml:space="preserve"> Memcached </w:t>
      </w:r>
      <w:r w:rsidRPr="00F56DA7">
        <w:rPr>
          <w:rFonts w:ascii="Arial" w:hAnsi="Arial" w:cs="Arial"/>
          <w:color w:val="333333"/>
          <w:sz w:val="21"/>
          <w:szCs w:val="21"/>
        </w:rPr>
        <w:t>，整个数据库统统加载在内存当中进行操作，定期通过异步操作把数据库数据</w:t>
      </w:r>
      <w:r w:rsidRPr="00F56DA7">
        <w:rPr>
          <w:rFonts w:ascii="Arial" w:hAnsi="Arial" w:cs="Arial"/>
          <w:color w:val="333333"/>
          <w:sz w:val="21"/>
          <w:szCs w:val="21"/>
        </w:rPr>
        <w:t xml:space="preserve"> flush </w:t>
      </w:r>
      <w:r w:rsidRPr="00F56DA7">
        <w:rPr>
          <w:rFonts w:ascii="Arial" w:hAnsi="Arial" w:cs="Arial"/>
          <w:color w:val="333333"/>
          <w:sz w:val="21"/>
          <w:szCs w:val="21"/>
        </w:rPr>
        <w:t>到硬盘上进行保存。</w:t>
      </w:r>
    </w:p>
    <w:p w:rsidR="00F56DA7" w:rsidRPr="00F56DA7" w:rsidRDefault="00F56DA7" w:rsidP="00F56DA7">
      <w:pPr>
        <w:pStyle w:val="a3"/>
        <w:spacing w:before="150" w:beforeAutospacing="0" w:after="0" w:afterAutospacing="0"/>
        <w:rPr>
          <w:rFonts w:ascii="Arial" w:hAnsi="Arial" w:cs="Arial"/>
          <w:color w:val="333333"/>
          <w:sz w:val="21"/>
          <w:szCs w:val="21"/>
        </w:rPr>
      </w:pPr>
      <w:r w:rsidRPr="00F56DA7">
        <w:rPr>
          <w:rFonts w:ascii="Arial" w:hAnsi="Arial" w:cs="Arial" w:hint="eastAsia"/>
          <w:color w:val="333333"/>
          <w:sz w:val="21"/>
          <w:szCs w:val="21"/>
        </w:rPr>
        <w:t>因为是纯内存操作，</w:t>
      </w:r>
      <w:r w:rsidRPr="00F56DA7">
        <w:rPr>
          <w:rFonts w:ascii="Arial" w:hAnsi="Arial" w:cs="Arial"/>
          <w:color w:val="333333"/>
          <w:sz w:val="21"/>
          <w:szCs w:val="21"/>
        </w:rPr>
        <w:t xml:space="preserve">Redis </w:t>
      </w:r>
      <w:r w:rsidRPr="00F56DA7">
        <w:rPr>
          <w:rFonts w:ascii="Arial" w:hAnsi="Arial" w:cs="Arial"/>
          <w:color w:val="333333"/>
          <w:sz w:val="21"/>
          <w:szCs w:val="21"/>
        </w:rPr>
        <w:t>的性能非常出色，每秒可以处理超过</w:t>
      </w:r>
      <w:r w:rsidRPr="00F56DA7">
        <w:rPr>
          <w:rFonts w:ascii="Arial" w:hAnsi="Arial" w:cs="Arial"/>
          <w:color w:val="333333"/>
          <w:sz w:val="21"/>
          <w:szCs w:val="21"/>
        </w:rPr>
        <w:t xml:space="preserve"> 10 </w:t>
      </w:r>
      <w:r w:rsidRPr="00F56DA7">
        <w:rPr>
          <w:rFonts w:ascii="Arial" w:hAnsi="Arial" w:cs="Arial"/>
          <w:color w:val="333333"/>
          <w:sz w:val="21"/>
          <w:szCs w:val="21"/>
        </w:rPr>
        <w:t>万次读写操作，是已知性能最快的</w:t>
      </w:r>
      <w:r w:rsidRPr="00F56DA7">
        <w:rPr>
          <w:rFonts w:ascii="Arial" w:hAnsi="Arial" w:cs="Arial"/>
          <w:color w:val="333333"/>
          <w:sz w:val="21"/>
          <w:szCs w:val="21"/>
        </w:rPr>
        <w:t xml:space="preserve"> Key-Value </w:t>
      </w:r>
      <w:r w:rsidRPr="00F56DA7">
        <w:rPr>
          <w:rFonts w:ascii="Arial" w:hAnsi="Arial" w:cs="Arial"/>
          <w:color w:val="333333"/>
          <w:sz w:val="21"/>
          <w:szCs w:val="21"/>
        </w:rPr>
        <w:t>数据库。</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2. </w:t>
      </w:r>
      <w:r>
        <w:rPr>
          <w:rFonts w:ascii="Arial" w:hAnsi="Arial" w:cs="Arial"/>
          <w:color w:val="333333"/>
          <w:sz w:val="21"/>
          <w:szCs w:val="21"/>
        </w:rPr>
        <w:t>支持丰富数据类型，支持</w:t>
      </w:r>
      <w:r>
        <w:rPr>
          <w:rFonts w:ascii="Arial" w:hAnsi="Arial" w:cs="Arial"/>
          <w:color w:val="333333"/>
          <w:sz w:val="21"/>
          <w:szCs w:val="21"/>
        </w:rPr>
        <w:t>string</w:t>
      </w:r>
      <w:r>
        <w:rPr>
          <w:rFonts w:ascii="Arial" w:hAnsi="Arial" w:cs="Arial"/>
          <w:color w:val="333333"/>
          <w:sz w:val="21"/>
          <w:szCs w:val="21"/>
        </w:rPr>
        <w:t>，</w:t>
      </w:r>
      <w:r>
        <w:rPr>
          <w:rFonts w:ascii="Arial" w:hAnsi="Arial" w:cs="Arial"/>
          <w:color w:val="333333"/>
          <w:sz w:val="21"/>
          <w:szCs w:val="21"/>
        </w:rPr>
        <w:t>list</w:t>
      </w:r>
      <w:r>
        <w:rPr>
          <w:rFonts w:ascii="Arial" w:hAnsi="Arial" w:cs="Arial"/>
          <w:color w:val="333333"/>
          <w:sz w:val="21"/>
          <w:szCs w:val="21"/>
        </w:rPr>
        <w:t>，</w:t>
      </w:r>
      <w:r>
        <w:rPr>
          <w:rFonts w:ascii="Arial" w:hAnsi="Arial" w:cs="Arial"/>
          <w:color w:val="333333"/>
          <w:sz w:val="21"/>
          <w:szCs w:val="21"/>
        </w:rPr>
        <w:t>set</w:t>
      </w:r>
      <w:r>
        <w:rPr>
          <w:rFonts w:ascii="Arial" w:hAnsi="Arial" w:cs="Arial"/>
          <w:color w:val="333333"/>
          <w:sz w:val="21"/>
          <w:szCs w:val="21"/>
        </w:rPr>
        <w:t>，</w:t>
      </w:r>
      <w:r>
        <w:rPr>
          <w:rFonts w:ascii="Arial" w:hAnsi="Arial" w:cs="Arial"/>
          <w:color w:val="333333"/>
          <w:sz w:val="21"/>
          <w:szCs w:val="21"/>
        </w:rPr>
        <w:t>sorted set</w:t>
      </w:r>
      <w:r>
        <w:rPr>
          <w:rFonts w:ascii="Arial" w:hAnsi="Arial" w:cs="Arial"/>
          <w:color w:val="333333"/>
          <w:sz w:val="21"/>
          <w:szCs w:val="21"/>
        </w:rPr>
        <w:t>，</w:t>
      </w:r>
      <w:r>
        <w:rPr>
          <w:rFonts w:ascii="Arial" w:hAnsi="Arial" w:cs="Arial"/>
          <w:color w:val="333333"/>
          <w:sz w:val="21"/>
          <w:szCs w:val="21"/>
        </w:rPr>
        <w:t>hash</w:t>
      </w:r>
    </w:p>
    <w:p w:rsidR="00F56DA7" w:rsidRDefault="00F56DA7" w:rsidP="00F56DA7">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 xml:space="preserve">Redis </w:t>
      </w:r>
      <w:r>
        <w:rPr>
          <w:rFonts w:ascii="Lucida Sans Unicode" w:hAnsi="Lucida Sans Unicode" w:cs="Lucida Sans Unicode"/>
          <w:color w:val="1A1A1A"/>
        </w:rPr>
        <w:t>的出色之处不仅仅是性能，</w:t>
      </w:r>
      <w:r>
        <w:rPr>
          <w:rFonts w:ascii="Lucida Sans Unicode" w:hAnsi="Lucida Sans Unicode" w:cs="Lucida Sans Unicode"/>
          <w:color w:val="1A1A1A"/>
        </w:rPr>
        <w:t xml:space="preserve">Redis </w:t>
      </w:r>
      <w:r>
        <w:rPr>
          <w:rFonts w:ascii="Lucida Sans Unicode" w:hAnsi="Lucida Sans Unicode" w:cs="Lucida Sans Unicode"/>
          <w:color w:val="1A1A1A"/>
        </w:rPr>
        <w:t>最大的魅力是支持保存多种数据结构，此外单个</w:t>
      </w:r>
      <w:r>
        <w:rPr>
          <w:rFonts w:ascii="Lucida Sans Unicode" w:hAnsi="Lucida Sans Unicode" w:cs="Lucida Sans Unicode"/>
          <w:color w:val="1A1A1A"/>
        </w:rPr>
        <w:t xml:space="preserve"> Value </w:t>
      </w:r>
      <w:r>
        <w:rPr>
          <w:rFonts w:ascii="Lucida Sans Unicode" w:hAnsi="Lucida Sans Unicode" w:cs="Lucida Sans Unicode"/>
          <w:color w:val="1A1A1A"/>
        </w:rPr>
        <w:t>的最大限制是</w:t>
      </w:r>
      <w:r>
        <w:rPr>
          <w:rFonts w:ascii="Lucida Sans Unicode" w:hAnsi="Lucida Sans Unicode" w:cs="Lucida Sans Unicode"/>
          <w:color w:val="1A1A1A"/>
        </w:rPr>
        <w:t xml:space="preserve"> 1GB</w:t>
      </w:r>
      <w:r>
        <w:rPr>
          <w:rFonts w:ascii="Lucida Sans Unicode" w:hAnsi="Lucida Sans Unicode" w:cs="Lucida Sans Unicode"/>
          <w:color w:val="1A1A1A"/>
        </w:rPr>
        <w:t>，不像</w:t>
      </w:r>
      <w:r>
        <w:rPr>
          <w:rFonts w:ascii="Lucida Sans Unicode" w:hAnsi="Lucida Sans Unicode" w:cs="Lucida Sans Unicode"/>
          <w:color w:val="1A1A1A"/>
        </w:rPr>
        <w:t xml:space="preserve"> Memcached</w:t>
      </w:r>
      <w:r>
        <w:rPr>
          <w:rFonts w:ascii="Lucida Sans Unicode" w:hAnsi="Lucida Sans Unicode" w:cs="Lucida Sans Unicode"/>
          <w:color w:val="1A1A1A"/>
        </w:rPr>
        <w:t>只能保存</w:t>
      </w:r>
      <w:r>
        <w:rPr>
          <w:rFonts w:ascii="Lucida Sans Unicode" w:hAnsi="Lucida Sans Unicode" w:cs="Lucida Sans Unicode"/>
          <w:color w:val="1A1A1A"/>
        </w:rPr>
        <w:t xml:space="preserve"> 1MB </w:t>
      </w:r>
      <w:r>
        <w:rPr>
          <w:rFonts w:ascii="Lucida Sans Unicode" w:hAnsi="Lucida Sans Unicode" w:cs="Lucida Sans Unicode"/>
          <w:color w:val="1A1A1A"/>
        </w:rPr>
        <w:t>的数据，因此</w:t>
      </w:r>
      <w:r>
        <w:rPr>
          <w:rFonts w:ascii="Lucida Sans Unicode" w:hAnsi="Lucida Sans Unicode" w:cs="Lucida Sans Unicode"/>
          <w:color w:val="1A1A1A"/>
        </w:rPr>
        <w:t xml:space="preserve"> Redis </w:t>
      </w:r>
      <w:r>
        <w:rPr>
          <w:rFonts w:ascii="Lucida Sans Unicode" w:hAnsi="Lucida Sans Unicode" w:cs="Lucida Sans Unicode"/>
          <w:color w:val="1A1A1A"/>
        </w:rPr>
        <w:t>可以用来实现很多有用的功能。比方说：</w:t>
      </w:r>
    </w:p>
    <w:p w:rsidR="00F56DA7" w:rsidRDefault="00F56DA7" w:rsidP="00FA61C5">
      <w:pPr>
        <w:widowControl/>
        <w:numPr>
          <w:ilvl w:val="0"/>
          <w:numId w:val="287"/>
        </w:numPr>
        <w:shd w:val="clear" w:color="auto" w:fill="F6F6F6"/>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用他的</w:t>
      </w:r>
      <w:r>
        <w:rPr>
          <w:rFonts w:ascii="Lucida Sans Unicode" w:hAnsi="Lucida Sans Unicode" w:cs="Lucida Sans Unicode"/>
          <w:color w:val="1A1A1A"/>
          <w:szCs w:val="21"/>
        </w:rPr>
        <w:t xml:space="preserve"> List </w:t>
      </w:r>
      <w:r>
        <w:rPr>
          <w:rFonts w:ascii="Lucida Sans Unicode" w:hAnsi="Lucida Sans Unicode" w:cs="Lucida Sans Unicode"/>
          <w:color w:val="1A1A1A"/>
          <w:szCs w:val="21"/>
        </w:rPr>
        <w:t>来做</w:t>
      </w:r>
      <w:r>
        <w:rPr>
          <w:rFonts w:ascii="Lucida Sans Unicode" w:hAnsi="Lucida Sans Unicode" w:cs="Lucida Sans Unicode"/>
          <w:color w:val="1A1A1A"/>
          <w:szCs w:val="21"/>
        </w:rPr>
        <w:t xml:space="preserve"> FIFO </w:t>
      </w:r>
      <w:r>
        <w:rPr>
          <w:rFonts w:ascii="Lucida Sans Unicode" w:hAnsi="Lucida Sans Unicode" w:cs="Lucida Sans Unicode"/>
          <w:color w:val="1A1A1A"/>
          <w:szCs w:val="21"/>
        </w:rPr>
        <w:t>双向链表，实现一个轻量级的高性能消息队列服务。</w:t>
      </w:r>
    </w:p>
    <w:p w:rsidR="00F56DA7" w:rsidRDefault="00F56DA7" w:rsidP="00FA61C5">
      <w:pPr>
        <w:widowControl/>
        <w:numPr>
          <w:ilvl w:val="0"/>
          <w:numId w:val="287"/>
        </w:numPr>
        <w:shd w:val="clear" w:color="auto" w:fill="F6F6F6"/>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用他的</w:t>
      </w:r>
      <w:r>
        <w:rPr>
          <w:rFonts w:ascii="Lucida Sans Unicode" w:hAnsi="Lucida Sans Unicode" w:cs="Lucida Sans Unicode"/>
          <w:color w:val="1A1A1A"/>
          <w:szCs w:val="21"/>
        </w:rPr>
        <w:t xml:space="preserve"> Set </w:t>
      </w:r>
      <w:r>
        <w:rPr>
          <w:rFonts w:ascii="Lucida Sans Unicode" w:hAnsi="Lucida Sans Unicode" w:cs="Lucida Sans Unicode"/>
          <w:color w:val="1A1A1A"/>
          <w:szCs w:val="21"/>
        </w:rPr>
        <w:t>可以做高性能的</w:t>
      </w:r>
      <w:r>
        <w:rPr>
          <w:rFonts w:ascii="Lucida Sans Unicode" w:hAnsi="Lucida Sans Unicode" w:cs="Lucida Sans Unicode"/>
          <w:color w:val="1A1A1A"/>
          <w:szCs w:val="21"/>
        </w:rPr>
        <w:t xml:space="preserve"> tag </w:t>
      </w:r>
      <w:r>
        <w:rPr>
          <w:rFonts w:ascii="Lucida Sans Unicode" w:hAnsi="Lucida Sans Unicode" w:cs="Lucida Sans Unicode"/>
          <w:color w:val="1A1A1A"/>
          <w:szCs w:val="21"/>
        </w:rPr>
        <w:t>系统等等。</w:t>
      </w:r>
    </w:p>
    <w:p w:rsidR="00F56DA7" w:rsidRDefault="00F56DA7" w:rsidP="00F56DA7">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同时，在基础的数据结构之上，还提供</w:t>
      </w:r>
      <w:r>
        <w:rPr>
          <w:rFonts w:ascii="Lucida Sans Unicode" w:hAnsi="Lucida Sans Unicode" w:cs="Lucida Sans Unicode"/>
          <w:color w:val="1A1A1A"/>
        </w:rPr>
        <w:t> </w:t>
      </w:r>
      <w:hyperlink r:id="rId240" w:tgtFrame="_blank" w:history="1">
        <w:r>
          <w:rPr>
            <w:rStyle w:val="a5"/>
            <w:rFonts w:ascii="Lucida Sans Unicode" w:hAnsi="Lucida Sans Unicode" w:cs="Lucida Sans Unicode"/>
            <w:color w:val="0088CC"/>
          </w:rPr>
          <w:t>Bitmap</w:t>
        </w:r>
      </w:hyperlink>
      <w:r>
        <w:rPr>
          <w:rFonts w:ascii="Lucida Sans Unicode" w:hAnsi="Lucida Sans Unicode" w:cs="Lucida Sans Unicode"/>
          <w:color w:val="1A1A1A"/>
        </w:rPr>
        <w:t>、</w:t>
      </w:r>
      <w:hyperlink r:id="rId241" w:tgtFrame="_blank" w:history="1">
        <w:r>
          <w:rPr>
            <w:rStyle w:val="a5"/>
            <w:rFonts w:ascii="Lucida Sans Unicode" w:hAnsi="Lucida Sans Unicode" w:cs="Lucida Sans Unicode"/>
            <w:color w:val="0088CC"/>
          </w:rPr>
          <w:t>HyperLogLog</w:t>
        </w:r>
      </w:hyperlink>
      <w:r>
        <w:rPr>
          <w:rFonts w:ascii="Lucida Sans Unicode" w:hAnsi="Lucida Sans Unicode" w:cs="Lucida Sans Unicode"/>
          <w:color w:val="1A1A1A"/>
        </w:rPr>
        <w:t>、</w:t>
      </w:r>
      <w:hyperlink r:id="rId242" w:tgtFrame="_blank" w:history="1">
        <w:r>
          <w:rPr>
            <w:rStyle w:val="a5"/>
            <w:rFonts w:ascii="Lucida Sans Unicode" w:hAnsi="Lucida Sans Unicode" w:cs="Lucida Sans Unicode"/>
            <w:color w:val="0088CC"/>
          </w:rPr>
          <w:t>GEO</w:t>
        </w:r>
      </w:hyperlink>
      <w:r>
        <w:rPr>
          <w:rFonts w:ascii="Lucida Sans Unicode" w:hAnsi="Lucida Sans Unicode" w:cs="Lucida Sans Unicode"/>
          <w:color w:val="1A1A1A"/>
        </w:rPr>
        <w:t> </w:t>
      </w:r>
      <w:r>
        <w:rPr>
          <w:rFonts w:ascii="Lucida Sans Unicode" w:hAnsi="Lucida Sans Unicode" w:cs="Lucida Sans Unicode"/>
          <w:color w:val="1A1A1A"/>
        </w:rPr>
        <w:t>等高级的数据结构。</w:t>
      </w:r>
    </w:p>
    <w:p w:rsidR="00F56DA7" w:rsidRDefault="00F56DA7" w:rsidP="00DD1C7B">
      <w:pPr>
        <w:pStyle w:val="a3"/>
        <w:spacing w:before="150" w:beforeAutospacing="0" w:after="0" w:afterAutospacing="0"/>
        <w:rPr>
          <w:rFonts w:ascii="Arial" w:hAnsi="Arial" w:cs="Arial"/>
          <w:color w:val="333333"/>
          <w:sz w:val="21"/>
          <w:szCs w:val="21"/>
        </w:rPr>
      </w:pP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3.</w:t>
      </w:r>
      <w:r>
        <w:rPr>
          <w:rFonts w:ascii="Arial" w:hAnsi="Arial" w:cs="Arial"/>
          <w:color w:val="333333"/>
          <w:sz w:val="21"/>
          <w:szCs w:val="21"/>
        </w:rPr>
        <w:t>支持事务，操作都是原子性，所谓的原子性就是对数据的更改要么全部执行，要么全部不执行</w:t>
      </w:r>
    </w:p>
    <w:p w:rsidR="00F56DA7" w:rsidRDefault="00F56DA7" w:rsidP="00F56DA7">
      <w:r>
        <w:rPr>
          <w:rStyle w:val="a4"/>
          <w:rFonts w:ascii="Lucida Sans Unicode" w:hAnsi="Lucida Sans Unicode" w:cs="Lucida Sans Unicode"/>
          <w:color w:val="1A1A1A"/>
        </w:rPr>
        <w:t xml:space="preserve">4. </w:t>
      </w:r>
      <w:r>
        <w:rPr>
          <w:rStyle w:val="a4"/>
          <w:rFonts w:ascii="Lucida Sans Unicode" w:hAnsi="Lucida Sans Unicode" w:cs="Lucida Sans Unicode"/>
          <w:color w:val="1A1A1A"/>
        </w:rPr>
        <w:t>持久化存储</w:t>
      </w:r>
    </w:p>
    <w:p w:rsidR="00F56DA7" w:rsidRDefault="00F56DA7" w:rsidP="00F56DA7">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Redis </w:t>
      </w:r>
      <w:r>
        <w:rPr>
          <w:rFonts w:ascii="Lucida Sans Unicode" w:hAnsi="Lucida Sans Unicode" w:cs="Lucida Sans Unicode"/>
          <w:color w:val="1A1A1A"/>
        </w:rPr>
        <w:t>提供</w:t>
      </w:r>
      <w:r>
        <w:rPr>
          <w:rFonts w:ascii="Lucida Sans Unicode" w:hAnsi="Lucida Sans Unicode" w:cs="Lucida Sans Unicode"/>
          <w:color w:val="1A1A1A"/>
        </w:rPr>
        <w:t xml:space="preserve"> RDB </w:t>
      </w:r>
      <w:r>
        <w:rPr>
          <w:rFonts w:ascii="Lucida Sans Unicode" w:hAnsi="Lucida Sans Unicode" w:cs="Lucida Sans Unicode"/>
          <w:color w:val="1A1A1A"/>
        </w:rPr>
        <w:t>和</w:t>
      </w:r>
      <w:r>
        <w:rPr>
          <w:rFonts w:ascii="Lucida Sans Unicode" w:hAnsi="Lucida Sans Unicode" w:cs="Lucida Sans Unicode"/>
          <w:color w:val="1A1A1A"/>
        </w:rPr>
        <w:t xml:space="preserve"> AOF </w:t>
      </w:r>
      <w:r>
        <w:rPr>
          <w:rFonts w:ascii="Lucida Sans Unicode" w:hAnsi="Lucida Sans Unicode" w:cs="Lucida Sans Unicode"/>
          <w:color w:val="1A1A1A"/>
        </w:rPr>
        <w:t>两种数据的持久化存储方案，解决内存数据库最担心的万一</w:t>
      </w:r>
      <w:r>
        <w:rPr>
          <w:rFonts w:ascii="Lucida Sans Unicode" w:hAnsi="Lucida Sans Unicode" w:cs="Lucida Sans Unicode"/>
          <w:color w:val="1A1A1A"/>
        </w:rPr>
        <w:t xml:space="preserve"> Redis </w:t>
      </w:r>
      <w:r>
        <w:rPr>
          <w:rFonts w:ascii="Lucida Sans Unicode" w:hAnsi="Lucida Sans Unicode" w:cs="Lucida Sans Unicode"/>
          <w:color w:val="1A1A1A"/>
        </w:rPr>
        <w:t>挂掉，数据会消失掉。</w:t>
      </w:r>
    </w:p>
    <w:p w:rsidR="00F56DA7" w:rsidRDefault="00F56DA7" w:rsidP="00F56DA7">
      <w:r>
        <w:rPr>
          <w:rStyle w:val="a4"/>
          <w:rFonts w:ascii="Lucida Sans Unicode" w:hAnsi="Lucida Sans Unicode" w:cs="Lucida Sans Unicode"/>
          <w:color w:val="1A1A1A"/>
        </w:rPr>
        <w:t>5</w:t>
      </w:r>
      <w:r>
        <w:rPr>
          <w:rStyle w:val="a4"/>
          <w:rFonts w:ascii="Lucida Sans Unicode" w:hAnsi="Lucida Sans Unicode" w:cs="Lucida Sans Unicode"/>
          <w:color w:val="1A1A1A"/>
        </w:rPr>
        <w:t>、高可用</w:t>
      </w:r>
    </w:p>
    <w:p w:rsidR="00F56DA7" w:rsidRDefault="00F56DA7" w:rsidP="00F56DA7">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内置</w:t>
      </w:r>
      <w:r>
        <w:rPr>
          <w:rFonts w:ascii="Lucida Sans Unicode" w:hAnsi="Lucida Sans Unicode" w:cs="Lucida Sans Unicode"/>
          <w:color w:val="1A1A1A"/>
        </w:rPr>
        <w:t xml:space="preserve"> Redis Sentinel </w:t>
      </w:r>
      <w:r>
        <w:rPr>
          <w:rFonts w:ascii="Lucida Sans Unicode" w:hAnsi="Lucida Sans Unicode" w:cs="Lucida Sans Unicode"/>
          <w:color w:val="1A1A1A"/>
        </w:rPr>
        <w:t>，提供高可用方案，实现主从故障自动转移。</w:t>
      </w:r>
    </w:p>
    <w:p w:rsidR="00F56DA7" w:rsidRPr="00F56DA7" w:rsidRDefault="00F56DA7" w:rsidP="00F56DA7">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内置</w:t>
      </w:r>
      <w:r>
        <w:rPr>
          <w:rFonts w:ascii="Lucida Sans Unicode" w:hAnsi="Lucida Sans Unicode" w:cs="Lucida Sans Unicode"/>
          <w:color w:val="1A1A1A"/>
        </w:rPr>
        <w:t xml:space="preserve"> Redis Cluster </w:t>
      </w:r>
      <w:r>
        <w:rPr>
          <w:rFonts w:ascii="Lucida Sans Unicode" w:hAnsi="Lucida Sans Unicode" w:cs="Lucida Sans Unicode"/>
          <w:color w:val="1A1A1A"/>
        </w:rPr>
        <w:t>，提供集群方案，实现基于槽的分片方案，从而支持更大的</w:t>
      </w:r>
      <w:r>
        <w:rPr>
          <w:rFonts w:ascii="Lucida Sans Unicode" w:hAnsi="Lucida Sans Unicode" w:cs="Lucida Sans Unicode"/>
          <w:color w:val="1A1A1A"/>
        </w:rPr>
        <w:t xml:space="preserve"> Redis </w:t>
      </w:r>
      <w:r>
        <w:rPr>
          <w:rFonts w:ascii="Lucida Sans Unicode" w:hAnsi="Lucida Sans Unicode" w:cs="Lucida Sans Unicode"/>
          <w:color w:val="1A1A1A"/>
        </w:rPr>
        <w:t>规模。</w:t>
      </w:r>
    </w:p>
    <w:p w:rsidR="00DD1C7B" w:rsidRDefault="00F56DA7"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6</w:t>
      </w:r>
      <w:r w:rsidR="00DD1C7B">
        <w:rPr>
          <w:rFonts w:ascii="Arial" w:hAnsi="Arial" w:cs="Arial"/>
          <w:color w:val="333333"/>
          <w:sz w:val="21"/>
          <w:szCs w:val="21"/>
        </w:rPr>
        <w:t xml:space="preserve">. </w:t>
      </w:r>
      <w:r w:rsidR="00DD1C7B">
        <w:rPr>
          <w:rFonts w:ascii="Arial" w:hAnsi="Arial" w:cs="Arial"/>
          <w:color w:val="333333"/>
          <w:sz w:val="21"/>
          <w:szCs w:val="21"/>
        </w:rPr>
        <w:t>丰富的特性：可用于缓存，消息，按</w:t>
      </w:r>
      <w:r w:rsidR="00DD1C7B">
        <w:rPr>
          <w:rFonts w:ascii="Arial" w:hAnsi="Arial" w:cs="Arial"/>
          <w:color w:val="333333"/>
          <w:sz w:val="21"/>
          <w:szCs w:val="21"/>
        </w:rPr>
        <w:t>key</w:t>
      </w:r>
      <w:r w:rsidR="00DD1C7B">
        <w:rPr>
          <w:rFonts w:ascii="Arial" w:hAnsi="Arial" w:cs="Arial"/>
          <w:color w:val="333333"/>
          <w:sz w:val="21"/>
          <w:szCs w:val="21"/>
        </w:rPr>
        <w:t>设置过期时间，过期后将会自动删除</w:t>
      </w:r>
    </w:p>
    <w:p w:rsidR="00D46548" w:rsidRDefault="00D46548" w:rsidP="00D46548">
      <w:pPr>
        <w:widowControl/>
        <w:spacing w:line="26" w:lineRule="atLeast"/>
        <w:jc w:val="left"/>
        <w:rPr>
          <w:szCs w:val="21"/>
        </w:rPr>
      </w:pPr>
      <w:r>
        <w:rPr>
          <w:rFonts w:ascii="宋体" w:eastAsia="宋体" w:hAnsi="宋体" w:cs="宋体"/>
          <w:kern w:val="0"/>
          <w:sz w:val="24"/>
          <w:szCs w:val="24"/>
          <w:lang w:bidi="ar"/>
        </w:rPr>
        <w:t>Redis使用非阻塞的IO，IO多路复用，使用单线程轮询，避免切换线程浪费时间。</w:t>
      </w:r>
    </w:p>
    <w:p w:rsidR="00D46548" w:rsidRDefault="00D46548" w:rsidP="00D46548">
      <w:pPr>
        <w:widowControl/>
        <w:spacing w:line="26" w:lineRule="atLeast"/>
        <w:jc w:val="left"/>
        <w:rPr>
          <w:szCs w:val="21"/>
        </w:rPr>
      </w:pPr>
      <w:r>
        <w:rPr>
          <w:rFonts w:ascii="宋体" w:eastAsia="宋体" w:hAnsi="宋体" w:cs="宋体"/>
          <w:kern w:val="0"/>
          <w:sz w:val="24"/>
          <w:szCs w:val="24"/>
          <w:lang w:bidi="ar"/>
        </w:rPr>
        <w:t>Redis自己实现了事件分离器。</w:t>
      </w:r>
    </w:p>
    <w:p w:rsidR="00D46548" w:rsidRDefault="00D46548" w:rsidP="00D46548">
      <w:pPr>
        <w:widowControl/>
        <w:spacing w:line="26" w:lineRule="atLeast"/>
        <w:jc w:val="left"/>
        <w:rPr>
          <w:szCs w:val="21"/>
        </w:rPr>
      </w:pPr>
      <w:r>
        <w:rPr>
          <w:rFonts w:ascii="宋体" w:eastAsia="宋体" w:hAnsi="宋体" w:cs="宋体"/>
          <w:b/>
          <w:kern w:val="0"/>
          <w:sz w:val="27"/>
          <w:szCs w:val="27"/>
          <w:lang w:bidi="ar"/>
        </w:rPr>
        <w:t>Q：怎么体现多路复用？</w:t>
      </w:r>
    </w:p>
    <w:p w:rsidR="00D46548" w:rsidRDefault="00D46548" w:rsidP="00D46548">
      <w:pPr>
        <w:widowControl/>
        <w:spacing w:line="26" w:lineRule="atLeast"/>
        <w:jc w:val="left"/>
        <w:rPr>
          <w:szCs w:val="21"/>
        </w:rPr>
      </w:pPr>
      <w:r>
        <w:rPr>
          <w:rFonts w:ascii="宋体" w:eastAsia="宋体" w:hAnsi="宋体" w:cs="宋体"/>
          <w:kern w:val="0"/>
          <w:sz w:val="24"/>
          <w:szCs w:val="24"/>
          <w:lang w:bidi="ar"/>
        </w:rPr>
        <w:t>A：利用select、poll、epoll同时监测多个流的I/O能力，空闲后，把当前线程阻塞，当有一个或多个流有IO事件的时候，就从阻塞状态唤醒，程序轮询所有的流，依次顺序处理就绪的流。避免无效操作。</w:t>
      </w:r>
    </w:p>
    <w:p w:rsidR="00C9136B" w:rsidRDefault="00C9136B" w:rsidP="00C9136B">
      <w:pPr>
        <w:pStyle w:val="3"/>
      </w:pPr>
      <w:r>
        <w:t>Redis 有什么缺点？</w:t>
      </w:r>
    </w:p>
    <w:p w:rsidR="00C9136B" w:rsidRDefault="00C9136B" w:rsidP="00FA61C5">
      <w:pPr>
        <w:pStyle w:val="a3"/>
        <w:numPr>
          <w:ilvl w:val="0"/>
          <w:numId w:val="288"/>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1</w:t>
      </w:r>
      <w:r>
        <w:rPr>
          <w:rFonts w:ascii="Lucida Sans Unicode" w:hAnsi="Lucida Sans Unicode" w:cs="Lucida Sans Unicode"/>
          <w:color w:val="1A1A1A"/>
          <w:sz w:val="21"/>
          <w:szCs w:val="21"/>
        </w:rPr>
        <w:t>、由于</w:t>
      </w:r>
      <w:r>
        <w:rPr>
          <w:rFonts w:ascii="Lucida Sans Unicode" w:hAnsi="Lucida Sans Unicode" w:cs="Lucida Sans Unicode"/>
          <w:color w:val="1A1A1A"/>
          <w:sz w:val="21"/>
          <w:szCs w:val="21"/>
        </w:rPr>
        <w:t xml:space="preserve"> Redis </w:t>
      </w:r>
      <w:r>
        <w:rPr>
          <w:rFonts w:ascii="Lucida Sans Unicode" w:hAnsi="Lucida Sans Unicode" w:cs="Lucida Sans Unicode"/>
          <w:color w:val="1A1A1A"/>
          <w:sz w:val="21"/>
          <w:szCs w:val="21"/>
        </w:rPr>
        <w:t>是内存数据库，所以，单台机器，存储的数据量，跟机器本身的内存大小。虽然</w:t>
      </w:r>
      <w:r>
        <w:rPr>
          <w:rFonts w:ascii="Lucida Sans Unicode" w:hAnsi="Lucida Sans Unicode" w:cs="Lucida Sans Unicode"/>
          <w:color w:val="1A1A1A"/>
          <w:sz w:val="21"/>
          <w:szCs w:val="21"/>
        </w:rPr>
        <w:t xml:space="preserve"> Redis </w:t>
      </w:r>
      <w:r>
        <w:rPr>
          <w:rFonts w:ascii="Lucida Sans Unicode" w:hAnsi="Lucida Sans Unicode" w:cs="Lucida Sans Unicode"/>
          <w:color w:val="1A1A1A"/>
          <w:sz w:val="21"/>
          <w:szCs w:val="21"/>
        </w:rPr>
        <w:t>本身有</w:t>
      </w:r>
      <w:r>
        <w:rPr>
          <w:rFonts w:ascii="Lucida Sans Unicode" w:hAnsi="Lucida Sans Unicode" w:cs="Lucida Sans Unicode"/>
          <w:color w:val="1A1A1A"/>
          <w:sz w:val="21"/>
          <w:szCs w:val="21"/>
        </w:rPr>
        <w:t xml:space="preserve"> Key </w:t>
      </w:r>
      <w:r>
        <w:rPr>
          <w:rFonts w:ascii="Lucida Sans Unicode" w:hAnsi="Lucida Sans Unicode" w:cs="Lucida Sans Unicode"/>
          <w:color w:val="1A1A1A"/>
          <w:sz w:val="21"/>
          <w:szCs w:val="21"/>
        </w:rPr>
        <w:t>过期策略，但是还是需要提前预估和节约内存。如果内存增长过快，需要定期删除数据。</w:t>
      </w:r>
    </w:p>
    <w:p w:rsidR="00C9136B" w:rsidRDefault="00C9136B" w:rsidP="00C9136B">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另外，可使用</w:t>
      </w:r>
      <w:r>
        <w:rPr>
          <w:rFonts w:ascii="Lucida Sans Unicode" w:hAnsi="Lucida Sans Unicode" w:cs="Lucida Sans Unicode"/>
          <w:color w:val="1A1A1A"/>
          <w:sz w:val="21"/>
          <w:szCs w:val="21"/>
        </w:rPr>
        <w:t xml:space="preserve"> Redis Cluster</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 xml:space="preserve">Codis </w:t>
      </w:r>
      <w:r>
        <w:rPr>
          <w:rFonts w:ascii="Lucida Sans Unicode" w:hAnsi="Lucida Sans Unicode" w:cs="Lucida Sans Unicode"/>
          <w:color w:val="1A1A1A"/>
          <w:sz w:val="21"/>
          <w:szCs w:val="21"/>
        </w:rPr>
        <w:t>等方案，对</w:t>
      </w:r>
      <w:r>
        <w:rPr>
          <w:rFonts w:ascii="Lucida Sans Unicode" w:hAnsi="Lucida Sans Unicode" w:cs="Lucida Sans Unicode"/>
          <w:color w:val="1A1A1A"/>
          <w:sz w:val="21"/>
          <w:szCs w:val="21"/>
        </w:rPr>
        <w:t xml:space="preserve"> Redis </w:t>
      </w:r>
      <w:r>
        <w:rPr>
          <w:rFonts w:ascii="Lucida Sans Unicode" w:hAnsi="Lucida Sans Unicode" w:cs="Lucida Sans Unicode"/>
          <w:color w:val="1A1A1A"/>
          <w:sz w:val="21"/>
          <w:szCs w:val="21"/>
        </w:rPr>
        <w:t>进行分区，从单机</w:t>
      </w:r>
      <w:r>
        <w:rPr>
          <w:rFonts w:ascii="Lucida Sans Unicode" w:hAnsi="Lucida Sans Unicode" w:cs="Lucida Sans Unicode"/>
          <w:color w:val="1A1A1A"/>
          <w:sz w:val="21"/>
          <w:szCs w:val="21"/>
        </w:rPr>
        <w:t xml:space="preserve"> Redis </w:t>
      </w:r>
      <w:r>
        <w:rPr>
          <w:rFonts w:ascii="Lucida Sans Unicode" w:hAnsi="Lucida Sans Unicode" w:cs="Lucida Sans Unicode"/>
          <w:color w:val="1A1A1A"/>
          <w:sz w:val="21"/>
          <w:szCs w:val="21"/>
        </w:rPr>
        <w:t>变成集群</w:t>
      </w:r>
      <w:r>
        <w:rPr>
          <w:rFonts w:ascii="Lucida Sans Unicode" w:hAnsi="Lucida Sans Unicode" w:cs="Lucida Sans Unicode"/>
          <w:color w:val="1A1A1A"/>
          <w:sz w:val="21"/>
          <w:szCs w:val="21"/>
        </w:rPr>
        <w:t xml:space="preserve"> Redis </w:t>
      </w:r>
      <w:r>
        <w:rPr>
          <w:rFonts w:ascii="Lucida Sans Unicode" w:hAnsi="Lucida Sans Unicode" w:cs="Lucida Sans Unicode"/>
          <w:color w:val="1A1A1A"/>
          <w:sz w:val="21"/>
          <w:szCs w:val="21"/>
        </w:rPr>
        <w:t>。</w:t>
      </w:r>
    </w:p>
    <w:p w:rsidR="00C9136B" w:rsidRDefault="00C9136B" w:rsidP="00FA61C5">
      <w:pPr>
        <w:pStyle w:val="a3"/>
        <w:numPr>
          <w:ilvl w:val="0"/>
          <w:numId w:val="288"/>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2</w:t>
      </w:r>
      <w:r>
        <w:rPr>
          <w:rFonts w:ascii="Lucida Sans Unicode" w:hAnsi="Lucida Sans Unicode" w:cs="Lucida Sans Unicode"/>
          <w:color w:val="1A1A1A"/>
          <w:sz w:val="21"/>
          <w:szCs w:val="21"/>
        </w:rPr>
        <w:t>、如果进行完整重同步，由于需要生成</w:t>
      </w:r>
      <w:r>
        <w:rPr>
          <w:rFonts w:ascii="Lucida Sans Unicode" w:hAnsi="Lucida Sans Unicode" w:cs="Lucida Sans Unicode"/>
          <w:color w:val="1A1A1A"/>
          <w:sz w:val="21"/>
          <w:szCs w:val="21"/>
        </w:rPr>
        <w:t xml:space="preserve"> RDB </w:t>
      </w:r>
      <w:r>
        <w:rPr>
          <w:rFonts w:ascii="Lucida Sans Unicode" w:hAnsi="Lucida Sans Unicode" w:cs="Lucida Sans Unicode"/>
          <w:color w:val="1A1A1A"/>
          <w:sz w:val="21"/>
          <w:szCs w:val="21"/>
        </w:rPr>
        <w:t>文件，并进行传输，会占用主机的</w:t>
      </w:r>
      <w:r>
        <w:rPr>
          <w:rFonts w:ascii="Lucida Sans Unicode" w:hAnsi="Lucida Sans Unicode" w:cs="Lucida Sans Unicode"/>
          <w:color w:val="1A1A1A"/>
          <w:sz w:val="21"/>
          <w:szCs w:val="21"/>
        </w:rPr>
        <w:t xml:space="preserve"> CPU </w:t>
      </w:r>
      <w:r>
        <w:rPr>
          <w:rFonts w:ascii="Lucida Sans Unicode" w:hAnsi="Lucida Sans Unicode" w:cs="Lucida Sans Unicode"/>
          <w:color w:val="1A1A1A"/>
          <w:sz w:val="21"/>
          <w:szCs w:val="21"/>
        </w:rPr>
        <w:t>，并会消耗现网的带宽。不过</w:t>
      </w:r>
      <w:r>
        <w:rPr>
          <w:rFonts w:ascii="Lucida Sans Unicode" w:hAnsi="Lucida Sans Unicode" w:cs="Lucida Sans Unicode"/>
          <w:color w:val="1A1A1A"/>
          <w:sz w:val="21"/>
          <w:szCs w:val="21"/>
        </w:rPr>
        <w:t xml:space="preserve"> Redis2.8 </w:t>
      </w:r>
      <w:r>
        <w:rPr>
          <w:rFonts w:ascii="Lucida Sans Unicode" w:hAnsi="Lucida Sans Unicode" w:cs="Lucida Sans Unicode"/>
          <w:color w:val="1A1A1A"/>
          <w:sz w:val="21"/>
          <w:szCs w:val="21"/>
        </w:rPr>
        <w:t>版本，已经有部分重同步的功能，但是还是有可能有完整重同步的。比如，新上线的备机。</w:t>
      </w:r>
    </w:p>
    <w:p w:rsidR="00C9136B" w:rsidRDefault="00C9136B" w:rsidP="00FA61C5">
      <w:pPr>
        <w:pStyle w:val="a3"/>
        <w:numPr>
          <w:ilvl w:val="0"/>
          <w:numId w:val="288"/>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3</w:t>
      </w:r>
      <w:r>
        <w:rPr>
          <w:rFonts w:ascii="Lucida Sans Unicode" w:hAnsi="Lucida Sans Unicode" w:cs="Lucida Sans Unicode"/>
          <w:color w:val="1A1A1A"/>
          <w:sz w:val="21"/>
          <w:szCs w:val="21"/>
        </w:rPr>
        <w:t>、修改配置文件，进行重启，将硬盘中的数据加载进内存，时间比较久。在这个过程中，</w:t>
      </w:r>
      <w:r>
        <w:rPr>
          <w:rFonts w:ascii="Lucida Sans Unicode" w:hAnsi="Lucida Sans Unicode" w:cs="Lucida Sans Unicode"/>
          <w:color w:val="1A1A1A"/>
          <w:sz w:val="21"/>
          <w:szCs w:val="21"/>
        </w:rPr>
        <w:t xml:space="preserve">Redis </w:t>
      </w:r>
      <w:r>
        <w:rPr>
          <w:rFonts w:ascii="Lucida Sans Unicode" w:hAnsi="Lucida Sans Unicode" w:cs="Lucida Sans Unicode"/>
          <w:color w:val="1A1A1A"/>
          <w:sz w:val="21"/>
          <w:szCs w:val="21"/>
        </w:rPr>
        <w:t>不能提供服务。</w:t>
      </w:r>
    </w:p>
    <w:p w:rsidR="00D46548" w:rsidRPr="00C9136B" w:rsidRDefault="00D46548" w:rsidP="00DD1C7B">
      <w:pPr>
        <w:pStyle w:val="a3"/>
        <w:spacing w:before="150" w:beforeAutospacing="0" w:after="0" w:afterAutospacing="0"/>
        <w:rPr>
          <w:rFonts w:ascii="Arial" w:hAnsi="Arial" w:cs="Arial"/>
          <w:color w:val="333333"/>
          <w:sz w:val="21"/>
          <w:szCs w:val="21"/>
        </w:rPr>
      </w:pPr>
    </w:p>
    <w:p w:rsidR="00DD1C7B" w:rsidRDefault="00DD1C7B" w:rsidP="00DD1C7B">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3.Redis</w:t>
      </w:r>
      <w:r>
        <w:rPr>
          <w:rFonts w:ascii="Arial" w:hAnsi="Arial" w:cs="Arial"/>
          <w:b w:val="0"/>
          <w:bCs w:val="0"/>
          <w:color w:val="333333"/>
          <w:sz w:val="30"/>
          <w:szCs w:val="30"/>
        </w:rPr>
        <w:t>和</w:t>
      </w:r>
      <w:r>
        <w:rPr>
          <w:rFonts w:ascii="Arial" w:hAnsi="Arial" w:cs="Arial"/>
          <w:b w:val="0"/>
          <w:bCs w:val="0"/>
          <w:color w:val="333333"/>
          <w:sz w:val="30"/>
          <w:szCs w:val="30"/>
        </w:rPr>
        <w:t>MySQL</w:t>
      </w:r>
      <w:r>
        <w:rPr>
          <w:rFonts w:ascii="Arial" w:hAnsi="Arial" w:cs="Arial"/>
          <w:b w:val="0"/>
          <w:bCs w:val="0"/>
          <w:color w:val="333333"/>
          <w:sz w:val="30"/>
          <w:szCs w:val="30"/>
        </w:rPr>
        <w:t>的区别？</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a).mysql</w:t>
      </w:r>
      <w:r>
        <w:rPr>
          <w:rFonts w:ascii="Arial" w:hAnsi="Arial" w:cs="Arial"/>
          <w:color w:val="333333"/>
          <w:sz w:val="21"/>
          <w:szCs w:val="21"/>
        </w:rPr>
        <w:t>是关系型数据库，而</w:t>
      </w:r>
      <w:r>
        <w:rPr>
          <w:rFonts w:ascii="Arial" w:hAnsi="Arial" w:cs="Arial"/>
          <w:color w:val="333333"/>
          <w:sz w:val="21"/>
          <w:szCs w:val="21"/>
        </w:rPr>
        <w:t>redis</w:t>
      </w:r>
      <w:r>
        <w:rPr>
          <w:rFonts w:ascii="Arial" w:hAnsi="Arial" w:cs="Arial"/>
          <w:color w:val="333333"/>
          <w:sz w:val="21"/>
          <w:szCs w:val="21"/>
        </w:rPr>
        <w:t>是</w:t>
      </w:r>
      <w:r>
        <w:rPr>
          <w:rFonts w:ascii="Arial" w:hAnsi="Arial" w:cs="Arial"/>
          <w:color w:val="333333"/>
          <w:sz w:val="21"/>
          <w:szCs w:val="21"/>
        </w:rPr>
        <w:t>NOSQL</w:t>
      </w:r>
      <w:r>
        <w:rPr>
          <w:rFonts w:ascii="Arial" w:hAnsi="Arial" w:cs="Arial"/>
          <w:color w:val="333333"/>
          <w:sz w:val="21"/>
          <w:szCs w:val="21"/>
        </w:rPr>
        <w:t>，非关系型数据库。</w:t>
      </w:r>
      <w:r>
        <w:rPr>
          <w:rFonts w:ascii="Arial" w:hAnsi="Arial" w:cs="Arial"/>
          <w:color w:val="333333"/>
          <w:sz w:val="21"/>
          <w:szCs w:val="21"/>
        </w:rPr>
        <w:t>mysql</w:t>
      </w:r>
      <w:r>
        <w:rPr>
          <w:rFonts w:ascii="Arial" w:hAnsi="Arial" w:cs="Arial"/>
          <w:color w:val="333333"/>
          <w:sz w:val="21"/>
          <w:szCs w:val="21"/>
        </w:rPr>
        <w:t>将数据持久化到硬盘，读取数据慢，而</w:t>
      </w:r>
      <w:r>
        <w:rPr>
          <w:rFonts w:ascii="Arial" w:hAnsi="Arial" w:cs="Arial"/>
          <w:color w:val="333333"/>
          <w:sz w:val="21"/>
          <w:szCs w:val="21"/>
        </w:rPr>
        <w:t>redis</w:t>
      </w:r>
      <w:r>
        <w:rPr>
          <w:rFonts w:ascii="Arial" w:hAnsi="Arial" w:cs="Arial"/>
          <w:color w:val="333333"/>
          <w:sz w:val="21"/>
          <w:szCs w:val="21"/>
        </w:rPr>
        <w:t>数据先存储在缓存中，读取速度快，但是保存时间有限，最后按需要可以选择持久化到硬盘。</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b).mysql</w:t>
      </w:r>
      <w:r>
        <w:rPr>
          <w:rFonts w:ascii="Arial" w:hAnsi="Arial" w:cs="Arial"/>
          <w:color w:val="333333"/>
          <w:sz w:val="21"/>
          <w:szCs w:val="21"/>
        </w:rPr>
        <w:t>作为持久化数据库，每次访问都要在硬盘上进行</w:t>
      </w:r>
      <w:r>
        <w:rPr>
          <w:rFonts w:ascii="Arial" w:hAnsi="Arial" w:cs="Arial"/>
          <w:color w:val="333333"/>
          <w:sz w:val="21"/>
          <w:szCs w:val="21"/>
        </w:rPr>
        <w:t>I/O</w:t>
      </w:r>
      <w:r>
        <w:rPr>
          <w:rFonts w:ascii="Arial" w:hAnsi="Arial" w:cs="Arial"/>
          <w:color w:val="333333"/>
          <w:sz w:val="21"/>
          <w:szCs w:val="21"/>
        </w:rPr>
        <w:t>操作。频繁访问数据库会在反复连接数据库上花费大量时间。</w:t>
      </w:r>
      <w:r>
        <w:rPr>
          <w:rFonts w:ascii="Arial" w:hAnsi="Arial" w:cs="Arial"/>
          <w:color w:val="333333"/>
          <w:sz w:val="21"/>
          <w:szCs w:val="21"/>
        </w:rPr>
        <w:t>redis</w:t>
      </w:r>
      <w:r>
        <w:rPr>
          <w:rFonts w:ascii="Arial" w:hAnsi="Arial" w:cs="Arial"/>
          <w:color w:val="333333"/>
          <w:sz w:val="21"/>
          <w:szCs w:val="21"/>
        </w:rPr>
        <w:t>则会在缓存区存储大量频繁访问的数据，当浏览器访问数据的时候，先访问缓存，如果访问不到再进入数据库</w:t>
      </w:r>
      <w:r>
        <w:rPr>
          <w:rFonts w:ascii="Arial" w:hAnsi="Arial" w:cs="Arial"/>
          <w:color w:val="333333"/>
          <w:sz w:val="21"/>
          <w:szCs w:val="21"/>
        </w:rPr>
        <w:t>.</w:t>
      </w:r>
    </w:p>
    <w:p w:rsidR="00DD1C7B" w:rsidRDefault="00DD1C7B" w:rsidP="00DD1C7B">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4.memcached</w:t>
      </w:r>
      <w:r>
        <w:rPr>
          <w:rFonts w:ascii="Arial" w:hAnsi="Arial" w:cs="Arial"/>
          <w:b w:val="0"/>
          <w:bCs w:val="0"/>
          <w:color w:val="333333"/>
          <w:sz w:val="30"/>
          <w:szCs w:val="30"/>
        </w:rPr>
        <w:t>与</w:t>
      </w:r>
      <w:r>
        <w:rPr>
          <w:rFonts w:ascii="Arial" w:hAnsi="Arial" w:cs="Arial"/>
          <w:b w:val="0"/>
          <w:bCs w:val="0"/>
          <w:color w:val="333333"/>
          <w:sz w:val="30"/>
          <w:szCs w:val="30"/>
        </w:rPr>
        <w:t>redis</w:t>
      </w:r>
      <w:r>
        <w:rPr>
          <w:rFonts w:ascii="Arial" w:hAnsi="Arial" w:cs="Arial"/>
          <w:b w:val="0"/>
          <w:bCs w:val="0"/>
          <w:color w:val="333333"/>
          <w:sz w:val="30"/>
          <w:szCs w:val="30"/>
        </w:rPr>
        <w:t>的区别？</w:t>
      </w:r>
    </w:p>
    <w:p w:rsidR="00C9136B" w:rsidRDefault="00C9136B" w:rsidP="00C9136B">
      <w:pPr>
        <w:pStyle w:val="3"/>
      </w:pPr>
      <w:r>
        <w:rPr>
          <w:rStyle w:val="a4"/>
          <w:rFonts w:ascii="Lucida Sans Unicode" w:hAnsi="Lucida Sans Unicode" w:cs="Lucida Sans Unicode"/>
          <w:color w:val="1A1A1A"/>
        </w:rPr>
        <w:t xml:space="preserve">1. Redis </w:t>
      </w:r>
      <w:r>
        <w:rPr>
          <w:rStyle w:val="a4"/>
          <w:rFonts w:ascii="Lucida Sans Unicode" w:hAnsi="Lucida Sans Unicode" w:cs="Lucida Sans Unicode"/>
          <w:color w:val="1A1A1A"/>
        </w:rPr>
        <w:t>支持复杂的数据结构</w:t>
      </w:r>
    </w:p>
    <w:p w:rsidR="00C9136B" w:rsidRDefault="00C9136B" w:rsidP="00FA61C5">
      <w:pPr>
        <w:widowControl/>
        <w:numPr>
          <w:ilvl w:val="0"/>
          <w:numId w:val="28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Memcached </w:t>
      </w:r>
      <w:r>
        <w:rPr>
          <w:rFonts w:ascii="Lucida Sans Unicode" w:hAnsi="Lucida Sans Unicode" w:cs="Lucida Sans Unicode"/>
          <w:color w:val="1A1A1A"/>
          <w:szCs w:val="21"/>
        </w:rPr>
        <w:t>仅提供简单的字符串。</w:t>
      </w:r>
    </w:p>
    <w:p w:rsidR="00C9136B" w:rsidRDefault="00C9136B" w:rsidP="00FA61C5">
      <w:pPr>
        <w:widowControl/>
        <w:numPr>
          <w:ilvl w:val="0"/>
          <w:numId w:val="28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Redis </w:t>
      </w:r>
      <w:r>
        <w:rPr>
          <w:rFonts w:ascii="Lucida Sans Unicode" w:hAnsi="Lucida Sans Unicode" w:cs="Lucida Sans Unicode"/>
          <w:color w:val="1A1A1A"/>
          <w:szCs w:val="21"/>
        </w:rPr>
        <w:t>提供复杂的数据结构，丰富的数据操作。</w:t>
      </w:r>
    </w:p>
    <w:p w:rsidR="00C9136B" w:rsidRDefault="00C9136B" w:rsidP="00C9136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也因为</w:t>
      </w:r>
      <w:r>
        <w:rPr>
          <w:rFonts w:ascii="Lucida Sans Unicode" w:hAnsi="Lucida Sans Unicode" w:cs="Lucida Sans Unicode"/>
          <w:color w:val="1A1A1A"/>
        </w:rPr>
        <w:t xml:space="preserve"> Redis </w:t>
      </w:r>
      <w:r>
        <w:rPr>
          <w:rFonts w:ascii="Lucida Sans Unicode" w:hAnsi="Lucida Sans Unicode" w:cs="Lucida Sans Unicode"/>
          <w:color w:val="1A1A1A"/>
        </w:rPr>
        <w:t>支持复杂的数据结构，</w:t>
      </w:r>
      <w:r>
        <w:rPr>
          <w:rFonts w:ascii="Lucida Sans Unicode" w:hAnsi="Lucida Sans Unicode" w:cs="Lucida Sans Unicode"/>
          <w:color w:val="1A1A1A"/>
        </w:rPr>
        <w:t xml:space="preserve">Redis </w:t>
      </w:r>
      <w:r>
        <w:rPr>
          <w:rFonts w:ascii="Lucida Sans Unicode" w:hAnsi="Lucida Sans Unicode" w:cs="Lucida Sans Unicode"/>
          <w:color w:val="1A1A1A"/>
        </w:rPr>
        <w:t>即使晚于</w:t>
      </w:r>
      <w:r>
        <w:rPr>
          <w:rFonts w:ascii="Lucida Sans Unicode" w:hAnsi="Lucida Sans Unicode" w:cs="Lucida Sans Unicode"/>
          <w:color w:val="1A1A1A"/>
        </w:rPr>
        <w:t xml:space="preserve"> Memcached </w:t>
      </w:r>
      <w:r>
        <w:rPr>
          <w:rFonts w:ascii="Lucida Sans Unicode" w:hAnsi="Lucida Sans Unicode" w:cs="Lucida Sans Unicode"/>
          <w:color w:val="1A1A1A"/>
        </w:rPr>
        <w:t>推出，却获得更多开发者的青睐。</w:t>
      </w:r>
    </w:p>
    <w:p w:rsidR="00C9136B" w:rsidRDefault="00C9136B" w:rsidP="00C9136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Redis </w:t>
      </w:r>
      <w:r>
        <w:rPr>
          <w:rFonts w:ascii="Lucida Sans Unicode" w:hAnsi="Lucida Sans Unicode" w:cs="Lucida Sans Unicode"/>
          <w:color w:val="1A1A1A"/>
        </w:rPr>
        <w:t>相比</w:t>
      </w:r>
      <w:r>
        <w:rPr>
          <w:rFonts w:ascii="Lucida Sans Unicode" w:hAnsi="Lucida Sans Unicode" w:cs="Lucida Sans Unicode"/>
          <w:color w:val="1A1A1A"/>
        </w:rPr>
        <w:t xml:space="preserve"> Memcached </w:t>
      </w:r>
      <w:r>
        <w:rPr>
          <w:rFonts w:ascii="Lucida Sans Unicode" w:hAnsi="Lucida Sans Unicode" w:cs="Lucida Sans Unicode"/>
          <w:color w:val="1A1A1A"/>
        </w:rPr>
        <w:t>来说，拥有更多的数据结构，能支持更丰富的数据操作。如果需要缓存能够支持更复杂的结构和操作，</w:t>
      </w:r>
      <w:r>
        <w:rPr>
          <w:rFonts w:ascii="Lucida Sans Unicode" w:hAnsi="Lucida Sans Unicode" w:cs="Lucida Sans Unicode"/>
          <w:color w:val="1A1A1A"/>
        </w:rPr>
        <w:t xml:space="preserve">Redis </w:t>
      </w:r>
      <w:r>
        <w:rPr>
          <w:rFonts w:ascii="Lucida Sans Unicode" w:hAnsi="Lucida Sans Unicode" w:cs="Lucida Sans Unicode"/>
          <w:color w:val="1A1A1A"/>
        </w:rPr>
        <w:t>会是不错的选择。</w:t>
      </w:r>
    </w:p>
    <w:p w:rsidR="00C9136B" w:rsidRDefault="00C9136B" w:rsidP="00C9136B">
      <w:pPr>
        <w:pStyle w:val="3"/>
      </w:pPr>
      <w:r>
        <w:rPr>
          <w:rStyle w:val="a4"/>
          <w:rFonts w:ascii="Lucida Sans Unicode" w:hAnsi="Lucida Sans Unicode" w:cs="Lucida Sans Unicode"/>
          <w:color w:val="1A1A1A"/>
        </w:rPr>
        <w:t xml:space="preserve">2. Redis </w:t>
      </w:r>
      <w:r>
        <w:rPr>
          <w:rStyle w:val="a4"/>
          <w:rFonts w:ascii="Lucida Sans Unicode" w:hAnsi="Lucida Sans Unicode" w:cs="Lucida Sans Unicode"/>
          <w:color w:val="1A1A1A"/>
        </w:rPr>
        <w:t>原生支持集群模式</w:t>
      </w:r>
    </w:p>
    <w:p w:rsidR="00C9136B" w:rsidRDefault="00C9136B" w:rsidP="00FA61C5">
      <w:pPr>
        <w:widowControl/>
        <w:numPr>
          <w:ilvl w:val="0"/>
          <w:numId w:val="29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在</w:t>
      </w:r>
      <w:r>
        <w:rPr>
          <w:rFonts w:ascii="Lucida Sans Unicode" w:hAnsi="Lucida Sans Unicode" w:cs="Lucida Sans Unicode"/>
          <w:color w:val="1A1A1A"/>
          <w:szCs w:val="21"/>
        </w:rPr>
        <w:t xml:space="preserve"> Redis3.x </w:t>
      </w:r>
      <w:r>
        <w:rPr>
          <w:rFonts w:ascii="Lucida Sans Unicode" w:hAnsi="Lucida Sans Unicode" w:cs="Lucida Sans Unicode"/>
          <w:color w:val="1A1A1A"/>
          <w:szCs w:val="21"/>
        </w:rPr>
        <w:t>版本中，官方便能支持</w:t>
      </w:r>
      <w:r>
        <w:rPr>
          <w:rFonts w:ascii="Lucida Sans Unicode" w:hAnsi="Lucida Sans Unicode" w:cs="Lucida Sans Unicode"/>
          <w:color w:val="1A1A1A"/>
          <w:szCs w:val="21"/>
        </w:rPr>
        <w:t xml:space="preserve"> Cluster </w:t>
      </w:r>
      <w:r>
        <w:rPr>
          <w:rFonts w:ascii="Lucida Sans Unicode" w:hAnsi="Lucida Sans Unicode" w:cs="Lucida Sans Unicode"/>
          <w:color w:val="1A1A1A"/>
          <w:szCs w:val="21"/>
        </w:rPr>
        <w:t>模式。</w:t>
      </w:r>
    </w:p>
    <w:p w:rsidR="00C9136B" w:rsidRDefault="00C9136B" w:rsidP="00FA61C5">
      <w:pPr>
        <w:widowControl/>
        <w:numPr>
          <w:ilvl w:val="0"/>
          <w:numId w:val="29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Memcached </w:t>
      </w:r>
      <w:r>
        <w:rPr>
          <w:rFonts w:ascii="Lucida Sans Unicode" w:hAnsi="Lucida Sans Unicode" w:cs="Lucida Sans Unicode"/>
          <w:color w:val="1A1A1A"/>
          <w:szCs w:val="21"/>
        </w:rPr>
        <w:t>没有原生的集群模式，需要依靠客户端来实现往集群中分片写入数据。</w:t>
      </w:r>
    </w:p>
    <w:p w:rsidR="00C9136B" w:rsidRDefault="00C9136B" w:rsidP="00C9136B">
      <w:pPr>
        <w:pStyle w:val="3"/>
        <w:rPr>
          <w:sz w:val="24"/>
          <w:szCs w:val="24"/>
        </w:rPr>
      </w:pPr>
      <w:r>
        <w:rPr>
          <w:rStyle w:val="a4"/>
          <w:rFonts w:ascii="Lucida Sans Unicode" w:hAnsi="Lucida Sans Unicode" w:cs="Lucida Sans Unicode"/>
          <w:color w:val="1A1A1A"/>
        </w:rPr>
        <w:t xml:space="preserve">3. </w:t>
      </w:r>
      <w:r>
        <w:rPr>
          <w:rStyle w:val="a4"/>
          <w:rFonts w:ascii="Lucida Sans Unicode" w:hAnsi="Lucida Sans Unicode" w:cs="Lucida Sans Unicode"/>
          <w:color w:val="1A1A1A"/>
        </w:rPr>
        <w:t>性能对比</w:t>
      </w:r>
    </w:p>
    <w:p w:rsidR="00C9136B" w:rsidRDefault="00C9136B" w:rsidP="00FA61C5">
      <w:pPr>
        <w:widowControl/>
        <w:numPr>
          <w:ilvl w:val="0"/>
          <w:numId w:val="29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Redis </w:t>
      </w:r>
      <w:r>
        <w:rPr>
          <w:rFonts w:ascii="Lucida Sans Unicode" w:hAnsi="Lucida Sans Unicode" w:cs="Lucida Sans Unicode"/>
          <w:color w:val="1A1A1A"/>
          <w:szCs w:val="21"/>
        </w:rPr>
        <w:t>只使用单核，而</w:t>
      </w:r>
      <w:r>
        <w:rPr>
          <w:rFonts w:ascii="Lucida Sans Unicode" w:hAnsi="Lucida Sans Unicode" w:cs="Lucida Sans Unicode"/>
          <w:color w:val="1A1A1A"/>
          <w:szCs w:val="21"/>
        </w:rPr>
        <w:t xml:space="preserve"> Memcached </w:t>
      </w:r>
      <w:r>
        <w:rPr>
          <w:rFonts w:ascii="Lucida Sans Unicode" w:hAnsi="Lucida Sans Unicode" w:cs="Lucida Sans Unicode"/>
          <w:color w:val="1A1A1A"/>
          <w:szCs w:val="21"/>
        </w:rPr>
        <w:t>可以使用多核，所以平均每一个核上</w:t>
      </w:r>
      <w:r>
        <w:rPr>
          <w:rFonts w:ascii="Lucida Sans Unicode" w:hAnsi="Lucida Sans Unicode" w:cs="Lucida Sans Unicode"/>
          <w:color w:val="1A1A1A"/>
          <w:szCs w:val="21"/>
        </w:rPr>
        <w:t xml:space="preserve"> Redis</w:t>
      </w:r>
      <w:r>
        <w:rPr>
          <w:rFonts w:ascii="Lucida Sans Unicode" w:hAnsi="Lucida Sans Unicode" w:cs="Lucida Sans Unicode"/>
          <w:color w:val="1A1A1A"/>
          <w:szCs w:val="21"/>
        </w:rPr>
        <w:t>在存储小数据时比</w:t>
      </w:r>
      <w:r>
        <w:rPr>
          <w:rFonts w:ascii="Lucida Sans Unicode" w:hAnsi="Lucida Sans Unicode" w:cs="Lucida Sans Unicode"/>
          <w:color w:val="1A1A1A"/>
          <w:szCs w:val="21"/>
        </w:rPr>
        <w:t xml:space="preserve"> Memcached </w:t>
      </w:r>
      <w:r>
        <w:rPr>
          <w:rFonts w:ascii="Lucida Sans Unicode" w:hAnsi="Lucida Sans Unicode" w:cs="Lucida Sans Unicode"/>
          <w:color w:val="1A1A1A"/>
          <w:szCs w:val="21"/>
        </w:rPr>
        <w:t>性能更高。</w:t>
      </w:r>
    </w:p>
    <w:p w:rsidR="00C9136B" w:rsidRDefault="00C9136B" w:rsidP="00FA61C5">
      <w:pPr>
        <w:widowControl/>
        <w:numPr>
          <w:ilvl w:val="0"/>
          <w:numId w:val="29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在</w:t>
      </w:r>
      <w:r>
        <w:rPr>
          <w:rFonts w:ascii="Lucida Sans Unicode" w:hAnsi="Lucida Sans Unicode" w:cs="Lucida Sans Unicode"/>
          <w:color w:val="1A1A1A"/>
          <w:szCs w:val="21"/>
        </w:rPr>
        <w:t xml:space="preserve"> 100k </w:t>
      </w:r>
      <w:r>
        <w:rPr>
          <w:rFonts w:ascii="Lucida Sans Unicode" w:hAnsi="Lucida Sans Unicode" w:cs="Lucida Sans Unicode"/>
          <w:color w:val="1A1A1A"/>
          <w:szCs w:val="21"/>
        </w:rPr>
        <w:t>以上的数据中，</w:t>
      </w:r>
      <w:r>
        <w:rPr>
          <w:rFonts w:ascii="Lucida Sans Unicode" w:hAnsi="Lucida Sans Unicode" w:cs="Lucida Sans Unicode"/>
          <w:color w:val="1A1A1A"/>
          <w:szCs w:val="21"/>
        </w:rPr>
        <w:t xml:space="preserve">Memcached </w:t>
      </w:r>
      <w:r>
        <w:rPr>
          <w:rFonts w:ascii="Lucida Sans Unicode" w:hAnsi="Lucida Sans Unicode" w:cs="Lucida Sans Unicode"/>
          <w:color w:val="1A1A1A"/>
          <w:szCs w:val="21"/>
        </w:rPr>
        <w:t>性能要高于</w:t>
      </w:r>
      <w:r>
        <w:rPr>
          <w:rFonts w:ascii="Lucida Sans Unicode" w:hAnsi="Lucida Sans Unicode" w:cs="Lucida Sans Unicode"/>
          <w:color w:val="1A1A1A"/>
          <w:szCs w:val="21"/>
        </w:rPr>
        <w:t xml:space="preserve"> Redis </w:t>
      </w:r>
      <w:r>
        <w:rPr>
          <w:rFonts w:ascii="Lucida Sans Unicode" w:hAnsi="Lucida Sans Unicode" w:cs="Lucida Sans Unicode"/>
          <w:color w:val="1A1A1A"/>
          <w:szCs w:val="21"/>
        </w:rPr>
        <w:t>。虽然</w:t>
      </w:r>
      <w:r>
        <w:rPr>
          <w:rFonts w:ascii="Lucida Sans Unicode" w:hAnsi="Lucida Sans Unicode" w:cs="Lucida Sans Unicode"/>
          <w:color w:val="1A1A1A"/>
          <w:szCs w:val="21"/>
        </w:rPr>
        <w:t xml:space="preserve"> Redis </w:t>
      </w:r>
      <w:r>
        <w:rPr>
          <w:rFonts w:ascii="Lucida Sans Unicode" w:hAnsi="Lucida Sans Unicode" w:cs="Lucida Sans Unicode"/>
          <w:color w:val="1A1A1A"/>
          <w:szCs w:val="21"/>
        </w:rPr>
        <w:t>最近也在存储大数据的性能上进行优化，但是比起</w:t>
      </w:r>
      <w:r>
        <w:rPr>
          <w:rFonts w:ascii="Lucida Sans Unicode" w:hAnsi="Lucida Sans Unicode" w:cs="Lucida Sans Unicode"/>
          <w:color w:val="1A1A1A"/>
          <w:szCs w:val="21"/>
        </w:rPr>
        <w:t xml:space="preserve"> Memcached</w:t>
      </w:r>
      <w:r>
        <w:rPr>
          <w:rFonts w:ascii="Lucida Sans Unicode" w:hAnsi="Lucida Sans Unicode" w:cs="Lucida Sans Unicode"/>
          <w:color w:val="1A1A1A"/>
          <w:szCs w:val="21"/>
        </w:rPr>
        <w:t>，还是稍有逊色。</w:t>
      </w:r>
    </w:p>
    <w:p w:rsidR="00C9136B" w:rsidRDefault="00C9136B" w:rsidP="00C9136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更多关于性能的对比，可以看看</w:t>
      </w:r>
      <w:r>
        <w:rPr>
          <w:rFonts w:ascii="Lucida Sans Unicode" w:hAnsi="Lucida Sans Unicode" w:cs="Lucida Sans Unicode"/>
          <w:color w:val="1A1A1A"/>
        </w:rPr>
        <w:t> </w:t>
      </w:r>
      <w:hyperlink r:id="rId243"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Memcached </w:t>
        </w:r>
        <w:r>
          <w:rPr>
            <w:rStyle w:val="a5"/>
            <w:rFonts w:ascii="Lucida Sans Unicode" w:hAnsi="Lucida Sans Unicode" w:cs="Lucida Sans Unicode"/>
            <w:color w:val="0088CC"/>
          </w:rPr>
          <w:t>与</w:t>
        </w:r>
        <w:r>
          <w:rPr>
            <w:rStyle w:val="a5"/>
            <w:rFonts w:ascii="Lucida Sans Unicode" w:hAnsi="Lucida Sans Unicode" w:cs="Lucida Sans Unicode"/>
            <w:color w:val="0088CC"/>
          </w:rPr>
          <w:t xml:space="preserve"> Redis </w:t>
        </w:r>
        <w:r>
          <w:rPr>
            <w:rStyle w:val="a5"/>
            <w:rFonts w:ascii="Lucida Sans Unicode" w:hAnsi="Lucida Sans Unicode" w:cs="Lucida Sans Unicode"/>
            <w:color w:val="0088CC"/>
          </w:rPr>
          <w:t>的关键性能指标比较》</w:t>
        </w:r>
      </w:hyperlink>
      <w:r>
        <w:rPr>
          <w:rFonts w:ascii="Lucida Sans Unicode" w:hAnsi="Lucida Sans Unicode" w:cs="Lucida Sans Unicode"/>
          <w:color w:val="1A1A1A"/>
        </w:rPr>
        <w:t> </w:t>
      </w:r>
      <w:r>
        <w:rPr>
          <w:rFonts w:ascii="Lucida Sans Unicode" w:hAnsi="Lucida Sans Unicode" w:cs="Lucida Sans Unicode"/>
          <w:color w:val="1A1A1A"/>
        </w:rPr>
        <w:t>。</w:t>
      </w:r>
    </w:p>
    <w:p w:rsidR="00C9136B" w:rsidRDefault="00C9136B" w:rsidP="00C9136B">
      <w:pPr>
        <w:pStyle w:val="3"/>
      </w:pPr>
      <w:r>
        <w:rPr>
          <w:rStyle w:val="a4"/>
          <w:rFonts w:ascii="Lucida Sans Unicode" w:hAnsi="Lucida Sans Unicode" w:cs="Lucida Sans Unicode"/>
          <w:color w:val="1A1A1A"/>
        </w:rPr>
        <w:t xml:space="preserve">4. </w:t>
      </w:r>
      <w:r>
        <w:rPr>
          <w:rStyle w:val="a4"/>
          <w:rFonts w:ascii="Lucida Sans Unicode" w:hAnsi="Lucida Sans Unicode" w:cs="Lucida Sans Unicode"/>
          <w:color w:val="1A1A1A"/>
        </w:rPr>
        <w:t>内存管理机制不同</w:t>
      </w:r>
    </w:p>
    <w:p w:rsidR="00C9136B" w:rsidRDefault="00C9136B" w:rsidP="00C9136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相比来说，</w:t>
      </w:r>
      <w:r>
        <w:rPr>
          <w:rFonts w:ascii="Lucida Sans Unicode" w:hAnsi="Lucida Sans Unicode" w:cs="Lucida Sans Unicode"/>
          <w:color w:val="1A1A1A"/>
        </w:rPr>
        <w:t xml:space="preserve">Redis </w:t>
      </w:r>
      <w:r>
        <w:rPr>
          <w:rFonts w:ascii="Lucida Sans Unicode" w:hAnsi="Lucida Sans Unicode" w:cs="Lucida Sans Unicode"/>
          <w:color w:val="1A1A1A"/>
        </w:rPr>
        <w:t>的内存管理机制，会更加简单。</w:t>
      </w:r>
    </w:p>
    <w:p w:rsidR="00C9136B" w:rsidRDefault="00C9136B" w:rsidP="00FA61C5">
      <w:pPr>
        <w:widowControl/>
        <w:numPr>
          <w:ilvl w:val="0"/>
          <w:numId w:val="29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Redis </w:t>
      </w:r>
      <w:r>
        <w:rPr>
          <w:rFonts w:ascii="Lucida Sans Unicode" w:hAnsi="Lucida Sans Unicode" w:cs="Lucida Sans Unicode"/>
          <w:color w:val="1A1A1A"/>
          <w:szCs w:val="21"/>
        </w:rPr>
        <w:t>采用的是</w:t>
      </w:r>
      <w:r>
        <w:rPr>
          <w:rStyle w:val="a4"/>
          <w:rFonts w:ascii="Lucida Sans Unicode" w:hAnsi="Lucida Sans Unicode" w:cs="Lucida Sans Unicode"/>
          <w:color w:val="1A1A1A"/>
          <w:szCs w:val="21"/>
        </w:rPr>
        <w:t>包装</w:t>
      </w:r>
      <w:r>
        <w:rPr>
          <w:rFonts w:ascii="Lucida Sans Unicode" w:hAnsi="Lucida Sans Unicode" w:cs="Lucida Sans Unicode"/>
          <w:color w:val="1A1A1A"/>
          <w:szCs w:val="21"/>
        </w:rPr>
        <w:t>的</w:t>
      </w:r>
      <w:r>
        <w:rPr>
          <w:rFonts w:ascii="Lucida Sans Unicode" w:hAnsi="Lucida Sans Unicode" w:cs="Lucida Sans Unicode"/>
          <w:color w:val="1A1A1A"/>
          <w:szCs w:val="21"/>
        </w:rPr>
        <w:t xml:space="preserve"> malloc/free </w:t>
      </w:r>
      <w:r>
        <w:rPr>
          <w:rFonts w:ascii="Lucida Sans Unicode" w:hAnsi="Lucida Sans Unicode" w:cs="Lucida Sans Unicode"/>
          <w:color w:val="1A1A1A"/>
          <w:szCs w:val="21"/>
        </w:rPr>
        <w:t>，使用时现场申请的方式。</w:t>
      </w:r>
    </w:p>
    <w:p w:rsidR="00C9136B" w:rsidRDefault="00C9136B" w:rsidP="00FA61C5">
      <w:pPr>
        <w:widowControl/>
        <w:numPr>
          <w:ilvl w:val="0"/>
          <w:numId w:val="29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Memcached </w:t>
      </w:r>
      <w:r>
        <w:rPr>
          <w:rFonts w:ascii="Lucida Sans Unicode" w:hAnsi="Lucida Sans Unicode" w:cs="Lucida Sans Unicode"/>
          <w:color w:val="1A1A1A"/>
          <w:szCs w:val="21"/>
        </w:rPr>
        <w:t>采用的是</w:t>
      </w:r>
      <w:r>
        <w:rPr>
          <w:rFonts w:ascii="Lucida Sans Unicode" w:hAnsi="Lucida Sans Unicode" w:cs="Lucida Sans Unicode"/>
          <w:color w:val="1A1A1A"/>
          <w:szCs w:val="21"/>
        </w:rPr>
        <w:t xml:space="preserve"> Slab Allocation </w:t>
      </w:r>
      <w:r>
        <w:rPr>
          <w:rFonts w:ascii="Lucida Sans Unicode" w:hAnsi="Lucida Sans Unicode" w:cs="Lucida Sans Unicode"/>
          <w:color w:val="1A1A1A"/>
          <w:szCs w:val="21"/>
        </w:rPr>
        <w:t>机制管理内存，预分配的内存池的方式。</w:t>
      </w:r>
    </w:p>
    <w:p w:rsidR="00C9136B" w:rsidRDefault="00C9136B" w:rsidP="00C9136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如果对比两者的内存使用效率：</w:t>
      </w:r>
    </w:p>
    <w:p w:rsidR="00C9136B" w:rsidRDefault="00C9136B" w:rsidP="00FA61C5">
      <w:pPr>
        <w:widowControl/>
        <w:numPr>
          <w:ilvl w:val="0"/>
          <w:numId w:val="29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简单的</w:t>
      </w:r>
      <w:r>
        <w:rPr>
          <w:rFonts w:ascii="Lucida Sans Unicode" w:hAnsi="Lucida Sans Unicode" w:cs="Lucida Sans Unicode"/>
          <w:color w:val="1A1A1A"/>
          <w:szCs w:val="21"/>
        </w:rPr>
        <w:t xml:space="preserve"> Key-Value </w:t>
      </w:r>
      <w:r>
        <w:rPr>
          <w:rFonts w:ascii="Lucida Sans Unicode" w:hAnsi="Lucida Sans Unicode" w:cs="Lucida Sans Unicode"/>
          <w:color w:val="1A1A1A"/>
          <w:szCs w:val="21"/>
        </w:rPr>
        <w:t>存储的话，</w:t>
      </w:r>
      <w:r>
        <w:rPr>
          <w:rFonts w:ascii="Lucida Sans Unicode" w:hAnsi="Lucida Sans Unicode" w:cs="Lucida Sans Unicode"/>
          <w:color w:val="1A1A1A"/>
          <w:szCs w:val="21"/>
        </w:rPr>
        <w:t xml:space="preserve">Memcached </w:t>
      </w:r>
      <w:r>
        <w:rPr>
          <w:rFonts w:ascii="Lucida Sans Unicode" w:hAnsi="Lucida Sans Unicode" w:cs="Lucida Sans Unicode"/>
          <w:color w:val="1A1A1A"/>
          <w:szCs w:val="21"/>
        </w:rPr>
        <w:t>的内存利用率更高，可以使用类似内存池。</w:t>
      </w:r>
    </w:p>
    <w:p w:rsidR="00C9136B" w:rsidRDefault="00C9136B" w:rsidP="00FA61C5">
      <w:pPr>
        <w:widowControl/>
        <w:numPr>
          <w:ilvl w:val="0"/>
          <w:numId w:val="29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如果</w:t>
      </w:r>
      <w:r>
        <w:rPr>
          <w:rFonts w:ascii="Lucida Sans Unicode" w:hAnsi="Lucida Sans Unicode" w:cs="Lucida Sans Unicode"/>
          <w:color w:val="1A1A1A"/>
          <w:szCs w:val="21"/>
        </w:rPr>
        <w:t xml:space="preserve"> Redis </w:t>
      </w:r>
      <w:r>
        <w:rPr>
          <w:rFonts w:ascii="Lucida Sans Unicode" w:hAnsi="Lucida Sans Unicode" w:cs="Lucida Sans Unicode"/>
          <w:color w:val="1A1A1A"/>
          <w:szCs w:val="21"/>
        </w:rPr>
        <w:t>采用</w:t>
      </w:r>
      <w:r>
        <w:rPr>
          <w:rFonts w:ascii="Lucida Sans Unicode" w:hAnsi="Lucida Sans Unicode" w:cs="Lucida Sans Unicode"/>
          <w:color w:val="1A1A1A"/>
          <w:szCs w:val="21"/>
        </w:rPr>
        <w:t xml:space="preserve"> hash </w:t>
      </w:r>
      <w:r>
        <w:rPr>
          <w:rFonts w:ascii="Lucida Sans Unicode" w:hAnsi="Lucida Sans Unicode" w:cs="Lucida Sans Unicode"/>
          <w:color w:val="1A1A1A"/>
          <w:szCs w:val="21"/>
        </w:rPr>
        <w:t>结构来做</w:t>
      </w:r>
      <w:r>
        <w:rPr>
          <w:rFonts w:ascii="Lucida Sans Unicode" w:hAnsi="Lucida Sans Unicode" w:cs="Lucida Sans Unicode"/>
          <w:color w:val="1A1A1A"/>
          <w:szCs w:val="21"/>
        </w:rPr>
        <w:t xml:space="preserve"> key-value </w:t>
      </w:r>
      <w:r>
        <w:rPr>
          <w:rFonts w:ascii="Lucida Sans Unicode" w:hAnsi="Lucida Sans Unicode" w:cs="Lucida Sans Unicode"/>
          <w:color w:val="1A1A1A"/>
          <w:szCs w:val="21"/>
        </w:rPr>
        <w:t>存储，由于其组合式的压缩，</w:t>
      </w:r>
      <w:r>
        <w:rPr>
          <w:rFonts w:ascii="Lucida Sans Unicode" w:hAnsi="Lucida Sans Unicode" w:cs="Lucida Sans Unicode"/>
          <w:color w:val="1A1A1A"/>
          <w:szCs w:val="21"/>
        </w:rPr>
        <w:t xml:space="preserve"> </w:t>
      </w:r>
      <w:r>
        <w:rPr>
          <w:rFonts w:ascii="Lucida Sans Unicode" w:hAnsi="Lucida Sans Unicode" w:cs="Lucida Sans Unicode"/>
          <w:color w:val="1A1A1A"/>
          <w:szCs w:val="21"/>
        </w:rPr>
        <w:t>其内存利用率会高于</w:t>
      </w:r>
      <w:r>
        <w:rPr>
          <w:rFonts w:ascii="Lucida Sans Unicode" w:hAnsi="Lucida Sans Unicode" w:cs="Lucida Sans Unicode"/>
          <w:color w:val="1A1A1A"/>
          <w:szCs w:val="21"/>
        </w:rPr>
        <w:t xml:space="preserve"> Memcached </w:t>
      </w:r>
      <w:r>
        <w:rPr>
          <w:rFonts w:ascii="Lucida Sans Unicode" w:hAnsi="Lucida Sans Unicode" w:cs="Lucida Sans Unicode"/>
          <w:color w:val="1A1A1A"/>
          <w:szCs w:val="21"/>
        </w:rPr>
        <w:t>。</w:t>
      </w:r>
    </w:p>
    <w:p w:rsidR="00C9136B" w:rsidRDefault="00C9136B" w:rsidP="00C9136B">
      <w:pPr>
        <w:pStyle w:val="3"/>
        <w:rPr>
          <w:sz w:val="24"/>
          <w:szCs w:val="24"/>
        </w:rPr>
      </w:pPr>
      <w:r>
        <w:rPr>
          <w:rStyle w:val="a4"/>
          <w:rFonts w:ascii="Lucida Sans Unicode" w:hAnsi="Lucida Sans Unicode" w:cs="Lucida Sans Unicode"/>
          <w:color w:val="1A1A1A"/>
        </w:rPr>
        <w:t xml:space="preserve">5. </w:t>
      </w:r>
      <w:r>
        <w:rPr>
          <w:rStyle w:val="a4"/>
          <w:rFonts w:ascii="Lucida Sans Unicode" w:hAnsi="Lucida Sans Unicode" w:cs="Lucida Sans Unicode"/>
          <w:color w:val="1A1A1A"/>
        </w:rPr>
        <w:t>网络</w:t>
      </w:r>
      <w:r>
        <w:rPr>
          <w:rStyle w:val="a4"/>
          <w:rFonts w:ascii="Lucida Sans Unicode" w:hAnsi="Lucida Sans Unicode" w:cs="Lucida Sans Unicode"/>
          <w:color w:val="1A1A1A"/>
        </w:rPr>
        <w:t xml:space="preserve"> IO </w:t>
      </w:r>
      <w:r>
        <w:rPr>
          <w:rStyle w:val="a4"/>
          <w:rFonts w:ascii="Lucida Sans Unicode" w:hAnsi="Lucida Sans Unicode" w:cs="Lucida Sans Unicode"/>
          <w:color w:val="1A1A1A"/>
        </w:rPr>
        <w:t>模型</w:t>
      </w:r>
    </w:p>
    <w:p w:rsidR="00C9136B" w:rsidRDefault="00C9136B" w:rsidP="00FA61C5">
      <w:pPr>
        <w:widowControl/>
        <w:numPr>
          <w:ilvl w:val="0"/>
          <w:numId w:val="29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Memcached </w:t>
      </w:r>
      <w:r>
        <w:rPr>
          <w:rFonts w:ascii="Lucida Sans Unicode" w:hAnsi="Lucida Sans Unicode" w:cs="Lucida Sans Unicode"/>
          <w:color w:val="1A1A1A"/>
          <w:szCs w:val="21"/>
        </w:rPr>
        <w:t>是多线程，非阻塞</w:t>
      </w:r>
      <w:r>
        <w:rPr>
          <w:rFonts w:ascii="Lucida Sans Unicode" w:hAnsi="Lucida Sans Unicode" w:cs="Lucida Sans Unicode"/>
          <w:color w:val="1A1A1A"/>
          <w:szCs w:val="21"/>
        </w:rPr>
        <w:t xml:space="preserve"> IO </w:t>
      </w:r>
      <w:r>
        <w:rPr>
          <w:rFonts w:ascii="Lucida Sans Unicode" w:hAnsi="Lucida Sans Unicode" w:cs="Lucida Sans Unicode"/>
          <w:color w:val="1A1A1A"/>
          <w:szCs w:val="21"/>
        </w:rPr>
        <w:t>复用的网络模型，原型上接近</w:t>
      </w:r>
      <w:r>
        <w:rPr>
          <w:rFonts w:ascii="Lucida Sans Unicode" w:hAnsi="Lucida Sans Unicode" w:cs="Lucida Sans Unicode"/>
          <w:color w:val="1A1A1A"/>
          <w:szCs w:val="21"/>
        </w:rPr>
        <w:t xml:space="preserve"> Nignx </w:t>
      </w:r>
      <w:r>
        <w:rPr>
          <w:rFonts w:ascii="Lucida Sans Unicode" w:hAnsi="Lucida Sans Unicode" w:cs="Lucida Sans Unicode"/>
          <w:color w:val="1A1A1A"/>
          <w:szCs w:val="21"/>
        </w:rPr>
        <w:t>。</w:t>
      </w:r>
    </w:p>
    <w:p w:rsidR="00C9136B" w:rsidRDefault="00C9136B" w:rsidP="00FA61C5">
      <w:pPr>
        <w:widowControl/>
        <w:numPr>
          <w:ilvl w:val="0"/>
          <w:numId w:val="29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Redis </w:t>
      </w:r>
      <w:r>
        <w:rPr>
          <w:rFonts w:ascii="Lucida Sans Unicode" w:hAnsi="Lucida Sans Unicode" w:cs="Lucida Sans Unicode"/>
          <w:color w:val="1A1A1A"/>
          <w:szCs w:val="21"/>
        </w:rPr>
        <w:t>使用单线程的</w:t>
      </w:r>
      <w:r>
        <w:rPr>
          <w:rFonts w:ascii="Lucida Sans Unicode" w:hAnsi="Lucida Sans Unicode" w:cs="Lucida Sans Unicode"/>
          <w:color w:val="1A1A1A"/>
          <w:szCs w:val="21"/>
        </w:rPr>
        <w:t xml:space="preserve"> IO </w:t>
      </w:r>
      <w:r>
        <w:rPr>
          <w:rFonts w:ascii="Lucida Sans Unicode" w:hAnsi="Lucida Sans Unicode" w:cs="Lucida Sans Unicode"/>
          <w:color w:val="1A1A1A"/>
          <w:szCs w:val="21"/>
        </w:rPr>
        <w:t>复用模型，自己封装了一个简单的</w:t>
      </w:r>
      <w:r>
        <w:rPr>
          <w:rFonts w:ascii="Lucida Sans Unicode" w:hAnsi="Lucida Sans Unicode" w:cs="Lucida Sans Unicode"/>
          <w:color w:val="1A1A1A"/>
          <w:szCs w:val="21"/>
        </w:rPr>
        <w:t xml:space="preserve"> AeEvent </w:t>
      </w:r>
      <w:r>
        <w:rPr>
          <w:rFonts w:ascii="Lucida Sans Unicode" w:hAnsi="Lucida Sans Unicode" w:cs="Lucida Sans Unicode"/>
          <w:color w:val="1A1A1A"/>
          <w:szCs w:val="21"/>
        </w:rPr>
        <w:t>事件处理框架，主要实现了</w:t>
      </w:r>
      <w:r>
        <w:rPr>
          <w:rFonts w:ascii="Lucida Sans Unicode" w:hAnsi="Lucida Sans Unicode" w:cs="Lucida Sans Unicode"/>
          <w:color w:val="1A1A1A"/>
          <w:szCs w:val="21"/>
        </w:rPr>
        <w:t xml:space="preserve"> epoll </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 kqueue </w:t>
      </w:r>
      <w:r>
        <w:rPr>
          <w:rFonts w:ascii="Lucida Sans Unicode" w:hAnsi="Lucida Sans Unicode" w:cs="Lucida Sans Unicode"/>
          <w:color w:val="1A1A1A"/>
          <w:szCs w:val="21"/>
        </w:rPr>
        <w:t>和</w:t>
      </w:r>
      <w:r>
        <w:rPr>
          <w:rFonts w:ascii="Lucida Sans Unicode" w:hAnsi="Lucida Sans Unicode" w:cs="Lucida Sans Unicode"/>
          <w:color w:val="1A1A1A"/>
          <w:szCs w:val="21"/>
        </w:rPr>
        <w:t xml:space="preserve"> select </w:t>
      </w:r>
      <w:r>
        <w:rPr>
          <w:rFonts w:ascii="Lucida Sans Unicode" w:hAnsi="Lucida Sans Unicode" w:cs="Lucida Sans Unicode"/>
          <w:color w:val="1A1A1A"/>
          <w:szCs w:val="21"/>
        </w:rPr>
        <w:t>，更接近</w:t>
      </w:r>
      <w:r>
        <w:rPr>
          <w:rFonts w:ascii="Lucida Sans Unicode" w:hAnsi="Lucida Sans Unicode" w:cs="Lucida Sans Unicode"/>
          <w:color w:val="1A1A1A"/>
          <w:szCs w:val="21"/>
        </w:rPr>
        <w:t xml:space="preserve"> Apache </w:t>
      </w:r>
      <w:r>
        <w:rPr>
          <w:rFonts w:ascii="Lucida Sans Unicode" w:hAnsi="Lucida Sans Unicode" w:cs="Lucida Sans Unicode"/>
          <w:color w:val="1A1A1A"/>
          <w:szCs w:val="21"/>
        </w:rPr>
        <w:t>早期的模式。</w:t>
      </w:r>
    </w:p>
    <w:p w:rsidR="00C9136B" w:rsidRDefault="00C9136B" w:rsidP="00C9136B">
      <w:pPr>
        <w:pStyle w:val="3"/>
        <w:rPr>
          <w:sz w:val="24"/>
          <w:szCs w:val="24"/>
        </w:rPr>
      </w:pPr>
      <w:r>
        <w:rPr>
          <w:rStyle w:val="a4"/>
          <w:rFonts w:ascii="Lucida Sans Unicode" w:hAnsi="Lucida Sans Unicode" w:cs="Lucida Sans Unicode"/>
          <w:color w:val="1A1A1A"/>
        </w:rPr>
        <w:t xml:space="preserve">6. </w:t>
      </w:r>
      <w:r>
        <w:rPr>
          <w:rStyle w:val="a4"/>
          <w:rFonts w:ascii="Lucida Sans Unicode" w:hAnsi="Lucida Sans Unicode" w:cs="Lucida Sans Unicode"/>
          <w:color w:val="1A1A1A"/>
        </w:rPr>
        <w:t>持久化存储</w:t>
      </w:r>
    </w:p>
    <w:p w:rsidR="00C9136B" w:rsidRDefault="00C9136B" w:rsidP="00FA61C5">
      <w:pPr>
        <w:widowControl/>
        <w:numPr>
          <w:ilvl w:val="0"/>
          <w:numId w:val="29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Memcached </w:t>
      </w:r>
      <w:r>
        <w:rPr>
          <w:rFonts w:ascii="Lucida Sans Unicode" w:hAnsi="Lucida Sans Unicode" w:cs="Lucida Sans Unicode"/>
          <w:color w:val="1A1A1A"/>
          <w:szCs w:val="21"/>
        </w:rPr>
        <w:t>不支持持久化存储，重启时，数据被清空。</w:t>
      </w:r>
    </w:p>
    <w:p w:rsidR="00C9136B" w:rsidRDefault="00C9136B" w:rsidP="00FA61C5">
      <w:pPr>
        <w:widowControl/>
        <w:numPr>
          <w:ilvl w:val="0"/>
          <w:numId w:val="29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Redis </w:t>
      </w:r>
      <w:r>
        <w:rPr>
          <w:rFonts w:ascii="Lucida Sans Unicode" w:hAnsi="Lucida Sans Unicode" w:cs="Lucida Sans Unicode"/>
          <w:color w:val="1A1A1A"/>
          <w:szCs w:val="21"/>
        </w:rPr>
        <w:t>支持持久化存储，重启时，可以恢复已持久化的数据</w:t>
      </w:r>
    </w:p>
    <w:p w:rsidR="008361CC" w:rsidRDefault="008361CC" w:rsidP="008361CC">
      <w:pPr>
        <w:pStyle w:val="2"/>
      </w:pPr>
      <w:r>
        <w:rPr>
          <w:rFonts w:hint="eastAsia"/>
          <w:color w:val="1A1A1A"/>
          <w:szCs w:val="21"/>
        </w:rPr>
        <w:t>5</w:t>
      </w:r>
      <w:r>
        <w:rPr>
          <w:color w:val="1A1A1A"/>
          <w:szCs w:val="21"/>
        </w:rPr>
        <w:t>.</w:t>
      </w:r>
      <w:r w:rsidRPr="008361CC">
        <w:t xml:space="preserve"> </w:t>
      </w:r>
      <w:r>
        <w:t>请说说 Redis 的线程模型？</w:t>
      </w:r>
    </w:p>
    <w:p w:rsidR="008361CC" w:rsidRDefault="008361CC" w:rsidP="008361CC">
      <w:pPr>
        <w:pStyle w:val="a3"/>
        <w:shd w:val="clear" w:color="auto" w:fill="F6F6F6"/>
        <w:spacing w:before="0" w:beforeAutospacing="0" w:after="0" w:afterAutospacing="0"/>
        <w:rPr>
          <w:rFonts w:ascii="Lucida Sans Unicode" w:hAnsi="Lucida Sans Unicode" w:cs="Lucida Sans Unicode"/>
          <w:color w:val="1A1A1A"/>
        </w:rPr>
      </w:pPr>
      <w:r>
        <w:rPr>
          <w:rStyle w:val="a4"/>
          <w:rFonts w:ascii="Lucida Sans Unicode" w:hAnsi="Lucida Sans Unicode" w:cs="Lucida Sans Unicode"/>
          <w:color w:val="1A1A1A"/>
        </w:rPr>
        <w:t>一般来说，回答道</w:t>
      </w:r>
      <w:r>
        <w:rPr>
          <w:rStyle w:val="a4"/>
          <w:rFonts w:ascii="Lucida Sans Unicode" w:hAnsi="Lucida Sans Unicode" w:cs="Lucida Sans Unicode"/>
          <w:color w:val="1A1A1A"/>
        </w:rPr>
        <w:t xml:space="preserve"> Redis </w:t>
      </w:r>
      <w:r>
        <w:rPr>
          <w:rStyle w:val="a4"/>
          <w:rFonts w:ascii="Lucida Sans Unicode" w:hAnsi="Lucida Sans Unicode" w:cs="Lucida Sans Unicode"/>
          <w:color w:val="1A1A1A"/>
        </w:rPr>
        <w:t>是非阻塞</w:t>
      </w:r>
      <w:r>
        <w:rPr>
          <w:rStyle w:val="a4"/>
          <w:rFonts w:ascii="Lucida Sans Unicode" w:hAnsi="Lucida Sans Unicode" w:cs="Lucida Sans Unicode"/>
          <w:color w:val="1A1A1A"/>
        </w:rPr>
        <w:t xml:space="preserve"> IO </w:t>
      </w:r>
      <w:r>
        <w:rPr>
          <w:rStyle w:val="a4"/>
          <w:rFonts w:ascii="Lucida Sans Unicode" w:hAnsi="Lucida Sans Unicode" w:cs="Lucida Sans Unicode"/>
          <w:color w:val="1A1A1A"/>
        </w:rPr>
        <w:t>，多路复用</w:t>
      </w:r>
      <w:r>
        <w:rPr>
          <w:rFonts w:ascii="Lucida Sans Unicode" w:hAnsi="Lucida Sans Unicode" w:cs="Lucida Sans Unicode"/>
          <w:color w:val="1A1A1A"/>
        </w:rPr>
        <w:t>。</w:t>
      </w:r>
    </w:p>
    <w:p w:rsidR="008361CC" w:rsidRDefault="008361CC" w:rsidP="008361CC">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 xml:space="preserve">Redis </w:t>
      </w:r>
      <w:r>
        <w:rPr>
          <w:rFonts w:ascii="Lucida Sans Unicode" w:hAnsi="Lucida Sans Unicode" w:cs="Lucida Sans Unicode"/>
          <w:color w:val="1A1A1A"/>
        </w:rPr>
        <w:t>内部使用文件事件处理器</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file event handler</w:t>
      </w:r>
      <w:r>
        <w:rPr>
          <w:rFonts w:ascii="Lucida Sans Unicode" w:hAnsi="Lucida Sans Unicode" w:cs="Lucida Sans Unicode"/>
          <w:color w:val="1A1A1A"/>
        </w:rPr>
        <w:t>，这个文件事件处理器是单线程的，所以</w:t>
      </w:r>
      <w:r>
        <w:rPr>
          <w:rFonts w:ascii="Lucida Sans Unicode" w:hAnsi="Lucida Sans Unicode" w:cs="Lucida Sans Unicode"/>
          <w:color w:val="1A1A1A"/>
        </w:rPr>
        <w:t xml:space="preserve"> Redis </w:t>
      </w:r>
      <w:r>
        <w:rPr>
          <w:rFonts w:ascii="Lucida Sans Unicode" w:hAnsi="Lucida Sans Unicode" w:cs="Lucida Sans Unicode"/>
          <w:color w:val="1A1A1A"/>
        </w:rPr>
        <w:t>才叫做单线程的模型。它采用</w:t>
      </w:r>
      <w:r>
        <w:rPr>
          <w:rFonts w:ascii="Lucida Sans Unicode" w:hAnsi="Lucida Sans Unicode" w:cs="Lucida Sans Unicode"/>
          <w:color w:val="1A1A1A"/>
        </w:rPr>
        <w:t xml:space="preserve"> IO </w:t>
      </w:r>
      <w:r>
        <w:rPr>
          <w:rFonts w:ascii="Lucida Sans Unicode" w:hAnsi="Lucida Sans Unicode" w:cs="Lucida Sans Unicode"/>
          <w:color w:val="1A1A1A"/>
        </w:rPr>
        <w:t>多路复用机制同时监听多个</w:t>
      </w:r>
      <w:r>
        <w:rPr>
          <w:rFonts w:ascii="Lucida Sans Unicode" w:hAnsi="Lucida Sans Unicode" w:cs="Lucida Sans Unicode"/>
          <w:color w:val="1A1A1A"/>
        </w:rPr>
        <w:t xml:space="preserve"> Socket</w:t>
      </w:r>
      <w:r>
        <w:rPr>
          <w:rFonts w:ascii="Lucida Sans Unicode" w:hAnsi="Lucida Sans Unicode" w:cs="Lucida Sans Unicode"/>
          <w:color w:val="1A1A1A"/>
        </w:rPr>
        <w:t>，根据</w:t>
      </w:r>
      <w:r>
        <w:rPr>
          <w:rFonts w:ascii="Lucida Sans Unicode" w:hAnsi="Lucida Sans Unicode" w:cs="Lucida Sans Unicode"/>
          <w:color w:val="1A1A1A"/>
        </w:rPr>
        <w:t xml:space="preserve"> Socket </w:t>
      </w:r>
      <w:r>
        <w:rPr>
          <w:rFonts w:ascii="Lucida Sans Unicode" w:hAnsi="Lucida Sans Unicode" w:cs="Lucida Sans Unicode"/>
          <w:color w:val="1A1A1A"/>
        </w:rPr>
        <w:t>上的事件来选择对应的事件处理器进行处理。</w:t>
      </w:r>
    </w:p>
    <w:p w:rsidR="008361CC" w:rsidRDefault="008361CC" w:rsidP="008361C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文件事件处理器的结构包含</w:t>
      </w:r>
      <w:r>
        <w:rPr>
          <w:rFonts w:ascii="Lucida Sans Unicode" w:hAnsi="Lucida Sans Unicode" w:cs="Lucida Sans Unicode"/>
          <w:color w:val="1A1A1A"/>
        </w:rPr>
        <w:t xml:space="preserve"> 4 </w:t>
      </w:r>
      <w:r>
        <w:rPr>
          <w:rFonts w:ascii="Lucida Sans Unicode" w:hAnsi="Lucida Sans Unicode" w:cs="Lucida Sans Unicode"/>
          <w:color w:val="1A1A1A"/>
        </w:rPr>
        <w:t>个部分：</w:t>
      </w:r>
    </w:p>
    <w:p w:rsidR="008361CC" w:rsidRDefault="008361CC" w:rsidP="00FA61C5">
      <w:pPr>
        <w:widowControl/>
        <w:numPr>
          <w:ilvl w:val="0"/>
          <w:numId w:val="29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多个</w:t>
      </w:r>
      <w:r>
        <w:rPr>
          <w:rFonts w:ascii="Lucida Sans Unicode" w:hAnsi="Lucida Sans Unicode" w:cs="Lucida Sans Unicode"/>
          <w:color w:val="1A1A1A"/>
          <w:szCs w:val="21"/>
        </w:rPr>
        <w:t xml:space="preserve"> Socket </w:t>
      </w:r>
      <w:r>
        <w:rPr>
          <w:rFonts w:ascii="Lucida Sans Unicode" w:hAnsi="Lucida Sans Unicode" w:cs="Lucida Sans Unicode"/>
          <w:color w:val="1A1A1A"/>
          <w:szCs w:val="21"/>
        </w:rPr>
        <w:t>。</w:t>
      </w:r>
    </w:p>
    <w:p w:rsidR="008361CC" w:rsidRDefault="008361CC" w:rsidP="00FA61C5">
      <w:pPr>
        <w:widowControl/>
        <w:numPr>
          <w:ilvl w:val="0"/>
          <w:numId w:val="29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IO </w:t>
      </w:r>
      <w:r>
        <w:rPr>
          <w:rFonts w:ascii="Lucida Sans Unicode" w:hAnsi="Lucida Sans Unicode" w:cs="Lucida Sans Unicode"/>
          <w:color w:val="1A1A1A"/>
          <w:szCs w:val="21"/>
        </w:rPr>
        <w:t>多路复用程序。</w:t>
      </w:r>
    </w:p>
    <w:p w:rsidR="008361CC" w:rsidRDefault="008361CC" w:rsidP="00FA61C5">
      <w:pPr>
        <w:widowControl/>
        <w:numPr>
          <w:ilvl w:val="0"/>
          <w:numId w:val="29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文件事件分派器。</w:t>
      </w:r>
    </w:p>
    <w:p w:rsidR="008361CC" w:rsidRDefault="008361CC" w:rsidP="00FA61C5">
      <w:pPr>
        <w:widowControl/>
        <w:numPr>
          <w:ilvl w:val="0"/>
          <w:numId w:val="29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事件处理器（连接应答处理器、命令请求处理器、命令回复处理器）。</w:t>
      </w:r>
    </w:p>
    <w:p w:rsidR="008361CC" w:rsidRDefault="008361CC" w:rsidP="008361C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多个</w:t>
      </w:r>
      <w:r>
        <w:rPr>
          <w:rFonts w:ascii="Lucida Sans Unicode" w:hAnsi="Lucida Sans Unicode" w:cs="Lucida Sans Unicode"/>
          <w:color w:val="1A1A1A"/>
        </w:rPr>
        <w:t xml:space="preserve"> Socket </w:t>
      </w:r>
      <w:r>
        <w:rPr>
          <w:rFonts w:ascii="Lucida Sans Unicode" w:hAnsi="Lucida Sans Unicode" w:cs="Lucida Sans Unicode"/>
          <w:color w:val="1A1A1A"/>
        </w:rPr>
        <w:t>可能会并发产生不同的操作，每个操作对应不同的文件事件，但是</w:t>
      </w:r>
      <w:r>
        <w:rPr>
          <w:rFonts w:ascii="Lucida Sans Unicode" w:hAnsi="Lucida Sans Unicode" w:cs="Lucida Sans Unicode"/>
          <w:color w:val="1A1A1A"/>
        </w:rPr>
        <w:t xml:space="preserve"> IO </w:t>
      </w:r>
      <w:r>
        <w:rPr>
          <w:rFonts w:ascii="Lucida Sans Unicode" w:hAnsi="Lucida Sans Unicode" w:cs="Lucida Sans Unicode"/>
          <w:color w:val="1A1A1A"/>
        </w:rPr>
        <w:t>多路复用程序会监听多个</w:t>
      </w:r>
      <w:r>
        <w:rPr>
          <w:rFonts w:ascii="Lucida Sans Unicode" w:hAnsi="Lucida Sans Unicode" w:cs="Lucida Sans Unicode"/>
          <w:color w:val="1A1A1A"/>
        </w:rPr>
        <w:t xml:space="preserve"> socket</w:t>
      </w:r>
      <w:r>
        <w:rPr>
          <w:rFonts w:ascii="Lucida Sans Unicode" w:hAnsi="Lucida Sans Unicode" w:cs="Lucida Sans Unicode"/>
          <w:color w:val="1A1A1A"/>
        </w:rPr>
        <w:t>，会将</w:t>
      </w:r>
      <w:r>
        <w:rPr>
          <w:rFonts w:ascii="Lucida Sans Unicode" w:hAnsi="Lucida Sans Unicode" w:cs="Lucida Sans Unicode"/>
          <w:color w:val="1A1A1A"/>
        </w:rPr>
        <w:t xml:space="preserve"> socket </w:t>
      </w:r>
      <w:r>
        <w:rPr>
          <w:rFonts w:ascii="Lucida Sans Unicode" w:hAnsi="Lucida Sans Unicode" w:cs="Lucida Sans Unicode"/>
          <w:color w:val="1A1A1A"/>
        </w:rPr>
        <w:t>产生的事件放入队列中排队，事件分派器每次从队列中取出一个事件，把该事件交给对应的事件处理器进行处理。</w:t>
      </w:r>
    </w:p>
    <w:p w:rsidR="008361CC" w:rsidRDefault="008361CC" w:rsidP="008361C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来看客户端与</w:t>
      </w:r>
      <w:r>
        <w:rPr>
          <w:rFonts w:ascii="Lucida Sans Unicode" w:hAnsi="Lucida Sans Unicode" w:cs="Lucida Sans Unicode"/>
          <w:color w:val="1A1A1A"/>
        </w:rPr>
        <w:t xml:space="preserve"> redis </w:t>
      </w:r>
      <w:r>
        <w:rPr>
          <w:rFonts w:ascii="Lucida Sans Unicode" w:hAnsi="Lucida Sans Unicode" w:cs="Lucida Sans Unicode"/>
          <w:color w:val="1A1A1A"/>
        </w:rPr>
        <w:t>的一次通信过程：</w:t>
      </w:r>
    </w:p>
    <w:p w:rsidR="008361CC" w:rsidRDefault="008361CC" w:rsidP="008361CC">
      <w:pPr>
        <w:widowControl/>
        <w:shd w:val="clear" w:color="auto" w:fill="FFFFFF"/>
        <w:jc w:val="left"/>
        <w:rPr>
          <w:rFonts w:ascii="Lucida Sans Unicode" w:hAnsi="Lucida Sans Unicode" w:cs="Lucida Sans Unicode"/>
          <w:color w:val="1A1A1A"/>
          <w:szCs w:val="21"/>
        </w:rPr>
      </w:pPr>
      <w:r>
        <w:rPr>
          <w:noProof/>
        </w:rPr>
        <w:drawing>
          <wp:inline distT="0" distB="0" distL="0" distR="0" wp14:anchorId="730293B4" wp14:editId="14C60499">
            <wp:extent cx="6253347" cy="3705225"/>
            <wp:effectExtent l="133350" t="114300" r="128905" b="1619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290574" cy="37272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C3A5B">
        <w:rPr>
          <w:rFonts w:hint="eastAsia"/>
          <w:noProof/>
        </w:rPr>
        <w:t xml:space="preserve">      </w:t>
      </w:r>
    </w:p>
    <w:p w:rsidR="008361CC" w:rsidRPr="008361CC" w:rsidRDefault="008361CC" w:rsidP="00FA61C5">
      <w:pPr>
        <w:widowControl/>
        <w:numPr>
          <w:ilvl w:val="0"/>
          <w:numId w:val="297"/>
        </w:numPr>
        <w:shd w:val="clear" w:color="auto" w:fill="FFFFFF"/>
        <w:ind w:left="0"/>
        <w:jc w:val="left"/>
        <w:rPr>
          <w:rFonts w:ascii="Lucida Sans Unicode" w:eastAsia="宋体" w:hAnsi="Lucida Sans Unicode" w:cs="Lucida Sans Unicode"/>
          <w:color w:val="1A1A1A"/>
          <w:kern w:val="0"/>
          <w:szCs w:val="21"/>
        </w:rPr>
      </w:pPr>
      <w:r w:rsidRPr="008361CC">
        <w:rPr>
          <w:rFonts w:ascii="Lucida Sans Unicode" w:eastAsia="宋体" w:hAnsi="Lucida Sans Unicode" w:cs="Lucida Sans Unicode"/>
          <w:color w:val="1A1A1A"/>
          <w:kern w:val="0"/>
          <w:szCs w:val="21"/>
        </w:rPr>
        <w:t>客户端</w:t>
      </w:r>
      <w:r w:rsidRPr="008361CC">
        <w:rPr>
          <w:rFonts w:ascii="Lucida Sans Unicode" w:eastAsia="宋体" w:hAnsi="Lucida Sans Unicode" w:cs="Lucida Sans Unicode"/>
          <w:color w:val="1A1A1A"/>
          <w:kern w:val="0"/>
          <w:szCs w:val="21"/>
        </w:rPr>
        <w:t xml:space="preserve"> Socket01 </w:t>
      </w:r>
      <w:r w:rsidRPr="008361CC">
        <w:rPr>
          <w:rFonts w:ascii="Lucida Sans Unicode" w:eastAsia="宋体" w:hAnsi="Lucida Sans Unicode" w:cs="Lucida Sans Unicode"/>
          <w:color w:val="1A1A1A"/>
          <w:kern w:val="0"/>
          <w:szCs w:val="21"/>
        </w:rPr>
        <w:t>向</w:t>
      </w:r>
      <w:r w:rsidRPr="008361CC">
        <w:rPr>
          <w:rFonts w:ascii="Lucida Sans Unicode" w:eastAsia="宋体" w:hAnsi="Lucida Sans Unicode" w:cs="Lucida Sans Unicode"/>
          <w:color w:val="1A1A1A"/>
          <w:kern w:val="0"/>
          <w:szCs w:val="21"/>
        </w:rPr>
        <w:t xml:space="preserve"> Redis </w:t>
      </w:r>
      <w:r w:rsidRPr="008361CC">
        <w:rPr>
          <w:rFonts w:ascii="Lucida Sans Unicode" w:eastAsia="宋体" w:hAnsi="Lucida Sans Unicode" w:cs="Lucida Sans Unicode"/>
          <w:color w:val="1A1A1A"/>
          <w:kern w:val="0"/>
          <w:szCs w:val="21"/>
        </w:rPr>
        <w:t>的</w:t>
      </w:r>
      <w:r w:rsidRPr="008361CC">
        <w:rPr>
          <w:rFonts w:ascii="Lucida Sans Unicode" w:eastAsia="宋体" w:hAnsi="Lucida Sans Unicode" w:cs="Lucida Sans Unicode"/>
          <w:color w:val="1A1A1A"/>
          <w:kern w:val="0"/>
          <w:szCs w:val="21"/>
        </w:rPr>
        <w:t xml:space="preserve"> Server Socket </w:t>
      </w:r>
      <w:r w:rsidRPr="008361CC">
        <w:rPr>
          <w:rFonts w:ascii="Lucida Sans Unicode" w:eastAsia="宋体" w:hAnsi="Lucida Sans Unicode" w:cs="Lucida Sans Unicode"/>
          <w:color w:val="1A1A1A"/>
          <w:kern w:val="0"/>
          <w:szCs w:val="21"/>
        </w:rPr>
        <w:t>请求建立连接，此时</w:t>
      </w:r>
      <w:r w:rsidRPr="008361CC">
        <w:rPr>
          <w:rFonts w:ascii="Lucida Sans Unicode" w:eastAsia="宋体" w:hAnsi="Lucida Sans Unicode" w:cs="Lucida Sans Unicode"/>
          <w:color w:val="1A1A1A"/>
          <w:kern w:val="0"/>
          <w:szCs w:val="21"/>
        </w:rPr>
        <w:t xml:space="preserve"> Server Socket </w:t>
      </w:r>
      <w:r w:rsidRPr="008361CC">
        <w:rPr>
          <w:rFonts w:ascii="Lucida Sans Unicode" w:eastAsia="宋体" w:hAnsi="Lucida Sans Unicode" w:cs="Lucida Sans Unicode"/>
          <w:color w:val="1A1A1A"/>
          <w:kern w:val="0"/>
          <w:szCs w:val="21"/>
        </w:rPr>
        <w:t>会产生一个</w:t>
      </w:r>
      <w:r w:rsidRPr="008361CC">
        <w:rPr>
          <w:rFonts w:ascii="Lucida Sans Unicode" w:eastAsia="宋体" w:hAnsi="Lucida Sans Unicode" w:cs="Lucida Sans Unicode"/>
          <w:color w:val="1A1A1A"/>
          <w:kern w:val="0"/>
          <w:szCs w:val="21"/>
        </w:rPr>
        <w:t> </w:t>
      </w:r>
      <w:r w:rsidRPr="008361CC">
        <w:rPr>
          <w:rFonts w:ascii="Lucida Console" w:eastAsia="宋体" w:hAnsi="Lucida Console" w:cs="宋体"/>
          <w:color w:val="1A1A1A"/>
          <w:kern w:val="0"/>
          <w:szCs w:val="21"/>
          <w:bdr w:val="single" w:sz="6" w:space="1" w:color="CCCCCC" w:frame="1"/>
          <w:shd w:val="clear" w:color="auto" w:fill="DDDDDD"/>
        </w:rPr>
        <w:t>AE_READABLE</w:t>
      </w:r>
      <w:r w:rsidRPr="008361CC">
        <w:rPr>
          <w:rFonts w:ascii="Lucida Sans Unicode" w:eastAsia="宋体" w:hAnsi="Lucida Sans Unicode" w:cs="Lucida Sans Unicode"/>
          <w:color w:val="1A1A1A"/>
          <w:kern w:val="0"/>
          <w:szCs w:val="21"/>
        </w:rPr>
        <w:t> </w:t>
      </w:r>
      <w:r w:rsidRPr="008361CC">
        <w:rPr>
          <w:rFonts w:ascii="Lucida Sans Unicode" w:eastAsia="宋体" w:hAnsi="Lucida Sans Unicode" w:cs="Lucida Sans Unicode"/>
          <w:color w:val="1A1A1A"/>
          <w:kern w:val="0"/>
          <w:szCs w:val="21"/>
        </w:rPr>
        <w:t>事件，</w:t>
      </w:r>
      <w:r w:rsidRPr="008361CC">
        <w:rPr>
          <w:rFonts w:ascii="Lucida Sans Unicode" w:eastAsia="宋体" w:hAnsi="Lucida Sans Unicode" w:cs="Lucida Sans Unicode"/>
          <w:color w:val="1A1A1A"/>
          <w:kern w:val="0"/>
          <w:szCs w:val="21"/>
        </w:rPr>
        <w:t xml:space="preserve">IO </w:t>
      </w:r>
      <w:r w:rsidRPr="008361CC">
        <w:rPr>
          <w:rFonts w:ascii="Lucida Sans Unicode" w:eastAsia="宋体" w:hAnsi="Lucida Sans Unicode" w:cs="Lucida Sans Unicode"/>
          <w:color w:val="1A1A1A"/>
          <w:kern w:val="0"/>
          <w:szCs w:val="21"/>
        </w:rPr>
        <w:t>多路复用程序监听到</w:t>
      </w:r>
      <w:r w:rsidRPr="008361CC">
        <w:rPr>
          <w:rFonts w:ascii="Lucida Sans Unicode" w:eastAsia="宋体" w:hAnsi="Lucida Sans Unicode" w:cs="Lucida Sans Unicode"/>
          <w:color w:val="1A1A1A"/>
          <w:kern w:val="0"/>
          <w:szCs w:val="21"/>
        </w:rPr>
        <w:t xml:space="preserve"> server socket </w:t>
      </w:r>
      <w:r w:rsidRPr="008361CC">
        <w:rPr>
          <w:rFonts w:ascii="Lucida Sans Unicode" w:eastAsia="宋体" w:hAnsi="Lucida Sans Unicode" w:cs="Lucida Sans Unicode"/>
          <w:color w:val="1A1A1A"/>
          <w:kern w:val="0"/>
          <w:szCs w:val="21"/>
        </w:rPr>
        <w:t>产生的事件后，将该事件压入队列中。文件事件分派器从队列中获取该事件，交给</w:t>
      </w:r>
      <w:r w:rsidRPr="008361CC">
        <w:rPr>
          <w:rFonts w:ascii="Lucida Console" w:eastAsia="宋体" w:hAnsi="Lucida Console" w:cs="宋体"/>
          <w:color w:val="1A1A1A"/>
          <w:kern w:val="0"/>
          <w:szCs w:val="21"/>
          <w:bdr w:val="single" w:sz="6" w:space="1" w:color="CCCCCC" w:frame="1"/>
          <w:shd w:val="clear" w:color="auto" w:fill="DDDDDD"/>
        </w:rPr>
        <w:t>连接应答处理器</w:t>
      </w:r>
      <w:r w:rsidRPr="008361CC">
        <w:rPr>
          <w:rFonts w:ascii="Lucida Sans Unicode" w:eastAsia="宋体" w:hAnsi="Lucida Sans Unicode" w:cs="Lucida Sans Unicode"/>
          <w:color w:val="1A1A1A"/>
          <w:kern w:val="0"/>
          <w:szCs w:val="21"/>
        </w:rPr>
        <w:t>。连接应答处理器会创建一个能与客户端通信的</w:t>
      </w:r>
      <w:r w:rsidRPr="008361CC">
        <w:rPr>
          <w:rFonts w:ascii="Lucida Sans Unicode" w:eastAsia="宋体" w:hAnsi="Lucida Sans Unicode" w:cs="Lucida Sans Unicode"/>
          <w:color w:val="1A1A1A"/>
          <w:kern w:val="0"/>
          <w:szCs w:val="21"/>
        </w:rPr>
        <w:t xml:space="preserve"> Socket01</w:t>
      </w:r>
      <w:r w:rsidRPr="008361CC">
        <w:rPr>
          <w:rFonts w:ascii="Lucida Sans Unicode" w:eastAsia="宋体" w:hAnsi="Lucida Sans Unicode" w:cs="Lucida Sans Unicode"/>
          <w:color w:val="1A1A1A"/>
          <w:kern w:val="0"/>
          <w:szCs w:val="21"/>
        </w:rPr>
        <w:t>，并将该</w:t>
      </w:r>
      <w:r w:rsidRPr="008361CC">
        <w:rPr>
          <w:rFonts w:ascii="Lucida Sans Unicode" w:eastAsia="宋体" w:hAnsi="Lucida Sans Unicode" w:cs="Lucida Sans Unicode"/>
          <w:color w:val="1A1A1A"/>
          <w:kern w:val="0"/>
          <w:szCs w:val="21"/>
        </w:rPr>
        <w:t xml:space="preserve"> Socket01 </w:t>
      </w:r>
      <w:r w:rsidRPr="008361CC">
        <w:rPr>
          <w:rFonts w:ascii="Lucida Sans Unicode" w:eastAsia="宋体" w:hAnsi="Lucida Sans Unicode" w:cs="Lucida Sans Unicode"/>
          <w:color w:val="1A1A1A"/>
          <w:kern w:val="0"/>
          <w:szCs w:val="21"/>
        </w:rPr>
        <w:t>的</w:t>
      </w:r>
      <w:r w:rsidRPr="008361CC">
        <w:rPr>
          <w:rFonts w:ascii="Lucida Sans Unicode" w:eastAsia="宋体" w:hAnsi="Lucida Sans Unicode" w:cs="Lucida Sans Unicode"/>
          <w:color w:val="1A1A1A"/>
          <w:kern w:val="0"/>
          <w:szCs w:val="21"/>
        </w:rPr>
        <w:t> </w:t>
      </w:r>
      <w:r w:rsidRPr="008361CC">
        <w:rPr>
          <w:rFonts w:ascii="Lucida Console" w:eastAsia="宋体" w:hAnsi="Lucida Console" w:cs="宋体"/>
          <w:color w:val="1A1A1A"/>
          <w:kern w:val="0"/>
          <w:szCs w:val="21"/>
          <w:bdr w:val="single" w:sz="6" w:space="1" w:color="CCCCCC" w:frame="1"/>
          <w:shd w:val="clear" w:color="auto" w:fill="DDDDDD"/>
        </w:rPr>
        <w:t>AE_READABLE</w:t>
      </w:r>
      <w:r w:rsidRPr="008361CC">
        <w:rPr>
          <w:rFonts w:ascii="Lucida Sans Unicode" w:eastAsia="宋体" w:hAnsi="Lucida Sans Unicode" w:cs="Lucida Sans Unicode"/>
          <w:color w:val="1A1A1A"/>
          <w:kern w:val="0"/>
          <w:szCs w:val="21"/>
        </w:rPr>
        <w:t> </w:t>
      </w:r>
      <w:r w:rsidRPr="008361CC">
        <w:rPr>
          <w:rFonts w:ascii="Lucida Sans Unicode" w:eastAsia="宋体" w:hAnsi="Lucida Sans Unicode" w:cs="Lucida Sans Unicode"/>
          <w:color w:val="1A1A1A"/>
          <w:kern w:val="0"/>
          <w:szCs w:val="21"/>
        </w:rPr>
        <w:t>事件与命令请求处理器关联。</w:t>
      </w:r>
    </w:p>
    <w:p w:rsidR="008361CC" w:rsidRPr="008361CC" w:rsidRDefault="008361CC" w:rsidP="00FA61C5">
      <w:pPr>
        <w:widowControl/>
        <w:numPr>
          <w:ilvl w:val="0"/>
          <w:numId w:val="297"/>
        </w:numPr>
        <w:shd w:val="clear" w:color="auto" w:fill="FFFFFF"/>
        <w:ind w:left="0"/>
        <w:jc w:val="left"/>
        <w:rPr>
          <w:rFonts w:ascii="Lucida Sans Unicode" w:eastAsia="宋体" w:hAnsi="Lucida Sans Unicode" w:cs="Lucida Sans Unicode"/>
          <w:color w:val="1A1A1A"/>
          <w:kern w:val="0"/>
          <w:szCs w:val="21"/>
        </w:rPr>
      </w:pPr>
      <w:r w:rsidRPr="008361CC">
        <w:rPr>
          <w:rFonts w:ascii="Lucida Sans Unicode" w:eastAsia="宋体" w:hAnsi="Lucida Sans Unicode" w:cs="Lucida Sans Unicode"/>
          <w:color w:val="1A1A1A"/>
          <w:kern w:val="0"/>
          <w:szCs w:val="21"/>
        </w:rPr>
        <w:t>假设此时客户端发送了一个</w:t>
      </w:r>
      <w:r w:rsidRPr="008361CC">
        <w:rPr>
          <w:rFonts w:ascii="Lucida Sans Unicode" w:eastAsia="宋体" w:hAnsi="Lucida Sans Unicode" w:cs="Lucida Sans Unicode"/>
          <w:color w:val="1A1A1A"/>
          <w:kern w:val="0"/>
          <w:szCs w:val="21"/>
        </w:rPr>
        <w:t> </w:t>
      </w:r>
      <w:r w:rsidRPr="008361CC">
        <w:rPr>
          <w:rFonts w:ascii="Lucida Console" w:eastAsia="宋体" w:hAnsi="Lucida Console" w:cs="宋体"/>
          <w:color w:val="1A1A1A"/>
          <w:kern w:val="0"/>
          <w:szCs w:val="21"/>
          <w:bdr w:val="single" w:sz="6" w:space="1" w:color="CCCCCC" w:frame="1"/>
          <w:shd w:val="clear" w:color="auto" w:fill="DDDDDD"/>
        </w:rPr>
        <w:t>set key value</w:t>
      </w:r>
      <w:r w:rsidRPr="008361CC">
        <w:rPr>
          <w:rFonts w:ascii="Lucida Sans Unicode" w:eastAsia="宋体" w:hAnsi="Lucida Sans Unicode" w:cs="Lucida Sans Unicode"/>
          <w:color w:val="1A1A1A"/>
          <w:kern w:val="0"/>
          <w:szCs w:val="21"/>
        </w:rPr>
        <w:t> </w:t>
      </w:r>
      <w:r w:rsidRPr="008361CC">
        <w:rPr>
          <w:rFonts w:ascii="Lucida Sans Unicode" w:eastAsia="宋体" w:hAnsi="Lucida Sans Unicode" w:cs="Lucida Sans Unicode"/>
          <w:color w:val="1A1A1A"/>
          <w:kern w:val="0"/>
          <w:szCs w:val="21"/>
        </w:rPr>
        <w:t>请求，此时</w:t>
      </w:r>
      <w:r w:rsidRPr="008361CC">
        <w:rPr>
          <w:rFonts w:ascii="Lucida Sans Unicode" w:eastAsia="宋体" w:hAnsi="Lucida Sans Unicode" w:cs="Lucida Sans Unicode"/>
          <w:color w:val="1A1A1A"/>
          <w:kern w:val="0"/>
          <w:szCs w:val="21"/>
        </w:rPr>
        <w:t xml:space="preserve"> Redis </w:t>
      </w:r>
      <w:r w:rsidRPr="008361CC">
        <w:rPr>
          <w:rFonts w:ascii="Lucida Sans Unicode" w:eastAsia="宋体" w:hAnsi="Lucida Sans Unicode" w:cs="Lucida Sans Unicode"/>
          <w:color w:val="1A1A1A"/>
          <w:kern w:val="0"/>
          <w:szCs w:val="21"/>
        </w:rPr>
        <w:t>中的</w:t>
      </w:r>
      <w:r w:rsidRPr="008361CC">
        <w:rPr>
          <w:rFonts w:ascii="Lucida Sans Unicode" w:eastAsia="宋体" w:hAnsi="Lucida Sans Unicode" w:cs="Lucida Sans Unicode"/>
          <w:color w:val="1A1A1A"/>
          <w:kern w:val="0"/>
          <w:szCs w:val="21"/>
        </w:rPr>
        <w:t xml:space="preserve"> Socket01 </w:t>
      </w:r>
      <w:r w:rsidRPr="008361CC">
        <w:rPr>
          <w:rFonts w:ascii="Lucida Sans Unicode" w:eastAsia="宋体" w:hAnsi="Lucida Sans Unicode" w:cs="Lucida Sans Unicode"/>
          <w:color w:val="1A1A1A"/>
          <w:kern w:val="0"/>
          <w:szCs w:val="21"/>
        </w:rPr>
        <w:t>会产生</w:t>
      </w:r>
      <w:r w:rsidRPr="008361CC">
        <w:rPr>
          <w:rFonts w:ascii="Lucida Sans Unicode" w:eastAsia="宋体" w:hAnsi="Lucida Sans Unicode" w:cs="Lucida Sans Unicode"/>
          <w:color w:val="1A1A1A"/>
          <w:kern w:val="0"/>
          <w:szCs w:val="21"/>
        </w:rPr>
        <w:t> </w:t>
      </w:r>
      <w:r w:rsidRPr="008361CC">
        <w:rPr>
          <w:rFonts w:ascii="Lucida Console" w:eastAsia="宋体" w:hAnsi="Lucida Console" w:cs="宋体"/>
          <w:color w:val="1A1A1A"/>
          <w:kern w:val="0"/>
          <w:szCs w:val="21"/>
          <w:bdr w:val="single" w:sz="6" w:space="1" w:color="CCCCCC" w:frame="1"/>
          <w:shd w:val="clear" w:color="auto" w:fill="DDDDDD"/>
        </w:rPr>
        <w:t>AE_READABLE</w:t>
      </w:r>
      <w:r w:rsidRPr="008361CC">
        <w:rPr>
          <w:rFonts w:ascii="Lucida Sans Unicode" w:eastAsia="宋体" w:hAnsi="Lucida Sans Unicode" w:cs="Lucida Sans Unicode"/>
          <w:color w:val="1A1A1A"/>
          <w:kern w:val="0"/>
          <w:szCs w:val="21"/>
        </w:rPr>
        <w:t> </w:t>
      </w:r>
      <w:r w:rsidRPr="008361CC">
        <w:rPr>
          <w:rFonts w:ascii="Lucida Sans Unicode" w:eastAsia="宋体" w:hAnsi="Lucida Sans Unicode" w:cs="Lucida Sans Unicode"/>
          <w:color w:val="1A1A1A"/>
          <w:kern w:val="0"/>
          <w:szCs w:val="21"/>
        </w:rPr>
        <w:t>事件，</w:t>
      </w:r>
      <w:r w:rsidRPr="008361CC">
        <w:rPr>
          <w:rFonts w:ascii="Lucida Sans Unicode" w:eastAsia="宋体" w:hAnsi="Lucida Sans Unicode" w:cs="Lucida Sans Unicode"/>
          <w:color w:val="1A1A1A"/>
          <w:kern w:val="0"/>
          <w:szCs w:val="21"/>
        </w:rPr>
        <w:t xml:space="preserve">IO </w:t>
      </w:r>
      <w:r w:rsidRPr="008361CC">
        <w:rPr>
          <w:rFonts w:ascii="Lucida Sans Unicode" w:eastAsia="宋体" w:hAnsi="Lucida Sans Unicode" w:cs="Lucida Sans Unicode"/>
          <w:color w:val="1A1A1A"/>
          <w:kern w:val="0"/>
          <w:szCs w:val="21"/>
        </w:rPr>
        <w:t>多路复用程序将事件压入队列，此时事件分派器从队列中获取到该事件，由于前面</w:t>
      </w:r>
      <w:r w:rsidRPr="008361CC">
        <w:rPr>
          <w:rFonts w:ascii="Lucida Sans Unicode" w:eastAsia="宋体" w:hAnsi="Lucida Sans Unicode" w:cs="Lucida Sans Unicode"/>
          <w:color w:val="1A1A1A"/>
          <w:kern w:val="0"/>
          <w:szCs w:val="21"/>
        </w:rPr>
        <w:t xml:space="preserve"> Socket01 </w:t>
      </w:r>
      <w:r w:rsidRPr="008361CC">
        <w:rPr>
          <w:rFonts w:ascii="Lucida Sans Unicode" w:eastAsia="宋体" w:hAnsi="Lucida Sans Unicode" w:cs="Lucida Sans Unicode"/>
          <w:color w:val="1A1A1A"/>
          <w:kern w:val="0"/>
          <w:szCs w:val="21"/>
        </w:rPr>
        <w:t>的</w:t>
      </w:r>
      <w:r w:rsidRPr="008361CC">
        <w:rPr>
          <w:rFonts w:ascii="Lucida Sans Unicode" w:eastAsia="宋体" w:hAnsi="Lucida Sans Unicode" w:cs="Lucida Sans Unicode"/>
          <w:color w:val="1A1A1A"/>
          <w:kern w:val="0"/>
          <w:szCs w:val="21"/>
        </w:rPr>
        <w:t> </w:t>
      </w:r>
      <w:r w:rsidRPr="008361CC">
        <w:rPr>
          <w:rFonts w:ascii="Lucida Console" w:eastAsia="宋体" w:hAnsi="Lucida Console" w:cs="宋体"/>
          <w:color w:val="1A1A1A"/>
          <w:kern w:val="0"/>
          <w:szCs w:val="21"/>
          <w:bdr w:val="single" w:sz="6" w:space="1" w:color="CCCCCC" w:frame="1"/>
          <w:shd w:val="clear" w:color="auto" w:fill="DDDDDD"/>
        </w:rPr>
        <w:t>AE_READABLE</w:t>
      </w:r>
      <w:r w:rsidRPr="008361CC">
        <w:rPr>
          <w:rFonts w:ascii="Lucida Sans Unicode" w:eastAsia="宋体" w:hAnsi="Lucida Sans Unicode" w:cs="Lucida Sans Unicode"/>
          <w:color w:val="1A1A1A"/>
          <w:kern w:val="0"/>
          <w:szCs w:val="21"/>
        </w:rPr>
        <w:t> </w:t>
      </w:r>
      <w:r w:rsidRPr="008361CC">
        <w:rPr>
          <w:rFonts w:ascii="Lucida Sans Unicode" w:eastAsia="宋体" w:hAnsi="Lucida Sans Unicode" w:cs="Lucida Sans Unicode"/>
          <w:color w:val="1A1A1A"/>
          <w:kern w:val="0"/>
          <w:szCs w:val="21"/>
        </w:rPr>
        <w:t>事件已经与命令请求处理器关联，因此事件分派器将事件交给命令请求处理器来处理。命令请求处理器读取</w:t>
      </w:r>
      <w:r w:rsidRPr="008361CC">
        <w:rPr>
          <w:rFonts w:ascii="Lucida Sans Unicode" w:eastAsia="宋体" w:hAnsi="Lucida Sans Unicode" w:cs="Lucida Sans Unicode"/>
          <w:color w:val="1A1A1A"/>
          <w:kern w:val="0"/>
          <w:szCs w:val="21"/>
        </w:rPr>
        <w:t xml:space="preserve"> Scket01 </w:t>
      </w:r>
      <w:r w:rsidRPr="008361CC">
        <w:rPr>
          <w:rFonts w:ascii="Lucida Sans Unicode" w:eastAsia="宋体" w:hAnsi="Lucida Sans Unicode" w:cs="Lucida Sans Unicode"/>
          <w:color w:val="1A1A1A"/>
          <w:kern w:val="0"/>
          <w:szCs w:val="21"/>
        </w:rPr>
        <w:t>的</w:t>
      </w:r>
      <w:r w:rsidRPr="008361CC">
        <w:rPr>
          <w:rFonts w:ascii="Lucida Sans Unicode" w:eastAsia="宋体" w:hAnsi="Lucida Sans Unicode" w:cs="Lucida Sans Unicode"/>
          <w:color w:val="1A1A1A"/>
          <w:kern w:val="0"/>
          <w:szCs w:val="21"/>
        </w:rPr>
        <w:t> </w:t>
      </w:r>
      <w:r w:rsidRPr="008361CC">
        <w:rPr>
          <w:rFonts w:ascii="Lucida Console" w:eastAsia="宋体" w:hAnsi="Lucida Console" w:cs="宋体"/>
          <w:color w:val="1A1A1A"/>
          <w:kern w:val="0"/>
          <w:szCs w:val="21"/>
          <w:bdr w:val="single" w:sz="6" w:space="1" w:color="CCCCCC" w:frame="1"/>
          <w:shd w:val="clear" w:color="auto" w:fill="DDDDDD"/>
        </w:rPr>
        <w:t>set key value</w:t>
      </w:r>
      <w:r w:rsidRPr="008361CC">
        <w:rPr>
          <w:rFonts w:ascii="Lucida Sans Unicode" w:eastAsia="宋体" w:hAnsi="Lucida Sans Unicode" w:cs="Lucida Sans Unicode"/>
          <w:color w:val="1A1A1A"/>
          <w:kern w:val="0"/>
          <w:szCs w:val="21"/>
        </w:rPr>
        <w:t> </w:t>
      </w:r>
      <w:r w:rsidRPr="008361CC">
        <w:rPr>
          <w:rFonts w:ascii="Lucida Sans Unicode" w:eastAsia="宋体" w:hAnsi="Lucida Sans Unicode" w:cs="Lucida Sans Unicode"/>
          <w:color w:val="1A1A1A"/>
          <w:kern w:val="0"/>
          <w:szCs w:val="21"/>
        </w:rPr>
        <w:t>并在自己内存中完成</w:t>
      </w:r>
      <w:r w:rsidRPr="008361CC">
        <w:rPr>
          <w:rFonts w:ascii="Lucida Sans Unicode" w:eastAsia="宋体" w:hAnsi="Lucida Sans Unicode" w:cs="Lucida Sans Unicode"/>
          <w:color w:val="1A1A1A"/>
          <w:kern w:val="0"/>
          <w:szCs w:val="21"/>
        </w:rPr>
        <w:t> </w:t>
      </w:r>
      <w:r w:rsidRPr="008361CC">
        <w:rPr>
          <w:rFonts w:ascii="Lucida Console" w:eastAsia="宋体" w:hAnsi="Lucida Console" w:cs="宋体"/>
          <w:color w:val="1A1A1A"/>
          <w:kern w:val="0"/>
          <w:szCs w:val="21"/>
          <w:bdr w:val="single" w:sz="6" w:space="1" w:color="CCCCCC" w:frame="1"/>
          <w:shd w:val="clear" w:color="auto" w:fill="DDDDDD"/>
        </w:rPr>
        <w:t>set key value</w:t>
      </w:r>
      <w:r w:rsidRPr="008361CC">
        <w:rPr>
          <w:rFonts w:ascii="Lucida Sans Unicode" w:eastAsia="宋体" w:hAnsi="Lucida Sans Unicode" w:cs="Lucida Sans Unicode"/>
          <w:color w:val="1A1A1A"/>
          <w:kern w:val="0"/>
          <w:szCs w:val="21"/>
        </w:rPr>
        <w:t> </w:t>
      </w:r>
      <w:r w:rsidRPr="008361CC">
        <w:rPr>
          <w:rFonts w:ascii="Lucida Sans Unicode" w:eastAsia="宋体" w:hAnsi="Lucida Sans Unicode" w:cs="Lucida Sans Unicode"/>
          <w:color w:val="1A1A1A"/>
          <w:kern w:val="0"/>
          <w:szCs w:val="21"/>
        </w:rPr>
        <w:t>的设置。操作完成后，它会将</w:t>
      </w:r>
      <w:r w:rsidRPr="008361CC">
        <w:rPr>
          <w:rFonts w:ascii="Lucida Sans Unicode" w:eastAsia="宋体" w:hAnsi="Lucida Sans Unicode" w:cs="Lucida Sans Unicode"/>
          <w:color w:val="1A1A1A"/>
          <w:kern w:val="0"/>
          <w:szCs w:val="21"/>
        </w:rPr>
        <w:t xml:space="preserve"> Scket01 </w:t>
      </w:r>
      <w:r w:rsidRPr="008361CC">
        <w:rPr>
          <w:rFonts w:ascii="Lucida Sans Unicode" w:eastAsia="宋体" w:hAnsi="Lucida Sans Unicode" w:cs="Lucida Sans Unicode"/>
          <w:color w:val="1A1A1A"/>
          <w:kern w:val="0"/>
          <w:szCs w:val="21"/>
        </w:rPr>
        <w:t>的</w:t>
      </w:r>
      <w:r w:rsidRPr="008361CC">
        <w:rPr>
          <w:rFonts w:ascii="Lucida Sans Unicode" w:eastAsia="宋体" w:hAnsi="Lucida Sans Unicode" w:cs="Lucida Sans Unicode"/>
          <w:color w:val="1A1A1A"/>
          <w:kern w:val="0"/>
          <w:szCs w:val="21"/>
        </w:rPr>
        <w:t> </w:t>
      </w:r>
      <w:r w:rsidRPr="008361CC">
        <w:rPr>
          <w:rFonts w:ascii="Lucida Console" w:eastAsia="宋体" w:hAnsi="Lucida Console" w:cs="宋体"/>
          <w:color w:val="1A1A1A"/>
          <w:kern w:val="0"/>
          <w:szCs w:val="21"/>
          <w:bdr w:val="single" w:sz="6" w:space="1" w:color="CCCCCC" w:frame="1"/>
          <w:shd w:val="clear" w:color="auto" w:fill="DDDDDD"/>
        </w:rPr>
        <w:t>AE_WRITABLE</w:t>
      </w:r>
      <w:r w:rsidRPr="008361CC">
        <w:rPr>
          <w:rFonts w:ascii="Lucida Sans Unicode" w:eastAsia="宋体" w:hAnsi="Lucida Sans Unicode" w:cs="Lucida Sans Unicode"/>
          <w:color w:val="1A1A1A"/>
          <w:kern w:val="0"/>
          <w:szCs w:val="21"/>
        </w:rPr>
        <w:t> </w:t>
      </w:r>
      <w:r w:rsidRPr="008361CC">
        <w:rPr>
          <w:rFonts w:ascii="Lucida Sans Unicode" w:eastAsia="宋体" w:hAnsi="Lucida Sans Unicode" w:cs="Lucida Sans Unicode"/>
          <w:color w:val="1A1A1A"/>
          <w:kern w:val="0"/>
          <w:szCs w:val="21"/>
        </w:rPr>
        <w:t>事件与令回复处理器关联。</w:t>
      </w:r>
    </w:p>
    <w:p w:rsidR="008361CC" w:rsidRPr="008361CC" w:rsidRDefault="008361CC" w:rsidP="00FA61C5">
      <w:pPr>
        <w:widowControl/>
        <w:numPr>
          <w:ilvl w:val="0"/>
          <w:numId w:val="297"/>
        </w:numPr>
        <w:shd w:val="clear" w:color="auto" w:fill="FFFFFF"/>
        <w:ind w:left="0"/>
        <w:jc w:val="left"/>
        <w:rPr>
          <w:rFonts w:ascii="Lucida Sans Unicode" w:eastAsia="宋体" w:hAnsi="Lucida Sans Unicode" w:cs="Lucida Sans Unicode"/>
          <w:color w:val="1A1A1A"/>
          <w:kern w:val="0"/>
          <w:szCs w:val="21"/>
        </w:rPr>
      </w:pPr>
      <w:r w:rsidRPr="008361CC">
        <w:rPr>
          <w:rFonts w:ascii="Lucida Sans Unicode" w:eastAsia="宋体" w:hAnsi="Lucida Sans Unicode" w:cs="Lucida Sans Unicode"/>
          <w:color w:val="1A1A1A"/>
          <w:kern w:val="0"/>
          <w:szCs w:val="21"/>
        </w:rPr>
        <w:t>如果此时客户端准备好接收返回结果了，那么</w:t>
      </w:r>
      <w:r w:rsidRPr="008361CC">
        <w:rPr>
          <w:rFonts w:ascii="Lucida Sans Unicode" w:eastAsia="宋体" w:hAnsi="Lucida Sans Unicode" w:cs="Lucida Sans Unicode"/>
          <w:color w:val="1A1A1A"/>
          <w:kern w:val="0"/>
          <w:szCs w:val="21"/>
        </w:rPr>
        <w:t xml:space="preserve"> Redis </w:t>
      </w:r>
      <w:r w:rsidRPr="008361CC">
        <w:rPr>
          <w:rFonts w:ascii="Lucida Sans Unicode" w:eastAsia="宋体" w:hAnsi="Lucida Sans Unicode" w:cs="Lucida Sans Unicode"/>
          <w:color w:val="1A1A1A"/>
          <w:kern w:val="0"/>
          <w:szCs w:val="21"/>
        </w:rPr>
        <w:t>中的</w:t>
      </w:r>
      <w:r w:rsidRPr="008361CC">
        <w:rPr>
          <w:rFonts w:ascii="Lucida Sans Unicode" w:eastAsia="宋体" w:hAnsi="Lucida Sans Unicode" w:cs="Lucida Sans Unicode"/>
          <w:color w:val="1A1A1A"/>
          <w:kern w:val="0"/>
          <w:szCs w:val="21"/>
        </w:rPr>
        <w:t xml:space="preserve"> Socket01 </w:t>
      </w:r>
      <w:r w:rsidRPr="008361CC">
        <w:rPr>
          <w:rFonts w:ascii="Lucida Sans Unicode" w:eastAsia="宋体" w:hAnsi="Lucida Sans Unicode" w:cs="Lucida Sans Unicode"/>
          <w:color w:val="1A1A1A"/>
          <w:kern w:val="0"/>
          <w:szCs w:val="21"/>
        </w:rPr>
        <w:t>会产生一个</w:t>
      </w:r>
      <w:r w:rsidRPr="008361CC">
        <w:rPr>
          <w:rFonts w:ascii="Lucida Sans Unicode" w:eastAsia="宋体" w:hAnsi="Lucida Sans Unicode" w:cs="Lucida Sans Unicode"/>
          <w:color w:val="1A1A1A"/>
          <w:kern w:val="0"/>
          <w:szCs w:val="21"/>
        </w:rPr>
        <w:t> </w:t>
      </w:r>
      <w:r w:rsidRPr="008361CC">
        <w:rPr>
          <w:rFonts w:ascii="Lucida Console" w:eastAsia="宋体" w:hAnsi="Lucida Console" w:cs="宋体"/>
          <w:color w:val="1A1A1A"/>
          <w:kern w:val="0"/>
          <w:szCs w:val="21"/>
          <w:bdr w:val="single" w:sz="6" w:space="1" w:color="CCCCCC" w:frame="1"/>
          <w:shd w:val="clear" w:color="auto" w:fill="DDDDDD"/>
        </w:rPr>
        <w:t>AE_WRITABLE</w:t>
      </w:r>
      <w:r w:rsidRPr="008361CC">
        <w:rPr>
          <w:rFonts w:ascii="Lucida Sans Unicode" w:eastAsia="宋体" w:hAnsi="Lucida Sans Unicode" w:cs="Lucida Sans Unicode"/>
          <w:color w:val="1A1A1A"/>
          <w:kern w:val="0"/>
          <w:szCs w:val="21"/>
        </w:rPr>
        <w:t> </w:t>
      </w:r>
      <w:r w:rsidRPr="008361CC">
        <w:rPr>
          <w:rFonts w:ascii="Lucida Sans Unicode" w:eastAsia="宋体" w:hAnsi="Lucida Sans Unicode" w:cs="Lucida Sans Unicode"/>
          <w:color w:val="1A1A1A"/>
          <w:kern w:val="0"/>
          <w:szCs w:val="21"/>
        </w:rPr>
        <w:t>事件，同样压入队列中，事件分派器找到相关联的命令回复处理器，由命令回复处理器对</w:t>
      </w:r>
      <w:r w:rsidRPr="008361CC">
        <w:rPr>
          <w:rFonts w:ascii="Lucida Sans Unicode" w:eastAsia="宋体" w:hAnsi="Lucida Sans Unicode" w:cs="Lucida Sans Unicode"/>
          <w:color w:val="1A1A1A"/>
          <w:kern w:val="0"/>
          <w:szCs w:val="21"/>
        </w:rPr>
        <w:t xml:space="preserve"> socket01 </w:t>
      </w:r>
      <w:r w:rsidRPr="008361CC">
        <w:rPr>
          <w:rFonts w:ascii="Lucida Sans Unicode" w:eastAsia="宋体" w:hAnsi="Lucida Sans Unicode" w:cs="Lucida Sans Unicode"/>
          <w:color w:val="1A1A1A"/>
          <w:kern w:val="0"/>
          <w:szCs w:val="21"/>
        </w:rPr>
        <w:t>输入本次操作的一个结果，比如</w:t>
      </w:r>
      <w:r w:rsidRPr="008361CC">
        <w:rPr>
          <w:rFonts w:ascii="Lucida Sans Unicode" w:eastAsia="宋体" w:hAnsi="Lucida Sans Unicode" w:cs="Lucida Sans Unicode"/>
          <w:color w:val="1A1A1A"/>
          <w:kern w:val="0"/>
          <w:szCs w:val="21"/>
        </w:rPr>
        <w:t> </w:t>
      </w:r>
      <w:r w:rsidRPr="008361CC">
        <w:rPr>
          <w:rFonts w:ascii="Lucida Console" w:eastAsia="宋体" w:hAnsi="Lucida Console" w:cs="宋体"/>
          <w:color w:val="1A1A1A"/>
          <w:kern w:val="0"/>
          <w:szCs w:val="21"/>
          <w:bdr w:val="single" w:sz="6" w:space="1" w:color="CCCCCC" w:frame="1"/>
          <w:shd w:val="clear" w:color="auto" w:fill="DDDDDD"/>
        </w:rPr>
        <w:t>ok</w:t>
      </w:r>
      <w:r w:rsidRPr="008361CC">
        <w:rPr>
          <w:rFonts w:ascii="Lucida Sans Unicode" w:eastAsia="宋体" w:hAnsi="Lucida Sans Unicode" w:cs="Lucida Sans Unicode"/>
          <w:color w:val="1A1A1A"/>
          <w:kern w:val="0"/>
          <w:szCs w:val="21"/>
        </w:rPr>
        <w:t>，之后解除</w:t>
      </w:r>
      <w:r w:rsidRPr="008361CC">
        <w:rPr>
          <w:rFonts w:ascii="Lucida Sans Unicode" w:eastAsia="宋体" w:hAnsi="Lucida Sans Unicode" w:cs="Lucida Sans Unicode"/>
          <w:color w:val="1A1A1A"/>
          <w:kern w:val="0"/>
          <w:szCs w:val="21"/>
        </w:rPr>
        <w:t xml:space="preserve"> Socket01 </w:t>
      </w:r>
      <w:r w:rsidRPr="008361CC">
        <w:rPr>
          <w:rFonts w:ascii="Lucida Sans Unicode" w:eastAsia="宋体" w:hAnsi="Lucida Sans Unicode" w:cs="Lucida Sans Unicode"/>
          <w:color w:val="1A1A1A"/>
          <w:kern w:val="0"/>
          <w:szCs w:val="21"/>
        </w:rPr>
        <w:t>的</w:t>
      </w:r>
      <w:r w:rsidRPr="008361CC">
        <w:rPr>
          <w:rFonts w:ascii="Lucida Sans Unicode" w:eastAsia="宋体" w:hAnsi="Lucida Sans Unicode" w:cs="Lucida Sans Unicode"/>
          <w:color w:val="1A1A1A"/>
          <w:kern w:val="0"/>
          <w:szCs w:val="21"/>
        </w:rPr>
        <w:t> </w:t>
      </w:r>
      <w:r w:rsidRPr="008361CC">
        <w:rPr>
          <w:rFonts w:ascii="Lucida Console" w:eastAsia="宋体" w:hAnsi="Lucida Console" w:cs="宋体"/>
          <w:color w:val="1A1A1A"/>
          <w:kern w:val="0"/>
          <w:szCs w:val="21"/>
          <w:bdr w:val="single" w:sz="6" w:space="1" w:color="CCCCCC" w:frame="1"/>
          <w:shd w:val="clear" w:color="auto" w:fill="DDDDDD"/>
        </w:rPr>
        <w:t>AE_WRITABLE</w:t>
      </w:r>
      <w:r w:rsidRPr="008361CC">
        <w:rPr>
          <w:rFonts w:ascii="Lucida Sans Unicode" w:eastAsia="宋体" w:hAnsi="Lucida Sans Unicode" w:cs="Lucida Sans Unicode"/>
          <w:color w:val="1A1A1A"/>
          <w:kern w:val="0"/>
          <w:szCs w:val="21"/>
        </w:rPr>
        <w:t> </w:t>
      </w:r>
      <w:r w:rsidRPr="008361CC">
        <w:rPr>
          <w:rFonts w:ascii="Lucida Sans Unicode" w:eastAsia="宋体" w:hAnsi="Lucida Sans Unicode" w:cs="Lucida Sans Unicode"/>
          <w:color w:val="1A1A1A"/>
          <w:kern w:val="0"/>
          <w:szCs w:val="21"/>
        </w:rPr>
        <w:t>事件与命令回复处理器的关联。</w:t>
      </w:r>
    </w:p>
    <w:p w:rsidR="008361CC" w:rsidRPr="008361CC" w:rsidRDefault="008361CC" w:rsidP="008361CC">
      <w:pPr>
        <w:widowControl/>
        <w:shd w:val="clear" w:color="auto" w:fill="FFFFFF"/>
        <w:jc w:val="left"/>
        <w:rPr>
          <w:rFonts w:ascii="Lucida Sans Unicode" w:hAnsi="Lucida Sans Unicode" w:cs="Lucida Sans Unicode"/>
          <w:color w:val="1A1A1A"/>
          <w:szCs w:val="21"/>
        </w:rPr>
      </w:pPr>
    </w:p>
    <w:p w:rsidR="00DD1C7B" w:rsidRDefault="008361CC" w:rsidP="00DD1C7B">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6</w:t>
      </w:r>
      <w:r w:rsidR="00DD1C7B">
        <w:rPr>
          <w:rFonts w:ascii="Arial" w:hAnsi="Arial" w:cs="Arial"/>
          <w:b w:val="0"/>
          <w:bCs w:val="0"/>
          <w:color w:val="333333"/>
          <w:sz w:val="30"/>
          <w:szCs w:val="30"/>
        </w:rPr>
        <w:t>.Redis</w:t>
      </w:r>
      <w:r w:rsidR="00DD1C7B">
        <w:rPr>
          <w:rFonts w:ascii="Arial" w:hAnsi="Arial" w:cs="Arial"/>
          <w:b w:val="0"/>
          <w:bCs w:val="0"/>
          <w:color w:val="333333"/>
          <w:sz w:val="30"/>
          <w:szCs w:val="30"/>
        </w:rPr>
        <w:t>支持的数据类型？</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String</w:t>
      </w:r>
      <w:r>
        <w:rPr>
          <w:rFonts w:ascii="Arial" w:hAnsi="Arial" w:cs="Arial"/>
          <w:color w:val="333333"/>
          <w:sz w:val="21"/>
          <w:szCs w:val="21"/>
        </w:rPr>
        <w:t>字符串：</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格式</w:t>
      </w:r>
      <w:r>
        <w:rPr>
          <w:rFonts w:ascii="Arial" w:hAnsi="Arial" w:cs="Arial"/>
          <w:color w:val="333333"/>
          <w:sz w:val="21"/>
          <w:szCs w:val="21"/>
        </w:rPr>
        <w:t>: set key value</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string</w:t>
      </w:r>
      <w:r>
        <w:rPr>
          <w:rFonts w:ascii="Arial" w:hAnsi="Arial" w:cs="Arial"/>
          <w:color w:val="333333"/>
          <w:sz w:val="21"/>
          <w:szCs w:val="21"/>
        </w:rPr>
        <w:t>类型是二进制安全的。意思是</w:t>
      </w:r>
      <w:r>
        <w:rPr>
          <w:rFonts w:ascii="Arial" w:hAnsi="Arial" w:cs="Arial"/>
          <w:color w:val="333333"/>
          <w:sz w:val="21"/>
          <w:szCs w:val="21"/>
        </w:rPr>
        <w:t>redis</w:t>
      </w:r>
      <w:r>
        <w:rPr>
          <w:rFonts w:ascii="Arial" w:hAnsi="Arial" w:cs="Arial"/>
          <w:color w:val="333333"/>
          <w:sz w:val="21"/>
          <w:szCs w:val="21"/>
        </w:rPr>
        <w:t>的</w:t>
      </w:r>
      <w:r>
        <w:rPr>
          <w:rFonts w:ascii="Arial" w:hAnsi="Arial" w:cs="Arial"/>
          <w:color w:val="333333"/>
          <w:sz w:val="21"/>
          <w:szCs w:val="21"/>
        </w:rPr>
        <w:t>string</w:t>
      </w:r>
      <w:r>
        <w:rPr>
          <w:rFonts w:ascii="Arial" w:hAnsi="Arial" w:cs="Arial"/>
          <w:color w:val="333333"/>
          <w:sz w:val="21"/>
          <w:szCs w:val="21"/>
        </w:rPr>
        <w:t>可以包含任何数据。比如</w:t>
      </w:r>
      <w:r>
        <w:rPr>
          <w:rFonts w:ascii="Arial" w:hAnsi="Arial" w:cs="Arial"/>
          <w:color w:val="333333"/>
          <w:sz w:val="21"/>
          <w:szCs w:val="21"/>
        </w:rPr>
        <w:t>jpg</w:t>
      </w:r>
      <w:r>
        <w:rPr>
          <w:rFonts w:ascii="Arial" w:hAnsi="Arial" w:cs="Arial"/>
          <w:color w:val="333333"/>
          <w:sz w:val="21"/>
          <w:szCs w:val="21"/>
        </w:rPr>
        <w:t>图片或者序列化的对象</w:t>
      </w:r>
      <w:r>
        <w:rPr>
          <w:rFonts w:ascii="Arial" w:hAnsi="Arial" w:cs="Arial"/>
          <w:color w:val="333333"/>
          <w:sz w:val="21"/>
          <w:szCs w:val="21"/>
        </w:rPr>
        <w:t xml:space="preserve"> </w:t>
      </w:r>
      <w:r>
        <w:rPr>
          <w:rFonts w:ascii="Arial" w:hAnsi="Arial" w:cs="Arial"/>
          <w:color w:val="333333"/>
          <w:sz w:val="21"/>
          <w:szCs w:val="21"/>
        </w:rPr>
        <w:t>。</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string</w:t>
      </w:r>
      <w:r>
        <w:rPr>
          <w:rFonts w:ascii="Arial" w:hAnsi="Arial" w:cs="Arial"/>
          <w:color w:val="333333"/>
          <w:sz w:val="21"/>
          <w:szCs w:val="21"/>
        </w:rPr>
        <w:t>类型是</w:t>
      </w:r>
      <w:r>
        <w:rPr>
          <w:rFonts w:ascii="Arial" w:hAnsi="Arial" w:cs="Arial"/>
          <w:color w:val="333333"/>
          <w:sz w:val="21"/>
          <w:szCs w:val="21"/>
        </w:rPr>
        <w:t>Redis</w:t>
      </w:r>
      <w:r>
        <w:rPr>
          <w:rFonts w:ascii="Arial" w:hAnsi="Arial" w:cs="Arial"/>
          <w:color w:val="333333"/>
          <w:sz w:val="21"/>
          <w:szCs w:val="21"/>
        </w:rPr>
        <w:t>最基本的数据类型，一个键最大能存储</w:t>
      </w:r>
      <w:r>
        <w:rPr>
          <w:rFonts w:ascii="Arial" w:hAnsi="Arial" w:cs="Arial"/>
          <w:color w:val="333333"/>
          <w:sz w:val="21"/>
          <w:szCs w:val="21"/>
        </w:rPr>
        <w:t>512MB</w:t>
      </w:r>
      <w:r>
        <w:rPr>
          <w:rFonts w:ascii="Arial" w:hAnsi="Arial" w:cs="Arial"/>
          <w:color w:val="333333"/>
          <w:sz w:val="21"/>
          <w:szCs w:val="21"/>
        </w:rPr>
        <w:t>。</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Hash</w:t>
      </w:r>
      <w:r>
        <w:rPr>
          <w:rFonts w:ascii="Arial" w:hAnsi="Arial" w:cs="Arial"/>
          <w:color w:val="333333"/>
          <w:sz w:val="21"/>
          <w:szCs w:val="21"/>
        </w:rPr>
        <w:t>（哈希）</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格式</w:t>
      </w:r>
      <w:r>
        <w:rPr>
          <w:rFonts w:ascii="Arial" w:hAnsi="Arial" w:cs="Arial"/>
          <w:color w:val="333333"/>
          <w:sz w:val="21"/>
          <w:szCs w:val="21"/>
        </w:rPr>
        <w:t>: hmset name  key1 value1 key2 value2</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Redis hash </w:t>
      </w:r>
      <w:r>
        <w:rPr>
          <w:rFonts w:ascii="Arial" w:hAnsi="Arial" w:cs="Arial"/>
          <w:color w:val="333333"/>
          <w:sz w:val="21"/>
          <w:szCs w:val="21"/>
        </w:rPr>
        <w:t>是一个键值</w:t>
      </w:r>
      <w:r>
        <w:rPr>
          <w:rFonts w:ascii="Arial" w:hAnsi="Arial" w:cs="Arial"/>
          <w:color w:val="333333"/>
          <w:sz w:val="21"/>
          <w:szCs w:val="21"/>
        </w:rPr>
        <w:t>(key=&gt;value)</w:t>
      </w:r>
      <w:r>
        <w:rPr>
          <w:rFonts w:ascii="Arial" w:hAnsi="Arial" w:cs="Arial"/>
          <w:color w:val="333333"/>
          <w:sz w:val="21"/>
          <w:szCs w:val="21"/>
        </w:rPr>
        <w:t>对集合。</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Redis hash</w:t>
      </w:r>
      <w:r>
        <w:rPr>
          <w:rFonts w:ascii="Arial" w:hAnsi="Arial" w:cs="Arial"/>
          <w:color w:val="333333"/>
          <w:sz w:val="21"/>
          <w:szCs w:val="21"/>
        </w:rPr>
        <w:t>是一个</w:t>
      </w:r>
      <w:r>
        <w:rPr>
          <w:rFonts w:ascii="Arial" w:hAnsi="Arial" w:cs="Arial"/>
          <w:color w:val="333333"/>
          <w:sz w:val="21"/>
          <w:szCs w:val="21"/>
        </w:rPr>
        <w:t>string</w:t>
      </w:r>
      <w:r>
        <w:rPr>
          <w:rFonts w:ascii="Arial" w:hAnsi="Arial" w:cs="Arial"/>
          <w:color w:val="333333"/>
          <w:sz w:val="21"/>
          <w:szCs w:val="21"/>
        </w:rPr>
        <w:t>类型的</w:t>
      </w:r>
      <w:r>
        <w:rPr>
          <w:rFonts w:ascii="Arial" w:hAnsi="Arial" w:cs="Arial"/>
          <w:color w:val="333333"/>
          <w:sz w:val="21"/>
          <w:szCs w:val="21"/>
        </w:rPr>
        <w:t>field</w:t>
      </w:r>
      <w:r>
        <w:rPr>
          <w:rFonts w:ascii="Arial" w:hAnsi="Arial" w:cs="Arial"/>
          <w:color w:val="333333"/>
          <w:sz w:val="21"/>
          <w:szCs w:val="21"/>
        </w:rPr>
        <w:t>和</w:t>
      </w:r>
      <w:r>
        <w:rPr>
          <w:rFonts w:ascii="Arial" w:hAnsi="Arial" w:cs="Arial"/>
          <w:color w:val="333333"/>
          <w:sz w:val="21"/>
          <w:szCs w:val="21"/>
        </w:rPr>
        <w:t>value</w:t>
      </w:r>
      <w:r>
        <w:rPr>
          <w:rFonts w:ascii="Arial" w:hAnsi="Arial" w:cs="Arial"/>
          <w:color w:val="333333"/>
          <w:sz w:val="21"/>
          <w:szCs w:val="21"/>
        </w:rPr>
        <w:t>的映射表，</w:t>
      </w:r>
      <w:r>
        <w:rPr>
          <w:rFonts w:ascii="Arial" w:hAnsi="Arial" w:cs="Arial"/>
          <w:color w:val="333333"/>
          <w:sz w:val="21"/>
          <w:szCs w:val="21"/>
        </w:rPr>
        <w:t>hash</w:t>
      </w:r>
      <w:r>
        <w:rPr>
          <w:rFonts w:ascii="Arial" w:hAnsi="Arial" w:cs="Arial"/>
          <w:color w:val="333333"/>
          <w:sz w:val="21"/>
          <w:szCs w:val="21"/>
        </w:rPr>
        <w:t>特别适合用于存储对象。</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List</w:t>
      </w:r>
      <w:r>
        <w:rPr>
          <w:rFonts w:ascii="Arial" w:hAnsi="Arial" w:cs="Arial"/>
          <w:color w:val="333333"/>
          <w:sz w:val="21"/>
          <w:szCs w:val="21"/>
        </w:rPr>
        <w:t>（列表）</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Redis </w:t>
      </w:r>
      <w:r>
        <w:rPr>
          <w:rFonts w:ascii="Arial" w:hAnsi="Arial" w:cs="Arial"/>
          <w:color w:val="333333"/>
          <w:sz w:val="21"/>
          <w:szCs w:val="21"/>
        </w:rPr>
        <w:t>列表是简单的字符串列表，按照插入顺序排序。你可以添加一个元素到列表的头部（左边）或者尾部（右边）</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格式</w:t>
      </w:r>
      <w:r>
        <w:rPr>
          <w:rFonts w:ascii="Arial" w:hAnsi="Arial" w:cs="Arial"/>
          <w:color w:val="333333"/>
          <w:sz w:val="21"/>
          <w:szCs w:val="21"/>
        </w:rPr>
        <w:t>: lpush  name  value</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在</w:t>
      </w:r>
      <w:r>
        <w:rPr>
          <w:rFonts w:ascii="Arial" w:hAnsi="Arial" w:cs="Arial"/>
          <w:color w:val="333333"/>
          <w:sz w:val="21"/>
          <w:szCs w:val="21"/>
        </w:rPr>
        <w:t xml:space="preserve"> key </w:t>
      </w:r>
      <w:r>
        <w:rPr>
          <w:rFonts w:ascii="Arial" w:hAnsi="Arial" w:cs="Arial"/>
          <w:color w:val="333333"/>
          <w:sz w:val="21"/>
          <w:szCs w:val="21"/>
        </w:rPr>
        <w:t>对应</w:t>
      </w:r>
      <w:r>
        <w:rPr>
          <w:rFonts w:ascii="Arial" w:hAnsi="Arial" w:cs="Arial"/>
          <w:color w:val="333333"/>
          <w:sz w:val="21"/>
          <w:szCs w:val="21"/>
        </w:rPr>
        <w:t xml:space="preserve"> list </w:t>
      </w:r>
      <w:r>
        <w:rPr>
          <w:rFonts w:ascii="Arial" w:hAnsi="Arial" w:cs="Arial"/>
          <w:color w:val="333333"/>
          <w:sz w:val="21"/>
          <w:szCs w:val="21"/>
        </w:rPr>
        <w:t>的头部添加字符串元素</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格式</w:t>
      </w:r>
      <w:r>
        <w:rPr>
          <w:rFonts w:ascii="Arial" w:hAnsi="Arial" w:cs="Arial"/>
          <w:color w:val="333333"/>
          <w:sz w:val="21"/>
          <w:szCs w:val="21"/>
        </w:rPr>
        <w:t>: rpush  name  value</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在</w:t>
      </w:r>
      <w:r>
        <w:rPr>
          <w:rFonts w:ascii="Arial" w:hAnsi="Arial" w:cs="Arial"/>
          <w:color w:val="333333"/>
          <w:sz w:val="21"/>
          <w:szCs w:val="21"/>
        </w:rPr>
        <w:t xml:space="preserve"> key </w:t>
      </w:r>
      <w:r>
        <w:rPr>
          <w:rFonts w:ascii="Arial" w:hAnsi="Arial" w:cs="Arial"/>
          <w:color w:val="333333"/>
          <w:sz w:val="21"/>
          <w:szCs w:val="21"/>
        </w:rPr>
        <w:t>对应</w:t>
      </w:r>
      <w:r>
        <w:rPr>
          <w:rFonts w:ascii="Arial" w:hAnsi="Arial" w:cs="Arial"/>
          <w:color w:val="333333"/>
          <w:sz w:val="21"/>
          <w:szCs w:val="21"/>
        </w:rPr>
        <w:t xml:space="preserve"> list </w:t>
      </w:r>
      <w:r>
        <w:rPr>
          <w:rFonts w:ascii="Arial" w:hAnsi="Arial" w:cs="Arial"/>
          <w:color w:val="333333"/>
          <w:sz w:val="21"/>
          <w:szCs w:val="21"/>
        </w:rPr>
        <w:t>的尾部添加字符串元素</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格式</w:t>
      </w:r>
      <w:r>
        <w:rPr>
          <w:rFonts w:ascii="Arial" w:hAnsi="Arial" w:cs="Arial"/>
          <w:color w:val="333333"/>
          <w:sz w:val="21"/>
          <w:szCs w:val="21"/>
        </w:rPr>
        <w:t>: lrem name  index</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key </w:t>
      </w:r>
      <w:r>
        <w:rPr>
          <w:rFonts w:ascii="Arial" w:hAnsi="Arial" w:cs="Arial"/>
          <w:color w:val="333333"/>
          <w:sz w:val="21"/>
          <w:szCs w:val="21"/>
        </w:rPr>
        <w:t>对应</w:t>
      </w:r>
      <w:r>
        <w:rPr>
          <w:rFonts w:ascii="Arial" w:hAnsi="Arial" w:cs="Arial"/>
          <w:color w:val="333333"/>
          <w:sz w:val="21"/>
          <w:szCs w:val="21"/>
        </w:rPr>
        <w:t xml:space="preserve"> list </w:t>
      </w:r>
      <w:r>
        <w:rPr>
          <w:rFonts w:ascii="Arial" w:hAnsi="Arial" w:cs="Arial"/>
          <w:color w:val="333333"/>
          <w:sz w:val="21"/>
          <w:szCs w:val="21"/>
        </w:rPr>
        <w:t>中删除</w:t>
      </w:r>
      <w:r>
        <w:rPr>
          <w:rFonts w:ascii="Arial" w:hAnsi="Arial" w:cs="Arial"/>
          <w:color w:val="333333"/>
          <w:sz w:val="21"/>
          <w:szCs w:val="21"/>
        </w:rPr>
        <w:t xml:space="preserve"> count </w:t>
      </w:r>
      <w:r>
        <w:rPr>
          <w:rFonts w:ascii="Arial" w:hAnsi="Arial" w:cs="Arial"/>
          <w:color w:val="333333"/>
          <w:sz w:val="21"/>
          <w:szCs w:val="21"/>
        </w:rPr>
        <w:t>个和</w:t>
      </w:r>
      <w:r>
        <w:rPr>
          <w:rFonts w:ascii="Arial" w:hAnsi="Arial" w:cs="Arial"/>
          <w:color w:val="333333"/>
          <w:sz w:val="21"/>
          <w:szCs w:val="21"/>
        </w:rPr>
        <w:t xml:space="preserve"> value </w:t>
      </w:r>
      <w:r>
        <w:rPr>
          <w:rFonts w:ascii="Arial" w:hAnsi="Arial" w:cs="Arial"/>
          <w:color w:val="333333"/>
          <w:sz w:val="21"/>
          <w:szCs w:val="21"/>
        </w:rPr>
        <w:t>相同的元素</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格式</w:t>
      </w:r>
      <w:r>
        <w:rPr>
          <w:rFonts w:ascii="Arial" w:hAnsi="Arial" w:cs="Arial"/>
          <w:color w:val="333333"/>
          <w:sz w:val="21"/>
          <w:szCs w:val="21"/>
        </w:rPr>
        <w:t>: llen name  </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返回</w:t>
      </w:r>
      <w:r>
        <w:rPr>
          <w:rFonts w:ascii="Arial" w:hAnsi="Arial" w:cs="Arial"/>
          <w:color w:val="333333"/>
          <w:sz w:val="21"/>
          <w:szCs w:val="21"/>
        </w:rPr>
        <w:t xml:space="preserve"> key </w:t>
      </w:r>
      <w:r>
        <w:rPr>
          <w:rFonts w:ascii="Arial" w:hAnsi="Arial" w:cs="Arial"/>
          <w:color w:val="333333"/>
          <w:sz w:val="21"/>
          <w:szCs w:val="21"/>
        </w:rPr>
        <w:t>对应</w:t>
      </w:r>
      <w:r>
        <w:rPr>
          <w:rFonts w:ascii="Arial" w:hAnsi="Arial" w:cs="Arial"/>
          <w:color w:val="333333"/>
          <w:sz w:val="21"/>
          <w:szCs w:val="21"/>
        </w:rPr>
        <w:t xml:space="preserve"> list </w:t>
      </w:r>
      <w:r>
        <w:rPr>
          <w:rFonts w:ascii="Arial" w:hAnsi="Arial" w:cs="Arial"/>
          <w:color w:val="333333"/>
          <w:sz w:val="21"/>
          <w:szCs w:val="21"/>
        </w:rPr>
        <w:t>的长度</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Set</w:t>
      </w:r>
      <w:r>
        <w:rPr>
          <w:rFonts w:ascii="Arial" w:hAnsi="Arial" w:cs="Arial"/>
          <w:color w:val="333333"/>
          <w:sz w:val="21"/>
          <w:szCs w:val="21"/>
        </w:rPr>
        <w:t>（集合）</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格式</w:t>
      </w:r>
      <w:r>
        <w:rPr>
          <w:rFonts w:ascii="Arial" w:hAnsi="Arial" w:cs="Arial"/>
          <w:color w:val="333333"/>
          <w:sz w:val="21"/>
          <w:szCs w:val="21"/>
        </w:rPr>
        <w:t>: sadd  name  value</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Redis</w:t>
      </w:r>
      <w:r>
        <w:rPr>
          <w:rFonts w:ascii="Arial" w:hAnsi="Arial" w:cs="Arial"/>
          <w:color w:val="333333"/>
          <w:sz w:val="21"/>
          <w:szCs w:val="21"/>
        </w:rPr>
        <w:t>的</w:t>
      </w:r>
      <w:r>
        <w:rPr>
          <w:rFonts w:ascii="Arial" w:hAnsi="Arial" w:cs="Arial"/>
          <w:color w:val="333333"/>
          <w:sz w:val="21"/>
          <w:szCs w:val="21"/>
        </w:rPr>
        <w:t>Set</w:t>
      </w:r>
      <w:r>
        <w:rPr>
          <w:rFonts w:ascii="Arial" w:hAnsi="Arial" w:cs="Arial"/>
          <w:color w:val="333333"/>
          <w:sz w:val="21"/>
          <w:szCs w:val="21"/>
        </w:rPr>
        <w:t>是</w:t>
      </w:r>
      <w:r>
        <w:rPr>
          <w:rFonts w:ascii="Arial" w:hAnsi="Arial" w:cs="Arial"/>
          <w:color w:val="333333"/>
          <w:sz w:val="21"/>
          <w:szCs w:val="21"/>
        </w:rPr>
        <w:t>string</w:t>
      </w:r>
      <w:r>
        <w:rPr>
          <w:rFonts w:ascii="Arial" w:hAnsi="Arial" w:cs="Arial"/>
          <w:color w:val="333333"/>
          <w:sz w:val="21"/>
          <w:szCs w:val="21"/>
        </w:rPr>
        <w:t>类型的无序集合。</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集合是通过哈希表实现的，所以添加，删除，查找的复杂度都是</w:t>
      </w:r>
      <w:r>
        <w:rPr>
          <w:rFonts w:ascii="Arial" w:hAnsi="Arial" w:cs="Arial"/>
          <w:color w:val="333333"/>
          <w:sz w:val="21"/>
          <w:szCs w:val="21"/>
        </w:rPr>
        <w:t>O(1)</w:t>
      </w:r>
      <w:r>
        <w:rPr>
          <w:rFonts w:ascii="Arial" w:hAnsi="Arial" w:cs="Arial"/>
          <w:color w:val="333333"/>
          <w:sz w:val="21"/>
          <w:szCs w:val="21"/>
        </w:rPr>
        <w:t>。</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zset(sorted set</w:t>
      </w:r>
      <w:r>
        <w:rPr>
          <w:rFonts w:ascii="Arial" w:hAnsi="Arial" w:cs="Arial"/>
          <w:color w:val="333333"/>
          <w:sz w:val="21"/>
          <w:szCs w:val="21"/>
        </w:rPr>
        <w:t>：有序集合</w:t>
      </w:r>
      <w:r>
        <w:rPr>
          <w:rFonts w:ascii="Arial" w:hAnsi="Arial" w:cs="Arial"/>
          <w:color w:val="333333"/>
          <w:sz w:val="21"/>
          <w:szCs w:val="21"/>
        </w:rPr>
        <w:t>)</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格式</w:t>
      </w:r>
      <w:r>
        <w:rPr>
          <w:rFonts w:ascii="Arial" w:hAnsi="Arial" w:cs="Arial"/>
          <w:color w:val="333333"/>
          <w:sz w:val="21"/>
          <w:szCs w:val="21"/>
        </w:rPr>
        <w:t>: zadd  name score value</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Redis zset </w:t>
      </w:r>
      <w:r>
        <w:rPr>
          <w:rFonts w:ascii="Arial" w:hAnsi="Arial" w:cs="Arial"/>
          <w:color w:val="333333"/>
          <w:sz w:val="21"/>
          <w:szCs w:val="21"/>
        </w:rPr>
        <w:t>和</w:t>
      </w:r>
      <w:r>
        <w:rPr>
          <w:rFonts w:ascii="Arial" w:hAnsi="Arial" w:cs="Arial"/>
          <w:color w:val="333333"/>
          <w:sz w:val="21"/>
          <w:szCs w:val="21"/>
        </w:rPr>
        <w:t xml:space="preserve"> set </w:t>
      </w:r>
      <w:r>
        <w:rPr>
          <w:rFonts w:ascii="Arial" w:hAnsi="Arial" w:cs="Arial"/>
          <w:color w:val="333333"/>
          <w:sz w:val="21"/>
          <w:szCs w:val="21"/>
        </w:rPr>
        <w:t>一样也是</w:t>
      </w:r>
      <w:r>
        <w:rPr>
          <w:rFonts w:ascii="Arial" w:hAnsi="Arial" w:cs="Arial"/>
          <w:color w:val="333333"/>
          <w:sz w:val="21"/>
          <w:szCs w:val="21"/>
        </w:rPr>
        <w:t>string</w:t>
      </w:r>
      <w:r>
        <w:rPr>
          <w:rFonts w:ascii="Arial" w:hAnsi="Arial" w:cs="Arial"/>
          <w:color w:val="333333"/>
          <w:sz w:val="21"/>
          <w:szCs w:val="21"/>
        </w:rPr>
        <w:t>类型元素的集合</w:t>
      </w:r>
      <w:r>
        <w:rPr>
          <w:rFonts w:ascii="Arial" w:hAnsi="Arial" w:cs="Arial"/>
          <w:color w:val="333333"/>
          <w:sz w:val="21"/>
          <w:szCs w:val="21"/>
        </w:rPr>
        <w:t>,</w:t>
      </w:r>
      <w:r>
        <w:rPr>
          <w:rFonts w:ascii="Arial" w:hAnsi="Arial" w:cs="Arial"/>
          <w:color w:val="333333"/>
          <w:sz w:val="21"/>
          <w:szCs w:val="21"/>
        </w:rPr>
        <w:t>且不允许重复的成员。</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不同的是每个元素都会关联一个</w:t>
      </w:r>
      <w:r>
        <w:rPr>
          <w:rFonts w:ascii="Arial" w:hAnsi="Arial" w:cs="Arial"/>
          <w:color w:val="333333"/>
          <w:sz w:val="21"/>
          <w:szCs w:val="21"/>
        </w:rPr>
        <w:t>double</w:t>
      </w:r>
      <w:r>
        <w:rPr>
          <w:rFonts w:ascii="Arial" w:hAnsi="Arial" w:cs="Arial"/>
          <w:color w:val="333333"/>
          <w:sz w:val="21"/>
          <w:szCs w:val="21"/>
        </w:rPr>
        <w:t>类型的分数。</w:t>
      </w:r>
      <w:r>
        <w:rPr>
          <w:rFonts w:ascii="Arial" w:hAnsi="Arial" w:cs="Arial"/>
          <w:color w:val="333333"/>
          <w:sz w:val="21"/>
          <w:szCs w:val="21"/>
        </w:rPr>
        <w:t>redis</w:t>
      </w:r>
      <w:r>
        <w:rPr>
          <w:rFonts w:ascii="Arial" w:hAnsi="Arial" w:cs="Arial"/>
          <w:color w:val="333333"/>
          <w:sz w:val="21"/>
          <w:szCs w:val="21"/>
        </w:rPr>
        <w:t>正是通过分数来为集合中的成员进行从小到大的排序。</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zset</w:t>
      </w:r>
      <w:r>
        <w:rPr>
          <w:rFonts w:ascii="Arial" w:hAnsi="Arial" w:cs="Arial"/>
          <w:color w:val="333333"/>
          <w:sz w:val="21"/>
          <w:szCs w:val="21"/>
        </w:rPr>
        <w:t>的成员是唯一的</w:t>
      </w:r>
      <w:r>
        <w:rPr>
          <w:rFonts w:ascii="Arial" w:hAnsi="Arial" w:cs="Arial"/>
          <w:color w:val="333333"/>
          <w:sz w:val="21"/>
          <w:szCs w:val="21"/>
        </w:rPr>
        <w:t>,</w:t>
      </w:r>
      <w:r>
        <w:rPr>
          <w:rFonts w:ascii="Arial" w:hAnsi="Arial" w:cs="Arial"/>
          <w:color w:val="333333"/>
          <w:sz w:val="21"/>
          <w:szCs w:val="21"/>
        </w:rPr>
        <w:t>但分数</w:t>
      </w:r>
      <w:r>
        <w:rPr>
          <w:rFonts w:ascii="Arial" w:hAnsi="Arial" w:cs="Arial"/>
          <w:color w:val="333333"/>
          <w:sz w:val="21"/>
          <w:szCs w:val="21"/>
        </w:rPr>
        <w:t>(score)</w:t>
      </w:r>
      <w:r>
        <w:rPr>
          <w:rFonts w:ascii="Arial" w:hAnsi="Arial" w:cs="Arial"/>
          <w:color w:val="333333"/>
          <w:sz w:val="21"/>
          <w:szCs w:val="21"/>
        </w:rPr>
        <w:t>却可以重复。</w:t>
      </w:r>
    </w:p>
    <w:p w:rsidR="00D46548" w:rsidRDefault="00D46548" w:rsidP="00D46548">
      <w:pPr>
        <w:widowControl/>
        <w:spacing w:line="26" w:lineRule="atLeast"/>
        <w:jc w:val="left"/>
        <w:rPr>
          <w:szCs w:val="21"/>
        </w:rPr>
      </w:pPr>
      <w:r>
        <w:rPr>
          <w:rFonts w:ascii="宋体" w:eastAsia="宋体" w:hAnsi="宋体" w:cs="宋体"/>
          <w:kern w:val="0"/>
          <w:sz w:val="24"/>
          <w:szCs w:val="24"/>
          <w:lang w:bidi="ar"/>
        </w:rPr>
        <w:t>zset因为有序可以做排行榜；</w:t>
      </w:r>
    </w:p>
    <w:p w:rsidR="00D46548" w:rsidRDefault="00D46548" w:rsidP="00D46548">
      <w:pPr>
        <w:widowControl/>
        <w:spacing w:line="26" w:lineRule="atLeast"/>
        <w:jc w:val="left"/>
        <w:rPr>
          <w:szCs w:val="21"/>
        </w:rPr>
      </w:pPr>
      <w:r>
        <w:rPr>
          <w:rFonts w:ascii="宋体" w:eastAsia="宋体" w:hAnsi="宋体" w:cs="宋体"/>
          <w:kern w:val="0"/>
          <w:sz w:val="24"/>
          <w:szCs w:val="24"/>
          <w:lang w:bidi="ar"/>
        </w:rPr>
        <w:t>set不会有重复数据可以存热点；</w:t>
      </w:r>
    </w:p>
    <w:p w:rsidR="00D46548" w:rsidRDefault="00D46548" w:rsidP="00D46548">
      <w:pPr>
        <w:widowControl/>
        <w:spacing w:line="26" w:lineRule="atLeast"/>
        <w:jc w:val="left"/>
        <w:rPr>
          <w:szCs w:val="21"/>
        </w:rPr>
      </w:pPr>
      <w:r>
        <w:rPr>
          <w:rFonts w:ascii="宋体" w:eastAsia="宋体" w:hAnsi="宋体" w:cs="宋体"/>
          <w:kern w:val="0"/>
          <w:sz w:val="24"/>
          <w:szCs w:val="24"/>
          <w:lang w:bidi="ar"/>
        </w:rPr>
        <w:t>list可以做队列，但是不推荐；</w:t>
      </w:r>
    </w:p>
    <w:p w:rsidR="00D46548" w:rsidRPr="0066772E" w:rsidRDefault="00D46548" w:rsidP="0066772E">
      <w:pPr>
        <w:widowControl/>
        <w:spacing w:line="26" w:lineRule="atLeast"/>
        <w:jc w:val="left"/>
        <w:rPr>
          <w:szCs w:val="21"/>
        </w:rPr>
      </w:pPr>
      <w:r>
        <w:rPr>
          <w:rFonts w:ascii="宋体" w:eastAsia="宋体" w:hAnsi="宋体" w:cs="宋体"/>
          <w:kern w:val="0"/>
          <w:sz w:val="24"/>
          <w:szCs w:val="24"/>
          <w:lang w:bidi="ar"/>
        </w:rPr>
        <w:t>hash可以解决存储string的时候用json，导致序列化反序列化开销的问题，还可以解决string情况下的json，需要改某个参数的时候重复存储的内存浪费。</w:t>
      </w:r>
    </w:p>
    <w:p w:rsidR="00DD1C7B" w:rsidRDefault="008361CC" w:rsidP="00DD1C7B">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7</w:t>
      </w:r>
      <w:r w:rsidR="00DD1C7B">
        <w:rPr>
          <w:rFonts w:ascii="Arial" w:hAnsi="Arial" w:cs="Arial"/>
          <w:b w:val="0"/>
          <w:bCs w:val="0"/>
          <w:color w:val="333333"/>
          <w:sz w:val="30"/>
          <w:szCs w:val="30"/>
        </w:rPr>
        <w:t>.Redis</w:t>
      </w:r>
      <w:r w:rsidR="00DD1C7B">
        <w:rPr>
          <w:rFonts w:ascii="Arial" w:hAnsi="Arial" w:cs="Arial"/>
          <w:b w:val="0"/>
          <w:bCs w:val="0"/>
          <w:color w:val="333333"/>
          <w:sz w:val="30"/>
          <w:szCs w:val="30"/>
        </w:rPr>
        <w:t>如何解决</w:t>
      </w:r>
      <w:r w:rsidR="00DD1C7B">
        <w:rPr>
          <w:rFonts w:ascii="Arial" w:hAnsi="Arial" w:cs="Arial"/>
          <w:b w:val="0"/>
          <w:bCs w:val="0"/>
          <w:color w:val="333333"/>
          <w:sz w:val="30"/>
          <w:szCs w:val="30"/>
        </w:rPr>
        <w:t>key</w:t>
      </w:r>
      <w:r w:rsidR="00DD1C7B">
        <w:rPr>
          <w:rFonts w:ascii="Arial" w:hAnsi="Arial" w:cs="Arial"/>
          <w:b w:val="0"/>
          <w:bCs w:val="0"/>
          <w:color w:val="333333"/>
          <w:sz w:val="30"/>
          <w:szCs w:val="30"/>
        </w:rPr>
        <w:t>冲突？</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拉链法。这个问题可以考虑到另一个问题，</w:t>
      </w:r>
      <w:r>
        <w:rPr>
          <w:rFonts w:ascii="Arial" w:hAnsi="Arial" w:cs="Arial"/>
          <w:color w:val="333333"/>
          <w:sz w:val="21"/>
          <w:szCs w:val="21"/>
        </w:rPr>
        <w:t>HashMap</w:t>
      </w:r>
      <w:r>
        <w:rPr>
          <w:rFonts w:ascii="Arial" w:hAnsi="Arial" w:cs="Arial"/>
          <w:color w:val="333333"/>
          <w:sz w:val="21"/>
          <w:szCs w:val="21"/>
        </w:rPr>
        <w:t>是如何解决</w:t>
      </w:r>
      <w:r>
        <w:rPr>
          <w:rFonts w:ascii="Arial" w:hAnsi="Arial" w:cs="Arial"/>
          <w:color w:val="333333"/>
          <w:sz w:val="21"/>
          <w:szCs w:val="21"/>
        </w:rPr>
        <w:t>key</w:t>
      </w:r>
      <w:r>
        <w:rPr>
          <w:rFonts w:ascii="Arial" w:hAnsi="Arial" w:cs="Arial"/>
          <w:color w:val="333333"/>
          <w:sz w:val="21"/>
          <w:szCs w:val="21"/>
        </w:rPr>
        <w:t>冲突的，同样也是采用拉链地址法。如果被问到解决</w:t>
      </w:r>
      <w:r>
        <w:rPr>
          <w:rFonts w:ascii="Arial" w:hAnsi="Arial" w:cs="Arial"/>
          <w:color w:val="333333"/>
          <w:sz w:val="21"/>
          <w:szCs w:val="21"/>
        </w:rPr>
        <w:t>key</w:t>
      </w:r>
      <w:r>
        <w:rPr>
          <w:rFonts w:ascii="Arial" w:hAnsi="Arial" w:cs="Arial"/>
          <w:color w:val="333333"/>
          <w:sz w:val="21"/>
          <w:szCs w:val="21"/>
        </w:rPr>
        <w:t>值冲突还有什么方法？一般来说解决</w:t>
      </w:r>
      <w:r>
        <w:rPr>
          <w:rFonts w:ascii="Arial" w:hAnsi="Arial" w:cs="Arial"/>
          <w:color w:val="333333"/>
          <w:sz w:val="21"/>
          <w:szCs w:val="21"/>
        </w:rPr>
        <w:t>key</w:t>
      </w:r>
      <w:r>
        <w:rPr>
          <w:rFonts w:ascii="Arial" w:hAnsi="Arial" w:cs="Arial"/>
          <w:color w:val="333333"/>
          <w:sz w:val="21"/>
          <w:szCs w:val="21"/>
        </w:rPr>
        <w:t>值冲突的方法有俩种，一种是开放地址法，另一种就是拉链法。</w:t>
      </w:r>
    </w:p>
    <w:p w:rsidR="00DD1C7B" w:rsidRDefault="008361CC" w:rsidP="00DD1C7B">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8</w:t>
      </w:r>
      <w:r w:rsidR="00DD1C7B">
        <w:rPr>
          <w:rFonts w:ascii="Arial" w:hAnsi="Arial" w:cs="Arial"/>
          <w:b w:val="0"/>
          <w:bCs w:val="0"/>
          <w:color w:val="333333"/>
          <w:sz w:val="30"/>
          <w:szCs w:val="30"/>
        </w:rPr>
        <w:t>.redis</w:t>
      </w:r>
      <w:r w:rsidR="00DD1C7B">
        <w:rPr>
          <w:rFonts w:ascii="Arial" w:hAnsi="Arial" w:cs="Arial"/>
          <w:b w:val="0"/>
          <w:bCs w:val="0"/>
          <w:color w:val="333333"/>
          <w:sz w:val="30"/>
          <w:szCs w:val="30"/>
        </w:rPr>
        <w:t>数据的淘汰策略？</w:t>
      </w:r>
    </w:p>
    <w:p w:rsidR="00BA3687" w:rsidRPr="00BA3687" w:rsidRDefault="00BA3687" w:rsidP="00BA3687">
      <w:pPr>
        <w:widowControl/>
        <w:spacing w:line="26" w:lineRule="atLeast"/>
        <w:jc w:val="left"/>
        <w:rPr>
          <w:szCs w:val="21"/>
        </w:rPr>
      </w:pPr>
      <w:r>
        <w:rPr>
          <w:rFonts w:ascii="宋体" w:eastAsia="宋体" w:hAnsi="宋体" w:cs="宋体"/>
          <w:kern w:val="0"/>
          <w:sz w:val="24"/>
          <w:szCs w:val="24"/>
          <w:lang w:bidi="ar"/>
        </w:rPr>
        <w:t>内存达到maxmemory后，Redis会启动淘汰策略，可以设定。策略为：</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1.volatile-lru</w:t>
      </w:r>
      <w:r>
        <w:rPr>
          <w:rFonts w:ascii="Arial" w:hAnsi="Arial" w:cs="Arial"/>
          <w:color w:val="333333"/>
          <w:sz w:val="21"/>
          <w:szCs w:val="21"/>
        </w:rPr>
        <w:t>：从已经设置过期时间的数据集中，挑选最近最少使用的数据淘汰。</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2.volatile-ttl</w:t>
      </w:r>
      <w:r>
        <w:rPr>
          <w:rFonts w:ascii="Arial" w:hAnsi="Arial" w:cs="Arial"/>
          <w:color w:val="333333"/>
          <w:sz w:val="21"/>
          <w:szCs w:val="21"/>
        </w:rPr>
        <w:t>：从已经设置过期时间的数据集中，挑选即将要过期的数据淘汰。</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3.volatile-random</w:t>
      </w:r>
      <w:r>
        <w:rPr>
          <w:rFonts w:ascii="Arial" w:hAnsi="Arial" w:cs="Arial"/>
          <w:color w:val="333333"/>
          <w:sz w:val="21"/>
          <w:szCs w:val="21"/>
        </w:rPr>
        <w:t>：从已经设置过期时间的数据集中，随机挑选数据淘汰。</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4.allkeys-lru</w:t>
      </w:r>
      <w:r>
        <w:rPr>
          <w:rFonts w:ascii="Arial" w:hAnsi="Arial" w:cs="Arial"/>
          <w:color w:val="333333"/>
          <w:sz w:val="21"/>
          <w:szCs w:val="21"/>
        </w:rPr>
        <w:t>：从所有的数据集中，挑选最近最少使用的数据淘汰。</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5.allkeys-random</w:t>
      </w:r>
      <w:r>
        <w:rPr>
          <w:rFonts w:ascii="Arial" w:hAnsi="Arial" w:cs="Arial"/>
          <w:color w:val="333333"/>
          <w:sz w:val="21"/>
          <w:szCs w:val="21"/>
        </w:rPr>
        <w:t>：从所有的数据集中，随机挑选数据淘汰。</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6</w:t>
      </w:r>
      <w:r>
        <w:rPr>
          <w:rFonts w:ascii="Arial" w:hAnsi="Arial" w:cs="Arial"/>
          <w:color w:val="333333"/>
          <w:sz w:val="21"/>
          <w:szCs w:val="21"/>
        </w:rPr>
        <w:t>。</w:t>
      </w:r>
      <w:r>
        <w:rPr>
          <w:rFonts w:ascii="Arial" w:hAnsi="Arial" w:cs="Arial"/>
          <w:color w:val="333333"/>
          <w:sz w:val="21"/>
          <w:szCs w:val="21"/>
        </w:rPr>
        <w:t>no-enviction</w:t>
      </w:r>
      <w:r>
        <w:rPr>
          <w:rFonts w:ascii="Arial" w:hAnsi="Arial" w:cs="Arial"/>
          <w:color w:val="333333"/>
          <w:sz w:val="21"/>
          <w:szCs w:val="21"/>
        </w:rPr>
        <w:t>：禁止淘汰数据</w:t>
      </w:r>
      <w:r w:rsidR="004453A6">
        <w:rPr>
          <w:rFonts w:ascii="Arial" w:hAnsi="Arial" w:cs="Arial" w:hint="eastAsia"/>
          <w:color w:val="333333"/>
          <w:sz w:val="21"/>
          <w:szCs w:val="21"/>
        </w:rPr>
        <w:t>(</w:t>
      </w:r>
      <w:r w:rsidR="004453A6">
        <w:rPr>
          <w:rFonts w:ascii="Arial" w:hAnsi="Arial" w:cs="Arial" w:hint="eastAsia"/>
          <w:color w:val="333333"/>
          <w:sz w:val="21"/>
          <w:szCs w:val="21"/>
        </w:rPr>
        <w:t>默认</w:t>
      </w:r>
      <w:r w:rsidR="004453A6">
        <w:rPr>
          <w:rFonts w:ascii="Arial" w:hAnsi="Arial" w:cs="Arial" w:hint="eastAsia"/>
          <w:color w:val="333333"/>
          <w:sz w:val="21"/>
          <w:szCs w:val="21"/>
        </w:rPr>
        <w:t>)</w:t>
      </w:r>
    </w:p>
    <w:p w:rsidR="004453A6" w:rsidRPr="004453A6" w:rsidRDefault="004453A6" w:rsidP="004453A6">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4453A6">
        <w:rPr>
          <w:rFonts w:ascii="Lucida Sans Unicode" w:eastAsia="宋体" w:hAnsi="Lucida Sans Unicode" w:cs="Lucida Sans Unicode"/>
          <w:color w:val="1A1A1A"/>
          <w:kern w:val="0"/>
          <w:sz w:val="24"/>
          <w:szCs w:val="24"/>
        </w:rPr>
        <w:t>在</w:t>
      </w:r>
      <w:r w:rsidRPr="004453A6">
        <w:rPr>
          <w:rFonts w:ascii="Lucida Sans Unicode" w:eastAsia="宋体" w:hAnsi="Lucida Sans Unicode" w:cs="Lucida Sans Unicode"/>
          <w:color w:val="1A1A1A"/>
          <w:kern w:val="0"/>
          <w:sz w:val="24"/>
          <w:szCs w:val="24"/>
        </w:rPr>
        <w:t xml:space="preserve"> Redis 4.0 </w:t>
      </w:r>
      <w:r w:rsidRPr="004453A6">
        <w:rPr>
          <w:rFonts w:ascii="Lucida Sans Unicode" w:eastAsia="宋体" w:hAnsi="Lucida Sans Unicode" w:cs="Lucida Sans Unicode"/>
          <w:color w:val="1A1A1A"/>
          <w:kern w:val="0"/>
          <w:sz w:val="24"/>
          <w:szCs w:val="24"/>
        </w:rPr>
        <w:t>后，基于</w:t>
      </w:r>
      <w:r w:rsidRPr="004453A6">
        <w:rPr>
          <w:rFonts w:ascii="Lucida Sans Unicode" w:eastAsia="宋体" w:hAnsi="Lucida Sans Unicode" w:cs="Lucida Sans Unicode"/>
          <w:color w:val="1A1A1A"/>
          <w:kern w:val="0"/>
          <w:sz w:val="24"/>
          <w:szCs w:val="24"/>
        </w:rPr>
        <w:t xml:space="preserve"> LFU</w:t>
      </w:r>
      <w:r w:rsidRPr="004453A6">
        <w:rPr>
          <w:rFonts w:ascii="Lucida Sans Unicode" w:eastAsia="宋体" w:hAnsi="Lucida Sans Unicode" w:cs="Lucida Sans Unicode"/>
          <w:color w:val="1A1A1A"/>
          <w:kern w:val="0"/>
          <w:sz w:val="24"/>
          <w:szCs w:val="24"/>
        </w:rPr>
        <w:t>（</w:t>
      </w:r>
      <w:r w:rsidRPr="004453A6">
        <w:rPr>
          <w:rFonts w:ascii="Lucida Sans Unicode" w:eastAsia="宋体" w:hAnsi="Lucida Sans Unicode" w:cs="Lucida Sans Unicode"/>
          <w:color w:val="1A1A1A"/>
          <w:kern w:val="0"/>
          <w:sz w:val="24"/>
          <w:szCs w:val="24"/>
        </w:rPr>
        <w:t>Least Frequently Used</w:t>
      </w:r>
      <w:r w:rsidRPr="004453A6">
        <w:rPr>
          <w:rFonts w:ascii="Lucida Sans Unicode" w:eastAsia="宋体" w:hAnsi="Lucida Sans Unicode" w:cs="Lucida Sans Unicode"/>
          <w:color w:val="1A1A1A"/>
          <w:kern w:val="0"/>
          <w:sz w:val="24"/>
          <w:szCs w:val="24"/>
        </w:rPr>
        <w:t>）最近最少使用算法，增加了</w:t>
      </w:r>
      <w:r w:rsidRPr="004453A6">
        <w:rPr>
          <w:rFonts w:ascii="Lucida Sans Unicode" w:eastAsia="宋体" w:hAnsi="Lucida Sans Unicode" w:cs="Lucida Sans Unicode"/>
          <w:color w:val="1A1A1A"/>
          <w:kern w:val="0"/>
          <w:sz w:val="24"/>
          <w:szCs w:val="24"/>
        </w:rPr>
        <w:t xml:space="preserve"> 2 </w:t>
      </w:r>
      <w:r w:rsidRPr="004453A6">
        <w:rPr>
          <w:rFonts w:ascii="Lucida Sans Unicode" w:eastAsia="宋体" w:hAnsi="Lucida Sans Unicode" w:cs="Lucida Sans Unicode"/>
          <w:color w:val="1A1A1A"/>
          <w:kern w:val="0"/>
          <w:sz w:val="24"/>
          <w:szCs w:val="24"/>
        </w:rPr>
        <w:t>种淘汰策略：</w:t>
      </w:r>
    </w:p>
    <w:p w:rsidR="004453A6" w:rsidRPr="004453A6" w:rsidRDefault="004453A6" w:rsidP="00FA61C5">
      <w:pPr>
        <w:widowControl/>
        <w:numPr>
          <w:ilvl w:val="0"/>
          <w:numId w:val="307"/>
        </w:numPr>
        <w:shd w:val="clear" w:color="auto" w:fill="FFFFFF"/>
        <w:ind w:left="0"/>
        <w:jc w:val="left"/>
        <w:rPr>
          <w:rFonts w:ascii="Lucida Sans Unicode" w:eastAsia="宋体" w:hAnsi="Lucida Sans Unicode" w:cs="Lucida Sans Unicode"/>
          <w:color w:val="1A1A1A"/>
          <w:kern w:val="0"/>
          <w:szCs w:val="21"/>
        </w:rPr>
      </w:pPr>
      <w:r w:rsidRPr="004453A6">
        <w:rPr>
          <w:rFonts w:ascii="Lucida Sans Unicode" w:eastAsia="宋体" w:hAnsi="Lucida Sans Unicode" w:cs="Lucida Sans Unicode"/>
          <w:color w:val="1A1A1A"/>
          <w:kern w:val="0"/>
          <w:szCs w:val="21"/>
        </w:rPr>
        <w:t>volatile-lfu</w:t>
      </w:r>
    </w:p>
    <w:p w:rsidR="004453A6" w:rsidRPr="004453A6" w:rsidRDefault="004453A6" w:rsidP="00FA61C5">
      <w:pPr>
        <w:widowControl/>
        <w:numPr>
          <w:ilvl w:val="0"/>
          <w:numId w:val="307"/>
        </w:numPr>
        <w:shd w:val="clear" w:color="auto" w:fill="FFFFFF"/>
        <w:ind w:left="0"/>
        <w:jc w:val="left"/>
        <w:rPr>
          <w:rFonts w:ascii="Lucida Sans Unicode" w:eastAsia="宋体" w:hAnsi="Lucida Sans Unicode" w:cs="Lucida Sans Unicode"/>
          <w:color w:val="1A1A1A"/>
          <w:kern w:val="0"/>
          <w:szCs w:val="21"/>
        </w:rPr>
      </w:pPr>
      <w:r w:rsidRPr="004453A6">
        <w:rPr>
          <w:rFonts w:ascii="Lucida Sans Unicode" w:eastAsia="宋体" w:hAnsi="Lucida Sans Unicode" w:cs="Lucida Sans Unicode"/>
          <w:color w:val="1A1A1A"/>
          <w:kern w:val="0"/>
          <w:szCs w:val="21"/>
        </w:rPr>
        <w:t>allkeys-lfu</w:t>
      </w:r>
    </w:p>
    <w:p w:rsidR="004453A6" w:rsidRDefault="004453A6" w:rsidP="00FA61C5">
      <w:pPr>
        <w:pStyle w:val="a3"/>
        <w:numPr>
          <w:ilvl w:val="0"/>
          <w:numId w:val="307"/>
        </w:numPr>
        <w:shd w:val="clear" w:color="auto" w:fill="FFFFFF"/>
        <w:spacing w:before="150" w:beforeAutospacing="0" w:after="420" w:afterAutospacing="0"/>
        <w:rPr>
          <w:rFonts w:ascii="Lucida Sans Unicode" w:hAnsi="Lucida Sans Unicode" w:cs="Lucida Sans Unicode"/>
          <w:color w:val="1A1A1A"/>
        </w:rPr>
      </w:pPr>
      <w:r>
        <w:rPr>
          <w:rStyle w:val="a4"/>
          <w:rFonts w:ascii="Lucida Sans Unicode" w:hAnsi="Lucida Sans Unicode" w:cs="Lucida Sans Unicode"/>
          <w:color w:val="1A1A1A"/>
        </w:rPr>
        <w:t xml:space="preserve">Redis LRU </w:t>
      </w:r>
      <w:r>
        <w:rPr>
          <w:rStyle w:val="a4"/>
          <w:rFonts w:ascii="Lucida Sans Unicode" w:hAnsi="Lucida Sans Unicode" w:cs="Lucida Sans Unicode"/>
          <w:color w:val="1A1A1A"/>
        </w:rPr>
        <w:t>算法</w:t>
      </w:r>
    </w:p>
    <w:p w:rsidR="004453A6" w:rsidRDefault="004453A6" w:rsidP="00FA61C5">
      <w:pPr>
        <w:pStyle w:val="a3"/>
        <w:numPr>
          <w:ilvl w:val="0"/>
          <w:numId w:val="307"/>
        </w:numPr>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另外，</w:t>
      </w:r>
      <w:r>
        <w:rPr>
          <w:rFonts w:ascii="Lucida Sans Unicode" w:hAnsi="Lucida Sans Unicode" w:cs="Lucida Sans Unicode"/>
          <w:color w:val="1A1A1A"/>
        </w:rPr>
        <w:t xml:space="preserve">Redis </w:t>
      </w:r>
      <w:r>
        <w:rPr>
          <w:rFonts w:ascii="Lucida Sans Unicode" w:hAnsi="Lucida Sans Unicode" w:cs="Lucida Sans Unicode"/>
          <w:color w:val="1A1A1A"/>
        </w:rPr>
        <w:t>的</w:t>
      </w:r>
      <w:r>
        <w:rPr>
          <w:rFonts w:ascii="Lucida Sans Unicode" w:hAnsi="Lucida Sans Unicode" w:cs="Lucida Sans Unicode"/>
          <w:color w:val="1A1A1A"/>
        </w:rPr>
        <w:t xml:space="preserve"> LRU </w:t>
      </w:r>
      <w:r>
        <w:rPr>
          <w:rFonts w:ascii="Lucida Sans Unicode" w:hAnsi="Lucida Sans Unicode" w:cs="Lucida Sans Unicode"/>
          <w:color w:val="1A1A1A"/>
        </w:rPr>
        <w:t>算法，</w:t>
      </w:r>
      <w:r>
        <w:rPr>
          <w:rStyle w:val="a4"/>
          <w:rFonts w:ascii="Lucida Sans Unicode" w:hAnsi="Lucida Sans Unicode" w:cs="Lucida Sans Unicode"/>
          <w:color w:val="1A1A1A"/>
        </w:rPr>
        <w:t>并不是一个严格的</w:t>
      </w:r>
      <w:r>
        <w:rPr>
          <w:rStyle w:val="a4"/>
          <w:rFonts w:ascii="Lucida Sans Unicode" w:hAnsi="Lucida Sans Unicode" w:cs="Lucida Sans Unicode"/>
          <w:color w:val="1A1A1A"/>
        </w:rPr>
        <w:t xml:space="preserve"> LRU </w:t>
      </w:r>
      <w:r>
        <w:rPr>
          <w:rStyle w:val="a4"/>
          <w:rFonts w:ascii="Lucida Sans Unicode" w:hAnsi="Lucida Sans Unicode" w:cs="Lucida Sans Unicode"/>
          <w:color w:val="1A1A1A"/>
        </w:rPr>
        <w:t>实现</w:t>
      </w:r>
      <w:r>
        <w:rPr>
          <w:rFonts w:ascii="Lucida Sans Unicode" w:hAnsi="Lucida Sans Unicode" w:cs="Lucida Sans Unicode"/>
          <w:color w:val="1A1A1A"/>
        </w:rPr>
        <w:t>。这意味着</w:t>
      </w:r>
      <w:r>
        <w:rPr>
          <w:rFonts w:ascii="Lucida Sans Unicode" w:hAnsi="Lucida Sans Unicode" w:cs="Lucida Sans Unicode"/>
          <w:color w:val="1A1A1A"/>
        </w:rPr>
        <w:t xml:space="preserve"> Redis </w:t>
      </w:r>
      <w:r>
        <w:rPr>
          <w:rFonts w:ascii="Lucida Sans Unicode" w:hAnsi="Lucida Sans Unicode" w:cs="Lucida Sans Unicode"/>
          <w:color w:val="1A1A1A"/>
        </w:rPr>
        <w:t>不能选择最佳候选键来回收，也就是最久未被访问的那些键。相反，</w:t>
      </w:r>
      <w:r>
        <w:rPr>
          <w:rFonts w:ascii="Lucida Sans Unicode" w:hAnsi="Lucida Sans Unicode" w:cs="Lucida Sans Unicode"/>
          <w:color w:val="1A1A1A"/>
        </w:rPr>
        <w:t xml:space="preserve">Redis </w:t>
      </w:r>
      <w:r>
        <w:rPr>
          <w:rFonts w:ascii="Lucida Sans Unicode" w:hAnsi="Lucida Sans Unicode" w:cs="Lucida Sans Unicode"/>
          <w:color w:val="1A1A1A"/>
        </w:rPr>
        <w:t>会尝试执行一个近似的</w:t>
      </w:r>
      <w:r>
        <w:rPr>
          <w:rFonts w:ascii="Lucida Sans Unicode" w:hAnsi="Lucida Sans Unicode" w:cs="Lucida Sans Unicode"/>
          <w:color w:val="1A1A1A"/>
        </w:rPr>
        <w:t xml:space="preserve"> LRU </w:t>
      </w:r>
      <w:r>
        <w:rPr>
          <w:rFonts w:ascii="Lucida Sans Unicode" w:hAnsi="Lucida Sans Unicode" w:cs="Lucida Sans Unicode"/>
          <w:color w:val="1A1A1A"/>
        </w:rPr>
        <w:t>算法，通过采样一小部分键，然后在采样键中回收最适合</w:t>
      </w:r>
      <w:r>
        <w:rPr>
          <w:rFonts w:ascii="Lucida Sans Unicode" w:hAnsi="Lucida Sans Unicode" w:cs="Lucida Sans Unicode"/>
          <w:color w:val="1A1A1A"/>
        </w:rPr>
        <w:t>(</w:t>
      </w:r>
      <w:r>
        <w:rPr>
          <w:rFonts w:ascii="Lucida Sans Unicode" w:hAnsi="Lucida Sans Unicode" w:cs="Lucida Sans Unicode"/>
          <w:color w:val="1A1A1A"/>
        </w:rPr>
        <w:t>拥有最久未被访问时间</w:t>
      </w:r>
      <w:r>
        <w:rPr>
          <w:rFonts w:ascii="Lucida Sans Unicode" w:hAnsi="Lucida Sans Unicode" w:cs="Lucida Sans Unicode"/>
          <w:color w:val="1A1A1A"/>
        </w:rPr>
        <w:t>)</w:t>
      </w:r>
      <w:r>
        <w:rPr>
          <w:rFonts w:ascii="Lucida Sans Unicode" w:hAnsi="Lucida Sans Unicode" w:cs="Lucida Sans Unicode"/>
          <w:color w:val="1A1A1A"/>
        </w:rPr>
        <w:t>的那个。</w:t>
      </w:r>
    </w:p>
    <w:p w:rsidR="004453A6" w:rsidRPr="004453A6" w:rsidRDefault="004453A6" w:rsidP="00FA61C5">
      <w:pPr>
        <w:pStyle w:val="a3"/>
        <w:numPr>
          <w:ilvl w:val="0"/>
          <w:numId w:val="307"/>
        </w:numPr>
        <w:shd w:val="clear" w:color="auto" w:fill="FFFFFF"/>
        <w:spacing w:before="150" w:beforeAutospacing="0" w:after="420" w:afterAutospacing="0"/>
        <w:rPr>
          <w:rFonts w:ascii="Lucida Sans Unicode" w:hAnsi="Lucida Sans Unicode" w:cs="Lucida Sans Unicode"/>
          <w:color w:val="1A1A1A"/>
        </w:rPr>
      </w:pPr>
      <w:r>
        <w:rPr>
          <w:rStyle w:val="a4"/>
          <w:rFonts w:ascii="Lucida Sans Unicode" w:hAnsi="Lucida Sans Unicode" w:cs="Lucida Sans Unicode"/>
          <w:color w:val="1A1A1A"/>
        </w:rPr>
        <w:t xml:space="preserve">Redis </w:t>
      </w:r>
      <w:r>
        <w:rPr>
          <w:rStyle w:val="a4"/>
          <w:rFonts w:ascii="Lucida Sans Unicode" w:hAnsi="Lucida Sans Unicode" w:cs="Lucida Sans Unicode"/>
          <w:color w:val="1A1A1A"/>
        </w:rPr>
        <w:t>没有使用真正实现严格的</w:t>
      </w:r>
      <w:r>
        <w:rPr>
          <w:rStyle w:val="a4"/>
          <w:rFonts w:ascii="Lucida Sans Unicode" w:hAnsi="Lucida Sans Unicode" w:cs="Lucida Sans Unicode"/>
          <w:color w:val="1A1A1A"/>
        </w:rPr>
        <w:t xml:space="preserve"> LRU </w:t>
      </w:r>
      <w:r>
        <w:rPr>
          <w:rStyle w:val="a4"/>
          <w:rFonts w:ascii="Lucida Sans Unicode" w:hAnsi="Lucida Sans Unicode" w:cs="Lucida Sans Unicode"/>
          <w:color w:val="1A1A1A"/>
        </w:rPr>
        <w:t>算是的原因是，因为消耗更多的内存。然而对于使用</w:t>
      </w:r>
      <w:r>
        <w:rPr>
          <w:rStyle w:val="a4"/>
          <w:rFonts w:ascii="Lucida Sans Unicode" w:hAnsi="Lucida Sans Unicode" w:cs="Lucida Sans Unicode"/>
          <w:color w:val="1A1A1A"/>
        </w:rPr>
        <w:t xml:space="preserve"> Redis </w:t>
      </w:r>
      <w:r>
        <w:rPr>
          <w:rStyle w:val="a4"/>
          <w:rFonts w:ascii="Lucida Sans Unicode" w:hAnsi="Lucida Sans Unicode" w:cs="Lucida Sans Unicode"/>
          <w:color w:val="1A1A1A"/>
        </w:rPr>
        <w:t>的应用来说，使用近似的</w:t>
      </w:r>
      <w:r>
        <w:rPr>
          <w:rStyle w:val="a4"/>
          <w:rFonts w:ascii="Lucida Sans Unicode" w:hAnsi="Lucida Sans Unicode" w:cs="Lucida Sans Unicode"/>
          <w:color w:val="1A1A1A"/>
        </w:rPr>
        <w:t xml:space="preserve"> LRU </w:t>
      </w:r>
      <w:r>
        <w:rPr>
          <w:rStyle w:val="a4"/>
          <w:rFonts w:ascii="Lucida Sans Unicode" w:hAnsi="Lucida Sans Unicode" w:cs="Lucida Sans Unicode"/>
          <w:color w:val="1A1A1A"/>
        </w:rPr>
        <w:t>算法，事实上是等价的。</w:t>
      </w:r>
    </w:p>
    <w:p w:rsidR="004453A6" w:rsidRDefault="004453A6" w:rsidP="004453A6">
      <w:pPr>
        <w:pStyle w:val="3"/>
        <w:shd w:val="clear" w:color="auto" w:fill="FAFAFA"/>
        <w:spacing w:before="120" w:after="120"/>
        <w:textAlignment w:val="baseline"/>
        <w:rPr>
          <w:rFonts w:ascii="微软雅黑" w:eastAsia="微软雅黑" w:hAnsi="微软雅黑"/>
          <w:color w:val="333333"/>
          <w:sz w:val="34"/>
          <w:szCs w:val="34"/>
        </w:rPr>
      </w:pPr>
      <w:r>
        <w:rPr>
          <w:rFonts w:ascii="微软雅黑" w:eastAsia="微软雅黑" w:hAnsi="微软雅黑" w:hint="eastAsia"/>
          <w:color w:val="333333"/>
          <w:sz w:val="34"/>
          <w:szCs w:val="34"/>
        </w:rPr>
        <w:t>近似LRU算法</w:t>
      </w:r>
    </w:p>
    <w:p w:rsidR="004453A6" w:rsidRDefault="004453A6" w:rsidP="004453A6">
      <w:pPr>
        <w:pStyle w:val="a3"/>
        <w:shd w:val="clear" w:color="auto" w:fill="FAFAFA"/>
        <w:spacing w:before="288" w:beforeAutospacing="0" w:after="288" w:afterAutospacing="0"/>
        <w:textAlignment w:val="baseline"/>
        <w:rPr>
          <w:rFonts w:ascii="inherit" w:eastAsia="微软雅黑" w:hAnsi="inherit" w:hint="eastAsia"/>
          <w:color w:val="817C7C"/>
          <w:sz w:val="28"/>
          <w:szCs w:val="28"/>
        </w:rPr>
      </w:pPr>
      <w:r>
        <w:rPr>
          <w:rFonts w:ascii="inherit" w:eastAsia="微软雅黑" w:hAnsi="inherit"/>
          <w:color w:val="817C7C"/>
          <w:sz w:val="28"/>
          <w:szCs w:val="28"/>
        </w:rPr>
        <w:t>可以通过</w:t>
      </w:r>
      <w:r>
        <w:rPr>
          <w:rFonts w:ascii="inherit" w:eastAsia="微软雅黑" w:hAnsi="inherit"/>
          <w:color w:val="817C7C"/>
          <w:sz w:val="28"/>
          <w:szCs w:val="28"/>
        </w:rPr>
        <w:t>maxmemory-samples</w:t>
      </w:r>
      <w:r>
        <w:rPr>
          <w:rFonts w:ascii="inherit" w:eastAsia="微软雅黑" w:hAnsi="inherit"/>
          <w:color w:val="817C7C"/>
          <w:sz w:val="28"/>
          <w:szCs w:val="28"/>
        </w:rPr>
        <w:t>参数修改采样数量：</w:t>
      </w:r>
      <w:r>
        <w:rPr>
          <w:rFonts w:ascii="inherit" w:eastAsia="微软雅黑" w:hAnsi="inherit"/>
          <w:color w:val="817C7C"/>
          <w:sz w:val="28"/>
          <w:szCs w:val="28"/>
        </w:rPr>
        <w:t xml:space="preserve"> </w:t>
      </w:r>
      <w:r>
        <w:rPr>
          <w:rFonts w:ascii="inherit" w:eastAsia="微软雅黑" w:hAnsi="inherit"/>
          <w:color w:val="817C7C"/>
          <w:sz w:val="28"/>
          <w:szCs w:val="28"/>
        </w:rPr>
        <w:t>例：</w:t>
      </w:r>
      <w:r>
        <w:rPr>
          <w:rFonts w:ascii="inherit" w:eastAsia="微软雅黑" w:hAnsi="inherit"/>
          <w:color w:val="817C7C"/>
          <w:sz w:val="28"/>
          <w:szCs w:val="28"/>
        </w:rPr>
        <w:t>maxmemory-samples 10 maxmenory-samples</w:t>
      </w:r>
      <w:r>
        <w:rPr>
          <w:rFonts w:ascii="inherit" w:eastAsia="微软雅黑" w:hAnsi="inherit"/>
          <w:color w:val="817C7C"/>
          <w:sz w:val="28"/>
          <w:szCs w:val="28"/>
        </w:rPr>
        <w:t>配置的越大，淘汰的结果越接近于严格的</w:t>
      </w:r>
      <w:r>
        <w:rPr>
          <w:rFonts w:ascii="inherit" w:eastAsia="微软雅黑" w:hAnsi="inherit"/>
          <w:color w:val="817C7C"/>
          <w:sz w:val="28"/>
          <w:szCs w:val="28"/>
        </w:rPr>
        <w:t>LRU</w:t>
      </w:r>
      <w:r>
        <w:rPr>
          <w:rFonts w:ascii="inherit" w:eastAsia="微软雅黑" w:hAnsi="inherit"/>
          <w:color w:val="817C7C"/>
          <w:sz w:val="28"/>
          <w:szCs w:val="28"/>
        </w:rPr>
        <w:t>算法</w:t>
      </w:r>
    </w:p>
    <w:p w:rsidR="004453A6" w:rsidRDefault="004453A6" w:rsidP="004453A6">
      <w:pPr>
        <w:pStyle w:val="a3"/>
        <w:shd w:val="clear" w:color="auto" w:fill="FAFAFA"/>
        <w:spacing w:before="288" w:beforeAutospacing="0" w:after="288"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Redis为了实现近似LRU算法，给每个key增加了一个额外增加了一个24bit的字段，用来存储该key最后一次被访问的时间。</w:t>
      </w:r>
    </w:p>
    <w:p w:rsidR="004453A6" w:rsidRDefault="004453A6" w:rsidP="004453A6">
      <w:pPr>
        <w:pStyle w:val="3"/>
        <w:shd w:val="clear" w:color="auto" w:fill="FAFAFA"/>
        <w:spacing w:before="120" w:after="120"/>
        <w:textAlignment w:val="baseline"/>
        <w:rPr>
          <w:rFonts w:ascii="微软雅黑" w:eastAsia="微软雅黑" w:hAnsi="微软雅黑"/>
          <w:color w:val="333333"/>
          <w:sz w:val="34"/>
          <w:szCs w:val="34"/>
        </w:rPr>
      </w:pPr>
      <w:r>
        <w:rPr>
          <w:rFonts w:ascii="微软雅黑" w:eastAsia="微软雅黑" w:hAnsi="微软雅黑" w:hint="eastAsia"/>
          <w:color w:val="333333"/>
          <w:sz w:val="34"/>
          <w:szCs w:val="34"/>
        </w:rPr>
        <w:t>Redis3.0对近似LRU的优化</w:t>
      </w:r>
    </w:p>
    <w:p w:rsidR="004453A6" w:rsidRDefault="004453A6" w:rsidP="004453A6">
      <w:pPr>
        <w:pStyle w:val="a3"/>
        <w:shd w:val="clear" w:color="auto" w:fill="FAFAFA"/>
        <w:spacing w:before="288" w:beforeAutospacing="0" w:after="288"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Redis3.0对近似LRU算法进行了一些优化。新算法会维护一个候选池（大小为16），池中的数据根据访问时间进行排序，第一次随机选取的key都会放入池中，随后每次随机选取的key只有在访问时间小于池中最小的时间才会放入池中，直到候选池被放满。当放满后，如果有新的key需要放入，则将池中最后访问时间最大（最近被访问）的移除。</w:t>
      </w:r>
    </w:p>
    <w:p w:rsidR="004453A6" w:rsidRDefault="004453A6" w:rsidP="004453A6">
      <w:pPr>
        <w:pStyle w:val="a3"/>
        <w:shd w:val="clear" w:color="auto" w:fill="FAFAFA"/>
        <w:spacing w:before="288" w:beforeAutospacing="0" w:after="288"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当需要淘汰的时候，则直接从池中选取最近访问时间最小（最久没被访问）的key淘汰掉就行。</w:t>
      </w:r>
    </w:p>
    <w:p w:rsidR="004453A6" w:rsidRDefault="004453A6" w:rsidP="00B55BC1">
      <w:pPr>
        <w:pStyle w:val="3"/>
      </w:pPr>
      <w:r>
        <w:rPr>
          <w:rFonts w:hint="eastAsia"/>
        </w:rPr>
        <w:t>LFU算法</w:t>
      </w:r>
    </w:p>
    <w:p w:rsidR="004453A6" w:rsidRDefault="004453A6" w:rsidP="004453A6">
      <w:pPr>
        <w:pStyle w:val="a3"/>
        <w:shd w:val="clear" w:color="auto" w:fill="FAFAFA"/>
        <w:spacing w:before="0" w:beforeAutospacing="0" w:after="0"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LFU算法是Redis4.0里面新加的一种淘汰策略。它的全称是</w:t>
      </w:r>
      <w:r>
        <w:rPr>
          <w:rStyle w:val="a4"/>
          <w:rFonts w:ascii="inherit" w:eastAsia="微软雅黑" w:hAnsi="inherit"/>
          <w:color w:val="817C7C"/>
          <w:sz w:val="25"/>
          <w:szCs w:val="25"/>
          <w:bdr w:val="none" w:sz="0" w:space="0" w:color="auto" w:frame="1"/>
        </w:rPr>
        <w:t>Least Frequently Used</w:t>
      </w:r>
      <w:r>
        <w:rPr>
          <w:rFonts w:ascii="微软雅黑" w:eastAsia="微软雅黑" w:hAnsi="微软雅黑" w:hint="eastAsia"/>
          <w:color w:val="817C7C"/>
          <w:sz w:val="25"/>
          <w:szCs w:val="25"/>
        </w:rPr>
        <w:t>，它的核心思想是根据key的最近被访问的频率进行淘汰，很少被访问的优先被淘汰，被访问的多的则被留下来。</w:t>
      </w:r>
    </w:p>
    <w:p w:rsidR="004453A6" w:rsidRDefault="004453A6" w:rsidP="004453A6">
      <w:pPr>
        <w:pStyle w:val="a3"/>
        <w:shd w:val="clear" w:color="auto" w:fill="FAFAFA"/>
        <w:spacing w:before="288" w:beforeAutospacing="0" w:after="288"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LFU算法能更好的表示一个key被访问的热度。假如你使用的是LRU算法，一个key很久没有被访问到，只刚刚是偶尔被访问了一次，那么它就被认为是热点数据，不会被淘汰，而有些key将来是很有可能被访问到的则被淘汰了。如果使用LFU算法则不会出现这种情况，因为使用一次并不会使一个key成为热点数据。</w:t>
      </w:r>
    </w:p>
    <w:p w:rsidR="004453A6" w:rsidRDefault="004453A6" w:rsidP="004453A6">
      <w:pPr>
        <w:pStyle w:val="a3"/>
        <w:shd w:val="clear" w:color="auto" w:fill="FAFAFA"/>
        <w:spacing w:before="288" w:beforeAutospacing="0" w:after="288" w:afterAutospacing="0"/>
        <w:textAlignment w:val="baseline"/>
        <w:rPr>
          <w:rFonts w:ascii="微软雅黑" w:eastAsia="微软雅黑" w:hAnsi="微软雅黑"/>
          <w:color w:val="817C7C"/>
          <w:sz w:val="25"/>
          <w:szCs w:val="25"/>
        </w:rPr>
      </w:pPr>
      <w:r>
        <w:rPr>
          <w:rFonts w:ascii="微软雅黑" w:eastAsia="微软雅黑" w:hAnsi="微软雅黑" w:hint="eastAsia"/>
          <w:color w:val="817C7C"/>
          <w:sz w:val="25"/>
          <w:szCs w:val="25"/>
        </w:rPr>
        <w:t>LFU一共有两种策略：</w:t>
      </w:r>
    </w:p>
    <w:p w:rsidR="004453A6" w:rsidRDefault="004453A6" w:rsidP="00FA61C5">
      <w:pPr>
        <w:widowControl/>
        <w:numPr>
          <w:ilvl w:val="0"/>
          <w:numId w:val="308"/>
        </w:numPr>
        <w:shd w:val="clear" w:color="auto" w:fill="FAFAFA"/>
        <w:spacing w:before="120" w:after="120"/>
        <w:ind w:left="0"/>
        <w:jc w:val="left"/>
        <w:textAlignment w:val="baseline"/>
        <w:rPr>
          <w:rFonts w:ascii="inherit" w:eastAsia="微软雅黑" w:hAnsi="inherit" w:hint="eastAsia"/>
          <w:color w:val="817C7C"/>
          <w:sz w:val="25"/>
          <w:szCs w:val="25"/>
        </w:rPr>
      </w:pPr>
      <w:r>
        <w:rPr>
          <w:rFonts w:ascii="inherit" w:eastAsia="微软雅黑" w:hAnsi="inherit"/>
          <w:color w:val="817C7C"/>
          <w:sz w:val="25"/>
          <w:szCs w:val="25"/>
        </w:rPr>
        <w:t>volatile-lfu</w:t>
      </w:r>
      <w:r>
        <w:rPr>
          <w:rFonts w:ascii="inherit" w:eastAsia="微软雅黑" w:hAnsi="inherit"/>
          <w:color w:val="817C7C"/>
          <w:sz w:val="25"/>
          <w:szCs w:val="25"/>
        </w:rPr>
        <w:t>：在设置了过期时间的</w:t>
      </w:r>
      <w:r>
        <w:rPr>
          <w:rFonts w:ascii="inherit" w:eastAsia="微软雅黑" w:hAnsi="inherit"/>
          <w:color w:val="817C7C"/>
          <w:sz w:val="25"/>
          <w:szCs w:val="25"/>
        </w:rPr>
        <w:t>key</w:t>
      </w:r>
      <w:r>
        <w:rPr>
          <w:rFonts w:ascii="inherit" w:eastAsia="微软雅黑" w:hAnsi="inherit"/>
          <w:color w:val="817C7C"/>
          <w:sz w:val="25"/>
          <w:szCs w:val="25"/>
        </w:rPr>
        <w:t>中使用</w:t>
      </w:r>
      <w:r>
        <w:rPr>
          <w:rFonts w:ascii="inherit" w:eastAsia="微软雅黑" w:hAnsi="inherit"/>
          <w:color w:val="817C7C"/>
          <w:sz w:val="25"/>
          <w:szCs w:val="25"/>
        </w:rPr>
        <w:t>LFU</w:t>
      </w:r>
      <w:r>
        <w:rPr>
          <w:rFonts w:ascii="inherit" w:eastAsia="微软雅黑" w:hAnsi="inherit"/>
          <w:color w:val="817C7C"/>
          <w:sz w:val="25"/>
          <w:szCs w:val="25"/>
        </w:rPr>
        <w:t>算法淘汰</w:t>
      </w:r>
      <w:r>
        <w:rPr>
          <w:rFonts w:ascii="inherit" w:eastAsia="微软雅黑" w:hAnsi="inherit"/>
          <w:color w:val="817C7C"/>
          <w:sz w:val="25"/>
          <w:szCs w:val="25"/>
        </w:rPr>
        <w:t>key</w:t>
      </w:r>
    </w:p>
    <w:p w:rsidR="004453A6" w:rsidRDefault="004453A6" w:rsidP="00FA61C5">
      <w:pPr>
        <w:widowControl/>
        <w:numPr>
          <w:ilvl w:val="0"/>
          <w:numId w:val="308"/>
        </w:numPr>
        <w:shd w:val="clear" w:color="auto" w:fill="FAFAFA"/>
        <w:spacing w:before="120" w:after="120"/>
        <w:ind w:left="0"/>
        <w:jc w:val="left"/>
        <w:textAlignment w:val="baseline"/>
        <w:rPr>
          <w:rFonts w:ascii="inherit" w:eastAsia="微软雅黑" w:hAnsi="inherit" w:hint="eastAsia"/>
          <w:color w:val="817C7C"/>
          <w:sz w:val="25"/>
          <w:szCs w:val="25"/>
        </w:rPr>
      </w:pPr>
      <w:r>
        <w:rPr>
          <w:rFonts w:ascii="inherit" w:eastAsia="微软雅黑" w:hAnsi="inherit"/>
          <w:color w:val="817C7C"/>
          <w:sz w:val="25"/>
          <w:szCs w:val="25"/>
        </w:rPr>
        <w:t>allkeys-lfu</w:t>
      </w:r>
      <w:r>
        <w:rPr>
          <w:rFonts w:ascii="inherit" w:eastAsia="微软雅黑" w:hAnsi="inherit"/>
          <w:color w:val="817C7C"/>
          <w:sz w:val="25"/>
          <w:szCs w:val="25"/>
        </w:rPr>
        <w:t>：在所有的</w:t>
      </w:r>
      <w:r>
        <w:rPr>
          <w:rFonts w:ascii="inherit" w:eastAsia="微软雅黑" w:hAnsi="inherit"/>
          <w:color w:val="817C7C"/>
          <w:sz w:val="25"/>
          <w:szCs w:val="25"/>
        </w:rPr>
        <w:t>key</w:t>
      </w:r>
      <w:r>
        <w:rPr>
          <w:rFonts w:ascii="inherit" w:eastAsia="微软雅黑" w:hAnsi="inherit"/>
          <w:color w:val="817C7C"/>
          <w:sz w:val="25"/>
          <w:szCs w:val="25"/>
        </w:rPr>
        <w:t>中使用</w:t>
      </w:r>
      <w:r>
        <w:rPr>
          <w:rFonts w:ascii="inherit" w:eastAsia="微软雅黑" w:hAnsi="inherit"/>
          <w:color w:val="817C7C"/>
          <w:sz w:val="25"/>
          <w:szCs w:val="25"/>
        </w:rPr>
        <w:t>LFU</w:t>
      </w:r>
      <w:r>
        <w:rPr>
          <w:rFonts w:ascii="inherit" w:eastAsia="微软雅黑" w:hAnsi="inherit"/>
          <w:color w:val="817C7C"/>
          <w:sz w:val="25"/>
          <w:szCs w:val="25"/>
        </w:rPr>
        <w:t>算法淘汰数据</w:t>
      </w:r>
    </w:p>
    <w:p w:rsidR="004453A6" w:rsidRDefault="004453A6" w:rsidP="004453A6">
      <w:pPr>
        <w:pStyle w:val="a3"/>
        <w:shd w:val="clear" w:color="auto" w:fill="FAFAFA"/>
        <w:spacing w:before="288" w:beforeAutospacing="0" w:after="288" w:afterAutospacing="0"/>
        <w:textAlignment w:val="baseline"/>
        <w:rPr>
          <w:rFonts w:ascii="inherit" w:eastAsia="微软雅黑" w:hAnsi="inherit" w:hint="eastAsia"/>
          <w:color w:val="817C7C"/>
          <w:sz w:val="28"/>
          <w:szCs w:val="28"/>
        </w:rPr>
      </w:pPr>
      <w:r>
        <w:rPr>
          <w:rFonts w:ascii="inherit" w:eastAsia="微软雅黑" w:hAnsi="inherit"/>
          <w:color w:val="817C7C"/>
          <w:sz w:val="28"/>
          <w:szCs w:val="28"/>
        </w:rPr>
        <w:t>设置使用这两种淘汰策略跟前面讲的一样，不过要注意的一点是这两周策略只能在</w:t>
      </w:r>
      <w:r>
        <w:rPr>
          <w:rFonts w:ascii="inherit" w:eastAsia="微软雅黑" w:hAnsi="inherit"/>
          <w:color w:val="817C7C"/>
          <w:sz w:val="28"/>
          <w:szCs w:val="28"/>
        </w:rPr>
        <w:t>Redis4.0</w:t>
      </w:r>
      <w:r>
        <w:rPr>
          <w:rFonts w:ascii="inherit" w:eastAsia="微软雅黑" w:hAnsi="inherit"/>
          <w:color w:val="817C7C"/>
          <w:sz w:val="28"/>
          <w:szCs w:val="28"/>
        </w:rPr>
        <w:t>及以上设置，如果在</w:t>
      </w:r>
      <w:r>
        <w:rPr>
          <w:rFonts w:ascii="inherit" w:eastAsia="微软雅黑" w:hAnsi="inherit"/>
          <w:color w:val="817C7C"/>
          <w:sz w:val="28"/>
          <w:szCs w:val="28"/>
        </w:rPr>
        <w:t>Redis4.0</w:t>
      </w:r>
      <w:r>
        <w:rPr>
          <w:rFonts w:ascii="inherit" w:eastAsia="微软雅黑" w:hAnsi="inherit"/>
          <w:color w:val="817C7C"/>
          <w:sz w:val="28"/>
          <w:szCs w:val="28"/>
        </w:rPr>
        <w:t>以下设置会报错</w:t>
      </w:r>
    </w:p>
    <w:p w:rsidR="00D31C72" w:rsidRPr="00D31C72" w:rsidRDefault="00D31C72" w:rsidP="00D31C72">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D31C72">
        <w:rPr>
          <w:rFonts w:ascii="Lucida Sans Unicode" w:eastAsia="宋体" w:hAnsi="Lucida Sans Unicode" w:cs="Lucida Sans Unicode"/>
          <w:b/>
          <w:bCs/>
          <w:color w:val="1A1A1A"/>
          <w:kern w:val="0"/>
          <w:sz w:val="24"/>
          <w:szCs w:val="24"/>
        </w:rPr>
        <w:t xml:space="preserve">Redis </w:t>
      </w:r>
      <w:r w:rsidRPr="00D31C72">
        <w:rPr>
          <w:rFonts w:ascii="Lucida Sans Unicode" w:eastAsia="宋体" w:hAnsi="Lucida Sans Unicode" w:cs="Lucida Sans Unicode"/>
          <w:b/>
          <w:bCs/>
          <w:color w:val="1A1A1A"/>
          <w:kern w:val="0"/>
          <w:sz w:val="24"/>
          <w:szCs w:val="24"/>
        </w:rPr>
        <w:t>回收进程如何工作的？</w:t>
      </w:r>
    </w:p>
    <w:p w:rsidR="00D31C72" w:rsidRPr="00D31C72" w:rsidRDefault="00D31C72" w:rsidP="00D31C72">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D31C72">
        <w:rPr>
          <w:rFonts w:ascii="Lucida Sans Unicode" w:eastAsia="宋体" w:hAnsi="Lucida Sans Unicode" w:cs="Lucida Sans Unicode"/>
          <w:color w:val="1A1A1A"/>
          <w:kern w:val="0"/>
          <w:sz w:val="24"/>
          <w:szCs w:val="24"/>
        </w:rPr>
        <w:t>理解回收进程如何工作是非常重要的：</w:t>
      </w:r>
    </w:p>
    <w:p w:rsidR="00D31C72" w:rsidRPr="00D31C72" w:rsidRDefault="00D31C72" w:rsidP="00FA61C5">
      <w:pPr>
        <w:widowControl/>
        <w:numPr>
          <w:ilvl w:val="0"/>
          <w:numId w:val="309"/>
        </w:numPr>
        <w:shd w:val="clear" w:color="auto" w:fill="FFFFFF"/>
        <w:ind w:left="0"/>
        <w:jc w:val="left"/>
        <w:rPr>
          <w:rFonts w:ascii="Lucida Sans Unicode" w:eastAsia="宋体" w:hAnsi="Lucida Sans Unicode" w:cs="Lucida Sans Unicode"/>
          <w:color w:val="1A1A1A"/>
          <w:kern w:val="0"/>
          <w:szCs w:val="21"/>
        </w:rPr>
      </w:pPr>
      <w:r w:rsidRPr="00D31C72">
        <w:rPr>
          <w:rFonts w:ascii="Lucida Sans Unicode" w:eastAsia="宋体" w:hAnsi="Lucida Sans Unicode" w:cs="Lucida Sans Unicode"/>
          <w:color w:val="1A1A1A"/>
          <w:kern w:val="0"/>
          <w:szCs w:val="21"/>
        </w:rPr>
        <w:t>一个客户端运行了新的写命令，添加了新的数据。</w:t>
      </w:r>
    </w:p>
    <w:p w:rsidR="00D31C72" w:rsidRPr="00D31C72" w:rsidRDefault="00D31C72" w:rsidP="00FA61C5">
      <w:pPr>
        <w:widowControl/>
        <w:numPr>
          <w:ilvl w:val="0"/>
          <w:numId w:val="309"/>
        </w:numPr>
        <w:shd w:val="clear" w:color="auto" w:fill="FFFFFF"/>
        <w:ind w:left="0"/>
        <w:jc w:val="left"/>
        <w:rPr>
          <w:rFonts w:ascii="Lucida Sans Unicode" w:eastAsia="宋体" w:hAnsi="Lucida Sans Unicode" w:cs="Lucida Sans Unicode"/>
          <w:color w:val="1A1A1A"/>
          <w:kern w:val="0"/>
          <w:szCs w:val="21"/>
        </w:rPr>
      </w:pPr>
      <w:r w:rsidRPr="00D31C72">
        <w:rPr>
          <w:rFonts w:ascii="Lucida Sans Unicode" w:eastAsia="宋体" w:hAnsi="Lucida Sans Unicode" w:cs="Lucida Sans Unicode"/>
          <w:color w:val="1A1A1A"/>
          <w:kern w:val="0"/>
          <w:szCs w:val="21"/>
        </w:rPr>
        <w:t xml:space="preserve">Redis </w:t>
      </w:r>
      <w:r w:rsidRPr="00D31C72">
        <w:rPr>
          <w:rFonts w:ascii="Lucida Sans Unicode" w:eastAsia="宋体" w:hAnsi="Lucida Sans Unicode" w:cs="Lucida Sans Unicode"/>
          <w:color w:val="1A1A1A"/>
          <w:kern w:val="0"/>
          <w:szCs w:val="21"/>
        </w:rPr>
        <w:t>检查内存使用情况，如果大于</w:t>
      </w:r>
      <w:r w:rsidRPr="00D31C72">
        <w:rPr>
          <w:rFonts w:ascii="Lucida Sans Unicode" w:eastAsia="宋体" w:hAnsi="Lucida Sans Unicode" w:cs="Lucida Sans Unicode"/>
          <w:color w:val="1A1A1A"/>
          <w:kern w:val="0"/>
          <w:szCs w:val="21"/>
        </w:rPr>
        <w:t xml:space="preserve"> maxmemory </w:t>
      </w:r>
      <w:r w:rsidRPr="00D31C72">
        <w:rPr>
          <w:rFonts w:ascii="Lucida Sans Unicode" w:eastAsia="宋体" w:hAnsi="Lucida Sans Unicode" w:cs="Lucida Sans Unicode"/>
          <w:color w:val="1A1A1A"/>
          <w:kern w:val="0"/>
          <w:szCs w:val="21"/>
        </w:rPr>
        <w:t>的限制</w:t>
      </w:r>
      <w:r w:rsidRPr="00D31C72">
        <w:rPr>
          <w:rFonts w:ascii="Lucida Sans Unicode" w:eastAsia="宋体" w:hAnsi="Lucida Sans Unicode" w:cs="Lucida Sans Unicode"/>
          <w:color w:val="1A1A1A"/>
          <w:kern w:val="0"/>
          <w:szCs w:val="21"/>
        </w:rPr>
        <w:t xml:space="preserve">, </w:t>
      </w:r>
      <w:r w:rsidRPr="00D31C72">
        <w:rPr>
          <w:rFonts w:ascii="Lucida Sans Unicode" w:eastAsia="宋体" w:hAnsi="Lucida Sans Unicode" w:cs="Lucida Sans Unicode"/>
          <w:color w:val="1A1A1A"/>
          <w:kern w:val="0"/>
          <w:szCs w:val="21"/>
        </w:rPr>
        <w:t>则根据设定好的策略进行回收。</w:t>
      </w:r>
    </w:p>
    <w:p w:rsidR="00D31C72" w:rsidRPr="00D31C72" w:rsidRDefault="00D31C72" w:rsidP="00FA61C5">
      <w:pPr>
        <w:widowControl/>
        <w:numPr>
          <w:ilvl w:val="0"/>
          <w:numId w:val="309"/>
        </w:numPr>
        <w:shd w:val="clear" w:color="auto" w:fill="FFFFFF"/>
        <w:ind w:left="0"/>
        <w:jc w:val="left"/>
        <w:rPr>
          <w:rFonts w:ascii="Lucida Sans Unicode" w:eastAsia="宋体" w:hAnsi="Lucida Sans Unicode" w:cs="Lucida Sans Unicode"/>
          <w:color w:val="1A1A1A"/>
          <w:kern w:val="0"/>
          <w:szCs w:val="21"/>
        </w:rPr>
      </w:pPr>
      <w:r w:rsidRPr="00D31C72">
        <w:rPr>
          <w:rFonts w:ascii="Lucida Sans Unicode" w:eastAsia="宋体" w:hAnsi="Lucida Sans Unicode" w:cs="Lucida Sans Unicode"/>
          <w:color w:val="1A1A1A"/>
          <w:kern w:val="0"/>
          <w:szCs w:val="21"/>
        </w:rPr>
        <w:t xml:space="preserve">Redis </w:t>
      </w:r>
      <w:r w:rsidRPr="00D31C72">
        <w:rPr>
          <w:rFonts w:ascii="Lucida Sans Unicode" w:eastAsia="宋体" w:hAnsi="Lucida Sans Unicode" w:cs="Lucida Sans Unicode"/>
          <w:color w:val="1A1A1A"/>
          <w:kern w:val="0"/>
          <w:szCs w:val="21"/>
        </w:rPr>
        <w:t>执行新命令。</w:t>
      </w:r>
    </w:p>
    <w:p w:rsidR="00B55BC1" w:rsidRPr="00B55BC1" w:rsidRDefault="00B55BC1" w:rsidP="00B55BC1">
      <w:pPr>
        <w:pStyle w:val="2"/>
      </w:pPr>
      <w:r>
        <w:rPr>
          <w:rFonts w:hint="eastAsia"/>
        </w:rPr>
        <w:t>9</w:t>
      </w:r>
      <w:r>
        <w:t>.如果有大量的 key 需要设置同一时间过期，一般需要注意什么？</w:t>
      </w:r>
    </w:p>
    <w:p w:rsidR="00B55BC1" w:rsidRDefault="00B55BC1" w:rsidP="00B55BC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如果大量的</w:t>
      </w:r>
      <w:r>
        <w:rPr>
          <w:rFonts w:ascii="Lucida Sans Unicode" w:hAnsi="Lucida Sans Unicode" w:cs="Lucida Sans Unicode"/>
          <w:color w:val="1A1A1A"/>
        </w:rPr>
        <w:t xml:space="preserve"> key </w:t>
      </w:r>
      <w:r>
        <w:rPr>
          <w:rFonts w:ascii="Lucida Sans Unicode" w:hAnsi="Lucida Sans Unicode" w:cs="Lucida Sans Unicode"/>
          <w:color w:val="1A1A1A"/>
        </w:rPr>
        <w:t>过期时间设置的过于集中，到过期的那个时间点，</w:t>
      </w:r>
      <w:r>
        <w:rPr>
          <w:rFonts w:ascii="Lucida Sans Unicode" w:hAnsi="Lucida Sans Unicode" w:cs="Lucida Sans Unicode"/>
          <w:color w:val="1A1A1A"/>
        </w:rPr>
        <w:t>Redis</w:t>
      </w:r>
      <w:r>
        <w:rPr>
          <w:rFonts w:ascii="Lucida Sans Unicode" w:hAnsi="Lucida Sans Unicode" w:cs="Lucida Sans Unicode"/>
          <w:color w:val="1A1A1A"/>
        </w:rPr>
        <w:t>可能会出现短暂的卡顿现象。</w:t>
      </w:r>
    </w:p>
    <w:p w:rsidR="00B55BC1" w:rsidRPr="000368FE" w:rsidRDefault="00B55BC1" w:rsidP="000368F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一般需要在时间上加一个随机值，使得过期时间分散一些。</w:t>
      </w:r>
    </w:p>
    <w:p w:rsidR="00B55BC1" w:rsidRDefault="00B55BC1" w:rsidP="00B55BC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上次基友也碰到这个问题，请教了下，他的方案是调大</w:t>
      </w:r>
      <w:r>
        <w:rPr>
          <w:rFonts w:ascii="Lucida Sans Unicode" w:hAnsi="Lucida Sans Unicode" w:cs="Lucida Sans Unicode"/>
          <w:color w:val="1A1A1A"/>
        </w:rPr>
        <w:t xml:space="preserve"> hz </w:t>
      </w:r>
      <w:r>
        <w:rPr>
          <w:rFonts w:ascii="Lucida Sans Unicode" w:hAnsi="Lucida Sans Unicode" w:cs="Lucida Sans Unicode"/>
          <w:color w:val="1A1A1A"/>
        </w:rPr>
        <w:t>参数，每次过期的</w:t>
      </w:r>
      <w:r>
        <w:rPr>
          <w:rFonts w:ascii="Lucida Sans Unicode" w:hAnsi="Lucida Sans Unicode" w:cs="Lucida Sans Unicode"/>
          <w:color w:val="1A1A1A"/>
        </w:rPr>
        <w:t xml:space="preserve"> key </w:t>
      </w:r>
      <w:r>
        <w:rPr>
          <w:rFonts w:ascii="Lucida Sans Unicode" w:hAnsi="Lucida Sans Unicode" w:cs="Lucida Sans Unicode"/>
          <w:color w:val="1A1A1A"/>
        </w:rPr>
        <w:t>更多，从而最终达到避免一次过期过多。</w:t>
      </w:r>
    </w:p>
    <w:p w:rsidR="00B55BC1" w:rsidRDefault="00B55BC1" w:rsidP="00B55BC1">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这个定期的频率，由配置文件中的</w:t>
      </w:r>
      <w:r>
        <w:rPr>
          <w:rFonts w:ascii="Lucida Sans Unicode" w:hAnsi="Lucida Sans Unicode" w:cs="Lucida Sans Unicode"/>
          <w:color w:val="1A1A1A"/>
        </w:rPr>
        <w:t xml:space="preserve"> hz </w:t>
      </w:r>
      <w:r>
        <w:rPr>
          <w:rFonts w:ascii="Lucida Sans Unicode" w:hAnsi="Lucida Sans Unicode" w:cs="Lucida Sans Unicode"/>
          <w:color w:val="1A1A1A"/>
        </w:rPr>
        <w:t>参数决定，代表了一秒钟内，后台任务期望被调用的次数。</w:t>
      </w:r>
      <w:r>
        <w:rPr>
          <w:rFonts w:ascii="Lucida Sans Unicode" w:hAnsi="Lucida Sans Unicode" w:cs="Lucida Sans Unicode"/>
          <w:color w:val="1A1A1A"/>
        </w:rPr>
        <w:t xml:space="preserve">Redis 3.0.0 </w:t>
      </w:r>
      <w:r>
        <w:rPr>
          <w:rFonts w:ascii="Lucida Sans Unicode" w:hAnsi="Lucida Sans Unicode" w:cs="Lucida Sans Unicode"/>
          <w:color w:val="1A1A1A"/>
        </w:rPr>
        <w:t>中的默认值是</w:t>
      </w:r>
      <w:r>
        <w:rPr>
          <w:rFonts w:ascii="Lucida Sans Unicode" w:hAnsi="Lucida Sans Unicode" w:cs="Lucida Sans Unicode"/>
          <w:color w:val="1A1A1A"/>
        </w:rPr>
        <w:t xml:space="preserve"> 10 </w:t>
      </w:r>
      <w:r>
        <w:rPr>
          <w:rFonts w:ascii="Lucida Sans Unicode" w:hAnsi="Lucida Sans Unicode" w:cs="Lucida Sans Unicode"/>
          <w:color w:val="1A1A1A"/>
        </w:rPr>
        <w:t>，代表每秒钟调用</w:t>
      </w:r>
      <w:r>
        <w:rPr>
          <w:rFonts w:ascii="Lucida Sans Unicode" w:hAnsi="Lucida Sans Unicode" w:cs="Lucida Sans Unicode"/>
          <w:color w:val="1A1A1A"/>
        </w:rPr>
        <w:t xml:space="preserve"> 10 </w:t>
      </w:r>
      <w:r>
        <w:rPr>
          <w:rFonts w:ascii="Lucida Sans Unicode" w:hAnsi="Lucida Sans Unicode" w:cs="Lucida Sans Unicode"/>
          <w:color w:val="1A1A1A"/>
        </w:rPr>
        <w:t>次后台任务。</w:t>
      </w:r>
    </w:p>
    <w:p w:rsidR="00B55BC1" w:rsidRDefault="00B55BC1" w:rsidP="00B55BC1">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 xml:space="preserve">hz </w:t>
      </w:r>
      <w:r>
        <w:rPr>
          <w:rFonts w:ascii="Lucida Sans Unicode" w:hAnsi="Lucida Sans Unicode" w:cs="Lucida Sans Unicode"/>
          <w:color w:val="1A1A1A"/>
        </w:rPr>
        <w:t>调大将会提高</w:t>
      </w:r>
      <w:r>
        <w:rPr>
          <w:rFonts w:ascii="Lucida Sans Unicode" w:hAnsi="Lucida Sans Unicode" w:cs="Lucida Sans Unicode"/>
          <w:color w:val="1A1A1A"/>
        </w:rPr>
        <w:t xml:space="preserve"> Redis </w:t>
      </w:r>
      <w:r>
        <w:rPr>
          <w:rFonts w:ascii="Lucida Sans Unicode" w:hAnsi="Lucida Sans Unicode" w:cs="Lucida Sans Unicode"/>
          <w:color w:val="1A1A1A"/>
        </w:rPr>
        <w:t>主动淘汰的频率，如果你的</w:t>
      </w:r>
      <w:r>
        <w:rPr>
          <w:rFonts w:ascii="Lucida Sans Unicode" w:hAnsi="Lucida Sans Unicode" w:cs="Lucida Sans Unicode"/>
          <w:color w:val="1A1A1A"/>
        </w:rPr>
        <w:t xml:space="preserve"> Redis </w:t>
      </w:r>
      <w:r>
        <w:rPr>
          <w:rFonts w:ascii="Lucida Sans Unicode" w:hAnsi="Lucida Sans Unicode" w:cs="Lucida Sans Unicode"/>
          <w:color w:val="1A1A1A"/>
        </w:rPr>
        <w:t>存储中包含很多冷数据占用内存过大的话，可以考虑将这个值调大，但</w:t>
      </w:r>
      <w:r>
        <w:rPr>
          <w:rFonts w:ascii="Lucida Sans Unicode" w:hAnsi="Lucida Sans Unicode" w:cs="Lucida Sans Unicode"/>
          <w:color w:val="1A1A1A"/>
        </w:rPr>
        <w:t xml:space="preserve"> Redis </w:t>
      </w:r>
      <w:r>
        <w:rPr>
          <w:rFonts w:ascii="Lucida Sans Unicode" w:hAnsi="Lucida Sans Unicode" w:cs="Lucida Sans Unicode"/>
          <w:color w:val="1A1A1A"/>
        </w:rPr>
        <w:t>作者建议这个值不要超过</w:t>
      </w:r>
      <w:r>
        <w:rPr>
          <w:rFonts w:ascii="Lucida Sans Unicode" w:hAnsi="Lucida Sans Unicode" w:cs="Lucida Sans Unicode"/>
          <w:color w:val="1A1A1A"/>
        </w:rPr>
        <w:t xml:space="preserve"> 100 </w:t>
      </w:r>
      <w:r>
        <w:rPr>
          <w:rFonts w:ascii="Lucida Sans Unicode" w:hAnsi="Lucida Sans Unicode" w:cs="Lucida Sans Unicode"/>
          <w:color w:val="1A1A1A"/>
        </w:rPr>
        <w:t>。我们实际线上将这个值调大到</w:t>
      </w:r>
      <w:r>
        <w:rPr>
          <w:rFonts w:ascii="Lucida Sans Unicode" w:hAnsi="Lucida Sans Unicode" w:cs="Lucida Sans Unicode"/>
          <w:color w:val="1A1A1A"/>
        </w:rPr>
        <w:t xml:space="preserve"> 100 </w:t>
      </w:r>
      <w:r>
        <w:rPr>
          <w:rFonts w:ascii="Lucida Sans Unicode" w:hAnsi="Lucida Sans Unicode" w:cs="Lucida Sans Unicode"/>
          <w:color w:val="1A1A1A"/>
        </w:rPr>
        <w:t>，观察到</w:t>
      </w:r>
      <w:r>
        <w:rPr>
          <w:rFonts w:ascii="Lucida Sans Unicode" w:hAnsi="Lucida Sans Unicode" w:cs="Lucida Sans Unicode"/>
          <w:color w:val="1A1A1A"/>
        </w:rPr>
        <w:t xml:space="preserve"> CPU </w:t>
      </w:r>
      <w:r>
        <w:rPr>
          <w:rFonts w:ascii="Lucida Sans Unicode" w:hAnsi="Lucida Sans Unicode" w:cs="Lucida Sans Unicode"/>
          <w:color w:val="1A1A1A"/>
        </w:rPr>
        <w:t>会增加</w:t>
      </w:r>
      <w:r>
        <w:rPr>
          <w:rFonts w:ascii="Lucida Sans Unicode" w:hAnsi="Lucida Sans Unicode" w:cs="Lucida Sans Unicode"/>
          <w:color w:val="1A1A1A"/>
        </w:rPr>
        <w:t xml:space="preserve"> 2% </w:t>
      </w:r>
      <w:r>
        <w:rPr>
          <w:rFonts w:ascii="Lucida Sans Unicode" w:hAnsi="Lucida Sans Unicode" w:cs="Lucida Sans Unicode"/>
          <w:color w:val="1A1A1A"/>
        </w:rPr>
        <w:t>左右，但对冷数据的内存释放速度确实有明显的提高（通过观察</w:t>
      </w:r>
      <w:r>
        <w:rPr>
          <w:rFonts w:ascii="Lucida Sans Unicode" w:hAnsi="Lucida Sans Unicode" w:cs="Lucida Sans Unicode"/>
          <w:color w:val="1A1A1A"/>
        </w:rPr>
        <w:t xml:space="preserve"> keyspace </w:t>
      </w:r>
      <w:r>
        <w:rPr>
          <w:rFonts w:ascii="Lucida Sans Unicode" w:hAnsi="Lucida Sans Unicode" w:cs="Lucida Sans Unicode"/>
          <w:color w:val="1A1A1A"/>
        </w:rPr>
        <w:t>个数和</w:t>
      </w:r>
      <w:r>
        <w:rPr>
          <w:rFonts w:ascii="Lucida Sans Unicode" w:hAnsi="Lucida Sans Unicode" w:cs="Lucida Sans Unicode"/>
          <w:color w:val="1A1A1A"/>
        </w:rPr>
        <w:t xml:space="preserve"> used_memory </w:t>
      </w:r>
      <w:r>
        <w:rPr>
          <w:rFonts w:ascii="Lucida Sans Unicode" w:hAnsi="Lucida Sans Unicode" w:cs="Lucida Sans Unicode"/>
          <w:color w:val="1A1A1A"/>
        </w:rPr>
        <w:t>大小）。</w:t>
      </w:r>
    </w:p>
    <w:p w:rsidR="004453A6" w:rsidRPr="00B55BC1" w:rsidRDefault="004453A6" w:rsidP="00DD1C7B">
      <w:pPr>
        <w:pStyle w:val="a3"/>
        <w:spacing w:before="150" w:beforeAutospacing="0" w:after="0" w:afterAutospacing="0"/>
        <w:rPr>
          <w:rFonts w:ascii="Arial" w:hAnsi="Arial" w:cs="Arial"/>
          <w:color w:val="333333"/>
          <w:sz w:val="21"/>
          <w:szCs w:val="21"/>
        </w:rPr>
      </w:pPr>
    </w:p>
    <w:p w:rsidR="00DD1C7B" w:rsidRDefault="004B60D3" w:rsidP="00DD1C7B">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10</w:t>
      </w:r>
      <w:r w:rsidR="00DD1C7B">
        <w:rPr>
          <w:rFonts w:ascii="Arial" w:hAnsi="Arial" w:cs="Arial"/>
          <w:b w:val="0"/>
          <w:bCs w:val="0"/>
          <w:color w:val="333333"/>
          <w:sz w:val="30"/>
          <w:szCs w:val="30"/>
        </w:rPr>
        <w:t>.redis</w:t>
      </w:r>
      <w:r w:rsidR="00DD1C7B">
        <w:rPr>
          <w:rFonts w:ascii="Arial" w:hAnsi="Arial" w:cs="Arial"/>
          <w:b w:val="0"/>
          <w:bCs w:val="0"/>
          <w:color w:val="333333"/>
          <w:sz w:val="30"/>
          <w:szCs w:val="30"/>
        </w:rPr>
        <w:t>的并发竞争问题如何解决？</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首先</w:t>
      </w:r>
      <w:r>
        <w:rPr>
          <w:rFonts w:ascii="Arial" w:hAnsi="Arial" w:cs="Arial"/>
          <w:color w:val="333333"/>
          <w:sz w:val="21"/>
          <w:szCs w:val="21"/>
        </w:rPr>
        <w:t>redis</w:t>
      </w:r>
      <w:r>
        <w:rPr>
          <w:rFonts w:ascii="Arial" w:hAnsi="Arial" w:cs="Arial"/>
          <w:color w:val="333333"/>
          <w:sz w:val="21"/>
          <w:szCs w:val="21"/>
        </w:rPr>
        <w:t>为单进程单线程模式，采用队列模式将并发访问变为串行访问。</w:t>
      </w:r>
      <w:r>
        <w:rPr>
          <w:rFonts w:ascii="Arial" w:hAnsi="Arial" w:cs="Arial"/>
          <w:color w:val="333333"/>
          <w:sz w:val="21"/>
          <w:szCs w:val="21"/>
        </w:rPr>
        <w:t>redis</w:t>
      </w:r>
      <w:r>
        <w:rPr>
          <w:rFonts w:ascii="Arial" w:hAnsi="Arial" w:cs="Arial"/>
          <w:color w:val="333333"/>
          <w:sz w:val="21"/>
          <w:szCs w:val="21"/>
        </w:rPr>
        <w:t>本身时没有锁的概念的，</w:t>
      </w:r>
      <w:r>
        <w:rPr>
          <w:rFonts w:ascii="Arial" w:hAnsi="Arial" w:cs="Arial"/>
          <w:color w:val="333333"/>
          <w:sz w:val="21"/>
          <w:szCs w:val="21"/>
        </w:rPr>
        <w:t>redis</w:t>
      </w:r>
      <w:r>
        <w:rPr>
          <w:rFonts w:ascii="Arial" w:hAnsi="Arial" w:cs="Arial"/>
          <w:color w:val="333333"/>
          <w:sz w:val="21"/>
          <w:szCs w:val="21"/>
        </w:rPr>
        <w:t>对多个客户端连接并不存在竞争，但是在</w:t>
      </w:r>
      <w:r>
        <w:rPr>
          <w:rFonts w:ascii="Arial" w:hAnsi="Arial" w:cs="Arial"/>
          <w:color w:val="333333"/>
          <w:sz w:val="21"/>
          <w:szCs w:val="21"/>
        </w:rPr>
        <w:t>Jedis</w:t>
      </w:r>
      <w:r>
        <w:rPr>
          <w:rFonts w:ascii="Arial" w:hAnsi="Arial" w:cs="Arial"/>
          <w:color w:val="333333"/>
          <w:sz w:val="21"/>
          <w:szCs w:val="21"/>
        </w:rPr>
        <w:t>客户端对</w:t>
      </w:r>
      <w:r>
        <w:rPr>
          <w:rFonts w:ascii="Arial" w:hAnsi="Arial" w:cs="Arial"/>
          <w:color w:val="333333"/>
          <w:sz w:val="21"/>
          <w:szCs w:val="21"/>
        </w:rPr>
        <w:t>redis</w:t>
      </w:r>
      <w:r>
        <w:rPr>
          <w:rFonts w:ascii="Arial" w:hAnsi="Arial" w:cs="Arial"/>
          <w:color w:val="333333"/>
          <w:sz w:val="21"/>
          <w:szCs w:val="21"/>
        </w:rPr>
        <w:t>进行并发访问时会产生一系列问题，这些问题时由于客户端连接混乱造成的。有两种方案解决。</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在客户端，对连接进行池化，同时对客户端读写</w:t>
      </w:r>
      <w:r>
        <w:rPr>
          <w:rFonts w:ascii="Arial" w:hAnsi="Arial" w:cs="Arial"/>
          <w:color w:val="333333"/>
          <w:sz w:val="21"/>
          <w:szCs w:val="21"/>
        </w:rPr>
        <w:t>redis</w:t>
      </w:r>
      <w:r>
        <w:rPr>
          <w:rFonts w:ascii="Arial" w:hAnsi="Arial" w:cs="Arial"/>
          <w:color w:val="333333"/>
          <w:sz w:val="21"/>
          <w:szCs w:val="21"/>
        </w:rPr>
        <w:t>操作采用内部锁</w:t>
      </w:r>
      <w:r>
        <w:rPr>
          <w:rFonts w:ascii="Arial" w:hAnsi="Arial" w:cs="Arial"/>
          <w:color w:val="333333"/>
          <w:sz w:val="21"/>
          <w:szCs w:val="21"/>
        </w:rPr>
        <w:t>synchronized</w:t>
      </w:r>
      <w:r>
        <w:rPr>
          <w:rFonts w:ascii="Arial" w:hAnsi="Arial" w:cs="Arial"/>
          <w:color w:val="333333"/>
          <w:sz w:val="21"/>
          <w:szCs w:val="21"/>
        </w:rPr>
        <w:t>。</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在服务器角度，利用</w:t>
      </w:r>
      <w:r>
        <w:rPr>
          <w:rFonts w:ascii="Arial" w:hAnsi="Arial" w:cs="Arial"/>
          <w:color w:val="333333"/>
          <w:sz w:val="21"/>
          <w:szCs w:val="21"/>
        </w:rPr>
        <w:t>setnx</w:t>
      </w:r>
      <w:r w:rsidR="00BA3687">
        <w:rPr>
          <w:rFonts w:ascii="Arial" w:hAnsi="Arial" w:cs="Arial" w:hint="eastAsia"/>
          <w:color w:val="333333"/>
          <w:sz w:val="21"/>
          <w:szCs w:val="21"/>
        </w:rPr>
        <w:t>实现</w:t>
      </w:r>
      <w:r w:rsidR="00BA3687">
        <w:rPr>
          <w:rFonts w:ascii="Arial" w:hAnsi="Arial" w:cs="Arial"/>
          <w:color w:val="333333"/>
          <w:sz w:val="21"/>
          <w:szCs w:val="21"/>
        </w:rPr>
        <w:t>分布式</w:t>
      </w:r>
      <w:r>
        <w:rPr>
          <w:rFonts w:ascii="Arial" w:hAnsi="Arial" w:cs="Arial"/>
          <w:color w:val="333333"/>
          <w:sz w:val="21"/>
          <w:szCs w:val="21"/>
        </w:rPr>
        <w:t>锁</w:t>
      </w:r>
      <w:r w:rsidR="00BA3687">
        <w:rPr>
          <w:rFonts w:ascii="Arial" w:hAnsi="Arial" w:cs="Arial" w:hint="eastAsia"/>
          <w:color w:val="333333"/>
          <w:sz w:val="21"/>
          <w:szCs w:val="21"/>
        </w:rPr>
        <w:t>,</w:t>
      </w:r>
      <w:r w:rsidR="00BA3687" w:rsidRPr="00BA3687">
        <w:rPr>
          <w:rFonts w:hint="eastAsia"/>
        </w:rPr>
        <w:t xml:space="preserve"> </w:t>
      </w:r>
      <w:r w:rsidR="00BA3687" w:rsidRPr="00BA3687">
        <w:rPr>
          <w:rFonts w:ascii="Arial" w:hAnsi="Arial" w:cs="Arial" w:hint="eastAsia"/>
          <w:color w:val="333333"/>
          <w:sz w:val="21"/>
          <w:szCs w:val="21"/>
        </w:rPr>
        <w:t>不要忘记加过期时间，以防止忘记释放。当然</w:t>
      </w:r>
      <w:r w:rsidR="00BA3687" w:rsidRPr="00BA3687">
        <w:rPr>
          <w:rFonts w:ascii="Arial" w:hAnsi="Arial" w:cs="Arial"/>
          <w:color w:val="333333"/>
          <w:sz w:val="21"/>
          <w:szCs w:val="21"/>
        </w:rPr>
        <w:t>set</w:t>
      </w:r>
      <w:r w:rsidR="00BA3687" w:rsidRPr="00BA3687">
        <w:rPr>
          <w:rFonts w:ascii="Arial" w:hAnsi="Arial" w:cs="Arial"/>
          <w:color w:val="333333"/>
          <w:sz w:val="21"/>
          <w:szCs w:val="21"/>
        </w:rPr>
        <w:t>指令可以直接设置</w:t>
      </w:r>
      <w:r w:rsidR="00BA3687" w:rsidRPr="00BA3687">
        <w:rPr>
          <w:rFonts w:ascii="Arial" w:hAnsi="Arial" w:cs="Arial"/>
          <w:color w:val="333333"/>
          <w:sz w:val="21"/>
          <w:szCs w:val="21"/>
        </w:rPr>
        <w:t>nx</w:t>
      </w:r>
      <w:r w:rsidR="00BA3687" w:rsidRPr="00BA3687">
        <w:rPr>
          <w:rFonts w:ascii="Arial" w:hAnsi="Arial" w:cs="Arial"/>
          <w:color w:val="333333"/>
          <w:sz w:val="21"/>
          <w:szCs w:val="21"/>
        </w:rPr>
        <w:t>和</w:t>
      </w:r>
      <w:r w:rsidR="00BA3687" w:rsidRPr="00BA3687">
        <w:rPr>
          <w:rFonts w:ascii="Arial" w:hAnsi="Arial" w:cs="Arial"/>
          <w:color w:val="333333"/>
          <w:sz w:val="21"/>
          <w:szCs w:val="21"/>
        </w:rPr>
        <w:t>ex</w:t>
      </w:r>
      <w:r w:rsidR="00BA3687" w:rsidRPr="00BA3687">
        <w:rPr>
          <w:rFonts w:ascii="Arial" w:hAnsi="Arial" w:cs="Arial"/>
          <w:color w:val="333333"/>
          <w:sz w:val="21"/>
          <w:szCs w:val="21"/>
        </w:rPr>
        <w:t>，这里</w:t>
      </w:r>
      <w:r w:rsidR="00BA3687" w:rsidRPr="00BA3687">
        <w:rPr>
          <w:rFonts w:ascii="Arial" w:hAnsi="Arial" w:cs="Arial"/>
          <w:color w:val="333333"/>
          <w:sz w:val="21"/>
          <w:szCs w:val="21"/>
        </w:rPr>
        <w:t>value</w:t>
      </w:r>
      <w:r w:rsidR="00BA3687" w:rsidRPr="00BA3687">
        <w:rPr>
          <w:rFonts w:ascii="Arial" w:hAnsi="Arial" w:cs="Arial"/>
          <w:color w:val="333333"/>
          <w:sz w:val="21"/>
          <w:szCs w:val="21"/>
        </w:rPr>
        <w:t>值最好是随机生成，这样删除的时候可以直接定位正确的。</w:t>
      </w:r>
      <w:r>
        <w:rPr>
          <w:rFonts w:ascii="Arial" w:hAnsi="Arial" w:cs="Arial"/>
          <w:color w:val="333333"/>
          <w:sz w:val="21"/>
          <w:szCs w:val="21"/>
        </w:rPr>
        <w:t>。</w:t>
      </w:r>
    </w:p>
    <w:p w:rsidR="008361CC" w:rsidRDefault="004B60D3" w:rsidP="008361CC">
      <w:pPr>
        <w:pStyle w:val="2"/>
      </w:pPr>
      <w:r>
        <w:rPr>
          <w:rFonts w:ascii="Arial" w:hAnsi="Arial" w:cs="Arial"/>
          <w:b w:val="0"/>
          <w:bCs w:val="0"/>
          <w:color w:val="333333"/>
          <w:sz w:val="30"/>
          <w:szCs w:val="30"/>
        </w:rPr>
        <w:t>11</w:t>
      </w:r>
      <w:r w:rsidR="00DD1C7B">
        <w:rPr>
          <w:rFonts w:ascii="Arial" w:hAnsi="Arial" w:cs="Arial"/>
          <w:b w:val="0"/>
          <w:bCs w:val="0"/>
          <w:color w:val="333333"/>
          <w:sz w:val="30"/>
          <w:szCs w:val="30"/>
        </w:rPr>
        <w:t>.</w:t>
      </w:r>
      <w:r w:rsidR="008361CC">
        <w:t>为什么 Redis 单线程模型也能效率这么高？</w:t>
      </w:r>
    </w:p>
    <w:p w:rsidR="008361CC" w:rsidRDefault="008361CC" w:rsidP="00FA61C5">
      <w:pPr>
        <w:pStyle w:val="a3"/>
        <w:numPr>
          <w:ilvl w:val="0"/>
          <w:numId w:val="298"/>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1</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 xml:space="preserve">C </w:t>
      </w:r>
      <w:r>
        <w:rPr>
          <w:rFonts w:ascii="Lucida Sans Unicode" w:hAnsi="Lucida Sans Unicode" w:cs="Lucida Sans Unicode"/>
          <w:color w:val="1A1A1A"/>
          <w:sz w:val="21"/>
          <w:szCs w:val="21"/>
        </w:rPr>
        <w:t>语言实现。</w:t>
      </w:r>
    </w:p>
    <w:p w:rsidR="008361CC" w:rsidRDefault="008361CC" w:rsidP="008361CC">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我们都知道，</w:t>
      </w:r>
      <w:r>
        <w:rPr>
          <w:rFonts w:ascii="Lucida Sans Unicode" w:hAnsi="Lucida Sans Unicode" w:cs="Lucida Sans Unicode"/>
          <w:color w:val="1A1A1A"/>
          <w:sz w:val="21"/>
          <w:szCs w:val="21"/>
        </w:rPr>
        <w:t xml:space="preserve">C </w:t>
      </w:r>
      <w:r>
        <w:rPr>
          <w:rFonts w:ascii="Lucida Sans Unicode" w:hAnsi="Lucida Sans Unicode" w:cs="Lucida Sans Unicode"/>
          <w:color w:val="1A1A1A"/>
          <w:sz w:val="21"/>
          <w:szCs w:val="21"/>
        </w:rPr>
        <w:t>语言的执行速度非常快。</w:t>
      </w:r>
    </w:p>
    <w:p w:rsidR="008361CC" w:rsidRDefault="008361CC" w:rsidP="00FA61C5">
      <w:pPr>
        <w:pStyle w:val="a3"/>
        <w:numPr>
          <w:ilvl w:val="0"/>
          <w:numId w:val="298"/>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2</w:t>
      </w:r>
      <w:r>
        <w:rPr>
          <w:rFonts w:ascii="Lucida Sans Unicode" w:hAnsi="Lucida Sans Unicode" w:cs="Lucida Sans Unicode"/>
          <w:color w:val="1A1A1A"/>
          <w:sz w:val="21"/>
          <w:szCs w:val="21"/>
        </w:rPr>
        <w:t>、纯内存操作。</w:t>
      </w:r>
    </w:p>
    <w:p w:rsidR="008361CC" w:rsidRDefault="008361CC" w:rsidP="008361CC">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Redis </w:t>
      </w:r>
      <w:r>
        <w:rPr>
          <w:rFonts w:ascii="Lucida Sans Unicode" w:hAnsi="Lucida Sans Unicode" w:cs="Lucida Sans Unicode"/>
          <w:color w:val="1A1A1A"/>
          <w:sz w:val="21"/>
          <w:szCs w:val="21"/>
        </w:rPr>
        <w:t>为了达到最快的读写速度，将数据都读到内存中，并通过异步的方式将数据写入磁盘。所以</w:t>
      </w:r>
      <w:r>
        <w:rPr>
          <w:rFonts w:ascii="Lucida Sans Unicode" w:hAnsi="Lucida Sans Unicode" w:cs="Lucida Sans Unicode"/>
          <w:color w:val="1A1A1A"/>
          <w:sz w:val="21"/>
          <w:szCs w:val="21"/>
        </w:rPr>
        <w:t xml:space="preserve"> Redis </w:t>
      </w:r>
      <w:r>
        <w:rPr>
          <w:rFonts w:ascii="Lucida Sans Unicode" w:hAnsi="Lucida Sans Unicode" w:cs="Lucida Sans Unicode"/>
          <w:color w:val="1A1A1A"/>
          <w:sz w:val="21"/>
          <w:szCs w:val="21"/>
        </w:rPr>
        <w:t>具有快速和数据持久化的特征。</w:t>
      </w:r>
    </w:p>
    <w:p w:rsidR="008361CC" w:rsidRDefault="008361CC" w:rsidP="008361CC">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如果不将数据放在内存中，磁盘</w:t>
      </w:r>
      <w:r>
        <w:rPr>
          <w:rFonts w:ascii="Lucida Sans Unicode" w:hAnsi="Lucida Sans Unicode" w:cs="Lucida Sans Unicode"/>
          <w:color w:val="1A1A1A"/>
          <w:sz w:val="21"/>
          <w:szCs w:val="21"/>
        </w:rPr>
        <w:t xml:space="preserve"> I/O </w:t>
      </w:r>
      <w:r>
        <w:rPr>
          <w:rFonts w:ascii="Lucida Sans Unicode" w:hAnsi="Lucida Sans Unicode" w:cs="Lucida Sans Unicode"/>
          <w:color w:val="1A1A1A"/>
          <w:sz w:val="21"/>
          <w:szCs w:val="21"/>
        </w:rPr>
        <w:t>速度为严重影响</w:t>
      </w:r>
      <w:r>
        <w:rPr>
          <w:rFonts w:ascii="Lucida Sans Unicode" w:hAnsi="Lucida Sans Unicode" w:cs="Lucida Sans Unicode"/>
          <w:color w:val="1A1A1A"/>
          <w:sz w:val="21"/>
          <w:szCs w:val="21"/>
        </w:rPr>
        <w:t xml:space="preserve"> Redis </w:t>
      </w:r>
      <w:r>
        <w:rPr>
          <w:rFonts w:ascii="Lucida Sans Unicode" w:hAnsi="Lucida Sans Unicode" w:cs="Lucida Sans Unicode"/>
          <w:color w:val="1A1A1A"/>
          <w:sz w:val="21"/>
          <w:szCs w:val="21"/>
        </w:rPr>
        <w:t>的性能。</w:t>
      </w:r>
    </w:p>
    <w:p w:rsidR="008361CC" w:rsidRDefault="008361CC" w:rsidP="00FA61C5">
      <w:pPr>
        <w:pStyle w:val="a3"/>
        <w:numPr>
          <w:ilvl w:val="0"/>
          <w:numId w:val="298"/>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3</w:t>
      </w:r>
      <w:r>
        <w:rPr>
          <w:rFonts w:ascii="Lucida Sans Unicode" w:hAnsi="Lucida Sans Unicode" w:cs="Lucida Sans Unicode"/>
          <w:color w:val="1A1A1A"/>
          <w:sz w:val="21"/>
          <w:szCs w:val="21"/>
        </w:rPr>
        <w:t>、基于非阻塞的</w:t>
      </w:r>
      <w:r>
        <w:rPr>
          <w:rFonts w:ascii="Lucida Sans Unicode" w:hAnsi="Lucida Sans Unicode" w:cs="Lucida Sans Unicode"/>
          <w:color w:val="1A1A1A"/>
          <w:sz w:val="21"/>
          <w:szCs w:val="21"/>
        </w:rPr>
        <w:t xml:space="preserve"> IO </w:t>
      </w:r>
      <w:r>
        <w:rPr>
          <w:rFonts w:ascii="Lucida Sans Unicode" w:hAnsi="Lucida Sans Unicode" w:cs="Lucida Sans Unicode"/>
          <w:color w:val="1A1A1A"/>
          <w:sz w:val="21"/>
          <w:szCs w:val="21"/>
        </w:rPr>
        <w:t>多路复用机制。</w:t>
      </w:r>
    </w:p>
    <w:p w:rsidR="008361CC" w:rsidRDefault="008361CC" w:rsidP="00FA61C5">
      <w:pPr>
        <w:pStyle w:val="a3"/>
        <w:numPr>
          <w:ilvl w:val="0"/>
          <w:numId w:val="298"/>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4</w:t>
      </w:r>
      <w:r>
        <w:rPr>
          <w:rFonts w:ascii="Lucida Sans Unicode" w:hAnsi="Lucida Sans Unicode" w:cs="Lucida Sans Unicode"/>
          <w:color w:val="1A1A1A"/>
          <w:sz w:val="21"/>
          <w:szCs w:val="21"/>
        </w:rPr>
        <w:t>、单线程，避免了多线程的频繁上下文切换问题。</w:t>
      </w:r>
    </w:p>
    <w:p w:rsidR="008361CC" w:rsidRDefault="008361CC" w:rsidP="008361CC">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Redis </w:t>
      </w:r>
      <w:r>
        <w:rPr>
          <w:rFonts w:ascii="Lucida Sans Unicode" w:hAnsi="Lucida Sans Unicode" w:cs="Lucida Sans Unicode"/>
          <w:color w:val="1A1A1A"/>
          <w:sz w:val="21"/>
          <w:szCs w:val="21"/>
        </w:rPr>
        <w:t>利用队列技术，将并发访问变为串行访问，消除了传统数据库串行控制的开销。</w:t>
      </w:r>
    </w:p>
    <w:p w:rsidR="008361CC" w:rsidRDefault="008361CC" w:rsidP="008361CC">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实际上，</w:t>
      </w:r>
      <w:r>
        <w:rPr>
          <w:rFonts w:ascii="Lucida Sans Unicode" w:hAnsi="Lucida Sans Unicode" w:cs="Lucida Sans Unicode"/>
          <w:color w:val="1A1A1A"/>
          <w:sz w:val="21"/>
          <w:szCs w:val="21"/>
        </w:rPr>
        <w:t xml:space="preserve">Redis 4.0 </w:t>
      </w:r>
      <w:r>
        <w:rPr>
          <w:rFonts w:ascii="Lucida Sans Unicode" w:hAnsi="Lucida Sans Unicode" w:cs="Lucida Sans Unicode"/>
          <w:color w:val="1A1A1A"/>
          <w:sz w:val="21"/>
          <w:szCs w:val="21"/>
        </w:rPr>
        <w:t>开始，也开始有了一些异步线程，用于处理一些耗时操作。例如说，异步线程，实现</w:t>
      </w:r>
      <w:hyperlink r:id="rId245" w:tgtFrame="_blank" w:history="1">
        <w:r>
          <w:rPr>
            <w:rStyle w:val="a5"/>
            <w:rFonts w:ascii="Lucida Sans Unicode" w:hAnsi="Lucida Sans Unicode" w:cs="Lucida Sans Unicode"/>
            <w:color w:val="0088CC"/>
            <w:sz w:val="21"/>
            <w:szCs w:val="21"/>
          </w:rPr>
          <w:t>惰性删除</w:t>
        </w:r>
      </w:hyperlink>
      <w:r>
        <w:rPr>
          <w:rFonts w:ascii="Lucida Sans Unicode" w:hAnsi="Lucida Sans Unicode" w:cs="Lucida Sans Unicode"/>
          <w:color w:val="1A1A1A"/>
          <w:sz w:val="21"/>
          <w:szCs w:val="21"/>
        </w:rPr>
        <w:t>（解决大</w:t>
      </w:r>
      <w:r>
        <w:rPr>
          <w:rFonts w:ascii="Lucida Sans Unicode" w:hAnsi="Lucida Sans Unicode" w:cs="Lucida Sans Unicode"/>
          <w:color w:val="1A1A1A"/>
          <w:sz w:val="21"/>
          <w:szCs w:val="21"/>
        </w:rPr>
        <w:t xml:space="preserve"> KEY </w:t>
      </w:r>
      <w:r>
        <w:rPr>
          <w:rFonts w:ascii="Lucida Sans Unicode" w:hAnsi="Lucida Sans Unicode" w:cs="Lucida Sans Unicode"/>
          <w:color w:val="1A1A1A"/>
          <w:sz w:val="21"/>
          <w:szCs w:val="21"/>
        </w:rPr>
        <w:t>删除，阻塞主线程）和异步</w:t>
      </w:r>
      <w:r>
        <w:rPr>
          <w:rFonts w:ascii="Lucida Sans Unicode" w:hAnsi="Lucida Sans Unicode" w:cs="Lucida Sans Unicode"/>
          <w:color w:val="1A1A1A"/>
          <w:sz w:val="21"/>
          <w:szCs w:val="21"/>
        </w:rPr>
        <w:t xml:space="preserve"> AOF </w:t>
      </w:r>
      <w:r>
        <w:rPr>
          <w:rFonts w:ascii="Lucida Sans Unicode" w:hAnsi="Lucida Sans Unicode" w:cs="Lucida Sans Unicode"/>
          <w:color w:val="1A1A1A"/>
          <w:sz w:val="21"/>
          <w:szCs w:val="21"/>
        </w:rPr>
        <w:t>（解决磁盘</w:t>
      </w:r>
      <w:r>
        <w:rPr>
          <w:rFonts w:ascii="Lucida Sans Unicode" w:hAnsi="Lucida Sans Unicode" w:cs="Lucida Sans Unicode"/>
          <w:color w:val="1A1A1A"/>
          <w:sz w:val="21"/>
          <w:szCs w:val="21"/>
        </w:rPr>
        <w:t xml:space="preserve"> IO </w:t>
      </w:r>
      <w:r>
        <w:rPr>
          <w:rFonts w:ascii="Lucida Sans Unicode" w:hAnsi="Lucida Sans Unicode" w:cs="Lucida Sans Unicode"/>
          <w:color w:val="1A1A1A"/>
          <w:sz w:val="21"/>
          <w:szCs w:val="21"/>
        </w:rPr>
        <w:t>紧张时，</w:t>
      </w:r>
      <w:r>
        <w:rPr>
          <w:rFonts w:ascii="Lucida Sans Unicode" w:hAnsi="Lucida Sans Unicode" w:cs="Lucida Sans Unicode"/>
          <w:color w:val="1A1A1A"/>
          <w:sz w:val="21"/>
          <w:szCs w:val="21"/>
        </w:rPr>
        <w:t xml:space="preserve">fsync </w:t>
      </w:r>
      <w:r>
        <w:rPr>
          <w:rFonts w:ascii="Lucida Sans Unicode" w:hAnsi="Lucida Sans Unicode" w:cs="Lucida Sans Unicode"/>
          <w:color w:val="1A1A1A"/>
          <w:sz w:val="21"/>
          <w:szCs w:val="21"/>
        </w:rPr>
        <w:t>执行一次很慢）等等。</w:t>
      </w:r>
    </w:p>
    <w:p w:rsidR="008361CC" w:rsidRDefault="008361CC" w:rsidP="00FA61C5">
      <w:pPr>
        <w:pStyle w:val="a3"/>
        <w:numPr>
          <w:ilvl w:val="0"/>
          <w:numId w:val="298"/>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5</w:t>
      </w:r>
      <w:r>
        <w:rPr>
          <w:rFonts w:ascii="Lucida Sans Unicode" w:hAnsi="Lucida Sans Unicode" w:cs="Lucida Sans Unicode"/>
          <w:color w:val="1A1A1A"/>
          <w:sz w:val="21"/>
          <w:szCs w:val="21"/>
        </w:rPr>
        <w:t>、丰富的数据结构。</w:t>
      </w:r>
    </w:p>
    <w:p w:rsidR="008361CC" w:rsidRDefault="008361CC" w:rsidP="008361CC">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Redis </w:t>
      </w:r>
      <w:r>
        <w:rPr>
          <w:rFonts w:ascii="Lucida Sans Unicode" w:hAnsi="Lucida Sans Unicode" w:cs="Lucida Sans Unicode"/>
          <w:color w:val="1A1A1A"/>
          <w:sz w:val="21"/>
          <w:szCs w:val="21"/>
        </w:rPr>
        <w:t>全程使用</w:t>
      </w:r>
      <w:r>
        <w:rPr>
          <w:rFonts w:ascii="Lucida Sans Unicode" w:hAnsi="Lucida Sans Unicode" w:cs="Lucida Sans Unicode"/>
          <w:color w:val="1A1A1A"/>
          <w:sz w:val="21"/>
          <w:szCs w:val="21"/>
        </w:rPr>
        <w:t xml:space="preserve"> hash </w:t>
      </w:r>
      <w:r>
        <w:rPr>
          <w:rFonts w:ascii="Lucida Sans Unicode" w:hAnsi="Lucida Sans Unicode" w:cs="Lucida Sans Unicode"/>
          <w:color w:val="1A1A1A"/>
          <w:sz w:val="21"/>
          <w:szCs w:val="21"/>
        </w:rPr>
        <w:t>结构，读取速度快，还有一些特殊的数据结构，对数据存储进行了优化。例如，压缩表，对短数据进行压缩存储；再再如，跳表，使用有序的数据结构加快读取的速度。</w:t>
      </w:r>
    </w:p>
    <w:p w:rsidR="008361CC" w:rsidRPr="008361CC" w:rsidRDefault="008361CC" w:rsidP="008361CC">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也因为</w:t>
      </w:r>
      <w:r>
        <w:rPr>
          <w:rFonts w:ascii="Lucida Sans Unicode" w:hAnsi="Lucida Sans Unicode" w:cs="Lucida Sans Unicode"/>
          <w:color w:val="1A1A1A"/>
          <w:sz w:val="21"/>
          <w:szCs w:val="21"/>
        </w:rPr>
        <w:t xml:space="preserve"> Redis </w:t>
      </w:r>
      <w:r>
        <w:rPr>
          <w:rFonts w:ascii="Lucida Sans Unicode" w:hAnsi="Lucida Sans Unicode" w:cs="Lucida Sans Unicode"/>
          <w:color w:val="1A1A1A"/>
          <w:sz w:val="21"/>
          <w:szCs w:val="21"/>
        </w:rPr>
        <w:t>是单线程的，所以可以实现丰富的数据结构，无需考虑并发的问题</w:t>
      </w:r>
    </w:p>
    <w:p w:rsidR="008361CC" w:rsidRDefault="004B60D3" w:rsidP="008361CC">
      <w:pPr>
        <w:pStyle w:val="2"/>
      </w:pPr>
      <w:r>
        <w:t>12</w:t>
      </w:r>
      <w:r w:rsidR="008361CC">
        <w:t>.Redis 是单线程的，如何提高多核 CPU 的利用率？</w:t>
      </w:r>
    </w:p>
    <w:p w:rsidR="008361CC" w:rsidRPr="008361CC" w:rsidRDefault="008361CC" w:rsidP="008361C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可以在同一个服务器部署多个</w:t>
      </w:r>
      <w:r>
        <w:rPr>
          <w:rFonts w:ascii="Lucida Sans Unicode" w:hAnsi="Lucida Sans Unicode" w:cs="Lucida Sans Unicode"/>
          <w:color w:val="1A1A1A"/>
        </w:rPr>
        <w:t xml:space="preserve"> Redis </w:t>
      </w:r>
      <w:r>
        <w:rPr>
          <w:rFonts w:ascii="Lucida Sans Unicode" w:hAnsi="Lucida Sans Unicode" w:cs="Lucida Sans Unicode"/>
          <w:color w:val="1A1A1A"/>
        </w:rPr>
        <w:t>的实例，并把他们当作不同的服务器来使用，在某些时候，无论如何一个服务器是不够的，</w:t>
      </w:r>
      <w:r>
        <w:rPr>
          <w:rFonts w:ascii="Lucida Sans Unicode" w:hAnsi="Lucida Sans Unicode" w:cs="Lucida Sans Unicode"/>
          <w:color w:val="1A1A1A"/>
        </w:rPr>
        <w:t xml:space="preserve"> </w:t>
      </w:r>
      <w:r>
        <w:rPr>
          <w:rFonts w:ascii="Lucida Sans Unicode" w:hAnsi="Lucida Sans Unicode" w:cs="Lucida Sans Unicode"/>
          <w:color w:val="1A1A1A"/>
        </w:rPr>
        <w:t>所以，如果你想使用多个</w:t>
      </w:r>
      <w:r>
        <w:rPr>
          <w:rFonts w:ascii="Lucida Sans Unicode" w:hAnsi="Lucida Sans Unicode" w:cs="Lucida Sans Unicode"/>
          <w:color w:val="1A1A1A"/>
        </w:rPr>
        <w:t xml:space="preserve"> CPU </w:t>
      </w:r>
      <w:r>
        <w:rPr>
          <w:rFonts w:ascii="Lucida Sans Unicode" w:hAnsi="Lucida Sans Unicode" w:cs="Lucida Sans Unicode"/>
          <w:color w:val="1A1A1A"/>
        </w:rPr>
        <w:t>，你可以考虑一下分区。</w:t>
      </w:r>
    </w:p>
    <w:p w:rsidR="00DD1C7B" w:rsidRDefault="008361CC" w:rsidP="00DD1C7B">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1</w:t>
      </w:r>
      <w:r w:rsidR="004B60D3">
        <w:rPr>
          <w:rFonts w:ascii="Arial" w:hAnsi="Arial" w:cs="Arial"/>
          <w:b w:val="0"/>
          <w:bCs w:val="0"/>
          <w:color w:val="333333"/>
          <w:sz w:val="30"/>
          <w:szCs w:val="30"/>
        </w:rPr>
        <w:t>3</w:t>
      </w:r>
      <w:r w:rsidR="00DD1C7B">
        <w:rPr>
          <w:rFonts w:ascii="Arial" w:hAnsi="Arial" w:cs="Arial"/>
          <w:b w:val="0"/>
          <w:bCs w:val="0"/>
          <w:color w:val="333333"/>
          <w:sz w:val="30"/>
          <w:szCs w:val="30"/>
        </w:rPr>
        <w:t>.redis</w:t>
      </w:r>
      <w:r w:rsidR="00DD1C7B">
        <w:rPr>
          <w:rFonts w:ascii="Arial" w:hAnsi="Arial" w:cs="Arial"/>
          <w:b w:val="0"/>
          <w:bCs w:val="0"/>
          <w:color w:val="333333"/>
          <w:sz w:val="30"/>
          <w:szCs w:val="30"/>
        </w:rPr>
        <w:t>过期键的删除策略？</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定时删除：在设置键的过期时间的同时，创建一个</w:t>
      </w:r>
      <w:r>
        <w:rPr>
          <w:rFonts w:ascii="Arial" w:hAnsi="Arial" w:cs="Arial"/>
          <w:color w:val="333333"/>
          <w:sz w:val="21"/>
          <w:szCs w:val="21"/>
        </w:rPr>
        <w:t>timer</w:t>
      </w:r>
      <w:r>
        <w:rPr>
          <w:rFonts w:ascii="Arial" w:hAnsi="Arial" w:cs="Arial"/>
          <w:color w:val="333333"/>
          <w:sz w:val="21"/>
          <w:szCs w:val="21"/>
        </w:rPr>
        <w:t>，让定时器在键的过期时间到达时，立即执行对键的删除操作。（主动删除）</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对内存友好，但是对</w:t>
      </w:r>
      <w:r>
        <w:rPr>
          <w:rFonts w:ascii="Arial" w:hAnsi="Arial" w:cs="Arial"/>
          <w:color w:val="333333"/>
          <w:sz w:val="21"/>
          <w:szCs w:val="21"/>
        </w:rPr>
        <w:t>cpu</w:t>
      </w:r>
      <w:r>
        <w:rPr>
          <w:rFonts w:ascii="Arial" w:hAnsi="Arial" w:cs="Arial"/>
          <w:color w:val="333333"/>
          <w:sz w:val="21"/>
          <w:szCs w:val="21"/>
        </w:rPr>
        <w:t>时间不友好，有较多过期键的而情况下，删除过期键会占用相当一部分</w:t>
      </w:r>
      <w:r>
        <w:rPr>
          <w:rFonts w:ascii="Arial" w:hAnsi="Arial" w:cs="Arial"/>
          <w:color w:val="333333"/>
          <w:sz w:val="21"/>
          <w:szCs w:val="21"/>
        </w:rPr>
        <w:t>cpu</w:t>
      </w:r>
      <w:r>
        <w:rPr>
          <w:rFonts w:ascii="Arial" w:hAnsi="Arial" w:cs="Arial"/>
          <w:color w:val="333333"/>
          <w:sz w:val="21"/>
          <w:szCs w:val="21"/>
        </w:rPr>
        <w:t>时间。</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惰性删除：放任过期键不管，但是每次从键空间中获取键时，都检查取到的键是否过去，如果过期就删除，如果没过期就返回该键。（被动删除）</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对</w:t>
      </w:r>
      <w:r>
        <w:rPr>
          <w:rFonts w:ascii="Arial" w:hAnsi="Arial" w:cs="Arial"/>
          <w:color w:val="333333"/>
          <w:sz w:val="21"/>
          <w:szCs w:val="21"/>
        </w:rPr>
        <w:t>cpu</w:t>
      </w:r>
      <w:r>
        <w:rPr>
          <w:rFonts w:ascii="Arial" w:hAnsi="Arial" w:cs="Arial"/>
          <w:color w:val="333333"/>
          <w:sz w:val="21"/>
          <w:szCs w:val="21"/>
        </w:rPr>
        <w:t>时间友好，程序只会在取出键的时候才会对键进行过期检查，这不会在删除其他无关过期键上花费任何</w:t>
      </w:r>
      <w:r>
        <w:rPr>
          <w:rFonts w:ascii="Arial" w:hAnsi="Arial" w:cs="Arial"/>
          <w:color w:val="333333"/>
          <w:sz w:val="21"/>
          <w:szCs w:val="21"/>
        </w:rPr>
        <w:t>cpu</w:t>
      </w:r>
      <w:r>
        <w:rPr>
          <w:rFonts w:ascii="Arial" w:hAnsi="Arial" w:cs="Arial"/>
          <w:color w:val="333333"/>
          <w:sz w:val="21"/>
          <w:szCs w:val="21"/>
        </w:rPr>
        <w:t>时间，但是如果一个键已经过期，而这个键又保留在数据库中，那么只要这个过期键不被删除，他所占用的内存就不会释放，对内存不友好。</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3.</w:t>
      </w:r>
      <w:r>
        <w:rPr>
          <w:rFonts w:ascii="Arial" w:hAnsi="Arial" w:cs="Arial"/>
          <w:color w:val="333333"/>
          <w:sz w:val="21"/>
          <w:szCs w:val="21"/>
        </w:rPr>
        <w:t>定期删除：每隔一段时间就对数据库进行一次检查，删除里面的过期键。（主动删除）</w:t>
      </w:r>
    </w:p>
    <w:p w:rsidR="00DD1C7B" w:rsidRDefault="00DD1C7B" w:rsidP="00DD1C7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采用对内存和</w:t>
      </w:r>
      <w:r>
        <w:rPr>
          <w:rFonts w:ascii="Arial" w:hAnsi="Arial" w:cs="Arial"/>
          <w:color w:val="333333"/>
          <w:sz w:val="21"/>
          <w:szCs w:val="21"/>
        </w:rPr>
        <w:t>cpu</w:t>
      </w:r>
      <w:r>
        <w:rPr>
          <w:rFonts w:ascii="Arial" w:hAnsi="Arial" w:cs="Arial"/>
          <w:color w:val="333333"/>
          <w:sz w:val="21"/>
          <w:szCs w:val="21"/>
        </w:rPr>
        <w:t>时间折中的方法，每个一段时间执行一次删除过期键操作，并通过限制操作执行的时长和频率来减少对</w:t>
      </w:r>
      <w:r>
        <w:rPr>
          <w:rFonts w:ascii="Arial" w:hAnsi="Arial" w:cs="Arial"/>
          <w:color w:val="333333"/>
          <w:sz w:val="21"/>
          <w:szCs w:val="21"/>
        </w:rPr>
        <w:t>cpu</w:t>
      </w:r>
      <w:r>
        <w:rPr>
          <w:rFonts w:ascii="Arial" w:hAnsi="Arial" w:cs="Arial"/>
          <w:color w:val="333333"/>
          <w:sz w:val="21"/>
          <w:szCs w:val="21"/>
        </w:rPr>
        <w:t>时间的影响。难点在于，选择一个好的策略来设置删除操作的时长和执行频率。</w:t>
      </w:r>
    </w:p>
    <w:p w:rsidR="00BA3687" w:rsidRDefault="00BA3687" w:rsidP="00BA3687">
      <w:pPr>
        <w:pStyle w:val="3"/>
        <w:rPr>
          <w:szCs w:val="21"/>
        </w:rPr>
      </w:pPr>
      <w:r>
        <w:rPr>
          <w:lang w:bidi="ar"/>
        </w:rPr>
        <w:t>.Redis如果删除的key有超大的value会发生什么？如何处理？</w:t>
      </w:r>
    </w:p>
    <w:p w:rsidR="00BA3687" w:rsidRDefault="00BA3687" w:rsidP="00BA3687">
      <w:pPr>
        <w:widowControl/>
        <w:spacing w:line="26" w:lineRule="atLeast"/>
        <w:jc w:val="left"/>
        <w:rPr>
          <w:szCs w:val="21"/>
        </w:rPr>
      </w:pPr>
      <w:r>
        <w:rPr>
          <w:rFonts w:ascii="宋体" w:eastAsia="宋体" w:hAnsi="宋体" w:cs="宋体"/>
          <w:kern w:val="0"/>
          <w:szCs w:val="21"/>
          <w:lang w:bidi="ar"/>
        </w:rPr>
        <w:t>A：</w:t>
      </w:r>
      <w:r>
        <w:rPr>
          <w:rFonts w:ascii="宋体" w:eastAsia="宋体" w:hAnsi="宋体" w:cs="宋体"/>
          <w:color w:val="DF402A"/>
          <w:kern w:val="0"/>
          <w:szCs w:val="21"/>
          <w:lang w:bidi="ar"/>
        </w:rPr>
        <w:t>结论是什么都不会发生。当然这是Redis3.4之后才可以的，原因是引入了Lazy Free</w:t>
      </w:r>
      <w:r>
        <w:rPr>
          <w:rFonts w:ascii="宋体" w:eastAsia="宋体" w:hAnsi="宋体" w:cs="宋体"/>
          <w:kern w:val="0"/>
          <w:szCs w:val="21"/>
          <w:lang w:bidi="ar"/>
        </w:rPr>
        <w:t>。</w:t>
      </w:r>
    </w:p>
    <w:p w:rsidR="00BA3687" w:rsidRDefault="00BA3687" w:rsidP="00BA3687">
      <w:pPr>
        <w:widowControl/>
        <w:spacing w:line="26" w:lineRule="atLeast"/>
        <w:jc w:val="left"/>
        <w:rPr>
          <w:szCs w:val="21"/>
        </w:rPr>
      </w:pPr>
      <w:r>
        <w:rPr>
          <w:rFonts w:ascii="宋体" w:eastAsia="宋体" w:hAnsi="宋体" w:cs="宋体"/>
          <w:kern w:val="0"/>
          <w:szCs w:val="21"/>
          <w:lang w:bidi="ar"/>
        </w:rPr>
        <w:t>由于Redis的单线程特性，所以会阻塞IO。但是在Redis4.0增加了lazy free特性，根本上解决了big key删除的风险问题。简单说就是惰性删除，延迟释放。真正的释放redis元素的动作交给bio后台任务执行。</w:t>
      </w:r>
    </w:p>
    <w:p w:rsidR="00BA3687" w:rsidRDefault="00BA3687" w:rsidP="00BA3687">
      <w:pPr>
        <w:widowControl/>
        <w:spacing w:line="26" w:lineRule="atLeast"/>
        <w:jc w:val="left"/>
        <w:rPr>
          <w:szCs w:val="21"/>
        </w:rPr>
      </w:pPr>
      <w:r>
        <w:rPr>
          <w:rFonts w:ascii="宋体" w:eastAsia="宋体" w:hAnsi="宋体" w:cs="宋体"/>
          <w:kern w:val="0"/>
          <w:szCs w:val="21"/>
          <w:lang w:bidi="ar"/>
        </w:rPr>
        <w:t>在这之前，只能使用scan bigKey的方式去删除，每次删除多个元素。通过m次时间复杂度为O(1)的方式，遍历包含n个元素的大key。</w:t>
      </w:r>
    </w:p>
    <w:p w:rsidR="00BA3687" w:rsidRPr="00BA3687" w:rsidRDefault="00BA3687" w:rsidP="00DD1C7B">
      <w:pPr>
        <w:pStyle w:val="a3"/>
        <w:spacing w:before="150" w:beforeAutospacing="0" w:after="0" w:afterAutospacing="0"/>
        <w:rPr>
          <w:rFonts w:ascii="Arial" w:hAnsi="Arial" w:cs="Arial"/>
          <w:color w:val="333333"/>
          <w:sz w:val="21"/>
          <w:szCs w:val="21"/>
        </w:rPr>
      </w:pPr>
    </w:p>
    <w:p w:rsidR="00DD1C7B" w:rsidRDefault="004B60D3" w:rsidP="00DD1C7B">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14</w:t>
      </w:r>
      <w:r w:rsidR="00DD1C7B">
        <w:rPr>
          <w:rFonts w:ascii="Arial" w:hAnsi="Arial" w:cs="Arial"/>
          <w:b w:val="0"/>
          <w:bCs w:val="0"/>
          <w:color w:val="333333"/>
          <w:sz w:val="30"/>
          <w:szCs w:val="30"/>
        </w:rPr>
        <w:t>.</w:t>
      </w:r>
      <w:r w:rsidR="00DD1C7B">
        <w:rPr>
          <w:rFonts w:ascii="Arial" w:hAnsi="Arial" w:cs="Arial"/>
          <w:b w:val="0"/>
          <w:bCs w:val="0"/>
          <w:color w:val="333333"/>
          <w:sz w:val="30"/>
          <w:szCs w:val="30"/>
        </w:rPr>
        <w:t>什么是</w:t>
      </w:r>
      <w:r w:rsidR="00DD1C7B">
        <w:rPr>
          <w:rFonts w:ascii="Arial" w:hAnsi="Arial" w:cs="Arial"/>
          <w:b w:val="0"/>
          <w:bCs w:val="0"/>
          <w:color w:val="333333"/>
          <w:sz w:val="30"/>
          <w:szCs w:val="30"/>
        </w:rPr>
        <w:t>Redis</w:t>
      </w:r>
      <w:r w:rsidR="00DD1C7B">
        <w:rPr>
          <w:rFonts w:ascii="Arial" w:hAnsi="Arial" w:cs="Arial"/>
          <w:b w:val="0"/>
          <w:bCs w:val="0"/>
          <w:color w:val="333333"/>
          <w:sz w:val="30"/>
          <w:szCs w:val="30"/>
        </w:rPr>
        <w:t>持久化？</w:t>
      </w:r>
      <w:r w:rsidR="00DD1C7B">
        <w:rPr>
          <w:rFonts w:ascii="Arial" w:hAnsi="Arial" w:cs="Arial"/>
          <w:b w:val="0"/>
          <w:bCs w:val="0"/>
          <w:color w:val="333333"/>
          <w:sz w:val="30"/>
          <w:szCs w:val="30"/>
        </w:rPr>
        <w:t>Redis</w:t>
      </w:r>
      <w:r w:rsidR="00DD1C7B">
        <w:rPr>
          <w:rFonts w:ascii="Arial" w:hAnsi="Arial" w:cs="Arial"/>
          <w:b w:val="0"/>
          <w:bCs w:val="0"/>
          <w:color w:val="333333"/>
          <w:sz w:val="30"/>
          <w:szCs w:val="30"/>
        </w:rPr>
        <w:t>有哪几种持久化方式？优缺点是什么？</w:t>
      </w:r>
    </w:p>
    <w:p w:rsidR="008361CC" w:rsidRPr="008361CC" w:rsidRDefault="008361CC" w:rsidP="008361CC">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8361CC">
        <w:rPr>
          <w:rFonts w:ascii="Lucida Sans Unicode" w:eastAsia="宋体" w:hAnsi="Lucida Sans Unicode" w:cs="Lucida Sans Unicode"/>
          <w:color w:val="1A1A1A"/>
          <w:kern w:val="0"/>
          <w:sz w:val="24"/>
          <w:szCs w:val="24"/>
        </w:rPr>
        <w:t xml:space="preserve">Redis </w:t>
      </w:r>
      <w:r w:rsidRPr="008361CC">
        <w:rPr>
          <w:rFonts w:ascii="Lucida Sans Unicode" w:eastAsia="宋体" w:hAnsi="Lucida Sans Unicode" w:cs="Lucida Sans Unicode"/>
          <w:color w:val="1A1A1A"/>
          <w:kern w:val="0"/>
          <w:sz w:val="24"/>
          <w:szCs w:val="24"/>
        </w:rPr>
        <w:t>提供了两种方式，实现数据的持久化到硬盘。</w:t>
      </w:r>
    </w:p>
    <w:p w:rsidR="008361CC" w:rsidRPr="008361CC" w:rsidRDefault="008361CC" w:rsidP="00FA61C5">
      <w:pPr>
        <w:widowControl/>
        <w:numPr>
          <w:ilvl w:val="0"/>
          <w:numId w:val="299"/>
        </w:numPr>
        <w:shd w:val="clear" w:color="auto" w:fill="FFFFFF"/>
        <w:ind w:left="0"/>
        <w:jc w:val="left"/>
        <w:rPr>
          <w:rFonts w:ascii="Lucida Sans Unicode" w:eastAsia="宋体" w:hAnsi="Lucida Sans Unicode" w:cs="Lucida Sans Unicode"/>
          <w:color w:val="1A1A1A"/>
          <w:kern w:val="0"/>
          <w:szCs w:val="21"/>
        </w:rPr>
      </w:pPr>
      <w:r w:rsidRPr="008361CC">
        <w:rPr>
          <w:rFonts w:ascii="Lucida Sans Unicode" w:eastAsia="宋体" w:hAnsi="Lucida Sans Unicode" w:cs="Lucida Sans Unicode"/>
          <w:color w:val="1A1A1A"/>
          <w:kern w:val="0"/>
          <w:szCs w:val="21"/>
        </w:rPr>
        <w:t>1</w:t>
      </w:r>
      <w:r w:rsidRPr="008361CC">
        <w:rPr>
          <w:rFonts w:ascii="Lucida Sans Unicode" w:eastAsia="宋体" w:hAnsi="Lucida Sans Unicode" w:cs="Lucida Sans Unicode"/>
          <w:color w:val="1A1A1A"/>
          <w:kern w:val="0"/>
          <w:szCs w:val="21"/>
        </w:rPr>
        <w:t>、【全量】</w:t>
      </w:r>
      <w:r w:rsidRPr="008361CC">
        <w:rPr>
          <w:rFonts w:ascii="Lucida Sans Unicode" w:eastAsia="宋体" w:hAnsi="Lucida Sans Unicode" w:cs="Lucida Sans Unicode"/>
          <w:color w:val="1A1A1A"/>
          <w:kern w:val="0"/>
          <w:szCs w:val="21"/>
        </w:rPr>
        <w:t xml:space="preserve">RDB </w:t>
      </w:r>
      <w:r w:rsidRPr="008361CC">
        <w:rPr>
          <w:rFonts w:ascii="Lucida Sans Unicode" w:eastAsia="宋体" w:hAnsi="Lucida Sans Unicode" w:cs="Lucida Sans Unicode"/>
          <w:color w:val="1A1A1A"/>
          <w:kern w:val="0"/>
          <w:szCs w:val="21"/>
        </w:rPr>
        <w:t>持久化，是指在指定的时间间隔内将内存中的</w:t>
      </w:r>
      <w:r w:rsidRPr="008361CC">
        <w:rPr>
          <w:rFonts w:ascii="Lucida Sans Unicode" w:eastAsia="宋体" w:hAnsi="Lucida Sans Unicode" w:cs="Lucida Sans Unicode"/>
          <w:b/>
          <w:bCs/>
          <w:color w:val="1A1A1A"/>
          <w:kern w:val="0"/>
          <w:szCs w:val="21"/>
        </w:rPr>
        <w:t>数据集快照</w:t>
      </w:r>
      <w:r w:rsidRPr="008361CC">
        <w:rPr>
          <w:rFonts w:ascii="Lucida Sans Unicode" w:eastAsia="宋体" w:hAnsi="Lucida Sans Unicode" w:cs="Lucida Sans Unicode"/>
          <w:color w:val="1A1A1A"/>
          <w:kern w:val="0"/>
          <w:szCs w:val="21"/>
        </w:rPr>
        <w:t>写入磁盘。实际操作过程是，</w:t>
      </w:r>
      <w:r w:rsidRPr="008361CC">
        <w:rPr>
          <w:rFonts w:ascii="Lucida Sans Unicode" w:eastAsia="宋体" w:hAnsi="Lucida Sans Unicode" w:cs="Lucida Sans Unicode"/>
          <w:color w:val="1A1A1A"/>
          <w:kern w:val="0"/>
          <w:szCs w:val="21"/>
        </w:rPr>
        <w:t xml:space="preserve">fork </w:t>
      </w:r>
      <w:r w:rsidRPr="008361CC">
        <w:rPr>
          <w:rFonts w:ascii="Lucida Sans Unicode" w:eastAsia="宋体" w:hAnsi="Lucida Sans Unicode" w:cs="Lucida Sans Unicode"/>
          <w:color w:val="1A1A1A"/>
          <w:kern w:val="0"/>
          <w:szCs w:val="21"/>
        </w:rPr>
        <w:t>一个子进程，先将数据集写入临时文件，写入成功后，再替换之前的文件，用二进制压缩存储。</w:t>
      </w:r>
    </w:p>
    <w:p w:rsidR="008361CC" w:rsidRPr="008361CC" w:rsidRDefault="008361CC" w:rsidP="00FA61C5">
      <w:pPr>
        <w:widowControl/>
        <w:numPr>
          <w:ilvl w:val="0"/>
          <w:numId w:val="299"/>
        </w:numPr>
        <w:shd w:val="clear" w:color="auto" w:fill="FFFFFF"/>
        <w:ind w:left="0"/>
        <w:jc w:val="left"/>
        <w:rPr>
          <w:rFonts w:ascii="Lucida Sans Unicode" w:eastAsia="宋体" w:hAnsi="Lucida Sans Unicode" w:cs="Lucida Sans Unicode"/>
          <w:color w:val="1A1A1A"/>
          <w:kern w:val="0"/>
          <w:szCs w:val="21"/>
        </w:rPr>
      </w:pPr>
      <w:r w:rsidRPr="008361CC">
        <w:rPr>
          <w:rFonts w:ascii="Lucida Sans Unicode" w:eastAsia="宋体" w:hAnsi="Lucida Sans Unicode" w:cs="Lucida Sans Unicode"/>
          <w:color w:val="1A1A1A"/>
          <w:kern w:val="0"/>
          <w:szCs w:val="21"/>
        </w:rPr>
        <w:t>2</w:t>
      </w:r>
      <w:r w:rsidRPr="008361CC">
        <w:rPr>
          <w:rFonts w:ascii="Lucida Sans Unicode" w:eastAsia="宋体" w:hAnsi="Lucida Sans Unicode" w:cs="Lucida Sans Unicode"/>
          <w:color w:val="1A1A1A"/>
          <w:kern w:val="0"/>
          <w:szCs w:val="21"/>
        </w:rPr>
        <w:t>、【增量】</w:t>
      </w:r>
      <w:r w:rsidRPr="008361CC">
        <w:rPr>
          <w:rFonts w:ascii="Lucida Sans Unicode" w:eastAsia="宋体" w:hAnsi="Lucida Sans Unicode" w:cs="Lucida Sans Unicode"/>
          <w:color w:val="1A1A1A"/>
          <w:kern w:val="0"/>
          <w:szCs w:val="21"/>
        </w:rPr>
        <w:t>AOF</w:t>
      </w:r>
      <w:r w:rsidRPr="008361CC">
        <w:rPr>
          <w:rFonts w:ascii="Lucida Sans Unicode" w:eastAsia="宋体" w:hAnsi="Lucida Sans Unicode" w:cs="Lucida Sans Unicode"/>
          <w:color w:val="1A1A1A"/>
          <w:kern w:val="0"/>
          <w:szCs w:val="21"/>
        </w:rPr>
        <w:t>持久化，以日志的形式记录服务器所处理的每一个</w:t>
      </w:r>
      <w:r w:rsidRPr="008361CC">
        <w:rPr>
          <w:rFonts w:ascii="Lucida Sans Unicode" w:eastAsia="宋体" w:hAnsi="Lucida Sans Unicode" w:cs="Lucida Sans Unicode"/>
          <w:b/>
          <w:bCs/>
          <w:color w:val="1A1A1A"/>
          <w:kern w:val="0"/>
          <w:szCs w:val="21"/>
        </w:rPr>
        <w:t>写、删除操作</w:t>
      </w:r>
      <w:r w:rsidRPr="008361CC">
        <w:rPr>
          <w:rFonts w:ascii="Lucida Sans Unicode" w:eastAsia="宋体" w:hAnsi="Lucida Sans Unicode" w:cs="Lucida Sans Unicode"/>
          <w:color w:val="1A1A1A"/>
          <w:kern w:val="0"/>
          <w:szCs w:val="21"/>
        </w:rPr>
        <w:t>，查询操作不会记录，以文本的方式记录，可以打开文件看到详细的操作记录。</w:t>
      </w:r>
    </w:p>
    <w:p w:rsidR="008361CC" w:rsidRPr="008361CC" w:rsidRDefault="008361CC" w:rsidP="008361CC">
      <w:pPr>
        <w:pStyle w:val="3"/>
      </w:pPr>
      <w:r w:rsidRPr="008361CC">
        <w:t>RDB 优缺点</w:t>
      </w:r>
    </w:p>
    <w:p w:rsidR="008361CC" w:rsidRPr="008361CC" w:rsidRDefault="008361CC" w:rsidP="008361CC">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8361CC">
        <w:rPr>
          <w:rFonts w:ascii="微软雅黑" w:eastAsia="微软雅黑" w:hAnsi="微软雅黑" w:cs="微软雅黑" w:hint="eastAsia"/>
          <w:color w:val="1A1A1A"/>
          <w:kern w:val="0"/>
          <w:sz w:val="24"/>
          <w:szCs w:val="24"/>
        </w:rPr>
        <w:t>①</w:t>
      </w:r>
      <w:r w:rsidRPr="008361CC">
        <w:rPr>
          <w:rFonts w:ascii="Lucida Sans Unicode" w:eastAsia="宋体" w:hAnsi="Lucida Sans Unicode" w:cs="Lucida Sans Unicode"/>
          <w:color w:val="1A1A1A"/>
          <w:kern w:val="0"/>
          <w:sz w:val="24"/>
          <w:szCs w:val="24"/>
        </w:rPr>
        <w:t xml:space="preserve"> </w:t>
      </w:r>
      <w:r w:rsidRPr="008361CC">
        <w:rPr>
          <w:rFonts w:ascii="Lucida Sans Unicode" w:eastAsia="宋体" w:hAnsi="Lucida Sans Unicode" w:cs="Lucida Sans Unicode"/>
          <w:color w:val="1A1A1A"/>
          <w:kern w:val="0"/>
          <w:sz w:val="24"/>
          <w:szCs w:val="24"/>
        </w:rPr>
        <w:t>优点</w:t>
      </w:r>
    </w:p>
    <w:p w:rsidR="008361CC" w:rsidRPr="008361CC" w:rsidRDefault="008361CC" w:rsidP="00FA61C5">
      <w:pPr>
        <w:widowControl/>
        <w:numPr>
          <w:ilvl w:val="0"/>
          <w:numId w:val="300"/>
        </w:numPr>
        <w:shd w:val="clear" w:color="auto" w:fill="FFFFFF"/>
        <w:ind w:left="0"/>
        <w:jc w:val="left"/>
        <w:rPr>
          <w:rFonts w:ascii="Lucida Sans Unicode" w:eastAsia="宋体" w:hAnsi="Lucida Sans Unicode" w:cs="Lucida Sans Unicode"/>
          <w:color w:val="1A1A1A"/>
          <w:kern w:val="0"/>
          <w:szCs w:val="21"/>
        </w:rPr>
      </w:pPr>
      <w:r w:rsidRPr="008361CC">
        <w:rPr>
          <w:rFonts w:ascii="Lucida Sans Unicode" w:eastAsia="宋体" w:hAnsi="Lucida Sans Unicode" w:cs="Lucida Sans Unicode"/>
          <w:color w:val="1A1A1A"/>
          <w:kern w:val="0"/>
          <w:szCs w:val="21"/>
        </w:rPr>
        <w:t>灵活设置备份频率和周期。你可能打算每个小时归档一次最近</w:t>
      </w:r>
      <w:r w:rsidRPr="008361CC">
        <w:rPr>
          <w:rFonts w:ascii="Lucida Sans Unicode" w:eastAsia="宋体" w:hAnsi="Lucida Sans Unicode" w:cs="Lucida Sans Unicode"/>
          <w:color w:val="1A1A1A"/>
          <w:kern w:val="0"/>
          <w:szCs w:val="21"/>
        </w:rPr>
        <w:t xml:space="preserve"> 24 </w:t>
      </w:r>
      <w:r w:rsidRPr="008361CC">
        <w:rPr>
          <w:rFonts w:ascii="Lucida Sans Unicode" w:eastAsia="宋体" w:hAnsi="Lucida Sans Unicode" w:cs="Lucida Sans Unicode"/>
          <w:color w:val="1A1A1A"/>
          <w:kern w:val="0"/>
          <w:szCs w:val="21"/>
        </w:rPr>
        <w:t>小时的数据，同时还要每天归档一次最近</w:t>
      </w:r>
      <w:r w:rsidRPr="008361CC">
        <w:rPr>
          <w:rFonts w:ascii="Lucida Sans Unicode" w:eastAsia="宋体" w:hAnsi="Lucida Sans Unicode" w:cs="Lucida Sans Unicode"/>
          <w:color w:val="1A1A1A"/>
          <w:kern w:val="0"/>
          <w:szCs w:val="21"/>
        </w:rPr>
        <w:t xml:space="preserve"> 30 </w:t>
      </w:r>
      <w:r w:rsidRPr="008361CC">
        <w:rPr>
          <w:rFonts w:ascii="Lucida Sans Unicode" w:eastAsia="宋体" w:hAnsi="Lucida Sans Unicode" w:cs="Lucida Sans Unicode"/>
          <w:color w:val="1A1A1A"/>
          <w:kern w:val="0"/>
          <w:szCs w:val="21"/>
        </w:rPr>
        <w:t>天的数据。通过这样的备份策略，一旦系统出现灾难性故障，我们可以非常容易的进行恢复。</w:t>
      </w:r>
    </w:p>
    <w:p w:rsidR="008361CC" w:rsidRPr="008361CC" w:rsidRDefault="008361CC" w:rsidP="00FA61C5">
      <w:pPr>
        <w:widowControl/>
        <w:numPr>
          <w:ilvl w:val="0"/>
          <w:numId w:val="300"/>
        </w:numPr>
        <w:shd w:val="clear" w:color="auto" w:fill="FFFFFF"/>
        <w:ind w:left="0"/>
        <w:jc w:val="left"/>
        <w:rPr>
          <w:rFonts w:ascii="Lucida Sans Unicode" w:eastAsia="宋体" w:hAnsi="Lucida Sans Unicode" w:cs="Lucida Sans Unicode"/>
          <w:color w:val="1A1A1A"/>
          <w:kern w:val="0"/>
          <w:szCs w:val="21"/>
        </w:rPr>
      </w:pPr>
      <w:r w:rsidRPr="008361CC">
        <w:rPr>
          <w:rFonts w:ascii="Lucida Sans Unicode" w:eastAsia="宋体" w:hAnsi="Lucida Sans Unicode" w:cs="Lucida Sans Unicode"/>
          <w:color w:val="1A1A1A"/>
          <w:kern w:val="0"/>
          <w:szCs w:val="21"/>
        </w:rPr>
        <w:t>非常适合冷备份，对于灾难恢复而言，</w:t>
      </w:r>
      <w:r w:rsidRPr="008361CC">
        <w:rPr>
          <w:rFonts w:ascii="Lucida Sans Unicode" w:eastAsia="宋体" w:hAnsi="Lucida Sans Unicode" w:cs="Lucida Sans Unicode"/>
          <w:color w:val="1A1A1A"/>
          <w:kern w:val="0"/>
          <w:szCs w:val="21"/>
        </w:rPr>
        <w:t xml:space="preserve">RDB </w:t>
      </w:r>
      <w:r w:rsidRPr="008361CC">
        <w:rPr>
          <w:rFonts w:ascii="Lucida Sans Unicode" w:eastAsia="宋体" w:hAnsi="Lucida Sans Unicode" w:cs="Lucida Sans Unicode"/>
          <w:color w:val="1A1A1A"/>
          <w:kern w:val="0"/>
          <w:szCs w:val="21"/>
        </w:rPr>
        <w:t>是非常不错的选择。因为我们可以非常轻松的将一个单独的文件压缩后再转移到其它存储介质上。推荐，可以将这种完整的数据文件发送到一些远程的安全存储上去，比如说</w:t>
      </w:r>
      <w:r w:rsidRPr="008361CC">
        <w:rPr>
          <w:rFonts w:ascii="Lucida Sans Unicode" w:eastAsia="宋体" w:hAnsi="Lucida Sans Unicode" w:cs="Lucida Sans Unicode"/>
          <w:color w:val="1A1A1A"/>
          <w:kern w:val="0"/>
          <w:szCs w:val="21"/>
        </w:rPr>
        <w:t xml:space="preserve"> Amazon </w:t>
      </w:r>
      <w:r w:rsidRPr="008361CC">
        <w:rPr>
          <w:rFonts w:ascii="Lucida Sans Unicode" w:eastAsia="宋体" w:hAnsi="Lucida Sans Unicode" w:cs="Lucida Sans Unicode"/>
          <w:color w:val="1A1A1A"/>
          <w:kern w:val="0"/>
          <w:szCs w:val="21"/>
        </w:rPr>
        <w:t>的</w:t>
      </w:r>
      <w:r w:rsidRPr="008361CC">
        <w:rPr>
          <w:rFonts w:ascii="Lucida Sans Unicode" w:eastAsia="宋体" w:hAnsi="Lucida Sans Unicode" w:cs="Lucida Sans Unicode"/>
          <w:color w:val="1A1A1A"/>
          <w:kern w:val="0"/>
          <w:szCs w:val="21"/>
        </w:rPr>
        <w:t xml:space="preserve"> S3 </w:t>
      </w:r>
      <w:r w:rsidRPr="008361CC">
        <w:rPr>
          <w:rFonts w:ascii="Lucida Sans Unicode" w:eastAsia="宋体" w:hAnsi="Lucida Sans Unicode" w:cs="Lucida Sans Unicode"/>
          <w:color w:val="1A1A1A"/>
          <w:kern w:val="0"/>
          <w:szCs w:val="21"/>
        </w:rPr>
        <w:t>云服务上去，在国内可以是阿里云的</w:t>
      </w:r>
      <w:r w:rsidRPr="008361CC">
        <w:rPr>
          <w:rFonts w:ascii="Lucida Sans Unicode" w:eastAsia="宋体" w:hAnsi="Lucida Sans Unicode" w:cs="Lucida Sans Unicode"/>
          <w:color w:val="1A1A1A"/>
          <w:kern w:val="0"/>
          <w:szCs w:val="21"/>
        </w:rPr>
        <w:t xml:space="preserve"> OSS </w:t>
      </w:r>
      <w:r w:rsidRPr="008361CC">
        <w:rPr>
          <w:rFonts w:ascii="Lucida Sans Unicode" w:eastAsia="宋体" w:hAnsi="Lucida Sans Unicode" w:cs="Lucida Sans Unicode"/>
          <w:color w:val="1A1A1A"/>
          <w:kern w:val="0"/>
          <w:szCs w:val="21"/>
        </w:rPr>
        <w:t>分布式存储上。</w:t>
      </w:r>
    </w:p>
    <w:p w:rsidR="008361CC" w:rsidRPr="008361CC" w:rsidRDefault="008361CC" w:rsidP="00FA61C5">
      <w:pPr>
        <w:widowControl/>
        <w:numPr>
          <w:ilvl w:val="0"/>
          <w:numId w:val="300"/>
        </w:numPr>
        <w:shd w:val="clear" w:color="auto" w:fill="FFFFFF"/>
        <w:ind w:left="0"/>
        <w:jc w:val="left"/>
        <w:rPr>
          <w:rFonts w:ascii="Lucida Sans Unicode" w:eastAsia="宋体" w:hAnsi="Lucida Sans Unicode" w:cs="Lucida Sans Unicode"/>
          <w:color w:val="1A1A1A"/>
          <w:kern w:val="0"/>
          <w:szCs w:val="21"/>
        </w:rPr>
      </w:pPr>
      <w:r w:rsidRPr="008361CC">
        <w:rPr>
          <w:rFonts w:ascii="Lucida Sans Unicode" w:eastAsia="宋体" w:hAnsi="Lucida Sans Unicode" w:cs="Lucida Sans Unicode"/>
          <w:color w:val="1A1A1A"/>
          <w:kern w:val="0"/>
          <w:szCs w:val="21"/>
        </w:rPr>
        <w:t>性能最大化。对于</w:t>
      </w:r>
      <w:r w:rsidRPr="008361CC">
        <w:rPr>
          <w:rFonts w:ascii="Lucida Sans Unicode" w:eastAsia="宋体" w:hAnsi="Lucida Sans Unicode" w:cs="Lucida Sans Unicode"/>
          <w:color w:val="1A1A1A"/>
          <w:kern w:val="0"/>
          <w:szCs w:val="21"/>
        </w:rPr>
        <w:t xml:space="preserve"> Redis </w:t>
      </w:r>
      <w:r w:rsidRPr="008361CC">
        <w:rPr>
          <w:rFonts w:ascii="Lucida Sans Unicode" w:eastAsia="宋体" w:hAnsi="Lucida Sans Unicode" w:cs="Lucida Sans Unicode"/>
          <w:color w:val="1A1A1A"/>
          <w:kern w:val="0"/>
          <w:szCs w:val="21"/>
        </w:rPr>
        <w:t>的服务进程而言，在开始持久化时，它唯一需要做的只是</w:t>
      </w:r>
      <w:r w:rsidRPr="008361CC">
        <w:rPr>
          <w:rFonts w:ascii="Lucida Sans Unicode" w:eastAsia="宋体" w:hAnsi="Lucida Sans Unicode" w:cs="Lucida Sans Unicode"/>
          <w:color w:val="1A1A1A"/>
          <w:kern w:val="0"/>
          <w:szCs w:val="21"/>
        </w:rPr>
        <w:t xml:space="preserve"> fork </w:t>
      </w:r>
      <w:r w:rsidRPr="008361CC">
        <w:rPr>
          <w:rFonts w:ascii="Lucida Sans Unicode" w:eastAsia="宋体" w:hAnsi="Lucida Sans Unicode" w:cs="Lucida Sans Unicode"/>
          <w:color w:val="1A1A1A"/>
          <w:kern w:val="0"/>
          <w:szCs w:val="21"/>
        </w:rPr>
        <w:t>出子进程，之后再由子进程完成这些持久化的工作，这样就可以极大的避免服务进程执行</w:t>
      </w:r>
      <w:r w:rsidRPr="008361CC">
        <w:rPr>
          <w:rFonts w:ascii="Lucida Sans Unicode" w:eastAsia="宋体" w:hAnsi="Lucida Sans Unicode" w:cs="Lucida Sans Unicode"/>
          <w:color w:val="1A1A1A"/>
          <w:kern w:val="0"/>
          <w:szCs w:val="21"/>
        </w:rPr>
        <w:t xml:space="preserve"> IO </w:t>
      </w:r>
      <w:r w:rsidRPr="008361CC">
        <w:rPr>
          <w:rFonts w:ascii="Lucida Sans Unicode" w:eastAsia="宋体" w:hAnsi="Lucida Sans Unicode" w:cs="Lucida Sans Unicode"/>
          <w:color w:val="1A1A1A"/>
          <w:kern w:val="0"/>
          <w:szCs w:val="21"/>
        </w:rPr>
        <w:t>操作了。也就是说，</w:t>
      </w:r>
      <w:r w:rsidRPr="008361CC">
        <w:rPr>
          <w:rFonts w:ascii="Lucida Sans Unicode" w:eastAsia="宋体" w:hAnsi="Lucida Sans Unicode" w:cs="Lucida Sans Unicode"/>
          <w:color w:val="1A1A1A"/>
          <w:kern w:val="0"/>
          <w:szCs w:val="21"/>
        </w:rPr>
        <w:t xml:space="preserve">RDB </w:t>
      </w:r>
      <w:r w:rsidRPr="008361CC">
        <w:rPr>
          <w:rFonts w:ascii="Lucida Sans Unicode" w:eastAsia="宋体" w:hAnsi="Lucida Sans Unicode" w:cs="Lucida Sans Unicode"/>
          <w:color w:val="1A1A1A"/>
          <w:kern w:val="0"/>
          <w:szCs w:val="21"/>
        </w:rPr>
        <w:t>对</w:t>
      </w:r>
      <w:r w:rsidRPr="008361CC">
        <w:rPr>
          <w:rFonts w:ascii="Lucida Sans Unicode" w:eastAsia="宋体" w:hAnsi="Lucida Sans Unicode" w:cs="Lucida Sans Unicode"/>
          <w:color w:val="1A1A1A"/>
          <w:kern w:val="0"/>
          <w:szCs w:val="21"/>
        </w:rPr>
        <w:t xml:space="preserve"> Redis </w:t>
      </w:r>
      <w:r w:rsidRPr="008361CC">
        <w:rPr>
          <w:rFonts w:ascii="Lucida Sans Unicode" w:eastAsia="宋体" w:hAnsi="Lucida Sans Unicode" w:cs="Lucida Sans Unicode"/>
          <w:color w:val="1A1A1A"/>
          <w:kern w:val="0"/>
          <w:szCs w:val="21"/>
        </w:rPr>
        <w:t>对外提供的读写服务，影响非常小，可以让</w:t>
      </w:r>
      <w:r w:rsidRPr="008361CC">
        <w:rPr>
          <w:rFonts w:ascii="Lucida Sans Unicode" w:eastAsia="宋体" w:hAnsi="Lucida Sans Unicode" w:cs="Lucida Sans Unicode"/>
          <w:color w:val="1A1A1A"/>
          <w:kern w:val="0"/>
          <w:szCs w:val="21"/>
        </w:rPr>
        <w:t xml:space="preserve"> Redis </w:t>
      </w:r>
      <w:r w:rsidRPr="008361CC">
        <w:rPr>
          <w:rFonts w:ascii="Lucida Sans Unicode" w:eastAsia="宋体" w:hAnsi="Lucida Sans Unicode" w:cs="Lucida Sans Unicode"/>
          <w:color w:val="1A1A1A"/>
          <w:kern w:val="0"/>
          <w:szCs w:val="21"/>
        </w:rPr>
        <w:t>保持高性能。</w:t>
      </w:r>
    </w:p>
    <w:p w:rsidR="008361CC" w:rsidRPr="008361CC" w:rsidRDefault="008361CC" w:rsidP="00FA61C5">
      <w:pPr>
        <w:widowControl/>
        <w:numPr>
          <w:ilvl w:val="0"/>
          <w:numId w:val="300"/>
        </w:numPr>
        <w:shd w:val="clear" w:color="auto" w:fill="FFFFFF"/>
        <w:ind w:left="0"/>
        <w:jc w:val="left"/>
        <w:rPr>
          <w:rFonts w:ascii="Lucida Sans Unicode" w:eastAsia="宋体" w:hAnsi="Lucida Sans Unicode" w:cs="Lucida Sans Unicode"/>
          <w:color w:val="1A1A1A"/>
          <w:kern w:val="0"/>
          <w:szCs w:val="21"/>
        </w:rPr>
      </w:pPr>
      <w:r w:rsidRPr="008361CC">
        <w:rPr>
          <w:rFonts w:ascii="Lucida Sans Unicode" w:eastAsia="宋体" w:hAnsi="Lucida Sans Unicode" w:cs="Lucida Sans Unicode"/>
          <w:color w:val="1A1A1A"/>
          <w:kern w:val="0"/>
          <w:szCs w:val="21"/>
        </w:rPr>
        <w:t>恢复更快。相比于</w:t>
      </w:r>
      <w:r w:rsidRPr="008361CC">
        <w:rPr>
          <w:rFonts w:ascii="Lucida Sans Unicode" w:eastAsia="宋体" w:hAnsi="Lucida Sans Unicode" w:cs="Lucida Sans Unicode"/>
          <w:color w:val="1A1A1A"/>
          <w:kern w:val="0"/>
          <w:szCs w:val="21"/>
        </w:rPr>
        <w:t xml:space="preserve"> AOF </w:t>
      </w:r>
      <w:r w:rsidRPr="008361CC">
        <w:rPr>
          <w:rFonts w:ascii="Lucida Sans Unicode" w:eastAsia="宋体" w:hAnsi="Lucida Sans Unicode" w:cs="Lucida Sans Unicode"/>
          <w:color w:val="1A1A1A"/>
          <w:kern w:val="0"/>
          <w:szCs w:val="21"/>
        </w:rPr>
        <w:t>机制，</w:t>
      </w:r>
      <w:r w:rsidRPr="008361CC">
        <w:rPr>
          <w:rFonts w:ascii="Lucida Sans Unicode" w:eastAsia="宋体" w:hAnsi="Lucida Sans Unicode" w:cs="Lucida Sans Unicode"/>
          <w:color w:val="1A1A1A"/>
          <w:kern w:val="0"/>
          <w:szCs w:val="21"/>
        </w:rPr>
        <w:t xml:space="preserve">RDB </w:t>
      </w:r>
      <w:r w:rsidRPr="008361CC">
        <w:rPr>
          <w:rFonts w:ascii="Lucida Sans Unicode" w:eastAsia="宋体" w:hAnsi="Lucida Sans Unicode" w:cs="Lucida Sans Unicode"/>
          <w:color w:val="1A1A1A"/>
          <w:kern w:val="0"/>
          <w:szCs w:val="21"/>
        </w:rPr>
        <w:t>的恢复速度更更快，更适合恢复数据，特别是在数据集非常大的情况。</w:t>
      </w:r>
    </w:p>
    <w:p w:rsidR="008361CC" w:rsidRPr="008361CC" w:rsidRDefault="008361CC" w:rsidP="008361CC">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8361CC">
        <w:rPr>
          <w:rFonts w:ascii="微软雅黑" w:eastAsia="微软雅黑" w:hAnsi="微软雅黑" w:cs="微软雅黑" w:hint="eastAsia"/>
          <w:color w:val="1A1A1A"/>
          <w:kern w:val="0"/>
          <w:sz w:val="24"/>
          <w:szCs w:val="24"/>
        </w:rPr>
        <w:t>②</w:t>
      </w:r>
      <w:r w:rsidRPr="008361CC">
        <w:rPr>
          <w:rFonts w:ascii="Lucida Sans Unicode" w:eastAsia="宋体" w:hAnsi="Lucida Sans Unicode" w:cs="Lucida Sans Unicode"/>
          <w:color w:val="1A1A1A"/>
          <w:kern w:val="0"/>
          <w:sz w:val="24"/>
          <w:szCs w:val="24"/>
        </w:rPr>
        <w:t xml:space="preserve"> </w:t>
      </w:r>
      <w:r w:rsidRPr="008361CC">
        <w:rPr>
          <w:rFonts w:ascii="Lucida Sans Unicode" w:eastAsia="宋体" w:hAnsi="Lucida Sans Unicode" w:cs="Lucida Sans Unicode"/>
          <w:color w:val="1A1A1A"/>
          <w:kern w:val="0"/>
          <w:sz w:val="24"/>
          <w:szCs w:val="24"/>
        </w:rPr>
        <w:t>缺点</w:t>
      </w:r>
    </w:p>
    <w:p w:rsidR="008361CC" w:rsidRPr="008361CC" w:rsidRDefault="008361CC" w:rsidP="00FA61C5">
      <w:pPr>
        <w:widowControl/>
        <w:numPr>
          <w:ilvl w:val="0"/>
          <w:numId w:val="301"/>
        </w:numPr>
        <w:shd w:val="clear" w:color="auto" w:fill="FFFFFF"/>
        <w:spacing w:before="150" w:after="420"/>
        <w:ind w:left="0"/>
        <w:jc w:val="left"/>
        <w:rPr>
          <w:rFonts w:ascii="Lucida Sans Unicode" w:eastAsia="宋体" w:hAnsi="Lucida Sans Unicode" w:cs="Lucida Sans Unicode"/>
          <w:color w:val="1A1A1A"/>
          <w:kern w:val="0"/>
          <w:szCs w:val="21"/>
        </w:rPr>
      </w:pPr>
      <w:r w:rsidRPr="008361CC">
        <w:rPr>
          <w:rFonts w:ascii="Lucida Sans Unicode" w:eastAsia="宋体" w:hAnsi="Lucida Sans Unicode" w:cs="Lucida Sans Unicode"/>
          <w:color w:val="1A1A1A"/>
          <w:kern w:val="0"/>
          <w:szCs w:val="21"/>
        </w:rPr>
        <w:t>如果你想保证数据的高可用性，即最大限度的避免数据丢失，那么</w:t>
      </w:r>
      <w:r w:rsidRPr="008361CC">
        <w:rPr>
          <w:rFonts w:ascii="Lucida Sans Unicode" w:eastAsia="宋体" w:hAnsi="Lucida Sans Unicode" w:cs="Lucida Sans Unicode"/>
          <w:color w:val="1A1A1A"/>
          <w:kern w:val="0"/>
          <w:szCs w:val="21"/>
        </w:rPr>
        <w:t xml:space="preserve"> RDB </w:t>
      </w:r>
      <w:r w:rsidRPr="008361CC">
        <w:rPr>
          <w:rFonts w:ascii="Lucida Sans Unicode" w:eastAsia="宋体" w:hAnsi="Lucida Sans Unicode" w:cs="Lucida Sans Unicode"/>
          <w:color w:val="1A1A1A"/>
          <w:kern w:val="0"/>
          <w:szCs w:val="21"/>
        </w:rPr>
        <w:t>将不是一个很好的选择。因为系统一旦在定时持久化之前出现宕机现象，此前没有来得及写入磁盘的数据都将丢失。</w:t>
      </w:r>
    </w:p>
    <w:p w:rsidR="008361CC" w:rsidRPr="008361CC" w:rsidRDefault="008361CC" w:rsidP="008361CC">
      <w:pPr>
        <w:widowControl/>
        <w:shd w:val="clear" w:color="auto" w:fill="F6F6F6"/>
        <w:jc w:val="left"/>
        <w:rPr>
          <w:rFonts w:ascii="Lucida Sans Unicode" w:eastAsia="宋体" w:hAnsi="Lucida Sans Unicode" w:cs="Lucida Sans Unicode"/>
          <w:color w:val="1A1A1A"/>
          <w:kern w:val="0"/>
          <w:szCs w:val="21"/>
        </w:rPr>
      </w:pPr>
      <w:r w:rsidRPr="008361CC">
        <w:rPr>
          <w:rFonts w:ascii="Lucida Sans Unicode" w:eastAsia="宋体" w:hAnsi="Lucida Sans Unicode" w:cs="Lucida Sans Unicode"/>
          <w:color w:val="1A1A1A"/>
          <w:kern w:val="0"/>
          <w:szCs w:val="21"/>
        </w:rPr>
        <w:t>所以，</w:t>
      </w:r>
      <w:r w:rsidRPr="008361CC">
        <w:rPr>
          <w:rFonts w:ascii="Lucida Sans Unicode" w:eastAsia="宋体" w:hAnsi="Lucida Sans Unicode" w:cs="Lucida Sans Unicode"/>
          <w:color w:val="1A1A1A"/>
          <w:kern w:val="0"/>
          <w:szCs w:val="21"/>
        </w:rPr>
        <w:t xml:space="preserve">RDB </w:t>
      </w:r>
      <w:r w:rsidRPr="008361CC">
        <w:rPr>
          <w:rFonts w:ascii="Lucida Sans Unicode" w:eastAsia="宋体" w:hAnsi="Lucida Sans Unicode" w:cs="Lucida Sans Unicode"/>
          <w:color w:val="1A1A1A"/>
          <w:kern w:val="0"/>
          <w:szCs w:val="21"/>
        </w:rPr>
        <w:t>实际场景下，需要和</w:t>
      </w:r>
      <w:r w:rsidRPr="008361CC">
        <w:rPr>
          <w:rFonts w:ascii="Lucida Sans Unicode" w:eastAsia="宋体" w:hAnsi="Lucida Sans Unicode" w:cs="Lucida Sans Unicode"/>
          <w:color w:val="1A1A1A"/>
          <w:kern w:val="0"/>
          <w:szCs w:val="21"/>
        </w:rPr>
        <w:t xml:space="preserve"> AOF </w:t>
      </w:r>
      <w:r w:rsidRPr="008361CC">
        <w:rPr>
          <w:rFonts w:ascii="Lucida Sans Unicode" w:eastAsia="宋体" w:hAnsi="Lucida Sans Unicode" w:cs="Lucida Sans Unicode"/>
          <w:color w:val="1A1A1A"/>
          <w:kern w:val="0"/>
          <w:szCs w:val="21"/>
        </w:rPr>
        <w:t>一起使用。</w:t>
      </w:r>
    </w:p>
    <w:p w:rsidR="008361CC" w:rsidRPr="008361CC" w:rsidRDefault="008361CC" w:rsidP="00FA61C5">
      <w:pPr>
        <w:widowControl/>
        <w:numPr>
          <w:ilvl w:val="0"/>
          <w:numId w:val="301"/>
        </w:numPr>
        <w:shd w:val="clear" w:color="auto" w:fill="FFFFFF"/>
        <w:spacing w:before="150" w:after="420"/>
        <w:ind w:left="0"/>
        <w:jc w:val="left"/>
        <w:rPr>
          <w:rFonts w:ascii="Lucida Sans Unicode" w:eastAsia="宋体" w:hAnsi="Lucida Sans Unicode" w:cs="Lucida Sans Unicode"/>
          <w:color w:val="1A1A1A"/>
          <w:kern w:val="0"/>
          <w:szCs w:val="21"/>
        </w:rPr>
      </w:pPr>
      <w:r w:rsidRPr="008361CC">
        <w:rPr>
          <w:rFonts w:ascii="Lucida Sans Unicode" w:eastAsia="宋体" w:hAnsi="Lucida Sans Unicode" w:cs="Lucida Sans Unicode"/>
          <w:color w:val="1A1A1A"/>
          <w:kern w:val="0"/>
          <w:szCs w:val="21"/>
        </w:rPr>
        <w:t>由于</w:t>
      </w:r>
      <w:r w:rsidRPr="008361CC">
        <w:rPr>
          <w:rFonts w:ascii="Lucida Sans Unicode" w:eastAsia="宋体" w:hAnsi="Lucida Sans Unicode" w:cs="Lucida Sans Unicode"/>
          <w:color w:val="1A1A1A"/>
          <w:kern w:val="0"/>
          <w:szCs w:val="21"/>
        </w:rPr>
        <w:t xml:space="preserve"> RDB </w:t>
      </w:r>
      <w:r w:rsidRPr="008361CC">
        <w:rPr>
          <w:rFonts w:ascii="Lucida Sans Unicode" w:eastAsia="宋体" w:hAnsi="Lucida Sans Unicode" w:cs="Lucida Sans Unicode"/>
          <w:color w:val="1A1A1A"/>
          <w:kern w:val="0"/>
          <w:szCs w:val="21"/>
        </w:rPr>
        <w:t>是通过</w:t>
      </w:r>
      <w:r w:rsidRPr="008361CC">
        <w:rPr>
          <w:rFonts w:ascii="Lucida Sans Unicode" w:eastAsia="宋体" w:hAnsi="Lucida Sans Unicode" w:cs="Lucida Sans Unicode"/>
          <w:color w:val="1A1A1A"/>
          <w:kern w:val="0"/>
          <w:szCs w:val="21"/>
        </w:rPr>
        <w:t xml:space="preserve"> fork </w:t>
      </w:r>
      <w:r w:rsidRPr="008361CC">
        <w:rPr>
          <w:rFonts w:ascii="Lucida Sans Unicode" w:eastAsia="宋体" w:hAnsi="Lucida Sans Unicode" w:cs="Lucida Sans Unicode"/>
          <w:color w:val="1A1A1A"/>
          <w:kern w:val="0"/>
          <w:szCs w:val="21"/>
        </w:rPr>
        <w:t>子进程来协助完成数据持久化工作的，因此，如果当数据集较大时，可能会导致整个服务器停止服务几百毫秒，甚至是</w:t>
      </w:r>
      <w:r w:rsidRPr="008361CC">
        <w:rPr>
          <w:rFonts w:ascii="Lucida Sans Unicode" w:eastAsia="宋体" w:hAnsi="Lucida Sans Unicode" w:cs="Lucida Sans Unicode"/>
          <w:color w:val="1A1A1A"/>
          <w:kern w:val="0"/>
          <w:szCs w:val="21"/>
        </w:rPr>
        <w:t xml:space="preserve"> 1 </w:t>
      </w:r>
      <w:r w:rsidRPr="008361CC">
        <w:rPr>
          <w:rFonts w:ascii="Lucida Sans Unicode" w:eastAsia="宋体" w:hAnsi="Lucida Sans Unicode" w:cs="Lucida Sans Unicode"/>
          <w:color w:val="1A1A1A"/>
          <w:kern w:val="0"/>
          <w:szCs w:val="21"/>
        </w:rPr>
        <w:t>秒钟。</w:t>
      </w:r>
    </w:p>
    <w:p w:rsidR="008361CC" w:rsidRPr="008361CC" w:rsidRDefault="008361CC" w:rsidP="008361CC">
      <w:pPr>
        <w:widowControl/>
        <w:shd w:val="clear" w:color="auto" w:fill="F6F6F6"/>
        <w:jc w:val="left"/>
        <w:rPr>
          <w:rFonts w:ascii="Lucida Sans Unicode" w:eastAsia="宋体" w:hAnsi="Lucida Sans Unicode" w:cs="Lucida Sans Unicode"/>
          <w:color w:val="1A1A1A"/>
          <w:kern w:val="0"/>
          <w:szCs w:val="21"/>
        </w:rPr>
      </w:pPr>
      <w:r w:rsidRPr="008361CC">
        <w:rPr>
          <w:rFonts w:ascii="Lucida Sans Unicode" w:eastAsia="宋体" w:hAnsi="Lucida Sans Unicode" w:cs="Lucida Sans Unicode"/>
          <w:color w:val="1A1A1A"/>
          <w:kern w:val="0"/>
          <w:szCs w:val="21"/>
        </w:rPr>
        <w:t>所以，</w:t>
      </w:r>
      <w:r w:rsidRPr="008361CC">
        <w:rPr>
          <w:rFonts w:ascii="Lucida Sans Unicode" w:eastAsia="宋体" w:hAnsi="Lucida Sans Unicode" w:cs="Lucida Sans Unicode"/>
          <w:color w:val="1A1A1A"/>
          <w:kern w:val="0"/>
          <w:szCs w:val="21"/>
        </w:rPr>
        <w:t xml:space="preserve">RDB </w:t>
      </w:r>
      <w:r w:rsidRPr="008361CC">
        <w:rPr>
          <w:rFonts w:ascii="Lucida Sans Unicode" w:eastAsia="宋体" w:hAnsi="Lucida Sans Unicode" w:cs="Lucida Sans Unicode"/>
          <w:color w:val="1A1A1A"/>
          <w:kern w:val="0"/>
          <w:szCs w:val="21"/>
        </w:rPr>
        <w:t>建议在业务低估，例如在半夜执行。</w:t>
      </w:r>
    </w:p>
    <w:p w:rsidR="008361CC" w:rsidRPr="008361CC" w:rsidRDefault="008361CC" w:rsidP="008361CC">
      <w:pPr>
        <w:pStyle w:val="3"/>
      </w:pPr>
      <w:r w:rsidRPr="008361CC">
        <w:t>AOF 优缺点</w:t>
      </w:r>
    </w:p>
    <w:p w:rsidR="008361CC" w:rsidRPr="008361CC" w:rsidRDefault="008361CC" w:rsidP="008361CC">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8361CC">
        <w:rPr>
          <w:rFonts w:ascii="微软雅黑" w:eastAsia="微软雅黑" w:hAnsi="微软雅黑" w:cs="微软雅黑" w:hint="eastAsia"/>
          <w:color w:val="1A1A1A"/>
          <w:kern w:val="0"/>
          <w:sz w:val="24"/>
          <w:szCs w:val="24"/>
        </w:rPr>
        <w:t>①</w:t>
      </w:r>
      <w:r w:rsidRPr="008361CC">
        <w:rPr>
          <w:rFonts w:ascii="Lucida Sans Unicode" w:eastAsia="宋体" w:hAnsi="Lucida Sans Unicode" w:cs="Lucida Sans Unicode"/>
          <w:color w:val="1A1A1A"/>
          <w:kern w:val="0"/>
          <w:sz w:val="24"/>
          <w:szCs w:val="24"/>
        </w:rPr>
        <w:t xml:space="preserve"> </w:t>
      </w:r>
      <w:r w:rsidRPr="008361CC">
        <w:rPr>
          <w:rFonts w:ascii="Lucida Sans Unicode" w:eastAsia="宋体" w:hAnsi="Lucida Sans Unicode" w:cs="Lucida Sans Unicode"/>
          <w:color w:val="1A1A1A"/>
          <w:kern w:val="0"/>
          <w:sz w:val="24"/>
          <w:szCs w:val="24"/>
        </w:rPr>
        <w:t>优点</w:t>
      </w:r>
    </w:p>
    <w:p w:rsidR="008361CC" w:rsidRPr="008361CC" w:rsidRDefault="008361CC" w:rsidP="00FA61C5">
      <w:pPr>
        <w:widowControl/>
        <w:numPr>
          <w:ilvl w:val="0"/>
          <w:numId w:val="302"/>
        </w:numPr>
        <w:shd w:val="clear" w:color="auto" w:fill="FFFFFF"/>
        <w:ind w:left="0"/>
        <w:jc w:val="left"/>
        <w:rPr>
          <w:rFonts w:ascii="Lucida Sans Unicode" w:eastAsia="宋体" w:hAnsi="Lucida Sans Unicode" w:cs="Lucida Sans Unicode"/>
          <w:color w:val="1A1A1A"/>
          <w:kern w:val="0"/>
          <w:szCs w:val="21"/>
        </w:rPr>
      </w:pPr>
      <w:r w:rsidRPr="008361CC">
        <w:rPr>
          <w:rFonts w:ascii="Lucida Sans Unicode" w:eastAsia="宋体" w:hAnsi="Lucida Sans Unicode" w:cs="Lucida Sans Unicode"/>
          <w:color w:val="1A1A1A"/>
          <w:kern w:val="0"/>
          <w:szCs w:val="21"/>
        </w:rPr>
        <w:t>该机制可以带来更高的</w:t>
      </w:r>
      <w:r w:rsidRPr="008361CC">
        <w:rPr>
          <w:rFonts w:ascii="Lucida Sans Unicode" w:eastAsia="宋体" w:hAnsi="Lucida Sans Unicode" w:cs="Lucida Sans Unicode"/>
          <w:b/>
          <w:bCs/>
          <w:color w:val="1A1A1A"/>
          <w:kern w:val="0"/>
          <w:szCs w:val="21"/>
        </w:rPr>
        <w:t>数据安全性</w:t>
      </w:r>
      <w:r w:rsidRPr="008361CC">
        <w:rPr>
          <w:rFonts w:ascii="Lucida Sans Unicode" w:eastAsia="宋体" w:hAnsi="Lucida Sans Unicode" w:cs="Lucida Sans Unicode"/>
          <w:color w:val="1A1A1A"/>
          <w:kern w:val="0"/>
          <w:szCs w:val="21"/>
        </w:rPr>
        <w:t>，即数据持久性。</w:t>
      </w:r>
      <w:r w:rsidRPr="008361CC">
        <w:rPr>
          <w:rFonts w:ascii="Lucida Sans Unicode" w:eastAsia="宋体" w:hAnsi="Lucida Sans Unicode" w:cs="Lucida Sans Unicode"/>
          <w:color w:val="1A1A1A"/>
          <w:kern w:val="0"/>
          <w:szCs w:val="21"/>
        </w:rPr>
        <w:t xml:space="preserve">Redis </w:t>
      </w:r>
      <w:r w:rsidRPr="008361CC">
        <w:rPr>
          <w:rFonts w:ascii="Lucida Sans Unicode" w:eastAsia="宋体" w:hAnsi="Lucida Sans Unicode" w:cs="Lucida Sans Unicode"/>
          <w:color w:val="1A1A1A"/>
          <w:kern w:val="0"/>
          <w:szCs w:val="21"/>
        </w:rPr>
        <w:t>中提供了</w:t>
      </w:r>
      <w:r w:rsidRPr="008361CC">
        <w:rPr>
          <w:rFonts w:ascii="Lucida Sans Unicode" w:eastAsia="宋体" w:hAnsi="Lucida Sans Unicode" w:cs="Lucida Sans Unicode"/>
          <w:color w:val="1A1A1A"/>
          <w:kern w:val="0"/>
          <w:szCs w:val="21"/>
        </w:rPr>
        <w:t xml:space="preserve"> 3 </w:t>
      </w:r>
      <w:r w:rsidRPr="008361CC">
        <w:rPr>
          <w:rFonts w:ascii="Lucida Sans Unicode" w:eastAsia="宋体" w:hAnsi="Lucida Sans Unicode" w:cs="Lucida Sans Unicode"/>
          <w:color w:val="1A1A1A"/>
          <w:kern w:val="0"/>
          <w:szCs w:val="21"/>
        </w:rPr>
        <w:t>种同步策略，即每秒同步、每修改</w:t>
      </w:r>
      <w:r w:rsidRPr="008361CC">
        <w:rPr>
          <w:rFonts w:ascii="Lucida Sans Unicode" w:eastAsia="宋体" w:hAnsi="Lucida Sans Unicode" w:cs="Lucida Sans Unicode"/>
          <w:color w:val="1A1A1A"/>
          <w:kern w:val="0"/>
          <w:szCs w:val="21"/>
        </w:rPr>
        <w:t>(</w:t>
      </w:r>
      <w:r w:rsidRPr="008361CC">
        <w:rPr>
          <w:rFonts w:ascii="Lucida Sans Unicode" w:eastAsia="宋体" w:hAnsi="Lucida Sans Unicode" w:cs="Lucida Sans Unicode"/>
          <w:color w:val="1A1A1A"/>
          <w:kern w:val="0"/>
          <w:szCs w:val="21"/>
        </w:rPr>
        <w:t>执行一个命令</w:t>
      </w:r>
      <w:r w:rsidRPr="008361CC">
        <w:rPr>
          <w:rFonts w:ascii="Lucida Sans Unicode" w:eastAsia="宋体" w:hAnsi="Lucida Sans Unicode" w:cs="Lucida Sans Unicode"/>
          <w:color w:val="1A1A1A"/>
          <w:kern w:val="0"/>
          <w:szCs w:val="21"/>
        </w:rPr>
        <w:t>)</w:t>
      </w:r>
      <w:r w:rsidRPr="008361CC">
        <w:rPr>
          <w:rFonts w:ascii="Lucida Sans Unicode" w:eastAsia="宋体" w:hAnsi="Lucida Sans Unicode" w:cs="Lucida Sans Unicode"/>
          <w:color w:val="1A1A1A"/>
          <w:kern w:val="0"/>
          <w:szCs w:val="21"/>
        </w:rPr>
        <w:t>同步和不同步。</w:t>
      </w:r>
    </w:p>
    <w:p w:rsidR="008361CC" w:rsidRPr="008361CC" w:rsidRDefault="008361CC" w:rsidP="00FA61C5">
      <w:pPr>
        <w:widowControl/>
        <w:numPr>
          <w:ilvl w:val="1"/>
          <w:numId w:val="302"/>
        </w:numPr>
        <w:shd w:val="clear" w:color="auto" w:fill="FFFFFF"/>
        <w:ind w:left="450"/>
        <w:jc w:val="left"/>
        <w:rPr>
          <w:rFonts w:ascii="Lucida Sans Unicode" w:eastAsia="宋体" w:hAnsi="Lucida Sans Unicode" w:cs="Lucida Sans Unicode"/>
          <w:color w:val="1A1A1A"/>
          <w:kern w:val="0"/>
          <w:szCs w:val="21"/>
        </w:rPr>
      </w:pPr>
      <w:r w:rsidRPr="008361CC">
        <w:rPr>
          <w:rFonts w:ascii="Lucida Sans Unicode" w:eastAsia="宋体" w:hAnsi="Lucida Sans Unicode" w:cs="Lucida Sans Unicode"/>
          <w:color w:val="1A1A1A"/>
          <w:kern w:val="0"/>
          <w:szCs w:val="21"/>
        </w:rPr>
        <w:t>事实上，每秒同步也是异步完成的，其效率也是非常高的，所差的是一旦系统出现宕机现象，那么这一秒钟之内修改的数据将会丢失。</w:t>
      </w:r>
    </w:p>
    <w:p w:rsidR="008361CC" w:rsidRPr="008361CC" w:rsidRDefault="008361CC" w:rsidP="00FA61C5">
      <w:pPr>
        <w:widowControl/>
        <w:numPr>
          <w:ilvl w:val="1"/>
          <w:numId w:val="302"/>
        </w:numPr>
        <w:shd w:val="clear" w:color="auto" w:fill="FFFFFF"/>
        <w:ind w:left="450"/>
        <w:jc w:val="left"/>
        <w:rPr>
          <w:rFonts w:ascii="Lucida Sans Unicode" w:eastAsia="宋体" w:hAnsi="Lucida Sans Unicode" w:cs="Lucida Sans Unicode"/>
          <w:color w:val="1A1A1A"/>
          <w:kern w:val="0"/>
          <w:szCs w:val="21"/>
        </w:rPr>
      </w:pPr>
      <w:r w:rsidRPr="008361CC">
        <w:rPr>
          <w:rFonts w:ascii="Lucida Sans Unicode" w:eastAsia="宋体" w:hAnsi="Lucida Sans Unicode" w:cs="Lucida Sans Unicode"/>
          <w:color w:val="1A1A1A"/>
          <w:kern w:val="0"/>
          <w:szCs w:val="21"/>
        </w:rPr>
        <w:t>而每修改同步，我们可以将其视为同步持久化，即每次发生的数据变化都会被立即记录到磁盘中。可以预见，这种方式在效率上是最低的。</w:t>
      </w:r>
    </w:p>
    <w:p w:rsidR="008361CC" w:rsidRPr="008361CC" w:rsidRDefault="008361CC" w:rsidP="00FA61C5">
      <w:pPr>
        <w:widowControl/>
        <w:numPr>
          <w:ilvl w:val="1"/>
          <w:numId w:val="302"/>
        </w:numPr>
        <w:shd w:val="clear" w:color="auto" w:fill="FFFFFF"/>
        <w:ind w:left="450"/>
        <w:jc w:val="left"/>
        <w:rPr>
          <w:rFonts w:ascii="Lucida Sans Unicode" w:eastAsia="宋体" w:hAnsi="Lucida Sans Unicode" w:cs="Lucida Sans Unicode"/>
          <w:color w:val="1A1A1A"/>
          <w:kern w:val="0"/>
          <w:szCs w:val="21"/>
        </w:rPr>
      </w:pPr>
      <w:r w:rsidRPr="008361CC">
        <w:rPr>
          <w:rFonts w:ascii="Lucida Sans Unicode" w:eastAsia="宋体" w:hAnsi="Lucida Sans Unicode" w:cs="Lucida Sans Unicode"/>
          <w:color w:val="1A1A1A"/>
          <w:kern w:val="0"/>
          <w:szCs w:val="21"/>
        </w:rPr>
        <w:t>至于不同步，无需多言，我想大家都能正确的理解它。</w:t>
      </w:r>
    </w:p>
    <w:p w:rsidR="008361CC" w:rsidRPr="008361CC" w:rsidRDefault="008361CC" w:rsidP="00FA61C5">
      <w:pPr>
        <w:widowControl/>
        <w:numPr>
          <w:ilvl w:val="0"/>
          <w:numId w:val="302"/>
        </w:numPr>
        <w:shd w:val="clear" w:color="auto" w:fill="FFFFFF"/>
        <w:ind w:left="0"/>
        <w:jc w:val="left"/>
        <w:rPr>
          <w:rFonts w:ascii="Lucida Sans Unicode" w:eastAsia="宋体" w:hAnsi="Lucida Sans Unicode" w:cs="Lucida Sans Unicode"/>
          <w:color w:val="1A1A1A"/>
          <w:kern w:val="0"/>
          <w:szCs w:val="21"/>
        </w:rPr>
      </w:pPr>
      <w:r w:rsidRPr="008361CC">
        <w:rPr>
          <w:rFonts w:ascii="Lucida Sans Unicode" w:eastAsia="宋体" w:hAnsi="Lucida Sans Unicode" w:cs="Lucida Sans Unicode"/>
          <w:color w:val="1A1A1A"/>
          <w:kern w:val="0"/>
          <w:szCs w:val="21"/>
        </w:rPr>
        <w:t>由于该机制对日志文件的写入操作采用的是</w:t>
      </w:r>
      <w:r w:rsidRPr="008361CC">
        <w:rPr>
          <w:rFonts w:ascii="Lucida Sans Unicode" w:eastAsia="宋体" w:hAnsi="Lucida Sans Unicode" w:cs="Lucida Sans Unicode"/>
          <w:color w:val="1A1A1A"/>
          <w:kern w:val="0"/>
          <w:szCs w:val="21"/>
        </w:rPr>
        <w:t> </w:t>
      </w:r>
      <w:r w:rsidRPr="008361CC">
        <w:rPr>
          <w:rFonts w:ascii="Lucida Sans Unicode" w:eastAsia="宋体" w:hAnsi="Lucida Sans Unicode" w:cs="Lucida Sans Unicode"/>
          <w:b/>
          <w:bCs/>
          <w:color w:val="1A1A1A"/>
          <w:kern w:val="0"/>
          <w:szCs w:val="21"/>
        </w:rPr>
        <w:t>append</w:t>
      </w:r>
      <w:r w:rsidRPr="008361CC">
        <w:rPr>
          <w:rFonts w:ascii="Lucida Sans Unicode" w:eastAsia="宋体" w:hAnsi="Lucida Sans Unicode" w:cs="Lucida Sans Unicode"/>
          <w:color w:val="1A1A1A"/>
          <w:kern w:val="0"/>
          <w:szCs w:val="21"/>
        </w:rPr>
        <w:t> </w:t>
      </w:r>
      <w:r w:rsidRPr="008361CC">
        <w:rPr>
          <w:rFonts w:ascii="Lucida Sans Unicode" w:eastAsia="宋体" w:hAnsi="Lucida Sans Unicode" w:cs="Lucida Sans Unicode"/>
          <w:color w:val="1A1A1A"/>
          <w:kern w:val="0"/>
          <w:szCs w:val="21"/>
        </w:rPr>
        <w:t>模式，因此在写入过程中即使出现宕机现象，也不会破坏日志文件中已经存在的内容。</w:t>
      </w:r>
    </w:p>
    <w:p w:rsidR="008361CC" w:rsidRPr="008361CC" w:rsidRDefault="008361CC" w:rsidP="00FA61C5">
      <w:pPr>
        <w:widowControl/>
        <w:numPr>
          <w:ilvl w:val="1"/>
          <w:numId w:val="302"/>
        </w:numPr>
        <w:shd w:val="clear" w:color="auto" w:fill="FFFFFF"/>
        <w:ind w:left="450"/>
        <w:jc w:val="left"/>
        <w:rPr>
          <w:rFonts w:ascii="Lucida Sans Unicode" w:eastAsia="宋体" w:hAnsi="Lucida Sans Unicode" w:cs="Lucida Sans Unicode"/>
          <w:color w:val="1A1A1A"/>
          <w:kern w:val="0"/>
          <w:szCs w:val="21"/>
        </w:rPr>
      </w:pPr>
      <w:r w:rsidRPr="008361CC">
        <w:rPr>
          <w:rFonts w:ascii="Lucida Sans Unicode" w:eastAsia="宋体" w:hAnsi="Lucida Sans Unicode" w:cs="Lucida Sans Unicode"/>
          <w:color w:val="1A1A1A"/>
          <w:kern w:val="0"/>
          <w:szCs w:val="21"/>
        </w:rPr>
        <w:t>因为以</w:t>
      </w:r>
      <w:r w:rsidRPr="008361CC">
        <w:rPr>
          <w:rFonts w:ascii="Lucida Sans Unicode" w:eastAsia="宋体" w:hAnsi="Lucida Sans Unicode" w:cs="Lucida Sans Unicode"/>
          <w:color w:val="1A1A1A"/>
          <w:kern w:val="0"/>
          <w:szCs w:val="21"/>
        </w:rPr>
        <w:t xml:space="preserve"> append-only </w:t>
      </w:r>
      <w:r w:rsidRPr="008361CC">
        <w:rPr>
          <w:rFonts w:ascii="Lucida Sans Unicode" w:eastAsia="宋体" w:hAnsi="Lucida Sans Unicode" w:cs="Lucida Sans Unicode"/>
          <w:color w:val="1A1A1A"/>
          <w:kern w:val="0"/>
          <w:szCs w:val="21"/>
        </w:rPr>
        <w:t>模式写入，所以没有任何磁盘寻址的开销，写入性能非常高。</w:t>
      </w:r>
    </w:p>
    <w:p w:rsidR="008361CC" w:rsidRPr="008361CC" w:rsidRDefault="008361CC" w:rsidP="00FA61C5">
      <w:pPr>
        <w:widowControl/>
        <w:numPr>
          <w:ilvl w:val="1"/>
          <w:numId w:val="302"/>
        </w:numPr>
        <w:shd w:val="clear" w:color="auto" w:fill="FFFFFF"/>
        <w:ind w:left="450"/>
        <w:jc w:val="left"/>
        <w:rPr>
          <w:rFonts w:ascii="Lucida Sans Unicode" w:eastAsia="宋体" w:hAnsi="Lucida Sans Unicode" w:cs="Lucida Sans Unicode"/>
          <w:color w:val="1A1A1A"/>
          <w:kern w:val="0"/>
          <w:szCs w:val="21"/>
        </w:rPr>
      </w:pPr>
      <w:r w:rsidRPr="008361CC">
        <w:rPr>
          <w:rFonts w:ascii="Lucida Sans Unicode" w:eastAsia="宋体" w:hAnsi="Lucida Sans Unicode" w:cs="Lucida Sans Unicode"/>
          <w:color w:val="1A1A1A"/>
          <w:kern w:val="0"/>
          <w:szCs w:val="21"/>
        </w:rPr>
        <w:t>另外，如果我们本次操作只是写入了一半数据就出现了系统崩溃问题，不用担心，在</w:t>
      </w:r>
      <w:r w:rsidRPr="008361CC">
        <w:rPr>
          <w:rFonts w:ascii="Lucida Sans Unicode" w:eastAsia="宋体" w:hAnsi="Lucida Sans Unicode" w:cs="Lucida Sans Unicode"/>
          <w:color w:val="1A1A1A"/>
          <w:kern w:val="0"/>
          <w:szCs w:val="21"/>
        </w:rPr>
        <w:t xml:space="preserve"> Redis </w:t>
      </w:r>
      <w:r w:rsidRPr="008361CC">
        <w:rPr>
          <w:rFonts w:ascii="Lucida Sans Unicode" w:eastAsia="宋体" w:hAnsi="Lucida Sans Unicode" w:cs="Lucida Sans Unicode"/>
          <w:color w:val="1A1A1A"/>
          <w:kern w:val="0"/>
          <w:szCs w:val="21"/>
        </w:rPr>
        <w:t>下一次启动之前，我们可以通过</w:t>
      </w:r>
      <w:r w:rsidRPr="008361CC">
        <w:rPr>
          <w:rFonts w:ascii="Lucida Sans Unicode" w:eastAsia="宋体" w:hAnsi="Lucida Sans Unicode" w:cs="Lucida Sans Unicode"/>
          <w:color w:val="1A1A1A"/>
          <w:kern w:val="0"/>
          <w:szCs w:val="21"/>
        </w:rPr>
        <w:t xml:space="preserve"> redis-check-aof </w:t>
      </w:r>
      <w:r w:rsidRPr="008361CC">
        <w:rPr>
          <w:rFonts w:ascii="Lucida Sans Unicode" w:eastAsia="宋体" w:hAnsi="Lucida Sans Unicode" w:cs="Lucida Sans Unicode"/>
          <w:color w:val="1A1A1A"/>
          <w:kern w:val="0"/>
          <w:szCs w:val="21"/>
        </w:rPr>
        <w:t>工具来帮助我们解决数据一致性的问题。</w:t>
      </w:r>
    </w:p>
    <w:p w:rsidR="008361CC" w:rsidRPr="008361CC" w:rsidRDefault="008361CC" w:rsidP="00FA61C5">
      <w:pPr>
        <w:widowControl/>
        <w:numPr>
          <w:ilvl w:val="0"/>
          <w:numId w:val="302"/>
        </w:numPr>
        <w:shd w:val="clear" w:color="auto" w:fill="FFFFFF"/>
        <w:spacing w:before="150" w:after="420"/>
        <w:ind w:left="0"/>
        <w:jc w:val="left"/>
        <w:rPr>
          <w:rFonts w:ascii="Lucida Sans Unicode" w:eastAsia="宋体" w:hAnsi="Lucida Sans Unicode" w:cs="Lucida Sans Unicode"/>
          <w:color w:val="1A1A1A"/>
          <w:kern w:val="0"/>
          <w:szCs w:val="21"/>
        </w:rPr>
      </w:pPr>
      <w:r w:rsidRPr="008361CC">
        <w:rPr>
          <w:rFonts w:ascii="Lucida Sans Unicode" w:eastAsia="宋体" w:hAnsi="Lucida Sans Unicode" w:cs="Lucida Sans Unicode"/>
          <w:color w:val="1A1A1A"/>
          <w:kern w:val="0"/>
          <w:szCs w:val="21"/>
        </w:rPr>
        <w:t>如果</w:t>
      </w:r>
      <w:r w:rsidRPr="008361CC">
        <w:rPr>
          <w:rFonts w:ascii="Lucida Sans Unicode" w:eastAsia="宋体" w:hAnsi="Lucida Sans Unicode" w:cs="Lucida Sans Unicode"/>
          <w:color w:val="1A1A1A"/>
          <w:kern w:val="0"/>
          <w:szCs w:val="21"/>
        </w:rPr>
        <w:t xml:space="preserve"> AOF </w:t>
      </w:r>
      <w:r w:rsidRPr="008361CC">
        <w:rPr>
          <w:rFonts w:ascii="Lucida Sans Unicode" w:eastAsia="宋体" w:hAnsi="Lucida Sans Unicode" w:cs="Lucida Sans Unicode"/>
          <w:color w:val="1A1A1A"/>
          <w:kern w:val="0"/>
          <w:szCs w:val="21"/>
        </w:rPr>
        <w:t>日志过大，</w:t>
      </w:r>
      <w:r w:rsidRPr="008361CC">
        <w:rPr>
          <w:rFonts w:ascii="Lucida Sans Unicode" w:eastAsia="宋体" w:hAnsi="Lucida Sans Unicode" w:cs="Lucida Sans Unicode"/>
          <w:color w:val="1A1A1A"/>
          <w:kern w:val="0"/>
          <w:szCs w:val="21"/>
        </w:rPr>
        <w:t xml:space="preserve">Redis </w:t>
      </w:r>
      <w:r w:rsidRPr="008361CC">
        <w:rPr>
          <w:rFonts w:ascii="Lucida Sans Unicode" w:eastAsia="宋体" w:hAnsi="Lucida Sans Unicode" w:cs="Lucida Sans Unicode"/>
          <w:color w:val="1A1A1A"/>
          <w:kern w:val="0"/>
          <w:szCs w:val="21"/>
        </w:rPr>
        <w:t>可以自动启用</w:t>
      </w:r>
      <w:r w:rsidRPr="008361CC">
        <w:rPr>
          <w:rFonts w:ascii="Lucida Sans Unicode" w:eastAsia="宋体" w:hAnsi="Lucida Sans Unicode" w:cs="Lucida Sans Unicode"/>
          <w:color w:val="1A1A1A"/>
          <w:kern w:val="0"/>
          <w:szCs w:val="21"/>
        </w:rPr>
        <w:t> </w:t>
      </w:r>
      <w:r w:rsidRPr="008361CC">
        <w:rPr>
          <w:rFonts w:ascii="Lucida Sans Unicode" w:eastAsia="宋体" w:hAnsi="Lucida Sans Unicode" w:cs="Lucida Sans Unicode"/>
          <w:b/>
          <w:bCs/>
          <w:color w:val="1A1A1A"/>
          <w:kern w:val="0"/>
          <w:szCs w:val="21"/>
        </w:rPr>
        <w:t>rewrite</w:t>
      </w:r>
      <w:r w:rsidRPr="008361CC">
        <w:rPr>
          <w:rFonts w:ascii="Lucida Sans Unicode" w:eastAsia="宋体" w:hAnsi="Lucida Sans Unicode" w:cs="Lucida Sans Unicode"/>
          <w:color w:val="1A1A1A"/>
          <w:kern w:val="0"/>
          <w:szCs w:val="21"/>
        </w:rPr>
        <w:t> </w:t>
      </w:r>
      <w:r w:rsidRPr="008361CC">
        <w:rPr>
          <w:rFonts w:ascii="Lucida Sans Unicode" w:eastAsia="宋体" w:hAnsi="Lucida Sans Unicode" w:cs="Lucida Sans Unicode"/>
          <w:color w:val="1A1A1A"/>
          <w:kern w:val="0"/>
          <w:szCs w:val="21"/>
        </w:rPr>
        <w:t>机制。即使出现后台重写操作，也不会影响客户端的读写。因为在</w:t>
      </w:r>
      <w:r w:rsidRPr="008361CC">
        <w:rPr>
          <w:rFonts w:ascii="Lucida Sans Unicode" w:eastAsia="宋体" w:hAnsi="Lucida Sans Unicode" w:cs="Lucida Sans Unicode"/>
          <w:color w:val="1A1A1A"/>
          <w:kern w:val="0"/>
          <w:szCs w:val="21"/>
        </w:rPr>
        <w:t xml:space="preserve"> rewrite log </w:t>
      </w:r>
      <w:r w:rsidRPr="008361CC">
        <w:rPr>
          <w:rFonts w:ascii="Lucida Sans Unicode" w:eastAsia="宋体" w:hAnsi="Lucida Sans Unicode" w:cs="Lucida Sans Unicode"/>
          <w:color w:val="1A1A1A"/>
          <w:kern w:val="0"/>
          <w:szCs w:val="21"/>
        </w:rPr>
        <w:t>的时候，会对其中的指令进行压缩，创建出一份需要恢复数据的最小日志出来。再创建新日志文件的时候，老的日志文件还是照常写入。当新的</w:t>
      </w:r>
      <w:r w:rsidRPr="008361CC">
        <w:rPr>
          <w:rFonts w:ascii="Lucida Sans Unicode" w:eastAsia="宋体" w:hAnsi="Lucida Sans Unicode" w:cs="Lucida Sans Unicode"/>
          <w:color w:val="1A1A1A"/>
          <w:kern w:val="0"/>
          <w:szCs w:val="21"/>
        </w:rPr>
        <w:t xml:space="preserve"> merge </w:t>
      </w:r>
      <w:r w:rsidRPr="008361CC">
        <w:rPr>
          <w:rFonts w:ascii="Lucida Sans Unicode" w:eastAsia="宋体" w:hAnsi="Lucida Sans Unicode" w:cs="Lucida Sans Unicode"/>
          <w:color w:val="1A1A1A"/>
          <w:kern w:val="0"/>
          <w:szCs w:val="21"/>
        </w:rPr>
        <w:t>后的日志文件</w:t>
      </w:r>
      <w:r w:rsidRPr="008361CC">
        <w:rPr>
          <w:rFonts w:ascii="Lucida Sans Unicode" w:eastAsia="宋体" w:hAnsi="Lucida Sans Unicode" w:cs="Lucida Sans Unicode"/>
          <w:color w:val="1A1A1A"/>
          <w:kern w:val="0"/>
          <w:szCs w:val="21"/>
        </w:rPr>
        <w:t xml:space="preserve"> ready </w:t>
      </w:r>
      <w:r w:rsidRPr="008361CC">
        <w:rPr>
          <w:rFonts w:ascii="Lucida Sans Unicode" w:eastAsia="宋体" w:hAnsi="Lucida Sans Unicode" w:cs="Lucida Sans Unicode"/>
          <w:color w:val="1A1A1A"/>
          <w:kern w:val="0"/>
          <w:szCs w:val="21"/>
        </w:rPr>
        <w:t>的时候，再交换新老日志文件即可。</w:t>
      </w:r>
    </w:p>
    <w:p w:rsidR="008361CC" w:rsidRPr="008361CC" w:rsidRDefault="008361CC" w:rsidP="008361CC">
      <w:pPr>
        <w:widowControl/>
        <w:shd w:val="clear" w:color="auto" w:fill="F6F6F6"/>
        <w:jc w:val="left"/>
        <w:rPr>
          <w:rFonts w:ascii="Lucida Sans Unicode" w:eastAsia="宋体" w:hAnsi="Lucida Sans Unicode" w:cs="Lucida Sans Unicode"/>
          <w:color w:val="1A1A1A"/>
          <w:kern w:val="0"/>
          <w:szCs w:val="21"/>
        </w:rPr>
      </w:pPr>
      <w:r w:rsidRPr="008361CC">
        <w:rPr>
          <w:rFonts w:ascii="Lucida Sans Unicode" w:eastAsia="宋体" w:hAnsi="Lucida Sans Unicode" w:cs="Lucida Sans Unicode"/>
          <w:color w:val="1A1A1A"/>
          <w:kern w:val="0"/>
          <w:szCs w:val="21"/>
        </w:rPr>
        <w:t>注意，</w:t>
      </w:r>
      <w:r w:rsidRPr="008361CC">
        <w:rPr>
          <w:rFonts w:ascii="Lucida Sans Unicode" w:eastAsia="宋体" w:hAnsi="Lucida Sans Unicode" w:cs="Lucida Sans Unicode"/>
          <w:color w:val="1A1A1A"/>
          <w:kern w:val="0"/>
          <w:szCs w:val="21"/>
        </w:rPr>
        <w:t>AOF </w:t>
      </w:r>
      <w:r w:rsidRPr="008361CC">
        <w:rPr>
          <w:rFonts w:ascii="Lucida Sans Unicode" w:eastAsia="宋体" w:hAnsi="Lucida Sans Unicode" w:cs="Lucida Sans Unicode"/>
          <w:b/>
          <w:bCs/>
          <w:color w:val="1A1A1A"/>
          <w:kern w:val="0"/>
          <w:szCs w:val="21"/>
        </w:rPr>
        <w:t>rewrite</w:t>
      </w:r>
      <w:r w:rsidRPr="008361CC">
        <w:rPr>
          <w:rFonts w:ascii="Lucida Sans Unicode" w:eastAsia="宋体" w:hAnsi="Lucida Sans Unicode" w:cs="Lucida Sans Unicode"/>
          <w:color w:val="1A1A1A"/>
          <w:kern w:val="0"/>
          <w:szCs w:val="21"/>
        </w:rPr>
        <w:t> </w:t>
      </w:r>
      <w:r w:rsidRPr="008361CC">
        <w:rPr>
          <w:rFonts w:ascii="Lucida Sans Unicode" w:eastAsia="宋体" w:hAnsi="Lucida Sans Unicode" w:cs="Lucida Sans Unicode"/>
          <w:color w:val="1A1A1A"/>
          <w:kern w:val="0"/>
          <w:szCs w:val="21"/>
        </w:rPr>
        <w:t>机制，和</w:t>
      </w:r>
      <w:r w:rsidRPr="008361CC">
        <w:rPr>
          <w:rFonts w:ascii="Lucida Sans Unicode" w:eastAsia="宋体" w:hAnsi="Lucida Sans Unicode" w:cs="Lucida Sans Unicode"/>
          <w:color w:val="1A1A1A"/>
          <w:kern w:val="0"/>
          <w:szCs w:val="21"/>
        </w:rPr>
        <w:t xml:space="preserve"> RDB </w:t>
      </w:r>
      <w:r w:rsidRPr="008361CC">
        <w:rPr>
          <w:rFonts w:ascii="Lucida Sans Unicode" w:eastAsia="宋体" w:hAnsi="Lucida Sans Unicode" w:cs="Lucida Sans Unicode"/>
          <w:color w:val="1A1A1A"/>
          <w:kern w:val="0"/>
          <w:szCs w:val="21"/>
        </w:rPr>
        <w:t>一样，也需要</w:t>
      </w:r>
      <w:r w:rsidRPr="008361CC">
        <w:rPr>
          <w:rFonts w:ascii="Lucida Sans Unicode" w:eastAsia="宋体" w:hAnsi="Lucida Sans Unicode" w:cs="Lucida Sans Unicode"/>
          <w:color w:val="1A1A1A"/>
          <w:kern w:val="0"/>
          <w:szCs w:val="21"/>
        </w:rPr>
        <w:t xml:space="preserve"> fork </w:t>
      </w:r>
      <w:r w:rsidRPr="008361CC">
        <w:rPr>
          <w:rFonts w:ascii="Lucida Sans Unicode" w:eastAsia="宋体" w:hAnsi="Lucida Sans Unicode" w:cs="Lucida Sans Unicode"/>
          <w:color w:val="1A1A1A"/>
          <w:kern w:val="0"/>
          <w:szCs w:val="21"/>
        </w:rPr>
        <w:t>出一次子进程，如果</w:t>
      </w:r>
      <w:r w:rsidRPr="008361CC">
        <w:rPr>
          <w:rFonts w:ascii="Lucida Sans Unicode" w:eastAsia="宋体" w:hAnsi="Lucida Sans Unicode" w:cs="Lucida Sans Unicode"/>
          <w:color w:val="1A1A1A"/>
          <w:kern w:val="0"/>
          <w:szCs w:val="21"/>
        </w:rPr>
        <w:t xml:space="preserve"> Redis </w:t>
      </w:r>
      <w:r w:rsidRPr="008361CC">
        <w:rPr>
          <w:rFonts w:ascii="Lucida Sans Unicode" w:eastAsia="宋体" w:hAnsi="Lucida Sans Unicode" w:cs="Lucida Sans Unicode"/>
          <w:color w:val="1A1A1A"/>
          <w:kern w:val="0"/>
          <w:szCs w:val="21"/>
        </w:rPr>
        <w:t>内存比较大，可能会因为</w:t>
      </w:r>
      <w:r w:rsidRPr="008361CC">
        <w:rPr>
          <w:rFonts w:ascii="Lucida Sans Unicode" w:eastAsia="宋体" w:hAnsi="Lucida Sans Unicode" w:cs="Lucida Sans Unicode"/>
          <w:color w:val="1A1A1A"/>
          <w:kern w:val="0"/>
          <w:szCs w:val="21"/>
        </w:rPr>
        <w:t xml:space="preserve"> fork </w:t>
      </w:r>
      <w:r w:rsidRPr="008361CC">
        <w:rPr>
          <w:rFonts w:ascii="Lucida Sans Unicode" w:eastAsia="宋体" w:hAnsi="Lucida Sans Unicode" w:cs="Lucida Sans Unicode"/>
          <w:color w:val="1A1A1A"/>
          <w:kern w:val="0"/>
          <w:szCs w:val="21"/>
        </w:rPr>
        <w:t>阻塞下主进程。</w:t>
      </w:r>
    </w:p>
    <w:p w:rsidR="008361CC" w:rsidRPr="008361CC" w:rsidRDefault="008361CC" w:rsidP="00FA61C5">
      <w:pPr>
        <w:widowControl/>
        <w:numPr>
          <w:ilvl w:val="0"/>
          <w:numId w:val="302"/>
        </w:numPr>
        <w:shd w:val="clear" w:color="auto" w:fill="FFFFFF"/>
        <w:spacing w:before="150" w:after="420"/>
        <w:ind w:left="0"/>
        <w:jc w:val="left"/>
        <w:rPr>
          <w:rFonts w:ascii="Lucida Sans Unicode" w:eastAsia="宋体" w:hAnsi="Lucida Sans Unicode" w:cs="Lucida Sans Unicode"/>
          <w:color w:val="1A1A1A"/>
          <w:kern w:val="0"/>
          <w:szCs w:val="21"/>
        </w:rPr>
      </w:pPr>
      <w:r w:rsidRPr="008361CC">
        <w:rPr>
          <w:rFonts w:ascii="Lucida Sans Unicode" w:eastAsia="宋体" w:hAnsi="Lucida Sans Unicode" w:cs="Lucida Sans Unicode"/>
          <w:color w:val="1A1A1A"/>
          <w:kern w:val="0"/>
          <w:szCs w:val="21"/>
        </w:rPr>
        <w:t xml:space="preserve">AOF </w:t>
      </w:r>
      <w:r w:rsidRPr="008361CC">
        <w:rPr>
          <w:rFonts w:ascii="Lucida Sans Unicode" w:eastAsia="宋体" w:hAnsi="Lucida Sans Unicode" w:cs="Lucida Sans Unicode"/>
          <w:color w:val="1A1A1A"/>
          <w:kern w:val="0"/>
          <w:szCs w:val="21"/>
        </w:rPr>
        <w:t>包含一个格式清晰、易于理解的日志文件用于记录所有的</w:t>
      </w:r>
      <w:r w:rsidRPr="008361CC">
        <w:rPr>
          <w:rFonts w:ascii="Lucida Sans Unicode" w:eastAsia="宋体" w:hAnsi="Lucida Sans Unicode" w:cs="Lucida Sans Unicode"/>
          <w:b/>
          <w:bCs/>
          <w:color w:val="1A1A1A"/>
          <w:kern w:val="0"/>
          <w:szCs w:val="21"/>
        </w:rPr>
        <w:t>修改操作</w:t>
      </w:r>
      <w:r w:rsidRPr="008361CC">
        <w:rPr>
          <w:rFonts w:ascii="Lucida Sans Unicode" w:eastAsia="宋体" w:hAnsi="Lucida Sans Unicode" w:cs="Lucida Sans Unicode"/>
          <w:color w:val="1A1A1A"/>
          <w:kern w:val="0"/>
          <w:szCs w:val="21"/>
        </w:rPr>
        <w:t>。事实上，我们也可以通过该文件完成数据的重建。</w:t>
      </w:r>
    </w:p>
    <w:p w:rsidR="008361CC" w:rsidRPr="008361CC" w:rsidRDefault="008361CC" w:rsidP="008361CC">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8361CC">
        <w:rPr>
          <w:rFonts w:ascii="微软雅黑" w:eastAsia="微软雅黑" w:hAnsi="微软雅黑" w:cs="微软雅黑" w:hint="eastAsia"/>
          <w:color w:val="1A1A1A"/>
          <w:kern w:val="0"/>
          <w:sz w:val="24"/>
          <w:szCs w:val="24"/>
        </w:rPr>
        <w:t>②</w:t>
      </w:r>
      <w:r w:rsidRPr="008361CC">
        <w:rPr>
          <w:rFonts w:ascii="Lucida Sans Unicode" w:eastAsia="宋体" w:hAnsi="Lucida Sans Unicode" w:cs="Lucida Sans Unicode"/>
          <w:color w:val="1A1A1A"/>
          <w:kern w:val="0"/>
          <w:sz w:val="24"/>
          <w:szCs w:val="24"/>
        </w:rPr>
        <w:t xml:space="preserve"> </w:t>
      </w:r>
      <w:r w:rsidRPr="008361CC">
        <w:rPr>
          <w:rFonts w:ascii="Lucida Sans Unicode" w:eastAsia="宋体" w:hAnsi="Lucida Sans Unicode" w:cs="Lucida Sans Unicode"/>
          <w:color w:val="1A1A1A"/>
          <w:kern w:val="0"/>
          <w:sz w:val="24"/>
          <w:szCs w:val="24"/>
        </w:rPr>
        <w:t>缺点</w:t>
      </w:r>
    </w:p>
    <w:p w:rsidR="008361CC" w:rsidRPr="008361CC" w:rsidRDefault="008361CC" w:rsidP="00FA61C5">
      <w:pPr>
        <w:widowControl/>
        <w:numPr>
          <w:ilvl w:val="0"/>
          <w:numId w:val="303"/>
        </w:numPr>
        <w:shd w:val="clear" w:color="auto" w:fill="FFFFFF"/>
        <w:ind w:left="0"/>
        <w:jc w:val="left"/>
        <w:rPr>
          <w:rFonts w:ascii="Lucida Sans Unicode" w:eastAsia="宋体" w:hAnsi="Lucida Sans Unicode" w:cs="Lucida Sans Unicode"/>
          <w:color w:val="1A1A1A"/>
          <w:kern w:val="0"/>
          <w:szCs w:val="21"/>
        </w:rPr>
      </w:pPr>
      <w:r w:rsidRPr="008361CC">
        <w:rPr>
          <w:rFonts w:ascii="Lucida Sans Unicode" w:eastAsia="宋体" w:hAnsi="Lucida Sans Unicode" w:cs="Lucida Sans Unicode"/>
          <w:color w:val="1A1A1A"/>
          <w:kern w:val="0"/>
          <w:szCs w:val="21"/>
        </w:rPr>
        <w:t>对于相同数量的数据集而言，</w:t>
      </w:r>
      <w:r w:rsidRPr="008361CC">
        <w:rPr>
          <w:rFonts w:ascii="Lucida Sans Unicode" w:eastAsia="宋体" w:hAnsi="Lucida Sans Unicode" w:cs="Lucida Sans Unicode"/>
          <w:color w:val="1A1A1A"/>
          <w:kern w:val="0"/>
          <w:szCs w:val="21"/>
        </w:rPr>
        <w:t xml:space="preserve">AOF </w:t>
      </w:r>
      <w:r w:rsidRPr="008361CC">
        <w:rPr>
          <w:rFonts w:ascii="Lucida Sans Unicode" w:eastAsia="宋体" w:hAnsi="Lucida Sans Unicode" w:cs="Lucida Sans Unicode"/>
          <w:color w:val="1A1A1A"/>
          <w:kern w:val="0"/>
          <w:szCs w:val="21"/>
        </w:rPr>
        <w:t>文件通常要大于</w:t>
      </w:r>
      <w:r w:rsidRPr="008361CC">
        <w:rPr>
          <w:rFonts w:ascii="Lucida Sans Unicode" w:eastAsia="宋体" w:hAnsi="Lucida Sans Unicode" w:cs="Lucida Sans Unicode"/>
          <w:color w:val="1A1A1A"/>
          <w:kern w:val="0"/>
          <w:szCs w:val="21"/>
        </w:rPr>
        <w:t xml:space="preserve"> RDB </w:t>
      </w:r>
      <w:r w:rsidRPr="008361CC">
        <w:rPr>
          <w:rFonts w:ascii="Lucida Sans Unicode" w:eastAsia="宋体" w:hAnsi="Lucida Sans Unicode" w:cs="Lucida Sans Unicode"/>
          <w:color w:val="1A1A1A"/>
          <w:kern w:val="0"/>
          <w:szCs w:val="21"/>
        </w:rPr>
        <w:t>文件。</w:t>
      </w:r>
      <w:r w:rsidRPr="008361CC">
        <w:rPr>
          <w:rFonts w:ascii="Lucida Sans Unicode" w:eastAsia="宋体" w:hAnsi="Lucida Sans Unicode" w:cs="Lucida Sans Unicode"/>
          <w:color w:val="1A1A1A"/>
          <w:kern w:val="0"/>
          <w:szCs w:val="21"/>
        </w:rPr>
        <w:t xml:space="preserve">RDB </w:t>
      </w:r>
      <w:r w:rsidRPr="008361CC">
        <w:rPr>
          <w:rFonts w:ascii="Lucida Sans Unicode" w:eastAsia="宋体" w:hAnsi="Lucida Sans Unicode" w:cs="Lucida Sans Unicode"/>
          <w:color w:val="1A1A1A"/>
          <w:kern w:val="0"/>
          <w:szCs w:val="21"/>
        </w:rPr>
        <w:t>在恢复大数据集时的速度比</w:t>
      </w:r>
      <w:r w:rsidRPr="008361CC">
        <w:rPr>
          <w:rFonts w:ascii="Lucida Sans Unicode" w:eastAsia="宋体" w:hAnsi="Lucida Sans Unicode" w:cs="Lucida Sans Unicode"/>
          <w:color w:val="1A1A1A"/>
          <w:kern w:val="0"/>
          <w:szCs w:val="21"/>
        </w:rPr>
        <w:t xml:space="preserve"> AOF </w:t>
      </w:r>
      <w:r w:rsidRPr="008361CC">
        <w:rPr>
          <w:rFonts w:ascii="Lucida Sans Unicode" w:eastAsia="宋体" w:hAnsi="Lucida Sans Unicode" w:cs="Lucida Sans Unicode"/>
          <w:color w:val="1A1A1A"/>
          <w:kern w:val="0"/>
          <w:szCs w:val="21"/>
        </w:rPr>
        <w:t>的恢复速度要快。</w:t>
      </w:r>
    </w:p>
    <w:p w:rsidR="008361CC" w:rsidRPr="008361CC" w:rsidRDefault="008361CC" w:rsidP="00FA61C5">
      <w:pPr>
        <w:widowControl/>
        <w:numPr>
          <w:ilvl w:val="0"/>
          <w:numId w:val="303"/>
        </w:numPr>
        <w:shd w:val="clear" w:color="auto" w:fill="FFFFFF"/>
        <w:ind w:left="0"/>
        <w:jc w:val="left"/>
        <w:rPr>
          <w:rFonts w:ascii="Lucida Sans Unicode" w:eastAsia="宋体" w:hAnsi="Lucida Sans Unicode" w:cs="Lucida Sans Unicode"/>
          <w:color w:val="1A1A1A"/>
          <w:kern w:val="0"/>
          <w:szCs w:val="21"/>
        </w:rPr>
      </w:pPr>
      <w:r w:rsidRPr="008361CC">
        <w:rPr>
          <w:rFonts w:ascii="Lucida Sans Unicode" w:eastAsia="宋体" w:hAnsi="Lucida Sans Unicode" w:cs="Lucida Sans Unicode"/>
          <w:color w:val="1A1A1A"/>
          <w:kern w:val="0"/>
          <w:szCs w:val="21"/>
        </w:rPr>
        <w:t>根据同步策略的不同，</w:t>
      </w:r>
      <w:r w:rsidRPr="008361CC">
        <w:rPr>
          <w:rFonts w:ascii="Lucida Sans Unicode" w:eastAsia="宋体" w:hAnsi="Lucida Sans Unicode" w:cs="Lucida Sans Unicode"/>
          <w:color w:val="1A1A1A"/>
          <w:kern w:val="0"/>
          <w:szCs w:val="21"/>
        </w:rPr>
        <w:t xml:space="preserve">AOF </w:t>
      </w:r>
      <w:r w:rsidRPr="008361CC">
        <w:rPr>
          <w:rFonts w:ascii="Lucida Sans Unicode" w:eastAsia="宋体" w:hAnsi="Lucida Sans Unicode" w:cs="Lucida Sans Unicode"/>
          <w:color w:val="1A1A1A"/>
          <w:kern w:val="0"/>
          <w:szCs w:val="21"/>
        </w:rPr>
        <w:t>在运行效率上往往会慢于</w:t>
      </w:r>
      <w:r w:rsidRPr="008361CC">
        <w:rPr>
          <w:rFonts w:ascii="Lucida Sans Unicode" w:eastAsia="宋体" w:hAnsi="Lucida Sans Unicode" w:cs="Lucida Sans Unicode"/>
          <w:color w:val="1A1A1A"/>
          <w:kern w:val="0"/>
          <w:szCs w:val="21"/>
        </w:rPr>
        <w:t xml:space="preserve"> RDB </w:t>
      </w:r>
      <w:r w:rsidRPr="008361CC">
        <w:rPr>
          <w:rFonts w:ascii="Lucida Sans Unicode" w:eastAsia="宋体" w:hAnsi="Lucida Sans Unicode" w:cs="Lucida Sans Unicode"/>
          <w:color w:val="1A1A1A"/>
          <w:kern w:val="0"/>
          <w:szCs w:val="21"/>
        </w:rPr>
        <w:t>。总之，每秒同步策略的效率是比较高的，同步禁用策略的效率和</w:t>
      </w:r>
      <w:r w:rsidRPr="008361CC">
        <w:rPr>
          <w:rFonts w:ascii="Lucida Sans Unicode" w:eastAsia="宋体" w:hAnsi="Lucida Sans Unicode" w:cs="Lucida Sans Unicode"/>
          <w:color w:val="1A1A1A"/>
          <w:kern w:val="0"/>
          <w:szCs w:val="21"/>
        </w:rPr>
        <w:t xml:space="preserve"> RDB </w:t>
      </w:r>
      <w:r w:rsidRPr="008361CC">
        <w:rPr>
          <w:rFonts w:ascii="Lucida Sans Unicode" w:eastAsia="宋体" w:hAnsi="Lucida Sans Unicode" w:cs="Lucida Sans Unicode"/>
          <w:color w:val="1A1A1A"/>
          <w:kern w:val="0"/>
          <w:szCs w:val="21"/>
        </w:rPr>
        <w:t>一样高效。</w:t>
      </w:r>
    </w:p>
    <w:p w:rsidR="008361CC" w:rsidRPr="008361CC" w:rsidRDefault="008361CC" w:rsidP="00FA61C5">
      <w:pPr>
        <w:widowControl/>
        <w:numPr>
          <w:ilvl w:val="0"/>
          <w:numId w:val="303"/>
        </w:numPr>
        <w:shd w:val="clear" w:color="auto" w:fill="FFFFFF"/>
        <w:ind w:left="0"/>
        <w:jc w:val="left"/>
        <w:rPr>
          <w:rFonts w:ascii="Lucida Sans Unicode" w:eastAsia="宋体" w:hAnsi="Lucida Sans Unicode" w:cs="Lucida Sans Unicode"/>
          <w:color w:val="1A1A1A"/>
          <w:kern w:val="0"/>
          <w:szCs w:val="21"/>
        </w:rPr>
      </w:pPr>
      <w:r w:rsidRPr="008361CC">
        <w:rPr>
          <w:rFonts w:ascii="Lucida Sans Unicode" w:eastAsia="宋体" w:hAnsi="Lucida Sans Unicode" w:cs="Lucida Sans Unicode"/>
          <w:color w:val="1A1A1A"/>
          <w:kern w:val="0"/>
          <w:szCs w:val="21"/>
        </w:rPr>
        <w:t>以前</w:t>
      </w:r>
      <w:r w:rsidRPr="008361CC">
        <w:rPr>
          <w:rFonts w:ascii="Lucida Sans Unicode" w:eastAsia="宋体" w:hAnsi="Lucida Sans Unicode" w:cs="Lucida Sans Unicode"/>
          <w:color w:val="1A1A1A"/>
          <w:kern w:val="0"/>
          <w:szCs w:val="21"/>
        </w:rPr>
        <w:t xml:space="preserve"> AOF </w:t>
      </w:r>
      <w:r w:rsidRPr="008361CC">
        <w:rPr>
          <w:rFonts w:ascii="Lucida Sans Unicode" w:eastAsia="宋体" w:hAnsi="Lucida Sans Unicode" w:cs="Lucida Sans Unicode"/>
          <w:color w:val="1A1A1A"/>
          <w:kern w:val="0"/>
          <w:szCs w:val="21"/>
        </w:rPr>
        <w:t>发生过</w:t>
      </w:r>
      <w:r w:rsidRPr="008361CC">
        <w:rPr>
          <w:rFonts w:ascii="Lucida Sans Unicode" w:eastAsia="宋体" w:hAnsi="Lucida Sans Unicode" w:cs="Lucida Sans Unicode"/>
          <w:color w:val="1A1A1A"/>
          <w:kern w:val="0"/>
          <w:szCs w:val="21"/>
        </w:rPr>
        <w:t xml:space="preserve"> bug </w:t>
      </w:r>
      <w:r w:rsidRPr="008361CC">
        <w:rPr>
          <w:rFonts w:ascii="Lucida Sans Unicode" w:eastAsia="宋体" w:hAnsi="Lucida Sans Unicode" w:cs="Lucida Sans Unicode"/>
          <w:color w:val="1A1A1A"/>
          <w:kern w:val="0"/>
          <w:szCs w:val="21"/>
        </w:rPr>
        <w:t>，就是通过</w:t>
      </w:r>
      <w:r w:rsidRPr="008361CC">
        <w:rPr>
          <w:rFonts w:ascii="Lucida Sans Unicode" w:eastAsia="宋体" w:hAnsi="Lucida Sans Unicode" w:cs="Lucida Sans Unicode"/>
          <w:color w:val="1A1A1A"/>
          <w:kern w:val="0"/>
          <w:szCs w:val="21"/>
        </w:rPr>
        <w:t xml:space="preserve"> AOF </w:t>
      </w:r>
      <w:r w:rsidRPr="008361CC">
        <w:rPr>
          <w:rFonts w:ascii="Lucida Sans Unicode" w:eastAsia="宋体" w:hAnsi="Lucida Sans Unicode" w:cs="Lucida Sans Unicode"/>
          <w:color w:val="1A1A1A"/>
          <w:kern w:val="0"/>
          <w:szCs w:val="21"/>
        </w:rPr>
        <w:t>记录的日志，进行数据恢复的时候，没有恢复一模一样的数据出来。所以说，类似</w:t>
      </w:r>
      <w:r w:rsidRPr="008361CC">
        <w:rPr>
          <w:rFonts w:ascii="Lucida Sans Unicode" w:eastAsia="宋体" w:hAnsi="Lucida Sans Unicode" w:cs="Lucida Sans Unicode"/>
          <w:color w:val="1A1A1A"/>
          <w:kern w:val="0"/>
          <w:szCs w:val="21"/>
        </w:rPr>
        <w:t xml:space="preserve"> AOF </w:t>
      </w:r>
      <w:r w:rsidRPr="008361CC">
        <w:rPr>
          <w:rFonts w:ascii="Lucida Sans Unicode" w:eastAsia="宋体" w:hAnsi="Lucida Sans Unicode" w:cs="Lucida Sans Unicode"/>
          <w:color w:val="1A1A1A"/>
          <w:kern w:val="0"/>
          <w:szCs w:val="21"/>
        </w:rPr>
        <w:t>这种较为复杂的基于命令日志</w:t>
      </w:r>
      <w:r w:rsidRPr="008361CC">
        <w:rPr>
          <w:rFonts w:ascii="Lucida Sans Unicode" w:eastAsia="宋体" w:hAnsi="Lucida Sans Unicode" w:cs="Lucida Sans Unicode"/>
          <w:color w:val="1A1A1A"/>
          <w:kern w:val="0"/>
          <w:szCs w:val="21"/>
        </w:rPr>
        <w:t>/merge/</w:t>
      </w:r>
      <w:r w:rsidRPr="008361CC">
        <w:rPr>
          <w:rFonts w:ascii="Lucida Sans Unicode" w:eastAsia="宋体" w:hAnsi="Lucida Sans Unicode" w:cs="Lucida Sans Unicode"/>
          <w:color w:val="1A1A1A"/>
          <w:kern w:val="0"/>
          <w:szCs w:val="21"/>
        </w:rPr>
        <w:t>回放的方式，比基于</w:t>
      </w:r>
      <w:r w:rsidRPr="008361CC">
        <w:rPr>
          <w:rFonts w:ascii="Lucida Sans Unicode" w:eastAsia="宋体" w:hAnsi="Lucida Sans Unicode" w:cs="Lucida Sans Unicode"/>
          <w:color w:val="1A1A1A"/>
          <w:kern w:val="0"/>
          <w:szCs w:val="21"/>
        </w:rPr>
        <w:t xml:space="preserve"> RDB </w:t>
      </w:r>
      <w:r w:rsidRPr="008361CC">
        <w:rPr>
          <w:rFonts w:ascii="Lucida Sans Unicode" w:eastAsia="宋体" w:hAnsi="Lucida Sans Unicode" w:cs="Lucida Sans Unicode"/>
          <w:color w:val="1A1A1A"/>
          <w:kern w:val="0"/>
          <w:szCs w:val="21"/>
        </w:rPr>
        <w:t>每次持久化一份完整的数据快照文件的方式，更加脆弱一些，容易有</w:t>
      </w:r>
      <w:r w:rsidRPr="008361CC">
        <w:rPr>
          <w:rFonts w:ascii="Lucida Sans Unicode" w:eastAsia="宋体" w:hAnsi="Lucida Sans Unicode" w:cs="Lucida Sans Unicode"/>
          <w:color w:val="1A1A1A"/>
          <w:kern w:val="0"/>
          <w:szCs w:val="21"/>
        </w:rPr>
        <w:t xml:space="preserve"> bug </w:t>
      </w:r>
      <w:r w:rsidRPr="008361CC">
        <w:rPr>
          <w:rFonts w:ascii="Lucida Sans Unicode" w:eastAsia="宋体" w:hAnsi="Lucida Sans Unicode" w:cs="Lucida Sans Unicode"/>
          <w:color w:val="1A1A1A"/>
          <w:kern w:val="0"/>
          <w:szCs w:val="21"/>
        </w:rPr>
        <w:t>。不过</w:t>
      </w:r>
      <w:r w:rsidRPr="008361CC">
        <w:rPr>
          <w:rFonts w:ascii="Lucida Sans Unicode" w:eastAsia="宋体" w:hAnsi="Lucida Sans Unicode" w:cs="Lucida Sans Unicode"/>
          <w:color w:val="1A1A1A"/>
          <w:kern w:val="0"/>
          <w:szCs w:val="21"/>
        </w:rPr>
        <w:t xml:space="preserve"> AOF </w:t>
      </w:r>
      <w:r w:rsidRPr="008361CC">
        <w:rPr>
          <w:rFonts w:ascii="Lucida Sans Unicode" w:eastAsia="宋体" w:hAnsi="Lucida Sans Unicode" w:cs="Lucida Sans Unicode"/>
          <w:color w:val="1A1A1A"/>
          <w:kern w:val="0"/>
          <w:szCs w:val="21"/>
        </w:rPr>
        <w:t>就是为了避免</w:t>
      </w:r>
      <w:r w:rsidRPr="008361CC">
        <w:rPr>
          <w:rFonts w:ascii="Lucida Sans Unicode" w:eastAsia="宋体" w:hAnsi="Lucida Sans Unicode" w:cs="Lucida Sans Unicode"/>
          <w:color w:val="1A1A1A"/>
          <w:kern w:val="0"/>
          <w:szCs w:val="21"/>
        </w:rPr>
        <w:t xml:space="preserve"> rewrite </w:t>
      </w:r>
      <w:r w:rsidRPr="008361CC">
        <w:rPr>
          <w:rFonts w:ascii="Lucida Sans Unicode" w:eastAsia="宋体" w:hAnsi="Lucida Sans Unicode" w:cs="Lucida Sans Unicode"/>
          <w:color w:val="1A1A1A"/>
          <w:kern w:val="0"/>
          <w:szCs w:val="21"/>
        </w:rPr>
        <w:t>过程导致的</w:t>
      </w:r>
      <w:r w:rsidRPr="008361CC">
        <w:rPr>
          <w:rFonts w:ascii="Lucida Sans Unicode" w:eastAsia="宋体" w:hAnsi="Lucida Sans Unicode" w:cs="Lucida Sans Unicode"/>
          <w:color w:val="1A1A1A"/>
          <w:kern w:val="0"/>
          <w:szCs w:val="21"/>
        </w:rPr>
        <w:t xml:space="preserve"> bug </w:t>
      </w:r>
      <w:r w:rsidRPr="008361CC">
        <w:rPr>
          <w:rFonts w:ascii="Lucida Sans Unicode" w:eastAsia="宋体" w:hAnsi="Lucida Sans Unicode" w:cs="Lucida Sans Unicode"/>
          <w:color w:val="1A1A1A"/>
          <w:kern w:val="0"/>
          <w:szCs w:val="21"/>
        </w:rPr>
        <w:t>，因此每次</w:t>
      </w:r>
      <w:r w:rsidRPr="008361CC">
        <w:rPr>
          <w:rFonts w:ascii="Lucida Sans Unicode" w:eastAsia="宋体" w:hAnsi="Lucida Sans Unicode" w:cs="Lucida Sans Unicode"/>
          <w:color w:val="1A1A1A"/>
          <w:kern w:val="0"/>
          <w:szCs w:val="21"/>
        </w:rPr>
        <w:t xml:space="preserve"> rewrite </w:t>
      </w:r>
      <w:r w:rsidRPr="008361CC">
        <w:rPr>
          <w:rFonts w:ascii="Lucida Sans Unicode" w:eastAsia="宋体" w:hAnsi="Lucida Sans Unicode" w:cs="Lucida Sans Unicode"/>
          <w:color w:val="1A1A1A"/>
          <w:kern w:val="0"/>
          <w:szCs w:val="21"/>
        </w:rPr>
        <w:t>并不是基于旧的指令日志进行</w:t>
      </w:r>
      <w:r w:rsidRPr="008361CC">
        <w:rPr>
          <w:rFonts w:ascii="Lucida Sans Unicode" w:eastAsia="宋体" w:hAnsi="Lucida Sans Unicode" w:cs="Lucida Sans Unicode"/>
          <w:color w:val="1A1A1A"/>
          <w:kern w:val="0"/>
          <w:szCs w:val="21"/>
        </w:rPr>
        <w:t xml:space="preserve"> merge </w:t>
      </w:r>
      <w:r w:rsidRPr="008361CC">
        <w:rPr>
          <w:rFonts w:ascii="Lucida Sans Unicode" w:eastAsia="宋体" w:hAnsi="Lucida Sans Unicode" w:cs="Lucida Sans Unicode"/>
          <w:color w:val="1A1A1A"/>
          <w:kern w:val="0"/>
          <w:szCs w:val="21"/>
        </w:rPr>
        <w:t>的，而是基于当时内存中的数据进行指令的重新构建，这样健壮性会好很多。</w:t>
      </w:r>
    </w:p>
    <w:p w:rsidR="008361CC" w:rsidRPr="008361CC" w:rsidRDefault="008361CC" w:rsidP="008361CC"/>
    <w:p w:rsidR="00BA3687" w:rsidRDefault="00BA3687" w:rsidP="00BA3687">
      <w:pPr>
        <w:widowControl/>
        <w:spacing w:line="26" w:lineRule="atLeast"/>
        <w:jc w:val="left"/>
        <w:rPr>
          <w:szCs w:val="21"/>
        </w:rPr>
      </w:pPr>
      <w:r>
        <w:rPr>
          <w:rFonts w:ascii="宋体" w:eastAsia="宋体" w:hAnsi="宋体" w:cs="宋体"/>
          <w:b/>
          <w:color w:val="595959"/>
          <w:kern w:val="0"/>
          <w:sz w:val="27"/>
          <w:szCs w:val="27"/>
          <w:lang w:bidi="ar"/>
        </w:rPr>
        <w:t>Q：aof文件过大咋办？</w:t>
      </w:r>
    </w:p>
    <w:p w:rsidR="00BA3687" w:rsidRDefault="00BA3687" w:rsidP="00BA3687">
      <w:pPr>
        <w:widowControl/>
        <w:spacing w:line="26" w:lineRule="atLeast"/>
        <w:jc w:val="left"/>
        <w:rPr>
          <w:szCs w:val="21"/>
        </w:rPr>
      </w:pPr>
      <w:r>
        <w:rPr>
          <w:rFonts w:ascii="宋体" w:eastAsia="宋体" w:hAnsi="宋体" w:cs="宋体"/>
          <w:kern w:val="0"/>
          <w:sz w:val="24"/>
          <w:szCs w:val="24"/>
          <w:lang w:bidi="ar"/>
        </w:rPr>
        <w:t>A：redis定期重写aof，会压缩aof大小。Redis4.0之后的版本支持了混合持久化，bgsave全量和aof增量进行了融合，恢复效率和数据安全都有保障。</w:t>
      </w:r>
    </w:p>
    <w:p w:rsidR="00BA3687" w:rsidRDefault="00BA3687" w:rsidP="00BA3687">
      <w:pPr>
        <w:widowControl/>
        <w:spacing w:line="26" w:lineRule="atLeast"/>
        <w:jc w:val="left"/>
        <w:rPr>
          <w:szCs w:val="21"/>
        </w:rPr>
      </w:pPr>
      <w:r>
        <w:rPr>
          <w:rFonts w:ascii="宋体" w:eastAsia="宋体" w:hAnsi="宋体" w:cs="宋体"/>
          <w:b/>
          <w:color w:val="595959"/>
          <w:kern w:val="0"/>
          <w:sz w:val="27"/>
          <w:szCs w:val="27"/>
          <w:lang w:bidi="ar"/>
        </w:rPr>
        <w:t>Q：突然断电呢？</w:t>
      </w:r>
    </w:p>
    <w:p w:rsidR="00BA3687" w:rsidRDefault="00BA3687" w:rsidP="00BA3687">
      <w:pPr>
        <w:widowControl/>
        <w:spacing w:line="26" w:lineRule="atLeast"/>
        <w:jc w:val="left"/>
        <w:rPr>
          <w:szCs w:val="21"/>
        </w:rPr>
      </w:pPr>
      <w:r>
        <w:rPr>
          <w:rFonts w:ascii="宋体" w:eastAsia="宋体" w:hAnsi="宋体" w:cs="宋体"/>
          <w:kern w:val="0"/>
          <w:sz w:val="24"/>
          <w:szCs w:val="24"/>
          <w:lang w:bidi="ar"/>
        </w:rPr>
        <w:t>A：有aof，根据性能来设置，不要求设置的话每条指令都同步一下硬盘。其实不需要，正常开发中，按秒去同步就可以。</w:t>
      </w:r>
    </w:p>
    <w:p w:rsidR="008361CC" w:rsidRDefault="008361CC" w:rsidP="008361C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w:t>
      </w:r>
      <w:r>
        <w:rPr>
          <w:rStyle w:val="a4"/>
          <w:rFonts w:ascii="Lucida Sans Unicode" w:hAnsi="Lucida Sans Unicode" w:cs="Lucida Sans Unicode"/>
          <w:color w:val="1A1A1A"/>
        </w:rPr>
        <w:t>如何选择</w:t>
      </w:r>
    </w:p>
    <w:p w:rsidR="008361CC" w:rsidRDefault="008361CC" w:rsidP="00FA61C5">
      <w:pPr>
        <w:widowControl/>
        <w:numPr>
          <w:ilvl w:val="0"/>
          <w:numId w:val="30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不要仅仅使用</w:t>
      </w:r>
      <w:r>
        <w:rPr>
          <w:rFonts w:ascii="Lucida Sans Unicode" w:hAnsi="Lucida Sans Unicode" w:cs="Lucida Sans Unicode"/>
          <w:color w:val="1A1A1A"/>
          <w:szCs w:val="21"/>
        </w:rPr>
        <w:t xml:space="preserve"> RDB</w:t>
      </w:r>
      <w:r>
        <w:rPr>
          <w:rFonts w:ascii="Lucida Sans Unicode" w:hAnsi="Lucida Sans Unicode" w:cs="Lucida Sans Unicode"/>
          <w:color w:val="1A1A1A"/>
          <w:szCs w:val="21"/>
        </w:rPr>
        <w:t>，因为那样会导致你丢失很多数据。</w:t>
      </w:r>
    </w:p>
    <w:p w:rsidR="008361CC" w:rsidRDefault="008361CC" w:rsidP="00FA61C5">
      <w:pPr>
        <w:widowControl/>
        <w:numPr>
          <w:ilvl w:val="0"/>
          <w:numId w:val="30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也不要仅仅使用</w:t>
      </w:r>
      <w:r>
        <w:rPr>
          <w:rFonts w:ascii="Lucida Sans Unicode" w:hAnsi="Lucida Sans Unicode" w:cs="Lucida Sans Unicode"/>
          <w:color w:val="1A1A1A"/>
          <w:szCs w:val="21"/>
        </w:rPr>
        <w:t xml:space="preserve"> AOF</w:t>
      </w:r>
      <w:r>
        <w:rPr>
          <w:rFonts w:ascii="Lucida Sans Unicode" w:hAnsi="Lucida Sans Unicode" w:cs="Lucida Sans Unicode"/>
          <w:color w:val="1A1A1A"/>
          <w:szCs w:val="21"/>
        </w:rPr>
        <w:t>，因为那样有两个问题，第一，你通过</w:t>
      </w:r>
      <w:r>
        <w:rPr>
          <w:rFonts w:ascii="Lucida Sans Unicode" w:hAnsi="Lucida Sans Unicode" w:cs="Lucida Sans Unicode"/>
          <w:color w:val="1A1A1A"/>
          <w:szCs w:val="21"/>
        </w:rPr>
        <w:t xml:space="preserve"> AOF </w:t>
      </w:r>
      <w:r>
        <w:rPr>
          <w:rFonts w:ascii="Lucida Sans Unicode" w:hAnsi="Lucida Sans Unicode" w:cs="Lucida Sans Unicode"/>
          <w:color w:val="1A1A1A"/>
          <w:szCs w:val="21"/>
        </w:rPr>
        <w:t>做冷备，没有</w:t>
      </w:r>
      <w:r>
        <w:rPr>
          <w:rFonts w:ascii="Lucida Sans Unicode" w:hAnsi="Lucida Sans Unicode" w:cs="Lucida Sans Unicode"/>
          <w:color w:val="1A1A1A"/>
          <w:szCs w:val="21"/>
        </w:rPr>
        <w:t xml:space="preserve"> RDB </w:t>
      </w:r>
      <w:r>
        <w:rPr>
          <w:rFonts w:ascii="Lucida Sans Unicode" w:hAnsi="Lucida Sans Unicode" w:cs="Lucida Sans Unicode"/>
          <w:color w:val="1A1A1A"/>
          <w:szCs w:val="21"/>
        </w:rPr>
        <w:t>做冷备，来的恢复速度更快</w:t>
      </w:r>
      <w:r>
        <w:rPr>
          <w:rFonts w:ascii="Lucida Sans Unicode" w:hAnsi="Lucida Sans Unicode" w:cs="Lucida Sans Unicode"/>
          <w:color w:val="1A1A1A"/>
          <w:szCs w:val="21"/>
        </w:rPr>
        <w:t xml:space="preserve">; </w:t>
      </w:r>
      <w:r>
        <w:rPr>
          <w:rFonts w:ascii="Lucida Sans Unicode" w:hAnsi="Lucida Sans Unicode" w:cs="Lucida Sans Unicode"/>
          <w:color w:val="1A1A1A"/>
          <w:szCs w:val="21"/>
        </w:rPr>
        <w:t>第二，</w:t>
      </w:r>
      <w:r>
        <w:rPr>
          <w:rFonts w:ascii="Lucida Sans Unicode" w:hAnsi="Lucida Sans Unicode" w:cs="Lucida Sans Unicode"/>
          <w:color w:val="1A1A1A"/>
          <w:szCs w:val="21"/>
        </w:rPr>
        <w:t xml:space="preserve">RDB </w:t>
      </w:r>
      <w:r>
        <w:rPr>
          <w:rFonts w:ascii="Lucida Sans Unicode" w:hAnsi="Lucida Sans Unicode" w:cs="Lucida Sans Unicode"/>
          <w:color w:val="1A1A1A"/>
          <w:szCs w:val="21"/>
        </w:rPr>
        <w:t>每次简单粗暴生成数据快照，更加健壮，可以避免</w:t>
      </w:r>
      <w:r>
        <w:rPr>
          <w:rFonts w:ascii="Lucida Sans Unicode" w:hAnsi="Lucida Sans Unicode" w:cs="Lucida Sans Unicode"/>
          <w:color w:val="1A1A1A"/>
          <w:szCs w:val="21"/>
        </w:rPr>
        <w:t xml:space="preserve"> AOF </w:t>
      </w:r>
      <w:r>
        <w:rPr>
          <w:rFonts w:ascii="Lucida Sans Unicode" w:hAnsi="Lucida Sans Unicode" w:cs="Lucida Sans Unicode"/>
          <w:color w:val="1A1A1A"/>
          <w:szCs w:val="21"/>
        </w:rPr>
        <w:t>这种复杂的备份和恢复机制的</w:t>
      </w:r>
      <w:r>
        <w:rPr>
          <w:rFonts w:ascii="Lucida Sans Unicode" w:hAnsi="Lucida Sans Unicode" w:cs="Lucida Sans Unicode"/>
          <w:color w:val="1A1A1A"/>
          <w:szCs w:val="21"/>
        </w:rPr>
        <w:t xml:space="preserve"> bug </w:t>
      </w:r>
      <w:r>
        <w:rPr>
          <w:rFonts w:ascii="Lucida Sans Unicode" w:hAnsi="Lucida Sans Unicode" w:cs="Lucida Sans Unicode"/>
          <w:color w:val="1A1A1A"/>
          <w:szCs w:val="21"/>
        </w:rPr>
        <w:t>。</w:t>
      </w:r>
    </w:p>
    <w:p w:rsidR="008361CC" w:rsidRDefault="008361CC" w:rsidP="00FA61C5">
      <w:pPr>
        <w:pStyle w:val="a3"/>
        <w:numPr>
          <w:ilvl w:val="0"/>
          <w:numId w:val="304"/>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Redis </w:t>
      </w:r>
      <w:r>
        <w:rPr>
          <w:rFonts w:ascii="Lucida Sans Unicode" w:hAnsi="Lucida Sans Unicode" w:cs="Lucida Sans Unicode"/>
          <w:color w:val="1A1A1A"/>
          <w:sz w:val="21"/>
          <w:szCs w:val="21"/>
        </w:rPr>
        <w:t>支持同时开启开启两种持久化方式，我们可以综合使用</w:t>
      </w:r>
      <w:r>
        <w:rPr>
          <w:rFonts w:ascii="Lucida Sans Unicode" w:hAnsi="Lucida Sans Unicode" w:cs="Lucida Sans Unicode"/>
          <w:color w:val="1A1A1A"/>
          <w:sz w:val="21"/>
          <w:szCs w:val="21"/>
        </w:rPr>
        <w:t xml:space="preserve"> AOF </w:t>
      </w:r>
      <w:r>
        <w:rPr>
          <w:rFonts w:ascii="Lucida Sans Unicode" w:hAnsi="Lucida Sans Unicode" w:cs="Lucida Sans Unicode"/>
          <w:color w:val="1A1A1A"/>
          <w:sz w:val="21"/>
          <w:szCs w:val="21"/>
        </w:rPr>
        <w:t>和</w:t>
      </w:r>
      <w:r>
        <w:rPr>
          <w:rFonts w:ascii="Lucida Sans Unicode" w:hAnsi="Lucida Sans Unicode" w:cs="Lucida Sans Unicode"/>
          <w:color w:val="1A1A1A"/>
          <w:sz w:val="21"/>
          <w:szCs w:val="21"/>
        </w:rPr>
        <w:t xml:space="preserve"> RDB </w:t>
      </w:r>
      <w:r>
        <w:rPr>
          <w:rFonts w:ascii="Lucida Sans Unicode" w:hAnsi="Lucida Sans Unicode" w:cs="Lucida Sans Unicode"/>
          <w:color w:val="1A1A1A"/>
          <w:sz w:val="21"/>
          <w:szCs w:val="21"/>
        </w:rPr>
        <w:t>两种持久化机制，用</w:t>
      </w:r>
      <w:r>
        <w:rPr>
          <w:rFonts w:ascii="Lucida Sans Unicode" w:hAnsi="Lucida Sans Unicode" w:cs="Lucida Sans Unicode"/>
          <w:color w:val="1A1A1A"/>
          <w:sz w:val="21"/>
          <w:szCs w:val="21"/>
        </w:rPr>
        <w:t xml:space="preserve"> AOF </w:t>
      </w:r>
      <w:r>
        <w:rPr>
          <w:rFonts w:ascii="Lucida Sans Unicode" w:hAnsi="Lucida Sans Unicode" w:cs="Lucida Sans Unicode"/>
          <w:color w:val="1A1A1A"/>
          <w:sz w:val="21"/>
          <w:szCs w:val="21"/>
        </w:rPr>
        <w:t>来保证数据不丢失，作为数据恢复的第一选择</w:t>
      </w:r>
      <w:r>
        <w:rPr>
          <w:rFonts w:ascii="Lucida Sans Unicode" w:hAnsi="Lucida Sans Unicode" w:cs="Lucida Sans Unicode"/>
          <w:color w:val="1A1A1A"/>
          <w:sz w:val="21"/>
          <w:szCs w:val="21"/>
        </w:rPr>
        <w:t xml:space="preserve">; </w:t>
      </w:r>
      <w:r>
        <w:rPr>
          <w:rFonts w:ascii="Lucida Sans Unicode" w:hAnsi="Lucida Sans Unicode" w:cs="Lucida Sans Unicode"/>
          <w:color w:val="1A1A1A"/>
          <w:sz w:val="21"/>
          <w:szCs w:val="21"/>
        </w:rPr>
        <w:t>用</w:t>
      </w:r>
      <w:r>
        <w:rPr>
          <w:rFonts w:ascii="Lucida Sans Unicode" w:hAnsi="Lucida Sans Unicode" w:cs="Lucida Sans Unicode"/>
          <w:color w:val="1A1A1A"/>
          <w:sz w:val="21"/>
          <w:szCs w:val="21"/>
        </w:rPr>
        <w:t xml:space="preserve"> RDB </w:t>
      </w:r>
      <w:r>
        <w:rPr>
          <w:rFonts w:ascii="Lucida Sans Unicode" w:hAnsi="Lucida Sans Unicode" w:cs="Lucida Sans Unicode"/>
          <w:color w:val="1A1A1A"/>
          <w:sz w:val="21"/>
          <w:szCs w:val="21"/>
        </w:rPr>
        <w:t>来做不同程度的冷备，在</w:t>
      </w:r>
      <w:r>
        <w:rPr>
          <w:rFonts w:ascii="Lucida Sans Unicode" w:hAnsi="Lucida Sans Unicode" w:cs="Lucida Sans Unicode"/>
          <w:color w:val="1A1A1A"/>
          <w:sz w:val="21"/>
          <w:szCs w:val="21"/>
        </w:rPr>
        <w:t xml:space="preserve"> AOF </w:t>
      </w:r>
      <w:r>
        <w:rPr>
          <w:rFonts w:ascii="Lucida Sans Unicode" w:hAnsi="Lucida Sans Unicode" w:cs="Lucida Sans Unicode"/>
          <w:color w:val="1A1A1A"/>
          <w:sz w:val="21"/>
          <w:szCs w:val="21"/>
        </w:rPr>
        <w:t>文件都丢失或损坏不可用的时候，还可以使用</w:t>
      </w:r>
      <w:r>
        <w:rPr>
          <w:rFonts w:ascii="Lucida Sans Unicode" w:hAnsi="Lucida Sans Unicode" w:cs="Lucida Sans Unicode"/>
          <w:color w:val="1A1A1A"/>
          <w:sz w:val="21"/>
          <w:szCs w:val="21"/>
        </w:rPr>
        <w:t xml:space="preserve"> RDB </w:t>
      </w:r>
      <w:r>
        <w:rPr>
          <w:rFonts w:ascii="Lucida Sans Unicode" w:hAnsi="Lucida Sans Unicode" w:cs="Lucida Sans Unicode"/>
          <w:color w:val="1A1A1A"/>
          <w:sz w:val="21"/>
          <w:szCs w:val="21"/>
        </w:rPr>
        <w:t>来进行快速的数据恢复。</w:t>
      </w:r>
    </w:p>
    <w:p w:rsidR="008361CC" w:rsidRDefault="008361CC" w:rsidP="00FA61C5">
      <w:pPr>
        <w:pStyle w:val="a3"/>
        <w:numPr>
          <w:ilvl w:val="1"/>
          <w:numId w:val="304"/>
        </w:numPr>
        <w:shd w:val="clear" w:color="auto" w:fill="FFFFFF"/>
        <w:spacing w:before="150" w:beforeAutospacing="0" w:after="42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如果同时使用</w:t>
      </w:r>
      <w:r>
        <w:rPr>
          <w:rFonts w:ascii="Lucida Sans Unicode" w:hAnsi="Lucida Sans Unicode" w:cs="Lucida Sans Unicode"/>
          <w:color w:val="1A1A1A"/>
          <w:sz w:val="21"/>
          <w:szCs w:val="21"/>
        </w:rPr>
        <w:t xml:space="preserve"> RDB </w:t>
      </w:r>
      <w:r>
        <w:rPr>
          <w:rFonts w:ascii="Lucida Sans Unicode" w:hAnsi="Lucida Sans Unicode" w:cs="Lucida Sans Unicode"/>
          <w:color w:val="1A1A1A"/>
          <w:sz w:val="21"/>
          <w:szCs w:val="21"/>
        </w:rPr>
        <w:t>和</w:t>
      </w:r>
      <w:r>
        <w:rPr>
          <w:rFonts w:ascii="Lucida Sans Unicode" w:hAnsi="Lucida Sans Unicode" w:cs="Lucida Sans Unicode"/>
          <w:color w:val="1A1A1A"/>
          <w:sz w:val="21"/>
          <w:szCs w:val="21"/>
        </w:rPr>
        <w:t xml:space="preserve"> AOF </w:t>
      </w:r>
      <w:r>
        <w:rPr>
          <w:rFonts w:ascii="Lucida Sans Unicode" w:hAnsi="Lucida Sans Unicode" w:cs="Lucida Sans Unicode"/>
          <w:color w:val="1A1A1A"/>
          <w:sz w:val="21"/>
          <w:szCs w:val="21"/>
        </w:rPr>
        <w:t>两种持久化机制，那么在</w:t>
      </w:r>
      <w:r>
        <w:rPr>
          <w:rFonts w:ascii="Lucida Sans Unicode" w:hAnsi="Lucida Sans Unicode" w:cs="Lucida Sans Unicode"/>
          <w:color w:val="1A1A1A"/>
          <w:sz w:val="21"/>
          <w:szCs w:val="21"/>
        </w:rPr>
        <w:t xml:space="preserve"> Redis </w:t>
      </w:r>
      <w:r>
        <w:rPr>
          <w:rFonts w:ascii="Lucida Sans Unicode" w:hAnsi="Lucida Sans Unicode" w:cs="Lucida Sans Unicode"/>
          <w:color w:val="1A1A1A"/>
          <w:sz w:val="21"/>
          <w:szCs w:val="21"/>
        </w:rPr>
        <w:t>重启的时候，会使用</w:t>
      </w:r>
      <w:r>
        <w:rPr>
          <w:rFonts w:ascii="Lucida Sans Unicode" w:hAnsi="Lucida Sans Unicode" w:cs="Lucida Sans Unicode"/>
          <w:color w:val="1A1A1A"/>
          <w:sz w:val="21"/>
          <w:szCs w:val="21"/>
        </w:rPr>
        <w:t> </w:t>
      </w:r>
      <w:r>
        <w:rPr>
          <w:rStyle w:val="a4"/>
          <w:rFonts w:ascii="Lucida Sans Unicode" w:hAnsi="Lucida Sans Unicode" w:cs="Lucida Sans Unicode"/>
          <w:color w:val="1A1A1A"/>
          <w:sz w:val="21"/>
          <w:szCs w:val="21"/>
        </w:rPr>
        <w:t>AOF</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来重新构建数据，因为</w:t>
      </w:r>
      <w:r>
        <w:rPr>
          <w:rFonts w:ascii="Lucida Sans Unicode" w:hAnsi="Lucida Sans Unicode" w:cs="Lucida Sans Unicode"/>
          <w:color w:val="1A1A1A"/>
          <w:sz w:val="21"/>
          <w:szCs w:val="21"/>
        </w:rPr>
        <w:t xml:space="preserve"> AOF </w:t>
      </w:r>
      <w:r>
        <w:rPr>
          <w:rFonts w:ascii="Lucida Sans Unicode" w:hAnsi="Lucida Sans Unicode" w:cs="Lucida Sans Unicode"/>
          <w:color w:val="1A1A1A"/>
          <w:sz w:val="21"/>
          <w:szCs w:val="21"/>
        </w:rPr>
        <w:t>中的</w:t>
      </w:r>
      <w:r>
        <w:rPr>
          <w:rStyle w:val="a4"/>
          <w:rFonts w:ascii="Lucida Sans Unicode" w:hAnsi="Lucida Sans Unicode" w:cs="Lucida Sans Unicode"/>
          <w:color w:val="1A1A1A"/>
          <w:sz w:val="21"/>
          <w:szCs w:val="21"/>
        </w:rPr>
        <w:t>数据更加完整</w:t>
      </w:r>
      <w:r>
        <w:rPr>
          <w:rFonts w:ascii="Lucida Sans Unicode" w:hAnsi="Lucida Sans Unicode" w:cs="Lucida Sans Unicode"/>
          <w:color w:val="1A1A1A"/>
          <w:sz w:val="21"/>
          <w:szCs w:val="21"/>
        </w:rPr>
        <w:t>。</w:t>
      </w:r>
    </w:p>
    <w:p w:rsidR="008361CC" w:rsidRDefault="008361CC" w:rsidP="008361CC">
      <w:pPr>
        <w:pStyle w:val="a3"/>
        <w:shd w:val="clear" w:color="auto" w:fill="F6F6F6"/>
        <w:spacing w:before="0" w:beforeAutospacing="0" w:after="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一般来说，</w:t>
      </w:r>
      <w:r>
        <w:rPr>
          <w:rFonts w:ascii="Lucida Sans Unicode" w:hAnsi="Lucida Sans Unicode" w:cs="Lucida Sans Unicode"/>
          <w:color w:val="1A1A1A"/>
          <w:sz w:val="21"/>
          <w:szCs w:val="21"/>
        </w:rPr>
        <w:t xml:space="preserve"> </w:t>
      </w:r>
      <w:r>
        <w:rPr>
          <w:rFonts w:ascii="Lucida Sans Unicode" w:hAnsi="Lucida Sans Unicode" w:cs="Lucida Sans Unicode"/>
          <w:color w:val="1A1A1A"/>
          <w:sz w:val="21"/>
          <w:szCs w:val="21"/>
        </w:rPr>
        <w:t>如果想达到足以媲美</w:t>
      </w:r>
      <w:r>
        <w:rPr>
          <w:rFonts w:ascii="Lucida Sans Unicode" w:hAnsi="Lucida Sans Unicode" w:cs="Lucida Sans Unicode"/>
          <w:color w:val="1A1A1A"/>
          <w:sz w:val="21"/>
          <w:szCs w:val="21"/>
        </w:rPr>
        <w:t xml:space="preserve"> PostgreSQL </w:t>
      </w:r>
      <w:r>
        <w:rPr>
          <w:rFonts w:ascii="Lucida Sans Unicode" w:hAnsi="Lucida Sans Unicode" w:cs="Lucida Sans Unicode"/>
          <w:color w:val="1A1A1A"/>
          <w:sz w:val="21"/>
          <w:szCs w:val="21"/>
        </w:rPr>
        <w:t>的数据安全性，</w:t>
      </w:r>
      <w:r>
        <w:rPr>
          <w:rFonts w:ascii="Lucida Sans Unicode" w:hAnsi="Lucida Sans Unicode" w:cs="Lucida Sans Unicode"/>
          <w:color w:val="1A1A1A"/>
          <w:sz w:val="21"/>
          <w:szCs w:val="21"/>
        </w:rPr>
        <w:t xml:space="preserve"> </w:t>
      </w:r>
      <w:r>
        <w:rPr>
          <w:rFonts w:ascii="Lucida Sans Unicode" w:hAnsi="Lucida Sans Unicode" w:cs="Lucida Sans Unicode"/>
          <w:color w:val="1A1A1A"/>
          <w:sz w:val="21"/>
          <w:szCs w:val="21"/>
        </w:rPr>
        <w:t>你应该同时使用两种持久化功能。如果你非常关心你的数据，</w:t>
      </w:r>
      <w:r>
        <w:rPr>
          <w:rFonts w:ascii="Lucida Sans Unicode" w:hAnsi="Lucida Sans Unicode" w:cs="Lucida Sans Unicode"/>
          <w:color w:val="1A1A1A"/>
          <w:sz w:val="21"/>
          <w:szCs w:val="21"/>
        </w:rPr>
        <w:t xml:space="preserve"> </w:t>
      </w:r>
      <w:r>
        <w:rPr>
          <w:rFonts w:ascii="Lucida Sans Unicode" w:hAnsi="Lucida Sans Unicode" w:cs="Lucida Sans Unicode"/>
          <w:color w:val="1A1A1A"/>
          <w:sz w:val="21"/>
          <w:szCs w:val="21"/>
        </w:rPr>
        <w:t>但仍然可以承受数分钟以内的数据丢失，那么你可以只使用</w:t>
      </w:r>
      <w:r>
        <w:rPr>
          <w:rFonts w:ascii="Lucida Sans Unicode" w:hAnsi="Lucida Sans Unicode" w:cs="Lucida Sans Unicode"/>
          <w:color w:val="1A1A1A"/>
          <w:sz w:val="21"/>
          <w:szCs w:val="21"/>
        </w:rPr>
        <w:t xml:space="preserve"> RDB </w:t>
      </w:r>
      <w:r>
        <w:rPr>
          <w:rFonts w:ascii="Lucida Sans Unicode" w:hAnsi="Lucida Sans Unicode" w:cs="Lucida Sans Unicode"/>
          <w:color w:val="1A1A1A"/>
          <w:sz w:val="21"/>
          <w:szCs w:val="21"/>
        </w:rPr>
        <w:t>持久化。</w:t>
      </w:r>
    </w:p>
    <w:p w:rsidR="008361CC" w:rsidRDefault="008361CC" w:rsidP="008361CC">
      <w:pPr>
        <w:pStyle w:val="a3"/>
        <w:shd w:val="clear" w:color="auto" w:fill="F6F6F6"/>
        <w:spacing w:before="0" w:beforeAutospacing="0" w:after="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有很多用户都只使用</w:t>
      </w:r>
      <w:r>
        <w:rPr>
          <w:rFonts w:ascii="Lucida Sans Unicode" w:hAnsi="Lucida Sans Unicode" w:cs="Lucida Sans Unicode"/>
          <w:color w:val="1A1A1A"/>
          <w:sz w:val="21"/>
          <w:szCs w:val="21"/>
        </w:rPr>
        <w:t xml:space="preserve"> AOF </w:t>
      </w:r>
      <w:r>
        <w:rPr>
          <w:rFonts w:ascii="Lucida Sans Unicode" w:hAnsi="Lucida Sans Unicode" w:cs="Lucida Sans Unicode"/>
          <w:color w:val="1A1A1A"/>
          <w:sz w:val="21"/>
          <w:szCs w:val="21"/>
        </w:rPr>
        <w:t>持久化，但并不推荐这种方式：因为定时生成</w:t>
      </w:r>
      <w:r>
        <w:rPr>
          <w:rFonts w:ascii="Lucida Sans Unicode" w:hAnsi="Lucida Sans Unicode" w:cs="Lucida Sans Unicode"/>
          <w:color w:val="1A1A1A"/>
          <w:sz w:val="21"/>
          <w:szCs w:val="21"/>
        </w:rPr>
        <w:t xml:space="preserve"> RDB </w:t>
      </w:r>
      <w:r>
        <w:rPr>
          <w:rFonts w:ascii="Lucida Sans Unicode" w:hAnsi="Lucida Sans Unicode" w:cs="Lucida Sans Unicode"/>
          <w:color w:val="1A1A1A"/>
          <w:sz w:val="21"/>
          <w:szCs w:val="21"/>
        </w:rPr>
        <w:t>快照（</w:t>
      </w:r>
      <w:r>
        <w:rPr>
          <w:rFonts w:ascii="Lucida Sans Unicode" w:hAnsi="Lucida Sans Unicode" w:cs="Lucida Sans Unicode"/>
          <w:color w:val="1A1A1A"/>
          <w:sz w:val="21"/>
          <w:szCs w:val="21"/>
        </w:rPr>
        <w:t>snapshot</w:t>
      </w:r>
      <w:r>
        <w:rPr>
          <w:rFonts w:ascii="Lucida Sans Unicode" w:hAnsi="Lucida Sans Unicode" w:cs="Lucida Sans Unicode"/>
          <w:color w:val="1A1A1A"/>
          <w:sz w:val="21"/>
          <w:szCs w:val="21"/>
        </w:rPr>
        <w:t>）非常便于进行数据库备份，</w:t>
      </w:r>
      <w:r>
        <w:rPr>
          <w:rFonts w:ascii="Lucida Sans Unicode" w:hAnsi="Lucida Sans Unicode" w:cs="Lucida Sans Unicode"/>
          <w:color w:val="1A1A1A"/>
          <w:sz w:val="21"/>
          <w:szCs w:val="21"/>
        </w:rPr>
        <w:t xml:space="preserve"> </w:t>
      </w:r>
      <w:r>
        <w:rPr>
          <w:rFonts w:ascii="Lucida Sans Unicode" w:hAnsi="Lucida Sans Unicode" w:cs="Lucida Sans Unicode"/>
          <w:color w:val="1A1A1A"/>
          <w:sz w:val="21"/>
          <w:szCs w:val="21"/>
        </w:rPr>
        <w:t>并且</w:t>
      </w:r>
      <w:r>
        <w:rPr>
          <w:rFonts w:ascii="Lucida Sans Unicode" w:hAnsi="Lucida Sans Unicode" w:cs="Lucida Sans Unicode"/>
          <w:color w:val="1A1A1A"/>
          <w:sz w:val="21"/>
          <w:szCs w:val="21"/>
        </w:rPr>
        <w:t xml:space="preserve"> RDB </w:t>
      </w:r>
      <w:r>
        <w:rPr>
          <w:rFonts w:ascii="Lucida Sans Unicode" w:hAnsi="Lucida Sans Unicode" w:cs="Lucida Sans Unicode"/>
          <w:color w:val="1A1A1A"/>
          <w:sz w:val="21"/>
          <w:szCs w:val="21"/>
        </w:rPr>
        <w:t>恢复数据集的速度也要比</w:t>
      </w:r>
      <w:r>
        <w:rPr>
          <w:rFonts w:ascii="Lucida Sans Unicode" w:hAnsi="Lucida Sans Unicode" w:cs="Lucida Sans Unicode"/>
          <w:color w:val="1A1A1A"/>
          <w:sz w:val="21"/>
          <w:szCs w:val="21"/>
        </w:rPr>
        <w:t>AOF</w:t>
      </w:r>
      <w:r>
        <w:rPr>
          <w:rFonts w:ascii="Lucida Sans Unicode" w:hAnsi="Lucida Sans Unicode" w:cs="Lucida Sans Unicode"/>
          <w:color w:val="1A1A1A"/>
          <w:sz w:val="21"/>
          <w:szCs w:val="21"/>
        </w:rPr>
        <w:t>恢复的速度要快，除此之外，使用</w:t>
      </w:r>
      <w:r>
        <w:rPr>
          <w:rFonts w:ascii="Lucida Sans Unicode" w:hAnsi="Lucida Sans Unicode" w:cs="Lucida Sans Unicode"/>
          <w:color w:val="1A1A1A"/>
          <w:sz w:val="21"/>
          <w:szCs w:val="21"/>
        </w:rPr>
        <w:t xml:space="preserve"> RDB </w:t>
      </w:r>
      <w:r>
        <w:rPr>
          <w:rFonts w:ascii="Lucida Sans Unicode" w:hAnsi="Lucida Sans Unicode" w:cs="Lucida Sans Unicode"/>
          <w:color w:val="1A1A1A"/>
          <w:sz w:val="21"/>
          <w:szCs w:val="21"/>
        </w:rPr>
        <w:t>还可以避免之前提到的</w:t>
      </w:r>
      <w:r>
        <w:rPr>
          <w:rFonts w:ascii="Lucida Sans Unicode" w:hAnsi="Lucida Sans Unicode" w:cs="Lucida Sans Unicode"/>
          <w:color w:val="1A1A1A"/>
          <w:sz w:val="21"/>
          <w:szCs w:val="21"/>
        </w:rPr>
        <w:t xml:space="preserve"> AOF </w:t>
      </w:r>
      <w:r>
        <w:rPr>
          <w:rFonts w:ascii="Lucida Sans Unicode" w:hAnsi="Lucida Sans Unicode" w:cs="Lucida Sans Unicode"/>
          <w:color w:val="1A1A1A"/>
          <w:sz w:val="21"/>
          <w:szCs w:val="21"/>
        </w:rPr>
        <w:t>程序的</w:t>
      </w:r>
      <w:r>
        <w:rPr>
          <w:rFonts w:ascii="Lucida Sans Unicode" w:hAnsi="Lucida Sans Unicode" w:cs="Lucida Sans Unicode"/>
          <w:color w:val="1A1A1A"/>
          <w:sz w:val="21"/>
          <w:szCs w:val="21"/>
        </w:rPr>
        <w:t xml:space="preserve"> bug</w:t>
      </w:r>
      <w:r>
        <w:rPr>
          <w:rFonts w:ascii="Lucida Sans Unicode" w:hAnsi="Lucida Sans Unicode" w:cs="Lucida Sans Unicode"/>
          <w:color w:val="1A1A1A"/>
          <w:sz w:val="21"/>
          <w:szCs w:val="21"/>
        </w:rPr>
        <w:t>。</w:t>
      </w:r>
    </w:p>
    <w:p w:rsidR="008361CC" w:rsidRDefault="008361CC" w:rsidP="008361C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在</w:t>
      </w:r>
      <w:r>
        <w:rPr>
          <w:rFonts w:ascii="Lucida Sans Unicode" w:hAnsi="Lucida Sans Unicode" w:cs="Lucida Sans Unicode"/>
          <w:color w:val="1A1A1A"/>
        </w:rPr>
        <w:t xml:space="preserve"> Redis4.0 </w:t>
      </w:r>
      <w:r>
        <w:rPr>
          <w:rFonts w:ascii="Lucida Sans Unicode" w:hAnsi="Lucida Sans Unicode" w:cs="Lucida Sans Unicode"/>
          <w:color w:val="1A1A1A"/>
        </w:rPr>
        <w:t>版本开始，允许你使用</w:t>
      </w:r>
      <w:r>
        <w:rPr>
          <w:rFonts w:ascii="Lucida Sans Unicode" w:hAnsi="Lucida Sans Unicode" w:cs="Lucida Sans Unicode"/>
          <w:color w:val="1A1A1A"/>
        </w:rPr>
        <w:t xml:space="preserve"> RDB-AOF </w:t>
      </w:r>
      <w:r>
        <w:rPr>
          <w:rFonts w:ascii="Lucida Sans Unicode" w:hAnsi="Lucida Sans Unicode" w:cs="Lucida Sans Unicode"/>
          <w:color w:val="1A1A1A"/>
        </w:rPr>
        <w:t>混合持久化方式，详细可见</w:t>
      </w:r>
      <w:r>
        <w:rPr>
          <w:rFonts w:ascii="Lucida Sans Unicode" w:hAnsi="Lucida Sans Unicode" w:cs="Lucida Sans Unicode"/>
          <w:color w:val="1A1A1A"/>
        </w:rPr>
        <w:t> </w:t>
      </w:r>
      <w:hyperlink r:id="rId246"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Redis4.0 </w:t>
        </w:r>
        <w:r>
          <w:rPr>
            <w:rStyle w:val="a5"/>
            <w:rFonts w:ascii="Lucida Sans Unicode" w:hAnsi="Lucida Sans Unicode" w:cs="Lucida Sans Unicode"/>
            <w:color w:val="0088CC"/>
          </w:rPr>
          <w:t>之</w:t>
        </w:r>
        <w:r>
          <w:rPr>
            <w:rStyle w:val="a5"/>
            <w:rFonts w:ascii="Lucida Sans Unicode" w:hAnsi="Lucida Sans Unicode" w:cs="Lucida Sans Unicode"/>
            <w:color w:val="0088CC"/>
          </w:rPr>
          <w:t xml:space="preserve"> RDB-AOF </w:t>
        </w:r>
        <w:r>
          <w:rPr>
            <w:rStyle w:val="a5"/>
            <w:rFonts w:ascii="Lucida Sans Unicode" w:hAnsi="Lucida Sans Unicode" w:cs="Lucida Sans Unicode"/>
            <w:color w:val="0088CC"/>
          </w:rPr>
          <w:t>混合持久化》</w:t>
        </w:r>
      </w:hyperlink>
      <w:r>
        <w:rPr>
          <w:rFonts w:ascii="Lucida Sans Unicode" w:hAnsi="Lucida Sans Unicode" w:cs="Lucida Sans Unicode"/>
          <w:color w:val="1A1A1A"/>
        </w:rPr>
        <w:t> </w:t>
      </w:r>
      <w:r>
        <w:rPr>
          <w:rFonts w:ascii="Lucida Sans Unicode" w:hAnsi="Lucida Sans Unicode" w:cs="Lucida Sans Unicode"/>
          <w:color w:val="1A1A1A"/>
        </w:rPr>
        <w:t>。也因此，</w:t>
      </w:r>
      <w:r>
        <w:rPr>
          <w:rFonts w:ascii="Lucida Sans Unicode" w:hAnsi="Lucida Sans Unicode" w:cs="Lucida Sans Unicode"/>
          <w:color w:val="1A1A1A"/>
        </w:rPr>
        <w:t xml:space="preserve">RDB </w:t>
      </w:r>
      <w:r>
        <w:rPr>
          <w:rFonts w:ascii="Lucida Sans Unicode" w:hAnsi="Lucida Sans Unicode" w:cs="Lucida Sans Unicode"/>
          <w:color w:val="1A1A1A"/>
        </w:rPr>
        <w:t>和</w:t>
      </w:r>
      <w:r>
        <w:rPr>
          <w:rFonts w:ascii="Lucida Sans Unicode" w:hAnsi="Lucida Sans Unicode" w:cs="Lucida Sans Unicode"/>
          <w:color w:val="1A1A1A"/>
        </w:rPr>
        <w:t xml:space="preserve"> AOF </w:t>
      </w:r>
      <w:r>
        <w:rPr>
          <w:rFonts w:ascii="Lucida Sans Unicode" w:hAnsi="Lucida Sans Unicode" w:cs="Lucida Sans Unicode"/>
          <w:color w:val="1A1A1A"/>
        </w:rPr>
        <w:t>同时使用，是希望达到安全的持久化的推荐方式。</w:t>
      </w:r>
    </w:p>
    <w:p w:rsidR="004453A6" w:rsidRPr="004453A6" w:rsidRDefault="004453A6" w:rsidP="00FA61C5">
      <w:pPr>
        <w:widowControl/>
        <w:numPr>
          <w:ilvl w:val="0"/>
          <w:numId w:val="305"/>
        </w:numPr>
        <w:shd w:val="clear" w:color="auto" w:fill="FFFFFF"/>
        <w:spacing w:before="150" w:after="420"/>
        <w:ind w:left="0"/>
        <w:jc w:val="left"/>
        <w:rPr>
          <w:rFonts w:ascii="Lucida Sans Unicode" w:eastAsia="宋体" w:hAnsi="Lucida Sans Unicode" w:cs="Lucida Sans Unicode"/>
          <w:color w:val="1A1A1A"/>
          <w:kern w:val="0"/>
          <w:szCs w:val="21"/>
        </w:rPr>
      </w:pPr>
      <w:r w:rsidRPr="004453A6">
        <w:rPr>
          <w:rFonts w:ascii="Lucida Sans Unicode" w:eastAsia="宋体" w:hAnsi="Lucida Sans Unicode" w:cs="Lucida Sans Unicode"/>
          <w:color w:val="1A1A1A"/>
          <w:kern w:val="0"/>
          <w:szCs w:val="21"/>
        </w:rPr>
        <w:t xml:space="preserve">bgsave </w:t>
      </w:r>
      <w:r w:rsidRPr="004453A6">
        <w:rPr>
          <w:rFonts w:ascii="Lucida Sans Unicode" w:eastAsia="宋体" w:hAnsi="Lucida Sans Unicode" w:cs="Lucida Sans Unicode"/>
          <w:color w:val="1A1A1A"/>
          <w:kern w:val="0"/>
          <w:szCs w:val="21"/>
        </w:rPr>
        <w:t>做镜像全量持久化，</w:t>
      </w:r>
      <w:r w:rsidRPr="004453A6">
        <w:rPr>
          <w:rFonts w:ascii="Lucida Sans Unicode" w:eastAsia="宋体" w:hAnsi="Lucida Sans Unicode" w:cs="Lucida Sans Unicode"/>
          <w:color w:val="1A1A1A"/>
          <w:kern w:val="0"/>
          <w:szCs w:val="21"/>
        </w:rPr>
        <w:t xml:space="preserve">AOF </w:t>
      </w:r>
      <w:r w:rsidRPr="004453A6">
        <w:rPr>
          <w:rFonts w:ascii="Lucida Sans Unicode" w:eastAsia="宋体" w:hAnsi="Lucida Sans Unicode" w:cs="Lucida Sans Unicode"/>
          <w:color w:val="1A1A1A"/>
          <w:kern w:val="0"/>
          <w:szCs w:val="21"/>
        </w:rPr>
        <w:t>做增量持久化。因为</w:t>
      </w:r>
      <w:r w:rsidRPr="004453A6">
        <w:rPr>
          <w:rFonts w:ascii="Lucida Sans Unicode" w:eastAsia="宋体" w:hAnsi="Lucida Sans Unicode" w:cs="Lucida Sans Unicode"/>
          <w:color w:val="1A1A1A"/>
          <w:kern w:val="0"/>
          <w:szCs w:val="21"/>
        </w:rPr>
        <w:t xml:space="preserve"> bgsave </w:t>
      </w:r>
      <w:r w:rsidRPr="004453A6">
        <w:rPr>
          <w:rFonts w:ascii="Lucida Sans Unicode" w:eastAsia="宋体" w:hAnsi="Lucida Sans Unicode" w:cs="Lucida Sans Unicode"/>
          <w:color w:val="1A1A1A"/>
          <w:kern w:val="0"/>
          <w:szCs w:val="21"/>
        </w:rPr>
        <w:t>会耗费较长时间，不够实时，在停机的时候会导致大量丢失数据，所以需要</w:t>
      </w:r>
      <w:r w:rsidRPr="004453A6">
        <w:rPr>
          <w:rFonts w:ascii="Lucida Sans Unicode" w:eastAsia="宋体" w:hAnsi="Lucida Sans Unicode" w:cs="Lucida Sans Unicode"/>
          <w:color w:val="1A1A1A"/>
          <w:kern w:val="0"/>
          <w:szCs w:val="21"/>
        </w:rPr>
        <w:t xml:space="preserve"> AOF </w:t>
      </w:r>
      <w:r w:rsidRPr="004453A6">
        <w:rPr>
          <w:rFonts w:ascii="Lucida Sans Unicode" w:eastAsia="宋体" w:hAnsi="Lucida Sans Unicode" w:cs="Lucida Sans Unicode"/>
          <w:color w:val="1A1A1A"/>
          <w:kern w:val="0"/>
          <w:szCs w:val="21"/>
        </w:rPr>
        <w:t>来配合使用。在</w:t>
      </w:r>
      <w:r w:rsidRPr="004453A6">
        <w:rPr>
          <w:rFonts w:ascii="Lucida Sans Unicode" w:eastAsia="宋体" w:hAnsi="Lucida Sans Unicode" w:cs="Lucida Sans Unicode"/>
          <w:color w:val="1A1A1A"/>
          <w:kern w:val="0"/>
          <w:szCs w:val="21"/>
        </w:rPr>
        <w:t xml:space="preserve"> Redis </w:t>
      </w:r>
      <w:r w:rsidRPr="004453A6">
        <w:rPr>
          <w:rFonts w:ascii="Lucida Sans Unicode" w:eastAsia="宋体" w:hAnsi="Lucida Sans Unicode" w:cs="Lucida Sans Unicode"/>
          <w:color w:val="1A1A1A"/>
          <w:kern w:val="0"/>
          <w:szCs w:val="21"/>
        </w:rPr>
        <w:t>实例重启时，会使用</w:t>
      </w:r>
      <w:r w:rsidRPr="004453A6">
        <w:rPr>
          <w:rFonts w:ascii="Lucida Sans Unicode" w:eastAsia="宋体" w:hAnsi="Lucida Sans Unicode" w:cs="Lucida Sans Unicode"/>
          <w:color w:val="1A1A1A"/>
          <w:kern w:val="0"/>
          <w:szCs w:val="21"/>
        </w:rPr>
        <w:t xml:space="preserve"> bgsave </w:t>
      </w:r>
      <w:r w:rsidRPr="004453A6">
        <w:rPr>
          <w:rFonts w:ascii="Lucida Sans Unicode" w:eastAsia="宋体" w:hAnsi="Lucida Sans Unicode" w:cs="Lucida Sans Unicode"/>
          <w:color w:val="1A1A1A"/>
          <w:kern w:val="0"/>
          <w:szCs w:val="21"/>
        </w:rPr>
        <w:t>持久化文件重新构建内存，再使用</w:t>
      </w:r>
      <w:r w:rsidRPr="004453A6">
        <w:rPr>
          <w:rFonts w:ascii="Lucida Sans Unicode" w:eastAsia="宋体" w:hAnsi="Lucida Sans Unicode" w:cs="Lucida Sans Unicode"/>
          <w:color w:val="1A1A1A"/>
          <w:kern w:val="0"/>
          <w:szCs w:val="21"/>
        </w:rPr>
        <w:t xml:space="preserve"> AOF </w:t>
      </w:r>
      <w:r w:rsidRPr="004453A6">
        <w:rPr>
          <w:rFonts w:ascii="Lucida Sans Unicode" w:eastAsia="宋体" w:hAnsi="Lucida Sans Unicode" w:cs="Lucida Sans Unicode"/>
          <w:color w:val="1A1A1A"/>
          <w:kern w:val="0"/>
          <w:szCs w:val="21"/>
        </w:rPr>
        <w:t>重放近期的操作指令来实现完整恢复重启之前的状态。</w:t>
      </w:r>
    </w:p>
    <w:p w:rsidR="004453A6" w:rsidRPr="004453A6" w:rsidRDefault="004453A6" w:rsidP="004453A6">
      <w:pPr>
        <w:widowControl/>
        <w:shd w:val="clear" w:color="auto" w:fill="F6F6F6"/>
        <w:jc w:val="left"/>
        <w:rPr>
          <w:rFonts w:ascii="Lucida Sans Unicode" w:eastAsia="宋体" w:hAnsi="Lucida Sans Unicode" w:cs="Lucida Sans Unicode"/>
          <w:color w:val="1A1A1A"/>
          <w:kern w:val="0"/>
          <w:szCs w:val="21"/>
        </w:rPr>
      </w:pPr>
      <w:r w:rsidRPr="004453A6">
        <w:rPr>
          <w:rFonts w:ascii="Lucida Sans Unicode" w:eastAsia="宋体" w:hAnsi="Lucida Sans Unicode" w:cs="Lucida Sans Unicode"/>
          <w:color w:val="1A1A1A"/>
          <w:kern w:val="0"/>
          <w:szCs w:val="21"/>
        </w:rPr>
        <w:t>和老钱沟通了下，最后一句重启恢复，使用的是</w:t>
      </w:r>
      <w:r w:rsidRPr="004453A6">
        <w:rPr>
          <w:rFonts w:ascii="Lucida Sans Unicode" w:eastAsia="宋体" w:hAnsi="Lucida Sans Unicode" w:cs="Lucida Sans Unicode"/>
          <w:color w:val="1A1A1A"/>
          <w:kern w:val="0"/>
          <w:szCs w:val="21"/>
        </w:rPr>
        <w:t xml:space="preserve"> RDB-AOF </w:t>
      </w:r>
      <w:r w:rsidRPr="004453A6">
        <w:rPr>
          <w:rFonts w:ascii="Lucida Sans Unicode" w:eastAsia="宋体" w:hAnsi="Lucida Sans Unicode" w:cs="Lucida Sans Unicode"/>
          <w:color w:val="1A1A1A"/>
          <w:kern w:val="0"/>
          <w:szCs w:val="21"/>
        </w:rPr>
        <w:t>的混合方案。</w:t>
      </w:r>
    </w:p>
    <w:p w:rsidR="004453A6" w:rsidRPr="004453A6" w:rsidRDefault="004453A6" w:rsidP="00FA61C5">
      <w:pPr>
        <w:widowControl/>
        <w:numPr>
          <w:ilvl w:val="0"/>
          <w:numId w:val="305"/>
        </w:numPr>
        <w:shd w:val="clear" w:color="auto" w:fill="FFFFFF"/>
        <w:spacing w:before="150" w:after="420"/>
        <w:ind w:left="0"/>
        <w:jc w:val="left"/>
        <w:rPr>
          <w:rFonts w:ascii="Lucida Sans Unicode" w:eastAsia="宋体" w:hAnsi="Lucida Sans Unicode" w:cs="Lucida Sans Unicode"/>
          <w:color w:val="1A1A1A"/>
          <w:kern w:val="0"/>
          <w:szCs w:val="21"/>
        </w:rPr>
      </w:pPr>
      <w:r w:rsidRPr="004453A6">
        <w:rPr>
          <w:rFonts w:ascii="Lucida Sans Unicode" w:eastAsia="宋体" w:hAnsi="Lucida Sans Unicode" w:cs="Lucida Sans Unicode"/>
          <w:color w:val="1A1A1A"/>
          <w:kern w:val="0"/>
          <w:szCs w:val="21"/>
        </w:rPr>
        <w:t>对方追问那如果突然机器掉电会怎样？取决于</w:t>
      </w:r>
      <w:r w:rsidRPr="004453A6">
        <w:rPr>
          <w:rFonts w:ascii="Lucida Sans Unicode" w:eastAsia="宋体" w:hAnsi="Lucida Sans Unicode" w:cs="Lucida Sans Unicode"/>
          <w:color w:val="1A1A1A"/>
          <w:kern w:val="0"/>
          <w:szCs w:val="21"/>
        </w:rPr>
        <w:t xml:space="preserve"> AOF </w:t>
      </w:r>
      <w:r w:rsidRPr="004453A6">
        <w:rPr>
          <w:rFonts w:ascii="Lucida Sans Unicode" w:eastAsia="宋体" w:hAnsi="Lucida Sans Unicode" w:cs="Lucida Sans Unicode"/>
          <w:color w:val="1A1A1A"/>
          <w:kern w:val="0"/>
          <w:szCs w:val="21"/>
        </w:rPr>
        <w:t>日志</w:t>
      </w:r>
      <w:r w:rsidRPr="004453A6">
        <w:rPr>
          <w:rFonts w:ascii="Lucida Sans Unicode" w:eastAsia="宋体" w:hAnsi="Lucida Sans Unicode" w:cs="Lucida Sans Unicode"/>
          <w:color w:val="1A1A1A"/>
          <w:kern w:val="0"/>
          <w:szCs w:val="21"/>
        </w:rPr>
        <w:t xml:space="preserve"> sync </w:t>
      </w:r>
      <w:r w:rsidRPr="004453A6">
        <w:rPr>
          <w:rFonts w:ascii="Lucida Sans Unicode" w:eastAsia="宋体" w:hAnsi="Lucida Sans Unicode" w:cs="Lucida Sans Unicode"/>
          <w:color w:val="1A1A1A"/>
          <w:kern w:val="0"/>
          <w:szCs w:val="21"/>
        </w:rPr>
        <w:t>属性的配置，如果不要求性能，在每条写指令时都</w:t>
      </w:r>
      <w:r w:rsidRPr="004453A6">
        <w:rPr>
          <w:rFonts w:ascii="Lucida Sans Unicode" w:eastAsia="宋体" w:hAnsi="Lucida Sans Unicode" w:cs="Lucida Sans Unicode"/>
          <w:color w:val="1A1A1A"/>
          <w:kern w:val="0"/>
          <w:szCs w:val="21"/>
        </w:rPr>
        <w:t xml:space="preserve"> sync </w:t>
      </w:r>
      <w:r w:rsidRPr="004453A6">
        <w:rPr>
          <w:rFonts w:ascii="Lucida Sans Unicode" w:eastAsia="宋体" w:hAnsi="Lucida Sans Unicode" w:cs="Lucida Sans Unicode"/>
          <w:color w:val="1A1A1A"/>
          <w:kern w:val="0"/>
          <w:szCs w:val="21"/>
        </w:rPr>
        <w:t>一下磁盘，就不会丢失数据。但是在高性能的要求下每次都</w:t>
      </w:r>
      <w:r w:rsidRPr="004453A6">
        <w:rPr>
          <w:rFonts w:ascii="Lucida Sans Unicode" w:eastAsia="宋体" w:hAnsi="Lucida Sans Unicode" w:cs="Lucida Sans Unicode"/>
          <w:color w:val="1A1A1A"/>
          <w:kern w:val="0"/>
          <w:szCs w:val="21"/>
        </w:rPr>
        <w:t xml:space="preserve"> sync </w:t>
      </w:r>
      <w:r w:rsidRPr="004453A6">
        <w:rPr>
          <w:rFonts w:ascii="Lucida Sans Unicode" w:eastAsia="宋体" w:hAnsi="Lucida Sans Unicode" w:cs="Lucida Sans Unicode"/>
          <w:color w:val="1A1A1A"/>
          <w:kern w:val="0"/>
          <w:szCs w:val="21"/>
        </w:rPr>
        <w:t>是不现实的，一般都使用定时</w:t>
      </w:r>
      <w:r w:rsidRPr="004453A6">
        <w:rPr>
          <w:rFonts w:ascii="Lucida Sans Unicode" w:eastAsia="宋体" w:hAnsi="Lucida Sans Unicode" w:cs="Lucida Sans Unicode"/>
          <w:color w:val="1A1A1A"/>
          <w:kern w:val="0"/>
          <w:szCs w:val="21"/>
        </w:rPr>
        <w:t xml:space="preserve"> sync </w:t>
      </w:r>
      <w:r w:rsidRPr="004453A6">
        <w:rPr>
          <w:rFonts w:ascii="Lucida Sans Unicode" w:eastAsia="宋体" w:hAnsi="Lucida Sans Unicode" w:cs="Lucida Sans Unicode"/>
          <w:color w:val="1A1A1A"/>
          <w:kern w:val="0"/>
          <w:szCs w:val="21"/>
        </w:rPr>
        <w:t>，比如</w:t>
      </w:r>
      <w:r w:rsidRPr="004453A6">
        <w:rPr>
          <w:rFonts w:ascii="Lucida Sans Unicode" w:eastAsia="宋体" w:hAnsi="Lucida Sans Unicode" w:cs="Lucida Sans Unicode"/>
          <w:color w:val="1A1A1A"/>
          <w:kern w:val="0"/>
          <w:szCs w:val="21"/>
        </w:rPr>
        <w:t xml:space="preserve"> 1 </w:t>
      </w:r>
      <w:r w:rsidRPr="004453A6">
        <w:rPr>
          <w:rFonts w:ascii="Lucida Sans Unicode" w:eastAsia="宋体" w:hAnsi="Lucida Sans Unicode" w:cs="Lucida Sans Unicode"/>
          <w:color w:val="1A1A1A"/>
          <w:kern w:val="0"/>
          <w:szCs w:val="21"/>
        </w:rPr>
        <w:t>秒</w:t>
      </w:r>
      <w:r w:rsidRPr="004453A6">
        <w:rPr>
          <w:rFonts w:ascii="Lucida Sans Unicode" w:eastAsia="宋体" w:hAnsi="Lucida Sans Unicode" w:cs="Lucida Sans Unicode"/>
          <w:color w:val="1A1A1A"/>
          <w:kern w:val="0"/>
          <w:szCs w:val="21"/>
        </w:rPr>
        <w:t xml:space="preserve"> 1 </w:t>
      </w:r>
      <w:r w:rsidRPr="004453A6">
        <w:rPr>
          <w:rFonts w:ascii="Lucida Sans Unicode" w:eastAsia="宋体" w:hAnsi="Lucida Sans Unicode" w:cs="Lucida Sans Unicode"/>
          <w:color w:val="1A1A1A"/>
          <w:kern w:val="0"/>
          <w:szCs w:val="21"/>
        </w:rPr>
        <w:t>次，这个时候最多就会丢失</w:t>
      </w:r>
      <w:r w:rsidRPr="004453A6">
        <w:rPr>
          <w:rFonts w:ascii="Lucida Sans Unicode" w:eastAsia="宋体" w:hAnsi="Lucida Sans Unicode" w:cs="Lucida Sans Unicode"/>
          <w:color w:val="1A1A1A"/>
          <w:kern w:val="0"/>
          <w:szCs w:val="21"/>
        </w:rPr>
        <w:t xml:space="preserve"> 1 </w:t>
      </w:r>
      <w:r w:rsidRPr="004453A6">
        <w:rPr>
          <w:rFonts w:ascii="Lucida Sans Unicode" w:eastAsia="宋体" w:hAnsi="Lucida Sans Unicode" w:cs="Lucida Sans Unicode"/>
          <w:color w:val="1A1A1A"/>
          <w:kern w:val="0"/>
          <w:szCs w:val="21"/>
        </w:rPr>
        <w:t>秒的数据。</w:t>
      </w:r>
    </w:p>
    <w:p w:rsidR="004453A6" w:rsidRPr="004453A6" w:rsidRDefault="004453A6" w:rsidP="004453A6">
      <w:pPr>
        <w:widowControl/>
        <w:shd w:val="clear" w:color="auto" w:fill="F6F6F6"/>
        <w:jc w:val="left"/>
        <w:rPr>
          <w:rFonts w:ascii="Lucida Sans Unicode" w:eastAsia="宋体" w:hAnsi="Lucida Sans Unicode" w:cs="Lucida Sans Unicode"/>
          <w:color w:val="1A1A1A"/>
          <w:kern w:val="0"/>
          <w:szCs w:val="21"/>
        </w:rPr>
      </w:pPr>
      <w:r w:rsidRPr="004453A6">
        <w:rPr>
          <w:rFonts w:ascii="Lucida Sans Unicode" w:eastAsia="宋体" w:hAnsi="Lucida Sans Unicode" w:cs="Lucida Sans Unicode"/>
          <w:color w:val="1A1A1A"/>
          <w:kern w:val="0"/>
          <w:szCs w:val="21"/>
        </w:rPr>
        <w:t>实际上，极端情况下，是最多丢失</w:t>
      </w:r>
      <w:r w:rsidRPr="004453A6">
        <w:rPr>
          <w:rFonts w:ascii="Lucida Sans Unicode" w:eastAsia="宋体" w:hAnsi="Lucida Sans Unicode" w:cs="Lucida Sans Unicode"/>
          <w:color w:val="1A1A1A"/>
          <w:kern w:val="0"/>
          <w:szCs w:val="21"/>
        </w:rPr>
        <w:t xml:space="preserve"> 2 </w:t>
      </w:r>
      <w:r w:rsidRPr="004453A6">
        <w:rPr>
          <w:rFonts w:ascii="Lucida Sans Unicode" w:eastAsia="宋体" w:hAnsi="Lucida Sans Unicode" w:cs="Lucida Sans Unicode"/>
          <w:color w:val="1A1A1A"/>
          <w:kern w:val="0"/>
          <w:szCs w:val="21"/>
        </w:rPr>
        <w:t>秒的数据。因为</w:t>
      </w:r>
      <w:r w:rsidRPr="004453A6">
        <w:rPr>
          <w:rFonts w:ascii="Lucida Sans Unicode" w:eastAsia="宋体" w:hAnsi="Lucida Sans Unicode" w:cs="Lucida Sans Unicode"/>
          <w:color w:val="1A1A1A"/>
          <w:kern w:val="0"/>
          <w:szCs w:val="21"/>
        </w:rPr>
        <w:t xml:space="preserve"> AOF </w:t>
      </w:r>
      <w:r w:rsidRPr="004453A6">
        <w:rPr>
          <w:rFonts w:ascii="Lucida Sans Unicode" w:eastAsia="宋体" w:hAnsi="Lucida Sans Unicode" w:cs="Lucida Sans Unicode"/>
          <w:color w:val="1A1A1A"/>
          <w:kern w:val="0"/>
          <w:szCs w:val="21"/>
        </w:rPr>
        <w:t>线程，负责每秒执行一次</w:t>
      </w:r>
      <w:r w:rsidRPr="004453A6">
        <w:rPr>
          <w:rFonts w:ascii="Lucida Sans Unicode" w:eastAsia="宋体" w:hAnsi="Lucida Sans Unicode" w:cs="Lucida Sans Unicode"/>
          <w:color w:val="1A1A1A"/>
          <w:kern w:val="0"/>
          <w:szCs w:val="21"/>
        </w:rPr>
        <w:t xml:space="preserve"> fsync </w:t>
      </w:r>
      <w:r w:rsidRPr="004453A6">
        <w:rPr>
          <w:rFonts w:ascii="Lucida Sans Unicode" w:eastAsia="宋体" w:hAnsi="Lucida Sans Unicode" w:cs="Lucida Sans Unicode"/>
          <w:color w:val="1A1A1A"/>
          <w:kern w:val="0"/>
          <w:szCs w:val="21"/>
        </w:rPr>
        <w:t>操作，操作完成后，记录最后同步时间。主线程，负责对比上次同步时间，如果超过</w:t>
      </w:r>
      <w:r w:rsidRPr="004453A6">
        <w:rPr>
          <w:rFonts w:ascii="Lucida Sans Unicode" w:eastAsia="宋体" w:hAnsi="Lucida Sans Unicode" w:cs="Lucida Sans Unicode"/>
          <w:color w:val="1A1A1A"/>
          <w:kern w:val="0"/>
          <w:szCs w:val="21"/>
        </w:rPr>
        <w:t xml:space="preserve"> 2 </w:t>
      </w:r>
      <w:r w:rsidRPr="004453A6">
        <w:rPr>
          <w:rFonts w:ascii="Lucida Sans Unicode" w:eastAsia="宋体" w:hAnsi="Lucida Sans Unicode" w:cs="Lucida Sans Unicode"/>
          <w:color w:val="1A1A1A"/>
          <w:kern w:val="0"/>
          <w:szCs w:val="21"/>
        </w:rPr>
        <w:t>秒，阻塞等待成功。</w:t>
      </w:r>
    </w:p>
    <w:p w:rsidR="004453A6" w:rsidRPr="004453A6" w:rsidRDefault="004453A6" w:rsidP="00FA61C5">
      <w:pPr>
        <w:widowControl/>
        <w:numPr>
          <w:ilvl w:val="0"/>
          <w:numId w:val="305"/>
        </w:numPr>
        <w:shd w:val="clear" w:color="auto" w:fill="FFFFFF"/>
        <w:spacing w:before="150" w:after="420"/>
        <w:ind w:left="0"/>
        <w:jc w:val="left"/>
        <w:rPr>
          <w:rFonts w:ascii="Lucida Sans Unicode" w:eastAsia="宋体" w:hAnsi="Lucida Sans Unicode" w:cs="Lucida Sans Unicode"/>
          <w:color w:val="1A1A1A"/>
          <w:kern w:val="0"/>
          <w:szCs w:val="21"/>
        </w:rPr>
      </w:pPr>
      <w:r w:rsidRPr="004453A6">
        <w:rPr>
          <w:rFonts w:ascii="Lucida Sans Unicode" w:eastAsia="宋体" w:hAnsi="Lucida Sans Unicode" w:cs="Lucida Sans Unicode"/>
          <w:color w:val="1A1A1A"/>
          <w:kern w:val="0"/>
          <w:szCs w:val="21"/>
        </w:rPr>
        <w:t>对方追问</w:t>
      </w:r>
      <w:r w:rsidRPr="004453A6">
        <w:rPr>
          <w:rFonts w:ascii="Lucida Sans Unicode" w:eastAsia="宋体" w:hAnsi="Lucida Sans Unicode" w:cs="Lucida Sans Unicode"/>
          <w:color w:val="1A1A1A"/>
          <w:kern w:val="0"/>
          <w:szCs w:val="21"/>
        </w:rPr>
        <w:t xml:space="preserve"> bgsave </w:t>
      </w:r>
      <w:r w:rsidRPr="004453A6">
        <w:rPr>
          <w:rFonts w:ascii="Lucida Sans Unicode" w:eastAsia="宋体" w:hAnsi="Lucida Sans Unicode" w:cs="Lucida Sans Unicode"/>
          <w:color w:val="1A1A1A"/>
          <w:kern w:val="0"/>
          <w:szCs w:val="21"/>
        </w:rPr>
        <w:t>的原理是什么？你给出两个词汇就可以了，</w:t>
      </w:r>
      <w:r w:rsidRPr="004453A6">
        <w:rPr>
          <w:rFonts w:ascii="Lucida Sans Unicode" w:eastAsia="宋体" w:hAnsi="Lucida Sans Unicode" w:cs="Lucida Sans Unicode"/>
          <w:color w:val="1A1A1A"/>
          <w:kern w:val="0"/>
          <w:szCs w:val="21"/>
        </w:rPr>
        <w:t xml:space="preserve">fork </w:t>
      </w:r>
      <w:r w:rsidRPr="004453A6">
        <w:rPr>
          <w:rFonts w:ascii="Lucida Sans Unicode" w:eastAsia="宋体" w:hAnsi="Lucida Sans Unicode" w:cs="Lucida Sans Unicode"/>
          <w:color w:val="1A1A1A"/>
          <w:kern w:val="0"/>
          <w:szCs w:val="21"/>
        </w:rPr>
        <w:t>和</w:t>
      </w:r>
      <w:r w:rsidRPr="004453A6">
        <w:rPr>
          <w:rFonts w:ascii="Lucida Sans Unicode" w:eastAsia="宋体" w:hAnsi="Lucida Sans Unicode" w:cs="Lucida Sans Unicode"/>
          <w:color w:val="1A1A1A"/>
          <w:kern w:val="0"/>
          <w:szCs w:val="21"/>
        </w:rPr>
        <w:t xml:space="preserve"> cow </w:t>
      </w:r>
      <w:r w:rsidRPr="004453A6">
        <w:rPr>
          <w:rFonts w:ascii="Lucida Sans Unicode" w:eastAsia="宋体" w:hAnsi="Lucida Sans Unicode" w:cs="Lucida Sans Unicode"/>
          <w:color w:val="1A1A1A"/>
          <w:kern w:val="0"/>
          <w:szCs w:val="21"/>
        </w:rPr>
        <w:t>。</w:t>
      </w:r>
      <w:r w:rsidRPr="004453A6">
        <w:rPr>
          <w:rFonts w:ascii="Lucida Sans Unicode" w:eastAsia="宋体" w:hAnsi="Lucida Sans Unicode" w:cs="Lucida Sans Unicode"/>
          <w:color w:val="1A1A1A"/>
          <w:kern w:val="0"/>
          <w:szCs w:val="21"/>
        </w:rPr>
        <w:t xml:space="preserve">fork </w:t>
      </w:r>
      <w:r w:rsidRPr="004453A6">
        <w:rPr>
          <w:rFonts w:ascii="Lucida Sans Unicode" w:eastAsia="宋体" w:hAnsi="Lucida Sans Unicode" w:cs="Lucida Sans Unicode"/>
          <w:color w:val="1A1A1A"/>
          <w:kern w:val="0"/>
          <w:szCs w:val="21"/>
        </w:rPr>
        <w:t>是指</w:t>
      </w:r>
      <w:r w:rsidRPr="004453A6">
        <w:rPr>
          <w:rFonts w:ascii="Lucida Sans Unicode" w:eastAsia="宋体" w:hAnsi="Lucida Sans Unicode" w:cs="Lucida Sans Unicode"/>
          <w:color w:val="1A1A1A"/>
          <w:kern w:val="0"/>
          <w:szCs w:val="21"/>
        </w:rPr>
        <w:t xml:space="preserve"> Redis </w:t>
      </w:r>
      <w:r w:rsidRPr="004453A6">
        <w:rPr>
          <w:rFonts w:ascii="Lucida Sans Unicode" w:eastAsia="宋体" w:hAnsi="Lucida Sans Unicode" w:cs="Lucida Sans Unicode"/>
          <w:color w:val="1A1A1A"/>
          <w:kern w:val="0"/>
          <w:szCs w:val="21"/>
        </w:rPr>
        <w:t>通过创建子进程来进行</w:t>
      </w:r>
      <w:r w:rsidRPr="004453A6">
        <w:rPr>
          <w:rFonts w:ascii="Lucida Sans Unicode" w:eastAsia="宋体" w:hAnsi="Lucida Sans Unicode" w:cs="Lucida Sans Unicode"/>
          <w:color w:val="1A1A1A"/>
          <w:kern w:val="0"/>
          <w:szCs w:val="21"/>
        </w:rPr>
        <w:t xml:space="preserve"> bgsave </w:t>
      </w:r>
      <w:r w:rsidRPr="004453A6">
        <w:rPr>
          <w:rFonts w:ascii="Lucida Sans Unicode" w:eastAsia="宋体" w:hAnsi="Lucida Sans Unicode" w:cs="Lucida Sans Unicode"/>
          <w:color w:val="1A1A1A"/>
          <w:kern w:val="0"/>
          <w:szCs w:val="21"/>
        </w:rPr>
        <w:t>操作。</w:t>
      </w:r>
      <w:r w:rsidRPr="004453A6">
        <w:rPr>
          <w:rFonts w:ascii="Lucida Sans Unicode" w:eastAsia="宋体" w:hAnsi="Lucida Sans Unicode" w:cs="Lucida Sans Unicode"/>
          <w:color w:val="1A1A1A"/>
          <w:kern w:val="0"/>
          <w:szCs w:val="21"/>
        </w:rPr>
        <w:t xml:space="preserve">cow </w:t>
      </w:r>
      <w:r w:rsidRPr="004453A6">
        <w:rPr>
          <w:rFonts w:ascii="Lucida Sans Unicode" w:eastAsia="宋体" w:hAnsi="Lucida Sans Unicode" w:cs="Lucida Sans Unicode"/>
          <w:color w:val="1A1A1A"/>
          <w:kern w:val="0"/>
          <w:szCs w:val="21"/>
        </w:rPr>
        <w:t>指的是</w:t>
      </w:r>
      <w:r w:rsidRPr="004453A6">
        <w:rPr>
          <w:rFonts w:ascii="Lucida Sans Unicode" w:eastAsia="宋体" w:hAnsi="Lucida Sans Unicode" w:cs="Lucida Sans Unicode"/>
          <w:color w:val="1A1A1A"/>
          <w:kern w:val="0"/>
          <w:szCs w:val="21"/>
        </w:rPr>
        <w:t xml:space="preserve"> copy on write </w:t>
      </w:r>
      <w:r w:rsidRPr="004453A6">
        <w:rPr>
          <w:rFonts w:ascii="Lucida Sans Unicode" w:eastAsia="宋体" w:hAnsi="Lucida Sans Unicode" w:cs="Lucida Sans Unicode"/>
          <w:color w:val="1A1A1A"/>
          <w:kern w:val="0"/>
          <w:szCs w:val="21"/>
        </w:rPr>
        <w:t>，子进程创建后，父子进程共享数据段，父进程继续提供读写服务，写脏的页面数据会逐渐和子进程分离开来。</w:t>
      </w:r>
    </w:p>
    <w:p w:rsidR="004453A6" w:rsidRPr="004453A6" w:rsidRDefault="004453A6" w:rsidP="004453A6">
      <w:pPr>
        <w:widowControl/>
        <w:shd w:val="clear" w:color="auto" w:fill="F6F6F6"/>
        <w:jc w:val="left"/>
        <w:rPr>
          <w:rFonts w:ascii="Lucida Sans Unicode" w:eastAsia="宋体" w:hAnsi="Lucida Sans Unicode" w:cs="Lucida Sans Unicode"/>
          <w:color w:val="1A1A1A"/>
          <w:kern w:val="0"/>
          <w:szCs w:val="21"/>
        </w:rPr>
      </w:pPr>
      <w:r w:rsidRPr="004453A6">
        <w:rPr>
          <w:rFonts w:ascii="Lucida Sans Unicode" w:eastAsia="宋体" w:hAnsi="Lucida Sans Unicode" w:cs="Lucida Sans Unicode"/>
          <w:color w:val="1A1A1A"/>
          <w:kern w:val="0"/>
          <w:szCs w:val="21"/>
        </w:rPr>
        <w:t>这里</w:t>
      </w:r>
      <w:r w:rsidRPr="004453A6">
        <w:rPr>
          <w:rFonts w:ascii="Lucida Sans Unicode" w:eastAsia="宋体" w:hAnsi="Lucida Sans Unicode" w:cs="Lucida Sans Unicode"/>
          <w:color w:val="1A1A1A"/>
          <w:kern w:val="0"/>
          <w:szCs w:val="21"/>
        </w:rPr>
        <w:t xml:space="preserve"> bgsave </w:t>
      </w:r>
      <w:r w:rsidRPr="004453A6">
        <w:rPr>
          <w:rFonts w:ascii="Lucida Sans Unicode" w:eastAsia="宋体" w:hAnsi="Lucida Sans Unicode" w:cs="Lucida Sans Unicode"/>
          <w:color w:val="1A1A1A"/>
          <w:kern w:val="0"/>
          <w:szCs w:val="21"/>
        </w:rPr>
        <w:t>操作后，会产生</w:t>
      </w:r>
      <w:r w:rsidRPr="004453A6">
        <w:rPr>
          <w:rFonts w:ascii="Lucida Sans Unicode" w:eastAsia="宋体" w:hAnsi="Lucida Sans Unicode" w:cs="Lucida Sans Unicode"/>
          <w:color w:val="1A1A1A"/>
          <w:kern w:val="0"/>
          <w:szCs w:val="21"/>
        </w:rPr>
        <w:t xml:space="preserve"> RDB </w:t>
      </w:r>
      <w:r w:rsidRPr="004453A6">
        <w:rPr>
          <w:rFonts w:ascii="Lucida Sans Unicode" w:eastAsia="宋体" w:hAnsi="Lucida Sans Unicode" w:cs="Lucida Sans Unicode"/>
          <w:color w:val="1A1A1A"/>
          <w:kern w:val="0"/>
          <w:szCs w:val="21"/>
        </w:rPr>
        <w:t>快照文件。</w:t>
      </w:r>
    </w:p>
    <w:p w:rsidR="004453A6" w:rsidRPr="004453A6" w:rsidRDefault="004453A6" w:rsidP="004453A6">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4453A6">
        <w:rPr>
          <w:rFonts w:ascii="Lucida Sans Unicode" w:eastAsia="宋体" w:hAnsi="Lucida Sans Unicode" w:cs="Lucida Sans Unicode"/>
          <w:color w:val="1A1A1A"/>
          <w:kern w:val="0"/>
          <w:sz w:val="24"/>
          <w:szCs w:val="24"/>
        </w:rPr>
        <w:t>为什么不建议在主</w:t>
      </w:r>
      <w:r w:rsidRPr="004453A6">
        <w:rPr>
          <w:rFonts w:ascii="Lucida Sans Unicode" w:eastAsia="宋体" w:hAnsi="Lucida Sans Unicode" w:cs="Lucida Sans Unicode"/>
          <w:color w:val="1A1A1A"/>
          <w:kern w:val="0"/>
          <w:sz w:val="24"/>
          <w:szCs w:val="24"/>
        </w:rPr>
        <w:t xml:space="preserve"> Redis </w:t>
      </w:r>
      <w:r w:rsidRPr="004453A6">
        <w:rPr>
          <w:rFonts w:ascii="Lucida Sans Unicode" w:eastAsia="宋体" w:hAnsi="Lucida Sans Unicode" w:cs="Lucida Sans Unicode"/>
          <w:color w:val="1A1A1A"/>
          <w:kern w:val="0"/>
          <w:sz w:val="24"/>
          <w:szCs w:val="24"/>
        </w:rPr>
        <w:t>节点开启</w:t>
      </w:r>
      <w:r w:rsidRPr="004453A6">
        <w:rPr>
          <w:rFonts w:ascii="Lucida Sans Unicode" w:eastAsia="宋体" w:hAnsi="Lucida Sans Unicode" w:cs="Lucida Sans Unicode"/>
          <w:color w:val="1A1A1A"/>
          <w:kern w:val="0"/>
          <w:sz w:val="24"/>
          <w:szCs w:val="24"/>
        </w:rPr>
        <w:t xml:space="preserve"> RDB </w:t>
      </w:r>
      <w:r w:rsidRPr="004453A6">
        <w:rPr>
          <w:rFonts w:ascii="Lucida Sans Unicode" w:eastAsia="宋体" w:hAnsi="Lucida Sans Unicode" w:cs="Lucida Sans Unicode"/>
          <w:color w:val="1A1A1A"/>
          <w:kern w:val="0"/>
          <w:sz w:val="24"/>
          <w:szCs w:val="24"/>
        </w:rPr>
        <w:t>功能呢？因为会带来一定时间的阻塞，特别是数据量大的时候</w:t>
      </w:r>
    </w:p>
    <w:p w:rsidR="004453A6" w:rsidRPr="004453A6" w:rsidRDefault="004453A6" w:rsidP="00FA61C5">
      <w:pPr>
        <w:widowControl/>
        <w:numPr>
          <w:ilvl w:val="0"/>
          <w:numId w:val="306"/>
        </w:numPr>
        <w:ind w:left="0"/>
        <w:jc w:val="left"/>
        <w:rPr>
          <w:rFonts w:ascii="Lucida Sans Unicode" w:eastAsia="宋体" w:hAnsi="Lucida Sans Unicode" w:cs="Lucida Sans Unicode"/>
          <w:color w:val="1A1A1A"/>
          <w:kern w:val="0"/>
          <w:szCs w:val="21"/>
        </w:rPr>
      </w:pPr>
      <w:r w:rsidRPr="004453A6">
        <w:rPr>
          <w:rFonts w:ascii="Lucida Sans Unicode" w:eastAsia="宋体" w:hAnsi="Lucida Sans Unicode" w:cs="Lucida Sans Unicode"/>
          <w:color w:val="1A1A1A"/>
          <w:kern w:val="0"/>
          <w:szCs w:val="21"/>
        </w:rPr>
        <w:t>【重点】</w:t>
      </w:r>
      <w:r w:rsidRPr="004453A6">
        <w:rPr>
          <w:rFonts w:ascii="Lucida Sans Unicode" w:eastAsia="宋体" w:hAnsi="Lucida Sans Unicode" w:cs="Lucida Sans Unicode"/>
          <w:b/>
          <w:bCs/>
          <w:color w:val="1A1A1A"/>
          <w:kern w:val="0"/>
          <w:szCs w:val="21"/>
        </w:rPr>
        <w:t>子进程</w:t>
      </w:r>
      <w:r w:rsidRPr="004453A6">
        <w:rPr>
          <w:rFonts w:ascii="Lucida Sans Unicode" w:eastAsia="宋体" w:hAnsi="Lucida Sans Unicode" w:cs="Lucida Sans Unicode"/>
          <w:b/>
          <w:bCs/>
          <w:color w:val="1A1A1A"/>
          <w:kern w:val="0"/>
          <w:szCs w:val="21"/>
        </w:rPr>
        <w:t xml:space="preserve"> fork </w:t>
      </w:r>
      <w:r w:rsidRPr="004453A6">
        <w:rPr>
          <w:rFonts w:ascii="Lucida Sans Unicode" w:eastAsia="宋体" w:hAnsi="Lucida Sans Unicode" w:cs="Lucida Sans Unicode"/>
          <w:b/>
          <w:bCs/>
          <w:color w:val="1A1A1A"/>
          <w:kern w:val="0"/>
          <w:szCs w:val="21"/>
        </w:rPr>
        <w:t>相关的阻塞：在</w:t>
      </w:r>
      <w:r w:rsidRPr="004453A6">
        <w:rPr>
          <w:rFonts w:ascii="Lucida Sans Unicode" w:eastAsia="宋体" w:hAnsi="Lucida Sans Unicode" w:cs="Lucida Sans Unicode"/>
          <w:b/>
          <w:bCs/>
          <w:color w:val="1A1A1A"/>
          <w:kern w:val="0"/>
          <w:szCs w:val="21"/>
        </w:rPr>
        <w:t xml:space="preserve"> bgsave </w:t>
      </w:r>
      <w:r w:rsidRPr="004453A6">
        <w:rPr>
          <w:rFonts w:ascii="Lucida Sans Unicode" w:eastAsia="宋体" w:hAnsi="Lucida Sans Unicode" w:cs="Lucida Sans Unicode"/>
          <w:b/>
          <w:bCs/>
          <w:color w:val="1A1A1A"/>
          <w:kern w:val="0"/>
          <w:szCs w:val="21"/>
        </w:rPr>
        <w:t>的时候，</w:t>
      </w:r>
      <w:r w:rsidRPr="004453A6">
        <w:rPr>
          <w:rFonts w:ascii="Lucida Sans Unicode" w:eastAsia="宋体" w:hAnsi="Lucida Sans Unicode" w:cs="Lucida Sans Unicode"/>
          <w:b/>
          <w:bCs/>
          <w:color w:val="1A1A1A"/>
          <w:kern w:val="0"/>
          <w:szCs w:val="21"/>
        </w:rPr>
        <w:t xml:space="preserve">Redis </w:t>
      </w:r>
      <w:r w:rsidRPr="004453A6">
        <w:rPr>
          <w:rFonts w:ascii="Lucida Sans Unicode" w:eastAsia="宋体" w:hAnsi="Lucida Sans Unicode" w:cs="Lucida Sans Unicode"/>
          <w:b/>
          <w:bCs/>
          <w:color w:val="1A1A1A"/>
          <w:kern w:val="0"/>
          <w:szCs w:val="21"/>
        </w:rPr>
        <w:t>主进程会</w:t>
      </w:r>
      <w:r w:rsidRPr="004453A6">
        <w:rPr>
          <w:rFonts w:ascii="Lucida Sans Unicode" w:eastAsia="宋体" w:hAnsi="Lucida Sans Unicode" w:cs="Lucida Sans Unicode"/>
          <w:b/>
          <w:bCs/>
          <w:color w:val="1A1A1A"/>
          <w:kern w:val="0"/>
          <w:szCs w:val="21"/>
        </w:rPr>
        <w:t xml:space="preserve"> fork </w:t>
      </w:r>
      <w:r w:rsidRPr="004453A6">
        <w:rPr>
          <w:rFonts w:ascii="Lucida Sans Unicode" w:eastAsia="宋体" w:hAnsi="Lucida Sans Unicode" w:cs="Lucida Sans Unicode"/>
          <w:b/>
          <w:bCs/>
          <w:color w:val="1A1A1A"/>
          <w:kern w:val="0"/>
          <w:szCs w:val="21"/>
        </w:rPr>
        <w:t>一个子进程，利用操作系统的写时复制技术，这个子进程在拷贝父进程的时候理论上是很快的，因为并不需要全拷贝，比如主进程虽然占了</w:t>
      </w:r>
      <w:r w:rsidRPr="004453A6">
        <w:rPr>
          <w:rFonts w:ascii="Lucida Sans Unicode" w:eastAsia="宋体" w:hAnsi="Lucida Sans Unicode" w:cs="Lucida Sans Unicode"/>
          <w:b/>
          <w:bCs/>
          <w:color w:val="1A1A1A"/>
          <w:kern w:val="0"/>
          <w:szCs w:val="21"/>
        </w:rPr>
        <w:t xml:space="preserve"> 10G </w:t>
      </w:r>
      <w:r w:rsidRPr="004453A6">
        <w:rPr>
          <w:rFonts w:ascii="Lucida Sans Unicode" w:eastAsia="宋体" w:hAnsi="Lucida Sans Unicode" w:cs="Lucida Sans Unicode"/>
          <w:b/>
          <w:bCs/>
          <w:color w:val="1A1A1A"/>
          <w:kern w:val="0"/>
          <w:szCs w:val="21"/>
        </w:rPr>
        <w:t>内存，但子进程拷贝他可能只要</w:t>
      </w:r>
      <w:r w:rsidRPr="004453A6">
        <w:rPr>
          <w:rFonts w:ascii="Lucida Sans Unicode" w:eastAsia="宋体" w:hAnsi="Lucida Sans Unicode" w:cs="Lucida Sans Unicode"/>
          <w:b/>
          <w:bCs/>
          <w:color w:val="1A1A1A"/>
          <w:kern w:val="0"/>
          <w:szCs w:val="21"/>
        </w:rPr>
        <w:t xml:space="preserve"> 200 </w:t>
      </w:r>
      <w:r w:rsidRPr="004453A6">
        <w:rPr>
          <w:rFonts w:ascii="Lucida Sans Unicode" w:eastAsia="宋体" w:hAnsi="Lucida Sans Unicode" w:cs="Lucida Sans Unicode"/>
          <w:b/>
          <w:bCs/>
          <w:color w:val="1A1A1A"/>
          <w:kern w:val="0"/>
          <w:szCs w:val="21"/>
        </w:rPr>
        <w:t>毫秒，我认为也就阻塞了</w:t>
      </w:r>
      <w:r w:rsidRPr="004453A6">
        <w:rPr>
          <w:rFonts w:ascii="Lucida Sans Unicode" w:eastAsia="宋体" w:hAnsi="Lucida Sans Unicode" w:cs="Lucida Sans Unicode"/>
          <w:b/>
          <w:bCs/>
          <w:color w:val="1A1A1A"/>
          <w:kern w:val="0"/>
          <w:szCs w:val="21"/>
        </w:rPr>
        <w:t xml:space="preserve"> 200 </w:t>
      </w:r>
      <w:r w:rsidRPr="004453A6">
        <w:rPr>
          <w:rFonts w:ascii="Lucida Sans Unicode" w:eastAsia="宋体" w:hAnsi="Lucida Sans Unicode" w:cs="Lucida Sans Unicode"/>
          <w:b/>
          <w:bCs/>
          <w:color w:val="1A1A1A"/>
          <w:kern w:val="0"/>
          <w:szCs w:val="21"/>
        </w:rPr>
        <w:t>毫秒</w:t>
      </w:r>
      <w:r w:rsidRPr="004453A6">
        <w:rPr>
          <w:rFonts w:ascii="Lucida Sans Unicode" w:eastAsia="宋体" w:hAnsi="Lucida Sans Unicode" w:cs="Lucida Sans Unicode"/>
          <w:b/>
          <w:bCs/>
          <w:color w:val="1A1A1A"/>
          <w:kern w:val="0"/>
          <w:szCs w:val="21"/>
        </w:rPr>
        <w:t>(</w:t>
      </w:r>
      <w:r w:rsidRPr="004453A6">
        <w:rPr>
          <w:rFonts w:ascii="Lucida Sans Unicode" w:eastAsia="宋体" w:hAnsi="Lucida Sans Unicode" w:cs="Lucida Sans Unicode"/>
          <w:b/>
          <w:bCs/>
          <w:color w:val="1A1A1A"/>
          <w:kern w:val="0"/>
          <w:szCs w:val="21"/>
        </w:rPr>
        <w:t>此耗时基本跟主进程占用的内存是成正比的</w:t>
      </w:r>
      <w:r w:rsidRPr="004453A6">
        <w:rPr>
          <w:rFonts w:ascii="Lucida Sans Unicode" w:eastAsia="宋体" w:hAnsi="Lucida Sans Unicode" w:cs="Lucida Sans Unicode"/>
          <w:b/>
          <w:bCs/>
          <w:color w:val="1A1A1A"/>
          <w:kern w:val="0"/>
          <w:szCs w:val="21"/>
        </w:rPr>
        <w:t>)</w:t>
      </w:r>
      <w:r w:rsidRPr="004453A6">
        <w:rPr>
          <w:rFonts w:ascii="Lucida Sans Unicode" w:eastAsia="宋体" w:hAnsi="Lucida Sans Unicode" w:cs="Lucida Sans Unicode"/>
          <w:b/>
          <w:bCs/>
          <w:color w:val="1A1A1A"/>
          <w:kern w:val="0"/>
          <w:szCs w:val="21"/>
        </w:rPr>
        <w:t>，这个具体的时间可以通过统计项</w:t>
      </w:r>
      <w:r w:rsidRPr="004453A6">
        <w:rPr>
          <w:rFonts w:ascii="Lucida Sans Unicode" w:eastAsia="宋体" w:hAnsi="Lucida Sans Unicode" w:cs="Lucida Sans Unicode"/>
          <w:b/>
          <w:bCs/>
          <w:color w:val="1A1A1A"/>
          <w:kern w:val="0"/>
          <w:szCs w:val="21"/>
        </w:rPr>
        <w:t xml:space="preserve"> info stats </w:t>
      </w:r>
      <w:r w:rsidRPr="004453A6">
        <w:rPr>
          <w:rFonts w:ascii="Lucida Sans Unicode" w:eastAsia="宋体" w:hAnsi="Lucida Sans Unicode" w:cs="Lucida Sans Unicode"/>
          <w:b/>
          <w:bCs/>
          <w:color w:val="1A1A1A"/>
          <w:kern w:val="0"/>
          <w:szCs w:val="21"/>
        </w:rPr>
        <w:t>里的</w:t>
      </w:r>
      <w:r w:rsidRPr="004453A6">
        <w:rPr>
          <w:rFonts w:ascii="Lucida Sans Unicode" w:eastAsia="宋体" w:hAnsi="Lucida Sans Unicode" w:cs="Lucida Sans Unicode"/>
          <w:b/>
          <w:bCs/>
          <w:color w:val="1A1A1A"/>
          <w:kern w:val="0"/>
          <w:szCs w:val="21"/>
        </w:rPr>
        <w:t xml:space="preserve"> last_fork_usec </w:t>
      </w:r>
      <w:r w:rsidRPr="004453A6">
        <w:rPr>
          <w:rFonts w:ascii="Lucida Sans Unicode" w:eastAsia="宋体" w:hAnsi="Lucida Sans Unicode" w:cs="Lucida Sans Unicode"/>
          <w:b/>
          <w:bCs/>
          <w:color w:val="1A1A1A"/>
          <w:kern w:val="0"/>
          <w:szCs w:val="21"/>
        </w:rPr>
        <w:t>查看。</w:t>
      </w:r>
    </w:p>
    <w:p w:rsidR="004453A6" w:rsidRPr="004453A6" w:rsidRDefault="004453A6" w:rsidP="00FA61C5">
      <w:pPr>
        <w:widowControl/>
        <w:numPr>
          <w:ilvl w:val="0"/>
          <w:numId w:val="306"/>
        </w:numPr>
        <w:ind w:left="0"/>
        <w:jc w:val="left"/>
        <w:rPr>
          <w:rFonts w:ascii="Lucida Sans Unicode" w:eastAsia="宋体" w:hAnsi="Lucida Sans Unicode" w:cs="Lucida Sans Unicode"/>
          <w:color w:val="1A1A1A"/>
          <w:kern w:val="0"/>
          <w:szCs w:val="21"/>
        </w:rPr>
      </w:pPr>
      <w:r w:rsidRPr="004453A6">
        <w:rPr>
          <w:rFonts w:ascii="Lucida Sans Unicode" w:eastAsia="宋体" w:hAnsi="Lucida Sans Unicode" w:cs="Lucida Sans Unicode"/>
          <w:color w:val="1A1A1A"/>
          <w:kern w:val="0"/>
          <w:szCs w:val="21"/>
        </w:rPr>
        <w:t xml:space="preserve">CPU </w:t>
      </w:r>
      <w:r w:rsidRPr="004453A6">
        <w:rPr>
          <w:rFonts w:ascii="Lucida Sans Unicode" w:eastAsia="宋体" w:hAnsi="Lucida Sans Unicode" w:cs="Lucida Sans Unicode"/>
          <w:color w:val="1A1A1A"/>
          <w:kern w:val="0"/>
          <w:szCs w:val="21"/>
        </w:rPr>
        <w:t>单线程相关的阻塞：</w:t>
      </w:r>
      <w:r w:rsidRPr="004453A6">
        <w:rPr>
          <w:rFonts w:ascii="Lucida Sans Unicode" w:eastAsia="宋体" w:hAnsi="Lucida Sans Unicode" w:cs="Lucida Sans Unicode"/>
          <w:color w:val="1A1A1A"/>
          <w:kern w:val="0"/>
          <w:szCs w:val="21"/>
        </w:rPr>
        <w:t xml:space="preserve">Redis </w:t>
      </w:r>
      <w:r w:rsidRPr="004453A6">
        <w:rPr>
          <w:rFonts w:ascii="Lucida Sans Unicode" w:eastAsia="宋体" w:hAnsi="Lucida Sans Unicode" w:cs="Lucida Sans Unicode"/>
          <w:color w:val="1A1A1A"/>
          <w:kern w:val="0"/>
          <w:szCs w:val="21"/>
        </w:rPr>
        <w:t>主进程是单线程跑在单核</w:t>
      </w:r>
      <w:r w:rsidRPr="004453A6">
        <w:rPr>
          <w:rFonts w:ascii="Lucida Sans Unicode" w:eastAsia="宋体" w:hAnsi="Lucida Sans Unicode" w:cs="Lucida Sans Unicode"/>
          <w:color w:val="1A1A1A"/>
          <w:kern w:val="0"/>
          <w:szCs w:val="21"/>
        </w:rPr>
        <w:t xml:space="preserve"> CPU </w:t>
      </w:r>
      <w:r w:rsidRPr="004453A6">
        <w:rPr>
          <w:rFonts w:ascii="Lucida Sans Unicode" w:eastAsia="宋体" w:hAnsi="Lucida Sans Unicode" w:cs="Lucida Sans Unicode"/>
          <w:color w:val="1A1A1A"/>
          <w:kern w:val="0"/>
          <w:szCs w:val="21"/>
        </w:rPr>
        <w:t>上的，如果显示绑定了</w:t>
      </w:r>
      <w:r w:rsidRPr="004453A6">
        <w:rPr>
          <w:rFonts w:ascii="Lucida Sans Unicode" w:eastAsia="宋体" w:hAnsi="Lucida Sans Unicode" w:cs="Lucida Sans Unicode"/>
          <w:color w:val="1A1A1A"/>
          <w:kern w:val="0"/>
          <w:szCs w:val="21"/>
        </w:rPr>
        <w:t xml:space="preserve">CPU </w:t>
      </w:r>
      <w:r w:rsidRPr="004453A6">
        <w:rPr>
          <w:rFonts w:ascii="Lucida Sans Unicode" w:eastAsia="宋体" w:hAnsi="Lucida Sans Unicode" w:cs="Lucida Sans Unicode"/>
          <w:color w:val="1A1A1A"/>
          <w:kern w:val="0"/>
          <w:szCs w:val="21"/>
        </w:rPr>
        <w:t>，则子进程会与主进程共享一个</w:t>
      </w:r>
      <w:r w:rsidRPr="004453A6">
        <w:rPr>
          <w:rFonts w:ascii="Lucida Sans Unicode" w:eastAsia="宋体" w:hAnsi="Lucida Sans Unicode" w:cs="Lucida Sans Unicode"/>
          <w:color w:val="1A1A1A"/>
          <w:kern w:val="0"/>
          <w:szCs w:val="21"/>
        </w:rPr>
        <w:t xml:space="preserve"> CPU </w:t>
      </w:r>
      <w:r w:rsidRPr="004453A6">
        <w:rPr>
          <w:rFonts w:ascii="Lucida Sans Unicode" w:eastAsia="宋体" w:hAnsi="Lucida Sans Unicode" w:cs="Lucida Sans Unicode"/>
          <w:color w:val="1A1A1A"/>
          <w:kern w:val="0"/>
          <w:szCs w:val="21"/>
        </w:rPr>
        <w:t>，而子进程进行持久化的时候是非常占</w:t>
      </w:r>
      <w:r w:rsidRPr="004453A6">
        <w:rPr>
          <w:rFonts w:ascii="Lucida Sans Unicode" w:eastAsia="宋体" w:hAnsi="Lucida Sans Unicode" w:cs="Lucida Sans Unicode"/>
          <w:color w:val="1A1A1A"/>
          <w:kern w:val="0"/>
          <w:szCs w:val="21"/>
        </w:rPr>
        <w:t>CPU</w:t>
      </w:r>
      <w:r w:rsidRPr="004453A6">
        <w:rPr>
          <w:rFonts w:ascii="Lucida Sans Unicode" w:eastAsia="宋体" w:hAnsi="Lucida Sans Unicode" w:cs="Lucida Sans Unicode"/>
          <w:color w:val="1A1A1A"/>
          <w:kern w:val="0"/>
          <w:szCs w:val="21"/>
        </w:rPr>
        <w:t>（强势</w:t>
      </w:r>
      <w:r w:rsidRPr="004453A6">
        <w:rPr>
          <w:rFonts w:ascii="Lucida Sans Unicode" w:eastAsia="宋体" w:hAnsi="Lucida Sans Unicode" w:cs="Lucida Sans Unicode"/>
          <w:color w:val="1A1A1A"/>
          <w:kern w:val="0"/>
          <w:szCs w:val="21"/>
        </w:rPr>
        <w:t xml:space="preserve"> 90%</w:t>
      </w:r>
      <w:r w:rsidRPr="004453A6">
        <w:rPr>
          <w:rFonts w:ascii="Lucida Sans Unicode" w:eastAsia="宋体" w:hAnsi="Lucida Sans Unicode" w:cs="Lucida Sans Unicode"/>
          <w:color w:val="1A1A1A"/>
          <w:kern w:val="0"/>
          <w:szCs w:val="21"/>
        </w:rPr>
        <w:t>），因此这种情况也可能导致提供服务的主进程发生阻塞（因此如果需要持久化功能，不建议绑定</w:t>
      </w:r>
      <w:r w:rsidRPr="004453A6">
        <w:rPr>
          <w:rFonts w:ascii="Lucida Sans Unicode" w:eastAsia="宋体" w:hAnsi="Lucida Sans Unicode" w:cs="Lucida Sans Unicode"/>
          <w:color w:val="1A1A1A"/>
          <w:kern w:val="0"/>
          <w:szCs w:val="21"/>
        </w:rPr>
        <w:t>CPU</w:t>
      </w:r>
      <w:r w:rsidRPr="004453A6">
        <w:rPr>
          <w:rFonts w:ascii="Lucida Sans Unicode" w:eastAsia="宋体" w:hAnsi="Lucida Sans Unicode" w:cs="Lucida Sans Unicode"/>
          <w:color w:val="1A1A1A"/>
          <w:kern w:val="0"/>
          <w:szCs w:val="21"/>
        </w:rPr>
        <w:t>）。</w:t>
      </w:r>
    </w:p>
    <w:p w:rsidR="004453A6" w:rsidRPr="004453A6" w:rsidRDefault="004453A6" w:rsidP="00FA61C5">
      <w:pPr>
        <w:widowControl/>
        <w:numPr>
          <w:ilvl w:val="0"/>
          <w:numId w:val="306"/>
        </w:numPr>
        <w:ind w:left="0"/>
        <w:jc w:val="left"/>
        <w:rPr>
          <w:rFonts w:ascii="Lucida Sans Unicode" w:eastAsia="宋体" w:hAnsi="Lucida Sans Unicode" w:cs="Lucida Sans Unicode"/>
          <w:color w:val="1A1A1A"/>
          <w:kern w:val="0"/>
          <w:szCs w:val="21"/>
        </w:rPr>
      </w:pPr>
      <w:r w:rsidRPr="004453A6">
        <w:rPr>
          <w:rFonts w:ascii="Lucida Sans Unicode" w:eastAsia="宋体" w:hAnsi="Lucida Sans Unicode" w:cs="Lucida Sans Unicode"/>
          <w:color w:val="1A1A1A"/>
          <w:kern w:val="0"/>
          <w:szCs w:val="21"/>
        </w:rPr>
        <w:t>内存相关的阻塞：虽然利用写时复制技术可以大大降低进程拷贝的内存消耗，但这也导致了父进程在处理写请求时需要维护修改的内存页，因此这部分内存过大的话（修改页数多或每页占空间大）也会导致父进程的写操作阻塞。（而不巧的是，</w:t>
      </w:r>
      <w:r w:rsidRPr="004453A6">
        <w:rPr>
          <w:rFonts w:ascii="Lucida Sans Unicode" w:eastAsia="宋体" w:hAnsi="Lucida Sans Unicode" w:cs="Lucida Sans Unicode"/>
          <w:color w:val="1A1A1A"/>
          <w:kern w:val="0"/>
          <w:szCs w:val="21"/>
        </w:rPr>
        <w:t>Linux</w:t>
      </w:r>
      <w:r w:rsidRPr="004453A6">
        <w:rPr>
          <w:rFonts w:ascii="Lucida Sans Unicode" w:eastAsia="宋体" w:hAnsi="Lucida Sans Unicode" w:cs="Lucida Sans Unicode"/>
          <w:color w:val="1A1A1A"/>
          <w:kern w:val="0"/>
          <w:szCs w:val="21"/>
        </w:rPr>
        <w:t>中</w:t>
      </w:r>
      <w:r w:rsidRPr="004453A6">
        <w:rPr>
          <w:rFonts w:ascii="Lucida Sans Unicode" w:eastAsia="宋体" w:hAnsi="Lucida Sans Unicode" w:cs="Lucida Sans Unicode"/>
          <w:color w:val="1A1A1A"/>
          <w:kern w:val="0"/>
          <w:szCs w:val="21"/>
        </w:rPr>
        <w:t xml:space="preserve">TransparentHugePage </w:t>
      </w:r>
      <w:r w:rsidRPr="004453A6">
        <w:rPr>
          <w:rFonts w:ascii="Lucida Sans Unicode" w:eastAsia="宋体" w:hAnsi="Lucida Sans Unicode" w:cs="Lucida Sans Unicode"/>
          <w:color w:val="1A1A1A"/>
          <w:kern w:val="0"/>
          <w:szCs w:val="21"/>
        </w:rPr>
        <w:t>会将复制内存页面单位有</w:t>
      </w:r>
      <w:r w:rsidRPr="004453A6">
        <w:rPr>
          <w:rFonts w:ascii="Lucida Sans Unicode" w:eastAsia="宋体" w:hAnsi="Lucida Sans Unicode" w:cs="Lucida Sans Unicode"/>
          <w:color w:val="1A1A1A"/>
          <w:kern w:val="0"/>
          <w:szCs w:val="21"/>
        </w:rPr>
        <w:t xml:space="preserve"> 4K </w:t>
      </w:r>
      <w:r w:rsidRPr="004453A6">
        <w:rPr>
          <w:rFonts w:ascii="Lucida Sans Unicode" w:eastAsia="宋体" w:hAnsi="Lucida Sans Unicode" w:cs="Lucida Sans Unicode"/>
          <w:color w:val="1A1A1A"/>
          <w:kern w:val="0"/>
          <w:szCs w:val="21"/>
        </w:rPr>
        <w:t>变成</w:t>
      </w:r>
      <w:r w:rsidRPr="004453A6">
        <w:rPr>
          <w:rFonts w:ascii="Lucida Sans Unicode" w:eastAsia="宋体" w:hAnsi="Lucida Sans Unicode" w:cs="Lucida Sans Unicode"/>
          <w:color w:val="1A1A1A"/>
          <w:kern w:val="0"/>
          <w:szCs w:val="21"/>
        </w:rPr>
        <w:t xml:space="preserve"> 2M </w:t>
      </w:r>
      <w:r w:rsidRPr="004453A6">
        <w:rPr>
          <w:rFonts w:ascii="Lucida Sans Unicode" w:eastAsia="宋体" w:hAnsi="Lucida Sans Unicode" w:cs="Lucida Sans Unicode"/>
          <w:color w:val="1A1A1A"/>
          <w:kern w:val="0"/>
          <w:szCs w:val="21"/>
        </w:rPr>
        <w:t>，这对于</w:t>
      </w:r>
      <w:r w:rsidRPr="004453A6">
        <w:rPr>
          <w:rFonts w:ascii="Lucida Sans Unicode" w:eastAsia="宋体" w:hAnsi="Lucida Sans Unicode" w:cs="Lucida Sans Unicode"/>
          <w:color w:val="1A1A1A"/>
          <w:kern w:val="0"/>
          <w:szCs w:val="21"/>
        </w:rPr>
        <w:t xml:space="preserve"> Redis </w:t>
      </w:r>
      <w:r w:rsidRPr="004453A6">
        <w:rPr>
          <w:rFonts w:ascii="Lucida Sans Unicode" w:eastAsia="宋体" w:hAnsi="Lucida Sans Unicode" w:cs="Lucida Sans Unicode"/>
          <w:color w:val="1A1A1A"/>
          <w:kern w:val="0"/>
          <w:szCs w:val="21"/>
        </w:rPr>
        <w:t>来说是比较不友好的，也是建议优化的，具体可百度之）</w:t>
      </w:r>
    </w:p>
    <w:p w:rsidR="00BA3687" w:rsidRPr="004B60D3" w:rsidRDefault="004453A6" w:rsidP="00FA61C5">
      <w:pPr>
        <w:widowControl/>
        <w:numPr>
          <w:ilvl w:val="0"/>
          <w:numId w:val="306"/>
        </w:numPr>
        <w:ind w:left="0"/>
        <w:jc w:val="left"/>
        <w:rPr>
          <w:rFonts w:ascii="Lucida Sans Unicode" w:eastAsia="宋体" w:hAnsi="Lucida Sans Unicode" w:cs="Lucida Sans Unicode"/>
          <w:color w:val="1A1A1A"/>
          <w:kern w:val="0"/>
          <w:szCs w:val="21"/>
        </w:rPr>
      </w:pPr>
      <w:r w:rsidRPr="004453A6">
        <w:rPr>
          <w:rFonts w:ascii="Lucida Sans Unicode" w:eastAsia="宋体" w:hAnsi="Lucida Sans Unicode" w:cs="Lucida Sans Unicode"/>
          <w:color w:val="1A1A1A"/>
          <w:kern w:val="0"/>
          <w:szCs w:val="21"/>
        </w:rPr>
        <w:t>磁盘相关的阻塞：极端情况下，假设整个机器的内存已经所剩无几，触发了内存交换（</w:t>
      </w:r>
      <w:r w:rsidRPr="004453A6">
        <w:rPr>
          <w:rFonts w:ascii="Lucida Sans Unicode" w:eastAsia="宋体" w:hAnsi="Lucida Sans Unicode" w:cs="Lucida Sans Unicode"/>
          <w:color w:val="1A1A1A"/>
          <w:kern w:val="0"/>
          <w:szCs w:val="21"/>
        </w:rPr>
        <w:t>SWAP</w:t>
      </w:r>
      <w:r w:rsidRPr="004453A6">
        <w:rPr>
          <w:rFonts w:ascii="Lucida Sans Unicode" w:eastAsia="宋体" w:hAnsi="Lucida Sans Unicode" w:cs="Lucida Sans Unicode"/>
          <w:color w:val="1A1A1A"/>
          <w:kern w:val="0"/>
          <w:szCs w:val="21"/>
        </w:rPr>
        <w:t>），则整个</w:t>
      </w:r>
      <w:r w:rsidRPr="004453A6">
        <w:rPr>
          <w:rFonts w:ascii="Lucida Sans Unicode" w:eastAsia="宋体" w:hAnsi="Lucida Sans Unicode" w:cs="Lucida Sans Unicode"/>
          <w:color w:val="1A1A1A"/>
          <w:kern w:val="0"/>
          <w:szCs w:val="21"/>
        </w:rPr>
        <w:t xml:space="preserve"> Redis</w:t>
      </w:r>
      <w:r w:rsidRPr="004453A6">
        <w:rPr>
          <w:rFonts w:ascii="Lucida Sans Unicode" w:eastAsia="宋体" w:hAnsi="Lucida Sans Unicode" w:cs="Lucida Sans Unicode"/>
          <w:color w:val="1A1A1A"/>
          <w:kern w:val="0"/>
          <w:szCs w:val="21"/>
        </w:rPr>
        <w:t>的效率将会非常低下（显然这不仅仅针对</w:t>
      </w:r>
      <w:r w:rsidRPr="004453A6">
        <w:rPr>
          <w:rFonts w:ascii="Lucida Sans Unicode" w:eastAsia="宋体" w:hAnsi="Lucida Sans Unicode" w:cs="Lucida Sans Unicode"/>
          <w:color w:val="1A1A1A"/>
          <w:kern w:val="0"/>
          <w:szCs w:val="21"/>
        </w:rPr>
        <w:t xml:space="preserve"> save/bgsave </w:t>
      </w:r>
      <w:r w:rsidRPr="004453A6">
        <w:rPr>
          <w:rFonts w:ascii="Lucida Sans Unicode" w:eastAsia="宋体" w:hAnsi="Lucida Sans Unicode" w:cs="Lucida Sans Unicode"/>
          <w:color w:val="1A1A1A"/>
          <w:kern w:val="0"/>
          <w:szCs w:val="21"/>
        </w:rPr>
        <w:t>），因此，关注系统的</w:t>
      </w:r>
      <w:r w:rsidRPr="004453A6">
        <w:rPr>
          <w:rFonts w:ascii="Lucida Sans Unicode" w:eastAsia="宋体" w:hAnsi="Lucida Sans Unicode" w:cs="Lucida Sans Unicode"/>
          <w:color w:val="1A1A1A"/>
          <w:kern w:val="0"/>
          <w:szCs w:val="21"/>
        </w:rPr>
        <w:t xml:space="preserve"> io </w:t>
      </w:r>
      <w:r w:rsidRPr="004453A6">
        <w:rPr>
          <w:rFonts w:ascii="Lucida Sans Unicode" w:eastAsia="宋体" w:hAnsi="Lucida Sans Unicode" w:cs="Lucida Sans Unicode"/>
          <w:color w:val="1A1A1A"/>
          <w:kern w:val="0"/>
          <w:szCs w:val="21"/>
        </w:rPr>
        <w:t>情况，也是定位阻塞问题的一种方法。</w:t>
      </w:r>
    </w:p>
    <w:p w:rsidR="00D47480" w:rsidRDefault="004678DB" w:rsidP="00D47480">
      <w:pPr>
        <w:pStyle w:val="2"/>
        <w:spacing w:before="450" w:after="0"/>
        <w:rPr>
          <w:rStyle w:val="a4"/>
          <w:rFonts w:ascii="Arial" w:hAnsi="Arial" w:cs="Arial"/>
          <w:b/>
          <w:bCs/>
          <w:color w:val="333333"/>
          <w:sz w:val="30"/>
          <w:szCs w:val="30"/>
        </w:rPr>
      </w:pPr>
      <w:r>
        <w:rPr>
          <w:rFonts w:ascii="Arial" w:hAnsi="Arial" w:cs="Arial"/>
          <w:b w:val="0"/>
          <w:bCs w:val="0"/>
          <w:color w:val="333333"/>
          <w:sz w:val="30"/>
          <w:szCs w:val="30"/>
        </w:rPr>
        <w:t>15</w:t>
      </w:r>
      <w:r w:rsidR="00D47480">
        <w:rPr>
          <w:rFonts w:ascii="Arial" w:hAnsi="Arial" w:cs="Arial"/>
          <w:b w:val="0"/>
          <w:bCs w:val="0"/>
          <w:color w:val="333333"/>
          <w:sz w:val="30"/>
          <w:szCs w:val="30"/>
        </w:rPr>
        <w:t>.</w:t>
      </w:r>
      <w:r w:rsidR="00D47480">
        <w:rPr>
          <w:rStyle w:val="a4"/>
          <w:rFonts w:ascii="Arial" w:hAnsi="Arial" w:cs="Arial"/>
          <w:b/>
          <w:bCs/>
          <w:color w:val="333333"/>
          <w:sz w:val="30"/>
          <w:szCs w:val="30"/>
        </w:rPr>
        <w:t xml:space="preserve">Redis </w:t>
      </w:r>
      <w:r w:rsidR="00D47480">
        <w:rPr>
          <w:rStyle w:val="a4"/>
          <w:rFonts w:ascii="Arial" w:hAnsi="Arial" w:cs="Arial"/>
          <w:b/>
          <w:bCs/>
          <w:color w:val="333333"/>
          <w:sz w:val="30"/>
          <w:szCs w:val="30"/>
        </w:rPr>
        <w:t>有哪些架构模式？讲讲各自的特点</w:t>
      </w:r>
    </w:p>
    <w:p w:rsidR="004678DB" w:rsidRPr="004678DB" w:rsidRDefault="004678DB" w:rsidP="004678DB">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4678DB">
        <w:rPr>
          <w:rFonts w:ascii="Lucida Sans Unicode" w:eastAsia="宋体" w:hAnsi="Lucida Sans Unicode" w:cs="Lucida Sans Unicode"/>
          <w:color w:val="1A1A1A"/>
          <w:kern w:val="0"/>
          <w:sz w:val="24"/>
          <w:szCs w:val="24"/>
        </w:rPr>
        <w:t xml:space="preserve">Redis </w:t>
      </w:r>
      <w:r w:rsidRPr="004678DB">
        <w:rPr>
          <w:rFonts w:ascii="Lucida Sans Unicode" w:eastAsia="宋体" w:hAnsi="Lucida Sans Unicode" w:cs="Lucida Sans Unicode"/>
          <w:color w:val="1A1A1A"/>
          <w:kern w:val="0"/>
          <w:sz w:val="24"/>
          <w:szCs w:val="24"/>
        </w:rPr>
        <w:t>集群方案如下：</w:t>
      </w:r>
    </w:p>
    <w:p w:rsidR="004678DB" w:rsidRPr="004678DB" w:rsidRDefault="004678DB" w:rsidP="00FA61C5">
      <w:pPr>
        <w:widowControl/>
        <w:numPr>
          <w:ilvl w:val="0"/>
          <w:numId w:val="317"/>
        </w:numPr>
        <w:shd w:val="clear" w:color="auto" w:fill="FFFFFF"/>
        <w:ind w:left="0"/>
        <w:jc w:val="left"/>
        <w:rPr>
          <w:rFonts w:ascii="Lucida Sans Unicode" w:eastAsia="宋体" w:hAnsi="Lucida Sans Unicode" w:cs="Lucida Sans Unicode"/>
          <w:color w:val="1A1A1A"/>
          <w:kern w:val="0"/>
          <w:szCs w:val="21"/>
        </w:rPr>
      </w:pPr>
      <w:r w:rsidRPr="004678DB">
        <w:rPr>
          <w:rFonts w:ascii="Lucida Sans Unicode" w:eastAsia="宋体" w:hAnsi="Lucida Sans Unicode" w:cs="Lucida Sans Unicode"/>
          <w:color w:val="1A1A1A"/>
          <w:kern w:val="0"/>
          <w:szCs w:val="21"/>
        </w:rPr>
        <w:t>1</w:t>
      </w:r>
      <w:r w:rsidRPr="004678DB">
        <w:rPr>
          <w:rFonts w:ascii="Lucida Sans Unicode" w:eastAsia="宋体" w:hAnsi="Lucida Sans Unicode" w:cs="Lucida Sans Unicode"/>
          <w:color w:val="1A1A1A"/>
          <w:kern w:val="0"/>
          <w:szCs w:val="21"/>
        </w:rPr>
        <w:t>、</w:t>
      </w:r>
      <w:r w:rsidRPr="004678DB">
        <w:rPr>
          <w:rFonts w:ascii="Lucida Sans Unicode" w:eastAsia="宋体" w:hAnsi="Lucida Sans Unicode" w:cs="Lucida Sans Unicode"/>
          <w:color w:val="1A1A1A"/>
          <w:kern w:val="0"/>
          <w:szCs w:val="21"/>
        </w:rPr>
        <w:t>Redis Sentinel</w:t>
      </w:r>
    </w:p>
    <w:p w:rsidR="004678DB" w:rsidRPr="004678DB" w:rsidRDefault="004678DB" w:rsidP="00FA61C5">
      <w:pPr>
        <w:widowControl/>
        <w:numPr>
          <w:ilvl w:val="0"/>
          <w:numId w:val="317"/>
        </w:numPr>
        <w:shd w:val="clear" w:color="auto" w:fill="FFFFFF"/>
        <w:ind w:left="0"/>
        <w:jc w:val="left"/>
        <w:rPr>
          <w:rFonts w:ascii="Lucida Sans Unicode" w:eastAsia="宋体" w:hAnsi="Lucida Sans Unicode" w:cs="Lucida Sans Unicode"/>
          <w:color w:val="1A1A1A"/>
          <w:kern w:val="0"/>
          <w:szCs w:val="21"/>
        </w:rPr>
      </w:pPr>
      <w:r w:rsidRPr="004678DB">
        <w:rPr>
          <w:rFonts w:ascii="Lucida Sans Unicode" w:eastAsia="宋体" w:hAnsi="Lucida Sans Unicode" w:cs="Lucida Sans Unicode"/>
          <w:color w:val="1A1A1A"/>
          <w:kern w:val="0"/>
          <w:szCs w:val="21"/>
        </w:rPr>
        <w:t>2</w:t>
      </w:r>
      <w:r w:rsidRPr="004678DB">
        <w:rPr>
          <w:rFonts w:ascii="Lucida Sans Unicode" w:eastAsia="宋体" w:hAnsi="Lucida Sans Unicode" w:cs="Lucida Sans Unicode"/>
          <w:color w:val="1A1A1A"/>
          <w:kern w:val="0"/>
          <w:szCs w:val="21"/>
        </w:rPr>
        <w:t>、</w:t>
      </w:r>
      <w:r w:rsidRPr="004678DB">
        <w:rPr>
          <w:rFonts w:ascii="Lucida Sans Unicode" w:eastAsia="宋体" w:hAnsi="Lucida Sans Unicode" w:cs="Lucida Sans Unicode"/>
          <w:color w:val="1A1A1A"/>
          <w:kern w:val="0"/>
          <w:szCs w:val="21"/>
        </w:rPr>
        <w:t>Redis Cluster</w:t>
      </w:r>
    </w:p>
    <w:p w:rsidR="004678DB" w:rsidRPr="004678DB" w:rsidRDefault="004678DB" w:rsidP="00FA61C5">
      <w:pPr>
        <w:widowControl/>
        <w:numPr>
          <w:ilvl w:val="0"/>
          <w:numId w:val="317"/>
        </w:numPr>
        <w:shd w:val="clear" w:color="auto" w:fill="FFFFFF"/>
        <w:ind w:left="0"/>
        <w:jc w:val="left"/>
        <w:rPr>
          <w:rFonts w:ascii="Lucida Sans Unicode" w:eastAsia="宋体" w:hAnsi="Lucida Sans Unicode" w:cs="Lucida Sans Unicode"/>
          <w:color w:val="1A1A1A"/>
          <w:kern w:val="0"/>
          <w:szCs w:val="21"/>
        </w:rPr>
      </w:pPr>
      <w:r w:rsidRPr="004678DB">
        <w:rPr>
          <w:rFonts w:ascii="Lucida Sans Unicode" w:eastAsia="宋体" w:hAnsi="Lucida Sans Unicode" w:cs="Lucida Sans Unicode"/>
          <w:color w:val="1A1A1A"/>
          <w:kern w:val="0"/>
          <w:szCs w:val="21"/>
        </w:rPr>
        <w:t>3</w:t>
      </w:r>
      <w:r w:rsidRPr="004678DB">
        <w:rPr>
          <w:rFonts w:ascii="Lucida Sans Unicode" w:eastAsia="宋体" w:hAnsi="Lucida Sans Unicode" w:cs="Lucida Sans Unicode"/>
          <w:color w:val="1A1A1A"/>
          <w:kern w:val="0"/>
          <w:szCs w:val="21"/>
        </w:rPr>
        <w:t>、</w:t>
      </w:r>
      <w:r w:rsidRPr="004678DB">
        <w:rPr>
          <w:rFonts w:ascii="Lucida Sans Unicode" w:eastAsia="宋体" w:hAnsi="Lucida Sans Unicode" w:cs="Lucida Sans Unicode"/>
          <w:color w:val="1A1A1A"/>
          <w:kern w:val="0"/>
          <w:szCs w:val="21"/>
        </w:rPr>
        <w:t>Twemproxy</w:t>
      </w:r>
    </w:p>
    <w:p w:rsidR="004678DB" w:rsidRPr="004678DB" w:rsidRDefault="004678DB" w:rsidP="00FA61C5">
      <w:pPr>
        <w:widowControl/>
        <w:numPr>
          <w:ilvl w:val="0"/>
          <w:numId w:val="317"/>
        </w:numPr>
        <w:shd w:val="clear" w:color="auto" w:fill="FFFFFF"/>
        <w:ind w:left="0"/>
        <w:jc w:val="left"/>
        <w:rPr>
          <w:rFonts w:ascii="Lucida Sans Unicode" w:eastAsia="宋体" w:hAnsi="Lucida Sans Unicode" w:cs="Lucida Sans Unicode"/>
          <w:color w:val="1A1A1A"/>
          <w:kern w:val="0"/>
          <w:szCs w:val="21"/>
        </w:rPr>
      </w:pPr>
      <w:r w:rsidRPr="004678DB">
        <w:rPr>
          <w:rFonts w:ascii="Lucida Sans Unicode" w:eastAsia="宋体" w:hAnsi="Lucida Sans Unicode" w:cs="Lucida Sans Unicode"/>
          <w:color w:val="1A1A1A"/>
          <w:kern w:val="0"/>
          <w:szCs w:val="21"/>
        </w:rPr>
        <w:t>4</w:t>
      </w:r>
      <w:r w:rsidRPr="004678DB">
        <w:rPr>
          <w:rFonts w:ascii="Lucida Sans Unicode" w:eastAsia="宋体" w:hAnsi="Lucida Sans Unicode" w:cs="Lucida Sans Unicode"/>
          <w:color w:val="1A1A1A"/>
          <w:kern w:val="0"/>
          <w:szCs w:val="21"/>
        </w:rPr>
        <w:t>、</w:t>
      </w:r>
      <w:r w:rsidRPr="004678DB">
        <w:rPr>
          <w:rFonts w:ascii="Lucida Sans Unicode" w:eastAsia="宋体" w:hAnsi="Lucida Sans Unicode" w:cs="Lucida Sans Unicode"/>
          <w:color w:val="1A1A1A"/>
          <w:kern w:val="0"/>
          <w:szCs w:val="21"/>
        </w:rPr>
        <w:t>Codis</w:t>
      </w:r>
    </w:p>
    <w:p w:rsidR="004678DB" w:rsidRPr="004678DB" w:rsidRDefault="004678DB" w:rsidP="00FA61C5">
      <w:pPr>
        <w:widowControl/>
        <w:numPr>
          <w:ilvl w:val="0"/>
          <w:numId w:val="317"/>
        </w:numPr>
        <w:shd w:val="clear" w:color="auto" w:fill="FFFFFF"/>
        <w:ind w:left="0"/>
        <w:jc w:val="left"/>
        <w:rPr>
          <w:rFonts w:ascii="Lucida Sans Unicode" w:eastAsia="宋体" w:hAnsi="Lucida Sans Unicode" w:cs="Lucida Sans Unicode"/>
          <w:color w:val="1A1A1A"/>
          <w:kern w:val="0"/>
          <w:szCs w:val="21"/>
        </w:rPr>
      </w:pPr>
      <w:r w:rsidRPr="004678DB">
        <w:rPr>
          <w:rFonts w:ascii="Lucida Sans Unicode" w:eastAsia="宋体" w:hAnsi="Lucida Sans Unicode" w:cs="Lucida Sans Unicode"/>
          <w:color w:val="1A1A1A"/>
          <w:kern w:val="0"/>
          <w:szCs w:val="21"/>
        </w:rPr>
        <w:t>5</w:t>
      </w:r>
      <w:r w:rsidRPr="004678DB">
        <w:rPr>
          <w:rFonts w:ascii="Lucida Sans Unicode" w:eastAsia="宋体" w:hAnsi="Lucida Sans Unicode" w:cs="Lucida Sans Unicode"/>
          <w:color w:val="1A1A1A"/>
          <w:kern w:val="0"/>
          <w:szCs w:val="21"/>
        </w:rPr>
        <w:t>、客户端分片</w:t>
      </w:r>
    </w:p>
    <w:p w:rsidR="004678DB" w:rsidRDefault="004678DB" w:rsidP="004678D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关于前四种，可以看看</w:t>
      </w:r>
      <w:r>
        <w:rPr>
          <w:rFonts w:ascii="Lucida Sans Unicode" w:hAnsi="Lucida Sans Unicode" w:cs="Lucida Sans Unicode"/>
          <w:color w:val="1A1A1A"/>
        </w:rPr>
        <w:t> </w:t>
      </w:r>
      <w:hyperlink r:id="rId247"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Redis </w:t>
        </w:r>
        <w:r>
          <w:rPr>
            <w:rStyle w:val="a5"/>
            <w:rFonts w:ascii="Lucida Sans Unicode" w:hAnsi="Lucida Sans Unicode" w:cs="Lucida Sans Unicode"/>
            <w:color w:val="0088CC"/>
          </w:rPr>
          <w:t>实战（四）集群机制》</w:t>
        </w:r>
      </w:hyperlink>
      <w:r>
        <w:rPr>
          <w:rFonts w:ascii="Lucida Sans Unicode" w:hAnsi="Lucida Sans Unicode" w:cs="Lucida Sans Unicode"/>
          <w:color w:val="1A1A1A"/>
        </w:rPr>
        <w:t> </w:t>
      </w:r>
      <w:r>
        <w:rPr>
          <w:rFonts w:ascii="Lucida Sans Unicode" w:hAnsi="Lucida Sans Unicode" w:cs="Lucida Sans Unicode"/>
          <w:color w:val="1A1A1A"/>
        </w:rPr>
        <w:t>这篇文章。</w:t>
      </w:r>
    </w:p>
    <w:p w:rsidR="004678DB" w:rsidRDefault="004678DB" w:rsidP="004678D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关于最后一种，客户端分片，在</w:t>
      </w:r>
      <w:r>
        <w:rPr>
          <w:rFonts w:ascii="Lucida Sans Unicode" w:hAnsi="Lucida Sans Unicode" w:cs="Lucida Sans Unicode"/>
          <w:color w:val="1A1A1A"/>
        </w:rPr>
        <w:t xml:space="preserve"> Redis Cluster </w:t>
      </w:r>
      <w:r>
        <w:rPr>
          <w:rFonts w:ascii="Lucida Sans Unicode" w:hAnsi="Lucida Sans Unicode" w:cs="Lucida Sans Unicode"/>
          <w:color w:val="1A1A1A"/>
        </w:rPr>
        <w:t>出现之前使用较多，目前已经使用比较少了。实现方式如下：</w:t>
      </w:r>
    </w:p>
    <w:p w:rsidR="004678DB" w:rsidRDefault="004678DB" w:rsidP="004678DB">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在业务代码层实现，起几个毫无关联的</w:t>
      </w:r>
      <w:r>
        <w:rPr>
          <w:rFonts w:ascii="Lucida Sans Unicode" w:hAnsi="Lucida Sans Unicode" w:cs="Lucida Sans Unicode"/>
          <w:color w:val="1A1A1A"/>
        </w:rPr>
        <w:t xml:space="preserve"> Redis </w:t>
      </w:r>
      <w:r>
        <w:rPr>
          <w:rFonts w:ascii="Lucida Sans Unicode" w:hAnsi="Lucida Sans Unicode" w:cs="Lucida Sans Unicode"/>
          <w:color w:val="1A1A1A"/>
        </w:rPr>
        <w:t>实例，在代码层，对</w:t>
      </w:r>
      <w:r>
        <w:rPr>
          <w:rFonts w:ascii="Lucida Sans Unicode" w:hAnsi="Lucida Sans Unicode" w:cs="Lucida Sans Unicode"/>
          <w:color w:val="1A1A1A"/>
        </w:rPr>
        <w:t xml:space="preserve"> Key </w:t>
      </w:r>
      <w:r>
        <w:rPr>
          <w:rFonts w:ascii="Lucida Sans Unicode" w:hAnsi="Lucida Sans Unicode" w:cs="Lucida Sans Unicode"/>
          <w:color w:val="1A1A1A"/>
        </w:rPr>
        <w:t>进行</w:t>
      </w:r>
      <w:r>
        <w:rPr>
          <w:rFonts w:ascii="Lucida Sans Unicode" w:hAnsi="Lucida Sans Unicode" w:cs="Lucida Sans Unicode"/>
          <w:color w:val="1A1A1A"/>
        </w:rPr>
        <w:t xml:space="preserve"> hash </w:t>
      </w:r>
      <w:r>
        <w:rPr>
          <w:rFonts w:ascii="Lucida Sans Unicode" w:hAnsi="Lucida Sans Unicode" w:cs="Lucida Sans Unicode"/>
          <w:color w:val="1A1A1A"/>
        </w:rPr>
        <w:t>计算，然后去对应的</w:t>
      </w:r>
      <w:r>
        <w:rPr>
          <w:rFonts w:ascii="Lucida Sans Unicode" w:hAnsi="Lucida Sans Unicode" w:cs="Lucida Sans Unicode"/>
          <w:color w:val="1A1A1A"/>
        </w:rPr>
        <w:t xml:space="preserve"> Redis </w:t>
      </w:r>
      <w:r>
        <w:rPr>
          <w:rFonts w:ascii="Lucida Sans Unicode" w:hAnsi="Lucida Sans Unicode" w:cs="Lucida Sans Unicode"/>
          <w:color w:val="1A1A1A"/>
        </w:rPr>
        <w:t>实例操作数据。</w:t>
      </w:r>
    </w:p>
    <w:p w:rsidR="004678DB" w:rsidRDefault="004678DB" w:rsidP="004678DB">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这种方式对</w:t>
      </w:r>
      <w:r>
        <w:rPr>
          <w:rFonts w:ascii="Lucida Sans Unicode" w:hAnsi="Lucida Sans Unicode" w:cs="Lucida Sans Unicode"/>
          <w:color w:val="1A1A1A"/>
        </w:rPr>
        <w:t xml:space="preserve"> hash </w:t>
      </w:r>
      <w:r>
        <w:rPr>
          <w:rFonts w:ascii="Lucida Sans Unicode" w:hAnsi="Lucida Sans Unicode" w:cs="Lucida Sans Unicode"/>
          <w:color w:val="1A1A1A"/>
        </w:rPr>
        <w:t>层代码要求比较高，考虑部分包括，节点失效后的替代算法方案，数据震荡后的自动脚本恢复，实例的监控，等等。</w:t>
      </w:r>
    </w:p>
    <w:p w:rsidR="004678DB" w:rsidRDefault="004678DB" w:rsidP="004678DB">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Lucida Sans Unicode" w:hAnsi="Lucida Sans Unicode" w:cs="Lucida Sans Unicode"/>
          <w:color w:val="1A1A1A"/>
        </w:rPr>
        <w:t>选择</w:t>
      </w:r>
    </w:p>
    <w:p w:rsidR="004678DB" w:rsidRDefault="004678DB" w:rsidP="004678D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目前一般在选型上来说：</w:t>
      </w:r>
    </w:p>
    <w:p w:rsidR="004678DB" w:rsidRDefault="004678DB" w:rsidP="00FA61C5">
      <w:pPr>
        <w:widowControl/>
        <w:numPr>
          <w:ilvl w:val="0"/>
          <w:numId w:val="31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体量较小时，选择</w:t>
      </w:r>
      <w:r>
        <w:rPr>
          <w:rFonts w:ascii="Lucida Sans Unicode" w:hAnsi="Lucida Sans Unicode" w:cs="Lucida Sans Unicode"/>
          <w:color w:val="1A1A1A"/>
          <w:szCs w:val="21"/>
        </w:rPr>
        <w:t xml:space="preserve"> Redis Sentinel </w:t>
      </w:r>
      <w:r>
        <w:rPr>
          <w:rFonts w:ascii="Lucida Sans Unicode" w:hAnsi="Lucida Sans Unicode" w:cs="Lucida Sans Unicode"/>
          <w:color w:val="1A1A1A"/>
          <w:szCs w:val="21"/>
        </w:rPr>
        <w:t>，单主</w:t>
      </w:r>
      <w:r>
        <w:rPr>
          <w:rFonts w:ascii="Lucida Sans Unicode" w:hAnsi="Lucida Sans Unicode" w:cs="Lucida Sans Unicode"/>
          <w:color w:val="1A1A1A"/>
          <w:szCs w:val="21"/>
        </w:rPr>
        <w:t xml:space="preserve"> Redis </w:t>
      </w:r>
      <w:r>
        <w:rPr>
          <w:rFonts w:ascii="Lucida Sans Unicode" w:hAnsi="Lucida Sans Unicode" w:cs="Lucida Sans Unicode"/>
          <w:color w:val="1A1A1A"/>
          <w:szCs w:val="21"/>
        </w:rPr>
        <w:t>足以支撑业务。</w:t>
      </w:r>
    </w:p>
    <w:p w:rsidR="004678DB" w:rsidRDefault="004678DB" w:rsidP="00FA61C5">
      <w:pPr>
        <w:pStyle w:val="a3"/>
        <w:numPr>
          <w:ilvl w:val="0"/>
          <w:numId w:val="318"/>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体量较大时，选择</w:t>
      </w:r>
      <w:r>
        <w:rPr>
          <w:rFonts w:ascii="Lucida Sans Unicode" w:hAnsi="Lucida Sans Unicode" w:cs="Lucida Sans Unicode"/>
          <w:color w:val="1A1A1A"/>
          <w:sz w:val="21"/>
          <w:szCs w:val="21"/>
        </w:rPr>
        <w:t xml:space="preserve"> Redis Cluster </w:t>
      </w:r>
      <w:r>
        <w:rPr>
          <w:rFonts w:ascii="Lucida Sans Unicode" w:hAnsi="Lucida Sans Unicode" w:cs="Lucida Sans Unicode"/>
          <w:color w:val="1A1A1A"/>
          <w:sz w:val="21"/>
          <w:szCs w:val="21"/>
        </w:rPr>
        <w:t>，通过分片，使用更多内存。</w:t>
      </w:r>
    </w:p>
    <w:p w:rsidR="004678DB" w:rsidRDefault="004678DB" w:rsidP="004678DB">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关于这个问题，多大体量需要使用</w:t>
      </w:r>
      <w:r>
        <w:rPr>
          <w:rFonts w:ascii="Lucida Sans Unicode" w:hAnsi="Lucida Sans Unicode" w:cs="Lucida Sans Unicode"/>
          <w:color w:val="1A1A1A"/>
          <w:sz w:val="21"/>
          <w:szCs w:val="21"/>
        </w:rPr>
        <w:t xml:space="preserve"> Redis Cluster </w:t>
      </w:r>
      <w:r>
        <w:rPr>
          <w:rFonts w:ascii="Lucida Sans Unicode" w:hAnsi="Lucida Sans Unicode" w:cs="Lucida Sans Unicode"/>
          <w:color w:val="1A1A1A"/>
          <w:sz w:val="21"/>
          <w:szCs w:val="21"/>
        </w:rPr>
        <w:t>呢？朋友的建议是</w:t>
      </w:r>
      <w:r>
        <w:rPr>
          <w:rFonts w:ascii="Lucida Sans Unicode" w:hAnsi="Lucida Sans Unicode" w:cs="Lucida Sans Unicode"/>
          <w:color w:val="1A1A1A"/>
          <w:sz w:val="21"/>
          <w:szCs w:val="21"/>
        </w:rPr>
        <w:t xml:space="preserve"> 10G+ </w:t>
      </w:r>
      <w:r>
        <w:rPr>
          <w:rFonts w:ascii="Lucida Sans Unicode" w:hAnsi="Lucida Sans Unicode" w:cs="Lucida Sans Unicode"/>
          <w:color w:val="1A1A1A"/>
          <w:sz w:val="21"/>
          <w:szCs w:val="21"/>
        </w:rPr>
        <w:t>的时候。主要原因是：</w:t>
      </w:r>
    </w:p>
    <w:p w:rsidR="004678DB" w:rsidRDefault="004678DB" w:rsidP="00FA61C5">
      <w:pPr>
        <w:widowControl/>
        <w:numPr>
          <w:ilvl w:val="1"/>
          <w:numId w:val="318"/>
        </w:numPr>
        <w:shd w:val="clear" w:color="auto" w:fill="F6F6F6"/>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1</w:t>
      </w:r>
      <w:r>
        <w:rPr>
          <w:rFonts w:ascii="Lucida Sans Unicode" w:hAnsi="Lucida Sans Unicode" w:cs="Lucida Sans Unicode"/>
          <w:color w:val="1A1A1A"/>
          <w:szCs w:val="21"/>
        </w:rPr>
        <w:t>、一次</w:t>
      </w:r>
      <w:r>
        <w:rPr>
          <w:rFonts w:ascii="Lucida Sans Unicode" w:hAnsi="Lucida Sans Unicode" w:cs="Lucida Sans Unicode"/>
          <w:color w:val="1A1A1A"/>
          <w:szCs w:val="21"/>
        </w:rPr>
        <w:t xml:space="preserve"> RDB </w:t>
      </w:r>
      <w:r>
        <w:rPr>
          <w:rFonts w:ascii="Lucida Sans Unicode" w:hAnsi="Lucida Sans Unicode" w:cs="Lucida Sans Unicode"/>
          <w:color w:val="1A1A1A"/>
          <w:szCs w:val="21"/>
        </w:rPr>
        <w:t>时间随着内存越大，会变大越来越久。同时，一次</w:t>
      </w:r>
      <w:r>
        <w:rPr>
          <w:rFonts w:ascii="Lucida Sans Unicode" w:hAnsi="Lucida Sans Unicode" w:cs="Lucida Sans Unicode"/>
          <w:color w:val="1A1A1A"/>
          <w:szCs w:val="21"/>
        </w:rPr>
        <w:t xml:space="preserve"> fork </w:t>
      </w:r>
      <w:r>
        <w:rPr>
          <w:rFonts w:ascii="Lucida Sans Unicode" w:hAnsi="Lucida Sans Unicode" w:cs="Lucida Sans Unicode"/>
          <w:color w:val="1A1A1A"/>
          <w:szCs w:val="21"/>
        </w:rPr>
        <w:t>的时间也会变久。还有，重启通过</w:t>
      </w:r>
      <w:r>
        <w:rPr>
          <w:rFonts w:ascii="Lucida Sans Unicode" w:hAnsi="Lucida Sans Unicode" w:cs="Lucida Sans Unicode"/>
          <w:color w:val="1A1A1A"/>
          <w:szCs w:val="21"/>
        </w:rPr>
        <w:t xml:space="preserve"> RDB </w:t>
      </w:r>
      <w:r>
        <w:rPr>
          <w:rFonts w:ascii="Lucida Sans Unicode" w:hAnsi="Lucida Sans Unicode" w:cs="Lucida Sans Unicode"/>
          <w:color w:val="1A1A1A"/>
          <w:szCs w:val="21"/>
        </w:rPr>
        <w:t>文件，或者</w:t>
      </w:r>
      <w:r>
        <w:rPr>
          <w:rFonts w:ascii="Lucida Sans Unicode" w:hAnsi="Lucida Sans Unicode" w:cs="Lucida Sans Unicode"/>
          <w:color w:val="1A1A1A"/>
          <w:szCs w:val="21"/>
        </w:rPr>
        <w:t xml:space="preserve"> AOF </w:t>
      </w:r>
      <w:r>
        <w:rPr>
          <w:rFonts w:ascii="Lucida Sans Unicode" w:hAnsi="Lucida Sans Unicode" w:cs="Lucida Sans Unicode"/>
          <w:color w:val="1A1A1A"/>
          <w:szCs w:val="21"/>
        </w:rPr>
        <w:t>日志，恢复时间都会变长。</w:t>
      </w:r>
    </w:p>
    <w:p w:rsidR="004678DB" w:rsidRDefault="004678DB" w:rsidP="00FA61C5">
      <w:pPr>
        <w:widowControl/>
        <w:numPr>
          <w:ilvl w:val="1"/>
          <w:numId w:val="318"/>
        </w:numPr>
        <w:shd w:val="clear" w:color="auto" w:fill="F6F6F6"/>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2</w:t>
      </w:r>
      <w:r>
        <w:rPr>
          <w:rFonts w:ascii="Lucida Sans Unicode" w:hAnsi="Lucida Sans Unicode" w:cs="Lucida Sans Unicode"/>
          <w:color w:val="1A1A1A"/>
          <w:szCs w:val="21"/>
        </w:rPr>
        <w:t>、体量大之后，读写的</w:t>
      </w:r>
      <w:r>
        <w:rPr>
          <w:rFonts w:ascii="Lucida Sans Unicode" w:hAnsi="Lucida Sans Unicode" w:cs="Lucida Sans Unicode"/>
          <w:color w:val="1A1A1A"/>
          <w:szCs w:val="21"/>
        </w:rPr>
        <w:t xml:space="preserve"> QPS </w:t>
      </w:r>
      <w:r>
        <w:rPr>
          <w:rFonts w:ascii="Lucida Sans Unicode" w:hAnsi="Lucida Sans Unicode" w:cs="Lucida Sans Unicode"/>
          <w:color w:val="1A1A1A"/>
          <w:szCs w:val="21"/>
        </w:rPr>
        <w:t>势必比体量小的时候打的多，那么使用</w:t>
      </w:r>
      <w:r>
        <w:rPr>
          <w:rFonts w:ascii="Lucida Sans Unicode" w:hAnsi="Lucida Sans Unicode" w:cs="Lucida Sans Unicode"/>
          <w:color w:val="1A1A1A"/>
          <w:szCs w:val="21"/>
        </w:rPr>
        <w:t xml:space="preserve"> Redis Cluster </w:t>
      </w:r>
      <w:r>
        <w:rPr>
          <w:rFonts w:ascii="Lucida Sans Unicode" w:hAnsi="Lucida Sans Unicode" w:cs="Lucida Sans Unicode"/>
          <w:color w:val="1A1A1A"/>
          <w:szCs w:val="21"/>
        </w:rPr>
        <w:t>相比</w:t>
      </w:r>
      <w:r>
        <w:rPr>
          <w:rFonts w:ascii="Lucida Sans Unicode" w:hAnsi="Lucida Sans Unicode" w:cs="Lucida Sans Unicode"/>
          <w:color w:val="1A1A1A"/>
          <w:szCs w:val="21"/>
        </w:rPr>
        <w:t xml:space="preserve"> Redis Sentinel </w:t>
      </w:r>
      <w:r>
        <w:rPr>
          <w:rFonts w:ascii="Lucida Sans Unicode" w:hAnsi="Lucida Sans Unicode" w:cs="Lucida Sans Unicode"/>
          <w:color w:val="1A1A1A"/>
          <w:szCs w:val="21"/>
        </w:rPr>
        <w:t>，可以分散读写压力到不同的集群中。</w:t>
      </w:r>
    </w:p>
    <w:p w:rsidR="004678DB" w:rsidRDefault="004678DB" w:rsidP="004678D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w:t>
      </w:r>
      <w:r>
        <w:rPr>
          <w:rStyle w:val="a4"/>
          <w:rFonts w:ascii="Lucida Sans Unicode" w:hAnsi="Lucida Sans Unicode" w:cs="Lucida Sans Unicode"/>
          <w:color w:val="1A1A1A"/>
        </w:rPr>
        <w:t xml:space="preserve">Redis </w:t>
      </w:r>
      <w:r>
        <w:rPr>
          <w:rStyle w:val="a4"/>
          <w:rFonts w:ascii="Lucida Sans Unicode" w:hAnsi="Lucida Sans Unicode" w:cs="Lucida Sans Unicode"/>
          <w:color w:val="1A1A1A"/>
        </w:rPr>
        <w:t>集群如何扩容？</w:t>
      </w:r>
    </w:p>
    <w:p w:rsidR="004678DB" w:rsidRDefault="004678DB" w:rsidP="00FA61C5">
      <w:pPr>
        <w:pStyle w:val="a3"/>
        <w:numPr>
          <w:ilvl w:val="0"/>
          <w:numId w:val="319"/>
        </w:numPr>
        <w:shd w:val="clear" w:color="auto" w:fill="FFFFFF"/>
        <w:spacing w:before="150" w:beforeAutospacing="0" w:after="420" w:afterAutospacing="0"/>
        <w:ind w:left="0"/>
        <w:rPr>
          <w:rFonts w:ascii="Lucida Sans Unicode" w:hAnsi="Lucida Sans Unicode" w:cs="Lucida Sans Unicode"/>
          <w:color w:val="1A1A1A"/>
          <w:sz w:val="21"/>
          <w:szCs w:val="21"/>
        </w:rPr>
      </w:pPr>
      <w:del w:id="5" w:author="Unknown">
        <w:r>
          <w:rPr>
            <w:rFonts w:ascii="Lucida Sans Unicode" w:hAnsi="Lucida Sans Unicode" w:cs="Lucida Sans Unicode"/>
            <w:color w:val="1A1A1A"/>
            <w:sz w:val="21"/>
            <w:szCs w:val="21"/>
          </w:rPr>
          <w:delText>如果</w:delText>
        </w:r>
        <w:r>
          <w:rPr>
            <w:rFonts w:ascii="Lucida Sans Unicode" w:hAnsi="Lucida Sans Unicode" w:cs="Lucida Sans Unicode"/>
            <w:color w:val="1A1A1A"/>
            <w:sz w:val="21"/>
            <w:szCs w:val="21"/>
          </w:rPr>
          <w:delText xml:space="preserve"> Redis </w:delText>
        </w:r>
        <w:r>
          <w:rPr>
            <w:rFonts w:ascii="Lucida Sans Unicode" w:hAnsi="Lucida Sans Unicode" w:cs="Lucida Sans Unicode"/>
            <w:color w:val="1A1A1A"/>
            <w:sz w:val="21"/>
            <w:szCs w:val="21"/>
          </w:rPr>
          <w:delText>被当做</w:delText>
        </w:r>
        <w:r>
          <w:rPr>
            <w:rStyle w:val="a4"/>
            <w:rFonts w:ascii="Lucida Sans Unicode" w:hAnsi="Lucida Sans Unicode" w:cs="Lucida Sans Unicode"/>
            <w:color w:val="1A1A1A"/>
            <w:sz w:val="21"/>
            <w:szCs w:val="21"/>
          </w:rPr>
          <w:delText>缓存</w:delText>
        </w:r>
        <w:r>
          <w:rPr>
            <w:rFonts w:ascii="Lucida Sans Unicode" w:hAnsi="Lucida Sans Unicode" w:cs="Lucida Sans Unicode"/>
            <w:color w:val="1A1A1A"/>
            <w:sz w:val="21"/>
            <w:szCs w:val="21"/>
          </w:rPr>
          <w:delText>使用，使用一致性哈希实现动态扩容缩容。</w:delText>
        </w:r>
      </w:del>
    </w:p>
    <w:p w:rsidR="004678DB" w:rsidRDefault="004678DB" w:rsidP="004678DB">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删除的原因是，不考虑客户端分片的情况，目前基本已经不在用了。</w:t>
      </w:r>
    </w:p>
    <w:p w:rsidR="004678DB" w:rsidRDefault="004678DB" w:rsidP="00FA61C5">
      <w:pPr>
        <w:pStyle w:val="a3"/>
        <w:numPr>
          <w:ilvl w:val="0"/>
          <w:numId w:val="319"/>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如果</w:t>
      </w:r>
      <w:r>
        <w:rPr>
          <w:rFonts w:ascii="Lucida Sans Unicode" w:hAnsi="Lucida Sans Unicode" w:cs="Lucida Sans Unicode"/>
          <w:color w:val="1A1A1A"/>
          <w:sz w:val="21"/>
          <w:szCs w:val="21"/>
        </w:rPr>
        <w:t xml:space="preserve"> Redis </w:t>
      </w:r>
      <w:r>
        <w:rPr>
          <w:rFonts w:ascii="Lucida Sans Unicode" w:hAnsi="Lucida Sans Unicode" w:cs="Lucida Sans Unicode"/>
          <w:color w:val="1A1A1A"/>
          <w:sz w:val="21"/>
          <w:szCs w:val="21"/>
        </w:rPr>
        <w:t>被当做一个</w:t>
      </w:r>
      <w:r>
        <w:rPr>
          <w:rStyle w:val="a4"/>
          <w:rFonts w:ascii="Lucida Sans Unicode" w:hAnsi="Lucida Sans Unicode" w:cs="Lucida Sans Unicode"/>
          <w:color w:val="1A1A1A"/>
          <w:sz w:val="21"/>
          <w:szCs w:val="21"/>
        </w:rPr>
        <w:t>持久化存</w:t>
      </w:r>
      <w:r>
        <w:rPr>
          <w:rFonts w:ascii="Lucida Sans Unicode" w:hAnsi="Lucida Sans Unicode" w:cs="Lucida Sans Unicode"/>
          <w:color w:val="1A1A1A"/>
          <w:sz w:val="21"/>
          <w:szCs w:val="21"/>
        </w:rPr>
        <w:t>储使用，必须使用固定的</w:t>
      </w:r>
      <w:r>
        <w:rPr>
          <w:rFonts w:ascii="Lucida Sans Unicode" w:hAnsi="Lucida Sans Unicode" w:cs="Lucida Sans Unicode"/>
          <w:color w:val="1A1A1A"/>
          <w:sz w:val="21"/>
          <w:szCs w:val="21"/>
        </w:rPr>
        <w:t xml:space="preserve"> keys-to-nodes </w:t>
      </w:r>
      <w:r>
        <w:rPr>
          <w:rFonts w:ascii="Lucida Sans Unicode" w:hAnsi="Lucida Sans Unicode" w:cs="Lucida Sans Unicode"/>
          <w:color w:val="1A1A1A"/>
          <w:sz w:val="21"/>
          <w:szCs w:val="21"/>
        </w:rPr>
        <w:t>映射关系，节点的数量一旦确定不能变化。否则的话</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即</w:t>
      </w:r>
      <w:r>
        <w:rPr>
          <w:rFonts w:ascii="Lucida Sans Unicode" w:hAnsi="Lucida Sans Unicode" w:cs="Lucida Sans Unicode"/>
          <w:color w:val="1A1A1A"/>
          <w:sz w:val="21"/>
          <w:szCs w:val="21"/>
        </w:rPr>
        <w:t xml:space="preserve"> Redis </w:t>
      </w:r>
      <w:r>
        <w:rPr>
          <w:rFonts w:ascii="Lucida Sans Unicode" w:hAnsi="Lucida Sans Unicode" w:cs="Lucida Sans Unicode"/>
          <w:color w:val="1A1A1A"/>
          <w:sz w:val="21"/>
          <w:szCs w:val="21"/>
        </w:rPr>
        <w:t>节点需要动态变化的情况），必须使用可以在运行时进行数据再平衡的一套系统，而当前只有</w:t>
      </w:r>
      <w:r>
        <w:rPr>
          <w:rFonts w:ascii="Lucida Sans Unicode" w:hAnsi="Lucida Sans Unicode" w:cs="Lucida Sans Unicode"/>
          <w:color w:val="1A1A1A"/>
          <w:sz w:val="21"/>
          <w:szCs w:val="21"/>
        </w:rPr>
        <w:t xml:space="preserve"> Redis Cluster</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 xml:space="preserve">Codis </w:t>
      </w:r>
      <w:r>
        <w:rPr>
          <w:rFonts w:ascii="Lucida Sans Unicode" w:hAnsi="Lucida Sans Unicode" w:cs="Lucida Sans Unicode"/>
          <w:color w:val="1A1A1A"/>
          <w:sz w:val="21"/>
          <w:szCs w:val="21"/>
        </w:rPr>
        <w:t>可以做到这样。</w:t>
      </w:r>
    </w:p>
    <w:p w:rsidR="004678DB" w:rsidRDefault="004678DB" w:rsidP="004678D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如果是</w:t>
      </w:r>
      <w:r>
        <w:rPr>
          <w:rFonts w:ascii="Lucida Sans Unicode" w:hAnsi="Lucida Sans Unicode" w:cs="Lucida Sans Unicode"/>
          <w:color w:val="1A1A1A"/>
        </w:rPr>
        <w:t xml:space="preserve"> Redis Cluster </w:t>
      </w:r>
      <w:r>
        <w:rPr>
          <w:rFonts w:ascii="Lucida Sans Unicode" w:hAnsi="Lucida Sans Unicode" w:cs="Lucida Sans Unicode"/>
          <w:color w:val="1A1A1A"/>
        </w:rPr>
        <w:t>集群的扩容，可以看看</w:t>
      </w:r>
      <w:r>
        <w:rPr>
          <w:rFonts w:ascii="Lucida Sans Unicode" w:hAnsi="Lucida Sans Unicode" w:cs="Lucida Sans Unicode"/>
          <w:color w:val="1A1A1A"/>
        </w:rPr>
        <w:t> </w:t>
      </w:r>
      <w:hyperlink r:id="rId248"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Redis </w:t>
        </w:r>
        <w:r>
          <w:rPr>
            <w:rStyle w:val="a5"/>
            <w:rFonts w:ascii="Lucida Sans Unicode" w:hAnsi="Lucida Sans Unicode" w:cs="Lucida Sans Unicode"/>
            <w:color w:val="0088CC"/>
          </w:rPr>
          <w:t>开发与运维》</w:t>
        </w:r>
      </w:hyperlink>
      <w:r>
        <w:rPr>
          <w:rFonts w:ascii="Lucida Sans Unicode" w:hAnsi="Lucida Sans Unicode" w:cs="Lucida Sans Unicode"/>
          <w:color w:val="1A1A1A"/>
        </w:rPr>
        <w:t> </w:t>
      </w:r>
      <w:r>
        <w:rPr>
          <w:rFonts w:ascii="Lucida Sans Unicode" w:hAnsi="Lucida Sans Unicode" w:cs="Lucida Sans Unicode"/>
          <w:color w:val="1A1A1A"/>
        </w:rPr>
        <w:t>的「</w:t>
      </w:r>
      <w:r>
        <w:rPr>
          <w:rFonts w:ascii="Lucida Sans Unicode" w:hAnsi="Lucida Sans Unicode" w:cs="Lucida Sans Unicode"/>
          <w:color w:val="1A1A1A"/>
        </w:rPr>
        <w:t xml:space="preserve">10.4 </w:t>
      </w:r>
      <w:r>
        <w:rPr>
          <w:rFonts w:ascii="Lucida Sans Unicode" w:hAnsi="Lucida Sans Unicode" w:cs="Lucida Sans Unicode"/>
          <w:color w:val="1A1A1A"/>
        </w:rPr>
        <w:t>集群</w:t>
      </w:r>
      <w:r>
        <w:rPr>
          <w:rFonts w:ascii="Lucida Sans Unicode" w:hAnsi="Lucida Sans Unicode" w:cs="Lucida Sans Unicode"/>
          <w:color w:val="1A1A1A"/>
        </w:rPr>
        <w:t xml:space="preserve"> —— </w:t>
      </w:r>
      <w:r>
        <w:rPr>
          <w:rFonts w:ascii="Lucida Sans Unicode" w:hAnsi="Lucida Sans Unicode" w:cs="Lucida Sans Unicode"/>
          <w:color w:val="1A1A1A"/>
        </w:rPr>
        <w:t>集群伸缩」小节。简单来说，一共三步：</w:t>
      </w:r>
    </w:p>
    <w:p w:rsidR="004678DB" w:rsidRDefault="004678DB" w:rsidP="00FA61C5">
      <w:pPr>
        <w:widowControl/>
        <w:numPr>
          <w:ilvl w:val="0"/>
          <w:numId w:val="32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1</w:t>
      </w:r>
      <w:r>
        <w:rPr>
          <w:rFonts w:ascii="Lucida Sans Unicode" w:hAnsi="Lucida Sans Unicode" w:cs="Lucida Sans Unicode"/>
          <w:color w:val="1A1A1A"/>
          <w:szCs w:val="21"/>
        </w:rPr>
        <w:t>、准备新节点。</w:t>
      </w:r>
    </w:p>
    <w:p w:rsidR="004678DB" w:rsidRDefault="004678DB" w:rsidP="00FA61C5">
      <w:pPr>
        <w:widowControl/>
        <w:numPr>
          <w:ilvl w:val="0"/>
          <w:numId w:val="32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2</w:t>
      </w:r>
      <w:r>
        <w:rPr>
          <w:rFonts w:ascii="Lucida Sans Unicode" w:hAnsi="Lucida Sans Unicode" w:cs="Lucida Sans Unicode"/>
          <w:color w:val="1A1A1A"/>
          <w:szCs w:val="21"/>
        </w:rPr>
        <w:t>、加入集群。</w:t>
      </w:r>
    </w:p>
    <w:p w:rsidR="004678DB" w:rsidRDefault="004678DB" w:rsidP="00FA61C5">
      <w:pPr>
        <w:widowControl/>
        <w:numPr>
          <w:ilvl w:val="0"/>
          <w:numId w:val="32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3</w:t>
      </w:r>
      <w:r>
        <w:rPr>
          <w:rFonts w:ascii="Lucida Sans Unicode" w:hAnsi="Lucida Sans Unicode" w:cs="Lucida Sans Unicode"/>
          <w:color w:val="1A1A1A"/>
          <w:szCs w:val="21"/>
        </w:rPr>
        <w:t>、迁移槽和数据。</w:t>
      </w:r>
    </w:p>
    <w:p w:rsidR="004678DB" w:rsidRPr="004678DB" w:rsidRDefault="004678DB" w:rsidP="004678DB"/>
    <w:p w:rsidR="00DD1C7B" w:rsidRDefault="00D47480" w:rsidP="00DD1C7B">
      <w:pPr>
        <w:pStyle w:val="a3"/>
        <w:spacing w:before="150" w:beforeAutospacing="0" w:after="0" w:afterAutospacing="0"/>
        <w:rPr>
          <w:rFonts w:ascii="Arial" w:hAnsi="Arial" w:cs="Arial"/>
          <w:color w:val="333333"/>
          <w:sz w:val="21"/>
          <w:szCs w:val="21"/>
        </w:rPr>
      </w:pPr>
      <w:r>
        <w:rPr>
          <w:noProof/>
        </w:rPr>
        <w:drawing>
          <wp:inline distT="0" distB="0" distL="0" distR="0" wp14:anchorId="0744B98D" wp14:editId="68CBAC32">
            <wp:extent cx="4466667" cy="3771429"/>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466667" cy="3771429"/>
                    </a:xfrm>
                    <a:prstGeom prst="rect">
                      <a:avLst/>
                    </a:prstGeom>
                  </pic:spPr>
                </pic:pic>
              </a:graphicData>
            </a:graphic>
          </wp:inline>
        </w:drawing>
      </w:r>
    </w:p>
    <w:p w:rsidR="00D47480" w:rsidRDefault="00D47480" w:rsidP="00DD1C7B">
      <w:pPr>
        <w:pStyle w:val="a3"/>
        <w:spacing w:before="150" w:beforeAutospacing="0" w:after="0" w:afterAutospacing="0"/>
        <w:rPr>
          <w:rFonts w:ascii="Arial" w:hAnsi="Arial" w:cs="Arial"/>
          <w:color w:val="333333"/>
          <w:sz w:val="21"/>
          <w:szCs w:val="21"/>
        </w:rPr>
      </w:pPr>
      <w:r>
        <w:rPr>
          <w:noProof/>
        </w:rPr>
        <w:drawing>
          <wp:inline distT="0" distB="0" distL="0" distR="0" wp14:anchorId="75F1316D" wp14:editId="66CEE3F5">
            <wp:extent cx="5142857" cy="3885714"/>
            <wp:effectExtent l="0" t="0" r="127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142857" cy="3885714"/>
                    </a:xfrm>
                    <a:prstGeom prst="rect">
                      <a:avLst/>
                    </a:prstGeom>
                  </pic:spPr>
                </pic:pic>
              </a:graphicData>
            </a:graphic>
          </wp:inline>
        </w:drawing>
      </w:r>
    </w:p>
    <w:p w:rsidR="004678DB" w:rsidRPr="004678DB" w:rsidRDefault="004678DB" w:rsidP="004678DB">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4678DB">
        <w:rPr>
          <w:rFonts w:ascii="Lucida Sans Unicode" w:eastAsia="宋体" w:hAnsi="Lucida Sans Unicode" w:cs="Lucida Sans Unicode"/>
          <w:b/>
          <w:bCs/>
          <w:color w:val="1A1A1A"/>
          <w:kern w:val="0"/>
          <w:sz w:val="24"/>
          <w:szCs w:val="24"/>
        </w:rPr>
        <w:t xml:space="preserve">Redis </w:t>
      </w:r>
      <w:r w:rsidRPr="004678DB">
        <w:rPr>
          <w:rFonts w:ascii="Lucida Sans Unicode" w:eastAsia="宋体" w:hAnsi="Lucida Sans Unicode" w:cs="Lucida Sans Unicode"/>
          <w:b/>
          <w:bCs/>
          <w:color w:val="1A1A1A"/>
          <w:kern w:val="0"/>
          <w:sz w:val="24"/>
          <w:szCs w:val="24"/>
        </w:rPr>
        <w:t>主从同步</w:t>
      </w:r>
    </w:p>
    <w:p w:rsidR="004678DB" w:rsidRPr="004678DB" w:rsidRDefault="004678DB" w:rsidP="004678DB">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4678DB">
        <w:rPr>
          <w:rFonts w:ascii="Lucida Sans Unicode" w:eastAsia="宋体" w:hAnsi="Lucida Sans Unicode" w:cs="Lucida Sans Unicode"/>
          <w:color w:val="1A1A1A"/>
          <w:kern w:val="0"/>
          <w:sz w:val="24"/>
          <w:szCs w:val="24"/>
        </w:rPr>
        <w:t xml:space="preserve">Redis </w:t>
      </w:r>
      <w:r w:rsidRPr="004678DB">
        <w:rPr>
          <w:rFonts w:ascii="Lucida Sans Unicode" w:eastAsia="宋体" w:hAnsi="Lucida Sans Unicode" w:cs="Lucida Sans Unicode"/>
          <w:color w:val="1A1A1A"/>
          <w:kern w:val="0"/>
          <w:sz w:val="24"/>
          <w:szCs w:val="24"/>
        </w:rPr>
        <w:t>的主从同步</w:t>
      </w:r>
      <w:r w:rsidRPr="004678DB">
        <w:rPr>
          <w:rFonts w:ascii="Lucida Sans Unicode" w:eastAsia="宋体" w:hAnsi="Lucida Sans Unicode" w:cs="Lucida Sans Unicode"/>
          <w:color w:val="1A1A1A"/>
          <w:kern w:val="0"/>
          <w:sz w:val="24"/>
          <w:szCs w:val="24"/>
        </w:rPr>
        <w:t>(replication)</w:t>
      </w:r>
      <w:r w:rsidRPr="004678DB">
        <w:rPr>
          <w:rFonts w:ascii="Lucida Sans Unicode" w:eastAsia="宋体" w:hAnsi="Lucida Sans Unicode" w:cs="Lucida Sans Unicode"/>
          <w:color w:val="1A1A1A"/>
          <w:kern w:val="0"/>
          <w:sz w:val="24"/>
          <w:szCs w:val="24"/>
        </w:rPr>
        <w:t>机制，允许</w:t>
      </w:r>
      <w:r w:rsidRPr="004678DB">
        <w:rPr>
          <w:rFonts w:ascii="Lucida Sans Unicode" w:eastAsia="宋体" w:hAnsi="Lucida Sans Unicode" w:cs="Lucida Sans Unicode"/>
          <w:color w:val="1A1A1A"/>
          <w:kern w:val="0"/>
          <w:sz w:val="24"/>
          <w:szCs w:val="24"/>
        </w:rPr>
        <w:t xml:space="preserve"> Slave </w:t>
      </w:r>
      <w:r w:rsidRPr="004678DB">
        <w:rPr>
          <w:rFonts w:ascii="Lucida Sans Unicode" w:eastAsia="宋体" w:hAnsi="Lucida Sans Unicode" w:cs="Lucida Sans Unicode"/>
          <w:color w:val="1A1A1A"/>
          <w:kern w:val="0"/>
          <w:sz w:val="24"/>
          <w:szCs w:val="24"/>
        </w:rPr>
        <w:t>从</w:t>
      </w:r>
      <w:r w:rsidRPr="004678DB">
        <w:rPr>
          <w:rFonts w:ascii="Lucida Sans Unicode" w:eastAsia="宋体" w:hAnsi="Lucida Sans Unicode" w:cs="Lucida Sans Unicode"/>
          <w:color w:val="1A1A1A"/>
          <w:kern w:val="0"/>
          <w:sz w:val="24"/>
          <w:szCs w:val="24"/>
        </w:rPr>
        <w:t xml:space="preserve"> Master </w:t>
      </w:r>
      <w:r w:rsidRPr="004678DB">
        <w:rPr>
          <w:rFonts w:ascii="Lucida Sans Unicode" w:eastAsia="宋体" w:hAnsi="Lucida Sans Unicode" w:cs="Lucida Sans Unicode"/>
          <w:color w:val="1A1A1A"/>
          <w:kern w:val="0"/>
          <w:sz w:val="24"/>
          <w:szCs w:val="24"/>
        </w:rPr>
        <w:t>那里，通过网络传输拷贝到完整的数据备份，从而达到主从机制。</w:t>
      </w:r>
    </w:p>
    <w:p w:rsidR="004678DB" w:rsidRPr="004678DB" w:rsidRDefault="004678DB" w:rsidP="00FA61C5">
      <w:pPr>
        <w:widowControl/>
        <w:numPr>
          <w:ilvl w:val="0"/>
          <w:numId w:val="321"/>
        </w:numPr>
        <w:shd w:val="clear" w:color="auto" w:fill="FFFFFF"/>
        <w:ind w:left="0"/>
        <w:jc w:val="left"/>
        <w:rPr>
          <w:rFonts w:ascii="Lucida Sans Unicode" w:eastAsia="宋体" w:hAnsi="Lucida Sans Unicode" w:cs="Lucida Sans Unicode"/>
          <w:color w:val="1A1A1A"/>
          <w:kern w:val="0"/>
          <w:szCs w:val="21"/>
        </w:rPr>
      </w:pPr>
      <w:r w:rsidRPr="004678DB">
        <w:rPr>
          <w:rFonts w:ascii="Lucida Sans Unicode" w:eastAsia="宋体" w:hAnsi="Lucida Sans Unicode" w:cs="Lucida Sans Unicode"/>
          <w:color w:val="1A1A1A"/>
          <w:kern w:val="0"/>
          <w:szCs w:val="21"/>
        </w:rPr>
        <w:t>主数据库可以进行读写操作，当发生写操作的时候自动将数据同步到从数据库，而从数据库一般是只读的，并接收主数据库同步过来的数据。</w:t>
      </w:r>
    </w:p>
    <w:p w:rsidR="004678DB" w:rsidRPr="004678DB" w:rsidRDefault="004678DB" w:rsidP="00FA61C5">
      <w:pPr>
        <w:widowControl/>
        <w:numPr>
          <w:ilvl w:val="0"/>
          <w:numId w:val="321"/>
        </w:numPr>
        <w:shd w:val="clear" w:color="auto" w:fill="FFFFFF"/>
        <w:ind w:left="0"/>
        <w:jc w:val="left"/>
        <w:rPr>
          <w:rFonts w:ascii="Lucida Sans Unicode" w:eastAsia="宋体" w:hAnsi="Lucida Sans Unicode" w:cs="Lucida Sans Unicode"/>
          <w:color w:val="1A1A1A"/>
          <w:kern w:val="0"/>
          <w:szCs w:val="21"/>
        </w:rPr>
      </w:pPr>
      <w:r w:rsidRPr="004678DB">
        <w:rPr>
          <w:rFonts w:ascii="Lucida Sans Unicode" w:eastAsia="宋体" w:hAnsi="Lucida Sans Unicode" w:cs="Lucida Sans Unicode"/>
          <w:color w:val="1A1A1A"/>
          <w:kern w:val="0"/>
          <w:szCs w:val="21"/>
        </w:rPr>
        <w:t>一个主数据库可以有多个从数据库，而一个从数据库只能有一个主数据库。</w:t>
      </w:r>
    </w:p>
    <w:p w:rsidR="004678DB" w:rsidRPr="004678DB" w:rsidRDefault="004678DB" w:rsidP="00FA61C5">
      <w:pPr>
        <w:widowControl/>
        <w:numPr>
          <w:ilvl w:val="0"/>
          <w:numId w:val="321"/>
        </w:numPr>
        <w:shd w:val="clear" w:color="auto" w:fill="FFFFFF"/>
        <w:ind w:left="0"/>
        <w:jc w:val="left"/>
        <w:rPr>
          <w:rFonts w:ascii="Lucida Sans Unicode" w:eastAsia="宋体" w:hAnsi="Lucida Sans Unicode" w:cs="Lucida Sans Unicode"/>
          <w:color w:val="1A1A1A"/>
          <w:kern w:val="0"/>
          <w:szCs w:val="21"/>
        </w:rPr>
      </w:pPr>
      <w:r w:rsidRPr="004678DB">
        <w:rPr>
          <w:rFonts w:ascii="Lucida Sans Unicode" w:eastAsia="宋体" w:hAnsi="Lucida Sans Unicode" w:cs="Lucida Sans Unicode"/>
          <w:color w:val="1A1A1A"/>
          <w:kern w:val="0"/>
          <w:szCs w:val="21"/>
        </w:rPr>
        <w:t>第一次同步时，主节点做一次</w:t>
      </w:r>
      <w:r w:rsidRPr="004678DB">
        <w:rPr>
          <w:rFonts w:ascii="Lucida Sans Unicode" w:eastAsia="宋体" w:hAnsi="Lucida Sans Unicode" w:cs="Lucida Sans Unicode"/>
          <w:color w:val="1A1A1A"/>
          <w:kern w:val="0"/>
          <w:szCs w:val="21"/>
        </w:rPr>
        <w:t xml:space="preserve"> bgsave </w:t>
      </w:r>
      <w:r w:rsidRPr="004678DB">
        <w:rPr>
          <w:rFonts w:ascii="Lucida Sans Unicode" w:eastAsia="宋体" w:hAnsi="Lucida Sans Unicode" w:cs="Lucida Sans Unicode"/>
          <w:color w:val="1A1A1A"/>
          <w:kern w:val="0"/>
          <w:szCs w:val="21"/>
        </w:rPr>
        <w:t>操作，并同时将后续修改操作记录到内存</w:t>
      </w:r>
      <w:r w:rsidRPr="004678DB">
        <w:rPr>
          <w:rFonts w:ascii="Lucida Sans Unicode" w:eastAsia="宋体" w:hAnsi="Lucida Sans Unicode" w:cs="Lucida Sans Unicode"/>
          <w:color w:val="1A1A1A"/>
          <w:kern w:val="0"/>
          <w:szCs w:val="21"/>
        </w:rPr>
        <w:t xml:space="preserve"> buffer </w:t>
      </w:r>
      <w:r w:rsidRPr="004678DB">
        <w:rPr>
          <w:rFonts w:ascii="Lucida Sans Unicode" w:eastAsia="宋体" w:hAnsi="Lucida Sans Unicode" w:cs="Lucida Sans Unicode"/>
          <w:color w:val="1A1A1A"/>
          <w:kern w:val="0"/>
          <w:szCs w:val="21"/>
        </w:rPr>
        <w:t>，待完成后将</w:t>
      </w:r>
      <w:r w:rsidRPr="004678DB">
        <w:rPr>
          <w:rFonts w:ascii="Lucida Sans Unicode" w:eastAsia="宋体" w:hAnsi="Lucida Sans Unicode" w:cs="Lucida Sans Unicode"/>
          <w:color w:val="1A1A1A"/>
          <w:kern w:val="0"/>
          <w:szCs w:val="21"/>
        </w:rPr>
        <w:t xml:space="preserve"> RDB </w:t>
      </w:r>
      <w:r w:rsidRPr="004678DB">
        <w:rPr>
          <w:rFonts w:ascii="Lucida Sans Unicode" w:eastAsia="宋体" w:hAnsi="Lucida Sans Unicode" w:cs="Lucida Sans Unicode"/>
          <w:color w:val="1A1A1A"/>
          <w:kern w:val="0"/>
          <w:szCs w:val="21"/>
        </w:rPr>
        <w:t>文件全量同步到复制节点，复制节点接受完成后将</w:t>
      </w:r>
      <w:r w:rsidRPr="004678DB">
        <w:rPr>
          <w:rFonts w:ascii="Lucida Sans Unicode" w:eastAsia="宋体" w:hAnsi="Lucida Sans Unicode" w:cs="Lucida Sans Unicode"/>
          <w:color w:val="1A1A1A"/>
          <w:kern w:val="0"/>
          <w:szCs w:val="21"/>
        </w:rPr>
        <w:t xml:space="preserve"> RDB </w:t>
      </w:r>
      <w:r w:rsidRPr="004678DB">
        <w:rPr>
          <w:rFonts w:ascii="Lucida Sans Unicode" w:eastAsia="宋体" w:hAnsi="Lucida Sans Unicode" w:cs="Lucida Sans Unicode"/>
          <w:color w:val="1A1A1A"/>
          <w:kern w:val="0"/>
          <w:szCs w:val="21"/>
        </w:rPr>
        <w:t>镜像加载到内存。加载完成后，再通知主节点将期间修改的操作记录同步到复制节点进行重放就完成了同步过程。</w:t>
      </w:r>
    </w:p>
    <w:p w:rsidR="004678DB" w:rsidRPr="004678DB" w:rsidRDefault="004678DB" w:rsidP="004678DB">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4678DB">
        <w:rPr>
          <w:rFonts w:ascii="Lucida Sans Unicode" w:eastAsia="宋体" w:hAnsi="Lucida Sans Unicode" w:cs="Lucida Sans Unicode"/>
          <w:b/>
          <w:bCs/>
          <w:color w:val="1A1A1A"/>
          <w:kern w:val="0"/>
          <w:sz w:val="24"/>
          <w:szCs w:val="24"/>
        </w:rPr>
        <w:t>好处</w:t>
      </w:r>
    </w:p>
    <w:p w:rsidR="004678DB" w:rsidRDefault="004678DB" w:rsidP="004678DB">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4678DB">
        <w:rPr>
          <w:rFonts w:ascii="Lucida Sans Unicode" w:eastAsia="宋体" w:hAnsi="Lucida Sans Unicode" w:cs="Lucida Sans Unicode"/>
          <w:color w:val="1A1A1A"/>
          <w:kern w:val="0"/>
          <w:sz w:val="24"/>
          <w:szCs w:val="24"/>
        </w:rPr>
        <w:t>通过</w:t>
      </w:r>
      <w:r w:rsidRPr="004678DB">
        <w:rPr>
          <w:rFonts w:ascii="Lucida Sans Unicode" w:eastAsia="宋体" w:hAnsi="Lucida Sans Unicode" w:cs="Lucida Sans Unicode"/>
          <w:color w:val="1A1A1A"/>
          <w:kern w:val="0"/>
          <w:sz w:val="24"/>
          <w:szCs w:val="24"/>
        </w:rPr>
        <w:t xml:space="preserve"> Redis </w:t>
      </w:r>
      <w:r w:rsidRPr="004678DB">
        <w:rPr>
          <w:rFonts w:ascii="Lucida Sans Unicode" w:eastAsia="宋体" w:hAnsi="Lucida Sans Unicode" w:cs="Lucida Sans Unicode"/>
          <w:color w:val="1A1A1A"/>
          <w:kern w:val="0"/>
          <w:sz w:val="24"/>
          <w:szCs w:val="24"/>
        </w:rPr>
        <w:t>的复制功，能可以很好的实现数据库的读写分离，提高服务器的负载能力。主数据库主要进行写操作，而从数据库负责读操作。</w:t>
      </w:r>
    </w:p>
    <w:p w:rsidR="008B2A48" w:rsidRDefault="008B2A48" w:rsidP="008B2A48">
      <w:pPr>
        <w:pStyle w:val="3"/>
      </w:pPr>
      <w:r>
        <w:rPr>
          <w:rFonts w:hint="eastAsia"/>
        </w:rPr>
        <w:t>读写分离</w:t>
      </w:r>
    </w:p>
    <w:p w:rsidR="008B2A48" w:rsidRDefault="008B2A48" w:rsidP="008B2A48">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通过增加</w:t>
      </w:r>
      <w:r>
        <w:rPr>
          <w:rFonts w:ascii="Arial" w:hAnsi="Arial" w:cs="Arial"/>
          <w:color w:val="333333"/>
          <w:sz w:val="21"/>
          <w:szCs w:val="21"/>
        </w:rPr>
        <w:t>Slave DB</w:t>
      </w:r>
      <w:r>
        <w:rPr>
          <w:rFonts w:ascii="Arial" w:hAnsi="Arial" w:cs="Arial"/>
          <w:color w:val="333333"/>
          <w:sz w:val="21"/>
          <w:szCs w:val="21"/>
        </w:rPr>
        <w:t>的数量，读的性能可以线性增长。为了避免</w:t>
      </w:r>
      <w:r>
        <w:rPr>
          <w:rFonts w:ascii="Arial" w:hAnsi="Arial" w:cs="Arial"/>
          <w:color w:val="333333"/>
          <w:sz w:val="21"/>
          <w:szCs w:val="21"/>
        </w:rPr>
        <w:t>Master DB</w:t>
      </w:r>
      <w:r>
        <w:rPr>
          <w:rFonts w:ascii="Arial" w:hAnsi="Arial" w:cs="Arial"/>
          <w:color w:val="333333"/>
          <w:sz w:val="21"/>
          <w:szCs w:val="21"/>
        </w:rPr>
        <w:t>的单点故障，集群一般都会采用两台</w:t>
      </w:r>
      <w:r>
        <w:rPr>
          <w:rFonts w:ascii="Arial" w:hAnsi="Arial" w:cs="Arial"/>
          <w:color w:val="333333"/>
          <w:sz w:val="21"/>
          <w:szCs w:val="21"/>
        </w:rPr>
        <w:t>Master DB</w:t>
      </w:r>
      <w:r>
        <w:rPr>
          <w:rFonts w:ascii="Arial" w:hAnsi="Arial" w:cs="Arial"/>
          <w:color w:val="333333"/>
          <w:sz w:val="21"/>
          <w:szCs w:val="21"/>
        </w:rPr>
        <w:t>做双机热备，所以整个集群的读和写的可用性都非常高。</w:t>
      </w:r>
    </w:p>
    <w:p w:rsidR="008B2A48" w:rsidRDefault="008B2A48" w:rsidP="008B2A48">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读写分离架构的缺陷在于，不管是</w:t>
      </w:r>
      <w:r>
        <w:rPr>
          <w:rFonts w:ascii="Arial" w:hAnsi="Arial" w:cs="Arial"/>
          <w:color w:val="333333"/>
          <w:sz w:val="21"/>
          <w:szCs w:val="21"/>
        </w:rPr>
        <w:t>Master</w:t>
      </w:r>
      <w:r>
        <w:rPr>
          <w:rFonts w:ascii="Arial" w:hAnsi="Arial" w:cs="Arial"/>
          <w:color w:val="333333"/>
          <w:sz w:val="21"/>
          <w:szCs w:val="21"/>
        </w:rPr>
        <w:t>还是</w:t>
      </w:r>
      <w:r>
        <w:rPr>
          <w:rFonts w:ascii="Arial" w:hAnsi="Arial" w:cs="Arial"/>
          <w:color w:val="333333"/>
          <w:sz w:val="21"/>
          <w:szCs w:val="21"/>
        </w:rPr>
        <w:t>Slave</w:t>
      </w:r>
      <w:r>
        <w:rPr>
          <w:rFonts w:ascii="Arial" w:hAnsi="Arial" w:cs="Arial"/>
          <w:color w:val="333333"/>
          <w:sz w:val="21"/>
          <w:szCs w:val="21"/>
        </w:rPr>
        <w:t>，每个节点都必须保存完整的数据，如果在数据量很大的情况下，集群的扩展能力还是受限于单个节点的存储能力，而且对于</w:t>
      </w:r>
      <w:r>
        <w:rPr>
          <w:rFonts w:ascii="Arial" w:hAnsi="Arial" w:cs="Arial"/>
          <w:color w:val="333333"/>
          <w:sz w:val="21"/>
          <w:szCs w:val="21"/>
        </w:rPr>
        <w:t>Write-intensive</w:t>
      </w:r>
      <w:r>
        <w:rPr>
          <w:rFonts w:ascii="Arial" w:hAnsi="Arial" w:cs="Arial"/>
          <w:color w:val="333333"/>
          <w:sz w:val="21"/>
          <w:szCs w:val="21"/>
        </w:rPr>
        <w:t>类型的应用，读写分离架构并不适合。</w:t>
      </w:r>
    </w:p>
    <w:p w:rsidR="008B2A48" w:rsidRPr="004678DB" w:rsidRDefault="008B2A48" w:rsidP="004678DB">
      <w:pPr>
        <w:widowControl/>
        <w:shd w:val="clear" w:color="auto" w:fill="FFFFFF"/>
        <w:spacing w:before="150" w:after="420"/>
        <w:jc w:val="left"/>
        <w:rPr>
          <w:rFonts w:ascii="Lucida Sans Unicode" w:eastAsia="宋体" w:hAnsi="Lucida Sans Unicode" w:cs="Lucida Sans Unicode"/>
          <w:color w:val="1A1A1A"/>
          <w:kern w:val="0"/>
          <w:sz w:val="24"/>
          <w:szCs w:val="24"/>
        </w:rPr>
      </w:pPr>
    </w:p>
    <w:p w:rsidR="004678DB" w:rsidRPr="004678DB" w:rsidRDefault="004678DB" w:rsidP="004678DB">
      <w:pPr>
        <w:widowControl/>
        <w:shd w:val="clear" w:color="auto" w:fill="F6F6F6"/>
        <w:jc w:val="left"/>
        <w:rPr>
          <w:rFonts w:ascii="Lucida Sans Unicode" w:eastAsia="宋体" w:hAnsi="Lucida Sans Unicode" w:cs="Lucida Sans Unicode"/>
          <w:color w:val="1A1A1A"/>
          <w:kern w:val="0"/>
          <w:sz w:val="24"/>
          <w:szCs w:val="24"/>
        </w:rPr>
      </w:pPr>
      <w:r w:rsidRPr="004678DB">
        <w:rPr>
          <w:rFonts w:ascii="Lucida Sans Unicode" w:eastAsia="宋体" w:hAnsi="Lucida Sans Unicode" w:cs="Lucida Sans Unicode"/>
          <w:color w:val="1A1A1A"/>
          <w:kern w:val="0"/>
          <w:sz w:val="24"/>
          <w:szCs w:val="24"/>
        </w:rPr>
        <w:t>实际上，我们不是非常推荐在</w:t>
      </w:r>
      <w:r w:rsidRPr="004678DB">
        <w:rPr>
          <w:rFonts w:ascii="Lucida Sans Unicode" w:eastAsia="宋体" w:hAnsi="Lucida Sans Unicode" w:cs="Lucida Sans Unicode"/>
          <w:color w:val="1A1A1A"/>
          <w:kern w:val="0"/>
          <w:sz w:val="24"/>
          <w:szCs w:val="24"/>
        </w:rPr>
        <w:t xml:space="preserve"> Redis </w:t>
      </w:r>
      <w:r w:rsidRPr="004678DB">
        <w:rPr>
          <w:rFonts w:ascii="Lucida Sans Unicode" w:eastAsia="宋体" w:hAnsi="Lucida Sans Unicode" w:cs="Lucida Sans Unicode"/>
          <w:color w:val="1A1A1A"/>
          <w:kern w:val="0"/>
          <w:sz w:val="24"/>
          <w:szCs w:val="24"/>
        </w:rPr>
        <w:t>中，使用读写分离。主要有两个原因：</w:t>
      </w:r>
    </w:p>
    <w:p w:rsidR="004678DB" w:rsidRPr="004678DB" w:rsidRDefault="004678DB" w:rsidP="00FA61C5">
      <w:pPr>
        <w:widowControl/>
        <w:numPr>
          <w:ilvl w:val="0"/>
          <w:numId w:val="322"/>
        </w:numPr>
        <w:shd w:val="clear" w:color="auto" w:fill="F6F6F6"/>
        <w:ind w:left="0"/>
        <w:jc w:val="left"/>
        <w:rPr>
          <w:rFonts w:ascii="Lucida Sans Unicode" w:eastAsia="宋体" w:hAnsi="Lucida Sans Unicode" w:cs="Lucida Sans Unicode"/>
          <w:color w:val="1A1A1A"/>
          <w:kern w:val="0"/>
          <w:szCs w:val="21"/>
        </w:rPr>
      </w:pPr>
      <w:r w:rsidRPr="004678DB">
        <w:rPr>
          <w:rFonts w:ascii="Lucida Sans Unicode" w:eastAsia="宋体" w:hAnsi="Lucida Sans Unicode" w:cs="Lucida Sans Unicode"/>
          <w:color w:val="1A1A1A"/>
          <w:kern w:val="0"/>
          <w:szCs w:val="21"/>
        </w:rPr>
        <w:t xml:space="preserve">Redis Sentinel </w:t>
      </w:r>
      <w:r w:rsidRPr="004678DB">
        <w:rPr>
          <w:rFonts w:ascii="Lucida Sans Unicode" w:eastAsia="宋体" w:hAnsi="Lucida Sans Unicode" w:cs="Lucida Sans Unicode"/>
          <w:color w:val="1A1A1A"/>
          <w:kern w:val="0"/>
          <w:szCs w:val="21"/>
        </w:rPr>
        <w:t>只保证主节点的故障的失效转移，而例如说</w:t>
      </w:r>
      <w:r w:rsidRPr="004678DB">
        <w:rPr>
          <w:rFonts w:ascii="Lucida Sans Unicode" w:eastAsia="宋体" w:hAnsi="Lucida Sans Unicode" w:cs="Lucida Sans Unicode"/>
          <w:color w:val="1A1A1A"/>
          <w:kern w:val="0"/>
          <w:szCs w:val="21"/>
        </w:rPr>
        <w:t xml:space="preserve"> Jedis </w:t>
      </w:r>
      <w:r w:rsidRPr="004678DB">
        <w:rPr>
          <w:rFonts w:ascii="Lucida Sans Unicode" w:eastAsia="宋体" w:hAnsi="Lucida Sans Unicode" w:cs="Lucida Sans Unicode"/>
          <w:color w:val="1A1A1A"/>
          <w:kern w:val="0"/>
          <w:szCs w:val="21"/>
        </w:rPr>
        <w:t>库，也只监听了主节点的变化，但是从节点故障的情况，</w:t>
      </w:r>
      <w:r w:rsidRPr="004678DB">
        <w:rPr>
          <w:rFonts w:ascii="Lucida Sans Unicode" w:eastAsia="宋体" w:hAnsi="Lucida Sans Unicode" w:cs="Lucida Sans Unicode"/>
          <w:color w:val="1A1A1A"/>
          <w:kern w:val="0"/>
          <w:szCs w:val="21"/>
        </w:rPr>
        <w:t xml:space="preserve">Jedis </w:t>
      </w:r>
      <w:r w:rsidRPr="004678DB">
        <w:rPr>
          <w:rFonts w:ascii="Lucida Sans Unicode" w:eastAsia="宋体" w:hAnsi="Lucida Sans Unicode" w:cs="Lucida Sans Unicode"/>
          <w:color w:val="1A1A1A"/>
          <w:kern w:val="0"/>
          <w:szCs w:val="21"/>
        </w:rPr>
        <w:t>是不进行处理的。这就会导致，</w:t>
      </w:r>
      <w:r w:rsidRPr="004678DB">
        <w:rPr>
          <w:rFonts w:ascii="Lucida Sans Unicode" w:eastAsia="宋体" w:hAnsi="Lucida Sans Unicode" w:cs="Lucida Sans Unicode"/>
          <w:color w:val="1A1A1A"/>
          <w:kern w:val="0"/>
          <w:szCs w:val="21"/>
        </w:rPr>
        <w:t xml:space="preserve">Jedis </w:t>
      </w:r>
      <w:r w:rsidRPr="004678DB">
        <w:rPr>
          <w:rFonts w:ascii="Lucida Sans Unicode" w:eastAsia="宋体" w:hAnsi="Lucida Sans Unicode" w:cs="Lucida Sans Unicode"/>
          <w:color w:val="1A1A1A"/>
          <w:kern w:val="0"/>
          <w:szCs w:val="21"/>
        </w:rPr>
        <w:t>读会访问到从节点，导致问题。当然，</w:t>
      </w:r>
      <w:r w:rsidRPr="004678DB">
        <w:rPr>
          <w:rFonts w:ascii="Lucida Sans Unicode" w:eastAsia="宋体" w:hAnsi="Lucida Sans Unicode" w:cs="Lucida Sans Unicode"/>
          <w:color w:val="1A1A1A"/>
          <w:kern w:val="0"/>
          <w:szCs w:val="21"/>
        </w:rPr>
        <w:t xml:space="preserve">Redisson </w:t>
      </w:r>
      <w:r w:rsidRPr="004678DB">
        <w:rPr>
          <w:rFonts w:ascii="Lucida Sans Unicode" w:eastAsia="宋体" w:hAnsi="Lucida Sans Unicode" w:cs="Lucida Sans Unicode"/>
          <w:color w:val="1A1A1A"/>
          <w:kern w:val="0"/>
          <w:szCs w:val="21"/>
        </w:rPr>
        <w:t>库的功能比较强大，已经支持从节点的故障监听。</w:t>
      </w:r>
    </w:p>
    <w:p w:rsidR="004678DB" w:rsidRPr="004678DB" w:rsidRDefault="004678DB" w:rsidP="00FA61C5">
      <w:pPr>
        <w:widowControl/>
        <w:numPr>
          <w:ilvl w:val="0"/>
          <w:numId w:val="322"/>
        </w:numPr>
        <w:shd w:val="clear" w:color="auto" w:fill="F6F6F6"/>
        <w:ind w:left="0"/>
        <w:jc w:val="left"/>
        <w:rPr>
          <w:rFonts w:ascii="Lucida Sans Unicode" w:eastAsia="宋体" w:hAnsi="Lucida Sans Unicode" w:cs="Lucida Sans Unicode"/>
          <w:color w:val="1A1A1A"/>
          <w:kern w:val="0"/>
          <w:szCs w:val="21"/>
        </w:rPr>
      </w:pPr>
      <w:r w:rsidRPr="004678DB">
        <w:rPr>
          <w:rFonts w:ascii="Lucida Sans Unicode" w:eastAsia="宋体" w:hAnsi="Lucida Sans Unicode" w:cs="Lucida Sans Unicode"/>
          <w:color w:val="1A1A1A"/>
          <w:kern w:val="0"/>
          <w:szCs w:val="21"/>
        </w:rPr>
        <w:t>如果到达需要读写分离的体量，一般写操作也不一定会少，可以考虑上</w:t>
      </w:r>
      <w:r w:rsidRPr="004678DB">
        <w:rPr>
          <w:rFonts w:ascii="Lucida Sans Unicode" w:eastAsia="宋体" w:hAnsi="Lucida Sans Unicode" w:cs="Lucida Sans Unicode"/>
          <w:color w:val="1A1A1A"/>
          <w:kern w:val="0"/>
          <w:szCs w:val="21"/>
        </w:rPr>
        <w:t xml:space="preserve"> Redis Cluster </w:t>
      </w:r>
      <w:r w:rsidRPr="004678DB">
        <w:rPr>
          <w:rFonts w:ascii="Lucida Sans Unicode" w:eastAsia="宋体" w:hAnsi="Lucida Sans Unicode" w:cs="Lucida Sans Unicode"/>
          <w:color w:val="1A1A1A"/>
          <w:kern w:val="0"/>
          <w:szCs w:val="21"/>
        </w:rPr>
        <w:t>方案，更加可靠。</w:t>
      </w:r>
    </w:p>
    <w:p w:rsidR="004678DB" w:rsidRPr="004678DB" w:rsidRDefault="00167304" w:rsidP="004678DB">
      <w:pPr>
        <w:widowControl/>
        <w:spacing w:before="300" w:after="300"/>
        <w:jc w:val="left"/>
        <w:rPr>
          <w:rFonts w:ascii="宋体" w:eastAsia="宋体" w:hAnsi="宋体" w:cs="宋体"/>
          <w:kern w:val="0"/>
          <w:sz w:val="24"/>
          <w:szCs w:val="24"/>
        </w:rPr>
      </w:pPr>
      <w:r>
        <w:rPr>
          <w:rFonts w:ascii="宋体" w:eastAsia="宋体" w:hAnsi="宋体" w:cs="宋体"/>
          <w:kern w:val="0"/>
          <w:sz w:val="24"/>
          <w:szCs w:val="24"/>
        </w:rPr>
        <w:pict>
          <v:rect id="_x0000_i1028" style="width:0;height:0" o:hralign="center" o:hrstd="t" o:hrnoshade="t" o:hr="t" fillcolor="#1a1a1a" stroked="f"/>
        </w:pict>
      </w:r>
    </w:p>
    <w:p w:rsidR="004678DB" w:rsidRPr="004678DB" w:rsidRDefault="004678DB" w:rsidP="004678DB">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4678DB">
        <w:rPr>
          <w:rFonts w:ascii="Lucida Sans Unicode" w:eastAsia="宋体" w:hAnsi="Lucida Sans Unicode" w:cs="Lucida Sans Unicode"/>
          <w:color w:val="1A1A1A"/>
          <w:kern w:val="0"/>
          <w:sz w:val="24"/>
          <w:szCs w:val="24"/>
        </w:rPr>
        <w:t xml:space="preserve">Redis </w:t>
      </w:r>
      <w:r w:rsidRPr="004678DB">
        <w:rPr>
          <w:rFonts w:ascii="Lucida Sans Unicode" w:eastAsia="宋体" w:hAnsi="Lucida Sans Unicode" w:cs="Lucida Sans Unicode"/>
          <w:color w:val="1A1A1A"/>
          <w:kern w:val="0"/>
          <w:sz w:val="24"/>
          <w:szCs w:val="24"/>
        </w:rPr>
        <w:t>主从同步，是很多</w:t>
      </w:r>
      <w:r w:rsidRPr="004678DB">
        <w:rPr>
          <w:rFonts w:ascii="Lucida Sans Unicode" w:eastAsia="宋体" w:hAnsi="Lucida Sans Unicode" w:cs="Lucida Sans Unicode"/>
          <w:color w:val="1A1A1A"/>
          <w:kern w:val="0"/>
          <w:sz w:val="24"/>
          <w:szCs w:val="24"/>
        </w:rPr>
        <w:t xml:space="preserve"> Redis </w:t>
      </w:r>
      <w:r w:rsidRPr="004678DB">
        <w:rPr>
          <w:rFonts w:ascii="Lucida Sans Unicode" w:eastAsia="宋体" w:hAnsi="Lucida Sans Unicode" w:cs="Lucida Sans Unicode"/>
          <w:color w:val="1A1A1A"/>
          <w:kern w:val="0"/>
          <w:sz w:val="24"/>
          <w:szCs w:val="24"/>
        </w:rPr>
        <w:t>集群方案的基础，例如</w:t>
      </w:r>
      <w:r w:rsidRPr="004678DB">
        <w:rPr>
          <w:rFonts w:ascii="Lucida Sans Unicode" w:eastAsia="宋体" w:hAnsi="Lucida Sans Unicode" w:cs="Lucida Sans Unicode"/>
          <w:color w:val="1A1A1A"/>
          <w:kern w:val="0"/>
          <w:sz w:val="24"/>
          <w:szCs w:val="24"/>
        </w:rPr>
        <w:t xml:space="preserve"> Redis Sentinel</w:t>
      </w:r>
      <w:r w:rsidRPr="004678DB">
        <w:rPr>
          <w:rFonts w:ascii="Lucida Sans Unicode" w:eastAsia="宋体" w:hAnsi="Lucida Sans Unicode" w:cs="Lucida Sans Unicode"/>
          <w:color w:val="1A1A1A"/>
          <w:kern w:val="0"/>
          <w:sz w:val="24"/>
          <w:szCs w:val="24"/>
        </w:rPr>
        <w:t>、</w:t>
      </w:r>
      <w:r w:rsidRPr="004678DB">
        <w:rPr>
          <w:rFonts w:ascii="Lucida Sans Unicode" w:eastAsia="宋体" w:hAnsi="Lucida Sans Unicode" w:cs="Lucida Sans Unicode"/>
          <w:color w:val="1A1A1A"/>
          <w:kern w:val="0"/>
          <w:sz w:val="24"/>
          <w:szCs w:val="24"/>
        </w:rPr>
        <w:t xml:space="preserve">Redis Cluster </w:t>
      </w:r>
      <w:r w:rsidRPr="004678DB">
        <w:rPr>
          <w:rFonts w:ascii="Lucida Sans Unicode" w:eastAsia="宋体" w:hAnsi="Lucida Sans Unicode" w:cs="Lucida Sans Unicode"/>
          <w:color w:val="1A1A1A"/>
          <w:kern w:val="0"/>
          <w:sz w:val="24"/>
          <w:szCs w:val="24"/>
        </w:rPr>
        <w:t>等等。</w:t>
      </w:r>
    </w:p>
    <w:p w:rsidR="00D47480" w:rsidRDefault="00D47480" w:rsidP="00DD1C7B">
      <w:pPr>
        <w:pStyle w:val="a3"/>
        <w:spacing w:before="150" w:beforeAutospacing="0" w:after="0" w:afterAutospacing="0"/>
        <w:rPr>
          <w:rFonts w:ascii="Arial" w:hAnsi="Arial" w:cs="Arial"/>
          <w:color w:val="333333"/>
          <w:sz w:val="21"/>
          <w:szCs w:val="21"/>
        </w:rPr>
      </w:pPr>
      <w:r>
        <w:rPr>
          <w:noProof/>
        </w:rPr>
        <w:drawing>
          <wp:inline distT="0" distB="0" distL="0" distR="0" wp14:anchorId="272A8303" wp14:editId="47CF79DC">
            <wp:extent cx="4752381" cy="4409524"/>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52381" cy="4409524"/>
                    </a:xfrm>
                    <a:prstGeom prst="rect">
                      <a:avLst/>
                    </a:prstGeom>
                  </pic:spPr>
                </pic:pic>
              </a:graphicData>
            </a:graphic>
          </wp:inline>
        </w:drawing>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Redis sentinel </w:t>
      </w:r>
      <w:r>
        <w:rPr>
          <w:rFonts w:ascii="Arial" w:hAnsi="Arial" w:cs="Arial"/>
          <w:color w:val="333333"/>
          <w:sz w:val="21"/>
          <w:szCs w:val="21"/>
        </w:rPr>
        <w:t>是一个分布式系统中监控</w:t>
      </w:r>
      <w:r>
        <w:rPr>
          <w:rFonts w:ascii="Arial" w:hAnsi="Arial" w:cs="Arial"/>
          <w:color w:val="333333"/>
          <w:sz w:val="21"/>
          <w:szCs w:val="21"/>
        </w:rPr>
        <w:t xml:space="preserve"> redis </w:t>
      </w:r>
      <w:r>
        <w:rPr>
          <w:rFonts w:ascii="Arial" w:hAnsi="Arial" w:cs="Arial"/>
          <w:color w:val="333333"/>
          <w:sz w:val="21"/>
          <w:szCs w:val="21"/>
        </w:rPr>
        <w:t>主从服务器，并在主服务器下线时自动进行故障转移。其中三个特性：</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监控（</w:t>
      </w:r>
      <w:r>
        <w:rPr>
          <w:rFonts w:ascii="Arial" w:hAnsi="Arial" w:cs="Arial"/>
          <w:color w:val="333333"/>
          <w:sz w:val="21"/>
          <w:szCs w:val="21"/>
        </w:rPr>
        <w:t>Monitoring</w:t>
      </w:r>
      <w:r>
        <w:rPr>
          <w:rFonts w:ascii="Arial" w:hAnsi="Arial" w:cs="Arial"/>
          <w:color w:val="333333"/>
          <w:sz w:val="21"/>
          <w:szCs w:val="21"/>
        </w:rPr>
        <w:t>）：</w:t>
      </w:r>
      <w:r>
        <w:rPr>
          <w:rFonts w:ascii="Arial" w:hAnsi="Arial" w:cs="Arial"/>
          <w:color w:val="333333"/>
          <w:sz w:val="21"/>
          <w:szCs w:val="21"/>
        </w:rPr>
        <w:t xml:space="preserve">    Sentinel  </w:t>
      </w:r>
      <w:r>
        <w:rPr>
          <w:rFonts w:ascii="Arial" w:hAnsi="Arial" w:cs="Arial"/>
          <w:color w:val="333333"/>
          <w:sz w:val="21"/>
          <w:szCs w:val="21"/>
        </w:rPr>
        <w:t>会不断地检查你的主服务器和从服务器是否运作正常。</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提醒（</w:t>
      </w:r>
      <w:r>
        <w:rPr>
          <w:rFonts w:ascii="Arial" w:hAnsi="Arial" w:cs="Arial"/>
          <w:color w:val="333333"/>
          <w:sz w:val="21"/>
          <w:szCs w:val="21"/>
        </w:rPr>
        <w:t>Notification</w:t>
      </w:r>
      <w:r>
        <w:rPr>
          <w:rFonts w:ascii="Arial" w:hAnsi="Arial" w:cs="Arial"/>
          <w:color w:val="333333"/>
          <w:sz w:val="21"/>
          <w:szCs w:val="21"/>
        </w:rPr>
        <w:t>）：</w:t>
      </w:r>
      <w:r>
        <w:rPr>
          <w:rFonts w:ascii="Arial" w:hAnsi="Arial" w:cs="Arial"/>
          <w:color w:val="333333"/>
          <w:sz w:val="21"/>
          <w:szCs w:val="21"/>
        </w:rPr>
        <w:t xml:space="preserve"> </w:t>
      </w:r>
      <w:r>
        <w:rPr>
          <w:rFonts w:ascii="Arial" w:hAnsi="Arial" w:cs="Arial"/>
          <w:color w:val="333333"/>
          <w:sz w:val="21"/>
          <w:szCs w:val="21"/>
        </w:rPr>
        <w:t>当被监控的某个</w:t>
      </w:r>
      <w:r>
        <w:rPr>
          <w:rFonts w:ascii="Arial" w:hAnsi="Arial" w:cs="Arial"/>
          <w:color w:val="333333"/>
          <w:sz w:val="21"/>
          <w:szCs w:val="21"/>
        </w:rPr>
        <w:t xml:space="preserve"> Redis </w:t>
      </w:r>
      <w:r>
        <w:rPr>
          <w:rFonts w:ascii="Arial" w:hAnsi="Arial" w:cs="Arial"/>
          <w:color w:val="333333"/>
          <w:sz w:val="21"/>
          <w:szCs w:val="21"/>
        </w:rPr>
        <w:t>服务器出现问题时，</w:t>
      </w:r>
      <w:r>
        <w:rPr>
          <w:rFonts w:ascii="Arial" w:hAnsi="Arial" w:cs="Arial"/>
          <w:color w:val="333333"/>
          <w:sz w:val="21"/>
          <w:szCs w:val="21"/>
        </w:rPr>
        <w:t xml:space="preserve"> Sentinel </w:t>
      </w:r>
      <w:r>
        <w:rPr>
          <w:rFonts w:ascii="Arial" w:hAnsi="Arial" w:cs="Arial"/>
          <w:color w:val="333333"/>
          <w:sz w:val="21"/>
          <w:szCs w:val="21"/>
        </w:rPr>
        <w:t>可以通过</w:t>
      </w:r>
      <w:r>
        <w:rPr>
          <w:rFonts w:ascii="Arial" w:hAnsi="Arial" w:cs="Arial"/>
          <w:color w:val="333333"/>
          <w:sz w:val="21"/>
          <w:szCs w:val="21"/>
        </w:rPr>
        <w:t xml:space="preserve"> API </w:t>
      </w:r>
      <w:r>
        <w:rPr>
          <w:rFonts w:ascii="Arial" w:hAnsi="Arial" w:cs="Arial"/>
          <w:color w:val="333333"/>
          <w:sz w:val="21"/>
          <w:szCs w:val="21"/>
        </w:rPr>
        <w:t>向管理员或者其他应用程序发送通知。</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自动故障迁移（</w:t>
      </w:r>
      <w:r>
        <w:rPr>
          <w:rFonts w:ascii="Arial" w:hAnsi="Arial" w:cs="Arial"/>
          <w:color w:val="333333"/>
          <w:sz w:val="21"/>
          <w:szCs w:val="21"/>
        </w:rPr>
        <w:t>Automatic failover</w:t>
      </w:r>
      <w:r>
        <w:rPr>
          <w:rFonts w:ascii="Arial" w:hAnsi="Arial" w:cs="Arial"/>
          <w:color w:val="333333"/>
          <w:sz w:val="21"/>
          <w:szCs w:val="21"/>
        </w:rPr>
        <w:t>）：</w:t>
      </w:r>
      <w:r>
        <w:rPr>
          <w:rFonts w:ascii="Arial" w:hAnsi="Arial" w:cs="Arial"/>
          <w:color w:val="333333"/>
          <w:sz w:val="21"/>
          <w:szCs w:val="21"/>
        </w:rPr>
        <w:t xml:space="preserve"> </w:t>
      </w:r>
      <w:r>
        <w:rPr>
          <w:rFonts w:ascii="Arial" w:hAnsi="Arial" w:cs="Arial"/>
          <w:color w:val="333333"/>
          <w:sz w:val="21"/>
          <w:szCs w:val="21"/>
        </w:rPr>
        <w:t>当一个主服务器不能正常工作时，</w:t>
      </w:r>
      <w:r>
        <w:rPr>
          <w:rFonts w:ascii="Arial" w:hAnsi="Arial" w:cs="Arial"/>
          <w:color w:val="333333"/>
          <w:sz w:val="21"/>
          <w:szCs w:val="21"/>
        </w:rPr>
        <w:t xml:space="preserve"> Sentinel </w:t>
      </w:r>
      <w:r>
        <w:rPr>
          <w:rFonts w:ascii="Arial" w:hAnsi="Arial" w:cs="Arial"/>
          <w:color w:val="333333"/>
          <w:sz w:val="21"/>
          <w:szCs w:val="21"/>
        </w:rPr>
        <w:t>会开始一次自动故障迁移操作。</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特点：</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、保证高可用</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、监控各个节点</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3</w:t>
      </w:r>
      <w:r>
        <w:rPr>
          <w:rFonts w:ascii="Arial" w:hAnsi="Arial" w:cs="Arial"/>
          <w:color w:val="333333"/>
          <w:sz w:val="21"/>
          <w:szCs w:val="21"/>
        </w:rPr>
        <w:t>、自动故障迁移</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缺点：主从模式，切换需要时间丢数据</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没有解决</w:t>
      </w:r>
      <w:r>
        <w:rPr>
          <w:rFonts w:ascii="Arial" w:hAnsi="Arial" w:cs="Arial"/>
          <w:color w:val="333333"/>
          <w:sz w:val="21"/>
          <w:szCs w:val="21"/>
        </w:rPr>
        <w:t xml:space="preserve"> master </w:t>
      </w:r>
      <w:r>
        <w:rPr>
          <w:rFonts w:ascii="Arial" w:hAnsi="Arial" w:cs="Arial"/>
          <w:color w:val="333333"/>
          <w:sz w:val="21"/>
          <w:szCs w:val="21"/>
        </w:rPr>
        <w:t>写的压力</w:t>
      </w:r>
    </w:p>
    <w:p w:rsidR="00D47480" w:rsidRDefault="00D47480" w:rsidP="00D47480">
      <w:pPr>
        <w:pStyle w:val="3"/>
        <w:spacing w:before="450" w:after="0"/>
        <w:rPr>
          <w:rFonts w:ascii="Arial" w:hAnsi="Arial" w:cs="Arial"/>
          <w:color w:val="333333"/>
          <w:sz w:val="24"/>
          <w:szCs w:val="24"/>
        </w:rPr>
      </w:pPr>
      <w:r>
        <w:rPr>
          <w:rFonts w:ascii="Arial" w:hAnsi="Arial" w:cs="Arial"/>
          <w:color w:val="333333"/>
          <w:sz w:val="24"/>
          <w:szCs w:val="24"/>
        </w:rPr>
        <w:t>哨兵模式过程</w:t>
      </w:r>
      <w:r>
        <w:rPr>
          <w:rFonts w:ascii="Arial" w:hAnsi="Arial" w:cs="Arial"/>
          <w:color w:val="333333"/>
          <w:sz w:val="24"/>
          <w:szCs w:val="24"/>
        </w:rPr>
        <w:t>:</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哨兵监控也是有集群的，会有多个哨兵进行监控，当判断发生故障的哨兵达到一定数量的时候才进行修复。一个健壮的部署至少需要三个哨兵实例。</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每个</w:t>
      </w:r>
      <w:r>
        <w:rPr>
          <w:rFonts w:ascii="Arial" w:hAnsi="Arial" w:cs="Arial"/>
          <w:color w:val="333333"/>
          <w:sz w:val="21"/>
          <w:szCs w:val="21"/>
        </w:rPr>
        <w:t>Sentinel</w:t>
      </w:r>
      <w:r>
        <w:rPr>
          <w:rFonts w:ascii="Arial" w:hAnsi="Arial" w:cs="Arial"/>
          <w:color w:val="333333"/>
          <w:sz w:val="21"/>
          <w:szCs w:val="21"/>
        </w:rPr>
        <w:t>以每秒钟一次的频率向它所知的</w:t>
      </w:r>
      <w:r>
        <w:rPr>
          <w:rFonts w:ascii="Arial" w:hAnsi="Arial" w:cs="Arial"/>
          <w:color w:val="333333"/>
          <w:sz w:val="21"/>
          <w:szCs w:val="21"/>
        </w:rPr>
        <w:t>Master</w:t>
      </w:r>
      <w:r>
        <w:rPr>
          <w:rFonts w:ascii="Arial" w:hAnsi="Arial" w:cs="Arial"/>
          <w:color w:val="333333"/>
          <w:sz w:val="21"/>
          <w:szCs w:val="21"/>
        </w:rPr>
        <w:t>，</w:t>
      </w:r>
      <w:r>
        <w:rPr>
          <w:rFonts w:ascii="Arial" w:hAnsi="Arial" w:cs="Arial"/>
          <w:color w:val="333333"/>
          <w:sz w:val="21"/>
          <w:szCs w:val="21"/>
        </w:rPr>
        <w:t>Slave</w:t>
      </w:r>
      <w:r>
        <w:rPr>
          <w:rFonts w:ascii="Arial" w:hAnsi="Arial" w:cs="Arial"/>
          <w:color w:val="333333"/>
          <w:sz w:val="21"/>
          <w:szCs w:val="21"/>
        </w:rPr>
        <w:t>以及其他</w:t>
      </w:r>
      <w:r>
        <w:rPr>
          <w:rFonts w:ascii="Arial" w:hAnsi="Arial" w:cs="Arial"/>
          <w:color w:val="333333"/>
          <w:sz w:val="21"/>
          <w:szCs w:val="21"/>
        </w:rPr>
        <w:t xml:space="preserve"> Sentinel </w:t>
      </w:r>
      <w:r>
        <w:rPr>
          <w:rFonts w:ascii="Arial" w:hAnsi="Arial" w:cs="Arial"/>
          <w:color w:val="333333"/>
          <w:sz w:val="21"/>
          <w:szCs w:val="21"/>
        </w:rPr>
        <w:t>实例发送一个</w:t>
      </w:r>
      <w:r>
        <w:rPr>
          <w:rFonts w:ascii="Arial" w:hAnsi="Arial" w:cs="Arial"/>
          <w:color w:val="333333"/>
          <w:sz w:val="21"/>
          <w:szCs w:val="21"/>
        </w:rPr>
        <w:t xml:space="preserve"> PING </w:t>
      </w:r>
      <w:r>
        <w:rPr>
          <w:rFonts w:ascii="Arial" w:hAnsi="Arial" w:cs="Arial"/>
          <w:color w:val="333333"/>
          <w:sz w:val="21"/>
          <w:szCs w:val="21"/>
        </w:rPr>
        <w:t>命令</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如果一个实例（</w:t>
      </w:r>
      <w:r>
        <w:rPr>
          <w:rFonts w:ascii="Arial" w:hAnsi="Arial" w:cs="Arial"/>
          <w:color w:val="333333"/>
          <w:sz w:val="21"/>
          <w:szCs w:val="21"/>
        </w:rPr>
        <w:t>instance</w:t>
      </w:r>
      <w:r>
        <w:rPr>
          <w:rFonts w:ascii="Arial" w:hAnsi="Arial" w:cs="Arial"/>
          <w:color w:val="333333"/>
          <w:sz w:val="21"/>
          <w:szCs w:val="21"/>
        </w:rPr>
        <w:t>）距离最后一次有效回复</w:t>
      </w:r>
      <w:r>
        <w:rPr>
          <w:rFonts w:ascii="Arial" w:hAnsi="Arial" w:cs="Arial"/>
          <w:color w:val="333333"/>
          <w:sz w:val="21"/>
          <w:szCs w:val="21"/>
        </w:rPr>
        <w:t xml:space="preserve"> PING </w:t>
      </w:r>
      <w:r>
        <w:rPr>
          <w:rFonts w:ascii="Arial" w:hAnsi="Arial" w:cs="Arial"/>
          <w:color w:val="333333"/>
          <w:sz w:val="21"/>
          <w:szCs w:val="21"/>
        </w:rPr>
        <w:t>命令的时间超过</w:t>
      </w:r>
      <w:r>
        <w:rPr>
          <w:rFonts w:ascii="Arial" w:hAnsi="Arial" w:cs="Arial"/>
          <w:color w:val="333333"/>
          <w:sz w:val="21"/>
          <w:szCs w:val="21"/>
        </w:rPr>
        <w:t xml:space="preserve"> down-after-milliseconds </w:t>
      </w:r>
      <w:r>
        <w:rPr>
          <w:rFonts w:ascii="Arial" w:hAnsi="Arial" w:cs="Arial"/>
          <w:color w:val="333333"/>
          <w:sz w:val="21"/>
          <w:szCs w:val="21"/>
        </w:rPr>
        <w:t>选项所指定的值，</w:t>
      </w:r>
      <w:r>
        <w:rPr>
          <w:rFonts w:ascii="Arial" w:hAnsi="Arial" w:cs="Arial"/>
          <w:color w:val="333333"/>
          <w:sz w:val="21"/>
          <w:szCs w:val="21"/>
        </w:rPr>
        <w:t xml:space="preserve"> </w:t>
      </w:r>
      <w:r>
        <w:rPr>
          <w:rFonts w:ascii="Arial" w:hAnsi="Arial" w:cs="Arial"/>
          <w:color w:val="333333"/>
          <w:sz w:val="21"/>
          <w:szCs w:val="21"/>
        </w:rPr>
        <w:t>则这个实例会被</w:t>
      </w:r>
      <w:r>
        <w:rPr>
          <w:rFonts w:ascii="Arial" w:hAnsi="Arial" w:cs="Arial"/>
          <w:color w:val="333333"/>
          <w:sz w:val="21"/>
          <w:szCs w:val="21"/>
        </w:rPr>
        <w:t xml:space="preserve"> Sentinel </w:t>
      </w:r>
      <w:r>
        <w:rPr>
          <w:rFonts w:ascii="Arial" w:hAnsi="Arial" w:cs="Arial"/>
          <w:color w:val="333333"/>
          <w:sz w:val="21"/>
          <w:szCs w:val="21"/>
        </w:rPr>
        <w:t>标记为主观下线。</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3.</w:t>
      </w:r>
      <w:r>
        <w:rPr>
          <w:rFonts w:ascii="Arial" w:hAnsi="Arial" w:cs="Arial"/>
          <w:color w:val="333333"/>
          <w:sz w:val="21"/>
          <w:szCs w:val="21"/>
        </w:rPr>
        <w:t>如果一个</w:t>
      </w:r>
      <w:r>
        <w:rPr>
          <w:rFonts w:ascii="Arial" w:hAnsi="Arial" w:cs="Arial"/>
          <w:color w:val="333333"/>
          <w:sz w:val="21"/>
          <w:szCs w:val="21"/>
        </w:rPr>
        <w:t>Master</w:t>
      </w:r>
      <w:r>
        <w:rPr>
          <w:rFonts w:ascii="Arial" w:hAnsi="Arial" w:cs="Arial"/>
          <w:color w:val="333333"/>
          <w:sz w:val="21"/>
          <w:szCs w:val="21"/>
        </w:rPr>
        <w:t>被标记为主观下线，则正在监视这个</w:t>
      </w:r>
      <w:r>
        <w:rPr>
          <w:rFonts w:ascii="Arial" w:hAnsi="Arial" w:cs="Arial"/>
          <w:color w:val="333333"/>
          <w:sz w:val="21"/>
          <w:szCs w:val="21"/>
        </w:rPr>
        <w:t>Master</w:t>
      </w:r>
      <w:r>
        <w:rPr>
          <w:rFonts w:ascii="Arial" w:hAnsi="Arial" w:cs="Arial"/>
          <w:color w:val="333333"/>
          <w:sz w:val="21"/>
          <w:szCs w:val="21"/>
        </w:rPr>
        <w:t>的所有</w:t>
      </w:r>
      <w:r>
        <w:rPr>
          <w:rFonts w:ascii="Arial" w:hAnsi="Arial" w:cs="Arial"/>
          <w:color w:val="333333"/>
          <w:sz w:val="21"/>
          <w:szCs w:val="21"/>
        </w:rPr>
        <w:t xml:space="preserve"> Sentinel </w:t>
      </w:r>
      <w:r>
        <w:rPr>
          <w:rFonts w:ascii="Arial" w:hAnsi="Arial" w:cs="Arial"/>
          <w:color w:val="333333"/>
          <w:sz w:val="21"/>
          <w:szCs w:val="21"/>
        </w:rPr>
        <w:t>要以每秒一次的频率确认</w:t>
      </w:r>
      <w:r>
        <w:rPr>
          <w:rFonts w:ascii="Arial" w:hAnsi="Arial" w:cs="Arial"/>
          <w:color w:val="333333"/>
          <w:sz w:val="21"/>
          <w:szCs w:val="21"/>
        </w:rPr>
        <w:t>Master</w:t>
      </w:r>
      <w:r>
        <w:rPr>
          <w:rFonts w:ascii="Arial" w:hAnsi="Arial" w:cs="Arial"/>
          <w:color w:val="333333"/>
          <w:sz w:val="21"/>
          <w:szCs w:val="21"/>
        </w:rPr>
        <w:t>的确进入了主观下线状态。</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4.</w:t>
      </w:r>
      <w:r>
        <w:rPr>
          <w:rFonts w:ascii="Arial" w:hAnsi="Arial" w:cs="Arial"/>
          <w:color w:val="333333"/>
          <w:sz w:val="21"/>
          <w:szCs w:val="21"/>
        </w:rPr>
        <w:t>当有足够数量的</w:t>
      </w:r>
      <w:r>
        <w:rPr>
          <w:rFonts w:ascii="Arial" w:hAnsi="Arial" w:cs="Arial"/>
          <w:color w:val="333333"/>
          <w:sz w:val="21"/>
          <w:szCs w:val="21"/>
        </w:rPr>
        <w:t xml:space="preserve"> Sentinel</w:t>
      </w:r>
      <w:r>
        <w:rPr>
          <w:rFonts w:ascii="Arial" w:hAnsi="Arial" w:cs="Arial"/>
          <w:color w:val="333333"/>
          <w:sz w:val="21"/>
          <w:szCs w:val="21"/>
        </w:rPr>
        <w:t>（大于等于配置文件指定的值）在指定的时间范围内确认</w:t>
      </w:r>
      <w:r>
        <w:rPr>
          <w:rFonts w:ascii="Arial" w:hAnsi="Arial" w:cs="Arial"/>
          <w:color w:val="333333"/>
          <w:sz w:val="21"/>
          <w:szCs w:val="21"/>
        </w:rPr>
        <w:t>Master</w:t>
      </w:r>
      <w:r>
        <w:rPr>
          <w:rFonts w:ascii="Arial" w:hAnsi="Arial" w:cs="Arial"/>
          <w:color w:val="333333"/>
          <w:sz w:val="21"/>
          <w:szCs w:val="21"/>
        </w:rPr>
        <w:t>的确进入了主观下线状态，</w:t>
      </w:r>
      <w:r>
        <w:rPr>
          <w:rFonts w:ascii="Arial" w:hAnsi="Arial" w:cs="Arial"/>
          <w:color w:val="333333"/>
          <w:sz w:val="21"/>
          <w:szCs w:val="21"/>
        </w:rPr>
        <w:t xml:space="preserve"> </w:t>
      </w:r>
      <w:r>
        <w:rPr>
          <w:rFonts w:ascii="Arial" w:hAnsi="Arial" w:cs="Arial"/>
          <w:color w:val="333333"/>
          <w:sz w:val="21"/>
          <w:szCs w:val="21"/>
        </w:rPr>
        <w:t>则</w:t>
      </w:r>
      <w:r>
        <w:rPr>
          <w:rFonts w:ascii="Arial" w:hAnsi="Arial" w:cs="Arial"/>
          <w:color w:val="333333"/>
          <w:sz w:val="21"/>
          <w:szCs w:val="21"/>
        </w:rPr>
        <w:t>Master</w:t>
      </w:r>
      <w:r>
        <w:rPr>
          <w:rFonts w:ascii="Arial" w:hAnsi="Arial" w:cs="Arial"/>
          <w:color w:val="333333"/>
          <w:sz w:val="21"/>
          <w:szCs w:val="21"/>
        </w:rPr>
        <w:t>会被标记为客观下线</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5.</w:t>
      </w:r>
      <w:r>
        <w:rPr>
          <w:rFonts w:ascii="Arial" w:hAnsi="Arial" w:cs="Arial"/>
          <w:color w:val="333333"/>
          <w:sz w:val="21"/>
          <w:szCs w:val="21"/>
        </w:rPr>
        <w:t>在一般情况下，</w:t>
      </w:r>
      <w:r>
        <w:rPr>
          <w:rFonts w:ascii="Arial" w:hAnsi="Arial" w:cs="Arial"/>
          <w:color w:val="333333"/>
          <w:sz w:val="21"/>
          <w:szCs w:val="21"/>
        </w:rPr>
        <w:t xml:space="preserve"> </w:t>
      </w:r>
      <w:r>
        <w:rPr>
          <w:rFonts w:ascii="Arial" w:hAnsi="Arial" w:cs="Arial"/>
          <w:color w:val="333333"/>
          <w:sz w:val="21"/>
          <w:szCs w:val="21"/>
        </w:rPr>
        <w:t>每个</w:t>
      </w:r>
      <w:r>
        <w:rPr>
          <w:rFonts w:ascii="Arial" w:hAnsi="Arial" w:cs="Arial"/>
          <w:color w:val="333333"/>
          <w:sz w:val="21"/>
          <w:szCs w:val="21"/>
        </w:rPr>
        <w:t xml:space="preserve"> Sentinel </w:t>
      </w:r>
      <w:r>
        <w:rPr>
          <w:rFonts w:ascii="Arial" w:hAnsi="Arial" w:cs="Arial"/>
          <w:color w:val="333333"/>
          <w:sz w:val="21"/>
          <w:szCs w:val="21"/>
        </w:rPr>
        <w:t>会以每</w:t>
      </w:r>
      <w:r>
        <w:rPr>
          <w:rFonts w:ascii="Arial" w:hAnsi="Arial" w:cs="Arial"/>
          <w:color w:val="333333"/>
          <w:sz w:val="21"/>
          <w:szCs w:val="21"/>
        </w:rPr>
        <w:t xml:space="preserve"> 10 </w:t>
      </w:r>
      <w:r>
        <w:rPr>
          <w:rFonts w:ascii="Arial" w:hAnsi="Arial" w:cs="Arial"/>
          <w:color w:val="333333"/>
          <w:sz w:val="21"/>
          <w:szCs w:val="21"/>
        </w:rPr>
        <w:t>秒一次的频率向它已知的所有</w:t>
      </w:r>
      <w:r>
        <w:rPr>
          <w:rFonts w:ascii="Arial" w:hAnsi="Arial" w:cs="Arial"/>
          <w:color w:val="333333"/>
          <w:sz w:val="21"/>
          <w:szCs w:val="21"/>
        </w:rPr>
        <w:t>Master</w:t>
      </w:r>
      <w:r>
        <w:rPr>
          <w:rFonts w:ascii="Arial" w:hAnsi="Arial" w:cs="Arial"/>
          <w:color w:val="333333"/>
          <w:sz w:val="21"/>
          <w:szCs w:val="21"/>
        </w:rPr>
        <w:t>，</w:t>
      </w:r>
      <w:r>
        <w:rPr>
          <w:rFonts w:ascii="Arial" w:hAnsi="Arial" w:cs="Arial"/>
          <w:color w:val="333333"/>
          <w:sz w:val="21"/>
          <w:szCs w:val="21"/>
        </w:rPr>
        <w:t>Slave</w:t>
      </w:r>
      <w:r>
        <w:rPr>
          <w:rFonts w:ascii="Arial" w:hAnsi="Arial" w:cs="Arial"/>
          <w:color w:val="333333"/>
          <w:sz w:val="21"/>
          <w:szCs w:val="21"/>
        </w:rPr>
        <w:t>发送</w:t>
      </w:r>
      <w:r>
        <w:rPr>
          <w:rFonts w:ascii="Arial" w:hAnsi="Arial" w:cs="Arial"/>
          <w:color w:val="333333"/>
          <w:sz w:val="21"/>
          <w:szCs w:val="21"/>
        </w:rPr>
        <w:t xml:space="preserve"> INFO </w:t>
      </w:r>
      <w:r>
        <w:rPr>
          <w:rFonts w:ascii="Arial" w:hAnsi="Arial" w:cs="Arial"/>
          <w:color w:val="333333"/>
          <w:sz w:val="21"/>
          <w:szCs w:val="21"/>
        </w:rPr>
        <w:t>命令</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6.</w:t>
      </w:r>
      <w:r>
        <w:rPr>
          <w:rFonts w:ascii="Arial" w:hAnsi="Arial" w:cs="Arial"/>
          <w:color w:val="333333"/>
          <w:sz w:val="21"/>
          <w:szCs w:val="21"/>
        </w:rPr>
        <w:t>当</w:t>
      </w:r>
      <w:r>
        <w:rPr>
          <w:rFonts w:ascii="Arial" w:hAnsi="Arial" w:cs="Arial"/>
          <w:color w:val="333333"/>
          <w:sz w:val="21"/>
          <w:szCs w:val="21"/>
        </w:rPr>
        <w:t>Master</w:t>
      </w:r>
      <w:r>
        <w:rPr>
          <w:rFonts w:ascii="Arial" w:hAnsi="Arial" w:cs="Arial"/>
          <w:color w:val="333333"/>
          <w:sz w:val="21"/>
          <w:szCs w:val="21"/>
        </w:rPr>
        <w:t>被</w:t>
      </w:r>
      <w:r>
        <w:rPr>
          <w:rFonts w:ascii="Arial" w:hAnsi="Arial" w:cs="Arial"/>
          <w:color w:val="333333"/>
          <w:sz w:val="21"/>
          <w:szCs w:val="21"/>
        </w:rPr>
        <w:t xml:space="preserve"> Sentinel </w:t>
      </w:r>
      <w:r>
        <w:rPr>
          <w:rFonts w:ascii="Arial" w:hAnsi="Arial" w:cs="Arial"/>
          <w:color w:val="333333"/>
          <w:sz w:val="21"/>
          <w:szCs w:val="21"/>
        </w:rPr>
        <w:t>标记为客观下线时，</w:t>
      </w:r>
      <w:r>
        <w:rPr>
          <w:rFonts w:ascii="Arial" w:hAnsi="Arial" w:cs="Arial"/>
          <w:color w:val="333333"/>
          <w:sz w:val="21"/>
          <w:szCs w:val="21"/>
        </w:rPr>
        <w:t xml:space="preserve">Sentinel </w:t>
      </w:r>
      <w:r>
        <w:rPr>
          <w:rFonts w:ascii="Arial" w:hAnsi="Arial" w:cs="Arial"/>
          <w:color w:val="333333"/>
          <w:sz w:val="21"/>
          <w:szCs w:val="21"/>
        </w:rPr>
        <w:t>向下线的</w:t>
      </w:r>
      <w:r>
        <w:rPr>
          <w:rFonts w:ascii="Arial" w:hAnsi="Arial" w:cs="Arial"/>
          <w:color w:val="333333"/>
          <w:sz w:val="21"/>
          <w:szCs w:val="21"/>
        </w:rPr>
        <w:t xml:space="preserve"> Master </w:t>
      </w:r>
      <w:r>
        <w:rPr>
          <w:rFonts w:ascii="Arial" w:hAnsi="Arial" w:cs="Arial"/>
          <w:color w:val="333333"/>
          <w:sz w:val="21"/>
          <w:szCs w:val="21"/>
        </w:rPr>
        <w:t>的所有</w:t>
      </w:r>
      <w:r>
        <w:rPr>
          <w:rFonts w:ascii="Arial" w:hAnsi="Arial" w:cs="Arial"/>
          <w:color w:val="333333"/>
          <w:sz w:val="21"/>
          <w:szCs w:val="21"/>
        </w:rPr>
        <w:t xml:space="preserve"> Slave </w:t>
      </w:r>
      <w:r>
        <w:rPr>
          <w:rFonts w:ascii="Arial" w:hAnsi="Arial" w:cs="Arial"/>
          <w:color w:val="333333"/>
          <w:sz w:val="21"/>
          <w:szCs w:val="21"/>
        </w:rPr>
        <w:t>发送</w:t>
      </w:r>
      <w:r>
        <w:rPr>
          <w:rFonts w:ascii="Arial" w:hAnsi="Arial" w:cs="Arial"/>
          <w:color w:val="333333"/>
          <w:sz w:val="21"/>
          <w:szCs w:val="21"/>
        </w:rPr>
        <w:t xml:space="preserve"> INFO </w:t>
      </w:r>
      <w:r>
        <w:rPr>
          <w:rFonts w:ascii="Arial" w:hAnsi="Arial" w:cs="Arial"/>
          <w:color w:val="333333"/>
          <w:sz w:val="21"/>
          <w:szCs w:val="21"/>
        </w:rPr>
        <w:t>命令的频率会从</w:t>
      </w:r>
      <w:r>
        <w:rPr>
          <w:rFonts w:ascii="Arial" w:hAnsi="Arial" w:cs="Arial"/>
          <w:color w:val="333333"/>
          <w:sz w:val="21"/>
          <w:szCs w:val="21"/>
        </w:rPr>
        <w:t xml:space="preserve"> 10 </w:t>
      </w:r>
      <w:r>
        <w:rPr>
          <w:rFonts w:ascii="Arial" w:hAnsi="Arial" w:cs="Arial"/>
          <w:color w:val="333333"/>
          <w:sz w:val="21"/>
          <w:szCs w:val="21"/>
        </w:rPr>
        <w:t>秒一次改为每秒一次</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7.</w:t>
      </w:r>
      <w:r>
        <w:rPr>
          <w:rFonts w:ascii="Arial" w:hAnsi="Arial" w:cs="Arial"/>
          <w:color w:val="333333"/>
          <w:sz w:val="21"/>
          <w:szCs w:val="21"/>
        </w:rPr>
        <w:t>若没有足够数量的</w:t>
      </w:r>
      <w:r>
        <w:rPr>
          <w:rFonts w:ascii="Arial" w:hAnsi="Arial" w:cs="Arial"/>
          <w:color w:val="333333"/>
          <w:sz w:val="21"/>
          <w:szCs w:val="21"/>
        </w:rPr>
        <w:t xml:space="preserve"> Sentinel </w:t>
      </w:r>
      <w:r>
        <w:rPr>
          <w:rFonts w:ascii="Arial" w:hAnsi="Arial" w:cs="Arial"/>
          <w:color w:val="333333"/>
          <w:sz w:val="21"/>
          <w:szCs w:val="21"/>
        </w:rPr>
        <w:t>同意</w:t>
      </w:r>
      <w:r>
        <w:rPr>
          <w:rFonts w:ascii="Arial" w:hAnsi="Arial" w:cs="Arial"/>
          <w:color w:val="333333"/>
          <w:sz w:val="21"/>
          <w:szCs w:val="21"/>
        </w:rPr>
        <w:t xml:space="preserve"> Master </w:t>
      </w:r>
      <w:r>
        <w:rPr>
          <w:rFonts w:ascii="Arial" w:hAnsi="Arial" w:cs="Arial"/>
          <w:color w:val="333333"/>
          <w:sz w:val="21"/>
          <w:szCs w:val="21"/>
        </w:rPr>
        <w:t>已经下线，</w:t>
      </w:r>
      <w:r>
        <w:rPr>
          <w:rFonts w:ascii="Arial" w:hAnsi="Arial" w:cs="Arial"/>
          <w:color w:val="333333"/>
          <w:sz w:val="21"/>
          <w:szCs w:val="21"/>
        </w:rPr>
        <w:t xml:space="preserve"> Master </w:t>
      </w:r>
      <w:r>
        <w:rPr>
          <w:rFonts w:ascii="Arial" w:hAnsi="Arial" w:cs="Arial"/>
          <w:color w:val="333333"/>
          <w:sz w:val="21"/>
          <w:szCs w:val="21"/>
        </w:rPr>
        <w:t>的客观下线状态就会被移除。</w:t>
      </w:r>
      <w:r>
        <w:rPr>
          <w:rFonts w:ascii="Arial" w:hAnsi="Arial" w:cs="Arial"/>
          <w:color w:val="333333"/>
          <w:sz w:val="21"/>
          <w:szCs w:val="21"/>
        </w:rPr>
        <w:t xml:space="preserve"> </w:t>
      </w:r>
      <w:r>
        <w:rPr>
          <w:rFonts w:ascii="Arial" w:hAnsi="Arial" w:cs="Arial"/>
          <w:color w:val="333333"/>
          <w:sz w:val="21"/>
          <w:szCs w:val="21"/>
        </w:rPr>
        <w:t>若</w:t>
      </w:r>
      <w:r>
        <w:rPr>
          <w:rFonts w:ascii="Arial" w:hAnsi="Arial" w:cs="Arial"/>
          <w:color w:val="333333"/>
          <w:sz w:val="21"/>
          <w:szCs w:val="21"/>
        </w:rPr>
        <w:t xml:space="preserve"> Master </w:t>
      </w:r>
      <w:r>
        <w:rPr>
          <w:rFonts w:ascii="Arial" w:hAnsi="Arial" w:cs="Arial"/>
          <w:color w:val="333333"/>
          <w:sz w:val="21"/>
          <w:szCs w:val="21"/>
        </w:rPr>
        <w:t>重新向</w:t>
      </w:r>
      <w:r>
        <w:rPr>
          <w:rFonts w:ascii="Arial" w:hAnsi="Arial" w:cs="Arial"/>
          <w:color w:val="333333"/>
          <w:sz w:val="21"/>
          <w:szCs w:val="21"/>
        </w:rPr>
        <w:t xml:space="preserve"> Sentinel </w:t>
      </w:r>
      <w:r>
        <w:rPr>
          <w:rFonts w:ascii="Arial" w:hAnsi="Arial" w:cs="Arial"/>
          <w:color w:val="333333"/>
          <w:sz w:val="21"/>
          <w:szCs w:val="21"/>
        </w:rPr>
        <w:t>的</w:t>
      </w:r>
      <w:r>
        <w:rPr>
          <w:rFonts w:ascii="Arial" w:hAnsi="Arial" w:cs="Arial"/>
          <w:color w:val="333333"/>
          <w:sz w:val="21"/>
          <w:szCs w:val="21"/>
        </w:rPr>
        <w:t xml:space="preserve"> PING </w:t>
      </w:r>
      <w:r>
        <w:rPr>
          <w:rFonts w:ascii="Arial" w:hAnsi="Arial" w:cs="Arial"/>
          <w:color w:val="333333"/>
          <w:sz w:val="21"/>
          <w:szCs w:val="21"/>
        </w:rPr>
        <w:t>命令返回有效回复，</w:t>
      </w:r>
      <w:r>
        <w:rPr>
          <w:rFonts w:ascii="Arial" w:hAnsi="Arial" w:cs="Arial"/>
          <w:color w:val="333333"/>
          <w:sz w:val="21"/>
          <w:szCs w:val="21"/>
        </w:rPr>
        <w:t xml:space="preserve"> Master </w:t>
      </w:r>
      <w:r>
        <w:rPr>
          <w:rFonts w:ascii="Arial" w:hAnsi="Arial" w:cs="Arial"/>
          <w:color w:val="333333"/>
          <w:sz w:val="21"/>
          <w:szCs w:val="21"/>
        </w:rPr>
        <w:t>的主观下线状态就会被移除。</w:t>
      </w:r>
    </w:p>
    <w:p w:rsidR="004678DB" w:rsidRDefault="004678DB" w:rsidP="004678DB">
      <w:pPr>
        <w:pStyle w:val="3"/>
      </w:pPr>
      <w:r>
        <w:t>如何使用 Redis Sentinel 实现高可用？</w:t>
      </w:r>
    </w:p>
    <w:p w:rsidR="004678DB" w:rsidRDefault="004678DB" w:rsidP="004678D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详细，可以看看如下：</w:t>
      </w:r>
    </w:p>
    <w:p w:rsidR="004678DB" w:rsidRDefault="00167304" w:rsidP="00FA61C5">
      <w:pPr>
        <w:widowControl/>
        <w:numPr>
          <w:ilvl w:val="0"/>
          <w:numId w:val="323"/>
        </w:numPr>
        <w:shd w:val="clear" w:color="auto" w:fill="FFFFFF"/>
        <w:ind w:left="0"/>
        <w:jc w:val="left"/>
        <w:rPr>
          <w:rFonts w:ascii="Lucida Sans Unicode" w:hAnsi="Lucida Sans Unicode" w:cs="Lucida Sans Unicode"/>
          <w:color w:val="1A1A1A"/>
          <w:szCs w:val="21"/>
        </w:rPr>
      </w:pPr>
      <w:hyperlink r:id="rId252" w:tgtFrame="_blank" w:history="1">
        <w:r w:rsidR="004678DB">
          <w:rPr>
            <w:rStyle w:val="a5"/>
            <w:rFonts w:ascii="Lucida Sans Unicode" w:hAnsi="Lucida Sans Unicode" w:cs="Lucida Sans Unicode"/>
            <w:color w:val="0088CC"/>
            <w:szCs w:val="21"/>
          </w:rPr>
          <w:t>《</w:t>
        </w:r>
        <w:r w:rsidR="004678DB">
          <w:rPr>
            <w:rStyle w:val="a5"/>
            <w:rFonts w:ascii="Lucida Sans Unicode" w:hAnsi="Lucida Sans Unicode" w:cs="Lucida Sans Unicode"/>
            <w:color w:val="0088CC"/>
            <w:szCs w:val="21"/>
          </w:rPr>
          <w:t xml:space="preserve">Redis </w:t>
        </w:r>
        <w:r w:rsidR="004678DB">
          <w:rPr>
            <w:rStyle w:val="a5"/>
            <w:rFonts w:ascii="Lucida Sans Unicode" w:hAnsi="Lucida Sans Unicode" w:cs="Lucida Sans Unicode"/>
            <w:color w:val="0088CC"/>
            <w:szCs w:val="21"/>
          </w:rPr>
          <w:t>官方文档</w:t>
        </w:r>
        <w:r w:rsidR="004678DB">
          <w:rPr>
            <w:rStyle w:val="a5"/>
            <w:rFonts w:ascii="Lucida Sans Unicode" w:hAnsi="Lucida Sans Unicode" w:cs="Lucida Sans Unicode"/>
            <w:color w:val="0088CC"/>
            <w:szCs w:val="21"/>
          </w:rPr>
          <w:t xml:space="preserve"> —— Sentinel </w:t>
        </w:r>
        <w:r w:rsidR="004678DB">
          <w:rPr>
            <w:rStyle w:val="a5"/>
            <w:rFonts w:ascii="Lucida Sans Unicode" w:hAnsi="Lucida Sans Unicode" w:cs="Lucida Sans Unicode"/>
            <w:color w:val="0088CC"/>
            <w:szCs w:val="21"/>
          </w:rPr>
          <w:t>高可用》</w:t>
        </w:r>
      </w:hyperlink>
    </w:p>
    <w:p w:rsidR="004678DB" w:rsidRDefault="00167304" w:rsidP="00FA61C5">
      <w:pPr>
        <w:widowControl/>
        <w:numPr>
          <w:ilvl w:val="0"/>
          <w:numId w:val="323"/>
        </w:numPr>
        <w:shd w:val="clear" w:color="auto" w:fill="FFFFFF"/>
        <w:ind w:left="0"/>
        <w:jc w:val="left"/>
        <w:rPr>
          <w:rFonts w:ascii="Lucida Sans Unicode" w:hAnsi="Lucida Sans Unicode" w:cs="Lucida Sans Unicode"/>
          <w:color w:val="1A1A1A"/>
          <w:szCs w:val="21"/>
        </w:rPr>
      </w:pPr>
      <w:hyperlink r:id="rId253" w:tgtFrame="_blank" w:history="1">
        <w:r w:rsidR="004678DB">
          <w:rPr>
            <w:rStyle w:val="a5"/>
            <w:rFonts w:ascii="Lucida Sans Unicode" w:hAnsi="Lucida Sans Unicode" w:cs="Lucida Sans Unicode"/>
            <w:color w:val="0088CC"/>
            <w:szCs w:val="21"/>
          </w:rPr>
          <w:t>《</w:t>
        </w:r>
        <w:r w:rsidR="004678DB">
          <w:rPr>
            <w:rStyle w:val="a5"/>
            <w:rFonts w:ascii="Lucida Sans Unicode" w:hAnsi="Lucida Sans Unicode" w:cs="Lucida Sans Unicode"/>
            <w:color w:val="0088CC"/>
            <w:szCs w:val="21"/>
          </w:rPr>
          <w:t xml:space="preserve">Redis </w:t>
        </w:r>
        <w:r w:rsidR="004678DB">
          <w:rPr>
            <w:rStyle w:val="a5"/>
            <w:rFonts w:ascii="Lucida Sans Unicode" w:hAnsi="Lucida Sans Unicode" w:cs="Lucida Sans Unicode"/>
            <w:color w:val="0088CC"/>
            <w:szCs w:val="21"/>
          </w:rPr>
          <w:t>开发与运维》</w:t>
        </w:r>
      </w:hyperlink>
      <w:r w:rsidR="004678DB">
        <w:rPr>
          <w:rFonts w:ascii="Lucida Sans Unicode" w:hAnsi="Lucida Sans Unicode" w:cs="Lucida Sans Unicode"/>
          <w:color w:val="1A1A1A"/>
          <w:szCs w:val="21"/>
        </w:rPr>
        <w:t> </w:t>
      </w:r>
      <w:r w:rsidR="004678DB">
        <w:rPr>
          <w:rFonts w:ascii="Lucida Sans Unicode" w:hAnsi="Lucida Sans Unicode" w:cs="Lucida Sans Unicode"/>
          <w:color w:val="1A1A1A"/>
          <w:szCs w:val="21"/>
        </w:rPr>
        <w:t>的「</w:t>
      </w:r>
      <w:r w:rsidR="004678DB">
        <w:rPr>
          <w:rFonts w:ascii="Lucida Sans Unicode" w:hAnsi="Lucida Sans Unicode" w:cs="Lucida Sans Unicode"/>
          <w:color w:val="1A1A1A"/>
          <w:szCs w:val="21"/>
        </w:rPr>
        <w:t xml:space="preserve">9. </w:t>
      </w:r>
      <w:r w:rsidR="004678DB">
        <w:rPr>
          <w:rFonts w:ascii="Lucida Sans Unicode" w:hAnsi="Lucida Sans Unicode" w:cs="Lucida Sans Unicode"/>
          <w:color w:val="1A1A1A"/>
          <w:szCs w:val="21"/>
        </w:rPr>
        <w:t>哨兵」章节，更加详细完整。</w:t>
      </w:r>
    </w:p>
    <w:p w:rsidR="004678DB" w:rsidRPr="004678DB" w:rsidRDefault="004678DB" w:rsidP="004678DB">
      <w:pPr>
        <w:pStyle w:val="3"/>
      </w:pPr>
      <w:r>
        <w:rPr>
          <w:rFonts w:hint="eastAsia"/>
        </w:rPr>
        <w:t>Redis Cluster:</w:t>
      </w:r>
    </w:p>
    <w:p w:rsidR="00D47480" w:rsidRDefault="00D47480" w:rsidP="00DD1C7B">
      <w:pPr>
        <w:pStyle w:val="a3"/>
        <w:spacing w:before="150" w:beforeAutospacing="0" w:after="0" w:afterAutospacing="0"/>
        <w:rPr>
          <w:rFonts w:ascii="Arial" w:hAnsi="Arial" w:cs="Arial"/>
          <w:color w:val="333333"/>
          <w:sz w:val="21"/>
          <w:szCs w:val="21"/>
        </w:rPr>
      </w:pPr>
      <w:r>
        <w:rPr>
          <w:noProof/>
        </w:rPr>
        <w:drawing>
          <wp:inline distT="0" distB="0" distL="0" distR="0" wp14:anchorId="497D90FF" wp14:editId="7A6F58EF">
            <wp:extent cx="4666667" cy="3809524"/>
            <wp:effectExtent l="0" t="0" r="63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66667" cy="3809524"/>
                    </a:xfrm>
                    <a:prstGeom prst="rect">
                      <a:avLst/>
                    </a:prstGeom>
                  </pic:spPr>
                </pic:pic>
              </a:graphicData>
            </a:graphic>
          </wp:inline>
        </w:drawing>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从</w:t>
      </w:r>
      <w:r>
        <w:rPr>
          <w:rFonts w:ascii="Arial" w:hAnsi="Arial" w:cs="Arial"/>
          <w:color w:val="333333"/>
          <w:sz w:val="21"/>
          <w:szCs w:val="21"/>
        </w:rPr>
        <w:t>redis 3.0</w:t>
      </w:r>
      <w:r>
        <w:rPr>
          <w:rFonts w:ascii="Arial" w:hAnsi="Arial" w:cs="Arial"/>
          <w:color w:val="333333"/>
          <w:sz w:val="21"/>
          <w:szCs w:val="21"/>
        </w:rPr>
        <w:t>之后版本支持</w:t>
      </w:r>
      <w:r>
        <w:rPr>
          <w:rFonts w:ascii="Arial" w:hAnsi="Arial" w:cs="Arial"/>
          <w:color w:val="333333"/>
          <w:sz w:val="21"/>
          <w:szCs w:val="21"/>
        </w:rPr>
        <w:t>redis-cluster</w:t>
      </w:r>
      <w:r>
        <w:rPr>
          <w:rFonts w:ascii="Arial" w:hAnsi="Arial" w:cs="Arial"/>
          <w:color w:val="333333"/>
          <w:sz w:val="21"/>
          <w:szCs w:val="21"/>
        </w:rPr>
        <w:t>集群，</w:t>
      </w:r>
      <w:r>
        <w:rPr>
          <w:rFonts w:ascii="Arial" w:hAnsi="Arial" w:cs="Arial"/>
          <w:color w:val="333333"/>
          <w:sz w:val="21"/>
          <w:szCs w:val="21"/>
        </w:rPr>
        <w:t>Redis-Cluster</w:t>
      </w:r>
      <w:r>
        <w:rPr>
          <w:rFonts w:ascii="Arial" w:hAnsi="Arial" w:cs="Arial"/>
          <w:color w:val="333333"/>
          <w:sz w:val="21"/>
          <w:szCs w:val="21"/>
        </w:rPr>
        <w:t>采用无中心结构，每个节点保存数据和整个集群状态</w:t>
      </w:r>
      <w:r>
        <w:rPr>
          <w:rFonts w:ascii="Arial" w:hAnsi="Arial" w:cs="Arial"/>
          <w:color w:val="333333"/>
          <w:sz w:val="21"/>
          <w:szCs w:val="21"/>
        </w:rPr>
        <w:t>,</w:t>
      </w:r>
      <w:r>
        <w:rPr>
          <w:rFonts w:ascii="Arial" w:hAnsi="Arial" w:cs="Arial"/>
          <w:color w:val="333333"/>
          <w:sz w:val="21"/>
          <w:szCs w:val="21"/>
        </w:rPr>
        <w:t>每个节点都和其他所有节点连接。</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特点：</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、无中心架构（不存在哪个节点影响性能瓶颈），少了</w:t>
      </w:r>
      <w:r>
        <w:rPr>
          <w:rFonts w:ascii="Arial" w:hAnsi="Arial" w:cs="Arial"/>
          <w:color w:val="333333"/>
          <w:sz w:val="21"/>
          <w:szCs w:val="21"/>
        </w:rPr>
        <w:t xml:space="preserve"> proxy </w:t>
      </w:r>
      <w:r>
        <w:rPr>
          <w:rFonts w:ascii="Arial" w:hAnsi="Arial" w:cs="Arial"/>
          <w:color w:val="333333"/>
          <w:sz w:val="21"/>
          <w:szCs w:val="21"/>
        </w:rPr>
        <w:t>层。</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、数据按照</w:t>
      </w:r>
      <w:r>
        <w:rPr>
          <w:rFonts w:ascii="Arial" w:hAnsi="Arial" w:cs="Arial"/>
          <w:color w:val="333333"/>
          <w:sz w:val="21"/>
          <w:szCs w:val="21"/>
        </w:rPr>
        <w:t xml:space="preserve"> slot </w:t>
      </w:r>
      <w:r>
        <w:rPr>
          <w:rFonts w:ascii="Arial" w:hAnsi="Arial" w:cs="Arial"/>
          <w:color w:val="333333"/>
          <w:sz w:val="21"/>
          <w:szCs w:val="21"/>
        </w:rPr>
        <w:t>存储分布在多个节点，节点间数据共享，可动态调整数据分布。</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3</w:t>
      </w:r>
      <w:r>
        <w:rPr>
          <w:rFonts w:ascii="Arial" w:hAnsi="Arial" w:cs="Arial"/>
          <w:color w:val="333333"/>
          <w:sz w:val="21"/>
          <w:szCs w:val="21"/>
        </w:rPr>
        <w:t>、可扩展性，可线性扩展到</w:t>
      </w:r>
      <w:r>
        <w:rPr>
          <w:rFonts w:ascii="Arial" w:hAnsi="Arial" w:cs="Arial"/>
          <w:color w:val="333333"/>
          <w:sz w:val="21"/>
          <w:szCs w:val="21"/>
        </w:rPr>
        <w:t xml:space="preserve"> 1000 </w:t>
      </w:r>
      <w:r>
        <w:rPr>
          <w:rFonts w:ascii="Arial" w:hAnsi="Arial" w:cs="Arial"/>
          <w:color w:val="333333"/>
          <w:sz w:val="21"/>
          <w:szCs w:val="21"/>
        </w:rPr>
        <w:t>个节点，节点可动态添加或删除。</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4</w:t>
      </w:r>
      <w:r>
        <w:rPr>
          <w:rFonts w:ascii="Arial" w:hAnsi="Arial" w:cs="Arial"/>
          <w:color w:val="333333"/>
          <w:sz w:val="21"/>
          <w:szCs w:val="21"/>
        </w:rPr>
        <w:t>、高可用性，部分节点不可用时，集群仍可用。通过增加</w:t>
      </w:r>
      <w:r>
        <w:rPr>
          <w:rFonts w:ascii="Arial" w:hAnsi="Arial" w:cs="Arial"/>
          <w:color w:val="333333"/>
          <w:sz w:val="21"/>
          <w:szCs w:val="21"/>
        </w:rPr>
        <w:t xml:space="preserve"> Slave </w:t>
      </w:r>
      <w:r>
        <w:rPr>
          <w:rFonts w:ascii="Arial" w:hAnsi="Arial" w:cs="Arial"/>
          <w:color w:val="333333"/>
          <w:sz w:val="21"/>
          <w:szCs w:val="21"/>
        </w:rPr>
        <w:t>做备份数据副本</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5</w:t>
      </w:r>
      <w:r>
        <w:rPr>
          <w:rFonts w:ascii="Arial" w:hAnsi="Arial" w:cs="Arial"/>
          <w:color w:val="333333"/>
          <w:sz w:val="21"/>
          <w:szCs w:val="21"/>
        </w:rPr>
        <w:t>、实现故障自动</w:t>
      </w:r>
      <w:r>
        <w:rPr>
          <w:rFonts w:ascii="Arial" w:hAnsi="Arial" w:cs="Arial"/>
          <w:color w:val="333333"/>
          <w:sz w:val="21"/>
          <w:szCs w:val="21"/>
        </w:rPr>
        <w:t xml:space="preserve"> failover</w:t>
      </w:r>
      <w:r>
        <w:rPr>
          <w:rFonts w:ascii="Arial" w:hAnsi="Arial" w:cs="Arial"/>
          <w:color w:val="333333"/>
          <w:sz w:val="21"/>
          <w:szCs w:val="21"/>
        </w:rPr>
        <w:t>，节点之间通过</w:t>
      </w:r>
      <w:r>
        <w:rPr>
          <w:rFonts w:ascii="Arial" w:hAnsi="Arial" w:cs="Arial"/>
          <w:color w:val="333333"/>
          <w:sz w:val="21"/>
          <w:szCs w:val="21"/>
        </w:rPr>
        <w:t xml:space="preserve"> gossip </w:t>
      </w:r>
      <w:r>
        <w:rPr>
          <w:rFonts w:ascii="Arial" w:hAnsi="Arial" w:cs="Arial"/>
          <w:color w:val="333333"/>
          <w:sz w:val="21"/>
          <w:szCs w:val="21"/>
        </w:rPr>
        <w:t>协议交换状态信息，用投票机制完成</w:t>
      </w:r>
      <w:r>
        <w:rPr>
          <w:rFonts w:ascii="Arial" w:hAnsi="Arial" w:cs="Arial"/>
          <w:color w:val="333333"/>
          <w:sz w:val="21"/>
          <w:szCs w:val="21"/>
        </w:rPr>
        <w:t xml:space="preserve"> Slave</w:t>
      </w:r>
      <w:r>
        <w:rPr>
          <w:rFonts w:ascii="Arial" w:hAnsi="Arial" w:cs="Arial"/>
          <w:color w:val="333333"/>
          <w:sz w:val="21"/>
          <w:szCs w:val="21"/>
        </w:rPr>
        <w:t>到</w:t>
      </w:r>
      <w:r>
        <w:rPr>
          <w:rFonts w:ascii="Arial" w:hAnsi="Arial" w:cs="Arial"/>
          <w:color w:val="333333"/>
          <w:sz w:val="21"/>
          <w:szCs w:val="21"/>
        </w:rPr>
        <w:t xml:space="preserve"> Master </w:t>
      </w:r>
      <w:r>
        <w:rPr>
          <w:rFonts w:ascii="Arial" w:hAnsi="Arial" w:cs="Arial"/>
          <w:color w:val="333333"/>
          <w:sz w:val="21"/>
          <w:szCs w:val="21"/>
        </w:rPr>
        <w:t>的角色提升。</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缺点：</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、资源隔离性较差，容易出现相互影响的情况。</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、数据通过异步复制</w:t>
      </w:r>
      <w:r>
        <w:rPr>
          <w:rFonts w:ascii="Arial" w:hAnsi="Arial" w:cs="Arial"/>
          <w:color w:val="333333"/>
          <w:sz w:val="21"/>
          <w:szCs w:val="21"/>
        </w:rPr>
        <w:t>,</w:t>
      </w:r>
      <w:r>
        <w:rPr>
          <w:rFonts w:ascii="Arial" w:hAnsi="Arial" w:cs="Arial"/>
          <w:color w:val="333333"/>
          <w:sz w:val="21"/>
          <w:szCs w:val="21"/>
        </w:rPr>
        <w:t>不保证数据的强一致性</w:t>
      </w:r>
    </w:p>
    <w:p w:rsidR="00556B6C" w:rsidRDefault="00C06819" w:rsidP="00556B6C">
      <w:pPr>
        <w:pStyle w:val="3"/>
      </w:pPr>
      <w:r>
        <w:t>如</w:t>
      </w:r>
      <w:r>
        <w:rPr>
          <w:rFonts w:hint="eastAsia"/>
        </w:rPr>
        <w:t>何</w:t>
      </w:r>
      <w:r w:rsidR="00556B6C">
        <w:t>使用 Redis Cluster 实现高可用？</w:t>
      </w:r>
    </w:p>
    <w:p w:rsidR="00556B6C" w:rsidRDefault="00556B6C" w:rsidP="00556B6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详细，可以看看如下：</w:t>
      </w:r>
    </w:p>
    <w:p w:rsidR="00556B6C" w:rsidRDefault="00167304" w:rsidP="00FA61C5">
      <w:pPr>
        <w:widowControl/>
        <w:numPr>
          <w:ilvl w:val="0"/>
          <w:numId w:val="324"/>
        </w:numPr>
        <w:shd w:val="clear" w:color="auto" w:fill="FFFFFF"/>
        <w:ind w:left="0"/>
        <w:jc w:val="left"/>
        <w:rPr>
          <w:rFonts w:ascii="Lucida Sans Unicode" w:hAnsi="Lucida Sans Unicode" w:cs="Lucida Sans Unicode"/>
          <w:color w:val="1A1A1A"/>
          <w:szCs w:val="21"/>
        </w:rPr>
      </w:pPr>
      <w:hyperlink r:id="rId255" w:tgtFrame="_blank" w:history="1">
        <w:r w:rsidR="00556B6C">
          <w:rPr>
            <w:rStyle w:val="a5"/>
            <w:rFonts w:ascii="Lucida Sans Unicode" w:hAnsi="Lucida Sans Unicode" w:cs="Lucida Sans Unicode"/>
            <w:color w:val="0088CC"/>
            <w:szCs w:val="21"/>
          </w:rPr>
          <w:t>《</w:t>
        </w:r>
        <w:r w:rsidR="00556B6C">
          <w:rPr>
            <w:rStyle w:val="a5"/>
            <w:rFonts w:ascii="Lucida Sans Unicode" w:hAnsi="Lucida Sans Unicode" w:cs="Lucida Sans Unicode"/>
            <w:color w:val="0088CC"/>
            <w:szCs w:val="21"/>
          </w:rPr>
          <w:t xml:space="preserve">Redis </w:t>
        </w:r>
        <w:r w:rsidR="00556B6C">
          <w:rPr>
            <w:rStyle w:val="a5"/>
            <w:rFonts w:ascii="Lucida Sans Unicode" w:hAnsi="Lucida Sans Unicode" w:cs="Lucida Sans Unicode"/>
            <w:color w:val="0088CC"/>
            <w:szCs w:val="21"/>
          </w:rPr>
          <w:t>官方文档</w:t>
        </w:r>
        <w:r w:rsidR="00556B6C">
          <w:rPr>
            <w:rStyle w:val="a5"/>
            <w:rFonts w:ascii="Lucida Sans Unicode" w:hAnsi="Lucida Sans Unicode" w:cs="Lucida Sans Unicode"/>
            <w:color w:val="0088CC"/>
            <w:szCs w:val="21"/>
          </w:rPr>
          <w:t xml:space="preserve"> —— Redis Cluster </w:t>
        </w:r>
        <w:r w:rsidR="00556B6C">
          <w:rPr>
            <w:rStyle w:val="a5"/>
            <w:rFonts w:ascii="Lucida Sans Unicode" w:hAnsi="Lucida Sans Unicode" w:cs="Lucida Sans Unicode"/>
            <w:color w:val="0088CC"/>
            <w:szCs w:val="21"/>
          </w:rPr>
          <w:t>集群》</w:t>
        </w:r>
      </w:hyperlink>
    </w:p>
    <w:p w:rsidR="00556B6C" w:rsidRDefault="00167304" w:rsidP="00FA61C5">
      <w:pPr>
        <w:widowControl/>
        <w:numPr>
          <w:ilvl w:val="0"/>
          <w:numId w:val="324"/>
        </w:numPr>
        <w:shd w:val="clear" w:color="auto" w:fill="FFFFFF"/>
        <w:ind w:left="0"/>
        <w:jc w:val="left"/>
        <w:rPr>
          <w:rFonts w:ascii="Lucida Sans Unicode" w:hAnsi="Lucida Sans Unicode" w:cs="Lucida Sans Unicode"/>
          <w:color w:val="1A1A1A"/>
          <w:szCs w:val="21"/>
        </w:rPr>
      </w:pPr>
      <w:hyperlink r:id="rId256" w:tgtFrame="_blank" w:history="1">
        <w:r w:rsidR="00556B6C">
          <w:rPr>
            <w:rStyle w:val="a5"/>
            <w:rFonts w:ascii="Lucida Sans Unicode" w:hAnsi="Lucida Sans Unicode" w:cs="Lucida Sans Unicode"/>
            <w:color w:val="0088CC"/>
            <w:szCs w:val="21"/>
          </w:rPr>
          <w:t>《</w:t>
        </w:r>
        <w:r w:rsidR="00556B6C">
          <w:rPr>
            <w:rStyle w:val="a5"/>
            <w:rFonts w:ascii="Lucida Sans Unicode" w:hAnsi="Lucida Sans Unicode" w:cs="Lucida Sans Unicode"/>
            <w:color w:val="0088CC"/>
            <w:szCs w:val="21"/>
          </w:rPr>
          <w:t xml:space="preserve">Redis </w:t>
        </w:r>
        <w:r w:rsidR="00556B6C">
          <w:rPr>
            <w:rStyle w:val="a5"/>
            <w:rFonts w:ascii="Lucida Sans Unicode" w:hAnsi="Lucida Sans Unicode" w:cs="Lucida Sans Unicode"/>
            <w:color w:val="0088CC"/>
            <w:szCs w:val="21"/>
          </w:rPr>
          <w:t>开发与运维》</w:t>
        </w:r>
      </w:hyperlink>
      <w:r w:rsidR="00556B6C">
        <w:rPr>
          <w:rFonts w:ascii="Lucida Sans Unicode" w:hAnsi="Lucida Sans Unicode" w:cs="Lucida Sans Unicode"/>
          <w:color w:val="1A1A1A"/>
          <w:szCs w:val="21"/>
        </w:rPr>
        <w:t> </w:t>
      </w:r>
      <w:r w:rsidR="00556B6C">
        <w:rPr>
          <w:rFonts w:ascii="Lucida Sans Unicode" w:hAnsi="Lucida Sans Unicode" w:cs="Lucida Sans Unicode"/>
          <w:color w:val="1A1A1A"/>
          <w:szCs w:val="21"/>
        </w:rPr>
        <w:t>的「</w:t>
      </w:r>
      <w:r w:rsidR="00556B6C">
        <w:rPr>
          <w:rFonts w:ascii="Lucida Sans Unicode" w:hAnsi="Lucida Sans Unicode" w:cs="Lucida Sans Unicode"/>
          <w:color w:val="1A1A1A"/>
          <w:szCs w:val="21"/>
        </w:rPr>
        <w:t xml:space="preserve">10. </w:t>
      </w:r>
      <w:r w:rsidR="00556B6C">
        <w:rPr>
          <w:rFonts w:ascii="Lucida Sans Unicode" w:hAnsi="Lucida Sans Unicode" w:cs="Lucida Sans Unicode"/>
          <w:color w:val="1A1A1A"/>
          <w:szCs w:val="21"/>
        </w:rPr>
        <w:t>集群」章节，更加详细完整。</w:t>
      </w:r>
    </w:p>
    <w:p w:rsidR="00556B6C" w:rsidRDefault="00556B6C" w:rsidP="00C06819">
      <w:pPr>
        <w:pStyle w:val="4"/>
        <w:rPr>
          <w:sz w:val="24"/>
          <w:szCs w:val="24"/>
        </w:rPr>
      </w:pPr>
      <w:r>
        <w:rPr>
          <w:rStyle w:val="a4"/>
          <w:rFonts w:ascii="Lucida Sans Unicode" w:hAnsi="Lucida Sans Unicode" w:cs="Lucida Sans Unicode"/>
          <w:color w:val="1A1A1A"/>
        </w:rPr>
        <w:t>说说</w:t>
      </w:r>
      <w:r>
        <w:rPr>
          <w:rStyle w:val="a4"/>
          <w:rFonts w:ascii="Lucida Sans Unicode" w:hAnsi="Lucida Sans Unicode" w:cs="Lucida Sans Unicode"/>
          <w:color w:val="1A1A1A"/>
        </w:rPr>
        <w:t xml:space="preserve"> Redis </w:t>
      </w:r>
      <w:r>
        <w:rPr>
          <w:rStyle w:val="a4"/>
          <w:rFonts w:ascii="Lucida Sans Unicode" w:hAnsi="Lucida Sans Unicode" w:cs="Lucida Sans Unicode"/>
          <w:color w:val="1A1A1A"/>
        </w:rPr>
        <w:t>哈希槽的概念？</w:t>
      </w:r>
    </w:p>
    <w:p w:rsidR="00556B6C" w:rsidRDefault="00556B6C" w:rsidP="00556B6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Redis Cluster </w:t>
      </w:r>
      <w:r>
        <w:rPr>
          <w:rFonts w:ascii="Lucida Sans Unicode" w:hAnsi="Lucida Sans Unicode" w:cs="Lucida Sans Unicode"/>
          <w:color w:val="1A1A1A"/>
        </w:rPr>
        <w:t>没有使用一致性</w:t>
      </w:r>
      <w:r>
        <w:rPr>
          <w:rFonts w:ascii="Lucida Sans Unicode" w:hAnsi="Lucida Sans Unicode" w:cs="Lucida Sans Unicode"/>
          <w:color w:val="1A1A1A"/>
        </w:rPr>
        <w:t xml:space="preserve"> hash </w:t>
      </w:r>
      <w:r>
        <w:rPr>
          <w:rFonts w:ascii="Lucida Sans Unicode" w:hAnsi="Lucida Sans Unicode" w:cs="Lucida Sans Unicode"/>
          <w:color w:val="1A1A1A"/>
        </w:rPr>
        <w:t>，而是引入了哈希槽的概念。</w:t>
      </w:r>
    </w:p>
    <w:p w:rsidR="00556B6C" w:rsidRDefault="00556B6C" w:rsidP="00556B6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Redis </w:t>
      </w:r>
      <w:r>
        <w:rPr>
          <w:rFonts w:ascii="Lucida Sans Unicode" w:hAnsi="Lucida Sans Unicode" w:cs="Lucida Sans Unicode"/>
          <w:color w:val="1A1A1A"/>
        </w:rPr>
        <w:t>集群有</w:t>
      </w:r>
      <w:r>
        <w:rPr>
          <w:rFonts w:ascii="Lucida Sans Unicode" w:hAnsi="Lucida Sans Unicode" w:cs="Lucida Sans Unicode"/>
          <w:color w:val="1A1A1A"/>
        </w:rPr>
        <w:t xml:space="preserve"> 16384 </w:t>
      </w:r>
      <w:r>
        <w:rPr>
          <w:rFonts w:ascii="Lucida Sans Unicode" w:hAnsi="Lucida Sans Unicode" w:cs="Lucida Sans Unicode"/>
          <w:color w:val="1A1A1A"/>
        </w:rPr>
        <w:t>个哈希槽，每个</w:t>
      </w:r>
      <w:r>
        <w:rPr>
          <w:rFonts w:ascii="Lucida Sans Unicode" w:hAnsi="Lucida Sans Unicode" w:cs="Lucida Sans Unicode"/>
          <w:color w:val="1A1A1A"/>
        </w:rPr>
        <w:t xml:space="preserve"> key </w:t>
      </w:r>
      <w:r>
        <w:rPr>
          <w:rFonts w:ascii="Lucida Sans Unicode" w:hAnsi="Lucida Sans Unicode" w:cs="Lucida Sans Unicode"/>
          <w:color w:val="1A1A1A"/>
        </w:rPr>
        <w:t>通过</w:t>
      </w:r>
      <w:r>
        <w:rPr>
          <w:rFonts w:ascii="Lucida Sans Unicode" w:hAnsi="Lucida Sans Unicode" w:cs="Lucida Sans Unicode"/>
          <w:color w:val="1A1A1A"/>
        </w:rPr>
        <w:t xml:space="preserve"> CRC16 </w:t>
      </w:r>
      <w:r>
        <w:rPr>
          <w:rFonts w:ascii="Lucida Sans Unicode" w:hAnsi="Lucida Sans Unicode" w:cs="Lucida Sans Unicode"/>
          <w:color w:val="1A1A1A"/>
        </w:rPr>
        <w:t>校验后对</w:t>
      </w:r>
      <w:r>
        <w:rPr>
          <w:rFonts w:ascii="Lucida Sans Unicode" w:hAnsi="Lucida Sans Unicode" w:cs="Lucida Sans Unicode"/>
          <w:color w:val="1A1A1A"/>
        </w:rPr>
        <w:t xml:space="preserve"> 16384 </w:t>
      </w:r>
      <w:r>
        <w:rPr>
          <w:rFonts w:ascii="Lucida Sans Unicode" w:hAnsi="Lucida Sans Unicode" w:cs="Lucida Sans Unicode"/>
          <w:color w:val="1A1A1A"/>
        </w:rPr>
        <w:t>取模来决定放置哪个槽，集群的每个节点负责一部分</w:t>
      </w:r>
      <w:r>
        <w:rPr>
          <w:rFonts w:ascii="Lucida Sans Unicode" w:hAnsi="Lucida Sans Unicode" w:cs="Lucida Sans Unicode"/>
          <w:color w:val="1A1A1A"/>
        </w:rPr>
        <w:t xml:space="preserve"> hash </w:t>
      </w:r>
      <w:r>
        <w:rPr>
          <w:rFonts w:ascii="Lucida Sans Unicode" w:hAnsi="Lucida Sans Unicode" w:cs="Lucida Sans Unicode"/>
          <w:color w:val="1A1A1A"/>
        </w:rPr>
        <w:t>槽。</w:t>
      </w:r>
    </w:p>
    <w:p w:rsidR="00556B6C" w:rsidRDefault="00556B6C" w:rsidP="00556B6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因为最大是</w:t>
      </w:r>
      <w:r>
        <w:rPr>
          <w:rFonts w:ascii="Lucida Sans Unicode" w:hAnsi="Lucida Sans Unicode" w:cs="Lucida Sans Unicode"/>
          <w:color w:val="1A1A1A"/>
        </w:rPr>
        <w:t xml:space="preserve"> 16384 </w:t>
      </w:r>
      <w:r>
        <w:rPr>
          <w:rFonts w:ascii="Lucida Sans Unicode" w:hAnsi="Lucida Sans Unicode" w:cs="Lucida Sans Unicode"/>
          <w:color w:val="1A1A1A"/>
        </w:rPr>
        <w:t>个哈希槽，所以考虑</w:t>
      </w:r>
      <w:r>
        <w:rPr>
          <w:rFonts w:ascii="Lucida Sans Unicode" w:hAnsi="Lucida Sans Unicode" w:cs="Lucida Sans Unicode"/>
          <w:color w:val="1A1A1A"/>
        </w:rPr>
        <w:t xml:space="preserve"> Redis </w:t>
      </w:r>
      <w:r>
        <w:rPr>
          <w:rFonts w:ascii="Lucida Sans Unicode" w:hAnsi="Lucida Sans Unicode" w:cs="Lucida Sans Unicode"/>
          <w:color w:val="1A1A1A"/>
        </w:rPr>
        <w:t>集群中的每个节点都能分配到一个哈希槽，所以最多支持</w:t>
      </w:r>
      <w:r>
        <w:rPr>
          <w:rFonts w:ascii="Lucida Sans Unicode" w:hAnsi="Lucida Sans Unicode" w:cs="Lucida Sans Unicode"/>
          <w:color w:val="1A1A1A"/>
        </w:rPr>
        <w:t xml:space="preserve"> 16384 </w:t>
      </w:r>
      <w:r>
        <w:rPr>
          <w:rFonts w:ascii="Lucida Sans Unicode" w:hAnsi="Lucida Sans Unicode" w:cs="Lucida Sans Unicode"/>
          <w:color w:val="1A1A1A"/>
        </w:rPr>
        <w:t>个</w:t>
      </w:r>
      <w:r>
        <w:rPr>
          <w:rFonts w:ascii="Lucida Sans Unicode" w:hAnsi="Lucida Sans Unicode" w:cs="Lucida Sans Unicode"/>
          <w:color w:val="1A1A1A"/>
        </w:rPr>
        <w:t xml:space="preserve"> Redis </w:t>
      </w:r>
      <w:r>
        <w:rPr>
          <w:rFonts w:ascii="Lucida Sans Unicode" w:hAnsi="Lucida Sans Unicode" w:cs="Lucida Sans Unicode"/>
          <w:color w:val="1A1A1A"/>
        </w:rPr>
        <w:t>节点。</w:t>
      </w:r>
    </w:p>
    <w:p w:rsidR="00556B6C" w:rsidRDefault="00556B6C" w:rsidP="00556B6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为什么是</w:t>
      </w:r>
      <w:r>
        <w:rPr>
          <w:rFonts w:ascii="Lucida Sans Unicode" w:hAnsi="Lucida Sans Unicode" w:cs="Lucida Sans Unicode"/>
          <w:color w:val="1A1A1A"/>
        </w:rPr>
        <w:t xml:space="preserve"> 16384 </w:t>
      </w:r>
      <w:r>
        <w:rPr>
          <w:rFonts w:ascii="Lucida Sans Unicode" w:hAnsi="Lucida Sans Unicode" w:cs="Lucida Sans Unicode"/>
          <w:color w:val="1A1A1A"/>
        </w:rPr>
        <w:t>呢？主要考虑集群内的网络带宽，而</w:t>
      </w:r>
      <w:r>
        <w:rPr>
          <w:rFonts w:ascii="Lucida Sans Unicode" w:hAnsi="Lucida Sans Unicode" w:cs="Lucida Sans Unicode"/>
          <w:color w:val="1A1A1A"/>
        </w:rPr>
        <w:t xml:space="preserve"> 16384 </w:t>
      </w:r>
      <w:r>
        <w:rPr>
          <w:rFonts w:ascii="Lucida Sans Unicode" w:hAnsi="Lucida Sans Unicode" w:cs="Lucida Sans Unicode"/>
          <w:color w:val="1A1A1A"/>
        </w:rPr>
        <w:t>刚好是</w:t>
      </w:r>
      <w:r>
        <w:rPr>
          <w:rFonts w:ascii="Lucida Sans Unicode" w:hAnsi="Lucida Sans Unicode" w:cs="Lucida Sans Unicode"/>
          <w:color w:val="1A1A1A"/>
        </w:rPr>
        <w:t xml:space="preserve"> 2K </w:t>
      </w:r>
      <w:r>
        <w:rPr>
          <w:rFonts w:ascii="Lucida Sans Unicode" w:hAnsi="Lucida Sans Unicode" w:cs="Lucida Sans Unicode"/>
          <w:color w:val="1A1A1A"/>
        </w:rPr>
        <w:t>字节大小。</w:t>
      </w:r>
    </w:p>
    <w:p w:rsidR="00556B6C" w:rsidRDefault="00556B6C" w:rsidP="00C06819">
      <w:pPr>
        <w:pStyle w:val="4"/>
      </w:pPr>
      <w:r>
        <w:rPr>
          <w:rStyle w:val="a4"/>
          <w:rFonts w:ascii="Lucida Sans Unicode" w:hAnsi="Lucida Sans Unicode" w:cs="Lucida Sans Unicode"/>
          <w:color w:val="1A1A1A"/>
        </w:rPr>
        <w:t xml:space="preserve">Redis Cluster </w:t>
      </w:r>
      <w:r>
        <w:rPr>
          <w:rStyle w:val="a4"/>
          <w:rFonts w:ascii="Lucida Sans Unicode" w:hAnsi="Lucida Sans Unicode" w:cs="Lucida Sans Unicode"/>
          <w:color w:val="1A1A1A"/>
        </w:rPr>
        <w:t>的主从复制模型是怎样的？</w:t>
      </w:r>
    </w:p>
    <w:p w:rsidR="00556B6C" w:rsidRDefault="00556B6C" w:rsidP="00556B6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为了使在部分节点失败或者大部分节点无法通信的情况下集群仍然可用，所以集群使用了</w:t>
      </w:r>
      <w:r>
        <w:rPr>
          <w:rStyle w:val="a4"/>
          <w:rFonts w:ascii="Lucida Sans Unicode" w:hAnsi="Lucida Sans Unicode" w:cs="Lucida Sans Unicode"/>
          <w:color w:val="1A1A1A"/>
        </w:rPr>
        <w:t>主从复制</w:t>
      </w:r>
      <w:r>
        <w:rPr>
          <w:rFonts w:ascii="Lucida Sans Unicode" w:hAnsi="Lucida Sans Unicode" w:cs="Lucida Sans Unicode"/>
          <w:color w:val="1A1A1A"/>
        </w:rPr>
        <w:t>模型，每个节点都会有</w:t>
      </w:r>
      <w:r>
        <w:rPr>
          <w:rFonts w:ascii="Lucida Sans Unicode" w:hAnsi="Lucida Sans Unicode" w:cs="Lucida Sans Unicode"/>
          <w:color w:val="1A1A1A"/>
        </w:rPr>
        <w:t xml:space="preserve"> N-1 </w:t>
      </w:r>
      <w:r>
        <w:rPr>
          <w:rFonts w:ascii="Lucida Sans Unicode" w:hAnsi="Lucida Sans Unicode" w:cs="Lucida Sans Unicode"/>
          <w:color w:val="1A1A1A"/>
        </w:rPr>
        <w:t>个复制节点。</w:t>
      </w:r>
    </w:p>
    <w:p w:rsidR="00556B6C" w:rsidRDefault="00556B6C" w:rsidP="00556B6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所以，</w:t>
      </w:r>
      <w:r>
        <w:rPr>
          <w:rFonts w:ascii="Lucida Sans Unicode" w:hAnsi="Lucida Sans Unicode" w:cs="Lucida Sans Unicode"/>
          <w:color w:val="1A1A1A"/>
        </w:rPr>
        <w:t xml:space="preserve">Redis Cluster </w:t>
      </w:r>
      <w:r>
        <w:rPr>
          <w:rFonts w:ascii="Lucida Sans Unicode" w:hAnsi="Lucida Sans Unicode" w:cs="Lucida Sans Unicode"/>
          <w:color w:val="1A1A1A"/>
        </w:rPr>
        <w:t>可以说是</w:t>
      </w:r>
      <w:r>
        <w:rPr>
          <w:rFonts w:ascii="Lucida Sans Unicode" w:hAnsi="Lucida Sans Unicode" w:cs="Lucida Sans Unicode"/>
          <w:color w:val="1A1A1A"/>
        </w:rPr>
        <w:t xml:space="preserve"> Redis Sentinel </w:t>
      </w:r>
      <w:r>
        <w:rPr>
          <w:rFonts w:ascii="Lucida Sans Unicode" w:hAnsi="Lucida Sans Unicode" w:cs="Lucida Sans Unicode"/>
          <w:color w:val="1A1A1A"/>
        </w:rPr>
        <w:t>带分片的加强版。也可以说：</w:t>
      </w:r>
    </w:p>
    <w:p w:rsidR="00556B6C" w:rsidRDefault="00556B6C" w:rsidP="00FA61C5">
      <w:pPr>
        <w:widowControl/>
        <w:numPr>
          <w:ilvl w:val="0"/>
          <w:numId w:val="32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Redis Sentinel </w:t>
      </w:r>
      <w:r>
        <w:rPr>
          <w:rFonts w:ascii="Lucida Sans Unicode" w:hAnsi="Lucida Sans Unicode" w:cs="Lucida Sans Unicode"/>
          <w:color w:val="1A1A1A"/>
          <w:szCs w:val="21"/>
        </w:rPr>
        <w:t>着眼于高可用，在</w:t>
      </w:r>
      <w:r>
        <w:rPr>
          <w:rFonts w:ascii="Lucida Sans Unicode" w:hAnsi="Lucida Sans Unicode" w:cs="Lucida Sans Unicode"/>
          <w:color w:val="1A1A1A"/>
          <w:szCs w:val="21"/>
        </w:rPr>
        <w:t xml:space="preserve"> master </w:t>
      </w:r>
      <w:r>
        <w:rPr>
          <w:rFonts w:ascii="Lucida Sans Unicode" w:hAnsi="Lucida Sans Unicode" w:cs="Lucida Sans Unicode"/>
          <w:color w:val="1A1A1A"/>
          <w:szCs w:val="21"/>
        </w:rPr>
        <w:t>宕机时会自动将</w:t>
      </w:r>
      <w:r>
        <w:rPr>
          <w:rFonts w:ascii="Lucida Sans Unicode" w:hAnsi="Lucida Sans Unicode" w:cs="Lucida Sans Unicode"/>
          <w:color w:val="1A1A1A"/>
          <w:szCs w:val="21"/>
        </w:rPr>
        <w:t xml:space="preserve"> slave </w:t>
      </w:r>
      <w:r>
        <w:rPr>
          <w:rFonts w:ascii="Lucida Sans Unicode" w:hAnsi="Lucida Sans Unicode" w:cs="Lucida Sans Unicode"/>
          <w:color w:val="1A1A1A"/>
          <w:szCs w:val="21"/>
        </w:rPr>
        <w:t>提升为</w:t>
      </w:r>
      <w:r>
        <w:rPr>
          <w:rFonts w:ascii="Lucida Sans Unicode" w:hAnsi="Lucida Sans Unicode" w:cs="Lucida Sans Unicode"/>
          <w:color w:val="1A1A1A"/>
          <w:szCs w:val="21"/>
        </w:rPr>
        <w:t xml:space="preserve"> master </w:t>
      </w:r>
      <w:r>
        <w:rPr>
          <w:rFonts w:ascii="Lucida Sans Unicode" w:hAnsi="Lucida Sans Unicode" w:cs="Lucida Sans Unicode"/>
          <w:color w:val="1A1A1A"/>
          <w:szCs w:val="21"/>
        </w:rPr>
        <w:t>，继续提供服务。</w:t>
      </w:r>
    </w:p>
    <w:p w:rsidR="00556B6C" w:rsidRDefault="00556B6C" w:rsidP="00FA61C5">
      <w:pPr>
        <w:widowControl/>
        <w:numPr>
          <w:ilvl w:val="0"/>
          <w:numId w:val="32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Redis Cluster </w:t>
      </w:r>
      <w:r>
        <w:rPr>
          <w:rFonts w:ascii="Lucida Sans Unicode" w:hAnsi="Lucida Sans Unicode" w:cs="Lucida Sans Unicode"/>
          <w:color w:val="1A1A1A"/>
          <w:szCs w:val="21"/>
        </w:rPr>
        <w:t>着眼于扩展性，在单个</w:t>
      </w:r>
      <w:r>
        <w:rPr>
          <w:rFonts w:ascii="Lucida Sans Unicode" w:hAnsi="Lucida Sans Unicode" w:cs="Lucida Sans Unicode"/>
          <w:color w:val="1A1A1A"/>
          <w:szCs w:val="21"/>
        </w:rPr>
        <w:t xml:space="preserve"> Redis </w:t>
      </w:r>
      <w:r>
        <w:rPr>
          <w:rFonts w:ascii="Lucida Sans Unicode" w:hAnsi="Lucida Sans Unicode" w:cs="Lucida Sans Unicode"/>
          <w:color w:val="1A1A1A"/>
          <w:szCs w:val="21"/>
        </w:rPr>
        <w:t>内存不足时，使用</w:t>
      </w:r>
      <w:r>
        <w:rPr>
          <w:rFonts w:ascii="Lucida Sans Unicode" w:hAnsi="Lucida Sans Unicode" w:cs="Lucida Sans Unicode"/>
          <w:color w:val="1A1A1A"/>
          <w:szCs w:val="21"/>
        </w:rPr>
        <w:t xml:space="preserve"> Cluster </w:t>
      </w:r>
      <w:r>
        <w:rPr>
          <w:rFonts w:ascii="Lucida Sans Unicode" w:hAnsi="Lucida Sans Unicode" w:cs="Lucida Sans Unicode"/>
          <w:color w:val="1A1A1A"/>
          <w:szCs w:val="21"/>
        </w:rPr>
        <w:t>进行分片存储。</w:t>
      </w:r>
    </w:p>
    <w:p w:rsidR="00556B6C" w:rsidRDefault="00556B6C" w:rsidP="00C06819">
      <w:pPr>
        <w:pStyle w:val="4"/>
        <w:rPr>
          <w:sz w:val="24"/>
          <w:szCs w:val="24"/>
        </w:rPr>
      </w:pPr>
      <w:r>
        <w:rPr>
          <w:rStyle w:val="a4"/>
          <w:rFonts w:ascii="Lucida Sans Unicode" w:hAnsi="Lucida Sans Unicode" w:cs="Lucida Sans Unicode"/>
          <w:color w:val="1A1A1A"/>
        </w:rPr>
        <w:t xml:space="preserve">Redis Cluster </w:t>
      </w:r>
      <w:r>
        <w:rPr>
          <w:rStyle w:val="a4"/>
          <w:rFonts w:ascii="Lucida Sans Unicode" w:hAnsi="Lucida Sans Unicode" w:cs="Lucida Sans Unicode"/>
          <w:color w:val="1A1A1A"/>
        </w:rPr>
        <w:t>方案什么情况下会导致整个集群不可用？</w:t>
      </w:r>
    </w:p>
    <w:p w:rsidR="00556B6C" w:rsidRDefault="00556B6C" w:rsidP="00556B6C">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有</w:t>
      </w:r>
      <w:r>
        <w:rPr>
          <w:rFonts w:ascii="Lucida Sans Unicode" w:hAnsi="Lucida Sans Unicode" w:cs="Lucida Sans Unicode"/>
          <w:color w:val="1A1A1A"/>
        </w:rPr>
        <w:t xml:space="preserve"> A</w:t>
      </w:r>
      <w:r>
        <w:rPr>
          <w:rFonts w:ascii="Lucida Sans Unicode" w:hAnsi="Lucida Sans Unicode" w:cs="Lucida Sans Unicode"/>
          <w:color w:val="1A1A1A"/>
        </w:rPr>
        <w:t>，</w:t>
      </w:r>
      <w:r>
        <w:rPr>
          <w:rFonts w:ascii="Lucida Sans Unicode" w:hAnsi="Lucida Sans Unicode" w:cs="Lucida Sans Unicode"/>
          <w:color w:val="1A1A1A"/>
        </w:rPr>
        <w:t>B</w:t>
      </w:r>
      <w:r>
        <w:rPr>
          <w:rFonts w:ascii="Lucida Sans Unicode" w:hAnsi="Lucida Sans Unicode" w:cs="Lucida Sans Unicode"/>
          <w:color w:val="1A1A1A"/>
        </w:rPr>
        <w:t>，</w:t>
      </w:r>
      <w:r>
        <w:rPr>
          <w:rFonts w:ascii="Lucida Sans Unicode" w:hAnsi="Lucida Sans Unicode" w:cs="Lucida Sans Unicode"/>
          <w:color w:val="1A1A1A"/>
        </w:rPr>
        <w:t xml:space="preserve">C </w:t>
      </w:r>
      <w:r>
        <w:rPr>
          <w:rFonts w:ascii="Lucida Sans Unicode" w:hAnsi="Lucida Sans Unicode" w:cs="Lucida Sans Unicode"/>
          <w:color w:val="1A1A1A"/>
        </w:rPr>
        <w:t>三个节点的集群，在没有复制模型的情况下，如果节点</w:t>
      </w:r>
      <w:r>
        <w:rPr>
          <w:rFonts w:ascii="Lucida Sans Unicode" w:hAnsi="Lucida Sans Unicode" w:cs="Lucida Sans Unicode"/>
          <w:color w:val="1A1A1A"/>
        </w:rPr>
        <w:t xml:space="preserve"> B </w:t>
      </w:r>
      <w:r>
        <w:rPr>
          <w:rFonts w:ascii="Lucida Sans Unicode" w:hAnsi="Lucida Sans Unicode" w:cs="Lucida Sans Unicode"/>
          <w:color w:val="1A1A1A"/>
        </w:rPr>
        <w:t>宕机了，那么整个集群就会以为缺少</w:t>
      </w:r>
      <w:r>
        <w:rPr>
          <w:rFonts w:ascii="Lucida Sans Unicode" w:hAnsi="Lucida Sans Unicode" w:cs="Lucida Sans Unicode"/>
          <w:color w:val="1A1A1A"/>
        </w:rPr>
        <w:t xml:space="preserve"> 5501-11000 </w:t>
      </w:r>
      <w:r>
        <w:rPr>
          <w:rFonts w:ascii="Lucida Sans Unicode" w:hAnsi="Lucida Sans Unicode" w:cs="Lucida Sans Unicode"/>
          <w:color w:val="1A1A1A"/>
        </w:rPr>
        <w:t>这个范围的槽而不可用。当然，这种情况也可以配置</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cluster-require-full-coverage=no</w:t>
      </w:r>
      <w:r>
        <w:rPr>
          <w:rFonts w:ascii="Lucida Sans Unicode" w:hAnsi="Lucida Sans Unicode" w:cs="Lucida Sans Unicode"/>
          <w:color w:val="1A1A1A"/>
        </w:rPr>
        <w:t> </w:t>
      </w:r>
      <w:r>
        <w:rPr>
          <w:rFonts w:ascii="Lucida Sans Unicode" w:hAnsi="Lucida Sans Unicode" w:cs="Lucida Sans Unicode"/>
          <w:color w:val="1A1A1A"/>
        </w:rPr>
        <w:t>，整个集群无需所有槽位覆盖。</w:t>
      </w:r>
    </w:p>
    <w:p w:rsidR="00556B6C" w:rsidRDefault="00556B6C" w:rsidP="00C06819">
      <w:pPr>
        <w:pStyle w:val="4"/>
      </w:pPr>
      <w:r>
        <w:rPr>
          <w:rStyle w:val="a4"/>
          <w:rFonts w:ascii="Lucida Sans Unicode" w:hAnsi="Lucida Sans Unicode" w:cs="Lucida Sans Unicode"/>
          <w:color w:val="1A1A1A"/>
        </w:rPr>
        <w:t xml:space="preserve">Redis Cluster </w:t>
      </w:r>
      <w:r>
        <w:rPr>
          <w:rStyle w:val="a4"/>
          <w:rFonts w:ascii="Lucida Sans Unicode" w:hAnsi="Lucida Sans Unicode" w:cs="Lucida Sans Unicode"/>
          <w:color w:val="1A1A1A"/>
        </w:rPr>
        <w:t>会有写操作丢失吗？为什么？</w:t>
      </w:r>
    </w:p>
    <w:p w:rsidR="00556B6C" w:rsidRDefault="00556B6C" w:rsidP="00556B6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Redis </w:t>
      </w:r>
      <w:r>
        <w:rPr>
          <w:rFonts w:ascii="Lucida Sans Unicode" w:hAnsi="Lucida Sans Unicode" w:cs="Lucida Sans Unicode"/>
          <w:color w:val="1A1A1A"/>
        </w:rPr>
        <w:t>并不能保证数据的强一致性，而是【异步复制】，这意味这在实际中集群在特定的条件下可能会丢失写操作。</w:t>
      </w:r>
    </w:p>
    <w:p w:rsidR="00556B6C" w:rsidRDefault="00556B6C" w:rsidP="00556B6C">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艿艿：一定一定一定要注意，无论对于</w:t>
      </w:r>
      <w:r>
        <w:rPr>
          <w:rFonts w:ascii="Lucida Sans Unicode" w:hAnsi="Lucida Sans Unicode" w:cs="Lucida Sans Unicode"/>
          <w:color w:val="1A1A1A"/>
        </w:rPr>
        <w:t xml:space="preserve"> Redis Sentinel </w:t>
      </w:r>
      <w:r>
        <w:rPr>
          <w:rFonts w:ascii="Lucida Sans Unicode" w:hAnsi="Lucida Sans Unicode" w:cs="Lucida Sans Unicode"/>
          <w:color w:val="1A1A1A"/>
        </w:rPr>
        <w:t>还是</w:t>
      </w:r>
      <w:r>
        <w:rPr>
          <w:rFonts w:ascii="Lucida Sans Unicode" w:hAnsi="Lucida Sans Unicode" w:cs="Lucida Sans Unicode"/>
          <w:color w:val="1A1A1A"/>
        </w:rPr>
        <w:t xml:space="preserve"> Redis Cluster </w:t>
      </w:r>
      <w:r>
        <w:rPr>
          <w:rFonts w:ascii="Lucida Sans Unicode" w:hAnsi="Lucida Sans Unicode" w:cs="Lucida Sans Unicode"/>
          <w:color w:val="1A1A1A"/>
        </w:rPr>
        <w:t>方案，都是通过主从复制，所以在数据的复制方面，都存在相同的情况。</w:t>
      </w:r>
    </w:p>
    <w:p w:rsidR="00556B6C" w:rsidRDefault="00556B6C" w:rsidP="00C06819">
      <w:pPr>
        <w:pStyle w:val="4"/>
      </w:pPr>
      <w:r>
        <w:rPr>
          <w:rStyle w:val="a4"/>
          <w:rFonts w:ascii="Lucida Sans Unicode" w:hAnsi="Lucida Sans Unicode" w:cs="Lucida Sans Unicode"/>
          <w:color w:val="1A1A1A"/>
        </w:rPr>
        <w:t xml:space="preserve">Redis </w:t>
      </w:r>
      <w:r>
        <w:rPr>
          <w:rStyle w:val="a4"/>
          <w:rFonts w:ascii="Lucida Sans Unicode" w:hAnsi="Lucida Sans Unicode" w:cs="Lucida Sans Unicode"/>
          <w:color w:val="1A1A1A"/>
        </w:rPr>
        <w:t>集群如何选择数据库？</w:t>
      </w:r>
    </w:p>
    <w:p w:rsidR="00556B6C" w:rsidRDefault="00556B6C" w:rsidP="00556B6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Redis </w:t>
      </w:r>
      <w:r>
        <w:rPr>
          <w:rFonts w:ascii="Lucida Sans Unicode" w:hAnsi="Lucida Sans Unicode" w:cs="Lucida Sans Unicode"/>
          <w:color w:val="1A1A1A"/>
        </w:rPr>
        <w:t>集群目前无法做数据库选择，默认在</w:t>
      </w:r>
      <w:r>
        <w:rPr>
          <w:rFonts w:ascii="Lucida Sans Unicode" w:hAnsi="Lucida Sans Unicode" w:cs="Lucida Sans Unicode"/>
          <w:color w:val="1A1A1A"/>
        </w:rPr>
        <w:t xml:space="preserve"> 0 </w:t>
      </w:r>
      <w:r>
        <w:rPr>
          <w:rFonts w:ascii="Lucida Sans Unicode" w:hAnsi="Lucida Sans Unicode" w:cs="Lucida Sans Unicode"/>
          <w:color w:val="1A1A1A"/>
        </w:rPr>
        <w:t>数据库。</w:t>
      </w:r>
    </w:p>
    <w:p w:rsidR="00556B6C" w:rsidRDefault="00556B6C" w:rsidP="00C06819">
      <w:pPr>
        <w:pStyle w:val="4"/>
      </w:pPr>
      <w:r>
        <w:rPr>
          <w:rStyle w:val="a4"/>
          <w:rFonts w:ascii="Lucida Sans Unicode" w:hAnsi="Lucida Sans Unicode" w:cs="Lucida Sans Unicode"/>
          <w:color w:val="1A1A1A"/>
        </w:rPr>
        <w:t>请说说生产环境中的</w:t>
      </w:r>
      <w:r>
        <w:rPr>
          <w:rStyle w:val="a4"/>
          <w:rFonts w:ascii="Lucida Sans Unicode" w:hAnsi="Lucida Sans Unicode" w:cs="Lucida Sans Unicode"/>
          <w:color w:val="1A1A1A"/>
        </w:rPr>
        <w:t xml:space="preserve"> Redis </w:t>
      </w:r>
      <w:r>
        <w:rPr>
          <w:rStyle w:val="a4"/>
          <w:rFonts w:ascii="Lucida Sans Unicode" w:hAnsi="Lucida Sans Unicode" w:cs="Lucida Sans Unicode"/>
          <w:color w:val="1A1A1A"/>
        </w:rPr>
        <w:t>是怎么部署的？</w:t>
      </w:r>
    </w:p>
    <w:p w:rsidR="00556B6C" w:rsidRDefault="00556B6C" w:rsidP="00556B6C">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重点问题，仔细理解。</w:t>
      </w:r>
    </w:p>
    <w:p w:rsidR="00556B6C" w:rsidRDefault="00556B6C" w:rsidP="00FA61C5">
      <w:pPr>
        <w:pStyle w:val="a3"/>
        <w:numPr>
          <w:ilvl w:val="0"/>
          <w:numId w:val="326"/>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Redis Cluster </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 xml:space="preserve">10 </w:t>
      </w:r>
      <w:r>
        <w:rPr>
          <w:rFonts w:ascii="Lucida Sans Unicode" w:hAnsi="Lucida Sans Unicode" w:cs="Lucida Sans Unicode"/>
          <w:color w:val="1A1A1A"/>
          <w:sz w:val="21"/>
          <w:szCs w:val="21"/>
        </w:rPr>
        <w:t>台机器，</w:t>
      </w:r>
      <w:r>
        <w:rPr>
          <w:rFonts w:ascii="Lucida Sans Unicode" w:hAnsi="Lucida Sans Unicode" w:cs="Lucida Sans Unicode"/>
          <w:color w:val="1A1A1A"/>
          <w:sz w:val="21"/>
          <w:szCs w:val="21"/>
        </w:rPr>
        <w:t xml:space="preserve">5 </w:t>
      </w:r>
      <w:r>
        <w:rPr>
          <w:rFonts w:ascii="Lucida Sans Unicode" w:hAnsi="Lucida Sans Unicode" w:cs="Lucida Sans Unicode"/>
          <w:color w:val="1A1A1A"/>
          <w:sz w:val="21"/>
          <w:szCs w:val="21"/>
        </w:rPr>
        <w:t>台机器部署了</w:t>
      </w:r>
      <w:r>
        <w:rPr>
          <w:rFonts w:ascii="Lucida Sans Unicode" w:hAnsi="Lucida Sans Unicode" w:cs="Lucida Sans Unicode"/>
          <w:color w:val="1A1A1A"/>
          <w:sz w:val="21"/>
          <w:szCs w:val="21"/>
        </w:rPr>
        <w:t xml:space="preserve"> Redis </w:t>
      </w:r>
      <w:r>
        <w:rPr>
          <w:rFonts w:ascii="Lucida Sans Unicode" w:hAnsi="Lucida Sans Unicode" w:cs="Lucida Sans Unicode"/>
          <w:color w:val="1A1A1A"/>
          <w:sz w:val="21"/>
          <w:szCs w:val="21"/>
        </w:rPr>
        <w:t>主实例，另外</w:t>
      </w:r>
      <w:r>
        <w:rPr>
          <w:rFonts w:ascii="Lucida Sans Unicode" w:hAnsi="Lucida Sans Unicode" w:cs="Lucida Sans Unicode"/>
          <w:color w:val="1A1A1A"/>
          <w:sz w:val="21"/>
          <w:szCs w:val="21"/>
        </w:rPr>
        <w:t xml:space="preserve"> 5 </w:t>
      </w:r>
      <w:r>
        <w:rPr>
          <w:rFonts w:ascii="Lucida Sans Unicode" w:hAnsi="Lucida Sans Unicode" w:cs="Lucida Sans Unicode"/>
          <w:color w:val="1A1A1A"/>
          <w:sz w:val="21"/>
          <w:szCs w:val="21"/>
        </w:rPr>
        <w:t>台机器部署了</w:t>
      </w:r>
      <w:r>
        <w:rPr>
          <w:rFonts w:ascii="Lucida Sans Unicode" w:hAnsi="Lucida Sans Unicode" w:cs="Lucida Sans Unicode"/>
          <w:color w:val="1A1A1A"/>
          <w:sz w:val="21"/>
          <w:szCs w:val="21"/>
        </w:rPr>
        <w:t xml:space="preserve"> Redis </w:t>
      </w:r>
      <w:r>
        <w:rPr>
          <w:rFonts w:ascii="Lucida Sans Unicode" w:hAnsi="Lucida Sans Unicode" w:cs="Lucida Sans Unicode"/>
          <w:color w:val="1A1A1A"/>
          <w:sz w:val="21"/>
          <w:szCs w:val="21"/>
        </w:rPr>
        <w:t>的从实例，每个主实例挂了一个从实例，</w:t>
      </w:r>
      <w:r>
        <w:rPr>
          <w:rFonts w:ascii="Lucida Sans Unicode" w:hAnsi="Lucida Sans Unicode" w:cs="Lucida Sans Unicode"/>
          <w:color w:val="1A1A1A"/>
          <w:sz w:val="21"/>
          <w:szCs w:val="21"/>
        </w:rPr>
        <w:t xml:space="preserve">5 </w:t>
      </w:r>
      <w:r>
        <w:rPr>
          <w:rFonts w:ascii="Lucida Sans Unicode" w:hAnsi="Lucida Sans Unicode" w:cs="Lucida Sans Unicode"/>
          <w:color w:val="1A1A1A"/>
          <w:sz w:val="21"/>
          <w:szCs w:val="21"/>
        </w:rPr>
        <w:t>个节点对外提供读写服务，每个节点的读写高峰</w:t>
      </w:r>
      <w:r>
        <w:rPr>
          <w:rFonts w:ascii="Lucida Sans Unicode" w:hAnsi="Lucida Sans Unicode" w:cs="Lucida Sans Unicode"/>
          <w:color w:val="1A1A1A"/>
          <w:sz w:val="21"/>
          <w:szCs w:val="21"/>
        </w:rPr>
        <w:t xml:space="preserve"> qps </w:t>
      </w:r>
      <w:r>
        <w:rPr>
          <w:rFonts w:ascii="Lucida Sans Unicode" w:hAnsi="Lucida Sans Unicode" w:cs="Lucida Sans Unicode"/>
          <w:color w:val="1A1A1A"/>
          <w:sz w:val="21"/>
          <w:szCs w:val="21"/>
        </w:rPr>
        <w:t>可能可以达到每秒</w:t>
      </w:r>
      <w:r>
        <w:rPr>
          <w:rFonts w:ascii="Lucida Sans Unicode" w:hAnsi="Lucida Sans Unicode" w:cs="Lucida Sans Unicode"/>
          <w:color w:val="1A1A1A"/>
          <w:sz w:val="21"/>
          <w:szCs w:val="21"/>
        </w:rPr>
        <w:t xml:space="preserve"> 5 </w:t>
      </w:r>
      <w:r>
        <w:rPr>
          <w:rFonts w:ascii="Lucida Sans Unicode" w:hAnsi="Lucida Sans Unicode" w:cs="Lucida Sans Unicode"/>
          <w:color w:val="1A1A1A"/>
          <w:sz w:val="21"/>
          <w:szCs w:val="21"/>
        </w:rPr>
        <w:t>万，</w:t>
      </w:r>
      <w:r>
        <w:rPr>
          <w:rFonts w:ascii="Lucida Sans Unicode" w:hAnsi="Lucida Sans Unicode" w:cs="Lucida Sans Unicode"/>
          <w:color w:val="1A1A1A"/>
          <w:sz w:val="21"/>
          <w:szCs w:val="21"/>
        </w:rPr>
        <w:t xml:space="preserve">5 </w:t>
      </w:r>
      <w:r>
        <w:rPr>
          <w:rFonts w:ascii="Lucida Sans Unicode" w:hAnsi="Lucida Sans Unicode" w:cs="Lucida Sans Unicode"/>
          <w:color w:val="1A1A1A"/>
          <w:sz w:val="21"/>
          <w:szCs w:val="21"/>
        </w:rPr>
        <w:t>台机器最多是</w:t>
      </w:r>
      <w:r>
        <w:rPr>
          <w:rFonts w:ascii="Lucida Sans Unicode" w:hAnsi="Lucida Sans Unicode" w:cs="Lucida Sans Unicode"/>
          <w:color w:val="1A1A1A"/>
          <w:sz w:val="21"/>
          <w:szCs w:val="21"/>
        </w:rPr>
        <w:t xml:space="preserve"> 25 </w:t>
      </w:r>
      <w:r>
        <w:rPr>
          <w:rFonts w:ascii="Lucida Sans Unicode" w:hAnsi="Lucida Sans Unicode" w:cs="Lucida Sans Unicode"/>
          <w:color w:val="1A1A1A"/>
          <w:sz w:val="21"/>
          <w:szCs w:val="21"/>
        </w:rPr>
        <w:t>万读写请求每秒。</w:t>
      </w:r>
    </w:p>
    <w:p w:rsidR="00556B6C" w:rsidRDefault="00556B6C" w:rsidP="00FA61C5">
      <w:pPr>
        <w:pStyle w:val="a3"/>
        <w:numPr>
          <w:ilvl w:val="0"/>
          <w:numId w:val="326"/>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机器是什么配置？</w:t>
      </w:r>
      <w:r>
        <w:rPr>
          <w:rFonts w:ascii="Lucida Sans Unicode" w:hAnsi="Lucida Sans Unicode" w:cs="Lucida Sans Unicode"/>
          <w:color w:val="1A1A1A"/>
          <w:sz w:val="21"/>
          <w:szCs w:val="21"/>
        </w:rPr>
        <w:t xml:space="preserve">32G </w:t>
      </w:r>
      <w:r>
        <w:rPr>
          <w:rFonts w:ascii="Lucida Sans Unicode" w:hAnsi="Lucida Sans Unicode" w:cs="Lucida Sans Unicode"/>
          <w:color w:val="1A1A1A"/>
          <w:sz w:val="21"/>
          <w:szCs w:val="21"/>
        </w:rPr>
        <w:t>内存</w:t>
      </w:r>
      <w:r>
        <w:rPr>
          <w:rFonts w:ascii="Lucida Sans Unicode" w:hAnsi="Lucida Sans Unicode" w:cs="Lucida Sans Unicode"/>
          <w:color w:val="1A1A1A"/>
          <w:sz w:val="21"/>
          <w:szCs w:val="21"/>
        </w:rPr>
        <w:t xml:space="preserve"> + 8 </w:t>
      </w:r>
      <w:r>
        <w:rPr>
          <w:rFonts w:ascii="Lucida Sans Unicode" w:hAnsi="Lucida Sans Unicode" w:cs="Lucida Sans Unicode"/>
          <w:color w:val="1A1A1A"/>
          <w:sz w:val="21"/>
          <w:szCs w:val="21"/>
        </w:rPr>
        <w:t>核</w:t>
      </w:r>
      <w:r>
        <w:rPr>
          <w:rFonts w:ascii="Lucida Sans Unicode" w:hAnsi="Lucida Sans Unicode" w:cs="Lucida Sans Unicode"/>
          <w:color w:val="1A1A1A"/>
          <w:sz w:val="21"/>
          <w:szCs w:val="21"/>
        </w:rPr>
        <w:t xml:space="preserve"> CPU + 1T </w:t>
      </w:r>
      <w:r>
        <w:rPr>
          <w:rFonts w:ascii="Lucida Sans Unicode" w:hAnsi="Lucida Sans Unicode" w:cs="Lucida Sans Unicode"/>
          <w:color w:val="1A1A1A"/>
          <w:sz w:val="21"/>
          <w:szCs w:val="21"/>
        </w:rPr>
        <w:t>磁盘，但是分配给</w:t>
      </w:r>
      <w:r>
        <w:rPr>
          <w:rFonts w:ascii="Lucida Sans Unicode" w:hAnsi="Lucida Sans Unicode" w:cs="Lucida Sans Unicode"/>
          <w:color w:val="1A1A1A"/>
          <w:sz w:val="21"/>
          <w:szCs w:val="21"/>
        </w:rPr>
        <w:t xml:space="preserve"> Redis </w:t>
      </w:r>
      <w:r>
        <w:rPr>
          <w:rFonts w:ascii="Lucida Sans Unicode" w:hAnsi="Lucida Sans Unicode" w:cs="Lucida Sans Unicode"/>
          <w:color w:val="1A1A1A"/>
          <w:sz w:val="21"/>
          <w:szCs w:val="21"/>
        </w:rPr>
        <w:t>进程的是</w:t>
      </w:r>
      <w:r>
        <w:rPr>
          <w:rFonts w:ascii="Lucida Sans Unicode" w:hAnsi="Lucida Sans Unicode" w:cs="Lucida Sans Unicode"/>
          <w:color w:val="1A1A1A"/>
          <w:sz w:val="21"/>
          <w:szCs w:val="21"/>
        </w:rPr>
        <w:t xml:space="preserve"> 10G </w:t>
      </w:r>
      <w:r>
        <w:rPr>
          <w:rFonts w:ascii="Lucida Sans Unicode" w:hAnsi="Lucida Sans Unicode" w:cs="Lucida Sans Unicode"/>
          <w:color w:val="1A1A1A"/>
          <w:sz w:val="21"/>
          <w:szCs w:val="21"/>
        </w:rPr>
        <w:t>内存，一般线上生产环境，</w:t>
      </w:r>
      <w:r>
        <w:rPr>
          <w:rFonts w:ascii="Lucida Sans Unicode" w:hAnsi="Lucida Sans Unicode" w:cs="Lucida Sans Unicode"/>
          <w:color w:val="1A1A1A"/>
          <w:sz w:val="21"/>
          <w:szCs w:val="21"/>
        </w:rPr>
        <w:t xml:space="preserve">Redis </w:t>
      </w:r>
      <w:r>
        <w:rPr>
          <w:rFonts w:ascii="Lucida Sans Unicode" w:hAnsi="Lucida Sans Unicode" w:cs="Lucida Sans Unicode"/>
          <w:color w:val="1A1A1A"/>
          <w:sz w:val="21"/>
          <w:szCs w:val="21"/>
        </w:rPr>
        <w:t>的内存尽量不要超过</w:t>
      </w:r>
      <w:r>
        <w:rPr>
          <w:rFonts w:ascii="Lucida Sans Unicode" w:hAnsi="Lucida Sans Unicode" w:cs="Lucida Sans Unicode"/>
          <w:color w:val="1A1A1A"/>
          <w:sz w:val="21"/>
          <w:szCs w:val="21"/>
        </w:rPr>
        <w:t xml:space="preserve"> 10G</w:t>
      </w:r>
      <w:r>
        <w:rPr>
          <w:rFonts w:ascii="Lucida Sans Unicode" w:hAnsi="Lucida Sans Unicode" w:cs="Lucida Sans Unicode"/>
          <w:color w:val="1A1A1A"/>
          <w:sz w:val="21"/>
          <w:szCs w:val="21"/>
        </w:rPr>
        <w:t>，超过</w:t>
      </w:r>
      <w:r>
        <w:rPr>
          <w:rFonts w:ascii="Lucida Sans Unicode" w:hAnsi="Lucida Sans Unicode" w:cs="Lucida Sans Unicode"/>
          <w:color w:val="1A1A1A"/>
          <w:sz w:val="21"/>
          <w:szCs w:val="21"/>
        </w:rPr>
        <w:t xml:space="preserve"> 10G </w:t>
      </w:r>
      <w:r>
        <w:rPr>
          <w:rFonts w:ascii="Lucida Sans Unicode" w:hAnsi="Lucida Sans Unicode" w:cs="Lucida Sans Unicode"/>
          <w:color w:val="1A1A1A"/>
          <w:sz w:val="21"/>
          <w:szCs w:val="21"/>
        </w:rPr>
        <w:t>可能会有问题。那么，</w:t>
      </w:r>
      <w:r>
        <w:rPr>
          <w:rFonts w:ascii="Lucida Sans Unicode" w:hAnsi="Lucida Sans Unicode" w:cs="Lucida Sans Unicode"/>
          <w:color w:val="1A1A1A"/>
          <w:sz w:val="21"/>
          <w:szCs w:val="21"/>
        </w:rPr>
        <w:t xml:space="preserve">5 </w:t>
      </w:r>
      <w:r>
        <w:rPr>
          <w:rFonts w:ascii="Lucida Sans Unicode" w:hAnsi="Lucida Sans Unicode" w:cs="Lucida Sans Unicode"/>
          <w:color w:val="1A1A1A"/>
          <w:sz w:val="21"/>
          <w:szCs w:val="21"/>
        </w:rPr>
        <w:t>台机器对外提供读写，一共有</w:t>
      </w:r>
      <w:r>
        <w:rPr>
          <w:rFonts w:ascii="Lucida Sans Unicode" w:hAnsi="Lucida Sans Unicode" w:cs="Lucida Sans Unicode"/>
          <w:color w:val="1A1A1A"/>
          <w:sz w:val="21"/>
          <w:szCs w:val="21"/>
        </w:rPr>
        <w:t xml:space="preserve"> 50G </w:t>
      </w:r>
      <w:r>
        <w:rPr>
          <w:rFonts w:ascii="Lucida Sans Unicode" w:hAnsi="Lucida Sans Unicode" w:cs="Lucida Sans Unicode"/>
          <w:color w:val="1A1A1A"/>
          <w:sz w:val="21"/>
          <w:szCs w:val="21"/>
        </w:rPr>
        <w:t>内存。</w:t>
      </w:r>
    </w:p>
    <w:p w:rsidR="00556B6C" w:rsidRDefault="00556B6C" w:rsidP="00FA61C5">
      <w:pPr>
        <w:pStyle w:val="a3"/>
        <w:numPr>
          <w:ilvl w:val="0"/>
          <w:numId w:val="326"/>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因为每个主实例都挂了一个从实例，所以是高可用的，任何一个主实例宕机，都会自动故障迁移，</w:t>
      </w:r>
      <w:r>
        <w:rPr>
          <w:rFonts w:ascii="Lucida Sans Unicode" w:hAnsi="Lucida Sans Unicode" w:cs="Lucida Sans Unicode"/>
          <w:color w:val="1A1A1A"/>
          <w:sz w:val="21"/>
          <w:szCs w:val="21"/>
        </w:rPr>
        <w:t xml:space="preserve">Redis </w:t>
      </w:r>
      <w:r>
        <w:rPr>
          <w:rFonts w:ascii="Lucida Sans Unicode" w:hAnsi="Lucida Sans Unicode" w:cs="Lucida Sans Unicode"/>
          <w:color w:val="1A1A1A"/>
          <w:sz w:val="21"/>
          <w:szCs w:val="21"/>
        </w:rPr>
        <w:t>从实例会自动变成主实例继续提供读写服务。</w:t>
      </w:r>
    </w:p>
    <w:p w:rsidR="00556B6C" w:rsidRDefault="00556B6C" w:rsidP="00FA61C5">
      <w:pPr>
        <w:pStyle w:val="a3"/>
        <w:numPr>
          <w:ilvl w:val="0"/>
          <w:numId w:val="326"/>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你往内存里写的是什么数据？每条数据的大小是多少？商品数据，每条数据是</w:t>
      </w:r>
      <w:r>
        <w:rPr>
          <w:rFonts w:ascii="Lucida Sans Unicode" w:hAnsi="Lucida Sans Unicode" w:cs="Lucida Sans Unicode"/>
          <w:color w:val="1A1A1A"/>
          <w:sz w:val="21"/>
          <w:szCs w:val="21"/>
        </w:rPr>
        <w:t xml:space="preserve"> 10kb </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 xml:space="preserve">100 </w:t>
      </w:r>
      <w:r>
        <w:rPr>
          <w:rFonts w:ascii="Lucida Sans Unicode" w:hAnsi="Lucida Sans Unicode" w:cs="Lucida Sans Unicode"/>
          <w:color w:val="1A1A1A"/>
          <w:sz w:val="21"/>
          <w:szCs w:val="21"/>
        </w:rPr>
        <w:t>条数据是</w:t>
      </w:r>
      <w:r>
        <w:rPr>
          <w:rFonts w:ascii="Lucida Sans Unicode" w:hAnsi="Lucida Sans Unicode" w:cs="Lucida Sans Unicode"/>
          <w:color w:val="1A1A1A"/>
          <w:sz w:val="21"/>
          <w:szCs w:val="21"/>
        </w:rPr>
        <w:t xml:space="preserve"> 1mb </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 xml:space="preserve">10 </w:t>
      </w:r>
      <w:r>
        <w:rPr>
          <w:rFonts w:ascii="Lucida Sans Unicode" w:hAnsi="Lucida Sans Unicode" w:cs="Lucida Sans Unicode"/>
          <w:color w:val="1A1A1A"/>
          <w:sz w:val="21"/>
          <w:szCs w:val="21"/>
        </w:rPr>
        <w:t>万条数据是</w:t>
      </w:r>
      <w:r>
        <w:rPr>
          <w:rFonts w:ascii="Lucida Sans Unicode" w:hAnsi="Lucida Sans Unicode" w:cs="Lucida Sans Unicode"/>
          <w:color w:val="1A1A1A"/>
          <w:sz w:val="21"/>
          <w:szCs w:val="21"/>
        </w:rPr>
        <w:t xml:space="preserve"> 1G </w:t>
      </w:r>
      <w:r>
        <w:rPr>
          <w:rFonts w:ascii="Lucida Sans Unicode" w:hAnsi="Lucida Sans Unicode" w:cs="Lucida Sans Unicode"/>
          <w:color w:val="1A1A1A"/>
          <w:sz w:val="21"/>
          <w:szCs w:val="21"/>
        </w:rPr>
        <w:t>。常驻内存的是</w:t>
      </w:r>
      <w:r>
        <w:rPr>
          <w:rFonts w:ascii="Lucida Sans Unicode" w:hAnsi="Lucida Sans Unicode" w:cs="Lucida Sans Unicode"/>
          <w:color w:val="1A1A1A"/>
          <w:sz w:val="21"/>
          <w:szCs w:val="21"/>
        </w:rPr>
        <w:t xml:space="preserve"> 200 </w:t>
      </w:r>
      <w:r>
        <w:rPr>
          <w:rFonts w:ascii="Lucida Sans Unicode" w:hAnsi="Lucida Sans Unicode" w:cs="Lucida Sans Unicode"/>
          <w:color w:val="1A1A1A"/>
          <w:sz w:val="21"/>
          <w:szCs w:val="21"/>
        </w:rPr>
        <w:t>万条商品数据，占用内存是</w:t>
      </w:r>
      <w:r>
        <w:rPr>
          <w:rFonts w:ascii="Lucida Sans Unicode" w:hAnsi="Lucida Sans Unicode" w:cs="Lucida Sans Unicode"/>
          <w:color w:val="1A1A1A"/>
          <w:sz w:val="21"/>
          <w:szCs w:val="21"/>
        </w:rPr>
        <w:t xml:space="preserve"> 20G </w:t>
      </w:r>
      <w:r>
        <w:rPr>
          <w:rFonts w:ascii="Lucida Sans Unicode" w:hAnsi="Lucida Sans Unicode" w:cs="Lucida Sans Unicode"/>
          <w:color w:val="1A1A1A"/>
          <w:sz w:val="21"/>
          <w:szCs w:val="21"/>
        </w:rPr>
        <w:t>，仅仅不到总内存的</w:t>
      </w:r>
      <w:r>
        <w:rPr>
          <w:rFonts w:ascii="Lucida Sans Unicode" w:hAnsi="Lucida Sans Unicode" w:cs="Lucida Sans Unicode"/>
          <w:color w:val="1A1A1A"/>
          <w:sz w:val="21"/>
          <w:szCs w:val="21"/>
        </w:rPr>
        <w:t xml:space="preserve"> 50% </w:t>
      </w:r>
      <w:r>
        <w:rPr>
          <w:rFonts w:ascii="Lucida Sans Unicode" w:hAnsi="Lucida Sans Unicode" w:cs="Lucida Sans Unicode"/>
          <w:color w:val="1A1A1A"/>
          <w:sz w:val="21"/>
          <w:szCs w:val="21"/>
        </w:rPr>
        <w:t>。目前高峰期每秒就是</w:t>
      </w:r>
      <w:r>
        <w:rPr>
          <w:rFonts w:ascii="Lucida Sans Unicode" w:hAnsi="Lucida Sans Unicode" w:cs="Lucida Sans Unicode"/>
          <w:color w:val="1A1A1A"/>
          <w:sz w:val="21"/>
          <w:szCs w:val="21"/>
        </w:rPr>
        <w:t xml:space="preserve"> 3500 </w:t>
      </w:r>
      <w:r>
        <w:rPr>
          <w:rFonts w:ascii="Lucida Sans Unicode" w:hAnsi="Lucida Sans Unicode" w:cs="Lucida Sans Unicode"/>
          <w:color w:val="1A1A1A"/>
          <w:sz w:val="21"/>
          <w:szCs w:val="21"/>
        </w:rPr>
        <w:t>左右的请求量。</w:t>
      </w:r>
    </w:p>
    <w:p w:rsidR="00556B6C" w:rsidRDefault="00556B6C" w:rsidP="00556B6C">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一般来说，当公司体量大了之后，建议是一个业务线独占一个或多个</w:t>
      </w:r>
      <w:r>
        <w:rPr>
          <w:rFonts w:ascii="Lucida Sans Unicode" w:hAnsi="Lucida Sans Unicode" w:cs="Lucida Sans Unicode"/>
          <w:color w:val="1A1A1A"/>
          <w:sz w:val="21"/>
          <w:szCs w:val="21"/>
        </w:rPr>
        <w:t xml:space="preserve"> Redis Cluster </w:t>
      </w:r>
      <w:r>
        <w:rPr>
          <w:rFonts w:ascii="Lucida Sans Unicode" w:hAnsi="Lucida Sans Unicode" w:cs="Lucida Sans Unicode"/>
          <w:color w:val="1A1A1A"/>
          <w:sz w:val="21"/>
          <w:szCs w:val="21"/>
        </w:rPr>
        <w:t>集群，实现好业务线与业务线之间的隔离。</w:t>
      </w:r>
    </w:p>
    <w:p w:rsidR="00556B6C" w:rsidRDefault="00556B6C" w:rsidP="00FA61C5">
      <w:pPr>
        <w:pStyle w:val="a3"/>
        <w:numPr>
          <w:ilvl w:val="0"/>
          <w:numId w:val="326"/>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其实大型的公司，会有基础架构的</w:t>
      </w:r>
      <w:r>
        <w:rPr>
          <w:rFonts w:ascii="Lucida Sans Unicode" w:hAnsi="Lucida Sans Unicode" w:cs="Lucida Sans Unicode"/>
          <w:color w:val="1A1A1A"/>
          <w:sz w:val="21"/>
          <w:szCs w:val="21"/>
        </w:rPr>
        <w:t xml:space="preserve"> Team </w:t>
      </w:r>
      <w:r>
        <w:rPr>
          <w:rFonts w:ascii="Lucida Sans Unicode" w:hAnsi="Lucida Sans Unicode" w:cs="Lucida Sans Unicode"/>
          <w:color w:val="1A1A1A"/>
          <w:sz w:val="21"/>
          <w:szCs w:val="21"/>
        </w:rPr>
        <w:t>负责缓存集群的运维。</w:t>
      </w:r>
    </w:p>
    <w:p w:rsidR="00556B6C" w:rsidRDefault="00C06819" w:rsidP="00C06819">
      <w:pPr>
        <w:pStyle w:val="3"/>
        <w:rPr>
          <w:rStyle w:val="a4"/>
          <w:rFonts w:ascii="Lucida Sans Unicode" w:hAnsi="Lucida Sans Unicode" w:cs="Lucida Sans Unicode"/>
          <w:color w:val="1A1A1A"/>
          <w:shd w:val="clear" w:color="auto" w:fill="FFFFFF"/>
        </w:rPr>
      </w:pPr>
      <w:r>
        <w:rPr>
          <w:rStyle w:val="a4"/>
          <w:rFonts w:ascii="Lucida Sans Unicode" w:hAnsi="Lucida Sans Unicode" w:cs="Lucida Sans Unicode"/>
          <w:color w:val="1A1A1A"/>
          <w:shd w:val="clear" w:color="auto" w:fill="FFFFFF"/>
        </w:rPr>
        <w:t>分布式</w:t>
      </w:r>
      <w:r>
        <w:rPr>
          <w:rStyle w:val="a4"/>
          <w:rFonts w:ascii="Lucida Sans Unicode" w:hAnsi="Lucida Sans Unicode" w:cs="Lucida Sans Unicode"/>
          <w:color w:val="1A1A1A"/>
          <w:shd w:val="clear" w:color="auto" w:fill="FFFFFF"/>
        </w:rPr>
        <w:t xml:space="preserve"> Redis </w:t>
      </w:r>
      <w:r>
        <w:rPr>
          <w:rStyle w:val="a4"/>
          <w:rFonts w:ascii="Lucida Sans Unicode" w:hAnsi="Lucida Sans Unicode" w:cs="Lucida Sans Unicode"/>
          <w:color w:val="1A1A1A"/>
          <w:shd w:val="clear" w:color="auto" w:fill="FFFFFF"/>
        </w:rPr>
        <w:t>是前期做还是后期规模上来了再做好？为什么？？</w:t>
      </w:r>
    </w:p>
    <w:p w:rsidR="00C06819" w:rsidRPr="00C06819" w:rsidRDefault="00C06819" w:rsidP="00FA61C5">
      <w:pPr>
        <w:widowControl/>
        <w:numPr>
          <w:ilvl w:val="0"/>
          <w:numId w:val="328"/>
        </w:numPr>
        <w:shd w:val="clear" w:color="auto" w:fill="FFFFFF"/>
        <w:ind w:left="0"/>
        <w:jc w:val="left"/>
        <w:rPr>
          <w:rFonts w:ascii="Lucida Sans Unicode" w:eastAsia="宋体" w:hAnsi="Lucida Sans Unicode" w:cs="Lucida Sans Unicode"/>
          <w:color w:val="1A1A1A"/>
          <w:kern w:val="0"/>
          <w:szCs w:val="21"/>
        </w:rPr>
      </w:pPr>
      <w:r w:rsidRPr="00C06819">
        <w:rPr>
          <w:rFonts w:ascii="Lucida Sans Unicode" w:eastAsia="宋体" w:hAnsi="Lucida Sans Unicode" w:cs="Lucida Sans Unicode"/>
          <w:color w:val="1A1A1A"/>
          <w:kern w:val="0"/>
          <w:szCs w:val="21"/>
        </w:rPr>
        <w:t>无论怎么说，建议，需要搭建下</w:t>
      </w:r>
      <w:r w:rsidRPr="00C06819">
        <w:rPr>
          <w:rFonts w:ascii="Lucida Sans Unicode" w:eastAsia="宋体" w:hAnsi="Lucida Sans Unicode" w:cs="Lucida Sans Unicode"/>
          <w:color w:val="1A1A1A"/>
          <w:kern w:val="0"/>
          <w:szCs w:val="21"/>
        </w:rPr>
        <w:t xml:space="preserve"> Redis Sentinel </w:t>
      </w:r>
      <w:r w:rsidRPr="00C06819">
        <w:rPr>
          <w:rFonts w:ascii="Lucida Sans Unicode" w:eastAsia="宋体" w:hAnsi="Lucida Sans Unicode" w:cs="Lucida Sans Unicode"/>
          <w:color w:val="1A1A1A"/>
          <w:kern w:val="0"/>
          <w:szCs w:val="21"/>
        </w:rPr>
        <w:t>高可用，至于拓展性，根据自己的情况，是否使用</w:t>
      </w:r>
      <w:r w:rsidRPr="00C06819">
        <w:rPr>
          <w:rFonts w:ascii="Lucida Sans Unicode" w:eastAsia="宋体" w:hAnsi="Lucida Sans Unicode" w:cs="Lucida Sans Unicode"/>
          <w:color w:val="1A1A1A"/>
          <w:kern w:val="0"/>
          <w:szCs w:val="21"/>
        </w:rPr>
        <w:t xml:space="preserve"> Redis Cluster </w:t>
      </w:r>
      <w:r w:rsidRPr="00C06819">
        <w:rPr>
          <w:rFonts w:ascii="Lucida Sans Unicode" w:eastAsia="宋体" w:hAnsi="Lucida Sans Unicode" w:cs="Lucida Sans Unicode"/>
          <w:color w:val="1A1A1A"/>
          <w:kern w:val="0"/>
          <w:szCs w:val="21"/>
        </w:rPr>
        <w:t>集群。同时，</w:t>
      </w:r>
      <w:r w:rsidRPr="00C06819">
        <w:rPr>
          <w:rFonts w:ascii="Lucida Sans Unicode" w:eastAsia="宋体" w:hAnsi="Lucida Sans Unicode" w:cs="Lucida Sans Unicode"/>
          <w:color w:val="1A1A1A"/>
          <w:kern w:val="0"/>
          <w:szCs w:val="21"/>
        </w:rPr>
        <w:t xml:space="preserve"> Redis Cluster </w:t>
      </w:r>
      <w:r w:rsidRPr="00C06819">
        <w:rPr>
          <w:rFonts w:ascii="Lucida Sans Unicode" w:eastAsia="宋体" w:hAnsi="Lucida Sans Unicode" w:cs="Lucida Sans Unicode"/>
          <w:color w:val="1A1A1A"/>
          <w:kern w:val="0"/>
          <w:szCs w:val="21"/>
        </w:rPr>
        <w:t>集群会有运维的复杂性，同时会存在跨分片操作（例如说</w:t>
      </w:r>
      <w:r w:rsidRPr="00C06819">
        <w:rPr>
          <w:rFonts w:ascii="Lucida Sans Unicode" w:eastAsia="宋体" w:hAnsi="Lucida Sans Unicode" w:cs="Lucida Sans Unicode"/>
          <w:color w:val="1A1A1A"/>
          <w:kern w:val="0"/>
          <w:szCs w:val="21"/>
        </w:rPr>
        <w:t xml:space="preserve"> mget </w:t>
      </w:r>
      <w:r w:rsidRPr="00C06819">
        <w:rPr>
          <w:rFonts w:ascii="Lucida Sans Unicode" w:eastAsia="宋体" w:hAnsi="Lucida Sans Unicode" w:cs="Lucida Sans Unicode"/>
          <w:color w:val="1A1A1A"/>
          <w:kern w:val="0"/>
          <w:szCs w:val="21"/>
        </w:rPr>
        <w:t>等等）、事务等操作是不支持的。</w:t>
      </w:r>
    </w:p>
    <w:p w:rsidR="00C06819" w:rsidRPr="00C06819" w:rsidRDefault="00C06819" w:rsidP="00C06819"/>
    <w:p w:rsidR="00D47480" w:rsidRDefault="000368FE" w:rsidP="00D47480">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16</w:t>
      </w:r>
      <w:r w:rsidR="00D47480">
        <w:rPr>
          <w:rFonts w:ascii="Arial" w:hAnsi="Arial" w:cs="Arial"/>
          <w:b w:val="0"/>
          <w:bCs w:val="0"/>
          <w:color w:val="333333"/>
          <w:sz w:val="30"/>
          <w:szCs w:val="30"/>
        </w:rPr>
        <w:t>.Redis</w:t>
      </w:r>
      <w:r w:rsidR="00D47480">
        <w:rPr>
          <w:rFonts w:ascii="Arial" w:hAnsi="Arial" w:cs="Arial"/>
          <w:b w:val="0"/>
          <w:bCs w:val="0"/>
          <w:color w:val="333333"/>
          <w:sz w:val="30"/>
          <w:szCs w:val="30"/>
        </w:rPr>
        <w:t>数据分片模型</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为了解决读写分离模型的缺陷，可以将数据分片模型应用进来。</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可以将每个节点看成都是独立的</w:t>
      </w:r>
      <w:r>
        <w:rPr>
          <w:rFonts w:ascii="Arial" w:hAnsi="Arial" w:cs="Arial"/>
          <w:color w:val="333333"/>
          <w:sz w:val="21"/>
          <w:szCs w:val="21"/>
        </w:rPr>
        <w:t>master</w:t>
      </w:r>
      <w:r>
        <w:rPr>
          <w:rFonts w:ascii="Arial" w:hAnsi="Arial" w:cs="Arial"/>
          <w:color w:val="333333"/>
          <w:sz w:val="21"/>
          <w:szCs w:val="21"/>
        </w:rPr>
        <w:t>，然后通过业务实现数据分片。</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结合上面两种模型，可以将每个</w:t>
      </w:r>
      <w:r>
        <w:rPr>
          <w:rFonts w:ascii="Arial" w:hAnsi="Arial" w:cs="Arial"/>
          <w:color w:val="333333"/>
          <w:sz w:val="21"/>
          <w:szCs w:val="21"/>
        </w:rPr>
        <w:t>master</w:t>
      </w:r>
      <w:r>
        <w:rPr>
          <w:rFonts w:ascii="Arial" w:hAnsi="Arial" w:cs="Arial"/>
          <w:color w:val="333333"/>
          <w:sz w:val="21"/>
          <w:szCs w:val="21"/>
        </w:rPr>
        <w:t>设计成由一个</w:t>
      </w:r>
      <w:r>
        <w:rPr>
          <w:rFonts w:ascii="Arial" w:hAnsi="Arial" w:cs="Arial"/>
          <w:color w:val="333333"/>
          <w:sz w:val="21"/>
          <w:szCs w:val="21"/>
        </w:rPr>
        <w:t>master</w:t>
      </w:r>
      <w:r>
        <w:rPr>
          <w:rFonts w:ascii="Arial" w:hAnsi="Arial" w:cs="Arial"/>
          <w:color w:val="333333"/>
          <w:sz w:val="21"/>
          <w:szCs w:val="21"/>
        </w:rPr>
        <w:t>和多个</w:t>
      </w:r>
      <w:r>
        <w:rPr>
          <w:rFonts w:ascii="Arial" w:hAnsi="Arial" w:cs="Arial"/>
          <w:color w:val="333333"/>
          <w:sz w:val="21"/>
          <w:szCs w:val="21"/>
        </w:rPr>
        <w:t>slave</w:t>
      </w:r>
      <w:r>
        <w:rPr>
          <w:rFonts w:ascii="Arial" w:hAnsi="Arial" w:cs="Arial"/>
          <w:color w:val="333333"/>
          <w:sz w:val="21"/>
          <w:szCs w:val="21"/>
        </w:rPr>
        <w:t>组成的模型。</w:t>
      </w:r>
    </w:p>
    <w:p w:rsidR="00D47480" w:rsidRDefault="000368FE" w:rsidP="00D47480">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18</w:t>
      </w:r>
      <w:r w:rsidR="00D47480">
        <w:rPr>
          <w:rFonts w:ascii="Arial" w:hAnsi="Arial" w:cs="Arial"/>
          <w:b w:val="0"/>
          <w:bCs w:val="0"/>
          <w:color w:val="333333"/>
          <w:sz w:val="30"/>
          <w:szCs w:val="30"/>
        </w:rPr>
        <w:t>.Redis</w:t>
      </w:r>
      <w:r w:rsidR="00D47480">
        <w:rPr>
          <w:rFonts w:ascii="Arial" w:hAnsi="Arial" w:cs="Arial"/>
          <w:b w:val="0"/>
          <w:bCs w:val="0"/>
          <w:color w:val="333333"/>
          <w:sz w:val="30"/>
          <w:szCs w:val="30"/>
        </w:rPr>
        <w:t>集群会有写操作丢失吗？为什么？</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Redis</w:t>
      </w:r>
      <w:r>
        <w:rPr>
          <w:rFonts w:ascii="Arial" w:hAnsi="Arial" w:cs="Arial"/>
          <w:color w:val="333333"/>
          <w:sz w:val="21"/>
          <w:szCs w:val="21"/>
        </w:rPr>
        <w:t>并不能保证数据的强一致性，这意味这在实际中集群在特定的条件下可能会丢失写操作。</w:t>
      </w:r>
    </w:p>
    <w:p w:rsidR="00D47480" w:rsidRDefault="000368FE" w:rsidP="00D47480">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19</w:t>
      </w:r>
      <w:r w:rsidR="00D47480">
        <w:rPr>
          <w:rFonts w:ascii="Arial" w:hAnsi="Arial" w:cs="Arial"/>
          <w:b w:val="0"/>
          <w:bCs w:val="0"/>
          <w:color w:val="333333"/>
          <w:sz w:val="30"/>
          <w:szCs w:val="30"/>
        </w:rPr>
        <w:t>.Redis</w:t>
      </w:r>
      <w:r w:rsidR="00D47480">
        <w:rPr>
          <w:rFonts w:ascii="Arial" w:hAnsi="Arial" w:cs="Arial"/>
          <w:b w:val="0"/>
          <w:bCs w:val="0"/>
          <w:color w:val="333333"/>
          <w:sz w:val="30"/>
          <w:szCs w:val="30"/>
        </w:rPr>
        <w:t>如何做内存优化？</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尽可能使用散列表（</w:t>
      </w:r>
      <w:r>
        <w:rPr>
          <w:rFonts w:ascii="Arial" w:hAnsi="Arial" w:cs="Arial"/>
          <w:color w:val="333333"/>
          <w:sz w:val="21"/>
          <w:szCs w:val="21"/>
        </w:rPr>
        <w:t>hashes</w:t>
      </w:r>
      <w:r>
        <w:rPr>
          <w:rFonts w:ascii="Arial" w:hAnsi="Arial" w:cs="Arial"/>
          <w:color w:val="333333"/>
          <w:sz w:val="21"/>
          <w:szCs w:val="21"/>
        </w:rPr>
        <w:t>），散列表（是说散列表里面存储的数少）使用的内存非常小，所以你应该尽可能的将你的数据模型抽象到一个散列表里面。比如你的</w:t>
      </w:r>
      <w:r>
        <w:rPr>
          <w:rFonts w:ascii="Arial" w:hAnsi="Arial" w:cs="Arial"/>
          <w:color w:val="333333"/>
          <w:sz w:val="21"/>
          <w:szCs w:val="21"/>
        </w:rPr>
        <w:t>web</w:t>
      </w:r>
      <w:r>
        <w:rPr>
          <w:rFonts w:ascii="Arial" w:hAnsi="Arial" w:cs="Arial"/>
          <w:color w:val="333333"/>
          <w:sz w:val="21"/>
          <w:szCs w:val="21"/>
        </w:rPr>
        <w:t>系统中有一个用户对象，不要为这个用户的名称，姓氏，邮箱，密码设置单独的</w:t>
      </w:r>
      <w:r>
        <w:rPr>
          <w:rFonts w:ascii="Arial" w:hAnsi="Arial" w:cs="Arial"/>
          <w:color w:val="333333"/>
          <w:sz w:val="21"/>
          <w:szCs w:val="21"/>
        </w:rPr>
        <w:t>key,</w:t>
      </w:r>
      <w:r>
        <w:rPr>
          <w:rFonts w:ascii="Arial" w:hAnsi="Arial" w:cs="Arial"/>
          <w:color w:val="333333"/>
          <w:sz w:val="21"/>
          <w:szCs w:val="21"/>
        </w:rPr>
        <w:t>而是应该把这个用户的所有信息存储到一张散列表里面</w:t>
      </w:r>
      <w:r>
        <w:rPr>
          <w:rFonts w:ascii="Arial" w:hAnsi="Arial" w:cs="Arial"/>
          <w:color w:val="333333"/>
          <w:sz w:val="21"/>
          <w:szCs w:val="21"/>
        </w:rPr>
        <w:t>.</w:t>
      </w:r>
    </w:p>
    <w:p w:rsidR="00D47480" w:rsidRDefault="000368FE" w:rsidP="00D47480">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20</w:t>
      </w:r>
      <w:r w:rsidR="00D47480">
        <w:rPr>
          <w:rFonts w:ascii="Arial" w:hAnsi="Arial" w:cs="Arial"/>
          <w:b w:val="0"/>
          <w:bCs w:val="0"/>
          <w:color w:val="333333"/>
          <w:sz w:val="30"/>
          <w:szCs w:val="30"/>
        </w:rPr>
        <w:t>.Redis</w:t>
      </w:r>
      <w:r w:rsidR="00D47480">
        <w:rPr>
          <w:rFonts w:ascii="Arial" w:hAnsi="Arial" w:cs="Arial"/>
          <w:b w:val="0"/>
          <w:bCs w:val="0"/>
          <w:color w:val="333333"/>
          <w:sz w:val="30"/>
          <w:szCs w:val="30"/>
        </w:rPr>
        <w:t>有哪些适合的场景？</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w:t>
      </w:r>
      <w:r>
        <w:rPr>
          <w:rFonts w:ascii="Arial" w:hAnsi="Arial" w:cs="Arial"/>
          <w:color w:val="333333"/>
          <w:sz w:val="21"/>
          <w:szCs w:val="21"/>
        </w:rPr>
        <w:t>Session</w:t>
      </w:r>
      <w:r>
        <w:rPr>
          <w:rFonts w:ascii="Arial" w:hAnsi="Arial" w:cs="Arial"/>
          <w:color w:val="333333"/>
          <w:sz w:val="21"/>
          <w:szCs w:val="21"/>
        </w:rPr>
        <w:t>共享</w:t>
      </w:r>
      <w:r>
        <w:rPr>
          <w:rFonts w:ascii="Arial" w:hAnsi="Arial" w:cs="Arial"/>
          <w:color w:val="333333"/>
          <w:sz w:val="21"/>
          <w:szCs w:val="21"/>
        </w:rPr>
        <w:t>(</w:t>
      </w:r>
      <w:r>
        <w:rPr>
          <w:rFonts w:ascii="Arial" w:hAnsi="Arial" w:cs="Arial"/>
          <w:color w:val="333333"/>
          <w:sz w:val="21"/>
          <w:szCs w:val="21"/>
        </w:rPr>
        <w:t>单点登录</w:t>
      </w:r>
      <w:r>
        <w:rPr>
          <w:rFonts w:ascii="Arial" w:hAnsi="Arial" w:cs="Arial"/>
          <w:color w:val="333333"/>
          <w:sz w:val="21"/>
          <w:szCs w:val="21"/>
        </w:rPr>
        <w:t>)</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）页面缓存</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3</w:t>
      </w:r>
      <w:r>
        <w:rPr>
          <w:rFonts w:ascii="Arial" w:hAnsi="Arial" w:cs="Arial"/>
          <w:color w:val="333333"/>
          <w:sz w:val="21"/>
          <w:szCs w:val="21"/>
        </w:rPr>
        <w:t>）队列</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4</w:t>
      </w:r>
      <w:r>
        <w:rPr>
          <w:rFonts w:ascii="Arial" w:hAnsi="Arial" w:cs="Arial"/>
          <w:color w:val="333333"/>
          <w:sz w:val="21"/>
          <w:szCs w:val="21"/>
        </w:rPr>
        <w:t>）排行榜</w:t>
      </w:r>
      <w:r>
        <w:rPr>
          <w:rFonts w:ascii="Arial" w:hAnsi="Arial" w:cs="Arial"/>
          <w:color w:val="333333"/>
          <w:sz w:val="21"/>
          <w:szCs w:val="21"/>
        </w:rPr>
        <w:t>/</w:t>
      </w:r>
      <w:r>
        <w:rPr>
          <w:rFonts w:ascii="Arial" w:hAnsi="Arial" w:cs="Arial"/>
          <w:color w:val="333333"/>
          <w:sz w:val="21"/>
          <w:szCs w:val="21"/>
        </w:rPr>
        <w:t>计数器</w:t>
      </w:r>
    </w:p>
    <w:p w:rsidR="00D47480" w:rsidRDefault="00D47480" w:rsidP="00D4748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5</w:t>
      </w:r>
      <w:r>
        <w:rPr>
          <w:rFonts w:ascii="Arial" w:hAnsi="Arial" w:cs="Arial"/>
          <w:color w:val="333333"/>
          <w:sz w:val="21"/>
          <w:szCs w:val="21"/>
        </w:rPr>
        <w:t>）发布</w:t>
      </w:r>
      <w:r>
        <w:rPr>
          <w:rFonts w:ascii="Arial" w:hAnsi="Arial" w:cs="Arial"/>
          <w:color w:val="333333"/>
          <w:sz w:val="21"/>
          <w:szCs w:val="21"/>
        </w:rPr>
        <w:t>/</w:t>
      </w:r>
      <w:r>
        <w:rPr>
          <w:rFonts w:ascii="Arial" w:hAnsi="Arial" w:cs="Arial"/>
          <w:color w:val="333333"/>
          <w:sz w:val="21"/>
          <w:szCs w:val="21"/>
        </w:rPr>
        <w:t>订阅</w:t>
      </w:r>
    </w:p>
    <w:p w:rsidR="003C685B" w:rsidRPr="003C685B" w:rsidRDefault="003C685B" w:rsidP="00FA61C5">
      <w:pPr>
        <w:widowControl/>
        <w:numPr>
          <w:ilvl w:val="0"/>
          <w:numId w:val="310"/>
        </w:numPr>
        <w:shd w:val="clear" w:color="auto" w:fill="FFFFFF"/>
        <w:ind w:left="0"/>
        <w:jc w:val="left"/>
        <w:rPr>
          <w:rFonts w:ascii="Lucida Sans Unicode" w:eastAsia="宋体" w:hAnsi="Lucida Sans Unicode" w:cs="Lucida Sans Unicode"/>
          <w:color w:val="1A1A1A"/>
          <w:kern w:val="0"/>
          <w:szCs w:val="21"/>
        </w:rPr>
      </w:pPr>
      <w:r w:rsidRPr="003C685B">
        <w:rPr>
          <w:rFonts w:ascii="Lucida Sans Unicode" w:eastAsia="宋体" w:hAnsi="Lucida Sans Unicode" w:cs="Lucida Sans Unicode"/>
          <w:color w:val="1A1A1A"/>
          <w:kern w:val="0"/>
          <w:szCs w:val="21"/>
        </w:rPr>
        <w:t>数据缓存</w:t>
      </w:r>
    </w:p>
    <w:p w:rsidR="003C685B" w:rsidRPr="003C685B" w:rsidRDefault="003C685B" w:rsidP="00FA61C5">
      <w:pPr>
        <w:widowControl/>
        <w:numPr>
          <w:ilvl w:val="0"/>
          <w:numId w:val="310"/>
        </w:numPr>
        <w:shd w:val="clear" w:color="auto" w:fill="FFFFFF"/>
        <w:ind w:left="0"/>
        <w:jc w:val="left"/>
        <w:rPr>
          <w:rFonts w:ascii="Lucida Sans Unicode" w:eastAsia="宋体" w:hAnsi="Lucida Sans Unicode" w:cs="Lucida Sans Unicode"/>
          <w:color w:val="1A1A1A"/>
          <w:kern w:val="0"/>
          <w:szCs w:val="21"/>
        </w:rPr>
      </w:pPr>
      <w:r w:rsidRPr="003C685B">
        <w:rPr>
          <w:rFonts w:ascii="Lucida Sans Unicode" w:eastAsia="宋体" w:hAnsi="Lucida Sans Unicode" w:cs="Lucida Sans Unicode"/>
          <w:color w:val="1A1A1A"/>
          <w:kern w:val="0"/>
          <w:szCs w:val="21"/>
        </w:rPr>
        <w:t>会话缓存</w:t>
      </w:r>
    </w:p>
    <w:p w:rsidR="003C685B" w:rsidRPr="003C685B" w:rsidRDefault="003C685B" w:rsidP="00FA61C5">
      <w:pPr>
        <w:widowControl/>
        <w:numPr>
          <w:ilvl w:val="0"/>
          <w:numId w:val="310"/>
        </w:numPr>
        <w:shd w:val="clear" w:color="auto" w:fill="FFFFFF"/>
        <w:ind w:left="0"/>
        <w:jc w:val="left"/>
        <w:rPr>
          <w:rFonts w:ascii="Lucida Sans Unicode" w:eastAsia="宋体" w:hAnsi="Lucida Sans Unicode" w:cs="Lucida Sans Unicode"/>
          <w:color w:val="1A1A1A"/>
          <w:kern w:val="0"/>
          <w:szCs w:val="21"/>
        </w:rPr>
      </w:pPr>
      <w:r w:rsidRPr="003C685B">
        <w:rPr>
          <w:rFonts w:ascii="Lucida Sans Unicode" w:eastAsia="宋体" w:hAnsi="Lucida Sans Unicode" w:cs="Lucida Sans Unicode"/>
          <w:color w:val="1A1A1A"/>
          <w:kern w:val="0"/>
          <w:szCs w:val="21"/>
        </w:rPr>
        <w:t>时效性数据</w:t>
      </w:r>
    </w:p>
    <w:p w:rsidR="003C685B" w:rsidRPr="003C685B" w:rsidRDefault="003C685B" w:rsidP="00FA61C5">
      <w:pPr>
        <w:widowControl/>
        <w:numPr>
          <w:ilvl w:val="0"/>
          <w:numId w:val="310"/>
        </w:numPr>
        <w:shd w:val="clear" w:color="auto" w:fill="FFFFFF"/>
        <w:ind w:left="0"/>
        <w:jc w:val="left"/>
        <w:rPr>
          <w:rFonts w:ascii="Lucida Sans Unicode" w:eastAsia="宋体" w:hAnsi="Lucida Sans Unicode" w:cs="Lucida Sans Unicode"/>
          <w:color w:val="1A1A1A"/>
          <w:kern w:val="0"/>
          <w:szCs w:val="21"/>
        </w:rPr>
      </w:pPr>
      <w:r w:rsidRPr="003C685B">
        <w:rPr>
          <w:rFonts w:ascii="Lucida Sans Unicode" w:eastAsia="宋体" w:hAnsi="Lucida Sans Unicode" w:cs="Lucida Sans Unicode"/>
          <w:color w:val="1A1A1A"/>
          <w:kern w:val="0"/>
          <w:szCs w:val="21"/>
        </w:rPr>
        <w:t>访问频率</w:t>
      </w:r>
    </w:p>
    <w:p w:rsidR="003C685B" w:rsidRPr="003C685B" w:rsidRDefault="003C685B" w:rsidP="00FA61C5">
      <w:pPr>
        <w:widowControl/>
        <w:numPr>
          <w:ilvl w:val="0"/>
          <w:numId w:val="310"/>
        </w:numPr>
        <w:shd w:val="clear" w:color="auto" w:fill="FFFFFF"/>
        <w:ind w:left="0"/>
        <w:jc w:val="left"/>
        <w:rPr>
          <w:rFonts w:ascii="Lucida Sans Unicode" w:eastAsia="宋体" w:hAnsi="Lucida Sans Unicode" w:cs="Lucida Sans Unicode"/>
          <w:color w:val="1A1A1A"/>
          <w:kern w:val="0"/>
          <w:szCs w:val="21"/>
        </w:rPr>
      </w:pPr>
      <w:r w:rsidRPr="003C685B">
        <w:rPr>
          <w:rFonts w:ascii="Lucida Sans Unicode" w:eastAsia="宋体" w:hAnsi="Lucida Sans Unicode" w:cs="Lucida Sans Unicode"/>
          <w:color w:val="1A1A1A"/>
          <w:kern w:val="0"/>
          <w:szCs w:val="21"/>
        </w:rPr>
        <w:t>计数器</w:t>
      </w:r>
    </w:p>
    <w:p w:rsidR="003C685B" w:rsidRPr="003C685B" w:rsidRDefault="003C685B" w:rsidP="00FA61C5">
      <w:pPr>
        <w:widowControl/>
        <w:numPr>
          <w:ilvl w:val="0"/>
          <w:numId w:val="310"/>
        </w:numPr>
        <w:shd w:val="clear" w:color="auto" w:fill="FFFFFF"/>
        <w:ind w:left="0"/>
        <w:jc w:val="left"/>
        <w:rPr>
          <w:rFonts w:ascii="Lucida Sans Unicode" w:eastAsia="宋体" w:hAnsi="Lucida Sans Unicode" w:cs="Lucida Sans Unicode"/>
          <w:color w:val="1A1A1A"/>
          <w:kern w:val="0"/>
          <w:szCs w:val="21"/>
        </w:rPr>
      </w:pPr>
      <w:r w:rsidRPr="003C685B">
        <w:rPr>
          <w:rFonts w:ascii="Lucida Sans Unicode" w:eastAsia="宋体" w:hAnsi="Lucida Sans Unicode" w:cs="Lucida Sans Unicode"/>
          <w:color w:val="1A1A1A"/>
          <w:kern w:val="0"/>
          <w:szCs w:val="21"/>
        </w:rPr>
        <w:t>社交列表</w:t>
      </w:r>
    </w:p>
    <w:p w:rsidR="003C685B" w:rsidRPr="003C685B" w:rsidRDefault="003C685B" w:rsidP="00FA61C5">
      <w:pPr>
        <w:widowControl/>
        <w:numPr>
          <w:ilvl w:val="0"/>
          <w:numId w:val="310"/>
        </w:numPr>
        <w:shd w:val="clear" w:color="auto" w:fill="FFFFFF"/>
        <w:ind w:left="0"/>
        <w:jc w:val="left"/>
        <w:rPr>
          <w:rFonts w:ascii="Lucida Sans Unicode" w:eastAsia="宋体" w:hAnsi="Lucida Sans Unicode" w:cs="Lucida Sans Unicode"/>
          <w:color w:val="1A1A1A"/>
          <w:kern w:val="0"/>
          <w:szCs w:val="21"/>
        </w:rPr>
      </w:pPr>
      <w:r w:rsidRPr="003C685B">
        <w:rPr>
          <w:rFonts w:ascii="Lucida Sans Unicode" w:eastAsia="宋体" w:hAnsi="Lucida Sans Unicode" w:cs="Lucida Sans Unicode"/>
          <w:color w:val="1A1A1A"/>
          <w:kern w:val="0"/>
          <w:szCs w:val="21"/>
        </w:rPr>
        <w:t>记录用户判定信息</w:t>
      </w:r>
    </w:p>
    <w:p w:rsidR="003C685B" w:rsidRPr="003C685B" w:rsidRDefault="003C685B" w:rsidP="00FA61C5">
      <w:pPr>
        <w:widowControl/>
        <w:numPr>
          <w:ilvl w:val="0"/>
          <w:numId w:val="310"/>
        </w:numPr>
        <w:shd w:val="clear" w:color="auto" w:fill="FFFFFF"/>
        <w:ind w:left="0"/>
        <w:jc w:val="left"/>
        <w:rPr>
          <w:rFonts w:ascii="Lucida Sans Unicode" w:eastAsia="宋体" w:hAnsi="Lucida Sans Unicode" w:cs="Lucida Sans Unicode"/>
          <w:color w:val="1A1A1A"/>
          <w:kern w:val="0"/>
          <w:szCs w:val="21"/>
        </w:rPr>
      </w:pPr>
      <w:r w:rsidRPr="003C685B">
        <w:rPr>
          <w:rFonts w:ascii="Lucida Sans Unicode" w:eastAsia="宋体" w:hAnsi="Lucida Sans Unicode" w:cs="Lucida Sans Unicode"/>
          <w:color w:val="1A1A1A"/>
          <w:kern w:val="0"/>
          <w:szCs w:val="21"/>
        </w:rPr>
        <w:t>交集、并集和差集</w:t>
      </w:r>
    </w:p>
    <w:p w:rsidR="003C685B" w:rsidRPr="003C685B" w:rsidRDefault="003C685B" w:rsidP="00FA61C5">
      <w:pPr>
        <w:widowControl/>
        <w:numPr>
          <w:ilvl w:val="0"/>
          <w:numId w:val="310"/>
        </w:numPr>
        <w:shd w:val="clear" w:color="auto" w:fill="FFFFFF"/>
        <w:ind w:left="0"/>
        <w:jc w:val="left"/>
        <w:rPr>
          <w:rFonts w:ascii="Lucida Sans Unicode" w:eastAsia="宋体" w:hAnsi="Lucida Sans Unicode" w:cs="Lucida Sans Unicode"/>
          <w:color w:val="1A1A1A"/>
          <w:kern w:val="0"/>
          <w:szCs w:val="21"/>
        </w:rPr>
      </w:pPr>
      <w:r w:rsidRPr="003C685B">
        <w:rPr>
          <w:rFonts w:ascii="Lucida Sans Unicode" w:eastAsia="宋体" w:hAnsi="Lucida Sans Unicode" w:cs="Lucida Sans Unicode"/>
          <w:color w:val="1A1A1A"/>
          <w:kern w:val="0"/>
          <w:szCs w:val="21"/>
        </w:rPr>
        <w:t>热门列表与排行榜</w:t>
      </w:r>
    </w:p>
    <w:p w:rsidR="003C685B" w:rsidRPr="003C685B" w:rsidRDefault="003C685B" w:rsidP="00FA61C5">
      <w:pPr>
        <w:widowControl/>
        <w:numPr>
          <w:ilvl w:val="0"/>
          <w:numId w:val="310"/>
        </w:numPr>
        <w:shd w:val="clear" w:color="auto" w:fill="FFFFFF"/>
        <w:ind w:left="0"/>
        <w:jc w:val="left"/>
        <w:rPr>
          <w:rFonts w:ascii="Lucida Sans Unicode" w:eastAsia="宋体" w:hAnsi="Lucida Sans Unicode" w:cs="Lucida Sans Unicode"/>
          <w:color w:val="1A1A1A"/>
          <w:kern w:val="0"/>
          <w:szCs w:val="21"/>
        </w:rPr>
      </w:pPr>
      <w:r w:rsidRPr="003C685B">
        <w:rPr>
          <w:rFonts w:ascii="Lucida Sans Unicode" w:eastAsia="宋体" w:hAnsi="Lucida Sans Unicode" w:cs="Lucida Sans Unicode"/>
          <w:color w:val="1A1A1A"/>
          <w:kern w:val="0"/>
          <w:szCs w:val="21"/>
        </w:rPr>
        <w:t>最新动态</w:t>
      </w:r>
    </w:p>
    <w:p w:rsidR="003C685B" w:rsidRPr="003C685B" w:rsidRDefault="003C685B" w:rsidP="00FA61C5">
      <w:pPr>
        <w:widowControl/>
        <w:numPr>
          <w:ilvl w:val="0"/>
          <w:numId w:val="310"/>
        </w:numPr>
        <w:shd w:val="clear" w:color="auto" w:fill="FFFFFF"/>
        <w:ind w:left="0"/>
        <w:jc w:val="left"/>
        <w:rPr>
          <w:rFonts w:ascii="Lucida Sans Unicode" w:eastAsia="宋体" w:hAnsi="Lucida Sans Unicode" w:cs="Lucida Sans Unicode"/>
          <w:color w:val="1A1A1A"/>
          <w:kern w:val="0"/>
          <w:szCs w:val="21"/>
        </w:rPr>
      </w:pPr>
      <w:r w:rsidRPr="003C685B">
        <w:rPr>
          <w:rFonts w:ascii="Lucida Sans Unicode" w:eastAsia="宋体" w:hAnsi="Lucida Sans Unicode" w:cs="Lucida Sans Unicode"/>
          <w:color w:val="1A1A1A"/>
          <w:kern w:val="0"/>
          <w:szCs w:val="21"/>
        </w:rPr>
        <w:t>消息队列</w:t>
      </w:r>
    </w:p>
    <w:p w:rsidR="003C685B" w:rsidRPr="003C685B" w:rsidRDefault="003C685B" w:rsidP="00FA61C5">
      <w:pPr>
        <w:widowControl/>
        <w:numPr>
          <w:ilvl w:val="0"/>
          <w:numId w:val="310"/>
        </w:numPr>
        <w:shd w:val="clear" w:color="auto" w:fill="FFFFFF"/>
        <w:ind w:left="0"/>
        <w:jc w:val="left"/>
        <w:rPr>
          <w:rFonts w:ascii="Lucida Sans Unicode" w:eastAsia="宋体" w:hAnsi="Lucida Sans Unicode" w:cs="Lucida Sans Unicode"/>
          <w:color w:val="1A1A1A"/>
          <w:kern w:val="0"/>
          <w:szCs w:val="21"/>
        </w:rPr>
      </w:pPr>
      <w:r w:rsidRPr="003C685B">
        <w:rPr>
          <w:rFonts w:ascii="Lucida Sans Unicode" w:eastAsia="宋体" w:hAnsi="Lucida Sans Unicode" w:cs="Lucida Sans Unicode"/>
          <w:color w:val="1A1A1A"/>
          <w:kern w:val="0"/>
          <w:szCs w:val="21"/>
        </w:rPr>
        <w:t>分布式锁</w:t>
      </w:r>
    </w:p>
    <w:p w:rsidR="003C685B" w:rsidRDefault="003C685B" w:rsidP="00D47480">
      <w:pPr>
        <w:pStyle w:val="a3"/>
        <w:spacing w:before="150" w:beforeAutospacing="0" w:after="0" w:afterAutospacing="0"/>
        <w:rPr>
          <w:rFonts w:ascii="Arial" w:hAnsi="Arial" w:cs="Arial"/>
          <w:color w:val="333333"/>
          <w:sz w:val="21"/>
          <w:szCs w:val="21"/>
        </w:rPr>
      </w:pPr>
    </w:p>
    <w:p w:rsidR="00BA3687" w:rsidRPr="00BA3687" w:rsidRDefault="000368FE" w:rsidP="00BA3687">
      <w:pPr>
        <w:pStyle w:val="2"/>
      </w:pPr>
      <w:r>
        <w:t>21</w:t>
      </w:r>
      <w:r w:rsidR="00BA3687" w:rsidRPr="00BA3687">
        <w:t>.假如Redis里面有1亿个key，其中有10w个key是以某个固定的已知的前缀开头的，如何将它们全部找出来？？？</w:t>
      </w:r>
    </w:p>
    <w:p w:rsidR="00C06819" w:rsidRPr="00C06819" w:rsidRDefault="00C06819" w:rsidP="00C06819">
      <w:pPr>
        <w:widowControl/>
        <w:shd w:val="clear" w:color="auto" w:fill="FFFFFF"/>
        <w:jc w:val="left"/>
        <w:rPr>
          <w:rFonts w:ascii="Lucida Sans Unicode" w:eastAsia="宋体" w:hAnsi="Lucida Sans Unicode" w:cs="Lucida Sans Unicode"/>
          <w:color w:val="1A1A1A"/>
          <w:kern w:val="0"/>
          <w:sz w:val="24"/>
          <w:szCs w:val="24"/>
        </w:rPr>
      </w:pPr>
      <w:r w:rsidRPr="00C06819">
        <w:rPr>
          <w:rFonts w:ascii="Lucida Sans Unicode" w:eastAsia="宋体" w:hAnsi="Lucida Sans Unicode" w:cs="Lucida Sans Unicode"/>
          <w:color w:val="1A1A1A"/>
          <w:kern w:val="0"/>
          <w:sz w:val="24"/>
          <w:szCs w:val="24"/>
        </w:rPr>
        <w:t>使用</w:t>
      </w:r>
      <w:r w:rsidRPr="00C06819">
        <w:rPr>
          <w:rFonts w:ascii="Lucida Sans Unicode" w:eastAsia="宋体" w:hAnsi="Lucida Sans Unicode" w:cs="Lucida Sans Unicode"/>
          <w:color w:val="1A1A1A"/>
          <w:kern w:val="0"/>
          <w:sz w:val="24"/>
          <w:szCs w:val="24"/>
        </w:rPr>
        <w:t> </w:t>
      </w:r>
      <w:r w:rsidRPr="00C06819">
        <w:rPr>
          <w:rFonts w:ascii="Lucida Console" w:eastAsia="宋体" w:hAnsi="Lucida Console" w:cs="宋体"/>
          <w:color w:val="1A1A1A"/>
          <w:kern w:val="0"/>
          <w:szCs w:val="21"/>
          <w:bdr w:val="single" w:sz="6" w:space="1" w:color="CCCCCC" w:frame="1"/>
          <w:shd w:val="clear" w:color="auto" w:fill="DDDDDD"/>
        </w:rPr>
        <w:t>keys</w:t>
      </w:r>
      <w:r w:rsidRPr="00C06819">
        <w:rPr>
          <w:rFonts w:ascii="Lucida Sans Unicode" w:eastAsia="宋体" w:hAnsi="Lucida Sans Unicode" w:cs="Lucida Sans Unicode"/>
          <w:color w:val="1A1A1A"/>
          <w:kern w:val="0"/>
          <w:sz w:val="24"/>
          <w:szCs w:val="24"/>
        </w:rPr>
        <w:t> </w:t>
      </w:r>
      <w:r w:rsidRPr="00C06819">
        <w:rPr>
          <w:rFonts w:ascii="Lucida Sans Unicode" w:eastAsia="宋体" w:hAnsi="Lucida Sans Unicode" w:cs="Lucida Sans Unicode"/>
          <w:color w:val="1A1A1A"/>
          <w:kern w:val="0"/>
          <w:sz w:val="24"/>
          <w:szCs w:val="24"/>
        </w:rPr>
        <w:t>指令可以扫出指定模式的</w:t>
      </w:r>
      <w:r w:rsidRPr="00C06819">
        <w:rPr>
          <w:rFonts w:ascii="Lucida Sans Unicode" w:eastAsia="宋体" w:hAnsi="Lucida Sans Unicode" w:cs="Lucida Sans Unicode"/>
          <w:color w:val="1A1A1A"/>
          <w:kern w:val="0"/>
          <w:sz w:val="24"/>
          <w:szCs w:val="24"/>
        </w:rPr>
        <w:t xml:space="preserve"> key </w:t>
      </w:r>
      <w:r w:rsidRPr="00C06819">
        <w:rPr>
          <w:rFonts w:ascii="Lucida Sans Unicode" w:eastAsia="宋体" w:hAnsi="Lucida Sans Unicode" w:cs="Lucida Sans Unicode"/>
          <w:color w:val="1A1A1A"/>
          <w:kern w:val="0"/>
          <w:sz w:val="24"/>
          <w:szCs w:val="24"/>
        </w:rPr>
        <w:t>列表。</w:t>
      </w:r>
    </w:p>
    <w:p w:rsidR="00C06819" w:rsidRPr="00C06819" w:rsidRDefault="00C06819" w:rsidP="00FA61C5">
      <w:pPr>
        <w:widowControl/>
        <w:numPr>
          <w:ilvl w:val="0"/>
          <w:numId w:val="327"/>
        </w:numPr>
        <w:shd w:val="clear" w:color="auto" w:fill="FFFFFF"/>
        <w:ind w:left="0"/>
        <w:jc w:val="left"/>
        <w:rPr>
          <w:rFonts w:ascii="Lucida Sans Unicode" w:eastAsia="宋体" w:hAnsi="Lucida Sans Unicode" w:cs="Lucida Sans Unicode"/>
          <w:color w:val="1A1A1A"/>
          <w:kern w:val="0"/>
          <w:szCs w:val="21"/>
        </w:rPr>
      </w:pPr>
      <w:r w:rsidRPr="00C06819">
        <w:rPr>
          <w:rFonts w:ascii="Lucida Sans Unicode" w:eastAsia="宋体" w:hAnsi="Lucida Sans Unicode" w:cs="Lucida Sans Unicode"/>
          <w:color w:val="1A1A1A"/>
          <w:kern w:val="0"/>
          <w:szCs w:val="21"/>
        </w:rPr>
        <w:t>对方接着追问：如果这个</w:t>
      </w:r>
      <w:r w:rsidRPr="00C06819">
        <w:rPr>
          <w:rFonts w:ascii="Lucida Sans Unicode" w:eastAsia="宋体" w:hAnsi="Lucida Sans Unicode" w:cs="Lucida Sans Unicode"/>
          <w:color w:val="1A1A1A"/>
          <w:kern w:val="0"/>
          <w:szCs w:val="21"/>
        </w:rPr>
        <w:t xml:space="preserve"> Redis </w:t>
      </w:r>
      <w:r w:rsidRPr="00C06819">
        <w:rPr>
          <w:rFonts w:ascii="Lucida Sans Unicode" w:eastAsia="宋体" w:hAnsi="Lucida Sans Unicode" w:cs="Lucida Sans Unicode"/>
          <w:color w:val="1A1A1A"/>
          <w:kern w:val="0"/>
          <w:szCs w:val="21"/>
        </w:rPr>
        <w:t>正在给线上的业务提供服务，那使用</w:t>
      </w:r>
      <w:r w:rsidRPr="00C06819">
        <w:rPr>
          <w:rFonts w:ascii="Lucida Sans Unicode" w:eastAsia="宋体" w:hAnsi="Lucida Sans Unicode" w:cs="Lucida Sans Unicode"/>
          <w:color w:val="1A1A1A"/>
          <w:kern w:val="0"/>
          <w:szCs w:val="21"/>
        </w:rPr>
        <w:t> </w:t>
      </w:r>
      <w:r w:rsidRPr="00C06819">
        <w:rPr>
          <w:rFonts w:ascii="Lucida Console" w:eastAsia="宋体" w:hAnsi="Lucida Console" w:cs="宋体"/>
          <w:color w:val="1A1A1A"/>
          <w:kern w:val="0"/>
          <w:szCs w:val="21"/>
          <w:bdr w:val="single" w:sz="6" w:space="1" w:color="CCCCCC" w:frame="1"/>
          <w:shd w:val="clear" w:color="auto" w:fill="DDDDDD"/>
        </w:rPr>
        <w:t>keys</w:t>
      </w:r>
      <w:r w:rsidRPr="00C06819">
        <w:rPr>
          <w:rFonts w:ascii="Lucida Sans Unicode" w:eastAsia="宋体" w:hAnsi="Lucida Sans Unicode" w:cs="Lucida Sans Unicode"/>
          <w:color w:val="1A1A1A"/>
          <w:kern w:val="0"/>
          <w:szCs w:val="21"/>
        </w:rPr>
        <w:t> </w:t>
      </w:r>
      <w:r w:rsidRPr="00C06819">
        <w:rPr>
          <w:rFonts w:ascii="Lucida Sans Unicode" w:eastAsia="宋体" w:hAnsi="Lucida Sans Unicode" w:cs="Lucida Sans Unicode"/>
          <w:color w:val="1A1A1A"/>
          <w:kern w:val="0"/>
          <w:szCs w:val="21"/>
        </w:rPr>
        <w:t>指令会有什么问题？</w:t>
      </w:r>
    </w:p>
    <w:p w:rsidR="000368FE" w:rsidRDefault="00C06819" w:rsidP="00FA61C5">
      <w:pPr>
        <w:widowControl/>
        <w:numPr>
          <w:ilvl w:val="0"/>
          <w:numId w:val="327"/>
        </w:numPr>
        <w:shd w:val="clear" w:color="auto" w:fill="FFFFFF"/>
        <w:ind w:left="0"/>
        <w:jc w:val="left"/>
        <w:rPr>
          <w:rFonts w:ascii="Lucida Sans Unicode" w:eastAsia="宋体" w:hAnsi="Lucida Sans Unicode" w:cs="Lucida Sans Unicode"/>
          <w:color w:val="1A1A1A"/>
          <w:kern w:val="0"/>
          <w:szCs w:val="21"/>
        </w:rPr>
      </w:pPr>
      <w:r w:rsidRPr="00C06819">
        <w:rPr>
          <w:rFonts w:ascii="Lucida Sans Unicode" w:eastAsia="宋体" w:hAnsi="Lucida Sans Unicode" w:cs="Lucida Sans Unicode"/>
          <w:color w:val="1A1A1A"/>
          <w:kern w:val="0"/>
          <w:szCs w:val="21"/>
        </w:rPr>
        <w:t>这个时候你要回答</w:t>
      </w:r>
      <w:r w:rsidRPr="00C06819">
        <w:rPr>
          <w:rFonts w:ascii="Lucida Sans Unicode" w:eastAsia="宋体" w:hAnsi="Lucida Sans Unicode" w:cs="Lucida Sans Unicode"/>
          <w:color w:val="1A1A1A"/>
          <w:kern w:val="0"/>
          <w:szCs w:val="21"/>
        </w:rPr>
        <w:t xml:space="preserve"> Redis </w:t>
      </w:r>
      <w:r w:rsidRPr="00C06819">
        <w:rPr>
          <w:rFonts w:ascii="Lucida Sans Unicode" w:eastAsia="宋体" w:hAnsi="Lucida Sans Unicode" w:cs="Lucida Sans Unicode"/>
          <w:color w:val="1A1A1A"/>
          <w:kern w:val="0"/>
          <w:szCs w:val="21"/>
        </w:rPr>
        <w:t>关键的一个特性：</w:t>
      </w:r>
      <w:r w:rsidRPr="00C06819">
        <w:rPr>
          <w:rFonts w:ascii="Lucida Sans Unicode" w:eastAsia="宋体" w:hAnsi="Lucida Sans Unicode" w:cs="Lucida Sans Unicode"/>
          <w:color w:val="1A1A1A"/>
          <w:kern w:val="0"/>
          <w:szCs w:val="21"/>
        </w:rPr>
        <w:t xml:space="preserve">Redis </w:t>
      </w:r>
      <w:r w:rsidRPr="00C06819">
        <w:rPr>
          <w:rFonts w:ascii="Lucida Sans Unicode" w:eastAsia="宋体" w:hAnsi="Lucida Sans Unicode" w:cs="Lucida Sans Unicode"/>
          <w:color w:val="1A1A1A"/>
          <w:kern w:val="0"/>
          <w:szCs w:val="21"/>
        </w:rPr>
        <w:t>的单线程的。</w:t>
      </w:r>
      <w:r w:rsidRPr="00C06819">
        <w:rPr>
          <w:rFonts w:ascii="Lucida Console" w:eastAsia="宋体" w:hAnsi="Lucida Console" w:cs="宋体"/>
          <w:color w:val="1A1A1A"/>
          <w:kern w:val="0"/>
          <w:szCs w:val="21"/>
          <w:bdr w:val="single" w:sz="6" w:space="1" w:color="CCCCCC" w:frame="1"/>
          <w:shd w:val="clear" w:color="auto" w:fill="DDDDDD"/>
        </w:rPr>
        <w:t>keys</w:t>
      </w:r>
      <w:r w:rsidRPr="00C06819">
        <w:rPr>
          <w:rFonts w:ascii="Lucida Sans Unicode" w:eastAsia="宋体" w:hAnsi="Lucida Sans Unicode" w:cs="Lucida Sans Unicode"/>
          <w:color w:val="1A1A1A"/>
          <w:kern w:val="0"/>
          <w:szCs w:val="21"/>
        </w:rPr>
        <w:t> </w:t>
      </w:r>
      <w:r w:rsidRPr="00C06819">
        <w:rPr>
          <w:rFonts w:ascii="Lucida Sans Unicode" w:eastAsia="宋体" w:hAnsi="Lucida Sans Unicode" w:cs="Lucida Sans Unicode"/>
          <w:color w:val="1A1A1A"/>
          <w:kern w:val="0"/>
          <w:szCs w:val="21"/>
        </w:rPr>
        <w:t>指令会导致线程阻塞一段时间，线上服务会停顿，直到指令执行完毕，服务才能恢复。这个时候可以使用</w:t>
      </w:r>
      <w:r w:rsidRPr="00C06819">
        <w:rPr>
          <w:rFonts w:ascii="Lucida Sans Unicode" w:eastAsia="宋体" w:hAnsi="Lucida Sans Unicode" w:cs="Lucida Sans Unicode"/>
          <w:color w:val="1A1A1A"/>
          <w:kern w:val="0"/>
          <w:szCs w:val="21"/>
        </w:rPr>
        <w:t> </w:t>
      </w:r>
      <w:r w:rsidRPr="00C06819">
        <w:rPr>
          <w:rFonts w:ascii="Lucida Console" w:eastAsia="宋体" w:hAnsi="Lucida Console" w:cs="宋体"/>
          <w:color w:val="1A1A1A"/>
          <w:kern w:val="0"/>
          <w:szCs w:val="21"/>
          <w:bdr w:val="single" w:sz="6" w:space="1" w:color="CCCCCC" w:frame="1"/>
          <w:shd w:val="clear" w:color="auto" w:fill="DDDDDD"/>
        </w:rPr>
        <w:t>scan</w:t>
      </w:r>
      <w:r w:rsidRPr="00C06819">
        <w:rPr>
          <w:rFonts w:ascii="Lucida Sans Unicode" w:eastAsia="宋体" w:hAnsi="Lucida Sans Unicode" w:cs="Lucida Sans Unicode"/>
          <w:color w:val="1A1A1A"/>
          <w:kern w:val="0"/>
          <w:szCs w:val="21"/>
        </w:rPr>
        <w:t> </w:t>
      </w:r>
      <w:r w:rsidRPr="00C06819">
        <w:rPr>
          <w:rFonts w:ascii="Lucida Sans Unicode" w:eastAsia="宋体" w:hAnsi="Lucida Sans Unicode" w:cs="Lucida Sans Unicode"/>
          <w:color w:val="1A1A1A"/>
          <w:kern w:val="0"/>
          <w:szCs w:val="21"/>
        </w:rPr>
        <w:t>指令，</w:t>
      </w:r>
      <w:r w:rsidRPr="00C06819">
        <w:rPr>
          <w:rFonts w:ascii="Lucida Console" w:eastAsia="宋体" w:hAnsi="Lucida Console" w:cs="宋体"/>
          <w:color w:val="1A1A1A"/>
          <w:kern w:val="0"/>
          <w:szCs w:val="21"/>
          <w:bdr w:val="single" w:sz="6" w:space="1" w:color="CCCCCC" w:frame="1"/>
          <w:shd w:val="clear" w:color="auto" w:fill="DDDDDD"/>
        </w:rPr>
        <w:t>scan</w:t>
      </w:r>
      <w:r w:rsidRPr="00C06819">
        <w:rPr>
          <w:rFonts w:ascii="Lucida Sans Unicode" w:eastAsia="宋体" w:hAnsi="Lucida Sans Unicode" w:cs="Lucida Sans Unicode"/>
          <w:color w:val="1A1A1A"/>
          <w:kern w:val="0"/>
          <w:szCs w:val="21"/>
        </w:rPr>
        <w:t> </w:t>
      </w:r>
      <w:r w:rsidRPr="00C06819">
        <w:rPr>
          <w:rFonts w:ascii="Lucida Sans Unicode" w:eastAsia="宋体" w:hAnsi="Lucida Sans Unicode" w:cs="Lucida Sans Unicode"/>
          <w:color w:val="1A1A1A"/>
          <w:kern w:val="0"/>
          <w:szCs w:val="21"/>
        </w:rPr>
        <w:t>指令可以无阻塞的提取出指定模式的</w:t>
      </w:r>
      <w:r w:rsidRPr="00C06819">
        <w:rPr>
          <w:rFonts w:ascii="Lucida Sans Unicode" w:eastAsia="宋体" w:hAnsi="Lucida Sans Unicode" w:cs="Lucida Sans Unicode"/>
          <w:color w:val="1A1A1A"/>
          <w:kern w:val="0"/>
          <w:szCs w:val="21"/>
        </w:rPr>
        <w:t xml:space="preserve"> key </w:t>
      </w:r>
      <w:r w:rsidRPr="00C06819">
        <w:rPr>
          <w:rFonts w:ascii="Lucida Sans Unicode" w:eastAsia="宋体" w:hAnsi="Lucida Sans Unicode" w:cs="Lucida Sans Unicode"/>
          <w:color w:val="1A1A1A"/>
          <w:kern w:val="0"/>
          <w:szCs w:val="21"/>
        </w:rPr>
        <w:t>列表，但是会有一定的重复概率，在客户端做一次去重就可以了，但是整体所花费的时间会比直接用</w:t>
      </w:r>
      <w:r w:rsidRPr="00C06819">
        <w:rPr>
          <w:rFonts w:ascii="Lucida Sans Unicode" w:eastAsia="宋体" w:hAnsi="Lucida Sans Unicode" w:cs="Lucida Sans Unicode"/>
          <w:color w:val="1A1A1A"/>
          <w:kern w:val="0"/>
          <w:szCs w:val="21"/>
        </w:rPr>
        <w:t> </w:t>
      </w:r>
      <w:r w:rsidRPr="00C06819">
        <w:rPr>
          <w:rFonts w:ascii="Lucida Console" w:eastAsia="宋体" w:hAnsi="Lucida Console" w:cs="宋体"/>
          <w:color w:val="1A1A1A"/>
          <w:kern w:val="0"/>
          <w:szCs w:val="21"/>
          <w:bdr w:val="single" w:sz="6" w:space="1" w:color="CCCCCC" w:frame="1"/>
          <w:shd w:val="clear" w:color="auto" w:fill="DDDDDD"/>
        </w:rPr>
        <w:t>keys</w:t>
      </w:r>
      <w:r w:rsidRPr="00C06819">
        <w:rPr>
          <w:rFonts w:ascii="Lucida Sans Unicode" w:eastAsia="宋体" w:hAnsi="Lucida Sans Unicode" w:cs="Lucida Sans Unicode"/>
          <w:color w:val="1A1A1A"/>
          <w:kern w:val="0"/>
          <w:szCs w:val="21"/>
        </w:rPr>
        <w:t> </w:t>
      </w:r>
      <w:r w:rsidRPr="00C06819">
        <w:rPr>
          <w:rFonts w:ascii="Lucida Sans Unicode" w:eastAsia="宋体" w:hAnsi="Lucida Sans Unicode" w:cs="Lucida Sans Unicode"/>
          <w:color w:val="1A1A1A"/>
          <w:kern w:val="0"/>
          <w:szCs w:val="21"/>
        </w:rPr>
        <w:t>指令长。</w:t>
      </w:r>
    </w:p>
    <w:p w:rsidR="00CC2D5C" w:rsidRPr="000368FE" w:rsidRDefault="000368FE" w:rsidP="000368FE">
      <w:pPr>
        <w:pStyle w:val="2"/>
        <w:rPr>
          <w:rFonts w:ascii="Lucida Sans Unicode" w:eastAsia="宋体" w:hAnsi="Lucida Sans Unicode" w:cs="Lucida Sans Unicode"/>
          <w:color w:val="1A1A1A"/>
          <w:kern w:val="0"/>
          <w:szCs w:val="21"/>
        </w:rPr>
      </w:pPr>
      <w:r>
        <w:rPr>
          <w:rFonts w:ascii="Lucida Sans Unicode" w:eastAsia="宋体" w:hAnsi="Lucida Sans Unicode" w:cs="Lucida Sans Unicode"/>
          <w:color w:val="1A1A1A"/>
          <w:kern w:val="0"/>
          <w:szCs w:val="21"/>
        </w:rPr>
        <w:t>22.</w:t>
      </w:r>
      <w:r w:rsidR="00CC2D5C">
        <w:t>用 Redis 实现分布式锁？</w:t>
      </w:r>
    </w:p>
    <w:p w:rsidR="00CC2D5C" w:rsidRDefault="00CC2D5C" w:rsidP="00CC2D5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Redis </w:t>
      </w:r>
      <w:r>
        <w:rPr>
          <w:rFonts w:ascii="Lucida Sans Unicode" w:hAnsi="Lucida Sans Unicode" w:cs="Lucida Sans Unicode"/>
          <w:color w:val="1A1A1A"/>
        </w:rPr>
        <w:t>实现分布式锁，需要考虑如下几个方面：</w:t>
      </w:r>
    </w:p>
    <w:p w:rsidR="00CC2D5C" w:rsidRDefault="00CC2D5C" w:rsidP="00CC2D5C">
      <w:pPr>
        <w:pStyle w:val="3"/>
      </w:pPr>
      <w:r>
        <w:t>1、正确的获得锁</w:t>
      </w:r>
    </w:p>
    <w:p w:rsidR="00CC2D5C" w:rsidRDefault="00CC2D5C" w:rsidP="00CC2D5C">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set </w:t>
      </w:r>
      <w:r>
        <w:rPr>
          <w:rFonts w:ascii="Lucida Sans Unicode" w:hAnsi="Lucida Sans Unicode" w:cs="Lucida Sans Unicode"/>
          <w:color w:val="1A1A1A"/>
          <w:sz w:val="21"/>
          <w:szCs w:val="21"/>
        </w:rPr>
        <w:t>指令附带</w:t>
      </w:r>
      <w:r>
        <w:rPr>
          <w:rFonts w:ascii="Lucida Sans Unicode" w:hAnsi="Lucida Sans Unicode" w:cs="Lucida Sans Unicode"/>
          <w:color w:val="1A1A1A"/>
          <w:sz w:val="21"/>
          <w:szCs w:val="21"/>
        </w:rPr>
        <w:t xml:space="preserve"> nx </w:t>
      </w:r>
      <w:r>
        <w:rPr>
          <w:rFonts w:ascii="Lucida Sans Unicode" w:hAnsi="Lucida Sans Unicode" w:cs="Lucida Sans Unicode"/>
          <w:color w:val="1A1A1A"/>
          <w:sz w:val="21"/>
          <w:szCs w:val="21"/>
        </w:rPr>
        <w:t>参数，保证有且只有一个进程获得到。</w:t>
      </w:r>
    </w:p>
    <w:p w:rsidR="00CC2D5C" w:rsidRDefault="00CC2D5C" w:rsidP="00CC2D5C">
      <w:pPr>
        <w:pStyle w:val="3"/>
      </w:pPr>
      <w:r>
        <w:t>2、正确的释放锁</w:t>
      </w:r>
    </w:p>
    <w:p w:rsidR="00CC2D5C" w:rsidRDefault="00CC2D5C" w:rsidP="00CC2D5C">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使用</w:t>
      </w:r>
      <w:r>
        <w:rPr>
          <w:rFonts w:ascii="Lucida Sans Unicode" w:hAnsi="Lucida Sans Unicode" w:cs="Lucida Sans Unicode"/>
          <w:color w:val="1A1A1A"/>
          <w:sz w:val="21"/>
          <w:szCs w:val="21"/>
        </w:rPr>
        <w:t xml:space="preserve"> Lua </w:t>
      </w:r>
      <w:r>
        <w:rPr>
          <w:rFonts w:ascii="Lucida Sans Unicode" w:hAnsi="Lucida Sans Unicode" w:cs="Lucida Sans Unicode"/>
          <w:color w:val="1A1A1A"/>
          <w:sz w:val="21"/>
          <w:szCs w:val="21"/>
        </w:rPr>
        <w:t>脚本，比对锁持有的是不是自己。如果是，则进行删除来释放。</w:t>
      </w:r>
    </w:p>
    <w:p w:rsidR="00CC2D5C" w:rsidRDefault="00CC2D5C" w:rsidP="00CC2D5C">
      <w:pPr>
        <w:pStyle w:val="3"/>
      </w:pPr>
      <w:r>
        <w:t>3、超时的自动释放锁</w:t>
      </w:r>
    </w:p>
    <w:p w:rsidR="00CC2D5C" w:rsidRDefault="00CC2D5C" w:rsidP="00CC2D5C">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set </w:t>
      </w:r>
      <w:r>
        <w:rPr>
          <w:rFonts w:ascii="Lucida Sans Unicode" w:hAnsi="Lucida Sans Unicode" w:cs="Lucida Sans Unicode"/>
          <w:color w:val="1A1A1A"/>
          <w:sz w:val="21"/>
          <w:szCs w:val="21"/>
        </w:rPr>
        <w:t>指令附带</w:t>
      </w:r>
      <w:r>
        <w:rPr>
          <w:rFonts w:ascii="Lucida Sans Unicode" w:hAnsi="Lucida Sans Unicode" w:cs="Lucida Sans Unicode"/>
          <w:color w:val="1A1A1A"/>
          <w:sz w:val="21"/>
          <w:szCs w:val="21"/>
        </w:rPr>
        <w:t xml:space="preserve"> expire </w:t>
      </w:r>
      <w:r>
        <w:rPr>
          <w:rFonts w:ascii="Lucida Sans Unicode" w:hAnsi="Lucida Sans Unicode" w:cs="Lucida Sans Unicode"/>
          <w:color w:val="1A1A1A"/>
          <w:sz w:val="21"/>
          <w:szCs w:val="21"/>
        </w:rPr>
        <w:t>参数，通过过期机制来实现超时释放。</w:t>
      </w:r>
    </w:p>
    <w:p w:rsidR="00CC2D5C" w:rsidRDefault="00CC2D5C" w:rsidP="00CC2D5C">
      <w:pPr>
        <w:pStyle w:val="3"/>
      </w:pPr>
      <w:r>
        <w:t>4、未获得到锁的等待机制</w:t>
      </w:r>
    </w:p>
    <w:p w:rsidR="00CC2D5C" w:rsidRDefault="00CC2D5C" w:rsidP="00CC2D5C">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sleep </w:t>
      </w:r>
      <w:r>
        <w:rPr>
          <w:rFonts w:ascii="Lucida Sans Unicode" w:hAnsi="Lucida Sans Unicode" w:cs="Lucida Sans Unicode"/>
          <w:color w:val="1A1A1A"/>
          <w:sz w:val="21"/>
          <w:szCs w:val="21"/>
        </w:rPr>
        <w:t>或者基于</w:t>
      </w:r>
      <w:r>
        <w:rPr>
          <w:rFonts w:ascii="Lucida Sans Unicode" w:hAnsi="Lucida Sans Unicode" w:cs="Lucida Sans Unicode"/>
          <w:color w:val="1A1A1A"/>
          <w:sz w:val="21"/>
          <w:szCs w:val="21"/>
        </w:rPr>
        <w:t xml:space="preserve"> Redis </w:t>
      </w:r>
      <w:r>
        <w:rPr>
          <w:rFonts w:ascii="Lucida Sans Unicode" w:hAnsi="Lucida Sans Unicode" w:cs="Lucida Sans Unicode"/>
          <w:color w:val="1A1A1A"/>
          <w:sz w:val="21"/>
          <w:szCs w:val="21"/>
        </w:rPr>
        <w:t>的订阅</w:t>
      </w:r>
      <w:r>
        <w:rPr>
          <w:rFonts w:ascii="Lucida Sans Unicode" w:hAnsi="Lucida Sans Unicode" w:cs="Lucida Sans Unicode"/>
          <w:color w:val="1A1A1A"/>
          <w:sz w:val="21"/>
          <w:szCs w:val="21"/>
        </w:rPr>
        <w:t xml:space="preserve"> Pub/Sub </w:t>
      </w:r>
      <w:r>
        <w:rPr>
          <w:rFonts w:ascii="Lucida Sans Unicode" w:hAnsi="Lucida Sans Unicode" w:cs="Lucida Sans Unicode"/>
          <w:color w:val="1A1A1A"/>
          <w:sz w:val="21"/>
          <w:szCs w:val="21"/>
        </w:rPr>
        <w:t>机制。</w:t>
      </w:r>
    </w:p>
    <w:p w:rsidR="00CC2D5C" w:rsidRDefault="00CC2D5C" w:rsidP="00CC2D5C">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一些业务场景，可能需要支持获得不到锁，直接返回</w:t>
      </w:r>
      <w:r>
        <w:rPr>
          <w:rFonts w:ascii="Lucida Sans Unicode" w:hAnsi="Lucida Sans Unicode" w:cs="Lucida Sans Unicode"/>
          <w:color w:val="1A1A1A"/>
          <w:sz w:val="21"/>
          <w:szCs w:val="21"/>
        </w:rPr>
        <w:t xml:space="preserve"> false </w:t>
      </w:r>
      <w:r>
        <w:rPr>
          <w:rFonts w:ascii="Lucida Sans Unicode" w:hAnsi="Lucida Sans Unicode" w:cs="Lucida Sans Unicode"/>
          <w:color w:val="1A1A1A"/>
          <w:sz w:val="21"/>
          <w:szCs w:val="21"/>
        </w:rPr>
        <w:t>，不等待。</w:t>
      </w:r>
    </w:p>
    <w:p w:rsidR="00CC2D5C" w:rsidRDefault="00CC2D5C" w:rsidP="00CC2D5C">
      <w:pPr>
        <w:pStyle w:val="3"/>
      </w:pPr>
      <w:r>
        <w:t>5、【可选】锁的重入性</w:t>
      </w:r>
    </w:p>
    <w:p w:rsidR="00CC2D5C" w:rsidRDefault="00CC2D5C" w:rsidP="00CC2D5C">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通过</w:t>
      </w:r>
      <w:r>
        <w:rPr>
          <w:rFonts w:ascii="Lucida Sans Unicode" w:hAnsi="Lucida Sans Unicode" w:cs="Lucida Sans Unicode"/>
          <w:color w:val="1A1A1A"/>
          <w:sz w:val="21"/>
          <w:szCs w:val="21"/>
        </w:rPr>
        <w:t xml:space="preserve"> ThreadLocal </w:t>
      </w:r>
      <w:r>
        <w:rPr>
          <w:rFonts w:ascii="Lucida Sans Unicode" w:hAnsi="Lucida Sans Unicode" w:cs="Lucida Sans Unicode"/>
          <w:color w:val="1A1A1A"/>
          <w:sz w:val="21"/>
          <w:szCs w:val="21"/>
        </w:rPr>
        <w:t>记录是第几次获得相同的锁。</w:t>
      </w:r>
    </w:p>
    <w:p w:rsidR="00CC2D5C" w:rsidRDefault="00CC2D5C" w:rsidP="00CC2D5C">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1</w:t>
      </w:r>
      <w:r>
        <w:rPr>
          <w:rFonts w:ascii="Lucida Sans Unicode" w:hAnsi="Lucida Sans Unicode" w:cs="Lucida Sans Unicode"/>
          <w:color w:val="1A1A1A"/>
          <w:sz w:val="21"/>
          <w:szCs w:val="21"/>
        </w:rPr>
        <w:t>）有且第一次计数为</w:t>
      </w:r>
      <w:r>
        <w:rPr>
          <w:rFonts w:ascii="Lucida Sans Unicode" w:hAnsi="Lucida Sans Unicode" w:cs="Lucida Sans Unicode"/>
          <w:color w:val="1A1A1A"/>
          <w:sz w:val="21"/>
          <w:szCs w:val="21"/>
        </w:rPr>
        <w:t xml:space="preserve"> 1 &amp;&amp; </w:t>
      </w:r>
      <w:r>
        <w:rPr>
          <w:rFonts w:ascii="Lucida Sans Unicode" w:hAnsi="Lucida Sans Unicode" w:cs="Lucida Sans Unicode"/>
          <w:color w:val="1A1A1A"/>
          <w:sz w:val="21"/>
          <w:szCs w:val="21"/>
        </w:rPr>
        <w:t>获得锁时，才向</w:t>
      </w:r>
      <w:r>
        <w:rPr>
          <w:rFonts w:ascii="Lucida Sans Unicode" w:hAnsi="Lucida Sans Unicode" w:cs="Lucida Sans Unicode"/>
          <w:color w:val="1A1A1A"/>
          <w:sz w:val="21"/>
          <w:szCs w:val="21"/>
        </w:rPr>
        <w:t xml:space="preserve"> Redis </w:t>
      </w:r>
      <w:r>
        <w:rPr>
          <w:rFonts w:ascii="Lucida Sans Unicode" w:hAnsi="Lucida Sans Unicode" w:cs="Lucida Sans Unicode"/>
          <w:color w:val="1A1A1A"/>
          <w:sz w:val="21"/>
          <w:szCs w:val="21"/>
        </w:rPr>
        <w:t>发起获得锁的操作。</w:t>
      </w:r>
      <w:r>
        <w:rPr>
          <w:rFonts w:ascii="Lucida Sans Unicode" w:hAnsi="Lucida Sans Unicode" w:cs="Lucida Sans Unicode"/>
          <w:color w:val="1A1A1A"/>
          <w:sz w:val="21"/>
          <w:szCs w:val="21"/>
        </w:rPr>
        <w:br/>
        <w:t>2</w:t>
      </w:r>
      <w:r>
        <w:rPr>
          <w:rFonts w:ascii="Lucida Sans Unicode" w:hAnsi="Lucida Sans Unicode" w:cs="Lucida Sans Unicode"/>
          <w:color w:val="1A1A1A"/>
          <w:sz w:val="21"/>
          <w:szCs w:val="21"/>
        </w:rPr>
        <w:t>）有且计数为</w:t>
      </w:r>
      <w:r>
        <w:rPr>
          <w:rFonts w:ascii="Lucida Sans Unicode" w:hAnsi="Lucida Sans Unicode" w:cs="Lucida Sans Unicode"/>
          <w:color w:val="1A1A1A"/>
          <w:sz w:val="21"/>
          <w:szCs w:val="21"/>
        </w:rPr>
        <w:t xml:space="preserve"> 0 &amp;&amp; </w:t>
      </w:r>
      <w:r>
        <w:rPr>
          <w:rFonts w:ascii="Lucida Sans Unicode" w:hAnsi="Lucida Sans Unicode" w:cs="Lucida Sans Unicode"/>
          <w:color w:val="1A1A1A"/>
          <w:sz w:val="21"/>
          <w:szCs w:val="21"/>
        </w:rPr>
        <w:t>释放锁时，才向</w:t>
      </w:r>
      <w:r>
        <w:rPr>
          <w:rFonts w:ascii="Lucida Sans Unicode" w:hAnsi="Lucida Sans Unicode" w:cs="Lucida Sans Unicode"/>
          <w:color w:val="1A1A1A"/>
          <w:sz w:val="21"/>
          <w:szCs w:val="21"/>
        </w:rPr>
        <w:t xml:space="preserve"> Redis </w:t>
      </w:r>
      <w:r>
        <w:rPr>
          <w:rFonts w:ascii="Lucida Sans Unicode" w:hAnsi="Lucida Sans Unicode" w:cs="Lucida Sans Unicode"/>
          <w:color w:val="1A1A1A"/>
          <w:sz w:val="21"/>
          <w:szCs w:val="21"/>
        </w:rPr>
        <w:t>发起释放锁的操作。</w:t>
      </w:r>
    </w:p>
    <w:p w:rsidR="00CC2D5C" w:rsidRDefault="00CC2D5C" w:rsidP="00CC2D5C">
      <w:pPr>
        <w:pStyle w:val="3"/>
      </w:pPr>
      <w:r>
        <w:t>6、锁超时的处理</w:t>
      </w:r>
    </w:p>
    <w:p w:rsidR="00CC2D5C" w:rsidRDefault="00CC2D5C" w:rsidP="00CC2D5C">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一般情况下，可以考虑告警</w:t>
      </w:r>
      <w:r>
        <w:rPr>
          <w:rFonts w:ascii="Lucida Sans Unicode" w:hAnsi="Lucida Sans Unicode" w:cs="Lucida Sans Unicode"/>
          <w:color w:val="1A1A1A"/>
          <w:sz w:val="21"/>
          <w:szCs w:val="21"/>
        </w:rPr>
        <w:t xml:space="preserve"> + </w:t>
      </w:r>
      <w:r>
        <w:rPr>
          <w:rFonts w:ascii="Lucida Sans Unicode" w:hAnsi="Lucida Sans Unicode" w:cs="Lucida Sans Unicode"/>
          <w:color w:val="1A1A1A"/>
          <w:sz w:val="21"/>
          <w:szCs w:val="21"/>
        </w:rPr>
        <w:t>后台线程自动续锁的超时时间。通过这样的机制，保证有且仅有一个线程，正在持有锁。</w:t>
      </w:r>
    </w:p>
    <w:p w:rsidR="00CC2D5C" w:rsidRDefault="00CC2D5C" w:rsidP="00CC2D5C">
      <w:pPr>
        <w:pStyle w:val="3"/>
      </w:pPr>
      <w:r>
        <w:t>7、Redis 分布式锁丢失问题</w:t>
      </w:r>
    </w:p>
    <w:p w:rsidR="00CC2D5C" w:rsidRDefault="00CC2D5C" w:rsidP="00CC2D5C">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具体看「方案二：</w:t>
      </w:r>
      <w:r>
        <w:rPr>
          <w:rFonts w:ascii="Lucida Sans Unicode" w:hAnsi="Lucida Sans Unicode" w:cs="Lucida Sans Unicode"/>
          <w:color w:val="1A1A1A"/>
          <w:sz w:val="21"/>
          <w:szCs w:val="21"/>
        </w:rPr>
        <w:t>Redlock</w:t>
      </w:r>
      <w:r>
        <w:rPr>
          <w:rFonts w:ascii="Lucida Sans Unicode" w:hAnsi="Lucida Sans Unicode" w:cs="Lucida Sans Unicode"/>
          <w:color w:val="1A1A1A"/>
          <w:sz w:val="21"/>
          <w:szCs w:val="21"/>
        </w:rPr>
        <w:t>」。</w:t>
      </w:r>
    </w:p>
    <w:p w:rsidR="00CC2D5C" w:rsidRPr="00CC2D5C" w:rsidRDefault="00CC2D5C" w:rsidP="00CC2D5C">
      <w:pPr>
        <w:pStyle w:val="4"/>
      </w:pPr>
      <w:r w:rsidRPr="00CC2D5C">
        <w:t>方案一：set 指令</w:t>
      </w:r>
    </w:p>
    <w:p w:rsidR="00CC2D5C" w:rsidRPr="00CC2D5C" w:rsidRDefault="00CC2D5C" w:rsidP="00CC2D5C">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CC2D5C">
        <w:rPr>
          <w:rFonts w:ascii="Lucida Sans Unicode" w:eastAsia="宋体" w:hAnsi="Lucida Sans Unicode" w:cs="Lucida Sans Unicode"/>
          <w:color w:val="1A1A1A"/>
          <w:kern w:val="0"/>
          <w:sz w:val="24"/>
          <w:szCs w:val="24"/>
        </w:rPr>
        <w:t>先拿</w:t>
      </w:r>
      <w:r w:rsidRPr="00CC2D5C">
        <w:rPr>
          <w:rFonts w:ascii="Lucida Sans Unicode" w:eastAsia="宋体" w:hAnsi="Lucida Sans Unicode" w:cs="Lucida Sans Unicode"/>
          <w:color w:val="1A1A1A"/>
          <w:kern w:val="0"/>
          <w:sz w:val="24"/>
          <w:szCs w:val="24"/>
        </w:rPr>
        <w:t xml:space="preserve"> setnx </w:t>
      </w:r>
      <w:r w:rsidRPr="00CC2D5C">
        <w:rPr>
          <w:rFonts w:ascii="Lucida Sans Unicode" w:eastAsia="宋体" w:hAnsi="Lucida Sans Unicode" w:cs="Lucida Sans Unicode"/>
          <w:color w:val="1A1A1A"/>
          <w:kern w:val="0"/>
          <w:sz w:val="24"/>
          <w:szCs w:val="24"/>
        </w:rPr>
        <w:t>来争抢锁，抢到之后，再用</w:t>
      </w:r>
      <w:r w:rsidRPr="00CC2D5C">
        <w:rPr>
          <w:rFonts w:ascii="Lucida Sans Unicode" w:eastAsia="宋体" w:hAnsi="Lucida Sans Unicode" w:cs="Lucida Sans Unicode"/>
          <w:color w:val="1A1A1A"/>
          <w:kern w:val="0"/>
          <w:sz w:val="24"/>
          <w:szCs w:val="24"/>
        </w:rPr>
        <w:t xml:space="preserve"> expire </w:t>
      </w:r>
      <w:r w:rsidRPr="00CC2D5C">
        <w:rPr>
          <w:rFonts w:ascii="Lucida Sans Unicode" w:eastAsia="宋体" w:hAnsi="Lucida Sans Unicode" w:cs="Lucida Sans Unicode"/>
          <w:color w:val="1A1A1A"/>
          <w:kern w:val="0"/>
          <w:sz w:val="24"/>
          <w:szCs w:val="24"/>
        </w:rPr>
        <w:t>给锁加一个过期时间防止锁忘记了释放。</w:t>
      </w:r>
    </w:p>
    <w:p w:rsidR="00CC2D5C" w:rsidRPr="00CC2D5C" w:rsidRDefault="00CC2D5C" w:rsidP="00FA61C5">
      <w:pPr>
        <w:widowControl/>
        <w:numPr>
          <w:ilvl w:val="0"/>
          <w:numId w:val="311"/>
        </w:numPr>
        <w:shd w:val="clear" w:color="auto" w:fill="FFFFFF"/>
        <w:ind w:left="0"/>
        <w:jc w:val="left"/>
        <w:rPr>
          <w:rFonts w:ascii="Lucida Sans Unicode" w:eastAsia="宋体" w:hAnsi="Lucida Sans Unicode" w:cs="Lucida Sans Unicode"/>
          <w:color w:val="1A1A1A"/>
          <w:kern w:val="0"/>
          <w:szCs w:val="21"/>
        </w:rPr>
      </w:pPr>
      <w:r w:rsidRPr="00CC2D5C">
        <w:rPr>
          <w:rFonts w:ascii="Lucida Sans Unicode" w:eastAsia="宋体" w:hAnsi="Lucida Sans Unicode" w:cs="Lucida Sans Unicode"/>
          <w:color w:val="1A1A1A"/>
          <w:kern w:val="0"/>
          <w:szCs w:val="21"/>
        </w:rPr>
        <w:t>这时候对方会告诉你说你回答得不错，然后接着问如果在</w:t>
      </w:r>
      <w:r w:rsidRPr="00CC2D5C">
        <w:rPr>
          <w:rFonts w:ascii="Lucida Sans Unicode" w:eastAsia="宋体" w:hAnsi="Lucida Sans Unicode" w:cs="Lucida Sans Unicode"/>
          <w:color w:val="1A1A1A"/>
          <w:kern w:val="0"/>
          <w:szCs w:val="21"/>
        </w:rPr>
        <w:t xml:space="preserve"> setnx </w:t>
      </w:r>
      <w:r w:rsidRPr="00CC2D5C">
        <w:rPr>
          <w:rFonts w:ascii="Lucida Sans Unicode" w:eastAsia="宋体" w:hAnsi="Lucida Sans Unicode" w:cs="Lucida Sans Unicode"/>
          <w:color w:val="1A1A1A"/>
          <w:kern w:val="0"/>
          <w:szCs w:val="21"/>
        </w:rPr>
        <w:t>之后执行</w:t>
      </w:r>
      <w:r w:rsidRPr="00CC2D5C">
        <w:rPr>
          <w:rFonts w:ascii="Lucida Sans Unicode" w:eastAsia="宋体" w:hAnsi="Lucida Sans Unicode" w:cs="Lucida Sans Unicode"/>
          <w:color w:val="1A1A1A"/>
          <w:kern w:val="0"/>
          <w:szCs w:val="21"/>
        </w:rPr>
        <w:t xml:space="preserve"> expire </w:t>
      </w:r>
      <w:r w:rsidRPr="00CC2D5C">
        <w:rPr>
          <w:rFonts w:ascii="Lucida Sans Unicode" w:eastAsia="宋体" w:hAnsi="Lucida Sans Unicode" w:cs="Lucida Sans Unicode"/>
          <w:color w:val="1A1A1A"/>
          <w:kern w:val="0"/>
          <w:szCs w:val="21"/>
        </w:rPr>
        <w:t>之前进程意外</w:t>
      </w:r>
      <w:r w:rsidRPr="00CC2D5C">
        <w:rPr>
          <w:rFonts w:ascii="Lucida Sans Unicode" w:eastAsia="宋体" w:hAnsi="Lucida Sans Unicode" w:cs="Lucida Sans Unicode"/>
          <w:color w:val="1A1A1A"/>
          <w:kern w:val="0"/>
          <w:szCs w:val="21"/>
        </w:rPr>
        <w:t xml:space="preserve"> crash </w:t>
      </w:r>
      <w:r w:rsidRPr="00CC2D5C">
        <w:rPr>
          <w:rFonts w:ascii="Lucida Sans Unicode" w:eastAsia="宋体" w:hAnsi="Lucida Sans Unicode" w:cs="Lucida Sans Unicode"/>
          <w:color w:val="1A1A1A"/>
          <w:kern w:val="0"/>
          <w:szCs w:val="21"/>
        </w:rPr>
        <w:t>或者要重启维护了，那会怎么样？</w:t>
      </w:r>
    </w:p>
    <w:p w:rsidR="00CC2D5C" w:rsidRPr="00CC2D5C" w:rsidRDefault="00CC2D5C" w:rsidP="00FA61C5">
      <w:pPr>
        <w:widowControl/>
        <w:numPr>
          <w:ilvl w:val="0"/>
          <w:numId w:val="311"/>
        </w:numPr>
        <w:shd w:val="clear" w:color="auto" w:fill="FFFFFF"/>
        <w:ind w:left="0"/>
        <w:jc w:val="left"/>
        <w:rPr>
          <w:rFonts w:ascii="Lucida Sans Unicode" w:eastAsia="宋体" w:hAnsi="Lucida Sans Unicode" w:cs="Lucida Sans Unicode"/>
          <w:color w:val="1A1A1A"/>
          <w:kern w:val="0"/>
          <w:szCs w:val="21"/>
        </w:rPr>
      </w:pPr>
      <w:r w:rsidRPr="00CC2D5C">
        <w:rPr>
          <w:rFonts w:ascii="Lucida Sans Unicode" w:eastAsia="宋体" w:hAnsi="Lucida Sans Unicode" w:cs="Lucida Sans Unicode"/>
          <w:color w:val="1A1A1A"/>
          <w:kern w:val="0"/>
          <w:szCs w:val="21"/>
        </w:rPr>
        <w:t>这时候你要给予惊讶的反馈：唉，是喔，这个锁就永远得不到释放了。紧接着你需要抓一抓自己得脑袋，故作思考片刻，好像接下来的结果是你主动思考出来的，然后回答：我记得</w:t>
      </w:r>
      <w:r w:rsidRPr="00CC2D5C">
        <w:rPr>
          <w:rFonts w:ascii="Lucida Sans Unicode" w:eastAsia="宋体" w:hAnsi="Lucida Sans Unicode" w:cs="Lucida Sans Unicode"/>
          <w:color w:val="1A1A1A"/>
          <w:kern w:val="0"/>
          <w:szCs w:val="21"/>
        </w:rPr>
        <w:t xml:space="preserve"> set </w:t>
      </w:r>
      <w:r w:rsidRPr="00CC2D5C">
        <w:rPr>
          <w:rFonts w:ascii="Lucida Sans Unicode" w:eastAsia="宋体" w:hAnsi="Lucida Sans Unicode" w:cs="Lucida Sans Unicode"/>
          <w:color w:val="1A1A1A"/>
          <w:kern w:val="0"/>
          <w:szCs w:val="21"/>
        </w:rPr>
        <w:t>指令有非常复杂的参数，这个应该是可以同时把</w:t>
      </w:r>
      <w:r w:rsidRPr="00CC2D5C">
        <w:rPr>
          <w:rFonts w:ascii="Lucida Sans Unicode" w:eastAsia="宋体" w:hAnsi="Lucida Sans Unicode" w:cs="Lucida Sans Unicode"/>
          <w:color w:val="1A1A1A"/>
          <w:kern w:val="0"/>
          <w:szCs w:val="21"/>
        </w:rPr>
        <w:t xml:space="preserve"> setnx </w:t>
      </w:r>
      <w:r w:rsidRPr="00CC2D5C">
        <w:rPr>
          <w:rFonts w:ascii="Lucida Sans Unicode" w:eastAsia="宋体" w:hAnsi="Lucida Sans Unicode" w:cs="Lucida Sans Unicode"/>
          <w:color w:val="1A1A1A"/>
          <w:kern w:val="0"/>
          <w:szCs w:val="21"/>
        </w:rPr>
        <w:t>和</w:t>
      </w:r>
      <w:r w:rsidRPr="00CC2D5C">
        <w:rPr>
          <w:rFonts w:ascii="Lucida Sans Unicode" w:eastAsia="宋体" w:hAnsi="Lucida Sans Unicode" w:cs="Lucida Sans Unicode"/>
          <w:color w:val="1A1A1A"/>
          <w:kern w:val="0"/>
          <w:szCs w:val="21"/>
        </w:rPr>
        <w:t xml:space="preserve"> expire </w:t>
      </w:r>
      <w:r w:rsidRPr="00CC2D5C">
        <w:rPr>
          <w:rFonts w:ascii="Lucida Sans Unicode" w:eastAsia="宋体" w:hAnsi="Lucida Sans Unicode" w:cs="Lucida Sans Unicode"/>
          <w:color w:val="1A1A1A"/>
          <w:kern w:val="0"/>
          <w:szCs w:val="21"/>
        </w:rPr>
        <w:t>合成一条指令来用的！对方这时会显露笑容，心里开始默念：摁，这小子还不错。</w:t>
      </w:r>
    </w:p>
    <w:p w:rsidR="00CC2D5C" w:rsidRPr="00CC2D5C" w:rsidRDefault="00CC2D5C" w:rsidP="00CC2D5C">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CC2D5C">
        <w:rPr>
          <w:rFonts w:ascii="Lucida Sans Unicode" w:eastAsia="宋体" w:hAnsi="Lucida Sans Unicode" w:cs="Lucida Sans Unicode"/>
          <w:color w:val="1A1A1A"/>
          <w:kern w:val="0"/>
          <w:sz w:val="24"/>
          <w:szCs w:val="24"/>
        </w:rPr>
        <w:t>所以，我们可以使用</w:t>
      </w:r>
      <w:r w:rsidRPr="00CC2D5C">
        <w:rPr>
          <w:rFonts w:ascii="Lucida Sans Unicode" w:eastAsia="宋体" w:hAnsi="Lucida Sans Unicode" w:cs="Lucida Sans Unicode"/>
          <w:color w:val="1A1A1A"/>
          <w:kern w:val="0"/>
          <w:sz w:val="24"/>
          <w:szCs w:val="24"/>
        </w:rPr>
        <w:t> </w:t>
      </w:r>
      <w:r w:rsidRPr="00CC2D5C">
        <w:rPr>
          <w:rFonts w:ascii="Lucida Sans Unicode" w:eastAsia="宋体" w:hAnsi="Lucida Sans Unicode" w:cs="Lucida Sans Unicode"/>
          <w:b/>
          <w:bCs/>
          <w:color w:val="1A1A1A"/>
          <w:kern w:val="0"/>
          <w:sz w:val="24"/>
          <w:szCs w:val="24"/>
        </w:rPr>
        <w:t>set</w:t>
      </w:r>
      <w:r w:rsidRPr="00CC2D5C">
        <w:rPr>
          <w:rFonts w:ascii="Lucida Sans Unicode" w:eastAsia="宋体" w:hAnsi="Lucida Sans Unicode" w:cs="Lucida Sans Unicode"/>
          <w:color w:val="1A1A1A"/>
          <w:kern w:val="0"/>
          <w:sz w:val="24"/>
          <w:szCs w:val="24"/>
        </w:rPr>
        <w:t> </w:t>
      </w:r>
      <w:r w:rsidRPr="00CC2D5C">
        <w:rPr>
          <w:rFonts w:ascii="Lucida Sans Unicode" w:eastAsia="宋体" w:hAnsi="Lucida Sans Unicode" w:cs="Lucida Sans Unicode"/>
          <w:color w:val="1A1A1A"/>
          <w:kern w:val="0"/>
          <w:sz w:val="24"/>
          <w:szCs w:val="24"/>
        </w:rPr>
        <w:t>指令，实现分布式锁。指令如下：</w:t>
      </w:r>
    </w:p>
    <w:tbl>
      <w:tblPr>
        <w:tblW w:w="0" w:type="dxa"/>
        <w:tblCellMar>
          <w:top w:w="15" w:type="dxa"/>
          <w:left w:w="15" w:type="dxa"/>
          <w:bottom w:w="15" w:type="dxa"/>
          <w:right w:w="15" w:type="dxa"/>
        </w:tblCellMar>
        <w:tblLook w:val="04A0" w:firstRow="1" w:lastRow="0" w:firstColumn="1" w:lastColumn="0" w:noHBand="0" w:noVBand="1"/>
      </w:tblPr>
      <w:tblGrid>
        <w:gridCol w:w="6894"/>
      </w:tblGrid>
      <w:tr w:rsidR="00CC2D5C" w:rsidRPr="00CC2D5C" w:rsidTr="00CC2D5C">
        <w:trPr>
          <w:trHeight w:val="525"/>
        </w:trPr>
        <w:tc>
          <w:tcPr>
            <w:tcW w:w="0" w:type="auto"/>
            <w:tcBorders>
              <w:top w:val="nil"/>
              <w:left w:val="nil"/>
              <w:bottom w:val="nil"/>
              <w:right w:val="nil"/>
            </w:tcBorders>
            <w:tcMar>
              <w:top w:w="0" w:type="dxa"/>
              <w:left w:w="0" w:type="dxa"/>
              <w:bottom w:w="0" w:type="dxa"/>
              <w:right w:w="0" w:type="dxa"/>
            </w:tcMar>
            <w:vAlign w:val="center"/>
            <w:hideMark/>
          </w:tcPr>
          <w:p w:rsidR="00CC2D5C" w:rsidRPr="00CC2D5C" w:rsidRDefault="00CC2D5C" w:rsidP="00CC2D5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Lucida Console" w:eastAsia="宋体" w:hAnsi="Lucida Console" w:cs="宋体"/>
                <w:color w:val="657B83"/>
                <w:kern w:val="0"/>
                <w:sz w:val="22"/>
              </w:rPr>
            </w:pPr>
            <w:r w:rsidRPr="00CC2D5C">
              <w:rPr>
                <w:rFonts w:ascii="Lucida Console" w:eastAsia="宋体" w:hAnsi="Lucida Console" w:cs="宋体"/>
                <w:color w:val="FFFFFF"/>
                <w:kern w:val="0"/>
                <w:sz w:val="22"/>
              </w:rPr>
              <w:t>SET key value [EX seconds] [PX milliseconds] [NX|XX]</w:t>
            </w:r>
          </w:p>
        </w:tc>
      </w:tr>
    </w:tbl>
    <w:p w:rsidR="00CC2D5C" w:rsidRPr="00CC2D5C" w:rsidRDefault="00CC2D5C" w:rsidP="00FA61C5">
      <w:pPr>
        <w:widowControl/>
        <w:numPr>
          <w:ilvl w:val="0"/>
          <w:numId w:val="312"/>
        </w:numPr>
        <w:shd w:val="clear" w:color="auto" w:fill="FFFFFF"/>
        <w:ind w:left="0"/>
        <w:jc w:val="left"/>
        <w:rPr>
          <w:rFonts w:ascii="Lucida Sans Unicode" w:eastAsia="宋体" w:hAnsi="Lucida Sans Unicode" w:cs="Lucida Sans Unicode"/>
          <w:color w:val="1A1A1A"/>
          <w:kern w:val="0"/>
          <w:szCs w:val="21"/>
        </w:rPr>
      </w:pPr>
      <w:r w:rsidRPr="00CC2D5C">
        <w:rPr>
          <w:rFonts w:ascii="Lucida Sans Unicode" w:eastAsia="宋体" w:hAnsi="Lucida Sans Unicode" w:cs="Lucida Sans Unicode"/>
          <w:color w:val="1A1A1A"/>
          <w:kern w:val="0"/>
          <w:szCs w:val="21"/>
        </w:rPr>
        <w:t>可以使用</w:t>
      </w:r>
      <w:r w:rsidRPr="00CC2D5C">
        <w:rPr>
          <w:rFonts w:ascii="Lucida Sans Unicode" w:eastAsia="宋体" w:hAnsi="Lucida Sans Unicode" w:cs="Lucida Sans Unicode"/>
          <w:color w:val="1A1A1A"/>
          <w:kern w:val="0"/>
          <w:szCs w:val="21"/>
        </w:rPr>
        <w:t> </w:t>
      </w:r>
      <w:r w:rsidRPr="00CC2D5C">
        <w:rPr>
          <w:rFonts w:ascii="Lucida Console" w:eastAsia="宋体" w:hAnsi="Lucida Console" w:cs="宋体"/>
          <w:color w:val="1A1A1A"/>
          <w:kern w:val="0"/>
          <w:szCs w:val="21"/>
          <w:bdr w:val="single" w:sz="6" w:space="1" w:color="CCCCCC" w:frame="1"/>
          <w:shd w:val="clear" w:color="auto" w:fill="DDDDDD"/>
        </w:rPr>
        <w:t>SET key value EX seconds NX</w:t>
      </w:r>
      <w:r w:rsidRPr="00CC2D5C">
        <w:rPr>
          <w:rFonts w:ascii="Lucida Sans Unicode" w:eastAsia="宋体" w:hAnsi="Lucida Sans Unicode" w:cs="Lucida Sans Unicode"/>
          <w:color w:val="1A1A1A"/>
          <w:kern w:val="0"/>
          <w:szCs w:val="21"/>
        </w:rPr>
        <w:t> </w:t>
      </w:r>
      <w:r w:rsidRPr="00CC2D5C">
        <w:rPr>
          <w:rFonts w:ascii="Lucida Sans Unicode" w:eastAsia="宋体" w:hAnsi="Lucida Sans Unicode" w:cs="Lucida Sans Unicode"/>
          <w:color w:val="1A1A1A"/>
          <w:kern w:val="0"/>
          <w:szCs w:val="21"/>
        </w:rPr>
        <w:t>命令，尝试获得锁。</w:t>
      </w:r>
    </w:p>
    <w:p w:rsidR="00CC2D5C" w:rsidRDefault="00CC2D5C" w:rsidP="00CC2D5C">
      <w:pPr>
        <w:pStyle w:val="4"/>
      </w:pPr>
      <w:r>
        <w:rPr>
          <w:rStyle w:val="a4"/>
          <w:rFonts w:ascii="Lucida Sans Unicode" w:hAnsi="Lucida Sans Unicode" w:cs="Lucida Sans Unicode"/>
          <w:color w:val="1A1A1A"/>
        </w:rPr>
        <w:t>方案二：</w:t>
      </w:r>
      <w:r>
        <w:rPr>
          <w:rStyle w:val="a4"/>
          <w:rFonts w:ascii="Lucida Sans Unicode" w:hAnsi="Lucida Sans Unicode" w:cs="Lucida Sans Unicode"/>
          <w:color w:val="1A1A1A"/>
        </w:rPr>
        <w:t>Redlock</w:t>
      </w:r>
    </w:p>
    <w:p w:rsidR="00CC2D5C" w:rsidRDefault="00CC2D5C" w:rsidP="00FA61C5">
      <w:pPr>
        <w:pStyle w:val="a3"/>
        <w:numPr>
          <w:ilvl w:val="0"/>
          <w:numId w:val="312"/>
        </w:numPr>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set </w:t>
      </w:r>
      <w:r>
        <w:rPr>
          <w:rFonts w:ascii="Lucida Sans Unicode" w:hAnsi="Lucida Sans Unicode" w:cs="Lucida Sans Unicode"/>
          <w:color w:val="1A1A1A"/>
        </w:rPr>
        <w:t>指令的方案，适合用于在单机</w:t>
      </w:r>
      <w:r>
        <w:rPr>
          <w:rFonts w:ascii="Lucida Sans Unicode" w:hAnsi="Lucida Sans Unicode" w:cs="Lucida Sans Unicode"/>
          <w:color w:val="1A1A1A"/>
        </w:rPr>
        <w:t xml:space="preserve"> Redis </w:t>
      </w:r>
      <w:r>
        <w:rPr>
          <w:rFonts w:ascii="Lucida Sans Unicode" w:hAnsi="Lucida Sans Unicode" w:cs="Lucida Sans Unicode"/>
          <w:color w:val="1A1A1A"/>
        </w:rPr>
        <w:t>节点的场景下，在多</w:t>
      </w:r>
      <w:r>
        <w:rPr>
          <w:rFonts w:ascii="Lucida Sans Unicode" w:hAnsi="Lucida Sans Unicode" w:cs="Lucida Sans Unicode"/>
          <w:color w:val="1A1A1A"/>
        </w:rPr>
        <w:t xml:space="preserve"> Redis </w:t>
      </w:r>
      <w:r>
        <w:rPr>
          <w:rFonts w:ascii="Lucida Sans Unicode" w:hAnsi="Lucida Sans Unicode" w:cs="Lucida Sans Unicode"/>
          <w:color w:val="1A1A1A"/>
        </w:rPr>
        <w:t>节点的场景下，会存在分布式锁丢失的问题。所以，</w:t>
      </w:r>
      <w:r>
        <w:rPr>
          <w:rFonts w:ascii="Lucida Sans Unicode" w:hAnsi="Lucida Sans Unicode" w:cs="Lucida Sans Unicode"/>
          <w:color w:val="1A1A1A"/>
        </w:rPr>
        <w:t xml:space="preserve">Redis </w:t>
      </w:r>
      <w:r>
        <w:rPr>
          <w:rFonts w:ascii="Lucida Sans Unicode" w:hAnsi="Lucida Sans Unicode" w:cs="Lucida Sans Unicode"/>
          <w:color w:val="1A1A1A"/>
        </w:rPr>
        <w:t>作者</w:t>
      </w:r>
      <w:r>
        <w:rPr>
          <w:rFonts w:ascii="Lucida Sans Unicode" w:hAnsi="Lucida Sans Unicode" w:cs="Lucida Sans Unicode"/>
          <w:color w:val="1A1A1A"/>
        </w:rPr>
        <w:t xml:space="preserve"> Antirez </w:t>
      </w:r>
      <w:r>
        <w:rPr>
          <w:rFonts w:ascii="Lucida Sans Unicode" w:hAnsi="Lucida Sans Unicode" w:cs="Lucida Sans Unicode"/>
          <w:color w:val="1A1A1A"/>
        </w:rPr>
        <w:t>基于分布式环境下提出了一种更高级的分布式锁的实现方式：</w:t>
      </w:r>
      <w:r>
        <w:rPr>
          <w:rFonts w:ascii="Lucida Sans Unicode" w:hAnsi="Lucida Sans Unicode" w:cs="Lucida Sans Unicode"/>
          <w:color w:val="1A1A1A"/>
        </w:rPr>
        <w:t xml:space="preserve">Redlock </w:t>
      </w:r>
      <w:r>
        <w:rPr>
          <w:rFonts w:ascii="Lucida Sans Unicode" w:hAnsi="Lucida Sans Unicode" w:cs="Lucida Sans Unicode"/>
          <w:color w:val="1A1A1A"/>
        </w:rPr>
        <w:t>。</w:t>
      </w:r>
    </w:p>
    <w:p w:rsidR="00CC2D5C" w:rsidRDefault="00CC2D5C" w:rsidP="00FA61C5">
      <w:pPr>
        <w:pStyle w:val="a3"/>
        <w:numPr>
          <w:ilvl w:val="0"/>
          <w:numId w:val="312"/>
        </w:numPr>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具体的源码解析，可以看看</w:t>
      </w:r>
      <w:r>
        <w:rPr>
          <w:rFonts w:ascii="Lucida Sans Unicode" w:hAnsi="Lucida Sans Unicode" w:cs="Lucida Sans Unicode"/>
          <w:color w:val="1A1A1A"/>
        </w:rPr>
        <w:t> </w:t>
      </w:r>
      <w:hyperlink r:id="rId257" w:history="1">
        <w:r>
          <w:rPr>
            <w:rStyle w:val="a5"/>
            <w:rFonts w:ascii="Lucida Sans Unicode" w:hAnsi="Lucida Sans Unicode" w:cs="Lucida Sans Unicode"/>
            <w:color w:val="0088CC"/>
          </w:rPr>
          <w:t>《精尽</w:t>
        </w:r>
        <w:r>
          <w:rPr>
            <w:rStyle w:val="a5"/>
            <w:rFonts w:ascii="Lucida Sans Unicode" w:hAnsi="Lucida Sans Unicode" w:cs="Lucida Sans Unicode"/>
            <w:color w:val="0088CC"/>
          </w:rPr>
          <w:t xml:space="preserve"> Redisson </w:t>
        </w:r>
        <w:r>
          <w:rPr>
            <w:rStyle w:val="a5"/>
            <w:rFonts w:ascii="Lucida Sans Unicode" w:hAnsi="Lucida Sans Unicode" w:cs="Lucida Sans Unicode"/>
            <w:color w:val="0088CC"/>
          </w:rPr>
          <w:t>源码分析</w:t>
        </w:r>
        <w:r>
          <w:rPr>
            <w:rStyle w:val="a5"/>
            <w:rFonts w:ascii="Lucida Sans Unicode" w:hAnsi="Lucida Sans Unicode" w:cs="Lucida Sans Unicode"/>
            <w:color w:val="0088CC"/>
          </w:rPr>
          <w:t xml:space="preserve"> —— </w:t>
        </w:r>
        <w:r>
          <w:rPr>
            <w:rStyle w:val="a5"/>
            <w:rFonts w:ascii="Lucida Sans Unicode" w:hAnsi="Lucida Sans Unicode" w:cs="Lucida Sans Unicode"/>
            <w:color w:val="0088CC"/>
          </w:rPr>
          <w:t>可靠分布式锁</w:t>
        </w:r>
        <w:r>
          <w:rPr>
            <w:rStyle w:val="a5"/>
            <w:rFonts w:ascii="Lucida Sans Unicode" w:hAnsi="Lucida Sans Unicode" w:cs="Lucida Sans Unicode"/>
            <w:color w:val="0088CC"/>
          </w:rPr>
          <w:t xml:space="preserve"> RedLock</w:t>
        </w:r>
        <w:r>
          <w:rPr>
            <w:rStyle w:val="a5"/>
            <w:rFonts w:ascii="Lucida Sans Unicode" w:hAnsi="Lucida Sans Unicode" w:cs="Lucida Sans Unicode"/>
            <w:color w:val="0088CC"/>
          </w:rPr>
          <w:t>》</w:t>
        </w:r>
      </w:hyperlink>
      <w:r>
        <w:rPr>
          <w:rFonts w:ascii="Lucida Sans Unicode" w:hAnsi="Lucida Sans Unicode" w:cs="Lucida Sans Unicode"/>
          <w:color w:val="1A1A1A"/>
        </w:rPr>
        <w:t> </w:t>
      </w:r>
      <w:r>
        <w:rPr>
          <w:rFonts w:ascii="Lucida Sans Unicode" w:hAnsi="Lucida Sans Unicode" w:cs="Lucida Sans Unicode"/>
          <w:color w:val="1A1A1A"/>
        </w:rPr>
        <w:t>文章。</w:t>
      </w:r>
    </w:p>
    <w:p w:rsidR="00CC2D5C" w:rsidRPr="00CC2D5C" w:rsidRDefault="00CC2D5C" w:rsidP="00CC2D5C">
      <w:pPr>
        <w:pStyle w:val="3"/>
      </w:pPr>
      <w:r w:rsidRPr="00CC2D5C">
        <w:t>对比 Zookeeper 分布式锁</w:t>
      </w:r>
    </w:p>
    <w:p w:rsidR="00CC2D5C" w:rsidRPr="00CC2D5C" w:rsidRDefault="00CC2D5C" w:rsidP="00FA61C5">
      <w:pPr>
        <w:widowControl/>
        <w:numPr>
          <w:ilvl w:val="0"/>
          <w:numId w:val="313"/>
        </w:numPr>
        <w:shd w:val="clear" w:color="auto" w:fill="FFFFFF"/>
        <w:ind w:left="0"/>
        <w:jc w:val="left"/>
        <w:rPr>
          <w:rFonts w:ascii="Lucida Sans Unicode" w:eastAsia="宋体" w:hAnsi="Lucida Sans Unicode" w:cs="Lucida Sans Unicode"/>
          <w:color w:val="1A1A1A"/>
          <w:kern w:val="0"/>
          <w:szCs w:val="21"/>
        </w:rPr>
      </w:pPr>
      <w:r w:rsidRPr="00CC2D5C">
        <w:rPr>
          <w:rFonts w:ascii="Lucida Sans Unicode" w:eastAsia="宋体" w:hAnsi="Lucida Sans Unicode" w:cs="Lucida Sans Unicode"/>
          <w:color w:val="1A1A1A"/>
          <w:kern w:val="0"/>
          <w:szCs w:val="21"/>
        </w:rPr>
        <w:t>从可靠性上来说，</w:t>
      </w:r>
      <w:r w:rsidRPr="00CC2D5C">
        <w:rPr>
          <w:rFonts w:ascii="Lucida Sans Unicode" w:eastAsia="宋体" w:hAnsi="Lucida Sans Unicode" w:cs="Lucida Sans Unicode"/>
          <w:color w:val="1A1A1A"/>
          <w:kern w:val="0"/>
          <w:szCs w:val="21"/>
        </w:rPr>
        <w:t xml:space="preserve">Zookeeper </w:t>
      </w:r>
      <w:r w:rsidRPr="00CC2D5C">
        <w:rPr>
          <w:rFonts w:ascii="Lucida Sans Unicode" w:eastAsia="宋体" w:hAnsi="Lucida Sans Unicode" w:cs="Lucida Sans Unicode"/>
          <w:color w:val="1A1A1A"/>
          <w:kern w:val="0"/>
          <w:szCs w:val="21"/>
        </w:rPr>
        <w:t>分布式锁好于</w:t>
      </w:r>
      <w:r w:rsidRPr="00CC2D5C">
        <w:rPr>
          <w:rFonts w:ascii="Lucida Sans Unicode" w:eastAsia="宋体" w:hAnsi="Lucida Sans Unicode" w:cs="Lucida Sans Unicode"/>
          <w:color w:val="1A1A1A"/>
          <w:kern w:val="0"/>
          <w:szCs w:val="21"/>
        </w:rPr>
        <w:t xml:space="preserve"> Redis </w:t>
      </w:r>
      <w:r w:rsidRPr="00CC2D5C">
        <w:rPr>
          <w:rFonts w:ascii="Lucida Sans Unicode" w:eastAsia="宋体" w:hAnsi="Lucida Sans Unicode" w:cs="Lucida Sans Unicode"/>
          <w:color w:val="1A1A1A"/>
          <w:kern w:val="0"/>
          <w:szCs w:val="21"/>
        </w:rPr>
        <w:t>分布式锁。</w:t>
      </w:r>
    </w:p>
    <w:p w:rsidR="00CC2D5C" w:rsidRPr="00CC2D5C" w:rsidRDefault="00CC2D5C" w:rsidP="00FA61C5">
      <w:pPr>
        <w:widowControl/>
        <w:numPr>
          <w:ilvl w:val="0"/>
          <w:numId w:val="313"/>
        </w:numPr>
        <w:shd w:val="clear" w:color="auto" w:fill="FFFFFF"/>
        <w:ind w:left="0"/>
        <w:jc w:val="left"/>
        <w:rPr>
          <w:rFonts w:ascii="Lucida Sans Unicode" w:eastAsia="宋体" w:hAnsi="Lucida Sans Unicode" w:cs="Lucida Sans Unicode"/>
          <w:color w:val="1A1A1A"/>
          <w:kern w:val="0"/>
          <w:szCs w:val="21"/>
        </w:rPr>
      </w:pPr>
      <w:r w:rsidRPr="00CC2D5C">
        <w:rPr>
          <w:rFonts w:ascii="Lucida Sans Unicode" w:eastAsia="宋体" w:hAnsi="Lucida Sans Unicode" w:cs="Lucida Sans Unicode"/>
          <w:color w:val="1A1A1A"/>
          <w:kern w:val="0"/>
          <w:szCs w:val="21"/>
        </w:rPr>
        <w:t>从性能上来说，</w:t>
      </w:r>
      <w:r w:rsidRPr="00CC2D5C">
        <w:rPr>
          <w:rFonts w:ascii="Lucida Sans Unicode" w:eastAsia="宋体" w:hAnsi="Lucida Sans Unicode" w:cs="Lucida Sans Unicode"/>
          <w:color w:val="1A1A1A"/>
          <w:kern w:val="0"/>
          <w:szCs w:val="21"/>
        </w:rPr>
        <w:t xml:space="preserve">Redis </w:t>
      </w:r>
      <w:r w:rsidRPr="00CC2D5C">
        <w:rPr>
          <w:rFonts w:ascii="Lucida Sans Unicode" w:eastAsia="宋体" w:hAnsi="Lucida Sans Unicode" w:cs="Lucida Sans Unicode"/>
          <w:color w:val="1A1A1A"/>
          <w:kern w:val="0"/>
          <w:szCs w:val="21"/>
        </w:rPr>
        <w:t>分布式锁好于</w:t>
      </w:r>
      <w:r w:rsidRPr="00CC2D5C">
        <w:rPr>
          <w:rFonts w:ascii="Lucida Sans Unicode" w:eastAsia="宋体" w:hAnsi="Lucida Sans Unicode" w:cs="Lucida Sans Unicode"/>
          <w:color w:val="1A1A1A"/>
          <w:kern w:val="0"/>
          <w:szCs w:val="21"/>
        </w:rPr>
        <w:t xml:space="preserve"> Zookeeper </w:t>
      </w:r>
      <w:r w:rsidRPr="00CC2D5C">
        <w:rPr>
          <w:rFonts w:ascii="Lucida Sans Unicode" w:eastAsia="宋体" w:hAnsi="Lucida Sans Unicode" w:cs="Lucida Sans Unicode"/>
          <w:color w:val="1A1A1A"/>
          <w:kern w:val="0"/>
          <w:szCs w:val="21"/>
        </w:rPr>
        <w:t>分布式锁。</w:t>
      </w:r>
    </w:p>
    <w:p w:rsidR="00CC2D5C" w:rsidRPr="00CC2D5C" w:rsidRDefault="00CC2D5C" w:rsidP="00CC2D5C">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CC2D5C">
        <w:rPr>
          <w:rFonts w:ascii="Lucida Sans Unicode" w:eastAsia="宋体" w:hAnsi="Lucida Sans Unicode" w:cs="Lucida Sans Unicode"/>
          <w:color w:val="1A1A1A"/>
          <w:kern w:val="0"/>
          <w:sz w:val="24"/>
          <w:szCs w:val="24"/>
        </w:rPr>
        <w:t>所以，没有绝对的好坏，可以根据自己的业务来具体选择。如果想要更简单，甚至可以考虑基于</w:t>
      </w:r>
      <w:r w:rsidRPr="00CC2D5C">
        <w:rPr>
          <w:rFonts w:ascii="Lucida Sans Unicode" w:eastAsia="宋体" w:hAnsi="Lucida Sans Unicode" w:cs="Lucida Sans Unicode"/>
          <w:color w:val="1A1A1A"/>
          <w:kern w:val="0"/>
          <w:sz w:val="24"/>
          <w:szCs w:val="24"/>
        </w:rPr>
        <w:t xml:space="preserve"> MySQL </w:t>
      </w:r>
      <w:r w:rsidRPr="00CC2D5C">
        <w:rPr>
          <w:rFonts w:ascii="Lucida Sans Unicode" w:eastAsia="宋体" w:hAnsi="Lucida Sans Unicode" w:cs="Lucida Sans Unicode"/>
          <w:color w:val="1A1A1A"/>
          <w:kern w:val="0"/>
          <w:sz w:val="24"/>
          <w:szCs w:val="24"/>
        </w:rPr>
        <w:t>行锁来实现分布式锁。</w:t>
      </w:r>
    </w:p>
    <w:p w:rsidR="00CC2D5C" w:rsidRDefault="000368FE" w:rsidP="00CC2D5C">
      <w:pPr>
        <w:pStyle w:val="2"/>
      </w:pPr>
      <w:r>
        <w:rPr>
          <w:rFonts w:hint="eastAsia"/>
          <w:color w:val="1A1A1A"/>
        </w:rPr>
        <w:t>23</w:t>
      </w:r>
      <w:r w:rsidR="00CC2D5C">
        <w:rPr>
          <w:color w:val="1A1A1A"/>
        </w:rPr>
        <w:t>.</w:t>
      </w:r>
      <w:r w:rsidR="00CC2D5C" w:rsidRPr="00CC2D5C">
        <w:t xml:space="preserve"> </w:t>
      </w:r>
      <w:r w:rsidR="00CC2D5C">
        <w:t>如何使用 Redis 实现消息队列？</w:t>
      </w:r>
    </w:p>
    <w:p w:rsidR="00CC2D5C" w:rsidRDefault="00CC2D5C" w:rsidP="00CC2D5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一般使用</w:t>
      </w:r>
      <w:r>
        <w:rPr>
          <w:rFonts w:ascii="Lucida Sans Unicode" w:hAnsi="Lucida Sans Unicode" w:cs="Lucida Sans Unicode"/>
          <w:color w:val="1A1A1A"/>
        </w:rPr>
        <w:t xml:space="preserve"> list </w:t>
      </w:r>
      <w:r>
        <w:rPr>
          <w:rFonts w:ascii="Lucida Sans Unicode" w:hAnsi="Lucida Sans Unicode" w:cs="Lucida Sans Unicode"/>
          <w:color w:val="1A1A1A"/>
        </w:rPr>
        <w:t>结构作为队列，</w:t>
      </w:r>
      <w:r>
        <w:rPr>
          <w:rFonts w:ascii="Lucida Sans Unicode" w:hAnsi="Lucida Sans Unicode" w:cs="Lucida Sans Unicode"/>
          <w:color w:val="1A1A1A"/>
        </w:rPr>
        <w:t xml:space="preserve">rpush </w:t>
      </w:r>
      <w:r>
        <w:rPr>
          <w:rFonts w:ascii="Lucida Sans Unicode" w:hAnsi="Lucida Sans Unicode" w:cs="Lucida Sans Unicode"/>
          <w:color w:val="1A1A1A"/>
        </w:rPr>
        <w:t>生产消息，</w:t>
      </w:r>
      <w:r>
        <w:rPr>
          <w:rFonts w:ascii="Lucida Sans Unicode" w:hAnsi="Lucida Sans Unicode" w:cs="Lucida Sans Unicode"/>
          <w:color w:val="1A1A1A"/>
        </w:rPr>
        <w:t xml:space="preserve">lpop </w:t>
      </w:r>
      <w:r>
        <w:rPr>
          <w:rFonts w:ascii="Lucida Sans Unicode" w:hAnsi="Lucida Sans Unicode" w:cs="Lucida Sans Unicode"/>
          <w:color w:val="1A1A1A"/>
        </w:rPr>
        <w:t>消费消息。当</w:t>
      </w:r>
      <w:r>
        <w:rPr>
          <w:rFonts w:ascii="Lucida Sans Unicode" w:hAnsi="Lucida Sans Unicode" w:cs="Lucida Sans Unicode"/>
          <w:color w:val="1A1A1A"/>
        </w:rPr>
        <w:t xml:space="preserve"> lpop </w:t>
      </w:r>
      <w:r>
        <w:rPr>
          <w:rFonts w:ascii="Lucida Sans Unicode" w:hAnsi="Lucida Sans Unicode" w:cs="Lucida Sans Unicode"/>
          <w:color w:val="1A1A1A"/>
        </w:rPr>
        <w:t>没有消息的时候，要适当</w:t>
      </w:r>
      <w:r>
        <w:rPr>
          <w:rFonts w:ascii="Lucida Sans Unicode" w:hAnsi="Lucida Sans Unicode" w:cs="Lucida Sans Unicode"/>
          <w:color w:val="1A1A1A"/>
        </w:rPr>
        <w:t xml:space="preserve"> sleep </w:t>
      </w:r>
      <w:r>
        <w:rPr>
          <w:rFonts w:ascii="Lucida Sans Unicode" w:hAnsi="Lucida Sans Unicode" w:cs="Lucida Sans Unicode"/>
          <w:color w:val="1A1A1A"/>
        </w:rPr>
        <w:t>一会再重试。</w:t>
      </w:r>
    </w:p>
    <w:p w:rsidR="00CC2D5C" w:rsidRDefault="00CC2D5C" w:rsidP="00FA61C5">
      <w:pPr>
        <w:widowControl/>
        <w:numPr>
          <w:ilvl w:val="0"/>
          <w:numId w:val="31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如果对方追问可不可以不用</w:t>
      </w:r>
      <w:r>
        <w:rPr>
          <w:rFonts w:ascii="Lucida Sans Unicode" w:hAnsi="Lucida Sans Unicode" w:cs="Lucida Sans Unicode"/>
          <w:color w:val="1A1A1A"/>
          <w:szCs w:val="21"/>
        </w:rPr>
        <w:t xml:space="preserve"> sleep </w:t>
      </w:r>
      <w:r>
        <w:rPr>
          <w:rFonts w:ascii="Lucida Sans Unicode" w:hAnsi="Lucida Sans Unicode" w:cs="Lucida Sans Unicode"/>
          <w:color w:val="1A1A1A"/>
          <w:szCs w:val="21"/>
        </w:rPr>
        <w:t>呢？</w:t>
      </w:r>
      <w:r>
        <w:rPr>
          <w:rFonts w:ascii="Lucida Sans Unicode" w:hAnsi="Lucida Sans Unicode" w:cs="Lucida Sans Unicode"/>
          <w:color w:val="1A1A1A"/>
          <w:szCs w:val="21"/>
        </w:rPr>
        <w:t xml:space="preserve">list </w:t>
      </w:r>
      <w:r>
        <w:rPr>
          <w:rFonts w:ascii="Lucida Sans Unicode" w:hAnsi="Lucida Sans Unicode" w:cs="Lucida Sans Unicode"/>
          <w:color w:val="1A1A1A"/>
          <w:szCs w:val="21"/>
        </w:rPr>
        <w:t>还有个指令叫</w:t>
      </w:r>
      <w:r>
        <w:rPr>
          <w:rFonts w:ascii="Lucida Sans Unicode" w:hAnsi="Lucida Sans Unicode" w:cs="Lucida Sans Unicode"/>
          <w:color w:val="1A1A1A"/>
          <w:szCs w:val="21"/>
        </w:rPr>
        <w:t xml:space="preserve"> blpop </w:t>
      </w:r>
      <w:r>
        <w:rPr>
          <w:rFonts w:ascii="Lucida Sans Unicode" w:hAnsi="Lucida Sans Unicode" w:cs="Lucida Sans Unicode"/>
          <w:color w:val="1A1A1A"/>
          <w:szCs w:val="21"/>
        </w:rPr>
        <w:t>，在没有消息的时候，它会阻塞住直到消息到来。</w:t>
      </w:r>
    </w:p>
    <w:p w:rsidR="00CC2D5C" w:rsidRDefault="00CC2D5C" w:rsidP="00FA61C5">
      <w:pPr>
        <w:widowControl/>
        <w:numPr>
          <w:ilvl w:val="0"/>
          <w:numId w:val="31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如果对方追问能不能生产一次消费多次呢？使用</w:t>
      </w:r>
      <w:r>
        <w:rPr>
          <w:rFonts w:ascii="Lucida Sans Unicode" w:hAnsi="Lucida Sans Unicode" w:cs="Lucida Sans Unicode"/>
          <w:color w:val="1A1A1A"/>
          <w:szCs w:val="21"/>
        </w:rPr>
        <w:t xml:space="preserve"> pub / sub </w:t>
      </w:r>
      <w:r>
        <w:rPr>
          <w:rFonts w:ascii="Lucida Sans Unicode" w:hAnsi="Lucida Sans Unicode" w:cs="Lucida Sans Unicode"/>
          <w:color w:val="1A1A1A"/>
          <w:szCs w:val="21"/>
        </w:rPr>
        <w:t>主题订阅者模式，可以实现</w:t>
      </w:r>
      <w:r>
        <w:rPr>
          <w:rFonts w:ascii="Lucida Sans Unicode" w:hAnsi="Lucida Sans Unicode" w:cs="Lucida Sans Unicode"/>
          <w:color w:val="1A1A1A"/>
          <w:szCs w:val="21"/>
        </w:rPr>
        <w:t xml:space="preserve"> 1:N </w:t>
      </w:r>
      <w:r>
        <w:rPr>
          <w:rFonts w:ascii="Lucida Sans Unicode" w:hAnsi="Lucida Sans Unicode" w:cs="Lucida Sans Unicode"/>
          <w:color w:val="1A1A1A"/>
          <w:szCs w:val="21"/>
        </w:rPr>
        <w:t>的消息队列。</w:t>
      </w:r>
    </w:p>
    <w:p w:rsidR="00CC2D5C" w:rsidRDefault="00CC2D5C" w:rsidP="00FA61C5">
      <w:pPr>
        <w:pStyle w:val="a3"/>
        <w:numPr>
          <w:ilvl w:val="0"/>
          <w:numId w:val="314"/>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如果对方追问</w:t>
      </w:r>
      <w:r>
        <w:rPr>
          <w:rFonts w:ascii="Lucida Sans Unicode" w:hAnsi="Lucida Sans Unicode" w:cs="Lucida Sans Unicode"/>
          <w:color w:val="1A1A1A"/>
          <w:sz w:val="21"/>
          <w:szCs w:val="21"/>
        </w:rPr>
        <w:t xml:space="preserve"> pub / sub </w:t>
      </w:r>
      <w:r>
        <w:rPr>
          <w:rFonts w:ascii="Lucida Sans Unicode" w:hAnsi="Lucida Sans Unicode" w:cs="Lucida Sans Unicode"/>
          <w:color w:val="1A1A1A"/>
          <w:sz w:val="21"/>
          <w:szCs w:val="21"/>
        </w:rPr>
        <w:t>有什么缺点？在消费者下线的情况下，生产的消息会丢失，得使用专业的消息队列如</w:t>
      </w:r>
      <w:r>
        <w:rPr>
          <w:rFonts w:ascii="Lucida Sans Unicode" w:hAnsi="Lucida Sans Unicode" w:cs="Lucida Sans Unicode"/>
          <w:color w:val="1A1A1A"/>
          <w:sz w:val="21"/>
          <w:szCs w:val="21"/>
        </w:rPr>
        <w:t xml:space="preserve"> rabbitmq </w:t>
      </w:r>
      <w:r>
        <w:rPr>
          <w:rFonts w:ascii="Lucida Sans Unicode" w:hAnsi="Lucida Sans Unicode" w:cs="Lucida Sans Unicode"/>
          <w:color w:val="1A1A1A"/>
          <w:sz w:val="21"/>
          <w:szCs w:val="21"/>
        </w:rPr>
        <w:t>等。</w:t>
      </w:r>
    </w:p>
    <w:p w:rsidR="00CC2D5C" w:rsidRDefault="00CC2D5C" w:rsidP="00CC2D5C">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之前生产中，艿艿就碰到因为网络闪断，导致订阅的</w:t>
      </w:r>
      <w:r>
        <w:rPr>
          <w:rFonts w:ascii="Lucida Sans Unicode" w:hAnsi="Lucida Sans Unicode" w:cs="Lucida Sans Unicode"/>
          <w:color w:val="1A1A1A"/>
          <w:sz w:val="21"/>
          <w:szCs w:val="21"/>
        </w:rPr>
        <w:t xml:space="preserve"> pub/sub </w:t>
      </w:r>
      <w:r>
        <w:rPr>
          <w:rFonts w:ascii="Lucida Sans Unicode" w:hAnsi="Lucida Sans Unicode" w:cs="Lucida Sans Unicode"/>
          <w:color w:val="1A1A1A"/>
          <w:sz w:val="21"/>
          <w:szCs w:val="21"/>
        </w:rPr>
        <w:t>消息丢失，导致</w:t>
      </w:r>
      <w:r>
        <w:rPr>
          <w:rFonts w:ascii="Lucida Sans Unicode" w:hAnsi="Lucida Sans Unicode" w:cs="Lucida Sans Unicode"/>
          <w:color w:val="1A1A1A"/>
          <w:sz w:val="21"/>
          <w:szCs w:val="21"/>
        </w:rPr>
        <w:t xml:space="preserve"> JVM </w:t>
      </w:r>
      <w:r>
        <w:rPr>
          <w:rFonts w:ascii="Lucida Sans Unicode" w:hAnsi="Lucida Sans Unicode" w:cs="Lucida Sans Unicode"/>
          <w:color w:val="1A1A1A"/>
          <w:sz w:val="21"/>
          <w:szCs w:val="21"/>
        </w:rPr>
        <w:t>应用的数据字典和系统参数等缓存未刷新，业务受到影响。所以，最好还是使用专业的消息队列的订阅功能（广播消费）。</w:t>
      </w:r>
    </w:p>
    <w:p w:rsidR="00CC2D5C" w:rsidRDefault="00CC2D5C" w:rsidP="00FA61C5">
      <w:pPr>
        <w:pStyle w:val="a3"/>
        <w:numPr>
          <w:ilvl w:val="0"/>
          <w:numId w:val="314"/>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如果对方追问</w:t>
      </w:r>
      <w:r>
        <w:rPr>
          <w:rFonts w:ascii="Lucida Sans Unicode" w:hAnsi="Lucida Sans Unicode" w:cs="Lucida Sans Unicode"/>
          <w:color w:val="1A1A1A"/>
          <w:sz w:val="21"/>
          <w:szCs w:val="21"/>
        </w:rPr>
        <w:t xml:space="preserve"> redis </w:t>
      </w:r>
      <w:r>
        <w:rPr>
          <w:rFonts w:ascii="Lucida Sans Unicode" w:hAnsi="Lucida Sans Unicode" w:cs="Lucida Sans Unicode"/>
          <w:color w:val="1A1A1A"/>
          <w:sz w:val="21"/>
          <w:szCs w:val="21"/>
        </w:rPr>
        <w:t>如何实现延时队列？我估计现在你很想把面试官一棒打死如果你手上有一根棒球棍的话，怎么问的这么详细。但是你很克制，然后神态自若的回答道：使用</w:t>
      </w:r>
      <w:r>
        <w:rPr>
          <w:rFonts w:ascii="Lucida Sans Unicode" w:hAnsi="Lucida Sans Unicode" w:cs="Lucida Sans Unicode"/>
          <w:color w:val="1A1A1A"/>
          <w:sz w:val="21"/>
          <w:szCs w:val="21"/>
        </w:rPr>
        <w:t xml:space="preserve"> sortedset </w:t>
      </w:r>
      <w:r>
        <w:rPr>
          <w:rFonts w:ascii="Lucida Sans Unicode" w:hAnsi="Lucida Sans Unicode" w:cs="Lucida Sans Unicode"/>
          <w:color w:val="1A1A1A"/>
          <w:sz w:val="21"/>
          <w:szCs w:val="21"/>
        </w:rPr>
        <w:t>，拿时间戳作为</w:t>
      </w:r>
      <w:r>
        <w:rPr>
          <w:rFonts w:ascii="Lucida Sans Unicode" w:hAnsi="Lucida Sans Unicode" w:cs="Lucida Sans Unicode"/>
          <w:color w:val="1A1A1A"/>
          <w:sz w:val="21"/>
          <w:szCs w:val="21"/>
        </w:rPr>
        <w:t xml:space="preserve"> score </w:t>
      </w:r>
      <w:r>
        <w:rPr>
          <w:rFonts w:ascii="Lucida Sans Unicode" w:hAnsi="Lucida Sans Unicode" w:cs="Lucida Sans Unicode"/>
          <w:color w:val="1A1A1A"/>
          <w:sz w:val="21"/>
          <w:szCs w:val="21"/>
        </w:rPr>
        <w:t>，消息内容作为</w:t>
      </w:r>
      <w:r>
        <w:rPr>
          <w:rFonts w:ascii="Lucida Sans Unicode" w:hAnsi="Lucida Sans Unicode" w:cs="Lucida Sans Unicode"/>
          <w:color w:val="1A1A1A"/>
          <w:sz w:val="21"/>
          <w:szCs w:val="21"/>
        </w:rPr>
        <w:t xml:space="preserve"> key </w:t>
      </w:r>
      <w:r>
        <w:rPr>
          <w:rFonts w:ascii="Lucida Sans Unicode" w:hAnsi="Lucida Sans Unicode" w:cs="Lucida Sans Unicode"/>
          <w:color w:val="1A1A1A"/>
          <w:sz w:val="21"/>
          <w:szCs w:val="21"/>
        </w:rPr>
        <w:t>调用</w:t>
      </w:r>
      <w:r>
        <w:rPr>
          <w:rFonts w:ascii="Lucida Sans Unicode" w:hAnsi="Lucida Sans Unicode" w:cs="Lucida Sans Unicode"/>
          <w:color w:val="1A1A1A"/>
          <w:sz w:val="21"/>
          <w:szCs w:val="21"/>
        </w:rPr>
        <w:t xml:space="preserve"> zadd </w:t>
      </w:r>
      <w:r>
        <w:rPr>
          <w:rFonts w:ascii="Lucida Sans Unicode" w:hAnsi="Lucida Sans Unicode" w:cs="Lucida Sans Unicode"/>
          <w:color w:val="1A1A1A"/>
          <w:sz w:val="21"/>
          <w:szCs w:val="21"/>
        </w:rPr>
        <w:t>来生产消息，消费者用</w:t>
      </w:r>
      <w:r>
        <w:rPr>
          <w:rFonts w:ascii="Lucida Sans Unicode" w:hAnsi="Lucida Sans Unicode" w:cs="Lucida Sans Unicode"/>
          <w:color w:val="1A1A1A"/>
          <w:sz w:val="21"/>
          <w:szCs w:val="21"/>
        </w:rPr>
        <w:t xml:space="preserve"> zrangebyscore </w:t>
      </w:r>
      <w:r>
        <w:rPr>
          <w:rFonts w:ascii="Lucida Sans Unicode" w:hAnsi="Lucida Sans Unicode" w:cs="Lucida Sans Unicode"/>
          <w:color w:val="1A1A1A"/>
          <w:sz w:val="21"/>
          <w:szCs w:val="21"/>
        </w:rPr>
        <w:t>指令获取</w:t>
      </w:r>
      <w:r>
        <w:rPr>
          <w:rFonts w:ascii="Lucida Sans Unicode" w:hAnsi="Lucida Sans Unicode" w:cs="Lucida Sans Unicode"/>
          <w:color w:val="1A1A1A"/>
          <w:sz w:val="21"/>
          <w:szCs w:val="21"/>
        </w:rPr>
        <w:t xml:space="preserve"> N </w:t>
      </w:r>
      <w:r>
        <w:rPr>
          <w:rFonts w:ascii="Lucida Sans Unicode" w:hAnsi="Lucida Sans Unicode" w:cs="Lucida Sans Unicode"/>
          <w:color w:val="1A1A1A"/>
          <w:sz w:val="21"/>
          <w:szCs w:val="21"/>
        </w:rPr>
        <w:t>秒之前的数据轮询进行处理。</w:t>
      </w:r>
    </w:p>
    <w:p w:rsidR="00CC2D5C" w:rsidRDefault="00CC2D5C" w:rsidP="00CC2D5C">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可能很多胖友会觉得抽象，可以看看</w:t>
      </w:r>
      <w:r>
        <w:rPr>
          <w:rFonts w:ascii="Lucida Sans Unicode" w:hAnsi="Lucida Sans Unicode" w:cs="Lucida Sans Unicode"/>
          <w:color w:val="1A1A1A"/>
          <w:sz w:val="21"/>
          <w:szCs w:val="21"/>
        </w:rPr>
        <w:t> </w:t>
      </w:r>
      <w:hyperlink r:id="rId258" w:tgtFrame="_blank" w:history="1">
        <w:r>
          <w:rPr>
            <w:rStyle w:val="a5"/>
            <w:rFonts w:ascii="Lucida Sans Unicode" w:hAnsi="Lucida Sans Unicode" w:cs="Lucida Sans Unicode"/>
            <w:color w:val="0088CC"/>
            <w:sz w:val="21"/>
            <w:szCs w:val="21"/>
          </w:rPr>
          <w:t>《</w:t>
        </w:r>
        <w:r>
          <w:rPr>
            <w:rStyle w:val="a5"/>
            <w:rFonts w:ascii="Lucida Sans Unicode" w:hAnsi="Lucida Sans Unicode" w:cs="Lucida Sans Unicode"/>
            <w:color w:val="0088CC"/>
            <w:sz w:val="21"/>
            <w:szCs w:val="21"/>
          </w:rPr>
          <w:t xml:space="preserve">Redis </w:t>
        </w:r>
        <w:r>
          <w:rPr>
            <w:rStyle w:val="a5"/>
            <w:rFonts w:ascii="Lucida Sans Unicode" w:hAnsi="Lucida Sans Unicode" w:cs="Lucida Sans Unicode"/>
            <w:color w:val="0088CC"/>
            <w:sz w:val="21"/>
            <w:szCs w:val="21"/>
          </w:rPr>
          <w:t>学习笔记之延时队列》</w:t>
        </w:r>
      </w:hyperlink>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。面试中，能回答到</w:t>
      </w:r>
      <w:r>
        <w:rPr>
          <w:rFonts w:ascii="Lucida Sans Unicode" w:hAnsi="Lucida Sans Unicode" w:cs="Lucida Sans Unicode"/>
          <w:color w:val="1A1A1A"/>
          <w:sz w:val="21"/>
          <w:szCs w:val="21"/>
        </w:rPr>
        <w:t xml:space="preserve"> Redis zset </w:t>
      </w:r>
      <w:r>
        <w:rPr>
          <w:rFonts w:ascii="Lucida Sans Unicode" w:hAnsi="Lucida Sans Unicode" w:cs="Lucida Sans Unicode"/>
          <w:color w:val="1A1A1A"/>
          <w:sz w:val="21"/>
          <w:szCs w:val="21"/>
        </w:rPr>
        <w:t>实现延迟队列，还是蛮加分的。</w:t>
      </w:r>
    </w:p>
    <w:p w:rsidR="00CC2D5C" w:rsidRDefault="00CC2D5C" w:rsidP="00CC2D5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到这里，面试官暗地里已经对你竖起了大拇指。但是他不知道的是此刻你却竖起了中指，在椅子背后。</w:t>
      </w:r>
    </w:p>
    <w:p w:rsidR="00CC2D5C" w:rsidRDefault="00CC2D5C" w:rsidP="00CC2D5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当然，实际上</w:t>
      </w:r>
      <w:r>
        <w:rPr>
          <w:rFonts w:ascii="Lucida Sans Unicode" w:hAnsi="Lucida Sans Unicode" w:cs="Lucida Sans Unicode"/>
          <w:color w:val="1A1A1A"/>
        </w:rPr>
        <w:t xml:space="preserve"> Redis </w:t>
      </w:r>
      <w:r>
        <w:rPr>
          <w:rFonts w:ascii="Lucida Sans Unicode" w:hAnsi="Lucida Sans Unicode" w:cs="Lucida Sans Unicode"/>
          <w:color w:val="1A1A1A"/>
        </w:rPr>
        <w:t>真的真的真的不推荐作为消息队列使用，它最多只是消息队列的存储层，上层的逻辑，还需要做大量的封装和支持。</w:t>
      </w:r>
    </w:p>
    <w:p w:rsidR="00CC2D5C" w:rsidRDefault="00CC2D5C" w:rsidP="00CC2D5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另外，在</w:t>
      </w:r>
      <w:r>
        <w:rPr>
          <w:rFonts w:ascii="Lucida Sans Unicode" w:hAnsi="Lucida Sans Unicode" w:cs="Lucida Sans Unicode"/>
          <w:color w:val="1A1A1A"/>
        </w:rPr>
        <w:t xml:space="preserve"> Redis 5.0 </w:t>
      </w:r>
      <w:r>
        <w:rPr>
          <w:rFonts w:ascii="Lucida Sans Unicode" w:hAnsi="Lucida Sans Unicode" w:cs="Lucida Sans Unicode"/>
          <w:color w:val="1A1A1A"/>
        </w:rPr>
        <w:t>增加了</w:t>
      </w:r>
      <w:r>
        <w:rPr>
          <w:rFonts w:ascii="Lucida Sans Unicode" w:hAnsi="Lucida Sans Unicode" w:cs="Lucida Sans Unicode"/>
          <w:color w:val="1A1A1A"/>
        </w:rPr>
        <w:t xml:space="preserve"> Stream </w:t>
      </w:r>
      <w:r>
        <w:rPr>
          <w:rFonts w:ascii="Lucida Sans Unicode" w:hAnsi="Lucida Sans Unicode" w:cs="Lucida Sans Unicode"/>
          <w:color w:val="1A1A1A"/>
        </w:rPr>
        <w:t>功能，一个新的强大的支持多播的可持久化的消息队列，提供类似</w:t>
      </w:r>
      <w:r>
        <w:rPr>
          <w:rFonts w:ascii="Lucida Sans Unicode" w:hAnsi="Lucida Sans Unicode" w:cs="Lucida Sans Unicode"/>
          <w:color w:val="1A1A1A"/>
        </w:rPr>
        <w:t xml:space="preserve"> Kafka </w:t>
      </w:r>
      <w:r>
        <w:rPr>
          <w:rFonts w:ascii="Lucida Sans Unicode" w:hAnsi="Lucida Sans Unicode" w:cs="Lucida Sans Unicode"/>
          <w:color w:val="1A1A1A"/>
        </w:rPr>
        <w:t>的功能。</w:t>
      </w:r>
    </w:p>
    <w:p w:rsidR="00CC2D5C" w:rsidRDefault="000368FE" w:rsidP="000368FE">
      <w:pPr>
        <w:pStyle w:val="2"/>
      </w:pPr>
      <w:r>
        <w:rPr>
          <w:rFonts w:hint="eastAsia"/>
          <w:color w:val="1A1A1A"/>
        </w:rPr>
        <w:t>24</w:t>
      </w:r>
      <w:r w:rsidR="00CC2D5C">
        <w:rPr>
          <w:color w:val="1A1A1A"/>
        </w:rPr>
        <w:t>.</w:t>
      </w:r>
      <w:r w:rsidR="00CC2D5C" w:rsidRPr="00CC2D5C">
        <w:t xml:space="preserve"> </w:t>
      </w:r>
      <w:r w:rsidR="00CC2D5C">
        <w:t>什么是 Redis Pipelining ？</w:t>
      </w:r>
    </w:p>
    <w:p w:rsidR="00CC2D5C" w:rsidRDefault="00CC2D5C" w:rsidP="00CC2D5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一次请求</w:t>
      </w:r>
      <w:r>
        <w:rPr>
          <w:rFonts w:ascii="Lucida Sans Unicode" w:hAnsi="Lucida Sans Unicode" w:cs="Lucida Sans Unicode"/>
          <w:color w:val="1A1A1A"/>
        </w:rPr>
        <w:t>/</w:t>
      </w:r>
      <w:r>
        <w:rPr>
          <w:rFonts w:ascii="Lucida Sans Unicode" w:hAnsi="Lucida Sans Unicode" w:cs="Lucida Sans Unicode"/>
          <w:color w:val="1A1A1A"/>
        </w:rPr>
        <w:t>响应服务器能实现处理新的请求即使旧的请求还未被响应。这样就可以将多个命令发送到服务器，而不用等待回复，最后在一个步骤中读取该答复。</w:t>
      </w:r>
    </w:p>
    <w:p w:rsidR="00CC2D5C" w:rsidRDefault="00CC2D5C" w:rsidP="00CC2D5C">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注意，</w:t>
      </w:r>
      <w:r>
        <w:rPr>
          <w:rFonts w:ascii="Lucida Sans Unicode" w:hAnsi="Lucida Sans Unicode" w:cs="Lucida Sans Unicode"/>
          <w:color w:val="1A1A1A"/>
        </w:rPr>
        <w:t xml:space="preserve">Redis Pipelining </w:t>
      </w:r>
      <w:r>
        <w:rPr>
          <w:rFonts w:ascii="Lucida Sans Unicode" w:hAnsi="Lucida Sans Unicode" w:cs="Lucida Sans Unicode"/>
          <w:color w:val="1A1A1A"/>
        </w:rPr>
        <w:t>是</w:t>
      </w:r>
      <w:r>
        <w:rPr>
          <w:rFonts w:ascii="Lucida Sans Unicode" w:hAnsi="Lucida Sans Unicode" w:cs="Lucida Sans Unicode"/>
          <w:color w:val="1A1A1A"/>
        </w:rPr>
        <w:t xml:space="preserve"> Redis Client </w:t>
      </w:r>
      <w:r>
        <w:rPr>
          <w:rFonts w:ascii="Lucida Sans Unicode" w:hAnsi="Lucida Sans Unicode" w:cs="Lucida Sans Unicode"/>
          <w:color w:val="1A1A1A"/>
        </w:rPr>
        <w:t>实现的功能，而不是</w:t>
      </w:r>
      <w:r>
        <w:rPr>
          <w:rFonts w:ascii="Lucida Sans Unicode" w:hAnsi="Lucida Sans Unicode" w:cs="Lucida Sans Unicode"/>
          <w:color w:val="1A1A1A"/>
        </w:rPr>
        <w:t xml:space="preserve"> Redis Server </w:t>
      </w:r>
      <w:r>
        <w:rPr>
          <w:rFonts w:ascii="Lucida Sans Unicode" w:hAnsi="Lucida Sans Unicode" w:cs="Lucida Sans Unicode"/>
          <w:color w:val="1A1A1A"/>
        </w:rPr>
        <w:t>提供的特性。假设我们有</w:t>
      </w:r>
      <w:r>
        <w:rPr>
          <w:rFonts w:ascii="Lucida Sans Unicode" w:hAnsi="Lucida Sans Unicode" w:cs="Lucida Sans Unicode"/>
          <w:color w:val="1A1A1A"/>
        </w:rPr>
        <w:t xml:space="preserve"> 3 </w:t>
      </w:r>
      <w:r>
        <w:rPr>
          <w:rFonts w:ascii="Lucida Sans Unicode" w:hAnsi="Lucida Sans Unicode" w:cs="Lucida Sans Unicode"/>
          <w:color w:val="1A1A1A"/>
        </w:rPr>
        <w:t>个请求进行下举例子。</w:t>
      </w:r>
    </w:p>
    <w:p w:rsidR="00CC2D5C" w:rsidRDefault="00CC2D5C" w:rsidP="00FA61C5">
      <w:pPr>
        <w:widowControl/>
        <w:numPr>
          <w:ilvl w:val="0"/>
          <w:numId w:val="315"/>
        </w:numPr>
        <w:shd w:val="clear" w:color="auto" w:fill="F6F6F6"/>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未使用</w:t>
      </w:r>
      <w:r>
        <w:rPr>
          <w:rFonts w:ascii="Lucida Sans Unicode" w:hAnsi="Lucida Sans Unicode" w:cs="Lucida Sans Unicode"/>
          <w:color w:val="1A1A1A"/>
          <w:szCs w:val="21"/>
        </w:rPr>
        <w:t xml:space="preserve"> Pipeline </w:t>
      </w:r>
      <w:r>
        <w:rPr>
          <w:rFonts w:ascii="Lucida Sans Unicode" w:hAnsi="Lucida Sans Unicode" w:cs="Lucida Sans Unicode"/>
          <w:color w:val="1A1A1A"/>
          <w:szCs w:val="21"/>
        </w:rPr>
        <w:t>时，那么整个执行的顺序是，</w:t>
      </w:r>
      <w:r>
        <w:rPr>
          <w:rFonts w:ascii="Lucida Sans Unicode" w:hAnsi="Lucida Sans Unicode" w:cs="Lucida Sans Unicode"/>
          <w:color w:val="1A1A1A"/>
          <w:szCs w:val="21"/>
        </w:rPr>
        <w:t xml:space="preserve">req1-&gt;resp1-&gt;req2-&gt;resp2-&gt;req3-&gt;resp3 </w:t>
      </w:r>
      <w:r>
        <w:rPr>
          <w:rFonts w:ascii="Lucida Sans Unicode" w:hAnsi="Lucida Sans Unicode" w:cs="Lucida Sans Unicode"/>
          <w:color w:val="1A1A1A"/>
          <w:szCs w:val="21"/>
        </w:rPr>
        <w:t>。</w:t>
      </w:r>
    </w:p>
    <w:p w:rsidR="00CC2D5C" w:rsidRDefault="00CC2D5C" w:rsidP="00FA61C5">
      <w:pPr>
        <w:widowControl/>
        <w:numPr>
          <w:ilvl w:val="0"/>
          <w:numId w:val="315"/>
        </w:numPr>
        <w:shd w:val="clear" w:color="auto" w:fill="F6F6F6"/>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在使用</w:t>
      </w:r>
      <w:r>
        <w:rPr>
          <w:rFonts w:ascii="Lucida Sans Unicode" w:hAnsi="Lucida Sans Unicode" w:cs="Lucida Sans Unicode"/>
          <w:color w:val="1A1A1A"/>
          <w:szCs w:val="21"/>
        </w:rPr>
        <w:t xml:space="preserve"> Pipeline </w:t>
      </w:r>
      <w:r>
        <w:rPr>
          <w:rFonts w:ascii="Lucida Sans Unicode" w:hAnsi="Lucida Sans Unicode" w:cs="Lucida Sans Unicode"/>
          <w:color w:val="1A1A1A"/>
          <w:szCs w:val="21"/>
        </w:rPr>
        <w:t>时，那么整个执行的顺序是，</w:t>
      </w:r>
      <w:r>
        <w:rPr>
          <w:rFonts w:ascii="Lucida Sans Unicode" w:hAnsi="Lucida Sans Unicode" w:cs="Lucida Sans Unicode"/>
          <w:color w:val="1A1A1A"/>
          <w:szCs w:val="21"/>
        </w:rPr>
        <w:t xml:space="preserve">[req1,req2,req3] </w:t>
      </w:r>
      <w:r>
        <w:rPr>
          <w:rFonts w:ascii="Lucida Sans Unicode" w:hAnsi="Lucida Sans Unicode" w:cs="Lucida Sans Unicode"/>
          <w:color w:val="1A1A1A"/>
          <w:szCs w:val="21"/>
        </w:rPr>
        <w:t>一起发给</w:t>
      </w:r>
      <w:r>
        <w:rPr>
          <w:rFonts w:ascii="Lucida Sans Unicode" w:hAnsi="Lucida Sans Unicode" w:cs="Lucida Sans Unicode"/>
          <w:color w:val="1A1A1A"/>
          <w:szCs w:val="21"/>
        </w:rPr>
        <w:t xml:space="preserve"> Redis Server </w:t>
      </w:r>
      <w:r>
        <w:rPr>
          <w:rFonts w:ascii="Lucida Sans Unicode" w:hAnsi="Lucida Sans Unicode" w:cs="Lucida Sans Unicode"/>
          <w:color w:val="1A1A1A"/>
          <w:szCs w:val="21"/>
        </w:rPr>
        <w:t>，而</w:t>
      </w:r>
      <w:r>
        <w:rPr>
          <w:rFonts w:ascii="Lucida Sans Unicode" w:hAnsi="Lucida Sans Unicode" w:cs="Lucida Sans Unicode"/>
          <w:color w:val="1A1A1A"/>
          <w:szCs w:val="21"/>
        </w:rPr>
        <w:t xml:space="preserve"> Redis Server </w:t>
      </w:r>
      <w:r>
        <w:rPr>
          <w:rFonts w:ascii="Lucida Sans Unicode" w:hAnsi="Lucida Sans Unicode" w:cs="Lucida Sans Unicode"/>
          <w:color w:val="1A1A1A"/>
          <w:szCs w:val="21"/>
        </w:rPr>
        <w:t>收到请求后，一个一个请求进行执行，然后响应，不会进行什么特殊处理。而</w:t>
      </w:r>
      <w:r>
        <w:rPr>
          <w:rFonts w:ascii="Lucida Sans Unicode" w:hAnsi="Lucida Sans Unicode" w:cs="Lucida Sans Unicode"/>
          <w:color w:val="1A1A1A"/>
          <w:szCs w:val="21"/>
        </w:rPr>
        <w:t xml:space="preserve"> Client </w:t>
      </w:r>
      <w:r>
        <w:rPr>
          <w:rFonts w:ascii="Lucida Sans Unicode" w:hAnsi="Lucida Sans Unicode" w:cs="Lucida Sans Unicode"/>
          <w:color w:val="1A1A1A"/>
          <w:szCs w:val="21"/>
        </w:rPr>
        <w:t>在收到</w:t>
      </w:r>
      <w:r>
        <w:rPr>
          <w:rFonts w:ascii="Lucida Sans Unicode" w:hAnsi="Lucida Sans Unicode" w:cs="Lucida Sans Unicode"/>
          <w:color w:val="1A1A1A"/>
          <w:szCs w:val="21"/>
        </w:rPr>
        <w:t xml:space="preserve"> resp1,resp2,resp3 </w:t>
      </w:r>
      <w:r>
        <w:rPr>
          <w:rFonts w:ascii="Lucida Sans Unicode" w:hAnsi="Lucida Sans Unicode" w:cs="Lucida Sans Unicode"/>
          <w:color w:val="1A1A1A"/>
          <w:szCs w:val="21"/>
        </w:rPr>
        <w:t>后，进行响应给业务上层。</w:t>
      </w:r>
    </w:p>
    <w:p w:rsidR="00CC2D5C" w:rsidRDefault="00CC2D5C" w:rsidP="00CC2D5C">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所以，</w:t>
      </w:r>
      <w:r>
        <w:rPr>
          <w:rFonts w:ascii="Lucida Sans Unicode" w:hAnsi="Lucida Sans Unicode" w:cs="Lucida Sans Unicode"/>
          <w:color w:val="1A1A1A"/>
        </w:rPr>
        <w:t xml:space="preserve">Pipeline </w:t>
      </w:r>
      <w:r>
        <w:rPr>
          <w:rFonts w:ascii="Lucida Sans Unicode" w:hAnsi="Lucida Sans Unicode" w:cs="Lucida Sans Unicode"/>
          <w:color w:val="1A1A1A"/>
        </w:rPr>
        <w:t>的作用，是避免每发一个请求，就阻塞等待这个请求的结果。</w:t>
      </w:r>
    </w:p>
    <w:p w:rsidR="00CC2D5C" w:rsidRDefault="00CC2D5C" w:rsidP="00CC2D5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这就是管道（</w:t>
      </w:r>
      <w:r>
        <w:rPr>
          <w:rFonts w:ascii="Lucida Sans Unicode" w:hAnsi="Lucida Sans Unicode" w:cs="Lucida Sans Unicode"/>
          <w:color w:val="1A1A1A"/>
        </w:rPr>
        <w:t>pipelining</w:t>
      </w:r>
      <w:r>
        <w:rPr>
          <w:rFonts w:ascii="Lucida Sans Unicode" w:hAnsi="Lucida Sans Unicode" w:cs="Lucida Sans Unicode"/>
          <w:color w:val="1A1A1A"/>
        </w:rPr>
        <w:t>），是一种几十年来广泛使用的技术。例如许多</w:t>
      </w:r>
      <w:r>
        <w:rPr>
          <w:rFonts w:ascii="Lucida Sans Unicode" w:hAnsi="Lucida Sans Unicode" w:cs="Lucida Sans Unicode"/>
          <w:color w:val="1A1A1A"/>
        </w:rPr>
        <w:t xml:space="preserve"> POP3 </w:t>
      </w:r>
      <w:r>
        <w:rPr>
          <w:rFonts w:ascii="Lucida Sans Unicode" w:hAnsi="Lucida Sans Unicode" w:cs="Lucida Sans Unicode"/>
          <w:color w:val="1A1A1A"/>
        </w:rPr>
        <w:t>协议已经实现支持这个功能，大大加快了从服务器下载新邮件的过程。</w:t>
      </w:r>
    </w:p>
    <w:p w:rsidR="00CC2D5C" w:rsidRDefault="00CC2D5C" w:rsidP="00CC2D5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Redis </w:t>
      </w:r>
      <w:r>
        <w:rPr>
          <w:rFonts w:ascii="Lucida Sans Unicode" w:hAnsi="Lucida Sans Unicode" w:cs="Lucida Sans Unicode"/>
          <w:color w:val="1A1A1A"/>
        </w:rPr>
        <w:t>很早就支持管道（</w:t>
      </w:r>
      <w:hyperlink r:id="rId259" w:tgtFrame="_blank" w:history="1">
        <w:r>
          <w:rPr>
            <w:rStyle w:val="a5"/>
            <w:rFonts w:ascii="Lucida Sans Unicode" w:hAnsi="Lucida Sans Unicode" w:cs="Lucida Sans Unicode"/>
            <w:color w:val="0088CC"/>
          </w:rPr>
          <w:t>pipelining</w:t>
        </w:r>
      </w:hyperlink>
      <w:r>
        <w:rPr>
          <w:rFonts w:ascii="Lucida Sans Unicode" w:hAnsi="Lucida Sans Unicode" w:cs="Lucida Sans Unicode"/>
          <w:color w:val="1A1A1A"/>
        </w:rPr>
        <w:t>）技术，因此无论你运行的是什么版本，你都可以使用管道（</w:t>
      </w:r>
      <w:r>
        <w:rPr>
          <w:rFonts w:ascii="Lucida Sans Unicode" w:hAnsi="Lucida Sans Unicode" w:cs="Lucida Sans Unicode"/>
          <w:color w:val="1A1A1A"/>
        </w:rPr>
        <w:t>pipelining</w:t>
      </w:r>
      <w:r>
        <w:rPr>
          <w:rFonts w:ascii="Lucida Sans Unicode" w:hAnsi="Lucida Sans Unicode" w:cs="Lucida Sans Unicode"/>
          <w:color w:val="1A1A1A"/>
        </w:rPr>
        <w:t>）操作</w:t>
      </w:r>
      <w:r>
        <w:rPr>
          <w:rFonts w:ascii="Lucida Sans Unicode" w:hAnsi="Lucida Sans Unicode" w:cs="Lucida Sans Unicode"/>
          <w:color w:val="1A1A1A"/>
        </w:rPr>
        <w:t xml:space="preserve"> Redis</w:t>
      </w:r>
      <w:r>
        <w:rPr>
          <w:rFonts w:ascii="Lucida Sans Unicode" w:hAnsi="Lucida Sans Unicode" w:cs="Lucida Sans Unicode"/>
          <w:color w:val="1A1A1A"/>
        </w:rPr>
        <w:t>。</w:t>
      </w:r>
    </w:p>
    <w:p w:rsidR="00CC2D5C" w:rsidRDefault="00CC2D5C" w:rsidP="00CC2D5C">
      <w:pPr>
        <w:pStyle w:val="3"/>
      </w:pPr>
      <w:r>
        <w:rPr>
          <w:rStyle w:val="a4"/>
          <w:rFonts w:ascii="Lucida Sans Unicode" w:hAnsi="Lucida Sans Unicode" w:cs="Lucida Sans Unicode"/>
          <w:color w:val="1A1A1A"/>
        </w:rPr>
        <w:t xml:space="preserve">Redis </w:t>
      </w:r>
      <w:r>
        <w:rPr>
          <w:rStyle w:val="a4"/>
          <w:rFonts w:ascii="Lucida Sans Unicode" w:hAnsi="Lucida Sans Unicode" w:cs="Lucida Sans Unicode"/>
          <w:color w:val="1A1A1A"/>
        </w:rPr>
        <w:t>如何做大量数据插入？</w:t>
      </w:r>
    </w:p>
    <w:p w:rsidR="00CC2D5C" w:rsidRDefault="00CC2D5C" w:rsidP="00CC2D5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Redis 2.6 </w:t>
      </w:r>
      <w:r>
        <w:rPr>
          <w:rFonts w:ascii="Lucida Sans Unicode" w:hAnsi="Lucida Sans Unicode" w:cs="Lucida Sans Unicode"/>
          <w:color w:val="1A1A1A"/>
        </w:rPr>
        <w:t>开始，</w:t>
      </w:r>
      <w:r>
        <w:rPr>
          <w:rFonts w:ascii="Lucida Sans Unicode" w:hAnsi="Lucida Sans Unicode" w:cs="Lucida Sans Unicode"/>
          <w:color w:val="1A1A1A"/>
        </w:rPr>
        <w:t xml:space="preserve">Redis-cli </w:t>
      </w:r>
      <w:r>
        <w:rPr>
          <w:rFonts w:ascii="Lucida Sans Unicode" w:hAnsi="Lucida Sans Unicode" w:cs="Lucida Sans Unicode"/>
          <w:color w:val="1A1A1A"/>
        </w:rPr>
        <w:t>支持一种新的被称之为</w:t>
      </w:r>
      <w:r>
        <w:rPr>
          <w:rFonts w:ascii="Lucida Sans Unicode" w:hAnsi="Lucida Sans Unicode" w:cs="Lucida Sans Unicode"/>
          <w:color w:val="1A1A1A"/>
        </w:rPr>
        <w:t xml:space="preserve"> pipe mode </w:t>
      </w:r>
      <w:r>
        <w:rPr>
          <w:rFonts w:ascii="Lucida Sans Unicode" w:hAnsi="Lucida Sans Unicode" w:cs="Lucida Sans Unicode"/>
          <w:color w:val="1A1A1A"/>
        </w:rPr>
        <w:t>的新模式用于执行大量数据插入工作。</w:t>
      </w:r>
    </w:p>
    <w:p w:rsidR="00CC2D5C" w:rsidRDefault="00CC2D5C" w:rsidP="00CC2D5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具体可见</w:t>
      </w:r>
      <w:r>
        <w:rPr>
          <w:rFonts w:ascii="Lucida Sans Unicode" w:hAnsi="Lucida Sans Unicode" w:cs="Lucida Sans Unicode"/>
          <w:color w:val="1A1A1A"/>
        </w:rPr>
        <w:t> </w:t>
      </w:r>
      <w:hyperlink r:id="rId260"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Redis </w:t>
        </w:r>
        <w:r>
          <w:rPr>
            <w:rStyle w:val="a5"/>
            <w:rFonts w:ascii="Lucida Sans Unicode" w:hAnsi="Lucida Sans Unicode" w:cs="Lucida Sans Unicode"/>
            <w:color w:val="0088CC"/>
          </w:rPr>
          <w:t>大量数据插入》</w:t>
        </w:r>
      </w:hyperlink>
      <w:r>
        <w:rPr>
          <w:rFonts w:ascii="Lucida Sans Unicode" w:hAnsi="Lucida Sans Unicode" w:cs="Lucida Sans Unicode"/>
          <w:color w:val="1A1A1A"/>
        </w:rPr>
        <w:t> </w:t>
      </w:r>
      <w:r>
        <w:rPr>
          <w:rFonts w:ascii="Lucida Sans Unicode" w:hAnsi="Lucida Sans Unicode" w:cs="Lucida Sans Unicode"/>
          <w:color w:val="1A1A1A"/>
        </w:rPr>
        <w:t>文章。</w:t>
      </w:r>
    </w:p>
    <w:p w:rsidR="00CC2D5C" w:rsidRDefault="000368FE" w:rsidP="00CC2D5C">
      <w:pPr>
        <w:pStyle w:val="2"/>
      </w:pPr>
      <w:r>
        <w:rPr>
          <w:rFonts w:hint="eastAsia"/>
          <w:color w:val="1A1A1A"/>
        </w:rPr>
        <w:t>25</w:t>
      </w:r>
      <w:r w:rsidR="00CC2D5C">
        <w:rPr>
          <w:color w:val="1A1A1A"/>
        </w:rPr>
        <w:t>.</w:t>
      </w:r>
      <w:r w:rsidR="00CC2D5C" w:rsidRPr="00CC2D5C">
        <w:t xml:space="preserve"> </w:t>
      </w:r>
      <w:r w:rsidR="00CC2D5C">
        <w:t>什么是 Redis 事务？</w:t>
      </w:r>
    </w:p>
    <w:p w:rsidR="00CC2D5C" w:rsidRDefault="00CC2D5C" w:rsidP="00CC2D5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和众多其它数据库一样，</w:t>
      </w:r>
      <w:r>
        <w:rPr>
          <w:rFonts w:ascii="Lucida Sans Unicode" w:hAnsi="Lucida Sans Unicode" w:cs="Lucida Sans Unicode"/>
          <w:color w:val="1A1A1A"/>
        </w:rPr>
        <w:t xml:space="preserve">Redis </w:t>
      </w:r>
      <w:r>
        <w:rPr>
          <w:rFonts w:ascii="Lucida Sans Unicode" w:hAnsi="Lucida Sans Unicode" w:cs="Lucida Sans Unicode"/>
          <w:color w:val="1A1A1A"/>
        </w:rPr>
        <w:t>作为</w:t>
      </w:r>
      <w:r>
        <w:rPr>
          <w:rFonts w:ascii="Lucida Sans Unicode" w:hAnsi="Lucida Sans Unicode" w:cs="Lucida Sans Unicode"/>
          <w:color w:val="1A1A1A"/>
        </w:rPr>
        <w:t xml:space="preserve"> NoSQL </w:t>
      </w:r>
      <w:r>
        <w:rPr>
          <w:rFonts w:ascii="Lucida Sans Unicode" w:hAnsi="Lucida Sans Unicode" w:cs="Lucida Sans Unicode"/>
          <w:color w:val="1A1A1A"/>
        </w:rPr>
        <w:t>数据库也同样提供了事务机制。在</w:t>
      </w:r>
      <w:r>
        <w:rPr>
          <w:rFonts w:ascii="Lucida Sans Unicode" w:hAnsi="Lucida Sans Unicode" w:cs="Lucida Sans Unicode"/>
          <w:color w:val="1A1A1A"/>
        </w:rPr>
        <w:t xml:space="preserve"> Redis </w:t>
      </w:r>
      <w:r>
        <w:rPr>
          <w:rFonts w:ascii="Lucida Sans Unicode" w:hAnsi="Lucida Sans Unicode" w:cs="Lucida Sans Unicode"/>
          <w:color w:val="1A1A1A"/>
        </w:rPr>
        <w:t>中，</w:t>
      </w:r>
      <w:r>
        <w:rPr>
          <w:rFonts w:ascii="Lucida Sans Unicode" w:hAnsi="Lucida Sans Unicode" w:cs="Lucida Sans Unicode"/>
          <w:color w:val="1A1A1A"/>
        </w:rPr>
        <w:t xml:space="preserve">MULTI / EXEC / DISCARD / WATCH </w:t>
      </w:r>
      <w:r>
        <w:rPr>
          <w:rFonts w:ascii="Lucida Sans Unicode" w:hAnsi="Lucida Sans Unicode" w:cs="Lucida Sans Unicode"/>
          <w:color w:val="1A1A1A"/>
        </w:rPr>
        <w:t>这四个命令是我们实现事务的基石。相信对有关系型数据库开发经验的开发者而言这一概念并不陌生，即便如此，我们还是会简要的列出</w:t>
      </w:r>
      <w:r>
        <w:rPr>
          <w:rFonts w:ascii="Lucida Sans Unicode" w:hAnsi="Lucida Sans Unicode" w:cs="Lucida Sans Unicode"/>
          <w:color w:val="1A1A1A"/>
        </w:rPr>
        <w:t xml:space="preserve"> Redis </w:t>
      </w:r>
      <w:r>
        <w:rPr>
          <w:rFonts w:ascii="Lucida Sans Unicode" w:hAnsi="Lucida Sans Unicode" w:cs="Lucida Sans Unicode"/>
          <w:color w:val="1A1A1A"/>
        </w:rPr>
        <w:t>中事务的实现特征：</w:t>
      </w:r>
    </w:p>
    <w:p w:rsidR="00CC2D5C" w:rsidRDefault="00CC2D5C" w:rsidP="00FA61C5">
      <w:pPr>
        <w:pStyle w:val="a3"/>
        <w:numPr>
          <w:ilvl w:val="0"/>
          <w:numId w:val="316"/>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1</w:t>
      </w:r>
      <w:r>
        <w:rPr>
          <w:rFonts w:ascii="Lucida Sans Unicode" w:hAnsi="Lucida Sans Unicode" w:cs="Lucida Sans Unicode"/>
          <w:color w:val="1A1A1A"/>
          <w:sz w:val="21"/>
          <w:szCs w:val="21"/>
        </w:rPr>
        <w:t>、在事务中的所有命令都将会被串行化的顺序执行，事务执行期间，</w:t>
      </w:r>
      <w:r>
        <w:rPr>
          <w:rFonts w:ascii="Lucida Sans Unicode" w:hAnsi="Lucida Sans Unicode" w:cs="Lucida Sans Unicode"/>
          <w:color w:val="1A1A1A"/>
          <w:sz w:val="21"/>
          <w:szCs w:val="21"/>
        </w:rPr>
        <w:t xml:space="preserve">Redis </w:t>
      </w:r>
      <w:r>
        <w:rPr>
          <w:rFonts w:ascii="Lucida Sans Unicode" w:hAnsi="Lucida Sans Unicode" w:cs="Lucida Sans Unicode"/>
          <w:color w:val="1A1A1A"/>
          <w:sz w:val="21"/>
          <w:szCs w:val="21"/>
        </w:rPr>
        <w:t>不会再为其它客户端的请求提供任何服务，从而保证了事物中的所有命令被原子的执行。</w:t>
      </w:r>
    </w:p>
    <w:p w:rsidR="00CC2D5C" w:rsidRDefault="00CC2D5C" w:rsidP="00CC2D5C">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Lua </w:t>
      </w:r>
      <w:r>
        <w:rPr>
          <w:rFonts w:ascii="Lucida Sans Unicode" w:hAnsi="Lucida Sans Unicode" w:cs="Lucida Sans Unicode"/>
          <w:color w:val="1A1A1A"/>
          <w:sz w:val="21"/>
          <w:szCs w:val="21"/>
        </w:rPr>
        <w:t>脚本，也能实现该功能。</w:t>
      </w:r>
    </w:p>
    <w:p w:rsidR="00CC2D5C" w:rsidRDefault="00CC2D5C" w:rsidP="00FA61C5">
      <w:pPr>
        <w:pStyle w:val="a3"/>
        <w:numPr>
          <w:ilvl w:val="0"/>
          <w:numId w:val="316"/>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2</w:t>
      </w:r>
      <w:r>
        <w:rPr>
          <w:rFonts w:ascii="Lucida Sans Unicode" w:hAnsi="Lucida Sans Unicode" w:cs="Lucida Sans Unicode"/>
          <w:color w:val="1A1A1A"/>
          <w:sz w:val="21"/>
          <w:szCs w:val="21"/>
        </w:rPr>
        <w:t>、和关系型数据库中的事务相比，在</w:t>
      </w:r>
      <w:r>
        <w:rPr>
          <w:rFonts w:ascii="Lucida Sans Unicode" w:hAnsi="Lucida Sans Unicode" w:cs="Lucida Sans Unicode"/>
          <w:color w:val="1A1A1A"/>
          <w:sz w:val="21"/>
          <w:szCs w:val="21"/>
        </w:rPr>
        <w:t xml:space="preserve"> Redis </w:t>
      </w:r>
      <w:r>
        <w:rPr>
          <w:rFonts w:ascii="Lucida Sans Unicode" w:hAnsi="Lucida Sans Unicode" w:cs="Lucida Sans Unicode"/>
          <w:color w:val="1A1A1A"/>
          <w:sz w:val="21"/>
          <w:szCs w:val="21"/>
        </w:rPr>
        <w:t>事务中如果有某一条命令执行失败，其后的命令仍然会被继续执行。</w:t>
      </w:r>
    </w:p>
    <w:p w:rsidR="00CC2D5C" w:rsidRDefault="00CC2D5C" w:rsidP="00CC2D5C">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这一点，非常重要。回答错了，就回家面壁思过，一天不许喝可乐。</w:t>
      </w:r>
    </w:p>
    <w:p w:rsidR="00CC2D5C" w:rsidRDefault="00CC2D5C" w:rsidP="00CC2D5C">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这一点，是</w:t>
      </w:r>
      <w:r>
        <w:rPr>
          <w:rFonts w:ascii="Lucida Sans Unicode" w:hAnsi="Lucida Sans Unicode" w:cs="Lucida Sans Unicode"/>
          <w:color w:val="1A1A1A"/>
          <w:sz w:val="21"/>
          <w:szCs w:val="21"/>
        </w:rPr>
        <w:t xml:space="preserve"> Lua </w:t>
      </w:r>
      <w:r>
        <w:rPr>
          <w:rFonts w:ascii="Lucida Sans Unicode" w:hAnsi="Lucida Sans Unicode" w:cs="Lucida Sans Unicode"/>
          <w:color w:val="1A1A1A"/>
          <w:sz w:val="21"/>
          <w:szCs w:val="21"/>
        </w:rPr>
        <w:t>脚本不具备的。</w:t>
      </w:r>
    </w:p>
    <w:p w:rsidR="00CC2D5C" w:rsidRDefault="00CC2D5C" w:rsidP="00FA61C5">
      <w:pPr>
        <w:pStyle w:val="a3"/>
        <w:numPr>
          <w:ilvl w:val="0"/>
          <w:numId w:val="316"/>
        </w:numPr>
        <w:shd w:val="clear" w:color="auto" w:fill="FFFFFF"/>
        <w:spacing w:before="0" w:beforeAutospacing="0" w:after="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3</w:t>
      </w:r>
      <w:r>
        <w:rPr>
          <w:rFonts w:ascii="Lucida Sans Unicode" w:hAnsi="Lucida Sans Unicode" w:cs="Lucida Sans Unicode"/>
          <w:color w:val="1A1A1A"/>
          <w:sz w:val="21"/>
          <w:szCs w:val="21"/>
        </w:rPr>
        <w:t>、我们可以通过</w:t>
      </w:r>
      <w:r>
        <w:rPr>
          <w:rFonts w:ascii="Lucida Sans Unicode" w:hAnsi="Lucida Sans Unicode" w:cs="Lucida Sans Unicode"/>
          <w:color w:val="1A1A1A"/>
          <w:sz w:val="21"/>
          <w:szCs w:val="21"/>
        </w:rPr>
        <w:t xml:space="preserve"> MULTI </w:t>
      </w:r>
      <w:r>
        <w:rPr>
          <w:rFonts w:ascii="Lucida Sans Unicode" w:hAnsi="Lucida Sans Unicode" w:cs="Lucida Sans Unicode"/>
          <w:color w:val="1A1A1A"/>
          <w:sz w:val="21"/>
          <w:szCs w:val="21"/>
        </w:rPr>
        <w:t>命令开启一个事务，有关系型数据库开发经验的人可以将其理解为</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"BEGIN TRANSACTION"</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语句。在该语句之后执行的命令，都将被视为事务之内的操作，最后我们可以通过执行</w:t>
      </w:r>
      <w:r>
        <w:rPr>
          <w:rFonts w:ascii="Lucida Sans Unicode" w:hAnsi="Lucida Sans Unicode" w:cs="Lucida Sans Unicode"/>
          <w:color w:val="1A1A1A"/>
          <w:sz w:val="21"/>
          <w:szCs w:val="21"/>
        </w:rPr>
        <w:t xml:space="preserve"> EXEC / DISCARD </w:t>
      </w:r>
      <w:r>
        <w:rPr>
          <w:rFonts w:ascii="Lucida Sans Unicode" w:hAnsi="Lucida Sans Unicode" w:cs="Lucida Sans Unicode"/>
          <w:color w:val="1A1A1A"/>
          <w:sz w:val="21"/>
          <w:szCs w:val="21"/>
        </w:rPr>
        <w:t>命令来提交</w:t>
      </w:r>
      <w:r>
        <w:rPr>
          <w:rFonts w:ascii="Lucida Sans Unicode" w:hAnsi="Lucida Sans Unicode" w:cs="Lucida Sans Unicode"/>
          <w:color w:val="1A1A1A"/>
          <w:sz w:val="21"/>
          <w:szCs w:val="21"/>
        </w:rPr>
        <w:t xml:space="preserve"> / </w:t>
      </w:r>
      <w:r>
        <w:rPr>
          <w:rFonts w:ascii="Lucida Sans Unicode" w:hAnsi="Lucida Sans Unicode" w:cs="Lucida Sans Unicode"/>
          <w:color w:val="1A1A1A"/>
          <w:sz w:val="21"/>
          <w:szCs w:val="21"/>
        </w:rPr>
        <w:t>回滚该事务内的所有操作。这两个</w:t>
      </w:r>
      <w:r>
        <w:rPr>
          <w:rFonts w:ascii="Lucida Sans Unicode" w:hAnsi="Lucida Sans Unicode" w:cs="Lucida Sans Unicode"/>
          <w:color w:val="1A1A1A"/>
          <w:sz w:val="21"/>
          <w:szCs w:val="21"/>
        </w:rPr>
        <w:t xml:space="preserve"> Redis </w:t>
      </w:r>
      <w:r>
        <w:rPr>
          <w:rFonts w:ascii="Lucida Sans Unicode" w:hAnsi="Lucida Sans Unicode" w:cs="Lucida Sans Unicode"/>
          <w:color w:val="1A1A1A"/>
          <w:sz w:val="21"/>
          <w:szCs w:val="21"/>
        </w:rPr>
        <w:t>命令，可被视为等同于关系型数据库中的</w:t>
      </w:r>
      <w:r>
        <w:rPr>
          <w:rFonts w:ascii="Lucida Sans Unicode" w:hAnsi="Lucida Sans Unicode" w:cs="Lucida Sans Unicode"/>
          <w:color w:val="1A1A1A"/>
          <w:sz w:val="21"/>
          <w:szCs w:val="21"/>
        </w:rPr>
        <w:t xml:space="preserve"> COMMIT / ROLLBACK </w:t>
      </w:r>
      <w:r>
        <w:rPr>
          <w:rFonts w:ascii="Lucida Sans Unicode" w:hAnsi="Lucida Sans Unicode" w:cs="Lucida Sans Unicode"/>
          <w:color w:val="1A1A1A"/>
          <w:sz w:val="21"/>
          <w:szCs w:val="21"/>
        </w:rPr>
        <w:t>语句。</w:t>
      </w:r>
    </w:p>
    <w:p w:rsidR="00CC2D5C" w:rsidRDefault="00CC2D5C" w:rsidP="00CC2D5C">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开启事务后，所有语句，发送给</w:t>
      </w:r>
      <w:r>
        <w:rPr>
          <w:rFonts w:ascii="Lucida Sans Unicode" w:hAnsi="Lucida Sans Unicode" w:cs="Lucida Sans Unicode"/>
          <w:color w:val="1A1A1A"/>
          <w:sz w:val="21"/>
          <w:szCs w:val="21"/>
        </w:rPr>
        <w:t xml:space="preserve"> Redis Server </w:t>
      </w:r>
      <w:r>
        <w:rPr>
          <w:rFonts w:ascii="Lucida Sans Unicode" w:hAnsi="Lucida Sans Unicode" w:cs="Lucida Sans Unicode"/>
          <w:color w:val="1A1A1A"/>
          <w:sz w:val="21"/>
          <w:szCs w:val="21"/>
        </w:rPr>
        <w:t>，都会暂存在</w:t>
      </w:r>
      <w:r>
        <w:rPr>
          <w:rFonts w:ascii="Lucida Sans Unicode" w:hAnsi="Lucida Sans Unicode" w:cs="Lucida Sans Unicode"/>
          <w:color w:val="1A1A1A"/>
          <w:sz w:val="21"/>
          <w:szCs w:val="21"/>
        </w:rPr>
        <w:t xml:space="preserve"> Server </w:t>
      </w:r>
      <w:r>
        <w:rPr>
          <w:rFonts w:ascii="Lucida Sans Unicode" w:hAnsi="Lucida Sans Unicode" w:cs="Lucida Sans Unicode"/>
          <w:color w:val="1A1A1A"/>
          <w:sz w:val="21"/>
          <w:szCs w:val="21"/>
        </w:rPr>
        <w:t>中。</w:t>
      </w:r>
    </w:p>
    <w:p w:rsidR="00CC2D5C" w:rsidRDefault="00CC2D5C" w:rsidP="00FA61C5">
      <w:pPr>
        <w:pStyle w:val="a3"/>
        <w:numPr>
          <w:ilvl w:val="0"/>
          <w:numId w:val="316"/>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4</w:t>
      </w:r>
      <w:r>
        <w:rPr>
          <w:rFonts w:ascii="Lucida Sans Unicode" w:hAnsi="Lucida Sans Unicode" w:cs="Lucida Sans Unicode"/>
          <w:color w:val="1A1A1A"/>
          <w:sz w:val="21"/>
          <w:szCs w:val="21"/>
        </w:rPr>
        <w:t>、在事务开启之前，如果客户端与服务器之间出现通讯故障并导致网络断开，其后所有待执行的语句都将不会被服务器执行。然而如果网络中断事件是发生在客户端执行</w:t>
      </w:r>
      <w:r>
        <w:rPr>
          <w:rFonts w:ascii="Lucida Sans Unicode" w:hAnsi="Lucida Sans Unicode" w:cs="Lucida Sans Unicode"/>
          <w:color w:val="1A1A1A"/>
          <w:sz w:val="21"/>
          <w:szCs w:val="21"/>
        </w:rPr>
        <w:t xml:space="preserve"> EXEC </w:t>
      </w:r>
      <w:r>
        <w:rPr>
          <w:rFonts w:ascii="Lucida Sans Unicode" w:hAnsi="Lucida Sans Unicode" w:cs="Lucida Sans Unicode"/>
          <w:color w:val="1A1A1A"/>
          <w:sz w:val="21"/>
          <w:szCs w:val="21"/>
        </w:rPr>
        <w:t>命令之后，那么该事务中的所有命令都会被服务器执行。</w:t>
      </w:r>
    </w:p>
    <w:p w:rsidR="00CC2D5C" w:rsidRDefault="00CC2D5C" w:rsidP="00CC2D5C">
      <w:pPr>
        <w:pStyle w:val="3"/>
        <w:rPr>
          <w:sz w:val="24"/>
          <w:szCs w:val="24"/>
        </w:rPr>
      </w:pPr>
      <w:r>
        <w:rPr>
          <w:rStyle w:val="a4"/>
          <w:rFonts w:ascii="Lucida Sans Unicode" w:hAnsi="Lucida Sans Unicode" w:cs="Lucida Sans Unicode"/>
          <w:color w:val="1A1A1A"/>
        </w:rPr>
        <w:t>如何实现</w:t>
      </w:r>
      <w:r>
        <w:rPr>
          <w:rStyle w:val="a4"/>
          <w:rFonts w:ascii="Lucida Sans Unicode" w:hAnsi="Lucida Sans Unicode" w:cs="Lucida Sans Unicode"/>
          <w:color w:val="1A1A1A"/>
        </w:rPr>
        <w:t xml:space="preserve"> Redis CAS </w:t>
      </w:r>
      <w:r>
        <w:rPr>
          <w:rStyle w:val="a4"/>
          <w:rFonts w:ascii="Lucida Sans Unicode" w:hAnsi="Lucida Sans Unicode" w:cs="Lucida Sans Unicode"/>
          <w:color w:val="1A1A1A"/>
        </w:rPr>
        <w:t>操作？</w:t>
      </w:r>
    </w:p>
    <w:p w:rsidR="00CC2D5C" w:rsidRDefault="00CC2D5C" w:rsidP="00CC2D5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在</w:t>
      </w:r>
      <w:r>
        <w:rPr>
          <w:rFonts w:ascii="Lucida Sans Unicode" w:hAnsi="Lucida Sans Unicode" w:cs="Lucida Sans Unicode"/>
          <w:color w:val="1A1A1A"/>
        </w:rPr>
        <w:t xml:space="preserve"> Redis </w:t>
      </w:r>
      <w:r>
        <w:rPr>
          <w:rFonts w:ascii="Lucida Sans Unicode" w:hAnsi="Lucida Sans Unicode" w:cs="Lucida Sans Unicode"/>
          <w:color w:val="1A1A1A"/>
        </w:rPr>
        <w:t>的事务中，</w:t>
      </w:r>
      <w:r>
        <w:rPr>
          <w:rFonts w:ascii="Lucida Sans Unicode" w:hAnsi="Lucida Sans Unicode" w:cs="Lucida Sans Unicode"/>
          <w:color w:val="1A1A1A"/>
        </w:rPr>
        <w:t xml:space="preserve">WATCH </w:t>
      </w:r>
      <w:r>
        <w:rPr>
          <w:rFonts w:ascii="Lucida Sans Unicode" w:hAnsi="Lucida Sans Unicode" w:cs="Lucida Sans Unicode"/>
          <w:color w:val="1A1A1A"/>
        </w:rPr>
        <w:t>命令可用于提供</w:t>
      </w:r>
      <w:r>
        <w:rPr>
          <w:rFonts w:ascii="Lucida Sans Unicode" w:hAnsi="Lucida Sans Unicode" w:cs="Lucida Sans Unicode"/>
          <w:color w:val="1A1A1A"/>
        </w:rPr>
        <w:t xml:space="preserve"> CAS(check-and-set) </w:t>
      </w:r>
      <w:r>
        <w:rPr>
          <w:rFonts w:ascii="Lucida Sans Unicode" w:hAnsi="Lucida Sans Unicode" w:cs="Lucida Sans Unicode"/>
          <w:color w:val="1A1A1A"/>
        </w:rPr>
        <w:t>功能。</w:t>
      </w:r>
    </w:p>
    <w:p w:rsidR="00CC2D5C" w:rsidRDefault="00CC2D5C" w:rsidP="00CC2D5C">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假设我们通过</w:t>
      </w:r>
      <w:r>
        <w:rPr>
          <w:rFonts w:ascii="Lucida Sans Unicode" w:hAnsi="Lucida Sans Unicode" w:cs="Lucida Sans Unicode"/>
          <w:color w:val="1A1A1A"/>
        </w:rPr>
        <w:t xml:space="preserve"> WATCH </w:t>
      </w:r>
      <w:r>
        <w:rPr>
          <w:rFonts w:ascii="Lucida Sans Unicode" w:hAnsi="Lucida Sans Unicode" w:cs="Lucida Sans Unicode"/>
          <w:color w:val="1A1A1A"/>
        </w:rPr>
        <w:t>命令在事务执行之前监控了多个</w:t>
      </w:r>
      <w:r>
        <w:rPr>
          <w:rFonts w:ascii="Lucida Sans Unicode" w:hAnsi="Lucida Sans Unicode" w:cs="Lucida Sans Unicode"/>
          <w:color w:val="1A1A1A"/>
        </w:rPr>
        <w:t xml:space="preserve"> keys </w:t>
      </w:r>
      <w:r>
        <w:rPr>
          <w:rFonts w:ascii="Lucida Sans Unicode" w:hAnsi="Lucida Sans Unicode" w:cs="Lucida Sans Unicode"/>
          <w:color w:val="1A1A1A"/>
        </w:rPr>
        <w:t>，倘若在</w:t>
      </w:r>
      <w:r>
        <w:rPr>
          <w:rFonts w:ascii="Lucida Sans Unicode" w:hAnsi="Lucida Sans Unicode" w:cs="Lucida Sans Unicode"/>
          <w:color w:val="1A1A1A"/>
        </w:rPr>
        <w:t xml:space="preserve"> WATCH </w:t>
      </w:r>
      <w:r>
        <w:rPr>
          <w:rFonts w:ascii="Lucida Sans Unicode" w:hAnsi="Lucida Sans Unicode" w:cs="Lucida Sans Unicode"/>
          <w:color w:val="1A1A1A"/>
        </w:rPr>
        <w:t>之后有任何</w:t>
      </w:r>
      <w:r>
        <w:rPr>
          <w:rFonts w:ascii="Lucida Sans Unicode" w:hAnsi="Lucida Sans Unicode" w:cs="Lucida Sans Unicode"/>
          <w:color w:val="1A1A1A"/>
        </w:rPr>
        <w:t xml:space="preserve"> Key </w:t>
      </w:r>
      <w:r>
        <w:rPr>
          <w:rFonts w:ascii="Lucida Sans Unicode" w:hAnsi="Lucida Sans Unicode" w:cs="Lucida Sans Unicode"/>
          <w:color w:val="1A1A1A"/>
        </w:rPr>
        <w:t>的值发生了变化，</w:t>
      </w:r>
      <w:r>
        <w:rPr>
          <w:rFonts w:ascii="Lucida Sans Unicode" w:hAnsi="Lucida Sans Unicode" w:cs="Lucida Sans Unicode"/>
          <w:color w:val="1A1A1A"/>
        </w:rPr>
        <w:t xml:space="preserve">EXEC </w:t>
      </w:r>
      <w:r>
        <w:rPr>
          <w:rFonts w:ascii="Lucida Sans Unicode" w:hAnsi="Lucida Sans Unicode" w:cs="Lucida Sans Unicode"/>
          <w:color w:val="1A1A1A"/>
        </w:rPr>
        <w:t>命令执行的事务都将被放弃，同时返回</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nil</w:t>
      </w:r>
      <w:r>
        <w:rPr>
          <w:rFonts w:ascii="Lucida Sans Unicode" w:hAnsi="Lucida Sans Unicode" w:cs="Lucida Sans Unicode"/>
          <w:color w:val="1A1A1A"/>
        </w:rPr>
        <w:t> </w:t>
      </w:r>
      <w:r>
        <w:rPr>
          <w:rFonts w:ascii="Lucida Sans Unicode" w:hAnsi="Lucida Sans Unicode" w:cs="Lucida Sans Unicode"/>
          <w:color w:val="1A1A1A"/>
        </w:rPr>
        <w:t>应答以通知调用者事务执行失败。</w:t>
      </w:r>
    </w:p>
    <w:p w:rsidR="00CC2D5C" w:rsidRDefault="00CC2D5C" w:rsidP="00CC2D5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具体的示例，可以看看</w:t>
      </w:r>
      <w:r>
        <w:rPr>
          <w:rFonts w:ascii="Lucida Sans Unicode" w:hAnsi="Lucida Sans Unicode" w:cs="Lucida Sans Unicode"/>
          <w:color w:val="1A1A1A"/>
        </w:rPr>
        <w:t> </w:t>
      </w:r>
      <w:hyperlink r:id="rId261"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Redis </w:t>
        </w:r>
        <w:r>
          <w:rPr>
            <w:rStyle w:val="a5"/>
            <w:rFonts w:ascii="Lucida Sans Unicode" w:hAnsi="Lucida Sans Unicode" w:cs="Lucida Sans Unicode"/>
            <w:color w:val="0088CC"/>
          </w:rPr>
          <w:t>事务锁</w:t>
        </w:r>
        <w:r>
          <w:rPr>
            <w:rStyle w:val="a5"/>
            <w:rFonts w:ascii="Lucida Sans Unicode" w:hAnsi="Lucida Sans Unicode" w:cs="Lucida Sans Unicode"/>
            <w:color w:val="0088CC"/>
          </w:rPr>
          <w:t xml:space="preserve"> CAS </w:t>
        </w:r>
        <w:r>
          <w:rPr>
            <w:rStyle w:val="a5"/>
            <w:rFonts w:ascii="Lucida Sans Unicode" w:hAnsi="Lucida Sans Unicode" w:cs="Lucida Sans Unicode"/>
            <w:color w:val="0088CC"/>
          </w:rPr>
          <w:t>实现以及深入误区》</w:t>
        </w:r>
      </w:hyperlink>
      <w:r>
        <w:rPr>
          <w:rFonts w:ascii="Lucida Sans Unicode" w:hAnsi="Lucida Sans Unicode" w:cs="Lucida Sans Unicode"/>
          <w:color w:val="1A1A1A"/>
        </w:rPr>
        <w:t> </w:t>
      </w:r>
      <w:r>
        <w:rPr>
          <w:rFonts w:ascii="Lucida Sans Unicode" w:hAnsi="Lucida Sans Unicode" w:cs="Lucida Sans Unicode"/>
          <w:color w:val="1A1A1A"/>
        </w:rPr>
        <w:t>。</w:t>
      </w:r>
    </w:p>
    <w:p w:rsidR="00C06819" w:rsidRDefault="00C06819" w:rsidP="00C0681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hint="eastAsia"/>
          <w:color w:val="1A1A1A"/>
        </w:rPr>
        <w:t>29</w:t>
      </w:r>
      <w:r>
        <w:rPr>
          <w:rFonts w:ascii="Lucida Sans Unicode" w:hAnsi="Lucida Sans Unicode" w:cs="Lucida Sans Unicode"/>
          <w:color w:val="1A1A1A"/>
        </w:rPr>
        <w:t>.</w:t>
      </w:r>
      <w:r w:rsidRPr="00C06819">
        <w:rPr>
          <w:rStyle w:val="20"/>
          <w:rFonts w:ascii="Lucida Sans Unicode" w:hAnsi="Lucida Sans Unicode" w:cs="Lucida Sans Unicode"/>
          <w:color w:val="1A1A1A"/>
        </w:rPr>
        <w:t xml:space="preserve"> </w:t>
      </w:r>
      <w:r>
        <w:rPr>
          <w:rStyle w:val="a4"/>
          <w:rFonts w:ascii="Lucida Sans Unicode" w:hAnsi="Lucida Sans Unicode" w:cs="Lucida Sans Unicode"/>
          <w:color w:val="1A1A1A"/>
        </w:rPr>
        <w:t>一个</w:t>
      </w:r>
      <w:r>
        <w:rPr>
          <w:rStyle w:val="a4"/>
          <w:rFonts w:ascii="Lucida Sans Unicode" w:hAnsi="Lucida Sans Unicode" w:cs="Lucida Sans Unicode"/>
          <w:color w:val="1A1A1A"/>
        </w:rPr>
        <w:t xml:space="preserve"> Redis </w:t>
      </w:r>
      <w:r>
        <w:rPr>
          <w:rStyle w:val="a4"/>
          <w:rFonts w:ascii="Lucida Sans Unicode" w:hAnsi="Lucida Sans Unicode" w:cs="Lucida Sans Unicode"/>
          <w:color w:val="1A1A1A"/>
        </w:rPr>
        <w:t>实例最多能存放多少的</w:t>
      </w:r>
      <w:r>
        <w:rPr>
          <w:rStyle w:val="a4"/>
          <w:rFonts w:ascii="Lucida Sans Unicode" w:hAnsi="Lucida Sans Unicode" w:cs="Lucida Sans Unicode"/>
          <w:color w:val="1A1A1A"/>
        </w:rPr>
        <w:t xml:space="preserve"> keys</w:t>
      </w:r>
      <w:r>
        <w:rPr>
          <w:rStyle w:val="a4"/>
          <w:rFonts w:ascii="Lucida Sans Unicode" w:hAnsi="Lucida Sans Unicode" w:cs="Lucida Sans Unicode"/>
          <w:color w:val="1A1A1A"/>
        </w:rPr>
        <w:t>？</w:t>
      </w:r>
      <w:r>
        <w:rPr>
          <w:rStyle w:val="a4"/>
          <w:rFonts w:ascii="Lucida Sans Unicode" w:hAnsi="Lucida Sans Unicode" w:cs="Lucida Sans Unicode"/>
          <w:color w:val="1A1A1A"/>
        </w:rPr>
        <w:t>List</w:t>
      </w:r>
      <w:r>
        <w:rPr>
          <w:rStyle w:val="a4"/>
          <w:rFonts w:ascii="Lucida Sans Unicode" w:hAnsi="Lucida Sans Unicode" w:cs="Lucida Sans Unicode"/>
          <w:color w:val="1A1A1A"/>
        </w:rPr>
        <w:t>、</w:t>
      </w:r>
      <w:r>
        <w:rPr>
          <w:rStyle w:val="a4"/>
          <w:rFonts w:ascii="Lucida Sans Unicode" w:hAnsi="Lucida Sans Unicode" w:cs="Lucida Sans Unicode"/>
          <w:color w:val="1A1A1A"/>
        </w:rPr>
        <w:t>Set</w:t>
      </w:r>
      <w:r>
        <w:rPr>
          <w:rStyle w:val="a4"/>
          <w:rFonts w:ascii="Lucida Sans Unicode" w:hAnsi="Lucida Sans Unicode" w:cs="Lucida Sans Unicode"/>
          <w:color w:val="1A1A1A"/>
        </w:rPr>
        <w:t>、</w:t>
      </w:r>
      <w:r>
        <w:rPr>
          <w:rStyle w:val="a4"/>
          <w:rFonts w:ascii="Lucida Sans Unicode" w:hAnsi="Lucida Sans Unicode" w:cs="Lucida Sans Unicode"/>
          <w:color w:val="1A1A1A"/>
        </w:rPr>
        <w:t xml:space="preserve">Sorted Set </w:t>
      </w:r>
      <w:r>
        <w:rPr>
          <w:rStyle w:val="a4"/>
          <w:rFonts w:ascii="Lucida Sans Unicode" w:hAnsi="Lucida Sans Unicode" w:cs="Lucida Sans Unicode"/>
          <w:color w:val="1A1A1A"/>
        </w:rPr>
        <w:t>他们最多能存放多少元素？</w:t>
      </w:r>
    </w:p>
    <w:p w:rsidR="00C06819" w:rsidRDefault="00C06819" w:rsidP="00C0681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理论上，</w:t>
      </w:r>
      <w:r>
        <w:rPr>
          <w:rFonts w:ascii="Lucida Sans Unicode" w:hAnsi="Lucida Sans Unicode" w:cs="Lucida Sans Unicode"/>
          <w:color w:val="1A1A1A"/>
        </w:rPr>
        <w:t xml:space="preserve">Redis </w:t>
      </w:r>
      <w:r>
        <w:rPr>
          <w:rFonts w:ascii="Lucida Sans Unicode" w:hAnsi="Lucida Sans Unicode" w:cs="Lucida Sans Unicode"/>
          <w:color w:val="1A1A1A"/>
        </w:rPr>
        <w:t>可以处理多达</w:t>
      </w:r>
      <w:r>
        <w:rPr>
          <w:rFonts w:ascii="Lucida Sans Unicode" w:hAnsi="Lucida Sans Unicode" w:cs="Lucida Sans Unicode"/>
          <w:color w:val="1A1A1A"/>
        </w:rPr>
        <w:t xml:space="preserve"> 2^32 </w:t>
      </w:r>
      <w:r>
        <w:rPr>
          <w:rFonts w:ascii="Lucida Sans Unicode" w:hAnsi="Lucida Sans Unicode" w:cs="Lucida Sans Unicode"/>
          <w:color w:val="1A1A1A"/>
        </w:rPr>
        <w:t>的</w:t>
      </w:r>
      <w:r>
        <w:rPr>
          <w:rFonts w:ascii="Lucida Sans Unicode" w:hAnsi="Lucida Sans Unicode" w:cs="Lucida Sans Unicode"/>
          <w:color w:val="1A1A1A"/>
        </w:rPr>
        <w:t xml:space="preserve"> keys </w:t>
      </w:r>
      <w:r>
        <w:rPr>
          <w:rFonts w:ascii="Lucida Sans Unicode" w:hAnsi="Lucida Sans Unicode" w:cs="Lucida Sans Unicode"/>
          <w:color w:val="1A1A1A"/>
        </w:rPr>
        <w:t>，并且在实际中进行了测试，每个实例至少存放了</w:t>
      </w:r>
      <w:r>
        <w:rPr>
          <w:rFonts w:ascii="Lucida Sans Unicode" w:hAnsi="Lucida Sans Unicode" w:cs="Lucida Sans Unicode"/>
          <w:color w:val="1A1A1A"/>
        </w:rPr>
        <w:t xml:space="preserve"> 2 </w:t>
      </w:r>
      <w:r>
        <w:rPr>
          <w:rFonts w:ascii="Lucida Sans Unicode" w:hAnsi="Lucida Sans Unicode" w:cs="Lucida Sans Unicode"/>
          <w:color w:val="1A1A1A"/>
        </w:rPr>
        <w:t>亿</w:t>
      </w:r>
      <w:r>
        <w:rPr>
          <w:rFonts w:ascii="Lucida Sans Unicode" w:hAnsi="Lucida Sans Unicode" w:cs="Lucida Sans Unicode"/>
          <w:color w:val="1A1A1A"/>
        </w:rPr>
        <w:t xml:space="preserve"> 5 </w:t>
      </w:r>
      <w:r>
        <w:rPr>
          <w:rFonts w:ascii="Lucida Sans Unicode" w:hAnsi="Lucida Sans Unicode" w:cs="Lucida Sans Unicode"/>
          <w:color w:val="1A1A1A"/>
        </w:rPr>
        <w:t>千万的</w:t>
      </w:r>
      <w:r>
        <w:rPr>
          <w:rFonts w:ascii="Lucida Sans Unicode" w:hAnsi="Lucida Sans Unicode" w:cs="Lucida Sans Unicode"/>
          <w:color w:val="1A1A1A"/>
        </w:rPr>
        <w:t xml:space="preserve"> keys</w:t>
      </w:r>
      <w:r>
        <w:rPr>
          <w:rFonts w:ascii="Lucida Sans Unicode" w:hAnsi="Lucida Sans Unicode" w:cs="Lucida Sans Unicode"/>
          <w:color w:val="1A1A1A"/>
        </w:rPr>
        <w:t>。</w:t>
      </w:r>
    </w:p>
    <w:p w:rsidR="00C06819" w:rsidRDefault="00C06819" w:rsidP="00C0681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任何</w:t>
      </w:r>
      <w:r>
        <w:rPr>
          <w:rFonts w:ascii="Lucida Sans Unicode" w:hAnsi="Lucida Sans Unicode" w:cs="Lucida Sans Unicode"/>
          <w:color w:val="1A1A1A"/>
        </w:rPr>
        <w:t xml:space="preserve"> list</w:t>
      </w:r>
      <w:r>
        <w:rPr>
          <w:rFonts w:ascii="Lucida Sans Unicode" w:hAnsi="Lucida Sans Unicode" w:cs="Lucida Sans Unicode"/>
          <w:color w:val="1A1A1A"/>
        </w:rPr>
        <w:t>、</w:t>
      </w:r>
      <w:r>
        <w:rPr>
          <w:rFonts w:ascii="Lucida Sans Unicode" w:hAnsi="Lucida Sans Unicode" w:cs="Lucida Sans Unicode"/>
          <w:color w:val="1A1A1A"/>
        </w:rPr>
        <w:t>set</w:t>
      </w:r>
      <w:r>
        <w:rPr>
          <w:rFonts w:ascii="Lucida Sans Unicode" w:hAnsi="Lucida Sans Unicode" w:cs="Lucida Sans Unicode"/>
          <w:color w:val="1A1A1A"/>
        </w:rPr>
        <w:t>、和</w:t>
      </w:r>
      <w:r>
        <w:rPr>
          <w:rFonts w:ascii="Lucida Sans Unicode" w:hAnsi="Lucida Sans Unicode" w:cs="Lucida Sans Unicode"/>
          <w:color w:val="1A1A1A"/>
        </w:rPr>
        <w:t xml:space="preserve"> sorted set </w:t>
      </w:r>
      <w:r>
        <w:rPr>
          <w:rFonts w:ascii="Lucida Sans Unicode" w:hAnsi="Lucida Sans Unicode" w:cs="Lucida Sans Unicode"/>
          <w:color w:val="1A1A1A"/>
        </w:rPr>
        <w:t>都可以放</w:t>
      </w:r>
      <w:r>
        <w:rPr>
          <w:rFonts w:ascii="Lucida Sans Unicode" w:hAnsi="Lucida Sans Unicode" w:cs="Lucida Sans Unicode"/>
          <w:color w:val="1A1A1A"/>
        </w:rPr>
        <w:t xml:space="preserve"> 2^32 </w:t>
      </w:r>
      <w:r>
        <w:rPr>
          <w:rFonts w:ascii="Lucida Sans Unicode" w:hAnsi="Lucida Sans Unicode" w:cs="Lucida Sans Unicode"/>
          <w:color w:val="1A1A1A"/>
        </w:rPr>
        <w:t>个元素</w:t>
      </w:r>
    </w:p>
    <w:p w:rsidR="00C06819" w:rsidRDefault="000368FE" w:rsidP="00C06819">
      <w:pPr>
        <w:pStyle w:val="2"/>
      </w:pPr>
      <w:r>
        <w:t>26</w:t>
      </w:r>
      <w:r w:rsidR="00C06819">
        <w:t>.Redis 常见的性能问题都有哪些？如何解决？</w:t>
      </w:r>
    </w:p>
    <w:p w:rsidR="00C06819" w:rsidRDefault="00C06819" w:rsidP="00FA61C5">
      <w:pPr>
        <w:pStyle w:val="a3"/>
        <w:numPr>
          <w:ilvl w:val="0"/>
          <w:numId w:val="329"/>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1</w:t>
      </w:r>
      <w:r>
        <w:rPr>
          <w:rFonts w:ascii="Lucida Sans Unicode" w:hAnsi="Lucida Sans Unicode" w:cs="Lucida Sans Unicode"/>
          <w:color w:val="1A1A1A"/>
          <w:sz w:val="21"/>
          <w:szCs w:val="21"/>
        </w:rPr>
        <w:t>、</w:t>
      </w:r>
      <w:r>
        <w:rPr>
          <w:rStyle w:val="a4"/>
          <w:rFonts w:ascii="Lucida Sans Unicode" w:hAnsi="Lucida Sans Unicode" w:cs="Lucida Sans Unicode"/>
          <w:color w:val="1A1A1A"/>
          <w:sz w:val="21"/>
          <w:szCs w:val="21"/>
        </w:rPr>
        <w:t xml:space="preserve">Master </w:t>
      </w:r>
      <w:r>
        <w:rPr>
          <w:rStyle w:val="a4"/>
          <w:rFonts w:ascii="Lucida Sans Unicode" w:hAnsi="Lucida Sans Unicode" w:cs="Lucida Sans Unicode"/>
          <w:color w:val="1A1A1A"/>
          <w:sz w:val="21"/>
          <w:szCs w:val="21"/>
        </w:rPr>
        <w:t>最好不要做任何持久化工作，如</w:t>
      </w:r>
      <w:r>
        <w:rPr>
          <w:rStyle w:val="a4"/>
          <w:rFonts w:ascii="Lucida Sans Unicode" w:hAnsi="Lucida Sans Unicode" w:cs="Lucida Sans Unicode"/>
          <w:color w:val="1A1A1A"/>
          <w:sz w:val="21"/>
          <w:szCs w:val="21"/>
        </w:rPr>
        <w:t xml:space="preserve"> RDB </w:t>
      </w:r>
      <w:r>
        <w:rPr>
          <w:rStyle w:val="a4"/>
          <w:rFonts w:ascii="Lucida Sans Unicode" w:hAnsi="Lucida Sans Unicode" w:cs="Lucida Sans Unicode"/>
          <w:color w:val="1A1A1A"/>
          <w:sz w:val="21"/>
          <w:szCs w:val="21"/>
        </w:rPr>
        <w:t>内存快照和</w:t>
      </w:r>
      <w:r>
        <w:rPr>
          <w:rStyle w:val="a4"/>
          <w:rFonts w:ascii="Lucida Sans Unicode" w:hAnsi="Lucida Sans Unicode" w:cs="Lucida Sans Unicode"/>
          <w:color w:val="1A1A1A"/>
          <w:sz w:val="21"/>
          <w:szCs w:val="21"/>
        </w:rPr>
        <w:t xml:space="preserve"> AOF </w:t>
      </w:r>
      <w:r>
        <w:rPr>
          <w:rStyle w:val="a4"/>
          <w:rFonts w:ascii="Lucida Sans Unicode" w:hAnsi="Lucida Sans Unicode" w:cs="Lucida Sans Unicode"/>
          <w:color w:val="1A1A1A"/>
          <w:sz w:val="21"/>
          <w:szCs w:val="21"/>
        </w:rPr>
        <w:t>日志文件</w:t>
      </w:r>
      <w:r>
        <w:rPr>
          <w:rFonts w:ascii="Lucida Sans Unicode" w:hAnsi="Lucida Sans Unicode" w:cs="Lucida Sans Unicode"/>
          <w:color w:val="1A1A1A"/>
          <w:sz w:val="21"/>
          <w:szCs w:val="21"/>
        </w:rPr>
        <w:t>。</w:t>
      </w:r>
    </w:p>
    <w:p w:rsidR="00C06819" w:rsidRDefault="00C06819" w:rsidP="00C06819">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经过和朋友讨论，主节点开启</w:t>
      </w:r>
      <w:r>
        <w:rPr>
          <w:rFonts w:ascii="Lucida Sans Unicode" w:hAnsi="Lucida Sans Unicode" w:cs="Lucida Sans Unicode"/>
          <w:color w:val="1A1A1A"/>
          <w:sz w:val="21"/>
          <w:szCs w:val="21"/>
        </w:rPr>
        <w:t xml:space="preserve"> AOF </w:t>
      </w:r>
      <w:r>
        <w:rPr>
          <w:rFonts w:ascii="Lucida Sans Unicode" w:hAnsi="Lucida Sans Unicode" w:cs="Lucida Sans Unicode"/>
          <w:color w:val="1A1A1A"/>
          <w:sz w:val="21"/>
          <w:szCs w:val="21"/>
        </w:rPr>
        <w:t>日志功能，尽量避免</w:t>
      </w:r>
      <w:r>
        <w:rPr>
          <w:rFonts w:ascii="Lucida Sans Unicode" w:hAnsi="Lucida Sans Unicode" w:cs="Lucida Sans Unicode"/>
          <w:color w:val="1A1A1A"/>
          <w:sz w:val="21"/>
          <w:szCs w:val="21"/>
        </w:rPr>
        <w:t xml:space="preserve"> AOF </w:t>
      </w:r>
      <w:r>
        <w:rPr>
          <w:rFonts w:ascii="Lucida Sans Unicode" w:hAnsi="Lucida Sans Unicode" w:cs="Lucida Sans Unicode"/>
          <w:color w:val="1A1A1A"/>
          <w:sz w:val="21"/>
          <w:szCs w:val="21"/>
        </w:rPr>
        <w:t>重写。</w:t>
      </w:r>
    </w:p>
    <w:p w:rsidR="00C06819" w:rsidRDefault="00C06819" w:rsidP="00FA61C5">
      <w:pPr>
        <w:widowControl/>
        <w:numPr>
          <w:ilvl w:val="1"/>
          <w:numId w:val="329"/>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Master </w:t>
      </w:r>
      <w:r>
        <w:rPr>
          <w:rFonts w:ascii="Lucida Sans Unicode" w:hAnsi="Lucida Sans Unicode" w:cs="Lucida Sans Unicode"/>
          <w:color w:val="1A1A1A"/>
          <w:szCs w:val="21"/>
        </w:rPr>
        <w:t>写内存快照，</w:t>
      </w:r>
      <w:r>
        <w:rPr>
          <w:rFonts w:ascii="Lucida Sans Unicode" w:hAnsi="Lucida Sans Unicode" w:cs="Lucida Sans Unicode"/>
          <w:color w:val="1A1A1A"/>
          <w:szCs w:val="21"/>
        </w:rPr>
        <w:t xml:space="preserve">save </w:t>
      </w:r>
      <w:r>
        <w:rPr>
          <w:rFonts w:ascii="Lucida Sans Unicode" w:hAnsi="Lucida Sans Unicode" w:cs="Lucida Sans Unicode"/>
          <w:color w:val="1A1A1A"/>
          <w:szCs w:val="21"/>
        </w:rPr>
        <w:t>命令调度</w:t>
      </w:r>
      <w:r>
        <w:rPr>
          <w:rFonts w:ascii="Lucida Sans Unicode" w:hAnsi="Lucida Sans Unicode" w:cs="Lucida Sans Unicode"/>
          <w:color w:val="1A1A1A"/>
          <w:szCs w:val="21"/>
        </w:rPr>
        <w:t xml:space="preserve"> rdbSave </w:t>
      </w:r>
      <w:r>
        <w:rPr>
          <w:rFonts w:ascii="Lucida Sans Unicode" w:hAnsi="Lucida Sans Unicode" w:cs="Lucida Sans Unicode"/>
          <w:color w:val="1A1A1A"/>
          <w:szCs w:val="21"/>
        </w:rPr>
        <w:t>函数，会阻塞主线程的工作，当快照比较大时对性能影响是非常大的，会间断性暂停服务，所以</w:t>
      </w:r>
      <w:r>
        <w:rPr>
          <w:rFonts w:ascii="Lucida Sans Unicode" w:hAnsi="Lucida Sans Unicode" w:cs="Lucida Sans Unicode"/>
          <w:color w:val="1A1A1A"/>
          <w:szCs w:val="21"/>
        </w:rPr>
        <w:t xml:space="preserve"> Master </w:t>
      </w:r>
      <w:r>
        <w:rPr>
          <w:rFonts w:ascii="Lucida Sans Unicode" w:hAnsi="Lucida Sans Unicode" w:cs="Lucida Sans Unicode"/>
          <w:color w:val="1A1A1A"/>
          <w:szCs w:val="21"/>
        </w:rPr>
        <w:t>最好不要写内存快照。</w:t>
      </w:r>
    </w:p>
    <w:p w:rsidR="00C06819" w:rsidRDefault="00C06819" w:rsidP="00FA61C5">
      <w:pPr>
        <w:widowControl/>
        <w:numPr>
          <w:ilvl w:val="1"/>
          <w:numId w:val="329"/>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Master AOF </w:t>
      </w:r>
      <w:r>
        <w:rPr>
          <w:rFonts w:ascii="Lucida Sans Unicode" w:hAnsi="Lucida Sans Unicode" w:cs="Lucida Sans Unicode"/>
          <w:color w:val="1A1A1A"/>
          <w:szCs w:val="21"/>
        </w:rPr>
        <w:t>持久化，如果不重写</w:t>
      </w:r>
      <w:r>
        <w:rPr>
          <w:rFonts w:ascii="Lucida Sans Unicode" w:hAnsi="Lucida Sans Unicode" w:cs="Lucida Sans Unicode"/>
          <w:color w:val="1A1A1A"/>
          <w:szCs w:val="21"/>
        </w:rPr>
        <w:t xml:space="preserve"> AOF </w:t>
      </w:r>
      <w:r>
        <w:rPr>
          <w:rFonts w:ascii="Lucida Sans Unicode" w:hAnsi="Lucida Sans Unicode" w:cs="Lucida Sans Unicode"/>
          <w:color w:val="1A1A1A"/>
          <w:szCs w:val="21"/>
        </w:rPr>
        <w:t>文件，这个持久化方式对性能的影响是最小的，但是</w:t>
      </w:r>
      <w:r>
        <w:rPr>
          <w:rFonts w:ascii="Lucida Sans Unicode" w:hAnsi="Lucida Sans Unicode" w:cs="Lucida Sans Unicode"/>
          <w:color w:val="1A1A1A"/>
          <w:szCs w:val="21"/>
        </w:rPr>
        <w:t xml:space="preserve"> AOF </w:t>
      </w:r>
      <w:r>
        <w:rPr>
          <w:rFonts w:ascii="Lucida Sans Unicode" w:hAnsi="Lucida Sans Unicode" w:cs="Lucida Sans Unicode"/>
          <w:color w:val="1A1A1A"/>
          <w:szCs w:val="21"/>
        </w:rPr>
        <w:t>文件会不断增大，</w:t>
      </w:r>
      <w:r>
        <w:rPr>
          <w:rFonts w:ascii="Lucida Sans Unicode" w:hAnsi="Lucida Sans Unicode" w:cs="Lucida Sans Unicode"/>
          <w:color w:val="1A1A1A"/>
          <w:szCs w:val="21"/>
        </w:rPr>
        <w:t xml:space="preserve">AOF </w:t>
      </w:r>
      <w:r>
        <w:rPr>
          <w:rFonts w:ascii="Lucida Sans Unicode" w:hAnsi="Lucida Sans Unicode" w:cs="Lucida Sans Unicode"/>
          <w:color w:val="1A1A1A"/>
          <w:szCs w:val="21"/>
        </w:rPr>
        <w:t>文件过大会影响</w:t>
      </w:r>
      <w:r>
        <w:rPr>
          <w:rFonts w:ascii="Lucida Sans Unicode" w:hAnsi="Lucida Sans Unicode" w:cs="Lucida Sans Unicode"/>
          <w:color w:val="1A1A1A"/>
          <w:szCs w:val="21"/>
        </w:rPr>
        <w:t xml:space="preserve"> Master </w:t>
      </w:r>
      <w:r>
        <w:rPr>
          <w:rFonts w:ascii="Lucida Sans Unicode" w:hAnsi="Lucida Sans Unicode" w:cs="Lucida Sans Unicode"/>
          <w:color w:val="1A1A1A"/>
          <w:szCs w:val="21"/>
        </w:rPr>
        <w:t>重启的恢复速度。</w:t>
      </w:r>
    </w:p>
    <w:p w:rsidR="00C06819" w:rsidRDefault="00C06819" w:rsidP="00FA61C5">
      <w:pPr>
        <w:widowControl/>
        <w:numPr>
          <w:ilvl w:val="1"/>
          <w:numId w:val="329"/>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所以，</w:t>
      </w:r>
      <w:r>
        <w:rPr>
          <w:rFonts w:ascii="Lucida Sans Unicode" w:hAnsi="Lucida Sans Unicode" w:cs="Lucida Sans Unicode"/>
          <w:color w:val="1A1A1A"/>
          <w:szCs w:val="21"/>
        </w:rPr>
        <w:t xml:space="preserve">Master </w:t>
      </w:r>
      <w:r>
        <w:rPr>
          <w:rFonts w:ascii="Lucida Sans Unicode" w:hAnsi="Lucida Sans Unicode" w:cs="Lucida Sans Unicode"/>
          <w:color w:val="1A1A1A"/>
          <w:szCs w:val="21"/>
        </w:rPr>
        <w:t>最好不要做任何持久化工作，包括内存快照和</w:t>
      </w:r>
      <w:r>
        <w:rPr>
          <w:rFonts w:ascii="Lucida Sans Unicode" w:hAnsi="Lucida Sans Unicode" w:cs="Lucida Sans Unicode"/>
          <w:color w:val="1A1A1A"/>
          <w:szCs w:val="21"/>
        </w:rPr>
        <w:t xml:space="preserve"> AOF </w:t>
      </w:r>
      <w:r>
        <w:rPr>
          <w:rFonts w:ascii="Lucida Sans Unicode" w:hAnsi="Lucida Sans Unicode" w:cs="Lucida Sans Unicode"/>
          <w:color w:val="1A1A1A"/>
          <w:szCs w:val="21"/>
        </w:rPr>
        <w:t>日志文件，特别是不要启用内存快照做持久化。如果数据比较关键，某个</w:t>
      </w:r>
      <w:r>
        <w:rPr>
          <w:rFonts w:ascii="Lucida Sans Unicode" w:hAnsi="Lucida Sans Unicode" w:cs="Lucida Sans Unicode"/>
          <w:color w:val="1A1A1A"/>
          <w:szCs w:val="21"/>
        </w:rPr>
        <w:t xml:space="preserve"> Slave </w:t>
      </w:r>
      <w:r>
        <w:rPr>
          <w:rFonts w:ascii="Lucida Sans Unicode" w:hAnsi="Lucida Sans Unicode" w:cs="Lucida Sans Unicode"/>
          <w:color w:val="1A1A1A"/>
          <w:szCs w:val="21"/>
        </w:rPr>
        <w:t>开启</w:t>
      </w:r>
      <w:r>
        <w:rPr>
          <w:rFonts w:ascii="Lucida Sans Unicode" w:hAnsi="Lucida Sans Unicode" w:cs="Lucida Sans Unicode"/>
          <w:color w:val="1A1A1A"/>
          <w:szCs w:val="21"/>
        </w:rPr>
        <w:t>AOF</w:t>
      </w:r>
      <w:r>
        <w:rPr>
          <w:rFonts w:ascii="Lucida Sans Unicode" w:hAnsi="Lucida Sans Unicode" w:cs="Lucida Sans Unicode"/>
          <w:color w:val="1A1A1A"/>
          <w:szCs w:val="21"/>
        </w:rPr>
        <w:t>备份数据，策略为每秒同步一次。</w:t>
      </w:r>
    </w:p>
    <w:p w:rsidR="00C06819" w:rsidRDefault="00C06819" w:rsidP="00FA61C5">
      <w:pPr>
        <w:widowControl/>
        <w:numPr>
          <w:ilvl w:val="0"/>
          <w:numId w:val="32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2</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Master </w:t>
      </w:r>
      <w:r>
        <w:rPr>
          <w:rFonts w:ascii="Lucida Sans Unicode" w:hAnsi="Lucida Sans Unicode" w:cs="Lucida Sans Unicode"/>
          <w:color w:val="1A1A1A"/>
          <w:szCs w:val="21"/>
        </w:rPr>
        <w:t>调用</w:t>
      </w:r>
      <w:r>
        <w:rPr>
          <w:rFonts w:ascii="Lucida Sans Unicode" w:hAnsi="Lucida Sans Unicode" w:cs="Lucida Sans Unicode"/>
          <w:color w:val="1A1A1A"/>
          <w:szCs w:val="21"/>
        </w:rPr>
        <w:t xml:space="preserve"> BGREWRITEAOF </w:t>
      </w:r>
      <w:r>
        <w:rPr>
          <w:rFonts w:ascii="Lucida Sans Unicode" w:hAnsi="Lucida Sans Unicode" w:cs="Lucida Sans Unicode"/>
          <w:color w:val="1A1A1A"/>
          <w:szCs w:val="21"/>
        </w:rPr>
        <w:t>重写</w:t>
      </w:r>
      <w:r>
        <w:rPr>
          <w:rFonts w:ascii="Lucida Sans Unicode" w:hAnsi="Lucida Sans Unicode" w:cs="Lucida Sans Unicode"/>
          <w:color w:val="1A1A1A"/>
          <w:szCs w:val="21"/>
        </w:rPr>
        <w:t xml:space="preserve"> AOF </w:t>
      </w:r>
      <w:r>
        <w:rPr>
          <w:rFonts w:ascii="Lucida Sans Unicode" w:hAnsi="Lucida Sans Unicode" w:cs="Lucida Sans Unicode"/>
          <w:color w:val="1A1A1A"/>
          <w:szCs w:val="21"/>
        </w:rPr>
        <w:t>文件，</w:t>
      </w:r>
      <w:r>
        <w:rPr>
          <w:rFonts w:ascii="Lucida Sans Unicode" w:hAnsi="Lucida Sans Unicode" w:cs="Lucida Sans Unicode"/>
          <w:color w:val="1A1A1A"/>
          <w:szCs w:val="21"/>
        </w:rPr>
        <w:t xml:space="preserve">AOF </w:t>
      </w:r>
      <w:r>
        <w:rPr>
          <w:rFonts w:ascii="Lucida Sans Unicode" w:hAnsi="Lucida Sans Unicode" w:cs="Lucida Sans Unicode"/>
          <w:color w:val="1A1A1A"/>
          <w:szCs w:val="21"/>
        </w:rPr>
        <w:t>在重写的时候会占大量的</w:t>
      </w:r>
      <w:r>
        <w:rPr>
          <w:rFonts w:ascii="Lucida Sans Unicode" w:hAnsi="Lucida Sans Unicode" w:cs="Lucida Sans Unicode"/>
          <w:color w:val="1A1A1A"/>
          <w:szCs w:val="21"/>
        </w:rPr>
        <w:t xml:space="preserve"> CPU </w:t>
      </w:r>
      <w:r>
        <w:rPr>
          <w:rFonts w:ascii="Lucida Sans Unicode" w:hAnsi="Lucida Sans Unicode" w:cs="Lucida Sans Unicode"/>
          <w:color w:val="1A1A1A"/>
          <w:szCs w:val="21"/>
        </w:rPr>
        <w:t>和内存资源，导致服务</w:t>
      </w:r>
      <w:r>
        <w:rPr>
          <w:rFonts w:ascii="Lucida Sans Unicode" w:hAnsi="Lucida Sans Unicode" w:cs="Lucida Sans Unicode"/>
          <w:color w:val="1A1A1A"/>
          <w:szCs w:val="21"/>
        </w:rPr>
        <w:t xml:space="preserve"> load </w:t>
      </w:r>
      <w:r>
        <w:rPr>
          <w:rFonts w:ascii="Lucida Sans Unicode" w:hAnsi="Lucida Sans Unicode" w:cs="Lucida Sans Unicode"/>
          <w:color w:val="1A1A1A"/>
          <w:szCs w:val="21"/>
        </w:rPr>
        <w:t>过高，出现短暂服务暂停现象。</w:t>
      </w:r>
    </w:p>
    <w:p w:rsidR="00C06819" w:rsidRDefault="00C06819" w:rsidP="00FA61C5">
      <w:pPr>
        <w:widowControl/>
        <w:numPr>
          <w:ilvl w:val="1"/>
          <w:numId w:val="329"/>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一般来说，出现这个问题，很多时候是因为</w:t>
      </w:r>
      <w:r>
        <w:rPr>
          <w:rFonts w:ascii="Lucida Sans Unicode" w:hAnsi="Lucida Sans Unicode" w:cs="Lucida Sans Unicode"/>
          <w:color w:val="1A1A1A"/>
          <w:szCs w:val="21"/>
        </w:rPr>
        <w:t xml:space="preserve"> Master </w:t>
      </w:r>
      <w:r>
        <w:rPr>
          <w:rFonts w:ascii="Lucida Sans Unicode" w:hAnsi="Lucida Sans Unicode" w:cs="Lucida Sans Unicode"/>
          <w:color w:val="1A1A1A"/>
          <w:szCs w:val="21"/>
        </w:rPr>
        <w:t>的内存过大，一次</w:t>
      </w:r>
      <w:r>
        <w:rPr>
          <w:rFonts w:ascii="Lucida Sans Unicode" w:hAnsi="Lucida Sans Unicode" w:cs="Lucida Sans Unicode"/>
          <w:color w:val="1A1A1A"/>
          <w:szCs w:val="21"/>
        </w:rPr>
        <w:t xml:space="preserve"> AOF </w:t>
      </w:r>
      <w:r>
        <w:rPr>
          <w:rFonts w:ascii="Lucida Sans Unicode" w:hAnsi="Lucida Sans Unicode" w:cs="Lucida Sans Unicode"/>
          <w:color w:val="1A1A1A"/>
          <w:szCs w:val="21"/>
        </w:rPr>
        <w:t>重写需要占用的</w:t>
      </w:r>
      <w:r>
        <w:rPr>
          <w:rFonts w:ascii="Lucida Sans Unicode" w:hAnsi="Lucida Sans Unicode" w:cs="Lucida Sans Unicode"/>
          <w:color w:val="1A1A1A"/>
          <w:szCs w:val="21"/>
        </w:rPr>
        <w:t xml:space="preserve"> CPU </w:t>
      </w:r>
      <w:r>
        <w:rPr>
          <w:rFonts w:ascii="Lucida Sans Unicode" w:hAnsi="Lucida Sans Unicode" w:cs="Lucida Sans Unicode"/>
          <w:color w:val="1A1A1A"/>
          <w:szCs w:val="21"/>
        </w:rPr>
        <w:t>和内存的资源较多，此时可以考虑</w:t>
      </w:r>
      <w:r>
        <w:rPr>
          <w:rFonts w:ascii="Lucida Sans Unicode" w:hAnsi="Lucida Sans Unicode" w:cs="Lucida Sans Unicode"/>
          <w:color w:val="1A1A1A"/>
          <w:szCs w:val="21"/>
        </w:rPr>
        <w:t xml:space="preserve"> Redis Cluster </w:t>
      </w:r>
      <w:r>
        <w:rPr>
          <w:rFonts w:ascii="Lucida Sans Unicode" w:hAnsi="Lucida Sans Unicode" w:cs="Lucida Sans Unicode"/>
          <w:color w:val="1A1A1A"/>
          <w:szCs w:val="21"/>
        </w:rPr>
        <w:t>方案。</w:t>
      </w:r>
    </w:p>
    <w:p w:rsidR="00C06819" w:rsidRDefault="00C06819" w:rsidP="00FA61C5">
      <w:pPr>
        <w:widowControl/>
        <w:numPr>
          <w:ilvl w:val="0"/>
          <w:numId w:val="32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3</w:t>
      </w:r>
      <w:r>
        <w:rPr>
          <w:rFonts w:ascii="Lucida Sans Unicode" w:hAnsi="Lucida Sans Unicode" w:cs="Lucida Sans Unicode"/>
          <w:color w:val="1A1A1A"/>
          <w:szCs w:val="21"/>
        </w:rPr>
        <w:t>、尽量避免在压力很大的主库上增加过多的从库。</w:t>
      </w:r>
    </w:p>
    <w:p w:rsidR="00C06819" w:rsidRDefault="00C06819" w:rsidP="00FA61C5">
      <w:pPr>
        <w:widowControl/>
        <w:numPr>
          <w:ilvl w:val="1"/>
          <w:numId w:val="329"/>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可以考虑在从上挂载其它的从。</w:t>
      </w:r>
    </w:p>
    <w:p w:rsidR="00C06819" w:rsidRDefault="00C06819" w:rsidP="00FA61C5">
      <w:pPr>
        <w:pStyle w:val="a3"/>
        <w:numPr>
          <w:ilvl w:val="0"/>
          <w:numId w:val="329"/>
        </w:numPr>
        <w:shd w:val="clear" w:color="auto" w:fill="FFFFFF"/>
        <w:spacing w:before="0" w:beforeAutospacing="0" w:after="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4</w:t>
      </w:r>
      <w:r>
        <w:rPr>
          <w:rFonts w:ascii="Lucida Sans Unicode" w:hAnsi="Lucida Sans Unicode" w:cs="Lucida Sans Unicode"/>
          <w:color w:val="1A1A1A"/>
          <w:sz w:val="21"/>
          <w:szCs w:val="21"/>
        </w:rPr>
        <w:t>、主从复制不要用图状结构，用单向链表结构更为稳定，即：</w:t>
      </w:r>
      <w:r>
        <w:rPr>
          <w:rStyle w:val="HTML"/>
          <w:rFonts w:ascii="Lucida Console" w:hAnsi="Lucida Console"/>
          <w:color w:val="1A1A1A"/>
          <w:sz w:val="21"/>
          <w:szCs w:val="21"/>
          <w:bdr w:val="single" w:sz="6" w:space="1" w:color="CCCCCC" w:frame="1"/>
          <w:shd w:val="clear" w:color="auto" w:fill="DDDDDD"/>
        </w:rPr>
        <w:t>Master &lt;- Slave1 &lt;- Slave2 &lt;- Slave3...</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w:t>
      </w:r>
      <w:r w:rsidR="00191286">
        <w:rPr>
          <w:rFonts w:ascii="Lucida Sans Unicode" w:hAnsi="Lucida Sans Unicode" w:cs="Lucida Sans Unicode" w:hint="eastAsia"/>
          <w:color w:val="1A1A1A"/>
          <w:sz w:val="21"/>
          <w:szCs w:val="21"/>
        </w:rPr>
        <w:t>-</w:t>
      </w:r>
    </w:p>
    <w:p w:rsidR="00C06819" w:rsidRDefault="00C06819" w:rsidP="00FA61C5">
      <w:pPr>
        <w:pStyle w:val="a3"/>
        <w:numPr>
          <w:ilvl w:val="1"/>
          <w:numId w:val="329"/>
        </w:numPr>
        <w:shd w:val="clear" w:color="auto" w:fill="FFFFFF"/>
        <w:spacing w:before="150" w:beforeAutospacing="0" w:after="42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这样的结构，也方便解决单点故障问题，实现</w:t>
      </w:r>
      <w:r>
        <w:rPr>
          <w:rFonts w:ascii="Lucida Sans Unicode" w:hAnsi="Lucida Sans Unicode" w:cs="Lucida Sans Unicode"/>
          <w:color w:val="1A1A1A"/>
          <w:sz w:val="21"/>
          <w:szCs w:val="21"/>
        </w:rPr>
        <w:t xml:space="preserve"> Slave </w:t>
      </w:r>
      <w:r>
        <w:rPr>
          <w:rFonts w:ascii="Lucida Sans Unicode" w:hAnsi="Lucida Sans Unicode" w:cs="Lucida Sans Unicode"/>
          <w:color w:val="1A1A1A"/>
          <w:sz w:val="21"/>
          <w:szCs w:val="21"/>
        </w:rPr>
        <w:t>对</w:t>
      </w:r>
      <w:r>
        <w:rPr>
          <w:rFonts w:ascii="Lucida Sans Unicode" w:hAnsi="Lucida Sans Unicode" w:cs="Lucida Sans Unicode"/>
          <w:color w:val="1A1A1A"/>
          <w:sz w:val="21"/>
          <w:szCs w:val="21"/>
        </w:rPr>
        <w:t xml:space="preserve"> Master </w:t>
      </w:r>
      <w:r>
        <w:rPr>
          <w:rFonts w:ascii="Lucida Sans Unicode" w:hAnsi="Lucida Sans Unicode" w:cs="Lucida Sans Unicode"/>
          <w:color w:val="1A1A1A"/>
          <w:sz w:val="21"/>
          <w:szCs w:val="21"/>
        </w:rPr>
        <w:t>的替换。如果</w:t>
      </w:r>
      <w:r>
        <w:rPr>
          <w:rFonts w:ascii="Lucida Sans Unicode" w:hAnsi="Lucida Sans Unicode" w:cs="Lucida Sans Unicode"/>
          <w:color w:val="1A1A1A"/>
          <w:sz w:val="21"/>
          <w:szCs w:val="21"/>
        </w:rPr>
        <w:t xml:space="preserve"> Master</w:t>
      </w:r>
      <w:r>
        <w:rPr>
          <w:rFonts w:ascii="Lucida Sans Unicode" w:hAnsi="Lucida Sans Unicode" w:cs="Lucida Sans Unicode"/>
          <w:color w:val="1A1A1A"/>
          <w:sz w:val="21"/>
          <w:szCs w:val="21"/>
        </w:rPr>
        <w:t>挂了，可以立刻启用</w:t>
      </w:r>
      <w:r>
        <w:rPr>
          <w:rFonts w:ascii="Lucida Sans Unicode" w:hAnsi="Lucida Sans Unicode" w:cs="Lucida Sans Unicode"/>
          <w:color w:val="1A1A1A"/>
          <w:sz w:val="21"/>
          <w:szCs w:val="21"/>
        </w:rPr>
        <w:t xml:space="preserve"> Slave1 </w:t>
      </w:r>
      <w:r>
        <w:rPr>
          <w:rFonts w:ascii="Lucida Sans Unicode" w:hAnsi="Lucida Sans Unicode" w:cs="Lucida Sans Unicode"/>
          <w:color w:val="1A1A1A"/>
          <w:sz w:val="21"/>
          <w:szCs w:val="21"/>
        </w:rPr>
        <w:t>做</w:t>
      </w:r>
      <w:r>
        <w:rPr>
          <w:rFonts w:ascii="Lucida Sans Unicode" w:hAnsi="Lucida Sans Unicode" w:cs="Lucida Sans Unicode"/>
          <w:color w:val="1A1A1A"/>
          <w:sz w:val="21"/>
          <w:szCs w:val="21"/>
        </w:rPr>
        <w:t xml:space="preserve"> Master </w:t>
      </w:r>
      <w:r>
        <w:rPr>
          <w:rFonts w:ascii="Lucida Sans Unicode" w:hAnsi="Lucida Sans Unicode" w:cs="Lucida Sans Unicode"/>
          <w:color w:val="1A1A1A"/>
          <w:sz w:val="21"/>
          <w:szCs w:val="21"/>
        </w:rPr>
        <w:t>，其他不变。</w:t>
      </w:r>
    </w:p>
    <w:p w:rsidR="00C06819" w:rsidRDefault="00C06819" w:rsidP="00C06819">
      <w:pPr>
        <w:pStyle w:val="a3"/>
        <w:shd w:val="clear" w:color="auto" w:fill="F6F6F6"/>
        <w:spacing w:before="0" w:beforeAutospacing="0" w:after="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从节点在切换主节点作为复制源的时候，会重新发起全量复制。所以此处通过</w:t>
      </w:r>
      <w:r>
        <w:rPr>
          <w:rFonts w:ascii="Lucida Sans Unicode" w:hAnsi="Lucida Sans Unicode" w:cs="Lucida Sans Unicode"/>
          <w:color w:val="1A1A1A"/>
          <w:sz w:val="21"/>
          <w:szCs w:val="21"/>
        </w:rPr>
        <w:t xml:space="preserve"> Slave1 </w:t>
      </w:r>
      <w:r>
        <w:rPr>
          <w:rFonts w:ascii="Lucida Sans Unicode" w:hAnsi="Lucida Sans Unicode" w:cs="Lucida Sans Unicode"/>
          <w:color w:val="1A1A1A"/>
          <w:sz w:val="21"/>
          <w:szCs w:val="21"/>
        </w:rPr>
        <w:t>挂在</w:t>
      </w:r>
      <w:r>
        <w:rPr>
          <w:rFonts w:ascii="Lucida Sans Unicode" w:hAnsi="Lucida Sans Unicode" w:cs="Lucida Sans Unicode"/>
          <w:color w:val="1A1A1A"/>
          <w:sz w:val="21"/>
          <w:szCs w:val="21"/>
        </w:rPr>
        <w:t xml:space="preserve"> Slave </w:t>
      </w:r>
      <w:r>
        <w:rPr>
          <w:rFonts w:ascii="Lucida Sans Unicode" w:hAnsi="Lucida Sans Unicode" w:cs="Lucida Sans Unicode"/>
          <w:color w:val="1A1A1A"/>
          <w:sz w:val="21"/>
          <w:szCs w:val="21"/>
        </w:rPr>
        <w:t>下，可以规避这个问题。同时，也减少了</w:t>
      </w:r>
      <w:r>
        <w:rPr>
          <w:rFonts w:ascii="Lucida Sans Unicode" w:hAnsi="Lucida Sans Unicode" w:cs="Lucida Sans Unicode"/>
          <w:color w:val="1A1A1A"/>
          <w:sz w:val="21"/>
          <w:szCs w:val="21"/>
        </w:rPr>
        <w:t xml:space="preserve"> Master </w:t>
      </w:r>
      <w:r>
        <w:rPr>
          <w:rFonts w:ascii="Lucida Sans Unicode" w:hAnsi="Lucida Sans Unicode" w:cs="Lucida Sans Unicode"/>
          <w:color w:val="1A1A1A"/>
          <w:sz w:val="21"/>
          <w:szCs w:val="21"/>
        </w:rPr>
        <w:t>的复制压力。当然，坏处就是</w:t>
      </w:r>
      <w:r>
        <w:rPr>
          <w:rFonts w:ascii="Lucida Sans Unicode" w:hAnsi="Lucida Sans Unicode" w:cs="Lucida Sans Unicode"/>
          <w:color w:val="1A1A1A"/>
          <w:sz w:val="21"/>
          <w:szCs w:val="21"/>
        </w:rPr>
        <w:t xml:space="preserve"> Slave1 </w:t>
      </w:r>
      <w:r>
        <w:rPr>
          <w:rFonts w:ascii="Lucida Sans Unicode" w:hAnsi="Lucida Sans Unicode" w:cs="Lucida Sans Unicode"/>
          <w:color w:val="1A1A1A"/>
          <w:sz w:val="21"/>
          <w:szCs w:val="21"/>
        </w:rPr>
        <w:t>的延迟可能会高一些些，所以还是需要取舍。</w:t>
      </w:r>
    </w:p>
    <w:p w:rsidR="00C06819" w:rsidRDefault="00C06819" w:rsidP="00FA61C5">
      <w:pPr>
        <w:pStyle w:val="a3"/>
        <w:numPr>
          <w:ilvl w:val="0"/>
          <w:numId w:val="329"/>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5</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 xml:space="preserve">Redis </w:t>
      </w:r>
      <w:r>
        <w:rPr>
          <w:rFonts w:ascii="Lucida Sans Unicode" w:hAnsi="Lucida Sans Unicode" w:cs="Lucida Sans Unicode"/>
          <w:color w:val="1A1A1A"/>
          <w:sz w:val="21"/>
          <w:szCs w:val="21"/>
        </w:rPr>
        <w:t>主从复制的性能问题，为了主从复制的速度和连接的稳定性，</w:t>
      </w:r>
      <w:r>
        <w:rPr>
          <w:rFonts w:ascii="Lucida Sans Unicode" w:hAnsi="Lucida Sans Unicode" w:cs="Lucida Sans Unicode"/>
          <w:color w:val="1A1A1A"/>
          <w:sz w:val="21"/>
          <w:szCs w:val="21"/>
        </w:rPr>
        <w:t xml:space="preserve">Slave </w:t>
      </w:r>
      <w:r>
        <w:rPr>
          <w:rFonts w:ascii="Lucida Sans Unicode" w:hAnsi="Lucida Sans Unicode" w:cs="Lucida Sans Unicode"/>
          <w:color w:val="1A1A1A"/>
          <w:sz w:val="21"/>
          <w:szCs w:val="21"/>
        </w:rPr>
        <w:t>和</w:t>
      </w:r>
      <w:r>
        <w:rPr>
          <w:rFonts w:ascii="Lucida Sans Unicode" w:hAnsi="Lucida Sans Unicode" w:cs="Lucida Sans Unicode"/>
          <w:color w:val="1A1A1A"/>
          <w:sz w:val="21"/>
          <w:szCs w:val="21"/>
        </w:rPr>
        <w:t xml:space="preserve"> Master </w:t>
      </w:r>
      <w:r>
        <w:rPr>
          <w:rFonts w:ascii="Lucida Sans Unicode" w:hAnsi="Lucida Sans Unicode" w:cs="Lucida Sans Unicode"/>
          <w:color w:val="1A1A1A"/>
          <w:sz w:val="21"/>
          <w:szCs w:val="21"/>
        </w:rPr>
        <w:t>最好在同一个局域网内。</w:t>
      </w:r>
    </w:p>
    <w:p w:rsidR="00C06819" w:rsidRDefault="00167304" w:rsidP="00C06819">
      <w:pPr>
        <w:spacing w:before="300" w:after="300"/>
        <w:rPr>
          <w:rFonts w:ascii="宋体" w:hAnsi="宋体" w:cs="宋体"/>
          <w:sz w:val="24"/>
          <w:szCs w:val="24"/>
        </w:rPr>
      </w:pPr>
      <w:r>
        <w:pict>
          <v:rect id="_x0000_i1029" style="width:0;height:0" o:hralign="center" o:hrstd="t" o:hrnoshade="t" o:hr="t" fillcolor="#1a1a1a" stroked="f"/>
        </w:pict>
      </w:r>
    </w:p>
    <w:p w:rsidR="00C06819" w:rsidRDefault="00C06819" w:rsidP="00C0681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和飞哥沟通过后，他们主节点开启</w:t>
      </w:r>
      <w:r>
        <w:rPr>
          <w:rFonts w:ascii="Lucida Sans Unicode" w:hAnsi="Lucida Sans Unicode" w:cs="Lucida Sans Unicode"/>
          <w:color w:val="1A1A1A"/>
        </w:rPr>
        <w:t xml:space="preserve"> AOF </w:t>
      </w:r>
      <w:r>
        <w:rPr>
          <w:rFonts w:ascii="Lucida Sans Unicode" w:hAnsi="Lucida Sans Unicode" w:cs="Lucida Sans Unicode"/>
          <w:color w:val="1A1A1A"/>
        </w:rPr>
        <w:t>，从节点开启</w:t>
      </w:r>
      <w:r>
        <w:rPr>
          <w:rFonts w:ascii="Lucida Sans Unicode" w:hAnsi="Lucida Sans Unicode" w:cs="Lucida Sans Unicode"/>
          <w:color w:val="1A1A1A"/>
        </w:rPr>
        <w:t xml:space="preserve"> AOF + RDB </w:t>
      </w:r>
      <w:r>
        <w:rPr>
          <w:rFonts w:ascii="Lucida Sans Unicode" w:hAnsi="Lucida Sans Unicode" w:cs="Lucida Sans Unicode"/>
          <w:color w:val="1A1A1A"/>
        </w:rPr>
        <w:t>。</w:t>
      </w:r>
    </w:p>
    <w:p w:rsidR="00C06819" w:rsidRDefault="00C06819" w:rsidP="00C0681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和晓峰沟通后，他们主节点开启</w:t>
      </w:r>
      <w:r>
        <w:rPr>
          <w:rFonts w:ascii="Lucida Sans Unicode" w:hAnsi="Lucida Sans Unicode" w:cs="Lucida Sans Unicode"/>
          <w:color w:val="1A1A1A"/>
        </w:rPr>
        <w:t xml:space="preserve"> AOF </w:t>
      </w:r>
      <w:r>
        <w:rPr>
          <w:rFonts w:ascii="Lucida Sans Unicode" w:hAnsi="Lucida Sans Unicode" w:cs="Lucida Sans Unicode"/>
          <w:color w:val="1A1A1A"/>
        </w:rPr>
        <w:t>，从节点开启</w:t>
      </w:r>
      <w:r>
        <w:rPr>
          <w:rFonts w:ascii="Lucida Sans Unicode" w:hAnsi="Lucida Sans Unicode" w:cs="Lucida Sans Unicode"/>
          <w:color w:val="1A1A1A"/>
        </w:rPr>
        <w:t xml:space="preserve"> RDB </w:t>
      </w:r>
      <w:r>
        <w:rPr>
          <w:rFonts w:ascii="Lucida Sans Unicode" w:hAnsi="Lucida Sans Unicode" w:cs="Lucida Sans Unicode"/>
          <w:color w:val="1A1A1A"/>
        </w:rPr>
        <w:t>居多，也有开启</w:t>
      </w:r>
      <w:r>
        <w:rPr>
          <w:rFonts w:ascii="Lucida Sans Unicode" w:hAnsi="Lucida Sans Unicode" w:cs="Lucida Sans Unicode"/>
          <w:color w:val="1A1A1A"/>
        </w:rPr>
        <w:t xml:space="preserve"> AOF + RDB </w:t>
      </w:r>
      <w:r>
        <w:rPr>
          <w:rFonts w:ascii="Lucida Sans Unicode" w:hAnsi="Lucida Sans Unicode" w:cs="Lucida Sans Unicode"/>
          <w:color w:val="1A1A1A"/>
        </w:rPr>
        <w:t>的。</w:t>
      </w:r>
    </w:p>
    <w:p w:rsidR="00C06819" w:rsidRDefault="000368FE" w:rsidP="00C06819">
      <w:pPr>
        <w:pStyle w:val="2"/>
      </w:pPr>
      <w:r>
        <w:rPr>
          <w:rFonts w:hint="eastAsia"/>
        </w:rPr>
        <w:t>27</w:t>
      </w:r>
      <w:r w:rsidR="00C06819">
        <w:t>.修改配置不重启 Redis 会实时生效吗？</w:t>
      </w:r>
    </w:p>
    <w:p w:rsidR="00C06819" w:rsidRDefault="00C06819" w:rsidP="00C06819">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针对运行实例，有许多配置选项可以通过</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CONFIG SET</w:t>
      </w:r>
      <w:r>
        <w:rPr>
          <w:rFonts w:ascii="Lucida Sans Unicode" w:hAnsi="Lucida Sans Unicode" w:cs="Lucida Sans Unicode"/>
          <w:color w:val="1A1A1A"/>
        </w:rPr>
        <w:t> </w:t>
      </w:r>
      <w:r>
        <w:rPr>
          <w:rFonts w:ascii="Lucida Sans Unicode" w:hAnsi="Lucida Sans Unicode" w:cs="Lucida Sans Unicode"/>
          <w:color w:val="1A1A1A"/>
        </w:rPr>
        <w:t>命令进行修改，而无需执行任何形式的重启。</w:t>
      </w:r>
    </w:p>
    <w:p w:rsidR="00C06819" w:rsidRDefault="00C06819" w:rsidP="00C06819">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从</w:t>
      </w:r>
      <w:r>
        <w:rPr>
          <w:rFonts w:ascii="Lucida Sans Unicode" w:hAnsi="Lucida Sans Unicode" w:cs="Lucida Sans Unicode"/>
          <w:color w:val="1A1A1A"/>
        </w:rPr>
        <w:t xml:space="preserve"> Redis 2.2 </w:t>
      </w:r>
      <w:r>
        <w:rPr>
          <w:rFonts w:ascii="Lucida Sans Unicode" w:hAnsi="Lucida Sans Unicode" w:cs="Lucida Sans Unicode"/>
          <w:color w:val="1A1A1A"/>
        </w:rPr>
        <w:t>开始，可以从</w:t>
      </w:r>
      <w:r>
        <w:rPr>
          <w:rFonts w:ascii="Lucida Sans Unicode" w:hAnsi="Lucida Sans Unicode" w:cs="Lucida Sans Unicode"/>
          <w:color w:val="1A1A1A"/>
        </w:rPr>
        <w:t xml:space="preserve"> AOF </w:t>
      </w:r>
      <w:r>
        <w:rPr>
          <w:rFonts w:ascii="Lucida Sans Unicode" w:hAnsi="Lucida Sans Unicode" w:cs="Lucida Sans Unicode"/>
          <w:color w:val="1A1A1A"/>
        </w:rPr>
        <w:t>切换到</w:t>
      </w:r>
      <w:r>
        <w:rPr>
          <w:rFonts w:ascii="Lucida Sans Unicode" w:hAnsi="Lucida Sans Unicode" w:cs="Lucida Sans Unicode"/>
          <w:color w:val="1A1A1A"/>
        </w:rPr>
        <w:t xml:space="preserve"> RDB </w:t>
      </w:r>
      <w:r>
        <w:rPr>
          <w:rFonts w:ascii="Lucida Sans Unicode" w:hAnsi="Lucida Sans Unicode" w:cs="Lucida Sans Unicode"/>
          <w:color w:val="1A1A1A"/>
        </w:rPr>
        <w:t>的快照持久性或其他方式而不需要重启</w:t>
      </w:r>
      <w:r>
        <w:rPr>
          <w:rFonts w:ascii="Lucida Sans Unicode" w:hAnsi="Lucida Sans Unicode" w:cs="Lucida Sans Unicode"/>
          <w:color w:val="1A1A1A"/>
        </w:rPr>
        <w:t xml:space="preserve"> Redis</w:t>
      </w:r>
      <w:r>
        <w:rPr>
          <w:rFonts w:ascii="Lucida Sans Unicode" w:hAnsi="Lucida Sans Unicode" w:cs="Lucida Sans Unicode"/>
          <w:color w:val="1A1A1A"/>
        </w:rPr>
        <w:t>。检索</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CONFIG GET *</w:t>
      </w:r>
      <w:r>
        <w:rPr>
          <w:rFonts w:ascii="Lucida Sans Unicode" w:hAnsi="Lucida Sans Unicode" w:cs="Lucida Sans Unicode"/>
          <w:color w:val="1A1A1A"/>
        </w:rPr>
        <w:t> </w:t>
      </w:r>
      <w:r>
        <w:rPr>
          <w:rFonts w:ascii="Lucida Sans Unicode" w:hAnsi="Lucida Sans Unicode" w:cs="Lucida Sans Unicode"/>
          <w:color w:val="1A1A1A"/>
        </w:rPr>
        <w:t>命令获取更多信息。</w:t>
      </w:r>
    </w:p>
    <w:p w:rsidR="00CC2D5C" w:rsidRPr="00832100" w:rsidRDefault="00C06819" w:rsidP="00832100">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但偶尔重新启动是必须的，如为升级</w:t>
      </w:r>
      <w:r>
        <w:rPr>
          <w:rFonts w:ascii="Lucida Sans Unicode" w:hAnsi="Lucida Sans Unicode" w:cs="Lucida Sans Unicode"/>
          <w:color w:val="1A1A1A"/>
        </w:rPr>
        <w:t xml:space="preserve"> Redis </w:t>
      </w:r>
      <w:r>
        <w:rPr>
          <w:rFonts w:ascii="Lucida Sans Unicode" w:hAnsi="Lucida Sans Unicode" w:cs="Lucida Sans Unicode"/>
          <w:color w:val="1A1A1A"/>
        </w:rPr>
        <w:t>程序到新的版本，或者当你需要修改某些目前</w:t>
      </w:r>
      <w:r>
        <w:rPr>
          <w:rFonts w:ascii="Lucida Sans Unicode" w:hAnsi="Lucida Sans Unicode" w:cs="Lucida Sans Unicode"/>
          <w:color w:val="1A1A1A"/>
        </w:rPr>
        <w:t xml:space="preserve"> CONFIG </w:t>
      </w:r>
      <w:r>
        <w:rPr>
          <w:rFonts w:ascii="Lucida Sans Unicode" w:hAnsi="Lucida Sans Unicode" w:cs="Lucida Sans Unicode"/>
          <w:color w:val="1A1A1A"/>
        </w:rPr>
        <w:t>命令还不支持的配置参数的时候。</w:t>
      </w:r>
    </w:p>
    <w:p w:rsidR="00F93F0E" w:rsidRDefault="0088664B" w:rsidP="0088664B">
      <w:pPr>
        <w:pStyle w:val="1"/>
      </w:pPr>
      <w:r>
        <w:rPr>
          <w:rFonts w:hint="eastAsia"/>
        </w:rPr>
        <w:t>系统</w:t>
      </w:r>
      <w:r>
        <w:t>设计:</w:t>
      </w:r>
    </w:p>
    <w:p w:rsidR="0088664B" w:rsidRDefault="0088664B" w:rsidP="0088664B">
      <w:pPr>
        <w:pStyle w:val="2"/>
        <w:spacing w:before="0" w:after="0"/>
        <w:rPr>
          <w:rFonts w:ascii="Arial" w:hAnsi="Arial" w:cs="Arial"/>
          <w:b w:val="0"/>
          <w:bCs w:val="0"/>
          <w:color w:val="333333"/>
          <w:sz w:val="30"/>
          <w:szCs w:val="30"/>
        </w:rPr>
      </w:pPr>
      <w:r>
        <w:rPr>
          <w:rFonts w:ascii="Arial" w:hAnsi="Arial" w:cs="Arial"/>
          <w:b w:val="0"/>
          <w:bCs w:val="0"/>
          <w:color w:val="333333"/>
          <w:sz w:val="30"/>
          <w:szCs w:val="30"/>
        </w:rPr>
        <w:t>1.</w:t>
      </w:r>
      <w:r>
        <w:rPr>
          <w:rFonts w:ascii="Arial" w:hAnsi="Arial" w:cs="Arial"/>
          <w:b w:val="0"/>
          <w:bCs w:val="0"/>
          <w:color w:val="333333"/>
          <w:sz w:val="30"/>
          <w:szCs w:val="30"/>
        </w:rPr>
        <w:t>设计秒杀系统要考虑哪些点</w:t>
      </w:r>
      <w:r>
        <w:rPr>
          <w:rFonts w:ascii="Arial" w:hAnsi="Arial" w:cs="Arial"/>
          <w:b w:val="0"/>
          <w:bCs w:val="0"/>
          <w:color w:val="333333"/>
          <w:sz w:val="30"/>
          <w:szCs w:val="30"/>
        </w:rPr>
        <w:t>?</w:t>
      </w:r>
    </w:p>
    <w:p w:rsidR="0088664B" w:rsidRDefault="0088664B" w:rsidP="0088664B">
      <w:pPr>
        <w:pStyle w:val="a3"/>
        <w:spacing w:before="150" w:beforeAutospacing="0" w:after="0" w:afterAutospacing="0"/>
        <w:rPr>
          <w:rFonts w:ascii="Arial" w:hAnsi="Arial" w:cs="Arial"/>
          <w:color w:val="333333"/>
          <w:sz w:val="21"/>
          <w:szCs w:val="21"/>
        </w:rPr>
      </w:pPr>
      <w:r>
        <w:rPr>
          <w:rStyle w:val="a4"/>
          <w:rFonts w:ascii="Arial" w:hAnsi="Arial" w:cs="Arial"/>
          <w:color w:val="333333"/>
          <w:sz w:val="21"/>
          <w:szCs w:val="21"/>
        </w:rPr>
        <w:t>1</w:t>
      </w:r>
      <w:r>
        <w:rPr>
          <w:rStyle w:val="a4"/>
          <w:rFonts w:ascii="Arial" w:hAnsi="Arial" w:cs="Arial"/>
          <w:color w:val="333333"/>
          <w:sz w:val="21"/>
          <w:szCs w:val="21"/>
        </w:rPr>
        <w:t>、数据预热</w:t>
      </w:r>
      <w:r>
        <w:rPr>
          <w:rFonts w:ascii="Arial" w:hAnsi="Arial" w:cs="Arial"/>
          <w:color w:val="333333"/>
          <w:sz w:val="21"/>
          <w:szCs w:val="21"/>
        </w:rPr>
        <w:t> </w:t>
      </w:r>
      <w:r>
        <w:rPr>
          <w:rFonts w:ascii="Arial" w:hAnsi="Arial" w:cs="Arial"/>
          <w:color w:val="333333"/>
          <w:sz w:val="21"/>
          <w:szCs w:val="21"/>
        </w:rPr>
        <w:t>秒杀都是瞬时操作，不要等流量来了再加载数据。可以提前对数据进行预热，比如加载到缓存等。</w:t>
      </w:r>
      <w:r w:rsidR="00A67086">
        <w:rPr>
          <w:rFonts w:ascii="Arial" w:hAnsi="Arial" w:cs="Arial" w:hint="eastAsia"/>
          <w:color w:val="333333"/>
          <w:sz w:val="21"/>
          <w:szCs w:val="21"/>
        </w:rPr>
        <w:t xml:space="preserve"> </w:t>
      </w:r>
    </w:p>
    <w:p w:rsidR="0088664B" w:rsidRDefault="0088664B" w:rsidP="0088664B">
      <w:pPr>
        <w:pStyle w:val="a3"/>
        <w:spacing w:before="150" w:beforeAutospacing="0" w:after="0" w:afterAutospacing="0"/>
        <w:rPr>
          <w:rFonts w:ascii="Arial" w:hAnsi="Arial" w:cs="Arial"/>
          <w:color w:val="333333"/>
          <w:sz w:val="21"/>
          <w:szCs w:val="21"/>
        </w:rPr>
      </w:pPr>
      <w:r>
        <w:rPr>
          <w:rStyle w:val="a4"/>
          <w:rFonts w:ascii="Arial" w:hAnsi="Arial" w:cs="Arial"/>
          <w:color w:val="333333"/>
          <w:sz w:val="21"/>
          <w:szCs w:val="21"/>
        </w:rPr>
        <w:t>2</w:t>
      </w:r>
      <w:r>
        <w:rPr>
          <w:rStyle w:val="a4"/>
          <w:rFonts w:ascii="Arial" w:hAnsi="Arial" w:cs="Arial"/>
          <w:color w:val="333333"/>
          <w:sz w:val="21"/>
          <w:szCs w:val="21"/>
        </w:rPr>
        <w:t>、缓存</w:t>
      </w:r>
      <w:r>
        <w:rPr>
          <w:rFonts w:ascii="Arial" w:hAnsi="Arial" w:cs="Arial"/>
          <w:color w:val="333333"/>
          <w:sz w:val="21"/>
          <w:szCs w:val="21"/>
        </w:rPr>
        <w:t> </w:t>
      </w:r>
      <w:r>
        <w:rPr>
          <w:rFonts w:ascii="Arial" w:hAnsi="Arial" w:cs="Arial"/>
          <w:color w:val="333333"/>
          <w:sz w:val="21"/>
          <w:szCs w:val="21"/>
        </w:rPr>
        <w:t>包括</w:t>
      </w:r>
      <w:r>
        <w:rPr>
          <w:rFonts w:ascii="Arial" w:hAnsi="Arial" w:cs="Arial"/>
          <w:color w:val="333333"/>
          <w:sz w:val="21"/>
          <w:szCs w:val="21"/>
        </w:rPr>
        <w:t>CDN</w:t>
      </w:r>
      <w:r>
        <w:rPr>
          <w:rFonts w:ascii="Arial" w:hAnsi="Arial" w:cs="Arial"/>
          <w:color w:val="333333"/>
          <w:sz w:val="21"/>
          <w:szCs w:val="21"/>
        </w:rPr>
        <w:t>缓存和数据缓存。保证缓存系统的高可用，数据随后落地。</w:t>
      </w:r>
    </w:p>
    <w:p w:rsidR="0088664B" w:rsidRDefault="0088664B" w:rsidP="0088664B">
      <w:pPr>
        <w:pStyle w:val="a3"/>
        <w:spacing w:before="150" w:beforeAutospacing="0" w:after="0" w:afterAutospacing="0"/>
        <w:rPr>
          <w:rFonts w:ascii="Arial" w:hAnsi="Arial" w:cs="Arial"/>
          <w:color w:val="333333"/>
          <w:sz w:val="21"/>
          <w:szCs w:val="21"/>
        </w:rPr>
      </w:pPr>
      <w:r>
        <w:rPr>
          <w:rStyle w:val="a4"/>
          <w:rFonts w:ascii="Arial" w:hAnsi="Arial" w:cs="Arial"/>
          <w:color w:val="333333"/>
          <w:sz w:val="21"/>
          <w:szCs w:val="21"/>
        </w:rPr>
        <w:t>3</w:t>
      </w:r>
      <w:r>
        <w:rPr>
          <w:rStyle w:val="a4"/>
          <w:rFonts w:ascii="Arial" w:hAnsi="Arial" w:cs="Arial"/>
          <w:color w:val="333333"/>
          <w:sz w:val="21"/>
          <w:szCs w:val="21"/>
        </w:rPr>
        <w:t>、解决超卖</w:t>
      </w:r>
      <w:r>
        <w:rPr>
          <w:rFonts w:ascii="Arial" w:hAnsi="Arial" w:cs="Arial"/>
          <w:color w:val="333333"/>
          <w:sz w:val="21"/>
          <w:szCs w:val="21"/>
        </w:rPr>
        <w:t> </w:t>
      </w:r>
      <w:r>
        <w:rPr>
          <w:rFonts w:ascii="Arial" w:hAnsi="Arial" w:cs="Arial"/>
          <w:color w:val="333333"/>
          <w:sz w:val="21"/>
          <w:szCs w:val="21"/>
        </w:rPr>
        <w:t>引入</w:t>
      </w:r>
      <w:r>
        <w:rPr>
          <w:rFonts w:ascii="Arial" w:hAnsi="Arial" w:cs="Arial"/>
          <w:color w:val="333333"/>
          <w:sz w:val="21"/>
          <w:szCs w:val="21"/>
        </w:rPr>
        <w:t>MQ</w:t>
      </w:r>
      <w:r>
        <w:rPr>
          <w:rFonts w:ascii="Arial" w:hAnsi="Arial" w:cs="Arial"/>
          <w:color w:val="333333"/>
          <w:sz w:val="21"/>
          <w:szCs w:val="21"/>
        </w:rPr>
        <w:t>，串行化操作库存，达到阈值后不再消费，并关闭购买功能。或者直接操作缓存。</w:t>
      </w:r>
    </w:p>
    <w:p w:rsidR="0088664B" w:rsidRDefault="0088664B" w:rsidP="0088664B">
      <w:pPr>
        <w:pStyle w:val="a3"/>
        <w:spacing w:before="150" w:beforeAutospacing="0" w:after="0" w:afterAutospacing="0"/>
        <w:rPr>
          <w:rFonts w:ascii="Arial" w:hAnsi="Arial" w:cs="Arial"/>
          <w:color w:val="333333"/>
          <w:sz w:val="21"/>
          <w:szCs w:val="21"/>
        </w:rPr>
      </w:pPr>
      <w:r>
        <w:rPr>
          <w:rStyle w:val="a4"/>
          <w:rFonts w:ascii="Arial" w:hAnsi="Arial" w:cs="Arial"/>
          <w:color w:val="333333"/>
          <w:sz w:val="21"/>
          <w:szCs w:val="21"/>
        </w:rPr>
        <w:t>4</w:t>
      </w:r>
      <w:r>
        <w:rPr>
          <w:rStyle w:val="a4"/>
          <w:rFonts w:ascii="Arial" w:hAnsi="Arial" w:cs="Arial"/>
          <w:color w:val="333333"/>
          <w:sz w:val="21"/>
          <w:szCs w:val="21"/>
        </w:rPr>
        <w:t>、流量削峰</w:t>
      </w:r>
      <w:r>
        <w:rPr>
          <w:rFonts w:ascii="Arial" w:hAnsi="Arial" w:cs="Arial"/>
          <w:color w:val="333333"/>
          <w:sz w:val="21"/>
          <w:szCs w:val="21"/>
        </w:rPr>
        <w:t> </w:t>
      </w:r>
      <w:r>
        <w:rPr>
          <w:rFonts w:ascii="Arial" w:hAnsi="Arial" w:cs="Arial"/>
          <w:color w:val="333333"/>
          <w:sz w:val="21"/>
          <w:szCs w:val="21"/>
        </w:rPr>
        <w:t>通过引入</w:t>
      </w:r>
      <w:r>
        <w:rPr>
          <w:rFonts w:ascii="Arial" w:hAnsi="Arial" w:cs="Arial"/>
          <w:color w:val="333333"/>
          <w:sz w:val="21"/>
          <w:szCs w:val="21"/>
        </w:rPr>
        <w:t>MQ</w:t>
      </w:r>
      <w:r>
        <w:rPr>
          <w:rFonts w:ascii="Arial" w:hAnsi="Arial" w:cs="Arial"/>
          <w:color w:val="333333"/>
          <w:sz w:val="21"/>
          <w:szCs w:val="21"/>
        </w:rPr>
        <w:t>，将耗时业务进行削峰，平稳处理用户需求。</w:t>
      </w:r>
    </w:p>
    <w:p w:rsidR="0088664B" w:rsidRDefault="0088664B" w:rsidP="0088664B">
      <w:pPr>
        <w:pStyle w:val="a3"/>
        <w:spacing w:before="150" w:beforeAutospacing="0" w:after="0" w:afterAutospacing="0"/>
        <w:rPr>
          <w:rFonts w:ascii="Arial" w:hAnsi="Arial" w:cs="Arial"/>
          <w:color w:val="333333"/>
          <w:sz w:val="21"/>
          <w:szCs w:val="21"/>
        </w:rPr>
      </w:pPr>
      <w:r>
        <w:rPr>
          <w:rStyle w:val="a4"/>
          <w:rFonts w:ascii="Arial" w:hAnsi="Arial" w:cs="Arial"/>
          <w:color w:val="333333"/>
          <w:sz w:val="21"/>
          <w:szCs w:val="21"/>
        </w:rPr>
        <w:t>5</w:t>
      </w:r>
      <w:r>
        <w:rPr>
          <w:rStyle w:val="a4"/>
          <w:rFonts w:ascii="Arial" w:hAnsi="Arial" w:cs="Arial"/>
          <w:color w:val="333333"/>
          <w:sz w:val="21"/>
          <w:szCs w:val="21"/>
        </w:rPr>
        <w:t>、熔断限流</w:t>
      </w:r>
      <w:r>
        <w:rPr>
          <w:rFonts w:ascii="Arial" w:hAnsi="Arial" w:cs="Arial"/>
          <w:color w:val="333333"/>
          <w:sz w:val="21"/>
          <w:szCs w:val="21"/>
        </w:rPr>
        <w:t> </w:t>
      </w:r>
      <w:r>
        <w:rPr>
          <w:rFonts w:ascii="Arial" w:hAnsi="Arial" w:cs="Arial"/>
          <w:color w:val="333333"/>
          <w:sz w:val="21"/>
          <w:szCs w:val="21"/>
        </w:rPr>
        <w:t>熔断，优先保证主要业务的进行。限流，识别异常流量，进行封锁；同时，允许部分请求失败。</w:t>
      </w:r>
    </w:p>
    <w:p w:rsidR="0088664B" w:rsidRDefault="0088664B" w:rsidP="0088664B">
      <w:pPr>
        <w:pStyle w:val="a3"/>
        <w:spacing w:before="150" w:beforeAutospacing="0" w:after="0" w:afterAutospacing="0"/>
        <w:rPr>
          <w:rFonts w:ascii="Arial" w:hAnsi="Arial" w:cs="Arial"/>
          <w:color w:val="333333"/>
          <w:sz w:val="21"/>
          <w:szCs w:val="21"/>
        </w:rPr>
      </w:pPr>
      <w:r>
        <w:rPr>
          <w:rStyle w:val="a4"/>
          <w:rFonts w:ascii="Arial" w:hAnsi="Arial" w:cs="Arial"/>
          <w:color w:val="333333"/>
          <w:sz w:val="21"/>
          <w:szCs w:val="21"/>
        </w:rPr>
        <w:t>6</w:t>
      </w:r>
      <w:r>
        <w:rPr>
          <w:rStyle w:val="a4"/>
          <w:rFonts w:ascii="Arial" w:hAnsi="Arial" w:cs="Arial"/>
          <w:color w:val="333333"/>
          <w:sz w:val="21"/>
          <w:szCs w:val="21"/>
        </w:rPr>
        <w:t>、弹性扩容</w:t>
      </w:r>
      <w:r>
        <w:rPr>
          <w:rFonts w:ascii="Arial" w:hAnsi="Arial" w:cs="Arial"/>
          <w:color w:val="333333"/>
          <w:sz w:val="21"/>
          <w:szCs w:val="21"/>
        </w:rPr>
        <w:t> </w:t>
      </w:r>
      <w:r>
        <w:rPr>
          <w:rFonts w:ascii="Arial" w:hAnsi="Arial" w:cs="Arial"/>
          <w:color w:val="333333"/>
          <w:sz w:val="21"/>
          <w:szCs w:val="21"/>
        </w:rPr>
        <w:t>在判断系统负载达到极限时，可以通过增加服务器的途径抵抗峰值。需要打通运维环境，能够快速扩容。</w:t>
      </w:r>
    </w:p>
    <w:p w:rsidR="0088664B" w:rsidRDefault="0088664B" w:rsidP="0088664B">
      <w:pPr>
        <w:pStyle w:val="1"/>
      </w:pPr>
      <w:r>
        <w:rPr>
          <w:rFonts w:hint="eastAsia"/>
        </w:rPr>
        <w:t>分布式:</w:t>
      </w:r>
    </w:p>
    <w:p w:rsidR="0088664B" w:rsidRDefault="0088664B" w:rsidP="0088664B">
      <w:pPr>
        <w:pStyle w:val="2"/>
        <w:spacing w:before="0" w:after="0"/>
        <w:rPr>
          <w:rFonts w:ascii="Arial" w:hAnsi="Arial" w:cs="Arial"/>
          <w:b w:val="0"/>
          <w:bCs w:val="0"/>
          <w:color w:val="333333"/>
          <w:sz w:val="30"/>
          <w:szCs w:val="30"/>
        </w:rPr>
      </w:pPr>
      <w:r>
        <w:rPr>
          <w:rFonts w:ascii="Arial" w:hAnsi="Arial" w:cs="Arial"/>
          <w:b w:val="0"/>
          <w:bCs w:val="0"/>
          <w:color w:val="333333"/>
          <w:sz w:val="30"/>
          <w:szCs w:val="30"/>
        </w:rPr>
        <w:t>1.</w:t>
      </w:r>
      <w:r>
        <w:rPr>
          <w:rFonts w:ascii="Arial" w:hAnsi="Arial" w:cs="Arial"/>
          <w:b w:val="0"/>
          <w:bCs w:val="0"/>
          <w:color w:val="333333"/>
          <w:sz w:val="30"/>
          <w:szCs w:val="30"/>
        </w:rPr>
        <w:t>分布式锁有哪些主流实现方式</w:t>
      </w:r>
      <w:r>
        <w:rPr>
          <w:rFonts w:ascii="Arial" w:hAnsi="Arial" w:cs="Arial"/>
          <w:b w:val="0"/>
          <w:bCs w:val="0"/>
          <w:color w:val="333333"/>
          <w:sz w:val="30"/>
          <w:szCs w:val="30"/>
        </w:rPr>
        <w:t xml:space="preserve">?redis </w:t>
      </w:r>
      <w:r>
        <w:rPr>
          <w:rFonts w:ascii="Arial" w:hAnsi="Arial" w:cs="Arial"/>
          <w:b w:val="0"/>
          <w:bCs w:val="0"/>
          <w:color w:val="333333"/>
          <w:sz w:val="30"/>
          <w:szCs w:val="30"/>
        </w:rPr>
        <w:t>和</w:t>
      </w:r>
      <w:r>
        <w:rPr>
          <w:rFonts w:ascii="Arial" w:hAnsi="Arial" w:cs="Arial"/>
          <w:b w:val="0"/>
          <w:bCs w:val="0"/>
          <w:color w:val="333333"/>
          <w:sz w:val="30"/>
          <w:szCs w:val="30"/>
        </w:rPr>
        <w:t xml:space="preserve"> zk </w:t>
      </w:r>
      <w:r>
        <w:rPr>
          <w:rFonts w:ascii="Arial" w:hAnsi="Arial" w:cs="Arial"/>
          <w:b w:val="0"/>
          <w:bCs w:val="0"/>
          <w:color w:val="333333"/>
          <w:sz w:val="30"/>
          <w:szCs w:val="30"/>
        </w:rPr>
        <w:t>锁有什么区别</w:t>
      </w:r>
      <w:r>
        <w:rPr>
          <w:rFonts w:ascii="Arial" w:hAnsi="Arial" w:cs="Arial"/>
          <w:b w:val="0"/>
          <w:bCs w:val="0"/>
          <w:color w:val="333333"/>
          <w:sz w:val="30"/>
          <w:szCs w:val="30"/>
        </w:rPr>
        <w:t>?</w:t>
      </w:r>
    </w:p>
    <w:p w:rsidR="0088664B" w:rsidRDefault="0088664B" w:rsidP="0088664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大体分为两类。</w:t>
      </w:r>
    </w:p>
    <w:p w:rsidR="0088664B" w:rsidRDefault="0088664B" w:rsidP="0088664B">
      <w:pPr>
        <w:pStyle w:val="a3"/>
        <w:spacing w:before="150" w:beforeAutospacing="0" w:after="0" w:afterAutospacing="0"/>
        <w:rPr>
          <w:rFonts w:ascii="Arial" w:hAnsi="Arial" w:cs="Arial"/>
          <w:color w:val="333333"/>
          <w:sz w:val="21"/>
          <w:szCs w:val="21"/>
        </w:rPr>
      </w:pPr>
      <w:r>
        <w:rPr>
          <w:rStyle w:val="a4"/>
          <w:rFonts w:ascii="Arial" w:hAnsi="Arial" w:cs="Arial"/>
          <w:color w:val="333333"/>
          <w:sz w:val="21"/>
          <w:szCs w:val="21"/>
        </w:rPr>
        <w:t>乐观锁：</w:t>
      </w:r>
      <w:r>
        <w:rPr>
          <w:rFonts w:ascii="Arial" w:hAnsi="Arial" w:cs="Arial"/>
          <w:color w:val="333333"/>
          <w:sz w:val="21"/>
          <w:szCs w:val="21"/>
        </w:rPr>
        <w:t> </w:t>
      </w:r>
      <w:r>
        <w:rPr>
          <w:rFonts w:ascii="Arial" w:hAnsi="Arial" w:cs="Arial"/>
          <w:color w:val="333333"/>
          <w:sz w:val="21"/>
          <w:szCs w:val="21"/>
        </w:rPr>
        <w:t>基于版本号机制和</w:t>
      </w:r>
      <w:r>
        <w:rPr>
          <w:rFonts w:ascii="Arial" w:hAnsi="Arial" w:cs="Arial"/>
          <w:color w:val="333333"/>
          <w:sz w:val="21"/>
          <w:szCs w:val="21"/>
        </w:rPr>
        <w:t>CAS</w:t>
      </w:r>
      <w:r>
        <w:rPr>
          <w:rFonts w:ascii="Arial" w:hAnsi="Arial" w:cs="Arial"/>
          <w:color w:val="333333"/>
          <w:sz w:val="21"/>
          <w:szCs w:val="21"/>
        </w:rPr>
        <w:t>实现，与存放版本号的存储无关。</w:t>
      </w:r>
    </w:p>
    <w:p w:rsidR="0088664B" w:rsidRDefault="0088664B" w:rsidP="0088664B">
      <w:pPr>
        <w:pStyle w:val="a3"/>
        <w:spacing w:before="150" w:beforeAutospacing="0" w:after="0" w:afterAutospacing="0"/>
        <w:rPr>
          <w:rFonts w:ascii="Arial" w:hAnsi="Arial" w:cs="Arial"/>
          <w:color w:val="333333"/>
          <w:sz w:val="21"/>
          <w:szCs w:val="21"/>
        </w:rPr>
      </w:pPr>
      <w:r>
        <w:rPr>
          <w:rStyle w:val="a4"/>
          <w:rFonts w:ascii="Arial" w:hAnsi="Arial" w:cs="Arial"/>
          <w:color w:val="333333"/>
          <w:sz w:val="21"/>
          <w:szCs w:val="21"/>
        </w:rPr>
        <w:t>悲观锁：</w:t>
      </w:r>
      <w:r>
        <w:rPr>
          <w:rFonts w:ascii="Arial" w:hAnsi="Arial" w:cs="Arial"/>
          <w:color w:val="333333"/>
          <w:sz w:val="21"/>
          <w:szCs w:val="21"/>
        </w:rPr>
        <w:t> 1</w:t>
      </w:r>
      <w:r>
        <w:rPr>
          <w:rFonts w:ascii="Arial" w:hAnsi="Arial" w:cs="Arial"/>
          <w:color w:val="333333"/>
          <w:sz w:val="21"/>
          <w:szCs w:val="21"/>
        </w:rPr>
        <w:t>、基于数据库记录，进入时写数据，退出时删记录</w:t>
      </w:r>
    </w:p>
    <w:p w:rsidR="0088664B" w:rsidRDefault="0088664B" w:rsidP="0088664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、数据库行锁，比如分布式</w:t>
      </w:r>
      <w:r>
        <w:rPr>
          <w:rFonts w:ascii="Arial" w:hAnsi="Arial" w:cs="Arial"/>
          <w:color w:val="333333"/>
          <w:sz w:val="21"/>
          <w:szCs w:val="21"/>
        </w:rPr>
        <w:t>quartz</w:t>
      </w:r>
      <w:r>
        <w:rPr>
          <w:rFonts w:ascii="Arial" w:hAnsi="Arial" w:cs="Arial"/>
          <w:color w:val="333333"/>
          <w:sz w:val="21"/>
          <w:szCs w:val="21"/>
        </w:rPr>
        <w:t>，它是一把排它锁</w:t>
      </w:r>
    </w:p>
    <w:p w:rsidR="0088664B" w:rsidRDefault="0088664B" w:rsidP="0088664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3</w:t>
      </w:r>
      <w:r>
        <w:rPr>
          <w:rFonts w:ascii="Arial" w:hAnsi="Arial" w:cs="Arial"/>
          <w:color w:val="333333"/>
          <w:sz w:val="21"/>
          <w:szCs w:val="21"/>
        </w:rPr>
        <w:t>、基于</w:t>
      </w:r>
      <w:r>
        <w:rPr>
          <w:rFonts w:ascii="Arial" w:hAnsi="Arial" w:cs="Arial"/>
          <w:color w:val="333333"/>
          <w:sz w:val="21"/>
          <w:szCs w:val="21"/>
        </w:rPr>
        <w:t>Redis</w:t>
      </w:r>
      <w:r>
        <w:rPr>
          <w:rFonts w:ascii="Arial" w:hAnsi="Arial" w:cs="Arial"/>
          <w:color w:val="333333"/>
          <w:sz w:val="21"/>
          <w:szCs w:val="21"/>
        </w:rPr>
        <w:t>的</w:t>
      </w:r>
      <w:r>
        <w:rPr>
          <w:rFonts w:ascii="Arial" w:hAnsi="Arial" w:cs="Arial"/>
          <w:color w:val="333333"/>
          <w:sz w:val="21"/>
          <w:szCs w:val="21"/>
        </w:rPr>
        <w:t>setnx</w:t>
      </w:r>
      <w:r>
        <w:rPr>
          <w:rFonts w:ascii="Arial" w:hAnsi="Arial" w:cs="Arial"/>
          <w:color w:val="333333"/>
          <w:sz w:val="21"/>
          <w:szCs w:val="21"/>
        </w:rPr>
        <w:t>函数（由于大多数会设置超时，所以推荐用带</w:t>
      </w:r>
      <w:r>
        <w:rPr>
          <w:rFonts w:ascii="Arial" w:hAnsi="Arial" w:cs="Arial"/>
          <w:color w:val="333333"/>
          <w:sz w:val="21"/>
          <w:szCs w:val="21"/>
        </w:rPr>
        <w:t>px</w:t>
      </w:r>
      <w:r>
        <w:rPr>
          <w:rFonts w:ascii="Arial" w:hAnsi="Arial" w:cs="Arial"/>
          <w:color w:val="333333"/>
          <w:sz w:val="21"/>
          <w:szCs w:val="21"/>
        </w:rPr>
        <w:t>的</w:t>
      </w:r>
      <w:r>
        <w:rPr>
          <w:rFonts w:ascii="Arial" w:hAnsi="Arial" w:cs="Arial"/>
          <w:color w:val="333333"/>
          <w:sz w:val="21"/>
          <w:szCs w:val="21"/>
        </w:rPr>
        <w:t>set</w:t>
      </w:r>
      <w:r>
        <w:rPr>
          <w:rFonts w:ascii="Arial" w:hAnsi="Arial" w:cs="Arial"/>
          <w:color w:val="333333"/>
          <w:sz w:val="21"/>
          <w:szCs w:val="21"/>
        </w:rPr>
        <w:t>原子函数）</w:t>
      </w:r>
    </w:p>
    <w:p w:rsidR="0088664B" w:rsidRDefault="0088664B" w:rsidP="0088664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4</w:t>
      </w:r>
      <w:r>
        <w:rPr>
          <w:rFonts w:ascii="Arial" w:hAnsi="Arial" w:cs="Arial"/>
          <w:color w:val="333333"/>
          <w:sz w:val="21"/>
          <w:szCs w:val="21"/>
        </w:rPr>
        <w:t>、基于</w:t>
      </w:r>
      <w:r>
        <w:rPr>
          <w:rFonts w:ascii="Arial" w:hAnsi="Arial" w:cs="Arial"/>
          <w:color w:val="333333"/>
          <w:sz w:val="21"/>
          <w:szCs w:val="21"/>
        </w:rPr>
        <w:t>zookeeper</w:t>
      </w:r>
    </w:p>
    <w:p w:rsidR="0088664B" w:rsidRDefault="0088664B" w:rsidP="0088664B">
      <w:pPr>
        <w:pStyle w:val="a3"/>
        <w:spacing w:before="150" w:beforeAutospacing="0" w:after="0" w:afterAutospacing="0"/>
        <w:rPr>
          <w:rFonts w:ascii="Arial" w:hAnsi="Arial" w:cs="Arial"/>
          <w:color w:val="333333"/>
          <w:sz w:val="21"/>
          <w:szCs w:val="21"/>
        </w:rPr>
      </w:pPr>
      <w:r>
        <w:rPr>
          <w:rStyle w:val="a4"/>
          <w:rFonts w:ascii="Arial" w:hAnsi="Arial" w:cs="Arial"/>
          <w:color w:val="333333"/>
          <w:sz w:val="21"/>
          <w:szCs w:val="21"/>
        </w:rPr>
        <w:t>区别：</w:t>
      </w:r>
    </w:p>
    <w:p w:rsidR="0088664B" w:rsidRDefault="0088664B" w:rsidP="0088664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redis</w:t>
      </w:r>
      <w:r>
        <w:rPr>
          <w:rFonts w:ascii="Arial" w:hAnsi="Arial" w:cs="Arial"/>
          <w:color w:val="333333"/>
          <w:sz w:val="21"/>
          <w:szCs w:val="21"/>
        </w:rPr>
        <w:t>获取锁是轮训机制。锁释放后会有多个调用者争抢，某些任务有可能饿死。</w:t>
      </w:r>
    </w:p>
    <w:p w:rsidR="0088664B" w:rsidRDefault="0088664B" w:rsidP="0088664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zk</w:t>
      </w:r>
      <w:r>
        <w:rPr>
          <w:rFonts w:ascii="Arial" w:hAnsi="Arial" w:cs="Arial"/>
          <w:color w:val="333333"/>
          <w:sz w:val="21"/>
          <w:szCs w:val="21"/>
        </w:rPr>
        <w:t>是监听机制，有变动会接到通知。除了非公平锁，也可以实现公平锁。</w:t>
      </w:r>
    </w:p>
    <w:p w:rsidR="0088664B" w:rsidRDefault="0088664B" w:rsidP="003F70D3">
      <w:pPr>
        <w:pStyle w:val="2"/>
      </w:pPr>
      <w:r>
        <w:t>2.分布式事务常见解决方案,CAP,BASE理论</w:t>
      </w:r>
    </w:p>
    <w:p w:rsidR="0088664B" w:rsidRDefault="0088664B" w:rsidP="00FA61C5">
      <w:pPr>
        <w:widowControl/>
        <w:numPr>
          <w:ilvl w:val="0"/>
          <w:numId w:val="28"/>
        </w:numPr>
        <w:spacing w:before="100" w:beforeAutospacing="1" w:after="100" w:afterAutospacing="1"/>
        <w:ind w:left="0"/>
        <w:jc w:val="left"/>
        <w:rPr>
          <w:rFonts w:ascii="Arial" w:hAnsi="Arial" w:cs="Arial"/>
          <w:color w:val="333333"/>
          <w:szCs w:val="21"/>
        </w:rPr>
      </w:pPr>
      <w:r>
        <w:rPr>
          <w:rStyle w:val="HTML"/>
          <w:rFonts w:ascii="Courier New" w:hAnsi="Courier New" w:cs="Courier New"/>
          <w:color w:val="333333"/>
        </w:rPr>
        <w:t>Consistency</w:t>
      </w:r>
      <w:r>
        <w:rPr>
          <w:rFonts w:ascii="Arial" w:hAnsi="Arial" w:cs="Arial"/>
          <w:color w:val="333333"/>
          <w:szCs w:val="21"/>
        </w:rPr>
        <w:t> </w:t>
      </w:r>
      <w:r>
        <w:rPr>
          <w:rFonts w:ascii="Arial" w:hAnsi="Arial" w:cs="Arial"/>
          <w:color w:val="333333"/>
          <w:szCs w:val="21"/>
        </w:rPr>
        <w:t>一致性</w:t>
      </w:r>
    </w:p>
    <w:p w:rsidR="0088664B" w:rsidRDefault="0088664B" w:rsidP="00FA61C5">
      <w:pPr>
        <w:widowControl/>
        <w:numPr>
          <w:ilvl w:val="0"/>
          <w:numId w:val="28"/>
        </w:numPr>
        <w:spacing w:before="100" w:beforeAutospacing="1" w:after="100" w:afterAutospacing="1"/>
        <w:ind w:left="0"/>
        <w:jc w:val="left"/>
        <w:rPr>
          <w:rFonts w:ascii="Arial" w:hAnsi="Arial" w:cs="Arial"/>
          <w:color w:val="333333"/>
          <w:szCs w:val="21"/>
        </w:rPr>
      </w:pPr>
      <w:r>
        <w:rPr>
          <w:rStyle w:val="HTML"/>
          <w:rFonts w:ascii="Courier New" w:hAnsi="Courier New" w:cs="Courier New"/>
          <w:color w:val="333333"/>
        </w:rPr>
        <w:t>Availability</w:t>
      </w:r>
      <w:r>
        <w:rPr>
          <w:rFonts w:ascii="Arial" w:hAnsi="Arial" w:cs="Arial"/>
          <w:color w:val="333333"/>
          <w:szCs w:val="21"/>
        </w:rPr>
        <w:t> </w:t>
      </w:r>
      <w:r>
        <w:rPr>
          <w:rFonts w:ascii="Arial" w:hAnsi="Arial" w:cs="Arial"/>
          <w:color w:val="333333"/>
          <w:szCs w:val="21"/>
        </w:rPr>
        <w:t>可用性</w:t>
      </w:r>
    </w:p>
    <w:p w:rsidR="0088664B" w:rsidRDefault="0088664B" w:rsidP="00FA61C5">
      <w:pPr>
        <w:widowControl/>
        <w:numPr>
          <w:ilvl w:val="0"/>
          <w:numId w:val="28"/>
        </w:numPr>
        <w:spacing w:before="100" w:beforeAutospacing="1" w:after="100" w:afterAutospacing="1"/>
        <w:ind w:left="0"/>
        <w:jc w:val="left"/>
        <w:rPr>
          <w:rFonts w:ascii="Arial" w:hAnsi="Arial" w:cs="Arial"/>
          <w:color w:val="333333"/>
          <w:szCs w:val="21"/>
        </w:rPr>
      </w:pPr>
      <w:r>
        <w:rPr>
          <w:rStyle w:val="HTML"/>
          <w:rFonts w:ascii="Courier New" w:hAnsi="Courier New" w:cs="Courier New"/>
          <w:color w:val="333333"/>
        </w:rPr>
        <w:t>Partition tolerance</w:t>
      </w:r>
      <w:r>
        <w:rPr>
          <w:rFonts w:ascii="Arial" w:hAnsi="Arial" w:cs="Arial"/>
          <w:color w:val="333333"/>
          <w:szCs w:val="21"/>
        </w:rPr>
        <w:t> </w:t>
      </w:r>
      <w:r>
        <w:rPr>
          <w:rFonts w:ascii="Arial" w:hAnsi="Arial" w:cs="Arial"/>
          <w:color w:val="333333"/>
          <w:szCs w:val="21"/>
        </w:rPr>
        <w:t>分区容错</w:t>
      </w:r>
      <w:r>
        <w:rPr>
          <w:rFonts w:ascii="Arial" w:hAnsi="Arial" w:cs="Arial"/>
          <w:color w:val="333333"/>
          <w:szCs w:val="21"/>
        </w:rPr>
        <w:t xml:space="preserve"> </w:t>
      </w:r>
      <w:r>
        <w:rPr>
          <w:rFonts w:ascii="Arial" w:hAnsi="Arial" w:cs="Arial"/>
          <w:color w:val="333333"/>
          <w:szCs w:val="21"/>
        </w:rPr>
        <w:t>一般，都在</w:t>
      </w:r>
      <w:r>
        <w:rPr>
          <w:rFonts w:ascii="Arial" w:hAnsi="Arial" w:cs="Arial"/>
          <w:color w:val="333333"/>
          <w:szCs w:val="21"/>
        </w:rPr>
        <w:t>C</w:t>
      </w:r>
      <w:r>
        <w:rPr>
          <w:rFonts w:ascii="Arial" w:hAnsi="Arial" w:cs="Arial"/>
          <w:color w:val="333333"/>
          <w:szCs w:val="21"/>
        </w:rPr>
        <w:t>、</w:t>
      </w:r>
      <w:r>
        <w:rPr>
          <w:rFonts w:ascii="Arial" w:hAnsi="Arial" w:cs="Arial"/>
          <w:color w:val="333333"/>
          <w:szCs w:val="21"/>
        </w:rPr>
        <w:t>A</w:t>
      </w:r>
      <w:r>
        <w:rPr>
          <w:rFonts w:ascii="Arial" w:hAnsi="Arial" w:cs="Arial"/>
          <w:color w:val="333333"/>
          <w:szCs w:val="21"/>
        </w:rPr>
        <w:t>之间进行权衡。</w:t>
      </w:r>
    </w:p>
    <w:p w:rsidR="0088664B" w:rsidRDefault="0088664B" w:rsidP="0088664B">
      <w:r>
        <w:rPr>
          <w:noProof/>
        </w:rPr>
        <w:drawing>
          <wp:inline distT="0" distB="0" distL="0" distR="0" wp14:anchorId="3B7317A0" wp14:editId="6474F1E8">
            <wp:extent cx="5274310" cy="329628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296285"/>
                    </a:xfrm>
                    <a:prstGeom prst="rect">
                      <a:avLst/>
                    </a:prstGeom>
                  </pic:spPr>
                </pic:pic>
              </a:graphicData>
            </a:graphic>
          </wp:inline>
        </w:drawing>
      </w:r>
    </w:p>
    <w:p w:rsidR="0088664B" w:rsidRDefault="0088664B" w:rsidP="0088664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2PC,TCC,</w:t>
      </w:r>
      <w:r>
        <w:rPr>
          <w:rFonts w:ascii="Arial" w:hAnsi="Arial" w:cs="Arial"/>
          <w:color w:val="333333"/>
          <w:sz w:val="21"/>
          <w:szCs w:val="21"/>
        </w:rPr>
        <w:t>最终一致性</w:t>
      </w:r>
      <w:r>
        <w:rPr>
          <w:rFonts w:ascii="Arial" w:hAnsi="Arial" w:cs="Arial"/>
          <w:color w:val="333333"/>
          <w:sz w:val="21"/>
          <w:szCs w:val="21"/>
        </w:rPr>
        <w:t>,</w:t>
      </w:r>
      <w:r>
        <w:rPr>
          <w:rFonts w:ascii="Arial" w:hAnsi="Arial" w:cs="Arial"/>
          <w:color w:val="333333"/>
          <w:sz w:val="21"/>
          <w:szCs w:val="21"/>
        </w:rPr>
        <w:t>最大努力通知</w:t>
      </w:r>
    </w:p>
    <w:p w:rsidR="0088664B" w:rsidRDefault="0088664B" w:rsidP="0088664B">
      <w:pPr>
        <w:pStyle w:val="3"/>
        <w:spacing w:before="450" w:after="0"/>
        <w:rPr>
          <w:rFonts w:ascii="Arial" w:hAnsi="Arial" w:cs="Arial"/>
          <w:color w:val="333333"/>
          <w:sz w:val="24"/>
          <w:szCs w:val="24"/>
        </w:rPr>
      </w:pPr>
      <w:r>
        <w:rPr>
          <w:rFonts w:ascii="Arial" w:hAnsi="Arial" w:cs="Arial"/>
          <w:color w:val="333333"/>
          <w:sz w:val="24"/>
          <w:szCs w:val="24"/>
        </w:rPr>
        <w:t>2PC(</w:t>
      </w:r>
      <w:r>
        <w:rPr>
          <w:rFonts w:ascii="Arial" w:hAnsi="Arial" w:cs="Arial"/>
          <w:color w:val="333333"/>
          <w:sz w:val="24"/>
          <w:szCs w:val="24"/>
        </w:rPr>
        <w:t>两阶段提交</w:t>
      </w:r>
      <w:r>
        <w:rPr>
          <w:rFonts w:ascii="Arial" w:hAnsi="Arial" w:cs="Arial"/>
          <w:color w:val="333333"/>
          <w:sz w:val="24"/>
          <w:szCs w:val="24"/>
        </w:rPr>
        <w:t>)</w:t>
      </w:r>
    </w:p>
    <w:p w:rsidR="0088664B" w:rsidRDefault="0088664B" w:rsidP="0088664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XA</w:t>
      </w:r>
      <w:r>
        <w:rPr>
          <w:rFonts w:ascii="Arial" w:hAnsi="Arial" w:cs="Arial"/>
          <w:color w:val="333333"/>
          <w:sz w:val="21"/>
          <w:szCs w:val="21"/>
        </w:rPr>
        <w:t>方案</w:t>
      </w:r>
      <w:r>
        <w:rPr>
          <w:rFonts w:ascii="Arial" w:hAnsi="Arial" w:cs="Arial"/>
          <w:color w:val="333333"/>
          <w:sz w:val="21"/>
          <w:szCs w:val="21"/>
        </w:rPr>
        <w:t>,Seata</w:t>
      </w:r>
      <w:r>
        <w:rPr>
          <w:rFonts w:ascii="Arial" w:hAnsi="Arial" w:cs="Arial"/>
          <w:color w:val="333333"/>
          <w:sz w:val="21"/>
          <w:szCs w:val="21"/>
        </w:rPr>
        <w:t>方案</w:t>
      </w:r>
    </w:p>
    <w:p w:rsidR="0088664B" w:rsidRDefault="0088664B" w:rsidP="0088664B">
      <w:pPr>
        <w:pStyle w:val="3"/>
        <w:spacing w:before="450" w:after="0"/>
        <w:rPr>
          <w:rFonts w:ascii="Arial" w:hAnsi="Arial" w:cs="Arial"/>
          <w:color w:val="333333"/>
          <w:sz w:val="24"/>
          <w:szCs w:val="24"/>
        </w:rPr>
      </w:pPr>
      <w:r>
        <w:rPr>
          <w:rFonts w:ascii="Arial" w:hAnsi="Arial" w:cs="Arial"/>
          <w:color w:val="333333"/>
          <w:sz w:val="24"/>
          <w:szCs w:val="24"/>
        </w:rPr>
        <w:t>TCC(try,confirm,cancel)</w:t>
      </w:r>
    </w:p>
    <w:p w:rsidR="0088664B" w:rsidRDefault="0088664B" w:rsidP="0088664B">
      <w:pPr>
        <w:pStyle w:val="3"/>
        <w:spacing w:before="150" w:after="0"/>
        <w:rPr>
          <w:rFonts w:ascii="Arial" w:hAnsi="Arial" w:cs="Arial"/>
          <w:color w:val="333333"/>
          <w:sz w:val="24"/>
          <w:szCs w:val="24"/>
        </w:rPr>
      </w:pPr>
      <w:r>
        <w:rPr>
          <w:rFonts w:ascii="Arial" w:hAnsi="Arial" w:cs="Arial"/>
          <w:color w:val="333333"/>
          <w:sz w:val="24"/>
          <w:szCs w:val="24"/>
        </w:rPr>
        <w:t>最终一致性</w:t>
      </w:r>
    </w:p>
    <w:p w:rsidR="0088664B" w:rsidRDefault="0088664B" w:rsidP="0088664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rocketMQ,</w:t>
      </w:r>
      <w:r>
        <w:rPr>
          <w:rFonts w:ascii="Arial" w:hAnsi="Arial" w:cs="Arial"/>
          <w:color w:val="333333"/>
          <w:sz w:val="21"/>
          <w:szCs w:val="21"/>
        </w:rPr>
        <w:t>事务消息</w:t>
      </w:r>
    </w:p>
    <w:p w:rsidR="0088664B" w:rsidRDefault="0088664B" w:rsidP="0088664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本地消息表</w:t>
      </w:r>
    </w:p>
    <w:p w:rsidR="0088664B" w:rsidRDefault="0088664B" w:rsidP="0088664B">
      <w:pPr>
        <w:pStyle w:val="3"/>
        <w:spacing w:before="450" w:after="0"/>
        <w:rPr>
          <w:rFonts w:ascii="Arial" w:hAnsi="Arial" w:cs="Arial"/>
          <w:color w:val="333333"/>
          <w:sz w:val="24"/>
          <w:szCs w:val="24"/>
        </w:rPr>
      </w:pPr>
      <w:r>
        <w:rPr>
          <w:rFonts w:ascii="Arial" w:hAnsi="Arial" w:cs="Arial"/>
          <w:color w:val="333333"/>
          <w:sz w:val="24"/>
          <w:szCs w:val="24"/>
        </w:rPr>
        <w:t>最大努力通知</w:t>
      </w:r>
    </w:p>
    <w:p w:rsidR="0088664B" w:rsidRDefault="0088664B" w:rsidP="0088664B">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重试</w:t>
      </w:r>
      <w:r>
        <w:rPr>
          <w:rFonts w:ascii="Arial" w:hAnsi="Arial" w:cs="Arial"/>
          <w:color w:val="333333"/>
          <w:sz w:val="21"/>
          <w:szCs w:val="21"/>
        </w:rPr>
        <w:t>,</w:t>
      </w:r>
      <w:r>
        <w:rPr>
          <w:rFonts w:ascii="Arial" w:hAnsi="Arial" w:cs="Arial"/>
          <w:color w:val="333333"/>
          <w:sz w:val="21"/>
          <w:szCs w:val="21"/>
        </w:rPr>
        <w:t>提供查询接口</w:t>
      </w:r>
    </w:p>
    <w:p w:rsidR="0088664B" w:rsidRDefault="0088664B" w:rsidP="0088664B">
      <w:r>
        <w:rPr>
          <w:noProof/>
        </w:rPr>
        <w:drawing>
          <wp:inline distT="0" distB="0" distL="0" distR="0" wp14:anchorId="2D47B11E" wp14:editId="195D8579">
            <wp:extent cx="5274310" cy="272224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722245"/>
                    </a:xfrm>
                    <a:prstGeom prst="rect">
                      <a:avLst/>
                    </a:prstGeom>
                  </pic:spPr>
                </pic:pic>
              </a:graphicData>
            </a:graphic>
          </wp:inline>
        </w:drawing>
      </w:r>
    </w:p>
    <w:p w:rsidR="0088664B" w:rsidRPr="0088664B" w:rsidRDefault="0088664B" w:rsidP="0088664B">
      <w:r>
        <w:rPr>
          <w:noProof/>
        </w:rPr>
        <w:drawing>
          <wp:inline distT="0" distB="0" distL="0" distR="0" wp14:anchorId="5F14D848" wp14:editId="1FB98899">
            <wp:extent cx="5274310" cy="23628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362835"/>
                    </a:xfrm>
                    <a:prstGeom prst="rect">
                      <a:avLst/>
                    </a:prstGeom>
                  </pic:spPr>
                </pic:pic>
              </a:graphicData>
            </a:graphic>
          </wp:inline>
        </w:drawing>
      </w:r>
    </w:p>
    <w:p w:rsidR="0088664B" w:rsidRDefault="0088664B" w:rsidP="0088664B">
      <w:pPr>
        <w:pStyle w:val="1"/>
      </w:pPr>
      <w:r>
        <w:rPr>
          <w:rFonts w:hint="eastAsia"/>
        </w:rPr>
        <w:t>计算机</w:t>
      </w:r>
      <w:r>
        <w:t>网络:</w:t>
      </w:r>
    </w:p>
    <w:p w:rsidR="00B91CE5" w:rsidRDefault="00B91CE5" w:rsidP="00B91CE5">
      <w:pPr>
        <w:pStyle w:val="2"/>
        <w:spacing w:before="0" w:after="0"/>
        <w:rPr>
          <w:rFonts w:ascii="Arial" w:hAnsi="Arial" w:cs="Arial"/>
          <w:b w:val="0"/>
          <w:bCs w:val="0"/>
          <w:color w:val="333333"/>
          <w:sz w:val="30"/>
          <w:szCs w:val="30"/>
        </w:rPr>
      </w:pPr>
      <w:r>
        <w:rPr>
          <w:rFonts w:ascii="Arial" w:hAnsi="Arial" w:cs="Arial"/>
          <w:b w:val="0"/>
          <w:bCs w:val="0"/>
          <w:color w:val="333333"/>
          <w:sz w:val="30"/>
          <w:szCs w:val="30"/>
        </w:rPr>
        <w:t>1.</w:t>
      </w:r>
      <w:r>
        <w:rPr>
          <w:rFonts w:ascii="Arial" w:hAnsi="Arial" w:cs="Arial"/>
          <w:b w:val="0"/>
          <w:bCs w:val="0"/>
          <w:color w:val="333333"/>
          <w:sz w:val="30"/>
          <w:szCs w:val="30"/>
        </w:rPr>
        <w:t>网络层次划分</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常见的网络层次划分：</w:t>
      </w:r>
      <w:r>
        <w:rPr>
          <w:rStyle w:val="HTML"/>
          <w:rFonts w:ascii="Courier New" w:hAnsi="Courier New" w:cs="Courier New"/>
          <w:color w:val="333333"/>
        </w:rPr>
        <w:t>TCP/IP</w:t>
      </w:r>
      <w:r>
        <w:rPr>
          <w:rStyle w:val="HTML"/>
          <w:rFonts w:ascii="Courier New" w:hAnsi="Courier New" w:cs="Courier New"/>
          <w:color w:val="333333"/>
        </w:rPr>
        <w:t>四层模型</w:t>
      </w:r>
      <w:r>
        <w:rPr>
          <w:rFonts w:ascii="Arial" w:hAnsi="Arial" w:cs="Arial"/>
          <w:color w:val="333333"/>
          <w:sz w:val="21"/>
          <w:szCs w:val="21"/>
        </w:rPr>
        <w:t>、</w:t>
      </w:r>
      <w:r>
        <w:rPr>
          <w:rStyle w:val="HTML"/>
          <w:rFonts w:ascii="Courier New" w:hAnsi="Courier New" w:cs="Courier New"/>
          <w:color w:val="333333"/>
        </w:rPr>
        <w:t>TCP/IP</w:t>
      </w:r>
      <w:r>
        <w:rPr>
          <w:rStyle w:val="HTML"/>
          <w:rFonts w:ascii="Courier New" w:hAnsi="Courier New" w:cs="Courier New"/>
          <w:color w:val="333333"/>
        </w:rPr>
        <w:t>五层模型</w:t>
      </w:r>
      <w:r>
        <w:rPr>
          <w:rFonts w:ascii="Arial" w:hAnsi="Arial" w:cs="Arial"/>
          <w:color w:val="333333"/>
          <w:sz w:val="21"/>
          <w:szCs w:val="21"/>
        </w:rPr>
        <w:t>、</w:t>
      </w:r>
      <w:r>
        <w:rPr>
          <w:rStyle w:val="HTML"/>
          <w:rFonts w:ascii="Courier New" w:hAnsi="Courier New" w:cs="Courier New"/>
          <w:color w:val="333333"/>
        </w:rPr>
        <w:t>OSI</w:t>
      </w:r>
      <w:r>
        <w:rPr>
          <w:rStyle w:val="HTML"/>
          <w:rFonts w:ascii="Courier New" w:hAnsi="Courier New" w:cs="Courier New"/>
          <w:color w:val="333333"/>
        </w:rPr>
        <w:t>七层模型</w:t>
      </w:r>
    </w:p>
    <w:p w:rsidR="00B91CE5" w:rsidRDefault="00B91CE5" w:rsidP="00FA61C5">
      <w:pPr>
        <w:widowControl/>
        <w:numPr>
          <w:ilvl w:val="0"/>
          <w:numId w:val="29"/>
        </w:numPr>
        <w:spacing w:before="100" w:beforeAutospacing="1" w:after="100" w:afterAutospacing="1"/>
        <w:ind w:left="0"/>
        <w:jc w:val="left"/>
        <w:rPr>
          <w:rFonts w:ascii="Arial" w:hAnsi="Arial" w:cs="Arial"/>
          <w:color w:val="333333"/>
          <w:szCs w:val="21"/>
        </w:rPr>
      </w:pPr>
      <w:r>
        <w:rPr>
          <w:rStyle w:val="HTML"/>
          <w:rFonts w:ascii="Courier New" w:hAnsi="Courier New" w:cs="Courier New"/>
          <w:color w:val="333333"/>
        </w:rPr>
        <w:t>TCP/IP</w:t>
      </w:r>
      <w:r>
        <w:rPr>
          <w:rStyle w:val="HTML"/>
          <w:rFonts w:ascii="Courier New" w:hAnsi="Courier New" w:cs="Courier New"/>
          <w:color w:val="333333"/>
        </w:rPr>
        <w:t>四层模型</w:t>
      </w:r>
      <w:r>
        <w:rPr>
          <w:rFonts w:ascii="Arial" w:hAnsi="Arial" w:cs="Arial"/>
          <w:color w:val="333333"/>
          <w:szCs w:val="21"/>
        </w:rPr>
        <w:t>:</w:t>
      </w:r>
      <w:r>
        <w:rPr>
          <w:rFonts w:ascii="Arial" w:hAnsi="Arial" w:cs="Arial"/>
          <w:color w:val="333333"/>
          <w:szCs w:val="21"/>
        </w:rPr>
        <w:t>网络接口层、网络层、传输层、应用层</w:t>
      </w:r>
    </w:p>
    <w:p w:rsidR="00B91CE5" w:rsidRDefault="00B91CE5" w:rsidP="00FA61C5">
      <w:pPr>
        <w:widowControl/>
        <w:numPr>
          <w:ilvl w:val="0"/>
          <w:numId w:val="29"/>
        </w:numPr>
        <w:spacing w:before="100" w:beforeAutospacing="1" w:after="100" w:afterAutospacing="1"/>
        <w:ind w:left="0"/>
        <w:jc w:val="left"/>
        <w:rPr>
          <w:rFonts w:ascii="Arial" w:hAnsi="Arial" w:cs="Arial"/>
          <w:color w:val="333333"/>
          <w:szCs w:val="21"/>
        </w:rPr>
      </w:pPr>
      <w:r>
        <w:rPr>
          <w:rStyle w:val="HTML"/>
          <w:rFonts w:ascii="Courier New" w:hAnsi="Courier New" w:cs="Courier New"/>
          <w:color w:val="333333"/>
        </w:rPr>
        <w:t>TCP/IP</w:t>
      </w:r>
      <w:r>
        <w:rPr>
          <w:rStyle w:val="HTML"/>
          <w:rFonts w:ascii="Courier New" w:hAnsi="Courier New" w:cs="Courier New"/>
          <w:color w:val="333333"/>
        </w:rPr>
        <w:t>五层模型</w:t>
      </w:r>
      <w:r>
        <w:rPr>
          <w:rFonts w:ascii="Arial" w:hAnsi="Arial" w:cs="Arial"/>
          <w:color w:val="333333"/>
          <w:szCs w:val="21"/>
        </w:rPr>
        <w:t>:</w:t>
      </w:r>
      <w:r>
        <w:rPr>
          <w:rStyle w:val="HTML"/>
          <w:rFonts w:ascii="Courier New" w:hAnsi="Courier New" w:cs="Courier New"/>
          <w:color w:val="333333"/>
        </w:rPr>
        <w:t>物理层</w:t>
      </w:r>
      <w:r>
        <w:rPr>
          <w:rFonts w:ascii="Arial" w:hAnsi="Arial" w:cs="Arial"/>
          <w:color w:val="333333"/>
          <w:szCs w:val="21"/>
        </w:rPr>
        <w:t>、</w:t>
      </w:r>
      <w:r>
        <w:rPr>
          <w:rStyle w:val="HTML"/>
          <w:rFonts w:ascii="Courier New" w:hAnsi="Courier New" w:cs="Courier New"/>
          <w:color w:val="333333"/>
        </w:rPr>
        <w:t>数据链路层</w:t>
      </w:r>
      <w:r>
        <w:rPr>
          <w:rFonts w:ascii="Arial" w:hAnsi="Arial" w:cs="Arial"/>
          <w:color w:val="333333"/>
          <w:szCs w:val="21"/>
        </w:rPr>
        <w:t>、网络层、传输层、应用层</w:t>
      </w:r>
    </w:p>
    <w:p w:rsidR="00B91CE5" w:rsidRDefault="00B91CE5" w:rsidP="00FA61C5">
      <w:pPr>
        <w:widowControl/>
        <w:numPr>
          <w:ilvl w:val="0"/>
          <w:numId w:val="29"/>
        </w:numPr>
        <w:spacing w:before="100" w:beforeAutospacing="1" w:after="100" w:afterAutospacing="1"/>
        <w:ind w:left="0"/>
        <w:jc w:val="left"/>
        <w:rPr>
          <w:rFonts w:ascii="Arial" w:hAnsi="Arial" w:cs="Arial"/>
          <w:color w:val="333333"/>
          <w:szCs w:val="21"/>
        </w:rPr>
      </w:pPr>
      <w:r>
        <w:rPr>
          <w:rStyle w:val="HTML"/>
          <w:rFonts w:ascii="Courier New" w:hAnsi="Courier New" w:cs="Courier New"/>
          <w:color w:val="333333"/>
        </w:rPr>
        <w:t>OSI</w:t>
      </w:r>
      <w:r>
        <w:rPr>
          <w:rStyle w:val="HTML"/>
          <w:rFonts w:ascii="Courier New" w:hAnsi="Courier New" w:cs="Courier New"/>
          <w:color w:val="333333"/>
        </w:rPr>
        <w:t>七层模型</w:t>
      </w:r>
      <w:r>
        <w:rPr>
          <w:rFonts w:ascii="Arial" w:hAnsi="Arial" w:cs="Arial"/>
          <w:color w:val="333333"/>
          <w:szCs w:val="21"/>
        </w:rPr>
        <w:t>:</w:t>
      </w:r>
      <w:r>
        <w:rPr>
          <w:rFonts w:ascii="Arial" w:hAnsi="Arial" w:cs="Arial"/>
          <w:color w:val="333333"/>
          <w:szCs w:val="21"/>
        </w:rPr>
        <w:t>物理层、数据链路层、网络层、传输层、</w:t>
      </w:r>
      <w:r>
        <w:rPr>
          <w:rStyle w:val="HTML"/>
          <w:rFonts w:ascii="Courier New" w:hAnsi="Courier New" w:cs="Courier New"/>
          <w:color w:val="333333"/>
        </w:rPr>
        <w:t>会话层</w:t>
      </w:r>
      <w:r>
        <w:rPr>
          <w:rFonts w:ascii="Arial" w:hAnsi="Arial" w:cs="Arial"/>
          <w:color w:val="333333"/>
          <w:szCs w:val="21"/>
        </w:rPr>
        <w:t>、</w:t>
      </w:r>
      <w:r>
        <w:rPr>
          <w:rStyle w:val="HTML"/>
          <w:rFonts w:ascii="Courier New" w:hAnsi="Courier New" w:cs="Courier New"/>
          <w:color w:val="333333"/>
        </w:rPr>
        <w:t>表示层</w:t>
      </w:r>
      <w:r>
        <w:rPr>
          <w:rFonts w:ascii="Arial" w:hAnsi="Arial" w:cs="Arial"/>
          <w:color w:val="333333"/>
          <w:szCs w:val="21"/>
        </w:rPr>
        <w:t>、应用层</w:t>
      </w:r>
    </w:p>
    <w:p w:rsidR="00B91CE5" w:rsidRDefault="00B91CE5" w:rsidP="00FA61C5">
      <w:pPr>
        <w:pStyle w:val="3"/>
        <w:keepNext w:val="0"/>
        <w:keepLines w:val="0"/>
        <w:widowControl/>
        <w:numPr>
          <w:ilvl w:val="0"/>
          <w:numId w:val="30"/>
        </w:numPr>
        <w:spacing w:before="0" w:after="0" w:line="240" w:lineRule="auto"/>
        <w:ind w:left="0"/>
        <w:jc w:val="left"/>
        <w:rPr>
          <w:rFonts w:ascii="Arial" w:hAnsi="Arial" w:cs="Arial"/>
          <w:color w:val="333333"/>
          <w:sz w:val="24"/>
          <w:szCs w:val="24"/>
        </w:rPr>
      </w:pPr>
      <w:r>
        <w:rPr>
          <w:rStyle w:val="HTML"/>
          <w:rFonts w:ascii="Courier New" w:hAnsi="Courier New" w:cs="Courier New"/>
          <w:color w:val="333333"/>
        </w:rPr>
        <w:t>物理层</w:t>
      </w:r>
      <w:r>
        <w:rPr>
          <w:rFonts w:ascii="Arial" w:hAnsi="Arial" w:cs="Arial"/>
          <w:color w:val="333333"/>
          <w:sz w:val="24"/>
          <w:szCs w:val="24"/>
        </w:rPr>
        <w:t>(Physical Layer):</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计算机的世界里只有</w:t>
      </w:r>
      <w:r>
        <w:rPr>
          <w:rFonts w:ascii="Arial" w:hAnsi="Arial" w:cs="Arial"/>
          <w:color w:val="333333"/>
          <w:sz w:val="21"/>
          <w:szCs w:val="21"/>
        </w:rPr>
        <w:t>0</w:t>
      </w:r>
      <w:r>
        <w:rPr>
          <w:rFonts w:ascii="Arial" w:hAnsi="Arial" w:cs="Arial"/>
          <w:color w:val="333333"/>
          <w:sz w:val="21"/>
          <w:szCs w:val="21"/>
        </w:rPr>
        <w:t>和</w:t>
      </w:r>
      <w:r>
        <w:rPr>
          <w:rFonts w:ascii="Arial" w:hAnsi="Arial" w:cs="Arial"/>
          <w:color w:val="333333"/>
          <w:sz w:val="21"/>
          <w:szCs w:val="21"/>
        </w:rPr>
        <w:t xml:space="preserve">1, </w:t>
      </w:r>
      <w:r>
        <w:rPr>
          <w:rFonts w:ascii="Arial" w:hAnsi="Arial" w:cs="Arial"/>
          <w:color w:val="333333"/>
          <w:sz w:val="21"/>
          <w:szCs w:val="21"/>
        </w:rPr>
        <w:t>正如你现在所看这篇文章的文字</w:t>
      </w:r>
      <w:r>
        <w:rPr>
          <w:rFonts w:ascii="Arial" w:hAnsi="Arial" w:cs="Arial"/>
          <w:color w:val="333333"/>
          <w:sz w:val="21"/>
          <w:szCs w:val="21"/>
        </w:rPr>
        <w:t xml:space="preserve">, </w:t>
      </w:r>
      <w:r>
        <w:rPr>
          <w:rFonts w:ascii="Arial" w:hAnsi="Arial" w:cs="Arial"/>
          <w:color w:val="333333"/>
          <w:sz w:val="21"/>
          <w:szCs w:val="21"/>
        </w:rPr>
        <w:t>存储在计算机中也是一大串</w:t>
      </w:r>
      <w:r>
        <w:rPr>
          <w:rFonts w:ascii="Arial" w:hAnsi="Arial" w:cs="Arial"/>
          <w:color w:val="333333"/>
          <w:sz w:val="21"/>
          <w:szCs w:val="21"/>
        </w:rPr>
        <w:t>0</w:t>
      </w:r>
      <w:r>
        <w:rPr>
          <w:rFonts w:ascii="Arial" w:hAnsi="Arial" w:cs="Arial"/>
          <w:color w:val="333333"/>
          <w:sz w:val="21"/>
          <w:szCs w:val="21"/>
        </w:rPr>
        <w:t>和</w:t>
      </w:r>
      <w:r>
        <w:rPr>
          <w:rFonts w:ascii="Arial" w:hAnsi="Arial" w:cs="Arial"/>
          <w:color w:val="333333"/>
          <w:sz w:val="21"/>
          <w:szCs w:val="21"/>
        </w:rPr>
        <w:t>1</w:t>
      </w:r>
      <w:r>
        <w:rPr>
          <w:rFonts w:ascii="Arial" w:hAnsi="Arial" w:cs="Arial"/>
          <w:color w:val="333333"/>
          <w:sz w:val="21"/>
          <w:szCs w:val="21"/>
        </w:rPr>
        <w:t>的组合</w:t>
      </w:r>
      <w:r>
        <w:rPr>
          <w:rFonts w:ascii="Arial" w:hAnsi="Arial" w:cs="Arial"/>
          <w:color w:val="333333"/>
          <w:sz w:val="21"/>
          <w:szCs w:val="21"/>
        </w:rPr>
        <w:t xml:space="preserve">. </w:t>
      </w:r>
      <w:r>
        <w:rPr>
          <w:rFonts w:ascii="Arial" w:hAnsi="Arial" w:cs="Arial"/>
          <w:color w:val="333333"/>
          <w:sz w:val="21"/>
          <w:szCs w:val="21"/>
        </w:rPr>
        <w:t>但是这些数字不能在真实的物理介质中传输的</w:t>
      </w:r>
      <w:r>
        <w:rPr>
          <w:rFonts w:ascii="Arial" w:hAnsi="Arial" w:cs="Arial"/>
          <w:color w:val="333333"/>
          <w:sz w:val="21"/>
          <w:szCs w:val="21"/>
        </w:rPr>
        <w:t xml:space="preserve">, </w:t>
      </w:r>
      <w:r>
        <w:rPr>
          <w:rFonts w:ascii="Arial" w:hAnsi="Arial" w:cs="Arial"/>
          <w:color w:val="333333"/>
          <w:sz w:val="21"/>
          <w:szCs w:val="21"/>
        </w:rPr>
        <w:t>而需要把它转换为光信号或者电信号</w:t>
      </w:r>
      <w:r>
        <w:rPr>
          <w:rFonts w:ascii="Arial" w:hAnsi="Arial" w:cs="Arial"/>
          <w:color w:val="333333"/>
          <w:sz w:val="21"/>
          <w:szCs w:val="21"/>
        </w:rPr>
        <w:t xml:space="preserve">, </w:t>
      </w:r>
      <w:r>
        <w:rPr>
          <w:rFonts w:ascii="Arial" w:hAnsi="Arial" w:cs="Arial"/>
          <w:color w:val="333333"/>
          <w:sz w:val="21"/>
          <w:szCs w:val="21"/>
        </w:rPr>
        <w:t>所以这一层负责将这些比特流</w:t>
      </w:r>
      <w:r>
        <w:rPr>
          <w:rFonts w:ascii="Arial" w:hAnsi="Arial" w:cs="Arial"/>
          <w:color w:val="333333"/>
          <w:sz w:val="21"/>
          <w:szCs w:val="21"/>
        </w:rPr>
        <w:t>(0101)</w:t>
      </w:r>
      <w:r>
        <w:rPr>
          <w:rFonts w:ascii="Arial" w:hAnsi="Arial" w:cs="Arial"/>
          <w:color w:val="333333"/>
          <w:sz w:val="21"/>
          <w:szCs w:val="21"/>
        </w:rPr>
        <w:t>与光电信号进行转换</w:t>
      </w:r>
      <w:r>
        <w:rPr>
          <w:rFonts w:ascii="Arial" w:hAnsi="Arial" w:cs="Arial"/>
          <w:color w:val="333333"/>
          <w:sz w:val="21"/>
          <w:szCs w:val="21"/>
        </w:rPr>
        <w:t>.</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如果没有物理层</w:t>
      </w:r>
      <w:r>
        <w:rPr>
          <w:rFonts w:ascii="Arial" w:hAnsi="Arial" w:cs="Arial"/>
          <w:color w:val="333333"/>
          <w:sz w:val="21"/>
          <w:szCs w:val="21"/>
        </w:rPr>
        <w:t xml:space="preserve">, </w:t>
      </w:r>
      <w:r>
        <w:rPr>
          <w:rFonts w:ascii="Arial" w:hAnsi="Arial" w:cs="Arial"/>
          <w:color w:val="333333"/>
          <w:sz w:val="21"/>
          <w:szCs w:val="21"/>
        </w:rPr>
        <w:t>那么也就不存在互联网</w:t>
      </w:r>
      <w:r>
        <w:rPr>
          <w:rFonts w:ascii="Arial" w:hAnsi="Arial" w:cs="Arial"/>
          <w:color w:val="333333"/>
          <w:sz w:val="21"/>
          <w:szCs w:val="21"/>
        </w:rPr>
        <w:t xml:space="preserve">, </w:t>
      </w:r>
      <w:r>
        <w:rPr>
          <w:rFonts w:ascii="Arial" w:hAnsi="Arial" w:cs="Arial"/>
          <w:color w:val="333333"/>
          <w:sz w:val="21"/>
          <w:szCs w:val="21"/>
        </w:rPr>
        <w:t>不存在数据的共享</w:t>
      </w:r>
      <w:r>
        <w:rPr>
          <w:rFonts w:ascii="Arial" w:hAnsi="Arial" w:cs="Arial"/>
          <w:color w:val="333333"/>
          <w:sz w:val="21"/>
          <w:szCs w:val="21"/>
        </w:rPr>
        <w:t xml:space="preserve">, </w:t>
      </w:r>
      <w:r>
        <w:rPr>
          <w:rFonts w:ascii="Arial" w:hAnsi="Arial" w:cs="Arial"/>
          <w:color w:val="333333"/>
          <w:sz w:val="21"/>
          <w:szCs w:val="21"/>
        </w:rPr>
        <w:t>因为数据无法在网络中流动</w:t>
      </w:r>
      <w:r>
        <w:rPr>
          <w:rFonts w:ascii="Arial" w:hAnsi="Arial" w:cs="Arial"/>
          <w:color w:val="333333"/>
          <w:sz w:val="21"/>
          <w:szCs w:val="21"/>
        </w:rPr>
        <w:t>.</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物理层确保原始的数据可在各种物理媒体上传输，两个重要设备名称，中继器和集线器</w:t>
      </w:r>
    </w:p>
    <w:p w:rsidR="00B91CE5" w:rsidRDefault="00B91CE5" w:rsidP="00FA61C5">
      <w:pPr>
        <w:pStyle w:val="4"/>
        <w:keepNext w:val="0"/>
        <w:keepLines w:val="0"/>
        <w:widowControl/>
        <w:numPr>
          <w:ilvl w:val="0"/>
          <w:numId w:val="30"/>
        </w:numPr>
        <w:spacing w:before="0" w:after="0" w:line="240" w:lineRule="auto"/>
        <w:ind w:left="0"/>
        <w:jc w:val="left"/>
        <w:rPr>
          <w:rFonts w:ascii="Arial" w:hAnsi="Arial" w:cs="Arial"/>
          <w:color w:val="333333"/>
          <w:sz w:val="21"/>
          <w:szCs w:val="21"/>
        </w:rPr>
      </w:pPr>
      <w:r>
        <w:rPr>
          <w:rStyle w:val="HTML"/>
          <w:rFonts w:ascii="Courier New" w:hAnsi="Courier New" w:cs="Courier New"/>
          <w:color w:val="333333"/>
        </w:rPr>
        <w:t>数据链路层</w:t>
      </w:r>
      <w:r>
        <w:rPr>
          <w:rFonts w:ascii="Arial" w:hAnsi="Arial" w:cs="Arial"/>
          <w:color w:val="333333"/>
          <w:sz w:val="21"/>
          <w:szCs w:val="21"/>
        </w:rPr>
        <w:t>(Data Link Layer):</w:t>
      </w:r>
      <w:r>
        <w:rPr>
          <w:rFonts w:ascii="Arial" w:hAnsi="Arial" w:cs="Arial"/>
          <w:color w:val="333333"/>
          <w:sz w:val="21"/>
          <w:szCs w:val="21"/>
        </w:rPr>
        <w:t>最基本的服务是将源自网络层的数据可靠的传输到相邻节点的目标网络层，作用：物理地址寻址、数据的成帧、数据的检错、重发等</w:t>
      </w:r>
      <w:r>
        <w:rPr>
          <w:rFonts w:ascii="Arial" w:hAnsi="Arial" w:cs="Arial"/>
          <w:color w:val="333333"/>
          <w:sz w:val="21"/>
          <w:szCs w:val="21"/>
        </w:rPr>
        <w:t> </w:t>
      </w:r>
    </w:p>
    <w:p w:rsidR="00B91CE5" w:rsidRDefault="00B91CE5" w:rsidP="00B91CE5">
      <w:pPr>
        <w:pStyle w:val="4"/>
        <w:spacing w:before="150" w:after="0"/>
        <w:rPr>
          <w:rFonts w:ascii="Arial" w:hAnsi="Arial" w:cs="Arial"/>
          <w:color w:val="333333"/>
          <w:sz w:val="21"/>
          <w:szCs w:val="21"/>
        </w:rPr>
      </w:pPr>
      <w:r>
        <w:rPr>
          <w:rFonts w:ascii="Arial" w:hAnsi="Arial" w:cs="Arial"/>
          <w:color w:val="333333"/>
          <w:sz w:val="21"/>
          <w:szCs w:val="21"/>
        </w:rPr>
        <w:t>MAC</w:t>
      </w:r>
      <w:r>
        <w:rPr>
          <w:rFonts w:ascii="Arial" w:hAnsi="Arial" w:cs="Arial"/>
          <w:color w:val="333333"/>
          <w:sz w:val="21"/>
          <w:szCs w:val="21"/>
        </w:rPr>
        <w:t>地址</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又称计算机的硬件地址</w:t>
      </w:r>
      <w:r>
        <w:rPr>
          <w:rFonts w:ascii="Arial" w:hAnsi="Arial" w:cs="Arial"/>
          <w:color w:val="333333"/>
          <w:sz w:val="21"/>
          <w:szCs w:val="21"/>
        </w:rPr>
        <w:t xml:space="preserve">, </w:t>
      </w:r>
      <w:r>
        <w:rPr>
          <w:rFonts w:ascii="Arial" w:hAnsi="Arial" w:cs="Arial"/>
          <w:color w:val="333333"/>
          <w:sz w:val="21"/>
          <w:szCs w:val="21"/>
        </w:rPr>
        <w:t>被固化在适配器</w:t>
      </w:r>
      <w:r>
        <w:rPr>
          <w:rFonts w:ascii="Arial" w:hAnsi="Arial" w:cs="Arial"/>
          <w:color w:val="333333"/>
          <w:sz w:val="21"/>
          <w:szCs w:val="21"/>
        </w:rPr>
        <w:t>(</w:t>
      </w:r>
      <w:r>
        <w:rPr>
          <w:rFonts w:ascii="Arial" w:hAnsi="Arial" w:cs="Arial"/>
          <w:color w:val="333333"/>
          <w:sz w:val="21"/>
          <w:szCs w:val="21"/>
        </w:rPr>
        <w:t>网卡</w:t>
      </w:r>
      <w:r>
        <w:rPr>
          <w:rFonts w:ascii="Arial" w:hAnsi="Arial" w:cs="Arial"/>
          <w:color w:val="333333"/>
          <w:sz w:val="21"/>
          <w:szCs w:val="21"/>
        </w:rPr>
        <w:t>)ROM</w:t>
      </w:r>
      <w:r>
        <w:rPr>
          <w:rFonts w:ascii="Arial" w:hAnsi="Arial" w:cs="Arial"/>
          <w:color w:val="333333"/>
          <w:sz w:val="21"/>
          <w:szCs w:val="21"/>
        </w:rPr>
        <w:t>上的占</w:t>
      </w:r>
      <w:r>
        <w:rPr>
          <w:rFonts w:ascii="Arial" w:hAnsi="Arial" w:cs="Arial"/>
          <w:color w:val="333333"/>
          <w:sz w:val="21"/>
          <w:szCs w:val="21"/>
        </w:rPr>
        <w:t>48</w:t>
      </w:r>
      <w:r>
        <w:rPr>
          <w:rFonts w:ascii="Arial" w:hAnsi="Arial" w:cs="Arial"/>
          <w:color w:val="333333"/>
          <w:sz w:val="21"/>
          <w:szCs w:val="21"/>
        </w:rPr>
        <w:t>位的地址</w:t>
      </w:r>
      <w:r>
        <w:rPr>
          <w:rFonts w:ascii="Arial" w:hAnsi="Arial" w:cs="Arial"/>
          <w:color w:val="333333"/>
          <w:sz w:val="21"/>
          <w:szCs w:val="21"/>
        </w:rPr>
        <w:t>. MAC</w:t>
      </w:r>
      <w:r>
        <w:rPr>
          <w:rFonts w:ascii="Arial" w:hAnsi="Arial" w:cs="Arial"/>
          <w:color w:val="333333"/>
          <w:sz w:val="21"/>
          <w:szCs w:val="21"/>
        </w:rPr>
        <w:t>地址可以用来唯一区别一台计算机</w:t>
      </w:r>
      <w:r>
        <w:rPr>
          <w:rFonts w:ascii="Arial" w:hAnsi="Arial" w:cs="Arial"/>
          <w:color w:val="333333"/>
          <w:sz w:val="21"/>
          <w:szCs w:val="21"/>
        </w:rPr>
        <w:t xml:space="preserve">, </w:t>
      </w:r>
      <w:r>
        <w:rPr>
          <w:rFonts w:ascii="Arial" w:hAnsi="Arial" w:cs="Arial"/>
          <w:color w:val="333333"/>
          <w:sz w:val="21"/>
          <w:szCs w:val="21"/>
        </w:rPr>
        <w:t>因为它在全球是独一无二的</w:t>
      </w:r>
    </w:p>
    <w:p w:rsidR="00B91CE5" w:rsidRDefault="00B91CE5" w:rsidP="00B91CE5">
      <w:pPr>
        <w:pStyle w:val="4"/>
        <w:spacing w:before="300" w:after="0"/>
        <w:rPr>
          <w:rFonts w:ascii="Arial" w:hAnsi="Arial" w:cs="Arial"/>
          <w:color w:val="333333"/>
          <w:sz w:val="21"/>
          <w:szCs w:val="21"/>
        </w:rPr>
      </w:pPr>
      <w:r>
        <w:rPr>
          <w:rFonts w:ascii="Arial" w:hAnsi="Arial" w:cs="Arial"/>
          <w:color w:val="333333"/>
          <w:sz w:val="21"/>
          <w:szCs w:val="21"/>
        </w:rPr>
        <w:t>分组交换</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由于数据在这层要被分割成一个一个的帧</w:t>
      </w:r>
      <w:r>
        <w:rPr>
          <w:rFonts w:ascii="Arial" w:hAnsi="Arial" w:cs="Arial"/>
          <w:color w:val="333333"/>
          <w:sz w:val="21"/>
          <w:szCs w:val="21"/>
        </w:rPr>
        <w:t xml:space="preserve">, </w:t>
      </w:r>
      <w:r>
        <w:rPr>
          <w:rFonts w:ascii="Arial" w:hAnsi="Arial" w:cs="Arial"/>
          <w:color w:val="333333"/>
          <w:sz w:val="21"/>
          <w:szCs w:val="21"/>
        </w:rPr>
        <w:t>由于不同的链路规定了不同的最大帧长</w:t>
      </w:r>
      <w:r>
        <w:rPr>
          <w:rFonts w:ascii="Arial" w:hAnsi="Arial" w:cs="Arial"/>
          <w:color w:val="333333"/>
          <w:sz w:val="21"/>
          <w:szCs w:val="21"/>
        </w:rPr>
        <w:t xml:space="preserve">, </w:t>
      </w:r>
      <w:r>
        <w:rPr>
          <w:rFonts w:ascii="Arial" w:hAnsi="Arial" w:cs="Arial"/>
          <w:color w:val="333333"/>
          <w:sz w:val="21"/>
          <w:szCs w:val="21"/>
        </w:rPr>
        <w:t>即</w:t>
      </w:r>
      <w:r>
        <w:rPr>
          <w:rFonts w:ascii="Arial" w:hAnsi="Arial" w:cs="Arial"/>
          <w:color w:val="333333"/>
          <w:sz w:val="21"/>
          <w:szCs w:val="21"/>
        </w:rPr>
        <w:t>MTU(</w:t>
      </w:r>
      <w:r>
        <w:rPr>
          <w:rFonts w:ascii="Arial" w:hAnsi="Arial" w:cs="Arial"/>
          <w:color w:val="333333"/>
          <w:sz w:val="21"/>
          <w:szCs w:val="21"/>
        </w:rPr>
        <w:t>最大传输单元</w:t>
      </w:r>
      <w:r>
        <w:rPr>
          <w:rFonts w:ascii="Arial" w:hAnsi="Arial" w:cs="Arial"/>
          <w:color w:val="333333"/>
          <w:sz w:val="21"/>
          <w:szCs w:val="21"/>
        </w:rPr>
        <w:t xml:space="preserve">), </w:t>
      </w:r>
      <w:r>
        <w:rPr>
          <w:rFonts w:ascii="Arial" w:hAnsi="Arial" w:cs="Arial"/>
          <w:color w:val="333333"/>
          <w:sz w:val="21"/>
          <w:szCs w:val="21"/>
        </w:rPr>
        <w:t>凡是超出这个</w:t>
      </w:r>
      <w:r>
        <w:rPr>
          <w:rFonts w:ascii="Arial" w:hAnsi="Arial" w:cs="Arial"/>
          <w:color w:val="333333"/>
          <w:sz w:val="21"/>
          <w:szCs w:val="21"/>
        </w:rPr>
        <w:t>MTU</w:t>
      </w:r>
      <w:r>
        <w:rPr>
          <w:rFonts w:ascii="Arial" w:hAnsi="Arial" w:cs="Arial"/>
          <w:color w:val="333333"/>
          <w:sz w:val="21"/>
          <w:szCs w:val="21"/>
        </w:rPr>
        <w:t>的帧都必须被分块</w:t>
      </w:r>
      <w:r>
        <w:rPr>
          <w:rFonts w:ascii="Arial" w:hAnsi="Arial" w:cs="Arial"/>
          <w:color w:val="333333"/>
          <w:sz w:val="21"/>
          <w:szCs w:val="21"/>
        </w:rPr>
        <w:t xml:space="preserve">. </w:t>
      </w:r>
      <w:r>
        <w:rPr>
          <w:rFonts w:ascii="Arial" w:hAnsi="Arial" w:cs="Arial"/>
          <w:color w:val="333333"/>
          <w:sz w:val="21"/>
          <w:szCs w:val="21"/>
        </w:rPr>
        <w:t>例如一台货车一次能运输</w:t>
      </w:r>
      <w:r>
        <w:rPr>
          <w:rFonts w:ascii="Arial" w:hAnsi="Arial" w:cs="Arial"/>
          <w:color w:val="333333"/>
          <w:sz w:val="21"/>
          <w:szCs w:val="21"/>
        </w:rPr>
        <w:t>5</w:t>
      </w:r>
      <w:r>
        <w:rPr>
          <w:rFonts w:ascii="Arial" w:hAnsi="Arial" w:cs="Arial"/>
          <w:color w:val="333333"/>
          <w:sz w:val="21"/>
          <w:szCs w:val="21"/>
        </w:rPr>
        <w:t>吨的货物</w:t>
      </w:r>
      <w:r>
        <w:rPr>
          <w:rFonts w:ascii="Arial" w:hAnsi="Arial" w:cs="Arial"/>
          <w:color w:val="333333"/>
          <w:sz w:val="21"/>
          <w:szCs w:val="21"/>
        </w:rPr>
        <w:t xml:space="preserve">, </w:t>
      </w:r>
      <w:r>
        <w:rPr>
          <w:rFonts w:ascii="Arial" w:hAnsi="Arial" w:cs="Arial"/>
          <w:color w:val="333333"/>
          <w:sz w:val="21"/>
          <w:szCs w:val="21"/>
        </w:rPr>
        <w:t>而有条公路限载重</w:t>
      </w:r>
      <w:r>
        <w:rPr>
          <w:rFonts w:ascii="Arial" w:hAnsi="Arial" w:cs="Arial"/>
          <w:color w:val="333333"/>
          <w:sz w:val="21"/>
          <w:szCs w:val="21"/>
        </w:rPr>
        <w:t>2</w:t>
      </w:r>
      <w:r>
        <w:rPr>
          <w:rFonts w:ascii="Arial" w:hAnsi="Arial" w:cs="Arial"/>
          <w:color w:val="333333"/>
          <w:sz w:val="21"/>
          <w:szCs w:val="21"/>
        </w:rPr>
        <w:t>吨</w:t>
      </w:r>
      <w:r>
        <w:rPr>
          <w:rFonts w:ascii="Arial" w:hAnsi="Arial" w:cs="Arial"/>
          <w:color w:val="333333"/>
          <w:sz w:val="21"/>
          <w:szCs w:val="21"/>
        </w:rPr>
        <w:t xml:space="preserve">, </w:t>
      </w:r>
      <w:r>
        <w:rPr>
          <w:rFonts w:ascii="Arial" w:hAnsi="Arial" w:cs="Arial"/>
          <w:color w:val="333333"/>
          <w:sz w:val="21"/>
          <w:szCs w:val="21"/>
        </w:rPr>
        <w:t>那么你只好分</w:t>
      </w:r>
      <w:r>
        <w:rPr>
          <w:rFonts w:ascii="Arial" w:hAnsi="Arial" w:cs="Arial"/>
          <w:color w:val="333333"/>
          <w:sz w:val="21"/>
          <w:szCs w:val="21"/>
        </w:rPr>
        <w:t>3</w:t>
      </w:r>
      <w:r>
        <w:rPr>
          <w:rFonts w:ascii="Arial" w:hAnsi="Arial" w:cs="Arial"/>
          <w:color w:val="333333"/>
          <w:sz w:val="21"/>
          <w:szCs w:val="21"/>
        </w:rPr>
        <w:t>次运输</w:t>
      </w:r>
      <w:r>
        <w:rPr>
          <w:rFonts w:ascii="Arial" w:hAnsi="Arial" w:cs="Arial"/>
          <w:color w:val="333333"/>
          <w:sz w:val="21"/>
          <w:szCs w:val="21"/>
        </w:rPr>
        <w:t>.</w:t>
      </w:r>
    </w:p>
    <w:p w:rsidR="00B91CE5" w:rsidRDefault="00B91CE5" w:rsidP="00B91CE5">
      <w:pPr>
        <w:pStyle w:val="4"/>
        <w:spacing w:before="300" w:after="0"/>
        <w:rPr>
          <w:rFonts w:ascii="Arial" w:hAnsi="Arial" w:cs="Arial"/>
          <w:color w:val="333333"/>
          <w:sz w:val="21"/>
          <w:szCs w:val="21"/>
        </w:rPr>
      </w:pPr>
      <w:r>
        <w:rPr>
          <w:rFonts w:ascii="Arial" w:hAnsi="Arial" w:cs="Arial"/>
          <w:color w:val="333333"/>
          <w:sz w:val="21"/>
          <w:szCs w:val="21"/>
        </w:rPr>
        <w:t>网桥</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网桥工作在数据链路层</w:t>
      </w:r>
      <w:r>
        <w:rPr>
          <w:rFonts w:ascii="Arial" w:hAnsi="Arial" w:cs="Arial"/>
          <w:color w:val="333333"/>
          <w:sz w:val="21"/>
          <w:szCs w:val="21"/>
        </w:rPr>
        <w:t xml:space="preserve">, </w:t>
      </w:r>
      <w:r>
        <w:rPr>
          <w:rFonts w:ascii="Arial" w:hAnsi="Arial" w:cs="Arial"/>
          <w:color w:val="333333"/>
          <w:sz w:val="21"/>
          <w:szCs w:val="21"/>
        </w:rPr>
        <w:t>根据</w:t>
      </w:r>
      <w:r>
        <w:rPr>
          <w:rFonts w:ascii="Arial" w:hAnsi="Arial" w:cs="Arial"/>
          <w:color w:val="333333"/>
          <w:sz w:val="21"/>
          <w:szCs w:val="21"/>
        </w:rPr>
        <w:t>MAC</w:t>
      </w:r>
      <w:r>
        <w:rPr>
          <w:rFonts w:ascii="Arial" w:hAnsi="Arial" w:cs="Arial"/>
          <w:color w:val="333333"/>
          <w:sz w:val="21"/>
          <w:szCs w:val="21"/>
        </w:rPr>
        <w:t>帧的目的地址对收到的帧进行转发和过滤</w:t>
      </w:r>
      <w:r>
        <w:rPr>
          <w:rFonts w:ascii="Arial" w:hAnsi="Arial" w:cs="Arial"/>
          <w:color w:val="333333"/>
          <w:sz w:val="21"/>
          <w:szCs w:val="21"/>
        </w:rPr>
        <w:t>.</w:t>
      </w:r>
    </w:p>
    <w:p w:rsidR="00B91CE5" w:rsidRDefault="00B91CE5" w:rsidP="00B91CE5">
      <w:pPr>
        <w:pStyle w:val="4"/>
        <w:spacing w:before="300" w:after="0"/>
        <w:rPr>
          <w:rFonts w:ascii="Arial" w:hAnsi="Arial" w:cs="Arial"/>
          <w:color w:val="333333"/>
          <w:sz w:val="21"/>
          <w:szCs w:val="21"/>
        </w:rPr>
      </w:pPr>
      <w:r>
        <w:rPr>
          <w:rFonts w:ascii="Arial" w:hAnsi="Arial" w:cs="Arial"/>
          <w:color w:val="333333"/>
          <w:sz w:val="21"/>
          <w:szCs w:val="21"/>
        </w:rPr>
        <w:t>以太网交换机</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实际上就是一个多接口的网桥</w:t>
      </w:r>
      <w:r>
        <w:rPr>
          <w:rFonts w:ascii="Arial" w:hAnsi="Arial" w:cs="Arial"/>
          <w:color w:val="333333"/>
          <w:sz w:val="21"/>
          <w:szCs w:val="21"/>
        </w:rPr>
        <w:t xml:space="preserve">, </w:t>
      </w:r>
      <w:r>
        <w:rPr>
          <w:rFonts w:ascii="Arial" w:hAnsi="Arial" w:cs="Arial"/>
          <w:color w:val="333333"/>
          <w:sz w:val="21"/>
          <w:szCs w:val="21"/>
        </w:rPr>
        <w:t>以太网交换机的每个接口都直接与一个单个主机或另一个集线器相连</w:t>
      </w:r>
      <w:r>
        <w:rPr>
          <w:rFonts w:ascii="Arial" w:hAnsi="Arial" w:cs="Arial"/>
          <w:color w:val="333333"/>
          <w:sz w:val="21"/>
          <w:szCs w:val="21"/>
        </w:rPr>
        <w:t xml:space="preserve">, </w:t>
      </w:r>
      <w:r>
        <w:rPr>
          <w:rFonts w:ascii="Arial" w:hAnsi="Arial" w:cs="Arial"/>
          <w:color w:val="333333"/>
          <w:sz w:val="21"/>
          <w:szCs w:val="21"/>
        </w:rPr>
        <w:t>可以很容易实现</w:t>
      </w:r>
      <w:r>
        <w:rPr>
          <w:rFonts w:ascii="Arial" w:hAnsi="Arial" w:cs="Arial"/>
          <w:color w:val="333333"/>
          <w:sz w:val="21"/>
          <w:szCs w:val="21"/>
        </w:rPr>
        <w:t>VLAN(</w:t>
      </w:r>
      <w:r>
        <w:rPr>
          <w:rFonts w:ascii="Arial" w:hAnsi="Arial" w:cs="Arial"/>
          <w:color w:val="333333"/>
          <w:sz w:val="21"/>
          <w:szCs w:val="21"/>
        </w:rPr>
        <w:t>虚拟局域网</w:t>
      </w:r>
      <w:r>
        <w:rPr>
          <w:rFonts w:ascii="Arial" w:hAnsi="Arial" w:cs="Arial"/>
          <w:color w:val="333333"/>
          <w:sz w:val="21"/>
          <w:szCs w:val="21"/>
        </w:rPr>
        <w:t>)</w:t>
      </w:r>
    </w:p>
    <w:p w:rsidR="00B91CE5" w:rsidRDefault="00B91CE5" w:rsidP="00B91CE5">
      <w:pPr>
        <w:pStyle w:val="4"/>
        <w:spacing w:before="300" w:after="0"/>
        <w:rPr>
          <w:rFonts w:ascii="Arial" w:hAnsi="Arial" w:cs="Arial"/>
          <w:color w:val="333333"/>
          <w:sz w:val="21"/>
          <w:szCs w:val="21"/>
        </w:rPr>
      </w:pPr>
      <w:r>
        <w:rPr>
          <w:rFonts w:ascii="Arial" w:hAnsi="Arial" w:cs="Arial"/>
          <w:color w:val="333333"/>
          <w:sz w:val="21"/>
          <w:szCs w:val="21"/>
        </w:rPr>
        <w:t>以太网的</w:t>
      </w:r>
      <w:r>
        <w:rPr>
          <w:rFonts w:ascii="Arial" w:hAnsi="Arial" w:cs="Arial"/>
          <w:color w:val="333333"/>
          <w:sz w:val="21"/>
          <w:szCs w:val="21"/>
        </w:rPr>
        <w:t>MAC</w:t>
      </w:r>
      <w:r>
        <w:rPr>
          <w:rFonts w:ascii="Arial" w:hAnsi="Arial" w:cs="Arial"/>
          <w:color w:val="333333"/>
          <w:sz w:val="21"/>
          <w:szCs w:val="21"/>
        </w:rPr>
        <w:t>帧</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MAC</w:t>
      </w:r>
      <w:r>
        <w:rPr>
          <w:rFonts w:ascii="Arial" w:hAnsi="Arial" w:cs="Arial"/>
          <w:color w:val="333333"/>
          <w:sz w:val="21"/>
          <w:szCs w:val="21"/>
        </w:rPr>
        <w:t>帧的格式为</w:t>
      </w:r>
      <w:r>
        <w:rPr>
          <w:rFonts w:ascii="Arial" w:hAnsi="Arial" w:cs="Arial"/>
          <w:color w:val="333333"/>
          <w:sz w:val="21"/>
          <w:szCs w:val="21"/>
        </w:rPr>
        <w:t xml:space="preserve"> :</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目的地址</w:t>
      </w:r>
      <w:r>
        <w:rPr>
          <w:rFonts w:ascii="Arial" w:hAnsi="Arial" w:cs="Arial"/>
          <w:color w:val="333333"/>
          <w:sz w:val="21"/>
          <w:szCs w:val="21"/>
        </w:rPr>
        <w:t xml:space="preserve"> : </w:t>
      </w:r>
      <w:r>
        <w:rPr>
          <w:rFonts w:ascii="Arial" w:hAnsi="Arial" w:cs="Arial"/>
          <w:color w:val="333333"/>
          <w:sz w:val="21"/>
          <w:szCs w:val="21"/>
        </w:rPr>
        <w:t>接收方</w:t>
      </w:r>
      <w:r>
        <w:rPr>
          <w:rFonts w:ascii="Arial" w:hAnsi="Arial" w:cs="Arial"/>
          <w:color w:val="333333"/>
          <w:sz w:val="21"/>
          <w:szCs w:val="21"/>
        </w:rPr>
        <w:t>48</w:t>
      </w:r>
      <w:r>
        <w:rPr>
          <w:rFonts w:ascii="Arial" w:hAnsi="Arial" w:cs="Arial"/>
          <w:color w:val="333333"/>
          <w:sz w:val="21"/>
          <w:szCs w:val="21"/>
        </w:rPr>
        <w:t>位的</w:t>
      </w:r>
      <w:r>
        <w:rPr>
          <w:rFonts w:ascii="Arial" w:hAnsi="Arial" w:cs="Arial"/>
          <w:color w:val="333333"/>
          <w:sz w:val="21"/>
          <w:szCs w:val="21"/>
        </w:rPr>
        <w:t>MAC</w:t>
      </w:r>
      <w:r>
        <w:rPr>
          <w:rFonts w:ascii="Arial" w:hAnsi="Arial" w:cs="Arial"/>
          <w:color w:val="333333"/>
          <w:sz w:val="21"/>
          <w:szCs w:val="21"/>
        </w:rPr>
        <w:t>地址</w:t>
      </w:r>
      <w:r>
        <w:rPr>
          <w:rFonts w:ascii="Arial" w:hAnsi="Arial" w:cs="Arial"/>
          <w:color w:val="333333"/>
          <w:sz w:val="21"/>
          <w:szCs w:val="21"/>
        </w:rPr>
        <w:br/>
      </w:r>
      <w:r>
        <w:rPr>
          <w:rFonts w:ascii="Arial" w:hAnsi="Arial" w:cs="Arial"/>
          <w:color w:val="333333"/>
          <w:sz w:val="21"/>
          <w:szCs w:val="21"/>
        </w:rPr>
        <w:t>源地址</w:t>
      </w:r>
      <w:r>
        <w:rPr>
          <w:rFonts w:ascii="Arial" w:hAnsi="Arial" w:cs="Arial"/>
          <w:color w:val="333333"/>
          <w:sz w:val="21"/>
          <w:szCs w:val="21"/>
        </w:rPr>
        <w:t xml:space="preserve"> : </w:t>
      </w:r>
      <w:r>
        <w:rPr>
          <w:rFonts w:ascii="Arial" w:hAnsi="Arial" w:cs="Arial"/>
          <w:color w:val="333333"/>
          <w:sz w:val="21"/>
          <w:szCs w:val="21"/>
        </w:rPr>
        <w:t>发送方</w:t>
      </w:r>
      <w:r>
        <w:rPr>
          <w:rFonts w:ascii="Arial" w:hAnsi="Arial" w:cs="Arial"/>
          <w:color w:val="333333"/>
          <w:sz w:val="21"/>
          <w:szCs w:val="21"/>
        </w:rPr>
        <w:t>48</w:t>
      </w:r>
      <w:r>
        <w:rPr>
          <w:rFonts w:ascii="Arial" w:hAnsi="Arial" w:cs="Arial"/>
          <w:color w:val="333333"/>
          <w:sz w:val="21"/>
          <w:szCs w:val="21"/>
        </w:rPr>
        <w:t>位的</w:t>
      </w:r>
      <w:r>
        <w:rPr>
          <w:rFonts w:ascii="Arial" w:hAnsi="Arial" w:cs="Arial"/>
          <w:color w:val="333333"/>
          <w:sz w:val="21"/>
          <w:szCs w:val="21"/>
        </w:rPr>
        <w:t>MAC</w:t>
      </w:r>
      <w:r>
        <w:rPr>
          <w:rFonts w:ascii="Arial" w:hAnsi="Arial" w:cs="Arial"/>
          <w:color w:val="333333"/>
          <w:sz w:val="21"/>
          <w:szCs w:val="21"/>
        </w:rPr>
        <w:t>地址</w:t>
      </w:r>
      <w:r>
        <w:rPr>
          <w:rFonts w:ascii="Arial" w:hAnsi="Arial" w:cs="Arial"/>
          <w:color w:val="333333"/>
          <w:sz w:val="21"/>
          <w:szCs w:val="21"/>
        </w:rPr>
        <w:br/>
      </w:r>
      <w:r>
        <w:rPr>
          <w:rFonts w:ascii="Arial" w:hAnsi="Arial" w:cs="Arial"/>
          <w:color w:val="333333"/>
          <w:sz w:val="21"/>
          <w:szCs w:val="21"/>
        </w:rPr>
        <w:t>类型字段</w:t>
      </w:r>
      <w:r>
        <w:rPr>
          <w:rFonts w:ascii="Arial" w:hAnsi="Arial" w:cs="Arial"/>
          <w:color w:val="333333"/>
          <w:sz w:val="21"/>
          <w:szCs w:val="21"/>
        </w:rPr>
        <w:t xml:space="preserve"> : </w:t>
      </w:r>
      <w:r>
        <w:rPr>
          <w:rFonts w:ascii="Arial" w:hAnsi="Arial" w:cs="Arial"/>
          <w:color w:val="333333"/>
          <w:sz w:val="21"/>
          <w:szCs w:val="21"/>
        </w:rPr>
        <w:t>标志上一层使用的是什么协议</w:t>
      </w:r>
      <w:r>
        <w:rPr>
          <w:rFonts w:ascii="Arial" w:hAnsi="Arial" w:cs="Arial"/>
          <w:color w:val="333333"/>
          <w:sz w:val="21"/>
          <w:szCs w:val="21"/>
        </w:rPr>
        <w:t>, 0×0800</w:t>
      </w:r>
      <w:r>
        <w:rPr>
          <w:rFonts w:ascii="Arial" w:hAnsi="Arial" w:cs="Arial"/>
          <w:color w:val="333333"/>
          <w:sz w:val="21"/>
          <w:szCs w:val="21"/>
        </w:rPr>
        <w:t>为</w:t>
      </w:r>
      <w:r>
        <w:rPr>
          <w:rFonts w:ascii="Arial" w:hAnsi="Arial" w:cs="Arial"/>
          <w:color w:val="333333"/>
          <w:sz w:val="21"/>
          <w:szCs w:val="21"/>
        </w:rPr>
        <w:t>IP</w:t>
      </w:r>
      <w:r>
        <w:rPr>
          <w:rFonts w:ascii="Arial" w:hAnsi="Arial" w:cs="Arial"/>
          <w:color w:val="333333"/>
          <w:sz w:val="21"/>
          <w:szCs w:val="21"/>
        </w:rPr>
        <w:t>数据报</w:t>
      </w:r>
    </w:p>
    <w:p w:rsidR="00B91CE5" w:rsidRDefault="00B91CE5" w:rsidP="00FA61C5">
      <w:pPr>
        <w:pStyle w:val="3"/>
        <w:keepNext w:val="0"/>
        <w:keepLines w:val="0"/>
        <w:widowControl/>
        <w:numPr>
          <w:ilvl w:val="0"/>
          <w:numId w:val="30"/>
        </w:numPr>
        <w:spacing w:before="0" w:after="0" w:line="240" w:lineRule="auto"/>
        <w:ind w:left="0"/>
        <w:jc w:val="left"/>
        <w:rPr>
          <w:rFonts w:ascii="Arial" w:hAnsi="Arial" w:cs="Arial"/>
          <w:color w:val="333333"/>
          <w:sz w:val="24"/>
          <w:szCs w:val="24"/>
        </w:rPr>
      </w:pPr>
      <w:r>
        <w:rPr>
          <w:rStyle w:val="HTML"/>
          <w:rFonts w:ascii="Courier New" w:hAnsi="Courier New" w:cs="Courier New"/>
          <w:color w:val="333333"/>
        </w:rPr>
        <w:t>网络层</w:t>
      </w:r>
      <w:r>
        <w:rPr>
          <w:rFonts w:ascii="Arial" w:hAnsi="Arial" w:cs="Arial"/>
          <w:color w:val="333333"/>
          <w:sz w:val="24"/>
          <w:szCs w:val="24"/>
        </w:rPr>
        <w:t>(Network Layer):</w:t>
      </w:r>
      <w:r>
        <w:rPr>
          <w:rFonts w:ascii="Arial" w:hAnsi="Arial" w:cs="Arial"/>
          <w:color w:val="333333"/>
          <w:sz w:val="24"/>
          <w:szCs w:val="24"/>
        </w:rPr>
        <w:t>实现两个端系统之间的数据透明传输，具体功能包括寻址、路径选择、连接的建立、保持和终止等。</w:t>
      </w:r>
      <w:r>
        <w:rPr>
          <w:rFonts w:ascii="Arial" w:hAnsi="Arial" w:cs="Arial"/>
          <w:color w:val="333333"/>
          <w:sz w:val="24"/>
          <w:szCs w:val="24"/>
        </w:rPr>
        <w:t>IP</w:t>
      </w:r>
      <w:r>
        <w:rPr>
          <w:rFonts w:ascii="Arial" w:hAnsi="Arial" w:cs="Arial"/>
          <w:color w:val="333333"/>
          <w:sz w:val="24"/>
          <w:szCs w:val="24"/>
        </w:rPr>
        <w:t>协议：仅仅提供不可靠、无连接的传送服务，主要功能有无连接数据报传输、数据报路由选择和差错控制</w:t>
      </w:r>
      <w:r>
        <w:rPr>
          <w:rFonts w:ascii="Arial" w:hAnsi="Arial" w:cs="Arial"/>
          <w:color w:val="333333"/>
          <w:sz w:val="24"/>
          <w:szCs w:val="24"/>
        </w:rPr>
        <w:t> </w:t>
      </w:r>
    </w:p>
    <w:p w:rsidR="00B91CE5" w:rsidRDefault="00B91CE5" w:rsidP="00B91CE5">
      <w:pPr>
        <w:pStyle w:val="4"/>
        <w:spacing w:before="150" w:after="0"/>
        <w:rPr>
          <w:rFonts w:ascii="Arial" w:hAnsi="Arial" w:cs="Arial"/>
          <w:color w:val="333333"/>
          <w:sz w:val="21"/>
          <w:szCs w:val="21"/>
        </w:rPr>
      </w:pPr>
      <w:r>
        <w:rPr>
          <w:rFonts w:ascii="Arial" w:hAnsi="Arial" w:cs="Arial"/>
          <w:color w:val="333333"/>
          <w:sz w:val="21"/>
          <w:szCs w:val="21"/>
        </w:rPr>
        <w:t>IP</w:t>
      </w:r>
      <w:r>
        <w:rPr>
          <w:rFonts w:ascii="Arial" w:hAnsi="Arial" w:cs="Arial"/>
          <w:color w:val="333333"/>
          <w:sz w:val="21"/>
          <w:szCs w:val="21"/>
        </w:rPr>
        <w:t>地址</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IP</w:t>
      </w:r>
      <w:r>
        <w:rPr>
          <w:rFonts w:ascii="Arial" w:hAnsi="Arial" w:cs="Arial"/>
          <w:color w:val="333333"/>
          <w:sz w:val="21"/>
          <w:szCs w:val="21"/>
        </w:rPr>
        <w:t>地址又称为软件地址</w:t>
      </w:r>
      <w:r>
        <w:rPr>
          <w:rFonts w:ascii="Arial" w:hAnsi="Arial" w:cs="Arial"/>
          <w:color w:val="333333"/>
          <w:sz w:val="21"/>
          <w:szCs w:val="21"/>
        </w:rPr>
        <w:t xml:space="preserve">, </w:t>
      </w:r>
      <w:r>
        <w:rPr>
          <w:rFonts w:ascii="Arial" w:hAnsi="Arial" w:cs="Arial"/>
          <w:color w:val="333333"/>
          <w:sz w:val="21"/>
          <w:szCs w:val="21"/>
        </w:rPr>
        <w:t>存储在计算机的存储器上</w:t>
      </w:r>
      <w:r>
        <w:rPr>
          <w:rFonts w:ascii="Arial" w:hAnsi="Arial" w:cs="Arial"/>
          <w:color w:val="333333"/>
          <w:sz w:val="21"/>
          <w:szCs w:val="21"/>
        </w:rPr>
        <w:t>, IPv4</w:t>
      </w:r>
      <w:r>
        <w:rPr>
          <w:rFonts w:ascii="Arial" w:hAnsi="Arial" w:cs="Arial"/>
          <w:color w:val="333333"/>
          <w:sz w:val="21"/>
          <w:szCs w:val="21"/>
        </w:rPr>
        <w:t>地址为</w:t>
      </w:r>
      <w:r>
        <w:rPr>
          <w:rFonts w:ascii="Arial" w:hAnsi="Arial" w:cs="Arial"/>
          <w:color w:val="333333"/>
          <w:sz w:val="21"/>
          <w:szCs w:val="21"/>
        </w:rPr>
        <w:t>32</w:t>
      </w:r>
      <w:r>
        <w:rPr>
          <w:rFonts w:ascii="Arial" w:hAnsi="Arial" w:cs="Arial"/>
          <w:color w:val="333333"/>
          <w:sz w:val="21"/>
          <w:szCs w:val="21"/>
        </w:rPr>
        <w:t>位</w:t>
      </w:r>
      <w:r>
        <w:rPr>
          <w:rFonts w:ascii="Arial" w:hAnsi="Arial" w:cs="Arial"/>
          <w:color w:val="333333"/>
          <w:sz w:val="21"/>
          <w:szCs w:val="21"/>
        </w:rPr>
        <w:t>, IPv6</w:t>
      </w:r>
      <w:r>
        <w:rPr>
          <w:rFonts w:ascii="Arial" w:hAnsi="Arial" w:cs="Arial"/>
          <w:color w:val="333333"/>
          <w:sz w:val="21"/>
          <w:szCs w:val="21"/>
        </w:rPr>
        <w:t>地址为</w:t>
      </w:r>
      <w:r>
        <w:rPr>
          <w:rFonts w:ascii="Arial" w:hAnsi="Arial" w:cs="Arial"/>
          <w:color w:val="333333"/>
          <w:sz w:val="21"/>
          <w:szCs w:val="21"/>
        </w:rPr>
        <w:t>128</w:t>
      </w:r>
      <w:r>
        <w:rPr>
          <w:rFonts w:ascii="Arial" w:hAnsi="Arial" w:cs="Arial"/>
          <w:color w:val="333333"/>
          <w:sz w:val="21"/>
          <w:szCs w:val="21"/>
        </w:rPr>
        <w:t>位</w:t>
      </w:r>
    </w:p>
    <w:p w:rsidR="00B91CE5" w:rsidRDefault="00B91CE5" w:rsidP="00B91CE5">
      <w:pPr>
        <w:pStyle w:val="4"/>
        <w:spacing w:before="300" w:after="0"/>
        <w:rPr>
          <w:rFonts w:ascii="Arial" w:hAnsi="Arial" w:cs="Arial"/>
          <w:color w:val="333333"/>
          <w:sz w:val="21"/>
          <w:szCs w:val="21"/>
        </w:rPr>
      </w:pPr>
      <w:r>
        <w:rPr>
          <w:rFonts w:ascii="Arial" w:hAnsi="Arial" w:cs="Arial"/>
          <w:color w:val="333333"/>
          <w:sz w:val="21"/>
          <w:szCs w:val="21"/>
        </w:rPr>
        <w:t>IP</w:t>
      </w:r>
      <w:r>
        <w:rPr>
          <w:rFonts w:ascii="Arial" w:hAnsi="Arial" w:cs="Arial"/>
          <w:color w:val="333333"/>
          <w:sz w:val="21"/>
          <w:szCs w:val="21"/>
        </w:rPr>
        <w:t>地址和</w:t>
      </w:r>
      <w:r>
        <w:rPr>
          <w:rFonts w:ascii="Arial" w:hAnsi="Arial" w:cs="Arial"/>
          <w:color w:val="333333"/>
          <w:sz w:val="21"/>
          <w:szCs w:val="21"/>
        </w:rPr>
        <w:t>MAC</w:t>
      </w:r>
      <w:r>
        <w:rPr>
          <w:rFonts w:ascii="Arial" w:hAnsi="Arial" w:cs="Arial"/>
          <w:color w:val="333333"/>
          <w:sz w:val="21"/>
          <w:szCs w:val="21"/>
        </w:rPr>
        <w:t>地址</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网络层以上使用</w:t>
      </w:r>
      <w:r>
        <w:rPr>
          <w:rFonts w:ascii="Arial" w:hAnsi="Arial" w:cs="Arial"/>
          <w:color w:val="333333"/>
          <w:sz w:val="21"/>
          <w:szCs w:val="21"/>
        </w:rPr>
        <w:t>IP</w:t>
      </w:r>
      <w:r>
        <w:rPr>
          <w:rFonts w:ascii="Arial" w:hAnsi="Arial" w:cs="Arial"/>
          <w:color w:val="333333"/>
          <w:sz w:val="21"/>
          <w:szCs w:val="21"/>
        </w:rPr>
        <w:t>地址</w:t>
      </w:r>
      <w:r>
        <w:rPr>
          <w:rFonts w:ascii="Arial" w:hAnsi="Arial" w:cs="Arial"/>
          <w:color w:val="333333"/>
          <w:sz w:val="21"/>
          <w:szCs w:val="21"/>
        </w:rPr>
        <w:t xml:space="preserve">, </w:t>
      </w:r>
      <w:r>
        <w:rPr>
          <w:rFonts w:ascii="Arial" w:hAnsi="Arial" w:cs="Arial"/>
          <w:color w:val="333333"/>
          <w:sz w:val="21"/>
          <w:szCs w:val="21"/>
        </w:rPr>
        <w:t>数据链路层以下使用</w:t>
      </w:r>
      <w:r>
        <w:rPr>
          <w:rFonts w:ascii="Arial" w:hAnsi="Arial" w:cs="Arial"/>
          <w:color w:val="333333"/>
          <w:sz w:val="21"/>
          <w:szCs w:val="21"/>
        </w:rPr>
        <w:t>MAC</w:t>
      </w:r>
      <w:r>
        <w:rPr>
          <w:rFonts w:ascii="Arial" w:hAnsi="Arial" w:cs="Arial"/>
          <w:color w:val="333333"/>
          <w:sz w:val="21"/>
          <w:szCs w:val="21"/>
        </w:rPr>
        <w:t>地址</w:t>
      </w:r>
      <w:r>
        <w:rPr>
          <w:rFonts w:ascii="Arial" w:hAnsi="Arial" w:cs="Arial"/>
          <w:color w:val="333333"/>
          <w:sz w:val="21"/>
          <w:szCs w:val="21"/>
        </w:rPr>
        <w:br/>
        <w:t>IP</w:t>
      </w:r>
      <w:r>
        <w:rPr>
          <w:rFonts w:ascii="Arial" w:hAnsi="Arial" w:cs="Arial"/>
          <w:color w:val="333333"/>
          <w:sz w:val="21"/>
          <w:szCs w:val="21"/>
        </w:rPr>
        <w:t>地址是逻辑地址</w:t>
      </w:r>
      <w:r>
        <w:rPr>
          <w:rFonts w:ascii="Arial" w:hAnsi="Arial" w:cs="Arial"/>
          <w:color w:val="333333"/>
          <w:sz w:val="21"/>
          <w:szCs w:val="21"/>
        </w:rPr>
        <w:t>, MAC</w:t>
      </w:r>
      <w:r>
        <w:rPr>
          <w:rFonts w:ascii="Arial" w:hAnsi="Arial" w:cs="Arial"/>
          <w:color w:val="333333"/>
          <w:sz w:val="21"/>
          <w:szCs w:val="21"/>
        </w:rPr>
        <w:t>地址是物理地址</w:t>
      </w:r>
      <w:r>
        <w:rPr>
          <w:rFonts w:ascii="Arial" w:hAnsi="Arial" w:cs="Arial"/>
          <w:color w:val="333333"/>
          <w:sz w:val="21"/>
          <w:szCs w:val="21"/>
        </w:rPr>
        <w:br/>
        <w:t>IP</w:t>
      </w:r>
      <w:r>
        <w:rPr>
          <w:rFonts w:ascii="Arial" w:hAnsi="Arial" w:cs="Arial"/>
          <w:color w:val="333333"/>
          <w:sz w:val="21"/>
          <w:szCs w:val="21"/>
        </w:rPr>
        <w:t>分组中首部的源地址和目的地址在传输中不会改变</w:t>
      </w:r>
      <w:r>
        <w:rPr>
          <w:rFonts w:ascii="Arial" w:hAnsi="Arial" w:cs="Arial"/>
          <w:color w:val="333333"/>
          <w:sz w:val="21"/>
          <w:szCs w:val="21"/>
        </w:rPr>
        <w:t>, MAC</w:t>
      </w:r>
      <w:r>
        <w:rPr>
          <w:rFonts w:ascii="Arial" w:hAnsi="Arial" w:cs="Arial"/>
          <w:color w:val="333333"/>
          <w:sz w:val="21"/>
          <w:szCs w:val="21"/>
        </w:rPr>
        <w:t>帧中首部的源地址和目的地址每到一个路由器会改变一次</w:t>
      </w:r>
      <w:r>
        <w:rPr>
          <w:rFonts w:ascii="Arial" w:hAnsi="Arial" w:cs="Arial"/>
          <w:color w:val="333333"/>
          <w:sz w:val="21"/>
          <w:szCs w:val="21"/>
        </w:rPr>
        <w:br/>
        <w:t>IP</w:t>
      </w:r>
      <w:r>
        <w:rPr>
          <w:rFonts w:ascii="Arial" w:hAnsi="Arial" w:cs="Arial"/>
          <w:color w:val="333333"/>
          <w:sz w:val="21"/>
          <w:szCs w:val="21"/>
        </w:rPr>
        <w:t>地址分类</w:t>
      </w:r>
      <w:r>
        <w:rPr>
          <w:rFonts w:ascii="Arial" w:hAnsi="Arial" w:cs="Arial"/>
          <w:color w:val="333333"/>
          <w:sz w:val="21"/>
          <w:szCs w:val="21"/>
        </w:rPr>
        <w:br/>
        <w:t>IP</w:t>
      </w:r>
      <w:r>
        <w:rPr>
          <w:rFonts w:ascii="Arial" w:hAnsi="Arial" w:cs="Arial"/>
          <w:color w:val="333333"/>
          <w:sz w:val="21"/>
          <w:szCs w:val="21"/>
        </w:rPr>
        <w:t>地址</w:t>
      </w:r>
      <w:r>
        <w:rPr>
          <w:rFonts w:ascii="Arial" w:hAnsi="Arial" w:cs="Arial"/>
          <w:color w:val="333333"/>
          <w:sz w:val="21"/>
          <w:szCs w:val="21"/>
        </w:rPr>
        <w:t xml:space="preserve"> = {&lt;</w:t>
      </w:r>
      <w:r>
        <w:rPr>
          <w:rFonts w:ascii="Arial" w:hAnsi="Arial" w:cs="Arial"/>
          <w:color w:val="333333"/>
          <w:sz w:val="21"/>
          <w:szCs w:val="21"/>
        </w:rPr>
        <w:t>网络号</w:t>
      </w:r>
      <w:r>
        <w:rPr>
          <w:rFonts w:ascii="Arial" w:hAnsi="Arial" w:cs="Arial"/>
          <w:color w:val="333333"/>
          <w:sz w:val="21"/>
          <w:szCs w:val="21"/>
        </w:rPr>
        <w:t>&gt;, &lt;</w:t>
      </w:r>
      <w:r>
        <w:rPr>
          <w:rFonts w:ascii="Arial" w:hAnsi="Arial" w:cs="Arial"/>
          <w:color w:val="333333"/>
          <w:sz w:val="21"/>
          <w:szCs w:val="21"/>
        </w:rPr>
        <w:t>主机号</w:t>
      </w:r>
      <w:r>
        <w:rPr>
          <w:rFonts w:ascii="Arial" w:hAnsi="Arial" w:cs="Arial"/>
          <w:color w:val="333333"/>
          <w:sz w:val="21"/>
          <w:szCs w:val="21"/>
        </w:rPr>
        <w:t>&gt;}</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A</w:t>
      </w:r>
      <w:r>
        <w:rPr>
          <w:rFonts w:ascii="Arial" w:hAnsi="Arial" w:cs="Arial"/>
          <w:color w:val="333333"/>
          <w:sz w:val="21"/>
          <w:szCs w:val="21"/>
        </w:rPr>
        <w:t>类地址</w:t>
      </w:r>
      <w:r>
        <w:rPr>
          <w:rFonts w:ascii="Arial" w:hAnsi="Arial" w:cs="Arial"/>
          <w:color w:val="333333"/>
          <w:sz w:val="21"/>
          <w:szCs w:val="21"/>
        </w:rPr>
        <w:t xml:space="preserve"> : 0.0.0.0 ~ 127.0.0.0</w:t>
      </w:r>
      <w:r>
        <w:rPr>
          <w:rFonts w:ascii="Arial" w:hAnsi="Arial" w:cs="Arial"/>
          <w:color w:val="333333"/>
          <w:sz w:val="21"/>
          <w:szCs w:val="21"/>
        </w:rPr>
        <w:br/>
        <w:t>B</w:t>
      </w:r>
      <w:r>
        <w:rPr>
          <w:rFonts w:ascii="Arial" w:hAnsi="Arial" w:cs="Arial"/>
          <w:color w:val="333333"/>
          <w:sz w:val="21"/>
          <w:szCs w:val="21"/>
        </w:rPr>
        <w:t>类地址</w:t>
      </w:r>
      <w:r>
        <w:rPr>
          <w:rFonts w:ascii="Arial" w:hAnsi="Arial" w:cs="Arial"/>
          <w:color w:val="333333"/>
          <w:sz w:val="21"/>
          <w:szCs w:val="21"/>
        </w:rPr>
        <w:t xml:space="preserve"> : 128.0.0.0 ~ 191.255.0.0</w:t>
      </w:r>
      <w:r>
        <w:rPr>
          <w:rFonts w:ascii="Arial" w:hAnsi="Arial" w:cs="Arial"/>
          <w:color w:val="333333"/>
          <w:sz w:val="21"/>
          <w:szCs w:val="21"/>
        </w:rPr>
        <w:br/>
        <w:t>C</w:t>
      </w:r>
      <w:r>
        <w:rPr>
          <w:rFonts w:ascii="Arial" w:hAnsi="Arial" w:cs="Arial"/>
          <w:color w:val="333333"/>
          <w:sz w:val="21"/>
          <w:szCs w:val="21"/>
        </w:rPr>
        <w:t>类地址</w:t>
      </w:r>
      <w:r>
        <w:rPr>
          <w:rFonts w:ascii="Arial" w:hAnsi="Arial" w:cs="Arial"/>
          <w:color w:val="333333"/>
          <w:sz w:val="21"/>
          <w:szCs w:val="21"/>
        </w:rPr>
        <w:t xml:space="preserve"> : 192.0.0.0 ~ 223.255.255.0</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划分子网之后的</w:t>
      </w:r>
      <w:r>
        <w:rPr>
          <w:rFonts w:ascii="Arial" w:hAnsi="Arial" w:cs="Arial"/>
          <w:color w:val="333333"/>
          <w:sz w:val="21"/>
          <w:szCs w:val="21"/>
        </w:rPr>
        <w:t>IP</w:t>
      </w:r>
      <w:r>
        <w:rPr>
          <w:rFonts w:ascii="Arial" w:hAnsi="Arial" w:cs="Arial"/>
          <w:color w:val="333333"/>
          <w:sz w:val="21"/>
          <w:szCs w:val="21"/>
        </w:rPr>
        <w:t>地址</w:t>
      </w:r>
      <w:r>
        <w:rPr>
          <w:rFonts w:ascii="Arial" w:hAnsi="Arial" w:cs="Arial"/>
          <w:color w:val="333333"/>
          <w:sz w:val="21"/>
          <w:szCs w:val="21"/>
        </w:rPr>
        <w:br/>
        <w:t>IP</w:t>
      </w:r>
      <w:r>
        <w:rPr>
          <w:rFonts w:ascii="Arial" w:hAnsi="Arial" w:cs="Arial"/>
          <w:color w:val="333333"/>
          <w:sz w:val="21"/>
          <w:szCs w:val="21"/>
        </w:rPr>
        <w:t>地址</w:t>
      </w:r>
      <w:r>
        <w:rPr>
          <w:rFonts w:ascii="Arial" w:hAnsi="Arial" w:cs="Arial"/>
          <w:color w:val="333333"/>
          <w:sz w:val="21"/>
          <w:szCs w:val="21"/>
        </w:rPr>
        <w:t xml:space="preserve"> = {&lt;</w:t>
      </w:r>
      <w:r>
        <w:rPr>
          <w:rFonts w:ascii="Arial" w:hAnsi="Arial" w:cs="Arial"/>
          <w:color w:val="333333"/>
          <w:sz w:val="21"/>
          <w:szCs w:val="21"/>
        </w:rPr>
        <w:t>网络号</w:t>
      </w:r>
      <w:r>
        <w:rPr>
          <w:rFonts w:ascii="Arial" w:hAnsi="Arial" w:cs="Arial"/>
          <w:color w:val="333333"/>
          <w:sz w:val="21"/>
          <w:szCs w:val="21"/>
        </w:rPr>
        <w:t>&gt;, &lt;</w:t>
      </w:r>
      <w:r>
        <w:rPr>
          <w:rFonts w:ascii="Arial" w:hAnsi="Arial" w:cs="Arial"/>
          <w:color w:val="333333"/>
          <w:sz w:val="21"/>
          <w:szCs w:val="21"/>
        </w:rPr>
        <w:t>子网号</w:t>
      </w:r>
      <w:r>
        <w:rPr>
          <w:rFonts w:ascii="Arial" w:hAnsi="Arial" w:cs="Arial"/>
          <w:color w:val="333333"/>
          <w:sz w:val="21"/>
          <w:szCs w:val="21"/>
        </w:rPr>
        <w:t>&gt;, &lt;</w:t>
      </w:r>
      <w:r>
        <w:rPr>
          <w:rFonts w:ascii="Arial" w:hAnsi="Arial" w:cs="Arial"/>
          <w:color w:val="333333"/>
          <w:sz w:val="21"/>
          <w:szCs w:val="21"/>
        </w:rPr>
        <w:t>主机号</w:t>
      </w:r>
      <w:r>
        <w:rPr>
          <w:rFonts w:ascii="Arial" w:hAnsi="Arial" w:cs="Arial"/>
          <w:color w:val="333333"/>
          <w:sz w:val="21"/>
          <w:szCs w:val="21"/>
        </w:rPr>
        <w:t>&gt;}</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例如某单位拥有一个</w:t>
      </w:r>
      <w:r>
        <w:rPr>
          <w:rFonts w:ascii="Arial" w:hAnsi="Arial" w:cs="Arial"/>
          <w:color w:val="333333"/>
          <w:sz w:val="21"/>
          <w:szCs w:val="21"/>
        </w:rPr>
        <w:t>B</w:t>
      </w:r>
      <w:r>
        <w:rPr>
          <w:rFonts w:ascii="Arial" w:hAnsi="Arial" w:cs="Arial"/>
          <w:color w:val="333333"/>
          <w:sz w:val="21"/>
          <w:szCs w:val="21"/>
        </w:rPr>
        <w:t>类</w:t>
      </w:r>
      <w:r>
        <w:rPr>
          <w:rFonts w:ascii="Arial" w:hAnsi="Arial" w:cs="Arial"/>
          <w:color w:val="333333"/>
          <w:sz w:val="21"/>
          <w:szCs w:val="21"/>
        </w:rPr>
        <w:t>IP</w:t>
      </w:r>
      <w:r>
        <w:rPr>
          <w:rFonts w:ascii="Arial" w:hAnsi="Arial" w:cs="Arial"/>
          <w:color w:val="333333"/>
          <w:sz w:val="21"/>
          <w:szCs w:val="21"/>
        </w:rPr>
        <w:t>地址</w:t>
      </w:r>
      <w:r>
        <w:rPr>
          <w:rFonts w:ascii="Arial" w:hAnsi="Arial" w:cs="Arial"/>
          <w:color w:val="333333"/>
          <w:sz w:val="21"/>
          <w:szCs w:val="21"/>
        </w:rPr>
        <w:t xml:space="preserve">, 145.13.0.0, </w:t>
      </w:r>
      <w:r>
        <w:rPr>
          <w:rFonts w:ascii="Arial" w:hAnsi="Arial" w:cs="Arial"/>
          <w:color w:val="333333"/>
          <w:sz w:val="21"/>
          <w:szCs w:val="21"/>
        </w:rPr>
        <w:t>但凡目的地址为</w:t>
      </w:r>
      <w:r>
        <w:rPr>
          <w:rFonts w:ascii="Arial" w:hAnsi="Arial" w:cs="Arial"/>
          <w:color w:val="333333"/>
          <w:sz w:val="21"/>
          <w:szCs w:val="21"/>
        </w:rPr>
        <w:t>145.13.x.x</w:t>
      </w:r>
      <w:r>
        <w:rPr>
          <w:rFonts w:ascii="Arial" w:hAnsi="Arial" w:cs="Arial"/>
          <w:color w:val="333333"/>
          <w:sz w:val="21"/>
          <w:szCs w:val="21"/>
        </w:rPr>
        <w:t>的数据报都会被送到这个网络上的路由器</w:t>
      </w:r>
      <w:r>
        <w:rPr>
          <w:rFonts w:ascii="Arial" w:hAnsi="Arial" w:cs="Arial"/>
          <w:color w:val="333333"/>
          <w:sz w:val="21"/>
          <w:szCs w:val="21"/>
        </w:rPr>
        <w:t xml:space="preserve">R. </w:t>
      </w:r>
      <w:r>
        <w:rPr>
          <w:rFonts w:ascii="Arial" w:hAnsi="Arial" w:cs="Arial"/>
          <w:color w:val="333333"/>
          <w:sz w:val="21"/>
          <w:szCs w:val="21"/>
        </w:rPr>
        <w:t>内部划分子网后变成</w:t>
      </w:r>
      <w:r>
        <w:rPr>
          <w:rFonts w:ascii="Arial" w:hAnsi="Arial" w:cs="Arial"/>
          <w:color w:val="333333"/>
          <w:sz w:val="21"/>
          <w:szCs w:val="21"/>
        </w:rPr>
        <w:t xml:space="preserve"> : 145.13.3.0, 145.13.7.0, 145.13.21.0. </w:t>
      </w:r>
      <w:r>
        <w:rPr>
          <w:rFonts w:ascii="Arial" w:hAnsi="Arial" w:cs="Arial"/>
          <w:color w:val="333333"/>
          <w:sz w:val="21"/>
          <w:szCs w:val="21"/>
        </w:rPr>
        <w:t>但是对外仍表现为一个网络</w:t>
      </w:r>
      <w:r>
        <w:rPr>
          <w:rFonts w:ascii="Arial" w:hAnsi="Arial" w:cs="Arial"/>
          <w:color w:val="333333"/>
          <w:sz w:val="21"/>
          <w:szCs w:val="21"/>
        </w:rPr>
        <w:t xml:space="preserve">, </w:t>
      </w:r>
      <w:r>
        <w:rPr>
          <w:rFonts w:ascii="Arial" w:hAnsi="Arial" w:cs="Arial"/>
          <w:color w:val="333333"/>
          <w:sz w:val="21"/>
          <w:szCs w:val="21"/>
        </w:rPr>
        <w:t>即</w:t>
      </w:r>
      <w:r>
        <w:rPr>
          <w:rFonts w:ascii="Arial" w:hAnsi="Arial" w:cs="Arial"/>
          <w:color w:val="333333"/>
          <w:sz w:val="21"/>
          <w:szCs w:val="21"/>
        </w:rPr>
        <w:t xml:space="preserve">145.13.0.0. </w:t>
      </w:r>
      <w:r>
        <w:rPr>
          <w:rFonts w:ascii="Arial" w:hAnsi="Arial" w:cs="Arial"/>
          <w:color w:val="333333"/>
          <w:sz w:val="21"/>
          <w:szCs w:val="21"/>
        </w:rPr>
        <w:t>这样路由器</w:t>
      </w:r>
      <w:r>
        <w:rPr>
          <w:rFonts w:ascii="Arial" w:hAnsi="Arial" w:cs="Arial"/>
          <w:color w:val="333333"/>
          <w:sz w:val="21"/>
          <w:szCs w:val="21"/>
        </w:rPr>
        <w:t>R</w:t>
      </w:r>
      <w:r>
        <w:rPr>
          <w:rFonts w:ascii="Arial" w:hAnsi="Arial" w:cs="Arial"/>
          <w:color w:val="333333"/>
          <w:sz w:val="21"/>
          <w:szCs w:val="21"/>
        </w:rPr>
        <w:t>收到报文后</w:t>
      </w:r>
      <w:r>
        <w:rPr>
          <w:rFonts w:ascii="Arial" w:hAnsi="Arial" w:cs="Arial"/>
          <w:color w:val="333333"/>
          <w:sz w:val="21"/>
          <w:szCs w:val="21"/>
        </w:rPr>
        <w:t xml:space="preserve">, </w:t>
      </w:r>
      <w:r>
        <w:rPr>
          <w:rFonts w:ascii="Arial" w:hAnsi="Arial" w:cs="Arial"/>
          <w:color w:val="333333"/>
          <w:sz w:val="21"/>
          <w:szCs w:val="21"/>
        </w:rPr>
        <w:t>再根据目的地址发到对应的子网上</w:t>
      </w:r>
      <w:r>
        <w:rPr>
          <w:rFonts w:ascii="Arial" w:hAnsi="Arial" w:cs="Arial"/>
          <w:color w:val="333333"/>
          <w:sz w:val="21"/>
          <w:szCs w:val="21"/>
        </w:rPr>
        <w:t>.</w:t>
      </w:r>
    </w:p>
    <w:p w:rsidR="00B91CE5" w:rsidRDefault="00B91CE5" w:rsidP="00B91CE5">
      <w:pPr>
        <w:pStyle w:val="4"/>
        <w:spacing w:before="300" w:after="0"/>
        <w:rPr>
          <w:rFonts w:ascii="Arial" w:hAnsi="Arial" w:cs="Arial"/>
          <w:color w:val="333333"/>
          <w:sz w:val="21"/>
          <w:szCs w:val="21"/>
        </w:rPr>
      </w:pPr>
      <w:r>
        <w:rPr>
          <w:rFonts w:ascii="Arial" w:hAnsi="Arial" w:cs="Arial"/>
          <w:color w:val="333333"/>
          <w:sz w:val="21"/>
          <w:szCs w:val="21"/>
        </w:rPr>
        <w:t>子网掩码</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一般由一串</w:t>
      </w:r>
      <w:r>
        <w:rPr>
          <w:rFonts w:ascii="Arial" w:hAnsi="Arial" w:cs="Arial"/>
          <w:color w:val="333333"/>
          <w:sz w:val="21"/>
          <w:szCs w:val="21"/>
        </w:rPr>
        <w:t>1</w:t>
      </w:r>
      <w:r>
        <w:rPr>
          <w:rFonts w:ascii="Arial" w:hAnsi="Arial" w:cs="Arial"/>
          <w:color w:val="333333"/>
          <w:sz w:val="21"/>
          <w:szCs w:val="21"/>
        </w:rPr>
        <w:t>和一串</w:t>
      </w:r>
      <w:r>
        <w:rPr>
          <w:rFonts w:ascii="Arial" w:hAnsi="Arial" w:cs="Arial"/>
          <w:color w:val="333333"/>
          <w:sz w:val="21"/>
          <w:szCs w:val="21"/>
        </w:rPr>
        <w:t>0</w:t>
      </w:r>
      <w:r>
        <w:rPr>
          <w:rFonts w:ascii="Arial" w:hAnsi="Arial" w:cs="Arial"/>
          <w:color w:val="333333"/>
          <w:sz w:val="21"/>
          <w:szCs w:val="21"/>
        </w:rPr>
        <w:t>组成</w:t>
      </w:r>
      <w:r>
        <w:rPr>
          <w:rFonts w:ascii="Arial" w:hAnsi="Arial" w:cs="Arial"/>
          <w:color w:val="333333"/>
          <w:sz w:val="21"/>
          <w:szCs w:val="21"/>
        </w:rPr>
        <w:t xml:space="preserve">, </w:t>
      </w:r>
      <w:r>
        <w:rPr>
          <w:rFonts w:ascii="Arial" w:hAnsi="Arial" w:cs="Arial"/>
          <w:color w:val="333333"/>
          <w:sz w:val="21"/>
          <w:szCs w:val="21"/>
        </w:rPr>
        <w:t>不管网络有没有划分子网</w:t>
      </w:r>
      <w:r>
        <w:rPr>
          <w:rFonts w:ascii="Arial" w:hAnsi="Arial" w:cs="Arial"/>
          <w:color w:val="333333"/>
          <w:sz w:val="21"/>
          <w:szCs w:val="21"/>
        </w:rPr>
        <w:t xml:space="preserve">, </w:t>
      </w:r>
      <w:r>
        <w:rPr>
          <w:rFonts w:ascii="Arial" w:hAnsi="Arial" w:cs="Arial"/>
          <w:color w:val="333333"/>
          <w:sz w:val="21"/>
          <w:szCs w:val="21"/>
        </w:rPr>
        <w:t>将子网掩码和</w:t>
      </w:r>
      <w:r>
        <w:rPr>
          <w:rFonts w:ascii="Arial" w:hAnsi="Arial" w:cs="Arial"/>
          <w:color w:val="333333"/>
          <w:sz w:val="21"/>
          <w:szCs w:val="21"/>
        </w:rPr>
        <w:t>IP</w:t>
      </w:r>
      <w:r>
        <w:rPr>
          <w:rFonts w:ascii="Arial" w:hAnsi="Arial" w:cs="Arial"/>
          <w:color w:val="333333"/>
          <w:sz w:val="21"/>
          <w:szCs w:val="21"/>
        </w:rPr>
        <w:t>地址做按位与运算即可得出网络地址</w:t>
      </w:r>
      <w:r>
        <w:rPr>
          <w:rFonts w:ascii="Arial" w:hAnsi="Arial" w:cs="Arial"/>
          <w:color w:val="333333"/>
          <w:sz w:val="21"/>
          <w:szCs w:val="21"/>
        </w:rPr>
        <w:t>.</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所有的网络都必须使用子网掩码</w:t>
      </w:r>
      <w:r>
        <w:rPr>
          <w:rFonts w:ascii="Arial" w:hAnsi="Arial" w:cs="Arial"/>
          <w:color w:val="333333"/>
          <w:sz w:val="21"/>
          <w:szCs w:val="21"/>
        </w:rPr>
        <w:t xml:space="preserve">, </w:t>
      </w:r>
      <w:r>
        <w:rPr>
          <w:rFonts w:ascii="Arial" w:hAnsi="Arial" w:cs="Arial"/>
          <w:color w:val="333333"/>
          <w:sz w:val="21"/>
          <w:szCs w:val="21"/>
        </w:rPr>
        <w:t>同时在路由表中必须有子网掩码这一栏</w:t>
      </w:r>
      <w:r>
        <w:rPr>
          <w:rFonts w:ascii="Arial" w:hAnsi="Arial" w:cs="Arial"/>
          <w:color w:val="333333"/>
          <w:sz w:val="21"/>
          <w:szCs w:val="21"/>
        </w:rPr>
        <w:t xml:space="preserve">. </w:t>
      </w:r>
      <w:r>
        <w:rPr>
          <w:rFonts w:ascii="Arial" w:hAnsi="Arial" w:cs="Arial"/>
          <w:color w:val="333333"/>
          <w:sz w:val="21"/>
          <w:szCs w:val="21"/>
        </w:rPr>
        <w:t>如果一个网络不划分子网</w:t>
      </w:r>
      <w:r>
        <w:rPr>
          <w:rFonts w:ascii="Arial" w:hAnsi="Arial" w:cs="Arial"/>
          <w:color w:val="333333"/>
          <w:sz w:val="21"/>
          <w:szCs w:val="21"/>
        </w:rPr>
        <w:t xml:space="preserve">, </w:t>
      </w:r>
      <w:r>
        <w:rPr>
          <w:rFonts w:ascii="Arial" w:hAnsi="Arial" w:cs="Arial"/>
          <w:color w:val="333333"/>
          <w:sz w:val="21"/>
          <w:szCs w:val="21"/>
        </w:rPr>
        <w:t>那么该网络的子网掩码就是默认的子网掩码</w:t>
      </w:r>
      <w:r>
        <w:rPr>
          <w:rFonts w:ascii="Arial" w:hAnsi="Arial" w:cs="Arial"/>
          <w:color w:val="333333"/>
          <w:sz w:val="21"/>
          <w:szCs w:val="21"/>
        </w:rPr>
        <w:t>.</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A</w:t>
      </w:r>
      <w:r>
        <w:rPr>
          <w:rFonts w:ascii="Arial" w:hAnsi="Arial" w:cs="Arial"/>
          <w:color w:val="333333"/>
          <w:sz w:val="21"/>
          <w:szCs w:val="21"/>
        </w:rPr>
        <w:t>类地址的默认子网掩码为</w:t>
      </w:r>
      <w:r>
        <w:rPr>
          <w:rFonts w:ascii="Arial" w:hAnsi="Arial" w:cs="Arial"/>
          <w:color w:val="333333"/>
          <w:sz w:val="21"/>
          <w:szCs w:val="21"/>
        </w:rPr>
        <w:t>255.0.0.0</w:t>
      </w:r>
      <w:r>
        <w:rPr>
          <w:rFonts w:ascii="Arial" w:hAnsi="Arial" w:cs="Arial"/>
          <w:color w:val="333333"/>
          <w:sz w:val="21"/>
          <w:szCs w:val="21"/>
        </w:rPr>
        <w:br/>
        <w:t>B</w:t>
      </w:r>
      <w:r>
        <w:rPr>
          <w:rFonts w:ascii="Arial" w:hAnsi="Arial" w:cs="Arial"/>
          <w:color w:val="333333"/>
          <w:sz w:val="21"/>
          <w:szCs w:val="21"/>
        </w:rPr>
        <w:t>类地址的默认子网掩码为</w:t>
      </w:r>
      <w:r>
        <w:rPr>
          <w:rFonts w:ascii="Arial" w:hAnsi="Arial" w:cs="Arial"/>
          <w:color w:val="333333"/>
          <w:sz w:val="21"/>
          <w:szCs w:val="21"/>
        </w:rPr>
        <w:t>255.255.0.0</w:t>
      </w:r>
      <w:r>
        <w:rPr>
          <w:rFonts w:ascii="Arial" w:hAnsi="Arial" w:cs="Arial"/>
          <w:color w:val="333333"/>
          <w:sz w:val="21"/>
          <w:szCs w:val="21"/>
        </w:rPr>
        <w:br/>
        <w:t>C</w:t>
      </w:r>
      <w:r>
        <w:rPr>
          <w:rFonts w:ascii="Arial" w:hAnsi="Arial" w:cs="Arial"/>
          <w:color w:val="333333"/>
          <w:sz w:val="21"/>
          <w:szCs w:val="21"/>
        </w:rPr>
        <w:t>类地址的默认子网掩码为</w:t>
      </w:r>
      <w:r>
        <w:rPr>
          <w:rFonts w:ascii="Arial" w:hAnsi="Arial" w:cs="Arial"/>
          <w:color w:val="333333"/>
          <w:sz w:val="21"/>
          <w:szCs w:val="21"/>
        </w:rPr>
        <w:t>255.255.255.0</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尽管划分子网增加了灵活性</w:t>
      </w:r>
      <w:r>
        <w:rPr>
          <w:rFonts w:ascii="Arial" w:hAnsi="Arial" w:cs="Arial"/>
          <w:color w:val="333333"/>
          <w:sz w:val="21"/>
          <w:szCs w:val="21"/>
        </w:rPr>
        <w:t xml:space="preserve">, </w:t>
      </w:r>
      <w:r>
        <w:rPr>
          <w:rFonts w:ascii="Arial" w:hAnsi="Arial" w:cs="Arial"/>
          <w:color w:val="333333"/>
          <w:sz w:val="21"/>
          <w:szCs w:val="21"/>
        </w:rPr>
        <w:t>但是却减少了能够连接在网络上的主机总数</w:t>
      </w:r>
      <w:r>
        <w:rPr>
          <w:rFonts w:ascii="Arial" w:hAnsi="Arial" w:cs="Arial"/>
          <w:color w:val="333333"/>
          <w:sz w:val="21"/>
          <w:szCs w:val="21"/>
        </w:rPr>
        <w:t>.</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构成超网的</w:t>
      </w:r>
      <w:r>
        <w:rPr>
          <w:rFonts w:ascii="Arial" w:hAnsi="Arial" w:cs="Arial"/>
          <w:color w:val="333333"/>
          <w:sz w:val="21"/>
          <w:szCs w:val="21"/>
        </w:rPr>
        <w:t>IP</w:t>
      </w:r>
      <w:r>
        <w:rPr>
          <w:rFonts w:ascii="Arial" w:hAnsi="Arial" w:cs="Arial"/>
          <w:color w:val="333333"/>
          <w:sz w:val="21"/>
          <w:szCs w:val="21"/>
        </w:rPr>
        <w:t>地址</w:t>
      </w:r>
      <w:r>
        <w:rPr>
          <w:rFonts w:ascii="Arial" w:hAnsi="Arial" w:cs="Arial"/>
          <w:color w:val="333333"/>
          <w:sz w:val="21"/>
          <w:szCs w:val="21"/>
        </w:rPr>
        <w:br/>
        <w:t>IP</w:t>
      </w:r>
      <w:r>
        <w:rPr>
          <w:rFonts w:ascii="Arial" w:hAnsi="Arial" w:cs="Arial"/>
          <w:color w:val="333333"/>
          <w:sz w:val="21"/>
          <w:szCs w:val="21"/>
        </w:rPr>
        <w:t>地址</w:t>
      </w:r>
      <w:r>
        <w:rPr>
          <w:rFonts w:ascii="Arial" w:hAnsi="Arial" w:cs="Arial"/>
          <w:color w:val="333333"/>
          <w:sz w:val="21"/>
          <w:szCs w:val="21"/>
        </w:rPr>
        <w:t xml:space="preserve"> = {&lt;</w:t>
      </w:r>
      <w:r>
        <w:rPr>
          <w:rFonts w:ascii="Arial" w:hAnsi="Arial" w:cs="Arial"/>
          <w:color w:val="333333"/>
          <w:sz w:val="21"/>
          <w:szCs w:val="21"/>
        </w:rPr>
        <w:t>网络前缀</w:t>
      </w:r>
      <w:r>
        <w:rPr>
          <w:rFonts w:ascii="Arial" w:hAnsi="Arial" w:cs="Arial"/>
          <w:color w:val="333333"/>
          <w:sz w:val="21"/>
          <w:szCs w:val="21"/>
        </w:rPr>
        <w:t>&gt;, &lt;</w:t>
      </w:r>
      <w:r>
        <w:rPr>
          <w:rFonts w:ascii="Arial" w:hAnsi="Arial" w:cs="Arial"/>
          <w:color w:val="333333"/>
          <w:sz w:val="21"/>
          <w:szCs w:val="21"/>
        </w:rPr>
        <w:t>主机号</w:t>
      </w:r>
      <w:r>
        <w:rPr>
          <w:rFonts w:ascii="Arial" w:hAnsi="Arial" w:cs="Arial"/>
          <w:color w:val="333333"/>
          <w:sz w:val="21"/>
          <w:szCs w:val="21"/>
        </w:rPr>
        <w:t>&gt;}</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使用网络前缀</w:t>
      </w:r>
      <w:r>
        <w:rPr>
          <w:rFonts w:ascii="Arial" w:hAnsi="Arial" w:cs="Arial"/>
          <w:color w:val="333333"/>
          <w:sz w:val="21"/>
          <w:szCs w:val="21"/>
        </w:rPr>
        <w:t xml:space="preserve">, </w:t>
      </w:r>
      <w:r>
        <w:rPr>
          <w:rFonts w:ascii="Arial" w:hAnsi="Arial" w:cs="Arial"/>
          <w:color w:val="333333"/>
          <w:sz w:val="21"/>
          <w:szCs w:val="21"/>
        </w:rPr>
        <w:t>无分类域间路由选择</w:t>
      </w:r>
      <w:r>
        <w:rPr>
          <w:rFonts w:ascii="Arial" w:hAnsi="Arial" w:cs="Arial"/>
          <w:color w:val="333333"/>
          <w:sz w:val="21"/>
          <w:szCs w:val="21"/>
        </w:rPr>
        <w:t>CIDR</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例如</w:t>
      </w:r>
      <w:r>
        <w:rPr>
          <w:rFonts w:ascii="Arial" w:hAnsi="Arial" w:cs="Arial"/>
          <w:color w:val="333333"/>
          <w:sz w:val="21"/>
          <w:szCs w:val="21"/>
        </w:rPr>
        <w:t xml:space="preserve">, 128.14.35.7/20, </w:t>
      </w:r>
      <w:r>
        <w:rPr>
          <w:rFonts w:ascii="Arial" w:hAnsi="Arial" w:cs="Arial"/>
          <w:color w:val="333333"/>
          <w:sz w:val="21"/>
          <w:szCs w:val="21"/>
        </w:rPr>
        <w:t>意思是前</w:t>
      </w:r>
      <w:r>
        <w:rPr>
          <w:rFonts w:ascii="Arial" w:hAnsi="Arial" w:cs="Arial"/>
          <w:color w:val="333333"/>
          <w:sz w:val="21"/>
          <w:szCs w:val="21"/>
        </w:rPr>
        <w:t>20</w:t>
      </w:r>
      <w:r>
        <w:rPr>
          <w:rFonts w:ascii="Arial" w:hAnsi="Arial" w:cs="Arial"/>
          <w:color w:val="333333"/>
          <w:sz w:val="21"/>
          <w:szCs w:val="21"/>
        </w:rPr>
        <w:t>位为网络前缀</w:t>
      </w:r>
      <w:r>
        <w:rPr>
          <w:rFonts w:ascii="Arial" w:hAnsi="Arial" w:cs="Arial"/>
          <w:color w:val="333333"/>
          <w:sz w:val="21"/>
          <w:szCs w:val="21"/>
        </w:rPr>
        <w:t xml:space="preserve">, </w:t>
      </w:r>
      <w:r>
        <w:rPr>
          <w:rFonts w:ascii="Arial" w:hAnsi="Arial" w:cs="Arial"/>
          <w:color w:val="333333"/>
          <w:sz w:val="21"/>
          <w:szCs w:val="21"/>
        </w:rPr>
        <w:t>后</w:t>
      </w:r>
      <w:r>
        <w:rPr>
          <w:rFonts w:ascii="Arial" w:hAnsi="Arial" w:cs="Arial"/>
          <w:color w:val="333333"/>
          <w:sz w:val="21"/>
          <w:szCs w:val="21"/>
        </w:rPr>
        <w:t>12</w:t>
      </w:r>
      <w:r>
        <w:rPr>
          <w:rFonts w:ascii="Arial" w:hAnsi="Arial" w:cs="Arial"/>
          <w:color w:val="333333"/>
          <w:sz w:val="21"/>
          <w:szCs w:val="21"/>
        </w:rPr>
        <w:t>位为主机号</w:t>
      </w:r>
      <w:r>
        <w:rPr>
          <w:rFonts w:ascii="Arial" w:hAnsi="Arial" w:cs="Arial"/>
          <w:color w:val="333333"/>
          <w:sz w:val="21"/>
          <w:szCs w:val="21"/>
        </w:rPr>
        <w:t xml:space="preserve">. </w:t>
      </w:r>
      <w:r>
        <w:rPr>
          <w:rFonts w:ascii="Arial" w:hAnsi="Arial" w:cs="Arial"/>
          <w:color w:val="333333"/>
          <w:sz w:val="21"/>
          <w:szCs w:val="21"/>
        </w:rPr>
        <w:t>另外</w:t>
      </w:r>
      <w:r>
        <w:rPr>
          <w:rFonts w:ascii="Arial" w:hAnsi="Arial" w:cs="Arial"/>
          <w:color w:val="333333"/>
          <w:sz w:val="21"/>
          <w:szCs w:val="21"/>
        </w:rPr>
        <w:t>, CIDR</w:t>
      </w:r>
      <w:r>
        <w:rPr>
          <w:rFonts w:ascii="Arial" w:hAnsi="Arial" w:cs="Arial"/>
          <w:color w:val="333333"/>
          <w:sz w:val="21"/>
          <w:szCs w:val="21"/>
        </w:rPr>
        <w:t>把网络前缀相同的连续的</w:t>
      </w:r>
      <w:r>
        <w:rPr>
          <w:rFonts w:ascii="Arial" w:hAnsi="Arial" w:cs="Arial"/>
          <w:color w:val="333333"/>
          <w:sz w:val="21"/>
          <w:szCs w:val="21"/>
        </w:rPr>
        <w:t>IP</w:t>
      </w:r>
      <w:r>
        <w:rPr>
          <w:rFonts w:ascii="Arial" w:hAnsi="Arial" w:cs="Arial"/>
          <w:color w:val="333333"/>
          <w:sz w:val="21"/>
          <w:szCs w:val="21"/>
        </w:rPr>
        <w:t>地址组成一个</w:t>
      </w:r>
      <w:r>
        <w:rPr>
          <w:rFonts w:ascii="Arial" w:hAnsi="Arial" w:cs="Arial"/>
          <w:color w:val="333333"/>
          <w:sz w:val="21"/>
          <w:szCs w:val="21"/>
        </w:rPr>
        <w:t>”CIDR</w:t>
      </w:r>
      <w:r>
        <w:rPr>
          <w:rFonts w:ascii="Arial" w:hAnsi="Arial" w:cs="Arial"/>
          <w:color w:val="333333"/>
          <w:sz w:val="21"/>
          <w:szCs w:val="21"/>
        </w:rPr>
        <w:t>地址块</w:t>
      </w:r>
      <w:r>
        <w:rPr>
          <w:rFonts w:ascii="Arial" w:hAnsi="Arial" w:cs="Arial"/>
          <w:color w:val="333333"/>
          <w:sz w:val="21"/>
          <w:szCs w:val="21"/>
        </w:rPr>
        <w:t>”</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地址掩码</w:t>
      </w:r>
      <w:r>
        <w:rPr>
          <w:rFonts w:ascii="Arial" w:hAnsi="Arial" w:cs="Arial"/>
          <w:color w:val="333333"/>
          <w:sz w:val="21"/>
          <w:szCs w:val="21"/>
        </w:rPr>
        <w:t xml:space="preserve"> : CIDR</w:t>
      </w:r>
      <w:r>
        <w:rPr>
          <w:rFonts w:ascii="Arial" w:hAnsi="Arial" w:cs="Arial"/>
          <w:color w:val="333333"/>
          <w:sz w:val="21"/>
          <w:szCs w:val="21"/>
        </w:rPr>
        <w:t>使用</w:t>
      </w:r>
      <w:r>
        <w:rPr>
          <w:rFonts w:ascii="Arial" w:hAnsi="Arial" w:cs="Arial"/>
          <w:color w:val="333333"/>
          <w:sz w:val="21"/>
          <w:szCs w:val="21"/>
        </w:rPr>
        <w:t>32</w:t>
      </w:r>
      <w:r>
        <w:rPr>
          <w:rFonts w:ascii="Arial" w:hAnsi="Arial" w:cs="Arial"/>
          <w:color w:val="333333"/>
          <w:sz w:val="21"/>
          <w:szCs w:val="21"/>
        </w:rPr>
        <w:t>位的地址掩码</w:t>
      </w:r>
      <w:r>
        <w:rPr>
          <w:rFonts w:ascii="Arial" w:hAnsi="Arial" w:cs="Arial"/>
          <w:color w:val="333333"/>
          <w:sz w:val="21"/>
          <w:szCs w:val="21"/>
        </w:rPr>
        <w:t xml:space="preserve">, </w:t>
      </w:r>
      <w:r>
        <w:rPr>
          <w:rFonts w:ascii="Arial" w:hAnsi="Arial" w:cs="Arial"/>
          <w:color w:val="333333"/>
          <w:sz w:val="21"/>
          <w:szCs w:val="21"/>
        </w:rPr>
        <w:t>类似于子网掩码</w:t>
      </w:r>
      <w:r>
        <w:rPr>
          <w:rFonts w:ascii="Arial" w:hAnsi="Arial" w:cs="Arial"/>
          <w:color w:val="333333"/>
          <w:sz w:val="21"/>
          <w:szCs w:val="21"/>
        </w:rPr>
        <w:t>.</w:t>
      </w:r>
    </w:p>
    <w:p w:rsidR="00B91CE5" w:rsidRDefault="00B91CE5" w:rsidP="00B91CE5">
      <w:pPr>
        <w:pStyle w:val="4"/>
        <w:spacing w:before="300" w:after="0"/>
        <w:rPr>
          <w:rFonts w:ascii="Arial" w:hAnsi="Arial" w:cs="Arial"/>
          <w:color w:val="333333"/>
          <w:sz w:val="21"/>
          <w:szCs w:val="21"/>
        </w:rPr>
      </w:pPr>
      <w:r>
        <w:rPr>
          <w:rFonts w:ascii="Arial" w:hAnsi="Arial" w:cs="Arial"/>
          <w:color w:val="333333"/>
          <w:sz w:val="21"/>
          <w:szCs w:val="21"/>
        </w:rPr>
        <w:t>IP</w:t>
      </w:r>
      <w:r>
        <w:rPr>
          <w:rFonts w:ascii="Arial" w:hAnsi="Arial" w:cs="Arial"/>
          <w:color w:val="333333"/>
          <w:sz w:val="21"/>
          <w:szCs w:val="21"/>
        </w:rPr>
        <w:t>数据报</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在网络层</w:t>
      </w:r>
      <w:r>
        <w:rPr>
          <w:rFonts w:ascii="Arial" w:hAnsi="Arial" w:cs="Arial"/>
          <w:color w:val="333333"/>
          <w:sz w:val="21"/>
          <w:szCs w:val="21"/>
        </w:rPr>
        <w:t xml:space="preserve">, </w:t>
      </w:r>
      <w:r>
        <w:rPr>
          <w:rFonts w:ascii="Arial" w:hAnsi="Arial" w:cs="Arial"/>
          <w:color w:val="333333"/>
          <w:sz w:val="21"/>
          <w:szCs w:val="21"/>
        </w:rPr>
        <w:t>数据是以</w:t>
      </w:r>
      <w:r>
        <w:rPr>
          <w:rFonts w:ascii="Arial" w:hAnsi="Arial" w:cs="Arial"/>
          <w:color w:val="333333"/>
          <w:sz w:val="21"/>
          <w:szCs w:val="21"/>
        </w:rPr>
        <w:t>IP</w:t>
      </w:r>
      <w:r>
        <w:rPr>
          <w:rFonts w:ascii="Arial" w:hAnsi="Arial" w:cs="Arial"/>
          <w:color w:val="333333"/>
          <w:sz w:val="21"/>
          <w:szCs w:val="21"/>
        </w:rPr>
        <w:t>数据报</w:t>
      </w:r>
      <w:r>
        <w:rPr>
          <w:rFonts w:ascii="Arial" w:hAnsi="Arial" w:cs="Arial"/>
          <w:color w:val="333333"/>
          <w:sz w:val="21"/>
          <w:szCs w:val="21"/>
        </w:rPr>
        <w:t>(IP</w:t>
      </w:r>
      <w:r>
        <w:rPr>
          <w:rFonts w:ascii="Arial" w:hAnsi="Arial" w:cs="Arial"/>
          <w:color w:val="333333"/>
          <w:sz w:val="21"/>
          <w:szCs w:val="21"/>
        </w:rPr>
        <w:t>分组</w:t>
      </w:r>
      <w:r>
        <w:rPr>
          <w:rFonts w:ascii="Arial" w:hAnsi="Arial" w:cs="Arial"/>
          <w:color w:val="333333"/>
          <w:sz w:val="21"/>
          <w:szCs w:val="21"/>
        </w:rPr>
        <w:t>)</w:t>
      </w:r>
      <w:r>
        <w:rPr>
          <w:rFonts w:ascii="Arial" w:hAnsi="Arial" w:cs="Arial"/>
          <w:color w:val="333333"/>
          <w:sz w:val="21"/>
          <w:szCs w:val="21"/>
        </w:rPr>
        <w:t>的形式传输的</w:t>
      </w:r>
    </w:p>
    <w:p w:rsidR="00B91CE5" w:rsidRDefault="00B91CE5" w:rsidP="00B91CE5">
      <w:pPr>
        <w:pStyle w:val="4"/>
        <w:spacing w:before="300" w:after="0"/>
        <w:rPr>
          <w:rFonts w:ascii="Arial" w:hAnsi="Arial" w:cs="Arial"/>
          <w:color w:val="333333"/>
          <w:sz w:val="21"/>
          <w:szCs w:val="21"/>
        </w:rPr>
      </w:pPr>
      <w:r>
        <w:rPr>
          <w:rFonts w:ascii="Arial" w:hAnsi="Arial" w:cs="Arial"/>
          <w:color w:val="333333"/>
          <w:sz w:val="21"/>
          <w:szCs w:val="21"/>
        </w:rPr>
        <w:t>IP</w:t>
      </w:r>
      <w:r>
        <w:rPr>
          <w:rFonts w:ascii="Arial" w:hAnsi="Arial" w:cs="Arial"/>
          <w:color w:val="333333"/>
          <w:sz w:val="21"/>
          <w:szCs w:val="21"/>
        </w:rPr>
        <w:t>层转发分组的流程</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每个路由器内部都维护一个路由表</w:t>
      </w:r>
      <w:r>
        <w:rPr>
          <w:rFonts w:ascii="Arial" w:hAnsi="Arial" w:cs="Arial"/>
          <w:color w:val="333333"/>
          <w:sz w:val="21"/>
          <w:szCs w:val="21"/>
        </w:rPr>
        <w:t xml:space="preserve">, </w:t>
      </w:r>
      <w:r>
        <w:rPr>
          <w:rFonts w:ascii="Arial" w:hAnsi="Arial" w:cs="Arial"/>
          <w:color w:val="333333"/>
          <w:sz w:val="21"/>
          <w:szCs w:val="21"/>
        </w:rPr>
        <w:t>路由表包含以下内容</w:t>
      </w:r>
      <w:r>
        <w:rPr>
          <w:rFonts w:ascii="Arial" w:hAnsi="Arial" w:cs="Arial"/>
          <w:color w:val="333333"/>
          <w:sz w:val="21"/>
          <w:szCs w:val="21"/>
        </w:rPr>
        <w:t>(</w:t>
      </w:r>
      <w:r>
        <w:rPr>
          <w:rFonts w:ascii="Arial" w:hAnsi="Arial" w:cs="Arial"/>
          <w:color w:val="333333"/>
          <w:sz w:val="21"/>
          <w:szCs w:val="21"/>
        </w:rPr>
        <w:t>目的网络地址</w:t>
      </w:r>
      <w:r>
        <w:rPr>
          <w:rFonts w:ascii="Arial" w:hAnsi="Arial" w:cs="Arial"/>
          <w:color w:val="333333"/>
          <w:sz w:val="21"/>
          <w:szCs w:val="21"/>
        </w:rPr>
        <w:t>, </w:t>
      </w:r>
      <w:r>
        <w:rPr>
          <w:rFonts w:ascii="Arial" w:hAnsi="Arial" w:cs="Arial"/>
          <w:color w:val="333333"/>
          <w:sz w:val="21"/>
          <w:szCs w:val="21"/>
        </w:rPr>
        <w:t>下一跳地址</w:t>
      </w:r>
      <w:r>
        <w:rPr>
          <w:rFonts w:ascii="Arial" w:hAnsi="Arial" w:cs="Arial"/>
          <w:color w:val="333333"/>
          <w:sz w:val="21"/>
          <w:szCs w:val="21"/>
        </w:rPr>
        <w:t>).</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使用子网时分组转发时</w:t>
      </w:r>
      <w:r>
        <w:rPr>
          <w:rFonts w:ascii="Arial" w:hAnsi="Arial" w:cs="Arial"/>
          <w:color w:val="333333"/>
          <w:sz w:val="21"/>
          <w:szCs w:val="21"/>
        </w:rPr>
        <w:t xml:space="preserve">, </w:t>
      </w:r>
      <w:r>
        <w:rPr>
          <w:rFonts w:ascii="Arial" w:hAnsi="Arial" w:cs="Arial"/>
          <w:color w:val="333333"/>
          <w:sz w:val="21"/>
          <w:szCs w:val="21"/>
        </w:rPr>
        <w:t>路由表必须包含以下三项内容</w:t>
      </w:r>
      <w:r>
        <w:rPr>
          <w:rFonts w:ascii="Arial" w:hAnsi="Arial" w:cs="Arial"/>
          <w:color w:val="333333"/>
          <w:sz w:val="21"/>
          <w:szCs w:val="21"/>
        </w:rPr>
        <w:t>: </w:t>
      </w:r>
      <w:r>
        <w:rPr>
          <w:rFonts w:ascii="Arial" w:hAnsi="Arial" w:cs="Arial"/>
          <w:color w:val="333333"/>
          <w:sz w:val="21"/>
          <w:szCs w:val="21"/>
        </w:rPr>
        <w:t>目的网络地址</w:t>
      </w:r>
      <w:r>
        <w:rPr>
          <w:rFonts w:ascii="Arial" w:hAnsi="Arial" w:cs="Arial"/>
          <w:color w:val="333333"/>
          <w:sz w:val="21"/>
          <w:szCs w:val="21"/>
        </w:rPr>
        <w:t>, </w:t>
      </w:r>
      <w:r>
        <w:rPr>
          <w:rFonts w:ascii="Arial" w:hAnsi="Arial" w:cs="Arial"/>
          <w:color w:val="333333"/>
          <w:sz w:val="21"/>
          <w:szCs w:val="21"/>
        </w:rPr>
        <w:t>子网掩码和下一跳地址</w:t>
      </w:r>
      <w:r>
        <w:rPr>
          <w:rFonts w:ascii="Arial" w:hAnsi="Arial" w:cs="Arial"/>
          <w:color w:val="333333"/>
          <w:sz w:val="21"/>
          <w:szCs w:val="21"/>
        </w:rPr>
        <w:t>.</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特定主机路由</w:t>
      </w:r>
      <w:r>
        <w:rPr>
          <w:rFonts w:ascii="Arial" w:hAnsi="Arial" w:cs="Arial"/>
          <w:color w:val="333333"/>
          <w:sz w:val="21"/>
          <w:szCs w:val="21"/>
        </w:rPr>
        <w:t xml:space="preserve"> : </w:t>
      </w:r>
      <w:r>
        <w:rPr>
          <w:rFonts w:ascii="Arial" w:hAnsi="Arial" w:cs="Arial"/>
          <w:color w:val="333333"/>
          <w:sz w:val="21"/>
          <w:szCs w:val="21"/>
        </w:rPr>
        <w:t>对特定的目的地址指明一个路由</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默认路由</w:t>
      </w:r>
      <w:r>
        <w:rPr>
          <w:rFonts w:ascii="Arial" w:hAnsi="Arial" w:cs="Arial"/>
          <w:color w:val="333333"/>
          <w:sz w:val="21"/>
          <w:szCs w:val="21"/>
        </w:rPr>
        <w:t xml:space="preserve"> : </w:t>
      </w:r>
      <w:r>
        <w:rPr>
          <w:rFonts w:ascii="Arial" w:hAnsi="Arial" w:cs="Arial"/>
          <w:color w:val="333333"/>
          <w:sz w:val="21"/>
          <w:szCs w:val="21"/>
        </w:rPr>
        <w:t>不知道分组该发给哪个路由器时就发给默认路由</w:t>
      </w:r>
      <w:r>
        <w:rPr>
          <w:rFonts w:ascii="Arial" w:hAnsi="Arial" w:cs="Arial"/>
          <w:color w:val="333333"/>
          <w:sz w:val="21"/>
          <w:szCs w:val="21"/>
        </w:rPr>
        <w:t xml:space="preserve">. </w:t>
      </w:r>
      <w:r>
        <w:rPr>
          <w:rFonts w:ascii="Arial" w:hAnsi="Arial" w:cs="Arial"/>
          <w:color w:val="333333"/>
          <w:sz w:val="21"/>
          <w:szCs w:val="21"/>
        </w:rPr>
        <w:t>当一个网络只有很少的对外连接时使用默认路由非常合适</w:t>
      </w:r>
      <w:r>
        <w:rPr>
          <w:rFonts w:ascii="Arial" w:hAnsi="Arial" w:cs="Arial"/>
          <w:color w:val="333333"/>
          <w:sz w:val="21"/>
          <w:szCs w:val="21"/>
        </w:rPr>
        <w:t>.</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路由器的分组转发算法</w:t>
      </w:r>
      <w:r>
        <w:rPr>
          <w:rFonts w:ascii="Arial" w:hAnsi="Arial" w:cs="Arial"/>
          <w:color w:val="333333"/>
          <w:sz w:val="21"/>
          <w:szCs w:val="21"/>
        </w:rPr>
        <w:br/>
      </w:r>
      <w:r>
        <w:rPr>
          <w:rFonts w:ascii="Arial" w:hAnsi="Arial" w:cs="Arial"/>
          <w:color w:val="333333"/>
          <w:sz w:val="21"/>
          <w:szCs w:val="21"/>
        </w:rPr>
        <w:t>从数据报中拿到目的</w:t>
      </w:r>
      <w:r>
        <w:rPr>
          <w:rFonts w:ascii="Arial" w:hAnsi="Arial" w:cs="Arial"/>
          <w:color w:val="333333"/>
          <w:sz w:val="21"/>
          <w:szCs w:val="21"/>
        </w:rPr>
        <w:t>IP</w:t>
      </w:r>
      <w:r>
        <w:rPr>
          <w:rFonts w:ascii="Arial" w:hAnsi="Arial" w:cs="Arial"/>
          <w:color w:val="333333"/>
          <w:sz w:val="21"/>
          <w:szCs w:val="21"/>
        </w:rPr>
        <w:t>地址</w:t>
      </w:r>
      <w:r>
        <w:rPr>
          <w:rFonts w:ascii="Arial" w:hAnsi="Arial" w:cs="Arial"/>
          <w:color w:val="333333"/>
          <w:sz w:val="21"/>
          <w:szCs w:val="21"/>
        </w:rPr>
        <w:t xml:space="preserve">D, </w:t>
      </w:r>
      <w:r>
        <w:rPr>
          <w:rFonts w:ascii="Arial" w:hAnsi="Arial" w:cs="Arial"/>
          <w:color w:val="333333"/>
          <w:sz w:val="21"/>
          <w:szCs w:val="21"/>
        </w:rPr>
        <w:t>得出目的网络地址</w:t>
      </w:r>
      <w:r>
        <w:rPr>
          <w:rFonts w:ascii="Arial" w:hAnsi="Arial" w:cs="Arial"/>
          <w:color w:val="333333"/>
          <w:sz w:val="21"/>
          <w:szCs w:val="21"/>
        </w:rPr>
        <w:t>N</w:t>
      </w:r>
      <w:r>
        <w:rPr>
          <w:rFonts w:ascii="Arial" w:hAnsi="Arial" w:cs="Arial"/>
          <w:color w:val="333333"/>
          <w:sz w:val="21"/>
          <w:szCs w:val="21"/>
        </w:rPr>
        <w:br/>
      </w:r>
      <w:r>
        <w:rPr>
          <w:rFonts w:ascii="Arial" w:hAnsi="Arial" w:cs="Arial"/>
          <w:color w:val="333333"/>
          <w:sz w:val="21"/>
          <w:szCs w:val="21"/>
        </w:rPr>
        <w:t>若</w:t>
      </w:r>
      <w:r>
        <w:rPr>
          <w:rFonts w:ascii="Arial" w:hAnsi="Arial" w:cs="Arial"/>
          <w:color w:val="333333"/>
          <w:sz w:val="21"/>
          <w:szCs w:val="21"/>
        </w:rPr>
        <w:t>N</w:t>
      </w:r>
      <w:r>
        <w:rPr>
          <w:rFonts w:ascii="Arial" w:hAnsi="Arial" w:cs="Arial"/>
          <w:color w:val="333333"/>
          <w:sz w:val="21"/>
          <w:szCs w:val="21"/>
        </w:rPr>
        <w:t>就是与此路由器直接相连的某个网络地址</w:t>
      </w:r>
      <w:r>
        <w:rPr>
          <w:rFonts w:ascii="Arial" w:hAnsi="Arial" w:cs="Arial"/>
          <w:color w:val="333333"/>
          <w:sz w:val="21"/>
          <w:szCs w:val="21"/>
        </w:rPr>
        <w:t xml:space="preserve">, </w:t>
      </w:r>
      <w:r>
        <w:rPr>
          <w:rFonts w:ascii="Arial" w:hAnsi="Arial" w:cs="Arial"/>
          <w:color w:val="333333"/>
          <w:sz w:val="21"/>
          <w:szCs w:val="21"/>
        </w:rPr>
        <w:t>则直接交付</w:t>
      </w:r>
      <w:r>
        <w:rPr>
          <w:rFonts w:ascii="Arial" w:hAnsi="Arial" w:cs="Arial"/>
          <w:color w:val="333333"/>
          <w:sz w:val="21"/>
          <w:szCs w:val="21"/>
        </w:rPr>
        <w:t>(</w:t>
      </w:r>
      <w:r>
        <w:rPr>
          <w:rFonts w:ascii="Arial" w:hAnsi="Arial" w:cs="Arial"/>
          <w:color w:val="333333"/>
          <w:sz w:val="21"/>
          <w:szCs w:val="21"/>
        </w:rPr>
        <w:t>不需要再交给其他路由器转发</w:t>
      </w:r>
      <w:r>
        <w:rPr>
          <w:rFonts w:ascii="Arial" w:hAnsi="Arial" w:cs="Arial"/>
          <w:color w:val="333333"/>
          <w:sz w:val="21"/>
          <w:szCs w:val="21"/>
        </w:rPr>
        <w:t xml:space="preserve">, </w:t>
      </w:r>
      <w:r>
        <w:rPr>
          <w:rFonts w:ascii="Arial" w:hAnsi="Arial" w:cs="Arial"/>
          <w:color w:val="333333"/>
          <w:sz w:val="21"/>
          <w:szCs w:val="21"/>
        </w:rPr>
        <w:t>直接找到该目的主机交付</w:t>
      </w:r>
      <w:r>
        <w:rPr>
          <w:rFonts w:ascii="Arial" w:hAnsi="Arial" w:cs="Arial"/>
          <w:color w:val="333333"/>
          <w:sz w:val="21"/>
          <w:szCs w:val="21"/>
        </w:rPr>
        <w:t xml:space="preserve">), </w:t>
      </w:r>
      <w:r>
        <w:rPr>
          <w:rFonts w:ascii="Arial" w:hAnsi="Arial" w:cs="Arial"/>
          <w:color w:val="333333"/>
          <w:sz w:val="21"/>
          <w:szCs w:val="21"/>
        </w:rPr>
        <w:t>否则</w:t>
      </w:r>
      <w:r>
        <w:rPr>
          <w:rFonts w:ascii="Arial" w:hAnsi="Arial" w:cs="Arial"/>
          <w:color w:val="333333"/>
          <w:sz w:val="21"/>
          <w:szCs w:val="21"/>
        </w:rPr>
        <w:t xml:space="preserve"> -&gt; (3)</w:t>
      </w:r>
      <w:r>
        <w:rPr>
          <w:rFonts w:ascii="Arial" w:hAnsi="Arial" w:cs="Arial"/>
          <w:color w:val="333333"/>
          <w:sz w:val="21"/>
          <w:szCs w:val="21"/>
        </w:rPr>
        <w:br/>
      </w:r>
      <w:r>
        <w:rPr>
          <w:rFonts w:ascii="Arial" w:hAnsi="Arial" w:cs="Arial"/>
          <w:color w:val="333333"/>
          <w:sz w:val="21"/>
          <w:szCs w:val="21"/>
        </w:rPr>
        <w:t>若路由表中有目的地址为</w:t>
      </w:r>
      <w:r>
        <w:rPr>
          <w:rFonts w:ascii="Arial" w:hAnsi="Arial" w:cs="Arial"/>
          <w:color w:val="333333"/>
          <w:sz w:val="21"/>
          <w:szCs w:val="21"/>
        </w:rPr>
        <w:t>D</w:t>
      </w:r>
      <w:r>
        <w:rPr>
          <w:rFonts w:ascii="Arial" w:hAnsi="Arial" w:cs="Arial"/>
          <w:color w:val="333333"/>
          <w:sz w:val="21"/>
          <w:szCs w:val="21"/>
        </w:rPr>
        <w:t>的特定主机路由</w:t>
      </w:r>
      <w:r>
        <w:rPr>
          <w:rFonts w:ascii="Arial" w:hAnsi="Arial" w:cs="Arial"/>
          <w:color w:val="333333"/>
          <w:sz w:val="21"/>
          <w:szCs w:val="21"/>
        </w:rPr>
        <w:t xml:space="preserve">, </w:t>
      </w:r>
      <w:r>
        <w:rPr>
          <w:rFonts w:ascii="Arial" w:hAnsi="Arial" w:cs="Arial"/>
          <w:color w:val="333333"/>
          <w:sz w:val="21"/>
          <w:szCs w:val="21"/>
        </w:rPr>
        <w:t>则把数据报传给该路由器</w:t>
      </w:r>
      <w:r>
        <w:rPr>
          <w:rFonts w:ascii="Arial" w:hAnsi="Arial" w:cs="Arial"/>
          <w:color w:val="333333"/>
          <w:sz w:val="21"/>
          <w:szCs w:val="21"/>
        </w:rPr>
        <w:t xml:space="preserve">, </w:t>
      </w:r>
      <w:r>
        <w:rPr>
          <w:rFonts w:ascii="Arial" w:hAnsi="Arial" w:cs="Arial"/>
          <w:color w:val="333333"/>
          <w:sz w:val="21"/>
          <w:szCs w:val="21"/>
        </w:rPr>
        <w:t>否则</w:t>
      </w:r>
      <w:r>
        <w:rPr>
          <w:rFonts w:ascii="Arial" w:hAnsi="Arial" w:cs="Arial"/>
          <w:color w:val="333333"/>
          <w:sz w:val="21"/>
          <w:szCs w:val="21"/>
        </w:rPr>
        <w:t xml:space="preserve"> -&gt; (4)</w:t>
      </w:r>
      <w:r>
        <w:rPr>
          <w:rFonts w:ascii="Arial" w:hAnsi="Arial" w:cs="Arial"/>
          <w:color w:val="333333"/>
          <w:sz w:val="21"/>
          <w:szCs w:val="21"/>
        </w:rPr>
        <w:br/>
      </w:r>
      <w:r>
        <w:rPr>
          <w:rFonts w:ascii="Arial" w:hAnsi="Arial" w:cs="Arial"/>
          <w:color w:val="333333"/>
          <w:sz w:val="21"/>
          <w:szCs w:val="21"/>
        </w:rPr>
        <w:t>若路由表中有到达网络</w:t>
      </w:r>
      <w:r>
        <w:rPr>
          <w:rFonts w:ascii="Arial" w:hAnsi="Arial" w:cs="Arial"/>
          <w:color w:val="333333"/>
          <w:sz w:val="21"/>
          <w:szCs w:val="21"/>
        </w:rPr>
        <w:t>N</w:t>
      </w:r>
      <w:r>
        <w:rPr>
          <w:rFonts w:ascii="Arial" w:hAnsi="Arial" w:cs="Arial"/>
          <w:color w:val="333333"/>
          <w:sz w:val="21"/>
          <w:szCs w:val="21"/>
        </w:rPr>
        <w:t>的路由</w:t>
      </w:r>
      <w:r>
        <w:rPr>
          <w:rFonts w:ascii="Arial" w:hAnsi="Arial" w:cs="Arial"/>
          <w:color w:val="333333"/>
          <w:sz w:val="21"/>
          <w:szCs w:val="21"/>
        </w:rPr>
        <w:t xml:space="preserve">, </w:t>
      </w:r>
      <w:r>
        <w:rPr>
          <w:rFonts w:ascii="Arial" w:hAnsi="Arial" w:cs="Arial"/>
          <w:color w:val="333333"/>
          <w:sz w:val="21"/>
          <w:szCs w:val="21"/>
        </w:rPr>
        <w:t>则把数据报传给该路由器</w:t>
      </w:r>
      <w:r>
        <w:rPr>
          <w:rFonts w:ascii="Arial" w:hAnsi="Arial" w:cs="Arial"/>
          <w:color w:val="333333"/>
          <w:sz w:val="21"/>
          <w:szCs w:val="21"/>
        </w:rPr>
        <w:t xml:space="preserve">, </w:t>
      </w:r>
      <w:r>
        <w:rPr>
          <w:rFonts w:ascii="Arial" w:hAnsi="Arial" w:cs="Arial"/>
          <w:color w:val="333333"/>
          <w:sz w:val="21"/>
          <w:szCs w:val="21"/>
        </w:rPr>
        <w:t>否则</w:t>
      </w:r>
      <w:r>
        <w:rPr>
          <w:rFonts w:ascii="Arial" w:hAnsi="Arial" w:cs="Arial"/>
          <w:color w:val="333333"/>
          <w:sz w:val="21"/>
          <w:szCs w:val="21"/>
        </w:rPr>
        <w:t xml:space="preserve"> -&gt; (5)</w:t>
      </w:r>
      <w:r>
        <w:rPr>
          <w:rFonts w:ascii="Arial" w:hAnsi="Arial" w:cs="Arial"/>
          <w:color w:val="333333"/>
          <w:sz w:val="21"/>
          <w:szCs w:val="21"/>
        </w:rPr>
        <w:br/>
      </w:r>
      <w:r>
        <w:rPr>
          <w:rFonts w:ascii="Arial" w:hAnsi="Arial" w:cs="Arial"/>
          <w:color w:val="333333"/>
          <w:sz w:val="21"/>
          <w:szCs w:val="21"/>
        </w:rPr>
        <w:t>若路由表中有默认路由</w:t>
      </w:r>
      <w:r>
        <w:rPr>
          <w:rFonts w:ascii="Arial" w:hAnsi="Arial" w:cs="Arial"/>
          <w:color w:val="333333"/>
          <w:sz w:val="21"/>
          <w:szCs w:val="21"/>
        </w:rPr>
        <w:t xml:space="preserve">, </w:t>
      </w:r>
      <w:r>
        <w:rPr>
          <w:rFonts w:ascii="Arial" w:hAnsi="Arial" w:cs="Arial"/>
          <w:color w:val="333333"/>
          <w:sz w:val="21"/>
          <w:szCs w:val="21"/>
        </w:rPr>
        <w:t>则交给该路由器</w:t>
      </w:r>
      <w:r>
        <w:rPr>
          <w:rFonts w:ascii="Arial" w:hAnsi="Arial" w:cs="Arial"/>
          <w:color w:val="333333"/>
          <w:sz w:val="21"/>
          <w:szCs w:val="21"/>
        </w:rPr>
        <w:t xml:space="preserve">, </w:t>
      </w:r>
      <w:r>
        <w:rPr>
          <w:rFonts w:ascii="Arial" w:hAnsi="Arial" w:cs="Arial"/>
          <w:color w:val="333333"/>
          <w:sz w:val="21"/>
          <w:szCs w:val="21"/>
        </w:rPr>
        <w:t>否则</w:t>
      </w:r>
      <w:r>
        <w:rPr>
          <w:rFonts w:ascii="Arial" w:hAnsi="Arial" w:cs="Arial"/>
          <w:color w:val="333333"/>
          <w:sz w:val="21"/>
          <w:szCs w:val="21"/>
        </w:rPr>
        <w:t xml:space="preserve"> -&gt; (6)</w:t>
      </w:r>
      <w:r>
        <w:rPr>
          <w:rFonts w:ascii="Arial" w:hAnsi="Arial" w:cs="Arial"/>
          <w:color w:val="333333"/>
          <w:sz w:val="21"/>
          <w:szCs w:val="21"/>
        </w:rPr>
        <w:br/>
      </w:r>
      <w:r>
        <w:rPr>
          <w:rFonts w:ascii="Arial" w:hAnsi="Arial" w:cs="Arial"/>
          <w:color w:val="333333"/>
          <w:sz w:val="21"/>
          <w:szCs w:val="21"/>
        </w:rPr>
        <w:t>报告转发分组出错</w:t>
      </w:r>
    </w:p>
    <w:p w:rsidR="00B91CE5" w:rsidRDefault="00B91CE5" w:rsidP="00B91CE5">
      <w:pPr>
        <w:pStyle w:val="4"/>
        <w:spacing w:before="300" w:after="0"/>
        <w:rPr>
          <w:rFonts w:ascii="Arial" w:hAnsi="Arial" w:cs="Arial"/>
          <w:color w:val="333333"/>
          <w:sz w:val="21"/>
          <w:szCs w:val="21"/>
        </w:rPr>
      </w:pPr>
      <w:r>
        <w:rPr>
          <w:rFonts w:ascii="Arial" w:hAnsi="Arial" w:cs="Arial"/>
          <w:color w:val="333333"/>
          <w:sz w:val="21"/>
          <w:szCs w:val="21"/>
        </w:rPr>
        <w:t>虚拟专用网</w:t>
      </w:r>
      <w:r>
        <w:rPr>
          <w:rFonts w:ascii="Arial" w:hAnsi="Arial" w:cs="Arial"/>
          <w:color w:val="333333"/>
          <w:sz w:val="21"/>
          <w:szCs w:val="21"/>
        </w:rPr>
        <w:t>VPN</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因特网中的所有路由器对该目的地址是专用地址的数据报一律不转发</w:t>
      </w:r>
      <w:r>
        <w:rPr>
          <w:rFonts w:ascii="Arial" w:hAnsi="Arial" w:cs="Arial"/>
          <w:color w:val="333333"/>
          <w:sz w:val="21"/>
          <w:szCs w:val="21"/>
        </w:rPr>
        <w:t xml:space="preserve">, </w:t>
      </w:r>
      <w:r>
        <w:rPr>
          <w:rFonts w:ascii="Arial" w:hAnsi="Arial" w:cs="Arial"/>
          <w:color w:val="333333"/>
          <w:sz w:val="21"/>
          <w:szCs w:val="21"/>
        </w:rPr>
        <w:t>下面有</w:t>
      </w:r>
      <w:r>
        <w:rPr>
          <w:rFonts w:ascii="Arial" w:hAnsi="Arial" w:cs="Arial"/>
          <w:color w:val="333333"/>
          <w:sz w:val="21"/>
          <w:szCs w:val="21"/>
        </w:rPr>
        <w:t>3</w:t>
      </w:r>
      <w:r>
        <w:rPr>
          <w:rFonts w:ascii="Arial" w:hAnsi="Arial" w:cs="Arial"/>
          <w:color w:val="333333"/>
          <w:sz w:val="21"/>
          <w:szCs w:val="21"/>
        </w:rPr>
        <w:t>种专用地址</w:t>
      </w:r>
      <w:r>
        <w:rPr>
          <w:rFonts w:ascii="Arial" w:hAnsi="Arial" w:cs="Arial"/>
          <w:color w:val="333333"/>
          <w:sz w:val="21"/>
          <w:szCs w:val="21"/>
        </w:rPr>
        <w:t>(</w:t>
      </w:r>
      <w:r>
        <w:rPr>
          <w:rFonts w:ascii="Arial" w:hAnsi="Arial" w:cs="Arial"/>
          <w:color w:val="333333"/>
          <w:sz w:val="21"/>
          <w:szCs w:val="21"/>
        </w:rPr>
        <w:t>虚拟</w:t>
      </w:r>
      <w:r>
        <w:rPr>
          <w:rFonts w:ascii="Arial" w:hAnsi="Arial" w:cs="Arial"/>
          <w:color w:val="333333"/>
          <w:sz w:val="21"/>
          <w:szCs w:val="21"/>
        </w:rPr>
        <w:t>IP</w:t>
      </w:r>
      <w:r>
        <w:rPr>
          <w:rFonts w:ascii="Arial" w:hAnsi="Arial" w:cs="Arial"/>
          <w:color w:val="333333"/>
          <w:sz w:val="21"/>
          <w:szCs w:val="21"/>
        </w:rPr>
        <w:t>地址</w:t>
      </w:r>
      <w:r>
        <w:rPr>
          <w:rFonts w:ascii="Arial" w:hAnsi="Arial" w:cs="Arial"/>
          <w:color w:val="333333"/>
          <w:sz w:val="21"/>
          <w:szCs w:val="21"/>
        </w:rPr>
        <w:t>)</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10.0.0.0 ~ 10.255.255.255</w:t>
      </w:r>
      <w:r>
        <w:rPr>
          <w:rFonts w:ascii="Arial" w:hAnsi="Arial" w:cs="Arial"/>
          <w:color w:val="333333"/>
          <w:sz w:val="21"/>
          <w:szCs w:val="21"/>
        </w:rPr>
        <w:br/>
        <w:t>172.16.0.0 ~ 172.31.255.255</w:t>
      </w:r>
      <w:r>
        <w:rPr>
          <w:rFonts w:ascii="Arial" w:hAnsi="Arial" w:cs="Arial"/>
          <w:color w:val="333333"/>
          <w:sz w:val="21"/>
          <w:szCs w:val="21"/>
        </w:rPr>
        <w:br/>
        <w:t>192.168.0.0 ~ 192.168.255.255</w:t>
      </w:r>
      <w:r>
        <w:rPr>
          <w:rFonts w:ascii="Arial" w:hAnsi="Arial" w:cs="Arial"/>
          <w:color w:val="333333"/>
          <w:sz w:val="21"/>
          <w:szCs w:val="21"/>
        </w:rPr>
        <w:br/>
      </w:r>
      <w:r>
        <w:rPr>
          <w:rFonts w:ascii="Arial" w:hAnsi="Arial" w:cs="Arial"/>
          <w:color w:val="333333"/>
          <w:sz w:val="21"/>
          <w:szCs w:val="21"/>
        </w:rPr>
        <w:t>假设现在公司</w:t>
      </w:r>
      <w:r>
        <w:rPr>
          <w:rFonts w:ascii="Arial" w:hAnsi="Arial" w:cs="Arial"/>
          <w:color w:val="333333"/>
          <w:sz w:val="21"/>
          <w:szCs w:val="21"/>
        </w:rPr>
        <w:t>A</w:t>
      </w:r>
      <w:r>
        <w:rPr>
          <w:rFonts w:ascii="Arial" w:hAnsi="Arial" w:cs="Arial"/>
          <w:color w:val="333333"/>
          <w:sz w:val="21"/>
          <w:szCs w:val="21"/>
        </w:rPr>
        <w:t>有一个部门在广州和另一个在上海</w:t>
      </w:r>
      <w:r>
        <w:rPr>
          <w:rFonts w:ascii="Arial" w:hAnsi="Arial" w:cs="Arial"/>
          <w:color w:val="333333"/>
          <w:sz w:val="21"/>
          <w:szCs w:val="21"/>
        </w:rPr>
        <w:t xml:space="preserve">, </w:t>
      </w:r>
      <w:r>
        <w:rPr>
          <w:rFonts w:ascii="Arial" w:hAnsi="Arial" w:cs="Arial"/>
          <w:color w:val="333333"/>
          <w:sz w:val="21"/>
          <w:szCs w:val="21"/>
        </w:rPr>
        <w:t>而他们在当地都有自己的专用网</w:t>
      </w:r>
      <w:r>
        <w:rPr>
          <w:rFonts w:ascii="Arial" w:hAnsi="Arial" w:cs="Arial"/>
          <w:color w:val="333333"/>
          <w:sz w:val="21"/>
          <w:szCs w:val="21"/>
        </w:rPr>
        <w:t xml:space="preserve">. </w:t>
      </w:r>
      <w:r>
        <w:rPr>
          <w:rFonts w:ascii="Arial" w:hAnsi="Arial" w:cs="Arial"/>
          <w:color w:val="333333"/>
          <w:sz w:val="21"/>
          <w:szCs w:val="21"/>
        </w:rPr>
        <w:t>那么怎么将这两个专用网连接起来呢</w:t>
      </w:r>
      <w:r>
        <w:rPr>
          <w:rFonts w:ascii="Arial" w:hAnsi="Arial" w:cs="Arial"/>
          <w:color w:val="333333"/>
          <w:sz w:val="21"/>
          <w:szCs w:val="21"/>
        </w:rPr>
        <w:t>?</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租用电信的通信线路为本机构专用</w:t>
      </w:r>
      <w:r>
        <w:rPr>
          <w:rFonts w:ascii="Arial" w:hAnsi="Arial" w:cs="Arial"/>
          <w:color w:val="333333"/>
          <w:sz w:val="21"/>
          <w:szCs w:val="21"/>
        </w:rPr>
        <w:t xml:space="preserve">, </w:t>
      </w:r>
      <w:r>
        <w:rPr>
          <w:rFonts w:ascii="Arial" w:hAnsi="Arial" w:cs="Arial"/>
          <w:color w:val="333333"/>
          <w:sz w:val="21"/>
          <w:szCs w:val="21"/>
        </w:rPr>
        <w:t>但是太贵了</w:t>
      </w:r>
      <w:r>
        <w:rPr>
          <w:rFonts w:ascii="Arial" w:hAnsi="Arial" w:cs="Arial"/>
          <w:color w:val="333333"/>
          <w:sz w:val="21"/>
          <w:szCs w:val="21"/>
        </w:rPr>
        <w:br/>
      </w:r>
      <w:r>
        <w:rPr>
          <w:rFonts w:ascii="Arial" w:hAnsi="Arial" w:cs="Arial"/>
          <w:color w:val="333333"/>
          <w:sz w:val="21"/>
          <w:szCs w:val="21"/>
        </w:rPr>
        <w:t>利用公用的因特网当做通信载体</w:t>
      </w:r>
      <w:r>
        <w:rPr>
          <w:rFonts w:ascii="Arial" w:hAnsi="Arial" w:cs="Arial"/>
          <w:color w:val="333333"/>
          <w:sz w:val="21"/>
          <w:szCs w:val="21"/>
        </w:rPr>
        <w:t xml:space="preserve">, </w:t>
      </w:r>
      <w:r>
        <w:rPr>
          <w:rFonts w:ascii="Arial" w:hAnsi="Arial" w:cs="Arial"/>
          <w:color w:val="333333"/>
          <w:sz w:val="21"/>
          <w:szCs w:val="21"/>
        </w:rPr>
        <w:t>这就是虚拟专用网</w:t>
      </w:r>
      <w:r>
        <w:rPr>
          <w:rFonts w:ascii="Arial" w:hAnsi="Arial" w:cs="Arial"/>
          <w:color w:val="333333"/>
          <w:sz w:val="21"/>
          <w:szCs w:val="21"/>
        </w:rPr>
        <w:t>VPN</w:t>
      </w:r>
    </w:p>
    <w:p w:rsidR="00B91CE5" w:rsidRDefault="00B91CE5" w:rsidP="00B91CE5">
      <w:pPr>
        <w:pStyle w:val="4"/>
        <w:spacing w:before="300" w:after="0"/>
        <w:rPr>
          <w:rFonts w:ascii="Arial" w:hAnsi="Arial" w:cs="Arial"/>
          <w:color w:val="333333"/>
          <w:sz w:val="21"/>
          <w:szCs w:val="21"/>
        </w:rPr>
      </w:pPr>
      <w:r>
        <w:rPr>
          <w:rFonts w:ascii="Arial" w:hAnsi="Arial" w:cs="Arial"/>
          <w:color w:val="333333"/>
          <w:sz w:val="21"/>
          <w:szCs w:val="21"/>
        </w:rPr>
        <w:t>网络地址转换</w:t>
      </w:r>
      <w:r>
        <w:rPr>
          <w:rFonts w:ascii="Arial" w:hAnsi="Arial" w:cs="Arial"/>
          <w:color w:val="333333"/>
          <w:sz w:val="21"/>
          <w:szCs w:val="21"/>
        </w:rPr>
        <w:t>NAT</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多个专用网内部的主机公用一个</w:t>
      </w:r>
      <w:r>
        <w:rPr>
          <w:rFonts w:ascii="Arial" w:hAnsi="Arial" w:cs="Arial"/>
          <w:color w:val="333333"/>
          <w:sz w:val="21"/>
          <w:szCs w:val="21"/>
        </w:rPr>
        <w:t>NAT</w:t>
      </w:r>
      <w:r>
        <w:rPr>
          <w:rFonts w:ascii="Arial" w:hAnsi="Arial" w:cs="Arial"/>
          <w:color w:val="333333"/>
          <w:sz w:val="21"/>
          <w:szCs w:val="21"/>
        </w:rPr>
        <w:t>路由器的</w:t>
      </w:r>
      <w:r>
        <w:rPr>
          <w:rFonts w:ascii="Arial" w:hAnsi="Arial" w:cs="Arial"/>
          <w:color w:val="333333"/>
          <w:sz w:val="21"/>
          <w:szCs w:val="21"/>
        </w:rPr>
        <w:t>IP</w:t>
      </w:r>
      <w:r>
        <w:rPr>
          <w:rFonts w:ascii="Arial" w:hAnsi="Arial" w:cs="Arial"/>
          <w:color w:val="333333"/>
          <w:sz w:val="21"/>
          <w:szCs w:val="21"/>
        </w:rPr>
        <w:t>地址</w:t>
      </w:r>
      <w:r>
        <w:rPr>
          <w:rFonts w:ascii="Arial" w:hAnsi="Arial" w:cs="Arial"/>
          <w:color w:val="333333"/>
          <w:sz w:val="21"/>
          <w:szCs w:val="21"/>
        </w:rPr>
        <w:t xml:space="preserve">, </w:t>
      </w:r>
      <w:r>
        <w:rPr>
          <w:rFonts w:ascii="Arial" w:hAnsi="Arial" w:cs="Arial"/>
          <w:color w:val="333333"/>
          <w:sz w:val="21"/>
          <w:szCs w:val="21"/>
        </w:rPr>
        <w:t>在主机发送和接收</w:t>
      </w:r>
      <w:r>
        <w:rPr>
          <w:rFonts w:ascii="Arial" w:hAnsi="Arial" w:cs="Arial"/>
          <w:color w:val="333333"/>
          <w:sz w:val="21"/>
          <w:szCs w:val="21"/>
        </w:rPr>
        <w:t>IP</w:t>
      </w:r>
      <w:r>
        <w:rPr>
          <w:rFonts w:ascii="Arial" w:hAnsi="Arial" w:cs="Arial"/>
          <w:color w:val="333333"/>
          <w:sz w:val="21"/>
          <w:szCs w:val="21"/>
        </w:rPr>
        <w:t>数据报时必须先通过</w:t>
      </w:r>
      <w:r>
        <w:rPr>
          <w:rFonts w:ascii="Arial" w:hAnsi="Arial" w:cs="Arial"/>
          <w:color w:val="333333"/>
          <w:sz w:val="21"/>
          <w:szCs w:val="21"/>
        </w:rPr>
        <w:t>NAT</w:t>
      </w:r>
      <w:r>
        <w:rPr>
          <w:rFonts w:ascii="Arial" w:hAnsi="Arial" w:cs="Arial"/>
          <w:color w:val="333333"/>
          <w:sz w:val="21"/>
          <w:szCs w:val="21"/>
        </w:rPr>
        <w:t>路由器进行网络地址转换</w:t>
      </w:r>
      <w:r>
        <w:rPr>
          <w:rFonts w:ascii="Arial" w:hAnsi="Arial" w:cs="Arial"/>
          <w:color w:val="333333"/>
          <w:sz w:val="21"/>
          <w:szCs w:val="21"/>
        </w:rPr>
        <w:t>.</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NAT</w:t>
      </w:r>
      <w:r>
        <w:rPr>
          <w:rFonts w:ascii="Arial" w:hAnsi="Arial" w:cs="Arial"/>
          <w:color w:val="333333"/>
          <w:sz w:val="21"/>
          <w:szCs w:val="21"/>
        </w:rPr>
        <w:t>路由器的工作原理</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不仅如此</w:t>
      </w:r>
      <w:r>
        <w:rPr>
          <w:rFonts w:ascii="Arial" w:hAnsi="Arial" w:cs="Arial"/>
          <w:color w:val="333333"/>
          <w:sz w:val="21"/>
          <w:szCs w:val="21"/>
        </w:rPr>
        <w:t>, NAT</w:t>
      </w:r>
      <w:r>
        <w:rPr>
          <w:rFonts w:ascii="Arial" w:hAnsi="Arial" w:cs="Arial"/>
          <w:color w:val="333333"/>
          <w:sz w:val="21"/>
          <w:szCs w:val="21"/>
        </w:rPr>
        <w:t>还能使用端口号</w:t>
      </w:r>
      <w:r>
        <w:rPr>
          <w:rFonts w:ascii="Arial" w:hAnsi="Arial" w:cs="Arial"/>
          <w:color w:val="333333"/>
          <w:sz w:val="21"/>
          <w:szCs w:val="21"/>
        </w:rPr>
        <w:t xml:space="preserve">, </w:t>
      </w:r>
      <w:r>
        <w:rPr>
          <w:rFonts w:ascii="Arial" w:hAnsi="Arial" w:cs="Arial"/>
          <w:color w:val="333333"/>
          <w:sz w:val="21"/>
          <w:szCs w:val="21"/>
        </w:rPr>
        <w:t>摇身一变成为网络地址和端口转换</w:t>
      </w:r>
      <w:r>
        <w:rPr>
          <w:rFonts w:ascii="Arial" w:hAnsi="Arial" w:cs="Arial"/>
          <w:color w:val="333333"/>
          <w:sz w:val="21"/>
          <w:szCs w:val="21"/>
        </w:rPr>
        <w:t>NAPT</w:t>
      </w:r>
    </w:p>
    <w:p w:rsidR="00B91CE5" w:rsidRDefault="00B91CE5" w:rsidP="00B91CE5">
      <w:pPr>
        <w:pStyle w:val="4"/>
        <w:spacing w:before="300" w:after="0"/>
        <w:rPr>
          <w:rFonts w:ascii="Arial" w:hAnsi="Arial" w:cs="Arial"/>
          <w:color w:val="333333"/>
          <w:sz w:val="21"/>
          <w:szCs w:val="21"/>
        </w:rPr>
      </w:pPr>
      <w:r>
        <w:rPr>
          <w:rFonts w:ascii="Arial" w:hAnsi="Arial" w:cs="Arial"/>
          <w:color w:val="333333"/>
          <w:sz w:val="21"/>
          <w:szCs w:val="21"/>
        </w:rPr>
        <w:t>ARP</w:t>
      </w:r>
      <w:r>
        <w:rPr>
          <w:rFonts w:ascii="Arial" w:hAnsi="Arial" w:cs="Arial"/>
          <w:color w:val="333333"/>
          <w:sz w:val="21"/>
          <w:szCs w:val="21"/>
        </w:rPr>
        <w:t>协议</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ARP</w:t>
      </w:r>
      <w:r>
        <w:rPr>
          <w:rFonts w:ascii="Arial" w:hAnsi="Arial" w:cs="Arial"/>
          <w:color w:val="333333"/>
          <w:sz w:val="21"/>
          <w:szCs w:val="21"/>
        </w:rPr>
        <w:t>是解决同一个局域网上的主机或路由器的</w:t>
      </w:r>
      <w:r>
        <w:rPr>
          <w:rFonts w:ascii="Arial" w:hAnsi="Arial" w:cs="Arial"/>
          <w:color w:val="333333"/>
          <w:sz w:val="21"/>
          <w:szCs w:val="21"/>
        </w:rPr>
        <w:t>IP</w:t>
      </w:r>
      <w:r>
        <w:rPr>
          <w:rFonts w:ascii="Arial" w:hAnsi="Arial" w:cs="Arial"/>
          <w:color w:val="333333"/>
          <w:sz w:val="21"/>
          <w:szCs w:val="21"/>
        </w:rPr>
        <w:t>地址和</w:t>
      </w:r>
      <w:r>
        <w:rPr>
          <w:rFonts w:ascii="Arial" w:hAnsi="Arial" w:cs="Arial"/>
          <w:color w:val="333333"/>
          <w:sz w:val="21"/>
          <w:szCs w:val="21"/>
        </w:rPr>
        <w:t>MAC</w:t>
      </w:r>
      <w:r>
        <w:rPr>
          <w:rFonts w:ascii="Arial" w:hAnsi="Arial" w:cs="Arial"/>
          <w:color w:val="333333"/>
          <w:sz w:val="21"/>
          <w:szCs w:val="21"/>
        </w:rPr>
        <w:t>地址的映射问题</w:t>
      </w:r>
      <w:r>
        <w:rPr>
          <w:rFonts w:ascii="Arial" w:hAnsi="Arial" w:cs="Arial"/>
          <w:color w:val="333333"/>
          <w:sz w:val="21"/>
          <w:szCs w:val="21"/>
        </w:rPr>
        <w:t xml:space="preserve">, </w:t>
      </w:r>
      <w:r>
        <w:rPr>
          <w:rFonts w:ascii="Arial" w:hAnsi="Arial" w:cs="Arial"/>
          <w:color w:val="333333"/>
          <w:sz w:val="21"/>
          <w:szCs w:val="21"/>
        </w:rPr>
        <w:t>即</w:t>
      </w:r>
      <w:r>
        <w:rPr>
          <w:rFonts w:ascii="Arial" w:hAnsi="Arial" w:cs="Arial"/>
          <w:color w:val="333333"/>
          <w:sz w:val="21"/>
          <w:szCs w:val="21"/>
        </w:rPr>
        <w:t xml:space="preserve"> IP</w:t>
      </w:r>
      <w:r>
        <w:rPr>
          <w:rFonts w:ascii="Arial" w:hAnsi="Arial" w:cs="Arial"/>
          <w:color w:val="333333"/>
          <w:sz w:val="21"/>
          <w:szCs w:val="21"/>
        </w:rPr>
        <w:t>地址</w:t>
      </w:r>
      <w:r>
        <w:rPr>
          <w:rFonts w:ascii="Arial" w:hAnsi="Arial" w:cs="Arial"/>
          <w:color w:val="333333"/>
          <w:sz w:val="21"/>
          <w:szCs w:val="21"/>
        </w:rPr>
        <w:t xml:space="preserve"> -&gt; ARP -&gt; MAC</w:t>
      </w:r>
      <w:r>
        <w:rPr>
          <w:rFonts w:ascii="Arial" w:hAnsi="Arial" w:cs="Arial"/>
          <w:color w:val="333333"/>
          <w:sz w:val="21"/>
          <w:szCs w:val="21"/>
        </w:rPr>
        <w:t>地址</w:t>
      </w:r>
    </w:p>
    <w:p w:rsidR="00B91CE5" w:rsidRDefault="00B91CE5" w:rsidP="00B91CE5">
      <w:pPr>
        <w:pStyle w:val="4"/>
        <w:spacing w:before="300" w:after="0"/>
        <w:rPr>
          <w:rFonts w:ascii="Arial" w:hAnsi="Arial" w:cs="Arial"/>
          <w:color w:val="333333"/>
          <w:sz w:val="21"/>
          <w:szCs w:val="21"/>
        </w:rPr>
      </w:pPr>
      <w:r>
        <w:rPr>
          <w:rFonts w:ascii="Arial" w:hAnsi="Arial" w:cs="Arial"/>
          <w:color w:val="333333"/>
          <w:sz w:val="21"/>
          <w:szCs w:val="21"/>
        </w:rPr>
        <w:t>网络层重点知识：</w:t>
      </w:r>
      <w:r>
        <w:rPr>
          <w:rFonts w:ascii="Arial" w:hAnsi="Arial" w:cs="Arial"/>
          <w:color w:val="333333"/>
          <w:sz w:val="21"/>
          <w:szCs w:val="21"/>
        </w:rPr>
        <w:t> </w:t>
      </w:r>
    </w:p>
    <w:p w:rsidR="00B91CE5" w:rsidRDefault="00B91CE5" w:rsidP="00FA61C5">
      <w:pPr>
        <w:widowControl/>
        <w:numPr>
          <w:ilvl w:val="1"/>
          <w:numId w:val="31"/>
        </w:numPr>
        <w:spacing w:before="100" w:beforeAutospacing="1" w:after="100" w:afterAutospacing="1"/>
        <w:jc w:val="left"/>
        <w:rPr>
          <w:rFonts w:ascii="Arial" w:hAnsi="Arial" w:cs="Arial"/>
          <w:color w:val="333333"/>
          <w:szCs w:val="21"/>
        </w:rPr>
      </w:pPr>
      <w:r>
        <w:rPr>
          <w:rFonts w:ascii="Arial" w:hAnsi="Arial" w:cs="Arial"/>
          <w:color w:val="333333"/>
          <w:szCs w:val="21"/>
        </w:rPr>
        <w:t>网络层负责对子网间的数据包进行路由选择，可以是吸纳拥塞控制、网际互连等功能</w:t>
      </w:r>
    </w:p>
    <w:p w:rsidR="00B91CE5" w:rsidRDefault="00B91CE5" w:rsidP="00FA61C5">
      <w:pPr>
        <w:widowControl/>
        <w:numPr>
          <w:ilvl w:val="1"/>
          <w:numId w:val="31"/>
        </w:numPr>
        <w:spacing w:before="100" w:beforeAutospacing="1" w:after="100" w:afterAutospacing="1"/>
        <w:ind w:hanging="360"/>
        <w:jc w:val="left"/>
        <w:rPr>
          <w:rFonts w:ascii="Arial" w:hAnsi="Arial" w:cs="Arial"/>
          <w:color w:val="333333"/>
          <w:szCs w:val="21"/>
        </w:rPr>
      </w:pPr>
      <w:r>
        <w:rPr>
          <w:rFonts w:ascii="Arial" w:hAnsi="Arial" w:cs="Arial"/>
          <w:color w:val="333333"/>
          <w:szCs w:val="21"/>
        </w:rPr>
        <w:t>基本数据单位为</w:t>
      </w:r>
      <w:r>
        <w:rPr>
          <w:rFonts w:ascii="Arial" w:hAnsi="Arial" w:cs="Arial"/>
          <w:color w:val="333333"/>
          <w:szCs w:val="21"/>
        </w:rPr>
        <w:t>IP</w:t>
      </w:r>
      <w:r>
        <w:rPr>
          <w:rFonts w:ascii="Arial" w:hAnsi="Arial" w:cs="Arial"/>
          <w:color w:val="333333"/>
          <w:szCs w:val="21"/>
        </w:rPr>
        <w:t>数据报</w:t>
      </w:r>
    </w:p>
    <w:p w:rsidR="00B91CE5" w:rsidRDefault="00B91CE5" w:rsidP="00FA61C5">
      <w:pPr>
        <w:widowControl/>
        <w:numPr>
          <w:ilvl w:val="1"/>
          <w:numId w:val="31"/>
        </w:numPr>
        <w:spacing w:before="100" w:beforeAutospacing="1" w:after="240"/>
        <w:ind w:hanging="360"/>
        <w:jc w:val="left"/>
        <w:rPr>
          <w:rFonts w:ascii="Arial" w:hAnsi="Arial" w:cs="Arial"/>
          <w:color w:val="333333"/>
          <w:szCs w:val="21"/>
        </w:rPr>
      </w:pPr>
      <w:r>
        <w:rPr>
          <w:rFonts w:ascii="Arial" w:hAnsi="Arial" w:cs="Arial"/>
          <w:color w:val="333333"/>
          <w:szCs w:val="21"/>
        </w:rPr>
        <w:t>包含的主要协议：</w:t>
      </w:r>
      <w:r>
        <w:rPr>
          <w:rFonts w:ascii="Arial" w:hAnsi="Arial" w:cs="Arial"/>
          <w:color w:val="333333"/>
          <w:szCs w:val="21"/>
        </w:rPr>
        <w:br/>
      </w:r>
      <w:r>
        <w:rPr>
          <w:rStyle w:val="HTML"/>
          <w:rFonts w:ascii="Courier New" w:hAnsi="Courier New" w:cs="Courier New"/>
          <w:color w:val="333333"/>
        </w:rPr>
        <w:t>IP</w:t>
      </w:r>
      <w:r>
        <w:rPr>
          <w:rStyle w:val="HTML"/>
          <w:rFonts w:ascii="Courier New" w:hAnsi="Courier New" w:cs="Courier New"/>
          <w:color w:val="333333"/>
        </w:rPr>
        <w:t>协议</w:t>
      </w:r>
      <w:r>
        <w:rPr>
          <w:rFonts w:ascii="Arial" w:hAnsi="Arial" w:cs="Arial"/>
          <w:color w:val="333333"/>
          <w:szCs w:val="21"/>
        </w:rPr>
        <w:t>(Internet Protecal)</w:t>
      </w:r>
      <w:r>
        <w:rPr>
          <w:rFonts w:ascii="Arial" w:hAnsi="Arial" w:cs="Arial"/>
          <w:color w:val="333333"/>
          <w:szCs w:val="21"/>
        </w:rPr>
        <w:t>：因特网互联协议</w:t>
      </w:r>
      <w:r>
        <w:rPr>
          <w:rFonts w:ascii="Arial" w:hAnsi="Arial" w:cs="Arial"/>
          <w:color w:val="333333"/>
          <w:szCs w:val="21"/>
        </w:rPr>
        <w:br/>
      </w:r>
      <w:r>
        <w:rPr>
          <w:rStyle w:val="HTML"/>
          <w:rFonts w:ascii="Courier New" w:hAnsi="Courier New" w:cs="Courier New"/>
          <w:color w:val="333333"/>
        </w:rPr>
        <w:t>ICMP</w:t>
      </w:r>
      <w:r>
        <w:rPr>
          <w:rStyle w:val="HTML"/>
          <w:rFonts w:ascii="Courier New" w:hAnsi="Courier New" w:cs="Courier New"/>
          <w:color w:val="333333"/>
        </w:rPr>
        <w:t>协议</w:t>
      </w:r>
      <w:r>
        <w:rPr>
          <w:rFonts w:ascii="Arial" w:hAnsi="Arial" w:cs="Arial"/>
          <w:color w:val="333333"/>
          <w:szCs w:val="21"/>
        </w:rPr>
        <w:t>(Internet Control Message protocol):</w:t>
      </w:r>
      <w:r>
        <w:rPr>
          <w:rFonts w:ascii="Arial" w:hAnsi="Arial" w:cs="Arial"/>
          <w:color w:val="333333"/>
          <w:szCs w:val="21"/>
        </w:rPr>
        <w:t>因特网控制报文协议</w:t>
      </w:r>
      <w:r>
        <w:rPr>
          <w:rFonts w:ascii="Arial" w:hAnsi="Arial" w:cs="Arial"/>
          <w:color w:val="333333"/>
          <w:szCs w:val="21"/>
        </w:rPr>
        <w:br/>
      </w:r>
      <w:r>
        <w:rPr>
          <w:rStyle w:val="HTML"/>
          <w:rFonts w:ascii="Courier New" w:hAnsi="Courier New" w:cs="Courier New"/>
          <w:color w:val="333333"/>
        </w:rPr>
        <w:t>ARP</w:t>
      </w:r>
      <w:r>
        <w:rPr>
          <w:rStyle w:val="HTML"/>
          <w:rFonts w:ascii="Courier New" w:hAnsi="Courier New" w:cs="Courier New"/>
          <w:color w:val="333333"/>
        </w:rPr>
        <w:t>协议</w:t>
      </w:r>
      <w:r>
        <w:rPr>
          <w:rFonts w:ascii="Arial" w:hAnsi="Arial" w:cs="Arial"/>
          <w:color w:val="333333"/>
          <w:szCs w:val="21"/>
        </w:rPr>
        <w:t>(Address Resolution Protocol):</w:t>
      </w:r>
      <w:r>
        <w:rPr>
          <w:rFonts w:ascii="Arial" w:hAnsi="Arial" w:cs="Arial"/>
          <w:color w:val="333333"/>
          <w:szCs w:val="21"/>
        </w:rPr>
        <w:t>地址解析协议</w:t>
      </w:r>
      <w:r>
        <w:rPr>
          <w:rFonts w:ascii="Arial" w:hAnsi="Arial" w:cs="Arial"/>
          <w:color w:val="333333"/>
          <w:szCs w:val="21"/>
        </w:rPr>
        <w:br/>
      </w:r>
      <w:r>
        <w:rPr>
          <w:rStyle w:val="HTML"/>
          <w:rFonts w:ascii="Courier New" w:hAnsi="Courier New" w:cs="Courier New"/>
          <w:color w:val="333333"/>
        </w:rPr>
        <w:t>RARP</w:t>
      </w:r>
      <w:r>
        <w:rPr>
          <w:rStyle w:val="HTML"/>
          <w:rFonts w:ascii="Courier New" w:hAnsi="Courier New" w:cs="Courier New"/>
          <w:color w:val="333333"/>
        </w:rPr>
        <w:t>协议</w:t>
      </w:r>
      <w:r>
        <w:rPr>
          <w:rFonts w:ascii="Arial" w:hAnsi="Arial" w:cs="Arial"/>
          <w:color w:val="333333"/>
          <w:szCs w:val="21"/>
        </w:rPr>
        <w:t>(Reverse Address Resolution protocol):</w:t>
      </w:r>
      <w:r>
        <w:rPr>
          <w:rFonts w:ascii="Arial" w:hAnsi="Arial" w:cs="Arial"/>
          <w:color w:val="333333"/>
          <w:szCs w:val="21"/>
        </w:rPr>
        <w:t>逆地址解析协议</w:t>
      </w:r>
    </w:p>
    <w:p w:rsidR="00B91CE5" w:rsidRDefault="00B91CE5" w:rsidP="00FA61C5">
      <w:pPr>
        <w:pStyle w:val="4"/>
        <w:keepNext w:val="0"/>
        <w:keepLines w:val="0"/>
        <w:widowControl/>
        <w:numPr>
          <w:ilvl w:val="0"/>
          <w:numId w:val="31"/>
        </w:numPr>
        <w:spacing w:before="0" w:after="0" w:line="240" w:lineRule="auto"/>
        <w:ind w:left="0"/>
        <w:jc w:val="left"/>
        <w:rPr>
          <w:rFonts w:ascii="Arial" w:hAnsi="Arial" w:cs="Arial"/>
          <w:color w:val="333333"/>
          <w:sz w:val="21"/>
          <w:szCs w:val="21"/>
        </w:rPr>
      </w:pPr>
      <w:r>
        <w:rPr>
          <w:rStyle w:val="HTML"/>
          <w:rFonts w:ascii="Courier New" w:hAnsi="Courier New" w:cs="Courier New"/>
          <w:color w:val="333333"/>
        </w:rPr>
        <w:t>传输层</w:t>
      </w:r>
      <w:r>
        <w:rPr>
          <w:rFonts w:ascii="Arial" w:hAnsi="Arial" w:cs="Arial"/>
          <w:color w:val="333333"/>
          <w:sz w:val="21"/>
          <w:szCs w:val="21"/>
        </w:rPr>
        <w:t>(Transport Layer):</w:t>
      </w:r>
      <w:r>
        <w:rPr>
          <w:rFonts w:ascii="Arial" w:hAnsi="Arial" w:cs="Arial"/>
          <w:color w:val="333333"/>
          <w:sz w:val="21"/>
          <w:szCs w:val="21"/>
        </w:rPr>
        <w:t>负责将上层数据分段并提供端到端、可靠的和不可靠的传输，还要处理端到端的差错控制和流量控制问题</w:t>
      </w:r>
      <w:r>
        <w:rPr>
          <w:rFonts w:ascii="Arial" w:hAnsi="Arial" w:cs="Arial"/>
          <w:color w:val="333333"/>
          <w:sz w:val="21"/>
          <w:szCs w:val="21"/>
        </w:rPr>
        <w:t> </w:t>
      </w:r>
    </w:p>
    <w:p w:rsidR="00B91CE5" w:rsidRDefault="00B91CE5" w:rsidP="00B91CE5">
      <w:pPr>
        <w:pStyle w:val="4"/>
        <w:spacing w:before="150" w:after="0"/>
        <w:rPr>
          <w:rFonts w:ascii="Arial" w:hAnsi="Arial" w:cs="Arial"/>
          <w:color w:val="333333"/>
          <w:sz w:val="21"/>
          <w:szCs w:val="21"/>
        </w:rPr>
      </w:pPr>
      <w:r>
        <w:rPr>
          <w:rFonts w:ascii="Arial" w:hAnsi="Arial" w:cs="Arial"/>
          <w:color w:val="333333"/>
          <w:sz w:val="21"/>
          <w:szCs w:val="21"/>
        </w:rPr>
        <w:t>传输层有关的重点：</w:t>
      </w:r>
      <w:r>
        <w:rPr>
          <w:rFonts w:ascii="Arial" w:hAnsi="Arial" w:cs="Arial"/>
          <w:color w:val="333333"/>
          <w:sz w:val="21"/>
          <w:szCs w:val="21"/>
        </w:rPr>
        <w:t> </w:t>
      </w:r>
    </w:p>
    <w:p w:rsidR="00B91CE5" w:rsidRDefault="00B91CE5" w:rsidP="00FA61C5">
      <w:pPr>
        <w:pStyle w:val="a3"/>
        <w:numPr>
          <w:ilvl w:val="1"/>
          <w:numId w:val="32"/>
        </w:numPr>
        <w:spacing w:before="0" w:beforeAutospacing="0" w:after="0" w:afterAutospacing="0"/>
        <w:rPr>
          <w:rFonts w:ascii="Arial" w:hAnsi="Arial" w:cs="Arial"/>
          <w:color w:val="333333"/>
          <w:sz w:val="21"/>
          <w:szCs w:val="21"/>
        </w:rPr>
      </w:pPr>
      <w:r>
        <w:rPr>
          <w:rFonts w:ascii="Arial" w:hAnsi="Arial" w:cs="Arial"/>
          <w:color w:val="333333"/>
          <w:sz w:val="21"/>
          <w:szCs w:val="21"/>
        </w:rPr>
        <w:t>传输层将上层数据分段并提供端到端的、可靠的或不可靠的传输以及端到端的差错控制和流量控制问题</w:t>
      </w:r>
    </w:p>
    <w:p w:rsidR="00B91CE5" w:rsidRDefault="00B91CE5" w:rsidP="00FA61C5">
      <w:pPr>
        <w:pStyle w:val="a3"/>
        <w:numPr>
          <w:ilvl w:val="1"/>
          <w:numId w:val="32"/>
        </w:numPr>
        <w:spacing w:before="0" w:beforeAutospacing="0" w:after="0" w:afterAutospacing="0"/>
        <w:rPr>
          <w:rFonts w:ascii="Arial" w:hAnsi="Arial" w:cs="Arial"/>
          <w:color w:val="333333"/>
          <w:sz w:val="21"/>
          <w:szCs w:val="21"/>
        </w:rPr>
      </w:pPr>
      <w:r>
        <w:rPr>
          <w:rFonts w:ascii="Arial" w:hAnsi="Arial" w:cs="Arial"/>
          <w:color w:val="333333"/>
          <w:sz w:val="21"/>
          <w:szCs w:val="21"/>
        </w:rPr>
        <w:t>包含的主要协议：</w:t>
      </w:r>
      <w:r>
        <w:rPr>
          <w:rFonts w:ascii="Arial" w:hAnsi="Arial" w:cs="Arial"/>
          <w:color w:val="333333"/>
          <w:sz w:val="21"/>
          <w:szCs w:val="21"/>
        </w:rPr>
        <w:t>TCP</w:t>
      </w:r>
      <w:r>
        <w:rPr>
          <w:rFonts w:ascii="Arial" w:hAnsi="Arial" w:cs="Arial"/>
          <w:color w:val="333333"/>
          <w:sz w:val="21"/>
          <w:szCs w:val="21"/>
        </w:rPr>
        <w:t>协议</w:t>
      </w:r>
      <w:r>
        <w:rPr>
          <w:rFonts w:ascii="Arial" w:hAnsi="Arial" w:cs="Arial"/>
          <w:color w:val="333333"/>
          <w:sz w:val="21"/>
          <w:szCs w:val="21"/>
        </w:rPr>
        <w:t>(Transmission Control Protocol,</w:t>
      </w:r>
      <w:r>
        <w:rPr>
          <w:rFonts w:ascii="Arial" w:hAnsi="Arial" w:cs="Arial"/>
          <w:color w:val="333333"/>
          <w:sz w:val="21"/>
          <w:szCs w:val="21"/>
        </w:rPr>
        <w:t>传输控制协议</w:t>
      </w:r>
      <w:r>
        <w:rPr>
          <w:rFonts w:ascii="Arial" w:hAnsi="Arial" w:cs="Arial"/>
          <w:color w:val="333333"/>
          <w:sz w:val="21"/>
          <w:szCs w:val="21"/>
        </w:rPr>
        <w:t>)</w:t>
      </w:r>
      <w:r>
        <w:rPr>
          <w:rFonts w:ascii="Arial" w:hAnsi="Arial" w:cs="Arial"/>
          <w:color w:val="333333"/>
          <w:sz w:val="21"/>
          <w:szCs w:val="21"/>
        </w:rPr>
        <w:t>、</w:t>
      </w:r>
      <w:r>
        <w:rPr>
          <w:rFonts w:ascii="Arial" w:hAnsi="Arial" w:cs="Arial"/>
          <w:color w:val="333333"/>
          <w:sz w:val="21"/>
          <w:szCs w:val="21"/>
        </w:rPr>
        <w:t xml:space="preserve">UDP(User Datagram Protocol, </w:t>
      </w:r>
      <w:r>
        <w:rPr>
          <w:rFonts w:ascii="Arial" w:hAnsi="Arial" w:cs="Arial"/>
          <w:color w:val="333333"/>
          <w:sz w:val="21"/>
          <w:szCs w:val="21"/>
        </w:rPr>
        <w:t>用户数据报协议</w:t>
      </w:r>
      <w:r>
        <w:rPr>
          <w:rFonts w:ascii="Arial" w:hAnsi="Arial" w:cs="Arial"/>
          <w:color w:val="333333"/>
          <w:sz w:val="21"/>
          <w:szCs w:val="21"/>
        </w:rPr>
        <w:t>)</w:t>
      </w:r>
    </w:p>
    <w:p w:rsidR="00B91CE5" w:rsidRDefault="00B91CE5" w:rsidP="00FA61C5">
      <w:pPr>
        <w:pStyle w:val="a3"/>
        <w:numPr>
          <w:ilvl w:val="1"/>
          <w:numId w:val="32"/>
        </w:numPr>
        <w:spacing w:before="0" w:beforeAutospacing="0" w:after="0" w:afterAutospacing="0"/>
        <w:rPr>
          <w:rFonts w:ascii="Arial" w:hAnsi="Arial" w:cs="Arial"/>
          <w:color w:val="333333"/>
          <w:sz w:val="21"/>
          <w:szCs w:val="21"/>
        </w:rPr>
      </w:pPr>
      <w:r>
        <w:rPr>
          <w:rFonts w:ascii="Arial" w:hAnsi="Arial" w:cs="Arial"/>
          <w:color w:val="333333"/>
          <w:sz w:val="21"/>
          <w:szCs w:val="21"/>
        </w:rPr>
        <w:t>重要设备：网关</w:t>
      </w:r>
    </w:p>
    <w:p w:rsidR="00B91CE5" w:rsidRDefault="00B91CE5" w:rsidP="00FA61C5">
      <w:pPr>
        <w:pStyle w:val="3"/>
        <w:keepNext w:val="0"/>
        <w:keepLines w:val="0"/>
        <w:widowControl/>
        <w:numPr>
          <w:ilvl w:val="0"/>
          <w:numId w:val="32"/>
        </w:numPr>
        <w:spacing w:before="0" w:after="0" w:line="240" w:lineRule="auto"/>
        <w:ind w:left="0"/>
        <w:jc w:val="left"/>
        <w:rPr>
          <w:rFonts w:ascii="Arial" w:hAnsi="Arial" w:cs="Arial"/>
          <w:color w:val="333333"/>
          <w:sz w:val="24"/>
          <w:szCs w:val="24"/>
        </w:rPr>
      </w:pPr>
      <w:r>
        <w:rPr>
          <w:rStyle w:val="HTML"/>
          <w:rFonts w:ascii="Courier New" w:hAnsi="Courier New" w:cs="Courier New"/>
          <w:color w:val="333333"/>
        </w:rPr>
        <w:t>会话层</w:t>
      </w:r>
      <w:r>
        <w:rPr>
          <w:rFonts w:ascii="Arial" w:hAnsi="Arial" w:cs="Arial"/>
          <w:color w:val="333333"/>
          <w:sz w:val="24"/>
          <w:szCs w:val="24"/>
        </w:rPr>
        <w:t>：管理主机之间的会话进程，即负责建立、管理、中值进程间的会话，会话层还在数据中插入校验点来实现数据的同步</w:t>
      </w:r>
    </w:p>
    <w:p w:rsidR="00B91CE5" w:rsidRDefault="00B91CE5" w:rsidP="00FA61C5">
      <w:pPr>
        <w:pStyle w:val="3"/>
        <w:keepNext w:val="0"/>
        <w:keepLines w:val="0"/>
        <w:widowControl/>
        <w:numPr>
          <w:ilvl w:val="0"/>
          <w:numId w:val="32"/>
        </w:numPr>
        <w:spacing w:before="0" w:after="0" w:line="240" w:lineRule="auto"/>
        <w:ind w:left="0"/>
        <w:jc w:val="left"/>
        <w:rPr>
          <w:rFonts w:ascii="Arial" w:hAnsi="Arial" w:cs="Arial"/>
          <w:color w:val="333333"/>
          <w:sz w:val="24"/>
          <w:szCs w:val="24"/>
        </w:rPr>
      </w:pPr>
      <w:r>
        <w:rPr>
          <w:rStyle w:val="HTML"/>
          <w:rFonts w:ascii="Courier New" w:hAnsi="Courier New" w:cs="Courier New"/>
          <w:color w:val="333333"/>
        </w:rPr>
        <w:t>表示层</w:t>
      </w:r>
      <w:r>
        <w:rPr>
          <w:rFonts w:ascii="Arial" w:hAnsi="Arial" w:cs="Arial"/>
          <w:color w:val="333333"/>
          <w:sz w:val="24"/>
          <w:szCs w:val="24"/>
        </w:rPr>
        <w:t>:</w:t>
      </w:r>
      <w:r>
        <w:rPr>
          <w:rFonts w:ascii="Arial" w:hAnsi="Arial" w:cs="Arial"/>
          <w:color w:val="333333"/>
          <w:sz w:val="24"/>
          <w:szCs w:val="24"/>
        </w:rPr>
        <w:t>对上层数据或信息进行变换以保证一个主机应用层信息可以被另一个主机的应用程序理解，表示层的数据转换包括数据的加密、压缩、格式转换等</w:t>
      </w:r>
    </w:p>
    <w:p w:rsidR="00B91CE5" w:rsidRDefault="00B91CE5" w:rsidP="00FA61C5">
      <w:pPr>
        <w:pStyle w:val="4"/>
        <w:keepNext w:val="0"/>
        <w:keepLines w:val="0"/>
        <w:widowControl/>
        <w:numPr>
          <w:ilvl w:val="0"/>
          <w:numId w:val="32"/>
        </w:numPr>
        <w:spacing w:before="0" w:after="0" w:line="240" w:lineRule="auto"/>
        <w:ind w:left="0"/>
        <w:jc w:val="left"/>
        <w:rPr>
          <w:rFonts w:ascii="Arial" w:hAnsi="Arial" w:cs="Arial"/>
          <w:color w:val="333333"/>
          <w:sz w:val="21"/>
          <w:szCs w:val="21"/>
        </w:rPr>
      </w:pPr>
      <w:r>
        <w:rPr>
          <w:rStyle w:val="HTML"/>
          <w:rFonts w:ascii="Courier New" w:hAnsi="Courier New" w:cs="Courier New"/>
          <w:color w:val="333333"/>
        </w:rPr>
        <w:t>应用层</w:t>
      </w:r>
      <w:r>
        <w:rPr>
          <w:rFonts w:ascii="Arial" w:hAnsi="Arial" w:cs="Arial"/>
          <w:color w:val="333333"/>
          <w:sz w:val="21"/>
          <w:szCs w:val="21"/>
        </w:rPr>
        <w:t>：为操作系统或网络应用程序提供访问网络服务的接口</w:t>
      </w:r>
      <w:r>
        <w:rPr>
          <w:rFonts w:ascii="Arial" w:hAnsi="Arial" w:cs="Arial"/>
          <w:color w:val="333333"/>
          <w:sz w:val="21"/>
          <w:szCs w:val="21"/>
        </w:rPr>
        <w:t> </w:t>
      </w:r>
    </w:p>
    <w:p w:rsidR="00B91CE5" w:rsidRDefault="00B91CE5" w:rsidP="00B91CE5">
      <w:pPr>
        <w:pStyle w:val="4"/>
        <w:spacing w:before="150" w:after="0"/>
        <w:rPr>
          <w:rFonts w:ascii="Arial" w:hAnsi="Arial" w:cs="Arial"/>
          <w:color w:val="333333"/>
          <w:sz w:val="21"/>
          <w:szCs w:val="21"/>
        </w:rPr>
      </w:pPr>
      <w:r>
        <w:rPr>
          <w:rFonts w:ascii="Arial" w:hAnsi="Arial" w:cs="Arial"/>
          <w:color w:val="333333"/>
          <w:sz w:val="21"/>
          <w:szCs w:val="21"/>
        </w:rPr>
        <w:t>会话层、表示层和应用层重点：</w:t>
      </w:r>
    </w:p>
    <w:p w:rsidR="00B91CE5" w:rsidRDefault="00B91CE5" w:rsidP="00B91CE5">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数据传输基本单位为报文</w:t>
      </w:r>
    </w:p>
    <w:p w:rsidR="00B91CE5" w:rsidRDefault="00B91CE5" w:rsidP="00B91CE5">
      <w:pPr>
        <w:pStyle w:val="a3"/>
        <w:spacing w:before="0" w:beforeAutospacing="0" w:after="0" w:afterAutospacing="0"/>
      </w:pPr>
      <w:r>
        <w:t>                 2.包含的束腰协议：FTP(文件传送协议)、Telnet(远程登录协议)、DNS(域名解析协议)、SMTP(邮件传送协议)、POP3(邮局协议)、HTTP协议</w:t>
      </w:r>
    </w:p>
    <w:p w:rsidR="00B91CE5" w:rsidRDefault="00B91CE5" w:rsidP="00B91CE5"/>
    <w:p w:rsidR="00B91CE5" w:rsidRDefault="00B91CE5" w:rsidP="00B91CE5">
      <w:pPr>
        <w:pStyle w:val="a3"/>
      </w:pPr>
    </w:p>
    <w:p w:rsidR="00B91CE5" w:rsidRDefault="00B91CE5" w:rsidP="00B91CE5">
      <w:pPr>
        <w:pStyle w:val="2"/>
      </w:pPr>
      <w:r>
        <w:rPr>
          <w:rFonts w:hint="eastAsia"/>
        </w:rPr>
        <w:t>2</w:t>
      </w:r>
      <w:r>
        <w:t>用户数据报协议UDP</w:t>
      </w:r>
    </w:p>
    <w:p w:rsidR="00B91CE5" w:rsidRPr="00B91CE5" w:rsidRDefault="00B91CE5" w:rsidP="00B91CE5">
      <w:pPr>
        <w:pStyle w:val="3"/>
      </w:pPr>
      <w:r>
        <w:rPr>
          <w:rStyle w:val="a4"/>
          <w:b/>
          <w:bCs/>
        </w:rPr>
        <w:t>UDP 对应的应用层协议</w:t>
      </w:r>
    </w:p>
    <w:p w:rsidR="00B91CE5" w:rsidRDefault="00B91CE5" w:rsidP="00B91CE5">
      <w:pPr>
        <w:pStyle w:val="a3"/>
      </w:pPr>
      <w:r>
        <w:br/>
        <w:t>DNS：用于域名解析服务，将域名地址转换为 IP 地址。DNS 用的是 53 号端口。</w:t>
      </w:r>
      <w:r>
        <w:br/>
        <w:t>SNMP：简单网络管理协议，使用 161 号端口，是用来管理网络设备的。由于网络设备很多，无连接的服务就体现出其优势。</w:t>
      </w:r>
      <w:r>
        <w:br/>
        <w:t>TFTP(Trival File Transfer Protocal)：简单文件传输协议，该协议在熟知端口 69 上使用 UDP 服务。</w:t>
      </w:r>
    </w:p>
    <w:p w:rsidR="00B91CE5" w:rsidRDefault="00B91CE5" w:rsidP="00B91CE5">
      <w:pPr>
        <w:pStyle w:val="3"/>
      </w:pPr>
      <w:r>
        <w:t>UDP主要特点 :</w:t>
      </w:r>
    </w:p>
    <w:p w:rsidR="00B91CE5" w:rsidRDefault="00B91CE5" w:rsidP="00B91CE5">
      <w:pPr>
        <w:pStyle w:val="a3"/>
      </w:pPr>
      <w:r>
        <w:t>无连接</w:t>
      </w:r>
      <w:r>
        <w:br/>
        <w:t>尽最大努力交付</w:t>
      </w:r>
      <w:r>
        <w:br/>
        <w:t>面向报文 : 应用层交下来的报文直接加上UDP头部就往IP层扔, 不合并也不拆分</w:t>
      </w:r>
      <w:r>
        <w:br/>
        <w:t>没有拥塞控制</w:t>
      </w:r>
      <w:r>
        <w:br/>
        <w:t>支持一对一, 一对多, 多对一和多对多的交互通信</w:t>
      </w:r>
      <w:r>
        <w:br/>
        <w:t>首部开销小, 只有8个字节</w:t>
      </w:r>
      <w:r>
        <w:br/>
        <w:t>UDP首部</w:t>
      </w:r>
    </w:p>
    <w:p w:rsidR="00B91CE5" w:rsidRDefault="00B91CE5" w:rsidP="00B91CE5">
      <w:pPr>
        <w:pStyle w:val="a3"/>
      </w:pPr>
      <w:r>
        <w:br/>
        <w:t>UDP首部格式</w:t>
      </w:r>
    </w:p>
    <w:p w:rsidR="00B91CE5" w:rsidRDefault="00B91CE5" w:rsidP="00B91CE5">
      <w:pPr>
        <w:pStyle w:val="a3"/>
      </w:pPr>
      <w:r>
        <w:rPr>
          <w:b/>
          <w:bCs/>
          <w:noProof/>
        </w:rPr>
        <w:drawing>
          <wp:inline distT="0" distB="0" distL="0" distR="0" wp14:anchorId="4B3C31F1" wp14:editId="5F54D612">
            <wp:extent cx="5943600" cy="2105025"/>
            <wp:effectExtent l="0" t="0" r="0" b="9525"/>
            <wp:docPr id="18" name="图片 18" descr="C:\6bc54330454c07b722df83d6caeeaa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6bc54330454c07b722df83d6caeeaae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B91CE5" w:rsidRDefault="00B91CE5" w:rsidP="00B91CE5">
      <w:pPr>
        <w:pStyle w:val="a3"/>
      </w:pPr>
      <w:r>
        <w:t>源端口 : 源端口号. 在需要对方回信时选用, 不需要则全0</w:t>
      </w:r>
      <w:r>
        <w:br/>
        <w:t>目的端口 : 目的端口号. 这在终点交付报文时必须要使用到</w:t>
      </w:r>
      <w:r>
        <w:br/>
        <w:t>长度 : UDP数据报的长度, 最小值为8(仅有首部)</w:t>
      </w:r>
      <w:r>
        <w:br/>
        <w:t>检验和 : 与IP数据报只检验首部不同的是, UDP需要把首部和数据部分一起检验</w:t>
      </w:r>
    </w:p>
    <w:p w:rsidR="00B91CE5" w:rsidRDefault="00B91CE5" w:rsidP="00B91CE5">
      <w:pPr>
        <w:pStyle w:val="3"/>
      </w:pPr>
      <w:r>
        <w:t>UDP的优势：</w:t>
      </w:r>
    </w:p>
    <w:p w:rsidR="00B91CE5" w:rsidRDefault="00B91CE5" w:rsidP="00B91CE5">
      <w:pPr>
        <w:pStyle w:val="a3"/>
      </w:pPr>
      <w:r>
        <w:t>①开销更小</w:t>
      </w:r>
      <w:r>
        <w:br/>
        <w:t>TCP为了保证其可靠性，首部包含20字节，以及40字节的可选项，UDP首部只有8字节</w:t>
      </w:r>
      <w:r>
        <w:br/>
        <w:t>②速度更快</w:t>
      </w:r>
      <w:r>
        <w:br/>
        <w:t>UDP发送数据之前没有TCP的连接建立过程；</w:t>
      </w:r>
      <w:r>
        <w:br/>
        <w:t>TCP提供了过多的保护，在及时性上做了很多的妥协，比如：控制微包（Nagle算法），延时ACK，流量控制，超时重传等，这些设计严重影响了Tcp的速度和及时性</w:t>
      </w:r>
    </w:p>
    <w:p w:rsidR="00B91CE5" w:rsidRDefault="00B91CE5" w:rsidP="00B91CE5">
      <w:pPr>
        <w:pStyle w:val="3"/>
      </w:pPr>
      <w:r>
        <w:t>UDP传输过程中存在的主要问题：</w:t>
      </w:r>
    </w:p>
    <w:p w:rsidR="00B91CE5" w:rsidRDefault="00B91CE5" w:rsidP="00B91CE5">
      <w:pPr>
        <w:pStyle w:val="a3"/>
      </w:pPr>
      <w:r>
        <w:t>①丢失和乱序：因为UDP不提供ACK、序列号等机制，所以是没有办法知道是否有报文丢失以及接收方到达等报文顺序是否和发送方发送的报文数据一样；</w:t>
      </w:r>
      <w:r>
        <w:br/>
        <w:t>②差错：对于差错问题则是可以通过校验和等检测到，但是不提供差错纠正；</w:t>
      </w:r>
      <w:r>
        <w:br/>
        <w:t>③数据完整性，UDP协议头部虽然有16位的校验和，但是IPv4并不强制执行，也就是说UDP无法保证数据的完整性</w:t>
      </w:r>
    </w:p>
    <w:p w:rsidR="00B91CE5" w:rsidRDefault="00B91CE5" w:rsidP="00B91CE5">
      <w:pPr>
        <w:pStyle w:val="3"/>
      </w:pPr>
      <w:r>
        <w:br/>
        <w:t>UDP如何解决其传输过程中的问题：</w:t>
      </w:r>
    </w:p>
    <w:p w:rsidR="00B91CE5" w:rsidRDefault="00B91CE5" w:rsidP="00B91CE5">
      <w:pPr>
        <w:pStyle w:val="a3"/>
      </w:pPr>
      <w:r>
        <w:t>想要保证数据的可靠投递和正确排序，必须由应用程序自己实现这些保护功能</w:t>
      </w:r>
      <w:r>
        <w:br/>
        <w:t>简单思路，既然原生UDP有那么多痛点，那我能不能像应用层协议一样在UDP数据包头再加一段包头，从而定义为RUDP呢，答案是肯定的。首先思考RUDP需要解决哪些问题，然后根据问题加上必要的包头字段。</w:t>
      </w:r>
      <w:r>
        <w:br/>
        <w:t>1. 数据完整性 –&gt; 加上一个16或者32位的CRC验证字段</w:t>
      </w:r>
      <w:r>
        <w:br/>
        <w:t>2. 乱序 –&gt; 加上一个数据包序列号SEQ</w:t>
      </w:r>
      <w:r>
        <w:br/>
        <w:t>3. 丢包 –&gt; 需要确认和重传机制，就是和Tcp类似的Ack机制（若中间包丢失可以通过序列号累计而检测到，但是一开始的包就丢失是没有办法通过序列号检测到的）</w:t>
      </w:r>
      <w:r>
        <w:br/>
        <w:t>在思考一下既然是自定义协议是不是需要一个协议号字段来过滤一些非法包，那么又可以加入一个新字段：</w:t>
      </w:r>
      <w:r>
        <w:br/>
        <w:t>4. 协议字段 –&gt; protol 字段，标识当前使用协议</w:t>
      </w:r>
      <w:r>
        <w:br/>
        <w:t>综合以上字段，我们的RUDP就可以简单实现成如下：</w:t>
      </w:r>
    </w:p>
    <w:p w:rsidR="00B91CE5" w:rsidRDefault="00B91CE5" w:rsidP="00B91CE5">
      <w:pPr>
        <w:pStyle w:val="a3"/>
      </w:pPr>
      <w:r>
        <w:rPr>
          <w:noProof/>
        </w:rPr>
        <w:drawing>
          <wp:inline distT="0" distB="0" distL="0" distR="0" wp14:anchorId="54A5637A" wp14:editId="67E63195">
            <wp:extent cx="5943600" cy="2200275"/>
            <wp:effectExtent l="0" t="0" r="0" b="9525"/>
            <wp:docPr id="22" name="图片 22" descr="C:\87f3222ef63be21d26fccfbf16a83a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87f3222ef63be21d26fccfbf16a83a0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rsidR="00B91CE5" w:rsidRDefault="00B91CE5" w:rsidP="00B91CE5">
      <w:pPr>
        <w:pStyle w:val="3"/>
      </w:pPr>
      <w:r>
        <w:t>RUDP（Reliable UDP）：</w:t>
      </w:r>
    </w:p>
    <w:p w:rsidR="00B91CE5" w:rsidRDefault="00B91CE5" w:rsidP="00B91CE5">
      <w:pPr>
        <w:pStyle w:val="a3"/>
      </w:pPr>
      <w:r>
        <w:t>RUDP，可靠UDP，实现了UDP的一些可靠性</w:t>
      </w:r>
      <w:r>
        <w:br/>
        <w:t>参考链接：</w:t>
      </w:r>
      <w:hyperlink r:id="rId267" w:history="1">
        <w:r>
          <w:rPr>
            <w:rStyle w:val="a5"/>
          </w:rPr>
          <w:t>http://www.sohu.com/a/208825991_467759</w:t>
        </w:r>
      </w:hyperlink>
    </w:p>
    <w:p w:rsidR="00B91CE5" w:rsidRDefault="00B91CE5" w:rsidP="00B91CE5">
      <w:pPr>
        <w:pStyle w:val="3"/>
      </w:pPr>
      <w:r>
        <w:t>UDP最大数据报长度：</w:t>
      </w:r>
    </w:p>
    <w:p w:rsidR="00B91CE5" w:rsidRDefault="00B91CE5" w:rsidP="00B91CE5">
      <w:pPr>
        <w:pStyle w:val="a3"/>
      </w:pPr>
      <w:r>
        <w:t>有两个原因使得大小满额的数据报不能被端到端投递：</w:t>
      </w:r>
      <w:r>
        <w:br/>
        <w:t>一是系统的本地协议实现可能有一些限制；二是接收应用程序可能没准备好去接收这么大的数据</w:t>
      </w:r>
      <w:r>
        <w:br/>
        <w:t>UDP数据报截断：</w:t>
      </w:r>
      <w:r>
        <w:br/>
        <w:t>当UDP数据报长度超过接收端允许长度时，会发生数据报截断，之后会有几种处理：丢弃超过应用程序可接收字节的部分；将这些超出的数据存到后续的读操作；通知调用者被截断了多少数据；或者只通知被截断，但不通知具体截断数量</w:t>
      </w:r>
      <w:r>
        <w:br/>
        <w:t>TCP中不存在数据报截断</w:t>
      </w:r>
    </w:p>
    <w:p w:rsidR="00B91CE5" w:rsidRDefault="00B91CE5" w:rsidP="00B91CE5">
      <w:pPr>
        <w:pStyle w:val="2"/>
      </w:pPr>
      <w:r>
        <w:rPr>
          <w:rFonts w:hint="eastAsia"/>
        </w:rPr>
        <w:t>3</w:t>
      </w:r>
      <w:r>
        <w:t>.传输控制协议TCP</w:t>
      </w:r>
    </w:p>
    <w:p w:rsidR="00B91CE5" w:rsidRDefault="00B91CE5" w:rsidP="00B91CE5">
      <w:pPr>
        <w:pStyle w:val="4"/>
      </w:pPr>
      <w:r>
        <w:rPr>
          <w:rStyle w:val="a4"/>
          <w:b/>
          <w:bCs/>
        </w:rPr>
        <w:t>TCP 对应的应用层协议</w:t>
      </w:r>
    </w:p>
    <w:p w:rsidR="00B91CE5" w:rsidRDefault="00B91CE5" w:rsidP="00B91CE5">
      <w:pPr>
        <w:pStyle w:val="a3"/>
      </w:pPr>
      <w:r>
        <w:br/>
        <w:t>FTP：定义了文件传输协议，使用 21 端口。常说某某计算机开了 FTP 服务便是启动了文件传输服务。下载文件，上传主页，都要用到 FTP 服务。</w:t>
      </w:r>
      <w:r>
        <w:br/>
        <w:t>Telnet：它是一种用于远程登陆的端口，用户可以以自己的身份远程连接到计算机上，通过这种端口可以提供一种基于 DOS 模式下的通信服务。如以前的 BBS 是-纯字符界面的，支持 BBS 的服务器将 23 端口打开，对外提供服务。</w:t>
      </w:r>
      <w:r>
        <w:br/>
        <w:t>SMTP：定义了简单邮件传送协议，现在很多邮件服务器都用的是这个协议，用于发送邮件。如常见的免费邮件服务中用的就是这个邮件服务端口，所以在电子邮件设置-中常看到有这么 SMTP 端口设置这个栏，服务器开放的是 25 号端口。</w:t>
      </w:r>
      <w:r>
        <w:br/>
        <w:t>POP3：它是和 SMTP 对应，POP3 用于接收邮件。通常情况下，POP3 协议所用的是 110 端口。也是说，只要你有相应的使用 POP3 协议的程序（例如 Fo-xmail 或 Outlook），就可以不以 Web 方式登陆进邮箱界面，直接用邮件程序就可以收到邮件（如是163 邮箱就没有必要先进入网易网站，再进入自己的邮-箱来收信）。</w:t>
      </w:r>
      <w:r>
        <w:br/>
        <w:t>HTTP：从 Web 服务器传输超文本到本地浏览器的传送协议。</w:t>
      </w:r>
    </w:p>
    <w:p w:rsidR="00B91CE5" w:rsidRDefault="00B91CE5" w:rsidP="00B91CE5">
      <w:pPr>
        <w:pStyle w:val="3"/>
      </w:pPr>
      <w:r>
        <w:t>TCP主要特点 :</w:t>
      </w:r>
    </w:p>
    <w:p w:rsidR="00B91CE5" w:rsidRDefault="00B91CE5" w:rsidP="00FA61C5">
      <w:pPr>
        <w:widowControl/>
        <w:numPr>
          <w:ilvl w:val="0"/>
          <w:numId w:val="33"/>
        </w:numPr>
        <w:spacing w:before="100" w:beforeAutospacing="1" w:after="100" w:afterAutospacing="1"/>
        <w:jc w:val="left"/>
      </w:pPr>
      <w:r>
        <w:t>面向连接的运输层协议</w:t>
      </w:r>
    </w:p>
    <w:p w:rsidR="00B91CE5" w:rsidRDefault="00B91CE5" w:rsidP="00FA61C5">
      <w:pPr>
        <w:widowControl/>
        <w:numPr>
          <w:ilvl w:val="0"/>
          <w:numId w:val="33"/>
        </w:numPr>
        <w:spacing w:before="100" w:beforeAutospacing="1" w:after="100" w:afterAutospacing="1"/>
        <w:jc w:val="left"/>
      </w:pPr>
      <w:r>
        <w:t>每一条TCP连接只能有2个端点, TCP是点对点的</w:t>
      </w:r>
    </w:p>
    <w:p w:rsidR="00B91CE5" w:rsidRDefault="00B91CE5" w:rsidP="00FA61C5">
      <w:pPr>
        <w:widowControl/>
        <w:numPr>
          <w:ilvl w:val="0"/>
          <w:numId w:val="33"/>
        </w:numPr>
        <w:spacing w:before="100" w:beforeAutospacing="1" w:after="100" w:afterAutospacing="1"/>
        <w:jc w:val="left"/>
      </w:pPr>
      <w:r>
        <w:t>提供可靠交付</w:t>
      </w:r>
    </w:p>
    <w:p w:rsidR="00B91CE5" w:rsidRDefault="00B91CE5" w:rsidP="00FA61C5">
      <w:pPr>
        <w:widowControl/>
        <w:numPr>
          <w:ilvl w:val="0"/>
          <w:numId w:val="33"/>
        </w:numPr>
        <w:spacing w:before="100" w:beforeAutospacing="1" w:after="100" w:afterAutospacing="1"/>
        <w:jc w:val="left"/>
      </w:pPr>
      <w:r>
        <w:t>全双工通信</w:t>
      </w:r>
    </w:p>
    <w:p w:rsidR="00B91CE5" w:rsidRDefault="00B91CE5" w:rsidP="00FA61C5">
      <w:pPr>
        <w:widowControl/>
        <w:numPr>
          <w:ilvl w:val="0"/>
          <w:numId w:val="33"/>
        </w:numPr>
        <w:spacing w:before="100" w:beforeAutospacing="1" w:after="100" w:afterAutospacing="1"/>
        <w:jc w:val="left"/>
      </w:pPr>
      <w:r>
        <w:t>面向字节流</w:t>
      </w:r>
    </w:p>
    <w:p w:rsidR="00B91CE5" w:rsidRDefault="00B91CE5" w:rsidP="00B91CE5">
      <w:pPr>
        <w:pStyle w:val="3"/>
      </w:pPr>
      <w:r>
        <w:t>TCP的工作流程</w:t>
      </w:r>
    </w:p>
    <w:p w:rsidR="00B91CE5" w:rsidRDefault="00B91CE5" w:rsidP="00B91CE5">
      <w:pPr>
        <w:pStyle w:val="a3"/>
      </w:pPr>
    </w:p>
    <w:p w:rsidR="00B91CE5" w:rsidRDefault="00B91CE5" w:rsidP="00B91CE5">
      <w:pPr>
        <w:pStyle w:val="a3"/>
      </w:pPr>
      <w:r>
        <w:rPr>
          <w:noProof/>
        </w:rPr>
        <w:drawing>
          <wp:inline distT="0" distB="0" distL="0" distR="0" wp14:anchorId="05092169" wp14:editId="4A536B6C">
            <wp:extent cx="5334000" cy="6943725"/>
            <wp:effectExtent l="0" t="0" r="0" b="9525"/>
            <wp:docPr id="23" name="图片 23" descr="C:\256fd3201a4c7530f517e0c86bac9e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256fd3201a4c7530f517e0c86bac9e7b"/>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334000" cy="6943725"/>
                    </a:xfrm>
                    <a:prstGeom prst="rect">
                      <a:avLst/>
                    </a:prstGeom>
                    <a:noFill/>
                    <a:ln>
                      <a:noFill/>
                    </a:ln>
                  </pic:spPr>
                </pic:pic>
              </a:graphicData>
            </a:graphic>
          </wp:inline>
        </w:drawing>
      </w:r>
    </w:p>
    <w:p w:rsidR="00B91CE5" w:rsidRDefault="00B91CE5" w:rsidP="00B91CE5">
      <w:pPr>
        <w:pStyle w:val="a3"/>
      </w:pPr>
      <w:r>
        <w:t>TCP连接的端点叫套接字(socket)</w:t>
      </w:r>
    </w:p>
    <w:p w:rsidR="00B91CE5" w:rsidRDefault="00B91CE5" w:rsidP="00B91CE5">
      <w:pPr>
        <w:pStyle w:val="a3"/>
      </w:pPr>
      <w:r>
        <w:t>socket = (IP地址 : 端口号)</w:t>
      </w:r>
    </w:p>
    <w:p w:rsidR="00B91CE5" w:rsidRDefault="00B91CE5" w:rsidP="00B91CE5">
      <w:pPr>
        <w:pStyle w:val="a3"/>
        <w:spacing w:after="240" w:afterAutospacing="0"/>
      </w:pPr>
      <w:r>
        <w:t>每一条TCP连接唯一地被通信两端的两个端点(socket)所确定. 即 :</w:t>
      </w:r>
      <w:r>
        <w:br/>
        <w:t>TCP连接 ::= {socket1, socket2} = {(IP1 : port1), (IP2 : port2)}</w:t>
      </w:r>
    </w:p>
    <w:p w:rsidR="00B91CE5" w:rsidRDefault="00B91CE5" w:rsidP="00B91CE5">
      <w:pPr>
        <w:pStyle w:val="3"/>
      </w:pPr>
      <w:r>
        <w:t>TCP报文段的首部</w:t>
      </w:r>
    </w:p>
    <w:p w:rsidR="00B91CE5" w:rsidRDefault="00B91CE5" w:rsidP="00B91CE5">
      <w:pPr>
        <w:pStyle w:val="a3"/>
      </w:pPr>
      <w:r>
        <w:br/>
      </w:r>
      <w:r>
        <w:rPr>
          <w:noProof/>
        </w:rPr>
        <w:drawing>
          <wp:inline distT="0" distB="0" distL="0" distR="0" wp14:anchorId="7D4CE380" wp14:editId="09C09A77">
            <wp:extent cx="5943600" cy="4010025"/>
            <wp:effectExtent l="0" t="0" r="0" b="9525"/>
            <wp:docPr id="24" name="图片 24" descr="C:\c82c6ccbadd5308ad25ac7d7f6a941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c82c6ccbadd5308ad25ac7d7f6a941a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rsidR="00B91CE5" w:rsidRDefault="00B91CE5" w:rsidP="00B91CE5">
      <w:pPr>
        <w:pStyle w:val="a3"/>
        <w:spacing w:after="240" w:afterAutospacing="0"/>
      </w:pPr>
      <w:r>
        <w:t>源端口和目的端口 : 同UDP端口作用</w:t>
      </w:r>
      <w:r>
        <w:br/>
        <w:t>序号 : 本报文段的数据的第一个字节的序号</w:t>
      </w:r>
      <w:r>
        <w:br/>
        <w:t>确认号 : 期望收到对方下一个报文段的第一个数据字节的序号</w:t>
      </w:r>
      <w:r>
        <w:br/>
        <w:t>若确认号 = N, 则表明 : 到序号N-1为止的所有数据都已正常收到</w:t>
      </w:r>
      <w:r>
        <w:br/>
        <w:t>数据偏移 : TCP报文段的首部长度</w:t>
      </w:r>
      <w:r>
        <w:br/>
        <w:t>保留 : 以后用, 目前为0</w:t>
      </w:r>
      <w:r>
        <w:br/>
        <w:t>紧急URG : 若URG = 1时, 说明紧急指针字段有效, 告诉系统这是紧急数据, 应尽快传送. 例如突然要中断传送</w:t>
      </w:r>
      <w:r>
        <w:br/>
        <w:t>确认ACK : ACK = 1时确认号才有效, ACK = 0时确认号无效. TCP规定, 连接建立后所有传送的报文段都必须把ACK置1</w:t>
      </w:r>
      <w:r>
        <w:br/>
        <w:t>推送PSH : 若PSH = 1, 则接收方收到报文段之后不再等到整个缓存满而是直接向上交付</w:t>
      </w:r>
      <w:r>
        <w:br/>
        <w:t>复位RST : 当RST = 1, 说明TCP连接有严重错误, 必须释放连接再重连</w:t>
      </w:r>
      <w:r>
        <w:br/>
        <w:t>同步SYN : 在连接建立时用来同步序号. 当SYN = 1, ACK = 0时表明这是一个连接请求报文段, 对方若同意建立连接, 则在响应的报文段中置SYN = 1, ACK = 1</w:t>
      </w:r>
      <w:r>
        <w:br/>
        <w:t>终止FIN : 当FIN = 1, 表明此报文段的发送方数据已发送完毕, 并要求释放连接</w:t>
      </w:r>
      <w:r>
        <w:br/>
        <w:t>窗口 : 告诉对方 : 从本报文段首部中的确认号算起, 接收方目前允许对方发送的数据量. 这是作为接收方让发送方设置其发送窗口的依据</w:t>
      </w:r>
      <w:r>
        <w:br/>
        <w:t>检验和 : 同UDP, 检验首部和数据部分</w:t>
      </w:r>
      <w:r>
        <w:br/>
        <w:t>紧急指针 : 当URG = 1时有效, 指出紧急数据的末尾在报文段的位置</w:t>
      </w:r>
      <w:r>
        <w:br/>
        <w:t>选项 : 最大可40字节, 没有则为0</w:t>
      </w:r>
      <w:r>
        <w:br/>
        <w:t>最大报文段长度MSS(Maximum Segment Size) : 每一个TCP报文段中数据字段的最大长度, 若不填写则为默认的536字节.</w:t>
      </w:r>
    </w:p>
    <w:p w:rsidR="00B91CE5" w:rsidRDefault="00B91CE5" w:rsidP="00B91CE5">
      <w:pPr>
        <w:pStyle w:val="3"/>
      </w:pPr>
      <w:r>
        <w:t>窗口</w:t>
      </w:r>
    </w:p>
    <w:p w:rsidR="00B91CE5" w:rsidRDefault="00B91CE5" w:rsidP="00B91CE5">
      <w:pPr>
        <w:pStyle w:val="a3"/>
      </w:pPr>
      <w:r>
        <w:rPr>
          <w:noProof/>
        </w:rPr>
        <w:drawing>
          <wp:inline distT="0" distB="0" distL="0" distR="0" wp14:anchorId="3CF28F89" wp14:editId="40795F79">
            <wp:extent cx="5943600" cy="2676525"/>
            <wp:effectExtent l="0" t="0" r="0" b="9525"/>
            <wp:docPr id="25" name="图片 25" descr="C:\cbde5e50a01d20d93f4bf34152a9f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cbde5e50a01d20d93f4bf34152a9f16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r>
        <w:br/>
        <w:t>TCP中很重要的一个概念, 那就是窗口(发送窗口和接收窗口)</w:t>
      </w:r>
    </w:p>
    <w:p w:rsidR="00B91CE5" w:rsidRDefault="00B91CE5" w:rsidP="00B91CE5">
      <w:pPr>
        <w:pStyle w:val="a3"/>
      </w:pPr>
      <w:r>
        <w:t>由于停止等待协议非常低效, 于是衍生出窗口这一概念. 上图为发送方维持的发送窗口, 位于发送窗口的5个分组都可以连续发送出去而不需要等待对方的确认. 每收到一个确认, 就把发送窗口前移一个分组的位置. 这大大提高了信道利用率!</w:t>
      </w:r>
    </w:p>
    <w:p w:rsidR="00B91CE5" w:rsidRDefault="00B91CE5" w:rsidP="00B91CE5">
      <w:pPr>
        <w:pStyle w:val="a3"/>
      </w:pPr>
      <w:r>
        <w:t>接收方不必发送每个分组的确认报文, 而是采用累积确认的方式. 也就是说, 对按序到达的最后一个分组发送确认报文.</w:t>
      </w:r>
    </w:p>
    <w:p w:rsidR="00B91CE5" w:rsidRDefault="00B91CE5" w:rsidP="00B91CE5">
      <w:pPr>
        <w:pStyle w:val="3"/>
      </w:pPr>
      <w:r>
        <w:t>可靠性消息</w:t>
      </w:r>
    </w:p>
    <w:p w:rsidR="00B91CE5" w:rsidRDefault="00B91CE5" w:rsidP="00B91CE5">
      <w:pPr>
        <w:pStyle w:val="a3"/>
      </w:pPr>
      <w:r>
        <w:t>1. 数据包校验：目的是检测数据在传输过程中的任何变化，若校验出包有错，则丢弃报文段并且不给出响应，这时 TCP 发送数据端超时后会重发数据；</w:t>
      </w:r>
      <w:r>
        <w:br/>
        <w:t>2. 对失序数据包重排序：既然 TCP 报文段作为 IP 数据报来传输，而 IP 数据报的到达可能会失序，因此 TCP 报文段的到达也可能会失序。TCP 将对失序数据进行重新排序，然后才交给应用层；</w:t>
      </w:r>
      <w:r>
        <w:br/>
        <w:t>3. 丢弃重复数据：对于重复数据，能够丢弃重复数据；</w:t>
      </w:r>
      <w:r>
        <w:br/>
        <w:t>4. 应答机制：当 TCP 收到发自 TCP 连接另一端的数据，它将发送一个确认。这个确认不是立即发送，通常将推迟几分之一秒；</w:t>
      </w:r>
      <w:r>
        <w:br/>
        <w:t>5. 超时重发：当 TCP 发出一个段后，它启动一个定时器，等待目的端确认收到这个报文段。如果不能及时收到一个确认，将重发这个报文段；</w:t>
      </w:r>
      <w:r>
        <w:br/>
        <w:t>6. 流量控制：TCP 连接的每一方都有固定大小的缓冲空间。TCP 的接收端只允许另一端发送接收端缓冲区所能接纳的数据，这可以防止较快主机致使较慢主机的缓冲区溢出，这就是流量控制。TCP 使用的流量控制协议是可变大小的滑动窗口协议。</w:t>
      </w:r>
    </w:p>
    <w:p w:rsidR="00B91CE5" w:rsidRDefault="00B91CE5" w:rsidP="00B91CE5">
      <w:pPr>
        <w:pStyle w:val="3"/>
      </w:pPr>
      <w:r>
        <w:rPr>
          <w:rStyle w:val="HTML"/>
        </w:rPr>
        <w:t>滑动窗口协议</w:t>
      </w:r>
    </w:p>
    <w:p w:rsidR="00B91CE5" w:rsidRDefault="00B91CE5" w:rsidP="00B91CE5">
      <w:pPr>
        <w:pStyle w:val="a3"/>
      </w:pPr>
      <w:r>
        <w:t>TCP 利用滑动窗口实现流量控制的机制。滑动窗口（Sliding window）是一种流量控制技术。早期的网络通信中，通信双方不会考虑网络的拥挤情况直接发送数据。由于大家不知道网络拥塞状况，同时发送数据，导致中间节点阻塞掉包，谁也发不了数据，所以就有了滑动窗口机制来解决此问题。</w:t>
      </w:r>
    </w:p>
    <w:p w:rsidR="00B91CE5" w:rsidRDefault="00B91CE5" w:rsidP="00B91CE5">
      <w:pPr>
        <w:pStyle w:val="a3"/>
      </w:pPr>
      <w:r>
        <w:t>TCP 中采用滑动窗口来进行传输控制，滑动窗口的大小意味着接收方还有多大的缓冲区可以用于接收数据。发送方可以通过滑动窗口的大小来确定应该发送多少字节的数据。当滑动窗口为 0 时，发送方一般不能再发送数据报，但有两种情况除外，一种情况是可以发送紧急数据，例如，允许用户终止在远端机上的运行进程。另一种情况是发送方可以发送一个 1 字节的数据报来通知接收方重新声明它希望接收的下一字节及发送方的滑动窗口大小。</w:t>
      </w:r>
    </w:p>
    <w:p w:rsidR="00B91CE5" w:rsidRDefault="00B91CE5" w:rsidP="00B91CE5">
      <w:pPr>
        <w:pStyle w:val="3"/>
      </w:pPr>
      <w:r>
        <w:rPr>
          <w:rStyle w:val="HTML"/>
        </w:rPr>
        <w:t>自动重传请求</w:t>
      </w:r>
    </w:p>
    <w:p w:rsidR="00B91CE5" w:rsidRDefault="00B91CE5" w:rsidP="00B91CE5">
      <w:pPr>
        <w:pStyle w:val="a3"/>
      </w:pPr>
      <w:r>
        <w:t>包括停止等待ARQ协议、连续ARQ协议、错误侦测、正面确认和逾时重传</w:t>
      </w:r>
    </w:p>
    <w:p w:rsidR="00B91CE5" w:rsidRDefault="00B91CE5" w:rsidP="00B91CE5">
      <w:pPr>
        <w:pStyle w:val="a3"/>
      </w:pPr>
    </w:p>
    <w:p w:rsidR="00B91CE5" w:rsidRDefault="00B91CE5" w:rsidP="00B91CE5">
      <w:pPr>
        <w:pStyle w:val="3"/>
      </w:pPr>
      <w:r>
        <w:t> ARQ 协议的理解</w:t>
      </w:r>
    </w:p>
    <w:p w:rsidR="00B91CE5" w:rsidRDefault="00B91CE5" w:rsidP="00FA61C5">
      <w:pPr>
        <w:widowControl/>
        <w:numPr>
          <w:ilvl w:val="0"/>
          <w:numId w:val="34"/>
        </w:numPr>
        <w:spacing w:before="100" w:beforeAutospacing="1" w:after="100" w:afterAutospacing="1"/>
        <w:jc w:val="left"/>
      </w:pPr>
      <w:r>
        <w:rPr>
          <w:rStyle w:val="a4"/>
        </w:rPr>
        <w:t>自动重传请求 ARQ 协议</w:t>
      </w:r>
    </w:p>
    <w:p w:rsidR="00B91CE5" w:rsidRDefault="00B91CE5" w:rsidP="00B91CE5">
      <w:pPr>
        <w:pStyle w:val="a3"/>
      </w:pPr>
      <w:r>
        <w:t>停止等待协议中超时重传是指只要超过一段时间仍然没有收到确认，就重传前面发送过的分组（认为刚才发送过的分组丢失了）。因此每发送完一个分组需要设置一个超时计时器，其重传时间应比数据在分组传输的平均往返时间更长一些。这种自动重传方式常称为自动重传请求 ARQ。</w:t>
      </w:r>
    </w:p>
    <w:p w:rsidR="00B91CE5" w:rsidRDefault="00B91CE5" w:rsidP="00FA61C5">
      <w:pPr>
        <w:widowControl/>
        <w:numPr>
          <w:ilvl w:val="0"/>
          <w:numId w:val="35"/>
        </w:numPr>
        <w:spacing w:before="100" w:beforeAutospacing="1" w:after="100" w:afterAutospacing="1"/>
        <w:jc w:val="left"/>
      </w:pPr>
      <w:r>
        <w:rPr>
          <w:rStyle w:val="a4"/>
        </w:rPr>
        <w:t>连续 ARQ 协议</w:t>
      </w:r>
    </w:p>
    <w:p w:rsidR="00B91CE5" w:rsidRDefault="00B91CE5" w:rsidP="00B91CE5">
      <w:pPr>
        <w:pStyle w:val="a3"/>
      </w:pPr>
      <w:r>
        <w:t>连续 ARQ 协议可提高信道利用率。发送方维持一个发送窗口，凡位于发送窗口内的分组可以连续发送出去，而不需要等待对方确认。接收方一般采用累计确认，对按序到达的最后一个分组发送确认，表明到这个分组为止的所有分组都已经正确收到了。</w:t>
      </w:r>
    </w:p>
    <w:p w:rsidR="00B91CE5" w:rsidRDefault="00B91CE5" w:rsidP="00B91CE5">
      <w:pPr>
        <w:pStyle w:val="3"/>
      </w:pPr>
      <w:r>
        <w:rPr>
          <w:rStyle w:val="HTML"/>
        </w:rPr>
        <w:t>流量控制</w:t>
      </w:r>
    </w:p>
    <w:p w:rsidR="00B91CE5" w:rsidRDefault="00B91CE5" w:rsidP="00B91CE5">
      <w:pPr>
        <w:pStyle w:val="a3"/>
      </w:pPr>
      <w:r>
        <w:t>TCP 利用滑动窗口实现流量控制。流量控制是为了控制发送方发送速率，保证接收方来得及接收。接收方发送的确认报文中的窗口字段可以用来控制发送方窗口大小，从而影响发送方的发送速率。将窗口字段设置为 0，则发送方不能发送数据。</w:t>
      </w:r>
    </w:p>
    <w:p w:rsidR="00B91CE5" w:rsidRDefault="00B91CE5" w:rsidP="00B91CE5">
      <w:pPr>
        <w:pStyle w:val="3"/>
      </w:pPr>
      <w:r>
        <w:t>停止等待协议的理解</w:t>
      </w:r>
    </w:p>
    <w:p w:rsidR="00B91CE5" w:rsidRDefault="00B91CE5" w:rsidP="00B91CE5">
      <w:pPr>
        <w:pStyle w:val="a3"/>
      </w:pPr>
      <w:r>
        <w:t>停止等待协议是为了实现可靠传输的，它的基本原理就是每发完一个分组就停止发送，等待对方确认。在收到确认后再发下一个分组；在停止等待协议中，若接收方收到重复分组，就丢弃该分组，但同时还要发送确认。主要包括以下几种情况：无差错情况、出现差错情况（超时重传）、确认丢失和确认迟到、确认丢失和确认迟到。</w:t>
      </w:r>
    </w:p>
    <w:p w:rsidR="00B91CE5" w:rsidRDefault="00B91CE5" w:rsidP="00B91CE5">
      <w:pPr>
        <w:pStyle w:val="3"/>
      </w:pPr>
      <w:r>
        <w:t>拥塞控制</w:t>
      </w:r>
    </w:p>
    <w:p w:rsidR="00B91CE5" w:rsidRDefault="00B91CE5" w:rsidP="00B91CE5">
      <w:pPr>
        <w:pStyle w:val="a3"/>
      </w:pPr>
      <w:r>
        <w:t>拥塞控制和流量控制不同，前者是一个全局性的过程，而后者指点对点通信量的控制。在某段时间，若对网络中某一资源的需求超过了该资源所能提供的可用部分，网络的性能就要变坏。这种情况就叫拥塞。</w:t>
      </w:r>
    </w:p>
    <w:p w:rsidR="00B91CE5" w:rsidRDefault="00B91CE5" w:rsidP="00B91CE5">
      <w:pPr>
        <w:pStyle w:val="a3"/>
      </w:pPr>
      <w:r>
        <w:t>拥塞控制就是为了防止过多的数据注入到网络中，这样就可以使网络中的路由器或链路不致于过载。拥塞控制所要做的都有一个前提，就是网络能够承受现有的网络负荷。拥塞控制是一个全局性的过程，涉及到所有的主机，所有的路由器，以及与降低网络传输性能有关的所有因素。相反，流量控制往往是点对点通信量的控制，是个端到端的问题。流量控制所要做到的就是抑制发送端发送数据的速率，以便使接收端来得及接收。</w:t>
      </w:r>
    </w:p>
    <w:p w:rsidR="00B91CE5" w:rsidRDefault="00B91CE5" w:rsidP="00B91CE5">
      <w:pPr>
        <w:pStyle w:val="a3"/>
      </w:pPr>
      <w:r>
        <w:t>为了进行拥塞控制，TCP 发送方要维持一个拥塞窗口(cwnd) 的状态变量。拥塞控制窗口的大小取决于网络的拥塞程度，并且动态变化。发送方让自己的发送窗口取为拥塞窗口和接收方的接受窗口中较小的一个。</w:t>
      </w:r>
    </w:p>
    <w:p w:rsidR="00B91CE5" w:rsidRDefault="00B91CE5" w:rsidP="00B91CE5">
      <w:pPr>
        <w:pStyle w:val="a3"/>
      </w:pPr>
    </w:p>
    <w:p w:rsidR="00B91CE5" w:rsidRDefault="00B91CE5" w:rsidP="00B91CE5">
      <w:pPr>
        <w:pStyle w:val="a3"/>
      </w:pPr>
      <w:r>
        <w:t>慢开始 : cwnd = 1, 然后每经过一个传输轮次就翻倍</w:t>
      </w:r>
      <w:r>
        <w:br/>
        <w:t>拥塞避免 : 让cwnd缓慢增大, 每经过一个传输轮次就+1</w:t>
      </w:r>
      <w:r>
        <w:br/>
        <w:t>慢开始门限ssthresh :</w:t>
      </w:r>
    </w:p>
    <w:p w:rsidR="00B91CE5" w:rsidRDefault="00B91CE5" w:rsidP="00B91CE5">
      <w:pPr>
        <w:pStyle w:val="a3"/>
        <w:spacing w:after="240" w:afterAutospacing="0"/>
      </w:pPr>
      <w:r>
        <w:t>当cwnd &lt; ssthresh, 使用慢开始算法</w:t>
      </w:r>
      <w:r>
        <w:br/>
        <w:t>当cwnd &gt; ssthresh, 使用拥塞避免算法</w:t>
      </w:r>
      <w:r>
        <w:br/>
        <w:t>当cwnd = ssthresh, 随意</w:t>
      </w:r>
    </w:p>
    <w:p w:rsidR="00B91CE5" w:rsidRDefault="00B91CE5" w:rsidP="00B91CE5">
      <w:pPr>
        <w:pStyle w:val="a3"/>
      </w:pPr>
      <w:r>
        <w:rPr>
          <w:noProof/>
        </w:rPr>
        <w:drawing>
          <wp:inline distT="0" distB="0" distL="0" distR="0" wp14:anchorId="0B508398" wp14:editId="2AD52182">
            <wp:extent cx="5943600" cy="2628900"/>
            <wp:effectExtent l="0" t="0" r="0" b="0"/>
            <wp:docPr id="26" name="图片 26" descr="C:\5e47162c490d31bc9a9ef07b08f77a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5e47162c490d31bc9a9ef07b08f77a7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rsidR="00B91CE5" w:rsidRDefault="00B91CE5" w:rsidP="00B91CE5">
      <w:pPr>
        <w:pStyle w:val="a3"/>
      </w:pPr>
      <w:r>
        <w:t>只要判断网络出现拥塞, 把ssthresh设为当前发送拥塞窗口的一半(不能小于2), 并把cwnd设为1, 重新执行慢开始算法.</w:t>
      </w:r>
    </w:p>
    <w:p w:rsidR="00B91CE5" w:rsidRDefault="00B91CE5" w:rsidP="00B91CE5">
      <w:pPr>
        <w:pStyle w:val="a3"/>
      </w:pPr>
      <w:r>
        <w:rPr>
          <w:rStyle w:val="HTML"/>
        </w:rPr>
        <w:t>慢开始</w:t>
      </w:r>
      <w:r>
        <w:t>：</w:t>
      </w:r>
    </w:p>
    <w:p w:rsidR="00B91CE5" w:rsidRDefault="00B91CE5" w:rsidP="00B91CE5">
      <w:pPr>
        <w:pStyle w:val="a3"/>
      </w:pPr>
      <w:r>
        <w:t>慢开始算法的思路是当主机开始发送数据时，如果立即把大量数据字节注入到网络，那么可能会引起网络阻塞，因为现在还不知道网络的符合情况。经验表明，较好的方法是先探测一下，即由小到大逐渐增大发送窗口，也就是由小到大逐渐增大拥塞窗口数值。cwnd 初始值为 1，每经过一个传播轮次，cwnd 加倍。</w:t>
      </w:r>
    </w:p>
    <w:p w:rsidR="00B91CE5" w:rsidRDefault="00B91CE5" w:rsidP="00B91CE5">
      <w:pPr>
        <w:pStyle w:val="a3"/>
      </w:pPr>
      <w:r>
        <w:rPr>
          <w:rStyle w:val="HTML"/>
        </w:rPr>
        <w:t>拥塞避免</w:t>
      </w:r>
      <w:r>
        <w:t>：拥塞避免算法的思路是让拥塞窗口 cwnd 缓慢增大，即每经过一个往返时间 RTT 就把发送方的 cwnd 加 1。</w:t>
      </w:r>
    </w:p>
    <w:p w:rsidR="00B91CE5" w:rsidRDefault="00B91CE5" w:rsidP="00B91CE5">
      <w:pPr>
        <w:pStyle w:val="a3"/>
      </w:pPr>
      <w:r>
        <w:t>快重传 : 接收方及时发送确认, 而发送方只要一连收到三个重复确认, 马上重传</w:t>
      </w:r>
      <w:r>
        <w:br/>
        <w:t>快恢复 : 当发送方一连收到三个重复确认时, ssthresh减半, cwnd设为ssthresh.</w:t>
      </w:r>
    </w:p>
    <w:p w:rsidR="00B91CE5" w:rsidRDefault="00B91CE5" w:rsidP="00B91CE5">
      <w:pPr>
        <w:pStyle w:val="a3"/>
      </w:pPr>
      <w:r>
        <w:rPr>
          <w:rStyle w:val="a4"/>
        </w:rPr>
        <w:t>快重传与快恢复：</w:t>
      </w:r>
    </w:p>
    <w:p w:rsidR="00B91CE5" w:rsidRDefault="00B91CE5" w:rsidP="00B91CE5">
      <w:pPr>
        <w:pStyle w:val="a3"/>
      </w:pPr>
      <w:r>
        <w:t>在 TCP/IP 中，快速重传和快恢复（fast retransmit and recovery，FRR）是一种拥塞控制算法，它能快速恢复丢失的数据包。</w:t>
      </w:r>
    </w:p>
    <w:p w:rsidR="00B91CE5" w:rsidRDefault="00B91CE5" w:rsidP="00B91CE5">
      <w:pPr>
        <w:pStyle w:val="a3"/>
      </w:pPr>
      <w:r>
        <w:t>没有 FRR，如果数据包丢失了，TCP 将会使用定时器来要求传输暂停。在暂停的这段时间内，没有新的或复制的数据包被发送。有了 FRR，如果接收机接收到一个不按顺序的数据段，它会立即给发送机发送一个重复确认。如果发送机接收到三个重复确认，它会假定确认件指出的数据段丢失了，并立即重传这些丢失的数据段。</w:t>
      </w:r>
    </w:p>
    <w:p w:rsidR="00B91CE5" w:rsidRDefault="00B91CE5" w:rsidP="00B91CE5">
      <w:pPr>
        <w:pStyle w:val="a3"/>
      </w:pPr>
      <w:r>
        <w:t>有了 FRR，就不会因为重传时要求的暂停被耽误。当有单独的数据包丢失时，快速重传和快恢复（FRR）能最有效地工作。当有多个数据信息包在某一段很短的时间内丢失时，它则不能很有效地工作。</w:t>
      </w:r>
    </w:p>
    <w:p w:rsidR="00B91CE5" w:rsidRDefault="00B91CE5" w:rsidP="00B91CE5">
      <w:pPr>
        <w:pStyle w:val="a3"/>
      </w:pPr>
    </w:p>
    <w:p w:rsidR="00B91CE5" w:rsidRDefault="00B91CE5" w:rsidP="00B91CE5">
      <w:pPr>
        <w:pStyle w:val="3"/>
      </w:pPr>
      <w:r>
        <w:t>TCP三次握手</w:t>
      </w:r>
    </w:p>
    <w:p w:rsidR="00B91CE5" w:rsidRDefault="00B91CE5" w:rsidP="00B91CE5">
      <w:pPr>
        <w:pStyle w:val="a3"/>
      </w:pPr>
      <w:r>
        <w:t>TCP 建立连接的过程叫做握手，握手需要在客户和服务器之间交换三个 TCP 报文段。</w:t>
      </w:r>
    </w:p>
    <w:p w:rsidR="00B91CE5" w:rsidRDefault="00B91CE5" w:rsidP="00B91CE5">
      <w:pPr>
        <w:pStyle w:val="a3"/>
      </w:pPr>
      <w:r>
        <w:rPr>
          <w:noProof/>
        </w:rPr>
        <w:drawing>
          <wp:inline distT="0" distB="0" distL="0" distR="0" wp14:anchorId="4D73300C" wp14:editId="5707228F">
            <wp:extent cx="5943600" cy="3952875"/>
            <wp:effectExtent l="0" t="0" r="0" b="9525"/>
            <wp:docPr id="27" name="图片 27" descr="C:\7ebc65aa115652188e61259c715ede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7ebc65aa115652188e61259c715ede2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3952875"/>
                    </a:xfrm>
                    <a:prstGeom prst="rect">
                      <a:avLst/>
                    </a:prstGeom>
                    <a:noFill/>
                    <a:ln>
                      <a:noFill/>
                    </a:ln>
                  </pic:spPr>
                </pic:pic>
              </a:graphicData>
            </a:graphic>
          </wp:inline>
        </w:drawing>
      </w:r>
    </w:p>
    <w:p w:rsidR="00B91CE5" w:rsidRDefault="00B91CE5" w:rsidP="00B91CE5">
      <w:pPr>
        <w:pStyle w:val="a3"/>
      </w:pPr>
    </w:p>
    <w:p w:rsidR="00B91CE5" w:rsidRDefault="00B91CE5" w:rsidP="00FA61C5">
      <w:pPr>
        <w:pStyle w:val="a3"/>
        <w:numPr>
          <w:ilvl w:val="0"/>
          <w:numId w:val="36"/>
        </w:numPr>
      </w:pPr>
      <w:r>
        <w:t>最初客户端和服务端都处于 CLOSED(关闭) 状态。本例中 A（Client） 主动打开连接，B（Server） 被动打开连接。</w:t>
      </w:r>
      <w:r>
        <w:br/>
        <w:t>一开始，B 的 TCP 服务器进程首先创建传输控制块TCB，准备接受客户端进程的连接请求。然后服务端进程就处于 LISTEN(监听) 状态，等待客户端的连接请求。如有，立即作出响应。</w:t>
      </w:r>
      <w:r>
        <w:br/>
        <w:t>第一次握手：A 的 TCP 客户端进程也是首先创建传输控制块 TCB。然后，在打算建立 TCP 连接时，向 B 发出连接请求报文段，这时首部中的同步位 SYN=1，同时选择一个初始序号 seq = x。TCP 规定，SYN 报文段（即 SYN = 1 的报文段）不能携带数据，但要消耗掉一个序号。这时，TCP 客户进程进入 SYN-SENT（同步已发送）状态。</w:t>
      </w:r>
      <w:r>
        <w:br/>
        <w:t>第二次握手：B 收到连接请求报文后，如果同意建立连接，则向 A 发送确认。在确认报文段中应把 SYN 位和 ACK 位都置 1，确认号是 ack = x + 1，同时也为自己选择一个初始序号 seq = y。请注意，这个报文段也不能携带数据，但同样要消耗掉一个序号。这时 TCP 服务端进程进入 SYN-RCVD（同步收到）状态。</w:t>
      </w:r>
      <w:r>
        <w:br/>
        <w:t>第三次握手：TCP 客户进程收到 B 的确认后，还要向 B 给出确认。确认报文段的 ACK 置 1，确认号 ack = y + 1，而自己的序号 seq = x + 1。这时 ACK 报文段可以携带数据。但如果不携带数据则不消耗序号，这种情况下，下一个数据报文段的序号仍是 seq = x + 1。这时，TCP 连接已经建立，A 进入 ESTABLISHED（已建立连接）状态。</w:t>
      </w:r>
    </w:p>
    <w:p w:rsidR="00B91CE5" w:rsidRDefault="00B91CE5" w:rsidP="00B91CE5">
      <w:pPr>
        <w:pStyle w:val="4"/>
      </w:pPr>
      <w:r>
        <w:t>Q:为什么两次握手不可以呢？</w:t>
      </w:r>
    </w:p>
    <w:p w:rsidR="00B91CE5" w:rsidRDefault="00B91CE5" w:rsidP="00B91CE5">
      <w:pPr>
        <w:pStyle w:val="a3"/>
      </w:pPr>
      <w:r>
        <w:br/>
        <w:t>为了防止已经失效的连接请求报文段突然又传送到了 B，因而产生错误。比如下面这种情况：A 发出的第一个连接请求报文段并没有丢失，而是在网路结点长时间滞留了，以致于延误到连接释放以后的某个时间段才到达 B。本来这是一个早已失效的报文段。但是 B 收到此失效的链接请求报文段后，就误认为 A 又发出一次新的连接请求。于是就向 A 发出确认报文段，同意建立连接。</w:t>
      </w:r>
      <w:r>
        <w:br/>
        <w:t>对于上面这种情况，如果不进行第三次握手，B 发出确认后就认为新的运输连接已经建立了，并一直等待 A 发来数据。B 的许多资源就这样白白浪费了。</w:t>
      </w:r>
      <w:r>
        <w:br/>
        <w:t>如果采用了三次握手，由于 A 实际上并没有发出建立连接请求，所以不会理睬 B 的确认，也不会向 B 发送数据。B 由于收不到确认，就知道 A 并没有要求建立连接。</w:t>
      </w:r>
    </w:p>
    <w:p w:rsidR="00B91CE5" w:rsidRDefault="00B91CE5" w:rsidP="00B91CE5">
      <w:pPr>
        <w:pStyle w:val="4"/>
      </w:pPr>
      <w:r>
        <w:t>Q:为什么不需要四次握手？</w:t>
      </w:r>
    </w:p>
    <w:p w:rsidR="00B91CE5" w:rsidRDefault="00B91CE5" w:rsidP="00B91CE5">
      <w:pPr>
        <w:pStyle w:val="a3"/>
      </w:pPr>
      <w:r>
        <w:t>有人可能会说 A 发出第三次握手的信息后在没有接收到 B 的请求就已经进入了连接状态，那如果 A 的这个确认包丢失或者滞留了怎么办？</w:t>
      </w:r>
    </w:p>
    <w:p w:rsidR="00B91CE5" w:rsidRDefault="00B91CE5" w:rsidP="00B91CE5">
      <w:pPr>
        <w:pStyle w:val="a3"/>
      </w:pPr>
      <w:r>
        <w:t>我们需要明白一点，完全可靠的通信协议是不存在的。在经过三次握手之后，客户端和服务端已经可以确认之前的通信状况，都收到了确认信息。所以即便再增加握手次数也不能保证后面的通信完全可靠，所以是没有必要的。</w:t>
      </w:r>
    </w:p>
    <w:p w:rsidR="00B91CE5" w:rsidRDefault="00B91CE5" w:rsidP="00B91CE5">
      <w:pPr>
        <w:pStyle w:val="4"/>
      </w:pPr>
      <w:r>
        <w:t>Q:Server 端收到 Client 端的 SYN 后，为什么还要传回 SYN？</w:t>
      </w:r>
    </w:p>
    <w:p w:rsidR="00B91CE5" w:rsidRDefault="00B91CE5" w:rsidP="00B91CE5">
      <w:pPr>
        <w:pStyle w:val="a3"/>
      </w:pPr>
      <w:r>
        <w:t>接收端传回发送端所发送的 SYN 是为了告诉发送端，我接收到的信息确实就是你所发送的信号了。</w:t>
      </w:r>
    </w:p>
    <w:p w:rsidR="00B91CE5" w:rsidRDefault="00B91CE5" w:rsidP="00B91CE5">
      <w:pPr>
        <w:pStyle w:val="a3"/>
      </w:pPr>
      <w:r>
        <w:t>SYN 是 TCP / IP 建立连接时使用的握手信号。在客户机和服务器之间建立正常的 TCP 网络连接时，客户机首先发出一个 SYN 消息，服务器使用 SYN-ACK 应答表示接收到了这个消息，最后客户机再以 ACK(Acknowledgement[汉译：确认字符，在数据通信传输中，接收站发给发送站的一种传输控制字符。它表示确认发来的数据已经接受无误]）消息响应。这样在客户机和服务器之间才能建立起可靠的 TCP 连接，数据才可以在客户机和服务器之间传递。</w:t>
      </w:r>
    </w:p>
    <w:p w:rsidR="00B91CE5" w:rsidRDefault="00B91CE5" w:rsidP="00B91CE5">
      <w:pPr>
        <w:pStyle w:val="4"/>
      </w:pPr>
      <w:r>
        <w:t>Q:传了 SYN，为什么还要传 ACK？</w:t>
      </w:r>
    </w:p>
    <w:p w:rsidR="00B91CE5" w:rsidRDefault="00B91CE5" w:rsidP="00B91CE5">
      <w:pPr>
        <w:pStyle w:val="a3"/>
      </w:pPr>
      <w:r>
        <w:t>双方通信无误必须是两者互相发送信息都无误。传了 SYN，证明发送方到接收方的通道没有问题，但是接收方到发送方的通道还需要 ACK 信号来进行验证。</w:t>
      </w:r>
    </w:p>
    <w:p w:rsidR="00B91CE5" w:rsidRDefault="00B91CE5" w:rsidP="00B91CE5">
      <w:pPr>
        <w:pStyle w:val="a3"/>
      </w:pPr>
    </w:p>
    <w:p w:rsidR="00B91CE5" w:rsidRDefault="00B91CE5" w:rsidP="00B91CE5">
      <w:pPr>
        <w:pStyle w:val="a3"/>
      </w:pPr>
      <w:r>
        <w:t>更加接地气的解释就是 : A打电话给B</w:t>
      </w:r>
    </w:p>
    <w:p w:rsidR="00B91CE5" w:rsidRDefault="00B91CE5" w:rsidP="00B91CE5">
      <w:pPr>
        <w:pStyle w:val="a3"/>
      </w:pPr>
      <w:r>
        <w:t>第一次握手 : 你好, 我是A, 你能听到我说话吗</w:t>
      </w:r>
      <w:r>
        <w:br/>
        <w:t>第二次握手 : 听到了, 我是B, 你能听到我说话吗</w:t>
      </w:r>
      <w:r>
        <w:br/>
        <w:t>第三次握手 : 听到了, 我们可以开始聊天了</w:t>
      </w:r>
    </w:p>
    <w:p w:rsidR="00B91CE5" w:rsidRDefault="00B91CE5" w:rsidP="00B91CE5">
      <w:pPr>
        <w:pStyle w:val="a3"/>
      </w:pPr>
      <w:r>
        <w:t>三次握手其实就是为了检测双方的发送和接收能力是否正常, 你说呢?</w:t>
      </w:r>
    </w:p>
    <w:p w:rsidR="00B91CE5" w:rsidRDefault="00B91CE5" w:rsidP="00B91CE5">
      <w:pPr>
        <w:pStyle w:val="3"/>
      </w:pPr>
      <w:r>
        <w:t>TCP四次挥手</w:t>
      </w:r>
    </w:p>
    <w:p w:rsidR="00B91CE5" w:rsidRDefault="00B91CE5" w:rsidP="00B91CE5">
      <w:pPr>
        <w:pStyle w:val="a3"/>
      </w:pPr>
      <w:r>
        <w:t>据传输结束后，通信的双方都可以释放连接。现在 A 和 B 都处于 ESTABLISHED 状态。</w:t>
      </w:r>
    </w:p>
    <w:p w:rsidR="00B91CE5" w:rsidRDefault="00B91CE5" w:rsidP="00B91CE5">
      <w:pPr>
        <w:pStyle w:val="a3"/>
      </w:pPr>
      <w:r>
        <w:rPr>
          <w:noProof/>
        </w:rPr>
        <w:drawing>
          <wp:inline distT="0" distB="0" distL="0" distR="0" wp14:anchorId="47C5BEDC" wp14:editId="0837E1E1">
            <wp:extent cx="5943600" cy="4114800"/>
            <wp:effectExtent l="0" t="0" r="0" b="0"/>
            <wp:docPr id="28" name="图片 28" descr="C:\d16278ea3dcae8f2576a7bec03cfb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16278ea3dcae8f2576a7bec03cfb42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B91CE5" w:rsidRDefault="00B91CE5" w:rsidP="00B91CE5">
      <w:pPr>
        <w:pStyle w:val="a3"/>
      </w:pPr>
      <w:r>
        <w:t>当一方完成它的数据发送任务后就能发送一个FIN（英文的finish）来终止这个方向的连接。收到一个 FIN只意味着这一方向上没有数据流动，一个TCP连接在收到一个FIN后仍能发送数据。首先进行关闭的一方将执行主动关闭，而另一方执行被动关闭。</w:t>
      </w:r>
    </w:p>
    <w:p w:rsidR="00B91CE5" w:rsidRDefault="00B91CE5" w:rsidP="00B91CE5">
      <w:pPr>
        <w:pStyle w:val="a3"/>
      </w:pPr>
      <w:r>
        <w:t>第一次挥手：A 的应用进程先向其 TCP 发出连接释放报文段，并停止再发送数据，主动关闭 TCP 连接。A 把连接释放报文段首部的终止控制位 FIN 置 1，其序号 seq = u（等于前面已传送过的数据的最后一个字节的序号加 1），这时 A 进入 FIN-WAIT-1（终止等待1）状态，等待 B 的确认。请注意：TCP 规定，FIN 报文段即使不携带数据，也将消耗掉一个序号。</w:t>
      </w:r>
    </w:p>
    <w:p w:rsidR="00B91CE5" w:rsidRDefault="00B91CE5" w:rsidP="00B91CE5">
      <w:pPr>
        <w:pStyle w:val="a3"/>
      </w:pPr>
      <w:r>
        <w:t>第二次挥手：B 收到连接释放报文段后立即发出确认，确认号是 ack = u + 1，而这个报文段自己的序号是 v（等于 B 前面已经传送过的数据的最后一个字节的序号加1），然后 B 就进入 CLOSE-WAIT（关闭等待）状态。TCP 服务端进程这时应通知高层应用进程，因而从 A 到 B 这个方向的连接就释放了，这时的 TCP 连接处于半关闭（half-close）状态，即 A 已经没有数据要发送了，但 B 若发送数据，A 仍要接收。也就是说，从 B 到 A 这个方向的连接并未关闭，这个状态可能会持续一段时间。A 收到来自 B 的确认后，就进入 FIN-WAIT-2(终止等待2)状态，等待 B 发出的连接释放报文段。</w:t>
      </w:r>
    </w:p>
    <w:p w:rsidR="00B91CE5" w:rsidRDefault="00B91CE5" w:rsidP="00B91CE5">
      <w:pPr>
        <w:pStyle w:val="a3"/>
      </w:pPr>
      <w:r>
        <w:t>第三次挥手：若 B 已经没有要向 A 发送的数据，其应用进程就通知 TCP 释放连接。这时 B 发出的连接释放报文段必须使 FIN = 1。假定 B 的序号为 w（在半关闭状态，B 可能又发送了一些数据）。B 还必须重复上次已发送过的确认号 ack = u + 1。这时 B 就进入 LAST-ACK(最后确认)状态，等待 A 的确认。</w:t>
      </w:r>
    </w:p>
    <w:p w:rsidR="00B91CE5" w:rsidRDefault="00B91CE5" w:rsidP="00B91CE5">
      <w:pPr>
        <w:pStyle w:val="a3"/>
      </w:pPr>
      <w:r>
        <w:t>第四次挥手：A 在收到 B 的连接释放报文后，必须对此发出确认。在确认报文段中把 ACK 置 1，确认号 ack = w + 1，而自己的序号 seq = u + 1（前面发送的 FIN 报文段要消耗一个序号）。然后进入 TIME-WAIT(时间等待) 状态。请注意，现在 TCP 连接还没有释放掉。必须经过时间等待计时器设置的时间 2MSL（MSL：最长报文段寿命）后，A 才能进入到 CLOSED 状态，然后撤销传输控制块，结束这次 TCP 连接。当然如果 B 一收到 A 的确认就进入 CLOSED 状态，然后撤销传输控制块。所以在释放连接时，B 结束 TCP 连接的时间要早于 A。</w:t>
      </w:r>
    </w:p>
    <w:p w:rsidR="00B91CE5" w:rsidRDefault="00B91CE5" w:rsidP="00B91CE5">
      <w:pPr>
        <w:pStyle w:val="4"/>
      </w:pPr>
      <w:r>
        <w:t>Q : 为什么要四次挥手, 而不是两次, 三次?</w:t>
      </w:r>
    </w:p>
    <w:p w:rsidR="00B91CE5" w:rsidRDefault="00B91CE5" w:rsidP="00B91CE5">
      <w:pPr>
        <w:pStyle w:val="a3"/>
      </w:pPr>
      <w:r>
        <w:t>A :</w:t>
      </w:r>
      <w:r>
        <w:br/>
        <w:t>首先, 由于TCP的全双工通信, 双方都能作为数据发送方. A想要关闭连接, 必须要等数据都发送完毕, 才发送FIN给B. (此时A处于半关闭状态)</w:t>
      </w:r>
      <w:r>
        <w:br/>
        <w:t>然后, B发送确认ACK, 并且B此时如果要发送数据, 就发送(例如做一些释放前的处理)</w:t>
      </w:r>
      <w:r>
        <w:br/>
        <w:t>再者, B发送完数据之后, 发送FIN给A. (此时B处于半关闭状态)</w:t>
      </w:r>
      <w:r>
        <w:br/>
        <w:t>然后, A发送ACK, 进入TIME-WAIT状态</w:t>
      </w:r>
      <w:r>
        <w:br/>
        <w:t>最后, 经过2MSL时间后没有收到B传来的报文, 则确定B收到了ACK了. (此时A, B才算是处于完全关闭状态)</w:t>
      </w:r>
    </w:p>
    <w:p w:rsidR="00B91CE5" w:rsidRDefault="00B91CE5" w:rsidP="00B91CE5">
      <w:pPr>
        <w:pStyle w:val="a3"/>
      </w:pPr>
      <w:r>
        <w:t>PS : 仔细分析以上步骤就知道为什么不能少于四次挥手了.</w:t>
      </w:r>
    </w:p>
    <w:p w:rsidR="00B91CE5" w:rsidRDefault="00B91CE5" w:rsidP="00B91CE5">
      <w:pPr>
        <w:pStyle w:val="4"/>
      </w:pPr>
      <w:r>
        <w:t>Q : 为什么要等待2MSL(Maximum Segment Lifetime)时间, 才从TIME_WAIT到CLOSED？</w:t>
      </w:r>
    </w:p>
    <w:p w:rsidR="00B91CE5" w:rsidRDefault="00B91CE5" w:rsidP="00B91CE5">
      <w:pPr>
        <w:pStyle w:val="a3"/>
      </w:pPr>
      <w:r>
        <w:t>A : 在Client发送出最后的ACK回复，但该ACK可能丢失。Server如果没有收到ACK，将不断重复发送FIN片段。所以Client不能立即关闭，它必须确认Server接收到了该ACK。Client会在发送出ACK之后进入到TIME_WAIT状态。Client会设置一个计时器，等待2MSL的时间。如果在该时间内再次收到FIN，那么Client会重发ACK并再次等待2MSL。MSL指一个片段在网络中最大的存活时间，2MSL就是一个发送和一个回复所需的最大时间。如果直到2MSL，Client都没有再次收到FIN，那么Client推断ACK已经被成功接收，则结束TCP连接。</w:t>
      </w:r>
    </w:p>
    <w:p w:rsidR="00B91CE5" w:rsidRDefault="00B91CE5" w:rsidP="00B91CE5">
      <w:pPr>
        <w:pStyle w:val="4"/>
      </w:pPr>
      <w:r>
        <w:t>Q:为什么第二次跟第三次不能合并, 第二次和第三次之间的等待是什么?</w:t>
      </w:r>
    </w:p>
    <w:p w:rsidR="00B91CE5" w:rsidRDefault="00B91CE5" w:rsidP="00B91CE5">
      <w:pPr>
        <w:pStyle w:val="a3"/>
      </w:pPr>
      <w:r>
        <w:t>A:当服务器执行第二次挥手之后, 此时证明客户端不会再向服务端请求任何数据, 但是服务端可能还正在给客户端发送数据（可能是客户端上一次请求的资源还没有发送完毕），所以此时服务端会等待把之前未传输完的数据传输完毕之后再发送关闭请求。</w:t>
      </w:r>
    </w:p>
    <w:p w:rsidR="00B91CE5" w:rsidRDefault="00B91CE5" w:rsidP="00B91CE5">
      <w:pPr>
        <w:pStyle w:val="4"/>
      </w:pPr>
      <w:r>
        <w:t>Q:保活计时器的作用</w:t>
      </w:r>
    </w:p>
    <w:p w:rsidR="00B91CE5" w:rsidRDefault="00B91CE5" w:rsidP="00B91CE5">
      <w:pPr>
        <w:pStyle w:val="a3"/>
      </w:pPr>
      <w:r>
        <w:t>A:除时间等待计时器外，TCP 还有一个保活计时器（keepalive timer）。设想这样的场景：客户已主动与服务器建立了 TCP 连接。但后来客户端的主机突然发生故障。显然，服务器以后就不能再收到客户端发来的数据。因此，应当有措施使服务器不要再白白等待下去。这就需要使用保活计时器了。</w:t>
      </w:r>
    </w:p>
    <w:p w:rsidR="00B91CE5" w:rsidRDefault="00B91CE5" w:rsidP="00B91CE5">
      <w:pPr>
        <w:pStyle w:val="a3"/>
      </w:pPr>
      <w:r>
        <w:t>服务器每收到一次客户的数据，就重新设置保活计时器，时间的设置通常是两个小时。若两个小时都没有收到客户端的数据，服务端就发送一个探测报文段，以后则每隔 75 秒钟发送一次。若连续发送 10个 探测报文段后仍然无客户端的响应，服务端就认为客户端出了故障，接着就关闭这个连接。</w:t>
      </w:r>
    </w:p>
    <w:p w:rsidR="00B91CE5" w:rsidRDefault="00B91CE5" w:rsidP="00B91CE5">
      <w:pPr>
        <w:pStyle w:val="a3"/>
      </w:pPr>
      <w:r>
        <w:t>更加接地气的解释 :</w:t>
      </w:r>
    </w:p>
    <w:p w:rsidR="00B91CE5" w:rsidRDefault="00B91CE5" w:rsidP="00B91CE5">
      <w:pPr>
        <w:pStyle w:val="a3"/>
      </w:pPr>
      <w:r>
        <w:t>第一次挥手 : A告诉B, 我没数据发了, 准备关闭连接了, 你要发送数据吗</w:t>
      </w:r>
      <w:r>
        <w:br/>
        <w:t>第二次挥手 : B发送最后的数据</w:t>
      </w:r>
      <w:r>
        <w:br/>
        <w:t>第三次挥手 : B告诉A, 我也要关闭连接了</w:t>
      </w:r>
      <w:r>
        <w:br/>
        <w:t>第四次挥手 : A告诉B你可以关闭了, 我这边也关闭了</w:t>
      </w:r>
    </w:p>
    <w:p w:rsidR="00B91CE5" w:rsidRDefault="00B91CE5" w:rsidP="00B91CE5">
      <w:pPr>
        <w:pStyle w:val="a3"/>
      </w:pPr>
    </w:p>
    <w:p w:rsidR="00B91CE5" w:rsidRDefault="00B91CE5" w:rsidP="00B91CE5">
      <w:pPr>
        <w:pStyle w:val="4"/>
      </w:pPr>
      <w:r>
        <w:t>Q:什么是粘包？</w:t>
      </w:r>
    </w:p>
    <w:p w:rsidR="00B91CE5" w:rsidRDefault="00B91CE5" w:rsidP="00B91CE5">
      <w:pPr>
        <w:pStyle w:val="a3"/>
      </w:pPr>
      <w:r>
        <w:t>A:在进行 Java NIO 学习时，可能会发现：如果客户端连续不断的向服务端发送数据包时，服务端接收的数据会出现两个数据包粘在一起的情况。</w:t>
      </w:r>
      <w:r>
        <w:br/>
        <w:t>1. TCP 是基于字节流的，虽然应用层和 TCP 传输层之间的数据交互是大小不等的数据块，但是 TCP 把这些数据块仅仅看成一连串无结构的字节流，没有边界；</w:t>
      </w:r>
      <w:r>
        <w:br/>
        <w:t>2. 从 TCP 的帧结构也可以看出，在 TCP 的首部没有表示数据长度的字段。</w:t>
      </w:r>
    </w:p>
    <w:p w:rsidR="00B91CE5" w:rsidRDefault="00B91CE5" w:rsidP="00B91CE5">
      <w:pPr>
        <w:pStyle w:val="a3"/>
      </w:pPr>
      <w:r>
        <w:t>基于上面两点，在使用 TCP 传输数据时，才有粘包或者拆包现象发生的可能。一个数据包中包含了发送端发送的两个数据包的信息，这种现象即为粘包。</w:t>
      </w:r>
    </w:p>
    <w:p w:rsidR="00B91CE5" w:rsidRDefault="00B91CE5" w:rsidP="00B91CE5">
      <w:pPr>
        <w:pStyle w:val="a3"/>
      </w:pPr>
      <w:r>
        <w:t>接收端收到了两个数据包，但是这两个数据包要么是不完整的，要么就是多出来一块，这种情况即发生了拆包和粘包。拆包和粘包的问题导致接收端在处理的时候会非常困难，因为无法区分一个完整的数据包。</w:t>
      </w:r>
    </w:p>
    <w:p w:rsidR="00B91CE5" w:rsidRDefault="00B91CE5" w:rsidP="00B91CE5">
      <w:pPr>
        <w:pStyle w:val="4"/>
      </w:pPr>
      <w:r>
        <w:t>Q:TCP 黏包是怎么产生的？</w:t>
      </w:r>
    </w:p>
    <w:p w:rsidR="00B91CE5" w:rsidRDefault="00B91CE5" w:rsidP="00FA61C5">
      <w:pPr>
        <w:widowControl/>
        <w:numPr>
          <w:ilvl w:val="0"/>
          <w:numId w:val="37"/>
        </w:numPr>
        <w:spacing w:before="100" w:beforeAutospacing="1" w:after="100" w:afterAutospacing="1"/>
        <w:jc w:val="left"/>
      </w:pPr>
      <w:r>
        <w:rPr>
          <w:rStyle w:val="a4"/>
        </w:rPr>
        <w:t>发送方产生粘包</w:t>
      </w:r>
    </w:p>
    <w:p w:rsidR="00B91CE5" w:rsidRDefault="00B91CE5" w:rsidP="00B91CE5">
      <w:pPr>
        <w:pStyle w:val="a3"/>
      </w:pPr>
      <w:r>
        <w:br/>
        <w:t>采用 TCP 协议传输数据的客户端与服务器经常是保持一个长连接的状态（一次连接发一次数据不存在粘包），双方在连接不断开的情况下，可以一直传输数据。但当发送的数据包过于的小时，那么 TCP 协议默认的会启用 Nagle 算法，将这些较小的数据包进行合并发送（缓冲区数据发送是一个堆压的过程）；这个合并过程就是在发送缓冲区中进行的，也就是说数据发送出来它已经是粘包的状态了。</w:t>
      </w:r>
    </w:p>
    <w:p w:rsidR="00B91CE5" w:rsidRDefault="00B91CE5" w:rsidP="00FA61C5">
      <w:pPr>
        <w:widowControl/>
        <w:numPr>
          <w:ilvl w:val="0"/>
          <w:numId w:val="38"/>
        </w:numPr>
        <w:spacing w:before="100" w:beforeAutospacing="1" w:after="100" w:afterAutospacing="1"/>
        <w:jc w:val="left"/>
      </w:pPr>
      <w:r>
        <w:rPr>
          <w:rStyle w:val="a4"/>
        </w:rPr>
        <w:t>接收方产生粘包</w:t>
      </w:r>
    </w:p>
    <w:p w:rsidR="00B91CE5" w:rsidRDefault="00B91CE5" w:rsidP="00B91CE5">
      <w:pPr>
        <w:pStyle w:val="a3"/>
      </w:pPr>
      <w:r>
        <w:t>接收方采用 TCP 协议接收数据时的过程是这样的：数据到接收方，从网络模型的下方传递至传输层，传输层的 TCP 协议处理是将其放置接收缓冲区，然后由应用层来主动获取（C 语言用 recv、read 等函数）；这时会出现一个问题，就是我们在程序中调用的读取数据函数不能及时的把缓冲区中的数据拿出来，而下一个数据又到来并有一部分放入的缓冲区末尾，等我们读取数据时就是一个粘包。（放数据的速度 &gt; 应用层拿数据速度）</w:t>
      </w:r>
    </w:p>
    <w:p w:rsidR="00B91CE5" w:rsidRDefault="00B91CE5" w:rsidP="00B91CE5">
      <w:pPr>
        <w:pStyle w:val="4"/>
      </w:pPr>
      <w:r>
        <w:t>Q:怎么解决拆包和粘包？</w:t>
      </w:r>
    </w:p>
    <w:p w:rsidR="00B91CE5" w:rsidRDefault="00B91CE5" w:rsidP="00B91CE5">
      <w:pPr>
        <w:pStyle w:val="a3"/>
      </w:pPr>
      <w:r>
        <w:t>A:分包机制一般有两个通用的解决方法：</w:t>
      </w:r>
      <w:r>
        <w:br/>
        <w:t>1. 特殊字符控制；</w:t>
      </w:r>
      <w:r>
        <w:br/>
        <w:t>2. 在包头首都添加数据包的长度。</w:t>
      </w:r>
      <w:r>
        <w:br/>
        <w:t>如果使用 netty 的话，就有专门的编码器和解码器解决拆包和粘包问题了。</w:t>
      </w:r>
      <w:r>
        <w:br/>
        <w:t>tips：UDP 没有粘包问题，但是有丢包和乱序。不完整的包是不会有的，收到的都是完全正确的包。传送的数据单位协议是 UDP 报文或用户数据报，发送的时候既不合并，也不拆分。</w:t>
      </w:r>
    </w:p>
    <w:p w:rsidR="00B91CE5" w:rsidRDefault="00B91CE5" w:rsidP="00B91CE5">
      <w:pPr>
        <w:pStyle w:val="a3"/>
      </w:pPr>
    </w:p>
    <w:p w:rsidR="00B91CE5" w:rsidRDefault="00B91CE5" w:rsidP="00B91CE5">
      <w:pPr>
        <w:pStyle w:val="2"/>
      </w:pPr>
      <w:r>
        <w:t>TCP和UDP的区别</w:t>
      </w:r>
    </w:p>
    <w:p w:rsidR="00B91CE5" w:rsidRDefault="00B91CE5" w:rsidP="00B91CE5">
      <w:pPr>
        <w:pStyle w:val="a3"/>
      </w:pPr>
      <w:r>
        <w:rPr>
          <w:rStyle w:val="HTML"/>
        </w:rPr>
        <w:t>例子</w:t>
      </w:r>
      <w:r>
        <w:t>：</w:t>
      </w:r>
      <w:r>
        <w:rPr>
          <w:rStyle w:val="HTML"/>
        </w:rPr>
        <w:t>TCP</w:t>
      </w:r>
      <w:r>
        <w:t>就像打电话，需要先打通对方的电话，等待对方有回应才会跟对方继续说话，也就是确认可以发信息之后才会把信息发出去，</w:t>
      </w:r>
      <w:r>
        <w:rPr>
          <w:rStyle w:val="HTML"/>
        </w:rPr>
        <w:t>TCP</w:t>
      </w:r>
      <w:r>
        <w:t>上传任何东西都是可靠的；</w:t>
      </w:r>
      <w:r>
        <w:rPr>
          <w:rStyle w:val="HTML"/>
        </w:rPr>
        <w:t>UDP</w:t>
      </w:r>
      <w:r>
        <w:t>就好比发电报，发出去就完事了，对方有没有接收不用管，</w:t>
      </w:r>
      <w:r>
        <w:rPr>
          <w:rStyle w:val="HTML"/>
        </w:rPr>
        <w:t>UDP</w:t>
      </w:r>
      <w:r>
        <w:t>是不可靠的。TCP虽然可靠，但是传输较慢，UDP不可靠，但是传输较快</w:t>
      </w:r>
    </w:p>
    <w:p w:rsidR="00B91CE5" w:rsidRDefault="00B91CE5" w:rsidP="00FA61C5">
      <w:pPr>
        <w:widowControl/>
        <w:numPr>
          <w:ilvl w:val="0"/>
          <w:numId w:val="39"/>
        </w:numPr>
        <w:spacing w:before="100" w:beforeAutospacing="1" w:after="100" w:afterAutospacing="1"/>
        <w:jc w:val="left"/>
      </w:pPr>
      <w:r>
        <w:rPr>
          <w:rStyle w:val="HTML"/>
        </w:rPr>
        <w:t>TCP</w:t>
      </w:r>
      <w:r>
        <w:t>是面向连接的、可靠的、端到端基于字节流的传输协议，每次新建连接时要进行“三次握手”</w:t>
      </w:r>
    </w:p>
    <w:p w:rsidR="00B91CE5" w:rsidRDefault="00B91CE5" w:rsidP="00FA61C5">
      <w:pPr>
        <w:widowControl/>
        <w:numPr>
          <w:ilvl w:val="0"/>
          <w:numId w:val="39"/>
        </w:numPr>
        <w:spacing w:before="100" w:beforeAutospacing="1" w:after="100" w:afterAutospacing="1"/>
        <w:jc w:val="left"/>
      </w:pPr>
      <w:r>
        <w:rPr>
          <w:rStyle w:val="HTML"/>
        </w:rPr>
        <w:t>UDP</w:t>
      </w:r>
      <w:r>
        <w:t>是面向非连接的、不可靠的传输协议</w:t>
      </w:r>
    </w:p>
    <w:p w:rsidR="00B91CE5" w:rsidRDefault="00B91CE5" w:rsidP="00FA61C5">
      <w:pPr>
        <w:widowControl/>
        <w:numPr>
          <w:ilvl w:val="0"/>
          <w:numId w:val="39"/>
        </w:numPr>
        <w:spacing w:before="100" w:beforeAutospacing="1" w:after="100" w:afterAutospacing="1"/>
        <w:jc w:val="left"/>
      </w:pPr>
      <w:r>
        <w:rPr>
          <w:rStyle w:val="HTML"/>
        </w:rPr>
        <w:t>TCP</w:t>
      </w:r>
      <w:r>
        <w:t>要求系统资源较多，</w:t>
      </w:r>
      <w:r>
        <w:rPr>
          <w:rStyle w:val="HTML"/>
        </w:rPr>
        <w:t>UDP</w:t>
      </w:r>
      <w:r>
        <w:t>要求较少</w:t>
      </w:r>
    </w:p>
    <w:p w:rsidR="00B91CE5" w:rsidRDefault="00B91CE5" w:rsidP="00FA61C5">
      <w:pPr>
        <w:widowControl/>
        <w:numPr>
          <w:ilvl w:val="0"/>
          <w:numId w:val="39"/>
        </w:numPr>
        <w:spacing w:before="100" w:beforeAutospacing="1" w:after="100" w:afterAutospacing="1"/>
        <w:jc w:val="left"/>
      </w:pPr>
      <w:r>
        <w:rPr>
          <w:rStyle w:val="HTML"/>
        </w:rPr>
        <w:t>TCP</w:t>
      </w:r>
      <w:r>
        <w:t>保证数据的正确性和顺序，</w:t>
      </w:r>
      <w:r>
        <w:rPr>
          <w:rStyle w:val="HTML"/>
        </w:rPr>
        <w:t>UDP</w:t>
      </w:r>
      <w:r>
        <w:t>可能会丢包，不保证顺序</w:t>
      </w:r>
    </w:p>
    <w:p w:rsidR="00B91CE5" w:rsidRDefault="00B91CE5" w:rsidP="00FA61C5">
      <w:pPr>
        <w:widowControl/>
        <w:numPr>
          <w:ilvl w:val="0"/>
          <w:numId w:val="39"/>
        </w:numPr>
        <w:spacing w:before="100" w:beforeAutospacing="1" w:after="100" w:afterAutospacing="1"/>
        <w:jc w:val="left"/>
      </w:pPr>
      <w:r>
        <w:rPr>
          <w:rStyle w:val="HTML"/>
        </w:rPr>
        <w:t>UDP</w:t>
      </w:r>
      <w:r>
        <w:t>应用场景：面向数据报、拥有大量的client、对数据安全性无特殊要求、网络负担非常重，但是要求相应速度非常高</w:t>
      </w:r>
    </w:p>
    <w:p w:rsidR="00B91CE5" w:rsidRDefault="00B91CE5" w:rsidP="00B91CE5">
      <w:pPr>
        <w:pStyle w:val="a3"/>
      </w:pPr>
    </w:p>
    <w:p w:rsidR="00B91CE5" w:rsidRDefault="00B91CE5" w:rsidP="00B91CE5">
      <w:pPr>
        <w:pStyle w:val="2"/>
      </w:pPr>
      <w:r>
        <w:t>域名系统(DNS, Domain Name System)</w:t>
      </w:r>
    </w:p>
    <w:p w:rsidR="00B91CE5" w:rsidRDefault="00B91CE5" w:rsidP="00B91CE5">
      <w:pPr>
        <w:pStyle w:val="a3"/>
      </w:pPr>
      <w:r>
        <w:t>DNS 能将域名(例如, </w:t>
      </w:r>
      <w:hyperlink r:id="rId274" w:history="1">
        <w:r>
          <w:rPr>
            <w:rStyle w:val="a5"/>
          </w:rPr>
          <w:t>www.jianshu.com</w:t>
        </w:r>
      </w:hyperlink>
      <w:r>
        <w:t>)解析成IP地址.</w:t>
      </w:r>
    </w:p>
    <w:p w:rsidR="00B91CE5" w:rsidRDefault="00B91CE5" w:rsidP="00B91CE5">
      <w:pPr>
        <w:pStyle w:val="a3"/>
      </w:pPr>
      <w:r>
        <w:t>域名服务器分类</w:t>
      </w:r>
    </w:p>
    <w:p w:rsidR="00B91CE5" w:rsidRDefault="00B91CE5" w:rsidP="00FA61C5">
      <w:pPr>
        <w:widowControl/>
        <w:numPr>
          <w:ilvl w:val="0"/>
          <w:numId w:val="40"/>
        </w:numPr>
        <w:spacing w:before="100" w:beforeAutospacing="1" w:after="100" w:afterAutospacing="1"/>
        <w:jc w:val="left"/>
      </w:pPr>
      <w:r>
        <w:t>根域名服务器 : 最高层次的域名服务器</w:t>
      </w:r>
    </w:p>
    <w:p w:rsidR="00B91CE5" w:rsidRDefault="00B91CE5" w:rsidP="00FA61C5">
      <w:pPr>
        <w:widowControl/>
        <w:numPr>
          <w:ilvl w:val="0"/>
          <w:numId w:val="40"/>
        </w:numPr>
        <w:spacing w:before="100" w:beforeAutospacing="1" w:after="100" w:afterAutospacing="1"/>
        <w:jc w:val="left"/>
      </w:pPr>
      <w:r>
        <w:t>顶级域名服务器 : 如其名</w:t>
      </w:r>
    </w:p>
    <w:p w:rsidR="00B91CE5" w:rsidRDefault="00B91CE5" w:rsidP="00FA61C5">
      <w:pPr>
        <w:widowControl/>
        <w:numPr>
          <w:ilvl w:val="0"/>
          <w:numId w:val="40"/>
        </w:numPr>
        <w:spacing w:before="100" w:beforeAutospacing="1" w:after="100" w:afterAutospacing="1"/>
        <w:jc w:val="left"/>
      </w:pPr>
      <w:r>
        <w:t>权限域名服务器 : 负责一个区的应服务器</w:t>
      </w:r>
    </w:p>
    <w:p w:rsidR="00B91CE5" w:rsidRDefault="00B91CE5" w:rsidP="00FA61C5">
      <w:pPr>
        <w:widowControl/>
        <w:numPr>
          <w:ilvl w:val="0"/>
          <w:numId w:val="40"/>
        </w:numPr>
        <w:spacing w:before="100" w:beforeAutospacing="1" w:after="100" w:afterAutospacing="1"/>
        <w:jc w:val="left"/>
      </w:pPr>
      <w:r>
        <w:t>本地域名服务器 : 主机发送DNS查询请求就是发给它</w:t>
      </w:r>
    </w:p>
    <w:p w:rsidR="00B91CE5" w:rsidRDefault="00B91CE5" w:rsidP="00B91CE5">
      <w:pPr>
        <w:pStyle w:val="a3"/>
      </w:pPr>
      <w:r>
        <w:rPr>
          <w:noProof/>
        </w:rPr>
        <w:drawing>
          <wp:inline distT="0" distB="0" distL="0" distR="0" wp14:anchorId="57CA6E4A" wp14:editId="0BF5FCD4">
            <wp:extent cx="5943600" cy="3286125"/>
            <wp:effectExtent l="0" t="0" r="0" b="9525"/>
            <wp:docPr id="29" name="图片 29" descr="C:\2f94c3e5cd412fb5c26a953f10b4f9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2f94c3e5cd412fb5c26a953f10b4f9d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rsidR="00B91CE5" w:rsidRDefault="00B91CE5" w:rsidP="00B91CE5">
      <w:pPr>
        <w:pStyle w:val="a3"/>
      </w:pPr>
    </w:p>
    <w:p w:rsidR="00B91CE5" w:rsidRDefault="00B91CE5" w:rsidP="00B91CE5">
      <w:pPr>
        <w:pStyle w:val="3"/>
      </w:pPr>
      <w:r>
        <w:t>DNS的工作流程</w:t>
      </w:r>
    </w:p>
    <w:p w:rsidR="00B91CE5" w:rsidRDefault="00B91CE5" w:rsidP="00B91CE5">
      <w:pPr>
        <w:pStyle w:val="a3"/>
      </w:pPr>
      <w:r>
        <w:t>例：我们以</w:t>
      </w:r>
      <w:hyperlink r:id="rId276" w:history="1">
        <w:r>
          <w:rPr>
            <w:rStyle w:val="a5"/>
          </w:rPr>
          <w:t>www.test.com</w:t>
        </w:r>
      </w:hyperlink>
      <w:r>
        <w:t>.这个主机访问</w:t>
      </w:r>
      <w:hyperlink r:id="rId277" w:history="1">
        <w:r>
          <w:rPr>
            <w:rStyle w:val="a5"/>
          </w:rPr>
          <w:t>www.imooc.com</w:t>
        </w:r>
      </w:hyperlink>
      <w:r>
        <w:t>.来说明这个过程域名解析过程。</w:t>
      </w:r>
      <w:r>
        <w:br/>
        <w:t>首先，</w:t>
      </w:r>
      <w:hyperlink r:id="rId278" w:history="1">
        <w:r>
          <w:rPr>
            <w:rStyle w:val="a5"/>
          </w:rPr>
          <w:t>www.test.com</w:t>
        </w:r>
      </w:hyperlink>
      <w:r>
        <w:t>.主机会查找自己的缓存，看是否有对应</w:t>
      </w:r>
      <w:hyperlink r:id="rId279" w:history="1">
        <w:r>
          <w:rPr>
            <w:rStyle w:val="a5"/>
          </w:rPr>
          <w:t>www.imooc.com</w:t>
        </w:r>
      </w:hyperlink>
      <w:r>
        <w:t>.的缓存记录，如果有的话就直接把对应ip返回给主机。如果没有，再查找自己的hosts文件，如果没有相应的记录，才开始向其指向的域名服务器即管理</w:t>
      </w:r>
      <w:hyperlink r:id="rId280" w:history="1">
        <w:r>
          <w:rPr>
            <w:rStyle w:val="a5"/>
          </w:rPr>
          <w:t>test.com</w:t>
        </w:r>
      </w:hyperlink>
      <w:r>
        <w:t>.这个域的DNS服务器发送解析请求，域名服务器收到请求后，先判断这个请求</w:t>
      </w:r>
      <w:hyperlink r:id="rId281" w:history="1">
        <w:r>
          <w:rPr>
            <w:rStyle w:val="a5"/>
          </w:rPr>
          <w:t>www.imooc.com</w:t>
        </w:r>
      </w:hyperlink>
      <w:r>
        <w:t>.是不是自己所负责区域中的主机，如果是的话，就通过查询自己的区域数据文件返回解析结果；如果不是的话，就查询自己的缓存，缓存中有的话就返回解析，缓存中没有记录的话就直接向根域名服务器发送解析请求。根域名服务器收到请求后，判断是自己管理的com.这个域管理的主机，故把管理com.域的DNS服务器的ip返回给管理</w:t>
      </w:r>
      <w:hyperlink r:id="rId282" w:history="1">
        <w:r>
          <w:rPr>
            <w:rStyle w:val="a5"/>
          </w:rPr>
          <w:t>test.com</w:t>
        </w:r>
      </w:hyperlink>
      <w:r>
        <w:t>域的DNS服务器，然后管理</w:t>
      </w:r>
      <w:hyperlink r:id="rId283" w:history="1">
        <w:r>
          <w:rPr>
            <w:rStyle w:val="a5"/>
          </w:rPr>
          <w:t>test.com</w:t>
        </w:r>
      </w:hyperlink>
      <w:r>
        <w:t>.的DNS服务器会向管理com.域的DNS服务器发送解析请求，管理com.域的DNS服务器判断是自己管理的域</w:t>
      </w:r>
      <w:hyperlink r:id="rId284" w:history="1">
        <w:r>
          <w:rPr>
            <w:rStyle w:val="a5"/>
          </w:rPr>
          <w:t>imooc.com</w:t>
        </w:r>
      </w:hyperlink>
      <w:r>
        <w:t>.这个域中的主机，故再把管理</w:t>
      </w:r>
      <w:hyperlink r:id="rId285" w:history="1">
        <w:r>
          <w:rPr>
            <w:rStyle w:val="a5"/>
          </w:rPr>
          <w:t>imooc.com</w:t>
        </w:r>
      </w:hyperlink>
      <w:r>
        <w:t>.域的DNS服务器的ip返回给管理</w:t>
      </w:r>
      <w:hyperlink r:id="rId286" w:history="1">
        <w:r>
          <w:rPr>
            <w:rStyle w:val="a5"/>
          </w:rPr>
          <w:t>test.com</w:t>
        </w:r>
      </w:hyperlink>
      <w:r>
        <w:t>域的DNS服务器。然后，管理</w:t>
      </w:r>
      <w:hyperlink r:id="rId287" w:history="1">
        <w:r>
          <w:rPr>
            <w:rStyle w:val="a5"/>
          </w:rPr>
          <w:t>test.com</w:t>
        </w:r>
      </w:hyperlink>
      <w:r>
        <w:t>.域的DNS服务器向管理</w:t>
      </w:r>
      <w:hyperlink r:id="rId288" w:history="1">
        <w:r>
          <w:rPr>
            <w:rStyle w:val="a5"/>
          </w:rPr>
          <w:t>imooc.com</w:t>
        </w:r>
      </w:hyperlink>
      <w:r>
        <w:t>域的主机发送解析请求，管理</w:t>
      </w:r>
      <w:hyperlink r:id="rId289" w:history="1">
        <w:r>
          <w:rPr>
            <w:rStyle w:val="a5"/>
          </w:rPr>
          <w:t>imooc.com</w:t>
        </w:r>
      </w:hyperlink>
      <w:r>
        <w:t>域的DNS服务器判断是自己所负责区域的主机，然后查询区域文件，找到对应的记录项，返回给管理</w:t>
      </w:r>
      <w:hyperlink r:id="rId290" w:history="1">
        <w:r>
          <w:rPr>
            <w:rStyle w:val="a5"/>
          </w:rPr>
          <w:t>test.com</w:t>
        </w:r>
      </w:hyperlink>
      <w:r>
        <w:t>域的DNS服务器。管理</w:t>
      </w:r>
      <w:hyperlink r:id="rId291" w:history="1">
        <w:r>
          <w:rPr>
            <w:rStyle w:val="a5"/>
          </w:rPr>
          <w:t>test.com</w:t>
        </w:r>
      </w:hyperlink>
      <w:r>
        <w:t>域的DNS服务器收到对应的ip记录后，解析结果存入自己的缓存，并把解析结果发送给</w:t>
      </w:r>
      <w:hyperlink r:id="rId292" w:history="1">
        <w:r>
          <w:rPr>
            <w:rStyle w:val="a5"/>
          </w:rPr>
          <w:t>www.imooc.com</w:t>
        </w:r>
      </w:hyperlink>
      <w:r>
        <w:t>.这台主机，这台主机也会缓存这个解析结果，至此解析过程结束</w:t>
      </w:r>
    </w:p>
    <w:p w:rsidR="00B91CE5" w:rsidRDefault="00B91CE5" w:rsidP="00B91CE5">
      <w:pPr>
        <w:pStyle w:val="3"/>
      </w:pPr>
      <w:r>
        <w:t>DNS域名解析查询过程</w:t>
      </w:r>
    </w:p>
    <w:p w:rsidR="00B91CE5" w:rsidRDefault="00B91CE5" w:rsidP="00B91CE5">
      <w:pPr>
        <w:pStyle w:val="a3"/>
      </w:pPr>
      <w:r>
        <w:t>DNS的查询过程，按查询方式的不同，分为递归查询和迭代查询。</w:t>
      </w:r>
      <w:r>
        <w:br/>
        <w:t>递归查询：只发出一次请求，本地主机向本地域名服务器发出查询请求，如果本地域名服务器能够解析，则返回查询结果，否则，本地域名服务器向根请求查询，如果根知道结果则返回给本地域名服务器结果，否则，就由根在向下移级域名查询结果，这样逐级查询，最终逐级返回结果，最终返回到本地主机。</w:t>
      </w:r>
      <w:r>
        <w:br/>
        <w:t>迭代查询：发出多次请求，本地主机先向本地域名与服务器发出查询请求，如果本地域名服务器能够解析，则返回结果，否则，由本地主机向根查询，同样，如果根能够解析直接返回结果，否则返回负责该域名解析的下一级域名，让本地主机找该域名继续查询，最终，找到结果。</w:t>
      </w:r>
      <w:r>
        <w:br/>
        <w:t>在实际的网络中，一般采用两段式查询过程，即先递归，后迭代。从本地主机到本地域名服务器采用递归查询，而从本地域名服务器到最终结果则采用迭代方式查询</w:t>
      </w:r>
    </w:p>
    <w:p w:rsidR="00B91CE5" w:rsidRDefault="00B91CE5" w:rsidP="00B91CE5">
      <w:pPr>
        <w:pStyle w:val="a3"/>
      </w:pPr>
      <w:r>
        <w:t>命令：ifconfig/displaydns 可以查到本地系统的dns缓存</w:t>
      </w:r>
    </w:p>
    <w:p w:rsidR="00B91CE5" w:rsidRDefault="00B91CE5" w:rsidP="00B91CE5">
      <w:pPr>
        <w:pStyle w:val="a3"/>
      </w:pPr>
      <w:r>
        <w:rPr>
          <w:color w:val="4D4D4D"/>
        </w:rPr>
        <w:t>该查询使用UDP, 并且为了提高DNS查询效率, 每个域名服务器都使用高速缓存.</w:t>
      </w:r>
    </w:p>
    <w:p w:rsidR="00B91CE5" w:rsidRDefault="00B91CE5" w:rsidP="00B91CE5">
      <w:pPr>
        <w:pStyle w:val="4"/>
      </w:pPr>
      <w:r>
        <w:t>Q:谈谈你对域名缓存的了解？</w:t>
      </w:r>
    </w:p>
    <w:p w:rsidR="00B91CE5" w:rsidRDefault="00B91CE5" w:rsidP="00B91CE5">
      <w:pPr>
        <w:pStyle w:val="a3"/>
      </w:pPr>
      <w:r>
        <w:t>为了提高 DNS 查询效率，并减轻服务器的负荷和减少因特网上的 DNS 查询报文数量，在域名服务器中广泛使用了高速缓存，用来存放最近查询过的域名以及从何处获得域名映射信息的记录。</w:t>
      </w:r>
    </w:p>
    <w:p w:rsidR="00B91CE5" w:rsidRDefault="00B91CE5" w:rsidP="00B91CE5">
      <w:pPr>
        <w:pStyle w:val="a3"/>
      </w:pPr>
      <w:r>
        <w:t>由于名字到地址的绑定并不经常改变，为保持高速缓存中的内容正确，域名服务器应为每项内容设置计时器并处理超过合理时间的项（例如：每个项目两天）。当域名服务器已从缓存中删去某项信息后又被请求查询该项信息，就必须重新到授权管理该项的域名服务器绑定信息。当权限服务器回答一个查询请求时，在响应中都指明绑定有效存在的时间值。增加此时间值可减少网络开销，而减少此时间值可提高域名解析的正确性。</w:t>
      </w:r>
    </w:p>
    <w:p w:rsidR="00B91CE5" w:rsidRDefault="00B91CE5" w:rsidP="00B91CE5">
      <w:pPr>
        <w:pStyle w:val="a3"/>
      </w:pPr>
      <w:r>
        <w:t>不仅在本地域名服务器中需要高速缓存，在主机中也需要。许多主机在启动时从本地服务器下载名字和地址的全部数据库，维护存放自己最近使用的域名的高速缓存，并且只在从缓存中找不到名字时才使用域名服务器。维护本地域名服务器数据库的主机应当定期地检查域名服务器以获取新的映射信息，而且主机必须从缓存中删除无效的项。由于域名改动并不频繁，大多数网点不需花精力就能维护数据库的一致性。</w:t>
      </w:r>
    </w:p>
    <w:p w:rsidR="00B91CE5" w:rsidRDefault="00B91CE5" w:rsidP="00B91CE5">
      <w:pPr>
        <w:pStyle w:val="3"/>
      </w:pPr>
      <w:r>
        <w:t>URL</w:t>
      </w:r>
    </w:p>
    <w:p w:rsidR="00B91CE5" w:rsidRDefault="00B91CE5" w:rsidP="00B91CE5">
      <w:pPr>
        <w:pStyle w:val="a3"/>
      </w:pPr>
      <w:r>
        <w:t>URL的格式 : </w:t>
      </w:r>
      <w:r>
        <w:rPr>
          <w:rStyle w:val="HTML"/>
        </w:rPr>
        <w:t>&lt;协议&gt;://&lt;主机&gt;:&lt;端口&gt;/&lt;路径&gt;</w:t>
      </w:r>
      <w:r>
        <w:t>, 端口和路径有时可省略.</w:t>
      </w:r>
    </w:p>
    <w:p w:rsidR="00B91CE5" w:rsidRDefault="00B91CE5" w:rsidP="00B91CE5">
      <w:pPr>
        <w:pStyle w:val="a3"/>
      </w:pPr>
      <w:r>
        <w:t>使用HTTP协议的URL : </w:t>
      </w:r>
      <w:r>
        <w:rPr>
          <w:rStyle w:val="HTML"/>
        </w:rPr>
        <w:t>http://&lt;主机&gt;:&lt;端口&gt;/&lt;路径&gt;</w:t>
      </w:r>
      <w:r>
        <w:t>, HTTP默认端口号是80</w:t>
      </w:r>
    </w:p>
    <w:p w:rsidR="00B91CE5" w:rsidRDefault="00B91CE5" w:rsidP="00B91CE5">
      <w:pPr>
        <w:pStyle w:val="3"/>
      </w:pPr>
      <w:r>
        <w:t>HTTP协议</w:t>
      </w:r>
    </w:p>
    <w:p w:rsidR="00B91CE5" w:rsidRDefault="00B91CE5" w:rsidP="00B91CE5">
      <w:pPr>
        <w:pStyle w:val="a3"/>
      </w:pPr>
      <w:r>
        <w:t>HTTP是面向事务的, 即它传输的数据是一个整体, 要么全部收到, 要么全部收不到.</w:t>
      </w:r>
    </w:p>
    <w:p w:rsidR="00B91CE5" w:rsidRDefault="00B91CE5" w:rsidP="00B91CE5">
      <w:pPr>
        <w:pStyle w:val="a3"/>
      </w:pPr>
    </w:p>
    <w:p w:rsidR="00B91CE5" w:rsidRDefault="00B91CE5" w:rsidP="00B91CE5">
      <w:pPr>
        <w:pStyle w:val="a3"/>
      </w:pPr>
      <w:r>
        <w:t>万维网的工作过程</w:t>
      </w:r>
    </w:p>
    <w:p w:rsidR="00B91CE5" w:rsidRDefault="00B91CE5" w:rsidP="00B91CE5">
      <w:pPr>
        <w:pStyle w:val="a3"/>
      </w:pPr>
      <w:r>
        <w:t>每一次HTTP请求就需要建立一次TCP连接和释放TCP连接.</w:t>
      </w:r>
    </w:p>
    <w:p w:rsidR="00B91CE5" w:rsidRDefault="00B91CE5" w:rsidP="00B91CE5">
      <w:pPr>
        <w:pStyle w:val="a3"/>
      </w:pPr>
      <w:r>
        <w:t>HTTP是无连接, 无状态的. 每一次请求都是作为一次新请求.</w:t>
      </w:r>
    </w:p>
    <w:p w:rsidR="00B91CE5" w:rsidRDefault="00B91CE5" w:rsidP="00B91CE5">
      <w:pPr>
        <w:pStyle w:val="a3"/>
      </w:pPr>
      <w:r>
        <w:t>HTTP/1.0 缺点 : 无连接, 每一次请求都要重新建立TCP连接, 所以每一次HTTP请求都要花费2倍RTT时间(一次TCP请求, 一次HTTP请求)</w:t>
      </w:r>
    </w:p>
    <w:p w:rsidR="00B91CE5" w:rsidRDefault="00B91CE5" w:rsidP="00B91CE5">
      <w:pPr>
        <w:pStyle w:val="a3"/>
      </w:pPr>
      <w:r>
        <w:t>HTTP/1.1 : 使用持续连接, 即保持TCP连接一段时间.</w:t>
      </w:r>
    </w:p>
    <w:p w:rsidR="00B91CE5" w:rsidRDefault="00B91CE5" w:rsidP="00B91CE5">
      <w:pPr>
        <w:pStyle w:val="a3"/>
        <w:spacing w:after="240" w:afterAutospacing="0"/>
      </w:pPr>
      <w:r>
        <w:t>HTTP/1.1持续工作的两种工作方式 : 非流水线方式和流水线方式</w:t>
      </w:r>
      <w:r>
        <w:br/>
        <w:t>非流水线方式 : 收到一个请求的响应再发下一个请求, 效率低, 浪费资源</w:t>
      </w:r>
      <w:r>
        <w:br/>
        <w:t>流水线方式 : 能够同时发送多个请求, 效率高</w:t>
      </w:r>
    </w:p>
    <w:p w:rsidR="00B91CE5" w:rsidRDefault="00B91CE5" w:rsidP="00B91CE5">
      <w:pPr>
        <w:pStyle w:val="a3"/>
      </w:pPr>
      <w:r>
        <w:rPr>
          <w:noProof/>
        </w:rPr>
        <w:drawing>
          <wp:inline distT="0" distB="0" distL="0" distR="0" wp14:anchorId="76F112BA" wp14:editId="19684EE0">
            <wp:extent cx="5943600" cy="4048125"/>
            <wp:effectExtent l="0" t="0" r="0" b="9525"/>
            <wp:docPr id="30" name="图片 30" descr="C:\82a6267b1e2e5644fd22389c95c45f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82a6267b1e2e5644fd22389c95c45f19"/>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B91CE5" w:rsidRDefault="00B91CE5" w:rsidP="00B91CE5">
      <w:pPr>
        <w:pStyle w:val="a3"/>
      </w:pPr>
      <w:r>
        <w:t>更为详细的HTTP请求流程图:</w:t>
      </w:r>
    </w:p>
    <w:p w:rsidR="00B91CE5" w:rsidRDefault="00B91CE5" w:rsidP="00B91CE5">
      <w:pPr>
        <w:pStyle w:val="a3"/>
      </w:pPr>
      <w:r>
        <w:rPr>
          <w:noProof/>
        </w:rPr>
        <w:drawing>
          <wp:inline distT="0" distB="0" distL="0" distR="0" wp14:anchorId="51A6B107" wp14:editId="02E24897">
            <wp:extent cx="5943600" cy="8353425"/>
            <wp:effectExtent l="0" t="0" r="0" b="9525"/>
            <wp:docPr id="31" name="图片 31" descr="C:\55e83dc13cd627c0eb43d157028eec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55e83dc13cd627c0eb43d157028eec3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8353425"/>
                    </a:xfrm>
                    <a:prstGeom prst="rect">
                      <a:avLst/>
                    </a:prstGeom>
                    <a:noFill/>
                    <a:ln>
                      <a:noFill/>
                    </a:ln>
                  </pic:spPr>
                </pic:pic>
              </a:graphicData>
            </a:graphic>
          </wp:inline>
        </w:drawing>
      </w:r>
    </w:p>
    <w:p w:rsidR="00B91CE5" w:rsidRDefault="00B91CE5" w:rsidP="00B91CE5">
      <w:pPr>
        <w:pStyle w:val="4"/>
      </w:pPr>
      <w:r>
        <w:t>Q:HTTP 状态码</w:t>
      </w:r>
    </w:p>
    <w:p w:rsidR="00B91CE5" w:rsidRDefault="00B91CE5" w:rsidP="00FA61C5">
      <w:pPr>
        <w:widowControl/>
        <w:numPr>
          <w:ilvl w:val="0"/>
          <w:numId w:val="41"/>
        </w:numPr>
        <w:spacing w:before="100" w:beforeAutospacing="1" w:after="100" w:afterAutospacing="1"/>
        <w:jc w:val="left"/>
      </w:pPr>
      <w:r>
        <w:rPr>
          <w:rStyle w:val="a4"/>
        </w:rPr>
        <w:t>1XX 信息</w:t>
      </w:r>
    </w:p>
    <w:p w:rsidR="00B91CE5" w:rsidRDefault="00B91CE5" w:rsidP="00B91CE5">
      <w:pPr>
        <w:pStyle w:val="a3"/>
      </w:pPr>
      <w:r>
        <w:br/>
        <w:t>1. 100 Continue ：表明到目前为止都很正常，客户端可以继续发送请求或者忽略这个响应。</w:t>
      </w:r>
    </w:p>
    <w:p w:rsidR="00B91CE5" w:rsidRDefault="00B91CE5" w:rsidP="00FA61C5">
      <w:pPr>
        <w:widowControl/>
        <w:numPr>
          <w:ilvl w:val="0"/>
          <w:numId w:val="42"/>
        </w:numPr>
        <w:spacing w:before="100" w:beforeAutospacing="1" w:after="100" w:afterAutospacing="1"/>
        <w:jc w:val="left"/>
      </w:pPr>
      <w:r>
        <w:rPr>
          <w:rStyle w:val="a4"/>
        </w:rPr>
        <w:t>2XX 成功</w:t>
      </w:r>
    </w:p>
    <w:p w:rsidR="00B91CE5" w:rsidRDefault="00B91CE5" w:rsidP="00B91CE5">
      <w:pPr>
        <w:pStyle w:val="a3"/>
      </w:pPr>
      <w:r>
        <w:br/>
        <w:t>1. 200 OK</w:t>
      </w:r>
      <w:r>
        <w:br/>
        <w:t>2. 204 No Content ：请求已经成功处理，但是返回的响应报文不包含实体的主体部分。一般在只需要从客户端往服务器发送信息，而不需要返回数据时使用。</w:t>
      </w:r>
      <w:r>
        <w:br/>
      </w:r>
      <w:r>
        <w:br/>
        <w:t>3. 206 Partial Content ：表示客户端进行了范围请求，响应报文包含由 Content-Range 指定范围的实体内容。</w:t>
      </w:r>
    </w:p>
    <w:p w:rsidR="00B91CE5" w:rsidRDefault="00B91CE5" w:rsidP="00FA61C5">
      <w:pPr>
        <w:widowControl/>
        <w:numPr>
          <w:ilvl w:val="0"/>
          <w:numId w:val="43"/>
        </w:numPr>
        <w:spacing w:before="100" w:beforeAutospacing="1" w:after="100" w:afterAutospacing="1"/>
        <w:jc w:val="left"/>
      </w:pPr>
      <w:r>
        <w:rPr>
          <w:rStyle w:val="a4"/>
        </w:rPr>
        <w:t>3XX 重定向</w:t>
      </w:r>
    </w:p>
    <w:p w:rsidR="00B91CE5" w:rsidRDefault="00B91CE5" w:rsidP="00B91CE5">
      <w:pPr>
        <w:pStyle w:val="a3"/>
      </w:pPr>
      <w:r>
        <w:br/>
        <w:t>1. 301 Moved Permanently ：永久性重定向；</w:t>
      </w:r>
      <w:r>
        <w:br/>
        <w:t>2. 302 Found ：临时性重定向；</w:t>
      </w:r>
      <w:r>
        <w:br/>
        <w:t>3. 303 See Other ：和 302 有着相同的功能，但是 303 明确要求客户端应该采用 GET 方法获取资源。</w:t>
      </w:r>
      <w:r>
        <w:br/>
      </w:r>
      <w:r>
        <w:br/>
        <w:t>4. 304 Not Modified ：如果请求报文首部包含一些条件，例如：If-Match，If-Modified-Since，If-None-Match，If-Range，If-Unmodified-Since，如果不满足条件，则服务器会返回 304 状态码。</w:t>
      </w:r>
      <w:r>
        <w:br/>
      </w:r>
      <w:r>
        <w:br/>
        <w:t>5. 307 Temporary Redirect ：临时重定向，与 302 的含义类似，但是 307 要求浏览器不会把重定向请求的 POST 方法改成 GET 方法。</w:t>
      </w:r>
    </w:p>
    <w:p w:rsidR="00B91CE5" w:rsidRDefault="00B91CE5" w:rsidP="00FA61C5">
      <w:pPr>
        <w:widowControl/>
        <w:numPr>
          <w:ilvl w:val="0"/>
          <w:numId w:val="44"/>
        </w:numPr>
        <w:spacing w:before="100" w:beforeAutospacing="1" w:after="100" w:afterAutospacing="1"/>
        <w:jc w:val="left"/>
      </w:pPr>
      <w:r>
        <w:rPr>
          <w:rStyle w:val="a4"/>
        </w:rPr>
        <w:t>4XX 客户端错误</w:t>
      </w:r>
    </w:p>
    <w:p w:rsidR="00B91CE5" w:rsidRDefault="00B91CE5" w:rsidP="00B91CE5">
      <w:pPr>
        <w:pStyle w:val="a3"/>
      </w:pPr>
      <w:r>
        <w:br/>
        <w:t>1. 400 Bad Request ：请求报文中存在语法错误。</w:t>
      </w:r>
      <w:r>
        <w:br/>
        <w:t>2. 401 Unauthorized ：该状态码表示发送的请求需要有认证信息（BASIC 认证、DIGEST 认证）。如果之前已进行过一次请求，则表示用户认证失败。</w:t>
      </w:r>
      <w:r>
        <w:br/>
        <w:t>3. 403 Forbidden ：请求被拒绝。</w:t>
      </w:r>
      <w:r>
        <w:br/>
        <w:t>4. 404 Not Found</w:t>
      </w:r>
    </w:p>
    <w:p w:rsidR="00B91CE5" w:rsidRDefault="00B91CE5" w:rsidP="00FA61C5">
      <w:pPr>
        <w:widowControl/>
        <w:numPr>
          <w:ilvl w:val="0"/>
          <w:numId w:val="45"/>
        </w:numPr>
        <w:spacing w:before="100" w:beforeAutospacing="1" w:after="100" w:afterAutospacing="1"/>
        <w:jc w:val="left"/>
      </w:pPr>
      <w:r>
        <w:rPr>
          <w:rStyle w:val="a4"/>
        </w:rPr>
        <w:t>5XX 服务器错误</w:t>
      </w:r>
    </w:p>
    <w:p w:rsidR="00B91CE5" w:rsidRDefault="00B91CE5" w:rsidP="00B91CE5">
      <w:pPr>
        <w:pStyle w:val="a3"/>
        <w:spacing w:after="240" w:afterAutospacing="0"/>
      </w:pPr>
      <w:r>
        <w:br/>
        <w:t>1. 500 Internal Server Error ：服务器正在执行请求时发生错误；</w:t>
      </w:r>
      <w:r>
        <w:br/>
      </w:r>
      <w:r>
        <w:br/>
        <w:t>2. 503 Service Unavailable ：服务器暂时处于超负载或正在进行停机维护，现在无法处理请求。</w:t>
      </w:r>
    </w:p>
    <w:p w:rsidR="00B91CE5" w:rsidRDefault="00B91CE5" w:rsidP="00B91CE5">
      <w:pPr>
        <w:pStyle w:val="4"/>
      </w:pPr>
      <w:r>
        <w:t>Q:HTTP 方法有哪些？</w:t>
      </w:r>
    </w:p>
    <w:p w:rsidR="00B91CE5" w:rsidRDefault="00B91CE5" w:rsidP="00B91CE5">
      <w:pPr>
        <w:pStyle w:val="a3"/>
      </w:pPr>
      <w:r>
        <w:t>客户端发送的 请求报文 第一行为请求行，包含了方法字段。</w:t>
      </w:r>
      <w:r>
        <w:br/>
        <w:t>1. GET：获取资源，当前网络中绝大部分使用的都是 GET；</w:t>
      </w:r>
      <w:r>
        <w:br/>
        <w:t>2. HEAD：获取报文首部，和 GET 方法类似，但是不返回报文实体主体部分；</w:t>
      </w:r>
      <w:r>
        <w:br/>
        <w:t>3. POST：传输实体主体</w:t>
      </w:r>
      <w:r>
        <w:br/>
        <w:t>4. PUT：上传文件，由于自身不带验证机制，任何人都可以上传文件，因此存在安全性问题，一般不使用该方法。</w:t>
      </w:r>
      <w:r>
        <w:br/>
        <w:t>5. PATCH：对资源进行部分修改。PUT 也可以用于修改资源，但是只能完全替代原始资源，PATCH 允许部分修改。</w:t>
      </w:r>
      <w:r>
        <w:br/>
        <w:t>6. OPTIONS：查询指定的 URL 支持的方法；</w:t>
      </w:r>
      <w:r>
        <w:br/>
        <w:t>7. CONNECT：要求在与代理服务器通信时建立隧道。使用 SSL（Secure Sockets Layer，安全套接层）和 TLS（Transport Layer Security，传输层安全）协议把通信内容加密后经网络隧道传输。</w:t>
      </w:r>
      <w:r>
        <w:br/>
        <w:t>8. TRACE：追踪路径。服务器会将通信路径返回给客户端。发送请求时，在 Max-Forwards 首部字段中填入数值，每经过一个服务器就会减 1，当数值为 0 时就停止传输。通常不会使用 TRACE，并且它容易受到 XST 攻击（Cross-Site Tracing，跨站追踪）。</w:t>
      </w:r>
    </w:p>
    <w:p w:rsidR="00B91CE5" w:rsidRDefault="00B91CE5" w:rsidP="00B91CE5">
      <w:pPr>
        <w:pStyle w:val="4"/>
      </w:pPr>
      <w:r>
        <w:t>Q:在浏览器中输入 URL 地址到显示主页的过程</w:t>
      </w:r>
    </w:p>
    <w:p w:rsidR="00B91CE5" w:rsidRDefault="00B91CE5" w:rsidP="00B91CE5">
      <w:pPr>
        <w:pStyle w:val="a3"/>
      </w:pPr>
      <w:r>
        <w:t>1. DNS 解析：浏览器查询 DNS，获取域名对应的 IP 地址：具体过程包括浏览器搜索自身的 DNS 缓存、搜索操作系统的 DNS 缓存、读取本地的 Host 文件和向本地 DNS 服务器进行查询等。对于向本地 DNS 服务器进行查询，如果要查询的域名包含在本地配置区域资源中，则返回解析结果给客户机，完成域名解析(此解析具有权威性)；如果要查询的域名不由本地 DNS 服务器区域解析，但该服务器已缓存了此网址映射关系，则调用这个 IP 地址映射，完成域名解析（此解析不具有权威性）。如果本地域名服务器并未缓存该网址映射关系，那么将根据其设置发起递归查询或者迭代查询；</w:t>
      </w:r>
    </w:p>
    <w:p w:rsidR="00B91CE5" w:rsidRDefault="00B91CE5" w:rsidP="00B91CE5">
      <w:pPr>
        <w:pStyle w:val="a3"/>
      </w:pPr>
      <w:r>
        <w:t>2. TCP 连接：浏览器获得域名对应的 IP 地址以后，浏览器向服务器请求建立链接，发起三次握手；</w:t>
      </w:r>
    </w:p>
    <w:p w:rsidR="00B91CE5" w:rsidRDefault="00B91CE5" w:rsidP="00B91CE5">
      <w:pPr>
        <w:pStyle w:val="a3"/>
      </w:pPr>
      <w:r>
        <w:t>3. 发送 HTTP 请求：TCP 连接建立起来后，浏览器向服务器发送 HTTP 请求；</w:t>
      </w:r>
    </w:p>
    <w:p w:rsidR="00B91CE5" w:rsidRDefault="00B91CE5" w:rsidP="00B91CE5">
      <w:pPr>
        <w:pStyle w:val="a3"/>
      </w:pPr>
      <w:r>
        <w:t>4. 服务器处理请求并返回 HTTP 报文：服务器接收到这个请求，并根据路径参数映射到特定的请求处理器进行处理，并将处理结果及相应的视图返回给浏览器；</w:t>
      </w:r>
    </w:p>
    <w:p w:rsidR="00B91CE5" w:rsidRDefault="00B91CE5" w:rsidP="00B91CE5">
      <w:pPr>
        <w:pStyle w:val="a3"/>
      </w:pPr>
      <w:r>
        <w:t>5. 浏览器解析渲染页面：浏览器解析并渲染视图，若遇到对 js 文件、css 文件及图片等静态资源的引用，则重复上述步骤并向服务器请求这些资源；浏览器根据其请求到的资源、数据渲染页面，最终向用户呈现一个完整的页面。</w:t>
      </w:r>
    </w:p>
    <w:p w:rsidR="00B91CE5" w:rsidRDefault="00B91CE5" w:rsidP="00B91CE5">
      <w:pPr>
        <w:pStyle w:val="a3"/>
      </w:pPr>
      <w:r>
        <w:t>6. 连接结束。</w:t>
      </w:r>
    </w:p>
    <w:p w:rsidR="00B91CE5" w:rsidRDefault="00B91CE5" w:rsidP="00B91CE5">
      <w:pPr>
        <w:pStyle w:val="4"/>
      </w:pPr>
      <w:r>
        <w:t>Q:谈下你对 HTTP 长连接和短连接的理解？分别应用于哪些场景？</w:t>
      </w:r>
    </w:p>
    <w:p w:rsidR="00B91CE5" w:rsidRDefault="00B91CE5" w:rsidP="00B91CE5">
      <w:pPr>
        <w:pStyle w:val="a3"/>
      </w:pPr>
      <w:r>
        <w:t>在 HTTP/1.0 中默认使用短连接。也就是说，客户端和服务器每进行一次 HTTP 操作，就建立一次连接，任务结束就中断连接。当客户端浏览器访问的某个 HTML 或其他类型的 Web 页中包含有其他的 Web 资源（如：JavaScript 文件、图像文件、CSS 文件等），每遇到这样一个 Web 资源，浏览器就会重新建立一个 HTTP 会话。</w:t>
      </w:r>
    </w:p>
    <w:p w:rsidR="00B91CE5" w:rsidRDefault="00B91CE5" w:rsidP="00B91CE5">
      <w:pPr>
        <w:pStyle w:val="a3"/>
      </w:pPr>
      <w:r>
        <w:t>而从 HTTP/1.1 起，默认使用长连接，用以保持连接特性。使用长连接的 HTTP 协议，会在响应头加入这两行代码</w:t>
      </w:r>
    </w:p>
    <w:p w:rsidR="00B91CE5" w:rsidRDefault="00B91CE5" w:rsidP="00B91CE5">
      <w:pPr>
        <w:pStyle w:val="a3"/>
      </w:pPr>
      <w:r>
        <w:rPr>
          <w:noProof/>
        </w:rPr>
        <w:drawing>
          <wp:inline distT="0" distB="0" distL="0" distR="0" wp14:anchorId="3E0783AD" wp14:editId="41534DE1">
            <wp:extent cx="2752725" cy="419100"/>
            <wp:effectExtent l="0" t="0" r="9525" b="0"/>
            <wp:docPr id="32" name="图片 32" descr="C:\311e3fe16717007cc3db91ff66d81b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311e3fe16717007cc3db91ff66d81b67"/>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752725" cy="419100"/>
                    </a:xfrm>
                    <a:prstGeom prst="rect">
                      <a:avLst/>
                    </a:prstGeom>
                    <a:noFill/>
                    <a:ln>
                      <a:noFill/>
                    </a:ln>
                  </pic:spPr>
                </pic:pic>
              </a:graphicData>
            </a:graphic>
          </wp:inline>
        </w:drawing>
      </w:r>
    </w:p>
    <w:p w:rsidR="00B91CE5" w:rsidRDefault="00B91CE5" w:rsidP="00B91CE5">
      <w:pPr>
        <w:pStyle w:val="a3"/>
      </w:pPr>
    </w:p>
    <w:p w:rsidR="00B91CE5" w:rsidRDefault="00B91CE5" w:rsidP="00B91CE5">
      <w:pPr>
        <w:pStyle w:val="3"/>
      </w:pPr>
      <w:r>
        <w:t>GET和POST的区别</w:t>
      </w:r>
    </w:p>
    <w:p w:rsidR="00B91CE5" w:rsidRDefault="00B91CE5" w:rsidP="00B91CE5">
      <w:pPr>
        <w:pStyle w:val="a3"/>
      </w:pPr>
      <w:r>
        <w:t>GET和POST是什么？HTTP协议中的两种发送请求的方法。</w:t>
      </w:r>
      <w:r>
        <w:br/>
        <w:t>直观区别：</w:t>
      </w:r>
    </w:p>
    <w:p w:rsidR="00B91CE5" w:rsidRDefault="00B91CE5" w:rsidP="00B91CE5">
      <w:pPr>
        <w:pStyle w:val="a3"/>
      </w:pPr>
      <w:r>
        <w:rPr>
          <w:noProof/>
        </w:rPr>
        <w:drawing>
          <wp:inline distT="0" distB="0" distL="0" distR="0" wp14:anchorId="33DF8CE7" wp14:editId="222D3D6E">
            <wp:extent cx="5943600" cy="3467100"/>
            <wp:effectExtent l="0" t="0" r="0" b="0"/>
            <wp:docPr id="33" name="图片 33" descr="C:\6aca9aed937f3581e62e561c98b48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6aca9aed937f3581e62e561c98b4898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B91CE5" w:rsidRDefault="00B91CE5" w:rsidP="00B91CE5">
      <w:pPr>
        <w:pStyle w:val="a3"/>
      </w:pPr>
    </w:p>
    <w:p w:rsidR="00B91CE5" w:rsidRDefault="00B91CE5" w:rsidP="00B91CE5">
      <w:pPr>
        <w:pStyle w:val="3"/>
      </w:pPr>
      <w:r>
        <w:t>HTTPS</w:t>
      </w:r>
    </w:p>
    <w:p w:rsidR="00B91CE5" w:rsidRDefault="00B91CE5" w:rsidP="00B91CE5">
      <w:pPr>
        <w:pStyle w:val="a3"/>
      </w:pPr>
      <w:r>
        <w:rPr>
          <w:noProof/>
        </w:rPr>
        <w:drawing>
          <wp:inline distT="0" distB="0" distL="0" distR="0" wp14:anchorId="3C9A71B0" wp14:editId="0C0846C8">
            <wp:extent cx="5943600" cy="3505200"/>
            <wp:effectExtent l="0" t="0" r="0" b="0"/>
            <wp:docPr id="34" name="图片 34" descr="C:\5d7daadeb1382263674a52007aa62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5d7daadeb1382263674a52007aa62e0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B91CE5" w:rsidRDefault="00B91CE5" w:rsidP="00B91CE5">
      <w:pPr>
        <w:pStyle w:val="a3"/>
      </w:pPr>
    </w:p>
    <w:p w:rsidR="00B91CE5" w:rsidRDefault="00B91CE5" w:rsidP="00FA61C5">
      <w:pPr>
        <w:pStyle w:val="a3"/>
        <w:numPr>
          <w:ilvl w:val="0"/>
          <w:numId w:val="46"/>
        </w:numPr>
      </w:pPr>
      <w:r>
        <w:t>Client发起一个HTTPS（https:/demo.linianhui.dev）的请求，根据RFC2818的规定，Client知道需要连接Server的443（默认）端口。</w:t>
      </w:r>
    </w:p>
    <w:p w:rsidR="00B91CE5" w:rsidRDefault="00B91CE5" w:rsidP="00FA61C5">
      <w:pPr>
        <w:pStyle w:val="a3"/>
        <w:numPr>
          <w:ilvl w:val="0"/>
          <w:numId w:val="46"/>
        </w:numPr>
      </w:pPr>
      <w:r>
        <w:t>Server把事先配置好的</w:t>
      </w:r>
      <w:r>
        <w:rPr>
          <w:rStyle w:val="a4"/>
        </w:rPr>
        <w:t>公钥证书</w:t>
      </w:r>
      <w:r>
        <w:t>（</w:t>
      </w:r>
      <w:r>
        <w:rPr>
          <w:rStyle w:val="cnblogscode"/>
          <w:color w:val="0000FF"/>
        </w:rPr>
        <w:t>public key certificate</w:t>
      </w:r>
      <w:r>
        <w:t>）返回给客户端。</w:t>
      </w:r>
    </w:p>
    <w:p w:rsidR="00B91CE5" w:rsidRDefault="00B91CE5" w:rsidP="00FA61C5">
      <w:pPr>
        <w:pStyle w:val="a3"/>
        <w:numPr>
          <w:ilvl w:val="0"/>
          <w:numId w:val="46"/>
        </w:numPr>
      </w:pPr>
      <w:r>
        <w:t>Client验证</w:t>
      </w:r>
      <w:r>
        <w:rPr>
          <w:rStyle w:val="a4"/>
        </w:rPr>
        <w:t>公钥证书</w:t>
      </w:r>
      <w:r>
        <w:t>：比如是否在有效期内，证书的用途是不是匹配Client请求的站点，是不是在CRL吊销列表里面，它的上一级证书是否有效，这是一个递归的过程，直到验证到根证书（操作系统内置的Root证书或者Client内置的Root证书）。如果验证通过则继续，不通过则显示警告信息。</w:t>
      </w:r>
    </w:p>
    <w:p w:rsidR="00B91CE5" w:rsidRDefault="00B91CE5" w:rsidP="00FA61C5">
      <w:pPr>
        <w:pStyle w:val="a3"/>
        <w:numPr>
          <w:ilvl w:val="0"/>
          <w:numId w:val="46"/>
        </w:numPr>
      </w:pPr>
      <w:r>
        <w:t>Client使用</w:t>
      </w:r>
      <w:r>
        <w:rPr>
          <w:rStyle w:val="a4"/>
        </w:rPr>
        <w:t>伪随机数生成器</w:t>
      </w:r>
      <w:r>
        <w:t>生成加密所使用的</w:t>
      </w:r>
      <w:r>
        <w:rPr>
          <w:rStyle w:val="a4"/>
        </w:rPr>
        <w:t>会话密钥</w:t>
      </w:r>
      <w:r>
        <w:t>，然后用证书的公钥加密这个</w:t>
      </w:r>
      <w:r>
        <w:rPr>
          <w:rStyle w:val="a4"/>
        </w:rPr>
        <w:t>会话密钥</w:t>
      </w:r>
      <w:r>
        <w:t>，发给Server。</w:t>
      </w:r>
    </w:p>
    <w:p w:rsidR="00B91CE5" w:rsidRDefault="00B91CE5" w:rsidP="00FA61C5">
      <w:pPr>
        <w:pStyle w:val="a3"/>
        <w:numPr>
          <w:ilvl w:val="0"/>
          <w:numId w:val="46"/>
        </w:numPr>
      </w:pPr>
      <w:r>
        <w:t>Server使用自己的</w:t>
      </w:r>
      <w:r>
        <w:rPr>
          <w:rStyle w:val="a4"/>
        </w:rPr>
        <w:t>私钥</w:t>
      </w:r>
      <w:r>
        <w:t>（</w:t>
      </w:r>
      <w:r>
        <w:rPr>
          <w:rStyle w:val="cnblogscode"/>
          <w:color w:val="0000FF"/>
        </w:rPr>
        <w:t>private</w:t>
      </w:r>
      <w:r>
        <w:rPr>
          <w:rStyle w:val="cnblogscode"/>
        </w:rPr>
        <w:t> key</w:t>
      </w:r>
      <w:r>
        <w:t>）解密这个消息，得到</w:t>
      </w:r>
      <w:r>
        <w:rPr>
          <w:rStyle w:val="a4"/>
        </w:rPr>
        <w:t>会话密钥</w:t>
      </w:r>
      <w:r>
        <w:t>。至此，Client和Server双方都持有了相同的</w:t>
      </w:r>
      <w:r>
        <w:rPr>
          <w:rStyle w:val="a4"/>
        </w:rPr>
        <w:t>会话密钥</w:t>
      </w:r>
      <w:r>
        <w:t>。</w:t>
      </w:r>
    </w:p>
    <w:p w:rsidR="00B91CE5" w:rsidRDefault="00B91CE5" w:rsidP="00FA61C5">
      <w:pPr>
        <w:pStyle w:val="a3"/>
        <w:numPr>
          <w:ilvl w:val="0"/>
          <w:numId w:val="46"/>
        </w:numPr>
      </w:pPr>
      <w:r>
        <w:t>Server使用</w:t>
      </w:r>
      <w:r>
        <w:rPr>
          <w:rStyle w:val="a4"/>
        </w:rPr>
        <w:t>会话密钥</w:t>
      </w:r>
      <w:r>
        <w:t>加密“</w:t>
      </w:r>
      <w:r>
        <w:rPr>
          <w:rStyle w:val="a4"/>
        </w:rPr>
        <w:t>明文内容A</w:t>
      </w:r>
      <w:r>
        <w:t>”，发送给Client。</w:t>
      </w:r>
    </w:p>
    <w:p w:rsidR="00B91CE5" w:rsidRDefault="00B91CE5" w:rsidP="00FA61C5">
      <w:pPr>
        <w:pStyle w:val="a3"/>
        <w:numPr>
          <w:ilvl w:val="0"/>
          <w:numId w:val="46"/>
        </w:numPr>
      </w:pPr>
      <w:r>
        <w:t>Client使用</w:t>
      </w:r>
      <w:r>
        <w:rPr>
          <w:rStyle w:val="a4"/>
        </w:rPr>
        <w:t>会话密钥</w:t>
      </w:r>
      <w:r>
        <w:t>解密响应的密文，得到“</w:t>
      </w:r>
      <w:r>
        <w:rPr>
          <w:rStyle w:val="a4"/>
        </w:rPr>
        <w:t>明文内容A</w:t>
      </w:r>
      <w:r>
        <w:t>”。</w:t>
      </w:r>
    </w:p>
    <w:p w:rsidR="00B91CE5" w:rsidRDefault="00B91CE5" w:rsidP="00FA61C5">
      <w:pPr>
        <w:pStyle w:val="a3"/>
        <w:numPr>
          <w:ilvl w:val="0"/>
          <w:numId w:val="46"/>
        </w:numPr>
      </w:pPr>
      <w:r>
        <w:t>Client再次发起HTTPS的请求，使用会话密钥加密请求的“</w:t>
      </w:r>
      <w:r>
        <w:rPr>
          <w:rStyle w:val="a4"/>
        </w:rPr>
        <w:t>明文内容B</w:t>
      </w:r>
      <w:r>
        <w:t>”，然后Server使用</w:t>
      </w:r>
      <w:r>
        <w:rPr>
          <w:rStyle w:val="a4"/>
        </w:rPr>
        <w:t>会话密钥</w:t>
      </w:r>
      <w:r>
        <w:t>解密密文，得到“</w:t>
      </w:r>
      <w:r>
        <w:rPr>
          <w:rStyle w:val="a4"/>
        </w:rPr>
        <w:t>明文内容B</w:t>
      </w:r>
      <w:r>
        <w:t>”。</w:t>
      </w:r>
    </w:p>
    <w:p w:rsidR="00B91CE5" w:rsidRDefault="00B91CE5" w:rsidP="00B91CE5">
      <w:pPr>
        <w:pStyle w:val="a3"/>
      </w:pPr>
      <w:r>
        <w:t>简单总结下，HTTPS是使用了证书的一个混合密码系统，其中证书的作用在于传递会话密钥，以及验证网站的真实性；</w:t>
      </w:r>
    </w:p>
    <w:p w:rsidR="00B91CE5" w:rsidRDefault="00B91CE5" w:rsidP="00B91CE5">
      <w:pPr>
        <w:pStyle w:val="a3"/>
      </w:pPr>
    </w:p>
    <w:p w:rsidR="00B91CE5" w:rsidRDefault="00EB20B8" w:rsidP="00EB20B8">
      <w:pPr>
        <w:pStyle w:val="1"/>
      </w:pPr>
      <w:r>
        <w:rPr>
          <w:rFonts w:hint="eastAsia"/>
        </w:rPr>
        <w:t>S</w:t>
      </w:r>
      <w:r>
        <w:t>pring:</w:t>
      </w:r>
    </w:p>
    <w:p w:rsidR="00EB20B8" w:rsidRDefault="00EB20B8" w:rsidP="00EB20B8">
      <w:pPr>
        <w:pStyle w:val="2"/>
        <w:spacing w:before="0" w:after="0"/>
        <w:rPr>
          <w:rFonts w:ascii="Arial" w:hAnsi="Arial" w:cs="Arial"/>
          <w:b w:val="0"/>
          <w:bCs w:val="0"/>
          <w:color w:val="333333"/>
          <w:sz w:val="30"/>
          <w:szCs w:val="30"/>
        </w:rPr>
      </w:pPr>
      <w:r>
        <w:rPr>
          <w:rFonts w:ascii="Arial" w:hAnsi="Arial" w:cs="Arial"/>
          <w:b w:val="0"/>
          <w:bCs w:val="0"/>
          <w:color w:val="333333"/>
          <w:sz w:val="30"/>
          <w:szCs w:val="30"/>
        </w:rPr>
        <w:t>1.Spring</w:t>
      </w:r>
      <w:r>
        <w:rPr>
          <w:rFonts w:ascii="Arial" w:hAnsi="Arial" w:cs="Arial"/>
          <w:b w:val="0"/>
          <w:bCs w:val="0"/>
          <w:color w:val="333333"/>
          <w:sz w:val="30"/>
          <w:szCs w:val="30"/>
        </w:rPr>
        <w:t>循环依赖问题</w:t>
      </w:r>
    </w:p>
    <w:p w:rsidR="00EB20B8" w:rsidRDefault="00EB20B8" w:rsidP="00EB20B8">
      <w:pPr>
        <w:pStyle w:val="a3"/>
        <w:spacing w:before="150" w:beforeAutospacing="0" w:after="0" w:afterAutospacing="0"/>
        <w:rPr>
          <w:rFonts w:ascii="Arial" w:hAnsi="Arial" w:cs="Arial"/>
          <w:color w:val="333333"/>
          <w:sz w:val="21"/>
          <w:szCs w:val="21"/>
        </w:rPr>
      </w:pPr>
    </w:p>
    <w:p w:rsidR="00EB20B8" w:rsidRDefault="00EB20B8" w:rsidP="00FA61C5">
      <w:pPr>
        <w:widowControl/>
        <w:numPr>
          <w:ilvl w:val="0"/>
          <w:numId w:val="47"/>
        </w:numPr>
        <w:spacing w:before="100" w:beforeAutospacing="1" w:after="100" w:afterAutospacing="1"/>
        <w:ind w:left="0"/>
        <w:jc w:val="left"/>
        <w:rPr>
          <w:rFonts w:ascii="Arial" w:hAnsi="Arial" w:cs="Arial"/>
          <w:color w:val="333333"/>
          <w:szCs w:val="21"/>
        </w:rPr>
      </w:pPr>
      <w:r>
        <w:rPr>
          <w:rFonts w:ascii="Arial" w:hAnsi="Arial" w:cs="Arial"/>
          <w:color w:val="333333"/>
          <w:szCs w:val="21"/>
        </w:rPr>
        <w:t>Spring</w:t>
      </w:r>
      <w:r>
        <w:rPr>
          <w:rFonts w:ascii="Arial" w:hAnsi="Arial" w:cs="Arial"/>
          <w:color w:val="333333"/>
          <w:szCs w:val="21"/>
        </w:rPr>
        <w:t>不能解决构造器循环依赖，主要原因循环获取获取构造参数时，将</w:t>
      </w:r>
      <w:r>
        <w:rPr>
          <w:rFonts w:ascii="Arial" w:hAnsi="Arial" w:cs="Arial"/>
          <w:color w:val="333333"/>
          <w:szCs w:val="21"/>
        </w:rPr>
        <w:t>bean</w:t>
      </w:r>
      <w:r>
        <w:rPr>
          <w:rFonts w:ascii="Arial" w:hAnsi="Arial" w:cs="Arial"/>
          <w:color w:val="333333"/>
          <w:szCs w:val="21"/>
        </w:rPr>
        <w:t>存入</w:t>
      </w:r>
      <w:r>
        <w:rPr>
          <w:rFonts w:ascii="Arial" w:hAnsi="Arial" w:cs="Arial"/>
          <w:color w:val="333333"/>
          <w:szCs w:val="21"/>
        </w:rPr>
        <w:t>singletonsCurrentlyInCreation</w:t>
      </w:r>
      <w:r>
        <w:rPr>
          <w:rFonts w:ascii="Arial" w:hAnsi="Arial" w:cs="Arial"/>
          <w:color w:val="333333"/>
          <w:szCs w:val="21"/>
        </w:rPr>
        <w:t>中，在创建</w:t>
      </w:r>
      <w:r>
        <w:rPr>
          <w:rFonts w:ascii="Arial" w:hAnsi="Arial" w:cs="Arial"/>
          <w:color w:val="333333"/>
          <w:szCs w:val="21"/>
        </w:rPr>
        <w:t>bean</w:t>
      </w:r>
      <w:r>
        <w:rPr>
          <w:rFonts w:ascii="Arial" w:hAnsi="Arial" w:cs="Arial"/>
          <w:color w:val="333333"/>
          <w:szCs w:val="21"/>
        </w:rPr>
        <w:t>的前置校验中，发现有已经存在的且相互依赖的</w:t>
      </w:r>
      <w:r>
        <w:rPr>
          <w:rFonts w:ascii="Arial" w:hAnsi="Arial" w:cs="Arial"/>
          <w:color w:val="333333"/>
          <w:szCs w:val="21"/>
        </w:rPr>
        <w:t>bean</w:t>
      </w:r>
      <w:r>
        <w:rPr>
          <w:rFonts w:ascii="Arial" w:hAnsi="Arial" w:cs="Arial"/>
          <w:color w:val="333333"/>
          <w:szCs w:val="21"/>
        </w:rPr>
        <w:t>在创建中，校验不通过，无法创建</w:t>
      </w:r>
      <w:r>
        <w:rPr>
          <w:rFonts w:ascii="Arial" w:hAnsi="Arial" w:cs="Arial"/>
          <w:color w:val="333333"/>
          <w:szCs w:val="21"/>
        </w:rPr>
        <w:t>bean;</w:t>
      </w:r>
    </w:p>
    <w:p w:rsidR="00EB20B8" w:rsidRDefault="00EB20B8" w:rsidP="00FA61C5">
      <w:pPr>
        <w:widowControl/>
        <w:numPr>
          <w:ilvl w:val="0"/>
          <w:numId w:val="47"/>
        </w:numPr>
        <w:spacing w:before="100" w:beforeAutospacing="1" w:after="100" w:afterAutospacing="1"/>
        <w:ind w:left="0"/>
        <w:jc w:val="left"/>
        <w:rPr>
          <w:rFonts w:ascii="Arial" w:hAnsi="Arial" w:cs="Arial"/>
          <w:color w:val="333333"/>
          <w:szCs w:val="21"/>
        </w:rPr>
      </w:pPr>
      <w:r>
        <w:rPr>
          <w:rFonts w:ascii="Arial" w:hAnsi="Arial" w:cs="Arial"/>
          <w:color w:val="333333"/>
          <w:szCs w:val="21"/>
        </w:rPr>
        <w:t>Spring</w:t>
      </w:r>
      <w:r>
        <w:rPr>
          <w:rFonts w:ascii="Arial" w:hAnsi="Arial" w:cs="Arial"/>
          <w:color w:val="333333"/>
          <w:szCs w:val="21"/>
        </w:rPr>
        <w:t>通过提前暴露机制</w:t>
      </w:r>
      <w:r>
        <w:rPr>
          <w:rFonts w:ascii="Arial" w:hAnsi="Arial" w:cs="Arial"/>
          <w:color w:val="333333"/>
          <w:szCs w:val="21"/>
        </w:rPr>
        <w:t>+</w:t>
      </w:r>
      <w:r>
        <w:rPr>
          <w:rFonts w:ascii="Arial" w:hAnsi="Arial" w:cs="Arial"/>
          <w:color w:val="333333"/>
          <w:szCs w:val="21"/>
        </w:rPr>
        <w:t>缓存解决</w:t>
      </w:r>
      <w:r>
        <w:rPr>
          <w:rFonts w:ascii="Arial" w:hAnsi="Arial" w:cs="Arial"/>
          <w:color w:val="333333"/>
          <w:szCs w:val="21"/>
        </w:rPr>
        <w:t>property</w:t>
      </w:r>
      <w:r>
        <w:rPr>
          <w:rFonts w:ascii="Arial" w:hAnsi="Arial" w:cs="Arial"/>
          <w:color w:val="333333"/>
          <w:szCs w:val="21"/>
        </w:rPr>
        <w:t>或</w:t>
      </w:r>
      <w:r>
        <w:rPr>
          <w:rFonts w:ascii="Arial" w:hAnsi="Arial" w:cs="Arial"/>
          <w:color w:val="333333"/>
          <w:szCs w:val="21"/>
        </w:rPr>
        <w:t>field</w:t>
      </w:r>
      <w:r>
        <w:rPr>
          <w:rFonts w:ascii="Arial" w:hAnsi="Arial" w:cs="Arial"/>
          <w:color w:val="333333"/>
          <w:szCs w:val="21"/>
        </w:rPr>
        <w:t>循环依赖，每次获取时，先从缓存中取，取不到时，再进行实例化，实例化后，将其加入三级缓存，供其他</w:t>
      </w:r>
      <w:r>
        <w:rPr>
          <w:rFonts w:ascii="Arial" w:hAnsi="Arial" w:cs="Arial"/>
          <w:color w:val="333333"/>
          <w:szCs w:val="21"/>
        </w:rPr>
        <w:t>bean</w:t>
      </w:r>
      <w:r>
        <w:rPr>
          <w:rFonts w:ascii="Arial" w:hAnsi="Arial" w:cs="Arial"/>
          <w:color w:val="333333"/>
          <w:szCs w:val="21"/>
        </w:rPr>
        <w:t>使用；</w:t>
      </w:r>
    </w:p>
    <w:p w:rsidR="00EB20B8" w:rsidRDefault="00EB20B8" w:rsidP="00FA61C5">
      <w:pPr>
        <w:widowControl/>
        <w:numPr>
          <w:ilvl w:val="0"/>
          <w:numId w:val="47"/>
        </w:numPr>
        <w:spacing w:before="100" w:beforeAutospacing="1" w:after="100" w:afterAutospacing="1"/>
        <w:ind w:left="0"/>
        <w:jc w:val="left"/>
        <w:rPr>
          <w:rFonts w:ascii="Arial" w:hAnsi="Arial" w:cs="Arial"/>
          <w:color w:val="333333"/>
          <w:szCs w:val="21"/>
        </w:rPr>
      </w:pPr>
      <w:r>
        <w:rPr>
          <w:rFonts w:ascii="Arial" w:hAnsi="Arial" w:cs="Arial"/>
          <w:color w:val="333333"/>
          <w:szCs w:val="21"/>
        </w:rPr>
        <w:t>解决循环依赖中，三级缓存自动升级为二级缓存及</w:t>
      </w:r>
      <w:r>
        <w:rPr>
          <w:rFonts w:ascii="Arial" w:hAnsi="Arial" w:cs="Arial"/>
          <w:color w:val="333333"/>
          <w:szCs w:val="21"/>
        </w:rPr>
        <w:t>bean</w:t>
      </w:r>
      <w:r>
        <w:rPr>
          <w:rFonts w:ascii="Arial" w:hAnsi="Arial" w:cs="Arial"/>
          <w:color w:val="333333"/>
          <w:szCs w:val="21"/>
        </w:rPr>
        <w:t>初始化后，自动清除；在</w:t>
      </w:r>
      <w:r>
        <w:rPr>
          <w:rFonts w:ascii="Arial" w:hAnsi="Arial" w:cs="Arial"/>
          <w:color w:val="333333"/>
          <w:szCs w:val="21"/>
        </w:rPr>
        <w:t>bean</w:t>
      </w:r>
      <w:r>
        <w:rPr>
          <w:rFonts w:ascii="Arial" w:hAnsi="Arial" w:cs="Arial"/>
          <w:color w:val="333333"/>
          <w:szCs w:val="21"/>
        </w:rPr>
        <w:t>完成初始化后，二级缓存将会清除；</w:t>
      </w:r>
    </w:p>
    <w:p w:rsidR="00EB20B8" w:rsidRDefault="00EB20B8" w:rsidP="00EB20B8">
      <w:pPr>
        <w:pStyle w:val="a3"/>
        <w:spacing w:before="150" w:beforeAutospacing="0" w:after="0" w:afterAutospacing="0"/>
        <w:rPr>
          <w:rStyle w:val="a5"/>
          <w:rFonts w:ascii="Arial" w:hAnsi="Arial" w:cs="Arial"/>
          <w:color w:val="3572B0"/>
          <w:sz w:val="21"/>
          <w:szCs w:val="21"/>
        </w:rPr>
      </w:pPr>
      <w:r>
        <w:rPr>
          <w:rFonts w:ascii="Arial" w:hAnsi="Arial" w:cs="Arial"/>
          <w:color w:val="333333"/>
          <w:sz w:val="21"/>
          <w:szCs w:val="21"/>
        </w:rPr>
        <w:t>详细</w:t>
      </w:r>
      <w:r>
        <w:rPr>
          <w:rFonts w:ascii="Arial" w:hAnsi="Arial" w:cs="Arial"/>
          <w:color w:val="333333"/>
          <w:sz w:val="21"/>
          <w:szCs w:val="21"/>
        </w:rPr>
        <w:t>:</w:t>
      </w:r>
      <w:hyperlink r:id="rId298" w:history="1">
        <w:r>
          <w:rPr>
            <w:rStyle w:val="a5"/>
            <w:rFonts w:ascii="Arial" w:hAnsi="Arial" w:cs="Arial"/>
            <w:color w:val="3572B0"/>
            <w:sz w:val="21"/>
            <w:szCs w:val="21"/>
          </w:rPr>
          <w:t>https://juejin.im/post/5dbb9fdef265da4d4c202483?utm_source=gold_browser_extension</w:t>
        </w:r>
      </w:hyperlink>
    </w:p>
    <w:p w:rsidR="004A1D41" w:rsidRDefault="004A1D41" w:rsidP="004A1D41">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2.Spring</w:t>
      </w:r>
      <w:r>
        <w:rPr>
          <w:rFonts w:ascii="Arial" w:hAnsi="Arial" w:cs="Arial"/>
          <w:b w:val="0"/>
          <w:bCs w:val="0"/>
          <w:color w:val="333333"/>
          <w:sz w:val="30"/>
          <w:szCs w:val="30"/>
        </w:rPr>
        <w:t>内部调用</w:t>
      </w:r>
      <w:r>
        <w:rPr>
          <w:rFonts w:ascii="Arial" w:hAnsi="Arial" w:cs="Arial"/>
          <w:b w:val="0"/>
          <w:bCs w:val="0"/>
          <w:color w:val="333333"/>
          <w:sz w:val="30"/>
          <w:szCs w:val="30"/>
        </w:rPr>
        <w:t>Aop</w:t>
      </w:r>
      <w:r>
        <w:rPr>
          <w:rFonts w:ascii="Arial" w:hAnsi="Arial" w:cs="Arial"/>
          <w:b w:val="0"/>
          <w:bCs w:val="0"/>
          <w:color w:val="333333"/>
          <w:sz w:val="30"/>
          <w:szCs w:val="30"/>
        </w:rPr>
        <w:t>失效问题</w:t>
      </w:r>
    </w:p>
    <w:p w:rsidR="004A1D41" w:rsidRDefault="004A1D41" w:rsidP="004A1D41">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用事务举例</w:t>
      </w:r>
      <w:r>
        <w:rPr>
          <w:rFonts w:ascii="Arial" w:hAnsi="Arial" w:cs="Arial"/>
          <w:color w:val="333333"/>
          <w:sz w:val="21"/>
          <w:szCs w:val="21"/>
        </w:rPr>
        <w:t>:</w:t>
      </w:r>
    </w:p>
    <w:p w:rsidR="004A1D41" w:rsidRDefault="004A1D41" w:rsidP="004A1D41">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同一个类中</w:t>
      </w:r>
      <w:r>
        <w:rPr>
          <w:rFonts w:ascii="Arial" w:hAnsi="Arial" w:cs="Arial"/>
          <w:color w:val="333333"/>
          <w:sz w:val="21"/>
          <w:szCs w:val="21"/>
        </w:rPr>
        <w:t>,</w:t>
      </w:r>
      <w:r>
        <w:rPr>
          <w:rFonts w:ascii="Arial" w:hAnsi="Arial" w:cs="Arial"/>
          <w:color w:val="333333"/>
          <w:sz w:val="21"/>
          <w:szCs w:val="21"/>
        </w:rPr>
        <w:t>拥有事务务</w:t>
      </w:r>
      <w:r>
        <w:rPr>
          <w:rFonts w:ascii="Arial" w:hAnsi="Arial" w:cs="Arial"/>
          <w:color w:val="333333"/>
          <w:sz w:val="21"/>
          <w:szCs w:val="21"/>
        </w:rPr>
        <w:t>A</w:t>
      </w:r>
      <w:r>
        <w:rPr>
          <w:rFonts w:ascii="Arial" w:hAnsi="Arial" w:cs="Arial"/>
          <w:color w:val="333333"/>
          <w:sz w:val="21"/>
          <w:szCs w:val="21"/>
        </w:rPr>
        <w:t>的方法</w:t>
      </w:r>
      <w:r>
        <w:rPr>
          <w:rFonts w:ascii="Arial" w:hAnsi="Arial" w:cs="Arial"/>
          <w:color w:val="333333"/>
          <w:sz w:val="21"/>
          <w:szCs w:val="21"/>
        </w:rPr>
        <w:t>A,</w:t>
      </w:r>
      <w:r>
        <w:rPr>
          <w:rFonts w:ascii="Arial" w:hAnsi="Arial" w:cs="Arial"/>
          <w:color w:val="333333"/>
          <w:sz w:val="21"/>
          <w:szCs w:val="21"/>
        </w:rPr>
        <w:t>调用拥有事务</w:t>
      </w:r>
      <w:r>
        <w:rPr>
          <w:rFonts w:ascii="Arial" w:hAnsi="Arial" w:cs="Arial"/>
          <w:color w:val="333333"/>
          <w:sz w:val="21"/>
          <w:szCs w:val="21"/>
        </w:rPr>
        <w:t>B</w:t>
      </w:r>
      <w:r>
        <w:rPr>
          <w:rFonts w:ascii="Arial" w:hAnsi="Arial" w:cs="Arial"/>
          <w:color w:val="333333"/>
          <w:sz w:val="21"/>
          <w:szCs w:val="21"/>
        </w:rPr>
        <w:t>的方法</w:t>
      </w:r>
      <w:r>
        <w:rPr>
          <w:rFonts w:ascii="Arial" w:hAnsi="Arial" w:cs="Arial"/>
          <w:color w:val="333333"/>
          <w:sz w:val="21"/>
          <w:szCs w:val="21"/>
        </w:rPr>
        <w:t>B,</w:t>
      </w:r>
      <w:r>
        <w:rPr>
          <w:rFonts w:ascii="Arial" w:hAnsi="Arial" w:cs="Arial"/>
          <w:color w:val="333333"/>
          <w:sz w:val="21"/>
          <w:szCs w:val="21"/>
        </w:rPr>
        <w:t>会导致</w:t>
      </w:r>
      <w:r>
        <w:rPr>
          <w:rFonts w:ascii="Arial" w:hAnsi="Arial" w:cs="Arial"/>
          <w:color w:val="333333"/>
          <w:sz w:val="21"/>
          <w:szCs w:val="21"/>
        </w:rPr>
        <w:t>B</w:t>
      </w:r>
      <w:r>
        <w:rPr>
          <w:rFonts w:ascii="Arial" w:hAnsi="Arial" w:cs="Arial"/>
          <w:color w:val="333333"/>
          <w:sz w:val="21"/>
          <w:szCs w:val="21"/>
        </w:rPr>
        <w:t>方法的</w:t>
      </w:r>
      <w:r>
        <w:rPr>
          <w:rFonts w:ascii="Arial" w:hAnsi="Arial" w:cs="Arial"/>
          <w:color w:val="333333"/>
          <w:sz w:val="21"/>
          <w:szCs w:val="21"/>
        </w:rPr>
        <w:t>aop</w:t>
      </w:r>
      <w:r>
        <w:rPr>
          <w:rFonts w:ascii="Arial" w:hAnsi="Arial" w:cs="Arial"/>
          <w:color w:val="333333"/>
          <w:sz w:val="21"/>
          <w:szCs w:val="21"/>
        </w:rPr>
        <w:t>失效</w:t>
      </w:r>
      <w:r>
        <w:rPr>
          <w:rFonts w:ascii="Arial" w:hAnsi="Arial" w:cs="Arial"/>
          <w:color w:val="333333"/>
          <w:sz w:val="21"/>
          <w:szCs w:val="21"/>
        </w:rPr>
        <w:t>,</w:t>
      </w:r>
      <w:r>
        <w:rPr>
          <w:rFonts w:ascii="Arial" w:hAnsi="Arial" w:cs="Arial"/>
          <w:color w:val="333333"/>
          <w:sz w:val="21"/>
          <w:szCs w:val="21"/>
        </w:rPr>
        <w:t>原因是</w:t>
      </w:r>
      <w:r>
        <w:rPr>
          <w:rFonts w:ascii="Arial" w:hAnsi="Arial" w:cs="Arial"/>
          <w:color w:val="333333"/>
          <w:sz w:val="21"/>
          <w:szCs w:val="21"/>
        </w:rPr>
        <w:t>A</w:t>
      </w:r>
      <w:r>
        <w:rPr>
          <w:rFonts w:ascii="Arial" w:hAnsi="Arial" w:cs="Arial"/>
          <w:color w:val="333333"/>
          <w:sz w:val="21"/>
          <w:szCs w:val="21"/>
        </w:rPr>
        <w:t>调用</w:t>
      </w:r>
      <w:r>
        <w:rPr>
          <w:rFonts w:ascii="Arial" w:hAnsi="Arial" w:cs="Arial"/>
          <w:color w:val="333333"/>
          <w:sz w:val="21"/>
          <w:szCs w:val="21"/>
        </w:rPr>
        <w:t>B</w:t>
      </w:r>
      <w:r>
        <w:rPr>
          <w:rFonts w:ascii="Arial" w:hAnsi="Arial" w:cs="Arial"/>
          <w:color w:val="333333"/>
          <w:sz w:val="21"/>
          <w:szCs w:val="21"/>
        </w:rPr>
        <w:t>时其实是隐式调用</w:t>
      </w:r>
      <w:r>
        <w:rPr>
          <w:rFonts w:ascii="Arial" w:hAnsi="Arial" w:cs="Arial"/>
          <w:color w:val="333333"/>
          <w:sz w:val="21"/>
          <w:szCs w:val="21"/>
        </w:rPr>
        <w:t>this,</w:t>
      </w:r>
      <w:r>
        <w:rPr>
          <w:rFonts w:ascii="Arial" w:hAnsi="Arial" w:cs="Arial"/>
          <w:color w:val="333333"/>
          <w:sz w:val="21"/>
          <w:szCs w:val="21"/>
        </w:rPr>
        <w:t>而并不是动态代理后的实例对象</w:t>
      </w:r>
      <w:r>
        <w:rPr>
          <w:rFonts w:ascii="Arial" w:hAnsi="Arial" w:cs="Arial"/>
          <w:color w:val="333333"/>
          <w:sz w:val="21"/>
          <w:szCs w:val="21"/>
        </w:rPr>
        <w:t>.</w:t>
      </w:r>
      <w:r>
        <w:rPr>
          <w:rFonts w:ascii="Arial" w:hAnsi="Arial" w:cs="Arial"/>
          <w:color w:val="333333"/>
          <w:sz w:val="21"/>
          <w:szCs w:val="21"/>
        </w:rPr>
        <w:t>所以此时的</w:t>
      </w:r>
      <w:r>
        <w:rPr>
          <w:rFonts w:ascii="Arial" w:hAnsi="Arial" w:cs="Arial"/>
          <w:color w:val="333333"/>
          <w:sz w:val="21"/>
          <w:szCs w:val="21"/>
        </w:rPr>
        <w:t>B</w:t>
      </w:r>
      <w:r>
        <w:rPr>
          <w:rFonts w:ascii="Arial" w:hAnsi="Arial" w:cs="Arial"/>
          <w:color w:val="333333"/>
          <w:sz w:val="21"/>
          <w:szCs w:val="21"/>
        </w:rPr>
        <w:t>并不具备事务</w:t>
      </w:r>
      <w:r>
        <w:rPr>
          <w:rFonts w:ascii="Arial" w:hAnsi="Arial" w:cs="Arial"/>
          <w:color w:val="333333"/>
          <w:sz w:val="21"/>
          <w:szCs w:val="21"/>
        </w:rPr>
        <w:t>,</w:t>
      </w:r>
      <w:r>
        <w:rPr>
          <w:rFonts w:ascii="Arial" w:hAnsi="Arial" w:cs="Arial"/>
          <w:color w:val="333333"/>
          <w:sz w:val="21"/>
          <w:szCs w:val="21"/>
        </w:rPr>
        <w:t>所以会导致失效</w:t>
      </w:r>
    </w:p>
    <w:p w:rsidR="004A1D41" w:rsidRDefault="004A1D41" w:rsidP="004A1D41">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解决办法</w:t>
      </w:r>
      <w:r>
        <w:rPr>
          <w:rFonts w:ascii="Arial" w:hAnsi="Arial" w:cs="Arial"/>
          <w:color w:val="333333"/>
          <w:sz w:val="21"/>
          <w:szCs w:val="21"/>
        </w:rPr>
        <w:t>:</w:t>
      </w:r>
    </w:p>
    <w:p w:rsidR="004A1D41" w:rsidRDefault="004A1D41" w:rsidP="004A1D41">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两个方法不在一个类中</w:t>
      </w:r>
    </w:p>
    <w:p w:rsidR="004A1D41" w:rsidRPr="00CE5AB3" w:rsidRDefault="004A1D41" w:rsidP="00EB20B8">
      <w:pPr>
        <w:pStyle w:val="a3"/>
        <w:spacing w:before="150" w:beforeAutospacing="0" w:after="0" w:afterAutospacing="0"/>
        <w:rPr>
          <w:rStyle w:val="a5"/>
          <w:rFonts w:ascii="Arial" w:hAnsi="Arial" w:cs="Arial"/>
          <w:color w:val="333333"/>
          <w:sz w:val="21"/>
          <w:szCs w:val="21"/>
          <w:u w:val="none"/>
        </w:rPr>
      </w:pPr>
      <w:r>
        <w:rPr>
          <w:rFonts w:ascii="Arial" w:hAnsi="Arial" w:cs="Arial"/>
          <w:color w:val="333333"/>
          <w:sz w:val="21"/>
          <w:szCs w:val="21"/>
        </w:rPr>
        <w:t>2.</w:t>
      </w:r>
      <w:r>
        <w:rPr>
          <w:rFonts w:ascii="Arial" w:hAnsi="Arial" w:cs="Arial"/>
          <w:color w:val="333333"/>
          <w:sz w:val="21"/>
          <w:szCs w:val="21"/>
        </w:rPr>
        <w:t>使用</w:t>
      </w:r>
      <w:r>
        <w:rPr>
          <w:rFonts w:ascii="Arial" w:hAnsi="Arial" w:cs="Arial"/>
          <w:color w:val="333333"/>
          <w:sz w:val="21"/>
          <w:szCs w:val="21"/>
        </w:rPr>
        <w:t>spring</w:t>
      </w:r>
      <w:r>
        <w:rPr>
          <w:rFonts w:ascii="Arial" w:hAnsi="Arial" w:cs="Arial"/>
          <w:color w:val="333333"/>
          <w:sz w:val="21"/>
          <w:szCs w:val="21"/>
        </w:rPr>
        <w:t>的</w:t>
      </w:r>
      <w:r>
        <w:rPr>
          <w:rFonts w:ascii="Arial" w:hAnsi="Arial" w:cs="Arial"/>
          <w:color w:val="333333"/>
          <w:sz w:val="21"/>
          <w:szCs w:val="21"/>
        </w:rPr>
        <w:t>getContext</w:t>
      </w:r>
      <w:r>
        <w:rPr>
          <w:rFonts w:ascii="Arial" w:hAnsi="Arial" w:cs="Arial"/>
          <w:color w:val="333333"/>
          <w:sz w:val="21"/>
          <w:szCs w:val="21"/>
        </w:rPr>
        <w:t>获取对应的实例后调用</w:t>
      </w:r>
      <w:r>
        <w:rPr>
          <w:rFonts w:ascii="Arial" w:hAnsi="Arial" w:cs="Arial"/>
          <w:color w:val="333333"/>
          <w:sz w:val="21"/>
          <w:szCs w:val="21"/>
        </w:rPr>
        <w:t>B</w:t>
      </w:r>
      <w:r>
        <w:rPr>
          <w:rFonts w:ascii="Arial" w:hAnsi="Arial" w:cs="Arial"/>
          <w:color w:val="333333"/>
          <w:sz w:val="21"/>
          <w:szCs w:val="21"/>
        </w:rPr>
        <w:t>方法</w:t>
      </w:r>
    </w:p>
    <w:p w:rsidR="00CE5AB3" w:rsidRDefault="00CE5AB3" w:rsidP="00CE5AB3">
      <w:pPr>
        <w:pStyle w:val="2"/>
        <w:pBdr>
          <w:bottom w:val="single" w:sz="6" w:space="4" w:color="DDDDDD"/>
        </w:pBdr>
        <w:shd w:val="clear" w:color="auto" w:fill="FFFFFF"/>
        <w:spacing w:before="300" w:after="292"/>
        <w:rPr>
          <w:rFonts w:ascii="Lucida Sans Unicode" w:hAnsi="Lucida Sans Unicode" w:cs="Lucida Sans Unicode"/>
          <w:color w:val="574C4C"/>
        </w:rPr>
      </w:pPr>
      <w:r w:rsidRPr="00CE5AB3">
        <w:rPr>
          <w:rStyle w:val="a5"/>
          <w:rFonts w:ascii="Arial" w:hAnsi="Arial" w:cs="Arial"/>
          <w:color w:val="3572B0"/>
          <w:sz w:val="21"/>
          <w:szCs w:val="21"/>
          <w:u w:val="none"/>
        </w:rPr>
        <w:t>3.</w:t>
      </w:r>
      <w:r w:rsidRPr="00CE5AB3">
        <w:rPr>
          <w:rFonts w:ascii="Lucida Sans Unicode" w:hAnsi="Lucida Sans Unicode" w:cs="Lucida Sans Unicode"/>
          <w:color w:val="574C4C"/>
        </w:rPr>
        <w:t xml:space="preserve"> </w:t>
      </w:r>
      <w:r>
        <w:rPr>
          <w:rFonts w:ascii="Lucida Sans Unicode" w:hAnsi="Lucida Sans Unicode" w:cs="Lucida Sans Unicode"/>
          <w:color w:val="574C4C"/>
        </w:rPr>
        <w:t>什么是</w:t>
      </w:r>
      <w:r>
        <w:rPr>
          <w:rFonts w:ascii="Lucida Sans Unicode" w:hAnsi="Lucida Sans Unicode" w:cs="Lucida Sans Unicode"/>
          <w:color w:val="574C4C"/>
        </w:rPr>
        <w:t xml:space="preserve"> Spring Framework</w:t>
      </w:r>
      <w:r>
        <w:rPr>
          <w:rFonts w:ascii="Lucida Sans Unicode" w:hAnsi="Lucida Sans Unicode" w:cs="Lucida Sans Unicode"/>
          <w:color w:val="574C4C"/>
        </w:rPr>
        <w:t>？</w:t>
      </w:r>
    </w:p>
    <w:p w:rsidR="00CE5AB3" w:rsidRDefault="00CE5AB3" w:rsidP="00CE5AB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Spring </w:t>
      </w:r>
      <w:r>
        <w:rPr>
          <w:rFonts w:ascii="Lucida Sans Unicode" w:hAnsi="Lucida Sans Unicode" w:cs="Lucida Sans Unicode"/>
          <w:color w:val="1A1A1A"/>
        </w:rPr>
        <w:t>是一个开源应用框架，旨在降低应用程序开发的复杂度。</w:t>
      </w:r>
    </w:p>
    <w:p w:rsidR="00CE5AB3" w:rsidRDefault="00CE5AB3" w:rsidP="00FA61C5">
      <w:pPr>
        <w:pStyle w:val="a3"/>
        <w:numPr>
          <w:ilvl w:val="0"/>
          <w:numId w:val="71"/>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它是轻量级、松散耦合的。</w:t>
      </w:r>
    </w:p>
    <w:p w:rsidR="00CE5AB3" w:rsidRDefault="00CE5AB3" w:rsidP="00CE5AB3">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它的轻量级主要是相对于</w:t>
      </w:r>
      <w:r>
        <w:rPr>
          <w:rFonts w:ascii="Lucida Sans Unicode" w:hAnsi="Lucida Sans Unicode" w:cs="Lucida Sans Unicode"/>
          <w:color w:val="1A1A1A"/>
          <w:sz w:val="21"/>
          <w:szCs w:val="21"/>
        </w:rPr>
        <w:t xml:space="preserve"> EJB </w:t>
      </w:r>
      <w:r>
        <w:rPr>
          <w:rFonts w:ascii="Lucida Sans Unicode" w:hAnsi="Lucida Sans Unicode" w:cs="Lucida Sans Unicode"/>
          <w:color w:val="1A1A1A"/>
          <w:sz w:val="21"/>
          <w:szCs w:val="21"/>
        </w:rPr>
        <w:t>。随着</w:t>
      </w:r>
      <w:r>
        <w:rPr>
          <w:rFonts w:ascii="Lucida Sans Unicode" w:hAnsi="Lucida Sans Unicode" w:cs="Lucida Sans Unicode"/>
          <w:color w:val="1A1A1A"/>
          <w:sz w:val="21"/>
          <w:szCs w:val="21"/>
        </w:rPr>
        <w:t xml:space="preserve"> Spring </w:t>
      </w:r>
      <w:r>
        <w:rPr>
          <w:rFonts w:ascii="Lucida Sans Unicode" w:hAnsi="Lucida Sans Unicode" w:cs="Lucida Sans Unicode"/>
          <w:color w:val="1A1A1A"/>
          <w:sz w:val="21"/>
          <w:szCs w:val="21"/>
        </w:rPr>
        <w:t>的体系越来越庞大，大家被</w:t>
      </w:r>
      <w:r>
        <w:rPr>
          <w:rFonts w:ascii="Lucida Sans Unicode" w:hAnsi="Lucida Sans Unicode" w:cs="Lucida Sans Unicode"/>
          <w:color w:val="1A1A1A"/>
          <w:sz w:val="21"/>
          <w:szCs w:val="21"/>
        </w:rPr>
        <w:t xml:space="preserve"> Spring </w:t>
      </w:r>
      <w:r>
        <w:rPr>
          <w:rFonts w:ascii="Lucida Sans Unicode" w:hAnsi="Lucida Sans Unicode" w:cs="Lucida Sans Unicode"/>
          <w:color w:val="1A1A1A"/>
          <w:sz w:val="21"/>
          <w:szCs w:val="21"/>
        </w:rPr>
        <w:t>的配置搞懵逼了，所以后来出了</w:t>
      </w:r>
      <w:r>
        <w:rPr>
          <w:rFonts w:ascii="Lucida Sans Unicode" w:hAnsi="Lucida Sans Unicode" w:cs="Lucida Sans Unicode"/>
          <w:color w:val="1A1A1A"/>
          <w:sz w:val="21"/>
          <w:szCs w:val="21"/>
        </w:rPr>
        <w:t xml:space="preserve"> Spring Boot </w:t>
      </w:r>
      <w:r>
        <w:rPr>
          <w:rFonts w:ascii="Lucida Sans Unicode" w:hAnsi="Lucida Sans Unicode" w:cs="Lucida Sans Unicode"/>
          <w:color w:val="1A1A1A"/>
          <w:sz w:val="21"/>
          <w:szCs w:val="21"/>
        </w:rPr>
        <w:t>。</w:t>
      </w:r>
    </w:p>
    <w:p w:rsidR="00CE5AB3" w:rsidRDefault="00CE5AB3" w:rsidP="00FA61C5">
      <w:pPr>
        <w:pStyle w:val="a3"/>
        <w:numPr>
          <w:ilvl w:val="0"/>
          <w:numId w:val="71"/>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它具有分层体系结构，允许用户选择组件，同时还为</w:t>
      </w:r>
      <w:r>
        <w:rPr>
          <w:rFonts w:ascii="Lucida Sans Unicode" w:hAnsi="Lucida Sans Unicode" w:cs="Lucida Sans Unicode"/>
          <w:color w:val="1A1A1A"/>
          <w:sz w:val="21"/>
          <w:szCs w:val="21"/>
        </w:rPr>
        <w:t xml:space="preserve"> J2EE </w:t>
      </w:r>
      <w:r>
        <w:rPr>
          <w:rFonts w:ascii="Lucida Sans Unicode" w:hAnsi="Lucida Sans Unicode" w:cs="Lucida Sans Unicode"/>
          <w:color w:val="1A1A1A"/>
          <w:sz w:val="21"/>
          <w:szCs w:val="21"/>
        </w:rPr>
        <w:t>应用程序开发提供了一个有凝聚力的框架。</w:t>
      </w:r>
    </w:p>
    <w:p w:rsidR="00CE5AB3" w:rsidRDefault="00CE5AB3" w:rsidP="00FA61C5">
      <w:pPr>
        <w:widowControl/>
        <w:numPr>
          <w:ilvl w:val="0"/>
          <w:numId w:val="7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它可以集成其他框架，如</w:t>
      </w:r>
      <w:r>
        <w:rPr>
          <w:rFonts w:ascii="Lucida Sans Unicode" w:hAnsi="Lucida Sans Unicode" w:cs="Lucida Sans Unicode"/>
          <w:color w:val="1A1A1A"/>
          <w:szCs w:val="21"/>
        </w:rPr>
        <w:t xml:space="preserve"> Spring MVC</w:t>
      </w:r>
      <w:r>
        <w:rPr>
          <w:rFonts w:ascii="Lucida Sans Unicode" w:hAnsi="Lucida Sans Unicode" w:cs="Lucida Sans Unicode"/>
          <w:color w:val="1A1A1A"/>
          <w:szCs w:val="21"/>
        </w:rPr>
        <w:t>、</w:t>
      </w:r>
      <w:r>
        <w:rPr>
          <w:rFonts w:ascii="Lucida Sans Unicode" w:hAnsi="Lucida Sans Unicode" w:cs="Lucida Sans Unicode"/>
          <w:color w:val="1A1A1A"/>
          <w:szCs w:val="21"/>
        </w:rPr>
        <w:t>Hibernate</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MyBatis </w:t>
      </w:r>
      <w:r>
        <w:rPr>
          <w:rFonts w:ascii="Lucida Sans Unicode" w:hAnsi="Lucida Sans Unicode" w:cs="Lucida Sans Unicode"/>
          <w:color w:val="1A1A1A"/>
          <w:szCs w:val="21"/>
        </w:rPr>
        <w:t>等，所以又称为框架的框架</w:t>
      </w:r>
      <w:r>
        <w:rPr>
          <w:rFonts w:ascii="Lucida Sans Unicode" w:hAnsi="Lucida Sans Unicode" w:cs="Lucida Sans Unicode"/>
          <w:color w:val="1A1A1A"/>
          <w:szCs w:val="21"/>
        </w:rPr>
        <w:t xml:space="preserve">( </w:t>
      </w:r>
      <w:r>
        <w:rPr>
          <w:rFonts w:ascii="Lucida Sans Unicode" w:hAnsi="Lucida Sans Unicode" w:cs="Lucida Sans Unicode"/>
          <w:color w:val="1A1A1A"/>
          <w:szCs w:val="21"/>
        </w:rPr>
        <w:t>粘合剂、脚手架</w:t>
      </w:r>
      <w:r>
        <w:rPr>
          <w:rFonts w:ascii="Lucida Sans Unicode" w:hAnsi="Lucida Sans Unicode" w:cs="Lucida Sans Unicode"/>
          <w:color w:val="1A1A1A"/>
          <w:szCs w:val="21"/>
        </w:rPr>
        <w:t xml:space="preserve"> )</w:t>
      </w:r>
      <w:r>
        <w:rPr>
          <w:rFonts w:ascii="Lucida Sans Unicode" w:hAnsi="Lucida Sans Unicode" w:cs="Lucida Sans Unicode"/>
          <w:color w:val="1A1A1A"/>
          <w:szCs w:val="21"/>
        </w:rPr>
        <w:t>。</w:t>
      </w:r>
    </w:p>
    <w:p w:rsidR="00CE5AB3" w:rsidRDefault="00CE5AB3" w:rsidP="00CE5AB3">
      <w:pPr>
        <w:pStyle w:val="2"/>
      </w:pPr>
      <w:r>
        <w:rPr>
          <w:rFonts w:hint="eastAsia"/>
        </w:rPr>
        <w:t>4.</w:t>
      </w:r>
      <w:r w:rsidRPr="00CE5AB3">
        <w:t xml:space="preserve"> Spring Framework 中有多少个模块，它们分别是什么？</w:t>
      </w:r>
    </w:p>
    <w:p w:rsidR="00CE5AB3" w:rsidRDefault="00CE5AB3" w:rsidP="00CE5AB3">
      <w:r>
        <w:rPr>
          <w:noProof/>
        </w:rPr>
        <w:drawing>
          <wp:inline distT="0" distB="0" distL="0" distR="0" wp14:anchorId="2B9B74E4" wp14:editId="687644EE">
            <wp:extent cx="5274310" cy="341820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3418205"/>
                    </a:xfrm>
                    <a:prstGeom prst="rect">
                      <a:avLst/>
                    </a:prstGeom>
                  </pic:spPr>
                </pic:pic>
              </a:graphicData>
            </a:graphic>
          </wp:inline>
        </w:drawing>
      </w:r>
    </w:p>
    <w:p w:rsidR="00CE5AB3" w:rsidRPr="00CE5AB3" w:rsidRDefault="00CE5AB3" w:rsidP="00CE5AB3">
      <w:pPr>
        <w:pStyle w:val="3"/>
      </w:pPr>
      <w:r w:rsidRPr="00CE5AB3">
        <w:t>Spring 核心容器</w:t>
      </w:r>
    </w:p>
    <w:p w:rsidR="00CE5AB3" w:rsidRPr="00CE5AB3" w:rsidRDefault="00CE5AB3" w:rsidP="00CE5AB3">
      <w:pPr>
        <w:widowControl/>
        <w:shd w:val="clear" w:color="auto" w:fill="F6F6F6"/>
        <w:jc w:val="left"/>
        <w:rPr>
          <w:rFonts w:ascii="Lucida Sans Unicode" w:eastAsia="宋体" w:hAnsi="Lucida Sans Unicode" w:cs="Lucida Sans Unicode"/>
          <w:color w:val="1A1A1A"/>
          <w:kern w:val="0"/>
          <w:sz w:val="24"/>
          <w:szCs w:val="24"/>
        </w:rPr>
      </w:pPr>
      <w:r w:rsidRPr="00CE5AB3">
        <w:rPr>
          <w:rFonts w:ascii="Lucida Sans Unicode" w:eastAsia="宋体" w:hAnsi="Lucida Sans Unicode" w:cs="Lucida Sans Unicode"/>
          <w:color w:val="1A1A1A"/>
          <w:kern w:val="0"/>
          <w:sz w:val="24"/>
          <w:szCs w:val="24"/>
        </w:rPr>
        <w:t>对应图中，</w:t>
      </w:r>
      <w:r w:rsidRPr="00CE5AB3">
        <w:rPr>
          <w:rFonts w:ascii="Lucida Sans Unicode" w:eastAsia="宋体" w:hAnsi="Lucida Sans Unicode" w:cs="Lucida Sans Unicode"/>
          <w:color w:val="1A1A1A"/>
          <w:kern w:val="0"/>
          <w:sz w:val="24"/>
          <w:szCs w:val="24"/>
        </w:rPr>
        <w:t xml:space="preserve">Core Container </w:t>
      </w:r>
      <w:r w:rsidRPr="00CE5AB3">
        <w:rPr>
          <w:rFonts w:ascii="Lucida Sans Unicode" w:eastAsia="宋体" w:hAnsi="Lucida Sans Unicode" w:cs="Lucida Sans Unicode"/>
          <w:color w:val="1A1A1A"/>
          <w:kern w:val="0"/>
          <w:sz w:val="24"/>
          <w:szCs w:val="24"/>
        </w:rPr>
        <w:t>。</w:t>
      </w:r>
    </w:p>
    <w:p w:rsidR="00CE5AB3" w:rsidRPr="00CE5AB3" w:rsidRDefault="00CE5AB3" w:rsidP="00CE5AB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CE5AB3">
        <w:rPr>
          <w:rFonts w:ascii="Lucida Sans Unicode" w:eastAsia="宋体" w:hAnsi="Lucida Sans Unicode" w:cs="Lucida Sans Unicode"/>
          <w:color w:val="1A1A1A"/>
          <w:kern w:val="0"/>
          <w:sz w:val="24"/>
          <w:szCs w:val="24"/>
        </w:rPr>
        <w:t>该层基本上是</w:t>
      </w:r>
      <w:r w:rsidRPr="00CE5AB3">
        <w:rPr>
          <w:rFonts w:ascii="Lucida Sans Unicode" w:eastAsia="宋体" w:hAnsi="Lucida Sans Unicode" w:cs="Lucida Sans Unicode"/>
          <w:color w:val="1A1A1A"/>
          <w:kern w:val="0"/>
          <w:sz w:val="24"/>
          <w:szCs w:val="24"/>
        </w:rPr>
        <w:t xml:space="preserve"> Spring Framework </w:t>
      </w:r>
      <w:r w:rsidRPr="00CE5AB3">
        <w:rPr>
          <w:rFonts w:ascii="Lucida Sans Unicode" w:eastAsia="宋体" w:hAnsi="Lucida Sans Unicode" w:cs="Lucida Sans Unicode"/>
          <w:color w:val="1A1A1A"/>
          <w:kern w:val="0"/>
          <w:sz w:val="24"/>
          <w:szCs w:val="24"/>
        </w:rPr>
        <w:t>的核心。它包含以下模块：</w:t>
      </w:r>
    </w:p>
    <w:p w:rsidR="00CE5AB3" w:rsidRPr="00CE5AB3" w:rsidRDefault="00CE5AB3" w:rsidP="00FA61C5">
      <w:pPr>
        <w:widowControl/>
        <w:numPr>
          <w:ilvl w:val="0"/>
          <w:numId w:val="72"/>
        </w:numPr>
        <w:shd w:val="clear" w:color="auto" w:fill="FFFFFF"/>
        <w:ind w:left="0"/>
        <w:jc w:val="left"/>
        <w:rPr>
          <w:rFonts w:ascii="Lucida Sans Unicode" w:eastAsia="宋体" w:hAnsi="Lucida Sans Unicode" w:cs="Lucida Sans Unicode"/>
          <w:color w:val="1A1A1A"/>
          <w:kern w:val="0"/>
          <w:szCs w:val="21"/>
        </w:rPr>
      </w:pPr>
      <w:r w:rsidRPr="00CE5AB3">
        <w:rPr>
          <w:rFonts w:ascii="Lucida Sans Unicode" w:eastAsia="宋体" w:hAnsi="Lucida Sans Unicode" w:cs="Lucida Sans Unicode"/>
          <w:color w:val="1A1A1A"/>
          <w:kern w:val="0"/>
          <w:szCs w:val="21"/>
        </w:rPr>
        <w:t>Spring Core</w:t>
      </w:r>
    </w:p>
    <w:p w:rsidR="00CE5AB3" w:rsidRPr="00CE5AB3" w:rsidRDefault="00CE5AB3" w:rsidP="00FA61C5">
      <w:pPr>
        <w:widowControl/>
        <w:numPr>
          <w:ilvl w:val="0"/>
          <w:numId w:val="72"/>
        </w:numPr>
        <w:shd w:val="clear" w:color="auto" w:fill="FFFFFF"/>
        <w:spacing w:before="150" w:after="420"/>
        <w:ind w:left="0"/>
        <w:jc w:val="left"/>
        <w:rPr>
          <w:rFonts w:ascii="Lucida Sans Unicode" w:eastAsia="宋体" w:hAnsi="Lucida Sans Unicode" w:cs="Lucida Sans Unicode"/>
          <w:color w:val="1A1A1A"/>
          <w:kern w:val="0"/>
          <w:szCs w:val="21"/>
        </w:rPr>
      </w:pPr>
      <w:r w:rsidRPr="00CE5AB3">
        <w:rPr>
          <w:rFonts w:ascii="Lucida Sans Unicode" w:eastAsia="宋体" w:hAnsi="Lucida Sans Unicode" w:cs="Lucida Sans Unicode"/>
          <w:color w:val="1A1A1A"/>
          <w:kern w:val="0"/>
          <w:szCs w:val="21"/>
        </w:rPr>
        <w:t>Spring Bean</w:t>
      </w:r>
    </w:p>
    <w:p w:rsidR="00CE5AB3" w:rsidRPr="00CE5AB3" w:rsidRDefault="00CE5AB3" w:rsidP="00CE5AB3">
      <w:pPr>
        <w:widowControl/>
        <w:shd w:val="clear" w:color="auto" w:fill="F6F6F6"/>
        <w:jc w:val="left"/>
        <w:rPr>
          <w:rFonts w:ascii="Lucida Sans Unicode" w:eastAsia="宋体" w:hAnsi="Lucida Sans Unicode" w:cs="Lucida Sans Unicode"/>
          <w:color w:val="1A1A1A"/>
          <w:kern w:val="0"/>
          <w:szCs w:val="21"/>
        </w:rPr>
      </w:pPr>
      <w:r w:rsidRPr="00CE5AB3">
        <w:rPr>
          <w:rFonts w:ascii="Lucida Sans Unicode" w:eastAsia="宋体" w:hAnsi="Lucida Sans Unicode" w:cs="Lucida Sans Unicode"/>
          <w:color w:val="1A1A1A"/>
          <w:kern w:val="0"/>
          <w:szCs w:val="21"/>
        </w:rPr>
        <w:t>核心容器提供</w:t>
      </w:r>
      <w:r w:rsidRPr="00CE5AB3">
        <w:rPr>
          <w:rFonts w:ascii="Lucida Sans Unicode" w:eastAsia="宋体" w:hAnsi="Lucida Sans Unicode" w:cs="Lucida Sans Unicode"/>
          <w:color w:val="1A1A1A"/>
          <w:kern w:val="0"/>
          <w:szCs w:val="21"/>
        </w:rPr>
        <w:t xml:space="preserve"> Spring </w:t>
      </w:r>
      <w:r w:rsidRPr="00CE5AB3">
        <w:rPr>
          <w:rFonts w:ascii="Lucida Sans Unicode" w:eastAsia="宋体" w:hAnsi="Lucida Sans Unicode" w:cs="Lucida Sans Unicode"/>
          <w:color w:val="1A1A1A"/>
          <w:kern w:val="0"/>
          <w:szCs w:val="21"/>
        </w:rPr>
        <w:t>框架的基本功能。核心容器的主要组件是</w:t>
      </w:r>
      <w:r w:rsidRPr="00CE5AB3">
        <w:rPr>
          <w:rFonts w:ascii="Lucida Sans Unicode" w:eastAsia="宋体" w:hAnsi="Lucida Sans Unicode" w:cs="Lucida Sans Unicode"/>
          <w:color w:val="1A1A1A"/>
          <w:kern w:val="0"/>
          <w:szCs w:val="21"/>
        </w:rPr>
        <w:t xml:space="preserve"> BeanFactory</w:t>
      </w:r>
      <w:r w:rsidRPr="00CE5AB3">
        <w:rPr>
          <w:rFonts w:ascii="Lucida Sans Unicode" w:eastAsia="宋体" w:hAnsi="Lucida Sans Unicode" w:cs="Lucida Sans Unicode"/>
          <w:color w:val="1A1A1A"/>
          <w:kern w:val="0"/>
          <w:szCs w:val="21"/>
        </w:rPr>
        <w:t>，它是工厂模式的实现。</w:t>
      </w:r>
      <w:r w:rsidRPr="00CE5AB3">
        <w:rPr>
          <w:rFonts w:ascii="Lucida Sans Unicode" w:eastAsia="宋体" w:hAnsi="Lucida Sans Unicode" w:cs="Lucida Sans Unicode"/>
          <w:color w:val="1A1A1A"/>
          <w:kern w:val="0"/>
          <w:szCs w:val="21"/>
        </w:rPr>
        <w:t xml:space="preserve">BeanFactory </w:t>
      </w:r>
      <w:r w:rsidRPr="00CE5AB3">
        <w:rPr>
          <w:rFonts w:ascii="Lucida Sans Unicode" w:eastAsia="宋体" w:hAnsi="Lucida Sans Unicode" w:cs="Lucida Sans Unicode"/>
          <w:color w:val="1A1A1A"/>
          <w:kern w:val="0"/>
          <w:szCs w:val="21"/>
        </w:rPr>
        <w:t>使用控制反转</w:t>
      </w:r>
      <w:r w:rsidRPr="00CE5AB3">
        <w:rPr>
          <w:rFonts w:ascii="Lucida Sans Unicode" w:eastAsia="宋体" w:hAnsi="Lucida Sans Unicode" w:cs="Lucida Sans Unicode"/>
          <w:color w:val="1A1A1A"/>
          <w:kern w:val="0"/>
          <w:szCs w:val="21"/>
        </w:rPr>
        <w:t xml:space="preserve"> </w:t>
      </w:r>
      <w:r w:rsidRPr="00CE5AB3">
        <w:rPr>
          <w:rFonts w:ascii="Lucida Sans Unicode" w:eastAsia="宋体" w:hAnsi="Lucida Sans Unicode" w:cs="Lucida Sans Unicode"/>
          <w:color w:val="1A1A1A"/>
          <w:kern w:val="0"/>
          <w:szCs w:val="21"/>
        </w:rPr>
        <w:t>（</w:t>
      </w:r>
      <w:r w:rsidRPr="00CE5AB3">
        <w:rPr>
          <w:rFonts w:ascii="Lucida Sans Unicode" w:eastAsia="宋体" w:hAnsi="Lucida Sans Unicode" w:cs="Lucida Sans Unicode"/>
          <w:color w:val="1A1A1A"/>
          <w:kern w:val="0"/>
          <w:szCs w:val="21"/>
        </w:rPr>
        <w:t>IOC</w:t>
      </w:r>
      <w:r w:rsidRPr="00CE5AB3">
        <w:rPr>
          <w:rFonts w:ascii="Lucida Sans Unicode" w:eastAsia="宋体" w:hAnsi="Lucida Sans Unicode" w:cs="Lucida Sans Unicode"/>
          <w:color w:val="1A1A1A"/>
          <w:kern w:val="0"/>
          <w:szCs w:val="21"/>
        </w:rPr>
        <w:t>）模式将应用程序的配置和依赖性规范与实际的应用程序代码分开。</w:t>
      </w:r>
    </w:p>
    <w:p w:rsidR="00CE5AB3" w:rsidRPr="00CE5AB3" w:rsidRDefault="00CE5AB3" w:rsidP="00FA61C5">
      <w:pPr>
        <w:widowControl/>
        <w:numPr>
          <w:ilvl w:val="0"/>
          <w:numId w:val="72"/>
        </w:numPr>
        <w:shd w:val="clear" w:color="auto" w:fill="FFFFFF"/>
        <w:spacing w:before="150" w:after="420"/>
        <w:ind w:left="0"/>
        <w:jc w:val="left"/>
        <w:rPr>
          <w:rFonts w:ascii="Lucida Sans Unicode" w:eastAsia="宋体" w:hAnsi="Lucida Sans Unicode" w:cs="Lucida Sans Unicode"/>
          <w:color w:val="1A1A1A"/>
          <w:kern w:val="0"/>
          <w:szCs w:val="21"/>
        </w:rPr>
      </w:pPr>
      <w:r w:rsidRPr="00CE5AB3">
        <w:rPr>
          <w:rFonts w:ascii="Lucida Sans Unicode" w:eastAsia="宋体" w:hAnsi="Lucida Sans Unicode" w:cs="Lucida Sans Unicode"/>
          <w:color w:val="1A1A1A"/>
          <w:kern w:val="0"/>
          <w:szCs w:val="21"/>
        </w:rPr>
        <w:t>Spring Context</w:t>
      </w:r>
    </w:p>
    <w:p w:rsidR="00CE5AB3" w:rsidRPr="00CE5AB3" w:rsidRDefault="00CE5AB3" w:rsidP="00CE5AB3">
      <w:pPr>
        <w:widowControl/>
        <w:shd w:val="clear" w:color="auto" w:fill="F6F6F6"/>
        <w:jc w:val="left"/>
        <w:rPr>
          <w:rFonts w:ascii="Lucida Sans Unicode" w:eastAsia="宋体" w:hAnsi="Lucida Sans Unicode" w:cs="Lucida Sans Unicode"/>
          <w:color w:val="1A1A1A"/>
          <w:kern w:val="0"/>
          <w:szCs w:val="21"/>
        </w:rPr>
      </w:pPr>
      <w:r w:rsidRPr="00CE5AB3">
        <w:rPr>
          <w:rFonts w:ascii="Lucida Sans Unicode" w:eastAsia="宋体" w:hAnsi="Lucida Sans Unicode" w:cs="Lucida Sans Unicode"/>
          <w:color w:val="1A1A1A"/>
          <w:kern w:val="0"/>
          <w:szCs w:val="21"/>
        </w:rPr>
        <w:t xml:space="preserve">Spring </w:t>
      </w:r>
      <w:r w:rsidRPr="00CE5AB3">
        <w:rPr>
          <w:rFonts w:ascii="Lucida Sans Unicode" w:eastAsia="宋体" w:hAnsi="Lucida Sans Unicode" w:cs="Lucida Sans Unicode"/>
          <w:color w:val="1A1A1A"/>
          <w:kern w:val="0"/>
          <w:szCs w:val="21"/>
        </w:rPr>
        <w:t>上下文是一个配置文件，向</w:t>
      </w:r>
      <w:r w:rsidRPr="00CE5AB3">
        <w:rPr>
          <w:rFonts w:ascii="Lucida Sans Unicode" w:eastAsia="宋体" w:hAnsi="Lucida Sans Unicode" w:cs="Lucida Sans Unicode"/>
          <w:color w:val="1A1A1A"/>
          <w:kern w:val="0"/>
          <w:szCs w:val="21"/>
        </w:rPr>
        <w:t xml:space="preserve"> Spring </w:t>
      </w:r>
      <w:r w:rsidRPr="00CE5AB3">
        <w:rPr>
          <w:rFonts w:ascii="Lucida Sans Unicode" w:eastAsia="宋体" w:hAnsi="Lucida Sans Unicode" w:cs="Lucida Sans Unicode"/>
          <w:color w:val="1A1A1A"/>
          <w:kern w:val="0"/>
          <w:szCs w:val="21"/>
        </w:rPr>
        <w:t>框架提供上下文信息。</w:t>
      </w:r>
      <w:r w:rsidRPr="00CE5AB3">
        <w:rPr>
          <w:rFonts w:ascii="Lucida Sans Unicode" w:eastAsia="宋体" w:hAnsi="Lucida Sans Unicode" w:cs="Lucida Sans Unicode"/>
          <w:color w:val="1A1A1A"/>
          <w:kern w:val="0"/>
          <w:szCs w:val="21"/>
        </w:rPr>
        <w:t xml:space="preserve">Spring </w:t>
      </w:r>
      <w:r w:rsidRPr="00CE5AB3">
        <w:rPr>
          <w:rFonts w:ascii="Lucida Sans Unicode" w:eastAsia="宋体" w:hAnsi="Lucida Sans Unicode" w:cs="Lucida Sans Unicode"/>
          <w:color w:val="1A1A1A"/>
          <w:kern w:val="0"/>
          <w:szCs w:val="21"/>
        </w:rPr>
        <w:t>上下文包括企业服务，例如</w:t>
      </w:r>
      <w:r w:rsidRPr="00CE5AB3">
        <w:rPr>
          <w:rFonts w:ascii="Lucida Sans Unicode" w:eastAsia="宋体" w:hAnsi="Lucida Sans Unicode" w:cs="Lucida Sans Unicode"/>
          <w:color w:val="1A1A1A"/>
          <w:kern w:val="0"/>
          <w:szCs w:val="21"/>
        </w:rPr>
        <w:t xml:space="preserve"> JNDI</w:t>
      </w:r>
      <w:r w:rsidRPr="00CE5AB3">
        <w:rPr>
          <w:rFonts w:ascii="Lucida Sans Unicode" w:eastAsia="宋体" w:hAnsi="Lucida Sans Unicode" w:cs="Lucida Sans Unicode"/>
          <w:color w:val="1A1A1A"/>
          <w:kern w:val="0"/>
          <w:szCs w:val="21"/>
        </w:rPr>
        <w:t>、</w:t>
      </w:r>
      <w:r w:rsidRPr="00CE5AB3">
        <w:rPr>
          <w:rFonts w:ascii="Lucida Sans Unicode" w:eastAsia="宋体" w:hAnsi="Lucida Sans Unicode" w:cs="Lucida Sans Unicode"/>
          <w:color w:val="1A1A1A"/>
          <w:kern w:val="0"/>
          <w:szCs w:val="21"/>
        </w:rPr>
        <w:t>EJB</w:t>
      </w:r>
      <w:r w:rsidRPr="00CE5AB3">
        <w:rPr>
          <w:rFonts w:ascii="Lucida Sans Unicode" w:eastAsia="宋体" w:hAnsi="Lucida Sans Unicode" w:cs="Lucida Sans Unicode"/>
          <w:color w:val="1A1A1A"/>
          <w:kern w:val="0"/>
          <w:szCs w:val="21"/>
        </w:rPr>
        <w:t>、电子邮件、国际化、事件机制、校验和调度功能。</w:t>
      </w:r>
    </w:p>
    <w:p w:rsidR="00CE5AB3" w:rsidRPr="00CE5AB3" w:rsidRDefault="00CE5AB3" w:rsidP="00FA61C5">
      <w:pPr>
        <w:widowControl/>
        <w:numPr>
          <w:ilvl w:val="0"/>
          <w:numId w:val="72"/>
        </w:numPr>
        <w:shd w:val="clear" w:color="auto" w:fill="FFFFFF"/>
        <w:spacing w:before="150" w:after="420"/>
        <w:ind w:left="0"/>
        <w:jc w:val="left"/>
        <w:rPr>
          <w:rFonts w:ascii="Lucida Sans Unicode" w:eastAsia="宋体" w:hAnsi="Lucida Sans Unicode" w:cs="Lucida Sans Unicode"/>
          <w:color w:val="1A1A1A"/>
          <w:kern w:val="0"/>
          <w:szCs w:val="21"/>
        </w:rPr>
      </w:pPr>
      <w:r w:rsidRPr="00CE5AB3">
        <w:rPr>
          <w:rFonts w:ascii="Lucida Sans Unicode" w:eastAsia="宋体" w:hAnsi="Lucida Sans Unicode" w:cs="Lucida Sans Unicode"/>
          <w:color w:val="1A1A1A"/>
          <w:kern w:val="0"/>
          <w:szCs w:val="21"/>
        </w:rPr>
        <w:t>SpEL (Spring Expression Language)</w:t>
      </w:r>
    </w:p>
    <w:p w:rsidR="00CE5AB3" w:rsidRPr="00CE5AB3" w:rsidRDefault="00CE5AB3" w:rsidP="00CE5AB3">
      <w:pPr>
        <w:widowControl/>
        <w:shd w:val="clear" w:color="auto" w:fill="F6F6F6"/>
        <w:jc w:val="left"/>
        <w:rPr>
          <w:rFonts w:ascii="Lucida Sans Unicode" w:eastAsia="宋体" w:hAnsi="Lucida Sans Unicode" w:cs="Lucida Sans Unicode"/>
          <w:color w:val="1A1A1A"/>
          <w:kern w:val="0"/>
          <w:szCs w:val="21"/>
        </w:rPr>
      </w:pPr>
      <w:r w:rsidRPr="00CE5AB3">
        <w:rPr>
          <w:rFonts w:ascii="Lucida Sans Unicode" w:eastAsia="宋体" w:hAnsi="Lucida Sans Unicode" w:cs="Lucida Sans Unicode"/>
          <w:color w:val="1A1A1A"/>
          <w:kern w:val="0"/>
          <w:szCs w:val="21"/>
        </w:rPr>
        <w:t xml:space="preserve">Spring </w:t>
      </w:r>
      <w:r w:rsidRPr="00CE5AB3">
        <w:rPr>
          <w:rFonts w:ascii="Lucida Sans Unicode" w:eastAsia="宋体" w:hAnsi="Lucida Sans Unicode" w:cs="Lucida Sans Unicode"/>
          <w:color w:val="1A1A1A"/>
          <w:kern w:val="0"/>
          <w:szCs w:val="21"/>
        </w:rPr>
        <w:t>表达式语言全称为</w:t>
      </w:r>
      <w:r w:rsidRPr="00CE5AB3">
        <w:rPr>
          <w:rFonts w:ascii="Lucida Sans Unicode" w:eastAsia="宋体" w:hAnsi="Lucida Sans Unicode" w:cs="Lucida Sans Unicode"/>
          <w:color w:val="1A1A1A"/>
          <w:kern w:val="0"/>
          <w:szCs w:val="21"/>
        </w:rPr>
        <w:t xml:space="preserve"> “Spring Expression Language”</w:t>
      </w:r>
      <w:r w:rsidRPr="00CE5AB3">
        <w:rPr>
          <w:rFonts w:ascii="Lucida Sans Unicode" w:eastAsia="宋体" w:hAnsi="Lucida Sans Unicode" w:cs="Lucida Sans Unicode"/>
          <w:color w:val="1A1A1A"/>
          <w:kern w:val="0"/>
          <w:szCs w:val="21"/>
        </w:rPr>
        <w:t>，缩写为</w:t>
      </w:r>
      <w:r w:rsidRPr="00CE5AB3">
        <w:rPr>
          <w:rFonts w:ascii="Lucida Sans Unicode" w:eastAsia="宋体" w:hAnsi="Lucida Sans Unicode" w:cs="Lucida Sans Unicode"/>
          <w:color w:val="1A1A1A"/>
          <w:kern w:val="0"/>
          <w:szCs w:val="21"/>
        </w:rPr>
        <w:t xml:space="preserve"> “SpEL” </w:t>
      </w:r>
      <w:r w:rsidRPr="00CE5AB3">
        <w:rPr>
          <w:rFonts w:ascii="Lucida Sans Unicode" w:eastAsia="宋体" w:hAnsi="Lucida Sans Unicode" w:cs="Lucida Sans Unicode"/>
          <w:color w:val="1A1A1A"/>
          <w:kern w:val="0"/>
          <w:szCs w:val="21"/>
        </w:rPr>
        <w:t>，类似于</w:t>
      </w:r>
      <w:r w:rsidRPr="00CE5AB3">
        <w:rPr>
          <w:rFonts w:ascii="Lucida Sans Unicode" w:eastAsia="宋体" w:hAnsi="Lucida Sans Unicode" w:cs="Lucida Sans Unicode"/>
          <w:color w:val="1A1A1A"/>
          <w:kern w:val="0"/>
          <w:szCs w:val="21"/>
        </w:rPr>
        <w:t xml:space="preserve"> Struts2 </w:t>
      </w:r>
      <w:r w:rsidRPr="00CE5AB3">
        <w:rPr>
          <w:rFonts w:ascii="Lucida Sans Unicode" w:eastAsia="宋体" w:hAnsi="Lucida Sans Unicode" w:cs="Lucida Sans Unicode"/>
          <w:color w:val="1A1A1A"/>
          <w:kern w:val="0"/>
          <w:szCs w:val="21"/>
        </w:rPr>
        <w:t>中使用的</w:t>
      </w:r>
      <w:r w:rsidRPr="00CE5AB3">
        <w:rPr>
          <w:rFonts w:ascii="Lucida Sans Unicode" w:eastAsia="宋体" w:hAnsi="Lucida Sans Unicode" w:cs="Lucida Sans Unicode"/>
          <w:color w:val="1A1A1A"/>
          <w:kern w:val="0"/>
          <w:szCs w:val="21"/>
        </w:rPr>
        <w:t xml:space="preserve"> OGNL </w:t>
      </w:r>
      <w:r w:rsidRPr="00CE5AB3">
        <w:rPr>
          <w:rFonts w:ascii="Lucida Sans Unicode" w:eastAsia="宋体" w:hAnsi="Lucida Sans Unicode" w:cs="Lucida Sans Unicode"/>
          <w:color w:val="1A1A1A"/>
          <w:kern w:val="0"/>
          <w:szCs w:val="21"/>
        </w:rPr>
        <w:t>表达式语言，能在运行时构建复杂表达式、存取对象图属性、对象方法调用等等，并且能与</w:t>
      </w:r>
      <w:r w:rsidRPr="00CE5AB3">
        <w:rPr>
          <w:rFonts w:ascii="Lucida Sans Unicode" w:eastAsia="宋体" w:hAnsi="Lucida Sans Unicode" w:cs="Lucida Sans Unicode"/>
          <w:color w:val="1A1A1A"/>
          <w:kern w:val="0"/>
          <w:szCs w:val="21"/>
        </w:rPr>
        <w:t xml:space="preserve"> Spring </w:t>
      </w:r>
      <w:r w:rsidRPr="00CE5AB3">
        <w:rPr>
          <w:rFonts w:ascii="Lucida Sans Unicode" w:eastAsia="宋体" w:hAnsi="Lucida Sans Unicode" w:cs="Lucida Sans Unicode"/>
          <w:color w:val="1A1A1A"/>
          <w:kern w:val="0"/>
          <w:szCs w:val="21"/>
        </w:rPr>
        <w:t>功能完美整合，如能用来配置</w:t>
      </w:r>
      <w:r w:rsidRPr="00CE5AB3">
        <w:rPr>
          <w:rFonts w:ascii="Lucida Sans Unicode" w:eastAsia="宋体" w:hAnsi="Lucida Sans Unicode" w:cs="Lucida Sans Unicode"/>
          <w:color w:val="1A1A1A"/>
          <w:kern w:val="0"/>
          <w:szCs w:val="21"/>
        </w:rPr>
        <w:t xml:space="preserve"> Bean </w:t>
      </w:r>
      <w:r w:rsidRPr="00CE5AB3">
        <w:rPr>
          <w:rFonts w:ascii="Lucida Sans Unicode" w:eastAsia="宋体" w:hAnsi="Lucida Sans Unicode" w:cs="Lucida Sans Unicode"/>
          <w:color w:val="1A1A1A"/>
          <w:kern w:val="0"/>
          <w:szCs w:val="21"/>
        </w:rPr>
        <w:t>定义。</w:t>
      </w:r>
    </w:p>
    <w:p w:rsidR="00CE5AB3" w:rsidRPr="00CE5AB3" w:rsidRDefault="00CE5AB3" w:rsidP="00CE5AB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CE5AB3">
        <w:rPr>
          <w:rFonts w:ascii="Lucida Sans Unicode" w:eastAsia="宋体" w:hAnsi="Lucida Sans Unicode" w:cs="Lucida Sans Unicode"/>
          <w:color w:val="1A1A1A"/>
          <w:kern w:val="0"/>
          <w:sz w:val="24"/>
          <w:szCs w:val="24"/>
        </w:rPr>
        <w:t>或者说，这块就是</w:t>
      </w:r>
      <w:r w:rsidRPr="00CE5AB3">
        <w:rPr>
          <w:rFonts w:ascii="Lucida Sans Unicode" w:eastAsia="宋体" w:hAnsi="Lucida Sans Unicode" w:cs="Lucida Sans Unicode"/>
          <w:color w:val="1A1A1A"/>
          <w:kern w:val="0"/>
          <w:sz w:val="24"/>
          <w:szCs w:val="24"/>
        </w:rPr>
        <w:t xml:space="preserve"> Spring IoC </w:t>
      </w:r>
      <w:r w:rsidRPr="00CE5AB3">
        <w:rPr>
          <w:rFonts w:ascii="Lucida Sans Unicode" w:eastAsia="宋体" w:hAnsi="Lucida Sans Unicode" w:cs="Lucida Sans Unicode"/>
          <w:color w:val="1A1A1A"/>
          <w:kern w:val="0"/>
          <w:sz w:val="24"/>
          <w:szCs w:val="24"/>
        </w:rPr>
        <w:t>。</w:t>
      </w:r>
    </w:p>
    <w:p w:rsidR="00CE5AB3" w:rsidRPr="00CE5AB3" w:rsidRDefault="00CE5AB3" w:rsidP="00CE5AB3">
      <w:pPr>
        <w:pStyle w:val="3"/>
      </w:pPr>
      <w:r w:rsidRPr="00CE5AB3">
        <w:t>数据访问</w:t>
      </w:r>
    </w:p>
    <w:p w:rsidR="00CE5AB3" w:rsidRPr="00CE5AB3" w:rsidRDefault="00CE5AB3" w:rsidP="00CE5AB3">
      <w:pPr>
        <w:widowControl/>
        <w:shd w:val="clear" w:color="auto" w:fill="F6F6F6"/>
        <w:jc w:val="left"/>
        <w:rPr>
          <w:rFonts w:ascii="Lucida Sans Unicode" w:eastAsia="宋体" w:hAnsi="Lucida Sans Unicode" w:cs="Lucida Sans Unicode"/>
          <w:color w:val="1A1A1A"/>
          <w:kern w:val="0"/>
          <w:sz w:val="24"/>
          <w:szCs w:val="24"/>
        </w:rPr>
      </w:pPr>
      <w:r w:rsidRPr="00CE5AB3">
        <w:rPr>
          <w:rFonts w:ascii="Lucida Sans Unicode" w:eastAsia="宋体" w:hAnsi="Lucida Sans Unicode" w:cs="Lucida Sans Unicode"/>
          <w:color w:val="1A1A1A"/>
          <w:kern w:val="0"/>
          <w:sz w:val="24"/>
          <w:szCs w:val="24"/>
        </w:rPr>
        <w:t>对应图中，</w:t>
      </w:r>
      <w:r w:rsidRPr="00CE5AB3">
        <w:rPr>
          <w:rFonts w:ascii="Lucida Sans Unicode" w:eastAsia="宋体" w:hAnsi="Lucida Sans Unicode" w:cs="Lucida Sans Unicode"/>
          <w:color w:val="1A1A1A"/>
          <w:kern w:val="0"/>
          <w:sz w:val="24"/>
          <w:szCs w:val="24"/>
        </w:rPr>
        <w:t xml:space="preserve">Data Access </w:t>
      </w:r>
      <w:r w:rsidRPr="00CE5AB3">
        <w:rPr>
          <w:rFonts w:ascii="Lucida Sans Unicode" w:eastAsia="宋体" w:hAnsi="Lucida Sans Unicode" w:cs="Lucida Sans Unicode"/>
          <w:color w:val="1A1A1A"/>
          <w:kern w:val="0"/>
          <w:sz w:val="24"/>
          <w:szCs w:val="24"/>
        </w:rPr>
        <w:t>。</w:t>
      </w:r>
    </w:p>
    <w:p w:rsidR="00CE5AB3" w:rsidRPr="00CE5AB3" w:rsidRDefault="00CE5AB3" w:rsidP="00CE5AB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CE5AB3">
        <w:rPr>
          <w:rFonts w:ascii="Lucida Sans Unicode" w:eastAsia="宋体" w:hAnsi="Lucida Sans Unicode" w:cs="Lucida Sans Unicode"/>
          <w:color w:val="1A1A1A"/>
          <w:kern w:val="0"/>
          <w:sz w:val="24"/>
          <w:szCs w:val="24"/>
        </w:rPr>
        <w:t>该层提供与数据库交互的支持。它包含以下模块：</w:t>
      </w:r>
    </w:p>
    <w:p w:rsidR="00CE5AB3" w:rsidRPr="00CE5AB3" w:rsidRDefault="00CE5AB3" w:rsidP="00FA61C5">
      <w:pPr>
        <w:widowControl/>
        <w:numPr>
          <w:ilvl w:val="0"/>
          <w:numId w:val="73"/>
        </w:numPr>
        <w:shd w:val="clear" w:color="auto" w:fill="FFFFFF"/>
        <w:spacing w:before="150" w:after="420"/>
        <w:ind w:left="0"/>
        <w:jc w:val="left"/>
        <w:rPr>
          <w:rFonts w:ascii="Lucida Sans Unicode" w:eastAsia="宋体" w:hAnsi="Lucida Sans Unicode" w:cs="Lucida Sans Unicode"/>
          <w:color w:val="1A1A1A"/>
          <w:kern w:val="0"/>
          <w:szCs w:val="21"/>
        </w:rPr>
      </w:pPr>
      <w:r w:rsidRPr="00CE5AB3">
        <w:rPr>
          <w:rFonts w:ascii="Lucida Sans Unicode" w:eastAsia="宋体" w:hAnsi="Lucida Sans Unicode" w:cs="Lucida Sans Unicode"/>
          <w:color w:val="1A1A1A"/>
          <w:kern w:val="0"/>
          <w:szCs w:val="21"/>
        </w:rPr>
        <w:t>JDBC (Java DataBase Connectivity)</w:t>
      </w:r>
    </w:p>
    <w:p w:rsidR="00CE5AB3" w:rsidRPr="00CE5AB3" w:rsidRDefault="00CE5AB3" w:rsidP="00CE5AB3">
      <w:pPr>
        <w:widowControl/>
        <w:shd w:val="clear" w:color="auto" w:fill="F6F6F6"/>
        <w:jc w:val="left"/>
        <w:rPr>
          <w:rFonts w:ascii="Lucida Sans Unicode" w:eastAsia="宋体" w:hAnsi="Lucida Sans Unicode" w:cs="Lucida Sans Unicode"/>
          <w:color w:val="1A1A1A"/>
          <w:kern w:val="0"/>
          <w:szCs w:val="21"/>
        </w:rPr>
      </w:pPr>
      <w:r w:rsidRPr="00CE5AB3">
        <w:rPr>
          <w:rFonts w:ascii="Lucida Sans Unicode" w:eastAsia="宋体" w:hAnsi="Lucida Sans Unicode" w:cs="Lucida Sans Unicode"/>
          <w:color w:val="1A1A1A"/>
          <w:kern w:val="0"/>
          <w:szCs w:val="21"/>
        </w:rPr>
        <w:t xml:space="preserve">Spring </w:t>
      </w:r>
      <w:r w:rsidRPr="00CE5AB3">
        <w:rPr>
          <w:rFonts w:ascii="Lucida Sans Unicode" w:eastAsia="宋体" w:hAnsi="Lucida Sans Unicode" w:cs="Lucida Sans Unicode"/>
          <w:color w:val="1A1A1A"/>
          <w:kern w:val="0"/>
          <w:szCs w:val="21"/>
        </w:rPr>
        <w:t>对</w:t>
      </w:r>
      <w:r w:rsidRPr="00CE5AB3">
        <w:rPr>
          <w:rFonts w:ascii="Lucida Sans Unicode" w:eastAsia="宋体" w:hAnsi="Lucida Sans Unicode" w:cs="Lucida Sans Unicode"/>
          <w:color w:val="1A1A1A"/>
          <w:kern w:val="0"/>
          <w:szCs w:val="21"/>
        </w:rPr>
        <w:t xml:space="preserve"> JDBC </w:t>
      </w:r>
      <w:r w:rsidRPr="00CE5AB3">
        <w:rPr>
          <w:rFonts w:ascii="Lucida Sans Unicode" w:eastAsia="宋体" w:hAnsi="Lucida Sans Unicode" w:cs="Lucida Sans Unicode"/>
          <w:color w:val="1A1A1A"/>
          <w:kern w:val="0"/>
          <w:szCs w:val="21"/>
        </w:rPr>
        <w:t>的封装模块，提供了对关系数据库的访问。</w:t>
      </w:r>
    </w:p>
    <w:p w:rsidR="00CE5AB3" w:rsidRPr="00CE5AB3" w:rsidRDefault="00CE5AB3" w:rsidP="00FA61C5">
      <w:pPr>
        <w:widowControl/>
        <w:numPr>
          <w:ilvl w:val="0"/>
          <w:numId w:val="73"/>
        </w:numPr>
        <w:shd w:val="clear" w:color="auto" w:fill="FFFFFF"/>
        <w:spacing w:before="150" w:after="420"/>
        <w:ind w:left="0"/>
        <w:jc w:val="left"/>
        <w:rPr>
          <w:rFonts w:ascii="Lucida Sans Unicode" w:eastAsia="宋体" w:hAnsi="Lucida Sans Unicode" w:cs="Lucida Sans Unicode"/>
          <w:color w:val="1A1A1A"/>
          <w:kern w:val="0"/>
          <w:szCs w:val="21"/>
        </w:rPr>
      </w:pPr>
      <w:r w:rsidRPr="00CE5AB3">
        <w:rPr>
          <w:rFonts w:ascii="Lucida Sans Unicode" w:eastAsia="宋体" w:hAnsi="Lucida Sans Unicode" w:cs="Lucida Sans Unicode"/>
          <w:color w:val="1A1A1A"/>
          <w:kern w:val="0"/>
          <w:szCs w:val="21"/>
        </w:rPr>
        <w:t>ORM (Object Relational Mapping)</w:t>
      </w:r>
    </w:p>
    <w:p w:rsidR="00CE5AB3" w:rsidRPr="00CE5AB3" w:rsidRDefault="00CE5AB3" w:rsidP="00CE5AB3">
      <w:pPr>
        <w:widowControl/>
        <w:shd w:val="clear" w:color="auto" w:fill="F6F6F6"/>
        <w:jc w:val="left"/>
        <w:rPr>
          <w:rFonts w:ascii="Lucida Sans Unicode" w:eastAsia="宋体" w:hAnsi="Lucida Sans Unicode" w:cs="Lucida Sans Unicode"/>
          <w:color w:val="1A1A1A"/>
          <w:kern w:val="0"/>
          <w:szCs w:val="21"/>
        </w:rPr>
      </w:pPr>
      <w:r w:rsidRPr="00CE5AB3">
        <w:rPr>
          <w:rFonts w:ascii="Lucida Sans Unicode" w:eastAsia="宋体" w:hAnsi="Lucida Sans Unicode" w:cs="Lucida Sans Unicode"/>
          <w:color w:val="1A1A1A"/>
          <w:kern w:val="0"/>
          <w:szCs w:val="21"/>
        </w:rPr>
        <w:t xml:space="preserve">Spring ORM </w:t>
      </w:r>
      <w:r w:rsidRPr="00CE5AB3">
        <w:rPr>
          <w:rFonts w:ascii="Lucida Sans Unicode" w:eastAsia="宋体" w:hAnsi="Lucida Sans Unicode" w:cs="Lucida Sans Unicode"/>
          <w:color w:val="1A1A1A"/>
          <w:kern w:val="0"/>
          <w:szCs w:val="21"/>
        </w:rPr>
        <w:t>模块，提供了对</w:t>
      </w:r>
      <w:r w:rsidRPr="00CE5AB3">
        <w:rPr>
          <w:rFonts w:ascii="Lucida Sans Unicode" w:eastAsia="宋体" w:hAnsi="Lucida Sans Unicode" w:cs="Lucida Sans Unicode"/>
          <w:color w:val="1A1A1A"/>
          <w:kern w:val="0"/>
          <w:szCs w:val="21"/>
        </w:rPr>
        <w:t xml:space="preserve"> hibernate5 </w:t>
      </w:r>
      <w:r w:rsidRPr="00CE5AB3">
        <w:rPr>
          <w:rFonts w:ascii="Lucida Sans Unicode" w:eastAsia="宋体" w:hAnsi="Lucida Sans Unicode" w:cs="Lucida Sans Unicode"/>
          <w:color w:val="1A1A1A"/>
          <w:kern w:val="0"/>
          <w:szCs w:val="21"/>
        </w:rPr>
        <w:t>和</w:t>
      </w:r>
      <w:r w:rsidRPr="00CE5AB3">
        <w:rPr>
          <w:rFonts w:ascii="Lucida Sans Unicode" w:eastAsia="宋体" w:hAnsi="Lucida Sans Unicode" w:cs="Lucida Sans Unicode"/>
          <w:color w:val="1A1A1A"/>
          <w:kern w:val="0"/>
          <w:szCs w:val="21"/>
        </w:rPr>
        <w:t xml:space="preserve"> JPA </w:t>
      </w:r>
      <w:r w:rsidRPr="00CE5AB3">
        <w:rPr>
          <w:rFonts w:ascii="Lucida Sans Unicode" w:eastAsia="宋体" w:hAnsi="Lucida Sans Unicode" w:cs="Lucida Sans Unicode"/>
          <w:color w:val="1A1A1A"/>
          <w:kern w:val="0"/>
          <w:szCs w:val="21"/>
        </w:rPr>
        <w:t>的集成。</w:t>
      </w:r>
    </w:p>
    <w:p w:rsidR="00CE5AB3" w:rsidRPr="00CE5AB3" w:rsidRDefault="00CE5AB3" w:rsidP="00FA61C5">
      <w:pPr>
        <w:widowControl/>
        <w:numPr>
          <w:ilvl w:val="1"/>
          <w:numId w:val="73"/>
        </w:numPr>
        <w:shd w:val="clear" w:color="auto" w:fill="F6F6F6"/>
        <w:ind w:left="825"/>
        <w:jc w:val="left"/>
        <w:rPr>
          <w:rFonts w:ascii="Lucida Sans Unicode" w:eastAsia="宋体" w:hAnsi="Lucida Sans Unicode" w:cs="Lucida Sans Unicode"/>
          <w:color w:val="1A1A1A"/>
          <w:kern w:val="0"/>
          <w:szCs w:val="21"/>
        </w:rPr>
      </w:pPr>
      <w:r w:rsidRPr="00CE5AB3">
        <w:rPr>
          <w:rFonts w:ascii="Lucida Sans Unicode" w:eastAsia="宋体" w:hAnsi="Lucida Sans Unicode" w:cs="Lucida Sans Unicode"/>
          <w:color w:val="1A1A1A"/>
          <w:kern w:val="0"/>
          <w:szCs w:val="21"/>
        </w:rPr>
        <w:t xml:space="preserve">hibernate5 </w:t>
      </w:r>
      <w:r w:rsidRPr="00CE5AB3">
        <w:rPr>
          <w:rFonts w:ascii="Lucida Sans Unicode" w:eastAsia="宋体" w:hAnsi="Lucida Sans Unicode" w:cs="Lucida Sans Unicode"/>
          <w:color w:val="1A1A1A"/>
          <w:kern w:val="0"/>
          <w:szCs w:val="21"/>
        </w:rPr>
        <w:t>是一个</w:t>
      </w:r>
      <w:r w:rsidRPr="00CE5AB3">
        <w:rPr>
          <w:rFonts w:ascii="Lucida Sans Unicode" w:eastAsia="宋体" w:hAnsi="Lucida Sans Unicode" w:cs="Lucida Sans Unicode"/>
          <w:color w:val="1A1A1A"/>
          <w:kern w:val="0"/>
          <w:szCs w:val="21"/>
        </w:rPr>
        <w:t xml:space="preserve"> ORM </w:t>
      </w:r>
      <w:r w:rsidRPr="00CE5AB3">
        <w:rPr>
          <w:rFonts w:ascii="Lucida Sans Unicode" w:eastAsia="宋体" w:hAnsi="Lucida Sans Unicode" w:cs="Lucida Sans Unicode"/>
          <w:color w:val="1A1A1A"/>
          <w:kern w:val="0"/>
          <w:szCs w:val="21"/>
        </w:rPr>
        <w:t>框架。</w:t>
      </w:r>
    </w:p>
    <w:p w:rsidR="00CE5AB3" w:rsidRPr="00CE5AB3" w:rsidRDefault="00CE5AB3" w:rsidP="00FA61C5">
      <w:pPr>
        <w:widowControl/>
        <w:numPr>
          <w:ilvl w:val="1"/>
          <w:numId w:val="73"/>
        </w:numPr>
        <w:shd w:val="clear" w:color="auto" w:fill="F6F6F6"/>
        <w:ind w:left="825"/>
        <w:jc w:val="left"/>
        <w:rPr>
          <w:rFonts w:ascii="Lucida Sans Unicode" w:eastAsia="宋体" w:hAnsi="Lucida Sans Unicode" w:cs="Lucida Sans Unicode"/>
          <w:color w:val="1A1A1A"/>
          <w:kern w:val="0"/>
          <w:szCs w:val="21"/>
        </w:rPr>
      </w:pPr>
      <w:r w:rsidRPr="00CE5AB3">
        <w:rPr>
          <w:rFonts w:ascii="Lucida Sans Unicode" w:eastAsia="宋体" w:hAnsi="Lucida Sans Unicode" w:cs="Lucida Sans Unicode"/>
          <w:color w:val="1A1A1A"/>
          <w:kern w:val="0"/>
          <w:szCs w:val="21"/>
        </w:rPr>
        <w:t xml:space="preserve">JPA </w:t>
      </w:r>
      <w:r w:rsidRPr="00CE5AB3">
        <w:rPr>
          <w:rFonts w:ascii="Lucida Sans Unicode" w:eastAsia="宋体" w:hAnsi="Lucida Sans Unicode" w:cs="Lucida Sans Unicode"/>
          <w:color w:val="1A1A1A"/>
          <w:kern w:val="0"/>
          <w:szCs w:val="21"/>
        </w:rPr>
        <w:t>是一个</w:t>
      </w:r>
      <w:r w:rsidRPr="00CE5AB3">
        <w:rPr>
          <w:rFonts w:ascii="Lucida Sans Unicode" w:eastAsia="宋体" w:hAnsi="Lucida Sans Unicode" w:cs="Lucida Sans Unicode"/>
          <w:color w:val="1A1A1A"/>
          <w:kern w:val="0"/>
          <w:szCs w:val="21"/>
        </w:rPr>
        <w:t xml:space="preserve"> Java </w:t>
      </w:r>
      <w:r w:rsidRPr="00CE5AB3">
        <w:rPr>
          <w:rFonts w:ascii="Lucida Sans Unicode" w:eastAsia="宋体" w:hAnsi="Lucida Sans Unicode" w:cs="Lucida Sans Unicode"/>
          <w:color w:val="1A1A1A"/>
          <w:kern w:val="0"/>
          <w:szCs w:val="21"/>
        </w:rPr>
        <w:t>持久化</w:t>
      </w:r>
      <w:r w:rsidRPr="00CE5AB3">
        <w:rPr>
          <w:rFonts w:ascii="Lucida Sans Unicode" w:eastAsia="宋体" w:hAnsi="Lucida Sans Unicode" w:cs="Lucida Sans Unicode"/>
          <w:color w:val="1A1A1A"/>
          <w:kern w:val="0"/>
          <w:szCs w:val="21"/>
        </w:rPr>
        <w:t xml:space="preserve"> API </w:t>
      </w:r>
      <w:r w:rsidRPr="00CE5AB3">
        <w:rPr>
          <w:rFonts w:ascii="Lucida Sans Unicode" w:eastAsia="宋体" w:hAnsi="Lucida Sans Unicode" w:cs="Lucida Sans Unicode"/>
          <w:color w:val="1A1A1A"/>
          <w:kern w:val="0"/>
          <w:szCs w:val="21"/>
        </w:rPr>
        <w:t>。</w:t>
      </w:r>
    </w:p>
    <w:p w:rsidR="00CE5AB3" w:rsidRPr="00CE5AB3" w:rsidRDefault="00CE5AB3" w:rsidP="00FA61C5">
      <w:pPr>
        <w:widowControl/>
        <w:numPr>
          <w:ilvl w:val="0"/>
          <w:numId w:val="73"/>
        </w:numPr>
        <w:shd w:val="clear" w:color="auto" w:fill="FFFFFF"/>
        <w:spacing w:before="150" w:after="420"/>
        <w:ind w:left="0"/>
        <w:jc w:val="left"/>
        <w:rPr>
          <w:rFonts w:ascii="Lucida Sans Unicode" w:eastAsia="宋体" w:hAnsi="Lucida Sans Unicode" w:cs="Lucida Sans Unicode"/>
          <w:color w:val="1A1A1A"/>
          <w:kern w:val="0"/>
          <w:szCs w:val="21"/>
        </w:rPr>
      </w:pPr>
      <w:r w:rsidRPr="00CE5AB3">
        <w:rPr>
          <w:rFonts w:ascii="Lucida Sans Unicode" w:eastAsia="宋体" w:hAnsi="Lucida Sans Unicode" w:cs="Lucida Sans Unicode"/>
          <w:color w:val="1A1A1A"/>
          <w:kern w:val="0"/>
          <w:szCs w:val="21"/>
        </w:rPr>
        <w:t>OXM (Object XML Mappers)</w:t>
      </w:r>
    </w:p>
    <w:p w:rsidR="00CE5AB3" w:rsidRPr="00CE5AB3" w:rsidRDefault="00CE5AB3" w:rsidP="00CE5AB3">
      <w:pPr>
        <w:widowControl/>
        <w:shd w:val="clear" w:color="auto" w:fill="F6F6F6"/>
        <w:jc w:val="left"/>
        <w:rPr>
          <w:rFonts w:ascii="Lucida Sans Unicode" w:eastAsia="宋体" w:hAnsi="Lucida Sans Unicode" w:cs="Lucida Sans Unicode"/>
          <w:color w:val="1A1A1A"/>
          <w:kern w:val="0"/>
          <w:szCs w:val="21"/>
        </w:rPr>
      </w:pPr>
      <w:r w:rsidRPr="00CE5AB3">
        <w:rPr>
          <w:rFonts w:ascii="Lucida Sans Unicode" w:eastAsia="宋体" w:hAnsi="Lucida Sans Unicode" w:cs="Lucida Sans Unicode"/>
          <w:color w:val="1A1A1A"/>
          <w:kern w:val="0"/>
          <w:szCs w:val="21"/>
        </w:rPr>
        <w:t xml:space="preserve">Spring </w:t>
      </w:r>
      <w:r w:rsidRPr="00CE5AB3">
        <w:rPr>
          <w:rFonts w:ascii="Lucida Sans Unicode" w:eastAsia="宋体" w:hAnsi="Lucida Sans Unicode" w:cs="Lucida Sans Unicode"/>
          <w:color w:val="1A1A1A"/>
          <w:kern w:val="0"/>
          <w:szCs w:val="21"/>
        </w:rPr>
        <w:t>提供了一套类似</w:t>
      </w:r>
      <w:r w:rsidRPr="00CE5AB3">
        <w:rPr>
          <w:rFonts w:ascii="Lucida Sans Unicode" w:eastAsia="宋体" w:hAnsi="Lucida Sans Unicode" w:cs="Lucida Sans Unicode"/>
          <w:color w:val="1A1A1A"/>
          <w:kern w:val="0"/>
          <w:szCs w:val="21"/>
        </w:rPr>
        <w:t xml:space="preserve"> ORM </w:t>
      </w:r>
      <w:r w:rsidRPr="00CE5AB3">
        <w:rPr>
          <w:rFonts w:ascii="Lucida Sans Unicode" w:eastAsia="宋体" w:hAnsi="Lucida Sans Unicode" w:cs="Lucida Sans Unicode"/>
          <w:color w:val="1A1A1A"/>
          <w:kern w:val="0"/>
          <w:szCs w:val="21"/>
        </w:rPr>
        <w:t>的映射机制，用来将</w:t>
      </w:r>
      <w:r w:rsidRPr="00CE5AB3">
        <w:rPr>
          <w:rFonts w:ascii="Lucida Sans Unicode" w:eastAsia="宋体" w:hAnsi="Lucida Sans Unicode" w:cs="Lucida Sans Unicode"/>
          <w:color w:val="1A1A1A"/>
          <w:kern w:val="0"/>
          <w:szCs w:val="21"/>
        </w:rPr>
        <w:t xml:space="preserve"> Java </w:t>
      </w:r>
      <w:r w:rsidRPr="00CE5AB3">
        <w:rPr>
          <w:rFonts w:ascii="Lucida Sans Unicode" w:eastAsia="宋体" w:hAnsi="Lucida Sans Unicode" w:cs="Lucida Sans Unicode"/>
          <w:color w:val="1A1A1A"/>
          <w:kern w:val="0"/>
          <w:szCs w:val="21"/>
        </w:rPr>
        <w:t>对象和</w:t>
      </w:r>
      <w:r w:rsidRPr="00CE5AB3">
        <w:rPr>
          <w:rFonts w:ascii="Lucida Sans Unicode" w:eastAsia="宋体" w:hAnsi="Lucida Sans Unicode" w:cs="Lucida Sans Unicode"/>
          <w:color w:val="1A1A1A"/>
          <w:kern w:val="0"/>
          <w:szCs w:val="21"/>
        </w:rPr>
        <w:t xml:space="preserve"> XML </w:t>
      </w:r>
      <w:r w:rsidRPr="00CE5AB3">
        <w:rPr>
          <w:rFonts w:ascii="Lucida Sans Unicode" w:eastAsia="宋体" w:hAnsi="Lucida Sans Unicode" w:cs="Lucida Sans Unicode"/>
          <w:color w:val="1A1A1A"/>
          <w:kern w:val="0"/>
          <w:szCs w:val="21"/>
        </w:rPr>
        <w:t>文件进行映射。这就是</w:t>
      </w:r>
      <w:r w:rsidRPr="00CE5AB3">
        <w:rPr>
          <w:rFonts w:ascii="Lucida Sans Unicode" w:eastAsia="宋体" w:hAnsi="Lucida Sans Unicode" w:cs="Lucida Sans Unicode"/>
          <w:color w:val="1A1A1A"/>
          <w:kern w:val="0"/>
          <w:szCs w:val="21"/>
        </w:rPr>
        <w:t xml:space="preserve"> Spring </w:t>
      </w:r>
      <w:r w:rsidRPr="00CE5AB3">
        <w:rPr>
          <w:rFonts w:ascii="Lucida Sans Unicode" w:eastAsia="宋体" w:hAnsi="Lucida Sans Unicode" w:cs="Lucida Sans Unicode"/>
          <w:color w:val="1A1A1A"/>
          <w:kern w:val="0"/>
          <w:szCs w:val="21"/>
        </w:rPr>
        <w:t>的对象</w:t>
      </w:r>
      <w:r w:rsidRPr="00CE5AB3">
        <w:rPr>
          <w:rFonts w:ascii="Lucida Sans Unicode" w:eastAsia="宋体" w:hAnsi="Lucida Sans Unicode" w:cs="Lucida Sans Unicode"/>
          <w:color w:val="1A1A1A"/>
          <w:kern w:val="0"/>
          <w:szCs w:val="21"/>
        </w:rPr>
        <w:t xml:space="preserve"> XML </w:t>
      </w:r>
      <w:r w:rsidRPr="00CE5AB3">
        <w:rPr>
          <w:rFonts w:ascii="Lucida Sans Unicode" w:eastAsia="宋体" w:hAnsi="Lucida Sans Unicode" w:cs="Lucida Sans Unicode"/>
          <w:color w:val="1A1A1A"/>
          <w:kern w:val="0"/>
          <w:szCs w:val="21"/>
        </w:rPr>
        <w:t>映射功能，有时候也成为</w:t>
      </w:r>
      <w:r w:rsidRPr="00CE5AB3">
        <w:rPr>
          <w:rFonts w:ascii="Lucida Sans Unicode" w:eastAsia="宋体" w:hAnsi="Lucida Sans Unicode" w:cs="Lucida Sans Unicode"/>
          <w:color w:val="1A1A1A"/>
          <w:kern w:val="0"/>
          <w:szCs w:val="21"/>
        </w:rPr>
        <w:t xml:space="preserve"> XML </w:t>
      </w:r>
      <w:r w:rsidRPr="00CE5AB3">
        <w:rPr>
          <w:rFonts w:ascii="Lucida Sans Unicode" w:eastAsia="宋体" w:hAnsi="Lucida Sans Unicode" w:cs="Lucida Sans Unicode"/>
          <w:color w:val="1A1A1A"/>
          <w:kern w:val="0"/>
          <w:szCs w:val="21"/>
        </w:rPr>
        <w:t>的序列化和反序列化。</w:t>
      </w:r>
    </w:p>
    <w:p w:rsidR="00CE5AB3" w:rsidRPr="00CE5AB3" w:rsidRDefault="00CE5AB3" w:rsidP="00CE5AB3">
      <w:pPr>
        <w:widowControl/>
        <w:shd w:val="clear" w:color="auto" w:fill="F6F6F6"/>
        <w:jc w:val="left"/>
        <w:rPr>
          <w:rFonts w:ascii="Lucida Sans Unicode" w:eastAsia="宋体" w:hAnsi="Lucida Sans Unicode" w:cs="Lucida Sans Unicode"/>
          <w:color w:val="1A1A1A"/>
          <w:kern w:val="0"/>
          <w:szCs w:val="21"/>
        </w:rPr>
      </w:pPr>
      <w:r w:rsidRPr="00CE5AB3">
        <w:rPr>
          <w:rFonts w:ascii="Lucida Sans Unicode" w:eastAsia="宋体" w:hAnsi="Lucida Sans Unicode" w:cs="Lucida Sans Unicode"/>
          <w:color w:val="1A1A1A"/>
          <w:kern w:val="0"/>
          <w:szCs w:val="21"/>
        </w:rPr>
        <w:t>用的比较少，胖友了解下即可。</w:t>
      </w:r>
    </w:p>
    <w:p w:rsidR="00CE5AB3" w:rsidRPr="00CE5AB3" w:rsidRDefault="00CE5AB3" w:rsidP="00FA61C5">
      <w:pPr>
        <w:widowControl/>
        <w:numPr>
          <w:ilvl w:val="0"/>
          <w:numId w:val="73"/>
        </w:numPr>
        <w:shd w:val="clear" w:color="auto" w:fill="FFFFFF"/>
        <w:spacing w:before="150" w:after="420"/>
        <w:ind w:left="0"/>
        <w:jc w:val="left"/>
        <w:rPr>
          <w:rFonts w:ascii="Lucida Sans Unicode" w:eastAsia="宋体" w:hAnsi="Lucida Sans Unicode" w:cs="Lucida Sans Unicode"/>
          <w:color w:val="1A1A1A"/>
          <w:kern w:val="0"/>
          <w:szCs w:val="21"/>
        </w:rPr>
      </w:pPr>
      <w:r w:rsidRPr="00CE5AB3">
        <w:rPr>
          <w:rFonts w:ascii="Lucida Sans Unicode" w:eastAsia="宋体" w:hAnsi="Lucida Sans Unicode" w:cs="Lucida Sans Unicode"/>
          <w:color w:val="1A1A1A"/>
          <w:kern w:val="0"/>
          <w:szCs w:val="21"/>
        </w:rPr>
        <w:t>Transaction</w:t>
      </w:r>
    </w:p>
    <w:p w:rsidR="00CE5AB3" w:rsidRPr="00CE5AB3" w:rsidRDefault="00CE5AB3" w:rsidP="00CE5AB3">
      <w:pPr>
        <w:widowControl/>
        <w:shd w:val="clear" w:color="auto" w:fill="F6F6F6"/>
        <w:jc w:val="left"/>
        <w:rPr>
          <w:rFonts w:ascii="Lucida Sans Unicode" w:eastAsia="宋体" w:hAnsi="Lucida Sans Unicode" w:cs="Lucida Sans Unicode"/>
          <w:color w:val="1A1A1A"/>
          <w:kern w:val="0"/>
          <w:szCs w:val="21"/>
        </w:rPr>
      </w:pPr>
      <w:r w:rsidRPr="00CE5AB3">
        <w:rPr>
          <w:rFonts w:ascii="Lucida Sans Unicode" w:eastAsia="宋体" w:hAnsi="Lucida Sans Unicode" w:cs="Lucida Sans Unicode"/>
          <w:color w:val="1A1A1A"/>
          <w:kern w:val="0"/>
          <w:szCs w:val="21"/>
        </w:rPr>
        <w:t xml:space="preserve">Spring </w:t>
      </w:r>
      <w:r w:rsidRPr="00CE5AB3">
        <w:rPr>
          <w:rFonts w:ascii="Lucida Sans Unicode" w:eastAsia="宋体" w:hAnsi="Lucida Sans Unicode" w:cs="Lucida Sans Unicode"/>
          <w:color w:val="1A1A1A"/>
          <w:kern w:val="0"/>
          <w:szCs w:val="21"/>
        </w:rPr>
        <w:t>简单而强大的事务管理功能，包括声明式事务和编程式事务。</w:t>
      </w:r>
    </w:p>
    <w:p w:rsidR="00CE5AB3" w:rsidRDefault="00CE5AB3" w:rsidP="00CE5AB3">
      <w:pPr>
        <w:pStyle w:val="3"/>
      </w:pPr>
      <w:r>
        <w:rPr>
          <w:rStyle w:val="a4"/>
          <w:rFonts w:ascii="Lucida Sans Unicode" w:hAnsi="Lucida Sans Unicode" w:cs="Lucida Sans Unicode"/>
          <w:color w:val="1A1A1A"/>
        </w:rPr>
        <w:t>Web</w:t>
      </w:r>
    </w:p>
    <w:p w:rsidR="00CE5AB3" w:rsidRDefault="00CE5AB3" w:rsidP="00CE5AB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该层提供了创建</w:t>
      </w:r>
      <w:r>
        <w:rPr>
          <w:rFonts w:ascii="Lucida Sans Unicode" w:hAnsi="Lucida Sans Unicode" w:cs="Lucida Sans Unicode"/>
          <w:color w:val="1A1A1A"/>
        </w:rPr>
        <w:t xml:space="preserve"> Web </w:t>
      </w:r>
      <w:r>
        <w:rPr>
          <w:rFonts w:ascii="Lucida Sans Unicode" w:hAnsi="Lucida Sans Unicode" w:cs="Lucida Sans Unicode"/>
          <w:color w:val="1A1A1A"/>
        </w:rPr>
        <w:t>应用程序的支持。它包含以下模块：</w:t>
      </w:r>
    </w:p>
    <w:p w:rsidR="00CE5AB3" w:rsidRDefault="00CE5AB3" w:rsidP="00FA61C5">
      <w:pPr>
        <w:pStyle w:val="a3"/>
        <w:numPr>
          <w:ilvl w:val="0"/>
          <w:numId w:val="74"/>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WebMVC</w:t>
      </w:r>
    </w:p>
    <w:p w:rsidR="00CE5AB3" w:rsidRDefault="00CE5AB3" w:rsidP="00CE5AB3">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MVC </w:t>
      </w:r>
      <w:r>
        <w:rPr>
          <w:rFonts w:ascii="Lucida Sans Unicode" w:hAnsi="Lucida Sans Unicode" w:cs="Lucida Sans Unicode"/>
          <w:color w:val="1A1A1A"/>
          <w:sz w:val="21"/>
          <w:szCs w:val="21"/>
        </w:rPr>
        <w:t>框架是一个全功能的构建</w:t>
      </w:r>
      <w:r>
        <w:rPr>
          <w:rFonts w:ascii="Lucida Sans Unicode" w:hAnsi="Lucida Sans Unicode" w:cs="Lucida Sans Unicode"/>
          <w:color w:val="1A1A1A"/>
          <w:sz w:val="21"/>
          <w:szCs w:val="21"/>
        </w:rPr>
        <w:t xml:space="preserve"> Web </w:t>
      </w:r>
      <w:r>
        <w:rPr>
          <w:rFonts w:ascii="Lucida Sans Unicode" w:hAnsi="Lucida Sans Unicode" w:cs="Lucida Sans Unicode"/>
          <w:color w:val="1A1A1A"/>
          <w:sz w:val="21"/>
          <w:szCs w:val="21"/>
        </w:rPr>
        <w:t>应用程序的</w:t>
      </w:r>
      <w:r>
        <w:rPr>
          <w:rFonts w:ascii="Lucida Sans Unicode" w:hAnsi="Lucida Sans Unicode" w:cs="Lucida Sans Unicode"/>
          <w:color w:val="1A1A1A"/>
          <w:sz w:val="21"/>
          <w:szCs w:val="21"/>
        </w:rPr>
        <w:t xml:space="preserve"> MVC </w:t>
      </w:r>
      <w:r>
        <w:rPr>
          <w:rFonts w:ascii="Lucida Sans Unicode" w:hAnsi="Lucida Sans Unicode" w:cs="Lucida Sans Unicode"/>
          <w:color w:val="1A1A1A"/>
          <w:sz w:val="21"/>
          <w:szCs w:val="21"/>
        </w:rPr>
        <w:t>实现。通过策略接口，</w:t>
      </w:r>
      <w:r>
        <w:rPr>
          <w:rFonts w:ascii="Lucida Sans Unicode" w:hAnsi="Lucida Sans Unicode" w:cs="Lucida Sans Unicode"/>
          <w:color w:val="1A1A1A"/>
          <w:sz w:val="21"/>
          <w:szCs w:val="21"/>
        </w:rPr>
        <w:t xml:space="preserve">MVC </w:t>
      </w:r>
      <w:r>
        <w:rPr>
          <w:rFonts w:ascii="Lucida Sans Unicode" w:hAnsi="Lucida Sans Unicode" w:cs="Lucida Sans Unicode"/>
          <w:color w:val="1A1A1A"/>
          <w:sz w:val="21"/>
          <w:szCs w:val="21"/>
        </w:rPr>
        <w:t>框架变成为高度可配置的，</w:t>
      </w:r>
      <w:r>
        <w:rPr>
          <w:rFonts w:ascii="Lucida Sans Unicode" w:hAnsi="Lucida Sans Unicode" w:cs="Lucida Sans Unicode"/>
          <w:color w:val="1A1A1A"/>
          <w:sz w:val="21"/>
          <w:szCs w:val="21"/>
        </w:rPr>
        <w:t xml:space="preserve">MVC </w:t>
      </w:r>
      <w:r>
        <w:rPr>
          <w:rFonts w:ascii="Lucida Sans Unicode" w:hAnsi="Lucida Sans Unicode" w:cs="Lucida Sans Unicode"/>
          <w:color w:val="1A1A1A"/>
          <w:sz w:val="21"/>
          <w:szCs w:val="21"/>
        </w:rPr>
        <w:t>容纳了大量视图技术，其中包括</w:t>
      </w:r>
      <w:r>
        <w:rPr>
          <w:rFonts w:ascii="Lucida Sans Unicode" w:hAnsi="Lucida Sans Unicode" w:cs="Lucida Sans Unicode"/>
          <w:color w:val="1A1A1A"/>
          <w:sz w:val="21"/>
          <w:szCs w:val="21"/>
        </w:rPr>
        <w:t xml:space="preserve"> JSP</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Velocity</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Tiles</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 xml:space="preserve">iText </w:t>
      </w:r>
      <w:r>
        <w:rPr>
          <w:rFonts w:ascii="Lucida Sans Unicode" w:hAnsi="Lucida Sans Unicode" w:cs="Lucida Sans Unicode"/>
          <w:color w:val="1A1A1A"/>
          <w:sz w:val="21"/>
          <w:szCs w:val="21"/>
        </w:rPr>
        <w:t>和</w:t>
      </w:r>
      <w:r>
        <w:rPr>
          <w:rFonts w:ascii="Lucida Sans Unicode" w:hAnsi="Lucida Sans Unicode" w:cs="Lucida Sans Unicode"/>
          <w:color w:val="1A1A1A"/>
          <w:sz w:val="21"/>
          <w:szCs w:val="21"/>
        </w:rPr>
        <w:t xml:space="preserve"> POI</w:t>
      </w:r>
      <w:r>
        <w:rPr>
          <w:rFonts w:ascii="Lucida Sans Unicode" w:hAnsi="Lucida Sans Unicode" w:cs="Lucida Sans Unicode"/>
          <w:color w:val="1A1A1A"/>
          <w:sz w:val="21"/>
          <w:szCs w:val="21"/>
        </w:rPr>
        <w:t>。</w:t>
      </w:r>
    </w:p>
    <w:p w:rsidR="00CE5AB3" w:rsidRDefault="00CE5AB3" w:rsidP="00FA61C5">
      <w:pPr>
        <w:pStyle w:val="a3"/>
        <w:numPr>
          <w:ilvl w:val="0"/>
          <w:numId w:val="74"/>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WebFlux</w:t>
      </w:r>
    </w:p>
    <w:p w:rsidR="00CE5AB3" w:rsidRDefault="00CE5AB3" w:rsidP="00CE5AB3">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基于</w:t>
      </w:r>
      <w:r>
        <w:rPr>
          <w:rFonts w:ascii="Lucida Sans Unicode" w:hAnsi="Lucida Sans Unicode" w:cs="Lucida Sans Unicode"/>
          <w:color w:val="1A1A1A"/>
          <w:sz w:val="21"/>
          <w:szCs w:val="21"/>
        </w:rPr>
        <w:t xml:space="preserve"> Reactive </w:t>
      </w:r>
      <w:r>
        <w:rPr>
          <w:rFonts w:ascii="Lucida Sans Unicode" w:hAnsi="Lucida Sans Unicode" w:cs="Lucida Sans Unicode"/>
          <w:color w:val="1A1A1A"/>
          <w:sz w:val="21"/>
          <w:szCs w:val="21"/>
        </w:rPr>
        <w:t>库的响应式的</w:t>
      </w:r>
      <w:r>
        <w:rPr>
          <w:rFonts w:ascii="Lucida Sans Unicode" w:hAnsi="Lucida Sans Unicode" w:cs="Lucida Sans Unicode"/>
          <w:color w:val="1A1A1A"/>
          <w:sz w:val="21"/>
          <w:szCs w:val="21"/>
        </w:rPr>
        <w:t xml:space="preserve"> Web </w:t>
      </w:r>
      <w:r>
        <w:rPr>
          <w:rFonts w:ascii="Lucida Sans Unicode" w:hAnsi="Lucida Sans Unicode" w:cs="Lucida Sans Unicode"/>
          <w:color w:val="1A1A1A"/>
          <w:sz w:val="21"/>
          <w:szCs w:val="21"/>
        </w:rPr>
        <w:t>开发框架</w:t>
      </w:r>
    </w:p>
    <w:p w:rsidR="00CE5AB3" w:rsidRDefault="00CE5AB3" w:rsidP="00CE5AB3">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不了解的胖友，可以看看</w:t>
      </w:r>
      <w:r>
        <w:rPr>
          <w:rFonts w:ascii="Lucida Sans Unicode" w:hAnsi="Lucida Sans Unicode" w:cs="Lucida Sans Unicode"/>
          <w:color w:val="1A1A1A"/>
          <w:sz w:val="21"/>
          <w:szCs w:val="21"/>
        </w:rPr>
        <w:t> </w:t>
      </w:r>
      <w:hyperlink r:id="rId300" w:tgtFrame="_blank" w:history="1">
        <w:r>
          <w:rPr>
            <w:rStyle w:val="a5"/>
            <w:rFonts w:ascii="Lucida Sans Unicode" w:hAnsi="Lucida Sans Unicode" w:cs="Lucida Sans Unicode"/>
            <w:color w:val="0088CC"/>
            <w:sz w:val="21"/>
            <w:szCs w:val="21"/>
          </w:rPr>
          <w:t>《使用</w:t>
        </w:r>
        <w:r>
          <w:rPr>
            <w:rStyle w:val="a5"/>
            <w:rFonts w:ascii="Lucida Sans Unicode" w:hAnsi="Lucida Sans Unicode" w:cs="Lucida Sans Unicode"/>
            <w:color w:val="0088CC"/>
            <w:sz w:val="21"/>
            <w:szCs w:val="21"/>
          </w:rPr>
          <w:t xml:space="preserve"> Spring 5 </w:t>
        </w:r>
        <w:r>
          <w:rPr>
            <w:rStyle w:val="a5"/>
            <w:rFonts w:ascii="Lucida Sans Unicode" w:hAnsi="Lucida Sans Unicode" w:cs="Lucida Sans Unicode"/>
            <w:color w:val="0088CC"/>
            <w:sz w:val="21"/>
            <w:szCs w:val="21"/>
          </w:rPr>
          <w:t>的</w:t>
        </w:r>
        <w:r>
          <w:rPr>
            <w:rStyle w:val="a5"/>
            <w:rFonts w:ascii="Lucida Sans Unicode" w:hAnsi="Lucida Sans Unicode" w:cs="Lucida Sans Unicode"/>
            <w:color w:val="0088CC"/>
            <w:sz w:val="21"/>
            <w:szCs w:val="21"/>
          </w:rPr>
          <w:t xml:space="preserve"> WebFlux </w:t>
        </w:r>
        <w:r>
          <w:rPr>
            <w:rStyle w:val="a5"/>
            <w:rFonts w:ascii="Lucida Sans Unicode" w:hAnsi="Lucida Sans Unicode" w:cs="Lucida Sans Unicode"/>
            <w:color w:val="0088CC"/>
            <w:sz w:val="21"/>
            <w:szCs w:val="21"/>
          </w:rPr>
          <w:t>开发反应式</w:t>
        </w:r>
        <w:r>
          <w:rPr>
            <w:rStyle w:val="a5"/>
            <w:rFonts w:ascii="Lucida Sans Unicode" w:hAnsi="Lucida Sans Unicode" w:cs="Lucida Sans Unicode"/>
            <w:color w:val="0088CC"/>
            <w:sz w:val="21"/>
            <w:szCs w:val="21"/>
          </w:rPr>
          <w:t xml:space="preserve"> Web </w:t>
        </w:r>
        <w:r>
          <w:rPr>
            <w:rStyle w:val="a5"/>
            <w:rFonts w:ascii="Lucida Sans Unicode" w:hAnsi="Lucida Sans Unicode" w:cs="Lucida Sans Unicode"/>
            <w:color w:val="0088CC"/>
            <w:sz w:val="21"/>
            <w:szCs w:val="21"/>
          </w:rPr>
          <w:t>应用》</w:t>
        </w:r>
      </w:hyperlink>
    </w:p>
    <w:p w:rsidR="00CE5AB3" w:rsidRDefault="00CE5AB3" w:rsidP="00FA61C5">
      <w:pPr>
        <w:pStyle w:val="a3"/>
        <w:numPr>
          <w:ilvl w:val="0"/>
          <w:numId w:val="74"/>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WebSocket</w:t>
      </w:r>
    </w:p>
    <w:p w:rsidR="00CE5AB3" w:rsidRDefault="00CE5AB3" w:rsidP="00CE5AB3">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Spring 4.0 </w:t>
      </w:r>
      <w:r>
        <w:rPr>
          <w:rFonts w:ascii="Lucida Sans Unicode" w:hAnsi="Lucida Sans Unicode" w:cs="Lucida Sans Unicode"/>
          <w:color w:val="1A1A1A"/>
          <w:sz w:val="21"/>
          <w:szCs w:val="21"/>
        </w:rPr>
        <w:t>的一个最大更新是增加了对</w:t>
      </w:r>
      <w:r>
        <w:rPr>
          <w:rFonts w:ascii="Lucida Sans Unicode" w:hAnsi="Lucida Sans Unicode" w:cs="Lucida Sans Unicode"/>
          <w:color w:val="1A1A1A"/>
          <w:sz w:val="21"/>
          <w:szCs w:val="21"/>
        </w:rPr>
        <w:t xml:space="preserve"> Websocket </w:t>
      </w:r>
      <w:r>
        <w:rPr>
          <w:rFonts w:ascii="Lucida Sans Unicode" w:hAnsi="Lucida Sans Unicode" w:cs="Lucida Sans Unicode"/>
          <w:color w:val="1A1A1A"/>
          <w:sz w:val="21"/>
          <w:szCs w:val="21"/>
        </w:rPr>
        <w:t>的支持。</w:t>
      </w:r>
    </w:p>
    <w:p w:rsidR="00CE5AB3" w:rsidRDefault="00CE5AB3" w:rsidP="00CE5AB3">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Websocket </w:t>
      </w:r>
      <w:r>
        <w:rPr>
          <w:rFonts w:ascii="Lucida Sans Unicode" w:hAnsi="Lucida Sans Unicode" w:cs="Lucida Sans Unicode"/>
          <w:color w:val="1A1A1A"/>
          <w:sz w:val="21"/>
          <w:szCs w:val="21"/>
        </w:rPr>
        <w:t>提供了一个在</w:t>
      </w:r>
      <w:r>
        <w:rPr>
          <w:rFonts w:ascii="Lucida Sans Unicode" w:hAnsi="Lucida Sans Unicode" w:cs="Lucida Sans Unicode"/>
          <w:color w:val="1A1A1A"/>
          <w:sz w:val="21"/>
          <w:szCs w:val="21"/>
        </w:rPr>
        <w:t xml:space="preserve"> Web </w:t>
      </w:r>
      <w:r>
        <w:rPr>
          <w:rFonts w:ascii="Lucida Sans Unicode" w:hAnsi="Lucida Sans Unicode" w:cs="Lucida Sans Unicode"/>
          <w:color w:val="1A1A1A"/>
          <w:sz w:val="21"/>
          <w:szCs w:val="21"/>
        </w:rPr>
        <w:t>应用中实现高效、双向通讯，需考虑客户端</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浏览器</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和服务端之间高频和低延时消息交换的机制。</w:t>
      </w:r>
    </w:p>
    <w:p w:rsidR="00CE5AB3" w:rsidRDefault="00CE5AB3" w:rsidP="00CE5AB3">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一般的应用场景有：在线交易、网页聊天、游戏、协作、数据可视化等。</w:t>
      </w:r>
    </w:p>
    <w:p w:rsidR="00CE5AB3" w:rsidRDefault="00CE5AB3" w:rsidP="00CE5AB3"/>
    <w:p w:rsidR="00CE5AB3" w:rsidRPr="00CE5AB3" w:rsidRDefault="00CE5AB3" w:rsidP="00CE5AB3">
      <w:pPr>
        <w:pStyle w:val="3"/>
      </w:pPr>
      <w:r w:rsidRPr="00CE5AB3">
        <w:t>AOP</w:t>
      </w:r>
    </w:p>
    <w:p w:rsidR="00CE5AB3" w:rsidRPr="00CE5AB3" w:rsidRDefault="00CE5AB3" w:rsidP="00CE5AB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CE5AB3">
        <w:rPr>
          <w:rFonts w:ascii="Lucida Sans Unicode" w:eastAsia="宋体" w:hAnsi="Lucida Sans Unicode" w:cs="Lucida Sans Unicode"/>
          <w:color w:val="1A1A1A"/>
          <w:kern w:val="0"/>
          <w:sz w:val="24"/>
          <w:szCs w:val="24"/>
        </w:rPr>
        <w:t>该层支持面向切面编程。它包含以下模块：</w:t>
      </w:r>
    </w:p>
    <w:p w:rsidR="00CE5AB3" w:rsidRPr="00CE5AB3" w:rsidRDefault="00CE5AB3" w:rsidP="00FA61C5">
      <w:pPr>
        <w:widowControl/>
        <w:numPr>
          <w:ilvl w:val="0"/>
          <w:numId w:val="75"/>
        </w:numPr>
        <w:shd w:val="clear" w:color="auto" w:fill="FFFFFF"/>
        <w:spacing w:before="150" w:after="420"/>
        <w:ind w:left="0"/>
        <w:jc w:val="left"/>
        <w:rPr>
          <w:rFonts w:ascii="Lucida Sans Unicode" w:eastAsia="宋体" w:hAnsi="Lucida Sans Unicode" w:cs="Lucida Sans Unicode"/>
          <w:color w:val="1A1A1A"/>
          <w:kern w:val="0"/>
          <w:szCs w:val="21"/>
        </w:rPr>
      </w:pPr>
      <w:r w:rsidRPr="00CE5AB3">
        <w:rPr>
          <w:rFonts w:ascii="Lucida Sans Unicode" w:eastAsia="宋体" w:hAnsi="Lucida Sans Unicode" w:cs="Lucida Sans Unicode"/>
          <w:color w:val="1A1A1A"/>
          <w:kern w:val="0"/>
          <w:szCs w:val="21"/>
        </w:rPr>
        <w:t>AOP</w:t>
      </w:r>
    </w:p>
    <w:p w:rsidR="00CE5AB3" w:rsidRPr="00CE5AB3" w:rsidRDefault="00CE5AB3" w:rsidP="00CE5AB3">
      <w:pPr>
        <w:widowControl/>
        <w:shd w:val="clear" w:color="auto" w:fill="F6F6F6"/>
        <w:jc w:val="left"/>
        <w:rPr>
          <w:rFonts w:ascii="Lucida Sans Unicode" w:eastAsia="宋体" w:hAnsi="Lucida Sans Unicode" w:cs="Lucida Sans Unicode"/>
          <w:color w:val="1A1A1A"/>
          <w:kern w:val="0"/>
          <w:szCs w:val="21"/>
        </w:rPr>
      </w:pPr>
      <w:r w:rsidRPr="00CE5AB3">
        <w:rPr>
          <w:rFonts w:ascii="Lucida Sans Unicode" w:eastAsia="宋体" w:hAnsi="Lucida Sans Unicode" w:cs="Lucida Sans Unicode"/>
          <w:color w:val="1A1A1A"/>
          <w:kern w:val="0"/>
          <w:szCs w:val="21"/>
        </w:rPr>
        <w:t>通过配置管理特性，</w:t>
      </w:r>
      <w:r w:rsidRPr="00CE5AB3">
        <w:rPr>
          <w:rFonts w:ascii="Lucida Sans Unicode" w:eastAsia="宋体" w:hAnsi="Lucida Sans Unicode" w:cs="Lucida Sans Unicode"/>
          <w:color w:val="1A1A1A"/>
          <w:kern w:val="0"/>
          <w:szCs w:val="21"/>
        </w:rPr>
        <w:t xml:space="preserve">Spring AOP </w:t>
      </w:r>
      <w:r w:rsidRPr="00CE5AB3">
        <w:rPr>
          <w:rFonts w:ascii="Lucida Sans Unicode" w:eastAsia="宋体" w:hAnsi="Lucida Sans Unicode" w:cs="Lucida Sans Unicode"/>
          <w:color w:val="1A1A1A"/>
          <w:kern w:val="0"/>
          <w:szCs w:val="21"/>
        </w:rPr>
        <w:t>模块直接将面向方面的编程功能集成到了</w:t>
      </w:r>
      <w:r w:rsidRPr="00CE5AB3">
        <w:rPr>
          <w:rFonts w:ascii="Lucida Sans Unicode" w:eastAsia="宋体" w:hAnsi="Lucida Sans Unicode" w:cs="Lucida Sans Unicode"/>
          <w:color w:val="1A1A1A"/>
          <w:kern w:val="0"/>
          <w:szCs w:val="21"/>
        </w:rPr>
        <w:t xml:space="preserve"> Spring </w:t>
      </w:r>
      <w:r w:rsidRPr="00CE5AB3">
        <w:rPr>
          <w:rFonts w:ascii="Lucida Sans Unicode" w:eastAsia="宋体" w:hAnsi="Lucida Sans Unicode" w:cs="Lucida Sans Unicode"/>
          <w:color w:val="1A1A1A"/>
          <w:kern w:val="0"/>
          <w:szCs w:val="21"/>
        </w:rPr>
        <w:t>框架中。所以，可以很容易地使</w:t>
      </w:r>
      <w:r w:rsidRPr="00CE5AB3">
        <w:rPr>
          <w:rFonts w:ascii="Lucida Sans Unicode" w:eastAsia="宋体" w:hAnsi="Lucida Sans Unicode" w:cs="Lucida Sans Unicode"/>
          <w:color w:val="1A1A1A"/>
          <w:kern w:val="0"/>
          <w:szCs w:val="21"/>
        </w:rPr>
        <w:t xml:space="preserve"> Spring </w:t>
      </w:r>
      <w:r w:rsidRPr="00CE5AB3">
        <w:rPr>
          <w:rFonts w:ascii="Lucida Sans Unicode" w:eastAsia="宋体" w:hAnsi="Lucida Sans Unicode" w:cs="Lucida Sans Unicode"/>
          <w:color w:val="1A1A1A"/>
          <w:kern w:val="0"/>
          <w:szCs w:val="21"/>
        </w:rPr>
        <w:t>框架管理的任何对象支持</w:t>
      </w:r>
      <w:r w:rsidRPr="00CE5AB3">
        <w:rPr>
          <w:rFonts w:ascii="Lucida Sans Unicode" w:eastAsia="宋体" w:hAnsi="Lucida Sans Unicode" w:cs="Lucida Sans Unicode"/>
          <w:color w:val="1A1A1A"/>
          <w:kern w:val="0"/>
          <w:szCs w:val="21"/>
        </w:rPr>
        <w:t xml:space="preserve"> AOP</w:t>
      </w:r>
      <w:r w:rsidRPr="00CE5AB3">
        <w:rPr>
          <w:rFonts w:ascii="Lucida Sans Unicode" w:eastAsia="宋体" w:hAnsi="Lucida Sans Unicode" w:cs="Lucida Sans Unicode"/>
          <w:color w:val="1A1A1A"/>
          <w:kern w:val="0"/>
          <w:szCs w:val="21"/>
        </w:rPr>
        <w:t>。</w:t>
      </w:r>
    </w:p>
    <w:p w:rsidR="00CE5AB3" w:rsidRPr="00CE5AB3" w:rsidRDefault="00CE5AB3" w:rsidP="00CE5AB3">
      <w:pPr>
        <w:widowControl/>
        <w:shd w:val="clear" w:color="auto" w:fill="F6F6F6"/>
        <w:jc w:val="left"/>
        <w:rPr>
          <w:rFonts w:ascii="Lucida Sans Unicode" w:eastAsia="宋体" w:hAnsi="Lucida Sans Unicode" w:cs="Lucida Sans Unicode"/>
          <w:color w:val="1A1A1A"/>
          <w:kern w:val="0"/>
          <w:szCs w:val="21"/>
        </w:rPr>
      </w:pPr>
      <w:r w:rsidRPr="00CE5AB3">
        <w:rPr>
          <w:rFonts w:ascii="Lucida Sans Unicode" w:eastAsia="宋体" w:hAnsi="Lucida Sans Unicode" w:cs="Lucida Sans Unicode"/>
          <w:color w:val="1A1A1A"/>
          <w:kern w:val="0"/>
          <w:szCs w:val="21"/>
        </w:rPr>
        <w:t xml:space="preserve">Spring AOP </w:t>
      </w:r>
      <w:r w:rsidRPr="00CE5AB3">
        <w:rPr>
          <w:rFonts w:ascii="Lucida Sans Unicode" w:eastAsia="宋体" w:hAnsi="Lucida Sans Unicode" w:cs="Lucida Sans Unicode"/>
          <w:color w:val="1A1A1A"/>
          <w:kern w:val="0"/>
          <w:szCs w:val="21"/>
        </w:rPr>
        <w:t>模块为基于</w:t>
      </w:r>
      <w:r w:rsidRPr="00CE5AB3">
        <w:rPr>
          <w:rFonts w:ascii="Lucida Sans Unicode" w:eastAsia="宋体" w:hAnsi="Lucida Sans Unicode" w:cs="Lucida Sans Unicode"/>
          <w:color w:val="1A1A1A"/>
          <w:kern w:val="0"/>
          <w:szCs w:val="21"/>
        </w:rPr>
        <w:t xml:space="preserve"> Spring </w:t>
      </w:r>
      <w:r w:rsidRPr="00CE5AB3">
        <w:rPr>
          <w:rFonts w:ascii="Lucida Sans Unicode" w:eastAsia="宋体" w:hAnsi="Lucida Sans Unicode" w:cs="Lucida Sans Unicode"/>
          <w:color w:val="1A1A1A"/>
          <w:kern w:val="0"/>
          <w:szCs w:val="21"/>
        </w:rPr>
        <w:t>的应用程序中的对象提供了事务管理服务。通过使用</w:t>
      </w:r>
      <w:r w:rsidRPr="00CE5AB3">
        <w:rPr>
          <w:rFonts w:ascii="Lucida Sans Unicode" w:eastAsia="宋体" w:hAnsi="Lucida Sans Unicode" w:cs="Lucida Sans Unicode"/>
          <w:color w:val="1A1A1A"/>
          <w:kern w:val="0"/>
          <w:szCs w:val="21"/>
        </w:rPr>
        <w:t xml:space="preserve"> Spring AOP</w:t>
      </w:r>
      <w:r w:rsidRPr="00CE5AB3">
        <w:rPr>
          <w:rFonts w:ascii="Lucida Sans Unicode" w:eastAsia="宋体" w:hAnsi="Lucida Sans Unicode" w:cs="Lucida Sans Unicode"/>
          <w:color w:val="1A1A1A"/>
          <w:kern w:val="0"/>
          <w:szCs w:val="21"/>
        </w:rPr>
        <w:t>，不用依赖</w:t>
      </w:r>
      <w:r w:rsidRPr="00CE5AB3">
        <w:rPr>
          <w:rFonts w:ascii="Lucida Sans Unicode" w:eastAsia="宋体" w:hAnsi="Lucida Sans Unicode" w:cs="Lucida Sans Unicode"/>
          <w:color w:val="1A1A1A"/>
          <w:kern w:val="0"/>
          <w:szCs w:val="21"/>
        </w:rPr>
        <w:t xml:space="preserve"> EJB </w:t>
      </w:r>
      <w:r w:rsidRPr="00CE5AB3">
        <w:rPr>
          <w:rFonts w:ascii="Lucida Sans Unicode" w:eastAsia="宋体" w:hAnsi="Lucida Sans Unicode" w:cs="Lucida Sans Unicode"/>
          <w:color w:val="1A1A1A"/>
          <w:kern w:val="0"/>
          <w:szCs w:val="21"/>
        </w:rPr>
        <w:t>组件，就可以将声明性事务管理集成到应用程序中。</w:t>
      </w:r>
    </w:p>
    <w:p w:rsidR="00CE5AB3" w:rsidRPr="00CE5AB3" w:rsidRDefault="00CE5AB3" w:rsidP="00FA61C5">
      <w:pPr>
        <w:widowControl/>
        <w:numPr>
          <w:ilvl w:val="0"/>
          <w:numId w:val="75"/>
        </w:numPr>
        <w:shd w:val="clear" w:color="auto" w:fill="FFFFFF"/>
        <w:spacing w:before="150" w:after="420"/>
        <w:ind w:left="0"/>
        <w:jc w:val="left"/>
        <w:rPr>
          <w:rFonts w:ascii="Lucida Sans Unicode" w:eastAsia="宋体" w:hAnsi="Lucida Sans Unicode" w:cs="Lucida Sans Unicode"/>
          <w:color w:val="1A1A1A"/>
          <w:kern w:val="0"/>
          <w:szCs w:val="21"/>
        </w:rPr>
      </w:pPr>
      <w:r w:rsidRPr="00CE5AB3">
        <w:rPr>
          <w:rFonts w:ascii="Lucida Sans Unicode" w:eastAsia="宋体" w:hAnsi="Lucida Sans Unicode" w:cs="Lucida Sans Unicode"/>
          <w:color w:val="1A1A1A"/>
          <w:kern w:val="0"/>
          <w:szCs w:val="21"/>
        </w:rPr>
        <w:t>Aspects</w:t>
      </w:r>
    </w:p>
    <w:p w:rsidR="00CE5AB3" w:rsidRPr="00CE5AB3" w:rsidRDefault="00CE5AB3" w:rsidP="00CE5AB3">
      <w:pPr>
        <w:widowControl/>
        <w:shd w:val="clear" w:color="auto" w:fill="F6F6F6"/>
        <w:jc w:val="left"/>
        <w:rPr>
          <w:rFonts w:ascii="Lucida Sans Unicode" w:eastAsia="宋体" w:hAnsi="Lucida Sans Unicode" w:cs="Lucida Sans Unicode"/>
          <w:color w:val="1A1A1A"/>
          <w:kern w:val="0"/>
          <w:szCs w:val="21"/>
        </w:rPr>
      </w:pPr>
      <w:r w:rsidRPr="00CE5AB3">
        <w:rPr>
          <w:rFonts w:ascii="Lucida Sans Unicode" w:eastAsia="宋体" w:hAnsi="Lucida Sans Unicode" w:cs="Lucida Sans Unicode"/>
          <w:color w:val="1A1A1A"/>
          <w:kern w:val="0"/>
          <w:szCs w:val="21"/>
        </w:rPr>
        <w:t>该模块为与</w:t>
      </w:r>
      <w:r w:rsidRPr="00CE5AB3">
        <w:rPr>
          <w:rFonts w:ascii="Lucida Sans Unicode" w:eastAsia="宋体" w:hAnsi="Lucida Sans Unicode" w:cs="Lucida Sans Unicode"/>
          <w:color w:val="1A1A1A"/>
          <w:kern w:val="0"/>
          <w:szCs w:val="21"/>
        </w:rPr>
        <w:t xml:space="preserve"> AspectJ </w:t>
      </w:r>
      <w:r w:rsidRPr="00CE5AB3">
        <w:rPr>
          <w:rFonts w:ascii="Lucida Sans Unicode" w:eastAsia="宋体" w:hAnsi="Lucida Sans Unicode" w:cs="Lucida Sans Unicode"/>
          <w:color w:val="1A1A1A"/>
          <w:kern w:val="0"/>
          <w:szCs w:val="21"/>
        </w:rPr>
        <w:t>的集成提供支持。</w:t>
      </w:r>
    </w:p>
    <w:p w:rsidR="00CE5AB3" w:rsidRPr="00CE5AB3" w:rsidRDefault="00CE5AB3" w:rsidP="00FA61C5">
      <w:pPr>
        <w:widowControl/>
        <w:numPr>
          <w:ilvl w:val="0"/>
          <w:numId w:val="75"/>
        </w:numPr>
        <w:shd w:val="clear" w:color="auto" w:fill="FFFFFF"/>
        <w:spacing w:before="150" w:after="420"/>
        <w:ind w:left="0"/>
        <w:jc w:val="left"/>
        <w:rPr>
          <w:rFonts w:ascii="Lucida Sans Unicode" w:eastAsia="宋体" w:hAnsi="Lucida Sans Unicode" w:cs="Lucida Sans Unicode"/>
          <w:color w:val="1A1A1A"/>
          <w:kern w:val="0"/>
          <w:szCs w:val="21"/>
        </w:rPr>
      </w:pPr>
      <w:r w:rsidRPr="00CE5AB3">
        <w:rPr>
          <w:rFonts w:ascii="Lucida Sans Unicode" w:eastAsia="宋体" w:hAnsi="Lucida Sans Unicode" w:cs="Lucida Sans Unicode"/>
          <w:color w:val="1A1A1A"/>
          <w:kern w:val="0"/>
          <w:szCs w:val="21"/>
        </w:rPr>
        <w:t>Instrumentation</w:t>
      </w:r>
    </w:p>
    <w:p w:rsidR="00CE5AB3" w:rsidRPr="00CE5AB3" w:rsidRDefault="00CE5AB3" w:rsidP="00CE5AB3">
      <w:pPr>
        <w:widowControl/>
        <w:shd w:val="clear" w:color="auto" w:fill="F6F6F6"/>
        <w:jc w:val="left"/>
        <w:rPr>
          <w:rFonts w:ascii="Lucida Sans Unicode" w:eastAsia="宋体" w:hAnsi="Lucida Sans Unicode" w:cs="Lucida Sans Unicode"/>
          <w:color w:val="1A1A1A"/>
          <w:kern w:val="0"/>
          <w:szCs w:val="21"/>
        </w:rPr>
      </w:pPr>
      <w:r w:rsidRPr="00CE5AB3">
        <w:rPr>
          <w:rFonts w:ascii="Lucida Sans Unicode" w:eastAsia="宋体" w:hAnsi="Lucida Sans Unicode" w:cs="Lucida Sans Unicode"/>
          <w:color w:val="1A1A1A"/>
          <w:kern w:val="0"/>
          <w:szCs w:val="21"/>
        </w:rPr>
        <w:t>该层为类检测和类加载器实现提供支持。</w:t>
      </w:r>
    </w:p>
    <w:p w:rsidR="00CE5AB3" w:rsidRPr="00CE5AB3" w:rsidRDefault="00CE5AB3" w:rsidP="00CE5AB3">
      <w:pPr>
        <w:widowControl/>
        <w:shd w:val="clear" w:color="auto" w:fill="F6F6F6"/>
        <w:jc w:val="left"/>
        <w:rPr>
          <w:rFonts w:ascii="Lucida Sans Unicode" w:eastAsia="宋体" w:hAnsi="Lucida Sans Unicode" w:cs="Lucida Sans Unicode"/>
          <w:color w:val="1A1A1A"/>
          <w:kern w:val="0"/>
          <w:szCs w:val="21"/>
        </w:rPr>
      </w:pPr>
      <w:r w:rsidRPr="00CE5AB3">
        <w:rPr>
          <w:rFonts w:ascii="Lucida Sans Unicode" w:eastAsia="宋体" w:hAnsi="Lucida Sans Unicode" w:cs="Lucida Sans Unicode"/>
          <w:color w:val="1A1A1A"/>
          <w:kern w:val="0"/>
          <w:szCs w:val="21"/>
        </w:rPr>
        <w:t>用的比较少，胖友了解下即可。</w:t>
      </w:r>
    </w:p>
    <w:p w:rsidR="00CE5AB3" w:rsidRDefault="00CE5AB3" w:rsidP="00CE5AB3"/>
    <w:p w:rsidR="00CE5AB3" w:rsidRDefault="00CE5AB3" w:rsidP="00116F2F">
      <w:pPr>
        <w:pStyle w:val="3"/>
      </w:pPr>
      <w:r>
        <w:rPr>
          <w:rStyle w:val="a4"/>
          <w:rFonts w:ascii="Lucida Sans Unicode" w:hAnsi="Lucida Sans Unicode" w:cs="Lucida Sans Unicode"/>
          <w:color w:val="1A1A1A"/>
        </w:rPr>
        <w:t>其它</w:t>
      </w:r>
    </w:p>
    <w:p w:rsidR="00CE5AB3" w:rsidRDefault="00CE5AB3" w:rsidP="00FA61C5">
      <w:pPr>
        <w:pStyle w:val="a3"/>
        <w:numPr>
          <w:ilvl w:val="0"/>
          <w:numId w:val="76"/>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JMS (Java Messaging Service)</w:t>
      </w:r>
    </w:p>
    <w:p w:rsidR="00CE5AB3" w:rsidRDefault="00CE5AB3" w:rsidP="00CE5AB3">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提供了一个</w:t>
      </w:r>
      <w:r>
        <w:rPr>
          <w:rFonts w:ascii="Lucida Sans Unicode" w:hAnsi="Lucida Sans Unicode" w:cs="Lucida Sans Unicode"/>
          <w:color w:val="1A1A1A"/>
          <w:sz w:val="21"/>
          <w:szCs w:val="21"/>
        </w:rPr>
        <w:t xml:space="preserve"> JMS </w:t>
      </w:r>
      <w:r>
        <w:rPr>
          <w:rFonts w:ascii="Lucida Sans Unicode" w:hAnsi="Lucida Sans Unicode" w:cs="Lucida Sans Unicode"/>
          <w:color w:val="1A1A1A"/>
          <w:sz w:val="21"/>
          <w:szCs w:val="21"/>
        </w:rPr>
        <w:t>集成框架，简化了</w:t>
      </w:r>
      <w:r>
        <w:rPr>
          <w:rFonts w:ascii="Lucida Sans Unicode" w:hAnsi="Lucida Sans Unicode" w:cs="Lucida Sans Unicode"/>
          <w:color w:val="1A1A1A"/>
          <w:sz w:val="21"/>
          <w:szCs w:val="21"/>
        </w:rPr>
        <w:t xml:space="preserve"> JMS API </w:t>
      </w:r>
      <w:r>
        <w:rPr>
          <w:rFonts w:ascii="Lucida Sans Unicode" w:hAnsi="Lucida Sans Unicode" w:cs="Lucida Sans Unicode"/>
          <w:color w:val="1A1A1A"/>
          <w:sz w:val="21"/>
          <w:szCs w:val="21"/>
        </w:rPr>
        <w:t>的使用。</w:t>
      </w:r>
    </w:p>
    <w:p w:rsidR="00CE5AB3" w:rsidRDefault="00CE5AB3" w:rsidP="00CE5AB3">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可能有胖友不太了解</w:t>
      </w:r>
      <w:r>
        <w:rPr>
          <w:rFonts w:ascii="Lucida Sans Unicode" w:hAnsi="Lucida Sans Unicode" w:cs="Lucida Sans Unicode"/>
          <w:color w:val="1A1A1A"/>
          <w:sz w:val="21"/>
          <w:szCs w:val="21"/>
        </w:rPr>
        <w:t xml:space="preserve"> JMS </w:t>
      </w:r>
      <w:r>
        <w:rPr>
          <w:rFonts w:ascii="Lucida Sans Unicode" w:hAnsi="Lucida Sans Unicode" w:cs="Lucida Sans Unicode"/>
          <w:color w:val="1A1A1A"/>
          <w:sz w:val="21"/>
          <w:szCs w:val="21"/>
        </w:rPr>
        <w:t>，可以看看</w:t>
      </w:r>
      <w:r>
        <w:rPr>
          <w:rFonts w:ascii="Lucida Sans Unicode" w:hAnsi="Lucida Sans Unicode" w:cs="Lucida Sans Unicode"/>
          <w:color w:val="1A1A1A"/>
          <w:sz w:val="21"/>
          <w:szCs w:val="21"/>
        </w:rPr>
        <w:t> </w:t>
      </w:r>
      <w:hyperlink r:id="rId301" w:tgtFrame="_blank" w:history="1">
        <w:r>
          <w:rPr>
            <w:rStyle w:val="a5"/>
            <w:rFonts w:ascii="Lucida Sans Unicode" w:hAnsi="Lucida Sans Unicode" w:cs="Lucida Sans Unicode"/>
            <w:color w:val="0088CC"/>
            <w:sz w:val="21"/>
            <w:szCs w:val="21"/>
          </w:rPr>
          <w:t>《</w:t>
        </w:r>
        <w:r>
          <w:rPr>
            <w:rStyle w:val="a5"/>
            <w:rFonts w:ascii="Lucida Sans Unicode" w:hAnsi="Lucida Sans Unicode" w:cs="Lucida Sans Unicode"/>
            <w:color w:val="0088CC"/>
            <w:sz w:val="21"/>
            <w:szCs w:val="21"/>
          </w:rPr>
          <w:t>JMS(Java</w:t>
        </w:r>
        <w:r>
          <w:rPr>
            <w:rStyle w:val="a5"/>
            <w:rFonts w:ascii="Lucida Sans Unicode" w:hAnsi="Lucida Sans Unicode" w:cs="Lucida Sans Unicode"/>
            <w:color w:val="0088CC"/>
            <w:sz w:val="21"/>
            <w:szCs w:val="21"/>
          </w:rPr>
          <w:t>消息服务</w:t>
        </w:r>
        <w:r>
          <w:rPr>
            <w:rStyle w:val="a5"/>
            <w:rFonts w:ascii="Lucida Sans Unicode" w:hAnsi="Lucida Sans Unicode" w:cs="Lucida Sans Unicode"/>
            <w:color w:val="0088CC"/>
            <w:sz w:val="21"/>
            <w:szCs w:val="21"/>
          </w:rPr>
          <w:t>)</w:t>
        </w:r>
        <w:r>
          <w:rPr>
            <w:rStyle w:val="a5"/>
            <w:rFonts w:ascii="Lucida Sans Unicode" w:hAnsi="Lucida Sans Unicode" w:cs="Lucida Sans Unicode"/>
            <w:color w:val="0088CC"/>
            <w:sz w:val="21"/>
            <w:szCs w:val="21"/>
          </w:rPr>
          <w:t>入门教程》</w:t>
        </w:r>
      </w:hyperlink>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w:t>
      </w:r>
    </w:p>
    <w:p w:rsidR="00CE5AB3" w:rsidRDefault="00CE5AB3" w:rsidP="00FA61C5">
      <w:pPr>
        <w:pStyle w:val="a3"/>
        <w:numPr>
          <w:ilvl w:val="0"/>
          <w:numId w:val="76"/>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Test</w:t>
      </w:r>
    </w:p>
    <w:p w:rsidR="00CE5AB3" w:rsidRDefault="00CE5AB3" w:rsidP="00CE5AB3">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该模块为使用</w:t>
      </w:r>
      <w:r>
        <w:rPr>
          <w:rFonts w:ascii="Lucida Sans Unicode" w:hAnsi="Lucida Sans Unicode" w:cs="Lucida Sans Unicode"/>
          <w:color w:val="1A1A1A"/>
          <w:sz w:val="21"/>
          <w:szCs w:val="21"/>
        </w:rPr>
        <w:t xml:space="preserve"> JUnit </w:t>
      </w:r>
      <w:r>
        <w:rPr>
          <w:rFonts w:ascii="Lucida Sans Unicode" w:hAnsi="Lucida Sans Unicode" w:cs="Lucida Sans Unicode"/>
          <w:color w:val="1A1A1A"/>
          <w:sz w:val="21"/>
          <w:szCs w:val="21"/>
        </w:rPr>
        <w:t>和</w:t>
      </w:r>
      <w:r>
        <w:rPr>
          <w:rFonts w:ascii="Lucida Sans Unicode" w:hAnsi="Lucida Sans Unicode" w:cs="Lucida Sans Unicode"/>
          <w:color w:val="1A1A1A"/>
          <w:sz w:val="21"/>
          <w:szCs w:val="21"/>
        </w:rPr>
        <w:t xml:space="preserve"> TestNG </w:t>
      </w:r>
      <w:r>
        <w:rPr>
          <w:rFonts w:ascii="Lucida Sans Unicode" w:hAnsi="Lucida Sans Unicode" w:cs="Lucida Sans Unicode"/>
          <w:color w:val="1A1A1A"/>
          <w:sz w:val="21"/>
          <w:szCs w:val="21"/>
        </w:rPr>
        <w:t>进行测试提供支持。</w:t>
      </w:r>
    </w:p>
    <w:p w:rsidR="00CE5AB3" w:rsidRDefault="00CE5AB3" w:rsidP="00FA61C5">
      <w:pPr>
        <w:pStyle w:val="a3"/>
        <w:numPr>
          <w:ilvl w:val="0"/>
          <w:numId w:val="76"/>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Messaging</w:t>
      </w:r>
    </w:p>
    <w:p w:rsidR="00CE5AB3" w:rsidRDefault="00CE5AB3" w:rsidP="00CE5AB3">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该模块为</w:t>
      </w:r>
      <w:r>
        <w:rPr>
          <w:rFonts w:ascii="Lucida Sans Unicode" w:hAnsi="Lucida Sans Unicode" w:cs="Lucida Sans Unicode"/>
          <w:color w:val="1A1A1A"/>
          <w:sz w:val="21"/>
          <w:szCs w:val="21"/>
        </w:rPr>
        <w:t xml:space="preserve"> STOMP </w:t>
      </w:r>
      <w:r>
        <w:rPr>
          <w:rFonts w:ascii="Lucida Sans Unicode" w:hAnsi="Lucida Sans Unicode" w:cs="Lucida Sans Unicode"/>
          <w:color w:val="1A1A1A"/>
          <w:sz w:val="21"/>
          <w:szCs w:val="21"/>
        </w:rPr>
        <w:t>提供支持。它还支持注解编程模型，该模型用于从</w:t>
      </w:r>
      <w:r>
        <w:rPr>
          <w:rFonts w:ascii="Lucida Sans Unicode" w:hAnsi="Lucida Sans Unicode" w:cs="Lucida Sans Unicode"/>
          <w:color w:val="1A1A1A"/>
          <w:sz w:val="21"/>
          <w:szCs w:val="21"/>
        </w:rPr>
        <w:t xml:space="preserve"> WebSocket </w:t>
      </w:r>
      <w:r>
        <w:rPr>
          <w:rFonts w:ascii="Lucida Sans Unicode" w:hAnsi="Lucida Sans Unicode" w:cs="Lucida Sans Unicode"/>
          <w:color w:val="1A1A1A"/>
          <w:sz w:val="21"/>
          <w:szCs w:val="21"/>
        </w:rPr>
        <w:t>客户端路由和处理</w:t>
      </w:r>
      <w:r>
        <w:rPr>
          <w:rFonts w:ascii="Lucida Sans Unicode" w:hAnsi="Lucida Sans Unicode" w:cs="Lucida Sans Unicode"/>
          <w:color w:val="1A1A1A"/>
          <w:sz w:val="21"/>
          <w:szCs w:val="21"/>
        </w:rPr>
        <w:t xml:space="preserve"> STOMP </w:t>
      </w:r>
      <w:r>
        <w:rPr>
          <w:rFonts w:ascii="Lucida Sans Unicode" w:hAnsi="Lucida Sans Unicode" w:cs="Lucida Sans Unicode"/>
          <w:color w:val="1A1A1A"/>
          <w:sz w:val="21"/>
          <w:szCs w:val="21"/>
        </w:rPr>
        <w:t>消息。</w:t>
      </w:r>
    </w:p>
    <w:p w:rsidR="00116F2F" w:rsidRDefault="00116F2F" w:rsidP="00116F2F">
      <w:pPr>
        <w:pStyle w:val="2"/>
        <w:pBdr>
          <w:bottom w:val="single" w:sz="6" w:space="4" w:color="DDDDDD"/>
        </w:pBdr>
        <w:shd w:val="clear" w:color="auto" w:fill="FFFFFF"/>
        <w:spacing w:before="300" w:after="292"/>
        <w:rPr>
          <w:rFonts w:ascii="Lucida Sans Unicode" w:hAnsi="Lucida Sans Unicode" w:cs="Lucida Sans Unicode"/>
          <w:color w:val="574C4C"/>
        </w:rPr>
      </w:pPr>
      <w:r>
        <w:rPr>
          <w:rFonts w:hint="eastAsia"/>
        </w:rPr>
        <w:t>5</w:t>
      </w:r>
      <w:r>
        <w:t>.</w:t>
      </w:r>
      <w:r w:rsidRPr="00116F2F">
        <w:rPr>
          <w:rFonts w:ascii="Lucida Sans Unicode" w:hAnsi="Lucida Sans Unicode" w:cs="Lucida Sans Unicode"/>
          <w:color w:val="574C4C"/>
        </w:rPr>
        <w:t xml:space="preserve"> </w:t>
      </w:r>
      <w:r>
        <w:rPr>
          <w:rFonts w:ascii="Lucida Sans Unicode" w:hAnsi="Lucida Sans Unicode" w:cs="Lucida Sans Unicode"/>
          <w:color w:val="574C4C"/>
        </w:rPr>
        <w:t>使用</w:t>
      </w:r>
      <w:r>
        <w:rPr>
          <w:rFonts w:ascii="Lucida Sans Unicode" w:hAnsi="Lucida Sans Unicode" w:cs="Lucida Sans Unicode"/>
          <w:color w:val="574C4C"/>
        </w:rPr>
        <w:t xml:space="preserve"> Spring </w:t>
      </w:r>
      <w:r>
        <w:rPr>
          <w:rFonts w:ascii="Lucida Sans Unicode" w:hAnsi="Lucida Sans Unicode" w:cs="Lucida Sans Unicode"/>
          <w:color w:val="574C4C"/>
        </w:rPr>
        <w:t>框架能带来哪些好处？</w:t>
      </w:r>
    </w:p>
    <w:p w:rsidR="00116F2F" w:rsidRDefault="00116F2F" w:rsidP="00116F2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下面列举了一些使用</w:t>
      </w:r>
      <w:r>
        <w:rPr>
          <w:rFonts w:ascii="Lucida Sans Unicode" w:hAnsi="Lucida Sans Unicode" w:cs="Lucida Sans Unicode"/>
          <w:color w:val="1A1A1A"/>
        </w:rPr>
        <w:t xml:space="preserve"> Spring </w:t>
      </w:r>
      <w:r>
        <w:rPr>
          <w:rFonts w:ascii="Lucida Sans Unicode" w:hAnsi="Lucida Sans Unicode" w:cs="Lucida Sans Unicode"/>
          <w:color w:val="1A1A1A"/>
        </w:rPr>
        <w:t>框架带来的主要好处：</w:t>
      </w:r>
    </w:p>
    <w:p w:rsidR="00116F2F" w:rsidRDefault="00116F2F" w:rsidP="00116F2F">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艿艿：注意，下文中加粗的内容，这是本句话的关键。</w:t>
      </w:r>
    </w:p>
    <w:p w:rsidR="00116F2F" w:rsidRDefault="00116F2F" w:rsidP="00FA61C5">
      <w:pPr>
        <w:widowControl/>
        <w:numPr>
          <w:ilvl w:val="0"/>
          <w:numId w:val="77"/>
        </w:numPr>
        <w:shd w:val="clear" w:color="auto" w:fill="FFFFFF"/>
        <w:ind w:left="0"/>
        <w:jc w:val="left"/>
        <w:rPr>
          <w:rFonts w:ascii="Lucida Sans Unicode" w:hAnsi="Lucida Sans Unicode" w:cs="Lucida Sans Unicode"/>
          <w:color w:val="1A1A1A"/>
          <w:szCs w:val="21"/>
        </w:rPr>
      </w:pPr>
      <w:r>
        <w:rPr>
          <w:rStyle w:val="a4"/>
          <w:rFonts w:ascii="Lucida Sans Unicode" w:hAnsi="Lucida Sans Unicode" w:cs="Lucida Sans Unicode"/>
          <w:color w:val="1A1A1A"/>
          <w:szCs w:val="21"/>
        </w:rPr>
        <w:t>DI</w:t>
      </w:r>
      <w:r>
        <w:rPr>
          <w:rFonts w:ascii="Lucida Sans Unicode" w:hAnsi="Lucida Sans Unicode" w:cs="Lucida Sans Unicode"/>
          <w:color w:val="1A1A1A"/>
          <w:szCs w:val="21"/>
        </w:rPr>
        <w:t> </w:t>
      </w:r>
      <w:r>
        <w:rPr>
          <w:rFonts w:ascii="Lucida Sans Unicode" w:hAnsi="Lucida Sans Unicode" w:cs="Lucida Sans Unicode"/>
          <w:color w:val="1A1A1A"/>
          <w:szCs w:val="21"/>
        </w:rPr>
        <w:t>：</w:t>
      </w:r>
      <w:hyperlink r:id="rId302" w:tgtFrame="_blank" w:history="1">
        <w:r>
          <w:rPr>
            <w:rStyle w:val="a5"/>
            <w:rFonts w:ascii="Lucida Sans Unicode" w:hAnsi="Lucida Sans Unicode" w:cs="Lucida Sans Unicode"/>
            <w:b/>
            <w:bCs/>
            <w:color w:val="0088CC"/>
            <w:szCs w:val="21"/>
          </w:rPr>
          <w:t>Dependency Injection(DI)</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方法，使得构造器和</w:t>
      </w:r>
      <w:r>
        <w:rPr>
          <w:rFonts w:ascii="Lucida Sans Unicode" w:hAnsi="Lucida Sans Unicode" w:cs="Lucida Sans Unicode"/>
          <w:color w:val="1A1A1A"/>
          <w:szCs w:val="21"/>
        </w:rPr>
        <w:t xml:space="preserve"> JavaBean</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properties </w:t>
      </w:r>
      <w:r>
        <w:rPr>
          <w:rFonts w:ascii="Lucida Sans Unicode" w:hAnsi="Lucida Sans Unicode" w:cs="Lucida Sans Unicode"/>
          <w:color w:val="1A1A1A"/>
          <w:szCs w:val="21"/>
        </w:rPr>
        <w:t>文件中的依赖关系一目了然。</w:t>
      </w:r>
    </w:p>
    <w:p w:rsidR="00116F2F" w:rsidRDefault="00116F2F" w:rsidP="00FA61C5">
      <w:pPr>
        <w:widowControl/>
        <w:numPr>
          <w:ilvl w:val="0"/>
          <w:numId w:val="77"/>
        </w:numPr>
        <w:shd w:val="clear" w:color="auto" w:fill="FFFFFF"/>
        <w:ind w:left="0"/>
        <w:jc w:val="left"/>
        <w:rPr>
          <w:rFonts w:ascii="Lucida Sans Unicode" w:hAnsi="Lucida Sans Unicode" w:cs="Lucida Sans Unicode"/>
          <w:color w:val="1A1A1A"/>
          <w:szCs w:val="21"/>
        </w:rPr>
      </w:pPr>
      <w:r>
        <w:rPr>
          <w:rStyle w:val="a4"/>
          <w:rFonts w:ascii="Lucida Sans Unicode" w:hAnsi="Lucida Sans Unicode" w:cs="Lucida Sans Unicode"/>
          <w:color w:val="1A1A1A"/>
          <w:szCs w:val="21"/>
        </w:rPr>
        <w:t>轻量级</w:t>
      </w:r>
      <w:r>
        <w:rPr>
          <w:rFonts w:ascii="Lucida Sans Unicode" w:hAnsi="Lucida Sans Unicode" w:cs="Lucida Sans Unicode"/>
          <w:color w:val="1A1A1A"/>
          <w:szCs w:val="21"/>
        </w:rPr>
        <w:t>：与</w:t>
      </w:r>
      <w:r>
        <w:rPr>
          <w:rFonts w:ascii="Lucida Sans Unicode" w:hAnsi="Lucida Sans Unicode" w:cs="Lucida Sans Unicode"/>
          <w:color w:val="1A1A1A"/>
          <w:szCs w:val="21"/>
        </w:rPr>
        <w:t xml:space="preserve"> EJB </w:t>
      </w:r>
      <w:r>
        <w:rPr>
          <w:rFonts w:ascii="Lucida Sans Unicode" w:hAnsi="Lucida Sans Unicode" w:cs="Lucida Sans Unicode"/>
          <w:color w:val="1A1A1A"/>
          <w:szCs w:val="21"/>
        </w:rPr>
        <w:t>容器相比较，</w:t>
      </w:r>
      <w:r>
        <w:rPr>
          <w:rFonts w:ascii="Lucida Sans Unicode" w:hAnsi="Lucida Sans Unicode" w:cs="Lucida Sans Unicode"/>
          <w:color w:val="1A1A1A"/>
          <w:szCs w:val="21"/>
        </w:rPr>
        <w:t xml:space="preserve">IoC </w:t>
      </w:r>
      <w:r>
        <w:rPr>
          <w:rFonts w:ascii="Lucida Sans Unicode" w:hAnsi="Lucida Sans Unicode" w:cs="Lucida Sans Unicode"/>
          <w:color w:val="1A1A1A"/>
          <w:szCs w:val="21"/>
        </w:rPr>
        <w:t>容器更加趋向于</w:t>
      </w:r>
      <w:r>
        <w:rPr>
          <w:rStyle w:val="a4"/>
          <w:rFonts w:ascii="Lucida Sans Unicode" w:hAnsi="Lucida Sans Unicode" w:cs="Lucida Sans Unicode"/>
          <w:color w:val="1A1A1A"/>
          <w:szCs w:val="21"/>
        </w:rPr>
        <w:t>轻量级</w:t>
      </w:r>
      <w:r>
        <w:rPr>
          <w:rFonts w:ascii="Lucida Sans Unicode" w:hAnsi="Lucida Sans Unicode" w:cs="Lucida Sans Unicode"/>
          <w:color w:val="1A1A1A"/>
          <w:szCs w:val="21"/>
        </w:rPr>
        <w:t>。这样一来</w:t>
      </w:r>
      <w:r>
        <w:rPr>
          <w:rFonts w:ascii="Lucida Sans Unicode" w:hAnsi="Lucida Sans Unicode" w:cs="Lucida Sans Unicode"/>
          <w:color w:val="1A1A1A"/>
          <w:szCs w:val="21"/>
        </w:rPr>
        <w:t xml:space="preserve"> IoC </w:t>
      </w:r>
      <w:r>
        <w:rPr>
          <w:rFonts w:ascii="Lucida Sans Unicode" w:hAnsi="Lucida Sans Unicode" w:cs="Lucida Sans Unicode"/>
          <w:color w:val="1A1A1A"/>
          <w:szCs w:val="21"/>
        </w:rPr>
        <w:t>容器在有限的内存和</w:t>
      </w:r>
      <w:r>
        <w:rPr>
          <w:rFonts w:ascii="Lucida Sans Unicode" w:hAnsi="Lucida Sans Unicode" w:cs="Lucida Sans Unicode"/>
          <w:color w:val="1A1A1A"/>
          <w:szCs w:val="21"/>
        </w:rPr>
        <w:t xml:space="preserve"> CPU </w:t>
      </w:r>
      <w:r>
        <w:rPr>
          <w:rFonts w:ascii="Lucida Sans Unicode" w:hAnsi="Lucida Sans Unicode" w:cs="Lucida Sans Unicode"/>
          <w:color w:val="1A1A1A"/>
          <w:szCs w:val="21"/>
        </w:rPr>
        <w:t>资源的情况下，进行应用程序的开发和发布就变得十分有利。</w:t>
      </w:r>
    </w:p>
    <w:p w:rsidR="00116F2F" w:rsidRDefault="00116F2F" w:rsidP="00FA61C5">
      <w:pPr>
        <w:widowControl/>
        <w:numPr>
          <w:ilvl w:val="0"/>
          <w:numId w:val="77"/>
        </w:numPr>
        <w:shd w:val="clear" w:color="auto" w:fill="FFFFFF"/>
        <w:ind w:left="0"/>
        <w:jc w:val="left"/>
        <w:rPr>
          <w:rFonts w:ascii="Lucida Sans Unicode" w:hAnsi="Lucida Sans Unicode" w:cs="Lucida Sans Unicode"/>
          <w:color w:val="1A1A1A"/>
          <w:szCs w:val="21"/>
        </w:rPr>
      </w:pPr>
      <w:r>
        <w:rPr>
          <w:rStyle w:val="a4"/>
          <w:rFonts w:ascii="Lucida Sans Unicode" w:hAnsi="Lucida Sans Unicode" w:cs="Lucida Sans Unicode"/>
          <w:color w:val="1A1A1A"/>
          <w:szCs w:val="21"/>
        </w:rPr>
        <w:t>面向切面编程</w:t>
      </w:r>
      <w:r>
        <w:rPr>
          <w:rStyle w:val="a4"/>
          <w:rFonts w:ascii="Lucida Sans Unicode" w:hAnsi="Lucida Sans Unicode" w:cs="Lucida Sans Unicode"/>
          <w:color w:val="1A1A1A"/>
          <w:szCs w:val="21"/>
        </w:rPr>
        <w:t>(AOP)</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 Spring </w:t>
      </w:r>
      <w:r>
        <w:rPr>
          <w:rFonts w:ascii="Lucida Sans Unicode" w:hAnsi="Lucida Sans Unicode" w:cs="Lucida Sans Unicode"/>
          <w:color w:val="1A1A1A"/>
          <w:szCs w:val="21"/>
        </w:rPr>
        <w:t>支持面向</w:t>
      </w:r>
      <w:r>
        <w:rPr>
          <w:rStyle w:val="a4"/>
          <w:rFonts w:ascii="Lucida Sans Unicode" w:hAnsi="Lucida Sans Unicode" w:cs="Lucida Sans Unicode"/>
          <w:color w:val="1A1A1A"/>
          <w:szCs w:val="21"/>
        </w:rPr>
        <w:t>切面编程</w:t>
      </w:r>
      <w:r>
        <w:rPr>
          <w:rFonts w:ascii="Lucida Sans Unicode" w:hAnsi="Lucida Sans Unicode" w:cs="Lucida Sans Unicode"/>
          <w:color w:val="1A1A1A"/>
          <w:szCs w:val="21"/>
        </w:rPr>
        <w:t>，同时把应用的业务逻辑与系统的服务分离开来。</w:t>
      </w:r>
    </w:p>
    <w:p w:rsidR="00116F2F" w:rsidRDefault="00116F2F" w:rsidP="00FA61C5">
      <w:pPr>
        <w:widowControl/>
        <w:numPr>
          <w:ilvl w:val="0"/>
          <w:numId w:val="77"/>
        </w:numPr>
        <w:shd w:val="clear" w:color="auto" w:fill="FFFFFF"/>
        <w:ind w:left="0"/>
        <w:jc w:val="left"/>
        <w:rPr>
          <w:rFonts w:ascii="Lucida Sans Unicode" w:hAnsi="Lucida Sans Unicode" w:cs="Lucida Sans Unicode"/>
          <w:color w:val="1A1A1A"/>
          <w:szCs w:val="21"/>
        </w:rPr>
      </w:pPr>
      <w:r>
        <w:rPr>
          <w:rStyle w:val="a4"/>
          <w:rFonts w:ascii="Lucida Sans Unicode" w:hAnsi="Lucida Sans Unicode" w:cs="Lucida Sans Unicode"/>
          <w:color w:val="1A1A1A"/>
          <w:szCs w:val="21"/>
        </w:rPr>
        <w:t>集成主流框架</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Spring </w:t>
      </w:r>
      <w:r>
        <w:rPr>
          <w:rFonts w:ascii="Lucida Sans Unicode" w:hAnsi="Lucida Sans Unicode" w:cs="Lucida Sans Unicode"/>
          <w:color w:val="1A1A1A"/>
          <w:szCs w:val="21"/>
        </w:rPr>
        <w:t>并没有闭门造车，</w:t>
      </w:r>
      <w:r>
        <w:rPr>
          <w:rFonts w:ascii="Lucida Sans Unicode" w:hAnsi="Lucida Sans Unicode" w:cs="Lucida Sans Unicode"/>
          <w:color w:val="1A1A1A"/>
          <w:szCs w:val="21"/>
        </w:rPr>
        <w:t>Spring </w:t>
      </w:r>
      <w:r>
        <w:rPr>
          <w:rStyle w:val="a4"/>
          <w:rFonts w:ascii="Lucida Sans Unicode" w:hAnsi="Lucida Sans Unicode" w:cs="Lucida Sans Unicode"/>
          <w:color w:val="1A1A1A"/>
          <w:szCs w:val="21"/>
        </w:rPr>
        <w:t>集成</w:t>
      </w:r>
      <w:r>
        <w:rPr>
          <w:rFonts w:ascii="Lucida Sans Unicode" w:hAnsi="Lucida Sans Unicode" w:cs="Lucida Sans Unicode"/>
          <w:color w:val="1A1A1A"/>
          <w:szCs w:val="21"/>
        </w:rPr>
        <w:t>了已有的技术栈，比如</w:t>
      </w:r>
      <w:r>
        <w:rPr>
          <w:rFonts w:ascii="Lucida Sans Unicode" w:hAnsi="Lucida Sans Unicode" w:cs="Lucida Sans Unicode"/>
          <w:color w:val="1A1A1A"/>
          <w:szCs w:val="21"/>
        </w:rPr>
        <w:t xml:space="preserve"> ORM </w:t>
      </w:r>
      <w:r>
        <w:rPr>
          <w:rFonts w:ascii="Lucida Sans Unicode" w:hAnsi="Lucida Sans Unicode" w:cs="Lucida Sans Unicode"/>
          <w:color w:val="1A1A1A"/>
          <w:szCs w:val="21"/>
        </w:rPr>
        <w:t>框架、</w:t>
      </w:r>
      <w:r>
        <w:rPr>
          <w:rFonts w:ascii="Lucida Sans Unicode" w:hAnsi="Lucida Sans Unicode" w:cs="Lucida Sans Unicode"/>
          <w:color w:val="1A1A1A"/>
          <w:szCs w:val="21"/>
        </w:rPr>
        <w:t xml:space="preserve">Logging </w:t>
      </w:r>
      <w:r>
        <w:rPr>
          <w:rFonts w:ascii="Lucida Sans Unicode" w:hAnsi="Lucida Sans Unicode" w:cs="Lucida Sans Unicode"/>
          <w:color w:val="1A1A1A"/>
          <w:szCs w:val="21"/>
        </w:rPr>
        <w:t>日期框架、</w:t>
      </w:r>
      <w:r>
        <w:rPr>
          <w:rFonts w:ascii="Lucida Sans Unicode" w:hAnsi="Lucida Sans Unicode" w:cs="Lucida Sans Unicode"/>
          <w:color w:val="1A1A1A"/>
          <w:szCs w:val="21"/>
        </w:rPr>
        <w:t>J2EE</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Quartz </w:t>
      </w:r>
      <w:r>
        <w:rPr>
          <w:rFonts w:ascii="Lucida Sans Unicode" w:hAnsi="Lucida Sans Unicode" w:cs="Lucida Sans Unicode"/>
          <w:color w:val="1A1A1A"/>
          <w:szCs w:val="21"/>
        </w:rPr>
        <w:t>和</w:t>
      </w:r>
      <w:r>
        <w:rPr>
          <w:rFonts w:ascii="Lucida Sans Unicode" w:hAnsi="Lucida Sans Unicode" w:cs="Lucida Sans Unicode"/>
          <w:color w:val="1A1A1A"/>
          <w:szCs w:val="21"/>
        </w:rPr>
        <w:t xml:space="preserve"> JDK Timer </w:t>
      </w:r>
      <w:r>
        <w:rPr>
          <w:rFonts w:ascii="Lucida Sans Unicode" w:hAnsi="Lucida Sans Unicode" w:cs="Lucida Sans Unicode"/>
          <w:color w:val="1A1A1A"/>
          <w:szCs w:val="21"/>
        </w:rPr>
        <w:t>，以及其他视图技术。</w:t>
      </w:r>
    </w:p>
    <w:p w:rsidR="00116F2F" w:rsidRDefault="00116F2F" w:rsidP="00FA61C5">
      <w:pPr>
        <w:widowControl/>
        <w:numPr>
          <w:ilvl w:val="0"/>
          <w:numId w:val="7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模块化：</w:t>
      </w:r>
      <w:r>
        <w:rPr>
          <w:rFonts w:ascii="Lucida Sans Unicode" w:hAnsi="Lucida Sans Unicode" w:cs="Lucida Sans Unicode"/>
          <w:color w:val="1A1A1A"/>
          <w:szCs w:val="21"/>
        </w:rPr>
        <w:t xml:space="preserve">Spring </w:t>
      </w:r>
      <w:r>
        <w:rPr>
          <w:rFonts w:ascii="Lucida Sans Unicode" w:hAnsi="Lucida Sans Unicode" w:cs="Lucida Sans Unicode"/>
          <w:color w:val="1A1A1A"/>
          <w:szCs w:val="21"/>
        </w:rPr>
        <w:t>框架是按照</w:t>
      </w:r>
      <w:r>
        <w:rPr>
          <w:rStyle w:val="a4"/>
          <w:rFonts w:ascii="Lucida Sans Unicode" w:hAnsi="Lucida Sans Unicode" w:cs="Lucida Sans Unicode"/>
          <w:color w:val="1A1A1A"/>
          <w:szCs w:val="21"/>
        </w:rPr>
        <w:t>模块</w:t>
      </w:r>
      <w:r>
        <w:rPr>
          <w:rFonts w:ascii="Lucida Sans Unicode" w:hAnsi="Lucida Sans Unicode" w:cs="Lucida Sans Unicode"/>
          <w:color w:val="1A1A1A"/>
          <w:szCs w:val="21"/>
        </w:rPr>
        <w:t>的形式来组织的。由包和类的命名，就可以看出其所属的模块，开发者仅仅需要选用他们需要的模块即可。</w:t>
      </w:r>
    </w:p>
    <w:p w:rsidR="00116F2F" w:rsidRDefault="00116F2F" w:rsidP="00FA61C5">
      <w:pPr>
        <w:widowControl/>
        <w:numPr>
          <w:ilvl w:val="0"/>
          <w:numId w:val="77"/>
        </w:numPr>
        <w:shd w:val="clear" w:color="auto" w:fill="FFFFFF"/>
        <w:ind w:left="0"/>
        <w:jc w:val="left"/>
        <w:rPr>
          <w:rFonts w:ascii="Lucida Sans Unicode" w:hAnsi="Lucida Sans Unicode" w:cs="Lucida Sans Unicode"/>
          <w:color w:val="1A1A1A"/>
          <w:szCs w:val="21"/>
        </w:rPr>
      </w:pPr>
      <w:r>
        <w:rPr>
          <w:rStyle w:val="a4"/>
          <w:rFonts w:ascii="Lucida Sans Unicode" w:hAnsi="Lucida Sans Unicode" w:cs="Lucida Sans Unicode"/>
          <w:color w:val="1A1A1A"/>
          <w:szCs w:val="21"/>
        </w:rPr>
        <w:t>便捷的测试</w:t>
      </w:r>
      <w:r>
        <w:rPr>
          <w:rFonts w:ascii="Lucida Sans Unicode" w:hAnsi="Lucida Sans Unicode" w:cs="Lucida Sans Unicode"/>
          <w:color w:val="1A1A1A"/>
          <w:szCs w:val="21"/>
        </w:rPr>
        <w:t>：要</w:t>
      </w:r>
      <w:r>
        <w:rPr>
          <w:rFonts w:ascii="Lucida Sans Unicode" w:hAnsi="Lucida Sans Unicode" w:cs="Lucida Sans Unicode"/>
          <w:color w:val="1A1A1A"/>
          <w:szCs w:val="21"/>
        </w:rPr>
        <w:t> </w:t>
      </w:r>
      <w:hyperlink r:id="rId303" w:tgtFrame="_blank" w:history="1">
        <w:r>
          <w:rPr>
            <w:rStyle w:val="a5"/>
            <w:rFonts w:ascii="Lucida Sans Unicode" w:hAnsi="Lucida Sans Unicode" w:cs="Lucida Sans Unicode"/>
            <w:color w:val="0088CC"/>
            <w:szCs w:val="21"/>
          </w:rPr>
          <w:t>测试一项用</w:t>
        </w:r>
        <w:r>
          <w:rPr>
            <w:rStyle w:val="a5"/>
            <w:rFonts w:ascii="Lucida Sans Unicode" w:hAnsi="Lucida Sans Unicode" w:cs="Lucida Sans Unicode"/>
            <w:color w:val="0088CC"/>
            <w:szCs w:val="21"/>
          </w:rPr>
          <w:t>Spring</w:t>
        </w:r>
        <w:r>
          <w:rPr>
            <w:rStyle w:val="a5"/>
            <w:rFonts w:ascii="Lucida Sans Unicode" w:hAnsi="Lucida Sans Unicode" w:cs="Lucida Sans Unicode"/>
            <w:color w:val="0088CC"/>
            <w:szCs w:val="21"/>
          </w:rPr>
          <w:t>开发的应用程序</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十分简单，因为</w:t>
      </w:r>
      <w:r>
        <w:rPr>
          <w:rStyle w:val="a4"/>
          <w:rFonts w:ascii="Lucida Sans Unicode" w:hAnsi="Lucida Sans Unicode" w:cs="Lucida Sans Unicode"/>
          <w:color w:val="1A1A1A"/>
          <w:szCs w:val="21"/>
        </w:rPr>
        <w:t>测试</w:t>
      </w:r>
      <w:r>
        <w:rPr>
          <w:rFonts w:ascii="Lucida Sans Unicode" w:hAnsi="Lucida Sans Unicode" w:cs="Lucida Sans Unicode"/>
          <w:color w:val="1A1A1A"/>
          <w:szCs w:val="21"/>
        </w:rPr>
        <w:t>相关的环境代码都已经囊括在框架中了。更加简单的是，利用</w:t>
      </w:r>
      <w:r>
        <w:rPr>
          <w:rFonts w:ascii="Lucida Sans Unicode" w:hAnsi="Lucida Sans Unicode" w:cs="Lucida Sans Unicode"/>
          <w:color w:val="1A1A1A"/>
          <w:szCs w:val="21"/>
        </w:rPr>
        <w:t xml:space="preserve"> JavaBean </w:t>
      </w:r>
      <w:r>
        <w:rPr>
          <w:rFonts w:ascii="Lucida Sans Unicode" w:hAnsi="Lucida Sans Unicode" w:cs="Lucida Sans Unicode"/>
          <w:color w:val="1A1A1A"/>
          <w:szCs w:val="21"/>
        </w:rPr>
        <w:t>形式的</w:t>
      </w:r>
      <w:r>
        <w:rPr>
          <w:rFonts w:ascii="Lucida Sans Unicode" w:hAnsi="Lucida Sans Unicode" w:cs="Lucida Sans Unicode"/>
          <w:color w:val="1A1A1A"/>
          <w:szCs w:val="21"/>
        </w:rPr>
        <w:t xml:space="preserve"> POJO </w:t>
      </w:r>
      <w:r>
        <w:rPr>
          <w:rFonts w:ascii="Lucida Sans Unicode" w:hAnsi="Lucida Sans Unicode" w:cs="Lucida Sans Unicode"/>
          <w:color w:val="1A1A1A"/>
          <w:szCs w:val="21"/>
        </w:rPr>
        <w:t>类，可以很方便的利用依赖注入来写入测试数据。</w:t>
      </w:r>
    </w:p>
    <w:p w:rsidR="00116F2F" w:rsidRDefault="00116F2F" w:rsidP="00FA61C5">
      <w:pPr>
        <w:widowControl/>
        <w:numPr>
          <w:ilvl w:val="0"/>
          <w:numId w:val="77"/>
        </w:numPr>
        <w:shd w:val="clear" w:color="auto" w:fill="FFFFFF"/>
        <w:ind w:left="0"/>
        <w:jc w:val="left"/>
        <w:rPr>
          <w:rFonts w:ascii="Lucida Sans Unicode" w:hAnsi="Lucida Sans Unicode" w:cs="Lucida Sans Unicode"/>
          <w:color w:val="1A1A1A"/>
          <w:szCs w:val="21"/>
        </w:rPr>
      </w:pPr>
      <w:r>
        <w:rPr>
          <w:rStyle w:val="a4"/>
          <w:rFonts w:ascii="Lucida Sans Unicode" w:hAnsi="Lucida Sans Unicode" w:cs="Lucida Sans Unicode"/>
          <w:color w:val="1A1A1A"/>
          <w:szCs w:val="21"/>
        </w:rPr>
        <w:t xml:space="preserve">Web </w:t>
      </w:r>
      <w:r>
        <w:rPr>
          <w:rStyle w:val="a4"/>
          <w:rFonts w:ascii="Lucida Sans Unicode" w:hAnsi="Lucida Sans Unicode" w:cs="Lucida Sans Unicode"/>
          <w:color w:val="1A1A1A"/>
          <w:szCs w:val="21"/>
        </w:rPr>
        <w:t>框架</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Spring </w:t>
      </w:r>
      <w:r>
        <w:rPr>
          <w:rFonts w:ascii="Lucida Sans Unicode" w:hAnsi="Lucida Sans Unicode" w:cs="Lucida Sans Unicode"/>
          <w:color w:val="1A1A1A"/>
          <w:szCs w:val="21"/>
        </w:rPr>
        <w:t>的</w:t>
      </w:r>
      <w:r>
        <w:rPr>
          <w:rFonts w:ascii="Lucida Sans Unicode" w:hAnsi="Lucida Sans Unicode" w:cs="Lucida Sans Unicode"/>
          <w:color w:val="1A1A1A"/>
          <w:szCs w:val="21"/>
        </w:rPr>
        <w:t> </w:t>
      </w:r>
      <w:r>
        <w:rPr>
          <w:rStyle w:val="a4"/>
          <w:rFonts w:ascii="Lucida Sans Unicode" w:hAnsi="Lucida Sans Unicode" w:cs="Lucida Sans Unicode"/>
          <w:color w:val="1A1A1A"/>
          <w:szCs w:val="21"/>
        </w:rPr>
        <w:t xml:space="preserve">Web </w:t>
      </w:r>
      <w:r>
        <w:rPr>
          <w:rStyle w:val="a4"/>
          <w:rFonts w:ascii="Lucida Sans Unicode" w:hAnsi="Lucida Sans Unicode" w:cs="Lucida Sans Unicode"/>
          <w:color w:val="1A1A1A"/>
          <w:szCs w:val="21"/>
        </w:rPr>
        <w:t>框架</w:t>
      </w:r>
      <w:r>
        <w:rPr>
          <w:rFonts w:ascii="Lucida Sans Unicode" w:hAnsi="Lucida Sans Unicode" w:cs="Lucida Sans Unicode"/>
          <w:color w:val="1A1A1A"/>
          <w:szCs w:val="21"/>
        </w:rPr>
        <w:t>亦是一个精心设计的</w:t>
      </w:r>
      <w:r>
        <w:rPr>
          <w:rFonts w:ascii="Lucida Sans Unicode" w:hAnsi="Lucida Sans Unicode" w:cs="Lucida Sans Unicode"/>
          <w:color w:val="1A1A1A"/>
          <w:szCs w:val="21"/>
        </w:rPr>
        <w:t xml:space="preserve"> Web MVC </w:t>
      </w:r>
      <w:r>
        <w:rPr>
          <w:rFonts w:ascii="Lucida Sans Unicode" w:hAnsi="Lucida Sans Unicode" w:cs="Lucida Sans Unicode"/>
          <w:color w:val="1A1A1A"/>
          <w:szCs w:val="21"/>
        </w:rPr>
        <w:t>框架，为开发者们在</w:t>
      </w:r>
      <w:r>
        <w:rPr>
          <w:rFonts w:ascii="Lucida Sans Unicode" w:hAnsi="Lucida Sans Unicode" w:cs="Lucida Sans Unicode"/>
          <w:color w:val="1A1A1A"/>
          <w:szCs w:val="21"/>
        </w:rPr>
        <w:t xml:space="preserve"> Web </w:t>
      </w:r>
      <w:r>
        <w:rPr>
          <w:rFonts w:ascii="Lucida Sans Unicode" w:hAnsi="Lucida Sans Unicode" w:cs="Lucida Sans Unicode"/>
          <w:color w:val="1A1A1A"/>
          <w:szCs w:val="21"/>
        </w:rPr>
        <w:t>框架的选择上提供了一个除了主流框架比如</w:t>
      </w:r>
      <w:r>
        <w:rPr>
          <w:rFonts w:ascii="Lucida Sans Unicode" w:hAnsi="Lucida Sans Unicode" w:cs="Lucida Sans Unicode"/>
          <w:color w:val="1A1A1A"/>
          <w:szCs w:val="21"/>
        </w:rPr>
        <w:t xml:space="preserve"> Struts </w:t>
      </w:r>
      <w:r>
        <w:rPr>
          <w:rFonts w:ascii="Lucida Sans Unicode" w:hAnsi="Lucida Sans Unicode" w:cs="Lucida Sans Unicode"/>
          <w:color w:val="1A1A1A"/>
          <w:szCs w:val="21"/>
        </w:rPr>
        <w:t>、过度设计的、不流行</w:t>
      </w:r>
      <w:r>
        <w:rPr>
          <w:rFonts w:ascii="Lucida Sans Unicode" w:hAnsi="Lucida Sans Unicode" w:cs="Lucida Sans Unicode"/>
          <w:color w:val="1A1A1A"/>
          <w:szCs w:val="21"/>
        </w:rPr>
        <w:t xml:space="preserve"> Web </w:t>
      </w:r>
      <w:r>
        <w:rPr>
          <w:rFonts w:ascii="Lucida Sans Unicode" w:hAnsi="Lucida Sans Unicode" w:cs="Lucida Sans Unicode"/>
          <w:color w:val="1A1A1A"/>
          <w:szCs w:val="21"/>
        </w:rPr>
        <w:t>框架的以外的有力选项。</w:t>
      </w:r>
    </w:p>
    <w:p w:rsidR="00116F2F" w:rsidRDefault="00116F2F" w:rsidP="00FA61C5">
      <w:pPr>
        <w:widowControl/>
        <w:numPr>
          <w:ilvl w:val="0"/>
          <w:numId w:val="77"/>
        </w:numPr>
        <w:shd w:val="clear" w:color="auto" w:fill="FFFFFF"/>
        <w:ind w:left="0"/>
        <w:jc w:val="left"/>
        <w:rPr>
          <w:rFonts w:ascii="Lucida Sans Unicode" w:hAnsi="Lucida Sans Unicode" w:cs="Lucida Sans Unicode"/>
          <w:color w:val="1A1A1A"/>
          <w:szCs w:val="21"/>
        </w:rPr>
      </w:pPr>
      <w:r>
        <w:rPr>
          <w:rStyle w:val="a4"/>
          <w:rFonts w:ascii="Lucida Sans Unicode" w:hAnsi="Lucida Sans Unicode" w:cs="Lucida Sans Unicode"/>
          <w:color w:val="1A1A1A"/>
          <w:szCs w:val="21"/>
        </w:rPr>
        <w:t>事务管理</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Spring </w:t>
      </w:r>
      <w:r>
        <w:rPr>
          <w:rFonts w:ascii="Lucida Sans Unicode" w:hAnsi="Lucida Sans Unicode" w:cs="Lucida Sans Unicode"/>
          <w:color w:val="1A1A1A"/>
          <w:szCs w:val="21"/>
        </w:rPr>
        <w:t>提供了一个便捷的</w:t>
      </w:r>
      <w:r>
        <w:rPr>
          <w:rStyle w:val="a4"/>
          <w:rFonts w:ascii="Lucida Sans Unicode" w:hAnsi="Lucida Sans Unicode" w:cs="Lucida Sans Unicode"/>
          <w:color w:val="1A1A1A"/>
          <w:szCs w:val="21"/>
        </w:rPr>
        <w:t>事务管理</w:t>
      </w:r>
      <w:r>
        <w:rPr>
          <w:rFonts w:ascii="Lucida Sans Unicode" w:hAnsi="Lucida Sans Unicode" w:cs="Lucida Sans Unicode"/>
          <w:color w:val="1A1A1A"/>
          <w:szCs w:val="21"/>
        </w:rPr>
        <w:t>接口，适用于小型的本地事物处理（比如在单</w:t>
      </w:r>
      <w:r>
        <w:rPr>
          <w:rFonts w:ascii="Lucida Sans Unicode" w:hAnsi="Lucida Sans Unicode" w:cs="Lucida Sans Unicode"/>
          <w:color w:val="1A1A1A"/>
          <w:szCs w:val="21"/>
        </w:rPr>
        <w:t xml:space="preserve"> DB </w:t>
      </w:r>
      <w:r>
        <w:rPr>
          <w:rFonts w:ascii="Lucida Sans Unicode" w:hAnsi="Lucida Sans Unicode" w:cs="Lucida Sans Unicode"/>
          <w:color w:val="1A1A1A"/>
          <w:szCs w:val="21"/>
        </w:rPr>
        <w:t>的环境下）和复杂的共同事物处理（比如利用</w:t>
      </w:r>
      <w:r>
        <w:rPr>
          <w:rFonts w:ascii="Lucida Sans Unicode" w:hAnsi="Lucida Sans Unicode" w:cs="Lucida Sans Unicode"/>
          <w:color w:val="1A1A1A"/>
          <w:szCs w:val="21"/>
        </w:rPr>
        <w:t xml:space="preserve"> JTA </w:t>
      </w:r>
      <w:r>
        <w:rPr>
          <w:rFonts w:ascii="Lucida Sans Unicode" w:hAnsi="Lucida Sans Unicode" w:cs="Lucida Sans Unicode"/>
          <w:color w:val="1A1A1A"/>
          <w:szCs w:val="21"/>
        </w:rPr>
        <w:t>的复杂</w:t>
      </w:r>
      <w:r>
        <w:rPr>
          <w:rFonts w:ascii="Lucida Sans Unicode" w:hAnsi="Lucida Sans Unicode" w:cs="Lucida Sans Unicode"/>
          <w:color w:val="1A1A1A"/>
          <w:szCs w:val="21"/>
        </w:rPr>
        <w:t xml:space="preserve"> DB </w:t>
      </w:r>
      <w:r>
        <w:rPr>
          <w:rFonts w:ascii="Lucida Sans Unicode" w:hAnsi="Lucida Sans Unicode" w:cs="Lucida Sans Unicode"/>
          <w:color w:val="1A1A1A"/>
          <w:szCs w:val="21"/>
        </w:rPr>
        <w:t>环境）。</w:t>
      </w:r>
    </w:p>
    <w:p w:rsidR="00116F2F" w:rsidRDefault="00116F2F" w:rsidP="00FA61C5">
      <w:pPr>
        <w:widowControl/>
        <w:numPr>
          <w:ilvl w:val="0"/>
          <w:numId w:val="77"/>
        </w:numPr>
        <w:shd w:val="clear" w:color="auto" w:fill="FFFFFF"/>
        <w:ind w:left="0"/>
        <w:jc w:val="left"/>
        <w:rPr>
          <w:rFonts w:ascii="Lucida Sans Unicode" w:hAnsi="Lucida Sans Unicode" w:cs="Lucida Sans Unicode"/>
          <w:color w:val="1A1A1A"/>
          <w:szCs w:val="21"/>
        </w:rPr>
      </w:pPr>
      <w:r>
        <w:rPr>
          <w:rStyle w:val="a4"/>
          <w:rFonts w:ascii="Lucida Sans Unicode" w:hAnsi="Lucida Sans Unicode" w:cs="Lucida Sans Unicode"/>
          <w:color w:val="1A1A1A"/>
          <w:szCs w:val="21"/>
        </w:rPr>
        <w:t>异常处理</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Spring </w:t>
      </w:r>
      <w:r>
        <w:rPr>
          <w:rFonts w:ascii="Lucida Sans Unicode" w:hAnsi="Lucida Sans Unicode" w:cs="Lucida Sans Unicode"/>
          <w:color w:val="1A1A1A"/>
          <w:szCs w:val="21"/>
        </w:rPr>
        <w:t>提供一个方便的</w:t>
      </w:r>
      <w:r>
        <w:rPr>
          <w:rFonts w:ascii="Lucida Sans Unicode" w:hAnsi="Lucida Sans Unicode" w:cs="Lucida Sans Unicode"/>
          <w:color w:val="1A1A1A"/>
          <w:szCs w:val="21"/>
        </w:rPr>
        <w:t xml:space="preserve"> API </w:t>
      </w:r>
      <w:r>
        <w:rPr>
          <w:rFonts w:ascii="Lucida Sans Unicode" w:hAnsi="Lucida Sans Unicode" w:cs="Lucida Sans Unicode"/>
          <w:color w:val="1A1A1A"/>
          <w:szCs w:val="21"/>
        </w:rPr>
        <w:t>，将特定技术的异常</w:t>
      </w:r>
      <w:r>
        <w:rPr>
          <w:rFonts w:ascii="Lucida Sans Unicode" w:hAnsi="Lucida Sans Unicode" w:cs="Lucida Sans Unicode"/>
          <w:color w:val="1A1A1A"/>
          <w:szCs w:val="21"/>
        </w:rPr>
        <w:t>(</w:t>
      </w:r>
      <w:r>
        <w:rPr>
          <w:rFonts w:ascii="Lucida Sans Unicode" w:hAnsi="Lucida Sans Unicode" w:cs="Lucida Sans Unicode"/>
          <w:color w:val="1A1A1A"/>
          <w:szCs w:val="21"/>
        </w:rPr>
        <w:t>由</w:t>
      </w:r>
      <w:r>
        <w:rPr>
          <w:rFonts w:ascii="Lucida Sans Unicode" w:hAnsi="Lucida Sans Unicode" w:cs="Lucida Sans Unicode"/>
          <w:color w:val="1A1A1A"/>
          <w:szCs w:val="21"/>
        </w:rPr>
        <w:t xml:space="preserve">JDBC, Hibernate, </w:t>
      </w:r>
      <w:r>
        <w:rPr>
          <w:rFonts w:ascii="Lucida Sans Unicode" w:hAnsi="Lucida Sans Unicode" w:cs="Lucida Sans Unicode"/>
          <w:color w:val="1A1A1A"/>
          <w:szCs w:val="21"/>
        </w:rPr>
        <w:t>或</w:t>
      </w:r>
      <w:r>
        <w:rPr>
          <w:rFonts w:ascii="Lucida Sans Unicode" w:hAnsi="Lucida Sans Unicode" w:cs="Lucida Sans Unicode"/>
          <w:color w:val="1A1A1A"/>
          <w:szCs w:val="21"/>
        </w:rPr>
        <w:t xml:space="preserve"> JDO </w:t>
      </w:r>
      <w:r>
        <w:rPr>
          <w:rFonts w:ascii="Lucida Sans Unicode" w:hAnsi="Lucida Sans Unicode" w:cs="Lucida Sans Unicode"/>
          <w:color w:val="1A1A1A"/>
          <w:szCs w:val="21"/>
        </w:rPr>
        <w:t>抛出</w:t>
      </w:r>
      <w:r>
        <w:rPr>
          <w:rFonts w:ascii="Lucida Sans Unicode" w:hAnsi="Lucida Sans Unicode" w:cs="Lucida Sans Unicode"/>
          <w:color w:val="1A1A1A"/>
          <w:szCs w:val="21"/>
        </w:rPr>
        <w:t>)</w:t>
      </w:r>
      <w:r>
        <w:rPr>
          <w:rFonts w:ascii="Lucida Sans Unicode" w:hAnsi="Lucida Sans Unicode" w:cs="Lucida Sans Unicode"/>
          <w:color w:val="1A1A1A"/>
          <w:szCs w:val="21"/>
        </w:rPr>
        <w:t>转化为一致的、</w:t>
      </w:r>
      <w:r>
        <w:rPr>
          <w:rFonts w:ascii="Lucida Sans Unicode" w:hAnsi="Lucida Sans Unicode" w:cs="Lucida Sans Unicode"/>
          <w:color w:val="1A1A1A"/>
          <w:szCs w:val="21"/>
        </w:rPr>
        <w:t xml:space="preserve">Unchecked </w:t>
      </w:r>
      <w:r>
        <w:rPr>
          <w:rFonts w:ascii="Lucida Sans Unicode" w:hAnsi="Lucida Sans Unicode" w:cs="Lucida Sans Unicode"/>
          <w:color w:val="1A1A1A"/>
          <w:szCs w:val="21"/>
        </w:rPr>
        <w:t>异常。</w:t>
      </w:r>
    </w:p>
    <w:p w:rsidR="00116F2F" w:rsidRDefault="00116F2F" w:rsidP="00116F2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当然，</w:t>
      </w:r>
      <w:r>
        <w:rPr>
          <w:rFonts w:ascii="Lucida Sans Unicode" w:hAnsi="Lucida Sans Unicode" w:cs="Lucida Sans Unicode"/>
          <w:color w:val="1A1A1A"/>
        </w:rPr>
        <w:t xml:space="preserve">Spring </w:t>
      </w:r>
      <w:r>
        <w:rPr>
          <w:rFonts w:ascii="Lucida Sans Unicode" w:hAnsi="Lucida Sans Unicode" w:cs="Lucida Sans Unicode"/>
          <w:color w:val="1A1A1A"/>
        </w:rPr>
        <w:t>代码优点的同时，一定会带来相应的缺点：</w:t>
      </w:r>
    </w:p>
    <w:p w:rsidR="00116F2F" w:rsidRDefault="00116F2F" w:rsidP="00FA61C5">
      <w:pPr>
        <w:widowControl/>
        <w:numPr>
          <w:ilvl w:val="0"/>
          <w:numId w:val="7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每个框架都有的问题，调试阶段不直观，后期的</w:t>
      </w:r>
      <w:r>
        <w:rPr>
          <w:rFonts w:ascii="Lucida Sans Unicode" w:hAnsi="Lucida Sans Unicode" w:cs="Lucida Sans Unicode"/>
          <w:color w:val="1A1A1A"/>
          <w:szCs w:val="21"/>
        </w:rPr>
        <w:t xml:space="preserve"> bug </w:t>
      </w:r>
      <w:r>
        <w:rPr>
          <w:rFonts w:ascii="Lucida Sans Unicode" w:hAnsi="Lucida Sans Unicode" w:cs="Lucida Sans Unicode"/>
          <w:color w:val="1A1A1A"/>
          <w:szCs w:val="21"/>
        </w:rPr>
        <w:t>对应阶段，不容易判断问题所在。要花一定的时间去理解它。</w:t>
      </w:r>
    </w:p>
    <w:p w:rsidR="00116F2F" w:rsidRDefault="00116F2F" w:rsidP="00FA61C5">
      <w:pPr>
        <w:pStyle w:val="a3"/>
        <w:numPr>
          <w:ilvl w:val="0"/>
          <w:numId w:val="78"/>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把很多</w:t>
      </w:r>
      <w:r>
        <w:rPr>
          <w:rFonts w:ascii="Lucida Sans Unicode" w:hAnsi="Lucida Sans Unicode" w:cs="Lucida Sans Unicode"/>
          <w:color w:val="1A1A1A"/>
          <w:sz w:val="21"/>
          <w:szCs w:val="21"/>
        </w:rPr>
        <w:t xml:space="preserve"> JavaEE </w:t>
      </w:r>
      <w:r>
        <w:rPr>
          <w:rFonts w:ascii="Lucida Sans Unicode" w:hAnsi="Lucida Sans Unicode" w:cs="Lucida Sans Unicode"/>
          <w:color w:val="1A1A1A"/>
          <w:sz w:val="21"/>
          <w:szCs w:val="21"/>
        </w:rPr>
        <w:t>的东西封装了，在满足快速开发高质量程序的同时，隐藏了实现细节。</w:t>
      </w:r>
    </w:p>
    <w:p w:rsidR="00116F2F" w:rsidRDefault="00116F2F" w:rsidP="00116F2F">
      <w:pPr>
        <w:pStyle w:val="2"/>
        <w:pBdr>
          <w:bottom w:val="single" w:sz="6" w:space="4" w:color="DDDDDD"/>
        </w:pBdr>
        <w:shd w:val="clear" w:color="auto" w:fill="FFFFFF"/>
        <w:spacing w:before="300" w:after="292"/>
        <w:rPr>
          <w:rFonts w:ascii="Lucida Sans Unicode" w:hAnsi="Lucida Sans Unicode" w:cs="Lucida Sans Unicode"/>
          <w:color w:val="574C4C"/>
        </w:rPr>
      </w:pPr>
      <w:r>
        <w:t>6.</w:t>
      </w:r>
      <w:r w:rsidRPr="00116F2F">
        <w:rPr>
          <w:rFonts w:ascii="Lucida Sans Unicode" w:hAnsi="Lucida Sans Unicode" w:cs="Lucida Sans Unicode"/>
          <w:color w:val="574C4C"/>
        </w:rPr>
        <w:t xml:space="preserve"> </w:t>
      </w:r>
      <w:r>
        <w:rPr>
          <w:rFonts w:ascii="Lucida Sans Unicode" w:hAnsi="Lucida Sans Unicode" w:cs="Lucida Sans Unicode"/>
          <w:color w:val="574C4C"/>
        </w:rPr>
        <w:t xml:space="preserve">Spring </w:t>
      </w:r>
      <w:r>
        <w:rPr>
          <w:rFonts w:ascii="Lucida Sans Unicode" w:hAnsi="Lucida Sans Unicode" w:cs="Lucida Sans Unicode"/>
          <w:color w:val="574C4C"/>
        </w:rPr>
        <w:t>框架中都用到了哪些设计模式？</w:t>
      </w:r>
    </w:p>
    <w:p w:rsidR="00116F2F" w:rsidRDefault="00116F2F" w:rsidP="00116F2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Spring </w:t>
      </w:r>
      <w:r>
        <w:rPr>
          <w:rFonts w:ascii="Lucida Sans Unicode" w:hAnsi="Lucida Sans Unicode" w:cs="Lucida Sans Unicode"/>
          <w:color w:val="1A1A1A"/>
        </w:rPr>
        <w:t>框架中使用到了大量的设计模式，下面列举了比较有代表性的：</w:t>
      </w:r>
    </w:p>
    <w:p w:rsidR="00116F2F" w:rsidRDefault="00116F2F" w:rsidP="00FA61C5">
      <w:pPr>
        <w:widowControl/>
        <w:numPr>
          <w:ilvl w:val="0"/>
          <w:numId w:val="7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代理模式</w:t>
      </w:r>
      <w:r>
        <w:rPr>
          <w:rFonts w:ascii="Lucida Sans Unicode" w:hAnsi="Lucida Sans Unicode" w:cs="Lucida Sans Unicode"/>
          <w:color w:val="1A1A1A"/>
          <w:szCs w:val="21"/>
        </w:rPr>
        <w:t xml:space="preserve"> — </w:t>
      </w:r>
      <w:r>
        <w:rPr>
          <w:rFonts w:ascii="Lucida Sans Unicode" w:hAnsi="Lucida Sans Unicode" w:cs="Lucida Sans Unicode"/>
          <w:color w:val="1A1A1A"/>
          <w:szCs w:val="21"/>
        </w:rPr>
        <w:t>在</w:t>
      </w:r>
      <w:r>
        <w:rPr>
          <w:rFonts w:ascii="Lucida Sans Unicode" w:hAnsi="Lucida Sans Unicode" w:cs="Lucida Sans Unicode"/>
          <w:color w:val="1A1A1A"/>
          <w:szCs w:val="21"/>
        </w:rPr>
        <w:t xml:space="preserve"> AOP </w:t>
      </w:r>
      <w:r>
        <w:rPr>
          <w:rFonts w:ascii="Lucida Sans Unicode" w:hAnsi="Lucida Sans Unicode" w:cs="Lucida Sans Unicode"/>
          <w:color w:val="1A1A1A"/>
          <w:szCs w:val="21"/>
        </w:rPr>
        <w:t>和</w:t>
      </w:r>
      <w:r>
        <w:rPr>
          <w:rFonts w:ascii="Lucida Sans Unicode" w:hAnsi="Lucida Sans Unicode" w:cs="Lucida Sans Unicode"/>
          <w:color w:val="1A1A1A"/>
          <w:szCs w:val="21"/>
        </w:rPr>
        <w:t xml:space="preserve"> remoting </w:t>
      </w:r>
      <w:r>
        <w:rPr>
          <w:rFonts w:ascii="Lucida Sans Unicode" w:hAnsi="Lucida Sans Unicode" w:cs="Lucida Sans Unicode"/>
          <w:color w:val="1A1A1A"/>
          <w:szCs w:val="21"/>
        </w:rPr>
        <w:t>中被用的比较多。</w:t>
      </w:r>
    </w:p>
    <w:p w:rsidR="00116F2F" w:rsidRDefault="00116F2F" w:rsidP="00FA61C5">
      <w:pPr>
        <w:widowControl/>
        <w:numPr>
          <w:ilvl w:val="0"/>
          <w:numId w:val="7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单例模式</w:t>
      </w:r>
      <w:r>
        <w:rPr>
          <w:rFonts w:ascii="Lucida Sans Unicode" w:hAnsi="Lucida Sans Unicode" w:cs="Lucida Sans Unicode"/>
          <w:color w:val="1A1A1A"/>
          <w:szCs w:val="21"/>
        </w:rPr>
        <w:t xml:space="preserve"> — </w:t>
      </w:r>
      <w:r>
        <w:rPr>
          <w:rFonts w:ascii="Lucida Sans Unicode" w:hAnsi="Lucida Sans Unicode" w:cs="Lucida Sans Unicode"/>
          <w:color w:val="1A1A1A"/>
          <w:szCs w:val="21"/>
        </w:rPr>
        <w:t>在</w:t>
      </w:r>
      <w:r>
        <w:rPr>
          <w:rFonts w:ascii="Lucida Sans Unicode" w:hAnsi="Lucida Sans Unicode" w:cs="Lucida Sans Unicode"/>
          <w:color w:val="1A1A1A"/>
          <w:szCs w:val="21"/>
        </w:rPr>
        <w:t xml:space="preserve"> Spring </w:t>
      </w:r>
      <w:r>
        <w:rPr>
          <w:rFonts w:ascii="Lucida Sans Unicode" w:hAnsi="Lucida Sans Unicode" w:cs="Lucida Sans Unicode"/>
          <w:color w:val="1A1A1A"/>
          <w:szCs w:val="21"/>
        </w:rPr>
        <w:t>配置文件中定义的</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默认为单例模式。</w:t>
      </w:r>
    </w:p>
    <w:p w:rsidR="00116F2F" w:rsidRDefault="00116F2F" w:rsidP="00FA61C5">
      <w:pPr>
        <w:widowControl/>
        <w:numPr>
          <w:ilvl w:val="0"/>
          <w:numId w:val="7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模板方法</w:t>
      </w:r>
      <w:r>
        <w:rPr>
          <w:rFonts w:ascii="Lucida Sans Unicode" w:hAnsi="Lucida Sans Unicode" w:cs="Lucida Sans Unicode"/>
          <w:color w:val="1A1A1A"/>
          <w:szCs w:val="21"/>
        </w:rPr>
        <w:t xml:space="preserve"> — </w:t>
      </w:r>
      <w:r>
        <w:rPr>
          <w:rFonts w:ascii="Lucida Sans Unicode" w:hAnsi="Lucida Sans Unicode" w:cs="Lucida Sans Unicode"/>
          <w:color w:val="1A1A1A"/>
          <w:szCs w:val="21"/>
        </w:rPr>
        <w:t>用来解决代码重复的问题。比如</w:t>
      </w:r>
      <w:r>
        <w:rPr>
          <w:rFonts w:ascii="Lucida Sans Unicode" w:hAnsi="Lucida Sans Unicode" w:cs="Lucida Sans Unicode"/>
          <w:color w:val="1A1A1A"/>
          <w:szCs w:val="21"/>
        </w:rPr>
        <w:t> </w:t>
      </w:r>
      <w:hyperlink r:id="rId304" w:tgtFrame="_blank" w:history="1">
        <w:r>
          <w:rPr>
            <w:rStyle w:val="a5"/>
            <w:rFonts w:ascii="Lucida Sans Unicode" w:hAnsi="Lucida Sans Unicode" w:cs="Lucida Sans Unicode"/>
            <w:color w:val="0088CC"/>
            <w:szCs w:val="21"/>
          </w:rPr>
          <w:t>RestTemplate</w:t>
        </w:r>
      </w:hyperlink>
      <w:r>
        <w:rPr>
          <w:rFonts w:ascii="Lucida Sans Unicode" w:hAnsi="Lucida Sans Unicode" w:cs="Lucida Sans Unicode"/>
          <w:color w:val="1A1A1A"/>
          <w:szCs w:val="21"/>
        </w:rPr>
        <w:t>、</w:t>
      </w:r>
      <w:r>
        <w:rPr>
          <w:rFonts w:ascii="Lucida Sans Unicode" w:hAnsi="Lucida Sans Unicode" w:cs="Lucida Sans Unicode"/>
          <w:color w:val="1A1A1A"/>
          <w:szCs w:val="21"/>
        </w:rPr>
        <w:t>JmsTemplate</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JdbcTemplate </w:t>
      </w:r>
      <w:r>
        <w:rPr>
          <w:rFonts w:ascii="Lucida Sans Unicode" w:hAnsi="Lucida Sans Unicode" w:cs="Lucida Sans Unicode"/>
          <w:color w:val="1A1A1A"/>
          <w:szCs w:val="21"/>
        </w:rPr>
        <w:t>。</w:t>
      </w:r>
    </w:p>
    <w:p w:rsidR="00116F2F" w:rsidRDefault="00116F2F" w:rsidP="00FA61C5">
      <w:pPr>
        <w:widowControl/>
        <w:numPr>
          <w:ilvl w:val="0"/>
          <w:numId w:val="7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前端控制器</w:t>
      </w:r>
      <w:r>
        <w:rPr>
          <w:rFonts w:ascii="Lucida Sans Unicode" w:hAnsi="Lucida Sans Unicode" w:cs="Lucida Sans Unicode"/>
          <w:color w:val="1A1A1A"/>
          <w:szCs w:val="21"/>
        </w:rPr>
        <w:t xml:space="preserve"> — Spring</w:t>
      </w:r>
      <w:r>
        <w:rPr>
          <w:rFonts w:ascii="Lucida Sans Unicode" w:hAnsi="Lucida Sans Unicode" w:cs="Lucida Sans Unicode"/>
          <w:color w:val="1A1A1A"/>
          <w:szCs w:val="21"/>
        </w:rPr>
        <w:t>提供了</w:t>
      </w:r>
      <w:r>
        <w:rPr>
          <w:rFonts w:ascii="Lucida Sans Unicode" w:hAnsi="Lucida Sans Unicode" w:cs="Lucida Sans Unicode"/>
          <w:color w:val="1A1A1A"/>
          <w:szCs w:val="21"/>
        </w:rPr>
        <w:t xml:space="preserve"> DispatcherServlet </w:t>
      </w:r>
      <w:r>
        <w:rPr>
          <w:rFonts w:ascii="Lucida Sans Unicode" w:hAnsi="Lucida Sans Unicode" w:cs="Lucida Sans Unicode"/>
          <w:color w:val="1A1A1A"/>
          <w:szCs w:val="21"/>
        </w:rPr>
        <w:t>来对请求进行分发。</w:t>
      </w:r>
    </w:p>
    <w:p w:rsidR="00116F2F" w:rsidRDefault="00116F2F" w:rsidP="00FA61C5">
      <w:pPr>
        <w:widowControl/>
        <w:numPr>
          <w:ilvl w:val="0"/>
          <w:numId w:val="7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视图帮助</w:t>
      </w:r>
      <w:r>
        <w:rPr>
          <w:rFonts w:ascii="Lucida Sans Unicode" w:hAnsi="Lucida Sans Unicode" w:cs="Lucida Sans Unicode"/>
          <w:color w:val="1A1A1A"/>
          <w:szCs w:val="21"/>
        </w:rPr>
        <w:t xml:space="preserve">(View Helper) — Spring </w:t>
      </w:r>
      <w:r>
        <w:rPr>
          <w:rFonts w:ascii="Lucida Sans Unicode" w:hAnsi="Lucida Sans Unicode" w:cs="Lucida Sans Unicode"/>
          <w:color w:val="1A1A1A"/>
          <w:szCs w:val="21"/>
        </w:rPr>
        <w:t>提供了一系列的</w:t>
      </w:r>
      <w:r>
        <w:rPr>
          <w:rFonts w:ascii="Lucida Sans Unicode" w:hAnsi="Lucida Sans Unicode" w:cs="Lucida Sans Unicode"/>
          <w:color w:val="1A1A1A"/>
          <w:szCs w:val="21"/>
        </w:rPr>
        <w:t xml:space="preserve"> JSP </w:t>
      </w:r>
      <w:r>
        <w:rPr>
          <w:rFonts w:ascii="Lucida Sans Unicode" w:hAnsi="Lucida Sans Unicode" w:cs="Lucida Sans Unicode"/>
          <w:color w:val="1A1A1A"/>
          <w:szCs w:val="21"/>
        </w:rPr>
        <w:t>标签，高效宏来辅助将分散的代码整合在视图里。</w:t>
      </w:r>
    </w:p>
    <w:p w:rsidR="00116F2F" w:rsidRDefault="00116F2F" w:rsidP="00FA61C5">
      <w:pPr>
        <w:widowControl/>
        <w:numPr>
          <w:ilvl w:val="0"/>
          <w:numId w:val="7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依赖注入</w:t>
      </w:r>
      <w:r>
        <w:rPr>
          <w:rFonts w:ascii="Lucida Sans Unicode" w:hAnsi="Lucida Sans Unicode" w:cs="Lucida Sans Unicode"/>
          <w:color w:val="1A1A1A"/>
          <w:szCs w:val="21"/>
        </w:rPr>
        <w:t xml:space="preserve"> — </w:t>
      </w:r>
      <w:r>
        <w:rPr>
          <w:rFonts w:ascii="Lucida Sans Unicode" w:hAnsi="Lucida Sans Unicode" w:cs="Lucida Sans Unicode"/>
          <w:color w:val="1A1A1A"/>
          <w:szCs w:val="21"/>
        </w:rPr>
        <w:t>贯穿于</w:t>
      </w:r>
      <w:r>
        <w:rPr>
          <w:rFonts w:ascii="Lucida Sans Unicode" w:hAnsi="Lucida Sans Unicode" w:cs="Lucida Sans Unicode"/>
          <w:color w:val="1A1A1A"/>
          <w:szCs w:val="21"/>
        </w:rPr>
        <w:t xml:space="preserve"> BeanFactory / ApplicationContext </w:t>
      </w:r>
      <w:r>
        <w:rPr>
          <w:rFonts w:ascii="Lucida Sans Unicode" w:hAnsi="Lucida Sans Unicode" w:cs="Lucida Sans Unicode"/>
          <w:color w:val="1A1A1A"/>
          <w:szCs w:val="21"/>
        </w:rPr>
        <w:t>接口的核心理念。</w:t>
      </w:r>
    </w:p>
    <w:p w:rsidR="00116F2F" w:rsidRDefault="00116F2F" w:rsidP="00FA61C5">
      <w:pPr>
        <w:widowControl/>
        <w:numPr>
          <w:ilvl w:val="0"/>
          <w:numId w:val="7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工厂模式</w:t>
      </w:r>
      <w:r>
        <w:rPr>
          <w:rFonts w:ascii="Lucida Sans Unicode" w:hAnsi="Lucida Sans Unicode" w:cs="Lucida Sans Unicode"/>
          <w:color w:val="1A1A1A"/>
          <w:szCs w:val="21"/>
        </w:rPr>
        <w:t xml:space="preserve"> — BeanFactory </w:t>
      </w:r>
      <w:r>
        <w:rPr>
          <w:rFonts w:ascii="Lucida Sans Unicode" w:hAnsi="Lucida Sans Unicode" w:cs="Lucida Sans Unicode"/>
          <w:color w:val="1A1A1A"/>
          <w:szCs w:val="21"/>
        </w:rPr>
        <w:t>用来创建对象的实例。</w:t>
      </w:r>
    </w:p>
    <w:p w:rsidR="00116F2F" w:rsidRDefault="00116F2F" w:rsidP="00116F2F">
      <w:pPr>
        <w:pStyle w:val="2"/>
        <w:pBdr>
          <w:bottom w:val="single" w:sz="6" w:space="4" w:color="DDDDDD"/>
        </w:pBdr>
        <w:shd w:val="clear" w:color="auto" w:fill="FFFFFF"/>
        <w:spacing w:before="300" w:after="292"/>
        <w:rPr>
          <w:rFonts w:ascii="Lucida Sans Unicode" w:hAnsi="Lucida Sans Unicode" w:cs="Lucida Sans Unicode"/>
          <w:color w:val="574C4C"/>
        </w:rPr>
      </w:pPr>
      <w:r>
        <w:rPr>
          <w:rFonts w:hint="eastAsia"/>
        </w:rPr>
        <w:t>7</w:t>
      </w:r>
      <w:r>
        <w:t>.</w:t>
      </w:r>
      <w:r w:rsidRPr="00116F2F">
        <w:rPr>
          <w:rFonts w:ascii="Lucida Sans Unicode" w:hAnsi="Lucida Sans Unicode" w:cs="Lucida Sans Unicode"/>
          <w:color w:val="574C4C"/>
        </w:rPr>
        <w:t xml:space="preserve"> </w:t>
      </w:r>
      <w:r>
        <w:rPr>
          <w:rFonts w:ascii="Lucida Sans Unicode" w:hAnsi="Lucida Sans Unicode" w:cs="Lucida Sans Unicode"/>
          <w:color w:val="574C4C"/>
        </w:rPr>
        <w:t>什么是</w:t>
      </w:r>
      <w:r>
        <w:rPr>
          <w:rFonts w:ascii="Lucida Sans Unicode" w:hAnsi="Lucida Sans Unicode" w:cs="Lucida Sans Unicode"/>
          <w:color w:val="574C4C"/>
        </w:rPr>
        <w:t xml:space="preserve"> Spring IoC </w:t>
      </w:r>
      <w:r>
        <w:rPr>
          <w:rFonts w:ascii="Lucida Sans Unicode" w:hAnsi="Lucida Sans Unicode" w:cs="Lucida Sans Unicode"/>
          <w:color w:val="574C4C"/>
        </w:rPr>
        <w:t>容器？</w:t>
      </w:r>
    </w:p>
    <w:p w:rsidR="00116F2F" w:rsidRDefault="00116F2F" w:rsidP="00116F2F">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注意，正确的拼写是</w:t>
      </w:r>
      <w:r>
        <w:rPr>
          <w:rFonts w:ascii="Lucida Sans Unicode" w:hAnsi="Lucida Sans Unicode" w:cs="Lucida Sans Unicode"/>
          <w:color w:val="1A1A1A"/>
        </w:rPr>
        <w:t xml:space="preserve"> IoC </w:t>
      </w:r>
      <w:r>
        <w:rPr>
          <w:rFonts w:ascii="Lucida Sans Unicode" w:hAnsi="Lucida Sans Unicode" w:cs="Lucida Sans Unicode"/>
          <w:color w:val="1A1A1A"/>
        </w:rPr>
        <w:t>。</w:t>
      </w:r>
    </w:p>
    <w:p w:rsidR="00116F2F" w:rsidRDefault="00116F2F" w:rsidP="00116F2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Spring </w:t>
      </w:r>
      <w:r>
        <w:rPr>
          <w:rFonts w:ascii="Lucida Sans Unicode" w:hAnsi="Lucida Sans Unicode" w:cs="Lucida Sans Unicode"/>
          <w:color w:val="1A1A1A"/>
        </w:rPr>
        <w:t>框架的核心是</w:t>
      </w:r>
      <w:r>
        <w:rPr>
          <w:rFonts w:ascii="Lucida Sans Unicode" w:hAnsi="Lucida Sans Unicode" w:cs="Lucida Sans Unicode"/>
          <w:color w:val="1A1A1A"/>
        </w:rPr>
        <w:t xml:space="preserve"> Spring IoC </w:t>
      </w:r>
      <w:r>
        <w:rPr>
          <w:rFonts w:ascii="Lucida Sans Unicode" w:hAnsi="Lucida Sans Unicode" w:cs="Lucida Sans Unicode"/>
          <w:color w:val="1A1A1A"/>
        </w:rPr>
        <w:t>容器。容器创建</w:t>
      </w:r>
      <w:r>
        <w:rPr>
          <w:rFonts w:ascii="Lucida Sans Unicode" w:hAnsi="Lucida Sans Unicode" w:cs="Lucida Sans Unicode"/>
          <w:color w:val="1A1A1A"/>
        </w:rPr>
        <w:t xml:space="preserve"> Bean </w:t>
      </w:r>
      <w:r>
        <w:rPr>
          <w:rFonts w:ascii="Lucida Sans Unicode" w:hAnsi="Lucida Sans Unicode" w:cs="Lucida Sans Unicode"/>
          <w:color w:val="1A1A1A"/>
        </w:rPr>
        <w:t>对象，将它们装配在一起，配置它们并管理它们的完整生命周期。</w:t>
      </w:r>
    </w:p>
    <w:p w:rsidR="00116F2F" w:rsidRDefault="00116F2F" w:rsidP="00FA61C5">
      <w:pPr>
        <w:widowControl/>
        <w:numPr>
          <w:ilvl w:val="0"/>
          <w:numId w:val="8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Spring </w:t>
      </w:r>
      <w:r>
        <w:rPr>
          <w:rFonts w:ascii="Lucida Sans Unicode" w:hAnsi="Lucida Sans Unicode" w:cs="Lucida Sans Unicode"/>
          <w:color w:val="1A1A1A"/>
          <w:szCs w:val="21"/>
        </w:rPr>
        <w:t>容器使用</w:t>
      </w:r>
      <w:r>
        <w:rPr>
          <w:rStyle w:val="a4"/>
          <w:rFonts w:ascii="Lucida Sans Unicode" w:hAnsi="Lucida Sans Unicode" w:cs="Lucida Sans Unicode"/>
          <w:color w:val="1A1A1A"/>
          <w:szCs w:val="21"/>
        </w:rPr>
        <w:t>依赖注入</w:t>
      </w:r>
      <w:r>
        <w:rPr>
          <w:rFonts w:ascii="Lucida Sans Unicode" w:hAnsi="Lucida Sans Unicode" w:cs="Lucida Sans Unicode"/>
          <w:color w:val="1A1A1A"/>
          <w:szCs w:val="21"/>
        </w:rPr>
        <w:t>来管理组成应用程序的</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对象。</w:t>
      </w:r>
    </w:p>
    <w:p w:rsidR="00116F2F" w:rsidRDefault="00116F2F" w:rsidP="00FA61C5">
      <w:pPr>
        <w:widowControl/>
        <w:numPr>
          <w:ilvl w:val="0"/>
          <w:numId w:val="8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容器通过读取提供的</w:t>
      </w:r>
      <w:r>
        <w:rPr>
          <w:rStyle w:val="a4"/>
          <w:rFonts w:ascii="Lucida Sans Unicode" w:hAnsi="Lucida Sans Unicode" w:cs="Lucida Sans Unicode"/>
          <w:color w:val="1A1A1A"/>
          <w:szCs w:val="21"/>
        </w:rPr>
        <w:t>配置元数据</w:t>
      </w:r>
      <w:r>
        <w:rPr>
          <w:rFonts w:ascii="Lucida Sans Unicode" w:hAnsi="Lucida Sans Unicode" w:cs="Lucida Sans Unicode"/>
          <w:color w:val="1A1A1A"/>
          <w:szCs w:val="21"/>
        </w:rPr>
        <w:t xml:space="preserve"> Bean Definition </w:t>
      </w:r>
      <w:r>
        <w:rPr>
          <w:rFonts w:ascii="Lucida Sans Unicode" w:hAnsi="Lucida Sans Unicode" w:cs="Lucida Sans Unicode"/>
          <w:color w:val="1A1A1A"/>
          <w:szCs w:val="21"/>
        </w:rPr>
        <w:t>来接收对象进行实例化，配置和组装的指令。</w:t>
      </w:r>
    </w:p>
    <w:p w:rsidR="00116F2F" w:rsidRDefault="00116F2F" w:rsidP="00FA61C5">
      <w:pPr>
        <w:widowControl/>
        <w:numPr>
          <w:ilvl w:val="0"/>
          <w:numId w:val="8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该配置元数据</w:t>
      </w:r>
      <w:r>
        <w:rPr>
          <w:rFonts w:ascii="Lucida Sans Unicode" w:hAnsi="Lucida Sans Unicode" w:cs="Lucida Sans Unicode"/>
          <w:color w:val="1A1A1A"/>
          <w:szCs w:val="21"/>
        </w:rPr>
        <w:t xml:space="preserve"> Bean Definition </w:t>
      </w:r>
      <w:r>
        <w:rPr>
          <w:rFonts w:ascii="Lucida Sans Unicode" w:hAnsi="Lucida Sans Unicode" w:cs="Lucida Sans Unicode"/>
          <w:color w:val="1A1A1A"/>
          <w:szCs w:val="21"/>
        </w:rPr>
        <w:t>可以通过</w:t>
      </w:r>
      <w:r>
        <w:rPr>
          <w:rFonts w:ascii="Lucida Sans Unicode" w:hAnsi="Lucida Sans Unicode" w:cs="Lucida Sans Unicode"/>
          <w:color w:val="1A1A1A"/>
          <w:szCs w:val="21"/>
        </w:rPr>
        <w:t xml:space="preserve"> XML</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Java </w:t>
      </w:r>
      <w:r>
        <w:rPr>
          <w:rFonts w:ascii="Lucida Sans Unicode" w:hAnsi="Lucida Sans Unicode" w:cs="Lucida Sans Unicode"/>
          <w:color w:val="1A1A1A"/>
          <w:szCs w:val="21"/>
        </w:rPr>
        <w:t>注解或</w:t>
      </w:r>
      <w:r>
        <w:rPr>
          <w:rFonts w:ascii="Lucida Sans Unicode" w:hAnsi="Lucida Sans Unicode" w:cs="Lucida Sans Unicode"/>
          <w:color w:val="1A1A1A"/>
          <w:szCs w:val="21"/>
        </w:rPr>
        <w:t xml:space="preserve"> Java Config </w:t>
      </w:r>
      <w:r>
        <w:rPr>
          <w:rFonts w:ascii="Lucida Sans Unicode" w:hAnsi="Lucida Sans Unicode" w:cs="Lucida Sans Unicode"/>
          <w:color w:val="1A1A1A"/>
          <w:szCs w:val="21"/>
        </w:rPr>
        <w:t>代码</w:t>
      </w:r>
      <w:r>
        <w:rPr>
          <w:rStyle w:val="a4"/>
          <w:rFonts w:ascii="Lucida Sans Unicode" w:hAnsi="Lucida Sans Unicode" w:cs="Lucida Sans Unicode"/>
          <w:color w:val="1A1A1A"/>
          <w:szCs w:val="21"/>
        </w:rPr>
        <w:t>提供</w:t>
      </w:r>
      <w:r>
        <w:rPr>
          <w:rFonts w:ascii="Lucida Sans Unicode" w:hAnsi="Lucida Sans Unicode" w:cs="Lucida Sans Unicode"/>
          <w:color w:val="1A1A1A"/>
          <w:szCs w:val="21"/>
        </w:rPr>
        <w:t>。</w:t>
      </w:r>
    </w:p>
    <w:p w:rsidR="00116F2F" w:rsidRDefault="00B83EFE" w:rsidP="00CE5AB3">
      <w:r>
        <w:rPr>
          <w:noProof/>
        </w:rPr>
        <w:drawing>
          <wp:inline distT="0" distB="0" distL="0" distR="0" wp14:anchorId="12D901F6" wp14:editId="1B50CAC0">
            <wp:extent cx="3571429" cy="2542857"/>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571429" cy="2542857"/>
                    </a:xfrm>
                    <a:prstGeom prst="rect">
                      <a:avLst/>
                    </a:prstGeom>
                  </pic:spPr>
                </pic:pic>
              </a:graphicData>
            </a:graphic>
          </wp:inline>
        </w:drawing>
      </w:r>
    </w:p>
    <w:p w:rsidR="00B83EFE" w:rsidRDefault="00B83EFE" w:rsidP="00B83EFE">
      <w:pPr>
        <w:pStyle w:val="2"/>
        <w:pBdr>
          <w:bottom w:val="single" w:sz="6" w:space="4" w:color="DDDDDD"/>
        </w:pBdr>
        <w:shd w:val="clear" w:color="auto" w:fill="FFFFFF"/>
        <w:spacing w:before="300" w:after="292"/>
        <w:rPr>
          <w:rFonts w:ascii="Lucida Sans Unicode" w:hAnsi="Lucida Sans Unicode" w:cs="Lucida Sans Unicode"/>
          <w:color w:val="574C4C"/>
        </w:rPr>
      </w:pPr>
      <w:r>
        <w:rPr>
          <w:rFonts w:hint="eastAsia"/>
        </w:rPr>
        <w:t>8</w:t>
      </w:r>
      <w:r>
        <w:t>.</w:t>
      </w:r>
      <w:r w:rsidRPr="00B83EFE">
        <w:rPr>
          <w:rFonts w:ascii="Lucida Sans Unicode" w:hAnsi="Lucida Sans Unicode" w:cs="Lucida Sans Unicode"/>
          <w:color w:val="574C4C"/>
        </w:rPr>
        <w:t xml:space="preserve"> </w:t>
      </w:r>
      <w:r>
        <w:rPr>
          <w:rFonts w:ascii="Lucida Sans Unicode" w:hAnsi="Lucida Sans Unicode" w:cs="Lucida Sans Unicode"/>
          <w:color w:val="574C4C"/>
        </w:rPr>
        <w:t>什么是依赖注入？</w:t>
      </w:r>
    </w:p>
    <w:p w:rsidR="00B83EFE" w:rsidRDefault="00B83EFE" w:rsidP="00B83EF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在依赖注入中，你不必主动、手动创建对象，但必须描述如何创建它们。</w:t>
      </w:r>
    </w:p>
    <w:p w:rsidR="00B83EFE" w:rsidRDefault="00B83EFE" w:rsidP="00FA61C5">
      <w:pPr>
        <w:widowControl/>
        <w:numPr>
          <w:ilvl w:val="0"/>
          <w:numId w:val="8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你不是直接在代码中将组件和服务连接在一起，而是描述配置文件中哪些组件需要哪些服务。</w:t>
      </w:r>
    </w:p>
    <w:p w:rsidR="00B83EFE" w:rsidRDefault="00B83EFE" w:rsidP="00FA61C5">
      <w:pPr>
        <w:widowControl/>
        <w:numPr>
          <w:ilvl w:val="0"/>
          <w:numId w:val="8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然后，再由</w:t>
      </w:r>
      <w:r>
        <w:rPr>
          <w:rFonts w:ascii="Lucida Sans Unicode" w:hAnsi="Lucida Sans Unicode" w:cs="Lucida Sans Unicode"/>
          <w:color w:val="1A1A1A"/>
          <w:szCs w:val="21"/>
        </w:rPr>
        <w:t xml:space="preserve"> IoC </w:t>
      </w:r>
      <w:r>
        <w:rPr>
          <w:rFonts w:ascii="Lucida Sans Unicode" w:hAnsi="Lucida Sans Unicode" w:cs="Lucida Sans Unicode"/>
          <w:color w:val="1A1A1A"/>
          <w:szCs w:val="21"/>
        </w:rPr>
        <w:t>容器将它们装配在一起。</w:t>
      </w:r>
    </w:p>
    <w:p w:rsidR="00B83EFE" w:rsidRDefault="00B83EFE" w:rsidP="00B83EF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另外，依赖注入的英文缩写是</w:t>
      </w:r>
      <w:r>
        <w:rPr>
          <w:rFonts w:ascii="Lucida Sans Unicode" w:hAnsi="Lucida Sans Unicode" w:cs="Lucida Sans Unicode"/>
          <w:color w:val="1A1A1A"/>
        </w:rPr>
        <w:t xml:space="preserve"> Dependency Injection </w:t>
      </w:r>
      <w:r>
        <w:rPr>
          <w:rFonts w:ascii="Lucida Sans Unicode" w:hAnsi="Lucida Sans Unicode" w:cs="Lucida Sans Unicode"/>
          <w:color w:val="1A1A1A"/>
        </w:rPr>
        <w:t>，简称</w:t>
      </w:r>
      <w:r>
        <w:rPr>
          <w:rFonts w:ascii="Lucida Sans Unicode" w:hAnsi="Lucida Sans Unicode" w:cs="Lucida Sans Unicode"/>
          <w:color w:val="1A1A1A"/>
        </w:rPr>
        <w:t xml:space="preserve"> DI </w:t>
      </w:r>
      <w:r>
        <w:rPr>
          <w:rFonts w:ascii="Lucida Sans Unicode" w:hAnsi="Lucida Sans Unicode" w:cs="Lucida Sans Unicode"/>
          <w:color w:val="1A1A1A"/>
        </w:rPr>
        <w:t>。</w:t>
      </w:r>
    </w:p>
    <w:p w:rsidR="002E1D61" w:rsidRDefault="002E1D61" w:rsidP="002E1D61">
      <w:pPr>
        <w:pStyle w:val="2"/>
        <w:pBdr>
          <w:bottom w:val="single" w:sz="6" w:space="4" w:color="DDDDDD"/>
        </w:pBdr>
        <w:shd w:val="clear" w:color="auto" w:fill="FFFFFF"/>
        <w:spacing w:before="300" w:after="292"/>
        <w:rPr>
          <w:rFonts w:ascii="Lucida Sans Unicode" w:hAnsi="Lucida Sans Unicode" w:cs="Lucida Sans Unicode"/>
          <w:color w:val="574C4C"/>
        </w:rPr>
      </w:pPr>
      <w:r>
        <w:rPr>
          <w:rFonts w:hint="eastAsia"/>
        </w:rPr>
        <w:t>9</w:t>
      </w:r>
      <w:r>
        <w:t>.</w:t>
      </w:r>
      <w:r w:rsidRPr="002E1D61">
        <w:rPr>
          <w:rFonts w:ascii="Lucida Sans Unicode" w:hAnsi="Lucida Sans Unicode" w:cs="Lucida Sans Unicode"/>
          <w:color w:val="574C4C"/>
        </w:rPr>
        <w:t xml:space="preserve"> </w:t>
      </w:r>
      <w:r>
        <w:rPr>
          <w:rFonts w:ascii="Lucida Sans Unicode" w:hAnsi="Lucida Sans Unicode" w:cs="Lucida Sans Unicode"/>
          <w:color w:val="574C4C"/>
        </w:rPr>
        <w:t xml:space="preserve">IoC </w:t>
      </w:r>
      <w:r>
        <w:rPr>
          <w:rFonts w:ascii="Lucida Sans Unicode" w:hAnsi="Lucida Sans Unicode" w:cs="Lucida Sans Unicode"/>
          <w:color w:val="574C4C"/>
        </w:rPr>
        <w:t>和</w:t>
      </w:r>
      <w:r>
        <w:rPr>
          <w:rFonts w:ascii="Lucida Sans Unicode" w:hAnsi="Lucida Sans Unicode" w:cs="Lucida Sans Unicode"/>
          <w:color w:val="574C4C"/>
        </w:rPr>
        <w:t xml:space="preserve"> DI </w:t>
      </w:r>
      <w:r>
        <w:rPr>
          <w:rFonts w:ascii="Lucida Sans Unicode" w:hAnsi="Lucida Sans Unicode" w:cs="Lucida Sans Unicode"/>
          <w:color w:val="574C4C"/>
        </w:rPr>
        <w:t>有什么区别？</w:t>
      </w:r>
    </w:p>
    <w:p w:rsidR="002E1D61" w:rsidRDefault="002E1D61" w:rsidP="002E1D61">
      <w:pPr>
        <w:pStyle w:val="a3"/>
        <w:shd w:val="clear" w:color="auto" w:fill="F6F6F6"/>
        <w:spacing w:before="0" w:beforeAutospacing="0" w:after="0" w:afterAutospacing="0"/>
        <w:rPr>
          <w:rFonts w:ascii="Lucida Sans Unicode" w:hAnsi="Lucida Sans Unicode" w:cs="Lucida Sans Unicode"/>
          <w:color w:val="1A1A1A"/>
        </w:rPr>
      </w:pPr>
      <w:r>
        <w:rPr>
          <w:rStyle w:val="a4"/>
          <w:rFonts w:ascii="Lucida Sans Unicode" w:hAnsi="Lucida Sans Unicode" w:cs="Lucida Sans Unicode"/>
          <w:color w:val="1A1A1A"/>
        </w:rPr>
        <w:t>Dependency Injection</w:t>
      </w:r>
      <w:r>
        <w:rPr>
          <w:rFonts w:ascii="Lucida Sans Unicode" w:hAnsi="Lucida Sans Unicode" w:cs="Lucida Sans Unicode"/>
          <w:color w:val="1A1A1A"/>
        </w:rPr>
        <w:br/>
      </w:r>
      <w:r>
        <w:rPr>
          <w:rFonts w:ascii="Lucida Sans Unicode" w:hAnsi="Lucida Sans Unicode" w:cs="Lucida Sans Unicode"/>
          <w:color w:val="1A1A1A"/>
        </w:rPr>
        <w:t>原来，它叫</w:t>
      </w:r>
      <w:r>
        <w:rPr>
          <w:rFonts w:ascii="Lucida Sans Unicode" w:hAnsi="Lucida Sans Unicode" w:cs="Lucida Sans Unicode"/>
          <w:color w:val="1A1A1A"/>
        </w:rPr>
        <w:t xml:space="preserve"> IoC </w:t>
      </w:r>
      <w:r>
        <w:rPr>
          <w:rFonts w:ascii="Lucida Sans Unicode" w:hAnsi="Lucida Sans Unicode" w:cs="Lucida Sans Unicode"/>
          <w:color w:val="1A1A1A"/>
        </w:rPr>
        <w:t>。</w:t>
      </w:r>
      <w:r>
        <w:rPr>
          <w:rFonts w:ascii="Lucida Sans Unicode" w:hAnsi="Lucida Sans Unicode" w:cs="Lucida Sans Unicode"/>
          <w:color w:val="1A1A1A"/>
        </w:rPr>
        <w:br/>
        <w:t xml:space="preserve">Martin Flower </w:t>
      </w:r>
      <w:r>
        <w:rPr>
          <w:rFonts w:ascii="Lucida Sans Unicode" w:hAnsi="Lucida Sans Unicode" w:cs="Lucida Sans Unicode"/>
          <w:color w:val="1A1A1A"/>
        </w:rPr>
        <w:t>发话了，是个框架都有</w:t>
      </w:r>
      <w:r>
        <w:rPr>
          <w:rFonts w:ascii="Lucida Sans Unicode" w:hAnsi="Lucida Sans Unicode" w:cs="Lucida Sans Unicode"/>
          <w:color w:val="1A1A1A"/>
        </w:rPr>
        <w:t xml:space="preserve"> IoC </w:t>
      </w:r>
      <w:r>
        <w:rPr>
          <w:rFonts w:ascii="Lucida Sans Unicode" w:hAnsi="Lucida Sans Unicode" w:cs="Lucida Sans Unicode"/>
          <w:color w:val="1A1A1A"/>
        </w:rPr>
        <w:t>，这不足以新生容器反转的</w:t>
      </w:r>
      <w:r>
        <w:rPr>
          <w:rFonts w:ascii="Lucida Sans Unicode" w:hAnsi="Lucida Sans Unicode" w:cs="Lucida Sans Unicode"/>
          <w:color w:val="1A1A1A"/>
        </w:rPr>
        <w:t>“</w:t>
      </w:r>
      <w:r>
        <w:rPr>
          <w:rFonts w:ascii="Lucida Sans Unicode" w:hAnsi="Lucida Sans Unicode" w:cs="Lucida Sans Unicode"/>
          <w:color w:val="1A1A1A"/>
        </w:rPr>
        <w:t>如何定位插件的具体实现</w:t>
      </w:r>
      <w:r>
        <w:rPr>
          <w:rFonts w:ascii="Lucida Sans Unicode" w:hAnsi="Lucida Sans Unicode" w:cs="Lucida Sans Unicode"/>
          <w:color w:val="1A1A1A"/>
        </w:rPr>
        <w:t>”</w:t>
      </w:r>
      <w:r>
        <w:rPr>
          <w:rFonts w:ascii="Lucida Sans Unicode" w:hAnsi="Lucida Sans Unicode" w:cs="Lucida Sans Unicode"/>
          <w:color w:val="1A1A1A"/>
        </w:rPr>
        <w:t>，于是，它有了个新名字，</w:t>
      </w:r>
      <w:r>
        <w:rPr>
          <w:rFonts w:ascii="Lucida Sans Unicode" w:hAnsi="Lucida Sans Unicode" w:cs="Lucida Sans Unicode"/>
          <w:color w:val="1A1A1A"/>
        </w:rPr>
        <w:t xml:space="preserve">Dependency Injection </w:t>
      </w:r>
      <w:r>
        <w:rPr>
          <w:rFonts w:ascii="Lucida Sans Unicode" w:hAnsi="Lucida Sans Unicode" w:cs="Lucida Sans Unicode"/>
          <w:color w:val="1A1A1A"/>
        </w:rPr>
        <w:t>。</w:t>
      </w:r>
    </w:p>
    <w:p w:rsidR="002E1D61" w:rsidRDefault="002E1D61" w:rsidP="002E1D61">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其实，它就是一种将调用者与被调用者分离的思想，</w:t>
      </w:r>
      <w:r>
        <w:rPr>
          <w:rFonts w:ascii="Lucida Sans Unicode" w:hAnsi="Lucida Sans Unicode" w:cs="Lucida Sans Unicode"/>
          <w:color w:val="1A1A1A"/>
        </w:rPr>
        <w:t xml:space="preserve">Uncle Bob </w:t>
      </w:r>
      <w:r>
        <w:rPr>
          <w:rFonts w:ascii="Lucida Sans Unicode" w:hAnsi="Lucida Sans Unicode" w:cs="Lucida Sans Unicode"/>
          <w:color w:val="1A1A1A"/>
        </w:rPr>
        <w:t>管它叫</w:t>
      </w:r>
      <w:r>
        <w:rPr>
          <w:rFonts w:ascii="Lucida Sans Unicode" w:hAnsi="Lucida Sans Unicode" w:cs="Lucida Sans Unicode"/>
          <w:color w:val="1A1A1A"/>
        </w:rPr>
        <w:t>DIP</w:t>
      </w:r>
      <w:r>
        <w:rPr>
          <w:rFonts w:ascii="Lucida Sans Unicode" w:hAnsi="Lucida Sans Unicode" w:cs="Lucida Sans Unicode"/>
          <w:color w:val="1A1A1A"/>
        </w:rPr>
        <w:t>（</w:t>
      </w:r>
      <w:r>
        <w:rPr>
          <w:rFonts w:ascii="Lucida Sans Unicode" w:hAnsi="Lucida Sans Unicode" w:cs="Lucida Sans Unicode"/>
          <w:color w:val="1A1A1A"/>
        </w:rPr>
        <w:t>Dependency Inversion Principle</w:t>
      </w:r>
      <w:r>
        <w:rPr>
          <w:rFonts w:ascii="Lucida Sans Unicode" w:hAnsi="Lucida Sans Unicode" w:cs="Lucida Sans Unicode"/>
          <w:color w:val="1A1A1A"/>
        </w:rPr>
        <w:t>），并把它归入</w:t>
      </w:r>
      <w:r>
        <w:rPr>
          <w:rFonts w:ascii="Lucida Sans Unicode" w:hAnsi="Lucida Sans Unicode" w:cs="Lucida Sans Unicode"/>
          <w:color w:val="1A1A1A"/>
        </w:rPr>
        <w:t>OO</w:t>
      </w:r>
      <w:r>
        <w:rPr>
          <w:rFonts w:ascii="Lucida Sans Unicode" w:hAnsi="Lucida Sans Unicode" w:cs="Lucida Sans Unicode"/>
          <w:color w:val="1A1A1A"/>
        </w:rPr>
        <w:t>设计原则。</w:t>
      </w:r>
      <w:r>
        <w:rPr>
          <w:rFonts w:ascii="Lucida Sans Unicode" w:hAnsi="Lucida Sans Unicode" w:cs="Lucida Sans Unicode"/>
          <w:color w:val="1A1A1A"/>
        </w:rPr>
        <w:br/>
      </w:r>
      <w:r>
        <w:rPr>
          <w:rFonts w:ascii="Lucida Sans Unicode" w:hAnsi="Lucida Sans Unicode" w:cs="Lucida Sans Unicode"/>
          <w:color w:val="1A1A1A"/>
        </w:rPr>
        <w:t>同</w:t>
      </w:r>
      <w:r>
        <w:rPr>
          <w:rFonts w:ascii="Lucida Sans Unicode" w:hAnsi="Lucida Sans Unicode" w:cs="Lucida Sans Unicode"/>
          <w:color w:val="1A1A1A"/>
        </w:rPr>
        <w:t xml:space="preserve"> Spring </w:t>
      </w:r>
      <w:r>
        <w:rPr>
          <w:rFonts w:ascii="Lucida Sans Unicode" w:hAnsi="Lucida Sans Unicode" w:cs="Lucida Sans Unicode"/>
          <w:color w:val="1A1A1A"/>
        </w:rPr>
        <w:t>相比，它更早进入我的大脑。一切都是那么朦胧，直至</w:t>
      </w:r>
      <w:r>
        <w:rPr>
          <w:rFonts w:ascii="Lucida Sans Unicode" w:hAnsi="Lucida Sans Unicode" w:cs="Lucida Sans Unicode"/>
          <w:color w:val="1A1A1A"/>
        </w:rPr>
        <w:t xml:space="preserve"> Spring </w:t>
      </w:r>
      <w:r>
        <w:rPr>
          <w:rFonts w:ascii="Lucida Sans Unicode" w:hAnsi="Lucida Sans Unicode" w:cs="Lucida Sans Unicode"/>
          <w:color w:val="1A1A1A"/>
        </w:rPr>
        <w:t>出现。</w:t>
      </w:r>
    </w:p>
    <w:p w:rsidR="002E1D61" w:rsidRDefault="002E1D61" w:rsidP="002E1D61">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慢慢的，我知道了它还分为三种：</w:t>
      </w:r>
    </w:p>
    <w:p w:rsidR="002E1D61" w:rsidRDefault="002E1D61" w:rsidP="00FA61C5">
      <w:pPr>
        <w:widowControl/>
        <w:numPr>
          <w:ilvl w:val="0"/>
          <w:numId w:val="82"/>
        </w:numPr>
        <w:shd w:val="clear" w:color="auto" w:fill="F6F6F6"/>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Interface Injection</w:t>
      </w:r>
      <w:r>
        <w:rPr>
          <w:rFonts w:ascii="Lucida Sans Unicode" w:hAnsi="Lucida Sans Unicode" w:cs="Lucida Sans Unicode"/>
          <w:color w:val="1A1A1A"/>
          <w:szCs w:val="21"/>
        </w:rPr>
        <w:t>（</w:t>
      </w:r>
      <w:r>
        <w:rPr>
          <w:rFonts w:ascii="Lucida Sans Unicode" w:hAnsi="Lucida Sans Unicode" w:cs="Lucida Sans Unicode"/>
          <w:color w:val="1A1A1A"/>
          <w:szCs w:val="21"/>
        </w:rPr>
        <w:t>type 1</w:t>
      </w:r>
      <w:r>
        <w:rPr>
          <w:rFonts w:ascii="Lucida Sans Unicode" w:hAnsi="Lucida Sans Unicode" w:cs="Lucida Sans Unicode"/>
          <w:color w:val="1A1A1A"/>
          <w:szCs w:val="21"/>
        </w:rPr>
        <w:t>）</w:t>
      </w:r>
    </w:p>
    <w:p w:rsidR="002E1D61" w:rsidRDefault="002E1D61" w:rsidP="00FA61C5">
      <w:pPr>
        <w:widowControl/>
        <w:numPr>
          <w:ilvl w:val="0"/>
          <w:numId w:val="82"/>
        </w:numPr>
        <w:shd w:val="clear" w:color="auto" w:fill="F6F6F6"/>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Setter Injection</w:t>
      </w:r>
      <w:r>
        <w:rPr>
          <w:rFonts w:ascii="Lucida Sans Unicode" w:hAnsi="Lucida Sans Unicode" w:cs="Lucida Sans Unicode"/>
          <w:color w:val="1A1A1A"/>
          <w:szCs w:val="21"/>
        </w:rPr>
        <w:t>（</w:t>
      </w:r>
      <w:r>
        <w:rPr>
          <w:rFonts w:ascii="Lucida Sans Unicode" w:hAnsi="Lucida Sans Unicode" w:cs="Lucida Sans Unicode"/>
          <w:color w:val="1A1A1A"/>
          <w:szCs w:val="21"/>
        </w:rPr>
        <w:t>type 2</w:t>
      </w:r>
      <w:r>
        <w:rPr>
          <w:rFonts w:ascii="Lucida Sans Unicode" w:hAnsi="Lucida Sans Unicode" w:cs="Lucida Sans Unicode"/>
          <w:color w:val="1A1A1A"/>
          <w:szCs w:val="21"/>
        </w:rPr>
        <w:t>）</w:t>
      </w:r>
    </w:p>
    <w:p w:rsidR="002E1D61" w:rsidRDefault="002E1D61" w:rsidP="00FA61C5">
      <w:pPr>
        <w:widowControl/>
        <w:numPr>
          <w:ilvl w:val="0"/>
          <w:numId w:val="82"/>
        </w:numPr>
        <w:shd w:val="clear" w:color="auto" w:fill="F6F6F6"/>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Constructor Injection</w:t>
      </w:r>
      <w:r>
        <w:rPr>
          <w:rFonts w:ascii="Lucida Sans Unicode" w:hAnsi="Lucida Sans Unicode" w:cs="Lucida Sans Unicode"/>
          <w:color w:val="1A1A1A"/>
          <w:szCs w:val="21"/>
        </w:rPr>
        <w:t>（</w:t>
      </w:r>
      <w:r>
        <w:rPr>
          <w:rFonts w:ascii="Lucida Sans Unicode" w:hAnsi="Lucida Sans Unicode" w:cs="Lucida Sans Unicode"/>
          <w:color w:val="1A1A1A"/>
          <w:szCs w:val="21"/>
        </w:rPr>
        <w:t>type 3</w:t>
      </w:r>
      <w:r>
        <w:rPr>
          <w:rFonts w:ascii="Lucida Sans Unicode" w:hAnsi="Lucida Sans Unicode" w:cs="Lucida Sans Unicode"/>
          <w:color w:val="1A1A1A"/>
          <w:szCs w:val="21"/>
        </w:rPr>
        <w:t>）。</w:t>
      </w:r>
    </w:p>
    <w:p w:rsidR="002E1D61" w:rsidRDefault="002E1D61" w:rsidP="002E1D61">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Martin Flower</w:t>
      </w:r>
      <w:r>
        <w:rPr>
          <w:rFonts w:ascii="Lucida Sans Unicode" w:hAnsi="Lucida Sans Unicode" w:cs="Lucida Sans Unicode"/>
          <w:color w:val="1A1A1A"/>
        </w:rPr>
        <w:t>那篇为它更名的大作让我心目关于它的一切趋于完整。</w:t>
      </w:r>
    </w:p>
    <w:p w:rsidR="002E1D61" w:rsidRDefault="002E1D61" w:rsidP="002E1D61">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在</w:t>
      </w:r>
      <w:r>
        <w:rPr>
          <w:rFonts w:ascii="Lucida Sans Unicode" w:hAnsi="Lucida Sans Unicode" w:cs="Lucida Sans Unicode"/>
          <w:color w:val="1A1A1A"/>
        </w:rPr>
        <w:t xml:space="preserve"> Spring </w:t>
      </w:r>
      <w:r>
        <w:rPr>
          <w:rFonts w:ascii="Lucida Sans Unicode" w:hAnsi="Lucida Sans Unicode" w:cs="Lucida Sans Unicode"/>
          <w:color w:val="1A1A1A"/>
        </w:rPr>
        <w:t>中，它是一切的基础。</w:t>
      </w:r>
      <w:r>
        <w:rPr>
          <w:rFonts w:ascii="Lucida Sans Unicode" w:hAnsi="Lucida Sans Unicode" w:cs="Lucida Sans Unicode"/>
          <w:color w:val="1A1A1A"/>
        </w:rPr>
        <w:t xml:space="preserve">Spring </w:t>
      </w:r>
      <w:r>
        <w:rPr>
          <w:rFonts w:ascii="Lucida Sans Unicode" w:hAnsi="Lucida Sans Unicode" w:cs="Lucida Sans Unicode"/>
          <w:color w:val="1A1A1A"/>
        </w:rPr>
        <w:t>的种种优势随之而来。</w:t>
      </w:r>
      <w:r>
        <w:rPr>
          <w:rFonts w:ascii="Lucida Sans Unicode" w:hAnsi="Lucida Sans Unicode" w:cs="Lucida Sans Unicode"/>
          <w:color w:val="1A1A1A"/>
        </w:rPr>
        <w:br/>
      </w:r>
      <w:r>
        <w:rPr>
          <w:rFonts w:ascii="Lucida Sans Unicode" w:hAnsi="Lucida Sans Unicode" w:cs="Lucida Sans Unicode"/>
          <w:color w:val="1A1A1A"/>
        </w:rPr>
        <w:t>于我而言，它为我带来更多的是思维方式的转变，恐怕以后我再也无法写出那种一大块的全功能程序了。</w:t>
      </w:r>
    </w:p>
    <w:p w:rsidR="002E1D61" w:rsidRDefault="002E1D61" w:rsidP="002E1D61">
      <w:pPr>
        <w:pStyle w:val="2"/>
        <w:pBdr>
          <w:bottom w:val="single" w:sz="6" w:space="4" w:color="DDDDDD"/>
        </w:pBdr>
        <w:shd w:val="clear" w:color="auto" w:fill="FFFFFF"/>
        <w:spacing w:before="300" w:after="292"/>
        <w:rPr>
          <w:rFonts w:ascii="Lucida Sans Unicode" w:hAnsi="Lucida Sans Unicode" w:cs="Lucida Sans Unicode"/>
          <w:color w:val="574C4C"/>
        </w:rPr>
      </w:pPr>
      <w:r>
        <w:rPr>
          <w:rFonts w:ascii="Lucida Sans Unicode" w:hAnsi="Lucida Sans Unicode" w:cs="Lucida Sans Unicode" w:hint="eastAsia"/>
          <w:color w:val="574C4C"/>
        </w:rPr>
        <w:t>10.</w:t>
      </w:r>
      <w:r>
        <w:rPr>
          <w:rFonts w:ascii="Lucida Sans Unicode" w:hAnsi="Lucida Sans Unicode" w:cs="Lucida Sans Unicode"/>
          <w:color w:val="574C4C"/>
        </w:rPr>
        <w:t>可以通过多少种方式完成依赖注入？</w:t>
      </w:r>
    </w:p>
    <w:p w:rsidR="002E1D61" w:rsidRDefault="002E1D61" w:rsidP="002E1D6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通常，依赖注入可以通过</w:t>
      </w:r>
      <w:r>
        <w:rPr>
          <w:rStyle w:val="a4"/>
          <w:rFonts w:ascii="Lucida Sans Unicode" w:hAnsi="Lucida Sans Unicode" w:cs="Lucida Sans Unicode"/>
          <w:color w:val="1A1A1A"/>
        </w:rPr>
        <w:t>三种</w:t>
      </w:r>
      <w:r>
        <w:rPr>
          <w:rFonts w:ascii="Lucida Sans Unicode" w:hAnsi="Lucida Sans Unicode" w:cs="Lucida Sans Unicode"/>
          <w:color w:val="1A1A1A"/>
        </w:rPr>
        <w:t>方式完成，即：</w:t>
      </w:r>
    </w:p>
    <w:p w:rsidR="002E1D61" w:rsidRDefault="002E1D61" w:rsidP="002E1D61">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上面一个问题的三种方式的英文，下面是三种方式的中文。</w:t>
      </w:r>
    </w:p>
    <w:p w:rsidR="002E1D61" w:rsidRDefault="002E1D61" w:rsidP="00FA61C5">
      <w:pPr>
        <w:widowControl/>
        <w:numPr>
          <w:ilvl w:val="0"/>
          <w:numId w:val="8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接口注入</w:t>
      </w:r>
    </w:p>
    <w:p w:rsidR="002E1D61" w:rsidRDefault="002E1D61" w:rsidP="00FA61C5">
      <w:pPr>
        <w:widowControl/>
        <w:numPr>
          <w:ilvl w:val="0"/>
          <w:numId w:val="8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构造函数注入</w:t>
      </w:r>
    </w:p>
    <w:p w:rsidR="002E1D61" w:rsidRDefault="002E1D61" w:rsidP="00FA61C5">
      <w:pPr>
        <w:widowControl/>
        <w:numPr>
          <w:ilvl w:val="0"/>
          <w:numId w:val="8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setter </w:t>
      </w:r>
      <w:r>
        <w:rPr>
          <w:rFonts w:ascii="Lucida Sans Unicode" w:hAnsi="Lucida Sans Unicode" w:cs="Lucida Sans Unicode"/>
          <w:color w:val="1A1A1A"/>
          <w:szCs w:val="21"/>
        </w:rPr>
        <w:t>注入</w:t>
      </w:r>
    </w:p>
    <w:p w:rsidR="002E1D61" w:rsidRDefault="002E1D61" w:rsidP="002E1D6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目前，在</w:t>
      </w:r>
      <w:r>
        <w:rPr>
          <w:rFonts w:ascii="Lucida Sans Unicode" w:hAnsi="Lucida Sans Unicode" w:cs="Lucida Sans Unicode"/>
          <w:color w:val="1A1A1A"/>
        </w:rPr>
        <w:t xml:space="preserve"> Spring Framework </w:t>
      </w:r>
      <w:r>
        <w:rPr>
          <w:rFonts w:ascii="Lucida Sans Unicode" w:hAnsi="Lucida Sans Unicode" w:cs="Lucida Sans Unicode"/>
          <w:color w:val="1A1A1A"/>
        </w:rPr>
        <w:t>中，仅使用构造函数和</w:t>
      </w:r>
      <w:r>
        <w:rPr>
          <w:rFonts w:ascii="Lucida Sans Unicode" w:hAnsi="Lucida Sans Unicode" w:cs="Lucida Sans Unicode"/>
          <w:color w:val="1A1A1A"/>
        </w:rPr>
        <w:t xml:space="preserve"> setter </w:t>
      </w:r>
      <w:r>
        <w:rPr>
          <w:rFonts w:ascii="Lucida Sans Unicode" w:hAnsi="Lucida Sans Unicode" w:cs="Lucida Sans Unicode"/>
          <w:color w:val="1A1A1A"/>
        </w:rPr>
        <w:t>注入这</w:t>
      </w:r>
      <w:r>
        <w:rPr>
          <w:rStyle w:val="a4"/>
          <w:rFonts w:ascii="Lucida Sans Unicode" w:hAnsi="Lucida Sans Unicode" w:cs="Lucida Sans Unicode"/>
          <w:color w:val="1A1A1A"/>
        </w:rPr>
        <w:t>两种</w:t>
      </w:r>
      <w:r>
        <w:rPr>
          <w:rFonts w:ascii="Lucida Sans Unicode" w:hAnsi="Lucida Sans Unicode" w:cs="Lucida Sans Unicode"/>
          <w:color w:val="1A1A1A"/>
        </w:rPr>
        <w:t>方式。</w:t>
      </w:r>
    </w:p>
    <w:p w:rsidR="002E1D61" w:rsidRDefault="002E1D61" w:rsidP="002E1D6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那么这两种方式各有什么优缺点呢？</w:t>
      </w:r>
      <w:r w:rsidR="00280775">
        <w:rPr>
          <w:rFonts w:ascii="Lucida Sans Unicode" w:hAnsi="Lucida Sans Unicode" w:cs="Lucida Sans Unicode"/>
          <w:color w:val="1A1A1A"/>
        </w:rPr>
        <w:t xml:space="preserve"> </w:t>
      </w:r>
    </w:p>
    <w:p w:rsidR="00B83EFE" w:rsidRDefault="00280775" w:rsidP="00CE5AB3">
      <w:r>
        <w:rPr>
          <w:noProof/>
        </w:rPr>
        <w:drawing>
          <wp:inline distT="0" distB="0" distL="0" distR="0" wp14:anchorId="62849ABE" wp14:editId="562092AE">
            <wp:extent cx="5274310" cy="1097280"/>
            <wp:effectExtent l="0" t="0" r="254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097280"/>
                    </a:xfrm>
                    <a:prstGeom prst="rect">
                      <a:avLst/>
                    </a:prstGeom>
                  </pic:spPr>
                </pic:pic>
              </a:graphicData>
            </a:graphic>
          </wp:inline>
        </w:drawing>
      </w:r>
    </w:p>
    <w:p w:rsidR="009B7DF3" w:rsidRDefault="009B7DF3" w:rsidP="009B7DF3">
      <w:pPr>
        <w:pStyle w:val="2"/>
        <w:pBdr>
          <w:bottom w:val="single" w:sz="6" w:space="4" w:color="DDDDDD"/>
        </w:pBdr>
        <w:shd w:val="clear" w:color="auto" w:fill="FFFFFF"/>
        <w:spacing w:before="300" w:after="292"/>
        <w:rPr>
          <w:rFonts w:ascii="Lucida Sans Unicode" w:hAnsi="Lucida Sans Unicode" w:cs="Lucida Sans Unicode"/>
          <w:color w:val="574C4C"/>
        </w:rPr>
      </w:pPr>
      <w:r>
        <w:rPr>
          <w:rFonts w:hint="eastAsia"/>
        </w:rPr>
        <w:t>11.</w:t>
      </w:r>
      <w:r w:rsidRPr="009B7DF3">
        <w:rPr>
          <w:rFonts w:ascii="Lucida Sans Unicode" w:hAnsi="Lucida Sans Unicode" w:cs="Lucida Sans Unicode"/>
          <w:color w:val="574C4C"/>
        </w:rPr>
        <w:t xml:space="preserve"> </w:t>
      </w:r>
      <w:r>
        <w:rPr>
          <w:rFonts w:ascii="Lucida Sans Unicode" w:hAnsi="Lucida Sans Unicode" w:cs="Lucida Sans Unicode"/>
          <w:color w:val="574C4C"/>
        </w:rPr>
        <w:t xml:space="preserve">Spring </w:t>
      </w:r>
      <w:r>
        <w:rPr>
          <w:rFonts w:ascii="Lucida Sans Unicode" w:hAnsi="Lucida Sans Unicode" w:cs="Lucida Sans Unicode"/>
          <w:color w:val="574C4C"/>
        </w:rPr>
        <w:t>中有多少种</w:t>
      </w:r>
      <w:r>
        <w:rPr>
          <w:rFonts w:ascii="Lucida Sans Unicode" w:hAnsi="Lucida Sans Unicode" w:cs="Lucida Sans Unicode"/>
          <w:color w:val="574C4C"/>
        </w:rPr>
        <w:t xml:space="preserve"> IoC </w:t>
      </w:r>
      <w:r>
        <w:rPr>
          <w:rFonts w:ascii="Lucida Sans Unicode" w:hAnsi="Lucida Sans Unicode" w:cs="Lucida Sans Unicode"/>
          <w:color w:val="574C4C"/>
        </w:rPr>
        <w:t>容器？</w:t>
      </w:r>
    </w:p>
    <w:p w:rsidR="009B7DF3" w:rsidRDefault="009B7DF3" w:rsidP="009B7DF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Spring </w:t>
      </w:r>
      <w:r>
        <w:rPr>
          <w:rFonts w:ascii="Lucida Sans Unicode" w:hAnsi="Lucida Sans Unicode" w:cs="Lucida Sans Unicode"/>
          <w:color w:val="1A1A1A"/>
        </w:rPr>
        <w:t>提供了两种</w:t>
      </w:r>
      <w:r>
        <w:rPr>
          <w:rFonts w:ascii="Lucida Sans Unicode" w:hAnsi="Lucida Sans Unicode" w:cs="Lucida Sans Unicode"/>
          <w:color w:val="1A1A1A"/>
        </w:rPr>
        <w:t xml:space="preserve">( </w:t>
      </w:r>
      <w:r>
        <w:rPr>
          <w:rFonts w:ascii="Lucida Sans Unicode" w:hAnsi="Lucida Sans Unicode" w:cs="Lucida Sans Unicode"/>
          <w:color w:val="1A1A1A"/>
        </w:rPr>
        <w:t>不是</w:t>
      </w:r>
      <w:r>
        <w:rPr>
          <w:rFonts w:ascii="Lucida Sans Unicode" w:hAnsi="Lucida Sans Unicode" w:cs="Lucida Sans Unicode"/>
          <w:color w:val="1A1A1A"/>
        </w:rPr>
        <w:t>“</w:t>
      </w:r>
      <w:r>
        <w:rPr>
          <w:rFonts w:ascii="Lucida Sans Unicode" w:hAnsi="Lucida Sans Unicode" w:cs="Lucida Sans Unicode"/>
          <w:color w:val="1A1A1A"/>
        </w:rPr>
        <w:t>个</w:t>
      </w:r>
      <w:r>
        <w:rPr>
          <w:rFonts w:ascii="Lucida Sans Unicode" w:hAnsi="Lucida Sans Unicode" w:cs="Lucida Sans Unicode"/>
          <w:color w:val="1A1A1A"/>
        </w:rPr>
        <w:t xml:space="preserve">” ) IoC </w:t>
      </w:r>
      <w:r>
        <w:rPr>
          <w:rFonts w:ascii="Lucida Sans Unicode" w:hAnsi="Lucida Sans Unicode" w:cs="Lucida Sans Unicode"/>
          <w:color w:val="1A1A1A"/>
        </w:rPr>
        <w:t>容器，分别是</w:t>
      </w:r>
      <w:r>
        <w:rPr>
          <w:rFonts w:ascii="Lucida Sans Unicode" w:hAnsi="Lucida Sans Unicode" w:cs="Lucida Sans Unicode"/>
          <w:color w:val="1A1A1A"/>
        </w:rPr>
        <w:t xml:space="preserve"> BeanFactory</w:t>
      </w:r>
      <w:r>
        <w:rPr>
          <w:rFonts w:ascii="Lucida Sans Unicode" w:hAnsi="Lucida Sans Unicode" w:cs="Lucida Sans Unicode"/>
          <w:color w:val="1A1A1A"/>
        </w:rPr>
        <w:t>、</w:t>
      </w:r>
      <w:r>
        <w:rPr>
          <w:rFonts w:ascii="Lucida Sans Unicode" w:hAnsi="Lucida Sans Unicode" w:cs="Lucida Sans Unicode"/>
          <w:color w:val="1A1A1A"/>
        </w:rPr>
        <w:t xml:space="preserve">ApplicationContext </w:t>
      </w:r>
      <w:r>
        <w:rPr>
          <w:rFonts w:ascii="Lucida Sans Unicode" w:hAnsi="Lucida Sans Unicode" w:cs="Lucida Sans Unicode"/>
          <w:color w:val="1A1A1A"/>
        </w:rPr>
        <w:t>。</w:t>
      </w:r>
    </w:p>
    <w:p w:rsidR="009B7DF3" w:rsidRDefault="009B7DF3" w:rsidP="009B7DF3">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Lucida Sans Unicode" w:hAnsi="Lucida Sans Unicode" w:cs="Lucida Sans Unicode"/>
          <w:color w:val="1A1A1A"/>
        </w:rPr>
        <w:t>BeanFactory</w:t>
      </w:r>
    </w:p>
    <w:p w:rsidR="009B7DF3" w:rsidRDefault="009B7DF3" w:rsidP="009B7DF3">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 xml:space="preserve">BeanFactory </w:t>
      </w:r>
      <w:r>
        <w:rPr>
          <w:rFonts w:ascii="Lucida Sans Unicode" w:hAnsi="Lucida Sans Unicode" w:cs="Lucida Sans Unicode"/>
          <w:color w:val="1A1A1A"/>
        </w:rPr>
        <w:t>在</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spring-beans</w:t>
      </w:r>
      <w:r>
        <w:rPr>
          <w:rFonts w:ascii="Lucida Sans Unicode" w:hAnsi="Lucida Sans Unicode" w:cs="Lucida Sans Unicode"/>
          <w:color w:val="1A1A1A"/>
        </w:rPr>
        <w:t> </w:t>
      </w:r>
      <w:r>
        <w:rPr>
          <w:rFonts w:ascii="Lucida Sans Unicode" w:hAnsi="Lucida Sans Unicode" w:cs="Lucida Sans Unicode"/>
          <w:color w:val="1A1A1A"/>
        </w:rPr>
        <w:t>项目提供。</w:t>
      </w:r>
    </w:p>
    <w:p w:rsidR="009B7DF3" w:rsidRDefault="009B7DF3" w:rsidP="009B7DF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BeanFactory </w:t>
      </w:r>
      <w:r>
        <w:rPr>
          <w:rFonts w:ascii="Lucida Sans Unicode" w:hAnsi="Lucida Sans Unicode" w:cs="Lucida Sans Unicode"/>
          <w:color w:val="1A1A1A"/>
        </w:rPr>
        <w:t>，就像一个包含</w:t>
      </w:r>
      <w:r>
        <w:rPr>
          <w:rFonts w:ascii="Lucida Sans Unicode" w:hAnsi="Lucida Sans Unicode" w:cs="Lucida Sans Unicode"/>
          <w:color w:val="1A1A1A"/>
        </w:rPr>
        <w:t xml:space="preserve"> Bean </w:t>
      </w:r>
      <w:r>
        <w:rPr>
          <w:rFonts w:ascii="Lucida Sans Unicode" w:hAnsi="Lucida Sans Unicode" w:cs="Lucida Sans Unicode"/>
          <w:color w:val="1A1A1A"/>
        </w:rPr>
        <w:t>集合的工厂类。它会在客户端要求时实例化</w:t>
      </w:r>
      <w:r>
        <w:rPr>
          <w:rFonts w:ascii="Lucida Sans Unicode" w:hAnsi="Lucida Sans Unicode" w:cs="Lucida Sans Unicode"/>
          <w:color w:val="1A1A1A"/>
        </w:rPr>
        <w:t xml:space="preserve"> Bean </w:t>
      </w:r>
      <w:r>
        <w:rPr>
          <w:rFonts w:ascii="Lucida Sans Unicode" w:hAnsi="Lucida Sans Unicode" w:cs="Lucida Sans Unicode"/>
          <w:color w:val="1A1A1A"/>
        </w:rPr>
        <w:t>对象。</w:t>
      </w:r>
    </w:p>
    <w:p w:rsidR="009B7DF3" w:rsidRDefault="009B7DF3" w:rsidP="009B7DF3">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Lucida Sans Unicode" w:hAnsi="Lucida Sans Unicode" w:cs="Lucida Sans Unicode"/>
          <w:color w:val="1A1A1A"/>
        </w:rPr>
        <w:t>ApplicationContext</w:t>
      </w:r>
    </w:p>
    <w:p w:rsidR="009B7DF3" w:rsidRDefault="009B7DF3" w:rsidP="009B7DF3">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 xml:space="preserve">ApplicationContext </w:t>
      </w:r>
      <w:r>
        <w:rPr>
          <w:rFonts w:ascii="Lucida Sans Unicode" w:hAnsi="Lucida Sans Unicode" w:cs="Lucida Sans Unicode"/>
          <w:color w:val="1A1A1A"/>
        </w:rPr>
        <w:t>在</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spring-context</w:t>
      </w:r>
      <w:r>
        <w:rPr>
          <w:rFonts w:ascii="Lucida Sans Unicode" w:hAnsi="Lucida Sans Unicode" w:cs="Lucida Sans Unicode"/>
          <w:color w:val="1A1A1A"/>
        </w:rPr>
        <w:t> </w:t>
      </w:r>
      <w:r>
        <w:rPr>
          <w:rFonts w:ascii="Lucida Sans Unicode" w:hAnsi="Lucida Sans Unicode" w:cs="Lucida Sans Unicode"/>
          <w:color w:val="1A1A1A"/>
        </w:rPr>
        <w:t>项目提供。</w:t>
      </w:r>
    </w:p>
    <w:p w:rsidR="009B7DF3" w:rsidRDefault="009B7DF3" w:rsidP="009B7DF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ApplicationContext </w:t>
      </w:r>
      <w:r>
        <w:rPr>
          <w:rFonts w:ascii="Lucida Sans Unicode" w:hAnsi="Lucida Sans Unicode" w:cs="Lucida Sans Unicode"/>
          <w:color w:val="1A1A1A"/>
        </w:rPr>
        <w:t>接口扩展了</w:t>
      </w:r>
      <w:r>
        <w:rPr>
          <w:rFonts w:ascii="Lucida Sans Unicode" w:hAnsi="Lucida Sans Unicode" w:cs="Lucida Sans Unicode"/>
          <w:color w:val="1A1A1A"/>
        </w:rPr>
        <w:t xml:space="preserve"> BeanFactory </w:t>
      </w:r>
      <w:r>
        <w:rPr>
          <w:rFonts w:ascii="Lucida Sans Unicode" w:hAnsi="Lucida Sans Unicode" w:cs="Lucida Sans Unicode"/>
          <w:color w:val="1A1A1A"/>
        </w:rPr>
        <w:t>接口，它在</w:t>
      </w:r>
      <w:r>
        <w:rPr>
          <w:rFonts w:ascii="Lucida Sans Unicode" w:hAnsi="Lucida Sans Unicode" w:cs="Lucida Sans Unicode"/>
          <w:color w:val="1A1A1A"/>
        </w:rPr>
        <w:t xml:space="preserve"> BeanFactory </w:t>
      </w:r>
      <w:r>
        <w:rPr>
          <w:rFonts w:ascii="Lucida Sans Unicode" w:hAnsi="Lucida Sans Unicode" w:cs="Lucida Sans Unicode"/>
          <w:color w:val="1A1A1A"/>
        </w:rPr>
        <w:t>基础上提供了一些额外的功能。内置如下功能：</w:t>
      </w:r>
    </w:p>
    <w:p w:rsidR="009B7DF3" w:rsidRDefault="009B7DF3" w:rsidP="00FA61C5">
      <w:pPr>
        <w:widowControl/>
        <w:numPr>
          <w:ilvl w:val="0"/>
          <w:numId w:val="8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MessageSource </w:t>
      </w:r>
      <w:r>
        <w:rPr>
          <w:rFonts w:ascii="Lucida Sans Unicode" w:hAnsi="Lucida Sans Unicode" w:cs="Lucida Sans Unicode"/>
          <w:color w:val="1A1A1A"/>
          <w:szCs w:val="21"/>
        </w:rPr>
        <w:t>：管理</w:t>
      </w:r>
      <w:r>
        <w:rPr>
          <w:rFonts w:ascii="Lucida Sans Unicode" w:hAnsi="Lucida Sans Unicode" w:cs="Lucida Sans Unicode"/>
          <w:color w:val="1A1A1A"/>
          <w:szCs w:val="21"/>
        </w:rPr>
        <w:t xml:space="preserve"> message </w:t>
      </w:r>
      <w:r>
        <w:rPr>
          <w:rFonts w:ascii="Lucida Sans Unicode" w:hAnsi="Lucida Sans Unicode" w:cs="Lucida Sans Unicode"/>
          <w:color w:val="1A1A1A"/>
          <w:szCs w:val="21"/>
        </w:rPr>
        <w:t>，实现国际化等功能。</w:t>
      </w:r>
    </w:p>
    <w:p w:rsidR="009B7DF3" w:rsidRDefault="009B7DF3" w:rsidP="00FA61C5">
      <w:pPr>
        <w:widowControl/>
        <w:numPr>
          <w:ilvl w:val="0"/>
          <w:numId w:val="8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ApplicationEventPublisher </w:t>
      </w:r>
      <w:r>
        <w:rPr>
          <w:rFonts w:ascii="Lucida Sans Unicode" w:hAnsi="Lucida Sans Unicode" w:cs="Lucida Sans Unicode"/>
          <w:color w:val="1A1A1A"/>
          <w:szCs w:val="21"/>
        </w:rPr>
        <w:t>：事件发布。</w:t>
      </w:r>
    </w:p>
    <w:p w:rsidR="009B7DF3" w:rsidRDefault="009B7DF3" w:rsidP="00FA61C5">
      <w:pPr>
        <w:widowControl/>
        <w:numPr>
          <w:ilvl w:val="0"/>
          <w:numId w:val="8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ResourcePatternResolver </w:t>
      </w:r>
      <w:r>
        <w:rPr>
          <w:rFonts w:ascii="Lucida Sans Unicode" w:hAnsi="Lucida Sans Unicode" w:cs="Lucida Sans Unicode"/>
          <w:color w:val="1A1A1A"/>
          <w:szCs w:val="21"/>
        </w:rPr>
        <w:t>：多资源加载。</w:t>
      </w:r>
    </w:p>
    <w:p w:rsidR="009B7DF3" w:rsidRDefault="009B7DF3" w:rsidP="00FA61C5">
      <w:pPr>
        <w:widowControl/>
        <w:numPr>
          <w:ilvl w:val="0"/>
          <w:numId w:val="8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EnvironmentCapable </w:t>
      </w:r>
      <w:r>
        <w:rPr>
          <w:rFonts w:ascii="Lucida Sans Unicode" w:hAnsi="Lucida Sans Unicode" w:cs="Lucida Sans Unicode"/>
          <w:color w:val="1A1A1A"/>
          <w:szCs w:val="21"/>
        </w:rPr>
        <w:t>：系统</w:t>
      </w:r>
      <w:r>
        <w:rPr>
          <w:rFonts w:ascii="Lucida Sans Unicode" w:hAnsi="Lucida Sans Unicode" w:cs="Lucida Sans Unicode"/>
          <w:color w:val="1A1A1A"/>
          <w:szCs w:val="21"/>
        </w:rPr>
        <w:t xml:space="preserve"> Environment</w:t>
      </w:r>
      <w:r>
        <w:rPr>
          <w:rFonts w:ascii="Lucida Sans Unicode" w:hAnsi="Lucida Sans Unicode" w:cs="Lucida Sans Unicode"/>
          <w:color w:val="1A1A1A"/>
          <w:szCs w:val="21"/>
        </w:rPr>
        <w:t>（</w:t>
      </w:r>
      <w:r>
        <w:rPr>
          <w:rFonts w:ascii="Lucida Sans Unicode" w:hAnsi="Lucida Sans Unicode" w:cs="Lucida Sans Unicode"/>
          <w:color w:val="1A1A1A"/>
          <w:szCs w:val="21"/>
        </w:rPr>
        <w:t>profile + Properties</w:t>
      </w:r>
      <w:r>
        <w:rPr>
          <w:rFonts w:ascii="Lucida Sans Unicode" w:hAnsi="Lucida Sans Unicode" w:cs="Lucida Sans Unicode"/>
          <w:color w:val="1A1A1A"/>
          <w:szCs w:val="21"/>
        </w:rPr>
        <w:t>）相关。</w:t>
      </w:r>
    </w:p>
    <w:p w:rsidR="009B7DF3" w:rsidRDefault="009B7DF3" w:rsidP="00FA61C5">
      <w:pPr>
        <w:widowControl/>
        <w:numPr>
          <w:ilvl w:val="0"/>
          <w:numId w:val="8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Lifecycle </w:t>
      </w:r>
      <w:r>
        <w:rPr>
          <w:rFonts w:ascii="Lucida Sans Unicode" w:hAnsi="Lucida Sans Unicode" w:cs="Lucida Sans Unicode"/>
          <w:color w:val="1A1A1A"/>
          <w:szCs w:val="21"/>
        </w:rPr>
        <w:t>：管理生命周期。</w:t>
      </w:r>
    </w:p>
    <w:p w:rsidR="009B7DF3" w:rsidRDefault="009B7DF3" w:rsidP="00FA61C5">
      <w:pPr>
        <w:widowControl/>
        <w:numPr>
          <w:ilvl w:val="0"/>
          <w:numId w:val="8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Closable </w:t>
      </w:r>
      <w:r>
        <w:rPr>
          <w:rFonts w:ascii="Lucida Sans Unicode" w:hAnsi="Lucida Sans Unicode" w:cs="Lucida Sans Unicode"/>
          <w:color w:val="1A1A1A"/>
          <w:szCs w:val="21"/>
        </w:rPr>
        <w:t>：关闭，释放资源</w:t>
      </w:r>
    </w:p>
    <w:p w:rsidR="009B7DF3" w:rsidRDefault="009B7DF3" w:rsidP="00FA61C5">
      <w:pPr>
        <w:widowControl/>
        <w:numPr>
          <w:ilvl w:val="0"/>
          <w:numId w:val="8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InitializingBean</w:t>
      </w:r>
      <w:r>
        <w:rPr>
          <w:rFonts w:ascii="Lucida Sans Unicode" w:hAnsi="Lucida Sans Unicode" w:cs="Lucida Sans Unicode"/>
          <w:color w:val="1A1A1A"/>
          <w:szCs w:val="21"/>
        </w:rPr>
        <w:t>：自定义初始化。</w:t>
      </w:r>
    </w:p>
    <w:p w:rsidR="009B7DF3" w:rsidRDefault="009B7DF3" w:rsidP="00FA61C5">
      <w:pPr>
        <w:widowControl/>
        <w:numPr>
          <w:ilvl w:val="0"/>
          <w:numId w:val="8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BeanNameAware</w:t>
      </w:r>
      <w:r>
        <w:rPr>
          <w:rFonts w:ascii="Lucida Sans Unicode" w:hAnsi="Lucida Sans Unicode" w:cs="Lucida Sans Unicode"/>
          <w:color w:val="1A1A1A"/>
          <w:szCs w:val="21"/>
        </w:rPr>
        <w:t>：设置</w:t>
      </w:r>
      <w:r>
        <w:rPr>
          <w:rFonts w:ascii="Lucida Sans Unicode" w:hAnsi="Lucida Sans Unicode" w:cs="Lucida Sans Unicode"/>
          <w:color w:val="1A1A1A"/>
          <w:szCs w:val="21"/>
        </w:rPr>
        <w:t xml:space="preserve"> beanName </w:t>
      </w:r>
      <w:r>
        <w:rPr>
          <w:rFonts w:ascii="Lucida Sans Unicode" w:hAnsi="Lucida Sans Unicode" w:cs="Lucida Sans Unicode"/>
          <w:color w:val="1A1A1A"/>
          <w:szCs w:val="21"/>
        </w:rPr>
        <w:t>的</w:t>
      </w:r>
      <w:r>
        <w:rPr>
          <w:rFonts w:ascii="Lucida Sans Unicode" w:hAnsi="Lucida Sans Unicode" w:cs="Lucida Sans Unicode"/>
          <w:color w:val="1A1A1A"/>
          <w:szCs w:val="21"/>
        </w:rPr>
        <w:t xml:space="preserve"> Aware </w:t>
      </w:r>
      <w:r>
        <w:rPr>
          <w:rFonts w:ascii="Lucida Sans Unicode" w:hAnsi="Lucida Sans Unicode" w:cs="Lucida Sans Unicode"/>
          <w:color w:val="1A1A1A"/>
          <w:szCs w:val="21"/>
        </w:rPr>
        <w:t>接口。</w:t>
      </w:r>
    </w:p>
    <w:p w:rsidR="009B7DF3" w:rsidRDefault="009B7DF3" w:rsidP="009B7DF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另外，</w:t>
      </w:r>
      <w:r>
        <w:rPr>
          <w:rFonts w:ascii="Lucida Sans Unicode" w:hAnsi="Lucida Sans Unicode" w:cs="Lucida Sans Unicode"/>
          <w:color w:val="1A1A1A"/>
        </w:rPr>
        <w:t xml:space="preserve">ApplicationContext </w:t>
      </w:r>
      <w:r>
        <w:rPr>
          <w:rFonts w:ascii="Lucida Sans Unicode" w:hAnsi="Lucida Sans Unicode" w:cs="Lucida Sans Unicode"/>
          <w:color w:val="1A1A1A"/>
        </w:rPr>
        <w:t>会自动初始化非懒加载的</w:t>
      </w:r>
      <w:r>
        <w:rPr>
          <w:rFonts w:ascii="Lucida Sans Unicode" w:hAnsi="Lucida Sans Unicode" w:cs="Lucida Sans Unicode"/>
          <w:color w:val="1A1A1A"/>
        </w:rPr>
        <w:t xml:space="preserve"> Bean </w:t>
      </w:r>
      <w:r>
        <w:rPr>
          <w:rFonts w:ascii="Lucida Sans Unicode" w:hAnsi="Lucida Sans Unicode" w:cs="Lucida Sans Unicode"/>
          <w:color w:val="1A1A1A"/>
        </w:rPr>
        <w:t>对象们。</w:t>
      </w:r>
    </w:p>
    <w:p w:rsidR="009B7DF3" w:rsidRDefault="009B7DF3" w:rsidP="00CE5AB3">
      <w:r>
        <w:rPr>
          <w:rFonts w:hint="eastAsia"/>
        </w:rPr>
        <w:t>两者</w:t>
      </w:r>
      <w:r>
        <w:t>差异:</w:t>
      </w:r>
    </w:p>
    <w:p w:rsidR="009B7DF3" w:rsidRDefault="009B7DF3" w:rsidP="00CE5AB3">
      <w:r>
        <w:rPr>
          <w:noProof/>
        </w:rPr>
        <w:drawing>
          <wp:inline distT="0" distB="0" distL="0" distR="0" wp14:anchorId="34444CC1" wp14:editId="3C20E67D">
            <wp:extent cx="5274310" cy="95250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952500"/>
                    </a:xfrm>
                    <a:prstGeom prst="rect">
                      <a:avLst/>
                    </a:prstGeom>
                  </pic:spPr>
                </pic:pic>
              </a:graphicData>
            </a:graphic>
          </wp:inline>
        </w:drawing>
      </w:r>
    </w:p>
    <w:p w:rsidR="009B7DF3" w:rsidRDefault="009B7DF3" w:rsidP="00CE5AB3">
      <w:pPr>
        <w:rPr>
          <w:rFonts w:ascii="Lucida Sans Unicode" w:hAnsi="Lucida Sans Unicode" w:cs="Lucida Sans Unicode"/>
          <w:color w:val="1A1A1A"/>
          <w:shd w:val="clear" w:color="auto" w:fill="FFFFFF"/>
        </w:rPr>
      </w:pPr>
      <w:r>
        <w:rPr>
          <w:rFonts w:ascii="Lucida Sans Unicode" w:hAnsi="Lucida Sans Unicode" w:cs="Lucida Sans Unicode"/>
          <w:color w:val="1A1A1A"/>
          <w:shd w:val="clear" w:color="auto" w:fill="FFFFFF"/>
        </w:rPr>
        <w:t>另外，</w:t>
      </w:r>
      <w:r>
        <w:rPr>
          <w:rFonts w:ascii="Lucida Sans Unicode" w:hAnsi="Lucida Sans Unicode" w:cs="Lucida Sans Unicode"/>
          <w:color w:val="1A1A1A"/>
          <w:shd w:val="clear" w:color="auto" w:fill="FFFFFF"/>
        </w:rPr>
        <w:t xml:space="preserve">BeanFactory </w:t>
      </w:r>
      <w:r>
        <w:rPr>
          <w:rFonts w:ascii="Lucida Sans Unicode" w:hAnsi="Lucida Sans Unicode" w:cs="Lucida Sans Unicode"/>
          <w:color w:val="1A1A1A"/>
          <w:shd w:val="clear" w:color="auto" w:fill="FFFFFF"/>
        </w:rPr>
        <w:t>也被称为</w:t>
      </w:r>
      <w:r>
        <w:rPr>
          <w:rStyle w:val="a4"/>
          <w:rFonts w:ascii="Lucida Sans Unicode" w:hAnsi="Lucida Sans Unicode" w:cs="Lucida Sans Unicode"/>
          <w:color w:val="1A1A1A"/>
          <w:shd w:val="clear" w:color="auto" w:fill="FFFFFF"/>
        </w:rPr>
        <w:t>低级</w:t>
      </w:r>
      <w:r>
        <w:rPr>
          <w:rFonts w:ascii="Lucida Sans Unicode" w:hAnsi="Lucida Sans Unicode" w:cs="Lucida Sans Unicode"/>
          <w:color w:val="1A1A1A"/>
          <w:shd w:val="clear" w:color="auto" w:fill="FFFFFF"/>
        </w:rPr>
        <w:t>容器，而</w:t>
      </w:r>
      <w:r>
        <w:rPr>
          <w:rFonts w:ascii="Lucida Sans Unicode" w:hAnsi="Lucida Sans Unicode" w:cs="Lucida Sans Unicode"/>
          <w:color w:val="1A1A1A"/>
          <w:shd w:val="clear" w:color="auto" w:fill="FFFFFF"/>
        </w:rPr>
        <w:t xml:space="preserve"> ApplicationContext </w:t>
      </w:r>
      <w:r>
        <w:rPr>
          <w:rFonts w:ascii="Lucida Sans Unicode" w:hAnsi="Lucida Sans Unicode" w:cs="Lucida Sans Unicode"/>
          <w:color w:val="1A1A1A"/>
          <w:shd w:val="clear" w:color="auto" w:fill="FFFFFF"/>
        </w:rPr>
        <w:t>被称为</w:t>
      </w:r>
      <w:r>
        <w:rPr>
          <w:rStyle w:val="a4"/>
          <w:rFonts w:ascii="Lucida Sans Unicode" w:hAnsi="Lucida Sans Unicode" w:cs="Lucida Sans Unicode"/>
          <w:color w:val="1A1A1A"/>
          <w:shd w:val="clear" w:color="auto" w:fill="FFFFFF"/>
        </w:rPr>
        <w:t>高级</w:t>
      </w:r>
      <w:r>
        <w:rPr>
          <w:rFonts w:ascii="Lucida Sans Unicode" w:hAnsi="Lucida Sans Unicode" w:cs="Lucida Sans Unicode"/>
          <w:color w:val="1A1A1A"/>
          <w:shd w:val="clear" w:color="auto" w:fill="FFFFFF"/>
        </w:rPr>
        <w:t>容器。</w:t>
      </w:r>
    </w:p>
    <w:p w:rsidR="009B7DF3" w:rsidRDefault="009B7DF3" w:rsidP="009B7DF3">
      <w:pPr>
        <w:pStyle w:val="2"/>
        <w:pBdr>
          <w:bottom w:val="single" w:sz="6" w:space="4" w:color="DDDDDD"/>
        </w:pBdr>
        <w:shd w:val="clear" w:color="auto" w:fill="FFFFFF"/>
        <w:spacing w:before="300" w:after="292"/>
        <w:rPr>
          <w:rFonts w:ascii="Lucida Sans Unicode" w:hAnsi="Lucida Sans Unicode" w:cs="Lucida Sans Unicode"/>
          <w:color w:val="574C4C"/>
        </w:rPr>
      </w:pPr>
      <w:r>
        <w:rPr>
          <w:rFonts w:hint="eastAsia"/>
        </w:rPr>
        <w:t>12</w:t>
      </w:r>
      <w:r>
        <w:t>.</w:t>
      </w:r>
      <w:r w:rsidRPr="009B7DF3">
        <w:rPr>
          <w:rFonts w:ascii="Lucida Sans Unicode" w:hAnsi="Lucida Sans Unicode" w:cs="Lucida Sans Unicode"/>
          <w:color w:val="574C4C"/>
        </w:rPr>
        <w:t xml:space="preserve"> </w:t>
      </w:r>
      <w:r>
        <w:rPr>
          <w:rFonts w:ascii="Lucida Sans Unicode" w:hAnsi="Lucida Sans Unicode" w:cs="Lucida Sans Unicode"/>
          <w:color w:val="574C4C"/>
        </w:rPr>
        <w:t>请介绍下常用的</w:t>
      </w:r>
      <w:r>
        <w:rPr>
          <w:rFonts w:ascii="Lucida Sans Unicode" w:hAnsi="Lucida Sans Unicode" w:cs="Lucida Sans Unicode"/>
          <w:color w:val="574C4C"/>
        </w:rPr>
        <w:t xml:space="preserve"> BeanFactory </w:t>
      </w:r>
      <w:r>
        <w:rPr>
          <w:rFonts w:ascii="Lucida Sans Unicode" w:hAnsi="Lucida Sans Unicode" w:cs="Lucida Sans Unicode"/>
          <w:color w:val="574C4C"/>
        </w:rPr>
        <w:t>容器？</w:t>
      </w:r>
    </w:p>
    <w:p w:rsidR="009B7DF3" w:rsidRDefault="009B7DF3" w:rsidP="009B7DF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BeanFactory </w:t>
      </w:r>
      <w:r>
        <w:rPr>
          <w:rFonts w:ascii="Lucida Sans Unicode" w:hAnsi="Lucida Sans Unicode" w:cs="Lucida Sans Unicode"/>
          <w:color w:val="1A1A1A"/>
        </w:rPr>
        <w:t>最常用的是</w:t>
      </w:r>
      <w:r>
        <w:rPr>
          <w:rFonts w:ascii="Lucida Sans Unicode" w:hAnsi="Lucida Sans Unicode" w:cs="Lucida Sans Unicode"/>
          <w:color w:val="1A1A1A"/>
        </w:rPr>
        <w:t xml:space="preserve"> XmlBeanFactory </w:t>
      </w:r>
      <w:r>
        <w:rPr>
          <w:rFonts w:ascii="Lucida Sans Unicode" w:hAnsi="Lucida Sans Unicode" w:cs="Lucida Sans Unicode"/>
          <w:color w:val="1A1A1A"/>
        </w:rPr>
        <w:t>。它可以根据</w:t>
      </w:r>
      <w:r>
        <w:rPr>
          <w:rFonts w:ascii="Lucida Sans Unicode" w:hAnsi="Lucida Sans Unicode" w:cs="Lucida Sans Unicode"/>
          <w:color w:val="1A1A1A"/>
        </w:rPr>
        <w:t xml:space="preserve"> XML </w:t>
      </w:r>
      <w:r>
        <w:rPr>
          <w:rFonts w:ascii="Lucida Sans Unicode" w:hAnsi="Lucida Sans Unicode" w:cs="Lucida Sans Unicode"/>
          <w:color w:val="1A1A1A"/>
        </w:rPr>
        <w:t>文件中定义的内容，创建相应的</w:t>
      </w:r>
      <w:r>
        <w:rPr>
          <w:rFonts w:ascii="Lucida Sans Unicode" w:hAnsi="Lucida Sans Unicode" w:cs="Lucida Sans Unicode"/>
          <w:color w:val="1A1A1A"/>
        </w:rPr>
        <w:t xml:space="preserve"> Bean</w:t>
      </w:r>
      <w:r>
        <w:rPr>
          <w:rFonts w:ascii="Lucida Sans Unicode" w:hAnsi="Lucida Sans Unicode" w:cs="Lucida Sans Unicode"/>
          <w:color w:val="1A1A1A"/>
        </w:rPr>
        <w:t>。</w:t>
      </w:r>
    </w:p>
    <w:p w:rsidR="009B7DF3" w:rsidRDefault="009B7DF3" w:rsidP="009B7DF3">
      <w:pPr>
        <w:pStyle w:val="2"/>
        <w:pBdr>
          <w:bottom w:val="single" w:sz="6" w:space="4" w:color="DDDDDD"/>
        </w:pBdr>
        <w:shd w:val="clear" w:color="auto" w:fill="FFFFFF"/>
        <w:spacing w:before="300" w:after="292"/>
        <w:rPr>
          <w:rFonts w:ascii="Lucida Sans Unicode" w:hAnsi="Lucida Sans Unicode" w:cs="Lucida Sans Unicode"/>
          <w:color w:val="574C4C"/>
        </w:rPr>
      </w:pPr>
      <w:r>
        <w:rPr>
          <w:rFonts w:ascii="Lucida Sans Unicode" w:hAnsi="Lucida Sans Unicode" w:cs="Lucida Sans Unicode" w:hint="eastAsia"/>
          <w:color w:val="574C4C"/>
        </w:rPr>
        <w:t>13</w:t>
      </w:r>
      <w:r>
        <w:rPr>
          <w:rFonts w:ascii="Lucida Sans Unicode" w:hAnsi="Lucida Sans Unicode" w:cs="Lucida Sans Unicode"/>
          <w:color w:val="574C4C"/>
        </w:rPr>
        <w:t>.</w:t>
      </w:r>
      <w:r>
        <w:rPr>
          <w:rFonts w:ascii="Lucida Sans Unicode" w:hAnsi="Lucida Sans Unicode" w:cs="Lucida Sans Unicode"/>
          <w:color w:val="574C4C"/>
        </w:rPr>
        <w:t>请介绍下常用的</w:t>
      </w:r>
      <w:r>
        <w:rPr>
          <w:rFonts w:ascii="Lucida Sans Unicode" w:hAnsi="Lucida Sans Unicode" w:cs="Lucida Sans Unicode"/>
          <w:color w:val="574C4C"/>
        </w:rPr>
        <w:t xml:space="preserve"> ApplicationContext </w:t>
      </w:r>
      <w:r>
        <w:rPr>
          <w:rFonts w:ascii="Lucida Sans Unicode" w:hAnsi="Lucida Sans Unicode" w:cs="Lucida Sans Unicode"/>
          <w:color w:val="574C4C"/>
        </w:rPr>
        <w:t>容器？</w:t>
      </w:r>
    </w:p>
    <w:p w:rsidR="009B7DF3" w:rsidRPr="009B7DF3" w:rsidRDefault="009B7DF3" w:rsidP="009B7DF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B7DF3">
        <w:rPr>
          <w:rFonts w:ascii="Lucida Sans Unicode" w:eastAsia="宋体" w:hAnsi="Lucida Sans Unicode" w:cs="Lucida Sans Unicode"/>
          <w:color w:val="1A1A1A"/>
          <w:kern w:val="0"/>
          <w:sz w:val="24"/>
          <w:szCs w:val="24"/>
        </w:rPr>
        <w:t>以下是三种较常见的</w:t>
      </w:r>
      <w:r w:rsidRPr="009B7DF3">
        <w:rPr>
          <w:rFonts w:ascii="Lucida Sans Unicode" w:eastAsia="宋体" w:hAnsi="Lucida Sans Unicode" w:cs="Lucida Sans Unicode"/>
          <w:color w:val="1A1A1A"/>
          <w:kern w:val="0"/>
          <w:sz w:val="24"/>
          <w:szCs w:val="24"/>
        </w:rPr>
        <w:t xml:space="preserve"> ApplicationContext </w:t>
      </w:r>
      <w:r w:rsidRPr="009B7DF3">
        <w:rPr>
          <w:rFonts w:ascii="Lucida Sans Unicode" w:eastAsia="宋体" w:hAnsi="Lucida Sans Unicode" w:cs="Lucida Sans Unicode"/>
          <w:color w:val="1A1A1A"/>
          <w:kern w:val="0"/>
          <w:sz w:val="24"/>
          <w:szCs w:val="24"/>
        </w:rPr>
        <w:t>实现方式：</w:t>
      </w:r>
    </w:p>
    <w:p w:rsidR="009B7DF3" w:rsidRPr="009B7DF3" w:rsidRDefault="009B7DF3" w:rsidP="00FA61C5">
      <w:pPr>
        <w:widowControl/>
        <w:numPr>
          <w:ilvl w:val="0"/>
          <w:numId w:val="85"/>
        </w:numPr>
        <w:shd w:val="clear" w:color="auto" w:fill="FFFFFF"/>
        <w:spacing w:before="150" w:after="420"/>
        <w:ind w:left="0"/>
        <w:jc w:val="left"/>
        <w:rPr>
          <w:rFonts w:ascii="Lucida Sans Unicode" w:eastAsia="宋体" w:hAnsi="Lucida Sans Unicode" w:cs="Lucida Sans Unicode"/>
          <w:color w:val="1A1A1A"/>
          <w:kern w:val="0"/>
          <w:szCs w:val="21"/>
        </w:rPr>
      </w:pPr>
      <w:r w:rsidRPr="009B7DF3">
        <w:rPr>
          <w:rFonts w:ascii="Lucida Sans Unicode" w:eastAsia="宋体" w:hAnsi="Lucida Sans Unicode" w:cs="Lucida Sans Unicode"/>
          <w:color w:val="1A1A1A"/>
          <w:kern w:val="0"/>
          <w:szCs w:val="21"/>
        </w:rPr>
        <w:t>1</w:t>
      </w:r>
      <w:r w:rsidRPr="009B7DF3">
        <w:rPr>
          <w:rFonts w:ascii="Lucida Sans Unicode" w:eastAsia="宋体" w:hAnsi="Lucida Sans Unicode" w:cs="Lucida Sans Unicode"/>
          <w:color w:val="1A1A1A"/>
          <w:kern w:val="0"/>
          <w:szCs w:val="21"/>
        </w:rPr>
        <w:t>、</w:t>
      </w:r>
      <w:r w:rsidRPr="009B7DF3">
        <w:rPr>
          <w:rFonts w:ascii="Lucida Sans Unicode" w:eastAsia="宋体" w:hAnsi="Lucida Sans Unicode" w:cs="Lucida Sans Unicode"/>
          <w:color w:val="1A1A1A"/>
          <w:kern w:val="0"/>
          <w:szCs w:val="21"/>
        </w:rPr>
        <w:t xml:space="preserve">ClassPathXmlApplicationContext </w:t>
      </w:r>
      <w:r w:rsidRPr="009B7DF3">
        <w:rPr>
          <w:rFonts w:ascii="Lucida Sans Unicode" w:eastAsia="宋体" w:hAnsi="Lucida Sans Unicode" w:cs="Lucida Sans Unicode"/>
          <w:color w:val="1A1A1A"/>
          <w:kern w:val="0"/>
          <w:szCs w:val="21"/>
        </w:rPr>
        <w:t>：从</w:t>
      </w:r>
      <w:r w:rsidRPr="009B7DF3">
        <w:rPr>
          <w:rFonts w:ascii="Lucida Sans Unicode" w:eastAsia="宋体" w:hAnsi="Lucida Sans Unicode" w:cs="Lucida Sans Unicode"/>
          <w:color w:val="1A1A1A"/>
          <w:kern w:val="0"/>
          <w:szCs w:val="21"/>
        </w:rPr>
        <w:t xml:space="preserve"> ClassPath </w:t>
      </w:r>
      <w:r w:rsidRPr="009B7DF3">
        <w:rPr>
          <w:rFonts w:ascii="Lucida Sans Unicode" w:eastAsia="宋体" w:hAnsi="Lucida Sans Unicode" w:cs="Lucida Sans Unicode"/>
          <w:color w:val="1A1A1A"/>
          <w:kern w:val="0"/>
          <w:szCs w:val="21"/>
        </w:rPr>
        <w:t>的</w:t>
      </w:r>
      <w:r w:rsidRPr="009B7DF3">
        <w:rPr>
          <w:rFonts w:ascii="Lucida Sans Unicode" w:eastAsia="宋体" w:hAnsi="Lucida Sans Unicode" w:cs="Lucida Sans Unicode"/>
          <w:color w:val="1A1A1A"/>
          <w:kern w:val="0"/>
          <w:szCs w:val="21"/>
        </w:rPr>
        <w:t xml:space="preserve"> XML </w:t>
      </w:r>
      <w:r w:rsidRPr="009B7DF3">
        <w:rPr>
          <w:rFonts w:ascii="Lucida Sans Unicode" w:eastAsia="宋体" w:hAnsi="Lucida Sans Unicode" w:cs="Lucida Sans Unicode"/>
          <w:color w:val="1A1A1A"/>
          <w:kern w:val="0"/>
          <w:szCs w:val="21"/>
        </w:rPr>
        <w:t>配置文件中读取上下文，并生成上下文定义。应用程序上下文从程序环境变量中取得。示例代码如下：</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9B7DF3" w:rsidRPr="009B7DF3" w:rsidTr="009B7DF3">
        <w:trPr>
          <w:trHeight w:val="525"/>
        </w:trPr>
        <w:tc>
          <w:tcPr>
            <w:tcW w:w="0" w:type="auto"/>
            <w:tcBorders>
              <w:top w:val="nil"/>
              <w:left w:val="nil"/>
              <w:bottom w:val="nil"/>
              <w:right w:val="nil"/>
            </w:tcBorders>
            <w:tcMar>
              <w:top w:w="0" w:type="dxa"/>
              <w:left w:w="0" w:type="dxa"/>
              <w:bottom w:w="0" w:type="dxa"/>
              <w:right w:w="0" w:type="dxa"/>
            </w:tcMar>
            <w:vAlign w:val="center"/>
            <w:hideMark/>
          </w:tcPr>
          <w:p w:rsidR="009B7DF3" w:rsidRPr="009B7DF3" w:rsidRDefault="009B7DF3" w:rsidP="009B7DF3">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Lucida Console" w:eastAsia="宋体" w:hAnsi="Lucida Console" w:cs="宋体"/>
                <w:color w:val="657B83"/>
                <w:kern w:val="0"/>
                <w:sz w:val="22"/>
              </w:rPr>
            </w:pPr>
            <w:r w:rsidRPr="009B7DF3">
              <w:rPr>
                <w:rFonts w:ascii="Lucida Console" w:eastAsia="宋体" w:hAnsi="Lucida Console" w:cs="宋体"/>
                <w:color w:val="FFFFFF"/>
                <w:kern w:val="0"/>
                <w:sz w:val="22"/>
              </w:rPr>
              <w:t xml:space="preserve">ApplicationContext context = </w:t>
            </w:r>
            <w:r w:rsidRPr="009B7DF3">
              <w:rPr>
                <w:rFonts w:ascii="Lucida Console" w:eastAsia="宋体" w:hAnsi="Lucida Console" w:cs="宋体"/>
                <w:color w:val="66D9EF"/>
                <w:kern w:val="0"/>
                <w:sz w:val="22"/>
              </w:rPr>
              <w:t>new</w:t>
            </w:r>
            <w:r w:rsidRPr="009B7DF3">
              <w:rPr>
                <w:rFonts w:ascii="Lucida Console" w:eastAsia="宋体" w:hAnsi="Lucida Console" w:cs="宋体"/>
                <w:color w:val="FFFFFF"/>
                <w:kern w:val="0"/>
                <w:sz w:val="22"/>
              </w:rPr>
              <w:t xml:space="preserve"> ClassPathXmlApplicationContext(“bean.xml”);</w:t>
            </w:r>
          </w:p>
        </w:tc>
      </w:tr>
    </w:tbl>
    <w:p w:rsidR="009B7DF3" w:rsidRPr="009B7DF3" w:rsidRDefault="009B7DF3" w:rsidP="00FA61C5">
      <w:pPr>
        <w:widowControl/>
        <w:numPr>
          <w:ilvl w:val="0"/>
          <w:numId w:val="85"/>
        </w:numPr>
        <w:shd w:val="clear" w:color="auto" w:fill="FFFFFF"/>
        <w:spacing w:before="150" w:after="420"/>
        <w:ind w:left="0"/>
        <w:jc w:val="left"/>
        <w:rPr>
          <w:rFonts w:ascii="Lucida Sans Unicode" w:eastAsia="宋体" w:hAnsi="Lucida Sans Unicode" w:cs="Lucida Sans Unicode"/>
          <w:color w:val="1A1A1A"/>
          <w:kern w:val="0"/>
          <w:szCs w:val="21"/>
        </w:rPr>
      </w:pPr>
      <w:r w:rsidRPr="009B7DF3">
        <w:rPr>
          <w:rFonts w:ascii="Lucida Sans Unicode" w:eastAsia="宋体" w:hAnsi="Lucida Sans Unicode" w:cs="Lucida Sans Unicode"/>
          <w:color w:val="1A1A1A"/>
          <w:kern w:val="0"/>
          <w:szCs w:val="21"/>
        </w:rPr>
        <w:t>2</w:t>
      </w:r>
      <w:r w:rsidRPr="009B7DF3">
        <w:rPr>
          <w:rFonts w:ascii="Lucida Sans Unicode" w:eastAsia="宋体" w:hAnsi="Lucida Sans Unicode" w:cs="Lucida Sans Unicode"/>
          <w:color w:val="1A1A1A"/>
          <w:kern w:val="0"/>
          <w:szCs w:val="21"/>
        </w:rPr>
        <w:t>、</w:t>
      </w:r>
      <w:r w:rsidRPr="009B7DF3">
        <w:rPr>
          <w:rFonts w:ascii="Lucida Sans Unicode" w:eastAsia="宋体" w:hAnsi="Lucida Sans Unicode" w:cs="Lucida Sans Unicode"/>
          <w:color w:val="1A1A1A"/>
          <w:kern w:val="0"/>
          <w:szCs w:val="21"/>
        </w:rPr>
        <w:t xml:space="preserve">FileSystemXmlApplicationContext </w:t>
      </w:r>
      <w:r w:rsidRPr="009B7DF3">
        <w:rPr>
          <w:rFonts w:ascii="Lucida Sans Unicode" w:eastAsia="宋体" w:hAnsi="Lucida Sans Unicode" w:cs="Lucida Sans Unicode"/>
          <w:color w:val="1A1A1A"/>
          <w:kern w:val="0"/>
          <w:szCs w:val="21"/>
        </w:rPr>
        <w:t>：由文件系统中的</w:t>
      </w:r>
      <w:r w:rsidRPr="009B7DF3">
        <w:rPr>
          <w:rFonts w:ascii="Lucida Sans Unicode" w:eastAsia="宋体" w:hAnsi="Lucida Sans Unicode" w:cs="Lucida Sans Unicode"/>
          <w:color w:val="1A1A1A"/>
          <w:kern w:val="0"/>
          <w:szCs w:val="21"/>
        </w:rPr>
        <w:t>XML</w:t>
      </w:r>
      <w:r w:rsidRPr="009B7DF3">
        <w:rPr>
          <w:rFonts w:ascii="Lucida Sans Unicode" w:eastAsia="宋体" w:hAnsi="Lucida Sans Unicode" w:cs="Lucida Sans Unicode"/>
          <w:color w:val="1A1A1A"/>
          <w:kern w:val="0"/>
          <w:szCs w:val="21"/>
        </w:rPr>
        <w:t>配置文件读取上下文。示例代码如下：</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9B7DF3" w:rsidRPr="009B7DF3" w:rsidTr="009B7DF3">
        <w:trPr>
          <w:trHeight w:val="525"/>
        </w:trPr>
        <w:tc>
          <w:tcPr>
            <w:tcW w:w="0" w:type="auto"/>
            <w:tcBorders>
              <w:top w:val="nil"/>
              <w:left w:val="nil"/>
              <w:bottom w:val="nil"/>
              <w:right w:val="nil"/>
            </w:tcBorders>
            <w:tcMar>
              <w:top w:w="0" w:type="dxa"/>
              <w:left w:w="0" w:type="dxa"/>
              <w:bottom w:w="0" w:type="dxa"/>
              <w:right w:w="0" w:type="dxa"/>
            </w:tcMar>
            <w:vAlign w:val="center"/>
            <w:hideMark/>
          </w:tcPr>
          <w:p w:rsidR="009B7DF3" w:rsidRPr="009B7DF3" w:rsidRDefault="009B7DF3" w:rsidP="009B7DF3">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Lucida Console" w:eastAsia="宋体" w:hAnsi="Lucida Console" w:cs="宋体"/>
                <w:color w:val="657B83"/>
                <w:kern w:val="0"/>
                <w:sz w:val="22"/>
              </w:rPr>
            </w:pPr>
            <w:r w:rsidRPr="009B7DF3">
              <w:rPr>
                <w:rFonts w:ascii="Lucida Console" w:eastAsia="宋体" w:hAnsi="Lucida Console" w:cs="宋体"/>
                <w:color w:val="FFFFFF"/>
                <w:kern w:val="0"/>
                <w:sz w:val="22"/>
              </w:rPr>
              <w:t xml:space="preserve">ApplicationContext context = </w:t>
            </w:r>
            <w:r w:rsidRPr="009B7DF3">
              <w:rPr>
                <w:rFonts w:ascii="Lucida Console" w:eastAsia="宋体" w:hAnsi="Lucida Console" w:cs="宋体"/>
                <w:color w:val="66D9EF"/>
                <w:kern w:val="0"/>
                <w:sz w:val="22"/>
              </w:rPr>
              <w:t>new</w:t>
            </w:r>
            <w:r w:rsidRPr="009B7DF3">
              <w:rPr>
                <w:rFonts w:ascii="Lucida Console" w:eastAsia="宋体" w:hAnsi="Lucida Console" w:cs="宋体"/>
                <w:color w:val="FFFFFF"/>
                <w:kern w:val="0"/>
                <w:sz w:val="22"/>
              </w:rPr>
              <w:t xml:space="preserve"> FileSystemXmlApplicationContext(“bean.xml”);</w:t>
            </w:r>
          </w:p>
        </w:tc>
      </w:tr>
    </w:tbl>
    <w:p w:rsidR="009B7DF3" w:rsidRPr="009B7DF3" w:rsidRDefault="009B7DF3" w:rsidP="00FA61C5">
      <w:pPr>
        <w:widowControl/>
        <w:numPr>
          <w:ilvl w:val="0"/>
          <w:numId w:val="85"/>
        </w:numPr>
        <w:shd w:val="clear" w:color="auto" w:fill="FFFFFF"/>
        <w:spacing w:before="150" w:after="420"/>
        <w:ind w:left="0"/>
        <w:jc w:val="left"/>
        <w:rPr>
          <w:rFonts w:ascii="Lucida Sans Unicode" w:eastAsia="宋体" w:hAnsi="Lucida Sans Unicode" w:cs="Lucida Sans Unicode"/>
          <w:color w:val="1A1A1A"/>
          <w:kern w:val="0"/>
          <w:szCs w:val="21"/>
        </w:rPr>
      </w:pPr>
      <w:r w:rsidRPr="009B7DF3">
        <w:rPr>
          <w:rFonts w:ascii="Lucida Sans Unicode" w:eastAsia="宋体" w:hAnsi="Lucida Sans Unicode" w:cs="Lucida Sans Unicode"/>
          <w:color w:val="1A1A1A"/>
          <w:kern w:val="0"/>
          <w:szCs w:val="21"/>
        </w:rPr>
        <w:t>3</w:t>
      </w:r>
      <w:r w:rsidRPr="009B7DF3">
        <w:rPr>
          <w:rFonts w:ascii="Lucida Sans Unicode" w:eastAsia="宋体" w:hAnsi="Lucida Sans Unicode" w:cs="Lucida Sans Unicode"/>
          <w:color w:val="1A1A1A"/>
          <w:kern w:val="0"/>
          <w:szCs w:val="21"/>
        </w:rPr>
        <w:t>、</w:t>
      </w:r>
      <w:r w:rsidRPr="009B7DF3">
        <w:rPr>
          <w:rFonts w:ascii="Lucida Sans Unicode" w:eastAsia="宋体" w:hAnsi="Lucida Sans Unicode" w:cs="Lucida Sans Unicode"/>
          <w:color w:val="1A1A1A"/>
          <w:kern w:val="0"/>
          <w:szCs w:val="21"/>
        </w:rPr>
        <w:t xml:space="preserve">XmlWebApplicationContext </w:t>
      </w:r>
      <w:r w:rsidRPr="009B7DF3">
        <w:rPr>
          <w:rFonts w:ascii="Lucida Sans Unicode" w:eastAsia="宋体" w:hAnsi="Lucida Sans Unicode" w:cs="Lucida Sans Unicode"/>
          <w:color w:val="1A1A1A"/>
          <w:kern w:val="0"/>
          <w:szCs w:val="21"/>
        </w:rPr>
        <w:t>：由</w:t>
      </w:r>
      <w:r w:rsidRPr="009B7DF3">
        <w:rPr>
          <w:rFonts w:ascii="Lucida Sans Unicode" w:eastAsia="宋体" w:hAnsi="Lucida Sans Unicode" w:cs="Lucida Sans Unicode"/>
          <w:color w:val="1A1A1A"/>
          <w:kern w:val="0"/>
          <w:szCs w:val="21"/>
        </w:rPr>
        <w:t xml:space="preserve"> Web </w:t>
      </w:r>
      <w:r w:rsidRPr="009B7DF3">
        <w:rPr>
          <w:rFonts w:ascii="Lucida Sans Unicode" w:eastAsia="宋体" w:hAnsi="Lucida Sans Unicode" w:cs="Lucida Sans Unicode"/>
          <w:color w:val="1A1A1A"/>
          <w:kern w:val="0"/>
          <w:szCs w:val="21"/>
        </w:rPr>
        <w:t>应用的</w:t>
      </w:r>
      <w:r w:rsidRPr="009B7DF3">
        <w:rPr>
          <w:rFonts w:ascii="Lucida Sans Unicode" w:eastAsia="宋体" w:hAnsi="Lucida Sans Unicode" w:cs="Lucida Sans Unicode"/>
          <w:color w:val="1A1A1A"/>
          <w:kern w:val="0"/>
          <w:szCs w:val="21"/>
        </w:rPr>
        <w:t>XML</w:t>
      </w:r>
      <w:r w:rsidRPr="009B7DF3">
        <w:rPr>
          <w:rFonts w:ascii="Lucida Sans Unicode" w:eastAsia="宋体" w:hAnsi="Lucida Sans Unicode" w:cs="Lucida Sans Unicode"/>
          <w:color w:val="1A1A1A"/>
          <w:kern w:val="0"/>
          <w:szCs w:val="21"/>
        </w:rPr>
        <w:t>文件读取上下文。例如我们在</w:t>
      </w:r>
      <w:r w:rsidRPr="009B7DF3">
        <w:rPr>
          <w:rFonts w:ascii="Lucida Sans Unicode" w:eastAsia="宋体" w:hAnsi="Lucida Sans Unicode" w:cs="Lucida Sans Unicode"/>
          <w:color w:val="1A1A1A"/>
          <w:kern w:val="0"/>
          <w:szCs w:val="21"/>
        </w:rPr>
        <w:t xml:space="preserve"> Spring MVC </w:t>
      </w:r>
      <w:r w:rsidRPr="009B7DF3">
        <w:rPr>
          <w:rFonts w:ascii="Lucida Sans Unicode" w:eastAsia="宋体" w:hAnsi="Lucida Sans Unicode" w:cs="Lucida Sans Unicode"/>
          <w:color w:val="1A1A1A"/>
          <w:kern w:val="0"/>
          <w:szCs w:val="21"/>
        </w:rPr>
        <w:t>使用的情况。</w:t>
      </w:r>
    </w:p>
    <w:p w:rsidR="009B7DF3" w:rsidRPr="009B7DF3" w:rsidRDefault="009B7DF3" w:rsidP="009B7DF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B7DF3">
        <w:rPr>
          <w:rFonts w:ascii="Lucida Sans Unicode" w:eastAsia="宋体" w:hAnsi="Lucida Sans Unicode" w:cs="Lucida Sans Unicode"/>
          <w:color w:val="1A1A1A"/>
          <w:kern w:val="0"/>
          <w:sz w:val="24"/>
          <w:szCs w:val="24"/>
        </w:rPr>
        <w:t>当然，目前我们更多的是使用</w:t>
      </w:r>
      <w:r w:rsidRPr="009B7DF3">
        <w:rPr>
          <w:rFonts w:ascii="Lucida Sans Unicode" w:eastAsia="宋体" w:hAnsi="Lucida Sans Unicode" w:cs="Lucida Sans Unicode"/>
          <w:color w:val="1A1A1A"/>
          <w:kern w:val="0"/>
          <w:sz w:val="24"/>
          <w:szCs w:val="24"/>
        </w:rPr>
        <w:t xml:space="preserve"> Spring Boot </w:t>
      </w:r>
      <w:r w:rsidRPr="009B7DF3">
        <w:rPr>
          <w:rFonts w:ascii="Lucida Sans Unicode" w:eastAsia="宋体" w:hAnsi="Lucida Sans Unicode" w:cs="Lucida Sans Unicode"/>
          <w:color w:val="1A1A1A"/>
          <w:kern w:val="0"/>
          <w:sz w:val="24"/>
          <w:szCs w:val="24"/>
        </w:rPr>
        <w:t>为主，所以使用的是第四种</w:t>
      </w:r>
      <w:r w:rsidRPr="009B7DF3">
        <w:rPr>
          <w:rFonts w:ascii="Lucida Sans Unicode" w:eastAsia="宋体" w:hAnsi="Lucida Sans Unicode" w:cs="Lucida Sans Unicode"/>
          <w:color w:val="1A1A1A"/>
          <w:kern w:val="0"/>
          <w:sz w:val="24"/>
          <w:szCs w:val="24"/>
        </w:rPr>
        <w:t xml:space="preserve"> ApplicationContext </w:t>
      </w:r>
      <w:r w:rsidRPr="009B7DF3">
        <w:rPr>
          <w:rFonts w:ascii="Lucida Sans Unicode" w:eastAsia="宋体" w:hAnsi="Lucida Sans Unicode" w:cs="Lucida Sans Unicode"/>
          <w:color w:val="1A1A1A"/>
          <w:kern w:val="0"/>
          <w:sz w:val="24"/>
          <w:szCs w:val="24"/>
        </w:rPr>
        <w:t>容器，</w:t>
      </w:r>
      <w:r w:rsidRPr="009B7DF3">
        <w:rPr>
          <w:rFonts w:ascii="Lucida Sans Unicode" w:eastAsia="宋体" w:hAnsi="Lucida Sans Unicode" w:cs="Lucida Sans Unicode"/>
          <w:color w:val="1A1A1A"/>
          <w:kern w:val="0"/>
          <w:sz w:val="24"/>
          <w:szCs w:val="24"/>
        </w:rPr>
        <w:t xml:space="preserve">ConfigServletWebServerApplicationContext </w:t>
      </w:r>
      <w:r w:rsidRPr="009B7DF3">
        <w:rPr>
          <w:rFonts w:ascii="Lucida Sans Unicode" w:eastAsia="宋体" w:hAnsi="Lucida Sans Unicode" w:cs="Lucida Sans Unicode"/>
          <w:color w:val="1A1A1A"/>
          <w:kern w:val="0"/>
          <w:sz w:val="24"/>
          <w:szCs w:val="24"/>
        </w:rPr>
        <w:t>。</w:t>
      </w:r>
    </w:p>
    <w:p w:rsidR="007E6386" w:rsidRDefault="007E6386" w:rsidP="007E6386">
      <w:pPr>
        <w:pStyle w:val="2"/>
        <w:pBdr>
          <w:bottom w:val="single" w:sz="6" w:space="4" w:color="DDDDDD"/>
        </w:pBdr>
        <w:shd w:val="clear" w:color="auto" w:fill="FFFFFF"/>
        <w:spacing w:before="300" w:after="292"/>
        <w:rPr>
          <w:rFonts w:ascii="Lucida Sans Unicode" w:hAnsi="Lucida Sans Unicode" w:cs="Lucida Sans Unicode"/>
          <w:color w:val="574C4C"/>
        </w:rPr>
      </w:pPr>
      <w:r>
        <w:rPr>
          <w:rFonts w:hint="eastAsia"/>
        </w:rPr>
        <w:t>14</w:t>
      </w:r>
      <w:r>
        <w:t>.</w:t>
      </w:r>
      <w:r w:rsidRPr="007E6386">
        <w:rPr>
          <w:rFonts w:ascii="Lucida Sans Unicode" w:hAnsi="Lucida Sans Unicode" w:cs="Lucida Sans Unicode"/>
          <w:color w:val="574C4C"/>
        </w:rPr>
        <w:t xml:space="preserve"> </w:t>
      </w:r>
      <w:r>
        <w:rPr>
          <w:rFonts w:ascii="Lucida Sans Unicode" w:hAnsi="Lucida Sans Unicode" w:cs="Lucida Sans Unicode"/>
          <w:color w:val="574C4C"/>
        </w:rPr>
        <w:t>列举一些</w:t>
      </w:r>
      <w:r>
        <w:rPr>
          <w:rFonts w:ascii="Lucida Sans Unicode" w:hAnsi="Lucida Sans Unicode" w:cs="Lucida Sans Unicode"/>
          <w:color w:val="574C4C"/>
        </w:rPr>
        <w:t xml:space="preserve"> IoC </w:t>
      </w:r>
      <w:r>
        <w:rPr>
          <w:rFonts w:ascii="Lucida Sans Unicode" w:hAnsi="Lucida Sans Unicode" w:cs="Lucida Sans Unicode"/>
          <w:color w:val="574C4C"/>
        </w:rPr>
        <w:t>的一些好处？</w:t>
      </w:r>
    </w:p>
    <w:p w:rsidR="007E6386" w:rsidRDefault="007E6386" w:rsidP="00FA61C5">
      <w:pPr>
        <w:widowControl/>
        <w:numPr>
          <w:ilvl w:val="0"/>
          <w:numId w:val="8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它将最小化应用程序中的代码量。</w:t>
      </w:r>
    </w:p>
    <w:p w:rsidR="007E6386" w:rsidRDefault="007E6386" w:rsidP="00FA61C5">
      <w:pPr>
        <w:widowControl/>
        <w:numPr>
          <w:ilvl w:val="0"/>
          <w:numId w:val="8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它以最小的影响和最少的侵入机制促进松耦合。</w:t>
      </w:r>
    </w:p>
    <w:p w:rsidR="007E6386" w:rsidRDefault="007E6386" w:rsidP="00FA61C5">
      <w:pPr>
        <w:widowControl/>
        <w:numPr>
          <w:ilvl w:val="0"/>
          <w:numId w:val="8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它支持即时的实例化和延迟加载</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对象。</w:t>
      </w:r>
    </w:p>
    <w:p w:rsidR="007E6386" w:rsidRDefault="007E6386" w:rsidP="00FA61C5">
      <w:pPr>
        <w:widowControl/>
        <w:numPr>
          <w:ilvl w:val="0"/>
          <w:numId w:val="8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它将使您的应用程序易于测试，因为它不需要单元测试用例中的任何单例或</w:t>
      </w:r>
      <w:r>
        <w:rPr>
          <w:rFonts w:ascii="Lucida Sans Unicode" w:hAnsi="Lucida Sans Unicode" w:cs="Lucida Sans Unicode"/>
          <w:color w:val="1A1A1A"/>
          <w:szCs w:val="21"/>
        </w:rPr>
        <w:t xml:space="preserve"> JNDI </w:t>
      </w:r>
      <w:r>
        <w:rPr>
          <w:rFonts w:ascii="Lucida Sans Unicode" w:hAnsi="Lucida Sans Unicode" w:cs="Lucida Sans Unicode"/>
          <w:color w:val="1A1A1A"/>
          <w:szCs w:val="21"/>
        </w:rPr>
        <w:t>查找机制。</w:t>
      </w:r>
    </w:p>
    <w:p w:rsidR="009B7DF3" w:rsidRDefault="009B7DF3" w:rsidP="00CE5AB3"/>
    <w:p w:rsidR="007E6386" w:rsidRDefault="007E6386" w:rsidP="007E6386">
      <w:pPr>
        <w:pStyle w:val="2"/>
        <w:pBdr>
          <w:bottom w:val="single" w:sz="6" w:space="4" w:color="DDDDDD"/>
        </w:pBdr>
        <w:shd w:val="clear" w:color="auto" w:fill="FFFFFF"/>
        <w:spacing w:before="300" w:after="292"/>
        <w:rPr>
          <w:rFonts w:ascii="Lucida Sans Unicode" w:hAnsi="Lucida Sans Unicode" w:cs="Lucida Sans Unicode"/>
          <w:color w:val="574C4C"/>
        </w:rPr>
      </w:pPr>
      <w:r>
        <w:rPr>
          <w:rFonts w:hint="eastAsia"/>
        </w:rPr>
        <w:t>15</w:t>
      </w:r>
      <w:r>
        <w:t>.</w:t>
      </w:r>
      <w:r w:rsidRPr="007E6386">
        <w:rPr>
          <w:rFonts w:ascii="Lucida Sans Unicode" w:hAnsi="Lucida Sans Unicode" w:cs="Lucida Sans Unicode"/>
          <w:color w:val="574C4C"/>
        </w:rPr>
        <w:t xml:space="preserve"> </w:t>
      </w:r>
      <w:r>
        <w:rPr>
          <w:rFonts w:ascii="Lucida Sans Unicode" w:hAnsi="Lucida Sans Unicode" w:cs="Lucida Sans Unicode"/>
          <w:color w:val="574C4C"/>
        </w:rPr>
        <w:t>简述</w:t>
      </w:r>
      <w:r>
        <w:rPr>
          <w:rFonts w:ascii="Lucida Sans Unicode" w:hAnsi="Lucida Sans Unicode" w:cs="Lucida Sans Unicode"/>
          <w:color w:val="574C4C"/>
        </w:rPr>
        <w:t xml:space="preserve"> Spring IoC </w:t>
      </w:r>
      <w:r>
        <w:rPr>
          <w:rFonts w:ascii="Lucida Sans Unicode" w:hAnsi="Lucida Sans Unicode" w:cs="Lucida Sans Unicode"/>
          <w:color w:val="574C4C"/>
        </w:rPr>
        <w:t>的实现机制？</w:t>
      </w:r>
    </w:p>
    <w:p w:rsidR="007E6386" w:rsidRDefault="007E6386" w:rsidP="007E638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简单来说，</w:t>
      </w:r>
      <w:r>
        <w:rPr>
          <w:rFonts w:ascii="Lucida Sans Unicode" w:hAnsi="Lucida Sans Unicode" w:cs="Lucida Sans Unicode"/>
          <w:color w:val="1A1A1A"/>
        </w:rPr>
        <w:t xml:space="preserve">Spring </w:t>
      </w:r>
      <w:r>
        <w:rPr>
          <w:rFonts w:ascii="Lucida Sans Unicode" w:hAnsi="Lucida Sans Unicode" w:cs="Lucida Sans Unicode"/>
          <w:color w:val="1A1A1A"/>
        </w:rPr>
        <w:t>中的</w:t>
      </w:r>
      <w:r>
        <w:rPr>
          <w:rFonts w:ascii="Lucida Sans Unicode" w:hAnsi="Lucida Sans Unicode" w:cs="Lucida Sans Unicode"/>
          <w:color w:val="1A1A1A"/>
        </w:rPr>
        <w:t xml:space="preserve"> IoC </w:t>
      </w:r>
      <w:r>
        <w:rPr>
          <w:rFonts w:ascii="Lucida Sans Unicode" w:hAnsi="Lucida Sans Unicode" w:cs="Lucida Sans Unicode"/>
          <w:color w:val="1A1A1A"/>
        </w:rPr>
        <w:t>的实现原理，就是</w:t>
      </w:r>
      <w:r>
        <w:rPr>
          <w:rStyle w:val="a4"/>
          <w:rFonts w:ascii="Lucida Sans Unicode" w:hAnsi="Lucida Sans Unicode" w:cs="Lucida Sans Unicode"/>
          <w:color w:val="1A1A1A"/>
        </w:rPr>
        <w:t>工厂模式</w:t>
      </w:r>
      <w:r>
        <w:rPr>
          <w:rFonts w:ascii="Lucida Sans Unicode" w:hAnsi="Lucida Sans Unicode" w:cs="Lucida Sans Unicode"/>
          <w:color w:val="1A1A1A"/>
        </w:rPr>
        <w:t>加</w:t>
      </w:r>
      <w:r>
        <w:rPr>
          <w:rStyle w:val="a4"/>
          <w:rFonts w:ascii="Lucida Sans Unicode" w:hAnsi="Lucida Sans Unicode" w:cs="Lucida Sans Unicode"/>
          <w:color w:val="1A1A1A"/>
        </w:rPr>
        <w:t>反射机制</w:t>
      </w:r>
      <w:r>
        <w:rPr>
          <w:rFonts w:ascii="Lucida Sans Unicode" w:hAnsi="Lucida Sans Unicode" w:cs="Lucida Sans Unicode"/>
          <w:color w:val="1A1A1A"/>
        </w:rPr>
        <w:t>。代码如下：</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7E6386" w:rsidTr="007E6386">
        <w:trPr>
          <w:trHeight w:val="525"/>
        </w:trPr>
        <w:tc>
          <w:tcPr>
            <w:tcW w:w="0" w:type="auto"/>
            <w:tcBorders>
              <w:top w:val="nil"/>
              <w:left w:val="nil"/>
              <w:bottom w:val="nil"/>
              <w:right w:val="nil"/>
            </w:tcBorders>
            <w:tcMar>
              <w:top w:w="0" w:type="dxa"/>
              <w:left w:w="0" w:type="dxa"/>
              <w:bottom w:w="0" w:type="dxa"/>
              <w:right w:w="0" w:type="dxa"/>
            </w:tcMar>
            <w:vAlign w:val="center"/>
            <w:hideMark/>
          </w:tcPr>
          <w:p w:rsidR="007E6386" w:rsidRDefault="007E6386">
            <w:pPr>
              <w:pStyle w:val="HTML0"/>
              <w:shd w:val="clear" w:color="auto" w:fill="272822"/>
              <w:rPr>
                <w:rFonts w:ascii="Lucida Console" w:hAnsi="Lucida Console"/>
                <w:color w:val="657B83"/>
                <w:sz w:val="22"/>
                <w:szCs w:val="22"/>
              </w:rPr>
            </w:pPr>
            <w:r>
              <w:rPr>
                <w:rStyle w:val="keyword"/>
                <w:rFonts w:ascii="Lucida Console" w:hAnsi="Lucida Console"/>
                <w:color w:val="66D9EF"/>
                <w:sz w:val="22"/>
                <w:szCs w:val="22"/>
              </w:rPr>
              <w:t>interface</w:t>
            </w:r>
            <w:r>
              <w:rPr>
                <w:rStyle w:val="class"/>
                <w:rFonts w:ascii="Lucida Console" w:hAnsi="Lucida Console"/>
                <w:color w:val="A6E22E"/>
                <w:sz w:val="22"/>
                <w:szCs w:val="22"/>
              </w:rPr>
              <w:t xml:space="preserve"> </w:t>
            </w:r>
            <w:r>
              <w:rPr>
                <w:rStyle w:val="11"/>
                <w:rFonts w:ascii="Lucida Console" w:hAnsi="Lucida Console"/>
                <w:color w:val="F92672"/>
                <w:sz w:val="22"/>
                <w:szCs w:val="22"/>
              </w:rPr>
              <w:t>Fruit</w:t>
            </w:r>
            <w:r>
              <w:rPr>
                <w:rStyle w:val="class"/>
                <w:rFonts w:ascii="Lucida Console" w:hAnsi="Lucida Console"/>
                <w:color w:val="A6E22E"/>
                <w:sz w:val="22"/>
                <w:szCs w:val="22"/>
              </w:rPr>
              <w:t xml:space="preserve"> </w:t>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public</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abstract</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void</w:t>
            </w:r>
            <w:r>
              <w:rPr>
                <w:rStyle w:val="function"/>
                <w:rFonts w:ascii="Lucida Console" w:hAnsi="Lucida Console"/>
                <w:color w:val="FFFFFF"/>
                <w:sz w:val="22"/>
                <w:szCs w:val="22"/>
              </w:rPr>
              <w:t xml:space="preserve"> </w:t>
            </w:r>
            <w:r>
              <w:rPr>
                <w:rStyle w:val="11"/>
                <w:rFonts w:ascii="Lucida Console" w:hAnsi="Lucida Console"/>
                <w:color w:val="A6E22E"/>
                <w:sz w:val="22"/>
                <w:szCs w:val="22"/>
              </w:rPr>
              <w:t>eat</w:t>
            </w:r>
            <w:r>
              <w:rPr>
                <w:rStyle w:val="params"/>
                <w:rFonts w:ascii="Lucida Console" w:hAnsi="Lucida Console"/>
                <w:color w:val="FFFFFF"/>
                <w:sz w:val="22"/>
                <w:szCs w:val="22"/>
              </w:rPr>
              <w:t>()</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w:t>
            </w:r>
            <w:r>
              <w:rPr>
                <w:rFonts w:ascii="Lucida Console" w:hAnsi="Lucida Console"/>
                <w:color w:val="657B83"/>
                <w:sz w:val="22"/>
                <w:szCs w:val="22"/>
              </w:rPr>
              <w:br/>
            </w:r>
            <w:r>
              <w:rPr>
                <w:rStyle w:val="keyword"/>
                <w:rFonts w:ascii="Lucida Console" w:hAnsi="Lucida Console"/>
                <w:color w:val="66D9EF"/>
                <w:sz w:val="22"/>
                <w:szCs w:val="22"/>
              </w:rPr>
              <w:t>class</w:t>
            </w:r>
            <w:r>
              <w:rPr>
                <w:rStyle w:val="class"/>
                <w:rFonts w:ascii="Lucida Console" w:hAnsi="Lucida Console"/>
                <w:color w:val="A6E22E"/>
                <w:sz w:val="22"/>
                <w:szCs w:val="22"/>
              </w:rPr>
              <w:t xml:space="preserve"> </w:t>
            </w:r>
            <w:r>
              <w:rPr>
                <w:rStyle w:val="11"/>
                <w:rFonts w:ascii="Lucida Console" w:hAnsi="Lucida Console"/>
                <w:color w:val="F92672"/>
                <w:sz w:val="22"/>
                <w:szCs w:val="22"/>
              </w:rPr>
              <w:t>Apple</w:t>
            </w:r>
            <w:r>
              <w:rPr>
                <w:rStyle w:val="class"/>
                <w:rFonts w:ascii="Lucida Console" w:hAnsi="Lucida Console"/>
                <w:color w:val="A6E22E"/>
                <w:sz w:val="22"/>
                <w:szCs w:val="22"/>
              </w:rPr>
              <w:t xml:space="preserve"> </w:t>
            </w:r>
            <w:r>
              <w:rPr>
                <w:rStyle w:val="keyword"/>
                <w:rFonts w:ascii="Lucida Console" w:hAnsi="Lucida Console"/>
                <w:color w:val="66D9EF"/>
                <w:sz w:val="22"/>
                <w:szCs w:val="22"/>
              </w:rPr>
              <w:t>implements</w:t>
            </w:r>
            <w:r>
              <w:rPr>
                <w:rStyle w:val="class"/>
                <w:rFonts w:ascii="Lucida Console" w:hAnsi="Lucida Console"/>
                <w:color w:val="A6E22E"/>
                <w:sz w:val="22"/>
                <w:szCs w:val="22"/>
              </w:rPr>
              <w:t xml:space="preserve"> </w:t>
            </w:r>
            <w:r>
              <w:rPr>
                <w:rStyle w:val="11"/>
                <w:rFonts w:ascii="Lucida Console" w:hAnsi="Lucida Console"/>
                <w:color w:val="F92672"/>
                <w:sz w:val="22"/>
                <w:szCs w:val="22"/>
              </w:rPr>
              <w:t>Fruit</w:t>
            </w:r>
            <w:r>
              <w:rPr>
                <w:rStyle w:val="class"/>
                <w:rFonts w:ascii="Lucida Console" w:hAnsi="Lucida Console"/>
                <w:color w:val="A6E22E"/>
                <w:sz w:val="22"/>
                <w:szCs w:val="22"/>
              </w:rPr>
              <w:t xml:space="preserve"> </w:t>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public</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void</w:t>
            </w:r>
            <w:r>
              <w:rPr>
                <w:rStyle w:val="function"/>
                <w:rFonts w:ascii="Lucida Console" w:hAnsi="Lucida Console"/>
                <w:color w:val="FFFFFF"/>
                <w:sz w:val="22"/>
                <w:szCs w:val="22"/>
              </w:rPr>
              <w:t xml:space="preserve"> </w:t>
            </w:r>
            <w:r>
              <w:rPr>
                <w:rStyle w:val="11"/>
                <w:rFonts w:ascii="Lucida Console" w:hAnsi="Lucida Console"/>
                <w:color w:val="A6E22E"/>
                <w:sz w:val="22"/>
                <w:szCs w:val="22"/>
              </w:rPr>
              <w:t>eat</w:t>
            </w:r>
            <w:r>
              <w:rPr>
                <w:rStyle w:val="params"/>
                <w:rFonts w:ascii="Lucida Console" w:hAnsi="Lucida Console"/>
                <w:color w:val="FFFFFF"/>
                <w:sz w:val="22"/>
                <w:szCs w:val="22"/>
              </w:rPr>
              <w:t>()</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System.out.println(</w:t>
            </w:r>
            <w:r>
              <w:rPr>
                <w:rStyle w:val="string"/>
                <w:rFonts w:ascii="Lucida Console" w:hAnsi="Lucida Console"/>
                <w:color w:val="E6DB74"/>
                <w:sz w:val="22"/>
                <w:szCs w:val="22"/>
              </w:rPr>
              <w:t>"Apple"</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w:t>
            </w:r>
            <w:r>
              <w:rPr>
                <w:rFonts w:ascii="Lucida Console" w:hAnsi="Lucida Console"/>
                <w:color w:val="657B83"/>
                <w:sz w:val="22"/>
                <w:szCs w:val="22"/>
              </w:rPr>
              <w:br/>
            </w:r>
            <w:r>
              <w:rPr>
                <w:rStyle w:val="keyword"/>
                <w:rFonts w:ascii="Lucida Console" w:hAnsi="Lucida Console"/>
                <w:color w:val="66D9EF"/>
                <w:sz w:val="22"/>
                <w:szCs w:val="22"/>
              </w:rPr>
              <w:t>class</w:t>
            </w:r>
            <w:r>
              <w:rPr>
                <w:rStyle w:val="class"/>
                <w:rFonts w:ascii="Lucida Console" w:hAnsi="Lucida Console"/>
                <w:color w:val="A6E22E"/>
                <w:sz w:val="22"/>
                <w:szCs w:val="22"/>
              </w:rPr>
              <w:t xml:space="preserve"> </w:t>
            </w:r>
            <w:r>
              <w:rPr>
                <w:rStyle w:val="11"/>
                <w:rFonts w:ascii="Lucida Console" w:hAnsi="Lucida Console"/>
                <w:color w:val="F92672"/>
                <w:sz w:val="22"/>
                <w:szCs w:val="22"/>
              </w:rPr>
              <w:t>Orange</w:t>
            </w:r>
            <w:r>
              <w:rPr>
                <w:rStyle w:val="class"/>
                <w:rFonts w:ascii="Lucida Console" w:hAnsi="Lucida Console"/>
                <w:color w:val="A6E22E"/>
                <w:sz w:val="22"/>
                <w:szCs w:val="22"/>
              </w:rPr>
              <w:t xml:space="preserve"> </w:t>
            </w:r>
            <w:r>
              <w:rPr>
                <w:rStyle w:val="keyword"/>
                <w:rFonts w:ascii="Lucida Console" w:hAnsi="Lucida Console"/>
                <w:color w:val="66D9EF"/>
                <w:sz w:val="22"/>
                <w:szCs w:val="22"/>
              </w:rPr>
              <w:t>implements</w:t>
            </w:r>
            <w:r>
              <w:rPr>
                <w:rStyle w:val="class"/>
                <w:rFonts w:ascii="Lucida Console" w:hAnsi="Lucida Console"/>
                <w:color w:val="A6E22E"/>
                <w:sz w:val="22"/>
                <w:szCs w:val="22"/>
              </w:rPr>
              <w:t xml:space="preserve"> </w:t>
            </w:r>
            <w:r>
              <w:rPr>
                <w:rStyle w:val="11"/>
                <w:rFonts w:ascii="Lucida Console" w:hAnsi="Lucida Console"/>
                <w:color w:val="F92672"/>
                <w:sz w:val="22"/>
                <w:szCs w:val="22"/>
              </w:rPr>
              <w:t>Fruit</w:t>
            </w:r>
            <w:r>
              <w:rPr>
                <w:rStyle w:val="class"/>
                <w:rFonts w:ascii="Lucida Console" w:hAnsi="Lucida Console"/>
                <w:color w:val="A6E22E"/>
                <w:sz w:val="22"/>
                <w:szCs w:val="22"/>
              </w:rPr>
              <w:t xml:space="preserve"> </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public</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void</w:t>
            </w:r>
            <w:r>
              <w:rPr>
                <w:rStyle w:val="function"/>
                <w:rFonts w:ascii="Lucida Console" w:hAnsi="Lucida Console"/>
                <w:color w:val="FFFFFF"/>
                <w:sz w:val="22"/>
                <w:szCs w:val="22"/>
              </w:rPr>
              <w:t xml:space="preserve"> </w:t>
            </w:r>
            <w:r>
              <w:rPr>
                <w:rStyle w:val="11"/>
                <w:rFonts w:ascii="Lucida Console" w:hAnsi="Lucida Console"/>
                <w:color w:val="A6E22E"/>
                <w:sz w:val="22"/>
                <w:szCs w:val="22"/>
              </w:rPr>
              <w:t>eat</w:t>
            </w:r>
            <w:r>
              <w:rPr>
                <w:rStyle w:val="params"/>
                <w:rFonts w:ascii="Lucida Console" w:hAnsi="Lucida Console"/>
                <w:color w:val="FFFFFF"/>
                <w:sz w:val="22"/>
                <w:szCs w:val="22"/>
              </w:rPr>
              <w:t>()</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System.out.println(</w:t>
            </w:r>
            <w:r>
              <w:rPr>
                <w:rStyle w:val="string"/>
                <w:rFonts w:ascii="Lucida Console" w:hAnsi="Lucida Console"/>
                <w:color w:val="E6DB74"/>
                <w:sz w:val="22"/>
                <w:szCs w:val="22"/>
              </w:rPr>
              <w:t>"Orange"</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keyword"/>
                <w:rFonts w:ascii="Lucida Console" w:hAnsi="Lucida Console"/>
                <w:color w:val="66D9EF"/>
                <w:sz w:val="22"/>
                <w:szCs w:val="22"/>
              </w:rPr>
              <w:t>class</w:t>
            </w:r>
            <w:r>
              <w:rPr>
                <w:rStyle w:val="class"/>
                <w:rFonts w:ascii="Lucida Console" w:hAnsi="Lucida Console"/>
                <w:color w:val="A6E22E"/>
                <w:sz w:val="22"/>
                <w:szCs w:val="22"/>
              </w:rPr>
              <w:t xml:space="preserve"> </w:t>
            </w:r>
            <w:r>
              <w:rPr>
                <w:rStyle w:val="11"/>
                <w:rFonts w:ascii="Lucida Console" w:hAnsi="Lucida Console"/>
                <w:color w:val="F92672"/>
                <w:sz w:val="22"/>
                <w:szCs w:val="22"/>
              </w:rPr>
              <w:t>Factory</w:t>
            </w:r>
            <w:r>
              <w:rPr>
                <w:rStyle w:val="class"/>
                <w:rFonts w:ascii="Lucida Console" w:hAnsi="Lucida Console"/>
                <w:color w:val="A6E22E"/>
                <w:sz w:val="22"/>
                <w:szCs w:val="22"/>
              </w:rPr>
              <w:t xml:space="preserve"> </w:t>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public</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static</w:t>
            </w:r>
            <w:r>
              <w:rPr>
                <w:rStyle w:val="function"/>
                <w:rFonts w:ascii="Lucida Console" w:hAnsi="Lucida Console"/>
                <w:color w:val="FFFFFF"/>
                <w:sz w:val="22"/>
                <w:szCs w:val="22"/>
              </w:rPr>
              <w:t xml:space="preserve"> Fruit </w:t>
            </w:r>
            <w:r>
              <w:rPr>
                <w:rStyle w:val="11"/>
                <w:rFonts w:ascii="Lucida Console" w:hAnsi="Lucida Console"/>
                <w:color w:val="A6E22E"/>
                <w:sz w:val="22"/>
                <w:szCs w:val="22"/>
              </w:rPr>
              <w:t>getInstance</w:t>
            </w:r>
            <w:r>
              <w:rPr>
                <w:rStyle w:val="params"/>
                <w:rFonts w:ascii="Lucida Console" w:hAnsi="Lucida Console"/>
                <w:color w:val="FFFFFF"/>
                <w:sz w:val="22"/>
                <w:szCs w:val="22"/>
              </w:rPr>
              <w:t>(String className)</w:t>
            </w:r>
            <w:r>
              <w:rPr>
                <w:rStyle w:val="function"/>
                <w:rFonts w:ascii="Lucida Console" w:hAnsi="Lucida Console"/>
                <w:color w:val="FFFFFF"/>
                <w:sz w:val="22"/>
                <w:szCs w:val="22"/>
              </w:rPr>
              <w:t xml:space="preserve"> </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Fruit f = </w:t>
            </w:r>
            <w:r>
              <w:rPr>
                <w:rStyle w:val="keyword"/>
                <w:rFonts w:ascii="Lucida Console" w:hAnsi="Lucida Console"/>
                <w:color w:val="66D9EF"/>
                <w:sz w:val="22"/>
                <w:szCs w:val="22"/>
              </w:rPr>
              <w:t>null</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try</w:t>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f = (Fruit) Class.forName(className).newInstance();</w:t>
            </w:r>
            <w:r>
              <w:rPr>
                <w:rFonts w:ascii="Lucida Console" w:hAnsi="Lucida Console"/>
                <w:color w:val="657B83"/>
                <w:sz w:val="22"/>
                <w:szCs w:val="22"/>
              </w:rPr>
              <w:br/>
            </w:r>
            <w:r>
              <w:rPr>
                <w:rStyle w:val="line"/>
                <w:rFonts w:ascii="Lucida Console" w:hAnsi="Lucida Console"/>
                <w:color w:val="FFFFFF"/>
                <w:sz w:val="22"/>
                <w:szCs w:val="22"/>
              </w:rPr>
              <w:t xml:space="preserve">        } </w:t>
            </w:r>
            <w:r>
              <w:rPr>
                <w:rStyle w:val="keyword"/>
                <w:rFonts w:ascii="Lucida Console" w:hAnsi="Lucida Console"/>
                <w:color w:val="66D9EF"/>
                <w:sz w:val="22"/>
                <w:szCs w:val="22"/>
              </w:rPr>
              <w:t>catch</w:t>
            </w:r>
            <w:r>
              <w:rPr>
                <w:rStyle w:val="line"/>
                <w:rFonts w:ascii="Lucida Console" w:hAnsi="Lucida Console"/>
                <w:color w:val="FFFFFF"/>
                <w:sz w:val="22"/>
                <w:szCs w:val="22"/>
              </w:rPr>
              <w:t xml:space="preserve"> (Exception e) {</w:t>
            </w:r>
            <w:r>
              <w:rPr>
                <w:rFonts w:ascii="Lucida Console" w:hAnsi="Lucida Console"/>
                <w:color w:val="657B83"/>
                <w:sz w:val="22"/>
                <w:szCs w:val="22"/>
              </w:rPr>
              <w:br/>
            </w:r>
            <w:r>
              <w:rPr>
                <w:rStyle w:val="line"/>
                <w:rFonts w:ascii="Lucida Console" w:hAnsi="Lucida Console"/>
                <w:color w:val="FFFFFF"/>
                <w:sz w:val="22"/>
                <w:szCs w:val="22"/>
              </w:rPr>
              <w:t xml:space="preserve">            e.printStackTrace();</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return</w:t>
            </w:r>
            <w:r>
              <w:rPr>
                <w:rStyle w:val="line"/>
                <w:rFonts w:ascii="Lucida Console" w:hAnsi="Lucida Console"/>
                <w:color w:val="FFFFFF"/>
                <w:sz w:val="22"/>
                <w:szCs w:val="22"/>
              </w:rPr>
              <w:t xml:space="preserve"> f;</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keyword"/>
                <w:rFonts w:ascii="Lucida Console" w:hAnsi="Lucida Console"/>
                <w:color w:val="66D9EF"/>
                <w:sz w:val="22"/>
                <w:szCs w:val="22"/>
              </w:rPr>
              <w:t>class</w:t>
            </w:r>
            <w:r>
              <w:rPr>
                <w:rStyle w:val="class"/>
                <w:rFonts w:ascii="Lucida Console" w:hAnsi="Lucida Console"/>
                <w:color w:val="A6E22E"/>
                <w:sz w:val="22"/>
                <w:szCs w:val="22"/>
              </w:rPr>
              <w:t xml:space="preserve"> </w:t>
            </w:r>
            <w:r>
              <w:rPr>
                <w:rStyle w:val="11"/>
                <w:rFonts w:ascii="Lucida Console" w:hAnsi="Lucida Console"/>
                <w:color w:val="F92672"/>
                <w:sz w:val="22"/>
                <w:szCs w:val="22"/>
              </w:rPr>
              <w:t>Client</w:t>
            </w:r>
            <w:r>
              <w:rPr>
                <w:rStyle w:val="class"/>
                <w:rFonts w:ascii="Lucida Console" w:hAnsi="Lucida Console"/>
                <w:color w:val="A6E22E"/>
                <w:sz w:val="22"/>
                <w:szCs w:val="22"/>
              </w:rPr>
              <w:t xml:space="preserve"> </w:t>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public</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static</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void</w:t>
            </w:r>
            <w:r>
              <w:rPr>
                <w:rStyle w:val="function"/>
                <w:rFonts w:ascii="Lucida Console" w:hAnsi="Lucida Console"/>
                <w:color w:val="FFFFFF"/>
                <w:sz w:val="22"/>
                <w:szCs w:val="22"/>
              </w:rPr>
              <w:t xml:space="preserve"> </w:t>
            </w:r>
            <w:r>
              <w:rPr>
                <w:rStyle w:val="11"/>
                <w:rFonts w:ascii="Lucida Console" w:hAnsi="Lucida Console"/>
                <w:color w:val="A6E22E"/>
                <w:sz w:val="22"/>
                <w:szCs w:val="22"/>
              </w:rPr>
              <w:t>main</w:t>
            </w:r>
            <w:r>
              <w:rPr>
                <w:rStyle w:val="params"/>
                <w:rFonts w:ascii="Lucida Console" w:hAnsi="Lucida Console"/>
                <w:color w:val="FFFFFF"/>
                <w:sz w:val="22"/>
                <w:szCs w:val="22"/>
              </w:rPr>
              <w:t>(String[] args)</w:t>
            </w:r>
            <w:r>
              <w:rPr>
                <w:rStyle w:val="function"/>
                <w:rFonts w:ascii="Lucida Console" w:hAnsi="Lucida Console"/>
                <w:color w:val="FFFFFF"/>
                <w:sz w:val="22"/>
                <w:szCs w:val="22"/>
              </w:rPr>
              <w:t xml:space="preserve"> </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Fruit f = Factory.getInstance(</w:t>
            </w:r>
            <w:r>
              <w:rPr>
                <w:rStyle w:val="string"/>
                <w:rFonts w:ascii="Lucida Console" w:hAnsi="Lucida Console"/>
                <w:color w:val="E6DB74"/>
                <w:sz w:val="22"/>
                <w:szCs w:val="22"/>
              </w:rPr>
              <w:t>"io.github.dunwu.spring.Apple"</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if</w:t>
            </w:r>
            <w:r>
              <w:rPr>
                <w:rStyle w:val="line"/>
                <w:rFonts w:ascii="Lucida Console" w:hAnsi="Lucida Console"/>
                <w:color w:val="FFFFFF"/>
                <w:sz w:val="22"/>
                <w:szCs w:val="22"/>
              </w:rPr>
              <w:t xml:space="preserve">(f != </w:t>
            </w:r>
            <w:r>
              <w:rPr>
                <w:rStyle w:val="keyword"/>
                <w:rFonts w:ascii="Lucida Console" w:hAnsi="Lucida Console"/>
                <w:color w:val="66D9EF"/>
                <w:sz w:val="22"/>
                <w:szCs w:val="22"/>
              </w:rPr>
              <w:t>null</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f.eat();</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w:t>
            </w:r>
          </w:p>
        </w:tc>
      </w:tr>
    </w:tbl>
    <w:p w:rsidR="007E6386" w:rsidRDefault="007E6386" w:rsidP="00FA61C5">
      <w:pPr>
        <w:widowControl/>
        <w:numPr>
          <w:ilvl w:val="0"/>
          <w:numId w:val="8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Fruit </w:t>
      </w:r>
      <w:r>
        <w:rPr>
          <w:rFonts w:ascii="Lucida Sans Unicode" w:hAnsi="Lucida Sans Unicode" w:cs="Lucida Sans Unicode"/>
          <w:color w:val="1A1A1A"/>
          <w:szCs w:val="21"/>
        </w:rPr>
        <w:t>接口，有</w:t>
      </w:r>
      <w:r>
        <w:rPr>
          <w:rFonts w:ascii="Lucida Sans Unicode" w:hAnsi="Lucida Sans Unicode" w:cs="Lucida Sans Unicode"/>
          <w:color w:val="1A1A1A"/>
          <w:szCs w:val="21"/>
        </w:rPr>
        <w:t xml:space="preserve"> Apple </w:t>
      </w:r>
      <w:r>
        <w:rPr>
          <w:rFonts w:ascii="Lucida Sans Unicode" w:hAnsi="Lucida Sans Unicode" w:cs="Lucida Sans Unicode"/>
          <w:color w:val="1A1A1A"/>
          <w:szCs w:val="21"/>
        </w:rPr>
        <w:t>和</w:t>
      </w:r>
      <w:r>
        <w:rPr>
          <w:rFonts w:ascii="Lucida Sans Unicode" w:hAnsi="Lucida Sans Unicode" w:cs="Lucida Sans Unicode"/>
          <w:color w:val="1A1A1A"/>
          <w:szCs w:val="21"/>
        </w:rPr>
        <w:t xml:space="preserve"> Orange </w:t>
      </w:r>
      <w:r>
        <w:rPr>
          <w:rFonts w:ascii="Lucida Sans Unicode" w:hAnsi="Lucida Sans Unicode" w:cs="Lucida Sans Unicode"/>
          <w:color w:val="1A1A1A"/>
          <w:szCs w:val="21"/>
        </w:rPr>
        <w:t>两个实现类。</w:t>
      </w:r>
    </w:p>
    <w:p w:rsidR="007E6386" w:rsidRDefault="007E6386" w:rsidP="00FA61C5">
      <w:pPr>
        <w:widowControl/>
        <w:numPr>
          <w:ilvl w:val="0"/>
          <w:numId w:val="8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Factory </w:t>
      </w:r>
      <w:r>
        <w:rPr>
          <w:rFonts w:ascii="Lucida Sans Unicode" w:hAnsi="Lucida Sans Unicode" w:cs="Lucida Sans Unicode"/>
          <w:color w:val="1A1A1A"/>
          <w:szCs w:val="21"/>
        </w:rPr>
        <w:t>工厂，通过反射机制，创建</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className</w:t>
      </w:r>
      <w:r>
        <w:rPr>
          <w:rFonts w:ascii="Lucida Sans Unicode" w:hAnsi="Lucida Sans Unicode" w:cs="Lucida Sans Unicode"/>
          <w:color w:val="1A1A1A"/>
          <w:szCs w:val="21"/>
        </w:rPr>
        <w:t> </w:t>
      </w:r>
      <w:r>
        <w:rPr>
          <w:rFonts w:ascii="Lucida Sans Unicode" w:hAnsi="Lucida Sans Unicode" w:cs="Lucida Sans Unicode"/>
          <w:color w:val="1A1A1A"/>
          <w:szCs w:val="21"/>
        </w:rPr>
        <w:t>对应的</w:t>
      </w:r>
      <w:r>
        <w:rPr>
          <w:rFonts w:ascii="Lucida Sans Unicode" w:hAnsi="Lucida Sans Unicode" w:cs="Lucida Sans Unicode"/>
          <w:color w:val="1A1A1A"/>
          <w:szCs w:val="21"/>
        </w:rPr>
        <w:t xml:space="preserve"> Fruit </w:t>
      </w:r>
      <w:r>
        <w:rPr>
          <w:rFonts w:ascii="Lucida Sans Unicode" w:hAnsi="Lucida Sans Unicode" w:cs="Lucida Sans Unicode"/>
          <w:color w:val="1A1A1A"/>
          <w:szCs w:val="21"/>
        </w:rPr>
        <w:t>对象。</w:t>
      </w:r>
    </w:p>
    <w:p w:rsidR="007E6386" w:rsidRDefault="007E6386" w:rsidP="00FA61C5">
      <w:pPr>
        <w:widowControl/>
        <w:numPr>
          <w:ilvl w:val="0"/>
          <w:numId w:val="8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Client </w:t>
      </w:r>
      <w:r>
        <w:rPr>
          <w:rFonts w:ascii="Lucida Sans Unicode" w:hAnsi="Lucida Sans Unicode" w:cs="Lucida Sans Unicode"/>
          <w:color w:val="1A1A1A"/>
          <w:szCs w:val="21"/>
        </w:rPr>
        <w:t>通过</w:t>
      </w:r>
      <w:r>
        <w:rPr>
          <w:rFonts w:ascii="Lucida Sans Unicode" w:hAnsi="Lucida Sans Unicode" w:cs="Lucida Sans Unicode"/>
          <w:color w:val="1A1A1A"/>
          <w:szCs w:val="21"/>
        </w:rPr>
        <w:t xml:space="preserve"> Factory </w:t>
      </w:r>
      <w:r>
        <w:rPr>
          <w:rFonts w:ascii="Lucida Sans Unicode" w:hAnsi="Lucida Sans Unicode" w:cs="Lucida Sans Unicode"/>
          <w:color w:val="1A1A1A"/>
          <w:szCs w:val="21"/>
        </w:rPr>
        <w:t>工厂，获得对应的</w:t>
      </w:r>
      <w:r>
        <w:rPr>
          <w:rFonts w:ascii="Lucida Sans Unicode" w:hAnsi="Lucida Sans Unicode" w:cs="Lucida Sans Unicode"/>
          <w:color w:val="1A1A1A"/>
          <w:szCs w:val="21"/>
        </w:rPr>
        <w:t xml:space="preserve"> Fruit </w:t>
      </w:r>
      <w:r>
        <w:rPr>
          <w:rFonts w:ascii="Lucida Sans Unicode" w:hAnsi="Lucida Sans Unicode" w:cs="Lucida Sans Unicode"/>
          <w:color w:val="1A1A1A"/>
          <w:szCs w:val="21"/>
        </w:rPr>
        <w:t>对象。</w:t>
      </w:r>
    </w:p>
    <w:p w:rsidR="007E6386" w:rsidRDefault="007E6386" w:rsidP="00FA61C5">
      <w:pPr>
        <w:widowControl/>
        <w:numPr>
          <w:ilvl w:val="0"/>
          <w:numId w:val="87"/>
        </w:numPr>
        <w:shd w:val="clear" w:color="auto" w:fill="FFFFFF"/>
        <w:ind w:left="0"/>
        <w:jc w:val="left"/>
        <w:rPr>
          <w:rFonts w:ascii="Lucida Sans Unicode" w:hAnsi="Lucida Sans Unicode" w:cs="Lucida Sans Unicode"/>
          <w:color w:val="1A1A1A"/>
          <w:szCs w:val="21"/>
        </w:rPr>
      </w:pPr>
      <w:r>
        <w:rPr>
          <w:rFonts w:ascii="Segoe UI Symbol" w:hAnsi="Segoe UI Symbol" w:cs="Segoe UI Symbol"/>
          <w:color w:val="1A1A1A"/>
          <w:szCs w:val="21"/>
        </w:rPr>
        <w:t>😈</w:t>
      </w:r>
      <w:r>
        <w:rPr>
          <w:rFonts w:ascii="Lucida Sans Unicode" w:hAnsi="Lucida Sans Unicode" w:cs="Lucida Sans Unicode"/>
          <w:color w:val="1A1A1A"/>
          <w:szCs w:val="21"/>
        </w:rPr>
        <w:t xml:space="preserve"> </w:t>
      </w:r>
      <w:r>
        <w:rPr>
          <w:rFonts w:ascii="Lucida Sans Unicode" w:hAnsi="Lucida Sans Unicode" w:cs="Lucida Sans Unicode"/>
          <w:color w:val="1A1A1A"/>
          <w:szCs w:val="21"/>
        </w:rPr>
        <w:t>实际情况下，</w:t>
      </w:r>
      <w:r>
        <w:rPr>
          <w:rFonts w:ascii="Lucida Sans Unicode" w:hAnsi="Lucida Sans Unicode" w:cs="Lucida Sans Unicode"/>
          <w:color w:val="1A1A1A"/>
          <w:szCs w:val="21"/>
        </w:rPr>
        <w:t xml:space="preserve">Spring IoC </w:t>
      </w:r>
      <w:r>
        <w:rPr>
          <w:rFonts w:ascii="Lucida Sans Unicode" w:hAnsi="Lucida Sans Unicode" w:cs="Lucida Sans Unicode"/>
          <w:color w:val="1A1A1A"/>
          <w:szCs w:val="21"/>
        </w:rPr>
        <w:t>比这个复杂很多很多，例如单例</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对象，</w:t>
      </w:r>
      <w:r>
        <w:rPr>
          <w:rFonts w:ascii="Lucida Sans Unicode" w:hAnsi="Lucida Sans Unicode" w:cs="Lucida Sans Unicode"/>
          <w:color w:val="1A1A1A"/>
          <w:szCs w:val="21"/>
        </w:rPr>
        <w:t xml:space="preserve">Bean </w:t>
      </w:r>
      <w:r>
        <w:rPr>
          <w:rFonts w:ascii="Lucida Sans Unicode" w:hAnsi="Lucida Sans Unicode" w:cs="Lucida Sans Unicode"/>
          <w:color w:val="1A1A1A"/>
          <w:szCs w:val="21"/>
        </w:rPr>
        <w:t>的属性注入，相互依赖的</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的处理，以及等等。</w:t>
      </w:r>
    </w:p>
    <w:p w:rsidR="007E6386" w:rsidRDefault="007E6386" w:rsidP="007E6386">
      <w:pPr>
        <w:pStyle w:val="2"/>
        <w:pBdr>
          <w:bottom w:val="single" w:sz="6" w:space="4" w:color="DDDDDD"/>
        </w:pBdr>
        <w:shd w:val="clear" w:color="auto" w:fill="FFFFFF"/>
        <w:spacing w:before="300" w:after="292"/>
        <w:rPr>
          <w:rFonts w:ascii="Lucida Sans Unicode" w:hAnsi="Lucida Sans Unicode" w:cs="Lucida Sans Unicode"/>
          <w:color w:val="574C4C"/>
        </w:rPr>
      </w:pPr>
      <w:r>
        <w:rPr>
          <w:rFonts w:hint="eastAsia"/>
        </w:rPr>
        <w:t>16</w:t>
      </w:r>
      <w:r>
        <w:t>.</w:t>
      </w:r>
      <w:r w:rsidRPr="007E6386">
        <w:rPr>
          <w:rFonts w:ascii="Lucida Sans Unicode" w:hAnsi="Lucida Sans Unicode" w:cs="Lucida Sans Unicode"/>
          <w:color w:val="574C4C"/>
        </w:rPr>
        <w:t xml:space="preserve"> </w:t>
      </w:r>
      <w:r>
        <w:rPr>
          <w:rFonts w:ascii="Lucida Sans Unicode" w:hAnsi="Lucida Sans Unicode" w:cs="Lucida Sans Unicode"/>
          <w:color w:val="574C4C"/>
        </w:rPr>
        <w:t xml:space="preserve">Spring </w:t>
      </w:r>
      <w:r>
        <w:rPr>
          <w:rFonts w:ascii="Lucida Sans Unicode" w:hAnsi="Lucida Sans Unicode" w:cs="Lucida Sans Unicode"/>
          <w:color w:val="574C4C"/>
        </w:rPr>
        <w:t>框架中有哪些不同类型的事件？</w:t>
      </w:r>
    </w:p>
    <w:p w:rsidR="007E6386" w:rsidRDefault="007E6386" w:rsidP="007E638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Spring </w:t>
      </w:r>
      <w:r>
        <w:rPr>
          <w:rFonts w:ascii="Lucida Sans Unicode" w:hAnsi="Lucida Sans Unicode" w:cs="Lucida Sans Unicode"/>
          <w:color w:val="1A1A1A"/>
        </w:rPr>
        <w:t>的</w:t>
      </w:r>
      <w:r>
        <w:rPr>
          <w:rFonts w:ascii="Lucida Sans Unicode" w:hAnsi="Lucida Sans Unicode" w:cs="Lucida Sans Unicode"/>
          <w:color w:val="1A1A1A"/>
        </w:rPr>
        <w:t xml:space="preserve"> ApplicationContext </w:t>
      </w:r>
      <w:r>
        <w:rPr>
          <w:rFonts w:ascii="Lucida Sans Unicode" w:hAnsi="Lucida Sans Unicode" w:cs="Lucida Sans Unicode"/>
          <w:color w:val="1A1A1A"/>
        </w:rPr>
        <w:t>提供了支持事件和代码中监听器的功能。</w:t>
      </w:r>
    </w:p>
    <w:p w:rsidR="007E6386" w:rsidRDefault="007E6386" w:rsidP="007E638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我们可以创建</w:t>
      </w:r>
      <w:r>
        <w:rPr>
          <w:rFonts w:ascii="Lucida Sans Unicode" w:hAnsi="Lucida Sans Unicode" w:cs="Lucida Sans Unicode"/>
          <w:color w:val="1A1A1A"/>
        </w:rPr>
        <w:t xml:space="preserve"> Bean </w:t>
      </w:r>
      <w:r>
        <w:rPr>
          <w:rFonts w:ascii="Lucida Sans Unicode" w:hAnsi="Lucida Sans Unicode" w:cs="Lucida Sans Unicode"/>
          <w:color w:val="1A1A1A"/>
        </w:rPr>
        <w:t>用来监听在</w:t>
      </w:r>
      <w:r>
        <w:rPr>
          <w:rFonts w:ascii="Lucida Sans Unicode" w:hAnsi="Lucida Sans Unicode" w:cs="Lucida Sans Unicode"/>
          <w:color w:val="1A1A1A"/>
        </w:rPr>
        <w:t xml:space="preserve"> ApplicationContext </w:t>
      </w:r>
      <w:r>
        <w:rPr>
          <w:rFonts w:ascii="Lucida Sans Unicode" w:hAnsi="Lucida Sans Unicode" w:cs="Lucida Sans Unicode"/>
          <w:color w:val="1A1A1A"/>
        </w:rPr>
        <w:t>中发布的事件。如果一个</w:t>
      </w:r>
      <w:r>
        <w:rPr>
          <w:rFonts w:ascii="Lucida Sans Unicode" w:hAnsi="Lucida Sans Unicode" w:cs="Lucida Sans Unicode"/>
          <w:color w:val="1A1A1A"/>
        </w:rPr>
        <w:t xml:space="preserve"> Bean </w:t>
      </w:r>
      <w:r>
        <w:rPr>
          <w:rFonts w:ascii="Lucida Sans Unicode" w:hAnsi="Lucida Sans Unicode" w:cs="Lucida Sans Unicode"/>
          <w:color w:val="1A1A1A"/>
        </w:rPr>
        <w:t>实现了</w:t>
      </w:r>
      <w:r>
        <w:rPr>
          <w:rFonts w:ascii="Lucida Sans Unicode" w:hAnsi="Lucida Sans Unicode" w:cs="Lucida Sans Unicode"/>
          <w:color w:val="1A1A1A"/>
        </w:rPr>
        <w:t xml:space="preserve"> ApplicationListener </w:t>
      </w:r>
      <w:r>
        <w:rPr>
          <w:rFonts w:ascii="Lucida Sans Unicode" w:hAnsi="Lucida Sans Unicode" w:cs="Lucida Sans Unicode"/>
          <w:color w:val="1A1A1A"/>
        </w:rPr>
        <w:t>接口，当一个</w:t>
      </w:r>
      <w:r>
        <w:rPr>
          <w:rFonts w:ascii="Lucida Sans Unicode" w:hAnsi="Lucida Sans Unicode" w:cs="Lucida Sans Unicode"/>
          <w:color w:val="1A1A1A"/>
        </w:rPr>
        <w:t xml:space="preserve">ApplicationEvent </w:t>
      </w:r>
      <w:r>
        <w:rPr>
          <w:rFonts w:ascii="Lucida Sans Unicode" w:hAnsi="Lucida Sans Unicode" w:cs="Lucida Sans Unicode"/>
          <w:color w:val="1A1A1A"/>
        </w:rPr>
        <w:t>被发布以后，</w:t>
      </w:r>
      <w:r>
        <w:rPr>
          <w:rFonts w:ascii="Lucida Sans Unicode" w:hAnsi="Lucida Sans Unicode" w:cs="Lucida Sans Unicode"/>
          <w:color w:val="1A1A1A"/>
        </w:rPr>
        <w:t xml:space="preserve">Bean </w:t>
      </w:r>
      <w:r>
        <w:rPr>
          <w:rFonts w:ascii="Lucida Sans Unicode" w:hAnsi="Lucida Sans Unicode" w:cs="Lucida Sans Unicode"/>
          <w:color w:val="1A1A1A"/>
        </w:rPr>
        <w:t>会自动被通知。示例代码如下：</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7E6386" w:rsidTr="007E6386">
        <w:trPr>
          <w:trHeight w:val="525"/>
        </w:trPr>
        <w:tc>
          <w:tcPr>
            <w:tcW w:w="0" w:type="auto"/>
            <w:tcBorders>
              <w:top w:val="nil"/>
              <w:left w:val="nil"/>
              <w:bottom w:val="nil"/>
              <w:right w:val="nil"/>
            </w:tcBorders>
            <w:tcMar>
              <w:top w:w="0" w:type="dxa"/>
              <w:left w:w="0" w:type="dxa"/>
              <w:bottom w:w="0" w:type="dxa"/>
              <w:right w:w="0" w:type="dxa"/>
            </w:tcMar>
            <w:vAlign w:val="center"/>
            <w:hideMark/>
          </w:tcPr>
          <w:p w:rsidR="007E6386" w:rsidRDefault="007E6386">
            <w:pPr>
              <w:pStyle w:val="HTML0"/>
              <w:shd w:val="clear" w:color="auto" w:fill="272822"/>
              <w:rPr>
                <w:rFonts w:ascii="Lucida Console" w:hAnsi="Lucida Console"/>
                <w:color w:val="657B83"/>
                <w:sz w:val="22"/>
                <w:szCs w:val="22"/>
              </w:rPr>
            </w:pPr>
            <w:r>
              <w:rPr>
                <w:rStyle w:val="keyword"/>
                <w:rFonts w:ascii="Lucida Console" w:hAnsi="Lucida Console"/>
                <w:color w:val="66D9EF"/>
                <w:sz w:val="22"/>
                <w:szCs w:val="22"/>
              </w:rPr>
              <w:t>public</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class</w:t>
            </w:r>
            <w:r>
              <w:rPr>
                <w:rStyle w:val="class"/>
                <w:rFonts w:ascii="Lucida Console" w:hAnsi="Lucida Console"/>
                <w:color w:val="A6E22E"/>
                <w:sz w:val="22"/>
                <w:szCs w:val="22"/>
              </w:rPr>
              <w:t xml:space="preserve"> </w:t>
            </w:r>
            <w:r>
              <w:rPr>
                <w:rStyle w:val="11"/>
                <w:rFonts w:ascii="Lucida Console" w:hAnsi="Lucida Console"/>
                <w:color w:val="F92672"/>
                <w:sz w:val="22"/>
                <w:szCs w:val="22"/>
              </w:rPr>
              <w:t>AllApplicationEventListener</w:t>
            </w:r>
            <w:r>
              <w:rPr>
                <w:rStyle w:val="class"/>
                <w:rFonts w:ascii="Lucida Console" w:hAnsi="Lucida Console"/>
                <w:color w:val="A6E22E"/>
                <w:sz w:val="22"/>
                <w:szCs w:val="22"/>
              </w:rPr>
              <w:t xml:space="preserve"> </w:t>
            </w:r>
            <w:r>
              <w:rPr>
                <w:rStyle w:val="keyword"/>
                <w:rFonts w:ascii="Lucida Console" w:hAnsi="Lucida Console"/>
                <w:color w:val="66D9EF"/>
                <w:sz w:val="22"/>
                <w:szCs w:val="22"/>
              </w:rPr>
              <w:t>implements</w:t>
            </w:r>
            <w:r>
              <w:rPr>
                <w:rStyle w:val="class"/>
                <w:rFonts w:ascii="Lucida Console" w:hAnsi="Lucida Console"/>
                <w:color w:val="A6E22E"/>
                <w:sz w:val="22"/>
                <w:szCs w:val="22"/>
              </w:rPr>
              <w:t xml:space="preserve"> </w:t>
            </w:r>
            <w:r>
              <w:rPr>
                <w:rStyle w:val="11"/>
                <w:rFonts w:ascii="Lucida Console" w:hAnsi="Lucida Console"/>
                <w:color w:val="F92672"/>
                <w:sz w:val="22"/>
                <w:szCs w:val="22"/>
              </w:rPr>
              <w:t>ApplicationListener</w:t>
            </w:r>
            <w:r>
              <w:rPr>
                <w:rStyle w:val="class"/>
                <w:rFonts w:ascii="Lucida Console" w:hAnsi="Lucida Console"/>
                <w:color w:val="A6E22E"/>
                <w:sz w:val="22"/>
                <w:szCs w:val="22"/>
              </w:rPr>
              <w:t>&lt;</w:t>
            </w:r>
            <w:r>
              <w:rPr>
                <w:rStyle w:val="11"/>
                <w:rFonts w:ascii="Lucida Console" w:hAnsi="Lucida Console"/>
                <w:color w:val="F92672"/>
                <w:sz w:val="22"/>
                <w:szCs w:val="22"/>
              </w:rPr>
              <w:t>ApplicationEvent</w:t>
            </w:r>
            <w:r>
              <w:rPr>
                <w:rStyle w:val="class"/>
                <w:rFonts w:ascii="Lucida Console" w:hAnsi="Lucida Console"/>
                <w:color w:val="A6E22E"/>
                <w:sz w:val="22"/>
                <w:szCs w:val="22"/>
              </w:rPr>
              <w:t xml:space="preserve">&gt; </w:t>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meta"/>
                <w:rFonts w:ascii="Lucida Console" w:hAnsi="Lucida Console"/>
                <w:color w:val="FFFFFF"/>
                <w:sz w:val="22"/>
                <w:szCs w:val="22"/>
              </w:rPr>
              <w:t>@Override</w:t>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public</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void</w:t>
            </w:r>
            <w:r>
              <w:rPr>
                <w:rStyle w:val="function"/>
                <w:rFonts w:ascii="Lucida Console" w:hAnsi="Lucida Console"/>
                <w:color w:val="FFFFFF"/>
                <w:sz w:val="22"/>
                <w:szCs w:val="22"/>
              </w:rPr>
              <w:t xml:space="preserve"> </w:t>
            </w:r>
            <w:r>
              <w:rPr>
                <w:rStyle w:val="11"/>
                <w:rFonts w:ascii="Lucida Console" w:hAnsi="Lucida Console"/>
                <w:color w:val="A6E22E"/>
                <w:sz w:val="22"/>
                <w:szCs w:val="22"/>
              </w:rPr>
              <w:t>onApplicationEvent</w:t>
            </w:r>
            <w:r>
              <w:rPr>
                <w:rStyle w:val="params"/>
                <w:rFonts w:ascii="Lucida Console" w:hAnsi="Lucida Console"/>
                <w:color w:val="FFFFFF"/>
                <w:sz w:val="22"/>
                <w:szCs w:val="22"/>
              </w:rPr>
              <w:t>(ApplicationEvent applicationEvent)</w:t>
            </w:r>
            <w:r>
              <w:rPr>
                <w:rStyle w:val="function"/>
                <w:rFonts w:ascii="Lucida Console" w:hAnsi="Lucida Console"/>
                <w:color w:val="FFFFFF"/>
                <w:sz w:val="22"/>
                <w:szCs w:val="22"/>
              </w:rPr>
              <w:t xml:space="preserve"> </w:t>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comment"/>
                <w:rFonts w:ascii="Lucida Console" w:hAnsi="Lucida Console"/>
                <w:color w:val="75715E"/>
                <w:sz w:val="22"/>
                <w:szCs w:val="22"/>
              </w:rPr>
              <w:t xml:space="preserve">// process event  </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w:t>
            </w:r>
          </w:p>
        </w:tc>
      </w:tr>
    </w:tbl>
    <w:p w:rsidR="007E6386" w:rsidRDefault="007E6386" w:rsidP="007E638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Spring </w:t>
      </w:r>
      <w:r>
        <w:rPr>
          <w:rFonts w:ascii="Lucida Sans Unicode" w:hAnsi="Lucida Sans Unicode" w:cs="Lucida Sans Unicode"/>
          <w:color w:val="1A1A1A"/>
        </w:rPr>
        <w:t>提供了以下五种标准的事件：</w:t>
      </w:r>
    </w:p>
    <w:p w:rsidR="007E6386" w:rsidRDefault="007E6386" w:rsidP="00FA61C5">
      <w:pPr>
        <w:widowControl/>
        <w:numPr>
          <w:ilvl w:val="0"/>
          <w:numId w:val="8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上下文更新事件（</w:t>
      </w:r>
      <w:r>
        <w:rPr>
          <w:rFonts w:ascii="Lucida Sans Unicode" w:hAnsi="Lucida Sans Unicode" w:cs="Lucida Sans Unicode"/>
          <w:color w:val="1A1A1A"/>
          <w:szCs w:val="21"/>
        </w:rPr>
        <w:t>ContextRefreshedEvent</w:t>
      </w:r>
      <w:r>
        <w:rPr>
          <w:rFonts w:ascii="Lucida Sans Unicode" w:hAnsi="Lucida Sans Unicode" w:cs="Lucida Sans Unicode"/>
          <w:color w:val="1A1A1A"/>
          <w:szCs w:val="21"/>
        </w:rPr>
        <w:t>）：该事件会在</w:t>
      </w:r>
      <w:r>
        <w:rPr>
          <w:rFonts w:ascii="Lucida Sans Unicode" w:hAnsi="Lucida Sans Unicode" w:cs="Lucida Sans Unicode"/>
          <w:color w:val="1A1A1A"/>
          <w:szCs w:val="21"/>
        </w:rPr>
        <w:t xml:space="preserve">ApplicationContext </w:t>
      </w:r>
      <w:r>
        <w:rPr>
          <w:rFonts w:ascii="Lucida Sans Unicode" w:hAnsi="Lucida Sans Unicode" w:cs="Lucida Sans Unicode"/>
          <w:color w:val="1A1A1A"/>
          <w:szCs w:val="21"/>
        </w:rPr>
        <w:t>被初始化或者更新时发布。也可以在调用</w:t>
      </w:r>
      <w:r>
        <w:rPr>
          <w:rFonts w:ascii="Lucida Sans Unicode" w:hAnsi="Lucida Sans Unicode" w:cs="Lucida Sans Unicode"/>
          <w:color w:val="1A1A1A"/>
          <w:szCs w:val="21"/>
        </w:rPr>
        <w:t xml:space="preserve">ConfigurableApplicationContext </w:t>
      </w:r>
      <w:r>
        <w:rPr>
          <w:rFonts w:ascii="Lucida Sans Unicode" w:hAnsi="Lucida Sans Unicode" w:cs="Lucida Sans Unicode"/>
          <w:color w:val="1A1A1A"/>
          <w:szCs w:val="21"/>
        </w:rPr>
        <w:t>接口中的</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#refresh()</w:t>
      </w:r>
      <w:r>
        <w:rPr>
          <w:rFonts w:ascii="Lucida Sans Unicode" w:hAnsi="Lucida Sans Unicode" w:cs="Lucida Sans Unicode"/>
          <w:color w:val="1A1A1A"/>
          <w:szCs w:val="21"/>
        </w:rPr>
        <w:t> </w:t>
      </w:r>
      <w:r>
        <w:rPr>
          <w:rFonts w:ascii="Lucida Sans Unicode" w:hAnsi="Lucida Sans Unicode" w:cs="Lucida Sans Unicode"/>
          <w:color w:val="1A1A1A"/>
          <w:szCs w:val="21"/>
        </w:rPr>
        <w:t>方法时被触发。</w:t>
      </w:r>
    </w:p>
    <w:p w:rsidR="007E6386" w:rsidRDefault="007E6386" w:rsidP="00FA61C5">
      <w:pPr>
        <w:widowControl/>
        <w:numPr>
          <w:ilvl w:val="0"/>
          <w:numId w:val="8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上下文开始事件（</w:t>
      </w:r>
      <w:r>
        <w:rPr>
          <w:rFonts w:ascii="Lucida Sans Unicode" w:hAnsi="Lucida Sans Unicode" w:cs="Lucida Sans Unicode"/>
          <w:color w:val="1A1A1A"/>
          <w:szCs w:val="21"/>
        </w:rPr>
        <w:t>ContextStartedEvent</w:t>
      </w:r>
      <w:r>
        <w:rPr>
          <w:rFonts w:ascii="Lucida Sans Unicode" w:hAnsi="Lucida Sans Unicode" w:cs="Lucida Sans Unicode"/>
          <w:color w:val="1A1A1A"/>
          <w:szCs w:val="21"/>
        </w:rPr>
        <w:t>）：当容器调用</w:t>
      </w:r>
      <w:r>
        <w:rPr>
          <w:rFonts w:ascii="Lucida Sans Unicode" w:hAnsi="Lucida Sans Unicode" w:cs="Lucida Sans Unicode"/>
          <w:color w:val="1A1A1A"/>
          <w:szCs w:val="21"/>
        </w:rPr>
        <w:t xml:space="preserve">ConfigurableApplicationContext </w:t>
      </w:r>
      <w:r>
        <w:rPr>
          <w:rFonts w:ascii="Lucida Sans Unicode" w:hAnsi="Lucida Sans Unicode" w:cs="Lucida Sans Unicode"/>
          <w:color w:val="1A1A1A"/>
          <w:szCs w:val="21"/>
        </w:rPr>
        <w:t>的</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#start()</w:t>
      </w:r>
      <w:r>
        <w:rPr>
          <w:rFonts w:ascii="Lucida Sans Unicode" w:hAnsi="Lucida Sans Unicode" w:cs="Lucida Sans Unicode"/>
          <w:color w:val="1A1A1A"/>
          <w:szCs w:val="21"/>
        </w:rPr>
        <w:t> </w:t>
      </w:r>
      <w:r>
        <w:rPr>
          <w:rFonts w:ascii="Lucida Sans Unicode" w:hAnsi="Lucida Sans Unicode" w:cs="Lucida Sans Unicode"/>
          <w:color w:val="1A1A1A"/>
          <w:szCs w:val="21"/>
        </w:rPr>
        <w:t>方法开始</w:t>
      </w:r>
      <w:r>
        <w:rPr>
          <w:rFonts w:ascii="Lucida Sans Unicode" w:hAnsi="Lucida Sans Unicode" w:cs="Lucida Sans Unicode"/>
          <w:color w:val="1A1A1A"/>
          <w:szCs w:val="21"/>
        </w:rPr>
        <w:t>/</w:t>
      </w:r>
      <w:r>
        <w:rPr>
          <w:rFonts w:ascii="Lucida Sans Unicode" w:hAnsi="Lucida Sans Unicode" w:cs="Lucida Sans Unicode"/>
          <w:color w:val="1A1A1A"/>
          <w:szCs w:val="21"/>
        </w:rPr>
        <w:t>重新开始容器时触发该事件。</w:t>
      </w:r>
    </w:p>
    <w:p w:rsidR="007E6386" w:rsidRDefault="007E6386" w:rsidP="00FA61C5">
      <w:pPr>
        <w:widowControl/>
        <w:numPr>
          <w:ilvl w:val="0"/>
          <w:numId w:val="8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上下文停止事件（</w:t>
      </w:r>
      <w:r>
        <w:rPr>
          <w:rFonts w:ascii="Lucida Sans Unicode" w:hAnsi="Lucida Sans Unicode" w:cs="Lucida Sans Unicode"/>
          <w:color w:val="1A1A1A"/>
          <w:szCs w:val="21"/>
        </w:rPr>
        <w:t>ContextStoppedEvent</w:t>
      </w:r>
      <w:r>
        <w:rPr>
          <w:rFonts w:ascii="Lucida Sans Unicode" w:hAnsi="Lucida Sans Unicode" w:cs="Lucida Sans Unicode"/>
          <w:color w:val="1A1A1A"/>
          <w:szCs w:val="21"/>
        </w:rPr>
        <w:t>）：当容器调用</w:t>
      </w:r>
      <w:r>
        <w:rPr>
          <w:rFonts w:ascii="Lucida Sans Unicode" w:hAnsi="Lucida Sans Unicode" w:cs="Lucida Sans Unicode"/>
          <w:color w:val="1A1A1A"/>
          <w:szCs w:val="21"/>
        </w:rPr>
        <w:t xml:space="preserve"> ConfigurableApplicationContext </w:t>
      </w:r>
      <w:r>
        <w:rPr>
          <w:rFonts w:ascii="Lucida Sans Unicode" w:hAnsi="Lucida Sans Unicode" w:cs="Lucida Sans Unicode"/>
          <w:color w:val="1A1A1A"/>
          <w:szCs w:val="21"/>
        </w:rPr>
        <w:t>的</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#stop()</w:t>
      </w:r>
      <w:r>
        <w:rPr>
          <w:rFonts w:ascii="Lucida Sans Unicode" w:hAnsi="Lucida Sans Unicode" w:cs="Lucida Sans Unicode"/>
          <w:color w:val="1A1A1A"/>
          <w:szCs w:val="21"/>
        </w:rPr>
        <w:t> </w:t>
      </w:r>
      <w:r>
        <w:rPr>
          <w:rFonts w:ascii="Lucida Sans Unicode" w:hAnsi="Lucida Sans Unicode" w:cs="Lucida Sans Unicode"/>
          <w:color w:val="1A1A1A"/>
          <w:szCs w:val="21"/>
        </w:rPr>
        <w:t>方法停止容器时触发该事件。</w:t>
      </w:r>
    </w:p>
    <w:p w:rsidR="007E6386" w:rsidRDefault="007E6386" w:rsidP="00FA61C5">
      <w:pPr>
        <w:widowControl/>
        <w:numPr>
          <w:ilvl w:val="0"/>
          <w:numId w:val="8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上下文关闭事件（</w:t>
      </w:r>
      <w:r>
        <w:rPr>
          <w:rFonts w:ascii="Lucida Sans Unicode" w:hAnsi="Lucida Sans Unicode" w:cs="Lucida Sans Unicode"/>
          <w:color w:val="1A1A1A"/>
          <w:szCs w:val="21"/>
        </w:rPr>
        <w:t>ContextClosedEvent</w:t>
      </w:r>
      <w:r>
        <w:rPr>
          <w:rFonts w:ascii="Lucida Sans Unicode" w:hAnsi="Lucida Sans Unicode" w:cs="Lucida Sans Unicode"/>
          <w:color w:val="1A1A1A"/>
          <w:szCs w:val="21"/>
        </w:rPr>
        <w:t>）：当</w:t>
      </w:r>
      <w:r>
        <w:rPr>
          <w:rFonts w:ascii="Lucida Sans Unicode" w:hAnsi="Lucida Sans Unicode" w:cs="Lucida Sans Unicode"/>
          <w:color w:val="1A1A1A"/>
          <w:szCs w:val="21"/>
        </w:rPr>
        <w:t xml:space="preserve">ApplicationContext </w:t>
      </w:r>
      <w:r>
        <w:rPr>
          <w:rFonts w:ascii="Lucida Sans Unicode" w:hAnsi="Lucida Sans Unicode" w:cs="Lucida Sans Unicode"/>
          <w:color w:val="1A1A1A"/>
          <w:szCs w:val="21"/>
        </w:rPr>
        <w:t>被关闭时触发该事件。容器被关闭时，其管理的所有单例</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都被销毁。</w:t>
      </w:r>
    </w:p>
    <w:p w:rsidR="007E6386" w:rsidRDefault="007E6386" w:rsidP="00FA61C5">
      <w:pPr>
        <w:widowControl/>
        <w:numPr>
          <w:ilvl w:val="0"/>
          <w:numId w:val="8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请求处理事件（</w:t>
      </w:r>
      <w:r>
        <w:rPr>
          <w:rFonts w:ascii="Lucida Sans Unicode" w:hAnsi="Lucida Sans Unicode" w:cs="Lucida Sans Unicode"/>
          <w:color w:val="1A1A1A"/>
          <w:szCs w:val="21"/>
        </w:rPr>
        <w:t>RequestHandledEvent</w:t>
      </w:r>
      <w:r>
        <w:rPr>
          <w:rFonts w:ascii="Lucida Sans Unicode" w:hAnsi="Lucida Sans Unicode" w:cs="Lucida Sans Unicode"/>
          <w:color w:val="1A1A1A"/>
          <w:szCs w:val="21"/>
        </w:rPr>
        <w:t>）：在</w:t>
      </w:r>
      <w:r>
        <w:rPr>
          <w:rFonts w:ascii="Lucida Sans Unicode" w:hAnsi="Lucida Sans Unicode" w:cs="Lucida Sans Unicode"/>
          <w:color w:val="1A1A1A"/>
          <w:szCs w:val="21"/>
        </w:rPr>
        <w:t xml:space="preserve"> We b</w:t>
      </w:r>
      <w:r>
        <w:rPr>
          <w:rFonts w:ascii="Lucida Sans Unicode" w:hAnsi="Lucida Sans Unicode" w:cs="Lucida Sans Unicode"/>
          <w:color w:val="1A1A1A"/>
          <w:szCs w:val="21"/>
        </w:rPr>
        <w:t>应用中，当一个</w:t>
      </w:r>
      <w:r>
        <w:rPr>
          <w:rFonts w:ascii="Lucida Sans Unicode" w:hAnsi="Lucida Sans Unicode" w:cs="Lucida Sans Unicode"/>
          <w:color w:val="1A1A1A"/>
          <w:szCs w:val="21"/>
        </w:rPr>
        <w:t xml:space="preserve">HTTP </w:t>
      </w:r>
      <w:r>
        <w:rPr>
          <w:rFonts w:ascii="Lucida Sans Unicode" w:hAnsi="Lucida Sans Unicode" w:cs="Lucida Sans Unicode"/>
          <w:color w:val="1A1A1A"/>
          <w:szCs w:val="21"/>
        </w:rPr>
        <w:t>请求（</w:t>
      </w:r>
      <w:r>
        <w:rPr>
          <w:rFonts w:ascii="Lucida Sans Unicode" w:hAnsi="Lucida Sans Unicode" w:cs="Lucida Sans Unicode"/>
          <w:color w:val="1A1A1A"/>
          <w:szCs w:val="21"/>
        </w:rPr>
        <w:t>request</w:t>
      </w:r>
      <w:r>
        <w:rPr>
          <w:rFonts w:ascii="Lucida Sans Unicode" w:hAnsi="Lucida Sans Unicode" w:cs="Lucida Sans Unicode"/>
          <w:color w:val="1A1A1A"/>
          <w:szCs w:val="21"/>
        </w:rPr>
        <w:t>）结束触发该事件。</w:t>
      </w:r>
    </w:p>
    <w:p w:rsidR="007E6386" w:rsidRDefault="00167304" w:rsidP="007E6386">
      <w:pPr>
        <w:spacing w:before="300" w:after="300"/>
        <w:rPr>
          <w:rFonts w:ascii="宋体" w:hAnsi="宋体" w:cs="宋体"/>
          <w:sz w:val="24"/>
          <w:szCs w:val="24"/>
        </w:rPr>
      </w:pPr>
      <w:r>
        <w:pict>
          <v:rect id="_x0000_i1030" style="width:0;height:0" o:hralign="center" o:hrstd="t" o:hrnoshade="t" o:hr="t" fillcolor="#1a1a1a" stroked="f"/>
        </w:pict>
      </w:r>
    </w:p>
    <w:p w:rsidR="007E6386" w:rsidRDefault="007E6386" w:rsidP="007E638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除了上面介绍的事件以外，还可以通过扩展</w:t>
      </w:r>
      <w:r>
        <w:rPr>
          <w:rFonts w:ascii="Lucida Sans Unicode" w:hAnsi="Lucida Sans Unicode" w:cs="Lucida Sans Unicode"/>
          <w:color w:val="1A1A1A"/>
        </w:rPr>
        <w:t xml:space="preserve"> ApplicationEvent </w:t>
      </w:r>
      <w:r>
        <w:rPr>
          <w:rFonts w:ascii="Lucida Sans Unicode" w:hAnsi="Lucida Sans Unicode" w:cs="Lucida Sans Unicode"/>
          <w:color w:val="1A1A1A"/>
        </w:rPr>
        <w:t>类来开发</w:t>
      </w:r>
      <w:r>
        <w:rPr>
          <w:rStyle w:val="a4"/>
          <w:rFonts w:ascii="Lucida Sans Unicode" w:hAnsi="Lucida Sans Unicode" w:cs="Lucida Sans Unicode"/>
          <w:color w:val="1A1A1A"/>
        </w:rPr>
        <w:t>自定义</w:t>
      </w:r>
      <w:r>
        <w:rPr>
          <w:rFonts w:ascii="Lucida Sans Unicode" w:hAnsi="Lucida Sans Unicode" w:cs="Lucida Sans Unicode"/>
          <w:color w:val="1A1A1A"/>
        </w:rPr>
        <w:t>的事件。</w:t>
      </w:r>
    </w:p>
    <w:p w:rsidR="007E6386" w:rsidRDefault="007E6386" w:rsidP="007E6386">
      <w:pPr>
        <w:pStyle w:val="a3"/>
        <w:shd w:val="clear" w:color="auto" w:fill="FFFFFF"/>
        <w:spacing w:before="150" w:beforeAutospacing="0" w:after="420" w:afterAutospacing="0"/>
        <w:rPr>
          <w:rFonts w:ascii="Lucida Sans Unicode" w:hAnsi="Lucida Sans Unicode" w:cs="Lucida Sans Unicode"/>
          <w:color w:val="1A1A1A"/>
        </w:rPr>
      </w:pPr>
      <w:r>
        <w:rPr>
          <w:rFonts w:ascii="微软雅黑" w:eastAsia="微软雅黑" w:hAnsi="微软雅黑" w:cs="微软雅黑" w:hint="eastAsia"/>
          <w:color w:val="1A1A1A"/>
        </w:rPr>
        <w:t>①</w:t>
      </w:r>
      <w:r>
        <w:rPr>
          <w:rFonts w:ascii="Lucida Sans Unicode" w:hAnsi="Lucida Sans Unicode" w:cs="Lucida Sans Unicode"/>
          <w:color w:val="1A1A1A"/>
        </w:rPr>
        <w:t xml:space="preserve"> </w:t>
      </w:r>
      <w:r>
        <w:rPr>
          <w:rFonts w:ascii="Lucida Sans Unicode" w:hAnsi="Lucida Sans Unicode" w:cs="Lucida Sans Unicode"/>
          <w:color w:val="1A1A1A"/>
        </w:rPr>
        <w:t>示例自定义的事件的类，代码如下：</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7E6386" w:rsidTr="007E6386">
        <w:trPr>
          <w:trHeight w:val="525"/>
        </w:trPr>
        <w:tc>
          <w:tcPr>
            <w:tcW w:w="0" w:type="auto"/>
            <w:tcBorders>
              <w:top w:val="nil"/>
              <w:left w:val="nil"/>
              <w:bottom w:val="nil"/>
              <w:right w:val="nil"/>
            </w:tcBorders>
            <w:tcMar>
              <w:top w:w="0" w:type="dxa"/>
              <w:left w:w="0" w:type="dxa"/>
              <w:bottom w:w="0" w:type="dxa"/>
              <w:right w:w="0" w:type="dxa"/>
            </w:tcMar>
            <w:vAlign w:val="center"/>
            <w:hideMark/>
          </w:tcPr>
          <w:p w:rsidR="007E6386" w:rsidRDefault="007E6386">
            <w:pPr>
              <w:pStyle w:val="HTML0"/>
              <w:shd w:val="clear" w:color="auto" w:fill="272822"/>
              <w:rPr>
                <w:rFonts w:ascii="Lucida Console" w:hAnsi="Lucida Console"/>
                <w:color w:val="657B83"/>
                <w:sz w:val="22"/>
                <w:szCs w:val="22"/>
              </w:rPr>
            </w:pPr>
            <w:r>
              <w:rPr>
                <w:rStyle w:val="keyword"/>
                <w:rFonts w:ascii="Lucida Console" w:hAnsi="Lucida Console"/>
                <w:color w:val="66D9EF"/>
                <w:sz w:val="22"/>
                <w:szCs w:val="22"/>
              </w:rPr>
              <w:t>public</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class</w:t>
            </w:r>
            <w:r>
              <w:rPr>
                <w:rStyle w:val="class"/>
                <w:rFonts w:ascii="Lucida Console" w:hAnsi="Lucida Console"/>
                <w:color w:val="A6E22E"/>
                <w:sz w:val="22"/>
                <w:szCs w:val="22"/>
              </w:rPr>
              <w:t xml:space="preserve"> </w:t>
            </w:r>
            <w:r>
              <w:rPr>
                <w:rStyle w:val="11"/>
                <w:rFonts w:ascii="Lucida Console" w:hAnsi="Lucida Console"/>
                <w:color w:val="F92672"/>
                <w:sz w:val="22"/>
                <w:szCs w:val="22"/>
              </w:rPr>
              <w:t>CustomApplicationEvent</w:t>
            </w:r>
            <w:r>
              <w:rPr>
                <w:rStyle w:val="class"/>
                <w:rFonts w:ascii="Lucida Console" w:hAnsi="Lucida Console"/>
                <w:color w:val="A6E22E"/>
                <w:sz w:val="22"/>
                <w:szCs w:val="22"/>
              </w:rPr>
              <w:t xml:space="preserve"> </w:t>
            </w:r>
            <w:r>
              <w:rPr>
                <w:rStyle w:val="keyword"/>
                <w:rFonts w:ascii="Lucida Console" w:hAnsi="Lucida Console"/>
                <w:color w:val="66D9EF"/>
                <w:sz w:val="22"/>
                <w:szCs w:val="22"/>
              </w:rPr>
              <w:t>extends</w:t>
            </w:r>
            <w:r>
              <w:rPr>
                <w:rStyle w:val="class"/>
                <w:rFonts w:ascii="Lucida Console" w:hAnsi="Lucida Console"/>
                <w:color w:val="A6E22E"/>
                <w:sz w:val="22"/>
                <w:szCs w:val="22"/>
              </w:rPr>
              <w:t xml:space="preserve"> </w:t>
            </w:r>
            <w:r>
              <w:rPr>
                <w:rStyle w:val="11"/>
                <w:rFonts w:ascii="Lucida Console" w:hAnsi="Lucida Console"/>
                <w:color w:val="F92672"/>
                <w:sz w:val="22"/>
                <w:szCs w:val="22"/>
              </w:rPr>
              <w:t>ApplicationEvent</w:t>
            </w:r>
            <w:r>
              <w:rPr>
                <w:rStyle w:val="line"/>
                <w:rFonts w:ascii="Lucida Console" w:hAnsi="Lucida Console"/>
                <w:color w:val="FFFFFF"/>
                <w:sz w:val="22"/>
                <w:szCs w:val="22"/>
              </w:rPr>
              <w:t xml:space="preserve">{  </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public</w:t>
            </w:r>
            <w:r>
              <w:rPr>
                <w:rStyle w:val="function"/>
                <w:rFonts w:ascii="Lucida Console" w:hAnsi="Lucida Console"/>
                <w:color w:val="FFFFFF"/>
                <w:sz w:val="22"/>
                <w:szCs w:val="22"/>
              </w:rPr>
              <w:t xml:space="preserve"> </w:t>
            </w:r>
            <w:r>
              <w:rPr>
                <w:rStyle w:val="11"/>
                <w:rFonts w:ascii="Lucida Console" w:hAnsi="Lucida Console"/>
                <w:color w:val="A6E22E"/>
                <w:sz w:val="22"/>
                <w:szCs w:val="22"/>
              </w:rPr>
              <w:t>CustomApplicationEvent</w:t>
            </w:r>
            <w:r>
              <w:rPr>
                <w:rStyle w:val="params"/>
                <w:rFonts w:ascii="Lucida Console" w:hAnsi="Lucida Console"/>
                <w:color w:val="FFFFFF"/>
                <w:sz w:val="22"/>
                <w:szCs w:val="22"/>
              </w:rPr>
              <w:t xml:space="preserve">(Object source, </w:t>
            </w:r>
            <w:r>
              <w:rPr>
                <w:rStyle w:val="keyword"/>
                <w:rFonts w:ascii="Lucida Console" w:hAnsi="Lucida Console"/>
                <w:color w:val="66D9EF"/>
                <w:sz w:val="22"/>
                <w:szCs w:val="22"/>
              </w:rPr>
              <w:t>final</w:t>
            </w:r>
            <w:r>
              <w:rPr>
                <w:rStyle w:val="params"/>
                <w:rFonts w:ascii="Lucida Console" w:hAnsi="Lucida Console"/>
                <w:color w:val="FFFFFF"/>
                <w:sz w:val="22"/>
                <w:szCs w:val="22"/>
              </w:rPr>
              <w:t xml:space="preserve"> String msg)</w:t>
            </w:r>
            <w:r>
              <w:rPr>
                <w:rStyle w:val="function"/>
                <w:rFonts w:ascii="Lucida Console" w:hAnsi="Lucida Console"/>
                <w:color w:val="FFFFFF"/>
                <w:sz w:val="22"/>
                <w:szCs w:val="22"/>
              </w:rPr>
              <w:t xml:space="preserve"> </w:t>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super</w:t>
            </w:r>
            <w:r>
              <w:rPr>
                <w:rStyle w:val="line"/>
                <w:rFonts w:ascii="Lucida Console" w:hAnsi="Lucida Console"/>
                <w:color w:val="FFFFFF"/>
                <w:sz w:val="22"/>
                <w:szCs w:val="22"/>
              </w:rPr>
              <w:t>(source);</w:t>
            </w:r>
            <w:r>
              <w:rPr>
                <w:rFonts w:ascii="Lucida Console" w:hAnsi="Lucida Console"/>
                <w:color w:val="657B83"/>
                <w:sz w:val="22"/>
                <w:szCs w:val="22"/>
              </w:rPr>
              <w:br/>
            </w:r>
            <w:r>
              <w:rPr>
                <w:rStyle w:val="line"/>
                <w:rFonts w:ascii="Lucida Console" w:hAnsi="Lucida Console"/>
                <w:color w:val="FFFFFF"/>
                <w:sz w:val="22"/>
                <w:szCs w:val="22"/>
              </w:rPr>
              <w:t xml:space="preserve">    }  </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w:t>
            </w:r>
          </w:p>
        </w:tc>
      </w:tr>
    </w:tbl>
    <w:p w:rsidR="007E6386" w:rsidRDefault="007E6386" w:rsidP="007E6386">
      <w:pPr>
        <w:pStyle w:val="a3"/>
        <w:shd w:val="clear" w:color="auto" w:fill="FFFFFF"/>
        <w:spacing w:before="150" w:beforeAutospacing="0" w:after="420" w:afterAutospacing="0"/>
        <w:rPr>
          <w:rFonts w:ascii="Lucida Sans Unicode" w:hAnsi="Lucida Sans Unicode" w:cs="Lucida Sans Unicode"/>
          <w:color w:val="1A1A1A"/>
        </w:rPr>
      </w:pPr>
      <w:r>
        <w:rPr>
          <w:rFonts w:ascii="微软雅黑" w:eastAsia="微软雅黑" w:hAnsi="微软雅黑" w:cs="微软雅黑" w:hint="eastAsia"/>
          <w:color w:val="1A1A1A"/>
        </w:rPr>
        <w:t>②</w:t>
      </w:r>
      <w:r>
        <w:rPr>
          <w:rFonts w:ascii="Lucida Sans Unicode" w:hAnsi="Lucida Sans Unicode" w:cs="Lucida Sans Unicode"/>
          <w:color w:val="1A1A1A"/>
        </w:rPr>
        <w:t xml:space="preserve"> </w:t>
      </w:r>
      <w:r>
        <w:rPr>
          <w:rFonts w:ascii="Lucida Sans Unicode" w:hAnsi="Lucida Sans Unicode" w:cs="Lucida Sans Unicode"/>
          <w:color w:val="1A1A1A"/>
        </w:rPr>
        <w:t>为了监听这个事件，还需要创建一个监听器。示例代码如下：</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7E6386" w:rsidTr="007E6386">
        <w:trPr>
          <w:trHeight w:val="525"/>
        </w:trPr>
        <w:tc>
          <w:tcPr>
            <w:tcW w:w="0" w:type="auto"/>
            <w:tcBorders>
              <w:top w:val="nil"/>
              <w:left w:val="nil"/>
              <w:bottom w:val="nil"/>
              <w:right w:val="nil"/>
            </w:tcBorders>
            <w:tcMar>
              <w:top w:w="0" w:type="dxa"/>
              <w:left w:w="0" w:type="dxa"/>
              <w:bottom w:w="0" w:type="dxa"/>
              <w:right w:w="0" w:type="dxa"/>
            </w:tcMar>
            <w:vAlign w:val="center"/>
            <w:hideMark/>
          </w:tcPr>
          <w:p w:rsidR="007E6386" w:rsidRDefault="007E6386">
            <w:pPr>
              <w:pStyle w:val="HTML0"/>
              <w:shd w:val="clear" w:color="auto" w:fill="272822"/>
              <w:rPr>
                <w:rFonts w:ascii="Lucida Console" w:hAnsi="Lucida Console"/>
                <w:color w:val="657B83"/>
                <w:sz w:val="22"/>
                <w:szCs w:val="22"/>
              </w:rPr>
            </w:pPr>
            <w:r>
              <w:rPr>
                <w:rStyle w:val="keyword"/>
                <w:rFonts w:ascii="Lucida Console" w:hAnsi="Lucida Console"/>
                <w:color w:val="66D9EF"/>
                <w:sz w:val="22"/>
                <w:szCs w:val="22"/>
              </w:rPr>
              <w:t>public</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class</w:t>
            </w:r>
            <w:r>
              <w:rPr>
                <w:rStyle w:val="class"/>
                <w:rFonts w:ascii="Lucida Console" w:hAnsi="Lucida Console"/>
                <w:color w:val="A6E22E"/>
                <w:sz w:val="22"/>
                <w:szCs w:val="22"/>
              </w:rPr>
              <w:t xml:space="preserve"> </w:t>
            </w:r>
            <w:r>
              <w:rPr>
                <w:rStyle w:val="11"/>
                <w:rFonts w:ascii="Lucida Console" w:hAnsi="Lucida Console"/>
                <w:color w:val="F92672"/>
                <w:sz w:val="22"/>
                <w:szCs w:val="22"/>
              </w:rPr>
              <w:t>CustomEventListener</w:t>
            </w:r>
            <w:r>
              <w:rPr>
                <w:rStyle w:val="class"/>
                <w:rFonts w:ascii="Lucida Console" w:hAnsi="Lucida Console"/>
                <w:color w:val="A6E22E"/>
                <w:sz w:val="22"/>
                <w:szCs w:val="22"/>
              </w:rPr>
              <w:t xml:space="preserve"> </w:t>
            </w:r>
            <w:r>
              <w:rPr>
                <w:rStyle w:val="keyword"/>
                <w:rFonts w:ascii="Lucida Console" w:hAnsi="Lucida Console"/>
                <w:color w:val="66D9EF"/>
                <w:sz w:val="22"/>
                <w:szCs w:val="22"/>
              </w:rPr>
              <w:t>implements</w:t>
            </w:r>
            <w:r>
              <w:rPr>
                <w:rStyle w:val="class"/>
                <w:rFonts w:ascii="Lucida Console" w:hAnsi="Lucida Console"/>
                <w:color w:val="A6E22E"/>
                <w:sz w:val="22"/>
                <w:szCs w:val="22"/>
              </w:rPr>
              <w:t xml:space="preserve"> </w:t>
            </w:r>
            <w:r>
              <w:rPr>
                <w:rStyle w:val="11"/>
                <w:rFonts w:ascii="Lucida Console" w:hAnsi="Lucida Console"/>
                <w:color w:val="F92672"/>
                <w:sz w:val="22"/>
                <w:szCs w:val="22"/>
              </w:rPr>
              <w:t>ApplicationListener</w:t>
            </w:r>
            <w:r>
              <w:rPr>
                <w:rStyle w:val="class"/>
                <w:rFonts w:ascii="Lucida Console" w:hAnsi="Lucida Console"/>
                <w:color w:val="A6E22E"/>
                <w:sz w:val="22"/>
                <w:szCs w:val="22"/>
              </w:rPr>
              <w:t>&lt;</w:t>
            </w:r>
            <w:r>
              <w:rPr>
                <w:rStyle w:val="11"/>
                <w:rFonts w:ascii="Lucida Console" w:hAnsi="Lucida Console"/>
                <w:color w:val="F92672"/>
                <w:sz w:val="22"/>
                <w:szCs w:val="22"/>
              </w:rPr>
              <w:t>CustomApplicationEvent</w:t>
            </w:r>
            <w:r>
              <w:rPr>
                <w:rStyle w:val="class"/>
                <w:rFonts w:ascii="Lucida Console" w:hAnsi="Lucida Console"/>
                <w:color w:val="A6E22E"/>
                <w:sz w:val="22"/>
                <w:szCs w:val="22"/>
              </w:rPr>
              <w:t xml:space="preserve">&gt; </w:t>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meta"/>
                <w:rFonts w:ascii="Lucida Console" w:hAnsi="Lucida Console"/>
                <w:color w:val="FFFFFF"/>
                <w:sz w:val="22"/>
                <w:szCs w:val="22"/>
              </w:rPr>
              <w:t>@Override</w:t>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public</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void</w:t>
            </w:r>
            <w:r>
              <w:rPr>
                <w:rStyle w:val="function"/>
                <w:rFonts w:ascii="Lucida Console" w:hAnsi="Lucida Console"/>
                <w:color w:val="FFFFFF"/>
                <w:sz w:val="22"/>
                <w:szCs w:val="22"/>
              </w:rPr>
              <w:t xml:space="preserve"> </w:t>
            </w:r>
            <w:r>
              <w:rPr>
                <w:rStyle w:val="11"/>
                <w:rFonts w:ascii="Lucida Console" w:hAnsi="Lucida Console"/>
                <w:color w:val="A6E22E"/>
                <w:sz w:val="22"/>
                <w:szCs w:val="22"/>
              </w:rPr>
              <w:t>onApplicationEvent</w:t>
            </w:r>
            <w:r>
              <w:rPr>
                <w:rStyle w:val="params"/>
                <w:rFonts w:ascii="Lucida Console" w:hAnsi="Lucida Console"/>
                <w:color w:val="FFFFFF"/>
                <w:sz w:val="22"/>
                <w:szCs w:val="22"/>
              </w:rPr>
              <w:t>(CustomApplicationEvent applicationEvent)</w:t>
            </w:r>
            <w:r>
              <w:rPr>
                <w:rStyle w:val="function"/>
                <w:rFonts w:ascii="Lucida Console" w:hAnsi="Lucida Console"/>
                <w:color w:val="FFFFFF"/>
                <w:sz w:val="22"/>
                <w:szCs w:val="22"/>
              </w:rPr>
              <w:t xml:space="preserve"> </w:t>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comment"/>
                <w:rFonts w:ascii="Lucida Console" w:hAnsi="Lucida Console"/>
                <w:color w:val="75715E"/>
                <w:sz w:val="22"/>
                <w:szCs w:val="22"/>
              </w:rPr>
              <w:t xml:space="preserve">// handle event  </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w:t>
            </w:r>
          </w:p>
        </w:tc>
      </w:tr>
    </w:tbl>
    <w:p w:rsidR="007E6386" w:rsidRDefault="007E6386" w:rsidP="007E6386">
      <w:pPr>
        <w:pStyle w:val="a3"/>
        <w:shd w:val="clear" w:color="auto" w:fill="FFFFFF"/>
        <w:spacing w:before="0" w:beforeAutospacing="0" w:after="0" w:afterAutospacing="0"/>
        <w:rPr>
          <w:rFonts w:ascii="Lucida Sans Unicode" w:hAnsi="Lucida Sans Unicode" w:cs="Lucida Sans Unicode"/>
          <w:color w:val="1A1A1A"/>
        </w:rPr>
      </w:pPr>
      <w:r>
        <w:rPr>
          <w:rFonts w:ascii="微软雅黑" w:eastAsia="微软雅黑" w:hAnsi="微软雅黑" w:cs="微软雅黑" w:hint="eastAsia"/>
          <w:color w:val="1A1A1A"/>
        </w:rPr>
        <w:t>③</w:t>
      </w:r>
      <w:r>
        <w:rPr>
          <w:rFonts w:ascii="Lucida Sans Unicode" w:hAnsi="Lucida Sans Unicode" w:cs="Lucida Sans Unicode"/>
          <w:color w:val="1A1A1A"/>
        </w:rPr>
        <w:t xml:space="preserve"> </w:t>
      </w:r>
      <w:r>
        <w:rPr>
          <w:rFonts w:ascii="Lucida Sans Unicode" w:hAnsi="Lucida Sans Unicode" w:cs="Lucida Sans Unicode"/>
          <w:color w:val="1A1A1A"/>
        </w:rPr>
        <w:t>之后通过</w:t>
      </w:r>
      <w:r>
        <w:rPr>
          <w:rFonts w:ascii="Lucida Sans Unicode" w:hAnsi="Lucida Sans Unicode" w:cs="Lucida Sans Unicode"/>
          <w:color w:val="1A1A1A"/>
        </w:rPr>
        <w:t xml:space="preserve"> ApplicationContext </w:t>
      </w:r>
      <w:r>
        <w:rPr>
          <w:rFonts w:ascii="Lucida Sans Unicode" w:hAnsi="Lucida Sans Unicode" w:cs="Lucida Sans Unicode"/>
          <w:color w:val="1A1A1A"/>
        </w:rPr>
        <w:t>接口的</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#publishEvent(Object event)</w:t>
      </w:r>
      <w:r>
        <w:rPr>
          <w:rFonts w:ascii="Lucida Sans Unicode" w:hAnsi="Lucida Sans Unicode" w:cs="Lucida Sans Unicode"/>
          <w:color w:val="1A1A1A"/>
        </w:rPr>
        <w:t> </w:t>
      </w:r>
      <w:r>
        <w:rPr>
          <w:rFonts w:ascii="Lucida Sans Unicode" w:hAnsi="Lucida Sans Unicode" w:cs="Lucida Sans Unicode"/>
          <w:color w:val="1A1A1A"/>
        </w:rPr>
        <w:t>方法，来发布自定义事件。示例代码如下：</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7E6386" w:rsidTr="007E6386">
        <w:trPr>
          <w:trHeight w:val="525"/>
        </w:trPr>
        <w:tc>
          <w:tcPr>
            <w:tcW w:w="0" w:type="auto"/>
            <w:tcBorders>
              <w:top w:val="nil"/>
              <w:left w:val="nil"/>
              <w:bottom w:val="nil"/>
              <w:right w:val="nil"/>
            </w:tcBorders>
            <w:tcMar>
              <w:top w:w="0" w:type="dxa"/>
              <w:left w:w="0" w:type="dxa"/>
              <w:bottom w:w="0" w:type="dxa"/>
              <w:right w:w="0" w:type="dxa"/>
            </w:tcMar>
            <w:vAlign w:val="center"/>
            <w:hideMark/>
          </w:tcPr>
          <w:p w:rsidR="007E6386" w:rsidRDefault="007E6386">
            <w:pPr>
              <w:pStyle w:val="HTML0"/>
              <w:shd w:val="clear" w:color="auto" w:fill="272822"/>
              <w:rPr>
                <w:rFonts w:ascii="Lucida Console" w:hAnsi="Lucida Console"/>
                <w:color w:val="657B83"/>
                <w:sz w:val="22"/>
                <w:szCs w:val="22"/>
              </w:rPr>
            </w:pP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创建</w:t>
            </w:r>
            <w:r>
              <w:rPr>
                <w:rStyle w:val="comment"/>
                <w:rFonts w:ascii="Lucida Console" w:hAnsi="Lucida Console"/>
                <w:color w:val="75715E"/>
                <w:sz w:val="22"/>
                <w:szCs w:val="22"/>
              </w:rPr>
              <w:t xml:space="preserve"> CustomApplicationEvent </w:t>
            </w:r>
            <w:r>
              <w:rPr>
                <w:rStyle w:val="comment"/>
                <w:rFonts w:ascii="Lucida Console" w:hAnsi="Lucida Console"/>
                <w:color w:val="75715E"/>
                <w:sz w:val="22"/>
                <w:szCs w:val="22"/>
              </w:rPr>
              <w:t>事件</w:t>
            </w:r>
            <w:r>
              <w:rPr>
                <w:rFonts w:ascii="Lucida Console" w:hAnsi="Lucida Console"/>
                <w:color w:val="657B83"/>
                <w:sz w:val="22"/>
                <w:szCs w:val="22"/>
              </w:rPr>
              <w:br/>
            </w:r>
            <w:r>
              <w:rPr>
                <w:rStyle w:val="line"/>
                <w:rFonts w:ascii="Lucida Console" w:hAnsi="Lucida Console"/>
                <w:color w:val="FFFFFF"/>
                <w:sz w:val="22"/>
                <w:szCs w:val="22"/>
              </w:rPr>
              <w:t xml:space="preserve">CustomApplicationEvent customEvent = </w:t>
            </w:r>
            <w:r>
              <w:rPr>
                <w:rStyle w:val="keyword"/>
                <w:rFonts w:ascii="Lucida Console" w:hAnsi="Lucida Console"/>
                <w:color w:val="66D9EF"/>
                <w:sz w:val="22"/>
                <w:szCs w:val="22"/>
              </w:rPr>
              <w:t>new</w:t>
            </w:r>
            <w:r>
              <w:rPr>
                <w:rStyle w:val="line"/>
                <w:rFonts w:ascii="Lucida Console" w:hAnsi="Lucida Console"/>
                <w:color w:val="FFFFFF"/>
                <w:sz w:val="22"/>
                <w:szCs w:val="22"/>
              </w:rPr>
              <w:t xml:space="preserve"> CustomApplicationEvent(applicationContext, </w:t>
            </w:r>
            <w:r>
              <w:rPr>
                <w:rStyle w:val="string"/>
                <w:rFonts w:ascii="Lucida Console" w:hAnsi="Lucida Console"/>
                <w:color w:val="E6DB74"/>
                <w:sz w:val="22"/>
                <w:szCs w:val="22"/>
              </w:rPr>
              <w:t>"Test message"</w:t>
            </w:r>
            <w:r>
              <w:rPr>
                <w:rStyle w:val="line"/>
                <w:rFonts w:ascii="Lucida Console" w:hAnsi="Lucida Console"/>
                <w:color w:val="FFFFFF"/>
                <w:sz w:val="22"/>
                <w:szCs w:val="22"/>
              </w:rPr>
              <w:t>);</w:t>
            </w:r>
            <w:r>
              <w:rPr>
                <w:rFonts w:ascii="Lucida Console" w:hAnsi="Lucida Console"/>
                <w:color w:val="657B83"/>
                <w:sz w:val="22"/>
                <w:szCs w:val="22"/>
              </w:rPr>
              <w:br/>
            </w: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发布事件</w:t>
            </w:r>
            <w:r>
              <w:rPr>
                <w:rFonts w:ascii="Lucida Console" w:hAnsi="Lucida Console"/>
                <w:color w:val="657B83"/>
                <w:sz w:val="22"/>
                <w:szCs w:val="22"/>
              </w:rPr>
              <w:br/>
            </w:r>
            <w:r>
              <w:rPr>
                <w:rStyle w:val="line"/>
                <w:rFonts w:ascii="Lucida Console" w:hAnsi="Lucida Console"/>
                <w:color w:val="FFFFFF"/>
                <w:sz w:val="22"/>
                <w:szCs w:val="22"/>
              </w:rPr>
              <w:t>applicationContext.publishEvent(customEvent);</w:t>
            </w:r>
          </w:p>
        </w:tc>
      </w:tr>
    </w:tbl>
    <w:p w:rsidR="007E6386" w:rsidRDefault="007E6386" w:rsidP="007E6386">
      <w:pPr>
        <w:pStyle w:val="2"/>
        <w:pBdr>
          <w:bottom w:val="single" w:sz="6" w:space="4" w:color="DDDDDD"/>
        </w:pBdr>
        <w:shd w:val="clear" w:color="auto" w:fill="FFFFFF"/>
        <w:spacing w:before="300" w:after="292"/>
        <w:rPr>
          <w:rFonts w:ascii="Lucida Sans Unicode" w:hAnsi="Lucida Sans Unicode" w:cs="Lucida Sans Unicode"/>
          <w:color w:val="574C4C"/>
        </w:rPr>
      </w:pPr>
      <w:r>
        <w:rPr>
          <w:rFonts w:hint="eastAsia"/>
        </w:rPr>
        <w:t>17</w:t>
      </w:r>
      <w:r>
        <w:t>.</w:t>
      </w:r>
      <w:r w:rsidRPr="007E6386">
        <w:rPr>
          <w:rFonts w:ascii="Lucida Sans Unicode" w:hAnsi="Lucida Sans Unicode" w:cs="Lucida Sans Unicode"/>
          <w:color w:val="574C4C"/>
        </w:rPr>
        <w:t xml:space="preserve"> </w:t>
      </w:r>
      <w:r>
        <w:rPr>
          <w:rFonts w:ascii="Lucida Sans Unicode" w:hAnsi="Lucida Sans Unicode" w:cs="Lucida Sans Unicode"/>
          <w:color w:val="574C4C"/>
        </w:rPr>
        <w:t xml:space="preserve">Spring </w:t>
      </w:r>
      <w:r>
        <w:rPr>
          <w:rFonts w:ascii="Lucida Sans Unicode" w:hAnsi="Lucida Sans Unicode" w:cs="Lucida Sans Unicode"/>
          <w:color w:val="574C4C"/>
        </w:rPr>
        <w:t>有哪些配置方式</w:t>
      </w:r>
    </w:p>
    <w:p w:rsidR="007E6386" w:rsidRDefault="007E6386" w:rsidP="007E638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单纯从</w:t>
      </w:r>
      <w:r>
        <w:rPr>
          <w:rFonts w:ascii="Lucida Sans Unicode" w:hAnsi="Lucida Sans Unicode" w:cs="Lucida Sans Unicode"/>
          <w:color w:val="1A1A1A"/>
        </w:rPr>
        <w:t xml:space="preserve"> Spring Framework </w:t>
      </w:r>
      <w:r>
        <w:rPr>
          <w:rFonts w:ascii="Lucida Sans Unicode" w:hAnsi="Lucida Sans Unicode" w:cs="Lucida Sans Unicode"/>
          <w:color w:val="1A1A1A"/>
        </w:rPr>
        <w:t>提供的方式，一共有三种：</w:t>
      </w:r>
    </w:p>
    <w:p w:rsidR="007E6386" w:rsidRDefault="007E6386" w:rsidP="00FA61C5">
      <w:pPr>
        <w:pStyle w:val="a3"/>
        <w:numPr>
          <w:ilvl w:val="0"/>
          <w:numId w:val="89"/>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1</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 xml:space="preserve">XML </w:t>
      </w:r>
      <w:r>
        <w:rPr>
          <w:rFonts w:ascii="Lucida Sans Unicode" w:hAnsi="Lucida Sans Unicode" w:cs="Lucida Sans Unicode"/>
          <w:color w:val="1A1A1A"/>
          <w:sz w:val="21"/>
          <w:szCs w:val="21"/>
        </w:rPr>
        <w:t>配置文件。</w:t>
      </w:r>
    </w:p>
    <w:p w:rsidR="007E6386" w:rsidRDefault="007E6386" w:rsidP="007E6386">
      <w:pPr>
        <w:pStyle w:val="a3"/>
        <w:shd w:val="clear" w:color="auto" w:fill="FFFFFF"/>
        <w:spacing w:before="150" w:beforeAutospacing="0" w:after="42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Bean </w:t>
      </w:r>
      <w:r>
        <w:rPr>
          <w:rFonts w:ascii="Lucida Sans Unicode" w:hAnsi="Lucida Sans Unicode" w:cs="Lucida Sans Unicode"/>
          <w:color w:val="1A1A1A"/>
          <w:sz w:val="21"/>
          <w:szCs w:val="21"/>
        </w:rPr>
        <w:t>所需的依赖项和服务在</w:t>
      </w:r>
      <w:r>
        <w:rPr>
          <w:rFonts w:ascii="Lucida Sans Unicode" w:hAnsi="Lucida Sans Unicode" w:cs="Lucida Sans Unicode"/>
          <w:color w:val="1A1A1A"/>
          <w:sz w:val="21"/>
          <w:szCs w:val="21"/>
        </w:rPr>
        <w:t xml:space="preserve"> XML </w:t>
      </w:r>
      <w:r>
        <w:rPr>
          <w:rFonts w:ascii="Lucida Sans Unicode" w:hAnsi="Lucida Sans Unicode" w:cs="Lucida Sans Unicode"/>
          <w:color w:val="1A1A1A"/>
          <w:sz w:val="21"/>
          <w:szCs w:val="21"/>
        </w:rPr>
        <w:t>格式的配置文件中指定。这些配置文件通常包含许多</w:t>
      </w:r>
      <w:r>
        <w:rPr>
          <w:rFonts w:ascii="Lucida Sans Unicode" w:hAnsi="Lucida Sans Unicode" w:cs="Lucida Sans Unicode"/>
          <w:color w:val="1A1A1A"/>
          <w:sz w:val="21"/>
          <w:szCs w:val="21"/>
        </w:rPr>
        <w:t xml:space="preserve"> bean </w:t>
      </w:r>
      <w:r>
        <w:rPr>
          <w:rFonts w:ascii="Lucida Sans Unicode" w:hAnsi="Lucida Sans Unicode" w:cs="Lucida Sans Unicode"/>
          <w:color w:val="1A1A1A"/>
          <w:sz w:val="21"/>
          <w:szCs w:val="21"/>
        </w:rPr>
        <w:t>定义和特定于应用程序的配置选项。它们通常以</w:t>
      </w:r>
      <w:r>
        <w:rPr>
          <w:rFonts w:ascii="Lucida Sans Unicode" w:hAnsi="Lucida Sans Unicode" w:cs="Lucida Sans Unicode"/>
          <w:color w:val="1A1A1A"/>
          <w:sz w:val="21"/>
          <w:szCs w:val="21"/>
        </w:rPr>
        <w:t xml:space="preserve"> bean </w:t>
      </w:r>
      <w:r>
        <w:rPr>
          <w:rFonts w:ascii="Lucida Sans Unicode" w:hAnsi="Lucida Sans Unicode" w:cs="Lucida Sans Unicode"/>
          <w:color w:val="1A1A1A"/>
          <w:sz w:val="21"/>
          <w:szCs w:val="21"/>
        </w:rPr>
        <w:t>标签开头。例如：</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7E6386" w:rsidTr="007E6386">
        <w:trPr>
          <w:trHeight w:val="525"/>
        </w:trPr>
        <w:tc>
          <w:tcPr>
            <w:tcW w:w="0" w:type="auto"/>
            <w:tcBorders>
              <w:top w:val="nil"/>
              <w:left w:val="nil"/>
              <w:bottom w:val="nil"/>
              <w:right w:val="nil"/>
            </w:tcBorders>
            <w:tcMar>
              <w:top w:w="0" w:type="dxa"/>
              <w:left w:w="0" w:type="dxa"/>
              <w:bottom w:w="0" w:type="dxa"/>
              <w:right w:w="0" w:type="dxa"/>
            </w:tcMar>
            <w:vAlign w:val="center"/>
            <w:hideMark/>
          </w:tcPr>
          <w:p w:rsidR="007E6386" w:rsidRDefault="007E6386">
            <w:pPr>
              <w:pStyle w:val="HTML0"/>
              <w:shd w:val="clear" w:color="auto" w:fill="272822"/>
              <w:rPr>
                <w:rFonts w:ascii="Lucida Console" w:hAnsi="Lucida Console"/>
                <w:color w:val="657B83"/>
                <w:sz w:val="22"/>
                <w:szCs w:val="22"/>
              </w:rPr>
            </w:pPr>
            <w:r>
              <w:rPr>
                <w:rStyle w:val="tag"/>
                <w:rFonts w:ascii="Lucida Console" w:hAnsi="Lucida Console"/>
                <w:color w:val="FFFFFF"/>
                <w:sz w:val="22"/>
                <w:szCs w:val="22"/>
              </w:rPr>
              <w:t>&lt;</w:t>
            </w:r>
            <w:r>
              <w:rPr>
                <w:rStyle w:val="name"/>
                <w:rFonts w:ascii="Lucida Console" w:hAnsi="Lucida Console"/>
                <w:color w:val="FFFFFF"/>
                <w:sz w:val="22"/>
                <w:szCs w:val="22"/>
              </w:rPr>
              <w:t>bean</w:t>
            </w:r>
            <w:r>
              <w:rPr>
                <w:rStyle w:val="tag"/>
                <w:rFonts w:ascii="Lucida Console" w:hAnsi="Lucida Console"/>
                <w:color w:val="FFFFFF"/>
                <w:sz w:val="22"/>
                <w:szCs w:val="22"/>
              </w:rPr>
              <w:t xml:space="preserve"> </w:t>
            </w:r>
            <w:r>
              <w:rPr>
                <w:rStyle w:val="attr"/>
                <w:rFonts w:ascii="Lucida Console" w:hAnsi="Lucida Console"/>
                <w:color w:val="FFFFFF"/>
                <w:sz w:val="22"/>
                <w:szCs w:val="22"/>
              </w:rPr>
              <w:t>id</w:t>
            </w:r>
            <w:r>
              <w:rPr>
                <w:rStyle w:val="tag"/>
                <w:rFonts w:ascii="Lucida Console" w:hAnsi="Lucida Console"/>
                <w:color w:val="FFFFFF"/>
                <w:sz w:val="22"/>
                <w:szCs w:val="22"/>
              </w:rPr>
              <w:t>=</w:t>
            </w:r>
            <w:r>
              <w:rPr>
                <w:rStyle w:val="string"/>
                <w:rFonts w:ascii="Lucida Console" w:hAnsi="Lucida Console"/>
                <w:color w:val="E6DB74"/>
                <w:sz w:val="22"/>
                <w:szCs w:val="22"/>
              </w:rPr>
              <w:t>"studentBean"</w:t>
            </w:r>
            <w:r>
              <w:rPr>
                <w:rStyle w:val="tag"/>
                <w:rFonts w:ascii="Lucida Console" w:hAnsi="Lucida Console"/>
                <w:color w:val="FFFFFF"/>
                <w:sz w:val="22"/>
                <w:szCs w:val="22"/>
              </w:rPr>
              <w:t xml:space="preserve"> </w:t>
            </w:r>
            <w:r>
              <w:rPr>
                <w:rStyle w:val="attr"/>
                <w:rFonts w:ascii="Lucida Console" w:hAnsi="Lucida Console"/>
                <w:color w:val="FFFFFF"/>
                <w:sz w:val="22"/>
                <w:szCs w:val="22"/>
              </w:rPr>
              <w:t>class</w:t>
            </w:r>
            <w:r>
              <w:rPr>
                <w:rStyle w:val="tag"/>
                <w:rFonts w:ascii="Lucida Console" w:hAnsi="Lucida Console"/>
                <w:color w:val="FFFFFF"/>
                <w:sz w:val="22"/>
                <w:szCs w:val="22"/>
              </w:rPr>
              <w:t>=</w:t>
            </w:r>
            <w:r>
              <w:rPr>
                <w:rStyle w:val="string"/>
                <w:rFonts w:ascii="Lucida Console" w:hAnsi="Lucida Console"/>
                <w:color w:val="E6DB74"/>
                <w:sz w:val="22"/>
                <w:szCs w:val="22"/>
              </w:rPr>
              <w:t>"org.edureka.firstSpring.StudentBean"</w:t>
            </w:r>
            <w:r>
              <w:rPr>
                <w:rStyle w:val="tag"/>
                <w:rFonts w:ascii="Lucida Console" w:hAnsi="Lucida Console"/>
                <w:color w:val="FFFFFF"/>
                <w:sz w:val="22"/>
                <w:szCs w:val="22"/>
              </w:rPr>
              <w:t>&gt;</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tag"/>
                <w:rFonts w:ascii="Lucida Console" w:hAnsi="Lucida Console"/>
                <w:color w:val="FFFFFF"/>
                <w:sz w:val="22"/>
                <w:szCs w:val="22"/>
              </w:rPr>
              <w:t>&lt;</w:t>
            </w:r>
            <w:r>
              <w:rPr>
                <w:rStyle w:val="name"/>
                <w:rFonts w:ascii="Lucida Console" w:hAnsi="Lucida Console"/>
                <w:color w:val="FFFFFF"/>
                <w:sz w:val="22"/>
                <w:szCs w:val="22"/>
              </w:rPr>
              <w:t>property</w:t>
            </w:r>
            <w:r>
              <w:rPr>
                <w:rStyle w:val="tag"/>
                <w:rFonts w:ascii="Lucida Console" w:hAnsi="Lucida Console"/>
                <w:color w:val="FFFFFF"/>
                <w:sz w:val="22"/>
                <w:szCs w:val="22"/>
              </w:rPr>
              <w:t xml:space="preserve"> </w:t>
            </w:r>
            <w:r>
              <w:rPr>
                <w:rStyle w:val="attr"/>
                <w:rFonts w:ascii="Lucida Console" w:hAnsi="Lucida Console"/>
                <w:color w:val="FFFFFF"/>
                <w:sz w:val="22"/>
                <w:szCs w:val="22"/>
              </w:rPr>
              <w:t>name</w:t>
            </w:r>
            <w:r>
              <w:rPr>
                <w:rStyle w:val="tag"/>
                <w:rFonts w:ascii="Lucida Console" w:hAnsi="Lucida Console"/>
                <w:color w:val="FFFFFF"/>
                <w:sz w:val="22"/>
                <w:szCs w:val="22"/>
              </w:rPr>
              <w:t>=</w:t>
            </w:r>
            <w:r>
              <w:rPr>
                <w:rStyle w:val="string"/>
                <w:rFonts w:ascii="Lucida Console" w:hAnsi="Lucida Console"/>
                <w:color w:val="E6DB74"/>
                <w:sz w:val="22"/>
                <w:szCs w:val="22"/>
              </w:rPr>
              <w:t>"name"</w:t>
            </w:r>
            <w:r>
              <w:rPr>
                <w:rStyle w:val="tag"/>
                <w:rFonts w:ascii="Lucida Console" w:hAnsi="Lucida Console"/>
                <w:color w:val="FFFFFF"/>
                <w:sz w:val="22"/>
                <w:szCs w:val="22"/>
              </w:rPr>
              <w:t xml:space="preserve"> </w:t>
            </w:r>
            <w:r>
              <w:rPr>
                <w:rStyle w:val="attr"/>
                <w:rFonts w:ascii="Lucida Console" w:hAnsi="Lucida Console"/>
                <w:color w:val="FFFFFF"/>
                <w:sz w:val="22"/>
                <w:szCs w:val="22"/>
              </w:rPr>
              <w:t>value</w:t>
            </w:r>
            <w:r>
              <w:rPr>
                <w:rStyle w:val="tag"/>
                <w:rFonts w:ascii="Lucida Console" w:hAnsi="Lucida Console"/>
                <w:color w:val="FFFFFF"/>
                <w:sz w:val="22"/>
                <w:szCs w:val="22"/>
              </w:rPr>
              <w:t>=</w:t>
            </w:r>
            <w:r>
              <w:rPr>
                <w:rStyle w:val="string"/>
                <w:rFonts w:ascii="Lucida Console" w:hAnsi="Lucida Console"/>
                <w:color w:val="E6DB74"/>
                <w:sz w:val="22"/>
                <w:szCs w:val="22"/>
              </w:rPr>
              <w:t>"Edureka"</w:t>
            </w:r>
            <w:r>
              <w:rPr>
                <w:rStyle w:val="tag"/>
                <w:rFonts w:ascii="Lucida Console" w:hAnsi="Lucida Console"/>
                <w:color w:val="FFFFFF"/>
                <w:sz w:val="22"/>
                <w:szCs w:val="22"/>
              </w:rPr>
              <w:t>&gt;&lt;/</w:t>
            </w:r>
            <w:r>
              <w:rPr>
                <w:rStyle w:val="name"/>
                <w:rFonts w:ascii="Lucida Console" w:hAnsi="Lucida Console"/>
                <w:color w:val="FFFFFF"/>
                <w:sz w:val="22"/>
                <w:szCs w:val="22"/>
              </w:rPr>
              <w:t>property</w:t>
            </w:r>
            <w:r>
              <w:rPr>
                <w:rStyle w:val="tag"/>
                <w:rFonts w:ascii="Lucida Console" w:hAnsi="Lucida Console"/>
                <w:color w:val="FFFFFF"/>
                <w:sz w:val="22"/>
                <w:szCs w:val="22"/>
              </w:rPr>
              <w:t>&gt;</w:t>
            </w:r>
            <w:r>
              <w:rPr>
                <w:rFonts w:ascii="Lucida Console" w:hAnsi="Lucida Console"/>
                <w:color w:val="657B83"/>
                <w:sz w:val="22"/>
                <w:szCs w:val="22"/>
              </w:rPr>
              <w:br/>
            </w:r>
            <w:r>
              <w:rPr>
                <w:rStyle w:val="tag"/>
                <w:rFonts w:ascii="Lucida Console" w:hAnsi="Lucida Console"/>
                <w:color w:val="FFFFFF"/>
                <w:sz w:val="22"/>
                <w:szCs w:val="22"/>
              </w:rPr>
              <w:t>&lt;/</w:t>
            </w:r>
            <w:r>
              <w:rPr>
                <w:rStyle w:val="name"/>
                <w:rFonts w:ascii="Lucida Console" w:hAnsi="Lucida Console"/>
                <w:color w:val="FFFFFF"/>
                <w:sz w:val="22"/>
                <w:szCs w:val="22"/>
              </w:rPr>
              <w:t>bean</w:t>
            </w:r>
            <w:r>
              <w:rPr>
                <w:rStyle w:val="tag"/>
                <w:rFonts w:ascii="Lucida Console" w:hAnsi="Lucida Console"/>
                <w:color w:val="FFFFFF"/>
                <w:sz w:val="22"/>
                <w:szCs w:val="22"/>
              </w:rPr>
              <w:t>&gt;</w:t>
            </w:r>
          </w:p>
        </w:tc>
      </w:tr>
    </w:tbl>
    <w:p w:rsidR="007E6386" w:rsidRDefault="007E6386" w:rsidP="00FA61C5">
      <w:pPr>
        <w:pStyle w:val="a3"/>
        <w:numPr>
          <w:ilvl w:val="0"/>
          <w:numId w:val="89"/>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2</w:t>
      </w:r>
      <w:r>
        <w:rPr>
          <w:rFonts w:ascii="Lucida Sans Unicode" w:hAnsi="Lucida Sans Unicode" w:cs="Lucida Sans Unicode"/>
          <w:color w:val="1A1A1A"/>
          <w:sz w:val="21"/>
          <w:szCs w:val="21"/>
        </w:rPr>
        <w:t>、注解配置。</w:t>
      </w:r>
    </w:p>
    <w:p w:rsidR="007E6386" w:rsidRDefault="007E6386" w:rsidP="007E6386">
      <w:pPr>
        <w:pStyle w:val="a3"/>
        <w:shd w:val="clear" w:color="auto" w:fill="FFFFFF"/>
        <w:spacing w:before="150" w:beforeAutospacing="0" w:after="42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您可以通过在相关的类，方法或字段声明上使用注解，将</w:t>
      </w:r>
      <w:r>
        <w:rPr>
          <w:rFonts w:ascii="Lucida Sans Unicode" w:hAnsi="Lucida Sans Unicode" w:cs="Lucida Sans Unicode"/>
          <w:color w:val="1A1A1A"/>
          <w:sz w:val="21"/>
          <w:szCs w:val="21"/>
        </w:rPr>
        <w:t xml:space="preserve"> Bean </w:t>
      </w:r>
      <w:r>
        <w:rPr>
          <w:rFonts w:ascii="Lucida Sans Unicode" w:hAnsi="Lucida Sans Unicode" w:cs="Lucida Sans Unicode"/>
          <w:color w:val="1A1A1A"/>
          <w:sz w:val="21"/>
          <w:szCs w:val="21"/>
        </w:rPr>
        <w:t>配置为组件类本身，而不是使用</w:t>
      </w:r>
      <w:r>
        <w:rPr>
          <w:rFonts w:ascii="Lucida Sans Unicode" w:hAnsi="Lucida Sans Unicode" w:cs="Lucida Sans Unicode"/>
          <w:color w:val="1A1A1A"/>
          <w:sz w:val="21"/>
          <w:szCs w:val="21"/>
        </w:rPr>
        <w:t xml:space="preserve"> XML </w:t>
      </w:r>
      <w:r>
        <w:rPr>
          <w:rFonts w:ascii="Lucida Sans Unicode" w:hAnsi="Lucida Sans Unicode" w:cs="Lucida Sans Unicode"/>
          <w:color w:val="1A1A1A"/>
          <w:sz w:val="21"/>
          <w:szCs w:val="21"/>
        </w:rPr>
        <w:t>来描述</w:t>
      </w:r>
      <w:r>
        <w:rPr>
          <w:rFonts w:ascii="Lucida Sans Unicode" w:hAnsi="Lucida Sans Unicode" w:cs="Lucida Sans Unicode"/>
          <w:color w:val="1A1A1A"/>
          <w:sz w:val="21"/>
          <w:szCs w:val="21"/>
        </w:rPr>
        <w:t xml:space="preserve"> Bean </w:t>
      </w:r>
      <w:r>
        <w:rPr>
          <w:rFonts w:ascii="Lucida Sans Unicode" w:hAnsi="Lucida Sans Unicode" w:cs="Lucida Sans Unicode"/>
          <w:color w:val="1A1A1A"/>
          <w:sz w:val="21"/>
          <w:szCs w:val="21"/>
        </w:rPr>
        <w:t>装配。默认情况下，</w:t>
      </w:r>
      <w:r>
        <w:rPr>
          <w:rFonts w:ascii="Lucida Sans Unicode" w:hAnsi="Lucida Sans Unicode" w:cs="Lucida Sans Unicode"/>
          <w:color w:val="1A1A1A"/>
          <w:sz w:val="21"/>
          <w:szCs w:val="21"/>
        </w:rPr>
        <w:t xml:space="preserve">Spring </w:t>
      </w:r>
      <w:r>
        <w:rPr>
          <w:rFonts w:ascii="Lucida Sans Unicode" w:hAnsi="Lucida Sans Unicode" w:cs="Lucida Sans Unicode"/>
          <w:color w:val="1A1A1A"/>
          <w:sz w:val="21"/>
          <w:szCs w:val="21"/>
        </w:rPr>
        <w:t>容器中未打开注解装配。因此，您需要在使用它之前在</w:t>
      </w:r>
      <w:r>
        <w:rPr>
          <w:rFonts w:ascii="Lucida Sans Unicode" w:hAnsi="Lucida Sans Unicode" w:cs="Lucida Sans Unicode"/>
          <w:color w:val="1A1A1A"/>
          <w:sz w:val="21"/>
          <w:szCs w:val="21"/>
        </w:rPr>
        <w:t xml:space="preserve"> Spring </w:t>
      </w:r>
      <w:r>
        <w:rPr>
          <w:rFonts w:ascii="Lucida Sans Unicode" w:hAnsi="Lucida Sans Unicode" w:cs="Lucida Sans Unicode"/>
          <w:color w:val="1A1A1A"/>
          <w:sz w:val="21"/>
          <w:szCs w:val="21"/>
        </w:rPr>
        <w:t>配置文件中启用它。例如：</w:t>
      </w:r>
    </w:p>
    <w:tbl>
      <w:tblPr>
        <w:tblW w:w="0" w:type="dxa"/>
        <w:tblCellMar>
          <w:top w:w="15" w:type="dxa"/>
          <w:left w:w="15" w:type="dxa"/>
          <w:bottom w:w="15" w:type="dxa"/>
          <w:right w:w="15" w:type="dxa"/>
        </w:tblCellMar>
        <w:tblLook w:val="04A0" w:firstRow="1" w:lastRow="0" w:firstColumn="1" w:lastColumn="0" w:noHBand="0" w:noVBand="1"/>
      </w:tblPr>
      <w:tblGrid>
        <w:gridCol w:w="4375"/>
      </w:tblGrid>
      <w:tr w:rsidR="007E6386" w:rsidTr="007E6386">
        <w:trPr>
          <w:trHeight w:val="525"/>
        </w:trPr>
        <w:tc>
          <w:tcPr>
            <w:tcW w:w="0" w:type="auto"/>
            <w:tcBorders>
              <w:top w:val="nil"/>
              <w:left w:val="nil"/>
              <w:bottom w:val="nil"/>
              <w:right w:val="nil"/>
            </w:tcBorders>
            <w:tcMar>
              <w:top w:w="0" w:type="dxa"/>
              <w:left w:w="0" w:type="dxa"/>
              <w:bottom w:w="0" w:type="dxa"/>
              <w:right w:w="0" w:type="dxa"/>
            </w:tcMar>
            <w:vAlign w:val="center"/>
            <w:hideMark/>
          </w:tcPr>
          <w:p w:rsidR="007E6386" w:rsidRDefault="007E6386">
            <w:pPr>
              <w:pStyle w:val="HTML0"/>
              <w:shd w:val="clear" w:color="auto" w:fill="272822"/>
              <w:rPr>
                <w:rFonts w:ascii="Lucida Console" w:hAnsi="Lucida Console"/>
                <w:color w:val="657B83"/>
                <w:sz w:val="22"/>
                <w:szCs w:val="22"/>
              </w:rPr>
            </w:pPr>
            <w:r>
              <w:rPr>
                <w:rStyle w:val="tag"/>
                <w:rFonts w:ascii="Lucida Console" w:hAnsi="Lucida Console"/>
                <w:color w:val="FFFFFF"/>
                <w:sz w:val="22"/>
                <w:szCs w:val="22"/>
              </w:rPr>
              <w:t>&lt;</w:t>
            </w:r>
            <w:r>
              <w:rPr>
                <w:rStyle w:val="name"/>
                <w:rFonts w:ascii="Lucida Console" w:hAnsi="Lucida Console"/>
                <w:color w:val="FFFFFF"/>
                <w:sz w:val="22"/>
                <w:szCs w:val="22"/>
              </w:rPr>
              <w:t>beans</w:t>
            </w:r>
            <w:r>
              <w:rPr>
                <w:rStyle w:val="tag"/>
                <w:rFonts w:ascii="Lucida Console" w:hAnsi="Lucida Console"/>
                <w:color w:val="FFFFFF"/>
                <w:sz w:val="22"/>
                <w:szCs w:val="22"/>
              </w:rPr>
              <w:t>&gt;</w:t>
            </w:r>
            <w:r>
              <w:rPr>
                <w:rFonts w:ascii="Lucida Console" w:hAnsi="Lucida Console"/>
                <w:color w:val="657B83"/>
                <w:sz w:val="22"/>
                <w:szCs w:val="22"/>
              </w:rPr>
              <w:br/>
            </w:r>
            <w:r>
              <w:rPr>
                <w:rStyle w:val="tag"/>
                <w:rFonts w:ascii="Lucida Console" w:hAnsi="Lucida Console"/>
                <w:color w:val="FFFFFF"/>
                <w:sz w:val="22"/>
                <w:szCs w:val="22"/>
              </w:rPr>
              <w:t>&lt;</w:t>
            </w:r>
            <w:r>
              <w:rPr>
                <w:rStyle w:val="name"/>
                <w:rFonts w:ascii="Lucida Console" w:hAnsi="Lucida Console"/>
                <w:color w:val="FFFFFF"/>
                <w:sz w:val="22"/>
                <w:szCs w:val="22"/>
              </w:rPr>
              <w:t>context:annotation-config</w:t>
            </w:r>
            <w:r>
              <w:rPr>
                <w:rStyle w:val="tag"/>
                <w:rFonts w:ascii="Lucida Console" w:hAnsi="Lucida Console"/>
                <w:color w:val="FFFFFF"/>
                <w:sz w:val="22"/>
                <w:szCs w:val="22"/>
              </w:rPr>
              <w:t>/&gt;</w:t>
            </w:r>
            <w:r>
              <w:rPr>
                <w:rFonts w:ascii="Lucida Console" w:hAnsi="Lucida Console"/>
                <w:color w:val="657B83"/>
                <w:sz w:val="22"/>
                <w:szCs w:val="22"/>
              </w:rPr>
              <w:br/>
            </w:r>
            <w:r>
              <w:rPr>
                <w:rStyle w:val="comment"/>
                <w:rFonts w:ascii="Lucida Console" w:hAnsi="Lucida Console"/>
                <w:color w:val="75715E"/>
                <w:sz w:val="22"/>
                <w:szCs w:val="22"/>
              </w:rPr>
              <w:t>&lt;!-- bean definitions go here --&gt;</w:t>
            </w:r>
            <w:r>
              <w:rPr>
                <w:rFonts w:ascii="Lucida Console" w:hAnsi="Lucida Console"/>
                <w:color w:val="657B83"/>
                <w:sz w:val="22"/>
                <w:szCs w:val="22"/>
              </w:rPr>
              <w:br/>
            </w:r>
            <w:r>
              <w:rPr>
                <w:rStyle w:val="tag"/>
                <w:rFonts w:ascii="Lucida Console" w:hAnsi="Lucida Console"/>
                <w:color w:val="FFFFFF"/>
                <w:sz w:val="22"/>
                <w:szCs w:val="22"/>
              </w:rPr>
              <w:t>&lt;/</w:t>
            </w:r>
            <w:r>
              <w:rPr>
                <w:rStyle w:val="name"/>
                <w:rFonts w:ascii="Lucida Console" w:hAnsi="Lucida Console"/>
                <w:color w:val="FFFFFF"/>
                <w:sz w:val="22"/>
                <w:szCs w:val="22"/>
              </w:rPr>
              <w:t>beans</w:t>
            </w:r>
            <w:r>
              <w:rPr>
                <w:rStyle w:val="tag"/>
                <w:rFonts w:ascii="Lucida Console" w:hAnsi="Lucida Console"/>
                <w:color w:val="FFFFFF"/>
                <w:sz w:val="22"/>
                <w:szCs w:val="22"/>
              </w:rPr>
              <w:t>&gt;</w:t>
            </w:r>
          </w:p>
        </w:tc>
      </w:tr>
    </w:tbl>
    <w:p w:rsidR="007E6386" w:rsidRDefault="007E6386" w:rsidP="00FA61C5">
      <w:pPr>
        <w:pStyle w:val="a3"/>
        <w:numPr>
          <w:ilvl w:val="0"/>
          <w:numId w:val="89"/>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3</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 xml:space="preserve">Java Config </w:t>
      </w:r>
      <w:r>
        <w:rPr>
          <w:rFonts w:ascii="Lucida Sans Unicode" w:hAnsi="Lucida Sans Unicode" w:cs="Lucida Sans Unicode"/>
          <w:color w:val="1A1A1A"/>
          <w:sz w:val="21"/>
          <w:szCs w:val="21"/>
        </w:rPr>
        <w:t>配置。</w:t>
      </w:r>
    </w:p>
    <w:p w:rsidR="007E6386" w:rsidRDefault="007E6386" w:rsidP="007E6386">
      <w:pPr>
        <w:pStyle w:val="a3"/>
        <w:shd w:val="clear" w:color="auto" w:fill="FFFFFF"/>
        <w:spacing w:before="150" w:beforeAutospacing="0" w:after="42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Spring </w:t>
      </w:r>
      <w:r>
        <w:rPr>
          <w:rFonts w:ascii="Lucida Sans Unicode" w:hAnsi="Lucida Sans Unicode" w:cs="Lucida Sans Unicode"/>
          <w:color w:val="1A1A1A"/>
          <w:sz w:val="21"/>
          <w:szCs w:val="21"/>
        </w:rPr>
        <w:t>的</w:t>
      </w:r>
      <w:r>
        <w:rPr>
          <w:rFonts w:ascii="Lucida Sans Unicode" w:hAnsi="Lucida Sans Unicode" w:cs="Lucida Sans Unicode"/>
          <w:color w:val="1A1A1A"/>
          <w:sz w:val="21"/>
          <w:szCs w:val="21"/>
        </w:rPr>
        <w:t xml:space="preserve"> Java </w:t>
      </w:r>
      <w:r>
        <w:rPr>
          <w:rFonts w:ascii="Lucida Sans Unicode" w:hAnsi="Lucida Sans Unicode" w:cs="Lucida Sans Unicode"/>
          <w:color w:val="1A1A1A"/>
          <w:sz w:val="21"/>
          <w:szCs w:val="21"/>
        </w:rPr>
        <w:t>配置是通过使用</w:t>
      </w:r>
      <w:r>
        <w:rPr>
          <w:rFonts w:ascii="Lucida Sans Unicode" w:hAnsi="Lucida Sans Unicode" w:cs="Lucida Sans Unicode"/>
          <w:color w:val="1A1A1A"/>
          <w:sz w:val="21"/>
          <w:szCs w:val="21"/>
        </w:rPr>
        <w:t xml:space="preserve"> @Bean </w:t>
      </w:r>
      <w:r>
        <w:rPr>
          <w:rFonts w:ascii="Lucida Sans Unicode" w:hAnsi="Lucida Sans Unicode" w:cs="Lucida Sans Unicode"/>
          <w:color w:val="1A1A1A"/>
          <w:sz w:val="21"/>
          <w:szCs w:val="21"/>
        </w:rPr>
        <w:t>和</w:t>
      </w:r>
      <w:r>
        <w:rPr>
          <w:rFonts w:ascii="Lucida Sans Unicode" w:hAnsi="Lucida Sans Unicode" w:cs="Lucida Sans Unicode"/>
          <w:color w:val="1A1A1A"/>
          <w:sz w:val="21"/>
          <w:szCs w:val="21"/>
        </w:rPr>
        <w:t xml:space="preserve"> @Configuration </w:t>
      </w:r>
      <w:r>
        <w:rPr>
          <w:rFonts w:ascii="Lucida Sans Unicode" w:hAnsi="Lucida Sans Unicode" w:cs="Lucida Sans Unicode"/>
          <w:color w:val="1A1A1A"/>
          <w:sz w:val="21"/>
          <w:szCs w:val="21"/>
        </w:rPr>
        <w:t>来实现。</w:t>
      </w:r>
    </w:p>
    <w:p w:rsidR="007E6386" w:rsidRDefault="007E6386" w:rsidP="00FA61C5">
      <w:pPr>
        <w:widowControl/>
        <w:numPr>
          <w:ilvl w:val="1"/>
          <w:numId w:val="89"/>
        </w:numPr>
        <w:shd w:val="clear" w:color="auto" w:fill="FFFFFF"/>
        <w:ind w:left="45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@Bean</w:t>
      </w:r>
      <w:r>
        <w:rPr>
          <w:rFonts w:ascii="Lucida Sans Unicode" w:hAnsi="Lucida Sans Unicode" w:cs="Lucida Sans Unicode"/>
          <w:color w:val="1A1A1A"/>
          <w:szCs w:val="21"/>
        </w:rPr>
        <w:t> </w:t>
      </w:r>
      <w:r>
        <w:rPr>
          <w:rFonts w:ascii="Lucida Sans Unicode" w:hAnsi="Lucida Sans Unicode" w:cs="Lucida Sans Unicode"/>
          <w:color w:val="1A1A1A"/>
          <w:szCs w:val="21"/>
        </w:rPr>
        <w:t>注解扮演与</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&lt;bean /&gt;</w:t>
      </w:r>
      <w:r>
        <w:rPr>
          <w:rFonts w:ascii="Lucida Sans Unicode" w:hAnsi="Lucida Sans Unicode" w:cs="Lucida Sans Unicode"/>
          <w:color w:val="1A1A1A"/>
          <w:szCs w:val="21"/>
        </w:rPr>
        <w:t> </w:t>
      </w:r>
      <w:r>
        <w:rPr>
          <w:rFonts w:ascii="Lucida Sans Unicode" w:hAnsi="Lucida Sans Unicode" w:cs="Lucida Sans Unicode"/>
          <w:color w:val="1A1A1A"/>
          <w:szCs w:val="21"/>
        </w:rPr>
        <w:t>元素相同的角色。</w:t>
      </w:r>
    </w:p>
    <w:p w:rsidR="007E6386" w:rsidRDefault="007E6386" w:rsidP="00FA61C5">
      <w:pPr>
        <w:widowControl/>
        <w:numPr>
          <w:ilvl w:val="1"/>
          <w:numId w:val="89"/>
        </w:numPr>
        <w:shd w:val="clear" w:color="auto" w:fill="FFFFFF"/>
        <w:ind w:left="45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@Configuration</w:t>
      </w:r>
      <w:r>
        <w:rPr>
          <w:rFonts w:ascii="Lucida Sans Unicode" w:hAnsi="Lucida Sans Unicode" w:cs="Lucida Sans Unicode"/>
          <w:color w:val="1A1A1A"/>
          <w:szCs w:val="21"/>
        </w:rPr>
        <w:t> </w:t>
      </w:r>
      <w:r>
        <w:rPr>
          <w:rFonts w:ascii="Lucida Sans Unicode" w:hAnsi="Lucida Sans Unicode" w:cs="Lucida Sans Unicode"/>
          <w:color w:val="1A1A1A"/>
          <w:szCs w:val="21"/>
        </w:rPr>
        <w:t>类允许通过简单地调用同一个类中的其他</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@Bean</w:t>
      </w:r>
      <w:r>
        <w:rPr>
          <w:rFonts w:ascii="Lucida Sans Unicode" w:hAnsi="Lucida Sans Unicode" w:cs="Lucida Sans Unicode"/>
          <w:color w:val="1A1A1A"/>
          <w:szCs w:val="21"/>
        </w:rPr>
        <w:t> </w:t>
      </w:r>
      <w:r>
        <w:rPr>
          <w:rFonts w:ascii="Lucida Sans Unicode" w:hAnsi="Lucida Sans Unicode" w:cs="Lucida Sans Unicode"/>
          <w:color w:val="1A1A1A"/>
          <w:szCs w:val="21"/>
        </w:rPr>
        <w:t>方法来定义</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间依赖关系。</w:t>
      </w:r>
    </w:p>
    <w:p w:rsidR="007E6386" w:rsidRDefault="007E6386" w:rsidP="00FA61C5">
      <w:pPr>
        <w:pStyle w:val="a3"/>
        <w:numPr>
          <w:ilvl w:val="1"/>
          <w:numId w:val="89"/>
        </w:numPr>
        <w:shd w:val="clear" w:color="auto" w:fill="FFFFFF"/>
        <w:spacing w:before="150" w:beforeAutospacing="0" w:after="42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例如：</w:t>
      </w:r>
    </w:p>
    <w:tbl>
      <w:tblPr>
        <w:tblW w:w="0" w:type="dxa"/>
        <w:tblInd w:w="450" w:type="dxa"/>
        <w:tblCellMar>
          <w:top w:w="15" w:type="dxa"/>
          <w:left w:w="15" w:type="dxa"/>
          <w:bottom w:w="15" w:type="dxa"/>
          <w:right w:w="15" w:type="dxa"/>
        </w:tblCellMar>
        <w:tblLook w:val="04A0" w:firstRow="1" w:lastRow="0" w:firstColumn="1" w:lastColumn="0" w:noHBand="0" w:noVBand="1"/>
      </w:tblPr>
      <w:tblGrid>
        <w:gridCol w:w="4682"/>
      </w:tblGrid>
      <w:tr w:rsidR="007E6386" w:rsidTr="007E6386">
        <w:trPr>
          <w:trHeight w:val="525"/>
        </w:trPr>
        <w:tc>
          <w:tcPr>
            <w:tcW w:w="0" w:type="auto"/>
            <w:tcBorders>
              <w:top w:val="nil"/>
              <w:left w:val="nil"/>
              <w:bottom w:val="nil"/>
              <w:right w:val="nil"/>
            </w:tcBorders>
            <w:tcMar>
              <w:top w:w="0" w:type="dxa"/>
              <w:left w:w="0" w:type="dxa"/>
              <w:bottom w:w="0" w:type="dxa"/>
              <w:right w:w="0" w:type="dxa"/>
            </w:tcMar>
            <w:vAlign w:val="center"/>
            <w:hideMark/>
          </w:tcPr>
          <w:p w:rsidR="007E6386" w:rsidRDefault="007E6386">
            <w:pPr>
              <w:pStyle w:val="HTML0"/>
              <w:shd w:val="clear" w:color="auto" w:fill="272822"/>
              <w:rPr>
                <w:rFonts w:ascii="Lucida Console" w:hAnsi="Lucida Console"/>
                <w:color w:val="657B83"/>
                <w:sz w:val="22"/>
                <w:szCs w:val="22"/>
              </w:rPr>
            </w:pPr>
            <w:r>
              <w:rPr>
                <w:rStyle w:val="meta"/>
                <w:rFonts w:ascii="Lucida Console" w:hAnsi="Lucida Console"/>
                <w:color w:val="FFFFFF"/>
                <w:sz w:val="22"/>
                <w:szCs w:val="22"/>
              </w:rPr>
              <w:t>@Configuration</w:t>
            </w:r>
            <w:r>
              <w:rPr>
                <w:rFonts w:ascii="Lucida Console" w:hAnsi="Lucida Console"/>
                <w:color w:val="657B83"/>
                <w:sz w:val="22"/>
                <w:szCs w:val="22"/>
              </w:rPr>
              <w:br/>
            </w:r>
            <w:r>
              <w:rPr>
                <w:rStyle w:val="keyword"/>
                <w:rFonts w:ascii="Lucida Console" w:hAnsi="Lucida Console"/>
                <w:color w:val="66D9EF"/>
                <w:sz w:val="22"/>
                <w:szCs w:val="22"/>
              </w:rPr>
              <w:t>public</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class</w:t>
            </w:r>
            <w:r>
              <w:rPr>
                <w:rStyle w:val="class"/>
                <w:rFonts w:ascii="Lucida Console" w:hAnsi="Lucida Console"/>
                <w:color w:val="A6E22E"/>
                <w:sz w:val="22"/>
                <w:szCs w:val="22"/>
              </w:rPr>
              <w:t xml:space="preserve"> </w:t>
            </w:r>
            <w:r>
              <w:rPr>
                <w:rStyle w:val="11"/>
                <w:rFonts w:ascii="Lucida Console" w:hAnsi="Lucida Console"/>
                <w:color w:val="F92672"/>
                <w:sz w:val="22"/>
                <w:szCs w:val="22"/>
              </w:rPr>
              <w:t>StudentConfig</w:t>
            </w:r>
            <w:r>
              <w:rPr>
                <w:rStyle w:val="class"/>
                <w:rFonts w:ascii="Lucida Console" w:hAnsi="Lucida Console"/>
                <w:color w:val="A6E22E"/>
                <w:sz w:val="22"/>
                <w:szCs w:val="22"/>
              </w:rPr>
              <w:t xml:space="preserve"> </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meta"/>
                <w:rFonts w:ascii="Lucida Console" w:hAnsi="Lucida Console"/>
                <w:color w:val="FFFFFF"/>
                <w:sz w:val="22"/>
                <w:szCs w:val="22"/>
              </w:rPr>
              <w:t>@Bean</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public</w:t>
            </w:r>
            <w:r>
              <w:rPr>
                <w:rStyle w:val="function"/>
                <w:rFonts w:ascii="Lucida Console" w:hAnsi="Lucida Console"/>
                <w:color w:val="FFFFFF"/>
                <w:sz w:val="22"/>
                <w:szCs w:val="22"/>
              </w:rPr>
              <w:t xml:space="preserve"> StudentBean </w:t>
            </w:r>
            <w:r>
              <w:rPr>
                <w:rStyle w:val="11"/>
                <w:rFonts w:ascii="Lucida Console" w:hAnsi="Lucida Console"/>
                <w:color w:val="A6E22E"/>
                <w:sz w:val="22"/>
                <w:szCs w:val="22"/>
              </w:rPr>
              <w:t>myStudent</w:t>
            </w:r>
            <w:r>
              <w:rPr>
                <w:rStyle w:val="params"/>
                <w:rFonts w:ascii="Lucida Console" w:hAnsi="Lucida Console"/>
                <w:color w:val="FFFFFF"/>
                <w:sz w:val="22"/>
                <w:szCs w:val="22"/>
              </w:rPr>
              <w:t>()</w:t>
            </w:r>
            <w:r>
              <w:rPr>
                <w:rStyle w:val="function"/>
                <w:rFonts w:ascii="Lucida Console" w:hAnsi="Lucida Console"/>
                <w:color w:val="FFFFFF"/>
                <w:sz w:val="22"/>
                <w:szCs w:val="22"/>
              </w:rPr>
              <w:t xml:space="preserve"> </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return</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new</w:t>
            </w:r>
            <w:r>
              <w:rPr>
                <w:rStyle w:val="line"/>
                <w:rFonts w:ascii="Lucida Console" w:hAnsi="Lucida Console"/>
                <w:color w:val="FFFFFF"/>
                <w:sz w:val="22"/>
                <w:szCs w:val="22"/>
              </w:rPr>
              <w:t xml:space="preserve"> StudentBean();</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w:t>
            </w:r>
          </w:p>
        </w:tc>
      </w:tr>
    </w:tbl>
    <w:p w:rsidR="007E6386" w:rsidRDefault="007E6386" w:rsidP="00FA61C5">
      <w:pPr>
        <w:widowControl/>
        <w:numPr>
          <w:ilvl w:val="2"/>
          <w:numId w:val="89"/>
        </w:numPr>
        <w:shd w:val="clear" w:color="auto" w:fill="FFFFFF"/>
        <w:ind w:left="900"/>
        <w:jc w:val="left"/>
        <w:rPr>
          <w:rFonts w:ascii="Lucida Sans Unicode" w:hAnsi="Lucida Sans Unicode" w:cs="Lucida Sans Unicode"/>
          <w:color w:val="1A1A1A"/>
          <w:szCs w:val="21"/>
        </w:rPr>
      </w:pPr>
      <w:r>
        <w:rPr>
          <w:rFonts w:ascii="Lucida Sans Unicode" w:hAnsi="Lucida Sans Unicode" w:cs="Lucida Sans Unicode"/>
          <w:color w:val="1A1A1A"/>
          <w:szCs w:val="21"/>
        </w:rPr>
        <w:t>是不是很熟悉</w:t>
      </w:r>
      <w:r>
        <w:rPr>
          <w:rFonts w:ascii="Lucida Sans Unicode" w:hAnsi="Lucida Sans Unicode" w:cs="Lucida Sans Unicode"/>
          <w:color w:val="1A1A1A"/>
          <w:szCs w:val="21"/>
        </w:rPr>
        <w:t xml:space="preserve"> </w:t>
      </w:r>
      <w:r>
        <w:rPr>
          <w:rFonts w:ascii="Segoe UI Symbol" w:hAnsi="Segoe UI Symbol" w:cs="Segoe UI Symbol"/>
          <w:color w:val="1A1A1A"/>
          <w:szCs w:val="21"/>
        </w:rPr>
        <w:t>😈</w:t>
      </w:r>
    </w:p>
    <w:p w:rsidR="007E6386" w:rsidRDefault="007E6386" w:rsidP="007E638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目前主要使用</w:t>
      </w:r>
      <w:r>
        <w:rPr>
          <w:rFonts w:ascii="Lucida Sans Unicode" w:hAnsi="Lucida Sans Unicode" w:cs="Lucida Sans Unicode"/>
          <w:color w:val="1A1A1A"/>
        </w:rPr>
        <w:t> </w:t>
      </w:r>
      <w:r>
        <w:rPr>
          <w:rStyle w:val="a4"/>
          <w:rFonts w:ascii="Lucida Sans Unicode" w:hAnsi="Lucida Sans Unicode" w:cs="Lucida Sans Unicode"/>
          <w:color w:val="1A1A1A"/>
        </w:rPr>
        <w:t>Java Config</w:t>
      </w:r>
      <w:r>
        <w:rPr>
          <w:rFonts w:ascii="Lucida Sans Unicode" w:hAnsi="Lucida Sans Unicode" w:cs="Lucida Sans Unicode"/>
          <w:color w:val="1A1A1A"/>
        </w:rPr>
        <w:t> </w:t>
      </w:r>
      <w:r>
        <w:rPr>
          <w:rFonts w:ascii="Lucida Sans Unicode" w:hAnsi="Lucida Sans Unicode" w:cs="Lucida Sans Unicode"/>
          <w:color w:val="1A1A1A"/>
        </w:rPr>
        <w:t>配置为主。</w:t>
      </w:r>
    </w:p>
    <w:p w:rsidR="00F60EC9" w:rsidRDefault="00F60EC9" w:rsidP="00F60EC9">
      <w:pPr>
        <w:pStyle w:val="2"/>
        <w:pBdr>
          <w:bottom w:val="single" w:sz="6" w:space="4" w:color="DDDDDD"/>
        </w:pBdr>
        <w:shd w:val="clear" w:color="auto" w:fill="FFFFFF"/>
        <w:spacing w:before="300" w:after="292"/>
        <w:rPr>
          <w:rFonts w:ascii="Lucida Sans Unicode" w:hAnsi="Lucida Sans Unicode" w:cs="Lucida Sans Unicode"/>
          <w:color w:val="574C4C"/>
        </w:rPr>
      </w:pPr>
      <w:r>
        <w:rPr>
          <w:rFonts w:hint="eastAsia"/>
        </w:rPr>
        <w:t>18.</w:t>
      </w:r>
      <w:r w:rsidRPr="00F60EC9">
        <w:rPr>
          <w:rFonts w:ascii="Lucida Sans Unicode" w:hAnsi="Lucida Sans Unicode" w:cs="Lucida Sans Unicode"/>
          <w:color w:val="574C4C"/>
        </w:rPr>
        <w:t xml:space="preserve"> </w:t>
      </w:r>
      <w:r>
        <w:rPr>
          <w:rFonts w:ascii="Lucida Sans Unicode" w:hAnsi="Lucida Sans Unicode" w:cs="Lucida Sans Unicode"/>
          <w:color w:val="574C4C"/>
        </w:rPr>
        <w:t xml:space="preserve">Spring </w:t>
      </w:r>
      <w:r>
        <w:rPr>
          <w:rFonts w:ascii="Lucida Sans Unicode" w:hAnsi="Lucida Sans Unicode" w:cs="Lucida Sans Unicode"/>
          <w:color w:val="574C4C"/>
        </w:rPr>
        <w:t>支持几种</w:t>
      </w:r>
      <w:r>
        <w:rPr>
          <w:rFonts w:ascii="Lucida Sans Unicode" w:hAnsi="Lucida Sans Unicode" w:cs="Lucida Sans Unicode"/>
          <w:color w:val="574C4C"/>
        </w:rPr>
        <w:t xml:space="preserve"> Bean Scope </w:t>
      </w:r>
      <w:r>
        <w:rPr>
          <w:rFonts w:ascii="Lucida Sans Unicode" w:hAnsi="Lucida Sans Unicode" w:cs="Lucida Sans Unicode"/>
          <w:color w:val="574C4C"/>
        </w:rPr>
        <w:t>？</w:t>
      </w:r>
    </w:p>
    <w:p w:rsidR="00F60EC9" w:rsidRDefault="00F60EC9" w:rsidP="00F60EC9">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艿艿，这个是一个比较小众的题目，简单了解即可。</w:t>
      </w:r>
    </w:p>
    <w:p w:rsidR="00F60EC9" w:rsidRDefault="00F60EC9" w:rsidP="00F60EC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Spring Bean </w:t>
      </w:r>
      <w:r>
        <w:rPr>
          <w:rFonts w:ascii="Lucida Sans Unicode" w:hAnsi="Lucida Sans Unicode" w:cs="Lucida Sans Unicode"/>
          <w:color w:val="1A1A1A"/>
        </w:rPr>
        <w:t>支持</w:t>
      </w:r>
      <w:r>
        <w:rPr>
          <w:rFonts w:ascii="Lucida Sans Unicode" w:hAnsi="Lucida Sans Unicode" w:cs="Lucida Sans Unicode"/>
          <w:color w:val="1A1A1A"/>
        </w:rPr>
        <w:t xml:space="preserve"> 5 </w:t>
      </w:r>
      <w:r>
        <w:rPr>
          <w:rFonts w:ascii="Lucida Sans Unicode" w:hAnsi="Lucida Sans Unicode" w:cs="Lucida Sans Unicode"/>
          <w:color w:val="1A1A1A"/>
        </w:rPr>
        <w:t>种</w:t>
      </w:r>
      <w:r>
        <w:rPr>
          <w:rFonts w:ascii="Lucida Sans Unicode" w:hAnsi="Lucida Sans Unicode" w:cs="Lucida Sans Unicode"/>
          <w:color w:val="1A1A1A"/>
        </w:rPr>
        <w:t xml:space="preserve"> Scope </w:t>
      </w:r>
      <w:r>
        <w:rPr>
          <w:rFonts w:ascii="Lucida Sans Unicode" w:hAnsi="Lucida Sans Unicode" w:cs="Lucida Sans Unicode"/>
          <w:color w:val="1A1A1A"/>
        </w:rPr>
        <w:t>，分别如下：</w:t>
      </w:r>
    </w:p>
    <w:p w:rsidR="00F60EC9" w:rsidRDefault="00F60EC9" w:rsidP="00FA61C5">
      <w:pPr>
        <w:widowControl/>
        <w:numPr>
          <w:ilvl w:val="0"/>
          <w:numId w:val="9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Singleton - </w:t>
      </w:r>
      <w:r>
        <w:rPr>
          <w:rFonts w:ascii="Lucida Sans Unicode" w:hAnsi="Lucida Sans Unicode" w:cs="Lucida Sans Unicode"/>
          <w:color w:val="1A1A1A"/>
          <w:szCs w:val="21"/>
        </w:rPr>
        <w:t>每个</w:t>
      </w:r>
      <w:r>
        <w:rPr>
          <w:rFonts w:ascii="Lucida Sans Unicode" w:hAnsi="Lucida Sans Unicode" w:cs="Lucida Sans Unicode"/>
          <w:color w:val="1A1A1A"/>
          <w:szCs w:val="21"/>
        </w:rPr>
        <w:t xml:space="preserve"> Spring IoC </w:t>
      </w:r>
      <w:r>
        <w:rPr>
          <w:rFonts w:ascii="Lucida Sans Unicode" w:hAnsi="Lucida Sans Unicode" w:cs="Lucida Sans Unicode"/>
          <w:color w:val="1A1A1A"/>
          <w:szCs w:val="21"/>
        </w:rPr>
        <w:t>容器仅有一个单</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实例。</w:t>
      </w:r>
      <w:r>
        <w:rPr>
          <w:rStyle w:val="a4"/>
          <w:rFonts w:ascii="Lucida Sans Unicode" w:hAnsi="Lucida Sans Unicode" w:cs="Lucida Sans Unicode"/>
          <w:color w:val="1A1A1A"/>
          <w:szCs w:val="21"/>
        </w:rPr>
        <w:t>默认</w:t>
      </w:r>
    </w:p>
    <w:p w:rsidR="00F60EC9" w:rsidRDefault="00F60EC9" w:rsidP="00FA61C5">
      <w:pPr>
        <w:widowControl/>
        <w:numPr>
          <w:ilvl w:val="0"/>
          <w:numId w:val="9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Prototype - </w:t>
      </w:r>
      <w:r>
        <w:rPr>
          <w:rFonts w:ascii="Lucida Sans Unicode" w:hAnsi="Lucida Sans Unicode" w:cs="Lucida Sans Unicode"/>
          <w:color w:val="1A1A1A"/>
          <w:szCs w:val="21"/>
        </w:rPr>
        <w:t>每次请求都会产生一个新的实例。</w:t>
      </w:r>
    </w:p>
    <w:p w:rsidR="00F60EC9" w:rsidRDefault="00F60EC9" w:rsidP="00FA61C5">
      <w:pPr>
        <w:widowControl/>
        <w:numPr>
          <w:ilvl w:val="0"/>
          <w:numId w:val="9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Request - </w:t>
      </w:r>
      <w:r>
        <w:rPr>
          <w:rFonts w:ascii="Lucida Sans Unicode" w:hAnsi="Lucida Sans Unicode" w:cs="Lucida Sans Unicode"/>
          <w:color w:val="1A1A1A"/>
          <w:szCs w:val="21"/>
        </w:rPr>
        <w:t>每一次</w:t>
      </w:r>
      <w:r>
        <w:rPr>
          <w:rFonts w:ascii="Lucida Sans Unicode" w:hAnsi="Lucida Sans Unicode" w:cs="Lucida Sans Unicode"/>
          <w:color w:val="1A1A1A"/>
          <w:szCs w:val="21"/>
        </w:rPr>
        <w:t xml:space="preserve"> HTTP </w:t>
      </w:r>
      <w:r>
        <w:rPr>
          <w:rFonts w:ascii="Lucida Sans Unicode" w:hAnsi="Lucida Sans Unicode" w:cs="Lucida Sans Unicode"/>
          <w:color w:val="1A1A1A"/>
          <w:szCs w:val="21"/>
        </w:rPr>
        <w:t>请求都会产生一个新的</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实例，并且该</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仅在当前</w:t>
      </w:r>
      <w:r>
        <w:rPr>
          <w:rFonts w:ascii="Lucida Sans Unicode" w:hAnsi="Lucida Sans Unicode" w:cs="Lucida Sans Unicode"/>
          <w:color w:val="1A1A1A"/>
          <w:szCs w:val="21"/>
        </w:rPr>
        <w:t xml:space="preserve"> HTTP </w:t>
      </w:r>
      <w:r>
        <w:rPr>
          <w:rFonts w:ascii="Lucida Sans Unicode" w:hAnsi="Lucida Sans Unicode" w:cs="Lucida Sans Unicode"/>
          <w:color w:val="1A1A1A"/>
          <w:szCs w:val="21"/>
        </w:rPr>
        <w:t>请求内有效。</w:t>
      </w:r>
    </w:p>
    <w:p w:rsidR="00F60EC9" w:rsidRDefault="00F60EC9" w:rsidP="00FA61C5">
      <w:pPr>
        <w:widowControl/>
        <w:numPr>
          <w:ilvl w:val="0"/>
          <w:numId w:val="9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Session - </w:t>
      </w:r>
      <w:r>
        <w:rPr>
          <w:rFonts w:ascii="Lucida Sans Unicode" w:hAnsi="Lucida Sans Unicode" w:cs="Lucida Sans Unicode"/>
          <w:color w:val="1A1A1A"/>
          <w:szCs w:val="21"/>
        </w:rPr>
        <w:t>每一个的</w:t>
      </w:r>
      <w:r>
        <w:rPr>
          <w:rFonts w:ascii="Lucida Sans Unicode" w:hAnsi="Lucida Sans Unicode" w:cs="Lucida Sans Unicode"/>
          <w:color w:val="1A1A1A"/>
          <w:szCs w:val="21"/>
        </w:rPr>
        <w:t xml:space="preserve"> Session </w:t>
      </w:r>
      <w:r>
        <w:rPr>
          <w:rFonts w:ascii="Lucida Sans Unicode" w:hAnsi="Lucida Sans Unicode" w:cs="Lucida Sans Unicode"/>
          <w:color w:val="1A1A1A"/>
          <w:szCs w:val="21"/>
        </w:rPr>
        <w:t>都会产生一个新的</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实例，同时该</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仅在当前</w:t>
      </w:r>
      <w:r>
        <w:rPr>
          <w:rFonts w:ascii="Lucida Sans Unicode" w:hAnsi="Lucida Sans Unicode" w:cs="Lucida Sans Unicode"/>
          <w:color w:val="1A1A1A"/>
          <w:szCs w:val="21"/>
        </w:rPr>
        <w:t xml:space="preserve"> HTTP Session </w:t>
      </w:r>
      <w:r>
        <w:rPr>
          <w:rFonts w:ascii="Lucida Sans Unicode" w:hAnsi="Lucida Sans Unicode" w:cs="Lucida Sans Unicode"/>
          <w:color w:val="1A1A1A"/>
          <w:szCs w:val="21"/>
        </w:rPr>
        <w:t>内有效。</w:t>
      </w:r>
    </w:p>
    <w:p w:rsidR="00F60EC9" w:rsidRDefault="00F60EC9" w:rsidP="00FA61C5">
      <w:pPr>
        <w:widowControl/>
        <w:numPr>
          <w:ilvl w:val="0"/>
          <w:numId w:val="9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Application - </w:t>
      </w:r>
      <w:r>
        <w:rPr>
          <w:rFonts w:ascii="Lucida Sans Unicode" w:hAnsi="Lucida Sans Unicode" w:cs="Lucida Sans Unicode"/>
          <w:color w:val="1A1A1A"/>
          <w:szCs w:val="21"/>
        </w:rPr>
        <w:t>每一个</w:t>
      </w:r>
      <w:r>
        <w:rPr>
          <w:rFonts w:ascii="Lucida Sans Unicode" w:hAnsi="Lucida Sans Unicode" w:cs="Lucida Sans Unicode"/>
          <w:color w:val="1A1A1A"/>
          <w:szCs w:val="21"/>
        </w:rPr>
        <w:t xml:space="preserve"> Web Application </w:t>
      </w:r>
      <w:r>
        <w:rPr>
          <w:rFonts w:ascii="Lucida Sans Unicode" w:hAnsi="Lucida Sans Unicode" w:cs="Lucida Sans Unicode"/>
          <w:color w:val="1A1A1A"/>
          <w:szCs w:val="21"/>
        </w:rPr>
        <w:t>都会产生一个新的</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，同时该</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仅在当前</w:t>
      </w:r>
      <w:r>
        <w:rPr>
          <w:rFonts w:ascii="Lucida Sans Unicode" w:hAnsi="Lucida Sans Unicode" w:cs="Lucida Sans Unicode"/>
          <w:color w:val="1A1A1A"/>
          <w:szCs w:val="21"/>
        </w:rPr>
        <w:t xml:space="preserve"> Web Application </w:t>
      </w:r>
      <w:r>
        <w:rPr>
          <w:rFonts w:ascii="Lucida Sans Unicode" w:hAnsi="Lucida Sans Unicode" w:cs="Lucida Sans Unicode"/>
          <w:color w:val="1A1A1A"/>
          <w:szCs w:val="21"/>
        </w:rPr>
        <w:t>内有效。</w:t>
      </w:r>
    </w:p>
    <w:p w:rsidR="00F60EC9" w:rsidRDefault="00F60EC9" w:rsidP="00F60EC9">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另外，网络上很多文章说有</w:t>
      </w:r>
      <w:r>
        <w:rPr>
          <w:rFonts w:ascii="Lucida Sans Unicode" w:hAnsi="Lucida Sans Unicode" w:cs="Lucida Sans Unicode"/>
          <w:color w:val="1A1A1A"/>
        </w:rPr>
        <w:t xml:space="preserve"> Global-session </w:t>
      </w:r>
      <w:r>
        <w:rPr>
          <w:rFonts w:ascii="Lucida Sans Unicode" w:hAnsi="Lucida Sans Unicode" w:cs="Lucida Sans Unicode"/>
          <w:color w:val="1A1A1A"/>
        </w:rPr>
        <w:t>级别，它是</w:t>
      </w:r>
      <w:r>
        <w:rPr>
          <w:rFonts w:ascii="Lucida Sans Unicode" w:hAnsi="Lucida Sans Unicode" w:cs="Lucida Sans Unicode"/>
          <w:color w:val="1A1A1A"/>
        </w:rPr>
        <w:t xml:space="preserve"> Portlet </w:t>
      </w:r>
      <w:r>
        <w:rPr>
          <w:rFonts w:ascii="Lucida Sans Unicode" w:hAnsi="Lucida Sans Unicode" w:cs="Lucida Sans Unicode"/>
          <w:color w:val="1A1A1A"/>
        </w:rPr>
        <w:t>模块独有，目前已经废弃，在</w:t>
      </w:r>
      <w:r>
        <w:rPr>
          <w:rFonts w:ascii="Lucida Sans Unicode" w:hAnsi="Lucida Sans Unicode" w:cs="Lucida Sans Unicode"/>
          <w:color w:val="1A1A1A"/>
        </w:rPr>
        <w:t xml:space="preserve"> Spring5 </w:t>
      </w:r>
      <w:r>
        <w:rPr>
          <w:rFonts w:ascii="Lucida Sans Unicode" w:hAnsi="Lucida Sans Unicode" w:cs="Lucida Sans Unicode"/>
          <w:color w:val="1A1A1A"/>
        </w:rPr>
        <w:t>中是找不到的。</w:t>
      </w:r>
    </w:p>
    <w:p w:rsidR="00F60EC9" w:rsidRDefault="00F60EC9" w:rsidP="00F60EC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仅当用户使用支持</w:t>
      </w:r>
      <w:r>
        <w:rPr>
          <w:rFonts w:ascii="Lucida Sans Unicode" w:hAnsi="Lucida Sans Unicode" w:cs="Lucida Sans Unicode"/>
          <w:color w:val="1A1A1A"/>
        </w:rPr>
        <w:t xml:space="preserve"> Web </w:t>
      </w:r>
      <w:r>
        <w:rPr>
          <w:rFonts w:ascii="Lucida Sans Unicode" w:hAnsi="Lucida Sans Unicode" w:cs="Lucida Sans Unicode"/>
          <w:color w:val="1A1A1A"/>
        </w:rPr>
        <w:t>的</w:t>
      </w:r>
      <w:r>
        <w:rPr>
          <w:rFonts w:ascii="Lucida Sans Unicode" w:hAnsi="Lucida Sans Unicode" w:cs="Lucida Sans Unicode"/>
          <w:color w:val="1A1A1A"/>
        </w:rPr>
        <w:t xml:space="preserve"> ApplicationContext </w:t>
      </w:r>
      <w:r>
        <w:rPr>
          <w:rFonts w:ascii="Lucida Sans Unicode" w:hAnsi="Lucida Sans Unicode" w:cs="Lucida Sans Unicode"/>
          <w:color w:val="1A1A1A"/>
        </w:rPr>
        <w:t>时，</w:t>
      </w:r>
      <w:r>
        <w:rPr>
          <w:rStyle w:val="a4"/>
          <w:rFonts w:ascii="Lucida Sans Unicode" w:hAnsi="Lucida Sans Unicode" w:cs="Lucida Sans Unicode"/>
          <w:color w:val="1A1A1A"/>
        </w:rPr>
        <w:t>最后三个才可用</w:t>
      </w:r>
      <w:r>
        <w:rPr>
          <w:rFonts w:ascii="Lucida Sans Unicode" w:hAnsi="Lucida Sans Unicode" w:cs="Lucida Sans Unicode"/>
          <w:color w:val="1A1A1A"/>
        </w:rPr>
        <w:t>。</w:t>
      </w:r>
    </w:p>
    <w:p w:rsidR="00F60EC9" w:rsidRDefault="00F60EC9" w:rsidP="00F60EC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再补充一点，开发者是可以</w:t>
      </w:r>
      <w:r>
        <w:rPr>
          <w:rStyle w:val="a4"/>
          <w:rFonts w:ascii="Lucida Sans Unicode" w:hAnsi="Lucida Sans Unicode" w:cs="Lucida Sans Unicode"/>
          <w:color w:val="1A1A1A"/>
        </w:rPr>
        <w:t>自定义</w:t>
      </w:r>
      <w:r>
        <w:rPr>
          <w:rFonts w:ascii="Lucida Sans Unicode" w:hAnsi="Lucida Sans Unicode" w:cs="Lucida Sans Unicode"/>
          <w:color w:val="1A1A1A"/>
        </w:rPr>
        <w:t xml:space="preserve"> Bean Scope </w:t>
      </w:r>
      <w:r>
        <w:rPr>
          <w:rFonts w:ascii="Lucida Sans Unicode" w:hAnsi="Lucida Sans Unicode" w:cs="Lucida Sans Unicode"/>
          <w:color w:val="1A1A1A"/>
        </w:rPr>
        <w:t>，具体可参见</w:t>
      </w:r>
      <w:r>
        <w:rPr>
          <w:rFonts w:ascii="Lucida Sans Unicode" w:hAnsi="Lucida Sans Unicode" w:cs="Lucida Sans Unicode"/>
          <w:color w:val="1A1A1A"/>
        </w:rPr>
        <w:t> </w:t>
      </w:r>
      <w:hyperlink r:id="rId308"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Spring</w:t>
        </w:r>
        <w:r>
          <w:rPr>
            <w:rStyle w:val="a5"/>
            <w:rFonts w:ascii="Lucida Sans Unicode" w:hAnsi="Lucida Sans Unicode" w:cs="Lucida Sans Unicode"/>
            <w:color w:val="0088CC"/>
          </w:rPr>
          <w:t>（</w:t>
        </w:r>
        <w:r>
          <w:rPr>
            <w:rStyle w:val="a5"/>
            <w:rFonts w:ascii="Lucida Sans Unicode" w:hAnsi="Lucida Sans Unicode" w:cs="Lucida Sans Unicode"/>
            <w:color w:val="0088CC"/>
          </w:rPr>
          <w:t>10</w:t>
        </w:r>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 Bean </w:t>
        </w:r>
        <w:r>
          <w:rPr>
            <w:rStyle w:val="a5"/>
            <w:rFonts w:ascii="Lucida Sans Unicode" w:hAnsi="Lucida Sans Unicode" w:cs="Lucida Sans Unicode"/>
            <w:color w:val="0088CC"/>
          </w:rPr>
          <w:t>作用范围（二）</w:t>
        </w:r>
        <w:r>
          <w:rPr>
            <w:rStyle w:val="a5"/>
            <w:rFonts w:ascii="Lucida Sans Unicode" w:hAnsi="Lucida Sans Unicode" w:cs="Lucida Sans Unicode"/>
            <w:color w:val="0088CC"/>
          </w:rPr>
          <w:t xml:space="preserve">—— </w:t>
        </w:r>
        <w:r>
          <w:rPr>
            <w:rStyle w:val="a5"/>
            <w:rFonts w:ascii="Lucida Sans Unicode" w:hAnsi="Lucida Sans Unicode" w:cs="Lucida Sans Unicode"/>
            <w:color w:val="0088CC"/>
          </w:rPr>
          <w:t>自定义</w:t>
        </w:r>
        <w:r>
          <w:rPr>
            <w:rStyle w:val="a5"/>
            <w:rFonts w:ascii="Lucida Sans Unicode" w:hAnsi="Lucida Sans Unicode" w:cs="Lucida Sans Unicode"/>
            <w:color w:val="0088CC"/>
          </w:rPr>
          <w:t xml:space="preserve"> Scope</w:t>
        </w:r>
        <w:r>
          <w:rPr>
            <w:rStyle w:val="a5"/>
            <w:rFonts w:ascii="Lucida Sans Unicode" w:hAnsi="Lucida Sans Unicode" w:cs="Lucida Sans Unicode"/>
            <w:color w:val="0088CC"/>
          </w:rPr>
          <w:t>》</w:t>
        </w:r>
      </w:hyperlink>
      <w:r>
        <w:rPr>
          <w:rFonts w:ascii="Lucida Sans Unicode" w:hAnsi="Lucida Sans Unicode" w:cs="Lucida Sans Unicode"/>
          <w:color w:val="1A1A1A"/>
        </w:rPr>
        <w:t> </w:t>
      </w:r>
      <w:r>
        <w:rPr>
          <w:rFonts w:ascii="Lucida Sans Unicode" w:hAnsi="Lucida Sans Unicode" w:cs="Lucida Sans Unicode"/>
          <w:color w:val="1A1A1A"/>
        </w:rPr>
        <w:t>。</w:t>
      </w:r>
    </w:p>
    <w:p w:rsidR="00F60EC9" w:rsidRDefault="00F60EC9" w:rsidP="00F60EC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不错呢，还是那句话，这个题目简单了解下即可，实际常用的只有</w:t>
      </w:r>
      <w:r>
        <w:rPr>
          <w:rFonts w:ascii="Lucida Sans Unicode" w:hAnsi="Lucida Sans Unicode" w:cs="Lucida Sans Unicode"/>
          <w:color w:val="1A1A1A"/>
        </w:rPr>
        <w:t xml:space="preserve"> Singleton </w:t>
      </w:r>
      <w:r>
        <w:rPr>
          <w:rFonts w:ascii="Lucida Sans Unicode" w:hAnsi="Lucida Sans Unicode" w:cs="Lucida Sans Unicode"/>
          <w:color w:val="1A1A1A"/>
        </w:rPr>
        <w:t>和</w:t>
      </w:r>
      <w:r>
        <w:rPr>
          <w:rFonts w:ascii="Lucida Sans Unicode" w:hAnsi="Lucida Sans Unicode" w:cs="Lucida Sans Unicode"/>
          <w:color w:val="1A1A1A"/>
        </w:rPr>
        <w:t xml:space="preserve"> Prototype </w:t>
      </w:r>
      <w:r>
        <w:rPr>
          <w:rFonts w:ascii="Lucida Sans Unicode" w:hAnsi="Lucida Sans Unicode" w:cs="Lucida Sans Unicode"/>
          <w:color w:val="1A1A1A"/>
        </w:rPr>
        <w:t>两种级别，甚至说，只有</w:t>
      </w:r>
      <w:r>
        <w:rPr>
          <w:rFonts w:ascii="Lucida Sans Unicode" w:hAnsi="Lucida Sans Unicode" w:cs="Lucida Sans Unicode"/>
          <w:color w:val="1A1A1A"/>
        </w:rPr>
        <w:t xml:space="preserve"> Singleton </w:t>
      </w:r>
      <w:r>
        <w:rPr>
          <w:rFonts w:ascii="Lucida Sans Unicode" w:hAnsi="Lucida Sans Unicode" w:cs="Lucida Sans Unicode"/>
          <w:color w:val="1A1A1A"/>
        </w:rPr>
        <w:t>级别。</w:t>
      </w:r>
      <w:r>
        <w:rPr>
          <w:rFonts w:ascii="Segoe UI Symbol" w:hAnsi="Segoe UI Symbol" w:cs="Segoe UI Symbol"/>
          <w:color w:val="1A1A1A"/>
        </w:rPr>
        <w:t>😈</w:t>
      </w:r>
    </w:p>
    <w:p w:rsidR="000714A9" w:rsidRDefault="000714A9" w:rsidP="000714A9">
      <w:pPr>
        <w:pStyle w:val="2"/>
        <w:pBdr>
          <w:bottom w:val="single" w:sz="6" w:space="4" w:color="DDDDDD"/>
        </w:pBdr>
        <w:shd w:val="clear" w:color="auto" w:fill="FFFFFF"/>
        <w:spacing w:before="300" w:after="292"/>
        <w:rPr>
          <w:rFonts w:ascii="Lucida Sans Unicode" w:hAnsi="Lucida Sans Unicode" w:cs="Lucida Sans Unicode"/>
          <w:color w:val="574C4C"/>
        </w:rPr>
      </w:pPr>
      <w:r>
        <w:rPr>
          <w:rFonts w:hint="eastAsia"/>
        </w:rPr>
        <w:t>19.</w:t>
      </w:r>
      <w:r w:rsidRPr="000714A9">
        <w:rPr>
          <w:rFonts w:ascii="Lucida Sans Unicode" w:hAnsi="Lucida Sans Unicode" w:cs="Lucida Sans Unicode"/>
          <w:color w:val="574C4C"/>
        </w:rPr>
        <w:t xml:space="preserve"> </w:t>
      </w:r>
      <w:r>
        <w:rPr>
          <w:rFonts w:ascii="Lucida Sans Unicode" w:hAnsi="Lucida Sans Unicode" w:cs="Lucida Sans Unicode"/>
          <w:color w:val="574C4C"/>
        </w:rPr>
        <w:t xml:space="preserve">Spring Bean </w:t>
      </w:r>
      <w:r>
        <w:rPr>
          <w:rFonts w:ascii="Lucida Sans Unicode" w:hAnsi="Lucida Sans Unicode" w:cs="Lucida Sans Unicode"/>
          <w:color w:val="574C4C"/>
        </w:rPr>
        <w:t>在容器的生命周期是什么样的？</w:t>
      </w:r>
    </w:p>
    <w:p w:rsidR="000714A9" w:rsidRDefault="000714A9" w:rsidP="000714A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Spring Bean </w:t>
      </w:r>
      <w:r>
        <w:rPr>
          <w:rFonts w:ascii="Lucida Sans Unicode" w:hAnsi="Lucida Sans Unicode" w:cs="Lucida Sans Unicode"/>
          <w:color w:val="1A1A1A"/>
        </w:rPr>
        <w:t>的</w:t>
      </w:r>
      <w:r>
        <w:rPr>
          <w:rStyle w:val="a4"/>
          <w:rFonts w:ascii="Lucida Sans Unicode" w:hAnsi="Lucida Sans Unicode" w:cs="Lucida Sans Unicode"/>
          <w:color w:val="1A1A1A"/>
        </w:rPr>
        <w:t>初始化</w:t>
      </w:r>
      <w:r>
        <w:rPr>
          <w:rFonts w:ascii="Lucida Sans Unicode" w:hAnsi="Lucida Sans Unicode" w:cs="Lucida Sans Unicode"/>
          <w:color w:val="1A1A1A"/>
        </w:rPr>
        <w:t>流程如下：</w:t>
      </w:r>
    </w:p>
    <w:p w:rsidR="000714A9" w:rsidRDefault="000714A9" w:rsidP="00FA61C5">
      <w:pPr>
        <w:pStyle w:val="a3"/>
        <w:numPr>
          <w:ilvl w:val="0"/>
          <w:numId w:val="91"/>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实例化</w:t>
      </w:r>
      <w:r>
        <w:rPr>
          <w:rFonts w:ascii="Lucida Sans Unicode" w:hAnsi="Lucida Sans Unicode" w:cs="Lucida Sans Unicode"/>
          <w:color w:val="1A1A1A"/>
          <w:sz w:val="21"/>
          <w:szCs w:val="21"/>
        </w:rPr>
        <w:t xml:space="preserve"> Bean </w:t>
      </w:r>
      <w:r>
        <w:rPr>
          <w:rFonts w:ascii="Lucida Sans Unicode" w:hAnsi="Lucida Sans Unicode" w:cs="Lucida Sans Unicode"/>
          <w:color w:val="1A1A1A"/>
          <w:sz w:val="21"/>
          <w:szCs w:val="21"/>
        </w:rPr>
        <w:t>对象</w:t>
      </w:r>
    </w:p>
    <w:p w:rsidR="000714A9" w:rsidRDefault="000714A9" w:rsidP="00FA61C5">
      <w:pPr>
        <w:pStyle w:val="a3"/>
        <w:numPr>
          <w:ilvl w:val="1"/>
          <w:numId w:val="91"/>
        </w:numPr>
        <w:shd w:val="clear" w:color="auto" w:fill="FFFFFF"/>
        <w:spacing w:before="150" w:beforeAutospacing="0" w:after="42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Spring </w:t>
      </w:r>
      <w:r>
        <w:rPr>
          <w:rFonts w:ascii="Lucida Sans Unicode" w:hAnsi="Lucida Sans Unicode" w:cs="Lucida Sans Unicode"/>
          <w:color w:val="1A1A1A"/>
          <w:sz w:val="21"/>
          <w:szCs w:val="21"/>
        </w:rPr>
        <w:t>容器根据配置中的</w:t>
      </w:r>
      <w:r>
        <w:rPr>
          <w:rFonts w:ascii="Lucida Sans Unicode" w:hAnsi="Lucida Sans Unicode" w:cs="Lucida Sans Unicode"/>
          <w:color w:val="1A1A1A"/>
          <w:sz w:val="21"/>
          <w:szCs w:val="21"/>
        </w:rPr>
        <w:t xml:space="preserve"> Bean Definition(</w:t>
      </w:r>
      <w:r>
        <w:rPr>
          <w:rFonts w:ascii="Lucida Sans Unicode" w:hAnsi="Lucida Sans Unicode" w:cs="Lucida Sans Unicode"/>
          <w:color w:val="1A1A1A"/>
          <w:sz w:val="21"/>
          <w:szCs w:val="21"/>
        </w:rPr>
        <w:t>定义</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中</w:t>
      </w:r>
      <w:r>
        <w:rPr>
          <w:rStyle w:val="a4"/>
          <w:rFonts w:ascii="Lucida Sans Unicode" w:hAnsi="Lucida Sans Unicode" w:cs="Lucida Sans Unicode"/>
          <w:color w:val="1A1A1A"/>
          <w:sz w:val="21"/>
          <w:szCs w:val="21"/>
        </w:rPr>
        <w:t>实例化</w:t>
      </w:r>
      <w:r>
        <w:rPr>
          <w:rFonts w:ascii="Lucida Sans Unicode" w:hAnsi="Lucida Sans Unicode" w:cs="Lucida Sans Unicode"/>
          <w:color w:val="1A1A1A"/>
          <w:sz w:val="21"/>
          <w:szCs w:val="21"/>
        </w:rPr>
        <w:t xml:space="preserve"> Bean </w:t>
      </w:r>
      <w:r>
        <w:rPr>
          <w:rFonts w:ascii="Lucida Sans Unicode" w:hAnsi="Lucida Sans Unicode" w:cs="Lucida Sans Unicode"/>
          <w:color w:val="1A1A1A"/>
          <w:sz w:val="21"/>
          <w:szCs w:val="21"/>
        </w:rPr>
        <w:t>对象。</w:t>
      </w:r>
    </w:p>
    <w:p w:rsidR="000714A9" w:rsidRDefault="000714A9" w:rsidP="000714A9">
      <w:pPr>
        <w:pStyle w:val="a3"/>
        <w:shd w:val="clear" w:color="auto" w:fill="F6F6F6"/>
        <w:spacing w:before="0" w:beforeAutospacing="0" w:after="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Bean Definition </w:t>
      </w:r>
      <w:r>
        <w:rPr>
          <w:rFonts w:ascii="Lucida Sans Unicode" w:hAnsi="Lucida Sans Unicode" w:cs="Lucida Sans Unicode"/>
          <w:color w:val="1A1A1A"/>
          <w:sz w:val="21"/>
          <w:szCs w:val="21"/>
        </w:rPr>
        <w:t>可以通过</w:t>
      </w:r>
      <w:r>
        <w:rPr>
          <w:rFonts w:ascii="Lucida Sans Unicode" w:hAnsi="Lucida Sans Unicode" w:cs="Lucida Sans Unicode"/>
          <w:color w:val="1A1A1A"/>
          <w:sz w:val="21"/>
          <w:szCs w:val="21"/>
        </w:rPr>
        <w:t xml:space="preserve"> XML</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 xml:space="preserve">Java </w:t>
      </w:r>
      <w:r>
        <w:rPr>
          <w:rFonts w:ascii="Lucida Sans Unicode" w:hAnsi="Lucida Sans Unicode" w:cs="Lucida Sans Unicode"/>
          <w:color w:val="1A1A1A"/>
          <w:sz w:val="21"/>
          <w:szCs w:val="21"/>
        </w:rPr>
        <w:t>注解或</w:t>
      </w:r>
      <w:r>
        <w:rPr>
          <w:rFonts w:ascii="Lucida Sans Unicode" w:hAnsi="Lucida Sans Unicode" w:cs="Lucida Sans Unicode"/>
          <w:color w:val="1A1A1A"/>
          <w:sz w:val="21"/>
          <w:szCs w:val="21"/>
        </w:rPr>
        <w:t xml:space="preserve"> Java Config </w:t>
      </w:r>
      <w:r>
        <w:rPr>
          <w:rFonts w:ascii="Lucida Sans Unicode" w:hAnsi="Lucida Sans Unicode" w:cs="Lucida Sans Unicode"/>
          <w:color w:val="1A1A1A"/>
          <w:sz w:val="21"/>
          <w:szCs w:val="21"/>
        </w:rPr>
        <w:t>代码提供。</w:t>
      </w:r>
    </w:p>
    <w:p w:rsidR="000714A9" w:rsidRDefault="000714A9" w:rsidP="00FA61C5">
      <w:pPr>
        <w:pStyle w:val="a3"/>
        <w:numPr>
          <w:ilvl w:val="1"/>
          <w:numId w:val="91"/>
        </w:numPr>
        <w:shd w:val="clear" w:color="auto" w:fill="FFFFFF"/>
        <w:spacing w:before="150" w:beforeAutospacing="0" w:after="42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Spring </w:t>
      </w:r>
      <w:r>
        <w:rPr>
          <w:rFonts w:ascii="Lucida Sans Unicode" w:hAnsi="Lucida Sans Unicode" w:cs="Lucida Sans Unicode"/>
          <w:color w:val="1A1A1A"/>
          <w:sz w:val="21"/>
          <w:szCs w:val="21"/>
        </w:rPr>
        <w:t>使用依赖注入</w:t>
      </w:r>
      <w:r>
        <w:rPr>
          <w:rStyle w:val="a4"/>
          <w:rFonts w:ascii="Lucida Sans Unicode" w:hAnsi="Lucida Sans Unicode" w:cs="Lucida Sans Unicode"/>
          <w:color w:val="1A1A1A"/>
          <w:sz w:val="21"/>
          <w:szCs w:val="21"/>
        </w:rPr>
        <w:t>填充</w:t>
      </w:r>
      <w:r>
        <w:rPr>
          <w:rFonts w:ascii="Lucida Sans Unicode" w:hAnsi="Lucida Sans Unicode" w:cs="Lucida Sans Unicode"/>
          <w:color w:val="1A1A1A"/>
          <w:sz w:val="21"/>
          <w:szCs w:val="21"/>
        </w:rPr>
        <w:t>所有属性，如</w:t>
      </w:r>
      <w:r>
        <w:rPr>
          <w:rFonts w:ascii="Lucida Sans Unicode" w:hAnsi="Lucida Sans Unicode" w:cs="Lucida Sans Unicode"/>
          <w:color w:val="1A1A1A"/>
          <w:sz w:val="21"/>
          <w:szCs w:val="21"/>
        </w:rPr>
        <w:t xml:space="preserve"> Bean </w:t>
      </w:r>
      <w:r>
        <w:rPr>
          <w:rFonts w:ascii="Lucida Sans Unicode" w:hAnsi="Lucida Sans Unicode" w:cs="Lucida Sans Unicode"/>
          <w:color w:val="1A1A1A"/>
          <w:sz w:val="21"/>
          <w:szCs w:val="21"/>
        </w:rPr>
        <w:t>中所定义的配置。</w:t>
      </w:r>
    </w:p>
    <w:p w:rsidR="000714A9" w:rsidRDefault="000714A9" w:rsidP="00FA61C5">
      <w:pPr>
        <w:widowControl/>
        <w:numPr>
          <w:ilvl w:val="0"/>
          <w:numId w:val="9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Aware </w:t>
      </w:r>
      <w:r>
        <w:rPr>
          <w:rFonts w:ascii="Lucida Sans Unicode" w:hAnsi="Lucida Sans Unicode" w:cs="Lucida Sans Unicode"/>
          <w:color w:val="1A1A1A"/>
          <w:szCs w:val="21"/>
        </w:rPr>
        <w:t>相关的属性，注入到</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对象</w:t>
      </w:r>
    </w:p>
    <w:p w:rsidR="000714A9" w:rsidRDefault="000714A9" w:rsidP="00FA61C5">
      <w:pPr>
        <w:widowControl/>
        <w:numPr>
          <w:ilvl w:val="1"/>
          <w:numId w:val="91"/>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如果</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实现</w:t>
      </w:r>
      <w:r>
        <w:rPr>
          <w:rFonts w:ascii="Lucida Sans Unicode" w:hAnsi="Lucida Sans Unicode" w:cs="Lucida Sans Unicode"/>
          <w:color w:val="1A1A1A"/>
          <w:szCs w:val="21"/>
        </w:rPr>
        <w:t> </w:t>
      </w:r>
      <w:r>
        <w:rPr>
          <w:rStyle w:val="a4"/>
          <w:rFonts w:ascii="Lucida Sans Unicode" w:hAnsi="Lucida Sans Unicode" w:cs="Lucida Sans Unicode"/>
          <w:color w:val="1A1A1A"/>
          <w:szCs w:val="21"/>
        </w:rPr>
        <w:t>BeanNameAware</w:t>
      </w:r>
      <w:r>
        <w:rPr>
          <w:rFonts w:ascii="Lucida Sans Unicode" w:hAnsi="Lucida Sans Unicode" w:cs="Lucida Sans Unicode"/>
          <w:color w:val="1A1A1A"/>
          <w:szCs w:val="21"/>
        </w:rPr>
        <w:t> </w:t>
      </w:r>
      <w:r>
        <w:rPr>
          <w:rFonts w:ascii="Lucida Sans Unicode" w:hAnsi="Lucida Sans Unicode" w:cs="Lucida Sans Unicode"/>
          <w:color w:val="1A1A1A"/>
          <w:szCs w:val="21"/>
        </w:rPr>
        <w:t>接口，则工厂通过传递</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的</w:t>
      </w:r>
      <w:r>
        <w:rPr>
          <w:rFonts w:ascii="Lucida Sans Unicode" w:hAnsi="Lucida Sans Unicode" w:cs="Lucida Sans Unicode"/>
          <w:color w:val="1A1A1A"/>
          <w:szCs w:val="21"/>
        </w:rPr>
        <w:t xml:space="preserve"> beanName </w:t>
      </w:r>
      <w:r>
        <w:rPr>
          <w:rFonts w:ascii="Lucida Sans Unicode" w:hAnsi="Lucida Sans Unicode" w:cs="Lucida Sans Unicode"/>
          <w:color w:val="1A1A1A"/>
          <w:szCs w:val="21"/>
        </w:rPr>
        <w:t>来调用</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#setBeanName(String name)</w:t>
      </w:r>
      <w:r>
        <w:rPr>
          <w:rFonts w:ascii="Lucida Sans Unicode" w:hAnsi="Lucida Sans Unicode" w:cs="Lucida Sans Unicode"/>
          <w:color w:val="1A1A1A"/>
          <w:szCs w:val="21"/>
        </w:rPr>
        <w:t> </w:t>
      </w:r>
      <w:r>
        <w:rPr>
          <w:rFonts w:ascii="Lucida Sans Unicode" w:hAnsi="Lucida Sans Unicode" w:cs="Lucida Sans Unicode"/>
          <w:color w:val="1A1A1A"/>
          <w:szCs w:val="21"/>
        </w:rPr>
        <w:t>方法。</w:t>
      </w:r>
    </w:p>
    <w:p w:rsidR="000714A9" w:rsidRDefault="000714A9" w:rsidP="00FA61C5">
      <w:pPr>
        <w:widowControl/>
        <w:numPr>
          <w:ilvl w:val="1"/>
          <w:numId w:val="91"/>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如果</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实现</w:t>
      </w:r>
      <w:r>
        <w:rPr>
          <w:rFonts w:ascii="Lucida Sans Unicode" w:hAnsi="Lucida Sans Unicode" w:cs="Lucida Sans Unicode"/>
          <w:color w:val="1A1A1A"/>
          <w:szCs w:val="21"/>
        </w:rPr>
        <w:t> </w:t>
      </w:r>
      <w:r>
        <w:rPr>
          <w:rStyle w:val="a4"/>
          <w:rFonts w:ascii="Lucida Sans Unicode" w:hAnsi="Lucida Sans Unicode" w:cs="Lucida Sans Unicode"/>
          <w:color w:val="1A1A1A"/>
          <w:szCs w:val="21"/>
        </w:rPr>
        <w:t>BeanFactoryAware</w:t>
      </w:r>
      <w:r>
        <w:rPr>
          <w:rFonts w:ascii="Lucida Sans Unicode" w:hAnsi="Lucida Sans Unicode" w:cs="Lucida Sans Unicode"/>
          <w:color w:val="1A1A1A"/>
          <w:szCs w:val="21"/>
        </w:rPr>
        <w:t> </w:t>
      </w:r>
      <w:r>
        <w:rPr>
          <w:rFonts w:ascii="Lucida Sans Unicode" w:hAnsi="Lucida Sans Unicode" w:cs="Lucida Sans Unicode"/>
          <w:color w:val="1A1A1A"/>
          <w:szCs w:val="21"/>
        </w:rPr>
        <w:t>接口，工厂通过传递自身的实例来调用</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#setBeanFactory(BeanFactory beanFactory)</w:t>
      </w:r>
      <w:r>
        <w:rPr>
          <w:rFonts w:ascii="Lucida Sans Unicode" w:hAnsi="Lucida Sans Unicode" w:cs="Lucida Sans Unicode"/>
          <w:color w:val="1A1A1A"/>
          <w:szCs w:val="21"/>
        </w:rPr>
        <w:t> </w:t>
      </w:r>
      <w:r>
        <w:rPr>
          <w:rFonts w:ascii="Lucida Sans Unicode" w:hAnsi="Lucida Sans Unicode" w:cs="Lucida Sans Unicode"/>
          <w:color w:val="1A1A1A"/>
          <w:szCs w:val="21"/>
        </w:rPr>
        <w:t>方法。</w:t>
      </w:r>
    </w:p>
    <w:p w:rsidR="000714A9" w:rsidRDefault="000714A9" w:rsidP="00FA61C5">
      <w:pPr>
        <w:widowControl/>
        <w:numPr>
          <w:ilvl w:val="0"/>
          <w:numId w:val="9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调用相应的方法，进一步初始化</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对象</w:t>
      </w:r>
    </w:p>
    <w:p w:rsidR="000714A9" w:rsidRDefault="000714A9" w:rsidP="00FA61C5">
      <w:pPr>
        <w:widowControl/>
        <w:numPr>
          <w:ilvl w:val="1"/>
          <w:numId w:val="91"/>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如果存在与</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关联的任何</w:t>
      </w:r>
      <w:r>
        <w:rPr>
          <w:rFonts w:ascii="Lucida Sans Unicode" w:hAnsi="Lucida Sans Unicode" w:cs="Lucida Sans Unicode"/>
          <w:color w:val="1A1A1A"/>
          <w:szCs w:val="21"/>
        </w:rPr>
        <w:t> </w:t>
      </w:r>
      <w:r>
        <w:rPr>
          <w:rStyle w:val="a4"/>
          <w:rFonts w:ascii="Lucida Sans Unicode" w:hAnsi="Lucida Sans Unicode" w:cs="Lucida Sans Unicode"/>
          <w:color w:val="1A1A1A"/>
          <w:szCs w:val="21"/>
        </w:rPr>
        <w:t>BeanPostProcessor</w:t>
      </w:r>
      <w:r>
        <w:rPr>
          <w:rFonts w:ascii="Lucida Sans Unicode" w:hAnsi="Lucida Sans Unicode" w:cs="Lucida Sans Unicode"/>
          <w:color w:val="1A1A1A"/>
          <w:szCs w:val="21"/>
        </w:rPr>
        <w:t> </w:t>
      </w:r>
      <w:r>
        <w:rPr>
          <w:rFonts w:ascii="Lucida Sans Unicode" w:hAnsi="Lucida Sans Unicode" w:cs="Lucida Sans Unicode"/>
          <w:color w:val="1A1A1A"/>
          <w:szCs w:val="21"/>
        </w:rPr>
        <w:t>们，则调用</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#preProcessBeforeInitialization(Object bean, String beanName)</w:t>
      </w:r>
      <w:r>
        <w:rPr>
          <w:rFonts w:ascii="Lucida Sans Unicode" w:hAnsi="Lucida Sans Unicode" w:cs="Lucida Sans Unicode"/>
          <w:color w:val="1A1A1A"/>
          <w:szCs w:val="21"/>
        </w:rPr>
        <w:t> </w:t>
      </w:r>
      <w:r>
        <w:rPr>
          <w:rFonts w:ascii="Lucida Sans Unicode" w:hAnsi="Lucida Sans Unicode" w:cs="Lucida Sans Unicode"/>
          <w:color w:val="1A1A1A"/>
          <w:szCs w:val="21"/>
        </w:rPr>
        <w:t>方法。</w:t>
      </w:r>
    </w:p>
    <w:p w:rsidR="000714A9" w:rsidRDefault="000714A9" w:rsidP="00FA61C5">
      <w:pPr>
        <w:widowControl/>
        <w:numPr>
          <w:ilvl w:val="1"/>
          <w:numId w:val="91"/>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如果</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实现</w:t>
      </w:r>
      <w:r>
        <w:rPr>
          <w:rFonts w:ascii="Lucida Sans Unicode" w:hAnsi="Lucida Sans Unicode" w:cs="Lucida Sans Unicode"/>
          <w:color w:val="1A1A1A"/>
          <w:szCs w:val="21"/>
        </w:rPr>
        <w:t> </w:t>
      </w:r>
      <w:r>
        <w:rPr>
          <w:rStyle w:val="a4"/>
          <w:rFonts w:ascii="Lucida Sans Unicode" w:hAnsi="Lucida Sans Unicode" w:cs="Lucida Sans Unicode"/>
          <w:color w:val="1A1A1A"/>
          <w:szCs w:val="21"/>
        </w:rPr>
        <w:t>InitializingBean</w:t>
      </w:r>
      <w:r>
        <w:rPr>
          <w:rFonts w:ascii="Lucida Sans Unicode" w:hAnsi="Lucida Sans Unicode" w:cs="Lucida Sans Unicode"/>
          <w:color w:val="1A1A1A"/>
          <w:szCs w:val="21"/>
        </w:rPr>
        <w:t> </w:t>
      </w:r>
      <w:r>
        <w:rPr>
          <w:rFonts w:ascii="Lucida Sans Unicode" w:hAnsi="Lucida Sans Unicode" w:cs="Lucida Sans Unicode"/>
          <w:color w:val="1A1A1A"/>
          <w:szCs w:val="21"/>
        </w:rPr>
        <w:t>接口，则会调用</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#afterPropertiesSet()</w:t>
      </w:r>
      <w:r>
        <w:rPr>
          <w:rFonts w:ascii="Lucida Sans Unicode" w:hAnsi="Lucida Sans Unicode" w:cs="Lucida Sans Unicode"/>
          <w:color w:val="1A1A1A"/>
          <w:szCs w:val="21"/>
        </w:rPr>
        <w:t> </w:t>
      </w:r>
      <w:r>
        <w:rPr>
          <w:rFonts w:ascii="Lucida Sans Unicode" w:hAnsi="Lucida Sans Unicode" w:cs="Lucida Sans Unicode"/>
          <w:color w:val="1A1A1A"/>
          <w:szCs w:val="21"/>
        </w:rPr>
        <w:t>方法。</w:t>
      </w:r>
    </w:p>
    <w:p w:rsidR="000714A9" w:rsidRDefault="000714A9" w:rsidP="00FA61C5">
      <w:pPr>
        <w:widowControl/>
        <w:numPr>
          <w:ilvl w:val="1"/>
          <w:numId w:val="91"/>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如果为</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指定了</w:t>
      </w:r>
      <w:r>
        <w:rPr>
          <w:rFonts w:ascii="Lucida Sans Unicode" w:hAnsi="Lucida Sans Unicode" w:cs="Lucida Sans Unicode"/>
          <w:color w:val="1A1A1A"/>
          <w:szCs w:val="21"/>
        </w:rPr>
        <w:t> </w:t>
      </w:r>
      <w:r>
        <w:rPr>
          <w:rStyle w:val="a4"/>
          <w:rFonts w:ascii="Lucida Sans Unicode" w:hAnsi="Lucida Sans Unicode" w:cs="Lucida Sans Unicode"/>
          <w:color w:val="1A1A1A"/>
          <w:szCs w:val="21"/>
        </w:rPr>
        <w:t>init</w:t>
      </w:r>
      <w:r>
        <w:rPr>
          <w:rFonts w:ascii="Lucida Sans Unicode" w:hAnsi="Lucida Sans Unicode" w:cs="Lucida Sans Unicode"/>
          <w:color w:val="1A1A1A"/>
          <w:szCs w:val="21"/>
        </w:rPr>
        <w:t> </w:t>
      </w:r>
      <w:r>
        <w:rPr>
          <w:rFonts w:ascii="Lucida Sans Unicode" w:hAnsi="Lucida Sans Unicode" w:cs="Lucida Sans Unicode"/>
          <w:color w:val="1A1A1A"/>
          <w:szCs w:val="21"/>
        </w:rPr>
        <w:t>方法（例如</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&lt;bean /&gt;</w:t>
      </w:r>
      <w:r>
        <w:rPr>
          <w:rFonts w:ascii="Lucida Sans Unicode" w:hAnsi="Lucida Sans Unicode" w:cs="Lucida Sans Unicode"/>
          <w:color w:val="1A1A1A"/>
          <w:szCs w:val="21"/>
        </w:rPr>
        <w:t> </w:t>
      </w:r>
      <w:r>
        <w:rPr>
          <w:rFonts w:ascii="Lucida Sans Unicode" w:hAnsi="Lucida Sans Unicode" w:cs="Lucida Sans Unicode"/>
          <w:color w:val="1A1A1A"/>
          <w:szCs w:val="21"/>
        </w:rPr>
        <w:t>的</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init-method</w:t>
      </w:r>
      <w:r>
        <w:rPr>
          <w:rFonts w:ascii="Lucida Sans Unicode" w:hAnsi="Lucida Sans Unicode" w:cs="Lucida Sans Unicode"/>
          <w:color w:val="1A1A1A"/>
          <w:szCs w:val="21"/>
        </w:rPr>
        <w:t> </w:t>
      </w:r>
      <w:r>
        <w:rPr>
          <w:rFonts w:ascii="Lucida Sans Unicode" w:hAnsi="Lucida Sans Unicode" w:cs="Lucida Sans Unicode"/>
          <w:color w:val="1A1A1A"/>
          <w:szCs w:val="21"/>
        </w:rPr>
        <w:t>属性），那么将调用该方法。</w:t>
      </w:r>
    </w:p>
    <w:p w:rsidR="000714A9" w:rsidRPr="000714A9" w:rsidRDefault="000714A9" w:rsidP="000714A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0714A9">
        <w:rPr>
          <w:rFonts w:ascii="Lucida Sans Unicode" w:eastAsia="宋体" w:hAnsi="Lucida Sans Unicode" w:cs="Lucida Sans Unicode"/>
          <w:color w:val="1A1A1A"/>
          <w:kern w:val="0"/>
          <w:sz w:val="24"/>
          <w:szCs w:val="24"/>
        </w:rPr>
        <w:t xml:space="preserve">Spring Bean </w:t>
      </w:r>
      <w:r w:rsidRPr="000714A9">
        <w:rPr>
          <w:rFonts w:ascii="Lucida Sans Unicode" w:eastAsia="宋体" w:hAnsi="Lucida Sans Unicode" w:cs="Lucida Sans Unicode"/>
          <w:color w:val="1A1A1A"/>
          <w:kern w:val="0"/>
          <w:sz w:val="24"/>
          <w:szCs w:val="24"/>
        </w:rPr>
        <w:t>的</w:t>
      </w:r>
      <w:r w:rsidRPr="000714A9">
        <w:rPr>
          <w:rFonts w:ascii="Lucida Sans Unicode" w:eastAsia="宋体" w:hAnsi="Lucida Sans Unicode" w:cs="Lucida Sans Unicode"/>
          <w:b/>
          <w:bCs/>
          <w:color w:val="1A1A1A"/>
          <w:kern w:val="0"/>
          <w:sz w:val="24"/>
          <w:szCs w:val="24"/>
        </w:rPr>
        <w:t>销毁</w:t>
      </w:r>
      <w:r w:rsidRPr="000714A9">
        <w:rPr>
          <w:rFonts w:ascii="Lucida Sans Unicode" w:eastAsia="宋体" w:hAnsi="Lucida Sans Unicode" w:cs="Lucida Sans Unicode"/>
          <w:color w:val="1A1A1A"/>
          <w:kern w:val="0"/>
          <w:sz w:val="24"/>
          <w:szCs w:val="24"/>
        </w:rPr>
        <w:t>流程如下：</w:t>
      </w:r>
    </w:p>
    <w:p w:rsidR="000714A9" w:rsidRPr="000714A9" w:rsidRDefault="000714A9" w:rsidP="00FA61C5">
      <w:pPr>
        <w:widowControl/>
        <w:numPr>
          <w:ilvl w:val="0"/>
          <w:numId w:val="92"/>
        </w:numPr>
        <w:shd w:val="clear" w:color="auto" w:fill="FFFFFF"/>
        <w:ind w:left="0"/>
        <w:jc w:val="left"/>
        <w:rPr>
          <w:rFonts w:ascii="Lucida Sans Unicode" w:eastAsia="宋体" w:hAnsi="Lucida Sans Unicode" w:cs="Lucida Sans Unicode"/>
          <w:color w:val="1A1A1A"/>
          <w:kern w:val="0"/>
          <w:szCs w:val="21"/>
        </w:rPr>
      </w:pPr>
      <w:r w:rsidRPr="000714A9">
        <w:rPr>
          <w:rFonts w:ascii="Lucida Sans Unicode" w:eastAsia="宋体" w:hAnsi="Lucida Sans Unicode" w:cs="Lucida Sans Unicode"/>
          <w:color w:val="1A1A1A"/>
          <w:kern w:val="0"/>
          <w:szCs w:val="21"/>
        </w:rPr>
        <w:t>如果</w:t>
      </w:r>
      <w:r w:rsidRPr="000714A9">
        <w:rPr>
          <w:rFonts w:ascii="Lucida Sans Unicode" w:eastAsia="宋体" w:hAnsi="Lucida Sans Unicode" w:cs="Lucida Sans Unicode"/>
          <w:color w:val="1A1A1A"/>
          <w:kern w:val="0"/>
          <w:szCs w:val="21"/>
        </w:rPr>
        <w:t xml:space="preserve"> Bean </w:t>
      </w:r>
      <w:r w:rsidRPr="000714A9">
        <w:rPr>
          <w:rFonts w:ascii="Lucida Sans Unicode" w:eastAsia="宋体" w:hAnsi="Lucida Sans Unicode" w:cs="Lucida Sans Unicode"/>
          <w:color w:val="1A1A1A"/>
          <w:kern w:val="0"/>
          <w:szCs w:val="21"/>
        </w:rPr>
        <w:t>实现</w:t>
      </w:r>
      <w:r w:rsidRPr="000714A9">
        <w:rPr>
          <w:rFonts w:ascii="Lucida Sans Unicode" w:eastAsia="宋体" w:hAnsi="Lucida Sans Unicode" w:cs="Lucida Sans Unicode"/>
          <w:color w:val="1A1A1A"/>
          <w:kern w:val="0"/>
          <w:szCs w:val="21"/>
        </w:rPr>
        <w:t> </w:t>
      </w:r>
      <w:r w:rsidRPr="000714A9">
        <w:rPr>
          <w:rFonts w:ascii="Lucida Sans Unicode" w:eastAsia="宋体" w:hAnsi="Lucida Sans Unicode" w:cs="Lucida Sans Unicode"/>
          <w:b/>
          <w:bCs/>
          <w:color w:val="1A1A1A"/>
          <w:kern w:val="0"/>
          <w:szCs w:val="21"/>
        </w:rPr>
        <w:t>DisposableBean</w:t>
      </w:r>
      <w:r w:rsidRPr="000714A9">
        <w:rPr>
          <w:rFonts w:ascii="Lucida Sans Unicode" w:eastAsia="宋体" w:hAnsi="Lucida Sans Unicode" w:cs="Lucida Sans Unicode"/>
          <w:color w:val="1A1A1A"/>
          <w:kern w:val="0"/>
          <w:szCs w:val="21"/>
        </w:rPr>
        <w:t> </w:t>
      </w:r>
      <w:r w:rsidRPr="000714A9">
        <w:rPr>
          <w:rFonts w:ascii="Lucida Sans Unicode" w:eastAsia="宋体" w:hAnsi="Lucida Sans Unicode" w:cs="Lucida Sans Unicode"/>
          <w:color w:val="1A1A1A"/>
          <w:kern w:val="0"/>
          <w:szCs w:val="21"/>
        </w:rPr>
        <w:t>接口，当</w:t>
      </w:r>
      <w:r w:rsidRPr="000714A9">
        <w:rPr>
          <w:rFonts w:ascii="Lucida Sans Unicode" w:eastAsia="宋体" w:hAnsi="Lucida Sans Unicode" w:cs="Lucida Sans Unicode"/>
          <w:color w:val="1A1A1A"/>
          <w:kern w:val="0"/>
          <w:szCs w:val="21"/>
        </w:rPr>
        <w:t xml:space="preserve"> spring </w:t>
      </w:r>
      <w:r w:rsidRPr="000714A9">
        <w:rPr>
          <w:rFonts w:ascii="Lucida Sans Unicode" w:eastAsia="宋体" w:hAnsi="Lucida Sans Unicode" w:cs="Lucida Sans Unicode"/>
          <w:color w:val="1A1A1A"/>
          <w:kern w:val="0"/>
          <w:szCs w:val="21"/>
        </w:rPr>
        <w:t>容器关闭时，会调用</w:t>
      </w:r>
      <w:r w:rsidRPr="000714A9">
        <w:rPr>
          <w:rFonts w:ascii="Lucida Sans Unicode" w:eastAsia="宋体" w:hAnsi="Lucida Sans Unicode" w:cs="Lucida Sans Unicode"/>
          <w:color w:val="1A1A1A"/>
          <w:kern w:val="0"/>
          <w:szCs w:val="21"/>
        </w:rPr>
        <w:t> </w:t>
      </w:r>
      <w:r w:rsidRPr="000714A9">
        <w:rPr>
          <w:rFonts w:ascii="Lucida Console" w:eastAsia="宋体" w:hAnsi="Lucida Console" w:cs="宋体"/>
          <w:color w:val="1A1A1A"/>
          <w:kern w:val="0"/>
          <w:szCs w:val="21"/>
          <w:bdr w:val="single" w:sz="6" w:space="1" w:color="CCCCCC" w:frame="1"/>
          <w:shd w:val="clear" w:color="auto" w:fill="DDDDDD"/>
        </w:rPr>
        <w:t>#destroy()</w:t>
      </w:r>
      <w:r w:rsidRPr="000714A9">
        <w:rPr>
          <w:rFonts w:ascii="Lucida Sans Unicode" w:eastAsia="宋体" w:hAnsi="Lucida Sans Unicode" w:cs="Lucida Sans Unicode"/>
          <w:color w:val="1A1A1A"/>
          <w:kern w:val="0"/>
          <w:szCs w:val="21"/>
        </w:rPr>
        <w:t> </w:t>
      </w:r>
      <w:r w:rsidRPr="000714A9">
        <w:rPr>
          <w:rFonts w:ascii="Lucida Sans Unicode" w:eastAsia="宋体" w:hAnsi="Lucida Sans Unicode" w:cs="Lucida Sans Unicode"/>
          <w:color w:val="1A1A1A"/>
          <w:kern w:val="0"/>
          <w:szCs w:val="21"/>
        </w:rPr>
        <w:t>方法。</w:t>
      </w:r>
    </w:p>
    <w:p w:rsidR="000714A9" w:rsidRPr="000714A9" w:rsidRDefault="000714A9" w:rsidP="00FA61C5">
      <w:pPr>
        <w:widowControl/>
        <w:numPr>
          <w:ilvl w:val="0"/>
          <w:numId w:val="92"/>
        </w:numPr>
        <w:shd w:val="clear" w:color="auto" w:fill="FFFFFF"/>
        <w:ind w:left="0"/>
        <w:jc w:val="left"/>
        <w:rPr>
          <w:rFonts w:ascii="Lucida Sans Unicode" w:eastAsia="宋体" w:hAnsi="Lucida Sans Unicode" w:cs="Lucida Sans Unicode"/>
          <w:color w:val="1A1A1A"/>
          <w:kern w:val="0"/>
          <w:szCs w:val="21"/>
        </w:rPr>
      </w:pPr>
      <w:r w:rsidRPr="000714A9">
        <w:rPr>
          <w:rFonts w:ascii="Lucida Sans Unicode" w:eastAsia="宋体" w:hAnsi="Lucida Sans Unicode" w:cs="Lucida Sans Unicode"/>
          <w:color w:val="1A1A1A"/>
          <w:kern w:val="0"/>
          <w:szCs w:val="21"/>
        </w:rPr>
        <w:t>如果为</w:t>
      </w:r>
      <w:r w:rsidRPr="000714A9">
        <w:rPr>
          <w:rFonts w:ascii="Lucida Sans Unicode" w:eastAsia="宋体" w:hAnsi="Lucida Sans Unicode" w:cs="Lucida Sans Unicode"/>
          <w:color w:val="1A1A1A"/>
          <w:kern w:val="0"/>
          <w:szCs w:val="21"/>
        </w:rPr>
        <w:t xml:space="preserve"> bean </w:t>
      </w:r>
      <w:r w:rsidRPr="000714A9">
        <w:rPr>
          <w:rFonts w:ascii="Lucida Sans Unicode" w:eastAsia="宋体" w:hAnsi="Lucida Sans Unicode" w:cs="Lucida Sans Unicode"/>
          <w:color w:val="1A1A1A"/>
          <w:kern w:val="0"/>
          <w:szCs w:val="21"/>
        </w:rPr>
        <w:t>指定了</w:t>
      </w:r>
      <w:r w:rsidRPr="000714A9">
        <w:rPr>
          <w:rFonts w:ascii="Lucida Sans Unicode" w:eastAsia="宋体" w:hAnsi="Lucida Sans Unicode" w:cs="Lucida Sans Unicode"/>
          <w:color w:val="1A1A1A"/>
          <w:kern w:val="0"/>
          <w:szCs w:val="21"/>
        </w:rPr>
        <w:t> </w:t>
      </w:r>
      <w:r w:rsidRPr="000714A9">
        <w:rPr>
          <w:rFonts w:ascii="Lucida Sans Unicode" w:eastAsia="宋体" w:hAnsi="Lucida Sans Unicode" w:cs="Lucida Sans Unicode"/>
          <w:b/>
          <w:bCs/>
          <w:color w:val="1A1A1A"/>
          <w:kern w:val="0"/>
          <w:szCs w:val="21"/>
        </w:rPr>
        <w:t>destroy</w:t>
      </w:r>
      <w:r w:rsidRPr="000714A9">
        <w:rPr>
          <w:rFonts w:ascii="Lucida Sans Unicode" w:eastAsia="宋体" w:hAnsi="Lucida Sans Unicode" w:cs="Lucida Sans Unicode"/>
          <w:color w:val="1A1A1A"/>
          <w:kern w:val="0"/>
          <w:szCs w:val="21"/>
        </w:rPr>
        <w:t> </w:t>
      </w:r>
      <w:r w:rsidRPr="000714A9">
        <w:rPr>
          <w:rFonts w:ascii="Lucida Sans Unicode" w:eastAsia="宋体" w:hAnsi="Lucida Sans Unicode" w:cs="Lucida Sans Unicode"/>
          <w:color w:val="1A1A1A"/>
          <w:kern w:val="0"/>
          <w:szCs w:val="21"/>
        </w:rPr>
        <w:t>方法（例如</w:t>
      </w:r>
      <w:r w:rsidRPr="000714A9">
        <w:rPr>
          <w:rFonts w:ascii="Lucida Sans Unicode" w:eastAsia="宋体" w:hAnsi="Lucida Sans Unicode" w:cs="Lucida Sans Unicode"/>
          <w:color w:val="1A1A1A"/>
          <w:kern w:val="0"/>
          <w:szCs w:val="21"/>
        </w:rPr>
        <w:t> </w:t>
      </w:r>
      <w:r w:rsidRPr="000714A9">
        <w:rPr>
          <w:rFonts w:ascii="Lucida Console" w:eastAsia="宋体" w:hAnsi="Lucida Console" w:cs="宋体"/>
          <w:color w:val="1A1A1A"/>
          <w:kern w:val="0"/>
          <w:szCs w:val="21"/>
          <w:bdr w:val="single" w:sz="6" w:space="1" w:color="CCCCCC" w:frame="1"/>
          <w:shd w:val="clear" w:color="auto" w:fill="DDDDDD"/>
        </w:rPr>
        <w:t>&lt;bean /&gt;</w:t>
      </w:r>
      <w:r w:rsidRPr="000714A9">
        <w:rPr>
          <w:rFonts w:ascii="Lucida Sans Unicode" w:eastAsia="宋体" w:hAnsi="Lucida Sans Unicode" w:cs="Lucida Sans Unicode"/>
          <w:color w:val="1A1A1A"/>
          <w:kern w:val="0"/>
          <w:szCs w:val="21"/>
        </w:rPr>
        <w:t> </w:t>
      </w:r>
      <w:r w:rsidRPr="000714A9">
        <w:rPr>
          <w:rFonts w:ascii="Lucida Sans Unicode" w:eastAsia="宋体" w:hAnsi="Lucida Sans Unicode" w:cs="Lucida Sans Unicode"/>
          <w:color w:val="1A1A1A"/>
          <w:kern w:val="0"/>
          <w:szCs w:val="21"/>
        </w:rPr>
        <w:t>的</w:t>
      </w:r>
      <w:r w:rsidRPr="000714A9">
        <w:rPr>
          <w:rFonts w:ascii="Lucida Sans Unicode" w:eastAsia="宋体" w:hAnsi="Lucida Sans Unicode" w:cs="Lucida Sans Unicode"/>
          <w:color w:val="1A1A1A"/>
          <w:kern w:val="0"/>
          <w:szCs w:val="21"/>
        </w:rPr>
        <w:t> </w:t>
      </w:r>
      <w:r w:rsidRPr="000714A9">
        <w:rPr>
          <w:rFonts w:ascii="Lucida Console" w:eastAsia="宋体" w:hAnsi="Lucida Console" w:cs="宋体"/>
          <w:color w:val="1A1A1A"/>
          <w:kern w:val="0"/>
          <w:szCs w:val="21"/>
          <w:bdr w:val="single" w:sz="6" w:space="1" w:color="CCCCCC" w:frame="1"/>
          <w:shd w:val="clear" w:color="auto" w:fill="DDDDDD"/>
        </w:rPr>
        <w:t>destroy-method</w:t>
      </w:r>
      <w:r w:rsidRPr="000714A9">
        <w:rPr>
          <w:rFonts w:ascii="Lucida Sans Unicode" w:eastAsia="宋体" w:hAnsi="Lucida Sans Unicode" w:cs="Lucida Sans Unicode"/>
          <w:color w:val="1A1A1A"/>
          <w:kern w:val="0"/>
          <w:szCs w:val="21"/>
        </w:rPr>
        <w:t> </w:t>
      </w:r>
      <w:r w:rsidRPr="000714A9">
        <w:rPr>
          <w:rFonts w:ascii="Lucida Sans Unicode" w:eastAsia="宋体" w:hAnsi="Lucida Sans Unicode" w:cs="Lucida Sans Unicode"/>
          <w:color w:val="1A1A1A"/>
          <w:kern w:val="0"/>
          <w:szCs w:val="21"/>
        </w:rPr>
        <w:t>属性），那么将调用该方法。</w:t>
      </w:r>
    </w:p>
    <w:p w:rsidR="007E6386" w:rsidRDefault="000714A9" w:rsidP="00CE5AB3">
      <w:r>
        <w:rPr>
          <w:noProof/>
        </w:rPr>
        <w:drawing>
          <wp:inline distT="0" distB="0" distL="0" distR="0" wp14:anchorId="2C977045" wp14:editId="05A4117B">
            <wp:extent cx="5274310" cy="3630930"/>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3630930"/>
                    </a:xfrm>
                    <a:prstGeom prst="rect">
                      <a:avLst/>
                    </a:prstGeom>
                  </pic:spPr>
                </pic:pic>
              </a:graphicData>
            </a:graphic>
          </wp:inline>
        </w:drawing>
      </w:r>
    </w:p>
    <w:p w:rsidR="003F51C9" w:rsidRDefault="003F51C9" w:rsidP="003F51C9">
      <w:pPr>
        <w:pStyle w:val="2"/>
        <w:pBdr>
          <w:bottom w:val="single" w:sz="6" w:space="4" w:color="DDDDDD"/>
        </w:pBdr>
        <w:shd w:val="clear" w:color="auto" w:fill="FFFFFF"/>
        <w:spacing w:before="300" w:after="292"/>
        <w:rPr>
          <w:rFonts w:ascii="Lucida Sans Unicode" w:hAnsi="Lucida Sans Unicode" w:cs="Lucida Sans Unicode"/>
          <w:color w:val="574C4C"/>
        </w:rPr>
      </w:pPr>
      <w:r>
        <w:rPr>
          <w:rFonts w:hint="eastAsia"/>
        </w:rPr>
        <w:t>20.</w:t>
      </w:r>
      <w:r w:rsidRPr="003F51C9">
        <w:rPr>
          <w:rFonts w:ascii="Lucida Sans Unicode" w:hAnsi="Lucida Sans Unicode" w:cs="Lucida Sans Unicode"/>
          <w:color w:val="574C4C"/>
        </w:rPr>
        <w:t xml:space="preserve"> </w:t>
      </w:r>
      <w:r>
        <w:rPr>
          <w:rFonts w:ascii="Lucida Sans Unicode" w:hAnsi="Lucida Sans Unicode" w:cs="Lucida Sans Unicode"/>
          <w:color w:val="574C4C"/>
        </w:rPr>
        <w:t>什么是</w:t>
      </w:r>
      <w:r>
        <w:rPr>
          <w:rFonts w:ascii="Lucida Sans Unicode" w:hAnsi="Lucida Sans Unicode" w:cs="Lucida Sans Unicode"/>
          <w:color w:val="574C4C"/>
        </w:rPr>
        <w:t xml:space="preserve"> Spring </w:t>
      </w:r>
      <w:r>
        <w:rPr>
          <w:rFonts w:ascii="Lucida Sans Unicode" w:hAnsi="Lucida Sans Unicode" w:cs="Lucida Sans Unicode"/>
          <w:color w:val="574C4C"/>
        </w:rPr>
        <w:t>的内部</w:t>
      </w:r>
      <w:r>
        <w:rPr>
          <w:rFonts w:ascii="Lucida Sans Unicode" w:hAnsi="Lucida Sans Unicode" w:cs="Lucida Sans Unicode"/>
          <w:color w:val="574C4C"/>
        </w:rPr>
        <w:t xml:space="preserve"> bean</w:t>
      </w:r>
      <w:r>
        <w:rPr>
          <w:rFonts w:ascii="Lucida Sans Unicode" w:hAnsi="Lucida Sans Unicode" w:cs="Lucida Sans Unicode"/>
          <w:color w:val="574C4C"/>
        </w:rPr>
        <w:t>？</w:t>
      </w:r>
    </w:p>
    <w:p w:rsidR="003F51C9" w:rsidRDefault="003F51C9" w:rsidP="003F51C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只有将</w:t>
      </w:r>
      <w:r>
        <w:rPr>
          <w:rFonts w:ascii="Lucida Sans Unicode" w:hAnsi="Lucida Sans Unicode" w:cs="Lucida Sans Unicode"/>
          <w:color w:val="1A1A1A"/>
        </w:rPr>
        <w:t xml:space="preserve"> Bean </w:t>
      </w:r>
      <w:r>
        <w:rPr>
          <w:rStyle w:val="a4"/>
          <w:rFonts w:ascii="Lucida Sans Unicode" w:hAnsi="Lucida Sans Unicode" w:cs="Lucida Sans Unicode"/>
          <w:color w:val="1A1A1A"/>
        </w:rPr>
        <w:t>仅</w:t>
      </w:r>
      <w:r>
        <w:rPr>
          <w:rFonts w:ascii="Lucida Sans Unicode" w:hAnsi="Lucida Sans Unicode" w:cs="Lucida Sans Unicode"/>
          <w:color w:val="1A1A1A"/>
        </w:rPr>
        <w:t>用作另一个</w:t>
      </w:r>
      <w:r>
        <w:rPr>
          <w:rFonts w:ascii="Lucida Sans Unicode" w:hAnsi="Lucida Sans Unicode" w:cs="Lucida Sans Unicode"/>
          <w:color w:val="1A1A1A"/>
        </w:rPr>
        <w:t xml:space="preserve"> Bean </w:t>
      </w:r>
      <w:r>
        <w:rPr>
          <w:rFonts w:ascii="Lucida Sans Unicode" w:hAnsi="Lucida Sans Unicode" w:cs="Lucida Sans Unicode"/>
          <w:color w:val="1A1A1A"/>
        </w:rPr>
        <w:t>的属性时，才能将</w:t>
      </w:r>
      <w:r>
        <w:rPr>
          <w:rFonts w:ascii="Lucida Sans Unicode" w:hAnsi="Lucida Sans Unicode" w:cs="Lucida Sans Unicode"/>
          <w:color w:val="1A1A1A"/>
        </w:rPr>
        <w:t xml:space="preserve"> Bean </w:t>
      </w:r>
      <w:r>
        <w:rPr>
          <w:rFonts w:ascii="Lucida Sans Unicode" w:hAnsi="Lucida Sans Unicode" w:cs="Lucida Sans Unicode"/>
          <w:color w:val="1A1A1A"/>
        </w:rPr>
        <w:t>声明为内部</w:t>
      </w:r>
      <w:r>
        <w:rPr>
          <w:rFonts w:ascii="Lucida Sans Unicode" w:hAnsi="Lucida Sans Unicode" w:cs="Lucida Sans Unicode"/>
          <w:color w:val="1A1A1A"/>
        </w:rPr>
        <w:t xml:space="preserve"> Bean</w:t>
      </w:r>
      <w:r>
        <w:rPr>
          <w:rFonts w:ascii="Lucida Sans Unicode" w:hAnsi="Lucida Sans Unicode" w:cs="Lucida Sans Unicode"/>
          <w:color w:val="1A1A1A"/>
        </w:rPr>
        <w:t>。</w:t>
      </w:r>
    </w:p>
    <w:p w:rsidR="003F51C9" w:rsidRDefault="003F51C9" w:rsidP="00FA61C5">
      <w:pPr>
        <w:widowControl/>
        <w:numPr>
          <w:ilvl w:val="0"/>
          <w:numId w:val="9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为了定义</w:t>
      </w:r>
      <w:r>
        <w:rPr>
          <w:rFonts w:ascii="Lucida Sans Unicode" w:hAnsi="Lucida Sans Unicode" w:cs="Lucida Sans Unicode"/>
          <w:color w:val="1A1A1A"/>
          <w:szCs w:val="21"/>
        </w:rPr>
        <w:t xml:space="preserve"> Bean</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Spring </w:t>
      </w:r>
      <w:r>
        <w:rPr>
          <w:rFonts w:ascii="Lucida Sans Unicode" w:hAnsi="Lucida Sans Unicode" w:cs="Lucida Sans Unicode"/>
          <w:color w:val="1A1A1A"/>
          <w:szCs w:val="21"/>
        </w:rPr>
        <w:t>提供基于</w:t>
      </w:r>
      <w:r>
        <w:rPr>
          <w:rFonts w:ascii="Lucida Sans Unicode" w:hAnsi="Lucida Sans Unicode" w:cs="Lucida Sans Unicode"/>
          <w:color w:val="1A1A1A"/>
          <w:szCs w:val="21"/>
        </w:rPr>
        <w:t xml:space="preserve"> XML </w:t>
      </w:r>
      <w:r>
        <w:rPr>
          <w:rFonts w:ascii="Lucida Sans Unicode" w:hAnsi="Lucida Sans Unicode" w:cs="Lucida Sans Unicode"/>
          <w:color w:val="1A1A1A"/>
          <w:szCs w:val="21"/>
        </w:rPr>
        <w:t>的配置元数据在</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&lt;property&gt;</w:t>
      </w:r>
      <w:r>
        <w:rPr>
          <w:rFonts w:ascii="Lucida Sans Unicode" w:hAnsi="Lucida Sans Unicode" w:cs="Lucida Sans Unicode"/>
          <w:color w:val="1A1A1A"/>
          <w:szCs w:val="21"/>
        </w:rPr>
        <w:t>或</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&lt;constructor-arg&gt;</w:t>
      </w:r>
      <w:r>
        <w:rPr>
          <w:rFonts w:ascii="Lucida Sans Unicode" w:hAnsi="Lucida Sans Unicode" w:cs="Lucida Sans Unicode"/>
          <w:color w:val="1A1A1A"/>
          <w:szCs w:val="21"/>
        </w:rPr>
        <w:t> </w:t>
      </w:r>
      <w:r>
        <w:rPr>
          <w:rFonts w:ascii="Lucida Sans Unicode" w:hAnsi="Lucida Sans Unicode" w:cs="Lucida Sans Unicode"/>
          <w:color w:val="1A1A1A"/>
          <w:szCs w:val="21"/>
        </w:rPr>
        <w:t>中提供了</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&lt;bean&gt;</w:t>
      </w:r>
      <w:r>
        <w:rPr>
          <w:rFonts w:ascii="Lucida Sans Unicode" w:hAnsi="Lucida Sans Unicode" w:cs="Lucida Sans Unicode"/>
          <w:color w:val="1A1A1A"/>
          <w:szCs w:val="21"/>
        </w:rPr>
        <w:t>元素的使用。</w:t>
      </w:r>
    </w:p>
    <w:p w:rsidR="003F51C9" w:rsidRDefault="003F51C9" w:rsidP="00FA61C5">
      <w:pPr>
        <w:widowControl/>
        <w:numPr>
          <w:ilvl w:val="0"/>
          <w:numId w:val="9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内部</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总是</w:t>
      </w:r>
      <w:r>
        <w:rPr>
          <w:rStyle w:val="a4"/>
          <w:rFonts w:ascii="Lucida Sans Unicode" w:hAnsi="Lucida Sans Unicode" w:cs="Lucida Sans Unicode"/>
          <w:color w:val="1A1A1A"/>
          <w:szCs w:val="21"/>
        </w:rPr>
        <w:t>匿名</w:t>
      </w:r>
      <w:r>
        <w:rPr>
          <w:rFonts w:ascii="Lucida Sans Unicode" w:hAnsi="Lucida Sans Unicode" w:cs="Lucida Sans Unicode"/>
          <w:color w:val="1A1A1A"/>
          <w:szCs w:val="21"/>
        </w:rPr>
        <w:t>的，并且它们总是作为</w:t>
      </w:r>
      <w:r>
        <w:rPr>
          <w:rStyle w:val="a4"/>
          <w:rFonts w:ascii="Lucida Sans Unicode" w:hAnsi="Lucida Sans Unicode" w:cs="Lucida Sans Unicode"/>
          <w:color w:val="1A1A1A"/>
          <w:szCs w:val="21"/>
        </w:rPr>
        <w:t>原型</w:t>
      </w:r>
      <w:r>
        <w:rPr>
          <w:rStyle w:val="a4"/>
          <w:rFonts w:ascii="Lucida Sans Unicode" w:hAnsi="Lucida Sans Unicode" w:cs="Lucida Sans Unicode"/>
          <w:color w:val="1A1A1A"/>
          <w:szCs w:val="21"/>
        </w:rPr>
        <w:t xml:space="preserve"> Prototype</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3F51C9" w:rsidRDefault="003F51C9" w:rsidP="003F51C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例如，假设我们有一个</w:t>
      </w:r>
      <w:r>
        <w:rPr>
          <w:rFonts w:ascii="Lucida Sans Unicode" w:hAnsi="Lucida Sans Unicode" w:cs="Lucida Sans Unicode"/>
          <w:color w:val="1A1A1A"/>
        </w:rPr>
        <w:t xml:space="preserve"> Student </w:t>
      </w:r>
      <w:r>
        <w:rPr>
          <w:rFonts w:ascii="Lucida Sans Unicode" w:hAnsi="Lucida Sans Unicode" w:cs="Lucida Sans Unicode"/>
          <w:color w:val="1A1A1A"/>
        </w:rPr>
        <w:t>类，其中引用了</w:t>
      </w:r>
      <w:r>
        <w:rPr>
          <w:rFonts w:ascii="Lucida Sans Unicode" w:hAnsi="Lucida Sans Unicode" w:cs="Lucida Sans Unicode"/>
          <w:color w:val="1A1A1A"/>
        </w:rPr>
        <w:t xml:space="preserve"> Person </w:t>
      </w:r>
      <w:r>
        <w:rPr>
          <w:rFonts w:ascii="Lucida Sans Unicode" w:hAnsi="Lucida Sans Unicode" w:cs="Lucida Sans Unicode"/>
          <w:color w:val="1A1A1A"/>
        </w:rPr>
        <w:t>类。这里我们将只创建一个</w:t>
      </w:r>
      <w:r>
        <w:rPr>
          <w:rFonts w:ascii="Lucida Sans Unicode" w:hAnsi="Lucida Sans Unicode" w:cs="Lucida Sans Unicode"/>
          <w:color w:val="1A1A1A"/>
        </w:rPr>
        <w:t xml:space="preserve"> Person </w:t>
      </w:r>
      <w:r>
        <w:rPr>
          <w:rFonts w:ascii="Lucida Sans Unicode" w:hAnsi="Lucida Sans Unicode" w:cs="Lucida Sans Unicode"/>
          <w:color w:val="1A1A1A"/>
        </w:rPr>
        <w:t>类实例并在</w:t>
      </w:r>
      <w:r>
        <w:rPr>
          <w:rFonts w:ascii="Lucida Sans Unicode" w:hAnsi="Lucida Sans Unicode" w:cs="Lucida Sans Unicode"/>
          <w:color w:val="1A1A1A"/>
        </w:rPr>
        <w:t xml:space="preserve"> Student </w:t>
      </w:r>
      <w:r>
        <w:rPr>
          <w:rFonts w:ascii="Lucida Sans Unicode" w:hAnsi="Lucida Sans Unicode" w:cs="Lucida Sans Unicode"/>
          <w:color w:val="1A1A1A"/>
        </w:rPr>
        <w:t>中使用它。示例代码如下：</w:t>
      </w:r>
    </w:p>
    <w:tbl>
      <w:tblPr>
        <w:tblW w:w="0" w:type="dxa"/>
        <w:tblCellMar>
          <w:top w:w="15" w:type="dxa"/>
          <w:left w:w="15" w:type="dxa"/>
          <w:bottom w:w="15" w:type="dxa"/>
          <w:right w:w="15" w:type="dxa"/>
        </w:tblCellMar>
        <w:tblLook w:val="04A0" w:firstRow="1" w:lastRow="0" w:firstColumn="1" w:lastColumn="0" w:noHBand="0" w:noVBand="1"/>
      </w:tblPr>
      <w:tblGrid>
        <w:gridCol w:w="3887"/>
      </w:tblGrid>
      <w:tr w:rsidR="003F51C9" w:rsidTr="003F51C9">
        <w:trPr>
          <w:trHeight w:val="525"/>
        </w:trPr>
        <w:tc>
          <w:tcPr>
            <w:tcW w:w="0" w:type="auto"/>
            <w:tcBorders>
              <w:top w:val="nil"/>
              <w:left w:val="nil"/>
              <w:bottom w:val="nil"/>
              <w:right w:val="nil"/>
            </w:tcBorders>
            <w:tcMar>
              <w:top w:w="0" w:type="dxa"/>
              <w:left w:w="0" w:type="dxa"/>
              <w:bottom w:w="0" w:type="dxa"/>
              <w:right w:w="0" w:type="dxa"/>
            </w:tcMar>
            <w:vAlign w:val="center"/>
            <w:hideMark/>
          </w:tcPr>
          <w:p w:rsidR="003F51C9" w:rsidRDefault="003F51C9">
            <w:pPr>
              <w:pStyle w:val="HTML0"/>
              <w:shd w:val="clear" w:color="auto" w:fill="272822"/>
              <w:rPr>
                <w:rFonts w:ascii="Lucida Console" w:hAnsi="Lucida Console"/>
                <w:color w:val="657B83"/>
                <w:sz w:val="22"/>
                <w:szCs w:val="22"/>
              </w:rPr>
            </w:pPr>
            <w:r>
              <w:rPr>
                <w:rStyle w:val="comment"/>
                <w:rFonts w:ascii="Lucida Console" w:hAnsi="Lucida Console"/>
                <w:color w:val="75715E"/>
                <w:sz w:val="22"/>
                <w:szCs w:val="22"/>
              </w:rPr>
              <w:t>// Student.java</w:t>
            </w:r>
            <w:r>
              <w:rPr>
                <w:rFonts w:ascii="Lucida Console" w:hAnsi="Lucida Console"/>
                <w:color w:val="657B83"/>
                <w:sz w:val="22"/>
                <w:szCs w:val="22"/>
              </w:rPr>
              <w:br/>
            </w:r>
            <w:r>
              <w:rPr>
                <w:rFonts w:ascii="Lucida Console" w:hAnsi="Lucida Console"/>
                <w:color w:val="657B83"/>
                <w:sz w:val="22"/>
                <w:szCs w:val="22"/>
              </w:rPr>
              <w:br/>
            </w:r>
            <w:r>
              <w:rPr>
                <w:rStyle w:val="keyword"/>
                <w:rFonts w:ascii="Lucida Console" w:hAnsi="Lucida Console"/>
                <w:color w:val="66D9EF"/>
                <w:sz w:val="22"/>
                <w:szCs w:val="22"/>
              </w:rPr>
              <w:t>public</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class</w:t>
            </w:r>
            <w:r>
              <w:rPr>
                <w:rStyle w:val="class"/>
                <w:rFonts w:ascii="Lucida Console" w:hAnsi="Lucida Console"/>
                <w:color w:val="A6E22E"/>
                <w:sz w:val="22"/>
                <w:szCs w:val="22"/>
              </w:rPr>
              <w:t xml:space="preserve"> </w:t>
            </w:r>
            <w:r>
              <w:rPr>
                <w:rStyle w:val="11"/>
                <w:rFonts w:ascii="Lucida Console" w:hAnsi="Lucida Console"/>
                <w:color w:val="F92672"/>
                <w:sz w:val="22"/>
                <w:szCs w:val="22"/>
              </w:rPr>
              <w:t>Student</w:t>
            </w:r>
            <w:r>
              <w:rPr>
                <w:rStyle w:val="class"/>
                <w:rFonts w:ascii="Lucida Console" w:hAnsi="Lucida Console"/>
                <w:color w:val="A6E22E"/>
                <w:sz w:val="22"/>
                <w:szCs w:val="22"/>
              </w:rPr>
              <w:t xml:space="preserve"> </w:t>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private</w:t>
            </w:r>
            <w:r>
              <w:rPr>
                <w:rStyle w:val="line"/>
                <w:rFonts w:ascii="Lucida Console" w:hAnsi="Lucida Console"/>
                <w:color w:val="FFFFFF"/>
                <w:sz w:val="22"/>
                <w:szCs w:val="22"/>
              </w:rPr>
              <w:t xml:space="preserve"> Person person;</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comment"/>
                <w:rFonts w:ascii="Lucida Console" w:hAnsi="Lucida Console"/>
                <w:color w:val="75715E"/>
                <w:sz w:val="22"/>
                <w:szCs w:val="22"/>
              </w:rPr>
              <w:t>// ... Setters and Getters</w:t>
            </w:r>
            <w:r>
              <w:rPr>
                <w:rFonts w:ascii="Lucida Console" w:hAnsi="Lucida Console"/>
                <w:color w:val="657B83"/>
                <w:sz w:val="22"/>
                <w:szCs w:val="22"/>
              </w:rPr>
              <w:br/>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comment"/>
                <w:rFonts w:ascii="Lucida Console" w:hAnsi="Lucida Console"/>
                <w:color w:val="75715E"/>
                <w:sz w:val="22"/>
                <w:szCs w:val="22"/>
              </w:rPr>
              <w:t>// Person.java</w:t>
            </w:r>
            <w:r>
              <w:rPr>
                <w:rFonts w:ascii="Lucida Console" w:hAnsi="Lucida Console"/>
                <w:color w:val="657B83"/>
                <w:sz w:val="22"/>
                <w:szCs w:val="22"/>
              </w:rPr>
              <w:br/>
            </w:r>
            <w:r>
              <w:rPr>
                <w:rFonts w:ascii="Lucida Console" w:hAnsi="Lucida Console"/>
                <w:color w:val="657B83"/>
                <w:sz w:val="22"/>
                <w:szCs w:val="22"/>
              </w:rPr>
              <w:br/>
            </w:r>
            <w:r>
              <w:rPr>
                <w:rStyle w:val="keyword"/>
                <w:rFonts w:ascii="Lucida Console" w:hAnsi="Lucida Console"/>
                <w:color w:val="66D9EF"/>
                <w:sz w:val="22"/>
                <w:szCs w:val="22"/>
              </w:rPr>
              <w:t>public</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class</w:t>
            </w:r>
            <w:r>
              <w:rPr>
                <w:rStyle w:val="class"/>
                <w:rFonts w:ascii="Lucida Console" w:hAnsi="Lucida Console"/>
                <w:color w:val="A6E22E"/>
                <w:sz w:val="22"/>
                <w:szCs w:val="22"/>
              </w:rPr>
              <w:t xml:space="preserve"> </w:t>
            </w:r>
            <w:r>
              <w:rPr>
                <w:rStyle w:val="11"/>
                <w:rFonts w:ascii="Lucida Console" w:hAnsi="Lucida Console"/>
                <w:color w:val="F92672"/>
                <w:sz w:val="22"/>
                <w:szCs w:val="22"/>
              </w:rPr>
              <w:t>Person</w:t>
            </w:r>
            <w:r>
              <w:rPr>
                <w:rStyle w:val="class"/>
                <w:rFonts w:ascii="Lucida Console" w:hAnsi="Lucida Console"/>
                <w:color w:val="A6E22E"/>
                <w:sz w:val="22"/>
                <w:szCs w:val="22"/>
              </w:rPr>
              <w:t xml:space="preserve"> </w:t>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private</w:t>
            </w:r>
            <w:r>
              <w:rPr>
                <w:rStyle w:val="line"/>
                <w:rFonts w:ascii="Lucida Console" w:hAnsi="Lucida Console"/>
                <w:color w:val="FFFFFF"/>
                <w:sz w:val="22"/>
                <w:szCs w:val="22"/>
              </w:rPr>
              <w:t xml:space="preserve"> String name;</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private</w:t>
            </w:r>
            <w:r>
              <w:rPr>
                <w:rStyle w:val="line"/>
                <w:rFonts w:ascii="Lucida Console" w:hAnsi="Lucida Console"/>
                <w:color w:val="FFFFFF"/>
                <w:sz w:val="22"/>
                <w:szCs w:val="22"/>
              </w:rPr>
              <w:t xml:space="preserve"> String address;</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comment"/>
                <w:rFonts w:ascii="Lucida Console" w:hAnsi="Lucida Console"/>
                <w:color w:val="75715E"/>
                <w:sz w:val="22"/>
                <w:szCs w:val="22"/>
              </w:rPr>
              <w:t>// ... Setters and Getters</w:t>
            </w:r>
            <w:r>
              <w:rPr>
                <w:rFonts w:ascii="Lucida Console" w:hAnsi="Lucida Console"/>
                <w:color w:val="657B83"/>
                <w:sz w:val="22"/>
                <w:szCs w:val="22"/>
              </w:rPr>
              <w:br/>
            </w:r>
            <w:r>
              <w:rPr>
                <w:rStyle w:val="line"/>
                <w:rFonts w:ascii="Lucida Console" w:hAnsi="Lucida Console"/>
                <w:color w:val="FFFFFF"/>
                <w:sz w:val="22"/>
                <w:szCs w:val="22"/>
              </w:rPr>
              <w:t>}</w:t>
            </w:r>
          </w:p>
        </w:tc>
      </w:tr>
    </w:tbl>
    <w:p w:rsidR="003F51C9" w:rsidRDefault="003F51C9" w:rsidP="003F51C9">
      <w:pPr>
        <w:rPr>
          <w:vanish/>
        </w:rPr>
      </w:pP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3F51C9" w:rsidTr="003F51C9">
        <w:trPr>
          <w:trHeight w:val="525"/>
        </w:trPr>
        <w:tc>
          <w:tcPr>
            <w:tcW w:w="0" w:type="auto"/>
            <w:tcBorders>
              <w:top w:val="nil"/>
              <w:left w:val="nil"/>
              <w:bottom w:val="nil"/>
              <w:right w:val="nil"/>
            </w:tcBorders>
            <w:tcMar>
              <w:top w:w="0" w:type="dxa"/>
              <w:left w:w="0" w:type="dxa"/>
              <w:bottom w:w="0" w:type="dxa"/>
              <w:right w:w="0" w:type="dxa"/>
            </w:tcMar>
            <w:vAlign w:val="center"/>
            <w:hideMark/>
          </w:tcPr>
          <w:p w:rsidR="003F51C9" w:rsidRDefault="003F51C9">
            <w:pPr>
              <w:pStyle w:val="HTML0"/>
              <w:shd w:val="clear" w:color="auto" w:fill="272822"/>
              <w:rPr>
                <w:rFonts w:ascii="Lucida Console" w:hAnsi="Lucida Console"/>
                <w:color w:val="657B83"/>
                <w:sz w:val="22"/>
                <w:szCs w:val="22"/>
              </w:rPr>
            </w:pPr>
            <w:r>
              <w:rPr>
                <w:rStyle w:val="comment"/>
                <w:rFonts w:ascii="Lucida Console" w:hAnsi="Lucida Console"/>
                <w:color w:val="75715E"/>
                <w:sz w:val="22"/>
                <w:szCs w:val="22"/>
              </w:rPr>
              <w:t>&lt;!-- bean.xml --&gt;</w:t>
            </w:r>
            <w:r>
              <w:rPr>
                <w:rFonts w:ascii="Lucida Console" w:hAnsi="Lucida Console"/>
                <w:color w:val="657B83"/>
                <w:sz w:val="22"/>
                <w:szCs w:val="22"/>
              </w:rPr>
              <w:br/>
            </w:r>
            <w:r>
              <w:rPr>
                <w:rFonts w:ascii="Lucida Console" w:hAnsi="Lucida Console"/>
                <w:color w:val="657B83"/>
                <w:sz w:val="22"/>
                <w:szCs w:val="22"/>
              </w:rPr>
              <w:br/>
            </w:r>
            <w:r>
              <w:rPr>
                <w:rStyle w:val="tag"/>
                <w:rFonts w:ascii="Lucida Console" w:hAnsi="Lucida Console"/>
                <w:color w:val="FFFFFF"/>
                <w:sz w:val="22"/>
                <w:szCs w:val="22"/>
              </w:rPr>
              <w:t>&lt;</w:t>
            </w:r>
            <w:r>
              <w:rPr>
                <w:rStyle w:val="name"/>
                <w:rFonts w:ascii="Lucida Console" w:hAnsi="Lucida Console"/>
                <w:color w:val="FFFFFF"/>
                <w:sz w:val="22"/>
                <w:szCs w:val="22"/>
              </w:rPr>
              <w:t>bean</w:t>
            </w:r>
            <w:r>
              <w:rPr>
                <w:rStyle w:val="tag"/>
                <w:rFonts w:ascii="Lucida Console" w:hAnsi="Lucida Console"/>
                <w:color w:val="FFFFFF"/>
                <w:sz w:val="22"/>
                <w:szCs w:val="22"/>
              </w:rPr>
              <w:t xml:space="preserve"> </w:t>
            </w:r>
            <w:r>
              <w:rPr>
                <w:rStyle w:val="attr"/>
                <w:rFonts w:ascii="Lucida Console" w:hAnsi="Lucida Console"/>
                <w:color w:val="FFFFFF"/>
                <w:sz w:val="22"/>
                <w:szCs w:val="22"/>
              </w:rPr>
              <w:t>id</w:t>
            </w:r>
            <w:r>
              <w:rPr>
                <w:rStyle w:val="tag"/>
                <w:rFonts w:ascii="Lucida Console" w:hAnsi="Lucida Console"/>
                <w:color w:val="FFFFFF"/>
                <w:sz w:val="22"/>
                <w:szCs w:val="22"/>
              </w:rPr>
              <w:t>=</w:t>
            </w:r>
            <w:r>
              <w:rPr>
                <w:rStyle w:val="string"/>
                <w:rFonts w:ascii="Lucida Console" w:hAnsi="Lucida Console"/>
                <w:color w:val="E6DB74"/>
                <w:sz w:val="22"/>
                <w:szCs w:val="22"/>
              </w:rPr>
              <w:t>“StudentBean</w:t>
            </w:r>
            <w:r>
              <w:rPr>
                <w:rStyle w:val="tag"/>
                <w:rFonts w:ascii="Lucida Console" w:hAnsi="Lucida Console"/>
                <w:color w:val="FFFFFF"/>
                <w:sz w:val="22"/>
                <w:szCs w:val="22"/>
              </w:rPr>
              <w:t xml:space="preserve">" </w:t>
            </w:r>
            <w:r>
              <w:rPr>
                <w:rStyle w:val="attr"/>
                <w:rFonts w:ascii="Lucida Console" w:hAnsi="Lucida Console"/>
                <w:color w:val="FFFFFF"/>
                <w:sz w:val="22"/>
                <w:szCs w:val="22"/>
              </w:rPr>
              <w:t>class</w:t>
            </w:r>
            <w:r>
              <w:rPr>
                <w:rStyle w:val="tag"/>
                <w:rFonts w:ascii="Lucida Console" w:hAnsi="Lucida Console"/>
                <w:color w:val="FFFFFF"/>
                <w:sz w:val="22"/>
                <w:szCs w:val="22"/>
              </w:rPr>
              <w:t>=</w:t>
            </w:r>
            <w:r>
              <w:rPr>
                <w:rStyle w:val="string"/>
                <w:rFonts w:ascii="Lucida Console" w:hAnsi="Lucida Console"/>
                <w:color w:val="E6DB74"/>
                <w:sz w:val="22"/>
                <w:szCs w:val="22"/>
              </w:rPr>
              <w:t>"com.edureka.Student"</w:t>
            </w:r>
            <w:r>
              <w:rPr>
                <w:rStyle w:val="tag"/>
                <w:rFonts w:ascii="Lucida Console" w:hAnsi="Lucida Console"/>
                <w:color w:val="FFFFFF"/>
                <w:sz w:val="22"/>
                <w:szCs w:val="22"/>
              </w:rPr>
              <w:t>&gt;</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tag"/>
                <w:rFonts w:ascii="Lucida Console" w:hAnsi="Lucida Console"/>
                <w:color w:val="FFFFFF"/>
                <w:sz w:val="22"/>
                <w:szCs w:val="22"/>
              </w:rPr>
              <w:t>&lt;</w:t>
            </w:r>
            <w:r>
              <w:rPr>
                <w:rStyle w:val="name"/>
                <w:rFonts w:ascii="Lucida Console" w:hAnsi="Lucida Console"/>
                <w:color w:val="FFFFFF"/>
                <w:sz w:val="22"/>
                <w:szCs w:val="22"/>
              </w:rPr>
              <w:t>property</w:t>
            </w:r>
            <w:r>
              <w:rPr>
                <w:rStyle w:val="tag"/>
                <w:rFonts w:ascii="Lucida Console" w:hAnsi="Lucida Console"/>
                <w:color w:val="FFFFFF"/>
                <w:sz w:val="22"/>
                <w:szCs w:val="22"/>
              </w:rPr>
              <w:t xml:space="preserve"> </w:t>
            </w:r>
            <w:r>
              <w:rPr>
                <w:rStyle w:val="attr"/>
                <w:rFonts w:ascii="Lucida Console" w:hAnsi="Lucida Console"/>
                <w:color w:val="FFFFFF"/>
                <w:sz w:val="22"/>
                <w:szCs w:val="22"/>
              </w:rPr>
              <w:t>name</w:t>
            </w:r>
            <w:r>
              <w:rPr>
                <w:rStyle w:val="tag"/>
                <w:rFonts w:ascii="Lucida Console" w:hAnsi="Lucida Console"/>
                <w:color w:val="FFFFFF"/>
                <w:sz w:val="22"/>
                <w:szCs w:val="22"/>
              </w:rPr>
              <w:t>=</w:t>
            </w:r>
            <w:r>
              <w:rPr>
                <w:rStyle w:val="string"/>
                <w:rFonts w:ascii="Lucida Console" w:hAnsi="Lucida Console"/>
                <w:color w:val="E6DB74"/>
                <w:sz w:val="22"/>
                <w:szCs w:val="22"/>
              </w:rPr>
              <w:t>"person"</w:t>
            </w:r>
            <w:r>
              <w:rPr>
                <w:rStyle w:val="tag"/>
                <w:rFonts w:ascii="Lucida Console" w:hAnsi="Lucida Console"/>
                <w:color w:val="FFFFFF"/>
                <w:sz w:val="22"/>
                <w:szCs w:val="22"/>
              </w:rPr>
              <w:t>&gt;</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comment"/>
                <w:rFonts w:ascii="Lucida Console" w:hAnsi="Lucida Console"/>
                <w:color w:val="75715E"/>
                <w:sz w:val="22"/>
                <w:szCs w:val="22"/>
              </w:rPr>
              <w:t>&lt;!--This is inner bean --&gt;</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tag"/>
                <w:rFonts w:ascii="Lucida Console" w:hAnsi="Lucida Console"/>
                <w:color w:val="FFFFFF"/>
                <w:sz w:val="22"/>
                <w:szCs w:val="22"/>
              </w:rPr>
              <w:t>&lt;</w:t>
            </w:r>
            <w:r>
              <w:rPr>
                <w:rStyle w:val="name"/>
                <w:rFonts w:ascii="Lucida Console" w:hAnsi="Lucida Console"/>
                <w:color w:val="FFFFFF"/>
                <w:sz w:val="22"/>
                <w:szCs w:val="22"/>
              </w:rPr>
              <w:t>bean</w:t>
            </w:r>
            <w:r>
              <w:rPr>
                <w:rStyle w:val="tag"/>
                <w:rFonts w:ascii="Lucida Console" w:hAnsi="Lucida Console"/>
                <w:color w:val="FFFFFF"/>
                <w:sz w:val="22"/>
                <w:szCs w:val="22"/>
              </w:rPr>
              <w:t xml:space="preserve"> </w:t>
            </w:r>
            <w:r>
              <w:rPr>
                <w:rStyle w:val="attr"/>
                <w:rFonts w:ascii="Lucida Console" w:hAnsi="Lucida Console"/>
                <w:color w:val="FFFFFF"/>
                <w:sz w:val="22"/>
                <w:szCs w:val="22"/>
              </w:rPr>
              <w:t>class</w:t>
            </w:r>
            <w:r>
              <w:rPr>
                <w:rStyle w:val="tag"/>
                <w:rFonts w:ascii="Lucida Console" w:hAnsi="Lucida Console"/>
                <w:color w:val="FFFFFF"/>
                <w:sz w:val="22"/>
                <w:szCs w:val="22"/>
              </w:rPr>
              <w:t>=</w:t>
            </w:r>
            <w:r>
              <w:rPr>
                <w:rStyle w:val="string"/>
                <w:rFonts w:ascii="Lucida Console" w:hAnsi="Lucida Console"/>
                <w:color w:val="E6DB74"/>
                <w:sz w:val="22"/>
                <w:szCs w:val="22"/>
              </w:rPr>
              <w:t>"com.edureka.Person"</w:t>
            </w:r>
            <w:r>
              <w:rPr>
                <w:rStyle w:val="tag"/>
                <w:rFonts w:ascii="Lucida Console" w:hAnsi="Lucida Console"/>
                <w:color w:val="FFFFFF"/>
                <w:sz w:val="22"/>
                <w:szCs w:val="22"/>
              </w:rPr>
              <w:t>&gt;</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tag"/>
                <w:rFonts w:ascii="Lucida Console" w:hAnsi="Lucida Console"/>
                <w:color w:val="FFFFFF"/>
                <w:sz w:val="22"/>
                <w:szCs w:val="22"/>
              </w:rPr>
              <w:t>&lt;</w:t>
            </w:r>
            <w:r>
              <w:rPr>
                <w:rStyle w:val="name"/>
                <w:rFonts w:ascii="Lucida Console" w:hAnsi="Lucida Console"/>
                <w:color w:val="FFFFFF"/>
                <w:sz w:val="22"/>
                <w:szCs w:val="22"/>
              </w:rPr>
              <w:t>property</w:t>
            </w:r>
            <w:r>
              <w:rPr>
                <w:rStyle w:val="tag"/>
                <w:rFonts w:ascii="Lucida Console" w:hAnsi="Lucida Console"/>
                <w:color w:val="FFFFFF"/>
                <w:sz w:val="22"/>
                <w:szCs w:val="22"/>
              </w:rPr>
              <w:t xml:space="preserve"> </w:t>
            </w:r>
            <w:r>
              <w:rPr>
                <w:rStyle w:val="attr"/>
                <w:rFonts w:ascii="Lucida Console" w:hAnsi="Lucida Console"/>
                <w:color w:val="FFFFFF"/>
                <w:sz w:val="22"/>
                <w:szCs w:val="22"/>
              </w:rPr>
              <w:t>name</w:t>
            </w:r>
            <w:r>
              <w:rPr>
                <w:rStyle w:val="tag"/>
                <w:rFonts w:ascii="Lucida Console" w:hAnsi="Lucida Console"/>
                <w:color w:val="FFFFFF"/>
                <w:sz w:val="22"/>
                <w:szCs w:val="22"/>
              </w:rPr>
              <w:t>=</w:t>
            </w:r>
            <w:r>
              <w:rPr>
                <w:rStyle w:val="string"/>
                <w:rFonts w:ascii="Lucida Console" w:hAnsi="Lucida Console"/>
                <w:color w:val="E6DB74"/>
                <w:sz w:val="22"/>
                <w:szCs w:val="22"/>
              </w:rPr>
              <w:t>"name"</w:t>
            </w:r>
            <w:r>
              <w:rPr>
                <w:rStyle w:val="tag"/>
                <w:rFonts w:ascii="Lucida Console" w:hAnsi="Lucida Console"/>
                <w:color w:val="FFFFFF"/>
                <w:sz w:val="22"/>
                <w:szCs w:val="22"/>
              </w:rPr>
              <w:t xml:space="preserve"> </w:t>
            </w:r>
            <w:r>
              <w:rPr>
                <w:rStyle w:val="attr"/>
                <w:rFonts w:ascii="Lucida Console" w:hAnsi="Lucida Console"/>
                <w:color w:val="FFFFFF"/>
                <w:sz w:val="22"/>
                <w:szCs w:val="22"/>
              </w:rPr>
              <w:t>value</w:t>
            </w:r>
            <w:r>
              <w:rPr>
                <w:rStyle w:val="tag"/>
                <w:rFonts w:ascii="Lucida Console" w:hAnsi="Lucida Console"/>
                <w:color w:val="FFFFFF"/>
                <w:sz w:val="22"/>
                <w:szCs w:val="22"/>
              </w:rPr>
              <w:t>=</w:t>
            </w:r>
            <w:r>
              <w:rPr>
                <w:rStyle w:val="string"/>
                <w:rFonts w:ascii="Lucida Console" w:hAnsi="Lucida Console"/>
                <w:color w:val="E6DB74"/>
                <w:sz w:val="22"/>
                <w:szCs w:val="22"/>
              </w:rPr>
              <w:t>“Scott</w:t>
            </w:r>
            <w:r>
              <w:rPr>
                <w:rStyle w:val="tag"/>
                <w:rFonts w:ascii="Lucida Console" w:hAnsi="Lucida Console"/>
                <w:color w:val="FFFFFF"/>
                <w:sz w:val="22"/>
                <w:szCs w:val="22"/>
              </w:rPr>
              <w:t>"&gt;&lt;/</w:t>
            </w:r>
            <w:r>
              <w:rPr>
                <w:rStyle w:val="name"/>
                <w:rFonts w:ascii="Lucida Console" w:hAnsi="Lucida Console"/>
                <w:color w:val="FFFFFF"/>
                <w:sz w:val="22"/>
                <w:szCs w:val="22"/>
              </w:rPr>
              <w:t>property</w:t>
            </w:r>
            <w:r>
              <w:rPr>
                <w:rStyle w:val="tag"/>
                <w:rFonts w:ascii="Lucida Console" w:hAnsi="Lucida Console"/>
                <w:color w:val="FFFFFF"/>
                <w:sz w:val="22"/>
                <w:szCs w:val="22"/>
              </w:rPr>
              <w:t>&gt;</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tag"/>
                <w:rFonts w:ascii="Lucida Console" w:hAnsi="Lucida Console"/>
                <w:color w:val="FFFFFF"/>
                <w:sz w:val="22"/>
                <w:szCs w:val="22"/>
              </w:rPr>
              <w:t>&lt;</w:t>
            </w:r>
            <w:r>
              <w:rPr>
                <w:rStyle w:val="name"/>
                <w:rFonts w:ascii="Lucida Console" w:hAnsi="Lucida Console"/>
                <w:color w:val="FFFFFF"/>
                <w:sz w:val="22"/>
                <w:szCs w:val="22"/>
              </w:rPr>
              <w:t>property</w:t>
            </w:r>
            <w:r>
              <w:rPr>
                <w:rStyle w:val="tag"/>
                <w:rFonts w:ascii="Lucida Console" w:hAnsi="Lucida Console"/>
                <w:color w:val="FFFFFF"/>
                <w:sz w:val="22"/>
                <w:szCs w:val="22"/>
              </w:rPr>
              <w:t xml:space="preserve"> </w:t>
            </w:r>
            <w:r>
              <w:rPr>
                <w:rStyle w:val="attr"/>
                <w:rFonts w:ascii="Lucida Console" w:hAnsi="Lucida Console"/>
                <w:color w:val="FFFFFF"/>
                <w:sz w:val="22"/>
                <w:szCs w:val="22"/>
              </w:rPr>
              <w:t>name</w:t>
            </w:r>
            <w:r>
              <w:rPr>
                <w:rStyle w:val="tag"/>
                <w:rFonts w:ascii="Lucida Console" w:hAnsi="Lucida Console"/>
                <w:color w:val="FFFFFF"/>
                <w:sz w:val="22"/>
                <w:szCs w:val="22"/>
              </w:rPr>
              <w:t>=</w:t>
            </w:r>
            <w:r>
              <w:rPr>
                <w:rStyle w:val="string"/>
                <w:rFonts w:ascii="Lucida Console" w:hAnsi="Lucida Console"/>
                <w:color w:val="E6DB74"/>
                <w:sz w:val="22"/>
                <w:szCs w:val="22"/>
              </w:rPr>
              <w:t>"address"</w:t>
            </w:r>
            <w:r>
              <w:rPr>
                <w:rStyle w:val="tag"/>
                <w:rFonts w:ascii="Lucida Console" w:hAnsi="Lucida Console"/>
                <w:color w:val="FFFFFF"/>
                <w:sz w:val="22"/>
                <w:szCs w:val="22"/>
              </w:rPr>
              <w:t xml:space="preserve"> </w:t>
            </w:r>
            <w:r>
              <w:rPr>
                <w:rStyle w:val="attr"/>
                <w:rFonts w:ascii="Lucida Console" w:hAnsi="Lucida Console"/>
                <w:color w:val="FFFFFF"/>
                <w:sz w:val="22"/>
                <w:szCs w:val="22"/>
              </w:rPr>
              <w:t>value</w:t>
            </w:r>
            <w:r>
              <w:rPr>
                <w:rStyle w:val="tag"/>
                <w:rFonts w:ascii="Lucida Console" w:hAnsi="Lucida Console"/>
                <w:color w:val="FFFFFF"/>
                <w:sz w:val="22"/>
                <w:szCs w:val="22"/>
              </w:rPr>
              <w:t>=</w:t>
            </w:r>
            <w:r>
              <w:rPr>
                <w:rStyle w:val="string"/>
                <w:rFonts w:ascii="Lucida Console" w:hAnsi="Lucida Console"/>
                <w:color w:val="E6DB74"/>
                <w:sz w:val="22"/>
                <w:szCs w:val="22"/>
              </w:rPr>
              <w:t>“Bangalore</w:t>
            </w:r>
            <w:r>
              <w:rPr>
                <w:rStyle w:val="tag"/>
                <w:rFonts w:ascii="Lucida Console" w:hAnsi="Lucida Console"/>
                <w:color w:val="FFFFFF"/>
                <w:sz w:val="22"/>
                <w:szCs w:val="22"/>
              </w:rPr>
              <w:t>"&gt;&lt;/</w:t>
            </w:r>
            <w:r>
              <w:rPr>
                <w:rStyle w:val="name"/>
                <w:rFonts w:ascii="Lucida Console" w:hAnsi="Lucida Console"/>
                <w:color w:val="FFFFFF"/>
                <w:sz w:val="22"/>
                <w:szCs w:val="22"/>
              </w:rPr>
              <w:t>property</w:t>
            </w:r>
            <w:r>
              <w:rPr>
                <w:rStyle w:val="tag"/>
                <w:rFonts w:ascii="Lucida Console" w:hAnsi="Lucida Console"/>
                <w:color w:val="FFFFFF"/>
                <w:sz w:val="22"/>
                <w:szCs w:val="22"/>
              </w:rPr>
              <w:t>&gt;</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tag"/>
                <w:rFonts w:ascii="Lucida Console" w:hAnsi="Lucida Console"/>
                <w:color w:val="FFFFFF"/>
                <w:sz w:val="22"/>
                <w:szCs w:val="22"/>
              </w:rPr>
              <w:t>&lt;/</w:t>
            </w:r>
            <w:r>
              <w:rPr>
                <w:rStyle w:val="name"/>
                <w:rFonts w:ascii="Lucida Console" w:hAnsi="Lucida Console"/>
                <w:color w:val="FFFFFF"/>
                <w:sz w:val="22"/>
                <w:szCs w:val="22"/>
              </w:rPr>
              <w:t>bean</w:t>
            </w:r>
            <w:r>
              <w:rPr>
                <w:rStyle w:val="tag"/>
                <w:rFonts w:ascii="Lucida Console" w:hAnsi="Lucida Console"/>
                <w:color w:val="FFFFFF"/>
                <w:sz w:val="22"/>
                <w:szCs w:val="22"/>
              </w:rPr>
              <w:t>&gt;</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tag"/>
                <w:rFonts w:ascii="Lucida Console" w:hAnsi="Lucida Console"/>
                <w:color w:val="FFFFFF"/>
                <w:sz w:val="22"/>
                <w:szCs w:val="22"/>
              </w:rPr>
              <w:t>&lt;/</w:t>
            </w:r>
            <w:r>
              <w:rPr>
                <w:rStyle w:val="name"/>
                <w:rFonts w:ascii="Lucida Console" w:hAnsi="Lucida Console"/>
                <w:color w:val="FFFFFF"/>
                <w:sz w:val="22"/>
                <w:szCs w:val="22"/>
              </w:rPr>
              <w:t>property</w:t>
            </w:r>
            <w:r>
              <w:rPr>
                <w:rStyle w:val="tag"/>
                <w:rFonts w:ascii="Lucida Console" w:hAnsi="Lucida Console"/>
                <w:color w:val="FFFFFF"/>
                <w:sz w:val="22"/>
                <w:szCs w:val="22"/>
              </w:rPr>
              <w:t>&gt;</w:t>
            </w:r>
            <w:r>
              <w:rPr>
                <w:rFonts w:ascii="Lucida Console" w:hAnsi="Lucida Console"/>
                <w:color w:val="657B83"/>
                <w:sz w:val="22"/>
                <w:szCs w:val="22"/>
              </w:rPr>
              <w:br/>
            </w:r>
            <w:r>
              <w:rPr>
                <w:rStyle w:val="tag"/>
                <w:rFonts w:ascii="Lucida Console" w:hAnsi="Lucida Console"/>
                <w:color w:val="FFFFFF"/>
                <w:sz w:val="22"/>
                <w:szCs w:val="22"/>
              </w:rPr>
              <w:t>&lt;/</w:t>
            </w:r>
            <w:r>
              <w:rPr>
                <w:rStyle w:val="name"/>
                <w:rFonts w:ascii="Lucida Console" w:hAnsi="Lucida Console"/>
                <w:color w:val="FFFFFF"/>
                <w:sz w:val="22"/>
                <w:szCs w:val="22"/>
              </w:rPr>
              <w:t>bean</w:t>
            </w:r>
            <w:r>
              <w:rPr>
                <w:rStyle w:val="tag"/>
                <w:rFonts w:ascii="Lucida Console" w:hAnsi="Lucida Console"/>
                <w:color w:val="FFFFFF"/>
                <w:sz w:val="22"/>
                <w:szCs w:val="22"/>
              </w:rPr>
              <w:t>&gt;</w:t>
            </w:r>
          </w:p>
        </w:tc>
      </w:tr>
    </w:tbl>
    <w:p w:rsidR="003F51C9" w:rsidRDefault="003F51C9" w:rsidP="003F51C9">
      <w:pPr>
        <w:pStyle w:val="2"/>
        <w:pBdr>
          <w:bottom w:val="single" w:sz="6" w:space="4" w:color="DDDDDD"/>
        </w:pBdr>
        <w:shd w:val="clear" w:color="auto" w:fill="FFFFFF"/>
        <w:spacing w:before="300" w:after="292"/>
        <w:rPr>
          <w:rFonts w:ascii="Lucida Sans Unicode" w:hAnsi="Lucida Sans Unicode" w:cs="Lucida Sans Unicode"/>
          <w:color w:val="574C4C"/>
        </w:rPr>
      </w:pPr>
      <w:r>
        <w:rPr>
          <w:rFonts w:hint="eastAsia"/>
        </w:rPr>
        <w:t>21.</w:t>
      </w:r>
      <w:r w:rsidRPr="003F51C9">
        <w:rPr>
          <w:rFonts w:ascii="Lucida Sans Unicode" w:hAnsi="Lucida Sans Unicode" w:cs="Lucida Sans Unicode"/>
          <w:color w:val="574C4C"/>
        </w:rPr>
        <w:t xml:space="preserve"> </w:t>
      </w:r>
      <w:r>
        <w:rPr>
          <w:rFonts w:ascii="Lucida Sans Unicode" w:hAnsi="Lucida Sans Unicode" w:cs="Lucida Sans Unicode"/>
          <w:color w:val="574C4C"/>
        </w:rPr>
        <w:t>什么是</w:t>
      </w:r>
      <w:r>
        <w:rPr>
          <w:rFonts w:ascii="Lucida Sans Unicode" w:hAnsi="Lucida Sans Unicode" w:cs="Lucida Sans Unicode"/>
          <w:color w:val="574C4C"/>
        </w:rPr>
        <w:t xml:space="preserve"> Spring </w:t>
      </w:r>
      <w:r>
        <w:rPr>
          <w:rFonts w:ascii="Lucida Sans Unicode" w:hAnsi="Lucida Sans Unicode" w:cs="Lucida Sans Unicode"/>
          <w:color w:val="574C4C"/>
        </w:rPr>
        <w:t>装配？</w:t>
      </w:r>
    </w:p>
    <w:p w:rsidR="003F51C9" w:rsidRDefault="003F51C9" w:rsidP="003F51C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当</w:t>
      </w:r>
      <w:r>
        <w:rPr>
          <w:rFonts w:ascii="Lucida Sans Unicode" w:hAnsi="Lucida Sans Unicode" w:cs="Lucida Sans Unicode"/>
          <w:color w:val="1A1A1A"/>
        </w:rPr>
        <w:t xml:space="preserve"> Bean </w:t>
      </w:r>
      <w:r>
        <w:rPr>
          <w:rFonts w:ascii="Lucida Sans Unicode" w:hAnsi="Lucida Sans Unicode" w:cs="Lucida Sans Unicode"/>
          <w:color w:val="1A1A1A"/>
        </w:rPr>
        <w:t>在</w:t>
      </w:r>
      <w:r>
        <w:rPr>
          <w:rFonts w:ascii="Lucida Sans Unicode" w:hAnsi="Lucida Sans Unicode" w:cs="Lucida Sans Unicode"/>
          <w:color w:val="1A1A1A"/>
        </w:rPr>
        <w:t xml:space="preserve"> Spring </w:t>
      </w:r>
      <w:r>
        <w:rPr>
          <w:rFonts w:ascii="Lucida Sans Unicode" w:hAnsi="Lucida Sans Unicode" w:cs="Lucida Sans Unicode"/>
          <w:color w:val="1A1A1A"/>
        </w:rPr>
        <w:t>容器中组合在一起时，它被称为</w:t>
      </w:r>
      <w:r>
        <w:rPr>
          <w:rStyle w:val="a4"/>
          <w:rFonts w:ascii="Lucida Sans Unicode" w:hAnsi="Lucida Sans Unicode" w:cs="Lucida Sans Unicode"/>
          <w:color w:val="1A1A1A"/>
        </w:rPr>
        <w:t>装配</w:t>
      </w:r>
      <w:r>
        <w:rPr>
          <w:rFonts w:ascii="Lucida Sans Unicode" w:hAnsi="Lucida Sans Unicode" w:cs="Lucida Sans Unicode"/>
          <w:color w:val="1A1A1A"/>
        </w:rPr>
        <w:t>或</w:t>
      </w:r>
      <w:r>
        <w:rPr>
          <w:rFonts w:ascii="Lucida Sans Unicode" w:hAnsi="Lucida Sans Unicode" w:cs="Lucida Sans Unicode"/>
          <w:color w:val="1A1A1A"/>
        </w:rPr>
        <w:t> </w:t>
      </w:r>
      <w:r>
        <w:rPr>
          <w:rStyle w:val="a4"/>
          <w:rFonts w:ascii="Lucida Sans Unicode" w:hAnsi="Lucida Sans Unicode" w:cs="Lucida Sans Unicode"/>
          <w:color w:val="1A1A1A"/>
        </w:rPr>
        <w:t xml:space="preserve">Bean </w:t>
      </w:r>
      <w:r>
        <w:rPr>
          <w:rStyle w:val="a4"/>
          <w:rFonts w:ascii="Lucida Sans Unicode" w:hAnsi="Lucida Sans Unicode" w:cs="Lucida Sans Unicode"/>
          <w:color w:val="1A1A1A"/>
        </w:rPr>
        <w:t>装配</w:t>
      </w:r>
      <w:r>
        <w:rPr>
          <w:rFonts w:ascii="Lucida Sans Unicode" w:hAnsi="Lucida Sans Unicode" w:cs="Lucida Sans Unicode"/>
          <w:color w:val="1A1A1A"/>
        </w:rPr>
        <w:t>。</w:t>
      </w:r>
      <w:r>
        <w:rPr>
          <w:rFonts w:ascii="Lucida Sans Unicode" w:hAnsi="Lucida Sans Unicode" w:cs="Lucida Sans Unicode"/>
          <w:color w:val="1A1A1A"/>
        </w:rPr>
        <w:t xml:space="preserve">Spring </w:t>
      </w:r>
      <w:r>
        <w:rPr>
          <w:rFonts w:ascii="Lucida Sans Unicode" w:hAnsi="Lucida Sans Unicode" w:cs="Lucida Sans Unicode"/>
          <w:color w:val="1A1A1A"/>
        </w:rPr>
        <w:t>容器需要知道需要什么</w:t>
      </w:r>
      <w:r>
        <w:rPr>
          <w:rFonts w:ascii="Lucida Sans Unicode" w:hAnsi="Lucida Sans Unicode" w:cs="Lucida Sans Unicode"/>
          <w:color w:val="1A1A1A"/>
        </w:rPr>
        <w:t xml:space="preserve"> Bean </w:t>
      </w:r>
      <w:r>
        <w:rPr>
          <w:rFonts w:ascii="Lucida Sans Unicode" w:hAnsi="Lucida Sans Unicode" w:cs="Lucida Sans Unicode"/>
          <w:color w:val="1A1A1A"/>
        </w:rPr>
        <w:t>以及容器应该如何使用依赖注入来将</w:t>
      </w:r>
      <w:r>
        <w:rPr>
          <w:rFonts w:ascii="Lucida Sans Unicode" w:hAnsi="Lucida Sans Unicode" w:cs="Lucida Sans Unicode"/>
          <w:color w:val="1A1A1A"/>
        </w:rPr>
        <w:t xml:space="preserve"> Bean </w:t>
      </w:r>
      <w:r>
        <w:rPr>
          <w:rFonts w:ascii="Lucida Sans Unicode" w:hAnsi="Lucida Sans Unicode" w:cs="Lucida Sans Unicode"/>
          <w:color w:val="1A1A1A"/>
        </w:rPr>
        <w:t>绑定在一起，同时装配</w:t>
      </w:r>
      <w:r>
        <w:rPr>
          <w:rFonts w:ascii="Lucida Sans Unicode" w:hAnsi="Lucida Sans Unicode" w:cs="Lucida Sans Unicode"/>
          <w:color w:val="1A1A1A"/>
        </w:rPr>
        <w:t xml:space="preserve"> Bean </w:t>
      </w:r>
      <w:r>
        <w:rPr>
          <w:rFonts w:ascii="Lucida Sans Unicode" w:hAnsi="Lucida Sans Unicode" w:cs="Lucida Sans Unicode"/>
          <w:color w:val="1A1A1A"/>
        </w:rPr>
        <w:t>。</w:t>
      </w:r>
    </w:p>
    <w:p w:rsidR="003F51C9" w:rsidRDefault="003F51C9" w:rsidP="003F51C9">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装配，和上文提到的</w:t>
      </w:r>
      <w:r>
        <w:rPr>
          <w:rFonts w:ascii="Lucida Sans Unicode" w:hAnsi="Lucida Sans Unicode" w:cs="Lucida Sans Unicode"/>
          <w:color w:val="1A1A1A"/>
        </w:rPr>
        <w:t xml:space="preserve"> DI </w:t>
      </w:r>
      <w:r>
        <w:rPr>
          <w:rFonts w:ascii="Lucida Sans Unicode" w:hAnsi="Lucida Sans Unicode" w:cs="Lucida Sans Unicode"/>
          <w:color w:val="1A1A1A"/>
        </w:rPr>
        <w:t>依赖注入，实际是一个东西。</w:t>
      </w:r>
    </w:p>
    <w:p w:rsidR="003F51C9" w:rsidRDefault="003F51C9" w:rsidP="003F51C9">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Lucida Sans Unicode" w:hAnsi="Lucida Sans Unicode" w:cs="Lucida Sans Unicode"/>
          <w:color w:val="1A1A1A"/>
        </w:rPr>
        <w:t>自动装配有哪些方式？</w:t>
      </w:r>
    </w:p>
    <w:p w:rsidR="003F51C9" w:rsidRDefault="003F51C9" w:rsidP="003F51C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Spring </w:t>
      </w:r>
      <w:r>
        <w:rPr>
          <w:rFonts w:ascii="Lucida Sans Unicode" w:hAnsi="Lucida Sans Unicode" w:cs="Lucida Sans Unicode"/>
          <w:color w:val="1A1A1A"/>
        </w:rPr>
        <w:t>容器能够自动装配</w:t>
      </w:r>
      <w:r>
        <w:rPr>
          <w:rFonts w:ascii="Lucida Sans Unicode" w:hAnsi="Lucida Sans Unicode" w:cs="Lucida Sans Unicode"/>
          <w:color w:val="1A1A1A"/>
        </w:rPr>
        <w:t xml:space="preserve"> Bean </w:t>
      </w:r>
      <w:r>
        <w:rPr>
          <w:rFonts w:ascii="Lucida Sans Unicode" w:hAnsi="Lucida Sans Unicode" w:cs="Lucida Sans Unicode"/>
          <w:color w:val="1A1A1A"/>
        </w:rPr>
        <w:t>。也就是说，可以通过检查</w:t>
      </w:r>
      <w:r>
        <w:rPr>
          <w:rFonts w:ascii="Lucida Sans Unicode" w:hAnsi="Lucida Sans Unicode" w:cs="Lucida Sans Unicode"/>
          <w:color w:val="1A1A1A"/>
        </w:rPr>
        <w:t xml:space="preserve"> BeanFactory </w:t>
      </w:r>
      <w:r>
        <w:rPr>
          <w:rFonts w:ascii="Lucida Sans Unicode" w:hAnsi="Lucida Sans Unicode" w:cs="Lucida Sans Unicode"/>
          <w:color w:val="1A1A1A"/>
        </w:rPr>
        <w:t>的内容让</w:t>
      </w:r>
      <w:r>
        <w:rPr>
          <w:rFonts w:ascii="Lucida Sans Unicode" w:hAnsi="Lucida Sans Unicode" w:cs="Lucida Sans Unicode"/>
          <w:color w:val="1A1A1A"/>
        </w:rPr>
        <w:t xml:space="preserve"> Spring </w:t>
      </w:r>
      <w:r>
        <w:rPr>
          <w:rFonts w:ascii="Lucida Sans Unicode" w:hAnsi="Lucida Sans Unicode" w:cs="Lucida Sans Unicode"/>
          <w:color w:val="1A1A1A"/>
        </w:rPr>
        <w:t>自动解析</w:t>
      </w:r>
      <w:r>
        <w:rPr>
          <w:rFonts w:ascii="Lucida Sans Unicode" w:hAnsi="Lucida Sans Unicode" w:cs="Lucida Sans Unicode"/>
          <w:color w:val="1A1A1A"/>
        </w:rPr>
        <w:t xml:space="preserve"> Bean </w:t>
      </w:r>
      <w:r>
        <w:rPr>
          <w:rFonts w:ascii="Lucida Sans Unicode" w:hAnsi="Lucida Sans Unicode" w:cs="Lucida Sans Unicode"/>
          <w:color w:val="1A1A1A"/>
        </w:rPr>
        <w:t>的协作者。</w:t>
      </w:r>
    </w:p>
    <w:p w:rsidR="003F51C9" w:rsidRDefault="003F51C9" w:rsidP="003F51C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自动装配的不同模式：</w:t>
      </w:r>
    </w:p>
    <w:p w:rsidR="003F51C9" w:rsidRDefault="003F51C9" w:rsidP="00FA61C5">
      <w:pPr>
        <w:widowControl/>
        <w:numPr>
          <w:ilvl w:val="0"/>
          <w:numId w:val="9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no - </w:t>
      </w:r>
      <w:r>
        <w:rPr>
          <w:rFonts w:ascii="Lucida Sans Unicode" w:hAnsi="Lucida Sans Unicode" w:cs="Lucida Sans Unicode"/>
          <w:color w:val="1A1A1A"/>
          <w:szCs w:val="21"/>
        </w:rPr>
        <w:t>这是默认设置，表示没有自动装配。应使用显式</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引用进行装配。</w:t>
      </w:r>
    </w:p>
    <w:p w:rsidR="003F51C9" w:rsidRDefault="003F51C9" w:rsidP="00FA61C5">
      <w:pPr>
        <w:widowControl/>
        <w:numPr>
          <w:ilvl w:val="0"/>
          <w:numId w:val="9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byName - </w:t>
      </w:r>
      <w:r>
        <w:rPr>
          <w:rFonts w:ascii="Lucida Sans Unicode" w:hAnsi="Lucida Sans Unicode" w:cs="Lucida Sans Unicode"/>
          <w:color w:val="1A1A1A"/>
          <w:szCs w:val="21"/>
        </w:rPr>
        <w:t>它根据</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的名称注入对象依赖项。它匹配并装配其属性与</w:t>
      </w:r>
      <w:r>
        <w:rPr>
          <w:rFonts w:ascii="Lucida Sans Unicode" w:hAnsi="Lucida Sans Unicode" w:cs="Lucida Sans Unicode"/>
          <w:color w:val="1A1A1A"/>
          <w:szCs w:val="21"/>
        </w:rPr>
        <w:t xml:space="preserve"> XML </w:t>
      </w:r>
      <w:r>
        <w:rPr>
          <w:rFonts w:ascii="Lucida Sans Unicode" w:hAnsi="Lucida Sans Unicode" w:cs="Lucida Sans Unicode"/>
          <w:color w:val="1A1A1A"/>
          <w:szCs w:val="21"/>
        </w:rPr>
        <w:t>文件中由相同名称定义的</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w:t>
      </w:r>
    </w:p>
    <w:p w:rsidR="003F51C9" w:rsidRDefault="003F51C9" w:rsidP="00FA61C5">
      <w:pPr>
        <w:widowControl/>
        <w:numPr>
          <w:ilvl w:val="0"/>
          <w:numId w:val="9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【最常用】</w:t>
      </w:r>
      <w:r>
        <w:rPr>
          <w:rStyle w:val="a4"/>
          <w:rFonts w:ascii="Lucida Sans Unicode" w:hAnsi="Lucida Sans Unicode" w:cs="Lucida Sans Unicode"/>
          <w:color w:val="1A1A1A"/>
          <w:szCs w:val="21"/>
        </w:rPr>
        <w:t>byType</w:t>
      </w:r>
      <w:r>
        <w:rPr>
          <w:rFonts w:ascii="Lucida Sans Unicode" w:hAnsi="Lucida Sans Unicode" w:cs="Lucida Sans Unicode"/>
          <w:color w:val="1A1A1A"/>
          <w:szCs w:val="21"/>
        </w:rPr>
        <w:t xml:space="preserve"> - </w:t>
      </w:r>
      <w:r>
        <w:rPr>
          <w:rFonts w:ascii="Lucida Sans Unicode" w:hAnsi="Lucida Sans Unicode" w:cs="Lucida Sans Unicode"/>
          <w:color w:val="1A1A1A"/>
          <w:szCs w:val="21"/>
        </w:rPr>
        <w:t>它根据类型注入对象依赖项。如果属性的类型与</w:t>
      </w:r>
      <w:r>
        <w:rPr>
          <w:rFonts w:ascii="Lucida Sans Unicode" w:hAnsi="Lucida Sans Unicode" w:cs="Lucida Sans Unicode"/>
          <w:color w:val="1A1A1A"/>
          <w:szCs w:val="21"/>
        </w:rPr>
        <w:t xml:space="preserve"> XML </w:t>
      </w:r>
      <w:r>
        <w:rPr>
          <w:rFonts w:ascii="Lucida Sans Unicode" w:hAnsi="Lucida Sans Unicode" w:cs="Lucida Sans Unicode"/>
          <w:color w:val="1A1A1A"/>
          <w:szCs w:val="21"/>
        </w:rPr>
        <w:t>文件中的一个</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类型匹配，则匹配并装配属性。</w:t>
      </w:r>
    </w:p>
    <w:p w:rsidR="003F51C9" w:rsidRDefault="003F51C9" w:rsidP="00FA61C5">
      <w:pPr>
        <w:widowControl/>
        <w:numPr>
          <w:ilvl w:val="0"/>
          <w:numId w:val="9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构造函数</w:t>
      </w:r>
      <w:r>
        <w:rPr>
          <w:rFonts w:ascii="Lucida Sans Unicode" w:hAnsi="Lucida Sans Unicode" w:cs="Lucida Sans Unicode"/>
          <w:color w:val="1A1A1A"/>
          <w:szCs w:val="21"/>
        </w:rPr>
        <w:t xml:space="preserve"> - </w:t>
      </w:r>
      <w:r>
        <w:rPr>
          <w:rFonts w:ascii="Lucida Sans Unicode" w:hAnsi="Lucida Sans Unicode" w:cs="Lucida Sans Unicode"/>
          <w:color w:val="1A1A1A"/>
          <w:szCs w:val="21"/>
        </w:rPr>
        <w:t>它通过调用类的构造函数来注入依赖项。它有大量的参数。</w:t>
      </w:r>
    </w:p>
    <w:p w:rsidR="003F51C9" w:rsidRDefault="003F51C9" w:rsidP="00FA61C5">
      <w:pPr>
        <w:widowControl/>
        <w:numPr>
          <w:ilvl w:val="0"/>
          <w:numId w:val="9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autodetect - </w:t>
      </w:r>
      <w:r>
        <w:rPr>
          <w:rFonts w:ascii="Lucida Sans Unicode" w:hAnsi="Lucida Sans Unicode" w:cs="Lucida Sans Unicode"/>
          <w:color w:val="1A1A1A"/>
          <w:szCs w:val="21"/>
        </w:rPr>
        <w:t>首先容器尝试通过构造函数使用</w:t>
      </w:r>
      <w:r>
        <w:rPr>
          <w:rFonts w:ascii="Lucida Sans Unicode" w:hAnsi="Lucida Sans Unicode" w:cs="Lucida Sans Unicode"/>
          <w:color w:val="1A1A1A"/>
          <w:szCs w:val="21"/>
        </w:rPr>
        <w:t xml:space="preserve"> autowire </w:t>
      </w:r>
      <w:r>
        <w:rPr>
          <w:rFonts w:ascii="Lucida Sans Unicode" w:hAnsi="Lucida Sans Unicode" w:cs="Lucida Sans Unicode"/>
          <w:color w:val="1A1A1A"/>
          <w:szCs w:val="21"/>
        </w:rPr>
        <w:t>装配，如果不能，则尝试通过</w:t>
      </w:r>
      <w:r>
        <w:rPr>
          <w:rFonts w:ascii="Lucida Sans Unicode" w:hAnsi="Lucida Sans Unicode" w:cs="Lucida Sans Unicode"/>
          <w:color w:val="1A1A1A"/>
          <w:szCs w:val="21"/>
        </w:rPr>
        <w:t xml:space="preserve"> byType </w:t>
      </w:r>
      <w:r>
        <w:rPr>
          <w:rFonts w:ascii="Lucida Sans Unicode" w:hAnsi="Lucida Sans Unicode" w:cs="Lucida Sans Unicode"/>
          <w:color w:val="1A1A1A"/>
          <w:szCs w:val="21"/>
        </w:rPr>
        <w:t>自动装配。</w:t>
      </w:r>
    </w:p>
    <w:p w:rsidR="003F51C9" w:rsidRDefault="003F51C9" w:rsidP="003F51C9">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Lucida Sans Unicode" w:hAnsi="Lucida Sans Unicode" w:cs="Lucida Sans Unicode"/>
          <w:color w:val="1A1A1A"/>
        </w:rPr>
        <w:t>自动装配有什么局限？</w:t>
      </w:r>
    </w:p>
    <w:p w:rsidR="003F51C9" w:rsidRDefault="003F51C9" w:rsidP="003F51C9">
      <w:pPr>
        <w:widowControl/>
        <w:shd w:val="clear" w:color="auto" w:fill="FFFFFF"/>
        <w:jc w:val="left"/>
        <w:rPr>
          <w:rFonts w:ascii="Lucida Sans Unicode" w:hAnsi="Lucida Sans Unicode" w:cs="Lucida Sans Unicode"/>
          <w:color w:val="1A1A1A"/>
          <w:szCs w:val="21"/>
        </w:rPr>
      </w:pPr>
      <w:r>
        <w:rPr>
          <w:rFonts w:ascii="Lucida Sans Unicode" w:hAnsi="Lucida Sans Unicode" w:cs="Lucida Sans Unicode"/>
          <w:color w:val="1A1A1A"/>
          <w:szCs w:val="21"/>
        </w:rPr>
        <w:t>覆盖的可能性</w:t>
      </w:r>
      <w:r>
        <w:rPr>
          <w:rFonts w:ascii="Lucida Sans Unicode" w:hAnsi="Lucida Sans Unicode" w:cs="Lucida Sans Unicode"/>
          <w:color w:val="1A1A1A"/>
          <w:szCs w:val="21"/>
        </w:rPr>
        <w:t xml:space="preserve"> - </w:t>
      </w:r>
      <w:r>
        <w:rPr>
          <w:rFonts w:ascii="Lucida Sans Unicode" w:hAnsi="Lucida Sans Unicode" w:cs="Lucida Sans Unicode"/>
          <w:color w:val="1A1A1A"/>
          <w:szCs w:val="21"/>
        </w:rPr>
        <w:t>您始终可以使用</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&lt;constructor-arg&gt;</w:t>
      </w:r>
      <w:r>
        <w:rPr>
          <w:rFonts w:ascii="Lucida Sans Unicode" w:hAnsi="Lucida Sans Unicode" w:cs="Lucida Sans Unicode"/>
          <w:color w:val="1A1A1A"/>
          <w:szCs w:val="21"/>
        </w:rPr>
        <w:t> </w:t>
      </w:r>
      <w:r>
        <w:rPr>
          <w:rFonts w:ascii="Lucida Sans Unicode" w:hAnsi="Lucida Sans Unicode" w:cs="Lucida Sans Unicode"/>
          <w:color w:val="1A1A1A"/>
          <w:szCs w:val="21"/>
        </w:rPr>
        <w:t>和</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&lt;property&gt;</w:t>
      </w:r>
      <w:r>
        <w:rPr>
          <w:rFonts w:ascii="Lucida Sans Unicode" w:hAnsi="Lucida Sans Unicode" w:cs="Lucida Sans Unicode"/>
          <w:color w:val="1A1A1A"/>
          <w:szCs w:val="21"/>
        </w:rPr>
        <w:t> </w:t>
      </w:r>
      <w:r>
        <w:rPr>
          <w:rFonts w:ascii="Lucida Sans Unicode" w:hAnsi="Lucida Sans Unicode" w:cs="Lucida Sans Unicode"/>
          <w:color w:val="1A1A1A"/>
          <w:szCs w:val="21"/>
        </w:rPr>
        <w:t>设置指定依赖项，这将覆盖自动装配。</w:t>
      </w:r>
    </w:p>
    <w:p w:rsidR="003F51C9" w:rsidRDefault="003F51C9" w:rsidP="00FA61C5">
      <w:pPr>
        <w:pStyle w:val="a3"/>
        <w:numPr>
          <w:ilvl w:val="0"/>
          <w:numId w:val="95"/>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基本元数据类型</w:t>
      </w:r>
      <w:r>
        <w:rPr>
          <w:rFonts w:ascii="Lucida Sans Unicode" w:hAnsi="Lucida Sans Unicode" w:cs="Lucida Sans Unicode"/>
          <w:color w:val="1A1A1A"/>
          <w:sz w:val="21"/>
          <w:szCs w:val="21"/>
        </w:rPr>
        <w:t xml:space="preserve"> - </w:t>
      </w:r>
      <w:r>
        <w:rPr>
          <w:rFonts w:ascii="Lucida Sans Unicode" w:hAnsi="Lucida Sans Unicode" w:cs="Lucida Sans Unicode"/>
          <w:color w:val="1A1A1A"/>
          <w:sz w:val="21"/>
          <w:szCs w:val="21"/>
        </w:rPr>
        <w:t>简单属性（如原数据类型，字符串和类）无法自动装配。</w:t>
      </w:r>
    </w:p>
    <w:p w:rsidR="003F51C9" w:rsidRDefault="003F51C9" w:rsidP="003F51C9">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这种，严格来说，也不能称为局限。因为可以通过配置文件来解决。</w:t>
      </w:r>
    </w:p>
    <w:p w:rsidR="003F51C9" w:rsidRDefault="003F51C9" w:rsidP="00FA61C5">
      <w:pPr>
        <w:pStyle w:val="a3"/>
        <w:numPr>
          <w:ilvl w:val="0"/>
          <w:numId w:val="95"/>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令人困惑的性质</w:t>
      </w:r>
      <w:r>
        <w:rPr>
          <w:rFonts w:ascii="Lucida Sans Unicode" w:hAnsi="Lucida Sans Unicode" w:cs="Lucida Sans Unicode"/>
          <w:color w:val="1A1A1A"/>
          <w:sz w:val="21"/>
          <w:szCs w:val="21"/>
        </w:rPr>
        <w:t xml:space="preserve"> - </w:t>
      </w:r>
      <w:r>
        <w:rPr>
          <w:rFonts w:ascii="Lucida Sans Unicode" w:hAnsi="Lucida Sans Unicode" w:cs="Lucida Sans Unicode"/>
          <w:color w:val="1A1A1A"/>
          <w:sz w:val="21"/>
          <w:szCs w:val="21"/>
        </w:rPr>
        <w:t>总是喜欢使用明确的装配，因为自动装配不太精确。</w:t>
      </w:r>
    </w:p>
    <w:p w:rsidR="003F51C9" w:rsidRDefault="003F51C9" w:rsidP="003F51C9">
      <w:pPr>
        <w:pStyle w:val="2"/>
        <w:pBdr>
          <w:bottom w:val="single" w:sz="6" w:space="4" w:color="DDDDDD"/>
        </w:pBdr>
        <w:shd w:val="clear" w:color="auto" w:fill="FFFFFF"/>
        <w:spacing w:before="300" w:after="292"/>
        <w:rPr>
          <w:rFonts w:ascii="Lucida Sans Unicode" w:hAnsi="Lucida Sans Unicode" w:cs="Lucida Sans Unicode"/>
          <w:color w:val="574C4C"/>
        </w:rPr>
      </w:pPr>
      <w:r>
        <w:rPr>
          <w:rFonts w:hint="eastAsia"/>
        </w:rPr>
        <w:t>2</w:t>
      </w:r>
      <w:r>
        <w:t>2.</w:t>
      </w:r>
      <w:r w:rsidRPr="003F51C9">
        <w:rPr>
          <w:rFonts w:ascii="Lucida Sans Unicode" w:hAnsi="Lucida Sans Unicode" w:cs="Lucida Sans Unicode"/>
          <w:color w:val="574C4C"/>
        </w:rPr>
        <w:t xml:space="preserve"> </w:t>
      </w:r>
      <w:r>
        <w:rPr>
          <w:rFonts w:ascii="Lucida Sans Unicode" w:hAnsi="Lucida Sans Unicode" w:cs="Lucida Sans Unicode"/>
          <w:color w:val="574C4C"/>
        </w:rPr>
        <w:t>解释什么叫延迟加载？</w:t>
      </w:r>
    </w:p>
    <w:p w:rsidR="003F51C9" w:rsidRDefault="003F51C9" w:rsidP="003F51C9">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默认情况下，容器启动之后会将所有作用域为</w:t>
      </w:r>
      <w:r>
        <w:rPr>
          <w:rStyle w:val="a4"/>
          <w:rFonts w:ascii="Lucida Sans Unicode" w:hAnsi="Lucida Sans Unicode" w:cs="Lucida Sans Unicode"/>
          <w:color w:val="1A1A1A"/>
        </w:rPr>
        <w:t>单例</w:t>
      </w:r>
      <w:r>
        <w:rPr>
          <w:rFonts w:ascii="Lucida Sans Unicode" w:hAnsi="Lucida Sans Unicode" w:cs="Lucida Sans Unicode"/>
          <w:color w:val="1A1A1A"/>
        </w:rPr>
        <w:t>的</w:t>
      </w:r>
      <w:r>
        <w:rPr>
          <w:rFonts w:ascii="Lucida Sans Unicode" w:hAnsi="Lucida Sans Unicode" w:cs="Lucida Sans Unicode"/>
          <w:color w:val="1A1A1A"/>
        </w:rPr>
        <w:t xml:space="preserve"> Bean </w:t>
      </w:r>
      <w:r>
        <w:rPr>
          <w:rFonts w:ascii="Lucida Sans Unicode" w:hAnsi="Lucida Sans Unicode" w:cs="Lucida Sans Unicode"/>
          <w:color w:val="1A1A1A"/>
        </w:rPr>
        <w:t>都创建好，但是有的业务场景我们并不需要它提前都创建好。此时，我们可以在</w:t>
      </w:r>
      <w:r>
        <w:rPr>
          <w:rFonts w:ascii="Lucida Sans Unicode" w:hAnsi="Lucida Sans Unicode" w:cs="Lucida Sans Unicode"/>
          <w:color w:val="1A1A1A"/>
        </w:rPr>
        <w:t xml:space="preserve">Bean </w:t>
      </w:r>
      <w:r>
        <w:rPr>
          <w:rFonts w:ascii="Lucida Sans Unicode" w:hAnsi="Lucida Sans Unicode" w:cs="Lucida Sans Unicode"/>
          <w:color w:val="1A1A1A"/>
        </w:rPr>
        <w:t>中设置</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lzay-init = "true"</w:t>
      </w:r>
      <w:r>
        <w:rPr>
          <w:rFonts w:ascii="Lucida Sans Unicode" w:hAnsi="Lucida Sans Unicode" w:cs="Lucida Sans Unicode"/>
          <w:color w:val="1A1A1A"/>
        </w:rPr>
        <w:t> </w:t>
      </w:r>
      <w:r>
        <w:rPr>
          <w:rFonts w:ascii="Lucida Sans Unicode" w:hAnsi="Lucida Sans Unicode" w:cs="Lucida Sans Unicode"/>
          <w:color w:val="1A1A1A"/>
        </w:rPr>
        <w:t>。</w:t>
      </w:r>
    </w:p>
    <w:p w:rsidR="003F51C9" w:rsidRDefault="003F51C9" w:rsidP="00FA61C5">
      <w:pPr>
        <w:widowControl/>
        <w:numPr>
          <w:ilvl w:val="0"/>
          <w:numId w:val="9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这样，当容器启动之后，作用域为单例的</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，就不在创建。</w:t>
      </w:r>
    </w:p>
    <w:p w:rsidR="003F51C9" w:rsidRDefault="003F51C9" w:rsidP="00FA61C5">
      <w:pPr>
        <w:widowControl/>
        <w:numPr>
          <w:ilvl w:val="0"/>
          <w:numId w:val="9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而是在获得该</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时，才真正在创建加载。</w:t>
      </w:r>
    </w:p>
    <w:p w:rsidR="003F51C9" w:rsidRDefault="003F51C9" w:rsidP="003F51C9">
      <w:pPr>
        <w:pStyle w:val="2"/>
        <w:pBdr>
          <w:bottom w:val="single" w:sz="6" w:space="4" w:color="DDDDDD"/>
        </w:pBdr>
        <w:shd w:val="clear" w:color="auto" w:fill="FFFFFF"/>
        <w:spacing w:before="300" w:after="292"/>
        <w:rPr>
          <w:rFonts w:ascii="Lucida Sans Unicode" w:hAnsi="Lucida Sans Unicode" w:cs="Lucida Sans Unicode"/>
          <w:color w:val="574C4C"/>
        </w:rPr>
      </w:pPr>
      <w:r>
        <w:rPr>
          <w:rFonts w:hint="eastAsia"/>
        </w:rPr>
        <w:t>2</w:t>
      </w:r>
      <w:r>
        <w:t>3.</w:t>
      </w:r>
      <w:r w:rsidRPr="003F51C9">
        <w:rPr>
          <w:rFonts w:ascii="Lucida Sans Unicode" w:hAnsi="Lucida Sans Unicode" w:cs="Lucida Sans Unicode"/>
          <w:color w:val="574C4C"/>
        </w:rPr>
        <w:t xml:space="preserve"> </w:t>
      </w:r>
      <w:r>
        <w:rPr>
          <w:rFonts w:ascii="Lucida Sans Unicode" w:hAnsi="Lucida Sans Unicode" w:cs="Lucida Sans Unicode"/>
          <w:color w:val="574C4C"/>
        </w:rPr>
        <w:t xml:space="preserve">Spring </w:t>
      </w:r>
      <w:r>
        <w:rPr>
          <w:rFonts w:ascii="Lucida Sans Unicode" w:hAnsi="Lucida Sans Unicode" w:cs="Lucida Sans Unicode"/>
          <w:color w:val="574C4C"/>
        </w:rPr>
        <w:t>框架中的单例</w:t>
      </w:r>
      <w:r>
        <w:rPr>
          <w:rFonts w:ascii="Lucida Sans Unicode" w:hAnsi="Lucida Sans Unicode" w:cs="Lucida Sans Unicode"/>
          <w:color w:val="574C4C"/>
        </w:rPr>
        <w:t xml:space="preserve"> Bean </w:t>
      </w:r>
      <w:r>
        <w:rPr>
          <w:rFonts w:ascii="Lucida Sans Unicode" w:hAnsi="Lucida Sans Unicode" w:cs="Lucida Sans Unicode"/>
          <w:color w:val="574C4C"/>
        </w:rPr>
        <w:t>是线程安全的么？</w:t>
      </w:r>
    </w:p>
    <w:p w:rsidR="003F51C9" w:rsidRDefault="003F51C9" w:rsidP="003F51C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Spring </w:t>
      </w:r>
      <w:r>
        <w:rPr>
          <w:rFonts w:ascii="Lucida Sans Unicode" w:hAnsi="Lucida Sans Unicode" w:cs="Lucida Sans Unicode"/>
          <w:color w:val="1A1A1A"/>
        </w:rPr>
        <w:t>框架并没有对</w:t>
      </w:r>
      <w:hyperlink r:id="rId310" w:tgtFrame="_blank" w:history="1">
        <w:r>
          <w:rPr>
            <w:rStyle w:val="a5"/>
            <w:rFonts w:ascii="Lucida Sans Unicode" w:hAnsi="Lucida Sans Unicode" w:cs="Lucida Sans Unicode"/>
            <w:color w:val="0088CC"/>
          </w:rPr>
          <w:t>单例</w:t>
        </w:r>
      </w:hyperlink>
      <w:r>
        <w:rPr>
          <w:rFonts w:ascii="Lucida Sans Unicode" w:hAnsi="Lucida Sans Unicode" w:cs="Lucida Sans Unicode"/>
          <w:color w:val="1A1A1A"/>
        </w:rPr>
        <w:t xml:space="preserve"> Bean </w:t>
      </w:r>
      <w:r>
        <w:rPr>
          <w:rFonts w:ascii="Lucida Sans Unicode" w:hAnsi="Lucida Sans Unicode" w:cs="Lucida Sans Unicode"/>
          <w:color w:val="1A1A1A"/>
        </w:rPr>
        <w:t>进行任何多线程的封装处理。</w:t>
      </w:r>
    </w:p>
    <w:p w:rsidR="003F51C9" w:rsidRDefault="003F51C9" w:rsidP="00FA61C5">
      <w:pPr>
        <w:widowControl/>
        <w:numPr>
          <w:ilvl w:val="0"/>
          <w:numId w:val="9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关于单例</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的</w:t>
      </w:r>
      <w:hyperlink r:id="rId311" w:tgtFrame="_blank" w:history="1">
        <w:r>
          <w:rPr>
            <w:rStyle w:val="a5"/>
            <w:rFonts w:ascii="Lucida Sans Unicode" w:hAnsi="Lucida Sans Unicode" w:cs="Lucida Sans Unicode"/>
            <w:color w:val="0088CC"/>
            <w:szCs w:val="21"/>
          </w:rPr>
          <w:t>线程安全</w:t>
        </w:r>
      </w:hyperlink>
      <w:r>
        <w:rPr>
          <w:rFonts w:ascii="Lucida Sans Unicode" w:hAnsi="Lucida Sans Unicode" w:cs="Lucida Sans Unicode"/>
          <w:color w:val="1A1A1A"/>
          <w:szCs w:val="21"/>
        </w:rPr>
        <w:t>和并发问题，需要开发者自行去搞定。</w:t>
      </w:r>
    </w:p>
    <w:p w:rsidR="003F51C9" w:rsidRDefault="003F51C9" w:rsidP="00FA61C5">
      <w:pPr>
        <w:widowControl/>
        <w:numPr>
          <w:ilvl w:val="0"/>
          <w:numId w:val="9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并且，单例的线程安全问题，也不是</w:t>
      </w:r>
      <w:r>
        <w:rPr>
          <w:rFonts w:ascii="Lucida Sans Unicode" w:hAnsi="Lucida Sans Unicode" w:cs="Lucida Sans Unicode"/>
          <w:color w:val="1A1A1A"/>
          <w:szCs w:val="21"/>
        </w:rPr>
        <w:t xml:space="preserve"> Spring </w:t>
      </w:r>
      <w:r>
        <w:rPr>
          <w:rFonts w:ascii="Lucida Sans Unicode" w:hAnsi="Lucida Sans Unicode" w:cs="Lucida Sans Unicode"/>
          <w:color w:val="1A1A1A"/>
          <w:szCs w:val="21"/>
        </w:rPr>
        <w:t>应该去关心的。</w:t>
      </w:r>
      <w:r>
        <w:rPr>
          <w:rFonts w:ascii="Lucida Sans Unicode" w:hAnsi="Lucida Sans Unicode" w:cs="Lucida Sans Unicode"/>
          <w:color w:val="1A1A1A"/>
          <w:szCs w:val="21"/>
        </w:rPr>
        <w:t xml:space="preserve">Spring </w:t>
      </w:r>
      <w:r>
        <w:rPr>
          <w:rFonts w:ascii="Lucida Sans Unicode" w:hAnsi="Lucida Sans Unicode" w:cs="Lucida Sans Unicode"/>
          <w:color w:val="1A1A1A"/>
          <w:szCs w:val="21"/>
        </w:rPr>
        <w:t>应该做的是，提供根据配置，创建单例</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或多例</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的功能。</w:t>
      </w:r>
    </w:p>
    <w:p w:rsidR="003F51C9" w:rsidRDefault="003F51C9" w:rsidP="003F51C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当然，但实际上，大部分的</w:t>
      </w:r>
      <w:r>
        <w:rPr>
          <w:rFonts w:ascii="Lucida Sans Unicode" w:hAnsi="Lucida Sans Unicode" w:cs="Lucida Sans Unicode"/>
          <w:color w:val="1A1A1A"/>
        </w:rPr>
        <w:t xml:space="preserve"> Spring Bean </w:t>
      </w:r>
      <w:r>
        <w:rPr>
          <w:rFonts w:ascii="Lucida Sans Unicode" w:hAnsi="Lucida Sans Unicode" w:cs="Lucida Sans Unicode"/>
          <w:color w:val="1A1A1A"/>
        </w:rPr>
        <w:t>并没有可变的状态</w:t>
      </w:r>
      <w:r>
        <w:rPr>
          <w:rFonts w:ascii="Lucida Sans Unicode" w:hAnsi="Lucida Sans Unicode" w:cs="Lucida Sans Unicode"/>
          <w:color w:val="1A1A1A"/>
        </w:rPr>
        <w:t>(</w:t>
      </w:r>
      <w:r>
        <w:rPr>
          <w:rFonts w:ascii="Lucida Sans Unicode" w:hAnsi="Lucida Sans Unicode" w:cs="Lucida Sans Unicode"/>
          <w:color w:val="1A1A1A"/>
        </w:rPr>
        <w:t>比如</w:t>
      </w:r>
      <w:r>
        <w:rPr>
          <w:rFonts w:ascii="Lucida Sans Unicode" w:hAnsi="Lucida Sans Unicode" w:cs="Lucida Sans Unicode"/>
          <w:color w:val="1A1A1A"/>
        </w:rPr>
        <w:t xml:space="preserve">Serview </w:t>
      </w:r>
      <w:r>
        <w:rPr>
          <w:rFonts w:ascii="Lucida Sans Unicode" w:hAnsi="Lucida Sans Unicode" w:cs="Lucida Sans Unicode"/>
          <w:color w:val="1A1A1A"/>
        </w:rPr>
        <w:t>类和</w:t>
      </w:r>
      <w:r>
        <w:rPr>
          <w:rFonts w:ascii="Lucida Sans Unicode" w:hAnsi="Lucida Sans Unicode" w:cs="Lucida Sans Unicode"/>
          <w:color w:val="1A1A1A"/>
        </w:rPr>
        <w:t xml:space="preserve"> DAO </w:t>
      </w:r>
      <w:r>
        <w:rPr>
          <w:rFonts w:ascii="Lucida Sans Unicode" w:hAnsi="Lucida Sans Unicode" w:cs="Lucida Sans Unicode"/>
          <w:color w:val="1A1A1A"/>
        </w:rPr>
        <w:t>类</w:t>
      </w:r>
      <w:r>
        <w:rPr>
          <w:rFonts w:ascii="Lucida Sans Unicode" w:hAnsi="Lucida Sans Unicode" w:cs="Lucida Sans Unicode"/>
          <w:color w:val="1A1A1A"/>
        </w:rPr>
        <w:t>)</w:t>
      </w:r>
      <w:r>
        <w:rPr>
          <w:rFonts w:ascii="Lucida Sans Unicode" w:hAnsi="Lucida Sans Unicode" w:cs="Lucida Sans Unicode"/>
          <w:color w:val="1A1A1A"/>
        </w:rPr>
        <w:t>，所以在某种程度上说</w:t>
      </w:r>
      <w:r>
        <w:rPr>
          <w:rFonts w:ascii="Lucida Sans Unicode" w:hAnsi="Lucida Sans Unicode" w:cs="Lucida Sans Unicode"/>
          <w:color w:val="1A1A1A"/>
        </w:rPr>
        <w:t xml:space="preserve"> Spring </w:t>
      </w:r>
      <w:r>
        <w:rPr>
          <w:rFonts w:ascii="Lucida Sans Unicode" w:hAnsi="Lucida Sans Unicode" w:cs="Lucida Sans Unicode"/>
          <w:color w:val="1A1A1A"/>
        </w:rPr>
        <w:t>的单例</w:t>
      </w:r>
      <w:r>
        <w:rPr>
          <w:rFonts w:ascii="Lucida Sans Unicode" w:hAnsi="Lucida Sans Unicode" w:cs="Lucida Sans Unicode"/>
          <w:color w:val="1A1A1A"/>
        </w:rPr>
        <w:t xml:space="preserve"> Bean </w:t>
      </w:r>
      <w:r>
        <w:rPr>
          <w:rFonts w:ascii="Lucida Sans Unicode" w:hAnsi="Lucida Sans Unicode" w:cs="Lucida Sans Unicode"/>
          <w:color w:val="1A1A1A"/>
        </w:rPr>
        <w:t>是线程安全的。</w:t>
      </w:r>
    </w:p>
    <w:p w:rsidR="003F51C9" w:rsidRDefault="003F51C9" w:rsidP="003F51C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如果你的</w:t>
      </w:r>
      <w:r>
        <w:rPr>
          <w:rFonts w:ascii="Lucida Sans Unicode" w:hAnsi="Lucida Sans Unicode" w:cs="Lucida Sans Unicode"/>
          <w:color w:val="1A1A1A"/>
        </w:rPr>
        <w:t xml:space="preserve"> Bean </w:t>
      </w:r>
      <w:r>
        <w:rPr>
          <w:rFonts w:ascii="Lucida Sans Unicode" w:hAnsi="Lucida Sans Unicode" w:cs="Lucida Sans Unicode"/>
          <w:color w:val="1A1A1A"/>
        </w:rPr>
        <w:t>有多种状态的话，就需要自行保证线程安全。最浅显的解决办法，就是将多态</w:t>
      </w:r>
      <w:r>
        <w:rPr>
          <w:rFonts w:ascii="Lucida Sans Unicode" w:hAnsi="Lucida Sans Unicode" w:cs="Lucida Sans Unicode"/>
          <w:color w:val="1A1A1A"/>
        </w:rPr>
        <w:t xml:space="preserve"> Bean </w:t>
      </w:r>
      <w:r>
        <w:rPr>
          <w:rFonts w:ascii="Lucida Sans Unicode" w:hAnsi="Lucida Sans Unicode" w:cs="Lucida Sans Unicode"/>
          <w:color w:val="1A1A1A"/>
        </w:rPr>
        <w:t>的作用域</w:t>
      </w:r>
      <w:r>
        <w:rPr>
          <w:rFonts w:ascii="Lucida Sans Unicode" w:hAnsi="Lucida Sans Unicode" w:cs="Lucida Sans Unicode"/>
          <w:color w:val="1A1A1A"/>
        </w:rPr>
        <w:t>( Scope )</w:t>
      </w:r>
      <w:r>
        <w:rPr>
          <w:rFonts w:ascii="Lucida Sans Unicode" w:hAnsi="Lucida Sans Unicode" w:cs="Lucida Sans Unicode"/>
          <w:color w:val="1A1A1A"/>
        </w:rPr>
        <w:t>由</w:t>
      </w:r>
      <w:r>
        <w:rPr>
          <w:rFonts w:ascii="Lucida Sans Unicode" w:hAnsi="Lucida Sans Unicode" w:cs="Lucida Sans Unicode"/>
          <w:color w:val="1A1A1A"/>
        </w:rPr>
        <w:t xml:space="preserve"> Singleton </w:t>
      </w:r>
      <w:r>
        <w:rPr>
          <w:rFonts w:ascii="Lucida Sans Unicode" w:hAnsi="Lucida Sans Unicode" w:cs="Lucida Sans Unicode"/>
          <w:color w:val="1A1A1A"/>
        </w:rPr>
        <w:t>变更为</w:t>
      </w:r>
      <w:r>
        <w:rPr>
          <w:rFonts w:ascii="Lucida Sans Unicode" w:hAnsi="Lucida Sans Unicode" w:cs="Lucida Sans Unicode"/>
          <w:color w:val="1A1A1A"/>
        </w:rPr>
        <w:t xml:space="preserve"> Prototype </w:t>
      </w:r>
      <w:r>
        <w:rPr>
          <w:rFonts w:ascii="Lucida Sans Unicode" w:hAnsi="Lucida Sans Unicode" w:cs="Lucida Sans Unicode"/>
          <w:color w:val="1A1A1A"/>
        </w:rPr>
        <w:t>。</w:t>
      </w:r>
    </w:p>
    <w:p w:rsidR="007C5260" w:rsidRDefault="007C5260" w:rsidP="007C5260">
      <w:pPr>
        <w:pStyle w:val="2"/>
        <w:pBdr>
          <w:bottom w:val="single" w:sz="6" w:space="4" w:color="DDDDDD"/>
        </w:pBdr>
        <w:shd w:val="clear" w:color="auto" w:fill="FFFFFF"/>
        <w:spacing w:before="300" w:after="292"/>
        <w:rPr>
          <w:rFonts w:ascii="Lucida Sans Unicode" w:hAnsi="Lucida Sans Unicode" w:cs="Lucida Sans Unicode"/>
          <w:color w:val="574C4C"/>
        </w:rPr>
      </w:pPr>
      <w:r>
        <w:rPr>
          <w:rFonts w:hint="eastAsia"/>
        </w:rPr>
        <w:t>2</w:t>
      </w:r>
      <w:r>
        <w:t>4.</w:t>
      </w:r>
      <w:r w:rsidRPr="007C5260">
        <w:rPr>
          <w:rFonts w:ascii="Lucida Sans Unicode" w:hAnsi="Lucida Sans Unicode" w:cs="Lucida Sans Unicode"/>
          <w:color w:val="574C4C"/>
        </w:rPr>
        <w:t xml:space="preserve"> </w:t>
      </w:r>
      <w:r>
        <w:rPr>
          <w:rFonts w:ascii="Lucida Sans Unicode" w:hAnsi="Lucida Sans Unicode" w:cs="Lucida Sans Unicode"/>
          <w:color w:val="574C4C"/>
        </w:rPr>
        <w:t xml:space="preserve">@Component, @Controller, @Repository, @Service </w:t>
      </w:r>
      <w:r>
        <w:rPr>
          <w:rFonts w:ascii="Lucida Sans Unicode" w:hAnsi="Lucida Sans Unicode" w:cs="Lucida Sans Unicode"/>
          <w:color w:val="574C4C"/>
        </w:rPr>
        <w:t>有何区别？</w:t>
      </w:r>
    </w:p>
    <w:p w:rsidR="007C5260" w:rsidRDefault="007C5260" w:rsidP="00FA61C5">
      <w:pPr>
        <w:widowControl/>
        <w:numPr>
          <w:ilvl w:val="0"/>
          <w:numId w:val="98"/>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@Component</w:t>
      </w:r>
      <w:r>
        <w:rPr>
          <w:rFonts w:ascii="Lucida Sans Unicode" w:hAnsi="Lucida Sans Unicode" w:cs="Lucida Sans Unicode"/>
          <w:color w:val="1A1A1A"/>
          <w:szCs w:val="21"/>
        </w:rPr>
        <w:t> </w:t>
      </w:r>
      <w:r>
        <w:rPr>
          <w:rFonts w:ascii="Lucida Sans Unicode" w:hAnsi="Lucida Sans Unicode" w:cs="Lucida Sans Unicode"/>
          <w:color w:val="1A1A1A"/>
          <w:szCs w:val="21"/>
        </w:rPr>
        <w:t>：它将</w:t>
      </w:r>
      <w:r>
        <w:rPr>
          <w:rFonts w:ascii="Lucida Sans Unicode" w:hAnsi="Lucida Sans Unicode" w:cs="Lucida Sans Unicode"/>
          <w:color w:val="1A1A1A"/>
          <w:szCs w:val="21"/>
        </w:rPr>
        <w:t xml:space="preserve"> Java </w:t>
      </w:r>
      <w:r>
        <w:rPr>
          <w:rFonts w:ascii="Lucida Sans Unicode" w:hAnsi="Lucida Sans Unicode" w:cs="Lucida Sans Unicode"/>
          <w:color w:val="1A1A1A"/>
          <w:szCs w:val="21"/>
        </w:rPr>
        <w:t>类标记为</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。它是任何</w:t>
      </w:r>
      <w:r>
        <w:rPr>
          <w:rFonts w:ascii="Lucida Sans Unicode" w:hAnsi="Lucida Sans Unicode" w:cs="Lucida Sans Unicode"/>
          <w:color w:val="1A1A1A"/>
          <w:szCs w:val="21"/>
        </w:rPr>
        <w:t xml:space="preserve"> Spring </w:t>
      </w:r>
      <w:r>
        <w:rPr>
          <w:rFonts w:ascii="Lucida Sans Unicode" w:hAnsi="Lucida Sans Unicode" w:cs="Lucida Sans Unicode"/>
          <w:color w:val="1A1A1A"/>
          <w:szCs w:val="21"/>
        </w:rPr>
        <w:t>管理组件的</w:t>
      </w:r>
      <w:r>
        <w:rPr>
          <w:rStyle w:val="a4"/>
          <w:rFonts w:ascii="Lucida Sans Unicode" w:hAnsi="Lucida Sans Unicode" w:cs="Lucida Sans Unicode"/>
          <w:color w:val="1A1A1A"/>
          <w:szCs w:val="21"/>
        </w:rPr>
        <w:t>通用</w:t>
      </w:r>
      <w:r>
        <w:rPr>
          <w:rFonts w:ascii="Lucida Sans Unicode" w:hAnsi="Lucida Sans Unicode" w:cs="Lucida Sans Unicode"/>
          <w:color w:val="1A1A1A"/>
          <w:szCs w:val="21"/>
        </w:rPr>
        <w:t>构造型。</w:t>
      </w:r>
    </w:p>
    <w:p w:rsidR="007C5260" w:rsidRDefault="007C5260" w:rsidP="00FA61C5">
      <w:pPr>
        <w:widowControl/>
        <w:numPr>
          <w:ilvl w:val="0"/>
          <w:numId w:val="98"/>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@Controller</w:t>
      </w:r>
      <w:r>
        <w:rPr>
          <w:rFonts w:ascii="Lucida Sans Unicode" w:hAnsi="Lucida Sans Unicode" w:cs="Lucida Sans Unicode"/>
          <w:color w:val="1A1A1A"/>
          <w:szCs w:val="21"/>
        </w:rPr>
        <w:t> </w:t>
      </w:r>
      <w:r>
        <w:rPr>
          <w:rFonts w:ascii="Lucida Sans Unicode" w:hAnsi="Lucida Sans Unicode" w:cs="Lucida Sans Unicode"/>
          <w:color w:val="1A1A1A"/>
          <w:szCs w:val="21"/>
        </w:rPr>
        <w:t>：它将一个类标记为</w:t>
      </w:r>
      <w:r>
        <w:rPr>
          <w:rFonts w:ascii="Lucida Sans Unicode" w:hAnsi="Lucida Sans Unicode" w:cs="Lucida Sans Unicode"/>
          <w:color w:val="1A1A1A"/>
          <w:szCs w:val="21"/>
        </w:rPr>
        <w:t xml:space="preserve"> Spring Web MVC </w:t>
      </w:r>
      <w:r>
        <w:rPr>
          <w:rStyle w:val="a4"/>
          <w:rFonts w:ascii="Lucida Sans Unicode" w:hAnsi="Lucida Sans Unicode" w:cs="Lucida Sans Unicode"/>
          <w:color w:val="1A1A1A"/>
          <w:szCs w:val="21"/>
        </w:rPr>
        <w:t>控制器</w:t>
      </w:r>
      <w:r>
        <w:rPr>
          <w:rFonts w:ascii="Lucida Sans Unicode" w:hAnsi="Lucida Sans Unicode" w:cs="Lucida Sans Unicode"/>
          <w:color w:val="1A1A1A"/>
          <w:szCs w:val="21"/>
        </w:rPr>
        <w:t>。</w:t>
      </w:r>
    </w:p>
    <w:p w:rsidR="007C5260" w:rsidRDefault="007C5260" w:rsidP="00FA61C5">
      <w:pPr>
        <w:widowControl/>
        <w:numPr>
          <w:ilvl w:val="0"/>
          <w:numId w:val="98"/>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@Service</w:t>
      </w:r>
      <w:r>
        <w:rPr>
          <w:rFonts w:ascii="Lucida Sans Unicode" w:hAnsi="Lucida Sans Unicode" w:cs="Lucida Sans Unicode"/>
          <w:color w:val="1A1A1A"/>
          <w:szCs w:val="21"/>
        </w:rPr>
        <w:t> </w:t>
      </w:r>
      <w:r>
        <w:rPr>
          <w:rFonts w:ascii="Lucida Sans Unicode" w:hAnsi="Lucida Sans Unicode" w:cs="Lucida Sans Unicode"/>
          <w:color w:val="1A1A1A"/>
          <w:szCs w:val="21"/>
        </w:rPr>
        <w:t>：此注解是组件注解的特化。它不会对</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@Component</w:t>
      </w:r>
      <w:r>
        <w:rPr>
          <w:rFonts w:ascii="Lucida Sans Unicode" w:hAnsi="Lucida Sans Unicode" w:cs="Lucida Sans Unicode"/>
          <w:color w:val="1A1A1A"/>
          <w:szCs w:val="21"/>
        </w:rPr>
        <w:t> </w:t>
      </w:r>
      <w:r>
        <w:rPr>
          <w:rFonts w:ascii="Lucida Sans Unicode" w:hAnsi="Lucida Sans Unicode" w:cs="Lucida Sans Unicode"/>
          <w:color w:val="1A1A1A"/>
          <w:szCs w:val="21"/>
        </w:rPr>
        <w:t>注解提供任何其他行为。您可以在</w:t>
      </w:r>
      <w:r>
        <w:rPr>
          <w:rStyle w:val="a4"/>
          <w:rFonts w:ascii="Lucida Sans Unicode" w:hAnsi="Lucida Sans Unicode" w:cs="Lucida Sans Unicode"/>
          <w:color w:val="1A1A1A"/>
          <w:szCs w:val="21"/>
        </w:rPr>
        <w:t>服务层</w:t>
      </w:r>
      <w:r>
        <w:rPr>
          <w:rFonts w:ascii="Lucida Sans Unicode" w:hAnsi="Lucida Sans Unicode" w:cs="Lucida Sans Unicode"/>
          <w:color w:val="1A1A1A"/>
          <w:szCs w:val="21"/>
        </w:rPr>
        <w:t>类中使用</w:t>
      </w:r>
      <w:r>
        <w:rPr>
          <w:rFonts w:ascii="Lucida Sans Unicode" w:hAnsi="Lucida Sans Unicode" w:cs="Lucida Sans Unicode"/>
          <w:color w:val="1A1A1A"/>
          <w:szCs w:val="21"/>
        </w:rPr>
        <w:t xml:space="preserve"> @Service </w:t>
      </w:r>
      <w:r>
        <w:rPr>
          <w:rFonts w:ascii="Lucida Sans Unicode" w:hAnsi="Lucida Sans Unicode" w:cs="Lucida Sans Unicode"/>
          <w:color w:val="1A1A1A"/>
          <w:szCs w:val="21"/>
        </w:rPr>
        <w:t>而不是</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@Component</w:t>
      </w:r>
      <w:r>
        <w:rPr>
          <w:rFonts w:ascii="Lucida Sans Unicode" w:hAnsi="Lucida Sans Unicode" w:cs="Lucida Sans Unicode"/>
          <w:color w:val="1A1A1A"/>
          <w:szCs w:val="21"/>
        </w:rPr>
        <w:t> </w:t>
      </w:r>
      <w:r>
        <w:rPr>
          <w:rFonts w:ascii="Lucida Sans Unicode" w:hAnsi="Lucida Sans Unicode" w:cs="Lucida Sans Unicode"/>
          <w:color w:val="1A1A1A"/>
          <w:szCs w:val="21"/>
        </w:rPr>
        <w:t>，因为它以更好的方式指定了意图。</w:t>
      </w:r>
    </w:p>
    <w:p w:rsidR="007C5260" w:rsidRDefault="007C5260" w:rsidP="00FA61C5">
      <w:pPr>
        <w:widowControl/>
        <w:numPr>
          <w:ilvl w:val="0"/>
          <w:numId w:val="98"/>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@Repository</w:t>
      </w:r>
      <w:r>
        <w:rPr>
          <w:rFonts w:ascii="Lucida Sans Unicode" w:hAnsi="Lucida Sans Unicode" w:cs="Lucida Sans Unicode"/>
          <w:color w:val="1A1A1A"/>
          <w:szCs w:val="21"/>
        </w:rPr>
        <w:t> </w:t>
      </w:r>
      <w:r>
        <w:rPr>
          <w:rFonts w:ascii="Lucida Sans Unicode" w:hAnsi="Lucida Sans Unicode" w:cs="Lucida Sans Unicode"/>
          <w:color w:val="1A1A1A"/>
          <w:szCs w:val="21"/>
        </w:rPr>
        <w:t>：这个注解是具有类似用途和功能的</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@Component</w:t>
      </w:r>
      <w:r>
        <w:rPr>
          <w:rFonts w:ascii="Lucida Sans Unicode" w:hAnsi="Lucida Sans Unicode" w:cs="Lucida Sans Unicode"/>
          <w:color w:val="1A1A1A"/>
          <w:szCs w:val="21"/>
        </w:rPr>
        <w:t> </w:t>
      </w:r>
      <w:r>
        <w:rPr>
          <w:rFonts w:ascii="Lucida Sans Unicode" w:hAnsi="Lucida Sans Unicode" w:cs="Lucida Sans Unicode"/>
          <w:color w:val="1A1A1A"/>
          <w:szCs w:val="21"/>
        </w:rPr>
        <w:t>注解的特化。它为</w:t>
      </w:r>
      <w:r>
        <w:rPr>
          <w:rFonts w:ascii="Lucida Sans Unicode" w:hAnsi="Lucida Sans Unicode" w:cs="Lucida Sans Unicode"/>
          <w:color w:val="1A1A1A"/>
          <w:szCs w:val="21"/>
        </w:rPr>
        <w:t> </w:t>
      </w:r>
      <w:r>
        <w:rPr>
          <w:rStyle w:val="a4"/>
          <w:rFonts w:ascii="Lucida Sans Unicode" w:hAnsi="Lucida Sans Unicode" w:cs="Lucida Sans Unicode"/>
          <w:color w:val="1A1A1A"/>
          <w:szCs w:val="21"/>
        </w:rPr>
        <w:t>DAO</w:t>
      </w:r>
      <w:r>
        <w:rPr>
          <w:rFonts w:ascii="Lucida Sans Unicode" w:hAnsi="Lucida Sans Unicode" w:cs="Lucida Sans Unicode"/>
          <w:color w:val="1A1A1A"/>
          <w:szCs w:val="21"/>
        </w:rPr>
        <w:t> </w:t>
      </w:r>
      <w:r>
        <w:rPr>
          <w:rFonts w:ascii="Lucida Sans Unicode" w:hAnsi="Lucida Sans Unicode" w:cs="Lucida Sans Unicode"/>
          <w:color w:val="1A1A1A"/>
          <w:szCs w:val="21"/>
        </w:rPr>
        <w:t>提供了额外的好处。它将</w:t>
      </w:r>
      <w:r>
        <w:rPr>
          <w:rFonts w:ascii="Lucida Sans Unicode" w:hAnsi="Lucida Sans Unicode" w:cs="Lucida Sans Unicode"/>
          <w:color w:val="1A1A1A"/>
          <w:szCs w:val="21"/>
        </w:rPr>
        <w:t xml:space="preserve"> DAO </w:t>
      </w:r>
      <w:r>
        <w:rPr>
          <w:rFonts w:ascii="Lucida Sans Unicode" w:hAnsi="Lucida Sans Unicode" w:cs="Lucida Sans Unicode"/>
          <w:color w:val="1A1A1A"/>
          <w:szCs w:val="21"/>
        </w:rPr>
        <w:t>导入</w:t>
      </w:r>
      <w:r>
        <w:rPr>
          <w:rFonts w:ascii="Lucida Sans Unicode" w:hAnsi="Lucida Sans Unicode" w:cs="Lucida Sans Unicode"/>
          <w:color w:val="1A1A1A"/>
          <w:szCs w:val="21"/>
        </w:rPr>
        <w:t xml:space="preserve"> IoC </w:t>
      </w:r>
      <w:r>
        <w:rPr>
          <w:rFonts w:ascii="Lucida Sans Unicode" w:hAnsi="Lucida Sans Unicode" w:cs="Lucida Sans Unicode"/>
          <w:color w:val="1A1A1A"/>
          <w:szCs w:val="21"/>
        </w:rPr>
        <w:t>容器，并使未经检查的异常有资格转换为</w:t>
      </w:r>
      <w:r>
        <w:rPr>
          <w:rFonts w:ascii="Lucida Sans Unicode" w:hAnsi="Lucida Sans Unicode" w:cs="Lucida Sans Unicode"/>
          <w:color w:val="1A1A1A"/>
          <w:szCs w:val="21"/>
        </w:rPr>
        <w:t xml:space="preserve"> Spring DataAccessException </w:t>
      </w:r>
      <w:r>
        <w:rPr>
          <w:rFonts w:ascii="Lucida Sans Unicode" w:hAnsi="Lucida Sans Unicode" w:cs="Lucida Sans Unicode"/>
          <w:color w:val="1A1A1A"/>
          <w:szCs w:val="21"/>
        </w:rPr>
        <w:t>。</w:t>
      </w:r>
    </w:p>
    <w:p w:rsidR="00EA5946" w:rsidRDefault="00EA5946" w:rsidP="00EA5946">
      <w:pPr>
        <w:pStyle w:val="2"/>
        <w:pBdr>
          <w:bottom w:val="single" w:sz="6" w:space="4" w:color="DDDDDD"/>
        </w:pBdr>
        <w:shd w:val="clear" w:color="auto" w:fill="FFFFFF"/>
        <w:spacing w:before="300" w:after="292"/>
      </w:pPr>
      <w:r>
        <w:rPr>
          <w:rFonts w:hint="eastAsia"/>
        </w:rPr>
        <w:t>2</w:t>
      </w:r>
      <w:r w:rsidR="00A47FE5">
        <w:t>5.注解的作用</w:t>
      </w:r>
    </w:p>
    <w:p w:rsidR="00A47FE5" w:rsidRPr="00A47FE5" w:rsidRDefault="00A47FE5" w:rsidP="00A47FE5">
      <w:pPr>
        <w:pStyle w:val="3"/>
      </w:pPr>
      <w:r>
        <w:t>@Required 注解有什么用？</w:t>
      </w:r>
    </w:p>
    <w:p w:rsidR="00EA5946" w:rsidRDefault="00EA5946" w:rsidP="00EA5946">
      <w:pPr>
        <w:pStyle w:val="a3"/>
        <w:shd w:val="clear" w:color="auto" w:fill="FFFFFF"/>
        <w:spacing w:before="0" w:beforeAutospacing="0" w:after="0" w:afterAutospacing="0"/>
        <w:rPr>
          <w:rFonts w:ascii="Lucida Sans Unicode" w:hAnsi="Lucida Sans Unicode" w:cs="Lucida Sans Unicode"/>
          <w:color w:val="1A1A1A"/>
        </w:rPr>
      </w:pPr>
      <w:r>
        <w:rPr>
          <w:rStyle w:val="HTML"/>
          <w:rFonts w:ascii="Lucida Console" w:hAnsi="Lucida Console"/>
          <w:color w:val="1A1A1A"/>
          <w:sz w:val="21"/>
          <w:szCs w:val="21"/>
          <w:bdr w:val="single" w:sz="6" w:space="1" w:color="CCCCCC" w:frame="1"/>
          <w:shd w:val="clear" w:color="auto" w:fill="DDDDDD"/>
        </w:rPr>
        <w:t>@Required</w:t>
      </w:r>
      <w:r>
        <w:rPr>
          <w:rFonts w:ascii="Lucida Sans Unicode" w:hAnsi="Lucida Sans Unicode" w:cs="Lucida Sans Unicode"/>
          <w:color w:val="1A1A1A"/>
        </w:rPr>
        <w:t> </w:t>
      </w:r>
      <w:r>
        <w:rPr>
          <w:rFonts w:ascii="Lucida Sans Unicode" w:hAnsi="Lucida Sans Unicode" w:cs="Lucida Sans Unicode"/>
          <w:color w:val="1A1A1A"/>
        </w:rPr>
        <w:t>注解，应用于</w:t>
      </w:r>
      <w:r>
        <w:rPr>
          <w:rFonts w:ascii="Lucida Sans Unicode" w:hAnsi="Lucida Sans Unicode" w:cs="Lucida Sans Unicode"/>
          <w:color w:val="1A1A1A"/>
        </w:rPr>
        <w:t xml:space="preserve"> Bean </w:t>
      </w:r>
      <w:r>
        <w:rPr>
          <w:rFonts w:ascii="Lucida Sans Unicode" w:hAnsi="Lucida Sans Unicode" w:cs="Lucida Sans Unicode"/>
          <w:color w:val="1A1A1A"/>
        </w:rPr>
        <w:t>属性</w:t>
      </w:r>
      <w:r>
        <w:rPr>
          <w:rFonts w:ascii="Lucida Sans Unicode" w:hAnsi="Lucida Sans Unicode" w:cs="Lucida Sans Unicode"/>
          <w:color w:val="1A1A1A"/>
        </w:rPr>
        <w:t xml:space="preserve"> setter </w:t>
      </w:r>
      <w:r>
        <w:rPr>
          <w:rFonts w:ascii="Lucida Sans Unicode" w:hAnsi="Lucida Sans Unicode" w:cs="Lucida Sans Unicode"/>
          <w:color w:val="1A1A1A"/>
        </w:rPr>
        <w:t>方法。</w:t>
      </w:r>
    </w:p>
    <w:p w:rsidR="00EA5946" w:rsidRDefault="00EA5946" w:rsidP="00FA61C5">
      <w:pPr>
        <w:widowControl/>
        <w:numPr>
          <w:ilvl w:val="0"/>
          <w:numId w:val="9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此注解仅指示必须在配置时使用</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定义中的显式属性值或使用自动装配填充受影响的</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属性。</w:t>
      </w:r>
    </w:p>
    <w:p w:rsidR="00EA5946" w:rsidRDefault="00EA5946" w:rsidP="00FA61C5">
      <w:pPr>
        <w:widowControl/>
        <w:numPr>
          <w:ilvl w:val="0"/>
          <w:numId w:val="9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如果尚未填充受影响的</w:t>
      </w:r>
      <w:r>
        <w:rPr>
          <w:rFonts w:ascii="Lucida Sans Unicode" w:hAnsi="Lucida Sans Unicode" w:cs="Lucida Sans Unicode"/>
          <w:color w:val="1A1A1A"/>
          <w:szCs w:val="21"/>
        </w:rPr>
        <w:t xml:space="preserve"> Bean </w:t>
      </w:r>
      <w:r>
        <w:rPr>
          <w:rFonts w:ascii="Lucida Sans Unicode" w:hAnsi="Lucida Sans Unicode" w:cs="Lucida Sans Unicode"/>
          <w:color w:val="1A1A1A"/>
          <w:szCs w:val="21"/>
        </w:rPr>
        <w:t>属性，则容器将抛出</w:t>
      </w:r>
      <w:r>
        <w:rPr>
          <w:rFonts w:ascii="Lucida Sans Unicode" w:hAnsi="Lucida Sans Unicode" w:cs="Lucida Sans Unicode"/>
          <w:color w:val="1A1A1A"/>
          <w:szCs w:val="21"/>
        </w:rPr>
        <w:t xml:space="preserve"> BeanInitializationException </w:t>
      </w:r>
      <w:r>
        <w:rPr>
          <w:rFonts w:ascii="Lucida Sans Unicode" w:hAnsi="Lucida Sans Unicode" w:cs="Lucida Sans Unicode"/>
          <w:color w:val="1A1A1A"/>
          <w:szCs w:val="21"/>
        </w:rPr>
        <w:t>异常。</w:t>
      </w:r>
    </w:p>
    <w:p w:rsidR="00EA5946" w:rsidRDefault="00EA5946" w:rsidP="00EA594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示例代码如下：</w:t>
      </w:r>
    </w:p>
    <w:tbl>
      <w:tblPr>
        <w:tblW w:w="4815" w:type="dxa"/>
        <w:tblCellMar>
          <w:top w:w="15" w:type="dxa"/>
          <w:left w:w="15" w:type="dxa"/>
          <w:bottom w:w="15" w:type="dxa"/>
          <w:right w:w="15" w:type="dxa"/>
        </w:tblCellMar>
        <w:tblLook w:val="04A0" w:firstRow="1" w:lastRow="0" w:firstColumn="1" w:lastColumn="0" w:noHBand="0" w:noVBand="1"/>
      </w:tblPr>
      <w:tblGrid>
        <w:gridCol w:w="4815"/>
      </w:tblGrid>
      <w:tr w:rsidR="00EA5946" w:rsidTr="00A47FE5">
        <w:trPr>
          <w:trHeight w:val="525"/>
        </w:trPr>
        <w:tc>
          <w:tcPr>
            <w:tcW w:w="0" w:type="auto"/>
            <w:tcBorders>
              <w:top w:val="nil"/>
              <w:left w:val="nil"/>
              <w:bottom w:val="nil"/>
              <w:right w:val="nil"/>
            </w:tcBorders>
            <w:tcMar>
              <w:top w:w="0" w:type="dxa"/>
              <w:left w:w="0" w:type="dxa"/>
              <w:bottom w:w="0" w:type="dxa"/>
              <w:right w:w="0" w:type="dxa"/>
            </w:tcMar>
            <w:vAlign w:val="center"/>
            <w:hideMark/>
          </w:tcPr>
          <w:p w:rsidR="00EA5946" w:rsidRDefault="00EA5946">
            <w:pPr>
              <w:pStyle w:val="HTML0"/>
              <w:shd w:val="clear" w:color="auto" w:fill="272822"/>
              <w:rPr>
                <w:rFonts w:ascii="Lucida Console" w:hAnsi="Lucida Console"/>
                <w:color w:val="657B83"/>
                <w:sz w:val="22"/>
                <w:szCs w:val="22"/>
              </w:rPr>
            </w:pPr>
            <w:r>
              <w:rPr>
                <w:rStyle w:val="keyword"/>
                <w:rFonts w:ascii="Lucida Console" w:hAnsi="Lucida Console"/>
                <w:color w:val="66D9EF"/>
                <w:sz w:val="22"/>
                <w:szCs w:val="22"/>
              </w:rPr>
              <w:t>public</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class</w:t>
            </w:r>
            <w:r>
              <w:rPr>
                <w:rStyle w:val="class"/>
                <w:rFonts w:ascii="Lucida Console" w:hAnsi="Lucida Console"/>
                <w:color w:val="A6E22E"/>
                <w:sz w:val="22"/>
                <w:szCs w:val="22"/>
              </w:rPr>
              <w:t xml:space="preserve"> </w:t>
            </w:r>
            <w:r>
              <w:rPr>
                <w:rStyle w:val="11"/>
                <w:rFonts w:ascii="Lucida Console" w:hAnsi="Lucida Console"/>
                <w:color w:val="F92672"/>
                <w:sz w:val="22"/>
                <w:szCs w:val="22"/>
              </w:rPr>
              <w:t>Employee</w:t>
            </w:r>
            <w:r>
              <w:rPr>
                <w:rStyle w:val="class"/>
                <w:rFonts w:ascii="Lucida Console" w:hAnsi="Lucida Console"/>
                <w:color w:val="A6E22E"/>
                <w:sz w:val="22"/>
                <w:szCs w:val="22"/>
              </w:rPr>
              <w:t xml:space="preserve"> </w:t>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private</w:t>
            </w:r>
            <w:r>
              <w:rPr>
                <w:rStyle w:val="line"/>
                <w:rFonts w:ascii="Lucida Console" w:hAnsi="Lucida Console"/>
                <w:color w:val="FFFFFF"/>
                <w:sz w:val="22"/>
                <w:szCs w:val="22"/>
              </w:rPr>
              <w:t xml:space="preserve"> String name;</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meta"/>
                <w:rFonts w:ascii="Lucida Console" w:hAnsi="Lucida Console"/>
                <w:color w:val="FFFFFF"/>
                <w:sz w:val="22"/>
                <w:szCs w:val="22"/>
              </w:rPr>
              <w:t>@Required</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public</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void</w:t>
            </w:r>
            <w:r>
              <w:rPr>
                <w:rStyle w:val="function"/>
                <w:rFonts w:ascii="Lucida Console" w:hAnsi="Lucida Console"/>
                <w:color w:val="FFFFFF"/>
                <w:sz w:val="22"/>
                <w:szCs w:val="22"/>
              </w:rPr>
              <w:t xml:space="preserve"> </w:t>
            </w:r>
            <w:r>
              <w:rPr>
                <w:rStyle w:val="11"/>
                <w:rFonts w:ascii="Lucida Console" w:hAnsi="Lucida Console"/>
                <w:color w:val="A6E22E"/>
                <w:sz w:val="22"/>
                <w:szCs w:val="22"/>
              </w:rPr>
              <w:t>setName</w:t>
            </w:r>
            <w:r>
              <w:rPr>
                <w:rStyle w:val="params"/>
                <w:rFonts w:ascii="Lucida Console" w:hAnsi="Lucida Console"/>
                <w:color w:val="FFFFFF"/>
                <w:sz w:val="22"/>
                <w:szCs w:val="22"/>
              </w:rPr>
              <w:t>(String name)</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this</w:t>
            </w:r>
            <w:r>
              <w:rPr>
                <w:rStyle w:val="line"/>
                <w:rFonts w:ascii="Lucida Console" w:hAnsi="Lucida Console"/>
                <w:color w:val="FFFFFF"/>
                <w:sz w:val="22"/>
                <w:szCs w:val="22"/>
              </w:rPr>
              <w:t>.name=name;</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public</w:t>
            </w:r>
            <w:r>
              <w:rPr>
                <w:rStyle w:val="function"/>
                <w:rFonts w:ascii="Lucida Console" w:hAnsi="Lucida Console"/>
                <w:color w:val="FFFFFF"/>
                <w:sz w:val="22"/>
                <w:szCs w:val="22"/>
              </w:rPr>
              <w:t xml:space="preserve"> string </w:t>
            </w:r>
            <w:r>
              <w:rPr>
                <w:rStyle w:val="11"/>
                <w:rFonts w:ascii="Lucida Console" w:hAnsi="Lucida Console"/>
                <w:color w:val="A6E22E"/>
                <w:sz w:val="22"/>
                <w:szCs w:val="22"/>
              </w:rPr>
              <w:t>getName</w:t>
            </w:r>
            <w:r>
              <w:rPr>
                <w:rStyle w:val="params"/>
                <w:rFonts w:ascii="Lucida Console" w:hAnsi="Lucida Console"/>
                <w:color w:val="FFFFFF"/>
                <w:sz w:val="22"/>
                <w:szCs w:val="22"/>
              </w:rPr>
              <w:t>()</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return</w:t>
            </w:r>
            <w:r>
              <w:rPr>
                <w:rStyle w:val="line"/>
                <w:rFonts w:ascii="Lucida Console" w:hAnsi="Lucida Console"/>
                <w:color w:val="FFFFFF"/>
                <w:sz w:val="22"/>
                <w:szCs w:val="22"/>
              </w:rPr>
              <w:t xml:space="preserve"> name;</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w:t>
            </w:r>
          </w:p>
        </w:tc>
      </w:tr>
    </w:tbl>
    <w:p w:rsidR="00A47FE5" w:rsidRDefault="00A47FE5" w:rsidP="00A47FE5">
      <w:pPr>
        <w:pStyle w:val="3"/>
      </w:pPr>
      <w:r>
        <w:t>@Autowired 注解有什么用？</w:t>
      </w:r>
    </w:p>
    <w:p w:rsidR="00A47FE5" w:rsidRDefault="00A47FE5" w:rsidP="00A47FE5">
      <w:pPr>
        <w:pStyle w:val="a3"/>
        <w:shd w:val="clear" w:color="auto" w:fill="FFFFFF"/>
        <w:spacing w:before="0" w:beforeAutospacing="0" w:after="0" w:afterAutospacing="0"/>
        <w:rPr>
          <w:rFonts w:ascii="Lucida Sans Unicode" w:hAnsi="Lucida Sans Unicode" w:cs="Lucida Sans Unicode"/>
          <w:color w:val="1A1A1A"/>
        </w:rPr>
      </w:pPr>
      <w:r>
        <w:rPr>
          <w:rStyle w:val="HTML"/>
          <w:rFonts w:ascii="Lucida Console" w:hAnsi="Lucida Console"/>
          <w:color w:val="1A1A1A"/>
          <w:sz w:val="21"/>
          <w:szCs w:val="21"/>
          <w:bdr w:val="single" w:sz="6" w:space="1" w:color="CCCCCC" w:frame="1"/>
          <w:shd w:val="clear" w:color="auto" w:fill="DDDDDD"/>
        </w:rPr>
        <w:t>@Autowired</w:t>
      </w:r>
      <w:r>
        <w:rPr>
          <w:rFonts w:ascii="Lucida Sans Unicode" w:hAnsi="Lucida Sans Unicode" w:cs="Lucida Sans Unicode"/>
          <w:color w:val="1A1A1A"/>
        </w:rPr>
        <w:t> </w:t>
      </w:r>
      <w:r>
        <w:rPr>
          <w:rFonts w:ascii="Lucida Sans Unicode" w:hAnsi="Lucida Sans Unicode" w:cs="Lucida Sans Unicode"/>
          <w:color w:val="1A1A1A"/>
        </w:rPr>
        <w:t>注解，可以更准确地控制应该在何处以及如何进行自动装配。</w:t>
      </w:r>
    </w:p>
    <w:p w:rsidR="00A47FE5" w:rsidRDefault="00A47FE5" w:rsidP="00FA61C5">
      <w:pPr>
        <w:widowControl/>
        <w:numPr>
          <w:ilvl w:val="0"/>
          <w:numId w:val="10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此注解用于在</w:t>
      </w:r>
      <w:r>
        <w:rPr>
          <w:rFonts w:ascii="Lucida Sans Unicode" w:hAnsi="Lucida Sans Unicode" w:cs="Lucida Sans Unicode"/>
          <w:color w:val="1A1A1A"/>
          <w:szCs w:val="21"/>
        </w:rPr>
        <w:t xml:space="preserve"> setter </w:t>
      </w:r>
      <w:r>
        <w:rPr>
          <w:rFonts w:ascii="Lucida Sans Unicode" w:hAnsi="Lucida Sans Unicode" w:cs="Lucida Sans Unicode"/>
          <w:color w:val="1A1A1A"/>
          <w:szCs w:val="21"/>
        </w:rPr>
        <w:t>方法，构造函数，具有任意名称或多个参数的属性或方法上自动装配</w:t>
      </w:r>
      <w:r>
        <w:rPr>
          <w:rFonts w:ascii="Lucida Sans Unicode" w:hAnsi="Lucida Sans Unicode" w:cs="Lucida Sans Unicode"/>
          <w:color w:val="1A1A1A"/>
          <w:szCs w:val="21"/>
        </w:rPr>
        <w:t xml:space="preserve"> Bean</w:t>
      </w:r>
      <w:r>
        <w:rPr>
          <w:rFonts w:ascii="Lucida Sans Unicode" w:hAnsi="Lucida Sans Unicode" w:cs="Lucida Sans Unicode"/>
          <w:color w:val="1A1A1A"/>
          <w:szCs w:val="21"/>
        </w:rPr>
        <w:t>。</w:t>
      </w:r>
    </w:p>
    <w:p w:rsidR="00A47FE5" w:rsidRDefault="00A47FE5" w:rsidP="00FA61C5">
      <w:pPr>
        <w:widowControl/>
        <w:numPr>
          <w:ilvl w:val="0"/>
          <w:numId w:val="10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默认情况下，它是类型驱动的注入。</w:t>
      </w:r>
    </w:p>
    <w:p w:rsidR="00A47FE5" w:rsidRDefault="00A47FE5" w:rsidP="00A47FE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示例代码如下：</w:t>
      </w:r>
    </w:p>
    <w:tbl>
      <w:tblPr>
        <w:tblW w:w="0" w:type="dxa"/>
        <w:tblCellMar>
          <w:top w:w="15" w:type="dxa"/>
          <w:left w:w="15" w:type="dxa"/>
          <w:bottom w:w="15" w:type="dxa"/>
          <w:right w:w="15" w:type="dxa"/>
        </w:tblCellMar>
        <w:tblLook w:val="04A0" w:firstRow="1" w:lastRow="0" w:firstColumn="1" w:lastColumn="0" w:noHBand="0" w:noVBand="1"/>
      </w:tblPr>
      <w:tblGrid>
        <w:gridCol w:w="3314"/>
      </w:tblGrid>
      <w:tr w:rsidR="00A47FE5" w:rsidTr="00A47FE5">
        <w:trPr>
          <w:trHeight w:val="525"/>
        </w:trPr>
        <w:tc>
          <w:tcPr>
            <w:tcW w:w="0" w:type="auto"/>
            <w:tcBorders>
              <w:top w:val="nil"/>
              <w:left w:val="nil"/>
              <w:bottom w:val="nil"/>
              <w:right w:val="nil"/>
            </w:tcBorders>
            <w:tcMar>
              <w:top w:w="0" w:type="dxa"/>
              <w:left w:w="0" w:type="dxa"/>
              <w:bottom w:w="0" w:type="dxa"/>
              <w:right w:w="0" w:type="dxa"/>
            </w:tcMar>
            <w:vAlign w:val="center"/>
            <w:hideMark/>
          </w:tcPr>
          <w:p w:rsidR="00A47FE5" w:rsidRDefault="00A47FE5">
            <w:pPr>
              <w:pStyle w:val="HTML0"/>
              <w:shd w:val="clear" w:color="auto" w:fill="272822"/>
              <w:rPr>
                <w:rFonts w:ascii="Lucida Console" w:hAnsi="Lucida Console"/>
                <w:color w:val="657B83"/>
                <w:sz w:val="22"/>
                <w:szCs w:val="22"/>
              </w:rPr>
            </w:pPr>
            <w:r>
              <w:rPr>
                <w:rStyle w:val="keyword"/>
                <w:rFonts w:ascii="Lucida Console" w:hAnsi="Lucida Console"/>
                <w:color w:val="66D9EF"/>
                <w:sz w:val="22"/>
                <w:szCs w:val="22"/>
              </w:rPr>
              <w:t>public</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class</w:t>
            </w:r>
            <w:r>
              <w:rPr>
                <w:rStyle w:val="class"/>
                <w:rFonts w:ascii="Lucida Console" w:hAnsi="Lucida Console"/>
                <w:color w:val="A6E22E"/>
                <w:sz w:val="22"/>
                <w:szCs w:val="22"/>
              </w:rPr>
              <w:t xml:space="preserve"> </w:t>
            </w:r>
            <w:r>
              <w:rPr>
                <w:rStyle w:val="11"/>
                <w:rFonts w:ascii="Lucida Console" w:hAnsi="Lucida Console"/>
                <w:color w:val="F92672"/>
                <w:sz w:val="22"/>
                <w:szCs w:val="22"/>
              </w:rPr>
              <w:t>EmpAccount</w:t>
            </w:r>
            <w:r>
              <w:rPr>
                <w:rStyle w:val="class"/>
                <w:rFonts w:ascii="Lucida Console" w:hAnsi="Lucida Console"/>
                <w:color w:val="A6E22E"/>
                <w:sz w:val="22"/>
                <w:szCs w:val="22"/>
              </w:rPr>
              <w:t xml:space="preserve"> </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meta"/>
                <w:rFonts w:ascii="Lucida Console" w:hAnsi="Lucida Console"/>
                <w:color w:val="FFFFFF"/>
                <w:sz w:val="22"/>
                <w:szCs w:val="22"/>
              </w:rPr>
              <w:t>@Autowired</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private</w:t>
            </w:r>
            <w:r>
              <w:rPr>
                <w:rStyle w:val="line"/>
                <w:rFonts w:ascii="Lucida Console" w:hAnsi="Lucida Console"/>
                <w:color w:val="FFFFFF"/>
                <w:sz w:val="22"/>
                <w:szCs w:val="22"/>
              </w:rPr>
              <w:t xml:space="preserve"> Employee emp;</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w:t>
            </w:r>
          </w:p>
        </w:tc>
      </w:tr>
    </w:tbl>
    <w:p w:rsidR="00A47FE5" w:rsidRDefault="00A47FE5" w:rsidP="00A47FE5">
      <w:pPr>
        <w:pStyle w:val="3"/>
        <w:rPr>
          <w:sz w:val="36"/>
          <w:szCs w:val="36"/>
        </w:rPr>
      </w:pPr>
      <w:r>
        <w:t>@Qualifier 注解有什么用？</w:t>
      </w:r>
    </w:p>
    <w:p w:rsidR="00A47FE5" w:rsidRDefault="00A47FE5" w:rsidP="00A47FE5">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当你创建多个</w:t>
      </w:r>
      <w:r>
        <w:rPr>
          <w:rStyle w:val="a4"/>
          <w:rFonts w:ascii="Lucida Sans Unicode" w:hAnsi="Lucida Sans Unicode" w:cs="Lucida Sans Unicode"/>
          <w:color w:val="1A1A1A"/>
        </w:rPr>
        <w:t>相同类型</w:t>
      </w:r>
      <w:r>
        <w:rPr>
          <w:rFonts w:ascii="Lucida Sans Unicode" w:hAnsi="Lucida Sans Unicode" w:cs="Lucida Sans Unicode"/>
          <w:color w:val="1A1A1A"/>
        </w:rPr>
        <w:t>的</w:t>
      </w:r>
      <w:r>
        <w:rPr>
          <w:rFonts w:ascii="Lucida Sans Unicode" w:hAnsi="Lucida Sans Unicode" w:cs="Lucida Sans Unicode"/>
          <w:color w:val="1A1A1A"/>
        </w:rPr>
        <w:t xml:space="preserve"> Bean </w:t>
      </w:r>
      <w:r>
        <w:rPr>
          <w:rFonts w:ascii="Lucida Sans Unicode" w:hAnsi="Lucida Sans Unicode" w:cs="Lucida Sans Unicode"/>
          <w:color w:val="1A1A1A"/>
        </w:rPr>
        <w:t>，并希望仅使用属性装配</w:t>
      </w:r>
      <w:r>
        <w:rPr>
          <w:rStyle w:val="a4"/>
          <w:rFonts w:ascii="Lucida Sans Unicode" w:hAnsi="Lucida Sans Unicode" w:cs="Lucida Sans Unicode"/>
          <w:color w:val="1A1A1A"/>
        </w:rPr>
        <w:t>其中一个</w:t>
      </w:r>
      <w:r>
        <w:rPr>
          <w:rFonts w:ascii="Lucida Sans Unicode" w:hAnsi="Lucida Sans Unicode" w:cs="Lucida Sans Unicode"/>
          <w:color w:val="1A1A1A"/>
        </w:rPr>
        <w:t xml:space="preserve"> Bean </w:t>
      </w:r>
      <w:r>
        <w:rPr>
          <w:rFonts w:ascii="Lucida Sans Unicode" w:hAnsi="Lucida Sans Unicode" w:cs="Lucida Sans Unicode"/>
          <w:color w:val="1A1A1A"/>
        </w:rPr>
        <w:t>时，您可以使用</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@Qualifier</w:t>
      </w:r>
      <w:r>
        <w:rPr>
          <w:rFonts w:ascii="Lucida Sans Unicode" w:hAnsi="Lucida Sans Unicode" w:cs="Lucida Sans Unicode"/>
          <w:color w:val="1A1A1A"/>
        </w:rPr>
        <w:t> </w:t>
      </w:r>
      <w:r>
        <w:rPr>
          <w:rFonts w:ascii="Lucida Sans Unicode" w:hAnsi="Lucida Sans Unicode" w:cs="Lucida Sans Unicode"/>
          <w:color w:val="1A1A1A"/>
        </w:rPr>
        <w:t>注解和</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@Autowired</w:t>
      </w:r>
      <w:r>
        <w:rPr>
          <w:rFonts w:ascii="Lucida Sans Unicode" w:hAnsi="Lucida Sans Unicode" w:cs="Lucida Sans Unicode"/>
          <w:color w:val="1A1A1A"/>
        </w:rPr>
        <w:t> </w:t>
      </w:r>
      <w:r>
        <w:rPr>
          <w:rFonts w:ascii="Lucida Sans Unicode" w:hAnsi="Lucida Sans Unicode" w:cs="Lucida Sans Unicode"/>
          <w:color w:val="1A1A1A"/>
        </w:rPr>
        <w:t>通过指定</w:t>
      </w:r>
      <w:r>
        <w:rPr>
          <w:rFonts w:ascii="Lucida Sans Unicode" w:hAnsi="Lucida Sans Unicode" w:cs="Lucida Sans Unicode"/>
          <w:color w:val="1A1A1A"/>
        </w:rPr>
        <w:t xml:space="preserve"> ID </w:t>
      </w:r>
      <w:r>
        <w:rPr>
          <w:rFonts w:ascii="Lucida Sans Unicode" w:hAnsi="Lucida Sans Unicode" w:cs="Lucida Sans Unicode"/>
          <w:color w:val="1A1A1A"/>
        </w:rPr>
        <w:t>应该装配哪个</w:t>
      </w:r>
      <w:r>
        <w:rPr>
          <w:rStyle w:val="a4"/>
          <w:rFonts w:ascii="Lucida Sans Unicode" w:hAnsi="Lucida Sans Unicode" w:cs="Lucida Sans Unicode"/>
          <w:color w:val="1A1A1A"/>
        </w:rPr>
        <w:t>确切的</w:t>
      </w:r>
      <w:r>
        <w:rPr>
          <w:rFonts w:ascii="Lucida Sans Unicode" w:hAnsi="Lucida Sans Unicode" w:cs="Lucida Sans Unicode"/>
          <w:color w:val="1A1A1A"/>
        </w:rPr>
        <w:t xml:space="preserve"> Bean </w:t>
      </w:r>
      <w:r>
        <w:rPr>
          <w:rFonts w:ascii="Lucida Sans Unicode" w:hAnsi="Lucida Sans Unicode" w:cs="Lucida Sans Unicode"/>
          <w:color w:val="1A1A1A"/>
        </w:rPr>
        <w:t>来消除歧义。</w:t>
      </w:r>
    </w:p>
    <w:p w:rsidR="00A47FE5" w:rsidRDefault="00A47FE5" w:rsidP="00A47FE5">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例如，应用中有两个类型为</w:t>
      </w:r>
      <w:r>
        <w:rPr>
          <w:rFonts w:ascii="Lucida Sans Unicode" w:hAnsi="Lucida Sans Unicode" w:cs="Lucida Sans Unicode"/>
          <w:color w:val="1A1A1A"/>
        </w:rPr>
        <w:t xml:space="preserve"> Employee </w:t>
      </w:r>
      <w:r>
        <w:rPr>
          <w:rFonts w:ascii="Lucida Sans Unicode" w:hAnsi="Lucida Sans Unicode" w:cs="Lucida Sans Unicode"/>
          <w:color w:val="1A1A1A"/>
        </w:rPr>
        <w:t>的</w:t>
      </w:r>
      <w:r>
        <w:rPr>
          <w:rFonts w:ascii="Lucida Sans Unicode" w:hAnsi="Lucida Sans Unicode" w:cs="Lucida Sans Unicode"/>
          <w:color w:val="1A1A1A"/>
        </w:rPr>
        <w:t xml:space="preserve"> Bean ID </w:t>
      </w:r>
      <w:r>
        <w:rPr>
          <w:rFonts w:ascii="Lucida Sans Unicode" w:hAnsi="Lucida Sans Unicode" w:cs="Lucida Sans Unicode"/>
          <w:color w:val="1A1A1A"/>
        </w:rPr>
        <w:t>为</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"emp1"</w:t>
      </w:r>
      <w:r>
        <w:rPr>
          <w:rFonts w:ascii="Lucida Sans Unicode" w:hAnsi="Lucida Sans Unicode" w:cs="Lucida Sans Unicode"/>
          <w:color w:val="1A1A1A"/>
        </w:rPr>
        <w:t> </w:t>
      </w:r>
      <w:r>
        <w:rPr>
          <w:rFonts w:ascii="Lucida Sans Unicode" w:hAnsi="Lucida Sans Unicode" w:cs="Lucida Sans Unicode"/>
          <w:color w:val="1A1A1A"/>
        </w:rPr>
        <w:t>和</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"emp2"</w:t>
      </w:r>
      <w:r>
        <w:rPr>
          <w:rFonts w:ascii="Lucida Sans Unicode" w:hAnsi="Lucida Sans Unicode" w:cs="Lucida Sans Unicode"/>
          <w:color w:val="1A1A1A"/>
        </w:rPr>
        <w:t> </w:t>
      </w:r>
      <w:r>
        <w:rPr>
          <w:rFonts w:ascii="Lucida Sans Unicode" w:hAnsi="Lucida Sans Unicode" w:cs="Lucida Sans Unicode"/>
          <w:color w:val="1A1A1A"/>
        </w:rPr>
        <w:t>，此处，我们希望</w:t>
      </w:r>
      <w:r>
        <w:rPr>
          <w:rFonts w:ascii="Lucida Sans Unicode" w:hAnsi="Lucida Sans Unicode" w:cs="Lucida Sans Unicode"/>
          <w:color w:val="1A1A1A"/>
        </w:rPr>
        <w:t xml:space="preserve"> EmployeeAccount Bean </w:t>
      </w:r>
      <w:r>
        <w:rPr>
          <w:rFonts w:ascii="Lucida Sans Unicode" w:hAnsi="Lucida Sans Unicode" w:cs="Lucida Sans Unicode"/>
          <w:color w:val="1A1A1A"/>
        </w:rPr>
        <w:t>注入</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"emp1"</w:t>
      </w:r>
      <w:r>
        <w:rPr>
          <w:rFonts w:ascii="Lucida Sans Unicode" w:hAnsi="Lucida Sans Unicode" w:cs="Lucida Sans Unicode"/>
          <w:color w:val="1A1A1A"/>
        </w:rPr>
        <w:t> </w:t>
      </w:r>
      <w:r>
        <w:rPr>
          <w:rFonts w:ascii="Lucida Sans Unicode" w:hAnsi="Lucida Sans Unicode" w:cs="Lucida Sans Unicode"/>
          <w:color w:val="1A1A1A"/>
        </w:rPr>
        <w:t>对应的</w:t>
      </w:r>
      <w:r>
        <w:rPr>
          <w:rFonts w:ascii="Lucida Sans Unicode" w:hAnsi="Lucida Sans Unicode" w:cs="Lucida Sans Unicode"/>
          <w:color w:val="1A1A1A"/>
        </w:rPr>
        <w:t xml:space="preserve"> Bean </w:t>
      </w:r>
      <w:r>
        <w:rPr>
          <w:rFonts w:ascii="Lucida Sans Unicode" w:hAnsi="Lucida Sans Unicode" w:cs="Lucida Sans Unicode"/>
          <w:color w:val="1A1A1A"/>
        </w:rPr>
        <w:t>对象。代码如下：</w:t>
      </w:r>
    </w:p>
    <w:tbl>
      <w:tblPr>
        <w:tblW w:w="0" w:type="dxa"/>
        <w:tblCellMar>
          <w:top w:w="15" w:type="dxa"/>
          <w:left w:w="15" w:type="dxa"/>
          <w:bottom w:w="15" w:type="dxa"/>
          <w:right w:w="15" w:type="dxa"/>
        </w:tblCellMar>
        <w:tblLook w:val="04A0" w:firstRow="1" w:lastRow="0" w:firstColumn="1" w:lastColumn="0" w:noHBand="0" w:noVBand="1"/>
      </w:tblPr>
      <w:tblGrid>
        <w:gridCol w:w="3977"/>
      </w:tblGrid>
      <w:tr w:rsidR="00A47FE5" w:rsidTr="00A47FE5">
        <w:trPr>
          <w:trHeight w:val="525"/>
        </w:trPr>
        <w:tc>
          <w:tcPr>
            <w:tcW w:w="0" w:type="auto"/>
            <w:tcBorders>
              <w:top w:val="nil"/>
              <w:left w:val="nil"/>
              <w:bottom w:val="nil"/>
              <w:right w:val="nil"/>
            </w:tcBorders>
            <w:tcMar>
              <w:top w:w="0" w:type="dxa"/>
              <w:left w:w="0" w:type="dxa"/>
              <w:bottom w:w="0" w:type="dxa"/>
              <w:right w:w="0" w:type="dxa"/>
            </w:tcMar>
            <w:vAlign w:val="center"/>
            <w:hideMark/>
          </w:tcPr>
          <w:p w:rsidR="00A47FE5" w:rsidRDefault="00A47FE5">
            <w:pPr>
              <w:pStyle w:val="HTML0"/>
              <w:shd w:val="clear" w:color="auto" w:fill="272822"/>
              <w:rPr>
                <w:rFonts w:ascii="Lucida Console" w:hAnsi="Lucida Console"/>
                <w:color w:val="657B83"/>
                <w:sz w:val="22"/>
                <w:szCs w:val="22"/>
              </w:rPr>
            </w:pPr>
            <w:r>
              <w:rPr>
                <w:rStyle w:val="keyword"/>
                <w:rFonts w:ascii="Lucida Console" w:hAnsi="Lucida Console"/>
                <w:color w:val="66D9EF"/>
                <w:sz w:val="22"/>
                <w:szCs w:val="22"/>
              </w:rPr>
              <w:t>public</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class</w:t>
            </w:r>
            <w:r>
              <w:rPr>
                <w:rStyle w:val="class"/>
                <w:rFonts w:ascii="Lucida Console" w:hAnsi="Lucida Console"/>
                <w:color w:val="A6E22E"/>
                <w:sz w:val="22"/>
                <w:szCs w:val="22"/>
              </w:rPr>
              <w:t xml:space="preserve"> </w:t>
            </w:r>
            <w:r>
              <w:rPr>
                <w:rStyle w:val="11"/>
                <w:rFonts w:ascii="Lucida Console" w:hAnsi="Lucida Console"/>
                <w:color w:val="F92672"/>
                <w:sz w:val="22"/>
                <w:szCs w:val="22"/>
              </w:rPr>
              <w:t>EmployeeAccount</w:t>
            </w:r>
            <w:r>
              <w:rPr>
                <w:rStyle w:val="class"/>
                <w:rFonts w:ascii="Lucida Console" w:hAnsi="Lucida Console"/>
                <w:color w:val="A6E22E"/>
                <w:sz w:val="22"/>
                <w:szCs w:val="22"/>
              </w:rPr>
              <w:t xml:space="preserve"> </w:t>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meta"/>
                <w:rFonts w:ascii="Lucida Console" w:hAnsi="Lucida Console"/>
                <w:color w:val="FFFFFF"/>
                <w:sz w:val="22"/>
                <w:szCs w:val="22"/>
              </w:rPr>
              <w:t>@Autowired</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meta"/>
                <w:rFonts w:ascii="Lucida Console" w:hAnsi="Lucida Console"/>
                <w:color w:val="FFFFFF"/>
                <w:sz w:val="22"/>
                <w:szCs w:val="22"/>
              </w:rPr>
              <w:t>@Qualifier</w:t>
            </w:r>
            <w:r>
              <w:rPr>
                <w:rStyle w:val="line"/>
                <w:rFonts w:ascii="Lucida Console" w:hAnsi="Lucida Console"/>
                <w:color w:val="FFFFFF"/>
                <w:sz w:val="22"/>
                <w:szCs w:val="22"/>
              </w:rPr>
              <w:t>(emp1)</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private</w:t>
            </w:r>
            <w:r>
              <w:rPr>
                <w:rStyle w:val="line"/>
                <w:rFonts w:ascii="Lucida Console" w:hAnsi="Lucida Console"/>
                <w:color w:val="FFFFFF"/>
                <w:sz w:val="22"/>
                <w:szCs w:val="22"/>
              </w:rPr>
              <w:t xml:space="preserve"> Employee emp;</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w:t>
            </w:r>
          </w:p>
        </w:tc>
      </w:tr>
    </w:tbl>
    <w:p w:rsidR="00F916DB" w:rsidRDefault="00F916DB" w:rsidP="00F916DB">
      <w:pPr>
        <w:pStyle w:val="2"/>
      </w:pPr>
      <w:r>
        <w:rPr>
          <w:rFonts w:hint="eastAsia"/>
        </w:rPr>
        <w:t>2</w:t>
      </w:r>
      <w:r>
        <w:t>6.</w:t>
      </w:r>
      <w:r w:rsidRPr="00F916DB">
        <w:t xml:space="preserve"> </w:t>
      </w:r>
      <w:r>
        <w:t>Spring AOP</w:t>
      </w:r>
    </w:p>
    <w:p w:rsidR="00F916DB" w:rsidRDefault="00F916DB" w:rsidP="00F916DB">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 xml:space="preserve">Spring AOP </w:t>
      </w:r>
      <w:r>
        <w:rPr>
          <w:rFonts w:ascii="Lucida Sans Unicode" w:hAnsi="Lucida Sans Unicode" w:cs="Lucida Sans Unicode"/>
          <w:color w:val="1A1A1A"/>
        </w:rPr>
        <w:t>的面试题中，大多数都是概念题，主要是对切面的理解。概念点主要有：</w:t>
      </w:r>
    </w:p>
    <w:p w:rsidR="00F916DB" w:rsidRDefault="00F916DB" w:rsidP="00FA61C5">
      <w:pPr>
        <w:widowControl/>
        <w:numPr>
          <w:ilvl w:val="0"/>
          <w:numId w:val="101"/>
        </w:numPr>
        <w:shd w:val="clear" w:color="auto" w:fill="F6F6F6"/>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AOP</w:t>
      </w:r>
    </w:p>
    <w:p w:rsidR="00F916DB" w:rsidRDefault="00F916DB" w:rsidP="00FA61C5">
      <w:pPr>
        <w:widowControl/>
        <w:numPr>
          <w:ilvl w:val="0"/>
          <w:numId w:val="101"/>
        </w:numPr>
        <w:shd w:val="clear" w:color="auto" w:fill="F6F6F6"/>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Aspect</w:t>
      </w:r>
    </w:p>
    <w:p w:rsidR="00F916DB" w:rsidRDefault="00F916DB" w:rsidP="00FA61C5">
      <w:pPr>
        <w:widowControl/>
        <w:numPr>
          <w:ilvl w:val="0"/>
          <w:numId w:val="101"/>
        </w:numPr>
        <w:shd w:val="clear" w:color="auto" w:fill="F6F6F6"/>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JoinPoint</w:t>
      </w:r>
    </w:p>
    <w:p w:rsidR="00F916DB" w:rsidRDefault="00F916DB" w:rsidP="00FA61C5">
      <w:pPr>
        <w:widowControl/>
        <w:numPr>
          <w:ilvl w:val="0"/>
          <w:numId w:val="101"/>
        </w:numPr>
        <w:shd w:val="clear" w:color="auto" w:fill="F6F6F6"/>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PointCut</w:t>
      </w:r>
    </w:p>
    <w:p w:rsidR="00F916DB" w:rsidRDefault="00F916DB" w:rsidP="00FA61C5">
      <w:pPr>
        <w:widowControl/>
        <w:numPr>
          <w:ilvl w:val="0"/>
          <w:numId w:val="101"/>
        </w:numPr>
        <w:shd w:val="clear" w:color="auto" w:fill="F6F6F6"/>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Advice</w:t>
      </w:r>
    </w:p>
    <w:p w:rsidR="00F916DB" w:rsidRDefault="00F916DB" w:rsidP="00FA61C5">
      <w:pPr>
        <w:widowControl/>
        <w:numPr>
          <w:ilvl w:val="0"/>
          <w:numId w:val="101"/>
        </w:numPr>
        <w:shd w:val="clear" w:color="auto" w:fill="F6F6F6"/>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Target</w:t>
      </w:r>
    </w:p>
    <w:p w:rsidR="00F916DB" w:rsidRDefault="00F916DB" w:rsidP="00FA61C5">
      <w:pPr>
        <w:widowControl/>
        <w:numPr>
          <w:ilvl w:val="0"/>
          <w:numId w:val="101"/>
        </w:numPr>
        <w:shd w:val="clear" w:color="auto" w:fill="F6F6F6"/>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AOP Proxy</w:t>
      </w:r>
    </w:p>
    <w:p w:rsidR="00F916DB" w:rsidRDefault="00F916DB" w:rsidP="00FA61C5">
      <w:pPr>
        <w:widowControl/>
        <w:numPr>
          <w:ilvl w:val="0"/>
          <w:numId w:val="101"/>
        </w:numPr>
        <w:shd w:val="clear" w:color="auto" w:fill="F6F6F6"/>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Weaving</w:t>
      </w:r>
    </w:p>
    <w:p w:rsidR="00F916DB" w:rsidRDefault="00F916DB" w:rsidP="00F916DB">
      <w:pPr>
        <w:pStyle w:val="3"/>
      </w:pPr>
      <w:r>
        <w:t>什么是 AOP ？</w:t>
      </w:r>
    </w:p>
    <w:p w:rsidR="00F916DB" w:rsidRDefault="00F916DB" w:rsidP="00F916D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AOP(Aspect-Oriented Programming)</w:t>
      </w:r>
      <w:r>
        <w:rPr>
          <w:rFonts w:ascii="Lucida Sans Unicode" w:hAnsi="Lucida Sans Unicode" w:cs="Lucida Sans Unicode"/>
          <w:color w:val="1A1A1A"/>
        </w:rPr>
        <w:t>，即</w:t>
      </w:r>
      <w:r>
        <w:rPr>
          <w:rStyle w:val="a4"/>
          <w:rFonts w:ascii="Lucida Sans Unicode" w:hAnsi="Lucida Sans Unicode" w:cs="Lucida Sans Unicode"/>
          <w:color w:val="1A1A1A"/>
        </w:rPr>
        <w:t>面向切面编程</w:t>
      </w:r>
      <w:r>
        <w:rPr>
          <w:rFonts w:ascii="Lucida Sans Unicode" w:hAnsi="Lucida Sans Unicode" w:cs="Lucida Sans Unicode"/>
          <w:color w:val="1A1A1A"/>
        </w:rPr>
        <w:t xml:space="preserve">, </w:t>
      </w:r>
      <w:r>
        <w:rPr>
          <w:rFonts w:ascii="Lucida Sans Unicode" w:hAnsi="Lucida Sans Unicode" w:cs="Lucida Sans Unicode"/>
          <w:color w:val="1A1A1A"/>
        </w:rPr>
        <w:t>它与</w:t>
      </w:r>
      <w:r>
        <w:rPr>
          <w:rFonts w:ascii="Lucida Sans Unicode" w:hAnsi="Lucida Sans Unicode" w:cs="Lucida Sans Unicode"/>
          <w:color w:val="1A1A1A"/>
        </w:rPr>
        <w:t xml:space="preserve"> OOP( Object-Oriented Programming, </w:t>
      </w:r>
      <w:r>
        <w:rPr>
          <w:rFonts w:ascii="Lucida Sans Unicode" w:hAnsi="Lucida Sans Unicode" w:cs="Lucida Sans Unicode"/>
          <w:color w:val="1A1A1A"/>
        </w:rPr>
        <w:t>面向对象编程</w:t>
      </w:r>
      <w:r>
        <w:rPr>
          <w:rFonts w:ascii="Lucida Sans Unicode" w:hAnsi="Lucida Sans Unicode" w:cs="Lucida Sans Unicode"/>
          <w:color w:val="1A1A1A"/>
        </w:rPr>
        <w:t xml:space="preserve">) </w:t>
      </w:r>
      <w:r>
        <w:rPr>
          <w:rFonts w:ascii="Lucida Sans Unicode" w:hAnsi="Lucida Sans Unicode" w:cs="Lucida Sans Unicode"/>
          <w:color w:val="1A1A1A"/>
        </w:rPr>
        <w:t>相辅相成，</w:t>
      </w:r>
      <w:r>
        <w:rPr>
          <w:rFonts w:ascii="Lucida Sans Unicode" w:hAnsi="Lucida Sans Unicode" w:cs="Lucida Sans Unicode"/>
          <w:color w:val="1A1A1A"/>
        </w:rPr>
        <w:t xml:space="preserve"> </w:t>
      </w:r>
      <w:r>
        <w:rPr>
          <w:rFonts w:ascii="Lucida Sans Unicode" w:hAnsi="Lucida Sans Unicode" w:cs="Lucida Sans Unicode"/>
          <w:color w:val="1A1A1A"/>
        </w:rPr>
        <w:t>提供了与</w:t>
      </w:r>
      <w:r>
        <w:rPr>
          <w:rFonts w:ascii="Lucida Sans Unicode" w:hAnsi="Lucida Sans Unicode" w:cs="Lucida Sans Unicode"/>
          <w:color w:val="1A1A1A"/>
        </w:rPr>
        <w:t xml:space="preserve"> OOP </w:t>
      </w:r>
      <w:r>
        <w:rPr>
          <w:rFonts w:ascii="Lucida Sans Unicode" w:hAnsi="Lucida Sans Unicode" w:cs="Lucida Sans Unicode"/>
          <w:color w:val="1A1A1A"/>
        </w:rPr>
        <w:t>不同的抽象软件结构的视角。</w:t>
      </w:r>
    </w:p>
    <w:p w:rsidR="00F916DB" w:rsidRDefault="00F916DB" w:rsidP="00FA61C5">
      <w:pPr>
        <w:widowControl/>
        <w:numPr>
          <w:ilvl w:val="0"/>
          <w:numId w:val="10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在</w:t>
      </w:r>
      <w:r>
        <w:rPr>
          <w:rFonts w:ascii="Lucida Sans Unicode" w:hAnsi="Lucida Sans Unicode" w:cs="Lucida Sans Unicode"/>
          <w:color w:val="1A1A1A"/>
          <w:szCs w:val="21"/>
        </w:rPr>
        <w:t xml:space="preserve"> OOP </w:t>
      </w:r>
      <w:r>
        <w:rPr>
          <w:rFonts w:ascii="Lucida Sans Unicode" w:hAnsi="Lucida Sans Unicode" w:cs="Lucida Sans Unicode"/>
          <w:color w:val="1A1A1A"/>
          <w:szCs w:val="21"/>
        </w:rPr>
        <w:t>中，以类</w:t>
      </w:r>
      <w:r>
        <w:rPr>
          <w:rFonts w:ascii="Lucida Sans Unicode" w:hAnsi="Lucida Sans Unicode" w:cs="Lucida Sans Unicode"/>
          <w:color w:val="1A1A1A"/>
          <w:szCs w:val="21"/>
        </w:rPr>
        <w:t>( Class )</w:t>
      </w:r>
      <w:r>
        <w:rPr>
          <w:rFonts w:ascii="Lucida Sans Unicode" w:hAnsi="Lucida Sans Unicode" w:cs="Lucida Sans Unicode"/>
          <w:color w:val="1A1A1A"/>
          <w:szCs w:val="21"/>
        </w:rPr>
        <w:t>作为基本单元</w:t>
      </w:r>
    </w:p>
    <w:p w:rsidR="00F916DB" w:rsidRDefault="00F916DB" w:rsidP="00FA61C5">
      <w:pPr>
        <w:widowControl/>
        <w:numPr>
          <w:ilvl w:val="0"/>
          <w:numId w:val="10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在</w:t>
      </w:r>
      <w:r>
        <w:rPr>
          <w:rFonts w:ascii="Lucida Sans Unicode" w:hAnsi="Lucida Sans Unicode" w:cs="Lucida Sans Unicode"/>
          <w:color w:val="1A1A1A"/>
          <w:szCs w:val="21"/>
        </w:rPr>
        <w:t xml:space="preserve"> AOP </w:t>
      </w:r>
      <w:r>
        <w:rPr>
          <w:rFonts w:ascii="Lucida Sans Unicode" w:hAnsi="Lucida Sans Unicode" w:cs="Lucida Sans Unicode"/>
          <w:color w:val="1A1A1A"/>
          <w:szCs w:val="21"/>
        </w:rPr>
        <w:t>中，以</w:t>
      </w:r>
      <w:r>
        <w:rPr>
          <w:rStyle w:val="a4"/>
          <w:rFonts w:ascii="Lucida Sans Unicode" w:hAnsi="Lucida Sans Unicode" w:cs="Lucida Sans Unicode"/>
          <w:color w:val="1A1A1A"/>
          <w:szCs w:val="21"/>
        </w:rPr>
        <w:t>切面</w:t>
      </w:r>
      <w:r>
        <w:rPr>
          <w:rStyle w:val="a4"/>
          <w:rFonts w:ascii="Lucida Sans Unicode" w:hAnsi="Lucida Sans Unicode" w:cs="Lucida Sans Unicode"/>
          <w:color w:val="1A1A1A"/>
          <w:szCs w:val="21"/>
        </w:rPr>
        <w:t>( Aspect )</w:t>
      </w:r>
      <w:r>
        <w:rPr>
          <w:rFonts w:ascii="Lucida Sans Unicode" w:hAnsi="Lucida Sans Unicode" w:cs="Lucida Sans Unicode"/>
          <w:color w:val="1A1A1A"/>
          <w:szCs w:val="21"/>
        </w:rPr>
        <w:t>作为基本单元。</w:t>
      </w:r>
    </w:p>
    <w:p w:rsidR="00B46A51" w:rsidRDefault="00B46A51" w:rsidP="00B46A51">
      <w:pPr>
        <w:pStyle w:val="3"/>
      </w:pPr>
      <w:r>
        <w:t>什么是 Aspect ？</w:t>
      </w:r>
    </w:p>
    <w:p w:rsidR="00B46A51" w:rsidRDefault="00B46A51" w:rsidP="00B46A5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Aspect </w:t>
      </w:r>
      <w:r>
        <w:rPr>
          <w:rFonts w:ascii="Lucida Sans Unicode" w:hAnsi="Lucida Sans Unicode" w:cs="Lucida Sans Unicode"/>
          <w:color w:val="1A1A1A"/>
        </w:rPr>
        <w:t>由</w:t>
      </w:r>
      <w:r>
        <w:rPr>
          <w:rFonts w:ascii="Lucida Sans Unicode" w:hAnsi="Lucida Sans Unicode" w:cs="Lucida Sans Unicode"/>
          <w:color w:val="1A1A1A"/>
        </w:rPr>
        <w:t> </w:t>
      </w:r>
      <w:r>
        <w:rPr>
          <w:rStyle w:val="a4"/>
          <w:rFonts w:ascii="Lucida Sans Unicode" w:hAnsi="Lucida Sans Unicode" w:cs="Lucida Sans Unicode"/>
          <w:color w:val="1A1A1A"/>
        </w:rPr>
        <w:t>PointCut</w:t>
      </w:r>
      <w:r>
        <w:rPr>
          <w:rFonts w:ascii="Lucida Sans Unicode" w:hAnsi="Lucida Sans Unicode" w:cs="Lucida Sans Unicode"/>
          <w:color w:val="1A1A1A"/>
        </w:rPr>
        <w:t> </w:t>
      </w:r>
      <w:r>
        <w:rPr>
          <w:rFonts w:ascii="Lucida Sans Unicode" w:hAnsi="Lucida Sans Unicode" w:cs="Lucida Sans Unicode"/>
          <w:color w:val="1A1A1A"/>
        </w:rPr>
        <w:t>和</w:t>
      </w:r>
      <w:r>
        <w:rPr>
          <w:rFonts w:ascii="Lucida Sans Unicode" w:hAnsi="Lucida Sans Unicode" w:cs="Lucida Sans Unicode"/>
          <w:color w:val="1A1A1A"/>
        </w:rPr>
        <w:t> </w:t>
      </w:r>
      <w:r>
        <w:rPr>
          <w:rStyle w:val="a4"/>
          <w:rFonts w:ascii="Lucida Sans Unicode" w:hAnsi="Lucida Sans Unicode" w:cs="Lucida Sans Unicode"/>
          <w:color w:val="1A1A1A"/>
        </w:rPr>
        <w:t>Advice</w:t>
      </w:r>
      <w:r>
        <w:rPr>
          <w:rFonts w:ascii="Lucida Sans Unicode" w:hAnsi="Lucida Sans Unicode" w:cs="Lucida Sans Unicode"/>
          <w:color w:val="1A1A1A"/>
        </w:rPr>
        <w:t> </w:t>
      </w:r>
      <w:r>
        <w:rPr>
          <w:rFonts w:ascii="Lucida Sans Unicode" w:hAnsi="Lucida Sans Unicode" w:cs="Lucida Sans Unicode"/>
          <w:color w:val="1A1A1A"/>
        </w:rPr>
        <w:t>组成。</w:t>
      </w:r>
    </w:p>
    <w:p w:rsidR="00B46A51" w:rsidRDefault="00B46A51" w:rsidP="00FA61C5">
      <w:pPr>
        <w:widowControl/>
        <w:numPr>
          <w:ilvl w:val="0"/>
          <w:numId w:val="10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它既包含了横切逻辑的定义，也包括了连接点的定义。</w:t>
      </w:r>
    </w:p>
    <w:p w:rsidR="00B46A51" w:rsidRDefault="00B46A51" w:rsidP="00FA61C5">
      <w:pPr>
        <w:widowControl/>
        <w:numPr>
          <w:ilvl w:val="0"/>
          <w:numId w:val="10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Spring AOP </w:t>
      </w:r>
      <w:r>
        <w:rPr>
          <w:rFonts w:ascii="Lucida Sans Unicode" w:hAnsi="Lucida Sans Unicode" w:cs="Lucida Sans Unicode"/>
          <w:color w:val="1A1A1A"/>
          <w:szCs w:val="21"/>
        </w:rPr>
        <w:t>就是负责实施切面的框架，它将切面所定义的横切逻辑编织到切面所指定的连接点中。</w:t>
      </w:r>
    </w:p>
    <w:p w:rsidR="00B46A51" w:rsidRDefault="00B46A51" w:rsidP="00B46A5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AOP </w:t>
      </w:r>
      <w:r>
        <w:rPr>
          <w:rFonts w:ascii="Lucida Sans Unicode" w:hAnsi="Lucida Sans Unicode" w:cs="Lucida Sans Unicode"/>
          <w:color w:val="1A1A1A"/>
        </w:rPr>
        <w:t>的工作重心在于如何将增强编织目标对象的连接点上</w:t>
      </w:r>
      <w:r>
        <w:rPr>
          <w:rFonts w:ascii="Lucida Sans Unicode" w:hAnsi="Lucida Sans Unicode" w:cs="Lucida Sans Unicode"/>
          <w:color w:val="1A1A1A"/>
        </w:rPr>
        <w:t xml:space="preserve">, </w:t>
      </w:r>
      <w:r>
        <w:rPr>
          <w:rFonts w:ascii="Lucida Sans Unicode" w:hAnsi="Lucida Sans Unicode" w:cs="Lucida Sans Unicode"/>
          <w:color w:val="1A1A1A"/>
        </w:rPr>
        <w:t>这里包含两个工作</w:t>
      </w:r>
      <w:r>
        <w:rPr>
          <w:rFonts w:ascii="Lucida Sans Unicode" w:hAnsi="Lucida Sans Unicode" w:cs="Lucida Sans Unicode"/>
          <w:color w:val="1A1A1A"/>
        </w:rPr>
        <w:t>:</w:t>
      </w:r>
    </w:p>
    <w:p w:rsidR="00B46A51" w:rsidRDefault="00B46A51" w:rsidP="00FA61C5">
      <w:pPr>
        <w:widowControl/>
        <w:numPr>
          <w:ilvl w:val="0"/>
          <w:numId w:val="10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如何通过</w:t>
      </w:r>
      <w:r>
        <w:rPr>
          <w:rFonts w:ascii="Lucida Sans Unicode" w:hAnsi="Lucida Sans Unicode" w:cs="Lucida Sans Unicode"/>
          <w:color w:val="1A1A1A"/>
          <w:szCs w:val="21"/>
        </w:rPr>
        <w:t xml:space="preserve"> PointCut </w:t>
      </w:r>
      <w:r>
        <w:rPr>
          <w:rFonts w:ascii="Lucida Sans Unicode" w:hAnsi="Lucida Sans Unicode" w:cs="Lucida Sans Unicode"/>
          <w:color w:val="1A1A1A"/>
          <w:szCs w:val="21"/>
        </w:rPr>
        <w:t>和</w:t>
      </w:r>
      <w:r>
        <w:rPr>
          <w:rFonts w:ascii="Lucida Sans Unicode" w:hAnsi="Lucida Sans Unicode" w:cs="Lucida Sans Unicode"/>
          <w:color w:val="1A1A1A"/>
          <w:szCs w:val="21"/>
        </w:rPr>
        <w:t xml:space="preserve"> Advice </w:t>
      </w:r>
      <w:r>
        <w:rPr>
          <w:rFonts w:ascii="Lucida Sans Unicode" w:hAnsi="Lucida Sans Unicode" w:cs="Lucida Sans Unicode"/>
          <w:color w:val="1A1A1A"/>
          <w:szCs w:val="21"/>
        </w:rPr>
        <w:t>定位到特定的</w:t>
      </w:r>
      <w:r>
        <w:rPr>
          <w:rFonts w:ascii="Lucida Sans Unicode" w:hAnsi="Lucida Sans Unicode" w:cs="Lucida Sans Unicode"/>
          <w:color w:val="1A1A1A"/>
          <w:szCs w:val="21"/>
        </w:rPr>
        <w:t> </w:t>
      </w:r>
      <w:r>
        <w:rPr>
          <w:rStyle w:val="a4"/>
          <w:rFonts w:ascii="Lucida Sans Unicode" w:hAnsi="Lucida Sans Unicode" w:cs="Lucida Sans Unicode"/>
          <w:color w:val="1A1A1A"/>
          <w:szCs w:val="21"/>
        </w:rPr>
        <w:t>JoinPoint</w:t>
      </w:r>
      <w:r>
        <w:rPr>
          <w:rFonts w:ascii="Lucida Sans Unicode" w:hAnsi="Lucida Sans Unicode" w:cs="Lucida Sans Unicode"/>
          <w:color w:val="1A1A1A"/>
          <w:szCs w:val="21"/>
        </w:rPr>
        <w:t> </w:t>
      </w:r>
      <w:r>
        <w:rPr>
          <w:rFonts w:ascii="Lucida Sans Unicode" w:hAnsi="Lucida Sans Unicode" w:cs="Lucida Sans Unicode"/>
          <w:color w:val="1A1A1A"/>
          <w:szCs w:val="21"/>
        </w:rPr>
        <w:t>上。</w:t>
      </w:r>
    </w:p>
    <w:p w:rsidR="00B46A51" w:rsidRDefault="00B46A51" w:rsidP="00FA61C5">
      <w:pPr>
        <w:widowControl/>
        <w:numPr>
          <w:ilvl w:val="0"/>
          <w:numId w:val="10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如何在</w:t>
      </w:r>
      <w:r>
        <w:rPr>
          <w:rFonts w:ascii="Lucida Sans Unicode" w:hAnsi="Lucida Sans Unicode" w:cs="Lucida Sans Unicode"/>
          <w:color w:val="1A1A1A"/>
          <w:szCs w:val="21"/>
        </w:rPr>
        <w:t xml:space="preserve"> Advice </w:t>
      </w:r>
      <w:r>
        <w:rPr>
          <w:rFonts w:ascii="Lucida Sans Unicode" w:hAnsi="Lucida Sans Unicode" w:cs="Lucida Sans Unicode"/>
          <w:color w:val="1A1A1A"/>
          <w:szCs w:val="21"/>
        </w:rPr>
        <w:t>中编写切面代码。</w:t>
      </w:r>
    </w:p>
    <w:p w:rsidR="00B46A51" w:rsidRDefault="00B46A51" w:rsidP="00B46A51">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Lucida Sans Unicode" w:hAnsi="Lucida Sans Unicode" w:cs="Lucida Sans Unicode"/>
          <w:color w:val="1A1A1A"/>
        </w:rPr>
        <w:t>可以简单地认为</w:t>
      </w:r>
      <w:r>
        <w:rPr>
          <w:rStyle w:val="a4"/>
          <w:rFonts w:ascii="Lucida Sans Unicode" w:hAnsi="Lucida Sans Unicode" w:cs="Lucida Sans Unicode"/>
          <w:color w:val="1A1A1A"/>
        </w:rPr>
        <w:t xml:space="preserve">, </w:t>
      </w:r>
      <w:r>
        <w:rPr>
          <w:rStyle w:val="a4"/>
          <w:rFonts w:ascii="Lucida Sans Unicode" w:hAnsi="Lucida Sans Unicode" w:cs="Lucida Sans Unicode"/>
          <w:color w:val="1A1A1A"/>
        </w:rPr>
        <w:t>使用</w:t>
      </w:r>
      <w:r>
        <w:rPr>
          <w:rStyle w:val="a4"/>
          <w:rFonts w:ascii="Lucida Sans Unicode" w:hAnsi="Lucida Sans Unicode" w:cs="Lucida Sans Unicode"/>
          <w:color w:val="1A1A1A"/>
        </w:rPr>
        <w:t xml:space="preserve"> @Aspect </w:t>
      </w:r>
      <w:r>
        <w:rPr>
          <w:rStyle w:val="a4"/>
          <w:rFonts w:ascii="Lucida Sans Unicode" w:hAnsi="Lucida Sans Unicode" w:cs="Lucida Sans Unicode"/>
          <w:color w:val="1A1A1A"/>
        </w:rPr>
        <w:t>注解的类就是切面</w:t>
      </w:r>
    </w:p>
    <w:p w:rsidR="003F51C9" w:rsidRDefault="00B46A51" w:rsidP="00CE5AB3">
      <w:r>
        <w:rPr>
          <w:noProof/>
        </w:rPr>
        <w:drawing>
          <wp:inline distT="0" distB="0" distL="0" distR="0" wp14:anchorId="1AE46CBC" wp14:editId="1D615146">
            <wp:extent cx="5274310" cy="341058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3410585"/>
                    </a:xfrm>
                    <a:prstGeom prst="rect">
                      <a:avLst/>
                    </a:prstGeom>
                  </pic:spPr>
                </pic:pic>
              </a:graphicData>
            </a:graphic>
          </wp:inline>
        </w:drawing>
      </w:r>
    </w:p>
    <w:p w:rsidR="00B46A51" w:rsidRDefault="00B46A51" w:rsidP="00B46A51">
      <w:pPr>
        <w:pStyle w:val="3"/>
      </w:pPr>
      <w:r>
        <w:t>什么是 JoinPoint ?</w:t>
      </w:r>
    </w:p>
    <w:p w:rsidR="00B46A51" w:rsidRDefault="00B46A51" w:rsidP="00B46A5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JoinPoint </w:t>
      </w:r>
      <w:r>
        <w:rPr>
          <w:rFonts w:ascii="Lucida Sans Unicode" w:hAnsi="Lucida Sans Unicode" w:cs="Lucida Sans Unicode"/>
          <w:color w:val="1A1A1A"/>
        </w:rPr>
        <w:t>，</w:t>
      </w:r>
      <w:r>
        <w:rPr>
          <w:rStyle w:val="a4"/>
          <w:rFonts w:ascii="Lucida Sans Unicode" w:hAnsi="Lucida Sans Unicode" w:cs="Lucida Sans Unicode"/>
          <w:color w:val="1A1A1A"/>
        </w:rPr>
        <w:t>切点</w:t>
      </w:r>
      <w:r>
        <w:rPr>
          <w:rFonts w:ascii="Lucida Sans Unicode" w:hAnsi="Lucida Sans Unicode" w:cs="Lucida Sans Unicode"/>
          <w:color w:val="1A1A1A"/>
        </w:rPr>
        <w:t>，程序运行中的一些时间点</w:t>
      </w:r>
      <w:r>
        <w:rPr>
          <w:rFonts w:ascii="Lucida Sans Unicode" w:hAnsi="Lucida Sans Unicode" w:cs="Lucida Sans Unicode"/>
          <w:color w:val="1A1A1A"/>
        </w:rPr>
        <w:t xml:space="preserve">, </w:t>
      </w:r>
      <w:r>
        <w:rPr>
          <w:rFonts w:ascii="Lucida Sans Unicode" w:hAnsi="Lucida Sans Unicode" w:cs="Lucida Sans Unicode"/>
          <w:color w:val="1A1A1A"/>
        </w:rPr>
        <w:t>例如：</w:t>
      </w:r>
    </w:p>
    <w:p w:rsidR="00B46A51" w:rsidRDefault="00B46A51" w:rsidP="00FA61C5">
      <w:pPr>
        <w:widowControl/>
        <w:numPr>
          <w:ilvl w:val="0"/>
          <w:numId w:val="10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一个方法的执行。</w:t>
      </w:r>
    </w:p>
    <w:p w:rsidR="00B46A51" w:rsidRDefault="00B46A51" w:rsidP="00FA61C5">
      <w:pPr>
        <w:widowControl/>
        <w:numPr>
          <w:ilvl w:val="0"/>
          <w:numId w:val="10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或者是一个异常的处理。</w:t>
      </w:r>
    </w:p>
    <w:p w:rsidR="00B46A51" w:rsidRDefault="00B46A51" w:rsidP="00B46A5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在</w:t>
      </w:r>
      <w:r>
        <w:rPr>
          <w:rFonts w:ascii="Lucida Sans Unicode" w:hAnsi="Lucida Sans Unicode" w:cs="Lucida Sans Unicode"/>
          <w:color w:val="1A1A1A"/>
        </w:rPr>
        <w:t xml:space="preserve"> Spring AOP </w:t>
      </w:r>
      <w:r>
        <w:rPr>
          <w:rFonts w:ascii="Lucida Sans Unicode" w:hAnsi="Lucida Sans Unicode" w:cs="Lucida Sans Unicode"/>
          <w:color w:val="1A1A1A"/>
        </w:rPr>
        <w:t>中，</w:t>
      </w:r>
      <w:r>
        <w:rPr>
          <w:rFonts w:ascii="Lucida Sans Unicode" w:hAnsi="Lucida Sans Unicode" w:cs="Lucida Sans Unicode"/>
          <w:color w:val="1A1A1A"/>
        </w:rPr>
        <w:t xml:space="preserve">JoinPoint </w:t>
      </w:r>
      <w:r>
        <w:rPr>
          <w:rFonts w:ascii="Lucida Sans Unicode" w:hAnsi="Lucida Sans Unicode" w:cs="Lucida Sans Unicode"/>
          <w:color w:val="1A1A1A"/>
        </w:rPr>
        <w:t>总是方法的执行点。</w:t>
      </w:r>
    </w:p>
    <w:p w:rsidR="00B46A51" w:rsidRDefault="00B46A51" w:rsidP="00B46A51">
      <w:pPr>
        <w:pStyle w:val="3"/>
      </w:pPr>
      <w:r>
        <w:t>什么是 PointCut ？</w:t>
      </w:r>
    </w:p>
    <w:p w:rsidR="00B46A51" w:rsidRDefault="00B46A51" w:rsidP="00B46A5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PointCut </w:t>
      </w:r>
      <w:r>
        <w:rPr>
          <w:rFonts w:ascii="Lucida Sans Unicode" w:hAnsi="Lucida Sans Unicode" w:cs="Lucida Sans Unicode"/>
          <w:color w:val="1A1A1A"/>
        </w:rPr>
        <w:t>，</w:t>
      </w:r>
      <w:r>
        <w:rPr>
          <w:rStyle w:val="a4"/>
          <w:rFonts w:ascii="Lucida Sans Unicode" w:hAnsi="Lucida Sans Unicode" w:cs="Lucida Sans Unicode"/>
          <w:color w:val="1A1A1A"/>
        </w:rPr>
        <w:t>匹配</w:t>
      </w:r>
      <w:r>
        <w:rPr>
          <w:rFonts w:ascii="Lucida Sans Unicode" w:hAnsi="Lucida Sans Unicode" w:cs="Lucida Sans Unicode"/>
          <w:color w:val="1A1A1A"/>
        </w:rPr>
        <w:t xml:space="preserve"> JoinPoint </w:t>
      </w:r>
      <w:r>
        <w:rPr>
          <w:rFonts w:ascii="Lucida Sans Unicode" w:hAnsi="Lucida Sans Unicode" w:cs="Lucida Sans Unicode"/>
          <w:color w:val="1A1A1A"/>
        </w:rPr>
        <w:t>的谓词</w:t>
      </w:r>
      <w:r>
        <w:rPr>
          <w:rFonts w:ascii="Lucida Sans Unicode" w:hAnsi="Lucida Sans Unicode" w:cs="Lucida Sans Unicode"/>
          <w:color w:val="1A1A1A"/>
        </w:rPr>
        <w:t>(a predicate that matches join points)</w:t>
      </w:r>
      <w:r>
        <w:rPr>
          <w:rFonts w:ascii="Lucida Sans Unicode" w:hAnsi="Lucida Sans Unicode" w:cs="Lucida Sans Unicode"/>
          <w:color w:val="1A1A1A"/>
        </w:rPr>
        <w:t>。</w:t>
      </w:r>
    </w:p>
    <w:p w:rsidR="00B46A51" w:rsidRDefault="00B46A51" w:rsidP="00B46A51">
      <w:r>
        <w:t>简单来说，PointCut 是匹配 JoinPoint 的条件。</w:t>
      </w:r>
    </w:p>
    <w:p w:rsidR="00B46A51" w:rsidRDefault="00B46A51" w:rsidP="00FA61C5">
      <w:pPr>
        <w:widowControl/>
        <w:numPr>
          <w:ilvl w:val="0"/>
          <w:numId w:val="10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Advice </w:t>
      </w:r>
      <w:r>
        <w:rPr>
          <w:rFonts w:ascii="Lucida Sans Unicode" w:hAnsi="Lucida Sans Unicode" w:cs="Lucida Sans Unicode"/>
          <w:color w:val="1A1A1A"/>
          <w:szCs w:val="21"/>
        </w:rPr>
        <w:t>是和特定的</w:t>
      </w:r>
      <w:r>
        <w:rPr>
          <w:rFonts w:ascii="Lucida Sans Unicode" w:hAnsi="Lucida Sans Unicode" w:cs="Lucida Sans Unicode"/>
          <w:color w:val="1A1A1A"/>
          <w:szCs w:val="21"/>
        </w:rPr>
        <w:t xml:space="preserve"> PointCut </w:t>
      </w:r>
      <w:r>
        <w:rPr>
          <w:rFonts w:ascii="Lucida Sans Unicode" w:hAnsi="Lucida Sans Unicode" w:cs="Lucida Sans Unicode"/>
          <w:color w:val="1A1A1A"/>
          <w:szCs w:val="21"/>
        </w:rPr>
        <w:t>关联的，并且在</w:t>
      </w:r>
      <w:r>
        <w:rPr>
          <w:rFonts w:ascii="Lucida Sans Unicode" w:hAnsi="Lucida Sans Unicode" w:cs="Lucida Sans Unicode"/>
          <w:color w:val="1A1A1A"/>
          <w:szCs w:val="21"/>
        </w:rPr>
        <w:t xml:space="preserve"> PointCut </w:t>
      </w:r>
      <w:r>
        <w:rPr>
          <w:rFonts w:ascii="Lucida Sans Unicode" w:hAnsi="Lucida Sans Unicode" w:cs="Lucida Sans Unicode"/>
          <w:color w:val="1A1A1A"/>
          <w:szCs w:val="21"/>
        </w:rPr>
        <w:t>相匹配的</w:t>
      </w:r>
      <w:r>
        <w:rPr>
          <w:rFonts w:ascii="Lucida Sans Unicode" w:hAnsi="Lucida Sans Unicode" w:cs="Lucida Sans Unicode"/>
          <w:color w:val="1A1A1A"/>
          <w:szCs w:val="21"/>
        </w:rPr>
        <w:t xml:space="preserve"> JoinPoint </w:t>
      </w:r>
      <w:r>
        <w:rPr>
          <w:rFonts w:ascii="Lucida Sans Unicode" w:hAnsi="Lucida Sans Unicode" w:cs="Lucida Sans Unicode"/>
          <w:color w:val="1A1A1A"/>
          <w:szCs w:val="21"/>
        </w:rPr>
        <w:t>中执行。即</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Advice =&gt; PointCut =&gt; JoinPoint</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B46A51" w:rsidRDefault="00B46A51" w:rsidP="00FA61C5">
      <w:pPr>
        <w:widowControl/>
        <w:numPr>
          <w:ilvl w:val="0"/>
          <w:numId w:val="10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在</w:t>
      </w:r>
      <w:r>
        <w:rPr>
          <w:rFonts w:ascii="Lucida Sans Unicode" w:hAnsi="Lucida Sans Unicode" w:cs="Lucida Sans Unicode"/>
          <w:color w:val="1A1A1A"/>
          <w:szCs w:val="21"/>
        </w:rPr>
        <w:t xml:space="preserve"> Spring </w:t>
      </w:r>
      <w:r>
        <w:rPr>
          <w:rFonts w:ascii="Lucida Sans Unicode" w:hAnsi="Lucida Sans Unicode" w:cs="Lucida Sans Unicode"/>
          <w:color w:val="1A1A1A"/>
          <w:szCs w:val="21"/>
        </w:rPr>
        <w:t>中</w:t>
      </w:r>
      <w:r>
        <w:rPr>
          <w:rFonts w:ascii="Lucida Sans Unicode" w:hAnsi="Lucida Sans Unicode" w:cs="Lucida Sans Unicode"/>
          <w:color w:val="1A1A1A"/>
          <w:szCs w:val="21"/>
        </w:rPr>
        <w:t xml:space="preserve">, </w:t>
      </w:r>
      <w:r>
        <w:rPr>
          <w:rFonts w:ascii="Lucida Sans Unicode" w:hAnsi="Lucida Sans Unicode" w:cs="Lucida Sans Unicode"/>
          <w:color w:val="1A1A1A"/>
          <w:szCs w:val="21"/>
        </w:rPr>
        <w:t>所有的方法都可以认为是</w:t>
      </w:r>
      <w:r>
        <w:rPr>
          <w:rFonts w:ascii="Lucida Sans Unicode" w:hAnsi="Lucida Sans Unicode" w:cs="Lucida Sans Unicode"/>
          <w:color w:val="1A1A1A"/>
          <w:szCs w:val="21"/>
        </w:rPr>
        <w:t xml:space="preserve"> JoinPoint </w:t>
      </w:r>
      <w:r>
        <w:rPr>
          <w:rFonts w:ascii="Lucida Sans Unicode" w:hAnsi="Lucida Sans Unicode" w:cs="Lucida Sans Unicode"/>
          <w:color w:val="1A1A1A"/>
          <w:szCs w:val="21"/>
        </w:rPr>
        <w:t>，但是我们并不希望在所有的方法上都添加</w:t>
      </w:r>
      <w:r>
        <w:rPr>
          <w:rFonts w:ascii="Lucida Sans Unicode" w:hAnsi="Lucida Sans Unicode" w:cs="Lucida Sans Unicode"/>
          <w:color w:val="1A1A1A"/>
          <w:szCs w:val="21"/>
        </w:rPr>
        <w:t xml:space="preserve"> Advice </w:t>
      </w:r>
      <w:r>
        <w:rPr>
          <w:rFonts w:ascii="Lucida Sans Unicode" w:hAnsi="Lucida Sans Unicode" w:cs="Lucida Sans Unicode"/>
          <w:color w:val="1A1A1A"/>
          <w:szCs w:val="21"/>
        </w:rPr>
        <w:t>。</w:t>
      </w:r>
      <w:r>
        <w:rPr>
          <w:rStyle w:val="a4"/>
          <w:rFonts w:ascii="Lucida Sans Unicode" w:hAnsi="Lucida Sans Unicode" w:cs="Lucida Sans Unicode"/>
          <w:color w:val="1A1A1A"/>
          <w:szCs w:val="21"/>
        </w:rPr>
        <w:t>而</w:t>
      </w:r>
      <w:r>
        <w:rPr>
          <w:rStyle w:val="a4"/>
          <w:rFonts w:ascii="Lucida Sans Unicode" w:hAnsi="Lucida Sans Unicode" w:cs="Lucida Sans Unicode"/>
          <w:color w:val="1A1A1A"/>
          <w:szCs w:val="21"/>
        </w:rPr>
        <w:t xml:space="preserve"> PointCut </w:t>
      </w:r>
      <w:r>
        <w:rPr>
          <w:rStyle w:val="a4"/>
          <w:rFonts w:ascii="Lucida Sans Unicode" w:hAnsi="Lucida Sans Unicode" w:cs="Lucida Sans Unicode"/>
          <w:color w:val="1A1A1A"/>
          <w:szCs w:val="21"/>
        </w:rPr>
        <w:t>的作用</w:t>
      </w:r>
      <w:r>
        <w:rPr>
          <w:rFonts w:ascii="Lucida Sans Unicode" w:hAnsi="Lucida Sans Unicode" w:cs="Lucida Sans Unicode"/>
          <w:color w:val="1A1A1A"/>
          <w:szCs w:val="21"/>
        </w:rPr>
        <w:t>，就是提供一组规则</w:t>
      </w:r>
      <w:r>
        <w:rPr>
          <w:rFonts w:ascii="Lucida Sans Unicode" w:hAnsi="Lucida Sans Unicode" w:cs="Lucida Sans Unicode"/>
          <w:color w:val="1A1A1A"/>
          <w:szCs w:val="21"/>
        </w:rPr>
        <w:t>(</w:t>
      </w:r>
      <w:r>
        <w:rPr>
          <w:rFonts w:ascii="Lucida Sans Unicode" w:hAnsi="Lucida Sans Unicode" w:cs="Lucida Sans Unicode"/>
          <w:color w:val="1A1A1A"/>
          <w:szCs w:val="21"/>
        </w:rPr>
        <w:t>使用</w:t>
      </w:r>
      <w:r>
        <w:rPr>
          <w:rFonts w:ascii="Lucida Sans Unicode" w:hAnsi="Lucida Sans Unicode" w:cs="Lucida Sans Unicode"/>
          <w:color w:val="1A1A1A"/>
          <w:szCs w:val="21"/>
        </w:rPr>
        <w:t xml:space="preserve"> AspectJ PointCut expression language </w:t>
      </w:r>
      <w:r>
        <w:rPr>
          <w:rFonts w:ascii="Lucida Sans Unicode" w:hAnsi="Lucida Sans Unicode" w:cs="Lucida Sans Unicode"/>
          <w:color w:val="1A1A1A"/>
          <w:szCs w:val="21"/>
        </w:rPr>
        <w:t>来描述</w:t>
      </w:r>
      <w:r>
        <w:rPr>
          <w:rFonts w:ascii="Lucida Sans Unicode" w:hAnsi="Lucida Sans Unicode" w:cs="Lucida Sans Unicode"/>
          <w:color w:val="1A1A1A"/>
          <w:szCs w:val="21"/>
        </w:rPr>
        <w:t xml:space="preserve">) </w:t>
      </w:r>
      <w:r>
        <w:rPr>
          <w:rFonts w:ascii="Lucida Sans Unicode" w:hAnsi="Lucida Sans Unicode" w:cs="Lucida Sans Unicode"/>
          <w:color w:val="1A1A1A"/>
          <w:szCs w:val="21"/>
        </w:rPr>
        <w:t>来匹配</w:t>
      </w:r>
      <w:r>
        <w:rPr>
          <w:rFonts w:ascii="Lucida Sans Unicode" w:hAnsi="Lucida Sans Unicode" w:cs="Lucida Sans Unicode"/>
          <w:color w:val="1A1A1A"/>
          <w:szCs w:val="21"/>
        </w:rPr>
        <w:t xml:space="preserve"> JoinPoint </w:t>
      </w:r>
      <w:r>
        <w:rPr>
          <w:rFonts w:ascii="Lucida Sans Unicode" w:hAnsi="Lucida Sans Unicode" w:cs="Lucida Sans Unicode"/>
          <w:color w:val="1A1A1A"/>
          <w:szCs w:val="21"/>
        </w:rPr>
        <w:t>，给满足规则的</w:t>
      </w:r>
      <w:r>
        <w:rPr>
          <w:rFonts w:ascii="Lucida Sans Unicode" w:hAnsi="Lucida Sans Unicode" w:cs="Lucida Sans Unicode"/>
          <w:color w:val="1A1A1A"/>
          <w:szCs w:val="21"/>
        </w:rPr>
        <w:t xml:space="preserve"> JoinPoint </w:t>
      </w:r>
      <w:r>
        <w:rPr>
          <w:rFonts w:ascii="Lucida Sans Unicode" w:hAnsi="Lucida Sans Unicode" w:cs="Lucida Sans Unicode"/>
          <w:color w:val="1A1A1A"/>
          <w:szCs w:val="21"/>
        </w:rPr>
        <w:t>添加</w:t>
      </w:r>
      <w:r>
        <w:rPr>
          <w:rFonts w:ascii="Lucida Sans Unicode" w:hAnsi="Lucida Sans Unicode" w:cs="Lucida Sans Unicode"/>
          <w:color w:val="1A1A1A"/>
          <w:szCs w:val="21"/>
        </w:rPr>
        <w:t xml:space="preserve"> Advice </w:t>
      </w:r>
      <w:r>
        <w:rPr>
          <w:rFonts w:ascii="Lucida Sans Unicode" w:hAnsi="Lucida Sans Unicode" w:cs="Lucida Sans Unicode"/>
          <w:color w:val="1A1A1A"/>
          <w:szCs w:val="21"/>
        </w:rPr>
        <w:t>。</w:t>
      </w:r>
    </w:p>
    <w:p w:rsidR="00B46A51" w:rsidRDefault="00B46A51" w:rsidP="00B46A51">
      <w:pPr>
        <w:pStyle w:val="3"/>
      </w:pPr>
      <w:r>
        <w:t>关于 JoinPoint 和 PointCut 的区别</w:t>
      </w:r>
    </w:p>
    <w:p w:rsidR="00B46A51" w:rsidRDefault="00B46A51" w:rsidP="00B46A5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JoinPoint </w:t>
      </w:r>
      <w:r>
        <w:rPr>
          <w:rFonts w:ascii="Lucida Sans Unicode" w:hAnsi="Lucida Sans Unicode" w:cs="Lucida Sans Unicode"/>
          <w:color w:val="1A1A1A"/>
        </w:rPr>
        <w:t>和</w:t>
      </w:r>
      <w:r>
        <w:rPr>
          <w:rFonts w:ascii="Lucida Sans Unicode" w:hAnsi="Lucida Sans Unicode" w:cs="Lucida Sans Unicode"/>
          <w:color w:val="1A1A1A"/>
        </w:rPr>
        <w:t xml:space="preserve"> PointCut </w:t>
      </w:r>
      <w:r>
        <w:rPr>
          <w:rFonts w:ascii="Lucida Sans Unicode" w:hAnsi="Lucida Sans Unicode" w:cs="Lucida Sans Unicode"/>
          <w:color w:val="1A1A1A"/>
        </w:rPr>
        <w:t>本质上就是</w:t>
      </w:r>
      <w:r>
        <w:rPr>
          <w:rStyle w:val="a4"/>
          <w:rFonts w:ascii="Lucida Sans Unicode" w:hAnsi="Lucida Sans Unicode" w:cs="Lucida Sans Unicode"/>
          <w:color w:val="1A1A1A"/>
        </w:rPr>
        <w:t>两个不同纬度上</w:t>
      </w:r>
      <w:r>
        <w:rPr>
          <w:rFonts w:ascii="Lucida Sans Unicode" w:hAnsi="Lucida Sans Unicode" w:cs="Lucida Sans Unicode"/>
          <w:color w:val="1A1A1A"/>
        </w:rPr>
        <w:t>的东西。</w:t>
      </w:r>
    </w:p>
    <w:p w:rsidR="00B46A51" w:rsidRDefault="00B46A51" w:rsidP="00FA61C5">
      <w:pPr>
        <w:widowControl/>
        <w:numPr>
          <w:ilvl w:val="0"/>
          <w:numId w:val="10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在</w:t>
      </w:r>
      <w:r>
        <w:rPr>
          <w:rFonts w:ascii="Lucida Sans Unicode" w:hAnsi="Lucida Sans Unicode" w:cs="Lucida Sans Unicode"/>
          <w:color w:val="1A1A1A"/>
          <w:szCs w:val="21"/>
        </w:rPr>
        <w:t xml:space="preserve"> Spring AOP </w:t>
      </w:r>
      <w:r>
        <w:rPr>
          <w:rFonts w:ascii="Lucida Sans Unicode" w:hAnsi="Lucida Sans Unicode" w:cs="Lucida Sans Unicode"/>
          <w:color w:val="1A1A1A"/>
          <w:szCs w:val="21"/>
        </w:rPr>
        <w:t>中，所有的方法执行都是</w:t>
      </w:r>
      <w:r>
        <w:rPr>
          <w:rFonts w:ascii="Lucida Sans Unicode" w:hAnsi="Lucida Sans Unicode" w:cs="Lucida Sans Unicode"/>
          <w:color w:val="1A1A1A"/>
          <w:szCs w:val="21"/>
        </w:rPr>
        <w:t xml:space="preserve"> JoinPoint </w:t>
      </w:r>
      <w:r>
        <w:rPr>
          <w:rFonts w:ascii="Lucida Sans Unicode" w:hAnsi="Lucida Sans Unicode" w:cs="Lucida Sans Unicode"/>
          <w:color w:val="1A1A1A"/>
          <w:szCs w:val="21"/>
        </w:rPr>
        <w:t>。而</w:t>
      </w:r>
      <w:r>
        <w:rPr>
          <w:rFonts w:ascii="Lucida Sans Unicode" w:hAnsi="Lucida Sans Unicode" w:cs="Lucida Sans Unicode"/>
          <w:color w:val="1A1A1A"/>
          <w:szCs w:val="21"/>
        </w:rPr>
        <w:t xml:space="preserve"> PointCut </w:t>
      </w:r>
      <w:r>
        <w:rPr>
          <w:rFonts w:ascii="Lucida Sans Unicode" w:hAnsi="Lucida Sans Unicode" w:cs="Lucida Sans Unicode"/>
          <w:color w:val="1A1A1A"/>
          <w:szCs w:val="21"/>
        </w:rPr>
        <w:t>是一个描述信息，它修饰的是</w:t>
      </w:r>
      <w:r>
        <w:rPr>
          <w:rFonts w:ascii="Lucida Sans Unicode" w:hAnsi="Lucida Sans Unicode" w:cs="Lucida Sans Unicode"/>
          <w:color w:val="1A1A1A"/>
          <w:szCs w:val="21"/>
        </w:rPr>
        <w:t xml:space="preserve"> JoinPoint </w:t>
      </w:r>
      <w:r>
        <w:rPr>
          <w:rFonts w:ascii="Lucida Sans Unicode" w:hAnsi="Lucida Sans Unicode" w:cs="Lucida Sans Unicode"/>
          <w:color w:val="1A1A1A"/>
          <w:szCs w:val="21"/>
        </w:rPr>
        <w:t>，通过</w:t>
      </w:r>
      <w:r>
        <w:rPr>
          <w:rFonts w:ascii="Lucida Sans Unicode" w:hAnsi="Lucida Sans Unicode" w:cs="Lucida Sans Unicode"/>
          <w:color w:val="1A1A1A"/>
          <w:szCs w:val="21"/>
        </w:rPr>
        <w:t xml:space="preserve"> PointCut </w:t>
      </w:r>
      <w:r>
        <w:rPr>
          <w:rFonts w:ascii="Lucida Sans Unicode" w:hAnsi="Lucida Sans Unicode" w:cs="Lucida Sans Unicode"/>
          <w:color w:val="1A1A1A"/>
          <w:szCs w:val="21"/>
        </w:rPr>
        <w:t>，我们就可以确定哪些</w:t>
      </w:r>
      <w:r>
        <w:rPr>
          <w:rFonts w:ascii="Lucida Sans Unicode" w:hAnsi="Lucida Sans Unicode" w:cs="Lucida Sans Unicode"/>
          <w:color w:val="1A1A1A"/>
          <w:szCs w:val="21"/>
        </w:rPr>
        <w:t xml:space="preserve"> JoinPoint </w:t>
      </w:r>
      <w:r>
        <w:rPr>
          <w:rFonts w:ascii="Lucida Sans Unicode" w:hAnsi="Lucida Sans Unicode" w:cs="Lucida Sans Unicode"/>
          <w:color w:val="1A1A1A"/>
          <w:szCs w:val="21"/>
        </w:rPr>
        <w:t>可以被织入</w:t>
      </w:r>
      <w:r>
        <w:rPr>
          <w:rFonts w:ascii="Lucida Sans Unicode" w:hAnsi="Lucida Sans Unicode" w:cs="Lucida Sans Unicode"/>
          <w:color w:val="1A1A1A"/>
          <w:szCs w:val="21"/>
        </w:rPr>
        <w:t xml:space="preserve"> Advice </w:t>
      </w:r>
      <w:r>
        <w:rPr>
          <w:rFonts w:ascii="Lucida Sans Unicode" w:hAnsi="Lucida Sans Unicode" w:cs="Lucida Sans Unicode"/>
          <w:color w:val="1A1A1A"/>
          <w:szCs w:val="21"/>
        </w:rPr>
        <w:t>。</w:t>
      </w:r>
    </w:p>
    <w:p w:rsidR="00B46A51" w:rsidRDefault="00B46A51" w:rsidP="00FA61C5">
      <w:pPr>
        <w:widowControl/>
        <w:numPr>
          <w:ilvl w:val="0"/>
          <w:numId w:val="10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Advice </w:t>
      </w:r>
      <w:r>
        <w:rPr>
          <w:rFonts w:ascii="Lucida Sans Unicode" w:hAnsi="Lucida Sans Unicode" w:cs="Lucida Sans Unicode"/>
          <w:color w:val="1A1A1A"/>
          <w:szCs w:val="21"/>
        </w:rPr>
        <w:t>是在</w:t>
      </w:r>
      <w:r>
        <w:rPr>
          <w:rFonts w:ascii="Lucida Sans Unicode" w:hAnsi="Lucida Sans Unicode" w:cs="Lucida Sans Unicode"/>
          <w:color w:val="1A1A1A"/>
          <w:szCs w:val="21"/>
        </w:rPr>
        <w:t xml:space="preserve"> JoinPoint </w:t>
      </w:r>
      <w:r>
        <w:rPr>
          <w:rFonts w:ascii="Lucida Sans Unicode" w:hAnsi="Lucida Sans Unicode" w:cs="Lucida Sans Unicode"/>
          <w:color w:val="1A1A1A"/>
          <w:szCs w:val="21"/>
        </w:rPr>
        <w:t>上执行的，而</w:t>
      </w:r>
      <w:r>
        <w:rPr>
          <w:rFonts w:ascii="Lucida Sans Unicode" w:hAnsi="Lucida Sans Unicode" w:cs="Lucida Sans Unicode"/>
          <w:color w:val="1A1A1A"/>
          <w:szCs w:val="21"/>
        </w:rPr>
        <w:t xml:space="preserve"> PointCut </w:t>
      </w:r>
      <w:r>
        <w:rPr>
          <w:rFonts w:ascii="Lucida Sans Unicode" w:hAnsi="Lucida Sans Unicode" w:cs="Lucida Sans Unicode"/>
          <w:color w:val="1A1A1A"/>
          <w:szCs w:val="21"/>
        </w:rPr>
        <w:t>规定了哪些</w:t>
      </w:r>
      <w:r>
        <w:rPr>
          <w:rFonts w:ascii="Lucida Sans Unicode" w:hAnsi="Lucida Sans Unicode" w:cs="Lucida Sans Unicode"/>
          <w:color w:val="1A1A1A"/>
          <w:szCs w:val="21"/>
        </w:rPr>
        <w:t xml:space="preserve"> JoinPoint </w:t>
      </w:r>
      <w:r>
        <w:rPr>
          <w:rFonts w:ascii="Lucida Sans Unicode" w:hAnsi="Lucida Sans Unicode" w:cs="Lucida Sans Unicode"/>
          <w:color w:val="1A1A1A"/>
          <w:szCs w:val="21"/>
        </w:rPr>
        <w:t>可以执行哪些</w:t>
      </w:r>
      <w:r>
        <w:rPr>
          <w:rFonts w:ascii="Lucida Sans Unicode" w:hAnsi="Lucida Sans Unicode" w:cs="Lucida Sans Unicode"/>
          <w:color w:val="1A1A1A"/>
          <w:szCs w:val="21"/>
        </w:rPr>
        <w:t xml:space="preserve"> Advice </w:t>
      </w:r>
      <w:r>
        <w:rPr>
          <w:rFonts w:ascii="Lucida Sans Unicode" w:hAnsi="Lucida Sans Unicode" w:cs="Lucida Sans Unicode"/>
          <w:color w:val="1A1A1A"/>
          <w:szCs w:val="21"/>
        </w:rPr>
        <w:t>。</w:t>
      </w:r>
    </w:p>
    <w:p w:rsidR="00B46A51" w:rsidRDefault="00B46A51" w:rsidP="00B46A5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或者，我们在换一种说法：</w:t>
      </w:r>
    </w:p>
    <w:p w:rsidR="00B46A51" w:rsidRDefault="00B46A51" w:rsidP="00FA61C5">
      <w:pPr>
        <w:widowControl/>
        <w:numPr>
          <w:ilvl w:val="0"/>
          <w:numId w:val="10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首先，</w:t>
      </w:r>
      <w:r>
        <w:rPr>
          <w:rFonts w:ascii="Lucida Sans Unicode" w:hAnsi="Lucida Sans Unicode" w:cs="Lucida Sans Unicode"/>
          <w:color w:val="1A1A1A"/>
          <w:szCs w:val="21"/>
        </w:rPr>
        <w:t xml:space="preserve">Advice </w:t>
      </w:r>
      <w:r>
        <w:rPr>
          <w:rFonts w:ascii="Lucida Sans Unicode" w:hAnsi="Lucida Sans Unicode" w:cs="Lucida Sans Unicode"/>
          <w:color w:val="1A1A1A"/>
          <w:szCs w:val="21"/>
        </w:rPr>
        <w:t>通过</w:t>
      </w:r>
      <w:r>
        <w:rPr>
          <w:rFonts w:ascii="Lucida Sans Unicode" w:hAnsi="Lucida Sans Unicode" w:cs="Lucida Sans Unicode"/>
          <w:color w:val="1A1A1A"/>
          <w:szCs w:val="21"/>
        </w:rPr>
        <w:t xml:space="preserve"> PointCut </w:t>
      </w:r>
      <w:r>
        <w:rPr>
          <w:rFonts w:ascii="Lucida Sans Unicode" w:hAnsi="Lucida Sans Unicode" w:cs="Lucida Sans Unicode"/>
          <w:color w:val="1A1A1A"/>
          <w:szCs w:val="21"/>
        </w:rPr>
        <w:t>查询需要被织入的</w:t>
      </w:r>
      <w:r>
        <w:rPr>
          <w:rFonts w:ascii="Lucida Sans Unicode" w:hAnsi="Lucida Sans Unicode" w:cs="Lucida Sans Unicode"/>
          <w:color w:val="1A1A1A"/>
          <w:szCs w:val="21"/>
        </w:rPr>
        <w:t xml:space="preserve"> JoinPoint </w:t>
      </w:r>
      <w:r>
        <w:rPr>
          <w:rFonts w:ascii="Lucida Sans Unicode" w:hAnsi="Lucida Sans Unicode" w:cs="Lucida Sans Unicode"/>
          <w:color w:val="1A1A1A"/>
          <w:szCs w:val="21"/>
        </w:rPr>
        <w:t>。</w:t>
      </w:r>
    </w:p>
    <w:p w:rsidR="00B46A51" w:rsidRDefault="00B46A51" w:rsidP="00FA61C5">
      <w:pPr>
        <w:widowControl/>
        <w:numPr>
          <w:ilvl w:val="0"/>
          <w:numId w:val="10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然后，</w:t>
      </w:r>
      <w:r>
        <w:rPr>
          <w:rFonts w:ascii="Lucida Sans Unicode" w:hAnsi="Lucida Sans Unicode" w:cs="Lucida Sans Unicode"/>
          <w:color w:val="1A1A1A"/>
          <w:szCs w:val="21"/>
        </w:rPr>
        <w:t xml:space="preserve">Advice </w:t>
      </w:r>
      <w:r>
        <w:rPr>
          <w:rFonts w:ascii="Lucida Sans Unicode" w:hAnsi="Lucida Sans Unicode" w:cs="Lucida Sans Unicode"/>
          <w:color w:val="1A1A1A"/>
          <w:szCs w:val="21"/>
        </w:rPr>
        <w:t>在查询到</w:t>
      </w:r>
      <w:r>
        <w:rPr>
          <w:rFonts w:ascii="Lucida Sans Unicode" w:hAnsi="Lucida Sans Unicode" w:cs="Lucida Sans Unicode"/>
          <w:color w:val="1A1A1A"/>
          <w:szCs w:val="21"/>
        </w:rPr>
        <w:t xml:space="preserve"> JoinPoint </w:t>
      </w:r>
      <w:r>
        <w:rPr>
          <w:rFonts w:ascii="Lucida Sans Unicode" w:hAnsi="Lucida Sans Unicode" w:cs="Lucida Sans Unicode"/>
          <w:color w:val="1A1A1A"/>
          <w:szCs w:val="21"/>
        </w:rPr>
        <w:t>上执行逻辑。</w:t>
      </w:r>
    </w:p>
    <w:p w:rsidR="00B46A51" w:rsidRDefault="00B46A51" w:rsidP="00B46A51">
      <w:pPr>
        <w:pStyle w:val="3"/>
      </w:pPr>
      <w:r>
        <w:t>什么是 Advice ？</w:t>
      </w:r>
    </w:p>
    <w:p w:rsidR="00B46A51" w:rsidRDefault="00B46A51" w:rsidP="00B46A5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Advice </w:t>
      </w:r>
      <w:r>
        <w:rPr>
          <w:rFonts w:ascii="Lucida Sans Unicode" w:hAnsi="Lucida Sans Unicode" w:cs="Lucida Sans Unicode"/>
          <w:color w:val="1A1A1A"/>
        </w:rPr>
        <w:t>，</w:t>
      </w:r>
      <w:r>
        <w:rPr>
          <w:rStyle w:val="a4"/>
          <w:rFonts w:ascii="Lucida Sans Unicode" w:hAnsi="Lucida Sans Unicode" w:cs="Lucida Sans Unicode"/>
          <w:color w:val="1A1A1A"/>
        </w:rPr>
        <w:t>通知</w:t>
      </w:r>
      <w:r>
        <w:rPr>
          <w:rFonts w:ascii="Lucida Sans Unicode" w:hAnsi="Lucida Sans Unicode" w:cs="Lucida Sans Unicode"/>
          <w:color w:val="1A1A1A"/>
        </w:rPr>
        <w:t>。</w:t>
      </w:r>
    </w:p>
    <w:p w:rsidR="00B46A51" w:rsidRDefault="00B46A51" w:rsidP="00FA61C5">
      <w:pPr>
        <w:widowControl/>
        <w:numPr>
          <w:ilvl w:val="0"/>
          <w:numId w:val="10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特定</w:t>
      </w:r>
      <w:r>
        <w:rPr>
          <w:rFonts w:ascii="Lucida Sans Unicode" w:hAnsi="Lucida Sans Unicode" w:cs="Lucida Sans Unicode"/>
          <w:color w:val="1A1A1A"/>
          <w:szCs w:val="21"/>
        </w:rPr>
        <w:t xml:space="preserve"> JoinPoint </w:t>
      </w:r>
      <w:r>
        <w:rPr>
          <w:rFonts w:ascii="Lucida Sans Unicode" w:hAnsi="Lucida Sans Unicode" w:cs="Lucida Sans Unicode"/>
          <w:color w:val="1A1A1A"/>
          <w:szCs w:val="21"/>
        </w:rPr>
        <w:t>处的</w:t>
      </w:r>
      <w:r>
        <w:rPr>
          <w:rFonts w:ascii="Lucida Sans Unicode" w:hAnsi="Lucida Sans Unicode" w:cs="Lucida Sans Unicode"/>
          <w:color w:val="1A1A1A"/>
          <w:szCs w:val="21"/>
        </w:rPr>
        <w:t xml:space="preserve"> Aspect </w:t>
      </w:r>
      <w:r>
        <w:rPr>
          <w:rFonts w:ascii="Lucida Sans Unicode" w:hAnsi="Lucida Sans Unicode" w:cs="Lucida Sans Unicode"/>
          <w:color w:val="1A1A1A"/>
          <w:szCs w:val="21"/>
        </w:rPr>
        <w:t>所采取的动作称为</w:t>
      </w:r>
      <w:r>
        <w:rPr>
          <w:rFonts w:ascii="Lucida Sans Unicode" w:hAnsi="Lucida Sans Unicode" w:cs="Lucida Sans Unicode"/>
          <w:color w:val="1A1A1A"/>
          <w:szCs w:val="21"/>
        </w:rPr>
        <w:t xml:space="preserve"> Advice </w:t>
      </w:r>
      <w:r>
        <w:rPr>
          <w:rFonts w:ascii="Lucida Sans Unicode" w:hAnsi="Lucida Sans Unicode" w:cs="Lucida Sans Unicode"/>
          <w:color w:val="1A1A1A"/>
          <w:szCs w:val="21"/>
        </w:rPr>
        <w:t>。</w:t>
      </w:r>
    </w:p>
    <w:p w:rsidR="00B46A51" w:rsidRDefault="00B46A51" w:rsidP="00FA61C5">
      <w:pPr>
        <w:widowControl/>
        <w:numPr>
          <w:ilvl w:val="0"/>
          <w:numId w:val="10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Spring AOP </w:t>
      </w:r>
      <w:r>
        <w:rPr>
          <w:rFonts w:ascii="Lucida Sans Unicode" w:hAnsi="Lucida Sans Unicode" w:cs="Lucida Sans Unicode"/>
          <w:color w:val="1A1A1A"/>
          <w:szCs w:val="21"/>
        </w:rPr>
        <w:t>使用一个</w:t>
      </w:r>
      <w:r>
        <w:rPr>
          <w:rFonts w:ascii="Lucida Sans Unicode" w:hAnsi="Lucida Sans Unicode" w:cs="Lucida Sans Unicode"/>
          <w:color w:val="1A1A1A"/>
          <w:szCs w:val="21"/>
        </w:rPr>
        <w:t xml:space="preserve"> Advice </w:t>
      </w:r>
      <w:r>
        <w:rPr>
          <w:rFonts w:ascii="Lucida Sans Unicode" w:hAnsi="Lucida Sans Unicode" w:cs="Lucida Sans Unicode"/>
          <w:color w:val="1A1A1A"/>
          <w:szCs w:val="21"/>
        </w:rPr>
        <w:t>作为拦截器，在</w:t>
      </w:r>
      <w:r>
        <w:rPr>
          <w:rFonts w:ascii="Lucida Sans Unicode" w:hAnsi="Lucida Sans Unicode" w:cs="Lucida Sans Unicode"/>
          <w:color w:val="1A1A1A"/>
          <w:szCs w:val="21"/>
        </w:rPr>
        <w:t xml:space="preserve"> JoinPoint “</w:t>
      </w:r>
      <w:r>
        <w:rPr>
          <w:rFonts w:ascii="Lucida Sans Unicode" w:hAnsi="Lucida Sans Unicode" w:cs="Lucida Sans Unicode"/>
          <w:color w:val="1A1A1A"/>
          <w:szCs w:val="21"/>
        </w:rPr>
        <w:t>周围</w:t>
      </w:r>
      <w:r>
        <w:rPr>
          <w:rFonts w:ascii="Lucida Sans Unicode" w:hAnsi="Lucida Sans Unicode" w:cs="Lucida Sans Unicode"/>
          <w:color w:val="1A1A1A"/>
          <w:szCs w:val="21"/>
        </w:rPr>
        <w:t>”</w:t>
      </w:r>
      <w:r>
        <w:rPr>
          <w:rFonts w:ascii="Lucida Sans Unicode" w:hAnsi="Lucida Sans Unicode" w:cs="Lucida Sans Unicode"/>
          <w:color w:val="1A1A1A"/>
          <w:szCs w:val="21"/>
        </w:rPr>
        <w:t>维护一系列的</w:t>
      </w:r>
      <w:r>
        <w:rPr>
          <w:rStyle w:val="a4"/>
          <w:rFonts w:ascii="Lucida Sans Unicode" w:hAnsi="Lucida Sans Unicode" w:cs="Lucida Sans Unicode"/>
          <w:color w:val="1A1A1A"/>
          <w:szCs w:val="21"/>
        </w:rPr>
        <w:t>拦截器</w:t>
      </w:r>
      <w:r>
        <w:rPr>
          <w:rFonts w:ascii="Lucida Sans Unicode" w:hAnsi="Lucida Sans Unicode" w:cs="Lucida Sans Unicode"/>
          <w:color w:val="1A1A1A"/>
          <w:szCs w:val="21"/>
        </w:rPr>
        <w:t>。</w:t>
      </w:r>
    </w:p>
    <w:p w:rsidR="00B46A51" w:rsidRDefault="00B46A51" w:rsidP="00B46A51">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Lucida Sans Unicode" w:hAnsi="Lucida Sans Unicode" w:cs="Lucida Sans Unicode"/>
          <w:color w:val="1A1A1A"/>
        </w:rPr>
        <w:t>有哪些类型的</w:t>
      </w:r>
      <w:r>
        <w:rPr>
          <w:rStyle w:val="a4"/>
          <w:rFonts w:ascii="Lucida Sans Unicode" w:hAnsi="Lucida Sans Unicode" w:cs="Lucida Sans Unicode"/>
          <w:color w:val="1A1A1A"/>
        </w:rPr>
        <w:t xml:space="preserve"> Advice</w:t>
      </w:r>
      <w:r>
        <w:rPr>
          <w:rStyle w:val="a4"/>
          <w:rFonts w:ascii="Lucida Sans Unicode" w:hAnsi="Lucida Sans Unicode" w:cs="Lucida Sans Unicode"/>
          <w:color w:val="1A1A1A"/>
        </w:rPr>
        <w:t>？</w:t>
      </w:r>
    </w:p>
    <w:p w:rsidR="00B46A51" w:rsidRDefault="00B46A51" w:rsidP="00FA61C5">
      <w:pPr>
        <w:widowControl/>
        <w:numPr>
          <w:ilvl w:val="0"/>
          <w:numId w:val="11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Before - </w:t>
      </w:r>
      <w:r>
        <w:rPr>
          <w:rFonts w:ascii="Lucida Sans Unicode" w:hAnsi="Lucida Sans Unicode" w:cs="Lucida Sans Unicode"/>
          <w:color w:val="1A1A1A"/>
          <w:szCs w:val="21"/>
        </w:rPr>
        <w:t>这些类型的</w:t>
      </w:r>
      <w:r>
        <w:rPr>
          <w:rFonts w:ascii="Lucida Sans Unicode" w:hAnsi="Lucida Sans Unicode" w:cs="Lucida Sans Unicode"/>
          <w:color w:val="1A1A1A"/>
          <w:szCs w:val="21"/>
        </w:rPr>
        <w:t xml:space="preserve"> Advice </w:t>
      </w:r>
      <w:r>
        <w:rPr>
          <w:rFonts w:ascii="Lucida Sans Unicode" w:hAnsi="Lucida Sans Unicode" w:cs="Lucida Sans Unicode"/>
          <w:color w:val="1A1A1A"/>
          <w:szCs w:val="21"/>
        </w:rPr>
        <w:t>在</w:t>
      </w:r>
      <w:r>
        <w:rPr>
          <w:rFonts w:ascii="Lucida Sans Unicode" w:hAnsi="Lucida Sans Unicode" w:cs="Lucida Sans Unicode"/>
          <w:color w:val="1A1A1A"/>
          <w:szCs w:val="21"/>
        </w:rPr>
        <w:t xml:space="preserve"> JoinPoint </w:t>
      </w:r>
      <w:r>
        <w:rPr>
          <w:rFonts w:ascii="Lucida Sans Unicode" w:hAnsi="Lucida Sans Unicode" w:cs="Lucida Sans Unicode"/>
          <w:color w:val="1A1A1A"/>
          <w:szCs w:val="21"/>
        </w:rPr>
        <w:t>方法之前执行，并使用</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@Before</w:t>
      </w:r>
      <w:r>
        <w:rPr>
          <w:rFonts w:ascii="Lucida Sans Unicode" w:hAnsi="Lucida Sans Unicode" w:cs="Lucida Sans Unicode"/>
          <w:color w:val="1A1A1A"/>
          <w:szCs w:val="21"/>
        </w:rPr>
        <w:t> </w:t>
      </w:r>
      <w:r>
        <w:rPr>
          <w:rFonts w:ascii="Lucida Sans Unicode" w:hAnsi="Lucida Sans Unicode" w:cs="Lucida Sans Unicode"/>
          <w:color w:val="1A1A1A"/>
          <w:szCs w:val="21"/>
        </w:rPr>
        <w:t>注解标记进行配置。</w:t>
      </w:r>
    </w:p>
    <w:p w:rsidR="00B46A51" w:rsidRDefault="00B46A51" w:rsidP="00FA61C5">
      <w:pPr>
        <w:widowControl/>
        <w:numPr>
          <w:ilvl w:val="0"/>
          <w:numId w:val="11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After Returning - </w:t>
      </w:r>
      <w:r>
        <w:rPr>
          <w:rFonts w:ascii="Lucida Sans Unicode" w:hAnsi="Lucida Sans Unicode" w:cs="Lucida Sans Unicode"/>
          <w:color w:val="1A1A1A"/>
          <w:szCs w:val="21"/>
        </w:rPr>
        <w:t>这些类型的</w:t>
      </w:r>
      <w:r>
        <w:rPr>
          <w:rFonts w:ascii="Lucida Sans Unicode" w:hAnsi="Lucida Sans Unicode" w:cs="Lucida Sans Unicode"/>
          <w:color w:val="1A1A1A"/>
          <w:szCs w:val="21"/>
        </w:rPr>
        <w:t xml:space="preserve"> Advice </w:t>
      </w:r>
      <w:r>
        <w:rPr>
          <w:rFonts w:ascii="Lucida Sans Unicode" w:hAnsi="Lucida Sans Unicode" w:cs="Lucida Sans Unicode"/>
          <w:color w:val="1A1A1A"/>
          <w:szCs w:val="21"/>
        </w:rPr>
        <w:t>在连接点方法正常执行后执行，并使用</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@AfterReturning</w:t>
      </w:r>
      <w:r>
        <w:rPr>
          <w:rFonts w:ascii="Lucida Sans Unicode" w:hAnsi="Lucida Sans Unicode" w:cs="Lucida Sans Unicode"/>
          <w:color w:val="1A1A1A"/>
          <w:szCs w:val="21"/>
        </w:rPr>
        <w:t> </w:t>
      </w:r>
      <w:r>
        <w:rPr>
          <w:rFonts w:ascii="Lucida Sans Unicode" w:hAnsi="Lucida Sans Unicode" w:cs="Lucida Sans Unicode"/>
          <w:color w:val="1A1A1A"/>
          <w:szCs w:val="21"/>
        </w:rPr>
        <w:t>注解标记进行配置。</w:t>
      </w:r>
    </w:p>
    <w:p w:rsidR="00B46A51" w:rsidRDefault="00B46A51" w:rsidP="00FA61C5">
      <w:pPr>
        <w:widowControl/>
        <w:numPr>
          <w:ilvl w:val="0"/>
          <w:numId w:val="11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After Throwing - </w:t>
      </w:r>
      <w:r>
        <w:rPr>
          <w:rFonts w:ascii="Lucida Sans Unicode" w:hAnsi="Lucida Sans Unicode" w:cs="Lucida Sans Unicode"/>
          <w:color w:val="1A1A1A"/>
          <w:szCs w:val="21"/>
        </w:rPr>
        <w:t>这些类型的</w:t>
      </w:r>
      <w:r>
        <w:rPr>
          <w:rFonts w:ascii="Lucida Sans Unicode" w:hAnsi="Lucida Sans Unicode" w:cs="Lucida Sans Unicode"/>
          <w:color w:val="1A1A1A"/>
          <w:szCs w:val="21"/>
        </w:rPr>
        <w:t xml:space="preserve"> Advice </w:t>
      </w:r>
      <w:r>
        <w:rPr>
          <w:rFonts w:ascii="Lucida Sans Unicode" w:hAnsi="Lucida Sans Unicode" w:cs="Lucida Sans Unicode"/>
          <w:color w:val="1A1A1A"/>
          <w:szCs w:val="21"/>
        </w:rPr>
        <w:t>仅在</w:t>
      </w:r>
      <w:r>
        <w:rPr>
          <w:rFonts w:ascii="Lucida Sans Unicode" w:hAnsi="Lucida Sans Unicode" w:cs="Lucida Sans Unicode"/>
          <w:color w:val="1A1A1A"/>
          <w:szCs w:val="21"/>
        </w:rPr>
        <w:t xml:space="preserve"> JoinPoint </w:t>
      </w:r>
      <w:r>
        <w:rPr>
          <w:rFonts w:ascii="Lucida Sans Unicode" w:hAnsi="Lucida Sans Unicode" w:cs="Lucida Sans Unicode"/>
          <w:color w:val="1A1A1A"/>
          <w:szCs w:val="21"/>
        </w:rPr>
        <w:t>方法通过抛出异常退出并使用</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@AfterThrowing</w:t>
      </w:r>
      <w:r>
        <w:rPr>
          <w:rFonts w:ascii="Lucida Sans Unicode" w:hAnsi="Lucida Sans Unicode" w:cs="Lucida Sans Unicode"/>
          <w:color w:val="1A1A1A"/>
          <w:szCs w:val="21"/>
        </w:rPr>
        <w:t> </w:t>
      </w:r>
      <w:r>
        <w:rPr>
          <w:rFonts w:ascii="Lucida Sans Unicode" w:hAnsi="Lucida Sans Unicode" w:cs="Lucida Sans Unicode"/>
          <w:color w:val="1A1A1A"/>
          <w:szCs w:val="21"/>
        </w:rPr>
        <w:t>注解标记配置时执行。</w:t>
      </w:r>
    </w:p>
    <w:p w:rsidR="00B46A51" w:rsidRDefault="00B46A51" w:rsidP="00FA61C5">
      <w:pPr>
        <w:widowControl/>
        <w:numPr>
          <w:ilvl w:val="0"/>
          <w:numId w:val="11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After Finally - </w:t>
      </w:r>
      <w:r>
        <w:rPr>
          <w:rFonts w:ascii="Lucida Sans Unicode" w:hAnsi="Lucida Sans Unicode" w:cs="Lucida Sans Unicode"/>
          <w:color w:val="1A1A1A"/>
          <w:szCs w:val="21"/>
        </w:rPr>
        <w:t>这些类型的</w:t>
      </w:r>
      <w:r>
        <w:rPr>
          <w:rFonts w:ascii="Lucida Sans Unicode" w:hAnsi="Lucida Sans Unicode" w:cs="Lucida Sans Unicode"/>
          <w:color w:val="1A1A1A"/>
          <w:szCs w:val="21"/>
        </w:rPr>
        <w:t xml:space="preserve"> Advice </w:t>
      </w:r>
      <w:r>
        <w:rPr>
          <w:rFonts w:ascii="Lucida Sans Unicode" w:hAnsi="Lucida Sans Unicode" w:cs="Lucida Sans Unicode"/>
          <w:color w:val="1A1A1A"/>
          <w:szCs w:val="21"/>
        </w:rPr>
        <w:t>在连接点方法之后执行，无论方法退出是正常还是异常返回，并使用</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@After</w:t>
      </w:r>
      <w:r>
        <w:rPr>
          <w:rFonts w:ascii="Lucida Sans Unicode" w:hAnsi="Lucida Sans Unicode" w:cs="Lucida Sans Unicode"/>
          <w:color w:val="1A1A1A"/>
          <w:szCs w:val="21"/>
        </w:rPr>
        <w:t> </w:t>
      </w:r>
      <w:r>
        <w:rPr>
          <w:rFonts w:ascii="Lucida Sans Unicode" w:hAnsi="Lucida Sans Unicode" w:cs="Lucida Sans Unicode"/>
          <w:color w:val="1A1A1A"/>
          <w:szCs w:val="21"/>
        </w:rPr>
        <w:t>注解标记进行配置。</w:t>
      </w:r>
    </w:p>
    <w:p w:rsidR="00B46A51" w:rsidRDefault="00B46A51" w:rsidP="00FA61C5">
      <w:pPr>
        <w:widowControl/>
        <w:numPr>
          <w:ilvl w:val="0"/>
          <w:numId w:val="11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Around - </w:t>
      </w:r>
      <w:r>
        <w:rPr>
          <w:rFonts w:ascii="Lucida Sans Unicode" w:hAnsi="Lucida Sans Unicode" w:cs="Lucida Sans Unicode"/>
          <w:color w:val="1A1A1A"/>
          <w:szCs w:val="21"/>
        </w:rPr>
        <w:t>这些类型的</w:t>
      </w:r>
      <w:r>
        <w:rPr>
          <w:rFonts w:ascii="Lucida Sans Unicode" w:hAnsi="Lucida Sans Unicode" w:cs="Lucida Sans Unicode"/>
          <w:color w:val="1A1A1A"/>
          <w:szCs w:val="21"/>
        </w:rPr>
        <w:t xml:space="preserve"> Advice </w:t>
      </w:r>
      <w:r>
        <w:rPr>
          <w:rFonts w:ascii="Lucida Sans Unicode" w:hAnsi="Lucida Sans Unicode" w:cs="Lucida Sans Unicode"/>
          <w:color w:val="1A1A1A"/>
          <w:szCs w:val="21"/>
        </w:rPr>
        <w:t>在连接点之前和之后执行，并使用</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@Around</w:t>
      </w:r>
      <w:r>
        <w:rPr>
          <w:rFonts w:ascii="Lucida Sans Unicode" w:hAnsi="Lucida Sans Unicode" w:cs="Lucida Sans Unicode"/>
          <w:color w:val="1A1A1A"/>
          <w:szCs w:val="21"/>
        </w:rPr>
        <w:t> </w:t>
      </w:r>
      <w:r>
        <w:rPr>
          <w:rFonts w:ascii="Lucida Sans Unicode" w:hAnsi="Lucida Sans Unicode" w:cs="Lucida Sans Unicode"/>
          <w:color w:val="1A1A1A"/>
          <w:szCs w:val="21"/>
        </w:rPr>
        <w:t>注解标记进行配置。</w:t>
      </w:r>
    </w:p>
    <w:p w:rsidR="00B46A51" w:rsidRDefault="00B46A51" w:rsidP="00B46A51">
      <w:pPr>
        <w:pStyle w:val="3"/>
      </w:pPr>
      <w:r>
        <w:t>什么是 Target ？</w:t>
      </w:r>
    </w:p>
    <w:p w:rsidR="00B46A51" w:rsidRDefault="00B46A51" w:rsidP="00B46A5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Target </w:t>
      </w:r>
      <w:r>
        <w:rPr>
          <w:rFonts w:ascii="Lucida Sans Unicode" w:hAnsi="Lucida Sans Unicode" w:cs="Lucida Sans Unicode"/>
          <w:color w:val="1A1A1A"/>
        </w:rPr>
        <w:t>，织入</w:t>
      </w:r>
      <w:r>
        <w:rPr>
          <w:rFonts w:ascii="Lucida Sans Unicode" w:hAnsi="Lucida Sans Unicode" w:cs="Lucida Sans Unicode"/>
          <w:color w:val="1A1A1A"/>
        </w:rPr>
        <w:t xml:space="preserve"> Advice </w:t>
      </w:r>
      <w:r>
        <w:rPr>
          <w:rFonts w:ascii="Lucida Sans Unicode" w:hAnsi="Lucida Sans Unicode" w:cs="Lucida Sans Unicode"/>
          <w:color w:val="1A1A1A"/>
        </w:rPr>
        <w:t>的</w:t>
      </w:r>
      <w:r>
        <w:rPr>
          <w:rStyle w:val="a4"/>
          <w:rFonts w:ascii="Lucida Sans Unicode" w:hAnsi="Lucida Sans Unicode" w:cs="Lucida Sans Unicode"/>
          <w:color w:val="1A1A1A"/>
        </w:rPr>
        <w:t>目标对象</w:t>
      </w:r>
      <w:r>
        <w:rPr>
          <w:rFonts w:ascii="Lucida Sans Unicode" w:hAnsi="Lucida Sans Unicode" w:cs="Lucida Sans Unicode"/>
          <w:color w:val="1A1A1A"/>
        </w:rPr>
        <w:t>。目标对象也被称为</w:t>
      </w:r>
      <w:r>
        <w:rPr>
          <w:rFonts w:ascii="Lucida Sans Unicode" w:hAnsi="Lucida Sans Unicode" w:cs="Lucida Sans Unicode"/>
          <w:color w:val="1A1A1A"/>
        </w:rPr>
        <w:t> </w:t>
      </w:r>
      <w:r>
        <w:rPr>
          <w:rStyle w:val="a4"/>
          <w:rFonts w:ascii="Lucida Sans Unicode" w:hAnsi="Lucida Sans Unicode" w:cs="Lucida Sans Unicode"/>
          <w:color w:val="1A1A1A"/>
        </w:rPr>
        <w:t>Advised Object</w:t>
      </w:r>
      <w:r>
        <w:rPr>
          <w:rFonts w:ascii="Lucida Sans Unicode" w:hAnsi="Lucida Sans Unicode" w:cs="Lucida Sans Unicode"/>
          <w:color w:val="1A1A1A"/>
        </w:rPr>
        <w:t> </w:t>
      </w:r>
      <w:r>
        <w:rPr>
          <w:rFonts w:ascii="Lucida Sans Unicode" w:hAnsi="Lucida Sans Unicode" w:cs="Lucida Sans Unicode"/>
          <w:color w:val="1A1A1A"/>
        </w:rPr>
        <w:t>。</w:t>
      </w:r>
    </w:p>
    <w:p w:rsidR="00B46A51" w:rsidRDefault="00B46A51" w:rsidP="00FA61C5">
      <w:pPr>
        <w:widowControl/>
        <w:numPr>
          <w:ilvl w:val="0"/>
          <w:numId w:val="11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因为</w:t>
      </w:r>
      <w:r>
        <w:rPr>
          <w:rFonts w:ascii="Lucida Sans Unicode" w:hAnsi="Lucida Sans Unicode" w:cs="Lucida Sans Unicode"/>
          <w:color w:val="1A1A1A"/>
          <w:szCs w:val="21"/>
        </w:rPr>
        <w:t xml:space="preserve"> Spring AOP </w:t>
      </w:r>
      <w:r>
        <w:rPr>
          <w:rFonts w:ascii="Lucida Sans Unicode" w:hAnsi="Lucida Sans Unicode" w:cs="Lucida Sans Unicode"/>
          <w:color w:val="1A1A1A"/>
          <w:szCs w:val="21"/>
        </w:rPr>
        <w:t>使用运行时代理的方式来实现</w:t>
      </w:r>
      <w:r>
        <w:rPr>
          <w:rFonts w:ascii="Lucida Sans Unicode" w:hAnsi="Lucida Sans Unicode" w:cs="Lucida Sans Unicode"/>
          <w:color w:val="1A1A1A"/>
          <w:szCs w:val="21"/>
        </w:rPr>
        <w:t xml:space="preserve"> Aspect </w:t>
      </w:r>
      <w:r>
        <w:rPr>
          <w:rFonts w:ascii="Lucida Sans Unicode" w:hAnsi="Lucida Sans Unicode" w:cs="Lucida Sans Unicode"/>
          <w:color w:val="1A1A1A"/>
          <w:szCs w:val="21"/>
        </w:rPr>
        <w:t>，因此</w:t>
      </w:r>
      <w:r>
        <w:rPr>
          <w:rFonts w:ascii="Lucida Sans Unicode" w:hAnsi="Lucida Sans Unicode" w:cs="Lucida Sans Unicode"/>
          <w:color w:val="1A1A1A"/>
          <w:szCs w:val="21"/>
        </w:rPr>
        <w:t xml:space="preserve"> Advised Object </w:t>
      </w:r>
      <w:r>
        <w:rPr>
          <w:rFonts w:ascii="Lucida Sans Unicode" w:hAnsi="Lucida Sans Unicode" w:cs="Lucida Sans Unicode"/>
          <w:color w:val="1A1A1A"/>
          <w:szCs w:val="21"/>
        </w:rPr>
        <w:t>总是一个代理对象</w:t>
      </w:r>
      <w:r>
        <w:rPr>
          <w:rFonts w:ascii="Lucida Sans Unicode" w:hAnsi="Lucida Sans Unicode" w:cs="Lucida Sans Unicode"/>
          <w:color w:val="1A1A1A"/>
          <w:szCs w:val="21"/>
        </w:rPr>
        <w:t xml:space="preserve">(Proxied Object) </w:t>
      </w:r>
      <w:r>
        <w:rPr>
          <w:rFonts w:ascii="Lucida Sans Unicode" w:hAnsi="Lucida Sans Unicode" w:cs="Lucida Sans Unicode"/>
          <w:color w:val="1A1A1A"/>
          <w:szCs w:val="21"/>
        </w:rPr>
        <w:t>。</w:t>
      </w:r>
    </w:p>
    <w:p w:rsidR="00B46A51" w:rsidRDefault="00B46A51" w:rsidP="00FA61C5">
      <w:pPr>
        <w:widowControl/>
        <w:numPr>
          <w:ilvl w:val="0"/>
          <w:numId w:val="111"/>
        </w:numPr>
        <w:shd w:val="clear" w:color="auto" w:fill="FFFFFF"/>
        <w:ind w:left="0"/>
        <w:jc w:val="left"/>
        <w:rPr>
          <w:rFonts w:ascii="Lucida Sans Unicode" w:hAnsi="Lucida Sans Unicode" w:cs="Lucida Sans Unicode"/>
          <w:color w:val="1A1A1A"/>
          <w:szCs w:val="21"/>
        </w:rPr>
      </w:pPr>
      <w:r>
        <w:rPr>
          <w:rStyle w:val="a4"/>
          <w:rFonts w:ascii="Lucida Sans Unicode" w:hAnsi="Lucida Sans Unicode" w:cs="Lucida Sans Unicode"/>
          <w:color w:val="1A1A1A"/>
          <w:szCs w:val="21"/>
        </w:rPr>
        <w:t>注意</w:t>
      </w:r>
      <w:r>
        <w:rPr>
          <w:rStyle w:val="a4"/>
          <w:rFonts w:ascii="Lucida Sans Unicode" w:hAnsi="Lucida Sans Unicode" w:cs="Lucida Sans Unicode"/>
          <w:color w:val="1A1A1A"/>
          <w:szCs w:val="21"/>
        </w:rPr>
        <w:t xml:space="preserve">, Advised Object </w:t>
      </w:r>
      <w:r>
        <w:rPr>
          <w:rStyle w:val="a4"/>
          <w:rFonts w:ascii="Lucida Sans Unicode" w:hAnsi="Lucida Sans Unicode" w:cs="Lucida Sans Unicode"/>
          <w:color w:val="1A1A1A"/>
          <w:szCs w:val="21"/>
        </w:rPr>
        <w:t>指的不是原来的对象，而是织入</w:t>
      </w:r>
      <w:r>
        <w:rPr>
          <w:rStyle w:val="a4"/>
          <w:rFonts w:ascii="Lucida Sans Unicode" w:hAnsi="Lucida Sans Unicode" w:cs="Lucida Sans Unicode"/>
          <w:color w:val="1A1A1A"/>
          <w:szCs w:val="21"/>
        </w:rPr>
        <w:t xml:space="preserve"> Advice </w:t>
      </w:r>
      <w:r>
        <w:rPr>
          <w:rStyle w:val="a4"/>
          <w:rFonts w:ascii="Lucida Sans Unicode" w:hAnsi="Lucida Sans Unicode" w:cs="Lucida Sans Unicode"/>
          <w:color w:val="1A1A1A"/>
          <w:szCs w:val="21"/>
        </w:rPr>
        <w:t>后所产生的代理对象</w:t>
      </w:r>
      <w:r>
        <w:rPr>
          <w:rFonts w:ascii="Lucida Sans Unicode" w:hAnsi="Lucida Sans Unicode" w:cs="Lucida Sans Unicode"/>
          <w:color w:val="1A1A1A"/>
          <w:szCs w:val="21"/>
        </w:rPr>
        <w:t>。</w:t>
      </w:r>
    </w:p>
    <w:p w:rsidR="00B46A51" w:rsidRDefault="00B46A51" w:rsidP="00FA61C5">
      <w:pPr>
        <w:widowControl/>
        <w:numPr>
          <w:ilvl w:val="0"/>
          <w:numId w:val="11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Advice + Target Object = Advised Object = Proxy </w:t>
      </w:r>
      <w:r>
        <w:rPr>
          <w:rFonts w:ascii="Lucida Sans Unicode" w:hAnsi="Lucida Sans Unicode" w:cs="Lucida Sans Unicode"/>
          <w:color w:val="1A1A1A"/>
          <w:szCs w:val="21"/>
        </w:rPr>
        <w:t>。</w:t>
      </w:r>
    </w:p>
    <w:p w:rsidR="00EA174D" w:rsidRDefault="00EA174D" w:rsidP="00EA174D">
      <w:pPr>
        <w:pStyle w:val="3"/>
      </w:pPr>
      <w:r>
        <w:t>AOP 有哪些实现方式？</w:t>
      </w:r>
    </w:p>
    <w:p w:rsidR="00EA174D" w:rsidRDefault="00EA174D" w:rsidP="00EA174D">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实现</w:t>
      </w:r>
      <w:r>
        <w:rPr>
          <w:rFonts w:ascii="Lucida Sans Unicode" w:hAnsi="Lucida Sans Unicode" w:cs="Lucida Sans Unicode"/>
          <w:color w:val="1A1A1A"/>
        </w:rPr>
        <w:t xml:space="preserve"> AOP </w:t>
      </w:r>
      <w:r>
        <w:rPr>
          <w:rFonts w:ascii="Lucida Sans Unicode" w:hAnsi="Lucida Sans Unicode" w:cs="Lucida Sans Unicode"/>
          <w:color w:val="1A1A1A"/>
        </w:rPr>
        <w:t>的技术，主要分为两大类：</w:t>
      </w:r>
    </w:p>
    <w:p w:rsidR="00EA174D" w:rsidRDefault="00EA174D" w:rsidP="00FA61C5">
      <w:pPr>
        <w:pStyle w:val="a3"/>
        <w:numPr>
          <w:ilvl w:val="0"/>
          <w:numId w:val="112"/>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微软雅黑" w:eastAsia="微软雅黑" w:hAnsi="微软雅黑" w:cs="微软雅黑" w:hint="eastAsia"/>
          <w:color w:val="1A1A1A"/>
          <w:sz w:val="21"/>
          <w:szCs w:val="21"/>
        </w:rPr>
        <w:t>①</w:t>
      </w:r>
      <w:r>
        <w:rPr>
          <w:rFonts w:ascii="Lucida Sans Unicode" w:hAnsi="Lucida Sans Unicode" w:cs="Lucida Sans Unicode"/>
          <w:color w:val="1A1A1A"/>
          <w:sz w:val="21"/>
          <w:szCs w:val="21"/>
        </w:rPr>
        <w:t> </w:t>
      </w:r>
      <w:r>
        <w:rPr>
          <w:rStyle w:val="a4"/>
          <w:rFonts w:ascii="Lucida Sans Unicode" w:hAnsi="Lucida Sans Unicode" w:cs="Lucida Sans Unicode"/>
          <w:color w:val="1A1A1A"/>
          <w:sz w:val="21"/>
          <w:szCs w:val="21"/>
        </w:rPr>
        <w:t>静态代理</w:t>
      </w:r>
      <w:r>
        <w:rPr>
          <w:rFonts w:ascii="Lucida Sans Unicode" w:hAnsi="Lucida Sans Unicode" w:cs="Lucida Sans Unicode"/>
          <w:color w:val="1A1A1A"/>
          <w:sz w:val="21"/>
          <w:szCs w:val="21"/>
        </w:rPr>
        <w:t xml:space="preserve"> - </w:t>
      </w:r>
      <w:r>
        <w:rPr>
          <w:rFonts w:ascii="Lucida Sans Unicode" w:hAnsi="Lucida Sans Unicode" w:cs="Lucida Sans Unicode"/>
          <w:color w:val="1A1A1A"/>
          <w:sz w:val="21"/>
          <w:szCs w:val="21"/>
        </w:rPr>
        <w:t>指使用</w:t>
      </w:r>
      <w:r>
        <w:rPr>
          <w:rFonts w:ascii="Lucida Sans Unicode" w:hAnsi="Lucida Sans Unicode" w:cs="Lucida Sans Unicode"/>
          <w:color w:val="1A1A1A"/>
          <w:sz w:val="21"/>
          <w:szCs w:val="21"/>
        </w:rPr>
        <w:t xml:space="preserve"> AOP </w:t>
      </w:r>
      <w:r>
        <w:rPr>
          <w:rFonts w:ascii="Lucida Sans Unicode" w:hAnsi="Lucida Sans Unicode" w:cs="Lucida Sans Unicode"/>
          <w:color w:val="1A1A1A"/>
          <w:sz w:val="21"/>
          <w:szCs w:val="21"/>
        </w:rPr>
        <w:t>框架提供的命令进行编译，从而在编译阶段就可生成</w:t>
      </w:r>
      <w:r>
        <w:rPr>
          <w:rFonts w:ascii="Lucida Sans Unicode" w:hAnsi="Lucida Sans Unicode" w:cs="Lucida Sans Unicode"/>
          <w:color w:val="1A1A1A"/>
          <w:sz w:val="21"/>
          <w:szCs w:val="21"/>
        </w:rPr>
        <w:t xml:space="preserve"> AOP </w:t>
      </w:r>
      <w:r>
        <w:rPr>
          <w:rFonts w:ascii="Lucida Sans Unicode" w:hAnsi="Lucida Sans Unicode" w:cs="Lucida Sans Unicode"/>
          <w:color w:val="1A1A1A"/>
          <w:sz w:val="21"/>
          <w:szCs w:val="21"/>
        </w:rPr>
        <w:t>代理类，因此也称为编译时增强。</w:t>
      </w:r>
    </w:p>
    <w:p w:rsidR="00EA174D" w:rsidRDefault="00EA174D" w:rsidP="00FA61C5">
      <w:pPr>
        <w:widowControl/>
        <w:numPr>
          <w:ilvl w:val="1"/>
          <w:numId w:val="112"/>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编译时编织（特殊编译器实现）</w:t>
      </w:r>
    </w:p>
    <w:p w:rsidR="00EA174D" w:rsidRDefault="00EA174D" w:rsidP="00FA61C5">
      <w:pPr>
        <w:pStyle w:val="a3"/>
        <w:numPr>
          <w:ilvl w:val="1"/>
          <w:numId w:val="112"/>
        </w:numPr>
        <w:shd w:val="clear" w:color="auto" w:fill="FFFFFF"/>
        <w:spacing w:before="150" w:beforeAutospacing="0" w:after="42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类加载时编织（特殊的类加载器实现）。</w:t>
      </w:r>
    </w:p>
    <w:p w:rsidR="00EA174D" w:rsidRDefault="00EA174D" w:rsidP="00EA174D">
      <w:pPr>
        <w:pStyle w:val="a3"/>
        <w:shd w:val="clear" w:color="auto" w:fill="F6F6F6"/>
        <w:spacing w:before="0" w:beforeAutospacing="0" w:after="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例如，</w:t>
      </w:r>
      <w:r>
        <w:rPr>
          <w:rFonts w:ascii="Lucida Sans Unicode" w:hAnsi="Lucida Sans Unicode" w:cs="Lucida Sans Unicode"/>
          <w:color w:val="1A1A1A"/>
          <w:sz w:val="21"/>
          <w:szCs w:val="21"/>
        </w:rPr>
        <w:t xml:space="preserve">SkyWalking </w:t>
      </w:r>
      <w:r>
        <w:rPr>
          <w:rFonts w:ascii="Lucida Sans Unicode" w:hAnsi="Lucida Sans Unicode" w:cs="Lucida Sans Unicode"/>
          <w:color w:val="1A1A1A"/>
          <w:sz w:val="21"/>
          <w:szCs w:val="21"/>
        </w:rPr>
        <w:t>基于</w:t>
      </w:r>
      <w:r>
        <w:rPr>
          <w:rFonts w:ascii="Lucida Sans Unicode" w:hAnsi="Lucida Sans Unicode" w:cs="Lucida Sans Unicode"/>
          <w:color w:val="1A1A1A"/>
          <w:sz w:val="21"/>
          <w:szCs w:val="21"/>
        </w:rPr>
        <w:t xml:space="preserve"> Java Agent </w:t>
      </w:r>
      <w:r>
        <w:rPr>
          <w:rFonts w:ascii="Lucida Sans Unicode" w:hAnsi="Lucida Sans Unicode" w:cs="Lucida Sans Unicode"/>
          <w:color w:val="1A1A1A"/>
          <w:sz w:val="21"/>
          <w:szCs w:val="21"/>
        </w:rPr>
        <w:t>机制，配置上</w:t>
      </w:r>
      <w:r>
        <w:rPr>
          <w:rFonts w:ascii="Lucida Sans Unicode" w:hAnsi="Lucida Sans Unicode" w:cs="Lucida Sans Unicode"/>
          <w:color w:val="1A1A1A"/>
          <w:sz w:val="21"/>
          <w:szCs w:val="21"/>
        </w:rPr>
        <w:t xml:space="preserve"> ByteBuddy </w:t>
      </w:r>
      <w:r>
        <w:rPr>
          <w:rFonts w:ascii="Lucida Sans Unicode" w:hAnsi="Lucida Sans Unicode" w:cs="Lucida Sans Unicode"/>
          <w:color w:val="1A1A1A"/>
          <w:sz w:val="21"/>
          <w:szCs w:val="21"/>
        </w:rPr>
        <w:t>库，实现类加载时编织时增强，从而实现链路追踪的透明埋点。</w:t>
      </w:r>
    </w:p>
    <w:p w:rsidR="00EA174D" w:rsidRDefault="00EA174D" w:rsidP="00EA174D">
      <w:pPr>
        <w:pStyle w:val="a3"/>
        <w:shd w:val="clear" w:color="auto" w:fill="F6F6F6"/>
        <w:spacing w:before="0" w:beforeAutospacing="0" w:after="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感兴趣的胖友，可以看看</w:t>
      </w:r>
      <w:r>
        <w:rPr>
          <w:rFonts w:ascii="Lucida Sans Unicode" w:hAnsi="Lucida Sans Unicode" w:cs="Lucida Sans Unicode"/>
          <w:color w:val="1A1A1A"/>
          <w:sz w:val="21"/>
          <w:szCs w:val="21"/>
        </w:rPr>
        <w:t> </w:t>
      </w:r>
      <w:hyperlink r:id="rId313" w:tgtFrame="_blank" w:history="1">
        <w:r>
          <w:rPr>
            <w:rStyle w:val="a5"/>
            <w:rFonts w:ascii="Lucida Sans Unicode" w:hAnsi="Lucida Sans Unicode" w:cs="Lucida Sans Unicode"/>
            <w:color w:val="0088CC"/>
            <w:sz w:val="21"/>
            <w:szCs w:val="21"/>
          </w:rPr>
          <w:t>《</w:t>
        </w:r>
        <w:r>
          <w:rPr>
            <w:rStyle w:val="a5"/>
            <w:rFonts w:ascii="Lucida Sans Unicode" w:hAnsi="Lucida Sans Unicode" w:cs="Lucida Sans Unicode"/>
            <w:color w:val="0088CC"/>
            <w:sz w:val="21"/>
            <w:szCs w:val="21"/>
          </w:rPr>
          <w:t xml:space="preserve">SkyWalking </w:t>
        </w:r>
        <w:r>
          <w:rPr>
            <w:rStyle w:val="a5"/>
            <w:rFonts w:ascii="Lucida Sans Unicode" w:hAnsi="Lucida Sans Unicode" w:cs="Lucida Sans Unicode"/>
            <w:color w:val="0088CC"/>
            <w:sz w:val="21"/>
            <w:szCs w:val="21"/>
          </w:rPr>
          <w:t>源码分析之</w:t>
        </w:r>
        <w:r>
          <w:rPr>
            <w:rStyle w:val="a5"/>
            <w:rFonts w:ascii="Lucida Sans Unicode" w:hAnsi="Lucida Sans Unicode" w:cs="Lucida Sans Unicode"/>
            <w:color w:val="0088CC"/>
            <w:sz w:val="21"/>
            <w:szCs w:val="21"/>
          </w:rPr>
          <w:t xml:space="preserve"> JavaAgent </w:t>
        </w:r>
        <w:r>
          <w:rPr>
            <w:rStyle w:val="a5"/>
            <w:rFonts w:ascii="Lucida Sans Unicode" w:hAnsi="Lucida Sans Unicode" w:cs="Lucida Sans Unicode"/>
            <w:color w:val="0088CC"/>
            <w:sz w:val="21"/>
            <w:szCs w:val="21"/>
          </w:rPr>
          <w:t>工具</w:t>
        </w:r>
        <w:r>
          <w:rPr>
            <w:rStyle w:val="a5"/>
            <w:rFonts w:ascii="Lucida Sans Unicode" w:hAnsi="Lucida Sans Unicode" w:cs="Lucida Sans Unicode"/>
            <w:color w:val="0088CC"/>
            <w:sz w:val="21"/>
            <w:szCs w:val="21"/>
          </w:rPr>
          <w:t xml:space="preserve"> ByteBuddy </w:t>
        </w:r>
        <w:r>
          <w:rPr>
            <w:rStyle w:val="a5"/>
            <w:rFonts w:ascii="Lucida Sans Unicode" w:hAnsi="Lucida Sans Unicode" w:cs="Lucida Sans Unicode"/>
            <w:color w:val="0088CC"/>
            <w:sz w:val="21"/>
            <w:szCs w:val="21"/>
          </w:rPr>
          <w:t>的应用》</w:t>
        </w:r>
      </w:hyperlink>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w:t>
      </w:r>
    </w:p>
    <w:p w:rsidR="00EA174D" w:rsidRDefault="00EA174D" w:rsidP="00FA61C5">
      <w:pPr>
        <w:pStyle w:val="a3"/>
        <w:numPr>
          <w:ilvl w:val="0"/>
          <w:numId w:val="112"/>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微软雅黑" w:eastAsia="微软雅黑" w:hAnsi="微软雅黑" w:cs="微软雅黑" w:hint="eastAsia"/>
          <w:color w:val="1A1A1A"/>
          <w:sz w:val="21"/>
          <w:szCs w:val="21"/>
        </w:rPr>
        <w:t>②</w:t>
      </w:r>
      <w:r>
        <w:rPr>
          <w:rFonts w:ascii="Lucida Sans Unicode" w:hAnsi="Lucida Sans Unicode" w:cs="Lucida Sans Unicode"/>
          <w:color w:val="1A1A1A"/>
          <w:sz w:val="21"/>
          <w:szCs w:val="21"/>
        </w:rPr>
        <w:t> </w:t>
      </w:r>
      <w:r>
        <w:rPr>
          <w:rStyle w:val="a4"/>
          <w:rFonts w:ascii="Lucida Sans Unicode" w:hAnsi="Lucida Sans Unicode" w:cs="Lucida Sans Unicode"/>
          <w:color w:val="1A1A1A"/>
          <w:sz w:val="21"/>
          <w:szCs w:val="21"/>
        </w:rPr>
        <w:t>动态代理</w:t>
      </w:r>
      <w:r>
        <w:rPr>
          <w:rFonts w:ascii="Lucida Sans Unicode" w:hAnsi="Lucida Sans Unicode" w:cs="Lucida Sans Unicode"/>
          <w:color w:val="1A1A1A"/>
          <w:sz w:val="21"/>
          <w:szCs w:val="21"/>
        </w:rPr>
        <w:t xml:space="preserve"> - </w:t>
      </w:r>
      <w:r>
        <w:rPr>
          <w:rFonts w:ascii="Lucida Sans Unicode" w:hAnsi="Lucida Sans Unicode" w:cs="Lucida Sans Unicode"/>
          <w:color w:val="1A1A1A"/>
          <w:sz w:val="21"/>
          <w:szCs w:val="21"/>
        </w:rPr>
        <w:t>在运行时在内存中</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临时</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生成</w:t>
      </w:r>
      <w:r>
        <w:rPr>
          <w:rFonts w:ascii="Lucida Sans Unicode" w:hAnsi="Lucida Sans Unicode" w:cs="Lucida Sans Unicode"/>
          <w:color w:val="1A1A1A"/>
          <w:sz w:val="21"/>
          <w:szCs w:val="21"/>
        </w:rPr>
        <w:t xml:space="preserve"> AOP </w:t>
      </w:r>
      <w:r>
        <w:rPr>
          <w:rFonts w:ascii="Lucida Sans Unicode" w:hAnsi="Lucida Sans Unicode" w:cs="Lucida Sans Unicode"/>
          <w:color w:val="1A1A1A"/>
          <w:sz w:val="21"/>
          <w:szCs w:val="21"/>
        </w:rPr>
        <w:t>动态代理类，因此也被称为运行时增强。目前</w:t>
      </w:r>
      <w:r>
        <w:rPr>
          <w:rFonts w:ascii="Lucida Sans Unicode" w:hAnsi="Lucida Sans Unicode" w:cs="Lucida Sans Unicode"/>
          <w:color w:val="1A1A1A"/>
          <w:sz w:val="21"/>
          <w:szCs w:val="21"/>
        </w:rPr>
        <w:t xml:space="preserve"> Spring </w:t>
      </w:r>
      <w:r>
        <w:rPr>
          <w:rFonts w:ascii="Lucida Sans Unicode" w:hAnsi="Lucida Sans Unicode" w:cs="Lucida Sans Unicode"/>
          <w:color w:val="1A1A1A"/>
          <w:sz w:val="21"/>
          <w:szCs w:val="21"/>
        </w:rPr>
        <w:t>中使用了两种动态代理库：</w:t>
      </w:r>
    </w:p>
    <w:p w:rsidR="00EA174D" w:rsidRDefault="00EA174D" w:rsidP="00FA61C5">
      <w:pPr>
        <w:widowControl/>
        <w:numPr>
          <w:ilvl w:val="1"/>
          <w:numId w:val="112"/>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JDK </w:t>
      </w:r>
      <w:r>
        <w:rPr>
          <w:rFonts w:ascii="Lucida Sans Unicode" w:hAnsi="Lucida Sans Unicode" w:cs="Lucida Sans Unicode"/>
          <w:color w:val="1A1A1A"/>
          <w:szCs w:val="21"/>
        </w:rPr>
        <w:t>动态代理</w:t>
      </w:r>
    </w:p>
    <w:p w:rsidR="00EA174D" w:rsidRDefault="00EA174D" w:rsidP="00FA61C5">
      <w:pPr>
        <w:widowControl/>
        <w:numPr>
          <w:ilvl w:val="1"/>
          <w:numId w:val="112"/>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CGLIB</w:t>
      </w:r>
    </w:p>
    <w:p w:rsidR="00EA174D" w:rsidRDefault="00EA174D" w:rsidP="00EA174D">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那么</w:t>
      </w:r>
      <w:r>
        <w:rPr>
          <w:rFonts w:ascii="Lucida Sans Unicode" w:hAnsi="Lucida Sans Unicode" w:cs="Lucida Sans Unicode"/>
          <w:color w:val="1A1A1A"/>
        </w:rPr>
        <w:t xml:space="preserve"> Spring </w:t>
      </w:r>
      <w:r>
        <w:rPr>
          <w:rFonts w:ascii="Lucida Sans Unicode" w:hAnsi="Lucida Sans Unicode" w:cs="Lucida Sans Unicode"/>
          <w:color w:val="1A1A1A"/>
        </w:rPr>
        <w:t>什么时候使用</w:t>
      </w:r>
      <w:r>
        <w:rPr>
          <w:rFonts w:ascii="Lucida Sans Unicode" w:hAnsi="Lucida Sans Unicode" w:cs="Lucida Sans Unicode"/>
          <w:color w:val="1A1A1A"/>
        </w:rPr>
        <w:t xml:space="preserve"> JDK </w:t>
      </w:r>
      <w:r>
        <w:rPr>
          <w:rFonts w:ascii="Lucida Sans Unicode" w:hAnsi="Lucida Sans Unicode" w:cs="Lucida Sans Unicode"/>
          <w:color w:val="1A1A1A"/>
        </w:rPr>
        <w:t>动态代理，什么时候使用</w:t>
      </w:r>
      <w:r>
        <w:rPr>
          <w:rFonts w:ascii="Lucida Sans Unicode" w:hAnsi="Lucida Sans Unicode" w:cs="Lucida Sans Unicode"/>
          <w:color w:val="1A1A1A"/>
        </w:rPr>
        <w:t xml:space="preserve"> CGLIB </w:t>
      </w:r>
      <w:r>
        <w:rPr>
          <w:rFonts w:ascii="Lucida Sans Unicode" w:hAnsi="Lucida Sans Unicode" w:cs="Lucida Sans Unicode"/>
          <w:color w:val="1A1A1A"/>
        </w:rPr>
        <w:t>呢？</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EA174D" w:rsidTr="00EA174D">
        <w:trPr>
          <w:trHeight w:val="525"/>
        </w:trPr>
        <w:tc>
          <w:tcPr>
            <w:tcW w:w="0" w:type="auto"/>
            <w:tcBorders>
              <w:top w:val="nil"/>
              <w:left w:val="nil"/>
              <w:bottom w:val="nil"/>
              <w:right w:val="nil"/>
            </w:tcBorders>
            <w:tcMar>
              <w:top w:w="0" w:type="dxa"/>
              <w:left w:w="0" w:type="dxa"/>
              <w:bottom w:w="0" w:type="dxa"/>
              <w:right w:w="0" w:type="dxa"/>
            </w:tcMar>
            <w:vAlign w:val="center"/>
            <w:hideMark/>
          </w:tcPr>
          <w:p w:rsidR="00EA174D" w:rsidRDefault="00EA174D">
            <w:pPr>
              <w:pStyle w:val="HTML0"/>
              <w:shd w:val="clear" w:color="auto" w:fill="272822"/>
              <w:rPr>
                <w:rFonts w:ascii="Lucida Console" w:hAnsi="Lucida Console"/>
                <w:color w:val="657B83"/>
                <w:sz w:val="22"/>
                <w:szCs w:val="22"/>
              </w:rPr>
            </w:pPr>
            <w:r>
              <w:rPr>
                <w:rStyle w:val="comment"/>
                <w:rFonts w:ascii="Lucida Console" w:hAnsi="Lucida Console"/>
                <w:color w:val="75715E"/>
                <w:sz w:val="22"/>
                <w:szCs w:val="22"/>
              </w:rPr>
              <w:t xml:space="preserve">// From </w:t>
            </w:r>
            <w:r>
              <w:rPr>
                <w:rStyle w:val="comment"/>
                <w:rFonts w:ascii="Lucida Console" w:hAnsi="Lucida Console"/>
                <w:color w:val="75715E"/>
                <w:sz w:val="22"/>
                <w:szCs w:val="22"/>
              </w:rPr>
              <w:t>《</w:t>
            </w:r>
            <w:r>
              <w:rPr>
                <w:rStyle w:val="comment"/>
                <w:rFonts w:ascii="Lucida Console" w:hAnsi="Lucida Console"/>
                <w:color w:val="75715E"/>
                <w:sz w:val="22"/>
                <w:szCs w:val="22"/>
              </w:rPr>
              <w:t xml:space="preserve">Spring </w:t>
            </w:r>
            <w:r>
              <w:rPr>
                <w:rStyle w:val="comment"/>
                <w:rFonts w:ascii="Lucida Console" w:hAnsi="Lucida Console"/>
                <w:color w:val="75715E"/>
                <w:sz w:val="22"/>
                <w:szCs w:val="22"/>
              </w:rPr>
              <w:t>源码深度解析》</w:t>
            </w:r>
            <w:r>
              <w:rPr>
                <w:rStyle w:val="comment"/>
                <w:rFonts w:ascii="Lucida Console" w:hAnsi="Lucida Console"/>
                <w:color w:val="75715E"/>
                <w:sz w:val="22"/>
                <w:szCs w:val="22"/>
              </w:rPr>
              <w:t>P172</w:t>
            </w:r>
            <w:r>
              <w:rPr>
                <w:rFonts w:ascii="Lucida Console" w:hAnsi="Lucida Console"/>
                <w:color w:val="657B83"/>
                <w:sz w:val="22"/>
                <w:szCs w:val="22"/>
              </w:rPr>
              <w:br/>
            </w:r>
            <w:r>
              <w:rPr>
                <w:rStyle w:val="comment"/>
                <w:rFonts w:ascii="Lucida Console" w:hAnsi="Lucida Console"/>
                <w:color w:val="75715E"/>
                <w:sz w:val="22"/>
                <w:szCs w:val="22"/>
              </w:rPr>
              <w:t xml:space="preserve">// Spring AOP </w:t>
            </w:r>
            <w:r>
              <w:rPr>
                <w:rStyle w:val="comment"/>
                <w:rFonts w:ascii="Lucida Console" w:hAnsi="Lucida Console"/>
                <w:color w:val="75715E"/>
                <w:sz w:val="22"/>
                <w:szCs w:val="22"/>
              </w:rPr>
              <w:t>部分使用</w:t>
            </w:r>
            <w:r>
              <w:rPr>
                <w:rStyle w:val="comment"/>
                <w:rFonts w:ascii="Lucida Console" w:hAnsi="Lucida Console"/>
                <w:color w:val="75715E"/>
                <w:sz w:val="22"/>
                <w:szCs w:val="22"/>
              </w:rPr>
              <w:t xml:space="preserve"> JDK </w:t>
            </w:r>
            <w:r>
              <w:rPr>
                <w:rStyle w:val="comment"/>
                <w:rFonts w:ascii="Lucida Console" w:hAnsi="Lucida Console"/>
                <w:color w:val="75715E"/>
                <w:sz w:val="22"/>
                <w:szCs w:val="22"/>
              </w:rPr>
              <w:t>动态代理或者</w:t>
            </w:r>
            <w:r>
              <w:rPr>
                <w:rStyle w:val="comment"/>
                <w:rFonts w:ascii="Lucida Console" w:hAnsi="Lucida Console"/>
                <w:color w:val="75715E"/>
                <w:sz w:val="22"/>
                <w:szCs w:val="22"/>
              </w:rPr>
              <w:t xml:space="preserve"> CGLIB </w:t>
            </w:r>
            <w:r>
              <w:rPr>
                <w:rStyle w:val="comment"/>
                <w:rFonts w:ascii="Lucida Console" w:hAnsi="Lucida Console"/>
                <w:color w:val="75715E"/>
                <w:sz w:val="22"/>
                <w:szCs w:val="22"/>
              </w:rPr>
              <w:t>来为目标对象创建代理。（建议尽量使用</w:t>
            </w:r>
            <w:r>
              <w:rPr>
                <w:rStyle w:val="comment"/>
                <w:rFonts w:ascii="Lucida Console" w:hAnsi="Lucida Console"/>
                <w:color w:val="75715E"/>
                <w:sz w:val="22"/>
                <w:szCs w:val="22"/>
              </w:rPr>
              <w:t xml:space="preserve"> JDK </w:t>
            </w:r>
            <w:r>
              <w:rPr>
                <w:rStyle w:val="comment"/>
                <w:rFonts w:ascii="Lucida Console" w:hAnsi="Lucida Console"/>
                <w:color w:val="75715E"/>
                <w:sz w:val="22"/>
                <w:szCs w:val="22"/>
              </w:rPr>
              <w:t>的动态代理）</w:t>
            </w:r>
            <w:r>
              <w:rPr>
                <w:rFonts w:ascii="Lucida Console" w:hAnsi="Lucida Console"/>
                <w:color w:val="657B83"/>
                <w:sz w:val="22"/>
                <w:szCs w:val="22"/>
              </w:rPr>
              <w:br/>
            </w: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如果被代理的目标对象实现了至少一个接口，则会使用</w:t>
            </w:r>
            <w:r>
              <w:rPr>
                <w:rStyle w:val="comment"/>
                <w:rFonts w:ascii="Lucida Console" w:hAnsi="Lucida Console"/>
                <w:color w:val="75715E"/>
                <w:sz w:val="22"/>
                <w:szCs w:val="22"/>
              </w:rPr>
              <w:t xml:space="preserve"> JDK </w:t>
            </w:r>
            <w:r>
              <w:rPr>
                <w:rStyle w:val="comment"/>
                <w:rFonts w:ascii="Lucida Console" w:hAnsi="Lucida Console"/>
                <w:color w:val="75715E"/>
                <w:sz w:val="22"/>
                <w:szCs w:val="22"/>
              </w:rPr>
              <w:t>动态代理。所有该目标类型实现的接口都讲被代理。</w:t>
            </w:r>
            <w:r>
              <w:rPr>
                <w:rFonts w:ascii="Lucida Console" w:hAnsi="Lucida Console"/>
                <w:color w:val="657B83"/>
                <w:sz w:val="22"/>
                <w:szCs w:val="22"/>
              </w:rPr>
              <w:br/>
            </w: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若该目标对象没有实现任何接口，则创建一个</w:t>
            </w:r>
            <w:r>
              <w:rPr>
                <w:rStyle w:val="comment"/>
                <w:rFonts w:ascii="Lucida Console" w:hAnsi="Lucida Console"/>
                <w:color w:val="75715E"/>
                <w:sz w:val="22"/>
                <w:szCs w:val="22"/>
              </w:rPr>
              <w:t xml:space="preserve"> CGLIB </w:t>
            </w:r>
            <w:r>
              <w:rPr>
                <w:rStyle w:val="comment"/>
                <w:rFonts w:ascii="Lucida Console" w:hAnsi="Lucida Console"/>
                <w:color w:val="75715E"/>
                <w:sz w:val="22"/>
                <w:szCs w:val="22"/>
              </w:rPr>
              <w:t>代理。</w:t>
            </w:r>
            <w:r>
              <w:rPr>
                <w:rFonts w:ascii="Lucida Console" w:hAnsi="Lucida Console"/>
                <w:color w:val="657B83"/>
                <w:sz w:val="22"/>
                <w:szCs w:val="22"/>
              </w:rPr>
              <w:br/>
            </w: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如果你希望强制使用</w:t>
            </w:r>
            <w:r>
              <w:rPr>
                <w:rStyle w:val="comment"/>
                <w:rFonts w:ascii="Lucida Console" w:hAnsi="Lucida Console"/>
                <w:color w:val="75715E"/>
                <w:sz w:val="22"/>
                <w:szCs w:val="22"/>
              </w:rPr>
              <w:t xml:space="preserve"> CGLIB </w:t>
            </w:r>
            <w:r>
              <w:rPr>
                <w:rStyle w:val="comment"/>
                <w:rFonts w:ascii="Lucida Console" w:hAnsi="Lucida Console"/>
                <w:color w:val="75715E"/>
                <w:sz w:val="22"/>
                <w:szCs w:val="22"/>
              </w:rPr>
              <w:t>代理，（例如希望代理目标对象的所有方法，而不只是实现自接口的方法）那也可以。但是需要考虑以下两个方法：</w:t>
            </w:r>
            <w:r>
              <w:rPr>
                <w:rFonts w:ascii="Lucida Console" w:hAnsi="Lucida Console"/>
                <w:color w:val="657B83"/>
                <w:sz w:val="22"/>
                <w:szCs w:val="22"/>
              </w:rPr>
              <w:br/>
            </w:r>
            <w:r>
              <w:rPr>
                <w:rStyle w:val="comment"/>
                <w:rFonts w:ascii="Lucida Console" w:hAnsi="Lucida Console"/>
                <w:color w:val="75715E"/>
                <w:sz w:val="22"/>
                <w:szCs w:val="22"/>
              </w:rPr>
              <w:t xml:space="preserve">//      1&gt; </w:t>
            </w:r>
            <w:r>
              <w:rPr>
                <w:rStyle w:val="comment"/>
                <w:rFonts w:ascii="Lucida Console" w:hAnsi="Lucida Console"/>
                <w:color w:val="75715E"/>
                <w:sz w:val="22"/>
                <w:szCs w:val="22"/>
              </w:rPr>
              <w:t>无法通知</w:t>
            </w:r>
            <w:r>
              <w:rPr>
                <w:rStyle w:val="comment"/>
                <w:rFonts w:ascii="Lucida Console" w:hAnsi="Lucida Console"/>
                <w:color w:val="75715E"/>
                <w:sz w:val="22"/>
                <w:szCs w:val="22"/>
              </w:rPr>
              <w:t xml:space="preserve">(advise) Final </w:t>
            </w:r>
            <w:r>
              <w:rPr>
                <w:rStyle w:val="comment"/>
                <w:rFonts w:ascii="Lucida Console" w:hAnsi="Lucida Console"/>
                <w:color w:val="75715E"/>
                <w:sz w:val="22"/>
                <w:szCs w:val="22"/>
              </w:rPr>
              <w:t>方法，因为它们不能被覆盖。</w:t>
            </w:r>
            <w:r>
              <w:rPr>
                <w:rFonts w:ascii="Lucida Console" w:hAnsi="Lucida Console"/>
                <w:color w:val="657B83"/>
                <w:sz w:val="22"/>
                <w:szCs w:val="22"/>
              </w:rPr>
              <w:br/>
            </w:r>
            <w:r>
              <w:rPr>
                <w:rStyle w:val="comment"/>
                <w:rFonts w:ascii="Lucida Console" w:hAnsi="Lucida Console"/>
                <w:color w:val="75715E"/>
                <w:sz w:val="22"/>
                <w:szCs w:val="22"/>
              </w:rPr>
              <w:t xml:space="preserve">//      2&gt; </w:t>
            </w:r>
            <w:r>
              <w:rPr>
                <w:rStyle w:val="comment"/>
                <w:rFonts w:ascii="Lucida Console" w:hAnsi="Lucida Console"/>
                <w:color w:val="75715E"/>
                <w:sz w:val="22"/>
                <w:szCs w:val="22"/>
              </w:rPr>
              <w:t>你需要将</w:t>
            </w:r>
            <w:r>
              <w:rPr>
                <w:rStyle w:val="comment"/>
                <w:rFonts w:ascii="Lucida Console" w:hAnsi="Lucida Console"/>
                <w:color w:val="75715E"/>
                <w:sz w:val="22"/>
                <w:szCs w:val="22"/>
              </w:rPr>
              <w:t xml:space="preserve"> CGLIB </w:t>
            </w:r>
            <w:r>
              <w:rPr>
                <w:rStyle w:val="comment"/>
                <w:rFonts w:ascii="Lucida Console" w:hAnsi="Lucida Console"/>
                <w:color w:val="75715E"/>
                <w:sz w:val="22"/>
                <w:szCs w:val="22"/>
              </w:rPr>
              <w:t>二进制发型包放在</w:t>
            </w:r>
            <w:r>
              <w:rPr>
                <w:rStyle w:val="comment"/>
                <w:rFonts w:ascii="Lucida Console" w:hAnsi="Lucida Console"/>
                <w:color w:val="75715E"/>
                <w:sz w:val="22"/>
                <w:szCs w:val="22"/>
              </w:rPr>
              <w:t xml:space="preserve"> classpath </w:t>
            </w:r>
            <w:r>
              <w:rPr>
                <w:rStyle w:val="comment"/>
                <w:rFonts w:ascii="Lucida Console" w:hAnsi="Lucida Console"/>
                <w:color w:val="75715E"/>
                <w:sz w:val="22"/>
                <w:szCs w:val="22"/>
              </w:rPr>
              <w:t>下面。</w:t>
            </w:r>
            <w:r>
              <w:rPr>
                <w:rFonts w:ascii="Lucida Console" w:hAnsi="Lucida Console"/>
                <w:color w:val="657B83"/>
                <w:sz w:val="22"/>
                <w:szCs w:val="22"/>
              </w:rPr>
              <w:br/>
            </w: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为什么</w:t>
            </w:r>
            <w:r>
              <w:rPr>
                <w:rStyle w:val="comment"/>
                <w:rFonts w:ascii="Lucida Console" w:hAnsi="Lucida Console"/>
                <w:color w:val="75715E"/>
                <w:sz w:val="22"/>
                <w:szCs w:val="22"/>
              </w:rPr>
              <w:t xml:space="preserve"> Spring </w:t>
            </w:r>
            <w:r>
              <w:rPr>
                <w:rStyle w:val="comment"/>
                <w:rFonts w:ascii="Lucida Console" w:hAnsi="Lucida Console"/>
                <w:color w:val="75715E"/>
                <w:sz w:val="22"/>
                <w:szCs w:val="22"/>
              </w:rPr>
              <w:t>默认使用</w:t>
            </w:r>
            <w:r>
              <w:rPr>
                <w:rStyle w:val="comment"/>
                <w:rFonts w:ascii="Lucida Console" w:hAnsi="Lucida Console"/>
                <w:color w:val="75715E"/>
                <w:sz w:val="22"/>
                <w:szCs w:val="22"/>
              </w:rPr>
              <w:t xml:space="preserve"> JDK </w:t>
            </w:r>
            <w:r>
              <w:rPr>
                <w:rStyle w:val="comment"/>
                <w:rFonts w:ascii="Lucida Console" w:hAnsi="Lucida Console"/>
                <w:color w:val="75715E"/>
                <w:sz w:val="22"/>
                <w:szCs w:val="22"/>
              </w:rPr>
              <w:t>的动态代理呢？笔者猜测原因如下：</w:t>
            </w:r>
            <w:r>
              <w:rPr>
                <w:rFonts w:ascii="Lucida Console" w:hAnsi="Lucida Console"/>
                <w:color w:val="657B83"/>
                <w:sz w:val="22"/>
                <w:szCs w:val="22"/>
              </w:rPr>
              <w:br/>
            </w:r>
            <w:r>
              <w:rPr>
                <w:rStyle w:val="comment"/>
                <w:rFonts w:ascii="Lucida Console" w:hAnsi="Lucida Console"/>
                <w:color w:val="75715E"/>
                <w:sz w:val="22"/>
                <w:szCs w:val="22"/>
              </w:rPr>
              <w:t xml:space="preserve">//      1&gt; </w:t>
            </w:r>
            <w:r>
              <w:rPr>
                <w:rStyle w:val="comment"/>
                <w:rFonts w:ascii="Lucida Console" w:hAnsi="Lucida Console"/>
                <w:color w:val="75715E"/>
                <w:sz w:val="22"/>
                <w:szCs w:val="22"/>
              </w:rPr>
              <w:t>使用</w:t>
            </w:r>
            <w:r>
              <w:rPr>
                <w:rStyle w:val="comment"/>
                <w:rFonts w:ascii="Lucida Console" w:hAnsi="Lucida Console"/>
                <w:color w:val="75715E"/>
                <w:sz w:val="22"/>
                <w:szCs w:val="22"/>
              </w:rPr>
              <w:t xml:space="preserve"> JDK </w:t>
            </w:r>
            <w:r>
              <w:rPr>
                <w:rStyle w:val="comment"/>
                <w:rFonts w:ascii="Lucida Console" w:hAnsi="Lucida Console"/>
                <w:color w:val="75715E"/>
                <w:sz w:val="22"/>
                <w:szCs w:val="22"/>
              </w:rPr>
              <w:t>原生支持，减少三方依赖</w:t>
            </w:r>
            <w:r>
              <w:rPr>
                <w:rFonts w:ascii="Lucida Console" w:hAnsi="Lucida Console"/>
                <w:color w:val="657B83"/>
                <w:sz w:val="22"/>
                <w:szCs w:val="22"/>
              </w:rPr>
              <w:br/>
            </w:r>
            <w:r>
              <w:rPr>
                <w:rStyle w:val="comment"/>
                <w:rFonts w:ascii="Lucida Console" w:hAnsi="Lucida Console"/>
                <w:color w:val="75715E"/>
                <w:sz w:val="22"/>
                <w:szCs w:val="22"/>
              </w:rPr>
              <w:t xml:space="preserve">//      2&gt; JDK8 </w:t>
            </w:r>
            <w:r>
              <w:rPr>
                <w:rStyle w:val="comment"/>
                <w:rFonts w:ascii="Lucida Console" w:hAnsi="Lucida Console"/>
                <w:color w:val="75715E"/>
                <w:sz w:val="22"/>
                <w:szCs w:val="22"/>
              </w:rPr>
              <w:t>开始后，</w:t>
            </w:r>
            <w:r>
              <w:rPr>
                <w:rStyle w:val="comment"/>
                <w:rFonts w:ascii="Lucida Console" w:hAnsi="Lucida Console"/>
                <w:color w:val="75715E"/>
                <w:sz w:val="22"/>
                <w:szCs w:val="22"/>
              </w:rPr>
              <w:t xml:space="preserve">JDK </w:t>
            </w:r>
            <w:r>
              <w:rPr>
                <w:rStyle w:val="comment"/>
                <w:rFonts w:ascii="Lucida Console" w:hAnsi="Lucida Console"/>
                <w:color w:val="75715E"/>
                <w:sz w:val="22"/>
                <w:szCs w:val="22"/>
              </w:rPr>
              <w:t>代理的性能差距</w:t>
            </w:r>
            <w:r>
              <w:rPr>
                <w:rStyle w:val="comment"/>
                <w:rFonts w:ascii="Lucida Console" w:hAnsi="Lucida Console"/>
                <w:color w:val="75715E"/>
                <w:sz w:val="22"/>
                <w:szCs w:val="22"/>
              </w:rPr>
              <w:t xml:space="preserve"> CGLIB </w:t>
            </w:r>
            <w:r>
              <w:rPr>
                <w:rStyle w:val="comment"/>
                <w:rFonts w:ascii="Lucida Console" w:hAnsi="Lucida Console"/>
                <w:color w:val="75715E"/>
                <w:sz w:val="22"/>
                <w:szCs w:val="22"/>
              </w:rPr>
              <w:t>的性能不会太多。可参见：</w:t>
            </w:r>
            <w:r>
              <w:rPr>
                <w:rStyle w:val="comment"/>
                <w:rFonts w:ascii="Lucida Console" w:hAnsi="Lucida Console"/>
                <w:color w:val="75715E"/>
                <w:sz w:val="22"/>
                <w:szCs w:val="22"/>
              </w:rPr>
              <w:t>https://www.cnblogs.com/haiq/p/4304615.html</w:t>
            </w:r>
          </w:p>
        </w:tc>
      </w:tr>
    </w:tbl>
    <w:p w:rsidR="00EA174D" w:rsidRDefault="00EA174D" w:rsidP="00FA61C5">
      <w:pPr>
        <w:widowControl/>
        <w:numPr>
          <w:ilvl w:val="0"/>
          <w:numId w:val="11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实际上，</w:t>
      </w:r>
      <w:r>
        <w:rPr>
          <w:rFonts w:ascii="Lucida Sans Unicode" w:hAnsi="Lucida Sans Unicode" w:cs="Lucida Sans Unicode"/>
          <w:color w:val="1A1A1A"/>
          <w:szCs w:val="21"/>
        </w:rPr>
        <w:t xml:space="preserve">Spring AOP </w:t>
      </w:r>
      <w:r>
        <w:rPr>
          <w:rFonts w:ascii="Lucida Sans Unicode" w:hAnsi="Lucida Sans Unicode" w:cs="Lucida Sans Unicode"/>
          <w:color w:val="1A1A1A"/>
          <w:szCs w:val="21"/>
        </w:rPr>
        <w:t>的代码量不大，与其在窗户外面不清不楚，不如捅破它！感兴趣的胖友，可以撸一撸</w:t>
      </w:r>
      <w:r>
        <w:rPr>
          <w:rFonts w:ascii="Lucida Sans Unicode" w:hAnsi="Lucida Sans Unicode" w:cs="Lucida Sans Unicode"/>
          <w:color w:val="1A1A1A"/>
          <w:szCs w:val="21"/>
        </w:rPr>
        <w:t> </w:t>
      </w:r>
      <w:hyperlink r:id="rId314" w:history="1">
        <w:r>
          <w:rPr>
            <w:rStyle w:val="a5"/>
            <w:rFonts w:ascii="Lucida Sans Unicode" w:hAnsi="Lucida Sans Unicode" w:cs="Lucida Sans Unicode"/>
            <w:color w:val="0088CC"/>
            <w:szCs w:val="21"/>
          </w:rPr>
          <w:t>《精尽</w:t>
        </w:r>
        <w:r>
          <w:rPr>
            <w:rStyle w:val="a5"/>
            <w:rFonts w:ascii="Lucida Sans Unicode" w:hAnsi="Lucida Sans Unicode" w:cs="Lucida Sans Unicode"/>
            <w:color w:val="0088CC"/>
            <w:szCs w:val="21"/>
          </w:rPr>
          <w:t xml:space="preserve"> Spring </w:t>
        </w:r>
        <w:r>
          <w:rPr>
            <w:rStyle w:val="a5"/>
            <w:rFonts w:ascii="Lucida Sans Unicode" w:hAnsi="Lucida Sans Unicode" w:cs="Lucida Sans Unicode"/>
            <w:color w:val="0088CC"/>
            <w:szCs w:val="21"/>
          </w:rPr>
          <w:t>源码分析</w:t>
        </w:r>
        <w:r>
          <w:rPr>
            <w:rStyle w:val="a5"/>
            <w:rFonts w:ascii="Lucida Sans Unicode" w:hAnsi="Lucida Sans Unicode" w:cs="Lucida Sans Unicode"/>
            <w:color w:val="0088CC"/>
            <w:szCs w:val="21"/>
          </w:rPr>
          <w:t xml:space="preserve"> —— AOP </w:t>
        </w:r>
        <w:r>
          <w:rPr>
            <w:rStyle w:val="a5"/>
            <w:rFonts w:ascii="Lucida Sans Unicode" w:hAnsi="Lucida Sans Unicode" w:cs="Lucida Sans Unicode"/>
            <w:color w:val="0088CC"/>
            <w:szCs w:val="21"/>
          </w:rPr>
          <w:t>源码简单导读》</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EA174D" w:rsidRDefault="00EA174D" w:rsidP="00EA174D">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或者，我们来换一个解答答案：</w:t>
      </w:r>
    </w:p>
    <w:p w:rsidR="00EA174D" w:rsidRDefault="00EA174D" w:rsidP="00EA174D">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Spring AOP </w:t>
      </w:r>
      <w:r>
        <w:rPr>
          <w:rFonts w:ascii="Lucida Sans Unicode" w:hAnsi="Lucida Sans Unicode" w:cs="Lucida Sans Unicode"/>
          <w:color w:val="1A1A1A"/>
        </w:rPr>
        <w:t>中的动态代理主要有两种方式，</w:t>
      </w:r>
    </w:p>
    <w:p w:rsidR="00EA174D" w:rsidRDefault="00EA174D" w:rsidP="00FA61C5">
      <w:pPr>
        <w:pStyle w:val="a3"/>
        <w:numPr>
          <w:ilvl w:val="0"/>
          <w:numId w:val="114"/>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JDK </w:t>
      </w:r>
      <w:r>
        <w:rPr>
          <w:rFonts w:ascii="Lucida Sans Unicode" w:hAnsi="Lucida Sans Unicode" w:cs="Lucida Sans Unicode"/>
          <w:color w:val="1A1A1A"/>
          <w:sz w:val="21"/>
          <w:szCs w:val="21"/>
        </w:rPr>
        <w:t>动态代理</w:t>
      </w:r>
    </w:p>
    <w:p w:rsidR="00EA174D" w:rsidRDefault="00EA174D" w:rsidP="00EA174D">
      <w:pPr>
        <w:pStyle w:val="a3"/>
        <w:shd w:val="clear" w:color="auto" w:fill="FFFFFF"/>
        <w:spacing w:before="150" w:beforeAutospacing="0" w:after="42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JDK </w:t>
      </w:r>
      <w:r>
        <w:rPr>
          <w:rFonts w:ascii="Lucida Sans Unicode" w:hAnsi="Lucida Sans Unicode" w:cs="Lucida Sans Unicode"/>
          <w:color w:val="1A1A1A"/>
          <w:sz w:val="21"/>
          <w:szCs w:val="21"/>
        </w:rPr>
        <w:t>动态代理通过反射来接收被代理的类，并且要求被代理的类必须实现一个接口。</w:t>
      </w:r>
      <w:r>
        <w:rPr>
          <w:rFonts w:ascii="Lucida Sans Unicode" w:hAnsi="Lucida Sans Unicode" w:cs="Lucida Sans Unicode"/>
          <w:color w:val="1A1A1A"/>
          <w:sz w:val="21"/>
          <w:szCs w:val="21"/>
        </w:rPr>
        <w:t>JDK</w:t>
      </w:r>
      <w:r>
        <w:rPr>
          <w:rFonts w:ascii="Lucida Sans Unicode" w:hAnsi="Lucida Sans Unicode" w:cs="Lucida Sans Unicode"/>
          <w:color w:val="1A1A1A"/>
          <w:sz w:val="21"/>
          <w:szCs w:val="21"/>
        </w:rPr>
        <w:t>动态代理的核心是</w:t>
      </w:r>
      <w:r>
        <w:rPr>
          <w:rFonts w:ascii="Lucida Sans Unicode" w:hAnsi="Lucida Sans Unicode" w:cs="Lucida Sans Unicode"/>
          <w:color w:val="1A1A1A"/>
          <w:sz w:val="21"/>
          <w:szCs w:val="21"/>
        </w:rPr>
        <w:t xml:space="preserve"> InvocationHandler </w:t>
      </w:r>
      <w:r>
        <w:rPr>
          <w:rFonts w:ascii="Lucida Sans Unicode" w:hAnsi="Lucida Sans Unicode" w:cs="Lucida Sans Unicode"/>
          <w:color w:val="1A1A1A"/>
          <w:sz w:val="21"/>
          <w:szCs w:val="21"/>
        </w:rPr>
        <w:t>接口和</w:t>
      </w:r>
      <w:r>
        <w:rPr>
          <w:rFonts w:ascii="Lucida Sans Unicode" w:hAnsi="Lucida Sans Unicode" w:cs="Lucida Sans Unicode"/>
          <w:color w:val="1A1A1A"/>
          <w:sz w:val="21"/>
          <w:szCs w:val="21"/>
        </w:rPr>
        <w:t xml:space="preserve"> Proxy </w:t>
      </w:r>
      <w:r>
        <w:rPr>
          <w:rFonts w:ascii="Lucida Sans Unicode" w:hAnsi="Lucida Sans Unicode" w:cs="Lucida Sans Unicode"/>
          <w:color w:val="1A1A1A"/>
          <w:sz w:val="21"/>
          <w:szCs w:val="21"/>
        </w:rPr>
        <w:t>类。</w:t>
      </w:r>
    </w:p>
    <w:p w:rsidR="00EA174D" w:rsidRDefault="00EA174D" w:rsidP="00FA61C5">
      <w:pPr>
        <w:pStyle w:val="a3"/>
        <w:numPr>
          <w:ilvl w:val="0"/>
          <w:numId w:val="114"/>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CGLIB </w:t>
      </w:r>
      <w:r>
        <w:rPr>
          <w:rFonts w:ascii="Lucida Sans Unicode" w:hAnsi="Lucida Sans Unicode" w:cs="Lucida Sans Unicode"/>
          <w:color w:val="1A1A1A"/>
          <w:sz w:val="21"/>
          <w:szCs w:val="21"/>
        </w:rPr>
        <w:t>动态代理</w:t>
      </w:r>
    </w:p>
    <w:p w:rsidR="00B46A51" w:rsidRDefault="00EA174D" w:rsidP="00EA174D">
      <w:pPr>
        <w:pStyle w:val="a3"/>
        <w:shd w:val="clear" w:color="auto" w:fill="FFFFFF"/>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如果目标类没有实现接口，那么</w:t>
      </w:r>
      <w:r>
        <w:rPr>
          <w:rFonts w:ascii="Lucida Sans Unicode" w:hAnsi="Lucida Sans Unicode" w:cs="Lucida Sans Unicode"/>
          <w:color w:val="1A1A1A"/>
          <w:sz w:val="21"/>
          <w:szCs w:val="21"/>
        </w:rPr>
        <w:t xml:space="preserve"> Spring AOP </w:t>
      </w:r>
      <w:r>
        <w:rPr>
          <w:rFonts w:ascii="Lucida Sans Unicode" w:hAnsi="Lucida Sans Unicode" w:cs="Lucida Sans Unicode"/>
          <w:color w:val="1A1A1A"/>
          <w:sz w:val="21"/>
          <w:szCs w:val="21"/>
        </w:rPr>
        <w:t>会选择使用</w:t>
      </w:r>
      <w:r>
        <w:rPr>
          <w:rFonts w:ascii="Lucida Sans Unicode" w:hAnsi="Lucida Sans Unicode" w:cs="Lucida Sans Unicode"/>
          <w:color w:val="1A1A1A"/>
          <w:sz w:val="21"/>
          <w:szCs w:val="21"/>
        </w:rPr>
        <w:t xml:space="preserve"> CGLIB </w:t>
      </w:r>
      <w:r>
        <w:rPr>
          <w:rFonts w:ascii="Lucida Sans Unicode" w:hAnsi="Lucida Sans Unicode" w:cs="Lucida Sans Unicode"/>
          <w:color w:val="1A1A1A"/>
          <w:sz w:val="21"/>
          <w:szCs w:val="21"/>
        </w:rPr>
        <w:t>来动态代理目标类。当然，</w:t>
      </w:r>
      <w:r>
        <w:rPr>
          <w:rFonts w:ascii="Lucida Sans Unicode" w:hAnsi="Lucida Sans Unicode" w:cs="Lucida Sans Unicode"/>
          <w:color w:val="1A1A1A"/>
          <w:sz w:val="21"/>
          <w:szCs w:val="21"/>
        </w:rPr>
        <w:t xml:space="preserve">Spring </w:t>
      </w:r>
      <w:r>
        <w:rPr>
          <w:rFonts w:ascii="Lucida Sans Unicode" w:hAnsi="Lucida Sans Unicode" w:cs="Lucida Sans Unicode"/>
          <w:color w:val="1A1A1A"/>
          <w:sz w:val="21"/>
          <w:szCs w:val="21"/>
        </w:rPr>
        <w:t>也支持配置，</w:t>
      </w:r>
      <w:r>
        <w:rPr>
          <w:rStyle w:val="a4"/>
          <w:rFonts w:ascii="Lucida Sans Unicode" w:hAnsi="Lucida Sans Unicode" w:cs="Lucida Sans Unicode"/>
          <w:color w:val="1A1A1A"/>
          <w:sz w:val="21"/>
          <w:szCs w:val="21"/>
        </w:rPr>
        <w:t>强制</w:t>
      </w:r>
      <w:r>
        <w:rPr>
          <w:rFonts w:ascii="Lucida Sans Unicode" w:hAnsi="Lucida Sans Unicode" w:cs="Lucida Sans Unicode"/>
          <w:color w:val="1A1A1A"/>
          <w:sz w:val="21"/>
          <w:szCs w:val="21"/>
        </w:rPr>
        <w:t>使用</w:t>
      </w:r>
      <w:r>
        <w:rPr>
          <w:rFonts w:ascii="Lucida Sans Unicode" w:hAnsi="Lucida Sans Unicode" w:cs="Lucida Sans Unicode"/>
          <w:color w:val="1A1A1A"/>
          <w:sz w:val="21"/>
          <w:szCs w:val="21"/>
        </w:rPr>
        <w:t xml:space="preserve"> CGLIB </w:t>
      </w:r>
      <w:r>
        <w:rPr>
          <w:rFonts w:ascii="Lucida Sans Unicode" w:hAnsi="Lucida Sans Unicode" w:cs="Lucida Sans Unicode"/>
          <w:color w:val="1A1A1A"/>
          <w:sz w:val="21"/>
          <w:szCs w:val="21"/>
        </w:rPr>
        <w:t>动态代理。</w:t>
      </w:r>
      <w:r>
        <w:rPr>
          <w:rFonts w:ascii="Lucida Sans Unicode" w:hAnsi="Lucida Sans Unicode" w:cs="Lucida Sans Unicode"/>
          <w:color w:val="1A1A1A"/>
          <w:sz w:val="21"/>
          <w:szCs w:val="21"/>
        </w:rPr>
        <w:br/>
        <w:t>CGLIB</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Code Generation Library</w:t>
      </w:r>
      <w:r>
        <w:rPr>
          <w:rFonts w:ascii="Lucida Sans Unicode" w:hAnsi="Lucida Sans Unicode" w:cs="Lucida Sans Unicode"/>
          <w:color w:val="1A1A1A"/>
          <w:sz w:val="21"/>
          <w:szCs w:val="21"/>
        </w:rPr>
        <w:t>），是一个代码生成的类库，可以在运行时动态的生成某个类的子类，注意，</w:t>
      </w:r>
      <w:r>
        <w:rPr>
          <w:rFonts w:ascii="Lucida Sans Unicode" w:hAnsi="Lucida Sans Unicode" w:cs="Lucida Sans Unicode"/>
          <w:color w:val="1A1A1A"/>
          <w:sz w:val="21"/>
          <w:szCs w:val="21"/>
        </w:rPr>
        <w:t xml:space="preserve">CGLIB </w:t>
      </w:r>
      <w:r>
        <w:rPr>
          <w:rFonts w:ascii="Lucida Sans Unicode" w:hAnsi="Lucida Sans Unicode" w:cs="Lucida Sans Unicode"/>
          <w:color w:val="1A1A1A"/>
          <w:sz w:val="21"/>
          <w:szCs w:val="21"/>
        </w:rPr>
        <w:t>是通过继承的方式做的动态代理，因此如果某个类被标记为</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final</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，那么它是无法使用</w:t>
      </w:r>
      <w:r>
        <w:rPr>
          <w:rFonts w:ascii="Lucida Sans Unicode" w:hAnsi="Lucida Sans Unicode" w:cs="Lucida Sans Unicode"/>
          <w:color w:val="1A1A1A"/>
          <w:sz w:val="21"/>
          <w:szCs w:val="21"/>
        </w:rPr>
        <w:t xml:space="preserve"> CGLIB </w:t>
      </w:r>
      <w:r>
        <w:rPr>
          <w:rFonts w:ascii="Lucida Sans Unicode" w:hAnsi="Lucida Sans Unicode" w:cs="Lucida Sans Unicode"/>
          <w:color w:val="1A1A1A"/>
          <w:sz w:val="21"/>
          <w:szCs w:val="21"/>
        </w:rPr>
        <w:t>做动态代理的。</w:t>
      </w:r>
    </w:p>
    <w:p w:rsidR="00F059DA" w:rsidRDefault="00F059DA" w:rsidP="00F059DA">
      <w:pPr>
        <w:pStyle w:val="3"/>
      </w:pPr>
      <w:r>
        <w:t>Spring AOP and AspectJ AOP 有什么区别？</w:t>
      </w:r>
    </w:p>
    <w:p w:rsidR="00F059DA" w:rsidRDefault="00F059DA" w:rsidP="00FA61C5">
      <w:pPr>
        <w:widowControl/>
        <w:numPr>
          <w:ilvl w:val="0"/>
          <w:numId w:val="11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代理方式不同</w:t>
      </w:r>
    </w:p>
    <w:p w:rsidR="00F059DA" w:rsidRDefault="00F059DA" w:rsidP="00FA61C5">
      <w:pPr>
        <w:widowControl/>
        <w:numPr>
          <w:ilvl w:val="1"/>
          <w:numId w:val="115"/>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Spring AOP </w:t>
      </w:r>
      <w:r>
        <w:rPr>
          <w:rFonts w:ascii="Lucida Sans Unicode" w:hAnsi="Lucida Sans Unicode" w:cs="Lucida Sans Unicode"/>
          <w:color w:val="1A1A1A"/>
          <w:szCs w:val="21"/>
        </w:rPr>
        <w:t>基于动态代理方式实现。</w:t>
      </w:r>
    </w:p>
    <w:p w:rsidR="00F059DA" w:rsidRDefault="00F059DA" w:rsidP="00FA61C5">
      <w:pPr>
        <w:widowControl/>
        <w:numPr>
          <w:ilvl w:val="1"/>
          <w:numId w:val="115"/>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AspectJ AOP </w:t>
      </w:r>
      <w:r>
        <w:rPr>
          <w:rFonts w:ascii="Lucida Sans Unicode" w:hAnsi="Lucida Sans Unicode" w:cs="Lucida Sans Unicode"/>
          <w:color w:val="1A1A1A"/>
          <w:szCs w:val="21"/>
        </w:rPr>
        <w:t>基于静态代理方式实现。</w:t>
      </w:r>
    </w:p>
    <w:p w:rsidR="00F059DA" w:rsidRDefault="00F059DA" w:rsidP="00FA61C5">
      <w:pPr>
        <w:widowControl/>
        <w:numPr>
          <w:ilvl w:val="0"/>
          <w:numId w:val="11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PointCut </w:t>
      </w:r>
      <w:r>
        <w:rPr>
          <w:rFonts w:ascii="Lucida Sans Unicode" w:hAnsi="Lucida Sans Unicode" w:cs="Lucida Sans Unicode"/>
          <w:color w:val="1A1A1A"/>
          <w:szCs w:val="21"/>
        </w:rPr>
        <w:t>支持力度不同</w:t>
      </w:r>
    </w:p>
    <w:p w:rsidR="00F059DA" w:rsidRDefault="00F059DA" w:rsidP="00FA61C5">
      <w:pPr>
        <w:widowControl/>
        <w:numPr>
          <w:ilvl w:val="1"/>
          <w:numId w:val="115"/>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Spring AOP </w:t>
      </w:r>
      <w:r>
        <w:rPr>
          <w:rStyle w:val="a4"/>
          <w:rFonts w:ascii="Lucida Sans Unicode" w:hAnsi="Lucida Sans Unicode" w:cs="Lucida Sans Unicode"/>
          <w:color w:val="1A1A1A"/>
          <w:szCs w:val="21"/>
        </w:rPr>
        <w:t>仅</w:t>
      </w:r>
      <w:r>
        <w:rPr>
          <w:rFonts w:ascii="Lucida Sans Unicode" w:hAnsi="Lucida Sans Unicode" w:cs="Lucida Sans Unicode"/>
          <w:color w:val="1A1A1A"/>
          <w:szCs w:val="21"/>
        </w:rPr>
        <w:t>支持方法级别的</w:t>
      </w:r>
      <w:r>
        <w:rPr>
          <w:rFonts w:ascii="Lucida Sans Unicode" w:hAnsi="Lucida Sans Unicode" w:cs="Lucida Sans Unicode"/>
          <w:color w:val="1A1A1A"/>
          <w:szCs w:val="21"/>
        </w:rPr>
        <w:t xml:space="preserve"> PointCut </w:t>
      </w:r>
      <w:r>
        <w:rPr>
          <w:rFonts w:ascii="Lucida Sans Unicode" w:hAnsi="Lucida Sans Unicode" w:cs="Lucida Sans Unicode"/>
          <w:color w:val="1A1A1A"/>
          <w:szCs w:val="21"/>
        </w:rPr>
        <w:t>。</w:t>
      </w:r>
    </w:p>
    <w:p w:rsidR="00F059DA" w:rsidRDefault="00F059DA" w:rsidP="00FA61C5">
      <w:pPr>
        <w:widowControl/>
        <w:numPr>
          <w:ilvl w:val="1"/>
          <w:numId w:val="115"/>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AspectJ AOP </w:t>
      </w:r>
      <w:r>
        <w:rPr>
          <w:rFonts w:ascii="Lucida Sans Unicode" w:hAnsi="Lucida Sans Unicode" w:cs="Lucida Sans Unicode"/>
          <w:color w:val="1A1A1A"/>
          <w:szCs w:val="21"/>
        </w:rPr>
        <w:t>提供了完全的</w:t>
      </w:r>
      <w:r>
        <w:rPr>
          <w:rFonts w:ascii="Lucida Sans Unicode" w:hAnsi="Lucida Sans Unicode" w:cs="Lucida Sans Unicode"/>
          <w:color w:val="1A1A1A"/>
          <w:szCs w:val="21"/>
        </w:rPr>
        <w:t xml:space="preserve"> AOP </w:t>
      </w:r>
      <w:r>
        <w:rPr>
          <w:rFonts w:ascii="Lucida Sans Unicode" w:hAnsi="Lucida Sans Unicode" w:cs="Lucida Sans Unicode"/>
          <w:color w:val="1A1A1A"/>
          <w:szCs w:val="21"/>
        </w:rPr>
        <w:t>支持，它还支持属性级别的</w:t>
      </w:r>
      <w:r>
        <w:rPr>
          <w:rFonts w:ascii="Lucida Sans Unicode" w:hAnsi="Lucida Sans Unicode" w:cs="Lucida Sans Unicode"/>
          <w:color w:val="1A1A1A"/>
          <w:szCs w:val="21"/>
        </w:rPr>
        <w:t xml:space="preserve"> PointCut </w:t>
      </w:r>
      <w:r>
        <w:rPr>
          <w:rFonts w:ascii="Lucida Sans Unicode" w:hAnsi="Lucida Sans Unicode" w:cs="Lucida Sans Unicode"/>
          <w:color w:val="1A1A1A"/>
          <w:szCs w:val="21"/>
        </w:rPr>
        <w:t>。</w:t>
      </w:r>
    </w:p>
    <w:p w:rsidR="00F059DA" w:rsidRDefault="00F059DA" w:rsidP="00F059DA">
      <w:pPr>
        <w:pStyle w:val="3"/>
      </w:pPr>
      <w:r>
        <w:t>什么是编织（Weaving）？</w:t>
      </w:r>
    </w:p>
    <w:p w:rsidR="00F059DA" w:rsidRDefault="00F059DA" w:rsidP="00F059D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Weaving </w:t>
      </w:r>
      <w:r>
        <w:rPr>
          <w:rFonts w:ascii="Lucida Sans Unicode" w:hAnsi="Lucida Sans Unicode" w:cs="Lucida Sans Unicode"/>
          <w:color w:val="1A1A1A"/>
        </w:rPr>
        <w:t>，</w:t>
      </w:r>
      <w:r>
        <w:rPr>
          <w:rStyle w:val="a4"/>
          <w:rFonts w:ascii="Lucida Sans Unicode" w:hAnsi="Lucida Sans Unicode" w:cs="Lucida Sans Unicode"/>
          <w:color w:val="1A1A1A"/>
        </w:rPr>
        <w:t>编织</w:t>
      </w:r>
      <w:r>
        <w:rPr>
          <w:rFonts w:ascii="Lucida Sans Unicode" w:hAnsi="Lucida Sans Unicode" w:cs="Lucida Sans Unicode"/>
          <w:color w:val="1A1A1A"/>
        </w:rPr>
        <w:t>。</w:t>
      </w:r>
    </w:p>
    <w:p w:rsidR="00F059DA" w:rsidRDefault="00F059DA" w:rsidP="00FA61C5">
      <w:pPr>
        <w:widowControl/>
        <w:numPr>
          <w:ilvl w:val="0"/>
          <w:numId w:val="11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为了创建一个</w:t>
      </w:r>
      <w:r>
        <w:rPr>
          <w:rFonts w:ascii="Lucida Sans Unicode" w:hAnsi="Lucida Sans Unicode" w:cs="Lucida Sans Unicode"/>
          <w:color w:val="1A1A1A"/>
          <w:szCs w:val="21"/>
        </w:rPr>
        <w:t xml:space="preserve"> Advice </w:t>
      </w:r>
      <w:r>
        <w:rPr>
          <w:rFonts w:ascii="Lucida Sans Unicode" w:hAnsi="Lucida Sans Unicode" w:cs="Lucida Sans Unicode"/>
          <w:color w:val="1A1A1A"/>
          <w:szCs w:val="21"/>
        </w:rPr>
        <w:t>对象而链接一个</w:t>
      </w:r>
      <w:r>
        <w:rPr>
          <w:rFonts w:ascii="Lucida Sans Unicode" w:hAnsi="Lucida Sans Unicode" w:cs="Lucida Sans Unicode"/>
          <w:color w:val="1A1A1A"/>
          <w:szCs w:val="21"/>
        </w:rPr>
        <w:t xml:space="preserve"> Aspect </w:t>
      </w:r>
      <w:r>
        <w:rPr>
          <w:rFonts w:ascii="Lucida Sans Unicode" w:hAnsi="Lucida Sans Unicode" w:cs="Lucida Sans Unicode"/>
          <w:color w:val="1A1A1A"/>
          <w:szCs w:val="21"/>
        </w:rPr>
        <w:t>和其它应用类型或对象，称为编织（</w:t>
      </w:r>
      <w:r>
        <w:rPr>
          <w:rFonts w:ascii="Lucida Sans Unicode" w:hAnsi="Lucida Sans Unicode" w:cs="Lucida Sans Unicode"/>
          <w:color w:val="1A1A1A"/>
          <w:szCs w:val="21"/>
        </w:rPr>
        <w:t>Weaving</w:t>
      </w:r>
      <w:r>
        <w:rPr>
          <w:rFonts w:ascii="Lucida Sans Unicode" w:hAnsi="Lucida Sans Unicode" w:cs="Lucida Sans Unicode"/>
          <w:color w:val="1A1A1A"/>
          <w:szCs w:val="21"/>
        </w:rPr>
        <w:t>）。</w:t>
      </w:r>
    </w:p>
    <w:p w:rsidR="00F059DA" w:rsidRDefault="00F059DA" w:rsidP="00FA61C5">
      <w:pPr>
        <w:widowControl/>
        <w:numPr>
          <w:ilvl w:val="0"/>
          <w:numId w:val="11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在</w:t>
      </w:r>
      <w:r>
        <w:rPr>
          <w:rFonts w:ascii="Lucida Sans Unicode" w:hAnsi="Lucida Sans Unicode" w:cs="Lucida Sans Unicode"/>
          <w:color w:val="1A1A1A"/>
          <w:szCs w:val="21"/>
        </w:rPr>
        <w:t xml:space="preserve"> Spring AOP </w:t>
      </w:r>
      <w:r>
        <w:rPr>
          <w:rFonts w:ascii="Lucida Sans Unicode" w:hAnsi="Lucida Sans Unicode" w:cs="Lucida Sans Unicode"/>
          <w:color w:val="1A1A1A"/>
          <w:szCs w:val="21"/>
        </w:rPr>
        <w:t>中，编织在运行时执行，即动态代理。请参考下图：</w:t>
      </w:r>
      <w:r>
        <w:rPr>
          <w:rFonts w:ascii="Lucida Sans Unicode" w:hAnsi="Lucida Sans Unicode" w:cs="Lucida Sans Unicode"/>
          <w:noProof/>
          <w:color w:val="1A1A1A"/>
          <w:szCs w:val="21"/>
        </w:rPr>
        <w:drawing>
          <wp:inline distT="0" distB="0" distL="0" distR="0">
            <wp:extent cx="4362450" cy="1714500"/>
            <wp:effectExtent l="0" t="0" r="0" b="0"/>
            <wp:docPr id="81" name="图片 81" descr="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xy"/>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362450" cy="1714500"/>
                    </a:xfrm>
                    <a:prstGeom prst="rect">
                      <a:avLst/>
                    </a:prstGeom>
                    <a:noFill/>
                    <a:ln>
                      <a:noFill/>
                    </a:ln>
                  </pic:spPr>
                </pic:pic>
              </a:graphicData>
            </a:graphic>
          </wp:inline>
        </w:drawing>
      </w:r>
    </w:p>
    <w:p w:rsidR="00F059DA" w:rsidRDefault="00F059DA" w:rsidP="00F059DA">
      <w:pPr>
        <w:pStyle w:val="3"/>
      </w:pPr>
      <w:r>
        <w:t>Spring 如何使用 AOP 切面？</w:t>
      </w:r>
    </w:p>
    <w:p w:rsidR="00F059DA" w:rsidRDefault="00F059DA" w:rsidP="00F059D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在</w:t>
      </w:r>
      <w:r>
        <w:rPr>
          <w:rFonts w:ascii="Lucida Sans Unicode" w:hAnsi="Lucida Sans Unicode" w:cs="Lucida Sans Unicode"/>
          <w:color w:val="1A1A1A"/>
        </w:rPr>
        <w:t xml:space="preserve"> Spring AOP </w:t>
      </w:r>
      <w:r>
        <w:rPr>
          <w:rFonts w:ascii="Lucida Sans Unicode" w:hAnsi="Lucida Sans Unicode" w:cs="Lucida Sans Unicode"/>
          <w:color w:val="1A1A1A"/>
        </w:rPr>
        <w:t>中，有两种方式配置</w:t>
      </w:r>
      <w:r>
        <w:rPr>
          <w:rFonts w:ascii="Lucida Sans Unicode" w:hAnsi="Lucida Sans Unicode" w:cs="Lucida Sans Unicode"/>
          <w:color w:val="1A1A1A"/>
        </w:rPr>
        <w:t xml:space="preserve"> AOP </w:t>
      </w:r>
      <w:r>
        <w:rPr>
          <w:rFonts w:ascii="Lucida Sans Unicode" w:hAnsi="Lucida Sans Unicode" w:cs="Lucida Sans Unicode"/>
          <w:color w:val="1A1A1A"/>
        </w:rPr>
        <w:t>切面：</w:t>
      </w:r>
    </w:p>
    <w:p w:rsidR="00F059DA" w:rsidRDefault="00F059DA" w:rsidP="00FA61C5">
      <w:pPr>
        <w:widowControl/>
        <w:numPr>
          <w:ilvl w:val="0"/>
          <w:numId w:val="11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基于</w:t>
      </w:r>
      <w:r>
        <w:rPr>
          <w:rFonts w:ascii="Lucida Sans Unicode" w:hAnsi="Lucida Sans Unicode" w:cs="Lucida Sans Unicode"/>
          <w:color w:val="1A1A1A"/>
          <w:szCs w:val="21"/>
        </w:rPr>
        <w:t> </w:t>
      </w:r>
      <w:r>
        <w:rPr>
          <w:rStyle w:val="a4"/>
          <w:rFonts w:ascii="Lucida Sans Unicode" w:hAnsi="Lucida Sans Unicode" w:cs="Lucida Sans Unicode"/>
          <w:color w:val="1A1A1A"/>
          <w:szCs w:val="21"/>
        </w:rPr>
        <w:t>XML</w:t>
      </w:r>
      <w:r>
        <w:rPr>
          <w:rFonts w:ascii="Lucida Sans Unicode" w:hAnsi="Lucida Sans Unicode" w:cs="Lucida Sans Unicode"/>
          <w:color w:val="1A1A1A"/>
          <w:szCs w:val="21"/>
        </w:rPr>
        <w:t> </w:t>
      </w:r>
      <w:r>
        <w:rPr>
          <w:rFonts w:ascii="Lucida Sans Unicode" w:hAnsi="Lucida Sans Unicode" w:cs="Lucida Sans Unicode"/>
          <w:color w:val="1A1A1A"/>
          <w:szCs w:val="21"/>
        </w:rPr>
        <w:t>方式的切面实现。</w:t>
      </w:r>
    </w:p>
    <w:p w:rsidR="00F059DA" w:rsidRDefault="00F059DA" w:rsidP="00FA61C5">
      <w:pPr>
        <w:widowControl/>
        <w:numPr>
          <w:ilvl w:val="0"/>
          <w:numId w:val="11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基于</w:t>
      </w:r>
      <w:r>
        <w:rPr>
          <w:rFonts w:ascii="Lucida Sans Unicode" w:hAnsi="Lucida Sans Unicode" w:cs="Lucida Sans Unicode"/>
          <w:color w:val="1A1A1A"/>
          <w:szCs w:val="21"/>
        </w:rPr>
        <w:t> </w:t>
      </w:r>
      <w:r>
        <w:rPr>
          <w:rStyle w:val="a4"/>
          <w:rFonts w:ascii="Lucida Sans Unicode" w:hAnsi="Lucida Sans Unicode" w:cs="Lucida Sans Unicode"/>
          <w:color w:val="1A1A1A"/>
          <w:szCs w:val="21"/>
        </w:rPr>
        <w:t>注解</w:t>
      </w:r>
      <w:r>
        <w:rPr>
          <w:rFonts w:ascii="Lucida Sans Unicode" w:hAnsi="Lucida Sans Unicode" w:cs="Lucida Sans Unicode"/>
          <w:color w:val="1A1A1A"/>
          <w:szCs w:val="21"/>
        </w:rPr>
        <w:t> </w:t>
      </w:r>
      <w:r>
        <w:rPr>
          <w:rFonts w:ascii="Lucida Sans Unicode" w:hAnsi="Lucida Sans Unicode" w:cs="Lucida Sans Unicode"/>
          <w:color w:val="1A1A1A"/>
          <w:szCs w:val="21"/>
        </w:rPr>
        <w:t>方式的切面实现。</w:t>
      </w:r>
    </w:p>
    <w:p w:rsidR="00F059DA" w:rsidRDefault="00F059DA" w:rsidP="00F059D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目前，主流喜欢使用</w:t>
      </w:r>
      <w:r>
        <w:rPr>
          <w:rFonts w:ascii="Lucida Sans Unicode" w:hAnsi="Lucida Sans Unicode" w:cs="Lucida Sans Unicode"/>
          <w:color w:val="1A1A1A"/>
        </w:rPr>
        <w:t> </w:t>
      </w:r>
      <w:r>
        <w:rPr>
          <w:rStyle w:val="a4"/>
          <w:rFonts w:ascii="Lucida Sans Unicode" w:hAnsi="Lucida Sans Unicode" w:cs="Lucida Sans Unicode"/>
          <w:color w:val="1A1A1A"/>
        </w:rPr>
        <w:t>注解</w:t>
      </w:r>
      <w:r>
        <w:rPr>
          <w:rFonts w:ascii="Lucida Sans Unicode" w:hAnsi="Lucida Sans Unicode" w:cs="Lucida Sans Unicode"/>
          <w:color w:val="1A1A1A"/>
        </w:rPr>
        <w:t> </w:t>
      </w:r>
      <w:r>
        <w:rPr>
          <w:rFonts w:ascii="Lucida Sans Unicode" w:hAnsi="Lucida Sans Unicode" w:cs="Lucida Sans Unicode"/>
          <w:color w:val="1A1A1A"/>
        </w:rPr>
        <w:t>方式。</w:t>
      </w:r>
    </w:p>
    <w:p w:rsidR="005A1156" w:rsidRDefault="005A1156" w:rsidP="005A1156">
      <w:pPr>
        <w:pStyle w:val="2"/>
      </w:pPr>
      <w:r>
        <w:rPr>
          <w:rFonts w:hint="eastAsia"/>
        </w:rPr>
        <w:t>27.</w:t>
      </w:r>
      <w:r>
        <w:t>Spring Transaction</w:t>
      </w:r>
    </w:p>
    <w:p w:rsidR="005A1156" w:rsidRDefault="005A1156" w:rsidP="005A115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非常推荐阅读如下文章：</w:t>
      </w:r>
    </w:p>
    <w:p w:rsidR="005A1156" w:rsidRDefault="00167304" w:rsidP="00FA61C5">
      <w:pPr>
        <w:widowControl/>
        <w:numPr>
          <w:ilvl w:val="0"/>
          <w:numId w:val="118"/>
        </w:numPr>
        <w:shd w:val="clear" w:color="auto" w:fill="FFFFFF"/>
        <w:ind w:left="0"/>
        <w:jc w:val="left"/>
        <w:rPr>
          <w:rFonts w:ascii="Lucida Sans Unicode" w:hAnsi="Lucida Sans Unicode" w:cs="Lucida Sans Unicode"/>
          <w:color w:val="1A1A1A"/>
          <w:szCs w:val="21"/>
        </w:rPr>
      </w:pPr>
      <w:hyperlink r:id="rId316" w:anchor="rd" w:tgtFrame="_blank" w:history="1">
        <w:r w:rsidR="005A1156">
          <w:rPr>
            <w:rStyle w:val="a5"/>
            <w:rFonts w:ascii="Lucida Sans Unicode" w:hAnsi="Lucida Sans Unicode" w:cs="Lucida Sans Unicode"/>
            <w:color w:val="0088CC"/>
            <w:szCs w:val="21"/>
          </w:rPr>
          <w:t>《可能是最漂亮的</w:t>
        </w:r>
        <w:r w:rsidR="005A1156">
          <w:rPr>
            <w:rStyle w:val="a5"/>
            <w:rFonts w:ascii="Lucida Sans Unicode" w:hAnsi="Lucida Sans Unicode" w:cs="Lucida Sans Unicode"/>
            <w:color w:val="0088CC"/>
            <w:szCs w:val="21"/>
          </w:rPr>
          <w:t xml:space="preserve"> Spring </w:t>
        </w:r>
        <w:r w:rsidR="005A1156">
          <w:rPr>
            <w:rStyle w:val="a5"/>
            <w:rFonts w:ascii="Lucida Sans Unicode" w:hAnsi="Lucida Sans Unicode" w:cs="Lucida Sans Unicode"/>
            <w:color w:val="0088CC"/>
            <w:szCs w:val="21"/>
          </w:rPr>
          <w:t>事务管理详解》</w:t>
        </w:r>
      </w:hyperlink>
    </w:p>
    <w:p w:rsidR="005A1156" w:rsidRPr="005A1156" w:rsidRDefault="005A1156" w:rsidP="00BB1CB9">
      <w:pPr>
        <w:pStyle w:val="3"/>
      </w:pPr>
      <w:r>
        <w:t>什么是事务？</w:t>
      </w:r>
    </w:p>
    <w:p w:rsidR="005A1156" w:rsidRDefault="005A1156" w:rsidP="005A115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事务就是对一系列的数据库操作（比如插入多条数据）进行统一的提交或回滚操作，如果插入成功，那么一起成功，如果中间有一条出现异常，那么回滚之前的所有操作。</w:t>
      </w:r>
    </w:p>
    <w:p w:rsidR="005A1156" w:rsidRDefault="005A1156" w:rsidP="005A115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这样可以防止出现脏数据，防止数据库数据出现问题。</w:t>
      </w:r>
    </w:p>
    <w:p w:rsidR="005A1156" w:rsidRDefault="005A1156" w:rsidP="00BB1CB9">
      <w:pPr>
        <w:pStyle w:val="3"/>
      </w:pPr>
      <w:r>
        <w:t>事务的特性指的是？</w:t>
      </w:r>
    </w:p>
    <w:p w:rsidR="005A1156" w:rsidRDefault="005A1156" w:rsidP="005A115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指的是</w:t>
      </w:r>
      <w:r>
        <w:rPr>
          <w:rFonts w:ascii="Lucida Sans Unicode" w:hAnsi="Lucida Sans Unicode" w:cs="Lucida Sans Unicode"/>
          <w:color w:val="1A1A1A"/>
        </w:rPr>
        <w:t> </w:t>
      </w:r>
      <w:r>
        <w:rPr>
          <w:rStyle w:val="a4"/>
          <w:rFonts w:ascii="Lucida Sans Unicode" w:hAnsi="Lucida Sans Unicode" w:cs="Lucida Sans Unicode"/>
          <w:color w:val="1A1A1A"/>
        </w:rPr>
        <w:t>ACID</w:t>
      </w:r>
      <w:r>
        <w:rPr>
          <w:rFonts w:ascii="Lucida Sans Unicode" w:hAnsi="Lucida Sans Unicode" w:cs="Lucida Sans Unicode"/>
          <w:color w:val="1A1A1A"/>
        </w:rPr>
        <w:t> </w:t>
      </w:r>
      <w:r>
        <w:rPr>
          <w:rFonts w:ascii="Lucida Sans Unicode" w:hAnsi="Lucida Sans Unicode" w:cs="Lucida Sans Unicode"/>
          <w:color w:val="1A1A1A"/>
        </w:rPr>
        <w:t>，如下图所示：</w:t>
      </w:r>
    </w:p>
    <w:p w:rsidR="005A1156" w:rsidRDefault="005A1156" w:rsidP="005A115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noProof/>
          <w:color w:val="1A1A1A"/>
        </w:rPr>
        <w:drawing>
          <wp:inline distT="0" distB="0" distL="0" distR="0">
            <wp:extent cx="2971800" cy="2905125"/>
            <wp:effectExtent l="0" t="0" r="0" b="9525"/>
            <wp:docPr id="82" name="图片 82" descr="事务的特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事务的特性"/>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971800" cy="2905125"/>
                    </a:xfrm>
                    <a:prstGeom prst="rect">
                      <a:avLst/>
                    </a:prstGeom>
                    <a:noFill/>
                    <a:ln>
                      <a:noFill/>
                    </a:ln>
                  </pic:spPr>
                </pic:pic>
              </a:graphicData>
            </a:graphic>
          </wp:inline>
        </w:drawing>
      </w:r>
    </w:p>
    <w:p w:rsidR="005A1156" w:rsidRDefault="005A1156" w:rsidP="00FA61C5">
      <w:pPr>
        <w:widowControl/>
        <w:numPr>
          <w:ilvl w:val="0"/>
          <w:numId w:val="119"/>
        </w:numPr>
        <w:shd w:val="clear" w:color="auto" w:fill="FFFFFF"/>
        <w:ind w:left="0"/>
        <w:jc w:val="left"/>
        <w:rPr>
          <w:rFonts w:ascii="Lucida Sans Unicode" w:hAnsi="Lucida Sans Unicode" w:cs="Lucida Sans Unicode"/>
          <w:color w:val="1A1A1A"/>
          <w:szCs w:val="21"/>
        </w:rPr>
      </w:pPr>
      <w:r>
        <w:rPr>
          <w:rStyle w:val="a4"/>
          <w:rFonts w:ascii="Lucida Sans Unicode" w:hAnsi="Lucida Sans Unicode" w:cs="Lucida Sans Unicode"/>
          <w:color w:val="1A1A1A"/>
          <w:szCs w:val="21"/>
        </w:rPr>
        <w:t>原子性</w:t>
      </w:r>
      <w:r>
        <w:rPr>
          <w:rFonts w:ascii="Lucida Sans Unicode" w:hAnsi="Lucida Sans Unicode" w:cs="Lucida Sans Unicode"/>
          <w:color w:val="1A1A1A"/>
          <w:szCs w:val="21"/>
        </w:rPr>
        <w:t xml:space="preserve"> Atomicity </w:t>
      </w:r>
      <w:r>
        <w:rPr>
          <w:rFonts w:ascii="Lucida Sans Unicode" w:hAnsi="Lucida Sans Unicode" w:cs="Lucida Sans Unicode"/>
          <w:color w:val="1A1A1A"/>
          <w:szCs w:val="21"/>
        </w:rPr>
        <w:t>：一个事务（</w:t>
      </w:r>
      <w:r>
        <w:rPr>
          <w:rFonts w:ascii="Lucida Sans Unicode" w:hAnsi="Lucida Sans Unicode" w:cs="Lucida Sans Unicode"/>
          <w:color w:val="1A1A1A"/>
          <w:szCs w:val="21"/>
        </w:rPr>
        <w:t>transaction</w:t>
      </w:r>
      <w:r>
        <w:rPr>
          <w:rFonts w:ascii="Lucida Sans Unicode" w:hAnsi="Lucida Sans Unicode" w:cs="Lucida Sans Unicode"/>
          <w:color w:val="1A1A1A"/>
          <w:szCs w:val="21"/>
        </w:rPr>
        <w:t>）中的所有操作，或者全部完成，或者全部不完成，不会结束在中间某个环节。事务在执行过程中发生错误，会被恢复（</w:t>
      </w:r>
      <w:r>
        <w:rPr>
          <w:rFonts w:ascii="Lucida Sans Unicode" w:hAnsi="Lucida Sans Unicode" w:cs="Lucida Sans Unicode"/>
          <w:color w:val="1A1A1A"/>
          <w:szCs w:val="21"/>
        </w:rPr>
        <w:t>Rollback</w:t>
      </w:r>
      <w:r>
        <w:rPr>
          <w:rFonts w:ascii="Lucida Sans Unicode" w:hAnsi="Lucida Sans Unicode" w:cs="Lucida Sans Unicode"/>
          <w:color w:val="1A1A1A"/>
          <w:szCs w:val="21"/>
        </w:rPr>
        <w:t>）到事务开始前的状态，就像这个事务从来没有执行过一样。即，事务不可分割、不可约简。</w:t>
      </w:r>
    </w:p>
    <w:p w:rsidR="005A1156" w:rsidRDefault="005A1156" w:rsidP="00FA61C5">
      <w:pPr>
        <w:widowControl/>
        <w:numPr>
          <w:ilvl w:val="0"/>
          <w:numId w:val="119"/>
        </w:numPr>
        <w:shd w:val="clear" w:color="auto" w:fill="FFFFFF"/>
        <w:ind w:left="0"/>
        <w:jc w:val="left"/>
        <w:rPr>
          <w:rFonts w:ascii="Lucida Sans Unicode" w:hAnsi="Lucida Sans Unicode" w:cs="Lucida Sans Unicode"/>
          <w:color w:val="1A1A1A"/>
          <w:szCs w:val="21"/>
        </w:rPr>
      </w:pPr>
      <w:r>
        <w:rPr>
          <w:rStyle w:val="a4"/>
          <w:rFonts w:ascii="Lucida Sans Unicode" w:hAnsi="Lucida Sans Unicode" w:cs="Lucida Sans Unicode"/>
          <w:color w:val="1A1A1A"/>
          <w:szCs w:val="21"/>
        </w:rPr>
        <w:t>一致性</w:t>
      </w:r>
      <w:r>
        <w:rPr>
          <w:rFonts w:ascii="Lucida Sans Unicode" w:hAnsi="Lucida Sans Unicode" w:cs="Lucida Sans Unicode"/>
          <w:color w:val="1A1A1A"/>
          <w:szCs w:val="21"/>
        </w:rPr>
        <w:t xml:space="preserve"> Consistency </w:t>
      </w:r>
      <w:r>
        <w:rPr>
          <w:rFonts w:ascii="Lucida Sans Unicode" w:hAnsi="Lucida Sans Unicode" w:cs="Lucida Sans Unicode"/>
          <w:color w:val="1A1A1A"/>
          <w:szCs w:val="21"/>
        </w:rPr>
        <w:t>：在事务开始之前和事务结束以后，数据库的完整性没有被破坏。这表示写入的资料必须完全符合所有的预设</w:t>
      </w:r>
      <w:hyperlink r:id="rId318" w:tgtFrame="_blank" w:history="1">
        <w:r>
          <w:rPr>
            <w:rStyle w:val="a5"/>
            <w:rFonts w:ascii="Lucida Sans Unicode" w:hAnsi="Lucida Sans Unicode" w:cs="Lucida Sans Unicode"/>
            <w:color w:val="0088CC"/>
            <w:szCs w:val="21"/>
          </w:rPr>
          <w:t>约束</w:t>
        </w:r>
      </w:hyperlink>
      <w:r>
        <w:rPr>
          <w:rFonts w:ascii="Lucida Sans Unicode" w:hAnsi="Lucida Sans Unicode" w:cs="Lucida Sans Unicode"/>
          <w:color w:val="1A1A1A"/>
          <w:szCs w:val="21"/>
        </w:rPr>
        <w:t>、</w:t>
      </w:r>
      <w:hyperlink r:id="rId319" w:tgtFrame="_blank" w:history="1">
        <w:r>
          <w:rPr>
            <w:rStyle w:val="a5"/>
            <w:rFonts w:ascii="Lucida Sans Unicode" w:hAnsi="Lucida Sans Unicode" w:cs="Lucida Sans Unicode"/>
            <w:color w:val="0088CC"/>
            <w:szCs w:val="21"/>
          </w:rPr>
          <w:t>触发器</w:t>
        </w:r>
      </w:hyperlink>
      <w:r>
        <w:rPr>
          <w:rFonts w:ascii="Lucida Sans Unicode" w:hAnsi="Lucida Sans Unicode" w:cs="Lucida Sans Unicode"/>
          <w:color w:val="1A1A1A"/>
          <w:szCs w:val="21"/>
        </w:rPr>
        <w:t>)</w:t>
      </w:r>
      <w:r>
        <w:rPr>
          <w:rFonts w:ascii="Lucida Sans Unicode" w:hAnsi="Lucida Sans Unicode" w:cs="Lucida Sans Unicode"/>
          <w:color w:val="1A1A1A"/>
          <w:szCs w:val="21"/>
        </w:rPr>
        <w:t>、</w:t>
      </w:r>
      <w:hyperlink r:id="rId320" w:tgtFrame="_blank" w:history="1">
        <w:r>
          <w:rPr>
            <w:rStyle w:val="a5"/>
            <w:rFonts w:ascii="Lucida Sans Unicode" w:hAnsi="Lucida Sans Unicode" w:cs="Lucida Sans Unicode"/>
            <w:color w:val="0088CC"/>
            <w:szCs w:val="21"/>
          </w:rPr>
          <w:t>级联回滚</w:t>
        </w:r>
      </w:hyperlink>
      <w:r>
        <w:rPr>
          <w:rFonts w:ascii="Lucida Sans Unicode" w:hAnsi="Lucida Sans Unicode" w:cs="Lucida Sans Unicode"/>
          <w:color w:val="1A1A1A"/>
          <w:szCs w:val="21"/>
        </w:rPr>
        <w:t>等。</w:t>
      </w:r>
    </w:p>
    <w:p w:rsidR="005A1156" w:rsidRDefault="005A1156" w:rsidP="00FA61C5">
      <w:pPr>
        <w:widowControl/>
        <w:numPr>
          <w:ilvl w:val="0"/>
          <w:numId w:val="119"/>
        </w:numPr>
        <w:shd w:val="clear" w:color="auto" w:fill="FFFFFF"/>
        <w:ind w:left="0"/>
        <w:jc w:val="left"/>
        <w:rPr>
          <w:rFonts w:ascii="Lucida Sans Unicode" w:hAnsi="Lucida Sans Unicode" w:cs="Lucida Sans Unicode"/>
          <w:color w:val="1A1A1A"/>
          <w:szCs w:val="21"/>
        </w:rPr>
      </w:pPr>
      <w:r>
        <w:rPr>
          <w:rStyle w:val="a4"/>
          <w:rFonts w:ascii="Lucida Sans Unicode" w:hAnsi="Lucida Sans Unicode" w:cs="Lucida Sans Unicode"/>
          <w:color w:val="1A1A1A"/>
          <w:szCs w:val="21"/>
        </w:rPr>
        <w:t>隔离性</w:t>
      </w:r>
      <w:r>
        <w:rPr>
          <w:rFonts w:ascii="Lucida Sans Unicode" w:hAnsi="Lucida Sans Unicode" w:cs="Lucida Sans Unicode"/>
          <w:color w:val="1A1A1A"/>
          <w:szCs w:val="21"/>
        </w:rPr>
        <w:t xml:space="preserve"> Isolation </w:t>
      </w:r>
      <w:r>
        <w:rPr>
          <w:rFonts w:ascii="Lucida Sans Unicode" w:hAnsi="Lucida Sans Unicode" w:cs="Lucida Sans Unicode"/>
          <w:color w:val="1A1A1A"/>
          <w:szCs w:val="21"/>
        </w:rPr>
        <w:t>：数据库允许多个并发事务同时对其数据进行读写和修改的能力，隔离性可以防止多个事务并发执行时由于交叉执行而导致数据的不一致。事务隔离分为不同级别，包括读未提交（</w:t>
      </w:r>
      <w:r>
        <w:rPr>
          <w:rFonts w:ascii="Lucida Sans Unicode" w:hAnsi="Lucida Sans Unicode" w:cs="Lucida Sans Unicode"/>
          <w:color w:val="1A1A1A"/>
          <w:szCs w:val="21"/>
        </w:rPr>
        <w:t>Read uncommitted</w:t>
      </w:r>
      <w:r>
        <w:rPr>
          <w:rFonts w:ascii="Lucida Sans Unicode" w:hAnsi="Lucida Sans Unicode" w:cs="Lucida Sans Unicode"/>
          <w:color w:val="1A1A1A"/>
          <w:szCs w:val="21"/>
        </w:rPr>
        <w:t>）、读提交（</w:t>
      </w:r>
      <w:r>
        <w:rPr>
          <w:rFonts w:ascii="Lucida Sans Unicode" w:hAnsi="Lucida Sans Unicode" w:cs="Lucida Sans Unicode"/>
          <w:color w:val="1A1A1A"/>
          <w:szCs w:val="21"/>
        </w:rPr>
        <w:t>read committed</w:t>
      </w:r>
      <w:r>
        <w:rPr>
          <w:rFonts w:ascii="Lucida Sans Unicode" w:hAnsi="Lucida Sans Unicode" w:cs="Lucida Sans Unicode"/>
          <w:color w:val="1A1A1A"/>
          <w:szCs w:val="21"/>
        </w:rPr>
        <w:t>）、可重复读（</w:t>
      </w:r>
      <w:r>
        <w:rPr>
          <w:rFonts w:ascii="Lucida Sans Unicode" w:hAnsi="Lucida Sans Unicode" w:cs="Lucida Sans Unicode"/>
          <w:color w:val="1A1A1A"/>
          <w:szCs w:val="21"/>
        </w:rPr>
        <w:t>repeatable read</w:t>
      </w:r>
      <w:r>
        <w:rPr>
          <w:rFonts w:ascii="Lucida Sans Unicode" w:hAnsi="Lucida Sans Unicode" w:cs="Lucida Sans Unicode"/>
          <w:color w:val="1A1A1A"/>
          <w:szCs w:val="21"/>
        </w:rPr>
        <w:t>）和串行化（</w:t>
      </w:r>
      <w:r>
        <w:rPr>
          <w:rFonts w:ascii="Lucida Sans Unicode" w:hAnsi="Lucida Sans Unicode" w:cs="Lucida Sans Unicode"/>
          <w:color w:val="1A1A1A"/>
          <w:szCs w:val="21"/>
        </w:rPr>
        <w:t>Serializable</w:t>
      </w:r>
      <w:r>
        <w:rPr>
          <w:rFonts w:ascii="Lucida Sans Unicode" w:hAnsi="Lucida Sans Unicode" w:cs="Lucida Sans Unicode"/>
          <w:color w:val="1A1A1A"/>
          <w:szCs w:val="21"/>
        </w:rPr>
        <w:t>）。</w:t>
      </w:r>
    </w:p>
    <w:p w:rsidR="005A1156" w:rsidRDefault="005A1156" w:rsidP="00FA61C5">
      <w:pPr>
        <w:widowControl/>
        <w:numPr>
          <w:ilvl w:val="0"/>
          <w:numId w:val="119"/>
        </w:numPr>
        <w:shd w:val="clear" w:color="auto" w:fill="FFFFFF"/>
        <w:ind w:left="0"/>
        <w:jc w:val="left"/>
        <w:rPr>
          <w:rFonts w:ascii="Lucida Sans Unicode" w:hAnsi="Lucida Sans Unicode" w:cs="Lucida Sans Unicode"/>
          <w:color w:val="1A1A1A"/>
          <w:szCs w:val="21"/>
        </w:rPr>
      </w:pPr>
      <w:r>
        <w:rPr>
          <w:rStyle w:val="a4"/>
          <w:rFonts w:ascii="Lucida Sans Unicode" w:hAnsi="Lucida Sans Unicode" w:cs="Lucida Sans Unicode"/>
          <w:color w:val="1A1A1A"/>
          <w:szCs w:val="21"/>
        </w:rPr>
        <w:t>持久性</w:t>
      </w:r>
      <w:r>
        <w:rPr>
          <w:rFonts w:ascii="Lucida Sans Unicode" w:hAnsi="Lucida Sans Unicode" w:cs="Lucida Sans Unicode"/>
          <w:color w:val="1A1A1A"/>
          <w:szCs w:val="21"/>
        </w:rPr>
        <w:t xml:space="preserve"> Durability </w:t>
      </w:r>
      <w:r>
        <w:rPr>
          <w:rFonts w:ascii="Lucida Sans Unicode" w:hAnsi="Lucida Sans Unicode" w:cs="Lucida Sans Unicode"/>
          <w:color w:val="1A1A1A"/>
          <w:szCs w:val="21"/>
        </w:rPr>
        <w:t>：事务处理结束后，对数据的修改就是永久的，即便系统故障也不会丢失。</w:t>
      </w:r>
    </w:p>
    <w:p w:rsidR="00BB1CB9" w:rsidRDefault="00BB1CB9" w:rsidP="00BB1CB9">
      <w:pPr>
        <w:pStyle w:val="3"/>
      </w:pPr>
      <w:r>
        <w:t>Spring 事务如何和不同的数据持久层框架做集成？</w:t>
      </w:r>
    </w:p>
    <w:p w:rsidR="00BB1CB9" w:rsidRDefault="00BB1CB9" w:rsidP="00BB1CB9">
      <w:pPr>
        <w:pStyle w:val="a3"/>
        <w:shd w:val="clear" w:color="auto" w:fill="FFFFFF"/>
        <w:spacing w:before="150" w:beforeAutospacing="0" w:after="420" w:afterAutospacing="0"/>
        <w:rPr>
          <w:rFonts w:ascii="Lucida Sans Unicode" w:hAnsi="Lucida Sans Unicode" w:cs="Lucida Sans Unicode"/>
          <w:color w:val="1A1A1A"/>
        </w:rPr>
      </w:pPr>
      <w:r>
        <w:rPr>
          <w:rFonts w:ascii="微软雅黑" w:eastAsia="微软雅黑" w:hAnsi="微软雅黑" w:cs="微软雅黑" w:hint="eastAsia"/>
          <w:color w:val="1A1A1A"/>
        </w:rPr>
        <w:t>①</w:t>
      </w:r>
      <w:r>
        <w:rPr>
          <w:rFonts w:ascii="Lucida Sans Unicode" w:hAnsi="Lucida Sans Unicode" w:cs="Lucida Sans Unicode"/>
          <w:color w:val="1A1A1A"/>
        </w:rPr>
        <w:t xml:space="preserve"> </w:t>
      </w:r>
      <w:r>
        <w:rPr>
          <w:rFonts w:ascii="Lucida Sans Unicode" w:hAnsi="Lucida Sans Unicode" w:cs="Lucida Sans Unicode"/>
          <w:color w:val="1A1A1A"/>
        </w:rPr>
        <w:t>首先，我们先明确下，这里数据持久层框架，指的是</w:t>
      </w:r>
      <w:r>
        <w:rPr>
          <w:rFonts w:ascii="Lucida Sans Unicode" w:hAnsi="Lucida Sans Unicode" w:cs="Lucida Sans Unicode"/>
          <w:color w:val="1A1A1A"/>
        </w:rPr>
        <w:t xml:space="preserve"> Spring JDBC</w:t>
      </w:r>
      <w:r>
        <w:rPr>
          <w:rFonts w:ascii="Lucida Sans Unicode" w:hAnsi="Lucida Sans Unicode" w:cs="Lucida Sans Unicode"/>
          <w:color w:val="1A1A1A"/>
        </w:rPr>
        <w:t>、</w:t>
      </w:r>
      <w:r>
        <w:rPr>
          <w:rFonts w:ascii="Lucida Sans Unicode" w:hAnsi="Lucida Sans Unicode" w:cs="Lucida Sans Unicode"/>
          <w:color w:val="1A1A1A"/>
        </w:rPr>
        <w:t>Hibernate</w:t>
      </w:r>
      <w:r>
        <w:rPr>
          <w:rFonts w:ascii="Lucida Sans Unicode" w:hAnsi="Lucida Sans Unicode" w:cs="Lucida Sans Unicode"/>
          <w:color w:val="1A1A1A"/>
        </w:rPr>
        <w:t>、</w:t>
      </w:r>
      <w:r>
        <w:rPr>
          <w:rFonts w:ascii="Lucida Sans Unicode" w:hAnsi="Lucida Sans Unicode" w:cs="Lucida Sans Unicode"/>
          <w:color w:val="1A1A1A"/>
        </w:rPr>
        <w:t>Spring JPA</w:t>
      </w:r>
      <w:r>
        <w:rPr>
          <w:rFonts w:ascii="Lucida Sans Unicode" w:hAnsi="Lucida Sans Unicode" w:cs="Lucida Sans Unicode"/>
          <w:color w:val="1A1A1A"/>
        </w:rPr>
        <w:t>、</w:t>
      </w:r>
      <w:r>
        <w:rPr>
          <w:rFonts w:ascii="Lucida Sans Unicode" w:hAnsi="Lucida Sans Unicode" w:cs="Lucida Sans Unicode"/>
          <w:color w:val="1A1A1A"/>
        </w:rPr>
        <w:t xml:space="preserve">MyBatis </w:t>
      </w:r>
      <w:r>
        <w:rPr>
          <w:rFonts w:ascii="Lucida Sans Unicode" w:hAnsi="Lucida Sans Unicode" w:cs="Lucida Sans Unicode"/>
          <w:color w:val="1A1A1A"/>
        </w:rPr>
        <w:t>等等。</w:t>
      </w:r>
    </w:p>
    <w:p w:rsidR="00BB1CB9" w:rsidRDefault="00BB1CB9" w:rsidP="00BB1CB9">
      <w:pPr>
        <w:pStyle w:val="a3"/>
        <w:shd w:val="clear" w:color="auto" w:fill="FFFFFF"/>
        <w:spacing w:before="0" w:beforeAutospacing="0" w:after="0" w:afterAutospacing="0"/>
        <w:rPr>
          <w:rFonts w:ascii="Lucida Sans Unicode" w:hAnsi="Lucida Sans Unicode" w:cs="Lucida Sans Unicode"/>
          <w:color w:val="1A1A1A"/>
        </w:rPr>
      </w:pPr>
      <w:r>
        <w:rPr>
          <w:rFonts w:ascii="微软雅黑" w:eastAsia="微软雅黑" w:hAnsi="微软雅黑" w:cs="微软雅黑" w:hint="eastAsia"/>
          <w:color w:val="1A1A1A"/>
        </w:rPr>
        <w:t>②</w:t>
      </w:r>
      <w:r>
        <w:rPr>
          <w:rFonts w:ascii="Lucida Sans Unicode" w:hAnsi="Lucida Sans Unicode" w:cs="Lucida Sans Unicode"/>
          <w:color w:val="1A1A1A"/>
        </w:rPr>
        <w:t xml:space="preserve"> </w:t>
      </w:r>
      <w:r>
        <w:rPr>
          <w:rFonts w:ascii="Lucida Sans Unicode" w:hAnsi="Lucida Sans Unicode" w:cs="Lucida Sans Unicode"/>
          <w:color w:val="1A1A1A"/>
        </w:rPr>
        <w:t>然后，</w:t>
      </w:r>
      <w:r>
        <w:rPr>
          <w:rFonts w:ascii="Lucida Sans Unicode" w:hAnsi="Lucida Sans Unicode" w:cs="Lucida Sans Unicode"/>
          <w:color w:val="1A1A1A"/>
        </w:rPr>
        <w:t xml:space="preserve">Spring </w:t>
      </w:r>
      <w:r>
        <w:rPr>
          <w:rFonts w:ascii="Lucida Sans Unicode" w:hAnsi="Lucida Sans Unicode" w:cs="Lucida Sans Unicode"/>
          <w:color w:val="1A1A1A"/>
        </w:rPr>
        <w:t>事务的管理，是通过</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org.springframework.transaction.PlatformTransactionManager</w:t>
      </w:r>
      <w:r>
        <w:rPr>
          <w:rFonts w:ascii="Lucida Sans Unicode" w:hAnsi="Lucida Sans Unicode" w:cs="Lucida Sans Unicode"/>
          <w:color w:val="1A1A1A"/>
        </w:rPr>
        <w:t> </w:t>
      </w:r>
      <w:r>
        <w:rPr>
          <w:rFonts w:ascii="Lucida Sans Unicode" w:hAnsi="Lucida Sans Unicode" w:cs="Lucida Sans Unicode"/>
          <w:color w:val="1A1A1A"/>
        </w:rPr>
        <w:t>进行管理，定义如下：</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BB1CB9" w:rsidTr="00BB1CB9">
        <w:trPr>
          <w:trHeight w:val="525"/>
        </w:trPr>
        <w:tc>
          <w:tcPr>
            <w:tcW w:w="0" w:type="auto"/>
            <w:tcBorders>
              <w:top w:val="nil"/>
              <w:left w:val="nil"/>
              <w:bottom w:val="nil"/>
              <w:right w:val="nil"/>
            </w:tcBorders>
            <w:tcMar>
              <w:top w:w="0" w:type="dxa"/>
              <w:left w:w="0" w:type="dxa"/>
              <w:bottom w:w="0" w:type="dxa"/>
              <w:right w:w="0" w:type="dxa"/>
            </w:tcMar>
            <w:vAlign w:val="center"/>
            <w:hideMark/>
          </w:tcPr>
          <w:p w:rsidR="00BB1CB9" w:rsidRDefault="00BB1CB9">
            <w:pPr>
              <w:pStyle w:val="HTML0"/>
              <w:shd w:val="clear" w:color="auto" w:fill="272822"/>
              <w:rPr>
                <w:rFonts w:ascii="Lucida Console" w:hAnsi="Lucida Console"/>
                <w:color w:val="657B83"/>
                <w:sz w:val="22"/>
                <w:szCs w:val="22"/>
              </w:rPr>
            </w:pPr>
            <w:r>
              <w:rPr>
                <w:rStyle w:val="comment"/>
                <w:rFonts w:ascii="Lucida Console" w:hAnsi="Lucida Console"/>
                <w:color w:val="75715E"/>
                <w:sz w:val="22"/>
                <w:szCs w:val="22"/>
              </w:rPr>
              <w:t>// PlatformTransactionManager.java</w:t>
            </w:r>
            <w:r>
              <w:rPr>
                <w:rFonts w:ascii="Lucida Console" w:hAnsi="Lucida Console"/>
                <w:color w:val="657B83"/>
                <w:sz w:val="22"/>
                <w:szCs w:val="22"/>
              </w:rPr>
              <w:br/>
            </w:r>
            <w:r>
              <w:rPr>
                <w:rFonts w:ascii="Lucida Console" w:hAnsi="Lucida Console"/>
                <w:color w:val="657B83"/>
                <w:sz w:val="22"/>
                <w:szCs w:val="22"/>
              </w:rPr>
              <w:br/>
            </w:r>
            <w:r>
              <w:rPr>
                <w:rStyle w:val="keyword"/>
                <w:rFonts w:ascii="Lucida Console" w:hAnsi="Lucida Console"/>
                <w:color w:val="66D9EF"/>
                <w:sz w:val="22"/>
                <w:szCs w:val="22"/>
              </w:rPr>
              <w:t>public</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interface</w:t>
            </w:r>
            <w:r>
              <w:rPr>
                <w:rStyle w:val="class"/>
                <w:rFonts w:ascii="Lucida Console" w:hAnsi="Lucida Console"/>
                <w:color w:val="A6E22E"/>
                <w:sz w:val="22"/>
                <w:szCs w:val="22"/>
              </w:rPr>
              <w:t xml:space="preserve"> </w:t>
            </w:r>
            <w:r>
              <w:rPr>
                <w:rStyle w:val="21"/>
                <w:rFonts w:ascii="Lucida Console" w:hAnsi="Lucida Console"/>
                <w:color w:val="F92672"/>
                <w:sz w:val="22"/>
                <w:szCs w:val="22"/>
              </w:rPr>
              <w:t>PlatformTransactionManager</w:t>
            </w:r>
            <w:r>
              <w:rPr>
                <w:rStyle w:val="class"/>
                <w:rFonts w:ascii="Lucida Console" w:hAnsi="Lucida Console"/>
                <w:color w:val="A6E22E"/>
                <w:sz w:val="22"/>
                <w:szCs w:val="22"/>
              </w:rPr>
              <w:t xml:space="preserve"> </w:t>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根据事务定义</w:t>
            </w:r>
            <w:r>
              <w:rPr>
                <w:rStyle w:val="comment"/>
                <w:rFonts w:ascii="Lucida Console" w:hAnsi="Lucida Console"/>
                <w:color w:val="75715E"/>
                <w:sz w:val="22"/>
                <w:szCs w:val="22"/>
              </w:rPr>
              <w:t xml:space="preserve"> TransactionDefinition </w:t>
            </w:r>
            <w:r>
              <w:rPr>
                <w:rStyle w:val="comment"/>
                <w:rFonts w:ascii="Lucida Console" w:hAnsi="Lucida Console"/>
                <w:color w:val="75715E"/>
                <w:sz w:val="22"/>
                <w:szCs w:val="22"/>
              </w:rPr>
              <w:t>，获得</w:t>
            </w:r>
            <w:r>
              <w:rPr>
                <w:rStyle w:val="comment"/>
                <w:rFonts w:ascii="Lucida Console" w:hAnsi="Lucida Console"/>
                <w:color w:val="75715E"/>
                <w:sz w:val="22"/>
                <w:szCs w:val="22"/>
              </w:rPr>
              <w:t xml:space="preserve"> TransactionStatus </w:t>
            </w:r>
            <w:r>
              <w:rPr>
                <w:rStyle w:val="comment"/>
                <w:rFonts w:ascii="Lucida Console" w:hAnsi="Lucida Console"/>
                <w:color w:val="75715E"/>
                <w:sz w:val="22"/>
                <w:szCs w:val="22"/>
              </w:rPr>
              <w:t>。</w:t>
            </w:r>
            <w:r>
              <w:rPr>
                <w:rStyle w:val="comment"/>
                <w:rFonts w:ascii="Lucida Console" w:hAnsi="Lucida Console"/>
                <w:color w:val="75715E"/>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function"/>
                <w:rFonts w:ascii="Lucida Console" w:hAnsi="Lucida Console"/>
                <w:color w:val="FFFFFF"/>
                <w:sz w:val="22"/>
                <w:szCs w:val="22"/>
              </w:rPr>
              <w:t xml:space="preserve">TransactionStatus </w:t>
            </w:r>
            <w:r>
              <w:rPr>
                <w:rStyle w:val="21"/>
                <w:rFonts w:ascii="Lucida Console" w:hAnsi="Lucida Console"/>
                <w:color w:val="A6E22E"/>
                <w:sz w:val="22"/>
                <w:szCs w:val="22"/>
              </w:rPr>
              <w:t>getTransaction</w:t>
            </w:r>
            <w:r>
              <w:rPr>
                <w:rStyle w:val="params"/>
                <w:rFonts w:ascii="Lucida Console" w:hAnsi="Lucida Console"/>
                <w:color w:val="FFFFFF"/>
                <w:sz w:val="22"/>
                <w:szCs w:val="22"/>
              </w:rPr>
              <w:t>(@Nullable TransactionDefinition definition)</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throws</w:t>
            </w:r>
            <w:r>
              <w:rPr>
                <w:rStyle w:val="function"/>
                <w:rFonts w:ascii="Lucida Console" w:hAnsi="Lucida Console"/>
                <w:color w:val="FFFFFF"/>
                <w:sz w:val="22"/>
                <w:szCs w:val="22"/>
              </w:rPr>
              <w:t xml:space="preserve"> TransactionException</w:t>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根据情况，提交事务</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void</w:t>
            </w:r>
            <w:r>
              <w:rPr>
                <w:rStyle w:val="function"/>
                <w:rFonts w:ascii="Lucida Console" w:hAnsi="Lucida Console"/>
                <w:color w:val="FFFFFF"/>
                <w:sz w:val="22"/>
                <w:szCs w:val="22"/>
              </w:rPr>
              <w:t xml:space="preserve"> </w:t>
            </w:r>
            <w:r>
              <w:rPr>
                <w:rStyle w:val="21"/>
                <w:rFonts w:ascii="Lucida Console" w:hAnsi="Lucida Console"/>
                <w:color w:val="A6E22E"/>
                <w:sz w:val="22"/>
                <w:szCs w:val="22"/>
              </w:rPr>
              <w:t>commit</w:t>
            </w:r>
            <w:r>
              <w:rPr>
                <w:rStyle w:val="params"/>
                <w:rFonts w:ascii="Lucida Console" w:hAnsi="Lucida Console"/>
                <w:color w:val="FFFFFF"/>
                <w:sz w:val="22"/>
                <w:szCs w:val="22"/>
              </w:rPr>
              <w:t>(TransactionStatus status)</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throws</w:t>
            </w:r>
            <w:r>
              <w:rPr>
                <w:rStyle w:val="function"/>
                <w:rFonts w:ascii="Lucida Console" w:hAnsi="Lucida Console"/>
                <w:color w:val="FFFFFF"/>
                <w:sz w:val="22"/>
                <w:szCs w:val="22"/>
              </w:rPr>
              <w:t xml:space="preserve"> TransactionException</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根据情况，回滚事务</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void</w:t>
            </w:r>
            <w:r>
              <w:rPr>
                <w:rStyle w:val="function"/>
                <w:rFonts w:ascii="Lucida Console" w:hAnsi="Lucida Console"/>
                <w:color w:val="FFFFFF"/>
                <w:sz w:val="22"/>
                <w:szCs w:val="22"/>
              </w:rPr>
              <w:t xml:space="preserve"> </w:t>
            </w:r>
            <w:r>
              <w:rPr>
                <w:rStyle w:val="21"/>
                <w:rFonts w:ascii="Lucida Console" w:hAnsi="Lucida Console"/>
                <w:color w:val="A6E22E"/>
                <w:sz w:val="22"/>
                <w:szCs w:val="22"/>
              </w:rPr>
              <w:t>rollback</w:t>
            </w:r>
            <w:r>
              <w:rPr>
                <w:rStyle w:val="params"/>
                <w:rFonts w:ascii="Lucida Console" w:hAnsi="Lucida Console"/>
                <w:color w:val="FFFFFF"/>
                <w:sz w:val="22"/>
                <w:szCs w:val="22"/>
              </w:rPr>
              <w:t>(TransactionStatus status)</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throws</w:t>
            </w:r>
            <w:r>
              <w:rPr>
                <w:rStyle w:val="function"/>
                <w:rFonts w:ascii="Lucida Console" w:hAnsi="Lucida Console"/>
                <w:color w:val="FFFFFF"/>
                <w:sz w:val="22"/>
                <w:szCs w:val="22"/>
              </w:rPr>
              <w:t xml:space="preserve"> TransactionException</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w:t>
            </w:r>
          </w:p>
        </w:tc>
      </w:tr>
    </w:tbl>
    <w:p w:rsidR="00BB1CB9" w:rsidRDefault="00BB1CB9" w:rsidP="00FA61C5">
      <w:pPr>
        <w:widowControl/>
        <w:numPr>
          <w:ilvl w:val="0"/>
          <w:numId w:val="12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PlatformTransactionManager </w:t>
      </w:r>
      <w:r>
        <w:rPr>
          <w:rFonts w:ascii="Lucida Sans Unicode" w:hAnsi="Lucida Sans Unicode" w:cs="Lucida Sans Unicode"/>
          <w:color w:val="1A1A1A"/>
          <w:szCs w:val="21"/>
        </w:rPr>
        <w:t>是负责事务管理的接口，一共有三个接口方法，分别负责事务的获得、提交、回滚。</w:t>
      </w:r>
    </w:p>
    <w:p w:rsidR="00BB1CB9" w:rsidRDefault="00BB1CB9" w:rsidP="00FA61C5">
      <w:pPr>
        <w:widowControl/>
        <w:numPr>
          <w:ilvl w:val="0"/>
          <w:numId w:val="120"/>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#getTransaction(TransactionDefinition definition)</w:t>
      </w:r>
      <w:r>
        <w:rPr>
          <w:rFonts w:ascii="Lucida Sans Unicode" w:hAnsi="Lucida Sans Unicode" w:cs="Lucida Sans Unicode"/>
          <w:color w:val="1A1A1A"/>
          <w:szCs w:val="21"/>
        </w:rPr>
        <w:t> </w:t>
      </w:r>
      <w:r>
        <w:rPr>
          <w:rFonts w:ascii="Lucida Sans Unicode" w:hAnsi="Lucida Sans Unicode" w:cs="Lucida Sans Unicode"/>
          <w:color w:val="1A1A1A"/>
          <w:szCs w:val="21"/>
        </w:rPr>
        <w:t>方法，根据事务定义</w:t>
      </w:r>
      <w:r>
        <w:rPr>
          <w:rFonts w:ascii="Lucida Sans Unicode" w:hAnsi="Lucida Sans Unicode" w:cs="Lucida Sans Unicode"/>
          <w:color w:val="1A1A1A"/>
          <w:szCs w:val="21"/>
        </w:rPr>
        <w:t xml:space="preserve"> TransactionDefinition </w:t>
      </w:r>
      <w:r>
        <w:rPr>
          <w:rFonts w:ascii="Lucida Sans Unicode" w:hAnsi="Lucida Sans Unicode" w:cs="Lucida Sans Unicode"/>
          <w:color w:val="1A1A1A"/>
          <w:szCs w:val="21"/>
        </w:rPr>
        <w:t>，获得</w:t>
      </w:r>
      <w:r>
        <w:rPr>
          <w:rFonts w:ascii="Lucida Sans Unicode" w:hAnsi="Lucida Sans Unicode" w:cs="Lucida Sans Unicode"/>
          <w:color w:val="1A1A1A"/>
          <w:szCs w:val="21"/>
        </w:rPr>
        <w:t xml:space="preserve"> TransactionStatus </w:t>
      </w:r>
      <w:r>
        <w:rPr>
          <w:rFonts w:ascii="Lucida Sans Unicode" w:hAnsi="Lucida Sans Unicode" w:cs="Lucida Sans Unicode"/>
          <w:color w:val="1A1A1A"/>
          <w:szCs w:val="21"/>
        </w:rPr>
        <w:t>。</w:t>
      </w:r>
    </w:p>
    <w:p w:rsidR="00BB1CB9" w:rsidRDefault="00BB1CB9" w:rsidP="00FA61C5">
      <w:pPr>
        <w:widowControl/>
        <w:numPr>
          <w:ilvl w:val="1"/>
          <w:numId w:val="120"/>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为什么不是创建事务呢？因为如果当前如果已经有事务，则不会进行创建，一般来说会跟当前线程进行绑定。如果不存在事务，则进行创建。</w:t>
      </w:r>
    </w:p>
    <w:p w:rsidR="00BB1CB9" w:rsidRDefault="00BB1CB9" w:rsidP="00FA61C5">
      <w:pPr>
        <w:widowControl/>
        <w:numPr>
          <w:ilvl w:val="1"/>
          <w:numId w:val="120"/>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为什么返回的是</w:t>
      </w:r>
      <w:r>
        <w:rPr>
          <w:rFonts w:ascii="Lucida Sans Unicode" w:hAnsi="Lucida Sans Unicode" w:cs="Lucida Sans Unicode"/>
          <w:color w:val="1A1A1A"/>
          <w:szCs w:val="21"/>
        </w:rPr>
        <w:t xml:space="preserve"> TransactionStatus </w:t>
      </w:r>
      <w:r>
        <w:rPr>
          <w:rFonts w:ascii="Lucida Sans Unicode" w:hAnsi="Lucida Sans Unicode" w:cs="Lucida Sans Unicode"/>
          <w:color w:val="1A1A1A"/>
          <w:szCs w:val="21"/>
        </w:rPr>
        <w:t>对象？在</w:t>
      </w:r>
      <w:r>
        <w:rPr>
          <w:rFonts w:ascii="Lucida Sans Unicode" w:hAnsi="Lucida Sans Unicode" w:cs="Lucida Sans Unicode"/>
          <w:color w:val="1A1A1A"/>
          <w:szCs w:val="21"/>
        </w:rPr>
        <w:t xml:space="preserve"> TransactionStatus </w:t>
      </w:r>
      <w:r>
        <w:rPr>
          <w:rFonts w:ascii="Lucida Sans Unicode" w:hAnsi="Lucida Sans Unicode" w:cs="Lucida Sans Unicode"/>
          <w:color w:val="1A1A1A"/>
          <w:szCs w:val="21"/>
        </w:rPr>
        <w:t>中，不仅仅包含事务属性，还包含事务的其它信息，例如是否只读、是否为新创建的事务等等。</w:t>
      </w:r>
      <w:r>
        <w:rPr>
          <w:rFonts w:ascii="Segoe UI Symbol" w:hAnsi="Segoe UI Symbol" w:cs="Segoe UI Symbol"/>
          <w:color w:val="1A1A1A"/>
          <w:szCs w:val="21"/>
        </w:rPr>
        <w:t>😈</w:t>
      </w:r>
      <w:r>
        <w:rPr>
          <w:rFonts w:ascii="Lucida Sans Unicode" w:hAnsi="Lucida Sans Unicode" w:cs="Lucida Sans Unicode"/>
          <w:color w:val="1A1A1A"/>
          <w:szCs w:val="21"/>
        </w:rPr>
        <w:t xml:space="preserve"> </w:t>
      </w:r>
      <w:r>
        <w:rPr>
          <w:rFonts w:ascii="Lucida Sans Unicode" w:hAnsi="Lucida Sans Unicode" w:cs="Lucida Sans Unicode"/>
          <w:color w:val="1A1A1A"/>
          <w:szCs w:val="21"/>
        </w:rPr>
        <w:t>下面，也会详细解析</w:t>
      </w:r>
      <w:r>
        <w:rPr>
          <w:rFonts w:ascii="Lucida Sans Unicode" w:hAnsi="Lucida Sans Unicode" w:cs="Lucida Sans Unicode"/>
          <w:color w:val="1A1A1A"/>
          <w:szCs w:val="21"/>
        </w:rPr>
        <w:t xml:space="preserve"> TransactionStatus </w:t>
      </w:r>
      <w:r>
        <w:rPr>
          <w:rFonts w:ascii="Lucida Sans Unicode" w:hAnsi="Lucida Sans Unicode" w:cs="Lucida Sans Unicode"/>
          <w:color w:val="1A1A1A"/>
          <w:szCs w:val="21"/>
        </w:rPr>
        <w:t>。</w:t>
      </w:r>
    </w:p>
    <w:p w:rsidR="00BB1CB9" w:rsidRDefault="00BB1CB9" w:rsidP="00FA61C5">
      <w:pPr>
        <w:widowControl/>
        <w:numPr>
          <w:ilvl w:val="1"/>
          <w:numId w:val="120"/>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事务</w:t>
      </w:r>
      <w:r>
        <w:rPr>
          <w:rFonts w:ascii="Lucida Sans Unicode" w:hAnsi="Lucida Sans Unicode" w:cs="Lucida Sans Unicode"/>
          <w:color w:val="1A1A1A"/>
          <w:szCs w:val="21"/>
        </w:rPr>
        <w:t xml:space="preserve"> TransactionDefinition </w:t>
      </w:r>
      <w:r>
        <w:rPr>
          <w:rFonts w:ascii="Lucida Sans Unicode" w:hAnsi="Lucida Sans Unicode" w:cs="Lucida Sans Unicode"/>
          <w:color w:val="1A1A1A"/>
          <w:szCs w:val="21"/>
        </w:rPr>
        <w:t>是什么？</w:t>
      </w:r>
      <w:r>
        <w:rPr>
          <w:rFonts w:ascii="Segoe UI Symbol" w:hAnsi="Segoe UI Symbol" w:cs="Segoe UI Symbol"/>
          <w:color w:val="1A1A1A"/>
          <w:szCs w:val="21"/>
        </w:rPr>
        <w:t>😈</w:t>
      </w:r>
      <w:r>
        <w:rPr>
          <w:rFonts w:ascii="Lucida Sans Unicode" w:hAnsi="Lucida Sans Unicode" w:cs="Lucida Sans Unicode"/>
          <w:color w:val="1A1A1A"/>
          <w:szCs w:val="21"/>
        </w:rPr>
        <w:t xml:space="preserve"> </w:t>
      </w:r>
      <w:r>
        <w:rPr>
          <w:rFonts w:ascii="Lucida Sans Unicode" w:hAnsi="Lucida Sans Unicode" w:cs="Lucida Sans Unicode"/>
          <w:color w:val="1A1A1A"/>
          <w:szCs w:val="21"/>
        </w:rPr>
        <w:t>下面，也会详细解析</w:t>
      </w:r>
      <w:r>
        <w:rPr>
          <w:rFonts w:ascii="Lucida Sans Unicode" w:hAnsi="Lucida Sans Unicode" w:cs="Lucida Sans Unicode"/>
          <w:color w:val="1A1A1A"/>
          <w:szCs w:val="21"/>
        </w:rPr>
        <w:t xml:space="preserve"> TransactionStatus </w:t>
      </w:r>
      <w:r>
        <w:rPr>
          <w:rFonts w:ascii="Lucida Sans Unicode" w:hAnsi="Lucida Sans Unicode" w:cs="Lucida Sans Unicode"/>
          <w:color w:val="1A1A1A"/>
          <w:szCs w:val="21"/>
        </w:rPr>
        <w:t>。</w:t>
      </w:r>
    </w:p>
    <w:p w:rsidR="00BB1CB9" w:rsidRDefault="00BB1CB9" w:rsidP="00FA61C5">
      <w:pPr>
        <w:widowControl/>
        <w:numPr>
          <w:ilvl w:val="0"/>
          <w:numId w:val="120"/>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#commit(TransactionStatus status)</w:t>
      </w:r>
      <w:r>
        <w:rPr>
          <w:rFonts w:ascii="Lucida Sans Unicode" w:hAnsi="Lucida Sans Unicode" w:cs="Lucida Sans Unicode"/>
          <w:color w:val="1A1A1A"/>
          <w:szCs w:val="21"/>
        </w:rPr>
        <w:t> </w:t>
      </w:r>
      <w:r>
        <w:rPr>
          <w:rFonts w:ascii="Lucida Sans Unicode" w:hAnsi="Lucida Sans Unicode" w:cs="Lucida Sans Unicode"/>
          <w:color w:val="1A1A1A"/>
          <w:szCs w:val="21"/>
        </w:rPr>
        <w:t>方法，根据</w:t>
      </w:r>
      <w:r>
        <w:rPr>
          <w:rFonts w:ascii="Lucida Sans Unicode" w:hAnsi="Lucida Sans Unicode" w:cs="Lucida Sans Unicode"/>
          <w:color w:val="1A1A1A"/>
          <w:szCs w:val="21"/>
        </w:rPr>
        <w:t xml:space="preserve"> TransactionStatus </w:t>
      </w:r>
      <w:r>
        <w:rPr>
          <w:rFonts w:ascii="Lucida Sans Unicode" w:hAnsi="Lucida Sans Unicode" w:cs="Lucida Sans Unicode"/>
          <w:color w:val="1A1A1A"/>
          <w:szCs w:val="21"/>
        </w:rPr>
        <w:t>情况，提交事务。</w:t>
      </w:r>
    </w:p>
    <w:p w:rsidR="00BB1CB9" w:rsidRDefault="00BB1CB9" w:rsidP="00FA61C5">
      <w:pPr>
        <w:widowControl/>
        <w:numPr>
          <w:ilvl w:val="1"/>
          <w:numId w:val="120"/>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为什么根据</w:t>
      </w:r>
      <w:r>
        <w:rPr>
          <w:rFonts w:ascii="Lucida Sans Unicode" w:hAnsi="Lucida Sans Unicode" w:cs="Lucida Sans Unicode"/>
          <w:color w:val="1A1A1A"/>
          <w:szCs w:val="21"/>
        </w:rPr>
        <w:t xml:space="preserve"> TransactionStatus </w:t>
      </w:r>
      <w:r>
        <w:rPr>
          <w:rFonts w:ascii="Lucida Sans Unicode" w:hAnsi="Lucida Sans Unicode" w:cs="Lucida Sans Unicode"/>
          <w:color w:val="1A1A1A"/>
          <w:szCs w:val="21"/>
        </w:rPr>
        <w:t>情况，进行提交？例如说，带</w:t>
      </w:r>
      <w:r>
        <w:rPr>
          <w:rStyle w:val="HTML"/>
          <w:rFonts w:ascii="Lucida Console" w:hAnsi="Lucida Console"/>
          <w:color w:val="1A1A1A"/>
          <w:szCs w:val="21"/>
          <w:bdr w:val="single" w:sz="6" w:space="1" w:color="CCCCCC" w:frame="1"/>
          <w:shd w:val="clear" w:color="auto" w:fill="DDDDDD"/>
        </w:rPr>
        <w:t>@Transactional</w:t>
      </w:r>
      <w:r>
        <w:rPr>
          <w:rFonts w:ascii="Lucida Sans Unicode" w:hAnsi="Lucida Sans Unicode" w:cs="Lucida Sans Unicode"/>
          <w:color w:val="1A1A1A"/>
          <w:szCs w:val="21"/>
        </w:rPr>
        <w:t> </w:t>
      </w:r>
      <w:r>
        <w:rPr>
          <w:rFonts w:ascii="Lucida Sans Unicode" w:hAnsi="Lucida Sans Unicode" w:cs="Lucida Sans Unicode"/>
          <w:color w:val="1A1A1A"/>
          <w:szCs w:val="21"/>
        </w:rPr>
        <w:t>注解的的</w:t>
      </w:r>
      <w:r>
        <w:rPr>
          <w:rFonts w:ascii="Lucida Sans Unicode" w:hAnsi="Lucida Sans Unicode" w:cs="Lucida Sans Unicode"/>
          <w:color w:val="1A1A1A"/>
          <w:szCs w:val="21"/>
        </w:rPr>
        <w:t xml:space="preserve"> A </w:t>
      </w:r>
      <w:r>
        <w:rPr>
          <w:rFonts w:ascii="Lucida Sans Unicode" w:hAnsi="Lucida Sans Unicode" w:cs="Lucida Sans Unicode"/>
          <w:color w:val="1A1A1A"/>
          <w:szCs w:val="21"/>
        </w:rPr>
        <w:t>方法，会调用</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@Transactional</w:t>
      </w:r>
      <w:r>
        <w:rPr>
          <w:rFonts w:ascii="Lucida Sans Unicode" w:hAnsi="Lucida Sans Unicode" w:cs="Lucida Sans Unicode"/>
          <w:color w:val="1A1A1A"/>
          <w:szCs w:val="21"/>
        </w:rPr>
        <w:t> </w:t>
      </w:r>
      <w:r>
        <w:rPr>
          <w:rFonts w:ascii="Lucida Sans Unicode" w:hAnsi="Lucida Sans Unicode" w:cs="Lucida Sans Unicode"/>
          <w:color w:val="1A1A1A"/>
          <w:szCs w:val="21"/>
        </w:rPr>
        <w:t>注解的的</w:t>
      </w:r>
      <w:r>
        <w:rPr>
          <w:rFonts w:ascii="Lucida Sans Unicode" w:hAnsi="Lucida Sans Unicode" w:cs="Lucida Sans Unicode"/>
          <w:color w:val="1A1A1A"/>
          <w:szCs w:val="21"/>
        </w:rPr>
        <w:t xml:space="preserve"> B </w:t>
      </w:r>
      <w:r>
        <w:rPr>
          <w:rFonts w:ascii="Lucida Sans Unicode" w:hAnsi="Lucida Sans Unicode" w:cs="Lucida Sans Unicode"/>
          <w:color w:val="1A1A1A"/>
          <w:szCs w:val="21"/>
        </w:rPr>
        <w:t>方法。</w:t>
      </w:r>
    </w:p>
    <w:p w:rsidR="00BB1CB9" w:rsidRDefault="00BB1CB9" w:rsidP="00FA61C5">
      <w:pPr>
        <w:widowControl/>
        <w:numPr>
          <w:ilvl w:val="2"/>
          <w:numId w:val="120"/>
        </w:numPr>
        <w:shd w:val="clear" w:color="auto" w:fill="FFFFFF"/>
        <w:ind w:left="900"/>
        <w:jc w:val="left"/>
        <w:rPr>
          <w:rFonts w:ascii="Lucida Sans Unicode" w:hAnsi="Lucida Sans Unicode" w:cs="Lucida Sans Unicode"/>
          <w:color w:val="1A1A1A"/>
          <w:szCs w:val="21"/>
        </w:rPr>
      </w:pPr>
      <w:r>
        <w:rPr>
          <w:rFonts w:ascii="Lucida Sans Unicode" w:hAnsi="Lucida Sans Unicode" w:cs="Lucida Sans Unicode"/>
          <w:color w:val="1A1A1A"/>
          <w:szCs w:val="21"/>
        </w:rPr>
        <w:t>在</w:t>
      </w:r>
      <w:r>
        <w:rPr>
          <w:rFonts w:ascii="Lucida Sans Unicode" w:hAnsi="Lucida Sans Unicode" w:cs="Lucida Sans Unicode"/>
          <w:color w:val="1A1A1A"/>
          <w:szCs w:val="21"/>
        </w:rPr>
        <w:t xml:space="preserve"> B </w:t>
      </w:r>
      <w:r>
        <w:rPr>
          <w:rFonts w:ascii="Lucida Sans Unicode" w:hAnsi="Lucida Sans Unicode" w:cs="Lucida Sans Unicode"/>
          <w:color w:val="1A1A1A"/>
          <w:szCs w:val="21"/>
        </w:rPr>
        <w:t>方法结束调用后，会执行</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PlatformTransactionManager#commit(TransactionStatus status)</w:t>
      </w:r>
      <w:r>
        <w:rPr>
          <w:rFonts w:ascii="Lucida Sans Unicode" w:hAnsi="Lucida Sans Unicode" w:cs="Lucida Sans Unicode"/>
          <w:color w:val="1A1A1A"/>
          <w:szCs w:val="21"/>
        </w:rPr>
        <w:t> </w:t>
      </w:r>
      <w:r>
        <w:rPr>
          <w:rFonts w:ascii="Lucida Sans Unicode" w:hAnsi="Lucida Sans Unicode" w:cs="Lucida Sans Unicode"/>
          <w:color w:val="1A1A1A"/>
          <w:szCs w:val="21"/>
        </w:rPr>
        <w:t>方法，此处事务</w:t>
      </w:r>
      <w:r>
        <w:rPr>
          <w:rStyle w:val="a4"/>
          <w:rFonts w:ascii="Lucida Sans Unicode" w:hAnsi="Lucida Sans Unicode" w:cs="Lucida Sans Unicode"/>
          <w:color w:val="1A1A1A"/>
          <w:szCs w:val="21"/>
        </w:rPr>
        <w:t>是不能</w:t>
      </w:r>
      <w:r>
        <w:rPr>
          <w:rFonts w:ascii="Lucida Sans Unicode" w:hAnsi="Lucida Sans Unicode" w:cs="Lucida Sans Unicode"/>
          <w:color w:val="1A1A1A"/>
          <w:szCs w:val="21"/>
        </w:rPr>
        <w:t>、</w:t>
      </w:r>
      <w:r>
        <w:rPr>
          <w:rStyle w:val="a4"/>
          <w:rFonts w:ascii="Lucida Sans Unicode" w:hAnsi="Lucida Sans Unicode" w:cs="Lucida Sans Unicode"/>
          <w:color w:val="1A1A1A"/>
          <w:szCs w:val="21"/>
        </w:rPr>
        <w:t>也不会</w:t>
      </w:r>
      <w:r>
        <w:rPr>
          <w:rFonts w:ascii="Lucida Sans Unicode" w:hAnsi="Lucida Sans Unicode" w:cs="Lucida Sans Unicode"/>
          <w:color w:val="1A1A1A"/>
          <w:szCs w:val="21"/>
        </w:rPr>
        <w:t>提交的。</w:t>
      </w:r>
    </w:p>
    <w:p w:rsidR="00BB1CB9" w:rsidRDefault="00BB1CB9" w:rsidP="00FA61C5">
      <w:pPr>
        <w:widowControl/>
        <w:numPr>
          <w:ilvl w:val="2"/>
          <w:numId w:val="120"/>
        </w:numPr>
        <w:shd w:val="clear" w:color="auto" w:fill="FFFFFF"/>
        <w:ind w:left="900"/>
        <w:jc w:val="left"/>
        <w:rPr>
          <w:rFonts w:ascii="Lucida Sans Unicode" w:hAnsi="Lucida Sans Unicode" w:cs="Lucida Sans Unicode"/>
          <w:color w:val="1A1A1A"/>
          <w:szCs w:val="21"/>
        </w:rPr>
      </w:pPr>
      <w:r>
        <w:rPr>
          <w:rFonts w:ascii="Lucida Sans Unicode" w:hAnsi="Lucida Sans Unicode" w:cs="Lucida Sans Unicode"/>
          <w:color w:val="1A1A1A"/>
          <w:szCs w:val="21"/>
        </w:rPr>
        <w:t>而是在</w:t>
      </w:r>
      <w:r>
        <w:rPr>
          <w:rFonts w:ascii="Lucida Sans Unicode" w:hAnsi="Lucida Sans Unicode" w:cs="Lucida Sans Unicode"/>
          <w:color w:val="1A1A1A"/>
          <w:szCs w:val="21"/>
        </w:rPr>
        <w:t xml:space="preserve"> A </w:t>
      </w:r>
      <w:r>
        <w:rPr>
          <w:rFonts w:ascii="Lucida Sans Unicode" w:hAnsi="Lucida Sans Unicode" w:cs="Lucida Sans Unicode"/>
          <w:color w:val="1A1A1A"/>
          <w:szCs w:val="21"/>
        </w:rPr>
        <w:t>方法结束调用后，执行</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PlatformTransactionManager#commit(TransactionStatus status)</w:t>
      </w:r>
      <w:r>
        <w:rPr>
          <w:rFonts w:ascii="Lucida Sans Unicode" w:hAnsi="Lucida Sans Unicode" w:cs="Lucida Sans Unicode"/>
          <w:color w:val="1A1A1A"/>
          <w:szCs w:val="21"/>
        </w:rPr>
        <w:t> </w:t>
      </w:r>
      <w:r>
        <w:rPr>
          <w:rFonts w:ascii="Lucida Sans Unicode" w:hAnsi="Lucida Sans Unicode" w:cs="Lucida Sans Unicode"/>
          <w:color w:val="1A1A1A"/>
          <w:szCs w:val="21"/>
        </w:rPr>
        <w:t>方法，提交事务。</w:t>
      </w:r>
    </w:p>
    <w:p w:rsidR="00BB1CB9" w:rsidRDefault="00BB1CB9" w:rsidP="00FA61C5">
      <w:pPr>
        <w:widowControl/>
        <w:numPr>
          <w:ilvl w:val="0"/>
          <w:numId w:val="120"/>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#rollback(TransactionStatus status)</w:t>
      </w:r>
      <w:r>
        <w:rPr>
          <w:rFonts w:ascii="Lucida Sans Unicode" w:hAnsi="Lucida Sans Unicode" w:cs="Lucida Sans Unicode"/>
          <w:color w:val="1A1A1A"/>
          <w:szCs w:val="21"/>
        </w:rPr>
        <w:t> </w:t>
      </w:r>
      <w:r>
        <w:rPr>
          <w:rFonts w:ascii="Lucida Sans Unicode" w:hAnsi="Lucida Sans Unicode" w:cs="Lucida Sans Unicode"/>
          <w:color w:val="1A1A1A"/>
          <w:szCs w:val="21"/>
        </w:rPr>
        <w:t>方法，根据</w:t>
      </w:r>
      <w:r>
        <w:rPr>
          <w:rFonts w:ascii="Lucida Sans Unicode" w:hAnsi="Lucida Sans Unicode" w:cs="Lucida Sans Unicode"/>
          <w:color w:val="1A1A1A"/>
          <w:szCs w:val="21"/>
        </w:rPr>
        <w:t xml:space="preserve"> TransactionStatus </w:t>
      </w:r>
      <w:r>
        <w:rPr>
          <w:rFonts w:ascii="Lucida Sans Unicode" w:hAnsi="Lucida Sans Unicode" w:cs="Lucida Sans Unicode"/>
          <w:color w:val="1A1A1A"/>
          <w:szCs w:val="21"/>
        </w:rPr>
        <w:t>情况，回滚事务。</w:t>
      </w:r>
    </w:p>
    <w:p w:rsidR="00BB1CB9" w:rsidRDefault="00BB1CB9" w:rsidP="00FA61C5">
      <w:pPr>
        <w:widowControl/>
        <w:numPr>
          <w:ilvl w:val="1"/>
          <w:numId w:val="120"/>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为什么根据</w:t>
      </w:r>
      <w:r>
        <w:rPr>
          <w:rFonts w:ascii="Lucida Sans Unicode" w:hAnsi="Lucida Sans Unicode" w:cs="Lucida Sans Unicode"/>
          <w:color w:val="1A1A1A"/>
          <w:szCs w:val="21"/>
        </w:rPr>
        <w:t xml:space="preserve"> TransactionStatus </w:t>
      </w:r>
      <w:r>
        <w:rPr>
          <w:rFonts w:ascii="Lucida Sans Unicode" w:hAnsi="Lucida Sans Unicode" w:cs="Lucida Sans Unicode"/>
          <w:color w:val="1A1A1A"/>
          <w:szCs w:val="21"/>
        </w:rPr>
        <w:t>情况，进行回滚？原因同</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#commit(TransactionStatus status)</w:t>
      </w:r>
      <w:r>
        <w:rPr>
          <w:rFonts w:ascii="Lucida Sans Unicode" w:hAnsi="Lucida Sans Unicode" w:cs="Lucida Sans Unicode"/>
          <w:color w:val="1A1A1A"/>
          <w:szCs w:val="21"/>
        </w:rPr>
        <w:t> </w:t>
      </w:r>
      <w:r>
        <w:rPr>
          <w:rFonts w:ascii="Lucida Sans Unicode" w:hAnsi="Lucida Sans Unicode" w:cs="Lucida Sans Unicode"/>
          <w:color w:val="1A1A1A"/>
          <w:szCs w:val="21"/>
        </w:rPr>
        <w:t>方法。</w:t>
      </w:r>
    </w:p>
    <w:p w:rsidR="00BB1CB9" w:rsidRDefault="00BB1CB9" w:rsidP="00BB1CB9">
      <w:pPr>
        <w:pStyle w:val="a3"/>
        <w:shd w:val="clear" w:color="auto" w:fill="FFFFFF"/>
        <w:spacing w:before="0" w:beforeAutospacing="0" w:after="0" w:afterAutospacing="0"/>
        <w:rPr>
          <w:rFonts w:ascii="Lucida Sans Unicode" w:hAnsi="Lucida Sans Unicode" w:cs="Lucida Sans Unicode"/>
          <w:color w:val="1A1A1A"/>
        </w:rPr>
      </w:pPr>
      <w:r>
        <w:rPr>
          <w:rFonts w:ascii="微软雅黑" w:eastAsia="微软雅黑" w:hAnsi="微软雅黑" w:cs="微软雅黑" w:hint="eastAsia"/>
          <w:color w:val="1A1A1A"/>
        </w:rPr>
        <w:t>③</w:t>
      </w:r>
      <w:r>
        <w:rPr>
          <w:rFonts w:ascii="Lucida Sans Unicode" w:hAnsi="Lucida Sans Unicode" w:cs="Lucida Sans Unicode"/>
          <w:color w:val="1A1A1A"/>
        </w:rPr>
        <w:t xml:space="preserve"> </w:t>
      </w:r>
      <w:r>
        <w:rPr>
          <w:rFonts w:ascii="Lucida Sans Unicode" w:hAnsi="Lucida Sans Unicode" w:cs="Lucida Sans Unicode"/>
          <w:color w:val="1A1A1A"/>
        </w:rPr>
        <w:t>再之后，</w:t>
      </w:r>
      <w:r>
        <w:rPr>
          <w:rFonts w:ascii="Lucida Sans Unicode" w:hAnsi="Lucida Sans Unicode" w:cs="Lucida Sans Unicode"/>
          <w:color w:val="1A1A1A"/>
        </w:rPr>
        <w:t xml:space="preserve">PlatformTransactionManager </w:t>
      </w:r>
      <w:r>
        <w:rPr>
          <w:rFonts w:ascii="Lucida Sans Unicode" w:hAnsi="Lucida Sans Unicode" w:cs="Lucida Sans Unicode"/>
          <w:color w:val="1A1A1A"/>
        </w:rPr>
        <w:t>有</w:t>
      </w:r>
      <w:r>
        <w:rPr>
          <w:rStyle w:val="a4"/>
          <w:rFonts w:ascii="Lucida Sans Unicode" w:hAnsi="Lucida Sans Unicode" w:cs="Lucida Sans Unicode"/>
          <w:color w:val="1A1A1A"/>
        </w:rPr>
        <w:t>抽象子</w:t>
      </w:r>
      <w:r>
        <w:rPr>
          <w:rFonts w:ascii="Lucida Sans Unicode" w:hAnsi="Lucida Sans Unicode" w:cs="Lucida Sans Unicode"/>
          <w:color w:val="1A1A1A"/>
        </w:rPr>
        <w:t>类</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org.springframework.transaction.support.AbstractPlatformTransactionManager</w:t>
      </w:r>
      <w:r>
        <w:rPr>
          <w:rFonts w:ascii="Lucida Sans Unicode" w:hAnsi="Lucida Sans Unicode" w:cs="Lucida Sans Unicode"/>
          <w:color w:val="1A1A1A"/>
        </w:rPr>
        <w:t>，基于</w:t>
      </w:r>
      <w:r>
        <w:rPr>
          <w:rFonts w:ascii="Lucida Sans Unicode" w:hAnsi="Lucida Sans Unicode" w:cs="Lucida Sans Unicode"/>
          <w:color w:val="1A1A1A"/>
        </w:rPr>
        <w:t> </w:t>
      </w:r>
      <w:hyperlink r:id="rId321" w:tgtFrame="_blank" w:history="1">
        <w:r>
          <w:rPr>
            <w:rStyle w:val="a5"/>
            <w:rFonts w:ascii="Lucida Sans Unicode" w:hAnsi="Lucida Sans Unicode" w:cs="Lucida Sans Unicode"/>
            <w:color w:val="0088CC"/>
          </w:rPr>
          <w:t>模板方法模式</w:t>
        </w:r>
      </w:hyperlink>
      <w:r>
        <w:rPr>
          <w:rFonts w:ascii="Lucida Sans Unicode" w:hAnsi="Lucida Sans Unicode" w:cs="Lucida Sans Unicode"/>
          <w:color w:val="1A1A1A"/>
        </w:rPr>
        <w:t> </w:t>
      </w:r>
      <w:r>
        <w:rPr>
          <w:rFonts w:ascii="Lucida Sans Unicode" w:hAnsi="Lucida Sans Unicode" w:cs="Lucida Sans Unicode"/>
          <w:color w:val="1A1A1A"/>
        </w:rPr>
        <w:t>，实现事务整体逻辑的骨架，而抽象</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#doCommit(DefaultTransactionStatus status)</w:t>
      </w:r>
      <w:r>
        <w:rPr>
          <w:rFonts w:ascii="Lucida Sans Unicode" w:hAnsi="Lucida Sans Unicode" w:cs="Lucida Sans Unicode"/>
          <w:color w:val="1A1A1A"/>
        </w:rPr>
        <w:t>、</w:t>
      </w:r>
      <w:r>
        <w:rPr>
          <w:rStyle w:val="HTML"/>
          <w:rFonts w:ascii="Lucida Console" w:hAnsi="Lucida Console"/>
          <w:color w:val="1A1A1A"/>
          <w:sz w:val="21"/>
          <w:szCs w:val="21"/>
          <w:bdr w:val="single" w:sz="6" w:space="1" w:color="CCCCCC" w:frame="1"/>
          <w:shd w:val="clear" w:color="auto" w:fill="DDDDDD"/>
        </w:rPr>
        <w:t>#doRollback(DefaultTransactionStatus status)</w:t>
      </w:r>
      <w:r>
        <w:rPr>
          <w:rFonts w:ascii="Lucida Sans Unicode" w:hAnsi="Lucida Sans Unicode" w:cs="Lucida Sans Unicode"/>
          <w:color w:val="1A1A1A"/>
        </w:rPr>
        <w:t> </w:t>
      </w:r>
      <w:r>
        <w:rPr>
          <w:rFonts w:ascii="Lucida Sans Unicode" w:hAnsi="Lucida Sans Unicode" w:cs="Lucida Sans Unicode"/>
          <w:color w:val="1A1A1A"/>
        </w:rPr>
        <w:t>等等方法，交由子类类来实现。</w:t>
      </w:r>
    </w:p>
    <w:p w:rsidR="00BB1CB9" w:rsidRDefault="00BB1CB9" w:rsidP="00BB1CB9">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前方高能，即将进入关键的</w:t>
      </w:r>
      <w:r>
        <w:rPr>
          <w:rFonts w:ascii="Lucida Sans Unicode" w:hAnsi="Lucida Sans Unicode" w:cs="Lucida Sans Unicode"/>
          <w:color w:val="1A1A1A"/>
        </w:rPr>
        <w:t xml:space="preserve"> </w:t>
      </w:r>
      <w:r>
        <w:rPr>
          <w:rFonts w:ascii="微软雅黑" w:eastAsia="微软雅黑" w:hAnsi="微软雅黑" w:cs="微软雅黑" w:hint="eastAsia"/>
          <w:color w:val="1A1A1A"/>
        </w:rPr>
        <w:t>④</w:t>
      </w:r>
      <w:r>
        <w:rPr>
          <w:rFonts w:ascii="Lucida Sans Unicode" w:hAnsi="Lucida Sans Unicode" w:cs="Lucida Sans Unicode"/>
          <w:color w:val="1A1A1A"/>
        </w:rPr>
        <w:t xml:space="preserve"> </w:t>
      </w:r>
      <w:r>
        <w:rPr>
          <w:rFonts w:ascii="Lucida Sans Unicode" w:hAnsi="Lucida Sans Unicode" w:cs="Lucida Sans Unicode"/>
          <w:color w:val="1A1A1A"/>
        </w:rPr>
        <w:t>步骤。</w:t>
      </w:r>
    </w:p>
    <w:p w:rsidR="00BB1CB9" w:rsidRDefault="00BB1CB9" w:rsidP="00BB1CB9">
      <w:pPr>
        <w:pStyle w:val="a3"/>
        <w:shd w:val="clear" w:color="auto" w:fill="FFFFFF"/>
        <w:spacing w:before="150" w:beforeAutospacing="0" w:after="420" w:afterAutospacing="0"/>
        <w:rPr>
          <w:rFonts w:ascii="Lucida Sans Unicode" w:hAnsi="Lucida Sans Unicode" w:cs="Lucida Sans Unicode"/>
          <w:color w:val="1A1A1A"/>
        </w:rPr>
      </w:pPr>
      <w:r>
        <w:rPr>
          <w:rFonts w:ascii="微软雅黑" w:eastAsia="微软雅黑" w:hAnsi="微软雅黑" w:cs="微软雅黑" w:hint="eastAsia"/>
          <w:color w:val="1A1A1A"/>
        </w:rPr>
        <w:t>④</w:t>
      </w:r>
      <w:r>
        <w:rPr>
          <w:rFonts w:ascii="Lucida Sans Unicode" w:hAnsi="Lucida Sans Unicode" w:cs="Lucida Sans Unicode"/>
          <w:color w:val="1A1A1A"/>
        </w:rPr>
        <w:t xml:space="preserve"> </w:t>
      </w:r>
      <w:r>
        <w:rPr>
          <w:rFonts w:ascii="Lucida Sans Unicode" w:hAnsi="Lucida Sans Unicode" w:cs="Lucida Sans Unicode"/>
          <w:color w:val="1A1A1A"/>
        </w:rPr>
        <w:t>最后，不同的数据持久层框架，会有其对应的</w:t>
      </w:r>
      <w:r>
        <w:rPr>
          <w:rFonts w:ascii="Lucida Sans Unicode" w:hAnsi="Lucida Sans Unicode" w:cs="Lucida Sans Unicode"/>
          <w:color w:val="1A1A1A"/>
        </w:rPr>
        <w:t xml:space="preserve"> PlatformTransactionManager </w:t>
      </w:r>
      <w:r>
        <w:rPr>
          <w:rFonts w:ascii="Lucida Sans Unicode" w:hAnsi="Lucida Sans Unicode" w:cs="Lucida Sans Unicode"/>
          <w:color w:val="1A1A1A"/>
        </w:rPr>
        <w:t>实现类，如下图所示：</w:t>
      </w:r>
      <w:r>
        <w:rPr>
          <w:rFonts w:ascii="Lucida Sans Unicode" w:hAnsi="Lucida Sans Unicode" w:cs="Lucida Sans Unicode"/>
          <w:noProof/>
          <w:color w:val="1A1A1A"/>
        </w:rPr>
        <w:drawing>
          <wp:inline distT="0" distB="0" distL="0" distR="0">
            <wp:extent cx="6273165" cy="2072043"/>
            <wp:effectExtent l="0" t="0" r="0" b="4445"/>
            <wp:docPr id="83" name="图片 83" descr="事务的特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事务的特性"/>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309877" cy="2084169"/>
                    </a:xfrm>
                    <a:prstGeom prst="rect">
                      <a:avLst/>
                    </a:prstGeom>
                    <a:noFill/>
                    <a:ln>
                      <a:noFill/>
                    </a:ln>
                  </pic:spPr>
                </pic:pic>
              </a:graphicData>
            </a:graphic>
          </wp:inline>
        </w:drawing>
      </w:r>
    </w:p>
    <w:p w:rsidR="00BB1CB9" w:rsidRDefault="00BB1CB9" w:rsidP="00FA61C5">
      <w:pPr>
        <w:widowControl/>
        <w:numPr>
          <w:ilvl w:val="0"/>
          <w:numId w:val="12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所有的实现类，都基于</w:t>
      </w:r>
      <w:r>
        <w:rPr>
          <w:rFonts w:ascii="Lucida Sans Unicode" w:hAnsi="Lucida Sans Unicode" w:cs="Lucida Sans Unicode"/>
          <w:color w:val="1A1A1A"/>
          <w:szCs w:val="21"/>
        </w:rPr>
        <w:t xml:space="preserve"> AbstractPlatformTransactionManager </w:t>
      </w:r>
      <w:r>
        <w:rPr>
          <w:rFonts w:ascii="Lucida Sans Unicode" w:hAnsi="Lucida Sans Unicode" w:cs="Lucida Sans Unicode"/>
          <w:color w:val="1A1A1A"/>
          <w:szCs w:val="21"/>
        </w:rPr>
        <w:t>这个骨架类。</w:t>
      </w:r>
    </w:p>
    <w:p w:rsidR="00BB1CB9" w:rsidRDefault="00BB1CB9" w:rsidP="00FA61C5">
      <w:pPr>
        <w:widowControl/>
        <w:numPr>
          <w:ilvl w:val="0"/>
          <w:numId w:val="12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HibernateTransactionManager </w:t>
      </w:r>
      <w:r>
        <w:rPr>
          <w:rFonts w:ascii="Lucida Sans Unicode" w:hAnsi="Lucida Sans Unicode" w:cs="Lucida Sans Unicode"/>
          <w:color w:val="1A1A1A"/>
          <w:szCs w:val="21"/>
        </w:rPr>
        <w:t>，和</w:t>
      </w:r>
      <w:r>
        <w:rPr>
          <w:rFonts w:ascii="Lucida Sans Unicode" w:hAnsi="Lucida Sans Unicode" w:cs="Lucida Sans Unicode"/>
          <w:color w:val="1A1A1A"/>
          <w:szCs w:val="21"/>
        </w:rPr>
        <w:t xml:space="preserve"> Hibernate5 </w:t>
      </w:r>
      <w:r>
        <w:rPr>
          <w:rFonts w:ascii="Lucida Sans Unicode" w:hAnsi="Lucida Sans Unicode" w:cs="Lucida Sans Unicode"/>
          <w:color w:val="1A1A1A"/>
          <w:szCs w:val="21"/>
        </w:rPr>
        <w:t>的事务管理做集成。</w:t>
      </w:r>
    </w:p>
    <w:p w:rsidR="00BB1CB9" w:rsidRDefault="00BB1CB9" w:rsidP="00FA61C5">
      <w:pPr>
        <w:widowControl/>
        <w:numPr>
          <w:ilvl w:val="0"/>
          <w:numId w:val="12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DataSourceTransactionManager </w:t>
      </w:r>
      <w:r>
        <w:rPr>
          <w:rFonts w:ascii="Lucida Sans Unicode" w:hAnsi="Lucida Sans Unicode" w:cs="Lucida Sans Unicode"/>
          <w:color w:val="1A1A1A"/>
          <w:szCs w:val="21"/>
        </w:rPr>
        <w:t>，和</w:t>
      </w:r>
      <w:r>
        <w:rPr>
          <w:rFonts w:ascii="Lucida Sans Unicode" w:hAnsi="Lucida Sans Unicode" w:cs="Lucida Sans Unicode"/>
          <w:color w:val="1A1A1A"/>
          <w:szCs w:val="21"/>
        </w:rPr>
        <w:t xml:space="preserve"> JDBC </w:t>
      </w:r>
      <w:r>
        <w:rPr>
          <w:rFonts w:ascii="Lucida Sans Unicode" w:hAnsi="Lucida Sans Unicode" w:cs="Lucida Sans Unicode"/>
          <w:color w:val="1A1A1A"/>
          <w:szCs w:val="21"/>
        </w:rPr>
        <w:t>的事务管理做集成。所以，它也适用于</w:t>
      </w:r>
      <w:r>
        <w:rPr>
          <w:rFonts w:ascii="Lucida Sans Unicode" w:hAnsi="Lucida Sans Unicode" w:cs="Lucida Sans Unicode"/>
          <w:color w:val="1A1A1A"/>
          <w:szCs w:val="21"/>
        </w:rPr>
        <w:t xml:space="preserve"> MyBatis</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Spring JDBC </w:t>
      </w:r>
      <w:r>
        <w:rPr>
          <w:rFonts w:ascii="Lucida Sans Unicode" w:hAnsi="Lucida Sans Unicode" w:cs="Lucida Sans Unicode"/>
          <w:color w:val="1A1A1A"/>
          <w:szCs w:val="21"/>
        </w:rPr>
        <w:t>等等。</w:t>
      </w:r>
    </w:p>
    <w:p w:rsidR="00BB1CB9" w:rsidRDefault="00BB1CB9" w:rsidP="00FA61C5">
      <w:pPr>
        <w:widowControl/>
        <w:numPr>
          <w:ilvl w:val="0"/>
          <w:numId w:val="12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JpaTransactionManager </w:t>
      </w:r>
      <w:r>
        <w:rPr>
          <w:rFonts w:ascii="Lucida Sans Unicode" w:hAnsi="Lucida Sans Unicode" w:cs="Lucida Sans Unicode"/>
          <w:color w:val="1A1A1A"/>
          <w:szCs w:val="21"/>
        </w:rPr>
        <w:t>，和</w:t>
      </w:r>
      <w:r>
        <w:rPr>
          <w:rFonts w:ascii="Lucida Sans Unicode" w:hAnsi="Lucida Sans Unicode" w:cs="Lucida Sans Unicode"/>
          <w:color w:val="1A1A1A"/>
          <w:szCs w:val="21"/>
        </w:rPr>
        <w:t xml:space="preserve"> JPA </w:t>
      </w:r>
      <w:r>
        <w:rPr>
          <w:rFonts w:ascii="Lucida Sans Unicode" w:hAnsi="Lucida Sans Unicode" w:cs="Lucida Sans Unicode"/>
          <w:color w:val="1A1A1A"/>
          <w:szCs w:val="21"/>
        </w:rPr>
        <w:t>的事务管理做集成。</w:t>
      </w:r>
    </w:p>
    <w:p w:rsidR="00BB1CB9" w:rsidRDefault="00BB1CB9" w:rsidP="00BB1C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如下，是一个比较常见的</w:t>
      </w:r>
      <w:r>
        <w:rPr>
          <w:rFonts w:ascii="Lucida Sans Unicode" w:hAnsi="Lucida Sans Unicode" w:cs="Lucida Sans Unicode"/>
          <w:color w:val="1A1A1A"/>
        </w:rPr>
        <w:t xml:space="preserve"> XML </w:t>
      </w:r>
      <w:r>
        <w:rPr>
          <w:rFonts w:ascii="Lucida Sans Unicode" w:hAnsi="Lucida Sans Unicode" w:cs="Lucida Sans Unicode"/>
          <w:color w:val="1A1A1A"/>
        </w:rPr>
        <w:t>方式来配置的事务管理器，使用的是</w:t>
      </w:r>
      <w:r>
        <w:rPr>
          <w:rFonts w:ascii="Lucida Sans Unicode" w:hAnsi="Lucida Sans Unicode" w:cs="Lucida Sans Unicode"/>
          <w:color w:val="1A1A1A"/>
        </w:rPr>
        <w:t xml:space="preserve"> DataSourceTransactionManager </w:t>
      </w:r>
      <w:r>
        <w:rPr>
          <w:rFonts w:ascii="Lucida Sans Unicode" w:hAnsi="Lucida Sans Unicode" w:cs="Lucida Sans Unicode"/>
          <w:color w:val="1A1A1A"/>
        </w:rPr>
        <w:t>。代码如下：</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BB1CB9" w:rsidTr="00BB1CB9">
        <w:trPr>
          <w:trHeight w:val="525"/>
        </w:trPr>
        <w:tc>
          <w:tcPr>
            <w:tcW w:w="0" w:type="auto"/>
            <w:tcBorders>
              <w:top w:val="nil"/>
              <w:left w:val="nil"/>
              <w:bottom w:val="nil"/>
              <w:right w:val="nil"/>
            </w:tcBorders>
            <w:tcMar>
              <w:top w:w="0" w:type="dxa"/>
              <w:left w:w="0" w:type="dxa"/>
              <w:bottom w:w="0" w:type="dxa"/>
              <w:right w:w="0" w:type="dxa"/>
            </w:tcMar>
            <w:vAlign w:val="center"/>
            <w:hideMark/>
          </w:tcPr>
          <w:p w:rsidR="00BB1CB9" w:rsidRDefault="00BB1CB9">
            <w:pPr>
              <w:pStyle w:val="HTML0"/>
              <w:shd w:val="clear" w:color="auto" w:fill="272822"/>
              <w:rPr>
                <w:rFonts w:ascii="Lucida Console" w:hAnsi="Lucida Console"/>
                <w:color w:val="657B83"/>
                <w:sz w:val="22"/>
                <w:szCs w:val="22"/>
              </w:rPr>
            </w:pPr>
            <w:r>
              <w:rPr>
                <w:rStyle w:val="comment"/>
                <w:rFonts w:ascii="Lucida Console" w:hAnsi="Lucida Console"/>
                <w:color w:val="75715E"/>
                <w:sz w:val="22"/>
                <w:szCs w:val="22"/>
              </w:rPr>
              <w:t xml:space="preserve">&lt;!-- </w:t>
            </w:r>
            <w:r>
              <w:rPr>
                <w:rStyle w:val="comment"/>
                <w:rFonts w:ascii="Lucida Console" w:hAnsi="Lucida Console"/>
                <w:color w:val="75715E"/>
                <w:sz w:val="22"/>
                <w:szCs w:val="22"/>
              </w:rPr>
              <w:t>事务管理器</w:t>
            </w:r>
            <w:r>
              <w:rPr>
                <w:rStyle w:val="comment"/>
                <w:rFonts w:ascii="Lucida Console" w:hAnsi="Lucida Console"/>
                <w:color w:val="75715E"/>
                <w:sz w:val="22"/>
                <w:szCs w:val="22"/>
              </w:rPr>
              <w:t xml:space="preserve"> --&gt;</w:t>
            </w:r>
            <w:r>
              <w:rPr>
                <w:rFonts w:ascii="Lucida Console" w:hAnsi="Lucida Console"/>
                <w:color w:val="657B83"/>
                <w:sz w:val="22"/>
                <w:szCs w:val="22"/>
              </w:rPr>
              <w:br/>
            </w:r>
            <w:r>
              <w:rPr>
                <w:rStyle w:val="tag"/>
                <w:rFonts w:ascii="Lucida Console" w:hAnsi="Lucida Console"/>
                <w:color w:val="FFFFFF"/>
                <w:sz w:val="22"/>
                <w:szCs w:val="22"/>
              </w:rPr>
              <w:t>&lt;</w:t>
            </w:r>
            <w:r>
              <w:rPr>
                <w:rStyle w:val="name"/>
                <w:rFonts w:ascii="Lucida Console" w:hAnsi="Lucida Console"/>
                <w:color w:val="FFFFFF"/>
                <w:sz w:val="22"/>
                <w:szCs w:val="22"/>
              </w:rPr>
              <w:t>bean</w:t>
            </w:r>
            <w:r>
              <w:rPr>
                <w:rStyle w:val="tag"/>
                <w:rFonts w:ascii="Lucida Console" w:hAnsi="Lucida Console"/>
                <w:color w:val="FFFFFF"/>
                <w:sz w:val="22"/>
                <w:szCs w:val="22"/>
              </w:rPr>
              <w:t xml:space="preserve"> </w:t>
            </w:r>
            <w:r>
              <w:rPr>
                <w:rStyle w:val="attr"/>
                <w:rFonts w:ascii="Lucida Console" w:hAnsi="Lucida Console"/>
                <w:color w:val="FFFFFF"/>
                <w:sz w:val="22"/>
                <w:szCs w:val="22"/>
              </w:rPr>
              <w:t>id</w:t>
            </w:r>
            <w:r>
              <w:rPr>
                <w:rStyle w:val="tag"/>
                <w:rFonts w:ascii="Lucida Console" w:hAnsi="Lucida Console"/>
                <w:color w:val="FFFFFF"/>
                <w:sz w:val="22"/>
                <w:szCs w:val="22"/>
              </w:rPr>
              <w:t>=</w:t>
            </w:r>
            <w:r>
              <w:rPr>
                <w:rStyle w:val="string"/>
                <w:rFonts w:ascii="Lucida Console" w:hAnsi="Lucida Console"/>
                <w:color w:val="E6DB74"/>
                <w:sz w:val="22"/>
                <w:szCs w:val="22"/>
              </w:rPr>
              <w:t>"transactionManager"</w:t>
            </w:r>
            <w:r>
              <w:rPr>
                <w:rFonts w:ascii="Lucida Console" w:hAnsi="Lucida Console"/>
                <w:color w:val="657B83"/>
                <w:sz w:val="22"/>
                <w:szCs w:val="22"/>
              </w:rPr>
              <w:br/>
            </w:r>
            <w:r>
              <w:rPr>
                <w:rStyle w:val="attr"/>
                <w:rFonts w:ascii="Lucida Console" w:hAnsi="Lucida Console"/>
                <w:color w:val="FFFFFF"/>
                <w:sz w:val="22"/>
                <w:szCs w:val="22"/>
              </w:rPr>
              <w:t>class</w:t>
            </w:r>
            <w:r>
              <w:rPr>
                <w:rStyle w:val="tag"/>
                <w:rFonts w:ascii="Lucida Console" w:hAnsi="Lucida Console"/>
                <w:color w:val="FFFFFF"/>
                <w:sz w:val="22"/>
                <w:szCs w:val="22"/>
              </w:rPr>
              <w:t>=</w:t>
            </w:r>
            <w:r>
              <w:rPr>
                <w:rStyle w:val="string"/>
                <w:rFonts w:ascii="Lucida Console" w:hAnsi="Lucida Console"/>
                <w:color w:val="E6DB74"/>
                <w:sz w:val="22"/>
                <w:szCs w:val="22"/>
              </w:rPr>
              <w:t>"org.springframework.jdbc.datasource.DataSourceTransactionManager"</w:t>
            </w:r>
            <w:r>
              <w:rPr>
                <w:rStyle w:val="tag"/>
                <w:rFonts w:ascii="Lucida Console" w:hAnsi="Lucida Console"/>
                <w:color w:val="FFFFFF"/>
                <w:sz w:val="22"/>
                <w:szCs w:val="22"/>
              </w:rPr>
              <w:t>&gt;</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comment"/>
                <w:rFonts w:ascii="Lucida Console" w:hAnsi="Lucida Console"/>
                <w:color w:val="75715E"/>
                <w:sz w:val="22"/>
                <w:szCs w:val="22"/>
              </w:rPr>
              <w:t xml:space="preserve">&lt;!-- </w:t>
            </w:r>
            <w:r>
              <w:rPr>
                <w:rStyle w:val="comment"/>
                <w:rFonts w:ascii="Lucida Console" w:hAnsi="Lucida Console"/>
                <w:color w:val="75715E"/>
                <w:sz w:val="22"/>
                <w:szCs w:val="22"/>
              </w:rPr>
              <w:t>数据源</w:t>
            </w:r>
            <w:r>
              <w:rPr>
                <w:rStyle w:val="comment"/>
                <w:rFonts w:ascii="Lucida Console" w:hAnsi="Lucida Console"/>
                <w:color w:val="75715E"/>
                <w:sz w:val="22"/>
                <w:szCs w:val="22"/>
              </w:rPr>
              <w:t xml:space="preserve"> --&gt;</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tag"/>
                <w:rFonts w:ascii="Lucida Console" w:hAnsi="Lucida Console"/>
                <w:color w:val="FFFFFF"/>
                <w:sz w:val="22"/>
                <w:szCs w:val="22"/>
              </w:rPr>
              <w:t>&lt;</w:t>
            </w:r>
            <w:r>
              <w:rPr>
                <w:rStyle w:val="name"/>
                <w:rFonts w:ascii="Lucida Console" w:hAnsi="Lucida Console"/>
                <w:color w:val="FFFFFF"/>
                <w:sz w:val="22"/>
                <w:szCs w:val="22"/>
              </w:rPr>
              <w:t>property</w:t>
            </w:r>
            <w:r>
              <w:rPr>
                <w:rStyle w:val="tag"/>
                <w:rFonts w:ascii="Lucida Console" w:hAnsi="Lucida Console"/>
                <w:color w:val="FFFFFF"/>
                <w:sz w:val="22"/>
                <w:szCs w:val="22"/>
              </w:rPr>
              <w:t xml:space="preserve"> </w:t>
            </w:r>
            <w:r>
              <w:rPr>
                <w:rStyle w:val="attr"/>
                <w:rFonts w:ascii="Lucida Console" w:hAnsi="Lucida Console"/>
                <w:color w:val="FFFFFF"/>
                <w:sz w:val="22"/>
                <w:szCs w:val="22"/>
              </w:rPr>
              <w:t>name</w:t>
            </w:r>
            <w:r>
              <w:rPr>
                <w:rStyle w:val="tag"/>
                <w:rFonts w:ascii="Lucida Console" w:hAnsi="Lucida Console"/>
                <w:color w:val="FFFFFF"/>
                <w:sz w:val="22"/>
                <w:szCs w:val="22"/>
              </w:rPr>
              <w:t>=</w:t>
            </w:r>
            <w:r>
              <w:rPr>
                <w:rStyle w:val="string"/>
                <w:rFonts w:ascii="Lucida Console" w:hAnsi="Lucida Console"/>
                <w:color w:val="E6DB74"/>
                <w:sz w:val="22"/>
                <w:szCs w:val="22"/>
              </w:rPr>
              <w:t>"dataSource"</w:t>
            </w:r>
            <w:r>
              <w:rPr>
                <w:rStyle w:val="tag"/>
                <w:rFonts w:ascii="Lucida Console" w:hAnsi="Lucida Console"/>
                <w:color w:val="FFFFFF"/>
                <w:sz w:val="22"/>
                <w:szCs w:val="22"/>
              </w:rPr>
              <w:t xml:space="preserve"> </w:t>
            </w:r>
            <w:r>
              <w:rPr>
                <w:rStyle w:val="attr"/>
                <w:rFonts w:ascii="Lucida Console" w:hAnsi="Lucida Console"/>
                <w:color w:val="FFFFFF"/>
                <w:sz w:val="22"/>
                <w:szCs w:val="22"/>
              </w:rPr>
              <w:t>ref</w:t>
            </w:r>
            <w:r>
              <w:rPr>
                <w:rStyle w:val="tag"/>
                <w:rFonts w:ascii="Lucida Console" w:hAnsi="Lucida Console"/>
                <w:color w:val="FFFFFF"/>
                <w:sz w:val="22"/>
                <w:szCs w:val="22"/>
              </w:rPr>
              <w:t>=</w:t>
            </w:r>
            <w:r>
              <w:rPr>
                <w:rStyle w:val="string"/>
                <w:rFonts w:ascii="Lucida Console" w:hAnsi="Lucida Console"/>
                <w:color w:val="E6DB74"/>
                <w:sz w:val="22"/>
                <w:szCs w:val="22"/>
              </w:rPr>
              <w:t>"dataSource"</w:t>
            </w:r>
            <w:r>
              <w:rPr>
                <w:rStyle w:val="tag"/>
                <w:rFonts w:ascii="Lucida Console" w:hAnsi="Lucida Console"/>
                <w:color w:val="FFFFFF"/>
                <w:sz w:val="22"/>
                <w:szCs w:val="22"/>
              </w:rPr>
              <w:t xml:space="preserve"> /&gt;</w:t>
            </w:r>
            <w:r>
              <w:rPr>
                <w:rFonts w:ascii="Lucida Console" w:hAnsi="Lucida Console"/>
                <w:color w:val="657B83"/>
                <w:sz w:val="22"/>
                <w:szCs w:val="22"/>
              </w:rPr>
              <w:br/>
            </w:r>
            <w:r>
              <w:rPr>
                <w:rStyle w:val="tag"/>
                <w:rFonts w:ascii="Lucida Console" w:hAnsi="Lucida Console"/>
                <w:color w:val="FFFFFF"/>
                <w:sz w:val="22"/>
                <w:szCs w:val="22"/>
              </w:rPr>
              <w:t>&lt;/</w:t>
            </w:r>
            <w:r>
              <w:rPr>
                <w:rStyle w:val="name"/>
                <w:rFonts w:ascii="Lucida Console" w:hAnsi="Lucida Console"/>
                <w:color w:val="FFFFFF"/>
                <w:sz w:val="22"/>
                <w:szCs w:val="22"/>
              </w:rPr>
              <w:t>bean</w:t>
            </w:r>
            <w:r>
              <w:rPr>
                <w:rStyle w:val="tag"/>
                <w:rFonts w:ascii="Lucida Console" w:hAnsi="Lucida Console"/>
                <w:color w:val="FFFFFF"/>
                <w:sz w:val="22"/>
                <w:szCs w:val="22"/>
              </w:rPr>
              <w:t>&gt;</w:t>
            </w:r>
          </w:p>
        </w:tc>
      </w:tr>
    </w:tbl>
    <w:p w:rsidR="00BB1CB9" w:rsidRDefault="00BB1CB9" w:rsidP="00FA61C5">
      <w:pPr>
        <w:widowControl/>
        <w:numPr>
          <w:ilvl w:val="0"/>
          <w:numId w:val="12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正如上文所说，它适用于</w:t>
      </w:r>
      <w:r>
        <w:rPr>
          <w:rFonts w:ascii="Lucida Sans Unicode" w:hAnsi="Lucida Sans Unicode" w:cs="Lucida Sans Unicode"/>
          <w:color w:val="1A1A1A"/>
          <w:szCs w:val="21"/>
        </w:rPr>
        <w:t xml:space="preserve"> MyBatis</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Spring JDBC </w:t>
      </w:r>
      <w:r>
        <w:rPr>
          <w:rFonts w:ascii="Lucida Sans Unicode" w:hAnsi="Lucida Sans Unicode" w:cs="Lucida Sans Unicode"/>
          <w:color w:val="1A1A1A"/>
          <w:szCs w:val="21"/>
        </w:rPr>
        <w:t>等等。</w:t>
      </w:r>
    </w:p>
    <w:p w:rsidR="00BB1CB9" w:rsidRDefault="00BB1CB9" w:rsidP="00BB1CB9">
      <w:pPr>
        <w:pStyle w:val="3"/>
      </w:pPr>
      <w:r>
        <w:t>为什么在 Spring 事务中不能切换数据源？</w:t>
      </w:r>
    </w:p>
    <w:p w:rsidR="00BB1CB9" w:rsidRDefault="00BB1CB9" w:rsidP="00BB1C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做过</w:t>
      </w:r>
      <w:r>
        <w:rPr>
          <w:rFonts w:ascii="Lucida Sans Unicode" w:hAnsi="Lucida Sans Unicode" w:cs="Lucida Sans Unicode"/>
          <w:color w:val="1A1A1A"/>
        </w:rPr>
        <w:t xml:space="preserve"> Spring </w:t>
      </w:r>
      <w:r>
        <w:rPr>
          <w:rFonts w:ascii="Lucida Sans Unicode" w:hAnsi="Lucida Sans Unicode" w:cs="Lucida Sans Unicode"/>
          <w:color w:val="1A1A1A"/>
        </w:rPr>
        <w:t>多数据源的胖友，都会有个惨痛的经历，为什么在开启事务的</w:t>
      </w:r>
      <w:r>
        <w:rPr>
          <w:rFonts w:ascii="Lucida Sans Unicode" w:hAnsi="Lucida Sans Unicode" w:cs="Lucida Sans Unicode"/>
          <w:color w:val="1A1A1A"/>
        </w:rPr>
        <w:t xml:space="preserve"> Service </w:t>
      </w:r>
      <w:r>
        <w:rPr>
          <w:rFonts w:ascii="Lucida Sans Unicode" w:hAnsi="Lucida Sans Unicode" w:cs="Lucida Sans Unicode"/>
          <w:color w:val="1A1A1A"/>
        </w:rPr>
        <w:t>层的方法中，无法切换数据源呢？因为，在</w:t>
      </w:r>
      <w:r>
        <w:rPr>
          <w:rFonts w:ascii="Lucida Sans Unicode" w:hAnsi="Lucida Sans Unicode" w:cs="Lucida Sans Unicode"/>
          <w:color w:val="1A1A1A"/>
        </w:rPr>
        <w:t xml:space="preserve"> Spring </w:t>
      </w:r>
      <w:r>
        <w:rPr>
          <w:rFonts w:ascii="Lucida Sans Unicode" w:hAnsi="Lucida Sans Unicode" w:cs="Lucida Sans Unicode"/>
          <w:color w:val="1A1A1A"/>
        </w:rPr>
        <w:t>的事务管理中，</w:t>
      </w:r>
      <w:r>
        <w:rPr>
          <w:rStyle w:val="a4"/>
          <w:rFonts w:ascii="Lucida Sans Unicode" w:hAnsi="Lucida Sans Unicode" w:cs="Lucida Sans Unicode"/>
          <w:color w:val="1A1A1A"/>
        </w:rPr>
        <w:t>所使用的数据库连接会和当前线程所绑定</w:t>
      </w:r>
      <w:r>
        <w:rPr>
          <w:rFonts w:ascii="Lucida Sans Unicode" w:hAnsi="Lucida Sans Unicode" w:cs="Lucida Sans Unicode"/>
          <w:color w:val="1A1A1A"/>
        </w:rPr>
        <w:t>，即使我们设置了另外一个数据源，使用的还是当前的数据源连接。</w:t>
      </w:r>
    </w:p>
    <w:p w:rsidR="00BB1CB9" w:rsidRDefault="00BB1CB9" w:rsidP="00BB1C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另外，多个数据源且需要事务的场景，本身会带来</w:t>
      </w:r>
      <w:r>
        <w:rPr>
          <w:rStyle w:val="a4"/>
          <w:rFonts w:ascii="Lucida Sans Unicode" w:hAnsi="Lucida Sans Unicode" w:cs="Lucida Sans Unicode"/>
          <w:color w:val="1A1A1A"/>
        </w:rPr>
        <w:t>多事务一致性</w:t>
      </w:r>
      <w:r>
        <w:rPr>
          <w:rFonts w:ascii="Lucida Sans Unicode" w:hAnsi="Lucida Sans Unicode" w:cs="Lucida Sans Unicode"/>
          <w:color w:val="1A1A1A"/>
        </w:rPr>
        <w:t>的问题，暂时没有特别好的解决方案。</w:t>
      </w:r>
    </w:p>
    <w:p w:rsidR="00BB1CB9" w:rsidRDefault="00BB1CB9" w:rsidP="00BB1C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所以一般一个应用，推荐除非了读写分离所带来的多数据源，其它情况下，建议只有一个数据源。并且，随着微服务日益身形，一个服务对应一个</w:t>
      </w:r>
      <w:r>
        <w:rPr>
          <w:rFonts w:ascii="Lucida Sans Unicode" w:hAnsi="Lucida Sans Unicode" w:cs="Lucida Sans Unicode"/>
          <w:color w:val="1A1A1A"/>
        </w:rPr>
        <w:t xml:space="preserve"> DB </w:t>
      </w:r>
      <w:r>
        <w:rPr>
          <w:rFonts w:ascii="Lucida Sans Unicode" w:hAnsi="Lucida Sans Unicode" w:cs="Lucida Sans Unicode"/>
          <w:color w:val="1A1A1A"/>
        </w:rPr>
        <w:t>是比较常见的架构选择。</w:t>
      </w:r>
    </w:p>
    <w:p w:rsidR="00BB1CB9" w:rsidRDefault="00BB1CB9" w:rsidP="00BB1CB9">
      <w:pPr>
        <w:pStyle w:val="3"/>
      </w:pPr>
      <w:r>
        <w:t>@Transactional 注解有哪些属性？如何使用？</w:t>
      </w:r>
    </w:p>
    <w:p w:rsidR="00BB1CB9" w:rsidRDefault="00BB1CB9" w:rsidP="00BB1CB9">
      <w:pPr>
        <w:pStyle w:val="a3"/>
        <w:shd w:val="clear" w:color="auto" w:fill="FFFFFF"/>
        <w:spacing w:before="0" w:beforeAutospacing="0" w:after="0" w:afterAutospacing="0"/>
        <w:rPr>
          <w:rFonts w:ascii="Lucida Sans Unicode" w:hAnsi="Lucida Sans Unicode" w:cs="Lucida Sans Unicode"/>
          <w:color w:val="1A1A1A"/>
        </w:rPr>
      </w:pPr>
      <w:r>
        <w:rPr>
          <w:rStyle w:val="HTML"/>
          <w:rFonts w:ascii="Lucida Console" w:hAnsi="Lucida Console"/>
          <w:color w:val="1A1A1A"/>
          <w:sz w:val="21"/>
          <w:szCs w:val="21"/>
          <w:bdr w:val="single" w:sz="6" w:space="1" w:color="CCCCCC" w:frame="1"/>
          <w:shd w:val="clear" w:color="auto" w:fill="DDDDDD"/>
        </w:rPr>
        <w:t>@Transactional</w:t>
      </w:r>
      <w:r>
        <w:rPr>
          <w:rFonts w:ascii="Lucida Sans Unicode" w:hAnsi="Lucida Sans Unicode" w:cs="Lucida Sans Unicode"/>
          <w:color w:val="1A1A1A"/>
        </w:rPr>
        <w:t> </w:t>
      </w:r>
      <w:r>
        <w:rPr>
          <w:rFonts w:ascii="Lucida Sans Unicode" w:hAnsi="Lucida Sans Unicode" w:cs="Lucida Sans Unicode"/>
          <w:color w:val="1A1A1A"/>
        </w:rPr>
        <w:t>注解的</w:t>
      </w:r>
      <w:r>
        <w:rPr>
          <w:rStyle w:val="a4"/>
          <w:rFonts w:ascii="Lucida Sans Unicode" w:hAnsi="Lucida Sans Unicode" w:cs="Lucida Sans Unicode"/>
          <w:color w:val="1A1A1A"/>
        </w:rPr>
        <w:t>属性</w:t>
      </w:r>
      <w:r>
        <w:rPr>
          <w:rFonts w:ascii="Lucida Sans Unicode" w:hAnsi="Lucida Sans Unicode" w:cs="Lucida Sans Unicode"/>
          <w:color w:val="1A1A1A"/>
        </w:rPr>
        <w:t>如下：</w:t>
      </w:r>
    </w:p>
    <w:p w:rsidR="00EA174D" w:rsidRDefault="00BB1CB9" w:rsidP="00EA174D">
      <w:pPr>
        <w:pStyle w:val="a3"/>
        <w:shd w:val="clear" w:color="auto" w:fill="FFFFFF"/>
        <w:spacing w:before="0" w:beforeAutospacing="0" w:after="0" w:afterAutospacing="0"/>
        <w:rPr>
          <w:rFonts w:ascii="Lucida Sans Unicode" w:hAnsi="Lucida Sans Unicode" w:cs="Lucida Sans Unicode"/>
          <w:color w:val="1A1A1A"/>
          <w:sz w:val="21"/>
          <w:szCs w:val="21"/>
        </w:rPr>
      </w:pPr>
      <w:r>
        <w:rPr>
          <w:noProof/>
        </w:rPr>
        <w:drawing>
          <wp:inline distT="0" distB="0" distL="0" distR="0" wp14:anchorId="6B201FA3" wp14:editId="264CAAAE">
            <wp:extent cx="5274310" cy="2011045"/>
            <wp:effectExtent l="0" t="0" r="254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2011045"/>
                    </a:xfrm>
                    <a:prstGeom prst="rect">
                      <a:avLst/>
                    </a:prstGeom>
                  </pic:spPr>
                </pic:pic>
              </a:graphicData>
            </a:graphic>
          </wp:inline>
        </w:drawing>
      </w:r>
    </w:p>
    <w:p w:rsidR="00BB1CB9" w:rsidRPr="00BB1CB9" w:rsidRDefault="00BB1CB9" w:rsidP="00BB1CB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BB1CB9">
        <w:rPr>
          <w:rFonts w:ascii="Lucida Sans Unicode" w:eastAsia="宋体" w:hAnsi="Lucida Sans Unicode" w:cs="Lucida Sans Unicode"/>
          <w:color w:val="1A1A1A"/>
          <w:kern w:val="0"/>
          <w:sz w:val="24"/>
          <w:szCs w:val="24"/>
        </w:rPr>
        <w:t>具体</w:t>
      </w:r>
      <w:r w:rsidRPr="00BB1CB9">
        <w:rPr>
          <w:rFonts w:ascii="Lucida Sans Unicode" w:eastAsia="宋体" w:hAnsi="Lucida Sans Unicode" w:cs="Lucida Sans Unicode"/>
          <w:b/>
          <w:bCs/>
          <w:color w:val="1A1A1A"/>
          <w:kern w:val="0"/>
          <w:sz w:val="24"/>
          <w:szCs w:val="24"/>
        </w:rPr>
        <w:t>用法</w:t>
      </w:r>
      <w:r w:rsidRPr="00BB1CB9">
        <w:rPr>
          <w:rFonts w:ascii="Lucida Sans Unicode" w:eastAsia="宋体" w:hAnsi="Lucida Sans Unicode" w:cs="Lucida Sans Unicode"/>
          <w:color w:val="1A1A1A"/>
          <w:kern w:val="0"/>
          <w:sz w:val="24"/>
          <w:szCs w:val="24"/>
        </w:rPr>
        <w:t>如下：</w:t>
      </w:r>
    </w:p>
    <w:p w:rsidR="00BB1CB9" w:rsidRPr="00BB1CB9" w:rsidRDefault="00BB1CB9" w:rsidP="00FA61C5">
      <w:pPr>
        <w:widowControl/>
        <w:numPr>
          <w:ilvl w:val="0"/>
          <w:numId w:val="123"/>
        </w:numPr>
        <w:shd w:val="clear" w:color="auto" w:fill="FFFFFF"/>
        <w:ind w:left="0"/>
        <w:jc w:val="left"/>
        <w:rPr>
          <w:rFonts w:ascii="Lucida Sans Unicode" w:eastAsia="宋体" w:hAnsi="Lucida Sans Unicode" w:cs="Lucida Sans Unicode"/>
          <w:color w:val="1A1A1A"/>
          <w:kern w:val="0"/>
          <w:szCs w:val="21"/>
        </w:rPr>
      </w:pPr>
      <w:r w:rsidRPr="00BB1CB9">
        <w:rPr>
          <w:rFonts w:ascii="Lucida Console" w:eastAsia="宋体" w:hAnsi="Lucida Console" w:cs="宋体"/>
          <w:color w:val="1A1A1A"/>
          <w:kern w:val="0"/>
          <w:szCs w:val="21"/>
          <w:bdr w:val="single" w:sz="6" w:space="1" w:color="CCCCCC" w:frame="1"/>
          <w:shd w:val="clear" w:color="auto" w:fill="DDDDDD"/>
        </w:rPr>
        <w:t>@Transactional</w:t>
      </w:r>
      <w:r w:rsidRPr="00BB1CB9">
        <w:rPr>
          <w:rFonts w:ascii="Lucida Sans Unicode" w:eastAsia="宋体" w:hAnsi="Lucida Sans Unicode" w:cs="Lucida Sans Unicode"/>
          <w:color w:val="1A1A1A"/>
          <w:kern w:val="0"/>
          <w:szCs w:val="21"/>
        </w:rPr>
        <w:t> </w:t>
      </w:r>
      <w:r w:rsidRPr="00BB1CB9">
        <w:rPr>
          <w:rFonts w:ascii="Lucida Sans Unicode" w:eastAsia="宋体" w:hAnsi="Lucida Sans Unicode" w:cs="Lucida Sans Unicode"/>
          <w:color w:val="1A1A1A"/>
          <w:kern w:val="0"/>
          <w:szCs w:val="21"/>
        </w:rPr>
        <w:t>可以作用于接口、接口方法、类以及类方法上。当作用于类上时，该类的所有</w:t>
      </w:r>
      <w:r w:rsidRPr="00BB1CB9">
        <w:rPr>
          <w:rFonts w:ascii="Lucida Sans Unicode" w:eastAsia="宋体" w:hAnsi="Lucida Sans Unicode" w:cs="Lucida Sans Unicode"/>
          <w:color w:val="1A1A1A"/>
          <w:kern w:val="0"/>
          <w:szCs w:val="21"/>
        </w:rPr>
        <w:t> </w:t>
      </w:r>
      <w:r w:rsidRPr="00BB1CB9">
        <w:rPr>
          <w:rFonts w:ascii="Lucida Console" w:eastAsia="宋体" w:hAnsi="Lucida Console" w:cs="宋体"/>
          <w:color w:val="1A1A1A"/>
          <w:kern w:val="0"/>
          <w:szCs w:val="21"/>
          <w:bdr w:val="single" w:sz="6" w:space="1" w:color="CCCCCC" w:frame="1"/>
          <w:shd w:val="clear" w:color="auto" w:fill="DDDDDD"/>
        </w:rPr>
        <w:t>public</w:t>
      </w:r>
      <w:r w:rsidRPr="00BB1CB9">
        <w:rPr>
          <w:rFonts w:ascii="Lucida Sans Unicode" w:eastAsia="宋体" w:hAnsi="Lucida Sans Unicode" w:cs="Lucida Sans Unicode"/>
          <w:color w:val="1A1A1A"/>
          <w:kern w:val="0"/>
          <w:szCs w:val="21"/>
        </w:rPr>
        <w:t> </w:t>
      </w:r>
      <w:r w:rsidRPr="00BB1CB9">
        <w:rPr>
          <w:rFonts w:ascii="Lucida Sans Unicode" w:eastAsia="宋体" w:hAnsi="Lucida Sans Unicode" w:cs="Lucida Sans Unicode"/>
          <w:color w:val="1A1A1A"/>
          <w:kern w:val="0"/>
          <w:szCs w:val="21"/>
        </w:rPr>
        <w:t>方法将都具有该类型的事务属性，同时，我们也可以在方法级别使用该标注来覆盖类级别的定义。</w:t>
      </w:r>
    </w:p>
    <w:p w:rsidR="00BB1CB9" w:rsidRPr="00BB1CB9" w:rsidRDefault="00BB1CB9" w:rsidP="00FA61C5">
      <w:pPr>
        <w:widowControl/>
        <w:numPr>
          <w:ilvl w:val="0"/>
          <w:numId w:val="123"/>
        </w:numPr>
        <w:shd w:val="clear" w:color="auto" w:fill="FFFFFF"/>
        <w:ind w:left="0"/>
        <w:jc w:val="left"/>
        <w:rPr>
          <w:rFonts w:ascii="Lucida Sans Unicode" w:eastAsia="宋体" w:hAnsi="Lucida Sans Unicode" w:cs="Lucida Sans Unicode"/>
          <w:color w:val="1A1A1A"/>
          <w:kern w:val="0"/>
          <w:szCs w:val="21"/>
        </w:rPr>
      </w:pPr>
      <w:r w:rsidRPr="00BB1CB9">
        <w:rPr>
          <w:rFonts w:ascii="Lucida Sans Unicode" w:eastAsia="宋体" w:hAnsi="Lucida Sans Unicode" w:cs="Lucida Sans Unicode"/>
          <w:color w:val="1A1A1A"/>
          <w:kern w:val="0"/>
          <w:szCs w:val="21"/>
        </w:rPr>
        <w:t>虽然</w:t>
      </w:r>
      <w:r w:rsidRPr="00BB1CB9">
        <w:rPr>
          <w:rFonts w:ascii="Lucida Sans Unicode" w:eastAsia="宋体" w:hAnsi="Lucida Sans Unicode" w:cs="Lucida Sans Unicode"/>
          <w:color w:val="1A1A1A"/>
          <w:kern w:val="0"/>
          <w:szCs w:val="21"/>
        </w:rPr>
        <w:t> </w:t>
      </w:r>
      <w:r w:rsidRPr="00BB1CB9">
        <w:rPr>
          <w:rFonts w:ascii="Lucida Console" w:eastAsia="宋体" w:hAnsi="Lucida Console" w:cs="宋体"/>
          <w:color w:val="1A1A1A"/>
          <w:kern w:val="0"/>
          <w:szCs w:val="21"/>
          <w:bdr w:val="single" w:sz="6" w:space="1" w:color="CCCCCC" w:frame="1"/>
          <w:shd w:val="clear" w:color="auto" w:fill="DDDDDD"/>
        </w:rPr>
        <w:t>@Transactional</w:t>
      </w:r>
      <w:r w:rsidRPr="00BB1CB9">
        <w:rPr>
          <w:rFonts w:ascii="Lucida Sans Unicode" w:eastAsia="宋体" w:hAnsi="Lucida Sans Unicode" w:cs="Lucida Sans Unicode"/>
          <w:color w:val="1A1A1A"/>
          <w:kern w:val="0"/>
          <w:szCs w:val="21"/>
        </w:rPr>
        <w:t> </w:t>
      </w:r>
      <w:r w:rsidRPr="00BB1CB9">
        <w:rPr>
          <w:rFonts w:ascii="Lucida Sans Unicode" w:eastAsia="宋体" w:hAnsi="Lucida Sans Unicode" w:cs="Lucida Sans Unicode"/>
          <w:color w:val="1A1A1A"/>
          <w:kern w:val="0"/>
          <w:szCs w:val="21"/>
        </w:rPr>
        <w:t>注解可以作用于接口、接口方法、类以及类方法上，但是</w:t>
      </w:r>
      <w:r w:rsidRPr="00BB1CB9">
        <w:rPr>
          <w:rFonts w:ascii="Lucida Sans Unicode" w:eastAsia="宋体" w:hAnsi="Lucida Sans Unicode" w:cs="Lucida Sans Unicode"/>
          <w:color w:val="1A1A1A"/>
          <w:kern w:val="0"/>
          <w:szCs w:val="21"/>
        </w:rPr>
        <w:t xml:space="preserve"> Spring </w:t>
      </w:r>
      <w:r w:rsidRPr="00BB1CB9">
        <w:rPr>
          <w:rFonts w:ascii="Lucida Sans Unicode" w:eastAsia="宋体" w:hAnsi="Lucida Sans Unicode" w:cs="Lucida Sans Unicode"/>
          <w:color w:val="1A1A1A"/>
          <w:kern w:val="0"/>
          <w:szCs w:val="21"/>
        </w:rPr>
        <w:t>建议不要在接口或者接口方法上使用该注解，因为这只有在使用基于接口的代理时它才会生效。另外，</w:t>
      </w:r>
      <w:r w:rsidRPr="00BB1CB9">
        <w:rPr>
          <w:rFonts w:ascii="Lucida Sans Unicode" w:eastAsia="宋体" w:hAnsi="Lucida Sans Unicode" w:cs="Lucida Sans Unicode"/>
          <w:color w:val="1A1A1A"/>
          <w:kern w:val="0"/>
          <w:szCs w:val="21"/>
        </w:rPr>
        <w:t> </w:t>
      </w:r>
      <w:r w:rsidRPr="00BB1CB9">
        <w:rPr>
          <w:rFonts w:ascii="Lucida Console" w:eastAsia="宋体" w:hAnsi="Lucida Console" w:cs="宋体"/>
          <w:b/>
          <w:bCs/>
          <w:color w:val="1A1A1A"/>
          <w:kern w:val="0"/>
          <w:szCs w:val="21"/>
          <w:bdr w:val="single" w:sz="6" w:space="1" w:color="CCCCCC" w:frame="1"/>
          <w:shd w:val="clear" w:color="auto" w:fill="DDDDDD"/>
        </w:rPr>
        <w:t>@Transactional</w:t>
      </w:r>
      <w:r w:rsidRPr="00BB1CB9">
        <w:rPr>
          <w:rFonts w:ascii="Lucida Sans Unicode" w:eastAsia="宋体" w:hAnsi="Lucida Sans Unicode" w:cs="Lucida Sans Unicode"/>
          <w:b/>
          <w:bCs/>
          <w:color w:val="1A1A1A"/>
          <w:kern w:val="0"/>
          <w:szCs w:val="21"/>
        </w:rPr>
        <w:t> </w:t>
      </w:r>
      <w:r w:rsidRPr="00BB1CB9">
        <w:rPr>
          <w:rFonts w:ascii="Lucida Sans Unicode" w:eastAsia="宋体" w:hAnsi="Lucida Sans Unicode" w:cs="Lucida Sans Unicode"/>
          <w:b/>
          <w:bCs/>
          <w:color w:val="1A1A1A"/>
          <w:kern w:val="0"/>
          <w:szCs w:val="21"/>
        </w:rPr>
        <w:t>注解应该只被应用到</w:t>
      </w:r>
      <w:r w:rsidRPr="00BB1CB9">
        <w:rPr>
          <w:rFonts w:ascii="Lucida Sans Unicode" w:eastAsia="宋体" w:hAnsi="Lucida Sans Unicode" w:cs="Lucida Sans Unicode"/>
          <w:b/>
          <w:bCs/>
          <w:color w:val="1A1A1A"/>
          <w:kern w:val="0"/>
          <w:szCs w:val="21"/>
        </w:rPr>
        <w:t> </w:t>
      </w:r>
      <w:r w:rsidRPr="00BB1CB9">
        <w:rPr>
          <w:rFonts w:ascii="Lucida Console" w:eastAsia="宋体" w:hAnsi="Lucida Console" w:cs="宋体"/>
          <w:b/>
          <w:bCs/>
          <w:color w:val="1A1A1A"/>
          <w:kern w:val="0"/>
          <w:szCs w:val="21"/>
          <w:bdr w:val="single" w:sz="6" w:space="1" w:color="CCCCCC" w:frame="1"/>
          <w:shd w:val="clear" w:color="auto" w:fill="DDDDDD"/>
        </w:rPr>
        <w:t>public</w:t>
      </w:r>
      <w:r w:rsidRPr="00BB1CB9">
        <w:rPr>
          <w:rFonts w:ascii="Lucida Sans Unicode" w:eastAsia="宋体" w:hAnsi="Lucida Sans Unicode" w:cs="Lucida Sans Unicode"/>
          <w:b/>
          <w:bCs/>
          <w:color w:val="1A1A1A"/>
          <w:kern w:val="0"/>
          <w:szCs w:val="21"/>
        </w:rPr>
        <w:t> </w:t>
      </w:r>
      <w:r w:rsidRPr="00BB1CB9">
        <w:rPr>
          <w:rFonts w:ascii="Lucida Sans Unicode" w:eastAsia="宋体" w:hAnsi="Lucida Sans Unicode" w:cs="Lucida Sans Unicode"/>
          <w:b/>
          <w:bCs/>
          <w:color w:val="1A1A1A"/>
          <w:kern w:val="0"/>
          <w:szCs w:val="21"/>
        </w:rPr>
        <w:t>方法上，这是由</w:t>
      </w:r>
      <w:r w:rsidRPr="00BB1CB9">
        <w:rPr>
          <w:rFonts w:ascii="Lucida Sans Unicode" w:eastAsia="宋体" w:hAnsi="Lucida Sans Unicode" w:cs="Lucida Sans Unicode"/>
          <w:b/>
          <w:bCs/>
          <w:color w:val="1A1A1A"/>
          <w:kern w:val="0"/>
          <w:szCs w:val="21"/>
        </w:rPr>
        <w:t xml:space="preserve"> Spring AOP </w:t>
      </w:r>
      <w:r w:rsidRPr="00BB1CB9">
        <w:rPr>
          <w:rFonts w:ascii="Lucida Sans Unicode" w:eastAsia="宋体" w:hAnsi="Lucida Sans Unicode" w:cs="Lucida Sans Unicode"/>
          <w:b/>
          <w:bCs/>
          <w:color w:val="1A1A1A"/>
          <w:kern w:val="0"/>
          <w:szCs w:val="21"/>
        </w:rPr>
        <w:t>的本质决定的</w:t>
      </w:r>
      <w:r w:rsidRPr="00BB1CB9">
        <w:rPr>
          <w:rFonts w:ascii="Lucida Sans Unicode" w:eastAsia="宋体" w:hAnsi="Lucida Sans Unicode" w:cs="Lucida Sans Unicode"/>
          <w:color w:val="1A1A1A"/>
          <w:kern w:val="0"/>
          <w:szCs w:val="21"/>
        </w:rPr>
        <w:t>。如果你在</w:t>
      </w:r>
      <w:r w:rsidRPr="00BB1CB9">
        <w:rPr>
          <w:rFonts w:ascii="Lucida Sans Unicode" w:eastAsia="宋体" w:hAnsi="Lucida Sans Unicode" w:cs="Lucida Sans Unicode"/>
          <w:color w:val="1A1A1A"/>
          <w:kern w:val="0"/>
          <w:szCs w:val="21"/>
        </w:rPr>
        <w:t> </w:t>
      </w:r>
      <w:r w:rsidRPr="00BB1CB9">
        <w:rPr>
          <w:rFonts w:ascii="Lucida Console" w:eastAsia="宋体" w:hAnsi="Lucida Console" w:cs="宋体"/>
          <w:color w:val="1A1A1A"/>
          <w:kern w:val="0"/>
          <w:szCs w:val="21"/>
          <w:bdr w:val="single" w:sz="6" w:space="1" w:color="CCCCCC" w:frame="1"/>
          <w:shd w:val="clear" w:color="auto" w:fill="DDDDDD"/>
        </w:rPr>
        <w:t>protected</w:t>
      </w:r>
      <w:r w:rsidRPr="00BB1CB9">
        <w:rPr>
          <w:rFonts w:ascii="Lucida Sans Unicode" w:eastAsia="宋体" w:hAnsi="Lucida Sans Unicode" w:cs="Lucida Sans Unicode"/>
          <w:color w:val="1A1A1A"/>
          <w:kern w:val="0"/>
          <w:szCs w:val="21"/>
        </w:rPr>
        <w:t>、</w:t>
      </w:r>
      <w:r w:rsidRPr="00BB1CB9">
        <w:rPr>
          <w:rFonts w:ascii="Lucida Console" w:eastAsia="宋体" w:hAnsi="Lucida Console" w:cs="宋体"/>
          <w:color w:val="1A1A1A"/>
          <w:kern w:val="0"/>
          <w:szCs w:val="21"/>
          <w:bdr w:val="single" w:sz="6" w:space="1" w:color="CCCCCC" w:frame="1"/>
          <w:shd w:val="clear" w:color="auto" w:fill="DDDDDD"/>
        </w:rPr>
        <w:t>private</w:t>
      </w:r>
      <w:r w:rsidRPr="00BB1CB9">
        <w:rPr>
          <w:rFonts w:ascii="Lucida Sans Unicode" w:eastAsia="宋体" w:hAnsi="Lucida Sans Unicode" w:cs="Lucida Sans Unicode"/>
          <w:color w:val="1A1A1A"/>
          <w:kern w:val="0"/>
          <w:szCs w:val="21"/>
        </w:rPr>
        <w:t> </w:t>
      </w:r>
      <w:r w:rsidRPr="00BB1CB9">
        <w:rPr>
          <w:rFonts w:ascii="Lucida Sans Unicode" w:eastAsia="宋体" w:hAnsi="Lucida Sans Unicode" w:cs="Lucida Sans Unicode"/>
          <w:color w:val="1A1A1A"/>
          <w:kern w:val="0"/>
          <w:szCs w:val="21"/>
        </w:rPr>
        <w:t>或者默认可见性的方法上使用</w:t>
      </w:r>
      <w:r w:rsidRPr="00BB1CB9">
        <w:rPr>
          <w:rFonts w:ascii="Lucida Sans Unicode" w:eastAsia="宋体" w:hAnsi="Lucida Sans Unicode" w:cs="Lucida Sans Unicode"/>
          <w:color w:val="1A1A1A"/>
          <w:kern w:val="0"/>
          <w:szCs w:val="21"/>
        </w:rPr>
        <w:t> </w:t>
      </w:r>
      <w:r w:rsidRPr="00BB1CB9">
        <w:rPr>
          <w:rFonts w:ascii="Lucida Console" w:eastAsia="宋体" w:hAnsi="Lucida Console" w:cs="宋体"/>
          <w:color w:val="1A1A1A"/>
          <w:kern w:val="0"/>
          <w:szCs w:val="21"/>
          <w:bdr w:val="single" w:sz="6" w:space="1" w:color="CCCCCC" w:frame="1"/>
          <w:shd w:val="clear" w:color="auto" w:fill="DDDDDD"/>
        </w:rPr>
        <w:t>@Transactional</w:t>
      </w:r>
      <w:r w:rsidRPr="00BB1CB9">
        <w:rPr>
          <w:rFonts w:ascii="Lucida Sans Unicode" w:eastAsia="宋体" w:hAnsi="Lucida Sans Unicode" w:cs="Lucida Sans Unicode"/>
          <w:color w:val="1A1A1A"/>
          <w:kern w:val="0"/>
          <w:szCs w:val="21"/>
        </w:rPr>
        <w:t> </w:t>
      </w:r>
      <w:r w:rsidRPr="00BB1CB9">
        <w:rPr>
          <w:rFonts w:ascii="Lucida Sans Unicode" w:eastAsia="宋体" w:hAnsi="Lucida Sans Unicode" w:cs="Lucida Sans Unicode"/>
          <w:color w:val="1A1A1A"/>
          <w:kern w:val="0"/>
          <w:szCs w:val="21"/>
        </w:rPr>
        <w:t>注解，这将被忽略，也不会抛出任何异常。</w:t>
      </w:r>
      <w:r w:rsidRPr="00BB1CB9">
        <w:rPr>
          <w:rFonts w:ascii="Lucida Sans Unicode" w:eastAsia="宋体" w:hAnsi="Lucida Sans Unicode" w:cs="Lucida Sans Unicode"/>
          <w:b/>
          <w:bCs/>
          <w:color w:val="1A1A1A"/>
          <w:kern w:val="0"/>
          <w:szCs w:val="21"/>
        </w:rPr>
        <w:t>这一点，非常需要注意</w:t>
      </w:r>
      <w:r w:rsidRPr="00BB1CB9">
        <w:rPr>
          <w:rFonts w:ascii="Lucida Sans Unicode" w:eastAsia="宋体" w:hAnsi="Lucida Sans Unicode" w:cs="Lucida Sans Unicode"/>
          <w:color w:val="1A1A1A"/>
          <w:kern w:val="0"/>
          <w:szCs w:val="21"/>
        </w:rPr>
        <w:t>。</w:t>
      </w:r>
    </w:p>
    <w:p w:rsidR="00BB1CB9" w:rsidRPr="00BB1CB9" w:rsidRDefault="00167304" w:rsidP="00BB1CB9">
      <w:pPr>
        <w:widowControl/>
        <w:spacing w:before="300" w:after="300"/>
        <w:jc w:val="left"/>
        <w:rPr>
          <w:rFonts w:ascii="宋体" w:eastAsia="宋体" w:hAnsi="宋体" w:cs="宋体"/>
          <w:kern w:val="0"/>
          <w:sz w:val="24"/>
          <w:szCs w:val="24"/>
        </w:rPr>
      </w:pPr>
      <w:r>
        <w:rPr>
          <w:rFonts w:ascii="宋体" w:eastAsia="宋体" w:hAnsi="宋体" w:cs="宋体"/>
          <w:kern w:val="0"/>
          <w:sz w:val="24"/>
          <w:szCs w:val="24"/>
        </w:rPr>
        <w:pict>
          <v:rect id="_x0000_i1031" style="width:0;height:0" o:hralign="center" o:hrstd="t" o:hrnoshade="t" o:hr="t" fillcolor="#1a1a1a" stroked="f"/>
        </w:pict>
      </w:r>
    </w:p>
    <w:p w:rsidR="00BB1CB9" w:rsidRPr="00BB1CB9" w:rsidRDefault="00BB1CB9" w:rsidP="00BB1CB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BB1CB9">
        <w:rPr>
          <w:rFonts w:ascii="Lucida Sans Unicode" w:eastAsia="宋体" w:hAnsi="Lucida Sans Unicode" w:cs="Lucida Sans Unicode"/>
          <w:color w:val="1A1A1A"/>
          <w:kern w:val="0"/>
          <w:sz w:val="24"/>
          <w:szCs w:val="24"/>
        </w:rPr>
        <w:t>下面，我们来简单说下</w:t>
      </w:r>
      <w:r w:rsidRPr="00BB1CB9">
        <w:rPr>
          <w:rFonts w:ascii="Lucida Sans Unicode" w:eastAsia="宋体" w:hAnsi="Lucida Sans Unicode" w:cs="Lucida Sans Unicode"/>
          <w:b/>
          <w:bCs/>
          <w:color w:val="1A1A1A"/>
          <w:kern w:val="0"/>
          <w:sz w:val="24"/>
          <w:szCs w:val="24"/>
        </w:rPr>
        <w:t>源码</w:t>
      </w:r>
      <w:r w:rsidRPr="00BB1CB9">
        <w:rPr>
          <w:rFonts w:ascii="Lucida Sans Unicode" w:eastAsia="宋体" w:hAnsi="Lucida Sans Unicode" w:cs="Lucida Sans Unicode"/>
          <w:color w:val="1A1A1A"/>
          <w:kern w:val="0"/>
          <w:sz w:val="24"/>
          <w:szCs w:val="24"/>
        </w:rPr>
        <w:t>相关的东西。</w:t>
      </w:r>
    </w:p>
    <w:p w:rsidR="00BB1CB9" w:rsidRPr="00BB1CB9" w:rsidRDefault="00BB1CB9" w:rsidP="00BB1CB9">
      <w:pPr>
        <w:widowControl/>
        <w:shd w:val="clear" w:color="auto" w:fill="FFFFFF"/>
        <w:jc w:val="left"/>
        <w:rPr>
          <w:rFonts w:ascii="Lucida Sans Unicode" w:eastAsia="宋体" w:hAnsi="Lucida Sans Unicode" w:cs="Lucida Sans Unicode"/>
          <w:color w:val="1A1A1A"/>
          <w:kern w:val="0"/>
          <w:sz w:val="24"/>
          <w:szCs w:val="24"/>
        </w:rPr>
      </w:pPr>
      <w:r w:rsidRPr="00BB1CB9">
        <w:rPr>
          <w:rFonts w:ascii="Lucida Console" w:eastAsia="宋体" w:hAnsi="Lucida Console" w:cs="宋体"/>
          <w:color w:val="1A1A1A"/>
          <w:kern w:val="0"/>
          <w:szCs w:val="21"/>
          <w:bdr w:val="single" w:sz="6" w:space="1" w:color="CCCCCC" w:frame="1"/>
          <w:shd w:val="clear" w:color="auto" w:fill="DDDDDD"/>
        </w:rPr>
        <w:t>@Transactional</w:t>
      </w:r>
      <w:r w:rsidRPr="00BB1CB9">
        <w:rPr>
          <w:rFonts w:ascii="Lucida Sans Unicode" w:eastAsia="宋体" w:hAnsi="Lucida Sans Unicode" w:cs="Lucida Sans Unicode"/>
          <w:color w:val="1A1A1A"/>
          <w:kern w:val="0"/>
          <w:sz w:val="24"/>
          <w:szCs w:val="24"/>
        </w:rPr>
        <w:t> </w:t>
      </w:r>
      <w:r w:rsidRPr="00BB1CB9">
        <w:rPr>
          <w:rFonts w:ascii="Lucida Sans Unicode" w:eastAsia="宋体" w:hAnsi="Lucida Sans Unicode" w:cs="Lucida Sans Unicode"/>
          <w:color w:val="1A1A1A"/>
          <w:kern w:val="0"/>
          <w:sz w:val="24"/>
          <w:szCs w:val="24"/>
        </w:rPr>
        <w:t>注解的属性，会解析成</w:t>
      </w:r>
      <w:r w:rsidRPr="00BB1CB9">
        <w:rPr>
          <w:rFonts w:ascii="Lucida Sans Unicode" w:eastAsia="宋体" w:hAnsi="Lucida Sans Unicode" w:cs="Lucida Sans Unicode"/>
          <w:color w:val="1A1A1A"/>
          <w:kern w:val="0"/>
          <w:sz w:val="24"/>
          <w:szCs w:val="24"/>
        </w:rPr>
        <w:t> </w:t>
      </w:r>
      <w:r w:rsidRPr="00BB1CB9">
        <w:rPr>
          <w:rFonts w:ascii="Lucida Console" w:eastAsia="宋体" w:hAnsi="Lucida Console" w:cs="宋体"/>
          <w:color w:val="1A1A1A"/>
          <w:kern w:val="0"/>
          <w:szCs w:val="21"/>
          <w:bdr w:val="single" w:sz="6" w:space="1" w:color="CCCCCC" w:frame="1"/>
          <w:shd w:val="clear" w:color="auto" w:fill="DDDDDD"/>
        </w:rPr>
        <w:t>org.springframework.transaction.TransactionDefinition</w:t>
      </w:r>
      <w:r w:rsidRPr="00BB1CB9">
        <w:rPr>
          <w:rFonts w:ascii="Lucida Sans Unicode" w:eastAsia="宋体" w:hAnsi="Lucida Sans Unicode" w:cs="Lucida Sans Unicode"/>
          <w:color w:val="1A1A1A"/>
          <w:kern w:val="0"/>
          <w:sz w:val="24"/>
          <w:szCs w:val="24"/>
        </w:rPr>
        <w:t> </w:t>
      </w:r>
      <w:r w:rsidRPr="00BB1CB9">
        <w:rPr>
          <w:rFonts w:ascii="Lucida Sans Unicode" w:eastAsia="宋体" w:hAnsi="Lucida Sans Unicode" w:cs="Lucida Sans Unicode"/>
          <w:color w:val="1A1A1A"/>
          <w:kern w:val="0"/>
          <w:sz w:val="24"/>
          <w:szCs w:val="24"/>
        </w:rPr>
        <w:t>对象，即事务定义。</w:t>
      </w:r>
      <w:r w:rsidRPr="00BB1CB9">
        <w:rPr>
          <w:rFonts w:ascii="Lucida Sans Unicode" w:eastAsia="宋体" w:hAnsi="Lucida Sans Unicode" w:cs="Lucida Sans Unicode"/>
          <w:color w:val="1A1A1A"/>
          <w:kern w:val="0"/>
          <w:sz w:val="24"/>
          <w:szCs w:val="24"/>
        </w:rPr>
        <w:t xml:space="preserve">TransactionDefinition </w:t>
      </w:r>
      <w:r w:rsidRPr="00BB1CB9">
        <w:rPr>
          <w:rFonts w:ascii="Lucida Sans Unicode" w:eastAsia="宋体" w:hAnsi="Lucida Sans Unicode" w:cs="Lucida Sans Unicode"/>
          <w:color w:val="1A1A1A"/>
          <w:kern w:val="0"/>
          <w:sz w:val="24"/>
          <w:szCs w:val="24"/>
        </w:rPr>
        <w:t>代码如下：</w:t>
      </w:r>
    </w:p>
    <w:tbl>
      <w:tblPr>
        <w:tblW w:w="0" w:type="dxa"/>
        <w:tblCellMar>
          <w:top w:w="15" w:type="dxa"/>
          <w:left w:w="15" w:type="dxa"/>
          <w:bottom w:w="15" w:type="dxa"/>
          <w:right w:w="15" w:type="dxa"/>
        </w:tblCellMar>
        <w:tblLook w:val="04A0" w:firstRow="1" w:lastRow="0" w:firstColumn="1" w:lastColumn="0" w:noHBand="0" w:noVBand="1"/>
      </w:tblPr>
      <w:tblGrid>
        <w:gridCol w:w="6808"/>
      </w:tblGrid>
      <w:tr w:rsidR="00BB1CB9" w:rsidRPr="00BB1CB9" w:rsidTr="00BB1CB9">
        <w:trPr>
          <w:trHeight w:val="525"/>
        </w:trPr>
        <w:tc>
          <w:tcPr>
            <w:tcW w:w="0" w:type="auto"/>
            <w:tcBorders>
              <w:top w:val="nil"/>
              <w:left w:val="nil"/>
              <w:bottom w:val="nil"/>
              <w:right w:val="nil"/>
            </w:tcBorders>
            <w:tcMar>
              <w:top w:w="0" w:type="dxa"/>
              <w:left w:w="0" w:type="dxa"/>
              <w:bottom w:w="0" w:type="dxa"/>
              <w:right w:w="0" w:type="dxa"/>
            </w:tcMar>
            <w:vAlign w:val="center"/>
            <w:hideMark/>
          </w:tcPr>
          <w:p w:rsidR="00BB1CB9" w:rsidRPr="00BB1CB9" w:rsidRDefault="00BB1CB9" w:rsidP="00BB1CB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Lucida Console" w:eastAsia="宋体" w:hAnsi="Lucida Console" w:cs="宋体"/>
                <w:color w:val="657B83"/>
                <w:kern w:val="0"/>
                <w:sz w:val="22"/>
              </w:rPr>
            </w:pPr>
            <w:r w:rsidRPr="00BB1CB9">
              <w:rPr>
                <w:rFonts w:ascii="Lucida Console" w:eastAsia="宋体" w:hAnsi="Lucida Console" w:cs="宋体"/>
                <w:color w:val="66D9EF"/>
                <w:kern w:val="0"/>
                <w:sz w:val="22"/>
              </w:rPr>
              <w:t>public</w:t>
            </w:r>
            <w:r w:rsidRPr="00BB1CB9">
              <w:rPr>
                <w:rFonts w:ascii="Lucida Console" w:eastAsia="宋体" w:hAnsi="Lucida Console" w:cs="宋体"/>
                <w:color w:val="FFFFFF"/>
                <w:kern w:val="0"/>
                <w:sz w:val="22"/>
              </w:rPr>
              <w:t xml:space="preserve"> </w:t>
            </w:r>
            <w:r w:rsidRPr="00BB1CB9">
              <w:rPr>
                <w:rFonts w:ascii="Lucida Console" w:eastAsia="宋体" w:hAnsi="Lucida Console" w:cs="宋体"/>
                <w:color w:val="66D9EF"/>
                <w:kern w:val="0"/>
                <w:sz w:val="22"/>
              </w:rPr>
              <w:t>interface</w:t>
            </w:r>
            <w:r w:rsidRPr="00BB1CB9">
              <w:rPr>
                <w:rFonts w:ascii="Lucida Console" w:eastAsia="宋体" w:hAnsi="Lucida Console" w:cs="宋体"/>
                <w:color w:val="A6E22E"/>
                <w:kern w:val="0"/>
                <w:sz w:val="22"/>
              </w:rPr>
              <w:t xml:space="preserve"> </w:t>
            </w:r>
            <w:r w:rsidRPr="00BB1CB9">
              <w:rPr>
                <w:rFonts w:ascii="Lucida Console" w:eastAsia="宋体" w:hAnsi="Lucida Console" w:cs="宋体"/>
                <w:color w:val="F92672"/>
                <w:kern w:val="0"/>
                <w:sz w:val="22"/>
              </w:rPr>
              <w:t>TransactionDefinition</w:t>
            </w:r>
            <w:r w:rsidRPr="00BB1CB9">
              <w:rPr>
                <w:rFonts w:ascii="Lucida Console" w:eastAsia="宋体" w:hAnsi="Lucida Console" w:cs="宋体"/>
                <w:color w:val="A6E22E"/>
                <w:kern w:val="0"/>
                <w:sz w:val="22"/>
              </w:rPr>
              <w:t xml:space="preserve"> </w:t>
            </w:r>
            <w:r w:rsidRPr="00BB1CB9">
              <w:rPr>
                <w:rFonts w:ascii="Lucida Console" w:eastAsia="宋体" w:hAnsi="Lucida Console" w:cs="宋体"/>
                <w:color w:val="FFFFFF"/>
                <w:kern w:val="0"/>
                <w:sz w:val="22"/>
              </w:rPr>
              <w:t>{</w:t>
            </w:r>
            <w:r w:rsidRPr="00BB1CB9">
              <w:rPr>
                <w:rFonts w:ascii="Lucida Console" w:eastAsia="宋体" w:hAnsi="Lucida Console" w:cs="宋体"/>
                <w:color w:val="657B83"/>
                <w:kern w:val="0"/>
                <w:sz w:val="22"/>
              </w:rPr>
              <w:br/>
            </w:r>
            <w:r w:rsidRPr="00BB1CB9">
              <w:rPr>
                <w:rFonts w:ascii="Lucida Console" w:eastAsia="宋体" w:hAnsi="Lucida Console" w:cs="宋体"/>
                <w:color w:val="657B83"/>
                <w:kern w:val="0"/>
                <w:sz w:val="22"/>
              </w:rPr>
              <w:br/>
            </w:r>
            <w:r w:rsidRPr="00BB1CB9">
              <w:rPr>
                <w:rFonts w:ascii="Lucida Console" w:eastAsia="宋体" w:hAnsi="Lucida Console" w:cs="宋体"/>
                <w:color w:val="FFFFFF"/>
                <w:kern w:val="0"/>
                <w:sz w:val="22"/>
              </w:rPr>
              <w:tab/>
            </w:r>
            <w:r w:rsidRPr="00BB1CB9">
              <w:rPr>
                <w:rFonts w:ascii="Lucida Console" w:eastAsia="宋体" w:hAnsi="Lucida Console" w:cs="宋体"/>
                <w:color w:val="66D9EF"/>
                <w:kern w:val="0"/>
                <w:sz w:val="22"/>
              </w:rPr>
              <w:t>int</w:t>
            </w:r>
            <w:r w:rsidRPr="00BB1CB9">
              <w:rPr>
                <w:rFonts w:ascii="Lucida Console" w:eastAsia="宋体" w:hAnsi="Lucida Console" w:cs="宋体"/>
                <w:color w:val="FFFFFF"/>
                <w:kern w:val="0"/>
                <w:sz w:val="22"/>
              </w:rPr>
              <w:t xml:space="preserve"> </w:t>
            </w:r>
            <w:r w:rsidRPr="00BB1CB9">
              <w:rPr>
                <w:rFonts w:ascii="Lucida Console" w:eastAsia="宋体" w:hAnsi="Lucida Console" w:cs="宋体"/>
                <w:color w:val="A6E22E"/>
                <w:kern w:val="0"/>
                <w:sz w:val="22"/>
              </w:rPr>
              <w:t>getPropagationBehavior</w:t>
            </w:r>
            <w:r w:rsidRPr="00BB1CB9">
              <w:rPr>
                <w:rFonts w:ascii="Lucida Console" w:eastAsia="宋体" w:hAnsi="Lucida Console" w:cs="宋体"/>
                <w:color w:val="FFFFFF"/>
                <w:kern w:val="0"/>
                <w:sz w:val="22"/>
              </w:rPr>
              <w:t xml:space="preserve">(); </w:t>
            </w:r>
            <w:r w:rsidRPr="00BB1CB9">
              <w:rPr>
                <w:rFonts w:ascii="Lucida Console" w:eastAsia="宋体" w:hAnsi="Lucida Console" w:cs="宋体"/>
                <w:color w:val="75715E"/>
                <w:kern w:val="0"/>
                <w:sz w:val="22"/>
              </w:rPr>
              <w:t xml:space="preserve">// </w:t>
            </w:r>
            <w:r w:rsidRPr="00BB1CB9">
              <w:rPr>
                <w:rFonts w:ascii="Lucida Console" w:eastAsia="宋体" w:hAnsi="Lucida Console" w:cs="宋体"/>
                <w:color w:val="75715E"/>
                <w:kern w:val="0"/>
                <w:sz w:val="22"/>
              </w:rPr>
              <w:t>事务的传播行为</w:t>
            </w:r>
            <w:r w:rsidRPr="00BB1CB9">
              <w:rPr>
                <w:rFonts w:ascii="Lucida Console" w:eastAsia="宋体" w:hAnsi="Lucida Console" w:cs="宋体"/>
                <w:color w:val="657B83"/>
                <w:kern w:val="0"/>
                <w:sz w:val="22"/>
              </w:rPr>
              <w:br/>
            </w:r>
            <w:r w:rsidRPr="00BB1CB9">
              <w:rPr>
                <w:rFonts w:ascii="Lucida Console" w:eastAsia="宋体" w:hAnsi="Lucida Console" w:cs="宋体"/>
                <w:color w:val="FFFFFF"/>
                <w:kern w:val="0"/>
                <w:sz w:val="22"/>
              </w:rPr>
              <w:tab/>
            </w:r>
            <w:r w:rsidRPr="00BB1CB9">
              <w:rPr>
                <w:rFonts w:ascii="Lucida Console" w:eastAsia="宋体" w:hAnsi="Lucida Console" w:cs="宋体"/>
                <w:color w:val="66D9EF"/>
                <w:kern w:val="0"/>
                <w:sz w:val="22"/>
              </w:rPr>
              <w:t>int</w:t>
            </w:r>
            <w:r w:rsidRPr="00BB1CB9">
              <w:rPr>
                <w:rFonts w:ascii="Lucida Console" w:eastAsia="宋体" w:hAnsi="Lucida Console" w:cs="宋体"/>
                <w:color w:val="FFFFFF"/>
                <w:kern w:val="0"/>
                <w:sz w:val="22"/>
              </w:rPr>
              <w:t xml:space="preserve"> </w:t>
            </w:r>
            <w:r w:rsidRPr="00BB1CB9">
              <w:rPr>
                <w:rFonts w:ascii="Lucida Console" w:eastAsia="宋体" w:hAnsi="Lucida Console" w:cs="宋体"/>
                <w:color w:val="A6E22E"/>
                <w:kern w:val="0"/>
                <w:sz w:val="22"/>
              </w:rPr>
              <w:t>getIsolationLevel</w:t>
            </w:r>
            <w:r w:rsidRPr="00BB1CB9">
              <w:rPr>
                <w:rFonts w:ascii="Lucida Console" w:eastAsia="宋体" w:hAnsi="Lucida Console" w:cs="宋体"/>
                <w:color w:val="FFFFFF"/>
                <w:kern w:val="0"/>
                <w:sz w:val="22"/>
              </w:rPr>
              <w:t xml:space="preserve">(); </w:t>
            </w:r>
            <w:r w:rsidRPr="00BB1CB9">
              <w:rPr>
                <w:rFonts w:ascii="Lucida Console" w:eastAsia="宋体" w:hAnsi="Lucida Console" w:cs="宋体"/>
                <w:color w:val="75715E"/>
                <w:kern w:val="0"/>
                <w:sz w:val="22"/>
              </w:rPr>
              <w:t xml:space="preserve">// </w:t>
            </w:r>
            <w:r w:rsidRPr="00BB1CB9">
              <w:rPr>
                <w:rFonts w:ascii="Lucida Console" w:eastAsia="宋体" w:hAnsi="Lucida Console" w:cs="宋体"/>
                <w:color w:val="75715E"/>
                <w:kern w:val="0"/>
                <w:sz w:val="22"/>
              </w:rPr>
              <w:t>事务的隔离级别</w:t>
            </w:r>
            <w:r w:rsidRPr="00BB1CB9">
              <w:rPr>
                <w:rFonts w:ascii="Lucida Console" w:eastAsia="宋体" w:hAnsi="Lucida Console" w:cs="宋体"/>
                <w:color w:val="657B83"/>
                <w:kern w:val="0"/>
                <w:sz w:val="22"/>
              </w:rPr>
              <w:br/>
            </w:r>
            <w:r w:rsidRPr="00BB1CB9">
              <w:rPr>
                <w:rFonts w:ascii="Lucida Console" w:eastAsia="宋体" w:hAnsi="Lucida Console" w:cs="宋体"/>
                <w:color w:val="FFFFFF"/>
                <w:kern w:val="0"/>
                <w:sz w:val="22"/>
              </w:rPr>
              <w:tab/>
            </w:r>
            <w:r w:rsidRPr="00BB1CB9">
              <w:rPr>
                <w:rFonts w:ascii="Lucida Console" w:eastAsia="宋体" w:hAnsi="Lucida Console" w:cs="宋体"/>
                <w:color w:val="66D9EF"/>
                <w:kern w:val="0"/>
                <w:sz w:val="22"/>
              </w:rPr>
              <w:t>int</w:t>
            </w:r>
            <w:r w:rsidRPr="00BB1CB9">
              <w:rPr>
                <w:rFonts w:ascii="Lucida Console" w:eastAsia="宋体" w:hAnsi="Lucida Console" w:cs="宋体"/>
                <w:color w:val="FFFFFF"/>
                <w:kern w:val="0"/>
                <w:sz w:val="22"/>
              </w:rPr>
              <w:t xml:space="preserve"> </w:t>
            </w:r>
            <w:r w:rsidRPr="00BB1CB9">
              <w:rPr>
                <w:rFonts w:ascii="Lucida Console" w:eastAsia="宋体" w:hAnsi="Lucida Console" w:cs="宋体"/>
                <w:color w:val="A6E22E"/>
                <w:kern w:val="0"/>
                <w:sz w:val="22"/>
              </w:rPr>
              <w:t>getTimeout</w:t>
            </w:r>
            <w:r w:rsidRPr="00BB1CB9">
              <w:rPr>
                <w:rFonts w:ascii="Lucida Console" w:eastAsia="宋体" w:hAnsi="Lucida Console" w:cs="宋体"/>
                <w:color w:val="FFFFFF"/>
                <w:kern w:val="0"/>
                <w:sz w:val="22"/>
              </w:rPr>
              <w:t xml:space="preserve">(); </w:t>
            </w:r>
            <w:r w:rsidRPr="00BB1CB9">
              <w:rPr>
                <w:rFonts w:ascii="Lucida Console" w:eastAsia="宋体" w:hAnsi="Lucida Console" w:cs="宋体"/>
                <w:color w:val="75715E"/>
                <w:kern w:val="0"/>
                <w:sz w:val="22"/>
              </w:rPr>
              <w:t xml:space="preserve">// </w:t>
            </w:r>
            <w:r w:rsidRPr="00BB1CB9">
              <w:rPr>
                <w:rFonts w:ascii="Lucida Console" w:eastAsia="宋体" w:hAnsi="Lucida Console" w:cs="宋体"/>
                <w:color w:val="75715E"/>
                <w:kern w:val="0"/>
                <w:sz w:val="22"/>
              </w:rPr>
              <w:t>事务的超时时间</w:t>
            </w:r>
            <w:r w:rsidRPr="00BB1CB9">
              <w:rPr>
                <w:rFonts w:ascii="Lucida Console" w:eastAsia="宋体" w:hAnsi="Lucida Console" w:cs="宋体"/>
                <w:color w:val="657B83"/>
                <w:kern w:val="0"/>
                <w:sz w:val="22"/>
              </w:rPr>
              <w:br/>
            </w:r>
            <w:r w:rsidRPr="00BB1CB9">
              <w:rPr>
                <w:rFonts w:ascii="Lucida Console" w:eastAsia="宋体" w:hAnsi="Lucida Console" w:cs="宋体"/>
                <w:color w:val="FFFFFF"/>
                <w:kern w:val="0"/>
                <w:sz w:val="22"/>
              </w:rPr>
              <w:tab/>
            </w:r>
            <w:r w:rsidRPr="00BB1CB9">
              <w:rPr>
                <w:rFonts w:ascii="Lucida Console" w:eastAsia="宋体" w:hAnsi="Lucida Console" w:cs="宋体"/>
                <w:color w:val="66D9EF"/>
                <w:kern w:val="0"/>
                <w:sz w:val="22"/>
              </w:rPr>
              <w:t>boolean</w:t>
            </w:r>
            <w:r w:rsidRPr="00BB1CB9">
              <w:rPr>
                <w:rFonts w:ascii="Lucida Console" w:eastAsia="宋体" w:hAnsi="Lucida Console" w:cs="宋体"/>
                <w:color w:val="FFFFFF"/>
                <w:kern w:val="0"/>
                <w:sz w:val="22"/>
              </w:rPr>
              <w:t xml:space="preserve"> </w:t>
            </w:r>
            <w:r w:rsidRPr="00BB1CB9">
              <w:rPr>
                <w:rFonts w:ascii="Lucida Console" w:eastAsia="宋体" w:hAnsi="Lucida Console" w:cs="宋体"/>
                <w:color w:val="A6E22E"/>
                <w:kern w:val="0"/>
                <w:sz w:val="22"/>
              </w:rPr>
              <w:t>isReadOnly</w:t>
            </w:r>
            <w:r w:rsidRPr="00BB1CB9">
              <w:rPr>
                <w:rFonts w:ascii="Lucida Console" w:eastAsia="宋体" w:hAnsi="Lucida Console" w:cs="宋体"/>
                <w:color w:val="FFFFFF"/>
                <w:kern w:val="0"/>
                <w:sz w:val="22"/>
              </w:rPr>
              <w:t xml:space="preserve">(); </w:t>
            </w:r>
            <w:r w:rsidRPr="00BB1CB9">
              <w:rPr>
                <w:rFonts w:ascii="Lucida Console" w:eastAsia="宋体" w:hAnsi="Lucida Console" w:cs="宋体"/>
                <w:color w:val="75715E"/>
                <w:kern w:val="0"/>
                <w:sz w:val="22"/>
              </w:rPr>
              <w:t xml:space="preserve">// </w:t>
            </w:r>
            <w:r w:rsidRPr="00BB1CB9">
              <w:rPr>
                <w:rFonts w:ascii="Lucida Console" w:eastAsia="宋体" w:hAnsi="Lucida Console" w:cs="宋体"/>
                <w:color w:val="75715E"/>
                <w:kern w:val="0"/>
                <w:sz w:val="22"/>
              </w:rPr>
              <w:t>事务是否只读</w:t>
            </w:r>
            <w:r w:rsidRPr="00BB1CB9">
              <w:rPr>
                <w:rFonts w:ascii="Lucida Console" w:eastAsia="宋体" w:hAnsi="Lucida Console" w:cs="宋体"/>
                <w:color w:val="657B83"/>
                <w:kern w:val="0"/>
                <w:sz w:val="22"/>
              </w:rPr>
              <w:br/>
            </w:r>
            <w:r w:rsidRPr="00BB1CB9">
              <w:rPr>
                <w:rFonts w:ascii="Lucida Console" w:eastAsia="宋体" w:hAnsi="Lucida Console" w:cs="宋体"/>
                <w:color w:val="FFFFFF"/>
                <w:kern w:val="0"/>
                <w:sz w:val="22"/>
              </w:rPr>
              <w:tab/>
              <w:t>@Nullable</w:t>
            </w:r>
            <w:r w:rsidRPr="00BB1CB9">
              <w:rPr>
                <w:rFonts w:ascii="Lucida Console" w:eastAsia="宋体" w:hAnsi="Lucida Console" w:cs="宋体"/>
                <w:color w:val="657B83"/>
                <w:kern w:val="0"/>
                <w:sz w:val="22"/>
              </w:rPr>
              <w:br/>
            </w:r>
            <w:r w:rsidRPr="00BB1CB9">
              <w:rPr>
                <w:rFonts w:ascii="Lucida Console" w:eastAsia="宋体" w:hAnsi="Lucida Console" w:cs="宋体"/>
                <w:color w:val="FFFFFF"/>
                <w:kern w:val="0"/>
                <w:sz w:val="22"/>
              </w:rPr>
              <w:tab/>
              <w:t xml:space="preserve">String </w:t>
            </w:r>
            <w:r w:rsidRPr="00BB1CB9">
              <w:rPr>
                <w:rFonts w:ascii="Lucida Console" w:eastAsia="宋体" w:hAnsi="Lucida Console" w:cs="宋体"/>
                <w:color w:val="A6E22E"/>
                <w:kern w:val="0"/>
                <w:sz w:val="22"/>
              </w:rPr>
              <w:t>getName</w:t>
            </w:r>
            <w:r w:rsidRPr="00BB1CB9">
              <w:rPr>
                <w:rFonts w:ascii="Lucida Console" w:eastAsia="宋体" w:hAnsi="Lucida Console" w:cs="宋体"/>
                <w:color w:val="FFFFFF"/>
                <w:kern w:val="0"/>
                <w:sz w:val="22"/>
              </w:rPr>
              <w:t xml:space="preserve">(); </w:t>
            </w:r>
            <w:r w:rsidRPr="00BB1CB9">
              <w:rPr>
                <w:rFonts w:ascii="Lucida Console" w:eastAsia="宋体" w:hAnsi="Lucida Console" w:cs="宋体"/>
                <w:color w:val="75715E"/>
                <w:kern w:val="0"/>
                <w:sz w:val="22"/>
              </w:rPr>
              <w:t xml:space="preserve">// </w:t>
            </w:r>
            <w:r w:rsidRPr="00BB1CB9">
              <w:rPr>
                <w:rFonts w:ascii="Lucida Console" w:eastAsia="宋体" w:hAnsi="Lucida Console" w:cs="宋体"/>
                <w:color w:val="75715E"/>
                <w:kern w:val="0"/>
                <w:sz w:val="22"/>
              </w:rPr>
              <w:t>事务的名字</w:t>
            </w:r>
            <w:r w:rsidRPr="00BB1CB9">
              <w:rPr>
                <w:rFonts w:ascii="Lucida Console" w:eastAsia="宋体" w:hAnsi="Lucida Console" w:cs="宋体"/>
                <w:color w:val="657B83"/>
                <w:kern w:val="0"/>
                <w:sz w:val="22"/>
              </w:rPr>
              <w:br/>
            </w:r>
            <w:r w:rsidRPr="00BB1CB9">
              <w:rPr>
                <w:rFonts w:ascii="Lucida Console" w:eastAsia="宋体" w:hAnsi="Lucida Console" w:cs="宋体"/>
                <w:color w:val="657B83"/>
                <w:kern w:val="0"/>
                <w:sz w:val="22"/>
              </w:rPr>
              <w:br/>
            </w:r>
            <w:r w:rsidRPr="00BB1CB9">
              <w:rPr>
                <w:rFonts w:ascii="Lucida Console" w:eastAsia="宋体" w:hAnsi="Lucida Console" w:cs="宋体"/>
                <w:color w:val="FFFFFF"/>
                <w:kern w:val="0"/>
                <w:sz w:val="22"/>
              </w:rPr>
              <w:t>}</w:t>
            </w:r>
          </w:p>
        </w:tc>
      </w:tr>
    </w:tbl>
    <w:p w:rsidR="00BB1CB9" w:rsidRPr="00BB1CB9" w:rsidRDefault="00BB1CB9" w:rsidP="00FA61C5">
      <w:pPr>
        <w:widowControl/>
        <w:numPr>
          <w:ilvl w:val="0"/>
          <w:numId w:val="124"/>
        </w:numPr>
        <w:shd w:val="clear" w:color="auto" w:fill="FFFFFF"/>
        <w:ind w:left="0"/>
        <w:jc w:val="left"/>
        <w:rPr>
          <w:rFonts w:ascii="Lucida Sans Unicode" w:eastAsia="宋体" w:hAnsi="Lucida Sans Unicode" w:cs="Lucida Sans Unicode"/>
          <w:color w:val="1A1A1A"/>
          <w:kern w:val="0"/>
          <w:szCs w:val="21"/>
        </w:rPr>
      </w:pPr>
      <w:r w:rsidRPr="00BB1CB9">
        <w:rPr>
          <w:rFonts w:ascii="Lucida Sans Unicode" w:eastAsia="宋体" w:hAnsi="Lucida Sans Unicode" w:cs="Lucida Sans Unicode"/>
          <w:color w:val="1A1A1A"/>
          <w:kern w:val="0"/>
          <w:szCs w:val="21"/>
        </w:rPr>
        <w:t>可能会胖友有以后，</w:t>
      </w:r>
      <w:r w:rsidRPr="00BB1CB9">
        <w:rPr>
          <w:rFonts w:ascii="Lucida Console" w:eastAsia="宋体" w:hAnsi="Lucida Console" w:cs="宋体"/>
          <w:color w:val="1A1A1A"/>
          <w:kern w:val="0"/>
          <w:szCs w:val="21"/>
          <w:bdr w:val="single" w:sz="6" w:space="1" w:color="CCCCCC" w:frame="1"/>
          <w:shd w:val="clear" w:color="auto" w:fill="DDDDDD"/>
        </w:rPr>
        <w:t>@Transactional</w:t>
      </w:r>
      <w:r w:rsidRPr="00BB1CB9">
        <w:rPr>
          <w:rFonts w:ascii="Lucida Sans Unicode" w:eastAsia="宋体" w:hAnsi="Lucida Sans Unicode" w:cs="Lucida Sans Unicode"/>
          <w:color w:val="1A1A1A"/>
          <w:kern w:val="0"/>
          <w:szCs w:val="21"/>
        </w:rPr>
        <w:t> </w:t>
      </w:r>
      <w:r w:rsidRPr="00BB1CB9">
        <w:rPr>
          <w:rFonts w:ascii="Lucida Sans Unicode" w:eastAsia="宋体" w:hAnsi="Lucida Sans Unicode" w:cs="Lucida Sans Unicode"/>
          <w:color w:val="1A1A1A"/>
          <w:kern w:val="0"/>
          <w:szCs w:val="21"/>
        </w:rPr>
        <w:t>注解的</w:t>
      </w:r>
      <w:r w:rsidRPr="00BB1CB9">
        <w:rPr>
          <w:rFonts w:ascii="Lucida Sans Unicode" w:eastAsia="宋体" w:hAnsi="Lucida Sans Unicode" w:cs="Lucida Sans Unicode"/>
          <w:color w:val="1A1A1A"/>
          <w:kern w:val="0"/>
          <w:szCs w:val="21"/>
        </w:rPr>
        <w:t> </w:t>
      </w:r>
      <w:r w:rsidRPr="00BB1CB9">
        <w:rPr>
          <w:rFonts w:ascii="Lucida Console" w:eastAsia="宋体" w:hAnsi="Lucida Console" w:cs="宋体"/>
          <w:color w:val="1A1A1A"/>
          <w:kern w:val="0"/>
          <w:szCs w:val="21"/>
          <w:bdr w:val="single" w:sz="6" w:space="1" w:color="CCCCCC" w:frame="1"/>
          <w:shd w:val="clear" w:color="auto" w:fill="DDDDDD"/>
        </w:rPr>
        <w:t>rollbackFor</w:t>
      </w:r>
      <w:r w:rsidRPr="00BB1CB9">
        <w:rPr>
          <w:rFonts w:ascii="Lucida Sans Unicode" w:eastAsia="宋体" w:hAnsi="Lucida Sans Unicode" w:cs="Lucida Sans Unicode"/>
          <w:color w:val="1A1A1A"/>
          <w:kern w:val="0"/>
          <w:szCs w:val="21"/>
        </w:rPr>
        <w:t>、</w:t>
      </w:r>
      <w:r w:rsidRPr="00BB1CB9">
        <w:rPr>
          <w:rFonts w:ascii="Lucida Console" w:eastAsia="宋体" w:hAnsi="Lucida Console" w:cs="宋体"/>
          <w:color w:val="1A1A1A"/>
          <w:kern w:val="0"/>
          <w:szCs w:val="21"/>
          <w:bdr w:val="single" w:sz="6" w:space="1" w:color="CCCCCC" w:frame="1"/>
          <w:shd w:val="clear" w:color="auto" w:fill="DDDDDD"/>
        </w:rPr>
        <w:t>rollbackForClassName</w:t>
      </w:r>
      <w:r w:rsidRPr="00BB1CB9">
        <w:rPr>
          <w:rFonts w:ascii="Lucida Sans Unicode" w:eastAsia="宋体" w:hAnsi="Lucida Sans Unicode" w:cs="Lucida Sans Unicode"/>
          <w:color w:val="1A1A1A"/>
          <w:kern w:val="0"/>
          <w:szCs w:val="21"/>
        </w:rPr>
        <w:t>、</w:t>
      </w:r>
      <w:r w:rsidRPr="00BB1CB9">
        <w:rPr>
          <w:rFonts w:ascii="Lucida Console" w:eastAsia="宋体" w:hAnsi="Lucida Console" w:cs="宋体"/>
          <w:color w:val="1A1A1A"/>
          <w:kern w:val="0"/>
          <w:szCs w:val="21"/>
          <w:bdr w:val="single" w:sz="6" w:space="1" w:color="CCCCCC" w:frame="1"/>
          <w:shd w:val="clear" w:color="auto" w:fill="DDDDDD"/>
        </w:rPr>
        <w:t>noRollbackFor</w:t>
      </w:r>
      <w:r w:rsidRPr="00BB1CB9">
        <w:rPr>
          <w:rFonts w:ascii="Lucida Sans Unicode" w:eastAsia="宋体" w:hAnsi="Lucida Sans Unicode" w:cs="Lucida Sans Unicode"/>
          <w:color w:val="1A1A1A"/>
          <w:kern w:val="0"/>
          <w:szCs w:val="21"/>
        </w:rPr>
        <w:t>、</w:t>
      </w:r>
      <w:r w:rsidRPr="00BB1CB9">
        <w:rPr>
          <w:rFonts w:ascii="Lucida Console" w:eastAsia="宋体" w:hAnsi="Lucida Console" w:cs="宋体"/>
          <w:color w:val="1A1A1A"/>
          <w:kern w:val="0"/>
          <w:szCs w:val="21"/>
          <w:bdr w:val="single" w:sz="6" w:space="1" w:color="CCCCCC" w:frame="1"/>
          <w:shd w:val="clear" w:color="auto" w:fill="DDDDDD"/>
        </w:rPr>
        <w:t>noRollbackForClassName</w:t>
      </w:r>
      <w:r w:rsidRPr="00BB1CB9">
        <w:rPr>
          <w:rFonts w:ascii="Lucida Sans Unicode" w:eastAsia="宋体" w:hAnsi="Lucida Sans Unicode" w:cs="Lucida Sans Unicode"/>
          <w:color w:val="1A1A1A"/>
          <w:kern w:val="0"/>
          <w:szCs w:val="21"/>
        </w:rPr>
        <w:t> </w:t>
      </w:r>
      <w:r w:rsidRPr="00BB1CB9">
        <w:rPr>
          <w:rFonts w:ascii="Lucida Sans Unicode" w:eastAsia="宋体" w:hAnsi="Lucida Sans Unicode" w:cs="Lucida Sans Unicode"/>
          <w:color w:val="1A1A1A"/>
          <w:kern w:val="0"/>
          <w:szCs w:val="21"/>
        </w:rPr>
        <w:t>属性貌似没体现出来？它们提现在</w:t>
      </w:r>
      <w:r w:rsidRPr="00BB1CB9">
        <w:rPr>
          <w:rFonts w:ascii="Lucida Sans Unicode" w:eastAsia="宋体" w:hAnsi="Lucida Sans Unicode" w:cs="Lucida Sans Unicode"/>
          <w:color w:val="1A1A1A"/>
          <w:kern w:val="0"/>
          <w:szCs w:val="21"/>
        </w:rPr>
        <w:t xml:space="preserve"> TransactionDefinition </w:t>
      </w:r>
      <w:r w:rsidRPr="00BB1CB9">
        <w:rPr>
          <w:rFonts w:ascii="Lucida Sans Unicode" w:eastAsia="宋体" w:hAnsi="Lucida Sans Unicode" w:cs="Lucida Sans Unicode"/>
          <w:color w:val="1A1A1A"/>
          <w:kern w:val="0"/>
          <w:szCs w:val="21"/>
        </w:rPr>
        <w:t>的实现类</w:t>
      </w:r>
      <w:r w:rsidRPr="00BB1CB9">
        <w:rPr>
          <w:rFonts w:ascii="Lucida Sans Unicode" w:eastAsia="宋体" w:hAnsi="Lucida Sans Unicode" w:cs="Lucida Sans Unicode"/>
          <w:color w:val="1A1A1A"/>
          <w:kern w:val="0"/>
          <w:szCs w:val="21"/>
        </w:rPr>
        <w:t xml:space="preserve"> RuleBasedTransactionAttribute </w:t>
      </w:r>
      <w:r w:rsidRPr="00BB1CB9">
        <w:rPr>
          <w:rFonts w:ascii="Lucida Sans Unicode" w:eastAsia="宋体" w:hAnsi="Lucida Sans Unicode" w:cs="Lucida Sans Unicode"/>
          <w:color w:val="1A1A1A"/>
          <w:kern w:val="0"/>
          <w:szCs w:val="21"/>
        </w:rPr>
        <w:t>中。</w:t>
      </w:r>
    </w:p>
    <w:p w:rsidR="00BB1CB9" w:rsidRPr="00BB1CB9" w:rsidRDefault="00BB1CB9" w:rsidP="00FA61C5">
      <w:pPr>
        <w:widowControl/>
        <w:numPr>
          <w:ilvl w:val="0"/>
          <w:numId w:val="124"/>
        </w:numPr>
        <w:shd w:val="clear" w:color="auto" w:fill="FFFFFF"/>
        <w:ind w:left="0"/>
        <w:jc w:val="left"/>
        <w:rPr>
          <w:rFonts w:ascii="Lucida Sans Unicode" w:eastAsia="宋体" w:hAnsi="Lucida Sans Unicode" w:cs="Lucida Sans Unicode"/>
          <w:color w:val="1A1A1A"/>
          <w:kern w:val="0"/>
          <w:szCs w:val="21"/>
        </w:rPr>
      </w:pPr>
      <w:r w:rsidRPr="00BB1CB9">
        <w:rPr>
          <w:rFonts w:ascii="Lucida Console" w:eastAsia="宋体" w:hAnsi="Lucida Console" w:cs="宋体"/>
          <w:color w:val="1A1A1A"/>
          <w:kern w:val="0"/>
          <w:szCs w:val="21"/>
          <w:bdr w:val="single" w:sz="6" w:space="1" w:color="CCCCCC" w:frame="1"/>
          <w:shd w:val="clear" w:color="auto" w:fill="DDDDDD"/>
        </w:rPr>
        <w:t>#getPropagationBehavior()</w:t>
      </w:r>
      <w:r w:rsidRPr="00BB1CB9">
        <w:rPr>
          <w:rFonts w:ascii="Lucida Sans Unicode" w:eastAsia="宋体" w:hAnsi="Lucida Sans Unicode" w:cs="Lucida Sans Unicode"/>
          <w:color w:val="1A1A1A"/>
          <w:kern w:val="0"/>
          <w:szCs w:val="21"/>
        </w:rPr>
        <w:t> </w:t>
      </w:r>
      <w:r w:rsidRPr="00BB1CB9">
        <w:rPr>
          <w:rFonts w:ascii="Lucida Sans Unicode" w:eastAsia="宋体" w:hAnsi="Lucida Sans Unicode" w:cs="Lucida Sans Unicode"/>
          <w:color w:val="1A1A1A"/>
          <w:kern w:val="0"/>
          <w:szCs w:val="21"/>
        </w:rPr>
        <w:t>方法，返回事务的</w:t>
      </w:r>
      <w:r w:rsidRPr="00BB1CB9">
        <w:rPr>
          <w:rFonts w:ascii="Lucida Sans Unicode" w:eastAsia="宋体" w:hAnsi="Lucida Sans Unicode" w:cs="Lucida Sans Unicode"/>
          <w:b/>
          <w:bCs/>
          <w:color w:val="1A1A1A"/>
          <w:kern w:val="0"/>
          <w:szCs w:val="21"/>
        </w:rPr>
        <w:t>传播行为</w:t>
      </w:r>
      <w:r w:rsidRPr="00BB1CB9">
        <w:rPr>
          <w:rFonts w:ascii="Lucida Sans Unicode" w:eastAsia="宋体" w:hAnsi="Lucida Sans Unicode" w:cs="Lucida Sans Unicode"/>
          <w:color w:val="1A1A1A"/>
          <w:kern w:val="0"/>
          <w:szCs w:val="21"/>
        </w:rPr>
        <w:t>，该值是个枚举，在下面来说。</w:t>
      </w:r>
    </w:p>
    <w:p w:rsidR="00BB1CB9" w:rsidRPr="00BB1CB9" w:rsidRDefault="00BB1CB9" w:rsidP="00FA61C5">
      <w:pPr>
        <w:widowControl/>
        <w:numPr>
          <w:ilvl w:val="0"/>
          <w:numId w:val="124"/>
        </w:numPr>
        <w:shd w:val="clear" w:color="auto" w:fill="FFFFFF"/>
        <w:ind w:left="0"/>
        <w:jc w:val="left"/>
        <w:rPr>
          <w:rFonts w:ascii="Lucida Sans Unicode" w:eastAsia="宋体" w:hAnsi="Lucida Sans Unicode" w:cs="Lucida Sans Unicode"/>
          <w:color w:val="1A1A1A"/>
          <w:kern w:val="0"/>
          <w:szCs w:val="21"/>
        </w:rPr>
      </w:pPr>
      <w:r w:rsidRPr="00BB1CB9">
        <w:rPr>
          <w:rFonts w:ascii="Lucida Console" w:eastAsia="宋体" w:hAnsi="Lucida Console" w:cs="宋体"/>
          <w:color w:val="1A1A1A"/>
          <w:kern w:val="0"/>
          <w:szCs w:val="21"/>
          <w:bdr w:val="single" w:sz="6" w:space="1" w:color="CCCCCC" w:frame="1"/>
          <w:shd w:val="clear" w:color="auto" w:fill="DDDDDD"/>
        </w:rPr>
        <w:t>#getIsolationLevel()</w:t>
      </w:r>
      <w:r w:rsidRPr="00BB1CB9">
        <w:rPr>
          <w:rFonts w:ascii="Lucida Sans Unicode" w:eastAsia="宋体" w:hAnsi="Lucida Sans Unicode" w:cs="Lucida Sans Unicode"/>
          <w:color w:val="1A1A1A"/>
          <w:kern w:val="0"/>
          <w:szCs w:val="21"/>
        </w:rPr>
        <w:t> </w:t>
      </w:r>
      <w:r w:rsidRPr="00BB1CB9">
        <w:rPr>
          <w:rFonts w:ascii="Lucida Sans Unicode" w:eastAsia="宋体" w:hAnsi="Lucida Sans Unicode" w:cs="Lucida Sans Unicode"/>
          <w:color w:val="1A1A1A"/>
          <w:kern w:val="0"/>
          <w:szCs w:val="21"/>
        </w:rPr>
        <w:t>方法，返回事务的</w:t>
      </w:r>
      <w:r w:rsidRPr="00BB1CB9">
        <w:rPr>
          <w:rFonts w:ascii="Lucida Sans Unicode" w:eastAsia="宋体" w:hAnsi="Lucida Sans Unicode" w:cs="Lucida Sans Unicode"/>
          <w:b/>
          <w:bCs/>
          <w:color w:val="1A1A1A"/>
          <w:kern w:val="0"/>
          <w:szCs w:val="21"/>
        </w:rPr>
        <w:t>隔离级别</w:t>
      </w:r>
      <w:r w:rsidRPr="00BB1CB9">
        <w:rPr>
          <w:rFonts w:ascii="Lucida Sans Unicode" w:eastAsia="宋体" w:hAnsi="Lucida Sans Unicode" w:cs="Lucida Sans Unicode"/>
          <w:color w:val="1A1A1A"/>
          <w:kern w:val="0"/>
          <w:szCs w:val="21"/>
        </w:rPr>
        <w:t>，该值是个枚举，在下面来说。</w:t>
      </w:r>
    </w:p>
    <w:p w:rsidR="00160C6D" w:rsidRDefault="00160C6D" w:rsidP="00160C6D">
      <w:pPr>
        <w:pStyle w:val="3"/>
      </w:pPr>
      <w:r>
        <w:t>什么是事务的传播级别？分成哪些传播级别？</w:t>
      </w:r>
    </w:p>
    <w:p w:rsidR="00160C6D" w:rsidRDefault="00160C6D" w:rsidP="00160C6D">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事务的</w:t>
      </w:r>
      <w:r>
        <w:rPr>
          <w:rStyle w:val="a4"/>
          <w:rFonts w:ascii="Lucida Sans Unicode" w:hAnsi="Lucida Sans Unicode" w:cs="Lucida Sans Unicode"/>
          <w:color w:val="1A1A1A"/>
        </w:rPr>
        <w:t>传播行为</w:t>
      </w:r>
      <w:r>
        <w:rPr>
          <w:rFonts w:ascii="Lucida Sans Unicode" w:hAnsi="Lucida Sans Unicode" w:cs="Lucida Sans Unicode"/>
          <w:color w:val="1A1A1A"/>
        </w:rPr>
        <w:t>，指的是当前带有事务配置的方法，需要怎么处理事务。</w:t>
      </w:r>
    </w:p>
    <w:p w:rsidR="00160C6D" w:rsidRDefault="00160C6D" w:rsidP="00FA61C5">
      <w:pPr>
        <w:widowControl/>
        <w:numPr>
          <w:ilvl w:val="0"/>
          <w:numId w:val="12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例如：方法可能继续在现有事务中运行，也可能开启一个新事务，并在自己的事务中运行。</w:t>
      </w:r>
    </w:p>
    <w:p w:rsidR="00160C6D" w:rsidRDefault="00160C6D" w:rsidP="00FA61C5">
      <w:pPr>
        <w:pStyle w:val="a3"/>
        <w:numPr>
          <w:ilvl w:val="0"/>
          <w:numId w:val="125"/>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有一点需要注意，事务的传播级别，并不是数据库事务规范中的名词，</w:t>
      </w:r>
      <w:r>
        <w:rPr>
          <w:rStyle w:val="a4"/>
          <w:rFonts w:ascii="Lucida Sans Unicode" w:hAnsi="Lucida Sans Unicode" w:cs="Lucida Sans Unicode"/>
          <w:color w:val="1A1A1A"/>
          <w:sz w:val="21"/>
          <w:szCs w:val="21"/>
        </w:rPr>
        <w:t>而是</w:t>
      </w:r>
      <w:r>
        <w:rPr>
          <w:rStyle w:val="a4"/>
          <w:rFonts w:ascii="Lucida Sans Unicode" w:hAnsi="Lucida Sans Unicode" w:cs="Lucida Sans Unicode"/>
          <w:color w:val="1A1A1A"/>
          <w:sz w:val="21"/>
          <w:szCs w:val="21"/>
        </w:rPr>
        <w:t xml:space="preserve"> Spring </w:t>
      </w:r>
      <w:r>
        <w:rPr>
          <w:rStyle w:val="a4"/>
          <w:rFonts w:ascii="Lucida Sans Unicode" w:hAnsi="Lucida Sans Unicode" w:cs="Lucida Sans Unicode"/>
          <w:color w:val="1A1A1A"/>
          <w:sz w:val="21"/>
          <w:szCs w:val="21"/>
        </w:rPr>
        <w:t>自身所定义的</w:t>
      </w:r>
      <w:r>
        <w:rPr>
          <w:rFonts w:ascii="Lucida Sans Unicode" w:hAnsi="Lucida Sans Unicode" w:cs="Lucida Sans Unicode"/>
          <w:color w:val="1A1A1A"/>
          <w:sz w:val="21"/>
          <w:szCs w:val="21"/>
        </w:rPr>
        <w:t>。通过事务的传播级别，</w:t>
      </w:r>
      <w:r>
        <w:rPr>
          <w:rFonts w:ascii="Lucida Sans Unicode" w:hAnsi="Lucida Sans Unicode" w:cs="Lucida Sans Unicode"/>
          <w:color w:val="1A1A1A"/>
          <w:sz w:val="21"/>
          <w:szCs w:val="21"/>
        </w:rPr>
        <w:t xml:space="preserve">Spring </w:t>
      </w:r>
      <w:r>
        <w:rPr>
          <w:rFonts w:ascii="Lucida Sans Unicode" w:hAnsi="Lucida Sans Unicode" w:cs="Lucida Sans Unicode"/>
          <w:color w:val="1A1A1A"/>
          <w:sz w:val="21"/>
          <w:szCs w:val="21"/>
        </w:rPr>
        <w:t>才知道如何处理事务，是创建一个新事务呢，还是继续使用当前的事务。</w:t>
      </w:r>
    </w:p>
    <w:p w:rsidR="00160C6D" w:rsidRPr="00160C6D" w:rsidRDefault="00160C6D" w:rsidP="00160C6D">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160C6D">
        <w:rPr>
          <w:rFonts w:ascii="Lucida Sans Unicode" w:eastAsia="宋体" w:hAnsi="Lucida Sans Unicode" w:cs="Lucida Sans Unicode"/>
          <w:color w:val="1A1A1A"/>
          <w:kern w:val="0"/>
          <w:sz w:val="24"/>
          <w:szCs w:val="24"/>
        </w:rPr>
        <w:t>在</w:t>
      </w:r>
      <w:r w:rsidRPr="00160C6D">
        <w:rPr>
          <w:rFonts w:ascii="Lucida Sans Unicode" w:eastAsia="宋体" w:hAnsi="Lucida Sans Unicode" w:cs="Lucida Sans Unicode"/>
          <w:color w:val="1A1A1A"/>
          <w:kern w:val="0"/>
          <w:sz w:val="24"/>
          <w:szCs w:val="24"/>
        </w:rPr>
        <w:t xml:space="preserve"> TransactionDefinition </w:t>
      </w:r>
      <w:r w:rsidRPr="00160C6D">
        <w:rPr>
          <w:rFonts w:ascii="Lucida Sans Unicode" w:eastAsia="宋体" w:hAnsi="Lucida Sans Unicode" w:cs="Lucida Sans Unicode"/>
          <w:color w:val="1A1A1A"/>
          <w:kern w:val="0"/>
          <w:sz w:val="24"/>
          <w:szCs w:val="24"/>
        </w:rPr>
        <w:t>接口中，定义了</w:t>
      </w:r>
      <w:r w:rsidRPr="00160C6D">
        <w:rPr>
          <w:rFonts w:ascii="Lucida Sans Unicode" w:eastAsia="宋体" w:hAnsi="Lucida Sans Unicode" w:cs="Lucida Sans Unicode"/>
          <w:b/>
          <w:bCs/>
          <w:color w:val="1A1A1A"/>
          <w:kern w:val="0"/>
          <w:sz w:val="24"/>
          <w:szCs w:val="24"/>
        </w:rPr>
        <w:t>三类七种</w:t>
      </w:r>
      <w:r w:rsidRPr="00160C6D">
        <w:rPr>
          <w:rFonts w:ascii="Lucida Sans Unicode" w:eastAsia="宋体" w:hAnsi="Lucida Sans Unicode" w:cs="Lucida Sans Unicode"/>
          <w:color w:val="1A1A1A"/>
          <w:kern w:val="0"/>
          <w:sz w:val="24"/>
          <w:szCs w:val="24"/>
        </w:rPr>
        <w:t>传播级别。代码如下：</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160C6D" w:rsidRPr="00160C6D" w:rsidTr="00160C6D">
        <w:trPr>
          <w:trHeight w:val="525"/>
        </w:trPr>
        <w:tc>
          <w:tcPr>
            <w:tcW w:w="0" w:type="auto"/>
            <w:tcBorders>
              <w:top w:val="nil"/>
              <w:left w:val="nil"/>
              <w:bottom w:val="nil"/>
              <w:right w:val="nil"/>
            </w:tcBorders>
            <w:tcMar>
              <w:top w:w="0" w:type="dxa"/>
              <w:left w:w="0" w:type="dxa"/>
              <w:bottom w:w="0" w:type="dxa"/>
              <w:right w:w="0" w:type="dxa"/>
            </w:tcMar>
            <w:vAlign w:val="center"/>
            <w:hideMark/>
          </w:tcPr>
          <w:p w:rsidR="00160C6D" w:rsidRPr="00160C6D" w:rsidRDefault="00160C6D" w:rsidP="00160C6D">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Lucida Console" w:eastAsia="宋体" w:hAnsi="Lucida Console" w:cs="宋体"/>
                <w:color w:val="657B83"/>
                <w:kern w:val="0"/>
                <w:sz w:val="22"/>
              </w:rPr>
            </w:pPr>
            <w:r w:rsidRPr="00160C6D">
              <w:rPr>
                <w:rFonts w:ascii="Lucida Console" w:eastAsia="宋体" w:hAnsi="Lucida Console" w:cs="宋体"/>
                <w:color w:val="75715E"/>
                <w:kern w:val="0"/>
                <w:sz w:val="22"/>
              </w:rPr>
              <w:t>// TransactionDefinition.java</w:t>
            </w:r>
            <w:r w:rsidRPr="00160C6D">
              <w:rPr>
                <w:rFonts w:ascii="Lucida Console" w:eastAsia="宋体" w:hAnsi="Lucida Console" w:cs="宋体"/>
                <w:color w:val="657B83"/>
                <w:kern w:val="0"/>
                <w:sz w:val="22"/>
              </w:rPr>
              <w:br/>
            </w:r>
            <w:r w:rsidRPr="00160C6D">
              <w:rPr>
                <w:rFonts w:ascii="Lucida Console" w:eastAsia="宋体" w:hAnsi="Lucida Console" w:cs="宋体"/>
                <w:color w:val="657B83"/>
                <w:kern w:val="0"/>
                <w:sz w:val="22"/>
              </w:rPr>
              <w:br/>
            </w:r>
            <w:r w:rsidRPr="00160C6D">
              <w:rPr>
                <w:rFonts w:ascii="Lucida Console" w:eastAsia="宋体" w:hAnsi="Lucida Console" w:cs="宋体"/>
                <w:color w:val="75715E"/>
                <w:kern w:val="0"/>
                <w:sz w:val="22"/>
              </w:rPr>
              <w:t xml:space="preserve">// ========== </w:t>
            </w:r>
            <w:r w:rsidRPr="00160C6D">
              <w:rPr>
                <w:rFonts w:ascii="Lucida Console" w:eastAsia="宋体" w:hAnsi="Lucida Console" w:cs="宋体"/>
                <w:color w:val="75715E"/>
                <w:kern w:val="0"/>
                <w:sz w:val="22"/>
              </w:rPr>
              <w:t>支持当前事务的情况</w:t>
            </w:r>
            <w:r w:rsidRPr="00160C6D">
              <w:rPr>
                <w:rFonts w:ascii="Lucida Console" w:eastAsia="宋体" w:hAnsi="Lucida Console" w:cs="宋体"/>
                <w:color w:val="75715E"/>
                <w:kern w:val="0"/>
                <w:sz w:val="22"/>
              </w:rPr>
              <w:t xml:space="preserve"> ========== </w:t>
            </w:r>
            <w:r w:rsidRPr="00160C6D">
              <w:rPr>
                <w:rFonts w:ascii="Lucida Console" w:eastAsia="宋体" w:hAnsi="Lucida Console" w:cs="宋体"/>
                <w:color w:val="657B83"/>
                <w:kern w:val="0"/>
                <w:sz w:val="22"/>
              </w:rPr>
              <w:br/>
            </w:r>
            <w:r w:rsidRPr="00160C6D">
              <w:rPr>
                <w:rFonts w:ascii="Lucida Console" w:eastAsia="宋体" w:hAnsi="Lucida Console" w:cs="宋体"/>
                <w:color w:val="657B83"/>
                <w:kern w:val="0"/>
                <w:sz w:val="22"/>
              </w:rPr>
              <w:br/>
            </w:r>
            <w:r w:rsidRPr="00160C6D">
              <w:rPr>
                <w:rFonts w:ascii="Lucida Console" w:eastAsia="宋体" w:hAnsi="Lucida Console" w:cs="宋体"/>
                <w:color w:val="75715E"/>
                <w:kern w:val="0"/>
                <w:sz w:val="22"/>
              </w:rPr>
              <w:t>/**</w:t>
            </w:r>
            <w:r w:rsidRPr="00160C6D">
              <w:rPr>
                <w:rFonts w:ascii="Lucida Console" w:eastAsia="宋体" w:hAnsi="Lucida Console" w:cs="宋体"/>
                <w:color w:val="657B83"/>
                <w:kern w:val="0"/>
                <w:sz w:val="22"/>
              </w:rPr>
              <w:br/>
            </w:r>
            <w:r w:rsidRPr="00160C6D">
              <w:rPr>
                <w:rFonts w:ascii="Lucida Console" w:eastAsia="宋体" w:hAnsi="Lucida Console" w:cs="宋体"/>
                <w:color w:val="75715E"/>
                <w:kern w:val="0"/>
                <w:sz w:val="22"/>
              </w:rPr>
              <w:t xml:space="preserve"> * </w:t>
            </w:r>
            <w:r w:rsidRPr="00160C6D">
              <w:rPr>
                <w:rFonts w:ascii="Lucida Console" w:eastAsia="宋体" w:hAnsi="Lucida Console" w:cs="宋体"/>
                <w:color w:val="75715E"/>
                <w:kern w:val="0"/>
                <w:sz w:val="22"/>
              </w:rPr>
              <w:t>如果当前存在事务，则使用该事务。</w:t>
            </w:r>
            <w:r w:rsidRPr="00160C6D">
              <w:rPr>
                <w:rFonts w:ascii="Lucida Console" w:eastAsia="宋体" w:hAnsi="Lucida Console" w:cs="宋体"/>
                <w:color w:val="657B83"/>
                <w:kern w:val="0"/>
                <w:sz w:val="22"/>
              </w:rPr>
              <w:br/>
            </w:r>
            <w:r w:rsidRPr="00160C6D">
              <w:rPr>
                <w:rFonts w:ascii="Lucida Console" w:eastAsia="宋体" w:hAnsi="Lucida Console" w:cs="宋体"/>
                <w:color w:val="75715E"/>
                <w:kern w:val="0"/>
                <w:sz w:val="22"/>
              </w:rPr>
              <w:t xml:space="preserve"> * </w:t>
            </w:r>
            <w:r w:rsidRPr="00160C6D">
              <w:rPr>
                <w:rFonts w:ascii="Lucida Console" w:eastAsia="宋体" w:hAnsi="Lucida Console" w:cs="宋体"/>
                <w:color w:val="75715E"/>
                <w:kern w:val="0"/>
                <w:sz w:val="22"/>
              </w:rPr>
              <w:t>如果当前没有事务，则创建一个新的事务。</w:t>
            </w:r>
            <w:r w:rsidRPr="00160C6D">
              <w:rPr>
                <w:rFonts w:ascii="Lucida Console" w:eastAsia="宋体" w:hAnsi="Lucida Console" w:cs="宋体"/>
                <w:color w:val="657B83"/>
                <w:kern w:val="0"/>
                <w:sz w:val="22"/>
              </w:rPr>
              <w:br/>
            </w:r>
            <w:r w:rsidRPr="00160C6D">
              <w:rPr>
                <w:rFonts w:ascii="Lucida Console" w:eastAsia="宋体" w:hAnsi="Lucida Console" w:cs="宋体"/>
                <w:color w:val="75715E"/>
                <w:kern w:val="0"/>
                <w:sz w:val="22"/>
              </w:rPr>
              <w:t xml:space="preserve"> */</w:t>
            </w:r>
            <w:r w:rsidRPr="00160C6D">
              <w:rPr>
                <w:rFonts w:ascii="Lucida Console" w:eastAsia="宋体" w:hAnsi="Lucida Console" w:cs="宋体"/>
                <w:color w:val="657B83"/>
                <w:kern w:val="0"/>
                <w:sz w:val="22"/>
              </w:rPr>
              <w:br/>
            </w:r>
            <w:r w:rsidRPr="00160C6D">
              <w:rPr>
                <w:rFonts w:ascii="Lucida Console" w:eastAsia="宋体" w:hAnsi="Lucida Console" w:cs="宋体"/>
                <w:color w:val="66D9EF"/>
                <w:kern w:val="0"/>
                <w:sz w:val="22"/>
              </w:rPr>
              <w:t>int</w:t>
            </w:r>
            <w:r w:rsidRPr="00160C6D">
              <w:rPr>
                <w:rFonts w:ascii="Lucida Console" w:eastAsia="宋体" w:hAnsi="Lucida Console" w:cs="宋体"/>
                <w:color w:val="FFFFFF"/>
                <w:kern w:val="0"/>
                <w:sz w:val="22"/>
              </w:rPr>
              <w:t xml:space="preserve"> PROPAGATION_REQUIRED = </w:t>
            </w:r>
            <w:r w:rsidRPr="00160C6D">
              <w:rPr>
                <w:rFonts w:ascii="Lucida Console" w:eastAsia="宋体" w:hAnsi="Lucida Console" w:cs="宋体"/>
                <w:color w:val="7163D7"/>
                <w:kern w:val="0"/>
                <w:sz w:val="22"/>
              </w:rPr>
              <w:t>0</w:t>
            </w:r>
            <w:r w:rsidRPr="00160C6D">
              <w:rPr>
                <w:rFonts w:ascii="Lucida Console" w:eastAsia="宋体" w:hAnsi="Lucida Console" w:cs="宋体"/>
                <w:color w:val="FFFFFF"/>
                <w:kern w:val="0"/>
                <w:sz w:val="22"/>
              </w:rPr>
              <w:t>;</w:t>
            </w:r>
            <w:r w:rsidRPr="00160C6D">
              <w:rPr>
                <w:rFonts w:ascii="Lucida Console" w:eastAsia="宋体" w:hAnsi="Lucida Console" w:cs="宋体"/>
                <w:color w:val="657B83"/>
                <w:kern w:val="0"/>
                <w:sz w:val="22"/>
              </w:rPr>
              <w:br/>
            </w:r>
            <w:r w:rsidRPr="00160C6D">
              <w:rPr>
                <w:rFonts w:ascii="Lucida Console" w:eastAsia="宋体" w:hAnsi="Lucida Console" w:cs="宋体"/>
                <w:color w:val="75715E"/>
                <w:kern w:val="0"/>
                <w:sz w:val="22"/>
              </w:rPr>
              <w:t>/**</w:t>
            </w:r>
            <w:r w:rsidRPr="00160C6D">
              <w:rPr>
                <w:rFonts w:ascii="Lucida Console" w:eastAsia="宋体" w:hAnsi="Lucida Console" w:cs="宋体"/>
                <w:color w:val="657B83"/>
                <w:kern w:val="0"/>
                <w:sz w:val="22"/>
              </w:rPr>
              <w:br/>
            </w:r>
            <w:r w:rsidRPr="00160C6D">
              <w:rPr>
                <w:rFonts w:ascii="Lucida Console" w:eastAsia="宋体" w:hAnsi="Lucida Console" w:cs="宋体"/>
                <w:color w:val="75715E"/>
                <w:kern w:val="0"/>
                <w:sz w:val="22"/>
              </w:rPr>
              <w:t xml:space="preserve"> * </w:t>
            </w:r>
            <w:r w:rsidRPr="00160C6D">
              <w:rPr>
                <w:rFonts w:ascii="Lucida Console" w:eastAsia="宋体" w:hAnsi="Lucida Console" w:cs="宋体"/>
                <w:color w:val="75715E"/>
                <w:kern w:val="0"/>
                <w:sz w:val="22"/>
              </w:rPr>
              <w:t>如果当前存在事务，则使用该事务。</w:t>
            </w:r>
            <w:r w:rsidRPr="00160C6D">
              <w:rPr>
                <w:rFonts w:ascii="Lucida Console" w:eastAsia="宋体" w:hAnsi="Lucida Console" w:cs="宋体"/>
                <w:color w:val="657B83"/>
                <w:kern w:val="0"/>
                <w:sz w:val="22"/>
              </w:rPr>
              <w:br/>
            </w:r>
            <w:r w:rsidRPr="00160C6D">
              <w:rPr>
                <w:rFonts w:ascii="Lucida Console" w:eastAsia="宋体" w:hAnsi="Lucida Console" w:cs="宋体"/>
                <w:color w:val="75715E"/>
                <w:kern w:val="0"/>
                <w:sz w:val="22"/>
              </w:rPr>
              <w:t xml:space="preserve"> * </w:t>
            </w:r>
            <w:r w:rsidRPr="00160C6D">
              <w:rPr>
                <w:rFonts w:ascii="Lucida Console" w:eastAsia="宋体" w:hAnsi="Lucida Console" w:cs="宋体"/>
                <w:color w:val="75715E"/>
                <w:kern w:val="0"/>
                <w:sz w:val="22"/>
              </w:rPr>
              <w:t>如果当前没有事务，则以非事务的方式继续运行。</w:t>
            </w:r>
            <w:r w:rsidRPr="00160C6D">
              <w:rPr>
                <w:rFonts w:ascii="Lucida Console" w:eastAsia="宋体" w:hAnsi="Lucida Console" w:cs="宋体"/>
                <w:color w:val="657B83"/>
                <w:kern w:val="0"/>
                <w:sz w:val="22"/>
              </w:rPr>
              <w:br/>
            </w:r>
            <w:r w:rsidRPr="00160C6D">
              <w:rPr>
                <w:rFonts w:ascii="Lucida Console" w:eastAsia="宋体" w:hAnsi="Lucida Console" w:cs="宋体"/>
                <w:color w:val="75715E"/>
                <w:kern w:val="0"/>
                <w:sz w:val="22"/>
              </w:rPr>
              <w:t xml:space="preserve"> */</w:t>
            </w:r>
            <w:r w:rsidRPr="00160C6D">
              <w:rPr>
                <w:rFonts w:ascii="Lucida Console" w:eastAsia="宋体" w:hAnsi="Lucida Console" w:cs="宋体"/>
                <w:color w:val="657B83"/>
                <w:kern w:val="0"/>
                <w:sz w:val="22"/>
              </w:rPr>
              <w:br/>
            </w:r>
            <w:r w:rsidRPr="00160C6D">
              <w:rPr>
                <w:rFonts w:ascii="Lucida Console" w:eastAsia="宋体" w:hAnsi="Lucida Console" w:cs="宋体"/>
                <w:color w:val="66D9EF"/>
                <w:kern w:val="0"/>
                <w:sz w:val="22"/>
              </w:rPr>
              <w:t>int</w:t>
            </w:r>
            <w:r w:rsidRPr="00160C6D">
              <w:rPr>
                <w:rFonts w:ascii="Lucida Console" w:eastAsia="宋体" w:hAnsi="Lucida Console" w:cs="宋体"/>
                <w:color w:val="FFFFFF"/>
                <w:kern w:val="0"/>
                <w:sz w:val="22"/>
              </w:rPr>
              <w:t xml:space="preserve"> PROPAGATION_SUPPORTS = </w:t>
            </w:r>
            <w:r w:rsidRPr="00160C6D">
              <w:rPr>
                <w:rFonts w:ascii="Lucida Console" w:eastAsia="宋体" w:hAnsi="Lucida Console" w:cs="宋体"/>
                <w:color w:val="7163D7"/>
                <w:kern w:val="0"/>
                <w:sz w:val="22"/>
              </w:rPr>
              <w:t>1</w:t>
            </w:r>
            <w:r w:rsidRPr="00160C6D">
              <w:rPr>
                <w:rFonts w:ascii="Lucida Console" w:eastAsia="宋体" w:hAnsi="Lucida Console" w:cs="宋体"/>
                <w:color w:val="FFFFFF"/>
                <w:kern w:val="0"/>
                <w:sz w:val="22"/>
              </w:rPr>
              <w:t>;</w:t>
            </w:r>
            <w:r w:rsidRPr="00160C6D">
              <w:rPr>
                <w:rFonts w:ascii="Lucida Console" w:eastAsia="宋体" w:hAnsi="Lucida Console" w:cs="宋体"/>
                <w:color w:val="657B83"/>
                <w:kern w:val="0"/>
                <w:sz w:val="22"/>
              </w:rPr>
              <w:br/>
            </w:r>
            <w:r w:rsidRPr="00160C6D">
              <w:rPr>
                <w:rFonts w:ascii="Lucida Console" w:eastAsia="宋体" w:hAnsi="Lucida Console" w:cs="宋体"/>
                <w:color w:val="75715E"/>
                <w:kern w:val="0"/>
                <w:sz w:val="22"/>
              </w:rPr>
              <w:t>/**</w:t>
            </w:r>
            <w:r w:rsidRPr="00160C6D">
              <w:rPr>
                <w:rFonts w:ascii="Lucida Console" w:eastAsia="宋体" w:hAnsi="Lucida Console" w:cs="宋体"/>
                <w:color w:val="657B83"/>
                <w:kern w:val="0"/>
                <w:sz w:val="22"/>
              </w:rPr>
              <w:br/>
            </w:r>
            <w:r w:rsidRPr="00160C6D">
              <w:rPr>
                <w:rFonts w:ascii="Lucida Console" w:eastAsia="宋体" w:hAnsi="Lucida Console" w:cs="宋体"/>
                <w:color w:val="75715E"/>
                <w:kern w:val="0"/>
                <w:sz w:val="22"/>
              </w:rPr>
              <w:t xml:space="preserve"> * </w:t>
            </w:r>
            <w:r w:rsidRPr="00160C6D">
              <w:rPr>
                <w:rFonts w:ascii="Lucida Console" w:eastAsia="宋体" w:hAnsi="Lucida Console" w:cs="宋体"/>
                <w:color w:val="75715E"/>
                <w:kern w:val="0"/>
                <w:sz w:val="22"/>
              </w:rPr>
              <w:t>如果当前存在事务，则使用该事务。</w:t>
            </w:r>
            <w:r w:rsidRPr="00160C6D">
              <w:rPr>
                <w:rFonts w:ascii="Lucida Console" w:eastAsia="宋体" w:hAnsi="Lucida Console" w:cs="宋体"/>
                <w:color w:val="657B83"/>
                <w:kern w:val="0"/>
                <w:sz w:val="22"/>
              </w:rPr>
              <w:br/>
            </w:r>
            <w:r w:rsidRPr="00160C6D">
              <w:rPr>
                <w:rFonts w:ascii="Lucida Console" w:eastAsia="宋体" w:hAnsi="Lucida Console" w:cs="宋体"/>
                <w:color w:val="75715E"/>
                <w:kern w:val="0"/>
                <w:sz w:val="22"/>
              </w:rPr>
              <w:t xml:space="preserve"> * </w:t>
            </w:r>
            <w:r w:rsidRPr="00160C6D">
              <w:rPr>
                <w:rFonts w:ascii="Lucida Console" w:eastAsia="宋体" w:hAnsi="Lucida Console" w:cs="宋体"/>
                <w:color w:val="75715E"/>
                <w:kern w:val="0"/>
                <w:sz w:val="22"/>
              </w:rPr>
              <w:t>如果当前没有事务，则抛出异常。</w:t>
            </w:r>
            <w:r w:rsidRPr="00160C6D">
              <w:rPr>
                <w:rFonts w:ascii="Lucida Console" w:eastAsia="宋体" w:hAnsi="Lucida Console" w:cs="宋体"/>
                <w:color w:val="657B83"/>
                <w:kern w:val="0"/>
                <w:sz w:val="22"/>
              </w:rPr>
              <w:br/>
            </w:r>
            <w:r w:rsidRPr="00160C6D">
              <w:rPr>
                <w:rFonts w:ascii="Lucida Console" w:eastAsia="宋体" w:hAnsi="Lucida Console" w:cs="宋体"/>
                <w:color w:val="75715E"/>
                <w:kern w:val="0"/>
                <w:sz w:val="22"/>
              </w:rPr>
              <w:t xml:space="preserve"> */</w:t>
            </w:r>
            <w:r w:rsidRPr="00160C6D">
              <w:rPr>
                <w:rFonts w:ascii="Lucida Console" w:eastAsia="宋体" w:hAnsi="Lucida Console" w:cs="宋体"/>
                <w:color w:val="657B83"/>
                <w:kern w:val="0"/>
                <w:sz w:val="22"/>
              </w:rPr>
              <w:br/>
            </w:r>
            <w:r w:rsidRPr="00160C6D">
              <w:rPr>
                <w:rFonts w:ascii="Lucida Console" w:eastAsia="宋体" w:hAnsi="Lucida Console" w:cs="宋体"/>
                <w:color w:val="66D9EF"/>
                <w:kern w:val="0"/>
                <w:sz w:val="22"/>
              </w:rPr>
              <w:t>int</w:t>
            </w:r>
            <w:r w:rsidRPr="00160C6D">
              <w:rPr>
                <w:rFonts w:ascii="Lucida Console" w:eastAsia="宋体" w:hAnsi="Lucida Console" w:cs="宋体"/>
                <w:color w:val="FFFFFF"/>
                <w:kern w:val="0"/>
                <w:sz w:val="22"/>
              </w:rPr>
              <w:t xml:space="preserve"> PROPAGATION_MANDATORY = </w:t>
            </w:r>
            <w:r w:rsidRPr="00160C6D">
              <w:rPr>
                <w:rFonts w:ascii="Lucida Console" w:eastAsia="宋体" w:hAnsi="Lucida Console" w:cs="宋体"/>
                <w:color w:val="7163D7"/>
                <w:kern w:val="0"/>
                <w:sz w:val="22"/>
              </w:rPr>
              <w:t>2</w:t>
            </w:r>
            <w:r w:rsidRPr="00160C6D">
              <w:rPr>
                <w:rFonts w:ascii="Lucida Console" w:eastAsia="宋体" w:hAnsi="Lucida Console" w:cs="宋体"/>
                <w:color w:val="FFFFFF"/>
                <w:kern w:val="0"/>
                <w:sz w:val="22"/>
              </w:rPr>
              <w:t>;</w:t>
            </w:r>
            <w:r w:rsidRPr="00160C6D">
              <w:rPr>
                <w:rFonts w:ascii="Lucida Console" w:eastAsia="宋体" w:hAnsi="Lucida Console" w:cs="宋体"/>
                <w:color w:val="657B83"/>
                <w:kern w:val="0"/>
                <w:sz w:val="22"/>
              </w:rPr>
              <w:br/>
            </w:r>
            <w:r w:rsidRPr="00160C6D">
              <w:rPr>
                <w:rFonts w:ascii="Lucida Console" w:eastAsia="宋体" w:hAnsi="Lucida Console" w:cs="宋体"/>
                <w:color w:val="657B83"/>
                <w:kern w:val="0"/>
                <w:sz w:val="22"/>
              </w:rPr>
              <w:br/>
            </w:r>
            <w:r w:rsidRPr="00160C6D">
              <w:rPr>
                <w:rFonts w:ascii="Lucida Console" w:eastAsia="宋体" w:hAnsi="Lucida Console" w:cs="宋体"/>
                <w:color w:val="75715E"/>
                <w:kern w:val="0"/>
                <w:sz w:val="22"/>
              </w:rPr>
              <w:t xml:space="preserve">// ========== </w:t>
            </w:r>
            <w:r w:rsidRPr="00160C6D">
              <w:rPr>
                <w:rFonts w:ascii="Lucida Console" w:eastAsia="宋体" w:hAnsi="Lucida Console" w:cs="宋体"/>
                <w:color w:val="75715E"/>
                <w:kern w:val="0"/>
                <w:sz w:val="22"/>
              </w:rPr>
              <w:t>不支持当前事务的情况</w:t>
            </w:r>
            <w:r w:rsidRPr="00160C6D">
              <w:rPr>
                <w:rFonts w:ascii="Lucida Console" w:eastAsia="宋体" w:hAnsi="Lucida Console" w:cs="宋体"/>
                <w:color w:val="75715E"/>
                <w:kern w:val="0"/>
                <w:sz w:val="22"/>
              </w:rPr>
              <w:t xml:space="preserve"> ========== </w:t>
            </w:r>
            <w:r w:rsidRPr="00160C6D">
              <w:rPr>
                <w:rFonts w:ascii="Lucida Console" w:eastAsia="宋体" w:hAnsi="Lucida Console" w:cs="宋体"/>
                <w:color w:val="657B83"/>
                <w:kern w:val="0"/>
                <w:sz w:val="22"/>
              </w:rPr>
              <w:br/>
            </w:r>
            <w:r w:rsidRPr="00160C6D">
              <w:rPr>
                <w:rFonts w:ascii="Lucida Console" w:eastAsia="宋体" w:hAnsi="Lucida Console" w:cs="宋体"/>
                <w:color w:val="657B83"/>
                <w:kern w:val="0"/>
                <w:sz w:val="22"/>
              </w:rPr>
              <w:br/>
            </w:r>
            <w:r w:rsidRPr="00160C6D">
              <w:rPr>
                <w:rFonts w:ascii="Lucida Console" w:eastAsia="宋体" w:hAnsi="Lucida Console" w:cs="宋体"/>
                <w:color w:val="75715E"/>
                <w:kern w:val="0"/>
                <w:sz w:val="22"/>
              </w:rPr>
              <w:t>/**</w:t>
            </w:r>
            <w:r w:rsidRPr="00160C6D">
              <w:rPr>
                <w:rFonts w:ascii="Lucida Console" w:eastAsia="宋体" w:hAnsi="Lucida Console" w:cs="宋体"/>
                <w:color w:val="657B83"/>
                <w:kern w:val="0"/>
                <w:sz w:val="22"/>
              </w:rPr>
              <w:br/>
            </w:r>
            <w:r w:rsidRPr="00160C6D">
              <w:rPr>
                <w:rFonts w:ascii="Lucida Console" w:eastAsia="宋体" w:hAnsi="Lucida Console" w:cs="宋体"/>
                <w:color w:val="75715E"/>
                <w:kern w:val="0"/>
                <w:sz w:val="22"/>
              </w:rPr>
              <w:t xml:space="preserve"> * </w:t>
            </w:r>
            <w:r w:rsidRPr="00160C6D">
              <w:rPr>
                <w:rFonts w:ascii="Lucida Console" w:eastAsia="宋体" w:hAnsi="Lucida Console" w:cs="宋体"/>
                <w:color w:val="75715E"/>
                <w:kern w:val="0"/>
                <w:sz w:val="22"/>
              </w:rPr>
              <w:t>创建一个新的事务。</w:t>
            </w:r>
            <w:r w:rsidRPr="00160C6D">
              <w:rPr>
                <w:rFonts w:ascii="Lucida Console" w:eastAsia="宋体" w:hAnsi="Lucida Console" w:cs="宋体"/>
                <w:color w:val="657B83"/>
                <w:kern w:val="0"/>
                <w:sz w:val="22"/>
              </w:rPr>
              <w:br/>
            </w:r>
            <w:r w:rsidRPr="00160C6D">
              <w:rPr>
                <w:rFonts w:ascii="Lucida Console" w:eastAsia="宋体" w:hAnsi="Lucida Console" w:cs="宋体"/>
                <w:color w:val="75715E"/>
                <w:kern w:val="0"/>
                <w:sz w:val="22"/>
              </w:rPr>
              <w:t xml:space="preserve"> * </w:t>
            </w:r>
            <w:r w:rsidRPr="00160C6D">
              <w:rPr>
                <w:rFonts w:ascii="Lucida Console" w:eastAsia="宋体" w:hAnsi="Lucida Console" w:cs="宋体"/>
                <w:color w:val="75715E"/>
                <w:kern w:val="0"/>
                <w:sz w:val="22"/>
              </w:rPr>
              <w:t>如果当前存在事务，则把当前事务挂起。</w:t>
            </w:r>
            <w:r w:rsidRPr="00160C6D">
              <w:rPr>
                <w:rFonts w:ascii="Lucida Console" w:eastAsia="宋体" w:hAnsi="Lucida Console" w:cs="宋体"/>
                <w:color w:val="657B83"/>
                <w:kern w:val="0"/>
                <w:sz w:val="22"/>
              </w:rPr>
              <w:br/>
            </w:r>
            <w:r w:rsidRPr="00160C6D">
              <w:rPr>
                <w:rFonts w:ascii="Lucida Console" w:eastAsia="宋体" w:hAnsi="Lucida Console" w:cs="宋体"/>
                <w:color w:val="75715E"/>
                <w:kern w:val="0"/>
                <w:sz w:val="22"/>
              </w:rPr>
              <w:t xml:space="preserve"> */</w:t>
            </w:r>
            <w:r w:rsidRPr="00160C6D">
              <w:rPr>
                <w:rFonts w:ascii="Lucida Console" w:eastAsia="宋体" w:hAnsi="Lucida Console" w:cs="宋体"/>
                <w:color w:val="657B83"/>
                <w:kern w:val="0"/>
                <w:sz w:val="22"/>
              </w:rPr>
              <w:br/>
            </w:r>
            <w:r w:rsidRPr="00160C6D">
              <w:rPr>
                <w:rFonts w:ascii="Lucida Console" w:eastAsia="宋体" w:hAnsi="Lucida Console" w:cs="宋体"/>
                <w:color w:val="66D9EF"/>
                <w:kern w:val="0"/>
                <w:sz w:val="22"/>
              </w:rPr>
              <w:t>int</w:t>
            </w:r>
            <w:r w:rsidRPr="00160C6D">
              <w:rPr>
                <w:rFonts w:ascii="Lucida Console" w:eastAsia="宋体" w:hAnsi="Lucida Console" w:cs="宋体"/>
                <w:color w:val="FFFFFF"/>
                <w:kern w:val="0"/>
                <w:sz w:val="22"/>
              </w:rPr>
              <w:t xml:space="preserve"> PROPAGATION_REQUIRES_NEW = </w:t>
            </w:r>
            <w:r w:rsidRPr="00160C6D">
              <w:rPr>
                <w:rFonts w:ascii="Lucida Console" w:eastAsia="宋体" w:hAnsi="Lucida Console" w:cs="宋体"/>
                <w:color w:val="7163D7"/>
                <w:kern w:val="0"/>
                <w:sz w:val="22"/>
              </w:rPr>
              <w:t>3</w:t>
            </w:r>
            <w:r w:rsidRPr="00160C6D">
              <w:rPr>
                <w:rFonts w:ascii="Lucida Console" w:eastAsia="宋体" w:hAnsi="Lucida Console" w:cs="宋体"/>
                <w:color w:val="FFFFFF"/>
                <w:kern w:val="0"/>
                <w:sz w:val="22"/>
              </w:rPr>
              <w:t>;</w:t>
            </w:r>
            <w:r w:rsidRPr="00160C6D">
              <w:rPr>
                <w:rFonts w:ascii="Lucida Console" w:eastAsia="宋体" w:hAnsi="Lucida Console" w:cs="宋体"/>
                <w:color w:val="657B83"/>
                <w:kern w:val="0"/>
                <w:sz w:val="22"/>
              </w:rPr>
              <w:br/>
            </w:r>
            <w:r w:rsidRPr="00160C6D">
              <w:rPr>
                <w:rFonts w:ascii="Lucida Console" w:eastAsia="宋体" w:hAnsi="Lucida Console" w:cs="宋体"/>
                <w:color w:val="75715E"/>
                <w:kern w:val="0"/>
                <w:sz w:val="22"/>
              </w:rPr>
              <w:t>/**</w:t>
            </w:r>
            <w:r w:rsidRPr="00160C6D">
              <w:rPr>
                <w:rFonts w:ascii="Lucida Console" w:eastAsia="宋体" w:hAnsi="Lucida Console" w:cs="宋体"/>
                <w:color w:val="657B83"/>
                <w:kern w:val="0"/>
                <w:sz w:val="22"/>
              </w:rPr>
              <w:br/>
            </w:r>
            <w:r w:rsidRPr="00160C6D">
              <w:rPr>
                <w:rFonts w:ascii="Lucida Console" w:eastAsia="宋体" w:hAnsi="Lucida Console" w:cs="宋体"/>
                <w:color w:val="75715E"/>
                <w:kern w:val="0"/>
                <w:sz w:val="22"/>
              </w:rPr>
              <w:t xml:space="preserve"> * </w:t>
            </w:r>
            <w:r w:rsidRPr="00160C6D">
              <w:rPr>
                <w:rFonts w:ascii="Lucida Console" w:eastAsia="宋体" w:hAnsi="Lucida Console" w:cs="宋体"/>
                <w:color w:val="75715E"/>
                <w:kern w:val="0"/>
                <w:sz w:val="22"/>
              </w:rPr>
              <w:t>以非事务方式运行。</w:t>
            </w:r>
            <w:r w:rsidRPr="00160C6D">
              <w:rPr>
                <w:rFonts w:ascii="Lucida Console" w:eastAsia="宋体" w:hAnsi="Lucida Console" w:cs="宋体"/>
                <w:color w:val="657B83"/>
                <w:kern w:val="0"/>
                <w:sz w:val="22"/>
              </w:rPr>
              <w:br/>
            </w:r>
            <w:r w:rsidRPr="00160C6D">
              <w:rPr>
                <w:rFonts w:ascii="Lucida Console" w:eastAsia="宋体" w:hAnsi="Lucida Console" w:cs="宋体"/>
                <w:color w:val="75715E"/>
                <w:kern w:val="0"/>
                <w:sz w:val="22"/>
              </w:rPr>
              <w:t xml:space="preserve"> * </w:t>
            </w:r>
            <w:r w:rsidRPr="00160C6D">
              <w:rPr>
                <w:rFonts w:ascii="Lucida Console" w:eastAsia="宋体" w:hAnsi="Lucida Console" w:cs="宋体"/>
                <w:color w:val="75715E"/>
                <w:kern w:val="0"/>
                <w:sz w:val="22"/>
              </w:rPr>
              <w:t>如果当前存在事务，则把当前事务挂起。</w:t>
            </w:r>
            <w:r w:rsidRPr="00160C6D">
              <w:rPr>
                <w:rFonts w:ascii="Lucida Console" w:eastAsia="宋体" w:hAnsi="Lucida Console" w:cs="宋体"/>
                <w:color w:val="657B83"/>
                <w:kern w:val="0"/>
                <w:sz w:val="22"/>
              </w:rPr>
              <w:br/>
            </w:r>
            <w:r w:rsidRPr="00160C6D">
              <w:rPr>
                <w:rFonts w:ascii="Lucida Console" w:eastAsia="宋体" w:hAnsi="Lucida Console" w:cs="宋体"/>
                <w:color w:val="75715E"/>
                <w:kern w:val="0"/>
                <w:sz w:val="22"/>
              </w:rPr>
              <w:t xml:space="preserve"> */</w:t>
            </w:r>
            <w:r w:rsidRPr="00160C6D">
              <w:rPr>
                <w:rFonts w:ascii="Lucida Console" w:eastAsia="宋体" w:hAnsi="Lucida Console" w:cs="宋体"/>
                <w:color w:val="657B83"/>
                <w:kern w:val="0"/>
                <w:sz w:val="22"/>
              </w:rPr>
              <w:br/>
            </w:r>
            <w:r w:rsidRPr="00160C6D">
              <w:rPr>
                <w:rFonts w:ascii="Lucida Console" w:eastAsia="宋体" w:hAnsi="Lucida Console" w:cs="宋体"/>
                <w:color w:val="66D9EF"/>
                <w:kern w:val="0"/>
                <w:sz w:val="22"/>
              </w:rPr>
              <w:t>int</w:t>
            </w:r>
            <w:r w:rsidRPr="00160C6D">
              <w:rPr>
                <w:rFonts w:ascii="Lucida Console" w:eastAsia="宋体" w:hAnsi="Lucida Console" w:cs="宋体"/>
                <w:color w:val="FFFFFF"/>
                <w:kern w:val="0"/>
                <w:sz w:val="22"/>
              </w:rPr>
              <w:t xml:space="preserve"> PROPAGATION_NOT_SUPPORTED = </w:t>
            </w:r>
            <w:r w:rsidRPr="00160C6D">
              <w:rPr>
                <w:rFonts w:ascii="Lucida Console" w:eastAsia="宋体" w:hAnsi="Lucida Console" w:cs="宋体"/>
                <w:color w:val="7163D7"/>
                <w:kern w:val="0"/>
                <w:sz w:val="22"/>
              </w:rPr>
              <w:t>4</w:t>
            </w:r>
            <w:r w:rsidRPr="00160C6D">
              <w:rPr>
                <w:rFonts w:ascii="Lucida Console" w:eastAsia="宋体" w:hAnsi="Lucida Console" w:cs="宋体"/>
                <w:color w:val="FFFFFF"/>
                <w:kern w:val="0"/>
                <w:sz w:val="22"/>
              </w:rPr>
              <w:t>;</w:t>
            </w:r>
            <w:r w:rsidRPr="00160C6D">
              <w:rPr>
                <w:rFonts w:ascii="Lucida Console" w:eastAsia="宋体" w:hAnsi="Lucida Console" w:cs="宋体"/>
                <w:color w:val="657B83"/>
                <w:kern w:val="0"/>
                <w:sz w:val="22"/>
              </w:rPr>
              <w:br/>
            </w:r>
            <w:r w:rsidRPr="00160C6D">
              <w:rPr>
                <w:rFonts w:ascii="Lucida Console" w:eastAsia="宋体" w:hAnsi="Lucida Console" w:cs="宋体"/>
                <w:color w:val="75715E"/>
                <w:kern w:val="0"/>
                <w:sz w:val="22"/>
              </w:rPr>
              <w:t>/**</w:t>
            </w:r>
            <w:r w:rsidRPr="00160C6D">
              <w:rPr>
                <w:rFonts w:ascii="Lucida Console" w:eastAsia="宋体" w:hAnsi="Lucida Console" w:cs="宋体"/>
                <w:color w:val="657B83"/>
                <w:kern w:val="0"/>
                <w:sz w:val="22"/>
              </w:rPr>
              <w:br/>
            </w:r>
            <w:r w:rsidRPr="00160C6D">
              <w:rPr>
                <w:rFonts w:ascii="Lucida Console" w:eastAsia="宋体" w:hAnsi="Lucida Console" w:cs="宋体"/>
                <w:color w:val="75715E"/>
                <w:kern w:val="0"/>
                <w:sz w:val="22"/>
              </w:rPr>
              <w:t xml:space="preserve"> * </w:t>
            </w:r>
            <w:r w:rsidRPr="00160C6D">
              <w:rPr>
                <w:rFonts w:ascii="Lucida Console" w:eastAsia="宋体" w:hAnsi="Lucida Console" w:cs="宋体"/>
                <w:color w:val="75715E"/>
                <w:kern w:val="0"/>
                <w:sz w:val="22"/>
              </w:rPr>
              <w:t>以非事务方式运行。</w:t>
            </w:r>
            <w:r w:rsidRPr="00160C6D">
              <w:rPr>
                <w:rFonts w:ascii="Lucida Console" w:eastAsia="宋体" w:hAnsi="Lucida Console" w:cs="宋体"/>
                <w:color w:val="657B83"/>
                <w:kern w:val="0"/>
                <w:sz w:val="22"/>
              </w:rPr>
              <w:br/>
            </w:r>
            <w:r w:rsidRPr="00160C6D">
              <w:rPr>
                <w:rFonts w:ascii="Lucida Console" w:eastAsia="宋体" w:hAnsi="Lucida Console" w:cs="宋体"/>
                <w:color w:val="75715E"/>
                <w:kern w:val="0"/>
                <w:sz w:val="22"/>
              </w:rPr>
              <w:t xml:space="preserve"> * </w:t>
            </w:r>
            <w:r w:rsidRPr="00160C6D">
              <w:rPr>
                <w:rFonts w:ascii="Lucida Console" w:eastAsia="宋体" w:hAnsi="Lucida Console" w:cs="宋体"/>
                <w:color w:val="75715E"/>
                <w:kern w:val="0"/>
                <w:sz w:val="22"/>
              </w:rPr>
              <w:t>如果当前存在事务，则抛出异常。</w:t>
            </w:r>
            <w:r w:rsidRPr="00160C6D">
              <w:rPr>
                <w:rFonts w:ascii="Lucida Console" w:eastAsia="宋体" w:hAnsi="Lucida Console" w:cs="宋体"/>
                <w:color w:val="657B83"/>
                <w:kern w:val="0"/>
                <w:sz w:val="22"/>
              </w:rPr>
              <w:br/>
            </w:r>
            <w:r w:rsidRPr="00160C6D">
              <w:rPr>
                <w:rFonts w:ascii="Lucida Console" w:eastAsia="宋体" w:hAnsi="Lucida Console" w:cs="宋体"/>
                <w:color w:val="75715E"/>
                <w:kern w:val="0"/>
                <w:sz w:val="22"/>
              </w:rPr>
              <w:t xml:space="preserve"> */</w:t>
            </w:r>
            <w:r w:rsidRPr="00160C6D">
              <w:rPr>
                <w:rFonts w:ascii="Lucida Console" w:eastAsia="宋体" w:hAnsi="Lucida Console" w:cs="宋体"/>
                <w:color w:val="657B83"/>
                <w:kern w:val="0"/>
                <w:sz w:val="22"/>
              </w:rPr>
              <w:br/>
            </w:r>
            <w:r w:rsidRPr="00160C6D">
              <w:rPr>
                <w:rFonts w:ascii="Lucida Console" w:eastAsia="宋体" w:hAnsi="Lucida Console" w:cs="宋体"/>
                <w:color w:val="66D9EF"/>
                <w:kern w:val="0"/>
                <w:sz w:val="22"/>
              </w:rPr>
              <w:t>int</w:t>
            </w:r>
            <w:r w:rsidRPr="00160C6D">
              <w:rPr>
                <w:rFonts w:ascii="Lucida Console" w:eastAsia="宋体" w:hAnsi="Lucida Console" w:cs="宋体"/>
                <w:color w:val="FFFFFF"/>
                <w:kern w:val="0"/>
                <w:sz w:val="22"/>
              </w:rPr>
              <w:t xml:space="preserve"> PROPAGATION_NEVER = </w:t>
            </w:r>
            <w:r w:rsidRPr="00160C6D">
              <w:rPr>
                <w:rFonts w:ascii="Lucida Console" w:eastAsia="宋体" w:hAnsi="Lucida Console" w:cs="宋体"/>
                <w:color w:val="7163D7"/>
                <w:kern w:val="0"/>
                <w:sz w:val="22"/>
              </w:rPr>
              <w:t>5</w:t>
            </w:r>
            <w:r w:rsidRPr="00160C6D">
              <w:rPr>
                <w:rFonts w:ascii="Lucida Console" w:eastAsia="宋体" w:hAnsi="Lucida Console" w:cs="宋体"/>
                <w:color w:val="FFFFFF"/>
                <w:kern w:val="0"/>
                <w:sz w:val="22"/>
              </w:rPr>
              <w:t>;</w:t>
            </w:r>
            <w:r w:rsidRPr="00160C6D">
              <w:rPr>
                <w:rFonts w:ascii="Lucida Console" w:eastAsia="宋体" w:hAnsi="Lucida Console" w:cs="宋体"/>
                <w:color w:val="657B83"/>
                <w:kern w:val="0"/>
                <w:sz w:val="22"/>
              </w:rPr>
              <w:br/>
            </w:r>
            <w:r w:rsidRPr="00160C6D">
              <w:rPr>
                <w:rFonts w:ascii="Lucida Console" w:eastAsia="宋体" w:hAnsi="Lucida Console" w:cs="宋体"/>
                <w:color w:val="657B83"/>
                <w:kern w:val="0"/>
                <w:sz w:val="22"/>
              </w:rPr>
              <w:br/>
            </w:r>
            <w:r w:rsidRPr="00160C6D">
              <w:rPr>
                <w:rFonts w:ascii="Lucida Console" w:eastAsia="宋体" w:hAnsi="Lucida Console" w:cs="宋体"/>
                <w:color w:val="75715E"/>
                <w:kern w:val="0"/>
                <w:sz w:val="22"/>
              </w:rPr>
              <w:t xml:space="preserve">// ========== </w:t>
            </w:r>
            <w:r w:rsidRPr="00160C6D">
              <w:rPr>
                <w:rFonts w:ascii="Lucida Console" w:eastAsia="宋体" w:hAnsi="Lucida Console" w:cs="宋体"/>
                <w:color w:val="75715E"/>
                <w:kern w:val="0"/>
                <w:sz w:val="22"/>
              </w:rPr>
              <w:t>其他情况</w:t>
            </w:r>
            <w:r w:rsidRPr="00160C6D">
              <w:rPr>
                <w:rFonts w:ascii="Lucida Console" w:eastAsia="宋体" w:hAnsi="Lucida Console" w:cs="宋体"/>
                <w:color w:val="75715E"/>
                <w:kern w:val="0"/>
                <w:sz w:val="22"/>
              </w:rPr>
              <w:t xml:space="preserve"> ========== </w:t>
            </w:r>
            <w:r w:rsidRPr="00160C6D">
              <w:rPr>
                <w:rFonts w:ascii="Lucida Console" w:eastAsia="宋体" w:hAnsi="Lucida Console" w:cs="宋体"/>
                <w:color w:val="657B83"/>
                <w:kern w:val="0"/>
                <w:sz w:val="22"/>
              </w:rPr>
              <w:br/>
            </w:r>
            <w:r w:rsidRPr="00160C6D">
              <w:rPr>
                <w:rFonts w:ascii="Lucida Console" w:eastAsia="宋体" w:hAnsi="Lucida Console" w:cs="宋体"/>
                <w:color w:val="657B83"/>
                <w:kern w:val="0"/>
                <w:sz w:val="22"/>
              </w:rPr>
              <w:br/>
            </w:r>
            <w:r w:rsidRPr="00160C6D">
              <w:rPr>
                <w:rFonts w:ascii="Lucida Console" w:eastAsia="宋体" w:hAnsi="Lucida Console" w:cs="宋体"/>
                <w:color w:val="75715E"/>
                <w:kern w:val="0"/>
                <w:sz w:val="22"/>
              </w:rPr>
              <w:t>/**</w:t>
            </w:r>
            <w:r w:rsidRPr="00160C6D">
              <w:rPr>
                <w:rFonts w:ascii="Lucida Console" w:eastAsia="宋体" w:hAnsi="Lucida Console" w:cs="宋体"/>
                <w:color w:val="657B83"/>
                <w:kern w:val="0"/>
                <w:sz w:val="22"/>
              </w:rPr>
              <w:br/>
            </w:r>
            <w:r w:rsidRPr="00160C6D">
              <w:rPr>
                <w:rFonts w:ascii="Lucida Console" w:eastAsia="宋体" w:hAnsi="Lucida Console" w:cs="宋体"/>
                <w:color w:val="75715E"/>
                <w:kern w:val="0"/>
                <w:sz w:val="22"/>
              </w:rPr>
              <w:t xml:space="preserve"> * </w:t>
            </w:r>
            <w:r w:rsidRPr="00160C6D">
              <w:rPr>
                <w:rFonts w:ascii="Lucida Console" w:eastAsia="宋体" w:hAnsi="Lucida Console" w:cs="宋体"/>
                <w:color w:val="75715E"/>
                <w:kern w:val="0"/>
                <w:sz w:val="22"/>
              </w:rPr>
              <w:t>如果当前存在事务，则创建一个事务作为当前事务的嵌套事务来运行。</w:t>
            </w:r>
            <w:r w:rsidRPr="00160C6D">
              <w:rPr>
                <w:rFonts w:ascii="Lucida Console" w:eastAsia="宋体" w:hAnsi="Lucida Console" w:cs="宋体"/>
                <w:color w:val="657B83"/>
                <w:kern w:val="0"/>
                <w:sz w:val="22"/>
              </w:rPr>
              <w:br/>
            </w:r>
            <w:r w:rsidRPr="00160C6D">
              <w:rPr>
                <w:rFonts w:ascii="Lucida Console" w:eastAsia="宋体" w:hAnsi="Lucida Console" w:cs="宋体"/>
                <w:color w:val="75715E"/>
                <w:kern w:val="0"/>
                <w:sz w:val="22"/>
              </w:rPr>
              <w:t xml:space="preserve"> * </w:t>
            </w:r>
            <w:r w:rsidRPr="00160C6D">
              <w:rPr>
                <w:rFonts w:ascii="Lucida Console" w:eastAsia="宋体" w:hAnsi="Lucida Console" w:cs="宋体"/>
                <w:color w:val="75715E"/>
                <w:kern w:val="0"/>
                <w:sz w:val="22"/>
              </w:rPr>
              <w:t>如果当前没有事务，则等价于</w:t>
            </w:r>
            <w:r w:rsidRPr="00160C6D">
              <w:rPr>
                <w:rFonts w:ascii="Lucida Console" w:eastAsia="宋体" w:hAnsi="Lucida Console" w:cs="宋体"/>
                <w:color w:val="75715E"/>
                <w:kern w:val="0"/>
                <w:sz w:val="22"/>
              </w:rPr>
              <w:t xml:space="preserve"> {@link TransactionDefinition#PROPAGATION_REQUIRED}</w:t>
            </w:r>
            <w:r w:rsidRPr="00160C6D">
              <w:rPr>
                <w:rFonts w:ascii="Lucida Console" w:eastAsia="宋体" w:hAnsi="Lucida Console" w:cs="宋体"/>
                <w:color w:val="657B83"/>
                <w:kern w:val="0"/>
                <w:sz w:val="22"/>
              </w:rPr>
              <w:br/>
            </w:r>
            <w:r w:rsidRPr="00160C6D">
              <w:rPr>
                <w:rFonts w:ascii="Lucida Console" w:eastAsia="宋体" w:hAnsi="Lucida Console" w:cs="宋体"/>
                <w:color w:val="75715E"/>
                <w:kern w:val="0"/>
                <w:sz w:val="22"/>
              </w:rPr>
              <w:t xml:space="preserve"> */</w:t>
            </w:r>
            <w:r w:rsidRPr="00160C6D">
              <w:rPr>
                <w:rFonts w:ascii="Lucida Console" w:eastAsia="宋体" w:hAnsi="Lucida Console" w:cs="宋体"/>
                <w:color w:val="657B83"/>
                <w:kern w:val="0"/>
                <w:sz w:val="22"/>
              </w:rPr>
              <w:br/>
            </w:r>
            <w:r w:rsidRPr="00160C6D">
              <w:rPr>
                <w:rFonts w:ascii="Lucida Console" w:eastAsia="宋体" w:hAnsi="Lucida Console" w:cs="宋体"/>
                <w:color w:val="66D9EF"/>
                <w:kern w:val="0"/>
                <w:sz w:val="22"/>
              </w:rPr>
              <w:t>int</w:t>
            </w:r>
            <w:r w:rsidRPr="00160C6D">
              <w:rPr>
                <w:rFonts w:ascii="Lucida Console" w:eastAsia="宋体" w:hAnsi="Lucida Console" w:cs="宋体"/>
                <w:color w:val="FFFFFF"/>
                <w:kern w:val="0"/>
                <w:sz w:val="22"/>
              </w:rPr>
              <w:t xml:space="preserve"> PROPAGATION_NESTED = </w:t>
            </w:r>
            <w:r w:rsidRPr="00160C6D">
              <w:rPr>
                <w:rFonts w:ascii="Lucida Console" w:eastAsia="宋体" w:hAnsi="Lucida Console" w:cs="宋体"/>
                <w:color w:val="7163D7"/>
                <w:kern w:val="0"/>
                <w:sz w:val="22"/>
              </w:rPr>
              <w:t>6</w:t>
            </w:r>
            <w:r w:rsidRPr="00160C6D">
              <w:rPr>
                <w:rFonts w:ascii="Lucida Console" w:eastAsia="宋体" w:hAnsi="Lucida Console" w:cs="宋体"/>
                <w:color w:val="FFFFFF"/>
                <w:kern w:val="0"/>
                <w:sz w:val="22"/>
              </w:rPr>
              <w:t>;</w:t>
            </w:r>
          </w:p>
        </w:tc>
      </w:tr>
    </w:tbl>
    <w:p w:rsidR="00160C6D" w:rsidRPr="00160C6D" w:rsidRDefault="00160C6D" w:rsidP="00FA61C5">
      <w:pPr>
        <w:widowControl/>
        <w:numPr>
          <w:ilvl w:val="0"/>
          <w:numId w:val="126"/>
        </w:numPr>
        <w:shd w:val="clear" w:color="auto" w:fill="FFFFFF"/>
        <w:ind w:left="0"/>
        <w:jc w:val="left"/>
        <w:rPr>
          <w:rFonts w:ascii="Lucida Sans Unicode" w:eastAsia="宋体" w:hAnsi="Lucida Sans Unicode" w:cs="Lucida Sans Unicode"/>
          <w:color w:val="1A1A1A"/>
          <w:kern w:val="0"/>
          <w:szCs w:val="21"/>
        </w:rPr>
      </w:pPr>
      <w:r w:rsidRPr="00160C6D">
        <w:rPr>
          <w:rFonts w:ascii="Lucida Sans Unicode" w:eastAsia="宋体" w:hAnsi="Lucida Sans Unicode" w:cs="Lucida Sans Unicode"/>
          <w:color w:val="1A1A1A"/>
          <w:kern w:val="0"/>
          <w:szCs w:val="21"/>
        </w:rPr>
        <w:t>分类之后，其实还是比较好记的。当然，绝大数场景，我们只用</w:t>
      </w:r>
      <w:r w:rsidRPr="00160C6D">
        <w:rPr>
          <w:rFonts w:ascii="Lucida Sans Unicode" w:eastAsia="宋体" w:hAnsi="Lucida Sans Unicode" w:cs="Lucida Sans Unicode"/>
          <w:color w:val="1A1A1A"/>
          <w:kern w:val="0"/>
          <w:szCs w:val="21"/>
        </w:rPr>
        <w:t> </w:t>
      </w:r>
      <w:r w:rsidRPr="00160C6D">
        <w:rPr>
          <w:rFonts w:ascii="Lucida Console" w:eastAsia="宋体" w:hAnsi="Lucida Console" w:cs="宋体"/>
          <w:color w:val="1A1A1A"/>
          <w:kern w:val="0"/>
          <w:szCs w:val="21"/>
          <w:bdr w:val="single" w:sz="6" w:space="1" w:color="CCCCCC" w:frame="1"/>
          <w:shd w:val="clear" w:color="auto" w:fill="DDDDDD"/>
        </w:rPr>
        <w:t>PROPAGATION_REQUIRED</w:t>
      </w:r>
      <w:r w:rsidRPr="00160C6D">
        <w:rPr>
          <w:rFonts w:ascii="Lucida Sans Unicode" w:eastAsia="宋体" w:hAnsi="Lucida Sans Unicode" w:cs="Lucida Sans Unicode"/>
          <w:color w:val="1A1A1A"/>
          <w:kern w:val="0"/>
          <w:szCs w:val="21"/>
        </w:rPr>
        <w:t> </w:t>
      </w:r>
      <w:r w:rsidRPr="00160C6D">
        <w:rPr>
          <w:rFonts w:ascii="Lucida Sans Unicode" w:eastAsia="宋体" w:hAnsi="Lucida Sans Unicode" w:cs="Lucida Sans Unicode"/>
          <w:color w:val="1A1A1A"/>
          <w:kern w:val="0"/>
          <w:szCs w:val="21"/>
        </w:rPr>
        <w:t>传播级别。</w:t>
      </w:r>
    </w:p>
    <w:p w:rsidR="00160C6D" w:rsidRPr="00160C6D" w:rsidRDefault="00160C6D" w:rsidP="00FA61C5">
      <w:pPr>
        <w:widowControl/>
        <w:numPr>
          <w:ilvl w:val="0"/>
          <w:numId w:val="126"/>
        </w:numPr>
        <w:shd w:val="clear" w:color="auto" w:fill="FFFFFF"/>
        <w:ind w:left="0"/>
        <w:jc w:val="left"/>
        <w:rPr>
          <w:rFonts w:ascii="Lucida Sans Unicode" w:eastAsia="宋体" w:hAnsi="Lucida Sans Unicode" w:cs="Lucida Sans Unicode"/>
          <w:color w:val="1A1A1A"/>
          <w:kern w:val="0"/>
          <w:szCs w:val="21"/>
        </w:rPr>
      </w:pPr>
      <w:r w:rsidRPr="00160C6D">
        <w:rPr>
          <w:rFonts w:ascii="Lucida Sans Unicode" w:eastAsia="宋体" w:hAnsi="Lucida Sans Unicode" w:cs="Lucida Sans Unicode"/>
          <w:color w:val="1A1A1A"/>
          <w:kern w:val="0"/>
          <w:szCs w:val="21"/>
        </w:rPr>
        <w:t>这里需要指出的是，前面的六种事务传播行为是</w:t>
      </w:r>
      <w:r w:rsidRPr="00160C6D">
        <w:rPr>
          <w:rFonts w:ascii="Lucida Sans Unicode" w:eastAsia="宋体" w:hAnsi="Lucida Sans Unicode" w:cs="Lucida Sans Unicode"/>
          <w:color w:val="1A1A1A"/>
          <w:kern w:val="0"/>
          <w:szCs w:val="21"/>
        </w:rPr>
        <w:t xml:space="preserve"> Spring </w:t>
      </w:r>
      <w:r w:rsidRPr="00160C6D">
        <w:rPr>
          <w:rFonts w:ascii="Lucida Sans Unicode" w:eastAsia="宋体" w:hAnsi="Lucida Sans Unicode" w:cs="Lucida Sans Unicode"/>
          <w:color w:val="1A1A1A"/>
          <w:kern w:val="0"/>
          <w:szCs w:val="21"/>
        </w:rPr>
        <w:t>从</w:t>
      </w:r>
      <w:r w:rsidRPr="00160C6D">
        <w:rPr>
          <w:rFonts w:ascii="Lucida Sans Unicode" w:eastAsia="宋体" w:hAnsi="Lucida Sans Unicode" w:cs="Lucida Sans Unicode"/>
          <w:color w:val="1A1A1A"/>
          <w:kern w:val="0"/>
          <w:szCs w:val="21"/>
        </w:rPr>
        <w:t xml:space="preserve"> EJB </w:t>
      </w:r>
      <w:r w:rsidRPr="00160C6D">
        <w:rPr>
          <w:rFonts w:ascii="Lucida Sans Unicode" w:eastAsia="宋体" w:hAnsi="Lucida Sans Unicode" w:cs="Lucida Sans Unicode"/>
          <w:color w:val="1A1A1A"/>
          <w:kern w:val="0"/>
          <w:szCs w:val="21"/>
        </w:rPr>
        <w:t>中引入的，他们共享相同的概念。而</w:t>
      </w:r>
      <w:r w:rsidRPr="00160C6D">
        <w:rPr>
          <w:rFonts w:ascii="Lucida Sans Unicode" w:eastAsia="宋体" w:hAnsi="Lucida Sans Unicode" w:cs="Lucida Sans Unicode"/>
          <w:color w:val="1A1A1A"/>
          <w:kern w:val="0"/>
          <w:szCs w:val="21"/>
        </w:rPr>
        <w:t> </w:t>
      </w:r>
      <w:r w:rsidRPr="00160C6D">
        <w:rPr>
          <w:rFonts w:ascii="Lucida Console" w:eastAsia="宋体" w:hAnsi="Lucida Console" w:cs="宋体"/>
          <w:color w:val="1A1A1A"/>
          <w:kern w:val="0"/>
          <w:szCs w:val="21"/>
          <w:bdr w:val="single" w:sz="6" w:space="1" w:color="CCCCCC" w:frame="1"/>
          <w:shd w:val="clear" w:color="auto" w:fill="DDDDDD"/>
        </w:rPr>
        <w:t>PROPAGATION_NESTED</w:t>
      </w:r>
      <w:r w:rsidRPr="00160C6D">
        <w:rPr>
          <w:rFonts w:ascii="Lucida Sans Unicode" w:eastAsia="宋体" w:hAnsi="Lucida Sans Unicode" w:cs="Lucida Sans Unicode"/>
          <w:color w:val="1A1A1A"/>
          <w:kern w:val="0"/>
          <w:szCs w:val="21"/>
        </w:rPr>
        <w:t> </w:t>
      </w:r>
      <w:r w:rsidRPr="00160C6D">
        <w:rPr>
          <w:rFonts w:ascii="Lucida Sans Unicode" w:eastAsia="宋体" w:hAnsi="Lucida Sans Unicode" w:cs="Lucida Sans Unicode"/>
          <w:color w:val="1A1A1A"/>
          <w:kern w:val="0"/>
          <w:szCs w:val="21"/>
        </w:rPr>
        <w:t>是</w:t>
      </w:r>
      <w:r w:rsidRPr="00160C6D">
        <w:rPr>
          <w:rFonts w:ascii="Lucida Sans Unicode" w:eastAsia="宋体" w:hAnsi="Lucida Sans Unicode" w:cs="Lucida Sans Unicode"/>
          <w:color w:val="1A1A1A"/>
          <w:kern w:val="0"/>
          <w:szCs w:val="21"/>
        </w:rPr>
        <w:t xml:space="preserve"> Spring </w:t>
      </w:r>
      <w:r w:rsidRPr="00160C6D">
        <w:rPr>
          <w:rFonts w:ascii="Lucida Sans Unicode" w:eastAsia="宋体" w:hAnsi="Lucida Sans Unicode" w:cs="Lucida Sans Unicode"/>
          <w:color w:val="1A1A1A"/>
          <w:kern w:val="0"/>
          <w:szCs w:val="21"/>
        </w:rPr>
        <w:t>所特有的。</w:t>
      </w:r>
    </w:p>
    <w:p w:rsidR="00160C6D" w:rsidRPr="00160C6D" w:rsidRDefault="00160C6D" w:rsidP="00FA61C5">
      <w:pPr>
        <w:widowControl/>
        <w:numPr>
          <w:ilvl w:val="1"/>
          <w:numId w:val="126"/>
        </w:numPr>
        <w:shd w:val="clear" w:color="auto" w:fill="FFFFFF"/>
        <w:ind w:left="450"/>
        <w:jc w:val="left"/>
        <w:rPr>
          <w:rFonts w:ascii="Lucida Sans Unicode" w:eastAsia="宋体" w:hAnsi="Lucida Sans Unicode" w:cs="Lucida Sans Unicode"/>
          <w:color w:val="1A1A1A"/>
          <w:kern w:val="0"/>
          <w:szCs w:val="21"/>
        </w:rPr>
      </w:pPr>
      <w:r w:rsidRPr="00160C6D">
        <w:rPr>
          <w:rFonts w:ascii="Lucida Sans Unicode" w:eastAsia="宋体" w:hAnsi="Lucida Sans Unicode" w:cs="Lucida Sans Unicode"/>
          <w:color w:val="1A1A1A"/>
          <w:kern w:val="0"/>
          <w:szCs w:val="21"/>
        </w:rPr>
        <w:t>以</w:t>
      </w:r>
      <w:r w:rsidRPr="00160C6D">
        <w:rPr>
          <w:rFonts w:ascii="Lucida Sans Unicode" w:eastAsia="宋体" w:hAnsi="Lucida Sans Unicode" w:cs="Lucida Sans Unicode"/>
          <w:color w:val="1A1A1A"/>
          <w:kern w:val="0"/>
          <w:szCs w:val="21"/>
        </w:rPr>
        <w:t> </w:t>
      </w:r>
      <w:r w:rsidRPr="00160C6D">
        <w:rPr>
          <w:rFonts w:ascii="Lucida Console" w:eastAsia="宋体" w:hAnsi="Lucida Console" w:cs="宋体"/>
          <w:color w:val="1A1A1A"/>
          <w:kern w:val="0"/>
          <w:szCs w:val="21"/>
          <w:bdr w:val="single" w:sz="6" w:space="1" w:color="CCCCCC" w:frame="1"/>
          <w:shd w:val="clear" w:color="auto" w:fill="DDDDDD"/>
        </w:rPr>
        <w:t>PROPAGATION_NESTED</w:t>
      </w:r>
      <w:r w:rsidRPr="00160C6D">
        <w:rPr>
          <w:rFonts w:ascii="Lucida Sans Unicode" w:eastAsia="宋体" w:hAnsi="Lucida Sans Unicode" w:cs="Lucida Sans Unicode"/>
          <w:color w:val="1A1A1A"/>
          <w:kern w:val="0"/>
          <w:szCs w:val="21"/>
        </w:rPr>
        <w:t> </w:t>
      </w:r>
      <w:r w:rsidRPr="00160C6D">
        <w:rPr>
          <w:rFonts w:ascii="Lucida Sans Unicode" w:eastAsia="宋体" w:hAnsi="Lucida Sans Unicode" w:cs="Lucida Sans Unicode"/>
          <w:color w:val="1A1A1A"/>
          <w:kern w:val="0"/>
          <w:szCs w:val="21"/>
        </w:rPr>
        <w:t>启动的事务内嵌于外部事务中（如果存在外部事务的话），此时，内嵌事务并不是一个独立的事务，它依赖于外部事务的存在，只有通过外部的事务提交，才能引起内部事务的提交，嵌套的子事务不能单独提交。如果熟悉</w:t>
      </w:r>
      <w:r w:rsidRPr="00160C6D">
        <w:rPr>
          <w:rFonts w:ascii="Lucida Sans Unicode" w:eastAsia="宋体" w:hAnsi="Lucida Sans Unicode" w:cs="Lucida Sans Unicode"/>
          <w:color w:val="1A1A1A"/>
          <w:kern w:val="0"/>
          <w:szCs w:val="21"/>
        </w:rPr>
        <w:t xml:space="preserve"> JDBC </w:t>
      </w:r>
      <w:r w:rsidRPr="00160C6D">
        <w:rPr>
          <w:rFonts w:ascii="Lucida Sans Unicode" w:eastAsia="宋体" w:hAnsi="Lucida Sans Unicode" w:cs="Lucida Sans Unicode"/>
          <w:color w:val="1A1A1A"/>
          <w:kern w:val="0"/>
          <w:szCs w:val="21"/>
        </w:rPr>
        <w:t>中的保存点（</w:t>
      </w:r>
      <w:r w:rsidRPr="00160C6D">
        <w:rPr>
          <w:rFonts w:ascii="Lucida Sans Unicode" w:eastAsia="宋体" w:hAnsi="Lucida Sans Unicode" w:cs="Lucida Sans Unicode"/>
          <w:color w:val="1A1A1A"/>
          <w:kern w:val="0"/>
          <w:szCs w:val="21"/>
        </w:rPr>
        <w:t>SavePoint</w:t>
      </w:r>
      <w:r w:rsidRPr="00160C6D">
        <w:rPr>
          <w:rFonts w:ascii="Lucida Sans Unicode" w:eastAsia="宋体" w:hAnsi="Lucida Sans Unicode" w:cs="Lucida Sans Unicode"/>
          <w:color w:val="1A1A1A"/>
          <w:kern w:val="0"/>
          <w:szCs w:val="21"/>
        </w:rPr>
        <w:t>）的概念，那嵌套事务就很容易理解了，其实嵌套的子事务就是保存点的一个应用，一个事务中可以包括多个保存点，每一个嵌套子事务。另外，外部事务的回滚也会导致嵌套子事务的回滚。</w:t>
      </w:r>
    </w:p>
    <w:p w:rsidR="00160C6D" w:rsidRDefault="00160C6D" w:rsidP="00160C6D">
      <w:pPr>
        <w:pStyle w:val="3"/>
      </w:pPr>
      <w:r>
        <w:t>什么是事务的超时属性？</w:t>
      </w:r>
    </w:p>
    <w:p w:rsidR="00160C6D" w:rsidRDefault="00160C6D" w:rsidP="00160C6D">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所谓事务超时，就是指一个事务所允许执行的最长时间，如果超过该时间限制但事务还没有完成，则自动回滚事务。</w:t>
      </w:r>
    </w:p>
    <w:p w:rsidR="00160C6D" w:rsidRDefault="00160C6D" w:rsidP="00160C6D">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在</w:t>
      </w:r>
      <w:r>
        <w:rPr>
          <w:rFonts w:ascii="Lucida Sans Unicode" w:hAnsi="Lucida Sans Unicode" w:cs="Lucida Sans Unicode"/>
          <w:color w:val="1A1A1A"/>
        </w:rPr>
        <w:t xml:space="preserve"> TransactionDefinition </w:t>
      </w:r>
      <w:r>
        <w:rPr>
          <w:rFonts w:ascii="Lucida Sans Unicode" w:hAnsi="Lucida Sans Unicode" w:cs="Lucida Sans Unicode"/>
          <w:color w:val="1A1A1A"/>
        </w:rPr>
        <w:t>中以</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int</w:t>
      </w:r>
      <w:r>
        <w:rPr>
          <w:rFonts w:ascii="Lucida Sans Unicode" w:hAnsi="Lucida Sans Unicode" w:cs="Lucida Sans Unicode"/>
          <w:color w:val="1A1A1A"/>
        </w:rPr>
        <w:t> </w:t>
      </w:r>
      <w:r>
        <w:rPr>
          <w:rFonts w:ascii="Lucida Sans Unicode" w:hAnsi="Lucida Sans Unicode" w:cs="Lucida Sans Unicode"/>
          <w:color w:val="1A1A1A"/>
        </w:rPr>
        <w:t>的值来表示超时时间，其单位是秒。</w:t>
      </w:r>
    </w:p>
    <w:p w:rsidR="00160C6D" w:rsidRDefault="00160C6D" w:rsidP="00160C6D">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当然，这个属性，貌似我们基本也没用过。</w:t>
      </w:r>
    </w:p>
    <w:p w:rsidR="00160C6D" w:rsidRDefault="00160C6D" w:rsidP="00160C6D">
      <w:pPr>
        <w:pStyle w:val="3"/>
      </w:pPr>
      <w:r>
        <w:t>什么是事务的只读属性？</w:t>
      </w:r>
    </w:p>
    <w:p w:rsidR="00160C6D" w:rsidRDefault="00160C6D" w:rsidP="00160C6D">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事务的只读属性是指，对事务性资源进行只读操作或者是读写操作。</w:t>
      </w:r>
    </w:p>
    <w:p w:rsidR="00160C6D" w:rsidRDefault="00160C6D" w:rsidP="00FA61C5">
      <w:pPr>
        <w:widowControl/>
        <w:numPr>
          <w:ilvl w:val="0"/>
          <w:numId w:val="12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所谓事务性资源就是指那些被事务管理的资源，比如数据源、</w:t>
      </w:r>
      <w:r>
        <w:rPr>
          <w:rFonts w:ascii="Lucida Sans Unicode" w:hAnsi="Lucida Sans Unicode" w:cs="Lucida Sans Unicode"/>
          <w:color w:val="1A1A1A"/>
          <w:szCs w:val="21"/>
        </w:rPr>
        <w:t xml:space="preserve">JMS </w:t>
      </w:r>
      <w:r>
        <w:rPr>
          <w:rFonts w:ascii="Lucida Sans Unicode" w:hAnsi="Lucida Sans Unicode" w:cs="Lucida Sans Unicode"/>
          <w:color w:val="1A1A1A"/>
          <w:szCs w:val="21"/>
        </w:rPr>
        <w:t>资源，以及自定义的事务性资源等等。</w:t>
      </w:r>
    </w:p>
    <w:p w:rsidR="00160C6D" w:rsidRDefault="00160C6D" w:rsidP="00FA61C5">
      <w:pPr>
        <w:widowControl/>
        <w:numPr>
          <w:ilvl w:val="0"/>
          <w:numId w:val="12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如果确定只对事务性资源进行只读操作，那么我们可以将事务标志为只读的，以提高事务处理的性能。感兴趣的胖友，可以看看</w:t>
      </w:r>
      <w:r>
        <w:rPr>
          <w:rFonts w:ascii="Lucida Sans Unicode" w:hAnsi="Lucida Sans Unicode" w:cs="Lucida Sans Unicode"/>
          <w:color w:val="1A1A1A"/>
          <w:szCs w:val="21"/>
        </w:rPr>
        <w:t> </w:t>
      </w:r>
      <w:hyperlink r:id="rId324" w:tgtFrame="_blank" w:history="1">
        <w:r>
          <w:rPr>
            <w:rStyle w:val="a5"/>
            <w:rFonts w:ascii="Lucida Sans Unicode" w:hAnsi="Lucida Sans Unicode" w:cs="Lucida Sans Unicode"/>
            <w:color w:val="0088CC"/>
            <w:szCs w:val="21"/>
          </w:rPr>
          <w:t>《不使用事务和使用只读事务的区别</w:t>
        </w:r>
        <w:r>
          <w:rPr>
            <w:rStyle w:val="a5"/>
            <w:rFonts w:ascii="Lucida Sans Unicode" w:hAnsi="Lucida Sans Unicode" w:cs="Lucida Sans Unicode"/>
            <w:color w:val="0088CC"/>
            <w:szCs w:val="21"/>
          </w:rPr>
          <w:t xml:space="preserve"> </w:t>
        </w:r>
        <w:r>
          <w:rPr>
            <w:rStyle w:val="a5"/>
            <w:rFonts w:ascii="Lucida Sans Unicode" w:hAnsi="Lucida Sans Unicode" w:cs="Lucida Sans Unicode"/>
            <w:color w:val="0088CC"/>
            <w:szCs w:val="21"/>
          </w:rPr>
          <w:t>》</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160C6D" w:rsidRDefault="00160C6D" w:rsidP="00160C6D">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在</w:t>
      </w:r>
      <w:r>
        <w:rPr>
          <w:rFonts w:ascii="Lucida Sans Unicode" w:hAnsi="Lucida Sans Unicode" w:cs="Lucida Sans Unicode"/>
          <w:color w:val="1A1A1A"/>
        </w:rPr>
        <w:t xml:space="preserve"> TransactionDefinition </w:t>
      </w:r>
      <w:r>
        <w:rPr>
          <w:rFonts w:ascii="Lucida Sans Unicode" w:hAnsi="Lucida Sans Unicode" w:cs="Lucida Sans Unicode"/>
          <w:color w:val="1A1A1A"/>
        </w:rPr>
        <w:t>中以</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boolean</w:t>
      </w:r>
      <w:r>
        <w:rPr>
          <w:rFonts w:ascii="Lucida Sans Unicode" w:hAnsi="Lucida Sans Unicode" w:cs="Lucida Sans Unicode"/>
          <w:color w:val="1A1A1A"/>
        </w:rPr>
        <w:t> </w:t>
      </w:r>
      <w:r>
        <w:rPr>
          <w:rFonts w:ascii="Lucida Sans Unicode" w:hAnsi="Lucida Sans Unicode" w:cs="Lucida Sans Unicode"/>
          <w:color w:val="1A1A1A"/>
        </w:rPr>
        <w:t>类型来表示该事务是否只读。</w:t>
      </w:r>
    </w:p>
    <w:p w:rsidR="00160C6D" w:rsidRDefault="00160C6D" w:rsidP="00160C6D">
      <w:pPr>
        <w:pStyle w:val="3"/>
      </w:pPr>
      <w:r>
        <w:t>什么是事务的回滚规则？</w:t>
      </w:r>
    </w:p>
    <w:p w:rsidR="00160C6D" w:rsidRDefault="00160C6D" w:rsidP="00160C6D">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回滚规则，定义了哪些异常会导致事务回滚而哪些不会。</w:t>
      </w:r>
    </w:p>
    <w:p w:rsidR="00160C6D" w:rsidRDefault="00160C6D" w:rsidP="00FA61C5">
      <w:pPr>
        <w:widowControl/>
        <w:numPr>
          <w:ilvl w:val="0"/>
          <w:numId w:val="12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默认情况下，事务只有遇到运行期异常时才会回滚，而在遇到检查型异常时不会回滚（这一行为与</w:t>
      </w:r>
      <w:r>
        <w:rPr>
          <w:rFonts w:ascii="Lucida Sans Unicode" w:hAnsi="Lucida Sans Unicode" w:cs="Lucida Sans Unicode"/>
          <w:color w:val="1A1A1A"/>
          <w:szCs w:val="21"/>
        </w:rPr>
        <w:t>EJB</w:t>
      </w:r>
      <w:r>
        <w:rPr>
          <w:rFonts w:ascii="Lucida Sans Unicode" w:hAnsi="Lucida Sans Unicode" w:cs="Lucida Sans Unicode"/>
          <w:color w:val="1A1A1A"/>
          <w:szCs w:val="21"/>
        </w:rPr>
        <w:t>的回滚行为是一致的）。</w:t>
      </w:r>
    </w:p>
    <w:p w:rsidR="00160C6D" w:rsidRDefault="00160C6D" w:rsidP="00FA61C5">
      <w:pPr>
        <w:widowControl/>
        <w:numPr>
          <w:ilvl w:val="0"/>
          <w:numId w:val="12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但是你可以声明事务在遇到特定的检查型异常时像遇到运行期异常那样回滚。同样，你还可以声明事务遇到特定的异常不回滚，即使这些异常是运行期异常。</w:t>
      </w:r>
    </w:p>
    <w:p w:rsidR="00160C6D" w:rsidRDefault="00160C6D" w:rsidP="00160C6D">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注意，事务的回滚规则，并不是数据库事务规范中的名词，</w:t>
      </w:r>
      <w:r>
        <w:rPr>
          <w:rStyle w:val="a4"/>
          <w:rFonts w:ascii="Lucida Sans Unicode" w:hAnsi="Lucida Sans Unicode" w:cs="Lucida Sans Unicode"/>
          <w:color w:val="1A1A1A"/>
        </w:rPr>
        <w:t>而是</w:t>
      </w:r>
      <w:r>
        <w:rPr>
          <w:rStyle w:val="a4"/>
          <w:rFonts w:ascii="Lucida Sans Unicode" w:hAnsi="Lucida Sans Unicode" w:cs="Lucida Sans Unicode"/>
          <w:color w:val="1A1A1A"/>
        </w:rPr>
        <w:t xml:space="preserve"> Spring </w:t>
      </w:r>
      <w:r>
        <w:rPr>
          <w:rStyle w:val="a4"/>
          <w:rFonts w:ascii="Lucida Sans Unicode" w:hAnsi="Lucida Sans Unicode" w:cs="Lucida Sans Unicode"/>
          <w:color w:val="1A1A1A"/>
        </w:rPr>
        <w:t>自身所定义的</w:t>
      </w:r>
      <w:r>
        <w:rPr>
          <w:rFonts w:ascii="Lucida Sans Unicode" w:hAnsi="Lucida Sans Unicode" w:cs="Lucida Sans Unicode"/>
          <w:color w:val="1A1A1A"/>
        </w:rPr>
        <w:t>。</w:t>
      </w:r>
    </w:p>
    <w:p w:rsidR="00160C6D" w:rsidRPr="00160C6D" w:rsidRDefault="00160C6D" w:rsidP="00160C6D">
      <w:pPr>
        <w:pStyle w:val="3"/>
      </w:pPr>
      <w:r>
        <w:t>简单介绍 TransactionStatus ？</w:t>
      </w:r>
    </w:p>
    <w:p w:rsidR="00160C6D" w:rsidRDefault="00160C6D" w:rsidP="00160C6D">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TransactionStatus </w:t>
      </w:r>
      <w:r>
        <w:rPr>
          <w:rFonts w:ascii="Lucida Sans Unicode" w:hAnsi="Lucida Sans Unicode" w:cs="Lucida Sans Unicode"/>
          <w:color w:val="1A1A1A"/>
        </w:rPr>
        <w:t>接口，记录事务的状态，不仅仅包含事务本身，还包含事务的其它信息。代码如下：</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160C6D" w:rsidTr="00160C6D">
        <w:trPr>
          <w:trHeight w:val="525"/>
        </w:trPr>
        <w:tc>
          <w:tcPr>
            <w:tcW w:w="0" w:type="auto"/>
            <w:tcBorders>
              <w:top w:val="nil"/>
              <w:left w:val="nil"/>
              <w:bottom w:val="nil"/>
              <w:right w:val="nil"/>
            </w:tcBorders>
            <w:tcMar>
              <w:top w:w="0" w:type="dxa"/>
              <w:left w:w="0" w:type="dxa"/>
              <w:bottom w:w="0" w:type="dxa"/>
              <w:right w:w="0" w:type="dxa"/>
            </w:tcMar>
            <w:vAlign w:val="center"/>
            <w:hideMark/>
          </w:tcPr>
          <w:p w:rsidR="00160C6D" w:rsidRDefault="00160C6D">
            <w:pPr>
              <w:pStyle w:val="HTML0"/>
              <w:shd w:val="clear" w:color="auto" w:fill="272822"/>
              <w:rPr>
                <w:rFonts w:ascii="Lucida Console" w:hAnsi="Lucida Console"/>
                <w:color w:val="657B83"/>
                <w:sz w:val="22"/>
                <w:szCs w:val="22"/>
              </w:rPr>
            </w:pPr>
            <w:r>
              <w:rPr>
                <w:rStyle w:val="comment"/>
                <w:rFonts w:ascii="Lucida Console" w:hAnsi="Lucida Console"/>
                <w:color w:val="75715E"/>
                <w:sz w:val="22"/>
                <w:szCs w:val="22"/>
              </w:rPr>
              <w:t>// TransactionStatus.java</w:t>
            </w:r>
            <w:r>
              <w:rPr>
                <w:rFonts w:ascii="Lucida Console" w:hAnsi="Lucida Console"/>
                <w:color w:val="657B83"/>
                <w:sz w:val="22"/>
                <w:szCs w:val="22"/>
              </w:rPr>
              <w:br/>
            </w:r>
            <w:r>
              <w:rPr>
                <w:rFonts w:ascii="Lucida Console" w:hAnsi="Lucida Console"/>
                <w:color w:val="657B83"/>
                <w:sz w:val="22"/>
                <w:szCs w:val="22"/>
              </w:rPr>
              <w:br/>
            </w:r>
            <w:r>
              <w:rPr>
                <w:rStyle w:val="keyword"/>
                <w:rFonts w:ascii="Lucida Console" w:hAnsi="Lucida Console"/>
                <w:color w:val="66D9EF"/>
                <w:sz w:val="22"/>
                <w:szCs w:val="22"/>
              </w:rPr>
              <w:t>public</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interface</w:t>
            </w:r>
            <w:r>
              <w:rPr>
                <w:rStyle w:val="class"/>
                <w:rFonts w:ascii="Lucida Console" w:hAnsi="Lucida Console"/>
                <w:color w:val="A6E22E"/>
                <w:sz w:val="22"/>
                <w:szCs w:val="22"/>
              </w:rPr>
              <w:t xml:space="preserve"> </w:t>
            </w:r>
            <w:r>
              <w:rPr>
                <w:rStyle w:val="21"/>
                <w:rFonts w:ascii="Lucida Console" w:hAnsi="Lucida Console"/>
                <w:color w:val="F92672"/>
                <w:sz w:val="22"/>
                <w:szCs w:val="22"/>
              </w:rPr>
              <w:t>TransactionStatus</w:t>
            </w:r>
            <w:r>
              <w:rPr>
                <w:rStyle w:val="class"/>
                <w:rFonts w:ascii="Lucida Console" w:hAnsi="Lucida Console"/>
                <w:color w:val="A6E22E"/>
                <w:sz w:val="22"/>
                <w:szCs w:val="22"/>
              </w:rPr>
              <w:t xml:space="preserve"> </w:t>
            </w:r>
            <w:r>
              <w:rPr>
                <w:rStyle w:val="keyword"/>
                <w:rFonts w:ascii="Lucida Console" w:hAnsi="Lucida Console"/>
                <w:color w:val="66D9EF"/>
                <w:sz w:val="22"/>
                <w:szCs w:val="22"/>
              </w:rPr>
              <w:t>extends</w:t>
            </w:r>
            <w:r>
              <w:rPr>
                <w:rStyle w:val="class"/>
                <w:rFonts w:ascii="Lucida Console" w:hAnsi="Lucida Console"/>
                <w:color w:val="A6E22E"/>
                <w:sz w:val="22"/>
                <w:szCs w:val="22"/>
              </w:rPr>
              <w:t xml:space="preserve"> </w:t>
            </w:r>
            <w:r>
              <w:rPr>
                <w:rStyle w:val="21"/>
                <w:rFonts w:ascii="Lucida Console" w:hAnsi="Lucida Console"/>
                <w:color w:val="F92672"/>
                <w:sz w:val="22"/>
                <w:szCs w:val="22"/>
              </w:rPr>
              <w:t>SavepointManager</w:t>
            </w:r>
            <w:r>
              <w:rPr>
                <w:rStyle w:val="class"/>
                <w:rFonts w:ascii="Lucida Console" w:hAnsi="Lucida Console"/>
                <w:color w:val="A6E22E"/>
                <w:sz w:val="22"/>
                <w:szCs w:val="22"/>
              </w:rPr>
              <w:t xml:space="preserve">, </w:t>
            </w:r>
            <w:r>
              <w:rPr>
                <w:rStyle w:val="21"/>
                <w:rFonts w:ascii="Lucida Console" w:hAnsi="Lucida Console"/>
                <w:color w:val="F92672"/>
                <w:sz w:val="22"/>
                <w:szCs w:val="22"/>
              </w:rPr>
              <w:t>Flushable</w:t>
            </w:r>
            <w:r>
              <w:rPr>
                <w:rStyle w:val="class"/>
                <w:rFonts w:ascii="Lucida Console" w:hAnsi="Lucida Console"/>
                <w:color w:val="A6E22E"/>
                <w:sz w:val="22"/>
                <w:szCs w:val="22"/>
              </w:rPr>
              <w:t xml:space="preserve"> </w:t>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comment"/>
                <w:rFonts w:ascii="Lucida Console" w:hAnsi="Lucida Console"/>
                <w:color w:val="75715E"/>
                <w:sz w:val="22"/>
                <w:szCs w:val="22"/>
              </w:rPr>
              <w:t>/**</w:t>
            </w:r>
            <w:r>
              <w:rPr>
                <w:rFonts w:ascii="Lucida Console" w:hAnsi="Lucida Console"/>
                <w:color w:val="657B83"/>
                <w:sz w:val="22"/>
                <w:szCs w:val="22"/>
              </w:rPr>
              <w:br/>
            </w:r>
            <w:r>
              <w:rPr>
                <w:rStyle w:val="comment"/>
                <w:rFonts w:ascii="Lucida Console" w:hAnsi="Lucida Console"/>
                <w:color w:val="75715E"/>
                <w:sz w:val="22"/>
                <w:szCs w:val="22"/>
              </w:rPr>
              <w:t xml:space="preserve">     * </w:t>
            </w:r>
            <w:r>
              <w:rPr>
                <w:rStyle w:val="comment"/>
                <w:rFonts w:ascii="Lucida Console" w:hAnsi="Lucida Console"/>
                <w:color w:val="75715E"/>
                <w:sz w:val="22"/>
                <w:szCs w:val="22"/>
              </w:rPr>
              <w:t>是否是新创建的事务</w:t>
            </w:r>
            <w:r>
              <w:rPr>
                <w:rFonts w:ascii="Lucida Console" w:hAnsi="Lucida Console"/>
                <w:color w:val="657B83"/>
                <w:sz w:val="22"/>
                <w:szCs w:val="22"/>
              </w:rPr>
              <w:br/>
            </w:r>
            <w:r>
              <w:rPr>
                <w:rStyle w:val="comment"/>
                <w:rFonts w:ascii="Lucida Console" w:hAnsi="Lucida Console"/>
                <w:color w:val="75715E"/>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boolean</w:t>
            </w:r>
            <w:r>
              <w:rPr>
                <w:rStyle w:val="function"/>
                <w:rFonts w:ascii="Lucida Console" w:hAnsi="Lucida Console"/>
                <w:color w:val="FFFFFF"/>
                <w:sz w:val="22"/>
                <w:szCs w:val="22"/>
              </w:rPr>
              <w:t xml:space="preserve"> </w:t>
            </w:r>
            <w:r>
              <w:rPr>
                <w:rStyle w:val="21"/>
                <w:rFonts w:ascii="Lucida Console" w:hAnsi="Lucida Console"/>
                <w:color w:val="A6E22E"/>
                <w:sz w:val="22"/>
                <w:szCs w:val="22"/>
              </w:rPr>
              <w:t>isNewTransaction</w:t>
            </w:r>
            <w:r>
              <w:rPr>
                <w:rStyle w:val="params"/>
                <w:rFonts w:ascii="Lucida Console" w:hAnsi="Lucida Console"/>
                <w:color w:val="FFFFFF"/>
                <w:sz w:val="22"/>
                <w:szCs w:val="22"/>
              </w:rPr>
              <w:t>()</w:t>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comment"/>
                <w:rFonts w:ascii="Lucida Console" w:hAnsi="Lucida Console"/>
                <w:color w:val="75715E"/>
                <w:sz w:val="22"/>
                <w:szCs w:val="22"/>
              </w:rPr>
              <w:t>/**</w:t>
            </w:r>
            <w:r>
              <w:rPr>
                <w:rFonts w:ascii="Lucida Console" w:hAnsi="Lucida Console"/>
                <w:color w:val="657B83"/>
                <w:sz w:val="22"/>
                <w:szCs w:val="22"/>
              </w:rPr>
              <w:br/>
            </w:r>
            <w:r>
              <w:rPr>
                <w:rStyle w:val="comment"/>
                <w:rFonts w:ascii="Lucida Console" w:hAnsi="Lucida Console"/>
                <w:color w:val="75715E"/>
                <w:sz w:val="22"/>
                <w:szCs w:val="22"/>
              </w:rPr>
              <w:t xml:space="preserve">     * </w:t>
            </w:r>
            <w:r>
              <w:rPr>
                <w:rStyle w:val="comment"/>
                <w:rFonts w:ascii="Lucida Console" w:hAnsi="Lucida Console"/>
                <w:color w:val="75715E"/>
                <w:sz w:val="22"/>
                <w:szCs w:val="22"/>
              </w:rPr>
              <w:t>是否有</w:t>
            </w:r>
            <w:r>
              <w:rPr>
                <w:rStyle w:val="comment"/>
                <w:rFonts w:ascii="Lucida Console" w:hAnsi="Lucida Console"/>
                <w:color w:val="75715E"/>
                <w:sz w:val="22"/>
                <w:szCs w:val="22"/>
              </w:rPr>
              <w:t xml:space="preserve"> Savepoint</w:t>
            </w:r>
            <w:r>
              <w:rPr>
                <w:rFonts w:ascii="Lucida Console" w:hAnsi="Lucida Console"/>
                <w:color w:val="657B83"/>
                <w:sz w:val="22"/>
                <w:szCs w:val="22"/>
              </w:rPr>
              <w:br/>
            </w:r>
            <w:r>
              <w:rPr>
                <w:rStyle w:val="comment"/>
                <w:rFonts w:ascii="Lucida Console" w:hAnsi="Lucida Console"/>
                <w:color w:val="75715E"/>
                <w:sz w:val="22"/>
                <w:szCs w:val="22"/>
              </w:rPr>
              <w:t xml:space="preserve">     *</w:t>
            </w:r>
            <w:r>
              <w:rPr>
                <w:rFonts w:ascii="Lucida Console" w:hAnsi="Lucida Console"/>
                <w:color w:val="657B83"/>
                <w:sz w:val="22"/>
                <w:szCs w:val="22"/>
              </w:rPr>
              <w:br/>
            </w:r>
            <w:r>
              <w:rPr>
                <w:rStyle w:val="comment"/>
                <w:rFonts w:ascii="Lucida Console" w:hAnsi="Lucida Console"/>
                <w:color w:val="75715E"/>
                <w:sz w:val="22"/>
                <w:szCs w:val="22"/>
              </w:rPr>
              <w:t xml:space="preserve">     * </w:t>
            </w:r>
            <w:r>
              <w:rPr>
                <w:rStyle w:val="comment"/>
                <w:rFonts w:ascii="Lucida Console" w:hAnsi="Lucida Console"/>
                <w:color w:val="75715E"/>
                <w:sz w:val="22"/>
                <w:szCs w:val="22"/>
              </w:rPr>
              <w:t>在</w:t>
            </w:r>
            <w:r>
              <w:rPr>
                <w:rStyle w:val="comment"/>
                <w:rFonts w:ascii="Lucida Console" w:hAnsi="Lucida Console"/>
                <w:color w:val="75715E"/>
                <w:sz w:val="22"/>
                <w:szCs w:val="22"/>
              </w:rPr>
              <w:t xml:space="preserve"> {</w:t>
            </w:r>
            <w:r>
              <w:rPr>
                <w:rStyle w:val="doctag"/>
                <w:rFonts w:ascii="Lucida Console" w:hAnsi="Lucida Console"/>
                <w:color w:val="75715E"/>
                <w:sz w:val="22"/>
                <w:szCs w:val="22"/>
              </w:rPr>
              <w:t>@link</w:t>
            </w:r>
            <w:r>
              <w:rPr>
                <w:rStyle w:val="comment"/>
                <w:rFonts w:ascii="Lucida Console" w:hAnsi="Lucida Console"/>
                <w:color w:val="75715E"/>
                <w:sz w:val="22"/>
                <w:szCs w:val="22"/>
              </w:rPr>
              <w:t xml:space="preserve"> TransactionDefinition#PROPAGATION_NESTED} </w:t>
            </w:r>
            <w:r>
              <w:rPr>
                <w:rStyle w:val="comment"/>
                <w:rFonts w:ascii="Lucida Console" w:hAnsi="Lucida Console"/>
                <w:color w:val="75715E"/>
                <w:sz w:val="22"/>
                <w:szCs w:val="22"/>
              </w:rPr>
              <w:t>传播级别使用。</w:t>
            </w:r>
            <w:r>
              <w:rPr>
                <w:rFonts w:ascii="Lucida Console" w:hAnsi="Lucida Console"/>
                <w:color w:val="657B83"/>
                <w:sz w:val="22"/>
                <w:szCs w:val="22"/>
              </w:rPr>
              <w:br/>
            </w:r>
            <w:r>
              <w:rPr>
                <w:rStyle w:val="comment"/>
                <w:rFonts w:ascii="Lucida Console" w:hAnsi="Lucida Console"/>
                <w:color w:val="75715E"/>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boolean</w:t>
            </w:r>
            <w:r>
              <w:rPr>
                <w:rStyle w:val="function"/>
                <w:rFonts w:ascii="Lucida Console" w:hAnsi="Lucida Console"/>
                <w:color w:val="FFFFFF"/>
                <w:sz w:val="22"/>
                <w:szCs w:val="22"/>
              </w:rPr>
              <w:t xml:space="preserve"> </w:t>
            </w:r>
            <w:r>
              <w:rPr>
                <w:rStyle w:val="21"/>
                <w:rFonts w:ascii="Lucida Console" w:hAnsi="Lucida Console"/>
                <w:color w:val="A6E22E"/>
                <w:sz w:val="22"/>
                <w:szCs w:val="22"/>
              </w:rPr>
              <w:t>hasSavepoint</w:t>
            </w:r>
            <w:r>
              <w:rPr>
                <w:rStyle w:val="params"/>
                <w:rFonts w:ascii="Lucida Console" w:hAnsi="Lucida Console"/>
                <w:color w:val="FFFFFF"/>
                <w:sz w:val="22"/>
                <w:szCs w:val="22"/>
              </w:rPr>
              <w:t>()</w:t>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comment"/>
                <w:rFonts w:ascii="Lucida Console" w:hAnsi="Lucida Console"/>
                <w:color w:val="75715E"/>
                <w:sz w:val="22"/>
                <w:szCs w:val="22"/>
              </w:rPr>
              <w:t>/**</w:t>
            </w:r>
            <w:r>
              <w:rPr>
                <w:rFonts w:ascii="Lucida Console" w:hAnsi="Lucida Console"/>
                <w:color w:val="657B83"/>
                <w:sz w:val="22"/>
                <w:szCs w:val="22"/>
              </w:rPr>
              <w:br/>
            </w:r>
            <w:r>
              <w:rPr>
                <w:rStyle w:val="comment"/>
                <w:rFonts w:ascii="Lucida Console" w:hAnsi="Lucida Console"/>
                <w:color w:val="75715E"/>
                <w:sz w:val="22"/>
                <w:szCs w:val="22"/>
              </w:rPr>
              <w:t xml:space="preserve">     * </w:t>
            </w:r>
            <w:r>
              <w:rPr>
                <w:rStyle w:val="comment"/>
                <w:rFonts w:ascii="Lucida Console" w:hAnsi="Lucida Console"/>
                <w:color w:val="75715E"/>
                <w:sz w:val="22"/>
                <w:szCs w:val="22"/>
              </w:rPr>
              <w:t>设置为只回滚</w:t>
            </w:r>
            <w:r>
              <w:rPr>
                <w:rFonts w:ascii="Lucida Console" w:hAnsi="Lucida Console"/>
                <w:color w:val="657B83"/>
                <w:sz w:val="22"/>
                <w:szCs w:val="22"/>
              </w:rPr>
              <w:br/>
            </w:r>
            <w:r>
              <w:rPr>
                <w:rStyle w:val="comment"/>
                <w:rFonts w:ascii="Lucida Console" w:hAnsi="Lucida Console"/>
                <w:color w:val="75715E"/>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void</w:t>
            </w:r>
            <w:r>
              <w:rPr>
                <w:rStyle w:val="function"/>
                <w:rFonts w:ascii="Lucida Console" w:hAnsi="Lucida Console"/>
                <w:color w:val="FFFFFF"/>
                <w:sz w:val="22"/>
                <w:szCs w:val="22"/>
              </w:rPr>
              <w:t xml:space="preserve"> </w:t>
            </w:r>
            <w:r>
              <w:rPr>
                <w:rStyle w:val="21"/>
                <w:rFonts w:ascii="Lucida Console" w:hAnsi="Lucida Console"/>
                <w:color w:val="A6E22E"/>
                <w:sz w:val="22"/>
                <w:szCs w:val="22"/>
              </w:rPr>
              <w:t>setRollbackOnly</w:t>
            </w:r>
            <w:r>
              <w:rPr>
                <w:rStyle w:val="params"/>
                <w:rFonts w:ascii="Lucida Console" w:hAnsi="Lucida Console"/>
                <w:color w:val="FFFFFF"/>
                <w:sz w:val="22"/>
                <w:szCs w:val="22"/>
              </w:rPr>
              <w:t>()</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comment"/>
                <w:rFonts w:ascii="Lucida Console" w:hAnsi="Lucida Console"/>
                <w:color w:val="75715E"/>
                <w:sz w:val="22"/>
                <w:szCs w:val="22"/>
              </w:rPr>
              <w:t>/**</w:t>
            </w:r>
            <w:r>
              <w:rPr>
                <w:rFonts w:ascii="Lucida Console" w:hAnsi="Lucida Console"/>
                <w:color w:val="657B83"/>
                <w:sz w:val="22"/>
                <w:szCs w:val="22"/>
              </w:rPr>
              <w:br/>
            </w:r>
            <w:r>
              <w:rPr>
                <w:rStyle w:val="comment"/>
                <w:rFonts w:ascii="Lucida Console" w:hAnsi="Lucida Console"/>
                <w:color w:val="75715E"/>
                <w:sz w:val="22"/>
                <w:szCs w:val="22"/>
              </w:rPr>
              <w:t xml:space="preserve">     * </w:t>
            </w:r>
            <w:r>
              <w:rPr>
                <w:rStyle w:val="comment"/>
                <w:rFonts w:ascii="Lucida Console" w:hAnsi="Lucida Console"/>
                <w:color w:val="75715E"/>
                <w:sz w:val="22"/>
                <w:szCs w:val="22"/>
              </w:rPr>
              <w:t>是否为只回滚</w:t>
            </w:r>
            <w:r>
              <w:rPr>
                <w:rFonts w:ascii="Lucida Console" w:hAnsi="Lucida Console"/>
                <w:color w:val="657B83"/>
                <w:sz w:val="22"/>
                <w:szCs w:val="22"/>
              </w:rPr>
              <w:br/>
            </w:r>
            <w:r>
              <w:rPr>
                <w:rStyle w:val="comment"/>
                <w:rFonts w:ascii="Lucida Console" w:hAnsi="Lucida Console"/>
                <w:color w:val="75715E"/>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boolean</w:t>
            </w:r>
            <w:r>
              <w:rPr>
                <w:rStyle w:val="function"/>
                <w:rFonts w:ascii="Lucida Console" w:hAnsi="Lucida Console"/>
                <w:color w:val="FFFFFF"/>
                <w:sz w:val="22"/>
                <w:szCs w:val="22"/>
              </w:rPr>
              <w:t xml:space="preserve"> </w:t>
            </w:r>
            <w:r>
              <w:rPr>
                <w:rStyle w:val="21"/>
                <w:rFonts w:ascii="Lucida Console" w:hAnsi="Lucida Console"/>
                <w:color w:val="A6E22E"/>
                <w:sz w:val="22"/>
                <w:szCs w:val="22"/>
              </w:rPr>
              <w:t>isRollbackOnly</w:t>
            </w:r>
            <w:r>
              <w:rPr>
                <w:rStyle w:val="params"/>
                <w:rFonts w:ascii="Lucida Console" w:hAnsi="Lucida Console"/>
                <w:color w:val="FFFFFF"/>
                <w:sz w:val="22"/>
                <w:szCs w:val="22"/>
              </w:rPr>
              <w:t>()</w:t>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comment"/>
                <w:rFonts w:ascii="Lucida Console" w:hAnsi="Lucida Console"/>
                <w:color w:val="75715E"/>
                <w:sz w:val="22"/>
                <w:szCs w:val="22"/>
              </w:rPr>
              <w:t>/**</w:t>
            </w:r>
            <w:r>
              <w:rPr>
                <w:rFonts w:ascii="Lucida Console" w:hAnsi="Lucida Console"/>
                <w:color w:val="657B83"/>
                <w:sz w:val="22"/>
                <w:szCs w:val="22"/>
              </w:rPr>
              <w:br/>
            </w:r>
            <w:r>
              <w:rPr>
                <w:rStyle w:val="comment"/>
                <w:rFonts w:ascii="Lucida Console" w:hAnsi="Lucida Console"/>
                <w:color w:val="75715E"/>
                <w:sz w:val="22"/>
                <w:szCs w:val="22"/>
              </w:rPr>
              <w:t xml:space="preserve">     * </w:t>
            </w:r>
            <w:r>
              <w:rPr>
                <w:rStyle w:val="comment"/>
                <w:rFonts w:ascii="Lucida Console" w:hAnsi="Lucida Console"/>
                <w:color w:val="75715E"/>
                <w:sz w:val="22"/>
                <w:szCs w:val="22"/>
              </w:rPr>
              <w:t>执行</w:t>
            </w:r>
            <w:r>
              <w:rPr>
                <w:rStyle w:val="comment"/>
                <w:rFonts w:ascii="Lucida Console" w:hAnsi="Lucida Console"/>
                <w:color w:val="75715E"/>
                <w:sz w:val="22"/>
                <w:szCs w:val="22"/>
              </w:rPr>
              <w:t xml:space="preserve"> flush </w:t>
            </w:r>
            <w:r>
              <w:rPr>
                <w:rStyle w:val="comment"/>
                <w:rFonts w:ascii="Lucida Console" w:hAnsi="Lucida Console"/>
                <w:color w:val="75715E"/>
                <w:sz w:val="22"/>
                <w:szCs w:val="22"/>
              </w:rPr>
              <w:t>操作</w:t>
            </w:r>
            <w:r>
              <w:rPr>
                <w:rFonts w:ascii="Lucida Console" w:hAnsi="Lucida Console"/>
                <w:color w:val="657B83"/>
                <w:sz w:val="22"/>
                <w:szCs w:val="22"/>
              </w:rPr>
              <w:br/>
            </w:r>
            <w:r>
              <w:rPr>
                <w:rStyle w:val="comment"/>
                <w:rFonts w:ascii="Lucida Console" w:hAnsi="Lucida Console"/>
                <w:color w:val="75715E"/>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meta"/>
                <w:rFonts w:ascii="Lucida Console" w:hAnsi="Lucida Console"/>
                <w:color w:val="FFFFFF"/>
                <w:sz w:val="22"/>
                <w:szCs w:val="22"/>
              </w:rPr>
              <w:t>@Override</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void</w:t>
            </w:r>
            <w:r>
              <w:rPr>
                <w:rStyle w:val="function"/>
                <w:rFonts w:ascii="Lucida Console" w:hAnsi="Lucida Console"/>
                <w:color w:val="FFFFFF"/>
                <w:sz w:val="22"/>
                <w:szCs w:val="22"/>
              </w:rPr>
              <w:t xml:space="preserve"> </w:t>
            </w:r>
            <w:r>
              <w:rPr>
                <w:rStyle w:val="21"/>
                <w:rFonts w:ascii="Lucida Console" w:hAnsi="Lucida Console"/>
                <w:color w:val="A6E22E"/>
                <w:sz w:val="22"/>
                <w:szCs w:val="22"/>
              </w:rPr>
              <w:t>flush</w:t>
            </w:r>
            <w:r>
              <w:rPr>
                <w:rStyle w:val="params"/>
                <w:rFonts w:ascii="Lucida Console" w:hAnsi="Lucida Console"/>
                <w:color w:val="FFFFFF"/>
                <w:sz w:val="22"/>
                <w:szCs w:val="22"/>
              </w:rPr>
              <w:t>()</w:t>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comment"/>
                <w:rFonts w:ascii="Lucida Console" w:hAnsi="Lucida Console"/>
                <w:color w:val="75715E"/>
                <w:sz w:val="22"/>
                <w:szCs w:val="22"/>
              </w:rPr>
              <w:t>/**</w:t>
            </w:r>
            <w:r>
              <w:rPr>
                <w:rFonts w:ascii="Lucida Console" w:hAnsi="Lucida Console"/>
                <w:color w:val="657B83"/>
                <w:sz w:val="22"/>
                <w:szCs w:val="22"/>
              </w:rPr>
              <w:br/>
            </w:r>
            <w:r>
              <w:rPr>
                <w:rStyle w:val="comment"/>
                <w:rFonts w:ascii="Lucida Console" w:hAnsi="Lucida Console"/>
                <w:color w:val="75715E"/>
                <w:sz w:val="22"/>
                <w:szCs w:val="22"/>
              </w:rPr>
              <w:t xml:space="preserve">     * </w:t>
            </w:r>
            <w:r>
              <w:rPr>
                <w:rStyle w:val="comment"/>
                <w:rFonts w:ascii="Lucida Console" w:hAnsi="Lucida Console"/>
                <w:color w:val="75715E"/>
                <w:sz w:val="22"/>
                <w:szCs w:val="22"/>
              </w:rPr>
              <w:t>是否事务已经完成</w:t>
            </w:r>
            <w:r>
              <w:rPr>
                <w:rFonts w:ascii="Lucida Console" w:hAnsi="Lucida Console"/>
                <w:color w:val="657B83"/>
                <w:sz w:val="22"/>
                <w:szCs w:val="22"/>
              </w:rPr>
              <w:br/>
            </w:r>
            <w:r>
              <w:rPr>
                <w:rStyle w:val="comment"/>
                <w:rFonts w:ascii="Lucida Console" w:hAnsi="Lucida Console"/>
                <w:color w:val="75715E"/>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boolean</w:t>
            </w:r>
            <w:r>
              <w:rPr>
                <w:rStyle w:val="function"/>
                <w:rFonts w:ascii="Lucida Console" w:hAnsi="Lucida Console"/>
                <w:color w:val="FFFFFF"/>
                <w:sz w:val="22"/>
                <w:szCs w:val="22"/>
              </w:rPr>
              <w:t xml:space="preserve"> </w:t>
            </w:r>
            <w:r>
              <w:rPr>
                <w:rStyle w:val="21"/>
                <w:rFonts w:ascii="Lucida Console" w:hAnsi="Lucida Console"/>
                <w:color w:val="A6E22E"/>
                <w:sz w:val="22"/>
                <w:szCs w:val="22"/>
              </w:rPr>
              <w:t>isCompleted</w:t>
            </w:r>
            <w:r>
              <w:rPr>
                <w:rStyle w:val="params"/>
                <w:rFonts w:ascii="Lucida Console" w:hAnsi="Lucida Console"/>
                <w:color w:val="FFFFFF"/>
                <w:sz w:val="22"/>
                <w:szCs w:val="22"/>
              </w:rPr>
              <w:t>()</w:t>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w:t>
            </w:r>
          </w:p>
        </w:tc>
      </w:tr>
    </w:tbl>
    <w:p w:rsidR="00160C6D" w:rsidRDefault="00160C6D" w:rsidP="00FA61C5">
      <w:pPr>
        <w:widowControl/>
        <w:numPr>
          <w:ilvl w:val="0"/>
          <w:numId w:val="12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为什么没有事务对象呢？在</w:t>
      </w:r>
      <w:r>
        <w:rPr>
          <w:rFonts w:ascii="Lucida Sans Unicode" w:hAnsi="Lucida Sans Unicode" w:cs="Lucida Sans Unicode"/>
          <w:color w:val="1A1A1A"/>
          <w:szCs w:val="21"/>
        </w:rPr>
        <w:t xml:space="preserve"> TransactionStatus </w:t>
      </w:r>
      <w:r>
        <w:rPr>
          <w:rFonts w:ascii="Lucida Sans Unicode" w:hAnsi="Lucida Sans Unicode" w:cs="Lucida Sans Unicode"/>
          <w:color w:val="1A1A1A"/>
          <w:szCs w:val="21"/>
        </w:rPr>
        <w:t>的实现类</w:t>
      </w:r>
      <w:r>
        <w:rPr>
          <w:rFonts w:ascii="Lucida Sans Unicode" w:hAnsi="Lucida Sans Unicode" w:cs="Lucida Sans Unicode"/>
          <w:color w:val="1A1A1A"/>
          <w:szCs w:val="21"/>
        </w:rPr>
        <w:t xml:space="preserve"> DefaultTransactionStatus </w:t>
      </w:r>
      <w:r>
        <w:rPr>
          <w:rFonts w:ascii="Lucida Sans Unicode" w:hAnsi="Lucida Sans Unicode" w:cs="Lucida Sans Unicode"/>
          <w:color w:val="1A1A1A"/>
          <w:szCs w:val="21"/>
        </w:rPr>
        <w:t>中，有个</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Object transaction</w:t>
      </w:r>
      <w:r>
        <w:rPr>
          <w:rFonts w:ascii="Lucida Sans Unicode" w:hAnsi="Lucida Sans Unicode" w:cs="Lucida Sans Unicode"/>
          <w:color w:val="1A1A1A"/>
          <w:szCs w:val="21"/>
        </w:rPr>
        <w:t> </w:t>
      </w:r>
      <w:r>
        <w:rPr>
          <w:rFonts w:ascii="Lucida Sans Unicode" w:hAnsi="Lucida Sans Unicode" w:cs="Lucida Sans Unicode"/>
          <w:color w:val="1A1A1A"/>
          <w:szCs w:val="21"/>
        </w:rPr>
        <w:t>属性，表示事务对象。</w:t>
      </w:r>
    </w:p>
    <w:p w:rsidR="00160C6D" w:rsidRDefault="00160C6D" w:rsidP="00FA61C5">
      <w:pPr>
        <w:widowControl/>
        <w:numPr>
          <w:ilvl w:val="0"/>
          <w:numId w:val="129"/>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#isNewTransaction()</w:t>
      </w:r>
      <w:r>
        <w:rPr>
          <w:rFonts w:ascii="Lucida Sans Unicode" w:hAnsi="Lucida Sans Unicode" w:cs="Lucida Sans Unicode"/>
          <w:color w:val="1A1A1A"/>
          <w:szCs w:val="21"/>
        </w:rPr>
        <w:t> </w:t>
      </w:r>
      <w:r>
        <w:rPr>
          <w:rFonts w:ascii="Lucida Sans Unicode" w:hAnsi="Lucida Sans Unicode" w:cs="Lucida Sans Unicode"/>
          <w:color w:val="1A1A1A"/>
          <w:szCs w:val="21"/>
        </w:rPr>
        <w:t>方法，表示是否是新创建的事务。有什么用呢？答案结合</w:t>
      </w:r>
      <w:r>
        <w:rPr>
          <w:rFonts w:ascii="Lucida Sans Unicode" w:hAnsi="Lucida Sans Unicode" w:cs="Lucida Sans Unicode"/>
          <w:color w:val="1A1A1A"/>
          <w:szCs w:val="21"/>
        </w:rPr>
        <w:t> </w:t>
      </w:r>
      <w:hyperlink r:id="rId325" w:history="1">
        <w:r>
          <w:rPr>
            <w:rStyle w:val="a5"/>
            <w:rFonts w:ascii="Lucida Sans Unicode" w:hAnsi="Lucida Sans Unicode" w:cs="Lucida Sans Unicode"/>
            <w:color w:val="0088CC"/>
            <w:szCs w:val="21"/>
            <w:u w:val="none"/>
          </w:rPr>
          <w:t>「</w:t>
        </w:r>
        <w:r>
          <w:rPr>
            <w:rStyle w:val="a5"/>
            <w:rFonts w:ascii="Lucida Sans Unicode" w:hAnsi="Lucida Sans Unicode" w:cs="Lucida Sans Unicode"/>
            <w:color w:val="0088CC"/>
            <w:szCs w:val="21"/>
            <w:u w:val="none"/>
          </w:rPr>
          <w:t xml:space="preserve">Spring </w:t>
        </w:r>
        <w:r>
          <w:rPr>
            <w:rStyle w:val="a5"/>
            <w:rFonts w:ascii="Lucida Sans Unicode" w:hAnsi="Lucida Sans Unicode" w:cs="Lucida Sans Unicode"/>
            <w:color w:val="0088CC"/>
            <w:szCs w:val="21"/>
            <w:u w:val="none"/>
          </w:rPr>
          <w:t>事务如何和不同的数据持久层框架做集成？」</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问题，我们对</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#commit(TransactionStatus status)</w:t>
      </w:r>
      <w:r>
        <w:rPr>
          <w:rFonts w:ascii="Lucida Sans Unicode" w:hAnsi="Lucida Sans Unicode" w:cs="Lucida Sans Unicode"/>
          <w:color w:val="1A1A1A"/>
          <w:szCs w:val="21"/>
        </w:rPr>
        <w:t> </w:t>
      </w:r>
      <w:r>
        <w:rPr>
          <w:rFonts w:ascii="Lucida Sans Unicode" w:hAnsi="Lucida Sans Unicode" w:cs="Lucida Sans Unicode"/>
          <w:color w:val="1A1A1A"/>
          <w:szCs w:val="21"/>
        </w:rPr>
        <w:t>方法的解释。通过该方法，我们可以判断，当前事务是否当前方法所创建的，只有创建事务的方法，</w:t>
      </w:r>
      <w:r>
        <w:rPr>
          <w:rStyle w:val="a4"/>
          <w:rFonts w:ascii="Lucida Sans Unicode" w:hAnsi="Lucida Sans Unicode" w:cs="Lucida Sans Unicode"/>
          <w:color w:val="1A1A1A"/>
          <w:szCs w:val="21"/>
        </w:rPr>
        <w:t>才能且应该真正的提交事务</w:t>
      </w:r>
      <w:r>
        <w:rPr>
          <w:rFonts w:ascii="Lucida Sans Unicode" w:hAnsi="Lucida Sans Unicode" w:cs="Lucida Sans Unicode"/>
          <w:color w:val="1A1A1A"/>
          <w:szCs w:val="21"/>
        </w:rPr>
        <w:t>。</w:t>
      </w:r>
    </w:p>
    <w:p w:rsidR="000D5961" w:rsidRDefault="000D5961" w:rsidP="000D5961">
      <w:pPr>
        <w:pStyle w:val="3"/>
      </w:pPr>
      <w:r>
        <w:t>使用 Spring 事务有什么优点？</w:t>
      </w:r>
    </w:p>
    <w:p w:rsidR="000D5961" w:rsidRDefault="000D5961" w:rsidP="00FA61C5">
      <w:pPr>
        <w:widowControl/>
        <w:numPr>
          <w:ilvl w:val="0"/>
          <w:numId w:val="13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通过</w:t>
      </w:r>
      <w:r>
        <w:rPr>
          <w:rFonts w:ascii="Lucida Sans Unicode" w:hAnsi="Lucida Sans Unicode" w:cs="Lucida Sans Unicode"/>
          <w:color w:val="1A1A1A"/>
          <w:szCs w:val="21"/>
        </w:rPr>
        <w:t xml:space="preserve"> PlatformTransactionManager </w:t>
      </w:r>
      <w:r>
        <w:rPr>
          <w:rFonts w:ascii="Lucida Sans Unicode" w:hAnsi="Lucida Sans Unicode" w:cs="Lucida Sans Unicode"/>
          <w:color w:val="1A1A1A"/>
          <w:szCs w:val="21"/>
        </w:rPr>
        <w:t>，为不同的数据层持久框架提供统一的</w:t>
      </w:r>
      <w:r>
        <w:rPr>
          <w:rFonts w:ascii="Lucida Sans Unicode" w:hAnsi="Lucida Sans Unicode" w:cs="Lucida Sans Unicode"/>
          <w:color w:val="1A1A1A"/>
          <w:szCs w:val="21"/>
        </w:rPr>
        <w:t xml:space="preserve"> API </w:t>
      </w:r>
      <w:r>
        <w:rPr>
          <w:rFonts w:ascii="Lucida Sans Unicode" w:hAnsi="Lucida Sans Unicode" w:cs="Lucida Sans Unicode"/>
          <w:color w:val="1A1A1A"/>
          <w:szCs w:val="21"/>
        </w:rPr>
        <w:t>，无需关心到底是原生</w:t>
      </w:r>
      <w:r>
        <w:rPr>
          <w:rFonts w:ascii="Lucida Sans Unicode" w:hAnsi="Lucida Sans Unicode" w:cs="Lucida Sans Unicode"/>
          <w:color w:val="1A1A1A"/>
          <w:szCs w:val="21"/>
        </w:rPr>
        <w:t xml:space="preserve"> JDBC</w:t>
      </w:r>
      <w:r>
        <w:rPr>
          <w:rFonts w:ascii="Lucida Sans Unicode" w:hAnsi="Lucida Sans Unicode" w:cs="Lucida Sans Unicode"/>
          <w:color w:val="1A1A1A"/>
          <w:szCs w:val="21"/>
        </w:rPr>
        <w:t>、</w:t>
      </w:r>
      <w:r>
        <w:rPr>
          <w:rFonts w:ascii="Lucida Sans Unicode" w:hAnsi="Lucida Sans Unicode" w:cs="Lucida Sans Unicode"/>
          <w:color w:val="1A1A1A"/>
          <w:szCs w:val="21"/>
        </w:rPr>
        <w:t>Spring JDBC</w:t>
      </w:r>
      <w:r>
        <w:rPr>
          <w:rFonts w:ascii="Lucida Sans Unicode" w:hAnsi="Lucida Sans Unicode" w:cs="Lucida Sans Unicode"/>
          <w:color w:val="1A1A1A"/>
          <w:szCs w:val="21"/>
        </w:rPr>
        <w:t>、</w:t>
      </w:r>
      <w:r>
        <w:rPr>
          <w:rFonts w:ascii="Lucida Sans Unicode" w:hAnsi="Lucida Sans Unicode" w:cs="Lucida Sans Unicode"/>
          <w:color w:val="1A1A1A"/>
          <w:szCs w:val="21"/>
        </w:rPr>
        <w:t>JPA</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Hibernate </w:t>
      </w:r>
      <w:r>
        <w:rPr>
          <w:rFonts w:ascii="Lucida Sans Unicode" w:hAnsi="Lucida Sans Unicode" w:cs="Lucida Sans Unicode"/>
          <w:color w:val="1A1A1A"/>
          <w:szCs w:val="21"/>
        </w:rPr>
        <w:t>还是</w:t>
      </w:r>
      <w:r>
        <w:rPr>
          <w:rFonts w:ascii="Lucida Sans Unicode" w:hAnsi="Lucida Sans Unicode" w:cs="Lucida Sans Unicode"/>
          <w:color w:val="1A1A1A"/>
          <w:szCs w:val="21"/>
        </w:rPr>
        <w:t xml:space="preserve"> MyBatis </w:t>
      </w:r>
      <w:r>
        <w:rPr>
          <w:rFonts w:ascii="Lucida Sans Unicode" w:hAnsi="Lucida Sans Unicode" w:cs="Lucida Sans Unicode"/>
          <w:color w:val="1A1A1A"/>
          <w:szCs w:val="21"/>
        </w:rPr>
        <w:t>。</w:t>
      </w:r>
    </w:p>
    <w:p w:rsidR="000D5961" w:rsidRDefault="000D5961" w:rsidP="00FA61C5">
      <w:pPr>
        <w:widowControl/>
        <w:numPr>
          <w:ilvl w:val="0"/>
          <w:numId w:val="13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通过使用声明式事务，使业务代码和事务管理的逻辑分离，更加清晰。</w:t>
      </w:r>
    </w:p>
    <w:p w:rsidR="00BB1CB9" w:rsidRPr="000D5961" w:rsidRDefault="00BB1CB9" w:rsidP="00EA174D">
      <w:pPr>
        <w:pStyle w:val="a3"/>
        <w:shd w:val="clear" w:color="auto" w:fill="FFFFFF"/>
        <w:spacing w:before="0" w:beforeAutospacing="0" w:after="0" w:afterAutospacing="0"/>
        <w:rPr>
          <w:rFonts w:ascii="Lucida Sans Unicode" w:hAnsi="Lucida Sans Unicode" w:cs="Lucida Sans Unicode"/>
          <w:color w:val="1A1A1A"/>
          <w:sz w:val="21"/>
          <w:szCs w:val="21"/>
        </w:rPr>
      </w:pPr>
    </w:p>
    <w:p w:rsidR="003F0E3B" w:rsidRDefault="006515E7" w:rsidP="004A1D41">
      <w:pPr>
        <w:pStyle w:val="1"/>
      </w:pPr>
      <w:r>
        <w:rPr>
          <w:rFonts w:hint="eastAsia"/>
        </w:rPr>
        <w:t>Spring</w:t>
      </w:r>
      <w:r>
        <w:t>MVC:</w:t>
      </w:r>
    </w:p>
    <w:p w:rsidR="00EF03C6" w:rsidRDefault="00EF03C6" w:rsidP="0040674C">
      <w:pPr>
        <w:pStyle w:val="2"/>
      </w:pPr>
      <w:r>
        <w:t>1.什么是Spring MVC ？简单介绍下你对springMVC的理解?</w:t>
      </w:r>
    </w:p>
    <w:p w:rsidR="00EF03C6" w:rsidRDefault="00EF03C6" w:rsidP="00EF03C6">
      <w:r>
        <w:t>Spring MVC是一个基于Java的实现了MVC设计模式的请求驱动类型的轻量级Web框架，通过把Model，View，Controller分离，将web层进行职责解耦，把复杂的web应用分成逻辑清晰的几部分，简化开发，减少出错，方便组内开发人员之间的配合。</w:t>
      </w:r>
    </w:p>
    <w:p w:rsidR="00EF03C6" w:rsidRDefault="00EF03C6" w:rsidP="00EF03C6">
      <w:pPr>
        <w:pStyle w:val="2"/>
      </w:pPr>
      <w:r>
        <w:t>2.SpringMVC的流程？</w:t>
      </w:r>
    </w:p>
    <w:p w:rsidR="00EF03C6" w:rsidRDefault="0007658F" w:rsidP="00EF03C6">
      <w:r>
        <w:rPr>
          <w:noProof/>
        </w:rPr>
        <w:drawing>
          <wp:inline distT="0" distB="0" distL="0" distR="0">
            <wp:extent cx="5274310" cy="2844055"/>
            <wp:effectExtent l="0" t="0" r="2540" b="0"/>
            <wp:docPr id="85" name="图片 85" descr="DispatcherServlet çå·¥ä½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spatcherServlet çå·¥ä½æµç¨"/>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274310" cy="2844055"/>
                    </a:xfrm>
                    <a:prstGeom prst="rect">
                      <a:avLst/>
                    </a:prstGeom>
                    <a:noFill/>
                    <a:ln>
                      <a:noFill/>
                    </a:ln>
                  </pic:spPr>
                </pic:pic>
              </a:graphicData>
            </a:graphic>
          </wp:inline>
        </w:drawing>
      </w:r>
    </w:p>
    <w:p w:rsidR="0007658F" w:rsidRPr="0007658F" w:rsidRDefault="0007658F" w:rsidP="0007658F">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07658F">
        <w:rPr>
          <w:rFonts w:ascii="微软雅黑" w:eastAsia="微软雅黑" w:hAnsi="微软雅黑" w:cs="微软雅黑"/>
          <w:color w:val="1A1A1A"/>
          <w:kern w:val="0"/>
          <w:sz w:val="24"/>
          <w:szCs w:val="24"/>
        </w:rPr>
        <w:t>①</w:t>
      </w:r>
      <w:r w:rsidRPr="0007658F">
        <w:rPr>
          <w:rFonts w:ascii="Lucida Sans Unicode" w:eastAsia="宋体" w:hAnsi="Lucida Sans Unicode" w:cs="Lucida Sans Unicode"/>
          <w:color w:val="1A1A1A"/>
          <w:kern w:val="0"/>
          <w:sz w:val="24"/>
          <w:szCs w:val="24"/>
        </w:rPr>
        <w:t> </w:t>
      </w:r>
      <w:r w:rsidRPr="0007658F">
        <w:rPr>
          <w:rFonts w:ascii="Lucida Sans Unicode" w:eastAsia="宋体" w:hAnsi="Lucida Sans Unicode" w:cs="Lucida Sans Unicode"/>
          <w:b/>
          <w:bCs/>
          <w:color w:val="1A1A1A"/>
          <w:kern w:val="0"/>
          <w:sz w:val="24"/>
          <w:szCs w:val="24"/>
        </w:rPr>
        <w:t>发送请求</w:t>
      </w:r>
    </w:p>
    <w:p w:rsidR="0007658F" w:rsidRPr="0007658F" w:rsidRDefault="0007658F" w:rsidP="0007658F">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07658F">
        <w:rPr>
          <w:rFonts w:ascii="Lucida Sans Unicode" w:eastAsia="宋体" w:hAnsi="Lucida Sans Unicode" w:cs="Lucida Sans Unicode"/>
          <w:color w:val="1A1A1A"/>
          <w:kern w:val="0"/>
          <w:sz w:val="24"/>
          <w:szCs w:val="24"/>
        </w:rPr>
        <w:t>用户向服务器发送</w:t>
      </w:r>
      <w:r w:rsidRPr="0007658F">
        <w:rPr>
          <w:rFonts w:ascii="Lucida Sans Unicode" w:eastAsia="宋体" w:hAnsi="Lucida Sans Unicode" w:cs="Lucida Sans Unicode"/>
          <w:color w:val="1A1A1A"/>
          <w:kern w:val="0"/>
          <w:sz w:val="24"/>
          <w:szCs w:val="24"/>
        </w:rPr>
        <w:t xml:space="preserve"> HTTP </w:t>
      </w:r>
      <w:r w:rsidRPr="0007658F">
        <w:rPr>
          <w:rFonts w:ascii="Lucida Sans Unicode" w:eastAsia="宋体" w:hAnsi="Lucida Sans Unicode" w:cs="Lucida Sans Unicode"/>
          <w:color w:val="1A1A1A"/>
          <w:kern w:val="0"/>
          <w:sz w:val="24"/>
          <w:szCs w:val="24"/>
        </w:rPr>
        <w:t>请求，请求被</w:t>
      </w:r>
      <w:r w:rsidRPr="0007658F">
        <w:rPr>
          <w:rFonts w:ascii="Lucida Sans Unicode" w:eastAsia="宋体" w:hAnsi="Lucida Sans Unicode" w:cs="Lucida Sans Unicode"/>
          <w:color w:val="1A1A1A"/>
          <w:kern w:val="0"/>
          <w:sz w:val="24"/>
          <w:szCs w:val="24"/>
        </w:rPr>
        <w:t xml:space="preserve"> Spring MVC </w:t>
      </w:r>
      <w:r w:rsidRPr="0007658F">
        <w:rPr>
          <w:rFonts w:ascii="Lucida Sans Unicode" w:eastAsia="宋体" w:hAnsi="Lucida Sans Unicode" w:cs="Lucida Sans Unicode"/>
          <w:color w:val="1A1A1A"/>
          <w:kern w:val="0"/>
          <w:sz w:val="24"/>
          <w:szCs w:val="24"/>
        </w:rPr>
        <w:t>的调度控制器</w:t>
      </w:r>
      <w:r w:rsidRPr="0007658F">
        <w:rPr>
          <w:rFonts w:ascii="Lucida Sans Unicode" w:eastAsia="宋体" w:hAnsi="Lucida Sans Unicode" w:cs="Lucida Sans Unicode"/>
          <w:color w:val="1A1A1A"/>
          <w:kern w:val="0"/>
          <w:sz w:val="24"/>
          <w:szCs w:val="24"/>
        </w:rPr>
        <w:t xml:space="preserve"> DispatcherServlet </w:t>
      </w:r>
      <w:r w:rsidRPr="0007658F">
        <w:rPr>
          <w:rFonts w:ascii="Lucida Sans Unicode" w:eastAsia="宋体" w:hAnsi="Lucida Sans Unicode" w:cs="Lucida Sans Unicode"/>
          <w:color w:val="1A1A1A"/>
          <w:kern w:val="0"/>
          <w:sz w:val="24"/>
          <w:szCs w:val="24"/>
        </w:rPr>
        <w:t>捕获。</w:t>
      </w:r>
    </w:p>
    <w:p w:rsidR="0007658F" w:rsidRPr="0007658F" w:rsidRDefault="0007658F" w:rsidP="0007658F">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07658F">
        <w:rPr>
          <w:rFonts w:ascii="微软雅黑" w:eastAsia="微软雅黑" w:hAnsi="微软雅黑" w:cs="微软雅黑" w:hint="eastAsia"/>
          <w:color w:val="1A1A1A"/>
          <w:kern w:val="0"/>
          <w:sz w:val="24"/>
          <w:szCs w:val="24"/>
        </w:rPr>
        <w:t>②</w:t>
      </w:r>
      <w:r w:rsidRPr="0007658F">
        <w:rPr>
          <w:rFonts w:ascii="Lucida Sans Unicode" w:eastAsia="宋体" w:hAnsi="Lucida Sans Unicode" w:cs="Lucida Sans Unicode"/>
          <w:color w:val="1A1A1A"/>
          <w:kern w:val="0"/>
          <w:sz w:val="24"/>
          <w:szCs w:val="24"/>
        </w:rPr>
        <w:t> </w:t>
      </w:r>
      <w:r w:rsidRPr="0007658F">
        <w:rPr>
          <w:rFonts w:ascii="Lucida Sans Unicode" w:eastAsia="宋体" w:hAnsi="Lucida Sans Unicode" w:cs="Lucida Sans Unicode"/>
          <w:b/>
          <w:bCs/>
          <w:color w:val="1A1A1A"/>
          <w:kern w:val="0"/>
          <w:sz w:val="24"/>
          <w:szCs w:val="24"/>
        </w:rPr>
        <w:t>映射处理器</w:t>
      </w:r>
    </w:p>
    <w:p w:rsidR="0007658F" w:rsidRPr="0007658F" w:rsidRDefault="0007658F" w:rsidP="0007658F">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07658F">
        <w:rPr>
          <w:rFonts w:ascii="Lucida Sans Unicode" w:eastAsia="宋体" w:hAnsi="Lucida Sans Unicode" w:cs="Lucida Sans Unicode"/>
          <w:color w:val="1A1A1A"/>
          <w:kern w:val="0"/>
          <w:sz w:val="24"/>
          <w:szCs w:val="24"/>
        </w:rPr>
        <w:t xml:space="preserve">DispatcherServlet </w:t>
      </w:r>
      <w:r w:rsidRPr="0007658F">
        <w:rPr>
          <w:rFonts w:ascii="Lucida Sans Unicode" w:eastAsia="宋体" w:hAnsi="Lucida Sans Unicode" w:cs="Lucida Sans Unicode"/>
          <w:color w:val="1A1A1A"/>
          <w:kern w:val="0"/>
          <w:sz w:val="24"/>
          <w:szCs w:val="24"/>
        </w:rPr>
        <w:t>根据请求</w:t>
      </w:r>
      <w:r w:rsidRPr="0007658F">
        <w:rPr>
          <w:rFonts w:ascii="Lucida Sans Unicode" w:eastAsia="宋体" w:hAnsi="Lucida Sans Unicode" w:cs="Lucida Sans Unicode"/>
          <w:color w:val="1A1A1A"/>
          <w:kern w:val="0"/>
          <w:sz w:val="24"/>
          <w:szCs w:val="24"/>
        </w:rPr>
        <w:t xml:space="preserve"> URL </w:t>
      </w:r>
      <w:r w:rsidRPr="0007658F">
        <w:rPr>
          <w:rFonts w:ascii="Lucida Sans Unicode" w:eastAsia="宋体" w:hAnsi="Lucida Sans Unicode" w:cs="Lucida Sans Unicode"/>
          <w:color w:val="1A1A1A"/>
          <w:kern w:val="0"/>
          <w:sz w:val="24"/>
          <w:szCs w:val="24"/>
        </w:rPr>
        <w:t>，调用</w:t>
      </w:r>
      <w:r w:rsidRPr="0007658F">
        <w:rPr>
          <w:rFonts w:ascii="Lucida Sans Unicode" w:eastAsia="宋体" w:hAnsi="Lucida Sans Unicode" w:cs="Lucida Sans Unicode"/>
          <w:color w:val="1A1A1A"/>
          <w:kern w:val="0"/>
          <w:sz w:val="24"/>
          <w:szCs w:val="24"/>
        </w:rPr>
        <w:t xml:space="preserve"> HandlerMapping </w:t>
      </w:r>
      <w:r w:rsidRPr="0007658F">
        <w:rPr>
          <w:rFonts w:ascii="Lucida Sans Unicode" w:eastAsia="宋体" w:hAnsi="Lucida Sans Unicode" w:cs="Lucida Sans Unicode"/>
          <w:color w:val="1A1A1A"/>
          <w:kern w:val="0"/>
          <w:sz w:val="24"/>
          <w:szCs w:val="24"/>
        </w:rPr>
        <w:t>获得该</w:t>
      </w:r>
      <w:r w:rsidRPr="0007658F">
        <w:rPr>
          <w:rFonts w:ascii="Lucida Sans Unicode" w:eastAsia="宋体" w:hAnsi="Lucida Sans Unicode" w:cs="Lucida Sans Unicode"/>
          <w:color w:val="1A1A1A"/>
          <w:kern w:val="0"/>
          <w:sz w:val="24"/>
          <w:szCs w:val="24"/>
        </w:rPr>
        <w:t xml:space="preserve"> Handler </w:t>
      </w:r>
      <w:r w:rsidRPr="0007658F">
        <w:rPr>
          <w:rFonts w:ascii="Lucida Sans Unicode" w:eastAsia="宋体" w:hAnsi="Lucida Sans Unicode" w:cs="Lucida Sans Unicode"/>
          <w:color w:val="1A1A1A"/>
          <w:kern w:val="0"/>
          <w:sz w:val="24"/>
          <w:szCs w:val="24"/>
        </w:rPr>
        <w:t>配置的所有相关的对象（包括</w:t>
      </w:r>
      <w:r w:rsidRPr="0007658F">
        <w:rPr>
          <w:rFonts w:ascii="Lucida Sans Unicode" w:eastAsia="宋体" w:hAnsi="Lucida Sans Unicode" w:cs="Lucida Sans Unicode"/>
          <w:color w:val="1A1A1A"/>
          <w:kern w:val="0"/>
          <w:sz w:val="24"/>
          <w:szCs w:val="24"/>
        </w:rPr>
        <w:t> </w:t>
      </w:r>
      <w:r w:rsidRPr="0007658F">
        <w:rPr>
          <w:rFonts w:ascii="Lucida Sans Unicode" w:eastAsia="宋体" w:hAnsi="Lucida Sans Unicode" w:cs="Lucida Sans Unicode"/>
          <w:b/>
          <w:bCs/>
          <w:color w:val="1A1A1A"/>
          <w:kern w:val="0"/>
          <w:sz w:val="24"/>
          <w:szCs w:val="24"/>
        </w:rPr>
        <w:t>Handler</w:t>
      </w:r>
      <w:r w:rsidRPr="0007658F">
        <w:rPr>
          <w:rFonts w:ascii="Lucida Sans Unicode" w:eastAsia="宋体" w:hAnsi="Lucida Sans Unicode" w:cs="Lucida Sans Unicode"/>
          <w:color w:val="1A1A1A"/>
          <w:kern w:val="0"/>
          <w:sz w:val="24"/>
          <w:szCs w:val="24"/>
        </w:rPr>
        <w:t> </w:t>
      </w:r>
      <w:r w:rsidRPr="0007658F">
        <w:rPr>
          <w:rFonts w:ascii="Lucida Sans Unicode" w:eastAsia="宋体" w:hAnsi="Lucida Sans Unicode" w:cs="Lucida Sans Unicode"/>
          <w:color w:val="1A1A1A"/>
          <w:kern w:val="0"/>
          <w:sz w:val="24"/>
          <w:szCs w:val="24"/>
        </w:rPr>
        <w:t>对象以及</w:t>
      </w:r>
      <w:r w:rsidRPr="0007658F">
        <w:rPr>
          <w:rFonts w:ascii="Lucida Sans Unicode" w:eastAsia="宋体" w:hAnsi="Lucida Sans Unicode" w:cs="Lucida Sans Unicode"/>
          <w:color w:val="1A1A1A"/>
          <w:kern w:val="0"/>
          <w:sz w:val="24"/>
          <w:szCs w:val="24"/>
        </w:rPr>
        <w:t xml:space="preserve"> Handler </w:t>
      </w:r>
      <w:r w:rsidRPr="0007658F">
        <w:rPr>
          <w:rFonts w:ascii="Lucida Sans Unicode" w:eastAsia="宋体" w:hAnsi="Lucida Sans Unicode" w:cs="Lucida Sans Unicode"/>
          <w:color w:val="1A1A1A"/>
          <w:kern w:val="0"/>
          <w:sz w:val="24"/>
          <w:szCs w:val="24"/>
        </w:rPr>
        <w:t>对象对应的</w:t>
      </w:r>
      <w:r w:rsidRPr="0007658F">
        <w:rPr>
          <w:rFonts w:ascii="Lucida Sans Unicode" w:eastAsia="宋体" w:hAnsi="Lucida Sans Unicode" w:cs="Lucida Sans Unicode"/>
          <w:b/>
          <w:bCs/>
          <w:color w:val="1A1A1A"/>
          <w:kern w:val="0"/>
          <w:sz w:val="24"/>
          <w:szCs w:val="24"/>
        </w:rPr>
        <w:t>拦截器</w:t>
      </w:r>
      <w:r w:rsidRPr="0007658F">
        <w:rPr>
          <w:rFonts w:ascii="Lucida Sans Unicode" w:eastAsia="宋体" w:hAnsi="Lucida Sans Unicode" w:cs="Lucida Sans Unicode"/>
          <w:color w:val="1A1A1A"/>
          <w:kern w:val="0"/>
          <w:sz w:val="24"/>
          <w:szCs w:val="24"/>
        </w:rPr>
        <w:t>），最后以</w:t>
      </w:r>
      <w:r w:rsidRPr="0007658F">
        <w:rPr>
          <w:rFonts w:ascii="Lucida Sans Unicode" w:eastAsia="宋体" w:hAnsi="Lucida Sans Unicode" w:cs="Lucida Sans Unicode"/>
          <w:color w:val="1A1A1A"/>
          <w:kern w:val="0"/>
          <w:sz w:val="24"/>
          <w:szCs w:val="24"/>
        </w:rPr>
        <w:t xml:space="preserve"> HandlerExecutionChain </w:t>
      </w:r>
      <w:r w:rsidRPr="0007658F">
        <w:rPr>
          <w:rFonts w:ascii="Lucida Sans Unicode" w:eastAsia="宋体" w:hAnsi="Lucida Sans Unicode" w:cs="Lucida Sans Unicode"/>
          <w:color w:val="1A1A1A"/>
          <w:kern w:val="0"/>
          <w:sz w:val="24"/>
          <w:szCs w:val="24"/>
        </w:rPr>
        <w:t>对象的形式返回。</w:t>
      </w:r>
    </w:p>
    <w:p w:rsidR="0007658F" w:rsidRPr="0007658F" w:rsidRDefault="0007658F" w:rsidP="00FA61C5">
      <w:pPr>
        <w:widowControl/>
        <w:numPr>
          <w:ilvl w:val="0"/>
          <w:numId w:val="131"/>
        </w:numPr>
        <w:shd w:val="clear" w:color="auto" w:fill="FFFFFF"/>
        <w:ind w:left="0"/>
        <w:jc w:val="left"/>
        <w:rPr>
          <w:rFonts w:ascii="Lucida Sans Unicode" w:eastAsia="宋体" w:hAnsi="Lucida Sans Unicode" w:cs="Lucida Sans Unicode"/>
          <w:color w:val="1A1A1A"/>
          <w:kern w:val="0"/>
          <w:szCs w:val="21"/>
        </w:rPr>
      </w:pPr>
      <w:r w:rsidRPr="0007658F">
        <w:rPr>
          <w:rFonts w:ascii="Lucida Sans Unicode" w:eastAsia="宋体" w:hAnsi="Lucida Sans Unicode" w:cs="Lucida Sans Unicode"/>
          <w:color w:val="1A1A1A"/>
          <w:kern w:val="0"/>
          <w:szCs w:val="21"/>
        </w:rPr>
        <w:t>即</w:t>
      </w:r>
      <w:r w:rsidRPr="0007658F">
        <w:rPr>
          <w:rFonts w:ascii="Lucida Sans Unicode" w:eastAsia="宋体" w:hAnsi="Lucida Sans Unicode" w:cs="Lucida Sans Unicode"/>
          <w:color w:val="1A1A1A"/>
          <w:kern w:val="0"/>
          <w:szCs w:val="21"/>
        </w:rPr>
        <w:t xml:space="preserve"> HandlerExecutionChain </w:t>
      </w:r>
      <w:r w:rsidRPr="0007658F">
        <w:rPr>
          <w:rFonts w:ascii="Lucida Sans Unicode" w:eastAsia="宋体" w:hAnsi="Lucida Sans Unicode" w:cs="Lucida Sans Unicode"/>
          <w:color w:val="1A1A1A"/>
          <w:kern w:val="0"/>
          <w:szCs w:val="21"/>
        </w:rPr>
        <w:t>中，包含对应的</w:t>
      </w:r>
      <w:r w:rsidRPr="0007658F">
        <w:rPr>
          <w:rFonts w:ascii="Lucida Sans Unicode" w:eastAsia="宋体" w:hAnsi="Lucida Sans Unicode" w:cs="Lucida Sans Unicode"/>
          <w:color w:val="1A1A1A"/>
          <w:kern w:val="0"/>
          <w:szCs w:val="21"/>
        </w:rPr>
        <w:t> </w:t>
      </w:r>
      <w:r w:rsidRPr="0007658F">
        <w:rPr>
          <w:rFonts w:ascii="Lucida Sans Unicode" w:eastAsia="宋体" w:hAnsi="Lucida Sans Unicode" w:cs="Lucida Sans Unicode"/>
          <w:b/>
          <w:bCs/>
          <w:color w:val="1A1A1A"/>
          <w:kern w:val="0"/>
          <w:szCs w:val="21"/>
        </w:rPr>
        <w:t>Handler</w:t>
      </w:r>
      <w:r w:rsidRPr="0007658F">
        <w:rPr>
          <w:rFonts w:ascii="Lucida Sans Unicode" w:eastAsia="宋体" w:hAnsi="Lucida Sans Unicode" w:cs="Lucida Sans Unicode"/>
          <w:color w:val="1A1A1A"/>
          <w:kern w:val="0"/>
          <w:szCs w:val="21"/>
        </w:rPr>
        <w:t> </w:t>
      </w:r>
      <w:r w:rsidRPr="0007658F">
        <w:rPr>
          <w:rFonts w:ascii="Lucida Sans Unicode" w:eastAsia="宋体" w:hAnsi="Lucida Sans Unicode" w:cs="Lucida Sans Unicode"/>
          <w:color w:val="1A1A1A"/>
          <w:kern w:val="0"/>
          <w:szCs w:val="21"/>
        </w:rPr>
        <w:t>对象和</w:t>
      </w:r>
      <w:r w:rsidRPr="0007658F">
        <w:rPr>
          <w:rFonts w:ascii="Lucida Sans Unicode" w:eastAsia="宋体" w:hAnsi="Lucida Sans Unicode" w:cs="Lucida Sans Unicode"/>
          <w:b/>
          <w:bCs/>
          <w:color w:val="1A1A1A"/>
          <w:kern w:val="0"/>
          <w:szCs w:val="21"/>
        </w:rPr>
        <w:t>拦截器</w:t>
      </w:r>
      <w:r w:rsidRPr="0007658F">
        <w:rPr>
          <w:rFonts w:ascii="Lucida Sans Unicode" w:eastAsia="宋体" w:hAnsi="Lucida Sans Unicode" w:cs="Lucida Sans Unicode"/>
          <w:color w:val="1A1A1A"/>
          <w:kern w:val="0"/>
          <w:szCs w:val="21"/>
        </w:rPr>
        <w:t>们。</w:t>
      </w:r>
    </w:p>
    <w:p w:rsidR="0007658F" w:rsidRPr="0007658F" w:rsidRDefault="0007658F" w:rsidP="0007658F">
      <w:pPr>
        <w:widowControl/>
        <w:shd w:val="clear" w:color="auto" w:fill="F6F6F6"/>
        <w:jc w:val="left"/>
        <w:rPr>
          <w:rFonts w:ascii="Lucida Sans Unicode" w:eastAsia="宋体" w:hAnsi="Lucida Sans Unicode" w:cs="Lucida Sans Unicode"/>
          <w:color w:val="1A1A1A"/>
          <w:kern w:val="0"/>
          <w:sz w:val="24"/>
          <w:szCs w:val="24"/>
        </w:rPr>
      </w:pPr>
      <w:r w:rsidRPr="0007658F">
        <w:rPr>
          <w:rFonts w:ascii="Lucida Sans Unicode" w:eastAsia="宋体" w:hAnsi="Lucida Sans Unicode" w:cs="Lucida Sans Unicode"/>
          <w:color w:val="1A1A1A"/>
          <w:kern w:val="0"/>
          <w:sz w:val="24"/>
          <w:szCs w:val="24"/>
        </w:rPr>
        <w:t>此处，对应的方法如下：</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07658F" w:rsidRPr="0007658F" w:rsidTr="0007658F">
        <w:trPr>
          <w:trHeight w:val="525"/>
        </w:trPr>
        <w:tc>
          <w:tcPr>
            <w:tcW w:w="0" w:type="auto"/>
            <w:tcBorders>
              <w:top w:val="nil"/>
              <w:left w:val="nil"/>
              <w:bottom w:val="nil"/>
              <w:right w:val="nil"/>
            </w:tcBorders>
            <w:tcMar>
              <w:top w:w="0" w:type="dxa"/>
              <w:left w:w="0" w:type="dxa"/>
              <w:bottom w:w="0" w:type="dxa"/>
              <w:right w:w="0" w:type="dxa"/>
            </w:tcMar>
            <w:vAlign w:val="center"/>
            <w:hideMark/>
          </w:tcPr>
          <w:p w:rsidR="0007658F" w:rsidRPr="0007658F" w:rsidRDefault="0007658F" w:rsidP="0007658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Lucida Console" w:eastAsia="宋体" w:hAnsi="Lucida Console" w:cs="宋体"/>
                <w:color w:val="657B83"/>
                <w:kern w:val="0"/>
                <w:sz w:val="22"/>
              </w:rPr>
            </w:pPr>
            <w:r w:rsidRPr="0007658F">
              <w:rPr>
                <w:rFonts w:ascii="Lucida Console" w:eastAsia="宋体" w:hAnsi="Lucida Console" w:cs="宋体"/>
                <w:color w:val="FFFFFF"/>
                <w:kern w:val="0"/>
                <w:sz w:val="22"/>
              </w:rPr>
              <w:t xml:space="preserve">&gt; </w:t>
            </w:r>
            <w:r w:rsidRPr="0007658F">
              <w:rPr>
                <w:rFonts w:ascii="Lucida Console" w:eastAsia="宋体" w:hAnsi="Lucida Console" w:cs="宋体"/>
                <w:color w:val="75715E"/>
                <w:kern w:val="0"/>
                <w:sz w:val="22"/>
              </w:rPr>
              <w:t>// HandlerMapping.java</w:t>
            </w:r>
            <w:r w:rsidRPr="0007658F">
              <w:rPr>
                <w:rFonts w:ascii="Lucida Console" w:eastAsia="宋体" w:hAnsi="Lucida Console" w:cs="宋体"/>
                <w:color w:val="657B83"/>
                <w:kern w:val="0"/>
                <w:sz w:val="22"/>
              </w:rPr>
              <w:br/>
            </w:r>
            <w:r w:rsidRPr="0007658F">
              <w:rPr>
                <w:rFonts w:ascii="Lucida Console" w:eastAsia="宋体" w:hAnsi="Lucida Console" w:cs="宋体"/>
                <w:color w:val="FFFFFF"/>
                <w:kern w:val="0"/>
                <w:sz w:val="22"/>
              </w:rPr>
              <w:t xml:space="preserve">&gt; </w:t>
            </w:r>
            <w:r w:rsidRPr="0007658F">
              <w:rPr>
                <w:rFonts w:ascii="Lucida Console" w:eastAsia="宋体" w:hAnsi="Lucida Console" w:cs="宋体"/>
                <w:color w:val="657B83"/>
                <w:kern w:val="0"/>
                <w:sz w:val="22"/>
              </w:rPr>
              <w:br/>
            </w:r>
            <w:r w:rsidRPr="0007658F">
              <w:rPr>
                <w:rFonts w:ascii="Lucida Console" w:eastAsia="宋体" w:hAnsi="Lucida Console" w:cs="宋体"/>
                <w:color w:val="FFFFFF"/>
                <w:kern w:val="0"/>
                <w:sz w:val="22"/>
              </w:rPr>
              <w:t>&gt; @Nullable</w:t>
            </w:r>
            <w:r w:rsidRPr="0007658F">
              <w:rPr>
                <w:rFonts w:ascii="Lucida Console" w:eastAsia="宋体" w:hAnsi="Lucida Console" w:cs="宋体"/>
                <w:color w:val="657B83"/>
                <w:kern w:val="0"/>
                <w:sz w:val="22"/>
              </w:rPr>
              <w:br/>
            </w:r>
            <w:r w:rsidRPr="0007658F">
              <w:rPr>
                <w:rFonts w:ascii="Lucida Console" w:eastAsia="宋体" w:hAnsi="Lucida Console" w:cs="宋体"/>
                <w:color w:val="FFFFFF"/>
                <w:kern w:val="0"/>
                <w:sz w:val="22"/>
              </w:rPr>
              <w:t xml:space="preserve">&gt; HandlerExecutionChain </w:t>
            </w:r>
            <w:r w:rsidRPr="0007658F">
              <w:rPr>
                <w:rFonts w:ascii="Lucida Console" w:eastAsia="宋体" w:hAnsi="Lucida Console" w:cs="宋体"/>
                <w:color w:val="A6E22E"/>
                <w:kern w:val="0"/>
                <w:sz w:val="22"/>
              </w:rPr>
              <w:t>getHandler</w:t>
            </w:r>
            <w:r w:rsidRPr="0007658F">
              <w:rPr>
                <w:rFonts w:ascii="Lucida Console" w:eastAsia="宋体" w:hAnsi="Lucida Console" w:cs="宋体"/>
                <w:color w:val="FFFFFF"/>
                <w:kern w:val="0"/>
                <w:sz w:val="22"/>
              </w:rPr>
              <w:t xml:space="preserve">(HttpServletRequest request) </w:t>
            </w:r>
            <w:r w:rsidRPr="0007658F">
              <w:rPr>
                <w:rFonts w:ascii="Lucida Console" w:eastAsia="宋体" w:hAnsi="Lucida Console" w:cs="宋体"/>
                <w:color w:val="66D9EF"/>
                <w:kern w:val="0"/>
                <w:sz w:val="22"/>
              </w:rPr>
              <w:t>throws</w:t>
            </w:r>
            <w:r w:rsidRPr="0007658F">
              <w:rPr>
                <w:rFonts w:ascii="Lucida Console" w:eastAsia="宋体" w:hAnsi="Lucida Console" w:cs="宋体"/>
                <w:color w:val="FFFFFF"/>
                <w:kern w:val="0"/>
                <w:sz w:val="22"/>
              </w:rPr>
              <w:t xml:space="preserve"> Exception;</w:t>
            </w:r>
            <w:r w:rsidRPr="0007658F">
              <w:rPr>
                <w:rFonts w:ascii="Lucida Console" w:eastAsia="宋体" w:hAnsi="Lucida Console" w:cs="宋体"/>
                <w:color w:val="657B83"/>
                <w:kern w:val="0"/>
                <w:sz w:val="22"/>
              </w:rPr>
              <w:br/>
            </w:r>
            <w:r w:rsidRPr="0007658F">
              <w:rPr>
                <w:rFonts w:ascii="Lucida Console" w:eastAsia="宋体" w:hAnsi="Lucida Console" w:cs="宋体"/>
                <w:color w:val="FFFFFF"/>
                <w:kern w:val="0"/>
                <w:sz w:val="22"/>
              </w:rPr>
              <w:t>&gt;</w:t>
            </w:r>
          </w:p>
        </w:tc>
      </w:tr>
    </w:tbl>
    <w:p w:rsidR="0007658F" w:rsidRPr="0007658F" w:rsidRDefault="0007658F" w:rsidP="0007658F">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07658F">
        <w:rPr>
          <w:rFonts w:ascii="微软雅黑" w:eastAsia="微软雅黑" w:hAnsi="微软雅黑" w:cs="微软雅黑" w:hint="eastAsia"/>
          <w:color w:val="1A1A1A"/>
          <w:kern w:val="0"/>
          <w:sz w:val="24"/>
          <w:szCs w:val="24"/>
        </w:rPr>
        <w:t>③</w:t>
      </w:r>
      <w:r w:rsidRPr="0007658F">
        <w:rPr>
          <w:rFonts w:ascii="Lucida Sans Unicode" w:eastAsia="宋体" w:hAnsi="Lucida Sans Unicode" w:cs="Lucida Sans Unicode"/>
          <w:color w:val="1A1A1A"/>
          <w:kern w:val="0"/>
          <w:sz w:val="24"/>
          <w:szCs w:val="24"/>
        </w:rPr>
        <w:t> </w:t>
      </w:r>
      <w:r w:rsidRPr="0007658F">
        <w:rPr>
          <w:rFonts w:ascii="Lucida Sans Unicode" w:eastAsia="宋体" w:hAnsi="Lucida Sans Unicode" w:cs="Lucida Sans Unicode"/>
          <w:b/>
          <w:bCs/>
          <w:color w:val="1A1A1A"/>
          <w:kern w:val="0"/>
          <w:sz w:val="24"/>
          <w:szCs w:val="24"/>
        </w:rPr>
        <w:t>处理器适配</w:t>
      </w:r>
    </w:p>
    <w:p w:rsidR="0007658F" w:rsidRPr="0007658F" w:rsidRDefault="0007658F" w:rsidP="0007658F">
      <w:pPr>
        <w:widowControl/>
        <w:shd w:val="clear" w:color="auto" w:fill="FFFFFF"/>
        <w:jc w:val="left"/>
        <w:rPr>
          <w:rFonts w:ascii="Lucida Sans Unicode" w:eastAsia="宋体" w:hAnsi="Lucida Sans Unicode" w:cs="Lucida Sans Unicode"/>
          <w:color w:val="1A1A1A"/>
          <w:kern w:val="0"/>
          <w:sz w:val="24"/>
          <w:szCs w:val="24"/>
        </w:rPr>
      </w:pPr>
      <w:r w:rsidRPr="0007658F">
        <w:rPr>
          <w:rFonts w:ascii="Lucida Sans Unicode" w:eastAsia="宋体" w:hAnsi="Lucida Sans Unicode" w:cs="Lucida Sans Unicode"/>
          <w:color w:val="1A1A1A"/>
          <w:kern w:val="0"/>
          <w:sz w:val="24"/>
          <w:szCs w:val="24"/>
        </w:rPr>
        <w:t xml:space="preserve">DispatcherServlet </w:t>
      </w:r>
      <w:r w:rsidRPr="0007658F">
        <w:rPr>
          <w:rFonts w:ascii="Lucida Sans Unicode" w:eastAsia="宋体" w:hAnsi="Lucida Sans Unicode" w:cs="Lucida Sans Unicode"/>
          <w:color w:val="1A1A1A"/>
          <w:kern w:val="0"/>
          <w:sz w:val="24"/>
          <w:szCs w:val="24"/>
        </w:rPr>
        <w:t>根据获得的</w:t>
      </w:r>
      <w:r w:rsidRPr="0007658F">
        <w:rPr>
          <w:rFonts w:ascii="Lucida Sans Unicode" w:eastAsia="宋体" w:hAnsi="Lucida Sans Unicode" w:cs="Lucida Sans Unicode"/>
          <w:color w:val="1A1A1A"/>
          <w:kern w:val="0"/>
          <w:sz w:val="24"/>
          <w:szCs w:val="24"/>
        </w:rPr>
        <w:t xml:space="preserve"> Handler</w:t>
      </w:r>
      <w:r w:rsidRPr="0007658F">
        <w:rPr>
          <w:rFonts w:ascii="Lucida Sans Unicode" w:eastAsia="宋体" w:hAnsi="Lucida Sans Unicode" w:cs="Lucida Sans Unicode"/>
          <w:color w:val="1A1A1A"/>
          <w:kern w:val="0"/>
          <w:sz w:val="24"/>
          <w:szCs w:val="24"/>
        </w:rPr>
        <w:t>，选择一个合适的</w:t>
      </w:r>
      <w:r w:rsidRPr="0007658F">
        <w:rPr>
          <w:rFonts w:ascii="Lucida Sans Unicode" w:eastAsia="宋体" w:hAnsi="Lucida Sans Unicode" w:cs="Lucida Sans Unicode"/>
          <w:color w:val="1A1A1A"/>
          <w:kern w:val="0"/>
          <w:sz w:val="24"/>
          <w:szCs w:val="24"/>
        </w:rPr>
        <w:t xml:space="preserve">HandlerAdapter </w:t>
      </w:r>
      <w:r w:rsidRPr="0007658F">
        <w:rPr>
          <w:rFonts w:ascii="Lucida Sans Unicode" w:eastAsia="宋体" w:hAnsi="Lucida Sans Unicode" w:cs="Lucida Sans Unicode"/>
          <w:color w:val="1A1A1A"/>
          <w:kern w:val="0"/>
          <w:sz w:val="24"/>
          <w:szCs w:val="24"/>
        </w:rPr>
        <w:t>。（附注：如果成功获得</w:t>
      </w:r>
      <w:r w:rsidRPr="0007658F">
        <w:rPr>
          <w:rFonts w:ascii="Lucida Sans Unicode" w:eastAsia="宋体" w:hAnsi="Lucida Sans Unicode" w:cs="Lucida Sans Unicode"/>
          <w:color w:val="1A1A1A"/>
          <w:kern w:val="0"/>
          <w:sz w:val="24"/>
          <w:szCs w:val="24"/>
        </w:rPr>
        <w:t xml:space="preserve"> HandlerAdapter </w:t>
      </w:r>
      <w:r w:rsidRPr="0007658F">
        <w:rPr>
          <w:rFonts w:ascii="Lucida Sans Unicode" w:eastAsia="宋体" w:hAnsi="Lucida Sans Unicode" w:cs="Lucida Sans Unicode"/>
          <w:color w:val="1A1A1A"/>
          <w:kern w:val="0"/>
          <w:sz w:val="24"/>
          <w:szCs w:val="24"/>
        </w:rPr>
        <w:t>后，此时将开始执行拦截器的</w:t>
      </w:r>
      <w:r w:rsidRPr="0007658F">
        <w:rPr>
          <w:rFonts w:ascii="Lucida Sans Unicode" w:eastAsia="宋体" w:hAnsi="Lucida Sans Unicode" w:cs="Lucida Sans Unicode"/>
          <w:color w:val="1A1A1A"/>
          <w:kern w:val="0"/>
          <w:sz w:val="24"/>
          <w:szCs w:val="24"/>
        </w:rPr>
        <w:t> </w:t>
      </w:r>
      <w:r w:rsidRPr="0007658F">
        <w:rPr>
          <w:rFonts w:ascii="Lucida Console" w:eastAsia="宋体" w:hAnsi="Lucida Console" w:cs="宋体"/>
          <w:color w:val="1A1A1A"/>
          <w:kern w:val="0"/>
          <w:szCs w:val="21"/>
          <w:bdr w:val="single" w:sz="6" w:space="1" w:color="CCCCCC" w:frame="1"/>
          <w:shd w:val="clear" w:color="auto" w:fill="DDDDDD"/>
        </w:rPr>
        <w:t>#preHandler(...)</w:t>
      </w:r>
      <w:r w:rsidRPr="0007658F">
        <w:rPr>
          <w:rFonts w:ascii="Lucida Sans Unicode" w:eastAsia="宋体" w:hAnsi="Lucida Sans Unicode" w:cs="Lucida Sans Unicode"/>
          <w:color w:val="1A1A1A"/>
          <w:kern w:val="0"/>
          <w:sz w:val="24"/>
          <w:szCs w:val="24"/>
        </w:rPr>
        <w:t> </w:t>
      </w:r>
      <w:r w:rsidRPr="0007658F">
        <w:rPr>
          <w:rFonts w:ascii="Lucida Sans Unicode" w:eastAsia="宋体" w:hAnsi="Lucida Sans Unicode" w:cs="Lucida Sans Unicode"/>
          <w:color w:val="1A1A1A"/>
          <w:kern w:val="0"/>
          <w:sz w:val="24"/>
          <w:szCs w:val="24"/>
        </w:rPr>
        <w:t>方法）。</w:t>
      </w:r>
    </w:p>
    <w:p w:rsidR="0007658F" w:rsidRPr="0007658F" w:rsidRDefault="0007658F" w:rsidP="0007658F">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07658F">
        <w:rPr>
          <w:rFonts w:ascii="Lucida Sans Unicode" w:eastAsia="宋体" w:hAnsi="Lucida Sans Unicode" w:cs="Lucida Sans Unicode"/>
          <w:color w:val="1A1A1A"/>
          <w:kern w:val="0"/>
          <w:sz w:val="24"/>
          <w:szCs w:val="24"/>
        </w:rPr>
        <w:t>提取请求</w:t>
      </w:r>
      <w:r w:rsidRPr="0007658F">
        <w:rPr>
          <w:rFonts w:ascii="Lucida Sans Unicode" w:eastAsia="宋体" w:hAnsi="Lucida Sans Unicode" w:cs="Lucida Sans Unicode"/>
          <w:color w:val="1A1A1A"/>
          <w:kern w:val="0"/>
          <w:sz w:val="24"/>
          <w:szCs w:val="24"/>
        </w:rPr>
        <w:t xml:space="preserve"> Request </w:t>
      </w:r>
      <w:r w:rsidRPr="0007658F">
        <w:rPr>
          <w:rFonts w:ascii="Lucida Sans Unicode" w:eastAsia="宋体" w:hAnsi="Lucida Sans Unicode" w:cs="Lucida Sans Unicode"/>
          <w:color w:val="1A1A1A"/>
          <w:kern w:val="0"/>
          <w:sz w:val="24"/>
          <w:szCs w:val="24"/>
        </w:rPr>
        <w:t>中的模型数据，填充</w:t>
      </w:r>
      <w:r w:rsidRPr="0007658F">
        <w:rPr>
          <w:rFonts w:ascii="Lucida Sans Unicode" w:eastAsia="宋体" w:hAnsi="Lucida Sans Unicode" w:cs="Lucida Sans Unicode"/>
          <w:color w:val="1A1A1A"/>
          <w:kern w:val="0"/>
          <w:sz w:val="24"/>
          <w:szCs w:val="24"/>
        </w:rPr>
        <w:t xml:space="preserve"> Handler </w:t>
      </w:r>
      <w:r w:rsidRPr="0007658F">
        <w:rPr>
          <w:rFonts w:ascii="Lucida Sans Unicode" w:eastAsia="宋体" w:hAnsi="Lucida Sans Unicode" w:cs="Lucida Sans Unicode"/>
          <w:color w:val="1A1A1A"/>
          <w:kern w:val="0"/>
          <w:sz w:val="24"/>
          <w:szCs w:val="24"/>
        </w:rPr>
        <w:t>入参，开始执行</w:t>
      </w:r>
      <w:r w:rsidRPr="0007658F">
        <w:rPr>
          <w:rFonts w:ascii="Lucida Sans Unicode" w:eastAsia="宋体" w:hAnsi="Lucida Sans Unicode" w:cs="Lucida Sans Unicode"/>
          <w:color w:val="1A1A1A"/>
          <w:kern w:val="0"/>
          <w:sz w:val="24"/>
          <w:szCs w:val="24"/>
        </w:rPr>
        <w:t>Handler</w:t>
      </w:r>
      <w:r w:rsidRPr="0007658F">
        <w:rPr>
          <w:rFonts w:ascii="Lucida Sans Unicode" w:eastAsia="宋体" w:hAnsi="Lucida Sans Unicode" w:cs="Lucida Sans Unicode"/>
          <w:color w:val="1A1A1A"/>
          <w:kern w:val="0"/>
          <w:sz w:val="24"/>
          <w:szCs w:val="24"/>
        </w:rPr>
        <w:t>（</w:t>
      </w:r>
      <w:r w:rsidRPr="0007658F">
        <w:rPr>
          <w:rFonts w:ascii="Lucida Sans Unicode" w:eastAsia="宋体" w:hAnsi="Lucida Sans Unicode" w:cs="Lucida Sans Unicode"/>
          <w:color w:val="1A1A1A"/>
          <w:kern w:val="0"/>
          <w:sz w:val="24"/>
          <w:szCs w:val="24"/>
        </w:rPr>
        <w:t>Controller)</w:t>
      </w:r>
      <w:r w:rsidRPr="0007658F">
        <w:rPr>
          <w:rFonts w:ascii="Lucida Sans Unicode" w:eastAsia="宋体" w:hAnsi="Lucida Sans Unicode" w:cs="Lucida Sans Unicode"/>
          <w:color w:val="1A1A1A"/>
          <w:kern w:val="0"/>
          <w:sz w:val="24"/>
          <w:szCs w:val="24"/>
        </w:rPr>
        <w:t>。</w:t>
      </w:r>
      <w:r w:rsidRPr="0007658F">
        <w:rPr>
          <w:rFonts w:ascii="Lucida Sans Unicode" w:eastAsia="宋体" w:hAnsi="Lucida Sans Unicode" w:cs="Lucida Sans Unicode"/>
          <w:color w:val="1A1A1A"/>
          <w:kern w:val="0"/>
          <w:sz w:val="24"/>
          <w:szCs w:val="24"/>
        </w:rPr>
        <w:t xml:space="preserve"> </w:t>
      </w:r>
      <w:r w:rsidRPr="0007658F">
        <w:rPr>
          <w:rFonts w:ascii="Lucida Sans Unicode" w:eastAsia="宋体" w:hAnsi="Lucida Sans Unicode" w:cs="Lucida Sans Unicode"/>
          <w:color w:val="1A1A1A"/>
          <w:kern w:val="0"/>
          <w:sz w:val="24"/>
          <w:szCs w:val="24"/>
        </w:rPr>
        <w:t>在填充</w:t>
      </w:r>
      <w:r w:rsidRPr="0007658F">
        <w:rPr>
          <w:rFonts w:ascii="Lucida Sans Unicode" w:eastAsia="宋体" w:hAnsi="Lucida Sans Unicode" w:cs="Lucida Sans Unicode"/>
          <w:color w:val="1A1A1A"/>
          <w:kern w:val="0"/>
          <w:sz w:val="24"/>
          <w:szCs w:val="24"/>
        </w:rPr>
        <w:t>Handler</w:t>
      </w:r>
      <w:r w:rsidRPr="0007658F">
        <w:rPr>
          <w:rFonts w:ascii="Lucida Sans Unicode" w:eastAsia="宋体" w:hAnsi="Lucida Sans Unicode" w:cs="Lucida Sans Unicode"/>
          <w:color w:val="1A1A1A"/>
          <w:kern w:val="0"/>
          <w:sz w:val="24"/>
          <w:szCs w:val="24"/>
        </w:rPr>
        <w:t>的入参过程中，根据你的配置，</w:t>
      </w:r>
      <w:r w:rsidRPr="0007658F">
        <w:rPr>
          <w:rFonts w:ascii="Lucida Sans Unicode" w:eastAsia="宋体" w:hAnsi="Lucida Sans Unicode" w:cs="Lucida Sans Unicode"/>
          <w:color w:val="1A1A1A"/>
          <w:kern w:val="0"/>
          <w:sz w:val="24"/>
          <w:szCs w:val="24"/>
        </w:rPr>
        <w:t xml:space="preserve">Spring </w:t>
      </w:r>
      <w:r w:rsidRPr="0007658F">
        <w:rPr>
          <w:rFonts w:ascii="Lucida Sans Unicode" w:eastAsia="宋体" w:hAnsi="Lucida Sans Unicode" w:cs="Lucida Sans Unicode"/>
          <w:color w:val="1A1A1A"/>
          <w:kern w:val="0"/>
          <w:sz w:val="24"/>
          <w:szCs w:val="24"/>
        </w:rPr>
        <w:t>将帮你做一些额外的工作：</w:t>
      </w:r>
    </w:p>
    <w:p w:rsidR="0007658F" w:rsidRPr="0007658F" w:rsidRDefault="0007658F" w:rsidP="00FA61C5">
      <w:pPr>
        <w:widowControl/>
        <w:numPr>
          <w:ilvl w:val="0"/>
          <w:numId w:val="132"/>
        </w:numPr>
        <w:shd w:val="clear" w:color="auto" w:fill="FFFFFF"/>
        <w:ind w:left="0"/>
        <w:jc w:val="left"/>
        <w:rPr>
          <w:rFonts w:ascii="Lucida Sans Unicode" w:eastAsia="宋体" w:hAnsi="Lucida Sans Unicode" w:cs="Lucida Sans Unicode"/>
          <w:color w:val="1A1A1A"/>
          <w:kern w:val="0"/>
          <w:szCs w:val="21"/>
        </w:rPr>
      </w:pPr>
      <w:r w:rsidRPr="0007658F">
        <w:rPr>
          <w:rFonts w:ascii="Lucida Sans Unicode" w:eastAsia="宋体" w:hAnsi="Lucida Sans Unicode" w:cs="Lucida Sans Unicode"/>
          <w:color w:val="1A1A1A"/>
          <w:kern w:val="0"/>
          <w:szCs w:val="21"/>
        </w:rPr>
        <w:t xml:space="preserve">HttpMessageConverter </w:t>
      </w:r>
      <w:r w:rsidRPr="0007658F">
        <w:rPr>
          <w:rFonts w:ascii="Lucida Sans Unicode" w:eastAsia="宋体" w:hAnsi="Lucida Sans Unicode" w:cs="Lucida Sans Unicode"/>
          <w:color w:val="1A1A1A"/>
          <w:kern w:val="0"/>
          <w:szCs w:val="21"/>
        </w:rPr>
        <w:t>：会将请求消息（如</w:t>
      </w:r>
      <w:r w:rsidRPr="0007658F">
        <w:rPr>
          <w:rFonts w:ascii="Lucida Sans Unicode" w:eastAsia="宋体" w:hAnsi="Lucida Sans Unicode" w:cs="Lucida Sans Unicode"/>
          <w:color w:val="1A1A1A"/>
          <w:kern w:val="0"/>
          <w:szCs w:val="21"/>
        </w:rPr>
        <w:t xml:space="preserve"> JSON</w:t>
      </w:r>
      <w:r w:rsidRPr="0007658F">
        <w:rPr>
          <w:rFonts w:ascii="Lucida Sans Unicode" w:eastAsia="宋体" w:hAnsi="Lucida Sans Unicode" w:cs="Lucida Sans Unicode"/>
          <w:color w:val="1A1A1A"/>
          <w:kern w:val="0"/>
          <w:szCs w:val="21"/>
        </w:rPr>
        <w:t>、</w:t>
      </w:r>
      <w:r w:rsidRPr="0007658F">
        <w:rPr>
          <w:rFonts w:ascii="Lucida Sans Unicode" w:eastAsia="宋体" w:hAnsi="Lucida Sans Unicode" w:cs="Lucida Sans Unicode"/>
          <w:color w:val="1A1A1A"/>
          <w:kern w:val="0"/>
          <w:szCs w:val="21"/>
        </w:rPr>
        <w:t xml:space="preserve">XML </w:t>
      </w:r>
      <w:r w:rsidRPr="0007658F">
        <w:rPr>
          <w:rFonts w:ascii="Lucida Sans Unicode" w:eastAsia="宋体" w:hAnsi="Lucida Sans Unicode" w:cs="Lucida Sans Unicode"/>
          <w:color w:val="1A1A1A"/>
          <w:kern w:val="0"/>
          <w:szCs w:val="21"/>
        </w:rPr>
        <w:t>等数据）转换成一个对象。</w:t>
      </w:r>
    </w:p>
    <w:p w:rsidR="0007658F" w:rsidRPr="0007658F" w:rsidRDefault="0007658F" w:rsidP="00FA61C5">
      <w:pPr>
        <w:widowControl/>
        <w:numPr>
          <w:ilvl w:val="0"/>
          <w:numId w:val="132"/>
        </w:numPr>
        <w:shd w:val="clear" w:color="auto" w:fill="FFFFFF"/>
        <w:ind w:left="0"/>
        <w:jc w:val="left"/>
        <w:rPr>
          <w:rFonts w:ascii="Lucida Sans Unicode" w:eastAsia="宋体" w:hAnsi="Lucida Sans Unicode" w:cs="Lucida Sans Unicode"/>
          <w:color w:val="1A1A1A"/>
          <w:kern w:val="0"/>
          <w:szCs w:val="21"/>
        </w:rPr>
      </w:pPr>
      <w:r w:rsidRPr="0007658F">
        <w:rPr>
          <w:rFonts w:ascii="Lucida Sans Unicode" w:eastAsia="宋体" w:hAnsi="Lucida Sans Unicode" w:cs="Lucida Sans Unicode"/>
          <w:color w:val="1A1A1A"/>
          <w:kern w:val="0"/>
          <w:szCs w:val="21"/>
        </w:rPr>
        <w:t>数据转换：对请求消息进行数据转换。如</w:t>
      </w:r>
      <w:r w:rsidRPr="0007658F">
        <w:rPr>
          <w:rFonts w:ascii="Lucida Sans Unicode" w:eastAsia="宋体" w:hAnsi="Lucida Sans Unicode" w:cs="Lucida Sans Unicode"/>
          <w:color w:val="1A1A1A"/>
          <w:kern w:val="0"/>
          <w:szCs w:val="21"/>
        </w:rPr>
        <w:t xml:space="preserve"> String </w:t>
      </w:r>
      <w:r w:rsidRPr="0007658F">
        <w:rPr>
          <w:rFonts w:ascii="Lucida Sans Unicode" w:eastAsia="宋体" w:hAnsi="Lucida Sans Unicode" w:cs="Lucida Sans Unicode"/>
          <w:color w:val="1A1A1A"/>
          <w:kern w:val="0"/>
          <w:szCs w:val="21"/>
        </w:rPr>
        <w:t>转换成</w:t>
      </w:r>
      <w:r w:rsidRPr="0007658F">
        <w:rPr>
          <w:rFonts w:ascii="Lucida Sans Unicode" w:eastAsia="宋体" w:hAnsi="Lucida Sans Unicode" w:cs="Lucida Sans Unicode"/>
          <w:color w:val="1A1A1A"/>
          <w:kern w:val="0"/>
          <w:szCs w:val="21"/>
        </w:rPr>
        <w:t xml:space="preserve"> Integer</w:t>
      </w:r>
      <w:r w:rsidRPr="0007658F">
        <w:rPr>
          <w:rFonts w:ascii="Lucida Sans Unicode" w:eastAsia="宋体" w:hAnsi="Lucida Sans Unicode" w:cs="Lucida Sans Unicode"/>
          <w:color w:val="1A1A1A"/>
          <w:kern w:val="0"/>
          <w:szCs w:val="21"/>
        </w:rPr>
        <w:t>、</w:t>
      </w:r>
      <w:r w:rsidRPr="0007658F">
        <w:rPr>
          <w:rFonts w:ascii="Lucida Sans Unicode" w:eastAsia="宋体" w:hAnsi="Lucida Sans Unicode" w:cs="Lucida Sans Unicode"/>
          <w:color w:val="1A1A1A"/>
          <w:kern w:val="0"/>
          <w:szCs w:val="21"/>
        </w:rPr>
        <w:t xml:space="preserve">Double </w:t>
      </w:r>
      <w:r w:rsidRPr="0007658F">
        <w:rPr>
          <w:rFonts w:ascii="Lucida Sans Unicode" w:eastAsia="宋体" w:hAnsi="Lucida Sans Unicode" w:cs="Lucida Sans Unicode"/>
          <w:color w:val="1A1A1A"/>
          <w:kern w:val="0"/>
          <w:szCs w:val="21"/>
        </w:rPr>
        <w:t>等。</w:t>
      </w:r>
    </w:p>
    <w:p w:rsidR="0007658F" w:rsidRPr="0007658F" w:rsidRDefault="0007658F" w:rsidP="00FA61C5">
      <w:pPr>
        <w:widowControl/>
        <w:numPr>
          <w:ilvl w:val="0"/>
          <w:numId w:val="132"/>
        </w:numPr>
        <w:shd w:val="clear" w:color="auto" w:fill="FFFFFF"/>
        <w:ind w:left="0"/>
        <w:jc w:val="left"/>
        <w:rPr>
          <w:rFonts w:ascii="Lucida Sans Unicode" w:eastAsia="宋体" w:hAnsi="Lucida Sans Unicode" w:cs="Lucida Sans Unicode"/>
          <w:color w:val="1A1A1A"/>
          <w:kern w:val="0"/>
          <w:szCs w:val="21"/>
        </w:rPr>
      </w:pPr>
      <w:r w:rsidRPr="0007658F">
        <w:rPr>
          <w:rFonts w:ascii="Lucida Sans Unicode" w:eastAsia="宋体" w:hAnsi="Lucida Sans Unicode" w:cs="Lucida Sans Unicode"/>
          <w:color w:val="1A1A1A"/>
          <w:kern w:val="0"/>
          <w:szCs w:val="21"/>
        </w:rPr>
        <w:t>数据格式化：对请求消息进行数据格式化。如将字符串转换成格式化数字或格式化日期等。</w:t>
      </w:r>
    </w:p>
    <w:p w:rsidR="0007658F" w:rsidRPr="0007658F" w:rsidRDefault="0007658F" w:rsidP="00FA61C5">
      <w:pPr>
        <w:widowControl/>
        <w:numPr>
          <w:ilvl w:val="0"/>
          <w:numId w:val="132"/>
        </w:numPr>
        <w:shd w:val="clear" w:color="auto" w:fill="FFFFFF"/>
        <w:ind w:left="0"/>
        <w:jc w:val="left"/>
        <w:rPr>
          <w:rFonts w:ascii="Lucida Sans Unicode" w:eastAsia="宋体" w:hAnsi="Lucida Sans Unicode" w:cs="Lucida Sans Unicode"/>
          <w:color w:val="1A1A1A"/>
          <w:kern w:val="0"/>
          <w:szCs w:val="21"/>
        </w:rPr>
      </w:pPr>
      <w:r w:rsidRPr="0007658F">
        <w:rPr>
          <w:rFonts w:ascii="Lucida Sans Unicode" w:eastAsia="宋体" w:hAnsi="Lucida Sans Unicode" w:cs="Lucida Sans Unicode"/>
          <w:color w:val="1A1A1A"/>
          <w:kern w:val="0"/>
          <w:szCs w:val="21"/>
        </w:rPr>
        <w:t>数据验证：</w:t>
      </w:r>
      <w:r w:rsidRPr="0007658F">
        <w:rPr>
          <w:rFonts w:ascii="Lucida Sans Unicode" w:eastAsia="宋体" w:hAnsi="Lucida Sans Unicode" w:cs="Lucida Sans Unicode"/>
          <w:color w:val="1A1A1A"/>
          <w:kern w:val="0"/>
          <w:szCs w:val="21"/>
        </w:rPr>
        <w:t xml:space="preserve"> </w:t>
      </w:r>
      <w:r w:rsidRPr="0007658F">
        <w:rPr>
          <w:rFonts w:ascii="Lucida Sans Unicode" w:eastAsia="宋体" w:hAnsi="Lucida Sans Unicode" w:cs="Lucida Sans Unicode"/>
          <w:color w:val="1A1A1A"/>
          <w:kern w:val="0"/>
          <w:szCs w:val="21"/>
        </w:rPr>
        <w:t>验证数据的有效性（长度、格式等），验证结果存储到</w:t>
      </w:r>
      <w:r w:rsidRPr="0007658F">
        <w:rPr>
          <w:rFonts w:ascii="Lucida Sans Unicode" w:eastAsia="宋体" w:hAnsi="Lucida Sans Unicode" w:cs="Lucida Sans Unicode"/>
          <w:color w:val="1A1A1A"/>
          <w:kern w:val="0"/>
          <w:szCs w:val="21"/>
        </w:rPr>
        <w:t xml:space="preserve"> BindingResult </w:t>
      </w:r>
      <w:r w:rsidRPr="0007658F">
        <w:rPr>
          <w:rFonts w:ascii="Lucida Sans Unicode" w:eastAsia="宋体" w:hAnsi="Lucida Sans Unicode" w:cs="Lucida Sans Unicode"/>
          <w:color w:val="1A1A1A"/>
          <w:kern w:val="0"/>
          <w:szCs w:val="21"/>
        </w:rPr>
        <w:t>或</w:t>
      </w:r>
      <w:r w:rsidRPr="0007658F">
        <w:rPr>
          <w:rFonts w:ascii="Lucida Sans Unicode" w:eastAsia="宋体" w:hAnsi="Lucida Sans Unicode" w:cs="Lucida Sans Unicode"/>
          <w:color w:val="1A1A1A"/>
          <w:kern w:val="0"/>
          <w:szCs w:val="21"/>
        </w:rPr>
        <w:t xml:space="preserve"> Error </w:t>
      </w:r>
      <w:r w:rsidRPr="0007658F">
        <w:rPr>
          <w:rFonts w:ascii="Lucida Sans Unicode" w:eastAsia="宋体" w:hAnsi="Lucida Sans Unicode" w:cs="Lucida Sans Unicode"/>
          <w:color w:val="1A1A1A"/>
          <w:kern w:val="0"/>
          <w:szCs w:val="21"/>
        </w:rPr>
        <w:t>中。</w:t>
      </w:r>
    </w:p>
    <w:p w:rsidR="0007658F" w:rsidRPr="0007658F" w:rsidRDefault="00B8397A" w:rsidP="0007658F">
      <w:pPr>
        <w:widowControl/>
        <w:shd w:val="clear" w:color="auto" w:fill="FFFFFF"/>
        <w:spacing w:before="150" w:after="420"/>
        <w:jc w:val="left"/>
        <w:rPr>
          <w:rFonts w:ascii="Lucida Sans Unicode" w:eastAsia="宋体" w:hAnsi="Lucida Sans Unicode" w:cs="Lucida Sans Unicode"/>
          <w:color w:val="1A1A1A"/>
          <w:kern w:val="0"/>
          <w:sz w:val="24"/>
          <w:szCs w:val="24"/>
        </w:rPr>
      </w:pPr>
      <w:r>
        <w:rPr>
          <w:rFonts w:ascii="微软雅黑" w:eastAsia="微软雅黑" w:hAnsi="微软雅黑" w:cs="微软雅黑" w:hint="eastAsia"/>
          <w:color w:val="1A1A1A"/>
          <w:kern w:val="0"/>
          <w:sz w:val="24"/>
          <w:szCs w:val="24"/>
        </w:rPr>
        <w:t>H</w:t>
      </w:r>
      <w:r>
        <w:rPr>
          <w:rFonts w:ascii="微软雅黑" w:eastAsia="微软雅黑" w:hAnsi="微软雅黑" w:cs="微软雅黑"/>
          <w:color w:val="1A1A1A"/>
          <w:kern w:val="0"/>
          <w:sz w:val="24"/>
          <w:szCs w:val="24"/>
        </w:rPr>
        <w:t>a</w:t>
      </w:r>
      <w:r w:rsidR="0007658F" w:rsidRPr="0007658F">
        <w:rPr>
          <w:rFonts w:ascii="Lucida Sans Unicode" w:eastAsia="宋体" w:hAnsi="Lucida Sans Unicode" w:cs="Lucida Sans Unicode"/>
          <w:color w:val="1A1A1A"/>
          <w:kern w:val="0"/>
          <w:sz w:val="24"/>
          <w:szCs w:val="24"/>
        </w:rPr>
        <w:t xml:space="preserve">ndler(Controller) </w:t>
      </w:r>
      <w:r w:rsidR="0007658F" w:rsidRPr="0007658F">
        <w:rPr>
          <w:rFonts w:ascii="Lucida Sans Unicode" w:eastAsia="宋体" w:hAnsi="Lucida Sans Unicode" w:cs="Lucida Sans Unicode"/>
          <w:color w:val="1A1A1A"/>
          <w:kern w:val="0"/>
          <w:sz w:val="24"/>
          <w:szCs w:val="24"/>
        </w:rPr>
        <w:t>执行完成后，向</w:t>
      </w:r>
      <w:r w:rsidR="0007658F" w:rsidRPr="0007658F">
        <w:rPr>
          <w:rFonts w:ascii="Lucida Sans Unicode" w:eastAsia="宋体" w:hAnsi="Lucida Sans Unicode" w:cs="Lucida Sans Unicode"/>
          <w:color w:val="1A1A1A"/>
          <w:kern w:val="0"/>
          <w:sz w:val="24"/>
          <w:szCs w:val="24"/>
        </w:rPr>
        <w:t xml:space="preserve"> DispatcherServlet </w:t>
      </w:r>
      <w:r w:rsidR="0007658F" w:rsidRPr="0007658F">
        <w:rPr>
          <w:rFonts w:ascii="Lucida Sans Unicode" w:eastAsia="宋体" w:hAnsi="Lucida Sans Unicode" w:cs="Lucida Sans Unicode"/>
          <w:color w:val="1A1A1A"/>
          <w:kern w:val="0"/>
          <w:sz w:val="24"/>
          <w:szCs w:val="24"/>
        </w:rPr>
        <w:t>返回一个</w:t>
      </w:r>
      <w:r w:rsidR="0007658F" w:rsidRPr="0007658F">
        <w:rPr>
          <w:rFonts w:ascii="Lucida Sans Unicode" w:eastAsia="宋体" w:hAnsi="Lucida Sans Unicode" w:cs="Lucida Sans Unicode"/>
          <w:color w:val="1A1A1A"/>
          <w:kern w:val="0"/>
          <w:sz w:val="24"/>
          <w:szCs w:val="24"/>
        </w:rPr>
        <w:t xml:space="preserve"> ModelAndView </w:t>
      </w:r>
      <w:r w:rsidR="0007658F" w:rsidRPr="0007658F">
        <w:rPr>
          <w:rFonts w:ascii="Lucida Sans Unicode" w:eastAsia="宋体" w:hAnsi="Lucida Sans Unicode" w:cs="Lucida Sans Unicode"/>
          <w:color w:val="1A1A1A"/>
          <w:kern w:val="0"/>
          <w:sz w:val="24"/>
          <w:szCs w:val="24"/>
        </w:rPr>
        <w:t>对象。</w:t>
      </w:r>
    </w:p>
    <w:p w:rsidR="0007658F" w:rsidRPr="0007658F" w:rsidRDefault="0007658F" w:rsidP="0007658F">
      <w:pPr>
        <w:widowControl/>
        <w:shd w:val="clear" w:color="auto" w:fill="F6F6F6"/>
        <w:jc w:val="left"/>
        <w:rPr>
          <w:rFonts w:ascii="Lucida Sans Unicode" w:eastAsia="宋体" w:hAnsi="Lucida Sans Unicode" w:cs="Lucida Sans Unicode"/>
          <w:color w:val="1A1A1A"/>
          <w:kern w:val="0"/>
          <w:sz w:val="24"/>
          <w:szCs w:val="24"/>
        </w:rPr>
      </w:pPr>
      <w:r w:rsidRPr="0007658F">
        <w:rPr>
          <w:rFonts w:ascii="Lucida Sans Unicode" w:eastAsia="宋体" w:hAnsi="Lucida Sans Unicode" w:cs="Lucida Sans Unicode"/>
          <w:color w:val="1A1A1A"/>
          <w:kern w:val="0"/>
          <w:sz w:val="24"/>
          <w:szCs w:val="24"/>
        </w:rPr>
        <w:t>此处，对应的方法如下：</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07658F" w:rsidRPr="0007658F" w:rsidTr="0007658F">
        <w:trPr>
          <w:trHeight w:val="525"/>
        </w:trPr>
        <w:tc>
          <w:tcPr>
            <w:tcW w:w="0" w:type="auto"/>
            <w:tcBorders>
              <w:top w:val="nil"/>
              <w:left w:val="nil"/>
              <w:bottom w:val="nil"/>
              <w:right w:val="nil"/>
            </w:tcBorders>
            <w:tcMar>
              <w:top w:w="0" w:type="dxa"/>
              <w:left w:w="0" w:type="dxa"/>
              <w:bottom w:w="0" w:type="dxa"/>
              <w:right w:w="0" w:type="dxa"/>
            </w:tcMar>
            <w:vAlign w:val="center"/>
            <w:hideMark/>
          </w:tcPr>
          <w:p w:rsidR="0007658F" w:rsidRPr="0007658F" w:rsidRDefault="0007658F" w:rsidP="0007658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Lucida Console" w:eastAsia="宋体" w:hAnsi="Lucida Console" w:cs="宋体"/>
                <w:color w:val="657B83"/>
                <w:kern w:val="0"/>
                <w:sz w:val="22"/>
              </w:rPr>
            </w:pPr>
            <w:r w:rsidRPr="0007658F">
              <w:rPr>
                <w:rFonts w:ascii="Lucida Console" w:eastAsia="宋体" w:hAnsi="Lucida Console" w:cs="宋体"/>
                <w:color w:val="FFFFFF"/>
                <w:kern w:val="0"/>
                <w:sz w:val="22"/>
              </w:rPr>
              <w:t xml:space="preserve">&gt; </w:t>
            </w:r>
            <w:r w:rsidRPr="0007658F">
              <w:rPr>
                <w:rFonts w:ascii="Lucida Console" w:eastAsia="宋体" w:hAnsi="Lucida Console" w:cs="宋体"/>
                <w:color w:val="75715E"/>
                <w:kern w:val="0"/>
                <w:sz w:val="22"/>
              </w:rPr>
              <w:t>// HandlerAdapter.java</w:t>
            </w:r>
            <w:r w:rsidRPr="0007658F">
              <w:rPr>
                <w:rFonts w:ascii="Lucida Console" w:eastAsia="宋体" w:hAnsi="Lucida Console" w:cs="宋体"/>
                <w:color w:val="657B83"/>
                <w:kern w:val="0"/>
                <w:sz w:val="22"/>
              </w:rPr>
              <w:br/>
            </w:r>
            <w:r w:rsidRPr="0007658F">
              <w:rPr>
                <w:rFonts w:ascii="Lucida Console" w:eastAsia="宋体" w:hAnsi="Lucida Console" w:cs="宋体"/>
                <w:color w:val="FFFFFF"/>
                <w:kern w:val="0"/>
                <w:sz w:val="22"/>
              </w:rPr>
              <w:t xml:space="preserve">&gt; </w:t>
            </w:r>
            <w:r w:rsidRPr="0007658F">
              <w:rPr>
                <w:rFonts w:ascii="Lucida Console" w:eastAsia="宋体" w:hAnsi="Lucida Console" w:cs="宋体"/>
                <w:color w:val="657B83"/>
                <w:kern w:val="0"/>
                <w:sz w:val="22"/>
              </w:rPr>
              <w:br/>
            </w:r>
            <w:r w:rsidRPr="0007658F">
              <w:rPr>
                <w:rFonts w:ascii="Lucida Console" w:eastAsia="宋体" w:hAnsi="Lucida Console" w:cs="宋体"/>
                <w:color w:val="FFFFFF"/>
                <w:kern w:val="0"/>
                <w:sz w:val="22"/>
              </w:rPr>
              <w:t>&gt; @Nullable</w:t>
            </w:r>
            <w:r w:rsidRPr="0007658F">
              <w:rPr>
                <w:rFonts w:ascii="Lucida Console" w:eastAsia="宋体" w:hAnsi="Lucida Console" w:cs="宋体"/>
                <w:color w:val="657B83"/>
                <w:kern w:val="0"/>
                <w:sz w:val="22"/>
              </w:rPr>
              <w:br/>
            </w:r>
            <w:r w:rsidRPr="0007658F">
              <w:rPr>
                <w:rFonts w:ascii="Lucida Console" w:eastAsia="宋体" w:hAnsi="Lucida Console" w:cs="宋体"/>
                <w:color w:val="FFFFFF"/>
                <w:kern w:val="0"/>
                <w:sz w:val="22"/>
              </w:rPr>
              <w:t xml:space="preserve">&gt; ModelAndView </w:t>
            </w:r>
            <w:r w:rsidRPr="0007658F">
              <w:rPr>
                <w:rFonts w:ascii="Lucida Console" w:eastAsia="宋体" w:hAnsi="Lucida Console" w:cs="宋体"/>
                <w:color w:val="A6E22E"/>
                <w:kern w:val="0"/>
                <w:sz w:val="22"/>
              </w:rPr>
              <w:t>handle</w:t>
            </w:r>
            <w:r w:rsidRPr="0007658F">
              <w:rPr>
                <w:rFonts w:ascii="Lucida Console" w:eastAsia="宋体" w:hAnsi="Lucida Console" w:cs="宋体"/>
                <w:color w:val="FFFFFF"/>
                <w:kern w:val="0"/>
                <w:sz w:val="22"/>
              </w:rPr>
              <w:t xml:space="preserve">(HttpServletRequest request, HttpServletResponse response, Object handler) </w:t>
            </w:r>
            <w:r w:rsidRPr="0007658F">
              <w:rPr>
                <w:rFonts w:ascii="Lucida Console" w:eastAsia="宋体" w:hAnsi="Lucida Console" w:cs="宋体"/>
                <w:color w:val="66D9EF"/>
                <w:kern w:val="0"/>
                <w:sz w:val="22"/>
              </w:rPr>
              <w:t>throws</w:t>
            </w:r>
            <w:r w:rsidRPr="0007658F">
              <w:rPr>
                <w:rFonts w:ascii="Lucida Console" w:eastAsia="宋体" w:hAnsi="Lucida Console" w:cs="宋体"/>
                <w:color w:val="FFFFFF"/>
                <w:kern w:val="0"/>
                <w:sz w:val="22"/>
              </w:rPr>
              <w:t xml:space="preserve"> Exception;</w:t>
            </w:r>
            <w:r w:rsidRPr="0007658F">
              <w:rPr>
                <w:rFonts w:ascii="Lucida Console" w:eastAsia="宋体" w:hAnsi="Lucida Console" w:cs="宋体"/>
                <w:color w:val="657B83"/>
                <w:kern w:val="0"/>
                <w:sz w:val="22"/>
              </w:rPr>
              <w:br/>
            </w:r>
            <w:r w:rsidRPr="0007658F">
              <w:rPr>
                <w:rFonts w:ascii="Lucida Console" w:eastAsia="宋体" w:hAnsi="Lucida Console" w:cs="宋体"/>
                <w:color w:val="FFFFFF"/>
                <w:kern w:val="0"/>
                <w:sz w:val="22"/>
              </w:rPr>
              <w:t>&gt;</w:t>
            </w:r>
          </w:p>
        </w:tc>
      </w:tr>
    </w:tbl>
    <w:p w:rsidR="0007658F" w:rsidRPr="0007658F" w:rsidRDefault="0007658F" w:rsidP="0007658F">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07658F">
        <w:rPr>
          <w:rFonts w:ascii="微软雅黑" w:eastAsia="微软雅黑" w:hAnsi="微软雅黑" w:cs="微软雅黑" w:hint="eastAsia"/>
          <w:color w:val="1A1A1A"/>
          <w:kern w:val="0"/>
          <w:sz w:val="24"/>
          <w:szCs w:val="24"/>
        </w:rPr>
        <w:t>⑤</w:t>
      </w:r>
      <w:r w:rsidRPr="0007658F">
        <w:rPr>
          <w:rFonts w:ascii="Lucida Sans Unicode" w:eastAsia="宋体" w:hAnsi="Lucida Sans Unicode" w:cs="Lucida Sans Unicode"/>
          <w:color w:val="1A1A1A"/>
          <w:kern w:val="0"/>
          <w:sz w:val="24"/>
          <w:szCs w:val="24"/>
        </w:rPr>
        <w:t> </w:t>
      </w:r>
      <w:r w:rsidRPr="0007658F">
        <w:rPr>
          <w:rFonts w:ascii="Lucida Sans Unicode" w:eastAsia="宋体" w:hAnsi="Lucida Sans Unicode" w:cs="Lucida Sans Unicode"/>
          <w:b/>
          <w:bCs/>
          <w:color w:val="1A1A1A"/>
          <w:kern w:val="0"/>
          <w:sz w:val="24"/>
          <w:szCs w:val="24"/>
        </w:rPr>
        <w:t>解析视图</w:t>
      </w:r>
    </w:p>
    <w:p w:rsidR="0007658F" w:rsidRPr="0007658F" w:rsidRDefault="0007658F" w:rsidP="0007658F">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07658F">
        <w:rPr>
          <w:rFonts w:ascii="Lucida Sans Unicode" w:eastAsia="宋体" w:hAnsi="Lucida Sans Unicode" w:cs="Lucida Sans Unicode"/>
          <w:color w:val="1A1A1A"/>
          <w:kern w:val="0"/>
          <w:sz w:val="24"/>
          <w:szCs w:val="24"/>
        </w:rPr>
        <w:t>根据返回的</w:t>
      </w:r>
      <w:r w:rsidRPr="0007658F">
        <w:rPr>
          <w:rFonts w:ascii="Lucida Sans Unicode" w:eastAsia="宋体" w:hAnsi="Lucida Sans Unicode" w:cs="Lucida Sans Unicode"/>
          <w:color w:val="1A1A1A"/>
          <w:kern w:val="0"/>
          <w:sz w:val="24"/>
          <w:szCs w:val="24"/>
        </w:rPr>
        <w:t xml:space="preserve"> ModelAndView </w:t>
      </w:r>
      <w:r w:rsidRPr="0007658F">
        <w:rPr>
          <w:rFonts w:ascii="Lucida Sans Unicode" w:eastAsia="宋体" w:hAnsi="Lucida Sans Unicode" w:cs="Lucida Sans Unicode"/>
          <w:color w:val="1A1A1A"/>
          <w:kern w:val="0"/>
          <w:sz w:val="24"/>
          <w:szCs w:val="24"/>
        </w:rPr>
        <w:t>，选择一个适合的</w:t>
      </w:r>
      <w:r w:rsidRPr="0007658F">
        <w:rPr>
          <w:rFonts w:ascii="Lucida Sans Unicode" w:eastAsia="宋体" w:hAnsi="Lucida Sans Unicode" w:cs="Lucida Sans Unicode"/>
          <w:color w:val="1A1A1A"/>
          <w:kern w:val="0"/>
          <w:sz w:val="24"/>
          <w:szCs w:val="24"/>
        </w:rPr>
        <w:t xml:space="preserve"> ViewResolver</w:t>
      </w:r>
      <w:r w:rsidRPr="0007658F">
        <w:rPr>
          <w:rFonts w:ascii="Lucida Sans Unicode" w:eastAsia="宋体" w:hAnsi="Lucida Sans Unicode" w:cs="Lucida Sans Unicode"/>
          <w:color w:val="1A1A1A"/>
          <w:kern w:val="0"/>
          <w:sz w:val="24"/>
          <w:szCs w:val="24"/>
        </w:rPr>
        <w:t>（必须是已经注册到</w:t>
      </w:r>
      <w:r w:rsidRPr="0007658F">
        <w:rPr>
          <w:rFonts w:ascii="Lucida Sans Unicode" w:eastAsia="宋体" w:hAnsi="Lucida Sans Unicode" w:cs="Lucida Sans Unicode"/>
          <w:color w:val="1A1A1A"/>
          <w:kern w:val="0"/>
          <w:sz w:val="24"/>
          <w:szCs w:val="24"/>
        </w:rPr>
        <w:t xml:space="preserve"> Spring </w:t>
      </w:r>
      <w:r w:rsidRPr="0007658F">
        <w:rPr>
          <w:rFonts w:ascii="Lucida Sans Unicode" w:eastAsia="宋体" w:hAnsi="Lucida Sans Unicode" w:cs="Lucida Sans Unicode"/>
          <w:color w:val="1A1A1A"/>
          <w:kern w:val="0"/>
          <w:sz w:val="24"/>
          <w:szCs w:val="24"/>
        </w:rPr>
        <w:t>容器中的</w:t>
      </w:r>
      <w:r w:rsidRPr="0007658F">
        <w:rPr>
          <w:rFonts w:ascii="Lucida Sans Unicode" w:eastAsia="宋体" w:hAnsi="Lucida Sans Unicode" w:cs="Lucida Sans Unicode"/>
          <w:color w:val="1A1A1A"/>
          <w:kern w:val="0"/>
          <w:sz w:val="24"/>
          <w:szCs w:val="24"/>
        </w:rPr>
        <w:t xml:space="preserve"> ViewResolver)</w:t>
      </w:r>
      <w:r w:rsidRPr="0007658F">
        <w:rPr>
          <w:rFonts w:ascii="Lucida Sans Unicode" w:eastAsia="宋体" w:hAnsi="Lucida Sans Unicode" w:cs="Lucida Sans Unicode"/>
          <w:color w:val="1A1A1A"/>
          <w:kern w:val="0"/>
          <w:sz w:val="24"/>
          <w:szCs w:val="24"/>
        </w:rPr>
        <w:t>，解析出</w:t>
      </w:r>
      <w:r w:rsidRPr="0007658F">
        <w:rPr>
          <w:rFonts w:ascii="Lucida Sans Unicode" w:eastAsia="宋体" w:hAnsi="Lucida Sans Unicode" w:cs="Lucida Sans Unicode"/>
          <w:color w:val="1A1A1A"/>
          <w:kern w:val="0"/>
          <w:sz w:val="24"/>
          <w:szCs w:val="24"/>
        </w:rPr>
        <w:t xml:space="preserve"> View </w:t>
      </w:r>
      <w:r w:rsidRPr="0007658F">
        <w:rPr>
          <w:rFonts w:ascii="Lucida Sans Unicode" w:eastAsia="宋体" w:hAnsi="Lucida Sans Unicode" w:cs="Lucida Sans Unicode"/>
          <w:color w:val="1A1A1A"/>
          <w:kern w:val="0"/>
          <w:sz w:val="24"/>
          <w:szCs w:val="24"/>
        </w:rPr>
        <w:t>对象，然后返回给</w:t>
      </w:r>
      <w:r w:rsidRPr="0007658F">
        <w:rPr>
          <w:rFonts w:ascii="Lucida Sans Unicode" w:eastAsia="宋体" w:hAnsi="Lucida Sans Unicode" w:cs="Lucida Sans Unicode"/>
          <w:color w:val="1A1A1A"/>
          <w:kern w:val="0"/>
          <w:sz w:val="24"/>
          <w:szCs w:val="24"/>
        </w:rPr>
        <w:t xml:space="preserve"> DispatcherServlet</w:t>
      </w:r>
      <w:r w:rsidRPr="0007658F">
        <w:rPr>
          <w:rFonts w:ascii="Lucida Sans Unicode" w:eastAsia="宋体" w:hAnsi="Lucida Sans Unicode" w:cs="Lucida Sans Unicode"/>
          <w:color w:val="1A1A1A"/>
          <w:kern w:val="0"/>
          <w:sz w:val="24"/>
          <w:szCs w:val="24"/>
        </w:rPr>
        <w:t>。</w:t>
      </w:r>
    </w:p>
    <w:p w:rsidR="0007658F" w:rsidRPr="0007658F" w:rsidRDefault="0007658F" w:rsidP="0007658F">
      <w:pPr>
        <w:widowControl/>
        <w:shd w:val="clear" w:color="auto" w:fill="F6F6F6"/>
        <w:jc w:val="left"/>
        <w:rPr>
          <w:rFonts w:ascii="Lucida Sans Unicode" w:eastAsia="宋体" w:hAnsi="Lucida Sans Unicode" w:cs="Lucida Sans Unicode"/>
          <w:color w:val="1A1A1A"/>
          <w:kern w:val="0"/>
          <w:sz w:val="24"/>
          <w:szCs w:val="24"/>
        </w:rPr>
      </w:pPr>
      <w:r w:rsidRPr="0007658F">
        <w:rPr>
          <w:rFonts w:ascii="Lucida Sans Unicode" w:eastAsia="宋体" w:hAnsi="Lucida Sans Unicode" w:cs="Lucida Sans Unicode"/>
          <w:color w:val="1A1A1A"/>
          <w:kern w:val="0"/>
          <w:sz w:val="24"/>
          <w:szCs w:val="24"/>
        </w:rPr>
        <w:t>此处，对应的方法如下：</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07658F" w:rsidRPr="0007658F" w:rsidTr="0007658F">
        <w:trPr>
          <w:trHeight w:val="525"/>
        </w:trPr>
        <w:tc>
          <w:tcPr>
            <w:tcW w:w="0" w:type="auto"/>
            <w:tcBorders>
              <w:top w:val="nil"/>
              <w:left w:val="nil"/>
              <w:bottom w:val="nil"/>
              <w:right w:val="nil"/>
            </w:tcBorders>
            <w:tcMar>
              <w:top w:w="0" w:type="dxa"/>
              <w:left w:w="0" w:type="dxa"/>
              <w:bottom w:w="0" w:type="dxa"/>
              <w:right w:w="0" w:type="dxa"/>
            </w:tcMar>
            <w:vAlign w:val="center"/>
            <w:hideMark/>
          </w:tcPr>
          <w:p w:rsidR="0007658F" w:rsidRPr="0007658F" w:rsidRDefault="0007658F" w:rsidP="0007658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Lucida Console" w:eastAsia="宋体" w:hAnsi="Lucida Console" w:cs="宋体"/>
                <w:color w:val="657B83"/>
                <w:kern w:val="0"/>
                <w:sz w:val="22"/>
              </w:rPr>
            </w:pPr>
            <w:r w:rsidRPr="0007658F">
              <w:rPr>
                <w:rFonts w:ascii="Lucida Console" w:eastAsia="宋体" w:hAnsi="Lucida Console" w:cs="宋体"/>
                <w:color w:val="FFFFFF"/>
                <w:kern w:val="0"/>
                <w:sz w:val="22"/>
              </w:rPr>
              <w:t xml:space="preserve">&gt; </w:t>
            </w:r>
            <w:r w:rsidRPr="0007658F">
              <w:rPr>
                <w:rFonts w:ascii="Lucida Console" w:eastAsia="宋体" w:hAnsi="Lucida Console" w:cs="宋体"/>
                <w:color w:val="75715E"/>
                <w:kern w:val="0"/>
                <w:sz w:val="22"/>
              </w:rPr>
              <w:t>// ViewResolver.java</w:t>
            </w:r>
            <w:r w:rsidRPr="0007658F">
              <w:rPr>
                <w:rFonts w:ascii="Lucida Console" w:eastAsia="宋体" w:hAnsi="Lucida Console" w:cs="宋体"/>
                <w:color w:val="657B83"/>
                <w:kern w:val="0"/>
                <w:sz w:val="22"/>
              </w:rPr>
              <w:br/>
            </w:r>
            <w:r w:rsidRPr="0007658F">
              <w:rPr>
                <w:rFonts w:ascii="Lucida Console" w:eastAsia="宋体" w:hAnsi="Lucida Console" w:cs="宋体"/>
                <w:color w:val="FFFFFF"/>
                <w:kern w:val="0"/>
                <w:sz w:val="22"/>
              </w:rPr>
              <w:t xml:space="preserve">&gt; </w:t>
            </w:r>
            <w:r w:rsidRPr="0007658F">
              <w:rPr>
                <w:rFonts w:ascii="Lucida Console" w:eastAsia="宋体" w:hAnsi="Lucida Console" w:cs="宋体"/>
                <w:color w:val="657B83"/>
                <w:kern w:val="0"/>
                <w:sz w:val="22"/>
              </w:rPr>
              <w:br/>
            </w:r>
            <w:r w:rsidRPr="0007658F">
              <w:rPr>
                <w:rFonts w:ascii="Lucida Console" w:eastAsia="宋体" w:hAnsi="Lucida Console" w:cs="宋体"/>
                <w:color w:val="FFFFFF"/>
                <w:kern w:val="0"/>
                <w:sz w:val="22"/>
              </w:rPr>
              <w:t>&gt; @Nullable</w:t>
            </w:r>
            <w:r w:rsidRPr="0007658F">
              <w:rPr>
                <w:rFonts w:ascii="Lucida Console" w:eastAsia="宋体" w:hAnsi="Lucida Console" w:cs="宋体"/>
                <w:color w:val="657B83"/>
                <w:kern w:val="0"/>
                <w:sz w:val="22"/>
              </w:rPr>
              <w:br/>
            </w:r>
            <w:r w:rsidRPr="0007658F">
              <w:rPr>
                <w:rFonts w:ascii="Lucida Console" w:eastAsia="宋体" w:hAnsi="Lucida Console" w:cs="宋体"/>
                <w:color w:val="FFFFFF"/>
                <w:kern w:val="0"/>
                <w:sz w:val="22"/>
              </w:rPr>
              <w:t xml:space="preserve">&gt; View </w:t>
            </w:r>
            <w:r w:rsidRPr="0007658F">
              <w:rPr>
                <w:rFonts w:ascii="Lucida Console" w:eastAsia="宋体" w:hAnsi="Lucida Console" w:cs="宋体"/>
                <w:color w:val="A6E22E"/>
                <w:kern w:val="0"/>
                <w:sz w:val="22"/>
              </w:rPr>
              <w:t>resolveViewName</w:t>
            </w:r>
            <w:r w:rsidRPr="0007658F">
              <w:rPr>
                <w:rFonts w:ascii="Lucida Console" w:eastAsia="宋体" w:hAnsi="Lucida Console" w:cs="宋体"/>
                <w:color w:val="FFFFFF"/>
                <w:kern w:val="0"/>
                <w:sz w:val="22"/>
              </w:rPr>
              <w:t xml:space="preserve">(String viewName, Locale locale) </w:t>
            </w:r>
            <w:r w:rsidRPr="0007658F">
              <w:rPr>
                <w:rFonts w:ascii="Lucida Console" w:eastAsia="宋体" w:hAnsi="Lucida Console" w:cs="宋体"/>
                <w:color w:val="66D9EF"/>
                <w:kern w:val="0"/>
                <w:sz w:val="22"/>
              </w:rPr>
              <w:t>throws</w:t>
            </w:r>
            <w:r w:rsidRPr="0007658F">
              <w:rPr>
                <w:rFonts w:ascii="Lucida Console" w:eastAsia="宋体" w:hAnsi="Lucida Console" w:cs="宋体"/>
                <w:color w:val="FFFFFF"/>
                <w:kern w:val="0"/>
                <w:sz w:val="22"/>
              </w:rPr>
              <w:t xml:space="preserve"> Exception;</w:t>
            </w:r>
            <w:r w:rsidRPr="0007658F">
              <w:rPr>
                <w:rFonts w:ascii="Lucida Console" w:eastAsia="宋体" w:hAnsi="Lucida Console" w:cs="宋体"/>
                <w:color w:val="657B83"/>
                <w:kern w:val="0"/>
                <w:sz w:val="22"/>
              </w:rPr>
              <w:br/>
            </w:r>
            <w:r w:rsidRPr="0007658F">
              <w:rPr>
                <w:rFonts w:ascii="Lucida Console" w:eastAsia="宋体" w:hAnsi="Lucida Console" w:cs="宋体"/>
                <w:color w:val="FFFFFF"/>
                <w:kern w:val="0"/>
                <w:sz w:val="22"/>
              </w:rPr>
              <w:t>&gt;</w:t>
            </w:r>
          </w:p>
        </w:tc>
      </w:tr>
    </w:tbl>
    <w:p w:rsidR="0007658F" w:rsidRPr="0007658F" w:rsidRDefault="0007658F" w:rsidP="0007658F">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07658F">
        <w:rPr>
          <w:rFonts w:ascii="微软雅黑" w:eastAsia="微软雅黑" w:hAnsi="微软雅黑" w:cs="微软雅黑" w:hint="eastAsia"/>
          <w:color w:val="1A1A1A"/>
          <w:kern w:val="0"/>
          <w:sz w:val="24"/>
          <w:szCs w:val="24"/>
        </w:rPr>
        <w:t>⑥</w:t>
      </w:r>
      <w:r w:rsidRPr="0007658F">
        <w:rPr>
          <w:rFonts w:ascii="Lucida Sans Unicode" w:eastAsia="宋体" w:hAnsi="Lucida Sans Unicode" w:cs="Lucida Sans Unicode"/>
          <w:color w:val="1A1A1A"/>
          <w:kern w:val="0"/>
          <w:sz w:val="24"/>
          <w:szCs w:val="24"/>
        </w:rPr>
        <w:t xml:space="preserve"> </w:t>
      </w:r>
      <w:r w:rsidRPr="0007658F">
        <w:rPr>
          <w:rFonts w:ascii="微软雅黑" w:eastAsia="微软雅黑" w:hAnsi="微软雅黑" w:cs="微软雅黑" w:hint="eastAsia"/>
          <w:color w:val="1A1A1A"/>
          <w:kern w:val="0"/>
          <w:sz w:val="24"/>
          <w:szCs w:val="24"/>
        </w:rPr>
        <w:t>⑦</w:t>
      </w:r>
      <w:r w:rsidRPr="0007658F">
        <w:rPr>
          <w:rFonts w:ascii="Lucida Sans Unicode" w:eastAsia="宋体" w:hAnsi="Lucida Sans Unicode" w:cs="Lucida Sans Unicode"/>
          <w:color w:val="1A1A1A"/>
          <w:kern w:val="0"/>
          <w:sz w:val="24"/>
          <w:szCs w:val="24"/>
        </w:rPr>
        <w:t> </w:t>
      </w:r>
      <w:r w:rsidRPr="0007658F">
        <w:rPr>
          <w:rFonts w:ascii="Lucida Sans Unicode" w:eastAsia="宋体" w:hAnsi="Lucida Sans Unicode" w:cs="Lucida Sans Unicode"/>
          <w:b/>
          <w:bCs/>
          <w:color w:val="1A1A1A"/>
          <w:kern w:val="0"/>
          <w:sz w:val="24"/>
          <w:szCs w:val="24"/>
        </w:rPr>
        <w:t>渲染视图</w:t>
      </w:r>
      <w:r w:rsidRPr="0007658F">
        <w:rPr>
          <w:rFonts w:ascii="Lucida Sans Unicode" w:eastAsia="宋体" w:hAnsi="Lucida Sans Unicode" w:cs="Lucida Sans Unicode"/>
          <w:color w:val="1A1A1A"/>
          <w:kern w:val="0"/>
          <w:sz w:val="24"/>
          <w:szCs w:val="24"/>
        </w:rPr>
        <w:t> + </w:t>
      </w:r>
      <w:r w:rsidRPr="0007658F">
        <w:rPr>
          <w:rFonts w:ascii="Lucida Sans Unicode" w:eastAsia="宋体" w:hAnsi="Lucida Sans Unicode" w:cs="Lucida Sans Unicode"/>
          <w:b/>
          <w:bCs/>
          <w:color w:val="1A1A1A"/>
          <w:kern w:val="0"/>
          <w:sz w:val="24"/>
          <w:szCs w:val="24"/>
        </w:rPr>
        <w:t>响应请求</w:t>
      </w:r>
    </w:p>
    <w:p w:rsidR="0007658F" w:rsidRPr="0007658F" w:rsidRDefault="0007658F" w:rsidP="0007658F">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07658F">
        <w:rPr>
          <w:rFonts w:ascii="Lucida Sans Unicode" w:eastAsia="宋体" w:hAnsi="Lucida Sans Unicode" w:cs="Lucida Sans Unicode"/>
          <w:color w:val="1A1A1A"/>
          <w:kern w:val="0"/>
          <w:sz w:val="24"/>
          <w:szCs w:val="24"/>
        </w:rPr>
        <w:t xml:space="preserve">ViewResolver </w:t>
      </w:r>
      <w:r w:rsidRPr="0007658F">
        <w:rPr>
          <w:rFonts w:ascii="Lucida Sans Unicode" w:eastAsia="宋体" w:hAnsi="Lucida Sans Unicode" w:cs="Lucida Sans Unicode"/>
          <w:color w:val="1A1A1A"/>
          <w:kern w:val="0"/>
          <w:sz w:val="24"/>
          <w:szCs w:val="24"/>
        </w:rPr>
        <w:t>结合</w:t>
      </w:r>
      <w:r w:rsidRPr="0007658F">
        <w:rPr>
          <w:rFonts w:ascii="Lucida Sans Unicode" w:eastAsia="宋体" w:hAnsi="Lucida Sans Unicode" w:cs="Lucida Sans Unicode"/>
          <w:color w:val="1A1A1A"/>
          <w:kern w:val="0"/>
          <w:sz w:val="24"/>
          <w:szCs w:val="24"/>
        </w:rPr>
        <w:t xml:space="preserve"> Model </w:t>
      </w:r>
      <w:r w:rsidRPr="0007658F">
        <w:rPr>
          <w:rFonts w:ascii="Lucida Sans Unicode" w:eastAsia="宋体" w:hAnsi="Lucida Sans Unicode" w:cs="Lucida Sans Unicode"/>
          <w:color w:val="1A1A1A"/>
          <w:kern w:val="0"/>
          <w:sz w:val="24"/>
          <w:szCs w:val="24"/>
        </w:rPr>
        <w:t>和</w:t>
      </w:r>
      <w:r w:rsidRPr="0007658F">
        <w:rPr>
          <w:rFonts w:ascii="Lucida Sans Unicode" w:eastAsia="宋体" w:hAnsi="Lucida Sans Unicode" w:cs="Lucida Sans Unicode"/>
          <w:color w:val="1A1A1A"/>
          <w:kern w:val="0"/>
          <w:sz w:val="24"/>
          <w:szCs w:val="24"/>
        </w:rPr>
        <w:t xml:space="preserve"> View</w:t>
      </w:r>
      <w:r w:rsidRPr="0007658F">
        <w:rPr>
          <w:rFonts w:ascii="Lucida Sans Unicode" w:eastAsia="宋体" w:hAnsi="Lucida Sans Unicode" w:cs="Lucida Sans Unicode"/>
          <w:color w:val="1A1A1A"/>
          <w:kern w:val="0"/>
          <w:sz w:val="24"/>
          <w:szCs w:val="24"/>
        </w:rPr>
        <w:t>，来渲染视图，并写回给用户</w:t>
      </w:r>
      <w:r w:rsidRPr="0007658F">
        <w:rPr>
          <w:rFonts w:ascii="Lucida Sans Unicode" w:eastAsia="宋体" w:hAnsi="Lucida Sans Unicode" w:cs="Lucida Sans Unicode"/>
          <w:color w:val="1A1A1A"/>
          <w:kern w:val="0"/>
          <w:sz w:val="24"/>
          <w:szCs w:val="24"/>
        </w:rPr>
        <w:t xml:space="preserve">( </w:t>
      </w:r>
      <w:r w:rsidRPr="0007658F">
        <w:rPr>
          <w:rFonts w:ascii="Lucida Sans Unicode" w:eastAsia="宋体" w:hAnsi="Lucida Sans Unicode" w:cs="Lucida Sans Unicode"/>
          <w:color w:val="1A1A1A"/>
          <w:kern w:val="0"/>
          <w:sz w:val="24"/>
          <w:szCs w:val="24"/>
        </w:rPr>
        <w:t>浏览器</w:t>
      </w:r>
      <w:r w:rsidRPr="0007658F">
        <w:rPr>
          <w:rFonts w:ascii="Lucida Sans Unicode" w:eastAsia="宋体" w:hAnsi="Lucida Sans Unicode" w:cs="Lucida Sans Unicode"/>
          <w:color w:val="1A1A1A"/>
          <w:kern w:val="0"/>
          <w:sz w:val="24"/>
          <w:szCs w:val="24"/>
        </w:rPr>
        <w:t xml:space="preserve"> )</w:t>
      </w:r>
      <w:r w:rsidRPr="0007658F">
        <w:rPr>
          <w:rFonts w:ascii="Lucida Sans Unicode" w:eastAsia="宋体" w:hAnsi="Lucida Sans Unicode" w:cs="Lucida Sans Unicode"/>
          <w:color w:val="1A1A1A"/>
          <w:kern w:val="0"/>
          <w:sz w:val="24"/>
          <w:szCs w:val="24"/>
        </w:rPr>
        <w:t>。</w:t>
      </w:r>
    </w:p>
    <w:p w:rsidR="0007658F" w:rsidRPr="0007658F" w:rsidRDefault="0007658F" w:rsidP="0007658F">
      <w:pPr>
        <w:widowControl/>
        <w:shd w:val="clear" w:color="auto" w:fill="F6F6F6"/>
        <w:jc w:val="left"/>
        <w:rPr>
          <w:rFonts w:ascii="Lucida Sans Unicode" w:eastAsia="宋体" w:hAnsi="Lucida Sans Unicode" w:cs="Lucida Sans Unicode"/>
          <w:color w:val="1A1A1A"/>
          <w:kern w:val="0"/>
          <w:sz w:val="24"/>
          <w:szCs w:val="24"/>
        </w:rPr>
      </w:pPr>
      <w:r w:rsidRPr="0007658F">
        <w:rPr>
          <w:rFonts w:ascii="Lucida Sans Unicode" w:eastAsia="宋体" w:hAnsi="Lucida Sans Unicode" w:cs="Lucida Sans Unicode"/>
          <w:color w:val="1A1A1A"/>
          <w:kern w:val="0"/>
          <w:sz w:val="24"/>
          <w:szCs w:val="24"/>
        </w:rPr>
        <w:t>此处，对应的方法如下：</w:t>
      </w:r>
    </w:p>
    <w:tbl>
      <w:tblPr>
        <w:tblW w:w="8306" w:type="dxa"/>
        <w:tblCellMar>
          <w:top w:w="15" w:type="dxa"/>
          <w:left w:w="15" w:type="dxa"/>
          <w:bottom w:w="15" w:type="dxa"/>
          <w:right w:w="15" w:type="dxa"/>
        </w:tblCellMar>
        <w:tblLook w:val="04A0" w:firstRow="1" w:lastRow="0" w:firstColumn="1" w:lastColumn="0" w:noHBand="0" w:noVBand="1"/>
      </w:tblPr>
      <w:tblGrid>
        <w:gridCol w:w="8306"/>
      </w:tblGrid>
      <w:tr w:rsidR="0007658F" w:rsidRPr="0007658F" w:rsidTr="00B8397A">
        <w:trPr>
          <w:trHeight w:val="525"/>
        </w:trPr>
        <w:tc>
          <w:tcPr>
            <w:tcW w:w="0" w:type="auto"/>
            <w:tcBorders>
              <w:top w:val="nil"/>
              <w:left w:val="nil"/>
              <w:bottom w:val="nil"/>
              <w:right w:val="nil"/>
            </w:tcBorders>
            <w:tcMar>
              <w:top w:w="0" w:type="dxa"/>
              <w:left w:w="0" w:type="dxa"/>
              <w:bottom w:w="0" w:type="dxa"/>
              <w:right w:w="0" w:type="dxa"/>
            </w:tcMar>
            <w:vAlign w:val="center"/>
            <w:hideMark/>
          </w:tcPr>
          <w:p w:rsidR="0007658F" w:rsidRPr="0007658F" w:rsidRDefault="0007658F" w:rsidP="0007658F">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Lucida Console" w:eastAsia="宋体" w:hAnsi="Lucida Console" w:cs="宋体"/>
                <w:color w:val="657B83"/>
                <w:kern w:val="0"/>
                <w:sz w:val="22"/>
              </w:rPr>
            </w:pPr>
            <w:r w:rsidRPr="0007658F">
              <w:rPr>
                <w:rFonts w:ascii="Lucida Console" w:eastAsia="宋体" w:hAnsi="Lucida Console" w:cs="宋体"/>
                <w:color w:val="FFFFFF"/>
                <w:kern w:val="0"/>
                <w:sz w:val="22"/>
              </w:rPr>
              <w:t xml:space="preserve">&gt; </w:t>
            </w:r>
            <w:r w:rsidRPr="0007658F">
              <w:rPr>
                <w:rFonts w:ascii="Lucida Console" w:eastAsia="宋体" w:hAnsi="Lucida Console" w:cs="宋体"/>
                <w:color w:val="75715E"/>
                <w:kern w:val="0"/>
                <w:sz w:val="22"/>
              </w:rPr>
              <w:t>// View.java</w:t>
            </w:r>
            <w:r w:rsidRPr="0007658F">
              <w:rPr>
                <w:rFonts w:ascii="Lucida Console" w:eastAsia="宋体" w:hAnsi="Lucida Console" w:cs="宋体"/>
                <w:color w:val="657B83"/>
                <w:kern w:val="0"/>
                <w:sz w:val="22"/>
              </w:rPr>
              <w:br/>
            </w:r>
            <w:r w:rsidRPr="0007658F">
              <w:rPr>
                <w:rFonts w:ascii="Lucida Console" w:eastAsia="宋体" w:hAnsi="Lucida Console" w:cs="宋体"/>
                <w:color w:val="FFFFFF"/>
                <w:kern w:val="0"/>
                <w:sz w:val="22"/>
              </w:rPr>
              <w:t xml:space="preserve">&gt; </w:t>
            </w:r>
            <w:r w:rsidRPr="0007658F">
              <w:rPr>
                <w:rFonts w:ascii="Lucida Console" w:eastAsia="宋体" w:hAnsi="Lucida Console" w:cs="宋体"/>
                <w:color w:val="657B83"/>
                <w:kern w:val="0"/>
                <w:sz w:val="22"/>
              </w:rPr>
              <w:br/>
            </w:r>
            <w:r w:rsidRPr="0007658F">
              <w:rPr>
                <w:rFonts w:ascii="Lucida Console" w:eastAsia="宋体" w:hAnsi="Lucida Console" w:cs="宋体"/>
                <w:color w:val="FFFFFF"/>
                <w:kern w:val="0"/>
                <w:sz w:val="22"/>
              </w:rPr>
              <w:t xml:space="preserve">&gt; </w:t>
            </w:r>
            <w:r w:rsidRPr="0007658F">
              <w:rPr>
                <w:rFonts w:ascii="Lucida Console" w:eastAsia="宋体" w:hAnsi="Lucida Console" w:cs="宋体"/>
                <w:color w:val="66D9EF"/>
                <w:kern w:val="0"/>
                <w:sz w:val="22"/>
              </w:rPr>
              <w:t>void</w:t>
            </w:r>
            <w:r w:rsidRPr="0007658F">
              <w:rPr>
                <w:rFonts w:ascii="Lucida Console" w:eastAsia="宋体" w:hAnsi="Lucida Console" w:cs="宋体"/>
                <w:color w:val="FFFFFF"/>
                <w:kern w:val="0"/>
                <w:sz w:val="22"/>
              </w:rPr>
              <w:t xml:space="preserve"> </w:t>
            </w:r>
            <w:r w:rsidRPr="0007658F">
              <w:rPr>
                <w:rFonts w:ascii="Lucida Console" w:eastAsia="宋体" w:hAnsi="Lucida Console" w:cs="宋体"/>
                <w:color w:val="A6E22E"/>
                <w:kern w:val="0"/>
                <w:sz w:val="22"/>
              </w:rPr>
              <w:t>render</w:t>
            </w:r>
            <w:r w:rsidRPr="0007658F">
              <w:rPr>
                <w:rFonts w:ascii="Lucida Console" w:eastAsia="宋体" w:hAnsi="Lucida Console" w:cs="宋体"/>
                <w:color w:val="FFFFFF"/>
                <w:kern w:val="0"/>
                <w:sz w:val="22"/>
              </w:rPr>
              <w:t xml:space="preserve">(@Nullable Map&lt;String, ?&gt; model, HttpServletRequest request, HttpServletResponse response) </w:t>
            </w:r>
            <w:r w:rsidRPr="0007658F">
              <w:rPr>
                <w:rFonts w:ascii="Lucida Console" w:eastAsia="宋体" w:hAnsi="Lucida Console" w:cs="宋体"/>
                <w:color w:val="66D9EF"/>
                <w:kern w:val="0"/>
                <w:sz w:val="22"/>
              </w:rPr>
              <w:t>throws</w:t>
            </w:r>
            <w:r w:rsidRPr="0007658F">
              <w:rPr>
                <w:rFonts w:ascii="Lucida Console" w:eastAsia="宋体" w:hAnsi="Lucida Console" w:cs="宋体"/>
                <w:color w:val="FFFFFF"/>
                <w:kern w:val="0"/>
                <w:sz w:val="22"/>
              </w:rPr>
              <w:t xml:space="preserve"> Exception;</w:t>
            </w:r>
            <w:r w:rsidRPr="0007658F">
              <w:rPr>
                <w:rFonts w:ascii="Lucida Console" w:eastAsia="宋体" w:hAnsi="Lucida Console" w:cs="宋体"/>
                <w:color w:val="657B83"/>
                <w:kern w:val="0"/>
                <w:sz w:val="22"/>
              </w:rPr>
              <w:br/>
            </w:r>
            <w:r w:rsidRPr="0007658F">
              <w:rPr>
                <w:rFonts w:ascii="Lucida Console" w:eastAsia="宋体" w:hAnsi="Lucida Console" w:cs="宋体"/>
                <w:color w:val="FFFFFF"/>
                <w:kern w:val="0"/>
                <w:sz w:val="22"/>
              </w:rPr>
              <w:t>&gt;</w:t>
            </w:r>
          </w:p>
        </w:tc>
      </w:tr>
    </w:tbl>
    <w:p w:rsidR="00B8397A" w:rsidRDefault="00B8397A" w:rsidP="00B8397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对于目前主流的架构，前后端已经进行分离了，所以</w:t>
      </w:r>
      <w:r>
        <w:rPr>
          <w:rFonts w:ascii="Lucida Sans Unicode" w:hAnsi="Lucida Sans Unicode" w:cs="Lucida Sans Unicode"/>
          <w:color w:val="1A1A1A"/>
        </w:rPr>
        <w:t xml:space="preserve"> Spring MVC </w:t>
      </w:r>
      <w:r>
        <w:rPr>
          <w:rFonts w:ascii="Lucida Sans Unicode" w:hAnsi="Lucida Sans Unicode" w:cs="Lucida Sans Unicode"/>
          <w:color w:val="1A1A1A"/>
        </w:rPr>
        <w:t>只负责</w:t>
      </w:r>
      <w:r>
        <w:rPr>
          <w:rFonts w:ascii="Lucida Sans Unicode" w:hAnsi="Lucida Sans Unicode" w:cs="Lucida Sans Unicode"/>
          <w:color w:val="1A1A1A"/>
        </w:rPr>
        <w:t> </w:t>
      </w:r>
      <w:r>
        <w:rPr>
          <w:rStyle w:val="a4"/>
          <w:rFonts w:ascii="Lucida Sans Unicode" w:hAnsi="Lucida Sans Unicode" w:cs="Lucida Sans Unicode"/>
          <w:color w:val="1A1A1A"/>
        </w:rPr>
        <w:t>M</w:t>
      </w:r>
      <w:r>
        <w:rPr>
          <w:rFonts w:ascii="Lucida Sans Unicode" w:hAnsi="Lucida Sans Unicode" w:cs="Lucida Sans Unicode"/>
          <w:color w:val="1A1A1A"/>
        </w:rPr>
        <w:t xml:space="preserve">odel </w:t>
      </w:r>
      <w:r>
        <w:rPr>
          <w:rFonts w:ascii="Lucida Sans Unicode" w:hAnsi="Lucida Sans Unicode" w:cs="Lucida Sans Unicode"/>
          <w:color w:val="1A1A1A"/>
        </w:rPr>
        <w:t>和</w:t>
      </w:r>
      <w:r>
        <w:rPr>
          <w:rFonts w:ascii="Lucida Sans Unicode" w:hAnsi="Lucida Sans Unicode" w:cs="Lucida Sans Unicode"/>
          <w:color w:val="1A1A1A"/>
        </w:rPr>
        <w:t> </w:t>
      </w:r>
      <w:r>
        <w:rPr>
          <w:rStyle w:val="a4"/>
          <w:rFonts w:ascii="Lucida Sans Unicode" w:hAnsi="Lucida Sans Unicode" w:cs="Lucida Sans Unicode"/>
          <w:color w:val="1A1A1A"/>
        </w:rPr>
        <w:t>C</w:t>
      </w:r>
      <w:r>
        <w:rPr>
          <w:rFonts w:ascii="Lucida Sans Unicode" w:hAnsi="Lucida Sans Unicode" w:cs="Lucida Sans Unicode"/>
          <w:color w:val="1A1A1A"/>
        </w:rPr>
        <w:t xml:space="preserve">ontroller </w:t>
      </w:r>
      <w:r>
        <w:rPr>
          <w:rFonts w:ascii="Lucida Sans Unicode" w:hAnsi="Lucida Sans Unicode" w:cs="Lucida Sans Unicode"/>
          <w:color w:val="1A1A1A"/>
        </w:rPr>
        <w:t>两块，而将</w:t>
      </w:r>
      <w:r>
        <w:rPr>
          <w:rFonts w:ascii="Lucida Sans Unicode" w:hAnsi="Lucida Sans Unicode" w:cs="Lucida Sans Unicode"/>
          <w:color w:val="1A1A1A"/>
        </w:rPr>
        <w:t> </w:t>
      </w:r>
      <w:r>
        <w:rPr>
          <w:rStyle w:val="a4"/>
          <w:rFonts w:ascii="Lucida Sans Unicode" w:hAnsi="Lucida Sans Unicode" w:cs="Lucida Sans Unicode"/>
          <w:color w:val="1A1A1A"/>
        </w:rPr>
        <w:t>V</w:t>
      </w:r>
      <w:r>
        <w:rPr>
          <w:rFonts w:ascii="Lucida Sans Unicode" w:hAnsi="Lucida Sans Unicode" w:cs="Lucida Sans Unicode"/>
          <w:color w:val="1A1A1A"/>
        </w:rPr>
        <w:t xml:space="preserve">iew </w:t>
      </w:r>
      <w:r>
        <w:rPr>
          <w:rFonts w:ascii="Lucida Sans Unicode" w:hAnsi="Lucida Sans Unicode" w:cs="Lucida Sans Unicode"/>
          <w:color w:val="1A1A1A"/>
        </w:rPr>
        <w:t>移交给了前端。所以，在上图中的步骤</w:t>
      </w:r>
      <w:r>
        <w:rPr>
          <w:rFonts w:ascii="Lucida Sans Unicode" w:hAnsi="Lucida Sans Unicode" w:cs="Lucida Sans Unicode"/>
          <w:color w:val="1A1A1A"/>
        </w:rPr>
        <w:t xml:space="preserve"> </w:t>
      </w:r>
      <w:r>
        <w:rPr>
          <w:rFonts w:ascii="微软雅黑" w:eastAsia="微软雅黑" w:hAnsi="微软雅黑" w:cs="微软雅黑" w:hint="eastAsia"/>
          <w:color w:val="1A1A1A"/>
        </w:rPr>
        <w:t>⑤</w:t>
      </w:r>
      <w:r>
        <w:rPr>
          <w:rFonts w:ascii="Lucida Sans Unicode" w:hAnsi="Lucida Sans Unicode" w:cs="Lucida Sans Unicode"/>
          <w:color w:val="1A1A1A"/>
        </w:rPr>
        <w:t xml:space="preserve"> </w:t>
      </w:r>
      <w:r>
        <w:rPr>
          <w:rFonts w:ascii="Lucida Sans Unicode" w:hAnsi="Lucida Sans Unicode" w:cs="Lucida Sans Unicode"/>
          <w:color w:val="1A1A1A"/>
        </w:rPr>
        <w:t>和</w:t>
      </w:r>
      <w:r>
        <w:rPr>
          <w:rFonts w:ascii="Lucida Sans Unicode" w:hAnsi="Lucida Sans Unicode" w:cs="Lucida Sans Unicode"/>
          <w:color w:val="1A1A1A"/>
        </w:rPr>
        <w:t xml:space="preserve"> </w:t>
      </w:r>
      <w:r>
        <w:rPr>
          <w:rFonts w:ascii="微软雅黑" w:eastAsia="微软雅黑" w:hAnsi="微软雅黑" w:cs="微软雅黑" w:hint="eastAsia"/>
          <w:color w:val="1A1A1A"/>
        </w:rPr>
        <w:t>⑥</w:t>
      </w:r>
      <w:r>
        <w:rPr>
          <w:rFonts w:ascii="Lucida Sans Unicode" w:hAnsi="Lucida Sans Unicode" w:cs="Lucida Sans Unicode"/>
          <w:color w:val="1A1A1A"/>
        </w:rPr>
        <w:t xml:space="preserve"> </w:t>
      </w:r>
      <w:r>
        <w:rPr>
          <w:rFonts w:ascii="Lucida Sans Unicode" w:hAnsi="Lucida Sans Unicode" w:cs="Lucida Sans Unicode"/>
          <w:color w:val="1A1A1A"/>
        </w:rPr>
        <w:t>两步，已经不在需要。</w:t>
      </w:r>
    </w:p>
    <w:p w:rsidR="00B8397A" w:rsidRDefault="00B8397A" w:rsidP="00B8397A">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那么变成什么样了呢？在步骤</w:t>
      </w:r>
      <w:r>
        <w:rPr>
          <w:rFonts w:ascii="Lucida Sans Unicode" w:hAnsi="Lucida Sans Unicode" w:cs="Lucida Sans Unicode"/>
          <w:color w:val="1A1A1A"/>
        </w:rPr>
        <w:t xml:space="preserve"> </w:t>
      </w:r>
      <w:r>
        <w:rPr>
          <w:rFonts w:ascii="微软雅黑" w:eastAsia="微软雅黑" w:hAnsi="微软雅黑" w:cs="微软雅黑" w:hint="eastAsia"/>
          <w:color w:val="1A1A1A"/>
        </w:rPr>
        <w:t>③</w:t>
      </w:r>
      <w:r>
        <w:rPr>
          <w:rFonts w:ascii="Lucida Sans Unicode" w:hAnsi="Lucida Sans Unicode" w:cs="Lucida Sans Unicode"/>
          <w:color w:val="1A1A1A"/>
        </w:rPr>
        <w:t xml:space="preserve"> </w:t>
      </w:r>
      <w:r>
        <w:rPr>
          <w:rFonts w:ascii="Lucida Sans Unicode" w:hAnsi="Lucida Sans Unicode" w:cs="Lucida Sans Unicode"/>
          <w:color w:val="1A1A1A"/>
        </w:rPr>
        <w:t>中，如果</w:t>
      </w:r>
      <w:r>
        <w:rPr>
          <w:rFonts w:ascii="Lucida Sans Unicode" w:hAnsi="Lucida Sans Unicode" w:cs="Lucida Sans Unicode"/>
          <w:color w:val="1A1A1A"/>
        </w:rPr>
        <w:t xml:space="preserve"> Handler(Controller) </w:t>
      </w:r>
      <w:r>
        <w:rPr>
          <w:rFonts w:ascii="Lucida Sans Unicode" w:hAnsi="Lucida Sans Unicode" w:cs="Lucida Sans Unicode"/>
          <w:color w:val="1A1A1A"/>
        </w:rPr>
        <w:t>执行完后，如果判断方法有</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@ResponseBody</w:t>
      </w:r>
      <w:r>
        <w:rPr>
          <w:rFonts w:ascii="Lucida Sans Unicode" w:hAnsi="Lucida Sans Unicode" w:cs="Lucida Sans Unicode"/>
          <w:color w:val="1A1A1A"/>
        </w:rPr>
        <w:t> </w:t>
      </w:r>
      <w:r>
        <w:rPr>
          <w:rFonts w:ascii="Lucida Sans Unicode" w:hAnsi="Lucida Sans Unicode" w:cs="Lucida Sans Unicode"/>
          <w:color w:val="1A1A1A"/>
        </w:rPr>
        <w:t>注解，则直接将结果写回给用户</w:t>
      </w:r>
      <w:r>
        <w:rPr>
          <w:rFonts w:ascii="Lucida Sans Unicode" w:hAnsi="Lucida Sans Unicode" w:cs="Lucida Sans Unicode"/>
          <w:color w:val="1A1A1A"/>
        </w:rPr>
        <w:t xml:space="preserve">( </w:t>
      </w:r>
      <w:r>
        <w:rPr>
          <w:rFonts w:ascii="Lucida Sans Unicode" w:hAnsi="Lucida Sans Unicode" w:cs="Lucida Sans Unicode"/>
          <w:color w:val="1A1A1A"/>
        </w:rPr>
        <w:t>浏览器</w:t>
      </w:r>
      <w:r>
        <w:rPr>
          <w:rFonts w:ascii="Lucida Sans Unicode" w:hAnsi="Lucida Sans Unicode" w:cs="Lucida Sans Unicode"/>
          <w:color w:val="1A1A1A"/>
        </w:rPr>
        <w:t xml:space="preserve"> )</w:t>
      </w:r>
      <w:r>
        <w:rPr>
          <w:rFonts w:ascii="Lucida Sans Unicode" w:hAnsi="Lucida Sans Unicode" w:cs="Lucida Sans Unicode"/>
          <w:color w:val="1A1A1A"/>
        </w:rPr>
        <w:t>。</w:t>
      </w:r>
    </w:p>
    <w:p w:rsidR="00B8397A" w:rsidRDefault="00B8397A" w:rsidP="00B8397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但是</w:t>
      </w:r>
      <w:r>
        <w:rPr>
          <w:rFonts w:ascii="Lucida Sans Unicode" w:hAnsi="Lucida Sans Unicode" w:cs="Lucida Sans Unicode"/>
          <w:color w:val="1A1A1A"/>
        </w:rPr>
        <w:t xml:space="preserve"> HTTP </w:t>
      </w:r>
      <w:r>
        <w:rPr>
          <w:rFonts w:ascii="Lucida Sans Unicode" w:hAnsi="Lucida Sans Unicode" w:cs="Lucida Sans Unicode"/>
          <w:color w:val="1A1A1A"/>
        </w:rPr>
        <w:t>是不支持返回</w:t>
      </w:r>
      <w:r>
        <w:rPr>
          <w:rFonts w:ascii="Lucida Sans Unicode" w:hAnsi="Lucida Sans Unicode" w:cs="Lucida Sans Unicode"/>
          <w:color w:val="1A1A1A"/>
        </w:rPr>
        <w:t xml:space="preserve"> Java POJO </w:t>
      </w:r>
      <w:r>
        <w:rPr>
          <w:rFonts w:ascii="Lucida Sans Unicode" w:hAnsi="Lucida Sans Unicode" w:cs="Lucida Sans Unicode"/>
          <w:color w:val="1A1A1A"/>
        </w:rPr>
        <w:t>对象的，所以需要将结果使用</w:t>
      </w:r>
      <w:r>
        <w:rPr>
          <w:rFonts w:ascii="Lucida Sans Unicode" w:hAnsi="Lucida Sans Unicode" w:cs="Lucida Sans Unicode"/>
          <w:color w:val="1A1A1A"/>
        </w:rPr>
        <w:t> </w:t>
      </w:r>
      <w:hyperlink r:id="rId327" w:history="1">
        <w:r>
          <w:rPr>
            <w:rStyle w:val="a5"/>
            <w:rFonts w:ascii="Lucida Sans Unicode" w:hAnsi="Lucida Sans Unicode" w:cs="Lucida Sans Unicode"/>
            <w:color w:val="0088CC"/>
          </w:rPr>
          <w:t>HttpMessageConverter</w:t>
        </w:r>
      </w:hyperlink>
      <w:r>
        <w:rPr>
          <w:rFonts w:ascii="Lucida Sans Unicode" w:hAnsi="Lucida Sans Unicode" w:cs="Lucida Sans Unicode"/>
          <w:color w:val="1A1A1A"/>
        </w:rPr>
        <w:t> </w:t>
      </w:r>
      <w:r>
        <w:rPr>
          <w:rFonts w:ascii="Lucida Sans Unicode" w:hAnsi="Lucida Sans Unicode" w:cs="Lucida Sans Unicode"/>
          <w:color w:val="1A1A1A"/>
        </w:rPr>
        <w:t>进行转换后，才能返回。例如说，大家所熟悉的</w:t>
      </w:r>
      <w:r>
        <w:rPr>
          <w:rFonts w:ascii="Lucida Sans Unicode" w:hAnsi="Lucida Sans Unicode" w:cs="Lucida Sans Unicode"/>
          <w:color w:val="1A1A1A"/>
        </w:rPr>
        <w:t> </w:t>
      </w:r>
      <w:hyperlink r:id="rId328" w:tgtFrame="_blank" w:history="1">
        <w:r>
          <w:rPr>
            <w:rStyle w:val="a5"/>
            <w:rFonts w:ascii="Lucida Sans Unicode" w:hAnsi="Lucida Sans Unicode" w:cs="Lucida Sans Unicode"/>
            <w:color w:val="0088CC"/>
          </w:rPr>
          <w:t>FastJsonHttpMessageConverter</w:t>
        </w:r>
      </w:hyperlink>
      <w:r>
        <w:rPr>
          <w:rFonts w:ascii="Lucida Sans Unicode" w:hAnsi="Lucida Sans Unicode" w:cs="Lucida Sans Unicode"/>
          <w:color w:val="1A1A1A"/>
        </w:rPr>
        <w:t> </w:t>
      </w:r>
      <w:r>
        <w:rPr>
          <w:rFonts w:ascii="Lucida Sans Unicode" w:hAnsi="Lucida Sans Unicode" w:cs="Lucida Sans Unicode"/>
          <w:color w:val="1A1A1A"/>
        </w:rPr>
        <w:t>，将</w:t>
      </w:r>
      <w:r>
        <w:rPr>
          <w:rFonts w:ascii="Lucida Sans Unicode" w:hAnsi="Lucida Sans Unicode" w:cs="Lucida Sans Unicode"/>
          <w:color w:val="1A1A1A"/>
        </w:rPr>
        <w:t xml:space="preserve"> POJO </w:t>
      </w:r>
      <w:r>
        <w:rPr>
          <w:rFonts w:ascii="Lucida Sans Unicode" w:hAnsi="Lucida Sans Unicode" w:cs="Lucida Sans Unicode"/>
          <w:color w:val="1A1A1A"/>
        </w:rPr>
        <w:t>转换成</w:t>
      </w:r>
      <w:r>
        <w:rPr>
          <w:rFonts w:ascii="Lucida Sans Unicode" w:hAnsi="Lucida Sans Unicode" w:cs="Lucida Sans Unicode"/>
          <w:color w:val="1A1A1A"/>
        </w:rPr>
        <w:t xml:space="preserve"> JSON </w:t>
      </w:r>
      <w:r>
        <w:rPr>
          <w:rFonts w:ascii="Lucida Sans Unicode" w:hAnsi="Lucida Sans Unicode" w:cs="Lucida Sans Unicode"/>
          <w:color w:val="1A1A1A"/>
        </w:rPr>
        <w:t>字符串返回。</w:t>
      </w:r>
    </w:p>
    <w:p w:rsidR="0007658F" w:rsidRDefault="00876917" w:rsidP="00EF03C6">
      <w:r>
        <w:rPr>
          <w:noProof/>
        </w:rPr>
        <w:drawing>
          <wp:inline distT="0" distB="0" distL="0" distR="0" wp14:anchorId="41224C2D" wp14:editId="41FA17FC">
            <wp:extent cx="5274310" cy="397954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3979545"/>
                    </a:xfrm>
                    <a:prstGeom prst="rect">
                      <a:avLst/>
                    </a:prstGeom>
                  </pic:spPr>
                </pic:pic>
              </a:graphicData>
            </a:graphic>
          </wp:inline>
        </w:drawing>
      </w:r>
    </w:p>
    <w:p w:rsidR="00876917" w:rsidRPr="0007658F" w:rsidRDefault="00876917" w:rsidP="00EF03C6">
      <w:r>
        <w:rPr>
          <w:noProof/>
        </w:rPr>
        <w:drawing>
          <wp:inline distT="0" distB="0" distL="0" distR="0" wp14:anchorId="065A78CC" wp14:editId="140AF69C">
            <wp:extent cx="5274310" cy="353631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536315"/>
                    </a:xfrm>
                    <a:prstGeom prst="rect">
                      <a:avLst/>
                    </a:prstGeom>
                  </pic:spPr>
                </pic:pic>
              </a:graphicData>
            </a:graphic>
          </wp:inline>
        </w:drawing>
      </w:r>
    </w:p>
    <w:p w:rsidR="00EF03C6" w:rsidRDefault="00EF03C6" w:rsidP="0040674C">
      <w:pPr>
        <w:pStyle w:val="2"/>
      </w:pPr>
      <w:r>
        <w:t>3.Springmvc的优点:</w:t>
      </w:r>
    </w:p>
    <w:p w:rsidR="0014137B" w:rsidRPr="0014137B" w:rsidRDefault="0014137B" w:rsidP="00FA61C5">
      <w:pPr>
        <w:widowControl/>
        <w:numPr>
          <w:ilvl w:val="0"/>
          <w:numId w:val="138"/>
        </w:numPr>
        <w:shd w:val="clear" w:color="auto" w:fill="FFFFFF"/>
        <w:ind w:left="0"/>
        <w:jc w:val="left"/>
        <w:rPr>
          <w:rFonts w:ascii="Lucida Sans Unicode" w:eastAsia="宋体" w:hAnsi="Lucida Sans Unicode" w:cs="Lucida Sans Unicode"/>
          <w:color w:val="1A1A1A"/>
          <w:kern w:val="0"/>
          <w:szCs w:val="21"/>
        </w:rPr>
      </w:pPr>
      <w:r w:rsidRPr="0014137B">
        <w:rPr>
          <w:rFonts w:ascii="Lucida Sans Unicode" w:eastAsia="宋体" w:hAnsi="Lucida Sans Unicode" w:cs="Lucida Sans Unicode"/>
          <w:color w:val="1A1A1A"/>
          <w:kern w:val="0"/>
          <w:szCs w:val="21"/>
        </w:rPr>
        <w:t>使用真的真的真的非常</w:t>
      </w:r>
      <w:r w:rsidRPr="0014137B">
        <w:rPr>
          <w:rFonts w:ascii="Lucida Sans Unicode" w:eastAsia="宋体" w:hAnsi="Lucida Sans Unicode" w:cs="Lucida Sans Unicode"/>
          <w:b/>
          <w:bCs/>
          <w:color w:val="1A1A1A"/>
          <w:kern w:val="0"/>
          <w:szCs w:val="21"/>
        </w:rPr>
        <w:t>方便</w:t>
      </w:r>
      <w:r w:rsidRPr="0014137B">
        <w:rPr>
          <w:rFonts w:ascii="Lucida Sans Unicode" w:eastAsia="宋体" w:hAnsi="Lucida Sans Unicode" w:cs="Lucida Sans Unicode"/>
          <w:color w:val="1A1A1A"/>
          <w:kern w:val="0"/>
          <w:szCs w:val="21"/>
        </w:rPr>
        <w:t>，无论是添加</w:t>
      </w:r>
      <w:r w:rsidRPr="0014137B">
        <w:rPr>
          <w:rFonts w:ascii="Lucida Sans Unicode" w:eastAsia="宋体" w:hAnsi="Lucida Sans Unicode" w:cs="Lucida Sans Unicode"/>
          <w:color w:val="1A1A1A"/>
          <w:kern w:val="0"/>
          <w:szCs w:val="21"/>
        </w:rPr>
        <w:t xml:space="preserve"> HTTP </w:t>
      </w:r>
      <w:r w:rsidRPr="0014137B">
        <w:rPr>
          <w:rFonts w:ascii="Lucida Sans Unicode" w:eastAsia="宋体" w:hAnsi="Lucida Sans Unicode" w:cs="Lucida Sans Unicode"/>
          <w:color w:val="1A1A1A"/>
          <w:kern w:val="0"/>
          <w:szCs w:val="21"/>
        </w:rPr>
        <w:t>请求方法映射的方法，还是不同数据格式的响应。</w:t>
      </w:r>
    </w:p>
    <w:p w:rsidR="0014137B" w:rsidRPr="0014137B" w:rsidRDefault="0014137B" w:rsidP="00FA61C5">
      <w:pPr>
        <w:widowControl/>
        <w:numPr>
          <w:ilvl w:val="0"/>
          <w:numId w:val="138"/>
        </w:numPr>
        <w:shd w:val="clear" w:color="auto" w:fill="FFFFFF"/>
        <w:ind w:left="0"/>
        <w:jc w:val="left"/>
        <w:rPr>
          <w:rFonts w:ascii="Lucida Sans Unicode" w:eastAsia="宋体" w:hAnsi="Lucida Sans Unicode" w:cs="Lucida Sans Unicode"/>
          <w:color w:val="1A1A1A"/>
          <w:kern w:val="0"/>
          <w:szCs w:val="21"/>
        </w:rPr>
      </w:pPr>
      <w:r w:rsidRPr="0014137B">
        <w:rPr>
          <w:rFonts w:ascii="Lucida Sans Unicode" w:eastAsia="宋体" w:hAnsi="Lucida Sans Unicode" w:cs="Lucida Sans Unicode"/>
          <w:color w:val="1A1A1A"/>
          <w:kern w:val="0"/>
          <w:szCs w:val="21"/>
        </w:rPr>
        <w:t>提供</w:t>
      </w:r>
      <w:r w:rsidRPr="0014137B">
        <w:rPr>
          <w:rFonts w:ascii="Lucida Sans Unicode" w:eastAsia="宋体" w:hAnsi="Lucida Sans Unicode" w:cs="Lucida Sans Unicode"/>
          <w:b/>
          <w:bCs/>
          <w:color w:val="1A1A1A"/>
          <w:kern w:val="0"/>
          <w:szCs w:val="21"/>
        </w:rPr>
        <w:t>拦截器机制</w:t>
      </w:r>
      <w:r w:rsidRPr="0014137B">
        <w:rPr>
          <w:rFonts w:ascii="Lucida Sans Unicode" w:eastAsia="宋体" w:hAnsi="Lucida Sans Unicode" w:cs="Lucida Sans Unicode"/>
          <w:color w:val="1A1A1A"/>
          <w:kern w:val="0"/>
          <w:szCs w:val="21"/>
        </w:rPr>
        <w:t>，可以方便的对请求进行拦截处理。</w:t>
      </w:r>
    </w:p>
    <w:p w:rsidR="0014137B" w:rsidRPr="0014137B" w:rsidRDefault="0014137B" w:rsidP="00FA61C5">
      <w:pPr>
        <w:widowControl/>
        <w:numPr>
          <w:ilvl w:val="0"/>
          <w:numId w:val="138"/>
        </w:numPr>
        <w:shd w:val="clear" w:color="auto" w:fill="FFFFFF"/>
        <w:ind w:left="0"/>
        <w:jc w:val="left"/>
        <w:rPr>
          <w:rFonts w:ascii="Lucida Sans Unicode" w:eastAsia="宋体" w:hAnsi="Lucida Sans Unicode" w:cs="Lucida Sans Unicode"/>
          <w:color w:val="1A1A1A"/>
          <w:kern w:val="0"/>
          <w:szCs w:val="21"/>
        </w:rPr>
      </w:pPr>
      <w:r w:rsidRPr="0014137B">
        <w:rPr>
          <w:rFonts w:ascii="Lucida Sans Unicode" w:eastAsia="宋体" w:hAnsi="Lucida Sans Unicode" w:cs="Lucida Sans Unicode"/>
          <w:color w:val="1A1A1A"/>
          <w:kern w:val="0"/>
          <w:szCs w:val="21"/>
        </w:rPr>
        <w:t>提供</w:t>
      </w:r>
      <w:r w:rsidRPr="0014137B">
        <w:rPr>
          <w:rFonts w:ascii="Lucida Sans Unicode" w:eastAsia="宋体" w:hAnsi="Lucida Sans Unicode" w:cs="Lucida Sans Unicode"/>
          <w:b/>
          <w:bCs/>
          <w:color w:val="1A1A1A"/>
          <w:kern w:val="0"/>
          <w:szCs w:val="21"/>
        </w:rPr>
        <w:t>异常机制</w:t>
      </w:r>
      <w:r w:rsidRPr="0014137B">
        <w:rPr>
          <w:rFonts w:ascii="Lucida Sans Unicode" w:eastAsia="宋体" w:hAnsi="Lucida Sans Unicode" w:cs="Lucida Sans Unicode"/>
          <w:color w:val="1A1A1A"/>
          <w:kern w:val="0"/>
          <w:szCs w:val="21"/>
        </w:rPr>
        <w:t>，可以方便的对异常做统一处理。</w:t>
      </w:r>
    </w:p>
    <w:p w:rsidR="0014137B" w:rsidRPr="0014137B" w:rsidRDefault="0014137B" w:rsidP="00FA61C5">
      <w:pPr>
        <w:widowControl/>
        <w:numPr>
          <w:ilvl w:val="0"/>
          <w:numId w:val="138"/>
        </w:numPr>
        <w:shd w:val="clear" w:color="auto" w:fill="FFFFFF"/>
        <w:ind w:left="0"/>
        <w:jc w:val="left"/>
        <w:rPr>
          <w:rFonts w:ascii="Lucida Sans Unicode" w:eastAsia="宋体" w:hAnsi="Lucida Sans Unicode" w:cs="Lucida Sans Unicode"/>
          <w:color w:val="1A1A1A"/>
          <w:kern w:val="0"/>
          <w:szCs w:val="21"/>
        </w:rPr>
      </w:pPr>
      <w:r w:rsidRPr="0014137B">
        <w:rPr>
          <w:rFonts w:ascii="Lucida Sans Unicode" w:eastAsia="宋体" w:hAnsi="Lucida Sans Unicode" w:cs="Lucida Sans Unicode"/>
          <w:color w:val="1A1A1A"/>
          <w:kern w:val="0"/>
          <w:szCs w:val="21"/>
        </w:rPr>
        <w:t>可以任意使用各种</w:t>
      </w:r>
      <w:r w:rsidRPr="0014137B">
        <w:rPr>
          <w:rFonts w:ascii="Lucida Sans Unicode" w:eastAsia="宋体" w:hAnsi="Lucida Sans Unicode" w:cs="Lucida Sans Unicode"/>
          <w:b/>
          <w:bCs/>
          <w:color w:val="1A1A1A"/>
          <w:kern w:val="0"/>
          <w:szCs w:val="21"/>
        </w:rPr>
        <w:t>视图</w:t>
      </w:r>
      <w:r w:rsidRPr="0014137B">
        <w:rPr>
          <w:rFonts w:ascii="Lucida Sans Unicode" w:eastAsia="宋体" w:hAnsi="Lucida Sans Unicode" w:cs="Lucida Sans Unicode"/>
          <w:color w:val="1A1A1A"/>
          <w:kern w:val="0"/>
          <w:szCs w:val="21"/>
        </w:rPr>
        <w:t>技术，而不仅仅局限于</w:t>
      </w:r>
      <w:r w:rsidRPr="0014137B">
        <w:rPr>
          <w:rFonts w:ascii="Lucida Sans Unicode" w:eastAsia="宋体" w:hAnsi="Lucida Sans Unicode" w:cs="Lucida Sans Unicode"/>
          <w:color w:val="1A1A1A"/>
          <w:kern w:val="0"/>
          <w:szCs w:val="21"/>
        </w:rPr>
        <w:t xml:space="preserve"> JSP </w:t>
      </w:r>
      <w:r w:rsidRPr="0014137B">
        <w:rPr>
          <w:rFonts w:ascii="Lucida Sans Unicode" w:eastAsia="宋体" w:hAnsi="Lucida Sans Unicode" w:cs="Lucida Sans Unicode"/>
          <w:color w:val="1A1A1A"/>
          <w:kern w:val="0"/>
          <w:szCs w:val="21"/>
        </w:rPr>
        <w:t>，例如</w:t>
      </w:r>
      <w:r w:rsidRPr="0014137B">
        <w:rPr>
          <w:rFonts w:ascii="Lucida Sans Unicode" w:eastAsia="宋体" w:hAnsi="Lucida Sans Unicode" w:cs="Lucida Sans Unicode"/>
          <w:color w:val="1A1A1A"/>
          <w:kern w:val="0"/>
          <w:szCs w:val="21"/>
        </w:rPr>
        <w:t xml:space="preserve"> Freemarker</w:t>
      </w:r>
      <w:r w:rsidRPr="0014137B">
        <w:rPr>
          <w:rFonts w:ascii="Lucida Sans Unicode" w:eastAsia="宋体" w:hAnsi="Lucida Sans Unicode" w:cs="Lucida Sans Unicode"/>
          <w:color w:val="1A1A1A"/>
          <w:kern w:val="0"/>
          <w:szCs w:val="21"/>
        </w:rPr>
        <w:t>、</w:t>
      </w:r>
      <w:r w:rsidRPr="0014137B">
        <w:rPr>
          <w:rFonts w:ascii="Lucida Sans Unicode" w:eastAsia="宋体" w:hAnsi="Lucida Sans Unicode" w:cs="Lucida Sans Unicode"/>
          <w:color w:val="1A1A1A"/>
          <w:kern w:val="0"/>
          <w:szCs w:val="21"/>
        </w:rPr>
        <w:t xml:space="preserve">Thymeleaf </w:t>
      </w:r>
      <w:r w:rsidRPr="0014137B">
        <w:rPr>
          <w:rFonts w:ascii="Lucida Sans Unicode" w:eastAsia="宋体" w:hAnsi="Lucida Sans Unicode" w:cs="Lucida Sans Unicode"/>
          <w:color w:val="1A1A1A"/>
          <w:kern w:val="0"/>
          <w:szCs w:val="21"/>
        </w:rPr>
        <w:t>等等。</w:t>
      </w:r>
    </w:p>
    <w:p w:rsidR="0014137B" w:rsidRPr="0014137B" w:rsidRDefault="0014137B" w:rsidP="00FA61C5">
      <w:pPr>
        <w:widowControl/>
        <w:numPr>
          <w:ilvl w:val="0"/>
          <w:numId w:val="138"/>
        </w:numPr>
        <w:shd w:val="clear" w:color="auto" w:fill="FFFFFF"/>
        <w:ind w:left="0"/>
        <w:jc w:val="left"/>
        <w:rPr>
          <w:rFonts w:ascii="Lucida Sans Unicode" w:eastAsia="宋体" w:hAnsi="Lucida Sans Unicode" w:cs="Lucida Sans Unicode"/>
          <w:color w:val="1A1A1A"/>
          <w:kern w:val="0"/>
          <w:szCs w:val="21"/>
        </w:rPr>
      </w:pPr>
      <w:r w:rsidRPr="0014137B">
        <w:rPr>
          <w:rFonts w:ascii="Lucida Sans Unicode" w:eastAsia="宋体" w:hAnsi="Lucida Sans Unicode" w:cs="Lucida Sans Unicode"/>
          <w:color w:val="1A1A1A"/>
          <w:kern w:val="0"/>
          <w:szCs w:val="21"/>
        </w:rPr>
        <w:t>不依赖于</w:t>
      </w:r>
      <w:r w:rsidRPr="0014137B">
        <w:rPr>
          <w:rFonts w:ascii="Lucida Sans Unicode" w:eastAsia="宋体" w:hAnsi="Lucida Sans Unicode" w:cs="Lucida Sans Unicode"/>
          <w:color w:val="1A1A1A"/>
          <w:kern w:val="0"/>
          <w:szCs w:val="21"/>
        </w:rPr>
        <w:t xml:space="preserve"> Servlet API (</w:t>
      </w:r>
      <w:r w:rsidRPr="0014137B">
        <w:rPr>
          <w:rFonts w:ascii="Lucida Sans Unicode" w:eastAsia="宋体" w:hAnsi="Lucida Sans Unicode" w:cs="Lucida Sans Unicode"/>
          <w:color w:val="1A1A1A"/>
          <w:kern w:val="0"/>
          <w:szCs w:val="21"/>
        </w:rPr>
        <w:t>目标虽是如此，但是在实现的时候确实是依赖于</w:t>
      </w:r>
      <w:r w:rsidRPr="0014137B">
        <w:rPr>
          <w:rFonts w:ascii="Lucida Sans Unicode" w:eastAsia="宋体" w:hAnsi="Lucida Sans Unicode" w:cs="Lucida Sans Unicode"/>
          <w:color w:val="1A1A1A"/>
          <w:kern w:val="0"/>
          <w:szCs w:val="21"/>
        </w:rPr>
        <w:t xml:space="preserve"> Servlet </w:t>
      </w:r>
      <w:r w:rsidRPr="0014137B">
        <w:rPr>
          <w:rFonts w:ascii="Lucida Sans Unicode" w:eastAsia="宋体" w:hAnsi="Lucida Sans Unicode" w:cs="Lucida Sans Unicode"/>
          <w:color w:val="1A1A1A"/>
          <w:kern w:val="0"/>
          <w:szCs w:val="21"/>
        </w:rPr>
        <w:t>的，当然仅仅依赖</w:t>
      </w:r>
      <w:r w:rsidRPr="0014137B">
        <w:rPr>
          <w:rFonts w:ascii="Lucida Sans Unicode" w:eastAsia="宋体" w:hAnsi="Lucida Sans Unicode" w:cs="Lucida Sans Unicode"/>
          <w:color w:val="1A1A1A"/>
          <w:kern w:val="0"/>
          <w:szCs w:val="21"/>
        </w:rPr>
        <w:t xml:space="preserve"> Servlet </w:t>
      </w:r>
      <w:r w:rsidRPr="0014137B">
        <w:rPr>
          <w:rFonts w:ascii="Lucida Sans Unicode" w:eastAsia="宋体" w:hAnsi="Lucida Sans Unicode" w:cs="Lucida Sans Unicode"/>
          <w:color w:val="1A1A1A"/>
          <w:kern w:val="0"/>
          <w:szCs w:val="21"/>
        </w:rPr>
        <w:t>，而不依赖</w:t>
      </w:r>
      <w:r w:rsidRPr="0014137B">
        <w:rPr>
          <w:rFonts w:ascii="Lucida Sans Unicode" w:eastAsia="宋体" w:hAnsi="Lucida Sans Unicode" w:cs="Lucida Sans Unicode"/>
          <w:color w:val="1A1A1A"/>
          <w:kern w:val="0"/>
          <w:szCs w:val="21"/>
        </w:rPr>
        <w:t xml:space="preserve"> Filter</w:t>
      </w:r>
      <w:r w:rsidRPr="0014137B">
        <w:rPr>
          <w:rFonts w:ascii="Lucida Sans Unicode" w:eastAsia="宋体" w:hAnsi="Lucida Sans Unicode" w:cs="Lucida Sans Unicode"/>
          <w:color w:val="1A1A1A"/>
          <w:kern w:val="0"/>
          <w:szCs w:val="21"/>
        </w:rPr>
        <w:t>、</w:t>
      </w:r>
      <w:r w:rsidRPr="0014137B">
        <w:rPr>
          <w:rFonts w:ascii="Lucida Sans Unicode" w:eastAsia="宋体" w:hAnsi="Lucida Sans Unicode" w:cs="Lucida Sans Unicode"/>
          <w:color w:val="1A1A1A"/>
          <w:kern w:val="0"/>
          <w:szCs w:val="21"/>
        </w:rPr>
        <w:t>Listener )</w:t>
      </w:r>
      <w:r w:rsidRPr="0014137B">
        <w:rPr>
          <w:rFonts w:ascii="Lucida Sans Unicode" w:eastAsia="宋体" w:hAnsi="Lucida Sans Unicode" w:cs="Lucida Sans Unicode"/>
          <w:color w:val="1A1A1A"/>
          <w:kern w:val="0"/>
          <w:szCs w:val="21"/>
        </w:rPr>
        <w:t>。</w:t>
      </w:r>
    </w:p>
    <w:p w:rsidR="000502E3" w:rsidRPr="0014137B" w:rsidRDefault="000502E3" w:rsidP="00EF03C6"/>
    <w:p w:rsidR="000502E3" w:rsidRDefault="000502E3" w:rsidP="0040674C">
      <w:pPr>
        <w:pStyle w:val="2"/>
      </w:pPr>
      <w:r>
        <w:t>4.Spring MVC的主要组件？</w:t>
      </w:r>
    </w:p>
    <w:p w:rsidR="000502E3" w:rsidRDefault="000502E3" w:rsidP="000502E3">
      <w:r>
        <w:rPr>
          <w:rFonts w:hint="eastAsia"/>
        </w:rPr>
        <w:t>（</w:t>
      </w:r>
      <w:r>
        <w:t>1）前端控制器 DispatcherServlet（不需要程序员开发）</w:t>
      </w:r>
    </w:p>
    <w:p w:rsidR="000502E3" w:rsidRDefault="000502E3" w:rsidP="000502E3"/>
    <w:p w:rsidR="000502E3" w:rsidRDefault="000502E3" w:rsidP="000502E3">
      <w:r>
        <w:rPr>
          <w:rFonts w:hint="eastAsia"/>
        </w:rPr>
        <w:t>作用：接收请求、响应结果，相当于转发器，有了</w:t>
      </w:r>
      <w:r>
        <w:t>DispatcherServlet 就减少了其它组件之间的耦合度。</w:t>
      </w:r>
    </w:p>
    <w:p w:rsidR="000502E3" w:rsidRDefault="000502E3" w:rsidP="000502E3"/>
    <w:p w:rsidR="000502E3" w:rsidRDefault="000502E3" w:rsidP="000502E3">
      <w:r>
        <w:rPr>
          <w:rFonts w:hint="eastAsia"/>
        </w:rPr>
        <w:t>（</w:t>
      </w:r>
      <w:r>
        <w:t>2）处理器映射器HandlerMapping（不需要程序员开发）</w:t>
      </w:r>
    </w:p>
    <w:p w:rsidR="000502E3" w:rsidRDefault="000502E3" w:rsidP="000502E3"/>
    <w:p w:rsidR="000502E3" w:rsidRDefault="000502E3" w:rsidP="000502E3">
      <w:r>
        <w:rPr>
          <w:rFonts w:hint="eastAsia"/>
        </w:rPr>
        <w:t>作用：根据请求的</w:t>
      </w:r>
      <w:r>
        <w:t>URL来查找Handler</w:t>
      </w:r>
    </w:p>
    <w:p w:rsidR="000502E3" w:rsidRDefault="000502E3" w:rsidP="000502E3"/>
    <w:p w:rsidR="000502E3" w:rsidRDefault="000502E3" w:rsidP="000502E3">
      <w:r>
        <w:rPr>
          <w:rFonts w:hint="eastAsia"/>
        </w:rPr>
        <w:t>（</w:t>
      </w:r>
      <w:r>
        <w:t>3）处理器适配器HandlerAdapter</w:t>
      </w:r>
    </w:p>
    <w:p w:rsidR="000502E3" w:rsidRDefault="000502E3" w:rsidP="000502E3"/>
    <w:p w:rsidR="000502E3" w:rsidRDefault="000502E3" w:rsidP="000502E3">
      <w:r>
        <w:rPr>
          <w:rFonts w:hint="eastAsia"/>
        </w:rPr>
        <w:t>注意：在编写</w:t>
      </w:r>
      <w:r>
        <w:t>Handler的时候要按照HandlerAdapter要求的规则去编写，这样适配器HandlerAdapter才可以正确的去执行Handler。</w:t>
      </w:r>
    </w:p>
    <w:p w:rsidR="000502E3" w:rsidRDefault="000502E3" w:rsidP="000502E3"/>
    <w:p w:rsidR="000502E3" w:rsidRDefault="000502E3" w:rsidP="000502E3">
      <w:r>
        <w:rPr>
          <w:rFonts w:hint="eastAsia"/>
        </w:rPr>
        <w:t>（</w:t>
      </w:r>
      <w:r>
        <w:t>4）处理器Handler（需要程序员开发）</w:t>
      </w:r>
    </w:p>
    <w:p w:rsidR="000502E3" w:rsidRDefault="000502E3" w:rsidP="000502E3"/>
    <w:p w:rsidR="000502E3" w:rsidRDefault="000502E3" w:rsidP="000502E3">
      <w:r>
        <w:rPr>
          <w:rFonts w:hint="eastAsia"/>
        </w:rPr>
        <w:t>（</w:t>
      </w:r>
      <w:r>
        <w:t>5）视图解析器 ViewResolver（不需要程序员开发）</w:t>
      </w:r>
    </w:p>
    <w:p w:rsidR="000502E3" w:rsidRDefault="000502E3" w:rsidP="000502E3"/>
    <w:p w:rsidR="000502E3" w:rsidRDefault="000502E3" w:rsidP="000502E3">
      <w:r>
        <w:rPr>
          <w:rFonts w:hint="eastAsia"/>
        </w:rPr>
        <w:t>作用：进行视图的解析，根据视图逻辑名解析成真正的视图（</w:t>
      </w:r>
      <w:r>
        <w:t>view）</w:t>
      </w:r>
    </w:p>
    <w:p w:rsidR="000502E3" w:rsidRDefault="000502E3" w:rsidP="000502E3"/>
    <w:p w:rsidR="000502E3" w:rsidRDefault="000502E3" w:rsidP="000502E3">
      <w:r>
        <w:rPr>
          <w:rFonts w:hint="eastAsia"/>
        </w:rPr>
        <w:t>（</w:t>
      </w:r>
      <w:r>
        <w:t>6）视图View（需要程序员开发jsp）</w:t>
      </w:r>
    </w:p>
    <w:p w:rsidR="000502E3" w:rsidRDefault="000502E3" w:rsidP="000502E3"/>
    <w:p w:rsidR="000502E3" w:rsidRDefault="000502E3" w:rsidP="000502E3">
      <w:r>
        <w:t>View是一个接口， 它的实现类支持不同的视图类型（jsp，freemarker，pdf等等）</w:t>
      </w:r>
    </w:p>
    <w:p w:rsidR="000502E3" w:rsidRDefault="000502E3" w:rsidP="000502E3"/>
    <w:p w:rsidR="000502E3" w:rsidRDefault="000502E3" w:rsidP="000502E3"/>
    <w:p w:rsidR="000502E3" w:rsidRDefault="006F5B69" w:rsidP="0040674C">
      <w:pPr>
        <w:pStyle w:val="2"/>
      </w:pPr>
      <w:r>
        <w:t>5</w:t>
      </w:r>
      <w:r w:rsidR="000502E3">
        <w:t>.如何解决POST请求中文乱码问题，GET的又如何处理呢？</w:t>
      </w:r>
    </w:p>
    <w:p w:rsidR="000502E3" w:rsidRDefault="000502E3" w:rsidP="000502E3">
      <w:r>
        <w:rPr>
          <w:rFonts w:hint="eastAsia"/>
        </w:rPr>
        <w:t>（</w:t>
      </w:r>
      <w:r>
        <w:t>1）解决post请求乱码问题：</w:t>
      </w:r>
    </w:p>
    <w:p w:rsidR="000502E3" w:rsidRDefault="000502E3" w:rsidP="000502E3"/>
    <w:p w:rsidR="000502E3" w:rsidRDefault="000502E3" w:rsidP="000502E3">
      <w:r>
        <w:rPr>
          <w:rFonts w:hint="eastAsia"/>
        </w:rPr>
        <w:t>在</w:t>
      </w:r>
      <w:r>
        <w:t>web.xml中配置一个CharacterEncodingFilter过滤器，设置成utf-8；</w:t>
      </w:r>
    </w:p>
    <w:p w:rsidR="000502E3" w:rsidRDefault="000502E3" w:rsidP="000502E3"/>
    <w:p w:rsidR="000502E3" w:rsidRDefault="000502E3" w:rsidP="000502E3">
      <w:r>
        <w:t>&lt;filter&gt;</w:t>
      </w:r>
    </w:p>
    <w:p w:rsidR="000502E3" w:rsidRDefault="000502E3" w:rsidP="000502E3"/>
    <w:p w:rsidR="000502E3" w:rsidRDefault="000502E3" w:rsidP="000502E3">
      <w:r>
        <w:rPr>
          <w:rFonts w:hint="eastAsia"/>
        </w:rPr>
        <w:t>    </w:t>
      </w:r>
      <w:r>
        <w:t>&lt;filter-name&gt;CharacterEncodingFilter&lt;/filter-name&gt;</w:t>
      </w:r>
    </w:p>
    <w:p w:rsidR="000502E3" w:rsidRDefault="000502E3" w:rsidP="000502E3"/>
    <w:p w:rsidR="000502E3" w:rsidRDefault="000502E3" w:rsidP="000502E3">
      <w:r>
        <w:rPr>
          <w:rFonts w:hint="eastAsia"/>
        </w:rPr>
        <w:t>    </w:t>
      </w:r>
      <w:r>
        <w:t>&lt;filter-class&gt;org.springframework.web.filter.CharacterEncodingFilter&lt;/filter-class&gt;</w:t>
      </w:r>
    </w:p>
    <w:p w:rsidR="000502E3" w:rsidRDefault="000502E3" w:rsidP="000502E3"/>
    <w:p w:rsidR="000502E3" w:rsidRDefault="000502E3" w:rsidP="000502E3">
      <w:r>
        <w:rPr>
          <w:rFonts w:hint="eastAsia"/>
        </w:rPr>
        <w:t>    </w:t>
      </w:r>
      <w:r>
        <w:t>&lt;init-param&gt;</w:t>
      </w:r>
    </w:p>
    <w:p w:rsidR="000502E3" w:rsidRDefault="000502E3" w:rsidP="000502E3"/>
    <w:p w:rsidR="000502E3" w:rsidRDefault="000502E3" w:rsidP="000502E3">
      <w:r>
        <w:rPr>
          <w:rFonts w:hint="eastAsia"/>
        </w:rPr>
        <w:t>        </w:t>
      </w:r>
      <w:r>
        <w:t>&lt;param-name&gt;encoding&lt;/param-name&gt;</w:t>
      </w:r>
    </w:p>
    <w:p w:rsidR="000502E3" w:rsidRDefault="000502E3" w:rsidP="000502E3"/>
    <w:p w:rsidR="000502E3" w:rsidRDefault="000502E3" w:rsidP="000502E3">
      <w:r>
        <w:rPr>
          <w:rFonts w:hint="eastAsia"/>
        </w:rPr>
        <w:t>        </w:t>
      </w:r>
      <w:r>
        <w:t>&lt;param-value&gt;utf-8&lt;/param-value&gt;</w:t>
      </w:r>
    </w:p>
    <w:p w:rsidR="000502E3" w:rsidRDefault="000502E3" w:rsidP="000502E3"/>
    <w:p w:rsidR="000502E3" w:rsidRDefault="000502E3" w:rsidP="000502E3">
      <w:r>
        <w:rPr>
          <w:rFonts w:hint="eastAsia"/>
        </w:rPr>
        <w:t>    </w:t>
      </w:r>
      <w:r>
        <w:t>&lt;/init-param&gt;</w:t>
      </w:r>
    </w:p>
    <w:p w:rsidR="000502E3" w:rsidRDefault="000502E3" w:rsidP="000502E3"/>
    <w:p w:rsidR="000502E3" w:rsidRDefault="000502E3" w:rsidP="000502E3">
      <w:r>
        <w:t>&lt;/filter&gt;</w:t>
      </w:r>
    </w:p>
    <w:p w:rsidR="000502E3" w:rsidRDefault="000502E3" w:rsidP="000502E3"/>
    <w:p w:rsidR="000502E3" w:rsidRDefault="000502E3" w:rsidP="000502E3">
      <w:r>
        <w:t>&lt;filter-mapping&gt;</w:t>
      </w:r>
    </w:p>
    <w:p w:rsidR="000502E3" w:rsidRDefault="000502E3" w:rsidP="000502E3"/>
    <w:p w:rsidR="000502E3" w:rsidRDefault="000502E3" w:rsidP="000502E3">
      <w:r>
        <w:rPr>
          <w:rFonts w:hint="eastAsia"/>
        </w:rPr>
        <w:t>    </w:t>
      </w:r>
      <w:r>
        <w:t>&lt;filter-name&gt;CharacterEncodingFilter&lt;/filter-name&gt;</w:t>
      </w:r>
    </w:p>
    <w:p w:rsidR="000502E3" w:rsidRDefault="000502E3" w:rsidP="000502E3"/>
    <w:p w:rsidR="000502E3" w:rsidRDefault="000502E3" w:rsidP="000502E3">
      <w:r>
        <w:rPr>
          <w:rFonts w:hint="eastAsia"/>
        </w:rPr>
        <w:t>    </w:t>
      </w:r>
      <w:r>
        <w:t>&lt;url-pattern&gt;/*&lt;/url-pattern&gt;</w:t>
      </w:r>
    </w:p>
    <w:p w:rsidR="000502E3" w:rsidRDefault="000502E3" w:rsidP="000502E3"/>
    <w:p w:rsidR="000502E3" w:rsidRDefault="000502E3" w:rsidP="000502E3">
      <w:r>
        <w:t>&lt;/filter-mapping&gt;</w:t>
      </w:r>
    </w:p>
    <w:p w:rsidR="000502E3" w:rsidRDefault="000502E3" w:rsidP="000502E3"/>
    <w:p w:rsidR="000502E3" w:rsidRDefault="000502E3" w:rsidP="000502E3">
      <w:r>
        <w:rPr>
          <w:rFonts w:hint="eastAsia"/>
        </w:rPr>
        <w:t>（</w:t>
      </w:r>
      <w:r>
        <w:t>2）get请求中文参数出现乱码解决方法有两个：</w:t>
      </w:r>
    </w:p>
    <w:p w:rsidR="000502E3" w:rsidRDefault="000502E3" w:rsidP="000502E3"/>
    <w:p w:rsidR="000502E3" w:rsidRDefault="000502E3" w:rsidP="000502E3">
      <w:r>
        <w:rPr>
          <w:rFonts w:hint="eastAsia"/>
        </w:rPr>
        <w:t>①修改</w:t>
      </w:r>
      <w:r>
        <w:t>tomcat配置文件添加编码与工程编码一致，如下：</w:t>
      </w:r>
    </w:p>
    <w:p w:rsidR="000502E3" w:rsidRDefault="000502E3" w:rsidP="000502E3"/>
    <w:p w:rsidR="000502E3" w:rsidRDefault="000502E3" w:rsidP="000502E3">
      <w:r>
        <w:t>&lt;ConnectorURIEncoding="utf-8" connectionTimeout="20000" port="8080" protocol="HTTP/1.1" redirectPort="8443"/&gt;</w:t>
      </w:r>
    </w:p>
    <w:p w:rsidR="000502E3" w:rsidRDefault="000502E3" w:rsidP="000502E3"/>
    <w:p w:rsidR="000502E3" w:rsidRDefault="000502E3" w:rsidP="000502E3">
      <w:r>
        <w:rPr>
          <w:rFonts w:hint="eastAsia"/>
        </w:rPr>
        <w:t> ②另外一种方法对参数进行重新编码：</w:t>
      </w:r>
    </w:p>
    <w:p w:rsidR="000502E3" w:rsidRDefault="000502E3" w:rsidP="000502E3"/>
    <w:p w:rsidR="000502E3" w:rsidRDefault="000502E3" w:rsidP="000502E3">
      <w:r>
        <w:t>String userName = new String(request.getParamter("userName").getBytes("ISO8859-1"),"utf-8")</w:t>
      </w:r>
    </w:p>
    <w:p w:rsidR="000502E3" w:rsidRDefault="000502E3" w:rsidP="000502E3"/>
    <w:p w:rsidR="000502E3" w:rsidRDefault="000502E3" w:rsidP="000502E3">
      <w:r>
        <w:t>ISO8859-1是tomcat默认编码，需要将tomcat编码后的内容按utf-8编码。</w:t>
      </w:r>
    </w:p>
    <w:p w:rsidR="0040674C" w:rsidRDefault="0040674C" w:rsidP="0040674C"/>
    <w:p w:rsidR="0040674C" w:rsidRDefault="006F5B69" w:rsidP="0040674C">
      <w:pPr>
        <w:pStyle w:val="2"/>
      </w:pPr>
      <w:r>
        <w:t>6</w:t>
      </w:r>
      <w:r w:rsidR="0040674C">
        <w:t>.SpringMvc用什么对象从后台向前台传递数据的？</w:t>
      </w:r>
    </w:p>
    <w:p w:rsidR="0040674C" w:rsidRDefault="0040674C" w:rsidP="0040674C">
      <w:r>
        <w:rPr>
          <w:rFonts w:hint="eastAsia"/>
        </w:rPr>
        <w:t>答：通过</w:t>
      </w:r>
      <w:r>
        <w:t>ModelMap对象,可以在这个对象里面调用put方法,把对象加到里面,前台就可以通过el表达式拿到。</w:t>
      </w:r>
    </w:p>
    <w:p w:rsidR="0040674C" w:rsidRDefault="0040674C" w:rsidP="0040674C"/>
    <w:p w:rsidR="0040674C" w:rsidRDefault="006F5B69" w:rsidP="0040674C">
      <w:pPr>
        <w:pStyle w:val="2"/>
      </w:pPr>
      <w:r>
        <w:t>7</w:t>
      </w:r>
      <w:r w:rsidR="0040674C">
        <w:t>.怎么样把ModelMap里面的数据放入Session里面？</w:t>
      </w:r>
    </w:p>
    <w:p w:rsidR="0040674C" w:rsidRDefault="0040674C" w:rsidP="0040674C">
      <w:r>
        <w:rPr>
          <w:rFonts w:hint="eastAsia"/>
        </w:rPr>
        <w:t>答：可以在类上面加上</w:t>
      </w:r>
      <w:r>
        <w:t>@SessionAttributes注解,里面包含的字符串就是要放入session里面的key。</w:t>
      </w:r>
    </w:p>
    <w:p w:rsidR="00DA08B2" w:rsidRDefault="006F5B69" w:rsidP="00DA08B2">
      <w:pPr>
        <w:pStyle w:val="2"/>
      </w:pPr>
      <w:r>
        <w:t>8</w:t>
      </w:r>
      <w:r w:rsidR="00DA08B2">
        <w:t>.</w:t>
      </w:r>
      <w:r w:rsidR="00DA08B2" w:rsidRPr="00DA08B2">
        <w:t xml:space="preserve"> </w:t>
      </w:r>
      <w:r w:rsidR="00DA08B2">
        <w:t>介绍一下 WebApplicationContext ？</w:t>
      </w:r>
    </w:p>
    <w:p w:rsidR="00DA08B2" w:rsidRDefault="00DA08B2" w:rsidP="00DA08B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WebApplicationContext </w:t>
      </w:r>
      <w:r>
        <w:rPr>
          <w:rFonts w:ascii="Lucida Sans Unicode" w:hAnsi="Lucida Sans Unicode" w:cs="Lucida Sans Unicode"/>
          <w:color w:val="1A1A1A"/>
        </w:rPr>
        <w:t>是实现</w:t>
      </w:r>
      <w:r>
        <w:rPr>
          <w:rFonts w:ascii="Lucida Sans Unicode" w:hAnsi="Lucida Sans Unicode" w:cs="Lucida Sans Unicode"/>
          <w:color w:val="1A1A1A"/>
        </w:rPr>
        <w:t>ApplicationContext</w:t>
      </w:r>
      <w:r>
        <w:rPr>
          <w:rFonts w:ascii="Lucida Sans Unicode" w:hAnsi="Lucida Sans Unicode" w:cs="Lucida Sans Unicode"/>
          <w:color w:val="1A1A1A"/>
        </w:rPr>
        <w:t>接口的子类，专门为</w:t>
      </w:r>
      <w:r>
        <w:rPr>
          <w:rFonts w:ascii="Lucida Sans Unicode" w:hAnsi="Lucida Sans Unicode" w:cs="Lucida Sans Unicode"/>
          <w:color w:val="1A1A1A"/>
        </w:rPr>
        <w:t xml:space="preserve"> WEB </w:t>
      </w:r>
      <w:r>
        <w:rPr>
          <w:rFonts w:ascii="Lucida Sans Unicode" w:hAnsi="Lucida Sans Unicode" w:cs="Lucida Sans Unicode"/>
          <w:color w:val="1A1A1A"/>
        </w:rPr>
        <w:t>应用准备的。</w:t>
      </w:r>
    </w:p>
    <w:p w:rsidR="00DA08B2" w:rsidRDefault="00DA08B2" w:rsidP="00FA61C5">
      <w:pPr>
        <w:widowControl/>
        <w:numPr>
          <w:ilvl w:val="0"/>
          <w:numId w:val="13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它允许从相对于</w:t>
      </w:r>
      <w:r>
        <w:rPr>
          <w:rFonts w:ascii="Lucida Sans Unicode" w:hAnsi="Lucida Sans Unicode" w:cs="Lucida Sans Unicode"/>
          <w:color w:val="1A1A1A"/>
          <w:szCs w:val="21"/>
        </w:rPr>
        <w:t xml:space="preserve"> Web </w:t>
      </w:r>
      <w:r>
        <w:rPr>
          <w:rFonts w:ascii="Lucida Sans Unicode" w:hAnsi="Lucida Sans Unicode" w:cs="Lucida Sans Unicode"/>
          <w:color w:val="1A1A1A"/>
          <w:szCs w:val="21"/>
        </w:rPr>
        <w:t>根目录的路径中</w:t>
      </w:r>
      <w:r>
        <w:rPr>
          <w:rStyle w:val="a4"/>
          <w:rFonts w:ascii="Lucida Sans Unicode" w:hAnsi="Lucida Sans Unicode" w:cs="Lucida Sans Unicode"/>
          <w:color w:val="1A1A1A"/>
          <w:szCs w:val="21"/>
        </w:rPr>
        <w:t>加载配置文件</w:t>
      </w:r>
      <w:r>
        <w:rPr>
          <w:rFonts w:ascii="Lucida Sans Unicode" w:hAnsi="Lucida Sans Unicode" w:cs="Lucida Sans Unicode"/>
          <w:color w:val="1A1A1A"/>
          <w:szCs w:val="21"/>
        </w:rPr>
        <w:t>，</w:t>
      </w:r>
      <w:r>
        <w:rPr>
          <w:rStyle w:val="a4"/>
          <w:rFonts w:ascii="Lucida Sans Unicode" w:hAnsi="Lucida Sans Unicode" w:cs="Lucida Sans Unicode"/>
          <w:color w:val="1A1A1A"/>
          <w:szCs w:val="21"/>
        </w:rPr>
        <w:t>完成初始化</w:t>
      </w:r>
      <w:r>
        <w:rPr>
          <w:rStyle w:val="a4"/>
          <w:rFonts w:ascii="Lucida Sans Unicode" w:hAnsi="Lucida Sans Unicode" w:cs="Lucida Sans Unicode"/>
          <w:color w:val="1A1A1A"/>
          <w:szCs w:val="21"/>
        </w:rPr>
        <w:t xml:space="preserve"> Spring MVC </w:t>
      </w:r>
      <w:r>
        <w:rPr>
          <w:rStyle w:val="a4"/>
          <w:rFonts w:ascii="Lucida Sans Unicode" w:hAnsi="Lucida Sans Unicode" w:cs="Lucida Sans Unicode"/>
          <w:color w:val="1A1A1A"/>
          <w:szCs w:val="21"/>
        </w:rPr>
        <w:t>组件的工作</w:t>
      </w:r>
      <w:r>
        <w:rPr>
          <w:rFonts w:ascii="Lucida Sans Unicode" w:hAnsi="Lucida Sans Unicode" w:cs="Lucida Sans Unicode"/>
          <w:color w:val="1A1A1A"/>
          <w:szCs w:val="21"/>
        </w:rPr>
        <w:t>。</w:t>
      </w:r>
    </w:p>
    <w:p w:rsidR="00DA08B2" w:rsidRDefault="00DA08B2" w:rsidP="00FA61C5">
      <w:pPr>
        <w:widowControl/>
        <w:numPr>
          <w:ilvl w:val="0"/>
          <w:numId w:val="13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从</w:t>
      </w:r>
      <w:r>
        <w:rPr>
          <w:rFonts w:ascii="Lucida Sans Unicode" w:hAnsi="Lucida Sans Unicode" w:cs="Lucida Sans Unicode"/>
          <w:color w:val="1A1A1A"/>
          <w:szCs w:val="21"/>
        </w:rPr>
        <w:t xml:space="preserve"> WebApplicationContext </w:t>
      </w:r>
      <w:r>
        <w:rPr>
          <w:rFonts w:ascii="Lucida Sans Unicode" w:hAnsi="Lucida Sans Unicode" w:cs="Lucida Sans Unicode"/>
          <w:color w:val="1A1A1A"/>
          <w:szCs w:val="21"/>
        </w:rPr>
        <w:t>中，可以获取</w:t>
      </w:r>
      <w:r>
        <w:rPr>
          <w:rFonts w:ascii="Lucida Sans Unicode" w:hAnsi="Lucida Sans Unicode" w:cs="Lucida Sans Unicode"/>
          <w:color w:val="1A1A1A"/>
          <w:szCs w:val="21"/>
        </w:rPr>
        <w:t xml:space="preserve"> ServletContext </w:t>
      </w:r>
      <w:r>
        <w:rPr>
          <w:rFonts w:ascii="Lucida Sans Unicode" w:hAnsi="Lucida Sans Unicode" w:cs="Lucida Sans Unicode"/>
          <w:color w:val="1A1A1A"/>
          <w:szCs w:val="21"/>
        </w:rPr>
        <w:t>引用，整个</w:t>
      </w:r>
      <w:r>
        <w:rPr>
          <w:rFonts w:ascii="Lucida Sans Unicode" w:hAnsi="Lucida Sans Unicode" w:cs="Lucida Sans Unicode"/>
          <w:color w:val="1A1A1A"/>
          <w:szCs w:val="21"/>
        </w:rPr>
        <w:t xml:space="preserve"> Web </w:t>
      </w:r>
      <w:r>
        <w:rPr>
          <w:rFonts w:ascii="Lucida Sans Unicode" w:hAnsi="Lucida Sans Unicode" w:cs="Lucida Sans Unicode"/>
          <w:color w:val="1A1A1A"/>
          <w:szCs w:val="21"/>
        </w:rPr>
        <w:t>应用上下文对象将作为属性放置在</w:t>
      </w:r>
      <w:r>
        <w:rPr>
          <w:rFonts w:ascii="Lucida Sans Unicode" w:hAnsi="Lucida Sans Unicode" w:cs="Lucida Sans Unicode"/>
          <w:color w:val="1A1A1A"/>
          <w:szCs w:val="21"/>
        </w:rPr>
        <w:t xml:space="preserve"> ServletContext </w:t>
      </w:r>
      <w:r>
        <w:rPr>
          <w:rFonts w:ascii="Lucida Sans Unicode" w:hAnsi="Lucida Sans Unicode" w:cs="Lucida Sans Unicode"/>
          <w:color w:val="1A1A1A"/>
          <w:szCs w:val="21"/>
        </w:rPr>
        <w:t>中，以便</w:t>
      </w:r>
      <w:r>
        <w:rPr>
          <w:rFonts w:ascii="Lucida Sans Unicode" w:hAnsi="Lucida Sans Unicode" w:cs="Lucida Sans Unicode"/>
          <w:color w:val="1A1A1A"/>
          <w:szCs w:val="21"/>
        </w:rPr>
        <w:t xml:space="preserve"> Web </w:t>
      </w:r>
      <w:r>
        <w:rPr>
          <w:rFonts w:ascii="Lucida Sans Unicode" w:hAnsi="Lucida Sans Unicode" w:cs="Lucida Sans Unicode"/>
          <w:color w:val="1A1A1A"/>
          <w:szCs w:val="21"/>
        </w:rPr>
        <w:t>应用环境可以访问</w:t>
      </w:r>
      <w:r>
        <w:rPr>
          <w:rFonts w:ascii="Lucida Sans Unicode" w:hAnsi="Lucida Sans Unicode" w:cs="Lucida Sans Unicode"/>
          <w:color w:val="1A1A1A"/>
          <w:szCs w:val="21"/>
        </w:rPr>
        <w:t xml:space="preserve"> Spring </w:t>
      </w:r>
      <w:r>
        <w:rPr>
          <w:rFonts w:ascii="Lucida Sans Unicode" w:hAnsi="Lucida Sans Unicode" w:cs="Lucida Sans Unicode"/>
          <w:color w:val="1A1A1A"/>
          <w:szCs w:val="21"/>
        </w:rPr>
        <w:t>上下文。</w:t>
      </w:r>
    </w:p>
    <w:p w:rsidR="00DA08B2" w:rsidRDefault="00DA08B2" w:rsidP="00DA08B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关于这一块，如果想要详细了解，可以看看如下两篇文章：</w:t>
      </w:r>
    </w:p>
    <w:p w:rsidR="00DA08B2" w:rsidRDefault="00167304" w:rsidP="00FA61C5">
      <w:pPr>
        <w:widowControl/>
        <w:numPr>
          <w:ilvl w:val="0"/>
          <w:numId w:val="136"/>
        </w:numPr>
        <w:shd w:val="clear" w:color="auto" w:fill="FFFFFF"/>
        <w:ind w:left="0"/>
        <w:jc w:val="left"/>
        <w:rPr>
          <w:rFonts w:ascii="Lucida Sans Unicode" w:hAnsi="Lucida Sans Unicode" w:cs="Lucida Sans Unicode"/>
          <w:color w:val="1A1A1A"/>
          <w:szCs w:val="21"/>
        </w:rPr>
      </w:pPr>
      <w:hyperlink r:id="rId331" w:history="1">
        <w:r w:rsidR="00DA08B2">
          <w:rPr>
            <w:rStyle w:val="a5"/>
            <w:rFonts w:ascii="Lucida Sans Unicode" w:hAnsi="Lucida Sans Unicode" w:cs="Lucida Sans Unicode"/>
            <w:color w:val="0088CC"/>
            <w:szCs w:val="21"/>
          </w:rPr>
          <w:t>《精尽</w:t>
        </w:r>
        <w:r w:rsidR="00DA08B2">
          <w:rPr>
            <w:rStyle w:val="a5"/>
            <w:rFonts w:ascii="Lucida Sans Unicode" w:hAnsi="Lucida Sans Unicode" w:cs="Lucida Sans Unicode"/>
            <w:color w:val="0088CC"/>
            <w:szCs w:val="21"/>
          </w:rPr>
          <w:t xml:space="preserve"> Spring MVC </w:t>
        </w:r>
        <w:r w:rsidR="00DA08B2">
          <w:rPr>
            <w:rStyle w:val="a5"/>
            <w:rFonts w:ascii="Lucida Sans Unicode" w:hAnsi="Lucida Sans Unicode" w:cs="Lucida Sans Unicode"/>
            <w:color w:val="0088CC"/>
            <w:szCs w:val="21"/>
          </w:rPr>
          <w:t>源码分析</w:t>
        </w:r>
        <w:r w:rsidR="00DA08B2">
          <w:rPr>
            <w:rStyle w:val="a5"/>
            <w:rFonts w:ascii="Lucida Sans Unicode" w:hAnsi="Lucida Sans Unicode" w:cs="Lucida Sans Unicode"/>
            <w:color w:val="0088CC"/>
            <w:szCs w:val="21"/>
          </w:rPr>
          <w:t xml:space="preserve"> —— </w:t>
        </w:r>
        <w:r w:rsidR="00DA08B2">
          <w:rPr>
            <w:rStyle w:val="a5"/>
            <w:rFonts w:ascii="Lucida Sans Unicode" w:hAnsi="Lucida Sans Unicode" w:cs="Lucida Sans Unicode"/>
            <w:color w:val="0088CC"/>
            <w:szCs w:val="21"/>
          </w:rPr>
          <w:t>容器的初始化（一）之</w:t>
        </w:r>
        <w:r w:rsidR="00DA08B2">
          <w:rPr>
            <w:rStyle w:val="a5"/>
            <w:rFonts w:ascii="Lucida Sans Unicode" w:hAnsi="Lucida Sans Unicode" w:cs="Lucida Sans Unicode"/>
            <w:color w:val="0088CC"/>
            <w:szCs w:val="21"/>
          </w:rPr>
          <w:t xml:space="preserve"> Root WebApplicationContext </w:t>
        </w:r>
        <w:r w:rsidR="00DA08B2">
          <w:rPr>
            <w:rStyle w:val="a5"/>
            <w:rFonts w:ascii="Lucida Sans Unicode" w:hAnsi="Lucida Sans Unicode" w:cs="Lucida Sans Unicode"/>
            <w:color w:val="0088CC"/>
            <w:szCs w:val="21"/>
          </w:rPr>
          <w:t>容器》</w:t>
        </w:r>
      </w:hyperlink>
    </w:p>
    <w:p w:rsidR="00DA08B2" w:rsidRDefault="00167304" w:rsidP="00FA61C5">
      <w:pPr>
        <w:widowControl/>
        <w:numPr>
          <w:ilvl w:val="0"/>
          <w:numId w:val="136"/>
        </w:numPr>
        <w:shd w:val="clear" w:color="auto" w:fill="FFFFFF"/>
        <w:ind w:left="0"/>
        <w:jc w:val="left"/>
        <w:rPr>
          <w:rFonts w:ascii="Lucida Sans Unicode" w:hAnsi="Lucida Sans Unicode" w:cs="Lucida Sans Unicode"/>
          <w:color w:val="1A1A1A"/>
          <w:szCs w:val="21"/>
        </w:rPr>
      </w:pPr>
      <w:hyperlink r:id="rId332" w:history="1">
        <w:r w:rsidR="00DA08B2">
          <w:rPr>
            <w:rStyle w:val="a5"/>
            <w:rFonts w:ascii="Lucida Sans Unicode" w:hAnsi="Lucida Sans Unicode" w:cs="Lucida Sans Unicode"/>
            <w:color w:val="0088CC"/>
            <w:szCs w:val="21"/>
          </w:rPr>
          <w:t>《精尽</w:t>
        </w:r>
        <w:r w:rsidR="00DA08B2">
          <w:rPr>
            <w:rStyle w:val="a5"/>
            <w:rFonts w:ascii="Lucida Sans Unicode" w:hAnsi="Lucida Sans Unicode" w:cs="Lucida Sans Unicode"/>
            <w:color w:val="0088CC"/>
            <w:szCs w:val="21"/>
          </w:rPr>
          <w:t xml:space="preserve"> Spring MVC </w:t>
        </w:r>
        <w:r w:rsidR="00DA08B2">
          <w:rPr>
            <w:rStyle w:val="a5"/>
            <w:rFonts w:ascii="Lucida Sans Unicode" w:hAnsi="Lucida Sans Unicode" w:cs="Lucida Sans Unicode"/>
            <w:color w:val="0088CC"/>
            <w:szCs w:val="21"/>
          </w:rPr>
          <w:t>源码分析</w:t>
        </w:r>
        <w:r w:rsidR="00DA08B2">
          <w:rPr>
            <w:rStyle w:val="a5"/>
            <w:rFonts w:ascii="Lucida Sans Unicode" w:hAnsi="Lucida Sans Unicode" w:cs="Lucida Sans Unicode"/>
            <w:color w:val="0088CC"/>
            <w:szCs w:val="21"/>
          </w:rPr>
          <w:t xml:space="preserve"> —— </w:t>
        </w:r>
        <w:r w:rsidR="00DA08B2">
          <w:rPr>
            <w:rStyle w:val="a5"/>
            <w:rFonts w:ascii="Lucida Sans Unicode" w:hAnsi="Lucida Sans Unicode" w:cs="Lucida Sans Unicode"/>
            <w:color w:val="0088CC"/>
            <w:szCs w:val="21"/>
          </w:rPr>
          <w:t>容器的初始化（二）之</w:t>
        </w:r>
        <w:r w:rsidR="00DA08B2">
          <w:rPr>
            <w:rStyle w:val="a5"/>
            <w:rFonts w:ascii="Lucida Sans Unicode" w:hAnsi="Lucida Sans Unicode" w:cs="Lucida Sans Unicode"/>
            <w:color w:val="0088CC"/>
            <w:szCs w:val="21"/>
          </w:rPr>
          <w:t xml:space="preserve"> Servlet WebApplicationContext </w:t>
        </w:r>
        <w:r w:rsidR="00DA08B2">
          <w:rPr>
            <w:rStyle w:val="a5"/>
            <w:rFonts w:ascii="Lucida Sans Unicode" w:hAnsi="Lucida Sans Unicode" w:cs="Lucida Sans Unicode"/>
            <w:color w:val="0088CC"/>
            <w:szCs w:val="21"/>
          </w:rPr>
          <w:t>容器》</w:t>
        </w:r>
      </w:hyperlink>
    </w:p>
    <w:p w:rsidR="00DA08B2" w:rsidRDefault="006F5B69" w:rsidP="006F5B69">
      <w:pPr>
        <w:pStyle w:val="2"/>
      </w:pPr>
      <w:r>
        <w:t>9</w:t>
      </w:r>
      <w:r w:rsidR="00A9101C">
        <w:t>.</w:t>
      </w:r>
      <w:r w:rsidR="00DA08B2">
        <w:t>Spring MVC 的异常处理？</w:t>
      </w:r>
    </w:p>
    <w:p w:rsidR="00DA08B2" w:rsidRDefault="00DA08B2" w:rsidP="00DA08B2">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 xml:space="preserve">Spring MVC </w:t>
      </w:r>
      <w:r>
        <w:rPr>
          <w:rFonts w:ascii="Lucida Sans Unicode" w:hAnsi="Lucida Sans Unicode" w:cs="Lucida Sans Unicode"/>
          <w:color w:val="1A1A1A"/>
        </w:rPr>
        <w:t>提供了异常解析器</w:t>
      </w:r>
      <w:r>
        <w:rPr>
          <w:rFonts w:ascii="Lucida Sans Unicode" w:hAnsi="Lucida Sans Unicode" w:cs="Lucida Sans Unicode"/>
          <w:color w:val="1A1A1A"/>
        </w:rPr>
        <w:t xml:space="preserve"> HandlerExceptionResolver </w:t>
      </w:r>
      <w:r>
        <w:rPr>
          <w:rFonts w:ascii="Lucida Sans Unicode" w:hAnsi="Lucida Sans Unicode" w:cs="Lucida Sans Unicode"/>
          <w:color w:val="1A1A1A"/>
        </w:rPr>
        <w:t>接口，将处理器</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handler</w:t>
      </w:r>
      <w:r>
        <w:rPr>
          <w:rFonts w:ascii="Lucida Sans Unicode" w:hAnsi="Lucida Sans Unicode" w:cs="Lucida Sans Unicode"/>
          <w:color w:val="1A1A1A"/>
        </w:rPr>
        <w:t> )</w:t>
      </w:r>
      <w:r>
        <w:rPr>
          <w:rFonts w:ascii="Lucida Sans Unicode" w:hAnsi="Lucida Sans Unicode" w:cs="Lucida Sans Unicode"/>
          <w:color w:val="1A1A1A"/>
        </w:rPr>
        <w:t>执行时发生的异常，解析</w:t>
      </w:r>
      <w:r>
        <w:rPr>
          <w:rFonts w:ascii="Lucida Sans Unicode" w:hAnsi="Lucida Sans Unicode" w:cs="Lucida Sans Unicode"/>
          <w:color w:val="1A1A1A"/>
        </w:rPr>
        <w:t xml:space="preserve">( </w:t>
      </w:r>
      <w:r>
        <w:rPr>
          <w:rFonts w:ascii="Lucida Sans Unicode" w:hAnsi="Lucida Sans Unicode" w:cs="Lucida Sans Unicode"/>
          <w:color w:val="1A1A1A"/>
        </w:rPr>
        <w:t>转换</w:t>
      </w:r>
      <w:r>
        <w:rPr>
          <w:rFonts w:ascii="Lucida Sans Unicode" w:hAnsi="Lucida Sans Unicode" w:cs="Lucida Sans Unicode"/>
          <w:color w:val="1A1A1A"/>
        </w:rPr>
        <w:t xml:space="preserve"> )</w:t>
      </w:r>
      <w:r>
        <w:rPr>
          <w:rFonts w:ascii="Lucida Sans Unicode" w:hAnsi="Lucida Sans Unicode" w:cs="Lucida Sans Unicode"/>
          <w:color w:val="1A1A1A"/>
        </w:rPr>
        <w:t>成对应的</w:t>
      </w:r>
      <w:r>
        <w:rPr>
          <w:rFonts w:ascii="Lucida Sans Unicode" w:hAnsi="Lucida Sans Unicode" w:cs="Lucida Sans Unicode"/>
          <w:color w:val="1A1A1A"/>
        </w:rPr>
        <w:t xml:space="preserve"> ModelAndView </w:t>
      </w:r>
      <w:r>
        <w:rPr>
          <w:rFonts w:ascii="Lucida Sans Unicode" w:hAnsi="Lucida Sans Unicode" w:cs="Lucida Sans Unicode"/>
          <w:color w:val="1A1A1A"/>
        </w:rPr>
        <w:t>结果。代码如下：</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DA08B2" w:rsidTr="00DA08B2">
        <w:trPr>
          <w:trHeight w:val="525"/>
        </w:trPr>
        <w:tc>
          <w:tcPr>
            <w:tcW w:w="0" w:type="auto"/>
            <w:tcBorders>
              <w:top w:val="nil"/>
              <w:left w:val="nil"/>
              <w:bottom w:val="nil"/>
              <w:right w:val="nil"/>
            </w:tcBorders>
            <w:tcMar>
              <w:top w:w="0" w:type="dxa"/>
              <w:left w:w="0" w:type="dxa"/>
              <w:bottom w:w="0" w:type="dxa"/>
              <w:right w:w="0" w:type="dxa"/>
            </w:tcMar>
            <w:vAlign w:val="center"/>
            <w:hideMark/>
          </w:tcPr>
          <w:p w:rsidR="00DA08B2" w:rsidRDefault="00DA08B2">
            <w:pPr>
              <w:pStyle w:val="HTML0"/>
              <w:shd w:val="clear" w:color="auto" w:fill="272822"/>
              <w:rPr>
                <w:rFonts w:ascii="Lucida Console" w:hAnsi="Lucida Console"/>
                <w:color w:val="657B83"/>
                <w:sz w:val="22"/>
                <w:szCs w:val="22"/>
              </w:rPr>
            </w:pPr>
            <w:r>
              <w:rPr>
                <w:rStyle w:val="comment"/>
                <w:rFonts w:ascii="Lucida Console" w:hAnsi="Lucida Console"/>
                <w:color w:val="75715E"/>
                <w:sz w:val="22"/>
                <w:szCs w:val="22"/>
              </w:rPr>
              <w:t>// HandlerExceptionResolver.java</w:t>
            </w:r>
            <w:r>
              <w:rPr>
                <w:rFonts w:ascii="Lucida Console" w:hAnsi="Lucida Console"/>
                <w:color w:val="657B83"/>
                <w:sz w:val="22"/>
                <w:szCs w:val="22"/>
              </w:rPr>
              <w:br/>
            </w:r>
            <w:r>
              <w:rPr>
                <w:rFonts w:ascii="Lucida Console" w:hAnsi="Lucida Console"/>
                <w:color w:val="657B83"/>
                <w:sz w:val="22"/>
                <w:szCs w:val="22"/>
              </w:rPr>
              <w:br/>
            </w:r>
            <w:r>
              <w:rPr>
                <w:rStyle w:val="keyword"/>
                <w:rFonts w:ascii="Lucida Console" w:hAnsi="Lucida Console"/>
                <w:color w:val="66D9EF"/>
                <w:sz w:val="22"/>
                <w:szCs w:val="22"/>
              </w:rPr>
              <w:t>public</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interface</w:t>
            </w:r>
            <w:r>
              <w:rPr>
                <w:rStyle w:val="class"/>
                <w:rFonts w:ascii="Lucida Console" w:hAnsi="Lucida Console"/>
                <w:color w:val="A6E22E"/>
                <w:sz w:val="22"/>
                <w:szCs w:val="22"/>
              </w:rPr>
              <w:t xml:space="preserve"> </w:t>
            </w:r>
            <w:r>
              <w:rPr>
                <w:rStyle w:val="21"/>
                <w:rFonts w:ascii="Lucida Console" w:hAnsi="Lucida Console"/>
                <w:color w:val="F92672"/>
                <w:sz w:val="22"/>
                <w:szCs w:val="22"/>
              </w:rPr>
              <w:t>HandlerExceptionResolver</w:t>
            </w:r>
            <w:r>
              <w:rPr>
                <w:rStyle w:val="class"/>
                <w:rFonts w:ascii="Lucida Console" w:hAnsi="Lucida Console"/>
                <w:color w:val="A6E22E"/>
                <w:sz w:val="22"/>
                <w:szCs w:val="22"/>
              </w:rPr>
              <w:t xml:space="preserve"> </w:t>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comment"/>
                <w:rFonts w:ascii="Lucida Console" w:hAnsi="Lucida Console"/>
                <w:color w:val="75715E"/>
                <w:sz w:val="22"/>
                <w:szCs w:val="22"/>
              </w:rPr>
              <w:t>/**</w:t>
            </w:r>
            <w:r>
              <w:rPr>
                <w:rFonts w:ascii="Lucida Console" w:hAnsi="Lucida Console"/>
                <w:color w:val="657B83"/>
                <w:sz w:val="22"/>
                <w:szCs w:val="22"/>
              </w:rPr>
              <w:br/>
            </w:r>
            <w:r>
              <w:rPr>
                <w:rStyle w:val="comment"/>
                <w:rFonts w:ascii="Lucida Console" w:hAnsi="Lucida Console"/>
                <w:color w:val="75715E"/>
                <w:sz w:val="22"/>
                <w:szCs w:val="22"/>
              </w:rPr>
              <w:t xml:space="preserve">     * </w:t>
            </w:r>
            <w:r>
              <w:rPr>
                <w:rStyle w:val="comment"/>
                <w:rFonts w:ascii="Lucida Console" w:hAnsi="Lucida Console"/>
                <w:color w:val="75715E"/>
                <w:sz w:val="22"/>
                <w:szCs w:val="22"/>
              </w:rPr>
              <w:t>解析异常，转换成对应的</w:t>
            </w:r>
            <w:r>
              <w:rPr>
                <w:rStyle w:val="comment"/>
                <w:rFonts w:ascii="Lucida Console" w:hAnsi="Lucida Console"/>
                <w:color w:val="75715E"/>
                <w:sz w:val="22"/>
                <w:szCs w:val="22"/>
              </w:rPr>
              <w:t xml:space="preserve"> ModelAndView </w:t>
            </w:r>
            <w:r>
              <w:rPr>
                <w:rStyle w:val="comment"/>
                <w:rFonts w:ascii="Lucida Console" w:hAnsi="Lucida Console"/>
                <w:color w:val="75715E"/>
                <w:sz w:val="22"/>
                <w:szCs w:val="22"/>
              </w:rPr>
              <w:t>结果</w:t>
            </w:r>
            <w:r>
              <w:rPr>
                <w:rFonts w:ascii="Lucida Console" w:hAnsi="Lucida Console"/>
                <w:color w:val="657B83"/>
                <w:sz w:val="22"/>
                <w:szCs w:val="22"/>
              </w:rPr>
              <w:br/>
            </w:r>
            <w:r>
              <w:rPr>
                <w:rStyle w:val="comment"/>
                <w:rFonts w:ascii="Lucida Console" w:hAnsi="Lucida Console"/>
                <w:color w:val="75715E"/>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meta"/>
                <w:rFonts w:ascii="Lucida Console" w:hAnsi="Lucida Console"/>
                <w:color w:val="FFFFFF"/>
                <w:sz w:val="22"/>
                <w:szCs w:val="22"/>
              </w:rPr>
              <w:t>@Nullable</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function"/>
                <w:rFonts w:ascii="Lucida Console" w:hAnsi="Lucida Console"/>
                <w:color w:val="FFFFFF"/>
                <w:sz w:val="22"/>
                <w:szCs w:val="22"/>
              </w:rPr>
              <w:t xml:space="preserve">ModelAndView </w:t>
            </w:r>
            <w:r>
              <w:rPr>
                <w:rStyle w:val="21"/>
                <w:rFonts w:ascii="Lucida Console" w:hAnsi="Lucida Console"/>
                <w:color w:val="A6E22E"/>
                <w:sz w:val="22"/>
                <w:szCs w:val="22"/>
              </w:rPr>
              <w:t>resolveException</w:t>
            </w:r>
            <w:r>
              <w:rPr>
                <w:rStyle w:val="params"/>
                <w:rFonts w:ascii="Lucida Console" w:hAnsi="Lucida Console"/>
                <w:color w:val="FFFFFF"/>
                <w:sz w:val="22"/>
                <w:szCs w:val="22"/>
              </w:rPr>
              <w:t>(</w:t>
            </w:r>
            <w:r>
              <w:rPr>
                <w:rFonts w:ascii="Lucida Console" w:hAnsi="Lucida Console"/>
                <w:color w:val="657B83"/>
                <w:sz w:val="22"/>
                <w:szCs w:val="22"/>
              </w:rPr>
              <w:br/>
            </w:r>
            <w:r>
              <w:rPr>
                <w:rStyle w:val="params"/>
                <w:rFonts w:ascii="Lucida Console" w:hAnsi="Lucida Console"/>
                <w:color w:val="FFFFFF"/>
                <w:sz w:val="22"/>
                <w:szCs w:val="22"/>
              </w:rPr>
              <w:t xml:space="preserve">            HttpServletRequest request, HttpServletResponse response, @Nullable Object handler, Exception ex)</w:t>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w:t>
            </w:r>
          </w:p>
        </w:tc>
      </w:tr>
    </w:tbl>
    <w:p w:rsidR="00DA08B2" w:rsidRDefault="00DA08B2" w:rsidP="00FA61C5">
      <w:pPr>
        <w:widowControl/>
        <w:numPr>
          <w:ilvl w:val="0"/>
          <w:numId w:val="13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也就是说，如果异常被解析成功，则会返回</w:t>
      </w:r>
      <w:r>
        <w:rPr>
          <w:rFonts w:ascii="Lucida Sans Unicode" w:hAnsi="Lucida Sans Unicode" w:cs="Lucida Sans Unicode"/>
          <w:color w:val="1A1A1A"/>
          <w:szCs w:val="21"/>
        </w:rPr>
        <w:t xml:space="preserve"> ModelAndView </w:t>
      </w:r>
      <w:r>
        <w:rPr>
          <w:rFonts w:ascii="Lucida Sans Unicode" w:hAnsi="Lucida Sans Unicode" w:cs="Lucida Sans Unicode"/>
          <w:color w:val="1A1A1A"/>
          <w:szCs w:val="21"/>
        </w:rPr>
        <w:t>对象。</w:t>
      </w:r>
    </w:p>
    <w:p w:rsidR="00DA08B2" w:rsidRDefault="00DA08B2" w:rsidP="00FA61C5">
      <w:pPr>
        <w:widowControl/>
        <w:numPr>
          <w:ilvl w:val="0"/>
          <w:numId w:val="13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详细的源码解析，见</w:t>
      </w:r>
      <w:r>
        <w:rPr>
          <w:rFonts w:ascii="Lucida Sans Unicode" w:hAnsi="Lucida Sans Unicode" w:cs="Lucida Sans Unicode"/>
          <w:color w:val="1A1A1A"/>
          <w:szCs w:val="21"/>
        </w:rPr>
        <w:t> </w:t>
      </w:r>
      <w:hyperlink r:id="rId333" w:history="1">
        <w:r>
          <w:rPr>
            <w:rStyle w:val="a5"/>
            <w:rFonts w:ascii="Lucida Sans Unicode" w:hAnsi="Lucida Sans Unicode" w:cs="Lucida Sans Unicode"/>
            <w:color w:val="0088CC"/>
            <w:szCs w:val="21"/>
          </w:rPr>
          <w:t>《精尽</w:t>
        </w:r>
        <w:r>
          <w:rPr>
            <w:rStyle w:val="a5"/>
            <w:rFonts w:ascii="Lucida Sans Unicode" w:hAnsi="Lucida Sans Unicode" w:cs="Lucida Sans Unicode"/>
            <w:color w:val="0088CC"/>
            <w:szCs w:val="21"/>
          </w:rPr>
          <w:t xml:space="preserve"> Spring MVC </w:t>
        </w:r>
        <w:r>
          <w:rPr>
            <w:rStyle w:val="a5"/>
            <w:rFonts w:ascii="Lucida Sans Unicode" w:hAnsi="Lucida Sans Unicode" w:cs="Lucida Sans Unicode"/>
            <w:color w:val="0088CC"/>
            <w:szCs w:val="21"/>
          </w:rPr>
          <w:t>源码解析</w:t>
        </w:r>
        <w:r>
          <w:rPr>
            <w:rStyle w:val="a5"/>
            <w:rFonts w:ascii="Lucida Sans Unicode" w:hAnsi="Lucida Sans Unicode" w:cs="Lucida Sans Unicode"/>
            <w:color w:val="0088CC"/>
            <w:szCs w:val="21"/>
          </w:rPr>
          <w:t xml:space="preserve"> —— HandlerExceptionResolver </w:t>
        </w:r>
        <w:r>
          <w:rPr>
            <w:rStyle w:val="a5"/>
            <w:rFonts w:ascii="Lucida Sans Unicode" w:hAnsi="Lucida Sans Unicode" w:cs="Lucida Sans Unicode"/>
            <w:color w:val="0088CC"/>
            <w:szCs w:val="21"/>
          </w:rPr>
          <w:t>组件》</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DA08B2" w:rsidRDefault="00DA08B2" w:rsidP="00DA08B2">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一般情况下，我们使用</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@ExceptionHandler</w:t>
      </w:r>
      <w:r>
        <w:rPr>
          <w:rFonts w:ascii="Lucida Sans Unicode" w:hAnsi="Lucida Sans Unicode" w:cs="Lucida Sans Unicode"/>
          <w:color w:val="1A1A1A"/>
        </w:rPr>
        <w:t> </w:t>
      </w:r>
      <w:r>
        <w:rPr>
          <w:rFonts w:ascii="Lucida Sans Unicode" w:hAnsi="Lucida Sans Unicode" w:cs="Lucida Sans Unicode"/>
          <w:color w:val="1A1A1A"/>
        </w:rPr>
        <w:t>注解来实现过异常的处理，可以先看看</w:t>
      </w:r>
      <w:r>
        <w:rPr>
          <w:rFonts w:ascii="Lucida Sans Unicode" w:hAnsi="Lucida Sans Unicode" w:cs="Lucida Sans Unicode"/>
          <w:color w:val="1A1A1A"/>
        </w:rPr>
        <w:t> </w:t>
      </w:r>
      <w:hyperlink r:id="rId334"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Spring </w:t>
        </w:r>
        <w:r>
          <w:rPr>
            <w:rStyle w:val="a5"/>
            <w:rFonts w:ascii="Lucida Sans Unicode" w:hAnsi="Lucida Sans Unicode" w:cs="Lucida Sans Unicode"/>
            <w:color w:val="0088CC"/>
          </w:rPr>
          <w:t>异常处理</w:t>
        </w:r>
        <w:r>
          <w:rPr>
            <w:rStyle w:val="a5"/>
            <w:rFonts w:ascii="Lucida Sans Unicode" w:hAnsi="Lucida Sans Unicode" w:cs="Lucida Sans Unicode"/>
            <w:color w:val="0088CC"/>
          </w:rPr>
          <w:t xml:space="preserve"> ExceptionHandler </w:t>
        </w:r>
        <w:r>
          <w:rPr>
            <w:rStyle w:val="a5"/>
            <w:rFonts w:ascii="Lucida Sans Unicode" w:hAnsi="Lucida Sans Unicode" w:cs="Lucida Sans Unicode"/>
            <w:color w:val="0088CC"/>
          </w:rPr>
          <w:t>的使用》</w:t>
        </w:r>
      </w:hyperlink>
      <w:r>
        <w:rPr>
          <w:rFonts w:ascii="Lucida Sans Unicode" w:hAnsi="Lucida Sans Unicode" w:cs="Lucida Sans Unicode"/>
          <w:color w:val="1A1A1A"/>
        </w:rPr>
        <w:t> </w:t>
      </w:r>
      <w:r>
        <w:rPr>
          <w:rFonts w:ascii="Lucida Sans Unicode" w:hAnsi="Lucida Sans Unicode" w:cs="Lucida Sans Unicode"/>
          <w:color w:val="1A1A1A"/>
        </w:rPr>
        <w:t>。</w:t>
      </w:r>
    </w:p>
    <w:p w:rsidR="00DA08B2" w:rsidRPr="00DA08B2" w:rsidRDefault="00DA08B2" w:rsidP="00DA08B2">
      <w:pPr>
        <w:widowControl/>
        <w:spacing w:before="100" w:beforeAutospacing="1" w:after="100" w:afterAutospacing="1"/>
        <w:jc w:val="left"/>
        <w:rPr>
          <w:rFonts w:ascii="宋体" w:eastAsia="宋体" w:hAnsi="宋体" w:cs="宋体"/>
          <w:kern w:val="0"/>
          <w:sz w:val="24"/>
          <w:szCs w:val="24"/>
        </w:rPr>
      </w:pPr>
      <w:r w:rsidRPr="00DA08B2">
        <w:rPr>
          <w:rFonts w:ascii="宋体" w:eastAsia="宋体" w:hAnsi="宋体" w:cs="宋体"/>
          <w:b/>
          <w:bCs/>
          <w:kern w:val="0"/>
          <w:sz w:val="24"/>
          <w:szCs w:val="24"/>
        </w:rPr>
        <w:t>使用加强Controller做全局异常处理。</w:t>
      </w:r>
      <w:r w:rsidRPr="00DA08B2">
        <w:rPr>
          <w:rFonts w:ascii="宋体" w:eastAsia="宋体" w:hAnsi="宋体" w:cs="宋体"/>
          <w:kern w:val="0"/>
          <w:sz w:val="24"/>
          <w:szCs w:val="24"/>
        </w:rPr>
        <w:br/>
        <w:t>所谓加强Controller就是@ControllerAdvice注解，有这个注解的类中的方法的某些注解会应用到所有的Controller里，其中就包括@ExceptionHandler注解。</w:t>
      </w:r>
      <w:r w:rsidRPr="00DA08B2">
        <w:rPr>
          <w:rFonts w:ascii="宋体" w:eastAsia="宋体" w:hAnsi="宋体" w:cs="宋体"/>
          <w:kern w:val="0"/>
          <w:sz w:val="24"/>
          <w:szCs w:val="24"/>
        </w:rPr>
        <w:br/>
        <w:t>于是可以写一个全局的异常处理类：</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 xml:space="preserve"> * Created by liuruijie on 2016/12/28.</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 xml:space="preserve"> * 全局异常处理，捕获所有Controller中抛出的异常。</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 xml:space="preserve"> */</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@ControllerAdvice</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public class GlobalExceptionHandler {</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 xml:space="preserve">   //处理自定义的异常</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 xml:space="preserve">   @ExceptionHandler(SystemException.class) </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 xml:space="preserve">   @ResponseBody</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 xml:space="preserve">   public Object customHandler(SystemException e){</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 xml:space="preserve">      e.printStackTrace();</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 xml:space="preserve">      return WebResult.buildResult().status(e.getCode()).msg(e.getMessage());</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 xml:space="preserve">   }</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 xml:space="preserve">   //其他未处理的异常</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 xml:space="preserve">   @ExceptionHandler(Exception.class)</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 xml:space="preserve">   @ResponseBody</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 xml:space="preserve">   public Object exceptionHandler(Exception e){</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 xml:space="preserve">      e.printStackTrace();</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 xml:space="preserve">      return WebResult.buildResult().status(Config.FAIL).msg("系统错误");</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 xml:space="preserve">   }</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w:t>
      </w:r>
    </w:p>
    <w:p w:rsidR="00DA08B2" w:rsidRPr="00DA08B2" w:rsidRDefault="00DA08B2" w:rsidP="00DA08B2">
      <w:pPr>
        <w:widowControl/>
        <w:spacing w:before="100" w:beforeAutospacing="1" w:after="100" w:afterAutospacing="1"/>
        <w:jc w:val="left"/>
        <w:rPr>
          <w:rFonts w:ascii="宋体" w:eastAsia="宋体" w:hAnsi="宋体" w:cs="宋体"/>
          <w:kern w:val="0"/>
          <w:sz w:val="24"/>
          <w:szCs w:val="24"/>
        </w:rPr>
      </w:pPr>
      <w:r w:rsidRPr="00DA08B2">
        <w:rPr>
          <w:rFonts w:ascii="宋体" w:eastAsia="宋体" w:hAnsi="宋体" w:cs="宋体"/>
          <w:kern w:val="0"/>
          <w:sz w:val="24"/>
          <w:szCs w:val="24"/>
        </w:rPr>
        <w:t>这个类中只处理了两个异常，但是已经满足了大部分需要，如果还有需要特殊处理的地方，可以再加上处理的方法就行了。</w:t>
      </w:r>
      <w:r w:rsidRPr="00DA08B2">
        <w:rPr>
          <w:rFonts w:ascii="宋体" w:eastAsia="宋体" w:hAnsi="宋体" w:cs="宋体"/>
          <w:b/>
          <w:bCs/>
          <w:kern w:val="0"/>
          <w:sz w:val="24"/>
          <w:szCs w:val="24"/>
        </w:rPr>
        <w:t>第三种实现方式是目前我知道的最优雅的方式了。</w:t>
      </w:r>
      <w:r w:rsidRPr="00DA08B2">
        <w:rPr>
          <w:rFonts w:ascii="宋体" w:eastAsia="宋体" w:hAnsi="宋体" w:cs="宋体"/>
          <w:kern w:val="0"/>
          <w:sz w:val="24"/>
          <w:szCs w:val="24"/>
        </w:rPr>
        <w:br/>
        <w:t>如此，我们现在的Controller中的方法就可以很简洁了，比如处理登陆的逻辑就可以这样简单的写：</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 xml:space="preserve"> * Created by liuruijie on 2016/12/28.</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 xml:space="preserve"> * 账号</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 xml:space="preserve"> */</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@RestController</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@RequestMapping("passport")</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public class PassportController {</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 xml:space="preserve">    PassportService passportService;</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 xml:space="preserve">        @RequestMapping("login")</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 xml:space="preserve">    public Object doLogin(HttpSession session, String username, String password){</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 xml:space="preserve">        User user = passportService.doLogin(username, password);</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 xml:space="preserve">        session.setAttribute("user", user);</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 xml:space="preserve">        return WebResult.buildResult().redirectUrl("/student/index");</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 xml:space="preserve">    }</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w:t>
      </w:r>
    </w:p>
    <w:p w:rsidR="00DA08B2" w:rsidRPr="00DA08B2" w:rsidRDefault="00DA08B2" w:rsidP="00DA08B2">
      <w:pPr>
        <w:widowControl/>
        <w:spacing w:before="100" w:beforeAutospacing="1" w:after="100" w:afterAutospacing="1"/>
        <w:jc w:val="left"/>
        <w:rPr>
          <w:rFonts w:ascii="宋体" w:eastAsia="宋体" w:hAnsi="宋体" w:cs="宋体"/>
          <w:kern w:val="0"/>
          <w:sz w:val="24"/>
          <w:szCs w:val="24"/>
        </w:rPr>
      </w:pPr>
      <w:r w:rsidRPr="00DA08B2">
        <w:rPr>
          <w:rFonts w:ascii="宋体" w:eastAsia="宋体" w:hAnsi="宋体" w:cs="宋体"/>
          <w:kern w:val="0"/>
          <w:sz w:val="24"/>
          <w:szCs w:val="24"/>
        </w:rPr>
        <w:t>而在passprotService的doLogin方法中，可能会抛出用户名或密码错误等异常，然后就会交由GlobalExceptionHandler去处理，直接返回异常信息给前端，然后前端也不需要关心是否返回了异常，因为这些都已经定义好了。</w:t>
      </w:r>
      <w:r w:rsidRPr="00DA08B2">
        <w:rPr>
          <w:rFonts w:ascii="宋体" w:eastAsia="宋体" w:hAnsi="宋体" w:cs="宋体"/>
          <w:kern w:val="0"/>
          <w:sz w:val="24"/>
          <w:szCs w:val="24"/>
        </w:rPr>
        <w:br/>
        <w:t>前端js代码只需要这样写：</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//登陆</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AJAX.POST("/passport/login", {</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 xml:space="preserve">    username:name,</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 xml:space="preserve">    password:psw</w:t>
      </w:r>
    </w:p>
    <w:p w:rsidR="00DA08B2" w:rsidRPr="00DA08B2" w:rsidRDefault="00DA08B2" w:rsidP="00DA08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DA08B2">
        <w:rPr>
          <w:rFonts w:ascii="宋体" w:eastAsia="宋体" w:hAnsi="宋体" w:cs="宋体"/>
          <w:kern w:val="0"/>
          <w:sz w:val="24"/>
          <w:szCs w:val="24"/>
        </w:rPr>
        <w:t>})</w:t>
      </w:r>
    </w:p>
    <w:p w:rsidR="00DA08B2" w:rsidRPr="00DA08B2" w:rsidRDefault="00DA08B2" w:rsidP="00DA08B2">
      <w:pPr>
        <w:widowControl/>
        <w:spacing w:before="100" w:beforeAutospacing="1" w:after="100" w:afterAutospacing="1"/>
        <w:jc w:val="left"/>
        <w:rPr>
          <w:rFonts w:ascii="宋体" w:eastAsia="宋体" w:hAnsi="宋体" w:cs="宋体"/>
          <w:kern w:val="0"/>
          <w:sz w:val="24"/>
          <w:szCs w:val="24"/>
        </w:rPr>
      </w:pPr>
      <w:r w:rsidRPr="00DA08B2">
        <w:rPr>
          <w:rFonts w:ascii="宋体" w:eastAsia="宋体" w:hAnsi="宋体" w:cs="宋体"/>
          <w:kern w:val="0"/>
          <w:sz w:val="24"/>
          <w:szCs w:val="24"/>
        </w:rPr>
        <w:t>一个异常在其中流转的过程为：</w:t>
      </w:r>
      <w:r w:rsidRPr="00DA08B2">
        <w:rPr>
          <w:rFonts w:ascii="宋体" w:eastAsia="宋体" w:hAnsi="宋体" w:cs="宋体"/>
          <w:kern w:val="0"/>
          <w:sz w:val="24"/>
          <w:szCs w:val="24"/>
        </w:rPr>
        <w:br/>
        <w:t>比如doLogin方法抛出了自定义异常，其code为：FAIL，message为：用户名或密码错误，由于在controller的方法中没有捕获这个异常，所以会将异常抛给GlobalExceptionHandler，然后GlobalExceptionHandler通过WebResult将状态码和提示信息返回给前端，前端通过默认的处理函数，弹框提示用户“用户名或密码错误”。而对于这样的一次交互，我们根本不用编写异常处理部分的逻辑。</w:t>
      </w:r>
    </w:p>
    <w:p w:rsidR="00DA08B2" w:rsidRPr="00DA08B2" w:rsidRDefault="00DA08B2" w:rsidP="00DA08B2">
      <w:pPr>
        <w:widowControl/>
        <w:spacing w:before="100" w:beforeAutospacing="1" w:after="100" w:afterAutospacing="1"/>
        <w:jc w:val="left"/>
        <w:rPr>
          <w:rFonts w:ascii="宋体" w:eastAsia="宋体" w:hAnsi="宋体" w:cs="宋体"/>
          <w:kern w:val="0"/>
          <w:sz w:val="24"/>
          <w:szCs w:val="24"/>
        </w:rPr>
      </w:pPr>
      <w:r w:rsidRPr="00DA08B2">
        <w:rPr>
          <w:rFonts w:ascii="宋体" w:eastAsia="宋体" w:hAnsi="宋体" w:cs="宋体"/>
          <w:kern w:val="0"/>
          <w:sz w:val="24"/>
          <w:szCs w:val="24"/>
        </w:rPr>
        <w:t>到这里，代码已经简洁了很多，而且重用性大大提高。</w:t>
      </w:r>
    </w:p>
    <w:p w:rsidR="0040674C" w:rsidRPr="00DA08B2" w:rsidRDefault="0040674C" w:rsidP="0040674C">
      <w:pPr>
        <w:rPr>
          <w:b/>
        </w:rPr>
      </w:pPr>
    </w:p>
    <w:p w:rsidR="0040674C" w:rsidRDefault="006F5B69" w:rsidP="0040674C">
      <w:pPr>
        <w:pStyle w:val="2"/>
      </w:pPr>
      <w:r>
        <w:t>10</w:t>
      </w:r>
      <w:r w:rsidR="0040674C">
        <w:rPr>
          <w:rFonts w:hint="eastAsia"/>
        </w:rPr>
        <w:t>.</w:t>
      </w:r>
      <w:r w:rsidR="00A3343B">
        <w:t>注解</w:t>
      </w:r>
      <w:r w:rsidR="0040674C">
        <w:t>：</w:t>
      </w:r>
    </w:p>
    <w:p w:rsidR="00A3343B" w:rsidRPr="00A3343B" w:rsidRDefault="00A3343B" w:rsidP="00A3343B">
      <w:pPr>
        <w:pStyle w:val="3"/>
      </w:pPr>
      <w:r>
        <w:rPr>
          <w:rFonts w:hint="eastAsia"/>
        </w:rPr>
        <w:t>注解原理:</w:t>
      </w:r>
    </w:p>
    <w:p w:rsidR="0040674C" w:rsidRDefault="0040674C" w:rsidP="0040674C">
      <w:r>
        <w:rPr>
          <w:rFonts w:hint="eastAsia"/>
        </w:rPr>
        <w:t>注解本质是一个继承了</w:t>
      </w:r>
      <w:r>
        <w:t>Annotation的特殊接口，其具体实现类是Java运行时生成的动态代理类。我们通过反射获取注解时，返回的是Java运行时生成的动态代理对象。通过代理对象调用自定义注解的方法，会最终调用AnnotationInvocationHandler的invoke方法。该方法会从memberValues这个Map中索引出对应的值。而memberValues的来源是Java常量池。</w:t>
      </w:r>
    </w:p>
    <w:p w:rsidR="00A3343B" w:rsidRDefault="00A3343B" w:rsidP="00A3343B">
      <w:pPr>
        <w:pStyle w:val="3"/>
      </w:pPr>
      <w:r>
        <w:t>@Controller 注解有什么用？</w:t>
      </w:r>
    </w:p>
    <w:p w:rsidR="00A3343B" w:rsidRDefault="00A3343B" w:rsidP="00A3343B">
      <w:pPr>
        <w:pStyle w:val="a3"/>
        <w:shd w:val="clear" w:color="auto" w:fill="FFFFFF"/>
        <w:spacing w:before="0" w:beforeAutospacing="0" w:after="0" w:afterAutospacing="0"/>
        <w:rPr>
          <w:rFonts w:ascii="Lucida Sans Unicode" w:hAnsi="Lucida Sans Unicode" w:cs="Lucida Sans Unicode"/>
          <w:color w:val="1A1A1A"/>
        </w:rPr>
      </w:pPr>
      <w:r>
        <w:rPr>
          <w:rStyle w:val="HTML"/>
          <w:rFonts w:ascii="Lucida Console" w:hAnsi="Lucida Console"/>
          <w:color w:val="1A1A1A"/>
          <w:sz w:val="21"/>
          <w:szCs w:val="21"/>
          <w:bdr w:val="single" w:sz="6" w:space="1" w:color="CCCCCC" w:frame="1"/>
          <w:shd w:val="clear" w:color="auto" w:fill="DDDDDD"/>
        </w:rPr>
        <w:t>@Controller</w:t>
      </w:r>
      <w:r>
        <w:rPr>
          <w:rFonts w:ascii="Lucida Sans Unicode" w:hAnsi="Lucida Sans Unicode" w:cs="Lucida Sans Unicode"/>
          <w:color w:val="1A1A1A"/>
        </w:rPr>
        <w:t> </w:t>
      </w:r>
      <w:r>
        <w:rPr>
          <w:rFonts w:ascii="Lucida Sans Unicode" w:hAnsi="Lucida Sans Unicode" w:cs="Lucida Sans Unicode"/>
          <w:color w:val="1A1A1A"/>
        </w:rPr>
        <w:t>注解，它将一个类标记为</w:t>
      </w:r>
      <w:r>
        <w:rPr>
          <w:rFonts w:ascii="Lucida Sans Unicode" w:hAnsi="Lucida Sans Unicode" w:cs="Lucida Sans Unicode"/>
          <w:color w:val="1A1A1A"/>
        </w:rPr>
        <w:t xml:space="preserve"> Spring Web MVC </w:t>
      </w:r>
      <w:r>
        <w:rPr>
          <w:rStyle w:val="a4"/>
          <w:rFonts w:ascii="Lucida Sans Unicode" w:hAnsi="Lucida Sans Unicode" w:cs="Lucida Sans Unicode"/>
          <w:color w:val="1A1A1A"/>
        </w:rPr>
        <w:t>控制器</w:t>
      </w:r>
      <w:r>
        <w:rPr>
          <w:rFonts w:ascii="Lucida Sans Unicode" w:hAnsi="Lucida Sans Unicode" w:cs="Lucida Sans Unicode"/>
          <w:color w:val="1A1A1A"/>
        </w:rPr>
        <w:t xml:space="preserve"> Controller </w:t>
      </w:r>
      <w:r>
        <w:rPr>
          <w:rFonts w:ascii="Lucida Sans Unicode" w:hAnsi="Lucida Sans Unicode" w:cs="Lucida Sans Unicode"/>
          <w:color w:val="1A1A1A"/>
        </w:rPr>
        <w:t>。</w:t>
      </w:r>
    </w:p>
    <w:p w:rsidR="00A3343B" w:rsidRDefault="00A3343B" w:rsidP="00A3343B">
      <w:pPr>
        <w:pStyle w:val="3"/>
      </w:pPr>
      <w:r>
        <w:t>@RestController 和 @Controller 有什么区别？</w:t>
      </w:r>
    </w:p>
    <w:p w:rsidR="00A3343B" w:rsidRDefault="00A3343B" w:rsidP="00A3343B">
      <w:pPr>
        <w:pStyle w:val="a3"/>
        <w:shd w:val="clear" w:color="auto" w:fill="FFFFFF"/>
        <w:spacing w:before="0" w:beforeAutospacing="0" w:after="0" w:afterAutospacing="0"/>
        <w:rPr>
          <w:rFonts w:ascii="Lucida Sans Unicode" w:hAnsi="Lucida Sans Unicode" w:cs="Lucida Sans Unicode"/>
          <w:color w:val="1A1A1A"/>
        </w:rPr>
      </w:pPr>
      <w:r>
        <w:rPr>
          <w:rStyle w:val="HTML"/>
          <w:rFonts w:ascii="Lucida Console" w:hAnsi="Lucida Console"/>
          <w:color w:val="1A1A1A"/>
          <w:sz w:val="21"/>
          <w:szCs w:val="21"/>
          <w:bdr w:val="single" w:sz="6" w:space="1" w:color="CCCCCC" w:frame="1"/>
          <w:shd w:val="clear" w:color="auto" w:fill="DDDDDD"/>
        </w:rPr>
        <w:t>@RestController</w:t>
      </w:r>
      <w:r>
        <w:rPr>
          <w:rFonts w:ascii="Lucida Sans Unicode" w:hAnsi="Lucida Sans Unicode" w:cs="Lucida Sans Unicode"/>
          <w:color w:val="1A1A1A"/>
        </w:rPr>
        <w:t> </w:t>
      </w:r>
      <w:r>
        <w:rPr>
          <w:rFonts w:ascii="Lucida Sans Unicode" w:hAnsi="Lucida Sans Unicode" w:cs="Lucida Sans Unicode"/>
          <w:color w:val="1A1A1A"/>
        </w:rPr>
        <w:t>注解，在</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@Controller</w:t>
      </w:r>
      <w:r>
        <w:rPr>
          <w:rFonts w:ascii="Lucida Sans Unicode" w:hAnsi="Lucida Sans Unicode" w:cs="Lucida Sans Unicode"/>
          <w:color w:val="1A1A1A"/>
        </w:rPr>
        <w:t> </w:t>
      </w:r>
      <w:r>
        <w:rPr>
          <w:rFonts w:ascii="Lucida Sans Unicode" w:hAnsi="Lucida Sans Unicode" w:cs="Lucida Sans Unicode"/>
          <w:color w:val="1A1A1A"/>
        </w:rPr>
        <w:t>基础上，增加了</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@ResponseBody</w:t>
      </w:r>
      <w:r>
        <w:rPr>
          <w:rFonts w:ascii="Lucida Sans Unicode" w:hAnsi="Lucida Sans Unicode" w:cs="Lucida Sans Unicode"/>
          <w:color w:val="1A1A1A"/>
        </w:rPr>
        <w:t> </w:t>
      </w:r>
      <w:r>
        <w:rPr>
          <w:rFonts w:ascii="Lucida Sans Unicode" w:hAnsi="Lucida Sans Unicode" w:cs="Lucida Sans Unicode"/>
          <w:color w:val="1A1A1A"/>
        </w:rPr>
        <w:t>注解，更加适合目前前后端分离的架构下，提供</w:t>
      </w:r>
      <w:r>
        <w:rPr>
          <w:rFonts w:ascii="Lucida Sans Unicode" w:hAnsi="Lucida Sans Unicode" w:cs="Lucida Sans Unicode"/>
          <w:color w:val="1A1A1A"/>
        </w:rPr>
        <w:t xml:space="preserve"> Restful API </w:t>
      </w:r>
      <w:r>
        <w:rPr>
          <w:rFonts w:ascii="Lucida Sans Unicode" w:hAnsi="Lucida Sans Unicode" w:cs="Lucida Sans Unicode"/>
          <w:color w:val="1A1A1A"/>
        </w:rPr>
        <w:t>，返回例如</w:t>
      </w:r>
      <w:r>
        <w:rPr>
          <w:rFonts w:ascii="Lucida Sans Unicode" w:hAnsi="Lucida Sans Unicode" w:cs="Lucida Sans Unicode"/>
          <w:color w:val="1A1A1A"/>
        </w:rPr>
        <w:t xml:space="preserve"> JSON </w:t>
      </w:r>
      <w:r>
        <w:rPr>
          <w:rFonts w:ascii="Lucida Sans Unicode" w:hAnsi="Lucida Sans Unicode" w:cs="Lucida Sans Unicode"/>
          <w:color w:val="1A1A1A"/>
        </w:rPr>
        <w:t>数据格式。当然，返回什么样的数据格式，根据客户端的</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"ACCEPT"</w:t>
      </w:r>
      <w:r>
        <w:rPr>
          <w:rFonts w:ascii="Lucida Sans Unicode" w:hAnsi="Lucida Sans Unicode" w:cs="Lucida Sans Unicode"/>
          <w:color w:val="1A1A1A"/>
        </w:rPr>
        <w:t> </w:t>
      </w:r>
      <w:r>
        <w:rPr>
          <w:rFonts w:ascii="Lucida Sans Unicode" w:hAnsi="Lucida Sans Unicode" w:cs="Lucida Sans Unicode"/>
          <w:color w:val="1A1A1A"/>
        </w:rPr>
        <w:t>请求头来决定。</w:t>
      </w:r>
    </w:p>
    <w:p w:rsidR="00A3343B" w:rsidRDefault="00A3343B" w:rsidP="00A3343B">
      <w:pPr>
        <w:pStyle w:val="3"/>
      </w:pPr>
      <w:r>
        <w:t>@RequestMapping 注解有什么用？</w:t>
      </w:r>
    </w:p>
    <w:p w:rsidR="00A3343B" w:rsidRDefault="00A3343B" w:rsidP="00A3343B">
      <w:pPr>
        <w:pStyle w:val="a3"/>
        <w:shd w:val="clear" w:color="auto" w:fill="FFFFFF"/>
        <w:spacing w:before="0" w:beforeAutospacing="0" w:after="0" w:afterAutospacing="0"/>
        <w:rPr>
          <w:rFonts w:ascii="Lucida Sans Unicode" w:hAnsi="Lucida Sans Unicode" w:cs="Lucida Sans Unicode"/>
          <w:color w:val="1A1A1A"/>
        </w:rPr>
      </w:pPr>
      <w:r>
        <w:rPr>
          <w:rStyle w:val="HTML"/>
          <w:rFonts w:ascii="Lucida Console" w:hAnsi="Lucida Console"/>
          <w:color w:val="1A1A1A"/>
          <w:sz w:val="21"/>
          <w:szCs w:val="21"/>
          <w:bdr w:val="single" w:sz="6" w:space="1" w:color="CCCCCC" w:frame="1"/>
          <w:shd w:val="clear" w:color="auto" w:fill="DDDDDD"/>
        </w:rPr>
        <w:t>@RequestMapping</w:t>
      </w:r>
      <w:r>
        <w:rPr>
          <w:rFonts w:ascii="Lucida Sans Unicode" w:hAnsi="Lucida Sans Unicode" w:cs="Lucida Sans Unicode"/>
          <w:color w:val="1A1A1A"/>
        </w:rPr>
        <w:t> </w:t>
      </w:r>
      <w:r>
        <w:rPr>
          <w:rFonts w:ascii="Lucida Sans Unicode" w:hAnsi="Lucida Sans Unicode" w:cs="Lucida Sans Unicode"/>
          <w:color w:val="1A1A1A"/>
        </w:rPr>
        <w:t>注解，用于将特定</w:t>
      </w:r>
      <w:r>
        <w:rPr>
          <w:rFonts w:ascii="Lucida Sans Unicode" w:hAnsi="Lucida Sans Unicode" w:cs="Lucida Sans Unicode"/>
          <w:color w:val="1A1A1A"/>
        </w:rPr>
        <w:t xml:space="preserve"> HTTP </w:t>
      </w:r>
      <w:r>
        <w:rPr>
          <w:rFonts w:ascii="Lucida Sans Unicode" w:hAnsi="Lucida Sans Unicode" w:cs="Lucida Sans Unicode"/>
          <w:color w:val="1A1A1A"/>
        </w:rPr>
        <w:t>请求方法映射到将处理相应请求的控制器中的特定类</w:t>
      </w:r>
      <w:r>
        <w:rPr>
          <w:rFonts w:ascii="Lucida Sans Unicode" w:hAnsi="Lucida Sans Unicode" w:cs="Lucida Sans Unicode"/>
          <w:color w:val="1A1A1A"/>
        </w:rPr>
        <w:t>/</w:t>
      </w:r>
      <w:r>
        <w:rPr>
          <w:rFonts w:ascii="Lucida Sans Unicode" w:hAnsi="Lucida Sans Unicode" w:cs="Lucida Sans Unicode"/>
          <w:color w:val="1A1A1A"/>
        </w:rPr>
        <w:t>方法。此注释可应用于两个级别：</w:t>
      </w:r>
    </w:p>
    <w:p w:rsidR="00A3343B" w:rsidRDefault="00A3343B" w:rsidP="00FA61C5">
      <w:pPr>
        <w:widowControl/>
        <w:numPr>
          <w:ilvl w:val="0"/>
          <w:numId w:val="13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类级别：映射请求的</w:t>
      </w:r>
      <w:r>
        <w:rPr>
          <w:rFonts w:ascii="Lucida Sans Unicode" w:hAnsi="Lucida Sans Unicode" w:cs="Lucida Sans Unicode"/>
          <w:color w:val="1A1A1A"/>
          <w:szCs w:val="21"/>
        </w:rPr>
        <w:t xml:space="preserve"> URL</w:t>
      </w:r>
      <w:r>
        <w:rPr>
          <w:rFonts w:ascii="Lucida Sans Unicode" w:hAnsi="Lucida Sans Unicode" w:cs="Lucida Sans Unicode"/>
          <w:color w:val="1A1A1A"/>
          <w:szCs w:val="21"/>
        </w:rPr>
        <w:t>。</w:t>
      </w:r>
    </w:p>
    <w:p w:rsidR="00A3343B" w:rsidRDefault="00A3343B" w:rsidP="00FA61C5">
      <w:pPr>
        <w:widowControl/>
        <w:numPr>
          <w:ilvl w:val="0"/>
          <w:numId w:val="13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方法级别：映射</w:t>
      </w:r>
      <w:r>
        <w:rPr>
          <w:rFonts w:ascii="Lucida Sans Unicode" w:hAnsi="Lucida Sans Unicode" w:cs="Lucida Sans Unicode"/>
          <w:color w:val="1A1A1A"/>
          <w:szCs w:val="21"/>
        </w:rPr>
        <w:t xml:space="preserve"> URL </w:t>
      </w:r>
      <w:r>
        <w:rPr>
          <w:rFonts w:ascii="Lucida Sans Unicode" w:hAnsi="Lucida Sans Unicode" w:cs="Lucida Sans Unicode"/>
          <w:color w:val="1A1A1A"/>
          <w:szCs w:val="21"/>
        </w:rPr>
        <w:t>以及</w:t>
      </w:r>
      <w:r>
        <w:rPr>
          <w:rFonts w:ascii="Lucida Sans Unicode" w:hAnsi="Lucida Sans Unicode" w:cs="Lucida Sans Unicode"/>
          <w:color w:val="1A1A1A"/>
          <w:szCs w:val="21"/>
        </w:rPr>
        <w:t xml:space="preserve"> HTTP </w:t>
      </w:r>
      <w:r>
        <w:rPr>
          <w:rFonts w:ascii="Lucida Sans Unicode" w:hAnsi="Lucida Sans Unicode" w:cs="Lucida Sans Unicode"/>
          <w:color w:val="1A1A1A"/>
          <w:szCs w:val="21"/>
        </w:rPr>
        <w:t>请求方法。</w:t>
      </w:r>
    </w:p>
    <w:p w:rsidR="00A3343B" w:rsidRDefault="00A3343B" w:rsidP="00A3343B">
      <w:pPr>
        <w:pStyle w:val="3"/>
        <w:rPr>
          <w:sz w:val="36"/>
          <w:szCs w:val="36"/>
        </w:rPr>
      </w:pPr>
      <w:r>
        <w:t>@RequestMapping 和 @GetMapping 注解的不同之处在哪里？</w:t>
      </w:r>
    </w:p>
    <w:p w:rsidR="00A3343B" w:rsidRDefault="00A3343B" w:rsidP="00FA61C5">
      <w:pPr>
        <w:widowControl/>
        <w:numPr>
          <w:ilvl w:val="0"/>
          <w:numId w:val="134"/>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@RequestMapping</w:t>
      </w:r>
      <w:r>
        <w:rPr>
          <w:rFonts w:ascii="Lucida Sans Unicode" w:hAnsi="Lucida Sans Unicode" w:cs="Lucida Sans Unicode"/>
          <w:color w:val="1A1A1A"/>
          <w:szCs w:val="21"/>
        </w:rPr>
        <w:t> </w:t>
      </w:r>
      <w:r>
        <w:rPr>
          <w:rFonts w:ascii="Lucida Sans Unicode" w:hAnsi="Lucida Sans Unicode" w:cs="Lucida Sans Unicode"/>
          <w:color w:val="1A1A1A"/>
          <w:szCs w:val="21"/>
        </w:rPr>
        <w:t>可注解在类和方法上；</w:t>
      </w:r>
      <w:r>
        <w:rPr>
          <w:rStyle w:val="HTML"/>
          <w:rFonts w:ascii="Lucida Console" w:hAnsi="Lucida Console"/>
          <w:color w:val="1A1A1A"/>
          <w:szCs w:val="21"/>
          <w:bdr w:val="single" w:sz="6" w:space="1" w:color="CCCCCC" w:frame="1"/>
          <w:shd w:val="clear" w:color="auto" w:fill="DDDDDD"/>
        </w:rPr>
        <w:t>@GetMapping</w:t>
      </w:r>
      <w:r>
        <w:rPr>
          <w:rFonts w:ascii="Lucida Sans Unicode" w:hAnsi="Lucida Sans Unicode" w:cs="Lucida Sans Unicode"/>
          <w:color w:val="1A1A1A"/>
          <w:szCs w:val="21"/>
        </w:rPr>
        <w:t> </w:t>
      </w:r>
      <w:r>
        <w:rPr>
          <w:rFonts w:ascii="Lucida Sans Unicode" w:hAnsi="Lucida Sans Unicode" w:cs="Lucida Sans Unicode"/>
          <w:color w:val="1A1A1A"/>
          <w:szCs w:val="21"/>
        </w:rPr>
        <w:t>仅可注册在方法上。</w:t>
      </w:r>
    </w:p>
    <w:p w:rsidR="00A3343B" w:rsidRDefault="00A3343B" w:rsidP="00FA61C5">
      <w:pPr>
        <w:widowControl/>
        <w:numPr>
          <w:ilvl w:val="0"/>
          <w:numId w:val="134"/>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@RequestMapping</w:t>
      </w:r>
      <w:r>
        <w:rPr>
          <w:rFonts w:ascii="Lucida Sans Unicode" w:hAnsi="Lucida Sans Unicode" w:cs="Lucida Sans Unicode"/>
          <w:color w:val="1A1A1A"/>
          <w:szCs w:val="21"/>
        </w:rPr>
        <w:t> </w:t>
      </w:r>
      <w:r>
        <w:rPr>
          <w:rFonts w:ascii="Lucida Sans Unicode" w:hAnsi="Lucida Sans Unicode" w:cs="Lucida Sans Unicode"/>
          <w:color w:val="1A1A1A"/>
          <w:szCs w:val="21"/>
        </w:rPr>
        <w:t>可进行</w:t>
      </w:r>
      <w:r>
        <w:rPr>
          <w:rFonts w:ascii="Lucida Sans Unicode" w:hAnsi="Lucida Sans Unicode" w:cs="Lucida Sans Unicode"/>
          <w:color w:val="1A1A1A"/>
          <w:szCs w:val="21"/>
        </w:rPr>
        <w:t xml:space="preserve"> GET</w:t>
      </w:r>
      <w:r>
        <w:rPr>
          <w:rFonts w:ascii="Lucida Sans Unicode" w:hAnsi="Lucida Sans Unicode" w:cs="Lucida Sans Unicode"/>
          <w:color w:val="1A1A1A"/>
          <w:szCs w:val="21"/>
        </w:rPr>
        <w:t>、</w:t>
      </w:r>
      <w:r>
        <w:rPr>
          <w:rFonts w:ascii="Lucida Sans Unicode" w:hAnsi="Lucida Sans Unicode" w:cs="Lucida Sans Unicode"/>
          <w:color w:val="1A1A1A"/>
          <w:szCs w:val="21"/>
        </w:rPr>
        <w:t>POST</w:t>
      </w:r>
      <w:r>
        <w:rPr>
          <w:rFonts w:ascii="Lucida Sans Unicode" w:hAnsi="Lucida Sans Unicode" w:cs="Lucida Sans Unicode"/>
          <w:color w:val="1A1A1A"/>
          <w:szCs w:val="21"/>
        </w:rPr>
        <w:t>、</w:t>
      </w:r>
      <w:r>
        <w:rPr>
          <w:rFonts w:ascii="Lucida Sans Unicode" w:hAnsi="Lucida Sans Unicode" w:cs="Lucida Sans Unicode"/>
          <w:color w:val="1A1A1A"/>
          <w:szCs w:val="21"/>
        </w:rPr>
        <w:t>PUT</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DELETE </w:t>
      </w:r>
      <w:r>
        <w:rPr>
          <w:rFonts w:ascii="Lucida Sans Unicode" w:hAnsi="Lucida Sans Unicode" w:cs="Lucida Sans Unicode"/>
          <w:color w:val="1A1A1A"/>
          <w:szCs w:val="21"/>
        </w:rPr>
        <w:t>等请求方法；</w:t>
      </w:r>
      <w:r>
        <w:rPr>
          <w:rStyle w:val="HTML"/>
          <w:rFonts w:ascii="Lucida Console" w:hAnsi="Lucida Console"/>
          <w:color w:val="1A1A1A"/>
          <w:szCs w:val="21"/>
          <w:bdr w:val="single" w:sz="6" w:space="1" w:color="CCCCCC" w:frame="1"/>
          <w:shd w:val="clear" w:color="auto" w:fill="DDDDDD"/>
        </w:rPr>
        <w:t>@GetMapping</w:t>
      </w:r>
      <w:r>
        <w:rPr>
          <w:rFonts w:ascii="Lucida Sans Unicode" w:hAnsi="Lucida Sans Unicode" w:cs="Lucida Sans Unicode"/>
          <w:color w:val="1A1A1A"/>
          <w:szCs w:val="21"/>
        </w:rPr>
        <w:t> </w:t>
      </w:r>
      <w:r>
        <w:rPr>
          <w:rFonts w:ascii="Lucida Sans Unicode" w:hAnsi="Lucida Sans Unicode" w:cs="Lucida Sans Unicode"/>
          <w:color w:val="1A1A1A"/>
          <w:szCs w:val="21"/>
        </w:rPr>
        <w:t>是</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@RequestMapping</w:t>
      </w:r>
      <w:r>
        <w:rPr>
          <w:rFonts w:ascii="Lucida Sans Unicode" w:hAnsi="Lucida Sans Unicode" w:cs="Lucida Sans Unicode"/>
          <w:color w:val="1A1A1A"/>
          <w:szCs w:val="21"/>
        </w:rPr>
        <w:t> </w:t>
      </w:r>
      <w:r>
        <w:rPr>
          <w:rFonts w:ascii="Lucida Sans Unicode" w:hAnsi="Lucida Sans Unicode" w:cs="Lucida Sans Unicode"/>
          <w:color w:val="1A1A1A"/>
          <w:szCs w:val="21"/>
        </w:rPr>
        <w:t>的</w:t>
      </w:r>
      <w:r>
        <w:rPr>
          <w:rFonts w:ascii="Lucida Sans Unicode" w:hAnsi="Lucida Sans Unicode" w:cs="Lucida Sans Unicode"/>
          <w:color w:val="1A1A1A"/>
          <w:szCs w:val="21"/>
        </w:rPr>
        <w:t xml:space="preserve"> GET </w:t>
      </w:r>
      <w:r>
        <w:rPr>
          <w:rFonts w:ascii="Lucida Sans Unicode" w:hAnsi="Lucida Sans Unicode" w:cs="Lucida Sans Unicode"/>
          <w:color w:val="1A1A1A"/>
          <w:szCs w:val="21"/>
        </w:rPr>
        <w:t>请求方法的特例，目的是为了提高清晰度。</w:t>
      </w:r>
    </w:p>
    <w:p w:rsidR="00195E00" w:rsidRDefault="00195E00" w:rsidP="00195E00">
      <w:pPr>
        <w:pStyle w:val="3"/>
      </w:pPr>
      <w:r>
        <w:t>返回 JSON 格式使用什么注解？</w:t>
      </w:r>
    </w:p>
    <w:p w:rsidR="00195E00" w:rsidRDefault="00195E00" w:rsidP="00195E00">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可以使用</w:t>
      </w:r>
      <w:r>
        <w:rPr>
          <w:rFonts w:ascii="Lucida Sans Unicode" w:hAnsi="Lucida Sans Unicode" w:cs="Lucida Sans Unicode"/>
          <w:color w:val="1A1A1A"/>
        </w:rPr>
        <w:t> </w:t>
      </w:r>
      <w:r>
        <w:rPr>
          <w:rStyle w:val="HTML"/>
          <w:rFonts w:ascii="Lucida Console" w:hAnsi="Lucida Console"/>
          <w:b/>
          <w:bCs/>
          <w:color w:val="1A1A1A"/>
          <w:sz w:val="21"/>
          <w:szCs w:val="21"/>
          <w:bdr w:val="single" w:sz="6" w:space="1" w:color="CCCCCC" w:frame="1"/>
          <w:shd w:val="clear" w:color="auto" w:fill="DDDDDD"/>
        </w:rPr>
        <w:t>@ResponseBody</w:t>
      </w:r>
      <w:r>
        <w:rPr>
          <w:rFonts w:ascii="Lucida Sans Unicode" w:hAnsi="Lucida Sans Unicode" w:cs="Lucida Sans Unicode"/>
          <w:color w:val="1A1A1A"/>
        </w:rPr>
        <w:t> </w:t>
      </w:r>
      <w:r>
        <w:rPr>
          <w:rFonts w:ascii="Lucida Sans Unicode" w:hAnsi="Lucida Sans Unicode" w:cs="Lucida Sans Unicode"/>
          <w:color w:val="1A1A1A"/>
        </w:rPr>
        <w:t>注解，或者使用包含</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@ResponseBody</w:t>
      </w:r>
      <w:r>
        <w:rPr>
          <w:rFonts w:ascii="Lucida Sans Unicode" w:hAnsi="Lucida Sans Unicode" w:cs="Lucida Sans Unicode"/>
          <w:color w:val="1A1A1A"/>
        </w:rPr>
        <w:t> </w:t>
      </w:r>
      <w:r>
        <w:rPr>
          <w:rFonts w:ascii="Lucida Sans Unicode" w:hAnsi="Lucida Sans Unicode" w:cs="Lucida Sans Unicode"/>
          <w:color w:val="1A1A1A"/>
        </w:rPr>
        <w:t>注解的</w:t>
      </w:r>
      <w:r>
        <w:rPr>
          <w:rFonts w:ascii="Lucida Sans Unicode" w:hAnsi="Lucida Sans Unicode" w:cs="Lucida Sans Unicode"/>
          <w:color w:val="1A1A1A"/>
        </w:rPr>
        <w:t> </w:t>
      </w:r>
      <w:r>
        <w:rPr>
          <w:rStyle w:val="HTML"/>
          <w:rFonts w:ascii="Lucida Console" w:hAnsi="Lucida Console"/>
          <w:b/>
          <w:bCs/>
          <w:color w:val="1A1A1A"/>
          <w:sz w:val="21"/>
          <w:szCs w:val="21"/>
          <w:bdr w:val="single" w:sz="6" w:space="1" w:color="CCCCCC" w:frame="1"/>
          <w:shd w:val="clear" w:color="auto" w:fill="DDDDDD"/>
        </w:rPr>
        <w:t>@RestController</w:t>
      </w:r>
      <w:r>
        <w:rPr>
          <w:rFonts w:ascii="Lucida Sans Unicode" w:hAnsi="Lucida Sans Unicode" w:cs="Lucida Sans Unicode"/>
          <w:color w:val="1A1A1A"/>
        </w:rPr>
        <w:t> </w:t>
      </w:r>
      <w:r>
        <w:rPr>
          <w:rFonts w:ascii="Lucida Sans Unicode" w:hAnsi="Lucida Sans Unicode" w:cs="Lucida Sans Unicode"/>
          <w:color w:val="1A1A1A"/>
        </w:rPr>
        <w:t>注解。</w:t>
      </w:r>
    </w:p>
    <w:p w:rsidR="00195E00" w:rsidRDefault="00195E00" w:rsidP="00195E00">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当然，还是需要配合相应的支持</w:t>
      </w:r>
      <w:r>
        <w:rPr>
          <w:rFonts w:ascii="Lucida Sans Unicode" w:hAnsi="Lucida Sans Unicode" w:cs="Lucida Sans Unicode"/>
          <w:color w:val="1A1A1A"/>
        </w:rPr>
        <w:t xml:space="preserve"> JSON </w:t>
      </w:r>
      <w:r>
        <w:rPr>
          <w:rFonts w:ascii="Lucida Sans Unicode" w:hAnsi="Lucida Sans Unicode" w:cs="Lucida Sans Unicode"/>
          <w:color w:val="1A1A1A"/>
        </w:rPr>
        <w:t>格式化的</w:t>
      </w:r>
      <w:r>
        <w:rPr>
          <w:rFonts w:ascii="Lucida Sans Unicode" w:hAnsi="Lucida Sans Unicode" w:cs="Lucida Sans Unicode"/>
          <w:color w:val="1A1A1A"/>
        </w:rPr>
        <w:t xml:space="preserve"> HttpMessageConverter </w:t>
      </w:r>
      <w:r>
        <w:rPr>
          <w:rFonts w:ascii="Lucida Sans Unicode" w:hAnsi="Lucida Sans Unicode" w:cs="Lucida Sans Unicode"/>
          <w:color w:val="1A1A1A"/>
        </w:rPr>
        <w:t>实现类。例如，</w:t>
      </w:r>
      <w:r>
        <w:rPr>
          <w:rFonts w:ascii="Lucida Sans Unicode" w:hAnsi="Lucida Sans Unicode" w:cs="Lucida Sans Unicode"/>
          <w:color w:val="1A1A1A"/>
        </w:rPr>
        <w:t xml:space="preserve">Spring MVC </w:t>
      </w:r>
      <w:r>
        <w:rPr>
          <w:rFonts w:ascii="Lucida Sans Unicode" w:hAnsi="Lucida Sans Unicode" w:cs="Lucida Sans Unicode"/>
          <w:color w:val="1A1A1A"/>
        </w:rPr>
        <w:t>默认使用</w:t>
      </w:r>
      <w:r>
        <w:rPr>
          <w:rFonts w:ascii="Lucida Sans Unicode" w:hAnsi="Lucida Sans Unicode" w:cs="Lucida Sans Unicode"/>
          <w:color w:val="1A1A1A"/>
        </w:rPr>
        <w:t xml:space="preserve"> MappingJackson2HttpMessageConverter </w:t>
      </w:r>
      <w:r>
        <w:rPr>
          <w:rFonts w:ascii="Lucida Sans Unicode" w:hAnsi="Lucida Sans Unicode" w:cs="Lucida Sans Unicode"/>
          <w:color w:val="1A1A1A"/>
        </w:rPr>
        <w:t>。</w:t>
      </w:r>
    </w:p>
    <w:p w:rsidR="006F5B69" w:rsidRDefault="006F5B69" w:rsidP="006F5B69">
      <w:pPr>
        <w:pStyle w:val="2"/>
      </w:pPr>
      <w:r>
        <w:t>11.Spring MVC 怎样设定重定向和转发 ？</w:t>
      </w:r>
    </w:p>
    <w:p w:rsidR="006F5B69" w:rsidRDefault="006F5B69" w:rsidP="00FA61C5">
      <w:pPr>
        <w:widowControl/>
        <w:numPr>
          <w:ilvl w:val="0"/>
          <w:numId w:val="13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结果转发：在返回值的前面加</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"forward:/"</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6F5B69" w:rsidRDefault="006F5B69" w:rsidP="00FA61C5">
      <w:pPr>
        <w:widowControl/>
        <w:numPr>
          <w:ilvl w:val="0"/>
          <w:numId w:val="13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重定向：在返回值的前面加上</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"redirect:/"</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6F5B69" w:rsidRDefault="006F5B69" w:rsidP="006F5B6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当然，目前前后端分离之后，我们作为后端开发，已经很少有机会用上这个功能了。</w:t>
      </w:r>
    </w:p>
    <w:p w:rsidR="006F5B69" w:rsidRDefault="006F5B69" w:rsidP="006F5B69">
      <w:pPr>
        <w:pStyle w:val="2"/>
        <w:pBdr>
          <w:bottom w:val="single" w:sz="6" w:space="4" w:color="DDDDDD"/>
        </w:pBdr>
        <w:shd w:val="clear" w:color="auto" w:fill="FFFFFF"/>
        <w:spacing w:before="300" w:after="292"/>
        <w:rPr>
          <w:rFonts w:ascii="Lucida Sans Unicode" w:hAnsi="Lucida Sans Unicode" w:cs="Lucida Sans Unicode"/>
          <w:color w:val="574C4C"/>
        </w:rPr>
      </w:pPr>
      <w:r>
        <w:rPr>
          <w:rFonts w:ascii="Lucida Sans Unicode" w:hAnsi="Lucida Sans Unicode" w:cs="Lucida Sans Unicode"/>
          <w:color w:val="574C4C"/>
        </w:rPr>
        <w:t xml:space="preserve">12.Spring MVC </w:t>
      </w:r>
      <w:r>
        <w:rPr>
          <w:rFonts w:ascii="Lucida Sans Unicode" w:hAnsi="Lucida Sans Unicode" w:cs="Lucida Sans Unicode"/>
          <w:color w:val="574C4C"/>
        </w:rPr>
        <w:t>的</w:t>
      </w:r>
      <w:r>
        <w:rPr>
          <w:rFonts w:ascii="Lucida Sans Unicode" w:hAnsi="Lucida Sans Unicode" w:cs="Lucida Sans Unicode"/>
          <w:color w:val="574C4C"/>
        </w:rPr>
        <w:t xml:space="preserve"> Controller </w:t>
      </w:r>
      <w:r>
        <w:rPr>
          <w:rFonts w:ascii="Lucida Sans Unicode" w:hAnsi="Lucida Sans Unicode" w:cs="Lucida Sans Unicode"/>
          <w:color w:val="574C4C"/>
        </w:rPr>
        <w:t>是不是单例？</w:t>
      </w:r>
    </w:p>
    <w:p w:rsidR="006F5B69" w:rsidRDefault="006F5B69" w:rsidP="006F5B6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绝绝绝大多数情况下，</w:t>
      </w:r>
      <w:r>
        <w:rPr>
          <w:rFonts w:ascii="Lucida Sans Unicode" w:hAnsi="Lucida Sans Unicode" w:cs="Lucida Sans Unicode"/>
          <w:color w:val="1A1A1A"/>
        </w:rPr>
        <w:t xml:space="preserve">Controller </w:t>
      </w:r>
      <w:r>
        <w:rPr>
          <w:rFonts w:ascii="Lucida Sans Unicode" w:hAnsi="Lucida Sans Unicode" w:cs="Lucida Sans Unicode"/>
          <w:color w:val="1A1A1A"/>
        </w:rPr>
        <w:t>是</w:t>
      </w:r>
      <w:r>
        <w:rPr>
          <w:rStyle w:val="a4"/>
          <w:rFonts w:ascii="Lucida Sans Unicode" w:hAnsi="Lucida Sans Unicode" w:cs="Lucida Sans Unicode"/>
          <w:color w:val="1A1A1A"/>
        </w:rPr>
        <w:t>单例</w:t>
      </w:r>
      <w:r>
        <w:rPr>
          <w:rFonts w:ascii="Lucida Sans Unicode" w:hAnsi="Lucida Sans Unicode" w:cs="Lucida Sans Unicode"/>
          <w:color w:val="1A1A1A"/>
        </w:rPr>
        <w:t>。</w:t>
      </w:r>
    </w:p>
    <w:p w:rsidR="006F5B69" w:rsidRDefault="006F5B69" w:rsidP="006F5B6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那么，</w:t>
      </w:r>
      <w:r>
        <w:rPr>
          <w:rFonts w:ascii="Lucida Sans Unicode" w:hAnsi="Lucida Sans Unicode" w:cs="Lucida Sans Unicode"/>
          <w:color w:val="1A1A1A"/>
        </w:rPr>
        <w:t xml:space="preserve">Controller </w:t>
      </w:r>
      <w:r>
        <w:rPr>
          <w:rFonts w:ascii="Lucida Sans Unicode" w:hAnsi="Lucida Sans Unicode" w:cs="Lucida Sans Unicode"/>
          <w:color w:val="1A1A1A"/>
        </w:rPr>
        <w:t>里一般不建议存在</w:t>
      </w:r>
      <w:r>
        <w:rPr>
          <w:rStyle w:val="a4"/>
          <w:rFonts w:ascii="Lucida Sans Unicode" w:hAnsi="Lucida Sans Unicode" w:cs="Lucida Sans Unicode"/>
          <w:color w:val="1A1A1A"/>
        </w:rPr>
        <w:t>共享的变量</w:t>
      </w:r>
      <w:r>
        <w:rPr>
          <w:rFonts w:ascii="Lucida Sans Unicode" w:hAnsi="Lucida Sans Unicode" w:cs="Lucida Sans Unicode"/>
          <w:color w:val="1A1A1A"/>
        </w:rPr>
        <w:t>。实际场景下，艿艿也没碰到需要使用共享变量的情况。</w:t>
      </w:r>
    </w:p>
    <w:p w:rsidR="006F5B69" w:rsidRDefault="006F5B69" w:rsidP="006F5B69">
      <w:pPr>
        <w:pStyle w:val="2"/>
        <w:pBdr>
          <w:bottom w:val="single" w:sz="6" w:space="4" w:color="DDDDDD"/>
        </w:pBdr>
        <w:shd w:val="clear" w:color="auto" w:fill="FFFFFF"/>
        <w:spacing w:before="300" w:after="292"/>
        <w:rPr>
          <w:rFonts w:ascii="Lucida Sans Unicode" w:hAnsi="Lucida Sans Unicode" w:cs="Lucida Sans Unicode"/>
          <w:color w:val="574C4C"/>
        </w:rPr>
      </w:pPr>
      <w:r>
        <w:rPr>
          <w:rFonts w:ascii="Lucida Sans Unicode" w:hAnsi="Lucida Sans Unicode" w:cs="Lucida Sans Unicode"/>
          <w:color w:val="574C4C"/>
        </w:rPr>
        <w:t xml:space="preserve">13.Spring MVC </w:t>
      </w:r>
      <w:r>
        <w:rPr>
          <w:rFonts w:ascii="Lucida Sans Unicode" w:hAnsi="Lucida Sans Unicode" w:cs="Lucida Sans Unicode"/>
          <w:color w:val="574C4C"/>
        </w:rPr>
        <w:t>和</w:t>
      </w:r>
      <w:r>
        <w:rPr>
          <w:rFonts w:ascii="Lucida Sans Unicode" w:hAnsi="Lucida Sans Unicode" w:cs="Lucida Sans Unicode"/>
          <w:color w:val="574C4C"/>
        </w:rPr>
        <w:t xml:space="preserve"> Struts2 </w:t>
      </w:r>
      <w:r>
        <w:rPr>
          <w:rFonts w:ascii="Lucida Sans Unicode" w:hAnsi="Lucida Sans Unicode" w:cs="Lucida Sans Unicode"/>
          <w:color w:val="574C4C"/>
        </w:rPr>
        <w:t>的异同？</w:t>
      </w:r>
    </w:p>
    <w:p w:rsidR="006F5B69" w:rsidRDefault="006F5B69" w:rsidP="00FA61C5">
      <w:pPr>
        <w:widowControl/>
        <w:numPr>
          <w:ilvl w:val="0"/>
          <w:numId w:val="140"/>
        </w:numPr>
        <w:shd w:val="clear" w:color="auto" w:fill="FFFFFF"/>
        <w:ind w:left="0"/>
        <w:jc w:val="left"/>
        <w:rPr>
          <w:rFonts w:ascii="Lucida Sans Unicode" w:hAnsi="Lucida Sans Unicode" w:cs="Lucida Sans Unicode"/>
          <w:color w:val="1A1A1A"/>
          <w:szCs w:val="21"/>
        </w:rPr>
      </w:pPr>
      <w:r>
        <w:rPr>
          <w:rStyle w:val="a4"/>
          <w:rFonts w:ascii="Lucida Sans Unicode" w:hAnsi="Lucida Sans Unicode" w:cs="Lucida Sans Unicode"/>
          <w:color w:val="1A1A1A"/>
          <w:szCs w:val="21"/>
        </w:rPr>
        <w:t>入口</w:t>
      </w:r>
      <w:r>
        <w:rPr>
          <w:rFonts w:ascii="Lucida Sans Unicode" w:hAnsi="Lucida Sans Unicode" w:cs="Lucida Sans Unicode"/>
          <w:color w:val="1A1A1A"/>
          <w:szCs w:val="21"/>
        </w:rPr>
        <w:t>不同</w:t>
      </w:r>
    </w:p>
    <w:p w:rsidR="006F5B69" w:rsidRDefault="006F5B69" w:rsidP="00FA61C5">
      <w:pPr>
        <w:widowControl/>
        <w:numPr>
          <w:ilvl w:val="1"/>
          <w:numId w:val="140"/>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Spring MVC </w:t>
      </w:r>
      <w:r>
        <w:rPr>
          <w:rFonts w:ascii="Lucida Sans Unicode" w:hAnsi="Lucida Sans Unicode" w:cs="Lucida Sans Unicode"/>
          <w:color w:val="1A1A1A"/>
          <w:szCs w:val="21"/>
        </w:rPr>
        <w:t>的入门是一个</w:t>
      </w:r>
      <w:r>
        <w:rPr>
          <w:rFonts w:ascii="Lucida Sans Unicode" w:hAnsi="Lucida Sans Unicode" w:cs="Lucida Sans Unicode"/>
          <w:color w:val="1A1A1A"/>
          <w:szCs w:val="21"/>
        </w:rPr>
        <w:t xml:space="preserve"> Servlet </w:t>
      </w:r>
      <w:r>
        <w:rPr>
          <w:rStyle w:val="a4"/>
          <w:rFonts w:ascii="Lucida Sans Unicode" w:hAnsi="Lucida Sans Unicode" w:cs="Lucida Sans Unicode"/>
          <w:color w:val="1A1A1A"/>
          <w:szCs w:val="21"/>
        </w:rPr>
        <w:t>控制器</w:t>
      </w:r>
      <w:r>
        <w:rPr>
          <w:rFonts w:ascii="Lucida Sans Unicode" w:hAnsi="Lucida Sans Unicode" w:cs="Lucida Sans Unicode"/>
          <w:color w:val="1A1A1A"/>
          <w:szCs w:val="21"/>
        </w:rPr>
        <w:t>。</w:t>
      </w:r>
    </w:p>
    <w:p w:rsidR="006F5B69" w:rsidRDefault="006F5B69" w:rsidP="00FA61C5">
      <w:pPr>
        <w:widowControl/>
        <w:numPr>
          <w:ilvl w:val="1"/>
          <w:numId w:val="140"/>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Struts2 </w:t>
      </w:r>
      <w:r>
        <w:rPr>
          <w:rFonts w:ascii="Lucida Sans Unicode" w:hAnsi="Lucida Sans Unicode" w:cs="Lucida Sans Unicode"/>
          <w:color w:val="1A1A1A"/>
          <w:szCs w:val="21"/>
        </w:rPr>
        <w:t>入门是一个</w:t>
      </w:r>
      <w:r>
        <w:rPr>
          <w:rFonts w:ascii="Lucida Sans Unicode" w:hAnsi="Lucida Sans Unicode" w:cs="Lucida Sans Unicode"/>
          <w:color w:val="1A1A1A"/>
          <w:szCs w:val="21"/>
        </w:rPr>
        <w:t xml:space="preserve"> Filter </w:t>
      </w:r>
      <w:r>
        <w:rPr>
          <w:rStyle w:val="a4"/>
          <w:rFonts w:ascii="Lucida Sans Unicode" w:hAnsi="Lucida Sans Unicode" w:cs="Lucida Sans Unicode"/>
          <w:color w:val="1A1A1A"/>
          <w:szCs w:val="21"/>
        </w:rPr>
        <w:t>过滤器</w:t>
      </w:r>
      <w:r>
        <w:rPr>
          <w:rFonts w:ascii="Lucida Sans Unicode" w:hAnsi="Lucida Sans Unicode" w:cs="Lucida Sans Unicode"/>
          <w:color w:val="1A1A1A"/>
          <w:szCs w:val="21"/>
        </w:rPr>
        <w:t>。</w:t>
      </w:r>
    </w:p>
    <w:p w:rsidR="006F5B69" w:rsidRDefault="006F5B69" w:rsidP="00FA61C5">
      <w:pPr>
        <w:widowControl/>
        <w:numPr>
          <w:ilvl w:val="0"/>
          <w:numId w:val="140"/>
        </w:numPr>
        <w:shd w:val="clear" w:color="auto" w:fill="FFFFFF"/>
        <w:ind w:left="0"/>
        <w:jc w:val="left"/>
        <w:rPr>
          <w:rFonts w:ascii="Lucida Sans Unicode" w:hAnsi="Lucida Sans Unicode" w:cs="Lucida Sans Unicode"/>
          <w:color w:val="1A1A1A"/>
          <w:szCs w:val="21"/>
        </w:rPr>
      </w:pPr>
      <w:r>
        <w:rPr>
          <w:rStyle w:val="a4"/>
          <w:rFonts w:ascii="Lucida Sans Unicode" w:hAnsi="Lucida Sans Unicode" w:cs="Lucida Sans Unicode"/>
          <w:color w:val="1A1A1A"/>
          <w:szCs w:val="21"/>
        </w:rPr>
        <w:t>配置映射</w:t>
      </w:r>
      <w:r>
        <w:rPr>
          <w:rFonts w:ascii="Lucida Sans Unicode" w:hAnsi="Lucida Sans Unicode" w:cs="Lucida Sans Unicode"/>
          <w:color w:val="1A1A1A"/>
          <w:szCs w:val="21"/>
        </w:rPr>
        <w:t>不同，</w:t>
      </w:r>
    </w:p>
    <w:p w:rsidR="006F5B69" w:rsidRDefault="006F5B69" w:rsidP="00FA61C5">
      <w:pPr>
        <w:widowControl/>
        <w:numPr>
          <w:ilvl w:val="1"/>
          <w:numId w:val="140"/>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Spring MVC </w:t>
      </w:r>
      <w:r>
        <w:rPr>
          <w:rFonts w:ascii="Lucida Sans Unicode" w:hAnsi="Lucida Sans Unicode" w:cs="Lucida Sans Unicode"/>
          <w:color w:val="1A1A1A"/>
          <w:szCs w:val="21"/>
        </w:rPr>
        <w:t>是基于</w:t>
      </w:r>
      <w:r>
        <w:rPr>
          <w:rStyle w:val="a4"/>
          <w:rFonts w:ascii="Lucida Sans Unicode" w:hAnsi="Lucida Sans Unicode" w:cs="Lucida Sans Unicode"/>
          <w:color w:val="1A1A1A"/>
          <w:szCs w:val="21"/>
        </w:rPr>
        <w:t>方法</w:t>
      </w:r>
      <w:r>
        <w:rPr>
          <w:rFonts w:ascii="Lucida Sans Unicode" w:hAnsi="Lucida Sans Unicode" w:cs="Lucida Sans Unicode"/>
          <w:color w:val="1A1A1A"/>
          <w:szCs w:val="21"/>
        </w:rPr>
        <w:t>开发，传递参数是通过</w:t>
      </w:r>
      <w:r>
        <w:rPr>
          <w:rStyle w:val="a4"/>
          <w:rFonts w:ascii="Lucida Sans Unicode" w:hAnsi="Lucida Sans Unicode" w:cs="Lucida Sans Unicode"/>
          <w:color w:val="1A1A1A"/>
          <w:szCs w:val="21"/>
        </w:rPr>
        <w:t>方法形参</w:t>
      </w:r>
      <w:r>
        <w:rPr>
          <w:rFonts w:ascii="Lucida Sans Unicode" w:hAnsi="Lucida Sans Unicode" w:cs="Lucida Sans Unicode"/>
          <w:color w:val="1A1A1A"/>
          <w:szCs w:val="21"/>
        </w:rPr>
        <w:t>，一般设置为</w:t>
      </w:r>
      <w:r>
        <w:rPr>
          <w:rStyle w:val="a4"/>
          <w:rFonts w:ascii="Lucida Sans Unicode" w:hAnsi="Lucida Sans Unicode" w:cs="Lucida Sans Unicode"/>
          <w:color w:val="1A1A1A"/>
          <w:szCs w:val="21"/>
        </w:rPr>
        <w:t>单例</w:t>
      </w:r>
      <w:r>
        <w:rPr>
          <w:rFonts w:ascii="Lucida Sans Unicode" w:hAnsi="Lucida Sans Unicode" w:cs="Lucida Sans Unicode"/>
          <w:color w:val="1A1A1A"/>
          <w:szCs w:val="21"/>
        </w:rPr>
        <w:t>。</w:t>
      </w:r>
    </w:p>
    <w:p w:rsidR="006F5B69" w:rsidRDefault="006F5B69" w:rsidP="00FA61C5">
      <w:pPr>
        <w:widowControl/>
        <w:numPr>
          <w:ilvl w:val="1"/>
          <w:numId w:val="140"/>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Struts2 </w:t>
      </w:r>
      <w:r>
        <w:rPr>
          <w:rFonts w:ascii="Lucida Sans Unicode" w:hAnsi="Lucida Sans Unicode" w:cs="Lucida Sans Unicode"/>
          <w:color w:val="1A1A1A"/>
          <w:szCs w:val="21"/>
        </w:rPr>
        <w:t>是基于</w:t>
      </w:r>
      <w:r>
        <w:rPr>
          <w:rStyle w:val="a4"/>
          <w:rFonts w:ascii="Lucida Sans Unicode" w:hAnsi="Lucida Sans Unicode" w:cs="Lucida Sans Unicode"/>
          <w:color w:val="1A1A1A"/>
          <w:szCs w:val="21"/>
        </w:rPr>
        <w:t>类</w:t>
      </w:r>
      <w:r>
        <w:rPr>
          <w:rFonts w:ascii="Lucida Sans Unicode" w:hAnsi="Lucida Sans Unicode" w:cs="Lucida Sans Unicode"/>
          <w:color w:val="1A1A1A"/>
          <w:szCs w:val="21"/>
        </w:rPr>
        <w:t>开发，传递参数是通过</w:t>
      </w:r>
      <w:r>
        <w:rPr>
          <w:rStyle w:val="a4"/>
          <w:rFonts w:ascii="Lucida Sans Unicode" w:hAnsi="Lucida Sans Unicode" w:cs="Lucida Sans Unicode"/>
          <w:color w:val="1A1A1A"/>
          <w:szCs w:val="21"/>
        </w:rPr>
        <w:t>类的属性</w:t>
      </w:r>
      <w:r>
        <w:rPr>
          <w:rFonts w:ascii="Lucida Sans Unicode" w:hAnsi="Lucida Sans Unicode" w:cs="Lucida Sans Unicode"/>
          <w:color w:val="1A1A1A"/>
          <w:szCs w:val="21"/>
        </w:rPr>
        <w:t>，只能设计为</w:t>
      </w:r>
      <w:r>
        <w:rPr>
          <w:rStyle w:val="a4"/>
          <w:rFonts w:ascii="Lucida Sans Unicode" w:hAnsi="Lucida Sans Unicode" w:cs="Lucida Sans Unicode"/>
          <w:color w:val="1A1A1A"/>
          <w:szCs w:val="21"/>
        </w:rPr>
        <w:t>多例</w:t>
      </w:r>
      <w:r>
        <w:rPr>
          <w:rFonts w:ascii="Lucida Sans Unicode" w:hAnsi="Lucida Sans Unicode" w:cs="Lucida Sans Unicode"/>
          <w:color w:val="1A1A1A"/>
          <w:szCs w:val="21"/>
        </w:rPr>
        <w:t>。</w:t>
      </w:r>
    </w:p>
    <w:p w:rsidR="006F5B69" w:rsidRDefault="006F5B69" w:rsidP="00FA61C5">
      <w:pPr>
        <w:widowControl/>
        <w:numPr>
          <w:ilvl w:val="0"/>
          <w:numId w:val="141"/>
        </w:numPr>
        <w:shd w:val="clear" w:color="auto" w:fill="FFFFFF"/>
        <w:ind w:left="0"/>
        <w:jc w:val="left"/>
        <w:rPr>
          <w:rFonts w:ascii="Lucida Sans Unicode" w:hAnsi="Lucida Sans Unicode" w:cs="Lucida Sans Unicode"/>
          <w:color w:val="1A1A1A"/>
          <w:szCs w:val="21"/>
        </w:rPr>
      </w:pPr>
      <w:r>
        <w:rPr>
          <w:rStyle w:val="a4"/>
          <w:rFonts w:ascii="Lucida Sans Unicode" w:hAnsi="Lucida Sans Unicode" w:cs="Lucida Sans Unicode"/>
          <w:color w:val="1A1A1A"/>
          <w:szCs w:val="21"/>
        </w:rPr>
        <w:t>视图</w:t>
      </w:r>
      <w:r>
        <w:rPr>
          <w:rFonts w:ascii="Lucida Sans Unicode" w:hAnsi="Lucida Sans Unicode" w:cs="Lucida Sans Unicode"/>
          <w:color w:val="1A1A1A"/>
          <w:szCs w:val="21"/>
        </w:rPr>
        <w:t>不同</w:t>
      </w:r>
    </w:p>
    <w:p w:rsidR="006F5B69" w:rsidRDefault="006F5B69" w:rsidP="00FA61C5">
      <w:pPr>
        <w:widowControl/>
        <w:numPr>
          <w:ilvl w:val="1"/>
          <w:numId w:val="141"/>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Spring MVC </w:t>
      </w:r>
      <w:r>
        <w:rPr>
          <w:rFonts w:ascii="Lucida Sans Unicode" w:hAnsi="Lucida Sans Unicode" w:cs="Lucida Sans Unicode"/>
          <w:color w:val="1A1A1A"/>
          <w:szCs w:val="21"/>
        </w:rPr>
        <w:t>通过参数解析器是将</w:t>
      </w:r>
      <w:r>
        <w:rPr>
          <w:rFonts w:ascii="Lucida Sans Unicode" w:hAnsi="Lucida Sans Unicode" w:cs="Lucida Sans Unicode"/>
          <w:color w:val="1A1A1A"/>
          <w:szCs w:val="21"/>
        </w:rPr>
        <w:t xml:space="preserve"> Request </w:t>
      </w:r>
      <w:r>
        <w:rPr>
          <w:rFonts w:ascii="Lucida Sans Unicode" w:hAnsi="Lucida Sans Unicode" w:cs="Lucida Sans Unicode"/>
          <w:color w:val="1A1A1A"/>
          <w:szCs w:val="21"/>
        </w:rPr>
        <w:t>对象内容进行解析成方法形参，将响应数据和页面封装成</w:t>
      </w:r>
      <w:r>
        <w:rPr>
          <w:rFonts w:ascii="Lucida Sans Unicode" w:hAnsi="Lucida Sans Unicode" w:cs="Lucida Sans Unicode"/>
          <w:color w:val="1A1A1A"/>
          <w:szCs w:val="21"/>
        </w:rPr>
        <w:t> </w:t>
      </w:r>
      <w:r>
        <w:rPr>
          <w:rStyle w:val="a4"/>
          <w:rFonts w:ascii="Lucida Sans Unicode" w:hAnsi="Lucida Sans Unicode" w:cs="Lucida Sans Unicode"/>
          <w:color w:val="1A1A1A"/>
          <w:szCs w:val="21"/>
        </w:rPr>
        <w:t>ModelAndView</w:t>
      </w:r>
      <w:r>
        <w:rPr>
          <w:rFonts w:ascii="Lucida Sans Unicode" w:hAnsi="Lucida Sans Unicode" w:cs="Lucida Sans Unicode"/>
          <w:color w:val="1A1A1A"/>
          <w:szCs w:val="21"/>
        </w:rPr>
        <w:t> </w:t>
      </w:r>
      <w:r>
        <w:rPr>
          <w:rFonts w:ascii="Lucida Sans Unicode" w:hAnsi="Lucida Sans Unicode" w:cs="Lucida Sans Unicode"/>
          <w:color w:val="1A1A1A"/>
          <w:szCs w:val="21"/>
        </w:rPr>
        <w:t>对象，最后又将模型数据通过</w:t>
      </w:r>
      <w:r>
        <w:rPr>
          <w:rFonts w:ascii="Lucida Sans Unicode" w:hAnsi="Lucida Sans Unicode" w:cs="Lucida Sans Unicode"/>
          <w:color w:val="1A1A1A"/>
          <w:szCs w:val="21"/>
        </w:rPr>
        <w:t> </w:t>
      </w:r>
      <w:r>
        <w:rPr>
          <w:rStyle w:val="a4"/>
          <w:rFonts w:ascii="Lucida Sans Unicode" w:hAnsi="Lucida Sans Unicode" w:cs="Lucida Sans Unicode"/>
          <w:color w:val="1A1A1A"/>
          <w:szCs w:val="21"/>
        </w:rPr>
        <w:t>Request</w:t>
      </w:r>
      <w:r>
        <w:rPr>
          <w:rFonts w:ascii="Lucida Sans Unicode" w:hAnsi="Lucida Sans Unicode" w:cs="Lucida Sans Unicode"/>
          <w:color w:val="1A1A1A"/>
          <w:szCs w:val="21"/>
        </w:rPr>
        <w:t>对象传输到页面。其中，如果视图使用</w:t>
      </w:r>
      <w:r>
        <w:rPr>
          <w:rFonts w:ascii="Lucida Sans Unicode" w:hAnsi="Lucida Sans Unicode" w:cs="Lucida Sans Unicode"/>
          <w:color w:val="1A1A1A"/>
          <w:szCs w:val="21"/>
        </w:rPr>
        <w:t xml:space="preserve"> JSP </w:t>
      </w:r>
      <w:r>
        <w:rPr>
          <w:rFonts w:ascii="Lucida Sans Unicode" w:hAnsi="Lucida Sans Unicode" w:cs="Lucida Sans Unicode"/>
          <w:color w:val="1A1A1A"/>
          <w:szCs w:val="21"/>
        </w:rPr>
        <w:t>时，默认使用</w:t>
      </w:r>
      <w:r>
        <w:rPr>
          <w:rFonts w:ascii="Lucida Sans Unicode" w:hAnsi="Lucida Sans Unicode" w:cs="Lucida Sans Unicode"/>
          <w:color w:val="1A1A1A"/>
          <w:szCs w:val="21"/>
        </w:rPr>
        <w:t> </w:t>
      </w:r>
      <w:r>
        <w:rPr>
          <w:rStyle w:val="a4"/>
          <w:rFonts w:ascii="Lucida Sans Unicode" w:hAnsi="Lucida Sans Unicode" w:cs="Lucida Sans Unicode"/>
          <w:color w:val="1A1A1A"/>
          <w:szCs w:val="21"/>
        </w:rPr>
        <w:t>JSTL</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6F5B69" w:rsidRDefault="006F5B69" w:rsidP="00FA61C5">
      <w:pPr>
        <w:widowControl/>
        <w:numPr>
          <w:ilvl w:val="1"/>
          <w:numId w:val="141"/>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Struts2 </w:t>
      </w:r>
      <w:r>
        <w:rPr>
          <w:rFonts w:ascii="Lucida Sans Unicode" w:hAnsi="Lucida Sans Unicode" w:cs="Lucida Sans Unicode"/>
          <w:color w:val="1A1A1A"/>
          <w:szCs w:val="21"/>
        </w:rPr>
        <w:t>采用</w:t>
      </w:r>
      <w:r>
        <w:rPr>
          <w:rStyle w:val="a4"/>
          <w:rFonts w:ascii="Lucida Sans Unicode" w:hAnsi="Lucida Sans Unicode" w:cs="Lucida Sans Unicode"/>
          <w:color w:val="1A1A1A"/>
          <w:szCs w:val="21"/>
        </w:rPr>
        <w:t>值栈</w:t>
      </w:r>
      <w:r>
        <w:rPr>
          <w:rFonts w:ascii="Lucida Sans Unicode" w:hAnsi="Lucida Sans Unicode" w:cs="Lucida Sans Unicode"/>
          <w:color w:val="1A1A1A"/>
          <w:szCs w:val="21"/>
        </w:rPr>
        <w:t>存储请求和响应的数据，通过</w:t>
      </w:r>
      <w:r>
        <w:rPr>
          <w:rFonts w:ascii="Lucida Sans Unicode" w:hAnsi="Lucida Sans Unicode" w:cs="Lucida Sans Unicode"/>
          <w:color w:val="1A1A1A"/>
          <w:szCs w:val="21"/>
        </w:rPr>
        <w:t> </w:t>
      </w:r>
      <w:r>
        <w:rPr>
          <w:rStyle w:val="a4"/>
          <w:rFonts w:ascii="Lucida Sans Unicode" w:hAnsi="Lucida Sans Unicode" w:cs="Lucida Sans Unicode"/>
          <w:color w:val="1A1A1A"/>
          <w:szCs w:val="21"/>
        </w:rPr>
        <w:t>OGNL</w:t>
      </w:r>
      <w:r>
        <w:rPr>
          <w:rFonts w:ascii="Lucida Sans Unicode" w:hAnsi="Lucida Sans Unicode" w:cs="Lucida Sans Unicode"/>
          <w:color w:val="1A1A1A"/>
          <w:szCs w:val="21"/>
        </w:rPr>
        <w:t> </w:t>
      </w:r>
      <w:r>
        <w:rPr>
          <w:rFonts w:ascii="Lucida Sans Unicode" w:hAnsi="Lucida Sans Unicode" w:cs="Lucida Sans Unicode"/>
          <w:color w:val="1A1A1A"/>
          <w:szCs w:val="21"/>
        </w:rPr>
        <w:t>存取数据。</w:t>
      </w:r>
    </w:p>
    <w:p w:rsidR="006F5B69" w:rsidRDefault="006F5B69" w:rsidP="006F5B6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当然，更详细的也可以看看</w:t>
      </w:r>
      <w:r>
        <w:rPr>
          <w:rFonts w:ascii="Lucida Sans Unicode" w:hAnsi="Lucida Sans Unicode" w:cs="Lucida Sans Unicode"/>
          <w:color w:val="1A1A1A"/>
        </w:rPr>
        <w:t> </w:t>
      </w:r>
      <w:hyperlink r:id="rId335" w:tgtFrame="_blank" w:history="1">
        <w:r>
          <w:rPr>
            <w:rStyle w:val="a5"/>
            <w:rFonts w:ascii="Lucida Sans Unicode" w:hAnsi="Lucida Sans Unicode" w:cs="Lucida Sans Unicode"/>
            <w:color w:val="0088CC"/>
          </w:rPr>
          <w:t>《面试题：</w:t>
        </w:r>
        <w:r>
          <w:rPr>
            <w:rStyle w:val="a5"/>
            <w:rFonts w:ascii="Lucida Sans Unicode" w:hAnsi="Lucida Sans Unicode" w:cs="Lucida Sans Unicode"/>
            <w:color w:val="0088CC"/>
          </w:rPr>
          <w:t xml:space="preserve">Spring MVC </w:t>
        </w:r>
        <w:r>
          <w:rPr>
            <w:rStyle w:val="a5"/>
            <w:rFonts w:ascii="Lucida Sans Unicode" w:hAnsi="Lucida Sans Unicode" w:cs="Lucida Sans Unicode"/>
            <w:color w:val="0088CC"/>
          </w:rPr>
          <w:t>和</w:t>
        </w:r>
        <w:r>
          <w:rPr>
            <w:rStyle w:val="a5"/>
            <w:rFonts w:ascii="Lucida Sans Unicode" w:hAnsi="Lucida Sans Unicode" w:cs="Lucida Sans Unicode"/>
            <w:color w:val="0088CC"/>
          </w:rPr>
          <w:t xml:space="preserve"> Struts2 </w:t>
        </w:r>
        <w:r>
          <w:rPr>
            <w:rStyle w:val="a5"/>
            <w:rFonts w:ascii="Lucida Sans Unicode" w:hAnsi="Lucida Sans Unicode" w:cs="Lucida Sans Unicode"/>
            <w:color w:val="0088CC"/>
          </w:rPr>
          <w:t>的区别》</w:t>
        </w:r>
      </w:hyperlink>
      <w:r>
        <w:rPr>
          <w:rFonts w:ascii="Lucida Sans Unicode" w:hAnsi="Lucida Sans Unicode" w:cs="Lucida Sans Unicode"/>
          <w:color w:val="1A1A1A"/>
        </w:rPr>
        <w:t> </w:t>
      </w:r>
      <w:r>
        <w:rPr>
          <w:rFonts w:ascii="Lucida Sans Unicode" w:hAnsi="Lucida Sans Unicode" w:cs="Lucida Sans Unicode"/>
          <w:color w:val="1A1A1A"/>
        </w:rPr>
        <w:t>一文。</w:t>
      </w:r>
    </w:p>
    <w:p w:rsidR="00151573" w:rsidRDefault="000E0047" w:rsidP="000E0047">
      <w:pPr>
        <w:pStyle w:val="2"/>
      </w:pPr>
      <w:r>
        <w:rPr>
          <w:rFonts w:hint="eastAsia"/>
        </w:rPr>
        <w:t>14.</w:t>
      </w:r>
      <w:r w:rsidR="00151573">
        <w:t>详细介绍下 Spring MVC 拦截器？</w:t>
      </w:r>
    </w:p>
    <w:p w:rsidR="00151573" w:rsidRDefault="00151573" w:rsidP="00151573">
      <w:pPr>
        <w:pStyle w:val="a3"/>
        <w:shd w:val="clear" w:color="auto" w:fill="FFFFFF"/>
        <w:spacing w:before="0" w:beforeAutospacing="0" w:after="0" w:afterAutospacing="0"/>
        <w:rPr>
          <w:rFonts w:ascii="Lucida Sans Unicode" w:hAnsi="Lucida Sans Unicode" w:cs="Lucida Sans Unicode"/>
          <w:color w:val="1A1A1A"/>
        </w:rPr>
      </w:pPr>
      <w:r>
        <w:rPr>
          <w:rStyle w:val="HTML"/>
          <w:rFonts w:ascii="Lucida Console" w:hAnsi="Lucida Console"/>
          <w:color w:val="1A1A1A"/>
          <w:sz w:val="21"/>
          <w:szCs w:val="21"/>
          <w:bdr w:val="single" w:sz="6" w:space="1" w:color="CCCCCC" w:frame="1"/>
          <w:shd w:val="clear" w:color="auto" w:fill="DDDDDD"/>
        </w:rPr>
        <w:t>org.springframework.web.servlet.HandlerInterceptor</w:t>
      </w:r>
      <w:r>
        <w:rPr>
          <w:rFonts w:ascii="Lucida Sans Unicode" w:hAnsi="Lucida Sans Unicode" w:cs="Lucida Sans Unicode"/>
          <w:color w:val="1A1A1A"/>
        </w:rPr>
        <w:t> </w:t>
      </w:r>
      <w:r>
        <w:rPr>
          <w:rFonts w:ascii="Lucida Sans Unicode" w:hAnsi="Lucida Sans Unicode" w:cs="Lucida Sans Unicode"/>
          <w:color w:val="1A1A1A"/>
        </w:rPr>
        <w:t>，拦截器接口。代码如下：</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151573" w:rsidTr="00151573">
        <w:trPr>
          <w:trHeight w:val="525"/>
        </w:trPr>
        <w:tc>
          <w:tcPr>
            <w:tcW w:w="0" w:type="auto"/>
            <w:tcBorders>
              <w:top w:val="nil"/>
              <w:left w:val="nil"/>
              <w:bottom w:val="nil"/>
              <w:right w:val="nil"/>
            </w:tcBorders>
            <w:tcMar>
              <w:top w:w="0" w:type="dxa"/>
              <w:left w:w="0" w:type="dxa"/>
              <w:bottom w:w="0" w:type="dxa"/>
              <w:right w:w="0" w:type="dxa"/>
            </w:tcMar>
            <w:vAlign w:val="center"/>
            <w:hideMark/>
          </w:tcPr>
          <w:p w:rsidR="00151573" w:rsidRDefault="00151573">
            <w:pPr>
              <w:pStyle w:val="HTML0"/>
              <w:shd w:val="clear" w:color="auto" w:fill="272822"/>
              <w:rPr>
                <w:rFonts w:ascii="Lucida Console" w:hAnsi="Lucida Console"/>
                <w:color w:val="657B83"/>
                <w:sz w:val="22"/>
                <w:szCs w:val="22"/>
              </w:rPr>
            </w:pPr>
            <w:r>
              <w:rPr>
                <w:rStyle w:val="comment"/>
                <w:rFonts w:ascii="Lucida Console" w:hAnsi="Lucida Console"/>
                <w:color w:val="75715E"/>
                <w:sz w:val="22"/>
                <w:szCs w:val="22"/>
              </w:rPr>
              <w:t>// HandlerInterceptor.java</w:t>
            </w:r>
            <w:r>
              <w:rPr>
                <w:rFonts w:ascii="Lucida Console" w:hAnsi="Lucida Console"/>
                <w:color w:val="657B83"/>
                <w:sz w:val="22"/>
                <w:szCs w:val="22"/>
              </w:rPr>
              <w:br/>
            </w:r>
            <w:r>
              <w:rPr>
                <w:rFonts w:ascii="Lucida Console" w:hAnsi="Lucida Console"/>
                <w:color w:val="657B83"/>
                <w:sz w:val="22"/>
                <w:szCs w:val="22"/>
              </w:rPr>
              <w:br/>
            </w:r>
            <w:r>
              <w:rPr>
                <w:rStyle w:val="comment"/>
                <w:rFonts w:ascii="Lucida Console" w:hAnsi="Lucida Console"/>
                <w:color w:val="75715E"/>
                <w:sz w:val="22"/>
                <w:szCs w:val="22"/>
              </w:rPr>
              <w:t>/**</w:t>
            </w:r>
            <w:r>
              <w:rPr>
                <w:rFonts w:ascii="Lucida Console" w:hAnsi="Lucida Console"/>
                <w:color w:val="657B83"/>
                <w:sz w:val="22"/>
                <w:szCs w:val="22"/>
              </w:rPr>
              <w:br/>
            </w:r>
            <w:r>
              <w:rPr>
                <w:rStyle w:val="comment"/>
                <w:rFonts w:ascii="Lucida Console" w:hAnsi="Lucida Console"/>
                <w:color w:val="75715E"/>
                <w:sz w:val="22"/>
                <w:szCs w:val="22"/>
              </w:rPr>
              <w:t xml:space="preserve"> * </w:t>
            </w:r>
            <w:r>
              <w:rPr>
                <w:rStyle w:val="comment"/>
                <w:rFonts w:ascii="Lucida Console" w:hAnsi="Lucida Console"/>
                <w:color w:val="75715E"/>
                <w:sz w:val="22"/>
                <w:szCs w:val="22"/>
              </w:rPr>
              <w:t>拦截处理器，在</w:t>
            </w:r>
            <w:r>
              <w:rPr>
                <w:rStyle w:val="comment"/>
                <w:rFonts w:ascii="Lucida Console" w:hAnsi="Lucida Console"/>
                <w:color w:val="75715E"/>
                <w:sz w:val="22"/>
                <w:szCs w:val="22"/>
              </w:rPr>
              <w:t xml:space="preserve"> {</w:t>
            </w:r>
            <w:r>
              <w:rPr>
                <w:rStyle w:val="doctag"/>
                <w:rFonts w:ascii="Lucida Console" w:hAnsi="Lucida Console"/>
                <w:color w:val="75715E"/>
                <w:sz w:val="22"/>
                <w:szCs w:val="22"/>
              </w:rPr>
              <w:t>@link</w:t>
            </w:r>
            <w:r>
              <w:rPr>
                <w:rStyle w:val="comment"/>
                <w:rFonts w:ascii="Lucida Console" w:hAnsi="Lucida Console"/>
                <w:color w:val="75715E"/>
                <w:sz w:val="22"/>
                <w:szCs w:val="22"/>
              </w:rPr>
              <w:t xml:space="preserve"> HandlerAdapter#handle(HttpServletRequest, HttpServletResponse, Object)} </w:t>
            </w:r>
            <w:r>
              <w:rPr>
                <w:rStyle w:val="comment"/>
                <w:rFonts w:ascii="Lucida Console" w:hAnsi="Lucida Console"/>
                <w:color w:val="75715E"/>
                <w:sz w:val="22"/>
                <w:szCs w:val="22"/>
              </w:rPr>
              <w:t>执行之前</w:t>
            </w:r>
            <w:r>
              <w:rPr>
                <w:rFonts w:ascii="Lucida Console" w:hAnsi="Lucida Console"/>
                <w:color w:val="657B83"/>
                <w:sz w:val="22"/>
                <w:szCs w:val="22"/>
              </w:rPr>
              <w:br/>
            </w:r>
            <w:r>
              <w:rPr>
                <w:rStyle w:val="comment"/>
                <w:rFonts w:ascii="Lucida Console" w:hAnsi="Lucida Console"/>
                <w:color w:val="75715E"/>
                <w:sz w:val="22"/>
                <w:szCs w:val="22"/>
              </w:rPr>
              <w:t xml:space="preserve"> */</w:t>
            </w:r>
            <w:r>
              <w:rPr>
                <w:rFonts w:ascii="Lucida Console" w:hAnsi="Lucida Console"/>
                <w:color w:val="657B83"/>
                <w:sz w:val="22"/>
                <w:szCs w:val="22"/>
              </w:rPr>
              <w:br/>
            </w:r>
            <w:r>
              <w:rPr>
                <w:rStyle w:val="keyword"/>
                <w:rFonts w:ascii="Lucida Console" w:hAnsi="Lucida Console"/>
                <w:color w:val="66D9EF"/>
                <w:sz w:val="22"/>
                <w:szCs w:val="22"/>
              </w:rPr>
              <w:t>default</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boolean</w:t>
            </w:r>
            <w:r>
              <w:rPr>
                <w:rStyle w:val="function"/>
                <w:rFonts w:ascii="Lucida Console" w:hAnsi="Lucida Console"/>
                <w:color w:val="FFFFFF"/>
                <w:sz w:val="22"/>
                <w:szCs w:val="22"/>
              </w:rPr>
              <w:t xml:space="preserve"> </w:t>
            </w:r>
            <w:r>
              <w:rPr>
                <w:rStyle w:val="21"/>
                <w:rFonts w:ascii="Lucida Console" w:hAnsi="Lucida Console"/>
                <w:color w:val="A6E22E"/>
                <w:sz w:val="22"/>
                <w:szCs w:val="22"/>
              </w:rPr>
              <w:t>preHandle</w:t>
            </w:r>
            <w:r>
              <w:rPr>
                <w:rStyle w:val="params"/>
                <w:rFonts w:ascii="Lucida Console" w:hAnsi="Lucida Console"/>
                <w:color w:val="FFFFFF"/>
                <w:sz w:val="22"/>
                <w:szCs w:val="22"/>
              </w:rPr>
              <w:t>(HttpServletRequest request, HttpServletResponse response, Object handler)</w:t>
            </w:r>
            <w:r>
              <w:rPr>
                <w:rFonts w:ascii="Lucida Console" w:hAnsi="Lucida Console"/>
                <w:color w:val="657B83"/>
                <w:sz w:val="22"/>
                <w:szCs w:val="22"/>
              </w:rPr>
              <w:br/>
            </w:r>
            <w:r>
              <w:rPr>
                <w:rStyle w:val="function"/>
                <w:rFonts w:ascii="Lucida Console" w:hAnsi="Lucida Console"/>
                <w:color w:val="FFFFFF"/>
                <w:sz w:val="22"/>
                <w:szCs w:val="22"/>
              </w:rPr>
              <w:tab/>
            </w:r>
            <w:r>
              <w:rPr>
                <w:rStyle w:val="function"/>
                <w:rFonts w:ascii="Lucida Console" w:hAnsi="Lucida Console"/>
                <w:color w:val="FFFFFF"/>
                <w:sz w:val="22"/>
                <w:szCs w:val="22"/>
              </w:rPr>
              <w:tab/>
            </w:r>
            <w:r>
              <w:rPr>
                <w:rStyle w:val="keyword"/>
                <w:rFonts w:ascii="Lucida Console" w:hAnsi="Lucida Console"/>
                <w:color w:val="66D9EF"/>
                <w:sz w:val="22"/>
                <w:szCs w:val="22"/>
              </w:rPr>
              <w:t>throws</w:t>
            </w:r>
            <w:r>
              <w:rPr>
                <w:rStyle w:val="function"/>
                <w:rFonts w:ascii="Lucida Console" w:hAnsi="Lucida Console"/>
                <w:color w:val="FFFFFF"/>
                <w:sz w:val="22"/>
                <w:szCs w:val="22"/>
              </w:rPr>
              <w:t xml:space="preserve"> Exception </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ab/>
            </w:r>
            <w:r>
              <w:rPr>
                <w:rStyle w:val="keyword"/>
                <w:rFonts w:ascii="Lucida Console" w:hAnsi="Lucida Console"/>
                <w:color w:val="66D9EF"/>
                <w:sz w:val="22"/>
                <w:szCs w:val="22"/>
              </w:rPr>
              <w:t>return</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true</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comment"/>
                <w:rFonts w:ascii="Lucida Console" w:hAnsi="Lucida Console"/>
                <w:color w:val="75715E"/>
                <w:sz w:val="22"/>
                <w:szCs w:val="22"/>
              </w:rPr>
              <w:t>/**</w:t>
            </w:r>
            <w:r>
              <w:rPr>
                <w:rFonts w:ascii="Lucida Console" w:hAnsi="Lucida Console"/>
                <w:color w:val="657B83"/>
                <w:sz w:val="22"/>
                <w:szCs w:val="22"/>
              </w:rPr>
              <w:br/>
            </w:r>
            <w:r>
              <w:rPr>
                <w:rStyle w:val="comment"/>
                <w:rFonts w:ascii="Lucida Console" w:hAnsi="Lucida Console"/>
                <w:color w:val="75715E"/>
                <w:sz w:val="22"/>
                <w:szCs w:val="22"/>
              </w:rPr>
              <w:t xml:space="preserve"> * </w:t>
            </w:r>
            <w:r>
              <w:rPr>
                <w:rStyle w:val="comment"/>
                <w:rFonts w:ascii="Lucida Console" w:hAnsi="Lucida Console"/>
                <w:color w:val="75715E"/>
                <w:sz w:val="22"/>
                <w:szCs w:val="22"/>
              </w:rPr>
              <w:t>拦截处理器，在</w:t>
            </w:r>
            <w:r>
              <w:rPr>
                <w:rStyle w:val="comment"/>
                <w:rFonts w:ascii="Lucida Console" w:hAnsi="Lucida Console"/>
                <w:color w:val="75715E"/>
                <w:sz w:val="22"/>
                <w:szCs w:val="22"/>
              </w:rPr>
              <w:t xml:space="preserve"> {</w:t>
            </w:r>
            <w:r>
              <w:rPr>
                <w:rStyle w:val="doctag"/>
                <w:rFonts w:ascii="Lucida Console" w:hAnsi="Lucida Console"/>
                <w:color w:val="75715E"/>
                <w:sz w:val="22"/>
                <w:szCs w:val="22"/>
              </w:rPr>
              <w:t>@link</w:t>
            </w:r>
            <w:r>
              <w:rPr>
                <w:rStyle w:val="comment"/>
                <w:rFonts w:ascii="Lucida Console" w:hAnsi="Lucida Console"/>
                <w:color w:val="75715E"/>
                <w:sz w:val="22"/>
                <w:szCs w:val="22"/>
              </w:rPr>
              <w:t xml:space="preserve"> HandlerAdapter#handle(HttpServletRequest, HttpServletResponse, Object)} </w:t>
            </w:r>
            <w:r>
              <w:rPr>
                <w:rStyle w:val="comment"/>
                <w:rFonts w:ascii="Lucida Console" w:hAnsi="Lucida Console"/>
                <w:color w:val="75715E"/>
                <w:sz w:val="22"/>
                <w:szCs w:val="22"/>
              </w:rPr>
              <w:t>执行成功之后</w:t>
            </w:r>
            <w:r>
              <w:rPr>
                <w:rFonts w:ascii="Lucida Console" w:hAnsi="Lucida Console"/>
                <w:color w:val="657B83"/>
                <w:sz w:val="22"/>
                <w:szCs w:val="22"/>
              </w:rPr>
              <w:br/>
            </w:r>
            <w:r>
              <w:rPr>
                <w:rStyle w:val="comment"/>
                <w:rFonts w:ascii="Lucida Console" w:hAnsi="Lucida Console"/>
                <w:color w:val="75715E"/>
                <w:sz w:val="22"/>
                <w:szCs w:val="22"/>
              </w:rPr>
              <w:t xml:space="preserve"> */</w:t>
            </w:r>
            <w:r>
              <w:rPr>
                <w:rFonts w:ascii="Lucida Console" w:hAnsi="Lucida Console"/>
                <w:color w:val="657B83"/>
                <w:sz w:val="22"/>
                <w:szCs w:val="22"/>
              </w:rPr>
              <w:br/>
            </w:r>
            <w:r>
              <w:rPr>
                <w:rStyle w:val="keyword"/>
                <w:rFonts w:ascii="Lucida Console" w:hAnsi="Lucida Console"/>
                <w:color w:val="66D9EF"/>
                <w:sz w:val="22"/>
                <w:szCs w:val="22"/>
              </w:rPr>
              <w:t>default</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void</w:t>
            </w:r>
            <w:r>
              <w:rPr>
                <w:rStyle w:val="function"/>
                <w:rFonts w:ascii="Lucida Console" w:hAnsi="Lucida Console"/>
                <w:color w:val="FFFFFF"/>
                <w:sz w:val="22"/>
                <w:szCs w:val="22"/>
              </w:rPr>
              <w:t xml:space="preserve"> </w:t>
            </w:r>
            <w:r>
              <w:rPr>
                <w:rStyle w:val="21"/>
                <w:rFonts w:ascii="Lucida Console" w:hAnsi="Lucida Console"/>
                <w:color w:val="A6E22E"/>
                <w:sz w:val="22"/>
                <w:szCs w:val="22"/>
              </w:rPr>
              <w:t>postHandle</w:t>
            </w:r>
            <w:r>
              <w:rPr>
                <w:rStyle w:val="params"/>
                <w:rFonts w:ascii="Lucida Console" w:hAnsi="Lucida Console"/>
                <w:color w:val="FFFFFF"/>
                <w:sz w:val="22"/>
                <w:szCs w:val="22"/>
              </w:rPr>
              <w:t>(HttpServletRequest request, HttpServletResponse response, Object handler,</w:t>
            </w:r>
            <w:r>
              <w:rPr>
                <w:rFonts w:ascii="Lucida Console" w:hAnsi="Lucida Console"/>
                <w:color w:val="657B83"/>
                <w:sz w:val="22"/>
                <w:szCs w:val="22"/>
              </w:rPr>
              <w:br/>
            </w:r>
            <w:r>
              <w:rPr>
                <w:rStyle w:val="params"/>
                <w:rFonts w:ascii="Lucida Console" w:hAnsi="Lucida Console"/>
                <w:color w:val="FFFFFF"/>
                <w:sz w:val="22"/>
                <w:szCs w:val="22"/>
              </w:rPr>
              <w:tab/>
            </w:r>
            <w:r>
              <w:rPr>
                <w:rStyle w:val="params"/>
                <w:rFonts w:ascii="Lucida Console" w:hAnsi="Lucida Console"/>
                <w:color w:val="FFFFFF"/>
                <w:sz w:val="22"/>
                <w:szCs w:val="22"/>
              </w:rPr>
              <w:tab/>
              <w:t>@Nullable ModelAndView modelAndView)</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throws</w:t>
            </w:r>
            <w:r>
              <w:rPr>
                <w:rStyle w:val="function"/>
                <w:rFonts w:ascii="Lucida Console" w:hAnsi="Lucida Console"/>
                <w:color w:val="FFFFFF"/>
                <w:sz w:val="22"/>
                <w:szCs w:val="22"/>
              </w:rPr>
              <w:t xml:space="preserve"> Exception </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comment"/>
                <w:rFonts w:ascii="Lucida Console" w:hAnsi="Lucida Console"/>
                <w:color w:val="75715E"/>
                <w:sz w:val="22"/>
                <w:szCs w:val="22"/>
              </w:rPr>
              <w:t>/**</w:t>
            </w:r>
            <w:r>
              <w:rPr>
                <w:rFonts w:ascii="Lucida Console" w:hAnsi="Lucida Console"/>
                <w:color w:val="657B83"/>
                <w:sz w:val="22"/>
                <w:szCs w:val="22"/>
              </w:rPr>
              <w:br/>
            </w:r>
            <w:r>
              <w:rPr>
                <w:rStyle w:val="comment"/>
                <w:rFonts w:ascii="Lucida Console" w:hAnsi="Lucida Console"/>
                <w:color w:val="75715E"/>
                <w:sz w:val="22"/>
                <w:szCs w:val="22"/>
              </w:rPr>
              <w:t xml:space="preserve"> * </w:t>
            </w:r>
            <w:r>
              <w:rPr>
                <w:rStyle w:val="comment"/>
                <w:rFonts w:ascii="Lucida Console" w:hAnsi="Lucida Console"/>
                <w:color w:val="75715E"/>
                <w:sz w:val="22"/>
                <w:szCs w:val="22"/>
              </w:rPr>
              <w:t>拦截处理器，在</w:t>
            </w:r>
            <w:r>
              <w:rPr>
                <w:rStyle w:val="comment"/>
                <w:rFonts w:ascii="Lucida Console" w:hAnsi="Lucida Console"/>
                <w:color w:val="75715E"/>
                <w:sz w:val="22"/>
                <w:szCs w:val="22"/>
              </w:rPr>
              <w:t xml:space="preserve"> {</w:t>
            </w:r>
            <w:r>
              <w:rPr>
                <w:rStyle w:val="doctag"/>
                <w:rFonts w:ascii="Lucida Console" w:hAnsi="Lucida Console"/>
                <w:color w:val="75715E"/>
                <w:sz w:val="22"/>
                <w:szCs w:val="22"/>
              </w:rPr>
              <w:t>@link</w:t>
            </w:r>
            <w:r>
              <w:rPr>
                <w:rStyle w:val="comment"/>
                <w:rFonts w:ascii="Lucida Console" w:hAnsi="Lucida Console"/>
                <w:color w:val="75715E"/>
                <w:sz w:val="22"/>
                <w:szCs w:val="22"/>
              </w:rPr>
              <w:t xml:space="preserve"> HandlerAdapter#handle(HttpServletRequest, HttpServletResponse, Object)} </w:t>
            </w:r>
            <w:r>
              <w:rPr>
                <w:rStyle w:val="comment"/>
                <w:rFonts w:ascii="Lucida Console" w:hAnsi="Lucida Console"/>
                <w:color w:val="75715E"/>
                <w:sz w:val="22"/>
                <w:szCs w:val="22"/>
              </w:rPr>
              <w:t>执行完之后，无论成功还是失败</w:t>
            </w:r>
            <w:r>
              <w:rPr>
                <w:rFonts w:ascii="Lucida Console" w:hAnsi="Lucida Console"/>
                <w:color w:val="657B83"/>
                <w:sz w:val="22"/>
                <w:szCs w:val="22"/>
              </w:rPr>
              <w:br/>
            </w:r>
            <w:r>
              <w:rPr>
                <w:rStyle w:val="comment"/>
                <w:rFonts w:ascii="Lucida Console" w:hAnsi="Lucida Console"/>
                <w:color w:val="75715E"/>
                <w:sz w:val="22"/>
                <w:szCs w:val="22"/>
              </w:rPr>
              <w:t xml:space="preserve"> *</w:t>
            </w:r>
            <w:r>
              <w:rPr>
                <w:rFonts w:ascii="Lucida Console" w:hAnsi="Lucida Console"/>
                <w:color w:val="657B83"/>
                <w:sz w:val="22"/>
                <w:szCs w:val="22"/>
              </w:rPr>
              <w:br/>
            </w:r>
            <w:r>
              <w:rPr>
                <w:rStyle w:val="comment"/>
                <w:rFonts w:ascii="Lucida Console" w:hAnsi="Lucida Console"/>
                <w:color w:val="75715E"/>
                <w:sz w:val="22"/>
                <w:szCs w:val="22"/>
              </w:rPr>
              <w:t xml:space="preserve"> * </w:t>
            </w:r>
            <w:r>
              <w:rPr>
                <w:rStyle w:val="comment"/>
                <w:rFonts w:ascii="Lucida Console" w:hAnsi="Lucida Console"/>
                <w:color w:val="75715E"/>
                <w:sz w:val="22"/>
                <w:szCs w:val="22"/>
              </w:rPr>
              <w:t>并且，只有该处理器</w:t>
            </w:r>
            <w:r>
              <w:rPr>
                <w:rStyle w:val="comment"/>
                <w:rFonts w:ascii="Lucida Console" w:hAnsi="Lucida Console"/>
                <w:color w:val="75715E"/>
                <w:sz w:val="22"/>
                <w:szCs w:val="22"/>
              </w:rPr>
              <w:t xml:space="preserve"> {</w:t>
            </w:r>
            <w:r>
              <w:rPr>
                <w:rStyle w:val="doctag"/>
                <w:rFonts w:ascii="Lucida Console" w:hAnsi="Lucida Console"/>
                <w:color w:val="75715E"/>
                <w:sz w:val="22"/>
                <w:szCs w:val="22"/>
              </w:rPr>
              <w:t>@link</w:t>
            </w:r>
            <w:r>
              <w:rPr>
                <w:rStyle w:val="comment"/>
                <w:rFonts w:ascii="Lucida Console" w:hAnsi="Lucida Console"/>
                <w:color w:val="75715E"/>
                <w:sz w:val="22"/>
                <w:szCs w:val="22"/>
              </w:rPr>
              <w:t xml:space="preserve"> #preHandle(HttpServletRequest, HttpServletResponse, Object)} </w:t>
            </w:r>
            <w:r>
              <w:rPr>
                <w:rStyle w:val="comment"/>
                <w:rFonts w:ascii="Lucida Console" w:hAnsi="Lucida Console"/>
                <w:color w:val="75715E"/>
                <w:sz w:val="22"/>
                <w:szCs w:val="22"/>
              </w:rPr>
              <w:t>执行成功之后，才会被执行</w:t>
            </w:r>
            <w:r>
              <w:rPr>
                <w:rFonts w:ascii="Lucida Console" w:hAnsi="Lucida Console"/>
                <w:color w:val="657B83"/>
                <w:sz w:val="22"/>
                <w:szCs w:val="22"/>
              </w:rPr>
              <w:br/>
            </w:r>
            <w:r>
              <w:rPr>
                <w:rStyle w:val="comment"/>
                <w:rFonts w:ascii="Lucida Console" w:hAnsi="Lucida Console"/>
                <w:color w:val="75715E"/>
                <w:sz w:val="22"/>
                <w:szCs w:val="22"/>
              </w:rPr>
              <w:t xml:space="preserve"> */</w:t>
            </w:r>
            <w:r>
              <w:rPr>
                <w:rFonts w:ascii="Lucida Console" w:hAnsi="Lucida Console"/>
                <w:color w:val="657B83"/>
                <w:sz w:val="22"/>
                <w:szCs w:val="22"/>
              </w:rPr>
              <w:br/>
            </w:r>
            <w:r>
              <w:rPr>
                <w:rStyle w:val="keyword"/>
                <w:rFonts w:ascii="Lucida Console" w:hAnsi="Lucida Console"/>
                <w:color w:val="66D9EF"/>
                <w:sz w:val="22"/>
                <w:szCs w:val="22"/>
              </w:rPr>
              <w:t>default</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void</w:t>
            </w:r>
            <w:r>
              <w:rPr>
                <w:rStyle w:val="function"/>
                <w:rFonts w:ascii="Lucida Console" w:hAnsi="Lucida Console"/>
                <w:color w:val="FFFFFF"/>
                <w:sz w:val="22"/>
                <w:szCs w:val="22"/>
              </w:rPr>
              <w:t xml:space="preserve"> </w:t>
            </w:r>
            <w:r>
              <w:rPr>
                <w:rStyle w:val="21"/>
                <w:rFonts w:ascii="Lucida Console" w:hAnsi="Lucida Console"/>
                <w:color w:val="A6E22E"/>
                <w:sz w:val="22"/>
                <w:szCs w:val="22"/>
              </w:rPr>
              <w:t>afterCompletion</w:t>
            </w:r>
            <w:r>
              <w:rPr>
                <w:rStyle w:val="params"/>
                <w:rFonts w:ascii="Lucida Console" w:hAnsi="Lucida Console"/>
                <w:color w:val="FFFFFF"/>
                <w:sz w:val="22"/>
                <w:szCs w:val="22"/>
              </w:rPr>
              <w:t>(HttpServletRequest request, HttpServletResponse response, Object handler,</w:t>
            </w:r>
            <w:r>
              <w:rPr>
                <w:rFonts w:ascii="Lucida Console" w:hAnsi="Lucida Console"/>
                <w:color w:val="657B83"/>
                <w:sz w:val="22"/>
                <w:szCs w:val="22"/>
              </w:rPr>
              <w:br/>
            </w:r>
            <w:r>
              <w:rPr>
                <w:rStyle w:val="params"/>
                <w:rFonts w:ascii="Lucida Console" w:hAnsi="Lucida Console"/>
                <w:color w:val="FFFFFF"/>
                <w:sz w:val="22"/>
                <w:szCs w:val="22"/>
              </w:rPr>
              <w:tab/>
            </w:r>
            <w:r>
              <w:rPr>
                <w:rStyle w:val="params"/>
                <w:rFonts w:ascii="Lucida Console" w:hAnsi="Lucida Console"/>
                <w:color w:val="FFFFFF"/>
                <w:sz w:val="22"/>
                <w:szCs w:val="22"/>
              </w:rPr>
              <w:tab/>
              <w:t>@Nullable Exception ex)</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throws</w:t>
            </w:r>
            <w:r>
              <w:rPr>
                <w:rStyle w:val="function"/>
                <w:rFonts w:ascii="Lucida Console" w:hAnsi="Lucida Console"/>
                <w:color w:val="FFFFFF"/>
                <w:sz w:val="22"/>
                <w:szCs w:val="22"/>
              </w:rPr>
              <w:t xml:space="preserve"> Exception </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w:t>
            </w:r>
          </w:p>
        </w:tc>
      </w:tr>
    </w:tbl>
    <w:p w:rsidR="00151573" w:rsidRDefault="00151573" w:rsidP="00FA61C5">
      <w:pPr>
        <w:widowControl/>
        <w:numPr>
          <w:ilvl w:val="0"/>
          <w:numId w:val="14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一共有三个方法，分别为：</w:t>
      </w:r>
    </w:p>
    <w:p w:rsidR="00151573" w:rsidRDefault="00151573" w:rsidP="00FA61C5">
      <w:pPr>
        <w:widowControl/>
        <w:numPr>
          <w:ilvl w:val="1"/>
          <w:numId w:val="142"/>
        </w:numPr>
        <w:shd w:val="clear" w:color="auto" w:fill="FFFFFF"/>
        <w:ind w:left="45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#preHandle(...)</w:t>
      </w:r>
      <w:r>
        <w:rPr>
          <w:rFonts w:ascii="Lucida Sans Unicode" w:hAnsi="Lucida Sans Unicode" w:cs="Lucida Sans Unicode"/>
          <w:color w:val="1A1A1A"/>
          <w:szCs w:val="21"/>
        </w:rPr>
        <w:t> </w:t>
      </w:r>
      <w:r>
        <w:rPr>
          <w:rFonts w:ascii="Lucida Sans Unicode" w:hAnsi="Lucida Sans Unicode" w:cs="Lucida Sans Unicode"/>
          <w:color w:val="1A1A1A"/>
          <w:szCs w:val="21"/>
        </w:rPr>
        <w:t>方法，调用</w:t>
      </w:r>
      <w:r>
        <w:rPr>
          <w:rFonts w:ascii="Lucida Sans Unicode" w:hAnsi="Lucida Sans Unicode" w:cs="Lucida Sans Unicode"/>
          <w:color w:val="1A1A1A"/>
          <w:szCs w:val="21"/>
        </w:rPr>
        <w:t xml:space="preserve"> Controller </w:t>
      </w:r>
      <w:r>
        <w:rPr>
          <w:rFonts w:ascii="Lucida Sans Unicode" w:hAnsi="Lucida Sans Unicode" w:cs="Lucida Sans Unicode"/>
          <w:color w:val="1A1A1A"/>
          <w:szCs w:val="21"/>
        </w:rPr>
        <w:t>方法之</w:t>
      </w:r>
      <w:r>
        <w:rPr>
          <w:rStyle w:val="a4"/>
          <w:rFonts w:ascii="Lucida Sans Unicode" w:hAnsi="Lucida Sans Unicode" w:cs="Lucida Sans Unicode"/>
          <w:color w:val="1A1A1A"/>
          <w:szCs w:val="21"/>
        </w:rPr>
        <w:t>前</w:t>
      </w:r>
      <w:r>
        <w:rPr>
          <w:rFonts w:ascii="Lucida Sans Unicode" w:hAnsi="Lucida Sans Unicode" w:cs="Lucida Sans Unicode"/>
          <w:color w:val="1A1A1A"/>
          <w:szCs w:val="21"/>
        </w:rPr>
        <w:t>执行。</w:t>
      </w:r>
    </w:p>
    <w:p w:rsidR="00151573" w:rsidRDefault="00151573" w:rsidP="00FA61C5">
      <w:pPr>
        <w:widowControl/>
        <w:numPr>
          <w:ilvl w:val="1"/>
          <w:numId w:val="142"/>
        </w:numPr>
        <w:shd w:val="clear" w:color="auto" w:fill="FFFFFF"/>
        <w:ind w:left="45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#postHandle(...)</w:t>
      </w:r>
      <w:r>
        <w:rPr>
          <w:rFonts w:ascii="Lucida Sans Unicode" w:hAnsi="Lucida Sans Unicode" w:cs="Lucida Sans Unicode"/>
          <w:color w:val="1A1A1A"/>
          <w:szCs w:val="21"/>
        </w:rPr>
        <w:t> </w:t>
      </w:r>
      <w:r>
        <w:rPr>
          <w:rFonts w:ascii="Lucida Sans Unicode" w:hAnsi="Lucida Sans Unicode" w:cs="Lucida Sans Unicode"/>
          <w:color w:val="1A1A1A"/>
          <w:szCs w:val="21"/>
        </w:rPr>
        <w:t>方法，调用</w:t>
      </w:r>
      <w:r>
        <w:rPr>
          <w:rFonts w:ascii="Lucida Sans Unicode" w:hAnsi="Lucida Sans Unicode" w:cs="Lucida Sans Unicode"/>
          <w:color w:val="1A1A1A"/>
          <w:szCs w:val="21"/>
        </w:rPr>
        <w:t xml:space="preserve"> Controller </w:t>
      </w:r>
      <w:r>
        <w:rPr>
          <w:rFonts w:ascii="Lucida Sans Unicode" w:hAnsi="Lucida Sans Unicode" w:cs="Lucida Sans Unicode"/>
          <w:color w:val="1A1A1A"/>
          <w:szCs w:val="21"/>
        </w:rPr>
        <w:t>方法之</w:t>
      </w:r>
      <w:r>
        <w:rPr>
          <w:rStyle w:val="a4"/>
          <w:rFonts w:ascii="Lucida Sans Unicode" w:hAnsi="Lucida Sans Unicode" w:cs="Lucida Sans Unicode"/>
          <w:color w:val="1A1A1A"/>
          <w:szCs w:val="21"/>
        </w:rPr>
        <w:t>后</w:t>
      </w:r>
      <w:r>
        <w:rPr>
          <w:rFonts w:ascii="Lucida Sans Unicode" w:hAnsi="Lucida Sans Unicode" w:cs="Lucida Sans Unicode"/>
          <w:color w:val="1A1A1A"/>
          <w:szCs w:val="21"/>
        </w:rPr>
        <w:t>执行。</w:t>
      </w:r>
    </w:p>
    <w:p w:rsidR="00151573" w:rsidRDefault="00151573" w:rsidP="00FA61C5">
      <w:pPr>
        <w:widowControl/>
        <w:numPr>
          <w:ilvl w:val="1"/>
          <w:numId w:val="142"/>
        </w:numPr>
        <w:shd w:val="clear" w:color="auto" w:fill="FFFFFF"/>
        <w:ind w:left="45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#afterCompletion(...)</w:t>
      </w:r>
      <w:r>
        <w:rPr>
          <w:rFonts w:ascii="Lucida Sans Unicode" w:hAnsi="Lucida Sans Unicode" w:cs="Lucida Sans Unicode"/>
          <w:color w:val="1A1A1A"/>
          <w:szCs w:val="21"/>
        </w:rPr>
        <w:t> </w:t>
      </w:r>
      <w:r>
        <w:rPr>
          <w:rFonts w:ascii="Lucida Sans Unicode" w:hAnsi="Lucida Sans Unicode" w:cs="Lucida Sans Unicode"/>
          <w:color w:val="1A1A1A"/>
          <w:szCs w:val="21"/>
        </w:rPr>
        <w:t>方法，处理完</w:t>
      </w:r>
      <w:r>
        <w:rPr>
          <w:rFonts w:ascii="Lucida Sans Unicode" w:hAnsi="Lucida Sans Unicode" w:cs="Lucida Sans Unicode"/>
          <w:color w:val="1A1A1A"/>
          <w:szCs w:val="21"/>
        </w:rPr>
        <w:t xml:space="preserve"> Controller </w:t>
      </w:r>
      <w:r>
        <w:rPr>
          <w:rFonts w:ascii="Lucida Sans Unicode" w:hAnsi="Lucida Sans Unicode" w:cs="Lucida Sans Unicode"/>
          <w:color w:val="1A1A1A"/>
          <w:szCs w:val="21"/>
        </w:rPr>
        <w:t>方法返回结果之</w:t>
      </w:r>
      <w:r>
        <w:rPr>
          <w:rStyle w:val="a4"/>
          <w:rFonts w:ascii="Lucida Sans Unicode" w:hAnsi="Lucida Sans Unicode" w:cs="Lucida Sans Unicode"/>
          <w:color w:val="1A1A1A"/>
          <w:szCs w:val="21"/>
        </w:rPr>
        <w:t>后</w:t>
      </w:r>
      <w:r>
        <w:rPr>
          <w:rFonts w:ascii="Lucida Sans Unicode" w:hAnsi="Lucida Sans Unicode" w:cs="Lucida Sans Unicode"/>
          <w:color w:val="1A1A1A"/>
          <w:szCs w:val="21"/>
        </w:rPr>
        <w:t>执行。</w:t>
      </w:r>
    </w:p>
    <w:p w:rsidR="00151573" w:rsidRDefault="00151573" w:rsidP="00FA61C5">
      <w:pPr>
        <w:widowControl/>
        <w:numPr>
          <w:ilvl w:val="2"/>
          <w:numId w:val="142"/>
        </w:numPr>
        <w:shd w:val="clear" w:color="auto" w:fill="FFFFFF"/>
        <w:ind w:left="900"/>
        <w:jc w:val="left"/>
        <w:rPr>
          <w:rFonts w:ascii="Lucida Sans Unicode" w:hAnsi="Lucida Sans Unicode" w:cs="Lucida Sans Unicode"/>
          <w:color w:val="1A1A1A"/>
          <w:szCs w:val="21"/>
        </w:rPr>
      </w:pPr>
      <w:r>
        <w:rPr>
          <w:rFonts w:ascii="Lucida Sans Unicode" w:hAnsi="Lucida Sans Unicode" w:cs="Lucida Sans Unicode"/>
          <w:color w:val="1A1A1A"/>
          <w:szCs w:val="21"/>
        </w:rPr>
        <w:t>例如，页面渲染后。</w:t>
      </w:r>
    </w:p>
    <w:p w:rsidR="00151573" w:rsidRDefault="00151573" w:rsidP="00FA61C5">
      <w:pPr>
        <w:widowControl/>
        <w:numPr>
          <w:ilvl w:val="2"/>
          <w:numId w:val="142"/>
        </w:numPr>
        <w:shd w:val="clear" w:color="auto" w:fill="FFFFFF"/>
        <w:ind w:left="900"/>
        <w:jc w:val="left"/>
        <w:rPr>
          <w:rFonts w:ascii="Lucida Sans Unicode" w:hAnsi="Lucida Sans Unicode" w:cs="Lucida Sans Unicode"/>
          <w:color w:val="1A1A1A"/>
          <w:szCs w:val="21"/>
        </w:rPr>
      </w:pPr>
      <w:r>
        <w:rPr>
          <w:rStyle w:val="a4"/>
          <w:rFonts w:ascii="Lucida Sans Unicode" w:hAnsi="Lucida Sans Unicode" w:cs="Lucida Sans Unicode"/>
          <w:color w:val="1A1A1A"/>
          <w:szCs w:val="21"/>
        </w:rPr>
        <w:t>当然，要注意，无论调用</w:t>
      </w:r>
      <w:r>
        <w:rPr>
          <w:rStyle w:val="a4"/>
          <w:rFonts w:ascii="Lucida Sans Unicode" w:hAnsi="Lucida Sans Unicode" w:cs="Lucida Sans Unicode"/>
          <w:color w:val="1A1A1A"/>
          <w:szCs w:val="21"/>
        </w:rPr>
        <w:t xml:space="preserve"> Controller </w:t>
      </w:r>
      <w:r>
        <w:rPr>
          <w:rStyle w:val="a4"/>
          <w:rFonts w:ascii="Lucida Sans Unicode" w:hAnsi="Lucida Sans Unicode" w:cs="Lucida Sans Unicode"/>
          <w:color w:val="1A1A1A"/>
          <w:szCs w:val="21"/>
        </w:rPr>
        <w:t>方法是否成功，都会执行</w:t>
      </w:r>
      <w:r>
        <w:rPr>
          <w:rFonts w:ascii="Lucida Sans Unicode" w:hAnsi="Lucida Sans Unicode" w:cs="Lucida Sans Unicode"/>
          <w:color w:val="1A1A1A"/>
          <w:szCs w:val="21"/>
        </w:rPr>
        <w:t>。</w:t>
      </w:r>
    </w:p>
    <w:p w:rsidR="00151573" w:rsidRDefault="00151573" w:rsidP="00FA61C5">
      <w:pPr>
        <w:widowControl/>
        <w:numPr>
          <w:ilvl w:val="0"/>
          <w:numId w:val="14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举个例子：</w:t>
      </w:r>
    </w:p>
    <w:p w:rsidR="00151573" w:rsidRDefault="00151573" w:rsidP="00FA61C5">
      <w:pPr>
        <w:widowControl/>
        <w:numPr>
          <w:ilvl w:val="1"/>
          <w:numId w:val="142"/>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当俩个拦截器都实现放行操作时，执行顺序为</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preHandle[1] =&gt; preHandle[2] =&gt; postHandle[2] =&gt; postHandle[1] =&gt; afterCompletion[2] =&gt; afterCompletion[1]</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151573" w:rsidRDefault="00151573" w:rsidP="00FA61C5">
      <w:pPr>
        <w:widowControl/>
        <w:numPr>
          <w:ilvl w:val="1"/>
          <w:numId w:val="142"/>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当第一个拦截器</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#preHandle(...)</w:t>
      </w:r>
      <w:r>
        <w:rPr>
          <w:rFonts w:ascii="Lucida Sans Unicode" w:hAnsi="Lucida Sans Unicode" w:cs="Lucida Sans Unicode"/>
          <w:color w:val="1A1A1A"/>
          <w:szCs w:val="21"/>
        </w:rPr>
        <w:t> </w:t>
      </w:r>
      <w:r>
        <w:rPr>
          <w:rFonts w:ascii="Lucida Sans Unicode" w:hAnsi="Lucida Sans Unicode" w:cs="Lucida Sans Unicode"/>
          <w:color w:val="1A1A1A"/>
          <w:szCs w:val="21"/>
        </w:rPr>
        <w:t>方法返回</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false</w:t>
      </w:r>
      <w:r>
        <w:rPr>
          <w:rFonts w:ascii="Lucida Sans Unicode" w:hAnsi="Lucida Sans Unicode" w:cs="Lucida Sans Unicode"/>
          <w:color w:val="1A1A1A"/>
          <w:szCs w:val="21"/>
        </w:rPr>
        <w:t> </w:t>
      </w:r>
      <w:r>
        <w:rPr>
          <w:rFonts w:ascii="Lucida Sans Unicode" w:hAnsi="Lucida Sans Unicode" w:cs="Lucida Sans Unicode"/>
          <w:color w:val="1A1A1A"/>
          <w:szCs w:val="21"/>
        </w:rPr>
        <w:t>，也就是对其进行拦截时，第二个拦截器是完全不执行的，第一个拦截器只执行</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#preHandle(...)</w:t>
      </w:r>
      <w:r>
        <w:rPr>
          <w:rFonts w:ascii="Lucida Sans Unicode" w:hAnsi="Lucida Sans Unicode" w:cs="Lucida Sans Unicode"/>
          <w:color w:val="1A1A1A"/>
          <w:szCs w:val="21"/>
        </w:rPr>
        <w:t> </w:t>
      </w:r>
      <w:r>
        <w:rPr>
          <w:rFonts w:ascii="Lucida Sans Unicode" w:hAnsi="Lucida Sans Unicode" w:cs="Lucida Sans Unicode"/>
          <w:color w:val="1A1A1A"/>
          <w:szCs w:val="21"/>
        </w:rPr>
        <w:t>部分。</w:t>
      </w:r>
    </w:p>
    <w:p w:rsidR="00151573" w:rsidRDefault="00151573" w:rsidP="00FA61C5">
      <w:pPr>
        <w:widowControl/>
        <w:numPr>
          <w:ilvl w:val="1"/>
          <w:numId w:val="142"/>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当第一个拦截器</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#preHandle(...)</w:t>
      </w:r>
      <w:r>
        <w:rPr>
          <w:rFonts w:ascii="Lucida Sans Unicode" w:hAnsi="Lucida Sans Unicode" w:cs="Lucida Sans Unicode"/>
          <w:color w:val="1A1A1A"/>
          <w:szCs w:val="21"/>
        </w:rPr>
        <w:t> </w:t>
      </w:r>
      <w:r>
        <w:rPr>
          <w:rFonts w:ascii="Lucida Sans Unicode" w:hAnsi="Lucida Sans Unicode" w:cs="Lucida Sans Unicode"/>
          <w:color w:val="1A1A1A"/>
          <w:szCs w:val="21"/>
        </w:rPr>
        <w:t>方法返回</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true</w:t>
      </w:r>
      <w:r>
        <w:rPr>
          <w:rFonts w:ascii="Lucida Sans Unicode" w:hAnsi="Lucida Sans Unicode" w:cs="Lucida Sans Unicode"/>
          <w:color w:val="1A1A1A"/>
          <w:szCs w:val="21"/>
        </w:rPr>
        <w:t> </w:t>
      </w:r>
      <w:r>
        <w:rPr>
          <w:rFonts w:ascii="Lucida Sans Unicode" w:hAnsi="Lucida Sans Unicode" w:cs="Lucida Sans Unicode"/>
          <w:color w:val="1A1A1A"/>
          <w:szCs w:val="21"/>
        </w:rPr>
        <w:t>，第二个拦截器</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#preHandle(...)</w:t>
      </w:r>
      <w:r>
        <w:rPr>
          <w:rFonts w:ascii="Lucida Sans Unicode" w:hAnsi="Lucida Sans Unicode" w:cs="Lucida Sans Unicode"/>
          <w:color w:val="1A1A1A"/>
          <w:szCs w:val="21"/>
        </w:rPr>
        <w:t> </w:t>
      </w:r>
      <w:r>
        <w:rPr>
          <w:rFonts w:ascii="Lucida Sans Unicode" w:hAnsi="Lucida Sans Unicode" w:cs="Lucida Sans Unicode"/>
          <w:color w:val="1A1A1A"/>
          <w:szCs w:val="21"/>
        </w:rPr>
        <w:t>返回</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false</w:t>
      </w:r>
      <w:r>
        <w:rPr>
          <w:rFonts w:ascii="Lucida Sans Unicode" w:hAnsi="Lucida Sans Unicode" w:cs="Lucida Sans Unicode"/>
          <w:color w:val="1A1A1A"/>
          <w:szCs w:val="21"/>
        </w:rPr>
        <w:t> </w:t>
      </w:r>
      <w:r>
        <w:rPr>
          <w:rFonts w:ascii="Lucida Sans Unicode" w:hAnsi="Lucida Sans Unicode" w:cs="Lucida Sans Unicode"/>
          <w:color w:val="1A1A1A"/>
          <w:szCs w:val="21"/>
        </w:rPr>
        <w:t>，执行顺序为</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preHandle[1] =&gt; preHandle[2] =&gt; afterCompletion[1]</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151573" w:rsidRDefault="00151573" w:rsidP="00FA61C5">
      <w:pPr>
        <w:widowControl/>
        <w:numPr>
          <w:ilvl w:val="0"/>
          <w:numId w:val="14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总结来说：</w:t>
      </w:r>
    </w:p>
    <w:p w:rsidR="00151573" w:rsidRDefault="00151573" w:rsidP="00FA61C5">
      <w:pPr>
        <w:widowControl/>
        <w:numPr>
          <w:ilvl w:val="1"/>
          <w:numId w:val="142"/>
        </w:numPr>
        <w:shd w:val="clear" w:color="auto" w:fill="FFFFFF"/>
        <w:ind w:left="45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#preHandle(...)</w:t>
      </w:r>
      <w:r>
        <w:rPr>
          <w:rFonts w:ascii="Lucida Sans Unicode" w:hAnsi="Lucida Sans Unicode" w:cs="Lucida Sans Unicode"/>
          <w:color w:val="1A1A1A"/>
          <w:szCs w:val="21"/>
        </w:rPr>
        <w:t> </w:t>
      </w:r>
      <w:r>
        <w:rPr>
          <w:rFonts w:ascii="Lucida Sans Unicode" w:hAnsi="Lucida Sans Unicode" w:cs="Lucida Sans Unicode"/>
          <w:color w:val="1A1A1A"/>
          <w:szCs w:val="21"/>
        </w:rPr>
        <w:t>方法，按拦截器定义</w:t>
      </w:r>
      <w:r>
        <w:rPr>
          <w:rStyle w:val="a4"/>
          <w:rFonts w:ascii="Lucida Sans Unicode" w:hAnsi="Lucida Sans Unicode" w:cs="Lucida Sans Unicode"/>
          <w:color w:val="1A1A1A"/>
          <w:szCs w:val="21"/>
        </w:rPr>
        <w:t>顺序</w:t>
      </w:r>
      <w:r>
        <w:rPr>
          <w:rFonts w:ascii="Lucida Sans Unicode" w:hAnsi="Lucida Sans Unicode" w:cs="Lucida Sans Unicode"/>
          <w:color w:val="1A1A1A"/>
          <w:szCs w:val="21"/>
        </w:rPr>
        <w:t>调用。若任一拦截器返回</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false</w:t>
      </w:r>
      <w:r>
        <w:rPr>
          <w:rFonts w:ascii="Lucida Sans Unicode" w:hAnsi="Lucida Sans Unicode" w:cs="Lucida Sans Unicode"/>
          <w:color w:val="1A1A1A"/>
          <w:szCs w:val="21"/>
        </w:rPr>
        <w:t> </w:t>
      </w:r>
      <w:r>
        <w:rPr>
          <w:rFonts w:ascii="Lucida Sans Unicode" w:hAnsi="Lucida Sans Unicode" w:cs="Lucida Sans Unicode"/>
          <w:color w:val="1A1A1A"/>
          <w:szCs w:val="21"/>
        </w:rPr>
        <w:t>，则</w:t>
      </w:r>
      <w:r>
        <w:rPr>
          <w:rFonts w:ascii="Lucida Sans Unicode" w:hAnsi="Lucida Sans Unicode" w:cs="Lucida Sans Unicode"/>
          <w:color w:val="1A1A1A"/>
          <w:szCs w:val="21"/>
        </w:rPr>
        <w:t xml:space="preserve"> Controller </w:t>
      </w:r>
      <w:r>
        <w:rPr>
          <w:rFonts w:ascii="Lucida Sans Unicode" w:hAnsi="Lucida Sans Unicode" w:cs="Lucida Sans Unicode"/>
          <w:color w:val="1A1A1A"/>
          <w:szCs w:val="21"/>
        </w:rPr>
        <w:t>方法不再调用。</w:t>
      </w:r>
    </w:p>
    <w:p w:rsidR="00151573" w:rsidRDefault="00151573" w:rsidP="00FA61C5">
      <w:pPr>
        <w:widowControl/>
        <w:numPr>
          <w:ilvl w:val="1"/>
          <w:numId w:val="142"/>
        </w:numPr>
        <w:shd w:val="clear" w:color="auto" w:fill="FFFFFF"/>
        <w:ind w:left="45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#postHandle(...)</w:t>
      </w:r>
      <w:r>
        <w:rPr>
          <w:rFonts w:ascii="Lucida Sans Unicode" w:hAnsi="Lucida Sans Unicode" w:cs="Lucida Sans Unicode"/>
          <w:color w:val="1A1A1A"/>
          <w:szCs w:val="21"/>
        </w:rPr>
        <w:t> </w:t>
      </w:r>
      <w:r>
        <w:rPr>
          <w:rFonts w:ascii="Lucida Sans Unicode" w:hAnsi="Lucida Sans Unicode" w:cs="Lucida Sans Unicode"/>
          <w:color w:val="1A1A1A"/>
          <w:szCs w:val="21"/>
        </w:rPr>
        <w:t>和</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#afterCompletion(...)</w:t>
      </w:r>
      <w:r>
        <w:rPr>
          <w:rFonts w:ascii="Lucida Sans Unicode" w:hAnsi="Lucida Sans Unicode" w:cs="Lucida Sans Unicode"/>
          <w:color w:val="1A1A1A"/>
          <w:szCs w:val="21"/>
        </w:rPr>
        <w:t> </w:t>
      </w:r>
      <w:r>
        <w:rPr>
          <w:rFonts w:ascii="Lucida Sans Unicode" w:hAnsi="Lucida Sans Unicode" w:cs="Lucida Sans Unicode"/>
          <w:color w:val="1A1A1A"/>
          <w:szCs w:val="21"/>
        </w:rPr>
        <w:t>方法，按拦截器定义</w:t>
      </w:r>
      <w:r>
        <w:rPr>
          <w:rStyle w:val="a4"/>
          <w:rFonts w:ascii="Lucida Sans Unicode" w:hAnsi="Lucida Sans Unicode" w:cs="Lucida Sans Unicode"/>
          <w:color w:val="1A1A1A"/>
          <w:szCs w:val="21"/>
        </w:rPr>
        <w:t>逆序</w:t>
      </w:r>
      <w:r>
        <w:rPr>
          <w:rFonts w:ascii="Lucida Sans Unicode" w:hAnsi="Lucida Sans Unicode" w:cs="Lucida Sans Unicode"/>
          <w:color w:val="1A1A1A"/>
          <w:szCs w:val="21"/>
        </w:rPr>
        <w:t>调用。</w:t>
      </w:r>
    </w:p>
    <w:p w:rsidR="00151573" w:rsidRDefault="00151573" w:rsidP="00FA61C5">
      <w:pPr>
        <w:widowControl/>
        <w:numPr>
          <w:ilvl w:val="1"/>
          <w:numId w:val="142"/>
        </w:numPr>
        <w:shd w:val="clear" w:color="auto" w:fill="FFFFFF"/>
        <w:ind w:left="45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#postHandler(...)</w:t>
      </w:r>
      <w:r>
        <w:rPr>
          <w:rFonts w:ascii="Lucida Sans Unicode" w:hAnsi="Lucida Sans Unicode" w:cs="Lucida Sans Unicode"/>
          <w:color w:val="1A1A1A"/>
          <w:szCs w:val="21"/>
        </w:rPr>
        <w:t> </w:t>
      </w:r>
      <w:r>
        <w:rPr>
          <w:rFonts w:ascii="Lucida Sans Unicode" w:hAnsi="Lucida Sans Unicode" w:cs="Lucida Sans Unicode"/>
          <w:color w:val="1A1A1A"/>
          <w:szCs w:val="21"/>
        </w:rPr>
        <w:t>方法，在调用</w:t>
      </w:r>
      <w:r>
        <w:rPr>
          <w:rFonts w:ascii="Lucida Sans Unicode" w:hAnsi="Lucida Sans Unicode" w:cs="Lucida Sans Unicode"/>
          <w:color w:val="1A1A1A"/>
          <w:szCs w:val="21"/>
        </w:rPr>
        <w:t xml:space="preserve"> Controller </w:t>
      </w:r>
      <w:r>
        <w:rPr>
          <w:rFonts w:ascii="Lucida Sans Unicode" w:hAnsi="Lucida Sans Unicode" w:cs="Lucida Sans Unicode"/>
          <w:color w:val="1A1A1A"/>
          <w:szCs w:val="21"/>
        </w:rPr>
        <w:t>方法之</w:t>
      </w:r>
      <w:r>
        <w:rPr>
          <w:rStyle w:val="a4"/>
          <w:rFonts w:ascii="Lucida Sans Unicode" w:hAnsi="Lucida Sans Unicode" w:cs="Lucida Sans Unicode"/>
          <w:color w:val="1A1A1A"/>
          <w:szCs w:val="21"/>
        </w:rPr>
        <w:t>后</w:t>
      </w:r>
      <w:r>
        <w:rPr>
          <w:rFonts w:ascii="Lucida Sans Unicode" w:hAnsi="Lucida Sans Unicode" w:cs="Lucida Sans Unicode"/>
          <w:color w:val="1A1A1A"/>
          <w:szCs w:val="21"/>
        </w:rPr>
        <w:t>执行。</w:t>
      </w:r>
    </w:p>
    <w:p w:rsidR="00151573" w:rsidRDefault="00151573" w:rsidP="00FA61C5">
      <w:pPr>
        <w:widowControl/>
        <w:numPr>
          <w:ilvl w:val="1"/>
          <w:numId w:val="142"/>
        </w:numPr>
        <w:shd w:val="clear" w:color="auto" w:fill="FFFFFF"/>
        <w:ind w:left="45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#afterCompletion(...)</w:t>
      </w:r>
      <w:r>
        <w:rPr>
          <w:rFonts w:ascii="Lucida Sans Unicode" w:hAnsi="Lucida Sans Unicode" w:cs="Lucida Sans Unicode"/>
          <w:color w:val="1A1A1A"/>
          <w:szCs w:val="21"/>
        </w:rPr>
        <w:t> </w:t>
      </w:r>
      <w:r>
        <w:rPr>
          <w:rFonts w:ascii="Lucida Sans Unicode" w:hAnsi="Lucida Sans Unicode" w:cs="Lucida Sans Unicode"/>
          <w:color w:val="1A1A1A"/>
          <w:szCs w:val="21"/>
        </w:rPr>
        <w:t>方法，只有该拦截器在</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#preHandle(...)</w:t>
      </w:r>
      <w:r>
        <w:rPr>
          <w:rFonts w:ascii="Lucida Sans Unicode" w:hAnsi="Lucida Sans Unicode" w:cs="Lucida Sans Unicode"/>
          <w:color w:val="1A1A1A"/>
          <w:szCs w:val="21"/>
        </w:rPr>
        <w:t> </w:t>
      </w:r>
      <w:r>
        <w:rPr>
          <w:rFonts w:ascii="Lucida Sans Unicode" w:hAnsi="Lucida Sans Unicode" w:cs="Lucida Sans Unicode"/>
          <w:color w:val="1A1A1A"/>
          <w:szCs w:val="21"/>
        </w:rPr>
        <w:t>方法返回</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true</w:t>
      </w:r>
      <w:r>
        <w:rPr>
          <w:rFonts w:ascii="Lucida Sans Unicode" w:hAnsi="Lucida Sans Unicode" w:cs="Lucida Sans Unicode"/>
          <w:color w:val="1A1A1A"/>
          <w:szCs w:val="21"/>
        </w:rPr>
        <w:t> </w:t>
      </w:r>
      <w:r>
        <w:rPr>
          <w:rFonts w:ascii="Lucida Sans Unicode" w:hAnsi="Lucida Sans Unicode" w:cs="Lucida Sans Unicode"/>
          <w:color w:val="1A1A1A"/>
          <w:szCs w:val="21"/>
        </w:rPr>
        <w:t>时，才能够被调用，且一定会被调用。为什么</w:t>
      </w:r>
      <w:r>
        <w:rPr>
          <w:rFonts w:ascii="Lucida Sans Unicode" w:hAnsi="Lucida Sans Unicode" w:cs="Lucida Sans Unicode"/>
          <w:color w:val="1A1A1A"/>
          <w:szCs w:val="21"/>
        </w:rPr>
        <w:t>“</w:t>
      </w:r>
      <w:r>
        <w:rPr>
          <w:rFonts w:ascii="Lucida Sans Unicode" w:hAnsi="Lucida Sans Unicode" w:cs="Lucida Sans Unicode"/>
          <w:color w:val="1A1A1A"/>
          <w:szCs w:val="21"/>
        </w:rPr>
        <w:t>且一定会被调用</w:t>
      </w:r>
      <w:r>
        <w:rPr>
          <w:rFonts w:ascii="Lucida Sans Unicode" w:hAnsi="Lucida Sans Unicode" w:cs="Lucida Sans Unicode"/>
          <w:color w:val="1A1A1A"/>
          <w:szCs w:val="21"/>
        </w:rPr>
        <w:t>”</w:t>
      </w:r>
      <w:r>
        <w:rPr>
          <w:rFonts w:ascii="Lucida Sans Unicode" w:hAnsi="Lucida Sans Unicode" w:cs="Lucida Sans Unicode"/>
          <w:color w:val="1A1A1A"/>
          <w:szCs w:val="21"/>
        </w:rPr>
        <w:t>呢？即使</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#afterCompletion(...)</w:t>
      </w:r>
      <w:r>
        <w:rPr>
          <w:rFonts w:ascii="Lucida Sans Unicode" w:hAnsi="Lucida Sans Unicode" w:cs="Lucida Sans Unicode"/>
          <w:color w:val="1A1A1A"/>
          <w:szCs w:val="21"/>
        </w:rPr>
        <w:t> </w:t>
      </w:r>
      <w:r>
        <w:rPr>
          <w:rFonts w:ascii="Lucida Sans Unicode" w:hAnsi="Lucida Sans Unicode" w:cs="Lucida Sans Unicode"/>
          <w:color w:val="1A1A1A"/>
          <w:szCs w:val="21"/>
        </w:rPr>
        <w:t>方法，按拦截器定义</w:t>
      </w:r>
      <w:r>
        <w:rPr>
          <w:rStyle w:val="a4"/>
          <w:rFonts w:ascii="Lucida Sans Unicode" w:hAnsi="Lucida Sans Unicode" w:cs="Lucida Sans Unicode"/>
          <w:color w:val="1A1A1A"/>
          <w:szCs w:val="21"/>
        </w:rPr>
        <w:t>逆序</w:t>
      </w:r>
      <w:r>
        <w:rPr>
          <w:rFonts w:ascii="Lucida Sans Unicode" w:hAnsi="Lucida Sans Unicode" w:cs="Lucida Sans Unicode"/>
          <w:color w:val="1A1A1A"/>
          <w:szCs w:val="21"/>
        </w:rPr>
        <w:t>调用时，前面的拦截器发生异常，后面的拦截器还能够调用，</w:t>
      </w:r>
      <w:r>
        <w:rPr>
          <w:rStyle w:val="a4"/>
          <w:rFonts w:ascii="Lucida Sans Unicode" w:hAnsi="Lucida Sans Unicode" w:cs="Lucida Sans Unicode"/>
          <w:color w:val="1A1A1A"/>
          <w:szCs w:val="21"/>
        </w:rPr>
        <w:t>即无视异常</w:t>
      </w:r>
      <w:r>
        <w:rPr>
          <w:rFonts w:ascii="Lucida Sans Unicode" w:hAnsi="Lucida Sans Unicode" w:cs="Lucida Sans Unicode"/>
          <w:color w:val="1A1A1A"/>
          <w:szCs w:val="21"/>
        </w:rPr>
        <w:t>。</w:t>
      </w:r>
    </w:p>
    <w:p w:rsidR="00151573" w:rsidRDefault="00167304" w:rsidP="00151573">
      <w:pPr>
        <w:spacing w:before="300" w:after="300"/>
        <w:rPr>
          <w:rFonts w:ascii="宋体" w:hAnsi="宋体" w:cs="宋体"/>
          <w:sz w:val="24"/>
          <w:szCs w:val="24"/>
        </w:rPr>
      </w:pPr>
      <w:r>
        <w:pict>
          <v:rect id="_x0000_i1032" style="width:0;height:0" o:hralign="center" o:hrstd="t" o:hrnoshade="t" o:hr="t" fillcolor="#1a1a1a" stroked="f"/>
        </w:pict>
      </w:r>
    </w:p>
    <w:p w:rsidR="00151573" w:rsidRDefault="00151573" w:rsidP="0015157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关于这块，可以看看如下两篇文章：</w:t>
      </w:r>
    </w:p>
    <w:p w:rsidR="00151573" w:rsidRDefault="00167304" w:rsidP="00FA61C5">
      <w:pPr>
        <w:widowControl/>
        <w:numPr>
          <w:ilvl w:val="0"/>
          <w:numId w:val="143"/>
        </w:numPr>
        <w:shd w:val="clear" w:color="auto" w:fill="FFFFFF"/>
        <w:ind w:left="0"/>
        <w:jc w:val="left"/>
        <w:rPr>
          <w:rFonts w:ascii="Lucida Sans Unicode" w:hAnsi="Lucida Sans Unicode" w:cs="Lucida Sans Unicode"/>
          <w:color w:val="1A1A1A"/>
          <w:szCs w:val="21"/>
        </w:rPr>
      </w:pPr>
      <w:hyperlink r:id="rId336" w:tgtFrame="_blank" w:history="1">
        <w:r w:rsidR="00151573">
          <w:rPr>
            <w:rStyle w:val="a5"/>
            <w:rFonts w:ascii="Lucida Sans Unicode" w:hAnsi="Lucida Sans Unicode" w:cs="Lucida Sans Unicode"/>
            <w:color w:val="0088CC"/>
            <w:szCs w:val="21"/>
          </w:rPr>
          <w:t>《</w:t>
        </w:r>
        <w:r w:rsidR="00151573">
          <w:rPr>
            <w:rStyle w:val="a5"/>
            <w:rFonts w:ascii="Lucida Sans Unicode" w:hAnsi="Lucida Sans Unicode" w:cs="Lucida Sans Unicode"/>
            <w:color w:val="0088CC"/>
            <w:szCs w:val="21"/>
          </w:rPr>
          <w:t xml:space="preserve">Spring MVC </w:t>
        </w:r>
        <w:r w:rsidR="00151573">
          <w:rPr>
            <w:rStyle w:val="a5"/>
            <w:rFonts w:ascii="Lucida Sans Unicode" w:hAnsi="Lucida Sans Unicode" w:cs="Lucida Sans Unicode"/>
            <w:color w:val="0088CC"/>
            <w:szCs w:val="21"/>
          </w:rPr>
          <w:t>多个拦截器执行顺序及拦截器使用方法》</w:t>
        </w:r>
      </w:hyperlink>
      <w:r w:rsidR="00151573">
        <w:rPr>
          <w:rFonts w:ascii="Lucida Sans Unicode" w:hAnsi="Lucida Sans Unicode" w:cs="Lucida Sans Unicode"/>
          <w:color w:val="1A1A1A"/>
          <w:szCs w:val="21"/>
        </w:rPr>
        <w:t> </w:t>
      </w:r>
      <w:r w:rsidR="00151573">
        <w:rPr>
          <w:rFonts w:ascii="Lucida Sans Unicode" w:hAnsi="Lucida Sans Unicode" w:cs="Lucida Sans Unicode"/>
          <w:color w:val="1A1A1A"/>
          <w:szCs w:val="21"/>
        </w:rPr>
        <w:t>文章，通过</w:t>
      </w:r>
      <w:r w:rsidR="00151573">
        <w:rPr>
          <w:rStyle w:val="a4"/>
          <w:rFonts w:ascii="Lucida Sans Unicode" w:hAnsi="Lucida Sans Unicode" w:cs="Lucida Sans Unicode"/>
          <w:color w:val="1A1A1A"/>
          <w:szCs w:val="21"/>
        </w:rPr>
        <w:t>实践</w:t>
      </w:r>
      <w:r w:rsidR="00151573">
        <w:rPr>
          <w:rFonts w:ascii="Lucida Sans Unicode" w:hAnsi="Lucida Sans Unicode" w:cs="Lucida Sans Unicode"/>
          <w:color w:val="1A1A1A"/>
          <w:szCs w:val="21"/>
        </w:rPr>
        <w:t>更加理解。</w:t>
      </w:r>
    </w:p>
    <w:p w:rsidR="00151573" w:rsidRDefault="00167304" w:rsidP="00FA61C5">
      <w:pPr>
        <w:widowControl/>
        <w:numPr>
          <w:ilvl w:val="0"/>
          <w:numId w:val="143"/>
        </w:numPr>
        <w:shd w:val="clear" w:color="auto" w:fill="FFFFFF"/>
        <w:ind w:left="0"/>
        <w:jc w:val="left"/>
        <w:rPr>
          <w:rFonts w:ascii="Lucida Sans Unicode" w:hAnsi="Lucida Sans Unicode" w:cs="Lucida Sans Unicode"/>
          <w:color w:val="1A1A1A"/>
          <w:szCs w:val="21"/>
        </w:rPr>
      </w:pPr>
      <w:hyperlink r:id="rId337" w:history="1">
        <w:r w:rsidR="00151573">
          <w:rPr>
            <w:rStyle w:val="a5"/>
            <w:rFonts w:ascii="Lucida Sans Unicode" w:hAnsi="Lucida Sans Unicode" w:cs="Lucida Sans Unicode"/>
            <w:color w:val="0088CC"/>
            <w:szCs w:val="21"/>
          </w:rPr>
          <w:t>《精尽</w:t>
        </w:r>
        <w:r w:rsidR="00151573">
          <w:rPr>
            <w:rStyle w:val="a5"/>
            <w:rFonts w:ascii="Lucida Sans Unicode" w:hAnsi="Lucida Sans Unicode" w:cs="Lucida Sans Unicode"/>
            <w:color w:val="0088CC"/>
            <w:szCs w:val="21"/>
          </w:rPr>
          <w:t xml:space="preserve"> Spring MVC </w:t>
        </w:r>
        <w:r w:rsidR="00151573">
          <w:rPr>
            <w:rStyle w:val="a5"/>
            <w:rFonts w:ascii="Lucida Sans Unicode" w:hAnsi="Lucida Sans Unicode" w:cs="Lucida Sans Unicode"/>
            <w:color w:val="0088CC"/>
            <w:szCs w:val="21"/>
          </w:rPr>
          <w:t>源码分析</w:t>
        </w:r>
        <w:r w:rsidR="00151573">
          <w:rPr>
            <w:rStyle w:val="a5"/>
            <w:rFonts w:ascii="Lucida Sans Unicode" w:hAnsi="Lucida Sans Unicode" w:cs="Lucida Sans Unicode"/>
            <w:color w:val="0088CC"/>
            <w:szCs w:val="21"/>
          </w:rPr>
          <w:t xml:space="preserve"> —— HandlerMapping </w:t>
        </w:r>
        <w:r w:rsidR="00151573">
          <w:rPr>
            <w:rStyle w:val="a5"/>
            <w:rFonts w:ascii="Lucida Sans Unicode" w:hAnsi="Lucida Sans Unicode" w:cs="Lucida Sans Unicode"/>
            <w:color w:val="0088CC"/>
            <w:szCs w:val="21"/>
          </w:rPr>
          <w:t>组件（二）之</w:t>
        </w:r>
        <w:r w:rsidR="00151573">
          <w:rPr>
            <w:rStyle w:val="a5"/>
            <w:rFonts w:ascii="Lucida Sans Unicode" w:hAnsi="Lucida Sans Unicode" w:cs="Lucida Sans Unicode"/>
            <w:color w:val="0088CC"/>
            <w:szCs w:val="21"/>
          </w:rPr>
          <w:t xml:space="preserve"> HandlerInterceptor</w:t>
        </w:r>
        <w:r w:rsidR="00151573">
          <w:rPr>
            <w:rStyle w:val="a5"/>
            <w:rFonts w:ascii="Lucida Sans Unicode" w:hAnsi="Lucida Sans Unicode" w:cs="Lucida Sans Unicode"/>
            <w:color w:val="0088CC"/>
            <w:szCs w:val="21"/>
          </w:rPr>
          <w:t>》</w:t>
        </w:r>
      </w:hyperlink>
      <w:r w:rsidR="00151573">
        <w:rPr>
          <w:rFonts w:ascii="Lucida Sans Unicode" w:hAnsi="Lucida Sans Unicode" w:cs="Lucida Sans Unicode"/>
          <w:color w:val="1A1A1A"/>
          <w:szCs w:val="21"/>
        </w:rPr>
        <w:t> </w:t>
      </w:r>
      <w:r w:rsidR="00151573">
        <w:rPr>
          <w:rFonts w:ascii="Lucida Sans Unicode" w:hAnsi="Lucida Sans Unicode" w:cs="Lucida Sans Unicode"/>
          <w:color w:val="1A1A1A"/>
          <w:szCs w:val="21"/>
        </w:rPr>
        <w:t>文章，通过</w:t>
      </w:r>
      <w:r w:rsidR="00151573">
        <w:rPr>
          <w:rStyle w:val="a4"/>
          <w:rFonts w:ascii="Lucida Sans Unicode" w:hAnsi="Lucida Sans Unicode" w:cs="Lucida Sans Unicode"/>
          <w:color w:val="1A1A1A"/>
          <w:szCs w:val="21"/>
        </w:rPr>
        <w:t>源码</w:t>
      </w:r>
      <w:r w:rsidR="00151573">
        <w:rPr>
          <w:rFonts w:ascii="Lucida Sans Unicode" w:hAnsi="Lucida Sans Unicode" w:cs="Lucida Sans Unicode"/>
          <w:color w:val="1A1A1A"/>
          <w:szCs w:val="21"/>
        </w:rPr>
        <w:t>更加理解。</w:t>
      </w:r>
    </w:p>
    <w:p w:rsidR="000E0047" w:rsidRDefault="000E0047" w:rsidP="000E0047">
      <w:pPr>
        <w:pStyle w:val="2"/>
      </w:pPr>
      <w:r>
        <w:t>15.Spring MVC 的拦截器可以做哪些事情？</w:t>
      </w:r>
    </w:p>
    <w:p w:rsidR="000E0047" w:rsidRDefault="000E0047" w:rsidP="000E0047">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拦截器能做的事情非常非常非常多，例如：</w:t>
      </w:r>
    </w:p>
    <w:p w:rsidR="000E0047" w:rsidRDefault="000E0047" w:rsidP="00FA61C5">
      <w:pPr>
        <w:widowControl/>
        <w:numPr>
          <w:ilvl w:val="0"/>
          <w:numId w:val="14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记录访问日志。</w:t>
      </w:r>
    </w:p>
    <w:p w:rsidR="000E0047" w:rsidRDefault="000E0047" w:rsidP="00FA61C5">
      <w:pPr>
        <w:widowControl/>
        <w:numPr>
          <w:ilvl w:val="0"/>
          <w:numId w:val="14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记录异常日志。</w:t>
      </w:r>
    </w:p>
    <w:p w:rsidR="000E0047" w:rsidRDefault="000E0047" w:rsidP="00FA61C5">
      <w:pPr>
        <w:widowControl/>
        <w:numPr>
          <w:ilvl w:val="0"/>
          <w:numId w:val="14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需要登陆的请求操作，拦截未登陆的用户。</w:t>
      </w:r>
    </w:p>
    <w:p w:rsidR="000E0047" w:rsidRDefault="000E0047" w:rsidP="00FA61C5">
      <w:pPr>
        <w:widowControl/>
        <w:numPr>
          <w:ilvl w:val="0"/>
          <w:numId w:val="14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w:t>
      </w:r>
    </w:p>
    <w:p w:rsidR="000E0047" w:rsidRDefault="000E0047" w:rsidP="000E0047">
      <w:pPr>
        <w:pStyle w:val="2"/>
        <w:rPr>
          <w:sz w:val="36"/>
          <w:szCs w:val="36"/>
        </w:rPr>
      </w:pPr>
      <w:r>
        <w:t>16.Spring MVC 的拦截器和 Filter 过滤器有什么差别？</w:t>
      </w:r>
    </w:p>
    <w:p w:rsidR="000E0047" w:rsidRDefault="000E0047" w:rsidP="000E0047">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看了文章</w:t>
      </w:r>
      <w:r>
        <w:rPr>
          <w:rFonts w:ascii="Lucida Sans Unicode" w:hAnsi="Lucida Sans Unicode" w:cs="Lucida Sans Unicode"/>
          <w:color w:val="1A1A1A"/>
        </w:rPr>
        <w:t> </w:t>
      </w:r>
      <w:hyperlink r:id="rId338" w:tgtFrame="_blank" w:history="1">
        <w:r>
          <w:rPr>
            <w:rStyle w:val="a5"/>
            <w:rFonts w:ascii="Lucida Sans Unicode" w:hAnsi="Lucida Sans Unicode" w:cs="Lucida Sans Unicode"/>
            <w:color w:val="0088CC"/>
          </w:rPr>
          <w:t>《过滤器</w:t>
        </w:r>
        <w:r>
          <w:rPr>
            <w:rStyle w:val="a5"/>
            <w:rFonts w:ascii="Lucida Sans Unicode" w:hAnsi="Lucida Sans Unicode" w:cs="Lucida Sans Unicode"/>
            <w:color w:val="0088CC"/>
          </w:rPr>
          <w:t>( Filter )</w:t>
        </w:r>
        <w:r>
          <w:rPr>
            <w:rStyle w:val="a5"/>
            <w:rFonts w:ascii="Lucida Sans Unicode" w:hAnsi="Lucida Sans Unicode" w:cs="Lucida Sans Unicode"/>
            <w:color w:val="0088CC"/>
          </w:rPr>
          <w:t>和拦截器</w:t>
        </w:r>
        <w:r>
          <w:rPr>
            <w:rStyle w:val="a5"/>
            <w:rFonts w:ascii="Lucida Sans Unicode" w:hAnsi="Lucida Sans Unicode" w:cs="Lucida Sans Unicode"/>
            <w:color w:val="0088CC"/>
          </w:rPr>
          <w:t>( Interceptor )</w:t>
        </w:r>
        <w:r>
          <w:rPr>
            <w:rStyle w:val="a5"/>
            <w:rFonts w:ascii="Lucida Sans Unicode" w:hAnsi="Lucida Sans Unicode" w:cs="Lucida Sans Unicode"/>
            <w:color w:val="0088CC"/>
          </w:rPr>
          <w:t>的区别》</w:t>
        </w:r>
      </w:hyperlink>
      <w:r>
        <w:rPr>
          <w:rFonts w:ascii="Lucida Sans Unicode" w:hAnsi="Lucida Sans Unicode" w:cs="Lucida Sans Unicode"/>
          <w:color w:val="1A1A1A"/>
        </w:rPr>
        <w:t> </w:t>
      </w:r>
      <w:r>
        <w:rPr>
          <w:rFonts w:ascii="Lucida Sans Unicode" w:hAnsi="Lucida Sans Unicode" w:cs="Lucida Sans Unicode"/>
          <w:color w:val="1A1A1A"/>
        </w:rPr>
        <w:t>，感觉对比的怪怪的。艿艿觉得主要几个点吧：</w:t>
      </w:r>
    </w:p>
    <w:p w:rsidR="000E0047" w:rsidRDefault="000E0047" w:rsidP="00FA61C5">
      <w:pPr>
        <w:widowControl/>
        <w:numPr>
          <w:ilvl w:val="0"/>
          <w:numId w:val="145"/>
        </w:numPr>
        <w:shd w:val="clear" w:color="auto" w:fill="FFFFFF"/>
        <w:ind w:left="0"/>
        <w:jc w:val="left"/>
        <w:rPr>
          <w:rFonts w:ascii="Lucida Sans Unicode" w:hAnsi="Lucida Sans Unicode" w:cs="Lucida Sans Unicode"/>
          <w:color w:val="1A1A1A"/>
          <w:szCs w:val="21"/>
        </w:rPr>
      </w:pPr>
      <w:r>
        <w:rPr>
          <w:rStyle w:val="a4"/>
          <w:rFonts w:ascii="Lucida Sans Unicode" w:hAnsi="Lucida Sans Unicode" w:cs="Lucida Sans Unicode"/>
          <w:color w:val="1A1A1A"/>
          <w:szCs w:val="21"/>
        </w:rPr>
        <w:t>功能相同</w:t>
      </w:r>
      <w:r>
        <w:rPr>
          <w:rFonts w:ascii="Lucida Sans Unicode" w:hAnsi="Lucida Sans Unicode" w:cs="Lucida Sans Unicode"/>
          <w:color w:val="1A1A1A"/>
          <w:szCs w:val="21"/>
        </w:rPr>
        <w:t>：拦截器和</w:t>
      </w:r>
      <w:r>
        <w:rPr>
          <w:rFonts w:ascii="Lucida Sans Unicode" w:hAnsi="Lucida Sans Unicode" w:cs="Lucida Sans Unicode"/>
          <w:color w:val="1A1A1A"/>
          <w:szCs w:val="21"/>
        </w:rPr>
        <w:t xml:space="preserve"> Filter</w:t>
      </w:r>
      <w:r>
        <w:rPr>
          <w:rFonts w:ascii="Lucida Sans Unicode" w:hAnsi="Lucida Sans Unicode" w:cs="Lucida Sans Unicode"/>
          <w:color w:val="1A1A1A"/>
          <w:szCs w:val="21"/>
        </w:rPr>
        <w:t>都能实现相应的功能，谁也不比谁强。</w:t>
      </w:r>
    </w:p>
    <w:p w:rsidR="000E0047" w:rsidRDefault="000E0047" w:rsidP="00FA61C5">
      <w:pPr>
        <w:widowControl/>
        <w:numPr>
          <w:ilvl w:val="0"/>
          <w:numId w:val="145"/>
        </w:numPr>
        <w:shd w:val="clear" w:color="auto" w:fill="FFFFFF"/>
        <w:ind w:left="0"/>
        <w:jc w:val="left"/>
        <w:rPr>
          <w:rFonts w:ascii="Lucida Sans Unicode" w:hAnsi="Lucida Sans Unicode" w:cs="Lucida Sans Unicode"/>
          <w:color w:val="1A1A1A"/>
          <w:szCs w:val="21"/>
        </w:rPr>
      </w:pPr>
      <w:r>
        <w:rPr>
          <w:rStyle w:val="a4"/>
          <w:rFonts w:ascii="Lucida Sans Unicode" w:hAnsi="Lucida Sans Unicode" w:cs="Lucida Sans Unicode"/>
          <w:color w:val="1A1A1A"/>
          <w:szCs w:val="21"/>
        </w:rPr>
        <w:t>容器不同</w:t>
      </w:r>
      <w:r>
        <w:rPr>
          <w:rFonts w:ascii="Lucida Sans Unicode" w:hAnsi="Lucida Sans Unicode" w:cs="Lucida Sans Unicode"/>
          <w:color w:val="1A1A1A"/>
          <w:szCs w:val="21"/>
        </w:rPr>
        <w:t>：拦截器构建在</w:t>
      </w:r>
      <w:r>
        <w:rPr>
          <w:rFonts w:ascii="Lucida Sans Unicode" w:hAnsi="Lucida Sans Unicode" w:cs="Lucida Sans Unicode"/>
          <w:color w:val="1A1A1A"/>
          <w:szCs w:val="21"/>
        </w:rPr>
        <w:t xml:space="preserve"> Spring MVC </w:t>
      </w:r>
      <w:r>
        <w:rPr>
          <w:rFonts w:ascii="Lucida Sans Unicode" w:hAnsi="Lucida Sans Unicode" w:cs="Lucida Sans Unicode"/>
          <w:color w:val="1A1A1A"/>
          <w:szCs w:val="21"/>
        </w:rPr>
        <w:t>体系中；</w:t>
      </w:r>
      <w:r>
        <w:rPr>
          <w:rFonts w:ascii="Lucida Sans Unicode" w:hAnsi="Lucida Sans Unicode" w:cs="Lucida Sans Unicode"/>
          <w:color w:val="1A1A1A"/>
          <w:szCs w:val="21"/>
        </w:rPr>
        <w:t xml:space="preserve">Filter </w:t>
      </w:r>
      <w:r>
        <w:rPr>
          <w:rFonts w:ascii="Lucida Sans Unicode" w:hAnsi="Lucida Sans Unicode" w:cs="Lucida Sans Unicode"/>
          <w:color w:val="1A1A1A"/>
          <w:szCs w:val="21"/>
        </w:rPr>
        <w:t>构建在</w:t>
      </w:r>
      <w:r>
        <w:rPr>
          <w:rFonts w:ascii="Lucida Sans Unicode" w:hAnsi="Lucida Sans Unicode" w:cs="Lucida Sans Unicode"/>
          <w:color w:val="1A1A1A"/>
          <w:szCs w:val="21"/>
        </w:rPr>
        <w:t xml:space="preserve"> Servlet </w:t>
      </w:r>
      <w:r>
        <w:rPr>
          <w:rFonts w:ascii="Lucida Sans Unicode" w:hAnsi="Lucida Sans Unicode" w:cs="Lucida Sans Unicode"/>
          <w:color w:val="1A1A1A"/>
          <w:szCs w:val="21"/>
        </w:rPr>
        <w:t>容器之上。</w:t>
      </w:r>
    </w:p>
    <w:p w:rsidR="000E0047" w:rsidRDefault="000E0047" w:rsidP="00FA61C5">
      <w:pPr>
        <w:widowControl/>
        <w:numPr>
          <w:ilvl w:val="0"/>
          <w:numId w:val="145"/>
        </w:numPr>
        <w:shd w:val="clear" w:color="auto" w:fill="FFFFFF"/>
        <w:ind w:left="0"/>
        <w:jc w:val="left"/>
        <w:rPr>
          <w:rFonts w:ascii="Lucida Sans Unicode" w:hAnsi="Lucida Sans Unicode" w:cs="Lucida Sans Unicode"/>
          <w:color w:val="1A1A1A"/>
          <w:szCs w:val="21"/>
        </w:rPr>
      </w:pPr>
      <w:r>
        <w:rPr>
          <w:rStyle w:val="a4"/>
          <w:rFonts w:ascii="Lucida Sans Unicode" w:hAnsi="Lucida Sans Unicode" w:cs="Lucida Sans Unicode"/>
          <w:color w:val="1A1A1A"/>
          <w:szCs w:val="21"/>
        </w:rPr>
        <w:t>使用便利性不同</w:t>
      </w:r>
      <w:r>
        <w:rPr>
          <w:rFonts w:ascii="Lucida Sans Unicode" w:hAnsi="Lucida Sans Unicode" w:cs="Lucida Sans Unicode"/>
          <w:color w:val="1A1A1A"/>
          <w:szCs w:val="21"/>
        </w:rPr>
        <w:t>：拦截器提供了三个方法，分别在不同的时机执行；过滤器仅提供一个方法，当然也能实现拦截器的执行时机的效果，就是麻烦一些。</w:t>
      </w:r>
    </w:p>
    <w:p w:rsidR="005E5AC4" w:rsidRDefault="005E5AC4" w:rsidP="005E5AC4">
      <w:pPr>
        <w:pStyle w:val="2"/>
      </w:pPr>
      <w:r>
        <w:t>17.REST</w:t>
      </w:r>
    </w:p>
    <w:p w:rsidR="005E5AC4" w:rsidRDefault="005E5AC4" w:rsidP="005E5AC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本小节的内容，基本是基于</w:t>
      </w:r>
      <w:r>
        <w:rPr>
          <w:rFonts w:ascii="Lucida Sans Unicode" w:hAnsi="Lucida Sans Unicode" w:cs="Lucida Sans Unicode"/>
          <w:color w:val="1A1A1A"/>
        </w:rPr>
        <w:t> </w:t>
      </w:r>
      <w:hyperlink r:id="rId339" w:tgtFrame="_blank" w:history="1">
        <w:r>
          <w:rPr>
            <w:rStyle w:val="a5"/>
            <w:rFonts w:ascii="Lucida Sans Unicode" w:hAnsi="Lucida Sans Unicode" w:cs="Lucida Sans Unicode"/>
            <w:color w:val="0088CC"/>
          </w:rPr>
          <w:t>《排名前</w:t>
        </w:r>
        <w:r>
          <w:rPr>
            <w:rStyle w:val="a5"/>
            <w:rFonts w:ascii="Lucida Sans Unicode" w:hAnsi="Lucida Sans Unicode" w:cs="Lucida Sans Unicode"/>
            <w:color w:val="0088CC"/>
          </w:rPr>
          <w:t xml:space="preserve"> 20 </w:t>
        </w:r>
        <w:r>
          <w:rPr>
            <w:rStyle w:val="a5"/>
            <w:rFonts w:ascii="Lucida Sans Unicode" w:hAnsi="Lucida Sans Unicode" w:cs="Lucida Sans Unicode"/>
            <w:color w:val="0088CC"/>
          </w:rPr>
          <w:t>的</w:t>
        </w:r>
        <w:r>
          <w:rPr>
            <w:rStyle w:val="a5"/>
            <w:rFonts w:ascii="Lucida Sans Unicode" w:hAnsi="Lucida Sans Unicode" w:cs="Lucida Sans Unicode"/>
            <w:color w:val="0088CC"/>
          </w:rPr>
          <w:t xml:space="preserve"> REST </w:t>
        </w:r>
        <w:r>
          <w:rPr>
            <w:rStyle w:val="a5"/>
            <w:rFonts w:ascii="Lucida Sans Unicode" w:hAnsi="Lucida Sans Unicode" w:cs="Lucida Sans Unicode"/>
            <w:color w:val="0088CC"/>
          </w:rPr>
          <w:t>和</w:t>
        </w:r>
        <w:r>
          <w:rPr>
            <w:rStyle w:val="a5"/>
            <w:rFonts w:ascii="Lucida Sans Unicode" w:hAnsi="Lucida Sans Unicode" w:cs="Lucida Sans Unicode"/>
            <w:color w:val="0088CC"/>
          </w:rPr>
          <w:t xml:space="preserve"> Spring MVC </w:t>
        </w:r>
        <w:r>
          <w:rPr>
            <w:rStyle w:val="a5"/>
            <w:rFonts w:ascii="Lucida Sans Unicode" w:hAnsi="Lucida Sans Unicode" w:cs="Lucida Sans Unicode"/>
            <w:color w:val="0088CC"/>
          </w:rPr>
          <w:t>面试题》</w:t>
        </w:r>
      </w:hyperlink>
      <w:r>
        <w:rPr>
          <w:rFonts w:ascii="Lucida Sans Unicode" w:hAnsi="Lucida Sans Unicode" w:cs="Lucida Sans Unicode"/>
          <w:color w:val="1A1A1A"/>
        </w:rPr>
        <w:t> </w:t>
      </w:r>
      <w:r>
        <w:rPr>
          <w:rFonts w:ascii="Lucida Sans Unicode" w:hAnsi="Lucida Sans Unicode" w:cs="Lucida Sans Unicode"/>
          <w:color w:val="1A1A1A"/>
        </w:rPr>
        <w:t>之上，做增补。</w:t>
      </w:r>
    </w:p>
    <w:p w:rsidR="005E5AC4" w:rsidRDefault="005E5AC4" w:rsidP="005E5AC4">
      <w:pPr>
        <w:pStyle w:val="3"/>
      </w:pPr>
      <w:r>
        <w:t>REST 代表着什么?</w:t>
      </w:r>
    </w:p>
    <w:p w:rsidR="005E5AC4" w:rsidRDefault="005E5AC4" w:rsidP="005E5AC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REST </w:t>
      </w:r>
      <w:r>
        <w:rPr>
          <w:rFonts w:ascii="Lucida Sans Unicode" w:hAnsi="Lucida Sans Unicode" w:cs="Lucida Sans Unicode"/>
          <w:color w:val="1A1A1A"/>
        </w:rPr>
        <w:t>代表着抽象状态转移，它是根据</w:t>
      </w:r>
      <w:r>
        <w:rPr>
          <w:rFonts w:ascii="Lucida Sans Unicode" w:hAnsi="Lucida Sans Unicode" w:cs="Lucida Sans Unicode"/>
          <w:color w:val="1A1A1A"/>
        </w:rPr>
        <w:t xml:space="preserve"> HTTP </w:t>
      </w:r>
      <w:r>
        <w:rPr>
          <w:rFonts w:ascii="Lucida Sans Unicode" w:hAnsi="Lucida Sans Unicode" w:cs="Lucida Sans Unicode"/>
          <w:color w:val="1A1A1A"/>
        </w:rPr>
        <w:t>协议从客户端发送数据到服务端，例如：服务端的一本书可以以</w:t>
      </w:r>
      <w:r>
        <w:rPr>
          <w:rFonts w:ascii="Lucida Sans Unicode" w:hAnsi="Lucida Sans Unicode" w:cs="Lucida Sans Unicode"/>
          <w:color w:val="1A1A1A"/>
        </w:rPr>
        <w:t xml:space="preserve"> XML </w:t>
      </w:r>
      <w:r>
        <w:rPr>
          <w:rFonts w:ascii="Lucida Sans Unicode" w:hAnsi="Lucida Sans Unicode" w:cs="Lucida Sans Unicode"/>
          <w:color w:val="1A1A1A"/>
        </w:rPr>
        <w:t>或</w:t>
      </w:r>
      <w:r>
        <w:rPr>
          <w:rFonts w:ascii="Lucida Sans Unicode" w:hAnsi="Lucida Sans Unicode" w:cs="Lucida Sans Unicode"/>
          <w:color w:val="1A1A1A"/>
        </w:rPr>
        <w:t xml:space="preserve"> JSON </w:t>
      </w:r>
      <w:r>
        <w:rPr>
          <w:rFonts w:ascii="Lucida Sans Unicode" w:hAnsi="Lucida Sans Unicode" w:cs="Lucida Sans Unicode"/>
          <w:color w:val="1A1A1A"/>
        </w:rPr>
        <w:t>格式传递到客户端。</w:t>
      </w:r>
    </w:p>
    <w:p w:rsidR="005E5AC4" w:rsidRDefault="005E5AC4" w:rsidP="005E5AC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然而，假如你不熟悉</w:t>
      </w:r>
      <w:r>
        <w:rPr>
          <w:rFonts w:ascii="Lucida Sans Unicode" w:hAnsi="Lucida Sans Unicode" w:cs="Lucida Sans Unicode"/>
          <w:color w:val="1A1A1A"/>
        </w:rPr>
        <w:t>REST</w:t>
      </w:r>
      <w:r>
        <w:rPr>
          <w:rFonts w:ascii="Lucida Sans Unicode" w:hAnsi="Lucida Sans Unicode" w:cs="Lucida Sans Unicode"/>
          <w:color w:val="1A1A1A"/>
        </w:rPr>
        <w:t>，我建议你先看看</w:t>
      </w:r>
      <w:r>
        <w:rPr>
          <w:rFonts w:ascii="Lucida Sans Unicode" w:hAnsi="Lucida Sans Unicode" w:cs="Lucida Sans Unicode"/>
          <w:color w:val="1A1A1A"/>
        </w:rPr>
        <w:t> </w:t>
      </w:r>
      <w:hyperlink r:id="rId340" w:tgtFrame="_blank" w:history="1">
        <w:r>
          <w:rPr>
            <w:rStyle w:val="a5"/>
            <w:rFonts w:ascii="Lucida Sans Unicode" w:hAnsi="Lucida Sans Unicode" w:cs="Lucida Sans Unicode"/>
            <w:color w:val="0088CC"/>
          </w:rPr>
          <w:t>REST API design and development</w:t>
        </w:r>
      </w:hyperlink>
      <w:r>
        <w:rPr>
          <w:rFonts w:ascii="Lucida Sans Unicode" w:hAnsi="Lucida Sans Unicode" w:cs="Lucida Sans Unicode"/>
          <w:color w:val="1A1A1A"/>
        </w:rPr>
        <w:t> </w:t>
      </w:r>
      <w:r>
        <w:rPr>
          <w:rFonts w:ascii="Lucida Sans Unicode" w:hAnsi="Lucida Sans Unicode" w:cs="Lucida Sans Unicode"/>
          <w:color w:val="1A1A1A"/>
        </w:rPr>
        <w:t>这篇文章来更好的了解它。不过对于大多数胖友的英语，可能不太好，所以也可以阅读知乎上的</w:t>
      </w:r>
      <w:r>
        <w:rPr>
          <w:rFonts w:ascii="Lucida Sans Unicode" w:hAnsi="Lucida Sans Unicode" w:cs="Lucida Sans Unicode"/>
          <w:color w:val="1A1A1A"/>
        </w:rPr>
        <w:t> </w:t>
      </w:r>
      <w:hyperlink r:id="rId341" w:tgtFrame="_blank" w:history="1">
        <w:r>
          <w:rPr>
            <w:rStyle w:val="a5"/>
            <w:rFonts w:ascii="Lucida Sans Unicode" w:hAnsi="Lucida Sans Unicode" w:cs="Lucida Sans Unicode"/>
            <w:color w:val="0088CC"/>
          </w:rPr>
          <w:t>《怎样用通俗的语言解释</w:t>
        </w:r>
        <w:r>
          <w:rPr>
            <w:rStyle w:val="a5"/>
            <w:rFonts w:ascii="Lucida Sans Unicode" w:hAnsi="Lucida Sans Unicode" w:cs="Lucida Sans Unicode"/>
            <w:color w:val="0088CC"/>
          </w:rPr>
          <w:t xml:space="preserve"> REST</w:t>
        </w:r>
        <w:r>
          <w:rPr>
            <w:rStyle w:val="a5"/>
            <w:rFonts w:ascii="Lucida Sans Unicode" w:hAnsi="Lucida Sans Unicode" w:cs="Lucida Sans Unicode"/>
            <w:color w:val="0088CC"/>
          </w:rPr>
          <w:t>，以及</w:t>
        </w:r>
        <w:r>
          <w:rPr>
            <w:rStyle w:val="a5"/>
            <w:rFonts w:ascii="Lucida Sans Unicode" w:hAnsi="Lucida Sans Unicode" w:cs="Lucida Sans Unicode"/>
            <w:color w:val="0088CC"/>
          </w:rPr>
          <w:t xml:space="preserve"> RESTful</w:t>
        </w:r>
        <w:r>
          <w:rPr>
            <w:rStyle w:val="a5"/>
            <w:rFonts w:ascii="Lucida Sans Unicode" w:hAnsi="Lucida Sans Unicode" w:cs="Lucida Sans Unicode"/>
            <w:color w:val="0088CC"/>
          </w:rPr>
          <w:t>？》</w:t>
        </w:r>
      </w:hyperlink>
      <w:r>
        <w:rPr>
          <w:rFonts w:ascii="Lucida Sans Unicode" w:hAnsi="Lucida Sans Unicode" w:cs="Lucida Sans Unicode"/>
          <w:color w:val="1A1A1A"/>
        </w:rPr>
        <w:t> </w:t>
      </w:r>
      <w:r>
        <w:rPr>
          <w:rFonts w:ascii="Lucida Sans Unicode" w:hAnsi="Lucida Sans Unicode" w:cs="Lucida Sans Unicode"/>
          <w:color w:val="1A1A1A"/>
        </w:rPr>
        <w:t>讨论。</w:t>
      </w:r>
    </w:p>
    <w:p w:rsidR="005E5AC4" w:rsidRDefault="005E5AC4" w:rsidP="005E5AC4">
      <w:pPr>
        <w:pStyle w:val="3"/>
      </w:pPr>
      <w:r>
        <w:t>资源是什么?</w:t>
      </w:r>
    </w:p>
    <w:p w:rsidR="005E5AC4" w:rsidRDefault="005E5AC4" w:rsidP="005E5AC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资源是指数据在</w:t>
      </w:r>
      <w:r>
        <w:rPr>
          <w:rFonts w:ascii="Lucida Sans Unicode" w:hAnsi="Lucida Sans Unicode" w:cs="Lucida Sans Unicode"/>
          <w:color w:val="1A1A1A"/>
        </w:rPr>
        <w:t xml:space="preserve"> REST </w:t>
      </w:r>
      <w:r>
        <w:rPr>
          <w:rFonts w:ascii="Lucida Sans Unicode" w:hAnsi="Lucida Sans Unicode" w:cs="Lucida Sans Unicode"/>
          <w:color w:val="1A1A1A"/>
        </w:rPr>
        <w:t>架构中如何显示的。将实体作为资源公开</w:t>
      </w:r>
      <w:r>
        <w:rPr>
          <w:rFonts w:ascii="Lucida Sans Unicode" w:hAnsi="Lucida Sans Unicode" w:cs="Lucida Sans Unicode"/>
          <w:color w:val="1A1A1A"/>
        </w:rPr>
        <w:t xml:space="preserve"> </w:t>
      </w:r>
      <w:r>
        <w:rPr>
          <w:rFonts w:ascii="Lucida Sans Unicode" w:hAnsi="Lucida Sans Unicode" w:cs="Lucida Sans Unicode"/>
          <w:color w:val="1A1A1A"/>
        </w:rPr>
        <w:t>，它允许客户端通过</w:t>
      </w:r>
      <w:r>
        <w:rPr>
          <w:rFonts w:ascii="Lucida Sans Unicode" w:hAnsi="Lucida Sans Unicode" w:cs="Lucida Sans Unicode"/>
          <w:color w:val="1A1A1A"/>
        </w:rPr>
        <w:t xml:space="preserve"> HTTP </w:t>
      </w:r>
      <w:r>
        <w:rPr>
          <w:rFonts w:ascii="Lucida Sans Unicode" w:hAnsi="Lucida Sans Unicode" w:cs="Lucida Sans Unicode"/>
          <w:color w:val="1A1A1A"/>
        </w:rPr>
        <w:t>方法如：</w:t>
      </w:r>
      <w:hyperlink r:id="rId342" w:tgtFrame="_blank" w:history="1">
        <w:r>
          <w:rPr>
            <w:rStyle w:val="a5"/>
            <w:rFonts w:ascii="Lucida Sans Unicode" w:hAnsi="Lucida Sans Unicode" w:cs="Lucida Sans Unicode"/>
            <w:color w:val="0088CC"/>
          </w:rPr>
          <w:t>GET</w:t>
        </w:r>
      </w:hyperlink>
      <w:r>
        <w:rPr>
          <w:rFonts w:ascii="Lucida Sans Unicode" w:hAnsi="Lucida Sans Unicode" w:cs="Lucida Sans Unicode"/>
          <w:color w:val="1A1A1A"/>
        </w:rPr>
        <w:t>, </w:t>
      </w:r>
      <w:hyperlink r:id="rId343" w:tgtFrame="_blank" w:history="1">
        <w:r>
          <w:rPr>
            <w:rStyle w:val="a5"/>
            <w:rFonts w:ascii="Lucida Sans Unicode" w:hAnsi="Lucida Sans Unicode" w:cs="Lucida Sans Unicode"/>
            <w:color w:val="0088CC"/>
          </w:rPr>
          <w:t>POST</w:t>
        </w:r>
      </w:hyperlink>
      <w:r>
        <w:rPr>
          <w:rFonts w:ascii="Lucida Sans Unicode" w:hAnsi="Lucida Sans Unicode" w:cs="Lucida Sans Unicode"/>
          <w:color w:val="1A1A1A"/>
        </w:rPr>
        <w:t>,</w:t>
      </w:r>
      <w:hyperlink r:id="rId344" w:tgtFrame="_blank" w:history="1">
        <w:r>
          <w:rPr>
            <w:rStyle w:val="a5"/>
            <w:rFonts w:ascii="Lucida Sans Unicode" w:hAnsi="Lucida Sans Unicode" w:cs="Lucida Sans Unicode"/>
            <w:color w:val="0088CC"/>
          </w:rPr>
          <w:t>PUT</w:t>
        </w:r>
      </w:hyperlink>
      <w:r>
        <w:rPr>
          <w:rFonts w:ascii="Lucida Sans Unicode" w:hAnsi="Lucida Sans Unicode" w:cs="Lucida Sans Unicode"/>
          <w:color w:val="1A1A1A"/>
        </w:rPr>
        <w:t xml:space="preserve">, DELETE </w:t>
      </w:r>
      <w:r>
        <w:rPr>
          <w:rFonts w:ascii="Lucida Sans Unicode" w:hAnsi="Lucida Sans Unicode" w:cs="Lucida Sans Unicode"/>
          <w:color w:val="1A1A1A"/>
        </w:rPr>
        <w:t>等读，写，修改和创建资源。</w:t>
      </w:r>
    </w:p>
    <w:p w:rsidR="005E5AC4" w:rsidRDefault="005E5AC4" w:rsidP="005E5AC4">
      <w:pPr>
        <w:pStyle w:val="3"/>
      </w:pPr>
      <w:r>
        <w:t>什么是安全的 REST 操作?</w:t>
      </w:r>
    </w:p>
    <w:p w:rsidR="005E5AC4" w:rsidRDefault="005E5AC4" w:rsidP="005E5AC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REST </w:t>
      </w:r>
      <w:r>
        <w:rPr>
          <w:rFonts w:ascii="Lucida Sans Unicode" w:hAnsi="Lucida Sans Unicode" w:cs="Lucida Sans Unicode"/>
          <w:color w:val="1A1A1A"/>
        </w:rPr>
        <w:t>接口是通过</w:t>
      </w:r>
      <w:r>
        <w:rPr>
          <w:rFonts w:ascii="Lucida Sans Unicode" w:hAnsi="Lucida Sans Unicode" w:cs="Lucida Sans Unicode"/>
          <w:color w:val="1A1A1A"/>
        </w:rPr>
        <w:t xml:space="preserve"> HTTP </w:t>
      </w:r>
      <w:r>
        <w:rPr>
          <w:rFonts w:ascii="Lucida Sans Unicode" w:hAnsi="Lucida Sans Unicode" w:cs="Lucida Sans Unicode"/>
          <w:color w:val="1A1A1A"/>
        </w:rPr>
        <w:t>方法完成操作。</w:t>
      </w:r>
    </w:p>
    <w:p w:rsidR="005E5AC4" w:rsidRDefault="005E5AC4" w:rsidP="00FA61C5">
      <w:pPr>
        <w:widowControl/>
        <w:numPr>
          <w:ilvl w:val="0"/>
          <w:numId w:val="14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一些</w:t>
      </w:r>
      <w:r>
        <w:rPr>
          <w:rFonts w:ascii="Lucida Sans Unicode" w:hAnsi="Lucida Sans Unicode" w:cs="Lucida Sans Unicode"/>
          <w:color w:val="1A1A1A"/>
          <w:szCs w:val="21"/>
        </w:rPr>
        <w:t>HTTP</w:t>
      </w:r>
      <w:r>
        <w:rPr>
          <w:rFonts w:ascii="Lucida Sans Unicode" w:hAnsi="Lucida Sans Unicode" w:cs="Lucida Sans Unicode"/>
          <w:color w:val="1A1A1A"/>
          <w:szCs w:val="21"/>
        </w:rPr>
        <w:t>操作是安全的，如</w:t>
      </w:r>
      <w:r>
        <w:rPr>
          <w:rFonts w:ascii="Lucida Sans Unicode" w:hAnsi="Lucida Sans Unicode" w:cs="Lucida Sans Unicode"/>
          <w:color w:val="1A1A1A"/>
          <w:szCs w:val="21"/>
        </w:rPr>
        <w:t xml:space="preserve"> GET </w:t>
      </w:r>
      <w:r>
        <w:rPr>
          <w:rFonts w:ascii="Lucida Sans Unicode" w:hAnsi="Lucida Sans Unicode" w:cs="Lucida Sans Unicode"/>
          <w:color w:val="1A1A1A"/>
          <w:szCs w:val="21"/>
        </w:rPr>
        <w:t>和</w:t>
      </w:r>
      <w:r>
        <w:rPr>
          <w:rFonts w:ascii="Lucida Sans Unicode" w:hAnsi="Lucida Sans Unicode" w:cs="Lucida Sans Unicode"/>
          <w:color w:val="1A1A1A"/>
          <w:szCs w:val="21"/>
        </w:rPr>
        <w:t xml:space="preserve"> HEAD </w:t>
      </w:r>
      <w:r>
        <w:rPr>
          <w:rFonts w:ascii="Lucida Sans Unicode" w:hAnsi="Lucida Sans Unicode" w:cs="Lucida Sans Unicode"/>
          <w:color w:val="1A1A1A"/>
          <w:szCs w:val="21"/>
        </w:rPr>
        <w:t>，它不能在服务端修改资源</w:t>
      </w:r>
    </w:p>
    <w:p w:rsidR="005E5AC4" w:rsidRDefault="005E5AC4" w:rsidP="00FA61C5">
      <w:pPr>
        <w:widowControl/>
        <w:numPr>
          <w:ilvl w:val="0"/>
          <w:numId w:val="14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换句话说，</w:t>
      </w:r>
      <w:r>
        <w:rPr>
          <w:rFonts w:ascii="Lucida Sans Unicode" w:hAnsi="Lucida Sans Unicode" w:cs="Lucida Sans Unicode"/>
          <w:color w:val="1A1A1A"/>
          <w:szCs w:val="21"/>
        </w:rPr>
        <w:t xml:space="preserve">PUT,POST </w:t>
      </w:r>
      <w:r>
        <w:rPr>
          <w:rFonts w:ascii="Lucida Sans Unicode" w:hAnsi="Lucida Sans Unicode" w:cs="Lucida Sans Unicode"/>
          <w:color w:val="1A1A1A"/>
          <w:szCs w:val="21"/>
        </w:rPr>
        <w:t>和</w:t>
      </w:r>
      <w:r>
        <w:rPr>
          <w:rFonts w:ascii="Lucida Sans Unicode" w:hAnsi="Lucida Sans Unicode" w:cs="Lucida Sans Unicode"/>
          <w:color w:val="1A1A1A"/>
          <w:szCs w:val="21"/>
        </w:rPr>
        <w:t xml:space="preserve"> DELETE </w:t>
      </w:r>
      <w:r>
        <w:rPr>
          <w:rFonts w:ascii="Lucida Sans Unicode" w:hAnsi="Lucida Sans Unicode" w:cs="Lucida Sans Unicode"/>
          <w:color w:val="1A1A1A"/>
          <w:szCs w:val="21"/>
        </w:rPr>
        <w:t>是不安全的，因为他们能修改服务端的资源。</w:t>
      </w:r>
    </w:p>
    <w:p w:rsidR="005E5AC4" w:rsidRDefault="005E5AC4" w:rsidP="005E5AC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所以，是否安全的界限，在于</w:t>
      </w:r>
      <w:r>
        <w:rPr>
          <w:rStyle w:val="a4"/>
          <w:rFonts w:ascii="Lucida Sans Unicode" w:hAnsi="Lucida Sans Unicode" w:cs="Lucida Sans Unicode"/>
          <w:color w:val="1A1A1A"/>
        </w:rPr>
        <w:t>是否修改</w:t>
      </w:r>
      <w:r>
        <w:rPr>
          <w:rFonts w:ascii="Lucida Sans Unicode" w:hAnsi="Lucida Sans Unicode" w:cs="Lucida Sans Unicode"/>
          <w:color w:val="1A1A1A"/>
        </w:rPr>
        <w:t>服务端的资源。</w:t>
      </w:r>
    </w:p>
    <w:p w:rsidR="005E5AC4" w:rsidRDefault="005E5AC4" w:rsidP="005E5AC4">
      <w:pPr>
        <w:pStyle w:val="3"/>
      </w:pPr>
      <w:r>
        <w:t>什么是幂等操作? 为什么幂等操作如此重要?</w:t>
      </w:r>
    </w:p>
    <w:p w:rsidR="005E5AC4" w:rsidRDefault="005E5AC4" w:rsidP="005E5AC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有一些</w:t>
      </w:r>
      <w:r>
        <w:rPr>
          <w:rFonts w:ascii="Lucida Sans Unicode" w:hAnsi="Lucida Sans Unicode" w:cs="Lucida Sans Unicode"/>
          <w:color w:val="1A1A1A"/>
        </w:rPr>
        <w:t>HTTP</w:t>
      </w:r>
      <w:r>
        <w:rPr>
          <w:rFonts w:ascii="Lucida Sans Unicode" w:hAnsi="Lucida Sans Unicode" w:cs="Lucida Sans Unicode"/>
          <w:color w:val="1A1A1A"/>
        </w:rPr>
        <w:t>方法，如：</w:t>
      </w:r>
      <w:r>
        <w:rPr>
          <w:rFonts w:ascii="Lucida Sans Unicode" w:hAnsi="Lucida Sans Unicode" w:cs="Lucida Sans Unicode"/>
          <w:color w:val="1A1A1A"/>
        </w:rPr>
        <w:t>GET</w:t>
      </w:r>
      <w:r>
        <w:rPr>
          <w:rFonts w:ascii="Lucida Sans Unicode" w:hAnsi="Lucida Sans Unicode" w:cs="Lucida Sans Unicode"/>
          <w:color w:val="1A1A1A"/>
        </w:rPr>
        <w:t>，不管你使用多少次它都能产生相同的结果，在没有任何一边影响的情况下，发送多个</w:t>
      </w:r>
      <w:r>
        <w:rPr>
          <w:rFonts w:ascii="Lucida Sans Unicode" w:hAnsi="Lucida Sans Unicode" w:cs="Lucida Sans Unicode"/>
          <w:color w:val="1A1A1A"/>
        </w:rPr>
        <w:t xml:space="preserve"> GET </w:t>
      </w:r>
      <w:r>
        <w:rPr>
          <w:rFonts w:ascii="Lucida Sans Unicode" w:hAnsi="Lucida Sans Unicode" w:cs="Lucida Sans Unicode"/>
          <w:color w:val="1A1A1A"/>
        </w:rPr>
        <w:t>请求到相同的</w:t>
      </w:r>
      <w:hyperlink r:id="rId345" w:tgtFrame="_blank" w:history="1">
        <w:r>
          <w:rPr>
            <w:rStyle w:val="a5"/>
            <w:rFonts w:ascii="Lucida Sans Unicode" w:hAnsi="Lucida Sans Unicode" w:cs="Lucida Sans Unicode"/>
            <w:color w:val="0088CC"/>
          </w:rPr>
          <w:t>URI</w:t>
        </w:r>
      </w:hyperlink>
      <w:r>
        <w:rPr>
          <w:rFonts w:ascii="Lucida Sans Unicode" w:hAnsi="Lucida Sans Unicode" w:cs="Lucida Sans Unicode"/>
          <w:color w:val="1A1A1A"/>
        </w:rPr>
        <w:t> </w:t>
      </w:r>
      <w:r>
        <w:rPr>
          <w:rFonts w:ascii="Lucida Sans Unicode" w:hAnsi="Lucida Sans Unicode" w:cs="Lucida Sans Unicode"/>
          <w:color w:val="1A1A1A"/>
        </w:rPr>
        <w:t>将会产生相同的响应结果。因此，这就是所谓</w:t>
      </w:r>
      <w:r>
        <w:rPr>
          <w:rStyle w:val="a4"/>
          <w:rFonts w:ascii="Lucida Sans Unicode" w:hAnsi="Lucida Sans Unicode" w:cs="Lucida Sans Unicode"/>
          <w:color w:val="1A1A1A"/>
        </w:rPr>
        <w:t>幂等</w:t>
      </w:r>
      <w:r>
        <w:rPr>
          <w:rFonts w:ascii="Lucida Sans Unicode" w:hAnsi="Lucida Sans Unicode" w:cs="Lucida Sans Unicode"/>
          <w:color w:val="1A1A1A"/>
        </w:rPr>
        <w:t>操作。</w:t>
      </w:r>
    </w:p>
    <w:p w:rsidR="005E5AC4" w:rsidRDefault="005E5AC4" w:rsidP="005E5AC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换句话说，</w:t>
      </w:r>
      <w:hyperlink r:id="rId346" w:tgtFrame="_blank" w:history="1">
        <w:r>
          <w:rPr>
            <w:rStyle w:val="a5"/>
            <w:rFonts w:ascii="Lucida Sans Unicode" w:hAnsi="Lucida Sans Unicode" w:cs="Lucida Sans Unicode"/>
            <w:color w:val="0088CC"/>
          </w:rPr>
          <w:t>POST</w:t>
        </w:r>
        <w:r>
          <w:rPr>
            <w:rStyle w:val="a5"/>
            <w:rFonts w:ascii="Lucida Sans Unicode" w:hAnsi="Lucida Sans Unicode" w:cs="Lucida Sans Unicode"/>
            <w:color w:val="0088CC"/>
          </w:rPr>
          <w:t>方法不是幂等操作</w:t>
        </w:r>
      </w:hyperlink>
      <w:r>
        <w:rPr>
          <w:rFonts w:ascii="Lucida Sans Unicode" w:hAnsi="Lucida Sans Unicode" w:cs="Lucida Sans Unicode"/>
          <w:color w:val="1A1A1A"/>
        </w:rPr>
        <w:t> </w:t>
      </w:r>
      <w:r>
        <w:rPr>
          <w:rFonts w:ascii="Lucida Sans Unicode" w:hAnsi="Lucida Sans Unicode" w:cs="Lucida Sans Unicode"/>
          <w:color w:val="1A1A1A"/>
        </w:rPr>
        <w:t>，因为如果发送多个</w:t>
      </w:r>
      <w:r>
        <w:rPr>
          <w:rFonts w:ascii="Lucida Sans Unicode" w:hAnsi="Lucida Sans Unicode" w:cs="Lucida Sans Unicode"/>
          <w:color w:val="1A1A1A"/>
        </w:rPr>
        <w:t xml:space="preserve"> POST </w:t>
      </w:r>
      <w:r>
        <w:rPr>
          <w:rFonts w:ascii="Lucida Sans Unicode" w:hAnsi="Lucida Sans Unicode" w:cs="Lucida Sans Unicode"/>
          <w:color w:val="1A1A1A"/>
        </w:rPr>
        <w:t>请求，它将在服务端创建不同的资源。但是，假如你用</w:t>
      </w:r>
      <w:r>
        <w:rPr>
          <w:rFonts w:ascii="Lucida Sans Unicode" w:hAnsi="Lucida Sans Unicode" w:cs="Lucida Sans Unicode"/>
          <w:color w:val="1A1A1A"/>
        </w:rPr>
        <w:t>PUT</w:t>
      </w:r>
      <w:r>
        <w:rPr>
          <w:rFonts w:ascii="Lucida Sans Unicode" w:hAnsi="Lucida Sans Unicode" w:cs="Lucida Sans Unicode"/>
          <w:color w:val="1A1A1A"/>
        </w:rPr>
        <w:t>更新资源，它将是幂等操作。</w:t>
      </w:r>
    </w:p>
    <w:p w:rsidR="005E5AC4" w:rsidRDefault="005E5AC4" w:rsidP="005E5AC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甚至多个</w:t>
      </w:r>
      <w:r>
        <w:rPr>
          <w:rFonts w:ascii="Lucida Sans Unicode" w:hAnsi="Lucida Sans Unicode" w:cs="Lucida Sans Unicode"/>
          <w:color w:val="1A1A1A"/>
        </w:rPr>
        <w:t xml:space="preserve"> PUT </w:t>
      </w:r>
      <w:r>
        <w:rPr>
          <w:rFonts w:ascii="Lucida Sans Unicode" w:hAnsi="Lucida Sans Unicode" w:cs="Lucida Sans Unicode"/>
          <w:color w:val="1A1A1A"/>
        </w:rPr>
        <w:t>请求被用来更新服务端资源，将得到相同的结果。你可以通过</w:t>
      </w:r>
      <w:r>
        <w:rPr>
          <w:rFonts w:ascii="Lucida Sans Unicode" w:hAnsi="Lucida Sans Unicode" w:cs="Lucida Sans Unicode"/>
          <w:color w:val="1A1A1A"/>
        </w:rPr>
        <w:t xml:space="preserve"> Pluralsight </w:t>
      </w:r>
      <w:r>
        <w:rPr>
          <w:rFonts w:ascii="Lucida Sans Unicode" w:hAnsi="Lucida Sans Unicode" w:cs="Lucida Sans Unicode"/>
          <w:color w:val="1A1A1A"/>
        </w:rPr>
        <w:t>学习</w:t>
      </w:r>
      <w:r>
        <w:rPr>
          <w:rFonts w:ascii="Lucida Sans Unicode" w:hAnsi="Lucida Sans Unicode" w:cs="Lucida Sans Unicode"/>
          <w:color w:val="1A1A1A"/>
        </w:rPr>
        <w:t> </w:t>
      </w:r>
      <w:hyperlink r:id="rId347" w:tgtFrame="_blank" w:history="1">
        <w:r>
          <w:rPr>
            <w:rStyle w:val="a5"/>
            <w:rFonts w:ascii="Lucida Sans Unicode" w:hAnsi="Lucida Sans Unicode" w:cs="Lucida Sans Unicode"/>
            <w:color w:val="0088CC"/>
          </w:rPr>
          <w:t>HTTP Fundamentals</w:t>
        </w:r>
      </w:hyperlink>
      <w:r>
        <w:rPr>
          <w:rFonts w:ascii="Lucida Sans Unicode" w:hAnsi="Lucida Sans Unicode" w:cs="Lucida Sans Unicode"/>
          <w:color w:val="1A1A1A"/>
        </w:rPr>
        <w:t> </w:t>
      </w:r>
      <w:r>
        <w:rPr>
          <w:rFonts w:ascii="Lucida Sans Unicode" w:hAnsi="Lucida Sans Unicode" w:cs="Lucida Sans Unicode"/>
          <w:color w:val="1A1A1A"/>
        </w:rPr>
        <w:t>课程来了解</w:t>
      </w:r>
      <w:r>
        <w:rPr>
          <w:rFonts w:ascii="Lucida Sans Unicode" w:hAnsi="Lucida Sans Unicode" w:cs="Lucida Sans Unicode"/>
          <w:color w:val="1A1A1A"/>
        </w:rPr>
        <w:t xml:space="preserve"> HTTP </w:t>
      </w:r>
      <w:r>
        <w:rPr>
          <w:rFonts w:ascii="Lucida Sans Unicode" w:hAnsi="Lucida Sans Unicode" w:cs="Lucida Sans Unicode"/>
          <w:color w:val="1A1A1A"/>
        </w:rPr>
        <w:t>协议和一般的</w:t>
      </w:r>
      <w:r>
        <w:rPr>
          <w:rFonts w:ascii="Lucida Sans Unicode" w:hAnsi="Lucida Sans Unicode" w:cs="Lucida Sans Unicode"/>
          <w:color w:val="1A1A1A"/>
        </w:rPr>
        <w:t xml:space="preserve"> HTTP </w:t>
      </w:r>
      <w:r>
        <w:rPr>
          <w:rFonts w:ascii="Lucida Sans Unicode" w:hAnsi="Lucida Sans Unicode" w:cs="Lucida Sans Unicode"/>
          <w:color w:val="1A1A1A"/>
        </w:rPr>
        <w:t>的更多幂等操作。</w:t>
      </w:r>
    </w:p>
    <w:p w:rsidR="005E5AC4" w:rsidRDefault="005E5AC4" w:rsidP="005E5AC4">
      <w:pPr>
        <w:pStyle w:val="3"/>
      </w:pPr>
      <w:r>
        <w:t>REST 是可扩展的或说是协同的吗?</w:t>
      </w:r>
    </w:p>
    <w:p w:rsidR="005E5AC4" w:rsidRDefault="005E5AC4" w:rsidP="005E5AC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是的，</w:t>
      </w:r>
      <w:hyperlink r:id="rId348" w:tgtFrame="_blank" w:history="1">
        <w:r>
          <w:rPr>
            <w:rStyle w:val="a5"/>
            <w:rFonts w:ascii="Lucida Sans Unicode" w:hAnsi="Lucida Sans Unicode" w:cs="Lucida Sans Unicode"/>
            <w:color w:val="0088CC"/>
          </w:rPr>
          <w:t>REST</w:t>
        </w:r>
      </w:hyperlink>
      <w:r>
        <w:rPr>
          <w:rFonts w:ascii="Lucida Sans Unicode" w:hAnsi="Lucida Sans Unicode" w:cs="Lucida Sans Unicode"/>
          <w:color w:val="1A1A1A"/>
        </w:rPr>
        <w:t> </w:t>
      </w:r>
      <w:r>
        <w:rPr>
          <w:rFonts w:ascii="Lucida Sans Unicode" w:hAnsi="Lucida Sans Unicode" w:cs="Lucida Sans Unicode"/>
          <w:color w:val="1A1A1A"/>
        </w:rPr>
        <w:t>是可扩展的和可协作的。它既不托管一种特定的技术选择，也不定在客户端或者服务端。你可以用</w:t>
      </w:r>
      <w:r>
        <w:rPr>
          <w:rFonts w:ascii="Lucida Sans Unicode" w:hAnsi="Lucida Sans Unicode" w:cs="Lucida Sans Unicode"/>
          <w:color w:val="1A1A1A"/>
        </w:rPr>
        <w:t> </w:t>
      </w:r>
      <w:hyperlink r:id="rId349" w:tgtFrame="_blank" w:history="1">
        <w:r>
          <w:rPr>
            <w:rStyle w:val="a5"/>
            <w:rFonts w:ascii="Lucida Sans Unicode" w:hAnsi="Lucida Sans Unicode" w:cs="Lucida Sans Unicode"/>
            <w:color w:val="0088CC"/>
          </w:rPr>
          <w:t>Java</w:t>
        </w:r>
      </w:hyperlink>
      <w:r>
        <w:rPr>
          <w:rFonts w:ascii="Lucida Sans Unicode" w:hAnsi="Lucida Sans Unicode" w:cs="Lucida Sans Unicode"/>
          <w:color w:val="1A1A1A"/>
        </w:rPr>
        <w:t>, </w:t>
      </w:r>
      <w:hyperlink r:id="rId350" w:tgtFrame="_blank" w:history="1">
        <w:r>
          <w:rPr>
            <w:rStyle w:val="a5"/>
            <w:rFonts w:ascii="Lucida Sans Unicode" w:hAnsi="Lucida Sans Unicode" w:cs="Lucida Sans Unicode"/>
            <w:color w:val="0088CC"/>
          </w:rPr>
          <w:t>C++</w:t>
        </w:r>
      </w:hyperlink>
      <w:r>
        <w:rPr>
          <w:rFonts w:ascii="Lucida Sans Unicode" w:hAnsi="Lucida Sans Unicode" w:cs="Lucida Sans Unicode"/>
          <w:color w:val="1A1A1A"/>
        </w:rPr>
        <w:t>, </w:t>
      </w:r>
      <w:hyperlink r:id="rId351" w:tgtFrame="_blank" w:history="1">
        <w:r>
          <w:rPr>
            <w:rStyle w:val="a5"/>
            <w:rFonts w:ascii="Lucida Sans Unicode" w:hAnsi="Lucida Sans Unicode" w:cs="Lucida Sans Unicode"/>
            <w:color w:val="0088CC"/>
          </w:rPr>
          <w:t>Python</w:t>
        </w:r>
      </w:hyperlink>
      <w:r>
        <w:rPr>
          <w:rFonts w:ascii="Lucida Sans Unicode" w:hAnsi="Lucida Sans Unicode" w:cs="Lucida Sans Unicode"/>
          <w:color w:val="1A1A1A"/>
        </w:rPr>
        <w:t xml:space="preserve">, </w:t>
      </w:r>
      <w:r>
        <w:rPr>
          <w:rFonts w:ascii="Lucida Sans Unicode" w:hAnsi="Lucida Sans Unicode" w:cs="Lucida Sans Unicode"/>
          <w:color w:val="1A1A1A"/>
        </w:rPr>
        <w:t>或</w:t>
      </w:r>
      <w:r>
        <w:rPr>
          <w:rFonts w:ascii="Lucida Sans Unicode" w:hAnsi="Lucida Sans Unicode" w:cs="Lucida Sans Unicode"/>
          <w:color w:val="1A1A1A"/>
        </w:rPr>
        <w:t> </w:t>
      </w:r>
      <w:hyperlink r:id="rId352" w:tgtFrame="_blank" w:history="1">
        <w:r>
          <w:rPr>
            <w:rStyle w:val="a5"/>
            <w:rFonts w:ascii="Lucida Sans Unicode" w:hAnsi="Lucida Sans Unicode" w:cs="Lucida Sans Unicode"/>
            <w:color w:val="0088CC"/>
          </w:rPr>
          <w:t>JavaScript</w:t>
        </w:r>
      </w:hyperlink>
      <w:r>
        <w:rPr>
          <w:rFonts w:ascii="Lucida Sans Unicode" w:hAnsi="Lucida Sans Unicode" w:cs="Lucida Sans Unicode"/>
          <w:color w:val="1A1A1A"/>
        </w:rPr>
        <w:t>来创建</w:t>
      </w:r>
      <w:r>
        <w:rPr>
          <w:rFonts w:ascii="Lucida Sans Unicode" w:hAnsi="Lucida Sans Unicode" w:cs="Lucida Sans Unicode"/>
          <w:color w:val="1A1A1A"/>
        </w:rPr>
        <w:t xml:space="preserve"> RESTful Web </w:t>
      </w:r>
      <w:r>
        <w:rPr>
          <w:rFonts w:ascii="Lucida Sans Unicode" w:hAnsi="Lucida Sans Unicode" w:cs="Lucida Sans Unicode"/>
          <w:color w:val="1A1A1A"/>
        </w:rPr>
        <w:t>服务，也可以在客户端使用它们。</w:t>
      </w:r>
    </w:p>
    <w:p w:rsidR="005E5AC4" w:rsidRDefault="005E5AC4" w:rsidP="005E5AC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我建议你读一本关于</w:t>
      </w:r>
      <w:r>
        <w:rPr>
          <w:rFonts w:ascii="Lucida Sans Unicode" w:hAnsi="Lucida Sans Unicode" w:cs="Lucida Sans Unicode"/>
          <w:color w:val="1A1A1A"/>
        </w:rPr>
        <w:t>REST</w:t>
      </w:r>
      <w:r>
        <w:rPr>
          <w:rFonts w:ascii="Lucida Sans Unicode" w:hAnsi="Lucida Sans Unicode" w:cs="Lucida Sans Unicode"/>
          <w:color w:val="1A1A1A"/>
        </w:rPr>
        <w:t>接口的书来了解更多，如：</w:t>
      </w:r>
      <w:hyperlink r:id="rId353" w:tgtFrame="_blank" w:history="1">
        <w:r>
          <w:rPr>
            <w:rStyle w:val="a5"/>
            <w:rFonts w:ascii="Lucida Sans Unicode" w:hAnsi="Lucida Sans Unicode" w:cs="Lucida Sans Unicode"/>
            <w:color w:val="0088CC"/>
          </w:rPr>
          <w:t>RESTful Web Services</w:t>
        </w:r>
      </w:hyperlink>
      <w:r>
        <w:rPr>
          <w:rFonts w:ascii="Lucida Sans Unicode" w:hAnsi="Lucida Sans Unicode" w:cs="Lucida Sans Unicode"/>
          <w:color w:val="1A1A1A"/>
        </w:rPr>
        <w:t> </w:t>
      </w:r>
      <w:r>
        <w:rPr>
          <w:rFonts w:ascii="Lucida Sans Unicode" w:hAnsi="Lucida Sans Unicode" w:cs="Lucida Sans Unicode"/>
          <w:color w:val="1A1A1A"/>
        </w:rPr>
        <w:t>。</w:t>
      </w:r>
    </w:p>
    <w:p w:rsidR="005E5AC4" w:rsidRDefault="005E5AC4" w:rsidP="005E5AC4">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艿艿：所以这里的</w:t>
      </w:r>
      <w:r>
        <w:rPr>
          <w:rFonts w:ascii="Lucida Sans Unicode" w:hAnsi="Lucida Sans Unicode" w:cs="Lucida Sans Unicode"/>
          <w:color w:val="1A1A1A"/>
        </w:rPr>
        <w:t>“</w:t>
      </w:r>
      <w:r>
        <w:rPr>
          <w:rFonts w:ascii="Lucida Sans Unicode" w:hAnsi="Lucida Sans Unicode" w:cs="Lucida Sans Unicode"/>
          <w:color w:val="1A1A1A"/>
        </w:rPr>
        <w:t>可拓展</w:t>
      </w:r>
      <w:r>
        <w:rPr>
          <w:rFonts w:ascii="Lucida Sans Unicode" w:hAnsi="Lucida Sans Unicode" w:cs="Lucida Sans Unicode"/>
          <w:color w:val="1A1A1A"/>
        </w:rPr>
        <w:t>”</w:t>
      </w:r>
      <w:r>
        <w:rPr>
          <w:rFonts w:ascii="Lucida Sans Unicode" w:hAnsi="Lucida Sans Unicode" w:cs="Lucida Sans Unicode"/>
          <w:color w:val="1A1A1A"/>
        </w:rPr>
        <w:t>、</w:t>
      </w:r>
      <w:r>
        <w:rPr>
          <w:rFonts w:ascii="Lucida Sans Unicode" w:hAnsi="Lucida Sans Unicode" w:cs="Lucida Sans Unicode"/>
          <w:color w:val="1A1A1A"/>
        </w:rPr>
        <w:t>“</w:t>
      </w:r>
      <w:r>
        <w:rPr>
          <w:rFonts w:ascii="Lucida Sans Unicode" w:hAnsi="Lucida Sans Unicode" w:cs="Lucida Sans Unicode"/>
          <w:color w:val="1A1A1A"/>
        </w:rPr>
        <w:t>协同</w:t>
      </w:r>
      <w:r>
        <w:rPr>
          <w:rFonts w:ascii="Lucida Sans Unicode" w:hAnsi="Lucida Sans Unicode" w:cs="Lucida Sans Unicode"/>
          <w:color w:val="1A1A1A"/>
        </w:rPr>
        <w:t>”</w:t>
      </w:r>
      <w:r>
        <w:rPr>
          <w:rFonts w:ascii="Lucida Sans Unicode" w:hAnsi="Lucida Sans Unicode" w:cs="Lucida Sans Unicode"/>
          <w:color w:val="1A1A1A"/>
        </w:rPr>
        <w:t>对应到我们平时常说的，</w:t>
      </w:r>
      <w:r>
        <w:rPr>
          <w:rFonts w:ascii="Lucida Sans Unicode" w:hAnsi="Lucida Sans Unicode" w:cs="Lucida Sans Unicode"/>
          <w:color w:val="1A1A1A"/>
        </w:rPr>
        <w:t>“</w:t>
      </w:r>
      <w:r>
        <w:rPr>
          <w:rFonts w:ascii="Lucida Sans Unicode" w:hAnsi="Lucida Sans Unicode" w:cs="Lucida Sans Unicode"/>
          <w:color w:val="1A1A1A"/>
        </w:rPr>
        <w:t>跨语言</w:t>
      </w:r>
      <w:r>
        <w:rPr>
          <w:rFonts w:ascii="Lucida Sans Unicode" w:hAnsi="Lucida Sans Unicode" w:cs="Lucida Sans Unicode"/>
          <w:color w:val="1A1A1A"/>
        </w:rPr>
        <w:t>”</w:t>
      </w:r>
      <w:r>
        <w:rPr>
          <w:rFonts w:ascii="Lucida Sans Unicode" w:hAnsi="Lucida Sans Unicode" w:cs="Lucida Sans Unicode"/>
          <w:color w:val="1A1A1A"/>
        </w:rPr>
        <w:t>、</w:t>
      </w:r>
      <w:r>
        <w:rPr>
          <w:rFonts w:ascii="Lucida Sans Unicode" w:hAnsi="Lucida Sans Unicode" w:cs="Lucida Sans Unicode"/>
          <w:color w:val="1A1A1A"/>
        </w:rPr>
        <w:t>“</w:t>
      </w:r>
      <w:r>
        <w:rPr>
          <w:rFonts w:ascii="Lucida Sans Unicode" w:hAnsi="Lucida Sans Unicode" w:cs="Lucida Sans Unicode"/>
          <w:color w:val="1A1A1A"/>
        </w:rPr>
        <w:t>语言无关</w:t>
      </w:r>
      <w:r>
        <w:rPr>
          <w:rFonts w:ascii="Lucida Sans Unicode" w:hAnsi="Lucida Sans Unicode" w:cs="Lucida Sans Unicode"/>
          <w:color w:val="1A1A1A"/>
        </w:rPr>
        <w:t>”</w:t>
      </w:r>
      <w:r>
        <w:rPr>
          <w:rFonts w:ascii="Lucida Sans Unicode" w:hAnsi="Lucida Sans Unicode" w:cs="Lucida Sans Unicode"/>
          <w:color w:val="1A1A1A"/>
        </w:rPr>
        <w:t>。</w:t>
      </w:r>
    </w:p>
    <w:p w:rsidR="005E5AC4" w:rsidRDefault="005E5AC4" w:rsidP="005E5AC4">
      <w:pPr>
        <w:pStyle w:val="3"/>
      </w:pPr>
      <w:r>
        <w:t>REST 用哪种 HTTP 方法呢?</w:t>
      </w:r>
    </w:p>
    <w:p w:rsidR="005E5AC4" w:rsidRDefault="005E5AC4" w:rsidP="005E5AC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REST </w:t>
      </w:r>
      <w:r>
        <w:rPr>
          <w:rFonts w:ascii="Lucida Sans Unicode" w:hAnsi="Lucida Sans Unicode" w:cs="Lucida Sans Unicode"/>
          <w:color w:val="1A1A1A"/>
        </w:rPr>
        <w:t>能用任何的</w:t>
      </w:r>
      <w:r>
        <w:rPr>
          <w:rFonts w:ascii="Lucida Sans Unicode" w:hAnsi="Lucida Sans Unicode" w:cs="Lucida Sans Unicode"/>
          <w:color w:val="1A1A1A"/>
        </w:rPr>
        <w:t xml:space="preserve"> HTTP </w:t>
      </w:r>
      <w:r>
        <w:rPr>
          <w:rFonts w:ascii="Lucida Sans Unicode" w:hAnsi="Lucida Sans Unicode" w:cs="Lucida Sans Unicode"/>
          <w:color w:val="1A1A1A"/>
        </w:rPr>
        <w:t>方法，但是，最受欢迎的是：</w:t>
      </w:r>
    </w:p>
    <w:p w:rsidR="005E5AC4" w:rsidRDefault="005E5AC4" w:rsidP="00FA61C5">
      <w:pPr>
        <w:widowControl/>
        <w:numPr>
          <w:ilvl w:val="0"/>
          <w:numId w:val="14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用</w:t>
      </w:r>
      <w:r>
        <w:rPr>
          <w:rFonts w:ascii="Lucida Sans Unicode" w:hAnsi="Lucida Sans Unicode" w:cs="Lucida Sans Unicode"/>
          <w:color w:val="1A1A1A"/>
          <w:szCs w:val="21"/>
        </w:rPr>
        <w:t xml:space="preserve"> GET </w:t>
      </w:r>
      <w:r>
        <w:rPr>
          <w:rFonts w:ascii="Lucida Sans Unicode" w:hAnsi="Lucida Sans Unicode" w:cs="Lucida Sans Unicode"/>
          <w:color w:val="1A1A1A"/>
          <w:szCs w:val="21"/>
        </w:rPr>
        <w:t>来检索服务端资源</w:t>
      </w:r>
    </w:p>
    <w:p w:rsidR="005E5AC4" w:rsidRDefault="005E5AC4" w:rsidP="00FA61C5">
      <w:pPr>
        <w:widowControl/>
        <w:numPr>
          <w:ilvl w:val="0"/>
          <w:numId w:val="14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用</w:t>
      </w:r>
      <w:r>
        <w:rPr>
          <w:rFonts w:ascii="Lucida Sans Unicode" w:hAnsi="Lucida Sans Unicode" w:cs="Lucida Sans Unicode"/>
          <w:color w:val="1A1A1A"/>
          <w:szCs w:val="21"/>
        </w:rPr>
        <w:t xml:space="preserve"> POST </w:t>
      </w:r>
      <w:r>
        <w:rPr>
          <w:rFonts w:ascii="Lucida Sans Unicode" w:hAnsi="Lucida Sans Unicode" w:cs="Lucida Sans Unicode"/>
          <w:color w:val="1A1A1A"/>
          <w:szCs w:val="21"/>
        </w:rPr>
        <w:t>来创建服务端资源</w:t>
      </w:r>
    </w:p>
    <w:p w:rsidR="005E5AC4" w:rsidRDefault="00167304" w:rsidP="00FA61C5">
      <w:pPr>
        <w:widowControl/>
        <w:numPr>
          <w:ilvl w:val="0"/>
          <w:numId w:val="147"/>
        </w:numPr>
        <w:shd w:val="clear" w:color="auto" w:fill="FFFFFF"/>
        <w:ind w:left="0"/>
        <w:jc w:val="left"/>
        <w:rPr>
          <w:rFonts w:ascii="Lucida Sans Unicode" w:hAnsi="Lucida Sans Unicode" w:cs="Lucida Sans Unicode"/>
          <w:color w:val="1A1A1A"/>
          <w:szCs w:val="21"/>
        </w:rPr>
      </w:pPr>
      <w:hyperlink r:id="rId354" w:anchor="axzz56WGunSwy" w:tgtFrame="_blank" w:history="1">
        <w:r w:rsidR="005E5AC4">
          <w:rPr>
            <w:rStyle w:val="a5"/>
            <w:rFonts w:ascii="Lucida Sans Unicode" w:hAnsi="Lucida Sans Unicode" w:cs="Lucida Sans Unicode"/>
            <w:color w:val="0088CC"/>
            <w:szCs w:val="21"/>
          </w:rPr>
          <w:t>用</w:t>
        </w:r>
        <w:r w:rsidR="005E5AC4">
          <w:rPr>
            <w:rStyle w:val="a5"/>
            <w:rFonts w:ascii="Lucida Sans Unicode" w:hAnsi="Lucida Sans Unicode" w:cs="Lucida Sans Unicode"/>
            <w:color w:val="0088CC"/>
            <w:szCs w:val="21"/>
          </w:rPr>
          <w:t xml:space="preserve"> PUT </w:t>
        </w:r>
        <w:r w:rsidR="005E5AC4">
          <w:rPr>
            <w:rStyle w:val="a5"/>
            <w:rFonts w:ascii="Lucida Sans Unicode" w:hAnsi="Lucida Sans Unicode" w:cs="Lucida Sans Unicode"/>
            <w:color w:val="0088CC"/>
            <w:szCs w:val="21"/>
          </w:rPr>
          <w:t>来更新服务端资源</w:t>
        </w:r>
      </w:hyperlink>
    </w:p>
    <w:p w:rsidR="005E5AC4" w:rsidRDefault="005E5AC4" w:rsidP="00FA61C5">
      <w:pPr>
        <w:widowControl/>
        <w:numPr>
          <w:ilvl w:val="0"/>
          <w:numId w:val="14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用</w:t>
      </w:r>
      <w:r>
        <w:rPr>
          <w:rFonts w:ascii="Lucida Sans Unicode" w:hAnsi="Lucida Sans Unicode" w:cs="Lucida Sans Unicode"/>
          <w:color w:val="1A1A1A"/>
          <w:szCs w:val="21"/>
        </w:rPr>
        <w:t xml:space="preserve"> DELETE </w:t>
      </w:r>
      <w:r>
        <w:rPr>
          <w:rFonts w:ascii="Lucida Sans Unicode" w:hAnsi="Lucida Sans Unicode" w:cs="Lucida Sans Unicode"/>
          <w:color w:val="1A1A1A"/>
          <w:szCs w:val="21"/>
        </w:rPr>
        <w:t>来删除服务端资源。</w:t>
      </w:r>
    </w:p>
    <w:p w:rsidR="005E5AC4" w:rsidRDefault="005E5AC4" w:rsidP="005E5AC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恰好，这四个操作，对上我们日常逻辑的</w:t>
      </w:r>
      <w:r>
        <w:rPr>
          <w:rFonts w:ascii="Lucida Sans Unicode" w:hAnsi="Lucida Sans Unicode" w:cs="Lucida Sans Unicode"/>
          <w:color w:val="1A1A1A"/>
        </w:rPr>
        <w:t xml:space="preserve"> CRUD </w:t>
      </w:r>
      <w:r>
        <w:rPr>
          <w:rFonts w:ascii="Lucida Sans Unicode" w:hAnsi="Lucida Sans Unicode" w:cs="Lucida Sans Unicode"/>
          <w:color w:val="1A1A1A"/>
        </w:rPr>
        <w:t>操作。</w:t>
      </w:r>
    </w:p>
    <w:p w:rsidR="005E5AC4" w:rsidRDefault="005E5AC4" w:rsidP="005E5AC4">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艿艿：经常能听到胖友抱怨自己做的都是</w:t>
      </w:r>
      <w:r>
        <w:rPr>
          <w:rFonts w:ascii="Lucida Sans Unicode" w:hAnsi="Lucida Sans Unicode" w:cs="Lucida Sans Unicode"/>
          <w:color w:val="1A1A1A"/>
        </w:rPr>
        <w:t xml:space="preserve"> CRUD </w:t>
      </w:r>
      <w:r>
        <w:rPr>
          <w:rFonts w:ascii="Lucida Sans Unicode" w:hAnsi="Lucida Sans Unicode" w:cs="Lucida Sans Unicode"/>
          <w:color w:val="1A1A1A"/>
        </w:rPr>
        <w:t>的功能。看了这个面试题，有没觉得原来</w:t>
      </w:r>
      <w:r>
        <w:rPr>
          <w:rFonts w:ascii="Lucida Sans Unicode" w:hAnsi="Lucida Sans Unicode" w:cs="Lucida Sans Unicode"/>
          <w:color w:val="1A1A1A"/>
        </w:rPr>
        <w:t xml:space="preserve"> CRUD </w:t>
      </w:r>
      <w:r>
        <w:rPr>
          <w:rFonts w:ascii="Lucida Sans Unicode" w:hAnsi="Lucida Sans Unicode" w:cs="Lucida Sans Unicode"/>
          <w:color w:val="1A1A1A"/>
        </w:rPr>
        <w:t>也能玩的稍微高级一点？！</w:t>
      </w:r>
    </w:p>
    <w:p w:rsidR="005E5AC4" w:rsidRDefault="005E5AC4" w:rsidP="005E5AC4">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实际上，每个</w:t>
      </w:r>
      <w:r>
        <w:rPr>
          <w:rFonts w:ascii="Lucida Sans Unicode" w:hAnsi="Lucida Sans Unicode" w:cs="Lucida Sans Unicode"/>
          <w:color w:val="1A1A1A"/>
        </w:rPr>
        <w:t xml:space="preserve"> CRUD </w:t>
      </w:r>
      <w:r>
        <w:rPr>
          <w:rFonts w:ascii="Lucida Sans Unicode" w:hAnsi="Lucida Sans Unicode" w:cs="Lucida Sans Unicode"/>
          <w:color w:val="1A1A1A"/>
        </w:rPr>
        <w:t>也是可以通过不断的打磨，玩的很高级。例如说</w:t>
      </w:r>
      <w:r>
        <w:rPr>
          <w:rFonts w:ascii="Lucida Sans Unicode" w:hAnsi="Lucida Sans Unicode" w:cs="Lucida Sans Unicode"/>
          <w:color w:val="1A1A1A"/>
        </w:rPr>
        <w:t xml:space="preserve"> DDD </w:t>
      </w:r>
      <w:r>
        <w:rPr>
          <w:rFonts w:ascii="Lucida Sans Unicode" w:hAnsi="Lucida Sans Unicode" w:cs="Lucida Sans Unicode"/>
          <w:color w:val="1A1A1A"/>
        </w:rPr>
        <w:t>领域驱动，完整的单元测试，可扩展的设计。</w:t>
      </w:r>
    </w:p>
    <w:p w:rsidR="005E5AC4" w:rsidRDefault="005E5AC4" w:rsidP="005E5AC4">
      <w:pPr>
        <w:pStyle w:val="3"/>
      </w:pPr>
      <w:r>
        <w:t>删除的 HTTP 状态返回码是什么 ?</w:t>
      </w:r>
    </w:p>
    <w:p w:rsidR="005E5AC4" w:rsidRDefault="005E5AC4" w:rsidP="005E5AC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在删除成功之后，您的</w:t>
      </w:r>
      <w:r>
        <w:rPr>
          <w:rFonts w:ascii="Lucida Sans Unicode" w:hAnsi="Lucida Sans Unicode" w:cs="Lucida Sans Unicode"/>
          <w:color w:val="1A1A1A"/>
        </w:rPr>
        <w:t xml:space="preserve"> REST API </w:t>
      </w:r>
      <w:r>
        <w:rPr>
          <w:rFonts w:ascii="Lucida Sans Unicode" w:hAnsi="Lucida Sans Unicode" w:cs="Lucida Sans Unicode"/>
          <w:color w:val="1A1A1A"/>
        </w:rPr>
        <w:t>应该返回什么状态代码，并没有严格的规则。它可以返回</w:t>
      </w:r>
      <w:r>
        <w:rPr>
          <w:rFonts w:ascii="Lucida Sans Unicode" w:hAnsi="Lucida Sans Unicode" w:cs="Lucida Sans Unicode"/>
          <w:color w:val="1A1A1A"/>
        </w:rPr>
        <w:t xml:space="preserve"> 200 </w:t>
      </w:r>
      <w:r>
        <w:rPr>
          <w:rFonts w:ascii="Lucida Sans Unicode" w:hAnsi="Lucida Sans Unicode" w:cs="Lucida Sans Unicode"/>
          <w:color w:val="1A1A1A"/>
        </w:rPr>
        <w:t>或</w:t>
      </w:r>
      <w:r>
        <w:rPr>
          <w:rFonts w:ascii="Lucida Sans Unicode" w:hAnsi="Lucida Sans Unicode" w:cs="Lucida Sans Unicode"/>
          <w:color w:val="1A1A1A"/>
        </w:rPr>
        <w:t xml:space="preserve"> 204 </w:t>
      </w:r>
      <w:r>
        <w:rPr>
          <w:rFonts w:ascii="Lucida Sans Unicode" w:hAnsi="Lucida Sans Unicode" w:cs="Lucida Sans Unicode"/>
          <w:color w:val="1A1A1A"/>
        </w:rPr>
        <w:t>没有内容。</w:t>
      </w:r>
    </w:p>
    <w:p w:rsidR="005E5AC4" w:rsidRDefault="005E5AC4" w:rsidP="00FA61C5">
      <w:pPr>
        <w:widowControl/>
        <w:numPr>
          <w:ilvl w:val="0"/>
          <w:numId w:val="14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一般来说，如果删除操作成功，响应主体为空，返回</w:t>
      </w:r>
      <w:r>
        <w:rPr>
          <w:rFonts w:ascii="Lucida Sans Unicode" w:hAnsi="Lucida Sans Unicode" w:cs="Lucida Sans Unicode"/>
          <w:color w:val="1A1A1A"/>
          <w:szCs w:val="21"/>
        </w:rPr>
        <w:t> </w:t>
      </w:r>
      <w:hyperlink r:id="rId355" w:tgtFrame="_blank" w:history="1">
        <w:r>
          <w:rPr>
            <w:rStyle w:val="a5"/>
            <w:rFonts w:ascii="Lucida Sans Unicode" w:hAnsi="Lucida Sans Unicode" w:cs="Lucida Sans Unicode"/>
            <w:color w:val="0088CC"/>
            <w:szCs w:val="21"/>
          </w:rPr>
          <w:t>204</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5E5AC4" w:rsidRDefault="005E5AC4" w:rsidP="00FA61C5">
      <w:pPr>
        <w:widowControl/>
        <w:numPr>
          <w:ilvl w:val="0"/>
          <w:numId w:val="14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如果删除请求成功且响应体不是空的，则返回</w:t>
      </w:r>
      <w:r>
        <w:rPr>
          <w:rFonts w:ascii="Lucida Sans Unicode" w:hAnsi="Lucida Sans Unicode" w:cs="Lucida Sans Unicode"/>
          <w:color w:val="1A1A1A"/>
          <w:szCs w:val="21"/>
        </w:rPr>
        <w:t xml:space="preserve"> 200 </w:t>
      </w:r>
      <w:r>
        <w:rPr>
          <w:rFonts w:ascii="Lucida Sans Unicode" w:hAnsi="Lucida Sans Unicode" w:cs="Lucida Sans Unicode"/>
          <w:color w:val="1A1A1A"/>
          <w:szCs w:val="21"/>
        </w:rPr>
        <w:t>。</w:t>
      </w:r>
    </w:p>
    <w:p w:rsidR="005E5AC4" w:rsidRDefault="005E5AC4" w:rsidP="005E5AC4">
      <w:pPr>
        <w:pStyle w:val="3"/>
        <w:rPr>
          <w:sz w:val="36"/>
          <w:szCs w:val="36"/>
        </w:rPr>
      </w:pPr>
      <w:r>
        <w:t>REST API 是无状态的吗?</w:t>
      </w:r>
    </w:p>
    <w:p w:rsidR="005E5AC4" w:rsidRDefault="005E5AC4" w:rsidP="005E5AC4">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Lucida Sans Unicode" w:hAnsi="Lucida Sans Unicode" w:cs="Lucida Sans Unicode"/>
          <w:color w:val="1A1A1A"/>
        </w:rPr>
        <w:t>是的</w:t>
      </w:r>
      <w:r>
        <w:rPr>
          <w:rFonts w:ascii="Lucida Sans Unicode" w:hAnsi="Lucida Sans Unicode" w:cs="Lucida Sans Unicode"/>
          <w:color w:val="1A1A1A"/>
        </w:rPr>
        <w:t>，</w:t>
      </w:r>
      <w:r>
        <w:rPr>
          <w:rFonts w:ascii="Lucida Sans Unicode" w:hAnsi="Lucida Sans Unicode" w:cs="Lucida Sans Unicode"/>
          <w:color w:val="1A1A1A"/>
        </w:rPr>
        <w:t xml:space="preserve">REST API </w:t>
      </w:r>
      <w:r>
        <w:rPr>
          <w:rFonts w:ascii="Lucida Sans Unicode" w:hAnsi="Lucida Sans Unicode" w:cs="Lucida Sans Unicode"/>
          <w:color w:val="1A1A1A"/>
        </w:rPr>
        <w:t>应该是无状态的，因为它是基于</w:t>
      </w:r>
      <w:r>
        <w:rPr>
          <w:rFonts w:ascii="Lucida Sans Unicode" w:hAnsi="Lucida Sans Unicode" w:cs="Lucida Sans Unicode"/>
          <w:color w:val="1A1A1A"/>
        </w:rPr>
        <w:t xml:space="preserve"> HTTP </w:t>
      </w:r>
      <w:r>
        <w:rPr>
          <w:rFonts w:ascii="Lucida Sans Unicode" w:hAnsi="Lucida Sans Unicode" w:cs="Lucida Sans Unicode"/>
          <w:color w:val="1A1A1A"/>
        </w:rPr>
        <w:t>的，它也是无状态的。</w:t>
      </w:r>
    </w:p>
    <w:p w:rsidR="005E5AC4" w:rsidRDefault="005E5AC4" w:rsidP="005E5AC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REST API </w:t>
      </w:r>
      <w:r>
        <w:rPr>
          <w:rFonts w:ascii="Lucida Sans Unicode" w:hAnsi="Lucida Sans Unicode" w:cs="Lucida Sans Unicode"/>
          <w:color w:val="1A1A1A"/>
        </w:rPr>
        <w:t>中的请求应该包含处理它所需的所有细节。它</w:t>
      </w:r>
      <w:r>
        <w:rPr>
          <w:rStyle w:val="a4"/>
          <w:rFonts w:ascii="Lucida Sans Unicode" w:hAnsi="Lucida Sans Unicode" w:cs="Lucida Sans Unicode"/>
          <w:color w:val="1A1A1A"/>
        </w:rPr>
        <w:t>不应该</w:t>
      </w:r>
      <w:r>
        <w:rPr>
          <w:rFonts w:ascii="Lucida Sans Unicode" w:hAnsi="Lucida Sans Unicode" w:cs="Lucida Sans Unicode"/>
          <w:color w:val="1A1A1A"/>
        </w:rPr>
        <w:t>依赖于以前或下一个请求或服务器端维护的一些数据，例如会话。</w:t>
      </w:r>
    </w:p>
    <w:p w:rsidR="005E5AC4" w:rsidRDefault="005E5AC4" w:rsidP="005E5AC4">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Lucida Sans Unicode" w:hAnsi="Lucida Sans Unicode" w:cs="Lucida Sans Unicode"/>
          <w:color w:val="1A1A1A"/>
        </w:rPr>
        <w:t xml:space="preserve">REST </w:t>
      </w:r>
      <w:r>
        <w:rPr>
          <w:rStyle w:val="a4"/>
          <w:rFonts w:ascii="Lucida Sans Unicode" w:hAnsi="Lucida Sans Unicode" w:cs="Lucida Sans Unicode"/>
          <w:color w:val="1A1A1A"/>
        </w:rPr>
        <w:t>规范为使其无状态设置了一个约束，在设计</w:t>
      </w:r>
      <w:r>
        <w:rPr>
          <w:rStyle w:val="a4"/>
          <w:rFonts w:ascii="Lucida Sans Unicode" w:hAnsi="Lucida Sans Unicode" w:cs="Lucida Sans Unicode"/>
          <w:color w:val="1A1A1A"/>
        </w:rPr>
        <w:t xml:space="preserve"> REST API </w:t>
      </w:r>
      <w:r>
        <w:rPr>
          <w:rStyle w:val="a4"/>
          <w:rFonts w:ascii="Lucida Sans Unicode" w:hAnsi="Lucida Sans Unicode" w:cs="Lucida Sans Unicode"/>
          <w:color w:val="1A1A1A"/>
        </w:rPr>
        <w:t>时，您应该记住这一点</w:t>
      </w:r>
      <w:r>
        <w:rPr>
          <w:rFonts w:ascii="Lucida Sans Unicode" w:hAnsi="Lucida Sans Unicode" w:cs="Lucida Sans Unicode"/>
          <w:color w:val="1A1A1A"/>
        </w:rPr>
        <w:t>。</w:t>
      </w:r>
    </w:p>
    <w:p w:rsidR="005E5AC4" w:rsidRDefault="005E5AC4" w:rsidP="005E5AC4">
      <w:pPr>
        <w:pStyle w:val="3"/>
      </w:pPr>
      <w:r>
        <w:t>REST安全吗? 你能做什么来保护它?</w:t>
      </w:r>
    </w:p>
    <w:p w:rsidR="005E5AC4" w:rsidRDefault="005E5AC4" w:rsidP="005E5AC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安全是一个宽泛的术语。它可能意味着消息的安全性，这是通过认证和授权提供的加密或访问限制提供的。</w:t>
      </w:r>
    </w:p>
    <w:p w:rsidR="005E5AC4" w:rsidRDefault="005E5AC4" w:rsidP="005E5AC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REST </w:t>
      </w:r>
      <w:r>
        <w:rPr>
          <w:rFonts w:ascii="Lucida Sans Unicode" w:hAnsi="Lucida Sans Unicode" w:cs="Lucida Sans Unicode"/>
          <w:color w:val="1A1A1A"/>
        </w:rPr>
        <w:t>通常不是安全的，但是您可以通过使用</w:t>
      </w:r>
      <w:r>
        <w:rPr>
          <w:rFonts w:ascii="Lucida Sans Unicode" w:hAnsi="Lucida Sans Unicode" w:cs="Lucida Sans Unicode"/>
          <w:color w:val="1A1A1A"/>
        </w:rPr>
        <w:t xml:space="preserve"> Spring Security </w:t>
      </w:r>
      <w:r>
        <w:rPr>
          <w:rFonts w:ascii="Lucida Sans Unicode" w:hAnsi="Lucida Sans Unicode" w:cs="Lucida Sans Unicode"/>
          <w:color w:val="1A1A1A"/>
        </w:rPr>
        <w:t>来保护它。</w:t>
      </w:r>
    </w:p>
    <w:p w:rsidR="005E5AC4" w:rsidRDefault="005E5AC4" w:rsidP="00FA61C5">
      <w:pPr>
        <w:widowControl/>
        <w:numPr>
          <w:ilvl w:val="0"/>
          <w:numId w:val="14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至少，你可以通过在</w:t>
      </w:r>
      <w:r>
        <w:rPr>
          <w:rFonts w:ascii="Lucida Sans Unicode" w:hAnsi="Lucida Sans Unicode" w:cs="Lucida Sans Unicode"/>
          <w:color w:val="1A1A1A"/>
          <w:szCs w:val="21"/>
        </w:rPr>
        <w:t xml:space="preserve"> Spring Security </w:t>
      </w:r>
      <w:r>
        <w:rPr>
          <w:rFonts w:ascii="Lucida Sans Unicode" w:hAnsi="Lucida Sans Unicode" w:cs="Lucida Sans Unicode"/>
          <w:color w:val="1A1A1A"/>
          <w:szCs w:val="21"/>
        </w:rPr>
        <w:t>配置文件中使用</w:t>
      </w:r>
      <w:r>
        <w:rPr>
          <w:rFonts w:ascii="Lucida Sans Unicode" w:hAnsi="Lucida Sans Unicode" w:cs="Lucida Sans Unicode"/>
          <w:color w:val="1A1A1A"/>
          <w:szCs w:val="21"/>
        </w:rPr>
        <w:t xml:space="preserve"> HTTP </w:t>
      </w:r>
      <w:r>
        <w:rPr>
          <w:rFonts w:ascii="Lucida Sans Unicode" w:hAnsi="Lucida Sans Unicode" w:cs="Lucida Sans Unicode"/>
          <w:color w:val="1A1A1A"/>
          <w:szCs w:val="21"/>
        </w:rPr>
        <w:t>来启用</w:t>
      </w:r>
      <w:r>
        <w:rPr>
          <w:rFonts w:ascii="Lucida Sans Unicode" w:hAnsi="Lucida Sans Unicode" w:cs="Lucida Sans Unicode"/>
          <w:color w:val="1A1A1A"/>
          <w:szCs w:val="21"/>
        </w:rPr>
        <w:t xml:space="preserve"> HTTP Basic Auth </w:t>
      </w:r>
      <w:r>
        <w:rPr>
          <w:rFonts w:ascii="Lucida Sans Unicode" w:hAnsi="Lucida Sans Unicode" w:cs="Lucida Sans Unicode"/>
          <w:color w:val="1A1A1A"/>
          <w:szCs w:val="21"/>
        </w:rPr>
        <w:t>基本认证。</w:t>
      </w:r>
    </w:p>
    <w:p w:rsidR="005E5AC4" w:rsidRDefault="005E5AC4" w:rsidP="00FA61C5">
      <w:pPr>
        <w:widowControl/>
        <w:numPr>
          <w:ilvl w:val="0"/>
          <w:numId w:val="14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类似地，如果底层服务器支持</w:t>
      </w:r>
      <w:r>
        <w:rPr>
          <w:rFonts w:ascii="Lucida Sans Unicode" w:hAnsi="Lucida Sans Unicode" w:cs="Lucida Sans Unicode"/>
          <w:color w:val="1A1A1A"/>
          <w:szCs w:val="21"/>
        </w:rPr>
        <w:t xml:space="preserve"> HTTPS </w:t>
      </w:r>
      <w:r>
        <w:rPr>
          <w:rFonts w:ascii="Lucida Sans Unicode" w:hAnsi="Lucida Sans Unicode" w:cs="Lucida Sans Unicode"/>
          <w:color w:val="1A1A1A"/>
          <w:szCs w:val="21"/>
        </w:rPr>
        <w:t>，你可以使用</w:t>
      </w:r>
      <w:r>
        <w:rPr>
          <w:rFonts w:ascii="Lucida Sans Unicode" w:hAnsi="Lucida Sans Unicode" w:cs="Lucida Sans Unicode"/>
          <w:color w:val="1A1A1A"/>
          <w:szCs w:val="21"/>
        </w:rPr>
        <w:t xml:space="preserve"> HTTPS </w:t>
      </w:r>
      <w:r>
        <w:rPr>
          <w:rFonts w:ascii="Lucida Sans Unicode" w:hAnsi="Lucida Sans Unicode" w:cs="Lucida Sans Unicode"/>
          <w:color w:val="1A1A1A"/>
          <w:szCs w:val="21"/>
        </w:rPr>
        <w:t>公开</w:t>
      </w:r>
      <w:r>
        <w:rPr>
          <w:rFonts w:ascii="Lucida Sans Unicode" w:hAnsi="Lucida Sans Unicode" w:cs="Lucida Sans Unicode"/>
          <w:color w:val="1A1A1A"/>
          <w:szCs w:val="21"/>
        </w:rPr>
        <w:t xml:space="preserve"> REST API </w:t>
      </w:r>
      <w:r>
        <w:rPr>
          <w:rFonts w:ascii="Lucida Sans Unicode" w:hAnsi="Lucida Sans Unicode" w:cs="Lucida Sans Unicode"/>
          <w:color w:val="1A1A1A"/>
          <w:szCs w:val="21"/>
        </w:rPr>
        <w:t>。</w:t>
      </w:r>
    </w:p>
    <w:p w:rsidR="005E5AC4" w:rsidRDefault="005E5AC4" w:rsidP="005E5AC4">
      <w:pPr>
        <w:pStyle w:val="3"/>
        <w:rPr>
          <w:sz w:val="36"/>
          <w:szCs w:val="36"/>
        </w:rPr>
      </w:pPr>
      <w:r>
        <w:t>RestTemplate 的优势是什么?</w:t>
      </w:r>
    </w:p>
    <w:p w:rsidR="005E5AC4" w:rsidRDefault="005E5AC4" w:rsidP="005E5AC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在</w:t>
      </w:r>
      <w:r>
        <w:rPr>
          <w:rFonts w:ascii="Lucida Sans Unicode" w:hAnsi="Lucida Sans Unicode" w:cs="Lucida Sans Unicode"/>
          <w:color w:val="1A1A1A"/>
        </w:rPr>
        <w:t xml:space="preserve"> Spring Framework </w:t>
      </w:r>
      <w:r>
        <w:rPr>
          <w:rFonts w:ascii="Lucida Sans Unicode" w:hAnsi="Lucida Sans Unicode" w:cs="Lucida Sans Unicode"/>
          <w:color w:val="1A1A1A"/>
        </w:rPr>
        <w:t>中，</w:t>
      </w:r>
      <w:r>
        <w:rPr>
          <w:rFonts w:ascii="Lucida Sans Unicode" w:hAnsi="Lucida Sans Unicode" w:cs="Lucida Sans Unicode"/>
          <w:color w:val="1A1A1A"/>
        </w:rPr>
        <w:t xml:space="preserve">RestTemplate </w:t>
      </w:r>
      <w:r>
        <w:rPr>
          <w:rFonts w:ascii="Lucida Sans Unicode" w:hAnsi="Lucida Sans Unicode" w:cs="Lucida Sans Unicode"/>
          <w:color w:val="1A1A1A"/>
        </w:rPr>
        <w:t>类是</w:t>
      </w:r>
      <w:r>
        <w:rPr>
          <w:rFonts w:ascii="Lucida Sans Unicode" w:hAnsi="Lucida Sans Unicode" w:cs="Lucida Sans Unicode"/>
          <w:color w:val="1A1A1A"/>
        </w:rPr>
        <w:t> </w:t>
      </w:r>
      <w:hyperlink r:id="rId356" w:tgtFrame="_blank" w:history="1">
        <w:r>
          <w:rPr>
            <w:rStyle w:val="a5"/>
            <w:rFonts w:ascii="Lucida Sans Unicode" w:hAnsi="Lucida Sans Unicode" w:cs="Lucida Sans Unicode"/>
            <w:color w:val="0088CC"/>
          </w:rPr>
          <w:t>模板方法模式</w:t>
        </w:r>
      </w:hyperlink>
      <w:r>
        <w:rPr>
          <w:rFonts w:ascii="Lucida Sans Unicode" w:hAnsi="Lucida Sans Unicode" w:cs="Lucida Sans Unicode"/>
          <w:color w:val="1A1A1A"/>
        </w:rPr>
        <w:t> </w:t>
      </w:r>
      <w:r>
        <w:rPr>
          <w:rFonts w:ascii="Lucida Sans Unicode" w:hAnsi="Lucida Sans Unicode" w:cs="Lucida Sans Unicode"/>
          <w:color w:val="1A1A1A"/>
        </w:rPr>
        <w:t>的实现。跟其他主流的模板类相似，如</w:t>
      </w:r>
      <w:r>
        <w:rPr>
          <w:rFonts w:ascii="Lucida Sans Unicode" w:hAnsi="Lucida Sans Unicode" w:cs="Lucida Sans Unicode"/>
          <w:color w:val="1A1A1A"/>
        </w:rPr>
        <w:t xml:space="preserve"> JdbcTemplate </w:t>
      </w:r>
      <w:r>
        <w:rPr>
          <w:rFonts w:ascii="Lucida Sans Unicode" w:hAnsi="Lucida Sans Unicode" w:cs="Lucida Sans Unicode"/>
          <w:color w:val="1A1A1A"/>
        </w:rPr>
        <w:t>或</w:t>
      </w:r>
      <w:r>
        <w:rPr>
          <w:rFonts w:ascii="Lucida Sans Unicode" w:hAnsi="Lucida Sans Unicode" w:cs="Lucida Sans Unicode"/>
          <w:color w:val="1A1A1A"/>
        </w:rPr>
        <w:t xml:space="preserve"> JmsTempalte </w:t>
      </w:r>
      <w:r>
        <w:rPr>
          <w:rFonts w:ascii="Lucida Sans Unicode" w:hAnsi="Lucida Sans Unicode" w:cs="Lucida Sans Unicode"/>
          <w:color w:val="1A1A1A"/>
        </w:rPr>
        <w:t>，它将在客户端简化跟</w:t>
      </w:r>
      <w:r>
        <w:rPr>
          <w:rFonts w:ascii="Lucida Sans Unicode" w:hAnsi="Lucida Sans Unicode" w:cs="Lucida Sans Unicode"/>
          <w:color w:val="1A1A1A"/>
        </w:rPr>
        <w:t xml:space="preserve"> RESTful Web </w:t>
      </w:r>
      <w:r>
        <w:rPr>
          <w:rFonts w:ascii="Lucida Sans Unicode" w:hAnsi="Lucida Sans Unicode" w:cs="Lucida Sans Unicode"/>
          <w:color w:val="1A1A1A"/>
        </w:rPr>
        <w:t>服务的集成。正如在</w:t>
      </w:r>
      <w:r>
        <w:rPr>
          <w:rFonts w:ascii="Lucida Sans Unicode" w:hAnsi="Lucida Sans Unicode" w:cs="Lucida Sans Unicode"/>
          <w:color w:val="1A1A1A"/>
        </w:rPr>
        <w:t xml:space="preserve"> RestTemplate </w:t>
      </w:r>
      <w:r>
        <w:rPr>
          <w:rFonts w:ascii="Lucida Sans Unicode" w:hAnsi="Lucida Sans Unicode" w:cs="Lucida Sans Unicode"/>
          <w:color w:val="1A1A1A"/>
        </w:rPr>
        <w:t>例子中显示的一样，你能非常容易地用它来调用</w:t>
      </w:r>
      <w:r>
        <w:rPr>
          <w:rFonts w:ascii="Lucida Sans Unicode" w:hAnsi="Lucida Sans Unicode" w:cs="Lucida Sans Unicode"/>
          <w:color w:val="1A1A1A"/>
        </w:rPr>
        <w:t xml:space="preserve"> RESTful Web </w:t>
      </w:r>
      <w:r>
        <w:rPr>
          <w:rFonts w:ascii="Lucida Sans Unicode" w:hAnsi="Lucida Sans Unicode" w:cs="Lucida Sans Unicode"/>
          <w:color w:val="1A1A1A"/>
        </w:rPr>
        <w:t>服务。</w:t>
      </w:r>
    </w:p>
    <w:p w:rsidR="005E5AC4" w:rsidRDefault="005E5AC4" w:rsidP="005E5AC4">
      <w:pPr>
        <w:pStyle w:val="3"/>
      </w:pPr>
      <w:r>
        <w:t>HttpMessageConverter 在 Spring REST 中代表什么?</w:t>
      </w:r>
    </w:p>
    <w:p w:rsidR="005E5AC4" w:rsidRDefault="005E5AC4" w:rsidP="005E5AC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HttpMessageConverter </w:t>
      </w:r>
      <w:r>
        <w:rPr>
          <w:rFonts w:ascii="Lucida Sans Unicode" w:hAnsi="Lucida Sans Unicode" w:cs="Lucida Sans Unicode"/>
          <w:color w:val="1A1A1A"/>
        </w:rPr>
        <w:t>是一种</w:t>
      </w:r>
      <w:hyperlink r:id="rId357" w:tgtFrame="_blank" w:history="1">
        <w:r>
          <w:rPr>
            <w:rStyle w:val="a5"/>
            <w:rFonts w:ascii="Lucida Sans Unicode" w:hAnsi="Lucida Sans Unicode" w:cs="Lucida Sans Unicode"/>
            <w:color w:val="0088CC"/>
          </w:rPr>
          <w:t>策略接口</w:t>
        </w:r>
      </w:hyperlink>
      <w:r>
        <w:rPr>
          <w:rFonts w:ascii="Lucida Sans Unicode" w:hAnsi="Lucida Sans Unicode" w:cs="Lucida Sans Unicode"/>
          <w:color w:val="1A1A1A"/>
        </w:rPr>
        <w:t> </w:t>
      </w:r>
      <w:r>
        <w:rPr>
          <w:rFonts w:ascii="Lucida Sans Unicode" w:hAnsi="Lucida Sans Unicode" w:cs="Lucida Sans Unicode"/>
          <w:color w:val="1A1A1A"/>
        </w:rPr>
        <w:t>，它指定了一个转换器，它可以转换</w:t>
      </w:r>
      <w:r>
        <w:rPr>
          <w:rFonts w:ascii="Lucida Sans Unicode" w:hAnsi="Lucida Sans Unicode" w:cs="Lucida Sans Unicode"/>
          <w:color w:val="1A1A1A"/>
        </w:rPr>
        <w:t xml:space="preserve"> HTTP </w:t>
      </w:r>
      <w:r>
        <w:rPr>
          <w:rFonts w:ascii="Lucida Sans Unicode" w:hAnsi="Lucida Sans Unicode" w:cs="Lucida Sans Unicode"/>
          <w:color w:val="1A1A1A"/>
        </w:rPr>
        <w:t>请求和响应。</w:t>
      </w:r>
      <w:r>
        <w:rPr>
          <w:rFonts w:ascii="Lucida Sans Unicode" w:hAnsi="Lucida Sans Unicode" w:cs="Lucida Sans Unicode"/>
          <w:color w:val="1A1A1A"/>
        </w:rPr>
        <w:t xml:space="preserve">Spring REST </w:t>
      </w:r>
      <w:r>
        <w:rPr>
          <w:rFonts w:ascii="Lucida Sans Unicode" w:hAnsi="Lucida Sans Unicode" w:cs="Lucida Sans Unicode"/>
          <w:color w:val="1A1A1A"/>
        </w:rPr>
        <w:t>用这个接口转换</w:t>
      </w:r>
      <w:r>
        <w:rPr>
          <w:rFonts w:ascii="Lucida Sans Unicode" w:hAnsi="Lucida Sans Unicode" w:cs="Lucida Sans Unicode"/>
          <w:color w:val="1A1A1A"/>
        </w:rPr>
        <w:t xml:space="preserve"> HTTP </w:t>
      </w:r>
      <w:r>
        <w:rPr>
          <w:rFonts w:ascii="Lucida Sans Unicode" w:hAnsi="Lucida Sans Unicode" w:cs="Lucida Sans Unicode"/>
          <w:color w:val="1A1A1A"/>
        </w:rPr>
        <w:t>响应到多种格式，例如：</w:t>
      </w:r>
      <w:r>
        <w:rPr>
          <w:rFonts w:ascii="Lucida Sans Unicode" w:hAnsi="Lucida Sans Unicode" w:cs="Lucida Sans Unicode"/>
          <w:color w:val="1A1A1A"/>
        </w:rPr>
        <w:t xml:space="preserve">JSON </w:t>
      </w:r>
      <w:r>
        <w:rPr>
          <w:rFonts w:ascii="Lucida Sans Unicode" w:hAnsi="Lucida Sans Unicode" w:cs="Lucida Sans Unicode"/>
          <w:color w:val="1A1A1A"/>
        </w:rPr>
        <w:t>或</w:t>
      </w:r>
      <w:r>
        <w:rPr>
          <w:rFonts w:ascii="Lucida Sans Unicode" w:hAnsi="Lucida Sans Unicode" w:cs="Lucida Sans Unicode"/>
          <w:color w:val="1A1A1A"/>
        </w:rPr>
        <w:t xml:space="preserve"> XML </w:t>
      </w:r>
      <w:r>
        <w:rPr>
          <w:rFonts w:ascii="Lucida Sans Unicode" w:hAnsi="Lucida Sans Unicode" w:cs="Lucida Sans Unicode"/>
          <w:color w:val="1A1A1A"/>
        </w:rPr>
        <w:t>。</w:t>
      </w:r>
    </w:p>
    <w:p w:rsidR="005E5AC4" w:rsidRDefault="005E5AC4" w:rsidP="005E5AC4">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每个</w:t>
      </w:r>
      <w:r>
        <w:rPr>
          <w:rFonts w:ascii="Lucida Sans Unicode" w:hAnsi="Lucida Sans Unicode" w:cs="Lucida Sans Unicode"/>
          <w:color w:val="1A1A1A"/>
        </w:rPr>
        <w:t xml:space="preserve"> HttpMessageConverter </w:t>
      </w:r>
      <w:r>
        <w:rPr>
          <w:rFonts w:ascii="Lucida Sans Unicode" w:hAnsi="Lucida Sans Unicode" w:cs="Lucida Sans Unicode"/>
          <w:color w:val="1A1A1A"/>
        </w:rPr>
        <w:t>实现都有一种或几种相关联的</w:t>
      </w:r>
      <w:r>
        <w:rPr>
          <w:rFonts w:ascii="Lucida Sans Unicode" w:hAnsi="Lucida Sans Unicode" w:cs="Lucida Sans Unicode"/>
          <w:color w:val="1A1A1A"/>
        </w:rPr>
        <w:t>MIME</w:t>
      </w:r>
      <w:r>
        <w:rPr>
          <w:rFonts w:ascii="Lucida Sans Unicode" w:hAnsi="Lucida Sans Unicode" w:cs="Lucida Sans Unicode"/>
          <w:color w:val="1A1A1A"/>
        </w:rPr>
        <w:t>协议。</w:t>
      </w:r>
      <w:r>
        <w:rPr>
          <w:rFonts w:ascii="Lucida Sans Unicode" w:hAnsi="Lucida Sans Unicode" w:cs="Lucida Sans Unicode"/>
          <w:color w:val="1A1A1A"/>
        </w:rPr>
        <w:t xml:space="preserve">Spring </w:t>
      </w:r>
      <w:r>
        <w:rPr>
          <w:rFonts w:ascii="Lucida Sans Unicode" w:hAnsi="Lucida Sans Unicode" w:cs="Lucida Sans Unicode"/>
          <w:color w:val="1A1A1A"/>
        </w:rPr>
        <w:t>使用</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"Accept"</w:t>
      </w:r>
      <w:r>
        <w:rPr>
          <w:rFonts w:ascii="Lucida Sans Unicode" w:hAnsi="Lucida Sans Unicode" w:cs="Lucida Sans Unicode"/>
          <w:color w:val="1A1A1A"/>
        </w:rPr>
        <w:t> </w:t>
      </w:r>
      <w:r>
        <w:rPr>
          <w:rFonts w:ascii="Lucida Sans Unicode" w:hAnsi="Lucida Sans Unicode" w:cs="Lucida Sans Unicode"/>
          <w:color w:val="1A1A1A"/>
        </w:rPr>
        <w:t>的标头来确定客户端所期待的内容类型。</w:t>
      </w:r>
    </w:p>
    <w:p w:rsidR="005E5AC4" w:rsidRDefault="005E5AC4" w:rsidP="005E5AC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然后，它将尝试找到一个注册的</w:t>
      </w:r>
      <w:r>
        <w:rPr>
          <w:rFonts w:ascii="Lucida Sans Unicode" w:hAnsi="Lucida Sans Unicode" w:cs="Lucida Sans Unicode"/>
          <w:color w:val="1A1A1A"/>
        </w:rPr>
        <w:t xml:space="preserve"> HTTPMessageConverter </w:t>
      </w:r>
      <w:r>
        <w:rPr>
          <w:rFonts w:ascii="Lucida Sans Unicode" w:hAnsi="Lucida Sans Unicode" w:cs="Lucida Sans Unicode"/>
          <w:color w:val="1A1A1A"/>
        </w:rPr>
        <w:t>，它能够处理特定的内容类型，并使用它将响应转换成这种格式，然后再将其发送给客户端。</w:t>
      </w:r>
    </w:p>
    <w:p w:rsidR="005E5AC4" w:rsidRDefault="005E5AC4" w:rsidP="005E5AC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如果胖友对</w:t>
      </w:r>
      <w:r>
        <w:rPr>
          <w:rFonts w:ascii="Lucida Sans Unicode" w:hAnsi="Lucida Sans Unicode" w:cs="Lucida Sans Unicode"/>
          <w:color w:val="1A1A1A"/>
        </w:rPr>
        <w:t xml:space="preserve"> HttpMessageConverter </w:t>
      </w:r>
      <w:r>
        <w:rPr>
          <w:rFonts w:ascii="Lucida Sans Unicode" w:hAnsi="Lucida Sans Unicode" w:cs="Lucida Sans Unicode"/>
          <w:color w:val="1A1A1A"/>
        </w:rPr>
        <w:t>不了解，可以看看</w:t>
      </w:r>
      <w:r>
        <w:rPr>
          <w:rFonts w:ascii="Lucida Sans Unicode" w:hAnsi="Lucida Sans Unicode" w:cs="Lucida Sans Unicode"/>
          <w:color w:val="1A1A1A"/>
        </w:rPr>
        <w:t> </w:t>
      </w:r>
      <w:hyperlink r:id="rId358"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Spring </w:t>
        </w:r>
        <w:r>
          <w:rPr>
            <w:rStyle w:val="a5"/>
            <w:rFonts w:ascii="Lucida Sans Unicode" w:hAnsi="Lucida Sans Unicode" w:cs="Lucida Sans Unicode"/>
            <w:color w:val="0088CC"/>
          </w:rPr>
          <w:t>中</w:t>
        </w:r>
        <w:r>
          <w:rPr>
            <w:rStyle w:val="a5"/>
            <w:rFonts w:ascii="Lucida Sans Unicode" w:hAnsi="Lucida Sans Unicode" w:cs="Lucida Sans Unicode"/>
            <w:color w:val="0088CC"/>
          </w:rPr>
          <w:t xml:space="preserve"> HttpMessageConverter </w:t>
        </w:r>
        <w:r>
          <w:rPr>
            <w:rStyle w:val="a5"/>
            <w:rFonts w:ascii="Lucida Sans Unicode" w:hAnsi="Lucida Sans Unicode" w:cs="Lucida Sans Unicode"/>
            <w:color w:val="0088CC"/>
          </w:rPr>
          <w:t>详解》</w:t>
        </w:r>
      </w:hyperlink>
      <w:r>
        <w:rPr>
          <w:rFonts w:ascii="Lucida Sans Unicode" w:hAnsi="Lucida Sans Unicode" w:cs="Lucida Sans Unicode"/>
          <w:color w:val="1A1A1A"/>
        </w:rPr>
        <w:t> </w:t>
      </w:r>
      <w:r>
        <w:rPr>
          <w:rFonts w:ascii="Lucida Sans Unicode" w:hAnsi="Lucida Sans Unicode" w:cs="Lucida Sans Unicode"/>
          <w:color w:val="1A1A1A"/>
        </w:rPr>
        <w:t>。</w:t>
      </w:r>
    </w:p>
    <w:p w:rsidR="005E5AC4" w:rsidRPr="00C23E1B" w:rsidRDefault="005E5AC4" w:rsidP="00C23E1B">
      <w:pPr>
        <w:pStyle w:val="2"/>
      </w:pPr>
      <w:r>
        <w:rPr>
          <w:rFonts w:hint="eastAsia"/>
        </w:rPr>
        <w:t>18.</w:t>
      </w:r>
      <w:r>
        <w:t>如何创建 HttpMessageConverter 的自定义实现来支持一种新的请求/响应？</w:t>
      </w:r>
    </w:p>
    <w:p w:rsidR="005E5AC4" w:rsidRDefault="005E5AC4" w:rsidP="005E5AC4">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我们仅需要创建自定义的</w:t>
      </w:r>
      <w:r>
        <w:rPr>
          <w:rFonts w:ascii="Lucida Sans Unicode" w:hAnsi="Lucida Sans Unicode" w:cs="Lucida Sans Unicode"/>
          <w:color w:val="1A1A1A"/>
        </w:rPr>
        <w:t xml:space="preserve"> AbstractHttpMessageConverter </w:t>
      </w:r>
      <w:r>
        <w:rPr>
          <w:rFonts w:ascii="Lucida Sans Unicode" w:hAnsi="Lucida Sans Unicode" w:cs="Lucida Sans Unicode"/>
          <w:color w:val="1A1A1A"/>
        </w:rPr>
        <w:t>的实现，并使用</w:t>
      </w:r>
      <w:r>
        <w:rPr>
          <w:rFonts w:ascii="Lucida Sans Unicode" w:hAnsi="Lucida Sans Unicode" w:cs="Lucida Sans Unicode"/>
          <w:color w:val="1A1A1A"/>
        </w:rPr>
        <w:t xml:space="preserve"> WebMvcConfigurerAdapter </w:t>
      </w:r>
      <w:r>
        <w:rPr>
          <w:rFonts w:ascii="Lucida Sans Unicode" w:hAnsi="Lucida Sans Unicode" w:cs="Lucida Sans Unicode"/>
          <w:color w:val="1A1A1A"/>
        </w:rPr>
        <w:t>的</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#extendMessageConverters(List&lt;HttpMessageConverter&lt;?&gt;&gt; converters)</w:t>
      </w:r>
      <w:r>
        <w:rPr>
          <w:rFonts w:ascii="Lucida Sans Unicode" w:hAnsi="Lucida Sans Unicode" w:cs="Lucida Sans Unicode"/>
          <w:color w:val="1A1A1A"/>
        </w:rPr>
        <w:t> </w:t>
      </w:r>
      <w:r>
        <w:rPr>
          <w:rFonts w:ascii="Lucida Sans Unicode" w:hAnsi="Lucida Sans Unicode" w:cs="Lucida Sans Unicode"/>
          <w:color w:val="1A1A1A"/>
        </w:rPr>
        <w:t>方法注中册它，该方法可以生成一种新的请求</w:t>
      </w:r>
      <w:r>
        <w:rPr>
          <w:rFonts w:ascii="Lucida Sans Unicode" w:hAnsi="Lucida Sans Unicode" w:cs="Lucida Sans Unicode"/>
          <w:color w:val="1A1A1A"/>
        </w:rPr>
        <w:t xml:space="preserve"> / </w:t>
      </w:r>
      <w:r>
        <w:rPr>
          <w:rFonts w:ascii="Lucida Sans Unicode" w:hAnsi="Lucida Sans Unicode" w:cs="Lucida Sans Unicode"/>
          <w:color w:val="1A1A1A"/>
        </w:rPr>
        <w:t>响应类型。</w:t>
      </w:r>
    </w:p>
    <w:p w:rsidR="005E5AC4" w:rsidRDefault="005E5AC4" w:rsidP="005E5AC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具体的示例，可以学习</w:t>
      </w:r>
      <w:r>
        <w:rPr>
          <w:rFonts w:ascii="Lucida Sans Unicode" w:hAnsi="Lucida Sans Unicode" w:cs="Lucida Sans Unicode"/>
          <w:color w:val="1A1A1A"/>
        </w:rPr>
        <w:t> </w:t>
      </w:r>
      <w:hyperlink r:id="rId359" w:tgtFrame="_blank" w:history="1">
        <w:r>
          <w:rPr>
            <w:rStyle w:val="a5"/>
            <w:rFonts w:ascii="Lucida Sans Unicode" w:hAnsi="Lucida Sans Unicode" w:cs="Lucida Sans Unicode"/>
            <w:color w:val="0088CC"/>
          </w:rPr>
          <w:t>《在</w:t>
        </w:r>
        <w:r>
          <w:rPr>
            <w:rStyle w:val="a5"/>
            <w:rFonts w:ascii="Lucida Sans Unicode" w:hAnsi="Lucida Sans Unicode" w:cs="Lucida Sans Unicode"/>
            <w:color w:val="0088CC"/>
          </w:rPr>
          <w:t xml:space="preserve"> Spring </w:t>
        </w:r>
        <w:r>
          <w:rPr>
            <w:rStyle w:val="a5"/>
            <w:rFonts w:ascii="Lucida Sans Unicode" w:hAnsi="Lucida Sans Unicode" w:cs="Lucida Sans Unicode"/>
            <w:color w:val="0088CC"/>
          </w:rPr>
          <w:t>中集成</w:t>
        </w:r>
        <w:r>
          <w:rPr>
            <w:rStyle w:val="a5"/>
            <w:rFonts w:ascii="Lucida Sans Unicode" w:hAnsi="Lucida Sans Unicode" w:cs="Lucida Sans Unicode"/>
            <w:color w:val="0088CC"/>
          </w:rPr>
          <w:t xml:space="preserve"> Fastjson</w:t>
        </w:r>
        <w:r>
          <w:rPr>
            <w:rStyle w:val="a5"/>
            <w:rFonts w:ascii="Lucida Sans Unicode" w:hAnsi="Lucida Sans Unicode" w:cs="Lucida Sans Unicode"/>
            <w:color w:val="0088CC"/>
          </w:rPr>
          <w:t>》</w:t>
        </w:r>
      </w:hyperlink>
      <w:r>
        <w:rPr>
          <w:rFonts w:ascii="Lucida Sans Unicode" w:hAnsi="Lucida Sans Unicode" w:cs="Lucida Sans Unicode"/>
          <w:color w:val="1A1A1A"/>
        </w:rPr>
        <w:t> </w:t>
      </w:r>
      <w:r>
        <w:rPr>
          <w:rFonts w:ascii="Lucida Sans Unicode" w:hAnsi="Lucida Sans Unicode" w:cs="Lucida Sans Unicode"/>
          <w:color w:val="1A1A1A"/>
        </w:rPr>
        <w:t>文章。</w:t>
      </w:r>
    </w:p>
    <w:p w:rsidR="005E5AC4" w:rsidRDefault="005E5AC4" w:rsidP="00C23E1B">
      <w:pPr>
        <w:pStyle w:val="2"/>
      </w:pPr>
      <w:r>
        <w:t>19.@PathVariable 注解，在 Spring MVC 做了什么? 为什么 REST 在 Spring 中如此有用？</w:t>
      </w:r>
    </w:p>
    <w:p w:rsidR="005E5AC4" w:rsidRDefault="005E5AC4" w:rsidP="005E5AC4">
      <w:pPr>
        <w:pStyle w:val="a3"/>
        <w:shd w:val="clear" w:color="auto" w:fill="FFFFFF"/>
        <w:spacing w:before="0" w:beforeAutospacing="0" w:after="0" w:afterAutospacing="0"/>
        <w:rPr>
          <w:rFonts w:ascii="Lucida Sans Unicode" w:hAnsi="Lucida Sans Unicode" w:cs="Lucida Sans Unicode"/>
          <w:color w:val="1A1A1A"/>
        </w:rPr>
      </w:pPr>
      <w:r>
        <w:rPr>
          <w:rStyle w:val="HTML"/>
          <w:rFonts w:ascii="Lucida Console" w:hAnsi="Lucida Console"/>
          <w:color w:val="1A1A1A"/>
          <w:sz w:val="21"/>
          <w:szCs w:val="21"/>
          <w:bdr w:val="single" w:sz="6" w:space="1" w:color="CCCCCC" w:frame="1"/>
          <w:shd w:val="clear" w:color="auto" w:fill="DDDDDD"/>
        </w:rPr>
        <w:t>@PathVariable</w:t>
      </w:r>
      <w:r>
        <w:rPr>
          <w:rFonts w:ascii="Lucida Sans Unicode" w:hAnsi="Lucida Sans Unicode" w:cs="Lucida Sans Unicode"/>
          <w:color w:val="1A1A1A"/>
        </w:rPr>
        <w:t> </w:t>
      </w:r>
      <w:r>
        <w:rPr>
          <w:rFonts w:ascii="Lucida Sans Unicode" w:hAnsi="Lucida Sans Unicode" w:cs="Lucida Sans Unicode"/>
          <w:color w:val="1A1A1A"/>
        </w:rPr>
        <w:t>注解，是</w:t>
      </w:r>
      <w:r>
        <w:rPr>
          <w:rFonts w:ascii="Lucida Sans Unicode" w:hAnsi="Lucida Sans Unicode" w:cs="Lucida Sans Unicode"/>
          <w:color w:val="1A1A1A"/>
        </w:rPr>
        <w:t xml:space="preserve"> Spring MVC </w:t>
      </w:r>
      <w:r>
        <w:rPr>
          <w:rFonts w:ascii="Lucida Sans Unicode" w:hAnsi="Lucida Sans Unicode" w:cs="Lucida Sans Unicode"/>
          <w:color w:val="1A1A1A"/>
        </w:rPr>
        <w:t>中有用的注解之一，它允许您从</w:t>
      </w:r>
      <w:r>
        <w:rPr>
          <w:rFonts w:ascii="Lucida Sans Unicode" w:hAnsi="Lucida Sans Unicode" w:cs="Lucida Sans Unicode"/>
          <w:color w:val="1A1A1A"/>
        </w:rPr>
        <w:t xml:space="preserve"> URI </w:t>
      </w:r>
      <w:r>
        <w:rPr>
          <w:rFonts w:ascii="Lucida Sans Unicode" w:hAnsi="Lucida Sans Unicode" w:cs="Lucida Sans Unicode"/>
          <w:color w:val="1A1A1A"/>
        </w:rPr>
        <w:t>读取值，比如查询参数。它在使用</w:t>
      </w:r>
      <w:r>
        <w:rPr>
          <w:rFonts w:ascii="Lucida Sans Unicode" w:hAnsi="Lucida Sans Unicode" w:cs="Lucida Sans Unicode"/>
          <w:color w:val="1A1A1A"/>
        </w:rPr>
        <w:t xml:space="preserve"> Spring </w:t>
      </w:r>
      <w:r>
        <w:rPr>
          <w:rFonts w:ascii="Lucida Sans Unicode" w:hAnsi="Lucida Sans Unicode" w:cs="Lucida Sans Unicode"/>
          <w:color w:val="1A1A1A"/>
        </w:rPr>
        <w:t>创建</w:t>
      </w:r>
      <w:r>
        <w:rPr>
          <w:rFonts w:ascii="Lucida Sans Unicode" w:hAnsi="Lucida Sans Unicode" w:cs="Lucida Sans Unicode"/>
          <w:color w:val="1A1A1A"/>
        </w:rPr>
        <w:t xml:space="preserve"> RESTful Web </w:t>
      </w:r>
      <w:r>
        <w:rPr>
          <w:rFonts w:ascii="Lucida Sans Unicode" w:hAnsi="Lucida Sans Unicode" w:cs="Lucida Sans Unicode"/>
          <w:color w:val="1A1A1A"/>
        </w:rPr>
        <w:t>服务时特别有用，因为在</w:t>
      </w:r>
      <w:r>
        <w:rPr>
          <w:rFonts w:ascii="Lucida Sans Unicode" w:hAnsi="Lucida Sans Unicode" w:cs="Lucida Sans Unicode"/>
          <w:color w:val="1A1A1A"/>
        </w:rPr>
        <w:t xml:space="preserve"> REST </w:t>
      </w:r>
      <w:r>
        <w:rPr>
          <w:rFonts w:ascii="Lucida Sans Unicode" w:hAnsi="Lucida Sans Unicode" w:cs="Lucida Sans Unicode"/>
          <w:color w:val="1A1A1A"/>
        </w:rPr>
        <w:t>中，资源标识符是</w:t>
      </w:r>
      <w:r>
        <w:rPr>
          <w:rFonts w:ascii="Lucida Sans Unicode" w:hAnsi="Lucida Sans Unicode" w:cs="Lucida Sans Unicode"/>
          <w:color w:val="1A1A1A"/>
        </w:rPr>
        <w:t xml:space="preserve"> URI </w:t>
      </w:r>
      <w:r>
        <w:rPr>
          <w:rFonts w:ascii="Lucida Sans Unicode" w:hAnsi="Lucida Sans Unicode" w:cs="Lucida Sans Unicode"/>
          <w:color w:val="1A1A1A"/>
        </w:rPr>
        <w:t>的一部分。</w:t>
      </w:r>
    </w:p>
    <w:p w:rsidR="005E5AC4" w:rsidRDefault="005E5AC4" w:rsidP="005E5AC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具体的使用示例，胖友如果不熟悉，可以看看</w:t>
      </w:r>
      <w:r>
        <w:rPr>
          <w:rFonts w:ascii="Lucida Sans Unicode" w:hAnsi="Lucida Sans Unicode" w:cs="Lucida Sans Unicode"/>
          <w:color w:val="1A1A1A"/>
        </w:rPr>
        <w:t> </w:t>
      </w:r>
      <w:hyperlink r:id="rId360"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Spring MVC </w:t>
        </w:r>
        <w:r>
          <w:rPr>
            <w:rStyle w:val="a5"/>
            <w:rFonts w:ascii="Lucida Sans Unicode" w:hAnsi="Lucida Sans Unicode" w:cs="Lucida Sans Unicode"/>
            <w:color w:val="0088CC"/>
          </w:rPr>
          <w:t>的</w:t>
        </w:r>
        <w:r>
          <w:rPr>
            <w:rStyle w:val="a5"/>
            <w:rFonts w:ascii="Lucida Sans Unicode" w:hAnsi="Lucida Sans Unicode" w:cs="Lucida Sans Unicode"/>
            <w:color w:val="0088CC"/>
          </w:rPr>
          <w:t xml:space="preserve"> @RequestParam </w:t>
        </w:r>
        <w:r>
          <w:rPr>
            <w:rStyle w:val="a5"/>
            <w:rFonts w:ascii="Lucida Sans Unicode" w:hAnsi="Lucida Sans Unicode" w:cs="Lucida Sans Unicode"/>
            <w:color w:val="0088CC"/>
          </w:rPr>
          <w:t>注解和</w:t>
        </w:r>
        <w:r>
          <w:rPr>
            <w:rStyle w:val="a5"/>
            <w:rFonts w:ascii="Lucida Sans Unicode" w:hAnsi="Lucida Sans Unicode" w:cs="Lucida Sans Unicode"/>
            <w:color w:val="0088CC"/>
          </w:rPr>
          <w:t xml:space="preserve"> @PathVariable </w:t>
        </w:r>
        <w:r>
          <w:rPr>
            <w:rStyle w:val="a5"/>
            <w:rFonts w:ascii="Lucida Sans Unicode" w:hAnsi="Lucida Sans Unicode" w:cs="Lucida Sans Unicode"/>
            <w:color w:val="0088CC"/>
          </w:rPr>
          <w:t>注解的区别》</w:t>
        </w:r>
      </w:hyperlink>
      <w:r>
        <w:rPr>
          <w:rFonts w:ascii="Lucida Sans Unicode" w:hAnsi="Lucida Sans Unicode" w:cs="Lucida Sans Unicode"/>
          <w:color w:val="1A1A1A"/>
        </w:rPr>
        <w:t> </w:t>
      </w:r>
      <w:r>
        <w:rPr>
          <w:rFonts w:ascii="Lucida Sans Unicode" w:hAnsi="Lucida Sans Unicode" w:cs="Lucida Sans Unicode"/>
          <w:color w:val="1A1A1A"/>
        </w:rPr>
        <w:t>。</w:t>
      </w:r>
    </w:p>
    <w:p w:rsidR="0040674C" w:rsidRPr="005E5AC4" w:rsidRDefault="0040674C" w:rsidP="0040674C"/>
    <w:p w:rsidR="0040674C" w:rsidRPr="0040674C" w:rsidRDefault="00540F12" w:rsidP="0040674C">
      <w:pPr>
        <w:pStyle w:val="1"/>
      </w:pPr>
      <w:r>
        <w:rPr>
          <w:rFonts w:hint="eastAsia"/>
        </w:rPr>
        <w:t>M</w:t>
      </w:r>
      <w:r>
        <w:t>ybatis</w:t>
      </w:r>
    </w:p>
    <w:p w:rsidR="00540F12" w:rsidRDefault="00540F12" w:rsidP="00540F12">
      <w:pPr>
        <w:pStyle w:val="2"/>
      </w:pPr>
      <w:r>
        <w:rPr>
          <w:rFonts w:hint="eastAsia"/>
        </w:rPr>
        <w:t>1</w:t>
      </w:r>
      <w:r>
        <w:t>.对 MyBatis 的理解？</w:t>
      </w:r>
    </w:p>
    <w:p w:rsidR="00540F12" w:rsidRDefault="00540F12" w:rsidP="00540F12">
      <w:r>
        <w:t>1. Mybatis是一个半ORM（对象关系映射）框架，它内部封装了 JDBC，开发时只需要关注 SQL 语句本身，不需要花费精力去处理加载驱动、创建连接、创建 Statement 等繁杂的过程。程序员直接编写原生态 SQL，可以严格控制 SQL 执行性能，灵活度高。</w:t>
      </w:r>
    </w:p>
    <w:p w:rsidR="00540F12" w:rsidRDefault="00540F12" w:rsidP="00540F12">
      <w:pPr>
        <w:pStyle w:val="a3"/>
      </w:pPr>
      <w:r>
        <w:t>2. MyBatis 可以使用 XML 或注解来配置和映射原生信息，将 POJO 映射成数据库中的记录，避免了几乎所有的 JDBC 代码和手动设置参数以及获取结果集。</w:t>
      </w:r>
    </w:p>
    <w:p w:rsidR="00540F12" w:rsidRDefault="00540F12" w:rsidP="00540F12">
      <w:pPr>
        <w:pStyle w:val="a3"/>
      </w:pPr>
      <w:r>
        <w:t>3. 通过 XML 文件或注解的方式将要执行的各种 Statement 配置起来，并通过 Java 对象和 Statement 中 SQL 的动态参数进行映射生成最终执行的 SQL 语句，最后由 MyBatis 框架执行 SQL并将结果映射为 Java 对象并返回。（从执行 SQL到返回 Result 的过程）。</w:t>
      </w:r>
    </w:p>
    <w:p w:rsidR="0022455B" w:rsidRDefault="00540F12" w:rsidP="0022455B">
      <w:pPr>
        <w:pStyle w:val="2"/>
      </w:pPr>
      <w:r>
        <w:rPr>
          <w:rFonts w:hint="eastAsia"/>
        </w:rPr>
        <w:t>2</w:t>
      </w:r>
      <w:r>
        <w:t>.</w:t>
      </w:r>
      <w:r w:rsidR="0022455B" w:rsidRPr="0022455B">
        <w:t xml:space="preserve"> </w:t>
      </w:r>
      <w:r w:rsidR="0022455B">
        <w:t>Mybatis 是否可以映射 Enum 枚举类？</w:t>
      </w:r>
    </w:p>
    <w:p w:rsidR="0022455B" w:rsidRDefault="0022455B" w:rsidP="0022455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Mybatis </w:t>
      </w:r>
      <w:r>
        <w:rPr>
          <w:rFonts w:ascii="Lucida Sans Unicode" w:hAnsi="Lucida Sans Unicode" w:cs="Lucida Sans Unicode"/>
          <w:color w:val="1A1A1A"/>
        </w:rPr>
        <w:t>可以映射枚举类，对应的实现类为</w:t>
      </w:r>
      <w:r>
        <w:rPr>
          <w:rFonts w:ascii="Lucida Sans Unicode" w:hAnsi="Lucida Sans Unicode" w:cs="Lucida Sans Unicode"/>
          <w:color w:val="1A1A1A"/>
        </w:rPr>
        <w:t xml:space="preserve"> EnumTypeHandler </w:t>
      </w:r>
      <w:r>
        <w:rPr>
          <w:rFonts w:ascii="Lucida Sans Unicode" w:hAnsi="Lucida Sans Unicode" w:cs="Lucida Sans Unicode"/>
          <w:color w:val="1A1A1A"/>
        </w:rPr>
        <w:t>或</w:t>
      </w:r>
      <w:r>
        <w:rPr>
          <w:rFonts w:ascii="Lucida Sans Unicode" w:hAnsi="Lucida Sans Unicode" w:cs="Lucida Sans Unicode"/>
          <w:color w:val="1A1A1A"/>
        </w:rPr>
        <w:t xml:space="preserve"> EnumOrdinalTypeHandler </w:t>
      </w:r>
      <w:r>
        <w:rPr>
          <w:rFonts w:ascii="Lucida Sans Unicode" w:hAnsi="Lucida Sans Unicode" w:cs="Lucida Sans Unicode"/>
          <w:color w:val="1A1A1A"/>
        </w:rPr>
        <w:t>。</w:t>
      </w:r>
    </w:p>
    <w:p w:rsidR="0022455B" w:rsidRDefault="0022455B" w:rsidP="00FA61C5">
      <w:pPr>
        <w:widowControl/>
        <w:numPr>
          <w:ilvl w:val="0"/>
          <w:numId w:val="16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EnumTypeHandler </w:t>
      </w:r>
      <w:r>
        <w:rPr>
          <w:rFonts w:ascii="Lucida Sans Unicode" w:hAnsi="Lucida Sans Unicode" w:cs="Lucida Sans Unicode"/>
          <w:color w:val="1A1A1A"/>
          <w:szCs w:val="21"/>
        </w:rPr>
        <w:t>，基于</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Enum.name</w:t>
      </w:r>
      <w:r>
        <w:rPr>
          <w:rFonts w:ascii="Lucida Sans Unicode" w:hAnsi="Lucida Sans Unicode" w:cs="Lucida Sans Unicode"/>
          <w:color w:val="1A1A1A"/>
          <w:szCs w:val="21"/>
        </w:rPr>
        <w:t> </w:t>
      </w:r>
      <w:r>
        <w:rPr>
          <w:rFonts w:ascii="Lucida Sans Unicode" w:hAnsi="Lucida Sans Unicode" w:cs="Lucida Sans Unicode"/>
          <w:color w:val="1A1A1A"/>
          <w:szCs w:val="21"/>
        </w:rPr>
        <w:t>属性</w:t>
      </w:r>
      <w:r>
        <w:rPr>
          <w:rFonts w:ascii="Lucida Sans Unicode" w:hAnsi="Lucida Sans Unicode" w:cs="Lucida Sans Unicode"/>
          <w:color w:val="1A1A1A"/>
          <w:szCs w:val="21"/>
        </w:rPr>
        <w:t>( String )</w:t>
      </w:r>
      <w:r>
        <w:rPr>
          <w:rFonts w:ascii="Lucida Sans Unicode" w:hAnsi="Lucida Sans Unicode" w:cs="Lucida Sans Unicode"/>
          <w:color w:val="1A1A1A"/>
          <w:szCs w:val="21"/>
        </w:rPr>
        <w:t>。</w:t>
      </w:r>
      <w:r>
        <w:rPr>
          <w:rStyle w:val="a4"/>
          <w:rFonts w:ascii="Lucida Sans Unicode" w:hAnsi="Lucida Sans Unicode" w:cs="Lucida Sans Unicode"/>
          <w:color w:val="1A1A1A"/>
          <w:szCs w:val="21"/>
        </w:rPr>
        <w:t>默认</w:t>
      </w:r>
      <w:r>
        <w:rPr>
          <w:rFonts w:ascii="Lucida Sans Unicode" w:hAnsi="Lucida Sans Unicode" w:cs="Lucida Sans Unicode"/>
          <w:color w:val="1A1A1A"/>
          <w:szCs w:val="21"/>
        </w:rPr>
        <w:t>。</w:t>
      </w:r>
    </w:p>
    <w:p w:rsidR="0022455B" w:rsidRDefault="0022455B" w:rsidP="00FA61C5">
      <w:pPr>
        <w:widowControl/>
        <w:numPr>
          <w:ilvl w:val="0"/>
          <w:numId w:val="16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EnumOrdinalTypeHandler </w:t>
      </w:r>
      <w:r>
        <w:rPr>
          <w:rFonts w:ascii="Lucida Sans Unicode" w:hAnsi="Lucida Sans Unicode" w:cs="Lucida Sans Unicode"/>
          <w:color w:val="1A1A1A"/>
          <w:szCs w:val="21"/>
        </w:rPr>
        <w:t>，基于</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Enum.ordinal</w:t>
      </w:r>
      <w:r>
        <w:rPr>
          <w:rFonts w:ascii="Lucida Sans Unicode" w:hAnsi="Lucida Sans Unicode" w:cs="Lucida Sans Unicode"/>
          <w:color w:val="1A1A1A"/>
          <w:szCs w:val="21"/>
        </w:rPr>
        <w:t> </w:t>
      </w:r>
      <w:r>
        <w:rPr>
          <w:rFonts w:ascii="Lucida Sans Unicode" w:hAnsi="Lucida Sans Unicode" w:cs="Lucida Sans Unicode"/>
          <w:color w:val="1A1A1A"/>
          <w:szCs w:val="21"/>
        </w:rPr>
        <w:t>属性</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int</w:t>
      </w:r>
      <w:r>
        <w:rPr>
          <w:rFonts w:ascii="Lucida Sans Unicode" w:hAnsi="Lucida Sans Unicode" w:cs="Lucida Sans Unicode"/>
          <w:color w:val="1A1A1A"/>
          <w:szCs w:val="21"/>
        </w:rPr>
        <w:t> )</w:t>
      </w:r>
      <w:r>
        <w:rPr>
          <w:rFonts w:ascii="Lucida Sans Unicode" w:hAnsi="Lucida Sans Unicode" w:cs="Lucida Sans Unicode"/>
          <w:color w:val="1A1A1A"/>
          <w:szCs w:val="21"/>
        </w:rPr>
        <w:t>。可通过</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&lt;setting name="defaultEnumTypeHandler" value="EnumOrdinalTypeHandler" /&gt;</w:t>
      </w:r>
      <w:r>
        <w:rPr>
          <w:rFonts w:ascii="Lucida Sans Unicode" w:hAnsi="Lucida Sans Unicode" w:cs="Lucida Sans Unicode"/>
          <w:color w:val="1A1A1A"/>
          <w:szCs w:val="21"/>
        </w:rPr>
        <w:t> </w:t>
      </w:r>
      <w:r>
        <w:rPr>
          <w:rFonts w:ascii="Lucida Sans Unicode" w:hAnsi="Lucida Sans Unicode" w:cs="Lucida Sans Unicode"/>
          <w:color w:val="1A1A1A"/>
          <w:szCs w:val="21"/>
        </w:rPr>
        <w:t>来设置。</w:t>
      </w:r>
    </w:p>
    <w:p w:rsidR="0022455B" w:rsidRDefault="0022455B" w:rsidP="0022455B">
      <w:pPr>
        <w:pStyle w:val="a3"/>
        <w:shd w:val="clear" w:color="auto" w:fill="FFFFFF"/>
        <w:spacing w:before="150" w:beforeAutospacing="0" w:after="420" w:afterAutospacing="0"/>
        <w:rPr>
          <w:rFonts w:ascii="Lucida Sans Unicode" w:hAnsi="Lucida Sans Unicode" w:cs="Lucida Sans Unicode"/>
          <w:color w:val="1A1A1A"/>
        </w:rPr>
      </w:pPr>
      <w:r>
        <w:rPr>
          <w:rFonts w:ascii="Segoe UI Symbol" w:hAnsi="Segoe UI Symbol" w:cs="Segoe UI Symbol"/>
          <w:color w:val="1A1A1A"/>
        </w:rPr>
        <w:t>😈</w:t>
      </w:r>
      <w:r>
        <w:rPr>
          <w:rFonts w:ascii="Lucida Sans Unicode" w:hAnsi="Lucida Sans Unicode" w:cs="Lucida Sans Unicode"/>
          <w:color w:val="1A1A1A"/>
        </w:rPr>
        <w:t xml:space="preserve"> </w:t>
      </w:r>
      <w:r>
        <w:rPr>
          <w:rFonts w:ascii="Lucida Sans Unicode" w:hAnsi="Lucida Sans Unicode" w:cs="Lucida Sans Unicode"/>
          <w:color w:val="1A1A1A"/>
        </w:rPr>
        <w:t>当然，实际开发场景，我们很少使用</w:t>
      </w:r>
      <w:r>
        <w:rPr>
          <w:rFonts w:ascii="Lucida Sans Unicode" w:hAnsi="Lucida Sans Unicode" w:cs="Lucida Sans Unicode"/>
          <w:color w:val="1A1A1A"/>
        </w:rPr>
        <w:t xml:space="preserve"> Enum </w:t>
      </w:r>
      <w:r>
        <w:rPr>
          <w:rFonts w:ascii="Lucida Sans Unicode" w:hAnsi="Lucida Sans Unicode" w:cs="Lucida Sans Unicode"/>
          <w:color w:val="1A1A1A"/>
        </w:rPr>
        <w:t>类型，更加的方式是，代码如下：</w:t>
      </w:r>
    </w:p>
    <w:tbl>
      <w:tblPr>
        <w:tblW w:w="0" w:type="dxa"/>
        <w:tblCellMar>
          <w:top w:w="15" w:type="dxa"/>
          <w:left w:w="15" w:type="dxa"/>
          <w:bottom w:w="15" w:type="dxa"/>
          <w:right w:w="15" w:type="dxa"/>
        </w:tblCellMar>
        <w:tblLook w:val="04A0" w:firstRow="1" w:lastRow="0" w:firstColumn="1" w:lastColumn="0" w:noHBand="0" w:noVBand="1"/>
      </w:tblPr>
      <w:tblGrid>
        <w:gridCol w:w="6008"/>
      </w:tblGrid>
      <w:tr w:rsidR="0022455B" w:rsidTr="0022455B">
        <w:trPr>
          <w:trHeight w:val="525"/>
        </w:trPr>
        <w:tc>
          <w:tcPr>
            <w:tcW w:w="0" w:type="auto"/>
            <w:tcBorders>
              <w:top w:val="nil"/>
              <w:left w:val="nil"/>
              <w:bottom w:val="nil"/>
              <w:right w:val="nil"/>
            </w:tcBorders>
            <w:tcMar>
              <w:top w:w="0" w:type="dxa"/>
              <w:left w:w="0" w:type="dxa"/>
              <w:bottom w:w="0" w:type="dxa"/>
              <w:right w:w="0" w:type="dxa"/>
            </w:tcMar>
            <w:vAlign w:val="center"/>
            <w:hideMark/>
          </w:tcPr>
          <w:p w:rsidR="0022455B" w:rsidRDefault="0022455B">
            <w:pPr>
              <w:pStyle w:val="HTML0"/>
              <w:shd w:val="clear" w:color="auto" w:fill="272822"/>
              <w:rPr>
                <w:rFonts w:ascii="Lucida Console" w:hAnsi="Lucida Console"/>
                <w:color w:val="657B83"/>
                <w:sz w:val="22"/>
                <w:szCs w:val="22"/>
              </w:rPr>
            </w:pPr>
            <w:r>
              <w:rPr>
                <w:rStyle w:val="keyword"/>
                <w:rFonts w:ascii="Lucida Console" w:hAnsi="Lucida Console"/>
                <w:color w:val="66D9EF"/>
                <w:sz w:val="22"/>
                <w:szCs w:val="22"/>
              </w:rPr>
              <w:t>public</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class</w:t>
            </w:r>
            <w:r>
              <w:rPr>
                <w:rStyle w:val="class"/>
                <w:rFonts w:ascii="Lucida Console" w:hAnsi="Lucida Console"/>
                <w:color w:val="A6E22E"/>
                <w:sz w:val="22"/>
                <w:szCs w:val="22"/>
              </w:rPr>
              <w:t xml:space="preserve"> </w:t>
            </w:r>
            <w:r>
              <w:rPr>
                <w:rStyle w:val="21"/>
                <w:rFonts w:ascii="Lucida Console" w:hAnsi="Lucida Console"/>
                <w:color w:val="F92672"/>
                <w:sz w:val="22"/>
                <w:szCs w:val="22"/>
              </w:rPr>
              <w:t>Dog</w:t>
            </w:r>
            <w:r>
              <w:rPr>
                <w:rStyle w:val="class"/>
                <w:rFonts w:ascii="Lucida Console" w:hAnsi="Lucida Console"/>
                <w:color w:val="A6E22E"/>
                <w:sz w:val="22"/>
                <w:szCs w:val="22"/>
              </w:rPr>
              <w:t xml:space="preserve"> </w:t>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public</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static</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final</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int</w:t>
            </w:r>
            <w:r>
              <w:rPr>
                <w:rStyle w:val="line"/>
                <w:rFonts w:ascii="Lucida Console" w:hAnsi="Lucida Console"/>
                <w:color w:val="FFFFFF"/>
                <w:sz w:val="22"/>
                <w:szCs w:val="22"/>
              </w:rPr>
              <w:t xml:space="preserve"> STATUS_GOOD = </w:t>
            </w:r>
            <w:r>
              <w:rPr>
                <w:rStyle w:val="number"/>
                <w:rFonts w:ascii="Lucida Console" w:hAnsi="Lucida Console"/>
                <w:color w:val="7163D7"/>
                <w:sz w:val="22"/>
                <w:szCs w:val="22"/>
              </w:rPr>
              <w:t>1</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public</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static</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final</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int</w:t>
            </w:r>
            <w:r>
              <w:rPr>
                <w:rStyle w:val="line"/>
                <w:rFonts w:ascii="Lucida Console" w:hAnsi="Lucida Console"/>
                <w:color w:val="FFFFFF"/>
                <w:sz w:val="22"/>
                <w:szCs w:val="22"/>
              </w:rPr>
              <w:t xml:space="preserve"> STATUS_BETTER = </w:t>
            </w:r>
            <w:r>
              <w:rPr>
                <w:rStyle w:val="number"/>
                <w:rFonts w:ascii="Lucida Console" w:hAnsi="Lucida Console"/>
                <w:color w:val="7163D7"/>
                <w:sz w:val="22"/>
                <w:szCs w:val="22"/>
              </w:rPr>
              <w:t>2</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public</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static</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final</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int</w:t>
            </w:r>
            <w:r>
              <w:rPr>
                <w:rStyle w:val="line"/>
                <w:rFonts w:ascii="Lucida Console" w:hAnsi="Lucida Console"/>
                <w:color w:val="FFFFFF"/>
                <w:sz w:val="22"/>
                <w:szCs w:val="22"/>
              </w:rPr>
              <w:t xml:space="preserve"> STATUS_BEST = </w:t>
            </w:r>
            <w:r>
              <w:rPr>
                <w:rStyle w:val="number"/>
                <w:rFonts w:ascii="Lucida Console" w:hAnsi="Lucida Console"/>
                <w:color w:val="7163D7"/>
                <w:sz w:val="22"/>
                <w:szCs w:val="22"/>
              </w:rPr>
              <w:t>3</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private</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int</w:t>
            </w:r>
            <w:r>
              <w:rPr>
                <w:rStyle w:val="line"/>
                <w:rFonts w:ascii="Lucida Console" w:hAnsi="Lucida Console"/>
                <w:color w:val="FFFFFF"/>
                <w:sz w:val="22"/>
                <w:szCs w:val="22"/>
              </w:rPr>
              <w:t xml:space="preserve"> status;</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w:t>
            </w:r>
          </w:p>
        </w:tc>
      </w:tr>
    </w:tbl>
    <w:p w:rsidR="0022455B" w:rsidRDefault="00167304" w:rsidP="0022455B">
      <w:pPr>
        <w:spacing w:before="300" w:after="300"/>
        <w:rPr>
          <w:rFonts w:ascii="宋体" w:hAnsi="宋体"/>
          <w:sz w:val="24"/>
          <w:szCs w:val="24"/>
        </w:rPr>
      </w:pPr>
      <w:r>
        <w:pict>
          <v:rect id="_x0000_i1033" style="width:0;height:0" o:hralign="center" o:hrstd="t" o:hrnoshade="t" o:hr="t" fillcolor="#1a1a1a" stroked="f"/>
        </w:pict>
      </w:r>
    </w:p>
    <w:p w:rsidR="0022455B" w:rsidRDefault="0022455B" w:rsidP="0022455B">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并且，不单可以映射枚举类，</w:t>
      </w:r>
      <w:r>
        <w:rPr>
          <w:rFonts w:ascii="Lucida Sans Unicode" w:hAnsi="Lucida Sans Unicode" w:cs="Lucida Sans Unicode"/>
          <w:color w:val="1A1A1A"/>
        </w:rPr>
        <w:t xml:space="preserve">Mybatis </w:t>
      </w:r>
      <w:r>
        <w:rPr>
          <w:rFonts w:ascii="Lucida Sans Unicode" w:hAnsi="Lucida Sans Unicode" w:cs="Lucida Sans Unicode"/>
          <w:color w:val="1A1A1A"/>
        </w:rPr>
        <w:t>可以映射任何对象到表的一列上。映射方式为自定义一个</w:t>
      </w:r>
      <w:r>
        <w:rPr>
          <w:rFonts w:ascii="Lucida Sans Unicode" w:hAnsi="Lucida Sans Unicode" w:cs="Lucida Sans Unicode"/>
          <w:color w:val="1A1A1A"/>
        </w:rPr>
        <w:t xml:space="preserve"> TypeHandler </w:t>
      </w:r>
      <w:r>
        <w:rPr>
          <w:rFonts w:ascii="Lucida Sans Unicode" w:hAnsi="Lucida Sans Unicode" w:cs="Lucida Sans Unicode"/>
          <w:color w:val="1A1A1A"/>
        </w:rPr>
        <w:t>类，实现</w:t>
      </w:r>
      <w:r>
        <w:rPr>
          <w:rFonts w:ascii="Lucida Sans Unicode" w:hAnsi="Lucida Sans Unicode" w:cs="Lucida Sans Unicode"/>
          <w:color w:val="1A1A1A"/>
        </w:rPr>
        <w:t xml:space="preserve"> TypeHandler </w:t>
      </w:r>
      <w:r>
        <w:rPr>
          <w:rFonts w:ascii="Lucida Sans Unicode" w:hAnsi="Lucida Sans Unicode" w:cs="Lucida Sans Unicode"/>
          <w:color w:val="1A1A1A"/>
        </w:rPr>
        <w:t>的</w:t>
      </w:r>
      <w:r>
        <w:rPr>
          <w:rStyle w:val="HTML"/>
          <w:rFonts w:ascii="Lucida Console" w:hAnsi="Lucida Console"/>
          <w:color w:val="1A1A1A"/>
          <w:sz w:val="21"/>
          <w:szCs w:val="21"/>
          <w:bdr w:val="single" w:sz="6" w:space="1" w:color="CCCCCC" w:frame="1"/>
          <w:shd w:val="clear" w:color="auto" w:fill="DDDDDD"/>
        </w:rPr>
        <w:t>#setParameter(...)</w:t>
      </w:r>
      <w:r>
        <w:rPr>
          <w:rFonts w:ascii="Lucida Sans Unicode" w:hAnsi="Lucida Sans Unicode" w:cs="Lucida Sans Unicode"/>
          <w:color w:val="1A1A1A"/>
        </w:rPr>
        <w:t> </w:t>
      </w:r>
      <w:r>
        <w:rPr>
          <w:rFonts w:ascii="Lucida Sans Unicode" w:hAnsi="Lucida Sans Unicode" w:cs="Lucida Sans Unicode"/>
          <w:color w:val="1A1A1A"/>
        </w:rPr>
        <w:t>和</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#getResult(...)</w:t>
      </w:r>
      <w:r>
        <w:rPr>
          <w:rFonts w:ascii="Lucida Sans Unicode" w:hAnsi="Lucida Sans Unicode" w:cs="Lucida Sans Unicode"/>
          <w:color w:val="1A1A1A"/>
        </w:rPr>
        <w:t> </w:t>
      </w:r>
      <w:r>
        <w:rPr>
          <w:rFonts w:ascii="Lucida Sans Unicode" w:hAnsi="Lucida Sans Unicode" w:cs="Lucida Sans Unicode"/>
          <w:color w:val="1A1A1A"/>
        </w:rPr>
        <w:t>接口方法。</w:t>
      </w:r>
    </w:p>
    <w:p w:rsidR="0022455B" w:rsidRDefault="0022455B" w:rsidP="0022455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TypeHandler </w:t>
      </w:r>
      <w:r>
        <w:rPr>
          <w:rFonts w:ascii="Lucida Sans Unicode" w:hAnsi="Lucida Sans Unicode" w:cs="Lucida Sans Unicode"/>
          <w:color w:val="1A1A1A"/>
        </w:rPr>
        <w:t>有两个作用：</w:t>
      </w:r>
    </w:p>
    <w:p w:rsidR="0022455B" w:rsidRDefault="0022455B" w:rsidP="00FA61C5">
      <w:pPr>
        <w:widowControl/>
        <w:numPr>
          <w:ilvl w:val="0"/>
          <w:numId w:val="16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一是，完成从</w:t>
      </w:r>
      <w:r>
        <w:rPr>
          <w:rFonts w:ascii="Lucida Sans Unicode" w:hAnsi="Lucida Sans Unicode" w:cs="Lucida Sans Unicode"/>
          <w:color w:val="1A1A1A"/>
          <w:szCs w:val="21"/>
        </w:rPr>
        <w:t xml:space="preserve"> javaType </w:t>
      </w:r>
      <w:r>
        <w:rPr>
          <w:rFonts w:ascii="Lucida Sans Unicode" w:hAnsi="Lucida Sans Unicode" w:cs="Lucida Sans Unicode"/>
          <w:color w:val="1A1A1A"/>
          <w:szCs w:val="21"/>
        </w:rPr>
        <w:t>至</w:t>
      </w:r>
      <w:r>
        <w:rPr>
          <w:rFonts w:ascii="Lucida Sans Unicode" w:hAnsi="Lucida Sans Unicode" w:cs="Lucida Sans Unicode"/>
          <w:color w:val="1A1A1A"/>
          <w:szCs w:val="21"/>
        </w:rPr>
        <w:t xml:space="preserve"> jdbcType </w:t>
      </w:r>
      <w:r>
        <w:rPr>
          <w:rFonts w:ascii="Lucida Sans Unicode" w:hAnsi="Lucida Sans Unicode" w:cs="Lucida Sans Unicode"/>
          <w:color w:val="1A1A1A"/>
          <w:szCs w:val="21"/>
        </w:rPr>
        <w:t>的转换。</w:t>
      </w:r>
    </w:p>
    <w:p w:rsidR="0022455B" w:rsidRDefault="0022455B" w:rsidP="00FA61C5">
      <w:pPr>
        <w:widowControl/>
        <w:numPr>
          <w:ilvl w:val="0"/>
          <w:numId w:val="16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二是，完成</w:t>
      </w:r>
      <w:r>
        <w:rPr>
          <w:rFonts w:ascii="Lucida Sans Unicode" w:hAnsi="Lucida Sans Unicode" w:cs="Lucida Sans Unicode"/>
          <w:color w:val="1A1A1A"/>
          <w:szCs w:val="21"/>
        </w:rPr>
        <w:t xml:space="preserve"> jdbcType </w:t>
      </w:r>
      <w:r>
        <w:rPr>
          <w:rFonts w:ascii="Lucida Sans Unicode" w:hAnsi="Lucida Sans Unicode" w:cs="Lucida Sans Unicode"/>
          <w:color w:val="1A1A1A"/>
          <w:szCs w:val="21"/>
        </w:rPr>
        <w:t>至</w:t>
      </w:r>
      <w:r>
        <w:rPr>
          <w:rFonts w:ascii="Lucida Sans Unicode" w:hAnsi="Lucida Sans Unicode" w:cs="Lucida Sans Unicode"/>
          <w:color w:val="1A1A1A"/>
          <w:szCs w:val="21"/>
        </w:rPr>
        <w:t xml:space="preserve"> javaType </w:t>
      </w:r>
      <w:r>
        <w:rPr>
          <w:rFonts w:ascii="Lucida Sans Unicode" w:hAnsi="Lucida Sans Unicode" w:cs="Lucida Sans Unicode"/>
          <w:color w:val="1A1A1A"/>
          <w:szCs w:val="21"/>
        </w:rPr>
        <w:t>的转换。</w:t>
      </w:r>
    </w:p>
    <w:p w:rsidR="0022455B" w:rsidRDefault="0022455B" w:rsidP="0022455B">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具体体现为</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#setParameter(...)</w:t>
      </w:r>
      <w:r>
        <w:rPr>
          <w:rFonts w:ascii="Lucida Sans Unicode" w:hAnsi="Lucida Sans Unicode" w:cs="Lucida Sans Unicode"/>
          <w:color w:val="1A1A1A"/>
        </w:rPr>
        <w:t> </w:t>
      </w:r>
      <w:r>
        <w:rPr>
          <w:rFonts w:ascii="Lucida Sans Unicode" w:hAnsi="Lucida Sans Unicode" w:cs="Lucida Sans Unicode"/>
          <w:color w:val="1A1A1A"/>
        </w:rPr>
        <w:t>和</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#getResult(..)</w:t>
      </w:r>
      <w:r>
        <w:rPr>
          <w:rFonts w:ascii="Lucida Sans Unicode" w:hAnsi="Lucida Sans Unicode" w:cs="Lucida Sans Unicode"/>
          <w:color w:val="1A1A1A"/>
        </w:rPr>
        <w:t> </w:t>
      </w:r>
      <w:r>
        <w:rPr>
          <w:rFonts w:ascii="Lucida Sans Unicode" w:hAnsi="Lucida Sans Unicode" w:cs="Lucida Sans Unicode"/>
          <w:color w:val="1A1A1A"/>
        </w:rPr>
        <w:t>两个方法，分别代表设置</w:t>
      </w:r>
      <w:r>
        <w:rPr>
          <w:rFonts w:ascii="Lucida Sans Unicode" w:hAnsi="Lucida Sans Unicode" w:cs="Lucida Sans Unicode"/>
          <w:color w:val="1A1A1A"/>
        </w:rPr>
        <w:t xml:space="preserve"> SQL </w:t>
      </w:r>
      <w:r>
        <w:rPr>
          <w:rFonts w:ascii="Lucida Sans Unicode" w:hAnsi="Lucida Sans Unicode" w:cs="Lucida Sans Unicode"/>
          <w:color w:val="1A1A1A"/>
        </w:rPr>
        <w:t>问号占位符参数和获取列查询结果。</w:t>
      </w:r>
    </w:p>
    <w:p w:rsidR="00540F12" w:rsidRPr="0022455B" w:rsidRDefault="0022455B" w:rsidP="0022455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关于</w:t>
      </w:r>
      <w:r>
        <w:rPr>
          <w:rFonts w:ascii="Lucida Sans Unicode" w:hAnsi="Lucida Sans Unicode" w:cs="Lucida Sans Unicode"/>
          <w:color w:val="1A1A1A"/>
        </w:rPr>
        <w:t xml:space="preserve"> TypeHandler </w:t>
      </w:r>
      <w:r>
        <w:rPr>
          <w:rFonts w:ascii="Lucida Sans Unicode" w:hAnsi="Lucida Sans Unicode" w:cs="Lucida Sans Unicode"/>
          <w:color w:val="1A1A1A"/>
        </w:rPr>
        <w:t>的</w:t>
      </w:r>
      <w:r>
        <w:rPr>
          <w:rStyle w:val="a4"/>
          <w:rFonts w:ascii="Lucida Sans Unicode" w:hAnsi="Lucida Sans Unicode" w:cs="Lucida Sans Unicode"/>
          <w:color w:val="1A1A1A"/>
        </w:rPr>
        <w:t>原理</w:t>
      </w:r>
      <w:r>
        <w:rPr>
          <w:rFonts w:ascii="Lucida Sans Unicode" w:hAnsi="Lucida Sans Unicode" w:cs="Lucida Sans Unicode"/>
          <w:color w:val="1A1A1A"/>
        </w:rPr>
        <w:t>，可以看看</w:t>
      </w:r>
      <w:r>
        <w:rPr>
          <w:rFonts w:ascii="Lucida Sans Unicode" w:hAnsi="Lucida Sans Unicode" w:cs="Lucida Sans Unicode"/>
          <w:color w:val="1A1A1A"/>
        </w:rPr>
        <w:t> </w:t>
      </w:r>
      <w:hyperlink r:id="rId361" w:history="1">
        <w:r>
          <w:rPr>
            <w:rStyle w:val="a5"/>
            <w:rFonts w:ascii="Lucida Sans Unicode" w:hAnsi="Lucida Sans Unicode" w:cs="Lucida Sans Unicode"/>
            <w:color w:val="0088CC"/>
          </w:rPr>
          <w:t>《精尽</w:t>
        </w:r>
        <w:r>
          <w:rPr>
            <w:rStyle w:val="a5"/>
            <w:rFonts w:ascii="Lucida Sans Unicode" w:hAnsi="Lucida Sans Unicode" w:cs="Lucida Sans Unicode"/>
            <w:color w:val="0088CC"/>
          </w:rPr>
          <w:t xml:space="preserve"> MyBatis </w:t>
        </w:r>
        <w:r>
          <w:rPr>
            <w:rStyle w:val="a5"/>
            <w:rFonts w:ascii="Lucida Sans Unicode" w:hAnsi="Lucida Sans Unicode" w:cs="Lucida Sans Unicode"/>
            <w:color w:val="0088CC"/>
          </w:rPr>
          <w:t>源码分析</w:t>
        </w:r>
        <w:r>
          <w:rPr>
            <w:rStyle w:val="a5"/>
            <w:rFonts w:ascii="Lucida Sans Unicode" w:hAnsi="Lucida Sans Unicode" w:cs="Lucida Sans Unicode"/>
            <w:color w:val="0088CC"/>
          </w:rPr>
          <w:t xml:space="preserve"> —— </w:t>
        </w:r>
        <w:r>
          <w:rPr>
            <w:rStyle w:val="a5"/>
            <w:rFonts w:ascii="Lucida Sans Unicode" w:hAnsi="Lucida Sans Unicode" w:cs="Lucida Sans Unicode"/>
            <w:color w:val="0088CC"/>
          </w:rPr>
          <w:t>类型模块》</w:t>
        </w:r>
      </w:hyperlink>
      <w:r>
        <w:rPr>
          <w:rFonts w:ascii="Lucida Sans Unicode" w:hAnsi="Lucida Sans Unicode" w:cs="Lucida Sans Unicode"/>
          <w:color w:val="1A1A1A"/>
        </w:rPr>
        <w:t> </w:t>
      </w:r>
      <w:r>
        <w:rPr>
          <w:rFonts w:ascii="Lucida Sans Unicode" w:hAnsi="Lucida Sans Unicode" w:cs="Lucida Sans Unicode"/>
          <w:color w:val="1A1A1A"/>
        </w:rPr>
        <w:t>。</w:t>
      </w:r>
    </w:p>
    <w:p w:rsidR="00502D63" w:rsidRDefault="00502D63" w:rsidP="00502D63">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 xml:space="preserve">3.MyBaits </w:t>
      </w:r>
      <w:r>
        <w:rPr>
          <w:rFonts w:ascii="Arial" w:hAnsi="Arial" w:cs="Arial"/>
          <w:b w:val="0"/>
          <w:bCs w:val="0"/>
          <w:color w:val="333333"/>
          <w:sz w:val="30"/>
          <w:szCs w:val="30"/>
        </w:rPr>
        <w:t>的优缺点有哪些？</w:t>
      </w:r>
    </w:p>
    <w:p w:rsidR="00502D63" w:rsidRDefault="00502D63" w:rsidP="00502D63">
      <w:pPr>
        <w:pStyle w:val="3"/>
        <w:spacing w:before="150" w:after="0"/>
        <w:rPr>
          <w:rFonts w:ascii="Arial" w:hAnsi="Arial" w:cs="Arial"/>
          <w:color w:val="333333"/>
          <w:sz w:val="24"/>
          <w:szCs w:val="24"/>
        </w:rPr>
      </w:pPr>
      <w:r>
        <w:rPr>
          <w:rFonts w:ascii="Arial" w:hAnsi="Arial" w:cs="Arial"/>
          <w:color w:val="333333"/>
          <w:sz w:val="24"/>
          <w:szCs w:val="24"/>
        </w:rPr>
        <w:t xml:space="preserve">§ </w:t>
      </w:r>
      <w:r>
        <w:rPr>
          <w:rFonts w:ascii="Arial" w:hAnsi="Arial" w:cs="Arial"/>
          <w:color w:val="333333"/>
          <w:sz w:val="24"/>
          <w:szCs w:val="24"/>
        </w:rPr>
        <w:t>优点：</w:t>
      </w:r>
    </w:p>
    <w:p w:rsidR="00502D63" w:rsidRDefault="00502D63" w:rsidP="00502D63">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br/>
        <w:t xml:space="preserve">1. </w:t>
      </w:r>
      <w:r>
        <w:rPr>
          <w:rFonts w:ascii="Arial" w:hAnsi="Arial" w:cs="Arial"/>
          <w:color w:val="333333"/>
          <w:sz w:val="21"/>
          <w:szCs w:val="21"/>
        </w:rPr>
        <w:t>基于</w:t>
      </w:r>
      <w:r>
        <w:rPr>
          <w:rFonts w:ascii="Arial" w:hAnsi="Arial" w:cs="Arial"/>
          <w:color w:val="333333"/>
          <w:sz w:val="21"/>
          <w:szCs w:val="21"/>
        </w:rPr>
        <w:t xml:space="preserve"> SQL </w:t>
      </w:r>
      <w:r>
        <w:rPr>
          <w:rFonts w:ascii="Arial" w:hAnsi="Arial" w:cs="Arial"/>
          <w:color w:val="333333"/>
          <w:sz w:val="21"/>
          <w:szCs w:val="21"/>
        </w:rPr>
        <w:t>语句编程，相当灵活，不会对应用程序或者数据库的现有设计造成任何影响，</w:t>
      </w:r>
      <w:r>
        <w:rPr>
          <w:rFonts w:ascii="Arial" w:hAnsi="Arial" w:cs="Arial"/>
          <w:color w:val="333333"/>
          <w:sz w:val="21"/>
          <w:szCs w:val="21"/>
        </w:rPr>
        <w:t xml:space="preserve">SQL </w:t>
      </w:r>
      <w:r>
        <w:rPr>
          <w:rFonts w:ascii="Arial" w:hAnsi="Arial" w:cs="Arial"/>
          <w:color w:val="333333"/>
          <w:sz w:val="21"/>
          <w:szCs w:val="21"/>
        </w:rPr>
        <w:t>写在</w:t>
      </w:r>
      <w:r>
        <w:rPr>
          <w:rFonts w:ascii="Arial" w:hAnsi="Arial" w:cs="Arial"/>
          <w:color w:val="333333"/>
          <w:sz w:val="21"/>
          <w:szCs w:val="21"/>
        </w:rPr>
        <w:t xml:space="preserve"> XML </w:t>
      </w:r>
      <w:r>
        <w:rPr>
          <w:rFonts w:ascii="Arial" w:hAnsi="Arial" w:cs="Arial"/>
          <w:color w:val="333333"/>
          <w:sz w:val="21"/>
          <w:szCs w:val="21"/>
        </w:rPr>
        <w:t>里，解除</w:t>
      </w:r>
      <w:r>
        <w:rPr>
          <w:rFonts w:ascii="Arial" w:hAnsi="Arial" w:cs="Arial"/>
          <w:color w:val="333333"/>
          <w:sz w:val="21"/>
          <w:szCs w:val="21"/>
        </w:rPr>
        <w:t xml:space="preserve"> SQL </w:t>
      </w:r>
      <w:r>
        <w:rPr>
          <w:rFonts w:ascii="Arial" w:hAnsi="Arial" w:cs="Arial"/>
          <w:color w:val="333333"/>
          <w:sz w:val="21"/>
          <w:szCs w:val="21"/>
        </w:rPr>
        <w:t>与程序代码的耦合，便于统一管理；提供</w:t>
      </w:r>
      <w:r>
        <w:rPr>
          <w:rFonts w:ascii="Arial" w:hAnsi="Arial" w:cs="Arial"/>
          <w:color w:val="333333"/>
          <w:sz w:val="21"/>
          <w:szCs w:val="21"/>
        </w:rPr>
        <w:t>XML</w:t>
      </w:r>
      <w:r>
        <w:rPr>
          <w:rFonts w:ascii="Arial" w:hAnsi="Arial" w:cs="Arial"/>
          <w:color w:val="333333"/>
          <w:sz w:val="21"/>
          <w:szCs w:val="21"/>
        </w:rPr>
        <w:t>标签，支持编写动态</w:t>
      </w:r>
      <w:r>
        <w:rPr>
          <w:rFonts w:ascii="Arial" w:hAnsi="Arial" w:cs="Arial"/>
          <w:color w:val="333333"/>
          <w:sz w:val="21"/>
          <w:szCs w:val="21"/>
        </w:rPr>
        <w:t xml:space="preserve"> SQL </w:t>
      </w:r>
      <w:r>
        <w:rPr>
          <w:rFonts w:ascii="Arial" w:hAnsi="Arial" w:cs="Arial"/>
          <w:color w:val="333333"/>
          <w:sz w:val="21"/>
          <w:szCs w:val="21"/>
        </w:rPr>
        <w:t>语句，并可重用；</w:t>
      </w:r>
      <w:r>
        <w:rPr>
          <w:rFonts w:ascii="Arial" w:hAnsi="Arial" w:cs="Arial"/>
          <w:color w:val="333333"/>
          <w:sz w:val="21"/>
          <w:szCs w:val="21"/>
        </w:rPr>
        <w:br/>
        <w:t xml:space="preserve">2. </w:t>
      </w:r>
      <w:r>
        <w:rPr>
          <w:rFonts w:ascii="Arial" w:hAnsi="Arial" w:cs="Arial"/>
          <w:color w:val="333333"/>
          <w:sz w:val="21"/>
          <w:szCs w:val="21"/>
        </w:rPr>
        <w:t>与</w:t>
      </w:r>
      <w:r>
        <w:rPr>
          <w:rFonts w:ascii="Arial" w:hAnsi="Arial" w:cs="Arial"/>
          <w:color w:val="333333"/>
          <w:sz w:val="21"/>
          <w:szCs w:val="21"/>
        </w:rPr>
        <w:t xml:space="preserve"> JDBC </w:t>
      </w:r>
      <w:r>
        <w:rPr>
          <w:rFonts w:ascii="Arial" w:hAnsi="Arial" w:cs="Arial"/>
          <w:color w:val="333333"/>
          <w:sz w:val="21"/>
          <w:szCs w:val="21"/>
        </w:rPr>
        <w:t>相比，减少了代码量，消除了</w:t>
      </w:r>
      <w:r>
        <w:rPr>
          <w:rFonts w:ascii="Arial" w:hAnsi="Arial" w:cs="Arial"/>
          <w:color w:val="333333"/>
          <w:sz w:val="21"/>
          <w:szCs w:val="21"/>
        </w:rPr>
        <w:t xml:space="preserve"> JDBC </w:t>
      </w:r>
      <w:r>
        <w:rPr>
          <w:rFonts w:ascii="Arial" w:hAnsi="Arial" w:cs="Arial"/>
          <w:color w:val="333333"/>
          <w:sz w:val="21"/>
          <w:szCs w:val="21"/>
        </w:rPr>
        <w:t>大量冗余的代码，不需要手动开关连接；</w:t>
      </w:r>
      <w:r>
        <w:rPr>
          <w:rFonts w:ascii="Arial" w:hAnsi="Arial" w:cs="Arial"/>
          <w:color w:val="333333"/>
          <w:sz w:val="21"/>
          <w:szCs w:val="21"/>
        </w:rPr>
        <w:br/>
        <w:t xml:space="preserve">3. </w:t>
      </w:r>
      <w:r>
        <w:rPr>
          <w:rFonts w:ascii="Arial" w:hAnsi="Arial" w:cs="Arial"/>
          <w:color w:val="333333"/>
          <w:sz w:val="21"/>
          <w:szCs w:val="21"/>
        </w:rPr>
        <w:t>很好的与各种数据库兼容（因为</w:t>
      </w:r>
      <w:r>
        <w:rPr>
          <w:rFonts w:ascii="Arial" w:hAnsi="Arial" w:cs="Arial"/>
          <w:color w:val="333333"/>
          <w:sz w:val="21"/>
          <w:szCs w:val="21"/>
        </w:rPr>
        <w:t xml:space="preserve"> MyBatis </w:t>
      </w:r>
      <w:r>
        <w:rPr>
          <w:rFonts w:ascii="Arial" w:hAnsi="Arial" w:cs="Arial"/>
          <w:color w:val="333333"/>
          <w:sz w:val="21"/>
          <w:szCs w:val="21"/>
        </w:rPr>
        <w:t>使用</w:t>
      </w:r>
      <w:r>
        <w:rPr>
          <w:rFonts w:ascii="Arial" w:hAnsi="Arial" w:cs="Arial"/>
          <w:color w:val="333333"/>
          <w:sz w:val="21"/>
          <w:szCs w:val="21"/>
        </w:rPr>
        <w:t xml:space="preserve"> JDBC </w:t>
      </w:r>
      <w:r>
        <w:rPr>
          <w:rFonts w:ascii="Arial" w:hAnsi="Arial" w:cs="Arial"/>
          <w:color w:val="333333"/>
          <w:sz w:val="21"/>
          <w:szCs w:val="21"/>
        </w:rPr>
        <w:t>来连接数据库，所以只要</w:t>
      </w:r>
      <w:r>
        <w:rPr>
          <w:rFonts w:ascii="Arial" w:hAnsi="Arial" w:cs="Arial"/>
          <w:color w:val="333333"/>
          <w:sz w:val="21"/>
          <w:szCs w:val="21"/>
        </w:rPr>
        <w:t xml:space="preserve"> JDBC </w:t>
      </w:r>
      <w:r>
        <w:rPr>
          <w:rFonts w:ascii="Arial" w:hAnsi="Arial" w:cs="Arial"/>
          <w:color w:val="333333"/>
          <w:sz w:val="21"/>
          <w:szCs w:val="21"/>
        </w:rPr>
        <w:t>支持的数据库</w:t>
      </w:r>
      <w:r>
        <w:rPr>
          <w:rFonts w:ascii="Arial" w:hAnsi="Arial" w:cs="Arial"/>
          <w:color w:val="333333"/>
          <w:sz w:val="21"/>
          <w:szCs w:val="21"/>
        </w:rPr>
        <w:t xml:space="preserve"> MyBatis </w:t>
      </w:r>
      <w:r>
        <w:rPr>
          <w:rFonts w:ascii="Arial" w:hAnsi="Arial" w:cs="Arial"/>
          <w:color w:val="333333"/>
          <w:sz w:val="21"/>
          <w:szCs w:val="21"/>
        </w:rPr>
        <w:t>都支持）；</w:t>
      </w:r>
      <w:r>
        <w:rPr>
          <w:rFonts w:ascii="Arial" w:hAnsi="Arial" w:cs="Arial"/>
          <w:color w:val="333333"/>
          <w:sz w:val="21"/>
          <w:szCs w:val="21"/>
        </w:rPr>
        <w:br/>
        <w:t xml:space="preserve">4. </w:t>
      </w:r>
      <w:r>
        <w:rPr>
          <w:rFonts w:ascii="Arial" w:hAnsi="Arial" w:cs="Arial"/>
          <w:color w:val="333333"/>
          <w:sz w:val="21"/>
          <w:szCs w:val="21"/>
        </w:rPr>
        <w:t>提供映射标签，支持对象与数据库的</w:t>
      </w:r>
      <w:r>
        <w:rPr>
          <w:rFonts w:ascii="Arial" w:hAnsi="Arial" w:cs="Arial"/>
          <w:color w:val="333333"/>
          <w:sz w:val="21"/>
          <w:szCs w:val="21"/>
        </w:rPr>
        <w:t xml:space="preserve"> ORM </w:t>
      </w:r>
      <w:r>
        <w:rPr>
          <w:rFonts w:ascii="Arial" w:hAnsi="Arial" w:cs="Arial"/>
          <w:color w:val="333333"/>
          <w:sz w:val="21"/>
          <w:szCs w:val="21"/>
        </w:rPr>
        <w:t>字段关系映射；提供对象关系映射标签，支持对象关系组件维护。</w:t>
      </w:r>
    </w:p>
    <w:p w:rsidR="00502D63" w:rsidRDefault="00502D63" w:rsidP="00502D63">
      <w:pPr>
        <w:pStyle w:val="3"/>
        <w:spacing w:before="450" w:after="0"/>
        <w:rPr>
          <w:rFonts w:ascii="Arial" w:hAnsi="Arial" w:cs="Arial"/>
          <w:color w:val="333333"/>
          <w:sz w:val="24"/>
          <w:szCs w:val="24"/>
        </w:rPr>
      </w:pPr>
      <w:r>
        <w:rPr>
          <w:rFonts w:ascii="Arial" w:hAnsi="Arial" w:cs="Arial"/>
          <w:color w:val="333333"/>
          <w:sz w:val="24"/>
          <w:szCs w:val="24"/>
        </w:rPr>
        <w:t xml:space="preserve">§ </w:t>
      </w:r>
      <w:r>
        <w:rPr>
          <w:rFonts w:ascii="Arial" w:hAnsi="Arial" w:cs="Arial"/>
          <w:color w:val="333333"/>
          <w:sz w:val="24"/>
          <w:szCs w:val="24"/>
        </w:rPr>
        <w:t>缺点：</w:t>
      </w:r>
    </w:p>
    <w:p w:rsidR="00502D63" w:rsidRDefault="00502D63" w:rsidP="00502D63">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 xml:space="preserve">1. SQL </w:t>
      </w:r>
      <w:r>
        <w:rPr>
          <w:rFonts w:ascii="Arial" w:hAnsi="Arial" w:cs="Arial"/>
          <w:color w:val="333333"/>
          <w:sz w:val="21"/>
          <w:szCs w:val="21"/>
        </w:rPr>
        <w:t>语句的编写工作量较大，尤其当字段多、关联表多时，对开发人员编写</w:t>
      </w:r>
      <w:r>
        <w:rPr>
          <w:rFonts w:ascii="Arial" w:hAnsi="Arial" w:cs="Arial"/>
          <w:color w:val="333333"/>
          <w:sz w:val="21"/>
          <w:szCs w:val="21"/>
        </w:rPr>
        <w:t xml:space="preserve"> SQL </w:t>
      </w:r>
      <w:r>
        <w:rPr>
          <w:rFonts w:ascii="Arial" w:hAnsi="Arial" w:cs="Arial"/>
          <w:color w:val="333333"/>
          <w:sz w:val="21"/>
          <w:szCs w:val="21"/>
        </w:rPr>
        <w:t>语句的功底有一定要求；</w:t>
      </w:r>
      <w:r>
        <w:rPr>
          <w:rFonts w:ascii="Arial" w:hAnsi="Arial" w:cs="Arial"/>
          <w:color w:val="333333"/>
          <w:sz w:val="21"/>
          <w:szCs w:val="21"/>
        </w:rPr>
        <w:br/>
        <w:t xml:space="preserve">2. SQL </w:t>
      </w:r>
      <w:r>
        <w:rPr>
          <w:rFonts w:ascii="Arial" w:hAnsi="Arial" w:cs="Arial"/>
          <w:color w:val="333333"/>
          <w:sz w:val="21"/>
          <w:szCs w:val="21"/>
        </w:rPr>
        <w:t>语句依赖于数据库，导致数据库移植性差，不能随意更换数据库。</w:t>
      </w:r>
    </w:p>
    <w:p w:rsidR="002966E1" w:rsidRDefault="00FE4270" w:rsidP="002966E1">
      <w:pPr>
        <w:pStyle w:val="2"/>
      </w:pPr>
      <w:r>
        <w:rPr>
          <w:rFonts w:ascii="Arial" w:hAnsi="Arial" w:cs="Arial"/>
          <w:b w:val="0"/>
          <w:bCs w:val="0"/>
          <w:color w:val="333333"/>
          <w:sz w:val="30"/>
          <w:szCs w:val="30"/>
        </w:rPr>
        <w:t>4.</w:t>
      </w:r>
      <w:r w:rsidR="002966E1" w:rsidRPr="002966E1">
        <w:t xml:space="preserve"> </w:t>
      </w:r>
      <w:r w:rsidR="002966E1">
        <w:t>MyBatis 与 Hibernate 有哪些不同？</w:t>
      </w:r>
    </w:p>
    <w:p w:rsidR="002966E1" w:rsidRDefault="002966E1" w:rsidP="002966E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Mybatis </w:t>
      </w:r>
      <w:r>
        <w:rPr>
          <w:rFonts w:ascii="Lucida Sans Unicode" w:hAnsi="Lucida Sans Unicode" w:cs="Lucida Sans Unicode"/>
          <w:color w:val="1A1A1A"/>
        </w:rPr>
        <w:t>和</w:t>
      </w:r>
      <w:r>
        <w:rPr>
          <w:rFonts w:ascii="Lucida Sans Unicode" w:hAnsi="Lucida Sans Unicode" w:cs="Lucida Sans Unicode"/>
          <w:color w:val="1A1A1A"/>
        </w:rPr>
        <w:t xml:space="preserve"> Hibernate </w:t>
      </w:r>
      <w:r>
        <w:rPr>
          <w:rFonts w:ascii="Lucida Sans Unicode" w:hAnsi="Lucida Sans Unicode" w:cs="Lucida Sans Unicode"/>
          <w:color w:val="1A1A1A"/>
        </w:rPr>
        <w:t>不同，它</w:t>
      </w:r>
      <w:r>
        <w:rPr>
          <w:rStyle w:val="a4"/>
          <w:rFonts w:ascii="Lucida Sans Unicode" w:hAnsi="Lucida Sans Unicode" w:cs="Lucida Sans Unicode"/>
          <w:color w:val="1A1A1A"/>
        </w:rPr>
        <w:t>不完全是</w:t>
      </w:r>
      <w:r>
        <w:rPr>
          <w:rFonts w:ascii="Lucida Sans Unicode" w:hAnsi="Lucida Sans Unicode" w:cs="Lucida Sans Unicode"/>
          <w:color w:val="1A1A1A"/>
        </w:rPr>
        <w:t>一个</w:t>
      </w:r>
      <w:r>
        <w:rPr>
          <w:rFonts w:ascii="Lucida Sans Unicode" w:hAnsi="Lucida Sans Unicode" w:cs="Lucida Sans Unicode"/>
          <w:color w:val="1A1A1A"/>
        </w:rPr>
        <w:t xml:space="preserve"> ORM </w:t>
      </w:r>
      <w:r>
        <w:rPr>
          <w:rFonts w:ascii="Lucida Sans Unicode" w:hAnsi="Lucida Sans Unicode" w:cs="Lucida Sans Unicode"/>
          <w:color w:val="1A1A1A"/>
        </w:rPr>
        <w:t>框架，因为</w:t>
      </w:r>
      <w:r>
        <w:rPr>
          <w:rFonts w:ascii="Lucida Sans Unicode" w:hAnsi="Lucida Sans Unicode" w:cs="Lucida Sans Unicode"/>
          <w:color w:val="1A1A1A"/>
        </w:rPr>
        <w:t xml:space="preserve">MyBatis </w:t>
      </w:r>
      <w:r>
        <w:rPr>
          <w:rFonts w:ascii="Lucida Sans Unicode" w:hAnsi="Lucida Sans Unicode" w:cs="Lucida Sans Unicode"/>
          <w:color w:val="1A1A1A"/>
        </w:rPr>
        <w:t>需要程序员自己编写</w:t>
      </w:r>
      <w:r>
        <w:rPr>
          <w:rFonts w:ascii="Lucida Sans Unicode" w:hAnsi="Lucida Sans Unicode" w:cs="Lucida Sans Unicode"/>
          <w:color w:val="1A1A1A"/>
        </w:rPr>
        <w:t xml:space="preserve"> SQL </w:t>
      </w:r>
      <w:r>
        <w:rPr>
          <w:rFonts w:ascii="Lucida Sans Unicode" w:hAnsi="Lucida Sans Unicode" w:cs="Lucida Sans Unicode"/>
          <w:color w:val="1A1A1A"/>
        </w:rPr>
        <w:t>语句。不过</w:t>
      </w:r>
      <w:r>
        <w:rPr>
          <w:rFonts w:ascii="Lucida Sans Unicode" w:hAnsi="Lucida Sans Unicode" w:cs="Lucida Sans Unicode"/>
          <w:color w:val="1A1A1A"/>
        </w:rPr>
        <w:t xml:space="preserve"> MyBatis </w:t>
      </w:r>
      <w:r>
        <w:rPr>
          <w:rFonts w:ascii="Lucida Sans Unicode" w:hAnsi="Lucida Sans Unicode" w:cs="Lucida Sans Unicode"/>
          <w:color w:val="1A1A1A"/>
        </w:rPr>
        <w:t>可以通过</w:t>
      </w:r>
      <w:r>
        <w:rPr>
          <w:rFonts w:ascii="Lucida Sans Unicode" w:hAnsi="Lucida Sans Unicode" w:cs="Lucida Sans Unicode"/>
          <w:color w:val="1A1A1A"/>
        </w:rPr>
        <w:t xml:space="preserve"> XML </w:t>
      </w:r>
      <w:r>
        <w:rPr>
          <w:rFonts w:ascii="Lucida Sans Unicode" w:hAnsi="Lucida Sans Unicode" w:cs="Lucida Sans Unicode"/>
          <w:color w:val="1A1A1A"/>
        </w:rPr>
        <w:t>或注解方式灵活配置要运行的</w:t>
      </w:r>
      <w:r>
        <w:rPr>
          <w:rFonts w:ascii="Lucida Sans Unicode" w:hAnsi="Lucida Sans Unicode" w:cs="Lucida Sans Unicode"/>
          <w:color w:val="1A1A1A"/>
        </w:rPr>
        <w:t xml:space="preserve"> SQL </w:t>
      </w:r>
      <w:r>
        <w:rPr>
          <w:rFonts w:ascii="Lucida Sans Unicode" w:hAnsi="Lucida Sans Unicode" w:cs="Lucida Sans Unicode"/>
          <w:color w:val="1A1A1A"/>
        </w:rPr>
        <w:t>语句，并将</w:t>
      </w:r>
      <w:r>
        <w:rPr>
          <w:rFonts w:ascii="Lucida Sans Unicode" w:hAnsi="Lucida Sans Unicode" w:cs="Lucida Sans Unicode"/>
          <w:color w:val="1A1A1A"/>
        </w:rPr>
        <w:t xml:space="preserve"> Java </w:t>
      </w:r>
      <w:r>
        <w:rPr>
          <w:rFonts w:ascii="Lucida Sans Unicode" w:hAnsi="Lucida Sans Unicode" w:cs="Lucida Sans Unicode"/>
          <w:color w:val="1A1A1A"/>
        </w:rPr>
        <w:t>对象和</w:t>
      </w:r>
      <w:r>
        <w:rPr>
          <w:rFonts w:ascii="Lucida Sans Unicode" w:hAnsi="Lucida Sans Unicode" w:cs="Lucida Sans Unicode"/>
          <w:color w:val="1A1A1A"/>
        </w:rPr>
        <w:t xml:space="preserve"> SQL </w:t>
      </w:r>
      <w:r>
        <w:rPr>
          <w:rFonts w:ascii="Lucida Sans Unicode" w:hAnsi="Lucida Sans Unicode" w:cs="Lucida Sans Unicode"/>
          <w:color w:val="1A1A1A"/>
        </w:rPr>
        <w:t>语句映射生成最终执行的</w:t>
      </w:r>
      <w:r>
        <w:rPr>
          <w:rFonts w:ascii="Lucida Sans Unicode" w:hAnsi="Lucida Sans Unicode" w:cs="Lucida Sans Unicode"/>
          <w:color w:val="1A1A1A"/>
        </w:rPr>
        <w:t xml:space="preserve"> SQL </w:t>
      </w:r>
      <w:r>
        <w:rPr>
          <w:rFonts w:ascii="Lucida Sans Unicode" w:hAnsi="Lucida Sans Unicode" w:cs="Lucida Sans Unicode"/>
          <w:color w:val="1A1A1A"/>
        </w:rPr>
        <w:t>，最后将</w:t>
      </w:r>
      <w:r>
        <w:rPr>
          <w:rFonts w:ascii="Lucida Sans Unicode" w:hAnsi="Lucida Sans Unicode" w:cs="Lucida Sans Unicode"/>
          <w:color w:val="1A1A1A"/>
        </w:rPr>
        <w:t xml:space="preserve"> SQL </w:t>
      </w:r>
      <w:r>
        <w:rPr>
          <w:rFonts w:ascii="Lucida Sans Unicode" w:hAnsi="Lucida Sans Unicode" w:cs="Lucida Sans Unicode"/>
          <w:color w:val="1A1A1A"/>
        </w:rPr>
        <w:t>执行的结果再映射生成</w:t>
      </w:r>
      <w:r>
        <w:rPr>
          <w:rFonts w:ascii="Lucida Sans Unicode" w:hAnsi="Lucida Sans Unicode" w:cs="Lucida Sans Unicode"/>
          <w:color w:val="1A1A1A"/>
        </w:rPr>
        <w:t xml:space="preserve"> Java </w:t>
      </w:r>
      <w:r>
        <w:rPr>
          <w:rFonts w:ascii="Lucida Sans Unicode" w:hAnsi="Lucida Sans Unicode" w:cs="Lucida Sans Unicode"/>
          <w:color w:val="1A1A1A"/>
        </w:rPr>
        <w:t>对象。</w:t>
      </w:r>
    </w:p>
    <w:p w:rsidR="002966E1" w:rsidRDefault="002966E1" w:rsidP="002966E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Mybatis </w:t>
      </w:r>
      <w:r>
        <w:rPr>
          <w:rFonts w:ascii="Lucida Sans Unicode" w:hAnsi="Lucida Sans Unicode" w:cs="Lucida Sans Unicode"/>
          <w:color w:val="1A1A1A"/>
        </w:rPr>
        <w:t>学习门槛低，简单易学，程序员直接编写原生态</w:t>
      </w:r>
      <w:r>
        <w:rPr>
          <w:rFonts w:ascii="Lucida Sans Unicode" w:hAnsi="Lucida Sans Unicode" w:cs="Lucida Sans Unicode"/>
          <w:color w:val="1A1A1A"/>
        </w:rPr>
        <w:t xml:space="preserve"> SQL </w:t>
      </w:r>
      <w:r>
        <w:rPr>
          <w:rFonts w:ascii="Lucida Sans Unicode" w:hAnsi="Lucida Sans Unicode" w:cs="Lucida Sans Unicode"/>
          <w:color w:val="1A1A1A"/>
        </w:rPr>
        <w:t>，可严格控制</w:t>
      </w:r>
      <w:r>
        <w:rPr>
          <w:rFonts w:ascii="Lucida Sans Unicode" w:hAnsi="Lucida Sans Unicode" w:cs="Lucida Sans Unicode"/>
          <w:color w:val="1A1A1A"/>
        </w:rPr>
        <w:t xml:space="preserve"> SQL </w:t>
      </w:r>
      <w:r>
        <w:rPr>
          <w:rFonts w:ascii="Lucida Sans Unicode" w:hAnsi="Lucida Sans Unicode" w:cs="Lucida Sans Unicode"/>
          <w:color w:val="1A1A1A"/>
        </w:rPr>
        <w:t>执行性能，灵活度高。但是灵活的前提是</w:t>
      </w:r>
      <w:r>
        <w:rPr>
          <w:rFonts w:ascii="Lucida Sans Unicode" w:hAnsi="Lucida Sans Unicode" w:cs="Lucida Sans Unicode"/>
          <w:color w:val="1A1A1A"/>
        </w:rPr>
        <w:t xml:space="preserve"> MyBatis </w:t>
      </w:r>
      <w:r>
        <w:rPr>
          <w:rFonts w:ascii="Lucida Sans Unicode" w:hAnsi="Lucida Sans Unicode" w:cs="Lucida Sans Unicode"/>
          <w:color w:val="1A1A1A"/>
        </w:rPr>
        <w:t>无法做到数据库无关性，如果需要实现支持多种数据库的软件则需要自定义多套</w:t>
      </w:r>
      <w:r>
        <w:rPr>
          <w:rFonts w:ascii="Lucida Sans Unicode" w:hAnsi="Lucida Sans Unicode" w:cs="Lucida Sans Unicode"/>
          <w:color w:val="1A1A1A"/>
        </w:rPr>
        <w:t xml:space="preserve"> SQL </w:t>
      </w:r>
      <w:r>
        <w:rPr>
          <w:rFonts w:ascii="Lucida Sans Unicode" w:hAnsi="Lucida Sans Unicode" w:cs="Lucida Sans Unicode"/>
          <w:color w:val="1A1A1A"/>
        </w:rPr>
        <w:t>映射文件，工作量大。</w:t>
      </w:r>
    </w:p>
    <w:p w:rsidR="002966E1" w:rsidRDefault="002966E1" w:rsidP="002966E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Hibernate </w:t>
      </w:r>
      <w:r>
        <w:rPr>
          <w:rFonts w:ascii="Lucida Sans Unicode" w:hAnsi="Lucida Sans Unicode" w:cs="Lucida Sans Unicode"/>
          <w:color w:val="1A1A1A"/>
        </w:rPr>
        <w:t>对象</w:t>
      </w:r>
      <w:r>
        <w:rPr>
          <w:rFonts w:ascii="Lucida Sans Unicode" w:hAnsi="Lucida Sans Unicode" w:cs="Lucida Sans Unicode"/>
          <w:color w:val="1A1A1A"/>
        </w:rPr>
        <w:t>/</w:t>
      </w:r>
      <w:r>
        <w:rPr>
          <w:rFonts w:ascii="Lucida Sans Unicode" w:hAnsi="Lucida Sans Unicode" w:cs="Lucida Sans Unicode"/>
          <w:color w:val="1A1A1A"/>
        </w:rPr>
        <w:t>关系映射能力强，数据库无关性好。如果用</w:t>
      </w:r>
      <w:r>
        <w:rPr>
          <w:rFonts w:ascii="Lucida Sans Unicode" w:hAnsi="Lucida Sans Unicode" w:cs="Lucida Sans Unicode"/>
          <w:color w:val="1A1A1A"/>
        </w:rPr>
        <w:t xml:space="preserve"> Hibernate </w:t>
      </w:r>
      <w:r>
        <w:rPr>
          <w:rFonts w:ascii="Lucida Sans Unicode" w:hAnsi="Lucida Sans Unicode" w:cs="Lucida Sans Unicode"/>
          <w:color w:val="1A1A1A"/>
        </w:rPr>
        <w:t>开发可以节省很多代码，提高效率。但是</w:t>
      </w:r>
      <w:r>
        <w:rPr>
          <w:rFonts w:ascii="Lucida Sans Unicode" w:hAnsi="Lucida Sans Unicode" w:cs="Lucida Sans Unicode"/>
          <w:color w:val="1A1A1A"/>
        </w:rPr>
        <w:t xml:space="preserve"> Hibernate </w:t>
      </w:r>
      <w:r>
        <w:rPr>
          <w:rFonts w:ascii="Lucida Sans Unicode" w:hAnsi="Lucida Sans Unicode" w:cs="Lucida Sans Unicode"/>
          <w:color w:val="1A1A1A"/>
        </w:rPr>
        <w:t>的缺点是学习门槛高，要精通门槛更高，而且怎么设计</w:t>
      </w:r>
      <w:r>
        <w:rPr>
          <w:rFonts w:ascii="Lucida Sans Unicode" w:hAnsi="Lucida Sans Unicode" w:cs="Lucida Sans Unicode"/>
          <w:color w:val="1A1A1A"/>
        </w:rPr>
        <w:t xml:space="preserve"> O/R </w:t>
      </w:r>
      <w:r>
        <w:rPr>
          <w:rFonts w:ascii="Lucida Sans Unicode" w:hAnsi="Lucida Sans Unicode" w:cs="Lucida Sans Unicode"/>
          <w:color w:val="1A1A1A"/>
        </w:rPr>
        <w:t>映射，在性能和对象模型之间如何权衡，以及怎样用好</w:t>
      </w:r>
      <w:r>
        <w:rPr>
          <w:rFonts w:ascii="Lucida Sans Unicode" w:hAnsi="Lucida Sans Unicode" w:cs="Lucida Sans Unicode"/>
          <w:color w:val="1A1A1A"/>
        </w:rPr>
        <w:t xml:space="preserve"> Hibernate </w:t>
      </w:r>
      <w:r>
        <w:rPr>
          <w:rFonts w:ascii="Lucida Sans Unicode" w:hAnsi="Lucida Sans Unicode" w:cs="Lucida Sans Unicode"/>
          <w:color w:val="1A1A1A"/>
        </w:rPr>
        <w:t>需要具有很强的经验和能力才行。</w:t>
      </w:r>
    </w:p>
    <w:p w:rsidR="002966E1" w:rsidRDefault="002966E1" w:rsidP="002966E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总之，按照用户的需求在有限的资源环境下只要能做出维护性、扩展性良好的软件架构都是好架构，所以框架只有适合才是最好。简单总结如下：</w:t>
      </w:r>
    </w:p>
    <w:p w:rsidR="002966E1" w:rsidRDefault="002966E1" w:rsidP="00FA61C5">
      <w:pPr>
        <w:widowControl/>
        <w:numPr>
          <w:ilvl w:val="0"/>
          <w:numId w:val="17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Hibernate </w:t>
      </w:r>
      <w:r>
        <w:rPr>
          <w:rFonts w:ascii="Lucida Sans Unicode" w:hAnsi="Lucida Sans Unicode" w:cs="Lucida Sans Unicode"/>
          <w:color w:val="1A1A1A"/>
          <w:szCs w:val="21"/>
        </w:rPr>
        <w:t>属于全自动</w:t>
      </w:r>
      <w:r>
        <w:rPr>
          <w:rFonts w:ascii="Lucida Sans Unicode" w:hAnsi="Lucida Sans Unicode" w:cs="Lucida Sans Unicode"/>
          <w:color w:val="1A1A1A"/>
          <w:szCs w:val="21"/>
        </w:rPr>
        <w:t xml:space="preserve"> ORM </w:t>
      </w:r>
      <w:r>
        <w:rPr>
          <w:rFonts w:ascii="Lucida Sans Unicode" w:hAnsi="Lucida Sans Unicode" w:cs="Lucida Sans Unicode"/>
          <w:color w:val="1A1A1A"/>
          <w:szCs w:val="21"/>
        </w:rPr>
        <w:t>映射工具，使用</w:t>
      </w:r>
      <w:r>
        <w:rPr>
          <w:rFonts w:ascii="Lucida Sans Unicode" w:hAnsi="Lucida Sans Unicode" w:cs="Lucida Sans Unicode"/>
          <w:color w:val="1A1A1A"/>
          <w:szCs w:val="21"/>
        </w:rPr>
        <w:t xml:space="preserve"> Hibernate </w:t>
      </w:r>
      <w:r>
        <w:rPr>
          <w:rFonts w:ascii="Lucida Sans Unicode" w:hAnsi="Lucida Sans Unicode" w:cs="Lucida Sans Unicode"/>
          <w:color w:val="1A1A1A"/>
          <w:szCs w:val="21"/>
        </w:rPr>
        <w:t>查询关联对象或者关联集合对象时，可以根据对象关系模型直接获取。</w:t>
      </w:r>
    </w:p>
    <w:p w:rsidR="002966E1" w:rsidRDefault="002966E1" w:rsidP="00FA61C5">
      <w:pPr>
        <w:widowControl/>
        <w:numPr>
          <w:ilvl w:val="0"/>
          <w:numId w:val="17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Mybatis </w:t>
      </w:r>
      <w:r>
        <w:rPr>
          <w:rFonts w:ascii="Lucida Sans Unicode" w:hAnsi="Lucida Sans Unicode" w:cs="Lucida Sans Unicode"/>
          <w:color w:val="1A1A1A"/>
          <w:szCs w:val="21"/>
        </w:rPr>
        <w:t>属于半自动</w:t>
      </w:r>
      <w:r>
        <w:rPr>
          <w:rFonts w:ascii="Lucida Sans Unicode" w:hAnsi="Lucida Sans Unicode" w:cs="Lucida Sans Unicode"/>
          <w:color w:val="1A1A1A"/>
          <w:szCs w:val="21"/>
        </w:rPr>
        <w:t xml:space="preserve"> ORM </w:t>
      </w:r>
      <w:r>
        <w:rPr>
          <w:rFonts w:ascii="Lucida Sans Unicode" w:hAnsi="Lucida Sans Unicode" w:cs="Lucida Sans Unicode"/>
          <w:color w:val="1A1A1A"/>
          <w:szCs w:val="21"/>
        </w:rPr>
        <w:t>映射工具，在查询关联对象或关联集合对象时，需要手动编写</w:t>
      </w:r>
      <w:r>
        <w:rPr>
          <w:rFonts w:ascii="Lucida Sans Unicode" w:hAnsi="Lucida Sans Unicode" w:cs="Lucida Sans Unicode"/>
          <w:color w:val="1A1A1A"/>
          <w:szCs w:val="21"/>
        </w:rPr>
        <w:t xml:space="preserve"> SQL </w:t>
      </w:r>
      <w:r>
        <w:rPr>
          <w:rFonts w:ascii="Lucida Sans Unicode" w:hAnsi="Lucida Sans Unicode" w:cs="Lucida Sans Unicode"/>
          <w:color w:val="1A1A1A"/>
          <w:szCs w:val="21"/>
        </w:rPr>
        <w:t>来完成。</w:t>
      </w:r>
    </w:p>
    <w:p w:rsidR="002966E1" w:rsidRDefault="002966E1" w:rsidP="002966E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另外，在</w:t>
      </w:r>
      <w:r>
        <w:rPr>
          <w:rFonts w:ascii="Lucida Sans Unicode" w:hAnsi="Lucida Sans Unicode" w:cs="Lucida Sans Unicode"/>
          <w:color w:val="1A1A1A"/>
        </w:rPr>
        <w:t> </w:t>
      </w:r>
      <w:hyperlink r:id="rId362" w:tgtFrame="_blank" w:history="1">
        <w:r>
          <w:rPr>
            <w:rStyle w:val="a5"/>
            <w:rFonts w:ascii="Lucida Sans Unicode" w:hAnsi="Lucida Sans Unicode" w:cs="Lucida Sans Unicode"/>
            <w:color w:val="0088CC"/>
          </w:rPr>
          <w:t>《浅析</w:t>
        </w:r>
        <w:r>
          <w:rPr>
            <w:rStyle w:val="a5"/>
            <w:rFonts w:ascii="Lucida Sans Unicode" w:hAnsi="Lucida Sans Unicode" w:cs="Lucida Sans Unicode"/>
            <w:color w:val="0088CC"/>
          </w:rPr>
          <w:t xml:space="preserve"> Mybatis </w:t>
        </w:r>
        <w:r>
          <w:rPr>
            <w:rStyle w:val="a5"/>
            <w:rFonts w:ascii="Lucida Sans Unicode" w:hAnsi="Lucida Sans Unicode" w:cs="Lucida Sans Unicode"/>
            <w:color w:val="0088CC"/>
          </w:rPr>
          <w:t>与</w:t>
        </w:r>
        <w:r>
          <w:rPr>
            <w:rStyle w:val="a5"/>
            <w:rFonts w:ascii="Lucida Sans Unicode" w:hAnsi="Lucida Sans Unicode" w:cs="Lucida Sans Unicode"/>
            <w:color w:val="0088CC"/>
          </w:rPr>
          <w:t xml:space="preserve"> Hibernate </w:t>
        </w:r>
        <w:r>
          <w:rPr>
            <w:rStyle w:val="a5"/>
            <w:rFonts w:ascii="Lucida Sans Unicode" w:hAnsi="Lucida Sans Unicode" w:cs="Lucida Sans Unicode"/>
            <w:color w:val="0088CC"/>
          </w:rPr>
          <w:t>的区别与用途》</w:t>
        </w:r>
      </w:hyperlink>
      <w:r>
        <w:rPr>
          <w:rFonts w:ascii="Lucida Sans Unicode" w:hAnsi="Lucida Sans Unicode" w:cs="Lucida Sans Unicode"/>
          <w:color w:val="1A1A1A"/>
        </w:rPr>
        <w:t> </w:t>
      </w:r>
      <w:r>
        <w:rPr>
          <w:rFonts w:ascii="Lucida Sans Unicode" w:hAnsi="Lucida Sans Unicode" w:cs="Lucida Sans Unicode"/>
          <w:color w:val="1A1A1A"/>
        </w:rPr>
        <w:t>文章，也是写的非常不错的。</w:t>
      </w:r>
    </w:p>
    <w:p w:rsidR="002966E1" w:rsidRDefault="002966E1" w:rsidP="002966E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当然，实际上，</w:t>
      </w:r>
      <w:r>
        <w:rPr>
          <w:rFonts w:ascii="Lucida Sans Unicode" w:hAnsi="Lucida Sans Unicode" w:cs="Lucida Sans Unicode"/>
          <w:color w:val="1A1A1A"/>
        </w:rPr>
        <w:t xml:space="preserve">MyBatis </w:t>
      </w:r>
      <w:r>
        <w:rPr>
          <w:rFonts w:ascii="Lucida Sans Unicode" w:hAnsi="Lucida Sans Unicode" w:cs="Lucida Sans Unicode"/>
          <w:color w:val="1A1A1A"/>
        </w:rPr>
        <w:t>也可以搭配自动生成代码的工具，提升开发效率，还可以使用</w:t>
      </w:r>
      <w:r>
        <w:rPr>
          <w:rFonts w:ascii="Lucida Sans Unicode" w:hAnsi="Lucida Sans Unicode" w:cs="Lucida Sans Unicode"/>
          <w:color w:val="1A1A1A"/>
        </w:rPr>
        <w:t> </w:t>
      </w:r>
      <w:hyperlink r:id="rId363" w:tgtFrame="_blank" w:history="1">
        <w:r>
          <w:rPr>
            <w:rStyle w:val="a5"/>
            <w:rFonts w:ascii="Lucida Sans Unicode" w:hAnsi="Lucida Sans Unicode" w:cs="Lucida Sans Unicode"/>
            <w:color w:val="0088CC"/>
          </w:rPr>
          <w:t>MyBatis-Plus</w:t>
        </w:r>
      </w:hyperlink>
      <w:r>
        <w:rPr>
          <w:rFonts w:ascii="Lucida Sans Unicode" w:hAnsi="Lucida Sans Unicode" w:cs="Lucida Sans Unicode"/>
          <w:color w:val="1A1A1A"/>
        </w:rPr>
        <w:t> </w:t>
      </w:r>
      <w:r>
        <w:rPr>
          <w:rFonts w:ascii="Lucida Sans Unicode" w:hAnsi="Lucida Sans Unicode" w:cs="Lucida Sans Unicode"/>
          <w:color w:val="1A1A1A"/>
        </w:rPr>
        <w:t>框架，已经内置常用的</w:t>
      </w:r>
      <w:r>
        <w:rPr>
          <w:rFonts w:ascii="Lucida Sans Unicode" w:hAnsi="Lucida Sans Unicode" w:cs="Lucida Sans Unicode"/>
          <w:color w:val="1A1A1A"/>
        </w:rPr>
        <w:t xml:space="preserve"> SQL </w:t>
      </w:r>
      <w:r>
        <w:rPr>
          <w:rFonts w:ascii="Lucida Sans Unicode" w:hAnsi="Lucida Sans Unicode" w:cs="Lucida Sans Unicode"/>
          <w:color w:val="1A1A1A"/>
        </w:rPr>
        <w:t>操作，也是非常不错的。</w:t>
      </w:r>
    </w:p>
    <w:p w:rsidR="00FE4270" w:rsidRDefault="00FE4270" w:rsidP="002966E1">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 xml:space="preserve">5.MyBatis </w:t>
      </w:r>
      <w:r>
        <w:rPr>
          <w:rFonts w:ascii="Arial" w:hAnsi="Arial" w:cs="Arial"/>
          <w:b w:val="0"/>
          <w:bCs w:val="0"/>
          <w:color w:val="333333"/>
          <w:sz w:val="30"/>
          <w:szCs w:val="30"/>
        </w:rPr>
        <w:t>中</w:t>
      </w:r>
      <w:r>
        <w:rPr>
          <w:rFonts w:ascii="Arial" w:hAnsi="Arial" w:cs="Arial"/>
          <w:b w:val="0"/>
          <w:bCs w:val="0"/>
          <w:color w:val="333333"/>
          <w:sz w:val="30"/>
          <w:szCs w:val="30"/>
        </w:rPr>
        <w:t xml:space="preserve"> #{} </w:t>
      </w:r>
      <w:r>
        <w:rPr>
          <w:rFonts w:ascii="Arial" w:hAnsi="Arial" w:cs="Arial"/>
          <w:b w:val="0"/>
          <w:bCs w:val="0"/>
          <w:color w:val="333333"/>
          <w:sz w:val="30"/>
          <w:szCs w:val="30"/>
        </w:rPr>
        <w:t>和</w:t>
      </w:r>
      <w:r>
        <w:rPr>
          <w:rFonts w:ascii="Arial" w:hAnsi="Arial" w:cs="Arial"/>
          <w:b w:val="0"/>
          <w:bCs w:val="0"/>
          <w:color w:val="333333"/>
          <w:sz w:val="30"/>
          <w:szCs w:val="30"/>
        </w:rPr>
        <w:t xml:space="preserve"> ${}</w:t>
      </w:r>
      <w:r>
        <w:rPr>
          <w:rFonts w:ascii="Arial" w:hAnsi="Arial" w:cs="Arial"/>
          <w:b w:val="0"/>
          <w:bCs w:val="0"/>
          <w:color w:val="333333"/>
          <w:sz w:val="30"/>
          <w:szCs w:val="30"/>
        </w:rPr>
        <w:t>的区别是什么？</w:t>
      </w:r>
    </w:p>
    <w:p w:rsidR="008D0947" w:rsidRPr="008D0947" w:rsidRDefault="00FE4270" w:rsidP="008D0947">
      <w:pPr>
        <w:pStyle w:val="a3"/>
        <w:shd w:val="clear" w:color="auto" w:fill="FFFFFF"/>
        <w:spacing w:before="0" w:beforeAutospacing="0" w:after="0" w:afterAutospacing="0"/>
        <w:rPr>
          <w:rFonts w:ascii="Lucida Sans Unicode" w:hAnsi="Lucida Sans Unicode" w:cs="Lucida Sans Unicode"/>
          <w:color w:val="1A1A1A"/>
        </w:rPr>
      </w:pPr>
      <w:r>
        <w:rPr>
          <w:rFonts w:ascii="Arial" w:hAnsi="Arial" w:cs="Arial"/>
          <w:b/>
          <w:bCs/>
          <w:color w:val="333333"/>
          <w:sz w:val="21"/>
          <w:szCs w:val="21"/>
        </w:rPr>
        <w:br/>
      </w:r>
      <w:r w:rsidR="008D0947" w:rsidRPr="008D0947">
        <w:rPr>
          <w:rFonts w:ascii="Lucida Console" w:hAnsi="Lucida Console"/>
          <w:color w:val="1A1A1A"/>
          <w:sz w:val="21"/>
          <w:szCs w:val="21"/>
          <w:bdr w:val="single" w:sz="6" w:space="1" w:color="CCCCCC" w:frame="1"/>
          <w:shd w:val="clear" w:color="auto" w:fill="DDDDDD"/>
        </w:rPr>
        <w:t>${}</w:t>
      </w:r>
      <w:r w:rsidR="008D0947" w:rsidRPr="008D0947">
        <w:rPr>
          <w:rFonts w:ascii="Lucida Sans Unicode" w:hAnsi="Lucida Sans Unicode" w:cs="Lucida Sans Unicode"/>
          <w:color w:val="1A1A1A"/>
        </w:rPr>
        <w:t> </w:t>
      </w:r>
      <w:r w:rsidR="008D0947" w:rsidRPr="008D0947">
        <w:rPr>
          <w:rFonts w:ascii="Lucida Sans Unicode" w:hAnsi="Lucida Sans Unicode" w:cs="Lucida Sans Unicode"/>
          <w:color w:val="1A1A1A"/>
        </w:rPr>
        <w:t>是</w:t>
      </w:r>
      <w:r w:rsidR="008D0947" w:rsidRPr="008D0947">
        <w:rPr>
          <w:rFonts w:ascii="Lucida Sans Unicode" w:hAnsi="Lucida Sans Unicode" w:cs="Lucida Sans Unicode"/>
          <w:color w:val="1A1A1A"/>
        </w:rPr>
        <w:t xml:space="preserve"> Properties </w:t>
      </w:r>
      <w:r w:rsidR="008D0947" w:rsidRPr="008D0947">
        <w:rPr>
          <w:rFonts w:ascii="Lucida Sans Unicode" w:hAnsi="Lucida Sans Unicode" w:cs="Lucida Sans Unicode"/>
          <w:color w:val="1A1A1A"/>
        </w:rPr>
        <w:t>文件中的变量占位符，它可以用于</w:t>
      </w:r>
      <w:r w:rsidR="008D0947" w:rsidRPr="008D0947">
        <w:rPr>
          <w:rFonts w:ascii="Lucida Sans Unicode" w:hAnsi="Lucida Sans Unicode" w:cs="Lucida Sans Unicode"/>
          <w:color w:val="1A1A1A"/>
        </w:rPr>
        <w:t xml:space="preserve"> XML </w:t>
      </w:r>
      <w:r w:rsidR="008D0947" w:rsidRPr="008D0947">
        <w:rPr>
          <w:rFonts w:ascii="Lucida Sans Unicode" w:hAnsi="Lucida Sans Unicode" w:cs="Lucida Sans Unicode"/>
          <w:color w:val="1A1A1A"/>
        </w:rPr>
        <w:t>标签属性值和</w:t>
      </w:r>
      <w:r w:rsidR="008D0947" w:rsidRPr="008D0947">
        <w:rPr>
          <w:rFonts w:ascii="Lucida Sans Unicode" w:hAnsi="Lucida Sans Unicode" w:cs="Lucida Sans Unicode"/>
          <w:color w:val="1A1A1A"/>
        </w:rPr>
        <w:t xml:space="preserve"> SQL </w:t>
      </w:r>
      <w:r w:rsidR="008D0947" w:rsidRPr="008D0947">
        <w:rPr>
          <w:rFonts w:ascii="Lucida Sans Unicode" w:hAnsi="Lucida Sans Unicode" w:cs="Lucida Sans Unicode"/>
          <w:color w:val="1A1A1A"/>
        </w:rPr>
        <w:t>内部，属于</w:t>
      </w:r>
      <w:r w:rsidR="008D0947" w:rsidRPr="008D0947">
        <w:rPr>
          <w:rFonts w:ascii="Lucida Sans Unicode" w:hAnsi="Lucida Sans Unicode" w:cs="Lucida Sans Unicode"/>
          <w:b/>
          <w:bCs/>
          <w:color w:val="1A1A1A"/>
        </w:rPr>
        <w:t>字符串替换</w:t>
      </w:r>
      <w:r w:rsidR="008D0947" w:rsidRPr="008D0947">
        <w:rPr>
          <w:rFonts w:ascii="Lucida Sans Unicode" w:hAnsi="Lucida Sans Unicode" w:cs="Lucida Sans Unicode"/>
          <w:color w:val="1A1A1A"/>
        </w:rPr>
        <w:t>。例如将</w:t>
      </w:r>
      <w:r w:rsidR="008D0947" w:rsidRPr="008D0947">
        <w:rPr>
          <w:rFonts w:ascii="Lucida Sans Unicode" w:hAnsi="Lucida Sans Unicode" w:cs="Lucida Sans Unicode"/>
          <w:color w:val="1A1A1A"/>
        </w:rPr>
        <w:t> </w:t>
      </w:r>
      <w:r w:rsidR="008D0947" w:rsidRPr="008D0947">
        <w:rPr>
          <w:rFonts w:ascii="Lucida Console" w:hAnsi="Lucida Console"/>
          <w:color w:val="1A1A1A"/>
          <w:sz w:val="21"/>
          <w:szCs w:val="21"/>
          <w:bdr w:val="single" w:sz="6" w:space="1" w:color="CCCCCC" w:frame="1"/>
          <w:shd w:val="clear" w:color="auto" w:fill="DDDDDD"/>
        </w:rPr>
        <w:t>${driver}</w:t>
      </w:r>
      <w:r w:rsidR="008D0947" w:rsidRPr="008D0947">
        <w:rPr>
          <w:rFonts w:ascii="Lucida Sans Unicode" w:hAnsi="Lucida Sans Unicode" w:cs="Lucida Sans Unicode"/>
          <w:color w:val="1A1A1A"/>
        </w:rPr>
        <w:t> </w:t>
      </w:r>
      <w:r w:rsidR="008D0947" w:rsidRPr="008D0947">
        <w:rPr>
          <w:rFonts w:ascii="Lucida Sans Unicode" w:hAnsi="Lucida Sans Unicode" w:cs="Lucida Sans Unicode"/>
          <w:color w:val="1A1A1A"/>
        </w:rPr>
        <w:t>会被静态替换为</w:t>
      </w:r>
      <w:r w:rsidR="008D0947" w:rsidRPr="008D0947">
        <w:rPr>
          <w:rFonts w:ascii="Lucida Sans Unicode" w:hAnsi="Lucida Sans Unicode" w:cs="Lucida Sans Unicode"/>
          <w:color w:val="1A1A1A"/>
        </w:rPr>
        <w:t> </w:t>
      </w:r>
      <w:r w:rsidR="008D0947" w:rsidRPr="008D0947">
        <w:rPr>
          <w:rFonts w:ascii="Lucida Console" w:hAnsi="Lucida Console"/>
          <w:color w:val="1A1A1A"/>
          <w:sz w:val="21"/>
          <w:szCs w:val="21"/>
          <w:bdr w:val="single" w:sz="6" w:space="1" w:color="CCCCCC" w:frame="1"/>
          <w:shd w:val="clear" w:color="auto" w:fill="DDDDDD"/>
        </w:rPr>
        <w:t>com.mysql.jdbc.Driver</w:t>
      </w:r>
      <w:r w:rsidR="008D0947" w:rsidRPr="008D0947">
        <w:rPr>
          <w:rFonts w:ascii="Lucida Sans Unicode" w:hAnsi="Lucida Sans Unicode" w:cs="Lucida Sans Unicode"/>
          <w:color w:val="1A1A1A"/>
        </w:rPr>
        <w:t> </w:t>
      </w:r>
      <w:r w:rsidR="008D0947" w:rsidRPr="008D0947">
        <w:rPr>
          <w:rFonts w:ascii="Lucida Sans Unicode" w:hAnsi="Lucida Sans Unicode" w:cs="Lucida Sans Unicode"/>
          <w:color w:val="1A1A1A"/>
        </w:rPr>
        <w:t>：</w:t>
      </w:r>
    </w:p>
    <w:tbl>
      <w:tblPr>
        <w:tblW w:w="0" w:type="dxa"/>
        <w:tblCellMar>
          <w:top w:w="15" w:type="dxa"/>
          <w:left w:w="15" w:type="dxa"/>
          <w:bottom w:w="15" w:type="dxa"/>
          <w:right w:w="15" w:type="dxa"/>
        </w:tblCellMar>
        <w:tblLook w:val="04A0" w:firstRow="1" w:lastRow="0" w:firstColumn="1" w:lastColumn="0" w:noHBand="0" w:noVBand="1"/>
      </w:tblPr>
      <w:tblGrid>
        <w:gridCol w:w="6671"/>
      </w:tblGrid>
      <w:tr w:rsidR="008D0947" w:rsidRPr="008D0947" w:rsidTr="008D0947">
        <w:trPr>
          <w:trHeight w:val="525"/>
        </w:trPr>
        <w:tc>
          <w:tcPr>
            <w:tcW w:w="0" w:type="auto"/>
            <w:tcBorders>
              <w:top w:val="nil"/>
              <w:left w:val="nil"/>
              <w:bottom w:val="nil"/>
              <w:right w:val="nil"/>
            </w:tcBorders>
            <w:tcMar>
              <w:top w:w="0" w:type="dxa"/>
              <w:left w:w="0" w:type="dxa"/>
              <w:bottom w:w="0" w:type="dxa"/>
              <w:right w:w="0" w:type="dxa"/>
            </w:tcMar>
            <w:vAlign w:val="center"/>
            <w:hideMark/>
          </w:tcPr>
          <w:p w:rsidR="008D0947" w:rsidRPr="008D0947" w:rsidRDefault="008D0947" w:rsidP="008D094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Lucida Console" w:eastAsia="宋体" w:hAnsi="Lucida Console" w:cs="宋体"/>
                <w:color w:val="657B83"/>
                <w:kern w:val="0"/>
                <w:sz w:val="22"/>
              </w:rPr>
            </w:pPr>
            <w:r w:rsidRPr="008D0947">
              <w:rPr>
                <w:rFonts w:ascii="Lucida Console" w:eastAsia="宋体" w:hAnsi="Lucida Console" w:cs="宋体"/>
                <w:color w:val="FFFFFF"/>
                <w:kern w:val="0"/>
                <w:sz w:val="22"/>
              </w:rPr>
              <w:t>&lt;dataSource type=</w:t>
            </w:r>
            <w:r w:rsidRPr="008D0947">
              <w:rPr>
                <w:rFonts w:ascii="Lucida Console" w:eastAsia="宋体" w:hAnsi="Lucida Console" w:cs="宋体"/>
                <w:color w:val="E6DB74"/>
                <w:kern w:val="0"/>
                <w:sz w:val="22"/>
              </w:rPr>
              <w:t>"UNPOOLED"</w:t>
            </w:r>
            <w:r w:rsidRPr="008D0947">
              <w:rPr>
                <w:rFonts w:ascii="Lucida Console" w:eastAsia="宋体" w:hAnsi="Lucida Console" w:cs="宋体"/>
                <w:color w:val="FFFFFF"/>
                <w:kern w:val="0"/>
                <w:sz w:val="22"/>
              </w:rPr>
              <w:t>&gt;</w:t>
            </w:r>
            <w:r w:rsidRPr="008D0947">
              <w:rPr>
                <w:rFonts w:ascii="Lucida Console" w:eastAsia="宋体" w:hAnsi="Lucida Console" w:cs="宋体"/>
                <w:color w:val="657B83"/>
                <w:kern w:val="0"/>
                <w:sz w:val="22"/>
              </w:rPr>
              <w:br/>
            </w:r>
            <w:r w:rsidRPr="008D0947">
              <w:rPr>
                <w:rFonts w:ascii="Lucida Console" w:eastAsia="宋体" w:hAnsi="Lucida Console" w:cs="宋体"/>
                <w:color w:val="FFFFFF"/>
                <w:kern w:val="0"/>
                <w:sz w:val="22"/>
              </w:rPr>
              <w:t xml:space="preserve">    &lt;property name=</w:t>
            </w:r>
            <w:r w:rsidRPr="008D0947">
              <w:rPr>
                <w:rFonts w:ascii="Lucida Console" w:eastAsia="宋体" w:hAnsi="Lucida Console" w:cs="宋体"/>
                <w:color w:val="E6DB74"/>
                <w:kern w:val="0"/>
                <w:sz w:val="22"/>
              </w:rPr>
              <w:t>"driver"</w:t>
            </w:r>
            <w:r w:rsidRPr="008D0947">
              <w:rPr>
                <w:rFonts w:ascii="Lucida Console" w:eastAsia="宋体" w:hAnsi="Lucida Console" w:cs="宋体"/>
                <w:color w:val="FFFFFF"/>
                <w:kern w:val="0"/>
                <w:sz w:val="22"/>
              </w:rPr>
              <w:t xml:space="preserve"> value=</w:t>
            </w:r>
            <w:r w:rsidRPr="008D0947">
              <w:rPr>
                <w:rFonts w:ascii="Lucida Console" w:eastAsia="宋体" w:hAnsi="Lucida Console" w:cs="宋体"/>
                <w:color w:val="E6DB74"/>
                <w:kern w:val="0"/>
                <w:sz w:val="22"/>
              </w:rPr>
              <w:t>"${driver}"</w:t>
            </w:r>
            <w:r w:rsidRPr="008D0947">
              <w:rPr>
                <w:rFonts w:ascii="Lucida Console" w:eastAsia="宋体" w:hAnsi="Lucida Console" w:cs="宋体"/>
                <w:color w:val="FFFFFF"/>
                <w:kern w:val="0"/>
                <w:sz w:val="22"/>
              </w:rPr>
              <w:t>/&gt;</w:t>
            </w:r>
            <w:r w:rsidRPr="008D0947">
              <w:rPr>
                <w:rFonts w:ascii="Lucida Console" w:eastAsia="宋体" w:hAnsi="Lucida Console" w:cs="宋体"/>
                <w:color w:val="657B83"/>
                <w:kern w:val="0"/>
                <w:sz w:val="22"/>
              </w:rPr>
              <w:br/>
            </w:r>
            <w:r w:rsidRPr="008D0947">
              <w:rPr>
                <w:rFonts w:ascii="Lucida Console" w:eastAsia="宋体" w:hAnsi="Lucida Console" w:cs="宋体"/>
                <w:color w:val="FFFFFF"/>
                <w:kern w:val="0"/>
                <w:sz w:val="22"/>
              </w:rPr>
              <w:t xml:space="preserve">    &lt;property name=</w:t>
            </w:r>
            <w:r w:rsidRPr="008D0947">
              <w:rPr>
                <w:rFonts w:ascii="Lucida Console" w:eastAsia="宋体" w:hAnsi="Lucida Console" w:cs="宋体"/>
                <w:color w:val="E6DB74"/>
                <w:kern w:val="0"/>
                <w:sz w:val="22"/>
              </w:rPr>
              <w:t>"url"</w:t>
            </w:r>
            <w:r w:rsidRPr="008D0947">
              <w:rPr>
                <w:rFonts w:ascii="Lucida Console" w:eastAsia="宋体" w:hAnsi="Lucida Console" w:cs="宋体"/>
                <w:color w:val="FFFFFF"/>
                <w:kern w:val="0"/>
                <w:sz w:val="22"/>
              </w:rPr>
              <w:t xml:space="preserve"> value=</w:t>
            </w:r>
            <w:r w:rsidRPr="008D0947">
              <w:rPr>
                <w:rFonts w:ascii="Lucida Console" w:eastAsia="宋体" w:hAnsi="Lucida Console" w:cs="宋体"/>
                <w:color w:val="E6DB74"/>
                <w:kern w:val="0"/>
                <w:sz w:val="22"/>
              </w:rPr>
              <w:t>"${url}"</w:t>
            </w:r>
            <w:r w:rsidRPr="008D0947">
              <w:rPr>
                <w:rFonts w:ascii="Lucida Console" w:eastAsia="宋体" w:hAnsi="Lucida Console" w:cs="宋体"/>
                <w:color w:val="FFFFFF"/>
                <w:kern w:val="0"/>
                <w:sz w:val="22"/>
              </w:rPr>
              <w:t>/&gt;</w:t>
            </w:r>
            <w:r w:rsidRPr="008D0947">
              <w:rPr>
                <w:rFonts w:ascii="Lucida Console" w:eastAsia="宋体" w:hAnsi="Lucida Console" w:cs="宋体"/>
                <w:color w:val="657B83"/>
                <w:kern w:val="0"/>
                <w:sz w:val="22"/>
              </w:rPr>
              <w:br/>
            </w:r>
            <w:r w:rsidRPr="008D0947">
              <w:rPr>
                <w:rFonts w:ascii="Lucida Console" w:eastAsia="宋体" w:hAnsi="Lucida Console" w:cs="宋体"/>
                <w:color w:val="FFFFFF"/>
                <w:kern w:val="0"/>
                <w:sz w:val="22"/>
              </w:rPr>
              <w:t xml:space="preserve">    &lt;property name=</w:t>
            </w:r>
            <w:r w:rsidRPr="008D0947">
              <w:rPr>
                <w:rFonts w:ascii="Lucida Console" w:eastAsia="宋体" w:hAnsi="Lucida Console" w:cs="宋体"/>
                <w:color w:val="E6DB74"/>
                <w:kern w:val="0"/>
                <w:sz w:val="22"/>
              </w:rPr>
              <w:t>"username"</w:t>
            </w:r>
            <w:r w:rsidRPr="008D0947">
              <w:rPr>
                <w:rFonts w:ascii="Lucida Console" w:eastAsia="宋体" w:hAnsi="Lucida Console" w:cs="宋体"/>
                <w:color w:val="FFFFFF"/>
                <w:kern w:val="0"/>
                <w:sz w:val="22"/>
              </w:rPr>
              <w:t xml:space="preserve"> value=</w:t>
            </w:r>
            <w:r w:rsidRPr="008D0947">
              <w:rPr>
                <w:rFonts w:ascii="Lucida Console" w:eastAsia="宋体" w:hAnsi="Lucida Console" w:cs="宋体"/>
                <w:color w:val="E6DB74"/>
                <w:kern w:val="0"/>
                <w:sz w:val="22"/>
              </w:rPr>
              <w:t>"${username}"</w:t>
            </w:r>
            <w:r w:rsidRPr="008D0947">
              <w:rPr>
                <w:rFonts w:ascii="Lucida Console" w:eastAsia="宋体" w:hAnsi="Lucida Console" w:cs="宋体"/>
                <w:color w:val="FFFFFF"/>
                <w:kern w:val="0"/>
                <w:sz w:val="22"/>
              </w:rPr>
              <w:t>/&gt;</w:t>
            </w:r>
            <w:r w:rsidRPr="008D0947">
              <w:rPr>
                <w:rFonts w:ascii="Lucida Console" w:eastAsia="宋体" w:hAnsi="Lucida Console" w:cs="宋体"/>
                <w:color w:val="657B83"/>
                <w:kern w:val="0"/>
                <w:sz w:val="22"/>
              </w:rPr>
              <w:br/>
            </w:r>
            <w:r w:rsidRPr="008D0947">
              <w:rPr>
                <w:rFonts w:ascii="Lucida Console" w:eastAsia="宋体" w:hAnsi="Lucida Console" w:cs="宋体"/>
                <w:color w:val="FFFFFF"/>
                <w:kern w:val="0"/>
                <w:sz w:val="22"/>
              </w:rPr>
              <w:t>&lt;/dataSource&gt;</w:t>
            </w:r>
          </w:p>
        </w:tc>
      </w:tr>
    </w:tbl>
    <w:p w:rsidR="008D0947" w:rsidRPr="008D0947" w:rsidRDefault="008D0947" w:rsidP="008D0947">
      <w:pPr>
        <w:widowControl/>
        <w:shd w:val="clear" w:color="auto" w:fill="FFFFFF"/>
        <w:jc w:val="left"/>
        <w:rPr>
          <w:rFonts w:ascii="Lucida Sans Unicode" w:eastAsia="宋体" w:hAnsi="Lucida Sans Unicode" w:cs="Lucida Sans Unicode"/>
          <w:color w:val="1A1A1A"/>
          <w:kern w:val="0"/>
          <w:sz w:val="24"/>
          <w:szCs w:val="24"/>
        </w:rPr>
      </w:pPr>
      <w:r w:rsidRPr="008D0947">
        <w:rPr>
          <w:rFonts w:ascii="Lucida Console" w:eastAsia="宋体" w:hAnsi="Lucida Console" w:cs="宋体"/>
          <w:color w:val="1A1A1A"/>
          <w:kern w:val="0"/>
          <w:szCs w:val="21"/>
          <w:bdr w:val="single" w:sz="6" w:space="1" w:color="CCCCCC" w:frame="1"/>
          <w:shd w:val="clear" w:color="auto" w:fill="DDDDDD"/>
        </w:rPr>
        <w:t>${}</w:t>
      </w:r>
      <w:r w:rsidRPr="008D0947">
        <w:rPr>
          <w:rFonts w:ascii="Lucida Sans Unicode" w:eastAsia="宋体" w:hAnsi="Lucida Sans Unicode" w:cs="Lucida Sans Unicode"/>
          <w:color w:val="1A1A1A"/>
          <w:kern w:val="0"/>
          <w:sz w:val="24"/>
          <w:szCs w:val="24"/>
        </w:rPr>
        <w:t> </w:t>
      </w:r>
      <w:r w:rsidRPr="008D0947">
        <w:rPr>
          <w:rFonts w:ascii="Lucida Sans Unicode" w:eastAsia="宋体" w:hAnsi="Lucida Sans Unicode" w:cs="Lucida Sans Unicode"/>
          <w:color w:val="1A1A1A"/>
          <w:kern w:val="0"/>
          <w:sz w:val="24"/>
          <w:szCs w:val="24"/>
        </w:rPr>
        <w:t>也可以对传递进来的参数</w:t>
      </w:r>
      <w:r w:rsidRPr="008D0947">
        <w:rPr>
          <w:rFonts w:ascii="Lucida Sans Unicode" w:eastAsia="宋体" w:hAnsi="Lucida Sans Unicode" w:cs="Lucida Sans Unicode"/>
          <w:b/>
          <w:bCs/>
          <w:color w:val="1A1A1A"/>
          <w:kern w:val="0"/>
          <w:sz w:val="24"/>
          <w:szCs w:val="24"/>
        </w:rPr>
        <w:t>原样拼接</w:t>
      </w:r>
      <w:r w:rsidRPr="008D0947">
        <w:rPr>
          <w:rFonts w:ascii="Lucida Sans Unicode" w:eastAsia="宋体" w:hAnsi="Lucida Sans Unicode" w:cs="Lucida Sans Unicode"/>
          <w:color w:val="1A1A1A"/>
          <w:kern w:val="0"/>
          <w:sz w:val="24"/>
          <w:szCs w:val="24"/>
        </w:rPr>
        <w:t>在</w:t>
      </w:r>
      <w:r w:rsidRPr="008D0947">
        <w:rPr>
          <w:rFonts w:ascii="Lucida Sans Unicode" w:eastAsia="宋体" w:hAnsi="Lucida Sans Unicode" w:cs="Lucida Sans Unicode"/>
          <w:color w:val="1A1A1A"/>
          <w:kern w:val="0"/>
          <w:sz w:val="24"/>
          <w:szCs w:val="24"/>
        </w:rPr>
        <w:t xml:space="preserve"> SQL </w:t>
      </w:r>
      <w:r w:rsidRPr="008D0947">
        <w:rPr>
          <w:rFonts w:ascii="Lucida Sans Unicode" w:eastAsia="宋体" w:hAnsi="Lucida Sans Unicode" w:cs="Lucida Sans Unicode"/>
          <w:color w:val="1A1A1A"/>
          <w:kern w:val="0"/>
          <w:sz w:val="24"/>
          <w:szCs w:val="24"/>
        </w:rPr>
        <w:t>中。代码如下：</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8D0947" w:rsidRPr="008D0947" w:rsidTr="008D0947">
        <w:trPr>
          <w:trHeight w:val="525"/>
        </w:trPr>
        <w:tc>
          <w:tcPr>
            <w:tcW w:w="0" w:type="auto"/>
            <w:tcBorders>
              <w:top w:val="nil"/>
              <w:left w:val="nil"/>
              <w:bottom w:val="nil"/>
              <w:right w:val="nil"/>
            </w:tcBorders>
            <w:tcMar>
              <w:top w:w="0" w:type="dxa"/>
              <w:left w:w="0" w:type="dxa"/>
              <w:bottom w:w="0" w:type="dxa"/>
              <w:right w:w="0" w:type="dxa"/>
            </w:tcMar>
            <w:vAlign w:val="center"/>
            <w:hideMark/>
          </w:tcPr>
          <w:p w:rsidR="008D0947" w:rsidRPr="008D0947" w:rsidRDefault="008D0947" w:rsidP="008D094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Lucida Console" w:eastAsia="宋体" w:hAnsi="Lucida Console" w:cs="宋体"/>
                <w:color w:val="657B83"/>
                <w:kern w:val="0"/>
                <w:sz w:val="22"/>
              </w:rPr>
            </w:pPr>
            <w:r w:rsidRPr="008D0947">
              <w:rPr>
                <w:rFonts w:ascii="Lucida Console" w:eastAsia="宋体" w:hAnsi="Lucida Console" w:cs="宋体"/>
                <w:color w:val="FFFFFF"/>
                <w:kern w:val="0"/>
                <w:sz w:val="22"/>
              </w:rPr>
              <w:t>&lt;select id=</w:t>
            </w:r>
            <w:r w:rsidRPr="008D0947">
              <w:rPr>
                <w:rFonts w:ascii="Lucida Console" w:eastAsia="宋体" w:hAnsi="Lucida Console" w:cs="宋体"/>
                <w:color w:val="E6DB74"/>
                <w:kern w:val="0"/>
                <w:sz w:val="22"/>
              </w:rPr>
              <w:t>"getSubject3"</w:t>
            </w:r>
            <w:r w:rsidRPr="008D0947">
              <w:rPr>
                <w:rFonts w:ascii="Lucida Console" w:eastAsia="宋体" w:hAnsi="Lucida Console" w:cs="宋体"/>
                <w:color w:val="FFFFFF"/>
                <w:kern w:val="0"/>
                <w:sz w:val="22"/>
              </w:rPr>
              <w:t xml:space="preserve"> parameterType=</w:t>
            </w:r>
            <w:r w:rsidRPr="008D0947">
              <w:rPr>
                <w:rFonts w:ascii="Lucida Console" w:eastAsia="宋体" w:hAnsi="Lucida Console" w:cs="宋体"/>
                <w:color w:val="E6DB74"/>
                <w:kern w:val="0"/>
                <w:sz w:val="22"/>
              </w:rPr>
              <w:t>"Integer"</w:t>
            </w:r>
            <w:r w:rsidRPr="008D0947">
              <w:rPr>
                <w:rFonts w:ascii="Lucida Console" w:eastAsia="宋体" w:hAnsi="Lucida Console" w:cs="宋体"/>
                <w:color w:val="FFFFFF"/>
                <w:kern w:val="0"/>
                <w:sz w:val="22"/>
              </w:rPr>
              <w:t xml:space="preserve"> resultType=</w:t>
            </w:r>
            <w:r w:rsidRPr="008D0947">
              <w:rPr>
                <w:rFonts w:ascii="Lucida Console" w:eastAsia="宋体" w:hAnsi="Lucida Console" w:cs="宋体"/>
                <w:color w:val="E6DB74"/>
                <w:kern w:val="0"/>
                <w:sz w:val="22"/>
              </w:rPr>
              <w:t>"Subject"</w:t>
            </w:r>
            <w:r w:rsidRPr="008D0947">
              <w:rPr>
                <w:rFonts w:ascii="Lucida Console" w:eastAsia="宋体" w:hAnsi="Lucida Console" w:cs="宋体"/>
                <w:color w:val="FFFFFF"/>
                <w:kern w:val="0"/>
                <w:sz w:val="22"/>
              </w:rPr>
              <w:t>&gt;</w:t>
            </w:r>
            <w:r w:rsidRPr="008D0947">
              <w:rPr>
                <w:rFonts w:ascii="Lucida Console" w:eastAsia="宋体" w:hAnsi="Lucida Console" w:cs="宋体"/>
                <w:color w:val="657B83"/>
                <w:kern w:val="0"/>
                <w:sz w:val="22"/>
              </w:rPr>
              <w:br/>
            </w:r>
            <w:r w:rsidRPr="008D0947">
              <w:rPr>
                <w:rFonts w:ascii="Lucida Console" w:eastAsia="宋体" w:hAnsi="Lucida Console" w:cs="宋体"/>
                <w:color w:val="FFFFFF"/>
                <w:kern w:val="0"/>
                <w:sz w:val="22"/>
              </w:rPr>
              <w:t xml:space="preserve">    SELECT * FROM subject</w:t>
            </w:r>
            <w:r w:rsidRPr="008D0947">
              <w:rPr>
                <w:rFonts w:ascii="Lucida Console" w:eastAsia="宋体" w:hAnsi="Lucida Console" w:cs="宋体"/>
                <w:color w:val="657B83"/>
                <w:kern w:val="0"/>
                <w:sz w:val="22"/>
              </w:rPr>
              <w:br/>
            </w:r>
            <w:r w:rsidRPr="008D0947">
              <w:rPr>
                <w:rFonts w:ascii="Lucida Console" w:eastAsia="宋体" w:hAnsi="Lucida Console" w:cs="宋体"/>
                <w:color w:val="FFFFFF"/>
                <w:kern w:val="0"/>
                <w:sz w:val="22"/>
              </w:rPr>
              <w:t xml:space="preserve">    WHERE id = ${id}</w:t>
            </w:r>
            <w:r w:rsidRPr="008D0947">
              <w:rPr>
                <w:rFonts w:ascii="Lucida Console" w:eastAsia="宋体" w:hAnsi="Lucida Console" w:cs="宋体"/>
                <w:color w:val="657B83"/>
                <w:kern w:val="0"/>
                <w:sz w:val="22"/>
              </w:rPr>
              <w:br/>
            </w:r>
            <w:r w:rsidRPr="008D0947">
              <w:rPr>
                <w:rFonts w:ascii="Lucida Console" w:eastAsia="宋体" w:hAnsi="Lucida Console" w:cs="宋体"/>
                <w:color w:val="FFFFFF"/>
                <w:kern w:val="0"/>
                <w:sz w:val="22"/>
              </w:rPr>
              <w:t>&lt;/select&gt;</w:t>
            </w:r>
          </w:p>
        </w:tc>
      </w:tr>
    </w:tbl>
    <w:p w:rsidR="008D0947" w:rsidRPr="008D0947" w:rsidRDefault="008D0947" w:rsidP="00FA61C5">
      <w:pPr>
        <w:widowControl/>
        <w:numPr>
          <w:ilvl w:val="0"/>
          <w:numId w:val="150"/>
        </w:numPr>
        <w:shd w:val="clear" w:color="auto" w:fill="FFFFFF"/>
        <w:ind w:left="0"/>
        <w:jc w:val="left"/>
        <w:rPr>
          <w:rFonts w:ascii="Lucida Sans Unicode" w:eastAsia="宋体" w:hAnsi="Lucida Sans Unicode" w:cs="Lucida Sans Unicode"/>
          <w:color w:val="1A1A1A"/>
          <w:kern w:val="0"/>
          <w:szCs w:val="21"/>
        </w:rPr>
      </w:pPr>
      <w:r w:rsidRPr="008D0947">
        <w:rPr>
          <w:rFonts w:ascii="Lucida Sans Unicode" w:eastAsia="宋体" w:hAnsi="Lucida Sans Unicode" w:cs="Lucida Sans Unicode"/>
          <w:color w:val="1A1A1A"/>
          <w:kern w:val="0"/>
          <w:szCs w:val="21"/>
        </w:rPr>
        <w:t>实际场景下，不推荐这么做。因为，可能有</w:t>
      </w:r>
      <w:r w:rsidRPr="008D0947">
        <w:rPr>
          <w:rFonts w:ascii="Lucida Sans Unicode" w:eastAsia="宋体" w:hAnsi="Lucida Sans Unicode" w:cs="Lucida Sans Unicode"/>
          <w:color w:val="1A1A1A"/>
          <w:kern w:val="0"/>
          <w:szCs w:val="21"/>
        </w:rPr>
        <w:t xml:space="preserve"> SQL </w:t>
      </w:r>
      <w:r w:rsidRPr="008D0947">
        <w:rPr>
          <w:rFonts w:ascii="Lucida Sans Unicode" w:eastAsia="宋体" w:hAnsi="Lucida Sans Unicode" w:cs="Lucida Sans Unicode"/>
          <w:color w:val="1A1A1A"/>
          <w:kern w:val="0"/>
          <w:szCs w:val="21"/>
        </w:rPr>
        <w:t>注入的风险。</w:t>
      </w:r>
    </w:p>
    <w:p w:rsidR="008D0947" w:rsidRPr="008D0947" w:rsidRDefault="00167304" w:rsidP="008D0947">
      <w:pPr>
        <w:widowControl/>
        <w:spacing w:before="300" w:after="300"/>
        <w:jc w:val="left"/>
        <w:rPr>
          <w:rFonts w:ascii="宋体" w:eastAsia="宋体" w:hAnsi="宋体" w:cs="宋体"/>
          <w:kern w:val="0"/>
          <w:sz w:val="24"/>
          <w:szCs w:val="24"/>
        </w:rPr>
      </w:pPr>
      <w:r>
        <w:rPr>
          <w:rFonts w:ascii="宋体" w:eastAsia="宋体" w:hAnsi="宋体" w:cs="宋体"/>
          <w:kern w:val="0"/>
          <w:sz w:val="24"/>
          <w:szCs w:val="24"/>
        </w:rPr>
        <w:pict>
          <v:rect id="_x0000_i1034" style="width:0;height:0" o:hralign="center" o:hrstd="t" o:hrnoshade="t" o:hr="t" fillcolor="#1a1a1a" stroked="f"/>
        </w:pict>
      </w:r>
    </w:p>
    <w:p w:rsidR="008D0947" w:rsidRPr="008D0947" w:rsidRDefault="008D0947" w:rsidP="008D0947">
      <w:pPr>
        <w:widowControl/>
        <w:shd w:val="clear" w:color="auto" w:fill="FFFFFF"/>
        <w:jc w:val="left"/>
        <w:rPr>
          <w:rFonts w:ascii="Lucida Sans Unicode" w:eastAsia="宋体" w:hAnsi="Lucida Sans Unicode" w:cs="Lucida Sans Unicode"/>
          <w:color w:val="1A1A1A"/>
          <w:kern w:val="0"/>
          <w:sz w:val="24"/>
          <w:szCs w:val="24"/>
        </w:rPr>
      </w:pPr>
      <w:r w:rsidRPr="008D0947">
        <w:rPr>
          <w:rFonts w:ascii="Lucida Console" w:eastAsia="宋体" w:hAnsi="Lucida Console" w:cs="宋体"/>
          <w:color w:val="1A1A1A"/>
          <w:kern w:val="0"/>
          <w:szCs w:val="21"/>
          <w:bdr w:val="single" w:sz="6" w:space="1" w:color="CCCCCC" w:frame="1"/>
          <w:shd w:val="clear" w:color="auto" w:fill="DDDDDD"/>
        </w:rPr>
        <w:t>#{}</w:t>
      </w:r>
      <w:r w:rsidRPr="008D0947">
        <w:rPr>
          <w:rFonts w:ascii="Lucida Sans Unicode" w:eastAsia="宋体" w:hAnsi="Lucida Sans Unicode" w:cs="Lucida Sans Unicode"/>
          <w:color w:val="1A1A1A"/>
          <w:kern w:val="0"/>
          <w:sz w:val="24"/>
          <w:szCs w:val="24"/>
        </w:rPr>
        <w:t> </w:t>
      </w:r>
      <w:r w:rsidRPr="008D0947">
        <w:rPr>
          <w:rFonts w:ascii="Lucida Sans Unicode" w:eastAsia="宋体" w:hAnsi="Lucida Sans Unicode" w:cs="Lucida Sans Unicode"/>
          <w:color w:val="1A1A1A"/>
          <w:kern w:val="0"/>
          <w:sz w:val="24"/>
          <w:szCs w:val="24"/>
        </w:rPr>
        <w:t>是</w:t>
      </w:r>
      <w:r w:rsidRPr="008D0947">
        <w:rPr>
          <w:rFonts w:ascii="Lucida Sans Unicode" w:eastAsia="宋体" w:hAnsi="Lucida Sans Unicode" w:cs="Lucida Sans Unicode"/>
          <w:color w:val="1A1A1A"/>
          <w:kern w:val="0"/>
          <w:sz w:val="24"/>
          <w:szCs w:val="24"/>
        </w:rPr>
        <w:t xml:space="preserve"> SQL </w:t>
      </w:r>
      <w:r w:rsidRPr="008D0947">
        <w:rPr>
          <w:rFonts w:ascii="Lucida Sans Unicode" w:eastAsia="宋体" w:hAnsi="Lucida Sans Unicode" w:cs="Lucida Sans Unicode"/>
          <w:color w:val="1A1A1A"/>
          <w:kern w:val="0"/>
          <w:sz w:val="24"/>
          <w:szCs w:val="24"/>
        </w:rPr>
        <w:t>的参数占位符，</w:t>
      </w:r>
      <w:r w:rsidRPr="008D0947">
        <w:rPr>
          <w:rFonts w:ascii="Lucida Sans Unicode" w:eastAsia="宋体" w:hAnsi="Lucida Sans Unicode" w:cs="Lucida Sans Unicode"/>
          <w:color w:val="1A1A1A"/>
          <w:kern w:val="0"/>
          <w:sz w:val="24"/>
          <w:szCs w:val="24"/>
        </w:rPr>
        <w:t xml:space="preserve">Mybatis </w:t>
      </w:r>
      <w:r w:rsidRPr="008D0947">
        <w:rPr>
          <w:rFonts w:ascii="Lucida Sans Unicode" w:eastAsia="宋体" w:hAnsi="Lucida Sans Unicode" w:cs="Lucida Sans Unicode"/>
          <w:color w:val="1A1A1A"/>
          <w:kern w:val="0"/>
          <w:sz w:val="24"/>
          <w:szCs w:val="24"/>
        </w:rPr>
        <w:t>会将</w:t>
      </w:r>
      <w:r w:rsidRPr="008D0947">
        <w:rPr>
          <w:rFonts w:ascii="Lucida Sans Unicode" w:eastAsia="宋体" w:hAnsi="Lucida Sans Unicode" w:cs="Lucida Sans Unicode"/>
          <w:color w:val="1A1A1A"/>
          <w:kern w:val="0"/>
          <w:sz w:val="24"/>
          <w:szCs w:val="24"/>
        </w:rPr>
        <w:t xml:space="preserve"> SQL </w:t>
      </w:r>
      <w:r w:rsidRPr="008D0947">
        <w:rPr>
          <w:rFonts w:ascii="Lucida Sans Unicode" w:eastAsia="宋体" w:hAnsi="Lucida Sans Unicode" w:cs="Lucida Sans Unicode"/>
          <w:color w:val="1A1A1A"/>
          <w:kern w:val="0"/>
          <w:sz w:val="24"/>
          <w:szCs w:val="24"/>
        </w:rPr>
        <w:t>中的</w:t>
      </w:r>
      <w:r w:rsidRPr="008D0947">
        <w:rPr>
          <w:rFonts w:ascii="Lucida Sans Unicode" w:eastAsia="宋体" w:hAnsi="Lucida Sans Unicode" w:cs="Lucida Sans Unicode"/>
          <w:color w:val="1A1A1A"/>
          <w:kern w:val="0"/>
          <w:sz w:val="24"/>
          <w:szCs w:val="24"/>
        </w:rPr>
        <w:t> </w:t>
      </w:r>
      <w:r w:rsidRPr="008D0947">
        <w:rPr>
          <w:rFonts w:ascii="Lucida Console" w:eastAsia="宋体" w:hAnsi="Lucida Console" w:cs="宋体"/>
          <w:color w:val="1A1A1A"/>
          <w:kern w:val="0"/>
          <w:szCs w:val="21"/>
          <w:bdr w:val="single" w:sz="6" w:space="1" w:color="CCCCCC" w:frame="1"/>
          <w:shd w:val="clear" w:color="auto" w:fill="DDDDDD"/>
        </w:rPr>
        <w:t>#{}</w:t>
      </w:r>
      <w:r w:rsidRPr="008D0947">
        <w:rPr>
          <w:rFonts w:ascii="Lucida Sans Unicode" w:eastAsia="宋体" w:hAnsi="Lucida Sans Unicode" w:cs="Lucida Sans Unicode"/>
          <w:color w:val="1A1A1A"/>
          <w:kern w:val="0"/>
          <w:sz w:val="24"/>
          <w:szCs w:val="24"/>
        </w:rPr>
        <w:t> </w:t>
      </w:r>
      <w:r w:rsidRPr="008D0947">
        <w:rPr>
          <w:rFonts w:ascii="Lucida Sans Unicode" w:eastAsia="宋体" w:hAnsi="Lucida Sans Unicode" w:cs="Lucida Sans Unicode"/>
          <w:color w:val="1A1A1A"/>
          <w:kern w:val="0"/>
          <w:sz w:val="24"/>
          <w:szCs w:val="24"/>
        </w:rPr>
        <w:t>替换为</w:t>
      </w:r>
      <w:r w:rsidRPr="008D0947">
        <w:rPr>
          <w:rFonts w:ascii="Lucida Sans Unicode" w:eastAsia="宋体" w:hAnsi="Lucida Sans Unicode" w:cs="Lucida Sans Unicode"/>
          <w:color w:val="1A1A1A"/>
          <w:kern w:val="0"/>
          <w:sz w:val="24"/>
          <w:szCs w:val="24"/>
        </w:rPr>
        <w:t> </w:t>
      </w:r>
      <w:r w:rsidRPr="008D0947">
        <w:rPr>
          <w:rFonts w:ascii="Lucida Console" w:eastAsia="宋体" w:hAnsi="Lucida Console" w:cs="宋体"/>
          <w:color w:val="1A1A1A"/>
          <w:kern w:val="0"/>
          <w:szCs w:val="21"/>
          <w:bdr w:val="single" w:sz="6" w:space="1" w:color="CCCCCC" w:frame="1"/>
          <w:shd w:val="clear" w:color="auto" w:fill="DDDDDD"/>
        </w:rPr>
        <w:t>?</w:t>
      </w:r>
      <w:r w:rsidRPr="008D0947">
        <w:rPr>
          <w:rFonts w:ascii="Lucida Sans Unicode" w:eastAsia="宋体" w:hAnsi="Lucida Sans Unicode" w:cs="Lucida Sans Unicode"/>
          <w:color w:val="1A1A1A"/>
          <w:kern w:val="0"/>
          <w:sz w:val="24"/>
          <w:szCs w:val="24"/>
        </w:rPr>
        <w:t> </w:t>
      </w:r>
      <w:r w:rsidRPr="008D0947">
        <w:rPr>
          <w:rFonts w:ascii="Lucida Sans Unicode" w:eastAsia="宋体" w:hAnsi="Lucida Sans Unicode" w:cs="Lucida Sans Unicode"/>
          <w:color w:val="1A1A1A"/>
          <w:kern w:val="0"/>
          <w:sz w:val="24"/>
          <w:szCs w:val="24"/>
        </w:rPr>
        <w:t>号，在</w:t>
      </w:r>
      <w:r w:rsidRPr="008D0947">
        <w:rPr>
          <w:rFonts w:ascii="Lucida Sans Unicode" w:eastAsia="宋体" w:hAnsi="Lucida Sans Unicode" w:cs="Lucida Sans Unicode"/>
          <w:color w:val="1A1A1A"/>
          <w:kern w:val="0"/>
          <w:sz w:val="24"/>
          <w:szCs w:val="24"/>
        </w:rPr>
        <w:t xml:space="preserve"> SQL </w:t>
      </w:r>
      <w:r w:rsidRPr="008D0947">
        <w:rPr>
          <w:rFonts w:ascii="Lucida Sans Unicode" w:eastAsia="宋体" w:hAnsi="Lucida Sans Unicode" w:cs="Lucida Sans Unicode"/>
          <w:color w:val="1A1A1A"/>
          <w:kern w:val="0"/>
          <w:sz w:val="24"/>
          <w:szCs w:val="24"/>
        </w:rPr>
        <w:t>执行前会使用</w:t>
      </w:r>
      <w:r w:rsidRPr="008D0947">
        <w:rPr>
          <w:rFonts w:ascii="Lucida Sans Unicode" w:eastAsia="宋体" w:hAnsi="Lucida Sans Unicode" w:cs="Lucida Sans Unicode"/>
          <w:color w:val="1A1A1A"/>
          <w:kern w:val="0"/>
          <w:sz w:val="24"/>
          <w:szCs w:val="24"/>
        </w:rPr>
        <w:t xml:space="preserve"> PreparedStatement </w:t>
      </w:r>
      <w:r w:rsidRPr="008D0947">
        <w:rPr>
          <w:rFonts w:ascii="Lucida Sans Unicode" w:eastAsia="宋体" w:hAnsi="Lucida Sans Unicode" w:cs="Lucida Sans Unicode"/>
          <w:color w:val="1A1A1A"/>
          <w:kern w:val="0"/>
          <w:sz w:val="24"/>
          <w:szCs w:val="24"/>
        </w:rPr>
        <w:t>的参数设置方法，按序给</w:t>
      </w:r>
      <w:r w:rsidRPr="008D0947">
        <w:rPr>
          <w:rFonts w:ascii="Lucida Sans Unicode" w:eastAsia="宋体" w:hAnsi="Lucida Sans Unicode" w:cs="Lucida Sans Unicode"/>
          <w:color w:val="1A1A1A"/>
          <w:kern w:val="0"/>
          <w:sz w:val="24"/>
          <w:szCs w:val="24"/>
        </w:rPr>
        <w:t xml:space="preserve"> SQL </w:t>
      </w:r>
      <w:r w:rsidRPr="008D0947">
        <w:rPr>
          <w:rFonts w:ascii="Lucida Sans Unicode" w:eastAsia="宋体" w:hAnsi="Lucida Sans Unicode" w:cs="Lucida Sans Unicode"/>
          <w:color w:val="1A1A1A"/>
          <w:kern w:val="0"/>
          <w:sz w:val="24"/>
          <w:szCs w:val="24"/>
        </w:rPr>
        <w:t>的</w:t>
      </w:r>
      <w:r w:rsidRPr="008D0947">
        <w:rPr>
          <w:rFonts w:ascii="Lucida Sans Unicode" w:eastAsia="宋体" w:hAnsi="Lucida Sans Unicode" w:cs="Lucida Sans Unicode"/>
          <w:color w:val="1A1A1A"/>
          <w:kern w:val="0"/>
          <w:sz w:val="24"/>
          <w:szCs w:val="24"/>
        </w:rPr>
        <w:t> </w:t>
      </w:r>
      <w:r w:rsidRPr="008D0947">
        <w:rPr>
          <w:rFonts w:ascii="Lucida Console" w:eastAsia="宋体" w:hAnsi="Lucida Console" w:cs="宋体"/>
          <w:color w:val="1A1A1A"/>
          <w:kern w:val="0"/>
          <w:szCs w:val="21"/>
          <w:bdr w:val="single" w:sz="6" w:space="1" w:color="CCCCCC" w:frame="1"/>
          <w:shd w:val="clear" w:color="auto" w:fill="DDDDDD"/>
        </w:rPr>
        <w:t>?</w:t>
      </w:r>
      <w:r w:rsidRPr="008D0947">
        <w:rPr>
          <w:rFonts w:ascii="Lucida Sans Unicode" w:eastAsia="宋体" w:hAnsi="Lucida Sans Unicode" w:cs="Lucida Sans Unicode"/>
          <w:color w:val="1A1A1A"/>
          <w:kern w:val="0"/>
          <w:sz w:val="24"/>
          <w:szCs w:val="24"/>
        </w:rPr>
        <w:t> </w:t>
      </w:r>
      <w:r w:rsidRPr="008D0947">
        <w:rPr>
          <w:rFonts w:ascii="Lucida Sans Unicode" w:eastAsia="宋体" w:hAnsi="Lucida Sans Unicode" w:cs="Lucida Sans Unicode"/>
          <w:color w:val="1A1A1A"/>
          <w:kern w:val="0"/>
          <w:sz w:val="24"/>
          <w:szCs w:val="24"/>
        </w:rPr>
        <w:t>号占位符设置参数值，比如</w:t>
      </w:r>
      <w:r w:rsidRPr="008D0947">
        <w:rPr>
          <w:rFonts w:ascii="Lucida Sans Unicode" w:eastAsia="宋体" w:hAnsi="Lucida Sans Unicode" w:cs="Lucida Sans Unicode"/>
          <w:color w:val="1A1A1A"/>
          <w:kern w:val="0"/>
          <w:sz w:val="24"/>
          <w:szCs w:val="24"/>
        </w:rPr>
        <w:t> </w:t>
      </w:r>
      <w:r w:rsidRPr="008D0947">
        <w:rPr>
          <w:rFonts w:ascii="Lucida Console" w:eastAsia="宋体" w:hAnsi="Lucida Console" w:cs="宋体"/>
          <w:color w:val="1A1A1A"/>
          <w:kern w:val="0"/>
          <w:szCs w:val="21"/>
          <w:bdr w:val="single" w:sz="6" w:space="1" w:color="CCCCCC" w:frame="1"/>
          <w:shd w:val="clear" w:color="auto" w:fill="DDDDDD"/>
        </w:rPr>
        <w:t>ps.setInt(0, parameterValue)</w:t>
      </w:r>
      <w:r w:rsidRPr="008D0947">
        <w:rPr>
          <w:rFonts w:ascii="Lucida Sans Unicode" w:eastAsia="宋体" w:hAnsi="Lucida Sans Unicode" w:cs="Lucida Sans Unicode"/>
          <w:color w:val="1A1A1A"/>
          <w:kern w:val="0"/>
          <w:sz w:val="24"/>
          <w:szCs w:val="24"/>
        </w:rPr>
        <w:t> </w:t>
      </w:r>
      <w:r w:rsidRPr="008D0947">
        <w:rPr>
          <w:rFonts w:ascii="Lucida Sans Unicode" w:eastAsia="宋体" w:hAnsi="Lucida Sans Unicode" w:cs="Lucida Sans Unicode"/>
          <w:color w:val="1A1A1A"/>
          <w:kern w:val="0"/>
          <w:sz w:val="24"/>
          <w:szCs w:val="24"/>
        </w:rPr>
        <w:t>。</w:t>
      </w:r>
      <w:r w:rsidRPr="008D0947">
        <w:rPr>
          <w:rFonts w:ascii="Lucida Sans Unicode" w:eastAsia="宋体" w:hAnsi="Lucida Sans Unicode" w:cs="Lucida Sans Unicode"/>
          <w:color w:val="1A1A1A"/>
          <w:kern w:val="0"/>
          <w:sz w:val="24"/>
          <w:szCs w:val="24"/>
        </w:rPr>
        <w:t xml:space="preserve"> </w:t>
      </w:r>
      <w:r w:rsidRPr="008D0947">
        <w:rPr>
          <w:rFonts w:ascii="Lucida Sans Unicode" w:eastAsia="宋体" w:hAnsi="Lucida Sans Unicode" w:cs="Lucida Sans Unicode"/>
          <w:color w:val="1A1A1A"/>
          <w:kern w:val="0"/>
          <w:sz w:val="24"/>
          <w:szCs w:val="24"/>
        </w:rPr>
        <w:t>所以，</w:t>
      </w:r>
      <w:r w:rsidRPr="008D0947">
        <w:rPr>
          <w:rFonts w:ascii="Lucida Console" w:eastAsia="宋体" w:hAnsi="Lucida Console" w:cs="宋体"/>
          <w:color w:val="1A1A1A"/>
          <w:kern w:val="0"/>
          <w:szCs w:val="21"/>
          <w:bdr w:val="single" w:sz="6" w:space="1" w:color="CCCCCC" w:frame="1"/>
          <w:shd w:val="clear" w:color="auto" w:fill="DDDDDD"/>
        </w:rPr>
        <w:t>#{}</w:t>
      </w:r>
      <w:r w:rsidRPr="008D0947">
        <w:rPr>
          <w:rFonts w:ascii="Lucida Sans Unicode" w:eastAsia="宋体" w:hAnsi="Lucida Sans Unicode" w:cs="Lucida Sans Unicode"/>
          <w:color w:val="1A1A1A"/>
          <w:kern w:val="0"/>
          <w:sz w:val="24"/>
          <w:szCs w:val="24"/>
        </w:rPr>
        <w:t> </w:t>
      </w:r>
      <w:r w:rsidRPr="008D0947">
        <w:rPr>
          <w:rFonts w:ascii="Lucida Sans Unicode" w:eastAsia="宋体" w:hAnsi="Lucida Sans Unicode" w:cs="Lucida Sans Unicode"/>
          <w:color w:val="1A1A1A"/>
          <w:kern w:val="0"/>
          <w:sz w:val="24"/>
          <w:szCs w:val="24"/>
        </w:rPr>
        <w:t>是</w:t>
      </w:r>
      <w:r w:rsidRPr="008D0947">
        <w:rPr>
          <w:rFonts w:ascii="Lucida Sans Unicode" w:eastAsia="宋体" w:hAnsi="Lucida Sans Unicode" w:cs="Lucida Sans Unicode"/>
          <w:b/>
          <w:bCs/>
          <w:color w:val="1A1A1A"/>
          <w:kern w:val="0"/>
          <w:sz w:val="24"/>
          <w:szCs w:val="24"/>
        </w:rPr>
        <w:t>预编译处理</w:t>
      </w:r>
      <w:r w:rsidRPr="008D0947">
        <w:rPr>
          <w:rFonts w:ascii="Lucida Sans Unicode" w:eastAsia="宋体" w:hAnsi="Lucida Sans Unicode" w:cs="Lucida Sans Unicode"/>
          <w:color w:val="1A1A1A"/>
          <w:kern w:val="0"/>
          <w:sz w:val="24"/>
          <w:szCs w:val="24"/>
        </w:rPr>
        <w:t>，可以有效防止</w:t>
      </w:r>
      <w:r w:rsidRPr="008D0947">
        <w:rPr>
          <w:rFonts w:ascii="Lucida Sans Unicode" w:eastAsia="宋体" w:hAnsi="Lucida Sans Unicode" w:cs="Lucida Sans Unicode"/>
          <w:color w:val="1A1A1A"/>
          <w:kern w:val="0"/>
          <w:sz w:val="24"/>
          <w:szCs w:val="24"/>
        </w:rPr>
        <w:t xml:space="preserve"> SQL </w:t>
      </w:r>
      <w:r w:rsidRPr="008D0947">
        <w:rPr>
          <w:rFonts w:ascii="Lucida Sans Unicode" w:eastAsia="宋体" w:hAnsi="Lucida Sans Unicode" w:cs="Lucida Sans Unicode"/>
          <w:color w:val="1A1A1A"/>
          <w:kern w:val="0"/>
          <w:sz w:val="24"/>
          <w:szCs w:val="24"/>
        </w:rPr>
        <w:t>注入，提高系统安全性。</w:t>
      </w:r>
    </w:p>
    <w:p w:rsidR="008D0947" w:rsidRPr="008D0947" w:rsidRDefault="00167304" w:rsidP="008D0947">
      <w:pPr>
        <w:widowControl/>
        <w:spacing w:before="300" w:after="300"/>
        <w:jc w:val="left"/>
        <w:rPr>
          <w:rFonts w:ascii="宋体" w:eastAsia="宋体" w:hAnsi="宋体" w:cs="宋体"/>
          <w:kern w:val="0"/>
          <w:sz w:val="24"/>
          <w:szCs w:val="24"/>
        </w:rPr>
      </w:pPr>
      <w:r>
        <w:rPr>
          <w:rFonts w:ascii="宋体" w:eastAsia="宋体" w:hAnsi="宋体" w:cs="宋体"/>
          <w:kern w:val="0"/>
          <w:sz w:val="24"/>
          <w:szCs w:val="24"/>
        </w:rPr>
        <w:pict>
          <v:rect id="_x0000_i1035" style="width:0;height:0" o:hralign="center" o:hrstd="t" o:hrnoshade="t" o:hr="t" fillcolor="#1a1a1a" stroked="f"/>
        </w:pict>
      </w:r>
    </w:p>
    <w:p w:rsidR="008D0947" w:rsidRPr="008D0947" w:rsidRDefault="008D0947" w:rsidP="008D0947">
      <w:pPr>
        <w:widowControl/>
        <w:shd w:val="clear" w:color="auto" w:fill="FFFFFF"/>
        <w:jc w:val="left"/>
        <w:rPr>
          <w:rFonts w:ascii="Lucida Sans Unicode" w:eastAsia="宋体" w:hAnsi="Lucida Sans Unicode" w:cs="Lucida Sans Unicode"/>
          <w:color w:val="1A1A1A"/>
          <w:kern w:val="0"/>
          <w:sz w:val="24"/>
          <w:szCs w:val="24"/>
        </w:rPr>
      </w:pPr>
      <w:r w:rsidRPr="008D0947">
        <w:rPr>
          <w:rFonts w:ascii="Lucida Sans Unicode" w:eastAsia="宋体" w:hAnsi="Lucida Sans Unicode" w:cs="Lucida Sans Unicode"/>
          <w:color w:val="1A1A1A"/>
          <w:kern w:val="0"/>
          <w:sz w:val="24"/>
          <w:szCs w:val="24"/>
        </w:rPr>
        <w:t>另外，</w:t>
      </w:r>
      <w:r w:rsidRPr="008D0947">
        <w:rPr>
          <w:rFonts w:ascii="Lucida Console" w:eastAsia="宋体" w:hAnsi="Lucida Console" w:cs="宋体"/>
          <w:color w:val="1A1A1A"/>
          <w:kern w:val="0"/>
          <w:szCs w:val="21"/>
          <w:bdr w:val="single" w:sz="6" w:space="1" w:color="CCCCCC" w:frame="1"/>
          <w:shd w:val="clear" w:color="auto" w:fill="DDDDDD"/>
        </w:rPr>
        <w:t>#{}</w:t>
      </w:r>
      <w:r w:rsidRPr="008D0947">
        <w:rPr>
          <w:rFonts w:ascii="Lucida Sans Unicode" w:eastAsia="宋体" w:hAnsi="Lucida Sans Unicode" w:cs="Lucida Sans Unicode"/>
          <w:color w:val="1A1A1A"/>
          <w:kern w:val="0"/>
          <w:sz w:val="24"/>
          <w:szCs w:val="24"/>
        </w:rPr>
        <w:t> </w:t>
      </w:r>
      <w:r w:rsidRPr="008D0947">
        <w:rPr>
          <w:rFonts w:ascii="Lucida Sans Unicode" w:eastAsia="宋体" w:hAnsi="Lucida Sans Unicode" w:cs="Lucida Sans Unicode"/>
          <w:color w:val="1A1A1A"/>
          <w:kern w:val="0"/>
          <w:sz w:val="24"/>
          <w:szCs w:val="24"/>
        </w:rPr>
        <w:t>和</w:t>
      </w:r>
      <w:r w:rsidRPr="008D0947">
        <w:rPr>
          <w:rFonts w:ascii="Lucida Sans Unicode" w:eastAsia="宋体" w:hAnsi="Lucida Sans Unicode" w:cs="Lucida Sans Unicode"/>
          <w:color w:val="1A1A1A"/>
          <w:kern w:val="0"/>
          <w:sz w:val="24"/>
          <w:szCs w:val="24"/>
        </w:rPr>
        <w:t> </w:t>
      </w:r>
      <w:r w:rsidRPr="008D0947">
        <w:rPr>
          <w:rFonts w:ascii="Lucida Console" w:eastAsia="宋体" w:hAnsi="Lucida Console" w:cs="宋体"/>
          <w:color w:val="1A1A1A"/>
          <w:kern w:val="0"/>
          <w:szCs w:val="21"/>
          <w:bdr w:val="single" w:sz="6" w:space="1" w:color="CCCCCC" w:frame="1"/>
          <w:shd w:val="clear" w:color="auto" w:fill="DDDDDD"/>
        </w:rPr>
        <w:t>${}</w:t>
      </w:r>
      <w:r w:rsidRPr="008D0947">
        <w:rPr>
          <w:rFonts w:ascii="Lucida Sans Unicode" w:eastAsia="宋体" w:hAnsi="Lucida Sans Unicode" w:cs="Lucida Sans Unicode"/>
          <w:color w:val="1A1A1A"/>
          <w:kern w:val="0"/>
          <w:sz w:val="24"/>
          <w:szCs w:val="24"/>
        </w:rPr>
        <w:t> </w:t>
      </w:r>
      <w:r w:rsidRPr="008D0947">
        <w:rPr>
          <w:rFonts w:ascii="Lucida Sans Unicode" w:eastAsia="宋体" w:hAnsi="Lucida Sans Unicode" w:cs="Lucida Sans Unicode"/>
          <w:color w:val="1A1A1A"/>
          <w:kern w:val="0"/>
          <w:sz w:val="24"/>
          <w:szCs w:val="24"/>
        </w:rPr>
        <w:t>的取值方式非常方便。例如：</w:t>
      </w:r>
      <w:r w:rsidRPr="008D0947">
        <w:rPr>
          <w:rFonts w:ascii="Lucida Console" w:eastAsia="宋体" w:hAnsi="Lucida Console" w:cs="宋体"/>
          <w:color w:val="1A1A1A"/>
          <w:kern w:val="0"/>
          <w:szCs w:val="21"/>
          <w:bdr w:val="single" w:sz="6" w:space="1" w:color="CCCCCC" w:frame="1"/>
          <w:shd w:val="clear" w:color="auto" w:fill="DDDDDD"/>
        </w:rPr>
        <w:t>#{item.name}</w:t>
      </w:r>
      <w:r w:rsidRPr="008D0947">
        <w:rPr>
          <w:rFonts w:ascii="Lucida Sans Unicode" w:eastAsia="宋体" w:hAnsi="Lucida Sans Unicode" w:cs="Lucida Sans Unicode"/>
          <w:color w:val="1A1A1A"/>
          <w:kern w:val="0"/>
          <w:sz w:val="24"/>
          <w:szCs w:val="24"/>
        </w:rPr>
        <w:t> </w:t>
      </w:r>
      <w:r w:rsidRPr="008D0947">
        <w:rPr>
          <w:rFonts w:ascii="Lucida Sans Unicode" w:eastAsia="宋体" w:hAnsi="Lucida Sans Unicode" w:cs="Lucida Sans Unicode"/>
          <w:color w:val="1A1A1A"/>
          <w:kern w:val="0"/>
          <w:sz w:val="24"/>
          <w:szCs w:val="24"/>
        </w:rPr>
        <w:t>的取值方式，为使用反射从参数对象中，获取</w:t>
      </w:r>
      <w:r w:rsidRPr="008D0947">
        <w:rPr>
          <w:rFonts w:ascii="Lucida Sans Unicode" w:eastAsia="宋体" w:hAnsi="Lucida Sans Unicode" w:cs="Lucida Sans Unicode"/>
          <w:color w:val="1A1A1A"/>
          <w:kern w:val="0"/>
          <w:sz w:val="24"/>
          <w:szCs w:val="24"/>
        </w:rPr>
        <w:t> </w:t>
      </w:r>
      <w:r w:rsidRPr="008D0947">
        <w:rPr>
          <w:rFonts w:ascii="Lucida Console" w:eastAsia="宋体" w:hAnsi="Lucida Console" w:cs="宋体"/>
          <w:color w:val="1A1A1A"/>
          <w:kern w:val="0"/>
          <w:szCs w:val="21"/>
          <w:bdr w:val="single" w:sz="6" w:space="1" w:color="CCCCCC" w:frame="1"/>
          <w:shd w:val="clear" w:color="auto" w:fill="DDDDDD"/>
        </w:rPr>
        <w:t>item</w:t>
      </w:r>
      <w:r w:rsidRPr="008D0947">
        <w:rPr>
          <w:rFonts w:ascii="Lucida Sans Unicode" w:eastAsia="宋体" w:hAnsi="Lucida Sans Unicode" w:cs="Lucida Sans Unicode"/>
          <w:color w:val="1A1A1A"/>
          <w:kern w:val="0"/>
          <w:sz w:val="24"/>
          <w:szCs w:val="24"/>
        </w:rPr>
        <w:t> </w:t>
      </w:r>
      <w:r w:rsidRPr="008D0947">
        <w:rPr>
          <w:rFonts w:ascii="Lucida Sans Unicode" w:eastAsia="宋体" w:hAnsi="Lucida Sans Unicode" w:cs="Lucida Sans Unicode"/>
          <w:color w:val="1A1A1A"/>
          <w:kern w:val="0"/>
          <w:sz w:val="24"/>
          <w:szCs w:val="24"/>
        </w:rPr>
        <w:t>对象的</w:t>
      </w:r>
      <w:r w:rsidRPr="008D0947">
        <w:rPr>
          <w:rFonts w:ascii="Lucida Sans Unicode" w:eastAsia="宋体" w:hAnsi="Lucida Sans Unicode" w:cs="Lucida Sans Unicode"/>
          <w:color w:val="1A1A1A"/>
          <w:kern w:val="0"/>
          <w:sz w:val="24"/>
          <w:szCs w:val="24"/>
        </w:rPr>
        <w:t> </w:t>
      </w:r>
      <w:r w:rsidRPr="008D0947">
        <w:rPr>
          <w:rFonts w:ascii="Lucida Console" w:eastAsia="宋体" w:hAnsi="Lucida Console" w:cs="宋体"/>
          <w:color w:val="1A1A1A"/>
          <w:kern w:val="0"/>
          <w:szCs w:val="21"/>
          <w:bdr w:val="single" w:sz="6" w:space="1" w:color="CCCCCC" w:frame="1"/>
          <w:shd w:val="clear" w:color="auto" w:fill="DDDDDD"/>
        </w:rPr>
        <w:t>name</w:t>
      </w:r>
      <w:r w:rsidRPr="008D0947">
        <w:rPr>
          <w:rFonts w:ascii="Lucida Sans Unicode" w:eastAsia="宋体" w:hAnsi="Lucida Sans Unicode" w:cs="Lucida Sans Unicode"/>
          <w:color w:val="1A1A1A"/>
          <w:kern w:val="0"/>
          <w:sz w:val="24"/>
          <w:szCs w:val="24"/>
        </w:rPr>
        <w:t> </w:t>
      </w:r>
      <w:r w:rsidRPr="008D0947">
        <w:rPr>
          <w:rFonts w:ascii="Lucida Sans Unicode" w:eastAsia="宋体" w:hAnsi="Lucida Sans Unicode" w:cs="Lucida Sans Unicode"/>
          <w:color w:val="1A1A1A"/>
          <w:kern w:val="0"/>
          <w:sz w:val="24"/>
          <w:szCs w:val="24"/>
        </w:rPr>
        <w:t>属性值，相当于</w:t>
      </w:r>
      <w:r w:rsidRPr="008D0947">
        <w:rPr>
          <w:rFonts w:ascii="Lucida Sans Unicode" w:eastAsia="宋体" w:hAnsi="Lucida Sans Unicode" w:cs="Lucida Sans Unicode"/>
          <w:color w:val="1A1A1A"/>
          <w:kern w:val="0"/>
          <w:sz w:val="24"/>
          <w:szCs w:val="24"/>
        </w:rPr>
        <w:t> </w:t>
      </w:r>
      <w:r w:rsidRPr="008D0947">
        <w:rPr>
          <w:rFonts w:ascii="Lucida Console" w:eastAsia="宋体" w:hAnsi="Lucida Console" w:cs="宋体"/>
          <w:color w:val="1A1A1A"/>
          <w:kern w:val="0"/>
          <w:szCs w:val="21"/>
          <w:bdr w:val="single" w:sz="6" w:space="1" w:color="CCCCCC" w:frame="1"/>
          <w:shd w:val="clear" w:color="auto" w:fill="DDDDDD"/>
        </w:rPr>
        <w:t>param.getItem().getName()</w:t>
      </w:r>
      <w:r w:rsidRPr="008D0947">
        <w:rPr>
          <w:rFonts w:ascii="Lucida Sans Unicode" w:eastAsia="宋体" w:hAnsi="Lucida Sans Unicode" w:cs="Lucida Sans Unicode"/>
          <w:color w:val="1A1A1A"/>
          <w:kern w:val="0"/>
          <w:sz w:val="24"/>
          <w:szCs w:val="24"/>
        </w:rPr>
        <w:t> </w:t>
      </w:r>
      <w:r w:rsidRPr="008D0947">
        <w:rPr>
          <w:rFonts w:ascii="Lucida Sans Unicode" w:eastAsia="宋体" w:hAnsi="Lucida Sans Unicode" w:cs="Lucida Sans Unicode"/>
          <w:color w:val="1A1A1A"/>
          <w:kern w:val="0"/>
          <w:sz w:val="24"/>
          <w:szCs w:val="24"/>
        </w:rPr>
        <w:t>。</w:t>
      </w:r>
    </w:p>
    <w:p w:rsidR="00FE4270" w:rsidRDefault="00FE4270" w:rsidP="008D0947">
      <w:pPr>
        <w:pStyle w:val="a3"/>
        <w:spacing w:before="150" w:beforeAutospacing="0" w:after="0" w:afterAutospacing="0"/>
        <w:rPr>
          <w:rFonts w:ascii="Arial" w:hAnsi="Arial" w:cs="Arial"/>
          <w:b/>
          <w:bCs/>
          <w:color w:val="333333"/>
          <w:sz w:val="30"/>
          <w:szCs w:val="30"/>
        </w:rPr>
      </w:pPr>
      <w:r>
        <w:rPr>
          <w:rFonts w:ascii="Arial" w:hAnsi="Arial" w:cs="Arial"/>
          <w:b/>
          <w:bCs/>
          <w:color w:val="333333"/>
          <w:sz w:val="30"/>
          <w:szCs w:val="30"/>
        </w:rPr>
        <w:t xml:space="preserve">6.MyBatis </w:t>
      </w:r>
      <w:r>
        <w:rPr>
          <w:rFonts w:ascii="Arial" w:hAnsi="Arial" w:cs="Arial"/>
          <w:b/>
          <w:bCs/>
          <w:color w:val="333333"/>
          <w:sz w:val="30"/>
          <w:szCs w:val="30"/>
        </w:rPr>
        <w:t>是如何进行分页的？分页插件的原理是什么？</w:t>
      </w:r>
    </w:p>
    <w:p w:rsidR="00FE4270" w:rsidRDefault="00FE4270" w:rsidP="00FE4270">
      <w:pPr>
        <w:pStyle w:val="a3"/>
        <w:spacing w:before="150" w:beforeAutospacing="0" w:after="0" w:afterAutospacing="0"/>
        <w:rPr>
          <w:rFonts w:ascii="Arial" w:hAnsi="Arial" w:cs="Arial"/>
          <w:color w:val="333333"/>
          <w:sz w:val="21"/>
          <w:szCs w:val="21"/>
        </w:rPr>
      </w:pPr>
      <w:r>
        <w:rPr>
          <w:rFonts w:ascii="Arial" w:hAnsi="Arial" w:cs="Arial"/>
          <w:b/>
          <w:bCs/>
          <w:color w:val="333333"/>
          <w:sz w:val="21"/>
          <w:szCs w:val="21"/>
        </w:rPr>
        <w:br/>
      </w:r>
      <w:r>
        <w:rPr>
          <w:rStyle w:val="a4"/>
          <w:rFonts w:ascii="Arial" w:hAnsi="Arial" w:cs="Arial"/>
          <w:color w:val="333333"/>
          <w:sz w:val="21"/>
          <w:szCs w:val="21"/>
        </w:rPr>
        <w:t xml:space="preserve">MyBatis </w:t>
      </w:r>
      <w:r>
        <w:rPr>
          <w:rStyle w:val="a4"/>
          <w:rFonts w:ascii="Arial" w:hAnsi="Arial" w:cs="Arial"/>
          <w:color w:val="333333"/>
          <w:sz w:val="21"/>
          <w:szCs w:val="21"/>
        </w:rPr>
        <w:t>使用</w:t>
      </w:r>
      <w:r>
        <w:rPr>
          <w:rStyle w:val="a4"/>
          <w:rFonts w:ascii="Arial" w:hAnsi="Arial" w:cs="Arial"/>
          <w:color w:val="333333"/>
          <w:sz w:val="21"/>
          <w:szCs w:val="21"/>
        </w:rPr>
        <w:t xml:space="preserve"> RowBounds </w:t>
      </w:r>
      <w:r>
        <w:rPr>
          <w:rStyle w:val="a4"/>
          <w:rFonts w:ascii="Arial" w:hAnsi="Arial" w:cs="Arial"/>
          <w:color w:val="333333"/>
          <w:sz w:val="21"/>
          <w:szCs w:val="21"/>
        </w:rPr>
        <w:t>对象进行分页，它是针对</w:t>
      </w:r>
      <w:r>
        <w:rPr>
          <w:rStyle w:val="a4"/>
          <w:rFonts w:ascii="Arial" w:hAnsi="Arial" w:cs="Arial"/>
          <w:color w:val="333333"/>
          <w:sz w:val="21"/>
          <w:szCs w:val="21"/>
        </w:rPr>
        <w:t xml:space="preserve"> ResultSet </w:t>
      </w:r>
      <w:r>
        <w:rPr>
          <w:rStyle w:val="a4"/>
          <w:rFonts w:ascii="Arial" w:hAnsi="Arial" w:cs="Arial"/>
          <w:color w:val="333333"/>
          <w:sz w:val="21"/>
          <w:szCs w:val="21"/>
        </w:rPr>
        <w:t>结果集执行的内存分页，而非物理分页。可以在</w:t>
      </w:r>
      <w:r>
        <w:rPr>
          <w:rStyle w:val="a4"/>
          <w:rFonts w:ascii="Arial" w:hAnsi="Arial" w:cs="Arial"/>
          <w:color w:val="333333"/>
          <w:sz w:val="21"/>
          <w:szCs w:val="21"/>
        </w:rPr>
        <w:t xml:space="preserve"> SQL </w:t>
      </w:r>
      <w:r>
        <w:rPr>
          <w:rStyle w:val="a4"/>
          <w:rFonts w:ascii="Arial" w:hAnsi="Arial" w:cs="Arial"/>
          <w:color w:val="333333"/>
          <w:sz w:val="21"/>
          <w:szCs w:val="21"/>
        </w:rPr>
        <w:t>内直接书写带有物理分页的参数来完成物理分页功能，也可以使用分页插件来完成物理分页。</w:t>
      </w:r>
      <w:r>
        <w:rPr>
          <w:rFonts w:ascii="Arial" w:hAnsi="Arial" w:cs="Arial"/>
          <w:b/>
          <w:bCs/>
          <w:color w:val="333333"/>
          <w:sz w:val="21"/>
          <w:szCs w:val="21"/>
        </w:rPr>
        <w:br/>
      </w:r>
      <w:r>
        <w:rPr>
          <w:rStyle w:val="a4"/>
          <w:rFonts w:ascii="Arial" w:hAnsi="Arial" w:cs="Arial"/>
          <w:color w:val="333333"/>
          <w:sz w:val="21"/>
          <w:szCs w:val="21"/>
        </w:rPr>
        <w:t>分页插件的基本原理是使用</w:t>
      </w:r>
      <w:r>
        <w:rPr>
          <w:rStyle w:val="a4"/>
          <w:rFonts w:ascii="Arial" w:hAnsi="Arial" w:cs="Arial"/>
          <w:color w:val="333333"/>
          <w:sz w:val="21"/>
          <w:szCs w:val="21"/>
        </w:rPr>
        <w:t xml:space="preserve"> MyBatis </w:t>
      </w:r>
      <w:r>
        <w:rPr>
          <w:rStyle w:val="a4"/>
          <w:rFonts w:ascii="Arial" w:hAnsi="Arial" w:cs="Arial"/>
          <w:color w:val="333333"/>
          <w:sz w:val="21"/>
          <w:szCs w:val="21"/>
        </w:rPr>
        <w:t>提供的插件接口，实现自定义插件，在插件的拦截方法内拦截待执行的</w:t>
      </w:r>
      <w:r>
        <w:rPr>
          <w:rStyle w:val="a4"/>
          <w:rFonts w:ascii="Arial" w:hAnsi="Arial" w:cs="Arial"/>
          <w:color w:val="333333"/>
          <w:sz w:val="21"/>
          <w:szCs w:val="21"/>
        </w:rPr>
        <w:t xml:space="preserve"> SQL</w:t>
      </w:r>
      <w:r>
        <w:rPr>
          <w:rStyle w:val="a4"/>
          <w:rFonts w:ascii="Arial" w:hAnsi="Arial" w:cs="Arial"/>
          <w:color w:val="333333"/>
          <w:sz w:val="21"/>
          <w:szCs w:val="21"/>
        </w:rPr>
        <w:t>，然后重写</w:t>
      </w:r>
      <w:r>
        <w:rPr>
          <w:rStyle w:val="a4"/>
          <w:rFonts w:ascii="Arial" w:hAnsi="Arial" w:cs="Arial"/>
          <w:color w:val="333333"/>
          <w:sz w:val="21"/>
          <w:szCs w:val="21"/>
        </w:rPr>
        <w:t xml:space="preserve"> SQL</w:t>
      </w:r>
      <w:r>
        <w:rPr>
          <w:rStyle w:val="a4"/>
          <w:rFonts w:ascii="Arial" w:hAnsi="Arial" w:cs="Arial"/>
          <w:color w:val="333333"/>
          <w:sz w:val="21"/>
          <w:szCs w:val="21"/>
        </w:rPr>
        <w:t>，根据</w:t>
      </w:r>
      <w:r>
        <w:rPr>
          <w:rStyle w:val="a4"/>
          <w:rFonts w:ascii="Arial" w:hAnsi="Arial" w:cs="Arial"/>
          <w:color w:val="333333"/>
          <w:sz w:val="21"/>
          <w:szCs w:val="21"/>
        </w:rPr>
        <w:t xml:space="preserve"> dialect </w:t>
      </w:r>
      <w:r>
        <w:rPr>
          <w:rStyle w:val="a4"/>
          <w:rFonts w:ascii="Arial" w:hAnsi="Arial" w:cs="Arial"/>
          <w:color w:val="333333"/>
          <w:sz w:val="21"/>
          <w:szCs w:val="21"/>
        </w:rPr>
        <w:t>方言，添加对应的物理分页语句和物理分页参数。</w:t>
      </w:r>
    </w:p>
    <w:p w:rsidR="00FE4270" w:rsidRDefault="00FE4270" w:rsidP="00FE4270">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 xml:space="preserve">7.MyBatis </w:t>
      </w:r>
      <w:r>
        <w:rPr>
          <w:rFonts w:ascii="Arial" w:hAnsi="Arial" w:cs="Arial"/>
          <w:b w:val="0"/>
          <w:bCs w:val="0"/>
          <w:color w:val="333333"/>
          <w:sz w:val="30"/>
          <w:szCs w:val="30"/>
        </w:rPr>
        <w:t>有几种分页方式？</w:t>
      </w:r>
    </w:p>
    <w:p w:rsidR="00FE4270" w:rsidRDefault="00FE4270" w:rsidP="00FE4270">
      <w:pPr>
        <w:pStyle w:val="a3"/>
        <w:spacing w:before="150" w:beforeAutospacing="0" w:after="0" w:afterAutospacing="0"/>
        <w:rPr>
          <w:rFonts w:ascii="Arial" w:hAnsi="Arial" w:cs="Arial"/>
          <w:color w:val="333333"/>
          <w:sz w:val="21"/>
          <w:szCs w:val="21"/>
        </w:rPr>
      </w:pPr>
      <w:r>
        <w:rPr>
          <w:rFonts w:ascii="Arial" w:hAnsi="Arial" w:cs="Arial"/>
          <w:b/>
          <w:bCs/>
          <w:color w:val="333333"/>
          <w:sz w:val="21"/>
          <w:szCs w:val="21"/>
        </w:rPr>
        <w:br/>
      </w:r>
      <w:r>
        <w:rPr>
          <w:rStyle w:val="a4"/>
          <w:rFonts w:ascii="Arial" w:hAnsi="Arial" w:cs="Arial"/>
          <w:color w:val="333333"/>
          <w:sz w:val="21"/>
          <w:szCs w:val="21"/>
        </w:rPr>
        <w:t xml:space="preserve">1. </w:t>
      </w:r>
      <w:r>
        <w:rPr>
          <w:rStyle w:val="a4"/>
          <w:rFonts w:ascii="Arial" w:hAnsi="Arial" w:cs="Arial"/>
          <w:color w:val="333333"/>
          <w:sz w:val="21"/>
          <w:szCs w:val="21"/>
        </w:rPr>
        <w:t>数组分页</w:t>
      </w:r>
      <w:r>
        <w:rPr>
          <w:rFonts w:ascii="Arial" w:hAnsi="Arial" w:cs="Arial"/>
          <w:b/>
          <w:bCs/>
          <w:color w:val="333333"/>
          <w:sz w:val="21"/>
          <w:szCs w:val="21"/>
        </w:rPr>
        <w:br/>
      </w:r>
      <w:r>
        <w:rPr>
          <w:rStyle w:val="a4"/>
          <w:rFonts w:ascii="Arial" w:hAnsi="Arial" w:cs="Arial"/>
          <w:color w:val="333333"/>
          <w:sz w:val="21"/>
          <w:szCs w:val="21"/>
        </w:rPr>
        <w:t xml:space="preserve">2. SQL </w:t>
      </w:r>
      <w:r>
        <w:rPr>
          <w:rStyle w:val="a4"/>
          <w:rFonts w:ascii="Arial" w:hAnsi="Arial" w:cs="Arial"/>
          <w:color w:val="333333"/>
          <w:sz w:val="21"/>
          <w:szCs w:val="21"/>
        </w:rPr>
        <w:t>分页</w:t>
      </w:r>
      <w:r>
        <w:rPr>
          <w:rFonts w:ascii="Arial" w:hAnsi="Arial" w:cs="Arial"/>
          <w:b/>
          <w:bCs/>
          <w:color w:val="333333"/>
          <w:sz w:val="21"/>
          <w:szCs w:val="21"/>
        </w:rPr>
        <w:br/>
      </w:r>
      <w:r>
        <w:rPr>
          <w:rStyle w:val="a4"/>
          <w:rFonts w:ascii="Arial" w:hAnsi="Arial" w:cs="Arial"/>
          <w:color w:val="333333"/>
          <w:sz w:val="21"/>
          <w:szCs w:val="21"/>
        </w:rPr>
        <w:t xml:space="preserve">3. </w:t>
      </w:r>
      <w:r>
        <w:rPr>
          <w:rStyle w:val="a4"/>
          <w:rFonts w:ascii="Arial" w:hAnsi="Arial" w:cs="Arial"/>
          <w:color w:val="333333"/>
          <w:sz w:val="21"/>
          <w:szCs w:val="21"/>
        </w:rPr>
        <w:t>拦截器分页</w:t>
      </w:r>
      <w:r>
        <w:rPr>
          <w:rFonts w:ascii="Arial" w:hAnsi="Arial" w:cs="Arial"/>
          <w:b/>
          <w:bCs/>
          <w:color w:val="333333"/>
          <w:sz w:val="21"/>
          <w:szCs w:val="21"/>
        </w:rPr>
        <w:br/>
      </w:r>
      <w:r>
        <w:rPr>
          <w:rStyle w:val="a4"/>
          <w:rFonts w:ascii="Arial" w:hAnsi="Arial" w:cs="Arial"/>
          <w:color w:val="333333"/>
          <w:sz w:val="21"/>
          <w:szCs w:val="21"/>
        </w:rPr>
        <w:t xml:space="preserve">4. RowBounds </w:t>
      </w:r>
      <w:r>
        <w:rPr>
          <w:rStyle w:val="a4"/>
          <w:rFonts w:ascii="Arial" w:hAnsi="Arial" w:cs="Arial"/>
          <w:color w:val="333333"/>
          <w:sz w:val="21"/>
          <w:szCs w:val="21"/>
        </w:rPr>
        <w:t>分页</w:t>
      </w:r>
    </w:p>
    <w:p w:rsidR="002966E1" w:rsidRDefault="00FE4270" w:rsidP="002966E1">
      <w:pPr>
        <w:pStyle w:val="2"/>
        <w:pBdr>
          <w:bottom w:val="single" w:sz="6" w:space="4" w:color="DDDDDD"/>
        </w:pBdr>
        <w:shd w:val="clear" w:color="auto" w:fill="FFFFFF"/>
        <w:spacing w:before="300" w:after="292"/>
        <w:rPr>
          <w:rFonts w:ascii="Lucida Sans Unicode" w:hAnsi="Lucida Sans Unicode" w:cs="Lucida Sans Unicode"/>
          <w:color w:val="574C4C"/>
        </w:rPr>
      </w:pPr>
      <w:r>
        <w:rPr>
          <w:rFonts w:ascii="Arial" w:hAnsi="Arial" w:cs="Arial"/>
          <w:b w:val="0"/>
          <w:bCs w:val="0"/>
          <w:color w:val="333333"/>
          <w:sz w:val="30"/>
          <w:szCs w:val="30"/>
        </w:rPr>
        <w:t>8</w:t>
      </w:r>
      <w:r w:rsidR="002966E1">
        <w:rPr>
          <w:rFonts w:ascii="Arial" w:hAnsi="Arial" w:cs="Arial"/>
          <w:b w:val="0"/>
          <w:bCs w:val="0"/>
          <w:color w:val="333333"/>
          <w:sz w:val="30"/>
          <w:szCs w:val="30"/>
        </w:rPr>
        <w:t>.</w:t>
      </w:r>
      <w:r w:rsidR="002966E1" w:rsidRPr="002966E1">
        <w:rPr>
          <w:rFonts w:ascii="Lucida Sans Unicode" w:hAnsi="Lucida Sans Unicode" w:cs="Lucida Sans Unicode"/>
          <w:color w:val="574C4C"/>
        </w:rPr>
        <w:t xml:space="preserve"> </w:t>
      </w:r>
      <w:r w:rsidR="002966E1">
        <w:rPr>
          <w:rFonts w:ascii="Lucida Sans Unicode" w:hAnsi="Lucida Sans Unicode" w:cs="Lucida Sans Unicode"/>
          <w:color w:val="574C4C"/>
        </w:rPr>
        <w:t xml:space="preserve">Mybatis </w:t>
      </w:r>
      <w:r w:rsidR="002966E1">
        <w:rPr>
          <w:rFonts w:ascii="Lucida Sans Unicode" w:hAnsi="Lucida Sans Unicode" w:cs="Lucida Sans Unicode"/>
          <w:color w:val="574C4C"/>
        </w:rPr>
        <w:t>是如何进行分页的？分页插件的原理是什么？</w:t>
      </w:r>
    </w:p>
    <w:p w:rsidR="002966E1" w:rsidRDefault="002966E1" w:rsidP="002966E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Mybatis </w:t>
      </w:r>
      <w:r>
        <w:rPr>
          <w:rFonts w:ascii="Lucida Sans Unicode" w:hAnsi="Lucida Sans Unicode" w:cs="Lucida Sans Unicode"/>
          <w:color w:val="1A1A1A"/>
        </w:rPr>
        <w:t>使用</w:t>
      </w:r>
      <w:r>
        <w:rPr>
          <w:rFonts w:ascii="Lucida Sans Unicode" w:hAnsi="Lucida Sans Unicode" w:cs="Lucida Sans Unicode"/>
          <w:color w:val="1A1A1A"/>
        </w:rPr>
        <w:t xml:space="preserve"> RowBounds </w:t>
      </w:r>
      <w:r>
        <w:rPr>
          <w:rFonts w:ascii="Lucida Sans Unicode" w:hAnsi="Lucida Sans Unicode" w:cs="Lucida Sans Unicode"/>
          <w:color w:val="1A1A1A"/>
        </w:rPr>
        <w:t>对象进行分页，它是针对</w:t>
      </w:r>
      <w:r>
        <w:rPr>
          <w:rFonts w:ascii="Lucida Sans Unicode" w:hAnsi="Lucida Sans Unicode" w:cs="Lucida Sans Unicode"/>
          <w:color w:val="1A1A1A"/>
        </w:rPr>
        <w:t xml:space="preserve"> ResultSet </w:t>
      </w:r>
      <w:r>
        <w:rPr>
          <w:rFonts w:ascii="Lucida Sans Unicode" w:hAnsi="Lucida Sans Unicode" w:cs="Lucida Sans Unicode"/>
          <w:color w:val="1A1A1A"/>
        </w:rPr>
        <w:t>结果集执行的</w:t>
      </w:r>
      <w:r>
        <w:rPr>
          <w:rStyle w:val="a4"/>
          <w:rFonts w:ascii="Lucida Sans Unicode" w:hAnsi="Lucida Sans Unicode" w:cs="Lucida Sans Unicode"/>
          <w:color w:val="1A1A1A"/>
        </w:rPr>
        <w:t>内存分页</w:t>
      </w:r>
      <w:r>
        <w:rPr>
          <w:rFonts w:ascii="Lucida Sans Unicode" w:hAnsi="Lucida Sans Unicode" w:cs="Lucida Sans Unicode"/>
          <w:color w:val="1A1A1A"/>
        </w:rPr>
        <w:t>，而非</w:t>
      </w:r>
      <w:r>
        <w:rPr>
          <w:rStyle w:val="a4"/>
          <w:rFonts w:ascii="Lucida Sans Unicode" w:hAnsi="Lucida Sans Unicode" w:cs="Lucida Sans Unicode"/>
          <w:color w:val="1A1A1A"/>
        </w:rPr>
        <w:t>数据库分页</w:t>
      </w:r>
      <w:r>
        <w:rPr>
          <w:rFonts w:ascii="Lucida Sans Unicode" w:hAnsi="Lucida Sans Unicode" w:cs="Lucida Sans Unicode"/>
          <w:color w:val="1A1A1A"/>
        </w:rPr>
        <w:t>。</w:t>
      </w:r>
    </w:p>
    <w:p w:rsidR="002966E1" w:rsidRDefault="002966E1" w:rsidP="002966E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所以，实际场景下，不适合直接使用</w:t>
      </w:r>
      <w:r>
        <w:rPr>
          <w:rFonts w:ascii="Lucida Sans Unicode" w:hAnsi="Lucida Sans Unicode" w:cs="Lucida Sans Unicode"/>
          <w:color w:val="1A1A1A"/>
        </w:rPr>
        <w:t xml:space="preserve"> MyBatis </w:t>
      </w:r>
      <w:r>
        <w:rPr>
          <w:rFonts w:ascii="Lucida Sans Unicode" w:hAnsi="Lucida Sans Unicode" w:cs="Lucida Sans Unicode"/>
          <w:color w:val="1A1A1A"/>
        </w:rPr>
        <w:t>原有的</w:t>
      </w:r>
      <w:r>
        <w:rPr>
          <w:rFonts w:ascii="Lucida Sans Unicode" w:hAnsi="Lucida Sans Unicode" w:cs="Lucida Sans Unicode"/>
          <w:color w:val="1A1A1A"/>
        </w:rPr>
        <w:t xml:space="preserve"> RowBounds </w:t>
      </w:r>
      <w:r>
        <w:rPr>
          <w:rFonts w:ascii="Lucida Sans Unicode" w:hAnsi="Lucida Sans Unicode" w:cs="Lucida Sans Unicode"/>
          <w:color w:val="1A1A1A"/>
        </w:rPr>
        <w:t>对象进行分页。而是使用如下两种方案：</w:t>
      </w:r>
    </w:p>
    <w:p w:rsidR="002966E1" w:rsidRDefault="002966E1" w:rsidP="00FA61C5">
      <w:pPr>
        <w:widowControl/>
        <w:numPr>
          <w:ilvl w:val="0"/>
          <w:numId w:val="16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在</w:t>
      </w:r>
      <w:r>
        <w:rPr>
          <w:rFonts w:ascii="Lucida Sans Unicode" w:hAnsi="Lucida Sans Unicode" w:cs="Lucida Sans Unicode"/>
          <w:color w:val="1A1A1A"/>
          <w:szCs w:val="21"/>
        </w:rPr>
        <w:t xml:space="preserve"> SQL </w:t>
      </w:r>
      <w:r>
        <w:rPr>
          <w:rFonts w:ascii="Lucida Sans Unicode" w:hAnsi="Lucida Sans Unicode" w:cs="Lucida Sans Unicode"/>
          <w:color w:val="1A1A1A"/>
          <w:szCs w:val="21"/>
        </w:rPr>
        <w:t>内直接书写带有数据库分页的参数来完成数据库分页功能</w:t>
      </w:r>
    </w:p>
    <w:p w:rsidR="002966E1" w:rsidRDefault="002966E1" w:rsidP="00FA61C5">
      <w:pPr>
        <w:widowControl/>
        <w:numPr>
          <w:ilvl w:val="0"/>
          <w:numId w:val="16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也可以使用分页插件来完成数据库分页。</w:t>
      </w:r>
    </w:p>
    <w:p w:rsidR="002966E1" w:rsidRDefault="002966E1" w:rsidP="002966E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这两者都是基于数据库分页，差别在于前者是工程师</w:t>
      </w:r>
      <w:r>
        <w:rPr>
          <w:rStyle w:val="a4"/>
          <w:rFonts w:ascii="Lucida Sans Unicode" w:hAnsi="Lucida Sans Unicode" w:cs="Lucida Sans Unicode"/>
          <w:color w:val="1A1A1A"/>
        </w:rPr>
        <w:t>手动</w:t>
      </w:r>
      <w:r>
        <w:rPr>
          <w:rFonts w:ascii="Lucida Sans Unicode" w:hAnsi="Lucida Sans Unicode" w:cs="Lucida Sans Unicode"/>
          <w:color w:val="1A1A1A"/>
        </w:rPr>
        <w:t>编写分页条件，后者是插件</w:t>
      </w:r>
      <w:r>
        <w:rPr>
          <w:rStyle w:val="a4"/>
          <w:rFonts w:ascii="Lucida Sans Unicode" w:hAnsi="Lucida Sans Unicode" w:cs="Lucida Sans Unicode"/>
          <w:color w:val="1A1A1A"/>
        </w:rPr>
        <w:t>自动</w:t>
      </w:r>
      <w:r>
        <w:rPr>
          <w:rFonts w:ascii="Lucida Sans Unicode" w:hAnsi="Lucida Sans Unicode" w:cs="Lucida Sans Unicode"/>
          <w:color w:val="1A1A1A"/>
        </w:rPr>
        <w:t>添加分页条件。</w:t>
      </w:r>
    </w:p>
    <w:p w:rsidR="002966E1" w:rsidRDefault="00167304" w:rsidP="002966E1">
      <w:pPr>
        <w:spacing w:before="300" w:after="300"/>
        <w:rPr>
          <w:rFonts w:ascii="宋体" w:hAnsi="宋体" w:cs="宋体"/>
        </w:rPr>
      </w:pPr>
      <w:r>
        <w:pict>
          <v:rect id="_x0000_i1036" style="width:0;height:0" o:hralign="center" o:hrstd="t" o:hrnoshade="t" o:hr="t" fillcolor="#1a1a1a" stroked="f"/>
        </w:pict>
      </w:r>
    </w:p>
    <w:p w:rsidR="002966E1" w:rsidRDefault="002966E1" w:rsidP="002966E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分页插件的基本原理是使用</w:t>
      </w:r>
      <w:r>
        <w:rPr>
          <w:rFonts w:ascii="Lucida Sans Unicode" w:hAnsi="Lucida Sans Unicode" w:cs="Lucida Sans Unicode"/>
          <w:color w:val="1A1A1A"/>
        </w:rPr>
        <w:t xml:space="preserve"> Mybatis </w:t>
      </w:r>
      <w:r>
        <w:rPr>
          <w:rFonts w:ascii="Lucida Sans Unicode" w:hAnsi="Lucida Sans Unicode" w:cs="Lucida Sans Unicode"/>
          <w:color w:val="1A1A1A"/>
        </w:rPr>
        <w:t>提供的插件接口，实现自定义分页插件。在插件的拦截方法内，拦截待执行的</w:t>
      </w:r>
      <w:r>
        <w:rPr>
          <w:rFonts w:ascii="Lucida Sans Unicode" w:hAnsi="Lucida Sans Unicode" w:cs="Lucida Sans Unicode"/>
          <w:color w:val="1A1A1A"/>
        </w:rPr>
        <w:t xml:space="preserve"> SQL </w:t>
      </w:r>
      <w:r>
        <w:rPr>
          <w:rFonts w:ascii="Lucida Sans Unicode" w:hAnsi="Lucida Sans Unicode" w:cs="Lucida Sans Unicode"/>
          <w:color w:val="1A1A1A"/>
        </w:rPr>
        <w:t>，然后重写</w:t>
      </w:r>
      <w:r>
        <w:rPr>
          <w:rFonts w:ascii="Lucida Sans Unicode" w:hAnsi="Lucida Sans Unicode" w:cs="Lucida Sans Unicode"/>
          <w:color w:val="1A1A1A"/>
        </w:rPr>
        <w:t xml:space="preserve"> SQL </w:t>
      </w:r>
      <w:r>
        <w:rPr>
          <w:rFonts w:ascii="Lucida Sans Unicode" w:hAnsi="Lucida Sans Unicode" w:cs="Lucida Sans Unicode"/>
          <w:color w:val="1A1A1A"/>
        </w:rPr>
        <w:t>，根据</w:t>
      </w:r>
      <w:r>
        <w:rPr>
          <w:rFonts w:ascii="Lucida Sans Unicode" w:hAnsi="Lucida Sans Unicode" w:cs="Lucida Sans Unicode"/>
          <w:color w:val="1A1A1A"/>
        </w:rPr>
        <w:t xml:space="preserve">dialect </w:t>
      </w:r>
      <w:r>
        <w:rPr>
          <w:rFonts w:ascii="Lucida Sans Unicode" w:hAnsi="Lucida Sans Unicode" w:cs="Lucida Sans Unicode"/>
          <w:color w:val="1A1A1A"/>
        </w:rPr>
        <w:t>方言，添加对应的物理分页语句和物理分页参数。</w:t>
      </w:r>
    </w:p>
    <w:p w:rsidR="002966E1" w:rsidRDefault="002966E1" w:rsidP="002966E1">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举例：</w:t>
      </w:r>
      <w:r>
        <w:rPr>
          <w:rStyle w:val="HTML"/>
          <w:rFonts w:ascii="Lucida Console" w:hAnsi="Lucida Console"/>
          <w:color w:val="1A1A1A"/>
          <w:sz w:val="21"/>
          <w:szCs w:val="21"/>
          <w:bdr w:val="single" w:sz="6" w:space="1" w:color="CCCCCC" w:frame="1"/>
          <w:shd w:val="clear" w:color="auto" w:fill="DDDDDD"/>
        </w:rPr>
        <w:t>SELECT * FROM student</w:t>
      </w:r>
      <w:r>
        <w:rPr>
          <w:rFonts w:ascii="Lucida Sans Unicode" w:hAnsi="Lucida Sans Unicode" w:cs="Lucida Sans Unicode"/>
          <w:color w:val="1A1A1A"/>
        </w:rPr>
        <w:t> </w:t>
      </w:r>
      <w:r>
        <w:rPr>
          <w:rFonts w:ascii="Lucida Sans Unicode" w:hAnsi="Lucida Sans Unicode" w:cs="Lucida Sans Unicode"/>
          <w:color w:val="1A1A1A"/>
        </w:rPr>
        <w:t>，拦截</w:t>
      </w:r>
      <w:r>
        <w:rPr>
          <w:rFonts w:ascii="Lucida Sans Unicode" w:hAnsi="Lucida Sans Unicode" w:cs="Lucida Sans Unicode"/>
          <w:color w:val="1A1A1A"/>
        </w:rPr>
        <w:t xml:space="preserve"> SQL </w:t>
      </w:r>
      <w:r>
        <w:rPr>
          <w:rFonts w:ascii="Lucida Sans Unicode" w:hAnsi="Lucida Sans Unicode" w:cs="Lucida Sans Unicode"/>
          <w:color w:val="1A1A1A"/>
        </w:rPr>
        <w:t>后重写为：</w:t>
      </w:r>
      <w:r>
        <w:rPr>
          <w:rStyle w:val="HTML"/>
          <w:rFonts w:ascii="Lucida Console" w:hAnsi="Lucida Console"/>
          <w:color w:val="1A1A1A"/>
          <w:sz w:val="21"/>
          <w:szCs w:val="21"/>
          <w:bdr w:val="single" w:sz="6" w:space="1" w:color="CCCCCC" w:frame="1"/>
          <w:shd w:val="clear" w:color="auto" w:fill="DDDDDD"/>
        </w:rPr>
        <w:t>select * FROM student LIMI 0</w:t>
      </w:r>
      <w:r>
        <w:rPr>
          <w:rStyle w:val="HTML"/>
          <w:rFonts w:ascii="Lucida Console" w:hAnsi="Lucida Console"/>
          <w:color w:val="1A1A1A"/>
          <w:sz w:val="21"/>
          <w:szCs w:val="21"/>
          <w:bdr w:val="single" w:sz="6" w:space="1" w:color="CCCCCC" w:frame="1"/>
          <w:shd w:val="clear" w:color="auto" w:fill="DDDDDD"/>
        </w:rPr>
        <w:t>，</w:t>
      </w:r>
      <w:r>
        <w:rPr>
          <w:rStyle w:val="HTML"/>
          <w:rFonts w:ascii="Lucida Console" w:hAnsi="Lucida Console"/>
          <w:color w:val="1A1A1A"/>
          <w:sz w:val="21"/>
          <w:szCs w:val="21"/>
          <w:bdr w:val="single" w:sz="6" w:space="1" w:color="CCCCCC" w:frame="1"/>
          <w:shd w:val="clear" w:color="auto" w:fill="DDDDDD"/>
        </w:rPr>
        <w:t>10</w:t>
      </w:r>
      <w:r>
        <w:rPr>
          <w:rFonts w:ascii="Lucida Sans Unicode" w:hAnsi="Lucida Sans Unicode" w:cs="Lucida Sans Unicode"/>
          <w:color w:val="1A1A1A"/>
        </w:rPr>
        <w:t> </w:t>
      </w:r>
      <w:r>
        <w:rPr>
          <w:rFonts w:ascii="Lucida Sans Unicode" w:hAnsi="Lucida Sans Unicode" w:cs="Lucida Sans Unicode"/>
          <w:color w:val="1A1A1A"/>
        </w:rPr>
        <w:t>。</w:t>
      </w:r>
    </w:p>
    <w:p w:rsidR="002966E1" w:rsidRDefault="002966E1" w:rsidP="002966E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目前市面上目前使用比较广泛的</w:t>
      </w:r>
      <w:r>
        <w:rPr>
          <w:rFonts w:ascii="Lucida Sans Unicode" w:hAnsi="Lucida Sans Unicode" w:cs="Lucida Sans Unicode"/>
          <w:color w:val="1A1A1A"/>
        </w:rPr>
        <w:t xml:space="preserve"> MyBatis </w:t>
      </w:r>
      <w:r>
        <w:rPr>
          <w:rFonts w:ascii="Lucida Sans Unicode" w:hAnsi="Lucida Sans Unicode" w:cs="Lucida Sans Unicode"/>
          <w:color w:val="1A1A1A"/>
        </w:rPr>
        <w:t>分页插件有：</w:t>
      </w:r>
    </w:p>
    <w:p w:rsidR="002966E1" w:rsidRDefault="00167304" w:rsidP="00FA61C5">
      <w:pPr>
        <w:widowControl/>
        <w:numPr>
          <w:ilvl w:val="0"/>
          <w:numId w:val="169"/>
        </w:numPr>
        <w:shd w:val="clear" w:color="auto" w:fill="FFFFFF"/>
        <w:ind w:left="0"/>
        <w:jc w:val="left"/>
        <w:rPr>
          <w:rFonts w:ascii="Lucida Sans Unicode" w:hAnsi="Lucida Sans Unicode" w:cs="Lucida Sans Unicode"/>
          <w:color w:val="1A1A1A"/>
          <w:szCs w:val="21"/>
        </w:rPr>
      </w:pPr>
      <w:hyperlink r:id="rId364" w:tgtFrame="_blank" w:history="1">
        <w:r w:rsidR="002966E1">
          <w:rPr>
            <w:rStyle w:val="a5"/>
            <w:rFonts w:ascii="Lucida Sans Unicode" w:hAnsi="Lucida Sans Unicode" w:cs="Lucida Sans Unicode"/>
            <w:color w:val="0088CC"/>
            <w:szCs w:val="21"/>
          </w:rPr>
          <w:t>Mybatis-PageHelper</w:t>
        </w:r>
      </w:hyperlink>
    </w:p>
    <w:p w:rsidR="002966E1" w:rsidRDefault="00167304" w:rsidP="00FA61C5">
      <w:pPr>
        <w:widowControl/>
        <w:numPr>
          <w:ilvl w:val="0"/>
          <w:numId w:val="169"/>
        </w:numPr>
        <w:shd w:val="clear" w:color="auto" w:fill="FFFFFF"/>
        <w:ind w:left="0"/>
        <w:jc w:val="left"/>
        <w:rPr>
          <w:rFonts w:ascii="Lucida Sans Unicode" w:hAnsi="Lucida Sans Unicode" w:cs="Lucida Sans Unicode"/>
          <w:color w:val="1A1A1A"/>
          <w:szCs w:val="21"/>
        </w:rPr>
      </w:pPr>
      <w:hyperlink r:id="rId365" w:tgtFrame="_blank" w:history="1">
        <w:r w:rsidR="002966E1">
          <w:rPr>
            <w:rStyle w:val="a5"/>
            <w:rFonts w:ascii="Lucida Sans Unicode" w:hAnsi="Lucida Sans Unicode" w:cs="Lucida Sans Unicode"/>
            <w:color w:val="0088CC"/>
            <w:szCs w:val="21"/>
          </w:rPr>
          <w:t>MyBatis-Plus</w:t>
        </w:r>
      </w:hyperlink>
    </w:p>
    <w:p w:rsidR="002966E1" w:rsidRDefault="002966E1" w:rsidP="002966E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从现在看来，</w:t>
      </w:r>
      <w:hyperlink r:id="rId366" w:tgtFrame="_blank" w:history="1">
        <w:r>
          <w:rPr>
            <w:rStyle w:val="a5"/>
            <w:rFonts w:ascii="Lucida Sans Unicode" w:hAnsi="Lucida Sans Unicode" w:cs="Lucida Sans Unicode"/>
            <w:color w:val="0088CC"/>
          </w:rPr>
          <w:t>MyBatis-Plus</w:t>
        </w:r>
      </w:hyperlink>
      <w:r>
        <w:rPr>
          <w:rFonts w:ascii="Lucida Sans Unicode" w:hAnsi="Lucida Sans Unicode" w:cs="Lucida Sans Unicode"/>
          <w:color w:val="1A1A1A"/>
        </w:rPr>
        <w:t> </w:t>
      </w:r>
      <w:r>
        <w:rPr>
          <w:rFonts w:ascii="Lucida Sans Unicode" w:hAnsi="Lucida Sans Unicode" w:cs="Lucida Sans Unicode"/>
          <w:color w:val="1A1A1A"/>
        </w:rPr>
        <w:t>逐步使用的更加广泛。</w:t>
      </w:r>
    </w:p>
    <w:p w:rsidR="00FE4270" w:rsidRPr="002966E1" w:rsidRDefault="002966E1" w:rsidP="002966E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关于</w:t>
      </w:r>
      <w:r>
        <w:rPr>
          <w:rFonts w:ascii="Lucida Sans Unicode" w:hAnsi="Lucida Sans Unicode" w:cs="Lucida Sans Unicode"/>
          <w:color w:val="1A1A1A"/>
        </w:rPr>
        <w:t xml:space="preserve"> MyBatis </w:t>
      </w:r>
      <w:r>
        <w:rPr>
          <w:rFonts w:ascii="Lucida Sans Unicode" w:hAnsi="Lucida Sans Unicode" w:cs="Lucida Sans Unicode"/>
          <w:color w:val="1A1A1A"/>
        </w:rPr>
        <w:t>分页插件的原理深入，可以看看</w:t>
      </w:r>
      <w:r>
        <w:rPr>
          <w:rFonts w:ascii="Lucida Sans Unicode" w:hAnsi="Lucida Sans Unicode" w:cs="Lucida Sans Unicode"/>
          <w:color w:val="1A1A1A"/>
        </w:rPr>
        <w:t> </w:t>
      </w:r>
      <w:hyperlink r:id="rId367" w:history="1">
        <w:r>
          <w:rPr>
            <w:rStyle w:val="a5"/>
            <w:rFonts w:ascii="Lucida Sans Unicode" w:hAnsi="Lucida Sans Unicode" w:cs="Lucida Sans Unicode"/>
            <w:color w:val="0088CC"/>
          </w:rPr>
          <w:t>《精尽</w:t>
        </w:r>
        <w:r>
          <w:rPr>
            <w:rStyle w:val="a5"/>
            <w:rFonts w:ascii="Lucida Sans Unicode" w:hAnsi="Lucida Sans Unicode" w:cs="Lucida Sans Unicode"/>
            <w:color w:val="0088CC"/>
          </w:rPr>
          <w:t xml:space="preserve"> MyBatis </w:t>
        </w:r>
        <w:r>
          <w:rPr>
            <w:rStyle w:val="a5"/>
            <w:rFonts w:ascii="Lucida Sans Unicode" w:hAnsi="Lucida Sans Unicode" w:cs="Lucida Sans Unicode"/>
            <w:color w:val="0088CC"/>
          </w:rPr>
          <w:t>源码分析</w:t>
        </w:r>
        <w:r>
          <w:rPr>
            <w:rStyle w:val="a5"/>
            <w:rFonts w:ascii="Lucida Sans Unicode" w:hAnsi="Lucida Sans Unicode" w:cs="Lucida Sans Unicode"/>
            <w:color w:val="0088CC"/>
          </w:rPr>
          <w:t xml:space="preserve"> —— </w:t>
        </w:r>
        <w:r>
          <w:rPr>
            <w:rStyle w:val="a5"/>
            <w:rFonts w:ascii="Lucida Sans Unicode" w:hAnsi="Lucida Sans Unicode" w:cs="Lucida Sans Unicode"/>
            <w:color w:val="0088CC"/>
          </w:rPr>
          <w:t>插件体系（二）之</w:t>
        </w:r>
        <w:r>
          <w:rPr>
            <w:rStyle w:val="a5"/>
            <w:rFonts w:ascii="Lucida Sans Unicode" w:hAnsi="Lucida Sans Unicode" w:cs="Lucida Sans Unicode"/>
            <w:color w:val="0088CC"/>
          </w:rPr>
          <w:t xml:space="preserve"> PageHelper</w:t>
        </w:r>
        <w:r>
          <w:rPr>
            <w:rStyle w:val="a5"/>
            <w:rFonts w:ascii="Lucida Sans Unicode" w:hAnsi="Lucida Sans Unicode" w:cs="Lucida Sans Unicode"/>
            <w:color w:val="0088CC"/>
          </w:rPr>
          <w:t>》</w:t>
        </w:r>
      </w:hyperlink>
      <w:r>
        <w:rPr>
          <w:rFonts w:ascii="Lucida Sans Unicode" w:hAnsi="Lucida Sans Unicode" w:cs="Lucida Sans Unicode"/>
          <w:color w:val="1A1A1A"/>
        </w:rPr>
        <w:t> </w:t>
      </w:r>
      <w:r>
        <w:rPr>
          <w:rFonts w:ascii="Lucida Sans Unicode" w:hAnsi="Lucida Sans Unicode" w:cs="Lucida Sans Unicode"/>
          <w:color w:val="1A1A1A"/>
        </w:rPr>
        <w:t>。</w:t>
      </w:r>
    </w:p>
    <w:p w:rsidR="00FE4270" w:rsidRDefault="00FE4270" w:rsidP="00FE4270">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 xml:space="preserve">9.MyBatis </w:t>
      </w:r>
      <w:r>
        <w:rPr>
          <w:rFonts w:ascii="Arial" w:hAnsi="Arial" w:cs="Arial"/>
          <w:b w:val="0"/>
          <w:bCs w:val="0"/>
          <w:color w:val="333333"/>
          <w:sz w:val="30"/>
          <w:szCs w:val="30"/>
        </w:rPr>
        <w:t>是否支持延迟加载？如果支持，它的实现原理是什么？</w:t>
      </w:r>
    </w:p>
    <w:p w:rsidR="007470FA" w:rsidRPr="007470FA" w:rsidRDefault="007470FA" w:rsidP="007470FA">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7470FA">
        <w:rPr>
          <w:rFonts w:ascii="Lucida Sans Unicode" w:eastAsia="宋体" w:hAnsi="Lucida Sans Unicode" w:cs="Lucida Sans Unicode"/>
          <w:color w:val="1A1A1A"/>
          <w:kern w:val="0"/>
          <w:sz w:val="24"/>
          <w:szCs w:val="24"/>
        </w:rPr>
        <w:t xml:space="preserve">Mybatis </w:t>
      </w:r>
      <w:r w:rsidRPr="007470FA">
        <w:rPr>
          <w:rFonts w:ascii="Lucida Sans Unicode" w:eastAsia="宋体" w:hAnsi="Lucida Sans Unicode" w:cs="Lucida Sans Unicode"/>
          <w:color w:val="1A1A1A"/>
          <w:kern w:val="0"/>
          <w:sz w:val="24"/>
          <w:szCs w:val="24"/>
        </w:rPr>
        <w:t>仅支持</w:t>
      </w:r>
      <w:r w:rsidRPr="007470FA">
        <w:rPr>
          <w:rFonts w:ascii="Lucida Sans Unicode" w:eastAsia="宋体" w:hAnsi="Lucida Sans Unicode" w:cs="Lucida Sans Unicode"/>
          <w:color w:val="1A1A1A"/>
          <w:kern w:val="0"/>
          <w:sz w:val="24"/>
          <w:szCs w:val="24"/>
        </w:rPr>
        <w:t xml:space="preserve"> association </w:t>
      </w:r>
      <w:r w:rsidRPr="007470FA">
        <w:rPr>
          <w:rFonts w:ascii="Lucida Sans Unicode" w:eastAsia="宋体" w:hAnsi="Lucida Sans Unicode" w:cs="Lucida Sans Unicode"/>
          <w:color w:val="1A1A1A"/>
          <w:kern w:val="0"/>
          <w:sz w:val="24"/>
          <w:szCs w:val="24"/>
        </w:rPr>
        <w:t>关联对象和</w:t>
      </w:r>
      <w:r w:rsidRPr="007470FA">
        <w:rPr>
          <w:rFonts w:ascii="Lucida Sans Unicode" w:eastAsia="宋体" w:hAnsi="Lucida Sans Unicode" w:cs="Lucida Sans Unicode"/>
          <w:color w:val="1A1A1A"/>
          <w:kern w:val="0"/>
          <w:sz w:val="24"/>
          <w:szCs w:val="24"/>
        </w:rPr>
        <w:t xml:space="preserve"> collection </w:t>
      </w:r>
      <w:r w:rsidRPr="007470FA">
        <w:rPr>
          <w:rFonts w:ascii="Lucida Sans Unicode" w:eastAsia="宋体" w:hAnsi="Lucida Sans Unicode" w:cs="Lucida Sans Unicode"/>
          <w:color w:val="1A1A1A"/>
          <w:kern w:val="0"/>
          <w:sz w:val="24"/>
          <w:szCs w:val="24"/>
        </w:rPr>
        <w:t>关联集合对象的延迟加载。其中，</w:t>
      </w:r>
      <w:r w:rsidRPr="007470FA">
        <w:rPr>
          <w:rFonts w:ascii="Lucida Sans Unicode" w:eastAsia="宋体" w:hAnsi="Lucida Sans Unicode" w:cs="Lucida Sans Unicode"/>
          <w:color w:val="1A1A1A"/>
          <w:kern w:val="0"/>
          <w:sz w:val="24"/>
          <w:szCs w:val="24"/>
        </w:rPr>
        <w:t xml:space="preserve">association </w:t>
      </w:r>
      <w:r w:rsidRPr="007470FA">
        <w:rPr>
          <w:rFonts w:ascii="Lucida Sans Unicode" w:eastAsia="宋体" w:hAnsi="Lucida Sans Unicode" w:cs="Lucida Sans Unicode"/>
          <w:color w:val="1A1A1A"/>
          <w:kern w:val="0"/>
          <w:sz w:val="24"/>
          <w:szCs w:val="24"/>
        </w:rPr>
        <w:t>指的就是</w:t>
      </w:r>
      <w:r w:rsidRPr="007470FA">
        <w:rPr>
          <w:rFonts w:ascii="Lucida Sans Unicode" w:eastAsia="宋体" w:hAnsi="Lucida Sans Unicode" w:cs="Lucida Sans Unicode"/>
          <w:b/>
          <w:bCs/>
          <w:color w:val="1A1A1A"/>
          <w:kern w:val="0"/>
          <w:sz w:val="24"/>
          <w:szCs w:val="24"/>
        </w:rPr>
        <w:t>一对一</w:t>
      </w:r>
      <w:r w:rsidRPr="007470FA">
        <w:rPr>
          <w:rFonts w:ascii="Lucida Sans Unicode" w:eastAsia="宋体" w:hAnsi="Lucida Sans Unicode" w:cs="Lucida Sans Unicode"/>
          <w:color w:val="1A1A1A"/>
          <w:kern w:val="0"/>
          <w:sz w:val="24"/>
          <w:szCs w:val="24"/>
        </w:rPr>
        <w:t>，</w:t>
      </w:r>
      <w:r w:rsidRPr="007470FA">
        <w:rPr>
          <w:rFonts w:ascii="Lucida Sans Unicode" w:eastAsia="宋体" w:hAnsi="Lucida Sans Unicode" w:cs="Lucida Sans Unicode"/>
          <w:color w:val="1A1A1A"/>
          <w:kern w:val="0"/>
          <w:sz w:val="24"/>
          <w:szCs w:val="24"/>
        </w:rPr>
        <w:t xml:space="preserve">collection </w:t>
      </w:r>
      <w:r w:rsidRPr="007470FA">
        <w:rPr>
          <w:rFonts w:ascii="Lucida Sans Unicode" w:eastAsia="宋体" w:hAnsi="Lucida Sans Unicode" w:cs="Lucida Sans Unicode"/>
          <w:color w:val="1A1A1A"/>
          <w:kern w:val="0"/>
          <w:sz w:val="24"/>
          <w:szCs w:val="24"/>
        </w:rPr>
        <w:t>指的就是</w:t>
      </w:r>
      <w:r w:rsidRPr="007470FA">
        <w:rPr>
          <w:rFonts w:ascii="Lucida Sans Unicode" w:eastAsia="宋体" w:hAnsi="Lucida Sans Unicode" w:cs="Lucida Sans Unicode"/>
          <w:b/>
          <w:bCs/>
          <w:color w:val="1A1A1A"/>
          <w:kern w:val="0"/>
          <w:sz w:val="24"/>
          <w:szCs w:val="24"/>
        </w:rPr>
        <w:t>一对多查询</w:t>
      </w:r>
      <w:r w:rsidRPr="007470FA">
        <w:rPr>
          <w:rFonts w:ascii="Lucida Sans Unicode" w:eastAsia="宋体" w:hAnsi="Lucida Sans Unicode" w:cs="Lucida Sans Unicode"/>
          <w:color w:val="1A1A1A"/>
          <w:kern w:val="0"/>
          <w:sz w:val="24"/>
          <w:szCs w:val="24"/>
        </w:rPr>
        <w:t>。在</w:t>
      </w:r>
      <w:r w:rsidRPr="007470FA">
        <w:rPr>
          <w:rFonts w:ascii="Lucida Sans Unicode" w:eastAsia="宋体" w:hAnsi="Lucida Sans Unicode" w:cs="Lucida Sans Unicode"/>
          <w:color w:val="1A1A1A"/>
          <w:kern w:val="0"/>
          <w:sz w:val="24"/>
          <w:szCs w:val="24"/>
        </w:rPr>
        <w:t xml:space="preserve"> Mybatis </w:t>
      </w:r>
      <w:r w:rsidRPr="007470FA">
        <w:rPr>
          <w:rFonts w:ascii="Lucida Sans Unicode" w:eastAsia="宋体" w:hAnsi="Lucida Sans Unicode" w:cs="Lucida Sans Unicode"/>
          <w:color w:val="1A1A1A"/>
          <w:kern w:val="0"/>
          <w:sz w:val="24"/>
          <w:szCs w:val="24"/>
        </w:rPr>
        <w:t>配置文件中，可以配置</w:t>
      </w:r>
      <w:r w:rsidRPr="007470FA">
        <w:rPr>
          <w:rFonts w:ascii="Lucida Sans Unicode" w:eastAsia="宋体" w:hAnsi="Lucida Sans Unicode" w:cs="Lucida Sans Unicode"/>
          <w:color w:val="1A1A1A"/>
          <w:kern w:val="0"/>
          <w:sz w:val="24"/>
          <w:szCs w:val="24"/>
        </w:rPr>
        <w:t> </w:t>
      </w:r>
      <w:r w:rsidRPr="007470FA">
        <w:rPr>
          <w:rFonts w:ascii="Lucida Console" w:eastAsia="宋体" w:hAnsi="Lucida Console" w:cs="宋体"/>
          <w:color w:val="1A1A1A"/>
          <w:kern w:val="0"/>
          <w:szCs w:val="21"/>
          <w:bdr w:val="single" w:sz="6" w:space="1" w:color="CCCCCC" w:frame="1"/>
          <w:shd w:val="clear" w:color="auto" w:fill="DDDDDD"/>
        </w:rPr>
        <w:t>&lt;setting name="lazyLoadingEnabled" value="true" /&gt;</w:t>
      </w:r>
      <w:r w:rsidRPr="007470FA">
        <w:rPr>
          <w:rFonts w:ascii="Lucida Sans Unicode" w:eastAsia="宋体" w:hAnsi="Lucida Sans Unicode" w:cs="Lucida Sans Unicode"/>
          <w:color w:val="1A1A1A"/>
          <w:kern w:val="0"/>
          <w:sz w:val="24"/>
          <w:szCs w:val="24"/>
        </w:rPr>
        <w:t> </w:t>
      </w:r>
      <w:r w:rsidRPr="007470FA">
        <w:rPr>
          <w:rFonts w:ascii="Lucida Sans Unicode" w:eastAsia="宋体" w:hAnsi="Lucida Sans Unicode" w:cs="Lucida Sans Unicode"/>
          <w:color w:val="1A1A1A"/>
          <w:kern w:val="0"/>
          <w:sz w:val="24"/>
          <w:szCs w:val="24"/>
        </w:rPr>
        <w:t>来启用延迟加载的功能。默认情况下，延迟加载的功能是</w:t>
      </w:r>
      <w:r w:rsidRPr="007470FA">
        <w:rPr>
          <w:rFonts w:ascii="Lucida Sans Unicode" w:eastAsia="宋体" w:hAnsi="Lucida Sans Unicode" w:cs="Lucida Sans Unicode"/>
          <w:b/>
          <w:bCs/>
          <w:color w:val="1A1A1A"/>
          <w:kern w:val="0"/>
          <w:sz w:val="24"/>
          <w:szCs w:val="24"/>
        </w:rPr>
        <w:t>关闭</w:t>
      </w:r>
      <w:r w:rsidRPr="007470FA">
        <w:rPr>
          <w:rFonts w:ascii="Lucida Sans Unicode" w:eastAsia="宋体" w:hAnsi="Lucida Sans Unicode" w:cs="Lucida Sans Unicode"/>
          <w:color w:val="1A1A1A"/>
          <w:kern w:val="0"/>
          <w:sz w:val="24"/>
          <w:szCs w:val="24"/>
        </w:rPr>
        <w:t>的。</w:t>
      </w:r>
    </w:p>
    <w:p w:rsidR="007470FA" w:rsidRPr="007470FA" w:rsidRDefault="007470FA" w:rsidP="007470FA">
      <w:pPr>
        <w:widowControl/>
        <w:shd w:val="clear" w:color="auto" w:fill="FFFFFF"/>
        <w:jc w:val="left"/>
        <w:rPr>
          <w:rFonts w:ascii="Lucida Sans Unicode" w:eastAsia="宋体" w:hAnsi="Lucida Sans Unicode" w:cs="Lucida Sans Unicode"/>
          <w:color w:val="1A1A1A"/>
          <w:kern w:val="0"/>
          <w:sz w:val="24"/>
          <w:szCs w:val="24"/>
        </w:rPr>
      </w:pPr>
      <w:r w:rsidRPr="007470FA">
        <w:rPr>
          <w:rFonts w:ascii="Lucida Sans Unicode" w:eastAsia="宋体" w:hAnsi="Lucida Sans Unicode" w:cs="Lucida Sans Unicode"/>
          <w:color w:val="1A1A1A"/>
          <w:kern w:val="0"/>
          <w:sz w:val="24"/>
          <w:szCs w:val="24"/>
        </w:rPr>
        <w:t>它的原理是，使用</w:t>
      </w:r>
      <w:r w:rsidRPr="007470FA">
        <w:rPr>
          <w:rFonts w:ascii="Lucida Sans Unicode" w:eastAsia="宋体" w:hAnsi="Lucida Sans Unicode" w:cs="Lucida Sans Unicode"/>
          <w:color w:val="1A1A1A"/>
          <w:kern w:val="0"/>
          <w:sz w:val="24"/>
          <w:szCs w:val="24"/>
        </w:rPr>
        <w:t xml:space="preserve"> CGLIB </w:t>
      </w:r>
      <w:r w:rsidRPr="007470FA">
        <w:rPr>
          <w:rFonts w:ascii="Lucida Sans Unicode" w:eastAsia="宋体" w:hAnsi="Lucida Sans Unicode" w:cs="Lucida Sans Unicode"/>
          <w:color w:val="1A1A1A"/>
          <w:kern w:val="0"/>
          <w:sz w:val="24"/>
          <w:szCs w:val="24"/>
        </w:rPr>
        <w:t>或</w:t>
      </w:r>
      <w:r w:rsidRPr="007470FA">
        <w:rPr>
          <w:rFonts w:ascii="Lucida Sans Unicode" w:eastAsia="宋体" w:hAnsi="Lucida Sans Unicode" w:cs="Lucida Sans Unicode"/>
          <w:color w:val="1A1A1A"/>
          <w:kern w:val="0"/>
          <w:sz w:val="24"/>
          <w:szCs w:val="24"/>
        </w:rPr>
        <w:t xml:space="preserve"> Javassist( </w:t>
      </w:r>
      <w:r w:rsidRPr="007470FA">
        <w:rPr>
          <w:rFonts w:ascii="Lucida Sans Unicode" w:eastAsia="宋体" w:hAnsi="Lucida Sans Unicode" w:cs="Lucida Sans Unicode"/>
          <w:color w:val="1A1A1A"/>
          <w:kern w:val="0"/>
          <w:sz w:val="24"/>
          <w:szCs w:val="24"/>
        </w:rPr>
        <w:t>默认</w:t>
      </w:r>
      <w:r w:rsidRPr="007470FA">
        <w:rPr>
          <w:rFonts w:ascii="Lucida Sans Unicode" w:eastAsia="宋体" w:hAnsi="Lucida Sans Unicode" w:cs="Lucida Sans Unicode"/>
          <w:color w:val="1A1A1A"/>
          <w:kern w:val="0"/>
          <w:sz w:val="24"/>
          <w:szCs w:val="24"/>
        </w:rPr>
        <w:t xml:space="preserve"> ) </w:t>
      </w:r>
      <w:r w:rsidRPr="007470FA">
        <w:rPr>
          <w:rFonts w:ascii="Lucida Sans Unicode" w:eastAsia="宋体" w:hAnsi="Lucida Sans Unicode" w:cs="Lucida Sans Unicode"/>
          <w:color w:val="1A1A1A"/>
          <w:kern w:val="0"/>
          <w:sz w:val="24"/>
          <w:szCs w:val="24"/>
        </w:rPr>
        <w:t>创建目标对象的代理对象。当调用代理对象的延迟加载属性的</w:t>
      </w:r>
      <w:r w:rsidRPr="007470FA">
        <w:rPr>
          <w:rFonts w:ascii="Lucida Sans Unicode" w:eastAsia="宋体" w:hAnsi="Lucida Sans Unicode" w:cs="Lucida Sans Unicode"/>
          <w:color w:val="1A1A1A"/>
          <w:kern w:val="0"/>
          <w:sz w:val="24"/>
          <w:szCs w:val="24"/>
        </w:rPr>
        <w:t xml:space="preserve"> getting </w:t>
      </w:r>
      <w:r w:rsidRPr="007470FA">
        <w:rPr>
          <w:rFonts w:ascii="Lucida Sans Unicode" w:eastAsia="宋体" w:hAnsi="Lucida Sans Unicode" w:cs="Lucida Sans Unicode"/>
          <w:color w:val="1A1A1A"/>
          <w:kern w:val="0"/>
          <w:sz w:val="24"/>
          <w:szCs w:val="24"/>
        </w:rPr>
        <w:t>方法时，进入拦截器方法。比如调用</w:t>
      </w:r>
      <w:r w:rsidRPr="007470FA">
        <w:rPr>
          <w:rFonts w:ascii="Lucida Sans Unicode" w:eastAsia="宋体" w:hAnsi="Lucida Sans Unicode" w:cs="Lucida Sans Unicode"/>
          <w:color w:val="1A1A1A"/>
          <w:kern w:val="0"/>
          <w:sz w:val="24"/>
          <w:szCs w:val="24"/>
        </w:rPr>
        <w:t> </w:t>
      </w:r>
      <w:r w:rsidRPr="007470FA">
        <w:rPr>
          <w:rFonts w:ascii="Lucida Console" w:eastAsia="宋体" w:hAnsi="Lucida Console" w:cs="宋体"/>
          <w:color w:val="1A1A1A"/>
          <w:kern w:val="0"/>
          <w:szCs w:val="21"/>
          <w:bdr w:val="single" w:sz="6" w:space="1" w:color="CCCCCC" w:frame="1"/>
          <w:shd w:val="clear" w:color="auto" w:fill="DDDDDD"/>
        </w:rPr>
        <w:t>a.getB().getName()</w:t>
      </w:r>
      <w:r w:rsidRPr="007470FA">
        <w:rPr>
          <w:rFonts w:ascii="Lucida Sans Unicode" w:eastAsia="宋体" w:hAnsi="Lucida Sans Unicode" w:cs="Lucida Sans Unicode"/>
          <w:color w:val="1A1A1A"/>
          <w:kern w:val="0"/>
          <w:sz w:val="24"/>
          <w:szCs w:val="24"/>
        </w:rPr>
        <w:t> </w:t>
      </w:r>
      <w:r w:rsidRPr="007470FA">
        <w:rPr>
          <w:rFonts w:ascii="Lucida Sans Unicode" w:eastAsia="宋体" w:hAnsi="Lucida Sans Unicode" w:cs="Lucida Sans Unicode"/>
          <w:color w:val="1A1A1A"/>
          <w:kern w:val="0"/>
          <w:sz w:val="24"/>
          <w:szCs w:val="24"/>
        </w:rPr>
        <w:t>方法，进入拦截器的</w:t>
      </w:r>
      <w:r w:rsidRPr="007470FA">
        <w:rPr>
          <w:rFonts w:ascii="Lucida Sans Unicode" w:eastAsia="宋体" w:hAnsi="Lucida Sans Unicode" w:cs="Lucida Sans Unicode"/>
          <w:color w:val="1A1A1A"/>
          <w:kern w:val="0"/>
          <w:sz w:val="24"/>
          <w:szCs w:val="24"/>
        </w:rPr>
        <w:t> </w:t>
      </w:r>
      <w:r w:rsidRPr="007470FA">
        <w:rPr>
          <w:rFonts w:ascii="Lucida Console" w:eastAsia="宋体" w:hAnsi="Lucida Console" w:cs="宋体"/>
          <w:color w:val="1A1A1A"/>
          <w:kern w:val="0"/>
          <w:szCs w:val="21"/>
          <w:bdr w:val="single" w:sz="6" w:space="1" w:color="CCCCCC" w:frame="1"/>
          <w:shd w:val="clear" w:color="auto" w:fill="DDDDDD"/>
        </w:rPr>
        <w:t>invoke(...)</w:t>
      </w:r>
      <w:r w:rsidRPr="007470FA">
        <w:rPr>
          <w:rFonts w:ascii="Lucida Sans Unicode" w:eastAsia="宋体" w:hAnsi="Lucida Sans Unicode" w:cs="Lucida Sans Unicode"/>
          <w:color w:val="1A1A1A"/>
          <w:kern w:val="0"/>
          <w:sz w:val="24"/>
          <w:szCs w:val="24"/>
        </w:rPr>
        <w:t> </w:t>
      </w:r>
      <w:r w:rsidRPr="007470FA">
        <w:rPr>
          <w:rFonts w:ascii="Lucida Sans Unicode" w:eastAsia="宋体" w:hAnsi="Lucida Sans Unicode" w:cs="Lucida Sans Unicode"/>
          <w:color w:val="1A1A1A"/>
          <w:kern w:val="0"/>
          <w:sz w:val="24"/>
          <w:szCs w:val="24"/>
        </w:rPr>
        <w:t>方法，发现</w:t>
      </w:r>
      <w:r w:rsidRPr="007470FA">
        <w:rPr>
          <w:rFonts w:ascii="Lucida Sans Unicode" w:eastAsia="宋体" w:hAnsi="Lucida Sans Unicode" w:cs="Lucida Sans Unicode"/>
          <w:color w:val="1A1A1A"/>
          <w:kern w:val="0"/>
          <w:sz w:val="24"/>
          <w:szCs w:val="24"/>
        </w:rPr>
        <w:t> </w:t>
      </w:r>
      <w:r w:rsidRPr="007470FA">
        <w:rPr>
          <w:rFonts w:ascii="Lucida Console" w:eastAsia="宋体" w:hAnsi="Lucida Console" w:cs="宋体"/>
          <w:color w:val="1A1A1A"/>
          <w:kern w:val="0"/>
          <w:szCs w:val="21"/>
          <w:bdr w:val="single" w:sz="6" w:space="1" w:color="CCCCCC" w:frame="1"/>
          <w:shd w:val="clear" w:color="auto" w:fill="DDDDDD"/>
        </w:rPr>
        <w:t>a.getB()</w:t>
      </w:r>
      <w:r w:rsidRPr="007470FA">
        <w:rPr>
          <w:rFonts w:ascii="Lucida Sans Unicode" w:eastAsia="宋体" w:hAnsi="Lucida Sans Unicode" w:cs="Lucida Sans Unicode"/>
          <w:color w:val="1A1A1A"/>
          <w:kern w:val="0"/>
          <w:sz w:val="24"/>
          <w:szCs w:val="24"/>
        </w:rPr>
        <w:t> </w:t>
      </w:r>
      <w:r w:rsidRPr="007470FA">
        <w:rPr>
          <w:rFonts w:ascii="Lucida Sans Unicode" w:eastAsia="宋体" w:hAnsi="Lucida Sans Unicode" w:cs="Lucida Sans Unicode"/>
          <w:color w:val="1A1A1A"/>
          <w:kern w:val="0"/>
          <w:sz w:val="24"/>
          <w:szCs w:val="24"/>
        </w:rPr>
        <w:t>需要延迟加载时，那么就会单独发送事先保存好的查询关联</w:t>
      </w:r>
      <w:r w:rsidRPr="007470FA">
        <w:rPr>
          <w:rFonts w:ascii="Lucida Sans Unicode" w:eastAsia="宋体" w:hAnsi="Lucida Sans Unicode" w:cs="Lucida Sans Unicode"/>
          <w:color w:val="1A1A1A"/>
          <w:kern w:val="0"/>
          <w:sz w:val="24"/>
          <w:szCs w:val="24"/>
        </w:rPr>
        <w:t xml:space="preserve"> B </w:t>
      </w:r>
      <w:r w:rsidRPr="007470FA">
        <w:rPr>
          <w:rFonts w:ascii="Lucida Sans Unicode" w:eastAsia="宋体" w:hAnsi="Lucida Sans Unicode" w:cs="Lucida Sans Unicode"/>
          <w:color w:val="1A1A1A"/>
          <w:kern w:val="0"/>
          <w:sz w:val="24"/>
          <w:szCs w:val="24"/>
        </w:rPr>
        <w:t>对象的</w:t>
      </w:r>
      <w:r w:rsidRPr="007470FA">
        <w:rPr>
          <w:rFonts w:ascii="Lucida Sans Unicode" w:eastAsia="宋体" w:hAnsi="Lucida Sans Unicode" w:cs="Lucida Sans Unicode"/>
          <w:color w:val="1A1A1A"/>
          <w:kern w:val="0"/>
          <w:sz w:val="24"/>
          <w:szCs w:val="24"/>
        </w:rPr>
        <w:t xml:space="preserve"> SQL </w:t>
      </w:r>
      <w:r w:rsidRPr="007470FA">
        <w:rPr>
          <w:rFonts w:ascii="Lucida Sans Unicode" w:eastAsia="宋体" w:hAnsi="Lucida Sans Unicode" w:cs="Lucida Sans Unicode"/>
          <w:color w:val="1A1A1A"/>
          <w:kern w:val="0"/>
          <w:sz w:val="24"/>
          <w:szCs w:val="24"/>
        </w:rPr>
        <w:t>，把</w:t>
      </w:r>
      <w:r w:rsidRPr="007470FA">
        <w:rPr>
          <w:rFonts w:ascii="Lucida Sans Unicode" w:eastAsia="宋体" w:hAnsi="Lucida Sans Unicode" w:cs="Lucida Sans Unicode"/>
          <w:color w:val="1A1A1A"/>
          <w:kern w:val="0"/>
          <w:sz w:val="24"/>
          <w:szCs w:val="24"/>
        </w:rPr>
        <w:t xml:space="preserve"> B </w:t>
      </w:r>
      <w:r w:rsidRPr="007470FA">
        <w:rPr>
          <w:rFonts w:ascii="Lucida Sans Unicode" w:eastAsia="宋体" w:hAnsi="Lucida Sans Unicode" w:cs="Lucida Sans Unicode"/>
          <w:color w:val="1A1A1A"/>
          <w:kern w:val="0"/>
          <w:sz w:val="24"/>
          <w:szCs w:val="24"/>
        </w:rPr>
        <w:t>查询上来，然后调用</w:t>
      </w:r>
      <w:r w:rsidRPr="007470FA">
        <w:rPr>
          <w:rFonts w:ascii="Lucida Console" w:eastAsia="宋体" w:hAnsi="Lucida Console" w:cs="宋体"/>
          <w:color w:val="1A1A1A"/>
          <w:kern w:val="0"/>
          <w:szCs w:val="21"/>
          <w:bdr w:val="single" w:sz="6" w:space="1" w:color="CCCCCC" w:frame="1"/>
          <w:shd w:val="clear" w:color="auto" w:fill="DDDDDD"/>
        </w:rPr>
        <w:t>a.setB(b)</w:t>
      </w:r>
      <w:r w:rsidRPr="007470FA">
        <w:rPr>
          <w:rFonts w:ascii="Lucida Sans Unicode" w:eastAsia="宋体" w:hAnsi="Lucida Sans Unicode" w:cs="Lucida Sans Unicode"/>
          <w:color w:val="1A1A1A"/>
          <w:kern w:val="0"/>
          <w:sz w:val="24"/>
          <w:szCs w:val="24"/>
        </w:rPr>
        <w:t> </w:t>
      </w:r>
      <w:r w:rsidRPr="007470FA">
        <w:rPr>
          <w:rFonts w:ascii="Lucida Sans Unicode" w:eastAsia="宋体" w:hAnsi="Lucida Sans Unicode" w:cs="Lucida Sans Unicode"/>
          <w:color w:val="1A1A1A"/>
          <w:kern w:val="0"/>
          <w:sz w:val="24"/>
          <w:szCs w:val="24"/>
        </w:rPr>
        <w:t>方法，于是</w:t>
      </w:r>
      <w:r w:rsidRPr="007470FA">
        <w:rPr>
          <w:rFonts w:ascii="Lucida Sans Unicode" w:eastAsia="宋体" w:hAnsi="Lucida Sans Unicode" w:cs="Lucida Sans Unicode"/>
          <w:color w:val="1A1A1A"/>
          <w:kern w:val="0"/>
          <w:sz w:val="24"/>
          <w:szCs w:val="24"/>
        </w:rPr>
        <w:t> </w:t>
      </w:r>
      <w:r w:rsidRPr="007470FA">
        <w:rPr>
          <w:rFonts w:ascii="Lucida Console" w:eastAsia="宋体" w:hAnsi="Lucida Console" w:cs="宋体"/>
          <w:color w:val="1A1A1A"/>
          <w:kern w:val="0"/>
          <w:szCs w:val="21"/>
          <w:bdr w:val="single" w:sz="6" w:space="1" w:color="CCCCCC" w:frame="1"/>
          <w:shd w:val="clear" w:color="auto" w:fill="DDDDDD"/>
        </w:rPr>
        <w:t>a</w:t>
      </w:r>
      <w:r w:rsidRPr="007470FA">
        <w:rPr>
          <w:rFonts w:ascii="Lucida Sans Unicode" w:eastAsia="宋体" w:hAnsi="Lucida Sans Unicode" w:cs="Lucida Sans Unicode"/>
          <w:color w:val="1A1A1A"/>
          <w:kern w:val="0"/>
          <w:sz w:val="24"/>
          <w:szCs w:val="24"/>
        </w:rPr>
        <w:t> </w:t>
      </w:r>
      <w:r w:rsidRPr="007470FA">
        <w:rPr>
          <w:rFonts w:ascii="Lucida Sans Unicode" w:eastAsia="宋体" w:hAnsi="Lucida Sans Unicode" w:cs="Lucida Sans Unicode"/>
          <w:color w:val="1A1A1A"/>
          <w:kern w:val="0"/>
          <w:sz w:val="24"/>
          <w:szCs w:val="24"/>
        </w:rPr>
        <w:t>对象</w:t>
      </w:r>
      <w:r w:rsidRPr="007470FA">
        <w:rPr>
          <w:rFonts w:ascii="Lucida Sans Unicode" w:eastAsia="宋体" w:hAnsi="Lucida Sans Unicode" w:cs="Lucida Sans Unicode"/>
          <w:color w:val="1A1A1A"/>
          <w:kern w:val="0"/>
          <w:sz w:val="24"/>
          <w:szCs w:val="24"/>
        </w:rPr>
        <w:t> </w:t>
      </w:r>
      <w:r w:rsidRPr="007470FA">
        <w:rPr>
          <w:rFonts w:ascii="Lucida Console" w:eastAsia="宋体" w:hAnsi="Lucida Console" w:cs="宋体"/>
          <w:color w:val="1A1A1A"/>
          <w:kern w:val="0"/>
          <w:szCs w:val="21"/>
          <w:bdr w:val="single" w:sz="6" w:space="1" w:color="CCCCCC" w:frame="1"/>
          <w:shd w:val="clear" w:color="auto" w:fill="DDDDDD"/>
        </w:rPr>
        <w:t>b</w:t>
      </w:r>
      <w:r w:rsidRPr="007470FA">
        <w:rPr>
          <w:rFonts w:ascii="Lucida Sans Unicode" w:eastAsia="宋体" w:hAnsi="Lucida Sans Unicode" w:cs="Lucida Sans Unicode"/>
          <w:color w:val="1A1A1A"/>
          <w:kern w:val="0"/>
          <w:sz w:val="24"/>
          <w:szCs w:val="24"/>
        </w:rPr>
        <w:t> </w:t>
      </w:r>
      <w:r w:rsidRPr="007470FA">
        <w:rPr>
          <w:rFonts w:ascii="Lucida Sans Unicode" w:eastAsia="宋体" w:hAnsi="Lucida Sans Unicode" w:cs="Lucida Sans Unicode"/>
          <w:color w:val="1A1A1A"/>
          <w:kern w:val="0"/>
          <w:sz w:val="24"/>
          <w:szCs w:val="24"/>
        </w:rPr>
        <w:t>属性就有值了，接着完成</w:t>
      </w:r>
      <w:r w:rsidRPr="007470FA">
        <w:rPr>
          <w:rFonts w:ascii="Lucida Console" w:eastAsia="宋体" w:hAnsi="Lucida Console" w:cs="宋体"/>
          <w:color w:val="1A1A1A"/>
          <w:kern w:val="0"/>
          <w:szCs w:val="21"/>
          <w:bdr w:val="single" w:sz="6" w:space="1" w:color="CCCCCC" w:frame="1"/>
          <w:shd w:val="clear" w:color="auto" w:fill="DDDDDD"/>
        </w:rPr>
        <w:t>a.getB().getName()</w:t>
      </w:r>
      <w:r w:rsidRPr="007470FA">
        <w:rPr>
          <w:rFonts w:ascii="Lucida Sans Unicode" w:eastAsia="宋体" w:hAnsi="Lucida Sans Unicode" w:cs="Lucida Sans Unicode"/>
          <w:color w:val="1A1A1A"/>
          <w:kern w:val="0"/>
          <w:sz w:val="24"/>
          <w:szCs w:val="24"/>
        </w:rPr>
        <w:t> </w:t>
      </w:r>
      <w:r w:rsidRPr="007470FA">
        <w:rPr>
          <w:rFonts w:ascii="Lucida Sans Unicode" w:eastAsia="宋体" w:hAnsi="Lucida Sans Unicode" w:cs="Lucida Sans Unicode"/>
          <w:color w:val="1A1A1A"/>
          <w:kern w:val="0"/>
          <w:sz w:val="24"/>
          <w:szCs w:val="24"/>
        </w:rPr>
        <w:t>方法的调用。这就是延迟加载的基本原理。</w:t>
      </w:r>
    </w:p>
    <w:p w:rsidR="00FE4270" w:rsidRPr="007470FA" w:rsidRDefault="00FE4270" w:rsidP="00FE4270">
      <w:pPr>
        <w:pStyle w:val="a3"/>
        <w:spacing w:before="150" w:beforeAutospacing="0" w:after="0" w:afterAutospacing="0"/>
        <w:rPr>
          <w:rFonts w:ascii="Arial" w:hAnsi="Arial" w:cs="Arial"/>
          <w:color w:val="333333"/>
          <w:sz w:val="21"/>
          <w:szCs w:val="21"/>
        </w:rPr>
      </w:pPr>
    </w:p>
    <w:p w:rsidR="00FE4270" w:rsidRDefault="00FE4270" w:rsidP="00FE4270">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10.</w:t>
      </w:r>
      <w:r>
        <w:rPr>
          <w:rFonts w:ascii="Arial" w:hAnsi="Arial" w:cs="Arial"/>
          <w:b w:val="0"/>
          <w:bCs w:val="0"/>
          <w:color w:val="333333"/>
          <w:sz w:val="30"/>
          <w:szCs w:val="30"/>
        </w:rPr>
        <w:t>说一下</w:t>
      </w:r>
      <w:r>
        <w:rPr>
          <w:rFonts w:ascii="Arial" w:hAnsi="Arial" w:cs="Arial"/>
          <w:b w:val="0"/>
          <w:bCs w:val="0"/>
          <w:color w:val="333333"/>
          <w:sz w:val="30"/>
          <w:szCs w:val="30"/>
        </w:rPr>
        <w:t xml:space="preserve"> MyBatis </w:t>
      </w:r>
      <w:r>
        <w:rPr>
          <w:rFonts w:ascii="Arial" w:hAnsi="Arial" w:cs="Arial"/>
          <w:b w:val="0"/>
          <w:bCs w:val="0"/>
          <w:color w:val="333333"/>
          <w:sz w:val="30"/>
          <w:szCs w:val="30"/>
        </w:rPr>
        <w:t>的一级缓存和二级缓存？</w:t>
      </w:r>
    </w:p>
    <w:p w:rsidR="00FE4270" w:rsidRDefault="00FE4270" w:rsidP="00FE4270">
      <w:pPr>
        <w:pStyle w:val="a3"/>
        <w:spacing w:before="150" w:beforeAutospacing="0" w:after="0" w:afterAutospacing="0"/>
        <w:rPr>
          <w:rFonts w:ascii="Arial" w:hAnsi="Arial" w:cs="Arial"/>
          <w:color w:val="333333"/>
          <w:sz w:val="21"/>
          <w:szCs w:val="21"/>
        </w:rPr>
      </w:pPr>
      <w:r>
        <w:rPr>
          <w:rFonts w:ascii="Arial" w:hAnsi="Arial" w:cs="Arial"/>
          <w:b/>
          <w:bCs/>
          <w:color w:val="333333"/>
          <w:sz w:val="21"/>
          <w:szCs w:val="21"/>
        </w:rPr>
        <w:br/>
      </w:r>
      <w:r>
        <w:rPr>
          <w:rStyle w:val="a4"/>
          <w:rFonts w:ascii="Arial" w:hAnsi="Arial" w:cs="Arial"/>
          <w:color w:val="333333"/>
          <w:sz w:val="21"/>
          <w:szCs w:val="21"/>
        </w:rPr>
        <w:t>一级缓存：基于</w:t>
      </w:r>
      <w:r>
        <w:rPr>
          <w:rStyle w:val="a4"/>
          <w:rFonts w:ascii="Arial" w:hAnsi="Arial" w:cs="Arial"/>
          <w:color w:val="333333"/>
          <w:sz w:val="21"/>
          <w:szCs w:val="21"/>
        </w:rPr>
        <w:t xml:space="preserve"> PerpetualCache </w:t>
      </w:r>
      <w:r>
        <w:rPr>
          <w:rStyle w:val="a4"/>
          <w:rFonts w:ascii="Arial" w:hAnsi="Arial" w:cs="Arial"/>
          <w:color w:val="333333"/>
          <w:sz w:val="21"/>
          <w:szCs w:val="21"/>
        </w:rPr>
        <w:t>的</w:t>
      </w:r>
      <w:r>
        <w:rPr>
          <w:rStyle w:val="a4"/>
          <w:rFonts w:ascii="Arial" w:hAnsi="Arial" w:cs="Arial"/>
          <w:color w:val="333333"/>
          <w:sz w:val="21"/>
          <w:szCs w:val="21"/>
        </w:rPr>
        <w:t xml:space="preserve"> HashMap </w:t>
      </w:r>
      <w:r>
        <w:rPr>
          <w:rStyle w:val="a4"/>
          <w:rFonts w:ascii="Arial" w:hAnsi="Arial" w:cs="Arial"/>
          <w:color w:val="333333"/>
          <w:sz w:val="21"/>
          <w:szCs w:val="21"/>
        </w:rPr>
        <w:t>本地缓存，其存储作用域为</w:t>
      </w:r>
      <w:r>
        <w:rPr>
          <w:rStyle w:val="a4"/>
          <w:rFonts w:ascii="Arial" w:hAnsi="Arial" w:cs="Arial"/>
          <w:color w:val="333333"/>
          <w:sz w:val="21"/>
          <w:szCs w:val="21"/>
        </w:rPr>
        <w:t xml:space="preserve"> Session</w:t>
      </w:r>
      <w:r>
        <w:rPr>
          <w:rStyle w:val="a4"/>
          <w:rFonts w:ascii="Arial" w:hAnsi="Arial" w:cs="Arial"/>
          <w:color w:val="333333"/>
          <w:sz w:val="21"/>
          <w:szCs w:val="21"/>
        </w:rPr>
        <w:t>，当</w:t>
      </w:r>
      <w:r>
        <w:rPr>
          <w:rStyle w:val="a4"/>
          <w:rFonts w:ascii="Arial" w:hAnsi="Arial" w:cs="Arial"/>
          <w:color w:val="333333"/>
          <w:sz w:val="21"/>
          <w:szCs w:val="21"/>
        </w:rPr>
        <w:t xml:space="preserve"> Session flush </w:t>
      </w:r>
      <w:r>
        <w:rPr>
          <w:rStyle w:val="a4"/>
          <w:rFonts w:ascii="Arial" w:hAnsi="Arial" w:cs="Arial"/>
          <w:color w:val="333333"/>
          <w:sz w:val="21"/>
          <w:szCs w:val="21"/>
        </w:rPr>
        <w:t>或</w:t>
      </w:r>
      <w:r>
        <w:rPr>
          <w:rStyle w:val="a4"/>
          <w:rFonts w:ascii="Arial" w:hAnsi="Arial" w:cs="Arial"/>
          <w:color w:val="333333"/>
          <w:sz w:val="21"/>
          <w:szCs w:val="21"/>
        </w:rPr>
        <w:t xml:space="preserve"> close </w:t>
      </w:r>
      <w:r>
        <w:rPr>
          <w:rStyle w:val="a4"/>
          <w:rFonts w:ascii="Arial" w:hAnsi="Arial" w:cs="Arial"/>
          <w:color w:val="333333"/>
          <w:sz w:val="21"/>
          <w:szCs w:val="21"/>
        </w:rPr>
        <w:t>之后，该</w:t>
      </w:r>
      <w:r>
        <w:rPr>
          <w:rStyle w:val="a4"/>
          <w:rFonts w:ascii="Arial" w:hAnsi="Arial" w:cs="Arial"/>
          <w:color w:val="333333"/>
          <w:sz w:val="21"/>
          <w:szCs w:val="21"/>
        </w:rPr>
        <w:t xml:space="preserve"> Session </w:t>
      </w:r>
      <w:r>
        <w:rPr>
          <w:rStyle w:val="a4"/>
          <w:rFonts w:ascii="Arial" w:hAnsi="Arial" w:cs="Arial"/>
          <w:color w:val="333333"/>
          <w:sz w:val="21"/>
          <w:szCs w:val="21"/>
        </w:rPr>
        <w:t>中的所有</w:t>
      </w:r>
      <w:r>
        <w:rPr>
          <w:rStyle w:val="a4"/>
          <w:rFonts w:ascii="Arial" w:hAnsi="Arial" w:cs="Arial"/>
          <w:color w:val="333333"/>
          <w:sz w:val="21"/>
          <w:szCs w:val="21"/>
        </w:rPr>
        <w:t xml:space="preserve"> Cache </w:t>
      </w:r>
      <w:r>
        <w:rPr>
          <w:rStyle w:val="a4"/>
          <w:rFonts w:ascii="Arial" w:hAnsi="Arial" w:cs="Arial"/>
          <w:color w:val="333333"/>
          <w:sz w:val="21"/>
          <w:szCs w:val="21"/>
        </w:rPr>
        <w:t>就将清空，默认打开一级缓存；</w:t>
      </w:r>
      <w:r>
        <w:rPr>
          <w:rFonts w:ascii="Arial" w:hAnsi="Arial" w:cs="Arial"/>
          <w:b/>
          <w:bCs/>
          <w:color w:val="333333"/>
          <w:sz w:val="21"/>
          <w:szCs w:val="21"/>
        </w:rPr>
        <w:br/>
      </w:r>
      <w:r>
        <w:rPr>
          <w:rStyle w:val="a4"/>
          <w:rFonts w:ascii="Arial" w:hAnsi="Arial" w:cs="Arial"/>
          <w:color w:val="333333"/>
          <w:sz w:val="21"/>
          <w:szCs w:val="21"/>
        </w:rPr>
        <w:t>二级缓存：与一级缓存其机制相同，默认也是采用</w:t>
      </w:r>
      <w:r>
        <w:rPr>
          <w:rStyle w:val="a4"/>
          <w:rFonts w:ascii="Arial" w:hAnsi="Arial" w:cs="Arial"/>
          <w:color w:val="333333"/>
          <w:sz w:val="21"/>
          <w:szCs w:val="21"/>
        </w:rPr>
        <w:t xml:space="preserve"> PerpetualCache</w:t>
      </w:r>
      <w:r>
        <w:rPr>
          <w:rStyle w:val="a4"/>
          <w:rFonts w:ascii="Arial" w:hAnsi="Arial" w:cs="Arial"/>
          <w:color w:val="333333"/>
          <w:sz w:val="21"/>
          <w:szCs w:val="21"/>
        </w:rPr>
        <w:t>，</w:t>
      </w:r>
      <w:r>
        <w:rPr>
          <w:rStyle w:val="a4"/>
          <w:rFonts w:ascii="Arial" w:hAnsi="Arial" w:cs="Arial"/>
          <w:color w:val="333333"/>
          <w:sz w:val="21"/>
          <w:szCs w:val="21"/>
        </w:rPr>
        <w:t xml:space="preserve">HashMap </w:t>
      </w:r>
      <w:r>
        <w:rPr>
          <w:rStyle w:val="a4"/>
          <w:rFonts w:ascii="Arial" w:hAnsi="Arial" w:cs="Arial"/>
          <w:color w:val="333333"/>
          <w:sz w:val="21"/>
          <w:szCs w:val="21"/>
        </w:rPr>
        <w:t>存储，不同在于其存储作用域为</w:t>
      </w:r>
      <w:r>
        <w:rPr>
          <w:rStyle w:val="a4"/>
          <w:rFonts w:ascii="Arial" w:hAnsi="Arial" w:cs="Arial"/>
          <w:color w:val="333333"/>
          <w:sz w:val="21"/>
          <w:szCs w:val="21"/>
        </w:rPr>
        <w:t xml:space="preserve"> Mapper(Namespace)</w:t>
      </w:r>
      <w:r>
        <w:rPr>
          <w:rStyle w:val="a4"/>
          <w:rFonts w:ascii="Arial" w:hAnsi="Arial" w:cs="Arial"/>
          <w:color w:val="333333"/>
          <w:sz w:val="21"/>
          <w:szCs w:val="21"/>
        </w:rPr>
        <w:t>，并且可自定义存储源，如</w:t>
      </w:r>
      <w:r>
        <w:rPr>
          <w:rStyle w:val="a4"/>
          <w:rFonts w:ascii="Arial" w:hAnsi="Arial" w:cs="Arial"/>
          <w:color w:val="333333"/>
          <w:sz w:val="21"/>
          <w:szCs w:val="21"/>
        </w:rPr>
        <w:t xml:space="preserve"> Ehcache</w:t>
      </w:r>
      <w:r>
        <w:rPr>
          <w:rStyle w:val="a4"/>
          <w:rFonts w:ascii="Arial" w:hAnsi="Arial" w:cs="Arial"/>
          <w:color w:val="333333"/>
          <w:sz w:val="21"/>
          <w:szCs w:val="21"/>
        </w:rPr>
        <w:t>。默认不打开二级缓存，要开启二级缓存，使用二级缓存属性类需要实现</w:t>
      </w:r>
      <w:r>
        <w:rPr>
          <w:rStyle w:val="a4"/>
          <w:rFonts w:ascii="Arial" w:hAnsi="Arial" w:cs="Arial"/>
          <w:color w:val="333333"/>
          <w:sz w:val="21"/>
          <w:szCs w:val="21"/>
        </w:rPr>
        <w:t xml:space="preserve"> Serializable </w:t>
      </w:r>
      <w:r>
        <w:rPr>
          <w:rStyle w:val="a4"/>
          <w:rFonts w:ascii="Arial" w:hAnsi="Arial" w:cs="Arial"/>
          <w:color w:val="333333"/>
          <w:sz w:val="21"/>
          <w:szCs w:val="21"/>
        </w:rPr>
        <w:t>序列化接口</w:t>
      </w:r>
      <w:r>
        <w:rPr>
          <w:rStyle w:val="a4"/>
          <w:rFonts w:ascii="Arial" w:hAnsi="Arial" w:cs="Arial"/>
          <w:color w:val="333333"/>
          <w:sz w:val="21"/>
          <w:szCs w:val="21"/>
        </w:rPr>
        <w:t>(</w:t>
      </w:r>
      <w:r>
        <w:rPr>
          <w:rStyle w:val="a4"/>
          <w:rFonts w:ascii="Arial" w:hAnsi="Arial" w:cs="Arial"/>
          <w:color w:val="333333"/>
          <w:sz w:val="21"/>
          <w:szCs w:val="21"/>
        </w:rPr>
        <w:t>可用来保存对象的状态</w:t>
      </w:r>
      <w:r>
        <w:rPr>
          <w:rStyle w:val="a4"/>
          <w:rFonts w:ascii="Arial" w:hAnsi="Arial" w:cs="Arial"/>
          <w:color w:val="333333"/>
          <w:sz w:val="21"/>
          <w:szCs w:val="21"/>
        </w:rPr>
        <w:t>)</w:t>
      </w:r>
      <w:r>
        <w:rPr>
          <w:rStyle w:val="a4"/>
          <w:rFonts w:ascii="Arial" w:hAnsi="Arial" w:cs="Arial"/>
          <w:color w:val="333333"/>
          <w:sz w:val="21"/>
          <w:szCs w:val="21"/>
        </w:rPr>
        <w:t>，可在它的映射文件中配置</w:t>
      </w:r>
      <w:r>
        <w:rPr>
          <w:rStyle w:val="a4"/>
          <w:rFonts w:ascii="Arial" w:hAnsi="Arial" w:cs="Arial"/>
          <w:color w:val="333333"/>
          <w:sz w:val="21"/>
          <w:szCs w:val="21"/>
        </w:rPr>
        <w:t xml:space="preserve"> &lt;cache/&gt; </w:t>
      </w:r>
      <w:r>
        <w:rPr>
          <w:rStyle w:val="a4"/>
          <w:rFonts w:ascii="Arial" w:hAnsi="Arial" w:cs="Arial"/>
          <w:color w:val="333333"/>
          <w:sz w:val="21"/>
          <w:szCs w:val="21"/>
        </w:rPr>
        <w:t>；</w:t>
      </w:r>
      <w:r>
        <w:rPr>
          <w:rFonts w:ascii="Arial" w:hAnsi="Arial" w:cs="Arial"/>
          <w:b/>
          <w:bCs/>
          <w:color w:val="333333"/>
          <w:sz w:val="21"/>
          <w:szCs w:val="21"/>
        </w:rPr>
        <w:br/>
      </w:r>
      <w:r>
        <w:rPr>
          <w:rStyle w:val="a4"/>
          <w:rFonts w:ascii="Arial" w:hAnsi="Arial" w:cs="Arial"/>
          <w:color w:val="333333"/>
          <w:sz w:val="21"/>
          <w:szCs w:val="21"/>
        </w:rPr>
        <w:t>对于缓存数据更新机制，当某一个作用域</w:t>
      </w:r>
      <w:r>
        <w:rPr>
          <w:rStyle w:val="a4"/>
          <w:rFonts w:ascii="Arial" w:hAnsi="Arial" w:cs="Arial"/>
          <w:color w:val="333333"/>
          <w:sz w:val="21"/>
          <w:szCs w:val="21"/>
        </w:rPr>
        <w:t>(</w:t>
      </w:r>
      <w:r>
        <w:rPr>
          <w:rStyle w:val="a4"/>
          <w:rFonts w:ascii="Arial" w:hAnsi="Arial" w:cs="Arial"/>
          <w:color w:val="333333"/>
          <w:sz w:val="21"/>
          <w:szCs w:val="21"/>
        </w:rPr>
        <w:t>一级缓存</w:t>
      </w:r>
      <w:r>
        <w:rPr>
          <w:rStyle w:val="a4"/>
          <w:rFonts w:ascii="Arial" w:hAnsi="Arial" w:cs="Arial"/>
          <w:color w:val="333333"/>
          <w:sz w:val="21"/>
          <w:szCs w:val="21"/>
        </w:rPr>
        <w:t xml:space="preserve"> Session / </w:t>
      </w:r>
      <w:r>
        <w:rPr>
          <w:rStyle w:val="a4"/>
          <w:rFonts w:ascii="Arial" w:hAnsi="Arial" w:cs="Arial"/>
          <w:color w:val="333333"/>
          <w:sz w:val="21"/>
          <w:szCs w:val="21"/>
        </w:rPr>
        <w:t>二级缓存</w:t>
      </w:r>
      <w:r>
        <w:rPr>
          <w:rStyle w:val="a4"/>
          <w:rFonts w:ascii="Arial" w:hAnsi="Arial" w:cs="Arial"/>
          <w:color w:val="333333"/>
          <w:sz w:val="21"/>
          <w:szCs w:val="21"/>
        </w:rPr>
        <w:t xml:space="preserve"> Namespaces)</w:t>
      </w:r>
      <w:r>
        <w:rPr>
          <w:rStyle w:val="a4"/>
          <w:rFonts w:ascii="Arial" w:hAnsi="Arial" w:cs="Arial"/>
          <w:color w:val="333333"/>
          <w:sz w:val="21"/>
          <w:szCs w:val="21"/>
        </w:rPr>
        <w:t>的进行了</w:t>
      </w:r>
      <w:r>
        <w:rPr>
          <w:rStyle w:val="a4"/>
          <w:rFonts w:ascii="Arial" w:hAnsi="Arial" w:cs="Arial"/>
          <w:color w:val="333333"/>
          <w:sz w:val="21"/>
          <w:szCs w:val="21"/>
        </w:rPr>
        <w:t xml:space="preserve"> C/U/D </w:t>
      </w:r>
      <w:r>
        <w:rPr>
          <w:rStyle w:val="a4"/>
          <w:rFonts w:ascii="Arial" w:hAnsi="Arial" w:cs="Arial"/>
          <w:color w:val="333333"/>
          <w:sz w:val="21"/>
          <w:szCs w:val="21"/>
        </w:rPr>
        <w:t>操作后，默认该作用域下所有</w:t>
      </w:r>
      <w:r>
        <w:rPr>
          <w:rStyle w:val="a4"/>
          <w:rFonts w:ascii="Arial" w:hAnsi="Arial" w:cs="Arial"/>
          <w:color w:val="333333"/>
          <w:sz w:val="21"/>
          <w:szCs w:val="21"/>
        </w:rPr>
        <w:t xml:space="preserve"> select </w:t>
      </w:r>
      <w:r>
        <w:rPr>
          <w:rStyle w:val="a4"/>
          <w:rFonts w:ascii="Arial" w:hAnsi="Arial" w:cs="Arial"/>
          <w:color w:val="333333"/>
          <w:sz w:val="21"/>
          <w:szCs w:val="21"/>
        </w:rPr>
        <w:t>中的缓存将被</w:t>
      </w:r>
      <w:r>
        <w:rPr>
          <w:rStyle w:val="a4"/>
          <w:rFonts w:ascii="Arial" w:hAnsi="Arial" w:cs="Arial"/>
          <w:color w:val="333333"/>
          <w:sz w:val="21"/>
          <w:szCs w:val="21"/>
        </w:rPr>
        <w:t xml:space="preserve"> clear</w:t>
      </w:r>
      <w:r>
        <w:rPr>
          <w:rStyle w:val="a4"/>
          <w:rFonts w:ascii="Arial" w:hAnsi="Arial" w:cs="Arial"/>
          <w:color w:val="333333"/>
          <w:sz w:val="21"/>
          <w:szCs w:val="21"/>
        </w:rPr>
        <w:t>。</w:t>
      </w:r>
    </w:p>
    <w:p w:rsidR="00FE4270" w:rsidRDefault="00FE4270" w:rsidP="00FE4270">
      <w:pPr>
        <w:pStyle w:val="2"/>
        <w:spacing w:before="450" w:after="0"/>
        <w:rPr>
          <w:rFonts w:ascii="Arial" w:hAnsi="Arial" w:cs="Arial"/>
          <w:b w:val="0"/>
          <w:bCs w:val="0"/>
          <w:color w:val="333333"/>
          <w:sz w:val="30"/>
          <w:szCs w:val="30"/>
        </w:rPr>
      </w:pPr>
      <w:r>
        <w:rPr>
          <w:rFonts w:ascii="Arial" w:hAnsi="Arial" w:cs="Arial"/>
          <w:b w:val="0"/>
          <w:bCs w:val="0"/>
          <w:color w:val="333333"/>
          <w:sz w:val="30"/>
          <w:szCs w:val="30"/>
        </w:rPr>
        <w:t xml:space="preserve">11.Mybatis </w:t>
      </w:r>
      <w:r>
        <w:rPr>
          <w:rFonts w:ascii="Arial" w:hAnsi="Arial" w:cs="Arial"/>
          <w:b w:val="0"/>
          <w:bCs w:val="0"/>
          <w:color w:val="333333"/>
          <w:sz w:val="30"/>
          <w:szCs w:val="30"/>
        </w:rPr>
        <w:t>有哪些执行器（</w:t>
      </w:r>
      <w:r>
        <w:rPr>
          <w:rFonts w:ascii="Arial" w:hAnsi="Arial" w:cs="Arial"/>
          <w:b w:val="0"/>
          <w:bCs w:val="0"/>
          <w:color w:val="333333"/>
          <w:sz w:val="30"/>
          <w:szCs w:val="30"/>
        </w:rPr>
        <w:t>Executor</w:t>
      </w:r>
      <w:r>
        <w:rPr>
          <w:rFonts w:ascii="Arial" w:hAnsi="Arial" w:cs="Arial"/>
          <w:b w:val="0"/>
          <w:bCs w:val="0"/>
          <w:color w:val="333333"/>
          <w:sz w:val="30"/>
          <w:szCs w:val="30"/>
        </w:rPr>
        <w:t>）？</w:t>
      </w:r>
    </w:p>
    <w:p w:rsidR="00FE4270" w:rsidRDefault="00FE4270" w:rsidP="00FE4270">
      <w:pPr>
        <w:pStyle w:val="a3"/>
        <w:spacing w:before="150" w:beforeAutospacing="0" w:after="0" w:afterAutospacing="0"/>
        <w:rPr>
          <w:rFonts w:ascii="Arial" w:hAnsi="Arial" w:cs="Arial"/>
          <w:color w:val="333333"/>
          <w:sz w:val="21"/>
          <w:szCs w:val="21"/>
        </w:rPr>
      </w:pPr>
      <w:r>
        <w:rPr>
          <w:rFonts w:ascii="Arial" w:hAnsi="Arial" w:cs="Arial"/>
          <w:b/>
          <w:bCs/>
          <w:color w:val="333333"/>
          <w:sz w:val="21"/>
          <w:szCs w:val="21"/>
        </w:rPr>
        <w:br/>
      </w:r>
      <w:r>
        <w:rPr>
          <w:rStyle w:val="a4"/>
          <w:rFonts w:ascii="Arial" w:hAnsi="Arial" w:cs="Arial"/>
          <w:color w:val="333333"/>
          <w:sz w:val="21"/>
          <w:szCs w:val="21"/>
        </w:rPr>
        <w:t xml:space="preserve">Mybatis </w:t>
      </w:r>
      <w:r>
        <w:rPr>
          <w:rStyle w:val="a4"/>
          <w:rFonts w:ascii="Arial" w:hAnsi="Arial" w:cs="Arial"/>
          <w:color w:val="333333"/>
          <w:sz w:val="21"/>
          <w:szCs w:val="21"/>
        </w:rPr>
        <w:t>有</w:t>
      </w:r>
      <w:r>
        <w:rPr>
          <w:rStyle w:val="a4"/>
          <w:rFonts w:ascii="Arial" w:hAnsi="Arial" w:cs="Arial"/>
          <w:color w:val="333333"/>
          <w:sz w:val="21"/>
          <w:szCs w:val="21"/>
        </w:rPr>
        <w:t xml:space="preserve"> 3 </w:t>
      </w:r>
      <w:r>
        <w:rPr>
          <w:rStyle w:val="a4"/>
          <w:rFonts w:ascii="Arial" w:hAnsi="Arial" w:cs="Arial"/>
          <w:color w:val="333333"/>
          <w:sz w:val="21"/>
          <w:szCs w:val="21"/>
        </w:rPr>
        <w:t>种基本的执行器（</w:t>
      </w:r>
      <w:r>
        <w:rPr>
          <w:rStyle w:val="a4"/>
          <w:rFonts w:ascii="Arial" w:hAnsi="Arial" w:cs="Arial"/>
          <w:color w:val="333333"/>
          <w:sz w:val="21"/>
          <w:szCs w:val="21"/>
        </w:rPr>
        <w:t>Executor</w:t>
      </w:r>
      <w:r>
        <w:rPr>
          <w:rStyle w:val="a4"/>
          <w:rFonts w:ascii="Arial" w:hAnsi="Arial" w:cs="Arial"/>
          <w:color w:val="333333"/>
          <w:sz w:val="21"/>
          <w:szCs w:val="21"/>
        </w:rPr>
        <w:t>）：</w:t>
      </w:r>
      <w:r>
        <w:rPr>
          <w:rFonts w:ascii="Arial" w:hAnsi="Arial" w:cs="Arial"/>
          <w:b/>
          <w:bCs/>
          <w:color w:val="333333"/>
          <w:sz w:val="21"/>
          <w:szCs w:val="21"/>
        </w:rPr>
        <w:br/>
      </w:r>
      <w:r>
        <w:rPr>
          <w:rStyle w:val="a4"/>
          <w:rFonts w:ascii="Arial" w:hAnsi="Arial" w:cs="Arial"/>
          <w:color w:val="333333"/>
          <w:sz w:val="21"/>
          <w:szCs w:val="21"/>
        </w:rPr>
        <w:t>1. SimpleExecutor</w:t>
      </w:r>
      <w:r>
        <w:rPr>
          <w:rStyle w:val="a4"/>
          <w:rFonts w:ascii="Arial" w:hAnsi="Arial" w:cs="Arial"/>
          <w:color w:val="333333"/>
          <w:sz w:val="21"/>
          <w:szCs w:val="21"/>
        </w:rPr>
        <w:t>：每执行一次</w:t>
      </w:r>
      <w:r>
        <w:rPr>
          <w:rStyle w:val="a4"/>
          <w:rFonts w:ascii="Arial" w:hAnsi="Arial" w:cs="Arial"/>
          <w:color w:val="333333"/>
          <w:sz w:val="21"/>
          <w:szCs w:val="21"/>
        </w:rPr>
        <w:t xml:space="preserve"> update </w:t>
      </w:r>
      <w:r>
        <w:rPr>
          <w:rStyle w:val="a4"/>
          <w:rFonts w:ascii="Arial" w:hAnsi="Arial" w:cs="Arial"/>
          <w:color w:val="333333"/>
          <w:sz w:val="21"/>
          <w:szCs w:val="21"/>
        </w:rPr>
        <w:t>或</w:t>
      </w:r>
      <w:r>
        <w:rPr>
          <w:rStyle w:val="a4"/>
          <w:rFonts w:ascii="Arial" w:hAnsi="Arial" w:cs="Arial"/>
          <w:color w:val="333333"/>
          <w:sz w:val="21"/>
          <w:szCs w:val="21"/>
        </w:rPr>
        <w:t xml:space="preserve"> select</w:t>
      </w:r>
      <w:r>
        <w:rPr>
          <w:rStyle w:val="a4"/>
          <w:rFonts w:ascii="Arial" w:hAnsi="Arial" w:cs="Arial"/>
          <w:color w:val="333333"/>
          <w:sz w:val="21"/>
          <w:szCs w:val="21"/>
        </w:rPr>
        <w:t>，就开启一个</w:t>
      </w:r>
      <w:r>
        <w:rPr>
          <w:rStyle w:val="a4"/>
          <w:rFonts w:ascii="Arial" w:hAnsi="Arial" w:cs="Arial"/>
          <w:color w:val="333333"/>
          <w:sz w:val="21"/>
          <w:szCs w:val="21"/>
        </w:rPr>
        <w:t xml:space="preserve"> Statement </w:t>
      </w:r>
      <w:r>
        <w:rPr>
          <w:rStyle w:val="a4"/>
          <w:rFonts w:ascii="Arial" w:hAnsi="Arial" w:cs="Arial"/>
          <w:color w:val="333333"/>
          <w:sz w:val="21"/>
          <w:szCs w:val="21"/>
        </w:rPr>
        <w:t>对象，用完立刻关闭</w:t>
      </w:r>
      <w:r>
        <w:rPr>
          <w:rStyle w:val="a4"/>
          <w:rFonts w:ascii="Arial" w:hAnsi="Arial" w:cs="Arial"/>
          <w:color w:val="333333"/>
          <w:sz w:val="21"/>
          <w:szCs w:val="21"/>
        </w:rPr>
        <w:t xml:space="preserve"> Statement </w:t>
      </w:r>
      <w:r>
        <w:rPr>
          <w:rStyle w:val="a4"/>
          <w:rFonts w:ascii="Arial" w:hAnsi="Arial" w:cs="Arial"/>
          <w:color w:val="333333"/>
          <w:sz w:val="21"/>
          <w:szCs w:val="21"/>
        </w:rPr>
        <w:t>对象；</w:t>
      </w:r>
    </w:p>
    <w:p w:rsidR="00FE4270" w:rsidRDefault="00FE4270" w:rsidP="00FE4270">
      <w:pPr>
        <w:pStyle w:val="a3"/>
        <w:spacing w:before="150" w:beforeAutospacing="0" w:after="0" w:afterAutospacing="0"/>
        <w:rPr>
          <w:rFonts w:ascii="Arial" w:hAnsi="Arial" w:cs="Arial"/>
          <w:color w:val="333333"/>
          <w:sz w:val="21"/>
          <w:szCs w:val="21"/>
        </w:rPr>
      </w:pPr>
      <w:r>
        <w:rPr>
          <w:rFonts w:ascii="Arial" w:hAnsi="Arial" w:cs="Arial"/>
          <w:color w:val="333333"/>
          <w:sz w:val="21"/>
          <w:szCs w:val="21"/>
        </w:rPr>
        <w:t>2. ReuseExecutor</w:t>
      </w:r>
      <w:r>
        <w:rPr>
          <w:rFonts w:ascii="Arial" w:hAnsi="Arial" w:cs="Arial"/>
          <w:color w:val="333333"/>
          <w:sz w:val="21"/>
          <w:szCs w:val="21"/>
        </w:rPr>
        <w:t>：执行</w:t>
      </w:r>
      <w:r>
        <w:rPr>
          <w:rFonts w:ascii="Arial" w:hAnsi="Arial" w:cs="Arial"/>
          <w:color w:val="333333"/>
          <w:sz w:val="21"/>
          <w:szCs w:val="21"/>
        </w:rPr>
        <w:t xml:space="preserve"> update </w:t>
      </w:r>
      <w:r>
        <w:rPr>
          <w:rFonts w:ascii="Arial" w:hAnsi="Arial" w:cs="Arial"/>
          <w:color w:val="333333"/>
          <w:sz w:val="21"/>
          <w:szCs w:val="21"/>
        </w:rPr>
        <w:t>或</w:t>
      </w:r>
      <w:r>
        <w:rPr>
          <w:rFonts w:ascii="Arial" w:hAnsi="Arial" w:cs="Arial"/>
          <w:color w:val="333333"/>
          <w:sz w:val="21"/>
          <w:szCs w:val="21"/>
        </w:rPr>
        <w:t xml:space="preserve"> select</w:t>
      </w:r>
      <w:r>
        <w:rPr>
          <w:rFonts w:ascii="Arial" w:hAnsi="Arial" w:cs="Arial"/>
          <w:color w:val="333333"/>
          <w:sz w:val="21"/>
          <w:szCs w:val="21"/>
        </w:rPr>
        <w:t>，以</w:t>
      </w:r>
      <w:r>
        <w:rPr>
          <w:rFonts w:ascii="Arial" w:hAnsi="Arial" w:cs="Arial"/>
          <w:color w:val="333333"/>
          <w:sz w:val="21"/>
          <w:szCs w:val="21"/>
        </w:rPr>
        <w:t xml:space="preserve"> SQL </w:t>
      </w:r>
      <w:r>
        <w:rPr>
          <w:rFonts w:ascii="Arial" w:hAnsi="Arial" w:cs="Arial"/>
          <w:color w:val="333333"/>
          <w:sz w:val="21"/>
          <w:szCs w:val="21"/>
        </w:rPr>
        <w:t>作为</w:t>
      </w:r>
      <w:r>
        <w:rPr>
          <w:rFonts w:ascii="Arial" w:hAnsi="Arial" w:cs="Arial"/>
          <w:color w:val="333333"/>
          <w:sz w:val="21"/>
          <w:szCs w:val="21"/>
        </w:rPr>
        <w:t xml:space="preserve"> key </w:t>
      </w:r>
      <w:r>
        <w:rPr>
          <w:rFonts w:ascii="Arial" w:hAnsi="Arial" w:cs="Arial"/>
          <w:color w:val="333333"/>
          <w:sz w:val="21"/>
          <w:szCs w:val="21"/>
        </w:rPr>
        <w:t>查找</w:t>
      </w:r>
      <w:r>
        <w:rPr>
          <w:rFonts w:ascii="Arial" w:hAnsi="Arial" w:cs="Arial"/>
          <w:color w:val="333333"/>
          <w:sz w:val="21"/>
          <w:szCs w:val="21"/>
        </w:rPr>
        <w:t xml:space="preserve"> Statement </w:t>
      </w:r>
      <w:r>
        <w:rPr>
          <w:rFonts w:ascii="Arial" w:hAnsi="Arial" w:cs="Arial"/>
          <w:color w:val="333333"/>
          <w:sz w:val="21"/>
          <w:szCs w:val="21"/>
        </w:rPr>
        <w:t>对象，存在就使用，不存在就创建，用完后，不关闭</w:t>
      </w:r>
      <w:r>
        <w:rPr>
          <w:rFonts w:ascii="Arial" w:hAnsi="Arial" w:cs="Arial"/>
          <w:color w:val="333333"/>
          <w:sz w:val="21"/>
          <w:szCs w:val="21"/>
        </w:rPr>
        <w:t xml:space="preserve"> Statement </w:t>
      </w:r>
      <w:r>
        <w:rPr>
          <w:rFonts w:ascii="Arial" w:hAnsi="Arial" w:cs="Arial"/>
          <w:color w:val="333333"/>
          <w:sz w:val="21"/>
          <w:szCs w:val="21"/>
        </w:rPr>
        <w:t>对象，而是放置于</w:t>
      </w:r>
      <w:r>
        <w:rPr>
          <w:rFonts w:ascii="Arial" w:hAnsi="Arial" w:cs="Arial"/>
          <w:color w:val="333333"/>
          <w:sz w:val="21"/>
          <w:szCs w:val="21"/>
        </w:rPr>
        <w:t xml:space="preserve"> Map </w:t>
      </w:r>
      <w:r>
        <w:rPr>
          <w:rFonts w:ascii="Arial" w:hAnsi="Arial" w:cs="Arial"/>
          <w:color w:val="333333"/>
          <w:sz w:val="21"/>
          <w:szCs w:val="21"/>
        </w:rPr>
        <w:t>内，供下一次使用。简言之，就是重复使用</w:t>
      </w:r>
      <w:r>
        <w:rPr>
          <w:rFonts w:ascii="Arial" w:hAnsi="Arial" w:cs="Arial"/>
          <w:color w:val="333333"/>
          <w:sz w:val="21"/>
          <w:szCs w:val="21"/>
        </w:rPr>
        <w:t xml:space="preserve"> Statement </w:t>
      </w:r>
      <w:r>
        <w:rPr>
          <w:rFonts w:ascii="Arial" w:hAnsi="Arial" w:cs="Arial"/>
          <w:color w:val="333333"/>
          <w:sz w:val="21"/>
          <w:szCs w:val="21"/>
        </w:rPr>
        <w:t>对象；</w:t>
      </w:r>
      <w:r>
        <w:rPr>
          <w:rFonts w:ascii="Arial" w:hAnsi="Arial" w:cs="Arial"/>
          <w:color w:val="333333"/>
          <w:sz w:val="21"/>
          <w:szCs w:val="21"/>
        </w:rPr>
        <w:br/>
        <w:t>3. BatchExecutor</w:t>
      </w:r>
      <w:r>
        <w:rPr>
          <w:rFonts w:ascii="Arial" w:hAnsi="Arial" w:cs="Arial"/>
          <w:color w:val="333333"/>
          <w:sz w:val="21"/>
          <w:szCs w:val="21"/>
        </w:rPr>
        <w:t>：执行</w:t>
      </w:r>
      <w:r>
        <w:rPr>
          <w:rFonts w:ascii="Arial" w:hAnsi="Arial" w:cs="Arial"/>
          <w:color w:val="333333"/>
          <w:sz w:val="21"/>
          <w:szCs w:val="21"/>
        </w:rPr>
        <w:t xml:space="preserve"> update</w:t>
      </w:r>
      <w:r>
        <w:rPr>
          <w:rFonts w:ascii="Arial" w:hAnsi="Arial" w:cs="Arial"/>
          <w:color w:val="333333"/>
          <w:sz w:val="21"/>
          <w:szCs w:val="21"/>
        </w:rPr>
        <w:t>（没有</w:t>
      </w:r>
      <w:r>
        <w:rPr>
          <w:rFonts w:ascii="Arial" w:hAnsi="Arial" w:cs="Arial"/>
          <w:color w:val="333333"/>
          <w:sz w:val="21"/>
          <w:szCs w:val="21"/>
        </w:rPr>
        <w:t xml:space="preserve"> select</w:t>
      </w:r>
      <w:r>
        <w:rPr>
          <w:rFonts w:ascii="Arial" w:hAnsi="Arial" w:cs="Arial"/>
          <w:color w:val="333333"/>
          <w:sz w:val="21"/>
          <w:szCs w:val="21"/>
        </w:rPr>
        <w:t>，</w:t>
      </w:r>
      <w:r>
        <w:rPr>
          <w:rFonts w:ascii="Arial" w:hAnsi="Arial" w:cs="Arial"/>
          <w:color w:val="333333"/>
          <w:sz w:val="21"/>
          <w:szCs w:val="21"/>
        </w:rPr>
        <w:t xml:space="preserve">JDBC </w:t>
      </w:r>
      <w:r>
        <w:rPr>
          <w:rFonts w:ascii="Arial" w:hAnsi="Arial" w:cs="Arial"/>
          <w:color w:val="333333"/>
          <w:sz w:val="21"/>
          <w:szCs w:val="21"/>
        </w:rPr>
        <w:t>批处理不支持</w:t>
      </w:r>
      <w:r>
        <w:rPr>
          <w:rFonts w:ascii="Arial" w:hAnsi="Arial" w:cs="Arial"/>
          <w:color w:val="333333"/>
          <w:sz w:val="21"/>
          <w:szCs w:val="21"/>
        </w:rPr>
        <w:t>select</w:t>
      </w:r>
      <w:r>
        <w:rPr>
          <w:rFonts w:ascii="Arial" w:hAnsi="Arial" w:cs="Arial"/>
          <w:color w:val="333333"/>
          <w:sz w:val="21"/>
          <w:szCs w:val="21"/>
        </w:rPr>
        <w:t>），将所有</w:t>
      </w:r>
      <w:r>
        <w:rPr>
          <w:rFonts w:ascii="Arial" w:hAnsi="Arial" w:cs="Arial"/>
          <w:color w:val="333333"/>
          <w:sz w:val="21"/>
          <w:szCs w:val="21"/>
        </w:rPr>
        <w:t xml:space="preserve"> SQL </w:t>
      </w:r>
      <w:r>
        <w:rPr>
          <w:rFonts w:ascii="Arial" w:hAnsi="Arial" w:cs="Arial"/>
          <w:color w:val="333333"/>
          <w:sz w:val="21"/>
          <w:szCs w:val="21"/>
        </w:rPr>
        <w:t>都添加到批处理中（</w:t>
      </w:r>
      <w:r>
        <w:rPr>
          <w:rFonts w:ascii="Arial" w:hAnsi="Arial" w:cs="Arial"/>
          <w:color w:val="333333"/>
          <w:sz w:val="21"/>
          <w:szCs w:val="21"/>
        </w:rPr>
        <w:t>addBatch()</w:t>
      </w:r>
      <w:r>
        <w:rPr>
          <w:rFonts w:ascii="Arial" w:hAnsi="Arial" w:cs="Arial"/>
          <w:color w:val="333333"/>
          <w:sz w:val="21"/>
          <w:szCs w:val="21"/>
        </w:rPr>
        <w:t>），等待统一执行（</w:t>
      </w:r>
      <w:r>
        <w:rPr>
          <w:rFonts w:ascii="Arial" w:hAnsi="Arial" w:cs="Arial"/>
          <w:color w:val="333333"/>
          <w:sz w:val="21"/>
          <w:szCs w:val="21"/>
        </w:rPr>
        <w:t>executeBatch()</w:t>
      </w:r>
      <w:r>
        <w:rPr>
          <w:rFonts w:ascii="Arial" w:hAnsi="Arial" w:cs="Arial"/>
          <w:color w:val="333333"/>
          <w:sz w:val="21"/>
          <w:szCs w:val="21"/>
        </w:rPr>
        <w:t>），它缓存了多个</w:t>
      </w:r>
      <w:r>
        <w:rPr>
          <w:rFonts w:ascii="Arial" w:hAnsi="Arial" w:cs="Arial"/>
          <w:color w:val="333333"/>
          <w:sz w:val="21"/>
          <w:szCs w:val="21"/>
        </w:rPr>
        <w:t xml:space="preserve"> Statement </w:t>
      </w:r>
      <w:r>
        <w:rPr>
          <w:rFonts w:ascii="Arial" w:hAnsi="Arial" w:cs="Arial"/>
          <w:color w:val="333333"/>
          <w:sz w:val="21"/>
          <w:szCs w:val="21"/>
        </w:rPr>
        <w:t>对象，每个</w:t>
      </w:r>
      <w:r>
        <w:rPr>
          <w:rFonts w:ascii="Arial" w:hAnsi="Arial" w:cs="Arial"/>
          <w:color w:val="333333"/>
          <w:sz w:val="21"/>
          <w:szCs w:val="21"/>
        </w:rPr>
        <w:t xml:space="preserve"> Statement</w:t>
      </w:r>
      <w:r>
        <w:rPr>
          <w:rFonts w:ascii="Arial" w:hAnsi="Arial" w:cs="Arial"/>
          <w:color w:val="333333"/>
          <w:sz w:val="21"/>
          <w:szCs w:val="21"/>
        </w:rPr>
        <w:t>对</w:t>
      </w:r>
      <w:r>
        <w:rPr>
          <w:rFonts w:ascii="Arial" w:hAnsi="Arial" w:cs="Arial"/>
          <w:color w:val="333333"/>
          <w:sz w:val="21"/>
          <w:szCs w:val="21"/>
        </w:rPr>
        <w:t xml:space="preserve"> </w:t>
      </w:r>
      <w:r>
        <w:rPr>
          <w:rFonts w:ascii="Arial" w:hAnsi="Arial" w:cs="Arial"/>
          <w:color w:val="333333"/>
          <w:sz w:val="21"/>
          <w:szCs w:val="21"/>
        </w:rPr>
        <w:t>象都是</w:t>
      </w:r>
      <w:r>
        <w:rPr>
          <w:rFonts w:ascii="Arial" w:hAnsi="Arial" w:cs="Arial"/>
          <w:color w:val="333333"/>
          <w:sz w:val="21"/>
          <w:szCs w:val="21"/>
        </w:rPr>
        <w:t xml:space="preserve"> addBatch() </w:t>
      </w:r>
      <w:r>
        <w:rPr>
          <w:rFonts w:ascii="Arial" w:hAnsi="Arial" w:cs="Arial"/>
          <w:color w:val="333333"/>
          <w:sz w:val="21"/>
          <w:szCs w:val="21"/>
        </w:rPr>
        <w:t>完毕后，等待逐一执行</w:t>
      </w:r>
      <w:r>
        <w:rPr>
          <w:rFonts w:ascii="Arial" w:hAnsi="Arial" w:cs="Arial"/>
          <w:color w:val="333333"/>
          <w:sz w:val="21"/>
          <w:szCs w:val="21"/>
        </w:rPr>
        <w:t xml:space="preserve"> executeBatch() </w:t>
      </w:r>
      <w:r>
        <w:rPr>
          <w:rFonts w:ascii="Arial" w:hAnsi="Arial" w:cs="Arial"/>
          <w:color w:val="333333"/>
          <w:sz w:val="21"/>
          <w:szCs w:val="21"/>
        </w:rPr>
        <w:t>批处理。与</w:t>
      </w:r>
      <w:r>
        <w:rPr>
          <w:rFonts w:ascii="Arial" w:hAnsi="Arial" w:cs="Arial"/>
          <w:color w:val="333333"/>
          <w:sz w:val="21"/>
          <w:szCs w:val="21"/>
        </w:rPr>
        <w:t xml:space="preserve"> JDBC </w:t>
      </w:r>
      <w:r>
        <w:rPr>
          <w:rFonts w:ascii="Arial" w:hAnsi="Arial" w:cs="Arial"/>
          <w:color w:val="333333"/>
          <w:sz w:val="21"/>
          <w:szCs w:val="21"/>
        </w:rPr>
        <w:t>批处理相同。</w:t>
      </w:r>
    </w:p>
    <w:p w:rsidR="008D0947" w:rsidRDefault="00FE4270" w:rsidP="008D0947">
      <w:pPr>
        <w:pStyle w:val="2"/>
      </w:pPr>
      <w:r>
        <w:rPr>
          <w:rFonts w:ascii="Arial" w:hAnsi="Arial" w:cs="Arial"/>
          <w:color w:val="333333"/>
          <w:sz w:val="30"/>
          <w:szCs w:val="30"/>
        </w:rPr>
        <w:t>12</w:t>
      </w:r>
      <w:r w:rsidR="008D0947">
        <w:rPr>
          <w:rFonts w:ascii="Arial" w:hAnsi="Arial" w:cs="Arial"/>
          <w:color w:val="333333"/>
          <w:sz w:val="30"/>
          <w:szCs w:val="30"/>
        </w:rPr>
        <w:t>.</w:t>
      </w:r>
      <w:r w:rsidR="008D0947" w:rsidRPr="008D0947">
        <w:t xml:space="preserve"> </w:t>
      </w:r>
      <w:r w:rsidR="008D0947">
        <w:t>Mybatis 动态 SQL 是做什么的？都有哪些动态 SQL ？能简述一下动态 SQL 的执行原理吗？</w:t>
      </w:r>
    </w:p>
    <w:p w:rsidR="008D0947" w:rsidRDefault="008D0947" w:rsidP="00FA61C5">
      <w:pPr>
        <w:widowControl/>
        <w:numPr>
          <w:ilvl w:val="0"/>
          <w:numId w:val="15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Mybatis </w:t>
      </w:r>
      <w:r>
        <w:rPr>
          <w:rFonts w:ascii="Lucida Sans Unicode" w:hAnsi="Lucida Sans Unicode" w:cs="Lucida Sans Unicode"/>
          <w:color w:val="1A1A1A"/>
          <w:szCs w:val="21"/>
        </w:rPr>
        <w:t>动态</w:t>
      </w:r>
      <w:r>
        <w:rPr>
          <w:rFonts w:ascii="Lucida Sans Unicode" w:hAnsi="Lucida Sans Unicode" w:cs="Lucida Sans Unicode"/>
          <w:color w:val="1A1A1A"/>
          <w:szCs w:val="21"/>
        </w:rPr>
        <w:t xml:space="preserve"> SQL </w:t>
      </w:r>
      <w:r>
        <w:rPr>
          <w:rFonts w:ascii="Lucida Sans Unicode" w:hAnsi="Lucida Sans Unicode" w:cs="Lucida Sans Unicode"/>
          <w:color w:val="1A1A1A"/>
          <w:szCs w:val="21"/>
        </w:rPr>
        <w:t>，可以让我们在</w:t>
      </w:r>
      <w:r>
        <w:rPr>
          <w:rFonts w:ascii="Lucida Sans Unicode" w:hAnsi="Lucida Sans Unicode" w:cs="Lucida Sans Unicode"/>
          <w:color w:val="1A1A1A"/>
          <w:szCs w:val="21"/>
        </w:rPr>
        <w:t xml:space="preserve"> XML </w:t>
      </w:r>
      <w:r>
        <w:rPr>
          <w:rFonts w:ascii="Lucida Sans Unicode" w:hAnsi="Lucida Sans Unicode" w:cs="Lucida Sans Unicode"/>
          <w:color w:val="1A1A1A"/>
          <w:szCs w:val="21"/>
        </w:rPr>
        <w:t>映射文件内，以</w:t>
      </w:r>
      <w:r>
        <w:rPr>
          <w:rFonts w:ascii="Lucida Sans Unicode" w:hAnsi="Lucida Sans Unicode" w:cs="Lucida Sans Unicode"/>
          <w:color w:val="1A1A1A"/>
          <w:szCs w:val="21"/>
        </w:rPr>
        <w:t xml:space="preserve"> XML </w:t>
      </w:r>
      <w:r>
        <w:rPr>
          <w:rFonts w:ascii="Lucida Sans Unicode" w:hAnsi="Lucida Sans Unicode" w:cs="Lucida Sans Unicode"/>
          <w:color w:val="1A1A1A"/>
          <w:szCs w:val="21"/>
        </w:rPr>
        <w:t>标签的形式编写动态</w:t>
      </w:r>
      <w:r>
        <w:rPr>
          <w:rFonts w:ascii="Lucida Sans Unicode" w:hAnsi="Lucida Sans Unicode" w:cs="Lucida Sans Unicode"/>
          <w:color w:val="1A1A1A"/>
          <w:szCs w:val="21"/>
        </w:rPr>
        <w:t xml:space="preserve"> SQL </w:t>
      </w:r>
      <w:r>
        <w:rPr>
          <w:rFonts w:ascii="Lucida Sans Unicode" w:hAnsi="Lucida Sans Unicode" w:cs="Lucida Sans Unicode"/>
          <w:color w:val="1A1A1A"/>
          <w:szCs w:val="21"/>
        </w:rPr>
        <w:t>，完成逻辑判断和动态拼接</w:t>
      </w:r>
      <w:r>
        <w:rPr>
          <w:rFonts w:ascii="Lucida Sans Unicode" w:hAnsi="Lucida Sans Unicode" w:cs="Lucida Sans Unicode"/>
          <w:color w:val="1A1A1A"/>
          <w:szCs w:val="21"/>
        </w:rPr>
        <w:t xml:space="preserve"> SQL </w:t>
      </w:r>
      <w:r>
        <w:rPr>
          <w:rFonts w:ascii="Lucida Sans Unicode" w:hAnsi="Lucida Sans Unicode" w:cs="Lucida Sans Unicode"/>
          <w:color w:val="1A1A1A"/>
          <w:szCs w:val="21"/>
        </w:rPr>
        <w:t>的功能。</w:t>
      </w:r>
    </w:p>
    <w:p w:rsidR="008D0947" w:rsidRDefault="008D0947" w:rsidP="00FA61C5">
      <w:pPr>
        <w:widowControl/>
        <w:numPr>
          <w:ilvl w:val="0"/>
          <w:numId w:val="15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Mybatis </w:t>
      </w:r>
      <w:r>
        <w:rPr>
          <w:rFonts w:ascii="Lucida Sans Unicode" w:hAnsi="Lucida Sans Unicode" w:cs="Lucida Sans Unicode"/>
          <w:color w:val="1A1A1A"/>
          <w:szCs w:val="21"/>
        </w:rPr>
        <w:t>提供了</w:t>
      </w:r>
      <w:r>
        <w:rPr>
          <w:rFonts w:ascii="Lucida Sans Unicode" w:hAnsi="Lucida Sans Unicode" w:cs="Lucida Sans Unicode"/>
          <w:color w:val="1A1A1A"/>
          <w:szCs w:val="21"/>
        </w:rPr>
        <w:t xml:space="preserve"> 9 </w:t>
      </w:r>
      <w:r>
        <w:rPr>
          <w:rFonts w:ascii="Lucida Sans Unicode" w:hAnsi="Lucida Sans Unicode" w:cs="Lucida Sans Unicode"/>
          <w:color w:val="1A1A1A"/>
          <w:szCs w:val="21"/>
        </w:rPr>
        <w:t>种动态</w:t>
      </w:r>
      <w:r>
        <w:rPr>
          <w:rFonts w:ascii="Lucida Sans Unicode" w:hAnsi="Lucida Sans Unicode" w:cs="Lucida Sans Unicode"/>
          <w:color w:val="1A1A1A"/>
          <w:szCs w:val="21"/>
        </w:rPr>
        <w:t xml:space="preserve"> SQL </w:t>
      </w:r>
      <w:r>
        <w:rPr>
          <w:rFonts w:ascii="Lucida Sans Unicode" w:hAnsi="Lucida Sans Unicode" w:cs="Lucida Sans Unicode"/>
          <w:color w:val="1A1A1A"/>
          <w:szCs w:val="21"/>
        </w:rPr>
        <w:t>标签：</w:t>
      </w:r>
      <w:r>
        <w:rPr>
          <w:rStyle w:val="HTML"/>
          <w:rFonts w:ascii="Lucida Console" w:hAnsi="Lucida Console"/>
          <w:color w:val="1A1A1A"/>
          <w:szCs w:val="21"/>
          <w:bdr w:val="single" w:sz="6" w:space="1" w:color="CCCCCC" w:frame="1"/>
          <w:shd w:val="clear" w:color="auto" w:fill="DDDDDD"/>
        </w:rPr>
        <w:t>&lt;if /&gt;</w:t>
      </w:r>
      <w:r>
        <w:rPr>
          <w:rFonts w:ascii="Lucida Sans Unicode" w:hAnsi="Lucida Sans Unicode" w:cs="Lucida Sans Unicode"/>
          <w:color w:val="1A1A1A"/>
          <w:szCs w:val="21"/>
        </w:rPr>
        <w:t>、</w:t>
      </w:r>
      <w:r>
        <w:rPr>
          <w:rStyle w:val="HTML"/>
          <w:rFonts w:ascii="Lucida Console" w:hAnsi="Lucida Console"/>
          <w:color w:val="1A1A1A"/>
          <w:szCs w:val="21"/>
          <w:bdr w:val="single" w:sz="6" w:space="1" w:color="CCCCCC" w:frame="1"/>
          <w:shd w:val="clear" w:color="auto" w:fill="DDDDDD"/>
        </w:rPr>
        <w:t>&lt;choose /&gt;</w:t>
      </w:r>
      <w:r>
        <w:rPr>
          <w:rFonts w:ascii="Lucida Sans Unicode" w:hAnsi="Lucida Sans Unicode" w:cs="Lucida Sans Unicode"/>
          <w:color w:val="1A1A1A"/>
          <w:szCs w:val="21"/>
        </w:rPr>
        <w:t>、</w:t>
      </w:r>
      <w:r>
        <w:rPr>
          <w:rStyle w:val="HTML"/>
          <w:rFonts w:ascii="Lucida Console" w:hAnsi="Lucida Console"/>
          <w:color w:val="1A1A1A"/>
          <w:szCs w:val="21"/>
          <w:bdr w:val="single" w:sz="6" w:space="1" w:color="CCCCCC" w:frame="1"/>
          <w:shd w:val="clear" w:color="auto" w:fill="DDDDDD"/>
        </w:rPr>
        <w:t>&lt;when /&gt;</w:t>
      </w:r>
      <w:r>
        <w:rPr>
          <w:rFonts w:ascii="Lucida Sans Unicode" w:hAnsi="Lucida Sans Unicode" w:cs="Lucida Sans Unicode"/>
          <w:color w:val="1A1A1A"/>
          <w:szCs w:val="21"/>
        </w:rPr>
        <w:t>、</w:t>
      </w:r>
      <w:r>
        <w:rPr>
          <w:rStyle w:val="HTML"/>
          <w:rFonts w:ascii="Lucida Console" w:hAnsi="Lucida Console"/>
          <w:color w:val="1A1A1A"/>
          <w:szCs w:val="21"/>
          <w:bdr w:val="single" w:sz="6" w:space="1" w:color="CCCCCC" w:frame="1"/>
          <w:shd w:val="clear" w:color="auto" w:fill="DDDDDD"/>
        </w:rPr>
        <w:t>&lt;otherwise /&gt;</w:t>
      </w:r>
      <w:r>
        <w:rPr>
          <w:rFonts w:ascii="Lucida Sans Unicode" w:hAnsi="Lucida Sans Unicode" w:cs="Lucida Sans Unicode"/>
          <w:color w:val="1A1A1A"/>
          <w:szCs w:val="21"/>
        </w:rPr>
        <w:t>、</w:t>
      </w:r>
      <w:r>
        <w:rPr>
          <w:rStyle w:val="HTML"/>
          <w:rFonts w:ascii="Lucida Console" w:hAnsi="Lucida Console"/>
          <w:color w:val="1A1A1A"/>
          <w:szCs w:val="21"/>
          <w:bdr w:val="single" w:sz="6" w:space="1" w:color="CCCCCC" w:frame="1"/>
          <w:shd w:val="clear" w:color="auto" w:fill="DDDDDD"/>
        </w:rPr>
        <w:t>&lt;trim /&gt;</w:t>
      </w:r>
      <w:r>
        <w:rPr>
          <w:rFonts w:ascii="Lucida Sans Unicode" w:hAnsi="Lucida Sans Unicode" w:cs="Lucida Sans Unicode"/>
          <w:color w:val="1A1A1A"/>
          <w:szCs w:val="21"/>
        </w:rPr>
        <w:t>、</w:t>
      </w:r>
      <w:r>
        <w:rPr>
          <w:rStyle w:val="HTML"/>
          <w:rFonts w:ascii="Lucida Console" w:hAnsi="Lucida Console"/>
          <w:color w:val="1A1A1A"/>
          <w:szCs w:val="21"/>
          <w:bdr w:val="single" w:sz="6" w:space="1" w:color="CCCCCC" w:frame="1"/>
          <w:shd w:val="clear" w:color="auto" w:fill="DDDDDD"/>
        </w:rPr>
        <w:t>&lt;where /&gt;</w:t>
      </w:r>
      <w:r>
        <w:rPr>
          <w:rFonts w:ascii="Lucida Sans Unicode" w:hAnsi="Lucida Sans Unicode" w:cs="Lucida Sans Unicode"/>
          <w:color w:val="1A1A1A"/>
          <w:szCs w:val="21"/>
        </w:rPr>
        <w:t>、</w:t>
      </w:r>
      <w:r>
        <w:rPr>
          <w:rStyle w:val="HTML"/>
          <w:rFonts w:ascii="Lucida Console" w:hAnsi="Lucida Console"/>
          <w:color w:val="1A1A1A"/>
          <w:szCs w:val="21"/>
          <w:bdr w:val="single" w:sz="6" w:space="1" w:color="CCCCCC" w:frame="1"/>
          <w:shd w:val="clear" w:color="auto" w:fill="DDDDDD"/>
        </w:rPr>
        <w:t>&lt;set /&gt;</w:t>
      </w:r>
      <w:r>
        <w:rPr>
          <w:rFonts w:ascii="Lucida Sans Unicode" w:hAnsi="Lucida Sans Unicode" w:cs="Lucida Sans Unicode"/>
          <w:color w:val="1A1A1A"/>
          <w:szCs w:val="21"/>
        </w:rPr>
        <w:t>、</w:t>
      </w:r>
      <w:r>
        <w:rPr>
          <w:rStyle w:val="HTML"/>
          <w:rFonts w:ascii="Lucida Console" w:hAnsi="Lucida Console"/>
          <w:color w:val="1A1A1A"/>
          <w:szCs w:val="21"/>
          <w:bdr w:val="single" w:sz="6" w:space="1" w:color="CCCCCC" w:frame="1"/>
          <w:shd w:val="clear" w:color="auto" w:fill="DDDDDD"/>
        </w:rPr>
        <w:t>&lt;foreach /&gt;</w:t>
      </w:r>
      <w:r>
        <w:rPr>
          <w:rFonts w:ascii="Lucida Sans Unicode" w:hAnsi="Lucida Sans Unicode" w:cs="Lucida Sans Unicode"/>
          <w:color w:val="1A1A1A"/>
          <w:szCs w:val="21"/>
        </w:rPr>
        <w:t>、</w:t>
      </w:r>
      <w:r>
        <w:rPr>
          <w:rStyle w:val="HTML"/>
          <w:rFonts w:ascii="Lucida Console" w:hAnsi="Lucida Console"/>
          <w:color w:val="1A1A1A"/>
          <w:szCs w:val="21"/>
          <w:bdr w:val="single" w:sz="6" w:space="1" w:color="CCCCCC" w:frame="1"/>
          <w:shd w:val="clear" w:color="auto" w:fill="DDDDDD"/>
        </w:rPr>
        <w:t>&lt;bind /&gt;</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8D0947" w:rsidRDefault="008D0947" w:rsidP="00FA61C5">
      <w:pPr>
        <w:widowControl/>
        <w:numPr>
          <w:ilvl w:val="0"/>
          <w:numId w:val="15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其执行原理为，使用</w:t>
      </w:r>
      <w:r>
        <w:rPr>
          <w:rFonts w:ascii="Lucida Sans Unicode" w:hAnsi="Lucida Sans Unicode" w:cs="Lucida Sans Unicode"/>
          <w:color w:val="1A1A1A"/>
          <w:szCs w:val="21"/>
        </w:rPr>
        <w:t> </w:t>
      </w:r>
      <w:r>
        <w:rPr>
          <w:rStyle w:val="a4"/>
          <w:rFonts w:ascii="Lucida Sans Unicode" w:hAnsi="Lucida Sans Unicode" w:cs="Lucida Sans Unicode"/>
          <w:color w:val="1A1A1A"/>
          <w:szCs w:val="21"/>
        </w:rPr>
        <w:t>OGNL</w:t>
      </w:r>
      <w:r>
        <w:rPr>
          <w:rFonts w:ascii="Lucida Sans Unicode" w:hAnsi="Lucida Sans Unicode" w:cs="Lucida Sans Unicode"/>
          <w:color w:val="1A1A1A"/>
          <w:szCs w:val="21"/>
        </w:rPr>
        <w:t> </w:t>
      </w:r>
      <w:r>
        <w:rPr>
          <w:rFonts w:ascii="Lucida Sans Unicode" w:hAnsi="Lucida Sans Unicode" w:cs="Lucida Sans Unicode"/>
          <w:color w:val="1A1A1A"/>
          <w:szCs w:val="21"/>
        </w:rPr>
        <w:t>的表达式，从</w:t>
      </w:r>
      <w:r>
        <w:rPr>
          <w:rFonts w:ascii="Lucida Sans Unicode" w:hAnsi="Lucida Sans Unicode" w:cs="Lucida Sans Unicode"/>
          <w:color w:val="1A1A1A"/>
          <w:szCs w:val="21"/>
        </w:rPr>
        <w:t xml:space="preserve"> SQL </w:t>
      </w:r>
      <w:r>
        <w:rPr>
          <w:rFonts w:ascii="Lucida Sans Unicode" w:hAnsi="Lucida Sans Unicode" w:cs="Lucida Sans Unicode"/>
          <w:color w:val="1A1A1A"/>
          <w:szCs w:val="21"/>
        </w:rPr>
        <w:t>参数对象中计算表达式的值，根据表达式的值动态拼接</w:t>
      </w:r>
      <w:r>
        <w:rPr>
          <w:rFonts w:ascii="Lucida Sans Unicode" w:hAnsi="Lucida Sans Unicode" w:cs="Lucida Sans Unicode"/>
          <w:color w:val="1A1A1A"/>
          <w:szCs w:val="21"/>
        </w:rPr>
        <w:t xml:space="preserve"> SQL </w:t>
      </w:r>
      <w:r>
        <w:rPr>
          <w:rFonts w:ascii="Lucida Sans Unicode" w:hAnsi="Lucida Sans Unicode" w:cs="Lucida Sans Unicode"/>
          <w:color w:val="1A1A1A"/>
          <w:szCs w:val="21"/>
        </w:rPr>
        <w:t>，以此来完成动态</w:t>
      </w:r>
      <w:r>
        <w:rPr>
          <w:rFonts w:ascii="Lucida Sans Unicode" w:hAnsi="Lucida Sans Unicode" w:cs="Lucida Sans Unicode"/>
          <w:color w:val="1A1A1A"/>
          <w:szCs w:val="21"/>
        </w:rPr>
        <w:t xml:space="preserve"> SQL </w:t>
      </w:r>
      <w:r>
        <w:rPr>
          <w:rFonts w:ascii="Lucida Sans Unicode" w:hAnsi="Lucida Sans Unicode" w:cs="Lucida Sans Unicode"/>
          <w:color w:val="1A1A1A"/>
          <w:szCs w:val="21"/>
        </w:rPr>
        <w:t>的功能。</w:t>
      </w:r>
    </w:p>
    <w:p w:rsidR="00FE4270" w:rsidRPr="008D0947" w:rsidRDefault="008D0947" w:rsidP="008D0947">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如上的内容，更加详细的话，请看</w:t>
      </w:r>
      <w:r>
        <w:rPr>
          <w:rFonts w:ascii="Lucida Sans Unicode" w:hAnsi="Lucida Sans Unicode" w:cs="Lucida Sans Unicode"/>
          <w:color w:val="1A1A1A"/>
        </w:rPr>
        <w:t> </w:t>
      </w:r>
      <w:hyperlink r:id="rId368"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MyBatis </w:t>
        </w:r>
        <w:r>
          <w:rPr>
            <w:rStyle w:val="a5"/>
            <w:rFonts w:ascii="Lucida Sans Unicode" w:hAnsi="Lucida Sans Unicode" w:cs="Lucida Sans Unicode"/>
            <w:color w:val="0088CC"/>
          </w:rPr>
          <w:t>文档</w:t>
        </w:r>
        <w:r>
          <w:rPr>
            <w:rStyle w:val="a5"/>
            <w:rFonts w:ascii="Lucida Sans Unicode" w:hAnsi="Lucida Sans Unicode" w:cs="Lucida Sans Unicode"/>
            <w:color w:val="0088CC"/>
          </w:rPr>
          <w:t xml:space="preserve"> —— </w:t>
        </w:r>
        <w:r>
          <w:rPr>
            <w:rStyle w:val="a5"/>
            <w:rFonts w:ascii="Lucida Sans Unicode" w:hAnsi="Lucida Sans Unicode" w:cs="Lucida Sans Unicode"/>
            <w:color w:val="0088CC"/>
          </w:rPr>
          <w:t>动态</w:t>
        </w:r>
        <w:r>
          <w:rPr>
            <w:rStyle w:val="a5"/>
            <w:rFonts w:ascii="Lucida Sans Unicode" w:hAnsi="Lucida Sans Unicode" w:cs="Lucida Sans Unicode"/>
            <w:color w:val="0088CC"/>
          </w:rPr>
          <w:t xml:space="preserve"> SQL</w:t>
        </w:r>
        <w:r>
          <w:rPr>
            <w:rStyle w:val="a5"/>
            <w:rFonts w:ascii="Lucida Sans Unicode" w:hAnsi="Lucida Sans Unicode" w:cs="Lucida Sans Unicode"/>
            <w:color w:val="0088CC"/>
          </w:rPr>
          <w:t>》</w:t>
        </w:r>
      </w:hyperlink>
      <w:r>
        <w:rPr>
          <w:rFonts w:ascii="Lucida Sans Unicode" w:hAnsi="Lucida Sans Unicode" w:cs="Lucida Sans Unicode"/>
          <w:color w:val="1A1A1A"/>
        </w:rPr>
        <w:t> </w:t>
      </w:r>
      <w:r>
        <w:rPr>
          <w:rFonts w:ascii="Lucida Sans Unicode" w:hAnsi="Lucida Sans Unicode" w:cs="Lucida Sans Unicode"/>
          <w:color w:val="1A1A1A"/>
        </w:rPr>
        <w:t>文档。</w:t>
      </w:r>
    </w:p>
    <w:p w:rsidR="00502D63" w:rsidRDefault="0034267A" w:rsidP="008D0947">
      <w:pPr>
        <w:pStyle w:val="2"/>
      </w:pPr>
      <w:r>
        <w:rPr>
          <w:rFonts w:hint="eastAsia"/>
        </w:rPr>
        <w:t>1</w:t>
      </w:r>
      <w:r>
        <w:t>3.</w:t>
      </w:r>
      <w:r>
        <w:rPr>
          <w:rFonts w:hint="eastAsia"/>
        </w:rPr>
        <w:t>M</w:t>
      </w:r>
      <w:r>
        <w:t>ybatis流程图:</w:t>
      </w:r>
    </w:p>
    <w:p w:rsidR="006171D4" w:rsidRDefault="009664C1" w:rsidP="006171D4">
      <w:pPr>
        <w:ind w:left="360"/>
      </w:pPr>
      <w:r w:rsidRPr="009664C1">
        <w:rPr>
          <w:noProof/>
        </w:rPr>
        <w:drawing>
          <wp:inline distT="0" distB="0" distL="0" distR="0" wp14:anchorId="5FEC3705" wp14:editId="0407AE5C">
            <wp:extent cx="5274310" cy="2727960"/>
            <wp:effectExtent l="0" t="0" r="2540" b="0"/>
            <wp:docPr id="54" name="图片 54" descr="C:\Users\ADMINI~1\AppData\Local\Temp\WeChat Files\6c77c70a59633667f1aaa75c1cf6c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6c77c70a59633667f1aaa75c1cf6c72.jp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rsidR="008D0947" w:rsidRDefault="008D0947" w:rsidP="008D0947">
      <w:pPr>
        <w:pStyle w:val="2"/>
      </w:pPr>
      <w:r>
        <w:rPr>
          <w:rFonts w:hint="eastAsia"/>
        </w:rPr>
        <w:t>14.</w:t>
      </w:r>
      <w:r w:rsidRPr="008D0947">
        <w:t xml:space="preserve"> </w:t>
      </w:r>
      <w:r>
        <w:t>当实体类中的属性名和表中的字段名不一样 ，怎么办？</w:t>
      </w:r>
    </w:p>
    <w:p w:rsidR="008D0947" w:rsidRDefault="008D0947" w:rsidP="008D0947">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第一种，</w:t>
      </w:r>
      <w:r>
        <w:rPr>
          <w:rFonts w:ascii="Lucida Sans Unicode" w:hAnsi="Lucida Sans Unicode" w:cs="Lucida Sans Unicode"/>
          <w:color w:val="1A1A1A"/>
        </w:rPr>
        <w:t xml:space="preserve"> </w:t>
      </w:r>
      <w:r>
        <w:rPr>
          <w:rFonts w:ascii="Lucida Sans Unicode" w:hAnsi="Lucida Sans Unicode" w:cs="Lucida Sans Unicode"/>
          <w:color w:val="1A1A1A"/>
        </w:rPr>
        <w:t>通过在查询的</w:t>
      </w:r>
      <w:r>
        <w:rPr>
          <w:rFonts w:ascii="Lucida Sans Unicode" w:hAnsi="Lucida Sans Unicode" w:cs="Lucida Sans Unicode"/>
          <w:color w:val="1A1A1A"/>
        </w:rPr>
        <w:t xml:space="preserve"> SQL </w:t>
      </w:r>
      <w:r>
        <w:rPr>
          <w:rFonts w:ascii="Lucida Sans Unicode" w:hAnsi="Lucida Sans Unicode" w:cs="Lucida Sans Unicode"/>
          <w:color w:val="1A1A1A"/>
        </w:rPr>
        <w:t>语句中定义字段名的别名，让字段名的别名和实体类的属性名一致。代码如下：</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8D0947" w:rsidTr="008D0947">
        <w:trPr>
          <w:trHeight w:val="525"/>
        </w:trPr>
        <w:tc>
          <w:tcPr>
            <w:tcW w:w="0" w:type="auto"/>
            <w:tcBorders>
              <w:top w:val="nil"/>
              <w:left w:val="nil"/>
              <w:bottom w:val="nil"/>
              <w:right w:val="nil"/>
            </w:tcBorders>
            <w:tcMar>
              <w:top w:w="0" w:type="dxa"/>
              <w:left w:w="0" w:type="dxa"/>
              <w:bottom w:w="0" w:type="dxa"/>
              <w:right w:w="0" w:type="dxa"/>
            </w:tcMar>
            <w:vAlign w:val="center"/>
            <w:hideMark/>
          </w:tcPr>
          <w:p w:rsidR="008D0947" w:rsidRDefault="008D0947">
            <w:pPr>
              <w:pStyle w:val="HTML0"/>
              <w:shd w:val="clear" w:color="auto" w:fill="272822"/>
              <w:rPr>
                <w:rFonts w:ascii="Lucida Console" w:hAnsi="Lucida Console"/>
                <w:color w:val="657B83"/>
                <w:sz w:val="22"/>
                <w:szCs w:val="22"/>
              </w:rPr>
            </w:pPr>
            <w:r>
              <w:rPr>
                <w:rStyle w:val="line"/>
                <w:rFonts w:ascii="Lucida Console" w:hAnsi="Lucida Console"/>
                <w:color w:val="FFFFFF"/>
                <w:sz w:val="22"/>
                <w:szCs w:val="22"/>
              </w:rPr>
              <w:t xml:space="preserve">&lt;select id="selectOrder" parameterType="Integer" resultType="Order"&gt;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SELECT</w:t>
            </w:r>
            <w:r>
              <w:rPr>
                <w:rStyle w:val="line"/>
                <w:rFonts w:ascii="Lucida Console" w:hAnsi="Lucida Console"/>
                <w:color w:val="FFFFFF"/>
                <w:sz w:val="22"/>
                <w:szCs w:val="22"/>
              </w:rPr>
              <w:t xml:space="preserve"> order_id </w:t>
            </w:r>
            <w:r>
              <w:rPr>
                <w:rStyle w:val="keyword"/>
                <w:rFonts w:ascii="Lucida Console" w:hAnsi="Lucida Console"/>
                <w:color w:val="66D9EF"/>
                <w:sz w:val="22"/>
                <w:szCs w:val="22"/>
              </w:rPr>
              <w:t>AS</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id</w:t>
            </w:r>
            <w:r>
              <w:rPr>
                <w:rStyle w:val="line"/>
                <w:rFonts w:ascii="Lucida Console" w:hAnsi="Lucida Console"/>
                <w:color w:val="FFFFFF"/>
                <w:sz w:val="22"/>
                <w:szCs w:val="22"/>
              </w:rPr>
              <w:t xml:space="preserve">, order_no </w:t>
            </w:r>
            <w:r>
              <w:rPr>
                <w:rStyle w:val="keyword"/>
                <w:rFonts w:ascii="Lucida Console" w:hAnsi="Lucida Console"/>
                <w:color w:val="66D9EF"/>
                <w:sz w:val="22"/>
                <w:szCs w:val="22"/>
              </w:rPr>
              <w:t>AS</w:t>
            </w:r>
            <w:r>
              <w:rPr>
                <w:rStyle w:val="line"/>
                <w:rFonts w:ascii="Lucida Console" w:hAnsi="Lucida Console"/>
                <w:color w:val="FFFFFF"/>
                <w:sz w:val="22"/>
                <w:szCs w:val="22"/>
              </w:rPr>
              <w:t xml:space="preserve"> orderno, order_price </w:t>
            </w:r>
            <w:r>
              <w:rPr>
                <w:rStyle w:val="keyword"/>
                <w:rFonts w:ascii="Lucida Console" w:hAnsi="Lucida Console"/>
                <w:color w:val="66D9EF"/>
                <w:sz w:val="22"/>
                <w:szCs w:val="22"/>
              </w:rPr>
              <w:t>AS</w:t>
            </w:r>
            <w:r>
              <w:rPr>
                <w:rStyle w:val="line"/>
                <w:rFonts w:ascii="Lucida Console" w:hAnsi="Lucida Console"/>
                <w:color w:val="FFFFFF"/>
                <w:sz w:val="22"/>
                <w:szCs w:val="22"/>
              </w:rPr>
              <w:t xml:space="preserve"> price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FROM</w:t>
            </w:r>
            <w:r>
              <w:rPr>
                <w:rStyle w:val="line"/>
                <w:rFonts w:ascii="Lucida Console" w:hAnsi="Lucida Console"/>
                <w:color w:val="FFFFFF"/>
                <w:sz w:val="22"/>
                <w:szCs w:val="22"/>
              </w:rPr>
              <w:t xml:space="preserve"> orders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WHERE</w:t>
            </w:r>
            <w:r>
              <w:rPr>
                <w:rStyle w:val="line"/>
                <w:rFonts w:ascii="Lucida Console" w:hAnsi="Lucida Console"/>
                <w:color w:val="FFFFFF"/>
                <w:sz w:val="22"/>
                <w:szCs w:val="22"/>
              </w:rPr>
              <w:t xml:space="preserve"> order_id = #{</w:t>
            </w:r>
            <w:r>
              <w:rPr>
                <w:rStyle w:val="keyword"/>
                <w:rFonts w:ascii="Lucida Console" w:hAnsi="Lucida Console"/>
                <w:color w:val="66D9EF"/>
                <w:sz w:val="22"/>
                <w:szCs w:val="22"/>
              </w:rPr>
              <w:t>id</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&lt;/</w:t>
            </w:r>
            <w:r>
              <w:rPr>
                <w:rStyle w:val="keyword"/>
                <w:rFonts w:ascii="Lucida Console" w:hAnsi="Lucida Console"/>
                <w:color w:val="66D9EF"/>
                <w:sz w:val="22"/>
                <w:szCs w:val="22"/>
              </w:rPr>
              <w:t>select</w:t>
            </w:r>
            <w:r>
              <w:rPr>
                <w:rStyle w:val="line"/>
                <w:rFonts w:ascii="Lucida Console" w:hAnsi="Lucida Console"/>
                <w:color w:val="FFFFFF"/>
                <w:sz w:val="22"/>
                <w:szCs w:val="22"/>
              </w:rPr>
              <w:t>&gt;</w:t>
            </w:r>
          </w:p>
        </w:tc>
      </w:tr>
    </w:tbl>
    <w:p w:rsidR="008D0947" w:rsidRDefault="00167304" w:rsidP="008D0947">
      <w:pPr>
        <w:spacing w:before="300" w:after="300"/>
        <w:rPr>
          <w:rFonts w:ascii="宋体" w:hAnsi="宋体" w:cs="宋体"/>
          <w:sz w:val="24"/>
          <w:szCs w:val="24"/>
        </w:rPr>
      </w:pPr>
      <w:r>
        <w:pict>
          <v:rect id="_x0000_i1037" style="width:0;height:0" o:hralign="center" o:hrstd="t" o:hrnoshade="t" o:hr="t" fillcolor="#1a1a1a" stroked="f"/>
        </w:pict>
      </w:r>
    </w:p>
    <w:p w:rsidR="008D0947" w:rsidRDefault="008D0947" w:rsidP="008D0947">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第二种，是第一种的特殊情况。大多数场景下，数据库字段名和实体类中的属性名差，主要是前者为</w:t>
      </w:r>
      <w:r>
        <w:rPr>
          <w:rStyle w:val="a4"/>
          <w:rFonts w:ascii="Lucida Sans Unicode" w:hAnsi="Lucida Sans Unicode" w:cs="Lucida Sans Unicode"/>
          <w:color w:val="1A1A1A"/>
        </w:rPr>
        <w:t>下划线风格</w:t>
      </w:r>
      <w:r>
        <w:rPr>
          <w:rFonts w:ascii="Lucida Sans Unicode" w:hAnsi="Lucida Sans Unicode" w:cs="Lucida Sans Unicode"/>
          <w:color w:val="1A1A1A"/>
        </w:rPr>
        <w:t>，后者为</w:t>
      </w:r>
      <w:r>
        <w:rPr>
          <w:rStyle w:val="a4"/>
          <w:rFonts w:ascii="Lucida Sans Unicode" w:hAnsi="Lucida Sans Unicode" w:cs="Lucida Sans Unicode"/>
          <w:color w:val="1A1A1A"/>
        </w:rPr>
        <w:t>驼峰风格</w:t>
      </w:r>
      <w:r>
        <w:rPr>
          <w:rFonts w:ascii="Lucida Sans Unicode" w:hAnsi="Lucida Sans Unicode" w:cs="Lucida Sans Unicode"/>
          <w:color w:val="1A1A1A"/>
        </w:rPr>
        <w:t>。在这种情况下，可以直接配置如下，实现自动的下划线转驼峰的功能。</w:t>
      </w:r>
    </w:p>
    <w:tbl>
      <w:tblPr>
        <w:tblW w:w="0" w:type="dxa"/>
        <w:tblCellMar>
          <w:top w:w="15" w:type="dxa"/>
          <w:left w:w="15" w:type="dxa"/>
          <w:bottom w:w="15" w:type="dxa"/>
          <w:right w:w="15" w:type="dxa"/>
        </w:tblCellMar>
        <w:tblLook w:val="04A0" w:firstRow="1" w:lastRow="0" w:firstColumn="1" w:lastColumn="0" w:noHBand="0" w:noVBand="1"/>
      </w:tblPr>
      <w:tblGrid>
        <w:gridCol w:w="7864"/>
      </w:tblGrid>
      <w:tr w:rsidR="008D0947" w:rsidTr="008D0947">
        <w:trPr>
          <w:trHeight w:val="525"/>
        </w:trPr>
        <w:tc>
          <w:tcPr>
            <w:tcW w:w="0" w:type="auto"/>
            <w:tcBorders>
              <w:top w:val="nil"/>
              <w:left w:val="nil"/>
              <w:bottom w:val="nil"/>
              <w:right w:val="nil"/>
            </w:tcBorders>
            <w:tcMar>
              <w:top w:w="0" w:type="dxa"/>
              <w:left w:w="0" w:type="dxa"/>
              <w:bottom w:w="0" w:type="dxa"/>
              <w:right w:w="0" w:type="dxa"/>
            </w:tcMar>
            <w:vAlign w:val="center"/>
            <w:hideMark/>
          </w:tcPr>
          <w:p w:rsidR="008D0947" w:rsidRDefault="008D0947">
            <w:pPr>
              <w:pStyle w:val="HTML0"/>
              <w:shd w:val="clear" w:color="auto" w:fill="272822"/>
              <w:rPr>
                <w:rFonts w:ascii="Lucida Console" w:hAnsi="Lucida Console"/>
                <w:color w:val="657B83"/>
                <w:sz w:val="22"/>
                <w:szCs w:val="22"/>
              </w:rPr>
            </w:pPr>
            <w:r>
              <w:rPr>
                <w:rStyle w:val="tag"/>
                <w:rFonts w:ascii="Lucida Console" w:hAnsi="Lucida Console"/>
                <w:color w:val="FFFFFF"/>
                <w:sz w:val="22"/>
                <w:szCs w:val="22"/>
              </w:rPr>
              <w:t>&lt;</w:t>
            </w:r>
            <w:r>
              <w:rPr>
                <w:rStyle w:val="name"/>
                <w:rFonts w:ascii="Lucida Console" w:hAnsi="Lucida Console"/>
                <w:color w:val="FFFFFF"/>
                <w:sz w:val="22"/>
                <w:szCs w:val="22"/>
              </w:rPr>
              <w:t>setting</w:t>
            </w:r>
            <w:r>
              <w:rPr>
                <w:rStyle w:val="tag"/>
                <w:rFonts w:ascii="Lucida Console" w:hAnsi="Lucida Console"/>
                <w:color w:val="FFFFFF"/>
                <w:sz w:val="22"/>
                <w:szCs w:val="22"/>
              </w:rPr>
              <w:t xml:space="preserve"> </w:t>
            </w:r>
            <w:r>
              <w:rPr>
                <w:rStyle w:val="attr"/>
                <w:rFonts w:ascii="Lucida Console" w:hAnsi="Lucida Console"/>
                <w:color w:val="FFFFFF"/>
                <w:sz w:val="22"/>
                <w:szCs w:val="22"/>
              </w:rPr>
              <w:t>name</w:t>
            </w:r>
            <w:r>
              <w:rPr>
                <w:rStyle w:val="tag"/>
                <w:rFonts w:ascii="Lucida Console" w:hAnsi="Lucida Console"/>
                <w:color w:val="FFFFFF"/>
                <w:sz w:val="22"/>
                <w:szCs w:val="22"/>
              </w:rPr>
              <w:t>=</w:t>
            </w:r>
            <w:r>
              <w:rPr>
                <w:rStyle w:val="string"/>
                <w:rFonts w:ascii="Lucida Console" w:hAnsi="Lucida Console"/>
                <w:color w:val="E6DB74"/>
                <w:sz w:val="22"/>
                <w:szCs w:val="22"/>
              </w:rPr>
              <w:t>"logImpl"</w:t>
            </w:r>
            <w:r>
              <w:rPr>
                <w:rStyle w:val="tag"/>
                <w:rFonts w:ascii="Lucida Console" w:hAnsi="Lucida Console"/>
                <w:color w:val="FFFFFF"/>
                <w:sz w:val="22"/>
                <w:szCs w:val="22"/>
              </w:rPr>
              <w:t xml:space="preserve"> </w:t>
            </w:r>
            <w:r>
              <w:rPr>
                <w:rStyle w:val="attr"/>
                <w:rFonts w:ascii="Lucida Console" w:hAnsi="Lucida Console"/>
                <w:color w:val="FFFFFF"/>
                <w:sz w:val="22"/>
                <w:szCs w:val="22"/>
              </w:rPr>
              <w:t>value</w:t>
            </w:r>
            <w:r>
              <w:rPr>
                <w:rStyle w:val="tag"/>
                <w:rFonts w:ascii="Lucida Console" w:hAnsi="Lucida Console"/>
                <w:color w:val="FFFFFF"/>
                <w:sz w:val="22"/>
                <w:szCs w:val="22"/>
              </w:rPr>
              <w:t>=</w:t>
            </w:r>
            <w:r>
              <w:rPr>
                <w:rStyle w:val="string"/>
                <w:rFonts w:ascii="Lucida Console" w:hAnsi="Lucida Console"/>
                <w:color w:val="E6DB74"/>
                <w:sz w:val="22"/>
                <w:szCs w:val="22"/>
              </w:rPr>
              <w:t>"LOG4J"</w:t>
            </w:r>
            <w:r>
              <w:rPr>
                <w:rStyle w:val="tag"/>
                <w:rFonts w:ascii="Lucida Console" w:hAnsi="Lucida Console"/>
                <w:color w:val="FFFFFF"/>
                <w:sz w:val="22"/>
                <w:szCs w:val="22"/>
              </w:rPr>
              <w:t>/&gt;</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tag"/>
                <w:rFonts w:ascii="Lucida Console" w:hAnsi="Lucida Console"/>
                <w:color w:val="FFFFFF"/>
                <w:sz w:val="22"/>
                <w:szCs w:val="22"/>
              </w:rPr>
              <w:t>&lt;</w:t>
            </w:r>
            <w:r>
              <w:rPr>
                <w:rStyle w:val="name"/>
                <w:rFonts w:ascii="Lucida Console" w:hAnsi="Lucida Console"/>
                <w:color w:val="FFFFFF"/>
                <w:sz w:val="22"/>
                <w:szCs w:val="22"/>
              </w:rPr>
              <w:t>setting</w:t>
            </w:r>
            <w:r>
              <w:rPr>
                <w:rStyle w:val="tag"/>
                <w:rFonts w:ascii="Lucida Console" w:hAnsi="Lucida Console"/>
                <w:color w:val="FFFFFF"/>
                <w:sz w:val="22"/>
                <w:szCs w:val="22"/>
              </w:rPr>
              <w:t xml:space="preserve"> </w:t>
            </w:r>
            <w:r>
              <w:rPr>
                <w:rStyle w:val="attr"/>
                <w:rFonts w:ascii="Lucida Console" w:hAnsi="Lucida Console"/>
                <w:color w:val="FFFFFF"/>
                <w:sz w:val="22"/>
                <w:szCs w:val="22"/>
              </w:rPr>
              <w:t>name</w:t>
            </w:r>
            <w:r>
              <w:rPr>
                <w:rStyle w:val="tag"/>
                <w:rFonts w:ascii="Lucida Console" w:hAnsi="Lucida Console"/>
                <w:color w:val="FFFFFF"/>
                <w:sz w:val="22"/>
                <w:szCs w:val="22"/>
              </w:rPr>
              <w:t>=</w:t>
            </w:r>
            <w:r>
              <w:rPr>
                <w:rStyle w:val="string"/>
                <w:rFonts w:ascii="Lucida Console" w:hAnsi="Lucida Console"/>
                <w:color w:val="E6DB74"/>
                <w:sz w:val="22"/>
                <w:szCs w:val="22"/>
              </w:rPr>
              <w:t>"mapUnderscoreToCamelCase"</w:t>
            </w:r>
            <w:r>
              <w:rPr>
                <w:rStyle w:val="tag"/>
                <w:rFonts w:ascii="Lucida Console" w:hAnsi="Lucida Console"/>
                <w:color w:val="FFFFFF"/>
                <w:sz w:val="22"/>
                <w:szCs w:val="22"/>
              </w:rPr>
              <w:t xml:space="preserve"> </w:t>
            </w:r>
            <w:r>
              <w:rPr>
                <w:rStyle w:val="attr"/>
                <w:rFonts w:ascii="Lucida Console" w:hAnsi="Lucida Console"/>
                <w:color w:val="FFFFFF"/>
                <w:sz w:val="22"/>
                <w:szCs w:val="22"/>
              </w:rPr>
              <w:t>value</w:t>
            </w:r>
            <w:r>
              <w:rPr>
                <w:rStyle w:val="tag"/>
                <w:rFonts w:ascii="Lucida Console" w:hAnsi="Lucida Console"/>
                <w:color w:val="FFFFFF"/>
                <w:sz w:val="22"/>
                <w:szCs w:val="22"/>
              </w:rPr>
              <w:t>=</w:t>
            </w:r>
            <w:r>
              <w:rPr>
                <w:rStyle w:val="string"/>
                <w:rFonts w:ascii="Lucida Console" w:hAnsi="Lucida Console"/>
                <w:color w:val="E6DB74"/>
                <w:sz w:val="22"/>
                <w:szCs w:val="22"/>
              </w:rPr>
              <w:t>"true"</w:t>
            </w:r>
            <w:r>
              <w:rPr>
                <w:rStyle w:val="tag"/>
                <w:rFonts w:ascii="Lucida Console" w:hAnsi="Lucida Console"/>
                <w:color w:val="FFFFFF"/>
                <w:sz w:val="22"/>
                <w:szCs w:val="22"/>
              </w:rPr>
              <w:t xml:space="preserve"> /&gt;</w:t>
            </w:r>
            <w:r>
              <w:rPr>
                <w:rFonts w:ascii="Lucida Console" w:hAnsi="Lucida Console"/>
                <w:color w:val="657B83"/>
                <w:sz w:val="22"/>
                <w:szCs w:val="22"/>
              </w:rPr>
              <w:br/>
            </w:r>
            <w:r>
              <w:rPr>
                <w:rStyle w:val="tag"/>
                <w:rFonts w:ascii="Lucida Console" w:hAnsi="Lucida Console"/>
                <w:color w:val="FFFFFF"/>
                <w:sz w:val="22"/>
                <w:szCs w:val="22"/>
              </w:rPr>
              <w:t>&lt;/</w:t>
            </w:r>
            <w:r>
              <w:rPr>
                <w:rStyle w:val="name"/>
                <w:rFonts w:ascii="Lucida Console" w:hAnsi="Lucida Console"/>
                <w:color w:val="FFFFFF"/>
                <w:sz w:val="22"/>
                <w:szCs w:val="22"/>
              </w:rPr>
              <w:t>settings</w:t>
            </w:r>
            <w:r>
              <w:rPr>
                <w:rStyle w:val="tag"/>
                <w:rFonts w:ascii="Lucida Console" w:hAnsi="Lucida Console"/>
                <w:color w:val="FFFFFF"/>
                <w:sz w:val="22"/>
                <w:szCs w:val="22"/>
              </w:rPr>
              <w:t>&gt;</w:t>
            </w:r>
          </w:p>
        </w:tc>
      </w:tr>
    </w:tbl>
    <w:p w:rsidR="008D0947" w:rsidRDefault="008D0947" w:rsidP="008D0947">
      <w:pPr>
        <w:pStyle w:val="a3"/>
        <w:shd w:val="clear" w:color="auto" w:fill="FFFFFF"/>
        <w:spacing w:before="150" w:beforeAutospacing="0" w:after="420" w:afterAutospacing="0"/>
        <w:rPr>
          <w:rFonts w:ascii="Lucida Sans Unicode" w:hAnsi="Lucida Sans Unicode" w:cs="Lucida Sans Unicode"/>
          <w:color w:val="1A1A1A"/>
        </w:rPr>
      </w:pPr>
      <w:r>
        <w:rPr>
          <w:rFonts w:ascii="Segoe UI Symbol" w:hAnsi="Segoe UI Symbol" w:cs="Segoe UI Symbol"/>
          <w:color w:val="1A1A1A"/>
        </w:rPr>
        <w:t>😈</w:t>
      </w:r>
      <w:r>
        <w:rPr>
          <w:rFonts w:ascii="Lucida Sans Unicode" w:hAnsi="Lucida Sans Unicode" w:cs="Lucida Sans Unicode"/>
          <w:color w:val="1A1A1A"/>
        </w:rPr>
        <w:t xml:space="preserve"> </w:t>
      </w:r>
      <w:r>
        <w:rPr>
          <w:rFonts w:ascii="Lucida Sans Unicode" w:hAnsi="Lucida Sans Unicode" w:cs="Lucida Sans Unicode"/>
          <w:color w:val="1A1A1A"/>
        </w:rPr>
        <w:t>也就说，约定大于配置。非常推荐！</w:t>
      </w:r>
    </w:p>
    <w:p w:rsidR="008D0947" w:rsidRDefault="00167304" w:rsidP="008D0947">
      <w:pPr>
        <w:spacing w:before="300" w:after="300"/>
        <w:rPr>
          <w:rFonts w:ascii="宋体" w:hAnsi="宋体" w:cs="宋体"/>
        </w:rPr>
      </w:pPr>
      <w:r>
        <w:pict>
          <v:rect id="_x0000_i1038" style="width:0;height:0" o:hralign="center" o:hrstd="t" o:hrnoshade="t" o:hr="t" fillcolor="#1a1a1a" stroked="f"/>
        </w:pict>
      </w:r>
    </w:p>
    <w:p w:rsidR="008D0947" w:rsidRDefault="008D0947" w:rsidP="008D0947">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第三种，通过</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&lt;resultMap&gt;</w:t>
      </w:r>
      <w:r>
        <w:rPr>
          <w:rFonts w:ascii="Lucida Sans Unicode" w:hAnsi="Lucida Sans Unicode" w:cs="Lucida Sans Unicode"/>
          <w:color w:val="1A1A1A"/>
        </w:rPr>
        <w:t> </w:t>
      </w:r>
      <w:r>
        <w:rPr>
          <w:rFonts w:ascii="Lucida Sans Unicode" w:hAnsi="Lucida Sans Unicode" w:cs="Lucida Sans Unicode"/>
          <w:color w:val="1A1A1A"/>
        </w:rPr>
        <w:t>来映射字段名和实体类属性名的一一对应的关系。代码如下：</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8D0947" w:rsidTr="008D0947">
        <w:trPr>
          <w:trHeight w:val="525"/>
        </w:trPr>
        <w:tc>
          <w:tcPr>
            <w:tcW w:w="0" w:type="auto"/>
            <w:tcBorders>
              <w:top w:val="nil"/>
              <w:left w:val="nil"/>
              <w:bottom w:val="nil"/>
              <w:right w:val="nil"/>
            </w:tcBorders>
            <w:tcMar>
              <w:top w:w="0" w:type="dxa"/>
              <w:left w:w="0" w:type="dxa"/>
              <w:bottom w:w="0" w:type="dxa"/>
              <w:right w:w="0" w:type="dxa"/>
            </w:tcMar>
            <w:vAlign w:val="center"/>
            <w:hideMark/>
          </w:tcPr>
          <w:p w:rsidR="008D0947" w:rsidRDefault="008D0947">
            <w:pPr>
              <w:pStyle w:val="HTML0"/>
              <w:shd w:val="clear" w:color="auto" w:fill="272822"/>
              <w:rPr>
                <w:rFonts w:ascii="Lucida Console" w:hAnsi="Lucida Console"/>
                <w:color w:val="657B83"/>
                <w:sz w:val="22"/>
                <w:szCs w:val="22"/>
              </w:rPr>
            </w:pPr>
            <w:r>
              <w:rPr>
                <w:rStyle w:val="tag"/>
                <w:rFonts w:ascii="Lucida Console" w:hAnsi="Lucida Console"/>
                <w:color w:val="FFFFFF"/>
                <w:sz w:val="22"/>
                <w:szCs w:val="22"/>
              </w:rPr>
              <w:t>&lt;</w:t>
            </w:r>
            <w:r>
              <w:rPr>
                <w:rStyle w:val="name"/>
                <w:rFonts w:ascii="Lucida Console" w:hAnsi="Lucida Console"/>
                <w:color w:val="FFFFFF"/>
                <w:sz w:val="22"/>
                <w:szCs w:val="22"/>
              </w:rPr>
              <w:t>resultMap</w:t>
            </w:r>
            <w:r>
              <w:rPr>
                <w:rStyle w:val="tag"/>
                <w:rFonts w:ascii="Lucida Console" w:hAnsi="Lucida Console"/>
                <w:color w:val="FFFFFF"/>
                <w:sz w:val="22"/>
                <w:szCs w:val="22"/>
              </w:rPr>
              <w:t xml:space="preserve"> </w:t>
            </w:r>
            <w:r>
              <w:rPr>
                <w:rStyle w:val="attr"/>
                <w:rFonts w:ascii="Lucida Console" w:hAnsi="Lucida Console"/>
                <w:color w:val="FFFFFF"/>
                <w:sz w:val="22"/>
                <w:szCs w:val="22"/>
              </w:rPr>
              <w:t>type</w:t>
            </w:r>
            <w:r>
              <w:rPr>
                <w:rStyle w:val="tag"/>
                <w:rFonts w:ascii="Lucida Console" w:hAnsi="Lucida Console"/>
                <w:color w:val="FFFFFF"/>
                <w:sz w:val="22"/>
                <w:szCs w:val="22"/>
              </w:rPr>
              <w:t>=</w:t>
            </w:r>
            <w:r>
              <w:rPr>
                <w:rStyle w:val="string"/>
                <w:rFonts w:ascii="Lucida Console" w:hAnsi="Lucida Console"/>
                <w:color w:val="E6DB74"/>
                <w:sz w:val="22"/>
                <w:szCs w:val="22"/>
              </w:rPr>
              <w:t>"me.gacl.domain.Order"</w:t>
            </w:r>
            <w:r>
              <w:rPr>
                <w:rStyle w:val="tag"/>
                <w:rFonts w:ascii="Lucida Console" w:hAnsi="Lucida Console"/>
                <w:color w:val="FFFFFF"/>
                <w:sz w:val="22"/>
                <w:szCs w:val="22"/>
              </w:rPr>
              <w:t xml:space="preserve"> </w:t>
            </w:r>
            <w:r>
              <w:rPr>
                <w:rStyle w:val="attr"/>
                <w:rFonts w:ascii="Lucida Console" w:hAnsi="Lucida Console"/>
                <w:color w:val="FFFFFF"/>
                <w:sz w:val="22"/>
                <w:szCs w:val="22"/>
              </w:rPr>
              <w:t>id</w:t>
            </w:r>
            <w:r>
              <w:rPr>
                <w:rStyle w:val="tag"/>
                <w:rFonts w:ascii="Lucida Console" w:hAnsi="Lucida Console"/>
                <w:color w:val="FFFFFF"/>
                <w:sz w:val="22"/>
                <w:szCs w:val="22"/>
              </w:rPr>
              <w:t>=</w:t>
            </w:r>
            <w:r>
              <w:rPr>
                <w:rStyle w:val="string"/>
                <w:rFonts w:ascii="Lucida Console" w:hAnsi="Lucida Console"/>
                <w:color w:val="E6DB74"/>
                <w:sz w:val="22"/>
                <w:szCs w:val="22"/>
              </w:rPr>
              <w:t>”OrderResultMap”</w:t>
            </w:r>
            <w:r>
              <w:rPr>
                <w:rStyle w:val="tag"/>
                <w:rFonts w:ascii="Lucida Console" w:hAnsi="Lucida Console"/>
                <w:color w:val="FFFFFF"/>
                <w:sz w:val="22"/>
                <w:szCs w:val="22"/>
              </w:rPr>
              <w:t>&gt;</w:t>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tag"/>
                <w:rFonts w:ascii="Lucida Console" w:hAnsi="Lucida Console"/>
                <w:color w:val="FFFFFF"/>
                <w:sz w:val="22"/>
                <w:szCs w:val="22"/>
              </w:rPr>
              <w:t>&lt;</w:t>
            </w:r>
            <w:r>
              <w:rPr>
                <w:rStyle w:val="name"/>
                <w:rFonts w:ascii="Lucida Console" w:hAnsi="Lucida Console"/>
                <w:color w:val="FFFFFF"/>
                <w:sz w:val="22"/>
                <w:szCs w:val="22"/>
              </w:rPr>
              <w:t>!–-</w:t>
            </w:r>
            <w:r>
              <w:rPr>
                <w:rStyle w:val="tag"/>
                <w:rFonts w:ascii="Lucida Console" w:hAnsi="Lucida Console"/>
                <w:color w:val="FFFFFF"/>
                <w:sz w:val="22"/>
                <w:szCs w:val="22"/>
              </w:rPr>
              <w:t xml:space="preserve"> </w:t>
            </w:r>
            <w:r>
              <w:rPr>
                <w:rStyle w:val="tag"/>
                <w:rFonts w:ascii="Lucida Console" w:hAnsi="Lucida Console"/>
                <w:color w:val="FFFFFF"/>
                <w:sz w:val="22"/>
                <w:szCs w:val="22"/>
              </w:rPr>
              <w:t>用</w:t>
            </w:r>
            <w:r>
              <w:rPr>
                <w:rStyle w:val="tag"/>
                <w:rFonts w:ascii="Lucida Console" w:hAnsi="Lucida Console"/>
                <w:color w:val="FFFFFF"/>
                <w:sz w:val="22"/>
                <w:szCs w:val="22"/>
              </w:rPr>
              <w:t xml:space="preserve"> </w:t>
            </w:r>
            <w:r>
              <w:rPr>
                <w:rStyle w:val="attr"/>
                <w:rFonts w:ascii="Lucida Console" w:hAnsi="Lucida Console"/>
                <w:color w:val="FFFFFF"/>
                <w:sz w:val="22"/>
                <w:szCs w:val="22"/>
              </w:rPr>
              <w:t>id</w:t>
            </w:r>
            <w:r>
              <w:rPr>
                <w:rStyle w:val="tag"/>
                <w:rFonts w:ascii="Lucida Console" w:hAnsi="Lucida Console"/>
                <w:color w:val="FFFFFF"/>
                <w:sz w:val="22"/>
                <w:szCs w:val="22"/>
              </w:rPr>
              <w:t xml:space="preserve"> </w:t>
            </w:r>
            <w:r>
              <w:rPr>
                <w:rStyle w:val="tag"/>
                <w:rFonts w:ascii="Lucida Console" w:hAnsi="Lucida Console"/>
                <w:color w:val="FFFFFF"/>
                <w:sz w:val="22"/>
                <w:szCs w:val="22"/>
              </w:rPr>
              <w:t>属性来映射主键字段</w:t>
            </w:r>
            <w:r>
              <w:rPr>
                <w:rStyle w:val="tag"/>
                <w:rFonts w:ascii="Lucida Console" w:hAnsi="Lucida Console"/>
                <w:color w:val="FFFFFF"/>
                <w:sz w:val="22"/>
                <w:szCs w:val="22"/>
              </w:rPr>
              <w:t xml:space="preserve"> </w:t>
            </w:r>
            <w:r>
              <w:rPr>
                <w:rStyle w:val="attr"/>
                <w:rFonts w:ascii="Lucida Console" w:hAnsi="Lucida Console"/>
                <w:color w:val="FFFFFF"/>
                <w:sz w:val="22"/>
                <w:szCs w:val="22"/>
              </w:rPr>
              <w:t>-</w:t>
            </w:r>
            <w:r>
              <w:rPr>
                <w:rStyle w:val="tag"/>
                <w:rFonts w:ascii="Lucida Console" w:hAnsi="Lucida Console"/>
                <w:color w:val="FFFFFF"/>
                <w:sz w:val="22"/>
                <w:szCs w:val="22"/>
              </w:rPr>
              <w:t>–&gt;</w:t>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tag"/>
                <w:rFonts w:ascii="Lucida Console" w:hAnsi="Lucida Console"/>
                <w:color w:val="FFFFFF"/>
                <w:sz w:val="22"/>
                <w:szCs w:val="22"/>
              </w:rPr>
              <w:t>&lt;</w:t>
            </w:r>
            <w:r>
              <w:rPr>
                <w:rStyle w:val="name"/>
                <w:rFonts w:ascii="Lucida Console" w:hAnsi="Lucida Console"/>
                <w:color w:val="FFFFFF"/>
                <w:sz w:val="22"/>
                <w:szCs w:val="22"/>
              </w:rPr>
              <w:t>id</w:t>
            </w:r>
            <w:r>
              <w:rPr>
                <w:rStyle w:val="tag"/>
                <w:rFonts w:ascii="Lucida Console" w:hAnsi="Lucida Console"/>
                <w:color w:val="FFFFFF"/>
                <w:sz w:val="22"/>
                <w:szCs w:val="22"/>
              </w:rPr>
              <w:t xml:space="preserve"> </w:t>
            </w:r>
            <w:r>
              <w:rPr>
                <w:rStyle w:val="attr"/>
                <w:rFonts w:ascii="Lucida Console" w:hAnsi="Lucida Console"/>
                <w:color w:val="FFFFFF"/>
                <w:sz w:val="22"/>
                <w:szCs w:val="22"/>
              </w:rPr>
              <w:t>property</w:t>
            </w:r>
            <w:r>
              <w:rPr>
                <w:rStyle w:val="tag"/>
                <w:rFonts w:ascii="Lucida Console" w:hAnsi="Lucida Console"/>
                <w:color w:val="FFFFFF"/>
                <w:sz w:val="22"/>
                <w:szCs w:val="22"/>
              </w:rPr>
              <w:t>=</w:t>
            </w:r>
            <w:r>
              <w:rPr>
                <w:rStyle w:val="string"/>
                <w:rFonts w:ascii="Lucida Console" w:hAnsi="Lucida Console"/>
                <w:color w:val="E6DB74"/>
                <w:sz w:val="22"/>
                <w:szCs w:val="22"/>
              </w:rPr>
              <w:t>"id"</w:t>
            </w:r>
            <w:r>
              <w:rPr>
                <w:rStyle w:val="tag"/>
                <w:rFonts w:ascii="Lucida Console" w:hAnsi="Lucida Console"/>
                <w:color w:val="FFFFFF"/>
                <w:sz w:val="22"/>
                <w:szCs w:val="22"/>
              </w:rPr>
              <w:t xml:space="preserve"> </w:t>
            </w:r>
            <w:r>
              <w:rPr>
                <w:rStyle w:val="attr"/>
                <w:rFonts w:ascii="Lucida Console" w:hAnsi="Lucida Console"/>
                <w:color w:val="FFFFFF"/>
                <w:sz w:val="22"/>
                <w:szCs w:val="22"/>
              </w:rPr>
              <w:t>column</w:t>
            </w:r>
            <w:r>
              <w:rPr>
                <w:rStyle w:val="tag"/>
                <w:rFonts w:ascii="Lucida Console" w:hAnsi="Lucida Console"/>
                <w:color w:val="FFFFFF"/>
                <w:sz w:val="22"/>
                <w:szCs w:val="22"/>
              </w:rPr>
              <w:t>=</w:t>
            </w:r>
            <w:r>
              <w:rPr>
                <w:rStyle w:val="string"/>
                <w:rFonts w:ascii="Lucida Console" w:hAnsi="Lucida Console"/>
                <w:color w:val="E6DB74"/>
                <w:sz w:val="22"/>
                <w:szCs w:val="22"/>
              </w:rPr>
              <w:t>"order_id"</w:t>
            </w:r>
            <w:r>
              <w:rPr>
                <w:rStyle w:val="tag"/>
                <w:rFonts w:ascii="Lucida Console" w:hAnsi="Lucida Console"/>
                <w:color w:val="FFFFFF"/>
                <w:sz w:val="22"/>
                <w:szCs w:val="22"/>
              </w:rPr>
              <w:t>&gt;</w:t>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tag"/>
                <w:rFonts w:ascii="Lucida Console" w:hAnsi="Lucida Console"/>
                <w:color w:val="FFFFFF"/>
                <w:sz w:val="22"/>
                <w:szCs w:val="22"/>
              </w:rPr>
              <w:t>&lt;</w:t>
            </w:r>
            <w:r>
              <w:rPr>
                <w:rStyle w:val="name"/>
                <w:rFonts w:ascii="Lucida Console" w:hAnsi="Lucida Console"/>
                <w:color w:val="FFFFFF"/>
                <w:sz w:val="22"/>
                <w:szCs w:val="22"/>
              </w:rPr>
              <w:t>!–-</w:t>
            </w:r>
            <w:r>
              <w:rPr>
                <w:rStyle w:val="tag"/>
                <w:rFonts w:ascii="Lucida Console" w:hAnsi="Lucida Console"/>
                <w:color w:val="FFFFFF"/>
                <w:sz w:val="22"/>
                <w:szCs w:val="22"/>
              </w:rPr>
              <w:t xml:space="preserve"> </w:t>
            </w:r>
            <w:r>
              <w:rPr>
                <w:rStyle w:val="tag"/>
                <w:rFonts w:ascii="Lucida Console" w:hAnsi="Lucida Console"/>
                <w:color w:val="FFFFFF"/>
                <w:sz w:val="22"/>
                <w:szCs w:val="22"/>
              </w:rPr>
              <w:t>用</w:t>
            </w:r>
            <w:r>
              <w:rPr>
                <w:rStyle w:val="tag"/>
                <w:rFonts w:ascii="Lucida Console" w:hAnsi="Lucida Console"/>
                <w:color w:val="FFFFFF"/>
                <w:sz w:val="22"/>
                <w:szCs w:val="22"/>
              </w:rPr>
              <w:t xml:space="preserve"> </w:t>
            </w:r>
            <w:r>
              <w:rPr>
                <w:rStyle w:val="attr"/>
                <w:rFonts w:ascii="Lucida Console" w:hAnsi="Lucida Console"/>
                <w:color w:val="FFFFFF"/>
                <w:sz w:val="22"/>
                <w:szCs w:val="22"/>
              </w:rPr>
              <w:t>result</w:t>
            </w:r>
            <w:r>
              <w:rPr>
                <w:rStyle w:val="tag"/>
                <w:rFonts w:ascii="Lucida Console" w:hAnsi="Lucida Console"/>
                <w:color w:val="FFFFFF"/>
                <w:sz w:val="22"/>
                <w:szCs w:val="22"/>
              </w:rPr>
              <w:t xml:space="preserve"> </w:t>
            </w:r>
            <w:r>
              <w:rPr>
                <w:rStyle w:val="tag"/>
                <w:rFonts w:ascii="Lucida Console" w:hAnsi="Lucida Console"/>
                <w:color w:val="FFFFFF"/>
                <w:sz w:val="22"/>
                <w:szCs w:val="22"/>
              </w:rPr>
              <w:t>属性来映射非主键字段，</w:t>
            </w:r>
            <w:r>
              <w:rPr>
                <w:rStyle w:val="attr"/>
                <w:rFonts w:ascii="Lucida Console" w:hAnsi="Lucida Console"/>
                <w:color w:val="FFFFFF"/>
                <w:sz w:val="22"/>
                <w:szCs w:val="22"/>
              </w:rPr>
              <w:t>property</w:t>
            </w:r>
            <w:r>
              <w:rPr>
                <w:rStyle w:val="tag"/>
                <w:rFonts w:ascii="Lucida Console" w:hAnsi="Lucida Console"/>
                <w:color w:val="FFFFFF"/>
                <w:sz w:val="22"/>
                <w:szCs w:val="22"/>
              </w:rPr>
              <w:t xml:space="preserve"> </w:t>
            </w:r>
            <w:r>
              <w:rPr>
                <w:rStyle w:val="tag"/>
                <w:rFonts w:ascii="Lucida Console" w:hAnsi="Lucida Console"/>
                <w:color w:val="FFFFFF"/>
                <w:sz w:val="22"/>
                <w:szCs w:val="22"/>
              </w:rPr>
              <w:t>为实体类属性名，</w:t>
            </w:r>
            <w:r>
              <w:rPr>
                <w:rStyle w:val="attr"/>
                <w:rFonts w:ascii="Lucida Console" w:hAnsi="Lucida Console"/>
                <w:color w:val="FFFFFF"/>
                <w:sz w:val="22"/>
                <w:szCs w:val="22"/>
              </w:rPr>
              <w:t>column</w:t>
            </w:r>
            <w:r>
              <w:rPr>
                <w:rStyle w:val="tag"/>
                <w:rFonts w:ascii="Lucida Console" w:hAnsi="Lucida Console"/>
                <w:color w:val="FFFFFF"/>
                <w:sz w:val="22"/>
                <w:szCs w:val="22"/>
              </w:rPr>
              <w:t xml:space="preserve"> </w:t>
            </w:r>
            <w:r>
              <w:rPr>
                <w:rStyle w:val="tag"/>
                <w:rFonts w:ascii="Lucida Console" w:hAnsi="Lucida Console"/>
                <w:color w:val="FFFFFF"/>
                <w:sz w:val="22"/>
                <w:szCs w:val="22"/>
              </w:rPr>
              <w:t>为数据表中的属性</w:t>
            </w:r>
            <w:r>
              <w:rPr>
                <w:rStyle w:val="tag"/>
                <w:rFonts w:ascii="Lucida Console" w:hAnsi="Lucida Console"/>
                <w:color w:val="FFFFFF"/>
                <w:sz w:val="22"/>
                <w:szCs w:val="22"/>
              </w:rPr>
              <w:t xml:space="preserve"> </w:t>
            </w:r>
            <w:r>
              <w:rPr>
                <w:rStyle w:val="attr"/>
                <w:rFonts w:ascii="Lucida Console" w:hAnsi="Lucida Console"/>
                <w:color w:val="FFFFFF"/>
                <w:sz w:val="22"/>
                <w:szCs w:val="22"/>
              </w:rPr>
              <w:t>-</w:t>
            </w:r>
            <w:r>
              <w:rPr>
                <w:rStyle w:val="tag"/>
                <w:rFonts w:ascii="Lucida Console" w:hAnsi="Lucida Console"/>
                <w:color w:val="FFFFFF"/>
                <w:sz w:val="22"/>
                <w:szCs w:val="22"/>
              </w:rPr>
              <w:t>–&gt;</w:t>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tag"/>
                <w:rFonts w:ascii="Lucida Console" w:hAnsi="Lucida Console"/>
                <w:color w:val="FFFFFF"/>
                <w:sz w:val="22"/>
                <w:szCs w:val="22"/>
              </w:rPr>
              <w:t>&lt;</w:t>
            </w:r>
            <w:r>
              <w:rPr>
                <w:rStyle w:val="name"/>
                <w:rFonts w:ascii="Lucida Console" w:hAnsi="Lucida Console"/>
                <w:color w:val="FFFFFF"/>
                <w:sz w:val="22"/>
                <w:szCs w:val="22"/>
              </w:rPr>
              <w:t>result</w:t>
            </w:r>
            <w:r>
              <w:rPr>
                <w:rStyle w:val="tag"/>
                <w:rFonts w:ascii="Lucida Console" w:hAnsi="Lucida Console"/>
                <w:color w:val="FFFFFF"/>
                <w:sz w:val="22"/>
                <w:szCs w:val="22"/>
              </w:rPr>
              <w:t xml:space="preserve"> </w:t>
            </w:r>
            <w:r>
              <w:rPr>
                <w:rStyle w:val="attr"/>
                <w:rFonts w:ascii="Lucida Console" w:hAnsi="Lucida Console"/>
                <w:color w:val="FFFFFF"/>
                <w:sz w:val="22"/>
                <w:szCs w:val="22"/>
              </w:rPr>
              <w:t>property</w:t>
            </w:r>
            <w:r>
              <w:rPr>
                <w:rStyle w:val="tag"/>
                <w:rFonts w:ascii="Lucida Console" w:hAnsi="Lucida Console"/>
                <w:color w:val="FFFFFF"/>
                <w:sz w:val="22"/>
                <w:szCs w:val="22"/>
              </w:rPr>
              <w:t>=</w:t>
            </w:r>
            <w:r>
              <w:rPr>
                <w:rStyle w:val="string"/>
                <w:rFonts w:ascii="Lucida Console" w:hAnsi="Lucida Console"/>
                <w:color w:val="E6DB74"/>
                <w:sz w:val="22"/>
                <w:szCs w:val="22"/>
              </w:rPr>
              <w:t>"orderNo"</w:t>
            </w:r>
            <w:r>
              <w:rPr>
                <w:rStyle w:val="tag"/>
                <w:rFonts w:ascii="Lucida Console" w:hAnsi="Lucida Console"/>
                <w:color w:val="FFFFFF"/>
                <w:sz w:val="22"/>
                <w:szCs w:val="22"/>
              </w:rPr>
              <w:t xml:space="preserve"> </w:t>
            </w:r>
            <w:r>
              <w:rPr>
                <w:rStyle w:val="attr"/>
                <w:rFonts w:ascii="Lucida Console" w:hAnsi="Lucida Console"/>
                <w:color w:val="FFFFFF"/>
                <w:sz w:val="22"/>
                <w:szCs w:val="22"/>
              </w:rPr>
              <w:t>column</w:t>
            </w:r>
            <w:r>
              <w:rPr>
                <w:rStyle w:val="tag"/>
                <w:rFonts w:ascii="Lucida Console" w:hAnsi="Lucida Console"/>
                <w:color w:val="FFFFFF"/>
                <w:sz w:val="22"/>
                <w:szCs w:val="22"/>
              </w:rPr>
              <w:t xml:space="preserve"> =</w:t>
            </w:r>
            <w:r>
              <w:rPr>
                <w:rStyle w:val="string"/>
                <w:rFonts w:ascii="Lucida Console" w:hAnsi="Lucida Console"/>
                <w:color w:val="E6DB74"/>
                <w:sz w:val="22"/>
                <w:szCs w:val="22"/>
              </w:rPr>
              <w:t>"order_no"</w:t>
            </w:r>
            <w:r>
              <w:rPr>
                <w:rStyle w:val="tag"/>
                <w:rFonts w:ascii="Lucida Console" w:hAnsi="Lucida Console"/>
                <w:color w:val="FFFFFF"/>
                <w:sz w:val="22"/>
                <w:szCs w:val="22"/>
              </w:rPr>
              <w:t xml:space="preserve"> /&gt;</w:t>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tag"/>
                <w:rFonts w:ascii="Lucida Console" w:hAnsi="Lucida Console"/>
                <w:color w:val="FFFFFF"/>
                <w:sz w:val="22"/>
                <w:szCs w:val="22"/>
              </w:rPr>
              <w:t>&lt;</w:t>
            </w:r>
            <w:r>
              <w:rPr>
                <w:rStyle w:val="name"/>
                <w:rFonts w:ascii="Lucida Console" w:hAnsi="Lucida Console"/>
                <w:color w:val="FFFFFF"/>
                <w:sz w:val="22"/>
                <w:szCs w:val="22"/>
              </w:rPr>
              <w:t>result</w:t>
            </w:r>
            <w:r>
              <w:rPr>
                <w:rStyle w:val="tag"/>
                <w:rFonts w:ascii="Lucida Console" w:hAnsi="Lucida Console"/>
                <w:color w:val="FFFFFF"/>
                <w:sz w:val="22"/>
                <w:szCs w:val="22"/>
              </w:rPr>
              <w:t xml:space="preserve"> </w:t>
            </w:r>
            <w:r>
              <w:rPr>
                <w:rStyle w:val="attr"/>
                <w:rFonts w:ascii="Lucida Console" w:hAnsi="Lucida Console"/>
                <w:color w:val="FFFFFF"/>
                <w:sz w:val="22"/>
                <w:szCs w:val="22"/>
              </w:rPr>
              <w:t>property</w:t>
            </w:r>
            <w:r>
              <w:rPr>
                <w:rStyle w:val="tag"/>
                <w:rFonts w:ascii="Lucida Console" w:hAnsi="Lucida Console"/>
                <w:color w:val="FFFFFF"/>
                <w:sz w:val="22"/>
                <w:szCs w:val="22"/>
              </w:rPr>
              <w:t>=</w:t>
            </w:r>
            <w:r>
              <w:rPr>
                <w:rStyle w:val="string"/>
                <w:rFonts w:ascii="Lucida Console" w:hAnsi="Lucida Console"/>
                <w:color w:val="E6DB74"/>
                <w:sz w:val="22"/>
                <w:szCs w:val="22"/>
              </w:rPr>
              <w:t>"price"</w:t>
            </w:r>
            <w:r>
              <w:rPr>
                <w:rStyle w:val="tag"/>
                <w:rFonts w:ascii="Lucida Console" w:hAnsi="Lucida Console"/>
                <w:color w:val="FFFFFF"/>
                <w:sz w:val="22"/>
                <w:szCs w:val="22"/>
              </w:rPr>
              <w:t xml:space="preserve"> </w:t>
            </w:r>
            <w:r>
              <w:rPr>
                <w:rStyle w:val="attr"/>
                <w:rFonts w:ascii="Lucida Console" w:hAnsi="Lucida Console"/>
                <w:color w:val="FFFFFF"/>
                <w:sz w:val="22"/>
                <w:szCs w:val="22"/>
              </w:rPr>
              <w:t>column</w:t>
            </w:r>
            <w:r>
              <w:rPr>
                <w:rStyle w:val="tag"/>
                <w:rFonts w:ascii="Lucida Console" w:hAnsi="Lucida Console"/>
                <w:color w:val="FFFFFF"/>
                <w:sz w:val="22"/>
                <w:szCs w:val="22"/>
              </w:rPr>
              <w:t>=</w:t>
            </w:r>
            <w:r>
              <w:rPr>
                <w:rStyle w:val="string"/>
                <w:rFonts w:ascii="Lucida Console" w:hAnsi="Lucida Console"/>
                <w:color w:val="E6DB74"/>
                <w:sz w:val="22"/>
                <w:szCs w:val="22"/>
              </w:rPr>
              <w:t>"order_price"</w:t>
            </w:r>
            <w:r>
              <w:rPr>
                <w:rStyle w:val="tag"/>
                <w:rFonts w:ascii="Lucida Console" w:hAnsi="Lucida Console"/>
                <w:color w:val="FFFFFF"/>
                <w:sz w:val="22"/>
                <w:szCs w:val="22"/>
              </w:rPr>
              <w:t xml:space="preserve"> /&gt;</w:t>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tag"/>
                <w:rFonts w:ascii="Lucida Console" w:hAnsi="Lucida Console"/>
                <w:color w:val="FFFFFF"/>
                <w:sz w:val="22"/>
                <w:szCs w:val="22"/>
              </w:rPr>
              <w:t>&lt;/</w:t>
            </w:r>
            <w:r>
              <w:rPr>
                <w:rStyle w:val="name"/>
                <w:rFonts w:ascii="Lucida Console" w:hAnsi="Lucida Console"/>
                <w:color w:val="FFFFFF"/>
                <w:sz w:val="22"/>
                <w:szCs w:val="22"/>
              </w:rPr>
              <w:t>resultMap</w:t>
            </w:r>
            <w:r>
              <w:rPr>
                <w:rStyle w:val="tag"/>
                <w:rFonts w:ascii="Lucida Console" w:hAnsi="Lucida Console"/>
                <w:color w:val="FFFFFF"/>
                <w:sz w:val="22"/>
                <w:szCs w:val="22"/>
              </w:rPr>
              <w:t>&gt;</w:t>
            </w:r>
            <w:r>
              <w:rPr>
                <w:rFonts w:ascii="Lucida Console" w:hAnsi="Lucida Console"/>
                <w:color w:val="657B83"/>
                <w:sz w:val="22"/>
                <w:szCs w:val="22"/>
              </w:rPr>
              <w:br/>
            </w:r>
            <w:r>
              <w:rPr>
                <w:rFonts w:ascii="Lucida Console" w:hAnsi="Lucida Console"/>
                <w:color w:val="657B83"/>
                <w:sz w:val="22"/>
                <w:szCs w:val="22"/>
              </w:rPr>
              <w:br/>
            </w:r>
            <w:r>
              <w:rPr>
                <w:rStyle w:val="tag"/>
                <w:rFonts w:ascii="Lucida Console" w:hAnsi="Lucida Console"/>
                <w:color w:val="FFFFFF"/>
                <w:sz w:val="22"/>
                <w:szCs w:val="22"/>
              </w:rPr>
              <w:t>&lt;</w:t>
            </w:r>
            <w:r>
              <w:rPr>
                <w:rStyle w:val="name"/>
                <w:rFonts w:ascii="Lucida Console" w:hAnsi="Lucida Console"/>
                <w:color w:val="FFFFFF"/>
                <w:sz w:val="22"/>
                <w:szCs w:val="22"/>
              </w:rPr>
              <w:t>select</w:t>
            </w:r>
            <w:r>
              <w:rPr>
                <w:rStyle w:val="tag"/>
                <w:rFonts w:ascii="Lucida Console" w:hAnsi="Lucida Console"/>
                <w:color w:val="FFFFFF"/>
                <w:sz w:val="22"/>
                <w:szCs w:val="22"/>
              </w:rPr>
              <w:t xml:space="preserve"> </w:t>
            </w:r>
            <w:r>
              <w:rPr>
                <w:rStyle w:val="attr"/>
                <w:rFonts w:ascii="Lucida Console" w:hAnsi="Lucida Console"/>
                <w:color w:val="FFFFFF"/>
                <w:sz w:val="22"/>
                <w:szCs w:val="22"/>
              </w:rPr>
              <w:t>id</w:t>
            </w:r>
            <w:r>
              <w:rPr>
                <w:rStyle w:val="tag"/>
                <w:rFonts w:ascii="Lucida Console" w:hAnsi="Lucida Console"/>
                <w:color w:val="FFFFFF"/>
                <w:sz w:val="22"/>
                <w:szCs w:val="22"/>
              </w:rPr>
              <w:t>=</w:t>
            </w:r>
            <w:r>
              <w:rPr>
                <w:rStyle w:val="string"/>
                <w:rFonts w:ascii="Lucida Console" w:hAnsi="Lucida Console"/>
                <w:color w:val="E6DB74"/>
                <w:sz w:val="22"/>
                <w:szCs w:val="22"/>
              </w:rPr>
              <w:t>"getOrder"</w:t>
            </w:r>
            <w:r>
              <w:rPr>
                <w:rStyle w:val="tag"/>
                <w:rFonts w:ascii="Lucida Console" w:hAnsi="Lucida Console"/>
                <w:color w:val="FFFFFF"/>
                <w:sz w:val="22"/>
                <w:szCs w:val="22"/>
              </w:rPr>
              <w:t xml:space="preserve"> </w:t>
            </w:r>
            <w:r>
              <w:rPr>
                <w:rStyle w:val="attr"/>
                <w:rFonts w:ascii="Lucida Console" w:hAnsi="Lucida Console"/>
                <w:color w:val="FFFFFF"/>
                <w:sz w:val="22"/>
                <w:szCs w:val="22"/>
              </w:rPr>
              <w:t>parameterType</w:t>
            </w:r>
            <w:r>
              <w:rPr>
                <w:rStyle w:val="tag"/>
                <w:rFonts w:ascii="Lucida Console" w:hAnsi="Lucida Console"/>
                <w:color w:val="FFFFFF"/>
                <w:sz w:val="22"/>
                <w:szCs w:val="22"/>
              </w:rPr>
              <w:t>=</w:t>
            </w:r>
            <w:r>
              <w:rPr>
                <w:rStyle w:val="string"/>
                <w:rFonts w:ascii="Lucida Console" w:hAnsi="Lucida Console"/>
                <w:color w:val="E6DB74"/>
                <w:sz w:val="22"/>
                <w:szCs w:val="22"/>
              </w:rPr>
              <w:t>"Integer"</w:t>
            </w:r>
            <w:r>
              <w:rPr>
                <w:rStyle w:val="tag"/>
                <w:rFonts w:ascii="Lucida Console" w:hAnsi="Lucida Console"/>
                <w:color w:val="FFFFFF"/>
                <w:sz w:val="22"/>
                <w:szCs w:val="22"/>
              </w:rPr>
              <w:t xml:space="preserve"> </w:t>
            </w:r>
            <w:r>
              <w:rPr>
                <w:rStyle w:val="attr"/>
                <w:rFonts w:ascii="Lucida Console" w:hAnsi="Lucida Console"/>
                <w:color w:val="FFFFFF"/>
                <w:sz w:val="22"/>
                <w:szCs w:val="22"/>
              </w:rPr>
              <w:t>resultMap</w:t>
            </w:r>
            <w:r>
              <w:rPr>
                <w:rStyle w:val="tag"/>
                <w:rFonts w:ascii="Lucida Console" w:hAnsi="Lucida Console"/>
                <w:color w:val="FFFFFF"/>
                <w:sz w:val="22"/>
                <w:szCs w:val="22"/>
              </w:rPr>
              <w:t>=</w:t>
            </w:r>
            <w:r>
              <w:rPr>
                <w:rStyle w:val="string"/>
                <w:rFonts w:ascii="Lucida Console" w:hAnsi="Lucida Console"/>
                <w:color w:val="E6DB74"/>
                <w:sz w:val="22"/>
                <w:szCs w:val="22"/>
              </w:rPr>
              <w:t>"OrderResultMap"</w:t>
            </w:r>
            <w:r>
              <w:rPr>
                <w:rStyle w:val="tag"/>
                <w:rFonts w:ascii="Lucida Console" w:hAnsi="Lucida Console"/>
                <w:color w:val="FFFFFF"/>
                <w:sz w:val="22"/>
                <w:szCs w:val="22"/>
              </w:rPr>
              <w:t>&gt;</w:t>
            </w:r>
            <w:r>
              <w:rPr>
                <w:rFonts w:ascii="Lucida Console" w:hAnsi="Lucida Console"/>
                <w:color w:val="657B83"/>
                <w:sz w:val="22"/>
                <w:szCs w:val="22"/>
              </w:rPr>
              <w:br/>
            </w:r>
            <w:r>
              <w:rPr>
                <w:rStyle w:val="line"/>
                <w:rFonts w:ascii="Lucida Console" w:hAnsi="Lucida Console"/>
                <w:color w:val="FFFFFF"/>
                <w:sz w:val="22"/>
                <w:szCs w:val="22"/>
              </w:rPr>
              <w:t xml:space="preserve">    SELECT * </w:t>
            </w:r>
            <w:r>
              <w:rPr>
                <w:rFonts w:ascii="Lucida Console" w:hAnsi="Lucida Console"/>
                <w:color w:val="657B83"/>
                <w:sz w:val="22"/>
                <w:szCs w:val="22"/>
              </w:rPr>
              <w:br/>
            </w:r>
            <w:r>
              <w:rPr>
                <w:rStyle w:val="line"/>
                <w:rFonts w:ascii="Lucida Console" w:hAnsi="Lucida Console"/>
                <w:color w:val="FFFFFF"/>
                <w:sz w:val="22"/>
                <w:szCs w:val="22"/>
              </w:rPr>
              <w:t xml:space="preserve">    FROM orders </w:t>
            </w:r>
            <w:r>
              <w:rPr>
                <w:rFonts w:ascii="Lucida Console" w:hAnsi="Lucida Console"/>
                <w:color w:val="657B83"/>
                <w:sz w:val="22"/>
                <w:szCs w:val="22"/>
              </w:rPr>
              <w:br/>
            </w:r>
            <w:r>
              <w:rPr>
                <w:rStyle w:val="line"/>
                <w:rFonts w:ascii="Lucida Console" w:hAnsi="Lucida Console"/>
                <w:color w:val="FFFFFF"/>
                <w:sz w:val="22"/>
                <w:szCs w:val="22"/>
              </w:rPr>
              <w:t xml:space="preserve">    WHERE order_id = #{id}</w:t>
            </w:r>
            <w:r>
              <w:rPr>
                <w:rFonts w:ascii="Lucida Console" w:hAnsi="Lucida Console"/>
                <w:color w:val="657B83"/>
                <w:sz w:val="22"/>
                <w:szCs w:val="22"/>
              </w:rPr>
              <w:br/>
            </w:r>
            <w:r>
              <w:rPr>
                <w:rStyle w:val="tag"/>
                <w:rFonts w:ascii="Lucida Console" w:hAnsi="Lucida Console"/>
                <w:color w:val="FFFFFF"/>
                <w:sz w:val="22"/>
                <w:szCs w:val="22"/>
              </w:rPr>
              <w:t>&lt;/</w:t>
            </w:r>
            <w:r>
              <w:rPr>
                <w:rStyle w:val="name"/>
                <w:rFonts w:ascii="Lucida Console" w:hAnsi="Lucida Console"/>
                <w:color w:val="FFFFFF"/>
                <w:sz w:val="22"/>
                <w:szCs w:val="22"/>
              </w:rPr>
              <w:t>select</w:t>
            </w:r>
            <w:r>
              <w:rPr>
                <w:rStyle w:val="tag"/>
                <w:rFonts w:ascii="Lucida Console" w:hAnsi="Lucida Console"/>
                <w:color w:val="FFFFFF"/>
                <w:sz w:val="22"/>
                <w:szCs w:val="22"/>
              </w:rPr>
              <w:t>&gt;</w:t>
            </w:r>
          </w:p>
        </w:tc>
      </w:tr>
    </w:tbl>
    <w:p w:rsidR="008D0947" w:rsidRDefault="008D0947" w:rsidP="00FA61C5">
      <w:pPr>
        <w:widowControl/>
        <w:numPr>
          <w:ilvl w:val="0"/>
          <w:numId w:val="15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相比第一种，第三种的</w:t>
      </w:r>
      <w:r>
        <w:rPr>
          <w:rStyle w:val="a4"/>
          <w:rFonts w:ascii="Lucida Sans Unicode" w:hAnsi="Lucida Sans Unicode" w:cs="Lucida Sans Unicode"/>
          <w:color w:val="1A1A1A"/>
          <w:szCs w:val="21"/>
        </w:rPr>
        <w:t>重用性</w:t>
      </w:r>
      <w:r>
        <w:rPr>
          <w:rFonts w:ascii="Lucida Sans Unicode" w:hAnsi="Lucida Sans Unicode" w:cs="Lucida Sans Unicode"/>
          <w:color w:val="1A1A1A"/>
          <w:szCs w:val="21"/>
        </w:rPr>
        <w:t>会一些。</w:t>
      </w:r>
    </w:p>
    <w:p w:rsidR="006171D4" w:rsidRDefault="006171D4" w:rsidP="008D0947"/>
    <w:p w:rsidR="008D0947" w:rsidRDefault="008D0947" w:rsidP="008D0947">
      <w:pPr>
        <w:pStyle w:val="2"/>
      </w:pPr>
      <w:r>
        <w:rPr>
          <w:rFonts w:hint="eastAsia"/>
        </w:rPr>
        <w:t>15.</w:t>
      </w:r>
      <w:r w:rsidRPr="008D0947">
        <w:t xml:space="preserve"> </w:t>
      </w:r>
      <w:r>
        <w:t>XML 映射文件中，除了常见的 select | insert | update | delete标 签之外，还有哪些标签？</w:t>
      </w:r>
    </w:p>
    <w:p w:rsidR="008D0947" w:rsidRDefault="008D0947" w:rsidP="008D0947">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如下部分，可见</w:t>
      </w:r>
      <w:r>
        <w:rPr>
          <w:rFonts w:ascii="Lucida Sans Unicode" w:hAnsi="Lucida Sans Unicode" w:cs="Lucida Sans Unicode"/>
          <w:color w:val="1A1A1A"/>
        </w:rPr>
        <w:t> </w:t>
      </w:r>
      <w:hyperlink r:id="rId370"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MyBatis </w:t>
        </w:r>
        <w:r>
          <w:rPr>
            <w:rStyle w:val="a5"/>
            <w:rFonts w:ascii="Lucida Sans Unicode" w:hAnsi="Lucida Sans Unicode" w:cs="Lucida Sans Unicode"/>
            <w:color w:val="0088CC"/>
          </w:rPr>
          <w:t>文档</w:t>
        </w:r>
        <w:r>
          <w:rPr>
            <w:rStyle w:val="a5"/>
            <w:rFonts w:ascii="Lucida Sans Unicode" w:hAnsi="Lucida Sans Unicode" w:cs="Lucida Sans Unicode"/>
            <w:color w:val="0088CC"/>
          </w:rPr>
          <w:t xml:space="preserve"> —— Mapper XML </w:t>
        </w:r>
        <w:r>
          <w:rPr>
            <w:rStyle w:val="a5"/>
            <w:rFonts w:ascii="Lucida Sans Unicode" w:hAnsi="Lucida Sans Unicode" w:cs="Lucida Sans Unicode"/>
            <w:color w:val="0088CC"/>
          </w:rPr>
          <w:t>文件》</w:t>
        </w:r>
      </w:hyperlink>
      <w:r>
        <w:rPr>
          <w:rFonts w:ascii="Lucida Sans Unicode" w:hAnsi="Lucida Sans Unicode" w:cs="Lucida Sans Unicode"/>
          <w:color w:val="1A1A1A"/>
        </w:rPr>
        <w:t> </w:t>
      </w:r>
      <w:r>
        <w:rPr>
          <w:rFonts w:ascii="Lucida Sans Unicode" w:hAnsi="Lucida Sans Unicode" w:cs="Lucida Sans Unicode"/>
          <w:color w:val="1A1A1A"/>
        </w:rPr>
        <w:t>：</w:t>
      </w:r>
    </w:p>
    <w:p w:rsidR="008D0947" w:rsidRDefault="008D0947" w:rsidP="00FA61C5">
      <w:pPr>
        <w:widowControl/>
        <w:numPr>
          <w:ilvl w:val="0"/>
          <w:numId w:val="152"/>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 w:val="21"/>
          <w:szCs w:val="21"/>
          <w:bdr w:val="single" w:sz="6" w:space="1" w:color="CCCCCC" w:frame="1"/>
          <w:shd w:val="clear" w:color="auto" w:fill="DDDDDD"/>
        </w:rPr>
        <w:t>&lt;cache /&gt;</w:t>
      </w:r>
      <w:r>
        <w:rPr>
          <w:rFonts w:ascii="Lucida Sans Unicode" w:hAnsi="Lucida Sans Unicode" w:cs="Lucida Sans Unicode"/>
          <w:color w:val="1A1A1A"/>
          <w:szCs w:val="21"/>
        </w:rPr>
        <w:t> </w:t>
      </w:r>
      <w:r>
        <w:rPr>
          <w:rFonts w:ascii="Lucida Sans Unicode" w:hAnsi="Lucida Sans Unicode" w:cs="Lucida Sans Unicode"/>
          <w:color w:val="1A1A1A"/>
          <w:szCs w:val="21"/>
        </w:rPr>
        <w:t>标签，给定命名空间的缓存配置。</w:t>
      </w:r>
    </w:p>
    <w:p w:rsidR="008D0947" w:rsidRDefault="008D0947" w:rsidP="00FA61C5">
      <w:pPr>
        <w:widowControl/>
        <w:numPr>
          <w:ilvl w:val="1"/>
          <w:numId w:val="152"/>
        </w:numPr>
        <w:shd w:val="clear" w:color="auto" w:fill="FFFFFF"/>
        <w:ind w:left="450"/>
        <w:jc w:val="left"/>
        <w:rPr>
          <w:rFonts w:ascii="Lucida Sans Unicode" w:hAnsi="Lucida Sans Unicode" w:cs="Lucida Sans Unicode"/>
          <w:color w:val="1A1A1A"/>
          <w:szCs w:val="21"/>
        </w:rPr>
      </w:pPr>
      <w:r>
        <w:rPr>
          <w:rStyle w:val="HTML"/>
          <w:rFonts w:ascii="Lucida Console" w:hAnsi="Lucida Console"/>
          <w:color w:val="1A1A1A"/>
          <w:sz w:val="21"/>
          <w:szCs w:val="21"/>
          <w:bdr w:val="single" w:sz="6" w:space="1" w:color="CCCCCC" w:frame="1"/>
          <w:shd w:val="clear" w:color="auto" w:fill="DDDDDD"/>
        </w:rPr>
        <w:t>&lt;cache-ref /&gt;</w:t>
      </w:r>
      <w:r>
        <w:rPr>
          <w:rFonts w:ascii="Lucida Sans Unicode" w:hAnsi="Lucida Sans Unicode" w:cs="Lucida Sans Unicode"/>
          <w:color w:val="1A1A1A"/>
          <w:szCs w:val="21"/>
        </w:rPr>
        <w:t> </w:t>
      </w:r>
      <w:r>
        <w:rPr>
          <w:rFonts w:ascii="Lucida Sans Unicode" w:hAnsi="Lucida Sans Unicode" w:cs="Lucida Sans Unicode"/>
          <w:color w:val="1A1A1A"/>
          <w:szCs w:val="21"/>
        </w:rPr>
        <w:t>标签，其他命名空间缓存配置的引用。</w:t>
      </w:r>
    </w:p>
    <w:p w:rsidR="008D0947" w:rsidRDefault="008D0947" w:rsidP="00FA61C5">
      <w:pPr>
        <w:widowControl/>
        <w:numPr>
          <w:ilvl w:val="0"/>
          <w:numId w:val="152"/>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 w:val="21"/>
          <w:szCs w:val="21"/>
          <w:bdr w:val="single" w:sz="6" w:space="1" w:color="CCCCCC" w:frame="1"/>
          <w:shd w:val="clear" w:color="auto" w:fill="DDDDDD"/>
        </w:rPr>
        <w:t>&lt;resultMap /&gt;</w:t>
      </w:r>
      <w:r>
        <w:rPr>
          <w:rFonts w:ascii="Lucida Sans Unicode" w:hAnsi="Lucida Sans Unicode" w:cs="Lucida Sans Unicode"/>
          <w:color w:val="1A1A1A"/>
          <w:szCs w:val="21"/>
        </w:rPr>
        <w:t> </w:t>
      </w:r>
      <w:r>
        <w:rPr>
          <w:rFonts w:ascii="Lucida Sans Unicode" w:hAnsi="Lucida Sans Unicode" w:cs="Lucida Sans Unicode"/>
          <w:color w:val="1A1A1A"/>
          <w:szCs w:val="21"/>
        </w:rPr>
        <w:t>标签，是最复杂也是最强大的元素，用来描述如何从数据库结果集中来加载对象。</w:t>
      </w:r>
    </w:p>
    <w:p w:rsidR="008D0947" w:rsidRPr="008D0947" w:rsidRDefault="008D0947" w:rsidP="00FA61C5">
      <w:pPr>
        <w:widowControl/>
        <w:numPr>
          <w:ilvl w:val="0"/>
          <w:numId w:val="152"/>
        </w:numPr>
        <w:shd w:val="clear" w:color="auto" w:fill="FFFFFF"/>
        <w:ind w:left="0"/>
        <w:jc w:val="left"/>
        <w:rPr>
          <w:rFonts w:ascii="Lucida Sans Unicode" w:hAnsi="Lucida Sans Unicode" w:cs="Lucida Sans Unicode"/>
          <w:color w:val="1A1A1A"/>
          <w:szCs w:val="21"/>
        </w:rPr>
      </w:pPr>
      <w:del w:id="6" w:author="Unknown">
        <w:r w:rsidRPr="008D0947">
          <w:rPr>
            <w:rStyle w:val="HTML"/>
            <w:rFonts w:ascii="Lucida Console" w:hAnsi="Lucida Console"/>
            <w:color w:val="1A1A1A"/>
            <w:sz w:val="21"/>
            <w:szCs w:val="21"/>
            <w:bdr w:val="single" w:sz="6" w:space="1" w:color="CCCCCC" w:frame="1"/>
            <w:shd w:val="clear" w:color="auto" w:fill="DDDDDD"/>
          </w:rPr>
          <w:delText>&lt;parameterMap /&gt;</w:delText>
        </w:r>
        <w:r w:rsidRPr="008D0947">
          <w:rPr>
            <w:rFonts w:ascii="Lucida Sans Unicode" w:hAnsi="Lucida Sans Unicode" w:cs="Lucida Sans Unicode"/>
            <w:color w:val="1A1A1A"/>
            <w:szCs w:val="21"/>
          </w:rPr>
          <w:delText> </w:delText>
        </w:r>
        <w:r w:rsidRPr="008D0947">
          <w:rPr>
            <w:rFonts w:ascii="Lucida Sans Unicode" w:hAnsi="Lucida Sans Unicode" w:cs="Lucida Sans Unicode"/>
            <w:color w:val="1A1A1A"/>
            <w:szCs w:val="21"/>
          </w:rPr>
          <w:delText>标签，已废弃！老式风格的参数映射。内联参数是首选</w:delText>
        </w:r>
        <w:r w:rsidRPr="008D0947">
          <w:rPr>
            <w:rFonts w:ascii="Lucida Sans Unicode" w:hAnsi="Lucida Sans Unicode" w:cs="Lucida Sans Unicode"/>
            <w:color w:val="1A1A1A"/>
            <w:szCs w:val="21"/>
          </w:rPr>
          <w:delText>,</w:delText>
        </w:r>
        <w:r w:rsidRPr="008D0947">
          <w:rPr>
            <w:rFonts w:ascii="Lucida Sans Unicode" w:hAnsi="Lucida Sans Unicode" w:cs="Lucida Sans Unicode"/>
            <w:color w:val="1A1A1A"/>
            <w:szCs w:val="21"/>
          </w:rPr>
          <w:delText>这个元素可能在将来被移除，这里不会记录。</w:delText>
        </w:r>
      </w:del>
    </w:p>
    <w:p w:rsidR="008D0947" w:rsidRDefault="008D0947" w:rsidP="00FA61C5">
      <w:pPr>
        <w:widowControl/>
        <w:numPr>
          <w:ilvl w:val="0"/>
          <w:numId w:val="152"/>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 w:val="21"/>
          <w:szCs w:val="21"/>
          <w:bdr w:val="single" w:sz="6" w:space="1" w:color="CCCCCC" w:frame="1"/>
          <w:shd w:val="clear" w:color="auto" w:fill="DDDDDD"/>
        </w:rPr>
        <w:t>&lt;sql /&gt;</w:t>
      </w:r>
      <w:r>
        <w:rPr>
          <w:rFonts w:ascii="Lucida Sans Unicode" w:hAnsi="Lucida Sans Unicode" w:cs="Lucida Sans Unicode"/>
          <w:color w:val="1A1A1A"/>
          <w:szCs w:val="21"/>
        </w:rPr>
        <w:t> </w:t>
      </w:r>
      <w:r>
        <w:rPr>
          <w:rFonts w:ascii="Lucida Sans Unicode" w:hAnsi="Lucida Sans Unicode" w:cs="Lucida Sans Unicode"/>
          <w:color w:val="1A1A1A"/>
          <w:szCs w:val="21"/>
        </w:rPr>
        <w:t>标签，可被其他语句引用的可重用语句块。</w:t>
      </w:r>
    </w:p>
    <w:p w:rsidR="008D0947" w:rsidRDefault="008D0947" w:rsidP="00FA61C5">
      <w:pPr>
        <w:widowControl/>
        <w:numPr>
          <w:ilvl w:val="1"/>
          <w:numId w:val="152"/>
        </w:numPr>
        <w:shd w:val="clear" w:color="auto" w:fill="FFFFFF"/>
        <w:ind w:left="450"/>
        <w:jc w:val="left"/>
        <w:rPr>
          <w:rFonts w:ascii="Lucida Sans Unicode" w:hAnsi="Lucida Sans Unicode" w:cs="Lucida Sans Unicode"/>
          <w:color w:val="1A1A1A"/>
          <w:szCs w:val="21"/>
        </w:rPr>
      </w:pPr>
      <w:r>
        <w:rPr>
          <w:rStyle w:val="HTML"/>
          <w:rFonts w:ascii="Lucida Console" w:hAnsi="Lucida Console"/>
          <w:color w:val="1A1A1A"/>
          <w:sz w:val="21"/>
          <w:szCs w:val="21"/>
          <w:bdr w:val="single" w:sz="6" w:space="1" w:color="CCCCCC" w:frame="1"/>
          <w:shd w:val="clear" w:color="auto" w:fill="DDDDDD"/>
        </w:rPr>
        <w:t>&lt;include /&gt;</w:t>
      </w:r>
      <w:r>
        <w:rPr>
          <w:rFonts w:ascii="Lucida Sans Unicode" w:hAnsi="Lucida Sans Unicode" w:cs="Lucida Sans Unicode"/>
          <w:color w:val="1A1A1A"/>
          <w:szCs w:val="21"/>
        </w:rPr>
        <w:t> </w:t>
      </w:r>
      <w:r>
        <w:rPr>
          <w:rFonts w:ascii="Lucida Sans Unicode" w:hAnsi="Lucida Sans Unicode" w:cs="Lucida Sans Unicode"/>
          <w:color w:val="1A1A1A"/>
          <w:szCs w:val="21"/>
        </w:rPr>
        <w:t>标签，引用</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&lt;sql /&gt;</w:t>
      </w:r>
      <w:r>
        <w:rPr>
          <w:rFonts w:ascii="Lucida Sans Unicode" w:hAnsi="Lucida Sans Unicode" w:cs="Lucida Sans Unicode"/>
          <w:color w:val="1A1A1A"/>
          <w:szCs w:val="21"/>
        </w:rPr>
        <w:t> </w:t>
      </w:r>
      <w:r>
        <w:rPr>
          <w:rFonts w:ascii="Lucida Sans Unicode" w:hAnsi="Lucida Sans Unicode" w:cs="Lucida Sans Unicode"/>
          <w:color w:val="1A1A1A"/>
          <w:szCs w:val="21"/>
        </w:rPr>
        <w:t>标签的语句。</w:t>
      </w:r>
    </w:p>
    <w:p w:rsidR="008D0947" w:rsidRDefault="008D0947" w:rsidP="00FA61C5">
      <w:pPr>
        <w:widowControl/>
        <w:numPr>
          <w:ilvl w:val="0"/>
          <w:numId w:val="152"/>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 w:val="21"/>
          <w:szCs w:val="21"/>
          <w:bdr w:val="single" w:sz="6" w:space="1" w:color="CCCCCC" w:frame="1"/>
          <w:shd w:val="clear" w:color="auto" w:fill="DDDDDD"/>
        </w:rPr>
        <w:t>&lt;selectKey /&gt;</w:t>
      </w:r>
      <w:r>
        <w:rPr>
          <w:rFonts w:ascii="Lucida Sans Unicode" w:hAnsi="Lucida Sans Unicode" w:cs="Lucida Sans Unicode"/>
          <w:color w:val="1A1A1A"/>
          <w:szCs w:val="21"/>
        </w:rPr>
        <w:t> </w:t>
      </w:r>
      <w:r>
        <w:rPr>
          <w:rFonts w:ascii="Lucida Sans Unicode" w:hAnsi="Lucida Sans Unicode" w:cs="Lucida Sans Unicode"/>
          <w:color w:val="1A1A1A"/>
          <w:szCs w:val="21"/>
        </w:rPr>
        <w:t>标签，不支持自增的主键生成策略标签。</w:t>
      </w:r>
    </w:p>
    <w:p w:rsidR="008D0947" w:rsidRDefault="008D0947" w:rsidP="008D0947">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如下部分，可见</w:t>
      </w:r>
      <w:r>
        <w:rPr>
          <w:rFonts w:ascii="Lucida Sans Unicode" w:hAnsi="Lucida Sans Unicode" w:cs="Lucida Sans Unicode"/>
          <w:color w:val="1A1A1A"/>
        </w:rPr>
        <w:t> </w:t>
      </w:r>
      <w:hyperlink r:id="rId371"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MyBatis </w:t>
        </w:r>
        <w:r>
          <w:rPr>
            <w:rStyle w:val="a5"/>
            <w:rFonts w:ascii="Lucida Sans Unicode" w:hAnsi="Lucida Sans Unicode" w:cs="Lucida Sans Unicode"/>
            <w:color w:val="0088CC"/>
          </w:rPr>
          <w:t>文档</w:t>
        </w:r>
        <w:r>
          <w:rPr>
            <w:rStyle w:val="a5"/>
            <w:rFonts w:ascii="Lucida Sans Unicode" w:hAnsi="Lucida Sans Unicode" w:cs="Lucida Sans Unicode"/>
            <w:color w:val="0088CC"/>
          </w:rPr>
          <w:t xml:space="preserve"> —— </w:t>
        </w:r>
        <w:r>
          <w:rPr>
            <w:rStyle w:val="a5"/>
            <w:rFonts w:ascii="Lucida Sans Unicode" w:hAnsi="Lucida Sans Unicode" w:cs="Lucida Sans Unicode"/>
            <w:color w:val="0088CC"/>
          </w:rPr>
          <w:t>动态</w:t>
        </w:r>
        <w:r>
          <w:rPr>
            <w:rStyle w:val="a5"/>
            <w:rFonts w:ascii="Lucida Sans Unicode" w:hAnsi="Lucida Sans Unicode" w:cs="Lucida Sans Unicode"/>
            <w:color w:val="0088CC"/>
          </w:rPr>
          <w:t xml:space="preserve"> SQL</w:t>
        </w:r>
        <w:r>
          <w:rPr>
            <w:rStyle w:val="a5"/>
            <w:rFonts w:ascii="Lucida Sans Unicode" w:hAnsi="Lucida Sans Unicode" w:cs="Lucida Sans Unicode"/>
            <w:color w:val="0088CC"/>
          </w:rPr>
          <w:t>》</w:t>
        </w:r>
      </w:hyperlink>
      <w:r>
        <w:rPr>
          <w:rFonts w:ascii="Lucida Sans Unicode" w:hAnsi="Lucida Sans Unicode" w:cs="Lucida Sans Unicode"/>
          <w:color w:val="1A1A1A"/>
        </w:rPr>
        <w:t> </w:t>
      </w:r>
      <w:r>
        <w:rPr>
          <w:rFonts w:ascii="Lucida Sans Unicode" w:hAnsi="Lucida Sans Unicode" w:cs="Lucida Sans Unicode"/>
          <w:color w:val="1A1A1A"/>
        </w:rPr>
        <w:t>：</w:t>
      </w:r>
    </w:p>
    <w:p w:rsidR="008D0947" w:rsidRDefault="008D0947" w:rsidP="00FA61C5">
      <w:pPr>
        <w:widowControl/>
        <w:numPr>
          <w:ilvl w:val="0"/>
          <w:numId w:val="153"/>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 w:val="21"/>
          <w:szCs w:val="21"/>
          <w:bdr w:val="single" w:sz="6" w:space="1" w:color="CCCCCC" w:frame="1"/>
          <w:shd w:val="clear" w:color="auto" w:fill="DDDDDD"/>
        </w:rPr>
        <w:t>&lt;if /&gt;</w:t>
      </w:r>
    </w:p>
    <w:p w:rsidR="008D0947" w:rsidRDefault="008D0947" w:rsidP="00FA61C5">
      <w:pPr>
        <w:widowControl/>
        <w:numPr>
          <w:ilvl w:val="0"/>
          <w:numId w:val="153"/>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 w:val="21"/>
          <w:szCs w:val="21"/>
          <w:bdr w:val="single" w:sz="6" w:space="1" w:color="CCCCCC" w:frame="1"/>
          <w:shd w:val="clear" w:color="auto" w:fill="DDDDDD"/>
        </w:rPr>
        <w:t>&lt;choose /&gt;</w:t>
      </w:r>
      <w:r>
        <w:rPr>
          <w:rFonts w:ascii="Lucida Sans Unicode" w:hAnsi="Lucida Sans Unicode" w:cs="Lucida Sans Unicode"/>
          <w:color w:val="1A1A1A"/>
          <w:szCs w:val="21"/>
        </w:rPr>
        <w:t>、</w:t>
      </w:r>
      <w:r>
        <w:rPr>
          <w:rStyle w:val="HTML"/>
          <w:rFonts w:ascii="Lucida Console" w:hAnsi="Lucida Console"/>
          <w:color w:val="1A1A1A"/>
          <w:sz w:val="21"/>
          <w:szCs w:val="21"/>
          <w:bdr w:val="single" w:sz="6" w:space="1" w:color="CCCCCC" w:frame="1"/>
          <w:shd w:val="clear" w:color="auto" w:fill="DDDDDD"/>
        </w:rPr>
        <w:t>&lt;when /&gt;</w:t>
      </w:r>
      <w:r>
        <w:rPr>
          <w:rFonts w:ascii="Lucida Sans Unicode" w:hAnsi="Lucida Sans Unicode" w:cs="Lucida Sans Unicode"/>
          <w:color w:val="1A1A1A"/>
          <w:szCs w:val="21"/>
        </w:rPr>
        <w:t>、</w:t>
      </w:r>
      <w:r>
        <w:rPr>
          <w:rStyle w:val="HTML"/>
          <w:rFonts w:ascii="Lucida Console" w:hAnsi="Lucida Console"/>
          <w:color w:val="1A1A1A"/>
          <w:sz w:val="21"/>
          <w:szCs w:val="21"/>
          <w:bdr w:val="single" w:sz="6" w:space="1" w:color="CCCCCC" w:frame="1"/>
          <w:shd w:val="clear" w:color="auto" w:fill="DDDDDD"/>
        </w:rPr>
        <w:t>&lt;otherwise /&gt;</w:t>
      </w:r>
    </w:p>
    <w:p w:rsidR="008D0947" w:rsidRDefault="008D0947" w:rsidP="00FA61C5">
      <w:pPr>
        <w:widowControl/>
        <w:numPr>
          <w:ilvl w:val="0"/>
          <w:numId w:val="153"/>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 w:val="21"/>
          <w:szCs w:val="21"/>
          <w:bdr w:val="single" w:sz="6" w:space="1" w:color="CCCCCC" w:frame="1"/>
          <w:shd w:val="clear" w:color="auto" w:fill="DDDDDD"/>
        </w:rPr>
        <w:t>&lt;trim /&gt;</w:t>
      </w:r>
      <w:r>
        <w:rPr>
          <w:rFonts w:ascii="Lucida Sans Unicode" w:hAnsi="Lucida Sans Unicode" w:cs="Lucida Sans Unicode"/>
          <w:color w:val="1A1A1A"/>
          <w:szCs w:val="21"/>
        </w:rPr>
        <w:t>、</w:t>
      </w:r>
      <w:r>
        <w:rPr>
          <w:rStyle w:val="HTML"/>
          <w:rFonts w:ascii="Lucida Console" w:hAnsi="Lucida Console"/>
          <w:color w:val="1A1A1A"/>
          <w:sz w:val="21"/>
          <w:szCs w:val="21"/>
          <w:bdr w:val="single" w:sz="6" w:space="1" w:color="CCCCCC" w:frame="1"/>
          <w:shd w:val="clear" w:color="auto" w:fill="DDDDDD"/>
        </w:rPr>
        <w:t>&lt;where /&gt;</w:t>
      </w:r>
      <w:r>
        <w:rPr>
          <w:rFonts w:ascii="Lucida Sans Unicode" w:hAnsi="Lucida Sans Unicode" w:cs="Lucida Sans Unicode"/>
          <w:color w:val="1A1A1A"/>
          <w:szCs w:val="21"/>
        </w:rPr>
        <w:t>、</w:t>
      </w:r>
      <w:r>
        <w:rPr>
          <w:rStyle w:val="HTML"/>
          <w:rFonts w:ascii="Lucida Console" w:hAnsi="Lucida Console"/>
          <w:color w:val="1A1A1A"/>
          <w:sz w:val="21"/>
          <w:szCs w:val="21"/>
          <w:bdr w:val="single" w:sz="6" w:space="1" w:color="CCCCCC" w:frame="1"/>
          <w:shd w:val="clear" w:color="auto" w:fill="DDDDDD"/>
        </w:rPr>
        <w:t>&lt;set /&gt;</w:t>
      </w:r>
    </w:p>
    <w:p w:rsidR="008D0947" w:rsidRDefault="008D0947" w:rsidP="00FA61C5">
      <w:pPr>
        <w:widowControl/>
        <w:numPr>
          <w:ilvl w:val="0"/>
          <w:numId w:val="153"/>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 w:val="21"/>
          <w:szCs w:val="21"/>
          <w:bdr w:val="single" w:sz="6" w:space="1" w:color="CCCCCC" w:frame="1"/>
          <w:shd w:val="clear" w:color="auto" w:fill="DDDDDD"/>
        </w:rPr>
        <w:t>&lt;foreach /&gt;</w:t>
      </w:r>
    </w:p>
    <w:p w:rsidR="008D0947" w:rsidRDefault="008D0947" w:rsidP="00FA61C5">
      <w:pPr>
        <w:widowControl/>
        <w:numPr>
          <w:ilvl w:val="0"/>
          <w:numId w:val="153"/>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 w:val="21"/>
          <w:szCs w:val="21"/>
          <w:bdr w:val="single" w:sz="6" w:space="1" w:color="CCCCCC" w:frame="1"/>
          <w:shd w:val="clear" w:color="auto" w:fill="DDDDDD"/>
        </w:rPr>
        <w:t>&lt;bind /&gt;</w:t>
      </w:r>
    </w:p>
    <w:p w:rsidR="008D0947" w:rsidRDefault="008D0947" w:rsidP="008D0947">
      <w:pPr>
        <w:pStyle w:val="2"/>
      </w:pPr>
      <w:r>
        <w:t>16.</w:t>
      </w:r>
      <w:r w:rsidRPr="008D0947">
        <w:t xml:space="preserve"> </w:t>
      </w:r>
      <w:r>
        <w:t>最佳实践中，通常一个 XML 映射文件，都会写一个 Mapper 接口与之对应。请问，这个 Mapper 接口的工作原理是什么？Mapper 接口里的方法，参数不同时，方法能重载吗？</w:t>
      </w:r>
    </w:p>
    <w:p w:rsidR="008D0947" w:rsidRDefault="008D0947" w:rsidP="008D0947">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Mapper </w:t>
      </w:r>
      <w:r>
        <w:rPr>
          <w:rFonts w:ascii="Lucida Sans Unicode" w:hAnsi="Lucida Sans Unicode" w:cs="Lucida Sans Unicode"/>
          <w:color w:val="1A1A1A"/>
        </w:rPr>
        <w:t>接口，对应的关系如下：</w:t>
      </w:r>
    </w:p>
    <w:p w:rsidR="008D0947" w:rsidRDefault="008D0947" w:rsidP="00FA61C5">
      <w:pPr>
        <w:widowControl/>
        <w:numPr>
          <w:ilvl w:val="0"/>
          <w:numId w:val="15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接口的全限名，就是映射文件中的</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"namespace"</w:t>
      </w:r>
      <w:r>
        <w:rPr>
          <w:rFonts w:ascii="Lucida Sans Unicode" w:hAnsi="Lucida Sans Unicode" w:cs="Lucida Sans Unicode"/>
          <w:color w:val="1A1A1A"/>
          <w:szCs w:val="21"/>
        </w:rPr>
        <w:t> </w:t>
      </w:r>
      <w:r>
        <w:rPr>
          <w:rFonts w:ascii="Lucida Sans Unicode" w:hAnsi="Lucida Sans Unicode" w:cs="Lucida Sans Unicode"/>
          <w:color w:val="1A1A1A"/>
          <w:szCs w:val="21"/>
        </w:rPr>
        <w:t>的值。</w:t>
      </w:r>
    </w:p>
    <w:p w:rsidR="008D0947" w:rsidRDefault="008D0947" w:rsidP="00FA61C5">
      <w:pPr>
        <w:widowControl/>
        <w:numPr>
          <w:ilvl w:val="0"/>
          <w:numId w:val="15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接口的方法名，就是映射文件中</w:t>
      </w:r>
      <w:r>
        <w:rPr>
          <w:rFonts w:ascii="Lucida Sans Unicode" w:hAnsi="Lucida Sans Unicode" w:cs="Lucida Sans Unicode"/>
          <w:color w:val="1A1A1A"/>
          <w:szCs w:val="21"/>
        </w:rPr>
        <w:t xml:space="preserve"> MappedStatement </w:t>
      </w:r>
      <w:r>
        <w:rPr>
          <w:rFonts w:ascii="Lucida Sans Unicode" w:hAnsi="Lucida Sans Unicode" w:cs="Lucida Sans Unicode"/>
          <w:color w:val="1A1A1A"/>
          <w:szCs w:val="21"/>
        </w:rPr>
        <w:t>的</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"id"</w:t>
      </w:r>
      <w:r>
        <w:rPr>
          <w:rFonts w:ascii="Lucida Sans Unicode" w:hAnsi="Lucida Sans Unicode" w:cs="Lucida Sans Unicode"/>
          <w:color w:val="1A1A1A"/>
          <w:szCs w:val="21"/>
        </w:rPr>
        <w:t> </w:t>
      </w:r>
      <w:r>
        <w:rPr>
          <w:rFonts w:ascii="Lucida Sans Unicode" w:hAnsi="Lucida Sans Unicode" w:cs="Lucida Sans Unicode"/>
          <w:color w:val="1A1A1A"/>
          <w:szCs w:val="21"/>
        </w:rPr>
        <w:t>值。</w:t>
      </w:r>
    </w:p>
    <w:p w:rsidR="008D0947" w:rsidRDefault="008D0947" w:rsidP="00FA61C5">
      <w:pPr>
        <w:widowControl/>
        <w:numPr>
          <w:ilvl w:val="0"/>
          <w:numId w:val="15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接口方法内的参数，就是传递给</w:t>
      </w:r>
      <w:r>
        <w:rPr>
          <w:rFonts w:ascii="Lucida Sans Unicode" w:hAnsi="Lucida Sans Unicode" w:cs="Lucida Sans Unicode"/>
          <w:color w:val="1A1A1A"/>
          <w:szCs w:val="21"/>
        </w:rPr>
        <w:t xml:space="preserve"> SQL </w:t>
      </w:r>
      <w:r>
        <w:rPr>
          <w:rFonts w:ascii="Lucida Sans Unicode" w:hAnsi="Lucida Sans Unicode" w:cs="Lucida Sans Unicode"/>
          <w:color w:val="1A1A1A"/>
          <w:szCs w:val="21"/>
        </w:rPr>
        <w:t>的参数。</w:t>
      </w:r>
    </w:p>
    <w:p w:rsidR="008D0947" w:rsidRDefault="008D0947" w:rsidP="008D0947">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 xml:space="preserve">Mapper </w:t>
      </w:r>
      <w:r>
        <w:rPr>
          <w:rFonts w:ascii="Lucida Sans Unicode" w:hAnsi="Lucida Sans Unicode" w:cs="Lucida Sans Unicode"/>
          <w:color w:val="1A1A1A"/>
        </w:rPr>
        <w:t>接口是没有实现类的，当调用接口方法时，接口全限名</w:t>
      </w:r>
      <w:r>
        <w:rPr>
          <w:rFonts w:ascii="Lucida Sans Unicode" w:hAnsi="Lucida Sans Unicode" w:cs="Lucida Sans Unicode"/>
          <w:color w:val="1A1A1A"/>
        </w:rPr>
        <w:t xml:space="preserve"> + </w:t>
      </w:r>
      <w:r>
        <w:rPr>
          <w:rFonts w:ascii="Lucida Sans Unicode" w:hAnsi="Lucida Sans Unicode" w:cs="Lucida Sans Unicode"/>
          <w:color w:val="1A1A1A"/>
        </w:rPr>
        <w:t>方法名拼接字符串作为</w:t>
      </w:r>
      <w:r>
        <w:rPr>
          <w:rFonts w:ascii="Lucida Sans Unicode" w:hAnsi="Lucida Sans Unicode" w:cs="Lucida Sans Unicode"/>
          <w:color w:val="1A1A1A"/>
        </w:rPr>
        <w:t xml:space="preserve"> key </w:t>
      </w:r>
      <w:r>
        <w:rPr>
          <w:rFonts w:ascii="Lucida Sans Unicode" w:hAnsi="Lucida Sans Unicode" w:cs="Lucida Sans Unicode"/>
          <w:color w:val="1A1A1A"/>
        </w:rPr>
        <w:t>值，可唯一定位一个对应的</w:t>
      </w:r>
      <w:r>
        <w:rPr>
          <w:rFonts w:ascii="Lucida Sans Unicode" w:hAnsi="Lucida Sans Unicode" w:cs="Lucida Sans Unicode"/>
          <w:color w:val="1A1A1A"/>
        </w:rPr>
        <w:t xml:space="preserve"> MappedStatement </w:t>
      </w:r>
      <w:r>
        <w:rPr>
          <w:rFonts w:ascii="Lucida Sans Unicode" w:hAnsi="Lucida Sans Unicode" w:cs="Lucida Sans Unicode"/>
          <w:color w:val="1A1A1A"/>
        </w:rPr>
        <w:t>。举例：</w:t>
      </w:r>
      <w:r>
        <w:rPr>
          <w:rStyle w:val="HTML"/>
          <w:rFonts w:ascii="Lucida Console" w:hAnsi="Lucida Console"/>
          <w:color w:val="1A1A1A"/>
          <w:sz w:val="21"/>
          <w:szCs w:val="21"/>
          <w:bdr w:val="single" w:sz="6" w:space="1" w:color="CCCCCC" w:frame="1"/>
          <w:shd w:val="clear" w:color="auto" w:fill="DDDDDD"/>
        </w:rPr>
        <w:t>com.mybatis3.mappers.StudentDao.findStudentById</w:t>
      </w:r>
      <w:r>
        <w:rPr>
          <w:rFonts w:ascii="Lucida Sans Unicode" w:hAnsi="Lucida Sans Unicode" w:cs="Lucida Sans Unicode"/>
          <w:color w:val="1A1A1A"/>
        </w:rPr>
        <w:t> </w:t>
      </w:r>
      <w:r>
        <w:rPr>
          <w:rFonts w:ascii="Lucida Sans Unicode" w:hAnsi="Lucida Sans Unicode" w:cs="Lucida Sans Unicode"/>
          <w:color w:val="1A1A1A"/>
        </w:rPr>
        <w:t>，可以唯一找到</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"namespace"</w:t>
      </w:r>
      <w:r>
        <w:rPr>
          <w:rFonts w:ascii="Lucida Sans Unicode" w:hAnsi="Lucida Sans Unicode" w:cs="Lucida Sans Unicode"/>
          <w:color w:val="1A1A1A"/>
        </w:rPr>
        <w:t> </w:t>
      </w:r>
      <w:r>
        <w:rPr>
          <w:rFonts w:ascii="Lucida Sans Unicode" w:hAnsi="Lucida Sans Unicode" w:cs="Lucida Sans Unicode"/>
          <w:color w:val="1A1A1A"/>
        </w:rPr>
        <w:t>为</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com.mybatis3.mappers.StudentDao</w:t>
      </w:r>
      <w:r>
        <w:rPr>
          <w:rFonts w:ascii="Lucida Sans Unicode" w:hAnsi="Lucida Sans Unicode" w:cs="Lucida Sans Unicode"/>
          <w:color w:val="1A1A1A"/>
        </w:rPr>
        <w:t> </w:t>
      </w:r>
      <w:r>
        <w:rPr>
          <w:rFonts w:ascii="Lucida Sans Unicode" w:hAnsi="Lucida Sans Unicode" w:cs="Lucida Sans Unicode"/>
          <w:color w:val="1A1A1A"/>
        </w:rPr>
        <w:t>下面</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"id"</w:t>
      </w:r>
      <w:r>
        <w:rPr>
          <w:rFonts w:ascii="Lucida Sans Unicode" w:hAnsi="Lucida Sans Unicode" w:cs="Lucida Sans Unicode"/>
          <w:color w:val="1A1A1A"/>
        </w:rPr>
        <w:t> </w:t>
      </w:r>
      <w:r>
        <w:rPr>
          <w:rFonts w:ascii="Lucida Sans Unicode" w:hAnsi="Lucida Sans Unicode" w:cs="Lucida Sans Unicode"/>
          <w:color w:val="1A1A1A"/>
        </w:rPr>
        <w:t>为</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findStudentById</w:t>
      </w:r>
      <w:r>
        <w:rPr>
          <w:rFonts w:ascii="Lucida Sans Unicode" w:hAnsi="Lucida Sans Unicode" w:cs="Lucida Sans Unicode"/>
          <w:color w:val="1A1A1A"/>
        </w:rPr>
        <w:t> </w:t>
      </w:r>
      <w:r>
        <w:rPr>
          <w:rFonts w:ascii="Lucida Sans Unicode" w:hAnsi="Lucida Sans Unicode" w:cs="Lucida Sans Unicode"/>
          <w:color w:val="1A1A1A"/>
        </w:rPr>
        <w:t>的</w:t>
      </w:r>
      <w:r>
        <w:rPr>
          <w:rFonts w:ascii="Lucida Sans Unicode" w:hAnsi="Lucida Sans Unicode" w:cs="Lucida Sans Unicode"/>
          <w:color w:val="1A1A1A"/>
        </w:rPr>
        <w:t xml:space="preserve"> MappedStatement </w:t>
      </w:r>
      <w:r>
        <w:rPr>
          <w:rFonts w:ascii="Lucida Sans Unicode" w:hAnsi="Lucida Sans Unicode" w:cs="Lucida Sans Unicode"/>
          <w:color w:val="1A1A1A"/>
        </w:rPr>
        <w:t>。</w:t>
      </w:r>
    </w:p>
    <w:p w:rsidR="008D0947" w:rsidRDefault="008D0947" w:rsidP="008D0947">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总结来说，在</w:t>
      </w:r>
      <w:r>
        <w:rPr>
          <w:rFonts w:ascii="Lucida Sans Unicode" w:hAnsi="Lucida Sans Unicode" w:cs="Lucida Sans Unicode"/>
          <w:color w:val="1A1A1A"/>
        </w:rPr>
        <w:t xml:space="preserve"> Mybatis </w:t>
      </w:r>
      <w:r>
        <w:rPr>
          <w:rFonts w:ascii="Lucida Sans Unicode" w:hAnsi="Lucida Sans Unicode" w:cs="Lucida Sans Unicode"/>
          <w:color w:val="1A1A1A"/>
        </w:rPr>
        <w:t>中，每一个</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&lt;select /&gt;</w:t>
      </w:r>
      <w:r>
        <w:rPr>
          <w:rFonts w:ascii="Lucida Sans Unicode" w:hAnsi="Lucida Sans Unicode" w:cs="Lucida Sans Unicode"/>
          <w:color w:val="1A1A1A"/>
        </w:rPr>
        <w:t>、</w:t>
      </w:r>
      <w:r>
        <w:rPr>
          <w:rStyle w:val="HTML"/>
          <w:rFonts w:ascii="Lucida Console" w:hAnsi="Lucida Console"/>
          <w:color w:val="1A1A1A"/>
          <w:sz w:val="21"/>
          <w:szCs w:val="21"/>
          <w:bdr w:val="single" w:sz="6" w:space="1" w:color="CCCCCC" w:frame="1"/>
          <w:shd w:val="clear" w:color="auto" w:fill="DDDDDD"/>
        </w:rPr>
        <w:t>&lt;insert /&gt;</w:t>
      </w:r>
      <w:r>
        <w:rPr>
          <w:rFonts w:ascii="Lucida Sans Unicode" w:hAnsi="Lucida Sans Unicode" w:cs="Lucida Sans Unicode"/>
          <w:color w:val="1A1A1A"/>
        </w:rPr>
        <w:t>、</w:t>
      </w:r>
      <w:r>
        <w:rPr>
          <w:rStyle w:val="HTML"/>
          <w:rFonts w:ascii="Lucida Console" w:hAnsi="Lucida Console"/>
          <w:color w:val="1A1A1A"/>
          <w:sz w:val="21"/>
          <w:szCs w:val="21"/>
          <w:bdr w:val="single" w:sz="6" w:space="1" w:color="CCCCCC" w:frame="1"/>
          <w:shd w:val="clear" w:color="auto" w:fill="DDDDDD"/>
        </w:rPr>
        <w:t>&lt;update /&gt;</w:t>
      </w:r>
      <w:r>
        <w:rPr>
          <w:rFonts w:ascii="Lucida Sans Unicode" w:hAnsi="Lucida Sans Unicode" w:cs="Lucida Sans Unicode"/>
          <w:color w:val="1A1A1A"/>
        </w:rPr>
        <w:t>、</w:t>
      </w:r>
      <w:r>
        <w:rPr>
          <w:rStyle w:val="HTML"/>
          <w:rFonts w:ascii="Lucida Console" w:hAnsi="Lucida Console"/>
          <w:color w:val="1A1A1A"/>
          <w:sz w:val="21"/>
          <w:szCs w:val="21"/>
          <w:bdr w:val="single" w:sz="6" w:space="1" w:color="CCCCCC" w:frame="1"/>
          <w:shd w:val="clear" w:color="auto" w:fill="DDDDDD"/>
        </w:rPr>
        <w:t>&lt;delete /&gt;</w:t>
      </w:r>
      <w:r>
        <w:rPr>
          <w:rFonts w:ascii="Lucida Sans Unicode" w:hAnsi="Lucida Sans Unicode" w:cs="Lucida Sans Unicode"/>
          <w:color w:val="1A1A1A"/>
        </w:rPr>
        <w:t> </w:t>
      </w:r>
      <w:r>
        <w:rPr>
          <w:rFonts w:ascii="Lucida Sans Unicode" w:hAnsi="Lucida Sans Unicode" w:cs="Lucida Sans Unicode"/>
          <w:color w:val="1A1A1A"/>
        </w:rPr>
        <w:t>标签，都会被解析为一个</w:t>
      </w:r>
      <w:r>
        <w:rPr>
          <w:rFonts w:ascii="Lucida Sans Unicode" w:hAnsi="Lucida Sans Unicode" w:cs="Lucida Sans Unicode"/>
          <w:color w:val="1A1A1A"/>
        </w:rPr>
        <w:t xml:space="preserve"> MappedStatement </w:t>
      </w:r>
      <w:r>
        <w:rPr>
          <w:rFonts w:ascii="Lucida Sans Unicode" w:hAnsi="Lucida Sans Unicode" w:cs="Lucida Sans Unicode"/>
          <w:color w:val="1A1A1A"/>
        </w:rPr>
        <w:t>对象。</w:t>
      </w:r>
    </w:p>
    <w:p w:rsidR="008D0947" w:rsidRDefault="008D0947" w:rsidP="008D0947">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另外，</w:t>
      </w:r>
      <w:r>
        <w:rPr>
          <w:rFonts w:ascii="Lucida Sans Unicode" w:hAnsi="Lucida Sans Unicode" w:cs="Lucida Sans Unicode"/>
          <w:color w:val="1A1A1A"/>
        </w:rPr>
        <w:t xml:space="preserve">Mapper </w:t>
      </w:r>
      <w:r>
        <w:rPr>
          <w:rFonts w:ascii="Lucida Sans Unicode" w:hAnsi="Lucida Sans Unicode" w:cs="Lucida Sans Unicode"/>
          <w:color w:val="1A1A1A"/>
        </w:rPr>
        <w:t>接口的实现类，通过</w:t>
      </w:r>
      <w:r>
        <w:rPr>
          <w:rFonts w:ascii="Lucida Sans Unicode" w:hAnsi="Lucida Sans Unicode" w:cs="Lucida Sans Unicode"/>
          <w:color w:val="1A1A1A"/>
        </w:rPr>
        <w:t xml:space="preserve"> MyBatis </w:t>
      </w:r>
      <w:r>
        <w:rPr>
          <w:rFonts w:ascii="Lucida Sans Unicode" w:hAnsi="Lucida Sans Unicode" w:cs="Lucida Sans Unicode"/>
          <w:color w:val="1A1A1A"/>
        </w:rPr>
        <w:t>使用</w:t>
      </w:r>
      <w:r>
        <w:rPr>
          <w:rFonts w:ascii="Lucida Sans Unicode" w:hAnsi="Lucida Sans Unicode" w:cs="Lucida Sans Unicode"/>
          <w:color w:val="1A1A1A"/>
        </w:rPr>
        <w:t> </w:t>
      </w:r>
      <w:r>
        <w:rPr>
          <w:rStyle w:val="a4"/>
          <w:rFonts w:ascii="Lucida Sans Unicode" w:hAnsi="Lucida Sans Unicode" w:cs="Lucida Sans Unicode"/>
          <w:color w:val="1A1A1A"/>
        </w:rPr>
        <w:t>JDK Proxy</w:t>
      </w:r>
      <w:r>
        <w:rPr>
          <w:rFonts w:ascii="Lucida Sans Unicode" w:hAnsi="Lucida Sans Unicode" w:cs="Lucida Sans Unicode"/>
          <w:color w:val="1A1A1A"/>
        </w:rPr>
        <w:t> </w:t>
      </w:r>
      <w:r>
        <w:rPr>
          <w:rFonts w:ascii="Lucida Sans Unicode" w:hAnsi="Lucida Sans Unicode" w:cs="Lucida Sans Unicode"/>
          <w:color w:val="1A1A1A"/>
        </w:rPr>
        <w:t>自动生成其代理对象</w:t>
      </w:r>
      <w:r>
        <w:rPr>
          <w:rFonts w:ascii="Lucida Sans Unicode" w:hAnsi="Lucida Sans Unicode" w:cs="Lucida Sans Unicode"/>
          <w:color w:val="1A1A1A"/>
        </w:rPr>
        <w:t xml:space="preserve"> Proxy </w:t>
      </w:r>
      <w:r>
        <w:rPr>
          <w:rFonts w:ascii="Lucida Sans Unicode" w:hAnsi="Lucida Sans Unicode" w:cs="Lucida Sans Unicode"/>
          <w:color w:val="1A1A1A"/>
        </w:rPr>
        <w:t>，而代理对象</w:t>
      </w:r>
      <w:r>
        <w:rPr>
          <w:rFonts w:ascii="Lucida Sans Unicode" w:hAnsi="Lucida Sans Unicode" w:cs="Lucida Sans Unicode"/>
          <w:color w:val="1A1A1A"/>
        </w:rPr>
        <w:t xml:space="preserve"> Proxy </w:t>
      </w:r>
      <w:r>
        <w:rPr>
          <w:rFonts w:ascii="Lucida Sans Unicode" w:hAnsi="Lucida Sans Unicode" w:cs="Lucida Sans Unicode"/>
          <w:color w:val="1A1A1A"/>
        </w:rPr>
        <w:t>会拦截接口方法，从而</w:t>
      </w:r>
      <w:r>
        <w:rPr>
          <w:rFonts w:ascii="Lucida Sans Unicode" w:hAnsi="Lucida Sans Unicode" w:cs="Lucida Sans Unicode"/>
          <w:color w:val="1A1A1A"/>
        </w:rPr>
        <w:t>“</w:t>
      </w:r>
      <w:r>
        <w:rPr>
          <w:rFonts w:ascii="Lucida Sans Unicode" w:hAnsi="Lucida Sans Unicode" w:cs="Lucida Sans Unicode"/>
          <w:color w:val="1A1A1A"/>
        </w:rPr>
        <w:t>调用</w:t>
      </w:r>
      <w:r>
        <w:rPr>
          <w:rFonts w:ascii="Lucida Sans Unicode" w:hAnsi="Lucida Sans Unicode" w:cs="Lucida Sans Unicode"/>
          <w:color w:val="1A1A1A"/>
        </w:rPr>
        <w:t>”</w:t>
      </w:r>
      <w:r>
        <w:rPr>
          <w:rFonts w:ascii="Lucida Sans Unicode" w:hAnsi="Lucida Sans Unicode" w:cs="Lucida Sans Unicode"/>
          <w:color w:val="1A1A1A"/>
        </w:rPr>
        <w:t>对应的</w:t>
      </w:r>
      <w:r>
        <w:rPr>
          <w:rFonts w:ascii="Lucida Sans Unicode" w:hAnsi="Lucida Sans Unicode" w:cs="Lucida Sans Unicode"/>
          <w:color w:val="1A1A1A"/>
        </w:rPr>
        <w:t xml:space="preserve"> MappedStatement </w:t>
      </w:r>
      <w:r>
        <w:rPr>
          <w:rFonts w:ascii="Lucida Sans Unicode" w:hAnsi="Lucida Sans Unicode" w:cs="Lucida Sans Unicode"/>
          <w:color w:val="1A1A1A"/>
        </w:rPr>
        <w:t>方法，最终执行</w:t>
      </w:r>
      <w:r>
        <w:rPr>
          <w:rFonts w:ascii="Lucida Sans Unicode" w:hAnsi="Lucida Sans Unicode" w:cs="Lucida Sans Unicode"/>
          <w:color w:val="1A1A1A"/>
        </w:rPr>
        <w:t xml:space="preserve"> SQL </w:t>
      </w:r>
      <w:r>
        <w:rPr>
          <w:rFonts w:ascii="Lucida Sans Unicode" w:hAnsi="Lucida Sans Unicode" w:cs="Lucida Sans Unicode"/>
          <w:color w:val="1A1A1A"/>
        </w:rPr>
        <w:t>，返回执行结果。整体流程如下图：</w:t>
      </w:r>
    </w:p>
    <w:p w:rsidR="008D0947" w:rsidRDefault="008D0947" w:rsidP="008D0947">
      <w:pPr>
        <w:rPr>
          <w:b/>
        </w:rPr>
      </w:pPr>
      <w:r>
        <w:rPr>
          <w:noProof/>
        </w:rPr>
        <w:drawing>
          <wp:inline distT="0" distB="0" distL="0" distR="0" wp14:anchorId="110CB9AE" wp14:editId="2F532357">
            <wp:extent cx="5274310" cy="3608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3608070"/>
                    </a:xfrm>
                    <a:prstGeom prst="rect">
                      <a:avLst/>
                    </a:prstGeom>
                  </pic:spPr>
                </pic:pic>
              </a:graphicData>
            </a:graphic>
          </wp:inline>
        </w:drawing>
      </w:r>
    </w:p>
    <w:p w:rsidR="008D0947" w:rsidRPr="008D0947" w:rsidRDefault="008D0947" w:rsidP="00FA61C5">
      <w:pPr>
        <w:widowControl/>
        <w:numPr>
          <w:ilvl w:val="0"/>
          <w:numId w:val="156"/>
        </w:numPr>
        <w:shd w:val="clear" w:color="auto" w:fill="FFFFFF"/>
        <w:ind w:left="0"/>
        <w:jc w:val="left"/>
        <w:rPr>
          <w:rFonts w:ascii="Lucida Sans Unicode" w:eastAsia="宋体" w:hAnsi="Lucida Sans Unicode" w:cs="Lucida Sans Unicode"/>
          <w:color w:val="1A1A1A"/>
          <w:kern w:val="0"/>
          <w:szCs w:val="21"/>
        </w:rPr>
      </w:pPr>
      <w:r w:rsidRPr="008D0947">
        <w:rPr>
          <w:rFonts w:ascii="Lucida Sans Unicode" w:eastAsia="宋体" w:hAnsi="Lucida Sans Unicode" w:cs="Lucida Sans Unicode"/>
          <w:color w:val="1A1A1A"/>
          <w:kern w:val="0"/>
          <w:szCs w:val="21"/>
        </w:rPr>
        <w:t>其中，</w:t>
      </w:r>
      <w:r w:rsidRPr="008D0947">
        <w:rPr>
          <w:rFonts w:ascii="Lucida Sans Unicode" w:eastAsia="宋体" w:hAnsi="Lucida Sans Unicode" w:cs="Lucida Sans Unicode"/>
          <w:color w:val="1A1A1A"/>
          <w:kern w:val="0"/>
          <w:szCs w:val="21"/>
        </w:rPr>
        <w:t xml:space="preserve">SqlSession </w:t>
      </w:r>
      <w:r w:rsidRPr="008D0947">
        <w:rPr>
          <w:rFonts w:ascii="Lucida Sans Unicode" w:eastAsia="宋体" w:hAnsi="Lucida Sans Unicode" w:cs="Lucida Sans Unicode"/>
          <w:color w:val="1A1A1A"/>
          <w:kern w:val="0"/>
          <w:szCs w:val="21"/>
        </w:rPr>
        <w:t>在调用</w:t>
      </w:r>
      <w:r w:rsidRPr="008D0947">
        <w:rPr>
          <w:rFonts w:ascii="Lucida Sans Unicode" w:eastAsia="宋体" w:hAnsi="Lucida Sans Unicode" w:cs="Lucida Sans Unicode"/>
          <w:color w:val="1A1A1A"/>
          <w:kern w:val="0"/>
          <w:szCs w:val="21"/>
        </w:rPr>
        <w:t xml:space="preserve"> Executor </w:t>
      </w:r>
      <w:r w:rsidRPr="008D0947">
        <w:rPr>
          <w:rFonts w:ascii="Lucida Sans Unicode" w:eastAsia="宋体" w:hAnsi="Lucida Sans Unicode" w:cs="Lucida Sans Unicode"/>
          <w:color w:val="1A1A1A"/>
          <w:kern w:val="0"/>
          <w:szCs w:val="21"/>
        </w:rPr>
        <w:t>之前，会获得对应的</w:t>
      </w:r>
      <w:r w:rsidRPr="008D0947">
        <w:rPr>
          <w:rFonts w:ascii="Lucida Sans Unicode" w:eastAsia="宋体" w:hAnsi="Lucida Sans Unicode" w:cs="Lucida Sans Unicode"/>
          <w:color w:val="1A1A1A"/>
          <w:kern w:val="0"/>
          <w:szCs w:val="21"/>
        </w:rPr>
        <w:t xml:space="preserve"> MappedStatement </w:t>
      </w:r>
      <w:r w:rsidRPr="008D0947">
        <w:rPr>
          <w:rFonts w:ascii="Lucida Sans Unicode" w:eastAsia="宋体" w:hAnsi="Lucida Sans Unicode" w:cs="Lucida Sans Unicode"/>
          <w:color w:val="1A1A1A"/>
          <w:kern w:val="0"/>
          <w:szCs w:val="21"/>
        </w:rPr>
        <w:t>方法。例如：</w:t>
      </w:r>
      <w:r w:rsidRPr="008D0947">
        <w:rPr>
          <w:rFonts w:ascii="Lucida Console" w:eastAsia="宋体" w:hAnsi="Lucida Console" w:cs="宋体"/>
          <w:color w:val="1A1A1A"/>
          <w:kern w:val="0"/>
          <w:szCs w:val="21"/>
          <w:bdr w:val="single" w:sz="6" w:space="1" w:color="CCCCCC" w:frame="1"/>
          <w:shd w:val="clear" w:color="auto" w:fill="DDDDDD"/>
        </w:rPr>
        <w:t>DefaultSqlSession#select(String statement, Object parameter, RowBounds rowBounds, ResultHandler handler)</w:t>
      </w:r>
      <w:r w:rsidRPr="008D0947">
        <w:rPr>
          <w:rFonts w:ascii="Lucida Sans Unicode" w:eastAsia="宋体" w:hAnsi="Lucida Sans Unicode" w:cs="Lucida Sans Unicode"/>
          <w:color w:val="1A1A1A"/>
          <w:kern w:val="0"/>
          <w:szCs w:val="21"/>
        </w:rPr>
        <w:t> </w:t>
      </w:r>
      <w:r w:rsidRPr="008D0947">
        <w:rPr>
          <w:rFonts w:ascii="Lucida Sans Unicode" w:eastAsia="宋体" w:hAnsi="Lucida Sans Unicode" w:cs="Lucida Sans Unicode"/>
          <w:color w:val="1A1A1A"/>
          <w:kern w:val="0"/>
          <w:szCs w:val="21"/>
        </w:rPr>
        <w:t>方法，代码如下：</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8D0947" w:rsidRPr="008D0947" w:rsidTr="008D0947">
        <w:trPr>
          <w:trHeight w:val="525"/>
        </w:trPr>
        <w:tc>
          <w:tcPr>
            <w:tcW w:w="0" w:type="auto"/>
            <w:tcBorders>
              <w:top w:val="nil"/>
              <w:left w:val="nil"/>
              <w:bottom w:val="nil"/>
              <w:right w:val="nil"/>
            </w:tcBorders>
            <w:tcMar>
              <w:top w:w="0" w:type="dxa"/>
              <w:left w:w="0" w:type="dxa"/>
              <w:bottom w:w="0" w:type="dxa"/>
              <w:right w:w="0" w:type="dxa"/>
            </w:tcMar>
            <w:vAlign w:val="center"/>
            <w:hideMark/>
          </w:tcPr>
          <w:p w:rsidR="008D0947" w:rsidRPr="008D0947" w:rsidRDefault="008D0947" w:rsidP="008D0947">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Lucida Console" w:eastAsia="宋体" w:hAnsi="Lucida Console" w:cs="宋体"/>
                <w:color w:val="657B83"/>
                <w:kern w:val="0"/>
                <w:sz w:val="22"/>
              </w:rPr>
            </w:pPr>
            <w:r w:rsidRPr="008D0947">
              <w:rPr>
                <w:rFonts w:ascii="Lucida Console" w:eastAsia="宋体" w:hAnsi="Lucida Console" w:cs="宋体"/>
                <w:color w:val="75715E"/>
                <w:kern w:val="0"/>
                <w:sz w:val="22"/>
              </w:rPr>
              <w:t>// DefaultSqlSession.java</w:t>
            </w:r>
            <w:r w:rsidRPr="008D0947">
              <w:rPr>
                <w:rFonts w:ascii="Lucida Console" w:eastAsia="宋体" w:hAnsi="Lucida Console" w:cs="宋体"/>
                <w:color w:val="657B83"/>
                <w:kern w:val="0"/>
                <w:sz w:val="22"/>
              </w:rPr>
              <w:br/>
            </w:r>
            <w:r w:rsidRPr="008D0947">
              <w:rPr>
                <w:rFonts w:ascii="Lucida Console" w:eastAsia="宋体" w:hAnsi="Lucida Console" w:cs="宋体"/>
                <w:color w:val="657B83"/>
                <w:kern w:val="0"/>
                <w:sz w:val="22"/>
              </w:rPr>
              <w:br/>
            </w:r>
            <w:r w:rsidRPr="008D0947">
              <w:rPr>
                <w:rFonts w:ascii="Lucida Console" w:eastAsia="宋体" w:hAnsi="Lucida Console" w:cs="宋体"/>
                <w:color w:val="FFFFFF"/>
                <w:kern w:val="0"/>
                <w:sz w:val="22"/>
              </w:rPr>
              <w:t>@Override</w:t>
            </w:r>
            <w:r w:rsidRPr="008D0947">
              <w:rPr>
                <w:rFonts w:ascii="Lucida Console" w:eastAsia="宋体" w:hAnsi="Lucida Console" w:cs="宋体"/>
                <w:color w:val="657B83"/>
                <w:kern w:val="0"/>
                <w:sz w:val="22"/>
              </w:rPr>
              <w:br/>
            </w:r>
            <w:r w:rsidRPr="008D0947">
              <w:rPr>
                <w:rFonts w:ascii="Lucida Console" w:eastAsia="宋体" w:hAnsi="Lucida Console" w:cs="宋体"/>
                <w:color w:val="66D9EF"/>
                <w:kern w:val="0"/>
                <w:sz w:val="22"/>
              </w:rPr>
              <w:t>public</w:t>
            </w:r>
            <w:r w:rsidRPr="008D0947">
              <w:rPr>
                <w:rFonts w:ascii="Lucida Console" w:eastAsia="宋体" w:hAnsi="Lucida Console" w:cs="宋体"/>
                <w:color w:val="FFFFFF"/>
                <w:kern w:val="0"/>
                <w:sz w:val="22"/>
              </w:rPr>
              <w:t xml:space="preserve"> </w:t>
            </w:r>
            <w:r w:rsidRPr="008D0947">
              <w:rPr>
                <w:rFonts w:ascii="Lucida Console" w:eastAsia="宋体" w:hAnsi="Lucida Console" w:cs="宋体"/>
                <w:color w:val="66D9EF"/>
                <w:kern w:val="0"/>
                <w:sz w:val="22"/>
              </w:rPr>
              <w:t>void</w:t>
            </w:r>
            <w:r w:rsidRPr="008D0947">
              <w:rPr>
                <w:rFonts w:ascii="Lucida Console" w:eastAsia="宋体" w:hAnsi="Lucida Console" w:cs="宋体"/>
                <w:color w:val="FFFFFF"/>
                <w:kern w:val="0"/>
                <w:sz w:val="22"/>
              </w:rPr>
              <w:t xml:space="preserve"> </w:t>
            </w:r>
            <w:r w:rsidRPr="008D0947">
              <w:rPr>
                <w:rFonts w:ascii="Lucida Console" w:eastAsia="宋体" w:hAnsi="Lucida Console" w:cs="宋体"/>
                <w:color w:val="A6E22E"/>
                <w:kern w:val="0"/>
                <w:sz w:val="22"/>
              </w:rPr>
              <w:t>select</w:t>
            </w:r>
            <w:r w:rsidRPr="008D0947">
              <w:rPr>
                <w:rFonts w:ascii="Lucida Console" w:eastAsia="宋体" w:hAnsi="Lucida Console" w:cs="宋体"/>
                <w:color w:val="FFFFFF"/>
                <w:kern w:val="0"/>
                <w:sz w:val="22"/>
              </w:rPr>
              <w:t>(String statement, Object parameter, RowBounds rowBounds, ResultHandler handler) {</w:t>
            </w:r>
            <w:r w:rsidRPr="008D0947">
              <w:rPr>
                <w:rFonts w:ascii="Lucida Console" w:eastAsia="宋体" w:hAnsi="Lucida Console" w:cs="宋体"/>
                <w:color w:val="657B83"/>
                <w:kern w:val="0"/>
                <w:sz w:val="22"/>
              </w:rPr>
              <w:br/>
            </w:r>
            <w:r w:rsidRPr="008D0947">
              <w:rPr>
                <w:rFonts w:ascii="Lucida Console" w:eastAsia="宋体" w:hAnsi="Lucida Console" w:cs="宋体"/>
                <w:color w:val="FFFFFF"/>
                <w:kern w:val="0"/>
                <w:sz w:val="22"/>
              </w:rPr>
              <w:t xml:space="preserve">    </w:t>
            </w:r>
            <w:r w:rsidRPr="008D0947">
              <w:rPr>
                <w:rFonts w:ascii="Lucida Console" w:eastAsia="宋体" w:hAnsi="Lucida Console" w:cs="宋体"/>
                <w:color w:val="66D9EF"/>
                <w:kern w:val="0"/>
                <w:sz w:val="22"/>
              </w:rPr>
              <w:t>try</w:t>
            </w:r>
            <w:r w:rsidRPr="008D0947">
              <w:rPr>
                <w:rFonts w:ascii="Lucida Console" w:eastAsia="宋体" w:hAnsi="Lucida Console" w:cs="宋体"/>
                <w:color w:val="FFFFFF"/>
                <w:kern w:val="0"/>
                <w:sz w:val="22"/>
              </w:rPr>
              <w:t xml:space="preserve"> {</w:t>
            </w:r>
            <w:r w:rsidRPr="008D0947">
              <w:rPr>
                <w:rFonts w:ascii="Lucida Console" w:eastAsia="宋体" w:hAnsi="Lucida Console" w:cs="宋体"/>
                <w:color w:val="657B83"/>
                <w:kern w:val="0"/>
                <w:sz w:val="22"/>
              </w:rPr>
              <w:br/>
            </w:r>
            <w:r w:rsidRPr="008D0947">
              <w:rPr>
                <w:rFonts w:ascii="Lucida Console" w:eastAsia="宋体" w:hAnsi="Lucida Console" w:cs="宋体"/>
                <w:color w:val="FFFFFF"/>
                <w:kern w:val="0"/>
                <w:sz w:val="22"/>
              </w:rPr>
              <w:t xml:space="preserve">        </w:t>
            </w:r>
            <w:r w:rsidRPr="008D0947">
              <w:rPr>
                <w:rFonts w:ascii="Lucida Console" w:eastAsia="宋体" w:hAnsi="Lucida Console" w:cs="宋体"/>
                <w:color w:val="75715E"/>
                <w:kern w:val="0"/>
                <w:sz w:val="22"/>
              </w:rPr>
              <w:t xml:space="preserve">// </w:t>
            </w:r>
            <w:r w:rsidRPr="008D0947">
              <w:rPr>
                <w:rFonts w:ascii="Lucida Console" w:eastAsia="宋体" w:hAnsi="Lucida Console" w:cs="宋体"/>
                <w:color w:val="75715E"/>
                <w:kern w:val="0"/>
                <w:sz w:val="22"/>
              </w:rPr>
              <w:t>获得</w:t>
            </w:r>
            <w:r w:rsidRPr="008D0947">
              <w:rPr>
                <w:rFonts w:ascii="Lucida Console" w:eastAsia="宋体" w:hAnsi="Lucida Console" w:cs="宋体"/>
                <w:color w:val="75715E"/>
                <w:kern w:val="0"/>
                <w:sz w:val="22"/>
              </w:rPr>
              <w:t xml:space="preserve"> MappedStatement </w:t>
            </w:r>
            <w:r w:rsidRPr="008D0947">
              <w:rPr>
                <w:rFonts w:ascii="Lucida Console" w:eastAsia="宋体" w:hAnsi="Lucida Console" w:cs="宋体"/>
                <w:color w:val="75715E"/>
                <w:kern w:val="0"/>
                <w:sz w:val="22"/>
              </w:rPr>
              <w:t>对象</w:t>
            </w:r>
            <w:r w:rsidRPr="008D0947">
              <w:rPr>
                <w:rFonts w:ascii="Lucida Console" w:eastAsia="宋体" w:hAnsi="Lucida Console" w:cs="宋体"/>
                <w:color w:val="657B83"/>
                <w:kern w:val="0"/>
                <w:sz w:val="22"/>
              </w:rPr>
              <w:br/>
            </w:r>
            <w:r w:rsidRPr="008D0947">
              <w:rPr>
                <w:rFonts w:ascii="Lucida Console" w:eastAsia="宋体" w:hAnsi="Lucida Console" w:cs="宋体"/>
                <w:color w:val="FFFFFF"/>
                <w:kern w:val="0"/>
                <w:sz w:val="22"/>
              </w:rPr>
              <w:t xml:space="preserve">        MappedStatement ms = configuration.getMappedStatement(statement);</w:t>
            </w:r>
            <w:r w:rsidRPr="008D0947">
              <w:rPr>
                <w:rFonts w:ascii="Lucida Console" w:eastAsia="宋体" w:hAnsi="Lucida Console" w:cs="宋体"/>
                <w:color w:val="657B83"/>
                <w:kern w:val="0"/>
                <w:sz w:val="22"/>
              </w:rPr>
              <w:br/>
            </w:r>
            <w:r w:rsidRPr="008D0947">
              <w:rPr>
                <w:rFonts w:ascii="Lucida Console" w:eastAsia="宋体" w:hAnsi="Lucida Console" w:cs="宋体"/>
                <w:color w:val="FFFFFF"/>
                <w:kern w:val="0"/>
                <w:sz w:val="22"/>
              </w:rPr>
              <w:t xml:space="preserve">        </w:t>
            </w:r>
            <w:r w:rsidRPr="008D0947">
              <w:rPr>
                <w:rFonts w:ascii="Lucida Console" w:eastAsia="宋体" w:hAnsi="Lucida Console" w:cs="宋体"/>
                <w:color w:val="75715E"/>
                <w:kern w:val="0"/>
                <w:sz w:val="22"/>
              </w:rPr>
              <w:t xml:space="preserve">// </w:t>
            </w:r>
            <w:r w:rsidRPr="008D0947">
              <w:rPr>
                <w:rFonts w:ascii="Lucida Console" w:eastAsia="宋体" w:hAnsi="Lucida Console" w:cs="宋体"/>
                <w:color w:val="75715E"/>
                <w:kern w:val="0"/>
                <w:sz w:val="22"/>
              </w:rPr>
              <w:t>执行查询</w:t>
            </w:r>
            <w:r w:rsidRPr="008D0947">
              <w:rPr>
                <w:rFonts w:ascii="Lucida Console" w:eastAsia="宋体" w:hAnsi="Lucida Console" w:cs="宋体"/>
                <w:color w:val="657B83"/>
                <w:kern w:val="0"/>
                <w:sz w:val="22"/>
              </w:rPr>
              <w:br/>
            </w:r>
            <w:r w:rsidRPr="008D0947">
              <w:rPr>
                <w:rFonts w:ascii="Lucida Console" w:eastAsia="宋体" w:hAnsi="Lucida Console" w:cs="宋体"/>
                <w:color w:val="FFFFFF"/>
                <w:kern w:val="0"/>
                <w:sz w:val="22"/>
              </w:rPr>
              <w:t xml:space="preserve">        executor.query(ms, wrapCollection(parameter), rowBounds, handler);</w:t>
            </w:r>
            <w:r w:rsidRPr="008D0947">
              <w:rPr>
                <w:rFonts w:ascii="Lucida Console" w:eastAsia="宋体" w:hAnsi="Lucida Console" w:cs="宋体"/>
                <w:color w:val="657B83"/>
                <w:kern w:val="0"/>
                <w:sz w:val="22"/>
              </w:rPr>
              <w:br/>
            </w:r>
            <w:r w:rsidRPr="008D0947">
              <w:rPr>
                <w:rFonts w:ascii="Lucida Console" w:eastAsia="宋体" w:hAnsi="Lucida Console" w:cs="宋体"/>
                <w:color w:val="FFFFFF"/>
                <w:kern w:val="0"/>
                <w:sz w:val="22"/>
              </w:rPr>
              <w:t xml:space="preserve">    } </w:t>
            </w:r>
            <w:r w:rsidRPr="008D0947">
              <w:rPr>
                <w:rFonts w:ascii="Lucida Console" w:eastAsia="宋体" w:hAnsi="Lucida Console" w:cs="宋体"/>
                <w:color w:val="66D9EF"/>
                <w:kern w:val="0"/>
                <w:sz w:val="22"/>
              </w:rPr>
              <w:t>catch</w:t>
            </w:r>
            <w:r w:rsidRPr="008D0947">
              <w:rPr>
                <w:rFonts w:ascii="Lucida Console" w:eastAsia="宋体" w:hAnsi="Lucida Console" w:cs="宋体"/>
                <w:color w:val="FFFFFF"/>
                <w:kern w:val="0"/>
                <w:sz w:val="22"/>
              </w:rPr>
              <w:t xml:space="preserve"> (Exception e) {</w:t>
            </w:r>
            <w:r w:rsidRPr="008D0947">
              <w:rPr>
                <w:rFonts w:ascii="Lucida Console" w:eastAsia="宋体" w:hAnsi="Lucida Console" w:cs="宋体"/>
                <w:color w:val="657B83"/>
                <w:kern w:val="0"/>
                <w:sz w:val="22"/>
              </w:rPr>
              <w:br/>
            </w:r>
            <w:r w:rsidRPr="008D0947">
              <w:rPr>
                <w:rFonts w:ascii="Lucida Console" w:eastAsia="宋体" w:hAnsi="Lucida Console" w:cs="宋体"/>
                <w:color w:val="FFFFFF"/>
                <w:kern w:val="0"/>
                <w:sz w:val="22"/>
              </w:rPr>
              <w:t xml:space="preserve">        </w:t>
            </w:r>
            <w:r w:rsidRPr="008D0947">
              <w:rPr>
                <w:rFonts w:ascii="Lucida Console" w:eastAsia="宋体" w:hAnsi="Lucida Console" w:cs="宋体"/>
                <w:color w:val="66D9EF"/>
                <w:kern w:val="0"/>
                <w:sz w:val="22"/>
              </w:rPr>
              <w:t>throw</w:t>
            </w:r>
            <w:r w:rsidRPr="008D0947">
              <w:rPr>
                <w:rFonts w:ascii="Lucida Console" w:eastAsia="宋体" w:hAnsi="Lucida Console" w:cs="宋体"/>
                <w:color w:val="FFFFFF"/>
                <w:kern w:val="0"/>
                <w:sz w:val="22"/>
              </w:rPr>
              <w:t xml:space="preserve"> ExceptionFactory.wrapException(</w:t>
            </w:r>
            <w:r w:rsidRPr="008D0947">
              <w:rPr>
                <w:rFonts w:ascii="Lucida Console" w:eastAsia="宋体" w:hAnsi="Lucida Console" w:cs="宋体"/>
                <w:color w:val="E6DB74"/>
                <w:kern w:val="0"/>
                <w:sz w:val="22"/>
              </w:rPr>
              <w:t>"Error querying database.  Cause: "</w:t>
            </w:r>
            <w:r w:rsidRPr="008D0947">
              <w:rPr>
                <w:rFonts w:ascii="Lucida Console" w:eastAsia="宋体" w:hAnsi="Lucida Console" w:cs="宋体"/>
                <w:color w:val="FFFFFF"/>
                <w:kern w:val="0"/>
                <w:sz w:val="22"/>
              </w:rPr>
              <w:t xml:space="preserve"> + e, e);</w:t>
            </w:r>
            <w:r w:rsidRPr="008D0947">
              <w:rPr>
                <w:rFonts w:ascii="Lucida Console" w:eastAsia="宋体" w:hAnsi="Lucida Console" w:cs="宋体"/>
                <w:color w:val="657B83"/>
                <w:kern w:val="0"/>
                <w:sz w:val="22"/>
              </w:rPr>
              <w:br/>
            </w:r>
            <w:r w:rsidRPr="008D0947">
              <w:rPr>
                <w:rFonts w:ascii="Lucida Console" w:eastAsia="宋体" w:hAnsi="Lucida Console" w:cs="宋体"/>
                <w:color w:val="FFFFFF"/>
                <w:kern w:val="0"/>
                <w:sz w:val="22"/>
              </w:rPr>
              <w:t xml:space="preserve">    } </w:t>
            </w:r>
            <w:r w:rsidRPr="008D0947">
              <w:rPr>
                <w:rFonts w:ascii="Lucida Console" w:eastAsia="宋体" w:hAnsi="Lucida Console" w:cs="宋体"/>
                <w:color w:val="66D9EF"/>
                <w:kern w:val="0"/>
                <w:sz w:val="22"/>
              </w:rPr>
              <w:t>finally</w:t>
            </w:r>
            <w:r w:rsidRPr="008D0947">
              <w:rPr>
                <w:rFonts w:ascii="Lucida Console" w:eastAsia="宋体" w:hAnsi="Lucida Console" w:cs="宋体"/>
                <w:color w:val="FFFFFF"/>
                <w:kern w:val="0"/>
                <w:sz w:val="22"/>
              </w:rPr>
              <w:t xml:space="preserve"> {</w:t>
            </w:r>
            <w:r w:rsidRPr="008D0947">
              <w:rPr>
                <w:rFonts w:ascii="Lucida Console" w:eastAsia="宋体" w:hAnsi="Lucida Console" w:cs="宋体"/>
                <w:color w:val="657B83"/>
                <w:kern w:val="0"/>
                <w:sz w:val="22"/>
              </w:rPr>
              <w:br/>
            </w:r>
            <w:r w:rsidRPr="008D0947">
              <w:rPr>
                <w:rFonts w:ascii="Lucida Console" w:eastAsia="宋体" w:hAnsi="Lucida Console" w:cs="宋体"/>
                <w:color w:val="FFFFFF"/>
                <w:kern w:val="0"/>
                <w:sz w:val="22"/>
              </w:rPr>
              <w:t xml:space="preserve">        ErrorContext.instance().reset();</w:t>
            </w:r>
            <w:r w:rsidRPr="008D0947">
              <w:rPr>
                <w:rFonts w:ascii="Lucida Console" w:eastAsia="宋体" w:hAnsi="Lucida Console" w:cs="宋体"/>
                <w:color w:val="657B83"/>
                <w:kern w:val="0"/>
                <w:sz w:val="22"/>
              </w:rPr>
              <w:br/>
            </w:r>
            <w:r w:rsidRPr="008D0947">
              <w:rPr>
                <w:rFonts w:ascii="Lucida Console" w:eastAsia="宋体" w:hAnsi="Lucida Console" w:cs="宋体"/>
                <w:color w:val="FFFFFF"/>
                <w:kern w:val="0"/>
                <w:sz w:val="22"/>
              </w:rPr>
              <w:t xml:space="preserve">    }</w:t>
            </w:r>
            <w:r w:rsidRPr="008D0947">
              <w:rPr>
                <w:rFonts w:ascii="Lucida Console" w:eastAsia="宋体" w:hAnsi="Lucida Console" w:cs="宋体"/>
                <w:color w:val="657B83"/>
                <w:kern w:val="0"/>
                <w:sz w:val="22"/>
              </w:rPr>
              <w:br/>
            </w:r>
            <w:r w:rsidRPr="008D0947">
              <w:rPr>
                <w:rFonts w:ascii="Lucida Console" w:eastAsia="宋体" w:hAnsi="Lucida Console" w:cs="宋体"/>
                <w:color w:val="FFFFFF"/>
                <w:kern w:val="0"/>
                <w:sz w:val="22"/>
              </w:rPr>
              <w:t>}</w:t>
            </w:r>
          </w:p>
        </w:tc>
      </w:tr>
    </w:tbl>
    <w:p w:rsidR="008D0947" w:rsidRPr="008D0947" w:rsidRDefault="00167304" w:rsidP="008D0947">
      <w:pPr>
        <w:widowControl/>
        <w:spacing w:before="300" w:after="300"/>
        <w:jc w:val="left"/>
        <w:rPr>
          <w:rFonts w:ascii="宋体" w:eastAsia="宋体" w:hAnsi="宋体" w:cs="宋体"/>
          <w:kern w:val="0"/>
          <w:sz w:val="24"/>
          <w:szCs w:val="24"/>
        </w:rPr>
      </w:pPr>
      <w:r>
        <w:rPr>
          <w:rFonts w:ascii="宋体" w:eastAsia="宋体" w:hAnsi="宋体" w:cs="宋体"/>
          <w:kern w:val="0"/>
          <w:sz w:val="24"/>
          <w:szCs w:val="24"/>
        </w:rPr>
        <w:pict>
          <v:rect id="_x0000_i1039" style="width:0;height:0" o:hralign="center" o:hrstd="t" o:hrnoshade="t" o:hr="t" fillcolor="#1a1a1a" stroked="f"/>
        </w:pict>
      </w:r>
    </w:p>
    <w:p w:rsidR="008D0947" w:rsidRPr="008D0947" w:rsidRDefault="008D0947" w:rsidP="008D0947">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8D0947">
        <w:rPr>
          <w:rFonts w:ascii="Lucida Sans Unicode" w:eastAsia="宋体" w:hAnsi="Lucida Sans Unicode" w:cs="Lucida Sans Unicode"/>
          <w:color w:val="1A1A1A"/>
          <w:kern w:val="0"/>
          <w:sz w:val="24"/>
          <w:szCs w:val="24"/>
        </w:rPr>
        <w:t xml:space="preserve">Mapper </w:t>
      </w:r>
      <w:r w:rsidRPr="008D0947">
        <w:rPr>
          <w:rFonts w:ascii="Lucida Sans Unicode" w:eastAsia="宋体" w:hAnsi="Lucida Sans Unicode" w:cs="Lucida Sans Unicode"/>
          <w:color w:val="1A1A1A"/>
          <w:kern w:val="0"/>
          <w:sz w:val="24"/>
          <w:szCs w:val="24"/>
        </w:rPr>
        <w:t>接口里的方法，是不能重载的，因为是</w:t>
      </w:r>
      <w:r w:rsidRPr="008D0947">
        <w:rPr>
          <w:rFonts w:ascii="Lucida Sans Unicode" w:eastAsia="宋体" w:hAnsi="Lucida Sans Unicode" w:cs="Lucida Sans Unicode"/>
          <w:b/>
          <w:bCs/>
          <w:color w:val="1A1A1A"/>
          <w:kern w:val="0"/>
          <w:sz w:val="24"/>
          <w:szCs w:val="24"/>
        </w:rPr>
        <w:t>全限名</w:t>
      </w:r>
      <w:r w:rsidRPr="008D0947">
        <w:rPr>
          <w:rFonts w:ascii="Lucida Sans Unicode" w:eastAsia="宋体" w:hAnsi="Lucida Sans Unicode" w:cs="Lucida Sans Unicode"/>
          <w:b/>
          <w:bCs/>
          <w:color w:val="1A1A1A"/>
          <w:kern w:val="0"/>
          <w:sz w:val="24"/>
          <w:szCs w:val="24"/>
        </w:rPr>
        <w:t xml:space="preserve"> + </w:t>
      </w:r>
      <w:r w:rsidRPr="008D0947">
        <w:rPr>
          <w:rFonts w:ascii="Lucida Sans Unicode" w:eastAsia="宋体" w:hAnsi="Lucida Sans Unicode" w:cs="Lucida Sans Unicode"/>
          <w:b/>
          <w:bCs/>
          <w:color w:val="1A1A1A"/>
          <w:kern w:val="0"/>
          <w:sz w:val="24"/>
          <w:szCs w:val="24"/>
        </w:rPr>
        <w:t>方法名</w:t>
      </w:r>
      <w:r w:rsidRPr="008D0947">
        <w:rPr>
          <w:rFonts w:ascii="Lucida Sans Unicode" w:eastAsia="宋体" w:hAnsi="Lucida Sans Unicode" w:cs="Lucida Sans Unicode"/>
          <w:color w:val="1A1A1A"/>
          <w:kern w:val="0"/>
          <w:sz w:val="24"/>
          <w:szCs w:val="24"/>
        </w:rPr>
        <w:t>的保存和寻找策略。</w:t>
      </w:r>
    </w:p>
    <w:p w:rsidR="00FF3E44" w:rsidRDefault="00FF3E44" w:rsidP="00FF3E44">
      <w:pPr>
        <w:pStyle w:val="2"/>
      </w:pPr>
      <w:r>
        <w:rPr>
          <w:rFonts w:hint="eastAsia"/>
          <w:b w:val="0"/>
        </w:rPr>
        <w:t>17.</w:t>
      </w:r>
      <w:r w:rsidRPr="00FF3E44">
        <w:t xml:space="preserve"> </w:t>
      </w:r>
      <w:r>
        <w:t>Mapper接口绑定有几种实现方式,分别是怎么实现的?</w:t>
      </w:r>
    </w:p>
    <w:p w:rsidR="00FF3E44" w:rsidRDefault="00FF3E44" w:rsidP="00FF3E4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接口绑定有三种实现方式：</w:t>
      </w:r>
    </w:p>
    <w:p w:rsidR="00FF3E44" w:rsidRDefault="00FF3E44" w:rsidP="00FF3E44">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第一种，通过</w:t>
      </w:r>
      <w:r>
        <w:rPr>
          <w:rFonts w:ascii="Lucida Sans Unicode" w:hAnsi="Lucida Sans Unicode" w:cs="Lucida Sans Unicode"/>
          <w:color w:val="1A1A1A"/>
        </w:rPr>
        <w:t> </w:t>
      </w:r>
      <w:r>
        <w:rPr>
          <w:rStyle w:val="a4"/>
          <w:rFonts w:ascii="Lucida Sans Unicode" w:hAnsi="Lucida Sans Unicode" w:cs="Lucida Sans Unicode"/>
          <w:color w:val="1A1A1A"/>
        </w:rPr>
        <w:t>XML Mapper</w:t>
      </w:r>
      <w:r>
        <w:rPr>
          <w:rFonts w:ascii="Lucida Sans Unicode" w:hAnsi="Lucida Sans Unicode" w:cs="Lucida Sans Unicode"/>
          <w:color w:val="1A1A1A"/>
        </w:rPr>
        <w:t> </w:t>
      </w:r>
      <w:r>
        <w:rPr>
          <w:rFonts w:ascii="Lucida Sans Unicode" w:hAnsi="Lucida Sans Unicode" w:cs="Lucida Sans Unicode"/>
          <w:color w:val="1A1A1A"/>
        </w:rPr>
        <w:t>里面写</w:t>
      </w:r>
      <w:r>
        <w:rPr>
          <w:rFonts w:ascii="Lucida Sans Unicode" w:hAnsi="Lucida Sans Unicode" w:cs="Lucida Sans Unicode"/>
          <w:color w:val="1A1A1A"/>
        </w:rPr>
        <w:t xml:space="preserve"> SQL </w:t>
      </w:r>
      <w:r>
        <w:rPr>
          <w:rFonts w:ascii="Lucida Sans Unicode" w:hAnsi="Lucida Sans Unicode" w:cs="Lucida Sans Unicode"/>
          <w:color w:val="1A1A1A"/>
        </w:rPr>
        <w:t>来绑定。在这种情况下，要指定</w:t>
      </w:r>
      <w:r>
        <w:rPr>
          <w:rFonts w:ascii="Lucida Sans Unicode" w:hAnsi="Lucida Sans Unicode" w:cs="Lucida Sans Unicode"/>
          <w:color w:val="1A1A1A"/>
        </w:rPr>
        <w:t xml:space="preserve"> XML </w:t>
      </w:r>
      <w:r>
        <w:rPr>
          <w:rFonts w:ascii="Lucida Sans Unicode" w:hAnsi="Lucida Sans Unicode" w:cs="Lucida Sans Unicode"/>
          <w:color w:val="1A1A1A"/>
        </w:rPr>
        <w:t>映射文件里面的</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"namespace"</w:t>
      </w:r>
      <w:r>
        <w:rPr>
          <w:rFonts w:ascii="Lucida Sans Unicode" w:hAnsi="Lucida Sans Unicode" w:cs="Lucida Sans Unicode"/>
          <w:color w:val="1A1A1A"/>
        </w:rPr>
        <w:t> </w:t>
      </w:r>
      <w:r>
        <w:rPr>
          <w:rFonts w:ascii="Lucida Sans Unicode" w:hAnsi="Lucida Sans Unicode" w:cs="Lucida Sans Unicode"/>
          <w:color w:val="1A1A1A"/>
        </w:rPr>
        <w:t>必须为接口的全路径名。</w:t>
      </w:r>
    </w:p>
    <w:p w:rsidR="00FF3E44" w:rsidRDefault="00FF3E44" w:rsidP="00FF3E44">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第二种，通过</w:t>
      </w:r>
      <w:r>
        <w:rPr>
          <w:rStyle w:val="a4"/>
          <w:rFonts w:ascii="Lucida Sans Unicode" w:hAnsi="Lucida Sans Unicode" w:cs="Lucida Sans Unicode"/>
          <w:color w:val="1A1A1A"/>
        </w:rPr>
        <w:t>注解</w:t>
      </w:r>
      <w:r>
        <w:rPr>
          <w:rFonts w:ascii="Lucida Sans Unicode" w:hAnsi="Lucida Sans Unicode" w:cs="Lucida Sans Unicode"/>
          <w:color w:val="1A1A1A"/>
        </w:rPr>
        <w:t>绑定，就是在接口的方法上面加上</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@Select</w:t>
      </w:r>
      <w:r>
        <w:rPr>
          <w:rFonts w:ascii="Lucida Sans Unicode" w:hAnsi="Lucida Sans Unicode" w:cs="Lucida Sans Unicode"/>
          <w:color w:val="1A1A1A"/>
        </w:rPr>
        <w:t>、</w:t>
      </w:r>
      <w:r>
        <w:rPr>
          <w:rStyle w:val="HTML"/>
          <w:rFonts w:ascii="Lucida Console" w:hAnsi="Lucida Console"/>
          <w:color w:val="1A1A1A"/>
          <w:sz w:val="21"/>
          <w:szCs w:val="21"/>
          <w:bdr w:val="single" w:sz="6" w:space="1" w:color="CCCCCC" w:frame="1"/>
          <w:shd w:val="clear" w:color="auto" w:fill="DDDDDD"/>
        </w:rPr>
        <w:t>@Update</w:t>
      </w:r>
      <w:r>
        <w:rPr>
          <w:rFonts w:ascii="Lucida Sans Unicode" w:hAnsi="Lucida Sans Unicode" w:cs="Lucida Sans Unicode"/>
          <w:color w:val="1A1A1A"/>
        </w:rPr>
        <w:t>、</w:t>
      </w:r>
      <w:r>
        <w:rPr>
          <w:rStyle w:val="HTML"/>
          <w:rFonts w:ascii="Lucida Console" w:hAnsi="Lucida Console"/>
          <w:color w:val="1A1A1A"/>
          <w:sz w:val="21"/>
          <w:szCs w:val="21"/>
          <w:bdr w:val="single" w:sz="6" w:space="1" w:color="CCCCCC" w:frame="1"/>
          <w:shd w:val="clear" w:color="auto" w:fill="DDDDDD"/>
        </w:rPr>
        <w:t>@Insert</w:t>
      </w:r>
      <w:r>
        <w:rPr>
          <w:rFonts w:ascii="Lucida Sans Unicode" w:hAnsi="Lucida Sans Unicode" w:cs="Lucida Sans Unicode"/>
          <w:color w:val="1A1A1A"/>
        </w:rPr>
        <w:t>、</w:t>
      </w:r>
      <w:r>
        <w:rPr>
          <w:rStyle w:val="HTML"/>
          <w:rFonts w:ascii="Lucida Console" w:hAnsi="Lucida Console"/>
          <w:color w:val="1A1A1A"/>
          <w:sz w:val="21"/>
          <w:szCs w:val="21"/>
          <w:bdr w:val="single" w:sz="6" w:space="1" w:color="CCCCCC" w:frame="1"/>
          <w:shd w:val="clear" w:color="auto" w:fill="DDDDDD"/>
        </w:rPr>
        <w:t>@Delete</w:t>
      </w:r>
      <w:r>
        <w:rPr>
          <w:rFonts w:ascii="Lucida Sans Unicode" w:hAnsi="Lucida Sans Unicode" w:cs="Lucida Sans Unicode"/>
          <w:color w:val="1A1A1A"/>
        </w:rPr>
        <w:t> </w:t>
      </w:r>
      <w:r>
        <w:rPr>
          <w:rFonts w:ascii="Lucida Sans Unicode" w:hAnsi="Lucida Sans Unicode" w:cs="Lucida Sans Unicode"/>
          <w:color w:val="1A1A1A"/>
        </w:rPr>
        <w:t>注解，里面包含</w:t>
      </w:r>
      <w:r>
        <w:rPr>
          <w:rFonts w:ascii="Lucida Sans Unicode" w:hAnsi="Lucida Sans Unicode" w:cs="Lucida Sans Unicode"/>
          <w:color w:val="1A1A1A"/>
        </w:rPr>
        <w:t xml:space="preserve"> SQL </w:t>
      </w:r>
      <w:r>
        <w:rPr>
          <w:rFonts w:ascii="Lucida Sans Unicode" w:hAnsi="Lucida Sans Unicode" w:cs="Lucida Sans Unicode"/>
          <w:color w:val="1A1A1A"/>
        </w:rPr>
        <w:t>语句来绑定。</w:t>
      </w:r>
    </w:p>
    <w:p w:rsidR="00FF3E44" w:rsidRDefault="00FF3E44" w:rsidP="00FF3E44">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第三种，是第二种的特例，也是通过</w:t>
      </w:r>
      <w:r>
        <w:rPr>
          <w:rStyle w:val="a4"/>
          <w:rFonts w:ascii="Lucida Sans Unicode" w:hAnsi="Lucida Sans Unicode" w:cs="Lucida Sans Unicode"/>
          <w:color w:val="1A1A1A"/>
        </w:rPr>
        <w:t>注解</w:t>
      </w:r>
      <w:r>
        <w:rPr>
          <w:rFonts w:ascii="Lucida Sans Unicode" w:hAnsi="Lucida Sans Unicode" w:cs="Lucida Sans Unicode"/>
          <w:color w:val="1A1A1A"/>
        </w:rPr>
        <w:t>绑定，在接口的方法上面加上</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@SelectProvider</w:t>
      </w:r>
      <w:r>
        <w:rPr>
          <w:rFonts w:ascii="Lucida Sans Unicode" w:hAnsi="Lucida Sans Unicode" w:cs="Lucida Sans Unicode"/>
          <w:color w:val="1A1A1A"/>
        </w:rPr>
        <w:t>、</w:t>
      </w:r>
      <w:r>
        <w:rPr>
          <w:rStyle w:val="HTML"/>
          <w:rFonts w:ascii="Lucida Console" w:hAnsi="Lucida Console"/>
          <w:color w:val="1A1A1A"/>
          <w:sz w:val="21"/>
          <w:szCs w:val="21"/>
          <w:bdr w:val="single" w:sz="6" w:space="1" w:color="CCCCCC" w:frame="1"/>
          <w:shd w:val="clear" w:color="auto" w:fill="DDDDDD"/>
        </w:rPr>
        <w:t>@UpdateProvider</w:t>
      </w:r>
      <w:r>
        <w:rPr>
          <w:rFonts w:ascii="Lucida Sans Unicode" w:hAnsi="Lucida Sans Unicode" w:cs="Lucida Sans Unicode"/>
          <w:color w:val="1A1A1A"/>
        </w:rPr>
        <w:t>、</w:t>
      </w:r>
      <w:r>
        <w:rPr>
          <w:rStyle w:val="HTML"/>
          <w:rFonts w:ascii="Lucida Console" w:hAnsi="Lucida Console"/>
          <w:color w:val="1A1A1A"/>
          <w:sz w:val="21"/>
          <w:szCs w:val="21"/>
          <w:bdr w:val="single" w:sz="6" w:space="1" w:color="CCCCCC" w:frame="1"/>
          <w:shd w:val="clear" w:color="auto" w:fill="DDDDDD"/>
        </w:rPr>
        <w:t>@InsertProvider</w:t>
      </w:r>
      <w:r>
        <w:rPr>
          <w:rFonts w:ascii="Lucida Sans Unicode" w:hAnsi="Lucida Sans Unicode" w:cs="Lucida Sans Unicode"/>
          <w:color w:val="1A1A1A"/>
        </w:rPr>
        <w:t>、</w:t>
      </w:r>
      <w:r>
        <w:rPr>
          <w:rStyle w:val="HTML"/>
          <w:rFonts w:ascii="Lucida Console" w:hAnsi="Lucida Console"/>
          <w:color w:val="1A1A1A"/>
          <w:sz w:val="21"/>
          <w:szCs w:val="21"/>
          <w:bdr w:val="single" w:sz="6" w:space="1" w:color="CCCCCC" w:frame="1"/>
          <w:shd w:val="clear" w:color="auto" w:fill="DDDDDD"/>
        </w:rPr>
        <w:t>@DeleteProvider</w:t>
      </w:r>
      <w:r>
        <w:rPr>
          <w:rFonts w:ascii="Lucida Sans Unicode" w:hAnsi="Lucida Sans Unicode" w:cs="Lucida Sans Unicode"/>
          <w:color w:val="1A1A1A"/>
        </w:rPr>
        <w:t> </w:t>
      </w:r>
      <w:r>
        <w:rPr>
          <w:rFonts w:ascii="Lucida Sans Unicode" w:hAnsi="Lucida Sans Unicode" w:cs="Lucida Sans Unicode"/>
          <w:color w:val="1A1A1A"/>
        </w:rPr>
        <w:t>注解，通过</w:t>
      </w:r>
      <w:r>
        <w:rPr>
          <w:rFonts w:ascii="Lucida Sans Unicode" w:hAnsi="Lucida Sans Unicode" w:cs="Lucida Sans Unicode"/>
          <w:color w:val="1A1A1A"/>
        </w:rPr>
        <w:t xml:space="preserve"> Java </w:t>
      </w:r>
      <w:r>
        <w:rPr>
          <w:rFonts w:ascii="Lucida Sans Unicode" w:hAnsi="Lucida Sans Unicode" w:cs="Lucida Sans Unicode"/>
          <w:color w:val="1A1A1A"/>
        </w:rPr>
        <w:t>代码，生成对应的动态</w:t>
      </w:r>
      <w:r>
        <w:rPr>
          <w:rFonts w:ascii="Lucida Sans Unicode" w:hAnsi="Lucida Sans Unicode" w:cs="Lucida Sans Unicode"/>
          <w:color w:val="1A1A1A"/>
        </w:rPr>
        <w:t xml:space="preserve"> SQL </w:t>
      </w:r>
      <w:r>
        <w:rPr>
          <w:rFonts w:ascii="Lucida Sans Unicode" w:hAnsi="Lucida Sans Unicode" w:cs="Lucida Sans Unicode"/>
          <w:color w:val="1A1A1A"/>
        </w:rPr>
        <w:t>。</w:t>
      </w:r>
    </w:p>
    <w:p w:rsidR="00FF3E44" w:rsidRDefault="00167304" w:rsidP="00FF3E44">
      <w:pPr>
        <w:spacing w:before="300" w:after="300"/>
        <w:rPr>
          <w:rFonts w:ascii="宋体" w:hAnsi="宋体" w:cs="宋体"/>
        </w:rPr>
      </w:pPr>
      <w:r>
        <w:pict>
          <v:rect id="_x0000_i1040" style="width:0;height:0" o:hralign="center" o:hrstd="t" o:hrnoshade="t" o:hr="t" fillcolor="#1a1a1a" stroked="f"/>
        </w:pict>
      </w:r>
    </w:p>
    <w:p w:rsidR="00FF3E44" w:rsidRDefault="00FF3E44" w:rsidP="00FF3E4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实际场景下，最最最推荐的是</w:t>
      </w:r>
      <w:r>
        <w:rPr>
          <w:rStyle w:val="a4"/>
          <w:rFonts w:ascii="Lucida Sans Unicode" w:hAnsi="Lucida Sans Unicode" w:cs="Lucida Sans Unicode"/>
          <w:color w:val="1A1A1A"/>
        </w:rPr>
        <w:t>第一种</w:t>
      </w:r>
      <w:r>
        <w:rPr>
          <w:rFonts w:ascii="Lucida Sans Unicode" w:hAnsi="Lucida Sans Unicode" w:cs="Lucida Sans Unicode"/>
          <w:color w:val="1A1A1A"/>
        </w:rPr>
        <w:t>方式。因为，</w:t>
      </w:r>
      <w:r>
        <w:rPr>
          <w:rFonts w:ascii="Lucida Sans Unicode" w:hAnsi="Lucida Sans Unicode" w:cs="Lucida Sans Unicode"/>
          <w:color w:val="1A1A1A"/>
        </w:rPr>
        <w:t xml:space="preserve">SQL </w:t>
      </w:r>
      <w:r>
        <w:rPr>
          <w:rFonts w:ascii="Lucida Sans Unicode" w:hAnsi="Lucida Sans Unicode" w:cs="Lucida Sans Unicode"/>
          <w:color w:val="1A1A1A"/>
        </w:rPr>
        <w:t>通过注解写在</w:t>
      </w:r>
      <w:r>
        <w:rPr>
          <w:rFonts w:ascii="Lucida Sans Unicode" w:hAnsi="Lucida Sans Unicode" w:cs="Lucida Sans Unicode"/>
          <w:color w:val="1A1A1A"/>
        </w:rPr>
        <w:t xml:space="preserve"> Java </w:t>
      </w:r>
      <w:r>
        <w:rPr>
          <w:rFonts w:ascii="Lucida Sans Unicode" w:hAnsi="Lucida Sans Unicode" w:cs="Lucida Sans Unicode"/>
          <w:color w:val="1A1A1A"/>
        </w:rPr>
        <w:t>代码中，会非常杂乱。而写在</w:t>
      </w:r>
      <w:r>
        <w:rPr>
          <w:rFonts w:ascii="Lucida Sans Unicode" w:hAnsi="Lucida Sans Unicode" w:cs="Lucida Sans Unicode"/>
          <w:color w:val="1A1A1A"/>
        </w:rPr>
        <w:t xml:space="preserve"> XML </w:t>
      </w:r>
      <w:r>
        <w:rPr>
          <w:rFonts w:ascii="Lucida Sans Unicode" w:hAnsi="Lucida Sans Unicode" w:cs="Lucida Sans Unicode"/>
          <w:color w:val="1A1A1A"/>
        </w:rPr>
        <w:t>中，更加有整体性，并且可以更加方便的使用</w:t>
      </w:r>
      <w:r>
        <w:rPr>
          <w:rFonts w:ascii="Lucida Sans Unicode" w:hAnsi="Lucida Sans Unicode" w:cs="Lucida Sans Unicode"/>
          <w:color w:val="1A1A1A"/>
        </w:rPr>
        <w:t xml:space="preserve"> OGNL </w:t>
      </w:r>
      <w:r>
        <w:rPr>
          <w:rFonts w:ascii="Lucida Sans Unicode" w:hAnsi="Lucida Sans Unicode" w:cs="Lucida Sans Unicode"/>
          <w:color w:val="1A1A1A"/>
        </w:rPr>
        <w:t>表达式。</w:t>
      </w:r>
    </w:p>
    <w:p w:rsidR="00FF3E44" w:rsidRDefault="00FF3E44" w:rsidP="00FF3E44">
      <w:pPr>
        <w:pStyle w:val="2"/>
      </w:pPr>
      <w:r>
        <w:rPr>
          <w:rFonts w:hint="eastAsia"/>
          <w:b w:val="0"/>
        </w:rPr>
        <w:t>18.</w:t>
      </w:r>
      <w:r w:rsidRPr="00FF3E44">
        <w:t xml:space="preserve"> </w:t>
      </w:r>
      <w:r>
        <w:t>Mybatis 的 XML Mapper文件中，不同的 XML 映射文件，id 是否可以重复？</w:t>
      </w:r>
    </w:p>
    <w:p w:rsidR="00FF3E44" w:rsidRDefault="00FF3E44" w:rsidP="00FF3E44">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不同的</w:t>
      </w:r>
      <w:r>
        <w:rPr>
          <w:rFonts w:ascii="Lucida Sans Unicode" w:hAnsi="Lucida Sans Unicode" w:cs="Lucida Sans Unicode"/>
          <w:color w:val="1A1A1A"/>
        </w:rPr>
        <w:t xml:space="preserve"> XML Mapper </w:t>
      </w:r>
      <w:r>
        <w:rPr>
          <w:rFonts w:ascii="Lucida Sans Unicode" w:hAnsi="Lucida Sans Unicode" w:cs="Lucida Sans Unicode"/>
          <w:color w:val="1A1A1A"/>
        </w:rPr>
        <w:t>文件，如果配置了</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"namespace"</w:t>
      </w:r>
      <w:r>
        <w:rPr>
          <w:rFonts w:ascii="Lucida Sans Unicode" w:hAnsi="Lucida Sans Unicode" w:cs="Lucida Sans Unicode"/>
          <w:color w:val="1A1A1A"/>
        </w:rPr>
        <w:t> </w:t>
      </w:r>
      <w:r>
        <w:rPr>
          <w:rFonts w:ascii="Lucida Sans Unicode" w:hAnsi="Lucida Sans Unicode" w:cs="Lucida Sans Unicode"/>
          <w:color w:val="1A1A1A"/>
        </w:rPr>
        <w:t>，那么</w:t>
      </w:r>
      <w:r>
        <w:rPr>
          <w:rFonts w:ascii="Lucida Sans Unicode" w:hAnsi="Lucida Sans Unicode" w:cs="Lucida Sans Unicode"/>
          <w:color w:val="1A1A1A"/>
        </w:rPr>
        <w:t xml:space="preserve"> id </w:t>
      </w:r>
      <w:r>
        <w:rPr>
          <w:rFonts w:ascii="Lucida Sans Unicode" w:hAnsi="Lucida Sans Unicode" w:cs="Lucida Sans Unicode"/>
          <w:color w:val="1A1A1A"/>
        </w:rPr>
        <w:t>可以重复；如果没有配置</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"namespace"</w:t>
      </w:r>
      <w:r>
        <w:rPr>
          <w:rFonts w:ascii="Lucida Sans Unicode" w:hAnsi="Lucida Sans Unicode" w:cs="Lucida Sans Unicode"/>
          <w:color w:val="1A1A1A"/>
        </w:rPr>
        <w:t> </w:t>
      </w:r>
      <w:r>
        <w:rPr>
          <w:rFonts w:ascii="Lucida Sans Unicode" w:hAnsi="Lucida Sans Unicode" w:cs="Lucida Sans Unicode"/>
          <w:color w:val="1A1A1A"/>
        </w:rPr>
        <w:t>，那么</w:t>
      </w:r>
      <w:r>
        <w:rPr>
          <w:rFonts w:ascii="Lucida Sans Unicode" w:hAnsi="Lucida Sans Unicode" w:cs="Lucida Sans Unicode"/>
          <w:color w:val="1A1A1A"/>
        </w:rPr>
        <w:t xml:space="preserve"> id </w:t>
      </w:r>
      <w:r>
        <w:rPr>
          <w:rFonts w:ascii="Lucida Sans Unicode" w:hAnsi="Lucida Sans Unicode" w:cs="Lucida Sans Unicode"/>
          <w:color w:val="1A1A1A"/>
        </w:rPr>
        <w:t>不能重复。毕竟</w:t>
      </w:r>
      <w:r>
        <w:rPr>
          <w:rStyle w:val="HTML"/>
          <w:rFonts w:ascii="Lucida Console" w:hAnsi="Lucida Console"/>
          <w:color w:val="1A1A1A"/>
          <w:sz w:val="21"/>
          <w:szCs w:val="21"/>
          <w:bdr w:val="single" w:sz="6" w:space="1" w:color="CCCCCC" w:frame="1"/>
          <w:shd w:val="clear" w:color="auto" w:fill="DDDDDD"/>
        </w:rPr>
        <w:t>"namespace"</w:t>
      </w:r>
      <w:r>
        <w:rPr>
          <w:rFonts w:ascii="Lucida Sans Unicode" w:hAnsi="Lucida Sans Unicode" w:cs="Lucida Sans Unicode"/>
          <w:color w:val="1A1A1A"/>
        </w:rPr>
        <w:t> </w:t>
      </w:r>
      <w:r>
        <w:rPr>
          <w:rFonts w:ascii="Lucida Sans Unicode" w:hAnsi="Lucida Sans Unicode" w:cs="Lucida Sans Unicode"/>
          <w:color w:val="1A1A1A"/>
        </w:rPr>
        <w:t>不是必须的，只是最佳实践而已。</w:t>
      </w:r>
    </w:p>
    <w:p w:rsidR="00FF3E44" w:rsidRDefault="00FF3E44" w:rsidP="00FF3E44">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原因就是，</w:t>
      </w:r>
      <w:r>
        <w:rPr>
          <w:rStyle w:val="HTML"/>
          <w:rFonts w:ascii="Lucida Console" w:hAnsi="Lucida Console"/>
          <w:color w:val="1A1A1A"/>
          <w:sz w:val="21"/>
          <w:szCs w:val="21"/>
          <w:bdr w:val="single" w:sz="6" w:space="1" w:color="CCCCCC" w:frame="1"/>
          <w:shd w:val="clear" w:color="auto" w:fill="DDDDDD"/>
        </w:rPr>
        <w:t>namespace + id</w:t>
      </w:r>
      <w:r>
        <w:rPr>
          <w:rFonts w:ascii="Lucida Sans Unicode" w:hAnsi="Lucida Sans Unicode" w:cs="Lucida Sans Unicode"/>
          <w:color w:val="1A1A1A"/>
        </w:rPr>
        <w:t> </w:t>
      </w:r>
      <w:r>
        <w:rPr>
          <w:rFonts w:ascii="Lucida Sans Unicode" w:hAnsi="Lucida Sans Unicode" w:cs="Lucida Sans Unicode"/>
          <w:color w:val="1A1A1A"/>
        </w:rPr>
        <w:t>是作为</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Map&lt;String, MappedStatement&gt;</w:t>
      </w:r>
      <w:r>
        <w:rPr>
          <w:rFonts w:ascii="Lucida Sans Unicode" w:hAnsi="Lucida Sans Unicode" w:cs="Lucida Sans Unicode"/>
          <w:color w:val="1A1A1A"/>
        </w:rPr>
        <w:t> </w:t>
      </w:r>
      <w:r>
        <w:rPr>
          <w:rFonts w:ascii="Lucida Sans Unicode" w:hAnsi="Lucida Sans Unicode" w:cs="Lucida Sans Unicode"/>
          <w:color w:val="1A1A1A"/>
        </w:rPr>
        <w:t>的</w:t>
      </w:r>
      <w:r>
        <w:rPr>
          <w:rFonts w:ascii="Lucida Sans Unicode" w:hAnsi="Lucida Sans Unicode" w:cs="Lucida Sans Unicode"/>
          <w:color w:val="1A1A1A"/>
        </w:rPr>
        <w:t xml:space="preserve"> key </w:t>
      </w:r>
      <w:r>
        <w:rPr>
          <w:rFonts w:ascii="Lucida Sans Unicode" w:hAnsi="Lucida Sans Unicode" w:cs="Lucida Sans Unicode"/>
          <w:color w:val="1A1A1A"/>
        </w:rPr>
        <w:t>使用的。如果没有</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"namespace"</w:t>
      </w:r>
      <w:r>
        <w:rPr>
          <w:rFonts w:ascii="Lucida Sans Unicode" w:hAnsi="Lucida Sans Unicode" w:cs="Lucida Sans Unicode"/>
          <w:color w:val="1A1A1A"/>
        </w:rPr>
        <w:t>，就剩下</w:t>
      </w:r>
      <w:r>
        <w:rPr>
          <w:rFonts w:ascii="Lucida Sans Unicode" w:hAnsi="Lucida Sans Unicode" w:cs="Lucida Sans Unicode"/>
          <w:color w:val="1A1A1A"/>
        </w:rPr>
        <w:t xml:space="preserve"> id </w:t>
      </w:r>
      <w:r>
        <w:rPr>
          <w:rFonts w:ascii="Lucida Sans Unicode" w:hAnsi="Lucida Sans Unicode" w:cs="Lucida Sans Unicode"/>
          <w:color w:val="1A1A1A"/>
        </w:rPr>
        <w:t>，那么</w:t>
      </w:r>
      <w:r>
        <w:rPr>
          <w:rFonts w:ascii="Lucida Sans Unicode" w:hAnsi="Lucida Sans Unicode" w:cs="Lucida Sans Unicode"/>
          <w:color w:val="1A1A1A"/>
        </w:rPr>
        <w:t xml:space="preserve"> id </w:t>
      </w:r>
      <w:r>
        <w:rPr>
          <w:rFonts w:ascii="Lucida Sans Unicode" w:hAnsi="Lucida Sans Unicode" w:cs="Lucida Sans Unicode"/>
          <w:color w:val="1A1A1A"/>
        </w:rPr>
        <w:t>重复会导致数据互相覆盖。如果有了</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"namespace"</w:t>
      </w:r>
      <w:r>
        <w:rPr>
          <w:rFonts w:ascii="Lucida Sans Unicode" w:hAnsi="Lucida Sans Unicode" w:cs="Lucida Sans Unicode"/>
          <w:color w:val="1A1A1A"/>
        </w:rPr>
        <w:t>，自然</w:t>
      </w:r>
      <w:r>
        <w:rPr>
          <w:rFonts w:ascii="Lucida Sans Unicode" w:hAnsi="Lucida Sans Unicode" w:cs="Lucida Sans Unicode"/>
          <w:color w:val="1A1A1A"/>
        </w:rPr>
        <w:t xml:space="preserve"> id </w:t>
      </w:r>
      <w:r>
        <w:rPr>
          <w:rFonts w:ascii="Lucida Sans Unicode" w:hAnsi="Lucida Sans Unicode" w:cs="Lucida Sans Unicode"/>
          <w:color w:val="1A1A1A"/>
        </w:rPr>
        <w:t>就可以重复，</w:t>
      </w:r>
      <w:r>
        <w:rPr>
          <w:rStyle w:val="HTML"/>
          <w:rFonts w:ascii="Lucida Console" w:hAnsi="Lucida Console"/>
          <w:color w:val="1A1A1A"/>
          <w:sz w:val="21"/>
          <w:szCs w:val="21"/>
          <w:bdr w:val="single" w:sz="6" w:space="1" w:color="CCCCCC" w:frame="1"/>
          <w:shd w:val="clear" w:color="auto" w:fill="DDDDDD"/>
        </w:rPr>
        <w:t>"namespace"</w:t>
      </w:r>
      <w:r>
        <w:rPr>
          <w:rFonts w:ascii="Lucida Sans Unicode" w:hAnsi="Lucida Sans Unicode" w:cs="Lucida Sans Unicode"/>
          <w:color w:val="1A1A1A"/>
        </w:rPr>
        <w:t>不同，</w:t>
      </w:r>
      <w:r>
        <w:rPr>
          <w:rStyle w:val="HTML"/>
          <w:rFonts w:ascii="Lucida Console" w:hAnsi="Lucida Console"/>
          <w:color w:val="1A1A1A"/>
          <w:sz w:val="21"/>
          <w:szCs w:val="21"/>
          <w:bdr w:val="single" w:sz="6" w:space="1" w:color="CCCCCC" w:frame="1"/>
          <w:shd w:val="clear" w:color="auto" w:fill="DDDDDD"/>
        </w:rPr>
        <w:t>namespace + id</w:t>
      </w:r>
      <w:r>
        <w:rPr>
          <w:rFonts w:ascii="Lucida Sans Unicode" w:hAnsi="Lucida Sans Unicode" w:cs="Lucida Sans Unicode"/>
          <w:color w:val="1A1A1A"/>
        </w:rPr>
        <w:t> </w:t>
      </w:r>
      <w:r>
        <w:rPr>
          <w:rFonts w:ascii="Lucida Sans Unicode" w:hAnsi="Lucida Sans Unicode" w:cs="Lucida Sans Unicode"/>
          <w:color w:val="1A1A1A"/>
        </w:rPr>
        <w:t>自然也就不同。</w:t>
      </w:r>
    </w:p>
    <w:p w:rsidR="00F62420" w:rsidRDefault="00F62420" w:rsidP="00F62420">
      <w:pPr>
        <w:pStyle w:val="2"/>
      </w:pPr>
      <w:r>
        <w:rPr>
          <w:rFonts w:hint="eastAsia"/>
          <w:b w:val="0"/>
        </w:rPr>
        <w:t>19.</w:t>
      </w:r>
      <w:r w:rsidRPr="00F62420">
        <w:t xml:space="preserve"> </w:t>
      </w:r>
      <w:r>
        <w:t>如何获取自动生成的(主)键值?</w:t>
      </w:r>
    </w:p>
    <w:p w:rsidR="00F62420" w:rsidRDefault="00F62420" w:rsidP="00F62420">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不同的数据库，获取自动生成的</w:t>
      </w:r>
      <w:r>
        <w:rPr>
          <w:rFonts w:ascii="Lucida Sans Unicode" w:hAnsi="Lucida Sans Unicode" w:cs="Lucida Sans Unicode"/>
          <w:color w:val="1A1A1A"/>
        </w:rPr>
        <w:t>(</w:t>
      </w:r>
      <w:r>
        <w:rPr>
          <w:rFonts w:ascii="Lucida Sans Unicode" w:hAnsi="Lucida Sans Unicode" w:cs="Lucida Sans Unicode"/>
          <w:color w:val="1A1A1A"/>
        </w:rPr>
        <w:t>主</w:t>
      </w:r>
      <w:r>
        <w:rPr>
          <w:rFonts w:ascii="Lucida Sans Unicode" w:hAnsi="Lucida Sans Unicode" w:cs="Lucida Sans Unicode"/>
          <w:color w:val="1A1A1A"/>
        </w:rPr>
        <w:t>)</w:t>
      </w:r>
      <w:r>
        <w:rPr>
          <w:rFonts w:ascii="Lucida Sans Unicode" w:hAnsi="Lucida Sans Unicode" w:cs="Lucida Sans Unicode"/>
          <w:color w:val="1A1A1A"/>
        </w:rPr>
        <w:t>键值的方式是不同的。</w:t>
      </w:r>
    </w:p>
    <w:p w:rsidR="00F62420" w:rsidRDefault="00F62420" w:rsidP="00F62420">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MySQL </w:t>
      </w:r>
      <w:r>
        <w:rPr>
          <w:rFonts w:ascii="Lucida Sans Unicode" w:hAnsi="Lucida Sans Unicode" w:cs="Lucida Sans Unicode"/>
          <w:color w:val="1A1A1A"/>
        </w:rPr>
        <w:t>有两种方式，但是</w:t>
      </w:r>
      <w:r>
        <w:rPr>
          <w:rStyle w:val="a4"/>
          <w:rFonts w:ascii="Lucida Sans Unicode" w:hAnsi="Lucida Sans Unicode" w:cs="Lucida Sans Unicode"/>
          <w:color w:val="1A1A1A"/>
        </w:rPr>
        <w:t>自增主键</w:t>
      </w:r>
      <w:r>
        <w:rPr>
          <w:rFonts w:ascii="Lucida Sans Unicode" w:hAnsi="Lucida Sans Unicode" w:cs="Lucida Sans Unicode"/>
          <w:color w:val="1A1A1A"/>
        </w:rPr>
        <w:t>，代码如下：</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F62420" w:rsidTr="00F62420">
        <w:trPr>
          <w:trHeight w:val="525"/>
        </w:trPr>
        <w:tc>
          <w:tcPr>
            <w:tcW w:w="0" w:type="auto"/>
            <w:tcBorders>
              <w:top w:val="nil"/>
              <w:left w:val="nil"/>
              <w:bottom w:val="nil"/>
              <w:right w:val="nil"/>
            </w:tcBorders>
            <w:tcMar>
              <w:top w:w="0" w:type="dxa"/>
              <w:left w:w="0" w:type="dxa"/>
              <w:bottom w:w="0" w:type="dxa"/>
              <w:right w:w="0" w:type="dxa"/>
            </w:tcMar>
            <w:vAlign w:val="center"/>
            <w:hideMark/>
          </w:tcPr>
          <w:p w:rsidR="00F62420" w:rsidRDefault="00F62420">
            <w:pPr>
              <w:pStyle w:val="HTML0"/>
              <w:shd w:val="clear" w:color="auto" w:fill="272822"/>
              <w:rPr>
                <w:rFonts w:ascii="Lucida Console" w:hAnsi="Lucida Console"/>
                <w:color w:val="657B83"/>
                <w:sz w:val="22"/>
                <w:szCs w:val="22"/>
              </w:rPr>
            </w:pPr>
            <w:r>
              <w:rPr>
                <w:rStyle w:val="line"/>
                <w:rFonts w:ascii="Lucida Console" w:hAnsi="Lucida Console"/>
                <w:color w:val="FFFFFF"/>
                <w:sz w:val="22"/>
                <w:szCs w:val="22"/>
              </w:rPr>
              <w:t xml:space="preserve">// </w:t>
            </w:r>
            <w:r>
              <w:rPr>
                <w:rStyle w:val="line"/>
                <w:rFonts w:ascii="Lucida Console" w:hAnsi="Lucida Console"/>
                <w:color w:val="FFFFFF"/>
                <w:sz w:val="22"/>
                <w:szCs w:val="22"/>
              </w:rPr>
              <w:t>方式一，使用</w:t>
            </w:r>
            <w:r>
              <w:rPr>
                <w:rStyle w:val="line"/>
                <w:rFonts w:ascii="Lucida Console" w:hAnsi="Lucida Console"/>
                <w:color w:val="FFFFFF"/>
                <w:sz w:val="22"/>
                <w:szCs w:val="22"/>
              </w:rPr>
              <w:t xml:space="preserve"> useGeneratedKeys + keyProperty </w:t>
            </w:r>
            <w:r>
              <w:rPr>
                <w:rStyle w:val="line"/>
                <w:rFonts w:ascii="Lucida Console" w:hAnsi="Lucida Console"/>
                <w:color w:val="FFFFFF"/>
                <w:sz w:val="22"/>
                <w:szCs w:val="22"/>
              </w:rPr>
              <w:t>属性</w:t>
            </w:r>
            <w:r>
              <w:rPr>
                <w:rFonts w:ascii="Lucida Console" w:hAnsi="Lucida Console"/>
                <w:color w:val="657B83"/>
                <w:sz w:val="22"/>
                <w:szCs w:val="22"/>
              </w:rPr>
              <w:br/>
            </w:r>
            <w:r>
              <w:rPr>
                <w:rStyle w:val="line"/>
                <w:rFonts w:ascii="Lucida Console" w:hAnsi="Lucida Console"/>
                <w:color w:val="FFFFFF"/>
                <w:sz w:val="22"/>
                <w:szCs w:val="22"/>
              </w:rPr>
              <w:t>&lt;insert id="insert" parameterType="Person" useGeneratedKeys="true" keyProperty="id"&gt;</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INSERT</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INTO</w:t>
            </w:r>
            <w:r>
              <w:rPr>
                <w:rStyle w:val="line"/>
                <w:rFonts w:ascii="Lucida Console" w:hAnsi="Lucida Console"/>
                <w:color w:val="FFFFFF"/>
                <w:sz w:val="22"/>
                <w:szCs w:val="22"/>
              </w:rPr>
              <w:t xml:space="preserve"> person(</w:t>
            </w:r>
            <w:r>
              <w:rPr>
                <w:rStyle w:val="keyword"/>
                <w:rFonts w:ascii="Lucida Console" w:hAnsi="Lucida Console"/>
                <w:color w:val="66D9EF"/>
                <w:sz w:val="22"/>
                <w:szCs w:val="22"/>
              </w:rPr>
              <w:t>name</w:t>
            </w:r>
            <w:r>
              <w:rPr>
                <w:rStyle w:val="line"/>
                <w:rFonts w:ascii="Lucida Console" w:hAnsi="Lucida Console"/>
                <w:color w:val="FFFFFF"/>
                <w:sz w:val="22"/>
                <w:szCs w:val="22"/>
              </w:rPr>
              <w:t>, pswd)</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VALUE</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name</w:t>
            </w:r>
            <w:r>
              <w:rPr>
                <w:rStyle w:val="line"/>
                <w:rFonts w:ascii="Lucida Console" w:hAnsi="Lucida Console"/>
                <w:color w:val="FFFFFF"/>
                <w:sz w:val="22"/>
                <w:szCs w:val="22"/>
              </w:rPr>
              <w:t>}, #{pswd})</w:t>
            </w:r>
            <w:r>
              <w:rPr>
                <w:rFonts w:ascii="Lucida Console" w:hAnsi="Lucida Console"/>
                <w:color w:val="657B83"/>
                <w:sz w:val="22"/>
                <w:szCs w:val="22"/>
              </w:rPr>
              <w:br/>
            </w:r>
            <w:r>
              <w:rPr>
                <w:rStyle w:val="line"/>
                <w:rFonts w:ascii="Lucida Console" w:hAnsi="Lucida Console"/>
                <w:color w:val="FFFFFF"/>
                <w:sz w:val="22"/>
                <w:szCs w:val="22"/>
              </w:rPr>
              <w:t>&lt;/</w:t>
            </w:r>
            <w:r>
              <w:rPr>
                <w:rStyle w:val="keyword"/>
                <w:rFonts w:ascii="Lucida Console" w:hAnsi="Lucida Console"/>
                <w:color w:val="66D9EF"/>
                <w:sz w:val="22"/>
                <w:szCs w:val="22"/>
              </w:rPr>
              <w:t>insert</w:t>
            </w:r>
            <w:r>
              <w:rPr>
                <w:rStyle w:val="line"/>
                <w:rFonts w:ascii="Lucida Console" w:hAnsi="Lucida Console"/>
                <w:color w:val="FFFFFF"/>
                <w:sz w:val="22"/>
                <w:szCs w:val="22"/>
              </w:rPr>
              <w:t>&gt;</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line"/>
                <w:rFonts w:ascii="Lucida Console" w:hAnsi="Lucida Console"/>
                <w:color w:val="FFFFFF"/>
                <w:sz w:val="22"/>
                <w:szCs w:val="22"/>
              </w:rPr>
              <w:t>方式二，使用</w:t>
            </w:r>
            <w:r>
              <w:rPr>
                <w:rStyle w:val="line"/>
                <w:rFonts w:ascii="Lucida Console" w:hAnsi="Lucida Console"/>
                <w:color w:val="FFFFFF"/>
                <w:sz w:val="22"/>
                <w:szCs w:val="22"/>
              </w:rPr>
              <w:t xml:space="preserve"> </w:t>
            </w:r>
            <w:r>
              <w:rPr>
                <w:rStyle w:val="string"/>
                <w:rFonts w:ascii="Lucida Console" w:hAnsi="Lucida Console"/>
                <w:color w:val="E6DB74"/>
                <w:sz w:val="22"/>
                <w:szCs w:val="22"/>
              </w:rPr>
              <w:t>`&lt;selectKey /&gt;`</w:t>
            </w:r>
            <w:r>
              <w:rPr>
                <w:rStyle w:val="line"/>
                <w:rFonts w:ascii="Lucida Console" w:hAnsi="Lucida Console"/>
                <w:color w:val="FFFFFF"/>
                <w:sz w:val="22"/>
                <w:szCs w:val="22"/>
              </w:rPr>
              <w:t xml:space="preserve"> </w:t>
            </w:r>
            <w:r>
              <w:rPr>
                <w:rStyle w:val="line"/>
                <w:rFonts w:ascii="Lucida Console" w:hAnsi="Lucida Console"/>
                <w:color w:val="FFFFFF"/>
                <w:sz w:val="22"/>
                <w:szCs w:val="22"/>
              </w:rPr>
              <w:t>标签</w:t>
            </w:r>
            <w:r>
              <w:rPr>
                <w:rFonts w:ascii="Lucida Console" w:hAnsi="Lucida Console"/>
                <w:color w:val="657B83"/>
                <w:sz w:val="22"/>
                <w:szCs w:val="22"/>
              </w:rPr>
              <w:br/>
            </w:r>
            <w:r>
              <w:rPr>
                <w:rStyle w:val="line"/>
                <w:rFonts w:ascii="Lucida Console" w:hAnsi="Lucida Console"/>
                <w:color w:val="FFFFFF"/>
                <w:sz w:val="22"/>
                <w:szCs w:val="22"/>
              </w:rPr>
              <w:t>&lt;</w:t>
            </w:r>
            <w:r>
              <w:rPr>
                <w:rStyle w:val="keyword"/>
                <w:rFonts w:ascii="Lucida Console" w:hAnsi="Lucida Console"/>
                <w:color w:val="66D9EF"/>
                <w:sz w:val="22"/>
                <w:szCs w:val="22"/>
              </w:rPr>
              <w:t>insert</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id</w:t>
            </w:r>
            <w:r>
              <w:rPr>
                <w:rStyle w:val="line"/>
                <w:rFonts w:ascii="Lucida Console" w:hAnsi="Lucida Console"/>
                <w:color w:val="FFFFFF"/>
                <w:sz w:val="22"/>
                <w:szCs w:val="22"/>
              </w:rPr>
              <w:t>=</w:t>
            </w:r>
            <w:r>
              <w:rPr>
                <w:rStyle w:val="string"/>
                <w:rFonts w:ascii="Lucida Console" w:hAnsi="Lucida Console"/>
                <w:color w:val="E6DB74"/>
                <w:sz w:val="22"/>
                <w:szCs w:val="22"/>
              </w:rPr>
              <w:t>"insert"</w:t>
            </w:r>
            <w:r>
              <w:rPr>
                <w:rStyle w:val="line"/>
                <w:rFonts w:ascii="Lucida Console" w:hAnsi="Lucida Console"/>
                <w:color w:val="FFFFFF"/>
                <w:sz w:val="22"/>
                <w:szCs w:val="22"/>
              </w:rPr>
              <w:t xml:space="preserve"> parameterType=</w:t>
            </w:r>
            <w:r>
              <w:rPr>
                <w:rStyle w:val="string"/>
                <w:rFonts w:ascii="Lucida Console" w:hAnsi="Lucida Console"/>
                <w:color w:val="E6DB74"/>
                <w:sz w:val="22"/>
                <w:szCs w:val="22"/>
              </w:rPr>
              <w:t>"Person"</w:t>
            </w:r>
            <w:r>
              <w:rPr>
                <w:rStyle w:val="line"/>
                <w:rFonts w:ascii="Lucida Console" w:hAnsi="Lucida Console"/>
                <w:color w:val="FFFFFF"/>
                <w:sz w:val="22"/>
                <w:szCs w:val="22"/>
              </w:rPr>
              <w:t xml:space="preserve"> useGeneratedKeys=</w:t>
            </w:r>
            <w:r>
              <w:rPr>
                <w:rStyle w:val="string"/>
                <w:rFonts w:ascii="Lucida Console" w:hAnsi="Lucida Console"/>
                <w:color w:val="E6DB74"/>
                <w:sz w:val="22"/>
                <w:szCs w:val="22"/>
              </w:rPr>
              <w:t>"true"</w:t>
            </w:r>
            <w:r>
              <w:rPr>
                <w:rStyle w:val="line"/>
                <w:rFonts w:ascii="Lucida Console" w:hAnsi="Lucida Console"/>
                <w:color w:val="FFFFFF"/>
                <w:sz w:val="22"/>
                <w:szCs w:val="22"/>
              </w:rPr>
              <w:t xml:space="preserve"> keyProperty=</w:t>
            </w:r>
            <w:r>
              <w:rPr>
                <w:rStyle w:val="string"/>
                <w:rFonts w:ascii="Lucida Console" w:hAnsi="Lucida Console"/>
                <w:color w:val="E6DB74"/>
                <w:sz w:val="22"/>
                <w:szCs w:val="22"/>
              </w:rPr>
              <w:t>"id"</w:t>
            </w:r>
            <w:r>
              <w:rPr>
                <w:rStyle w:val="line"/>
                <w:rFonts w:ascii="Lucida Console" w:hAnsi="Lucida Console"/>
                <w:color w:val="FFFFFF"/>
                <w:sz w:val="22"/>
                <w:szCs w:val="22"/>
              </w:rPr>
              <w:t>&gt;</w:t>
            </w:r>
            <w:r>
              <w:rPr>
                <w:rFonts w:ascii="Lucida Console" w:hAnsi="Lucida Console"/>
                <w:color w:val="657B83"/>
                <w:sz w:val="22"/>
                <w:szCs w:val="22"/>
              </w:rPr>
              <w:br/>
            </w:r>
            <w:r>
              <w:rPr>
                <w:rStyle w:val="line"/>
                <w:rFonts w:ascii="Lucida Console" w:hAnsi="Lucida Console"/>
                <w:color w:val="FFFFFF"/>
                <w:sz w:val="22"/>
                <w:szCs w:val="22"/>
              </w:rPr>
              <w:t xml:space="preserve">    &lt;selectKey keyProperty=</w:t>
            </w:r>
            <w:r>
              <w:rPr>
                <w:rStyle w:val="string"/>
                <w:rFonts w:ascii="Lucida Console" w:hAnsi="Lucida Console"/>
                <w:color w:val="E6DB74"/>
                <w:sz w:val="22"/>
                <w:szCs w:val="22"/>
              </w:rPr>
              <w:t>"id"</w:t>
            </w:r>
            <w:r>
              <w:rPr>
                <w:rStyle w:val="line"/>
                <w:rFonts w:ascii="Lucida Console" w:hAnsi="Lucida Console"/>
                <w:color w:val="FFFFFF"/>
                <w:sz w:val="22"/>
                <w:szCs w:val="22"/>
              </w:rPr>
              <w:t xml:space="preserve"> resultType=</w:t>
            </w:r>
            <w:r>
              <w:rPr>
                <w:rStyle w:val="string"/>
                <w:rFonts w:ascii="Lucida Console" w:hAnsi="Lucida Console"/>
                <w:color w:val="E6DB74"/>
                <w:sz w:val="22"/>
                <w:szCs w:val="22"/>
              </w:rPr>
              <w:t>"long"</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order</w:t>
            </w:r>
            <w:r>
              <w:rPr>
                <w:rStyle w:val="line"/>
                <w:rFonts w:ascii="Lucida Console" w:hAnsi="Lucida Console"/>
                <w:color w:val="FFFFFF"/>
                <w:sz w:val="22"/>
                <w:szCs w:val="22"/>
              </w:rPr>
              <w:t>=</w:t>
            </w:r>
            <w:r>
              <w:rPr>
                <w:rStyle w:val="string"/>
                <w:rFonts w:ascii="Lucida Console" w:hAnsi="Lucida Console"/>
                <w:color w:val="E6DB74"/>
                <w:sz w:val="22"/>
                <w:szCs w:val="22"/>
              </w:rPr>
              <w:t>"AFTER"</w:t>
            </w:r>
            <w:r>
              <w:rPr>
                <w:rStyle w:val="line"/>
                <w:rFonts w:ascii="Lucida Console" w:hAnsi="Lucida Console"/>
                <w:color w:val="FFFFFF"/>
                <w:sz w:val="22"/>
                <w:szCs w:val="22"/>
              </w:rPr>
              <w:t>&gt;</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SELECT</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LAST_INSERT_ID</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&lt;/selectKey&gt;</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INSERT</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INTO</w:t>
            </w:r>
            <w:r>
              <w:rPr>
                <w:rStyle w:val="line"/>
                <w:rFonts w:ascii="Lucida Console" w:hAnsi="Lucida Console"/>
                <w:color w:val="FFFFFF"/>
                <w:sz w:val="22"/>
                <w:szCs w:val="22"/>
              </w:rPr>
              <w:t xml:space="preserve"> person(</w:t>
            </w:r>
            <w:r>
              <w:rPr>
                <w:rStyle w:val="keyword"/>
                <w:rFonts w:ascii="Lucida Console" w:hAnsi="Lucida Console"/>
                <w:color w:val="66D9EF"/>
                <w:sz w:val="22"/>
                <w:szCs w:val="22"/>
              </w:rPr>
              <w:t>name</w:t>
            </w:r>
            <w:r>
              <w:rPr>
                <w:rStyle w:val="line"/>
                <w:rFonts w:ascii="Lucida Console" w:hAnsi="Lucida Console"/>
                <w:color w:val="FFFFFF"/>
                <w:sz w:val="22"/>
                <w:szCs w:val="22"/>
              </w:rPr>
              <w:t>, pswd)</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VALUE</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name</w:t>
            </w:r>
            <w:r>
              <w:rPr>
                <w:rStyle w:val="line"/>
                <w:rFonts w:ascii="Lucida Console" w:hAnsi="Lucida Console"/>
                <w:color w:val="FFFFFF"/>
                <w:sz w:val="22"/>
                <w:szCs w:val="22"/>
              </w:rPr>
              <w:t>}, #{pswd})</w:t>
            </w:r>
            <w:r>
              <w:rPr>
                <w:rFonts w:ascii="Lucida Console" w:hAnsi="Lucida Console"/>
                <w:color w:val="657B83"/>
                <w:sz w:val="22"/>
                <w:szCs w:val="22"/>
              </w:rPr>
              <w:br/>
            </w:r>
            <w:r>
              <w:rPr>
                <w:rStyle w:val="line"/>
                <w:rFonts w:ascii="Lucida Console" w:hAnsi="Lucida Console"/>
                <w:color w:val="FFFFFF"/>
                <w:sz w:val="22"/>
                <w:szCs w:val="22"/>
              </w:rPr>
              <w:t>&lt;/</w:t>
            </w:r>
            <w:r>
              <w:rPr>
                <w:rStyle w:val="keyword"/>
                <w:rFonts w:ascii="Lucida Console" w:hAnsi="Lucida Console"/>
                <w:color w:val="66D9EF"/>
                <w:sz w:val="22"/>
                <w:szCs w:val="22"/>
              </w:rPr>
              <w:t>insert</w:t>
            </w:r>
            <w:r>
              <w:rPr>
                <w:rStyle w:val="line"/>
                <w:rFonts w:ascii="Lucida Console" w:hAnsi="Lucida Console"/>
                <w:color w:val="FFFFFF"/>
                <w:sz w:val="22"/>
                <w:szCs w:val="22"/>
              </w:rPr>
              <w:t>&gt;</w:t>
            </w:r>
          </w:p>
        </w:tc>
      </w:tr>
    </w:tbl>
    <w:p w:rsidR="00F62420" w:rsidRDefault="00F62420" w:rsidP="00FA61C5">
      <w:pPr>
        <w:widowControl/>
        <w:numPr>
          <w:ilvl w:val="0"/>
          <w:numId w:val="15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其中，</w:t>
      </w:r>
      <w:r>
        <w:rPr>
          <w:rStyle w:val="a4"/>
          <w:rFonts w:ascii="Lucida Sans Unicode" w:hAnsi="Lucida Sans Unicode" w:cs="Lucida Sans Unicode"/>
          <w:color w:val="1A1A1A"/>
          <w:szCs w:val="21"/>
        </w:rPr>
        <w:t>方式一</w:t>
      </w:r>
      <w:r>
        <w:rPr>
          <w:rFonts w:ascii="Lucida Sans Unicode" w:hAnsi="Lucida Sans Unicode" w:cs="Lucida Sans Unicode"/>
          <w:color w:val="1A1A1A"/>
          <w:szCs w:val="21"/>
        </w:rPr>
        <w:t>较为常用。</w:t>
      </w:r>
    </w:p>
    <w:p w:rsidR="0022455B" w:rsidRDefault="0022455B" w:rsidP="0022455B">
      <w:pPr>
        <w:pStyle w:val="2"/>
      </w:pPr>
      <w:r>
        <w:rPr>
          <w:rFonts w:hint="eastAsia"/>
          <w:b w:val="0"/>
        </w:rPr>
        <w:t>20.</w:t>
      </w:r>
      <w:r w:rsidRPr="0022455B">
        <w:t xml:space="preserve"> </w:t>
      </w:r>
      <w:r>
        <w:t>Mybatis 执行批量插入，能返回数据库主键列表吗？</w:t>
      </w:r>
    </w:p>
    <w:p w:rsidR="0022455B" w:rsidRDefault="0022455B" w:rsidP="0022455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能，</w:t>
      </w:r>
      <w:r>
        <w:rPr>
          <w:rFonts w:ascii="Lucida Sans Unicode" w:hAnsi="Lucida Sans Unicode" w:cs="Lucida Sans Unicode"/>
          <w:color w:val="1A1A1A"/>
        </w:rPr>
        <w:t xml:space="preserve">JDBC </w:t>
      </w:r>
      <w:r>
        <w:rPr>
          <w:rFonts w:ascii="Lucida Sans Unicode" w:hAnsi="Lucida Sans Unicode" w:cs="Lucida Sans Unicode"/>
          <w:color w:val="1A1A1A"/>
        </w:rPr>
        <w:t>都能做，</w:t>
      </w:r>
      <w:r>
        <w:rPr>
          <w:rFonts w:ascii="Lucida Sans Unicode" w:hAnsi="Lucida Sans Unicode" w:cs="Lucida Sans Unicode"/>
          <w:color w:val="1A1A1A"/>
        </w:rPr>
        <w:t xml:space="preserve">Mybatis </w:t>
      </w:r>
      <w:r>
        <w:rPr>
          <w:rFonts w:ascii="Lucida Sans Unicode" w:hAnsi="Lucida Sans Unicode" w:cs="Lucida Sans Unicode"/>
          <w:color w:val="1A1A1A"/>
        </w:rPr>
        <w:t>当然也能做。</w:t>
      </w:r>
    </w:p>
    <w:p w:rsidR="0022455B" w:rsidRDefault="0022455B" w:rsidP="0022455B">
      <w:pPr>
        <w:pStyle w:val="2"/>
      </w:pPr>
      <w:r>
        <w:rPr>
          <w:rFonts w:hint="eastAsia"/>
          <w:b w:val="0"/>
        </w:rPr>
        <w:t>21.</w:t>
      </w:r>
      <w:r w:rsidRPr="0022455B">
        <w:t xml:space="preserve"> </w:t>
      </w:r>
      <w:r>
        <w:t>在 Mapper 中如何传递多个参数?</w:t>
      </w:r>
    </w:p>
    <w:p w:rsidR="0022455B" w:rsidRDefault="0022455B" w:rsidP="0022455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第一种，使用</w:t>
      </w:r>
      <w:r>
        <w:rPr>
          <w:rFonts w:ascii="Lucida Sans Unicode" w:hAnsi="Lucida Sans Unicode" w:cs="Lucida Sans Unicode"/>
          <w:color w:val="1A1A1A"/>
        </w:rPr>
        <w:t xml:space="preserve"> Map </w:t>
      </w:r>
      <w:r>
        <w:rPr>
          <w:rFonts w:ascii="Lucida Sans Unicode" w:hAnsi="Lucida Sans Unicode" w:cs="Lucida Sans Unicode"/>
          <w:color w:val="1A1A1A"/>
        </w:rPr>
        <w:t>集合，装载多个参数进行传递。代码如下：</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22455B" w:rsidTr="0022455B">
        <w:trPr>
          <w:trHeight w:val="525"/>
        </w:trPr>
        <w:tc>
          <w:tcPr>
            <w:tcW w:w="0" w:type="auto"/>
            <w:tcBorders>
              <w:top w:val="nil"/>
              <w:left w:val="nil"/>
              <w:bottom w:val="nil"/>
              <w:right w:val="nil"/>
            </w:tcBorders>
            <w:tcMar>
              <w:top w:w="0" w:type="dxa"/>
              <w:left w:w="0" w:type="dxa"/>
              <w:bottom w:w="0" w:type="dxa"/>
              <w:right w:w="0" w:type="dxa"/>
            </w:tcMar>
            <w:vAlign w:val="center"/>
            <w:hideMark/>
          </w:tcPr>
          <w:p w:rsidR="0022455B" w:rsidRDefault="0022455B">
            <w:pPr>
              <w:pStyle w:val="HTML0"/>
              <w:shd w:val="clear" w:color="auto" w:fill="272822"/>
              <w:rPr>
                <w:rFonts w:ascii="Lucida Console" w:hAnsi="Lucida Console"/>
                <w:color w:val="657B83"/>
                <w:sz w:val="22"/>
                <w:szCs w:val="22"/>
              </w:rPr>
            </w:pP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调用方法</w:t>
            </w:r>
            <w:r>
              <w:rPr>
                <w:rFonts w:ascii="Lucida Console" w:hAnsi="Lucida Console"/>
                <w:color w:val="657B83"/>
                <w:sz w:val="22"/>
                <w:szCs w:val="22"/>
              </w:rPr>
              <w:br/>
            </w:r>
            <w:r>
              <w:rPr>
                <w:rStyle w:val="line"/>
                <w:rFonts w:ascii="Lucida Console" w:hAnsi="Lucida Console"/>
                <w:color w:val="FFFFFF"/>
                <w:sz w:val="22"/>
                <w:szCs w:val="22"/>
              </w:rPr>
              <w:t xml:space="preserve">Map&lt;String, Object&gt; map = </w:t>
            </w:r>
            <w:r>
              <w:rPr>
                <w:rStyle w:val="keyword"/>
                <w:rFonts w:ascii="Lucida Console" w:hAnsi="Lucida Console"/>
                <w:color w:val="66D9EF"/>
                <w:sz w:val="22"/>
                <w:szCs w:val="22"/>
              </w:rPr>
              <w:t>new</w:t>
            </w:r>
            <w:r>
              <w:rPr>
                <w:rStyle w:val="line"/>
                <w:rFonts w:ascii="Lucida Console" w:hAnsi="Lucida Console"/>
                <w:color w:val="FFFFFF"/>
                <w:sz w:val="22"/>
                <w:szCs w:val="22"/>
              </w:rPr>
              <w:t xml:space="preserve"> HashMap();</w:t>
            </w:r>
            <w:r>
              <w:rPr>
                <w:rFonts w:ascii="Lucida Console" w:hAnsi="Lucida Console"/>
                <w:color w:val="657B83"/>
                <w:sz w:val="22"/>
                <w:szCs w:val="22"/>
              </w:rPr>
              <w:br/>
            </w:r>
            <w:r>
              <w:rPr>
                <w:rStyle w:val="line"/>
                <w:rFonts w:ascii="Lucida Console" w:hAnsi="Lucida Console"/>
                <w:color w:val="FFFFFF"/>
                <w:sz w:val="22"/>
                <w:szCs w:val="22"/>
              </w:rPr>
              <w:t>map.put(</w:t>
            </w:r>
            <w:r>
              <w:rPr>
                <w:rStyle w:val="string"/>
                <w:rFonts w:ascii="Lucida Console" w:hAnsi="Lucida Console"/>
                <w:color w:val="E6DB74"/>
                <w:sz w:val="22"/>
                <w:szCs w:val="22"/>
              </w:rPr>
              <w:t>"start"</w:t>
            </w:r>
            <w:r>
              <w:rPr>
                <w:rStyle w:val="line"/>
                <w:rFonts w:ascii="Lucida Console" w:hAnsi="Lucida Console"/>
                <w:color w:val="FFFFFF"/>
                <w:sz w:val="22"/>
                <w:szCs w:val="22"/>
              </w:rPr>
              <w:t>, start);</w:t>
            </w:r>
            <w:r>
              <w:rPr>
                <w:rFonts w:ascii="Lucida Console" w:hAnsi="Lucida Console"/>
                <w:color w:val="657B83"/>
                <w:sz w:val="22"/>
                <w:szCs w:val="22"/>
              </w:rPr>
              <w:br/>
            </w:r>
            <w:r>
              <w:rPr>
                <w:rStyle w:val="line"/>
                <w:rFonts w:ascii="Lucida Console" w:hAnsi="Lucida Console"/>
                <w:color w:val="FFFFFF"/>
                <w:sz w:val="22"/>
                <w:szCs w:val="22"/>
              </w:rPr>
              <w:t>map.put(</w:t>
            </w:r>
            <w:r>
              <w:rPr>
                <w:rStyle w:val="string"/>
                <w:rFonts w:ascii="Lucida Console" w:hAnsi="Lucida Console"/>
                <w:color w:val="E6DB74"/>
                <w:sz w:val="22"/>
                <w:szCs w:val="22"/>
              </w:rPr>
              <w:t>"end"</w:t>
            </w:r>
            <w:r>
              <w:rPr>
                <w:rStyle w:val="line"/>
                <w:rFonts w:ascii="Lucida Console" w:hAnsi="Lucida Console"/>
                <w:color w:val="FFFFFF"/>
                <w:sz w:val="22"/>
                <w:szCs w:val="22"/>
              </w:rPr>
              <w:t>, end);</w:t>
            </w:r>
            <w:r>
              <w:rPr>
                <w:rFonts w:ascii="Lucida Console" w:hAnsi="Lucida Console"/>
                <w:color w:val="657B83"/>
                <w:sz w:val="22"/>
                <w:szCs w:val="22"/>
              </w:rPr>
              <w:br/>
            </w:r>
            <w:r>
              <w:rPr>
                <w:rStyle w:val="keyword"/>
                <w:rFonts w:ascii="Lucida Console" w:hAnsi="Lucida Console"/>
                <w:color w:val="66D9EF"/>
                <w:sz w:val="22"/>
                <w:szCs w:val="22"/>
              </w:rPr>
              <w:t>return</w:t>
            </w:r>
            <w:r>
              <w:rPr>
                <w:rStyle w:val="line"/>
                <w:rFonts w:ascii="Lucida Console" w:hAnsi="Lucida Console"/>
                <w:color w:val="FFFFFF"/>
                <w:sz w:val="22"/>
                <w:szCs w:val="22"/>
              </w:rPr>
              <w:t xml:space="preserve"> studentMapper.selectStudents(map);</w:t>
            </w:r>
            <w:r>
              <w:rPr>
                <w:rFonts w:ascii="Lucida Console" w:hAnsi="Lucida Console"/>
                <w:color w:val="657B83"/>
                <w:sz w:val="22"/>
                <w:szCs w:val="22"/>
              </w:rPr>
              <w:br/>
            </w:r>
            <w:r>
              <w:rPr>
                <w:rFonts w:ascii="Lucida Console" w:hAnsi="Lucida Console"/>
                <w:color w:val="657B83"/>
                <w:sz w:val="22"/>
                <w:szCs w:val="22"/>
              </w:rPr>
              <w:br/>
            </w:r>
            <w:r>
              <w:rPr>
                <w:rStyle w:val="comment"/>
                <w:rFonts w:ascii="Lucida Console" w:hAnsi="Lucida Console"/>
                <w:color w:val="75715E"/>
                <w:sz w:val="22"/>
                <w:szCs w:val="22"/>
              </w:rPr>
              <w:t xml:space="preserve">// Mapper </w:t>
            </w:r>
            <w:r>
              <w:rPr>
                <w:rStyle w:val="comment"/>
                <w:rFonts w:ascii="Lucida Console" w:hAnsi="Lucida Console"/>
                <w:color w:val="75715E"/>
                <w:sz w:val="22"/>
                <w:szCs w:val="22"/>
              </w:rPr>
              <w:t>接口</w:t>
            </w:r>
            <w:r>
              <w:rPr>
                <w:rFonts w:ascii="Lucida Console" w:hAnsi="Lucida Console"/>
                <w:color w:val="657B83"/>
                <w:sz w:val="22"/>
                <w:szCs w:val="22"/>
              </w:rPr>
              <w:br/>
            </w:r>
            <w:r>
              <w:rPr>
                <w:rStyle w:val="function"/>
                <w:rFonts w:ascii="Lucida Console" w:hAnsi="Lucida Console"/>
                <w:color w:val="FFFFFF"/>
                <w:sz w:val="22"/>
                <w:szCs w:val="22"/>
              </w:rPr>
              <w:t xml:space="preserve">List&lt;Student&gt; </w:t>
            </w:r>
            <w:r>
              <w:rPr>
                <w:rStyle w:val="21"/>
                <w:rFonts w:ascii="Lucida Console" w:hAnsi="Lucida Console"/>
                <w:color w:val="A6E22E"/>
                <w:sz w:val="22"/>
                <w:szCs w:val="22"/>
              </w:rPr>
              <w:t>selectStudents</w:t>
            </w:r>
            <w:r>
              <w:rPr>
                <w:rStyle w:val="params"/>
                <w:rFonts w:ascii="Lucida Console" w:hAnsi="Lucida Console"/>
                <w:color w:val="FFFFFF"/>
                <w:sz w:val="22"/>
                <w:szCs w:val="22"/>
              </w:rPr>
              <w:t>(Map&lt;String, Object&gt; map)</w:t>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comment"/>
                <w:rFonts w:ascii="Lucida Console" w:hAnsi="Lucida Console"/>
                <w:color w:val="75715E"/>
                <w:sz w:val="22"/>
                <w:szCs w:val="22"/>
              </w:rPr>
              <w:t xml:space="preserve">// Mapper XML </w:t>
            </w:r>
            <w:r>
              <w:rPr>
                <w:rStyle w:val="comment"/>
                <w:rFonts w:ascii="Lucida Console" w:hAnsi="Lucida Console"/>
                <w:color w:val="75715E"/>
                <w:sz w:val="22"/>
                <w:szCs w:val="22"/>
              </w:rPr>
              <w:t>代码</w:t>
            </w:r>
            <w:r>
              <w:rPr>
                <w:rFonts w:ascii="Lucida Console" w:hAnsi="Lucida Console"/>
                <w:color w:val="657B83"/>
                <w:sz w:val="22"/>
                <w:szCs w:val="22"/>
              </w:rPr>
              <w:br/>
            </w:r>
            <w:r>
              <w:rPr>
                <w:rStyle w:val="line"/>
                <w:rFonts w:ascii="Lucida Console" w:hAnsi="Lucida Console"/>
                <w:color w:val="FFFFFF"/>
                <w:sz w:val="22"/>
                <w:szCs w:val="22"/>
              </w:rPr>
              <w:t>&lt;select id=</w:t>
            </w:r>
            <w:r>
              <w:rPr>
                <w:rStyle w:val="string"/>
                <w:rFonts w:ascii="Lucida Console" w:hAnsi="Lucida Console"/>
                <w:color w:val="E6DB74"/>
                <w:sz w:val="22"/>
                <w:szCs w:val="22"/>
              </w:rPr>
              <w:t>"selectStudents"</w:t>
            </w:r>
            <w:r>
              <w:rPr>
                <w:rStyle w:val="line"/>
                <w:rFonts w:ascii="Lucida Console" w:hAnsi="Lucida Console"/>
                <w:color w:val="FFFFFF"/>
                <w:sz w:val="22"/>
                <w:szCs w:val="22"/>
              </w:rPr>
              <w:t xml:space="preserve"> parameterType=</w:t>
            </w:r>
            <w:r>
              <w:rPr>
                <w:rStyle w:val="string"/>
                <w:rFonts w:ascii="Lucida Console" w:hAnsi="Lucida Console"/>
                <w:color w:val="E6DB74"/>
                <w:sz w:val="22"/>
                <w:szCs w:val="22"/>
              </w:rPr>
              <w:t>"Map"</w:t>
            </w:r>
            <w:r>
              <w:rPr>
                <w:rStyle w:val="line"/>
                <w:rFonts w:ascii="Lucida Console" w:hAnsi="Lucida Console"/>
                <w:color w:val="FFFFFF"/>
                <w:sz w:val="22"/>
                <w:szCs w:val="22"/>
              </w:rPr>
              <w:t xml:space="preserve"> resultType=</w:t>
            </w:r>
            <w:r>
              <w:rPr>
                <w:rStyle w:val="string"/>
                <w:rFonts w:ascii="Lucida Console" w:hAnsi="Lucida Console"/>
                <w:color w:val="E6DB74"/>
                <w:sz w:val="22"/>
                <w:szCs w:val="22"/>
              </w:rPr>
              <w:t>"Student"</w:t>
            </w:r>
            <w:r>
              <w:rPr>
                <w:rStyle w:val="line"/>
                <w:rFonts w:ascii="Lucida Console" w:hAnsi="Lucida Console"/>
                <w:color w:val="FFFFFF"/>
                <w:sz w:val="22"/>
                <w:szCs w:val="22"/>
              </w:rPr>
              <w:t>&gt;</w:t>
            </w:r>
            <w:r>
              <w:rPr>
                <w:rFonts w:ascii="Lucida Console" w:hAnsi="Lucida Console"/>
                <w:color w:val="657B83"/>
                <w:sz w:val="22"/>
                <w:szCs w:val="22"/>
              </w:rPr>
              <w:br/>
            </w:r>
            <w:r>
              <w:rPr>
                <w:rStyle w:val="line"/>
                <w:rFonts w:ascii="Lucida Console" w:hAnsi="Lucida Console"/>
                <w:color w:val="FFFFFF"/>
                <w:sz w:val="22"/>
                <w:szCs w:val="22"/>
              </w:rPr>
              <w:t xml:space="preserve">    SELECT * </w:t>
            </w:r>
            <w:r>
              <w:rPr>
                <w:rFonts w:ascii="Lucida Console" w:hAnsi="Lucida Console"/>
                <w:color w:val="657B83"/>
                <w:sz w:val="22"/>
                <w:szCs w:val="22"/>
              </w:rPr>
              <w:br/>
            </w:r>
            <w:r>
              <w:rPr>
                <w:rStyle w:val="line"/>
                <w:rFonts w:ascii="Lucida Console" w:hAnsi="Lucida Console"/>
                <w:color w:val="FFFFFF"/>
                <w:sz w:val="22"/>
                <w:szCs w:val="22"/>
              </w:rPr>
              <w:t xml:space="preserve">    FROM students </w:t>
            </w:r>
            <w:r>
              <w:rPr>
                <w:rFonts w:ascii="Lucida Console" w:hAnsi="Lucida Console"/>
                <w:color w:val="657B83"/>
                <w:sz w:val="22"/>
                <w:szCs w:val="22"/>
              </w:rPr>
              <w:br/>
            </w:r>
            <w:r>
              <w:rPr>
                <w:rStyle w:val="line"/>
                <w:rFonts w:ascii="Lucida Console" w:hAnsi="Lucida Console"/>
                <w:color w:val="FFFFFF"/>
                <w:sz w:val="22"/>
                <w:szCs w:val="22"/>
              </w:rPr>
              <w:t xml:space="preserve">    LIMIT #{start}, #{end}</w:t>
            </w:r>
            <w:r>
              <w:rPr>
                <w:rFonts w:ascii="Lucida Console" w:hAnsi="Lucida Console"/>
                <w:color w:val="657B83"/>
                <w:sz w:val="22"/>
                <w:szCs w:val="22"/>
              </w:rPr>
              <w:br/>
            </w:r>
            <w:r>
              <w:rPr>
                <w:rStyle w:val="line"/>
                <w:rFonts w:ascii="Lucida Console" w:hAnsi="Lucida Console"/>
                <w:color w:val="FFFFFF"/>
                <w:sz w:val="22"/>
                <w:szCs w:val="22"/>
              </w:rPr>
              <w:t>&lt;/select&gt;</w:t>
            </w:r>
          </w:p>
        </w:tc>
      </w:tr>
    </w:tbl>
    <w:p w:rsidR="0022455B" w:rsidRDefault="0022455B" w:rsidP="00FA61C5">
      <w:pPr>
        <w:widowControl/>
        <w:numPr>
          <w:ilvl w:val="0"/>
          <w:numId w:val="15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显然，这不是一种优雅的方式。</w:t>
      </w:r>
    </w:p>
    <w:p w:rsidR="0022455B" w:rsidRDefault="00167304" w:rsidP="0022455B">
      <w:pPr>
        <w:spacing w:before="300" w:after="300"/>
        <w:rPr>
          <w:rFonts w:ascii="宋体" w:hAnsi="宋体" w:cs="宋体"/>
          <w:sz w:val="24"/>
          <w:szCs w:val="24"/>
        </w:rPr>
      </w:pPr>
      <w:r>
        <w:pict>
          <v:rect id="_x0000_i1041" style="width:0;height:0" o:hralign="center" o:hrstd="t" o:hrnoshade="t" o:hr="t" fillcolor="#1a1a1a" stroked="f"/>
        </w:pict>
      </w:r>
    </w:p>
    <w:p w:rsidR="0022455B" w:rsidRDefault="0022455B" w:rsidP="0022455B">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第二种，保持传递多个参数，使用</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@Param</w:t>
      </w:r>
      <w:r>
        <w:rPr>
          <w:rFonts w:ascii="Lucida Sans Unicode" w:hAnsi="Lucida Sans Unicode" w:cs="Lucida Sans Unicode"/>
          <w:color w:val="1A1A1A"/>
        </w:rPr>
        <w:t> </w:t>
      </w:r>
      <w:r>
        <w:rPr>
          <w:rFonts w:ascii="Lucida Sans Unicode" w:hAnsi="Lucida Sans Unicode" w:cs="Lucida Sans Unicode"/>
          <w:color w:val="1A1A1A"/>
        </w:rPr>
        <w:t>注解。代码如下：</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22455B" w:rsidTr="0022455B">
        <w:trPr>
          <w:trHeight w:val="525"/>
        </w:trPr>
        <w:tc>
          <w:tcPr>
            <w:tcW w:w="0" w:type="auto"/>
            <w:tcBorders>
              <w:top w:val="nil"/>
              <w:left w:val="nil"/>
              <w:bottom w:val="nil"/>
              <w:right w:val="nil"/>
            </w:tcBorders>
            <w:tcMar>
              <w:top w:w="0" w:type="dxa"/>
              <w:left w:w="0" w:type="dxa"/>
              <w:bottom w:w="0" w:type="dxa"/>
              <w:right w:w="0" w:type="dxa"/>
            </w:tcMar>
            <w:vAlign w:val="center"/>
            <w:hideMark/>
          </w:tcPr>
          <w:p w:rsidR="0022455B" w:rsidRDefault="0022455B">
            <w:pPr>
              <w:pStyle w:val="HTML0"/>
              <w:shd w:val="clear" w:color="auto" w:fill="272822"/>
              <w:rPr>
                <w:rFonts w:ascii="Lucida Console" w:hAnsi="Lucida Console"/>
                <w:color w:val="657B83"/>
                <w:sz w:val="22"/>
                <w:szCs w:val="22"/>
              </w:rPr>
            </w:pP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调用方法</w:t>
            </w:r>
            <w:r>
              <w:rPr>
                <w:rFonts w:ascii="Lucida Console" w:hAnsi="Lucida Console"/>
                <w:color w:val="657B83"/>
                <w:sz w:val="22"/>
                <w:szCs w:val="22"/>
              </w:rPr>
              <w:br/>
            </w:r>
            <w:r>
              <w:rPr>
                <w:rStyle w:val="keyword"/>
                <w:rFonts w:ascii="Lucida Console" w:hAnsi="Lucida Console"/>
                <w:color w:val="66D9EF"/>
                <w:sz w:val="22"/>
                <w:szCs w:val="22"/>
              </w:rPr>
              <w:t>return</w:t>
            </w:r>
            <w:r>
              <w:rPr>
                <w:rStyle w:val="line"/>
                <w:rFonts w:ascii="Lucida Console" w:hAnsi="Lucida Console"/>
                <w:color w:val="FFFFFF"/>
                <w:sz w:val="22"/>
                <w:szCs w:val="22"/>
              </w:rPr>
              <w:t xml:space="preserve"> studentMapper.selectStudents(</w:t>
            </w:r>
            <w:r>
              <w:rPr>
                <w:rStyle w:val="number"/>
                <w:rFonts w:ascii="Lucida Console" w:hAnsi="Lucida Console"/>
                <w:color w:val="7163D7"/>
                <w:sz w:val="22"/>
                <w:szCs w:val="22"/>
              </w:rPr>
              <w:t>0</w:t>
            </w:r>
            <w:r>
              <w:rPr>
                <w:rStyle w:val="line"/>
                <w:rFonts w:ascii="Lucida Console" w:hAnsi="Lucida Console"/>
                <w:color w:val="FFFFFF"/>
                <w:sz w:val="22"/>
                <w:szCs w:val="22"/>
              </w:rPr>
              <w:t xml:space="preserve">, </w:t>
            </w:r>
            <w:r>
              <w:rPr>
                <w:rStyle w:val="number"/>
                <w:rFonts w:ascii="Lucida Console" w:hAnsi="Lucida Console"/>
                <w:color w:val="7163D7"/>
                <w:sz w:val="22"/>
                <w:szCs w:val="22"/>
              </w:rPr>
              <w:t>10</w:t>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comment"/>
                <w:rFonts w:ascii="Lucida Console" w:hAnsi="Lucida Console"/>
                <w:color w:val="75715E"/>
                <w:sz w:val="22"/>
                <w:szCs w:val="22"/>
              </w:rPr>
              <w:t xml:space="preserve">// Mapper </w:t>
            </w:r>
            <w:r>
              <w:rPr>
                <w:rStyle w:val="comment"/>
                <w:rFonts w:ascii="Lucida Console" w:hAnsi="Lucida Console"/>
                <w:color w:val="75715E"/>
                <w:sz w:val="22"/>
                <w:szCs w:val="22"/>
              </w:rPr>
              <w:t>接口</w:t>
            </w:r>
            <w:r>
              <w:rPr>
                <w:rFonts w:ascii="Lucida Console" w:hAnsi="Lucida Console"/>
                <w:color w:val="657B83"/>
                <w:sz w:val="22"/>
                <w:szCs w:val="22"/>
              </w:rPr>
              <w:br/>
            </w:r>
            <w:r>
              <w:rPr>
                <w:rStyle w:val="function"/>
                <w:rFonts w:ascii="Lucida Console" w:hAnsi="Lucida Console"/>
                <w:color w:val="FFFFFF"/>
                <w:sz w:val="22"/>
                <w:szCs w:val="22"/>
              </w:rPr>
              <w:t xml:space="preserve">List&lt;Student&gt; </w:t>
            </w:r>
            <w:r>
              <w:rPr>
                <w:rStyle w:val="21"/>
                <w:rFonts w:ascii="Lucida Console" w:hAnsi="Lucida Console"/>
                <w:color w:val="A6E22E"/>
                <w:sz w:val="22"/>
                <w:szCs w:val="22"/>
              </w:rPr>
              <w:t>selectStudents</w:t>
            </w:r>
            <w:r>
              <w:rPr>
                <w:rStyle w:val="params"/>
                <w:rFonts w:ascii="Lucida Console" w:hAnsi="Lucida Console"/>
                <w:color w:val="FFFFFF"/>
                <w:sz w:val="22"/>
                <w:szCs w:val="22"/>
              </w:rPr>
              <w:t>(@Param(</w:t>
            </w:r>
            <w:r>
              <w:rPr>
                <w:rStyle w:val="string"/>
                <w:rFonts w:ascii="Lucida Console" w:hAnsi="Lucida Console"/>
                <w:color w:val="E6DB74"/>
                <w:sz w:val="22"/>
                <w:szCs w:val="22"/>
              </w:rPr>
              <w:t>"start"</w:t>
            </w:r>
            <w:r>
              <w:rPr>
                <w:rStyle w:val="params"/>
                <w:rFonts w:ascii="Lucida Console" w:hAnsi="Lucida Console"/>
                <w:color w:val="FFFFFF"/>
                <w:sz w:val="22"/>
                <w:szCs w:val="22"/>
              </w:rPr>
              <w:t>)</w:t>
            </w:r>
            <w:r>
              <w:rPr>
                <w:rStyle w:val="function"/>
                <w:rFonts w:ascii="Lucida Console" w:hAnsi="Lucida Console"/>
                <w:color w:val="FFFFFF"/>
                <w:sz w:val="22"/>
                <w:szCs w:val="22"/>
              </w:rPr>
              <w:t xml:space="preserve"> Integer start, @</w:t>
            </w:r>
            <w:r>
              <w:rPr>
                <w:rStyle w:val="21"/>
                <w:rFonts w:ascii="Lucida Console" w:hAnsi="Lucida Console"/>
                <w:color w:val="A6E22E"/>
                <w:sz w:val="22"/>
                <w:szCs w:val="22"/>
              </w:rPr>
              <w:t>Param</w:t>
            </w:r>
            <w:r>
              <w:rPr>
                <w:rStyle w:val="params"/>
                <w:rFonts w:ascii="Lucida Console" w:hAnsi="Lucida Console"/>
                <w:color w:val="FFFFFF"/>
                <w:sz w:val="22"/>
                <w:szCs w:val="22"/>
              </w:rPr>
              <w:t>(</w:t>
            </w:r>
            <w:r>
              <w:rPr>
                <w:rStyle w:val="string"/>
                <w:rFonts w:ascii="Lucida Console" w:hAnsi="Lucida Console"/>
                <w:color w:val="E6DB74"/>
                <w:sz w:val="22"/>
                <w:szCs w:val="22"/>
              </w:rPr>
              <w:t>"end"</w:t>
            </w:r>
            <w:r>
              <w:rPr>
                <w:rStyle w:val="params"/>
                <w:rFonts w:ascii="Lucida Console" w:hAnsi="Lucida Console"/>
                <w:color w:val="FFFFFF"/>
                <w:sz w:val="22"/>
                <w:szCs w:val="22"/>
              </w:rPr>
              <w:t>)</w:t>
            </w:r>
            <w:r>
              <w:rPr>
                <w:rStyle w:val="function"/>
                <w:rFonts w:ascii="Lucida Console" w:hAnsi="Lucida Console"/>
                <w:color w:val="FFFFFF"/>
                <w:sz w:val="22"/>
                <w:szCs w:val="22"/>
              </w:rPr>
              <w:t xml:space="preserve"> Integer end)</w:t>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comment"/>
                <w:rFonts w:ascii="Lucida Console" w:hAnsi="Lucida Console"/>
                <w:color w:val="75715E"/>
                <w:sz w:val="22"/>
                <w:szCs w:val="22"/>
              </w:rPr>
              <w:t xml:space="preserve">// Mapper XML </w:t>
            </w:r>
            <w:r>
              <w:rPr>
                <w:rStyle w:val="comment"/>
                <w:rFonts w:ascii="Lucida Console" w:hAnsi="Lucida Console"/>
                <w:color w:val="75715E"/>
                <w:sz w:val="22"/>
                <w:szCs w:val="22"/>
              </w:rPr>
              <w:t>代码</w:t>
            </w:r>
            <w:r>
              <w:rPr>
                <w:rFonts w:ascii="Lucida Console" w:hAnsi="Lucida Console"/>
                <w:color w:val="657B83"/>
                <w:sz w:val="22"/>
                <w:szCs w:val="22"/>
              </w:rPr>
              <w:br/>
            </w:r>
            <w:r>
              <w:rPr>
                <w:rStyle w:val="line"/>
                <w:rFonts w:ascii="Lucida Console" w:hAnsi="Lucida Console"/>
                <w:color w:val="FFFFFF"/>
                <w:sz w:val="22"/>
                <w:szCs w:val="22"/>
              </w:rPr>
              <w:t>&lt;select id=</w:t>
            </w:r>
            <w:r>
              <w:rPr>
                <w:rStyle w:val="string"/>
                <w:rFonts w:ascii="Lucida Console" w:hAnsi="Lucida Console"/>
                <w:color w:val="E6DB74"/>
                <w:sz w:val="22"/>
                <w:szCs w:val="22"/>
              </w:rPr>
              <w:t>"selectStudents"</w:t>
            </w:r>
            <w:r>
              <w:rPr>
                <w:rStyle w:val="line"/>
                <w:rFonts w:ascii="Lucida Console" w:hAnsi="Lucida Console"/>
                <w:color w:val="FFFFFF"/>
                <w:sz w:val="22"/>
                <w:szCs w:val="22"/>
              </w:rPr>
              <w:t xml:space="preserve"> resultType=</w:t>
            </w:r>
            <w:r>
              <w:rPr>
                <w:rStyle w:val="string"/>
                <w:rFonts w:ascii="Lucida Console" w:hAnsi="Lucida Console"/>
                <w:color w:val="E6DB74"/>
                <w:sz w:val="22"/>
                <w:szCs w:val="22"/>
              </w:rPr>
              <w:t>"Student"</w:t>
            </w:r>
            <w:r>
              <w:rPr>
                <w:rStyle w:val="line"/>
                <w:rFonts w:ascii="Lucida Console" w:hAnsi="Lucida Console"/>
                <w:color w:val="FFFFFF"/>
                <w:sz w:val="22"/>
                <w:szCs w:val="22"/>
              </w:rPr>
              <w:t>&gt;</w:t>
            </w:r>
            <w:r>
              <w:rPr>
                <w:rFonts w:ascii="Lucida Console" w:hAnsi="Lucida Console"/>
                <w:color w:val="657B83"/>
                <w:sz w:val="22"/>
                <w:szCs w:val="22"/>
              </w:rPr>
              <w:br/>
            </w:r>
            <w:r>
              <w:rPr>
                <w:rStyle w:val="line"/>
                <w:rFonts w:ascii="Lucida Console" w:hAnsi="Lucida Console"/>
                <w:color w:val="FFFFFF"/>
                <w:sz w:val="22"/>
                <w:szCs w:val="22"/>
              </w:rPr>
              <w:t xml:space="preserve">    SELECT * </w:t>
            </w:r>
            <w:r>
              <w:rPr>
                <w:rFonts w:ascii="Lucida Console" w:hAnsi="Lucida Console"/>
                <w:color w:val="657B83"/>
                <w:sz w:val="22"/>
                <w:szCs w:val="22"/>
              </w:rPr>
              <w:br/>
            </w:r>
            <w:r>
              <w:rPr>
                <w:rStyle w:val="line"/>
                <w:rFonts w:ascii="Lucida Console" w:hAnsi="Lucida Console"/>
                <w:color w:val="FFFFFF"/>
                <w:sz w:val="22"/>
                <w:szCs w:val="22"/>
              </w:rPr>
              <w:t xml:space="preserve">    FROM students </w:t>
            </w:r>
            <w:r>
              <w:rPr>
                <w:rFonts w:ascii="Lucida Console" w:hAnsi="Lucida Console"/>
                <w:color w:val="657B83"/>
                <w:sz w:val="22"/>
                <w:szCs w:val="22"/>
              </w:rPr>
              <w:br/>
            </w:r>
            <w:r>
              <w:rPr>
                <w:rStyle w:val="line"/>
                <w:rFonts w:ascii="Lucida Console" w:hAnsi="Lucida Console"/>
                <w:color w:val="FFFFFF"/>
                <w:sz w:val="22"/>
                <w:szCs w:val="22"/>
              </w:rPr>
              <w:t xml:space="preserve">    LIMIT #{start}, #{end}</w:t>
            </w:r>
            <w:r>
              <w:rPr>
                <w:rFonts w:ascii="Lucida Console" w:hAnsi="Lucida Console"/>
                <w:color w:val="657B83"/>
                <w:sz w:val="22"/>
                <w:szCs w:val="22"/>
              </w:rPr>
              <w:br/>
            </w:r>
            <w:r>
              <w:rPr>
                <w:rStyle w:val="line"/>
                <w:rFonts w:ascii="Lucida Console" w:hAnsi="Lucida Console"/>
                <w:color w:val="FFFFFF"/>
                <w:sz w:val="22"/>
                <w:szCs w:val="22"/>
              </w:rPr>
              <w:t>&lt;/select&gt;</w:t>
            </w:r>
          </w:p>
        </w:tc>
      </w:tr>
    </w:tbl>
    <w:p w:rsidR="0022455B" w:rsidRDefault="0022455B" w:rsidP="00FA61C5">
      <w:pPr>
        <w:widowControl/>
        <w:numPr>
          <w:ilvl w:val="0"/>
          <w:numId w:val="15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推荐使用这种方式。</w:t>
      </w:r>
    </w:p>
    <w:p w:rsidR="0022455B" w:rsidRDefault="00167304" w:rsidP="0022455B">
      <w:pPr>
        <w:spacing w:before="300" w:after="300"/>
        <w:rPr>
          <w:rFonts w:ascii="宋体" w:hAnsi="宋体" w:cs="宋体"/>
          <w:sz w:val="24"/>
          <w:szCs w:val="24"/>
        </w:rPr>
      </w:pPr>
      <w:r>
        <w:pict>
          <v:rect id="_x0000_i1042" style="width:0;height:0" o:hralign="center" o:hrstd="t" o:hrnoshade="t" o:hr="t" fillcolor="#1a1a1a" stroked="f"/>
        </w:pict>
      </w:r>
    </w:p>
    <w:p w:rsidR="0022455B" w:rsidRDefault="0022455B" w:rsidP="0022455B">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第三种，保持传递多个参数，不使用</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@Param</w:t>
      </w:r>
      <w:r>
        <w:rPr>
          <w:rFonts w:ascii="Lucida Sans Unicode" w:hAnsi="Lucida Sans Unicode" w:cs="Lucida Sans Unicode"/>
          <w:color w:val="1A1A1A"/>
        </w:rPr>
        <w:t> </w:t>
      </w:r>
      <w:r>
        <w:rPr>
          <w:rFonts w:ascii="Lucida Sans Unicode" w:hAnsi="Lucida Sans Unicode" w:cs="Lucida Sans Unicode"/>
          <w:color w:val="1A1A1A"/>
        </w:rPr>
        <w:t>注解。代码如下：</w:t>
      </w:r>
    </w:p>
    <w:tbl>
      <w:tblPr>
        <w:tblW w:w="0" w:type="dxa"/>
        <w:tblCellMar>
          <w:top w:w="15" w:type="dxa"/>
          <w:left w:w="15" w:type="dxa"/>
          <w:bottom w:w="15" w:type="dxa"/>
          <w:right w:w="15" w:type="dxa"/>
        </w:tblCellMar>
        <w:tblLook w:val="04A0" w:firstRow="1" w:lastRow="0" w:firstColumn="1" w:lastColumn="0" w:noHBand="0" w:noVBand="1"/>
      </w:tblPr>
      <w:tblGrid>
        <w:gridCol w:w="7556"/>
      </w:tblGrid>
      <w:tr w:rsidR="0022455B" w:rsidTr="0022455B">
        <w:trPr>
          <w:trHeight w:val="525"/>
        </w:trPr>
        <w:tc>
          <w:tcPr>
            <w:tcW w:w="0" w:type="auto"/>
            <w:tcBorders>
              <w:top w:val="nil"/>
              <w:left w:val="nil"/>
              <w:bottom w:val="nil"/>
              <w:right w:val="nil"/>
            </w:tcBorders>
            <w:tcMar>
              <w:top w:w="0" w:type="dxa"/>
              <w:left w:w="0" w:type="dxa"/>
              <w:bottom w:w="0" w:type="dxa"/>
              <w:right w:w="0" w:type="dxa"/>
            </w:tcMar>
            <w:vAlign w:val="center"/>
            <w:hideMark/>
          </w:tcPr>
          <w:p w:rsidR="0022455B" w:rsidRDefault="0022455B">
            <w:pPr>
              <w:pStyle w:val="HTML0"/>
              <w:shd w:val="clear" w:color="auto" w:fill="272822"/>
              <w:rPr>
                <w:rFonts w:ascii="Lucida Console" w:hAnsi="Lucida Console"/>
                <w:color w:val="657B83"/>
                <w:sz w:val="22"/>
                <w:szCs w:val="22"/>
              </w:rPr>
            </w:pP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调用方法</w:t>
            </w:r>
            <w:r>
              <w:rPr>
                <w:rFonts w:ascii="Lucida Console" w:hAnsi="Lucida Console"/>
                <w:color w:val="657B83"/>
                <w:sz w:val="22"/>
                <w:szCs w:val="22"/>
              </w:rPr>
              <w:br/>
            </w:r>
            <w:r>
              <w:rPr>
                <w:rStyle w:val="keyword"/>
                <w:rFonts w:ascii="Lucida Console" w:hAnsi="Lucida Console"/>
                <w:color w:val="66D9EF"/>
                <w:sz w:val="22"/>
                <w:szCs w:val="22"/>
              </w:rPr>
              <w:t>return</w:t>
            </w:r>
            <w:r>
              <w:rPr>
                <w:rStyle w:val="line"/>
                <w:rFonts w:ascii="Lucida Console" w:hAnsi="Lucida Console"/>
                <w:color w:val="FFFFFF"/>
                <w:sz w:val="22"/>
                <w:szCs w:val="22"/>
              </w:rPr>
              <w:t xml:space="preserve"> studentMapper.selectStudents(</w:t>
            </w:r>
            <w:r>
              <w:rPr>
                <w:rStyle w:val="number"/>
                <w:rFonts w:ascii="Lucida Console" w:hAnsi="Lucida Console"/>
                <w:color w:val="7163D7"/>
                <w:sz w:val="22"/>
                <w:szCs w:val="22"/>
              </w:rPr>
              <w:t>0</w:t>
            </w:r>
            <w:r>
              <w:rPr>
                <w:rStyle w:val="line"/>
                <w:rFonts w:ascii="Lucida Console" w:hAnsi="Lucida Console"/>
                <w:color w:val="FFFFFF"/>
                <w:sz w:val="22"/>
                <w:szCs w:val="22"/>
              </w:rPr>
              <w:t xml:space="preserve">, </w:t>
            </w:r>
            <w:r>
              <w:rPr>
                <w:rStyle w:val="number"/>
                <w:rFonts w:ascii="Lucida Console" w:hAnsi="Lucida Console"/>
                <w:color w:val="7163D7"/>
                <w:sz w:val="22"/>
                <w:szCs w:val="22"/>
              </w:rPr>
              <w:t>10</w:t>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comment"/>
                <w:rFonts w:ascii="Lucida Console" w:hAnsi="Lucida Console"/>
                <w:color w:val="75715E"/>
                <w:sz w:val="22"/>
                <w:szCs w:val="22"/>
              </w:rPr>
              <w:t xml:space="preserve">// Mapper </w:t>
            </w:r>
            <w:r>
              <w:rPr>
                <w:rStyle w:val="comment"/>
                <w:rFonts w:ascii="Lucida Console" w:hAnsi="Lucida Console"/>
                <w:color w:val="75715E"/>
                <w:sz w:val="22"/>
                <w:szCs w:val="22"/>
              </w:rPr>
              <w:t>接口</w:t>
            </w:r>
            <w:r>
              <w:rPr>
                <w:rFonts w:ascii="Lucida Console" w:hAnsi="Lucida Console"/>
                <w:color w:val="657B83"/>
                <w:sz w:val="22"/>
                <w:szCs w:val="22"/>
              </w:rPr>
              <w:br/>
            </w:r>
            <w:r>
              <w:rPr>
                <w:rStyle w:val="function"/>
                <w:rFonts w:ascii="Lucida Console" w:hAnsi="Lucida Console"/>
                <w:color w:val="FFFFFF"/>
                <w:sz w:val="22"/>
                <w:szCs w:val="22"/>
              </w:rPr>
              <w:t xml:space="preserve">List&lt;Student&gt; </w:t>
            </w:r>
            <w:r>
              <w:rPr>
                <w:rStyle w:val="21"/>
                <w:rFonts w:ascii="Lucida Console" w:hAnsi="Lucida Console"/>
                <w:color w:val="A6E22E"/>
                <w:sz w:val="22"/>
                <w:szCs w:val="22"/>
              </w:rPr>
              <w:t>selectStudents</w:t>
            </w:r>
            <w:r>
              <w:rPr>
                <w:rStyle w:val="params"/>
                <w:rFonts w:ascii="Lucida Console" w:hAnsi="Lucida Console"/>
                <w:color w:val="FFFFFF"/>
                <w:sz w:val="22"/>
                <w:szCs w:val="22"/>
              </w:rPr>
              <w:t>(Integer start, Integer end)</w:t>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comment"/>
                <w:rFonts w:ascii="Lucida Console" w:hAnsi="Lucida Console"/>
                <w:color w:val="75715E"/>
                <w:sz w:val="22"/>
                <w:szCs w:val="22"/>
              </w:rPr>
              <w:t xml:space="preserve">// Mapper XML </w:t>
            </w:r>
            <w:r>
              <w:rPr>
                <w:rStyle w:val="comment"/>
                <w:rFonts w:ascii="Lucida Console" w:hAnsi="Lucida Console"/>
                <w:color w:val="75715E"/>
                <w:sz w:val="22"/>
                <w:szCs w:val="22"/>
              </w:rPr>
              <w:t>代码</w:t>
            </w:r>
            <w:r>
              <w:rPr>
                <w:rFonts w:ascii="Lucida Console" w:hAnsi="Lucida Console"/>
                <w:color w:val="657B83"/>
                <w:sz w:val="22"/>
                <w:szCs w:val="22"/>
              </w:rPr>
              <w:br/>
            </w:r>
            <w:r>
              <w:rPr>
                <w:rStyle w:val="line"/>
                <w:rFonts w:ascii="Lucida Console" w:hAnsi="Lucida Console"/>
                <w:color w:val="FFFFFF"/>
                <w:sz w:val="22"/>
                <w:szCs w:val="22"/>
              </w:rPr>
              <w:t>&lt;select id=</w:t>
            </w:r>
            <w:r>
              <w:rPr>
                <w:rStyle w:val="string"/>
                <w:rFonts w:ascii="Lucida Console" w:hAnsi="Lucida Console"/>
                <w:color w:val="E6DB74"/>
                <w:sz w:val="22"/>
                <w:szCs w:val="22"/>
              </w:rPr>
              <w:t>"selectStudents"</w:t>
            </w:r>
            <w:r>
              <w:rPr>
                <w:rStyle w:val="line"/>
                <w:rFonts w:ascii="Lucida Console" w:hAnsi="Lucida Console"/>
                <w:color w:val="FFFFFF"/>
                <w:sz w:val="22"/>
                <w:szCs w:val="22"/>
              </w:rPr>
              <w:t xml:space="preserve"> resultType=</w:t>
            </w:r>
            <w:r>
              <w:rPr>
                <w:rStyle w:val="string"/>
                <w:rFonts w:ascii="Lucida Console" w:hAnsi="Lucida Console"/>
                <w:color w:val="E6DB74"/>
                <w:sz w:val="22"/>
                <w:szCs w:val="22"/>
              </w:rPr>
              <w:t>"Student"</w:t>
            </w:r>
            <w:r>
              <w:rPr>
                <w:rStyle w:val="line"/>
                <w:rFonts w:ascii="Lucida Console" w:hAnsi="Lucida Console"/>
                <w:color w:val="FFFFFF"/>
                <w:sz w:val="22"/>
                <w:szCs w:val="22"/>
              </w:rPr>
              <w:t>&gt;</w:t>
            </w:r>
            <w:r>
              <w:rPr>
                <w:rFonts w:ascii="Lucida Console" w:hAnsi="Lucida Console"/>
                <w:color w:val="657B83"/>
                <w:sz w:val="22"/>
                <w:szCs w:val="22"/>
              </w:rPr>
              <w:br/>
            </w:r>
            <w:r>
              <w:rPr>
                <w:rStyle w:val="line"/>
                <w:rFonts w:ascii="Lucida Console" w:hAnsi="Lucida Console"/>
                <w:color w:val="FFFFFF"/>
                <w:sz w:val="22"/>
                <w:szCs w:val="22"/>
              </w:rPr>
              <w:t xml:space="preserve">    SELECT * </w:t>
            </w:r>
            <w:r>
              <w:rPr>
                <w:rFonts w:ascii="Lucida Console" w:hAnsi="Lucida Console"/>
                <w:color w:val="657B83"/>
                <w:sz w:val="22"/>
                <w:szCs w:val="22"/>
              </w:rPr>
              <w:br/>
            </w:r>
            <w:r>
              <w:rPr>
                <w:rStyle w:val="line"/>
                <w:rFonts w:ascii="Lucida Console" w:hAnsi="Lucida Console"/>
                <w:color w:val="FFFFFF"/>
                <w:sz w:val="22"/>
                <w:szCs w:val="22"/>
              </w:rPr>
              <w:t xml:space="preserve">    FROM students </w:t>
            </w:r>
            <w:r>
              <w:rPr>
                <w:rFonts w:ascii="Lucida Console" w:hAnsi="Lucida Console"/>
                <w:color w:val="657B83"/>
                <w:sz w:val="22"/>
                <w:szCs w:val="22"/>
              </w:rPr>
              <w:br/>
            </w:r>
            <w:r>
              <w:rPr>
                <w:rStyle w:val="line"/>
                <w:rFonts w:ascii="Lucida Console" w:hAnsi="Lucida Console"/>
                <w:color w:val="FFFFFF"/>
                <w:sz w:val="22"/>
                <w:szCs w:val="22"/>
              </w:rPr>
              <w:t xml:space="preserve">    LIMIT #{param1}, #{param2}</w:t>
            </w:r>
            <w:r>
              <w:rPr>
                <w:rFonts w:ascii="Lucida Console" w:hAnsi="Lucida Console"/>
                <w:color w:val="657B83"/>
                <w:sz w:val="22"/>
                <w:szCs w:val="22"/>
              </w:rPr>
              <w:br/>
            </w:r>
            <w:r>
              <w:rPr>
                <w:rStyle w:val="line"/>
                <w:rFonts w:ascii="Lucida Console" w:hAnsi="Lucida Console"/>
                <w:color w:val="FFFFFF"/>
                <w:sz w:val="22"/>
                <w:szCs w:val="22"/>
              </w:rPr>
              <w:t>&lt;/select&gt;</w:t>
            </w:r>
          </w:p>
        </w:tc>
      </w:tr>
    </w:tbl>
    <w:p w:rsidR="0022455B" w:rsidRDefault="0022455B" w:rsidP="00FA61C5">
      <w:pPr>
        <w:widowControl/>
        <w:numPr>
          <w:ilvl w:val="0"/>
          <w:numId w:val="16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其中，按照参数在方法方法中的位置，从</w:t>
      </w:r>
      <w:r>
        <w:rPr>
          <w:rFonts w:ascii="Lucida Sans Unicode" w:hAnsi="Lucida Sans Unicode" w:cs="Lucida Sans Unicode"/>
          <w:color w:val="1A1A1A"/>
          <w:szCs w:val="21"/>
        </w:rPr>
        <w:t xml:space="preserve"> 1 </w:t>
      </w:r>
      <w:r>
        <w:rPr>
          <w:rFonts w:ascii="Lucida Sans Unicode" w:hAnsi="Lucida Sans Unicode" w:cs="Lucida Sans Unicode"/>
          <w:color w:val="1A1A1A"/>
          <w:szCs w:val="21"/>
        </w:rPr>
        <w:t>开始，逐个为</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#{param1}</w:t>
      </w:r>
      <w:r>
        <w:rPr>
          <w:rFonts w:ascii="Lucida Sans Unicode" w:hAnsi="Lucida Sans Unicode" w:cs="Lucida Sans Unicode"/>
          <w:color w:val="1A1A1A"/>
          <w:szCs w:val="21"/>
        </w:rPr>
        <w:t>、</w:t>
      </w:r>
      <w:r>
        <w:rPr>
          <w:rStyle w:val="HTML"/>
          <w:rFonts w:ascii="Lucida Console" w:hAnsi="Lucida Console"/>
          <w:color w:val="1A1A1A"/>
          <w:szCs w:val="21"/>
          <w:bdr w:val="single" w:sz="6" w:space="1" w:color="CCCCCC" w:frame="1"/>
          <w:shd w:val="clear" w:color="auto" w:fill="DDDDDD"/>
        </w:rPr>
        <w:t>#{param2}</w:t>
      </w:r>
      <w:r>
        <w:rPr>
          <w:rFonts w:ascii="Lucida Sans Unicode" w:hAnsi="Lucida Sans Unicode" w:cs="Lucida Sans Unicode"/>
          <w:color w:val="1A1A1A"/>
          <w:szCs w:val="21"/>
        </w:rPr>
        <w:t>、</w:t>
      </w:r>
      <w:r>
        <w:rPr>
          <w:rStyle w:val="HTML"/>
          <w:rFonts w:ascii="Lucida Console" w:hAnsi="Lucida Console"/>
          <w:color w:val="1A1A1A"/>
          <w:szCs w:val="21"/>
          <w:bdr w:val="single" w:sz="6" w:space="1" w:color="CCCCCC" w:frame="1"/>
          <w:shd w:val="clear" w:color="auto" w:fill="DDDDDD"/>
        </w:rPr>
        <w:t>#{param3}</w:t>
      </w:r>
      <w:r>
        <w:rPr>
          <w:rFonts w:ascii="Lucida Sans Unicode" w:hAnsi="Lucida Sans Unicode" w:cs="Lucida Sans Unicode"/>
          <w:color w:val="1A1A1A"/>
          <w:szCs w:val="21"/>
        </w:rPr>
        <w:t> </w:t>
      </w:r>
      <w:r>
        <w:rPr>
          <w:rFonts w:ascii="Lucida Sans Unicode" w:hAnsi="Lucida Sans Unicode" w:cs="Lucida Sans Unicode"/>
          <w:color w:val="1A1A1A"/>
          <w:szCs w:val="21"/>
        </w:rPr>
        <w:t>不断向下。</w:t>
      </w:r>
    </w:p>
    <w:p w:rsidR="002E4739" w:rsidRDefault="002E4739" w:rsidP="002E4739">
      <w:pPr>
        <w:pStyle w:val="2"/>
      </w:pPr>
      <w:r>
        <w:rPr>
          <w:rFonts w:hint="eastAsia"/>
          <w:b w:val="0"/>
        </w:rPr>
        <w:t>22.</w:t>
      </w:r>
      <w:r w:rsidRPr="002E4739">
        <w:t xml:space="preserve"> </w:t>
      </w:r>
      <w:r>
        <w:t>Mybatis 都有哪些 Executor 执行器？它们之间的区别是什么？</w:t>
      </w:r>
    </w:p>
    <w:p w:rsidR="002E4739" w:rsidRDefault="002E4739" w:rsidP="002E473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Mybatis </w:t>
      </w:r>
      <w:r>
        <w:rPr>
          <w:rFonts w:ascii="Lucida Sans Unicode" w:hAnsi="Lucida Sans Unicode" w:cs="Lucida Sans Unicode"/>
          <w:color w:val="1A1A1A"/>
        </w:rPr>
        <w:t>有四种</w:t>
      </w:r>
      <w:r>
        <w:rPr>
          <w:rFonts w:ascii="Lucida Sans Unicode" w:hAnsi="Lucida Sans Unicode" w:cs="Lucida Sans Unicode"/>
          <w:color w:val="1A1A1A"/>
        </w:rPr>
        <w:t xml:space="preserve"> Executor </w:t>
      </w:r>
      <w:r>
        <w:rPr>
          <w:rFonts w:ascii="Lucida Sans Unicode" w:hAnsi="Lucida Sans Unicode" w:cs="Lucida Sans Unicode"/>
          <w:color w:val="1A1A1A"/>
        </w:rPr>
        <w:t>执行器，分别是</w:t>
      </w:r>
      <w:r>
        <w:rPr>
          <w:rFonts w:ascii="Lucida Sans Unicode" w:hAnsi="Lucida Sans Unicode" w:cs="Lucida Sans Unicode"/>
          <w:color w:val="1A1A1A"/>
        </w:rPr>
        <w:t xml:space="preserve"> SimpleExecutor</w:t>
      </w:r>
      <w:r>
        <w:rPr>
          <w:rFonts w:ascii="Lucida Sans Unicode" w:hAnsi="Lucida Sans Unicode" w:cs="Lucida Sans Unicode"/>
          <w:color w:val="1A1A1A"/>
        </w:rPr>
        <w:t>、</w:t>
      </w:r>
      <w:r>
        <w:rPr>
          <w:rFonts w:ascii="Lucida Sans Unicode" w:hAnsi="Lucida Sans Unicode" w:cs="Lucida Sans Unicode"/>
          <w:color w:val="1A1A1A"/>
        </w:rPr>
        <w:t>ReuseExecutor</w:t>
      </w:r>
      <w:r>
        <w:rPr>
          <w:rFonts w:ascii="Lucida Sans Unicode" w:hAnsi="Lucida Sans Unicode" w:cs="Lucida Sans Unicode"/>
          <w:color w:val="1A1A1A"/>
        </w:rPr>
        <w:t>、</w:t>
      </w:r>
      <w:r>
        <w:rPr>
          <w:rFonts w:ascii="Lucida Sans Unicode" w:hAnsi="Lucida Sans Unicode" w:cs="Lucida Sans Unicode"/>
          <w:color w:val="1A1A1A"/>
        </w:rPr>
        <w:t>BatchExecutor</w:t>
      </w:r>
      <w:r>
        <w:rPr>
          <w:rFonts w:ascii="Lucida Sans Unicode" w:hAnsi="Lucida Sans Unicode" w:cs="Lucida Sans Unicode"/>
          <w:color w:val="1A1A1A"/>
        </w:rPr>
        <w:t>、</w:t>
      </w:r>
      <w:r>
        <w:rPr>
          <w:rFonts w:ascii="Lucida Sans Unicode" w:hAnsi="Lucida Sans Unicode" w:cs="Lucida Sans Unicode"/>
          <w:color w:val="1A1A1A"/>
        </w:rPr>
        <w:t xml:space="preserve">CachingExecutor </w:t>
      </w:r>
      <w:r>
        <w:rPr>
          <w:rFonts w:ascii="Lucida Sans Unicode" w:hAnsi="Lucida Sans Unicode" w:cs="Lucida Sans Unicode"/>
          <w:color w:val="1A1A1A"/>
        </w:rPr>
        <w:t>。</w:t>
      </w:r>
    </w:p>
    <w:p w:rsidR="002E4739" w:rsidRDefault="002E4739" w:rsidP="00FA61C5">
      <w:pPr>
        <w:widowControl/>
        <w:numPr>
          <w:ilvl w:val="0"/>
          <w:numId w:val="16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SimpleExecutor </w:t>
      </w:r>
      <w:r>
        <w:rPr>
          <w:rFonts w:ascii="Lucida Sans Unicode" w:hAnsi="Lucida Sans Unicode" w:cs="Lucida Sans Unicode"/>
          <w:color w:val="1A1A1A"/>
          <w:szCs w:val="21"/>
        </w:rPr>
        <w:t>：每执行一次</w:t>
      </w:r>
      <w:r>
        <w:rPr>
          <w:rFonts w:ascii="Lucida Sans Unicode" w:hAnsi="Lucida Sans Unicode" w:cs="Lucida Sans Unicode"/>
          <w:color w:val="1A1A1A"/>
          <w:szCs w:val="21"/>
        </w:rPr>
        <w:t xml:space="preserve"> update </w:t>
      </w:r>
      <w:r>
        <w:rPr>
          <w:rFonts w:ascii="Lucida Sans Unicode" w:hAnsi="Lucida Sans Unicode" w:cs="Lucida Sans Unicode"/>
          <w:color w:val="1A1A1A"/>
          <w:szCs w:val="21"/>
        </w:rPr>
        <w:t>或</w:t>
      </w:r>
      <w:r>
        <w:rPr>
          <w:rFonts w:ascii="Lucida Sans Unicode" w:hAnsi="Lucida Sans Unicode" w:cs="Lucida Sans Unicode"/>
          <w:color w:val="1A1A1A"/>
          <w:szCs w:val="21"/>
        </w:rPr>
        <w:t xml:space="preserve"> select </w:t>
      </w:r>
      <w:r>
        <w:rPr>
          <w:rFonts w:ascii="Lucida Sans Unicode" w:hAnsi="Lucida Sans Unicode" w:cs="Lucida Sans Unicode"/>
          <w:color w:val="1A1A1A"/>
          <w:szCs w:val="21"/>
        </w:rPr>
        <w:t>操作，就创建一个</w:t>
      </w:r>
      <w:r>
        <w:rPr>
          <w:rFonts w:ascii="Lucida Sans Unicode" w:hAnsi="Lucida Sans Unicode" w:cs="Lucida Sans Unicode"/>
          <w:color w:val="1A1A1A"/>
          <w:szCs w:val="21"/>
        </w:rPr>
        <w:t xml:space="preserve"> Statement </w:t>
      </w:r>
      <w:r>
        <w:rPr>
          <w:rFonts w:ascii="Lucida Sans Unicode" w:hAnsi="Lucida Sans Unicode" w:cs="Lucida Sans Unicode"/>
          <w:color w:val="1A1A1A"/>
          <w:szCs w:val="21"/>
        </w:rPr>
        <w:t>对象，用完立刻关闭</w:t>
      </w:r>
      <w:r>
        <w:rPr>
          <w:rFonts w:ascii="Lucida Sans Unicode" w:hAnsi="Lucida Sans Unicode" w:cs="Lucida Sans Unicode"/>
          <w:color w:val="1A1A1A"/>
          <w:szCs w:val="21"/>
        </w:rPr>
        <w:t xml:space="preserve"> Statement </w:t>
      </w:r>
      <w:r>
        <w:rPr>
          <w:rFonts w:ascii="Lucida Sans Unicode" w:hAnsi="Lucida Sans Unicode" w:cs="Lucida Sans Unicode"/>
          <w:color w:val="1A1A1A"/>
          <w:szCs w:val="21"/>
        </w:rPr>
        <w:t>对象。</w:t>
      </w:r>
    </w:p>
    <w:p w:rsidR="002E4739" w:rsidRDefault="002E4739" w:rsidP="00FA61C5">
      <w:pPr>
        <w:widowControl/>
        <w:numPr>
          <w:ilvl w:val="0"/>
          <w:numId w:val="16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ReuseExecutor </w:t>
      </w:r>
      <w:r>
        <w:rPr>
          <w:rFonts w:ascii="Lucida Sans Unicode" w:hAnsi="Lucida Sans Unicode" w:cs="Lucida Sans Unicode"/>
          <w:color w:val="1A1A1A"/>
          <w:szCs w:val="21"/>
        </w:rPr>
        <w:t>：执行</w:t>
      </w:r>
      <w:r>
        <w:rPr>
          <w:rFonts w:ascii="Lucida Sans Unicode" w:hAnsi="Lucida Sans Unicode" w:cs="Lucida Sans Unicode"/>
          <w:color w:val="1A1A1A"/>
          <w:szCs w:val="21"/>
        </w:rPr>
        <w:t xml:space="preserve"> update </w:t>
      </w:r>
      <w:r>
        <w:rPr>
          <w:rFonts w:ascii="Lucida Sans Unicode" w:hAnsi="Lucida Sans Unicode" w:cs="Lucida Sans Unicode"/>
          <w:color w:val="1A1A1A"/>
          <w:szCs w:val="21"/>
        </w:rPr>
        <w:t>或</w:t>
      </w:r>
      <w:r>
        <w:rPr>
          <w:rFonts w:ascii="Lucida Sans Unicode" w:hAnsi="Lucida Sans Unicode" w:cs="Lucida Sans Unicode"/>
          <w:color w:val="1A1A1A"/>
          <w:szCs w:val="21"/>
        </w:rPr>
        <w:t xml:space="preserve"> select </w:t>
      </w:r>
      <w:r>
        <w:rPr>
          <w:rFonts w:ascii="Lucida Sans Unicode" w:hAnsi="Lucida Sans Unicode" w:cs="Lucida Sans Unicode"/>
          <w:color w:val="1A1A1A"/>
          <w:szCs w:val="21"/>
        </w:rPr>
        <w:t>操作，以</w:t>
      </w:r>
      <w:r>
        <w:rPr>
          <w:rFonts w:ascii="Lucida Sans Unicode" w:hAnsi="Lucida Sans Unicode" w:cs="Lucida Sans Unicode"/>
          <w:color w:val="1A1A1A"/>
          <w:szCs w:val="21"/>
        </w:rPr>
        <w:t xml:space="preserve"> SQL </w:t>
      </w:r>
      <w:r>
        <w:rPr>
          <w:rFonts w:ascii="Lucida Sans Unicode" w:hAnsi="Lucida Sans Unicode" w:cs="Lucida Sans Unicode"/>
          <w:color w:val="1A1A1A"/>
          <w:szCs w:val="21"/>
        </w:rPr>
        <w:t>作为</w:t>
      </w:r>
      <w:r>
        <w:rPr>
          <w:rFonts w:ascii="Lucida Sans Unicode" w:hAnsi="Lucida Sans Unicode" w:cs="Lucida Sans Unicode"/>
          <w:color w:val="1A1A1A"/>
          <w:szCs w:val="21"/>
        </w:rPr>
        <w:t xml:space="preserve">key </w:t>
      </w:r>
      <w:r>
        <w:rPr>
          <w:rFonts w:ascii="Lucida Sans Unicode" w:hAnsi="Lucida Sans Unicode" w:cs="Lucida Sans Unicode"/>
          <w:color w:val="1A1A1A"/>
          <w:szCs w:val="21"/>
        </w:rPr>
        <w:t>查找</w:t>
      </w:r>
      <w:r>
        <w:rPr>
          <w:rStyle w:val="a4"/>
          <w:rFonts w:ascii="Lucida Sans Unicode" w:hAnsi="Lucida Sans Unicode" w:cs="Lucida Sans Unicode"/>
          <w:color w:val="1A1A1A"/>
          <w:szCs w:val="21"/>
        </w:rPr>
        <w:t>缓存</w:t>
      </w:r>
      <w:r>
        <w:rPr>
          <w:rFonts w:ascii="Lucida Sans Unicode" w:hAnsi="Lucida Sans Unicode" w:cs="Lucida Sans Unicode"/>
          <w:color w:val="1A1A1A"/>
          <w:szCs w:val="21"/>
        </w:rPr>
        <w:t>的</w:t>
      </w:r>
      <w:r>
        <w:rPr>
          <w:rFonts w:ascii="Lucida Sans Unicode" w:hAnsi="Lucida Sans Unicode" w:cs="Lucida Sans Unicode"/>
          <w:color w:val="1A1A1A"/>
          <w:szCs w:val="21"/>
        </w:rPr>
        <w:t xml:space="preserve"> Statement </w:t>
      </w:r>
      <w:r>
        <w:rPr>
          <w:rFonts w:ascii="Lucida Sans Unicode" w:hAnsi="Lucida Sans Unicode" w:cs="Lucida Sans Unicode"/>
          <w:color w:val="1A1A1A"/>
          <w:szCs w:val="21"/>
        </w:rPr>
        <w:t>对象，存在就使用，不存在就创建；用完后，不关闭</w:t>
      </w:r>
      <w:r>
        <w:rPr>
          <w:rFonts w:ascii="Lucida Sans Unicode" w:hAnsi="Lucida Sans Unicode" w:cs="Lucida Sans Unicode"/>
          <w:color w:val="1A1A1A"/>
          <w:szCs w:val="21"/>
        </w:rPr>
        <w:t xml:space="preserve"> Statement </w:t>
      </w:r>
      <w:r>
        <w:rPr>
          <w:rFonts w:ascii="Lucida Sans Unicode" w:hAnsi="Lucida Sans Unicode" w:cs="Lucida Sans Unicode"/>
          <w:color w:val="1A1A1A"/>
          <w:szCs w:val="21"/>
        </w:rPr>
        <w:t>对象，而是放置于缓存</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Map&lt;String, Statement&gt;</w:t>
      </w:r>
      <w:r>
        <w:rPr>
          <w:rFonts w:ascii="Lucida Sans Unicode" w:hAnsi="Lucida Sans Unicode" w:cs="Lucida Sans Unicode"/>
          <w:color w:val="1A1A1A"/>
          <w:szCs w:val="21"/>
        </w:rPr>
        <w:t> </w:t>
      </w:r>
      <w:r>
        <w:rPr>
          <w:rFonts w:ascii="Lucida Sans Unicode" w:hAnsi="Lucida Sans Unicode" w:cs="Lucida Sans Unicode"/>
          <w:color w:val="1A1A1A"/>
          <w:szCs w:val="21"/>
        </w:rPr>
        <w:t>内，供下一次使用。简言之，就是重复使用</w:t>
      </w:r>
      <w:r>
        <w:rPr>
          <w:rFonts w:ascii="Lucida Sans Unicode" w:hAnsi="Lucida Sans Unicode" w:cs="Lucida Sans Unicode"/>
          <w:color w:val="1A1A1A"/>
          <w:szCs w:val="21"/>
        </w:rPr>
        <w:t xml:space="preserve"> Statement </w:t>
      </w:r>
      <w:r>
        <w:rPr>
          <w:rFonts w:ascii="Lucida Sans Unicode" w:hAnsi="Lucida Sans Unicode" w:cs="Lucida Sans Unicode"/>
          <w:color w:val="1A1A1A"/>
          <w:szCs w:val="21"/>
        </w:rPr>
        <w:t>对象。</w:t>
      </w:r>
    </w:p>
    <w:p w:rsidR="002E4739" w:rsidRDefault="002E4739" w:rsidP="00FA61C5">
      <w:pPr>
        <w:widowControl/>
        <w:numPr>
          <w:ilvl w:val="0"/>
          <w:numId w:val="16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BatchExecutor </w:t>
      </w:r>
      <w:r>
        <w:rPr>
          <w:rFonts w:ascii="Lucida Sans Unicode" w:hAnsi="Lucida Sans Unicode" w:cs="Lucida Sans Unicode"/>
          <w:color w:val="1A1A1A"/>
          <w:szCs w:val="21"/>
        </w:rPr>
        <w:t>：执行</w:t>
      </w:r>
      <w:r>
        <w:rPr>
          <w:rFonts w:ascii="Lucida Sans Unicode" w:hAnsi="Lucida Sans Unicode" w:cs="Lucida Sans Unicode"/>
          <w:color w:val="1A1A1A"/>
          <w:szCs w:val="21"/>
        </w:rPr>
        <w:t xml:space="preserve"> update </w:t>
      </w:r>
      <w:r>
        <w:rPr>
          <w:rFonts w:ascii="Lucida Sans Unicode" w:hAnsi="Lucida Sans Unicode" w:cs="Lucida Sans Unicode"/>
          <w:color w:val="1A1A1A"/>
          <w:szCs w:val="21"/>
        </w:rPr>
        <w:t>操作（没有</w:t>
      </w:r>
      <w:r>
        <w:rPr>
          <w:rFonts w:ascii="Lucida Sans Unicode" w:hAnsi="Lucida Sans Unicode" w:cs="Lucida Sans Unicode"/>
          <w:color w:val="1A1A1A"/>
          <w:szCs w:val="21"/>
        </w:rPr>
        <w:t xml:space="preserve"> select </w:t>
      </w:r>
      <w:r>
        <w:rPr>
          <w:rFonts w:ascii="Lucida Sans Unicode" w:hAnsi="Lucida Sans Unicode" w:cs="Lucida Sans Unicode"/>
          <w:color w:val="1A1A1A"/>
          <w:szCs w:val="21"/>
        </w:rPr>
        <w:t>操作，因为</w:t>
      </w:r>
      <w:r>
        <w:rPr>
          <w:rFonts w:ascii="Lucida Sans Unicode" w:hAnsi="Lucida Sans Unicode" w:cs="Lucida Sans Unicode"/>
          <w:color w:val="1A1A1A"/>
          <w:szCs w:val="21"/>
        </w:rPr>
        <w:t xml:space="preserve"> JDBC </w:t>
      </w:r>
      <w:r>
        <w:rPr>
          <w:rFonts w:ascii="Lucida Sans Unicode" w:hAnsi="Lucida Sans Unicode" w:cs="Lucida Sans Unicode"/>
          <w:color w:val="1A1A1A"/>
          <w:szCs w:val="21"/>
        </w:rPr>
        <w:t>批处理不支持</w:t>
      </w:r>
      <w:r>
        <w:rPr>
          <w:rFonts w:ascii="Lucida Sans Unicode" w:hAnsi="Lucida Sans Unicode" w:cs="Lucida Sans Unicode"/>
          <w:color w:val="1A1A1A"/>
          <w:szCs w:val="21"/>
        </w:rPr>
        <w:t xml:space="preserve"> select </w:t>
      </w:r>
      <w:r>
        <w:rPr>
          <w:rFonts w:ascii="Lucida Sans Unicode" w:hAnsi="Lucida Sans Unicode" w:cs="Lucida Sans Unicode"/>
          <w:color w:val="1A1A1A"/>
          <w:szCs w:val="21"/>
        </w:rPr>
        <w:t>操作），将所有</w:t>
      </w:r>
      <w:r>
        <w:rPr>
          <w:rFonts w:ascii="Lucida Sans Unicode" w:hAnsi="Lucida Sans Unicode" w:cs="Lucida Sans Unicode"/>
          <w:color w:val="1A1A1A"/>
          <w:szCs w:val="21"/>
        </w:rPr>
        <w:t xml:space="preserve"> SQL </w:t>
      </w:r>
      <w:r>
        <w:rPr>
          <w:rFonts w:ascii="Lucida Sans Unicode" w:hAnsi="Lucida Sans Unicode" w:cs="Lucida Sans Unicode"/>
          <w:color w:val="1A1A1A"/>
          <w:szCs w:val="21"/>
        </w:rPr>
        <w:t>都添加到批处理中（通过</w:t>
      </w:r>
      <w:r>
        <w:rPr>
          <w:rFonts w:ascii="Lucida Sans Unicode" w:hAnsi="Lucida Sans Unicode" w:cs="Lucida Sans Unicode"/>
          <w:color w:val="1A1A1A"/>
          <w:szCs w:val="21"/>
        </w:rPr>
        <w:t xml:space="preserve"> addBatch </w:t>
      </w:r>
      <w:r>
        <w:rPr>
          <w:rFonts w:ascii="Lucida Sans Unicode" w:hAnsi="Lucida Sans Unicode" w:cs="Lucida Sans Unicode"/>
          <w:color w:val="1A1A1A"/>
          <w:szCs w:val="21"/>
        </w:rPr>
        <w:t>方法），等待统一执行（使用</w:t>
      </w:r>
      <w:r>
        <w:rPr>
          <w:rFonts w:ascii="Lucida Sans Unicode" w:hAnsi="Lucida Sans Unicode" w:cs="Lucida Sans Unicode"/>
          <w:color w:val="1A1A1A"/>
          <w:szCs w:val="21"/>
        </w:rPr>
        <w:t xml:space="preserve"> executeBatch </w:t>
      </w:r>
      <w:r>
        <w:rPr>
          <w:rFonts w:ascii="Lucida Sans Unicode" w:hAnsi="Lucida Sans Unicode" w:cs="Lucida Sans Unicode"/>
          <w:color w:val="1A1A1A"/>
          <w:szCs w:val="21"/>
        </w:rPr>
        <w:t>方法）。它缓存了多个</w:t>
      </w:r>
      <w:r>
        <w:rPr>
          <w:rFonts w:ascii="Lucida Sans Unicode" w:hAnsi="Lucida Sans Unicode" w:cs="Lucida Sans Unicode"/>
          <w:color w:val="1A1A1A"/>
          <w:szCs w:val="21"/>
        </w:rPr>
        <w:t xml:space="preserve"> Statement </w:t>
      </w:r>
      <w:r>
        <w:rPr>
          <w:rFonts w:ascii="Lucida Sans Unicode" w:hAnsi="Lucida Sans Unicode" w:cs="Lucida Sans Unicode"/>
          <w:color w:val="1A1A1A"/>
          <w:szCs w:val="21"/>
        </w:rPr>
        <w:t>对象，每个</w:t>
      </w:r>
      <w:r>
        <w:rPr>
          <w:rFonts w:ascii="Lucida Sans Unicode" w:hAnsi="Lucida Sans Unicode" w:cs="Lucida Sans Unicode"/>
          <w:color w:val="1A1A1A"/>
          <w:szCs w:val="21"/>
        </w:rPr>
        <w:t xml:space="preserve"> Statement </w:t>
      </w:r>
      <w:r>
        <w:rPr>
          <w:rFonts w:ascii="Lucida Sans Unicode" w:hAnsi="Lucida Sans Unicode" w:cs="Lucida Sans Unicode"/>
          <w:color w:val="1A1A1A"/>
          <w:szCs w:val="21"/>
        </w:rPr>
        <w:t>对象都是调用</w:t>
      </w:r>
      <w:r>
        <w:rPr>
          <w:rFonts w:ascii="Lucida Sans Unicode" w:hAnsi="Lucida Sans Unicode" w:cs="Lucida Sans Unicode"/>
          <w:color w:val="1A1A1A"/>
          <w:szCs w:val="21"/>
        </w:rPr>
        <w:t xml:space="preserve"> addBatch </w:t>
      </w:r>
      <w:r>
        <w:rPr>
          <w:rFonts w:ascii="Lucida Sans Unicode" w:hAnsi="Lucida Sans Unicode" w:cs="Lucida Sans Unicode"/>
          <w:color w:val="1A1A1A"/>
          <w:szCs w:val="21"/>
        </w:rPr>
        <w:t>方法完毕后，等待一次执行</w:t>
      </w:r>
      <w:r>
        <w:rPr>
          <w:rFonts w:ascii="Lucida Sans Unicode" w:hAnsi="Lucida Sans Unicode" w:cs="Lucida Sans Unicode"/>
          <w:color w:val="1A1A1A"/>
          <w:szCs w:val="21"/>
        </w:rPr>
        <w:t xml:space="preserve"> executeBatch </w:t>
      </w:r>
      <w:r>
        <w:rPr>
          <w:rFonts w:ascii="Lucida Sans Unicode" w:hAnsi="Lucida Sans Unicode" w:cs="Lucida Sans Unicode"/>
          <w:color w:val="1A1A1A"/>
          <w:szCs w:val="21"/>
        </w:rPr>
        <w:t>批处理。</w:t>
      </w:r>
      <w:r>
        <w:rPr>
          <w:rStyle w:val="a4"/>
          <w:rFonts w:ascii="Lucida Sans Unicode" w:hAnsi="Lucida Sans Unicode" w:cs="Lucida Sans Unicode"/>
          <w:color w:val="1A1A1A"/>
          <w:szCs w:val="21"/>
        </w:rPr>
        <w:t>实际上，整个过程与</w:t>
      </w:r>
      <w:r>
        <w:rPr>
          <w:rStyle w:val="a4"/>
          <w:rFonts w:ascii="Lucida Sans Unicode" w:hAnsi="Lucida Sans Unicode" w:cs="Lucida Sans Unicode"/>
          <w:color w:val="1A1A1A"/>
          <w:szCs w:val="21"/>
        </w:rPr>
        <w:t xml:space="preserve"> JDBC </w:t>
      </w:r>
      <w:r>
        <w:rPr>
          <w:rStyle w:val="a4"/>
          <w:rFonts w:ascii="Lucida Sans Unicode" w:hAnsi="Lucida Sans Unicode" w:cs="Lucida Sans Unicode"/>
          <w:color w:val="1A1A1A"/>
          <w:szCs w:val="21"/>
        </w:rPr>
        <w:t>批处理是相同</w:t>
      </w:r>
      <w:r>
        <w:rPr>
          <w:rFonts w:ascii="Lucida Sans Unicode" w:hAnsi="Lucida Sans Unicode" w:cs="Lucida Sans Unicode"/>
          <w:color w:val="1A1A1A"/>
          <w:szCs w:val="21"/>
        </w:rPr>
        <w:t>。</w:t>
      </w:r>
    </w:p>
    <w:p w:rsidR="002E4739" w:rsidRDefault="002E4739" w:rsidP="00FA61C5">
      <w:pPr>
        <w:widowControl/>
        <w:numPr>
          <w:ilvl w:val="0"/>
          <w:numId w:val="16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CachingExecutor </w:t>
      </w:r>
      <w:r>
        <w:rPr>
          <w:rFonts w:ascii="Lucida Sans Unicode" w:hAnsi="Lucida Sans Unicode" w:cs="Lucida Sans Unicode"/>
          <w:color w:val="1A1A1A"/>
          <w:szCs w:val="21"/>
        </w:rPr>
        <w:t>：在上述的三个执行器之上，增加</w:t>
      </w:r>
      <w:r>
        <w:rPr>
          <w:rStyle w:val="a4"/>
          <w:rFonts w:ascii="Lucida Sans Unicode" w:hAnsi="Lucida Sans Unicode" w:cs="Lucida Sans Unicode"/>
          <w:color w:val="1A1A1A"/>
          <w:szCs w:val="21"/>
        </w:rPr>
        <w:t>二级缓存</w:t>
      </w:r>
      <w:r>
        <w:rPr>
          <w:rFonts w:ascii="Lucida Sans Unicode" w:hAnsi="Lucida Sans Unicode" w:cs="Lucida Sans Unicode"/>
          <w:color w:val="1A1A1A"/>
          <w:szCs w:val="21"/>
        </w:rPr>
        <w:t>的功能。</w:t>
      </w:r>
    </w:p>
    <w:p w:rsidR="002E4739" w:rsidRDefault="00167304" w:rsidP="002E4739">
      <w:pPr>
        <w:spacing w:before="300" w:after="300"/>
        <w:rPr>
          <w:rFonts w:ascii="宋体" w:hAnsi="宋体" w:cs="宋体"/>
          <w:sz w:val="24"/>
          <w:szCs w:val="24"/>
        </w:rPr>
      </w:pPr>
      <w:r>
        <w:pict>
          <v:rect id="_x0000_i1043" style="width:0;height:0" o:hralign="center" o:hrstd="t" o:hrnoshade="t" o:hr="t" fillcolor="#1a1a1a" stroked="f"/>
        </w:pict>
      </w:r>
    </w:p>
    <w:p w:rsidR="002E4739" w:rsidRDefault="002E4739" w:rsidP="002E4739">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通过设置</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&lt;setting name="defaultExecutorType" value=""&gt;</w:t>
      </w:r>
      <w:r>
        <w:rPr>
          <w:rFonts w:ascii="Lucida Sans Unicode" w:hAnsi="Lucida Sans Unicode" w:cs="Lucida Sans Unicode"/>
          <w:color w:val="1A1A1A"/>
        </w:rPr>
        <w:t> </w:t>
      </w:r>
      <w:r>
        <w:rPr>
          <w:rFonts w:ascii="Lucida Sans Unicode" w:hAnsi="Lucida Sans Unicode" w:cs="Lucida Sans Unicode"/>
          <w:color w:val="1A1A1A"/>
        </w:rPr>
        <w:t>的</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"value"</w:t>
      </w:r>
      <w:r>
        <w:rPr>
          <w:rFonts w:ascii="Lucida Sans Unicode" w:hAnsi="Lucida Sans Unicode" w:cs="Lucida Sans Unicode"/>
          <w:color w:val="1A1A1A"/>
        </w:rPr>
        <w:t> </w:t>
      </w:r>
      <w:r>
        <w:rPr>
          <w:rFonts w:ascii="Lucida Sans Unicode" w:hAnsi="Lucida Sans Unicode" w:cs="Lucida Sans Unicode"/>
          <w:color w:val="1A1A1A"/>
        </w:rPr>
        <w:t>属性，可传入</w:t>
      </w:r>
      <w:r>
        <w:rPr>
          <w:rFonts w:ascii="Lucida Sans Unicode" w:hAnsi="Lucida Sans Unicode" w:cs="Lucida Sans Unicode"/>
          <w:color w:val="1A1A1A"/>
        </w:rPr>
        <w:t xml:space="preserve"> SIMPLE</w:t>
      </w:r>
      <w:r>
        <w:rPr>
          <w:rFonts w:ascii="Lucida Sans Unicode" w:hAnsi="Lucida Sans Unicode" w:cs="Lucida Sans Unicode"/>
          <w:color w:val="1A1A1A"/>
        </w:rPr>
        <w:t>、</w:t>
      </w:r>
      <w:r>
        <w:rPr>
          <w:rFonts w:ascii="Lucida Sans Unicode" w:hAnsi="Lucida Sans Unicode" w:cs="Lucida Sans Unicode"/>
          <w:color w:val="1A1A1A"/>
        </w:rPr>
        <w:t>REUSE</w:t>
      </w:r>
      <w:r>
        <w:rPr>
          <w:rFonts w:ascii="Lucida Sans Unicode" w:hAnsi="Lucida Sans Unicode" w:cs="Lucida Sans Unicode"/>
          <w:color w:val="1A1A1A"/>
        </w:rPr>
        <w:t>、</w:t>
      </w:r>
      <w:r>
        <w:rPr>
          <w:rFonts w:ascii="Lucida Sans Unicode" w:hAnsi="Lucida Sans Unicode" w:cs="Lucida Sans Unicode"/>
          <w:color w:val="1A1A1A"/>
        </w:rPr>
        <w:t xml:space="preserve">BATCH </w:t>
      </w:r>
      <w:r>
        <w:rPr>
          <w:rFonts w:ascii="Lucida Sans Unicode" w:hAnsi="Lucida Sans Unicode" w:cs="Lucida Sans Unicode"/>
          <w:color w:val="1A1A1A"/>
        </w:rPr>
        <w:t>三个值，分别使用</w:t>
      </w:r>
      <w:r>
        <w:rPr>
          <w:rFonts w:ascii="Lucida Sans Unicode" w:hAnsi="Lucida Sans Unicode" w:cs="Lucida Sans Unicode"/>
          <w:color w:val="1A1A1A"/>
        </w:rPr>
        <w:t xml:space="preserve"> SimpleExecutor</w:t>
      </w:r>
      <w:r>
        <w:rPr>
          <w:rFonts w:ascii="Lucida Sans Unicode" w:hAnsi="Lucida Sans Unicode" w:cs="Lucida Sans Unicode"/>
          <w:color w:val="1A1A1A"/>
        </w:rPr>
        <w:t>、</w:t>
      </w:r>
      <w:r>
        <w:rPr>
          <w:rFonts w:ascii="Lucida Sans Unicode" w:hAnsi="Lucida Sans Unicode" w:cs="Lucida Sans Unicode"/>
          <w:color w:val="1A1A1A"/>
        </w:rPr>
        <w:t>ReuseExecutor</w:t>
      </w:r>
      <w:r>
        <w:rPr>
          <w:rFonts w:ascii="Lucida Sans Unicode" w:hAnsi="Lucida Sans Unicode" w:cs="Lucida Sans Unicode"/>
          <w:color w:val="1A1A1A"/>
        </w:rPr>
        <w:t>、</w:t>
      </w:r>
      <w:r>
        <w:rPr>
          <w:rFonts w:ascii="Lucida Sans Unicode" w:hAnsi="Lucida Sans Unicode" w:cs="Lucida Sans Unicode"/>
          <w:color w:val="1A1A1A"/>
        </w:rPr>
        <w:t xml:space="preserve">BatchExecutor </w:t>
      </w:r>
      <w:r>
        <w:rPr>
          <w:rFonts w:ascii="Lucida Sans Unicode" w:hAnsi="Lucida Sans Unicode" w:cs="Lucida Sans Unicode"/>
          <w:color w:val="1A1A1A"/>
        </w:rPr>
        <w:t>执行器。</w:t>
      </w:r>
    </w:p>
    <w:p w:rsidR="002E4739" w:rsidRDefault="002E4739" w:rsidP="002E4739">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通过设置</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&lt;setting name="cacheEnabled" value=""</w:t>
      </w:r>
      <w:r>
        <w:rPr>
          <w:rFonts w:ascii="Lucida Sans Unicode" w:hAnsi="Lucida Sans Unicode" w:cs="Lucida Sans Unicode"/>
          <w:color w:val="1A1A1A"/>
        </w:rPr>
        <w:t> </w:t>
      </w:r>
      <w:r>
        <w:rPr>
          <w:rFonts w:ascii="Lucida Sans Unicode" w:hAnsi="Lucida Sans Unicode" w:cs="Lucida Sans Unicode"/>
          <w:color w:val="1A1A1A"/>
        </w:rPr>
        <w:t>的</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"value"</w:t>
      </w:r>
      <w:r>
        <w:rPr>
          <w:rFonts w:ascii="Lucida Sans Unicode" w:hAnsi="Lucida Sans Unicode" w:cs="Lucida Sans Unicode"/>
          <w:color w:val="1A1A1A"/>
        </w:rPr>
        <w:t> </w:t>
      </w:r>
      <w:r>
        <w:rPr>
          <w:rFonts w:ascii="Lucida Sans Unicode" w:hAnsi="Lucida Sans Unicode" w:cs="Lucida Sans Unicode"/>
          <w:color w:val="1A1A1A"/>
        </w:rPr>
        <w:t>属性为</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true</w:t>
      </w:r>
      <w:r>
        <w:rPr>
          <w:rFonts w:ascii="Lucida Sans Unicode" w:hAnsi="Lucida Sans Unicode" w:cs="Lucida Sans Unicode"/>
          <w:color w:val="1A1A1A"/>
        </w:rPr>
        <w:t> </w:t>
      </w:r>
      <w:r>
        <w:rPr>
          <w:rFonts w:ascii="Lucida Sans Unicode" w:hAnsi="Lucida Sans Unicode" w:cs="Lucida Sans Unicode"/>
          <w:color w:val="1A1A1A"/>
        </w:rPr>
        <w:t>时，创建</w:t>
      </w:r>
      <w:r>
        <w:rPr>
          <w:rFonts w:ascii="Lucida Sans Unicode" w:hAnsi="Lucida Sans Unicode" w:cs="Lucida Sans Unicode"/>
          <w:color w:val="1A1A1A"/>
        </w:rPr>
        <w:t xml:space="preserve"> CachingExecutor </w:t>
      </w:r>
      <w:r>
        <w:rPr>
          <w:rFonts w:ascii="Lucida Sans Unicode" w:hAnsi="Lucida Sans Unicode" w:cs="Lucida Sans Unicode"/>
          <w:color w:val="1A1A1A"/>
        </w:rPr>
        <w:t>执行器。</w:t>
      </w:r>
    </w:p>
    <w:p w:rsidR="002E4739" w:rsidRDefault="002E4739" w:rsidP="002E4739">
      <w:pPr>
        <w:pStyle w:val="2"/>
      </w:pPr>
      <w:r>
        <w:rPr>
          <w:rFonts w:hint="eastAsia"/>
          <w:b w:val="0"/>
        </w:rPr>
        <w:t>23.</w:t>
      </w:r>
      <w:r w:rsidRPr="002E4739">
        <w:t xml:space="preserve"> </w:t>
      </w:r>
      <w:r>
        <w:t>MyBatis 如何执行批量插入?</w:t>
      </w:r>
    </w:p>
    <w:p w:rsidR="002E4739" w:rsidRDefault="002E4739" w:rsidP="002E473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首先，在</w:t>
      </w:r>
      <w:r>
        <w:rPr>
          <w:rFonts w:ascii="Lucida Sans Unicode" w:hAnsi="Lucida Sans Unicode" w:cs="Lucida Sans Unicode"/>
          <w:color w:val="1A1A1A"/>
        </w:rPr>
        <w:t xml:space="preserve"> Mapper XML </w:t>
      </w:r>
      <w:r>
        <w:rPr>
          <w:rFonts w:ascii="Lucida Sans Unicode" w:hAnsi="Lucida Sans Unicode" w:cs="Lucida Sans Unicode"/>
          <w:color w:val="1A1A1A"/>
        </w:rPr>
        <w:t>编写一个简单的</w:t>
      </w:r>
      <w:r>
        <w:rPr>
          <w:rFonts w:ascii="Lucida Sans Unicode" w:hAnsi="Lucida Sans Unicode" w:cs="Lucida Sans Unicode"/>
          <w:color w:val="1A1A1A"/>
        </w:rPr>
        <w:t xml:space="preserve"> Insert </w:t>
      </w:r>
      <w:r>
        <w:rPr>
          <w:rFonts w:ascii="Lucida Sans Unicode" w:hAnsi="Lucida Sans Unicode" w:cs="Lucida Sans Unicode"/>
          <w:color w:val="1A1A1A"/>
        </w:rPr>
        <w:t>语句。代码如下：</w:t>
      </w:r>
    </w:p>
    <w:tbl>
      <w:tblPr>
        <w:tblW w:w="0" w:type="dxa"/>
        <w:tblCellMar>
          <w:top w:w="15" w:type="dxa"/>
          <w:left w:w="15" w:type="dxa"/>
          <w:bottom w:w="15" w:type="dxa"/>
          <w:right w:w="15" w:type="dxa"/>
        </w:tblCellMar>
        <w:tblLook w:val="04A0" w:firstRow="1" w:lastRow="0" w:firstColumn="1" w:lastColumn="0" w:noHBand="0" w:noVBand="1"/>
      </w:tblPr>
      <w:tblGrid>
        <w:gridCol w:w="6231"/>
      </w:tblGrid>
      <w:tr w:rsidR="002E4739" w:rsidTr="002E4739">
        <w:trPr>
          <w:trHeight w:val="525"/>
        </w:trPr>
        <w:tc>
          <w:tcPr>
            <w:tcW w:w="0" w:type="auto"/>
            <w:tcBorders>
              <w:top w:val="nil"/>
              <w:left w:val="nil"/>
              <w:bottom w:val="nil"/>
              <w:right w:val="nil"/>
            </w:tcBorders>
            <w:tcMar>
              <w:top w:w="0" w:type="dxa"/>
              <w:left w:w="0" w:type="dxa"/>
              <w:bottom w:w="0" w:type="dxa"/>
              <w:right w:w="0" w:type="dxa"/>
            </w:tcMar>
            <w:vAlign w:val="center"/>
            <w:hideMark/>
          </w:tcPr>
          <w:p w:rsidR="002E4739" w:rsidRDefault="002E4739">
            <w:pPr>
              <w:pStyle w:val="HTML0"/>
              <w:shd w:val="clear" w:color="auto" w:fill="272822"/>
              <w:rPr>
                <w:rFonts w:ascii="Lucida Console" w:hAnsi="Lucida Console"/>
                <w:color w:val="657B83"/>
                <w:sz w:val="22"/>
                <w:szCs w:val="22"/>
              </w:rPr>
            </w:pPr>
            <w:r>
              <w:rPr>
                <w:rStyle w:val="tag"/>
                <w:rFonts w:ascii="Lucida Console" w:hAnsi="Lucida Console"/>
                <w:color w:val="FFFFFF"/>
                <w:sz w:val="22"/>
                <w:szCs w:val="22"/>
              </w:rPr>
              <w:t>&lt;</w:t>
            </w:r>
            <w:r>
              <w:rPr>
                <w:rStyle w:val="name"/>
                <w:rFonts w:ascii="Lucida Console" w:hAnsi="Lucida Console"/>
                <w:color w:val="FFFFFF"/>
                <w:sz w:val="22"/>
                <w:szCs w:val="22"/>
              </w:rPr>
              <w:t>insert</w:t>
            </w:r>
            <w:r>
              <w:rPr>
                <w:rStyle w:val="tag"/>
                <w:rFonts w:ascii="Lucida Console" w:hAnsi="Lucida Console"/>
                <w:color w:val="FFFFFF"/>
                <w:sz w:val="22"/>
                <w:szCs w:val="22"/>
              </w:rPr>
              <w:t xml:space="preserve"> </w:t>
            </w:r>
            <w:r>
              <w:rPr>
                <w:rStyle w:val="attr"/>
                <w:rFonts w:ascii="Lucida Console" w:hAnsi="Lucida Console"/>
                <w:color w:val="FFFFFF"/>
                <w:sz w:val="22"/>
                <w:szCs w:val="22"/>
              </w:rPr>
              <w:t>id</w:t>
            </w:r>
            <w:r>
              <w:rPr>
                <w:rStyle w:val="tag"/>
                <w:rFonts w:ascii="Lucida Console" w:hAnsi="Lucida Console"/>
                <w:color w:val="FFFFFF"/>
                <w:sz w:val="22"/>
                <w:szCs w:val="22"/>
              </w:rPr>
              <w:t>=</w:t>
            </w:r>
            <w:r>
              <w:rPr>
                <w:rStyle w:val="string"/>
                <w:rFonts w:ascii="Lucida Console" w:hAnsi="Lucida Console"/>
                <w:color w:val="E6DB74"/>
                <w:sz w:val="22"/>
                <w:szCs w:val="22"/>
              </w:rPr>
              <w:t>"insertUser"</w:t>
            </w:r>
            <w:r>
              <w:rPr>
                <w:rStyle w:val="tag"/>
                <w:rFonts w:ascii="Lucida Console" w:hAnsi="Lucida Console"/>
                <w:color w:val="FFFFFF"/>
                <w:sz w:val="22"/>
                <w:szCs w:val="22"/>
              </w:rPr>
              <w:t xml:space="preserve"> </w:t>
            </w:r>
            <w:r>
              <w:rPr>
                <w:rStyle w:val="attr"/>
                <w:rFonts w:ascii="Lucida Console" w:hAnsi="Lucida Console"/>
                <w:color w:val="FFFFFF"/>
                <w:sz w:val="22"/>
                <w:szCs w:val="22"/>
              </w:rPr>
              <w:t>parameterType</w:t>
            </w:r>
            <w:r>
              <w:rPr>
                <w:rStyle w:val="tag"/>
                <w:rFonts w:ascii="Lucida Console" w:hAnsi="Lucida Console"/>
                <w:color w:val="FFFFFF"/>
                <w:sz w:val="22"/>
                <w:szCs w:val="22"/>
              </w:rPr>
              <w:t>=</w:t>
            </w:r>
            <w:r>
              <w:rPr>
                <w:rStyle w:val="string"/>
                <w:rFonts w:ascii="Lucida Console" w:hAnsi="Lucida Console"/>
                <w:color w:val="E6DB74"/>
                <w:sz w:val="22"/>
                <w:szCs w:val="22"/>
              </w:rPr>
              <w:t>"String"</w:t>
            </w:r>
            <w:r>
              <w:rPr>
                <w:rStyle w:val="tag"/>
                <w:rFonts w:ascii="Lucida Console" w:hAnsi="Lucida Console"/>
                <w:color w:val="FFFFFF"/>
                <w:sz w:val="22"/>
                <w:szCs w:val="22"/>
              </w:rPr>
              <w:t>&gt;</w:t>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INSERT INTO users(name) </w:t>
            </w:r>
            <w:r>
              <w:rPr>
                <w:rFonts w:ascii="Lucida Console" w:hAnsi="Lucida Console"/>
                <w:color w:val="657B83"/>
                <w:sz w:val="22"/>
                <w:szCs w:val="22"/>
              </w:rPr>
              <w:br/>
            </w:r>
            <w:r>
              <w:rPr>
                <w:rStyle w:val="line"/>
                <w:rFonts w:ascii="Lucida Console" w:hAnsi="Lucida Console"/>
                <w:color w:val="FFFFFF"/>
                <w:sz w:val="22"/>
                <w:szCs w:val="22"/>
              </w:rPr>
              <w:t xml:space="preserve">    VALUES (#{value}) </w:t>
            </w:r>
            <w:r>
              <w:rPr>
                <w:rFonts w:ascii="Lucida Console" w:hAnsi="Lucida Console"/>
                <w:color w:val="657B83"/>
                <w:sz w:val="22"/>
                <w:szCs w:val="22"/>
              </w:rPr>
              <w:br/>
            </w:r>
            <w:r>
              <w:rPr>
                <w:rStyle w:val="tag"/>
                <w:rFonts w:ascii="Lucida Console" w:hAnsi="Lucida Console"/>
                <w:color w:val="FFFFFF"/>
                <w:sz w:val="22"/>
                <w:szCs w:val="22"/>
              </w:rPr>
              <w:t>&lt;/</w:t>
            </w:r>
            <w:r>
              <w:rPr>
                <w:rStyle w:val="name"/>
                <w:rFonts w:ascii="Lucida Console" w:hAnsi="Lucida Console"/>
                <w:color w:val="FFFFFF"/>
                <w:sz w:val="22"/>
                <w:szCs w:val="22"/>
              </w:rPr>
              <w:t>insert</w:t>
            </w:r>
            <w:r>
              <w:rPr>
                <w:rStyle w:val="tag"/>
                <w:rFonts w:ascii="Lucida Console" w:hAnsi="Lucida Console"/>
                <w:color w:val="FFFFFF"/>
                <w:sz w:val="22"/>
                <w:szCs w:val="22"/>
              </w:rPr>
              <w:t>&gt;</w:t>
            </w:r>
          </w:p>
        </w:tc>
      </w:tr>
    </w:tbl>
    <w:p w:rsidR="002E4739" w:rsidRDefault="002E4739" w:rsidP="002E473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然后，然后在对应的</w:t>
      </w:r>
      <w:r>
        <w:rPr>
          <w:rFonts w:ascii="Lucida Sans Unicode" w:hAnsi="Lucida Sans Unicode" w:cs="Lucida Sans Unicode"/>
          <w:color w:val="1A1A1A"/>
        </w:rPr>
        <w:t xml:space="preserve"> Mapper </w:t>
      </w:r>
      <w:r>
        <w:rPr>
          <w:rFonts w:ascii="Lucida Sans Unicode" w:hAnsi="Lucida Sans Unicode" w:cs="Lucida Sans Unicode"/>
          <w:color w:val="1A1A1A"/>
        </w:rPr>
        <w:t>接口中，编写映射的方法。代码如下：</w:t>
      </w:r>
    </w:p>
    <w:tbl>
      <w:tblPr>
        <w:tblW w:w="0" w:type="dxa"/>
        <w:tblCellMar>
          <w:top w:w="15" w:type="dxa"/>
          <w:left w:w="15" w:type="dxa"/>
          <w:bottom w:w="15" w:type="dxa"/>
          <w:right w:w="15" w:type="dxa"/>
        </w:tblCellMar>
        <w:tblLook w:val="04A0" w:firstRow="1" w:lastRow="0" w:firstColumn="1" w:lastColumn="0" w:noHBand="0" w:noVBand="1"/>
      </w:tblPr>
      <w:tblGrid>
        <w:gridCol w:w="6273"/>
      </w:tblGrid>
      <w:tr w:rsidR="002E4739" w:rsidTr="002E4739">
        <w:trPr>
          <w:trHeight w:val="525"/>
        </w:trPr>
        <w:tc>
          <w:tcPr>
            <w:tcW w:w="0" w:type="auto"/>
            <w:tcBorders>
              <w:top w:val="nil"/>
              <w:left w:val="nil"/>
              <w:bottom w:val="nil"/>
              <w:right w:val="nil"/>
            </w:tcBorders>
            <w:tcMar>
              <w:top w:w="0" w:type="dxa"/>
              <w:left w:w="0" w:type="dxa"/>
              <w:bottom w:w="0" w:type="dxa"/>
              <w:right w:w="0" w:type="dxa"/>
            </w:tcMar>
            <w:vAlign w:val="center"/>
            <w:hideMark/>
          </w:tcPr>
          <w:p w:rsidR="002E4739" w:rsidRDefault="002E4739">
            <w:pPr>
              <w:pStyle w:val="HTML0"/>
              <w:shd w:val="clear" w:color="auto" w:fill="272822"/>
              <w:rPr>
                <w:rFonts w:ascii="Lucida Console" w:hAnsi="Lucida Console"/>
                <w:color w:val="657B83"/>
                <w:sz w:val="22"/>
                <w:szCs w:val="22"/>
              </w:rPr>
            </w:pPr>
            <w:r>
              <w:rPr>
                <w:rStyle w:val="keyword"/>
                <w:rFonts w:ascii="Lucida Console" w:hAnsi="Lucida Console"/>
                <w:color w:val="66D9EF"/>
                <w:sz w:val="22"/>
                <w:szCs w:val="22"/>
              </w:rPr>
              <w:t>public</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interface</w:t>
            </w:r>
            <w:r>
              <w:rPr>
                <w:rStyle w:val="class"/>
                <w:rFonts w:ascii="Lucida Console" w:hAnsi="Lucida Console"/>
                <w:color w:val="A6E22E"/>
                <w:sz w:val="22"/>
                <w:szCs w:val="22"/>
              </w:rPr>
              <w:t xml:space="preserve"> </w:t>
            </w:r>
            <w:r>
              <w:rPr>
                <w:rStyle w:val="21"/>
                <w:rFonts w:ascii="Lucida Console" w:hAnsi="Lucida Console"/>
                <w:color w:val="F92672"/>
                <w:sz w:val="22"/>
                <w:szCs w:val="22"/>
              </w:rPr>
              <w:t>UserMapper</w:t>
            </w:r>
            <w:r>
              <w:rPr>
                <w:rStyle w:val="class"/>
                <w:rFonts w:ascii="Lucida Console" w:hAnsi="Lucida Console"/>
                <w:color w:val="A6E22E"/>
                <w:sz w:val="22"/>
                <w:szCs w:val="22"/>
              </w:rPr>
              <w:t xml:space="preserve"> </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void</w:t>
            </w:r>
            <w:r>
              <w:rPr>
                <w:rStyle w:val="function"/>
                <w:rFonts w:ascii="Lucida Console" w:hAnsi="Lucida Console"/>
                <w:color w:val="FFFFFF"/>
                <w:sz w:val="22"/>
                <w:szCs w:val="22"/>
              </w:rPr>
              <w:t xml:space="preserve"> </w:t>
            </w:r>
            <w:r>
              <w:rPr>
                <w:rStyle w:val="21"/>
                <w:rFonts w:ascii="Lucida Console" w:hAnsi="Lucida Console"/>
                <w:color w:val="A6E22E"/>
                <w:sz w:val="22"/>
                <w:szCs w:val="22"/>
              </w:rPr>
              <w:t>insertUser</w:t>
            </w:r>
            <w:r>
              <w:rPr>
                <w:rStyle w:val="params"/>
                <w:rFonts w:ascii="Lucida Console" w:hAnsi="Lucida Console"/>
                <w:color w:val="FFFFFF"/>
                <w:sz w:val="22"/>
                <w:szCs w:val="22"/>
              </w:rPr>
              <w:t>(@Param(</w:t>
            </w:r>
            <w:r>
              <w:rPr>
                <w:rStyle w:val="string"/>
                <w:rFonts w:ascii="Lucida Console" w:hAnsi="Lucida Console"/>
                <w:color w:val="E6DB74"/>
                <w:sz w:val="22"/>
                <w:szCs w:val="22"/>
              </w:rPr>
              <w:t>"name"</w:t>
            </w:r>
            <w:r>
              <w:rPr>
                <w:rStyle w:val="params"/>
                <w:rFonts w:ascii="Lucida Console" w:hAnsi="Lucida Console"/>
                <w:color w:val="FFFFFF"/>
                <w:sz w:val="22"/>
                <w:szCs w:val="22"/>
              </w:rPr>
              <w:t>)</w:t>
            </w:r>
            <w:r>
              <w:rPr>
                <w:rStyle w:val="function"/>
                <w:rFonts w:ascii="Lucida Console" w:hAnsi="Lucida Console"/>
                <w:color w:val="FFFFFF"/>
                <w:sz w:val="22"/>
                <w:szCs w:val="22"/>
              </w:rPr>
              <w:t xml:space="preserve"> String name)</w:t>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w:t>
            </w:r>
          </w:p>
        </w:tc>
      </w:tr>
    </w:tbl>
    <w:p w:rsidR="002E4739" w:rsidRDefault="002E4739" w:rsidP="002E473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最后，调用该</w:t>
      </w:r>
      <w:r>
        <w:rPr>
          <w:rFonts w:ascii="Lucida Sans Unicode" w:hAnsi="Lucida Sans Unicode" w:cs="Lucida Sans Unicode"/>
          <w:color w:val="1A1A1A"/>
        </w:rPr>
        <w:t xml:space="preserve"> Mapper </w:t>
      </w:r>
      <w:r>
        <w:rPr>
          <w:rFonts w:ascii="Lucida Sans Unicode" w:hAnsi="Lucida Sans Unicode" w:cs="Lucida Sans Unicode"/>
          <w:color w:val="1A1A1A"/>
        </w:rPr>
        <w:t>接口方法。代码如下：</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2E4739" w:rsidTr="002E4739">
        <w:trPr>
          <w:trHeight w:val="525"/>
        </w:trPr>
        <w:tc>
          <w:tcPr>
            <w:tcW w:w="0" w:type="auto"/>
            <w:tcBorders>
              <w:top w:val="nil"/>
              <w:left w:val="nil"/>
              <w:bottom w:val="nil"/>
              <w:right w:val="nil"/>
            </w:tcBorders>
            <w:tcMar>
              <w:top w:w="0" w:type="dxa"/>
              <w:left w:w="0" w:type="dxa"/>
              <w:bottom w:w="0" w:type="dxa"/>
              <w:right w:w="0" w:type="dxa"/>
            </w:tcMar>
            <w:vAlign w:val="center"/>
            <w:hideMark/>
          </w:tcPr>
          <w:p w:rsidR="002E4739" w:rsidRDefault="002E4739">
            <w:pPr>
              <w:pStyle w:val="HTML0"/>
              <w:shd w:val="clear" w:color="auto" w:fill="272822"/>
              <w:rPr>
                <w:rFonts w:ascii="Lucida Console" w:hAnsi="Lucida Console"/>
                <w:color w:val="657B83"/>
                <w:sz w:val="22"/>
                <w:szCs w:val="22"/>
              </w:rPr>
            </w:pPr>
            <w:r>
              <w:rPr>
                <w:rStyle w:val="keyword"/>
                <w:rFonts w:ascii="Lucida Console" w:hAnsi="Lucida Console"/>
                <w:color w:val="66D9EF"/>
                <w:sz w:val="22"/>
                <w:szCs w:val="22"/>
              </w:rPr>
              <w:t>private</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static</w:t>
            </w:r>
            <w:r>
              <w:rPr>
                <w:rStyle w:val="line"/>
                <w:rFonts w:ascii="Lucida Console" w:hAnsi="Lucida Console"/>
                <w:color w:val="FFFFFF"/>
                <w:sz w:val="22"/>
                <w:szCs w:val="22"/>
              </w:rPr>
              <w:t xml:space="preserve"> SqlSessionFactory sqlSessionFactory;</w:t>
            </w:r>
            <w:r>
              <w:rPr>
                <w:rFonts w:ascii="Lucida Console" w:hAnsi="Lucida Console"/>
                <w:color w:val="657B83"/>
                <w:sz w:val="22"/>
                <w:szCs w:val="22"/>
              </w:rPr>
              <w:br/>
            </w:r>
            <w:r>
              <w:rPr>
                <w:rFonts w:ascii="Lucida Console" w:hAnsi="Lucida Console"/>
                <w:color w:val="657B83"/>
                <w:sz w:val="22"/>
                <w:szCs w:val="22"/>
              </w:rPr>
              <w:br/>
            </w:r>
            <w:r>
              <w:rPr>
                <w:rStyle w:val="meta"/>
                <w:rFonts w:ascii="Lucida Console" w:hAnsi="Lucida Console"/>
                <w:color w:val="FFFFFF"/>
                <w:sz w:val="22"/>
                <w:szCs w:val="22"/>
              </w:rPr>
              <w:t>@Test</w:t>
            </w:r>
            <w:r>
              <w:rPr>
                <w:rFonts w:ascii="Lucida Console" w:hAnsi="Lucida Console"/>
                <w:color w:val="657B83"/>
                <w:sz w:val="22"/>
                <w:szCs w:val="22"/>
              </w:rPr>
              <w:br/>
            </w:r>
            <w:r>
              <w:rPr>
                <w:rStyle w:val="keyword"/>
                <w:rFonts w:ascii="Lucida Console" w:hAnsi="Lucida Console"/>
                <w:color w:val="66D9EF"/>
                <w:sz w:val="22"/>
                <w:szCs w:val="22"/>
              </w:rPr>
              <w:t>public</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void</w:t>
            </w:r>
            <w:r>
              <w:rPr>
                <w:rStyle w:val="function"/>
                <w:rFonts w:ascii="Lucida Console" w:hAnsi="Lucida Console"/>
                <w:color w:val="FFFFFF"/>
                <w:sz w:val="22"/>
                <w:szCs w:val="22"/>
              </w:rPr>
              <w:t xml:space="preserve"> </w:t>
            </w:r>
            <w:r>
              <w:rPr>
                <w:rStyle w:val="21"/>
                <w:rFonts w:ascii="Lucida Console" w:hAnsi="Lucida Console"/>
                <w:color w:val="A6E22E"/>
                <w:sz w:val="22"/>
                <w:szCs w:val="22"/>
              </w:rPr>
              <w:t>testBatch</w:t>
            </w:r>
            <w:r>
              <w:rPr>
                <w:rStyle w:val="params"/>
                <w:rFonts w:ascii="Lucida Console" w:hAnsi="Lucida Console"/>
                <w:color w:val="FFFFFF"/>
                <w:sz w:val="22"/>
                <w:szCs w:val="22"/>
              </w:rPr>
              <w:t>()</w:t>
            </w:r>
            <w:r>
              <w:rPr>
                <w:rStyle w:val="function"/>
                <w:rFonts w:ascii="Lucida Console" w:hAnsi="Lucida Console"/>
                <w:color w:val="FFFFFF"/>
                <w:sz w:val="22"/>
                <w:szCs w:val="22"/>
              </w:rPr>
              <w:t xml:space="preserve"> </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创建要插入的用户的名字的数组</w:t>
            </w:r>
            <w:r>
              <w:rPr>
                <w:rFonts w:ascii="Lucida Console" w:hAnsi="Lucida Console"/>
                <w:color w:val="657B83"/>
                <w:sz w:val="22"/>
                <w:szCs w:val="22"/>
              </w:rPr>
              <w:br/>
            </w:r>
            <w:r>
              <w:rPr>
                <w:rStyle w:val="line"/>
                <w:rFonts w:ascii="Lucida Console" w:hAnsi="Lucida Console"/>
                <w:color w:val="FFFFFF"/>
                <w:sz w:val="22"/>
                <w:szCs w:val="22"/>
              </w:rPr>
              <w:t xml:space="preserve">    List&lt;String&gt; names = </w:t>
            </w:r>
            <w:r>
              <w:rPr>
                <w:rStyle w:val="keyword"/>
                <w:rFonts w:ascii="Lucida Console" w:hAnsi="Lucida Console"/>
                <w:color w:val="66D9EF"/>
                <w:sz w:val="22"/>
                <w:szCs w:val="22"/>
              </w:rPr>
              <w:t>new</w:t>
            </w:r>
            <w:r>
              <w:rPr>
                <w:rStyle w:val="line"/>
                <w:rFonts w:ascii="Lucida Console" w:hAnsi="Lucida Console"/>
                <w:color w:val="FFFFFF"/>
                <w:sz w:val="22"/>
                <w:szCs w:val="22"/>
              </w:rPr>
              <w:t xml:space="preserve"> ArrayList&lt;&gt;();</w:t>
            </w:r>
            <w:r>
              <w:rPr>
                <w:rFonts w:ascii="Lucida Console" w:hAnsi="Lucida Console"/>
                <w:color w:val="657B83"/>
                <w:sz w:val="22"/>
                <w:szCs w:val="22"/>
              </w:rPr>
              <w:br/>
            </w:r>
            <w:r>
              <w:rPr>
                <w:rStyle w:val="line"/>
                <w:rFonts w:ascii="Lucida Console" w:hAnsi="Lucida Console"/>
                <w:color w:val="FFFFFF"/>
                <w:sz w:val="22"/>
                <w:szCs w:val="22"/>
              </w:rPr>
              <w:t xml:space="preserve">    names.add(</w:t>
            </w:r>
            <w:r>
              <w:rPr>
                <w:rStyle w:val="string"/>
                <w:rFonts w:ascii="Lucida Console" w:hAnsi="Lucida Console"/>
                <w:color w:val="E6DB74"/>
                <w:sz w:val="22"/>
                <w:szCs w:val="22"/>
              </w:rPr>
              <w:t>"</w:t>
            </w:r>
            <w:r>
              <w:rPr>
                <w:rStyle w:val="string"/>
                <w:rFonts w:ascii="Lucida Console" w:hAnsi="Lucida Console"/>
                <w:color w:val="E6DB74"/>
                <w:sz w:val="22"/>
                <w:szCs w:val="22"/>
              </w:rPr>
              <w:t>占小狼</w:t>
            </w:r>
            <w:r>
              <w:rPr>
                <w:rStyle w:val="string"/>
                <w:rFonts w:ascii="Lucida Console" w:hAnsi="Lucida Console"/>
                <w:color w:val="E6DB74"/>
                <w:sz w:val="22"/>
                <w:szCs w:val="22"/>
              </w:rPr>
              <w:t>"</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names.add(</w:t>
            </w:r>
            <w:r>
              <w:rPr>
                <w:rStyle w:val="string"/>
                <w:rFonts w:ascii="Lucida Console" w:hAnsi="Lucida Console"/>
                <w:color w:val="E6DB74"/>
                <w:sz w:val="22"/>
                <w:szCs w:val="22"/>
              </w:rPr>
              <w:t>"</w:t>
            </w:r>
            <w:r>
              <w:rPr>
                <w:rStyle w:val="string"/>
                <w:rFonts w:ascii="Lucida Console" w:hAnsi="Lucida Console"/>
                <w:color w:val="E6DB74"/>
                <w:sz w:val="22"/>
                <w:szCs w:val="22"/>
              </w:rPr>
              <w:t>朱小厮</w:t>
            </w:r>
            <w:r>
              <w:rPr>
                <w:rStyle w:val="string"/>
                <w:rFonts w:ascii="Lucida Console" w:hAnsi="Lucida Console"/>
                <w:color w:val="E6DB74"/>
                <w:sz w:val="22"/>
                <w:szCs w:val="22"/>
              </w:rPr>
              <w:t>"</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names.add(</w:t>
            </w:r>
            <w:r>
              <w:rPr>
                <w:rStyle w:val="string"/>
                <w:rFonts w:ascii="Lucida Console" w:hAnsi="Lucida Console"/>
                <w:color w:val="E6DB74"/>
                <w:sz w:val="22"/>
                <w:szCs w:val="22"/>
              </w:rPr>
              <w:t>"</w:t>
            </w:r>
            <w:r>
              <w:rPr>
                <w:rStyle w:val="string"/>
                <w:rFonts w:ascii="Lucida Console" w:hAnsi="Lucida Console"/>
                <w:color w:val="E6DB74"/>
                <w:sz w:val="22"/>
                <w:szCs w:val="22"/>
              </w:rPr>
              <w:t>徐妈</w:t>
            </w:r>
            <w:r>
              <w:rPr>
                <w:rStyle w:val="string"/>
                <w:rFonts w:ascii="Lucida Console" w:hAnsi="Lucida Console"/>
                <w:color w:val="E6DB74"/>
                <w:sz w:val="22"/>
                <w:szCs w:val="22"/>
              </w:rPr>
              <w:t>"</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names.add(</w:t>
            </w:r>
            <w:r>
              <w:rPr>
                <w:rStyle w:val="string"/>
                <w:rFonts w:ascii="Lucida Console" w:hAnsi="Lucida Console"/>
                <w:color w:val="E6DB74"/>
                <w:sz w:val="22"/>
                <w:szCs w:val="22"/>
              </w:rPr>
              <w:t>"</w:t>
            </w:r>
            <w:r>
              <w:rPr>
                <w:rStyle w:val="string"/>
                <w:rFonts w:ascii="Lucida Console" w:hAnsi="Lucida Console"/>
                <w:color w:val="E6DB74"/>
                <w:sz w:val="22"/>
                <w:szCs w:val="22"/>
              </w:rPr>
              <w:t>飞哥</w:t>
            </w:r>
            <w:r>
              <w:rPr>
                <w:rStyle w:val="string"/>
                <w:rFonts w:ascii="Lucida Console" w:hAnsi="Lucida Console"/>
                <w:color w:val="E6DB74"/>
                <w:sz w:val="22"/>
                <w:szCs w:val="22"/>
              </w:rPr>
              <w:t>"</w:t>
            </w:r>
            <w:r>
              <w:rPr>
                <w:rStyle w:val="line"/>
                <w:rFonts w:ascii="Lucida Console" w:hAnsi="Lucida Console"/>
                <w:color w:val="FFFFFF"/>
                <w:sz w:val="22"/>
                <w:szCs w:val="22"/>
              </w:rPr>
              <w:t>);</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获得执行器类型为</w:t>
            </w:r>
            <w:r>
              <w:rPr>
                <w:rStyle w:val="comment"/>
                <w:rFonts w:ascii="Lucida Console" w:hAnsi="Lucida Console"/>
                <w:color w:val="75715E"/>
                <w:sz w:val="22"/>
                <w:szCs w:val="22"/>
              </w:rPr>
              <w:t xml:space="preserve"> Batch </w:t>
            </w:r>
            <w:r>
              <w:rPr>
                <w:rStyle w:val="comment"/>
                <w:rFonts w:ascii="Lucida Console" w:hAnsi="Lucida Console"/>
                <w:color w:val="75715E"/>
                <w:sz w:val="22"/>
                <w:szCs w:val="22"/>
              </w:rPr>
              <w:t>的</w:t>
            </w:r>
            <w:r>
              <w:rPr>
                <w:rStyle w:val="comment"/>
                <w:rFonts w:ascii="Lucida Console" w:hAnsi="Lucida Console"/>
                <w:color w:val="75715E"/>
                <w:sz w:val="22"/>
                <w:szCs w:val="22"/>
              </w:rPr>
              <w:t xml:space="preserve"> SqlSession </w:t>
            </w:r>
            <w:r>
              <w:rPr>
                <w:rStyle w:val="comment"/>
                <w:rFonts w:ascii="Lucida Console" w:hAnsi="Lucida Console"/>
                <w:color w:val="75715E"/>
                <w:sz w:val="22"/>
                <w:szCs w:val="22"/>
              </w:rPr>
              <w:t>对象，并且</w:t>
            </w:r>
            <w:r>
              <w:rPr>
                <w:rStyle w:val="comment"/>
                <w:rFonts w:ascii="Lucida Console" w:hAnsi="Lucida Console"/>
                <w:color w:val="75715E"/>
                <w:sz w:val="22"/>
                <w:szCs w:val="22"/>
              </w:rPr>
              <w:t xml:space="preserve"> autoCommit = false </w:t>
            </w:r>
            <w:r>
              <w:rPr>
                <w:rStyle w:val="comment"/>
                <w:rFonts w:ascii="Lucida Console" w:hAnsi="Lucida Console"/>
                <w:color w:val="75715E"/>
                <w:sz w:val="22"/>
                <w:szCs w:val="22"/>
              </w:rPr>
              <w:t>，禁止事务自动提交</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try</w:t>
            </w:r>
            <w:r>
              <w:rPr>
                <w:rStyle w:val="line"/>
                <w:rFonts w:ascii="Lucida Console" w:hAnsi="Lucida Console"/>
                <w:color w:val="FFFFFF"/>
                <w:sz w:val="22"/>
                <w:szCs w:val="22"/>
              </w:rPr>
              <w:t xml:space="preserve"> (SqlSession session = sqlSessionFactory.openSession(ExecutorType.BATCH, </w:t>
            </w:r>
            <w:r>
              <w:rPr>
                <w:rStyle w:val="keyword"/>
                <w:rFonts w:ascii="Lucida Console" w:hAnsi="Lucida Console"/>
                <w:color w:val="66D9EF"/>
                <w:sz w:val="22"/>
                <w:szCs w:val="22"/>
              </w:rPr>
              <w:t>false</w:t>
            </w:r>
            <w:r>
              <w:rPr>
                <w:rStyle w:val="line"/>
                <w:rFonts w:ascii="Lucida Console" w:hAnsi="Lucida Console"/>
                <w:color w:val="FFFFFF"/>
                <w:sz w:val="22"/>
                <w:szCs w:val="22"/>
              </w:rPr>
              <w:t>))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获得</w:t>
            </w:r>
            <w:r>
              <w:rPr>
                <w:rStyle w:val="comment"/>
                <w:rFonts w:ascii="Lucida Console" w:hAnsi="Lucida Console"/>
                <w:color w:val="75715E"/>
                <w:sz w:val="22"/>
                <w:szCs w:val="22"/>
              </w:rPr>
              <w:t xml:space="preserve"> Mapper </w:t>
            </w:r>
            <w:r>
              <w:rPr>
                <w:rStyle w:val="comment"/>
                <w:rFonts w:ascii="Lucida Console" w:hAnsi="Lucida Console"/>
                <w:color w:val="75715E"/>
                <w:sz w:val="22"/>
                <w:szCs w:val="22"/>
              </w:rPr>
              <w:t>对象</w:t>
            </w:r>
            <w:r>
              <w:rPr>
                <w:rFonts w:ascii="Lucida Console" w:hAnsi="Lucida Console"/>
                <w:color w:val="657B83"/>
                <w:sz w:val="22"/>
                <w:szCs w:val="22"/>
              </w:rPr>
              <w:br/>
            </w:r>
            <w:r>
              <w:rPr>
                <w:rStyle w:val="line"/>
                <w:rFonts w:ascii="Lucida Console" w:hAnsi="Lucida Console"/>
                <w:color w:val="FFFFFF"/>
                <w:sz w:val="22"/>
                <w:szCs w:val="22"/>
              </w:rPr>
              <w:t xml:space="preserve">        UserMapper mapper = session.getMapper(UserMapper.class);</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循环插入</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keyword"/>
                <w:rFonts w:ascii="Lucida Console" w:hAnsi="Lucida Console"/>
                <w:color w:val="66D9EF"/>
                <w:sz w:val="22"/>
                <w:szCs w:val="22"/>
              </w:rPr>
              <w:t>for</w:t>
            </w:r>
            <w:r>
              <w:rPr>
                <w:rStyle w:val="line"/>
                <w:rFonts w:ascii="Lucida Console" w:hAnsi="Lucida Console"/>
                <w:color w:val="FFFFFF"/>
                <w:sz w:val="22"/>
                <w:szCs w:val="22"/>
              </w:rPr>
              <w:t xml:space="preserve"> (String name : names) {</w:t>
            </w:r>
            <w:r>
              <w:rPr>
                <w:rFonts w:ascii="Lucida Console" w:hAnsi="Lucida Console"/>
                <w:color w:val="657B83"/>
                <w:sz w:val="22"/>
                <w:szCs w:val="22"/>
              </w:rPr>
              <w:br/>
            </w:r>
            <w:r>
              <w:rPr>
                <w:rStyle w:val="line"/>
                <w:rFonts w:ascii="Lucida Console" w:hAnsi="Lucida Console"/>
                <w:color w:val="FFFFFF"/>
                <w:sz w:val="22"/>
                <w:szCs w:val="22"/>
              </w:rPr>
              <w:t xml:space="preserve">            mapper.insertUser(name);</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提交批量操作</w:t>
            </w:r>
            <w:r>
              <w:rPr>
                <w:rFonts w:ascii="Lucida Console" w:hAnsi="Lucida Console"/>
                <w:color w:val="657B83"/>
                <w:sz w:val="22"/>
                <w:szCs w:val="22"/>
              </w:rPr>
              <w:br/>
            </w:r>
            <w:r>
              <w:rPr>
                <w:rStyle w:val="line"/>
                <w:rFonts w:ascii="Lucida Console" w:hAnsi="Lucida Console"/>
                <w:color w:val="FFFFFF"/>
                <w:sz w:val="22"/>
                <w:szCs w:val="22"/>
              </w:rPr>
              <w:t xml:space="preserve">        session.commit();</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w:t>
            </w:r>
          </w:p>
        </w:tc>
      </w:tr>
    </w:tbl>
    <w:p w:rsidR="002E4739" w:rsidRDefault="002E4739" w:rsidP="002E473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代码比较简单，胖友仔细看看。当然，还有另一种方式，代码如下：</w:t>
      </w:r>
    </w:p>
    <w:tbl>
      <w:tblPr>
        <w:tblW w:w="0" w:type="dxa"/>
        <w:tblCellMar>
          <w:top w:w="15" w:type="dxa"/>
          <w:left w:w="15" w:type="dxa"/>
          <w:bottom w:w="15" w:type="dxa"/>
          <w:right w:w="15" w:type="dxa"/>
        </w:tblCellMar>
        <w:tblLook w:val="04A0" w:firstRow="1" w:lastRow="0" w:firstColumn="1" w:lastColumn="0" w:noHBand="0" w:noVBand="1"/>
      </w:tblPr>
      <w:tblGrid>
        <w:gridCol w:w="4104"/>
      </w:tblGrid>
      <w:tr w:rsidR="002E4739" w:rsidTr="002E4739">
        <w:trPr>
          <w:trHeight w:val="525"/>
        </w:trPr>
        <w:tc>
          <w:tcPr>
            <w:tcW w:w="0" w:type="auto"/>
            <w:tcBorders>
              <w:top w:val="nil"/>
              <w:left w:val="nil"/>
              <w:bottom w:val="nil"/>
              <w:right w:val="nil"/>
            </w:tcBorders>
            <w:tcMar>
              <w:top w:w="0" w:type="dxa"/>
              <w:left w:w="0" w:type="dxa"/>
              <w:bottom w:w="0" w:type="dxa"/>
              <w:right w:w="0" w:type="dxa"/>
            </w:tcMar>
            <w:vAlign w:val="center"/>
            <w:hideMark/>
          </w:tcPr>
          <w:p w:rsidR="002E4739" w:rsidRDefault="002E4739">
            <w:pPr>
              <w:pStyle w:val="HTML0"/>
              <w:shd w:val="clear" w:color="auto" w:fill="272822"/>
              <w:rPr>
                <w:rFonts w:ascii="Lucida Console" w:hAnsi="Lucida Console"/>
                <w:color w:val="657B83"/>
                <w:sz w:val="22"/>
                <w:szCs w:val="22"/>
              </w:rPr>
            </w:pPr>
            <w:r>
              <w:rPr>
                <w:rStyle w:val="keyword"/>
                <w:rFonts w:ascii="Lucida Console" w:hAnsi="Lucida Console"/>
                <w:color w:val="66D9EF"/>
                <w:sz w:val="22"/>
                <w:szCs w:val="22"/>
              </w:rPr>
              <w:t>INSERT</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INTO</w:t>
            </w:r>
            <w:r>
              <w:rPr>
                <w:rStyle w:val="line"/>
                <w:rFonts w:ascii="Lucida Console" w:hAnsi="Lucida Console"/>
                <w:color w:val="FFFFFF"/>
                <w:sz w:val="22"/>
                <w:szCs w:val="22"/>
              </w:rPr>
              <w:t xml:space="preserve"> [</w:t>
            </w:r>
            <w:r>
              <w:rPr>
                <w:rStyle w:val="line"/>
                <w:rFonts w:ascii="Lucida Console" w:hAnsi="Lucida Console"/>
                <w:color w:val="FFFFFF"/>
                <w:sz w:val="22"/>
                <w:szCs w:val="22"/>
              </w:rPr>
              <w:t>表名</w:t>
            </w:r>
            <w:r>
              <w:rPr>
                <w:rStyle w:val="line"/>
                <w:rFonts w:ascii="Lucida Console" w:hAnsi="Lucida Console"/>
                <w:color w:val="FFFFFF"/>
                <w:sz w:val="22"/>
                <w:szCs w:val="22"/>
              </w:rPr>
              <w:t>]([</w:t>
            </w:r>
            <w:r>
              <w:rPr>
                <w:rStyle w:val="line"/>
                <w:rFonts w:ascii="Lucida Console" w:hAnsi="Lucida Console"/>
                <w:color w:val="FFFFFF"/>
                <w:sz w:val="22"/>
                <w:szCs w:val="22"/>
              </w:rPr>
              <w:t>列名</w:t>
            </w:r>
            <w:r>
              <w:rPr>
                <w:rStyle w:val="line"/>
                <w:rFonts w:ascii="Lucida Console" w:hAnsi="Lucida Console"/>
                <w:color w:val="FFFFFF"/>
                <w:sz w:val="22"/>
                <w:szCs w:val="22"/>
              </w:rPr>
              <w:t>],[</w:t>
            </w:r>
            <w:r>
              <w:rPr>
                <w:rStyle w:val="line"/>
                <w:rFonts w:ascii="Lucida Console" w:hAnsi="Lucida Console"/>
                <w:color w:val="FFFFFF"/>
                <w:sz w:val="22"/>
                <w:szCs w:val="22"/>
              </w:rPr>
              <w:t>列名</w:t>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keyword"/>
                <w:rFonts w:ascii="Lucida Console" w:hAnsi="Lucida Console"/>
                <w:color w:val="66D9EF"/>
                <w:sz w:val="22"/>
                <w:szCs w:val="22"/>
              </w:rPr>
              <w:t>VALUES</w:t>
            </w:r>
            <w:r>
              <w:rPr>
                <w:rFonts w:ascii="Lucida Console" w:hAnsi="Lucida Console"/>
                <w:color w:val="657B83"/>
                <w:sz w:val="22"/>
                <w:szCs w:val="22"/>
              </w:rPr>
              <w:br/>
            </w:r>
            <w:r>
              <w:rPr>
                <w:rStyle w:val="line"/>
                <w:rFonts w:ascii="Lucida Console" w:hAnsi="Lucida Console"/>
                <w:color w:val="FFFFFF"/>
                <w:sz w:val="22"/>
                <w:szCs w:val="22"/>
              </w:rPr>
              <w:t>([</w:t>
            </w:r>
            <w:r>
              <w:rPr>
                <w:rStyle w:val="line"/>
                <w:rFonts w:ascii="Lucida Console" w:hAnsi="Lucida Console"/>
                <w:color w:val="FFFFFF"/>
                <w:sz w:val="22"/>
                <w:szCs w:val="22"/>
              </w:rPr>
              <w:t>列值</w:t>
            </w:r>
            <w:r>
              <w:rPr>
                <w:rStyle w:val="line"/>
                <w:rFonts w:ascii="Lucida Console" w:hAnsi="Lucida Console"/>
                <w:color w:val="FFFFFF"/>
                <w:sz w:val="22"/>
                <w:szCs w:val="22"/>
              </w:rPr>
              <w:t>],[</w:t>
            </w:r>
            <w:r>
              <w:rPr>
                <w:rStyle w:val="line"/>
                <w:rFonts w:ascii="Lucida Console" w:hAnsi="Lucida Console"/>
                <w:color w:val="FFFFFF"/>
                <w:sz w:val="22"/>
                <w:szCs w:val="22"/>
              </w:rPr>
              <w:t>列值</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w:t>
            </w:r>
            <w:r>
              <w:rPr>
                <w:rStyle w:val="line"/>
                <w:rFonts w:ascii="Lucida Console" w:hAnsi="Lucida Console"/>
                <w:color w:val="FFFFFF"/>
                <w:sz w:val="22"/>
                <w:szCs w:val="22"/>
              </w:rPr>
              <w:t>列值</w:t>
            </w:r>
            <w:r>
              <w:rPr>
                <w:rStyle w:val="line"/>
                <w:rFonts w:ascii="Lucida Console" w:hAnsi="Lucida Console"/>
                <w:color w:val="FFFFFF"/>
                <w:sz w:val="22"/>
                <w:szCs w:val="22"/>
              </w:rPr>
              <w:t>],[</w:t>
            </w:r>
            <w:r>
              <w:rPr>
                <w:rStyle w:val="line"/>
                <w:rFonts w:ascii="Lucida Console" w:hAnsi="Lucida Console"/>
                <w:color w:val="FFFFFF"/>
                <w:sz w:val="22"/>
                <w:szCs w:val="22"/>
              </w:rPr>
              <w:t>列值</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w:t>
            </w:r>
            <w:r>
              <w:rPr>
                <w:rStyle w:val="line"/>
                <w:rFonts w:ascii="Lucida Console" w:hAnsi="Lucida Console"/>
                <w:color w:val="FFFFFF"/>
                <w:sz w:val="22"/>
                <w:szCs w:val="22"/>
              </w:rPr>
              <w:t>列值</w:t>
            </w:r>
            <w:r>
              <w:rPr>
                <w:rStyle w:val="line"/>
                <w:rFonts w:ascii="Lucida Console" w:hAnsi="Lucida Console"/>
                <w:color w:val="FFFFFF"/>
                <w:sz w:val="22"/>
                <w:szCs w:val="22"/>
              </w:rPr>
              <w:t>],[</w:t>
            </w:r>
            <w:r>
              <w:rPr>
                <w:rStyle w:val="line"/>
                <w:rFonts w:ascii="Lucida Console" w:hAnsi="Lucida Console"/>
                <w:color w:val="FFFFFF"/>
                <w:sz w:val="22"/>
                <w:szCs w:val="22"/>
              </w:rPr>
              <w:t>列值</w:t>
            </w:r>
            <w:r>
              <w:rPr>
                <w:rStyle w:val="line"/>
                <w:rFonts w:ascii="Lucida Console" w:hAnsi="Lucida Console"/>
                <w:color w:val="FFFFFF"/>
                <w:sz w:val="22"/>
                <w:szCs w:val="22"/>
              </w:rPr>
              <w:t>]));</w:t>
            </w:r>
          </w:p>
        </w:tc>
      </w:tr>
    </w:tbl>
    <w:p w:rsidR="002E4739" w:rsidRDefault="002E4739" w:rsidP="00FA61C5">
      <w:pPr>
        <w:widowControl/>
        <w:numPr>
          <w:ilvl w:val="0"/>
          <w:numId w:val="16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对于这种方式，需要保证单条</w:t>
      </w:r>
      <w:r>
        <w:rPr>
          <w:rFonts w:ascii="Lucida Sans Unicode" w:hAnsi="Lucida Sans Unicode" w:cs="Lucida Sans Unicode"/>
          <w:color w:val="1A1A1A"/>
          <w:szCs w:val="21"/>
        </w:rPr>
        <w:t xml:space="preserve"> SQL </w:t>
      </w:r>
      <w:r>
        <w:rPr>
          <w:rFonts w:ascii="Lucida Sans Unicode" w:hAnsi="Lucida Sans Unicode" w:cs="Lucida Sans Unicode"/>
          <w:color w:val="1A1A1A"/>
          <w:szCs w:val="21"/>
        </w:rPr>
        <w:t>不超过语句的最大限制</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max_allowed_packet</w:t>
      </w:r>
      <w:r>
        <w:rPr>
          <w:rFonts w:ascii="Lucida Sans Unicode" w:hAnsi="Lucida Sans Unicode" w:cs="Lucida Sans Unicode"/>
          <w:color w:val="1A1A1A"/>
          <w:szCs w:val="21"/>
        </w:rPr>
        <w:t> </w:t>
      </w:r>
      <w:r>
        <w:rPr>
          <w:rFonts w:ascii="Lucida Sans Unicode" w:hAnsi="Lucida Sans Unicode" w:cs="Lucida Sans Unicode"/>
          <w:color w:val="1A1A1A"/>
          <w:szCs w:val="21"/>
        </w:rPr>
        <w:t>大小，默认为</w:t>
      </w:r>
      <w:r>
        <w:rPr>
          <w:rFonts w:ascii="Lucida Sans Unicode" w:hAnsi="Lucida Sans Unicode" w:cs="Lucida Sans Unicode"/>
          <w:color w:val="1A1A1A"/>
          <w:szCs w:val="21"/>
        </w:rPr>
        <w:t xml:space="preserve"> 1 M </w:t>
      </w:r>
      <w:r>
        <w:rPr>
          <w:rFonts w:ascii="Lucida Sans Unicode" w:hAnsi="Lucida Sans Unicode" w:cs="Lucida Sans Unicode"/>
          <w:color w:val="1A1A1A"/>
          <w:szCs w:val="21"/>
        </w:rPr>
        <w:t>。</w:t>
      </w:r>
    </w:p>
    <w:p w:rsidR="002E4739" w:rsidRDefault="002E4739" w:rsidP="002E473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这两种方式的性能对比，可以看看</w:t>
      </w:r>
      <w:r>
        <w:rPr>
          <w:rFonts w:ascii="Lucida Sans Unicode" w:hAnsi="Lucida Sans Unicode" w:cs="Lucida Sans Unicode"/>
          <w:color w:val="1A1A1A"/>
        </w:rPr>
        <w:t> </w:t>
      </w:r>
      <w:hyperlink r:id="rId373"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w:t>
        </w:r>
        <w:r>
          <w:rPr>
            <w:rStyle w:val="a5"/>
            <w:rFonts w:ascii="Lucida Sans Unicode" w:hAnsi="Lucida Sans Unicode" w:cs="Lucida Sans Unicode"/>
            <w:color w:val="0088CC"/>
          </w:rPr>
          <w:t>实验</w:t>
        </w:r>
        <w:r>
          <w:rPr>
            <w:rStyle w:val="a5"/>
            <w:rFonts w:ascii="Lucida Sans Unicode" w:hAnsi="Lucida Sans Unicode" w:cs="Lucida Sans Unicode"/>
            <w:color w:val="0088CC"/>
          </w:rPr>
          <w:t>]mybatis</w:t>
        </w:r>
        <w:r>
          <w:rPr>
            <w:rStyle w:val="a5"/>
            <w:rFonts w:ascii="Lucida Sans Unicode" w:hAnsi="Lucida Sans Unicode" w:cs="Lucida Sans Unicode"/>
            <w:color w:val="0088CC"/>
          </w:rPr>
          <w:t>批量插入方式的比较》</w:t>
        </w:r>
      </w:hyperlink>
      <w:r>
        <w:rPr>
          <w:rFonts w:ascii="Lucida Sans Unicode" w:hAnsi="Lucida Sans Unicode" w:cs="Lucida Sans Unicode"/>
          <w:color w:val="1A1A1A"/>
        </w:rPr>
        <w:t> </w:t>
      </w:r>
      <w:r>
        <w:rPr>
          <w:rFonts w:ascii="Lucida Sans Unicode" w:hAnsi="Lucida Sans Unicode" w:cs="Lucida Sans Unicode"/>
          <w:color w:val="1A1A1A"/>
        </w:rPr>
        <w:t>。</w:t>
      </w:r>
    </w:p>
    <w:p w:rsidR="002966E1" w:rsidRDefault="002966E1" w:rsidP="002966E1">
      <w:pPr>
        <w:pStyle w:val="2"/>
      </w:pPr>
      <w:r>
        <w:rPr>
          <w:rFonts w:hint="eastAsia"/>
          <w:b w:val="0"/>
        </w:rPr>
        <w:t>24.</w:t>
      </w:r>
      <w:r w:rsidRPr="002966E1">
        <w:t xml:space="preserve"> </w:t>
      </w:r>
      <w:r>
        <w:t>Mybatis 能否执行一对一、一对多的关联查询吗？都有哪些实现方式，以及它们之间的区别。</w:t>
      </w:r>
    </w:p>
    <w:p w:rsidR="002966E1" w:rsidRDefault="002966E1" w:rsidP="002966E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能，</w:t>
      </w:r>
      <w:r>
        <w:rPr>
          <w:rFonts w:ascii="Lucida Sans Unicode" w:hAnsi="Lucida Sans Unicode" w:cs="Lucida Sans Unicode"/>
          <w:color w:val="1A1A1A"/>
        </w:rPr>
        <w:t xml:space="preserve">Mybatis </w:t>
      </w:r>
      <w:r>
        <w:rPr>
          <w:rFonts w:ascii="Lucida Sans Unicode" w:hAnsi="Lucida Sans Unicode" w:cs="Lucida Sans Unicode"/>
          <w:color w:val="1A1A1A"/>
        </w:rPr>
        <w:t>不仅可以执行一对一、一对多的关联查询，还可以执行多对一，多对多的关联查询。</w:t>
      </w:r>
    </w:p>
    <w:p w:rsidR="002966E1" w:rsidRDefault="002966E1" w:rsidP="00FA61C5">
      <w:pPr>
        <w:widowControl/>
        <w:numPr>
          <w:ilvl w:val="0"/>
          <w:numId w:val="16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多对一查询，其实就是一对一查询，只需要把</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selectOne(...)</w:t>
      </w:r>
      <w:r>
        <w:rPr>
          <w:rFonts w:ascii="Lucida Sans Unicode" w:hAnsi="Lucida Sans Unicode" w:cs="Lucida Sans Unicode"/>
          <w:color w:val="1A1A1A"/>
          <w:szCs w:val="21"/>
        </w:rPr>
        <w:t> </w:t>
      </w:r>
      <w:r>
        <w:rPr>
          <w:rFonts w:ascii="Lucida Sans Unicode" w:hAnsi="Lucida Sans Unicode" w:cs="Lucida Sans Unicode"/>
          <w:color w:val="1A1A1A"/>
          <w:szCs w:val="21"/>
        </w:rPr>
        <w:t>修改为</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selectList(...)</w:t>
      </w:r>
      <w:r>
        <w:rPr>
          <w:rFonts w:ascii="Lucida Sans Unicode" w:hAnsi="Lucida Sans Unicode" w:cs="Lucida Sans Unicode"/>
          <w:color w:val="1A1A1A"/>
          <w:szCs w:val="21"/>
        </w:rPr>
        <w:t> </w:t>
      </w:r>
      <w:r>
        <w:rPr>
          <w:rFonts w:ascii="Lucida Sans Unicode" w:hAnsi="Lucida Sans Unicode" w:cs="Lucida Sans Unicode"/>
          <w:color w:val="1A1A1A"/>
          <w:szCs w:val="21"/>
        </w:rPr>
        <w:t>即可。案例可见</w:t>
      </w:r>
      <w:r>
        <w:rPr>
          <w:rFonts w:ascii="Lucida Sans Unicode" w:hAnsi="Lucida Sans Unicode" w:cs="Lucida Sans Unicode"/>
          <w:color w:val="1A1A1A"/>
          <w:szCs w:val="21"/>
        </w:rPr>
        <w:t> </w:t>
      </w:r>
      <w:hyperlink r:id="rId374" w:tgtFrame="_blank" w:history="1">
        <w:r>
          <w:rPr>
            <w:rStyle w:val="a5"/>
            <w:rFonts w:ascii="Lucida Sans Unicode" w:hAnsi="Lucida Sans Unicode" w:cs="Lucida Sans Unicode"/>
            <w:color w:val="0088CC"/>
            <w:szCs w:val="21"/>
          </w:rPr>
          <w:t>《</w:t>
        </w:r>
        <w:r>
          <w:rPr>
            <w:rStyle w:val="a5"/>
            <w:rFonts w:ascii="Lucida Sans Unicode" w:hAnsi="Lucida Sans Unicode" w:cs="Lucida Sans Unicode"/>
            <w:color w:val="0088CC"/>
            <w:szCs w:val="21"/>
          </w:rPr>
          <w:t>MyBatis</w:t>
        </w:r>
        <w:r>
          <w:rPr>
            <w:rStyle w:val="a5"/>
            <w:rFonts w:ascii="Lucida Sans Unicode" w:hAnsi="Lucida Sans Unicode" w:cs="Lucida Sans Unicode"/>
            <w:color w:val="0088CC"/>
            <w:szCs w:val="21"/>
          </w:rPr>
          <w:t>：多对一表关系详解》</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2966E1" w:rsidRDefault="002966E1" w:rsidP="00FA61C5">
      <w:pPr>
        <w:widowControl/>
        <w:numPr>
          <w:ilvl w:val="0"/>
          <w:numId w:val="16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多对多查询，其实就是一对多查询，只需要把</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#selectOne(...)</w:t>
      </w:r>
      <w:r>
        <w:rPr>
          <w:rFonts w:ascii="Lucida Sans Unicode" w:hAnsi="Lucida Sans Unicode" w:cs="Lucida Sans Unicode"/>
          <w:color w:val="1A1A1A"/>
          <w:szCs w:val="21"/>
        </w:rPr>
        <w:t> </w:t>
      </w:r>
      <w:r>
        <w:rPr>
          <w:rFonts w:ascii="Lucida Sans Unicode" w:hAnsi="Lucida Sans Unicode" w:cs="Lucida Sans Unicode"/>
          <w:color w:val="1A1A1A"/>
          <w:szCs w:val="21"/>
        </w:rPr>
        <w:t>修改为</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selectList(...)</w:t>
      </w:r>
      <w:r>
        <w:rPr>
          <w:rFonts w:ascii="Lucida Sans Unicode" w:hAnsi="Lucida Sans Unicode" w:cs="Lucida Sans Unicode"/>
          <w:color w:val="1A1A1A"/>
          <w:szCs w:val="21"/>
        </w:rPr>
        <w:t> </w:t>
      </w:r>
      <w:r>
        <w:rPr>
          <w:rFonts w:ascii="Lucida Sans Unicode" w:hAnsi="Lucida Sans Unicode" w:cs="Lucida Sans Unicode"/>
          <w:color w:val="1A1A1A"/>
          <w:szCs w:val="21"/>
        </w:rPr>
        <w:t>即可。案例可见</w:t>
      </w:r>
      <w:r>
        <w:rPr>
          <w:rFonts w:ascii="Lucida Sans Unicode" w:hAnsi="Lucida Sans Unicode" w:cs="Lucida Sans Unicode"/>
          <w:color w:val="1A1A1A"/>
          <w:szCs w:val="21"/>
        </w:rPr>
        <w:t> </w:t>
      </w:r>
      <w:hyperlink r:id="rId375" w:tgtFrame="_blank" w:history="1">
        <w:r>
          <w:rPr>
            <w:rStyle w:val="a5"/>
            <w:rFonts w:ascii="Lucida Sans Unicode" w:hAnsi="Lucida Sans Unicode" w:cs="Lucida Sans Unicode"/>
            <w:color w:val="0088CC"/>
            <w:szCs w:val="21"/>
          </w:rPr>
          <w:t>《【</w:t>
        </w:r>
        <w:r>
          <w:rPr>
            <w:rStyle w:val="a5"/>
            <w:rFonts w:ascii="Lucida Sans Unicode" w:hAnsi="Lucida Sans Unicode" w:cs="Lucida Sans Unicode"/>
            <w:color w:val="0088CC"/>
            <w:szCs w:val="21"/>
          </w:rPr>
          <w:t>MyBatis</w:t>
        </w:r>
        <w:r>
          <w:rPr>
            <w:rStyle w:val="a5"/>
            <w:rFonts w:ascii="Lucida Sans Unicode" w:hAnsi="Lucida Sans Unicode" w:cs="Lucida Sans Unicode"/>
            <w:color w:val="0088CC"/>
            <w:szCs w:val="21"/>
          </w:rPr>
          <w:t>学习</w:t>
        </w:r>
        <w:r>
          <w:rPr>
            <w:rStyle w:val="a5"/>
            <w:rFonts w:ascii="Lucida Sans Unicode" w:hAnsi="Lucida Sans Unicode" w:cs="Lucida Sans Unicode"/>
            <w:color w:val="0088CC"/>
            <w:szCs w:val="21"/>
          </w:rPr>
          <w:t>10</w:t>
        </w:r>
        <w:r>
          <w:rPr>
            <w:rStyle w:val="a5"/>
            <w:rFonts w:ascii="Lucida Sans Unicode" w:hAnsi="Lucida Sans Unicode" w:cs="Lucida Sans Unicode"/>
            <w:color w:val="0088CC"/>
            <w:szCs w:val="21"/>
          </w:rPr>
          <w:t>】高级映射之多对多查询》</w:t>
        </w:r>
      </w:hyperlink>
      <w:r>
        <w:rPr>
          <w:rFonts w:ascii="Lucida Sans Unicode" w:hAnsi="Lucida Sans Unicode" w:cs="Lucida Sans Unicode"/>
          <w:color w:val="1A1A1A"/>
          <w:szCs w:val="21"/>
        </w:rPr>
        <w:t>。</w:t>
      </w:r>
    </w:p>
    <w:p w:rsidR="002966E1" w:rsidRDefault="00167304" w:rsidP="002966E1">
      <w:pPr>
        <w:spacing w:before="300" w:after="300"/>
        <w:rPr>
          <w:rFonts w:ascii="宋体" w:hAnsi="宋体" w:cs="宋体"/>
          <w:sz w:val="24"/>
          <w:szCs w:val="24"/>
        </w:rPr>
      </w:pPr>
      <w:r>
        <w:pict>
          <v:rect id="_x0000_i1044" style="width:0;height:0" o:hralign="center" o:hrstd="t" o:hrnoshade="t" o:hr="t" fillcolor="#1a1a1a" stroked="f"/>
        </w:pict>
      </w:r>
    </w:p>
    <w:p w:rsidR="002966E1" w:rsidRDefault="002966E1" w:rsidP="002966E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关联对象查询，有两种实现方式：</w:t>
      </w:r>
    </w:p>
    <w:p w:rsidR="002966E1" w:rsidRDefault="002966E1" w:rsidP="00FA61C5">
      <w:pPr>
        <w:widowControl/>
        <w:numPr>
          <w:ilvl w:val="0"/>
          <w:numId w:val="16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一种是单独发送一个</w:t>
      </w:r>
      <w:r>
        <w:rPr>
          <w:rFonts w:ascii="Lucida Sans Unicode" w:hAnsi="Lucida Sans Unicode" w:cs="Lucida Sans Unicode"/>
          <w:color w:val="1A1A1A"/>
          <w:szCs w:val="21"/>
        </w:rPr>
        <w:t xml:space="preserve"> SQL </w:t>
      </w:r>
      <w:r>
        <w:rPr>
          <w:rFonts w:ascii="Lucida Sans Unicode" w:hAnsi="Lucida Sans Unicode" w:cs="Lucida Sans Unicode"/>
          <w:color w:val="1A1A1A"/>
          <w:szCs w:val="21"/>
        </w:rPr>
        <w:t>去查询关联对象，赋给主对象，然后返回主对象。好处是多条</w:t>
      </w:r>
      <w:r>
        <w:rPr>
          <w:rFonts w:ascii="Lucida Sans Unicode" w:hAnsi="Lucida Sans Unicode" w:cs="Lucida Sans Unicode"/>
          <w:color w:val="1A1A1A"/>
          <w:szCs w:val="21"/>
        </w:rPr>
        <w:t xml:space="preserve"> SQL </w:t>
      </w:r>
      <w:r>
        <w:rPr>
          <w:rFonts w:ascii="Lucida Sans Unicode" w:hAnsi="Lucida Sans Unicode" w:cs="Lucida Sans Unicode"/>
          <w:color w:val="1A1A1A"/>
          <w:szCs w:val="21"/>
        </w:rPr>
        <w:t>分开，相对简单，坏处是发起的</w:t>
      </w:r>
      <w:r>
        <w:rPr>
          <w:rFonts w:ascii="Lucida Sans Unicode" w:hAnsi="Lucida Sans Unicode" w:cs="Lucida Sans Unicode"/>
          <w:color w:val="1A1A1A"/>
          <w:szCs w:val="21"/>
        </w:rPr>
        <w:t xml:space="preserve"> SQL </w:t>
      </w:r>
      <w:r>
        <w:rPr>
          <w:rFonts w:ascii="Lucida Sans Unicode" w:hAnsi="Lucida Sans Unicode" w:cs="Lucida Sans Unicode"/>
          <w:color w:val="1A1A1A"/>
          <w:szCs w:val="21"/>
        </w:rPr>
        <w:t>可能会比较多。</w:t>
      </w:r>
    </w:p>
    <w:p w:rsidR="002966E1" w:rsidRDefault="002966E1" w:rsidP="00FA61C5">
      <w:pPr>
        <w:widowControl/>
        <w:numPr>
          <w:ilvl w:val="0"/>
          <w:numId w:val="16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另一种是使用嵌套查询，嵌套查询的含义为使用</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join</w:t>
      </w:r>
      <w:r>
        <w:rPr>
          <w:rFonts w:ascii="Lucida Sans Unicode" w:hAnsi="Lucida Sans Unicode" w:cs="Lucida Sans Unicode"/>
          <w:color w:val="1A1A1A"/>
          <w:szCs w:val="21"/>
        </w:rPr>
        <w:t> </w:t>
      </w:r>
      <w:r>
        <w:rPr>
          <w:rFonts w:ascii="Lucida Sans Unicode" w:hAnsi="Lucida Sans Unicode" w:cs="Lucida Sans Unicode"/>
          <w:color w:val="1A1A1A"/>
          <w:szCs w:val="21"/>
        </w:rPr>
        <w:t>查询，一部分列是</w:t>
      </w:r>
      <w:r>
        <w:rPr>
          <w:rFonts w:ascii="Lucida Sans Unicode" w:hAnsi="Lucida Sans Unicode" w:cs="Lucida Sans Unicode"/>
          <w:color w:val="1A1A1A"/>
          <w:szCs w:val="21"/>
        </w:rPr>
        <w:t xml:space="preserve"> A </w:t>
      </w:r>
      <w:r>
        <w:rPr>
          <w:rFonts w:ascii="Lucida Sans Unicode" w:hAnsi="Lucida Sans Unicode" w:cs="Lucida Sans Unicode"/>
          <w:color w:val="1A1A1A"/>
          <w:szCs w:val="21"/>
        </w:rPr>
        <w:t>对象的属性值，另外一部分列是关联对象</w:t>
      </w:r>
      <w:r>
        <w:rPr>
          <w:rFonts w:ascii="Lucida Sans Unicode" w:hAnsi="Lucida Sans Unicode" w:cs="Lucida Sans Unicode"/>
          <w:color w:val="1A1A1A"/>
          <w:szCs w:val="21"/>
        </w:rPr>
        <w:t xml:space="preserve"> B </w:t>
      </w:r>
      <w:r>
        <w:rPr>
          <w:rFonts w:ascii="Lucida Sans Unicode" w:hAnsi="Lucida Sans Unicode" w:cs="Lucida Sans Unicode"/>
          <w:color w:val="1A1A1A"/>
          <w:szCs w:val="21"/>
        </w:rPr>
        <w:t>的属性值。好处是只发一个</w:t>
      </w:r>
      <w:r>
        <w:rPr>
          <w:rFonts w:ascii="Lucida Sans Unicode" w:hAnsi="Lucida Sans Unicode" w:cs="Lucida Sans Unicode"/>
          <w:color w:val="1A1A1A"/>
          <w:szCs w:val="21"/>
        </w:rPr>
        <w:t xml:space="preserve"> SQL </w:t>
      </w:r>
      <w:r>
        <w:rPr>
          <w:rFonts w:ascii="Lucida Sans Unicode" w:hAnsi="Lucida Sans Unicode" w:cs="Lucida Sans Unicode"/>
          <w:color w:val="1A1A1A"/>
          <w:szCs w:val="21"/>
        </w:rPr>
        <w:t>查询，就可以把主对象和其关联对象查出来，坏处是</w:t>
      </w:r>
      <w:r>
        <w:rPr>
          <w:rFonts w:ascii="Lucida Sans Unicode" w:hAnsi="Lucida Sans Unicode" w:cs="Lucida Sans Unicode"/>
          <w:color w:val="1A1A1A"/>
          <w:szCs w:val="21"/>
        </w:rPr>
        <w:t xml:space="preserve"> SQL </w:t>
      </w:r>
      <w:r>
        <w:rPr>
          <w:rFonts w:ascii="Lucida Sans Unicode" w:hAnsi="Lucida Sans Unicode" w:cs="Lucida Sans Unicode"/>
          <w:color w:val="1A1A1A"/>
          <w:szCs w:val="21"/>
        </w:rPr>
        <w:t>可能比较复杂。</w:t>
      </w:r>
    </w:p>
    <w:p w:rsidR="002966E1" w:rsidRDefault="002966E1" w:rsidP="002966E1">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那么问题来了，</w:t>
      </w:r>
      <w:r>
        <w:rPr>
          <w:rStyle w:val="HTML"/>
          <w:rFonts w:ascii="Lucida Console" w:hAnsi="Lucida Console"/>
          <w:color w:val="1A1A1A"/>
          <w:sz w:val="21"/>
          <w:szCs w:val="21"/>
          <w:bdr w:val="single" w:sz="6" w:space="1" w:color="CCCCCC" w:frame="1"/>
          <w:shd w:val="clear" w:color="auto" w:fill="DDDDDD"/>
        </w:rPr>
        <w:t>join</w:t>
      </w:r>
      <w:r>
        <w:rPr>
          <w:rFonts w:ascii="Lucida Sans Unicode" w:hAnsi="Lucida Sans Unicode" w:cs="Lucida Sans Unicode"/>
          <w:color w:val="1A1A1A"/>
        </w:rPr>
        <w:t> </w:t>
      </w:r>
      <w:r>
        <w:rPr>
          <w:rFonts w:ascii="Lucida Sans Unicode" w:hAnsi="Lucida Sans Unicode" w:cs="Lucida Sans Unicode"/>
          <w:color w:val="1A1A1A"/>
        </w:rPr>
        <w:t>查询出来</w:t>
      </w:r>
      <w:r>
        <w:rPr>
          <w:rFonts w:ascii="Lucida Sans Unicode" w:hAnsi="Lucida Sans Unicode" w:cs="Lucida Sans Unicode"/>
          <w:color w:val="1A1A1A"/>
        </w:rPr>
        <w:t xml:space="preserve"> 100 </w:t>
      </w:r>
      <w:r>
        <w:rPr>
          <w:rFonts w:ascii="Lucida Sans Unicode" w:hAnsi="Lucida Sans Unicode" w:cs="Lucida Sans Unicode"/>
          <w:color w:val="1A1A1A"/>
        </w:rPr>
        <w:t>条记录，如何确定主对象是</w:t>
      </w:r>
      <w:r>
        <w:rPr>
          <w:rFonts w:ascii="Lucida Sans Unicode" w:hAnsi="Lucida Sans Unicode" w:cs="Lucida Sans Unicode"/>
          <w:color w:val="1A1A1A"/>
        </w:rPr>
        <w:t xml:space="preserve"> 5 </w:t>
      </w:r>
      <w:r>
        <w:rPr>
          <w:rFonts w:ascii="Lucida Sans Unicode" w:hAnsi="Lucida Sans Unicode" w:cs="Lucida Sans Unicode"/>
          <w:color w:val="1A1A1A"/>
        </w:rPr>
        <w:t>个，而不是</w:t>
      </w:r>
      <w:r>
        <w:rPr>
          <w:rFonts w:ascii="Lucida Sans Unicode" w:hAnsi="Lucida Sans Unicode" w:cs="Lucida Sans Unicode"/>
          <w:color w:val="1A1A1A"/>
        </w:rPr>
        <w:t xml:space="preserve"> 100 </w:t>
      </w:r>
      <w:r>
        <w:rPr>
          <w:rFonts w:ascii="Lucida Sans Unicode" w:hAnsi="Lucida Sans Unicode" w:cs="Lucida Sans Unicode"/>
          <w:color w:val="1A1A1A"/>
        </w:rPr>
        <w:t>个呢？其去重复的原理是</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&lt;resultMap&gt;</w:t>
      </w:r>
      <w:r>
        <w:rPr>
          <w:rFonts w:ascii="Lucida Sans Unicode" w:hAnsi="Lucida Sans Unicode" w:cs="Lucida Sans Unicode"/>
          <w:color w:val="1A1A1A"/>
        </w:rPr>
        <w:t> </w:t>
      </w:r>
      <w:r>
        <w:rPr>
          <w:rFonts w:ascii="Lucida Sans Unicode" w:hAnsi="Lucida Sans Unicode" w:cs="Lucida Sans Unicode"/>
          <w:color w:val="1A1A1A"/>
        </w:rPr>
        <w:t>标签内的</w:t>
      </w:r>
      <w:r>
        <w:rPr>
          <w:rStyle w:val="HTML"/>
          <w:rFonts w:ascii="Lucida Console" w:hAnsi="Lucida Console"/>
          <w:color w:val="1A1A1A"/>
          <w:sz w:val="21"/>
          <w:szCs w:val="21"/>
          <w:bdr w:val="single" w:sz="6" w:space="1" w:color="CCCCCC" w:frame="1"/>
          <w:shd w:val="clear" w:color="auto" w:fill="DDDDDD"/>
        </w:rPr>
        <w:t>&lt;id&gt;</w:t>
      </w:r>
      <w:r>
        <w:rPr>
          <w:rFonts w:ascii="Lucida Sans Unicode" w:hAnsi="Lucida Sans Unicode" w:cs="Lucida Sans Unicode"/>
          <w:color w:val="1A1A1A"/>
        </w:rPr>
        <w:t> </w:t>
      </w:r>
      <w:r>
        <w:rPr>
          <w:rFonts w:ascii="Lucida Sans Unicode" w:hAnsi="Lucida Sans Unicode" w:cs="Lucida Sans Unicode"/>
          <w:color w:val="1A1A1A"/>
        </w:rPr>
        <w:t>子标签，指定了唯一确定一条记录的</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id</w:t>
      </w:r>
      <w:r>
        <w:rPr>
          <w:rFonts w:ascii="Lucida Sans Unicode" w:hAnsi="Lucida Sans Unicode" w:cs="Lucida Sans Unicode"/>
          <w:color w:val="1A1A1A"/>
        </w:rPr>
        <w:t> </w:t>
      </w:r>
      <w:r>
        <w:rPr>
          <w:rFonts w:ascii="Lucida Sans Unicode" w:hAnsi="Lucida Sans Unicode" w:cs="Lucida Sans Unicode"/>
          <w:color w:val="1A1A1A"/>
        </w:rPr>
        <w:t>列。</w:t>
      </w:r>
      <w:r>
        <w:rPr>
          <w:rFonts w:ascii="Lucida Sans Unicode" w:hAnsi="Lucida Sans Unicode" w:cs="Lucida Sans Unicode"/>
          <w:color w:val="1A1A1A"/>
        </w:rPr>
        <w:t xml:space="preserve">Mybatis </w:t>
      </w:r>
      <w:r>
        <w:rPr>
          <w:rFonts w:ascii="Lucida Sans Unicode" w:hAnsi="Lucida Sans Unicode" w:cs="Lucida Sans Unicode"/>
          <w:color w:val="1A1A1A"/>
        </w:rPr>
        <w:t>会根据</w:t>
      </w:r>
      <w:r>
        <w:rPr>
          <w:rStyle w:val="HTML"/>
          <w:rFonts w:ascii="Lucida Console" w:hAnsi="Lucida Console"/>
          <w:color w:val="1A1A1A"/>
          <w:sz w:val="21"/>
          <w:szCs w:val="21"/>
          <w:bdr w:val="single" w:sz="6" w:space="1" w:color="CCCCCC" w:frame="1"/>
          <w:shd w:val="clear" w:color="auto" w:fill="DDDDDD"/>
        </w:rPr>
        <w:t>&lt;id&gt;</w:t>
      </w:r>
      <w:r>
        <w:rPr>
          <w:rFonts w:ascii="Lucida Sans Unicode" w:hAnsi="Lucida Sans Unicode" w:cs="Lucida Sans Unicode"/>
          <w:color w:val="1A1A1A"/>
        </w:rPr>
        <w:t> </w:t>
      </w:r>
      <w:r>
        <w:rPr>
          <w:rFonts w:ascii="Lucida Sans Unicode" w:hAnsi="Lucida Sans Unicode" w:cs="Lucida Sans Unicode"/>
          <w:color w:val="1A1A1A"/>
        </w:rPr>
        <w:t>列值来完成</w:t>
      </w:r>
      <w:r>
        <w:rPr>
          <w:rFonts w:ascii="Lucida Sans Unicode" w:hAnsi="Lucida Sans Unicode" w:cs="Lucida Sans Unicode"/>
          <w:color w:val="1A1A1A"/>
        </w:rPr>
        <w:t xml:space="preserve"> 100 </w:t>
      </w:r>
      <w:r>
        <w:rPr>
          <w:rFonts w:ascii="Lucida Sans Unicode" w:hAnsi="Lucida Sans Unicode" w:cs="Lucida Sans Unicode"/>
          <w:color w:val="1A1A1A"/>
        </w:rPr>
        <w:t>条记录的去重复功能，</w:t>
      </w:r>
      <w:r>
        <w:rPr>
          <w:rStyle w:val="HTML"/>
          <w:rFonts w:ascii="Lucida Console" w:hAnsi="Lucida Console"/>
          <w:color w:val="1A1A1A"/>
          <w:sz w:val="21"/>
          <w:szCs w:val="21"/>
          <w:bdr w:val="single" w:sz="6" w:space="1" w:color="CCCCCC" w:frame="1"/>
          <w:shd w:val="clear" w:color="auto" w:fill="DDDDDD"/>
        </w:rPr>
        <w:t>&lt;id&gt;</w:t>
      </w:r>
      <w:r>
        <w:rPr>
          <w:rFonts w:ascii="Lucida Sans Unicode" w:hAnsi="Lucida Sans Unicode" w:cs="Lucida Sans Unicode"/>
          <w:color w:val="1A1A1A"/>
        </w:rPr>
        <w:t> </w:t>
      </w:r>
      <w:r>
        <w:rPr>
          <w:rFonts w:ascii="Lucida Sans Unicode" w:hAnsi="Lucida Sans Unicode" w:cs="Lucida Sans Unicode"/>
          <w:color w:val="1A1A1A"/>
        </w:rPr>
        <w:t>可以有多个，代表了联合主键的语意。</w:t>
      </w:r>
    </w:p>
    <w:p w:rsidR="002966E1" w:rsidRDefault="002966E1" w:rsidP="002966E1">
      <w:pPr>
        <w:pStyle w:val="2"/>
      </w:pPr>
      <w:r>
        <w:rPr>
          <w:rFonts w:hint="eastAsia"/>
        </w:rPr>
        <w:t>25.</w:t>
      </w:r>
      <w:r>
        <w:t>简述 Mybatis 的插件运行原理？以及如何编写一个插件？</w:t>
      </w:r>
    </w:p>
    <w:p w:rsidR="002966E1" w:rsidRDefault="002966E1" w:rsidP="002966E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Mybatis </w:t>
      </w:r>
      <w:r>
        <w:rPr>
          <w:rFonts w:ascii="Lucida Sans Unicode" w:hAnsi="Lucida Sans Unicode" w:cs="Lucida Sans Unicode"/>
          <w:color w:val="1A1A1A"/>
        </w:rPr>
        <w:t>仅可以编写针对</w:t>
      </w:r>
      <w:r>
        <w:rPr>
          <w:rFonts w:ascii="Lucida Sans Unicode" w:hAnsi="Lucida Sans Unicode" w:cs="Lucida Sans Unicode"/>
          <w:color w:val="1A1A1A"/>
        </w:rPr>
        <w:t xml:space="preserve"> ParameterHandler</w:t>
      </w:r>
      <w:r>
        <w:rPr>
          <w:rFonts w:ascii="Lucida Sans Unicode" w:hAnsi="Lucida Sans Unicode" w:cs="Lucida Sans Unicode"/>
          <w:color w:val="1A1A1A"/>
        </w:rPr>
        <w:t>、</w:t>
      </w:r>
      <w:r>
        <w:rPr>
          <w:rFonts w:ascii="Lucida Sans Unicode" w:hAnsi="Lucida Sans Unicode" w:cs="Lucida Sans Unicode"/>
          <w:color w:val="1A1A1A"/>
        </w:rPr>
        <w:t>ResultSetHandler</w:t>
      </w:r>
      <w:r>
        <w:rPr>
          <w:rFonts w:ascii="Lucida Sans Unicode" w:hAnsi="Lucida Sans Unicode" w:cs="Lucida Sans Unicode"/>
          <w:color w:val="1A1A1A"/>
        </w:rPr>
        <w:t>、</w:t>
      </w:r>
      <w:r>
        <w:rPr>
          <w:rFonts w:ascii="Lucida Sans Unicode" w:hAnsi="Lucida Sans Unicode" w:cs="Lucida Sans Unicode"/>
          <w:color w:val="1A1A1A"/>
        </w:rPr>
        <w:t>StatementHandler</w:t>
      </w:r>
      <w:r>
        <w:rPr>
          <w:rFonts w:ascii="Lucida Sans Unicode" w:hAnsi="Lucida Sans Unicode" w:cs="Lucida Sans Unicode"/>
          <w:color w:val="1A1A1A"/>
        </w:rPr>
        <w:t>、</w:t>
      </w:r>
      <w:r>
        <w:rPr>
          <w:rFonts w:ascii="Lucida Sans Unicode" w:hAnsi="Lucida Sans Unicode" w:cs="Lucida Sans Unicode"/>
          <w:color w:val="1A1A1A"/>
        </w:rPr>
        <w:t xml:space="preserve">Executor </w:t>
      </w:r>
      <w:r>
        <w:rPr>
          <w:rFonts w:ascii="Lucida Sans Unicode" w:hAnsi="Lucida Sans Unicode" w:cs="Lucida Sans Unicode"/>
          <w:color w:val="1A1A1A"/>
        </w:rPr>
        <w:t>这</w:t>
      </w:r>
      <w:r>
        <w:rPr>
          <w:rFonts w:ascii="Lucida Sans Unicode" w:hAnsi="Lucida Sans Unicode" w:cs="Lucida Sans Unicode"/>
          <w:color w:val="1A1A1A"/>
        </w:rPr>
        <w:t xml:space="preserve"> 4 </w:t>
      </w:r>
      <w:r>
        <w:rPr>
          <w:rFonts w:ascii="Lucida Sans Unicode" w:hAnsi="Lucida Sans Unicode" w:cs="Lucida Sans Unicode"/>
          <w:color w:val="1A1A1A"/>
        </w:rPr>
        <w:t>种接口的插件。</w:t>
      </w:r>
    </w:p>
    <w:p w:rsidR="002966E1" w:rsidRDefault="002966E1" w:rsidP="002966E1">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 xml:space="preserve">Mybatis </w:t>
      </w:r>
      <w:r>
        <w:rPr>
          <w:rFonts w:ascii="Lucida Sans Unicode" w:hAnsi="Lucida Sans Unicode" w:cs="Lucida Sans Unicode"/>
          <w:color w:val="1A1A1A"/>
        </w:rPr>
        <w:t>使用</w:t>
      </w:r>
      <w:r>
        <w:rPr>
          <w:rFonts w:ascii="Lucida Sans Unicode" w:hAnsi="Lucida Sans Unicode" w:cs="Lucida Sans Unicode"/>
          <w:color w:val="1A1A1A"/>
        </w:rPr>
        <w:t xml:space="preserve"> JDK </w:t>
      </w:r>
      <w:r>
        <w:rPr>
          <w:rFonts w:ascii="Lucida Sans Unicode" w:hAnsi="Lucida Sans Unicode" w:cs="Lucida Sans Unicode"/>
          <w:color w:val="1A1A1A"/>
        </w:rPr>
        <w:t>的动态代理，为需要拦截的接口生成代理对象以实现接口方法拦截功能，每当执行这</w:t>
      </w:r>
      <w:r>
        <w:rPr>
          <w:rFonts w:ascii="Lucida Sans Unicode" w:hAnsi="Lucida Sans Unicode" w:cs="Lucida Sans Unicode"/>
          <w:color w:val="1A1A1A"/>
        </w:rPr>
        <w:t xml:space="preserve"> 4 </w:t>
      </w:r>
      <w:r>
        <w:rPr>
          <w:rFonts w:ascii="Lucida Sans Unicode" w:hAnsi="Lucida Sans Unicode" w:cs="Lucida Sans Unicode"/>
          <w:color w:val="1A1A1A"/>
        </w:rPr>
        <w:t>种接口对象的方法时，就会进入拦截方法，具体就是</w:t>
      </w:r>
      <w:r>
        <w:rPr>
          <w:rFonts w:ascii="Lucida Sans Unicode" w:hAnsi="Lucida Sans Unicode" w:cs="Lucida Sans Unicode"/>
          <w:color w:val="1A1A1A"/>
        </w:rPr>
        <w:t xml:space="preserve"> InvocationHandler </w:t>
      </w:r>
      <w:r>
        <w:rPr>
          <w:rFonts w:ascii="Lucida Sans Unicode" w:hAnsi="Lucida Sans Unicode" w:cs="Lucida Sans Unicode"/>
          <w:color w:val="1A1A1A"/>
        </w:rPr>
        <w:t>的</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#invoke(...)</w:t>
      </w:r>
      <w:r>
        <w:rPr>
          <w:rFonts w:ascii="Lucida Sans Unicode" w:hAnsi="Lucida Sans Unicode" w:cs="Lucida Sans Unicode"/>
          <w:color w:val="1A1A1A"/>
        </w:rPr>
        <w:t>方法。当然，只会拦截那些你指定需要拦截的方法。</w:t>
      </w:r>
    </w:p>
    <w:p w:rsidR="002966E1" w:rsidRDefault="00167304" w:rsidP="002966E1">
      <w:pPr>
        <w:spacing w:before="300" w:after="300"/>
        <w:rPr>
          <w:rFonts w:ascii="宋体" w:hAnsi="宋体" w:cs="宋体"/>
        </w:rPr>
      </w:pPr>
      <w:r>
        <w:pict>
          <v:rect id="_x0000_i1045" style="width:0;height:0" o:hralign="center" o:hrstd="t" o:hrnoshade="t" o:hr="t" fillcolor="#1a1a1a" stroked="f"/>
        </w:pict>
      </w:r>
    </w:p>
    <w:p w:rsidR="002966E1" w:rsidRDefault="002966E1" w:rsidP="002966E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编写一个</w:t>
      </w:r>
      <w:r>
        <w:rPr>
          <w:rFonts w:ascii="Lucida Sans Unicode" w:hAnsi="Lucida Sans Unicode" w:cs="Lucida Sans Unicode"/>
          <w:color w:val="1A1A1A"/>
        </w:rPr>
        <w:t xml:space="preserve"> MyBatis </w:t>
      </w:r>
      <w:r>
        <w:rPr>
          <w:rFonts w:ascii="Lucida Sans Unicode" w:hAnsi="Lucida Sans Unicode" w:cs="Lucida Sans Unicode"/>
          <w:color w:val="1A1A1A"/>
        </w:rPr>
        <w:t>插件的步骤如下：</w:t>
      </w:r>
    </w:p>
    <w:p w:rsidR="002966E1" w:rsidRDefault="002966E1" w:rsidP="00FA61C5">
      <w:pPr>
        <w:widowControl/>
        <w:numPr>
          <w:ilvl w:val="0"/>
          <w:numId w:val="16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首先，实现</w:t>
      </w:r>
      <w:r>
        <w:rPr>
          <w:rFonts w:ascii="Lucida Sans Unicode" w:hAnsi="Lucida Sans Unicode" w:cs="Lucida Sans Unicode"/>
          <w:color w:val="1A1A1A"/>
          <w:szCs w:val="21"/>
        </w:rPr>
        <w:t xml:space="preserve"> Mybatis </w:t>
      </w:r>
      <w:r>
        <w:rPr>
          <w:rFonts w:ascii="Lucida Sans Unicode" w:hAnsi="Lucida Sans Unicode" w:cs="Lucida Sans Unicode"/>
          <w:color w:val="1A1A1A"/>
          <w:szCs w:val="21"/>
        </w:rPr>
        <w:t>的</w:t>
      </w:r>
      <w:r>
        <w:rPr>
          <w:rFonts w:ascii="Lucida Sans Unicode" w:hAnsi="Lucida Sans Unicode" w:cs="Lucida Sans Unicode"/>
          <w:color w:val="1A1A1A"/>
          <w:szCs w:val="21"/>
        </w:rPr>
        <w:t xml:space="preserve"> Interceptor </w:t>
      </w:r>
      <w:r>
        <w:rPr>
          <w:rFonts w:ascii="Lucida Sans Unicode" w:hAnsi="Lucida Sans Unicode" w:cs="Lucida Sans Unicode"/>
          <w:color w:val="1A1A1A"/>
          <w:szCs w:val="21"/>
        </w:rPr>
        <w:t>接口，并实现</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#intercept(...)</w:t>
      </w:r>
      <w:r>
        <w:rPr>
          <w:rFonts w:ascii="Lucida Sans Unicode" w:hAnsi="Lucida Sans Unicode" w:cs="Lucida Sans Unicode"/>
          <w:color w:val="1A1A1A"/>
          <w:szCs w:val="21"/>
        </w:rPr>
        <w:t> </w:t>
      </w:r>
      <w:r>
        <w:rPr>
          <w:rFonts w:ascii="Lucida Sans Unicode" w:hAnsi="Lucida Sans Unicode" w:cs="Lucida Sans Unicode"/>
          <w:color w:val="1A1A1A"/>
          <w:szCs w:val="21"/>
        </w:rPr>
        <w:t>方法。</w:t>
      </w:r>
    </w:p>
    <w:p w:rsidR="002966E1" w:rsidRDefault="002966E1" w:rsidP="00FA61C5">
      <w:pPr>
        <w:widowControl/>
        <w:numPr>
          <w:ilvl w:val="0"/>
          <w:numId w:val="16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然后，在给插件编写注解，指定要拦截哪一个接口的哪些方法即可</w:t>
      </w:r>
    </w:p>
    <w:p w:rsidR="002966E1" w:rsidRDefault="002966E1" w:rsidP="00FA61C5">
      <w:pPr>
        <w:widowControl/>
        <w:numPr>
          <w:ilvl w:val="0"/>
          <w:numId w:val="16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最后，在配置文件中配置你编写的插件。</w:t>
      </w:r>
    </w:p>
    <w:p w:rsidR="002966E1" w:rsidRDefault="002966E1" w:rsidP="002966E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具体的，可以参考</w:t>
      </w:r>
      <w:r>
        <w:rPr>
          <w:rFonts w:ascii="Lucida Sans Unicode" w:hAnsi="Lucida Sans Unicode" w:cs="Lucida Sans Unicode"/>
          <w:color w:val="1A1A1A"/>
        </w:rPr>
        <w:t> </w:t>
      </w:r>
      <w:hyperlink r:id="rId376" w:anchor="plugins"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MyBatis </w:t>
        </w:r>
        <w:r>
          <w:rPr>
            <w:rStyle w:val="a5"/>
            <w:rFonts w:ascii="Lucida Sans Unicode" w:hAnsi="Lucida Sans Unicode" w:cs="Lucida Sans Unicode"/>
            <w:color w:val="0088CC"/>
          </w:rPr>
          <w:t>官方文档</w:t>
        </w:r>
        <w:r>
          <w:rPr>
            <w:rStyle w:val="a5"/>
            <w:rFonts w:ascii="Lucida Sans Unicode" w:hAnsi="Lucida Sans Unicode" w:cs="Lucida Sans Unicode"/>
            <w:color w:val="0088CC"/>
          </w:rPr>
          <w:t xml:space="preserve"> —— </w:t>
        </w:r>
        <w:r>
          <w:rPr>
            <w:rStyle w:val="a5"/>
            <w:rFonts w:ascii="Lucida Sans Unicode" w:hAnsi="Lucida Sans Unicode" w:cs="Lucida Sans Unicode"/>
            <w:color w:val="0088CC"/>
          </w:rPr>
          <w:t>插件》</w:t>
        </w:r>
      </w:hyperlink>
      <w:r>
        <w:rPr>
          <w:rFonts w:ascii="Lucida Sans Unicode" w:hAnsi="Lucida Sans Unicode" w:cs="Lucida Sans Unicode"/>
          <w:color w:val="1A1A1A"/>
        </w:rPr>
        <w:t> </w:t>
      </w:r>
      <w:r>
        <w:rPr>
          <w:rFonts w:ascii="Lucida Sans Unicode" w:hAnsi="Lucida Sans Unicode" w:cs="Lucida Sans Unicode"/>
          <w:color w:val="1A1A1A"/>
        </w:rPr>
        <w:t>。</w:t>
      </w:r>
    </w:p>
    <w:p w:rsidR="002966E1" w:rsidRDefault="00167304" w:rsidP="002966E1">
      <w:pPr>
        <w:spacing w:before="300" w:after="300"/>
        <w:rPr>
          <w:rFonts w:ascii="宋体" w:hAnsi="宋体" w:cs="宋体"/>
        </w:rPr>
      </w:pPr>
      <w:r>
        <w:pict>
          <v:rect id="_x0000_i1046" style="width:0;height:0" o:hralign="center" o:hrstd="t" o:hrnoshade="t" o:hr="t" fillcolor="#1a1a1a" stroked="f"/>
        </w:pict>
      </w:r>
    </w:p>
    <w:p w:rsidR="002966E1" w:rsidRDefault="002966E1" w:rsidP="002966E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插件的详细解析，可以看看</w:t>
      </w:r>
      <w:r>
        <w:rPr>
          <w:rFonts w:ascii="Lucida Sans Unicode" w:hAnsi="Lucida Sans Unicode" w:cs="Lucida Sans Unicode"/>
          <w:color w:val="1A1A1A"/>
        </w:rPr>
        <w:t> </w:t>
      </w:r>
      <w:hyperlink r:id="rId377" w:history="1">
        <w:r>
          <w:rPr>
            <w:rStyle w:val="a5"/>
            <w:rFonts w:ascii="Lucida Sans Unicode" w:hAnsi="Lucida Sans Unicode" w:cs="Lucida Sans Unicode"/>
            <w:color w:val="0088CC"/>
          </w:rPr>
          <w:t>《精尽</w:t>
        </w:r>
        <w:r>
          <w:rPr>
            <w:rStyle w:val="a5"/>
            <w:rFonts w:ascii="Lucida Sans Unicode" w:hAnsi="Lucida Sans Unicode" w:cs="Lucida Sans Unicode"/>
            <w:color w:val="0088CC"/>
          </w:rPr>
          <w:t xml:space="preserve"> MyBatis </w:t>
        </w:r>
        <w:r>
          <w:rPr>
            <w:rStyle w:val="a5"/>
            <w:rFonts w:ascii="Lucida Sans Unicode" w:hAnsi="Lucida Sans Unicode" w:cs="Lucida Sans Unicode"/>
            <w:color w:val="0088CC"/>
          </w:rPr>
          <w:t>源码分析</w:t>
        </w:r>
        <w:r>
          <w:rPr>
            <w:rStyle w:val="a5"/>
            <w:rFonts w:ascii="Lucida Sans Unicode" w:hAnsi="Lucida Sans Unicode" w:cs="Lucida Sans Unicode"/>
            <w:color w:val="0088CC"/>
          </w:rPr>
          <w:t xml:space="preserve"> —— </w:t>
        </w:r>
        <w:r>
          <w:rPr>
            <w:rStyle w:val="a5"/>
            <w:rFonts w:ascii="Lucida Sans Unicode" w:hAnsi="Lucida Sans Unicode" w:cs="Lucida Sans Unicode"/>
            <w:color w:val="0088CC"/>
          </w:rPr>
          <w:t>插件体系（一）之原理》</w:t>
        </w:r>
      </w:hyperlink>
      <w:r>
        <w:rPr>
          <w:rFonts w:ascii="Lucida Sans Unicode" w:hAnsi="Lucida Sans Unicode" w:cs="Lucida Sans Unicode"/>
          <w:color w:val="1A1A1A"/>
        </w:rPr>
        <w:t> </w:t>
      </w:r>
      <w:r>
        <w:rPr>
          <w:rFonts w:ascii="Lucida Sans Unicode" w:hAnsi="Lucida Sans Unicode" w:cs="Lucida Sans Unicode"/>
          <w:color w:val="1A1A1A"/>
        </w:rPr>
        <w:t>。</w:t>
      </w:r>
    </w:p>
    <w:p w:rsidR="002966E1" w:rsidRDefault="002966E1" w:rsidP="002966E1">
      <w:pPr>
        <w:pStyle w:val="2"/>
      </w:pPr>
      <w:r>
        <w:rPr>
          <w:rFonts w:hint="eastAsia"/>
          <w:b w:val="0"/>
        </w:rPr>
        <w:t>26.</w:t>
      </w:r>
      <w:r w:rsidRPr="002966E1">
        <w:t xml:space="preserve"> </w:t>
      </w:r>
      <w:r>
        <w:t>JDBC 编程有哪些不足之处，MyBatis是如何解决这些问题的？</w:t>
      </w:r>
    </w:p>
    <w:p w:rsidR="002966E1" w:rsidRDefault="002966E1" w:rsidP="002966E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问题一：</w:t>
      </w:r>
      <w:r>
        <w:rPr>
          <w:rFonts w:ascii="Lucida Sans Unicode" w:hAnsi="Lucida Sans Unicode" w:cs="Lucida Sans Unicode"/>
          <w:color w:val="1A1A1A"/>
        </w:rPr>
        <w:t xml:space="preserve">SQL </w:t>
      </w:r>
      <w:r>
        <w:rPr>
          <w:rFonts w:ascii="Lucida Sans Unicode" w:hAnsi="Lucida Sans Unicode" w:cs="Lucida Sans Unicode"/>
          <w:color w:val="1A1A1A"/>
        </w:rPr>
        <w:t>语句写在代码中造成代码不易维护，且代码会比较混乱。</w:t>
      </w:r>
    </w:p>
    <w:p w:rsidR="002966E1" w:rsidRDefault="002966E1" w:rsidP="002966E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解决方式：将</w:t>
      </w:r>
      <w:r>
        <w:rPr>
          <w:rFonts w:ascii="Lucida Sans Unicode" w:hAnsi="Lucida Sans Unicode" w:cs="Lucida Sans Unicode"/>
          <w:color w:val="1A1A1A"/>
        </w:rPr>
        <w:t xml:space="preserve"> SQL </w:t>
      </w:r>
      <w:r>
        <w:rPr>
          <w:rFonts w:ascii="Lucida Sans Unicode" w:hAnsi="Lucida Sans Unicode" w:cs="Lucida Sans Unicode"/>
          <w:color w:val="1A1A1A"/>
        </w:rPr>
        <w:t>语句配置在</w:t>
      </w:r>
      <w:r>
        <w:rPr>
          <w:rFonts w:ascii="Lucida Sans Unicode" w:hAnsi="Lucida Sans Unicode" w:cs="Lucida Sans Unicode"/>
          <w:color w:val="1A1A1A"/>
        </w:rPr>
        <w:t xml:space="preserve"> Mapper XML </w:t>
      </w:r>
      <w:r>
        <w:rPr>
          <w:rFonts w:ascii="Lucida Sans Unicode" w:hAnsi="Lucida Sans Unicode" w:cs="Lucida Sans Unicode"/>
          <w:color w:val="1A1A1A"/>
        </w:rPr>
        <w:t>文件中，与</w:t>
      </w:r>
      <w:r>
        <w:rPr>
          <w:rFonts w:ascii="Lucida Sans Unicode" w:hAnsi="Lucida Sans Unicode" w:cs="Lucida Sans Unicode"/>
          <w:color w:val="1A1A1A"/>
        </w:rPr>
        <w:t xml:space="preserve"> Java </w:t>
      </w:r>
      <w:r>
        <w:rPr>
          <w:rFonts w:ascii="Lucida Sans Unicode" w:hAnsi="Lucida Sans Unicode" w:cs="Lucida Sans Unicode"/>
          <w:color w:val="1A1A1A"/>
        </w:rPr>
        <w:t>代码分离。</w:t>
      </w:r>
    </w:p>
    <w:p w:rsidR="002966E1" w:rsidRDefault="00167304" w:rsidP="002966E1">
      <w:pPr>
        <w:spacing w:before="300" w:after="300"/>
        <w:rPr>
          <w:rFonts w:ascii="宋体" w:hAnsi="宋体" w:cs="宋体"/>
        </w:rPr>
      </w:pPr>
      <w:r>
        <w:pict>
          <v:rect id="_x0000_i1047" style="width:0;height:0" o:hralign="center" o:hrstd="t" o:hrnoshade="t" o:hr="t" fillcolor="#1a1a1a" stroked="f"/>
        </w:pict>
      </w:r>
    </w:p>
    <w:p w:rsidR="002966E1" w:rsidRDefault="002966E1" w:rsidP="002966E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问题二：根据参数不同，拼接不同的</w:t>
      </w:r>
      <w:r>
        <w:rPr>
          <w:rFonts w:ascii="Lucida Sans Unicode" w:hAnsi="Lucida Sans Unicode" w:cs="Lucida Sans Unicode"/>
          <w:color w:val="1A1A1A"/>
        </w:rPr>
        <w:t xml:space="preserve"> SQL </w:t>
      </w:r>
      <w:r>
        <w:rPr>
          <w:rFonts w:ascii="Lucida Sans Unicode" w:hAnsi="Lucida Sans Unicode" w:cs="Lucida Sans Unicode"/>
          <w:color w:val="1A1A1A"/>
        </w:rPr>
        <w:t>语句非常麻烦。例如</w:t>
      </w:r>
      <w:r>
        <w:rPr>
          <w:rFonts w:ascii="Lucida Sans Unicode" w:hAnsi="Lucida Sans Unicode" w:cs="Lucida Sans Unicode"/>
          <w:color w:val="1A1A1A"/>
        </w:rPr>
        <w:t xml:space="preserve"> SQL </w:t>
      </w:r>
      <w:r>
        <w:rPr>
          <w:rFonts w:ascii="Lucida Sans Unicode" w:hAnsi="Lucida Sans Unicode" w:cs="Lucida Sans Unicode"/>
          <w:color w:val="1A1A1A"/>
        </w:rPr>
        <w:t>语句的</w:t>
      </w:r>
      <w:r>
        <w:rPr>
          <w:rFonts w:ascii="Lucida Sans Unicode" w:hAnsi="Lucida Sans Unicode" w:cs="Lucida Sans Unicode"/>
          <w:color w:val="1A1A1A"/>
        </w:rPr>
        <w:t xml:space="preserve"> WHERE </w:t>
      </w:r>
      <w:r>
        <w:rPr>
          <w:rFonts w:ascii="Lucida Sans Unicode" w:hAnsi="Lucida Sans Unicode" w:cs="Lucida Sans Unicode"/>
          <w:color w:val="1A1A1A"/>
        </w:rPr>
        <w:t>条件不一定，可能多也可能少，占位符需要和参数一一对应。</w:t>
      </w:r>
    </w:p>
    <w:p w:rsidR="002966E1" w:rsidRDefault="002966E1" w:rsidP="002966E1">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解决方式：</w:t>
      </w:r>
      <w:r>
        <w:rPr>
          <w:rFonts w:ascii="Lucida Sans Unicode" w:hAnsi="Lucida Sans Unicode" w:cs="Lucida Sans Unicode"/>
          <w:color w:val="1A1A1A"/>
        </w:rPr>
        <w:t xml:space="preserve">MyBatis </w:t>
      </w:r>
      <w:r>
        <w:rPr>
          <w:rFonts w:ascii="Lucida Sans Unicode" w:hAnsi="Lucida Sans Unicode" w:cs="Lucida Sans Unicode"/>
          <w:color w:val="1A1A1A"/>
        </w:rPr>
        <w:t>提供</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&lt;where /&gt;</w:t>
      </w:r>
      <w:r>
        <w:rPr>
          <w:rFonts w:ascii="Lucida Sans Unicode" w:hAnsi="Lucida Sans Unicode" w:cs="Lucida Sans Unicode"/>
          <w:color w:val="1A1A1A"/>
        </w:rPr>
        <w:t>、</w:t>
      </w:r>
      <w:r>
        <w:rPr>
          <w:rStyle w:val="HTML"/>
          <w:rFonts w:ascii="Lucida Console" w:hAnsi="Lucida Console"/>
          <w:color w:val="1A1A1A"/>
          <w:sz w:val="21"/>
          <w:szCs w:val="21"/>
          <w:bdr w:val="single" w:sz="6" w:space="1" w:color="CCCCCC" w:frame="1"/>
          <w:shd w:val="clear" w:color="auto" w:fill="DDDDDD"/>
        </w:rPr>
        <w:t>&lt;if /&gt;</w:t>
      </w:r>
      <w:r>
        <w:rPr>
          <w:rFonts w:ascii="Lucida Sans Unicode" w:hAnsi="Lucida Sans Unicode" w:cs="Lucida Sans Unicode"/>
          <w:color w:val="1A1A1A"/>
        </w:rPr>
        <w:t> </w:t>
      </w:r>
      <w:r>
        <w:rPr>
          <w:rFonts w:ascii="Lucida Sans Unicode" w:hAnsi="Lucida Sans Unicode" w:cs="Lucida Sans Unicode"/>
          <w:color w:val="1A1A1A"/>
        </w:rPr>
        <w:t>等等动态语句所需要的标签，并支持</w:t>
      </w:r>
      <w:r>
        <w:rPr>
          <w:rFonts w:ascii="Lucida Sans Unicode" w:hAnsi="Lucida Sans Unicode" w:cs="Lucida Sans Unicode"/>
          <w:color w:val="1A1A1A"/>
        </w:rPr>
        <w:t xml:space="preserve"> OGNL </w:t>
      </w:r>
      <w:r>
        <w:rPr>
          <w:rFonts w:ascii="Lucida Sans Unicode" w:hAnsi="Lucida Sans Unicode" w:cs="Lucida Sans Unicode"/>
          <w:color w:val="1A1A1A"/>
        </w:rPr>
        <w:t>表达式，简化了动态</w:t>
      </w:r>
      <w:r>
        <w:rPr>
          <w:rFonts w:ascii="Lucida Sans Unicode" w:hAnsi="Lucida Sans Unicode" w:cs="Lucida Sans Unicode"/>
          <w:color w:val="1A1A1A"/>
        </w:rPr>
        <w:t xml:space="preserve"> SQL </w:t>
      </w:r>
      <w:r>
        <w:rPr>
          <w:rFonts w:ascii="Lucida Sans Unicode" w:hAnsi="Lucida Sans Unicode" w:cs="Lucida Sans Unicode"/>
          <w:color w:val="1A1A1A"/>
        </w:rPr>
        <w:t>拼接的代码，提升了开发效率。</w:t>
      </w:r>
    </w:p>
    <w:p w:rsidR="002966E1" w:rsidRDefault="00167304" w:rsidP="002966E1">
      <w:pPr>
        <w:spacing w:before="300" w:after="300"/>
        <w:rPr>
          <w:rFonts w:ascii="宋体" w:hAnsi="宋体" w:cs="宋体"/>
        </w:rPr>
      </w:pPr>
      <w:r>
        <w:pict>
          <v:rect id="_x0000_i1048" style="width:0;height:0" o:hralign="center" o:hrstd="t" o:hrnoshade="t" o:hr="t" fillcolor="#1a1a1a" stroked="f"/>
        </w:pict>
      </w:r>
    </w:p>
    <w:p w:rsidR="002966E1" w:rsidRDefault="002966E1" w:rsidP="002966E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问题三，对结果集解析麻烦，</w:t>
      </w:r>
      <w:r>
        <w:rPr>
          <w:rFonts w:ascii="Lucida Sans Unicode" w:hAnsi="Lucida Sans Unicode" w:cs="Lucida Sans Unicode"/>
          <w:color w:val="1A1A1A"/>
        </w:rPr>
        <w:t xml:space="preserve">SQL </w:t>
      </w:r>
      <w:r>
        <w:rPr>
          <w:rFonts w:ascii="Lucida Sans Unicode" w:hAnsi="Lucida Sans Unicode" w:cs="Lucida Sans Unicode"/>
          <w:color w:val="1A1A1A"/>
        </w:rPr>
        <w:t>变化可能导致解析代码变化，且解析前需要遍历。</w:t>
      </w:r>
    </w:p>
    <w:p w:rsidR="002966E1" w:rsidRDefault="002966E1" w:rsidP="002966E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解决方式：</w:t>
      </w:r>
      <w:r>
        <w:rPr>
          <w:rFonts w:ascii="Lucida Sans Unicode" w:hAnsi="Lucida Sans Unicode" w:cs="Lucida Sans Unicode"/>
          <w:color w:val="1A1A1A"/>
        </w:rPr>
        <w:t xml:space="preserve">Mybatis </w:t>
      </w:r>
      <w:r>
        <w:rPr>
          <w:rFonts w:ascii="Lucida Sans Unicode" w:hAnsi="Lucida Sans Unicode" w:cs="Lucida Sans Unicode"/>
          <w:color w:val="1A1A1A"/>
        </w:rPr>
        <w:t>自动将</w:t>
      </w:r>
      <w:r>
        <w:rPr>
          <w:rFonts w:ascii="Lucida Sans Unicode" w:hAnsi="Lucida Sans Unicode" w:cs="Lucida Sans Unicode"/>
          <w:color w:val="1A1A1A"/>
        </w:rPr>
        <w:t xml:space="preserve"> SQL </w:t>
      </w:r>
      <w:r>
        <w:rPr>
          <w:rFonts w:ascii="Lucida Sans Unicode" w:hAnsi="Lucida Sans Unicode" w:cs="Lucida Sans Unicode"/>
          <w:color w:val="1A1A1A"/>
        </w:rPr>
        <w:t>执行结果映射成</w:t>
      </w:r>
      <w:r>
        <w:rPr>
          <w:rFonts w:ascii="Lucida Sans Unicode" w:hAnsi="Lucida Sans Unicode" w:cs="Lucida Sans Unicode"/>
          <w:color w:val="1A1A1A"/>
        </w:rPr>
        <w:t xml:space="preserve"> Java </w:t>
      </w:r>
      <w:r>
        <w:rPr>
          <w:rFonts w:ascii="Lucida Sans Unicode" w:hAnsi="Lucida Sans Unicode" w:cs="Lucida Sans Unicode"/>
          <w:color w:val="1A1A1A"/>
        </w:rPr>
        <w:t>对象。</w:t>
      </w:r>
    </w:p>
    <w:p w:rsidR="002966E1" w:rsidRDefault="00167304" w:rsidP="002966E1">
      <w:pPr>
        <w:spacing w:before="300" w:after="300"/>
        <w:rPr>
          <w:rFonts w:ascii="宋体" w:hAnsi="宋体" w:cs="宋体"/>
        </w:rPr>
      </w:pPr>
      <w:r>
        <w:pict>
          <v:rect id="_x0000_i1049" style="width:0;height:0" o:hralign="center" o:hrstd="t" o:hrnoshade="t" o:hr="t" fillcolor="#1a1a1a" stroked="f"/>
        </w:pict>
      </w:r>
    </w:p>
    <w:p w:rsidR="002966E1" w:rsidRDefault="002966E1" w:rsidP="002966E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问题四，数据库链接创建、释放频繁造成系统资源浪费从而影响系统性能，如果使用数据库链接池可解决此问题。</w:t>
      </w:r>
    </w:p>
    <w:p w:rsidR="002966E1" w:rsidRDefault="002966E1" w:rsidP="002966E1">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解决方式：在</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mybatis-config.xml</w:t>
      </w:r>
      <w:r>
        <w:rPr>
          <w:rFonts w:ascii="Lucida Sans Unicode" w:hAnsi="Lucida Sans Unicode" w:cs="Lucida Sans Unicode"/>
          <w:color w:val="1A1A1A"/>
        </w:rPr>
        <w:t> </w:t>
      </w:r>
      <w:r>
        <w:rPr>
          <w:rFonts w:ascii="Lucida Sans Unicode" w:hAnsi="Lucida Sans Unicode" w:cs="Lucida Sans Unicode"/>
          <w:color w:val="1A1A1A"/>
        </w:rPr>
        <w:t>中，配置数据链接池，使用连接池管理数据库链接。</w:t>
      </w:r>
    </w:p>
    <w:p w:rsidR="002966E1" w:rsidRDefault="002966E1" w:rsidP="002966E1">
      <w:pPr>
        <w:pStyle w:val="a3"/>
        <w:shd w:val="clear" w:color="auto" w:fill="FFFFFF"/>
        <w:spacing w:before="150" w:beforeAutospacing="0" w:after="420" w:afterAutospacing="0"/>
        <w:rPr>
          <w:rFonts w:ascii="Lucida Sans Unicode" w:hAnsi="Lucida Sans Unicode" w:cs="Lucida Sans Unicode"/>
          <w:color w:val="1A1A1A"/>
        </w:rPr>
      </w:pPr>
      <w:r>
        <w:rPr>
          <w:rFonts w:ascii="Segoe UI Symbol" w:hAnsi="Segoe UI Symbol" w:cs="Segoe UI Symbol"/>
          <w:color w:val="1A1A1A"/>
        </w:rPr>
        <w:t>😈</w:t>
      </w:r>
      <w:r>
        <w:rPr>
          <w:rFonts w:ascii="Lucida Sans Unicode" w:hAnsi="Lucida Sans Unicode" w:cs="Lucida Sans Unicode"/>
          <w:color w:val="1A1A1A"/>
        </w:rPr>
        <w:t xml:space="preserve"> </w:t>
      </w:r>
      <w:r>
        <w:rPr>
          <w:rFonts w:ascii="Lucida Sans Unicode" w:hAnsi="Lucida Sans Unicode" w:cs="Lucida Sans Unicode"/>
          <w:color w:val="1A1A1A"/>
        </w:rPr>
        <w:t>当然，即使不使用</w:t>
      </w:r>
      <w:r>
        <w:rPr>
          <w:rFonts w:ascii="Lucida Sans Unicode" w:hAnsi="Lucida Sans Unicode" w:cs="Lucida Sans Unicode"/>
          <w:color w:val="1A1A1A"/>
        </w:rPr>
        <w:t xml:space="preserve"> MyBatis </w:t>
      </w:r>
      <w:r>
        <w:rPr>
          <w:rFonts w:ascii="Lucida Sans Unicode" w:hAnsi="Lucida Sans Unicode" w:cs="Lucida Sans Unicode"/>
          <w:color w:val="1A1A1A"/>
        </w:rPr>
        <w:t>，也可以使用数据库连接池。</w:t>
      </w:r>
      <w:r>
        <w:rPr>
          <w:rFonts w:ascii="Lucida Sans Unicode" w:hAnsi="Lucida Sans Unicode" w:cs="Lucida Sans Unicode"/>
          <w:color w:val="1A1A1A"/>
        </w:rPr>
        <w:br/>
      </w:r>
      <w:r>
        <w:rPr>
          <w:rFonts w:ascii="Lucida Sans Unicode" w:hAnsi="Lucida Sans Unicode" w:cs="Lucida Sans Unicode"/>
          <w:color w:val="1A1A1A"/>
        </w:rPr>
        <w:t>另外，</w:t>
      </w:r>
      <w:r>
        <w:rPr>
          <w:rFonts w:ascii="Lucida Sans Unicode" w:hAnsi="Lucida Sans Unicode" w:cs="Lucida Sans Unicode"/>
          <w:color w:val="1A1A1A"/>
        </w:rPr>
        <w:t xml:space="preserve">MyBatis </w:t>
      </w:r>
      <w:r>
        <w:rPr>
          <w:rFonts w:ascii="Lucida Sans Unicode" w:hAnsi="Lucida Sans Unicode" w:cs="Lucida Sans Unicode"/>
          <w:color w:val="1A1A1A"/>
        </w:rPr>
        <w:t>默认提供了数据库连接池的实现，只是说，因为其它开源的数据库连接池性能更好，所以一般很少使用</w:t>
      </w:r>
      <w:r>
        <w:rPr>
          <w:rFonts w:ascii="Lucida Sans Unicode" w:hAnsi="Lucida Sans Unicode" w:cs="Lucida Sans Unicode"/>
          <w:color w:val="1A1A1A"/>
        </w:rPr>
        <w:t xml:space="preserve"> MyBatis </w:t>
      </w:r>
      <w:r>
        <w:rPr>
          <w:rFonts w:ascii="Lucida Sans Unicode" w:hAnsi="Lucida Sans Unicode" w:cs="Lucida Sans Unicode"/>
          <w:color w:val="1A1A1A"/>
        </w:rPr>
        <w:t>自带的连接池实现。</w:t>
      </w:r>
    </w:p>
    <w:p w:rsidR="002966E1" w:rsidRDefault="002966E1" w:rsidP="002966E1">
      <w:pPr>
        <w:pStyle w:val="2"/>
      </w:pPr>
      <w:r>
        <w:rPr>
          <w:rFonts w:hint="eastAsia"/>
          <w:b w:val="0"/>
        </w:rPr>
        <w:t>27.</w:t>
      </w:r>
      <w:r w:rsidRPr="002966E1">
        <w:t xml:space="preserve"> </w:t>
      </w:r>
      <w:r>
        <w:t>Mybatis 比 IBatis 比较大的几个改进是什么？</w:t>
      </w:r>
    </w:p>
    <w:p w:rsidR="002966E1" w:rsidRDefault="002966E1" w:rsidP="002966E1">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这是一个选择性了解的问题，因为可能现在很多面试官，都没用过</w:t>
      </w:r>
      <w:r>
        <w:rPr>
          <w:rFonts w:ascii="Lucida Sans Unicode" w:hAnsi="Lucida Sans Unicode" w:cs="Lucida Sans Unicode"/>
          <w:color w:val="1A1A1A"/>
        </w:rPr>
        <w:t xml:space="preserve"> IBatis </w:t>
      </w:r>
      <w:r>
        <w:rPr>
          <w:rFonts w:ascii="Lucida Sans Unicode" w:hAnsi="Lucida Sans Unicode" w:cs="Lucida Sans Unicode"/>
          <w:color w:val="1A1A1A"/>
        </w:rPr>
        <w:t>框架。</w:t>
      </w:r>
    </w:p>
    <w:p w:rsidR="002966E1" w:rsidRDefault="002966E1" w:rsidP="00FA61C5">
      <w:pPr>
        <w:widowControl/>
        <w:numPr>
          <w:ilvl w:val="0"/>
          <w:numId w:val="17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有接口绑定，包括注解绑定</w:t>
      </w:r>
      <w:r>
        <w:rPr>
          <w:rFonts w:ascii="Lucida Sans Unicode" w:hAnsi="Lucida Sans Unicode" w:cs="Lucida Sans Unicode"/>
          <w:color w:val="1A1A1A"/>
          <w:szCs w:val="21"/>
        </w:rPr>
        <w:t xml:space="preserve"> SQL </w:t>
      </w:r>
      <w:r>
        <w:rPr>
          <w:rFonts w:ascii="Lucida Sans Unicode" w:hAnsi="Lucida Sans Unicode" w:cs="Lucida Sans Unicode"/>
          <w:color w:val="1A1A1A"/>
          <w:szCs w:val="21"/>
        </w:rPr>
        <w:t>和</w:t>
      </w:r>
      <w:r>
        <w:rPr>
          <w:rFonts w:ascii="Lucida Sans Unicode" w:hAnsi="Lucida Sans Unicode" w:cs="Lucida Sans Unicode"/>
          <w:color w:val="1A1A1A"/>
          <w:szCs w:val="21"/>
        </w:rPr>
        <w:t xml:space="preserve"> XML </w:t>
      </w:r>
      <w:r>
        <w:rPr>
          <w:rFonts w:ascii="Lucida Sans Unicode" w:hAnsi="Lucida Sans Unicode" w:cs="Lucida Sans Unicode"/>
          <w:color w:val="1A1A1A"/>
          <w:szCs w:val="21"/>
        </w:rPr>
        <w:t>绑定</w:t>
      </w:r>
      <w:r>
        <w:rPr>
          <w:rFonts w:ascii="Lucida Sans Unicode" w:hAnsi="Lucida Sans Unicode" w:cs="Lucida Sans Unicode"/>
          <w:color w:val="1A1A1A"/>
          <w:szCs w:val="21"/>
        </w:rPr>
        <w:t xml:space="preserve"> SQL </w:t>
      </w:r>
      <w:r>
        <w:rPr>
          <w:rFonts w:ascii="Lucida Sans Unicode" w:hAnsi="Lucida Sans Unicode" w:cs="Lucida Sans Unicode"/>
          <w:color w:val="1A1A1A"/>
          <w:szCs w:val="21"/>
        </w:rPr>
        <w:t>。</w:t>
      </w:r>
    </w:p>
    <w:p w:rsidR="002966E1" w:rsidRDefault="002966E1" w:rsidP="00FA61C5">
      <w:pPr>
        <w:widowControl/>
        <w:numPr>
          <w:ilvl w:val="0"/>
          <w:numId w:val="17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动态</w:t>
      </w:r>
      <w:r>
        <w:rPr>
          <w:rFonts w:ascii="Lucida Sans Unicode" w:hAnsi="Lucida Sans Unicode" w:cs="Lucida Sans Unicode"/>
          <w:color w:val="1A1A1A"/>
          <w:szCs w:val="21"/>
        </w:rPr>
        <w:t xml:space="preserve"> SQL </w:t>
      </w:r>
      <w:r>
        <w:rPr>
          <w:rFonts w:ascii="Lucida Sans Unicode" w:hAnsi="Lucida Sans Unicode" w:cs="Lucida Sans Unicode"/>
          <w:color w:val="1A1A1A"/>
          <w:szCs w:val="21"/>
        </w:rPr>
        <w:t>由原来的节点配置变成</w:t>
      </w:r>
      <w:r>
        <w:rPr>
          <w:rFonts w:ascii="Lucida Sans Unicode" w:hAnsi="Lucida Sans Unicode" w:cs="Lucida Sans Unicode"/>
          <w:color w:val="1A1A1A"/>
          <w:szCs w:val="21"/>
        </w:rPr>
        <w:t xml:space="preserve"> OGNL </w:t>
      </w:r>
      <w:r>
        <w:rPr>
          <w:rFonts w:ascii="Lucida Sans Unicode" w:hAnsi="Lucida Sans Unicode" w:cs="Lucida Sans Unicode"/>
          <w:color w:val="1A1A1A"/>
          <w:szCs w:val="21"/>
        </w:rPr>
        <w:t>表达式。</w:t>
      </w:r>
    </w:p>
    <w:p w:rsidR="002966E1" w:rsidRDefault="002966E1" w:rsidP="00FA61C5">
      <w:pPr>
        <w:widowControl/>
        <w:numPr>
          <w:ilvl w:val="0"/>
          <w:numId w:val="17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在一对一或一对多的时候，引进了</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association</w:t>
      </w:r>
      <w:r>
        <w:rPr>
          <w:rFonts w:ascii="Lucida Sans Unicode" w:hAnsi="Lucida Sans Unicode" w:cs="Lucida Sans Unicode"/>
          <w:color w:val="1A1A1A"/>
          <w:szCs w:val="21"/>
        </w:rPr>
        <w:t> </w:t>
      </w:r>
      <w:r>
        <w:rPr>
          <w:rFonts w:ascii="Lucida Sans Unicode" w:hAnsi="Lucida Sans Unicode" w:cs="Lucida Sans Unicode"/>
          <w:color w:val="1A1A1A"/>
          <w:szCs w:val="21"/>
        </w:rPr>
        <w:t>，在一对多的时候，引入了</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collection</w:t>
      </w:r>
      <w:r>
        <w:rPr>
          <w:rFonts w:ascii="Lucida Sans Unicode" w:hAnsi="Lucida Sans Unicode" w:cs="Lucida Sans Unicode"/>
          <w:color w:val="1A1A1A"/>
          <w:szCs w:val="21"/>
        </w:rPr>
        <w:t>节点，不过都是在</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&lt;resultMap /&gt;</w:t>
      </w:r>
      <w:r>
        <w:rPr>
          <w:rFonts w:ascii="Lucida Sans Unicode" w:hAnsi="Lucida Sans Unicode" w:cs="Lucida Sans Unicode"/>
          <w:color w:val="1A1A1A"/>
          <w:szCs w:val="21"/>
        </w:rPr>
        <w:t> </w:t>
      </w:r>
      <w:r>
        <w:rPr>
          <w:rFonts w:ascii="Lucida Sans Unicode" w:hAnsi="Lucida Sans Unicode" w:cs="Lucida Sans Unicode"/>
          <w:color w:val="1A1A1A"/>
          <w:szCs w:val="21"/>
        </w:rPr>
        <w:t>里面配置。</w:t>
      </w:r>
    </w:p>
    <w:p w:rsidR="002966E1" w:rsidRDefault="002966E1" w:rsidP="002966E1">
      <w:pPr>
        <w:pStyle w:val="2"/>
      </w:pPr>
      <w:r>
        <w:rPr>
          <w:rFonts w:hint="eastAsia"/>
          <w:b w:val="0"/>
        </w:rPr>
        <w:t>28.</w:t>
      </w:r>
      <w:r w:rsidRPr="002966E1">
        <w:t xml:space="preserve"> </w:t>
      </w:r>
      <w:r>
        <w:t>Mybatis 映射文件中，如果 A 标签通过 include 引用了B标签的内容，请问，B 标签能否定义在 A 标签的后面，还是说必须定义在A标签的前面？</w:t>
      </w:r>
    </w:p>
    <w:p w:rsidR="002966E1" w:rsidRDefault="002966E1" w:rsidP="002966E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虽然</w:t>
      </w:r>
      <w:r>
        <w:rPr>
          <w:rFonts w:ascii="Lucida Sans Unicode" w:hAnsi="Lucida Sans Unicode" w:cs="Lucida Sans Unicode"/>
          <w:color w:val="1A1A1A"/>
        </w:rPr>
        <w:t xml:space="preserve"> Mybatis </w:t>
      </w:r>
      <w:r>
        <w:rPr>
          <w:rFonts w:ascii="Lucida Sans Unicode" w:hAnsi="Lucida Sans Unicode" w:cs="Lucida Sans Unicode"/>
          <w:color w:val="1A1A1A"/>
        </w:rPr>
        <w:t>解析</w:t>
      </w:r>
      <w:r>
        <w:rPr>
          <w:rFonts w:ascii="Lucida Sans Unicode" w:hAnsi="Lucida Sans Unicode" w:cs="Lucida Sans Unicode"/>
          <w:color w:val="1A1A1A"/>
        </w:rPr>
        <w:t xml:space="preserve"> XML </w:t>
      </w:r>
      <w:r>
        <w:rPr>
          <w:rFonts w:ascii="Lucida Sans Unicode" w:hAnsi="Lucida Sans Unicode" w:cs="Lucida Sans Unicode"/>
          <w:color w:val="1A1A1A"/>
        </w:rPr>
        <w:t>映射文件是</w:t>
      </w:r>
      <w:r>
        <w:rPr>
          <w:rStyle w:val="a4"/>
          <w:rFonts w:ascii="Lucida Sans Unicode" w:hAnsi="Lucida Sans Unicode" w:cs="Lucida Sans Unicode"/>
          <w:color w:val="1A1A1A"/>
        </w:rPr>
        <w:t>按照顺序</w:t>
      </w:r>
      <w:r>
        <w:rPr>
          <w:rFonts w:ascii="Lucida Sans Unicode" w:hAnsi="Lucida Sans Unicode" w:cs="Lucida Sans Unicode"/>
          <w:color w:val="1A1A1A"/>
        </w:rPr>
        <w:t>解析的。但是，被引用的</w:t>
      </w:r>
      <w:r>
        <w:rPr>
          <w:rFonts w:ascii="Lucida Sans Unicode" w:hAnsi="Lucida Sans Unicode" w:cs="Lucida Sans Unicode"/>
          <w:color w:val="1A1A1A"/>
        </w:rPr>
        <w:t xml:space="preserve"> B </w:t>
      </w:r>
      <w:r>
        <w:rPr>
          <w:rFonts w:ascii="Lucida Sans Unicode" w:hAnsi="Lucida Sans Unicode" w:cs="Lucida Sans Unicode"/>
          <w:color w:val="1A1A1A"/>
        </w:rPr>
        <w:t>标签依然可以定义在任何地方，</w:t>
      </w:r>
      <w:r>
        <w:rPr>
          <w:rFonts w:ascii="Lucida Sans Unicode" w:hAnsi="Lucida Sans Unicode" w:cs="Lucida Sans Unicode"/>
          <w:color w:val="1A1A1A"/>
        </w:rPr>
        <w:t xml:space="preserve">Mybatis </w:t>
      </w:r>
      <w:r>
        <w:rPr>
          <w:rFonts w:ascii="Lucida Sans Unicode" w:hAnsi="Lucida Sans Unicode" w:cs="Lucida Sans Unicode"/>
          <w:color w:val="1A1A1A"/>
        </w:rPr>
        <w:t>都可以正确识别。</w:t>
      </w:r>
      <w:r>
        <w:rPr>
          <w:rStyle w:val="a4"/>
          <w:rFonts w:ascii="Lucida Sans Unicode" w:hAnsi="Lucida Sans Unicode" w:cs="Lucida Sans Unicode"/>
          <w:color w:val="1A1A1A"/>
        </w:rPr>
        <w:t>也就是说，无需按照顺序，进行定义</w:t>
      </w:r>
      <w:r>
        <w:rPr>
          <w:rFonts w:ascii="Lucida Sans Unicode" w:hAnsi="Lucida Sans Unicode" w:cs="Lucida Sans Unicode"/>
          <w:color w:val="1A1A1A"/>
        </w:rPr>
        <w:t>。</w:t>
      </w:r>
    </w:p>
    <w:p w:rsidR="002966E1" w:rsidRDefault="002966E1" w:rsidP="002966E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原理是，</w:t>
      </w:r>
      <w:r>
        <w:rPr>
          <w:rFonts w:ascii="Lucida Sans Unicode" w:hAnsi="Lucida Sans Unicode" w:cs="Lucida Sans Unicode"/>
          <w:color w:val="1A1A1A"/>
        </w:rPr>
        <w:t xml:space="preserve">Mybatis </w:t>
      </w:r>
      <w:r>
        <w:rPr>
          <w:rFonts w:ascii="Lucida Sans Unicode" w:hAnsi="Lucida Sans Unicode" w:cs="Lucida Sans Unicode"/>
          <w:color w:val="1A1A1A"/>
        </w:rPr>
        <w:t>解析</w:t>
      </w:r>
      <w:r>
        <w:rPr>
          <w:rFonts w:ascii="Lucida Sans Unicode" w:hAnsi="Lucida Sans Unicode" w:cs="Lucida Sans Unicode"/>
          <w:color w:val="1A1A1A"/>
        </w:rPr>
        <w:t xml:space="preserve"> A </w:t>
      </w:r>
      <w:r>
        <w:rPr>
          <w:rFonts w:ascii="Lucida Sans Unicode" w:hAnsi="Lucida Sans Unicode" w:cs="Lucida Sans Unicode"/>
          <w:color w:val="1A1A1A"/>
        </w:rPr>
        <w:t>标签，发现</w:t>
      </w:r>
      <w:r>
        <w:rPr>
          <w:rFonts w:ascii="Lucida Sans Unicode" w:hAnsi="Lucida Sans Unicode" w:cs="Lucida Sans Unicode"/>
          <w:color w:val="1A1A1A"/>
        </w:rPr>
        <w:t xml:space="preserve"> A </w:t>
      </w:r>
      <w:r>
        <w:rPr>
          <w:rFonts w:ascii="Lucida Sans Unicode" w:hAnsi="Lucida Sans Unicode" w:cs="Lucida Sans Unicode"/>
          <w:color w:val="1A1A1A"/>
        </w:rPr>
        <w:t>标签引用了</w:t>
      </w:r>
      <w:r>
        <w:rPr>
          <w:rFonts w:ascii="Lucida Sans Unicode" w:hAnsi="Lucida Sans Unicode" w:cs="Lucida Sans Unicode"/>
          <w:color w:val="1A1A1A"/>
        </w:rPr>
        <w:t xml:space="preserve"> B </w:t>
      </w:r>
      <w:r>
        <w:rPr>
          <w:rFonts w:ascii="Lucida Sans Unicode" w:hAnsi="Lucida Sans Unicode" w:cs="Lucida Sans Unicode"/>
          <w:color w:val="1A1A1A"/>
        </w:rPr>
        <w:t>标签，但是</w:t>
      </w:r>
      <w:r>
        <w:rPr>
          <w:rFonts w:ascii="Lucida Sans Unicode" w:hAnsi="Lucida Sans Unicode" w:cs="Lucida Sans Unicode"/>
          <w:color w:val="1A1A1A"/>
        </w:rPr>
        <w:t xml:space="preserve"> B </w:t>
      </w:r>
      <w:r>
        <w:rPr>
          <w:rFonts w:ascii="Lucida Sans Unicode" w:hAnsi="Lucida Sans Unicode" w:cs="Lucida Sans Unicode"/>
          <w:color w:val="1A1A1A"/>
        </w:rPr>
        <w:t>标签尚未解析到，尚不存在，此时，</w:t>
      </w:r>
      <w:r>
        <w:rPr>
          <w:rFonts w:ascii="Lucida Sans Unicode" w:hAnsi="Lucida Sans Unicode" w:cs="Lucida Sans Unicode"/>
          <w:color w:val="1A1A1A"/>
        </w:rPr>
        <w:t xml:space="preserve">Mybatis </w:t>
      </w:r>
      <w:r>
        <w:rPr>
          <w:rFonts w:ascii="Lucida Sans Unicode" w:hAnsi="Lucida Sans Unicode" w:cs="Lucida Sans Unicode"/>
          <w:color w:val="1A1A1A"/>
        </w:rPr>
        <w:t>会将</w:t>
      </w:r>
      <w:r>
        <w:rPr>
          <w:rFonts w:ascii="Lucida Sans Unicode" w:hAnsi="Lucida Sans Unicode" w:cs="Lucida Sans Unicode"/>
          <w:color w:val="1A1A1A"/>
        </w:rPr>
        <w:t xml:space="preserve"> A </w:t>
      </w:r>
      <w:r>
        <w:rPr>
          <w:rFonts w:ascii="Lucida Sans Unicode" w:hAnsi="Lucida Sans Unicode" w:cs="Lucida Sans Unicode"/>
          <w:color w:val="1A1A1A"/>
        </w:rPr>
        <w:t>标签标记为</w:t>
      </w:r>
      <w:r>
        <w:rPr>
          <w:rStyle w:val="a4"/>
          <w:rFonts w:ascii="Lucida Sans Unicode" w:hAnsi="Lucida Sans Unicode" w:cs="Lucida Sans Unicode"/>
          <w:color w:val="1A1A1A"/>
        </w:rPr>
        <w:t>未解析状态</w:t>
      </w:r>
      <w:r>
        <w:rPr>
          <w:rFonts w:ascii="Lucida Sans Unicode" w:hAnsi="Lucida Sans Unicode" w:cs="Lucida Sans Unicode"/>
          <w:color w:val="1A1A1A"/>
        </w:rPr>
        <w:t>。然后，继续解析余下的标签，包含</w:t>
      </w:r>
      <w:r>
        <w:rPr>
          <w:rFonts w:ascii="Lucida Sans Unicode" w:hAnsi="Lucida Sans Unicode" w:cs="Lucida Sans Unicode"/>
          <w:color w:val="1A1A1A"/>
        </w:rPr>
        <w:t xml:space="preserve"> B </w:t>
      </w:r>
      <w:r>
        <w:rPr>
          <w:rFonts w:ascii="Lucida Sans Unicode" w:hAnsi="Lucida Sans Unicode" w:cs="Lucida Sans Unicode"/>
          <w:color w:val="1A1A1A"/>
        </w:rPr>
        <w:t>标签，待所有标签解析完毕，</w:t>
      </w:r>
      <w:r>
        <w:rPr>
          <w:rFonts w:ascii="Lucida Sans Unicode" w:hAnsi="Lucida Sans Unicode" w:cs="Lucida Sans Unicode"/>
          <w:color w:val="1A1A1A"/>
        </w:rPr>
        <w:t xml:space="preserve">Mybatis </w:t>
      </w:r>
      <w:r>
        <w:rPr>
          <w:rFonts w:ascii="Lucida Sans Unicode" w:hAnsi="Lucida Sans Unicode" w:cs="Lucida Sans Unicode"/>
          <w:color w:val="1A1A1A"/>
        </w:rPr>
        <w:t>会重新解析那些被标记为未解析的标签，此时再解析</w:t>
      </w:r>
      <w:r>
        <w:rPr>
          <w:rFonts w:ascii="Lucida Sans Unicode" w:hAnsi="Lucida Sans Unicode" w:cs="Lucida Sans Unicode"/>
          <w:color w:val="1A1A1A"/>
        </w:rPr>
        <w:t>A</w:t>
      </w:r>
      <w:r>
        <w:rPr>
          <w:rFonts w:ascii="Lucida Sans Unicode" w:hAnsi="Lucida Sans Unicode" w:cs="Lucida Sans Unicode"/>
          <w:color w:val="1A1A1A"/>
        </w:rPr>
        <w:t>标签时，</w:t>
      </w:r>
      <w:r>
        <w:rPr>
          <w:rFonts w:ascii="Lucida Sans Unicode" w:hAnsi="Lucida Sans Unicode" w:cs="Lucida Sans Unicode"/>
          <w:color w:val="1A1A1A"/>
        </w:rPr>
        <w:t xml:space="preserve">B </w:t>
      </w:r>
      <w:r>
        <w:rPr>
          <w:rFonts w:ascii="Lucida Sans Unicode" w:hAnsi="Lucida Sans Unicode" w:cs="Lucida Sans Unicode"/>
          <w:color w:val="1A1A1A"/>
        </w:rPr>
        <w:t>标签已经存在，</w:t>
      </w:r>
      <w:r>
        <w:rPr>
          <w:rFonts w:ascii="Lucida Sans Unicode" w:hAnsi="Lucida Sans Unicode" w:cs="Lucida Sans Unicode"/>
          <w:color w:val="1A1A1A"/>
        </w:rPr>
        <w:t xml:space="preserve">A </w:t>
      </w:r>
      <w:r>
        <w:rPr>
          <w:rFonts w:ascii="Lucida Sans Unicode" w:hAnsi="Lucida Sans Unicode" w:cs="Lucida Sans Unicode"/>
          <w:color w:val="1A1A1A"/>
        </w:rPr>
        <w:t>标签也就可以正常解析完成了。</w:t>
      </w:r>
    </w:p>
    <w:p w:rsidR="002966E1" w:rsidRDefault="002966E1" w:rsidP="002966E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可能有一些绕，胖友可以看看</w:t>
      </w:r>
      <w:r>
        <w:rPr>
          <w:rFonts w:ascii="Lucida Sans Unicode" w:hAnsi="Lucida Sans Unicode" w:cs="Lucida Sans Unicode"/>
          <w:color w:val="1A1A1A"/>
        </w:rPr>
        <w:t> </w:t>
      </w:r>
      <w:hyperlink r:id="rId378" w:history="1">
        <w:r>
          <w:rPr>
            <w:rStyle w:val="a5"/>
            <w:rFonts w:ascii="Lucida Sans Unicode" w:hAnsi="Lucida Sans Unicode" w:cs="Lucida Sans Unicode"/>
            <w:color w:val="0088CC"/>
          </w:rPr>
          <w:t>《精尽</w:t>
        </w:r>
        <w:r>
          <w:rPr>
            <w:rStyle w:val="a5"/>
            <w:rFonts w:ascii="Lucida Sans Unicode" w:hAnsi="Lucida Sans Unicode" w:cs="Lucida Sans Unicode"/>
            <w:color w:val="0088CC"/>
          </w:rPr>
          <w:t xml:space="preserve"> MyBatis </w:t>
        </w:r>
        <w:r>
          <w:rPr>
            <w:rStyle w:val="a5"/>
            <w:rFonts w:ascii="Lucida Sans Unicode" w:hAnsi="Lucida Sans Unicode" w:cs="Lucida Sans Unicode"/>
            <w:color w:val="0088CC"/>
          </w:rPr>
          <w:t>源码解析</w:t>
        </w:r>
        <w:r>
          <w:rPr>
            <w:rStyle w:val="a5"/>
            <w:rFonts w:ascii="Lucida Sans Unicode" w:hAnsi="Lucida Sans Unicode" w:cs="Lucida Sans Unicode"/>
            <w:color w:val="0088CC"/>
          </w:rPr>
          <w:t xml:space="preserve"> —— MyBatis </w:t>
        </w:r>
        <w:r>
          <w:rPr>
            <w:rStyle w:val="a5"/>
            <w:rFonts w:ascii="Lucida Sans Unicode" w:hAnsi="Lucida Sans Unicode" w:cs="Lucida Sans Unicode"/>
            <w:color w:val="0088CC"/>
          </w:rPr>
          <w:t>初始化（一）之加载</w:t>
        </w:r>
        <w:r>
          <w:rPr>
            <w:rStyle w:val="a5"/>
            <w:rFonts w:ascii="Lucida Sans Unicode" w:hAnsi="Lucida Sans Unicode" w:cs="Lucida Sans Unicode"/>
            <w:color w:val="0088CC"/>
          </w:rPr>
          <w:t xml:space="preserve"> mybatis-config</w:t>
        </w:r>
        <w:r>
          <w:rPr>
            <w:rStyle w:val="a5"/>
            <w:rFonts w:ascii="Lucida Sans Unicode" w:hAnsi="Lucida Sans Unicode" w:cs="Lucida Sans Unicode"/>
            <w:color w:val="0088CC"/>
          </w:rPr>
          <w:t>》</w:t>
        </w:r>
      </w:hyperlink>
      <w:r>
        <w:rPr>
          <w:rFonts w:ascii="Lucida Sans Unicode" w:hAnsi="Lucida Sans Unicode" w:cs="Lucida Sans Unicode"/>
          <w:color w:val="1A1A1A"/>
        </w:rPr>
        <w:t> </w:t>
      </w:r>
      <w:r>
        <w:rPr>
          <w:rFonts w:ascii="Lucida Sans Unicode" w:hAnsi="Lucida Sans Unicode" w:cs="Lucida Sans Unicode"/>
          <w:color w:val="1A1A1A"/>
        </w:rPr>
        <w:t>。</w:t>
      </w:r>
    </w:p>
    <w:p w:rsidR="002966E1" w:rsidRDefault="002966E1" w:rsidP="002966E1">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此处，我们在引申一个问题，</w:t>
      </w:r>
      <w:r>
        <w:rPr>
          <w:rFonts w:ascii="Lucida Sans Unicode" w:hAnsi="Lucida Sans Unicode" w:cs="Lucida Sans Unicode"/>
          <w:color w:val="1A1A1A"/>
        </w:rPr>
        <w:t xml:space="preserve">Spring IOC </w:t>
      </w:r>
      <w:r>
        <w:rPr>
          <w:rFonts w:ascii="Lucida Sans Unicode" w:hAnsi="Lucida Sans Unicode" w:cs="Lucida Sans Unicode"/>
          <w:color w:val="1A1A1A"/>
        </w:rPr>
        <w:t>中，存在互相依赖的</w:t>
      </w:r>
      <w:r>
        <w:rPr>
          <w:rFonts w:ascii="Lucida Sans Unicode" w:hAnsi="Lucida Sans Unicode" w:cs="Lucida Sans Unicode"/>
          <w:color w:val="1A1A1A"/>
        </w:rPr>
        <w:t xml:space="preserve"> Bean </w:t>
      </w:r>
      <w:r>
        <w:rPr>
          <w:rFonts w:ascii="Lucida Sans Unicode" w:hAnsi="Lucida Sans Unicode" w:cs="Lucida Sans Unicode"/>
          <w:color w:val="1A1A1A"/>
        </w:rPr>
        <w:t>对象，该如何解决呢？答案见</w:t>
      </w:r>
      <w:r>
        <w:rPr>
          <w:rFonts w:ascii="Lucida Sans Unicode" w:hAnsi="Lucida Sans Unicode" w:cs="Lucida Sans Unicode"/>
          <w:color w:val="1A1A1A"/>
        </w:rPr>
        <w:t> </w:t>
      </w:r>
      <w:hyperlink r:id="rId379" w:history="1">
        <w:r>
          <w:rPr>
            <w:rStyle w:val="a5"/>
            <w:rFonts w:ascii="Lucida Sans Unicode" w:hAnsi="Lucida Sans Unicode" w:cs="Lucida Sans Unicode"/>
            <w:color w:val="0088CC"/>
          </w:rPr>
          <w:t>《【死磕</w:t>
        </w:r>
        <w:r>
          <w:rPr>
            <w:rStyle w:val="a5"/>
            <w:rFonts w:ascii="Lucida Sans Unicode" w:hAnsi="Lucida Sans Unicode" w:cs="Lucida Sans Unicode"/>
            <w:color w:val="0088CC"/>
          </w:rPr>
          <w:t xml:space="preserve"> Spring</w:t>
        </w:r>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 IoC </w:t>
        </w:r>
        <w:r>
          <w:rPr>
            <w:rStyle w:val="a5"/>
            <w:rFonts w:ascii="Lucida Sans Unicode" w:hAnsi="Lucida Sans Unicode" w:cs="Lucida Sans Unicode"/>
            <w:color w:val="0088CC"/>
          </w:rPr>
          <w:t>之加载</w:t>
        </w:r>
        <w:r>
          <w:rPr>
            <w:rStyle w:val="a5"/>
            <w:rFonts w:ascii="Lucida Sans Unicode" w:hAnsi="Lucida Sans Unicode" w:cs="Lucida Sans Unicode"/>
            <w:color w:val="0088CC"/>
          </w:rPr>
          <w:t xml:space="preserve"> Bean</w:t>
        </w:r>
        <w:r>
          <w:rPr>
            <w:rStyle w:val="a5"/>
            <w:rFonts w:ascii="Lucida Sans Unicode" w:hAnsi="Lucida Sans Unicode" w:cs="Lucida Sans Unicode"/>
            <w:color w:val="0088CC"/>
          </w:rPr>
          <w:t>：创建</w:t>
        </w:r>
        <w:r>
          <w:rPr>
            <w:rStyle w:val="a5"/>
            <w:rFonts w:ascii="Lucida Sans Unicode" w:hAnsi="Lucida Sans Unicode" w:cs="Lucida Sans Unicode"/>
            <w:color w:val="0088CC"/>
          </w:rPr>
          <w:t xml:space="preserve"> Bean</w:t>
        </w:r>
        <w:r>
          <w:rPr>
            <w:rStyle w:val="a5"/>
            <w:rFonts w:ascii="Lucida Sans Unicode" w:hAnsi="Lucida Sans Unicode" w:cs="Lucida Sans Unicode"/>
            <w:color w:val="0088CC"/>
          </w:rPr>
          <w:t>（五）之循环依赖处理》</w:t>
        </w:r>
      </w:hyperlink>
      <w:r>
        <w:rPr>
          <w:rFonts w:ascii="Lucida Sans Unicode" w:hAnsi="Lucida Sans Unicode" w:cs="Lucida Sans Unicode"/>
          <w:color w:val="1A1A1A"/>
        </w:rPr>
        <w:t> </w:t>
      </w:r>
    </w:p>
    <w:p w:rsidR="007E5EBF" w:rsidRDefault="007E5EBF" w:rsidP="007E5EBF">
      <w:pPr>
        <w:pStyle w:val="2"/>
      </w:pPr>
      <w:r>
        <w:rPr>
          <w:rFonts w:hint="eastAsia"/>
          <w:b w:val="0"/>
        </w:rPr>
        <w:t>29.</w:t>
      </w:r>
      <w:r w:rsidRPr="007E5EBF">
        <w:t xml:space="preserve"> </w:t>
      </w:r>
      <w:r>
        <w:t>简述 Mybatis 的 XML 映射文件和 Mybatis 内部数据结构之间的映射关系？</w:t>
      </w:r>
    </w:p>
    <w:p w:rsidR="007E5EBF" w:rsidRDefault="007E5EBF" w:rsidP="007E5EB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Mybatis </w:t>
      </w:r>
      <w:r>
        <w:rPr>
          <w:rFonts w:ascii="Lucida Sans Unicode" w:hAnsi="Lucida Sans Unicode" w:cs="Lucida Sans Unicode"/>
          <w:color w:val="1A1A1A"/>
        </w:rPr>
        <w:t>将所有</w:t>
      </w:r>
      <w:r>
        <w:rPr>
          <w:rFonts w:ascii="Lucida Sans Unicode" w:hAnsi="Lucida Sans Unicode" w:cs="Lucida Sans Unicode"/>
          <w:color w:val="1A1A1A"/>
        </w:rPr>
        <w:t xml:space="preserve"> XML </w:t>
      </w:r>
      <w:r>
        <w:rPr>
          <w:rFonts w:ascii="Lucida Sans Unicode" w:hAnsi="Lucida Sans Unicode" w:cs="Lucida Sans Unicode"/>
          <w:color w:val="1A1A1A"/>
        </w:rPr>
        <w:t>配置信息都封装到</w:t>
      </w:r>
      <w:r>
        <w:rPr>
          <w:rFonts w:ascii="Lucida Sans Unicode" w:hAnsi="Lucida Sans Unicode" w:cs="Lucida Sans Unicode"/>
          <w:color w:val="1A1A1A"/>
        </w:rPr>
        <w:t xml:space="preserve"> All-In-One </w:t>
      </w:r>
      <w:r>
        <w:rPr>
          <w:rFonts w:ascii="Lucida Sans Unicode" w:hAnsi="Lucida Sans Unicode" w:cs="Lucida Sans Unicode"/>
          <w:color w:val="1A1A1A"/>
        </w:rPr>
        <w:t>重量级对象</w:t>
      </w:r>
      <w:r>
        <w:rPr>
          <w:rFonts w:ascii="Lucida Sans Unicode" w:hAnsi="Lucida Sans Unicode" w:cs="Lucida Sans Unicode"/>
          <w:color w:val="1A1A1A"/>
        </w:rPr>
        <w:t>Configuration</w:t>
      </w:r>
      <w:r>
        <w:rPr>
          <w:rFonts w:ascii="Lucida Sans Unicode" w:hAnsi="Lucida Sans Unicode" w:cs="Lucida Sans Unicode"/>
          <w:color w:val="1A1A1A"/>
        </w:rPr>
        <w:t>内部。</w:t>
      </w:r>
    </w:p>
    <w:p w:rsidR="007E5EBF" w:rsidRDefault="007E5EBF" w:rsidP="007E5EB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在</w:t>
      </w:r>
      <w:r>
        <w:rPr>
          <w:rFonts w:ascii="Lucida Sans Unicode" w:hAnsi="Lucida Sans Unicode" w:cs="Lucida Sans Unicode"/>
          <w:color w:val="1A1A1A"/>
        </w:rPr>
        <w:t xml:space="preserve"> XML Mapper </w:t>
      </w:r>
      <w:r>
        <w:rPr>
          <w:rFonts w:ascii="Lucida Sans Unicode" w:hAnsi="Lucida Sans Unicode" w:cs="Lucida Sans Unicode"/>
          <w:color w:val="1A1A1A"/>
        </w:rPr>
        <w:t>文件中：</w:t>
      </w:r>
    </w:p>
    <w:p w:rsidR="007E5EBF" w:rsidRDefault="007E5EBF" w:rsidP="00FA61C5">
      <w:pPr>
        <w:widowControl/>
        <w:numPr>
          <w:ilvl w:val="0"/>
          <w:numId w:val="172"/>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&lt;parameterMap&gt;</w:t>
      </w:r>
      <w:r>
        <w:rPr>
          <w:rFonts w:ascii="Lucida Sans Unicode" w:hAnsi="Lucida Sans Unicode" w:cs="Lucida Sans Unicode"/>
          <w:color w:val="1A1A1A"/>
          <w:szCs w:val="21"/>
        </w:rPr>
        <w:t> </w:t>
      </w:r>
      <w:r>
        <w:rPr>
          <w:rFonts w:ascii="Lucida Sans Unicode" w:hAnsi="Lucida Sans Unicode" w:cs="Lucida Sans Unicode"/>
          <w:color w:val="1A1A1A"/>
          <w:szCs w:val="21"/>
        </w:rPr>
        <w:t>标签，会被解析为</w:t>
      </w:r>
      <w:r>
        <w:rPr>
          <w:rFonts w:ascii="Lucida Sans Unicode" w:hAnsi="Lucida Sans Unicode" w:cs="Lucida Sans Unicode"/>
          <w:color w:val="1A1A1A"/>
          <w:szCs w:val="21"/>
        </w:rPr>
        <w:t xml:space="preserve"> ParameterMap </w:t>
      </w:r>
      <w:r>
        <w:rPr>
          <w:rFonts w:ascii="Lucida Sans Unicode" w:hAnsi="Lucida Sans Unicode" w:cs="Lucida Sans Unicode"/>
          <w:color w:val="1A1A1A"/>
          <w:szCs w:val="21"/>
        </w:rPr>
        <w:t>对象，其每个子元素会被解析为</w:t>
      </w:r>
      <w:r>
        <w:rPr>
          <w:rFonts w:ascii="Lucida Sans Unicode" w:hAnsi="Lucida Sans Unicode" w:cs="Lucida Sans Unicode"/>
          <w:color w:val="1A1A1A"/>
          <w:szCs w:val="21"/>
        </w:rPr>
        <w:t xml:space="preserve"> ParameterMapping </w:t>
      </w:r>
      <w:r>
        <w:rPr>
          <w:rFonts w:ascii="Lucida Sans Unicode" w:hAnsi="Lucida Sans Unicode" w:cs="Lucida Sans Unicode"/>
          <w:color w:val="1A1A1A"/>
          <w:szCs w:val="21"/>
        </w:rPr>
        <w:t>对象。</w:t>
      </w:r>
    </w:p>
    <w:p w:rsidR="007E5EBF" w:rsidRDefault="007E5EBF" w:rsidP="00FA61C5">
      <w:pPr>
        <w:widowControl/>
        <w:numPr>
          <w:ilvl w:val="0"/>
          <w:numId w:val="172"/>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&lt;resultMap&gt;</w:t>
      </w:r>
      <w:r>
        <w:rPr>
          <w:rFonts w:ascii="Lucida Sans Unicode" w:hAnsi="Lucida Sans Unicode" w:cs="Lucida Sans Unicode"/>
          <w:color w:val="1A1A1A"/>
          <w:szCs w:val="21"/>
        </w:rPr>
        <w:t> </w:t>
      </w:r>
      <w:r>
        <w:rPr>
          <w:rFonts w:ascii="Lucida Sans Unicode" w:hAnsi="Lucida Sans Unicode" w:cs="Lucida Sans Unicode"/>
          <w:color w:val="1A1A1A"/>
          <w:szCs w:val="21"/>
        </w:rPr>
        <w:t>标签，会被解析为</w:t>
      </w:r>
      <w:r>
        <w:rPr>
          <w:rFonts w:ascii="Lucida Sans Unicode" w:hAnsi="Lucida Sans Unicode" w:cs="Lucida Sans Unicode"/>
          <w:color w:val="1A1A1A"/>
          <w:szCs w:val="21"/>
        </w:rPr>
        <w:t xml:space="preserve"> ResultMap </w:t>
      </w:r>
      <w:r>
        <w:rPr>
          <w:rFonts w:ascii="Lucida Sans Unicode" w:hAnsi="Lucida Sans Unicode" w:cs="Lucida Sans Unicode"/>
          <w:color w:val="1A1A1A"/>
          <w:szCs w:val="21"/>
        </w:rPr>
        <w:t>对象，其每个子元素会被解析为</w:t>
      </w:r>
      <w:r>
        <w:rPr>
          <w:rFonts w:ascii="Lucida Sans Unicode" w:hAnsi="Lucida Sans Unicode" w:cs="Lucida Sans Unicode"/>
          <w:color w:val="1A1A1A"/>
          <w:szCs w:val="21"/>
        </w:rPr>
        <w:t xml:space="preserve"> ResultMapping </w:t>
      </w:r>
      <w:r>
        <w:rPr>
          <w:rFonts w:ascii="Lucida Sans Unicode" w:hAnsi="Lucida Sans Unicode" w:cs="Lucida Sans Unicode"/>
          <w:color w:val="1A1A1A"/>
          <w:szCs w:val="21"/>
        </w:rPr>
        <w:t>对象。</w:t>
      </w:r>
    </w:p>
    <w:p w:rsidR="007E5EBF" w:rsidRDefault="007E5EBF" w:rsidP="00FA61C5">
      <w:pPr>
        <w:widowControl/>
        <w:numPr>
          <w:ilvl w:val="0"/>
          <w:numId w:val="17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每一个</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&lt;select&gt;</w:t>
      </w:r>
      <w:r>
        <w:rPr>
          <w:rFonts w:ascii="Lucida Sans Unicode" w:hAnsi="Lucida Sans Unicode" w:cs="Lucida Sans Unicode"/>
          <w:color w:val="1A1A1A"/>
          <w:szCs w:val="21"/>
        </w:rPr>
        <w:t>、</w:t>
      </w:r>
      <w:r>
        <w:rPr>
          <w:rStyle w:val="HTML"/>
          <w:rFonts w:ascii="Lucida Console" w:hAnsi="Lucida Console"/>
          <w:color w:val="1A1A1A"/>
          <w:szCs w:val="21"/>
          <w:bdr w:val="single" w:sz="6" w:space="1" w:color="CCCCCC" w:frame="1"/>
          <w:shd w:val="clear" w:color="auto" w:fill="DDDDDD"/>
        </w:rPr>
        <w:t>&lt;insert&gt;</w:t>
      </w:r>
      <w:r>
        <w:rPr>
          <w:rFonts w:ascii="Lucida Sans Unicode" w:hAnsi="Lucida Sans Unicode" w:cs="Lucida Sans Unicode"/>
          <w:color w:val="1A1A1A"/>
          <w:szCs w:val="21"/>
        </w:rPr>
        <w:t>、</w:t>
      </w:r>
      <w:r>
        <w:rPr>
          <w:rStyle w:val="HTML"/>
          <w:rFonts w:ascii="Lucida Console" w:hAnsi="Lucida Console"/>
          <w:color w:val="1A1A1A"/>
          <w:szCs w:val="21"/>
          <w:bdr w:val="single" w:sz="6" w:space="1" w:color="CCCCCC" w:frame="1"/>
          <w:shd w:val="clear" w:color="auto" w:fill="DDDDDD"/>
        </w:rPr>
        <w:t>&lt;update&gt;</w:t>
      </w:r>
      <w:r>
        <w:rPr>
          <w:rFonts w:ascii="Lucida Sans Unicode" w:hAnsi="Lucida Sans Unicode" w:cs="Lucida Sans Unicode"/>
          <w:color w:val="1A1A1A"/>
          <w:szCs w:val="21"/>
        </w:rPr>
        <w:t>、</w:t>
      </w:r>
      <w:r>
        <w:rPr>
          <w:rStyle w:val="HTML"/>
          <w:rFonts w:ascii="Lucida Console" w:hAnsi="Lucida Console"/>
          <w:color w:val="1A1A1A"/>
          <w:szCs w:val="21"/>
          <w:bdr w:val="single" w:sz="6" w:space="1" w:color="CCCCCC" w:frame="1"/>
          <w:shd w:val="clear" w:color="auto" w:fill="DDDDDD"/>
        </w:rPr>
        <w:t>&lt;delete&gt;</w:t>
      </w:r>
      <w:r>
        <w:rPr>
          <w:rFonts w:ascii="Lucida Sans Unicode" w:hAnsi="Lucida Sans Unicode" w:cs="Lucida Sans Unicode"/>
          <w:color w:val="1A1A1A"/>
          <w:szCs w:val="21"/>
        </w:rPr>
        <w:t> </w:t>
      </w:r>
      <w:r>
        <w:rPr>
          <w:rFonts w:ascii="Lucida Sans Unicode" w:hAnsi="Lucida Sans Unicode" w:cs="Lucida Sans Unicode"/>
          <w:color w:val="1A1A1A"/>
          <w:szCs w:val="21"/>
        </w:rPr>
        <w:t>标签，均会被解析为一个</w:t>
      </w:r>
      <w:r>
        <w:rPr>
          <w:rFonts w:ascii="Lucida Sans Unicode" w:hAnsi="Lucida Sans Unicode" w:cs="Lucida Sans Unicode"/>
          <w:color w:val="1A1A1A"/>
          <w:szCs w:val="21"/>
        </w:rPr>
        <w:t xml:space="preserve"> MappedStatement </w:t>
      </w:r>
      <w:r>
        <w:rPr>
          <w:rFonts w:ascii="Lucida Sans Unicode" w:hAnsi="Lucida Sans Unicode" w:cs="Lucida Sans Unicode"/>
          <w:color w:val="1A1A1A"/>
          <w:szCs w:val="21"/>
        </w:rPr>
        <w:t>对象，标签内的</w:t>
      </w:r>
      <w:r>
        <w:rPr>
          <w:rFonts w:ascii="Lucida Sans Unicode" w:hAnsi="Lucida Sans Unicode" w:cs="Lucida Sans Unicode"/>
          <w:color w:val="1A1A1A"/>
          <w:szCs w:val="21"/>
        </w:rPr>
        <w:t xml:space="preserve"> SQL </w:t>
      </w:r>
      <w:r>
        <w:rPr>
          <w:rFonts w:ascii="Lucida Sans Unicode" w:hAnsi="Lucida Sans Unicode" w:cs="Lucida Sans Unicode"/>
          <w:color w:val="1A1A1A"/>
          <w:szCs w:val="21"/>
        </w:rPr>
        <w:t>会被解析为一个</w:t>
      </w:r>
      <w:r>
        <w:rPr>
          <w:rFonts w:ascii="Lucida Sans Unicode" w:hAnsi="Lucida Sans Unicode" w:cs="Lucida Sans Unicode"/>
          <w:color w:val="1A1A1A"/>
          <w:szCs w:val="21"/>
        </w:rPr>
        <w:t xml:space="preserve"> BoundSql </w:t>
      </w:r>
      <w:r>
        <w:rPr>
          <w:rFonts w:ascii="Lucida Sans Unicode" w:hAnsi="Lucida Sans Unicode" w:cs="Lucida Sans Unicode"/>
          <w:color w:val="1A1A1A"/>
          <w:szCs w:val="21"/>
        </w:rPr>
        <w:t>对象。</w:t>
      </w:r>
    </w:p>
    <w:p w:rsidR="008D0947" w:rsidRPr="007E5EBF" w:rsidRDefault="008D0947" w:rsidP="008D0947">
      <w:pPr>
        <w:rPr>
          <w:b/>
        </w:rPr>
      </w:pPr>
    </w:p>
    <w:p w:rsidR="006171D4" w:rsidRDefault="006171D4" w:rsidP="006171D4">
      <w:pPr>
        <w:pStyle w:val="1"/>
      </w:pPr>
      <w:r>
        <w:t>数据结构与算法:</w:t>
      </w:r>
    </w:p>
    <w:p w:rsidR="00FE0842" w:rsidRPr="00FE0842" w:rsidRDefault="00FE0842" w:rsidP="00FE0842">
      <w:pPr>
        <w:pStyle w:val="2"/>
      </w:pPr>
      <w:r>
        <w:t>数据结构</w:t>
      </w:r>
      <w:r w:rsidR="00F56605">
        <w:t>:</w:t>
      </w:r>
    </w:p>
    <w:p w:rsidR="00FE0842" w:rsidRDefault="00FE0842" w:rsidP="00FA61C5">
      <w:pPr>
        <w:numPr>
          <w:ilvl w:val="0"/>
          <w:numId w:val="51"/>
        </w:numPr>
        <w:ind w:left="720" w:hanging="360"/>
      </w:pPr>
      <w:r>
        <w:rPr>
          <w:rFonts w:hint="eastAsia"/>
        </w:rPr>
        <w:t>队列</w:t>
      </w:r>
    </w:p>
    <w:p w:rsidR="00FE0842" w:rsidRDefault="00FE0842" w:rsidP="00FA61C5">
      <w:pPr>
        <w:numPr>
          <w:ilvl w:val="0"/>
          <w:numId w:val="51"/>
        </w:numPr>
        <w:ind w:left="720" w:hanging="360"/>
      </w:pPr>
      <w:r>
        <w:rPr>
          <w:rFonts w:hint="eastAsia"/>
        </w:rPr>
        <w:t>堆栈</w:t>
      </w:r>
    </w:p>
    <w:p w:rsidR="00FE0842" w:rsidRDefault="00FE0842" w:rsidP="00FA61C5">
      <w:pPr>
        <w:numPr>
          <w:ilvl w:val="0"/>
          <w:numId w:val="51"/>
        </w:numPr>
        <w:ind w:left="720" w:hanging="360"/>
      </w:pPr>
      <w:r>
        <w:rPr>
          <w:rFonts w:hint="eastAsia"/>
        </w:rPr>
        <w:t>链表</w:t>
      </w:r>
    </w:p>
    <w:p w:rsidR="00FE0842" w:rsidRDefault="00FE0842" w:rsidP="00FA61C5">
      <w:pPr>
        <w:numPr>
          <w:ilvl w:val="0"/>
          <w:numId w:val="51"/>
        </w:numPr>
        <w:ind w:left="720" w:hanging="360"/>
      </w:pPr>
      <w:r>
        <w:rPr>
          <w:rFonts w:hint="eastAsia"/>
        </w:rPr>
        <w:t>树（二叉树、B+树、哈夫曼树）</w:t>
      </w:r>
    </w:p>
    <w:p w:rsidR="00FE0842" w:rsidRDefault="00FE0842" w:rsidP="00FE0842">
      <w:pPr>
        <w:pStyle w:val="2"/>
      </w:pPr>
      <w:r>
        <w:rPr>
          <w:rFonts w:hint="eastAsia"/>
        </w:rPr>
        <w:t>算法</w:t>
      </w:r>
    </w:p>
    <w:p w:rsidR="00FE0842" w:rsidRDefault="00FE0842" w:rsidP="00FA61C5">
      <w:pPr>
        <w:numPr>
          <w:ilvl w:val="0"/>
          <w:numId w:val="52"/>
        </w:numPr>
        <w:ind w:left="720" w:hanging="360"/>
      </w:pPr>
      <w:r>
        <w:rPr>
          <w:rFonts w:hint="eastAsia"/>
        </w:rPr>
        <w:t>广度优先、深度优先（图）</w:t>
      </w:r>
    </w:p>
    <w:p w:rsidR="00FE0842" w:rsidRDefault="00FE0842" w:rsidP="00FA61C5">
      <w:pPr>
        <w:numPr>
          <w:ilvl w:val="0"/>
          <w:numId w:val="52"/>
        </w:numPr>
        <w:ind w:left="720" w:hanging="360"/>
      </w:pPr>
      <w:r>
        <w:rPr>
          <w:rFonts w:hint="eastAsia"/>
        </w:rPr>
        <w:t>常见排序算法（时间复杂、空间复杂）（冒泡、选择、插入、希尔、归并、快排、堆排、桶排）</w:t>
      </w:r>
    </w:p>
    <w:p w:rsidR="00FE0842" w:rsidRDefault="00FE0842" w:rsidP="00FA61C5">
      <w:pPr>
        <w:numPr>
          <w:ilvl w:val="0"/>
          <w:numId w:val="52"/>
        </w:numPr>
        <w:ind w:left="720" w:hanging="360"/>
      </w:pPr>
      <w:r>
        <w:rPr>
          <w:rFonts w:hint="eastAsia"/>
        </w:rPr>
        <w:t>常见查找算法（时间复杂、空间复杂）</w:t>
      </w:r>
    </w:p>
    <w:p w:rsidR="00FE0842" w:rsidRDefault="00FE0842" w:rsidP="00FA61C5">
      <w:pPr>
        <w:numPr>
          <w:ilvl w:val="0"/>
          <w:numId w:val="52"/>
        </w:numPr>
        <w:ind w:left="720" w:hanging="360"/>
      </w:pPr>
      <w:r>
        <w:rPr>
          <w:rFonts w:hint="eastAsia"/>
        </w:rPr>
        <w:t>hash原理 hashmap内部实现</w:t>
      </w:r>
    </w:p>
    <w:p w:rsidR="00FE0842" w:rsidRPr="00FE0842" w:rsidRDefault="00FE0842" w:rsidP="00FE0842"/>
    <w:p w:rsidR="006171D4" w:rsidRPr="005B30EA" w:rsidRDefault="006171D4" w:rsidP="005B30EA">
      <w:pPr>
        <w:pStyle w:val="1"/>
      </w:pPr>
      <w:r>
        <w:rPr>
          <w:rFonts w:hint="eastAsia"/>
        </w:rPr>
        <w:t>Z</w:t>
      </w:r>
      <w:r>
        <w:t>ookeeper:</w:t>
      </w:r>
    </w:p>
    <w:p w:rsidR="005B30EA" w:rsidRDefault="006171D4" w:rsidP="005B30EA">
      <w:pPr>
        <w:pStyle w:val="2"/>
        <w:pBdr>
          <w:bottom w:val="single" w:sz="6" w:space="4" w:color="DDDDDD"/>
        </w:pBdr>
        <w:shd w:val="clear" w:color="auto" w:fill="FFFFFF"/>
        <w:spacing w:before="300" w:after="292"/>
        <w:rPr>
          <w:rFonts w:ascii="Lucida Sans Unicode" w:hAnsi="Lucida Sans Unicode" w:cs="Lucida Sans Unicode"/>
          <w:color w:val="574C4C"/>
        </w:rPr>
      </w:pPr>
      <w:r w:rsidRPr="005B30EA">
        <w:rPr>
          <w:shd w:val="pct15" w:color="auto" w:fill="FFFFFF"/>
        </w:rPr>
        <w:t xml:space="preserve">1. </w:t>
      </w:r>
      <w:r w:rsidR="005B30EA">
        <w:rPr>
          <w:rFonts w:ascii="Lucida Sans Unicode" w:hAnsi="Lucida Sans Unicode" w:cs="Lucida Sans Unicode"/>
          <w:color w:val="574C4C"/>
        </w:rPr>
        <w:t xml:space="preserve">Zookeeper </w:t>
      </w:r>
      <w:r w:rsidR="005B30EA">
        <w:rPr>
          <w:rFonts w:ascii="Lucida Sans Unicode" w:hAnsi="Lucida Sans Unicode" w:cs="Lucida Sans Unicode"/>
          <w:color w:val="574C4C"/>
        </w:rPr>
        <w:t>是什么？</w:t>
      </w:r>
    </w:p>
    <w:p w:rsidR="005B30EA" w:rsidRDefault="005B30EA" w:rsidP="005B30E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ZooKeeper </w:t>
      </w:r>
      <w:r>
        <w:rPr>
          <w:rFonts w:ascii="Lucida Sans Unicode" w:hAnsi="Lucida Sans Unicode" w:cs="Lucida Sans Unicode"/>
          <w:color w:val="1A1A1A"/>
        </w:rPr>
        <w:t>是一个开放源码的分布式协调服务，它是集群的管理者，监视着集群中各个节点的状态根据节点提交的反馈进行下一步合理操作。最终，将简单易用的接口和性能高效、功能稳定的系统提供给用户。</w:t>
      </w:r>
    </w:p>
    <w:p w:rsidR="005B30EA" w:rsidRDefault="005B30EA" w:rsidP="005B30E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分布式应用程序可以基于</w:t>
      </w:r>
      <w:r>
        <w:rPr>
          <w:rFonts w:ascii="Lucida Sans Unicode" w:hAnsi="Lucida Sans Unicode" w:cs="Lucida Sans Unicode"/>
          <w:color w:val="1A1A1A"/>
        </w:rPr>
        <w:t xml:space="preserve"> Zookeeper </w:t>
      </w:r>
      <w:r>
        <w:rPr>
          <w:rFonts w:ascii="Lucida Sans Unicode" w:hAnsi="Lucida Sans Unicode" w:cs="Lucida Sans Unicode"/>
          <w:color w:val="1A1A1A"/>
        </w:rPr>
        <w:t>实现诸如数据发布</w:t>
      </w:r>
      <w:r>
        <w:rPr>
          <w:rFonts w:ascii="Lucida Sans Unicode" w:hAnsi="Lucida Sans Unicode" w:cs="Lucida Sans Unicode"/>
          <w:color w:val="1A1A1A"/>
        </w:rPr>
        <w:t>/</w:t>
      </w:r>
      <w:r>
        <w:rPr>
          <w:rFonts w:ascii="Lucida Sans Unicode" w:hAnsi="Lucida Sans Unicode" w:cs="Lucida Sans Unicode"/>
          <w:color w:val="1A1A1A"/>
        </w:rPr>
        <w:t>订阅、负载均衡、命名服务、分布式协调</w:t>
      </w:r>
      <w:r>
        <w:rPr>
          <w:rFonts w:ascii="Lucida Sans Unicode" w:hAnsi="Lucida Sans Unicode" w:cs="Lucida Sans Unicode"/>
          <w:color w:val="1A1A1A"/>
        </w:rPr>
        <w:t>/</w:t>
      </w:r>
      <w:r>
        <w:rPr>
          <w:rFonts w:ascii="Lucida Sans Unicode" w:hAnsi="Lucida Sans Unicode" w:cs="Lucida Sans Unicode"/>
          <w:color w:val="1A1A1A"/>
        </w:rPr>
        <w:t>通知、集群管理、</w:t>
      </w:r>
      <w:r>
        <w:rPr>
          <w:rFonts w:ascii="Lucida Sans Unicode" w:hAnsi="Lucida Sans Unicode" w:cs="Lucida Sans Unicode"/>
          <w:color w:val="1A1A1A"/>
        </w:rPr>
        <w:t xml:space="preserve">Master </w:t>
      </w:r>
      <w:r>
        <w:rPr>
          <w:rFonts w:ascii="Lucida Sans Unicode" w:hAnsi="Lucida Sans Unicode" w:cs="Lucida Sans Unicode"/>
          <w:color w:val="1A1A1A"/>
        </w:rPr>
        <w:t>选举、分布式锁和分布式队列等功能。</w:t>
      </w:r>
    </w:p>
    <w:p w:rsidR="005B30EA" w:rsidRDefault="005B30EA" w:rsidP="005B30E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Zookeeper </w:t>
      </w:r>
      <w:r>
        <w:rPr>
          <w:rFonts w:ascii="Lucida Sans Unicode" w:hAnsi="Lucida Sans Unicode" w:cs="Lucida Sans Unicode"/>
          <w:color w:val="1A1A1A"/>
        </w:rPr>
        <w:t>具有如下特性：</w:t>
      </w:r>
    </w:p>
    <w:p w:rsidR="005B30EA" w:rsidRDefault="005B30EA" w:rsidP="00FA61C5">
      <w:pPr>
        <w:pStyle w:val="a3"/>
        <w:numPr>
          <w:ilvl w:val="0"/>
          <w:numId w:val="442"/>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顺序一致性</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有序性</w:t>
      </w:r>
      <w:r>
        <w:rPr>
          <w:rFonts w:ascii="Lucida Sans Unicode" w:hAnsi="Lucida Sans Unicode" w:cs="Lucida Sans Unicode"/>
          <w:color w:val="1A1A1A"/>
          <w:sz w:val="21"/>
          <w:szCs w:val="21"/>
        </w:rPr>
        <w:t>)</w:t>
      </w:r>
    </w:p>
    <w:p w:rsidR="005B30EA" w:rsidRDefault="005B30EA" w:rsidP="005B30EA">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从同一个客户端发起的事务请求，最终将会严格地按照其发起顺序被应用到</w:t>
      </w:r>
      <w:r>
        <w:rPr>
          <w:rFonts w:ascii="Lucida Sans Unicode" w:hAnsi="Lucida Sans Unicode" w:cs="Lucida Sans Unicode"/>
          <w:color w:val="1A1A1A"/>
          <w:sz w:val="21"/>
          <w:szCs w:val="21"/>
        </w:rPr>
        <w:t xml:space="preserve"> Zookeeper </w:t>
      </w:r>
      <w:r>
        <w:rPr>
          <w:rFonts w:ascii="Lucida Sans Unicode" w:hAnsi="Lucida Sans Unicode" w:cs="Lucida Sans Unicode"/>
          <w:color w:val="1A1A1A"/>
          <w:sz w:val="21"/>
          <w:szCs w:val="21"/>
        </w:rPr>
        <w:t>中去。</w:t>
      </w:r>
    </w:p>
    <w:p w:rsidR="005B30EA" w:rsidRDefault="005B30EA" w:rsidP="005B30EA">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有序性是</w:t>
      </w:r>
      <w:r>
        <w:rPr>
          <w:rFonts w:ascii="Lucida Sans Unicode" w:hAnsi="Lucida Sans Unicode" w:cs="Lucida Sans Unicode"/>
          <w:color w:val="1A1A1A"/>
          <w:sz w:val="21"/>
          <w:szCs w:val="21"/>
        </w:rPr>
        <w:t xml:space="preserve"> Zookeeper </w:t>
      </w:r>
      <w:r>
        <w:rPr>
          <w:rFonts w:ascii="Lucida Sans Unicode" w:hAnsi="Lucida Sans Unicode" w:cs="Lucida Sans Unicode"/>
          <w:color w:val="1A1A1A"/>
          <w:sz w:val="21"/>
          <w:szCs w:val="21"/>
        </w:rPr>
        <w:t>中非常重要的一个特性。</w:t>
      </w:r>
    </w:p>
    <w:p w:rsidR="005B30EA" w:rsidRDefault="005B30EA" w:rsidP="00FA61C5">
      <w:pPr>
        <w:widowControl/>
        <w:numPr>
          <w:ilvl w:val="1"/>
          <w:numId w:val="442"/>
        </w:numPr>
        <w:shd w:val="clear" w:color="auto" w:fill="F6F6F6"/>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所有的更新都是全局有序的，每个更新都有一个唯一的时间戳，这个时间戳称为</w:t>
      </w:r>
      <w:r>
        <w:rPr>
          <w:rFonts w:ascii="Lucida Sans Unicode" w:hAnsi="Lucida Sans Unicode" w:cs="Lucida Sans Unicode"/>
          <w:color w:val="1A1A1A"/>
          <w:szCs w:val="21"/>
        </w:rPr>
        <w:t>zxid(Zookeeper Transaction Id)</w:t>
      </w:r>
      <w:r>
        <w:rPr>
          <w:rFonts w:ascii="Lucida Sans Unicode" w:hAnsi="Lucida Sans Unicode" w:cs="Lucida Sans Unicode"/>
          <w:color w:val="1A1A1A"/>
          <w:szCs w:val="21"/>
        </w:rPr>
        <w:t>。</w:t>
      </w:r>
    </w:p>
    <w:p w:rsidR="005B30EA" w:rsidRDefault="005B30EA" w:rsidP="00FA61C5">
      <w:pPr>
        <w:widowControl/>
        <w:numPr>
          <w:ilvl w:val="1"/>
          <w:numId w:val="442"/>
        </w:numPr>
        <w:shd w:val="clear" w:color="auto" w:fill="F6F6F6"/>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而读请求只会相对于更新有序，也就是读请求的返回结果中会带有这个</w:t>
      </w:r>
      <w:r>
        <w:rPr>
          <w:rFonts w:ascii="Lucida Sans Unicode" w:hAnsi="Lucida Sans Unicode" w:cs="Lucida Sans Unicode"/>
          <w:color w:val="1A1A1A"/>
          <w:szCs w:val="21"/>
        </w:rPr>
        <w:t xml:space="preserve"> Zookeeper </w:t>
      </w:r>
      <w:r>
        <w:rPr>
          <w:rFonts w:ascii="Lucida Sans Unicode" w:hAnsi="Lucida Sans Unicode" w:cs="Lucida Sans Unicode"/>
          <w:color w:val="1A1A1A"/>
          <w:szCs w:val="21"/>
        </w:rPr>
        <w:t>最新的</w:t>
      </w:r>
      <w:r>
        <w:rPr>
          <w:rFonts w:ascii="Lucida Sans Unicode" w:hAnsi="Lucida Sans Unicode" w:cs="Lucida Sans Unicode"/>
          <w:color w:val="1A1A1A"/>
          <w:szCs w:val="21"/>
        </w:rPr>
        <w:t xml:space="preserve"> zxid </w:t>
      </w:r>
      <w:r>
        <w:rPr>
          <w:rFonts w:ascii="Lucida Sans Unicode" w:hAnsi="Lucida Sans Unicode" w:cs="Lucida Sans Unicode"/>
          <w:color w:val="1A1A1A"/>
          <w:szCs w:val="21"/>
        </w:rPr>
        <w:t>。</w:t>
      </w:r>
    </w:p>
    <w:p w:rsidR="005B30EA" w:rsidRDefault="005B30EA" w:rsidP="00FA61C5">
      <w:pPr>
        <w:pStyle w:val="a3"/>
        <w:numPr>
          <w:ilvl w:val="0"/>
          <w:numId w:val="442"/>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原子性</w:t>
      </w:r>
    </w:p>
    <w:p w:rsidR="005B30EA" w:rsidRDefault="005B30EA" w:rsidP="005B30EA">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所有事务请求的处理结果在整个集群中所有机器上的应用情况是一致的，即整个集群要么都成功应用了某个事务，要么都没有应用。</w:t>
      </w:r>
    </w:p>
    <w:p w:rsidR="005B30EA" w:rsidRDefault="005B30EA" w:rsidP="00FA61C5">
      <w:pPr>
        <w:pStyle w:val="a3"/>
        <w:numPr>
          <w:ilvl w:val="0"/>
          <w:numId w:val="442"/>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单一视图</w:t>
      </w:r>
    </w:p>
    <w:p w:rsidR="005B30EA" w:rsidRDefault="005B30EA" w:rsidP="005B30EA">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无论客户端连接的是哪个</w:t>
      </w:r>
      <w:r>
        <w:rPr>
          <w:rFonts w:ascii="Lucida Sans Unicode" w:hAnsi="Lucida Sans Unicode" w:cs="Lucida Sans Unicode"/>
          <w:color w:val="1A1A1A"/>
          <w:sz w:val="21"/>
          <w:szCs w:val="21"/>
        </w:rPr>
        <w:t xml:space="preserve"> Zookeeper </w:t>
      </w:r>
      <w:r>
        <w:rPr>
          <w:rFonts w:ascii="Lucida Sans Unicode" w:hAnsi="Lucida Sans Unicode" w:cs="Lucida Sans Unicode"/>
          <w:color w:val="1A1A1A"/>
          <w:sz w:val="21"/>
          <w:szCs w:val="21"/>
        </w:rPr>
        <w:t>服务器，其看到的服务端数据模型都是一致的。</w:t>
      </w:r>
    </w:p>
    <w:p w:rsidR="005B30EA" w:rsidRDefault="005B30EA" w:rsidP="00FA61C5">
      <w:pPr>
        <w:pStyle w:val="a3"/>
        <w:numPr>
          <w:ilvl w:val="0"/>
          <w:numId w:val="442"/>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可靠性</w:t>
      </w:r>
    </w:p>
    <w:p w:rsidR="005B30EA" w:rsidRDefault="005B30EA" w:rsidP="005B30EA">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一旦服务端成功地应用了一个事务，并完成对客户端的响应，那么该事务所引起的服务端状态变更将会一直被保留，除非有另一个事务对其进行了变更。</w:t>
      </w:r>
    </w:p>
    <w:p w:rsidR="005B30EA" w:rsidRDefault="005B30EA" w:rsidP="00FA61C5">
      <w:pPr>
        <w:pStyle w:val="a3"/>
        <w:numPr>
          <w:ilvl w:val="0"/>
          <w:numId w:val="442"/>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实时性</w:t>
      </w:r>
    </w:p>
    <w:p w:rsidR="005B30EA" w:rsidRDefault="005B30EA" w:rsidP="005B30EA">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Zookeeper </w:t>
      </w:r>
      <w:r>
        <w:rPr>
          <w:rFonts w:ascii="Lucida Sans Unicode" w:hAnsi="Lucida Sans Unicode" w:cs="Lucida Sans Unicode"/>
          <w:color w:val="1A1A1A"/>
          <w:sz w:val="21"/>
          <w:szCs w:val="21"/>
        </w:rPr>
        <w:t>保证在一定的时间段内，客户端最终一定能够从服务端上读取到最新的数据状态。</w:t>
      </w:r>
    </w:p>
    <w:p w:rsidR="005B30EA" w:rsidRDefault="005B30EA" w:rsidP="005B30E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Zookeeper </w:t>
      </w:r>
      <w:r>
        <w:rPr>
          <w:rFonts w:ascii="Lucida Sans Unicode" w:hAnsi="Lucida Sans Unicode" w:cs="Lucida Sans Unicode"/>
          <w:color w:val="1A1A1A"/>
        </w:rPr>
        <w:t>对于读写请求有所不同：</w:t>
      </w:r>
    </w:p>
    <w:p w:rsidR="005B30EA" w:rsidRDefault="005B30EA" w:rsidP="00FA61C5">
      <w:pPr>
        <w:widowControl/>
        <w:numPr>
          <w:ilvl w:val="0"/>
          <w:numId w:val="44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客户端的读请求可以被集群中的任意一台机器处理，如果读请求在节点上注册了监听器，这个监听器也是由所连接的</w:t>
      </w:r>
      <w:r>
        <w:rPr>
          <w:rFonts w:ascii="Lucida Sans Unicode" w:hAnsi="Lucida Sans Unicode" w:cs="Lucida Sans Unicode"/>
          <w:color w:val="1A1A1A"/>
          <w:szCs w:val="21"/>
        </w:rPr>
        <w:t xml:space="preserve"> Zookeeper </w:t>
      </w:r>
      <w:r>
        <w:rPr>
          <w:rFonts w:ascii="Lucida Sans Unicode" w:hAnsi="Lucida Sans Unicode" w:cs="Lucida Sans Unicode"/>
          <w:color w:val="1A1A1A"/>
          <w:szCs w:val="21"/>
        </w:rPr>
        <w:t>机器来处理。</w:t>
      </w:r>
    </w:p>
    <w:p w:rsidR="005B30EA" w:rsidRDefault="005B30EA" w:rsidP="00FA61C5">
      <w:pPr>
        <w:widowControl/>
        <w:numPr>
          <w:ilvl w:val="0"/>
          <w:numId w:val="44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对于写请求，这些请求会同时发给其他</w:t>
      </w:r>
      <w:r>
        <w:rPr>
          <w:rFonts w:ascii="Lucida Sans Unicode" w:hAnsi="Lucida Sans Unicode" w:cs="Lucida Sans Unicode"/>
          <w:color w:val="1A1A1A"/>
          <w:szCs w:val="21"/>
        </w:rPr>
        <w:t xml:space="preserve"> Zookeeper </w:t>
      </w:r>
      <w:r>
        <w:rPr>
          <w:rFonts w:ascii="Lucida Sans Unicode" w:hAnsi="Lucida Sans Unicode" w:cs="Lucida Sans Unicode"/>
          <w:color w:val="1A1A1A"/>
          <w:szCs w:val="21"/>
        </w:rPr>
        <w:t>机器并且达成一致后，请求才会返回成功。因此，随着</w:t>
      </w:r>
      <w:r>
        <w:rPr>
          <w:rFonts w:ascii="Lucida Sans Unicode" w:hAnsi="Lucida Sans Unicode" w:cs="Lucida Sans Unicode"/>
          <w:color w:val="1A1A1A"/>
          <w:szCs w:val="21"/>
        </w:rPr>
        <w:t xml:space="preserve"> Zookeeper </w:t>
      </w:r>
      <w:r>
        <w:rPr>
          <w:rFonts w:ascii="Lucida Sans Unicode" w:hAnsi="Lucida Sans Unicode" w:cs="Lucida Sans Unicode"/>
          <w:color w:val="1A1A1A"/>
          <w:szCs w:val="21"/>
        </w:rPr>
        <w:t>的集群机器增多，读请求的吞吐会提高但是写请求的吞吐会下降。</w:t>
      </w:r>
    </w:p>
    <w:p w:rsidR="005B30EA" w:rsidRDefault="005B30EA" w:rsidP="005B30EA">
      <w:pPr>
        <w:pStyle w:val="3"/>
      </w:pPr>
      <w:r>
        <w:rPr>
          <w:rStyle w:val="a4"/>
          <w:rFonts w:ascii="Lucida Sans Unicode" w:hAnsi="Lucida Sans Unicode" w:cs="Lucida Sans Unicode"/>
          <w:color w:val="1A1A1A"/>
        </w:rPr>
        <w:t xml:space="preserve">Chubby </w:t>
      </w:r>
      <w:r>
        <w:rPr>
          <w:rStyle w:val="a4"/>
          <w:rFonts w:ascii="Lucida Sans Unicode" w:hAnsi="Lucida Sans Unicode" w:cs="Lucida Sans Unicode"/>
          <w:color w:val="1A1A1A"/>
        </w:rPr>
        <w:t>是什么？和</w:t>
      </w:r>
      <w:r>
        <w:rPr>
          <w:rStyle w:val="a4"/>
          <w:rFonts w:ascii="Lucida Sans Unicode" w:hAnsi="Lucida Sans Unicode" w:cs="Lucida Sans Unicode"/>
          <w:color w:val="1A1A1A"/>
        </w:rPr>
        <w:t xml:space="preserve"> Zookeeper </w:t>
      </w:r>
      <w:r>
        <w:rPr>
          <w:rStyle w:val="a4"/>
          <w:rFonts w:ascii="Lucida Sans Unicode" w:hAnsi="Lucida Sans Unicode" w:cs="Lucida Sans Unicode"/>
          <w:color w:val="1A1A1A"/>
        </w:rPr>
        <w:t>对比你怎么看？</w:t>
      </w:r>
    </w:p>
    <w:p w:rsidR="005B30EA" w:rsidRDefault="005B30EA" w:rsidP="00FA61C5">
      <w:pPr>
        <w:widowControl/>
        <w:numPr>
          <w:ilvl w:val="0"/>
          <w:numId w:val="44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Chubby </w:t>
      </w:r>
      <w:r>
        <w:rPr>
          <w:rFonts w:ascii="Lucida Sans Unicode" w:hAnsi="Lucida Sans Unicode" w:cs="Lucida Sans Unicode"/>
          <w:color w:val="1A1A1A"/>
          <w:szCs w:val="21"/>
        </w:rPr>
        <w:t>是</w:t>
      </w:r>
      <w:r>
        <w:rPr>
          <w:rFonts w:ascii="Lucida Sans Unicode" w:hAnsi="Lucida Sans Unicode" w:cs="Lucida Sans Unicode"/>
          <w:color w:val="1A1A1A"/>
          <w:szCs w:val="21"/>
        </w:rPr>
        <w:t xml:space="preserve"> Google </w:t>
      </w:r>
      <w:r>
        <w:rPr>
          <w:rFonts w:ascii="Lucida Sans Unicode" w:hAnsi="Lucida Sans Unicode" w:cs="Lucida Sans Unicode"/>
          <w:color w:val="1A1A1A"/>
          <w:szCs w:val="21"/>
        </w:rPr>
        <w:t>的，完全实现</w:t>
      </w:r>
      <w:r>
        <w:rPr>
          <w:rFonts w:ascii="Lucida Sans Unicode" w:hAnsi="Lucida Sans Unicode" w:cs="Lucida Sans Unicode"/>
          <w:color w:val="1A1A1A"/>
          <w:szCs w:val="21"/>
        </w:rPr>
        <w:t xml:space="preserve"> Paxos </w:t>
      </w:r>
      <w:r>
        <w:rPr>
          <w:rFonts w:ascii="Lucida Sans Unicode" w:hAnsi="Lucida Sans Unicode" w:cs="Lucida Sans Unicode"/>
          <w:color w:val="1A1A1A"/>
          <w:szCs w:val="21"/>
        </w:rPr>
        <w:t>算法，不开源。</w:t>
      </w:r>
    </w:p>
    <w:p w:rsidR="005B30EA" w:rsidRDefault="005B30EA" w:rsidP="00FA61C5">
      <w:pPr>
        <w:widowControl/>
        <w:numPr>
          <w:ilvl w:val="0"/>
          <w:numId w:val="44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Zookeeper </w:t>
      </w:r>
      <w:r>
        <w:rPr>
          <w:rFonts w:ascii="Lucida Sans Unicode" w:hAnsi="Lucida Sans Unicode" w:cs="Lucida Sans Unicode"/>
          <w:color w:val="1A1A1A"/>
          <w:szCs w:val="21"/>
        </w:rPr>
        <w:t>是</w:t>
      </w:r>
      <w:r>
        <w:rPr>
          <w:rFonts w:ascii="Lucida Sans Unicode" w:hAnsi="Lucida Sans Unicode" w:cs="Lucida Sans Unicode"/>
          <w:color w:val="1A1A1A"/>
          <w:szCs w:val="21"/>
        </w:rPr>
        <w:t xml:space="preserve"> Chubby </w:t>
      </w:r>
      <w:r>
        <w:rPr>
          <w:rFonts w:ascii="Lucida Sans Unicode" w:hAnsi="Lucida Sans Unicode" w:cs="Lucida Sans Unicode"/>
          <w:color w:val="1A1A1A"/>
          <w:szCs w:val="21"/>
        </w:rPr>
        <w:t>的开源实现，使用</w:t>
      </w:r>
      <w:r>
        <w:rPr>
          <w:rFonts w:ascii="Lucida Sans Unicode" w:hAnsi="Lucida Sans Unicode" w:cs="Lucida Sans Unicode"/>
          <w:color w:val="1A1A1A"/>
          <w:szCs w:val="21"/>
        </w:rPr>
        <w:t xml:space="preserve"> ZAB </w:t>
      </w:r>
      <w:r>
        <w:rPr>
          <w:rFonts w:ascii="Lucida Sans Unicode" w:hAnsi="Lucida Sans Unicode" w:cs="Lucida Sans Unicode"/>
          <w:color w:val="1A1A1A"/>
          <w:szCs w:val="21"/>
        </w:rPr>
        <w:t>协议</w:t>
      </w:r>
      <w:r>
        <w:rPr>
          <w:rFonts w:ascii="Lucida Sans Unicode" w:hAnsi="Lucida Sans Unicode" w:cs="Lucida Sans Unicode"/>
          <w:color w:val="1A1A1A"/>
          <w:szCs w:val="21"/>
        </w:rPr>
        <w:t xml:space="preserve">(Paxos </w:t>
      </w:r>
      <w:r>
        <w:rPr>
          <w:rFonts w:ascii="Lucida Sans Unicode" w:hAnsi="Lucida Sans Unicode" w:cs="Lucida Sans Unicode"/>
          <w:color w:val="1A1A1A"/>
          <w:szCs w:val="21"/>
        </w:rPr>
        <w:t>算法的变种</w:t>
      </w:r>
      <w:r>
        <w:rPr>
          <w:rFonts w:ascii="Lucida Sans Unicode" w:hAnsi="Lucida Sans Unicode" w:cs="Lucida Sans Unicode"/>
          <w:color w:val="1A1A1A"/>
          <w:szCs w:val="21"/>
        </w:rPr>
        <w:t>)</w:t>
      </w:r>
      <w:r>
        <w:rPr>
          <w:rFonts w:ascii="Lucida Sans Unicode" w:hAnsi="Lucida Sans Unicode" w:cs="Lucida Sans Unicode"/>
          <w:color w:val="1A1A1A"/>
          <w:szCs w:val="21"/>
        </w:rPr>
        <w:t>。</w:t>
      </w:r>
    </w:p>
    <w:p w:rsidR="005B30EA" w:rsidRDefault="005B30EA" w:rsidP="005B30EA">
      <w:pPr>
        <w:pStyle w:val="3"/>
        <w:rPr>
          <w:sz w:val="24"/>
          <w:szCs w:val="24"/>
        </w:rPr>
      </w:pPr>
      <w:r>
        <w:rPr>
          <w:rStyle w:val="a4"/>
          <w:rFonts w:ascii="Lucida Sans Unicode" w:hAnsi="Lucida Sans Unicode" w:cs="Lucida Sans Unicode"/>
          <w:color w:val="1A1A1A"/>
        </w:rPr>
        <w:t xml:space="preserve">Zookeeper </w:t>
      </w:r>
      <w:r>
        <w:rPr>
          <w:rStyle w:val="a4"/>
          <w:rFonts w:ascii="Lucida Sans Unicode" w:hAnsi="Lucida Sans Unicode" w:cs="Lucida Sans Unicode"/>
          <w:color w:val="1A1A1A"/>
        </w:rPr>
        <w:t>的</w:t>
      </w:r>
      <w:r>
        <w:rPr>
          <w:rStyle w:val="a4"/>
          <w:rFonts w:ascii="Lucida Sans Unicode" w:hAnsi="Lucida Sans Unicode" w:cs="Lucida Sans Unicode"/>
          <w:color w:val="1A1A1A"/>
        </w:rPr>
        <w:t xml:space="preserve"> Java </w:t>
      </w:r>
      <w:r>
        <w:rPr>
          <w:rStyle w:val="a4"/>
          <w:rFonts w:ascii="Lucida Sans Unicode" w:hAnsi="Lucida Sans Unicode" w:cs="Lucida Sans Unicode"/>
          <w:color w:val="1A1A1A"/>
        </w:rPr>
        <w:t>客户端都有哪些？</w:t>
      </w:r>
    </w:p>
    <w:p w:rsidR="005B30EA" w:rsidRDefault="005B30EA" w:rsidP="00FA61C5">
      <w:pPr>
        <w:widowControl/>
        <w:numPr>
          <w:ilvl w:val="0"/>
          <w:numId w:val="44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Zookeeper </w:t>
      </w:r>
      <w:r>
        <w:rPr>
          <w:rFonts w:ascii="Lucida Sans Unicode" w:hAnsi="Lucida Sans Unicode" w:cs="Lucida Sans Unicode"/>
          <w:color w:val="1A1A1A"/>
          <w:szCs w:val="21"/>
        </w:rPr>
        <w:t>自带的</w:t>
      </w:r>
      <w:r>
        <w:rPr>
          <w:rFonts w:ascii="Lucida Sans Unicode" w:hAnsi="Lucida Sans Unicode" w:cs="Lucida Sans Unicode"/>
          <w:color w:val="1A1A1A"/>
          <w:szCs w:val="21"/>
        </w:rPr>
        <w:t xml:space="preserve"> zkclient</w:t>
      </w:r>
    </w:p>
    <w:p w:rsidR="005B30EA" w:rsidRDefault="005B30EA" w:rsidP="00FA61C5">
      <w:pPr>
        <w:pStyle w:val="a3"/>
        <w:numPr>
          <w:ilvl w:val="0"/>
          <w:numId w:val="445"/>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Apache </w:t>
      </w:r>
      <w:r>
        <w:rPr>
          <w:rFonts w:ascii="Lucida Sans Unicode" w:hAnsi="Lucida Sans Unicode" w:cs="Lucida Sans Unicode"/>
          <w:color w:val="1A1A1A"/>
          <w:sz w:val="21"/>
          <w:szCs w:val="21"/>
        </w:rPr>
        <w:t>开源的</w:t>
      </w:r>
      <w:r>
        <w:rPr>
          <w:rFonts w:ascii="Lucida Sans Unicode" w:hAnsi="Lucida Sans Unicode" w:cs="Lucida Sans Unicode"/>
          <w:color w:val="1A1A1A"/>
          <w:sz w:val="21"/>
          <w:szCs w:val="21"/>
        </w:rPr>
        <w:t xml:space="preserve"> Curator</w:t>
      </w:r>
    </w:p>
    <w:p w:rsidR="005B30EA" w:rsidRDefault="005B30EA" w:rsidP="005B30EA">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实际项目中，采用</w:t>
      </w:r>
      <w:r>
        <w:rPr>
          <w:rFonts w:ascii="Lucida Sans Unicode" w:hAnsi="Lucida Sans Unicode" w:cs="Lucida Sans Unicode"/>
          <w:color w:val="1A1A1A"/>
          <w:sz w:val="21"/>
          <w:szCs w:val="21"/>
        </w:rPr>
        <w:t xml:space="preserve"> Curator </w:t>
      </w:r>
      <w:r>
        <w:rPr>
          <w:rFonts w:ascii="Lucida Sans Unicode" w:hAnsi="Lucida Sans Unicode" w:cs="Lucida Sans Unicode"/>
          <w:color w:val="1A1A1A"/>
          <w:sz w:val="21"/>
          <w:szCs w:val="21"/>
        </w:rPr>
        <w:t>居多。因为，功能更加强大。</w:t>
      </w:r>
    </w:p>
    <w:p w:rsidR="005B30EA" w:rsidRDefault="005B30EA" w:rsidP="005B30E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具体的使用，可以看看</w:t>
      </w:r>
      <w:r>
        <w:rPr>
          <w:rFonts w:ascii="Lucida Sans Unicode" w:hAnsi="Lucida Sans Unicode" w:cs="Lucida Sans Unicode"/>
          <w:color w:val="1A1A1A"/>
        </w:rPr>
        <w:t> </w:t>
      </w:r>
      <w:hyperlink r:id="rId380"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ZK </w:t>
        </w:r>
        <w:r>
          <w:rPr>
            <w:rStyle w:val="a5"/>
            <w:rFonts w:ascii="Lucida Sans Unicode" w:hAnsi="Lucida Sans Unicode" w:cs="Lucida Sans Unicode"/>
            <w:color w:val="0088CC"/>
          </w:rPr>
          <w:t>客户端操作》</w:t>
        </w:r>
      </w:hyperlink>
      <w:r>
        <w:rPr>
          <w:rFonts w:ascii="Lucida Sans Unicode" w:hAnsi="Lucida Sans Unicode" w:cs="Lucida Sans Unicode"/>
          <w:color w:val="1A1A1A"/>
        </w:rPr>
        <w:t> </w:t>
      </w:r>
      <w:r>
        <w:rPr>
          <w:rFonts w:ascii="Lucida Sans Unicode" w:hAnsi="Lucida Sans Unicode" w:cs="Lucida Sans Unicode"/>
          <w:color w:val="1A1A1A"/>
        </w:rPr>
        <w:t>文章。</w:t>
      </w:r>
    </w:p>
    <w:p w:rsidR="005B30EA" w:rsidRDefault="005B30EA" w:rsidP="005B30E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另外，</w:t>
      </w:r>
      <w:r>
        <w:rPr>
          <w:rFonts w:ascii="Lucida Sans Unicode" w:hAnsi="Lucida Sans Unicode" w:cs="Lucida Sans Unicode"/>
          <w:color w:val="1A1A1A"/>
        </w:rPr>
        <w:t xml:space="preserve">Zookeeper </w:t>
      </w:r>
      <w:r>
        <w:rPr>
          <w:rFonts w:ascii="Lucida Sans Unicode" w:hAnsi="Lucida Sans Unicode" w:cs="Lucida Sans Unicode"/>
          <w:color w:val="1A1A1A"/>
        </w:rPr>
        <w:t>没有特别好用的</w:t>
      </w:r>
      <w:r>
        <w:rPr>
          <w:rFonts w:ascii="Lucida Sans Unicode" w:hAnsi="Lucida Sans Unicode" w:cs="Lucida Sans Unicode"/>
          <w:color w:val="1A1A1A"/>
        </w:rPr>
        <w:t xml:space="preserve"> GUI </w:t>
      </w:r>
      <w:r>
        <w:rPr>
          <w:rFonts w:ascii="Lucida Sans Unicode" w:hAnsi="Lucida Sans Unicode" w:cs="Lucida Sans Unicode"/>
          <w:color w:val="1A1A1A"/>
        </w:rPr>
        <w:t>工具，有需要的胖友，可以看看</w:t>
      </w:r>
      <w:r>
        <w:rPr>
          <w:rFonts w:ascii="Lucida Sans Unicode" w:hAnsi="Lucida Sans Unicode" w:cs="Lucida Sans Unicode"/>
          <w:color w:val="1A1A1A"/>
        </w:rPr>
        <w:t> </w:t>
      </w:r>
      <w:hyperlink r:id="rId381" w:tgtFrame="_blank" w:history="1">
        <w:r>
          <w:rPr>
            <w:rStyle w:val="a5"/>
            <w:rFonts w:ascii="Lucida Sans Unicode" w:hAnsi="Lucida Sans Unicode" w:cs="Lucida Sans Unicode"/>
            <w:color w:val="0088CC"/>
          </w:rPr>
          <w:t>ZooInspector</w:t>
        </w:r>
      </w:hyperlink>
      <w:r>
        <w:rPr>
          <w:rFonts w:ascii="Lucida Sans Unicode" w:hAnsi="Lucida Sans Unicode" w:cs="Lucida Sans Unicode"/>
          <w:color w:val="1A1A1A"/>
        </w:rPr>
        <w:t> </w:t>
      </w:r>
      <w:r>
        <w:rPr>
          <w:rFonts w:ascii="Lucida Sans Unicode" w:hAnsi="Lucida Sans Unicode" w:cs="Lucida Sans Unicode"/>
          <w:color w:val="1A1A1A"/>
        </w:rPr>
        <w:t>，凑活能用。</w:t>
      </w:r>
    </w:p>
    <w:p w:rsidR="005B30EA" w:rsidRDefault="005B30EA" w:rsidP="005B30EA">
      <w:pPr>
        <w:pStyle w:val="2"/>
      </w:pPr>
      <w:r>
        <w:rPr>
          <w:rFonts w:hint="eastAsia"/>
          <w:color w:val="1A1A1A"/>
          <w:szCs w:val="21"/>
        </w:rPr>
        <w:t>2</w:t>
      </w:r>
      <w:r>
        <w:rPr>
          <w:color w:val="1A1A1A"/>
          <w:szCs w:val="21"/>
        </w:rPr>
        <w:t>.</w:t>
      </w:r>
      <w:r w:rsidRPr="005B30EA">
        <w:t xml:space="preserve"> </w:t>
      </w:r>
      <w:r>
        <w:t>Zookeeper 的设计目标？</w:t>
      </w:r>
    </w:p>
    <w:p w:rsidR="005B30EA" w:rsidRDefault="005B30EA" w:rsidP="00FA61C5">
      <w:pPr>
        <w:widowControl/>
        <w:numPr>
          <w:ilvl w:val="0"/>
          <w:numId w:val="44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1</w:t>
      </w:r>
      <w:r>
        <w:rPr>
          <w:rFonts w:ascii="Lucida Sans Unicode" w:hAnsi="Lucida Sans Unicode" w:cs="Lucida Sans Unicode"/>
          <w:color w:val="1A1A1A"/>
          <w:szCs w:val="21"/>
        </w:rPr>
        <w:t>、简单的数据结构，</w:t>
      </w:r>
      <w:r>
        <w:rPr>
          <w:rFonts w:ascii="Lucida Sans Unicode" w:hAnsi="Lucida Sans Unicode" w:cs="Lucida Sans Unicode"/>
          <w:color w:val="1A1A1A"/>
          <w:szCs w:val="21"/>
        </w:rPr>
        <w:t xml:space="preserve">Zookeeper </w:t>
      </w:r>
      <w:r>
        <w:rPr>
          <w:rFonts w:ascii="Lucida Sans Unicode" w:hAnsi="Lucida Sans Unicode" w:cs="Lucida Sans Unicode"/>
          <w:color w:val="1A1A1A"/>
          <w:szCs w:val="21"/>
        </w:rPr>
        <w:t>使得分布式程序能够通过一个共享的树形结构的名字空间来进行相互协调，即</w:t>
      </w:r>
      <w:r>
        <w:rPr>
          <w:rFonts w:ascii="Lucida Sans Unicode" w:hAnsi="Lucida Sans Unicode" w:cs="Lucida Sans Unicode"/>
          <w:color w:val="1A1A1A"/>
          <w:szCs w:val="21"/>
        </w:rPr>
        <w:t xml:space="preserve"> Zookeeper </w:t>
      </w:r>
      <w:r>
        <w:rPr>
          <w:rFonts w:ascii="Lucida Sans Unicode" w:hAnsi="Lucida Sans Unicode" w:cs="Lucida Sans Unicode"/>
          <w:color w:val="1A1A1A"/>
          <w:szCs w:val="21"/>
        </w:rPr>
        <w:t>服务器内存中的数据模型由一系列被称为</w:t>
      </w:r>
      <w:r>
        <w:rPr>
          <w:rFonts w:ascii="Lucida Sans Unicode" w:hAnsi="Lucida Sans Unicode" w:cs="Lucida Sans Unicode"/>
          <w:color w:val="1A1A1A"/>
          <w:szCs w:val="21"/>
        </w:rPr>
        <w:t xml:space="preserve"> ZNode </w:t>
      </w:r>
      <w:r>
        <w:rPr>
          <w:rFonts w:ascii="Lucida Sans Unicode" w:hAnsi="Lucida Sans Unicode" w:cs="Lucida Sans Unicode"/>
          <w:color w:val="1A1A1A"/>
          <w:szCs w:val="21"/>
        </w:rPr>
        <w:t>的数据节点组成，</w:t>
      </w:r>
      <w:r>
        <w:rPr>
          <w:rFonts w:ascii="Lucida Sans Unicode" w:hAnsi="Lucida Sans Unicode" w:cs="Lucida Sans Unicode"/>
          <w:color w:val="1A1A1A"/>
          <w:szCs w:val="21"/>
        </w:rPr>
        <w:t xml:space="preserve">Zookeeper </w:t>
      </w:r>
      <w:r>
        <w:rPr>
          <w:rFonts w:ascii="Lucida Sans Unicode" w:hAnsi="Lucida Sans Unicode" w:cs="Lucida Sans Unicode"/>
          <w:color w:val="1A1A1A"/>
          <w:szCs w:val="21"/>
        </w:rPr>
        <w:t>将全量的数据存储在内存中，以此来提高服务器吞吐、减少延迟的目的。</w:t>
      </w:r>
    </w:p>
    <w:p w:rsidR="005B30EA" w:rsidRDefault="005B30EA" w:rsidP="00FA61C5">
      <w:pPr>
        <w:widowControl/>
        <w:numPr>
          <w:ilvl w:val="0"/>
          <w:numId w:val="44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2</w:t>
      </w:r>
      <w:r>
        <w:rPr>
          <w:rFonts w:ascii="Lucida Sans Unicode" w:hAnsi="Lucida Sans Unicode" w:cs="Lucida Sans Unicode"/>
          <w:color w:val="1A1A1A"/>
          <w:szCs w:val="21"/>
        </w:rPr>
        <w:t>、可以构建集群</w:t>
      </w:r>
      <w:r>
        <w:rPr>
          <w:rFonts w:ascii="Lucida Sans Unicode" w:hAnsi="Lucida Sans Unicode" w:cs="Lucida Sans Unicode"/>
          <w:color w:val="1A1A1A"/>
          <w:szCs w:val="21"/>
        </w:rPr>
        <w:t xml:space="preserve"> Zookeeper </w:t>
      </w:r>
      <w:r>
        <w:rPr>
          <w:rFonts w:ascii="Lucida Sans Unicode" w:hAnsi="Lucida Sans Unicode" w:cs="Lucida Sans Unicode"/>
          <w:color w:val="1A1A1A"/>
          <w:szCs w:val="21"/>
        </w:rPr>
        <w:t>集群通常由一组机器构成，组成</w:t>
      </w:r>
      <w:r>
        <w:rPr>
          <w:rFonts w:ascii="Lucida Sans Unicode" w:hAnsi="Lucida Sans Unicode" w:cs="Lucida Sans Unicode"/>
          <w:color w:val="1A1A1A"/>
          <w:szCs w:val="21"/>
        </w:rPr>
        <w:t xml:space="preserve"> Zookeeper </w:t>
      </w:r>
      <w:r>
        <w:rPr>
          <w:rFonts w:ascii="Lucida Sans Unicode" w:hAnsi="Lucida Sans Unicode" w:cs="Lucida Sans Unicode"/>
          <w:color w:val="1A1A1A"/>
          <w:szCs w:val="21"/>
        </w:rPr>
        <w:t>集群的而每台机器都会在内存中维护当前服务器状态，并且每台机器之间都相互通信。</w:t>
      </w:r>
    </w:p>
    <w:p w:rsidR="005B30EA" w:rsidRDefault="005B30EA" w:rsidP="00FA61C5">
      <w:pPr>
        <w:widowControl/>
        <w:numPr>
          <w:ilvl w:val="0"/>
          <w:numId w:val="44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3</w:t>
      </w:r>
      <w:r>
        <w:rPr>
          <w:rFonts w:ascii="Lucida Sans Unicode" w:hAnsi="Lucida Sans Unicode" w:cs="Lucida Sans Unicode"/>
          <w:color w:val="1A1A1A"/>
          <w:szCs w:val="21"/>
        </w:rPr>
        <w:t>、顺序访问，对于来自客户端的每个更新请求，</w:t>
      </w:r>
      <w:r>
        <w:rPr>
          <w:rFonts w:ascii="Lucida Sans Unicode" w:hAnsi="Lucida Sans Unicode" w:cs="Lucida Sans Unicode"/>
          <w:color w:val="1A1A1A"/>
          <w:szCs w:val="21"/>
        </w:rPr>
        <w:t xml:space="preserve">Zookeeper </w:t>
      </w:r>
      <w:r>
        <w:rPr>
          <w:rFonts w:ascii="Lucida Sans Unicode" w:hAnsi="Lucida Sans Unicode" w:cs="Lucida Sans Unicode"/>
          <w:color w:val="1A1A1A"/>
          <w:szCs w:val="21"/>
        </w:rPr>
        <w:t>都会分配一个全局唯一的递增编号，这个编号反映了所有事务操作的先后顺序。</w:t>
      </w:r>
    </w:p>
    <w:p w:rsidR="005B30EA" w:rsidRDefault="005B30EA" w:rsidP="00FA61C5">
      <w:pPr>
        <w:pStyle w:val="a3"/>
        <w:numPr>
          <w:ilvl w:val="0"/>
          <w:numId w:val="446"/>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4</w:t>
      </w:r>
      <w:r>
        <w:rPr>
          <w:rFonts w:ascii="Lucida Sans Unicode" w:hAnsi="Lucida Sans Unicode" w:cs="Lucida Sans Unicode"/>
          <w:color w:val="1A1A1A"/>
          <w:sz w:val="21"/>
          <w:szCs w:val="21"/>
        </w:rPr>
        <w:t>、高性能，</w:t>
      </w:r>
      <w:r>
        <w:rPr>
          <w:rFonts w:ascii="Lucida Sans Unicode" w:hAnsi="Lucida Sans Unicode" w:cs="Lucida Sans Unicode"/>
          <w:color w:val="1A1A1A"/>
          <w:sz w:val="21"/>
          <w:szCs w:val="21"/>
        </w:rPr>
        <w:t xml:space="preserve">Zookeeper </w:t>
      </w:r>
      <w:r>
        <w:rPr>
          <w:rFonts w:ascii="Lucida Sans Unicode" w:hAnsi="Lucida Sans Unicode" w:cs="Lucida Sans Unicode"/>
          <w:color w:val="1A1A1A"/>
          <w:sz w:val="21"/>
          <w:szCs w:val="21"/>
        </w:rPr>
        <w:t>和</w:t>
      </w:r>
      <w:r>
        <w:rPr>
          <w:rFonts w:ascii="Lucida Sans Unicode" w:hAnsi="Lucida Sans Unicode" w:cs="Lucida Sans Unicode"/>
          <w:color w:val="1A1A1A"/>
          <w:sz w:val="21"/>
          <w:szCs w:val="21"/>
        </w:rPr>
        <w:t xml:space="preserve"> Redis </w:t>
      </w:r>
      <w:r>
        <w:rPr>
          <w:rFonts w:ascii="Lucida Sans Unicode" w:hAnsi="Lucida Sans Unicode" w:cs="Lucida Sans Unicode"/>
          <w:color w:val="1A1A1A"/>
          <w:sz w:val="21"/>
          <w:szCs w:val="21"/>
        </w:rPr>
        <w:t>一样全量数据存储在内存中，</w:t>
      </w:r>
      <w:r>
        <w:rPr>
          <w:rFonts w:ascii="Lucida Sans Unicode" w:hAnsi="Lucida Sans Unicode" w:cs="Lucida Sans Unicode"/>
          <w:color w:val="1A1A1A"/>
          <w:sz w:val="21"/>
          <w:szCs w:val="21"/>
        </w:rPr>
        <w:t>100%</w:t>
      </w:r>
      <w:r>
        <w:rPr>
          <w:rFonts w:ascii="Lucida Sans Unicode" w:hAnsi="Lucida Sans Unicode" w:cs="Lucida Sans Unicode"/>
          <w:color w:val="1A1A1A"/>
          <w:sz w:val="21"/>
          <w:szCs w:val="21"/>
        </w:rPr>
        <w:t>读请求压测</w:t>
      </w:r>
      <w:r>
        <w:rPr>
          <w:rFonts w:ascii="Lucida Sans Unicode" w:hAnsi="Lucida Sans Unicode" w:cs="Lucida Sans Unicode"/>
          <w:color w:val="1A1A1A"/>
          <w:sz w:val="21"/>
          <w:szCs w:val="21"/>
        </w:rPr>
        <w:t xml:space="preserve"> QPS 12-13W </w:t>
      </w:r>
      <w:r>
        <w:rPr>
          <w:rFonts w:ascii="Lucida Sans Unicode" w:hAnsi="Lucida Sans Unicode" w:cs="Lucida Sans Unicode"/>
          <w:color w:val="1A1A1A"/>
          <w:sz w:val="21"/>
          <w:szCs w:val="21"/>
        </w:rPr>
        <w:t>。</w:t>
      </w:r>
    </w:p>
    <w:p w:rsidR="005B30EA" w:rsidRDefault="005B30EA" w:rsidP="005B30EA">
      <w:pPr>
        <w:pStyle w:val="2"/>
      </w:pPr>
      <w:r>
        <w:rPr>
          <w:rFonts w:hint="eastAsia"/>
          <w:color w:val="1A1A1A"/>
          <w:szCs w:val="21"/>
        </w:rPr>
        <w:t>3</w:t>
      </w:r>
      <w:r>
        <w:rPr>
          <w:color w:val="1A1A1A"/>
          <w:szCs w:val="21"/>
        </w:rPr>
        <w:t>.</w:t>
      </w:r>
      <w:r w:rsidRPr="005B30EA">
        <w:t xml:space="preserve"> </w:t>
      </w:r>
      <w:r>
        <w:t>Zookeeper 有哪些应用场景？</w:t>
      </w:r>
    </w:p>
    <w:p w:rsidR="005B30EA" w:rsidRDefault="005B30EA" w:rsidP="005B30E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Zookeeper </w:t>
      </w:r>
      <w:r>
        <w:rPr>
          <w:rFonts w:ascii="Lucida Sans Unicode" w:hAnsi="Lucida Sans Unicode" w:cs="Lucida Sans Unicode"/>
          <w:color w:val="1A1A1A"/>
        </w:rPr>
        <w:t>的功能很强大，应用场景很多，结合我们实际工作中使用</w:t>
      </w:r>
      <w:r>
        <w:rPr>
          <w:rFonts w:ascii="Lucida Sans Unicode" w:hAnsi="Lucida Sans Unicode" w:cs="Lucida Sans Unicode"/>
          <w:color w:val="1A1A1A"/>
        </w:rPr>
        <w:t xml:space="preserve"> Dubbo </w:t>
      </w:r>
      <w:r>
        <w:rPr>
          <w:rFonts w:ascii="Lucida Sans Unicode" w:hAnsi="Lucida Sans Unicode" w:cs="Lucida Sans Unicode"/>
          <w:color w:val="1A1A1A"/>
        </w:rPr>
        <w:t>框架的情况，</w:t>
      </w:r>
      <w:r>
        <w:rPr>
          <w:rFonts w:ascii="Lucida Sans Unicode" w:hAnsi="Lucida Sans Unicode" w:cs="Lucida Sans Unicode"/>
          <w:color w:val="1A1A1A"/>
        </w:rPr>
        <w:t xml:space="preserve">Zookeeper </w:t>
      </w:r>
      <w:r>
        <w:rPr>
          <w:rFonts w:ascii="Lucida Sans Unicode" w:hAnsi="Lucida Sans Unicode" w:cs="Lucida Sans Unicode"/>
          <w:color w:val="1A1A1A"/>
        </w:rPr>
        <w:t>主要是做注册中心用。</w:t>
      </w:r>
    </w:p>
    <w:p w:rsidR="005B30EA" w:rsidRDefault="005B30EA" w:rsidP="00FA61C5">
      <w:pPr>
        <w:widowControl/>
        <w:numPr>
          <w:ilvl w:val="0"/>
          <w:numId w:val="44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基于</w:t>
      </w:r>
      <w:r>
        <w:rPr>
          <w:rFonts w:ascii="Lucida Sans Unicode" w:hAnsi="Lucida Sans Unicode" w:cs="Lucida Sans Unicode"/>
          <w:color w:val="1A1A1A"/>
          <w:szCs w:val="21"/>
        </w:rPr>
        <w:t xml:space="preserve"> Dubbo </w:t>
      </w:r>
      <w:r>
        <w:rPr>
          <w:rFonts w:ascii="Lucida Sans Unicode" w:hAnsi="Lucida Sans Unicode" w:cs="Lucida Sans Unicode"/>
          <w:color w:val="1A1A1A"/>
          <w:szCs w:val="21"/>
        </w:rPr>
        <w:t>框架开发的提供者、消费者都向</w:t>
      </w:r>
      <w:r>
        <w:rPr>
          <w:rFonts w:ascii="Lucida Sans Unicode" w:hAnsi="Lucida Sans Unicode" w:cs="Lucida Sans Unicode"/>
          <w:color w:val="1A1A1A"/>
          <w:szCs w:val="21"/>
        </w:rPr>
        <w:t xml:space="preserve"> Zookeeper </w:t>
      </w:r>
      <w:r>
        <w:rPr>
          <w:rFonts w:ascii="Lucida Sans Unicode" w:hAnsi="Lucida Sans Unicode" w:cs="Lucida Sans Unicode"/>
          <w:color w:val="1A1A1A"/>
          <w:szCs w:val="21"/>
        </w:rPr>
        <w:t>注册自己的</w:t>
      </w:r>
      <w:r>
        <w:rPr>
          <w:rFonts w:ascii="Lucida Sans Unicode" w:hAnsi="Lucida Sans Unicode" w:cs="Lucida Sans Unicode"/>
          <w:color w:val="1A1A1A"/>
          <w:szCs w:val="21"/>
        </w:rPr>
        <w:t xml:space="preserve"> URL </w:t>
      </w:r>
      <w:r>
        <w:rPr>
          <w:rFonts w:ascii="Lucida Sans Unicode" w:hAnsi="Lucida Sans Unicode" w:cs="Lucida Sans Unicode"/>
          <w:color w:val="1A1A1A"/>
          <w:szCs w:val="21"/>
        </w:rPr>
        <w:t>，消费者还能拿到并订阅提供者的注册</w:t>
      </w:r>
      <w:r>
        <w:rPr>
          <w:rFonts w:ascii="Lucida Sans Unicode" w:hAnsi="Lucida Sans Unicode" w:cs="Lucida Sans Unicode"/>
          <w:color w:val="1A1A1A"/>
          <w:szCs w:val="21"/>
        </w:rPr>
        <w:t xml:space="preserve"> URL </w:t>
      </w:r>
      <w:r>
        <w:rPr>
          <w:rFonts w:ascii="Lucida Sans Unicode" w:hAnsi="Lucida Sans Unicode" w:cs="Lucida Sans Unicode"/>
          <w:color w:val="1A1A1A"/>
          <w:szCs w:val="21"/>
        </w:rPr>
        <w:t>，以便在后续程序的执行中去调用提供者。</w:t>
      </w:r>
    </w:p>
    <w:p w:rsidR="005B30EA" w:rsidRDefault="005B30EA" w:rsidP="00FA61C5">
      <w:pPr>
        <w:widowControl/>
        <w:numPr>
          <w:ilvl w:val="0"/>
          <w:numId w:val="44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而提供者发生了变动，也会通过</w:t>
      </w:r>
      <w:r>
        <w:rPr>
          <w:rFonts w:ascii="Lucida Sans Unicode" w:hAnsi="Lucida Sans Unicode" w:cs="Lucida Sans Unicode"/>
          <w:color w:val="1A1A1A"/>
          <w:szCs w:val="21"/>
        </w:rPr>
        <w:t xml:space="preserve"> Zookeeper </w:t>
      </w:r>
      <w:r>
        <w:rPr>
          <w:rFonts w:ascii="Lucida Sans Unicode" w:hAnsi="Lucida Sans Unicode" w:cs="Lucida Sans Unicode"/>
          <w:color w:val="1A1A1A"/>
          <w:szCs w:val="21"/>
        </w:rPr>
        <w:t>向订阅的消费者发送通知。</w:t>
      </w:r>
    </w:p>
    <w:p w:rsidR="005B30EA" w:rsidRDefault="005B30EA" w:rsidP="005B30E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当然，</w:t>
      </w:r>
      <w:r>
        <w:rPr>
          <w:rFonts w:ascii="Lucida Sans Unicode" w:hAnsi="Lucida Sans Unicode" w:cs="Lucida Sans Unicode"/>
          <w:color w:val="1A1A1A"/>
        </w:rPr>
        <w:t xml:space="preserve">Zookeeper </w:t>
      </w:r>
      <w:r>
        <w:rPr>
          <w:rFonts w:ascii="Lucida Sans Unicode" w:hAnsi="Lucida Sans Unicode" w:cs="Lucida Sans Unicode"/>
          <w:color w:val="1A1A1A"/>
        </w:rPr>
        <w:t>能提供的不仅仅如此，再例如：</w:t>
      </w:r>
    </w:p>
    <w:p w:rsidR="005B30EA" w:rsidRDefault="005B30EA" w:rsidP="00FA61C5">
      <w:pPr>
        <w:pStyle w:val="a3"/>
        <w:numPr>
          <w:ilvl w:val="0"/>
          <w:numId w:val="448"/>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统一命名服务。</w:t>
      </w:r>
    </w:p>
    <w:p w:rsidR="005B30EA" w:rsidRDefault="005B30EA" w:rsidP="005B30EA">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命名服务是指通过指定的名字来获取资源或服务的地址，利用</w:t>
      </w:r>
      <w:r>
        <w:rPr>
          <w:rFonts w:ascii="Lucida Sans Unicode" w:hAnsi="Lucida Sans Unicode" w:cs="Lucida Sans Unicode"/>
          <w:color w:val="1A1A1A"/>
          <w:sz w:val="21"/>
          <w:szCs w:val="21"/>
        </w:rPr>
        <w:t>zk</w:t>
      </w:r>
      <w:r>
        <w:rPr>
          <w:rFonts w:ascii="Lucida Sans Unicode" w:hAnsi="Lucida Sans Unicode" w:cs="Lucida Sans Unicode"/>
          <w:color w:val="1A1A1A"/>
          <w:sz w:val="21"/>
          <w:szCs w:val="21"/>
        </w:rPr>
        <w:t>创建一个全局的路径，即时唯一的路径，这个路径就可以作为一个名字，指向集群中机器或者提供服务的地址，又或者一个远程的对象等。</w:t>
      </w:r>
    </w:p>
    <w:p w:rsidR="005B30EA" w:rsidRDefault="005B30EA" w:rsidP="00FA61C5">
      <w:pPr>
        <w:pStyle w:val="a3"/>
        <w:numPr>
          <w:ilvl w:val="0"/>
          <w:numId w:val="448"/>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分布式锁服务。</w:t>
      </w:r>
    </w:p>
    <w:p w:rsidR="005B30EA" w:rsidRDefault="005B30EA" w:rsidP="005B30EA">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这个比较好理解，</w:t>
      </w:r>
      <w:r>
        <w:rPr>
          <w:rFonts w:ascii="Lucida Sans Unicode" w:hAnsi="Lucida Sans Unicode" w:cs="Lucida Sans Unicode"/>
          <w:color w:val="1A1A1A"/>
          <w:sz w:val="21"/>
          <w:szCs w:val="21"/>
        </w:rPr>
        <w:t xml:space="preserve">Zookeeper </w:t>
      </w:r>
      <w:r>
        <w:rPr>
          <w:rFonts w:ascii="Lucida Sans Unicode" w:hAnsi="Lucida Sans Unicode" w:cs="Lucida Sans Unicode"/>
          <w:color w:val="1A1A1A"/>
          <w:sz w:val="21"/>
          <w:szCs w:val="21"/>
        </w:rPr>
        <w:t>实现的分布式锁的可靠性会比</w:t>
      </w:r>
      <w:r>
        <w:rPr>
          <w:rFonts w:ascii="Lucida Sans Unicode" w:hAnsi="Lucida Sans Unicode" w:cs="Lucida Sans Unicode"/>
          <w:color w:val="1A1A1A"/>
          <w:sz w:val="21"/>
          <w:szCs w:val="21"/>
        </w:rPr>
        <w:t xml:space="preserve"> Redis </w:t>
      </w:r>
      <w:r>
        <w:rPr>
          <w:rFonts w:ascii="Lucida Sans Unicode" w:hAnsi="Lucida Sans Unicode" w:cs="Lucida Sans Unicode"/>
          <w:color w:val="1A1A1A"/>
          <w:sz w:val="21"/>
          <w:szCs w:val="21"/>
        </w:rPr>
        <w:t>实现的分布式锁高，当然相对来说，性能会低。</w:t>
      </w:r>
    </w:p>
    <w:p w:rsidR="005B30EA" w:rsidRDefault="005B30EA" w:rsidP="00FA61C5">
      <w:pPr>
        <w:pStyle w:val="a3"/>
        <w:numPr>
          <w:ilvl w:val="0"/>
          <w:numId w:val="448"/>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配置管理。</w:t>
      </w:r>
    </w:p>
    <w:p w:rsidR="005B30EA" w:rsidRDefault="005B30EA" w:rsidP="005B30EA">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例如说，</w:t>
      </w:r>
      <w:hyperlink r:id="rId382" w:tgtFrame="_blank" w:history="1">
        <w:r>
          <w:rPr>
            <w:rStyle w:val="a5"/>
            <w:rFonts w:ascii="Lucida Sans Unicode" w:hAnsi="Lucida Sans Unicode" w:cs="Lucida Sans Unicode"/>
            <w:color w:val="0088CC"/>
            <w:sz w:val="21"/>
            <w:szCs w:val="21"/>
          </w:rPr>
          <w:t>Spring Cloud Config Zookeeper</w:t>
        </w:r>
      </w:hyperlink>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，就实现了基于</w:t>
      </w:r>
      <w:r>
        <w:rPr>
          <w:rFonts w:ascii="Lucida Sans Unicode" w:hAnsi="Lucida Sans Unicode" w:cs="Lucida Sans Unicode"/>
          <w:color w:val="1A1A1A"/>
          <w:sz w:val="21"/>
          <w:szCs w:val="21"/>
        </w:rPr>
        <w:t xml:space="preserve"> Zookeeper </w:t>
      </w:r>
      <w:r>
        <w:rPr>
          <w:rFonts w:ascii="Lucida Sans Unicode" w:hAnsi="Lucida Sans Unicode" w:cs="Lucida Sans Unicode"/>
          <w:color w:val="1A1A1A"/>
          <w:sz w:val="21"/>
          <w:szCs w:val="21"/>
        </w:rPr>
        <w:t>的</w:t>
      </w:r>
      <w:r>
        <w:rPr>
          <w:rFonts w:ascii="Lucida Sans Unicode" w:hAnsi="Lucida Sans Unicode" w:cs="Lucida Sans Unicode"/>
          <w:color w:val="1A1A1A"/>
          <w:sz w:val="21"/>
          <w:szCs w:val="21"/>
        </w:rPr>
        <w:t xml:space="preserve"> Spring Cloud Config </w:t>
      </w:r>
      <w:r>
        <w:rPr>
          <w:rFonts w:ascii="Lucida Sans Unicode" w:hAnsi="Lucida Sans Unicode" w:cs="Lucida Sans Unicode"/>
          <w:color w:val="1A1A1A"/>
          <w:sz w:val="21"/>
          <w:szCs w:val="21"/>
        </w:rPr>
        <w:t>的实现，提供配置中心的服务。</w:t>
      </w:r>
    </w:p>
    <w:p w:rsidR="005B30EA" w:rsidRDefault="005B30EA" w:rsidP="00FA61C5">
      <w:pPr>
        <w:pStyle w:val="a3"/>
        <w:numPr>
          <w:ilvl w:val="0"/>
          <w:numId w:val="448"/>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注册与发现。</w:t>
      </w:r>
    </w:p>
    <w:p w:rsidR="005B30EA" w:rsidRDefault="005B30EA" w:rsidP="005B30EA">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是否有机器加入或退出</w:t>
      </w:r>
    </w:p>
    <w:p w:rsidR="005B30EA" w:rsidRDefault="005B30EA" w:rsidP="005B30EA">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所有机器约定在父目录下创建临时目录节点，然后监听父目录节点下的子节点变化。一旦有机器挂掉，该机器与</w:t>
      </w:r>
      <w:r>
        <w:rPr>
          <w:rFonts w:ascii="Lucida Sans Unicode" w:hAnsi="Lucida Sans Unicode" w:cs="Lucida Sans Unicode"/>
          <w:color w:val="1A1A1A"/>
          <w:sz w:val="21"/>
          <w:szCs w:val="21"/>
        </w:rPr>
        <w:t xml:space="preserve"> ZooKeeper </w:t>
      </w:r>
      <w:r>
        <w:rPr>
          <w:rFonts w:ascii="Lucida Sans Unicode" w:hAnsi="Lucida Sans Unicode" w:cs="Lucida Sans Unicode"/>
          <w:color w:val="1A1A1A"/>
          <w:sz w:val="21"/>
          <w:szCs w:val="21"/>
        </w:rPr>
        <w:t>的连接断开，其所创建的临时目录节点也被删除，所有其他机器都收到通知：某个节点被删除了。</w:t>
      </w:r>
    </w:p>
    <w:p w:rsidR="005B30EA" w:rsidRDefault="005B30EA" w:rsidP="00FA61C5">
      <w:pPr>
        <w:pStyle w:val="a3"/>
        <w:numPr>
          <w:ilvl w:val="0"/>
          <w:numId w:val="448"/>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Master </w:t>
      </w:r>
      <w:r>
        <w:rPr>
          <w:rFonts w:ascii="Lucida Sans Unicode" w:hAnsi="Lucida Sans Unicode" w:cs="Lucida Sans Unicode"/>
          <w:color w:val="1A1A1A"/>
          <w:sz w:val="21"/>
          <w:szCs w:val="21"/>
        </w:rPr>
        <w:t>选举。</w:t>
      </w:r>
    </w:p>
    <w:p w:rsidR="005B30EA" w:rsidRDefault="005B30EA" w:rsidP="005B30EA">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基于</w:t>
      </w:r>
      <w:r>
        <w:rPr>
          <w:rFonts w:ascii="Lucida Sans Unicode" w:hAnsi="Lucida Sans Unicode" w:cs="Lucida Sans Unicode"/>
          <w:color w:val="1A1A1A"/>
          <w:sz w:val="21"/>
          <w:szCs w:val="21"/>
        </w:rPr>
        <w:t xml:space="preserve"> Zookeeper </w:t>
      </w:r>
      <w:r>
        <w:rPr>
          <w:rFonts w:ascii="Lucida Sans Unicode" w:hAnsi="Lucida Sans Unicode" w:cs="Lucida Sans Unicode"/>
          <w:color w:val="1A1A1A"/>
          <w:sz w:val="21"/>
          <w:szCs w:val="21"/>
        </w:rPr>
        <w:t>实现分布式协调，从而实现主从的选举。这个在</w:t>
      </w:r>
      <w:r>
        <w:rPr>
          <w:rFonts w:ascii="Lucida Sans Unicode" w:hAnsi="Lucida Sans Unicode" w:cs="Lucida Sans Unicode"/>
          <w:color w:val="1A1A1A"/>
          <w:sz w:val="21"/>
          <w:szCs w:val="21"/>
        </w:rPr>
        <w:t xml:space="preserve"> Kafka</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 xml:space="preserve">Elastic-Job </w:t>
      </w:r>
      <w:r>
        <w:rPr>
          <w:rFonts w:ascii="Lucida Sans Unicode" w:hAnsi="Lucida Sans Unicode" w:cs="Lucida Sans Unicode"/>
          <w:color w:val="1A1A1A"/>
          <w:sz w:val="21"/>
          <w:szCs w:val="21"/>
        </w:rPr>
        <w:t>等等中间件，都有所使用到。</w:t>
      </w:r>
    </w:p>
    <w:p w:rsidR="005B30EA" w:rsidRDefault="005B30EA" w:rsidP="00FA61C5">
      <w:pPr>
        <w:pStyle w:val="a3"/>
        <w:numPr>
          <w:ilvl w:val="0"/>
          <w:numId w:val="448"/>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分布式锁。</w:t>
      </w:r>
    </w:p>
    <w:p w:rsidR="005B30EA" w:rsidRDefault="005B30EA" w:rsidP="005B30EA">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有了</w:t>
      </w:r>
      <w:r>
        <w:rPr>
          <w:rFonts w:ascii="Lucida Sans Unicode" w:hAnsi="Lucida Sans Unicode" w:cs="Lucida Sans Unicode"/>
          <w:color w:val="1A1A1A"/>
          <w:sz w:val="21"/>
          <w:szCs w:val="21"/>
        </w:rPr>
        <w:t xml:space="preserve"> ZooKeeper </w:t>
      </w:r>
      <w:r>
        <w:rPr>
          <w:rFonts w:ascii="Lucida Sans Unicode" w:hAnsi="Lucida Sans Unicode" w:cs="Lucida Sans Unicode"/>
          <w:color w:val="1A1A1A"/>
          <w:sz w:val="21"/>
          <w:szCs w:val="21"/>
        </w:rPr>
        <w:t>的一致性文件系统，锁的问题变得容易。锁服务可以分成两类，一个是保持独占，另一个是控制时序。</w:t>
      </w:r>
    </w:p>
    <w:p w:rsidR="005B30EA" w:rsidRDefault="005B30EA" w:rsidP="00FA61C5">
      <w:pPr>
        <w:widowControl/>
        <w:numPr>
          <w:ilvl w:val="1"/>
          <w:numId w:val="448"/>
        </w:numPr>
        <w:shd w:val="clear" w:color="auto" w:fill="F6F6F6"/>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1</w:t>
      </w:r>
      <w:r>
        <w:rPr>
          <w:rFonts w:ascii="Lucida Sans Unicode" w:hAnsi="Lucida Sans Unicode" w:cs="Lucida Sans Unicode"/>
          <w:color w:val="1A1A1A"/>
          <w:szCs w:val="21"/>
        </w:rPr>
        <w:t>、保持独占，我们把</w:t>
      </w:r>
      <w:r>
        <w:rPr>
          <w:rFonts w:ascii="Lucida Sans Unicode" w:hAnsi="Lucida Sans Unicode" w:cs="Lucida Sans Unicode"/>
          <w:color w:val="1A1A1A"/>
          <w:szCs w:val="21"/>
        </w:rPr>
        <w:t xml:space="preserve"> znode </w:t>
      </w:r>
      <w:r>
        <w:rPr>
          <w:rFonts w:ascii="Lucida Sans Unicode" w:hAnsi="Lucida Sans Unicode" w:cs="Lucida Sans Unicode"/>
          <w:color w:val="1A1A1A"/>
          <w:szCs w:val="21"/>
        </w:rPr>
        <w:t>看作是一把锁，通过</w:t>
      </w:r>
      <w:r>
        <w:rPr>
          <w:rFonts w:ascii="Lucida Sans Unicode" w:hAnsi="Lucida Sans Unicode" w:cs="Lucida Sans Unicode"/>
          <w:color w:val="1A1A1A"/>
          <w:szCs w:val="21"/>
        </w:rPr>
        <w:t xml:space="preserve"> createZnode </w:t>
      </w:r>
      <w:r>
        <w:rPr>
          <w:rFonts w:ascii="Lucida Sans Unicode" w:hAnsi="Lucida Sans Unicode" w:cs="Lucida Sans Unicode"/>
          <w:color w:val="1A1A1A"/>
          <w:szCs w:val="21"/>
        </w:rPr>
        <w:t>的方式来实现。所有客户端都去创建</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/distribute_lock</w:t>
      </w:r>
      <w:r>
        <w:rPr>
          <w:rFonts w:ascii="Lucida Sans Unicode" w:hAnsi="Lucida Sans Unicode" w:cs="Lucida Sans Unicode"/>
          <w:color w:val="1A1A1A"/>
          <w:szCs w:val="21"/>
        </w:rPr>
        <w:t> </w:t>
      </w:r>
      <w:r>
        <w:rPr>
          <w:rFonts w:ascii="Lucida Sans Unicode" w:hAnsi="Lucida Sans Unicode" w:cs="Lucida Sans Unicode"/>
          <w:color w:val="1A1A1A"/>
          <w:szCs w:val="21"/>
        </w:rPr>
        <w:t>节点，最终成功创建的那个客户端也即拥有了这把锁。用完删除掉自己创建的</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/distribute_lock</w:t>
      </w:r>
      <w:r>
        <w:rPr>
          <w:rFonts w:ascii="Lucida Sans Unicode" w:hAnsi="Lucida Sans Unicode" w:cs="Lucida Sans Unicode"/>
          <w:color w:val="1A1A1A"/>
          <w:szCs w:val="21"/>
        </w:rPr>
        <w:t> </w:t>
      </w:r>
      <w:r>
        <w:rPr>
          <w:rFonts w:ascii="Lucida Sans Unicode" w:hAnsi="Lucida Sans Unicode" w:cs="Lucida Sans Unicode"/>
          <w:color w:val="1A1A1A"/>
          <w:szCs w:val="21"/>
        </w:rPr>
        <w:t>节点就释放出锁。</w:t>
      </w:r>
    </w:p>
    <w:p w:rsidR="005B30EA" w:rsidRDefault="005B30EA" w:rsidP="00FA61C5">
      <w:pPr>
        <w:widowControl/>
        <w:numPr>
          <w:ilvl w:val="1"/>
          <w:numId w:val="448"/>
        </w:numPr>
        <w:shd w:val="clear" w:color="auto" w:fill="F6F6F6"/>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2</w:t>
      </w:r>
      <w:r>
        <w:rPr>
          <w:rFonts w:ascii="Lucida Sans Unicode" w:hAnsi="Lucida Sans Unicode" w:cs="Lucida Sans Unicode"/>
          <w:color w:val="1A1A1A"/>
          <w:szCs w:val="21"/>
        </w:rPr>
        <w:t>、控制时序，</w:t>
      </w:r>
      <w:r>
        <w:rPr>
          <w:rStyle w:val="HTML"/>
          <w:rFonts w:ascii="Lucida Console" w:hAnsi="Lucida Console"/>
          <w:color w:val="1A1A1A"/>
          <w:sz w:val="21"/>
          <w:szCs w:val="21"/>
          <w:bdr w:val="single" w:sz="6" w:space="1" w:color="CCCCCC" w:frame="1"/>
          <w:shd w:val="clear" w:color="auto" w:fill="DDDDDD"/>
        </w:rPr>
        <w:t>/distribute_lock</w:t>
      </w:r>
      <w:r>
        <w:rPr>
          <w:rFonts w:ascii="Lucida Sans Unicode" w:hAnsi="Lucida Sans Unicode" w:cs="Lucida Sans Unicode"/>
          <w:color w:val="1A1A1A"/>
          <w:szCs w:val="21"/>
        </w:rPr>
        <w:t> </w:t>
      </w:r>
      <w:r>
        <w:rPr>
          <w:rFonts w:ascii="Lucida Sans Unicode" w:hAnsi="Lucida Sans Unicode" w:cs="Lucida Sans Unicode"/>
          <w:color w:val="1A1A1A"/>
          <w:szCs w:val="21"/>
        </w:rPr>
        <w:t>已经预先存在，所有客户端在它下面创建临时顺序编号目录节点，和</w:t>
      </w:r>
      <w:r>
        <w:rPr>
          <w:rFonts w:ascii="Lucida Sans Unicode" w:hAnsi="Lucida Sans Unicode" w:cs="Lucida Sans Unicode"/>
          <w:color w:val="1A1A1A"/>
          <w:szCs w:val="21"/>
        </w:rPr>
        <w:t xml:space="preserve"> Master </w:t>
      </w:r>
      <w:r>
        <w:rPr>
          <w:rFonts w:ascii="Lucida Sans Unicode" w:hAnsi="Lucida Sans Unicode" w:cs="Lucida Sans Unicode"/>
          <w:color w:val="1A1A1A"/>
          <w:szCs w:val="21"/>
        </w:rPr>
        <w:t>一样，编号最小的获得锁，用完删除，依次方便。</w:t>
      </w:r>
    </w:p>
    <w:p w:rsidR="005B30EA" w:rsidRDefault="005B30EA" w:rsidP="00FA61C5">
      <w:pPr>
        <w:pStyle w:val="a3"/>
        <w:numPr>
          <w:ilvl w:val="0"/>
          <w:numId w:val="448"/>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队列管理</w:t>
      </w:r>
    </w:p>
    <w:p w:rsidR="005B30EA" w:rsidRDefault="005B30EA" w:rsidP="005B30EA">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两种类型的队列。</w:t>
      </w:r>
    </w:p>
    <w:p w:rsidR="005B30EA" w:rsidRDefault="005B30EA" w:rsidP="00FA61C5">
      <w:pPr>
        <w:widowControl/>
        <w:numPr>
          <w:ilvl w:val="1"/>
          <w:numId w:val="448"/>
        </w:numPr>
        <w:shd w:val="clear" w:color="auto" w:fill="F6F6F6"/>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1</w:t>
      </w:r>
      <w:r>
        <w:rPr>
          <w:rFonts w:ascii="Lucida Sans Unicode" w:hAnsi="Lucida Sans Unicode" w:cs="Lucida Sans Unicode"/>
          <w:color w:val="1A1A1A"/>
          <w:szCs w:val="21"/>
        </w:rPr>
        <w:t>、同步队列，当一个队列的成员都聚齐时，这个队列才可用，否则一直等待。在约定的目录下创建临时目录节点，监听节点数目是否是我们要求的数目。</w:t>
      </w:r>
    </w:p>
    <w:p w:rsidR="005B30EA" w:rsidRDefault="005B30EA" w:rsidP="00FA61C5">
      <w:pPr>
        <w:widowControl/>
        <w:numPr>
          <w:ilvl w:val="1"/>
          <w:numId w:val="448"/>
        </w:numPr>
        <w:shd w:val="clear" w:color="auto" w:fill="F6F6F6"/>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2</w:t>
      </w:r>
      <w:r>
        <w:rPr>
          <w:rFonts w:ascii="Lucida Sans Unicode" w:hAnsi="Lucida Sans Unicode" w:cs="Lucida Sans Unicode"/>
          <w:color w:val="1A1A1A"/>
          <w:szCs w:val="21"/>
        </w:rPr>
        <w:t>、队列按照</w:t>
      </w:r>
      <w:r>
        <w:rPr>
          <w:rFonts w:ascii="Lucida Sans Unicode" w:hAnsi="Lucida Sans Unicode" w:cs="Lucida Sans Unicode"/>
          <w:color w:val="1A1A1A"/>
          <w:szCs w:val="21"/>
        </w:rPr>
        <w:t xml:space="preserve"> FIFO </w:t>
      </w:r>
      <w:r>
        <w:rPr>
          <w:rFonts w:ascii="Lucida Sans Unicode" w:hAnsi="Lucida Sans Unicode" w:cs="Lucida Sans Unicode"/>
          <w:color w:val="1A1A1A"/>
          <w:szCs w:val="21"/>
        </w:rPr>
        <w:t>方式进行入队和出队操作。和分布式锁服务中的控制时序的场景基本原理一致，入列有编号，出列按编号。创建</w:t>
      </w:r>
      <w:r>
        <w:rPr>
          <w:rFonts w:ascii="Lucida Sans Unicode" w:hAnsi="Lucida Sans Unicode" w:cs="Lucida Sans Unicode"/>
          <w:color w:val="1A1A1A"/>
          <w:szCs w:val="21"/>
        </w:rPr>
        <w:t xml:space="preserve"> PERSISTENT_SEQUENTIAL </w:t>
      </w:r>
      <w:r>
        <w:rPr>
          <w:rFonts w:ascii="Lucida Sans Unicode" w:hAnsi="Lucida Sans Unicode" w:cs="Lucida Sans Unicode"/>
          <w:color w:val="1A1A1A"/>
          <w:szCs w:val="21"/>
        </w:rPr>
        <w:t>节点，创建成功时</w:t>
      </w:r>
      <w:r>
        <w:rPr>
          <w:rFonts w:ascii="Lucida Sans Unicode" w:hAnsi="Lucida Sans Unicode" w:cs="Lucida Sans Unicode"/>
          <w:color w:val="1A1A1A"/>
          <w:szCs w:val="21"/>
        </w:rPr>
        <w:t xml:space="preserve"> Watcher </w:t>
      </w:r>
      <w:r>
        <w:rPr>
          <w:rFonts w:ascii="Lucida Sans Unicode" w:hAnsi="Lucida Sans Unicode" w:cs="Lucida Sans Unicode"/>
          <w:color w:val="1A1A1A"/>
          <w:szCs w:val="21"/>
        </w:rPr>
        <w:t>通知等待的队列，队列删除序列号最小的节点以消费。此场景下，</w:t>
      </w:r>
      <w:r>
        <w:rPr>
          <w:rFonts w:ascii="Lucida Sans Unicode" w:hAnsi="Lucida Sans Unicode" w:cs="Lucida Sans Unicode"/>
          <w:color w:val="1A1A1A"/>
          <w:szCs w:val="21"/>
        </w:rPr>
        <w:t xml:space="preserve">znode </w:t>
      </w:r>
      <w:r>
        <w:rPr>
          <w:rFonts w:ascii="Lucida Sans Unicode" w:hAnsi="Lucida Sans Unicode" w:cs="Lucida Sans Unicode"/>
          <w:color w:val="1A1A1A"/>
          <w:szCs w:val="21"/>
        </w:rPr>
        <w:t>用于消息存储，</w:t>
      </w:r>
      <w:r>
        <w:rPr>
          <w:rFonts w:ascii="Lucida Sans Unicode" w:hAnsi="Lucida Sans Unicode" w:cs="Lucida Sans Unicode"/>
          <w:color w:val="1A1A1A"/>
          <w:szCs w:val="21"/>
        </w:rPr>
        <w:t xml:space="preserve">znode </w:t>
      </w:r>
      <w:r>
        <w:rPr>
          <w:rFonts w:ascii="Lucida Sans Unicode" w:hAnsi="Lucida Sans Unicode" w:cs="Lucida Sans Unicode"/>
          <w:color w:val="1A1A1A"/>
          <w:szCs w:val="21"/>
        </w:rPr>
        <w:t>存储的数据就是消息队列中的消息内容，</w:t>
      </w:r>
      <w:r>
        <w:rPr>
          <w:rFonts w:ascii="Lucida Sans Unicode" w:hAnsi="Lucida Sans Unicode" w:cs="Lucida Sans Unicode"/>
          <w:color w:val="1A1A1A"/>
          <w:szCs w:val="21"/>
        </w:rPr>
        <w:t xml:space="preserve">SEQUENTIAL </w:t>
      </w:r>
      <w:r>
        <w:rPr>
          <w:rFonts w:ascii="Lucida Sans Unicode" w:hAnsi="Lucida Sans Unicode" w:cs="Lucida Sans Unicode"/>
          <w:color w:val="1A1A1A"/>
          <w:szCs w:val="21"/>
        </w:rPr>
        <w:t>序列号就是消息的编号，按序取出即可。由于创建的节点是持久化的，所以不必担心队列消息丢失的问题。</w:t>
      </w:r>
    </w:p>
    <w:p w:rsidR="005B30EA" w:rsidRDefault="005B30EA" w:rsidP="005B30E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当然，详细的可以看看</w:t>
      </w:r>
      <w:r>
        <w:rPr>
          <w:rFonts w:ascii="Lucida Sans Unicode" w:hAnsi="Lucida Sans Unicode" w:cs="Lucida Sans Unicode"/>
          <w:color w:val="1A1A1A"/>
        </w:rPr>
        <w:t> </w:t>
      </w:r>
      <w:hyperlink r:id="rId383"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Zookeeper </w:t>
        </w:r>
        <w:r>
          <w:rPr>
            <w:rStyle w:val="a5"/>
            <w:rFonts w:ascii="Lucida Sans Unicode" w:hAnsi="Lucida Sans Unicode" w:cs="Lucida Sans Unicode"/>
            <w:color w:val="0088CC"/>
          </w:rPr>
          <w:t>技术浅析》</w:t>
        </w:r>
      </w:hyperlink>
      <w:r>
        <w:rPr>
          <w:rFonts w:ascii="Lucida Sans Unicode" w:hAnsi="Lucida Sans Unicode" w:cs="Lucida Sans Unicode"/>
          <w:color w:val="1A1A1A"/>
        </w:rPr>
        <w:t> </w:t>
      </w:r>
      <w:r>
        <w:rPr>
          <w:rFonts w:ascii="Lucida Sans Unicode" w:hAnsi="Lucida Sans Unicode" w:cs="Lucida Sans Unicode"/>
          <w:color w:val="1A1A1A"/>
        </w:rPr>
        <w:t>文章。另外，该问对</w:t>
      </w:r>
      <w:r>
        <w:rPr>
          <w:rFonts w:ascii="Lucida Sans Unicode" w:hAnsi="Lucida Sans Unicode" w:cs="Lucida Sans Unicode"/>
          <w:color w:val="1A1A1A"/>
        </w:rPr>
        <w:t xml:space="preserve"> Zookeeper </w:t>
      </w:r>
      <w:r>
        <w:rPr>
          <w:rFonts w:ascii="Lucida Sans Unicode" w:hAnsi="Lucida Sans Unicode" w:cs="Lucida Sans Unicode"/>
          <w:color w:val="1A1A1A"/>
        </w:rPr>
        <w:t>的</w:t>
      </w:r>
      <w:r>
        <w:rPr>
          <w:rFonts w:ascii="Lucida Sans Unicode" w:hAnsi="Lucida Sans Unicode" w:cs="Lucida Sans Unicode"/>
          <w:color w:val="1A1A1A"/>
        </w:rPr>
        <w:t>“</w:t>
      </w:r>
      <w:r>
        <w:rPr>
          <w:rFonts w:ascii="Lucida Sans Unicode" w:hAnsi="Lucida Sans Unicode" w:cs="Lucida Sans Unicode"/>
          <w:color w:val="1A1A1A"/>
        </w:rPr>
        <w:t>特点</w:t>
      </w:r>
      <w:r>
        <w:rPr>
          <w:rFonts w:ascii="Lucida Sans Unicode" w:hAnsi="Lucida Sans Unicode" w:cs="Lucida Sans Unicode"/>
          <w:color w:val="1A1A1A"/>
        </w:rPr>
        <w:t>”</w:t>
      </w:r>
      <w:r>
        <w:rPr>
          <w:rFonts w:ascii="Lucida Sans Unicode" w:hAnsi="Lucida Sans Unicode" w:cs="Lucida Sans Unicode"/>
          <w:color w:val="1A1A1A"/>
        </w:rPr>
        <w:t>介绍，也要重点看看。</w:t>
      </w:r>
    </w:p>
    <w:p w:rsidR="005B30EA" w:rsidRDefault="005B30EA" w:rsidP="005B30EA">
      <w:pPr>
        <w:pStyle w:val="a3"/>
        <w:shd w:val="clear" w:color="auto" w:fill="FFFFFF"/>
        <w:spacing w:before="150" w:beforeAutospacing="0" w:after="420" w:afterAutospacing="0"/>
        <w:rPr>
          <w:rFonts w:ascii="Lucida Sans Unicode" w:hAnsi="Lucida Sans Unicode" w:cs="Lucida Sans Unicode"/>
          <w:color w:val="1A1A1A"/>
        </w:rPr>
      </w:pPr>
      <w:r>
        <w:rPr>
          <w:rFonts w:ascii="Segoe UI Symbol" w:hAnsi="Segoe UI Symbol" w:cs="Segoe UI Symbol"/>
          <w:color w:val="1A1A1A"/>
        </w:rPr>
        <w:t>😈</w:t>
      </w:r>
      <w:r>
        <w:rPr>
          <w:rFonts w:ascii="Lucida Sans Unicode" w:hAnsi="Lucida Sans Unicode" w:cs="Lucida Sans Unicode"/>
          <w:color w:val="1A1A1A"/>
        </w:rPr>
        <w:t xml:space="preserve"> </w:t>
      </w:r>
      <w:r>
        <w:rPr>
          <w:rFonts w:ascii="Lucida Sans Unicode" w:hAnsi="Lucida Sans Unicode" w:cs="Lucida Sans Unicode"/>
          <w:color w:val="1A1A1A"/>
        </w:rPr>
        <w:t>上述的很多功能，在</w:t>
      </w:r>
      <w:r>
        <w:rPr>
          <w:rFonts w:ascii="Lucida Sans Unicode" w:hAnsi="Lucida Sans Unicode" w:cs="Lucida Sans Unicode"/>
          <w:color w:val="1A1A1A"/>
        </w:rPr>
        <w:t xml:space="preserve"> Apache Curator </w:t>
      </w:r>
      <w:r>
        <w:rPr>
          <w:rFonts w:ascii="Lucida Sans Unicode" w:hAnsi="Lucida Sans Unicode" w:cs="Lucida Sans Unicode"/>
          <w:color w:val="1A1A1A"/>
        </w:rPr>
        <w:t>已经默认提供实现了，直接调用</w:t>
      </w:r>
      <w:r>
        <w:rPr>
          <w:rFonts w:ascii="Lucida Sans Unicode" w:hAnsi="Lucida Sans Unicode" w:cs="Lucida Sans Unicode"/>
          <w:color w:val="1A1A1A"/>
        </w:rPr>
        <w:t xml:space="preserve"> API </w:t>
      </w:r>
      <w:r>
        <w:rPr>
          <w:rFonts w:ascii="Lucida Sans Unicode" w:hAnsi="Lucida Sans Unicode" w:cs="Lucida Sans Unicode"/>
          <w:color w:val="1A1A1A"/>
        </w:rPr>
        <w:t>即可使用。</w:t>
      </w:r>
    </w:p>
    <w:p w:rsidR="005B30EA" w:rsidRDefault="005B30EA" w:rsidP="005B30EA">
      <w:pPr>
        <w:pStyle w:val="3"/>
      </w:pPr>
      <w:r>
        <w:rPr>
          <w:rStyle w:val="a4"/>
          <w:rFonts w:ascii="Lucida Sans Unicode" w:hAnsi="Lucida Sans Unicode" w:cs="Lucida Sans Unicode"/>
          <w:color w:val="1A1A1A"/>
        </w:rPr>
        <w:t>作为服务注册中心，</w:t>
      </w:r>
      <w:r>
        <w:rPr>
          <w:rStyle w:val="a4"/>
          <w:rFonts w:ascii="Lucida Sans Unicode" w:hAnsi="Lucida Sans Unicode" w:cs="Lucida Sans Unicode"/>
          <w:color w:val="1A1A1A"/>
        </w:rPr>
        <w:t xml:space="preserve">Eureka </w:t>
      </w:r>
      <w:r>
        <w:rPr>
          <w:rStyle w:val="a4"/>
          <w:rFonts w:ascii="Lucida Sans Unicode" w:hAnsi="Lucida Sans Unicode" w:cs="Lucida Sans Unicode"/>
          <w:color w:val="1A1A1A"/>
        </w:rPr>
        <w:t>比</w:t>
      </w:r>
      <w:r>
        <w:rPr>
          <w:rStyle w:val="a4"/>
          <w:rFonts w:ascii="Lucida Sans Unicode" w:hAnsi="Lucida Sans Unicode" w:cs="Lucida Sans Unicode"/>
          <w:color w:val="1A1A1A"/>
        </w:rPr>
        <w:t xml:space="preserve"> Zookeeper </w:t>
      </w:r>
      <w:r>
        <w:rPr>
          <w:rStyle w:val="a4"/>
          <w:rFonts w:ascii="Lucida Sans Unicode" w:hAnsi="Lucida Sans Unicode" w:cs="Lucida Sans Unicode"/>
          <w:color w:val="1A1A1A"/>
        </w:rPr>
        <w:t>好在哪里？</w:t>
      </w:r>
    </w:p>
    <w:p w:rsidR="005B30EA" w:rsidRDefault="005B30EA" w:rsidP="005B30E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参见</w:t>
      </w:r>
      <w:r>
        <w:rPr>
          <w:rFonts w:ascii="Lucida Sans Unicode" w:hAnsi="Lucida Sans Unicode" w:cs="Lucida Sans Unicode"/>
          <w:color w:val="1A1A1A"/>
        </w:rPr>
        <w:t> </w:t>
      </w:r>
      <w:hyperlink r:id="rId384" w:tgtFrame="_blank" w:history="1">
        <w:r>
          <w:rPr>
            <w:rStyle w:val="a5"/>
            <w:rFonts w:ascii="Lucida Sans Unicode" w:hAnsi="Lucida Sans Unicode" w:cs="Lucida Sans Unicode"/>
            <w:color w:val="0088CC"/>
          </w:rPr>
          <w:t>《作为服务注册中心，</w:t>
        </w:r>
        <w:r>
          <w:rPr>
            <w:rStyle w:val="a5"/>
            <w:rFonts w:ascii="Lucida Sans Unicode" w:hAnsi="Lucida Sans Unicode" w:cs="Lucida Sans Unicode"/>
            <w:color w:val="0088CC"/>
          </w:rPr>
          <w:t xml:space="preserve">Eureka </w:t>
        </w:r>
        <w:r>
          <w:rPr>
            <w:rStyle w:val="a5"/>
            <w:rFonts w:ascii="Lucida Sans Unicode" w:hAnsi="Lucida Sans Unicode" w:cs="Lucida Sans Unicode"/>
            <w:color w:val="0088CC"/>
          </w:rPr>
          <w:t>比</w:t>
        </w:r>
        <w:r>
          <w:rPr>
            <w:rStyle w:val="a5"/>
            <w:rFonts w:ascii="Lucida Sans Unicode" w:hAnsi="Lucida Sans Unicode" w:cs="Lucida Sans Unicode"/>
            <w:color w:val="0088CC"/>
          </w:rPr>
          <w:t xml:space="preserve"> Zookeeper </w:t>
        </w:r>
        <w:r>
          <w:rPr>
            <w:rStyle w:val="a5"/>
            <w:rFonts w:ascii="Lucida Sans Unicode" w:hAnsi="Lucida Sans Unicode" w:cs="Lucida Sans Unicode"/>
            <w:color w:val="0088CC"/>
          </w:rPr>
          <w:t>好在哪里》</w:t>
        </w:r>
      </w:hyperlink>
      <w:r>
        <w:rPr>
          <w:rFonts w:ascii="Lucida Sans Unicode" w:hAnsi="Lucida Sans Unicode" w:cs="Lucida Sans Unicode"/>
          <w:color w:val="1A1A1A"/>
        </w:rPr>
        <w:t> </w:t>
      </w:r>
      <w:r>
        <w:rPr>
          <w:rFonts w:ascii="Lucida Sans Unicode" w:hAnsi="Lucida Sans Unicode" w:cs="Lucida Sans Unicode"/>
          <w:color w:val="1A1A1A"/>
        </w:rPr>
        <w:t>文章。</w:t>
      </w:r>
    </w:p>
    <w:p w:rsidR="005B30EA" w:rsidRDefault="005B30EA" w:rsidP="00D03CB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比较重要的原因是，注册中心对可用性比一致性有更高的要求，也就是说，能够容忍在异常情况下，读取到几分钟前的数据。</w:t>
      </w:r>
    </w:p>
    <w:p w:rsidR="00D03CB4" w:rsidRPr="00D03CB4" w:rsidRDefault="00D03CB4" w:rsidP="00D03CB4">
      <w:pPr>
        <w:pStyle w:val="2"/>
      </w:pPr>
      <w:r>
        <w:rPr>
          <w:rFonts w:hint="eastAsia"/>
          <w:color w:val="1A1A1A"/>
        </w:rPr>
        <w:t>4</w:t>
      </w:r>
      <w:r>
        <w:rPr>
          <w:color w:val="1A1A1A"/>
        </w:rPr>
        <w:t>.</w:t>
      </w:r>
      <w:r w:rsidRPr="00D03CB4">
        <w:t xml:space="preserve"> </w:t>
      </w:r>
      <w:r>
        <w:t>Zookeeper 提供了什么？</w:t>
      </w:r>
    </w:p>
    <w:p w:rsidR="00D03CB4" w:rsidRDefault="00D03CB4" w:rsidP="00FA61C5">
      <w:pPr>
        <w:widowControl/>
        <w:numPr>
          <w:ilvl w:val="0"/>
          <w:numId w:val="44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1</w:t>
      </w:r>
      <w:r>
        <w:rPr>
          <w:rFonts w:ascii="Lucida Sans Unicode" w:hAnsi="Lucida Sans Unicode" w:cs="Lucida Sans Unicode"/>
          <w:color w:val="1A1A1A"/>
          <w:szCs w:val="21"/>
        </w:rPr>
        <w:t>、文件系统。</w:t>
      </w:r>
    </w:p>
    <w:p w:rsidR="00D03CB4" w:rsidRDefault="00D03CB4" w:rsidP="00FA61C5">
      <w:pPr>
        <w:widowControl/>
        <w:numPr>
          <w:ilvl w:val="0"/>
          <w:numId w:val="44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2</w:t>
      </w:r>
      <w:r>
        <w:rPr>
          <w:rFonts w:ascii="Lucida Sans Unicode" w:hAnsi="Lucida Sans Unicode" w:cs="Lucida Sans Unicode"/>
          <w:color w:val="1A1A1A"/>
          <w:szCs w:val="21"/>
        </w:rPr>
        <w:t>、通知机制。</w:t>
      </w:r>
    </w:p>
    <w:p w:rsidR="00D03CB4" w:rsidRDefault="00D03CB4" w:rsidP="00D03CB4">
      <w:pPr>
        <w:pStyle w:val="2"/>
      </w:pPr>
      <w:r>
        <w:rPr>
          <w:rFonts w:ascii="Verdana" w:eastAsia="宋体" w:hAnsi="Verdana" w:cs="宋体"/>
          <w:b w:val="0"/>
          <w:bCs w:val="0"/>
          <w:color w:val="FFFFFF"/>
          <w:kern w:val="0"/>
          <w:shd w:val="clear" w:color="auto" w:fill="008EB7"/>
        </w:rPr>
        <w:t>5.</w:t>
      </w:r>
      <w:r w:rsidRPr="00D03CB4">
        <w:t xml:space="preserve"> </w:t>
      </w:r>
      <w:r>
        <w:t>Zookeeper 的文件系统是什么？</w:t>
      </w:r>
    </w:p>
    <w:p w:rsidR="00D03CB4" w:rsidRDefault="00D03CB4" w:rsidP="00D03CB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Zookeeper </w:t>
      </w:r>
      <w:r>
        <w:rPr>
          <w:rFonts w:ascii="Lucida Sans Unicode" w:hAnsi="Lucida Sans Unicode" w:cs="Lucida Sans Unicode"/>
          <w:color w:val="1A1A1A"/>
        </w:rPr>
        <w:t>提供一个多层级的节点命名空间</w:t>
      </w:r>
      <w:r>
        <w:rPr>
          <w:rFonts w:ascii="Lucida Sans Unicode" w:hAnsi="Lucida Sans Unicode" w:cs="Lucida Sans Unicode"/>
          <w:color w:val="1A1A1A"/>
        </w:rPr>
        <w:t>(</w:t>
      </w:r>
      <w:r>
        <w:rPr>
          <w:rFonts w:ascii="Lucida Sans Unicode" w:hAnsi="Lucida Sans Unicode" w:cs="Lucida Sans Unicode"/>
          <w:color w:val="1A1A1A"/>
        </w:rPr>
        <w:t>节点称为</w:t>
      </w:r>
      <w:r>
        <w:rPr>
          <w:rFonts w:ascii="Lucida Sans Unicode" w:hAnsi="Lucida Sans Unicode" w:cs="Lucida Sans Unicode"/>
          <w:color w:val="1A1A1A"/>
        </w:rPr>
        <w:t xml:space="preserve"> znode)</w:t>
      </w:r>
      <w:r>
        <w:rPr>
          <w:rFonts w:ascii="Lucida Sans Unicode" w:hAnsi="Lucida Sans Unicode" w:cs="Lucida Sans Unicode"/>
          <w:color w:val="1A1A1A"/>
        </w:rPr>
        <w:t>。与文件系统不同的是，这些节点都可以设置关联的数据，而文件系统中只有文件节点可以存放数据而目录节点不行。</w:t>
      </w:r>
    </w:p>
    <w:p w:rsidR="00D03CB4" w:rsidRDefault="00D03CB4" w:rsidP="00D03CB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Zookeeper </w:t>
      </w:r>
      <w:r>
        <w:rPr>
          <w:rFonts w:ascii="Lucida Sans Unicode" w:hAnsi="Lucida Sans Unicode" w:cs="Lucida Sans Unicode"/>
          <w:color w:val="1A1A1A"/>
        </w:rPr>
        <w:t>为了保证高吞吐和低延迟，在内存中维护了这个树状的目录结构，这种特性使得</w:t>
      </w:r>
      <w:r>
        <w:rPr>
          <w:rFonts w:ascii="Lucida Sans Unicode" w:hAnsi="Lucida Sans Unicode" w:cs="Lucida Sans Unicode"/>
          <w:color w:val="1A1A1A"/>
        </w:rPr>
        <w:t xml:space="preserve"> Zookeeper </w:t>
      </w:r>
      <w:r>
        <w:rPr>
          <w:rFonts w:ascii="Lucida Sans Unicode" w:hAnsi="Lucida Sans Unicode" w:cs="Lucida Sans Unicode"/>
          <w:color w:val="1A1A1A"/>
        </w:rPr>
        <w:t>不能用于存放大量的数据，每个节点的存放数据上限为</w:t>
      </w:r>
      <w:r>
        <w:rPr>
          <w:rFonts w:ascii="Lucida Sans Unicode" w:hAnsi="Lucida Sans Unicode" w:cs="Lucida Sans Unicode"/>
          <w:color w:val="1A1A1A"/>
        </w:rPr>
        <w:t xml:space="preserve"> 1M </w:t>
      </w:r>
      <w:r>
        <w:rPr>
          <w:rFonts w:ascii="Lucida Sans Unicode" w:hAnsi="Lucida Sans Unicode" w:cs="Lucida Sans Unicode"/>
          <w:color w:val="1A1A1A"/>
        </w:rPr>
        <w:t>。</w:t>
      </w:r>
    </w:p>
    <w:p w:rsidR="00D03CB4" w:rsidRDefault="00D03CB4" w:rsidP="00D03CB4">
      <w:pPr>
        <w:pStyle w:val="3"/>
      </w:pPr>
      <w:r>
        <w:rPr>
          <w:rStyle w:val="a4"/>
          <w:rFonts w:ascii="Lucida Sans Unicode" w:hAnsi="Lucida Sans Unicode" w:cs="Lucida Sans Unicode"/>
          <w:color w:val="1A1A1A"/>
        </w:rPr>
        <w:t xml:space="preserve">Zookeeper </w:t>
      </w:r>
      <w:r>
        <w:rPr>
          <w:rStyle w:val="a4"/>
          <w:rFonts w:ascii="Lucida Sans Unicode" w:hAnsi="Lucida Sans Unicode" w:cs="Lucida Sans Unicode"/>
          <w:color w:val="1A1A1A"/>
        </w:rPr>
        <w:t>有哪几种节点类型？</w:t>
      </w:r>
    </w:p>
    <w:p w:rsidR="00D03CB4" w:rsidRDefault="00D03CB4" w:rsidP="00FA61C5">
      <w:pPr>
        <w:pStyle w:val="a3"/>
        <w:numPr>
          <w:ilvl w:val="0"/>
          <w:numId w:val="450"/>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PERSISTENT </w:t>
      </w:r>
      <w:r>
        <w:rPr>
          <w:rFonts w:ascii="Lucida Sans Unicode" w:hAnsi="Lucida Sans Unicode" w:cs="Lucida Sans Unicode"/>
          <w:color w:val="1A1A1A"/>
          <w:sz w:val="21"/>
          <w:szCs w:val="21"/>
        </w:rPr>
        <w:t>持久节点</w:t>
      </w:r>
    </w:p>
    <w:p w:rsidR="00D03CB4" w:rsidRDefault="00D03CB4" w:rsidP="00D03CB4">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创建之后一直存在，除非有删除操作，创建节点的客户端会话失效也不影响此节点。</w:t>
      </w:r>
    </w:p>
    <w:p w:rsidR="00D03CB4" w:rsidRDefault="00D03CB4" w:rsidP="00FA61C5">
      <w:pPr>
        <w:pStyle w:val="a3"/>
        <w:numPr>
          <w:ilvl w:val="0"/>
          <w:numId w:val="450"/>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PERSISTENT_SEQUENTIAL </w:t>
      </w:r>
      <w:r>
        <w:rPr>
          <w:rFonts w:ascii="Lucida Sans Unicode" w:hAnsi="Lucida Sans Unicode" w:cs="Lucida Sans Unicode"/>
          <w:color w:val="1A1A1A"/>
          <w:sz w:val="21"/>
          <w:szCs w:val="21"/>
        </w:rPr>
        <w:t>持久顺序节点</w:t>
      </w:r>
    </w:p>
    <w:p w:rsidR="00D03CB4" w:rsidRDefault="00D03CB4" w:rsidP="00D03CB4">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跟持久一样，就是父节点在创建下一级子节点的时候，记录每个子节点创建的先后顺序，会给每个子节点名加上一个数字后缀。</w:t>
      </w:r>
    </w:p>
    <w:p w:rsidR="00D03CB4" w:rsidRDefault="00D03CB4" w:rsidP="00FA61C5">
      <w:pPr>
        <w:pStyle w:val="a3"/>
        <w:numPr>
          <w:ilvl w:val="0"/>
          <w:numId w:val="450"/>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EPHEMERAL </w:t>
      </w:r>
      <w:r>
        <w:rPr>
          <w:rFonts w:ascii="Lucida Sans Unicode" w:hAnsi="Lucida Sans Unicode" w:cs="Lucida Sans Unicode"/>
          <w:color w:val="1A1A1A"/>
          <w:sz w:val="21"/>
          <w:szCs w:val="21"/>
        </w:rPr>
        <w:t>临时节点</w:t>
      </w:r>
    </w:p>
    <w:p w:rsidR="00D03CB4" w:rsidRDefault="00D03CB4" w:rsidP="00D03CB4">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创建客户端会话失效（注意是会话失效，不是连接断了），节点也就没了。不能建子节点。</w:t>
      </w:r>
    </w:p>
    <w:p w:rsidR="00D03CB4" w:rsidRDefault="00D03CB4" w:rsidP="00FA61C5">
      <w:pPr>
        <w:pStyle w:val="a3"/>
        <w:numPr>
          <w:ilvl w:val="0"/>
          <w:numId w:val="450"/>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EPHEMERAL_SEQUENTIAL </w:t>
      </w:r>
      <w:r>
        <w:rPr>
          <w:rFonts w:ascii="Lucida Sans Unicode" w:hAnsi="Lucida Sans Unicode" w:cs="Lucida Sans Unicode"/>
          <w:color w:val="1A1A1A"/>
          <w:sz w:val="21"/>
          <w:szCs w:val="21"/>
        </w:rPr>
        <w:t>临时顺序节点</w:t>
      </w:r>
    </w:p>
    <w:p w:rsidR="00D03CB4" w:rsidRDefault="00D03CB4" w:rsidP="00D03CB4">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基本特性同临时节点，增加了顺序属性，节点名后边会追加一个由父节点维护的自增整型数字。</w:t>
      </w:r>
    </w:p>
    <w:p w:rsidR="006171D4" w:rsidRDefault="006171D4" w:rsidP="006171D4">
      <w:pPr>
        <w:widowControl/>
        <w:jc w:val="left"/>
        <w:rPr>
          <w:rFonts w:ascii="宋体" w:eastAsia="宋体" w:hAnsi="宋体" w:cs="宋体"/>
          <w:kern w:val="0"/>
          <w:sz w:val="24"/>
          <w:szCs w:val="24"/>
        </w:rPr>
      </w:pPr>
    </w:p>
    <w:p w:rsidR="00F14046" w:rsidRDefault="00F14046" w:rsidP="00F14046">
      <w:pPr>
        <w:pStyle w:val="2"/>
      </w:pPr>
      <w:r>
        <w:rPr>
          <w:rFonts w:ascii="宋体" w:eastAsia="宋体" w:hAnsi="宋体" w:cs="宋体" w:hint="eastAsia"/>
          <w:kern w:val="0"/>
          <w:sz w:val="24"/>
          <w:szCs w:val="24"/>
        </w:rPr>
        <w:t>6</w:t>
      </w:r>
      <w:r>
        <w:rPr>
          <w:rFonts w:ascii="宋体" w:eastAsia="宋体" w:hAnsi="宋体" w:cs="宋体"/>
          <w:kern w:val="0"/>
          <w:sz w:val="24"/>
          <w:szCs w:val="24"/>
        </w:rPr>
        <w:t>.</w:t>
      </w:r>
      <w:r w:rsidRPr="00F14046">
        <w:t xml:space="preserve"> </w:t>
      </w:r>
      <w:r>
        <w:t>Zookeeper 的通知机制是什么？</w:t>
      </w:r>
    </w:p>
    <w:p w:rsidR="00F14046" w:rsidRDefault="00F14046" w:rsidP="00F1404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Zookeeper </w:t>
      </w:r>
      <w:r>
        <w:rPr>
          <w:rFonts w:ascii="Lucida Sans Unicode" w:hAnsi="Lucida Sans Unicode" w:cs="Lucida Sans Unicode"/>
          <w:color w:val="1A1A1A"/>
        </w:rPr>
        <w:t>允许客户端向服务端的某个</w:t>
      </w:r>
      <w:r>
        <w:rPr>
          <w:rFonts w:ascii="Lucida Sans Unicode" w:hAnsi="Lucida Sans Unicode" w:cs="Lucida Sans Unicode"/>
          <w:color w:val="1A1A1A"/>
        </w:rPr>
        <w:t xml:space="preserve"> znode </w:t>
      </w:r>
      <w:r>
        <w:rPr>
          <w:rFonts w:ascii="Lucida Sans Unicode" w:hAnsi="Lucida Sans Unicode" w:cs="Lucida Sans Unicode"/>
          <w:color w:val="1A1A1A"/>
        </w:rPr>
        <w:t>注册一个</w:t>
      </w:r>
      <w:r>
        <w:rPr>
          <w:rFonts w:ascii="Lucida Sans Unicode" w:hAnsi="Lucida Sans Unicode" w:cs="Lucida Sans Unicode"/>
          <w:color w:val="1A1A1A"/>
        </w:rPr>
        <w:t xml:space="preserve"> Watcher </w:t>
      </w:r>
      <w:r>
        <w:rPr>
          <w:rFonts w:ascii="Lucida Sans Unicode" w:hAnsi="Lucida Sans Unicode" w:cs="Lucida Sans Unicode"/>
          <w:color w:val="1A1A1A"/>
        </w:rPr>
        <w:t>监听，当服务端的一些指定事件触发了这个</w:t>
      </w:r>
      <w:r>
        <w:rPr>
          <w:rFonts w:ascii="Lucida Sans Unicode" w:hAnsi="Lucida Sans Unicode" w:cs="Lucida Sans Unicode"/>
          <w:color w:val="1A1A1A"/>
        </w:rPr>
        <w:t xml:space="preserve"> Watcher </w:t>
      </w:r>
      <w:r>
        <w:rPr>
          <w:rFonts w:ascii="Lucida Sans Unicode" w:hAnsi="Lucida Sans Unicode" w:cs="Lucida Sans Unicode"/>
          <w:color w:val="1A1A1A"/>
        </w:rPr>
        <w:t>，服务端会向指定客户端发送一个事件通知来实现分布式的通知功能，然后客户端根据</w:t>
      </w:r>
      <w:r>
        <w:rPr>
          <w:rFonts w:ascii="Lucida Sans Unicode" w:hAnsi="Lucida Sans Unicode" w:cs="Lucida Sans Unicode"/>
          <w:color w:val="1A1A1A"/>
        </w:rPr>
        <w:t xml:space="preserve"> Watcher </w:t>
      </w:r>
      <w:r>
        <w:rPr>
          <w:rFonts w:ascii="Lucida Sans Unicode" w:hAnsi="Lucida Sans Unicode" w:cs="Lucida Sans Unicode"/>
          <w:color w:val="1A1A1A"/>
        </w:rPr>
        <w:t>通知状态和事件类型做出业务上的改变。</w:t>
      </w:r>
    </w:p>
    <w:p w:rsidR="00F14046" w:rsidRDefault="00F14046" w:rsidP="00F1404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整个流程如下：</w:t>
      </w:r>
    </w:p>
    <w:p w:rsidR="00F14046" w:rsidRDefault="00F14046" w:rsidP="00F14046">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具体的过程，下面每个小问题，进行说明。</w:t>
      </w:r>
    </w:p>
    <w:p w:rsidR="00F14046" w:rsidRDefault="00F14046" w:rsidP="00FA61C5">
      <w:pPr>
        <w:widowControl/>
        <w:numPr>
          <w:ilvl w:val="0"/>
          <w:numId w:val="45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第一步，客户端注册</w:t>
      </w:r>
      <w:r>
        <w:rPr>
          <w:rFonts w:ascii="Lucida Sans Unicode" w:hAnsi="Lucida Sans Unicode" w:cs="Lucida Sans Unicode"/>
          <w:color w:val="1A1A1A"/>
          <w:szCs w:val="21"/>
        </w:rPr>
        <w:t xml:space="preserve"> Watcher </w:t>
      </w:r>
      <w:r>
        <w:rPr>
          <w:rFonts w:ascii="Lucida Sans Unicode" w:hAnsi="Lucida Sans Unicode" w:cs="Lucida Sans Unicode"/>
          <w:color w:val="1A1A1A"/>
          <w:szCs w:val="21"/>
        </w:rPr>
        <w:t>。</w:t>
      </w:r>
    </w:p>
    <w:p w:rsidR="00F14046" w:rsidRDefault="00F14046" w:rsidP="00FA61C5">
      <w:pPr>
        <w:widowControl/>
        <w:numPr>
          <w:ilvl w:val="0"/>
          <w:numId w:val="45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第二步，服务端处理</w:t>
      </w:r>
      <w:r>
        <w:rPr>
          <w:rFonts w:ascii="Lucida Sans Unicode" w:hAnsi="Lucida Sans Unicode" w:cs="Lucida Sans Unicode"/>
          <w:color w:val="1A1A1A"/>
          <w:szCs w:val="21"/>
        </w:rPr>
        <w:t xml:space="preserve"> Watcher </w:t>
      </w:r>
      <w:r>
        <w:rPr>
          <w:rFonts w:ascii="Lucida Sans Unicode" w:hAnsi="Lucida Sans Unicode" w:cs="Lucida Sans Unicode"/>
          <w:color w:val="1A1A1A"/>
          <w:szCs w:val="21"/>
        </w:rPr>
        <w:t>。</w:t>
      </w:r>
    </w:p>
    <w:p w:rsidR="00F14046" w:rsidRDefault="00F14046" w:rsidP="00FA61C5">
      <w:pPr>
        <w:widowControl/>
        <w:numPr>
          <w:ilvl w:val="0"/>
          <w:numId w:val="45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第三步，客户端回调</w:t>
      </w:r>
      <w:r>
        <w:rPr>
          <w:rFonts w:ascii="Lucida Sans Unicode" w:hAnsi="Lucida Sans Unicode" w:cs="Lucida Sans Unicode"/>
          <w:color w:val="1A1A1A"/>
          <w:szCs w:val="21"/>
        </w:rPr>
        <w:t xml:space="preserve"> Watcher </w:t>
      </w:r>
      <w:r>
        <w:rPr>
          <w:rFonts w:ascii="Lucida Sans Unicode" w:hAnsi="Lucida Sans Unicode" w:cs="Lucida Sans Unicode"/>
          <w:color w:val="1A1A1A"/>
          <w:szCs w:val="21"/>
        </w:rPr>
        <w:t>。</w:t>
      </w:r>
    </w:p>
    <w:p w:rsidR="00F14046" w:rsidRDefault="00F14046" w:rsidP="00F1404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Watcher </w:t>
      </w:r>
      <w:r>
        <w:rPr>
          <w:rFonts w:ascii="Lucida Sans Unicode" w:hAnsi="Lucida Sans Unicode" w:cs="Lucida Sans Unicode"/>
          <w:color w:val="1A1A1A"/>
        </w:rPr>
        <w:t>的特性总结：</w:t>
      </w:r>
    </w:p>
    <w:p w:rsidR="00F14046" w:rsidRDefault="00F14046" w:rsidP="00FA61C5">
      <w:pPr>
        <w:pStyle w:val="a3"/>
        <w:numPr>
          <w:ilvl w:val="0"/>
          <w:numId w:val="452"/>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1</w:t>
      </w:r>
      <w:r>
        <w:rPr>
          <w:rFonts w:ascii="Lucida Sans Unicode" w:hAnsi="Lucida Sans Unicode" w:cs="Lucida Sans Unicode"/>
          <w:color w:val="1A1A1A"/>
          <w:sz w:val="21"/>
          <w:szCs w:val="21"/>
        </w:rPr>
        <w:t>、一次性。</w:t>
      </w:r>
    </w:p>
    <w:p w:rsidR="00F14046" w:rsidRDefault="00F14046" w:rsidP="00F14046">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无论是服务端还是客户端，一旦一个</w:t>
      </w:r>
      <w:r>
        <w:rPr>
          <w:rFonts w:ascii="Lucida Sans Unicode" w:hAnsi="Lucida Sans Unicode" w:cs="Lucida Sans Unicode"/>
          <w:color w:val="1A1A1A"/>
          <w:sz w:val="21"/>
          <w:szCs w:val="21"/>
        </w:rPr>
        <w:t xml:space="preserve"> Watcher </w:t>
      </w:r>
      <w:r>
        <w:rPr>
          <w:rFonts w:ascii="Lucida Sans Unicode" w:hAnsi="Lucida Sans Unicode" w:cs="Lucida Sans Unicode"/>
          <w:color w:val="1A1A1A"/>
          <w:sz w:val="21"/>
          <w:szCs w:val="21"/>
        </w:rPr>
        <w:t>被触发，</w:t>
      </w:r>
      <w:r>
        <w:rPr>
          <w:rFonts w:ascii="Lucida Sans Unicode" w:hAnsi="Lucida Sans Unicode" w:cs="Lucida Sans Unicode"/>
          <w:color w:val="1A1A1A"/>
          <w:sz w:val="21"/>
          <w:szCs w:val="21"/>
        </w:rPr>
        <w:t xml:space="preserve"> Zookeeper </w:t>
      </w:r>
      <w:r>
        <w:rPr>
          <w:rFonts w:ascii="Lucida Sans Unicode" w:hAnsi="Lucida Sans Unicode" w:cs="Lucida Sans Unicode"/>
          <w:color w:val="1A1A1A"/>
          <w:sz w:val="21"/>
          <w:szCs w:val="21"/>
        </w:rPr>
        <w:t>都会将其从相应的存储中移除。这样的设计有效的减轻了服务端的压力，不然对于更新非常频繁的节点，服务端会不断的向客户端发送事件通知，无论对于网络还是服务端的压力都非常大。</w:t>
      </w:r>
    </w:p>
    <w:p w:rsidR="00F14046" w:rsidRDefault="00F14046" w:rsidP="00F14046">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Segoe UI Symbol" w:hAnsi="Segoe UI Symbol" w:cs="Segoe UI Symbol"/>
          <w:color w:val="1A1A1A"/>
          <w:sz w:val="21"/>
          <w:szCs w:val="21"/>
        </w:rPr>
        <w:t>😈</w:t>
      </w:r>
      <w:r>
        <w:rPr>
          <w:rFonts w:ascii="Lucida Sans Unicode" w:hAnsi="Lucida Sans Unicode" w:cs="Lucida Sans Unicode"/>
          <w:color w:val="1A1A1A"/>
          <w:sz w:val="21"/>
          <w:szCs w:val="21"/>
        </w:rPr>
        <w:t xml:space="preserve"> </w:t>
      </w:r>
      <w:r>
        <w:rPr>
          <w:rFonts w:ascii="Lucida Sans Unicode" w:hAnsi="Lucida Sans Unicode" w:cs="Lucida Sans Unicode"/>
          <w:color w:val="1A1A1A"/>
          <w:sz w:val="21"/>
          <w:szCs w:val="21"/>
        </w:rPr>
        <w:t>注意哟，这个特性可以变成一个面试题「</w:t>
      </w:r>
      <w:r>
        <w:rPr>
          <w:rFonts w:ascii="Lucida Sans Unicode" w:hAnsi="Lucida Sans Unicode" w:cs="Lucida Sans Unicode"/>
          <w:color w:val="1A1A1A"/>
          <w:sz w:val="21"/>
          <w:szCs w:val="21"/>
        </w:rPr>
        <w:t xml:space="preserve">Zookeeper </w:t>
      </w:r>
      <w:r>
        <w:rPr>
          <w:rFonts w:ascii="Lucida Sans Unicode" w:hAnsi="Lucida Sans Unicode" w:cs="Lucida Sans Unicode"/>
          <w:color w:val="1A1A1A"/>
          <w:sz w:val="21"/>
          <w:szCs w:val="21"/>
        </w:rPr>
        <w:t>对节点的</w:t>
      </w:r>
      <w:r>
        <w:rPr>
          <w:rFonts w:ascii="Lucida Sans Unicode" w:hAnsi="Lucida Sans Unicode" w:cs="Lucida Sans Unicode"/>
          <w:color w:val="1A1A1A"/>
          <w:sz w:val="21"/>
          <w:szCs w:val="21"/>
        </w:rPr>
        <w:t xml:space="preserve"> watch </w:t>
      </w:r>
      <w:r>
        <w:rPr>
          <w:rFonts w:ascii="Lucida Sans Unicode" w:hAnsi="Lucida Sans Unicode" w:cs="Lucida Sans Unicode"/>
          <w:color w:val="1A1A1A"/>
          <w:sz w:val="21"/>
          <w:szCs w:val="21"/>
        </w:rPr>
        <w:t>监听通知是永久的吗？」。</w:t>
      </w:r>
    </w:p>
    <w:p w:rsidR="00F14046" w:rsidRDefault="00F14046" w:rsidP="00F14046">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如果我们使用</w:t>
      </w:r>
      <w:r>
        <w:rPr>
          <w:rFonts w:ascii="Lucida Sans Unicode" w:hAnsi="Lucida Sans Unicode" w:cs="Lucida Sans Unicode"/>
          <w:color w:val="1A1A1A"/>
          <w:sz w:val="21"/>
          <w:szCs w:val="21"/>
        </w:rPr>
        <w:t> </w:t>
      </w:r>
      <w:hyperlink r:id="rId385" w:tgtFrame="_blank" w:history="1">
        <w:r>
          <w:rPr>
            <w:rStyle w:val="a5"/>
            <w:rFonts w:ascii="Lucida Sans Unicode" w:hAnsi="Lucida Sans Unicode" w:cs="Lucida Sans Unicode"/>
            <w:color w:val="0088CC"/>
            <w:sz w:val="21"/>
            <w:szCs w:val="21"/>
          </w:rPr>
          <w:t>Apache Curator</w:t>
        </w:r>
      </w:hyperlink>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作为操作</w:t>
      </w:r>
      <w:r>
        <w:rPr>
          <w:rFonts w:ascii="Lucida Sans Unicode" w:hAnsi="Lucida Sans Unicode" w:cs="Lucida Sans Unicode"/>
          <w:color w:val="1A1A1A"/>
          <w:sz w:val="21"/>
          <w:szCs w:val="21"/>
        </w:rPr>
        <w:t xml:space="preserve"> Zookeeper </w:t>
      </w:r>
      <w:r>
        <w:rPr>
          <w:rFonts w:ascii="Lucida Sans Unicode" w:hAnsi="Lucida Sans Unicode" w:cs="Lucida Sans Unicode"/>
          <w:color w:val="1A1A1A"/>
          <w:sz w:val="21"/>
          <w:szCs w:val="21"/>
        </w:rPr>
        <w:t>的客户端，它可以帮我们自动透明的实现持续的</w:t>
      </w:r>
      <w:r>
        <w:rPr>
          <w:rFonts w:ascii="Lucida Sans Unicode" w:hAnsi="Lucida Sans Unicode" w:cs="Lucida Sans Unicode"/>
          <w:color w:val="1A1A1A"/>
          <w:sz w:val="21"/>
          <w:szCs w:val="21"/>
        </w:rPr>
        <w:t xml:space="preserve"> watch </w:t>
      </w:r>
      <w:r>
        <w:rPr>
          <w:rFonts w:ascii="Lucida Sans Unicode" w:hAnsi="Lucida Sans Unicode" w:cs="Lucida Sans Unicode"/>
          <w:color w:val="1A1A1A"/>
          <w:sz w:val="21"/>
          <w:szCs w:val="21"/>
        </w:rPr>
        <w:t>操作，非常方便。</w:t>
      </w:r>
    </w:p>
    <w:p w:rsidR="00F14046" w:rsidRDefault="00F14046" w:rsidP="00FA61C5">
      <w:pPr>
        <w:pStyle w:val="a3"/>
        <w:numPr>
          <w:ilvl w:val="0"/>
          <w:numId w:val="452"/>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2</w:t>
      </w:r>
      <w:r>
        <w:rPr>
          <w:rFonts w:ascii="Lucida Sans Unicode" w:hAnsi="Lucida Sans Unicode" w:cs="Lucida Sans Unicode"/>
          <w:color w:val="1A1A1A"/>
          <w:sz w:val="21"/>
          <w:szCs w:val="21"/>
        </w:rPr>
        <w:t>、客户端串行执行。</w:t>
      </w:r>
    </w:p>
    <w:p w:rsidR="00F14046" w:rsidRDefault="00F14046" w:rsidP="00F14046">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客户端</w:t>
      </w:r>
      <w:r>
        <w:rPr>
          <w:rFonts w:ascii="Lucida Sans Unicode" w:hAnsi="Lucida Sans Unicode" w:cs="Lucida Sans Unicode"/>
          <w:color w:val="1A1A1A"/>
          <w:sz w:val="21"/>
          <w:szCs w:val="21"/>
        </w:rPr>
        <w:t xml:space="preserve"> Watcher </w:t>
      </w:r>
      <w:r>
        <w:rPr>
          <w:rFonts w:ascii="Lucida Sans Unicode" w:hAnsi="Lucida Sans Unicode" w:cs="Lucida Sans Unicode"/>
          <w:color w:val="1A1A1A"/>
          <w:sz w:val="21"/>
          <w:szCs w:val="21"/>
        </w:rPr>
        <w:t>回调的过程是一个串行同步的过程。</w:t>
      </w:r>
    </w:p>
    <w:p w:rsidR="00F14046" w:rsidRDefault="00F14046" w:rsidP="00FA61C5">
      <w:pPr>
        <w:pStyle w:val="a3"/>
        <w:numPr>
          <w:ilvl w:val="0"/>
          <w:numId w:val="452"/>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3</w:t>
      </w:r>
      <w:r>
        <w:rPr>
          <w:rFonts w:ascii="Lucida Sans Unicode" w:hAnsi="Lucida Sans Unicode" w:cs="Lucida Sans Unicode"/>
          <w:color w:val="1A1A1A"/>
          <w:sz w:val="21"/>
          <w:szCs w:val="21"/>
        </w:rPr>
        <w:t>、轻量级</w:t>
      </w:r>
      <w:r>
        <w:rPr>
          <w:rFonts w:ascii="Lucida Sans Unicode" w:hAnsi="Lucida Sans Unicode" w:cs="Lucida Sans Unicode"/>
          <w:color w:val="1A1A1A"/>
          <w:sz w:val="21"/>
          <w:szCs w:val="21"/>
        </w:rPr>
        <w:t xml:space="preserve"> Watch </w:t>
      </w:r>
      <w:r>
        <w:rPr>
          <w:rFonts w:ascii="Lucida Sans Unicode" w:hAnsi="Lucida Sans Unicode" w:cs="Lucida Sans Unicode"/>
          <w:color w:val="1A1A1A"/>
          <w:sz w:val="21"/>
          <w:szCs w:val="21"/>
        </w:rPr>
        <w:t>机制。</w:t>
      </w:r>
    </w:p>
    <w:p w:rsidR="00F14046" w:rsidRDefault="00F14046" w:rsidP="00FA61C5">
      <w:pPr>
        <w:widowControl/>
        <w:numPr>
          <w:ilvl w:val="1"/>
          <w:numId w:val="452"/>
        </w:numPr>
        <w:shd w:val="clear" w:color="auto" w:fill="F6F6F6"/>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Watcher </w:t>
      </w:r>
      <w:r>
        <w:rPr>
          <w:rFonts w:ascii="Lucida Sans Unicode" w:hAnsi="Lucida Sans Unicode" w:cs="Lucida Sans Unicode"/>
          <w:color w:val="1A1A1A"/>
          <w:szCs w:val="21"/>
        </w:rPr>
        <w:t>通知非常简单，只会告诉客户端发生了事件，而不会说明事件的具体内容。</w:t>
      </w:r>
    </w:p>
    <w:p w:rsidR="00F14046" w:rsidRDefault="00F14046" w:rsidP="00FA61C5">
      <w:pPr>
        <w:widowControl/>
        <w:numPr>
          <w:ilvl w:val="1"/>
          <w:numId w:val="452"/>
        </w:numPr>
        <w:shd w:val="clear" w:color="auto" w:fill="F6F6F6"/>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客户端向服务端注册</w:t>
      </w:r>
      <w:r>
        <w:rPr>
          <w:rFonts w:ascii="Lucida Sans Unicode" w:hAnsi="Lucida Sans Unicode" w:cs="Lucida Sans Unicode"/>
          <w:color w:val="1A1A1A"/>
          <w:szCs w:val="21"/>
        </w:rPr>
        <w:t xml:space="preserve"> Watcher </w:t>
      </w:r>
      <w:r>
        <w:rPr>
          <w:rFonts w:ascii="Lucida Sans Unicode" w:hAnsi="Lucida Sans Unicode" w:cs="Lucida Sans Unicode"/>
          <w:color w:val="1A1A1A"/>
          <w:szCs w:val="21"/>
        </w:rPr>
        <w:t>的时候，并不会把客户端真实的</w:t>
      </w:r>
      <w:r>
        <w:rPr>
          <w:rFonts w:ascii="Lucida Sans Unicode" w:hAnsi="Lucida Sans Unicode" w:cs="Lucida Sans Unicode"/>
          <w:color w:val="1A1A1A"/>
          <w:szCs w:val="21"/>
        </w:rPr>
        <w:t xml:space="preserve"> Watcher </w:t>
      </w:r>
      <w:r>
        <w:rPr>
          <w:rFonts w:ascii="Lucida Sans Unicode" w:hAnsi="Lucida Sans Unicode" w:cs="Lucida Sans Unicode"/>
          <w:color w:val="1A1A1A"/>
          <w:szCs w:val="21"/>
        </w:rPr>
        <w:t>对象实体传递到服务端，仅仅是在客户端请求中使用</w:t>
      </w:r>
      <w:r>
        <w:rPr>
          <w:rStyle w:val="HTML"/>
          <w:rFonts w:ascii="Lucida Console" w:hAnsi="Lucida Console"/>
          <w:color w:val="1A1A1A"/>
          <w:sz w:val="21"/>
          <w:szCs w:val="21"/>
          <w:bdr w:val="single" w:sz="6" w:space="1" w:color="CCCCCC" w:frame="1"/>
          <w:shd w:val="clear" w:color="auto" w:fill="DDDDDD"/>
        </w:rPr>
        <w:t>boolean</w:t>
      </w:r>
      <w:r>
        <w:rPr>
          <w:rFonts w:ascii="Lucida Sans Unicode" w:hAnsi="Lucida Sans Unicode" w:cs="Lucida Sans Unicode"/>
          <w:color w:val="1A1A1A"/>
          <w:szCs w:val="21"/>
        </w:rPr>
        <w:t> </w:t>
      </w:r>
      <w:r>
        <w:rPr>
          <w:rFonts w:ascii="Lucida Sans Unicode" w:hAnsi="Lucida Sans Unicode" w:cs="Lucida Sans Unicode"/>
          <w:color w:val="1A1A1A"/>
          <w:szCs w:val="21"/>
        </w:rPr>
        <w:t>类型属性进行了标记。</w:t>
      </w:r>
    </w:p>
    <w:p w:rsidR="00F14046" w:rsidRDefault="00F14046" w:rsidP="00FA61C5">
      <w:pPr>
        <w:pStyle w:val="a3"/>
        <w:numPr>
          <w:ilvl w:val="0"/>
          <w:numId w:val="452"/>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4</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 xml:space="preserve">Watcher event </w:t>
      </w:r>
      <w:r>
        <w:rPr>
          <w:rFonts w:ascii="Lucida Sans Unicode" w:hAnsi="Lucida Sans Unicode" w:cs="Lucida Sans Unicode"/>
          <w:color w:val="1A1A1A"/>
          <w:sz w:val="21"/>
          <w:szCs w:val="21"/>
        </w:rPr>
        <w:t>异步发送</w:t>
      </w:r>
      <w:r>
        <w:rPr>
          <w:rFonts w:ascii="Lucida Sans Unicode" w:hAnsi="Lucida Sans Unicode" w:cs="Lucida Sans Unicode"/>
          <w:color w:val="1A1A1A"/>
          <w:sz w:val="21"/>
          <w:szCs w:val="21"/>
        </w:rPr>
        <w:t xml:space="preserve"> Watcher </w:t>
      </w:r>
      <w:r>
        <w:rPr>
          <w:rFonts w:ascii="Lucida Sans Unicode" w:hAnsi="Lucida Sans Unicode" w:cs="Lucida Sans Unicode"/>
          <w:color w:val="1A1A1A"/>
          <w:sz w:val="21"/>
          <w:szCs w:val="21"/>
        </w:rPr>
        <w:t>的通知事件从</w:t>
      </w:r>
      <w:r>
        <w:rPr>
          <w:rFonts w:ascii="Lucida Sans Unicode" w:hAnsi="Lucida Sans Unicode" w:cs="Lucida Sans Unicode"/>
          <w:color w:val="1A1A1A"/>
          <w:sz w:val="21"/>
          <w:szCs w:val="21"/>
        </w:rPr>
        <w:t xml:space="preserve"> Server </w:t>
      </w:r>
      <w:r>
        <w:rPr>
          <w:rFonts w:ascii="Lucida Sans Unicode" w:hAnsi="Lucida Sans Unicode" w:cs="Lucida Sans Unicode"/>
          <w:color w:val="1A1A1A"/>
          <w:sz w:val="21"/>
          <w:szCs w:val="21"/>
        </w:rPr>
        <w:t>发送到</w:t>
      </w:r>
      <w:r>
        <w:rPr>
          <w:rFonts w:ascii="Lucida Sans Unicode" w:hAnsi="Lucida Sans Unicode" w:cs="Lucida Sans Unicode"/>
          <w:color w:val="1A1A1A"/>
          <w:sz w:val="21"/>
          <w:szCs w:val="21"/>
        </w:rPr>
        <w:t xml:space="preserve">Client </w:t>
      </w:r>
      <w:r>
        <w:rPr>
          <w:rFonts w:ascii="Lucida Sans Unicode" w:hAnsi="Lucida Sans Unicode" w:cs="Lucida Sans Unicode"/>
          <w:color w:val="1A1A1A"/>
          <w:sz w:val="21"/>
          <w:szCs w:val="21"/>
        </w:rPr>
        <w:t>是异步的，这就存在一个问题，不同的客户端和服务器之间通过</w:t>
      </w:r>
      <w:r>
        <w:rPr>
          <w:rFonts w:ascii="Lucida Sans Unicode" w:hAnsi="Lucida Sans Unicode" w:cs="Lucida Sans Unicode"/>
          <w:color w:val="1A1A1A"/>
          <w:sz w:val="21"/>
          <w:szCs w:val="21"/>
        </w:rPr>
        <w:t xml:space="preserve">Socket </w:t>
      </w:r>
      <w:r>
        <w:rPr>
          <w:rFonts w:ascii="Lucida Sans Unicode" w:hAnsi="Lucida Sans Unicode" w:cs="Lucida Sans Unicode"/>
          <w:color w:val="1A1A1A"/>
          <w:sz w:val="21"/>
          <w:szCs w:val="21"/>
        </w:rPr>
        <w:t>进行通信，由于网络延迟或其他因素导致客户端在不通的时刻监听到事件，由于</w:t>
      </w:r>
      <w:r>
        <w:rPr>
          <w:rFonts w:ascii="Lucida Sans Unicode" w:hAnsi="Lucida Sans Unicode" w:cs="Lucida Sans Unicode"/>
          <w:color w:val="1A1A1A"/>
          <w:sz w:val="21"/>
          <w:szCs w:val="21"/>
        </w:rPr>
        <w:t xml:space="preserve"> Zookeeper </w:t>
      </w:r>
      <w:r>
        <w:rPr>
          <w:rFonts w:ascii="Lucida Sans Unicode" w:hAnsi="Lucida Sans Unicode" w:cs="Lucida Sans Unicode"/>
          <w:color w:val="1A1A1A"/>
          <w:sz w:val="21"/>
          <w:szCs w:val="21"/>
        </w:rPr>
        <w:t>本身提供了</w:t>
      </w:r>
      <w:r>
        <w:rPr>
          <w:rFonts w:ascii="Lucida Sans Unicode" w:hAnsi="Lucida Sans Unicode" w:cs="Lucida Sans Unicode"/>
          <w:color w:val="1A1A1A"/>
          <w:sz w:val="21"/>
          <w:szCs w:val="21"/>
        </w:rPr>
        <w:t xml:space="preserve"> ordering guarantee </w:t>
      </w:r>
      <w:r>
        <w:rPr>
          <w:rFonts w:ascii="Lucida Sans Unicode" w:hAnsi="Lucida Sans Unicode" w:cs="Lucida Sans Unicode"/>
          <w:color w:val="1A1A1A"/>
          <w:sz w:val="21"/>
          <w:szCs w:val="21"/>
        </w:rPr>
        <w:t>，即客户端监听事件后，才会感知它所监视</w:t>
      </w:r>
      <w:r>
        <w:rPr>
          <w:rFonts w:ascii="Lucida Sans Unicode" w:hAnsi="Lucida Sans Unicode" w:cs="Lucida Sans Unicode"/>
          <w:color w:val="1A1A1A"/>
          <w:sz w:val="21"/>
          <w:szCs w:val="21"/>
        </w:rPr>
        <w:t xml:space="preserve"> znode </w:t>
      </w:r>
      <w:r>
        <w:rPr>
          <w:rFonts w:ascii="Lucida Sans Unicode" w:hAnsi="Lucida Sans Unicode" w:cs="Lucida Sans Unicode"/>
          <w:color w:val="1A1A1A"/>
          <w:sz w:val="21"/>
          <w:szCs w:val="21"/>
        </w:rPr>
        <w:t>发生了变化。所以我们使用</w:t>
      </w:r>
      <w:r>
        <w:rPr>
          <w:rFonts w:ascii="Lucida Sans Unicode" w:hAnsi="Lucida Sans Unicode" w:cs="Lucida Sans Unicode"/>
          <w:color w:val="1A1A1A"/>
          <w:sz w:val="21"/>
          <w:szCs w:val="21"/>
        </w:rPr>
        <w:t xml:space="preserve"> Zookeeper </w:t>
      </w:r>
      <w:r>
        <w:rPr>
          <w:rFonts w:ascii="Lucida Sans Unicode" w:hAnsi="Lucida Sans Unicode" w:cs="Lucida Sans Unicode"/>
          <w:color w:val="1A1A1A"/>
          <w:sz w:val="21"/>
          <w:szCs w:val="21"/>
        </w:rPr>
        <w:t>不能期望能够监控到节点每次的变化。</w:t>
      </w:r>
      <w:r>
        <w:rPr>
          <w:rStyle w:val="a4"/>
          <w:rFonts w:ascii="Lucida Sans Unicode" w:hAnsi="Lucida Sans Unicode" w:cs="Lucida Sans Unicode"/>
          <w:color w:val="1A1A1A"/>
          <w:sz w:val="21"/>
          <w:szCs w:val="21"/>
        </w:rPr>
        <w:t xml:space="preserve">Zookeeper </w:t>
      </w:r>
      <w:r>
        <w:rPr>
          <w:rStyle w:val="a4"/>
          <w:rFonts w:ascii="Lucida Sans Unicode" w:hAnsi="Lucida Sans Unicode" w:cs="Lucida Sans Unicode"/>
          <w:color w:val="1A1A1A"/>
          <w:sz w:val="21"/>
          <w:szCs w:val="21"/>
        </w:rPr>
        <w:t>只能保证最终的一致性，而无法保证强一致性</w:t>
      </w:r>
      <w:r>
        <w:rPr>
          <w:rFonts w:ascii="Lucida Sans Unicode" w:hAnsi="Lucida Sans Unicode" w:cs="Lucida Sans Unicode"/>
          <w:color w:val="1A1A1A"/>
          <w:sz w:val="21"/>
          <w:szCs w:val="21"/>
        </w:rPr>
        <w:t>。</w:t>
      </w:r>
    </w:p>
    <w:p w:rsidR="00F14046" w:rsidRDefault="00F14046" w:rsidP="00FA61C5">
      <w:pPr>
        <w:widowControl/>
        <w:numPr>
          <w:ilvl w:val="0"/>
          <w:numId w:val="45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5</w:t>
      </w:r>
      <w:r>
        <w:rPr>
          <w:rFonts w:ascii="Lucida Sans Unicode" w:hAnsi="Lucida Sans Unicode" w:cs="Lucida Sans Unicode"/>
          <w:color w:val="1A1A1A"/>
          <w:szCs w:val="21"/>
        </w:rPr>
        <w:t>、可以注册</w:t>
      </w:r>
      <w:r>
        <w:rPr>
          <w:rFonts w:ascii="Lucida Sans Unicode" w:hAnsi="Lucida Sans Unicode" w:cs="Lucida Sans Unicode"/>
          <w:color w:val="1A1A1A"/>
          <w:szCs w:val="21"/>
        </w:rPr>
        <w:t xml:space="preserve"> Watcher </w:t>
      </w:r>
      <w:r>
        <w:rPr>
          <w:rFonts w:ascii="Lucida Sans Unicode" w:hAnsi="Lucida Sans Unicode" w:cs="Lucida Sans Unicode"/>
          <w:color w:val="1A1A1A"/>
          <w:szCs w:val="21"/>
        </w:rPr>
        <w:t>的操作：</w:t>
      </w:r>
      <w:r>
        <w:rPr>
          <w:rFonts w:ascii="Lucida Sans Unicode" w:hAnsi="Lucida Sans Unicode" w:cs="Lucida Sans Unicode"/>
          <w:color w:val="1A1A1A"/>
          <w:szCs w:val="21"/>
        </w:rPr>
        <w:t>getData</w:t>
      </w:r>
      <w:r>
        <w:rPr>
          <w:rFonts w:ascii="Lucida Sans Unicode" w:hAnsi="Lucida Sans Unicode" w:cs="Lucida Sans Unicode"/>
          <w:color w:val="1A1A1A"/>
          <w:szCs w:val="21"/>
        </w:rPr>
        <w:t>、</w:t>
      </w:r>
      <w:r>
        <w:rPr>
          <w:rFonts w:ascii="Lucida Sans Unicode" w:hAnsi="Lucida Sans Unicode" w:cs="Lucida Sans Unicode"/>
          <w:color w:val="1A1A1A"/>
          <w:szCs w:val="21"/>
        </w:rPr>
        <w:t>exists</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getChildren </w:t>
      </w:r>
      <w:r>
        <w:rPr>
          <w:rFonts w:ascii="Lucida Sans Unicode" w:hAnsi="Lucida Sans Unicode" w:cs="Lucida Sans Unicode"/>
          <w:color w:val="1A1A1A"/>
          <w:szCs w:val="21"/>
        </w:rPr>
        <w:t>。</w:t>
      </w:r>
    </w:p>
    <w:p w:rsidR="00F14046" w:rsidRDefault="00F14046" w:rsidP="00FA61C5">
      <w:pPr>
        <w:widowControl/>
        <w:numPr>
          <w:ilvl w:val="0"/>
          <w:numId w:val="45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6</w:t>
      </w:r>
      <w:r>
        <w:rPr>
          <w:rFonts w:ascii="Lucida Sans Unicode" w:hAnsi="Lucida Sans Unicode" w:cs="Lucida Sans Unicode"/>
          <w:color w:val="1A1A1A"/>
          <w:szCs w:val="21"/>
        </w:rPr>
        <w:t>、可以触发</w:t>
      </w:r>
      <w:r>
        <w:rPr>
          <w:rFonts w:ascii="Lucida Sans Unicode" w:hAnsi="Lucida Sans Unicode" w:cs="Lucida Sans Unicode"/>
          <w:color w:val="1A1A1A"/>
          <w:szCs w:val="21"/>
        </w:rPr>
        <w:t xml:space="preserve"> Watcher </w:t>
      </w:r>
      <w:r>
        <w:rPr>
          <w:rFonts w:ascii="Lucida Sans Unicode" w:hAnsi="Lucida Sans Unicode" w:cs="Lucida Sans Unicode"/>
          <w:color w:val="1A1A1A"/>
          <w:szCs w:val="21"/>
        </w:rPr>
        <w:t>的操作：</w:t>
      </w:r>
      <w:r>
        <w:rPr>
          <w:rFonts w:ascii="Lucida Sans Unicode" w:hAnsi="Lucida Sans Unicode" w:cs="Lucida Sans Unicode"/>
          <w:color w:val="1A1A1A"/>
          <w:szCs w:val="21"/>
        </w:rPr>
        <w:t>create</w:t>
      </w:r>
      <w:r>
        <w:rPr>
          <w:rFonts w:ascii="Lucida Sans Unicode" w:hAnsi="Lucida Sans Unicode" w:cs="Lucida Sans Unicode"/>
          <w:color w:val="1A1A1A"/>
          <w:szCs w:val="21"/>
        </w:rPr>
        <w:t>、</w:t>
      </w:r>
      <w:r>
        <w:rPr>
          <w:rFonts w:ascii="Lucida Sans Unicode" w:hAnsi="Lucida Sans Unicode" w:cs="Lucida Sans Unicode"/>
          <w:color w:val="1A1A1A"/>
          <w:szCs w:val="21"/>
        </w:rPr>
        <w:t>delete</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setData </w:t>
      </w:r>
      <w:r>
        <w:rPr>
          <w:rFonts w:ascii="Lucida Sans Unicode" w:hAnsi="Lucida Sans Unicode" w:cs="Lucida Sans Unicode"/>
          <w:color w:val="1A1A1A"/>
          <w:szCs w:val="21"/>
        </w:rPr>
        <w:t>。</w:t>
      </w:r>
    </w:p>
    <w:p w:rsidR="00F14046" w:rsidRDefault="00F14046" w:rsidP="00FA61C5">
      <w:pPr>
        <w:widowControl/>
        <w:numPr>
          <w:ilvl w:val="0"/>
          <w:numId w:val="45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7</w:t>
      </w:r>
      <w:r>
        <w:rPr>
          <w:rFonts w:ascii="Lucida Sans Unicode" w:hAnsi="Lucida Sans Unicode" w:cs="Lucida Sans Unicode"/>
          <w:color w:val="1A1A1A"/>
          <w:szCs w:val="21"/>
        </w:rPr>
        <w:t>、当一个</w:t>
      </w:r>
      <w:r>
        <w:rPr>
          <w:rFonts w:ascii="Lucida Sans Unicode" w:hAnsi="Lucida Sans Unicode" w:cs="Lucida Sans Unicode"/>
          <w:color w:val="1A1A1A"/>
          <w:szCs w:val="21"/>
        </w:rPr>
        <w:t xml:space="preserve"> Client </w:t>
      </w:r>
      <w:r>
        <w:rPr>
          <w:rFonts w:ascii="Lucida Sans Unicode" w:hAnsi="Lucida Sans Unicode" w:cs="Lucida Sans Unicode"/>
          <w:color w:val="1A1A1A"/>
          <w:szCs w:val="21"/>
        </w:rPr>
        <w:t>连接到一个新的服务器上时，</w:t>
      </w:r>
      <w:r>
        <w:rPr>
          <w:rFonts w:ascii="Lucida Sans Unicode" w:hAnsi="Lucida Sans Unicode" w:cs="Lucida Sans Unicode"/>
          <w:color w:val="1A1A1A"/>
          <w:szCs w:val="21"/>
        </w:rPr>
        <w:t xml:space="preserve">watch </w:t>
      </w:r>
      <w:r>
        <w:rPr>
          <w:rFonts w:ascii="Lucida Sans Unicode" w:hAnsi="Lucida Sans Unicode" w:cs="Lucida Sans Unicode"/>
          <w:color w:val="1A1A1A"/>
          <w:szCs w:val="21"/>
        </w:rPr>
        <w:t>将会被以任意会话事件触发。当与一个服务器失去连接的时候，是无法接收到</w:t>
      </w:r>
      <w:r>
        <w:rPr>
          <w:rFonts w:ascii="Lucida Sans Unicode" w:hAnsi="Lucida Sans Unicode" w:cs="Lucida Sans Unicode"/>
          <w:color w:val="1A1A1A"/>
          <w:szCs w:val="21"/>
        </w:rPr>
        <w:t xml:space="preserve"> watch </w:t>
      </w:r>
      <w:r>
        <w:rPr>
          <w:rFonts w:ascii="Lucida Sans Unicode" w:hAnsi="Lucida Sans Unicode" w:cs="Lucida Sans Unicode"/>
          <w:color w:val="1A1A1A"/>
          <w:szCs w:val="21"/>
        </w:rPr>
        <w:t>的。而当</w:t>
      </w:r>
      <w:r>
        <w:rPr>
          <w:rFonts w:ascii="Lucida Sans Unicode" w:hAnsi="Lucida Sans Unicode" w:cs="Lucida Sans Unicode"/>
          <w:color w:val="1A1A1A"/>
          <w:szCs w:val="21"/>
        </w:rPr>
        <w:t xml:space="preserve"> Client </w:t>
      </w:r>
      <w:r>
        <w:rPr>
          <w:rFonts w:ascii="Lucida Sans Unicode" w:hAnsi="Lucida Sans Unicode" w:cs="Lucida Sans Unicode"/>
          <w:color w:val="1A1A1A"/>
          <w:szCs w:val="21"/>
        </w:rPr>
        <w:t>重新连接时，如果需要的话，所有先前注册过的</w:t>
      </w:r>
      <w:r>
        <w:rPr>
          <w:rFonts w:ascii="Lucida Sans Unicode" w:hAnsi="Lucida Sans Unicode" w:cs="Lucida Sans Unicode"/>
          <w:color w:val="1A1A1A"/>
          <w:szCs w:val="21"/>
        </w:rPr>
        <w:t xml:space="preserve">watch </w:t>
      </w:r>
      <w:r>
        <w:rPr>
          <w:rFonts w:ascii="Lucida Sans Unicode" w:hAnsi="Lucida Sans Unicode" w:cs="Lucida Sans Unicode"/>
          <w:color w:val="1A1A1A"/>
          <w:szCs w:val="21"/>
        </w:rPr>
        <w:t>，都会被重新注册。通常这是完全透明的。只有在一个特殊情况下，</w:t>
      </w:r>
      <w:r>
        <w:rPr>
          <w:rFonts w:ascii="Lucida Sans Unicode" w:hAnsi="Lucida Sans Unicode" w:cs="Lucida Sans Unicode"/>
          <w:color w:val="1A1A1A"/>
          <w:szCs w:val="21"/>
        </w:rPr>
        <w:t xml:space="preserve">watch </w:t>
      </w:r>
      <w:r>
        <w:rPr>
          <w:rFonts w:ascii="Lucida Sans Unicode" w:hAnsi="Lucida Sans Unicode" w:cs="Lucida Sans Unicode"/>
          <w:color w:val="1A1A1A"/>
          <w:szCs w:val="21"/>
        </w:rPr>
        <w:t>可能会丢失：对于一个未创建的</w:t>
      </w:r>
      <w:r>
        <w:rPr>
          <w:rFonts w:ascii="Lucida Sans Unicode" w:hAnsi="Lucida Sans Unicode" w:cs="Lucida Sans Unicode"/>
          <w:color w:val="1A1A1A"/>
          <w:szCs w:val="21"/>
        </w:rPr>
        <w:t xml:space="preserve"> znode </w:t>
      </w:r>
      <w:r>
        <w:rPr>
          <w:rFonts w:ascii="Lucida Sans Unicode" w:hAnsi="Lucida Sans Unicode" w:cs="Lucida Sans Unicode"/>
          <w:color w:val="1A1A1A"/>
          <w:szCs w:val="21"/>
        </w:rPr>
        <w:t>的</w:t>
      </w:r>
      <w:r>
        <w:rPr>
          <w:rFonts w:ascii="Lucida Sans Unicode" w:hAnsi="Lucida Sans Unicode" w:cs="Lucida Sans Unicode"/>
          <w:color w:val="1A1A1A"/>
          <w:szCs w:val="21"/>
        </w:rPr>
        <w:t xml:space="preserve"> exists watch </w:t>
      </w:r>
      <w:r>
        <w:rPr>
          <w:rFonts w:ascii="Lucida Sans Unicode" w:hAnsi="Lucida Sans Unicode" w:cs="Lucida Sans Unicode"/>
          <w:color w:val="1A1A1A"/>
          <w:szCs w:val="21"/>
        </w:rPr>
        <w:t>，如果在客户端断开连接期间被创建了，并且随后在客户端连接上之前又删除了，这种情况下，这个</w:t>
      </w:r>
      <w:r>
        <w:rPr>
          <w:rFonts w:ascii="Lucida Sans Unicode" w:hAnsi="Lucida Sans Unicode" w:cs="Lucida Sans Unicode"/>
          <w:color w:val="1A1A1A"/>
          <w:szCs w:val="21"/>
        </w:rPr>
        <w:t xml:space="preserve"> watch </w:t>
      </w:r>
      <w:r>
        <w:rPr>
          <w:rFonts w:ascii="Lucida Sans Unicode" w:hAnsi="Lucida Sans Unicode" w:cs="Lucida Sans Unicode"/>
          <w:color w:val="1A1A1A"/>
          <w:szCs w:val="21"/>
        </w:rPr>
        <w:t>事件可能会被丢失。</w:t>
      </w:r>
    </w:p>
    <w:p w:rsidR="00F14046" w:rsidRDefault="00F14046" w:rsidP="00F14046">
      <w:pPr>
        <w:pStyle w:val="a3"/>
        <w:shd w:val="clear" w:color="auto" w:fill="FFFFFF"/>
        <w:spacing w:before="150" w:beforeAutospacing="0" w:after="420" w:afterAutospacing="0"/>
        <w:rPr>
          <w:rFonts w:ascii="Lucida Sans Unicode" w:hAnsi="Lucida Sans Unicode" w:cs="Lucida Sans Unicode"/>
          <w:color w:val="1A1A1A"/>
        </w:rPr>
      </w:pPr>
      <w:r>
        <w:rPr>
          <w:rFonts w:ascii="Segoe UI Symbol" w:hAnsi="Segoe UI Symbol" w:cs="Segoe UI Symbol"/>
          <w:color w:val="1A1A1A"/>
        </w:rPr>
        <w:t>😈</w:t>
      </w:r>
      <w:r>
        <w:rPr>
          <w:rFonts w:ascii="Lucida Sans Unicode" w:hAnsi="Lucida Sans Unicode" w:cs="Lucida Sans Unicode"/>
          <w:color w:val="1A1A1A"/>
        </w:rPr>
        <w:t xml:space="preserve"> </w:t>
      </w:r>
      <w:r>
        <w:rPr>
          <w:rFonts w:ascii="Lucida Sans Unicode" w:hAnsi="Lucida Sans Unicode" w:cs="Lucida Sans Unicode"/>
          <w:color w:val="1A1A1A"/>
        </w:rPr>
        <w:t>看了这么多特性总结，最最最重要的是【</w:t>
      </w:r>
      <w:r>
        <w:rPr>
          <w:rStyle w:val="a4"/>
          <w:rFonts w:ascii="Lucida Sans Unicode" w:hAnsi="Lucida Sans Unicode" w:cs="Lucida Sans Unicode"/>
          <w:color w:val="1A1A1A"/>
        </w:rPr>
        <w:t>一次性</w:t>
      </w:r>
      <w:r>
        <w:rPr>
          <w:rFonts w:ascii="Lucida Sans Unicode" w:hAnsi="Lucida Sans Unicode" w:cs="Lucida Sans Unicode"/>
          <w:color w:val="1A1A1A"/>
        </w:rPr>
        <w:t>】。</w:t>
      </w:r>
    </w:p>
    <w:p w:rsidR="00F14046" w:rsidRDefault="00F14046" w:rsidP="00F14046">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下面三个步骤，选择性了解即可。面试如果问到，就当倒霉。</w:t>
      </w:r>
    </w:p>
    <w:p w:rsidR="00F14046" w:rsidRDefault="00F14046" w:rsidP="00F14046">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Lucida Sans Unicode" w:hAnsi="Lucida Sans Unicode" w:cs="Lucida Sans Unicode"/>
          <w:color w:val="1A1A1A"/>
        </w:rPr>
        <w:t>第一步，客户端注册</w:t>
      </w:r>
      <w:r>
        <w:rPr>
          <w:rStyle w:val="a4"/>
          <w:rFonts w:ascii="Lucida Sans Unicode" w:hAnsi="Lucida Sans Unicode" w:cs="Lucida Sans Unicode"/>
          <w:color w:val="1A1A1A"/>
        </w:rPr>
        <w:t xml:space="preserve"> Watcher </w:t>
      </w:r>
      <w:r>
        <w:rPr>
          <w:rStyle w:val="a4"/>
          <w:rFonts w:ascii="Lucida Sans Unicode" w:hAnsi="Lucida Sans Unicode" w:cs="Lucida Sans Unicode"/>
          <w:color w:val="1A1A1A"/>
        </w:rPr>
        <w:t>实现？</w:t>
      </w:r>
    </w:p>
    <w:p w:rsidR="00F14046" w:rsidRDefault="00F14046" w:rsidP="00FA61C5">
      <w:pPr>
        <w:widowControl/>
        <w:numPr>
          <w:ilvl w:val="0"/>
          <w:numId w:val="45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1</w:t>
      </w:r>
      <w:r>
        <w:rPr>
          <w:rFonts w:ascii="Lucida Sans Unicode" w:hAnsi="Lucida Sans Unicode" w:cs="Lucida Sans Unicode"/>
          <w:color w:val="1A1A1A"/>
          <w:szCs w:val="21"/>
        </w:rPr>
        <w:t>、调用</w:t>
      </w:r>
      <w:r>
        <w:rPr>
          <w:rFonts w:ascii="Lucida Sans Unicode" w:hAnsi="Lucida Sans Unicode" w:cs="Lucida Sans Unicode"/>
          <w:color w:val="1A1A1A"/>
          <w:szCs w:val="21"/>
        </w:rPr>
        <w:t xml:space="preserve"> getData</w:t>
      </w:r>
      <w:r>
        <w:rPr>
          <w:rFonts w:ascii="Lucida Sans Unicode" w:hAnsi="Lucida Sans Unicode" w:cs="Lucida Sans Unicode"/>
          <w:color w:val="1A1A1A"/>
          <w:szCs w:val="21"/>
        </w:rPr>
        <w:t>、</w:t>
      </w:r>
      <w:r>
        <w:rPr>
          <w:rFonts w:ascii="Lucida Sans Unicode" w:hAnsi="Lucida Sans Unicode" w:cs="Lucida Sans Unicode"/>
          <w:color w:val="1A1A1A"/>
          <w:szCs w:val="21"/>
        </w:rPr>
        <w:t>getChildren</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exist </w:t>
      </w:r>
      <w:r>
        <w:rPr>
          <w:rFonts w:ascii="Lucida Sans Unicode" w:hAnsi="Lucida Sans Unicode" w:cs="Lucida Sans Unicode"/>
          <w:color w:val="1A1A1A"/>
          <w:szCs w:val="21"/>
        </w:rPr>
        <w:t>三个</w:t>
      </w:r>
      <w:r>
        <w:rPr>
          <w:rFonts w:ascii="Lucida Sans Unicode" w:hAnsi="Lucida Sans Unicode" w:cs="Lucida Sans Unicode"/>
          <w:color w:val="1A1A1A"/>
          <w:szCs w:val="21"/>
        </w:rPr>
        <w:t xml:space="preserve"> API </w:t>
      </w:r>
      <w:r>
        <w:rPr>
          <w:rFonts w:ascii="Lucida Sans Unicode" w:hAnsi="Lucida Sans Unicode" w:cs="Lucida Sans Unicode"/>
          <w:color w:val="1A1A1A"/>
          <w:szCs w:val="21"/>
        </w:rPr>
        <w:t>，传入</w:t>
      </w:r>
      <w:r>
        <w:rPr>
          <w:rFonts w:ascii="Lucida Sans Unicode" w:hAnsi="Lucida Sans Unicode" w:cs="Lucida Sans Unicode"/>
          <w:color w:val="1A1A1A"/>
          <w:szCs w:val="21"/>
        </w:rPr>
        <w:t xml:space="preserve">Watcher </w:t>
      </w:r>
      <w:r>
        <w:rPr>
          <w:rFonts w:ascii="Lucida Sans Unicode" w:hAnsi="Lucida Sans Unicode" w:cs="Lucida Sans Unicode"/>
          <w:color w:val="1A1A1A"/>
          <w:szCs w:val="21"/>
        </w:rPr>
        <w:t>对象。</w:t>
      </w:r>
    </w:p>
    <w:p w:rsidR="00F14046" w:rsidRDefault="00F14046" w:rsidP="00FA61C5">
      <w:pPr>
        <w:widowControl/>
        <w:numPr>
          <w:ilvl w:val="0"/>
          <w:numId w:val="45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2</w:t>
      </w:r>
      <w:r>
        <w:rPr>
          <w:rFonts w:ascii="Lucida Sans Unicode" w:hAnsi="Lucida Sans Unicode" w:cs="Lucida Sans Unicode"/>
          <w:color w:val="1A1A1A"/>
          <w:szCs w:val="21"/>
        </w:rPr>
        <w:t>、标记请求</w:t>
      </w:r>
      <w:r>
        <w:rPr>
          <w:rFonts w:ascii="Lucida Sans Unicode" w:hAnsi="Lucida Sans Unicode" w:cs="Lucida Sans Unicode"/>
          <w:color w:val="1A1A1A"/>
          <w:szCs w:val="21"/>
        </w:rPr>
        <w:t xml:space="preserve"> request </w:t>
      </w:r>
      <w:r>
        <w:rPr>
          <w:rFonts w:ascii="Lucida Sans Unicode" w:hAnsi="Lucida Sans Unicode" w:cs="Lucida Sans Unicode"/>
          <w:color w:val="1A1A1A"/>
          <w:szCs w:val="21"/>
        </w:rPr>
        <w:t>，封装</w:t>
      </w:r>
      <w:r>
        <w:rPr>
          <w:rFonts w:ascii="Lucida Sans Unicode" w:hAnsi="Lucida Sans Unicode" w:cs="Lucida Sans Unicode"/>
          <w:color w:val="1A1A1A"/>
          <w:szCs w:val="21"/>
        </w:rPr>
        <w:t xml:space="preserve"> Watcher </w:t>
      </w:r>
      <w:r>
        <w:rPr>
          <w:rFonts w:ascii="Lucida Sans Unicode" w:hAnsi="Lucida Sans Unicode" w:cs="Lucida Sans Unicode"/>
          <w:color w:val="1A1A1A"/>
          <w:szCs w:val="21"/>
        </w:rPr>
        <w:t>到</w:t>
      </w:r>
      <w:r>
        <w:rPr>
          <w:rFonts w:ascii="Lucida Sans Unicode" w:hAnsi="Lucida Sans Unicode" w:cs="Lucida Sans Unicode"/>
          <w:color w:val="1A1A1A"/>
          <w:szCs w:val="21"/>
        </w:rPr>
        <w:t xml:space="preserve"> WatchRegistration </w:t>
      </w:r>
      <w:r>
        <w:rPr>
          <w:rFonts w:ascii="Lucida Sans Unicode" w:hAnsi="Lucida Sans Unicode" w:cs="Lucida Sans Unicode"/>
          <w:color w:val="1A1A1A"/>
          <w:szCs w:val="21"/>
        </w:rPr>
        <w:t>。</w:t>
      </w:r>
    </w:p>
    <w:p w:rsidR="00F14046" w:rsidRDefault="00F14046" w:rsidP="00FA61C5">
      <w:pPr>
        <w:widowControl/>
        <w:numPr>
          <w:ilvl w:val="0"/>
          <w:numId w:val="45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3</w:t>
      </w:r>
      <w:r>
        <w:rPr>
          <w:rFonts w:ascii="Lucida Sans Unicode" w:hAnsi="Lucida Sans Unicode" w:cs="Lucida Sans Unicode"/>
          <w:color w:val="1A1A1A"/>
          <w:szCs w:val="21"/>
        </w:rPr>
        <w:t>、封装成</w:t>
      </w:r>
      <w:r>
        <w:rPr>
          <w:rFonts w:ascii="Lucida Sans Unicode" w:hAnsi="Lucida Sans Unicode" w:cs="Lucida Sans Unicode"/>
          <w:color w:val="1A1A1A"/>
          <w:szCs w:val="21"/>
        </w:rPr>
        <w:t xml:space="preserve"> Packe t</w:t>
      </w:r>
      <w:r>
        <w:rPr>
          <w:rFonts w:ascii="Lucida Sans Unicode" w:hAnsi="Lucida Sans Unicode" w:cs="Lucida Sans Unicode"/>
          <w:color w:val="1A1A1A"/>
          <w:szCs w:val="21"/>
        </w:rPr>
        <w:t>对象，发服务端发送</w:t>
      </w:r>
      <w:r>
        <w:rPr>
          <w:rFonts w:ascii="Lucida Sans Unicode" w:hAnsi="Lucida Sans Unicode" w:cs="Lucida Sans Unicode"/>
          <w:color w:val="1A1A1A"/>
          <w:szCs w:val="21"/>
        </w:rPr>
        <w:t xml:space="preserve"> request </w:t>
      </w:r>
      <w:r>
        <w:rPr>
          <w:rFonts w:ascii="Lucida Sans Unicode" w:hAnsi="Lucida Sans Unicode" w:cs="Lucida Sans Unicode"/>
          <w:color w:val="1A1A1A"/>
          <w:szCs w:val="21"/>
        </w:rPr>
        <w:t>。</w:t>
      </w:r>
    </w:p>
    <w:p w:rsidR="00F14046" w:rsidRDefault="00F14046" w:rsidP="00FA61C5">
      <w:pPr>
        <w:widowControl/>
        <w:numPr>
          <w:ilvl w:val="0"/>
          <w:numId w:val="45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4</w:t>
      </w:r>
      <w:r>
        <w:rPr>
          <w:rFonts w:ascii="Lucida Sans Unicode" w:hAnsi="Lucida Sans Unicode" w:cs="Lucida Sans Unicode"/>
          <w:color w:val="1A1A1A"/>
          <w:szCs w:val="21"/>
        </w:rPr>
        <w:t>、收到服务端响应后，将</w:t>
      </w:r>
      <w:r>
        <w:rPr>
          <w:rFonts w:ascii="Lucida Sans Unicode" w:hAnsi="Lucida Sans Unicode" w:cs="Lucida Sans Unicode"/>
          <w:color w:val="1A1A1A"/>
          <w:szCs w:val="21"/>
        </w:rPr>
        <w:t xml:space="preserve"> Watcher </w:t>
      </w:r>
      <w:r>
        <w:rPr>
          <w:rFonts w:ascii="Lucida Sans Unicode" w:hAnsi="Lucida Sans Unicode" w:cs="Lucida Sans Unicode"/>
          <w:color w:val="1A1A1A"/>
          <w:szCs w:val="21"/>
        </w:rPr>
        <w:t>注册到</w:t>
      </w:r>
      <w:r>
        <w:rPr>
          <w:rFonts w:ascii="Lucida Sans Unicode" w:hAnsi="Lucida Sans Unicode" w:cs="Lucida Sans Unicode"/>
          <w:color w:val="1A1A1A"/>
          <w:szCs w:val="21"/>
        </w:rPr>
        <w:t xml:space="preserve"> ZKWatcherManager </w:t>
      </w:r>
      <w:r>
        <w:rPr>
          <w:rFonts w:ascii="Lucida Sans Unicode" w:hAnsi="Lucida Sans Unicode" w:cs="Lucida Sans Unicode"/>
          <w:color w:val="1A1A1A"/>
          <w:szCs w:val="21"/>
        </w:rPr>
        <w:t>中进行管理。</w:t>
      </w:r>
    </w:p>
    <w:p w:rsidR="00F14046" w:rsidRDefault="00F14046" w:rsidP="00FA61C5">
      <w:pPr>
        <w:widowControl/>
        <w:numPr>
          <w:ilvl w:val="0"/>
          <w:numId w:val="45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5</w:t>
      </w:r>
      <w:r>
        <w:rPr>
          <w:rFonts w:ascii="Lucida Sans Unicode" w:hAnsi="Lucida Sans Unicode" w:cs="Lucida Sans Unicode"/>
          <w:color w:val="1A1A1A"/>
          <w:szCs w:val="21"/>
        </w:rPr>
        <w:t>、请求返回，完成注册。</w:t>
      </w:r>
    </w:p>
    <w:p w:rsidR="00F14046" w:rsidRDefault="00F14046" w:rsidP="00F14046">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Lucida Sans Unicode" w:hAnsi="Lucida Sans Unicode" w:cs="Lucida Sans Unicode"/>
          <w:color w:val="1A1A1A"/>
        </w:rPr>
        <w:t>第二步，服务端处理</w:t>
      </w:r>
      <w:r>
        <w:rPr>
          <w:rStyle w:val="a4"/>
          <w:rFonts w:ascii="Lucida Sans Unicode" w:hAnsi="Lucida Sans Unicode" w:cs="Lucida Sans Unicode"/>
          <w:color w:val="1A1A1A"/>
        </w:rPr>
        <w:t xml:space="preserve"> Watcher </w:t>
      </w:r>
      <w:r>
        <w:rPr>
          <w:rStyle w:val="a4"/>
          <w:rFonts w:ascii="Lucida Sans Unicode" w:hAnsi="Lucida Sans Unicode" w:cs="Lucida Sans Unicode"/>
          <w:color w:val="1A1A1A"/>
        </w:rPr>
        <w:t>实现？</w:t>
      </w:r>
    </w:p>
    <w:p w:rsidR="00F14046" w:rsidRDefault="00F14046" w:rsidP="00FA61C5">
      <w:pPr>
        <w:pStyle w:val="a3"/>
        <w:numPr>
          <w:ilvl w:val="0"/>
          <w:numId w:val="454"/>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1</w:t>
      </w:r>
      <w:r>
        <w:rPr>
          <w:rFonts w:ascii="Lucida Sans Unicode" w:hAnsi="Lucida Sans Unicode" w:cs="Lucida Sans Unicode"/>
          <w:color w:val="1A1A1A"/>
          <w:sz w:val="21"/>
          <w:szCs w:val="21"/>
        </w:rPr>
        <w:t>、服务端接收</w:t>
      </w:r>
      <w:r>
        <w:rPr>
          <w:rFonts w:ascii="Lucida Sans Unicode" w:hAnsi="Lucida Sans Unicode" w:cs="Lucida Sans Unicode"/>
          <w:color w:val="1A1A1A"/>
          <w:sz w:val="21"/>
          <w:szCs w:val="21"/>
        </w:rPr>
        <w:t xml:space="preserve"> Watcher </w:t>
      </w:r>
      <w:r>
        <w:rPr>
          <w:rFonts w:ascii="Lucida Sans Unicode" w:hAnsi="Lucida Sans Unicode" w:cs="Lucida Sans Unicode"/>
          <w:color w:val="1A1A1A"/>
          <w:sz w:val="21"/>
          <w:szCs w:val="21"/>
        </w:rPr>
        <w:t>并存储。</w:t>
      </w:r>
    </w:p>
    <w:p w:rsidR="00F14046" w:rsidRDefault="00F14046" w:rsidP="00F14046">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接收到客户端请求，处理请求判断是否需要注册</w:t>
      </w:r>
      <w:r>
        <w:rPr>
          <w:rFonts w:ascii="Lucida Sans Unicode" w:hAnsi="Lucida Sans Unicode" w:cs="Lucida Sans Unicode"/>
          <w:color w:val="1A1A1A"/>
          <w:sz w:val="21"/>
          <w:szCs w:val="21"/>
        </w:rPr>
        <w:t xml:space="preserve"> Watcher </w:t>
      </w:r>
      <w:r>
        <w:rPr>
          <w:rFonts w:ascii="Lucida Sans Unicode" w:hAnsi="Lucida Sans Unicode" w:cs="Lucida Sans Unicode"/>
          <w:color w:val="1A1A1A"/>
          <w:sz w:val="21"/>
          <w:szCs w:val="21"/>
        </w:rPr>
        <w:t>，需要的话将数据节点的节点路径和</w:t>
      </w:r>
      <w:r>
        <w:rPr>
          <w:rFonts w:ascii="Lucida Sans Unicode" w:hAnsi="Lucida Sans Unicode" w:cs="Lucida Sans Unicode"/>
          <w:color w:val="1A1A1A"/>
          <w:sz w:val="21"/>
          <w:szCs w:val="21"/>
        </w:rPr>
        <w:t xml:space="preserve"> ServerCnxn(ServerCnxn </w:t>
      </w:r>
      <w:r>
        <w:rPr>
          <w:rFonts w:ascii="Lucida Sans Unicode" w:hAnsi="Lucida Sans Unicode" w:cs="Lucida Sans Unicode"/>
          <w:color w:val="1A1A1A"/>
          <w:sz w:val="21"/>
          <w:szCs w:val="21"/>
        </w:rPr>
        <w:t>代表一个客户端和服务端的连接，实现了</w:t>
      </w:r>
      <w:r>
        <w:rPr>
          <w:rFonts w:ascii="Lucida Sans Unicode" w:hAnsi="Lucida Sans Unicode" w:cs="Lucida Sans Unicode"/>
          <w:color w:val="1A1A1A"/>
          <w:sz w:val="21"/>
          <w:szCs w:val="21"/>
        </w:rPr>
        <w:t xml:space="preserve"> Watcher </w:t>
      </w:r>
      <w:r>
        <w:rPr>
          <w:rFonts w:ascii="Lucida Sans Unicode" w:hAnsi="Lucida Sans Unicode" w:cs="Lucida Sans Unicode"/>
          <w:color w:val="1A1A1A"/>
          <w:sz w:val="21"/>
          <w:szCs w:val="21"/>
        </w:rPr>
        <w:t>的</w:t>
      </w:r>
      <w:r>
        <w:rPr>
          <w:rFonts w:ascii="Lucida Sans Unicode" w:hAnsi="Lucida Sans Unicode" w:cs="Lucida Sans Unicode"/>
          <w:color w:val="1A1A1A"/>
          <w:sz w:val="21"/>
          <w:szCs w:val="21"/>
        </w:rPr>
        <w:t xml:space="preserve"> process </w:t>
      </w:r>
      <w:r>
        <w:rPr>
          <w:rFonts w:ascii="Lucida Sans Unicode" w:hAnsi="Lucida Sans Unicode" w:cs="Lucida Sans Unicode"/>
          <w:color w:val="1A1A1A"/>
          <w:sz w:val="21"/>
          <w:szCs w:val="21"/>
        </w:rPr>
        <w:t>接口，此时可以看成一个</w:t>
      </w:r>
      <w:r>
        <w:rPr>
          <w:rFonts w:ascii="Lucida Sans Unicode" w:hAnsi="Lucida Sans Unicode" w:cs="Lucida Sans Unicode"/>
          <w:color w:val="1A1A1A"/>
          <w:sz w:val="21"/>
          <w:szCs w:val="21"/>
        </w:rPr>
        <w:t xml:space="preserve"> Watcher </w:t>
      </w:r>
      <w:r>
        <w:rPr>
          <w:rFonts w:ascii="Lucida Sans Unicode" w:hAnsi="Lucida Sans Unicode" w:cs="Lucida Sans Unicode"/>
          <w:color w:val="1A1A1A"/>
          <w:sz w:val="21"/>
          <w:szCs w:val="21"/>
        </w:rPr>
        <w:t>对象</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存储在</w:t>
      </w:r>
      <w:r>
        <w:rPr>
          <w:rFonts w:ascii="Lucida Sans Unicode" w:hAnsi="Lucida Sans Unicode" w:cs="Lucida Sans Unicode"/>
          <w:color w:val="1A1A1A"/>
          <w:sz w:val="21"/>
          <w:szCs w:val="21"/>
        </w:rPr>
        <w:t xml:space="preserve"> WatcherManager </w:t>
      </w:r>
      <w:r>
        <w:rPr>
          <w:rFonts w:ascii="Lucida Sans Unicode" w:hAnsi="Lucida Sans Unicode" w:cs="Lucida Sans Unicode"/>
          <w:color w:val="1A1A1A"/>
          <w:sz w:val="21"/>
          <w:szCs w:val="21"/>
        </w:rPr>
        <w:t>的</w:t>
      </w:r>
      <w:r>
        <w:rPr>
          <w:rFonts w:ascii="Lucida Sans Unicode" w:hAnsi="Lucida Sans Unicode" w:cs="Lucida Sans Unicode"/>
          <w:color w:val="1A1A1A"/>
          <w:sz w:val="21"/>
          <w:szCs w:val="21"/>
        </w:rPr>
        <w:t xml:space="preserve"> WatchTable </w:t>
      </w:r>
      <w:r>
        <w:rPr>
          <w:rFonts w:ascii="Lucida Sans Unicode" w:hAnsi="Lucida Sans Unicode" w:cs="Lucida Sans Unicode"/>
          <w:color w:val="1A1A1A"/>
          <w:sz w:val="21"/>
          <w:szCs w:val="21"/>
        </w:rPr>
        <w:t>和</w:t>
      </w:r>
      <w:r>
        <w:rPr>
          <w:rFonts w:ascii="Lucida Sans Unicode" w:hAnsi="Lucida Sans Unicode" w:cs="Lucida Sans Unicode"/>
          <w:color w:val="1A1A1A"/>
          <w:sz w:val="21"/>
          <w:szCs w:val="21"/>
        </w:rPr>
        <w:t xml:space="preserve"> Watch2Paths </w:t>
      </w:r>
      <w:r>
        <w:rPr>
          <w:rFonts w:ascii="Lucida Sans Unicode" w:hAnsi="Lucida Sans Unicode" w:cs="Lucida Sans Unicode"/>
          <w:color w:val="1A1A1A"/>
          <w:sz w:val="21"/>
          <w:szCs w:val="21"/>
        </w:rPr>
        <w:t>中去。</w:t>
      </w:r>
    </w:p>
    <w:p w:rsidR="00F14046" w:rsidRDefault="00F14046" w:rsidP="00FA61C5">
      <w:pPr>
        <w:pStyle w:val="a3"/>
        <w:numPr>
          <w:ilvl w:val="0"/>
          <w:numId w:val="454"/>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2</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 xml:space="preserve">Watcher </w:t>
      </w:r>
      <w:r>
        <w:rPr>
          <w:rFonts w:ascii="Lucida Sans Unicode" w:hAnsi="Lucida Sans Unicode" w:cs="Lucida Sans Unicode"/>
          <w:color w:val="1A1A1A"/>
          <w:sz w:val="21"/>
          <w:szCs w:val="21"/>
        </w:rPr>
        <w:t>触发。</w:t>
      </w:r>
    </w:p>
    <w:p w:rsidR="00F14046" w:rsidRDefault="00F14046" w:rsidP="00F14046">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以服务端接收到</w:t>
      </w:r>
      <w:r>
        <w:rPr>
          <w:rFonts w:ascii="Lucida Sans Unicode" w:hAnsi="Lucida Sans Unicode" w:cs="Lucida Sans Unicode"/>
          <w:color w:val="1A1A1A"/>
          <w:sz w:val="21"/>
          <w:szCs w:val="21"/>
        </w:rPr>
        <w:t xml:space="preserve"> setData </w:t>
      </w:r>
      <w:r>
        <w:rPr>
          <w:rFonts w:ascii="Lucida Sans Unicode" w:hAnsi="Lucida Sans Unicode" w:cs="Lucida Sans Unicode"/>
          <w:color w:val="1A1A1A"/>
          <w:sz w:val="21"/>
          <w:szCs w:val="21"/>
        </w:rPr>
        <w:t>事务请求触发</w:t>
      </w:r>
      <w:r>
        <w:rPr>
          <w:rFonts w:ascii="Lucida Sans Unicode" w:hAnsi="Lucida Sans Unicode" w:cs="Lucida Sans Unicode"/>
          <w:color w:val="1A1A1A"/>
          <w:sz w:val="21"/>
          <w:szCs w:val="21"/>
        </w:rPr>
        <w:t xml:space="preserve"> NodeDataChanged </w:t>
      </w:r>
      <w:r>
        <w:rPr>
          <w:rFonts w:ascii="Lucida Sans Unicode" w:hAnsi="Lucida Sans Unicode" w:cs="Lucida Sans Unicode"/>
          <w:color w:val="1A1A1A"/>
          <w:sz w:val="21"/>
          <w:szCs w:val="21"/>
        </w:rPr>
        <w:t>事件为例：</w:t>
      </w:r>
    </w:p>
    <w:p w:rsidR="00F14046" w:rsidRDefault="00F14046" w:rsidP="00FA61C5">
      <w:pPr>
        <w:pStyle w:val="a3"/>
        <w:numPr>
          <w:ilvl w:val="1"/>
          <w:numId w:val="454"/>
        </w:numPr>
        <w:shd w:val="clear" w:color="auto" w:fill="F6F6F6"/>
        <w:spacing w:before="0" w:beforeAutospacing="0" w:after="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封装</w:t>
      </w:r>
      <w:r>
        <w:rPr>
          <w:rFonts w:ascii="Lucida Sans Unicode" w:hAnsi="Lucida Sans Unicode" w:cs="Lucida Sans Unicode"/>
          <w:color w:val="1A1A1A"/>
          <w:sz w:val="21"/>
          <w:szCs w:val="21"/>
        </w:rPr>
        <w:t xml:space="preserve"> WatchedEvent </w:t>
      </w:r>
      <w:r>
        <w:rPr>
          <w:rFonts w:ascii="Lucida Sans Unicode" w:hAnsi="Lucida Sans Unicode" w:cs="Lucida Sans Unicode"/>
          <w:color w:val="1A1A1A"/>
          <w:sz w:val="21"/>
          <w:szCs w:val="21"/>
        </w:rPr>
        <w:t>：</w:t>
      </w:r>
    </w:p>
    <w:p w:rsidR="00F14046" w:rsidRDefault="00F14046" w:rsidP="00F14046">
      <w:pPr>
        <w:pStyle w:val="a3"/>
        <w:shd w:val="clear" w:color="auto" w:fill="F6F6F6"/>
        <w:spacing w:before="0" w:beforeAutospacing="0" w:after="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将通知状态（</w:t>
      </w:r>
      <w:r>
        <w:rPr>
          <w:rFonts w:ascii="Lucida Sans Unicode" w:hAnsi="Lucida Sans Unicode" w:cs="Lucida Sans Unicode"/>
          <w:color w:val="1A1A1A"/>
          <w:sz w:val="21"/>
          <w:szCs w:val="21"/>
        </w:rPr>
        <w:t>SyncConnected</w:t>
      </w:r>
      <w:r>
        <w:rPr>
          <w:rFonts w:ascii="Lucida Sans Unicode" w:hAnsi="Lucida Sans Unicode" w:cs="Lucida Sans Unicode"/>
          <w:color w:val="1A1A1A"/>
          <w:sz w:val="21"/>
          <w:szCs w:val="21"/>
        </w:rPr>
        <w:t>）、事件类型（</w:t>
      </w:r>
      <w:r>
        <w:rPr>
          <w:rFonts w:ascii="Lucida Sans Unicode" w:hAnsi="Lucida Sans Unicode" w:cs="Lucida Sans Unicode"/>
          <w:color w:val="1A1A1A"/>
          <w:sz w:val="21"/>
          <w:szCs w:val="21"/>
        </w:rPr>
        <w:t>NodeDataChanged</w:t>
      </w:r>
      <w:r>
        <w:rPr>
          <w:rFonts w:ascii="Lucida Sans Unicode" w:hAnsi="Lucida Sans Unicode" w:cs="Lucida Sans Unicode"/>
          <w:color w:val="1A1A1A"/>
          <w:sz w:val="21"/>
          <w:szCs w:val="21"/>
        </w:rPr>
        <w:t>）以及节点路径封装成一个</w:t>
      </w:r>
      <w:r>
        <w:rPr>
          <w:rFonts w:ascii="Lucida Sans Unicode" w:hAnsi="Lucida Sans Unicode" w:cs="Lucida Sans Unicode"/>
          <w:color w:val="1A1A1A"/>
          <w:sz w:val="21"/>
          <w:szCs w:val="21"/>
        </w:rPr>
        <w:t>WatchedEvent</w:t>
      </w:r>
      <w:r>
        <w:rPr>
          <w:rFonts w:ascii="Lucida Sans Unicode" w:hAnsi="Lucida Sans Unicode" w:cs="Lucida Sans Unicode"/>
          <w:color w:val="1A1A1A"/>
          <w:sz w:val="21"/>
          <w:szCs w:val="21"/>
        </w:rPr>
        <w:t>对象</w:t>
      </w:r>
    </w:p>
    <w:p w:rsidR="00F14046" w:rsidRDefault="00F14046" w:rsidP="00FA61C5">
      <w:pPr>
        <w:pStyle w:val="a3"/>
        <w:numPr>
          <w:ilvl w:val="1"/>
          <w:numId w:val="454"/>
        </w:numPr>
        <w:shd w:val="clear" w:color="auto" w:fill="F6F6F6"/>
        <w:spacing w:before="0" w:beforeAutospacing="0" w:after="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查询</w:t>
      </w:r>
      <w:r>
        <w:rPr>
          <w:rFonts w:ascii="Lucida Sans Unicode" w:hAnsi="Lucida Sans Unicode" w:cs="Lucida Sans Unicode"/>
          <w:color w:val="1A1A1A"/>
          <w:sz w:val="21"/>
          <w:szCs w:val="21"/>
        </w:rPr>
        <w:t xml:space="preserve"> Watcher </w:t>
      </w:r>
      <w:r>
        <w:rPr>
          <w:rFonts w:ascii="Lucida Sans Unicode" w:hAnsi="Lucida Sans Unicode" w:cs="Lucida Sans Unicode"/>
          <w:color w:val="1A1A1A"/>
          <w:sz w:val="21"/>
          <w:szCs w:val="21"/>
        </w:rPr>
        <w:t>：</w:t>
      </w:r>
    </w:p>
    <w:p w:rsidR="00F14046" w:rsidRDefault="00F14046" w:rsidP="00F14046">
      <w:pPr>
        <w:pStyle w:val="a3"/>
        <w:shd w:val="clear" w:color="auto" w:fill="F6F6F6"/>
        <w:spacing w:before="0" w:beforeAutospacing="0" w:after="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从</w:t>
      </w:r>
      <w:r>
        <w:rPr>
          <w:rFonts w:ascii="Lucida Sans Unicode" w:hAnsi="Lucida Sans Unicode" w:cs="Lucida Sans Unicode"/>
          <w:color w:val="1A1A1A"/>
          <w:sz w:val="21"/>
          <w:szCs w:val="21"/>
        </w:rPr>
        <w:t xml:space="preserve"> WatchTable </w:t>
      </w:r>
      <w:r>
        <w:rPr>
          <w:rFonts w:ascii="Lucida Sans Unicode" w:hAnsi="Lucida Sans Unicode" w:cs="Lucida Sans Unicode"/>
          <w:color w:val="1A1A1A"/>
          <w:sz w:val="21"/>
          <w:szCs w:val="21"/>
        </w:rPr>
        <w:t>中根据节点路径查找</w:t>
      </w:r>
      <w:r>
        <w:rPr>
          <w:rFonts w:ascii="Lucida Sans Unicode" w:hAnsi="Lucida Sans Unicode" w:cs="Lucida Sans Unicode"/>
          <w:color w:val="1A1A1A"/>
          <w:sz w:val="21"/>
          <w:szCs w:val="21"/>
        </w:rPr>
        <w:t xml:space="preserve"> Watcher </w:t>
      </w:r>
      <w:r>
        <w:rPr>
          <w:rFonts w:ascii="Lucida Sans Unicode" w:hAnsi="Lucida Sans Unicode" w:cs="Lucida Sans Unicode"/>
          <w:color w:val="1A1A1A"/>
          <w:sz w:val="21"/>
          <w:szCs w:val="21"/>
        </w:rPr>
        <w:t>。</w:t>
      </w:r>
    </w:p>
    <w:p w:rsidR="00F14046" w:rsidRDefault="00F14046" w:rsidP="00FA61C5">
      <w:pPr>
        <w:widowControl/>
        <w:numPr>
          <w:ilvl w:val="2"/>
          <w:numId w:val="454"/>
        </w:numPr>
        <w:shd w:val="clear" w:color="auto" w:fill="F6F6F6"/>
        <w:ind w:left="900"/>
        <w:jc w:val="left"/>
        <w:rPr>
          <w:rFonts w:ascii="Lucida Sans Unicode" w:hAnsi="Lucida Sans Unicode" w:cs="Lucida Sans Unicode"/>
          <w:color w:val="1A1A1A"/>
          <w:szCs w:val="21"/>
        </w:rPr>
      </w:pPr>
      <w:r>
        <w:rPr>
          <w:rFonts w:ascii="Lucida Sans Unicode" w:hAnsi="Lucida Sans Unicode" w:cs="Lucida Sans Unicode"/>
          <w:color w:val="1A1A1A"/>
          <w:szCs w:val="21"/>
        </w:rPr>
        <w:t>没找到</w:t>
      </w:r>
      <w:r>
        <w:rPr>
          <w:rFonts w:ascii="Lucida Sans Unicode" w:hAnsi="Lucida Sans Unicode" w:cs="Lucida Sans Unicode"/>
          <w:color w:val="1A1A1A"/>
          <w:szCs w:val="21"/>
        </w:rPr>
        <w:t xml:space="preserve"> </w:t>
      </w:r>
      <w:r>
        <w:rPr>
          <w:rFonts w:ascii="Lucida Sans Unicode" w:hAnsi="Lucida Sans Unicode" w:cs="Lucida Sans Unicode"/>
          <w:color w:val="1A1A1A"/>
          <w:szCs w:val="21"/>
        </w:rPr>
        <w:t>：说明没有客户端在该数据节点上注册过</w:t>
      </w:r>
      <w:r>
        <w:rPr>
          <w:rFonts w:ascii="Lucida Sans Unicode" w:hAnsi="Lucida Sans Unicode" w:cs="Lucida Sans Unicode"/>
          <w:color w:val="1A1A1A"/>
          <w:szCs w:val="21"/>
        </w:rPr>
        <w:t xml:space="preserve"> Watcher </w:t>
      </w:r>
      <w:r>
        <w:rPr>
          <w:rFonts w:ascii="Lucida Sans Unicode" w:hAnsi="Lucida Sans Unicode" w:cs="Lucida Sans Unicode"/>
          <w:color w:val="1A1A1A"/>
          <w:szCs w:val="21"/>
        </w:rPr>
        <w:t>。</w:t>
      </w:r>
    </w:p>
    <w:p w:rsidR="00F14046" w:rsidRDefault="00F14046" w:rsidP="00FA61C5">
      <w:pPr>
        <w:widowControl/>
        <w:numPr>
          <w:ilvl w:val="2"/>
          <w:numId w:val="454"/>
        </w:numPr>
        <w:shd w:val="clear" w:color="auto" w:fill="F6F6F6"/>
        <w:ind w:left="900"/>
        <w:jc w:val="left"/>
        <w:rPr>
          <w:rFonts w:ascii="Lucida Sans Unicode" w:hAnsi="Lucida Sans Unicode" w:cs="Lucida Sans Unicode"/>
          <w:color w:val="1A1A1A"/>
          <w:szCs w:val="21"/>
        </w:rPr>
      </w:pPr>
      <w:r>
        <w:rPr>
          <w:rFonts w:ascii="Lucida Sans Unicode" w:hAnsi="Lucida Sans Unicode" w:cs="Lucida Sans Unicode"/>
          <w:color w:val="1A1A1A"/>
          <w:szCs w:val="21"/>
        </w:rPr>
        <w:t>找到</w:t>
      </w:r>
      <w:r>
        <w:rPr>
          <w:rFonts w:ascii="Lucida Sans Unicode" w:hAnsi="Lucida Sans Unicode" w:cs="Lucida Sans Unicode"/>
          <w:color w:val="1A1A1A"/>
          <w:szCs w:val="21"/>
        </w:rPr>
        <w:t xml:space="preserve"> </w:t>
      </w:r>
      <w:r>
        <w:rPr>
          <w:rFonts w:ascii="Lucida Sans Unicode" w:hAnsi="Lucida Sans Unicode" w:cs="Lucida Sans Unicode"/>
          <w:color w:val="1A1A1A"/>
          <w:szCs w:val="21"/>
        </w:rPr>
        <w:t>：提取并从</w:t>
      </w:r>
      <w:r>
        <w:rPr>
          <w:rFonts w:ascii="Lucida Sans Unicode" w:hAnsi="Lucida Sans Unicode" w:cs="Lucida Sans Unicode"/>
          <w:color w:val="1A1A1A"/>
          <w:szCs w:val="21"/>
        </w:rPr>
        <w:t xml:space="preserve"> WatchTable </w:t>
      </w:r>
      <w:r>
        <w:rPr>
          <w:rFonts w:ascii="Lucida Sans Unicode" w:hAnsi="Lucida Sans Unicode" w:cs="Lucida Sans Unicode"/>
          <w:color w:val="1A1A1A"/>
          <w:szCs w:val="21"/>
        </w:rPr>
        <w:t>和</w:t>
      </w:r>
      <w:r>
        <w:rPr>
          <w:rFonts w:ascii="Lucida Sans Unicode" w:hAnsi="Lucida Sans Unicode" w:cs="Lucida Sans Unicode"/>
          <w:color w:val="1A1A1A"/>
          <w:szCs w:val="21"/>
        </w:rPr>
        <w:t xml:space="preserve"> Watch2Paths </w:t>
      </w:r>
      <w:r>
        <w:rPr>
          <w:rFonts w:ascii="Lucida Sans Unicode" w:hAnsi="Lucida Sans Unicode" w:cs="Lucida Sans Unicode"/>
          <w:color w:val="1A1A1A"/>
          <w:szCs w:val="21"/>
        </w:rPr>
        <w:t>中删除对应</w:t>
      </w:r>
      <w:r>
        <w:rPr>
          <w:rFonts w:ascii="Lucida Sans Unicode" w:hAnsi="Lucida Sans Unicode" w:cs="Lucida Sans Unicode"/>
          <w:color w:val="1A1A1A"/>
          <w:szCs w:val="21"/>
        </w:rPr>
        <w:t xml:space="preserve"> Watcher (</w:t>
      </w:r>
      <w:r>
        <w:rPr>
          <w:rStyle w:val="a4"/>
          <w:rFonts w:ascii="Lucida Sans Unicode" w:hAnsi="Lucida Sans Unicode" w:cs="Lucida Sans Unicode"/>
          <w:color w:val="1A1A1A"/>
          <w:szCs w:val="21"/>
        </w:rPr>
        <w:t>从这里可以看出</w:t>
      </w:r>
      <w:r>
        <w:rPr>
          <w:rStyle w:val="a4"/>
          <w:rFonts w:ascii="Lucida Sans Unicode" w:hAnsi="Lucida Sans Unicode" w:cs="Lucida Sans Unicode"/>
          <w:color w:val="1A1A1A"/>
          <w:szCs w:val="21"/>
        </w:rPr>
        <w:t xml:space="preserve"> Watcher </w:t>
      </w:r>
      <w:r>
        <w:rPr>
          <w:rStyle w:val="a4"/>
          <w:rFonts w:ascii="Lucida Sans Unicode" w:hAnsi="Lucida Sans Unicode" w:cs="Lucida Sans Unicode"/>
          <w:color w:val="1A1A1A"/>
          <w:szCs w:val="21"/>
        </w:rPr>
        <w:t>在服务端是一次性的，触发一次就失效了</w:t>
      </w:r>
      <w:r>
        <w:rPr>
          <w:rFonts w:ascii="Lucida Sans Unicode" w:hAnsi="Lucida Sans Unicode" w:cs="Lucida Sans Unicode"/>
          <w:color w:val="1A1A1A"/>
          <w:szCs w:val="21"/>
        </w:rPr>
        <w:t>)</w:t>
      </w:r>
      <w:r>
        <w:rPr>
          <w:rFonts w:ascii="Lucida Sans Unicode" w:hAnsi="Lucida Sans Unicode" w:cs="Lucida Sans Unicode"/>
          <w:color w:val="1A1A1A"/>
          <w:szCs w:val="21"/>
        </w:rPr>
        <w:t>。</w:t>
      </w:r>
    </w:p>
    <w:p w:rsidR="00F14046" w:rsidRDefault="00F14046" w:rsidP="00FA61C5">
      <w:pPr>
        <w:pStyle w:val="a3"/>
        <w:numPr>
          <w:ilvl w:val="0"/>
          <w:numId w:val="454"/>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3</w:t>
      </w:r>
      <w:r>
        <w:rPr>
          <w:rFonts w:ascii="Lucida Sans Unicode" w:hAnsi="Lucida Sans Unicode" w:cs="Lucida Sans Unicode"/>
          <w:color w:val="1A1A1A"/>
          <w:sz w:val="21"/>
          <w:szCs w:val="21"/>
        </w:rPr>
        <w:t>、调用</w:t>
      </w:r>
      <w:r>
        <w:rPr>
          <w:rFonts w:ascii="Lucida Sans Unicode" w:hAnsi="Lucida Sans Unicode" w:cs="Lucida Sans Unicode"/>
          <w:color w:val="1A1A1A"/>
          <w:sz w:val="21"/>
          <w:szCs w:val="21"/>
        </w:rPr>
        <w:t xml:space="preserve"> process </w:t>
      </w:r>
      <w:r>
        <w:rPr>
          <w:rFonts w:ascii="Lucida Sans Unicode" w:hAnsi="Lucida Sans Unicode" w:cs="Lucida Sans Unicode"/>
          <w:color w:val="1A1A1A"/>
          <w:sz w:val="21"/>
          <w:szCs w:val="21"/>
        </w:rPr>
        <w:t>方法来触发</w:t>
      </w:r>
      <w:r>
        <w:rPr>
          <w:rFonts w:ascii="Lucida Sans Unicode" w:hAnsi="Lucida Sans Unicode" w:cs="Lucida Sans Unicode"/>
          <w:color w:val="1A1A1A"/>
          <w:sz w:val="21"/>
          <w:szCs w:val="21"/>
        </w:rPr>
        <w:t xml:space="preserve"> Watcher </w:t>
      </w:r>
      <w:r>
        <w:rPr>
          <w:rFonts w:ascii="Lucida Sans Unicode" w:hAnsi="Lucida Sans Unicode" w:cs="Lucida Sans Unicode"/>
          <w:color w:val="1A1A1A"/>
          <w:sz w:val="21"/>
          <w:szCs w:val="21"/>
        </w:rPr>
        <w:t>。</w:t>
      </w:r>
    </w:p>
    <w:p w:rsidR="00F14046" w:rsidRDefault="00F14046" w:rsidP="00F14046">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这里</w:t>
      </w:r>
      <w:r>
        <w:rPr>
          <w:rFonts w:ascii="Lucida Sans Unicode" w:hAnsi="Lucida Sans Unicode" w:cs="Lucida Sans Unicode"/>
          <w:color w:val="1A1A1A"/>
          <w:sz w:val="21"/>
          <w:szCs w:val="21"/>
        </w:rPr>
        <w:t xml:space="preserve"> process </w:t>
      </w:r>
      <w:r>
        <w:rPr>
          <w:rFonts w:ascii="Lucida Sans Unicode" w:hAnsi="Lucida Sans Unicode" w:cs="Lucida Sans Unicode"/>
          <w:color w:val="1A1A1A"/>
          <w:sz w:val="21"/>
          <w:szCs w:val="21"/>
        </w:rPr>
        <w:t>主要就是通过</w:t>
      </w:r>
      <w:r>
        <w:rPr>
          <w:rFonts w:ascii="Lucida Sans Unicode" w:hAnsi="Lucida Sans Unicode" w:cs="Lucida Sans Unicode"/>
          <w:color w:val="1A1A1A"/>
          <w:sz w:val="21"/>
          <w:szCs w:val="21"/>
        </w:rPr>
        <w:t xml:space="preserve"> ServerCnxn </w:t>
      </w:r>
      <w:r>
        <w:rPr>
          <w:rFonts w:ascii="Lucida Sans Unicode" w:hAnsi="Lucida Sans Unicode" w:cs="Lucida Sans Unicode"/>
          <w:color w:val="1A1A1A"/>
          <w:sz w:val="21"/>
          <w:szCs w:val="21"/>
        </w:rPr>
        <w:t>对应的</w:t>
      </w:r>
      <w:r>
        <w:rPr>
          <w:rFonts w:ascii="Lucida Sans Unicode" w:hAnsi="Lucida Sans Unicode" w:cs="Lucida Sans Unicode"/>
          <w:color w:val="1A1A1A"/>
          <w:sz w:val="21"/>
          <w:szCs w:val="21"/>
        </w:rPr>
        <w:t xml:space="preserve"> TCP </w:t>
      </w:r>
      <w:r>
        <w:rPr>
          <w:rFonts w:ascii="Lucida Sans Unicode" w:hAnsi="Lucida Sans Unicode" w:cs="Lucida Sans Unicode"/>
          <w:color w:val="1A1A1A"/>
          <w:sz w:val="21"/>
          <w:szCs w:val="21"/>
        </w:rPr>
        <w:t>连接发送</w:t>
      </w:r>
      <w:r>
        <w:rPr>
          <w:rFonts w:ascii="Lucida Sans Unicode" w:hAnsi="Lucida Sans Unicode" w:cs="Lucida Sans Unicode"/>
          <w:color w:val="1A1A1A"/>
          <w:sz w:val="21"/>
          <w:szCs w:val="21"/>
        </w:rPr>
        <w:t xml:space="preserve"> Watcher </w:t>
      </w:r>
      <w:r>
        <w:rPr>
          <w:rFonts w:ascii="Lucida Sans Unicode" w:hAnsi="Lucida Sans Unicode" w:cs="Lucida Sans Unicode"/>
          <w:color w:val="1A1A1A"/>
          <w:sz w:val="21"/>
          <w:szCs w:val="21"/>
        </w:rPr>
        <w:t>事件通知。</w:t>
      </w:r>
    </w:p>
    <w:p w:rsidR="00F14046" w:rsidRDefault="00F14046" w:rsidP="00F14046">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Lucida Sans Unicode" w:hAnsi="Lucida Sans Unicode" w:cs="Lucida Sans Unicode"/>
          <w:color w:val="1A1A1A"/>
        </w:rPr>
        <w:t>第三步，客户端回调</w:t>
      </w:r>
      <w:r>
        <w:rPr>
          <w:rStyle w:val="a4"/>
          <w:rFonts w:ascii="Lucida Sans Unicode" w:hAnsi="Lucida Sans Unicode" w:cs="Lucida Sans Unicode"/>
          <w:color w:val="1A1A1A"/>
        </w:rPr>
        <w:t xml:space="preserve"> Watcher </w:t>
      </w:r>
      <w:r>
        <w:rPr>
          <w:rStyle w:val="a4"/>
          <w:rFonts w:ascii="Lucida Sans Unicode" w:hAnsi="Lucida Sans Unicode" w:cs="Lucida Sans Unicode"/>
          <w:color w:val="1A1A1A"/>
        </w:rPr>
        <w:t>实现？</w:t>
      </w:r>
    </w:p>
    <w:p w:rsidR="00F14046" w:rsidRDefault="00F14046" w:rsidP="00F1404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客户端</w:t>
      </w:r>
      <w:r>
        <w:rPr>
          <w:rFonts w:ascii="Lucida Sans Unicode" w:hAnsi="Lucida Sans Unicode" w:cs="Lucida Sans Unicode"/>
          <w:color w:val="1A1A1A"/>
        </w:rPr>
        <w:t xml:space="preserve"> SendThread </w:t>
      </w:r>
      <w:r>
        <w:rPr>
          <w:rFonts w:ascii="Lucida Sans Unicode" w:hAnsi="Lucida Sans Unicode" w:cs="Lucida Sans Unicode"/>
          <w:color w:val="1A1A1A"/>
        </w:rPr>
        <w:t>线程接收事件通知，交由</w:t>
      </w:r>
      <w:r>
        <w:rPr>
          <w:rFonts w:ascii="Lucida Sans Unicode" w:hAnsi="Lucida Sans Unicode" w:cs="Lucida Sans Unicode"/>
          <w:color w:val="1A1A1A"/>
        </w:rPr>
        <w:t xml:space="preserve"> EventThread </w:t>
      </w:r>
      <w:r>
        <w:rPr>
          <w:rFonts w:ascii="Lucida Sans Unicode" w:hAnsi="Lucida Sans Unicode" w:cs="Lucida Sans Unicode"/>
          <w:color w:val="1A1A1A"/>
        </w:rPr>
        <w:t>线程回调</w:t>
      </w:r>
      <w:r>
        <w:rPr>
          <w:rFonts w:ascii="Lucida Sans Unicode" w:hAnsi="Lucida Sans Unicode" w:cs="Lucida Sans Unicode"/>
          <w:color w:val="1A1A1A"/>
        </w:rPr>
        <w:t xml:space="preserve">Watcher </w:t>
      </w:r>
      <w:r>
        <w:rPr>
          <w:rFonts w:ascii="Lucida Sans Unicode" w:hAnsi="Lucida Sans Unicode" w:cs="Lucida Sans Unicode"/>
          <w:color w:val="1A1A1A"/>
        </w:rPr>
        <w:t>。</w:t>
      </w:r>
    </w:p>
    <w:p w:rsidR="00F14046" w:rsidRDefault="00F14046" w:rsidP="00F1404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客户端的</w:t>
      </w:r>
      <w:r>
        <w:rPr>
          <w:rFonts w:ascii="Lucida Sans Unicode" w:hAnsi="Lucida Sans Unicode" w:cs="Lucida Sans Unicode"/>
          <w:color w:val="1A1A1A"/>
        </w:rPr>
        <w:t xml:space="preserve"> Watcher </w:t>
      </w:r>
      <w:r>
        <w:rPr>
          <w:rFonts w:ascii="Lucida Sans Unicode" w:hAnsi="Lucida Sans Unicode" w:cs="Lucida Sans Unicode"/>
          <w:color w:val="1A1A1A"/>
        </w:rPr>
        <w:t>机制同样是一次性的，一旦被触发后，该</w:t>
      </w:r>
      <w:r>
        <w:rPr>
          <w:rFonts w:ascii="Lucida Sans Unicode" w:hAnsi="Lucida Sans Unicode" w:cs="Lucida Sans Unicode"/>
          <w:color w:val="1A1A1A"/>
        </w:rPr>
        <w:t xml:space="preserve"> Watcher </w:t>
      </w:r>
      <w:r>
        <w:rPr>
          <w:rFonts w:ascii="Lucida Sans Unicode" w:hAnsi="Lucida Sans Unicode" w:cs="Lucida Sans Unicode"/>
          <w:color w:val="1A1A1A"/>
        </w:rPr>
        <w:t>就失效了。</w:t>
      </w:r>
    </w:p>
    <w:p w:rsidR="00F14046" w:rsidRPr="00D03CB4" w:rsidRDefault="00F14046" w:rsidP="006171D4">
      <w:pPr>
        <w:widowControl/>
        <w:jc w:val="left"/>
        <w:rPr>
          <w:rFonts w:ascii="宋体" w:eastAsia="宋体" w:hAnsi="宋体" w:cs="宋体"/>
          <w:kern w:val="0"/>
          <w:sz w:val="24"/>
          <w:szCs w:val="24"/>
        </w:rPr>
      </w:pPr>
    </w:p>
    <w:p w:rsidR="006171D4" w:rsidRPr="0011160D" w:rsidRDefault="00E4784F" w:rsidP="006171D4">
      <w:pPr>
        <w:widowControl/>
        <w:shd w:val="clear" w:color="auto" w:fill="008EB7"/>
        <w:spacing w:before="150" w:after="150"/>
        <w:jc w:val="left"/>
        <w:outlineLvl w:val="1"/>
        <w:rPr>
          <w:rFonts w:ascii="宋体" w:eastAsia="宋体" w:hAnsi="宋体" w:cs="宋体"/>
          <w:b/>
          <w:bCs/>
          <w:kern w:val="0"/>
          <w:sz w:val="32"/>
          <w:szCs w:val="32"/>
        </w:rPr>
      </w:pPr>
      <w:r>
        <w:rPr>
          <w:rFonts w:ascii="Verdana" w:eastAsia="宋体" w:hAnsi="Verdana" w:cs="宋体"/>
          <w:b/>
          <w:bCs/>
          <w:color w:val="FFFFFF"/>
          <w:kern w:val="0"/>
          <w:sz w:val="32"/>
          <w:szCs w:val="32"/>
          <w:shd w:val="clear" w:color="auto" w:fill="008EB7"/>
        </w:rPr>
        <w:t xml:space="preserve"> 7.</w:t>
      </w:r>
      <w:r w:rsidR="006171D4" w:rsidRPr="0011160D">
        <w:rPr>
          <w:rFonts w:ascii="Verdana" w:eastAsia="宋体" w:hAnsi="Verdana" w:cs="宋体"/>
          <w:b/>
          <w:bCs/>
          <w:color w:val="FFFFFF"/>
          <w:kern w:val="0"/>
          <w:sz w:val="32"/>
          <w:szCs w:val="32"/>
          <w:shd w:val="clear" w:color="auto" w:fill="008EB7"/>
        </w:rPr>
        <w:t>ZAB</w:t>
      </w:r>
      <w:r w:rsidR="006171D4" w:rsidRPr="0011160D">
        <w:rPr>
          <w:rFonts w:ascii="Verdana" w:eastAsia="宋体" w:hAnsi="Verdana" w:cs="宋体"/>
          <w:b/>
          <w:bCs/>
          <w:color w:val="FFFFFF"/>
          <w:kern w:val="0"/>
          <w:sz w:val="32"/>
          <w:szCs w:val="32"/>
          <w:shd w:val="clear" w:color="auto" w:fill="008EB7"/>
        </w:rPr>
        <w:t>协议？</w:t>
      </w:r>
    </w:p>
    <w:p w:rsidR="006171D4" w:rsidRPr="0011160D" w:rsidRDefault="006171D4" w:rsidP="006171D4">
      <w:pPr>
        <w:widowControl/>
        <w:shd w:val="clear" w:color="auto" w:fill="FFFFFF"/>
        <w:jc w:val="left"/>
        <w:rPr>
          <w:rFonts w:ascii="宋体" w:eastAsia="宋体" w:hAnsi="宋体" w:cs="宋体"/>
          <w:kern w:val="0"/>
          <w:szCs w:val="21"/>
        </w:rPr>
      </w:pPr>
      <w:r w:rsidRPr="0011160D">
        <w:rPr>
          <w:rFonts w:ascii="Verdana" w:eastAsia="宋体" w:hAnsi="Verdana" w:cs="宋体"/>
          <w:color w:val="333333"/>
          <w:kern w:val="0"/>
          <w:szCs w:val="21"/>
          <w:shd w:val="clear" w:color="auto" w:fill="FFFFFF"/>
        </w:rPr>
        <w:t>ZAB</w:t>
      </w:r>
      <w:r w:rsidRPr="0011160D">
        <w:rPr>
          <w:rFonts w:ascii="Verdana" w:eastAsia="宋体" w:hAnsi="Verdana" w:cs="宋体"/>
          <w:color w:val="333333"/>
          <w:kern w:val="0"/>
          <w:szCs w:val="21"/>
          <w:shd w:val="clear" w:color="auto" w:fill="FFFFFF"/>
        </w:rPr>
        <w:t>协议是为分布式协调服务</w:t>
      </w:r>
      <w:r w:rsidRPr="0011160D">
        <w:rPr>
          <w:rFonts w:ascii="Verdana" w:eastAsia="宋体" w:hAnsi="Verdana" w:cs="宋体"/>
          <w:color w:val="333333"/>
          <w:kern w:val="0"/>
          <w:szCs w:val="21"/>
          <w:shd w:val="clear" w:color="auto" w:fill="FFFFFF"/>
        </w:rPr>
        <w:t>Zookeeper</w:t>
      </w:r>
      <w:r w:rsidRPr="0011160D">
        <w:rPr>
          <w:rFonts w:ascii="Verdana" w:eastAsia="宋体" w:hAnsi="Verdana" w:cs="宋体"/>
          <w:color w:val="333333"/>
          <w:kern w:val="0"/>
          <w:szCs w:val="21"/>
          <w:shd w:val="clear" w:color="auto" w:fill="FFFFFF"/>
        </w:rPr>
        <w:t>专门设计的一种支持崩溃恢复的原子广播协议。</w:t>
      </w:r>
    </w:p>
    <w:p w:rsidR="006171D4" w:rsidRPr="0011160D" w:rsidRDefault="006171D4" w:rsidP="006171D4">
      <w:pPr>
        <w:widowControl/>
        <w:shd w:val="clear" w:color="auto" w:fill="FFFFFF"/>
        <w:jc w:val="left"/>
        <w:rPr>
          <w:rFonts w:ascii="宋体" w:eastAsia="宋体" w:hAnsi="宋体" w:cs="宋体"/>
          <w:kern w:val="0"/>
          <w:szCs w:val="21"/>
        </w:rPr>
      </w:pPr>
      <w:r w:rsidRPr="0011160D">
        <w:rPr>
          <w:rFonts w:ascii="Verdana" w:eastAsia="宋体" w:hAnsi="Verdana" w:cs="宋体"/>
          <w:color w:val="333333"/>
          <w:kern w:val="0"/>
          <w:szCs w:val="21"/>
          <w:shd w:val="clear" w:color="auto" w:fill="FFFFFF"/>
        </w:rPr>
        <w:t>ZAB</w:t>
      </w:r>
      <w:r w:rsidRPr="0011160D">
        <w:rPr>
          <w:rFonts w:ascii="Verdana" w:eastAsia="宋体" w:hAnsi="Verdana" w:cs="宋体"/>
          <w:color w:val="333333"/>
          <w:kern w:val="0"/>
          <w:szCs w:val="21"/>
          <w:shd w:val="clear" w:color="auto" w:fill="FFFFFF"/>
        </w:rPr>
        <w:t>协议包括两种基本的模式：崩溃恢复和消息广播。</w:t>
      </w:r>
    </w:p>
    <w:p w:rsidR="006171D4" w:rsidRDefault="006171D4" w:rsidP="00E4784F">
      <w:pPr>
        <w:widowControl/>
        <w:shd w:val="clear" w:color="auto" w:fill="FFFFFF"/>
        <w:jc w:val="left"/>
        <w:rPr>
          <w:rFonts w:ascii="Verdana" w:eastAsia="宋体" w:hAnsi="Verdana" w:cs="宋体"/>
          <w:color w:val="333333"/>
          <w:kern w:val="0"/>
          <w:szCs w:val="21"/>
        </w:rPr>
      </w:pPr>
      <w:r w:rsidRPr="0011160D">
        <w:rPr>
          <w:rFonts w:ascii="Verdana" w:eastAsia="宋体" w:hAnsi="Verdana" w:cs="宋体"/>
          <w:color w:val="333333"/>
          <w:kern w:val="0"/>
          <w:szCs w:val="21"/>
        </w:rPr>
        <w:t>当整个</w:t>
      </w:r>
      <w:r w:rsidRPr="0011160D">
        <w:rPr>
          <w:rFonts w:ascii="Verdana" w:eastAsia="宋体" w:hAnsi="Verdana" w:cs="宋体"/>
          <w:color w:val="333333"/>
          <w:kern w:val="0"/>
          <w:szCs w:val="21"/>
        </w:rPr>
        <w:t>zookeeper</w:t>
      </w:r>
      <w:r w:rsidRPr="0011160D">
        <w:rPr>
          <w:rFonts w:ascii="Verdana" w:eastAsia="宋体" w:hAnsi="Verdana" w:cs="宋体"/>
          <w:color w:val="333333"/>
          <w:kern w:val="0"/>
          <w:szCs w:val="21"/>
        </w:rPr>
        <w:t>集群刚刚启动或者</w:t>
      </w:r>
      <w:r w:rsidRPr="0011160D">
        <w:rPr>
          <w:rFonts w:ascii="Verdana" w:eastAsia="宋体" w:hAnsi="Verdana" w:cs="宋体"/>
          <w:color w:val="333333"/>
          <w:kern w:val="0"/>
          <w:szCs w:val="21"/>
        </w:rPr>
        <w:t>Leader</w:t>
      </w:r>
      <w:r w:rsidRPr="0011160D">
        <w:rPr>
          <w:rFonts w:ascii="Verdana" w:eastAsia="宋体" w:hAnsi="Verdana" w:cs="宋体"/>
          <w:color w:val="333333"/>
          <w:kern w:val="0"/>
          <w:szCs w:val="21"/>
        </w:rPr>
        <w:t>服务器宕机、重启或者网络故障导致不存在过半的服务器与</w:t>
      </w:r>
      <w:r w:rsidRPr="0011160D">
        <w:rPr>
          <w:rFonts w:ascii="Verdana" w:eastAsia="宋体" w:hAnsi="Verdana" w:cs="宋体"/>
          <w:color w:val="333333"/>
          <w:kern w:val="0"/>
          <w:szCs w:val="21"/>
        </w:rPr>
        <w:t>Leader</w:t>
      </w:r>
      <w:r w:rsidRPr="0011160D">
        <w:rPr>
          <w:rFonts w:ascii="Verdana" w:eastAsia="宋体" w:hAnsi="Verdana" w:cs="宋体"/>
          <w:color w:val="333333"/>
          <w:kern w:val="0"/>
          <w:szCs w:val="21"/>
        </w:rPr>
        <w:t>服务器保持正常通信时，所有进程（服务器）进入崩溃恢复模式，首先选举产生新的</w:t>
      </w:r>
      <w:r w:rsidRPr="0011160D">
        <w:rPr>
          <w:rFonts w:ascii="Verdana" w:eastAsia="宋体" w:hAnsi="Verdana" w:cs="宋体"/>
          <w:color w:val="333333"/>
          <w:kern w:val="0"/>
          <w:szCs w:val="21"/>
        </w:rPr>
        <w:t>Leader</w:t>
      </w:r>
      <w:r w:rsidRPr="0011160D">
        <w:rPr>
          <w:rFonts w:ascii="Verdana" w:eastAsia="宋体" w:hAnsi="Verdana" w:cs="宋体"/>
          <w:color w:val="333333"/>
          <w:kern w:val="0"/>
          <w:szCs w:val="21"/>
        </w:rPr>
        <w:t>服务器，然后集群中</w:t>
      </w:r>
      <w:r w:rsidRPr="0011160D">
        <w:rPr>
          <w:rFonts w:ascii="Verdana" w:eastAsia="宋体" w:hAnsi="Verdana" w:cs="宋体"/>
          <w:color w:val="333333"/>
          <w:kern w:val="0"/>
          <w:szCs w:val="21"/>
        </w:rPr>
        <w:t>Follower</w:t>
      </w:r>
      <w:r w:rsidRPr="0011160D">
        <w:rPr>
          <w:rFonts w:ascii="Verdana" w:eastAsia="宋体" w:hAnsi="Verdana" w:cs="宋体"/>
          <w:color w:val="333333"/>
          <w:kern w:val="0"/>
          <w:szCs w:val="21"/>
        </w:rPr>
        <w:t>服务器开始与新的</w:t>
      </w:r>
      <w:r w:rsidRPr="0011160D">
        <w:rPr>
          <w:rFonts w:ascii="Verdana" w:eastAsia="宋体" w:hAnsi="Verdana" w:cs="宋体"/>
          <w:color w:val="333333"/>
          <w:kern w:val="0"/>
          <w:szCs w:val="21"/>
        </w:rPr>
        <w:t>Leader</w:t>
      </w:r>
      <w:r w:rsidRPr="0011160D">
        <w:rPr>
          <w:rFonts w:ascii="Verdana" w:eastAsia="宋体" w:hAnsi="Verdana" w:cs="宋体"/>
          <w:color w:val="333333"/>
          <w:kern w:val="0"/>
          <w:szCs w:val="21"/>
        </w:rPr>
        <w:t>服务器进行数据同步，当集群中超过半数机器与该</w:t>
      </w:r>
      <w:r w:rsidRPr="0011160D">
        <w:rPr>
          <w:rFonts w:ascii="Verdana" w:eastAsia="宋体" w:hAnsi="Verdana" w:cs="宋体"/>
          <w:color w:val="333333"/>
          <w:kern w:val="0"/>
          <w:szCs w:val="21"/>
        </w:rPr>
        <w:t>Leader</w:t>
      </w:r>
      <w:r w:rsidRPr="0011160D">
        <w:rPr>
          <w:rFonts w:ascii="Verdana" w:eastAsia="宋体" w:hAnsi="Verdana" w:cs="宋体"/>
          <w:color w:val="333333"/>
          <w:kern w:val="0"/>
          <w:szCs w:val="21"/>
        </w:rPr>
        <w:t>服务器完成数据同步之后，退出恢复模式进入消息广播模式，</w:t>
      </w:r>
      <w:r w:rsidRPr="0011160D">
        <w:rPr>
          <w:rFonts w:ascii="Verdana" w:eastAsia="宋体" w:hAnsi="Verdana" w:cs="宋体"/>
          <w:color w:val="333333"/>
          <w:kern w:val="0"/>
          <w:szCs w:val="21"/>
        </w:rPr>
        <w:t>Leader</w:t>
      </w:r>
      <w:r w:rsidRPr="0011160D">
        <w:rPr>
          <w:rFonts w:ascii="Verdana" w:eastAsia="宋体" w:hAnsi="Verdana" w:cs="宋体"/>
          <w:color w:val="333333"/>
          <w:kern w:val="0"/>
          <w:szCs w:val="21"/>
        </w:rPr>
        <w:t>服务器开始接收客户端的事务请求生成事物提案来进行事务请求处理。</w:t>
      </w:r>
    </w:p>
    <w:p w:rsidR="00E4784F" w:rsidRDefault="00E4784F" w:rsidP="00C96FF6">
      <w:pPr>
        <w:pStyle w:val="2"/>
      </w:pPr>
      <w:r>
        <w:rPr>
          <w:rFonts w:ascii="Verdana" w:eastAsia="宋体" w:hAnsi="Verdana" w:cs="宋体" w:hint="eastAsia"/>
          <w:color w:val="333333"/>
          <w:kern w:val="0"/>
          <w:szCs w:val="21"/>
        </w:rPr>
        <w:t>8</w:t>
      </w:r>
      <w:r>
        <w:rPr>
          <w:rFonts w:ascii="Verdana" w:eastAsia="宋体" w:hAnsi="Verdana" w:cs="宋体"/>
          <w:color w:val="333333"/>
          <w:kern w:val="0"/>
          <w:szCs w:val="21"/>
        </w:rPr>
        <w:t>.</w:t>
      </w:r>
      <w:r w:rsidRPr="00E4784F">
        <w:t xml:space="preserve"> </w:t>
      </w:r>
      <w:r>
        <w:t>Zookeeper 采用什么权限控制机制？</w:t>
      </w:r>
    </w:p>
    <w:p w:rsidR="00E4784F" w:rsidRDefault="00E4784F" w:rsidP="00E4784F">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在网上看到一个「你们的</w:t>
      </w:r>
      <w:r>
        <w:rPr>
          <w:rFonts w:ascii="Lucida Sans Unicode" w:hAnsi="Lucida Sans Unicode" w:cs="Lucida Sans Unicode"/>
          <w:color w:val="1A1A1A"/>
        </w:rPr>
        <w:t xml:space="preserve"> Zookeeper </w:t>
      </w:r>
      <w:r>
        <w:rPr>
          <w:rFonts w:ascii="Lucida Sans Unicode" w:hAnsi="Lucida Sans Unicode" w:cs="Lucida Sans Unicode"/>
          <w:color w:val="1A1A1A"/>
        </w:rPr>
        <w:t>的节点加密是用的什么方式？」问题，应该也是问这个。</w:t>
      </w:r>
    </w:p>
    <w:p w:rsidR="00E4784F" w:rsidRDefault="00E4784F" w:rsidP="00E4784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目前，在</w:t>
      </w:r>
      <w:r>
        <w:rPr>
          <w:rFonts w:ascii="Lucida Sans Unicode" w:hAnsi="Lucida Sans Unicode" w:cs="Lucida Sans Unicode"/>
          <w:color w:val="1A1A1A"/>
        </w:rPr>
        <w:t xml:space="preserve"> Linux/Unix </w:t>
      </w:r>
      <w:r>
        <w:rPr>
          <w:rFonts w:ascii="Lucida Sans Unicode" w:hAnsi="Lucida Sans Unicode" w:cs="Lucida Sans Unicode"/>
          <w:color w:val="1A1A1A"/>
        </w:rPr>
        <w:t>文件系统中，使用</w:t>
      </w:r>
      <w:r>
        <w:rPr>
          <w:rFonts w:ascii="Lucida Sans Unicode" w:hAnsi="Lucida Sans Unicode" w:cs="Lucida Sans Unicode"/>
          <w:color w:val="1A1A1A"/>
        </w:rPr>
        <w:t xml:space="preserve"> UGO(User/Group/Others) </w:t>
      </w:r>
      <w:r>
        <w:rPr>
          <w:rFonts w:ascii="Lucida Sans Unicode" w:hAnsi="Lucida Sans Unicode" w:cs="Lucida Sans Unicode"/>
          <w:color w:val="1A1A1A"/>
        </w:rPr>
        <w:t>权限模型，也是使用最广泛的权限控制方式。是一种粗粒度的文件系统权限控制模式。</w:t>
      </w:r>
    </w:p>
    <w:p w:rsidR="00E4784F" w:rsidRDefault="00E4784F" w:rsidP="00E4784F">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一般我们管理后台，采用的</w:t>
      </w:r>
      <w:r>
        <w:rPr>
          <w:rFonts w:ascii="Lucida Sans Unicode" w:hAnsi="Lucida Sans Unicode" w:cs="Lucida Sans Unicode"/>
          <w:color w:val="1A1A1A"/>
        </w:rPr>
        <w:t xml:space="preserve"> RBAC </w:t>
      </w:r>
      <w:r>
        <w:rPr>
          <w:rFonts w:ascii="Lucida Sans Unicode" w:hAnsi="Lucida Sans Unicode" w:cs="Lucida Sans Unicode"/>
          <w:color w:val="1A1A1A"/>
        </w:rPr>
        <w:t>居多，和</w:t>
      </w:r>
      <w:r>
        <w:rPr>
          <w:rFonts w:ascii="Lucida Sans Unicode" w:hAnsi="Lucida Sans Unicode" w:cs="Lucida Sans Unicode"/>
          <w:color w:val="1A1A1A"/>
        </w:rPr>
        <w:t xml:space="preserve"> UGO </w:t>
      </w:r>
      <w:r>
        <w:rPr>
          <w:rFonts w:ascii="Lucida Sans Unicode" w:hAnsi="Lucida Sans Unicode" w:cs="Lucida Sans Unicode"/>
          <w:color w:val="1A1A1A"/>
        </w:rPr>
        <w:t>比较类似，差别在于一般将权限分配给</w:t>
      </w:r>
      <w:r>
        <w:rPr>
          <w:rFonts w:ascii="Lucida Sans Unicode" w:hAnsi="Lucida Sans Unicode" w:cs="Lucida Sans Unicode"/>
          <w:color w:val="1A1A1A"/>
        </w:rPr>
        <w:t xml:space="preserve"> Role </w:t>
      </w:r>
      <w:r>
        <w:rPr>
          <w:rFonts w:ascii="Lucida Sans Unicode" w:hAnsi="Lucida Sans Unicode" w:cs="Lucida Sans Unicode"/>
          <w:color w:val="1A1A1A"/>
        </w:rPr>
        <w:t>，而不是直接给</w:t>
      </w:r>
      <w:r>
        <w:rPr>
          <w:rFonts w:ascii="Lucida Sans Unicode" w:hAnsi="Lucida Sans Unicode" w:cs="Lucida Sans Unicode"/>
          <w:color w:val="1A1A1A"/>
        </w:rPr>
        <w:t xml:space="preserve"> User </w:t>
      </w:r>
      <w:r>
        <w:rPr>
          <w:rFonts w:ascii="Lucida Sans Unicode" w:hAnsi="Lucida Sans Unicode" w:cs="Lucida Sans Unicode"/>
          <w:color w:val="1A1A1A"/>
        </w:rPr>
        <w:t>。</w:t>
      </w:r>
    </w:p>
    <w:p w:rsidR="00E4784F" w:rsidRDefault="00E4784F" w:rsidP="00E4784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对于</w:t>
      </w:r>
      <w:r>
        <w:rPr>
          <w:rFonts w:ascii="Lucida Sans Unicode" w:hAnsi="Lucida Sans Unicode" w:cs="Lucida Sans Unicode"/>
          <w:color w:val="1A1A1A"/>
        </w:rPr>
        <w:t xml:space="preserve"> Zookeeper </w:t>
      </w:r>
      <w:r>
        <w:rPr>
          <w:rFonts w:ascii="Lucida Sans Unicode" w:hAnsi="Lucida Sans Unicode" w:cs="Lucida Sans Unicode"/>
          <w:color w:val="1A1A1A"/>
        </w:rPr>
        <w:t>，它采用</w:t>
      </w:r>
      <w:r>
        <w:rPr>
          <w:rFonts w:ascii="Lucida Sans Unicode" w:hAnsi="Lucida Sans Unicode" w:cs="Lucida Sans Unicode"/>
          <w:color w:val="1A1A1A"/>
        </w:rPr>
        <w:t xml:space="preserve"> ACL</w:t>
      </w:r>
      <w:r>
        <w:rPr>
          <w:rFonts w:ascii="Lucida Sans Unicode" w:hAnsi="Lucida Sans Unicode" w:cs="Lucida Sans Unicode"/>
          <w:color w:val="1A1A1A"/>
        </w:rPr>
        <w:t>（</w:t>
      </w:r>
      <w:r>
        <w:rPr>
          <w:rFonts w:ascii="Lucida Sans Unicode" w:hAnsi="Lucida Sans Unicode" w:cs="Lucida Sans Unicode"/>
          <w:color w:val="1A1A1A"/>
        </w:rPr>
        <w:t>Access Control List</w:t>
      </w:r>
      <w:r>
        <w:rPr>
          <w:rFonts w:ascii="Lucida Sans Unicode" w:hAnsi="Lucida Sans Unicode" w:cs="Lucida Sans Unicode"/>
          <w:color w:val="1A1A1A"/>
        </w:rPr>
        <w:t>）访问控制列表。包括三个方面：</w:t>
      </w:r>
    </w:p>
    <w:p w:rsidR="00E4784F" w:rsidRDefault="00E4784F" w:rsidP="00FA61C5">
      <w:pPr>
        <w:pStyle w:val="a3"/>
        <w:numPr>
          <w:ilvl w:val="0"/>
          <w:numId w:val="455"/>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权限模式（</w:t>
      </w:r>
      <w:r>
        <w:rPr>
          <w:rFonts w:ascii="Lucida Sans Unicode" w:hAnsi="Lucida Sans Unicode" w:cs="Lucida Sans Unicode"/>
          <w:color w:val="1A1A1A"/>
          <w:sz w:val="21"/>
          <w:szCs w:val="21"/>
        </w:rPr>
        <w:t>Scheme</w:t>
      </w:r>
      <w:r>
        <w:rPr>
          <w:rFonts w:ascii="Lucida Sans Unicode" w:hAnsi="Lucida Sans Unicode" w:cs="Lucida Sans Unicode"/>
          <w:color w:val="1A1A1A"/>
          <w:sz w:val="21"/>
          <w:szCs w:val="21"/>
        </w:rPr>
        <w:t>）</w:t>
      </w:r>
    </w:p>
    <w:p w:rsidR="00E4784F" w:rsidRDefault="00E4784F" w:rsidP="00FA61C5">
      <w:pPr>
        <w:widowControl/>
        <w:numPr>
          <w:ilvl w:val="1"/>
          <w:numId w:val="455"/>
        </w:numPr>
        <w:shd w:val="clear" w:color="auto" w:fill="F6F6F6"/>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IP </w:t>
      </w:r>
      <w:r>
        <w:rPr>
          <w:rFonts w:ascii="Lucida Sans Unicode" w:hAnsi="Lucida Sans Unicode" w:cs="Lucida Sans Unicode"/>
          <w:color w:val="1A1A1A"/>
          <w:szCs w:val="21"/>
        </w:rPr>
        <w:t>：从</w:t>
      </w:r>
      <w:r>
        <w:rPr>
          <w:rFonts w:ascii="Lucida Sans Unicode" w:hAnsi="Lucida Sans Unicode" w:cs="Lucida Sans Unicode"/>
          <w:color w:val="1A1A1A"/>
          <w:szCs w:val="21"/>
        </w:rPr>
        <w:t xml:space="preserve"> IP </w:t>
      </w:r>
      <w:r>
        <w:rPr>
          <w:rFonts w:ascii="Lucida Sans Unicode" w:hAnsi="Lucida Sans Unicode" w:cs="Lucida Sans Unicode"/>
          <w:color w:val="1A1A1A"/>
          <w:szCs w:val="21"/>
        </w:rPr>
        <w:t>地址粒度进行权限控制</w:t>
      </w:r>
    </w:p>
    <w:p w:rsidR="00E4784F" w:rsidRDefault="00E4784F" w:rsidP="00FA61C5">
      <w:pPr>
        <w:widowControl/>
        <w:numPr>
          <w:ilvl w:val="1"/>
          <w:numId w:val="455"/>
        </w:numPr>
        <w:shd w:val="clear" w:color="auto" w:fill="F6F6F6"/>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【常用】</w:t>
      </w:r>
      <w:r>
        <w:rPr>
          <w:rFonts w:ascii="Lucida Sans Unicode" w:hAnsi="Lucida Sans Unicode" w:cs="Lucida Sans Unicode"/>
          <w:color w:val="1A1A1A"/>
          <w:szCs w:val="21"/>
        </w:rPr>
        <w:t xml:space="preserve">Digest </w:t>
      </w:r>
      <w:r>
        <w:rPr>
          <w:rFonts w:ascii="Lucida Sans Unicode" w:hAnsi="Lucida Sans Unicode" w:cs="Lucida Sans Unicode"/>
          <w:color w:val="1A1A1A"/>
          <w:szCs w:val="21"/>
        </w:rPr>
        <w:t>：最常用，用类似于</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username:password</w:t>
      </w:r>
      <w:r>
        <w:rPr>
          <w:rFonts w:ascii="Lucida Sans Unicode" w:hAnsi="Lucida Sans Unicode" w:cs="Lucida Sans Unicode"/>
          <w:color w:val="1A1A1A"/>
          <w:szCs w:val="21"/>
        </w:rPr>
        <w:t> </w:t>
      </w:r>
      <w:r>
        <w:rPr>
          <w:rFonts w:ascii="Lucida Sans Unicode" w:hAnsi="Lucida Sans Unicode" w:cs="Lucida Sans Unicode"/>
          <w:color w:val="1A1A1A"/>
          <w:szCs w:val="21"/>
        </w:rPr>
        <w:t>的权限标识来进行权限配置，便于区分不同应用来进行权限控制。</w:t>
      </w:r>
    </w:p>
    <w:p w:rsidR="00E4784F" w:rsidRDefault="00E4784F" w:rsidP="00FA61C5">
      <w:pPr>
        <w:widowControl/>
        <w:numPr>
          <w:ilvl w:val="1"/>
          <w:numId w:val="455"/>
        </w:numPr>
        <w:shd w:val="clear" w:color="auto" w:fill="F6F6F6"/>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World </w:t>
      </w:r>
      <w:r>
        <w:rPr>
          <w:rFonts w:ascii="Lucida Sans Unicode" w:hAnsi="Lucida Sans Unicode" w:cs="Lucida Sans Unicode"/>
          <w:color w:val="1A1A1A"/>
          <w:szCs w:val="21"/>
        </w:rPr>
        <w:t>：最开放的权限控制方式，是一种特殊的</w:t>
      </w:r>
      <w:r>
        <w:rPr>
          <w:rFonts w:ascii="Lucida Sans Unicode" w:hAnsi="Lucida Sans Unicode" w:cs="Lucida Sans Unicode"/>
          <w:color w:val="1A1A1A"/>
          <w:szCs w:val="21"/>
        </w:rPr>
        <w:t xml:space="preserve"> digest </w:t>
      </w:r>
      <w:r>
        <w:rPr>
          <w:rFonts w:ascii="Lucida Sans Unicode" w:hAnsi="Lucida Sans Unicode" w:cs="Lucida Sans Unicode"/>
          <w:color w:val="1A1A1A"/>
          <w:szCs w:val="21"/>
        </w:rPr>
        <w:t>模式，只有一个权限标识</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“world:anyone”</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E4784F" w:rsidRDefault="00E4784F" w:rsidP="00FA61C5">
      <w:pPr>
        <w:widowControl/>
        <w:numPr>
          <w:ilvl w:val="1"/>
          <w:numId w:val="455"/>
        </w:numPr>
        <w:shd w:val="clear" w:color="auto" w:fill="F6F6F6"/>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Super </w:t>
      </w:r>
      <w:r>
        <w:rPr>
          <w:rFonts w:ascii="Lucida Sans Unicode" w:hAnsi="Lucida Sans Unicode" w:cs="Lucida Sans Unicode"/>
          <w:color w:val="1A1A1A"/>
          <w:szCs w:val="21"/>
        </w:rPr>
        <w:t>：超级用户。</w:t>
      </w:r>
    </w:p>
    <w:p w:rsidR="00E4784F" w:rsidRDefault="00E4784F" w:rsidP="00FA61C5">
      <w:pPr>
        <w:pStyle w:val="a3"/>
        <w:numPr>
          <w:ilvl w:val="0"/>
          <w:numId w:val="455"/>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授权对象</w:t>
      </w:r>
    </w:p>
    <w:p w:rsidR="00E4784F" w:rsidRDefault="00E4784F" w:rsidP="00E4784F">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授权对象指的是权限赋予的用户或一个指定实体，例如</w:t>
      </w:r>
      <w:r>
        <w:rPr>
          <w:rFonts w:ascii="Lucida Sans Unicode" w:hAnsi="Lucida Sans Unicode" w:cs="Lucida Sans Unicode"/>
          <w:color w:val="1A1A1A"/>
          <w:sz w:val="21"/>
          <w:szCs w:val="21"/>
        </w:rPr>
        <w:t xml:space="preserve"> IP </w:t>
      </w:r>
      <w:r>
        <w:rPr>
          <w:rFonts w:ascii="Lucida Sans Unicode" w:hAnsi="Lucida Sans Unicode" w:cs="Lucida Sans Unicode"/>
          <w:color w:val="1A1A1A"/>
          <w:sz w:val="21"/>
          <w:szCs w:val="21"/>
        </w:rPr>
        <w:t>地址或是机器等。</w:t>
      </w:r>
    </w:p>
    <w:p w:rsidR="00E4784F" w:rsidRDefault="00E4784F" w:rsidP="00FA61C5">
      <w:pPr>
        <w:pStyle w:val="a3"/>
        <w:numPr>
          <w:ilvl w:val="0"/>
          <w:numId w:val="455"/>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权限</w:t>
      </w:r>
      <w:r>
        <w:rPr>
          <w:rFonts w:ascii="Lucida Sans Unicode" w:hAnsi="Lucida Sans Unicode" w:cs="Lucida Sans Unicode"/>
          <w:color w:val="1A1A1A"/>
          <w:sz w:val="21"/>
          <w:szCs w:val="21"/>
        </w:rPr>
        <w:t xml:space="preserve"> Permission</w:t>
      </w:r>
    </w:p>
    <w:p w:rsidR="00E4784F" w:rsidRDefault="00E4784F" w:rsidP="00FA61C5">
      <w:pPr>
        <w:widowControl/>
        <w:numPr>
          <w:ilvl w:val="1"/>
          <w:numId w:val="455"/>
        </w:numPr>
        <w:shd w:val="clear" w:color="auto" w:fill="F6F6F6"/>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CREATE </w:t>
      </w:r>
      <w:r>
        <w:rPr>
          <w:rFonts w:ascii="Lucida Sans Unicode" w:hAnsi="Lucida Sans Unicode" w:cs="Lucida Sans Unicode"/>
          <w:color w:val="1A1A1A"/>
          <w:szCs w:val="21"/>
        </w:rPr>
        <w:t>：数据节点创建权限，允许授权对象在该</w:t>
      </w:r>
      <w:r>
        <w:rPr>
          <w:rFonts w:ascii="Lucida Sans Unicode" w:hAnsi="Lucida Sans Unicode" w:cs="Lucida Sans Unicode"/>
          <w:color w:val="1A1A1A"/>
          <w:szCs w:val="21"/>
        </w:rPr>
        <w:t xml:space="preserve"> znode </w:t>
      </w:r>
      <w:r>
        <w:rPr>
          <w:rFonts w:ascii="Lucida Sans Unicode" w:hAnsi="Lucida Sans Unicode" w:cs="Lucida Sans Unicode"/>
          <w:color w:val="1A1A1A"/>
          <w:szCs w:val="21"/>
        </w:rPr>
        <w:t>下创建子节点。</w:t>
      </w:r>
    </w:p>
    <w:p w:rsidR="00E4784F" w:rsidRDefault="00E4784F" w:rsidP="00FA61C5">
      <w:pPr>
        <w:widowControl/>
        <w:numPr>
          <w:ilvl w:val="1"/>
          <w:numId w:val="455"/>
        </w:numPr>
        <w:shd w:val="clear" w:color="auto" w:fill="F6F6F6"/>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DELETE </w:t>
      </w:r>
      <w:r>
        <w:rPr>
          <w:rFonts w:ascii="Lucida Sans Unicode" w:hAnsi="Lucida Sans Unicode" w:cs="Lucida Sans Unicode"/>
          <w:color w:val="1A1A1A"/>
          <w:szCs w:val="21"/>
        </w:rPr>
        <w:t>：子节点删除权限，允许授权对象删除该数据节点的子节点。</w:t>
      </w:r>
    </w:p>
    <w:p w:rsidR="00E4784F" w:rsidRDefault="00E4784F" w:rsidP="00FA61C5">
      <w:pPr>
        <w:widowControl/>
        <w:numPr>
          <w:ilvl w:val="1"/>
          <w:numId w:val="455"/>
        </w:numPr>
        <w:shd w:val="clear" w:color="auto" w:fill="F6F6F6"/>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READ </w:t>
      </w:r>
      <w:r>
        <w:rPr>
          <w:rFonts w:ascii="Lucida Sans Unicode" w:hAnsi="Lucida Sans Unicode" w:cs="Lucida Sans Unicode"/>
          <w:color w:val="1A1A1A"/>
          <w:szCs w:val="21"/>
        </w:rPr>
        <w:t>：数据节点的读取权限，允许授权对象访问该数据节点并读取其数据内容或子节点列表等。</w:t>
      </w:r>
    </w:p>
    <w:p w:rsidR="00E4784F" w:rsidRDefault="00E4784F" w:rsidP="00FA61C5">
      <w:pPr>
        <w:widowControl/>
        <w:numPr>
          <w:ilvl w:val="1"/>
          <w:numId w:val="455"/>
        </w:numPr>
        <w:shd w:val="clear" w:color="auto" w:fill="F6F6F6"/>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WRITE </w:t>
      </w:r>
      <w:r>
        <w:rPr>
          <w:rFonts w:ascii="Lucida Sans Unicode" w:hAnsi="Lucida Sans Unicode" w:cs="Lucida Sans Unicode"/>
          <w:color w:val="1A1A1A"/>
          <w:szCs w:val="21"/>
        </w:rPr>
        <w:t>：数据节点更新权限，允许授权对象对该数据节点进行更新操作。</w:t>
      </w:r>
    </w:p>
    <w:p w:rsidR="00E4784F" w:rsidRDefault="00E4784F" w:rsidP="00FA61C5">
      <w:pPr>
        <w:widowControl/>
        <w:numPr>
          <w:ilvl w:val="1"/>
          <w:numId w:val="455"/>
        </w:numPr>
        <w:shd w:val="clear" w:color="auto" w:fill="F6F6F6"/>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ADMIN </w:t>
      </w:r>
      <w:r>
        <w:rPr>
          <w:rFonts w:ascii="Lucida Sans Unicode" w:hAnsi="Lucida Sans Unicode" w:cs="Lucida Sans Unicode"/>
          <w:color w:val="1A1A1A"/>
          <w:szCs w:val="21"/>
        </w:rPr>
        <w:t>：数据节点管理权限，允许授权对象对该数据节点进行</w:t>
      </w:r>
      <w:r>
        <w:rPr>
          <w:rFonts w:ascii="Lucida Sans Unicode" w:hAnsi="Lucida Sans Unicode" w:cs="Lucida Sans Unicode"/>
          <w:color w:val="1A1A1A"/>
          <w:szCs w:val="21"/>
        </w:rPr>
        <w:t xml:space="preserve"> ACL </w:t>
      </w:r>
      <w:r>
        <w:rPr>
          <w:rFonts w:ascii="Lucida Sans Unicode" w:hAnsi="Lucida Sans Unicode" w:cs="Lucida Sans Unicode"/>
          <w:color w:val="1A1A1A"/>
          <w:szCs w:val="21"/>
        </w:rPr>
        <w:t>相关设置操作。</w:t>
      </w:r>
    </w:p>
    <w:p w:rsidR="00E4784F" w:rsidRDefault="00E4784F" w:rsidP="00DF6858">
      <w:pPr>
        <w:pStyle w:val="3"/>
        <w:rPr>
          <w:sz w:val="24"/>
          <w:szCs w:val="24"/>
        </w:rPr>
      </w:pPr>
      <w:r>
        <w:rPr>
          <w:rStyle w:val="a4"/>
          <w:rFonts w:ascii="Lucida Sans Unicode" w:hAnsi="Lucida Sans Unicode" w:cs="Lucida Sans Unicode"/>
          <w:color w:val="1A1A1A"/>
        </w:rPr>
        <w:t xml:space="preserve">Chroot </w:t>
      </w:r>
      <w:r>
        <w:rPr>
          <w:rStyle w:val="a4"/>
          <w:rFonts w:ascii="Lucida Sans Unicode" w:hAnsi="Lucida Sans Unicode" w:cs="Lucida Sans Unicode"/>
          <w:color w:val="1A1A1A"/>
        </w:rPr>
        <w:t>特性是什么？</w:t>
      </w:r>
    </w:p>
    <w:p w:rsidR="00E4784F" w:rsidRDefault="00E4784F" w:rsidP="00E4784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Zookeeper 3.2.0 </w:t>
      </w:r>
      <w:r>
        <w:rPr>
          <w:rFonts w:ascii="Lucida Sans Unicode" w:hAnsi="Lucida Sans Unicode" w:cs="Lucida Sans Unicode"/>
          <w:color w:val="1A1A1A"/>
        </w:rPr>
        <w:t>版本后，添加了</w:t>
      </w:r>
      <w:r>
        <w:rPr>
          <w:rFonts w:ascii="Lucida Sans Unicode" w:hAnsi="Lucida Sans Unicode" w:cs="Lucida Sans Unicode"/>
          <w:color w:val="1A1A1A"/>
        </w:rPr>
        <w:t xml:space="preserve"> Chroot </w:t>
      </w:r>
      <w:r>
        <w:rPr>
          <w:rFonts w:ascii="Lucida Sans Unicode" w:hAnsi="Lucida Sans Unicode" w:cs="Lucida Sans Unicode"/>
          <w:color w:val="1A1A1A"/>
        </w:rPr>
        <w:t>特性。该特性允许每个客户端为自己设置一个命名空间。如果一个客户端设置了</w:t>
      </w:r>
      <w:r>
        <w:rPr>
          <w:rFonts w:ascii="Lucida Sans Unicode" w:hAnsi="Lucida Sans Unicode" w:cs="Lucida Sans Unicode"/>
          <w:color w:val="1A1A1A"/>
        </w:rPr>
        <w:t xml:space="preserve"> Chroot </w:t>
      </w:r>
      <w:r>
        <w:rPr>
          <w:rFonts w:ascii="Lucida Sans Unicode" w:hAnsi="Lucida Sans Unicode" w:cs="Lucida Sans Unicode"/>
          <w:color w:val="1A1A1A"/>
        </w:rPr>
        <w:t>，那么该客户端对服务器的任何操作，都将会被限制在其自己的命名空间下。</w:t>
      </w:r>
    </w:p>
    <w:p w:rsidR="00E4784F" w:rsidRDefault="00E4784F" w:rsidP="00E4784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通过设置</w:t>
      </w:r>
      <w:r>
        <w:rPr>
          <w:rFonts w:ascii="Lucida Sans Unicode" w:hAnsi="Lucida Sans Unicode" w:cs="Lucida Sans Unicode"/>
          <w:color w:val="1A1A1A"/>
        </w:rPr>
        <w:t xml:space="preserve"> Chroot </w:t>
      </w:r>
      <w:r>
        <w:rPr>
          <w:rFonts w:ascii="Lucida Sans Unicode" w:hAnsi="Lucida Sans Unicode" w:cs="Lucida Sans Unicode"/>
          <w:color w:val="1A1A1A"/>
        </w:rPr>
        <w:t>，能够将一个客户端应用于</w:t>
      </w:r>
      <w:r>
        <w:rPr>
          <w:rFonts w:ascii="Lucida Sans Unicode" w:hAnsi="Lucida Sans Unicode" w:cs="Lucida Sans Unicode"/>
          <w:color w:val="1A1A1A"/>
        </w:rPr>
        <w:t xml:space="preserve"> Zookeeper </w:t>
      </w:r>
      <w:r>
        <w:rPr>
          <w:rFonts w:ascii="Lucida Sans Unicode" w:hAnsi="Lucida Sans Unicode" w:cs="Lucida Sans Unicode"/>
          <w:color w:val="1A1A1A"/>
        </w:rPr>
        <w:t>服务端的一颗子树相对应，在那些多个应用公用一个</w:t>
      </w:r>
      <w:r>
        <w:rPr>
          <w:rFonts w:ascii="Lucida Sans Unicode" w:hAnsi="Lucida Sans Unicode" w:cs="Lucida Sans Unicode"/>
          <w:color w:val="1A1A1A"/>
        </w:rPr>
        <w:t xml:space="preserve"> Zookeeper </w:t>
      </w:r>
      <w:r>
        <w:rPr>
          <w:rFonts w:ascii="Lucida Sans Unicode" w:hAnsi="Lucida Sans Unicode" w:cs="Lucida Sans Unicode"/>
          <w:color w:val="1A1A1A"/>
        </w:rPr>
        <w:t>进群的场景下，对实现不同应用间的相互隔离非常有帮助。</w:t>
      </w:r>
    </w:p>
    <w:p w:rsidR="00E4784F" w:rsidRDefault="00E4784F" w:rsidP="00E4784F">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貌似实际还用的比较少。</w:t>
      </w:r>
    </w:p>
    <w:p w:rsidR="00E4784F" w:rsidRDefault="00E4784F" w:rsidP="00E4784F">
      <w:pPr>
        <w:widowControl/>
        <w:shd w:val="clear" w:color="auto" w:fill="FFFFFF"/>
        <w:jc w:val="left"/>
        <w:rPr>
          <w:rFonts w:ascii="宋体" w:eastAsia="宋体" w:hAnsi="宋体" w:cs="宋体"/>
          <w:kern w:val="0"/>
          <w:szCs w:val="21"/>
        </w:rPr>
      </w:pPr>
    </w:p>
    <w:p w:rsidR="00F070A0" w:rsidRDefault="00F070A0" w:rsidP="00F070A0">
      <w:pPr>
        <w:pStyle w:val="2"/>
      </w:pPr>
      <w:r>
        <w:rPr>
          <w:rFonts w:ascii="宋体" w:eastAsia="宋体" w:hAnsi="宋体" w:cs="宋体" w:hint="eastAsia"/>
          <w:kern w:val="0"/>
          <w:szCs w:val="21"/>
        </w:rPr>
        <w:t>9</w:t>
      </w:r>
      <w:r>
        <w:rPr>
          <w:rFonts w:ascii="宋体" w:eastAsia="宋体" w:hAnsi="宋体" w:cs="宋体"/>
          <w:kern w:val="0"/>
          <w:szCs w:val="21"/>
        </w:rPr>
        <w:t>.</w:t>
      </w:r>
      <w:r w:rsidRPr="00F070A0">
        <w:t xml:space="preserve"> </w:t>
      </w:r>
      <w:r>
        <w:t>Zookeeper 的会话管理是怎么样的？</w:t>
      </w:r>
    </w:p>
    <w:p w:rsidR="00F070A0" w:rsidRDefault="00F070A0" w:rsidP="00F070A0">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ZooKeeper </w:t>
      </w:r>
      <w:r>
        <w:rPr>
          <w:rFonts w:ascii="Lucida Sans Unicode" w:hAnsi="Lucida Sans Unicode" w:cs="Lucida Sans Unicode"/>
          <w:color w:val="1A1A1A"/>
        </w:rPr>
        <w:t>的每个客户端都维护一组服务端信息，在创建连接时由应用指定，客户端随机选择一个服务端进行连接，连接成功后，服务端为每个连接分配一个唯一标识。</w:t>
      </w:r>
    </w:p>
    <w:p w:rsidR="00F070A0" w:rsidRDefault="00F070A0" w:rsidP="00FA61C5">
      <w:pPr>
        <w:pStyle w:val="a3"/>
        <w:numPr>
          <w:ilvl w:val="0"/>
          <w:numId w:val="456"/>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客户端在创建连接时可以指定溢出时间，客户端会周期性的向服务端发送</w:t>
      </w:r>
      <w:r>
        <w:rPr>
          <w:rFonts w:ascii="Lucida Sans Unicode" w:hAnsi="Lucida Sans Unicode" w:cs="Lucida Sans Unicode"/>
          <w:color w:val="1A1A1A"/>
          <w:sz w:val="21"/>
          <w:szCs w:val="21"/>
        </w:rPr>
        <w:t xml:space="preserve"> PING </w:t>
      </w:r>
      <w:r>
        <w:rPr>
          <w:rFonts w:ascii="Lucida Sans Unicode" w:hAnsi="Lucida Sans Unicode" w:cs="Lucida Sans Unicode"/>
          <w:color w:val="1A1A1A"/>
          <w:sz w:val="21"/>
          <w:szCs w:val="21"/>
        </w:rPr>
        <w:t>请求来保持连接。</w:t>
      </w:r>
    </w:p>
    <w:p w:rsidR="00F070A0" w:rsidRDefault="00F070A0" w:rsidP="00F070A0">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如果客户端异常下线，或者网络问题，导致一段时间没心跳给</w:t>
      </w:r>
      <w:r>
        <w:rPr>
          <w:rFonts w:ascii="Lucida Sans Unicode" w:hAnsi="Lucida Sans Unicode" w:cs="Lucida Sans Unicode"/>
          <w:color w:val="1A1A1A"/>
          <w:sz w:val="21"/>
          <w:szCs w:val="21"/>
        </w:rPr>
        <w:t xml:space="preserve"> Zookeeper </w:t>
      </w:r>
      <w:r>
        <w:rPr>
          <w:rFonts w:ascii="Lucida Sans Unicode" w:hAnsi="Lucida Sans Unicode" w:cs="Lucida Sans Unicode"/>
          <w:color w:val="1A1A1A"/>
          <w:sz w:val="21"/>
          <w:szCs w:val="21"/>
        </w:rPr>
        <w:t>服务端，则会被</w:t>
      </w:r>
      <w:r>
        <w:rPr>
          <w:rFonts w:ascii="Lucida Sans Unicode" w:hAnsi="Lucida Sans Unicode" w:cs="Lucida Sans Unicode"/>
          <w:color w:val="1A1A1A"/>
          <w:sz w:val="21"/>
          <w:szCs w:val="21"/>
        </w:rPr>
        <w:t xml:space="preserve"> Zookeeper </w:t>
      </w:r>
      <w:r>
        <w:rPr>
          <w:rFonts w:ascii="Lucida Sans Unicode" w:hAnsi="Lucida Sans Unicode" w:cs="Lucida Sans Unicode"/>
          <w:color w:val="1A1A1A"/>
          <w:sz w:val="21"/>
          <w:szCs w:val="21"/>
        </w:rPr>
        <w:t>标记为下线。</w:t>
      </w:r>
    </w:p>
    <w:p w:rsidR="00F070A0" w:rsidRDefault="00F070A0" w:rsidP="00FA61C5">
      <w:pPr>
        <w:pStyle w:val="a3"/>
        <w:numPr>
          <w:ilvl w:val="0"/>
          <w:numId w:val="456"/>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当客户端检测到与服务端断开连接后，客户端将自动选择服务端列表中的另一个服务端进行重连。客户端允许应用修改服务端列表，但修改可能导致客户端与服务端的重连。</w:t>
      </w:r>
    </w:p>
    <w:p w:rsidR="00F070A0" w:rsidRDefault="00F070A0" w:rsidP="00F070A0">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详细的，推荐阅读如下两篇文章：</w:t>
      </w:r>
    </w:p>
    <w:p w:rsidR="00F070A0" w:rsidRDefault="00167304" w:rsidP="00FA61C5">
      <w:pPr>
        <w:widowControl/>
        <w:numPr>
          <w:ilvl w:val="0"/>
          <w:numId w:val="457"/>
        </w:numPr>
        <w:shd w:val="clear" w:color="auto" w:fill="FFFFFF"/>
        <w:ind w:left="0"/>
        <w:jc w:val="left"/>
        <w:rPr>
          <w:rFonts w:ascii="Lucida Sans Unicode" w:hAnsi="Lucida Sans Unicode" w:cs="Lucida Sans Unicode"/>
          <w:color w:val="1A1A1A"/>
          <w:szCs w:val="21"/>
        </w:rPr>
      </w:pPr>
      <w:hyperlink r:id="rId386" w:tgtFrame="_blank" w:history="1">
        <w:r w:rsidR="00F070A0">
          <w:rPr>
            <w:rStyle w:val="a5"/>
            <w:rFonts w:ascii="Lucida Sans Unicode" w:hAnsi="Lucida Sans Unicode" w:cs="Lucida Sans Unicode"/>
            <w:color w:val="0088CC"/>
            <w:szCs w:val="21"/>
          </w:rPr>
          <w:t>《</w:t>
        </w:r>
        <w:r w:rsidR="00F070A0">
          <w:rPr>
            <w:rStyle w:val="a5"/>
            <w:rFonts w:ascii="Lucida Sans Unicode" w:hAnsi="Lucida Sans Unicode" w:cs="Lucida Sans Unicode"/>
            <w:color w:val="0088CC"/>
            <w:szCs w:val="21"/>
          </w:rPr>
          <w:t xml:space="preserve">ZooKeeper session </w:t>
        </w:r>
        <w:r w:rsidR="00F070A0">
          <w:rPr>
            <w:rStyle w:val="a5"/>
            <w:rFonts w:ascii="Lucida Sans Unicode" w:hAnsi="Lucida Sans Unicode" w:cs="Lucida Sans Unicode"/>
            <w:color w:val="0088CC"/>
            <w:szCs w:val="21"/>
          </w:rPr>
          <w:t>管理》</w:t>
        </w:r>
      </w:hyperlink>
    </w:p>
    <w:p w:rsidR="00F070A0" w:rsidRDefault="00167304" w:rsidP="00FA61C5">
      <w:pPr>
        <w:widowControl/>
        <w:numPr>
          <w:ilvl w:val="0"/>
          <w:numId w:val="457"/>
        </w:numPr>
        <w:shd w:val="clear" w:color="auto" w:fill="FFFFFF"/>
        <w:ind w:left="0"/>
        <w:jc w:val="left"/>
        <w:rPr>
          <w:rFonts w:ascii="Lucida Sans Unicode" w:hAnsi="Lucida Sans Unicode" w:cs="Lucida Sans Unicode"/>
          <w:color w:val="1A1A1A"/>
          <w:szCs w:val="21"/>
        </w:rPr>
      </w:pPr>
      <w:hyperlink r:id="rId387" w:tgtFrame="_blank" w:history="1">
        <w:r w:rsidR="00F070A0">
          <w:rPr>
            <w:rStyle w:val="a5"/>
            <w:rFonts w:ascii="Lucida Sans Unicode" w:hAnsi="Lucida Sans Unicode" w:cs="Lucida Sans Unicode"/>
            <w:color w:val="0088CC"/>
            <w:szCs w:val="21"/>
          </w:rPr>
          <w:t>《</w:t>
        </w:r>
        <w:r w:rsidR="00F070A0">
          <w:rPr>
            <w:rStyle w:val="a5"/>
            <w:rFonts w:ascii="Lucida Sans Unicode" w:hAnsi="Lucida Sans Unicode" w:cs="Lucida Sans Unicode"/>
            <w:color w:val="0088CC"/>
            <w:szCs w:val="21"/>
          </w:rPr>
          <w:t xml:space="preserve">ZooKeeper </w:t>
        </w:r>
        <w:r w:rsidR="00F070A0">
          <w:rPr>
            <w:rStyle w:val="a5"/>
            <w:rFonts w:ascii="Lucida Sans Unicode" w:hAnsi="Lucida Sans Unicode" w:cs="Lucida Sans Unicode"/>
            <w:color w:val="0088CC"/>
            <w:szCs w:val="21"/>
          </w:rPr>
          <w:t>技术内幕：会话》</w:t>
        </w:r>
      </w:hyperlink>
      <w:r w:rsidR="00F070A0">
        <w:rPr>
          <w:rFonts w:ascii="Lucida Sans Unicode" w:hAnsi="Lucida Sans Unicode" w:cs="Lucida Sans Unicode"/>
          <w:color w:val="1A1A1A"/>
          <w:szCs w:val="21"/>
        </w:rPr>
        <w:t> </w:t>
      </w:r>
      <w:r w:rsidR="00F070A0">
        <w:rPr>
          <w:rFonts w:ascii="Lucida Sans Unicode" w:hAnsi="Lucida Sans Unicode" w:cs="Lucida Sans Unicode"/>
          <w:color w:val="1A1A1A"/>
          <w:szCs w:val="21"/>
        </w:rPr>
        <w:t>更原理层面。</w:t>
      </w:r>
    </w:p>
    <w:p w:rsidR="00F070A0" w:rsidRPr="00E4784F" w:rsidRDefault="00F070A0" w:rsidP="00E4784F">
      <w:pPr>
        <w:widowControl/>
        <w:shd w:val="clear" w:color="auto" w:fill="FFFFFF"/>
        <w:jc w:val="left"/>
        <w:rPr>
          <w:rFonts w:ascii="宋体" w:eastAsia="宋体" w:hAnsi="宋体" w:cs="宋体"/>
          <w:kern w:val="0"/>
          <w:szCs w:val="21"/>
        </w:rPr>
      </w:pPr>
    </w:p>
    <w:p w:rsidR="006171D4" w:rsidRPr="0011160D" w:rsidRDefault="006171D4" w:rsidP="006171D4">
      <w:pPr>
        <w:widowControl/>
        <w:shd w:val="clear" w:color="auto" w:fill="FFFFFF"/>
        <w:jc w:val="left"/>
        <w:rPr>
          <w:rFonts w:ascii="宋体" w:eastAsia="宋体" w:hAnsi="宋体" w:cs="宋体"/>
          <w:kern w:val="0"/>
          <w:szCs w:val="21"/>
        </w:rPr>
      </w:pPr>
      <w:r w:rsidRPr="0011160D">
        <w:rPr>
          <w:rFonts w:ascii="Verdana" w:eastAsia="宋体" w:hAnsi="Verdana" w:cs="宋体"/>
          <w:color w:val="333333"/>
          <w:kern w:val="0"/>
          <w:szCs w:val="21"/>
          <w:shd w:val="clear" w:color="auto" w:fill="FFFFFF"/>
        </w:rPr>
        <w:t>分桶策略：将类似的会话放在同一区块中进行管理，以便于</w:t>
      </w:r>
      <w:r w:rsidRPr="0011160D">
        <w:rPr>
          <w:rFonts w:ascii="Verdana" w:eastAsia="宋体" w:hAnsi="Verdana" w:cs="宋体"/>
          <w:color w:val="333333"/>
          <w:kern w:val="0"/>
          <w:szCs w:val="21"/>
          <w:shd w:val="clear" w:color="auto" w:fill="FFFFFF"/>
        </w:rPr>
        <w:t>Zookeeper</w:t>
      </w:r>
      <w:r w:rsidRPr="0011160D">
        <w:rPr>
          <w:rFonts w:ascii="Verdana" w:eastAsia="宋体" w:hAnsi="Verdana" w:cs="宋体"/>
          <w:color w:val="333333"/>
          <w:kern w:val="0"/>
          <w:szCs w:val="21"/>
          <w:shd w:val="clear" w:color="auto" w:fill="FFFFFF"/>
        </w:rPr>
        <w:t>对会话进行不同区块的隔离处理以及同一区块的统一处理。</w:t>
      </w:r>
    </w:p>
    <w:p w:rsidR="006171D4" w:rsidRPr="0011160D" w:rsidRDefault="006171D4" w:rsidP="006171D4">
      <w:pPr>
        <w:widowControl/>
        <w:shd w:val="clear" w:color="auto" w:fill="FFFFFF"/>
        <w:jc w:val="left"/>
        <w:rPr>
          <w:rFonts w:ascii="宋体" w:eastAsia="宋体" w:hAnsi="宋体" w:cs="宋体"/>
          <w:kern w:val="0"/>
          <w:szCs w:val="21"/>
        </w:rPr>
      </w:pPr>
      <w:r w:rsidRPr="0011160D">
        <w:rPr>
          <w:rFonts w:ascii="Verdana" w:eastAsia="宋体" w:hAnsi="Verdana" w:cs="宋体"/>
          <w:color w:val="333333"/>
          <w:kern w:val="0"/>
          <w:szCs w:val="21"/>
          <w:shd w:val="clear" w:color="auto" w:fill="FFFFFF"/>
        </w:rPr>
        <w:t>分配原则：每个会话的</w:t>
      </w:r>
      <w:r w:rsidRPr="0011160D">
        <w:rPr>
          <w:rFonts w:ascii="Verdana" w:eastAsia="宋体" w:hAnsi="Verdana" w:cs="宋体"/>
          <w:color w:val="333333"/>
          <w:kern w:val="0"/>
          <w:szCs w:val="21"/>
          <w:shd w:val="clear" w:color="auto" w:fill="FFFFFF"/>
        </w:rPr>
        <w:t>“</w:t>
      </w:r>
      <w:r w:rsidRPr="0011160D">
        <w:rPr>
          <w:rFonts w:ascii="Verdana" w:eastAsia="宋体" w:hAnsi="Verdana" w:cs="宋体"/>
          <w:color w:val="333333"/>
          <w:kern w:val="0"/>
          <w:szCs w:val="21"/>
          <w:shd w:val="clear" w:color="auto" w:fill="FFFFFF"/>
        </w:rPr>
        <w:t>下次超时时间点</w:t>
      </w:r>
      <w:r w:rsidRPr="0011160D">
        <w:rPr>
          <w:rFonts w:ascii="Verdana" w:eastAsia="宋体" w:hAnsi="Verdana" w:cs="宋体"/>
          <w:color w:val="333333"/>
          <w:kern w:val="0"/>
          <w:szCs w:val="21"/>
          <w:shd w:val="clear" w:color="auto" w:fill="FFFFFF"/>
        </w:rPr>
        <w:t>”</w:t>
      </w:r>
      <w:r w:rsidRPr="0011160D">
        <w:rPr>
          <w:rFonts w:ascii="Verdana" w:eastAsia="宋体" w:hAnsi="Verdana" w:cs="宋体"/>
          <w:color w:val="333333"/>
          <w:kern w:val="0"/>
          <w:szCs w:val="21"/>
          <w:shd w:val="clear" w:color="auto" w:fill="FFFFFF"/>
        </w:rPr>
        <w:t>（</w:t>
      </w:r>
      <w:r w:rsidRPr="0011160D">
        <w:rPr>
          <w:rFonts w:ascii="Verdana" w:eastAsia="宋体" w:hAnsi="Verdana" w:cs="宋体"/>
          <w:color w:val="333333"/>
          <w:kern w:val="0"/>
          <w:szCs w:val="21"/>
          <w:shd w:val="clear" w:color="auto" w:fill="FFFFFF"/>
        </w:rPr>
        <w:t>ExpirationTime</w:t>
      </w:r>
      <w:r w:rsidRPr="0011160D">
        <w:rPr>
          <w:rFonts w:ascii="Verdana" w:eastAsia="宋体" w:hAnsi="Verdana" w:cs="宋体"/>
          <w:color w:val="333333"/>
          <w:kern w:val="0"/>
          <w:szCs w:val="21"/>
          <w:shd w:val="clear" w:color="auto" w:fill="FFFFFF"/>
        </w:rPr>
        <w:t>）</w:t>
      </w:r>
    </w:p>
    <w:p w:rsidR="006171D4" w:rsidRPr="0011160D" w:rsidRDefault="006171D4" w:rsidP="006171D4">
      <w:pPr>
        <w:widowControl/>
        <w:shd w:val="clear" w:color="auto" w:fill="FFFFFF"/>
        <w:jc w:val="left"/>
        <w:rPr>
          <w:rFonts w:ascii="宋体" w:eastAsia="宋体" w:hAnsi="宋体" w:cs="宋体"/>
          <w:kern w:val="0"/>
          <w:szCs w:val="21"/>
        </w:rPr>
      </w:pPr>
      <w:r w:rsidRPr="0011160D">
        <w:rPr>
          <w:rFonts w:ascii="Verdana" w:eastAsia="宋体" w:hAnsi="Verdana" w:cs="宋体"/>
          <w:color w:val="333333"/>
          <w:kern w:val="0"/>
          <w:szCs w:val="21"/>
          <w:shd w:val="clear" w:color="auto" w:fill="FFFFFF"/>
        </w:rPr>
        <w:t>计算公式：</w:t>
      </w:r>
    </w:p>
    <w:p w:rsidR="006171D4" w:rsidRPr="0011160D" w:rsidRDefault="006171D4" w:rsidP="006171D4">
      <w:pPr>
        <w:widowControl/>
        <w:shd w:val="clear" w:color="auto" w:fill="FFFFFF"/>
        <w:jc w:val="left"/>
        <w:textAlignment w:val="center"/>
        <w:rPr>
          <w:rFonts w:ascii="宋体" w:eastAsia="宋体" w:hAnsi="宋体" w:cs="宋体"/>
          <w:kern w:val="0"/>
          <w:szCs w:val="21"/>
        </w:rPr>
      </w:pPr>
      <w:r w:rsidRPr="0011160D">
        <w:rPr>
          <w:rFonts w:ascii="Courier New" w:eastAsia="宋体" w:hAnsi="Courier New" w:cs="Courier New"/>
          <w:color w:val="FF0000"/>
          <w:kern w:val="0"/>
          <w:sz w:val="18"/>
          <w:szCs w:val="18"/>
        </w:rPr>
        <w:t>ExpirationTime_</w:t>
      </w:r>
      <w:r w:rsidRPr="0011160D">
        <w:rPr>
          <w:rFonts w:ascii="宋体" w:eastAsia="宋体" w:hAnsi="宋体" w:cs="宋体"/>
          <w:kern w:val="0"/>
          <w:szCs w:val="21"/>
        </w:rPr>
        <w:t xml:space="preserve"> </w:t>
      </w:r>
      <w:r w:rsidRPr="0011160D">
        <w:rPr>
          <w:rFonts w:ascii="Courier New" w:eastAsia="宋体" w:hAnsi="Courier New" w:cs="Courier New"/>
          <w:color w:val="000000"/>
          <w:kern w:val="0"/>
          <w:sz w:val="18"/>
          <w:szCs w:val="18"/>
        </w:rPr>
        <w:t>= currentTime + sessionTimeout</w:t>
      </w:r>
    </w:p>
    <w:p w:rsidR="004E0939" w:rsidRDefault="006171D4" w:rsidP="004E0939">
      <w:pPr>
        <w:widowControl/>
        <w:shd w:val="clear" w:color="auto" w:fill="FFFFFF"/>
        <w:jc w:val="left"/>
        <w:textAlignment w:val="center"/>
        <w:rPr>
          <w:rFonts w:ascii="宋体" w:eastAsia="宋体" w:hAnsi="宋体" w:cs="宋体"/>
          <w:kern w:val="0"/>
          <w:szCs w:val="21"/>
        </w:rPr>
      </w:pPr>
      <w:r w:rsidRPr="0011160D">
        <w:rPr>
          <w:rFonts w:ascii="Courier New" w:eastAsia="宋体" w:hAnsi="Courier New" w:cs="Courier New"/>
          <w:color w:val="FF0000"/>
          <w:kern w:val="0"/>
          <w:sz w:val="18"/>
          <w:szCs w:val="18"/>
        </w:rPr>
        <w:t>ExpirationTime</w:t>
      </w:r>
      <w:r w:rsidRPr="0011160D">
        <w:rPr>
          <w:rFonts w:ascii="宋体" w:eastAsia="宋体" w:hAnsi="宋体" w:cs="宋体"/>
          <w:kern w:val="0"/>
          <w:szCs w:val="21"/>
        </w:rPr>
        <w:t xml:space="preserve"> </w:t>
      </w:r>
      <w:r w:rsidRPr="0011160D">
        <w:rPr>
          <w:rFonts w:ascii="Courier New" w:eastAsia="宋体" w:hAnsi="Courier New" w:cs="Courier New"/>
          <w:color w:val="000000"/>
          <w:kern w:val="0"/>
          <w:sz w:val="18"/>
          <w:szCs w:val="18"/>
        </w:rPr>
        <w:t>= (ExpirationTime_ / ExpirationInrerval +</w:t>
      </w:r>
      <w:r w:rsidRPr="0011160D">
        <w:rPr>
          <w:rFonts w:ascii="宋体" w:eastAsia="宋体" w:hAnsi="宋体" w:cs="宋体"/>
          <w:kern w:val="0"/>
          <w:szCs w:val="21"/>
        </w:rPr>
        <w:t xml:space="preserve"> </w:t>
      </w:r>
      <w:r w:rsidRPr="0011160D">
        <w:rPr>
          <w:rFonts w:ascii="Courier New" w:eastAsia="宋体" w:hAnsi="Courier New" w:cs="Courier New"/>
          <w:color w:val="000000"/>
          <w:kern w:val="0"/>
          <w:sz w:val="18"/>
          <w:szCs w:val="18"/>
        </w:rPr>
        <w:t xml:space="preserve">1) * ExpirationInterval , ExpirationInterval </w:t>
      </w:r>
      <w:r w:rsidRPr="0011160D">
        <w:rPr>
          <w:rFonts w:ascii="Courier New" w:eastAsia="宋体" w:hAnsi="Courier New" w:cs="Courier New"/>
          <w:color w:val="000000"/>
          <w:kern w:val="0"/>
          <w:sz w:val="18"/>
          <w:szCs w:val="18"/>
        </w:rPr>
        <w:t>是指</w:t>
      </w:r>
      <w:r w:rsidRPr="0011160D">
        <w:rPr>
          <w:rFonts w:ascii="Courier New" w:eastAsia="宋体" w:hAnsi="Courier New" w:cs="Courier New"/>
          <w:color w:val="000000"/>
          <w:kern w:val="0"/>
          <w:sz w:val="18"/>
          <w:szCs w:val="18"/>
        </w:rPr>
        <w:t xml:space="preserve"> Zookeeper </w:t>
      </w:r>
      <w:r w:rsidRPr="0011160D">
        <w:rPr>
          <w:rFonts w:ascii="Courier New" w:eastAsia="宋体" w:hAnsi="Courier New" w:cs="Courier New"/>
          <w:color w:val="000000"/>
          <w:kern w:val="0"/>
          <w:sz w:val="18"/>
          <w:szCs w:val="18"/>
        </w:rPr>
        <w:t>会话超时检查时间间隔，默认</w:t>
      </w:r>
      <w:r w:rsidRPr="0011160D">
        <w:rPr>
          <w:rFonts w:ascii="Courier New" w:eastAsia="宋体" w:hAnsi="Courier New" w:cs="Courier New"/>
          <w:color w:val="000000"/>
          <w:kern w:val="0"/>
          <w:sz w:val="18"/>
          <w:szCs w:val="18"/>
        </w:rPr>
        <w:t xml:space="preserve"> tickTime</w:t>
      </w:r>
    </w:p>
    <w:p w:rsidR="004E0939" w:rsidRDefault="004E0939" w:rsidP="004E0939">
      <w:pPr>
        <w:pStyle w:val="2"/>
      </w:pPr>
      <w:r>
        <w:rPr>
          <w:rFonts w:ascii="宋体" w:eastAsia="宋体" w:hAnsi="宋体" w:cs="宋体" w:hint="eastAsia"/>
          <w:kern w:val="0"/>
          <w:szCs w:val="21"/>
        </w:rPr>
        <w:t>10</w:t>
      </w:r>
      <w:r>
        <w:rPr>
          <w:rFonts w:ascii="宋体" w:eastAsia="宋体" w:hAnsi="宋体" w:cs="宋体"/>
          <w:kern w:val="0"/>
          <w:szCs w:val="21"/>
        </w:rPr>
        <w:t>.</w:t>
      </w:r>
      <w:r w:rsidRPr="004E0939">
        <w:t xml:space="preserve"> </w:t>
      </w:r>
      <w:r>
        <w:t>Zookeeper 的部署方式？</w:t>
      </w:r>
    </w:p>
    <w:p w:rsidR="004E0939" w:rsidRDefault="004E0939" w:rsidP="004E093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Zookeeper </w:t>
      </w:r>
      <w:r>
        <w:rPr>
          <w:rFonts w:ascii="Lucida Sans Unicode" w:hAnsi="Lucida Sans Unicode" w:cs="Lucida Sans Unicode"/>
          <w:color w:val="1A1A1A"/>
        </w:rPr>
        <w:t>有两种部署方式：</w:t>
      </w:r>
    </w:p>
    <w:p w:rsidR="004E0939" w:rsidRDefault="004E0939" w:rsidP="00FA61C5">
      <w:pPr>
        <w:widowControl/>
        <w:numPr>
          <w:ilvl w:val="0"/>
          <w:numId w:val="45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1</w:t>
      </w:r>
      <w:r>
        <w:rPr>
          <w:rFonts w:ascii="Lucida Sans Unicode" w:hAnsi="Lucida Sans Unicode" w:cs="Lucida Sans Unicode"/>
          <w:color w:val="1A1A1A"/>
          <w:szCs w:val="21"/>
        </w:rPr>
        <w:t>、单机</w:t>
      </w:r>
    </w:p>
    <w:p w:rsidR="004E0939" w:rsidRDefault="004E0939" w:rsidP="00FA61C5">
      <w:pPr>
        <w:widowControl/>
        <w:numPr>
          <w:ilvl w:val="0"/>
          <w:numId w:val="45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2</w:t>
      </w:r>
      <w:r>
        <w:rPr>
          <w:rFonts w:ascii="Lucida Sans Unicode" w:hAnsi="Lucida Sans Unicode" w:cs="Lucida Sans Unicode"/>
          <w:color w:val="1A1A1A"/>
          <w:szCs w:val="21"/>
        </w:rPr>
        <w:t>、集群</w:t>
      </w:r>
    </w:p>
    <w:p w:rsidR="004E0939" w:rsidRDefault="004E0939" w:rsidP="004E0939">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 xml:space="preserve">Zookeeper </w:t>
      </w:r>
      <w:r>
        <w:rPr>
          <w:rFonts w:ascii="Lucida Sans Unicode" w:hAnsi="Lucida Sans Unicode" w:cs="Lucida Sans Unicode"/>
          <w:color w:val="1A1A1A"/>
        </w:rPr>
        <w:t>集群，是一个由多个</w:t>
      </w:r>
      <w:r>
        <w:rPr>
          <w:rFonts w:ascii="Lucida Sans Unicode" w:hAnsi="Lucida Sans Unicode" w:cs="Lucida Sans Unicode"/>
          <w:color w:val="1A1A1A"/>
        </w:rPr>
        <w:t xml:space="preserve"> Server </w:t>
      </w:r>
      <w:r>
        <w:rPr>
          <w:rFonts w:ascii="Lucida Sans Unicode" w:hAnsi="Lucida Sans Unicode" w:cs="Lucida Sans Unicode"/>
          <w:color w:val="1A1A1A"/>
        </w:rPr>
        <w:t>组成，一个</w:t>
      </w:r>
      <w:r>
        <w:rPr>
          <w:rFonts w:ascii="Lucida Sans Unicode" w:hAnsi="Lucida Sans Unicode" w:cs="Lucida Sans Unicode"/>
          <w:color w:val="1A1A1A"/>
        </w:rPr>
        <w:t xml:space="preserve"> Leader</w:t>
      </w:r>
      <w:r>
        <w:rPr>
          <w:rFonts w:ascii="Lucida Sans Unicode" w:hAnsi="Lucida Sans Unicode" w:cs="Lucida Sans Unicode"/>
          <w:color w:val="1A1A1A"/>
        </w:rPr>
        <w:t>，多个</w:t>
      </w:r>
      <w:r>
        <w:rPr>
          <w:rFonts w:ascii="Lucida Sans Unicode" w:hAnsi="Lucida Sans Unicode" w:cs="Lucida Sans Unicode"/>
          <w:color w:val="1A1A1A"/>
        </w:rPr>
        <w:t xml:space="preserve"> Follower</w:t>
      </w:r>
      <w:r>
        <w:rPr>
          <w:rFonts w:ascii="Lucida Sans Unicode" w:hAnsi="Lucida Sans Unicode" w:cs="Lucida Sans Unicode"/>
          <w:color w:val="1A1A1A"/>
        </w:rPr>
        <w:t>。（这个不同于我们常见的</w:t>
      </w:r>
      <w:r>
        <w:rPr>
          <w:rFonts w:ascii="Lucida Sans Unicode" w:hAnsi="Lucida Sans Unicode" w:cs="Lucida Sans Unicode"/>
          <w:color w:val="1A1A1A"/>
        </w:rPr>
        <w:t xml:space="preserve"> Master/Slave </w:t>
      </w:r>
      <w:r>
        <w:rPr>
          <w:rFonts w:ascii="Lucida Sans Unicode" w:hAnsi="Lucida Sans Unicode" w:cs="Lucida Sans Unicode"/>
          <w:color w:val="1A1A1A"/>
        </w:rPr>
        <w:t>模式）</w:t>
      </w:r>
      <w:r>
        <w:rPr>
          <w:rFonts w:ascii="Lucida Sans Unicode" w:hAnsi="Lucida Sans Unicode" w:cs="Lucida Sans Unicode"/>
          <w:color w:val="1A1A1A"/>
        </w:rPr>
        <w:t xml:space="preserve">Leader </w:t>
      </w:r>
      <w:r>
        <w:rPr>
          <w:rFonts w:ascii="Lucida Sans Unicode" w:hAnsi="Lucida Sans Unicode" w:cs="Lucida Sans Unicode"/>
          <w:color w:val="1A1A1A"/>
        </w:rPr>
        <w:t>为客户端服务器提供读写服务，除了</w:t>
      </w:r>
      <w:r>
        <w:rPr>
          <w:rFonts w:ascii="Lucida Sans Unicode" w:hAnsi="Lucida Sans Unicode" w:cs="Lucida Sans Unicode"/>
          <w:color w:val="1A1A1A"/>
        </w:rPr>
        <w:t xml:space="preserve"> Leader </w:t>
      </w:r>
      <w:r>
        <w:rPr>
          <w:rFonts w:ascii="Lucida Sans Unicode" w:hAnsi="Lucida Sans Unicode" w:cs="Lucida Sans Unicode"/>
          <w:color w:val="1A1A1A"/>
        </w:rPr>
        <w:t>外其他的机器只能提供读服务。</w:t>
      </w:r>
    </w:p>
    <w:p w:rsidR="004E0939" w:rsidRDefault="004E0939" w:rsidP="004E0939">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每个</w:t>
      </w:r>
      <w:r>
        <w:rPr>
          <w:rFonts w:ascii="Lucida Sans Unicode" w:hAnsi="Lucida Sans Unicode" w:cs="Lucida Sans Unicode"/>
          <w:color w:val="1A1A1A"/>
        </w:rPr>
        <w:t xml:space="preserve"> Server </w:t>
      </w:r>
      <w:r>
        <w:rPr>
          <w:rFonts w:ascii="Lucida Sans Unicode" w:hAnsi="Lucida Sans Unicode" w:cs="Lucida Sans Unicode"/>
          <w:color w:val="1A1A1A"/>
        </w:rPr>
        <w:t>保存一份数据副本全数据一致，分布式读</w:t>
      </w:r>
      <w:r>
        <w:rPr>
          <w:rFonts w:ascii="Lucida Sans Unicode" w:hAnsi="Lucida Sans Unicode" w:cs="Lucida Sans Unicode"/>
          <w:color w:val="1A1A1A"/>
        </w:rPr>
        <w:t xml:space="preserve"> Follower </w:t>
      </w:r>
      <w:r>
        <w:rPr>
          <w:rFonts w:ascii="Lucida Sans Unicode" w:hAnsi="Lucida Sans Unicode" w:cs="Lucida Sans Unicode"/>
          <w:color w:val="1A1A1A"/>
        </w:rPr>
        <w:t>，写由</w:t>
      </w:r>
      <w:r>
        <w:rPr>
          <w:rFonts w:ascii="Lucida Sans Unicode" w:hAnsi="Lucida Sans Unicode" w:cs="Lucida Sans Unicode"/>
          <w:color w:val="1A1A1A"/>
        </w:rPr>
        <w:t xml:space="preserve"> Leader </w:t>
      </w:r>
      <w:r>
        <w:rPr>
          <w:rFonts w:ascii="Lucida Sans Unicode" w:hAnsi="Lucida Sans Unicode" w:cs="Lucida Sans Unicode"/>
          <w:color w:val="1A1A1A"/>
        </w:rPr>
        <w:t>实施更新请求转发，由</w:t>
      </w:r>
      <w:r>
        <w:rPr>
          <w:rFonts w:ascii="Lucida Sans Unicode" w:hAnsi="Lucida Sans Unicode" w:cs="Lucida Sans Unicode"/>
          <w:color w:val="1A1A1A"/>
        </w:rPr>
        <w:t xml:space="preserve"> Leader </w:t>
      </w:r>
      <w:r>
        <w:rPr>
          <w:rFonts w:ascii="Lucida Sans Unicode" w:hAnsi="Lucida Sans Unicode" w:cs="Lucida Sans Unicode"/>
          <w:color w:val="1A1A1A"/>
        </w:rPr>
        <w:t>实施更新请求顺序进行，来自同一个</w:t>
      </w:r>
      <w:r>
        <w:rPr>
          <w:rFonts w:ascii="Lucida Sans Unicode" w:hAnsi="Lucida Sans Unicode" w:cs="Lucida Sans Unicode"/>
          <w:color w:val="1A1A1A"/>
        </w:rPr>
        <w:t xml:space="preserve"> Client </w:t>
      </w:r>
      <w:r>
        <w:rPr>
          <w:rFonts w:ascii="Lucida Sans Unicode" w:hAnsi="Lucida Sans Unicode" w:cs="Lucida Sans Unicode"/>
          <w:color w:val="1A1A1A"/>
        </w:rPr>
        <w:t>的更新请求按其发送顺序依次执行数据更新原子性，一次数据更新要么成功，要么失败。</w:t>
      </w:r>
    </w:p>
    <w:p w:rsidR="004E0939" w:rsidRDefault="004E0939" w:rsidP="004E0939">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全局唯一数据视图，</w:t>
      </w:r>
      <w:r>
        <w:rPr>
          <w:rFonts w:ascii="Lucida Sans Unicode" w:hAnsi="Lucida Sans Unicode" w:cs="Lucida Sans Unicode"/>
          <w:color w:val="1A1A1A"/>
        </w:rPr>
        <w:t xml:space="preserve">Client </w:t>
      </w:r>
      <w:r>
        <w:rPr>
          <w:rFonts w:ascii="Lucida Sans Unicode" w:hAnsi="Lucida Sans Unicode" w:cs="Lucida Sans Unicode"/>
          <w:color w:val="1A1A1A"/>
        </w:rPr>
        <w:t>无论连接到哪个</w:t>
      </w:r>
      <w:r>
        <w:rPr>
          <w:rFonts w:ascii="Lucida Sans Unicode" w:hAnsi="Lucida Sans Unicode" w:cs="Lucida Sans Unicode"/>
          <w:color w:val="1A1A1A"/>
        </w:rPr>
        <w:t xml:space="preserve"> Server</w:t>
      </w:r>
      <w:r>
        <w:rPr>
          <w:rFonts w:ascii="Lucida Sans Unicode" w:hAnsi="Lucida Sans Unicode" w:cs="Lucida Sans Unicode"/>
          <w:color w:val="1A1A1A"/>
        </w:rPr>
        <w:t>，数据视图都是一致的实时性，在一定事件范围内，</w:t>
      </w:r>
      <w:r>
        <w:rPr>
          <w:rFonts w:ascii="Lucida Sans Unicode" w:hAnsi="Lucida Sans Unicode" w:cs="Lucida Sans Unicode"/>
          <w:color w:val="1A1A1A"/>
        </w:rPr>
        <w:t xml:space="preserve">Client </w:t>
      </w:r>
      <w:r>
        <w:rPr>
          <w:rFonts w:ascii="Lucida Sans Unicode" w:hAnsi="Lucida Sans Unicode" w:cs="Lucida Sans Unicode"/>
          <w:color w:val="1A1A1A"/>
        </w:rPr>
        <w:t>能读到最新数据。</w:t>
      </w:r>
    </w:p>
    <w:p w:rsidR="004E0939" w:rsidRDefault="004E0939" w:rsidP="004E0939">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noProof/>
          <w:color w:val="1A1A1A"/>
        </w:rPr>
        <w:drawing>
          <wp:inline distT="0" distB="0" distL="0" distR="0">
            <wp:extent cx="5715000" cy="1762125"/>
            <wp:effectExtent l="0" t="0" r="0" b="9525"/>
            <wp:docPr id="119" name="图片 119" descr="Zookeeper 集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Zookeeper 集群"/>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715000" cy="1762125"/>
                    </a:xfrm>
                    <a:prstGeom prst="rect">
                      <a:avLst/>
                    </a:prstGeom>
                    <a:noFill/>
                    <a:ln>
                      <a:noFill/>
                    </a:ln>
                  </pic:spPr>
                </pic:pic>
              </a:graphicData>
            </a:graphic>
          </wp:inline>
        </w:drawing>
      </w:r>
    </w:p>
    <w:p w:rsidR="004E0939" w:rsidRDefault="004E0939" w:rsidP="004E093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一般来说，测试环境部署单机，而生产环境必须必须必须部署集群。</w:t>
      </w:r>
    </w:p>
    <w:p w:rsidR="004E0939" w:rsidRPr="004E0939" w:rsidRDefault="004E0939" w:rsidP="004E0939">
      <w:pPr>
        <w:pStyle w:val="3"/>
      </w:pPr>
      <w:r w:rsidRPr="0011160D">
        <w:rPr>
          <w:rFonts w:ascii="宋体" w:eastAsia="宋体" w:hAnsi="宋体" w:cs="宋体"/>
          <w:kern w:val="0"/>
          <w:szCs w:val="21"/>
        </w:rPr>
        <w:t xml:space="preserve"> </w:t>
      </w:r>
      <w:r w:rsidRPr="004E0939">
        <w:t>集群中的机器角色有哪些？</w:t>
      </w:r>
    </w:p>
    <w:p w:rsidR="004E0939" w:rsidRPr="004E0939" w:rsidRDefault="004E0939" w:rsidP="004E093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4E0939">
        <w:rPr>
          <w:rFonts w:ascii="Lucida Sans Unicode" w:eastAsia="宋体" w:hAnsi="Lucida Sans Unicode" w:cs="Lucida Sans Unicode"/>
          <w:color w:val="1A1A1A"/>
          <w:kern w:val="0"/>
          <w:sz w:val="24"/>
          <w:szCs w:val="24"/>
        </w:rPr>
        <w:t>集群中一共有三种角色：</w:t>
      </w:r>
    </w:p>
    <w:p w:rsidR="004E0939" w:rsidRPr="004E0939" w:rsidRDefault="004E0939" w:rsidP="00FA61C5">
      <w:pPr>
        <w:widowControl/>
        <w:numPr>
          <w:ilvl w:val="0"/>
          <w:numId w:val="459"/>
        </w:numPr>
        <w:shd w:val="clear" w:color="auto" w:fill="FFFFFF"/>
        <w:spacing w:before="150" w:after="420"/>
        <w:ind w:left="0"/>
        <w:jc w:val="left"/>
        <w:rPr>
          <w:rFonts w:ascii="Lucida Sans Unicode" w:eastAsia="宋体" w:hAnsi="Lucida Sans Unicode" w:cs="Lucida Sans Unicode"/>
          <w:color w:val="1A1A1A"/>
          <w:kern w:val="0"/>
          <w:szCs w:val="21"/>
        </w:rPr>
      </w:pPr>
      <w:r w:rsidRPr="004E0939">
        <w:rPr>
          <w:rFonts w:ascii="Lucida Sans Unicode" w:eastAsia="宋体" w:hAnsi="Lucida Sans Unicode" w:cs="Lucida Sans Unicode"/>
          <w:color w:val="1A1A1A"/>
          <w:kern w:val="0"/>
          <w:szCs w:val="21"/>
        </w:rPr>
        <w:t>1</w:t>
      </w:r>
      <w:r w:rsidRPr="004E0939">
        <w:rPr>
          <w:rFonts w:ascii="Lucida Sans Unicode" w:eastAsia="宋体" w:hAnsi="Lucida Sans Unicode" w:cs="Lucida Sans Unicode"/>
          <w:color w:val="1A1A1A"/>
          <w:kern w:val="0"/>
          <w:szCs w:val="21"/>
        </w:rPr>
        <w:t>、</w:t>
      </w:r>
      <w:r w:rsidRPr="004E0939">
        <w:rPr>
          <w:rFonts w:ascii="Lucida Sans Unicode" w:eastAsia="宋体" w:hAnsi="Lucida Sans Unicode" w:cs="Lucida Sans Unicode"/>
          <w:color w:val="1A1A1A"/>
          <w:kern w:val="0"/>
          <w:szCs w:val="21"/>
        </w:rPr>
        <w:t>Leader</w:t>
      </w:r>
    </w:p>
    <w:p w:rsidR="004E0939" w:rsidRPr="004E0939" w:rsidRDefault="004E0939" w:rsidP="00FA61C5">
      <w:pPr>
        <w:widowControl/>
        <w:numPr>
          <w:ilvl w:val="1"/>
          <w:numId w:val="459"/>
        </w:numPr>
        <w:shd w:val="clear" w:color="auto" w:fill="F6F6F6"/>
        <w:ind w:left="825"/>
        <w:jc w:val="left"/>
        <w:rPr>
          <w:rFonts w:ascii="Lucida Sans Unicode" w:eastAsia="宋体" w:hAnsi="Lucida Sans Unicode" w:cs="Lucida Sans Unicode"/>
          <w:color w:val="1A1A1A"/>
          <w:kern w:val="0"/>
          <w:szCs w:val="21"/>
        </w:rPr>
      </w:pPr>
      <w:r w:rsidRPr="004E0939">
        <w:rPr>
          <w:rFonts w:ascii="Lucida Sans Unicode" w:eastAsia="宋体" w:hAnsi="Lucida Sans Unicode" w:cs="Lucida Sans Unicode"/>
          <w:color w:val="1A1A1A"/>
          <w:kern w:val="0"/>
          <w:szCs w:val="21"/>
        </w:rPr>
        <w:t>事务请求的唯一调度和处理者，保证集群事务处理的顺序性。</w:t>
      </w:r>
    </w:p>
    <w:p w:rsidR="004E0939" w:rsidRPr="004E0939" w:rsidRDefault="004E0939" w:rsidP="00FA61C5">
      <w:pPr>
        <w:widowControl/>
        <w:numPr>
          <w:ilvl w:val="1"/>
          <w:numId w:val="459"/>
        </w:numPr>
        <w:shd w:val="clear" w:color="auto" w:fill="F6F6F6"/>
        <w:ind w:left="825"/>
        <w:jc w:val="left"/>
        <w:rPr>
          <w:rFonts w:ascii="Lucida Sans Unicode" w:eastAsia="宋体" w:hAnsi="Lucida Sans Unicode" w:cs="Lucida Sans Unicode"/>
          <w:color w:val="1A1A1A"/>
          <w:kern w:val="0"/>
          <w:szCs w:val="21"/>
        </w:rPr>
      </w:pPr>
      <w:r w:rsidRPr="004E0939">
        <w:rPr>
          <w:rFonts w:ascii="Lucida Sans Unicode" w:eastAsia="宋体" w:hAnsi="Lucida Sans Unicode" w:cs="Lucida Sans Unicode"/>
          <w:color w:val="1A1A1A"/>
          <w:kern w:val="0"/>
          <w:szCs w:val="21"/>
        </w:rPr>
        <w:t>集群内部各服务的调度者。</w:t>
      </w:r>
    </w:p>
    <w:p w:rsidR="004E0939" w:rsidRPr="004E0939" w:rsidRDefault="004E0939" w:rsidP="00FA61C5">
      <w:pPr>
        <w:widowControl/>
        <w:numPr>
          <w:ilvl w:val="0"/>
          <w:numId w:val="459"/>
        </w:numPr>
        <w:shd w:val="clear" w:color="auto" w:fill="FFFFFF"/>
        <w:spacing w:before="150" w:after="420"/>
        <w:ind w:left="0"/>
        <w:jc w:val="left"/>
        <w:rPr>
          <w:rFonts w:ascii="Lucida Sans Unicode" w:eastAsia="宋体" w:hAnsi="Lucida Sans Unicode" w:cs="Lucida Sans Unicode"/>
          <w:color w:val="1A1A1A"/>
          <w:kern w:val="0"/>
          <w:szCs w:val="21"/>
        </w:rPr>
      </w:pPr>
      <w:r w:rsidRPr="004E0939">
        <w:rPr>
          <w:rFonts w:ascii="Lucida Sans Unicode" w:eastAsia="宋体" w:hAnsi="Lucida Sans Unicode" w:cs="Lucida Sans Unicode"/>
          <w:color w:val="1A1A1A"/>
          <w:kern w:val="0"/>
          <w:szCs w:val="21"/>
        </w:rPr>
        <w:t>2</w:t>
      </w:r>
      <w:r w:rsidRPr="004E0939">
        <w:rPr>
          <w:rFonts w:ascii="Lucida Sans Unicode" w:eastAsia="宋体" w:hAnsi="Lucida Sans Unicode" w:cs="Lucida Sans Unicode"/>
          <w:color w:val="1A1A1A"/>
          <w:kern w:val="0"/>
          <w:szCs w:val="21"/>
        </w:rPr>
        <w:t>、</w:t>
      </w:r>
      <w:r w:rsidRPr="004E0939">
        <w:rPr>
          <w:rFonts w:ascii="Lucida Sans Unicode" w:eastAsia="宋体" w:hAnsi="Lucida Sans Unicode" w:cs="Lucida Sans Unicode"/>
          <w:color w:val="1A1A1A"/>
          <w:kern w:val="0"/>
          <w:szCs w:val="21"/>
        </w:rPr>
        <w:t>Follower</w:t>
      </w:r>
    </w:p>
    <w:p w:rsidR="004E0939" w:rsidRPr="004E0939" w:rsidRDefault="004E0939" w:rsidP="00FA61C5">
      <w:pPr>
        <w:widowControl/>
        <w:numPr>
          <w:ilvl w:val="1"/>
          <w:numId w:val="459"/>
        </w:numPr>
        <w:shd w:val="clear" w:color="auto" w:fill="F6F6F6"/>
        <w:ind w:left="825"/>
        <w:jc w:val="left"/>
        <w:rPr>
          <w:rFonts w:ascii="Lucida Sans Unicode" w:eastAsia="宋体" w:hAnsi="Lucida Sans Unicode" w:cs="Lucida Sans Unicode"/>
          <w:color w:val="1A1A1A"/>
          <w:kern w:val="0"/>
          <w:szCs w:val="21"/>
        </w:rPr>
      </w:pPr>
      <w:r w:rsidRPr="004E0939">
        <w:rPr>
          <w:rFonts w:ascii="Lucida Sans Unicode" w:eastAsia="宋体" w:hAnsi="Lucida Sans Unicode" w:cs="Lucida Sans Unicode"/>
          <w:color w:val="1A1A1A"/>
          <w:kern w:val="0"/>
          <w:szCs w:val="21"/>
        </w:rPr>
        <w:t>处理客户端的非事务请求，转发事务请求给</w:t>
      </w:r>
      <w:r w:rsidRPr="004E0939">
        <w:rPr>
          <w:rFonts w:ascii="Lucida Sans Unicode" w:eastAsia="宋体" w:hAnsi="Lucida Sans Unicode" w:cs="Lucida Sans Unicode"/>
          <w:color w:val="1A1A1A"/>
          <w:kern w:val="0"/>
          <w:szCs w:val="21"/>
        </w:rPr>
        <w:t xml:space="preserve"> Leader </w:t>
      </w:r>
      <w:r w:rsidRPr="004E0939">
        <w:rPr>
          <w:rFonts w:ascii="Lucida Sans Unicode" w:eastAsia="宋体" w:hAnsi="Lucida Sans Unicode" w:cs="Lucida Sans Unicode"/>
          <w:color w:val="1A1A1A"/>
          <w:kern w:val="0"/>
          <w:szCs w:val="21"/>
        </w:rPr>
        <w:t>服务器。</w:t>
      </w:r>
    </w:p>
    <w:p w:rsidR="004E0939" w:rsidRPr="004E0939" w:rsidRDefault="004E0939" w:rsidP="00FA61C5">
      <w:pPr>
        <w:widowControl/>
        <w:numPr>
          <w:ilvl w:val="1"/>
          <w:numId w:val="459"/>
        </w:numPr>
        <w:shd w:val="clear" w:color="auto" w:fill="F6F6F6"/>
        <w:ind w:left="825"/>
        <w:jc w:val="left"/>
        <w:rPr>
          <w:rFonts w:ascii="Lucida Sans Unicode" w:eastAsia="宋体" w:hAnsi="Lucida Sans Unicode" w:cs="Lucida Sans Unicode"/>
          <w:color w:val="1A1A1A"/>
          <w:kern w:val="0"/>
          <w:szCs w:val="21"/>
        </w:rPr>
      </w:pPr>
      <w:r w:rsidRPr="004E0939">
        <w:rPr>
          <w:rFonts w:ascii="Lucida Sans Unicode" w:eastAsia="宋体" w:hAnsi="Lucida Sans Unicode" w:cs="Lucida Sans Unicode"/>
          <w:color w:val="1A1A1A"/>
          <w:kern w:val="0"/>
          <w:szCs w:val="21"/>
        </w:rPr>
        <w:t>参与事务请求</w:t>
      </w:r>
      <w:r w:rsidRPr="004E0939">
        <w:rPr>
          <w:rFonts w:ascii="Lucida Sans Unicode" w:eastAsia="宋体" w:hAnsi="Lucida Sans Unicode" w:cs="Lucida Sans Unicode"/>
          <w:color w:val="1A1A1A"/>
          <w:kern w:val="0"/>
          <w:szCs w:val="21"/>
        </w:rPr>
        <w:t xml:space="preserve"> Proposal </w:t>
      </w:r>
      <w:r w:rsidRPr="004E0939">
        <w:rPr>
          <w:rFonts w:ascii="Lucida Sans Unicode" w:eastAsia="宋体" w:hAnsi="Lucida Sans Unicode" w:cs="Lucida Sans Unicode"/>
          <w:color w:val="1A1A1A"/>
          <w:kern w:val="0"/>
          <w:szCs w:val="21"/>
        </w:rPr>
        <w:t>的投票。</w:t>
      </w:r>
    </w:p>
    <w:p w:rsidR="004E0939" w:rsidRPr="004E0939" w:rsidRDefault="004E0939" w:rsidP="00FA61C5">
      <w:pPr>
        <w:widowControl/>
        <w:numPr>
          <w:ilvl w:val="1"/>
          <w:numId w:val="459"/>
        </w:numPr>
        <w:shd w:val="clear" w:color="auto" w:fill="F6F6F6"/>
        <w:ind w:left="825"/>
        <w:jc w:val="left"/>
        <w:rPr>
          <w:rFonts w:ascii="Lucida Sans Unicode" w:eastAsia="宋体" w:hAnsi="Lucida Sans Unicode" w:cs="Lucida Sans Unicode"/>
          <w:color w:val="1A1A1A"/>
          <w:kern w:val="0"/>
          <w:szCs w:val="21"/>
        </w:rPr>
      </w:pPr>
      <w:r w:rsidRPr="004E0939">
        <w:rPr>
          <w:rFonts w:ascii="Lucida Sans Unicode" w:eastAsia="宋体" w:hAnsi="Lucida Sans Unicode" w:cs="Lucida Sans Unicode"/>
          <w:color w:val="1A1A1A"/>
          <w:kern w:val="0"/>
          <w:szCs w:val="21"/>
        </w:rPr>
        <w:t>参与</w:t>
      </w:r>
      <w:r w:rsidRPr="004E0939">
        <w:rPr>
          <w:rFonts w:ascii="Lucida Sans Unicode" w:eastAsia="宋体" w:hAnsi="Lucida Sans Unicode" w:cs="Lucida Sans Unicode"/>
          <w:color w:val="1A1A1A"/>
          <w:kern w:val="0"/>
          <w:szCs w:val="21"/>
        </w:rPr>
        <w:t xml:space="preserve"> Leader </w:t>
      </w:r>
      <w:r w:rsidRPr="004E0939">
        <w:rPr>
          <w:rFonts w:ascii="Lucida Sans Unicode" w:eastAsia="宋体" w:hAnsi="Lucida Sans Unicode" w:cs="Lucida Sans Unicode"/>
          <w:color w:val="1A1A1A"/>
          <w:kern w:val="0"/>
          <w:szCs w:val="21"/>
        </w:rPr>
        <w:t>选举投票。</w:t>
      </w:r>
    </w:p>
    <w:p w:rsidR="004E0939" w:rsidRPr="004E0939" w:rsidRDefault="004E0939" w:rsidP="00FA61C5">
      <w:pPr>
        <w:widowControl/>
        <w:numPr>
          <w:ilvl w:val="0"/>
          <w:numId w:val="459"/>
        </w:numPr>
        <w:shd w:val="clear" w:color="auto" w:fill="FFFFFF"/>
        <w:spacing w:before="150" w:after="420"/>
        <w:ind w:left="0"/>
        <w:jc w:val="left"/>
        <w:rPr>
          <w:rFonts w:ascii="Lucida Sans Unicode" w:eastAsia="宋体" w:hAnsi="Lucida Sans Unicode" w:cs="Lucida Sans Unicode"/>
          <w:color w:val="1A1A1A"/>
          <w:kern w:val="0"/>
          <w:szCs w:val="21"/>
        </w:rPr>
      </w:pPr>
      <w:r w:rsidRPr="004E0939">
        <w:rPr>
          <w:rFonts w:ascii="Lucida Sans Unicode" w:eastAsia="宋体" w:hAnsi="Lucida Sans Unicode" w:cs="Lucida Sans Unicode"/>
          <w:color w:val="1A1A1A"/>
          <w:kern w:val="0"/>
          <w:szCs w:val="21"/>
        </w:rPr>
        <w:t>3</w:t>
      </w:r>
      <w:r w:rsidRPr="004E0939">
        <w:rPr>
          <w:rFonts w:ascii="Lucida Sans Unicode" w:eastAsia="宋体" w:hAnsi="Lucida Sans Unicode" w:cs="Lucida Sans Unicode"/>
          <w:color w:val="1A1A1A"/>
          <w:kern w:val="0"/>
          <w:szCs w:val="21"/>
        </w:rPr>
        <w:t>、</w:t>
      </w:r>
      <w:r w:rsidRPr="004E0939">
        <w:rPr>
          <w:rFonts w:ascii="Lucida Sans Unicode" w:eastAsia="宋体" w:hAnsi="Lucida Sans Unicode" w:cs="Lucida Sans Unicode"/>
          <w:color w:val="1A1A1A"/>
          <w:kern w:val="0"/>
          <w:szCs w:val="21"/>
        </w:rPr>
        <w:t>Observer</w:t>
      </w:r>
    </w:p>
    <w:p w:rsidR="004E0939" w:rsidRPr="004E0939" w:rsidRDefault="004E0939" w:rsidP="004E0939">
      <w:pPr>
        <w:widowControl/>
        <w:shd w:val="clear" w:color="auto" w:fill="F6F6F6"/>
        <w:jc w:val="left"/>
        <w:rPr>
          <w:rFonts w:ascii="Lucida Sans Unicode" w:eastAsia="宋体" w:hAnsi="Lucida Sans Unicode" w:cs="Lucida Sans Unicode"/>
          <w:color w:val="1A1A1A"/>
          <w:kern w:val="0"/>
          <w:szCs w:val="21"/>
        </w:rPr>
      </w:pPr>
      <w:r w:rsidRPr="004E0939">
        <w:rPr>
          <w:rFonts w:ascii="Lucida Sans Unicode" w:eastAsia="宋体" w:hAnsi="Lucida Sans Unicode" w:cs="Lucida Sans Unicode"/>
          <w:color w:val="1A1A1A"/>
          <w:kern w:val="0"/>
          <w:szCs w:val="21"/>
        </w:rPr>
        <w:t xml:space="preserve">3.3.0 </w:t>
      </w:r>
      <w:r w:rsidRPr="004E0939">
        <w:rPr>
          <w:rFonts w:ascii="Lucida Sans Unicode" w:eastAsia="宋体" w:hAnsi="Lucida Sans Unicode" w:cs="Lucida Sans Unicode"/>
          <w:color w:val="1A1A1A"/>
          <w:kern w:val="0"/>
          <w:szCs w:val="21"/>
        </w:rPr>
        <w:t>版本以后引入的一个服务器角色，在不影响集群事务处理能力的基础上提升集群的非事务处理能力。</w:t>
      </w:r>
    </w:p>
    <w:p w:rsidR="004E0939" w:rsidRPr="004E0939" w:rsidRDefault="004E0939" w:rsidP="00FA61C5">
      <w:pPr>
        <w:widowControl/>
        <w:numPr>
          <w:ilvl w:val="1"/>
          <w:numId w:val="459"/>
        </w:numPr>
        <w:shd w:val="clear" w:color="auto" w:fill="F6F6F6"/>
        <w:ind w:left="825"/>
        <w:jc w:val="left"/>
        <w:rPr>
          <w:rFonts w:ascii="Lucida Sans Unicode" w:eastAsia="宋体" w:hAnsi="Lucida Sans Unicode" w:cs="Lucida Sans Unicode"/>
          <w:color w:val="1A1A1A"/>
          <w:kern w:val="0"/>
          <w:szCs w:val="21"/>
        </w:rPr>
      </w:pPr>
      <w:r w:rsidRPr="004E0939">
        <w:rPr>
          <w:rFonts w:ascii="Lucida Sans Unicode" w:eastAsia="宋体" w:hAnsi="Lucida Sans Unicode" w:cs="Lucida Sans Unicode"/>
          <w:color w:val="1A1A1A"/>
          <w:kern w:val="0"/>
          <w:szCs w:val="21"/>
        </w:rPr>
        <w:t>处理客户端的非事务请求，转发事务请求给</w:t>
      </w:r>
      <w:r w:rsidRPr="004E0939">
        <w:rPr>
          <w:rFonts w:ascii="Lucida Sans Unicode" w:eastAsia="宋体" w:hAnsi="Lucida Sans Unicode" w:cs="Lucida Sans Unicode"/>
          <w:color w:val="1A1A1A"/>
          <w:kern w:val="0"/>
          <w:szCs w:val="21"/>
        </w:rPr>
        <w:t xml:space="preserve"> Leader </w:t>
      </w:r>
      <w:r w:rsidRPr="004E0939">
        <w:rPr>
          <w:rFonts w:ascii="Lucida Sans Unicode" w:eastAsia="宋体" w:hAnsi="Lucida Sans Unicode" w:cs="Lucida Sans Unicode"/>
          <w:color w:val="1A1A1A"/>
          <w:kern w:val="0"/>
          <w:szCs w:val="21"/>
        </w:rPr>
        <w:t>服务器</w:t>
      </w:r>
    </w:p>
    <w:p w:rsidR="004E0939" w:rsidRPr="004E0939" w:rsidRDefault="004E0939" w:rsidP="00FA61C5">
      <w:pPr>
        <w:widowControl/>
        <w:numPr>
          <w:ilvl w:val="1"/>
          <w:numId w:val="459"/>
        </w:numPr>
        <w:shd w:val="clear" w:color="auto" w:fill="F6F6F6"/>
        <w:ind w:left="825"/>
        <w:jc w:val="left"/>
        <w:rPr>
          <w:rFonts w:ascii="Lucida Sans Unicode" w:eastAsia="宋体" w:hAnsi="Lucida Sans Unicode" w:cs="Lucida Sans Unicode"/>
          <w:color w:val="1A1A1A"/>
          <w:kern w:val="0"/>
          <w:szCs w:val="21"/>
        </w:rPr>
      </w:pPr>
      <w:r w:rsidRPr="004E0939">
        <w:rPr>
          <w:rFonts w:ascii="Lucida Sans Unicode" w:eastAsia="宋体" w:hAnsi="Lucida Sans Unicode" w:cs="Lucida Sans Unicode"/>
          <w:color w:val="1A1A1A"/>
          <w:kern w:val="0"/>
          <w:szCs w:val="21"/>
        </w:rPr>
        <w:t>不参与任何形式的投票。</w:t>
      </w:r>
    </w:p>
    <w:p w:rsidR="004E0939" w:rsidRPr="004E0939" w:rsidRDefault="004E0939" w:rsidP="004E0939">
      <w:pPr>
        <w:widowControl/>
        <w:shd w:val="clear" w:color="auto" w:fill="F6F6F6"/>
        <w:jc w:val="left"/>
        <w:rPr>
          <w:rFonts w:ascii="Lucida Sans Unicode" w:eastAsia="宋体" w:hAnsi="Lucida Sans Unicode" w:cs="Lucida Sans Unicode"/>
          <w:color w:val="1A1A1A"/>
          <w:kern w:val="0"/>
          <w:szCs w:val="21"/>
        </w:rPr>
      </w:pPr>
      <w:r w:rsidRPr="004E0939">
        <w:rPr>
          <w:rFonts w:ascii="Lucida Sans Unicode" w:eastAsia="宋体" w:hAnsi="Lucida Sans Unicode" w:cs="Lucida Sans Unicode"/>
          <w:color w:val="1A1A1A"/>
          <w:kern w:val="0"/>
          <w:szCs w:val="21"/>
        </w:rPr>
        <w:t>如果</w:t>
      </w:r>
      <w:r w:rsidRPr="004E0939">
        <w:rPr>
          <w:rFonts w:ascii="Lucida Sans Unicode" w:eastAsia="宋体" w:hAnsi="Lucida Sans Unicode" w:cs="Lucida Sans Unicode"/>
          <w:color w:val="1A1A1A"/>
          <w:kern w:val="0"/>
          <w:szCs w:val="21"/>
        </w:rPr>
        <w:t xml:space="preserve"> ZooKeeper </w:t>
      </w:r>
      <w:r w:rsidRPr="004E0939">
        <w:rPr>
          <w:rFonts w:ascii="Lucida Sans Unicode" w:eastAsia="宋体" w:hAnsi="Lucida Sans Unicode" w:cs="Lucida Sans Unicode"/>
          <w:color w:val="1A1A1A"/>
          <w:kern w:val="0"/>
          <w:szCs w:val="21"/>
        </w:rPr>
        <w:t>集群的读取负载很高，或者客户端多到跨机房，可以设置一些</w:t>
      </w:r>
      <w:r w:rsidRPr="004E0939">
        <w:rPr>
          <w:rFonts w:ascii="Lucida Sans Unicode" w:eastAsia="宋体" w:hAnsi="Lucida Sans Unicode" w:cs="Lucida Sans Unicode"/>
          <w:color w:val="1A1A1A"/>
          <w:kern w:val="0"/>
          <w:szCs w:val="21"/>
        </w:rPr>
        <w:t xml:space="preserve"> Observer </w:t>
      </w:r>
      <w:r w:rsidRPr="004E0939">
        <w:rPr>
          <w:rFonts w:ascii="Lucida Sans Unicode" w:eastAsia="宋体" w:hAnsi="Lucida Sans Unicode" w:cs="Lucida Sans Unicode"/>
          <w:color w:val="1A1A1A"/>
          <w:kern w:val="0"/>
          <w:szCs w:val="21"/>
        </w:rPr>
        <w:t>服务器，以提高读取的吞吐量。</w:t>
      </w:r>
      <w:r w:rsidRPr="004E0939">
        <w:rPr>
          <w:rFonts w:ascii="Lucida Sans Unicode" w:eastAsia="宋体" w:hAnsi="Lucida Sans Unicode" w:cs="Lucida Sans Unicode"/>
          <w:color w:val="1A1A1A"/>
          <w:kern w:val="0"/>
          <w:szCs w:val="21"/>
        </w:rPr>
        <w:t xml:space="preserve">Observer </w:t>
      </w:r>
      <w:r w:rsidRPr="004E0939">
        <w:rPr>
          <w:rFonts w:ascii="Lucida Sans Unicode" w:eastAsia="宋体" w:hAnsi="Lucida Sans Unicode" w:cs="Lucida Sans Unicode"/>
          <w:color w:val="1A1A1A"/>
          <w:kern w:val="0"/>
          <w:szCs w:val="21"/>
        </w:rPr>
        <w:t>和</w:t>
      </w:r>
      <w:r w:rsidRPr="004E0939">
        <w:rPr>
          <w:rFonts w:ascii="Lucida Sans Unicode" w:eastAsia="宋体" w:hAnsi="Lucida Sans Unicode" w:cs="Lucida Sans Unicode"/>
          <w:color w:val="1A1A1A"/>
          <w:kern w:val="0"/>
          <w:szCs w:val="21"/>
        </w:rPr>
        <w:t xml:space="preserve"> Follower </w:t>
      </w:r>
      <w:r w:rsidRPr="004E0939">
        <w:rPr>
          <w:rFonts w:ascii="Lucida Sans Unicode" w:eastAsia="宋体" w:hAnsi="Lucida Sans Unicode" w:cs="Lucida Sans Unicode"/>
          <w:color w:val="1A1A1A"/>
          <w:kern w:val="0"/>
          <w:szCs w:val="21"/>
        </w:rPr>
        <w:t>比较相似，只有一些小区别：</w:t>
      </w:r>
    </w:p>
    <w:p w:rsidR="004E0939" w:rsidRPr="004E0939" w:rsidRDefault="004E0939" w:rsidP="00FA61C5">
      <w:pPr>
        <w:widowControl/>
        <w:numPr>
          <w:ilvl w:val="1"/>
          <w:numId w:val="459"/>
        </w:numPr>
        <w:shd w:val="clear" w:color="auto" w:fill="F6F6F6"/>
        <w:ind w:left="825"/>
        <w:jc w:val="left"/>
        <w:rPr>
          <w:rFonts w:ascii="Lucida Sans Unicode" w:eastAsia="宋体" w:hAnsi="Lucida Sans Unicode" w:cs="Lucida Sans Unicode"/>
          <w:color w:val="1A1A1A"/>
          <w:kern w:val="0"/>
          <w:szCs w:val="21"/>
        </w:rPr>
      </w:pPr>
      <w:r w:rsidRPr="004E0939">
        <w:rPr>
          <w:rFonts w:ascii="Lucida Sans Unicode" w:eastAsia="宋体" w:hAnsi="Lucida Sans Unicode" w:cs="Lucida Sans Unicode"/>
          <w:color w:val="1A1A1A"/>
          <w:kern w:val="0"/>
          <w:szCs w:val="21"/>
        </w:rPr>
        <w:t>首先</w:t>
      </w:r>
      <w:r w:rsidRPr="004E0939">
        <w:rPr>
          <w:rFonts w:ascii="Lucida Sans Unicode" w:eastAsia="宋体" w:hAnsi="Lucida Sans Unicode" w:cs="Lucida Sans Unicode"/>
          <w:color w:val="1A1A1A"/>
          <w:kern w:val="0"/>
          <w:szCs w:val="21"/>
        </w:rPr>
        <w:t xml:space="preserve"> Observer </w:t>
      </w:r>
      <w:r w:rsidRPr="004E0939">
        <w:rPr>
          <w:rFonts w:ascii="Lucida Sans Unicode" w:eastAsia="宋体" w:hAnsi="Lucida Sans Unicode" w:cs="Lucida Sans Unicode"/>
          <w:color w:val="1A1A1A"/>
          <w:kern w:val="0"/>
          <w:szCs w:val="21"/>
        </w:rPr>
        <w:t>不属于法定人数，即不参加选举也不响应提议，也不参与写操作的</w:t>
      </w:r>
      <w:r w:rsidRPr="004E0939">
        <w:rPr>
          <w:rFonts w:ascii="Lucida Sans Unicode" w:eastAsia="宋体" w:hAnsi="Lucida Sans Unicode" w:cs="Lucida Sans Unicode"/>
          <w:color w:val="1A1A1A"/>
          <w:kern w:val="0"/>
          <w:szCs w:val="21"/>
        </w:rPr>
        <w:t>“</w:t>
      </w:r>
      <w:r w:rsidRPr="004E0939">
        <w:rPr>
          <w:rFonts w:ascii="Lucida Sans Unicode" w:eastAsia="宋体" w:hAnsi="Lucida Sans Unicode" w:cs="Lucida Sans Unicode"/>
          <w:color w:val="1A1A1A"/>
          <w:kern w:val="0"/>
          <w:szCs w:val="21"/>
        </w:rPr>
        <w:t>过半写成功</w:t>
      </w:r>
      <w:r w:rsidRPr="004E0939">
        <w:rPr>
          <w:rFonts w:ascii="Lucida Sans Unicode" w:eastAsia="宋体" w:hAnsi="Lucida Sans Unicode" w:cs="Lucida Sans Unicode"/>
          <w:color w:val="1A1A1A"/>
          <w:kern w:val="0"/>
          <w:szCs w:val="21"/>
        </w:rPr>
        <w:t>”</w:t>
      </w:r>
      <w:r w:rsidRPr="004E0939">
        <w:rPr>
          <w:rFonts w:ascii="Lucida Sans Unicode" w:eastAsia="宋体" w:hAnsi="Lucida Sans Unicode" w:cs="Lucida Sans Unicode"/>
          <w:color w:val="1A1A1A"/>
          <w:kern w:val="0"/>
          <w:szCs w:val="21"/>
        </w:rPr>
        <w:t>策略；</w:t>
      </w:r>
    </w:p>
    <w:p w:rsidR="004E0939" w:rsidRPr="004E0939" w:rsidRDefault="004E0939" w:rsidP="00FA61C5">
      <w:pPr>
        <w:widowControl/>
        <w:numPr>
          <w:ilvl w:val="1"/>
          <w:numId w:val="459"/>
        </w:numPr>
        <w:shd w:val="clear" w:color="auto" w:fill="F6F6F6"/>
        <w:ind w:left="825"/>
        <w:jc w:val="left"/>
        <w:rPr>
          <w:rFonts w:ascii="Lucida Sans Unicode" w:eastAsia="宋体" w:hAnsi="Lucida Sans Unicode" w:cs="Lucida Sans Unicode"/>
          <w:color w:val="1A1A1A"/>
          <w:kern w:val="0"/>
          <w:szCs w:val="21"/>
        </w:rPr>
      </w:pPr>
      <w:r w:rsidRPr="004E0939">
        <w:rPr>
          <w:rFonts w:ascii="Lucida Sans Unicode" w:eastAsia="宋体" w:hAnsi="Lucida Sans Unicode" w:cs="Lucida Sans Unicode"/>
          <w:color w:val="1A1A1A"/>
          <w:kern w:val="0"/>
          <w:szCs w:val="21"/>
        </w:rPr>
        <w:t>其次是</w:t>
      </w:r>
      <w:r w:rsidRPr="004E0939">
        <w:rPr>
          <w:rFonts w:ascii="Lucida Sans Unicode" w:eastAsia="宋体" w:hAnsi="Lucida Sans Unicode" w:cs="Lucida Sans Unicode"/>
          <w:color w:val="1A1A1A"/>
          <w:kern w:val="0"/>
          <w:szCs w:val="21"/>
        </w:rPr>
        <w:t xml:space="preserve"> Observer </w:t>
      </w:r>
      <w:r w:rsidRPr="004E0939">
        <w:rPr>
          <w:rFonts w:ascii="Lucida Sans Unicode" w:eastAsia="宋体" w:hAnsi="Lucida Sans Unicode" w:cs="Lucida Sans Unicode"/>
          <w:color w:val="1A1A1A"/>
          <w:kern w:val="0"/>
          <w:szCs w:val="21"/>
        </w:rPr>
        <w:t>不需要将事务持久化到磁盘，一旦</w:t>
      </w:r>
      <w:r w:rsidRPr="004E0939">
        <w:rPr>
          <w:rFonts w:ascii="Lucida Sans Unicode" w:eastAsia="宋体" w:hAnsi="Lucida Sans Unicode" w:cs="Lucida Sans Unicode"/>
          <w:color w:val="1A1A1A"/>
          <w:kern w:val="0"/>
          <w:szCs w:val="21"/>
        </w:rPr>
        <w:t xml:space="preserve"> Observer </w:t>
      </w:r>
      <w:r w:rsidRPr="004E0939">
        <w:rPr>
          <w:rFonts w:ascii="Lucida Sans Unicode" w:eastAsia="宋体" w:hAnsi="Lucida Sans Unicode" w:cs="Lucida Sans Unicode"/>
          <w:color w:val="1A1A1A"/>
          <w:kern w:val="0"/>
          <w:szCs w:val="21"/>
        </w:rPr>
        <w:t>被重启，需要从</w:t>
      </w:r>
      <w:r w:rsidRPr="004E0939">
        <w:rPr>
          <w:rFonts w:ascii="Lucida Sans Unicode" w:eastAsia="宋体" w:hAnsi="Lucida Sans Unicode" w:cs="Lucida Sans Unicode"/>
          <w:color w:val="1A1A1A"/>
          <w:kern w:val="0"/>
          <w:szCs w:val="21"/>
        </w:rPr>
        <w:t xml:space="preserve"> Leader </w:t>
      </w:r>
      <w:r w:rsidRPr="004E0939">
        <w:rPr>
          <w:rFonts w:ascii="Lucida Sans Unicode" w:eastAsia="宋体" w:hAnsi="Lucida Sans Unicode" w:cs="Lucida Sans Unicode"/>
          <w:color w:val="1A1A1A"/>
          <w:kern w:val="0"/>
          <w:szCs w:val="21"/>
        </w:rPr>
        <w:t>重新同步整个名字空间。</w:t>
      </w:r>
    </w:p>
    <w:p w:rsidR="006171D4" w:rsidRDefault="004E0939" w:rsidP="004E0939">
      <w:pPr>
        <w:widowControl/>
        <w:shd w:val="clear" w:color="auto" w:fill="FFFFFF"/>
        <w:jc w:val="left"/>
        <w:textAlignment w:val="center"/>
        <w:rPr>
          <w:rFonts w:ascii="Lucida Sans Unicode" w:hAnsi="Lucida Sans Unicode" w:cs="Lucida Sans Unicode"/>
          <w:color w:val="1A1A1A"/>
          <w:shd w:val="clear" w:color="auto" w:fill="FFFFFF"/>
        </w:rPr>
      </w:pPr>
      <w:r>
        <w:rPr>
          <w:rFonts w:ascii="Lucida Sans Unicode" w:hAnsi="Lucida Sans Unicode" w:cs="Lucida Sans Unicode"/>
          <w:color w:val="1A1A1A"/>
          <w:shd w:val="clear" w:color="auto" w:fill="FFFFFF"/>
        </w:rPr>
        <w:t>在一个集群中，最少需要</w:t>
      </w:r>
      <w:r>
        <w:rPr>
          <w:rFonts w:ascii="Lucida Sans Unicode" w:hAnsi="Lucida Sans Unicode" w:cs="Lucida Sans Unicode"/>
          <w:color w:val="1A1A1A"/>
          <w:shd w:val="clear" w:color="auto" w:fill="FFFFFF"/>
        </w:rPr>
        <w:t xml:space="preserve"> 3 </w:t>
      </w:r>
      <w:r>
        <w:rPr>
          <w:rFonts w:ascii="Lucida Sans Unicode" w:hAnsi="Lucida Sans Unicode" w:cs="Lucida Sans Unicode"/>
          <w:color w:val="1A1A1A"/>
          <w:shd w:val="clear" w:color="auto" w:fill="FFFFFF"/>
        </w:rPr>
        <w:t>台。或者保证</w:t>
      </w:r>
      <w:r>
        <w:rPr>
          <w:rFonts w:ascii="Lucida Sans Unicode" w:hAnsi="Lucida Sans Unicode" w:cs="Lucida Sans Unicode"/>
          <w:color w:val="1A1A1A"/>
          <w:shd w:val="clear" w:color="auto" w:fill="FFFFFF"/>
        </w:rPr>
        <w:t xml:space="preserve"> 2N + 1 </w:t>
      </w:r>
      <w:r>
        <w:rPr>
          <w:rFonts w:ascii="Lucida Sans Unicode" w:hAnsi="Lucida Sans Unicode" w:cs="Lucida Sans Unicode"/>
          <w:color w:val="1A1A1A"/>
          <w:shd w:val="clear" w:color="auto" w:fill="FFFFFF"/>
        </w:rPr>
        <w:t>台，即奇数。为什么保证奇数？主要是为了选举算法。</w:t>
      </w:r>
    </w:p>
    <w:p w:rsidR="004E0939" w:rsidRPr="004E0939" w:rsidRDefault="004E0939" w:rsidP="004E0939">
      <w:pPr>
        <w:pStyle w:val="3"/>
      </w:pPr>
      <w:r w:rsidRPr="004E0939">
        <w:t>集群如果有 3 台机器，挂掉 1 台集群还能工作吗？挂掉 2 台呢？</w:t>
      </w:r>
    </w:p>
    <w:p w:rsidR="004E0939" w:rsidRPr="004E0939" w:rsidRDefault="004E0939" w:rsidP="004E093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4E0939">
        <w:rPr>
          <w:rFonts w:ascii="Lucida Sans Unicode" w:eastAsia="宋体" w:hAnsi="Lucida Sans Unicode" w:cs="Lucida Sans Unicode"/>
          <w:color w:val="1A1A1A"/>
          <w:kern w:val="0"/>
          <w:sz w:val="24"/>
          <w:szCs w:val="24"/>
        </w:rPr>
        <w:t>记住一个原则：过半存活即可用。所以挂掉</w:t>
      </w:r>
      <w:r w:rsidRPr="004E0939">
        <w:rPr>
          <w:rFonts w:ascii="Lucida Sans Unicode" w:eastAsia="宋体" w:hAnsi="Lucida Sans Unicode" w:cs="Lucida Sans Unicode"/>
          <w:color w:val="1A1A1A"/>
          <w:kern w:val="0"/>
          <w:sz w:val="24"/>
          <w:szCs w:val="24"/>
        </w:rPr>
        <w:t xml:space="preserve"> 1 </w:t>
      </w:r>
      <w:r w:rsidRPr="004E0939">
        <w:rPr>
          <w:rFonts w:ascii="Lucida Sans Unicode" w:eastAsia="宋体" w:hAnsi="Lucida Sans Unicode" w:cs="Lucida Sans Unicode"/>
          <w:color w:val="1A1A1A"/>
          <w:kern w:val="0"/>
          <w:sz w:val="24"/>
          <w:szCs w:val="24"/>
        </w:rPr>
        <w:t>台可以继续工作，挂掉</w:t>
      </w:r>
      <w:r w:rsidRPr="004E0939">
        <w:rPr>
          <w:rFonts w:ascii="Lucida Sans Unicode" w:eastAsia="宋体" w:hAnsi="Lucida Sans Unicode" w:cs="Lucida Sans Unicode"/>
          <w:color w:val="1A1A1A"/>
          <w:kern w:val="0"/>
          <w:sz w:val="24"/>
          <w:szCs w:val="24"/>
        </w:rPr>
        <w:t xml:space="preserve"> 2 </w:t>
      </w:r>
      <w:r w:rsidRPr="004E0939">
        <w:rPr>
          <w:rFonts w:ascii="Lucida Sans Unicode" w:eastAsia="宋体" w:hAnsi="Lucida Sans Unicode" w:cs="Lucida Sans Unicode"/>
          <w:color w:val="1A1A1A"/>
          <w:kern w:val="0"/>
          <w:sz w:val="24"/>
          <w:szCs w:val="24"/>
        </w:rPr>
        <w:t>台不可以工作。</w:t>
      </w:r>
    </w:p>
    <w:p w:rsidR="004E0939" w:rsidRPr="004E0939" w:rsidRDefault="004E0939" w:rsidP="004E0939">
      <w:pPr>
        <w:pStyle w:val="3"/>
      </w:pPr>
      <w:r w:rsidRPr="004E0939">
        <w:t>集群支持动态添加机器吗？</w:t>
      </w:r>
    </w:p>
    <w:p w:rsidR="004E0939" w:rsidRPr="004E0939" w:rsidRDefault="004E0939" w:rsidP="004E093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4E0939">
        <w:rPr>
          <w:rFonts w:ascii="Lucida Sans Unicode" w:eastAsia="宋体" w:hAnsi="Lucida Sans Unicode" w:cs="Lucida Sans Unicode"/>
          <w:color w:val="1A1A1A"/>
          <w:kern w:val="0"/>
          <w:sz w:val="24"/>
          <w:szCs w:val="24"/>
        </w:rPr>
        <w:t>在</w:t>
      </w:r>
      <w:r w:rsidRPr="004E0939">
        <w:rPr>
          <w:rFonts w:ascii="Lucida Sans Unicode" w:eastAsia="宋体" w:hAnsi="Lucida Sans Unicode" w:cs="Lucida Sans Unicode"/>
          <w:color w:val="1A1A1A"/>
          <w:kern w:val="0"/>
          <w:sz w:val="24"/>
          <w:szCs w:val="24"/>
        </w:rPr>
        <w:t xml:space="preserve"> 3.5 </w:t>
      </w:r>
      <w:r w:rsidRPr="004E0939">
        <w:rPr>
          <w:rFonts w:ascii="Lucida Sans Unicode" w:eastAsia="宋体" w:hAnsi="Lucida Sans Unicode" w:cs="Lucida Sans Unicode"/>
          <w:color w:val="1A1A1A"/>
          <w:kern w:val="0"/>
          <w:sz w:val="24"/>
          <w:szCs w:val="24"/>
        </w:rPr>
        <w:t>版本开始，支持动态扩容。</w:t>
      </w:r>
    </w:p>
    <w:p w:rsidR="004E0939" w:rsidRPr="004E0939" w:rsidRDefault="004E0939" w:rsidP="004E093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4E0939">
        <w:rPr>
          <w:rFonts w:ascii="Lucida Sans Unicode" w:eastAsia="宋体" w:hAnsi="Lucida Sans Unicode" w:cs="Lucida Sans Unicode"/>
          <w:color w:val="1A1A1A"/>
          <w:kern w:val="0"/>
          <w:sz w:val="24"/>
          <w:szCs w:val="24"/>
        </w:rPr>
        <w:t>而在</w:t>
      </w:r>
      <w:r w:rsidRPr="004E0939">
        <w:rPr>
          <w:rFonts w:ascii="Lucida Sans Unicode" w:eastAsia="宋体" w:hAnsi="Lucida Sans Unicode" w:cs="Lucida Sans Unicode"/>
          <w:color w:val="1A1A1A"/>
          <w:kern w:val="0"/>
          <w:sz w:val="24"/>
          <w:szCs w:val="24"/>
        </w:rPr>
        <w:t xml:space="preserve"> 3.5 </w:t>
      </w:r>
      <w:r w:rsidRPr="004E0939">
        <w:rPr>
          <w:rFonts w:ascii="Lucida Sans Unicode" w:eastAsia="宋体" w:hAnsi="Lucida Sans Unicode" w:cs="Lucida Sans Unicode"/>
          <w:color w:val="1A1A1A"/>
          <w:kern w:val="0"/>
          <w:sz w:val="24"/>
          <w:szCs w:val="24"/>
        </w:rPr>
        <w:t>版本之前，</w:t>
      </w:r>
      <w:r w:rsidRPr="004E0939">
        <w:rPr>
          <w:rFonts w:ascii="Lucida Sans Unicode" w:eastAsia="宋体" w:hAnsi="Lucida Sans Unicode" w:cs="Lucida Sans Unicode"/>
          <w:color w:val="1A1A1A"/>
          <w:kern w:val="0"/>
          <w:sz w:val="24"/>
          <w:szCs w:val="24"/>
        </w:rPr>
        <w:t xml:space="preserve">Zookeeper </w:t>
      </w:r>
      <w:r w:rsidRPr="004E0939">
        <w:rPr>
          <w:rFonts w:ascii="Lucida Sans Unicode" w:eastAsia="宋体" w:hAnsi="Lucida Sans Unicode" w:cs="Lucida Sans Unicode"/>
          <w:color w:val="1A1A1A"/>
          <w:kern w:val="0"/>
          <w:sz w:val="24"/>
          <w:szCs w:val="24"/>
        </w:rPr>
        <w:t>在这方面不太好。所以需要如下两种方式：</w:t>
      </w:r>
    </w:p>
    <w:p w:rsidR="004E0939" w:rsidRPr="004E0939" w:rsidRDefault="004E0939" w:rsidP="00FA61C5">
      <w:pPr>
        <w:widowControl/>
        <w:numPr>
          <w:ilvl w:val="0"/>
          <w:numId w:val="460"/>
        </w:numPr>
        <w:shd w:val="clear" w:color="auto" w:fill="FFFFFF"/>
        <w:ind w:left="0"/>
        <w:jc w:val="left"/>
        <w:rPr>
          <w:rFonts w:ascii="Lucida Sans Unicode" w:eastAsia="宋体" w:hAnsi="Lucida Sans Unicode" w:cs="Lucida Sans Unicode"/>
          <w:color w:val="1A1A1A"/>
          <w:kern w:val="0"/>
          <w:szCs w:val="21"/>
        </w:rPr>
      </w:pPr>
      <w:r w:rsidRPr="004E0939">
        <w:rPr>
          <w:rFonts w:ascii="Lucida Sans Unicode" w:eastAsia="宋体" w:hAnsi="Lucida Sans Unicode" w:cs="Lucida Sans Unicode"/>
          <w:color w:val="1A1A1A"/>
          <w:kern w:val="0"/>
          <w:szCs w:val="21"/>
        </w:rPr>
        <w:t>全部重启：关闭所有</w:t>
      </w:r>
      <w:r w:rsidRPr="004E0939">
        <w:rPr>
          <w:rFonts w:ascii="Lucida Sans Unicode" w:eastAsia="宋体" w:hAnsi="Lucida Sans Unicode" w:cs="Lucida Sans Unicode"/>
          <w:color w:val="1A1A1A"/>
          <w:kern w:val="0"/>
          <w:szCs w:val="21"/>
        </w:rPr>
        <w:t xml:space="preserve"> Zookeeper </w:t>
      </w:r>
      <w:r w:rsidRPr="004E0939">
        <w:rPr>
          <w:rFonts w:ascii="Lucida Sans Unicode" w:eastAsia="宋体" w:hAnsi="Lucida Sans Unicode" w:cs="Lucida Sans Unicode"/>
          <w:color w:val="1A1A1A"/>
          <w:kern w:val="0"/>
          <w:szCs w:val="21"/>
        </w:rPr>
        <w:t>服务，修改配置之后启动。不影响之前客户端的会话。</w:t>
      </w:r>
    </w:p>
    <w:p w:rsidR="004E0939" w:rsidRDefault="004E0939" w:rsidP="00FA61C5">
      <w:pPr>
        <w:widowControl/>
        <w:numPr>
          <w:ilvl w:val="0"/>
          <w:numId w:val="460"/>
        </w:numPr>
        <w:shd w:val="clear" w:color="auto" w:fill="FFFFFF"/>
        <w:ind w:left="0"/>
        <w:jc w:val="left"/>
        <w:rPr>
          <w:rFonts w:ascii="Lucida Sans Unicode" w:eastAsia="宋体" w:hAnsi="Lucida Sans Unicode" w:cs="Lucida Sans Unicode"/>
          <w:color w:val="1A1A1A"/>
          <w:kern w:val="0"/>
          <w:szCs w:val="21"/>
        </w:rPr>
      </w:pPr>
      <w:r w:rsidRPr="004E0939">
        <w:rPr>
          <w:rFonts w:ascii="Lucida Sans Unicode" w:eastAsia="宋体" w:hAnsi="Lucida Sans Unicode" w:cs="Lucida Sans Unicode"/>
          <w:color w:val="1A1A1A"/>
          <w:kern w:val="0"/>
          <w:szCs w:val="21"/>
        </w:rPr>
        <w:t>逐个重启：顾名思义。这是比较常用的方式。</w:t>
      </w:r>
    </w:p>
    <w:p w:rsidR="004E0939" w:rsidRDefault="004E0939" w:rsidP="004E0939">
      <w:pPr>
        <w:pStyle w:val="3"/>
      </w:pPr>
      <w:r>
        <w:rPr>
          <w:rStyle w:val="a4"/>
          <w:rFonts w:ascii="Lucida Sans Unicode" w:hAnsi="Lucida Sans Unicode" w:cs="Lucida Sans Unicode"/>
          <w:color w:val="1A1A1A"/>
        </w:rPr>
        <w:t xml:space="preserve">Zookeeper </w:t>
      </w:r>
      <w:r>
        <w:rPr>
          <w:rStyle w:val="a4"/>
          <w:rFonts w:ascii="Lucida Sans Unicode" w:hAnsi="Lucida Sans Unicode" w:cs="Lucida Sans Unicode"/>
          <w:color w:val="1A1A1A"/>
        </w:rPr>
        <w:t>下</w:t>
      </w:r>
      <w:r>
        <w:rPr>
          <w:rStyle w:val="a4"/>
          <w:rFonts w:ascii="Lucida Sans Unicode" w:hAnsi="Lucida Sans Unicode" w:cs="Lucida Sans Unicode"/>
          <w:color w:val="1A1A1A"/>
        </w:rPr>
        <w:t xml:space="preserve"> Server </w:t>
      </w:r>
      <w:r>
        <w:rPr>
          <w:rStyle w:val="a4"/>
          <w:rFonts w:ascii="Lucida Sans Unicode" w:hAnsi="Lucida Sans Unicode" w:cs="Lucida Sans Unicode"/>
          <w:color w:val="1A1A1A"/>
        </w:rPr>
        <w:t>工作状态？</w:t>
      </w:r>
    </w:p>
    <w:p w:rsidR="004E0939" w:rsidRDefault="004E0939" w:rsidP="004E093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服务器具有四种状态，分别是：</w:t>
      </w:r>
    </w:p>
    <w:p w:rsidR="004E0939" w:rsidRDefault="004E0939" w:rsidP="00FA61C5">
      <w:pPr>
        <w:pStyle w:val="a3"/>
        <w:numPr>
          <w:ilvl w:val="0"/>
          <w:numId w:val="461"/>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LOOKING </w:t>
      </w:r>
      <w:r>
        <w:rPr>
          <w:rFonts w:ascii="Lucida Sans Unicode" w:hAnsi="Lucida Sans Unicode" w:cs="Lucida Sans Unicode"/>
          <w:color w:val="1A1A1A"/>
          <w:sz w:val="21"/>
          <w:szCs w:val="21"/>
        </w:rPr>
        <w:t>寻找</w:t>
      </w:r>
      <w:r>
        <w:rPr>
          <w:rFonts w:ascii="Lucida Sans Unicode" w:hAnsi="Lucida Sans Unicode" w:cs="Lucida Sans Unicode"/>
          <w:color w:val="1A1A1A"/>
          <w:sz w:val="21"/>
          <w:szCs w:val="21"/>
        </w:rPr>
        <w:t xml:space="preserve"> Leader </w:t>
      </w:r>
      <w:r>
        <w:rPr>
          <w:rFonts w:ascii="Lucida Sans Unicode" w:hAnsi="Lucida Sans Unicode" w:cs="Lucida Sans Unicode"/>
          <w:color w:val="1A1A1A"/>
          <w:sz w:val="21"/>
          <w:szCs w:val="21"/>
        </w:rPr>
        <w:t>状态</w:t>
      </w:r>
    </w:p>
    <w:p w:rsidR="004E0939" w:rsidRDefault="004E0939" w:rsidP="004E0939">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当服务器处于该状态时，它会认为当前集群中没有</w:t>
      </w:r>
      <w:r>
        <w:rPr>
          <w:rFonts w:ascii="Lucida Sans Unicode" w:hAnsi="Lucida Sans Unicode" w:cs="Lucida Sans Unicode"/>
          <w:color w:val="1A1A1A"/>
          <w:sz w:val="21"/>
          <w:szCs w:val="21"/>
        </w:rPr>
        <w:t xml:space="preserve"> Leader </w:t>
      </w:r>
      <w:r>
        <w:rPr>
          <w:rFonts w:ascii="Lucida Sans Unicode" w:hAnsi="Lucida Sans Unicode" w:cs="Lucida Sans Unicode"/>
          <w:color w:val="1A1A1A"/>
          <w:sz w:val="21"/>
          <w:szCs w:val="21"/>
        </w:rPr>
        <w:t>，因此需要进入</w:t>
      </w:r>
      <w:r>
        <w:rPr>
          <w:rFonts w:ascii="Lucida Sans Unicode" w:hAnsi="Lucida Sans Unicode" w:cs="Lucida Sans Unicode"/>
          <w:color w:val="1A1A1A"/>
          <w:sz w:val="21"/>
          <w:szCs w:val="21"/>
        </w:rPr>
        <w:t xml:space="preserve"> Leader </w:t>
      </w:r>
      <w:r>
        <w:rPr>
          <w:rFonts w:ascii="Lucida Sans Unicode" w:hAnsi="Lucida Sans Unicode" w:cs="Lucida Sans Unicode"/>
          <w:color w:val="1A1A1A"/>
          <w:sz w:val="21"/>
          <w:szCs w:val="21"/>
        </w:rPr>
        <w:t>选举状态。</w:t>
      </w:r>
    </w:p>
    <w:p w:rsidR="004E0939" w:rsidRDefault="004E0939" w:rsidP="00FA61C5">
      <w:pPr>
        <w:pStyle w:val="a3"/>
        <w:numPr>
          <w:ilvl w:val="0"/>
          <w:numId w:val="461"/>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FOLLOWING </w:t>
      </w:r>
      <w:r>
        <w:rPr>
          <w:rFonts w:ascii="Lucida Sans Unicode" w:hAnsi="Lucida Sans Unicode" w:cs="Lucida Sans Unicode"/>
          <w:color w:val="1A1A1A"/>
          <w:sz w:val="21"/>
          <w:szCs w:val="21"/>
        </w:rPr>
        <w:t>跟随者状态</w:t>
      </w:r>
    </w:p>
    <w:p w:rsidR="004E0939" w:rsidRDefault="004E0939" w:rsidP="004E0939">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表明当前服务器角色是</w:t>
      </w:r>
      <w:r>
        <w:rPr>
          <w:rFonts w:ascii="Lucida Sans Unicode" w:hAnsi="Lucida Sans Unicode" w:cs="Lucida Sans Unicode"/>
          <w:color w:val="1A1A1A"/>
          <w:sz w:val="21"/>
          <w:szCs w:val="21"/>
        </w:rPr>
        <w:t xml:space="preserve"> Follower </w:t>
      </w:r>
      <w:r>
        <w:rPr>
          <w:rFonts w:ascii="Lucida Sans Unicode" w:hAnsi="Lucida Sans Unicode" w:cs="Lucida Sans Unicode"/>
          <w:color w:val="1A1A1A"/>
          <w:sz w:val="21"/>
          <w:szCs w:val="21"/>
        </w:rPr>
        <w:t>。</w:t>
      </w:r>
    </w:p>
    <w:p w:rsidR="004E0939" w:rsidRDefault="004E0939" w:rsidP="00FA61C5">
      <w:pPr>
        <w:pStyle w:val="a3"/>
        <w:numPr>
          <w:ilvl w:val="0"/>
          <w:numId w:val="461"/>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LEADING </w:t>
      </w:r>
      <w:r>
        <w:rPr>
          <w:rFonts w:ascii="Lucida Sans Unicode" w:hAnsi="Lucida Sans Unicode" w:cs="Lucida Sans Unicode"/>
          <w:color w:val="1A1A1A"/>
          <w:sz w:val="21"/>
          <w:szCs w:val="21"/>
        </w:rPr>
        <w:t>领导者状态</w:t>
      </w:r>
    </w:p>
    <w:p w:rsidR="004E0939" w:rsidRDefault="004E0939" w:rsidP="004E0939">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表明当前服务器角色是</w:t>
      </w:r>
      <w:r>
        <w:rPr>
          <w:rFonts w:ascii="Lucida Sans Unicode" w:hAnsi="Lucida Sans Unicode" w:cs="Lucida Sans Unicode"/>
          <w:color w:val="1A1A1A"/>
          <w:sz w:val="21"/>
          <w:szCs w:val="21"/>
        </w:rPr>
        <w:t xml:space="preserve"> Leader </w:t>
      </w:r>
      <w:r>
        <w:rPr>
          <w:rFonts w:ascii="Lucida Sans Unicode" w:hAnsi="Lucida Sans Unicode" w:cs="Lucida Sans Unicode"/>
          <w:color w:val="1A1A1A"/>
          <w:sz w:val="21"/>
          <w:szCs w:val="21"/>
        </w:rPr>
        <w:t>。</w:t>
      </w:r>
    </w:p>
    <w:p w:rsidR="004E0939" w:rsidRDefault="004E0939" w:rsidP="00FA61C5">
      <w:pPr>
        <w:pStyle w:val="a3"/>
        <w:numPr>
          <w:ilvl w:val="0"/>
          <w:numId w:val="461"/>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OBSERVING </w:t>
      </w:r>
      <w:r>
        <w:rPr>
          <w:rFonts w:ascii="Lucida Sans Unicode" w:hAnsi="Lucida Sans Unicode" w:cs="Lucida Sans Unicode"/>
          <w:color w:val="1A1A1A"/>
          <w:sz w:val="21"/>
          <w:szCs w:val="21"/>
        </w:rPr>
        <w:t>观察者状态</w:t>
      </w:r>
    </w:p>
    <w:p w:rsidR="004E0939" w:rsidRDefault="004E0939" w:rsidP="004E0939">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表明当前服务器角色是</w:t>
      </w:r>
      <w:r>
        <w:rPr>
          <w:rFonts w:ascii="Lucida Sans Unicode" w:hAnsi="Lucida Sans Unicode" w:cs="Lucida Sans Unicode"/>
          <w:color w:val="1A1A1A"/>
          <w:sz w:val="21"/>
          <w:szCs w:val="21"/>
        </w:rPr>
        <w:t xml:space="preserve"> Observer </w:t>
      </w:r>
      <w:r>
        <w:rPr>
          <w:rFonts w:ascii="Lucida Sans Unicode" w:hAnsi="Lucida Sans Unicode" w:cs="Lucida Sans Unicode"/>
          <w:color w:val="1A1A1A"/>
          <w:sz w:val="21"/>
          <w:szCs w:val="21"/>
        </w:rPr>
        <w:t>。</w:t>
      </w:r>
    </w:p>
    <w:p w:rsidR="004E0939" w:rsidRDefault="004E0939" w:rsidP="004E0939">
      <w:pPr>
        <w:pStyle w:val="2"/>
      </w:pPr>
      <w:r>
        <w:rPr>
          <w:rFonts w:eastAsia="宋体" w:hint="eastAsia"/>
          <w:color w:val="1A1A1A"/>
          <w:kern w:val="0"/>
          <w:szCs w:val="21"/>
        </w:rPr>
        <w:t>11.</w:t>
      </w:r>
      <w:r w:rsidRPr="004E0939">
        <w:t xml:space="preserve"> </w:t>
      </w:r>
      <w:r>
        <w:t>ZooKeeper 的工作原理？</w:t>
      </w:r>
    </w:p>
    <w:p w:rsidR="004E0939" w:rsidRDefault="004E0939" w:rsidP="004E093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ZooKeeper </w:t>
      </w:r>
      <w:r>
        <w:rPr>
          <w:rFonts w:ascii="Lucida Sans Unicode" w:hAnsi="Lucida Sans Unicode" w:cs="Lucida Sans Unicode"/>
          <w:color w:val="1A1A1A"/>
        </w:rPr>
        <w:t>的核心是原子广播，这个机制保证了各个</w:t>
      </w:r>
      <w:r>
        <w:rPr>
          <w:rFonts w:ascii="Lucida Sans Unicode" w:hAnsi="Lucida Sans Unicode" w:cs="Lucida Sans Unicode"/>
          <w:color w:val="1A1A1A"/>
        </w:rPr>
        <w:t xml:space="preserve"> Server </w:t>
      </w:r>
      <w:r>
        <w:rPr>
          <w:rFonts w:ascii="Lucida Sans Unicode" w:hAnsi="Lucida Sans Unicode" w:cs="Lucida Sans Unicode"/>
          <w:color w:val="1A1A1A"/>
        </w:rPr>
        <w:t>之间的同步。实现这个机制的协议叫做</w:t>
      </w:r>
      <w:r>
        <w:rPr>
          <w:rFonts w:ascii="Lucida Sans Unicode" w:hAnsi="Lucida Sans Unicode" w:cs="Lucida Sans Unicode"/>
          <w:color w:val="1A1A1A"/>
        </w:rPr>
        <w:t> </w:t>
      </w:r>
      <w:r>
        <w:rPr>
          <w:rStyle w:val="a4"/>
          <w:rFonts w:ascii="Lucida Sans Unicode" w:hAnsi="Lucida Sans Unicode" w:cs="Lucida Sans Unicode"/>
          <w:color w:val="1A1A1A"/>
        </w:rPr>
        <w:t>Zab</w:t>
      </w:r>
      <w:r>
        <w:rPr>
          <w:rFonts w:ascii="Lucida Sans Unicode" w:hAnsi="Lucida Sans Unicode" w:cs="Lucida Sans Unicode"/>
          <w:color w:val="1A1A1A"/>
        </w:rPr>
        <w:t> </w:t>
      </w:r>
      <w:r>
        <w:rPr>
          <w:rFonts w:ascii="Lucida Sans Unicode" w:hAnsi="Lucida Sans Unicode" w:cs="Lucida Sans Unicode"/>
          <w:color w:val="1A1A1A"/>
        </w:rPr>
        <w:t>协议。</w:t>
      </w:r>
      <w:r>
        <w:rPr>
          <w:rFonts w:ascii="Lucida Sans Unicode" w:hAnsi="Lucida Sans Unicode" w:cs="Lucida Sans Unicode"/>
          <w:color w:val="1A1A1A"/>
        </w:rPr>
        <w:t xml:space="preserve">Zab </w:t>
      </w:r>
      <w:r>
        <w:rPr>
          <w:rFonts w:ascii="Lucida Sans Unicode" w:hAnsi="Lucida Sans Unicode" w:cs="Lucida Sans Unicode"/>
          <w:color w:val="1A1A1A"/>
        </w:rPr>
        <w:t>协议有两种模式，它们分别是恢复模式（选主）和广播模式（同步）：</w:t>
      </w:r>
    </w:p>
    <w:p w:rsidR="004E0939" w:rsidRDefault="004E0939" w:rsidP="00FA61C5">
      <w:pPr>
        <w:pStyle w:val="a3"/>
        <w:numPr>
          <w:ilvl w:val="0"/>
          <w:numId w:val="462"/>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选主：当服务启动或者</w:t>
      </w:r>
      <w:r>
        <w:rPr>
          <w:rFonts w:ascii="Lucida Sans Unicode" w:hAnsi="Lucida Sans Unicode" w:cs="Lucida Sans Unicode"/>
          <w:color w:val="1A1A1A"/>
          <w:sz w:val="21"/>
          <w:szCs w:val="21"/>
        </w:rPr>
        <w:t xml:space="preserve"> Leader </w:t>
      </w:r>
      <w:r>
        <w:rPr>
          <w:rFonts w:ascii="Lucida Sans Unicode" w:hAnsi="Lucida Sans Unicode" w:cs="Lucida Sans Unicode"/>
          <w:color w:val="1A1A1A"/>
          <w:sz w:val="21"/>
          <w:szCs w:val="21"/>
        </w:rPr>
        <w:t>崩溃后，</w:t>
      </w:r>
      <w:r>
        <w:rPr>
          <w:rFonts w:ascii="Lucida Sans Unicode" w:hAnsi="Lucida Sans Unicode" w:cs="Lucida Sans Unicode"/>
          <w:color w:val="1A1A1A"/>
          <w:sz w:val="21"/>
          <w:szCs w:val="21"/>
        </w:rPr>
        <w:t xml:space="preserve">Zab </w:t>
      </w:r>
      <w:r>
        <w:rPr>
          <w:rFonts w:ascii="Lucida Sans Unicode" w:hAnsi="Lucida Sans Unicode" w:cs="Lucida Sans Unicode"/>
          <w:color w:val="1A1A1A"/>
          <w:sz w:val="21"/>
          <w:szCs w:val="21"/>
        </w:rPr>
        <w:t>就进入了恢复模式，当新的</w:t>
      </w:r>
      <w:r>
        <w:rPr>
          <w:rFonts w:ascii="Lucida Sans Unicode" w:hAnsi="Lucida Sans Unicode" w:cs="Lucida Sans Unicode"/>
          <w:color w:val="1A1A1A"/>
          <w:sz w:val="21"/>
          <w:szCs w:val="21"/>
        </w:rPr>
        <w:t xml:space="preserve"> Leader </w:t>
      </w:r>
      <w:r>
        <w:rPr>
          <w:rFonts w:ascii="Lucida Sans Unicode" w:hAnsi="Lucida Sans Unicode" w:cs="Lucida Sans Unicode"/>
          <w:color w:val="1A1A1A"/>
          <w:sz w:val="21"/>
          <w:szCs w:val="21"/>
        </w:rPr>
        <w:t>被选举出来，且大多数</w:t>
      </w:r>
      <w:r>
        <w:rPr>
          <w:rFonts w:ascii="Lucida Sans Unicode" w:hAnsi="Lucida Sans Unicode" w:cs="Lucida Sans Unicode"/>
          <w:color w:val="1A1A1A"/>
          <w:sz w:val="21"/>
          <w:szCs w:val="21"/>
        </w:rPr>
        <w:t xml:space="preserve"> Server </w:t>
      </w:r>
      <w:r>
        <w:rPr>
          <w:rFonts w:ascii="Lucida Sans Unicode" w:hAnsi="Lucida Sans Unicode" w:cs="Lucida Sans Unicode"/>
          <w:color w:val="1A1A1A"/>
          <w:sz w:val="21"/>
          <w:szCs w:val="21"/>
        </w:rPr>
        <w:t>完成了和</w:t>
      </w:r>
      <w:r>
        <w:rPr>
          <w:rFonts w:ascii="Lucida Sans Unicode" w:hAnsi="Lucida Sans Unicode" w:cs="Lucida Sans Unicode"/>
          <w:color w:val="1A1A1A"/>
          <w:sz w:val="21"/>
          <w:szCs w:val="21"/>
        </w:rPr>
        <w:t xml:space="preserve"> Leader </w:t>
      </w:r>
      <w:r>
        <w:rPr>
          <w:rFonts w:ascii="Lucida Sans Unicode" w:hAnsi="Lucida Sans Unicode" w:cs="Lucida Sans Unicode"/>
          <w:color w:val="1A1A1A"/>
          <w:sz w:val="21"/>
          <w:szCs w:val="21"/>
        </w:rPr>
        <w:t>的状态同步以后，恢复模式就结束了。</w:t>
      </w:r>
    </w:p>
    <w:p w:rsidR="004E0939" w:rsidRDefault="004E0939" w:rsidP="004E0939">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更加详细的描述。</w:t>
      </w:r>
    </w:p>
    <w:p w:rsidR="004E0939" w:rsidRDefault="004E0939" w:rsidP="004E0939">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当整个</w:t>
      </w:r>
      <w:r>
        <w:rPr>
          <w:rFonts w:ascii="Lucida Sans Unicode" w:hAnsi="Lucida Sans Unicode" w:cs="Lucida Sans Unicode"/>
          <w:color w:val="1A1A1A"/>
          <w:sz w:val="21"/>
          <w:szCs w:val="21"/>
        </w:rPr>
        <w:t xml:space="preserve"> Zookeeper </w:t>
      </w:r>
      <w:r>
        <w:rPr>
          <w:rFonts w:ascii="Lucida Sans Unicode" w:hAnsi="Lucida Sans Unicode" w:cs="Lucida Sans Unicode"/>
          <w:color w:val="1A1A1A"/>
          <w:sz w:val="21"/>
          <w:szCs w:val="21"/>
        </w:rPr>
        <w:t>集群刚刚启动，或者</w:t>
      </w:r>
      <w:r>
        <w:rPr>
          <w:rFonts w:ascii="Lucida Sans Unicode" w:hAnsi="Lucida Sans Unicode" w:cs="Lucida Sans Unicode"/>
          <w:color w:val="1A1A1A"/>
          <w:sz w:val="21"/>
          <w:szCs w:val="21"/>
        </w:rPr>
        <w:t xml:space="preserve"> Leader </w:t>
      </w:r>
      <w:r>
        <w:rPr>
          <w:rFonts w:ascii="Lucida Sans Unicode" w:hAnsi="Lucida Sans Unicode" w:cs="Lucida Sans Unicode"/>
          <w:color w:val="1A1A1A"/>
          <w:sz w:val="21"/>
          <w:szCs w:val="21"/>
        </w:rPr>
        <w:t>服务器宕机、重启或者网络故障导致不存在过半的服务器与</w:t>
      </w:r>
      <w:r>
        <w:rPr>
          <w:rFonts w:ascii="Lucida Sans Unicode" w:hAnsi="Lucida Sans Unicode" w:cs="Lucida Sans Unicode"/>
          <w:color w:val="1A1A1A"/>
          <w:sz w:val="21"/>
          <w:szCs w:val="21"/>
        </w:rPr>
        <w:t xml:space="preserve"> Leader</w:t>
      </w:r>
      <w:r>
        <w:rPr>
          <w:rFonts w:ascii="Lucida Sans Unicode" w:hAnsi="Lucida Sans Unicode" w:cs="Lucida Sans Unicode"/>
          <w:color w:val="1A1A1A"/>
          <w:sz w:val="21"/>
          <w:szCs w:val="21"/>
        </w:rPr>
        <w:t>服务器保持正常通信时，所有进程（服务器）进入崩溃恢复模式。</w:t>
      </w:r>
    </w:p>
    <w:p w:rsidR="004E0939" w:rsidRDefault="004E0939" w:rsidP="00FA61C5">
      <w:pPr>
        <w:widowControl/>
        <w:numPr>
          <w:ilvl w:val="1"/>
          <w:numId w:val="462"/>
        </w:numPr>
        <w:shd w:val="clear" w:color="auto" w:fill="F6F6F6"/>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首先，选举产生新的</w:t>
      </w:r>
      <w:r>
        <w:rPr>
          <w:rFonts w:ascii="Lucida Sans Unicode" w:hAnsi="Lucida Sans Unicode" w:cs="Lucida Sans Unicode"/>
          <w:color w:val="1A1A1A"/>
          <w:szCs w:val="21"/>
        </w:rPr>
        <w:t>Leader</w:t>
      </w:r>
      <w:r>
        <w:rPr>
          <w:rFonts w:ascii="Lucida Sans Unicode" w:hAnsi="Lucida Sans Unicode" w:cs="Lucida Sans Unicode"/>
          <w:color w:val="1A1A1A"/>
          <w:szCs w:val="21"/>
        </w:rPr>
        <w:t>服务器。</w:t>
      </w:r>
    </w:p>
    <w:p w:rsidR="004E0939" w:rsidRDefault="004E0939" w:rsidP="00FA61C5">
      <w:pPr>
        <w:widowControl/>
        <w:numPr>
          <w:ilvl w:val="1"/>
          <w:numId w:val="462"/>
        </w:numPr>
        <w:shd w:val="clear" w:color="auto" w:fill="F6F6F6"/>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然后，集群中</w:t>
      </w:r>
      <w:r>
        <w:rPr>
          <w:rFonts w:ascii="Lucida Sans Unicode" w:hAnsi="Lucida Sans Unicode" w:cs="Lucida Sans Unicode"/>
          <w:color w:val="1A1A1A"/>
          <w:szCs w:val="21"/>
        </w:rPr>
        <w:t xml:space="preserve"> Follower </w:t>
      </w:r>
      <w:r>
        <w:rPr>
          <w:rFonts w:ascii="Lucida Sans Unicode" w:hAnsi="Lucida Sans Unicode" w:cs="Lucida Sans Unicode"/>
          <w:color w:val="1A1A1A"/>
          <w:szCs w:val="21"/>
        </w:rPr>
        <w:t>服务器开始与新的</w:t>
      </w:r>
      <w:r>
        <w:rPr>
          <w:rFonts w:ascii="Lucida Sans Unicode" w:hAnsi="Lucida Sans Unicode" w:cs="Lucida Sans Unicode"/>
          <w:color w:val="1A1A1A"/>
          <w:szCs w:val="21"/>
        </w:rPr>
        <w:t xml:space="preserve"> Leader </w:t>
      </w:r>
      <w:r>
        <w:rPr>
          <w:rFonts w:ascii="Lucida Sans Unicode" w:hAnsi="Lucida Sans Unicode" w:cs="Lucida Sans Unicode"/>
          <w:color w:val="1A1A1A"/>
          <w:szCs w:val="21"/>
        </w:rPr>
        <w:t>服务器进行数据同步。</w:t>
      </w:r>
    </w:p>
    <w:p w:rsidR="004E0939" w:rsidRDefault="004E0939" w:rsidP="00FA61C5">
      <w:pPr>
        <w:widowControl/>
        <w:numPr>
          <w:ilvl w:val="1"/>
          <w:numId w:val="462"/>
        </w:numPr>
        <w:shd w:val="clear" w:color="auto" w:fill="F6F6F6"/>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当集群中超过半数机器与该</w:t>
      </w:r>
      <w:r>
        <w:rPr>
          <w:rFonts w:ascii="Lucida Sans Unicode" w:hAnsi="Lucida Sans Unicode" w:cs="Lucida Sans Unicode"/>
          <w:color w:val="1A1A1A"/>
          <w:szCs w:val="21"/>
        </w:rPr>
        <w:t>Leader</w:t>
      </w:r>
      <w:r>
        <w:rPr>
          <w:rFonts w:ascii="Lucida Sans Unicode" w:hAnsi="Lucida Sans Unicode" w:cs="Lucida Sans Unicode"/>
          <w:color w:val="1A1A1A"/>
          <w:szCs w:val="21"/>
        </w:rPr>
        <w:t>服务器完成数据同步之后，退出恢复模式进入消息广播模式，</w:t>
      </w:r>
    </w:p>
    <w:p w:rsidR="004E0939" w:rsidRDefault="004E0939" w:rsidP="00FA61C5">
      <w:pPr>
        <w:pStyle w:val="a3"/>
        <w:numPr>
          <w:ilvl w:val="0"/>
          <w:numId w:val="462"/>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同步：状态同步保证了</w:t>
      </w:r>
      <w:r>
        <w:rPr>
          <w:rFonts w:ascii="Lucida Sans Unicode" w:hAnsi="Lucida Sans Unicode" w:cs="Lucida Sans Unicode"/>
          <w:color w:val="1A1A1A"/>
          <w:sz w:val="21"/>
          <w:szCs w:val="21"/>
        </w:rPr>
        <w:t xml:space="preserve"> Leader </w:t>
      </w:r>
      <w:r>
        <w:rPr>
          <w:rFonts w:ascii="Lucida Sans Unicode" w:hAnsi="Lucida Sans Unicode" w:cs="Lucida Sans Unicode"/>
          <w:color w:val="1A1A1A"/>
          <w:sz w:val="21"/>
          <w:szCs w:val="21"/>
        </w:rPr>
        <w:t>和</w:t>
      </w:r>
      <w:r>
        <w:rPr>
          <w:rFonts w:ascii="Lucida Sans Unicode" w:hAnsi="Lucida Sans Unicode" w:cs="Lucida Sans Unicode"/>
          <w:color w:val="1A1A1A"/>
          <w:sz w:val="21"/>
          <w:szCs w:val="21"/>
        </w:rPr>
        <w:t xml:space="preserve"> Server </w:t>
      </w:r>
      <w:r>
        <w:rPr>
          <w:rFonts w:ascii="Lucida Sans Unicode" w:hAnsi="Lucida Sans Unicode" w:cs="Lucida Sans Unicode"/>
          <w:color w:val="1A1A1A"/>
          <w:sz w:val="21"/>
          <w:szCs w:val="21"/>
        </w:rPr>
        <w:t>具有相同的系统状态。</w:t>
      </w:r>
    </w:p>
    <w:p w:rsidR="004E0939" w:rsidRDefault="004E0939" w:rsidP="004E0939">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更加详细的描述。</w:t>
      </w:r>
    </w:p>
    <w:p w:rsidR="004E0939" w:rsidRDefault="004E0939" w:rsidP="004E0939">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Leader </w:t>
      </w:r>
      <w:r>
        <w:rPr>
          <w:rFonts w:ascii="Lucida Sans Unicode" w:hAnsi="Lucida Sans Unicode" w:cs="Lucida Sans Unicode"/>
          <w:color w:val="1A1A1A"/>
          <w:sz w:val="21"/>
          <w:szCs w:val="21"/>
        </w:rPr>
        <w:t>服务器开始接收客户端的事务请求，生成事务提案来进行事务请求处理。</w:t>
      </w:r>
    </w:p>
    <w:p w:rsidR="004E0939" w:rsidRPr="004E0939" w:rsidRDefault="004E0939" w:rsidP="004E0939">
      <w:pPr>
        <w:pStyle w:val="3"/>
      </w:pPr>
      <w:r w:rsidRPr="004E0939">
        <w:t>ZooKeeper 是如何保证事务的顺序一致性的？</w:t>
      </w:r>
    </w:p>
    <w:p w:rsidR="004E0939" w:rsidRPr="004E0939" w:rsidRDefault="004E0939" w:rsidP="004E093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4E0939">
        <w:rPr>
          <w:rFonts w:ascii="Lucida Sans Unicode" w:eastAsia="宋体" w:hAnsi="Lucida Sans Unicode" w:cs="Lucida Sans Unicode"/>
          <w:color w:val="1A1A1A"/>
          <w:kern w:val="0"/>
          <w:sz w:val="24"/>
          <w:szCs w:val="24"/>
        </w:rPr>
        <w:t xml:space="preserve">ZooKeeper </w:t>
      </w:r>
      <w:r w:rsidRPr="004E0939">
        <w:rPr>
          <w:rFonts w:ascii="Lucida Sans Unicode" w:eastAsia="宋体" w:hAnsi="Lucida Sans Unicode" w:cs="Lucida Sans Unicode"/>
          <w:color w:val="1A1A1A"/>
          <w:kern w:val="0"/>
          <w:sz w:val="24"/>
          <w:szCs w:val="24"/>
        </w:rPr>
        <w:t>采用了递增的事务</w:t>
      </w:r>
      <w:r w:rsidRPr="004E0939">
        <w:rPr>
          <w:rFonts w:ascii="Lucida Sans Unicode" w:eastAsia="宋体" w:hAnsi="Lucida Sans Unicode" w:cs="Lucida Sans Unicode"/>
          <w:color w:val="1A1A1A"/>
          <w:kern w:val="0"/>
          <w:sz w:val="24"/>
          <w:szCs w:val="24"/>
        </w:rPr>
        <w:t xml:space="preserve"> id </w:t>
      </w:r>
      <w:r w:rsidRPr="004E0939">
        <w:rPr>
          <w:rFonts w:ascii="Lucida Sans Unicode" w:eastAsia="宋体" w:hAnsi="Lucida Sans Unicode" w:cs="Lucida Sans Unicode"/>
          <w:color w:val="1A1A1A"/>
          <w:kern w:val="0"/>
          <w:sz w:val="24"/>
          <w:szCs w:val="24"/>
        </w:rPr>
        <w:t>来识别，所有的</w:t>
      </w:r>
      <w:r w:rsidRPr="004E0939">
        <w:rPr>
          <w:rFonts w:ascii="Lucida Sans Unicode" w:eastAsia="宋体" w:hAnsi="Lucida Sans Unicode" w:cs="Lucida Sans Unicode"/>
          <w:color w:val="1A1A1A"/>
          <w:kern w:val="0"/>
          <w:sz w:val="24"/>
          <w:szCs w:val="24"/>
        </w:rPr>
        <w:t xml:space="preserve"> proposal</w:t>
      </w:r>
      <w:r w:rsidRPr="004E0939">
        <w:rPr>
          <w:rFonts w:ascii="Lucida Sans Unicode" w:eastAsia="宋体" w:hAnsi="Lucida Sans Unicode" w:cs="Lucida Sans Unicode"/>
          <w:color w:val="1A1A1A"/>
          <w:kern w:val="0"/>
          <w:sz w:val="24"/>
          <w:szCs w:val="24"/>
        </w:rPr>
        <w:t>（提议）都在被提出的时候加上了</w:t>
      </w:r>
      <w:r w:rsidRPr="004E0939">
        <w:rPr>
          <w:rFonts w:ascii="Lucida Sans Unicode" w:eastAsia="宋体" w:hAnsi="Lucida Sans Unicode" w:cs="Lucida Sans Unicode"/>
          <w:color w:val="1A1A1A"/>
          <w:kern w:val="0"/>
          <w:sz w:val="24"/>
          <w:szCs w:val="24"/>
        </w:rPr>
        <w:t xml:space="preserve"> zxid </w:t>
      </w:r>
      <w:r w:rsidRPr="004E0939">
        <w:rPr>
          <w:rFonts w:ascii="Lucida Sans Unicode" w:eastAsia="宋体" w:hAnsi="Lucida Sans Unicode" w:cs="Lucida Sans Unicode"/>
          <w:color w:val="1A1A1A"/>
          <w:kern w:val="0"/>
          <w:sz w:val="24"/>
          <w:szCs w:val="24"/>
        </w:rPr>
        <w:t>。</w:t>
      </w:r>
      <w:r w:rsidRPr="004E0939">
        <w:rPr>
          <w:rFonts w:ascii="Lucida Sans Unicode" w:eastAsia="宋体" w:hAnsi="Lucida Sans Unicode" w:cs="Lucida Sans Unicode"/>
          <w:color w:val="1A1A1A"/>
          <w:kern w:val="0"/>
          <w:sz w:val="24"/>
          <w:szCs w:val="24"/>
        </w:rPr>
        <w:t xml:space="preserve">zxid </w:t>
      </w:r>
      <w:r w:rsidRPr="004E0939">
        <w:rPr>
          <w:rFonts w:ascii="Lucida Sans Unicode" w:eastAsia="宋体" w:hAnsi="Lucida Sans Unicode" w:cs="Lucida Sans Unicode"/>
          <w:color w:val="1A1A1A"/>
          <w:kern w:val="0"/>
          <w:sz w:val="24"/>
          <w:szCs w:val="24"/>
        </w:rPr>
        <w:t>实际上是一个</w:t>
      </w:r>
      <w:r w:rsidRPr="004E0939">
        <w:rPr>
          <w:rFonts w:ascii="Lucida Sans Unicode" w:eastAsia="宋体" w:hAnsi="Lucida Sans Unicode" w:cs="Lucida Sans Unicode"/>
          <w:color w:val="1A1A1A"/>
          <w:kern w:val="0"/>
          <w:sz w:val="24"/>
          <w:szCs w:val="24"/>
        </w:rPr>
        <w:t xml:space="preserve"> 64 </w:t>
      </w:r>
      <w:r w:rsidRPr="004E0939">
        <w:rPr>
          <w:rFonts w:ascii="Lucida Sans Unicode" w:eastAsia="宋体" w:hAnsi="Lucida Sans Unicode" w:cs="Lucida Sans Unicode"/>
          <w:color w:val="1A1A1A"/>
          <w:kern w:val="0"/>
          <w:sz w:val="24"/>
          <w:szCs w:val="24"/>
        </w:rPr>
        <w:t>位数字。</w:t>
      </w:r>
    </w:p>
    <w:p w:rsidR="004E0939" w:rsidRPr="004E0939" w:rsidRDefault="004E0939" w:rsidP="00FA61C5">
      <w:pPr>
        <w:widowControl/>
        <w:numPr>
          <w:ilvl w:val="0"/>
          <w:numId w:val="463"/>
        </w:numPr>
        <w:shd w:val="clear" w:color="auto" w:fill="FFFFFF"/>
        <w:ind w:left="0"/>
        <w:jc w:val="left"/>
        <w:rPr>
          <w:rFonts w:ascii="Lucida Sans Unicode" w:eastAsia="宋体" w:hAnsi="Lucida Sans Unicode" w:cs="Lucida Sans Unicode"/>
          <w:color w:val="1A1A1A"/>
          <w:kern w:val="0"/>
          <w:szCs w:val="21"/>
        </w:rPr>
      </w:pPr>
      <w:r w:rsidRPr="004E0939">
        <w:rPr>
          <w:rFonts w:ascii="Lucida Sans Unicode" w:eastAsia="宋体" w:hAnsi="Lucida Sans Unicode" w:cs="Lucida Sans Unicode"/>
          <w:color w:val="1A1A1A"/>
          <w:kern w:val="0"/>
          <w:szCs w:val="21"/>
        </w:rPr>
        <w:t>高</w:t>
      </w:r>
      <w:r w:rsidRPr="004E0939">
        <w:rPr>
          <w:rFonts w:ascii="Lucida Sans Unicode" w:eastAsia="宋体" w:hAnsi="Lucida Sans Unicode" w:cs="Lucida Sans Unicode"/>
          <w:color w:val="1A1A1A"/>
          <w:kern w:val="0"/>
          <w:szCs w:val="21"/>
        </w:rPr>
        <w:t xml:space="preserve"> 32 </w:t>
      </w:r>
      <w:r w:rsidRPr="004E0939">
        <w:rPr>
          <w:rFonts w:ascii="Lucida Sans Unicode" w:eastAsia="宋体" w:hAnsi="Lucida Sans Unicode" w:cs="Lucida Sans Unicode"/>
          <w:color w:val="1A1A1A"/>
          <w:kern w:val="0"/>
          <w:szCs w:val="21"/>
        </w:rPr>
        <w:t>位是</w:t>
      </w:r>
      <w:r w:rsidRPr="004E0939">
        <w:rPr>
          <w:rFonts w:ascii="Lucida Sans Unicode" w:eastAsia="宋体" w:hAnsi="Lucida Sans Unicode" w:cs="Lucida Sans Unicode"/>
          <w:color w:val="1A1A1A"/>
          <w:kern w:val="0"/>
          <w:szCs w:val="21"/>
        </w:rPr>
        <w:t xml:space="preserve"> epoch </w:t>
      </w:r>
      <w:r w:rsidRPr="004E0939">
        <w:rPr>
          <w:rFonts w:ascii="Lucida Sans Unicode" w:eastAsia="宋体" w:hAnsi="Lucida Sans Unicode" w:cs="Lucida Sans Unicode"/>
          <w:color w:val="1A1A1A"/>
          <w:kern w:val="0"/>
          <w:szCs w:val="21"/>
        </w:rPr>
        <w:t>用来标识</w:t>
      </w:r>
      <w:r w:rsidRPr="004E0939">
        <w:rPr>
          <w:rFonts w:ascii="Lucida Sans Unicode" w:eastAsia="宋体" w:hAnsi="Lucida Sans Unicode" w:cs="Lucida Sans Unicode"/>
          <w:color w:val="1A1A1A"/>
          <w:kern w:val="0"/>
          <w:szCs w:val="21"/>
        </w:rPr>
        <w:t xml:space="preserve"> Leader </w:t>
      </w:r>
      <w:r w:rsidRPr="004E0939">
        <w:rPr>
          <w:rFonts w:ascii="Lucida Sans Unicode" w:eastAsia="宋体" w:hAnsi="Lucida Sans Unicode" w:cs="Lucida Sans Unicode"/>
          <w:color w:val="1A1A1A"/>
          <w:kern w:val="0"/>
          <w:szCs w:val="21"/>
        </w:rPr>
        <w:t>是否发生了改变，如果有新的</w:t>
      </w:r>
      <w:r w:rsidRPr="004E0939">
        <w:rPr>
          <w:rFonts w:ascii="Lucida Sans Unicode" w:eastAsia="宋体" w:hAnsi="Lucida Sans Unicode" w:cs="Lucida Sans Unicode"/>
          <w:color w:val="1A1A1A"/>
          <w:kern w:val="0"/>
          <w:szCs w:val="21"/>
        </w:rPr>
        <w:t xml:space="preserve"> Leader </w:t>
      </w:r>
      <w:r w:rsidRPr="004E0939">
        <w:rPr>
          <w:rFonts w:ascii="Lucida Sans Unicode" w:eastAsia="宋体" w:hAnsi="Lucida Sans Unicode" w:cs="Lucida Sans Unicode"/>
          <w:color w:val="1A1A1A"/>
          <w:kern w:val="0"/>
          <w:szCs w:val="21"/>
        </w:rPr>
        <w:t>产生出来，</w:t>
      </w:r>
      <w:r w:rsidRPr="004E0939">
        <w:rPr>
          <w:rFonts w:ascii="Lucida Sans Unicode" w:eastAsia="宋体" w:hAnsi="Lucida Sans Unicode" w:cs="Lucida Sans Unicode"/>
          <w:color w:val="1A1A1A"/>
          <w:kern w:val="0"/>
          <w:szCs w:val="21"/>
        </w:rPr>
        <w:t>epoch</w:t>
      </w:r>
      <w:r w:rsidRPr="004E0939">
        <w:rPr>
          <w:rFonts w:ascii="Lucida Sans Unicode" w:eastAsia="宋体" w:hAnsi="Lucida Sans Unicode" w:cs="Lucida Sans Unicode"/>
          <w:color w:val="1A1A1A"/>
          <w:kern w:val="0"/>
          <w:szCs w:val="21"/>
        </w:rPr>
        <w:t>会自增。</w:t>
      </w:r>
    </w:p>
    <w:p w:rsidR="004E0939" w:rsidRPr="004E0939" w:rsidRDefault="004E0939" w:rsidP="00FA61C5">
      <w:pPr>
        <w:widowControl/>
        <w:numPr>
          <w:ilvl w:val="0"/>
          <w:numId w:val="463"/>
        </w:numPr>
        <w:shd w:val="clear" w:color="auto" w:fill="FFFFFF"/>
        <w:ind w:left="0"/>
        <w:jc w:val="left"/>
        <w:rPr>
          <w:rFonts w:ascii="Lucida Sans Unicode" w:eastAsia="宋体" w:hAnsi="Lucida Sans Unicode" w:cs="Lucida Sans Unicode"/>
          <w:color w:val="1A1A1A"/>
          <w:kern w:val="0"/>
          <w:szCs w:val="21"/>
        </w:rPr>
      </w:pPr>
      <w:r w:rsidRPr="004E0939">
        <w:rPr>
          <w:rFonts w:ascii="Lucida Sans Unicode" w:eastAsia="宋体" w:hAnsi="Lucida Sans Unicode" w:cs="Lucida Sans Unicode"/>
          <w:color w:val="1A1A1A"/>
          <w:kern w:val="0"/>
          <w:szCs w:val="21"/>
        </w:rPr>
        <w:t>低</w:t>
      </w:r>
      <w:r w:rsidRPr="004E0939">
        <w:rPr>
          <w:rFonts w:ascii="Lucida Sans Unicode" w:eastAsia="宋体" w:hAnsi="Lucida Sans Unicode" w:cs="Lucida Sans Unicode"/>
          <w:color w:val="1A1A1A"/>
          <w:kern w:val="0"/>
          <w:szCs w:val="21"/>
        </w:rPr>
        <w:t xml:space="preserve"> 32 </w:t>
      </w:r>
      <w:r w:rsidRPr="004E0939">
        <w:rPr>
          <w:rFonts w:ascii="Lucida Sans Unicode" w:eastAsia="宋体" w:hAnsi="Lucida Sans Unicode" w:cs="Lucida Sans Unicode"/>
          <w:color w:val="1A1A1A"/>
          <w:kern w:val="0"/>
          <w:szCs w:val="21"/>
        </w:rPr>
        <w:t>位用来递增计数。</w:t>
      </w:r>
    </w:p>
    <w:p w:rsidR="004E0939" w:rsidRPr="004E0939" w:rsidRDefault="004E0939" w:rsidP="004E093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4E0939">
        <w:rPr>
          <w:rFonts w:ascii="Lucida Sans Unicode" w:eastAsia="宋体" w:hAnsi="Lucida Sans Unicode" w:cs="Lucida Sans Unicode"/>
          <w:color w:val="1A1A1A"/>
          <w:kern w:val="0"/>
          <w:sz w:val="24"/>
          <w:szCs w:val="24"/>
        </w:rPr>
        <w:t>当新产生的</w:t>
      </w:r>
      <w:r w:rsidRPr="004E0939">
        <w:rPr>
          <w:rFonts w:ascii="Lucida Sans Unicode" w:eastAsia="宋体" w:hAnsi="Lucida Sans Unicode" w:cs="Lucida Sans Unicode"/>
          <w:color w:val="1A1A1A"/>
          <w:kern w:val="0"/>
          <w:sz w:val="24"/>
          <w:szCs w:val="24"/>
        </w:rPr>
        <w:t xml:space="preserve"> peoposal </w:t>
      </w:r>
      <w:r w:rsidRPr="004E0939">
        <w:rPr>
          <w:rFonts w:ascii="Lucida Sans Unicode" w:eastAsia="宋体" w:hAnsi="Lucida Sans Unicode" w:cs="Lucida Sans Unicode"/>
          <w:color w:val="1A1A1A"/>
          <w:kern w:val="0"/>
          <w:sz w:val="24"/>
          <w:szCs w:val="24"/>
        </w:rPr>
        <w:t>的时候，会依据数据库的两阶段过程，首先会向其他的</w:t>
      </w:r>
      <w:r w:rsidRPr="004E0939">
        <w:rPr>
          <w:rFonts w:ascii="Lucida Sans Unicode" w:eastAsia="宋体" w:hAnsi="Lucida Sans Unicode" w:cs="Lucida Sans Unicode"/>
          <w:color w:val="1A1A1A"/>
          <w:kern w:val="0"/>
          <w:sz w:val="24"/>
          <w:szCs w:val="24"/>
        </w:rPr>
        <w:t xml:space="preserve"> Server </w:t>
      </w:r>
      <w:r w:rsidRPr="004E0939">
        <w:rPr>
          <w:rFonts w:ascii="Lucida Sans Unicode" w:eastAsia="宋体" w:hAnsi="Lucida Sans Unicode" w:cs="Lucida Sans Unicode"/>
          <w:color w:val="1A1A1A"/>
          <w:kern w:val="0"/>
          <w:sz w:val="24"/>
          <w:szCs w:val="24"/>
        </w:rPr>
        <w:t>发出事务执行请求，如果超过半数的机器都能执行并且能够成功，那么就会开始执行。</w:t>
      </w:r>
    </w:p>
    <w:p w:rsidR="004E0939" w:rsidRPr="004E0939" w:rsidRDefault="004E0939" w:rsidP="004E0939">
      <w:pPr>
        <w:pStyle w:val="3"/>
      </w:pPr>
      <w:r w:rsidRPr="004E0939">
        <w:t>ZooKeeper 集群中个服务器之间是怎样通信的？</w:t>
      </w:r>
    </w:p>
    <w:p w:rsidR="004E0939" w:rsidRPr="004E0939" w:rsidRDefault="004E0939" w:rsidP="004E093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4E0939">
        <w:rPr>
          <w:rFonts w:ascii="Lucida Sans Unicode" w:eastAsia="宋体" w:hAnsi="Lucida Sans Unicode" w:cs="Lucida Sans Unicode"/>
          <w:color w:val="1A1A1A"/>
          <w:kern w:val="0"/>
          <w:sz w:val="24"/>
          <w:szCs w:val="24"/>
        </w:rPr>
        <w:t xml:space="preserve">Leader </w:t>
      </w:r>
      <w:r w:rsidRPr="004E0939">
        <w:rPr>
          <w:rFonts w:ascii="Lucida Sans Unicode" w:eastAsia="宋体" w:hAnsi="Lucida Sans Unicode" w:cs="Lucida Sans Unicode"/>
          <w:color w:val="1A1A1A"/>
          <w:kern w:val="0"/>
          <w:sz w:val="24"/>
          <w:szCs w:val="24"/>
        </w:rPr>
        <w:t>服务器会和每一个</w:t>
      </w:r>
      <w:r w:rsidRPr="004E0939">
        <w:rPr>
          <w:rFonts w:ascii="Lucida Sans Unicode" w:eastAsia="宋体" w:hAnsi="Lucida Sans Unicode" w:cs="Lucida Sans Unicode"/>
          <w:color w:val="1A1A1A"/>
          <w:kern w:val="0"/>
          <w:sz w:val="24"/>
          <w:szCs w:val="24"/>
        </w:rPr>
        <w:t xml:space="preserve"> Follower/Observer </w:t>
      </w:r>
      <w:r w:rsidRPr="004E0939">
        <w:rPr>
          <w:rFonts w:ascii="Lucida Sans Unicode" w:eastAsia="宋体" w:hAnsi="Lucida Sans Unicode" w:cs="Lucida Sans Unicode"/>
          <w:color w:val="1A1A1A"/>
          <w:kern w:val="0"/>
          <w:sz w:val="24"/>
          <w:szCs w:val="24"/>
        </w:rPr>
        <w:t>服务器都建立</w:t>
      </w:r>
      <w:r w:rsidRPr="004E0939">
        <w:rPr>
          <w:rFonts w:ascii="Lucida Sans Unicode" w:eastAsia="宋体" w:hAnsi="Lucida Sans Unicode" w:cs="Lucida Sans Unicode"/>
          <w:color w:val="1A1A1A"/>
          <w:kern w:val="0"/>
          <w:sz w:val="24"/>
          <w:szCs w:val="24"/>
        </w:rPr>
        <w:t xml:space="preserve"> TCP </w:t>
      </w:r>
      <w:r w:rsidRPr="004E0939">
        <w:rPr>
          <w:rFonts w:ascii="Lucida Sans Unicode" w:eastAsia="宋体" w:hAnsi="Lucida Sans Unicode" w:cs="Lucida Sans Unicode"/>
          <w:color w:val="1A1A1A"/>
          <w:kern w:val="0"/>
          <w:sz w:val="24"/>
          <w:szCs w:val="24"/>
        </w:rPr>
        <w:t>连接，同时为每个</w:t>
      </w:r>
      <w:r w:rsidRPr="004E0939">
        <w:rPr>
          <w:rFonts w:ascii="Lucida Sans Unicode" w:eastAsia="宋体" w:hAnsi="Lucida Sans Unicode" w:cs="Lucida Sans Unicode"/>
          <w:color w:val="1A1A1A"/>
          <w:kern w:val="0"/>
          <w:sz w:val="24"/>
          <w:szCs w:val="24"/>
        </w:rPr>
        <w:t xml:space="preserve"> Follower/Observer </w:t>
      </w:r>
      <w:r w:rsidRPr="004E0939">
        <w:rPr>
          <w:rFonts w:ascii="Lucida Sans Unicode" w:eastAsia="宋体" w:hAnsi="Lucida Sans Unicode" w:cs="Lucida Sans Unicode"/>
          <w:color w:val="1A1A1A"/>
          <w:kern w:val="0"/>
          <w:sz w:val="24"/>
          <w:szCs w:val="24"/>
        </w:rPr>
        <w:t>都创建一个叫做</w:t>
      </w:r>
      <w:r w:rsidRPr="004E0939">
        <w:rPr>
          <w:rFonts w:ascii="Lucida Sans Unicode" w:eastAsia="宋体" w:hAnsi="Lucida Sans Unicode" w:cs="Lucida Sans Unicode"/>
          <w:color w:val="1A1A1A"/>
          <w:kern w:val="0"/>
          <w:sz w:val="24"/>
          <w:szCs w:val="24"/>
        </w:rPr>
        <w:t xml:space="preserve"> LearnerHandler </w:t>
      </w:r>
      <w:r w:rsidRPr="004E0939">
        <w:rPr>
          <w:rFonts w:ascii="Lucida Sans Unicode" w:eastAsia="宋体" w:hAnsi="Lucida Sans Unicode" w:cs="Lucida Sans Unicode"/>
          <w:color w:val="1A1A1A"/>
          <w:kern w:val="0"/>
          <w:sz w:val="24"/>
          <w:szCs w:val="24"/>
        </w:rPr>
        <w:t>的实体。</w:t>
      </w:r>
    </w:p>
    <w:p w:rsidR="004E0939" w:rsidRPr="004E0939" w:rsidRDefault="004E0939" w:rsidP="00FA61C5">
      <w:pPr>
        <w:widowControl/>
        <w:numPr>
          <w:ilvl w:val="0"/>
          <w:numId w:val="464"/>
        </w:numPr>
        <w:shd w:val="clear" w:color="auto" w:fill="FFFFFF"/>
        <w:ind w:left="0"/>
        <w:jc w:val="left"/>
        <w:rPr>
          <w:rFonts w:ascii="Lucida Sans Unicode" w:eastAsia="宋体" w:hAnsi="Lucida Sans Unicode" w:cs="Lucida Sans Unicode"/>
          <w:color w:val="1A1A1A"/>
          <w:kern w:val="0"/>
          <w:szCs w:val="21"/>
        </w:rPr>
      </w:pPr>
      <w:r w:rsidRPr="004E0939">
        <w:rPr>
          <w:rFonts w:ascii="Lucida Sans Unicode" w:eastAsia="宋体" w:hAnsi="Lucida Sans Unicode" w:cs="Lucida Sans Unicode"/>
          <w:color w:val="1A1A1A"/>
          <w:kern w:val="0"/>
          <w:szCs w:val="21"/>
        </w:rPr>
        <w:t xml:space="preserve">LearnerHandler </w:t>
      </w:r>
      <w:r w:rsidRPr="004E0939">
        <w:rPr>
          <w:rFonts w:ascii="Lucida Sans Unicode" w:eastAsia="宋体" w:hAnsi="Lucida Sans Unicode" w:cs="Lucida Sans Unicode"/>
          <w:color w:val="1A1A1A"/>
          <w:kern w:val="0"/>
          <w:szCs w:val="21"/>
        </w:rPr>
        <w:t>主要负责</w:t>
      </w:r>
      <w:r w:rsidRPr="004E0939">
        <w:rPr>
          <w:rFonts w:ascii="Lucida Sans Unicode" w:eastAsia="宋体" w:hAnsi="Lucida Sans Unicode" w:cs="Lucida Sans Unicode"/>
          <w:color w:val="1A1A1A"/>
          <w:kern w:val="0"/>
          <w:szCs w:val="21"/>
        </w:rPr>
        <w:t xml:space="preserve"> Leader </w:t>
      </w:r>
      <w:r w:rsidRPr="004E0939">
        <w:rPr>
          <w:rFonts w:ascii="Lucida Sans Unicode" w:eastAsia="宋体" w:hAnsi="Lucida Sans Unicode" w:cs="Lucida Sans Unicode"/>
          <w:color w:val="1A1A1A"/>
          <w:kern w:val="0"/>
          <w:szCs w:val="21"/>
        </w:rPr>
        <w:t>和</w:t>
      </w:r>
      <w:r w:rsidRPr="004E0939">
        <w:rPr>
          <w:rFonts w:ascii="Lucida Sans Unicode" w:eastAsia="宋体" w:hAnsi="Lucida Sans Unicode" w:cs="Lucida Sans Unicode"/>
          <w:color w:val="1A1A1A"/>
          <w:kern w:val="0"/>
          <w:szCs w:val="21"/>
        </w:rPr>
        <w:t xml:space="preserve"> Follower/Observer </w:t>
      </w:r>
      <w:r w:rsidRPr="004E0939">
        <w:rPr>
          <w:rFonts w:ascii="Lucida Sans Unicode" w:eastAsia="宋体" w:hAnsi="Lucida Sans Unicode" w:cs="Lucida Sans Unicode"/>
          <w:color w:val="1A1A1A"/>
          <w:kern w:val="0"/>
          <w:szCs w:val="21"/>
        </w:rPr>
        <w:t>之间的网络通讯，包括数据同步，请求转发和</w:t>
      </w:r>
      <w:r w:rsidRPr="004E0939">
        <w:rPr>
          <w:rFonts w:ascii="Lucida Sans Unicode" w:eastAsia="宋体" w:hAnsi="Lucida Sans Unicode" w:cs="Lucida Sans Unicode"/>
          <w:color w:val="1A1A1A"/>
          <w:kern w:val="0"/>
          <w:szCs w:val="21"/>
        </w:rPr>
        <w:t xml:space="preserve"> Proposal </w:t>
      </w:r>
      <w:r w:rsidRPr="004E0939">
        <w:rPr>
          <w:rFonts w:ascii="Lucida Sans Unicode" w:eastAsia="宋体" w:hAnsi="Lucida Sans Unicode" w:cs="Lucida Sans Unicode"/>
          <w:color w:val="1A1A1A"/>
          <w:kern w:val="0"/>
          <w:szCs w:val="21"/>
        </w:rPr>
        <w:t>提议的投票等。</w:t>
      </w:r>
    </w:p>
    <w:p w:rsidR="004E0939" w:rsidRPr="004E0939" w:rsidRDefault="004E0939" w:rsidP="00FA61C5">
      <w:pPr>
        <w:widowControl/>
        <w:numPr>
          <w:ilvl w:val="0"/>
          <w:numId w:val="464"/>
        </w:numPr>
        <w:shd w:val="clear" w:color="auto" w:fill="FFFFFF"/>
        <w:ind w:left="0"/>
        <w:jc w:val="left"/>
        <w:rPr>
          <w:rFonts w:ascii="Lucida Sans Unicode" w:eastAsia="宋体" w:hAnsi="Lucida Sans Unicode" w:cs="Lucida Sans Unicode"/>
          <w:color w:val="1A1A1A"/>
          <w:kern w:val="0"/>
          <w:szCs w:val="21"/>
        </w:rPr>
      </w:pPr>
      <w:r w:rsidRPr="004E0939">
        <w:rPr>
          <w:rFonts w:ascii="Lucida Sans Unicode" w:eastAsia="宋体" w:hAnsi="Lucida Sans Unicode" w:cs="Lucida Sans Unicode"/>
          <w:color w:val="1A1A1A"/>
          <w:kern w:val="0"/>
          <w:szCs w:val="21"/>
        </w:rPr>
        <w:t xml:space="preserve">Leader </w:t>
      </w:r>
      <w:r w:rsidRPr="004E0939">
        <w:rPr>
          <w:rFonts w:ascii="Lucida Sans Unicode" w:eastAsia="宋体" w:hAnsi="Lucida Sans Unicode" w:cs="Lucida Sans Unicode"/>
          <w:color w:val="1A1A1A"/>
          <w:kern w:val="0"/>
          <w:szCs w:val="21"/>
        </w:rPr>
        <w:t>服务器保存了所有</w:t>
      </w:r>
      <w:r w:rsidRPr="004E0939">
        <w:rPr>
          <w:rFonts w:ascii="Lucida Sans Unicode" w:eastAsia="宋体" w:hAnsi="Lucida Sans Unicode" w:cs="Lucida Sans Unicode"/>
          <w:color w:val="1A1A1A"/>
          <w:kern w:val="0"/>
          <w:szCs w:val="21"/>
        </w:rPr>
        <w:t xml:space="preserve"> Follower/Observer </w:t>
      </w:r>
      <w:r w:rsidRPr="004E0939">
        <w:rPr>
          <w:rFonts w:ascii="Lucida Sans Unicode" w:eastAsia="宋体" w:hAnsi="Lucida Sans Unicode" w:cs="Lucida Sans Unicode"/>
          <w:color w:val="1A1A1A"/>
          <w:kern w:val="0"/>
          <w:szCs w:val="21"/>
        </w:rPr>
        <w:t>的</w:t>
      </w:r>
      <w:r w:rsidRPr="004E0939">
        <w:rPr>
          <w:rFonts w:ascii="Lucida Sans Unicode" w:eastAsia="宋体" w:hAnsi="Lucida Sans Unicode" w:cs="Lucida Sans Unicode"/>
          <w:color w:val="1A1A1A"/>
          <w:kern w:val="0"/>
          <w:szCs w:val="21"/>
        </w:rPr>
        <w:t xml:space="preserve"> LearnerHandler </w:t>
      </w:r>
      <w:r w:rsidRPr="004E0939">
        <w:rPr>
          <w:rFonts w:ascii="Lucida Sans Unicode" w:eastAsia="宋体" w:hAnsi="Lucida Sans Unicode" w:cs="Lucida Sans Unicode"/>
          <w:color w:val="1A1A1A"/>
          <w:kern w:val="0"/>
          <w:szCs w:val="21"/>
        </w:rPr>
        <w:t>。</w:t>
      </w:r>
    </w:p>
    <w:p w:rsidR="004E0939" w:rsidRPr="004E0939" w:rsidRDefault="004E0939" w:rsidP="004E0939">
      <w:pPr>
        <w:pStyle w:val="3"/>
      </w:pPr>
      <w:r w:rsidRPr="004E0939">
        <w:t>ZAB 和 Paxos 算法的联系与区别？</w:t>
      </w:r>
    </w:p>
    <w:p w:rsidR="004E0939" w:rsidRPr="004E0939" w:rsidRDefault="004E0939" w:rsidP="004E093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4E0939">
        <w:rPr>
          <w:rFonts w:ascii="Lucida Sans Unicode" w:eastAsia="宋体" w:hAnsi="Lucida Sans Unicode" w:cs="Lucida Sans Unicode"/>
          <w:color w:val="1A1A1A"/>
          <w:kern w:val="0"/>
          <w:sz w:val="24"/>
          <w:szCs w:val="24"/>
        </w:rPr>
        <w:t xml:space="preserve">Paxos </w:t>
      </w:r>
      <w:r w:rsidRPr="004E0939">
        <w:rPr>
          <w:rFonts w:ascii="Lucida Sans Unicode" w:eastAsia="宋体" w:hAnsi="Lucida Sans Unicode" w:cs="Lucida Sans Unicode"/>
          <w:color w:val="1A1A1A"/>
          <w:kern w:val="0"/>
          <w:sz w:val="24"/>
          <w:szCs w:val="24"/>
        </w:rPr>
        <w:t>算法是分布式选举算法，</w:t>
      </w:r>
      <w:r w:rsidRPr="004E0939">
        <w:rPr>
          <w:rFonts w:ascii="Lucida Sans Unicode" w:eastAsia="宋体" w:hAnsi="Lucida Sans Unicode" w:cs="Lucida Sans Unicode"/>
          <w:color w:val="1A1A1A"/>
          <w:kern w:val="0"/>
          <w:sz w:val="24"/>
          <w:szCs w:val="24"/>
        </w:rPr>
        <w:t xml:space="preserve">Zookeeper </w:t>
      </w:r>
      <w:r w:rsidRPr="004E0939">
        <w:rPr>
          <w:rFonts w:ascii="Lucida Sans Unicode" w:eastAsia="宋体" w:hAnsi="Lucida Sans Unicode" w:cs="Lucida Sans Unicode"/>
          <w:color w:val="1A1A1A"/>
          <w:kern w:val="0"/>
          <w:sz w:val="24"/>
          <w:szCs w:val="24"/>
        </w:rPr>
        <w:t>使用的</w:t>
      </w:r>
      <w:r w:rsidRPr="004E0939">
        <w:rPr>
          <w:rFonts w:ascii="Lucida Sans Unicode" w:eastAsia="宋体" w:hAnsi="Lucida Sans Unicode" w:cs="Lucida Sans Unicode"/>
          <w:color w:val="1A1A1A"/>
          <w:kern w:val="0"/>
          <w:sz w:val="24"/>
          <w:szCs w:val="24"/>
        </w:rPr>
        <w:t xml:space="preserve"> ZAB </w:t>
      </w:r>
      <w:r w:rsidRPr="004E0939">
        <w:rPr>
          <w:rFonts w:ascii="Lucida Sans Unicode" w:eastAsia="宋体" w:hAnsi="Lucida Sans Unicode" w:cs="Lucida Sans Unicode"/>
          <w:color w:val="1A1A1A"/>
          <w:kern w:val="0"/>
          <w:sz w:val="24"/>
          <w:szCs w:val="24"/>
        </w:rPr>
        <w:t>协议（</w:t>
      </w:r>
      <w:r w:rsidRPr="004E0939">
        <w:rPr>
          <w:rFonts w:ascii="Lucida Sans Unicode" w:eastAsia="宋体" w:hAnsi="Lucida Sans Unicode" w:cs="Lucida Sans Unicode"/>
          <w:color w:val="1A1A1A"/>
          <w:kern w:val="0"/>
          <w:sz w:val="24"/>
          <w:szCs w:val="24"/>
        </w:rPr>
        <w:t xml:space="preserve">Zookeeper </w:t>
      </w:r>
      <w:r w:rsidRPr="004E0939">
        <w:rPr>
          <w:rFonts w:ascii="Lucida Sans Unicode" w:eastAsia="宋体" w:hAnsi="Lucida Sans Unicode" w:cs="Lucida Sans Unicode"/>
          <w:color w:val="1A1A1A"/>
          <w:kern w:val="0"/>
          <w:sz w:val="24"/>
          <w:szCs w:val="24"/>
        </w:rPr>
        <w:t>原子广播）。</w:t>
      </w:r>
    </w:p>
    <w:p w:rsidR="004E0939" w:rsidRPr="004E0939" w:rsidRDefault="004E0939" w:rsidP="004E093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4E0939">
        <w:rPr>
          <w:rFonts w:ascii="Lucida Sans Unicode" w:eastAsia="宋体" w:hAnsi="Lucida Sans Unicode" w:cs="Lucida Sans Unicode"/>
          <w:color w:val="1A1A1A"/>
          <w:kern w:val="0"/>
          <w:sz w:val="24"/>
          <w:szCs w:val="24"/>
        </w:rPr>
        <w:t>二者有相同的地方：</w:t>
      </w:r>
    </w:p>
    <w:p w:rsidR="004E0939" w:rsidRPr="004E0939" w:rsidRDefault="004E0939" w:rsidP="00FA61C5">
      <w:pPr>
        <w:widowControl/>
        <w:numPr>
          <w:ilvl w:val="0"/>
          <w:numId w:val="465"/>
        </w:numPr>
        <w:shd w:val="clear" w:color="auto" w:fill="FFFFFF"/>
        <w:ind w:left="0"/>
        <w:jc w:val="left"/>
        <w:rPr>
          <w:rFonts w:ascii="Lucida Sans Unicode" w:eastAsia="宋体" w:hAnsi="Lucida Sans Unicode" w:cs="Lucida Sans Unicode"/>
          <w:color w:val="1A1A1A"/>
          <w:kern w:val="0"/>
          <w:szCs w:val="21"/>
        </w:rPr>
      </w:pPr>
      <w:r w:rsidRPr="004E0939">
        <w:rPr>
          <w:rFonts w:ascii="Lucida Sans Unicode" w:eastAsia="宋体" w:hAnsi="Lucida Sans Unicode" w:cs="Lucida Sans Unicode"/>
          <w:color w:val="1A1A1A"/>
          <w:kern w:val="0"/>
          <w:szCs w:val="21"/>
        </w:rPr>
        <w:t>都有一个</w:t>
      </w:r>
      <w:r w:rsidRPr="004E0939">
        <w:rPr>
          <w:rFonts w:ascii="Lucida Sans Unicode" w:eastAsia="宋体" w:hAnsi="Lucida Sans Unicode" w:cs="Lucida Sans Unicode"/>
          <w:color w:val="1A1A1A"/>
          <w:kern w:val="0"/>
          <w:szCs w:val="21"/>
        </w:rPr>
        <w:t xml:space="preserve"> Leader</w:t>
      </w:r>
      <w:r w:rsidRPr="004E0939">
        <w:rPr>
          <w:rFonts w:ascii="Lucida Sans Unicode" w:eastAsia="宋体" w:hAnsi="Lucida Sans Unicode" w:cs="Lucida Sans Unicode"/>
          <w:color w:val="1A1A1A"/>
          <w:kern w:val="0"/>
          <w:szCs w:val="21"/>
        </w:rPr>
        <w:t>，用来协调</w:t>
      </w:r>
      <w:r w:rsidRPr="004E0939">
        <w:rPr>
          <w:rFonts w:ascii="Lucida Sans Unicode" w:eastAsia="宋体" w:hAnsi="Lucida Sans Unicode" w:cs="Lucida Sans Unicode"/>
          <w:color w:val="1A1A1A"/>
          <w:kern w:val="0"/>
          <w:szCs w:val="21"/>
        </w:rPr>
        <w:t xml:space="preserve"> N </w:t>
      </w:r>
      <w:r w:rsidRPr="004E0939">
        <w:rPr>
          <w:rFonts w:ascii="Lucida Sans Unicode" w:eastAsia="宋体" w:hAnsi="Lucida Sans Unicode" w:cs="Lucida Sans Unicode"/>
          <w:color w:val="1A1A1A"/>
          <w:kern w:val="0"/>
          <w:szCs w:val="21"/>
        </w:rPr>
        <w:t>个</w:t>
      </w:r>
      <w:r w:rsidRPr="004E0939">
        <w:rPr>
          <w:rFonts w:ascii="Lucida Sans Unicode" w:eastAsia="宋体" w:hAnsi="Lucida Sans Unicode" w:cs="Lucida Sans Unicode"/>
          <w:color w:val="1A1A1A"/>
          <w:kern w:val="0"/>
          <w:szCs w:val="21"/>
        </w:rPr>
        <w:t xml:space="preserve"> Follower </w:t>
      </w:r>
      <w:r w:rsidRPr="004E0939">
        <w:rPr>
          <w:rFonts w:ascii="Lucida Sans Unicode" w:eastAsia="宋体" w:hAnsi="Lucida Sans Unicode" w:cs="Lucida Sans Unicode"/>
          <w:color w:val="1A1A1A"/>
          <w:kern w:val="0"/>
          <w:szCs w:val="21"/>
        </w:rPr>
        <w:t>的运行</w:t>
      </w:r>
    </w:p>
    <w:p w:rsidR="004E0939" w:rsidRPr="004E0939" w:rsidRDefault="004E0939" w:rsidP="00FA61C5">
      <w:pPr>
        <w:widowControl/>
        <w:numPr>
          <w:ilvl w:val="0"/>
          <w:numId w:val="465"/>
        </w:numPr>
        <w:shd w:val="clear" w:color="auto" w:fill="FFFFFF"/>
        <w:ind w:left="0"/>
        <w:jc w:val="left"/>
        <w:rPr>
          <w:rFonts w:ascii="Lucida Sans Unicode" w:eastAsia="宋体" w:hAnsi="Lucida Sans Unicode" w:cs="Lucida Sans Unicode"/>
          <w:color w:val="1A1A1A"/>
          <w:kern w:val="0"/>
          <w:szCs w:val="21"/>
        </w:rPr>
      </w:pPr>
      <w:r w:rsidRPr="004E0939">
        <w:rPr>
          <w:rFonts w:ascii="Lucida Sans Unicode" w:eastAsia="宋体" w:hAnsi="Lucida Sans Unicode" w:cs="Lucida Sans Unicode"/>
          <w:color w:val="1A1A1A"/>
          <w:kern w:val="0"/>
          <w:szCs w:val="21"/>
        </w:rPr>
        <w:t xml:space="preserve">Leader </w:t>
      </w:r>
      <w:r w:rsidRPr="004E0939">
        <w:rPr>
          <w:rFonts w:ascii="Lucida Sans Unicode" w:eastAsia="宋体" w:hAnsi="Lucida Sans Unicode" w:cs="Lucida Sans Unicode"/>
          <w:color w:val="1A1A1A"/>
          <w:kern w:val="0"/>
          <w:szCs w:val="21"/>
        </w:rPr>
        <w:t>要等待超半数的</w:t>
      </w:r>
      <w:r w:rsidRPr="004E0939">
        <w:rPr>
          <w:rFonts w:ascii="Lucida Sans Unicode" w:eastAsia="宋体" w:hAnsi="Lucida Sans Unicode" w:cs="Lucida Sans Unicode"/>
          <w:color w:val="1A1A1A"/>
          <w:kern w:val="0"/>
          <w:szCs w:val="21"/>
        </w:rPr>
        <w:t xml:space="preserve"> Follower</w:t>
      </w:r>
      <w:r w:rsidRPr="004E0939">
        <w:rPr>
          <w:rFonts w:ascii="Lucida Sans Unicode" w:eastAsia="宋体" w:hAnsi="Lucida Sans Unicode" w:cs="Lucida Sans Unicode"/>
          <w:color w:val="1A1A1A"/>
          <w:kern w:val="0"/>
          <w:szCs w:val="21"/>
        </w:rPr>
        <w:t>做</w:t>
      </w:r>
      <w:r w:rsidRPr="004E0939">
        <w:rPr>
          <w:rFonts w:ascii="Lucida Sans Unicode" w:eastAsia="宋体" w:hAnsi="Lucida Sans Unicode" w:cs="Lucida Sans Unicode"/>
          <w:color w:val="1A1A1A"/>
          <w:kern w:val="0"/>
          <w:szCs w:val="21"/>
        </w:rPr>
        <w:t xml:space="preserve"> </w:t>
      </w:r>
      <w:r w:rsidRPr="004E0939">
        <w:rPr>
          <w:rFonts w:ascii="Lucida Sans Unicode" w:eastAsia="宋体" w:hAnsi="Lucida Sans Unicode" w:cs="Lucida Sans Unicode"/>
          <w:color w:val="1A1A1A"/>
          <w:kern w:val="0"/>
          <w:szCs w:val="21"/>
        </w:rPr>
        <w:t>出正确反馈之后才进行提案。</w:t>
      </w:r>
    </w:p>
    <w:p w:rsidR="004E0939" w:rsidRPr="004E0939" w:rsidRDefault="004E0939" w:rsidP="00FA61C5">
      <w:pPr>
        <w:widowControl/>
        <w:numPr>
          <w:ilvl w:val="0"/>
          <w:numId w:val="465"/>
        </w:numPr>
        <w:shd w:val="clear" w:color="auto" w:fill="FFFFFF"/>
        <w:ind w:left="0"/>
        <w:jc w:val="left"/>
        <w:rPr>
          <w:rFonts w:ascii="Lucida Sans Unicode" w:eastAsia="宋体" w:hAnsi="Lucida Sans Unicode" w:cs="Lucida Sans Unicode"/>
          <w:color w:val="1A1A1A"/>
          <w:kern w:val="0"/>
          <w:szCs w:val="21"/>
        </w:rPr>
      </w:pPr>
      <w:r w:rsidRPr="004E0939">
        <w:rPr>
          <w:rFonts w:ascii="Lucida Sans Unicode" w:eastAsia="宋体" w:hAnsi="Lucida Sans Unicode" w:cs="Lucida Sans Unicode"/>
          <w:color w:val="1A1A1A"/>
          <w:kern w:val="0"/>
          <w:szCs w:val="21"/>
        </w:rPr>
        <w:t>二者都有一个值来代表</w:t>
      </w:r>
      <w:r w:rsidRPr="004E0939">
        <w:rPr>
          <w:rFonts w:ascii="Lucida Sans Unicode" w:eastAsia="宋体" w:hAnsi="Lucida Sans Unicode" w:cs="Lucida Sans Unicode"/>
          <w:color w:val="1A1A1A"/>
          <w:kern w:val="0"/>
          <w:szCs w:val="21"/>
        </w:rPr>
        <w:t xml:space="preserve"> Leader </w:t>
      </w:r>
      <w:r w:rsidRPr="004E0939">
        <w:rPr>
          <w:rFonts w:ascii="Lucida Sans Unicode" w:eastAsia="宋体" w:hAnsi="Lucida Sans Unicode" w:cs="Lucida Sans Unicode"/>
          <w:color w:val="1A1A1A"/>
          <w:kern w:val="0"/>
          <w:szCs w:val="21"/>
        </w:rPr>
        <w:t>的周期。</w:t>
      </w:r>
      <w:r w:rsidRPr="004E0939">
        <w:rPr>
          <w:rFonts w:ascii="Lucida Sans Unicode" w:eastAsia="宋体" w:hAnsi="Lucida Sans Unicode" w:cs="Lucida Sans Unicode"/>
          <w:color w:val="1A1A1A"/>
          <w:kern w:val="0"/>
          <w:szCs w:val="21"/>
        </w:rPr>
        <w:t xml:space="preserve">ZAB </w:t>
      </w:r>
      <w:r w:rsidRPr="004E0939">
        <w:rPr>
          <w:rFonts w:ascii="Lucida Sans Unicode" w:eastAsia="宋体" w:hAnsi="Lucida Sans Unicode" w:cs="Lucida Sans Unicode"/>
          <w:color w:val="1A1A1A"/>
          <w:kern w:val="0"/>
          <w:szCs w:val="21"/>
        </w:rPr>
        <w:t>协议中，每个</w:t>
      </w:r>
      <w:r w:rsidRPr="004E0939">
        <w:rPr>
          <w:rFonts w:ascii="Lucida Sans Unicode" w:eastAsia="宋体" w:hAnsi="Lucida Sans Unicode" w:cs="Lucida Sans Unicode"/>
          <w:color w:val="1A1A1A"/>
          <w:kern w:val="0"/>
          <w:szCs w:val="21"/>
        </w:rPr>
        <w:t xml:space="preserve"> Proposal </w:t>
      </w:r>
      <w:r w:rsidRPr="004E0939">
        <w:rPr>
          <w:rFonts w:ascii="Lucida Sans Unicode" w:eastAsia="宋体" w:hAnsi="Lucida Sans Unicode" w:cs="Lucida Sans Unicode"/>
          <w:color w:val="1A1A1A"/>
          <w:kern w:val="0"/>
          <w:szCs w:val="21"/>
        </w:rPr>
        <w:t>中都包含一个</w:t>
      </w:r>
      <w:r w:rsidRPr="004E0939">
        <w:rPr>
          <w:rFonts w:ascii="Lucida Sans Unicode" w:eastAsia="宋体" w:hAnsi="Lucida Sans Unicode" w:cs="Lucida Sans Unicode"/>
          <w:color w:val="1A1A1A"/>
          <w:kern w:val="0"/>
          <w:szCs w:val="21"/>
        </w:rPr>
        <w:t xml:space="preserve"> epoch </w:t>
      </w:r>
      <w:r w:rsidRPr="004E0939">
        <w:rPr>
          <w:rFonts w:ascii="Lucida Sans Unicode" w:eastAsia="宋体" w:hAnsi="Lucida Sans Unicode" w:cs="Lucida Sans Unicode"/>
          <w:color w:val="1A1A1A"/>
          <w:kern w:val="0"/>
          <w:szCs w:val="21"/>
        </w:rPr>
        <w:t>值来代表当前的</w:t>
      </w:r>
      <w:r w:rsidRPr="004E0939">
        <w:rPr>
          <w:rFonts w:ascii="Lucida Sans Unicode" w:eastAsia="宋体" w:hAnsi="Lucida Sans Unicode" w:cs="Lucida Sans Unicode"/>
          <w:color w:val="1A1A1A"/>
          <w:kern w:val="0"/>
          <w:szCs w:val="21"/>
        </w:rPr>
        <w:t>Leader</w:t>
      </w:r>
      <w:r w:rsidRPr="004E0939">
        <w:rPr>
          <w:rFonts w:ascii="Lucida Sans Unicode" w:eastAsia="宋体" w:hAnsi="Lucida Sans Unicode" w:cs="Lucida Sans Unicode"/>
          <w:color w:val="1A1A1A"/>
          <w:kern w:val="0"/>
          <w:szCs w:val="21"/>
        </w:rPr>
        <w:t>周期，</w:t>
      </w:r>
      <w:r w:rsidRPr="004E0939">
        <w:rPr>
          <w:rFonts w:ascii="Lucida Sans Unicode" w:eastAsia="宋体" w:hAnsi="Lucida Sans Unicode" w:cs="Lucida Sans Unicode"/>
          <w:color w:val="1A1A1A"/>
          <w:kern w:val="0"/>
          <w:szCs w:val="21"/>
        </w:rPr>
        <w:t>Paxos</w:t>
      </w:r>
      <w:r w:rsidRPr="004E0939">
        <w:rPr>
          <w:rFonts w:ascii="Lucida Sans Unicode" w:eastAsia="宋体" w:hAnsi="Lucida Sans Unicode" w:cs="Lucida Sans Unicode"/>
          <w:color w:val="1A1A1A"/>
          <w:kern w:val="0"/>
          <w:szCs w:val="21"/>
        </w:rPr>
        <w:t>中名字为</w:t>
      </w:r>
      <w:r w:rsidRPr="004E0939">
        <w:rPr>
          <w:rFonts w:ascii="Lucida Sans Unicode" w:eastAsia="宋体" w:hAnsi="Lucida Sans Unicode" w:cs="Lucida Sans Unicode"/>
          <w:color w:val="1A1A1A"/>
          <w:kern w:val="0"/>
          <w:szCs w:val="21"/>
        </w:rPr>
        <w:t xml:space="preserve"> Ballot </w:t>
      </w:r>
      <w:r w:rsidRPr="004E0939">
        <w:rPr>
          <w:rFonts w:ascii="Lucida Sans Unicode" w:eastAsia="宋体" w:hAnsi="Lucida Sans Unicode" w:cs="Lucida Sans Unicode"/>
          <w:color w:val="1A1A1A"/>
          <w:kern w:val="0"/>
          <w:szCs w:val="21"/>
        </w:rPr>
        <w:t>。</w:t>
      </w:r>
    </w:p>
    <w:p w:rsidR="004E0939" w:rsidRPr="004E0939" w:rsidRDefault="004E0939" w:rsidP="004E093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4E0939">
        <w:rPr>
          <w:rFonts w:ascii="Lucida Sans Unicode" w:eastAsia="宋体" w:hAnsi="Lucida Sans Unicode" w:cs="Lucida Sans Unicode"/>
          <w:color w:val="1A1A1A"/>
          <w:kern w:val="0"/>
          <w:sz w:val="24"/>
          <w:szCs w:val="24"/>
        </w:rPr>
        <w:t>不同的地方在于：</w:t>
      </w:r>
    </w:p>
    <w:p w:rsidR="004E0939" w:rsidRPr="004E0939" w:rsidRDefault="004E0939" w:rsidP="00FA61C5">
      <w:pPr>
        <w:widowControl/>
        <w:numPr>
          <w:ilvl w:val="0"/>
          <w:numId w:val="466"/>
        </w:numPr>
        <w:shd w:val="clear" w:color="auto" w:fill="FFFFFF"/>
        <w:ind w:left="0"/>
        <w:jc w:val="left"/>
        <w:rPr>
          <w:rFonts w:ascii="Lucida Sans Unicode" w:eastAsia="宋体" w:hAnsi="Lucida Sans Unicode" w:cs="Lucida Sans Unicode"/>
          <w:color w:val="1A1A1A"/>
          <w:kern w:val="0"/>
          <w:szCs w:val="21"/>
        </w:rPr>
      </w:pPr>
      <w:r w:rsidRPr="004E0939">
        <w:rPr>
          <w:rFonts w:ascii="Lucida Sans Unicode" w:eastAsia="宋体" w:hAnsi="Lucida Sans Unicode" w:cs="Lucida Sans Unicode"/>
          <w:color w:val="1A1A1A"/>
          <w:kern w:val="0"/>
          <w:szCs w:val="21"/>
        </w:rPr>
        <w:t xml:space="preserve">ZAB </w:t>
      </w:r>
      <w:r w:rsidRPr="004E0939">
        <w:rPr>
          <w:rFonts w:ascii="Lucida Sans Unicode" w:eastAsia="宋体" w:hAnsi="Lucida Sans Unicode" w:cs="Lucida Sans Unicode"/>
          <w:color w:val="1A1A1A"/>
          <w:kern w:val="0"/>
          <w:szCs w:val="21"/>
        </w:rPr>
        <w:t>用来构建高可用的分布式数据主备系统（</w:t>
      </w:r>
      <w:r w:rsidRPr="004E0939">
        <w:rPr>
          <w:rFonts w:ascii="Lucida Sans Unicode" w:eastAsia="宋体" w:hAnsi="Lucida Sans Unicode" w:cs="Lucida Sans Unicode"/>
          <w:color w:val="1A1A1A"/>
          <w:kern w:val="0"/>
          <w:szCs w:val="21"/>
        </w:rPr>
        <w:t>Zookeeper</w:t>
      </w:r>
      <w:r w:rsidRPr="004E0939">
        <w:rPr>
          <w:rFonts w:ascii="Lucida Sans Unicode" w:eastAsia="宋体" w:hAnsi="Lucida Sans Unicode" w:cs="Lucida Sans Unicode"/>
          <w:color w:val="1A1A1A"/>
          <w:kern w:val="0"/>
          <w:szCs w:val="21"/>
        </w:rPr>
        <w:t>），</w:t>
      </w:r>
      <w:r w:rsidRPr="004E0939">
        <w:rPr>
          <w:rFonts w:ascii="Lucida Sans Unicode" w:eastAsia="宋体" w:hAnsi="Lucida Sans Unicode" w:cs="Lucida Sans Unicode"/>
          <w:color w:val="1A1A1A"/>
          <w:kern w:val="0"/>
          <w:szCs w:val="21"/>
        </w:rPr>
        <w:t xml:space="preserve">Paxos </w:t>
      </w:r>
      <w:r w:rsidRPr="004E0939">
        <w:rPr>
          <w:rFonts w:ascii="Lucida Sans Unicode" w:eastAsia="宋体" w:hAnsi="Lucida Sans Unicode" w:cs="Lucida Sans Unicode"/>
          <w:color w:val="1A1A1A"/>
          <w:kern w:val="0"/>
          <w:szCs w:val="21"/>
        </w:rPr>
        <w:t>是用来构建分布式一致性状态机系统。</w:t>
      </w:r>
    </w:p>
    <w:p w:rsidR="004E0939" w:rsidRPr="004E0939" w:rsidRDefault="004E0939" w:rsidP="004E093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4E0939">
        <w:rPr>
          <w:rFonts w:ascii="Lucida Sans Unicode" w:eastAsia="宋体" w:hAnsi="Lucida Sans Unicode" w:cs="Lucida Sans Unicode"/>
          <w:color w:val="1A1A1A"/>
          <w:kern w:val="0"/>
          <w:sz w:val="24"/>
          <w:szCs w:val="24"/>
        </w:rPr>
        <w:t xml:space="preserve">Paxos </w:t>
      </w:r>
      <w:r w:rsidRPr="004E0939">
        <w:rPr>
          <w:rFonts w:ascii="Lucida Sans Unicode" w:eastAsia="宋体" w:hAnsi="Lucida Sans Unicode" w:cs="Lucida Sans Unicode"/>
          <w:color w:val="1A1A1A"/>
          <w:kern w:val="0"/>
          <w:sz w:val="24"/>
          <w:szCs w:val="24"/>
        </w:rPr>
        <w:t>算法、</w:t>
      </w:r>
      <w:r w:rsidRPr="004E0939">
        <w:rPr>
          <w:rFonts w:ascii="Lucida Sans Unicode" w:eastAsia="宋体" w:hAnsi="Lucida Sans Unicode" w:cs="Lucida Sans Unicode"/>
          <w:color w:val="1A1A1A"/>
          <w:kern w:val="0"/>
          <w:sz w:val="24"/>
          <w:szCs w:val="24"/>
        </w:rPr>
        <w:t xml:space="preserve">ZAB </w:t>
      </w:r>
      <w:r w:rsidRPr="004E0939">
        <w:rPr>
          <w:rFonts w:ascii="Lucida Sans Unicode" w:eastAsia="宋体" w:hAnsi="Lucida Sans Unicode" w:cs="Lucida Sans Unicode"/>
          <w:color w:val="1A1A1A"/>
          <w:kern w:val="0"/>
          <w:sz w:val="24"/>
          <w:szCs w:val="24"/>
        </w:rPr>
        <w:t>协议要想讲清楚可不是一时半会的事儿，自</w:t>
      </w:r>
      <w:r w:rsidRPr="004E0939">
        <w:rPr>
          <w:rFonts w:ascii="Lucida Sans Unicode" w:eastAsia="宋体" w:hAnsi="Lucida Sans Unicode" w:cs="Lucida Sans Unicode"/>
          <w:color w:val="1A1A1A"/>
          <w:kern w:val="0"/>
          <w:sz w:val="24"/>
          <w:szCs w:val="24"/>
        </w:rPr>
        <w:t xml:space="preserve"> 1990 </w:t>
      </w:r>
      <w:r w:rsidRPr="004E0939">
        <w:rPr>
          <w:rFonts w:ascii="Lucida Sans Unicode" w:eastAsia="宋体" w:hAnsi="Lucida Sans Unicode" w:cs="Lucida Sans Unicode"/>
          <w:color w:val="1A1A1A"/>
          <w:kern w:val="0"/>
          <w:sz w:val="24"/>
          <w:szCs w:val="24"/>
        </w:rPr>
        <w:t>年莱斯利</w:t>
      </w:r>
      <w:r w:rsidRPr="004E0939">
        <w:rPr>
          <w:rFonts w:ascii="Lucida Sans Unicode" w:eastAsia="宋体" w:hAnsi="Lucida Sans Unicode" w:cs="Lucida Sans Unicode"/>
          <w:color w:val="1A1A1A"/>
          <w:kern w:val="0"/>
          <w:sz w:val="24"/>
          <w:szCs w:val="24"/>
        </w:rPr>
        <w:t>·</w:t>
      </w:r>
      <w:r w:rsidRPr="004E0939">
        <w:rPr>
          <w:rFonts w:ascii="Lucida Sans Unicode" w:eastAsia="宋体" w:hAnsi="Lucida Sans Unicode" w:cs="Lucida Sans Unicode"/>
          <w:color w:val="1A1A1A"/>
          <w:kern w:val="0"/>
          <w:sz w:val="24"/>
          <w:szCs w:val="24"/>
        </w:rPr>
        <w:t>兰伯特提出</w:t>
      </w:r>
      <w:r w:rsidRPr="004E0939">
        <w:rPr>
          <w:rFonts w:ascii="Lucida Sans Unicode" w:eastAsia="宋体" w:hAnsi="Lucida Sans Unicode" w:cs="Lucida Sans Unicode"/>
          <w:color w:val="1A1A1A"/>
          <w:kern w:val="0"/>
          <w:sz w:val="24"/>
          <w:szCs w:val="24"/>
        </w:rPr>
        <w:t xml:space="preserve"> Paxos </w:t>
      </w:r>
      <w:r w:rsidRPr="004E0939">
        <w:rPr>
          <w:rFonts w:ascii="Lucida Sans Unicode" w:eastAsia="宋体" w:hAnsi="Lucida Sans Unicode" w:cs="Lucida Sans Unicode"/>
          <w:color w:val="1A1A1A"/>
          <w:kern w:val="0"/>
          <w:sz w:val="24"/>
          <w:szCs w:val="24"/>
        </w:rPr>
        <w:t>算法以来，因为晦涩难懂并没有受到重视。后续几年，兰伯特通过好几篇论文对其进行更进一步地解释，也直到</w:t>
      </w:r>
      <w:r w:rsidRPr="004E0939">
        <w:rPr>
          <w:rFonts w:ascii="Lucida Sans Unicode" w:eastAsia="宋体" w:hAnsi="Lucida Sans Unicode" w:cs="Lucida Sans Unicode"/>
          <w:color w:val="1A1A1A"/>
          <w:kern w:val="0"/>
          <w:sz w:val="24"/>
          <w:szCs w:val="24"/>
        </w:rPr>
        <w:t xml:space="preserve"> 06 </w:t>
      </w:r>
      <w:r w:rsidRPr="004E0939">
        <w:rPr>
          <w:rFonts w:ascii="Lucida Sans Unicode" w:eastAsia="宋体" w:hAnsi="Lucida Sans Unicode" w:cs="Lucida Sans Unicode"/>
          <w:color w:val="1A1A1A"/>
          <w:kern w:val="0"/>
          <w:sz w:val="24"/>
          <w:szCs w:val="24"/>
        </w:rPr>
        <w:t>年谷歌发表了三篇论文，选择</w:t>
      </w:r>
      <w:r w:rsidRPr="004E0939">
        <w:rPr>
          <w:rFonts w:ascii="Lucida Sans Unicode" w:eastAsia="宋体" w:hAnsi="Lucida Sans Unicode" w:cs="Lucida Sans Unicode"/>
          <w:color w:val="1A1A1A"/>
          <w:kern w:val="0"/>
          <w:sz w:val="24"/>
          <w:szCs w:val="24"/>
        </w:rPr>
        <w:t xml:space="preserve"> Paxos </w:t>
      </w:r>
      <w:r w:rsidRPr="004E0939">
        <w:rPr>
          <w:rFonts w:ascii="Lucida Sans Unicode" w:eastAsia="宋体" w:hAnsi="Lucida Sans Unicode" w:cs="Lucida Sans Unicode"/>
          <w:color w:val="1A1A1A"/>
          <w:kern w:val="0"/>
          <w:sz w:val="24"/>
          <w:szCs w:val="24"/>
        </w:rPr>
        <w:t>作为</w:t>
      </w:r>
      <w:r w:rsidRPr="004E0939">
        <w:rPr>
          <w:rFonts w:ascii="Lucida Sans Unicode" w:eastAsia="宋体" w:hAnsi="Lucida Sans Unicode" w:cs="Lucida Sans Unicode"/>
          <w:color w:val="1A1A1A"/>
          <w:kern w:val="0"/>
          <w:sz w:val="24"/>
          <w:szCs w:val="24"/>
        </w:rPr>
        <w:t xml:space="preserve"> Chubby cell </w:t>
      </w:r>
      <w:r w:rsidRPr="004E0939">
        <w:rPr>
          <w:rFonts w:ascii="Lucida Sans Unicode" w:eastAsia="宋体" w:hAnsi="Lucida Sans Unicode" w:cs="Lucida Sans Unicode"/>
          <w:color w:val="1A1A1A"/>
          <w:kern w:val="0"/>
          <w:sz w:val="24"/>
          <w:szCs w:val="24"/>
        </w:rPr>
        <w:t>的一致性算法，</w:t>
      </w:r>
      <w:r w:rsidRPr="004E0939">
        <w:rPr>
          <w:rFonts w:ascii="Lucida Sans Unicode" w:eastAsia="宋体" w:hAnsi="Lucida Sans Unicode" w:cs="Lucida Sans Unicode"/>
          <w:color w:val="1A1A1A"/>
          <w:kern w:val="0"/>
          <w:sz w:val="24"/>
          <w:szCs w:val="24"/>
        </w:rPr>
        <w:t>Paxo s</w:t>
      </w:r>
      <w:r w:rsidRPr="004E0939">
        <w:rPr>
          <w:rFonts w:ascii="Lucida Sans Unicode" w:eastAsia="宋体" w:hAnsi="Lucida Sans Unicode" w:cs="Lucida Sans Unicode"/>
          <w:color w:val="1A1A1A"/>
          <w:kern w:val="0"/>
          <w:sz w:val="24"/>
          <w:szCs w:val="24"/>
        </w:rPr>
        <w:t>才真正流行起来。</w:t>
      </w:r>
    </w:p>
    <w:p w:rsidR="006171D4" w:rsidRDefault="004E0939" w:rsidP="0051001F">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4E0939">
        <w:rPr>
          <w:rFonts w:ascii="Lucida Sans Unicode" w:eastAsia="宋体" w:hAnsi="Lucida Sans Unicode" w:cs="Lucida Sans Unicode"/>
          <w:color w:val="1A1A1A"/>
          <w:kern w:val="0"/>
          <w:sz w:val="24"/>
          <w:szCs w:val="24"/>
        </w:rPr>
        <w:t>对于普通开发者来说，尤其是学习使用</w:t>
      </w:r>
      <w:r w:rsidRPr="004E0939">
        <w:rPr>
          <w:rFonts w:ascii="Lucida Sans Unicode" w:eastAsia="宋体" w:hAnsi="Lucida Sans Unicode" w:cs="Lucida Sans Unicode"/>
          <w:color w:val="1A1A1A"/>
          <w:kern w:val="0"/>
          <w:sz w:val="24"/>
          <w:szCs w:val="24"/>
        </w:rPr>
        <w:t xml:space="preserve"> Zookeeper </w:t>
      </w:r>
      <w:r w:rsidRPr="004E0939">
        <w:rPr>
          <w:rFonts w:ascii="Lucida Sans Unicode" w:eastAsia="宋体" w:hAnsi="Lucida Sans Unicode" w:cs="Lucida Sans Unicode"/>
          <w:color w:val="1A1A1A"/>
          <w:kern w:val="0"/>
          <w:sz w:val="24"/>
          <w:szCs w:val="24"/>
        </w:rPr>
        <w:t>的开发者明确一点就好：分布式</w:t>
      </w:r>
      <w:r w:rsidRPr="004E0939">
        <w:rPr>
          <w:rFonts w:ascii="Lucida Sans Unicode" w:eastAsia="宋体" w:hAnsi="Lucida Sans Unicode" w:cs="Lucida Sans Unicode"/>
          <w:color w:val="1A1A1A"/>
          <w:kern w:val="0"/>
          <w:sz w:val="24"/>
          <w:szCs w:val="24"/>
        </w:rPr>
        <w:t xml:space="preserve"> Zookeeper </w:t>
      </w:r>
      <w:r w:rsidRPr="004E0939">
        <w:rPr>
          <w:rFonts w:ascii="Lucida Sans Unicode" w:eastAsia="宋体" w:hAnsi="Lucida Sans Unicode" w:cs="Lucida Sans Unicode"/>
          <w:color w:val="1A1A1A"/>
          <w:kern w:val="0"/>
          <w:sz w:val="24"/>
          <w:szCs w:val="24"/>
        </w:rPr>
        <w:t>选举</w:t>
      </w:r>
      <w:r w:rsidRPr="004E0939">
        <w:rPr>
          <w:rFonts w:ascii="Lucida Sans Unicode" w:eastAsia="宋体" w:hAnsi="Lucida Sans Unicode" w:cs="Lucida Sans Unicode"/>
          <w:color w:val="1A1A1A"/>
          <w:kern w:val="0"/>
          <w:sz w:val="24"/>
          <w:szCs w:val="24"/>
        </w:rPr>
        <w:t xml:space="preserve"> Leader </w:t>
      </w:r>
      <w:r w:rsidRPr="004E0939">
        <w:rPr>
          <w:rFonts w:ascii="Lucida Sans Unicode" w:eastAsia="宋体" w:hAnsi="Lucida Sans Unicode" w:cs="Lucida Sans Unicode"/>
          <w:color w:val="1A1A1A"/>
          <w:kern w:val="0"/>
          <w:sz w:val="24"/>
          <w:szCs w:val="24"/>
        </w:rPr>
        <w:t>服务器的算法，与</w:t>
      </w:r>
      <w:r w:rsidRPr="004E0939">
        <w:rPr>
          <w:rFonts w:ascii="Lucida Sans Unicode" w:eastAsia="宋体" w:hAnsi="Lucida Sans Unicode" w:cs="Lucida Sans Unicode"/>
          <w:color w:val="1A1A1A"/>
          <w:kern w:val="0"/>
          <w:sz w:val="24"/>
          <w:szCs w:val="24"/>
        </w:rPr>
        <w:t xml:space="preserve"> Paxos </w:t>
      </w:r>
      <w:r w:rsidRPr="004E0939">
        <w:rPr>
          <w:rFonts w:ascii="Lucida Sans Unicode" w:eastAsia="宋体" w:hAnsi="Lucida Sans Unicode" w:cs="Lucida Sans Unicode"/>
          <w:color w:val="1A1A1A"/>
          <w:kern w:val="0"/>
          <w:sz w:val="24"/>
          <w:szCs w:val="24"/>
        </w:rPr>
        <w:t>有很深的关系。</w:t>
      </w:r>
    </w:p>
    <w:p w:rsidR="0051001F" w:rsidRDefault="0051001F" w:rsidP="0051001F">
      <w:pPr>
        <w:pStyle w:val="2"/>
      </w:pPr>
      <w:r>
        <w:rPr>
          <w:rFonts w:eastAsia="宋体" w:hint="eastAsia"/>
          <w:color w:val="1A1A1A"/>
          <w:kern w:val="0"/>
          <w:sz w:val="24"/>
          <w:szCs w:val="24"/>
        </w:rPr>
        <w:t>12.</w:t>
      </w:r>
      <w:r w:rsidRPr="0051001F">
        <w:t xml:space="preserve"> </w:t>
      </w:r>
      <w:r>
        <w:t>Zookeeper 的选举过程？</w:t>
      </w:r>
    </w:p>
    <w:p w:rsidR="0051001F" w:rsidRDefault="0051001F" w:rsidP="0051001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当</w:t>
      </w:r>
      <w:r>
        <w:rPr>
          <w:rFonts w:ascii="Lucida Sans Unicode" w:hAnsi="Lucida Sans Unicode" w:cs="Lucida Sans Unicode"/>
          <w:color w:val="1A1A1A"/>
        </w:rPr>
        <w:t xml:space="preserve"> Leader </w:t>
      </w:r>
      <w:r>
        <w:rPr>
          <w:rFonts w:ascii="Lucida Sans Unicode" w:hAnsi="Lucida Sans Unicode" w:cs="Lucida Sans Unicode"/>
          <w:color w:val="1A1A1A"/>
        </w:rPr>
        <w:t>崩溃，或者</w:t>
      </w:r>
      <w:r>
        <w:rPr>
          <w:rFonts w:ascii="Lucida Sans Unicode" w:hAnsi="Lucida Sans Unicode" w:cs="Lucida Sans Unicode"/>
          <w:color w:val="1A1A1A"/>
        </w:rPr>
        <w:t xml:space="preserve"> Leader </w:t>
      </w:r>
      <w:r>
        <w:rPr>
          <w:rFonts w:ascii="Lucida Sans Unicode" w:hAnsi="Lucida Sans Unicode" w:cs="Lucida Sans Unicode"/>
          <w:color w:val="1A1A1A"/>
        </w:rPr>
        <w:t>失去大多数的</w:t>
      </w:r>
      <w:r>
        <w:rPr>
          <w:rFonts w:ascii="Lucida Sans Unicode" w:hAnsi="Lucida Sans Unicode" w:cs="Lucida Sans Unicode"/>
          <w:color w:val="1A1A1A"/>
        </w:rPr>
        <w:t xml:space="preserve"> Follower</w:t>
      </w:r>
      <w:r>
        <w:rPr>
          <w:rFonts w:ascii="Lucida Sans Unicode" w:hAnsi="Lucida Sans Unicode" w:cs="Lucida Sans Unicode"/>
          <w:color w:val="1A1A1A"/>
        </w:rPr>
        <w:t>，这时</w:t>
      </w:r>
      <w:r>
        <w:rPr>
          <w:rFonts w:ascii="Lucida Sans Unicode" w:hAnsi="Lucida Sans Unicode" w:cs="Lucida Sans Unicode"/>
          <w:color w:val="1A1A1A"/>
        </w:rPr>
        <w:t xml:space="preserve"> Zookeeper </w:t>
      </w:r>
      <w:r>
        <w:rPr>
          <w:rFonts w:ascii="Lucida Sans Unicode" w:hAnsi="Lucida Sans Unicode" w:cs="Lucida Sans Unicode"/>
          <w:color w:val="1A1A1A"/>
        </w:rPr>
        <w:t>进入恢复模式，恢复模式需要重新选举出一个新的</w:t>
      </w:r>
      <w:r>
        <w:rPr>
          <w:rFonts w:ascii="Lucida Sans Unicode" w:hAnsi="Lucida Sans Unicode" w:cs="Lucida Sans Unicode"/>
          <w:color w:val="1A1A1A"/>
        </w:rPr>
        <w:t xml:space="preserve"> Leader</w:t>
      </w:r>
      <w:r>
        <w:rPr>
          <w:rFonts w:ascii="Lucida Sans Unicode" w:hAnsi="Lucida Sans Unicode" w:cs="Lucida Sans Unicode"/>
          <w:color w:val="1A1A1A"/>
        </w:rPr>
        <w:t>，让所有的</w:t>
      </w:r>
      <w:r>
        <w:rPr>
          <w:rFonts w:ascii="Lucida Sans Unicode" w:hAnsi="Lucida Sans Unicode" w:cs="Lucida Sans Unicode"/>
          <w:color w:val="1A1A1A"/>
        </w:rPr>
        <w:t xml:space="preserve"> Server </w:t>
      </w:r>
      <w:r>
        <w:rPr>
          <w:rFonts w:ascii="Lucida Sans Unicode" w:hAnsi="Lucida Sans Unicode" w:cs="Lucida Sans Unicode"/>
          <w:color w:val="1A1A1A"/>
        </w:rPr>
        <w:t>都恢复到一个正确的状态。</w:t>
      </w:r>
    </w:p>
    <w:p w:rsidR="0051001F" w:rsidRDefault="0051001F" w:rsidP="0051001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Zookeeper </w:t>
      </w:r>
      <w:r>
        <w:rPr>
          <w:rFonts w:ascii="Lucida Sans Unicode" w:hAnsi="Lucida Sans Unicode" w:cs="Lucida Sans Unicode"/>
          <w:color w:val="1A1A1A"/>
        </w:rPr>
        <w:t>的选举算法有两种：一种是基于</w:t>
      </w:r>
      <w:r>
        <w:rPr>
          <w:rFonts w:ascii="Lucida Sans Unicode" w:hAnsi="Lucida Sans Unicode" w:cs="Lucida Sans Unicode"/>
          <w:color w:val="1A1A1A"/>
        </w:rPr>
        <w:t xml:space="preserve"> basic paxos </w:t>
      </w:r>
      <w:r>
        <w:rPr>
          <w:rFonts w:ascii="Lucida Sans Unicode" w:hAnsi="Lucida Sans Unicode" w:cs="Lucida Sans Unicode"/>
          <w:color w:val="1A1A1A"/>
        </w:rPr>
        <w:t>实现的，另外一种是基于</w:t>
      </w:r>
      <w:r>
        <w:rPr>
          <w:rFonts w:ascii="Lucida Sans Unicode" w:hAnsi="Lucida Sans Unicode" w:cs="Lucida Sans Unicode"/>
          <w:color w:val="1A1A1A"/>
        </w:rPr>
        <w:t xml:space="preserve"> fast paxos </w:t>
      </w:r>
      <w:r>
        <w:rPr>
          <w:rFonts w:ascii="Lucida Sans Unicode" w:hAnsi="Lucida Sans Unicode" w:cs="Lucida Sans Unicode"/>
          <w:color w:val="1A1A1A"/>
        </w:rPr>
        <w:t>算法实现的。系统默认的选举算法为</w:t>
      </w:r>
      <w:r>
        <w:rPr>
          <w:rFonts w:ascii="Lucida Sans Unicode" w:hAnsi="Lucida Sans Unicode" w:cs="Lucida Sans Unicode"/>
          <w:color w:val="1A1A1A"/>
        </w:rPr>
        <w:t xml:space="preserve"> fast paxos </w:t>
      </w:r>
      <w:r>
        <w:rPr>
          <w:rFonts w:ascii="Lucida Sans Unicode" w:hAnsi="Lucida Sans Unicode" w:cs="Lucida Sans Unicode"/>
          <w:color w:val="1A1A1A"/>
        </w:rPr>
        <w:t>。</w:t>
      </w:r>
    </w:p>
    <w:p w:rsidR="0051001F" w:rsidRDefault="0051001F" w:rsidP="0051001F">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相对详细的，胖友可以看看</w:t>
      </w:r>
      <w:r>
        <w:rPr>
          <w:rFonts w:ascii="Lucida Sans Unicode" w:hAnsi="Lucida Sans Unicode" w:cs="Lucida Sans Unicode"/>
          <w:color w:val="1A1A1A"/>
        </w:rPr>
        <w:t> </w:t>
      </w:r>
      <w:hyperlink r:id="rId389" w:tgtFrame="_blank" w:history="1">
        <w:r>
          <w:rPr>
            <w:rStyle w:val="a5"/>
            <w:rFonts w:ascii="Lucida Sans Unicode" w:hAnsi="Lucida Sans Unicode" w:cs="Lucida Sans Unicode"/>
            <w:color w:val="0088CC"/>
          </w:rPr>
          <w:t>《【分布式】</w:t>
        </w:r>
        <w:r>
          <w:rPr>
            <w:rStyle w:val="a5"/>
            <w:rFonts w:ascii="Lucida Sans Unicode" w:hAnsi="Lucida Sans Unicode" w:cs="Lucida Sans Unicode"/>
            <w:color w:val="0088CC"/>
          </w:rPr>
          <w:t>Zookeeper</w:t>
        </w:r>
        <w:r>
          <w:rPr>
            <w:rStyle w:val="a5"/>
            <w:rFonts w:ascii="Lucida Sans Unicode" w:hAnsi="Lucida Sans Unicode" w:cs="Lucida Sans Unicode"/>
            <w:color w:val="0088CC"/>
          </w:rPr>
          <w:t>的</w:t>
        </w:r>
        <w:r>
          <w:rPr>
            <w:rStyle w:val="a5"/>
            <w:rFonts w:ascii="Lucida Sans Unicode" w:hAnsi="Lucida Sans Unicode" w:cs="Lucida Sans Unicode"/>
            <w:color w:val="0088CC"/>
          </w:rPr>
          <w:t>Leader</w:t>
        </w:r>
        <w:r>
          <w:rPr>
            <w:rStyle w:val="a5"/>
            <w:rFonts w:ascii="Lucida Sans Unicode" w:hAnsi="Lucida Sans Unicode" w:cs="Lucida Sans Unicode"/>
            <w:color w:val="0088CC"/>
          </w:rPr>
          <w:t>选举》</w:t>
        </w:r>
      </w:hyperlink>
      <w:r>
        <w:rPr>
          <w:rFonts w:ascii="Lucida Sans Unicode" w:hAnsi="Lucida Sans Unicode" w:cs="Lucida Sans Unicode"/>
          <w:color w:val="1A1A1A"/>
        </w:rPr>
        <w:t> </w:t>
      </w:r>
      <w:r>
        <w:rPr>
          <w:rFonts w:ascii="Lucida Sans Unicode" w:hAnsi="Lucida Sans Unicode" w:cs="Lucida Sans Unicode"/>
          <w:color w:val="1A1A1A"/>
        </w:rPr>
        <w:t>和</w:t>
      </w:r>
      <w:r>
        <w:rPr>
          <w:rFonts w:ascii="Lucida Sans Unicode" w:hAnsi="Lucida Sans Unicode" w:cs="Lucida Sans Unicode"/>
          <w:color w:val="1A1A1A"/>
        </w:rPr>
        <w:t> </w:t>
      </w:r>
      <w:hyperlink r:id="rId390"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Zookeeper </w:t>
        </w:r>
        <w:r>
          <w:rPr>
            <w:rStyle w:val="a5"/>
            <w:rFonts w:ascii="Lucida Sans Unicode" w:hAnsi="Lucida Sans Unicode" w:cs="Lucida Sans Unicode"/>
            <w:color w:val="0088CC"/>
          </w:rPr>
          <w:t>源码分析</w:t>
        </w:r>
        <w:r>
          <w:rPr>
            <w:rStyle w:val="a5"/>
            <w:rFonts w:ascii="Lucida Sans Unicode" w:hAnsi="Lucida Sans Unicode" w:cs="Lucida Sans Unicode"/>
            <w:color w:val="0088CC"/>
          </w:rPr>
          <w:t xml:space="preserve"> —— Zookeeper Leader </w:t>
        </w:r>
        <w:r>
          <w:rPr>
            <w:rStyle w:val="a5"/>
            <w:rFonts w:ascii="Lucida Sans Unicode" w:hAnsi="Lucida Sans Unicode" w:cs="Lucida Sans Unicode"/>
            <w:color w:val="0088CC"/>
          </w:rPr>
          <w:t>选举算法》</w:t>
        </w:r>
      </w:hyperlink>
      <w:r>
        <w:rPr>
          <w:rFonts w:ascii="Lucida Sans Unicode" w:hAnsi="Lucida Sans Unicode" w:cs="Lucida Sans Unicode"/>
          <w:color w:val="1A1A1A"/>
        </w:rPr>
        <w:t> </w:t>
      </w:r>
      <w:r>
        <w:rPr>
          <w:rFonts w:ascii="Lucida Sans Unicode" w:hAnsi="Lucida Sans Unicode" w:cs="Lucida Sans Unicode"/>
          <w:color w:val="1A1A1A"/>
        </w:rPr>
        <w:t>。</w:t>
      </w:r>
    </w:p>
    <w:p w:rsidR="0051001F" w:rsidRDefault="0051001F" w:rsidP="00FA61C5">
      <w:pPr>
        <w:widowControl/>
        <w:numPr>
          <w:ilvl w:val="0"/>
          <w:numId w:val="467"/>
        </w:numPr>
        <w:shd w:val="clear" w:color="auto" w:fill="F6F6F6"/>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不同阶段的选举流程</w:t>
      </w:r>
    </w:p>
    <w:p w:rsidR="0051001F" w:rsidRDefault="0051001F" w:rsidP="00FA61C5">
      <w:pPr>
        <w:widowControl/>
        <w:numPr>
          <w:ilvl w:val="1"/>
          <w:numId w:val="467"/>
        </w:numPr>
        <w:shd w:val="clear" w:color="auto" w:fill="F6F6F6"/>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服务器启动时期的</w:t>
      </w:r>
      <w:r>
        <w:rPr>
          <w:rFonts w:ascii="Lucida Sans Unicode" w:hAnsi="Lucida Sans Unicode" w:cs="Lucida Sans Unicode"/>
          <w:color w:val="1A1A1A"/>
          <w:szCs w:val="21"/>
        </w:rPr>
        <w:t xml:space="preserve"> Leader </w:t>
      </w:r>
      <w:r>
        <w:rPr>
          <w:rFonts w:ascii="Lucida Sans Unicode" w:hAnsi="Lucida Sans Unicode" w:cs="Lucida Sans Unicode"/>
          <w:color w:val="1A1A1A"/>
          <w:szCs w:val="21"/>
        </w:rPr>
        <w:t>选举。</w:t>
      </w:r>
    </w:p>
    <w:p w:rsidR="0051001F" w:rsidRDefault="0051001F" w:rsidP="00FA61C5">
      <w:pPr>
        <w:widowControl/>
        <w:numPr>
          <w:ilvl w:val="1"/>
          <w:numId w:val="467"/>
        </w:numPr>
        <w:shd w:val="clear" w:color="auto" w:fill="F6F6F6"/>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服务器运行时期的</w:t>
      </w:r>
      <w:r>
        <w:rPr>
          <w:rFonts w:ascii="Lucida Sans Unicode" w:hAnsi="Lucida Sans Unicode" w:cs="Lucida Sans Unicode"/>
          <w:color w:val="1A1A1A"/>
          <w:szCs w:val="21"/>
        </w:rPr>
        <w:t xml:space="preserve"> Leader </w:t>
      </w:r>
      <w:r>
        <w:rPr>
          <w:rFonts w:ascii="Lucida Sans Unicode" w:hAnsi="Lucida Sans Unicode" w:cs="Lucida Sans Unicode"/>
          <w:color w:val="1A1A1A"/>
          <w:szCs w:val="21"/>
        </w:rPr>
        <w:t>选举。</w:t>
      </w:r>
    </w:p>
    <w:p w:rsidR="0051001F" w:rsidRDefault="0051001F" w:rsidP="00FA61C5">
      <w:pPr>
        <w:widowControl/>
        <w:numPr>
          <w:ilvl w:val="0"/>
          <w:numId w:val="467"/>
        </w:numPr>
        <w:shd w:val="clear" w:color="auto" w:fill="F6F6F6"/>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三种选举算法</w:t>
      </w:r>
    </w:p>
    <w:p w:rsidR="0051001F" w:rsidRDefault="0051001F" w:rsidP="00FA61C5">
      <w:pPr>
        <w:widowControl/>
        <w:numPr>
          <w:ilvl w:val="1"/>
          <w:numId w:val="467"/>
        </w:numPr>
        <w:shd w:val="clear" w:color="auto" w:fill="F6F6F6"/>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LeaderElection </w:t>
      </w:r>
      <w:r>
        <w:rPr>
          <w:rFonts w:ascii="Lucida Sans Unicode" w:hAnsi="Lucida Sans Unicode" w:cs="Lucida Sans Unicode"/>
          <w:color w:val="1A1A1A"/>
          <w:szCs w:val="21"/>
        </w:rPr>
        <w:t>：使用</w:t>
      </w:r>
      <w:r>
        <w:rPr>
          <w:rFonts w:ascii="Lucida Sans Unicode" w:hAnsi="Lucida Sans Unicode" w:cs="Lucida Sans Unicode"/>
          <w:color w:val="1A1A1A"/>
          <w:szCs w:val="21"/>
        </w:rPr>
        <w:t xml:space="preserve"> basic paxos </w:t>
      </w:r>
      <w:r>
        <w:rPr>
          <w:rFonts w:ascii="Lucida Sans Unicode" w:hAnsi="Lucida Sans Unicode" w:cs="Lucida Sans Unicode"/>
          <w:color w:val="1A1A1A"/>
          <w:szCs w:val="21"/>
        </w:rPr>
        <w:t>算法。</w:t>
      </w:r>
    </w:p>
    <w:p w:rsidR="0051001F" w:rsidRDefault="0051001F" w:rsidP="00FA61C5">
      <w:pPr>
        <w:widowControl/>
        <w:numPr>
          <w:ilvl w:val="1"/>
          <w:numId w:val="467"/>
        </w:numPr>
        <w:shd w:val="clear" w:color="auto" w:fill="F6F6F6"/>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FastLeaderElection </w:t>
      </w:r>
      <w:r>
        <w:rPr>
          <w:rFonts w:ascii="Lucida Sans Unicode" w:hAnsi="Lucida Sans Unicode" w:cs="Lucida Sans Unicode"/>
          <w:color w:val="1A1A1A"/>
          <w:szCs w:val="21"/>
        </w:rPr>
        <w:t>：使用</w:t>
      </w:r>
      <w:r>
        <w:rPr>
          <w:rFonts w:ascii="Lucida Sans Unicode" w:hAnsi="Lucida Sans Unicode" w:cs="Lucida Sans Unicode"/>
          <w:color w:val="1A1A1A"/>
          <w:szCs w:val="21"/>
        </w:rPr>
        <w:t xml:space="preserve"> fast paxos </w:t>
      </w:r>
      <w:r>
        <w:rPr>
          <w:rFonts w:ascii="Lucida Sans Unicode" w:hAnsi="Lucida Sans Unicode" w:cs="Lucida Sans Unicode"/>
          <w:color w:val="1A1A1A"/>
          <w:szCs w:val="21"/>
        </w:rPr>
        <w:t>算法。</w:t>
      </w:r>
    </w:p>
    <w:p w:rsidR="0051001F" w:rsidRDefault="0051001F" w:rsidP="00FA61C5">
      <w:pPr>
        <w:widowControl/>
        <w:numPr>
          <w:ilvl w:val="1"/>
          <w:numId w:val="467"/>
        </w:numPr>
        <w:shd w:val="clear" w:color="auto" w:fill="F6F6F6"/>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AuthFastLeaderElection </w:t>
      </w:r>
      <w:r>
        <w:rPr>
          <w:rFonts w:ascii="Lucida Sans Unicode" w:hAnsi="Lucida Sans Unicode" w:cs="Lucida Sans Unicode"/>
          <w:color w:val="1A1A1A"/>
          <w:szCs w:val="21"/>
        </w:rPr>
        <w:t>：在</w:t>
      </w:r>
      <w:r>
        <w:rPr>
          <w:rFonts w:ascii="Lucida Sans Unicode" w:hAnsi="Lucida Sans Unicode" w:cs="Lucida Sans Unicode"/>
          <w:color w:val="1A1A1A"/>
          <w:szCs w:val="21"/>
        </w:rPr>
        <w:t xml:space="preserve"> FastLeaderElection </w:t>
      </w:r>
      <w:r>
        <w:rPr>
          <w:rFonts w:ascii="Lucida Sans Unicode" w:hAnsi="Lucida Sans Unicode" w:cs="Lucida Sans Unicode"/>
          <w:color w:val="1A1A1A"/>
          <w:szCs w:val="21"/>
        </w:rPr>
        <w:t>的基础上，增加认证。</w:t>
      </w:r>
    </w:p>
    <w:p w:rsidR="0051001F" w:rsidRDefault="0051001F" w:rsidP="00FA61C5">
      <w:pPr>
        <w:widowControl/>
        <w:numPr>
          <w:ilvl w:val="1"/>
          <w:numId w:val="467"/>
        </w:numPr>
        <w:shd w:val="clear" w:color="auto" w:fill="F6F6F6"/>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最终在</w:t>
      </w:r>
      <w:r>
        <w:rPr>
          <w:rFonts w:ascii="Lucida Sans Unicode" w:hAnsi="Lucida Sans Unicode" w:cs="Lucida Sans Unicode"/>
          <w:color w:val="1A1A1A"/>
          <w:szCs w:val="21"/>
        </w:rPr>
        <w:t xml:space="preserve"> Zookeeper 3.4.0 </w:t>
      </w:r>
      <w:r>
        <w:rPr>
          <w:rFonts w:ascii="Lucida Sans Unicode" w:hAnsi="Lucida Sans Unicode" w:cs="Lucida Sans Unicode"/>
          <w:color w:val="1A1A1A"/>
          <w:szCs w:val="21"/>
        </w:rPr>
        <w:t>版本之后，只保留</w:t>
      </w:r>
      <w:r>
        <w:rPr>
          <w:rFonts w:ascii="Lucida Sans Unicode" w:hAnsi="Lucida Sans Unicode" w:cs="Lucida Sans Unicode"/>
          <w:color w:val="1A1A1A"/>
          <w:szCs w:val="21"/>
        </w:rPr>
        <w:t xml:space="preserve"> FastLeaderElection </w:t>
      </w:r>
      <w:r>
        <w:rPr>
          <w:rFonts w:ascii="Lucida Sans Unicode" w:hAnsi="Lucida Sans Unicode" w:cs="Lucida Sans Unicode"/>
          <w:color w:val="1A1A1A"/>
          <w:szCs w:val="21"/>
        </w:rPr>
        <w:t>版本。</w:t>
      </w:r>
    </w:p>
    <w:p w:rsidR="0051001F" w:rsidRDefault="0051001F" w:rsidP="0051001F">
      <w:pPr>
        <w:pStyle w:val="a3"/>
        <w:shd w:val="clear" w:color="auto" w:fill="FFFFFF"/>
        <w:spacing w:before="150" w:beforeAutospacing="0" w:after="420" w:afterAutospacing="0"/>
        <w:rPr>
          <w:rFonts w:ascii="Lucida Sans Unicode" w:hAnsi="Lucida Sans Unicode" w:cs="Lucida Sans Unicode"/>
          <w:color w:val="1A1A1A"/>
        </w:rPr>
      </w:pPr>
      <w:r>
        <w:rPr>
          <w:rFonts w:ascii="Segoe UI Symbol" w:hAnsi="Segoe UI Symbol" w:cs="Segoe UI Symbol"/>
          <w:color w:val="1A1A1A"/>
        </w:rPr>
        <w:t>😈</w:t>
      </w:r>
      <w:r>
        <w:rPr>
          <w:rFonts w:ascii="Lucida Sans Unicode" w:hAnsi="Lucida Sans Unicode" w:cs="Lucida Sans Unicode"/>
          <w:color w:val="1A1A1A"/>
        </w:rPr>
        <w:t xml:space="preserve"> </w:t>
      </w:r>
      <w:r>
        <w:rPr>
          <w:rFonts w:ascii="Lucida Sans Unicode" w:hAnsi="Lucida Sans Unicode" w:cs="Lucida Sans Unicode"/>
          <w:color w:val="1A1A1A"/>
        </w:rPr>
        <w:t>看下面的原理描述，还是有点懵逼。等后面艿艿自己去撸下源码，可能会清晰一些。</w:t>
      </w:r>
    </w:p>
    <w:p w:rsidR="0051001F" w:rsidRDefault="0051001F" w:rsidP="004C20B1">
      <w:pPr>
        <w:pStyle w:val="3"/>
      </w:pPr>
      <w:r>
        <w:rPr>
          <w:rStyle w:val="a4"/>
          <w:rFonts w:ascii="Lucida Sans Unicode" w:hAnsi="Lucida Sans Unicode" w:cs="Lucida Sans Unicode"/>
          <w:color w:val="1A1A1A"/>
        </w:rPr>
        <w:t xml:space="preserve">Zookeeper </w:t>
      </w:r>
      <w:r>
        <w:rPr>
          <w:rStyle w:val="a4"/>
          <w:rFonts w:ascii="Lucida Sans Unicode" w:hAnsi="Lucida Sans Unicode" w:cs="Lucida Sans Unicode"/>
          <w:color w:val="1A1A1A"/>
        </w:rPr>
        <w:t>选主流程</w:t>
      </w:r>
      <w:r>
        <w:rPr>
          <w:rStyle w:val="a4"/>
          <w:rFonts w:ascii="Lucida Sans Unicode" w:hAnsi="Lucida Sans Unicode" w:cs="Lucida Sans Unicode"/>
          <w:color w:val="1A1A1A"/>
        </w:rPr>
        <w:t>(basic paxos)</w:t>
      </w:r>
      <w:r>
        <w:rPr>
          <w:rStyle w:val="a4"/>
          <w:rFonts w:ascii="Lucida Sans Unicode" w:hAnsi="Lucida Sans Unicode" w:cs="Lucida Sans Unicode"/>
          <w:color w:val="1A1A1A"/>
        </w:rPr>
        <w:t>？</w:t>
      </w:r>
    </w:p>
    <w:p w:rsidR="0051001F" w:rsidRDefault="0051001F" w:rsidP="0051001F">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选择性了解。</w:t>
      </w:r>
    </w:p>
    <w:p w:rsidR="0051001F" w:rsidRDefault="0051001F" w:rsidP="00FA61C5">
      <w:pPr>
        <w:widowControl/>
        <w:numPr>
          <w:ilvl w:val="0"/>
          <w:numId w:val="46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1</w:t>
      </w:r>
      <w:r>
        <w:rPr>
          <w:rFonts w:ascii="Lucida Sans Unicode" w:hAnsi="Lucida Sans Unicode" w:cs="Lucida Sans Unicode"/>
          <w:color w:val="1A1A1A"/>
          <w:szCs w:val="21"/>
        </w:rPr>
        <w:t>、选举线程由当前</w:t>
      </w:r>
      <w:r>
        <w:rPr>
          <w:rFonts w:ascii="Lucida Sans Unicode" w:hAnsi="Lucida Sans Unicode" w:cs="Lucida Sans Unicode"/>
          <w:color w:val="1A1A1A"/>
          <w:szCs w:val="21"/>
        </w:rPr>
        <w:t xml:space="preserve"> Server </w:t>
      </w:r>
      <w:r>
        <w:rPr>
          <w:rFonts w:ascii="Lucida Sans Unicode" w:hAnsi="Lucida Sans Unicode" w:cs="Lucida Sans Unicode"/>
          <w:color w:val="1A1A1A"/>
          <w:szCs w:val="21"/>
        </w:rPr>
        <w:t>发起选举的线程担任，其主要功能是对投票结果进行统计，并选出推荐的</w:t>
      </w:r>
      <w:r>
        <w:rPr>
          <w:rFonts w:ascii="Lucida Sans Unicode" w:hAnsi="Lucida Sans Unicode" w:cs="Lucida Sans Unicode"/>
          <w:color w:val="1A1A1A"/>
          <w:szCs w:val="21"/>
        </w:rPr>
        <w:t xml:space="preserve"> Server </w:t>
      </w:r>
      <w:r>
        <w:rPr>
          <w:rFonts w:ascii="Lucida Sans Unicode" w:hAnsi="Lucida Sans Unicode" w:cs="Lucida Sans Unicode"/>
          <w:color w:val="1A1A1A"/>
          <w:szCs w:val="21"/>
        </w:rPr>
        <w:t>。</w:t>
      </w:r>
    </w:p>
    <w:p w:rsidR="0051001F" w:rsidRDefault="0051001F" w:rsidP="00FA61C5">
      <w:pPr>
        <w:widowControl/>
        <w:numPr>
          <w:ilvl w:val="0"/>
          <w:numId w:val="46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2</w:t>
      </w:r>
      <w:r>
        <w:rPr>
          <w:rFonts w:ascii="Lucida Sans Unicode" w:hAnsi="Lucida Sans Unicode" w:cs="Lucida Sans Unicode"/>
          <w:color w:val="1A1A1A"/>
          <w:szCs w:val="21"/>
        </w:rPr>
        <w:t>、选举线程首先向所有</w:t>
      </w:r>
      <w:r>
        <w:rPr>
          <w:rFonts w:ascii="Lucida Sans Unicode" w:hAnsi="Lucida Sans Unicode" w:cs="Lucida Sans Unicode"/>
          <w:color w:val="1A1A1A"/>
          <w:szCs w:val="21"/>
        </w:rPr>
        <w:t xml:space="preserve"> Server </w:t>
      </w:r>
      <w:r>
        <w:rPr>
          <w:rFonts w:ascii="Lucida Sans Unicode" w:hAnsi="Lucida Sans Unicode" w:cs="Lucida Sans Unicode"/>
          <w:color w:val="1A1A1A"/>
          <w:szCs w:val="21"/>
        </w:rPr>
        <w:t>发起一次询问</w:t>
      </w:r>
      <w:r>
        <w:rPr>
          <w:rFonts w:ascii="Lucida Sans Unicode" w:hAnsi="Lucida Sans Unicode" w:cs="Lucida Sans Unicode"/>
          <w:color w:val="1A1A1A"/>
          <w:szCs w:val="21"/>
        </w:rPr>
        <w:t>(</w:t>
      </w:r>
      <w:r>
        <w:rPr>
          <w:rFonts w:ascii="Lucida Sans Unicode" w:hAnsi="Lucida Sans Unicode" w:cs="Lucida Sans Unicode"/>
          <w:color w:val="1A1A1A"/>
          <w:szCs w:val="21"/>
        </w:rPr>
        <w:t>包括自己</w:t>
      </w:r>
      <w:r>
        <w:rPr>
          <w:rFonts w:ascii="Lucida Sans Unicode" w:hAnsi="Lucida Sans Unicode" w:cs="Lucida Sans Unicode"/>
          <w:color w:val="1A1A1A"/>
          <w:szCs w:val="21"/>
        </w:rPr>
        <w:t>)</w:t>
      </w:r>
      <w:r>
        <w:rPr>
          <w:rFonts w:ascii="Lucida Sans Unicode" w:hAnsi="Lucida Sans Unicode" w:cs="Lucida Sans Unicode"/>
          <w:color w:val="1A1A1A"/>
          <w:szCs w:val="21"/>
        </w:rPr>
        <w:t>。</w:t>
      </w:r>
    </w:p>
    <w:p w:rsidR="0051001F" w:rsidRDefault="0051001F" w:rsidP="00FA61C5">
      <w:pPr>
        <w:widowControl/>
        <w:numPr>
          <w:ilvl w:val="0"/>
          <w:numId w:val="46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3</w:t>
      </w:r>
      <w:r>
        <w:rPr>
          <w:rFonts w:ascii="Lucida Sans Unicode" w:hAnsi="Lucida Sans Unicode" w:cs="Lucida Sans Unicode"/>
          <w:color w:val="1A1A1A"/>
          <w:szCs w:val="21"/>
        </w:rPr>
        <w:t>、选举线程收到回复后，验证是否是自己发起的询问</w:t>
      </w:r>
      <w:r>
        <w:rPr>
          <w:rFonts w:ascii="Lucida Sans Unicode" w:hAnsi="Lucida Sans Unicode" w:cs="Lucida Sans Unicode"/>
          <w:color w:val="1A1A1A"/>
          <w:szCs w:val="21"/>
        </w:rPr>
        <w:t>(</w:t>
      </w:r>
      <w:r>
        <w:rPr>
          <w:rFonts w:ascii="Lucida Sans Unicode" w:hAnsi="Lucida Sans Unicode" w:cs="Lucida Sans Unicode"/>
          <w:color w:val="1A1A1A"/>
          <w:szCs w:val="21"/>
        </w:rPr>
        <w:t>验证</w:t>
      </w:r>
      <w:r>
        <w:rPr>
          <w:rFonts w:ascii="Lucida Sans Unicode" w:hAnsi="Lucida Sans Unicode" w:cs="Lucida Sans Unicode"/>
          <w:color w:val="1A1A1A"/>
          <w:szCs w:val="21"/>
        </w:rPr>
        <w:t xml:space="preserve"> zxid </w:t>
      </w:r>
      <w:r>
        <w:rPr>
          <w:rFonts w:ascii="Lucida Sans Unicode" w:hAnsi="Lucida Sans Unicode" w:cs="Lucida Sans Unicode"/>
          <w:color w:val="1A1A1A"/>
          <w:szCs w:val="21"/>
        </w:rPr>
        <w:t>是否一致</w:t>
      </w:r>
      <w:r>
        <w:rPr>
          <w:rFonts w:ascii="Lucida Sans Unicode" w:hAnsi="Lucida Sans Unicode" w:cs="Lucida Sans Unicode"/>
          <w:color w:val="1A1A1A"/>
          <w:szCs w:val="21"/>
        </w:rPr>
        <w:t>)</w:t>
      </w:r>
      <w:r>
        <w:rPr>
          <w:rFonts w:ascii="Lucida Sans Unicode" w:hAnsi="Lucida Sans Unicode" w:cs="Lucida Sans Unicode"/>
          <w:color w:val="1A1A1A"/>
          <w:szCs w:val="21"/>
        </w:rPr>
        <w:t>，然后获取对方的</w:t>
      </w:r>
      <w:r>
        <w:rPr>
          <w:rFonts w:ascii="Lucida Sans Unicode" w:hAnsi="Lucida Sans Unicode" w:cs="Lucida Sans Unicode"/>
          <w:color w:val="1A1A1A"/>
          <w:szCs w:val="21"/>
        </w:rPr>
        <w:t xml:space="preserve"> id(myid)</w:t>
      </w:r>
      <w:r>
        <w:rPr>
          <w:rFonts w:ascii="Lucida Sans Unicode" w:hAnsi="Lucida Sans Unicode" w:cs="Lucida Sans Unicode"/>
          <w:color w:val="1A1A1A"/>
          <w:szCs w:val="21"/>
        </w:rPr>
        <w:t>，并存储到当前询问对象列表中，最后获取对方提议的</w:t>
      </w:r>
      <w:r>
        <w:rPr>
          <w:rFonts w:ascii="Lucida Sans Unicode" w:hAnsi="Lucida Sans Unicode" w:cs="Lucida Sans Unicode"/>
          <w:color w:val="1A1A1A"/>
          <w:szCs w:val="21"/>
        </w:rPr>
        <w:t xml:space="preserve"> Leader</w:t>
      </w:r>
      <w:r>
        <w:rPr>
          <w:rFonts w:ascii="Lucida Sans Unicode" w:hAnsi="Lucida Sans Unicode" w:cs="Lucida Sans Unicode"/>
          <w:color w:val="1A1A1A"/>
          <w:szCs w:val="21"/>
        </w:rPr>
        <w:t>相关信息</w:t>
      </w:r>
      <w:r>
        <w:rPr>
          <w:rFonts w:ascii="Lucida Sans Unicode" w:hAnsi="Lucida Sans Unicode" w:cs="Lucida Sans Unicode"/>
          <w:color w:val="1A1A1A"/>
          <w:szCs w:val="21"/>
        </w:rPr>
        <w:t>(id</w:t>
      </w:r>
      <w:r>
        <w:rPr>
          <w:rFonts w:ascii="Lucida Sans Unicode" w:hAnsi="Lucida Sans Unicode" w:cs="Lucida Sans Unicode"/>
          <w:color w:val="1A1A1A"/>
          <w:szCs w:val="21"/>
        </w:rPr>
        <w:t>，</w:t>
      </w:r>
      <w:r>
        <w:rPr>
          <w:rFonts w:ascii="Lucida Sans Unicode" w:hAnsi="Lucida Sans Unicode" w:cs="Lucida Sans Unicode"/>
          <w:color w:val="1A1A1A"/>
          <w:szCs w:val="21"/>
        </w:rPr>
        <w:t>zxid)</w:t>
      </w:r>
      <w:r>
        <w:rPr>
          <w:rFonts w:ascii="Lucida Sans Unicode" w:hAnsi="Lucida Sans Unicode" w:cs="Lucida Sans Unicode"/>
          <w:color w:val="1A1A1A"/>
          <w:szCs w:val="21"/>
        </w:rPr>
        <w:t>，并将这些信息存储到当次选举的投票记录表中。</w:t>
      </w:r>
    </w:p>
    <w:p w:rsidR="0051001F" w:rsidRDefault="0051001F" w:rsidP="00FA61C5">
      <w:pPr>
        <w:widowControl/>
        <w:numPr>
          <w:ilvl w:val="0"/>
          <w:numId w:val="46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4</w:t>
      </w:r>
      <w:r>
        <w:rPr>
          <w:rFonts w:ascii="Lucida Sans Unicode" w:hAnsi="Lucida Sans Unicode" w:cs="Lucida Sans Unicode"/>
          <w:color w:val="1A1A1A"/>
          <w:szCs w:val="21"/>
        </w:rPr>
        <w:t>、收到所有</w:t>
      </w:r>
      <w:r>
        <w:rPr>
          <w:rFonts w:ascii="Lucida Sans Unicode" w:hAnsi="Lucida Sans Unicode" w:cs="Lucida Sans Unicode"/>
          <w:color w:val="1A1A1A"/>
          <w:szCs w:val="21"/>
        </w:rPr>
        <w:t xml:space="preserve"> Server </w:t>
      </w:r>
      <w:r>
        <w:rPr>
          <w:rFonts w:ascii="Lucida Sans Unicode" w:hAnsi="Lucida Sans Unicode" w:cs="Lucida Sans Unicode"/>
          <w:color w:val="1A1A1A"/>
          <w:szCs w:val="21"/>
        </w:rPr>
        <w:t>回复以后，就计算出</w:t>
      </w:r>
      <w:r>
        <w:rPr>
          <w:rFonts w:ascii="Lucida Sans Unicode" w:hAnsi="Lucida Sans Unicode" w:cs="Lucida Sans Unicode"/>
          <w:color w:val="1A1A1A"/>
          <w:szCs w:val="21"/>
        </w:rPr>
        <w:t xml:space="preserve"> zxid </w:t>
      </w:r>
      <w:r>
        <w:rPr>
          <w:rFonts w:ascii="Lucida Sans Unicode" w:hAnsi="Lucida Sans Unicode" w:cs="Lucida Sans Unicode"/>
          <w:color w:val="1A1A1A"/>
          <w:szCs w:val="21"/>
        </w:rPr>
        <w:t>最大的那个</w:t>
      </w:r>
      <w:r>
        <w:rPr>
          <w:rFonts w:ascii="Lucida Sans Unicode" w:hAnsi="Lucida Sans Unicode" w:cs="Lucida Sans Unicode"/>
          <w:color w:val="1A1A1A"/>
          <w:szCs w:val="21"/>
        </w:rPr>
        <w:t xml:space="preserve"> Server </w:t>
      </w:r>
      <w:r>
        <w:rPr>
          <w:rFonts w:ascii="Lucida Sans Unicode" w:hAnsi="Lucida Sans Unicode" w:cs="Lucida Sans Unicode"/>
          <w:color w:val="1A1A1A"/>
          <w:szCs w:val="21"/>
        </w:rPr>
        <w:t>，并将这个</w:t>
      </w:r>
      <w:r>
        <w:rPr>
          <w:rFonts w:ascii="Lucida Sans Unicode" w:hAnsi="Lucida Sans Unicode" w:cs="Lucida Sans Unicode"/>
          <w:color w:val="1A1A1A"/>
          <w:szCs w:val="21"/>
        </w:rPr>
        <w:t xml:space="preserve"> Server </w:t>
      </w:r>
      <w:r>
        <w:rPr>
          <w:rFonts w:ascii="Lucida Sans Unicode" w:hAnsi="Lucida Sans Unicode" w:cs="Lucida Sans Unicode"/>
          <w:color w:val="1A1A1A"/>
          <w:szCs w:val="21"/>
        </w:rPr>
        <w:t>相关信息设置成下一次要投票的</w:t>
      </w:r>
      <w:r>
        <w:rPr>
          <w:rFonts w:ascii="Lucida Sans Unicode" w:hAnsi="Lucida Sans Unicode" w:cs="Lucida Sans Unicode"/>
          <w:color w:val="1A1A1A"/>
          <w:szCs w:val="21"/>
        </w:rPr>
        <w:t xml:space="preserve"> Server </w:t>
      </w:r>
      <w:r>
        <w:rPr>
          <w:rFonts w:ascii="Lucida Sans Unicode" w:hAnsi="Lucida Sans Unicode" w:cs="Lucida Sans Unicode"/>
          <w:color w:val="1A1A1A"/>
          <w:szCs w:val="21"/>
        </w:rPr>
        <w:t>。</w:t>
      </w:r>
    </w:p>
    <w:p w:rsidR="0051001F" w:rsidRDefault="0051001F" w:rsidP="00FA61C5">
      <w:pPr>
        <w:widowControl/>
        <w:numPr>
          <w:ilvl w:val="0"/>
          <w:numId w:val="46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5</w:t>
      </w:r>
      <w:r>
        <w:rPr>
          <w:rFonts w:ascii="Lucida Sans Unicode" w:hAnsi="Lucida Sans Unicode" w:cs="Lucida Sans Unicode"/>
          <w:color w:val="1A1A1A"/>
          <w:szCs w:val="21"/>
        </w:rPr>
        <w:t>、线程将当前</w:t>
      </w:r>
      <w:r>
        <w:rPr>
          <w:rFonts w:ascii="Lucida Sans Unicode" w:hAnsi="Lucida Sans Unicode" w:cs="Lucida Sans Unicode"/>
          <w:color w:val="1A1A1A"/>
          <w:szCs w:val="21"/>
        </w:rPr>
        <w:t xml:space="preserve"> zxid </w:t>
      </w:r>
      <w:r>
        <w:rPr>
          <w:rFonts w:ascii="Lucida Sans Unicode" w:hAnsi="Lucida Sans Unicode" w:cs="Lucida Sans Unicode"/>
          <w:color w:val="1A1A1A"/>
          <w:szCs w:val="21"/>
        </w:rPr>
        <w:t>最大的</w:t>
      </w:r>
      <w:r>
        <w:rPr>
          <w:rFonts w:ascii="Lucida Sans Unicode" w:hAnsi="Lucida Sans Unicode" w:cs="Lucida Sans Unicode"/>
          <w:color w:val="1A1A1A"/>
          <w:szCs w:val="21"/>
        </w:rPr>
        <w:t xml:space="preserve"> Server </w:t>
      </w:r>
      <w:r>
        <w:rPr>
          <w:rFonts w:ascii="Lucida Sans Unicode" w:hAnsi="Lucida Sans Unicode" w:cs="Lucida Sans Unicode"/>
          <w:color w:val="1A1A1A"/>
          <w:szCs w:val="21"/>
        </w:rPr>
        <w:t>设置为当前</w:t>
      </w:r>
      <w:r>
        <w:rPr>
          <w:rFonts w:ascii="Lucida Sans Unicode" w:hAnsi="Lucida Sans Unicode" w:cs="Lucida Sans Unicode"/>
          <w:color w:val="1A1A1A"/>
          <w:szCs w:val="21"/>
        </w:rPr>
        <w:t xml:space="preserve"> Server </w:t>
      </w:r>
      <w:r>
        <w:rPr>
          <w:rFonts w:ascii="Lucida Sans Unicode" w:hAnsi="Lucida Sans Unicode" w:cs="Lucida Sans Unicode"/>
          <w:color w:val="1A1A1A"/>
          <w:szCs w:val="21"/>
        </w:rPr>
        <w:t>要推荐的</w:t>
      </w:r>
      <w:r>
        <w:rPr>
          <w:rFonts w:ascii="Lucida Sans Unicode" w:hAnsi="Lucida Sans Unicode" w:cs="Lucida Sans Unicode"/>
          <w:color w:val="1A1A1A"/>
          <w:szCs w:val="21"/>
        </w:rPr>
        <w:t xml:space="preserve"> Leader </w:t>
      </w:r>
      <w:r>
        <w:rPr>
          <w:rFonts w:ascii="Lucida Sans Unicode" w:hAnsi="Lucida Sans Unicode" w:cs="Lucida Sans Unicode"/>
          <w:color w:val="1A1A1A"/>
          <w:szCs w:val="21"/>
        </w:rPr>
        <w:t>，如果此时获胜的</w:t>
      </w:r>
      <w:r>
        <w:rPr>
          <w:rFonts w:ascii="Lucida Sans Unicode" w:hAnsi="Lucida Sans Unicode" w:cs="Lucida Sans Unicode"/>
          <w:color w:val="1A1A1A"/>
          <w:szCs w:val="21"/>
        </w:rPr>
        <w:t xml:space="preserve"> Server </w:t>
      </w:r>
      <w:r>
        <w:rPr>
          <w:rFonts w:ascii="Lucida Sans Unicode" w:hAnsi="Lucida Sans Unicode" w:cs="Lucida Sans Unicode"/>
          <w:color w:val="1A1A1A"/>
          <w:szCs w:val="21"/>
        </w:rPr>
        <w:t>获得</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n/2+1</w:t>
      </w:r>
      <w:r>
        <w:rPr>
          <w:rFonts w:ascii="Lucida Sans Unicode" w:hAnsi="Lucida Sans Unicode" w:cs="Lucida Sans Unicode"/>
          <w:color w:val="1A1A1A"/>
          <w:szCs w:val="21"/>
        </w:rPr>
        <w:t> </w:t>
      </w:r>
      <w:r>
        <w:rPr>
          <w:rFonts w:ascii="Lucida Sans Unicode" w:hAnsi="Lucida Sans Unicode" w:cs="Lucida Sans Unicode"/>
          <w:color w:val="1A1A1A"/>
          <w:szCs w:val="21"/>
        </w:rPr>
        <w:t>的</w:t>
      </w:r>
      <w:r>
        <w:rPr>
          <w:rFonts w:ascii="Lucida Sans Unicode" w:hAnsi="Lucida Sans Unicode" w:cs="Lucida Sans Unicode"/>
          <w:color w:val="1A1A1A"/>
          <w:szCs w:val="21"/>
        </w:rPr>
        <w:t xml:space="preserve"> Server </w:t>
      </w:r>
      <w:r>
        <w:rPr>
          <w:rFonts w:ascii="Lucida Sans Unicode" w:hAnsi="Lucida Sans Unicode" w:cs="Lucida Sans Unicode"/>
          <w:color w:val="1A1A1A"/>
          <w:szCs w:val="21"/>
        </w:rPr>
        <w:t>票数，设置当前推荐的</w:t>
      </w:r>
      <w:r>
        <w:rPr>
          <w:rFonts w:ascii="Lucida Sans Unicode" w:hAnsi="Lucida Sans Unicode" w:cs="Lucida Sans Unicode"/>
          <w:color w:val="1A1A1A"/>
          <w:szCs w:val="21"/>
        </w:rPr>
        <w:t xml:space="preserve"> Leader </w:t>
      </w:r>
      <w:r>
        <w:rPr>
          <w:rFonts w:ascii="Lucida Sans Unicode" w:hAnsi="Lucida Sans Unicode" w:cs="Lucida Sans Unicode"/>
          <w:color w:val="1A1A1A"/>
          <w:szCs w:val="21"/>
        </w:rPr>
        <w:t>为获胜的</w:t>
      </w:r>
      <w:r>
        <w:rPr>
          <w:rFonts w:ascii="Lucida Sans Unicode" w:hAnsi="Lucida Sans Unicode" w:cs="Lucida Sans Unicode"/>
          <w:color w:val="1A1A1A"/>
          <w:szCs w:val="21"/>
        </w:rPr>
        <w:t xml:space="preserve"> Server </w:t>
      </w:r>
      <w:r>
        <w:rPr>
          <w:rFonts w:ascii="Lucida Sans Unicode" w:hAnsi="Lucida Sans Unicode" w:cs="Lucida Sans Unicode"/>
          <w:color w:val="1A1A1A"/>
          <w:szCs w:val="21"/>
        </w:rPr>
        <w:t>，将根据获胜的</w:t>
      </w:r>
      <w:r>
        <w:rPr>
          <w:rFonts w:ascii="Lucida Sans Unicode" w:hAnsi="Lucida Sans Unicode" w:cs="Lucida Sans Unicode"/>
          <w:color w:val="1A1A1A"/>
          <w:szCs w:val="21"/>
        </w:rPr>
        <w:t xml:space="preserve"> Server </w:t>
      </w:r>
      <w:r>
        <w:rPr>
          <w:rFonts w:ascii="Lucida Sans Unicode" w:hAnsi="Lucida Sans Unicode" w:cs="Lucida Sans Unicode"/>
          <w:color w:val="1A1A1A"/>
          <w:szCs w:val="21"/>
        </w:rPr>
        <w:t>相关信息设置自己的状态，否则，继续这个过程，直到</w:t>
      </w:r>
      <w:r>
        <w:rPr>
          <w:rFonts w:ascii="Lucida Sans Unicode" w:hAnsi="Lucida Sans Unicode" w:cs="Lucida Sans Unicode"/>
          <w:color w:val="1A1A1A"/>
          <w:szCs w:val="21"/>
        </w:rPr>
        <w:t xml:space="preserve"> Leader </w:t>
      </w:r>
      <w:r>
        <w:rPr>
          <w:rFonts w:ascii="Lucida Sans Unicode" w:hAnsi="Lucida Sans Unicode" w:cs="Lucida Sans Unicode"/>
          <w:color w:val="1A1A1A"/>
          <w:szCs w:val="21"/>
        </w:rPr>
        <w:t>被选举出来。</w:t>
      </w:r>
    </w:p>
    <w:p w:rsidR="0051001F" w:rsidRDefault="0051001F" w:rsidP="0051001F">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通过流程分析我们可以得出：要使</w:t>
      </w:r>
      <w:r>
        <w:rPr>
          <w:rFonts w:ascii="Lucida Sans Unicode" w:hAnsi="Lucida Sans Unicode" w:cs="Lucida Sans Unicode"/>
          <w:color w:val="1A1A1A"/>
        </w:rPr>
        <w:t xml:space="preserve"> Leader </w:t>
      </w:r>
      <w:r>
        <w:rPr>
          <w:rFonts w:ascii="Lucida Sans Unicode" w:hAnsi="Lucida Sans Unicode" w:cs="Lucida Sans Unicode"/>
          <w:color w:val="1A1A1A"/>
        </w:rPr>
        <w:t>获得多数</w:t>
      </w:r>
      <w:r>
        <w:rPr>
          <w:rFonts w:ascii="Lucida Sans Unicode" w:hAnsi="Lucida Sans Unicode" w:cs="Lucida Sans Unicode"/>
          <w:color w:val="1A1A1A"/>
        </w:rPr>
        <w:t xml:space="preserve"> Server </w:t>
      </w:r>
      <w:r>
        <w:rPr>
          <w:rFonts w:ascii="Lucida Sans Unicode" w:hAnsi="Lucida Sans Unicode" w:cs="Lucida Sans Unicode"/>
          <w:color w:val="1A1A1A"/>
        </w:rPr>
        <w:t>的支持，则</w:t>
      </w:r>
      <w:r>
        <w:rPr>
          <w:rFonts w:ascii="Lucida Sans Unicode" w:hAnsi="Lucida Sans Unicode" w:cs="Lucida Sans Unicode"/>
          <w:color w:val="1A1A1A"/>
        </w:rPr>
        <w:t xml:space="preserve"> Server </w:t>
      </w:r>
      <w:r>
        <w:rPr>
          <w:rFonts w:ascii="Lucida Sans Unicode" w:hAnsi="Lucida Sans Unicode" w:cs="Lucida Sans Unicode"/>
          <w:color w:val="1A1A1A"/>
        </w:rPr>
        <w:t>总数必须是奇数</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2n+1</w:t>
      </w:r>
      <w:r>
        <w:rPr>
          <w:rFonts w:ascii="Lucida Sans Unicode" w:hAnsi="Lucida Sans Unicode" w:cs="Lucida Sans Unicode"/>
          <w:color w:val="1A1A1A"/>
        </w:rPr>
        <w:t> </w:t>
      </w:r>
      <w:r>
        <w:rPr>
          <w:rFonts w:ascii="Lucida Sans Unicode" w:hAnsi="Lucida Sans Unicode" w:cs="Lucida Sans Unicode"/>
          <w:color w:val="1A1A1A"/>
        </w:rPr>
        <w:t>，且存活的</w:t>
      </w:r>
      <w:r>
        <w:rPr>
          <w:rFonts w:ascii="Lucida Sans Unicode" w:hAnsi="Lucida Sans Unicode" w:cs="Lucida Sans Unicode"/>
          <w:color w:val="1A1A1A"/>
        </w:rPr>
        <w:t xml:space="preserve"> Server </w:t>
      </w:r>
      <w:r>
        <w:rPr>
          <w:rFonts w:ascii="Lucida Sans Unicode" w:hAnsi="Lucida Sans Unicode" w:cs="Lucida Sans Unicode"/>
          <w:color w:val="1A1A1A"/>
        </w:rPr>
        <w:t>的数目不得少于</w:t>
      </w:r>
      <w:r>
        <w:rPr>
          <w:rStyle w:val="HTML"/>
          <w:rFonts w:ascii="Lucida Console" w:hAnsi="Lucida Console"/>
          <w:color w:val="1A1A1A"/>
          <w:sz w:val="21"/>
          <w:szCs w:val="21"/>
          <w:bdr w:val="single" w:sz="6" w:space="1" w:color="CCCCCC" w:frame="1"/>
          <w:shd w:val="clear" w:color="auto" w:fill="DDDDDD"/>
        </w:rPr>
        <w:t>n+1</w:t>
      </w:r>
      <w:r>
        <w:rPr>
          <w:rFonts w:ascii="Lucida Sans Unicode" w:hAnsi="Lucida Sans Unicode" w:cs="Lucida Sans Unicode"/>
          <w:color w:val="1A1A1A"/>
        </w:rPr>
        <w:t>。每个</w:t>
      </w:r>
      <w:r>
        <w:rPr>
          <w:rFonts w:ascii="Lucida Sans Unicode" w:hAnsi="Lucida Sans Unicode" w:cs="Lucida Sans Unicode"/>
          <w:color w:val="1A1A1A"/>
        </w:rPr>
        <w:t xml:space="preserve"> Server </w:t>
      </w:r>
      <w:r>
        <w:rPr>
          <w:rFonts w:ascii="Lucida Sans Unicode" w:hAnsi="Lucida Sans Unicode" w:cs="Lucida Sans Unicode"/>
          <w:color w:val="1A1A1A"/>
        </w:rPr>
        <w:t>启动后都会重复以上流程。</w:t>
      </w:r>
    </w:p>
    <w:p w:rsidR="0051001F" w:rsidRDefault="0051001F" w:rsidP="0051001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在恢复模式下，如果是刚从崩溃状态恢复的或者刚启动的</w:t>
      </w:r>
      <w:r>
        <w:rPr>
          <w:rFonts w:ascii="Lucida Sans Unicode" w:hAnsi="Lucida Sans Unicode" w:cs="Lucida Sans Unicode"/>
          <w:color w:val="1A1A1A"/>
        </w:rPr>
        <w:t xml:space="preserve"> Server </w:t>
      </w:r>
      <w:r>
        <w:rPr>
          <w:rFonts w:ascii="Lucida Sans Unicode" w:hAnsi="Lucida Sans Unicode" w:cs="Lucida Sans Unicode"/>
          <w:color w:val="1A1A1A"/>
        </w:rPr>
        <w:t>还会从磁盘快照中恢复数据和会话信息，</w:t>
      </w:r>
      <w:r>
        <w:rPr>
          <w:rFonts w:ascii="Lucida Sans Unicode" w:hAnsi="Lucida Sans Unicode" w:cs="Lucida Sans Unicode"/>
          <w:color w:val="1A1A1A"/>
        </w:rPr>
        <w:t xml:space="preserve">Zookeeper </w:t>
      </w:r>
      <w:r>
        <w:rPr>
          <w:rFonts w:ascii="Lucida Sans Unicode" w:hAnsi="Lucida Sans Unicode" w:cs="Lucida Sans Unicode"/>
          <w:color w:val="1A1A1A"/>
        </w:rPr>
        <w:t>会记录事务日志并定期进行快照，方便在恢复时进行状态恢复。</w:t>
      </w:r>
    </w:p>
    <w:p w:rsidR="0051001F" w:rsidRDefault="0051001F" w:rsidP="0051001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noProof/>
          <w:color w:val="1A1A1A"/>
        </w:rPr>
        <w:drawing>
          <wp:inline distT="0" distB="0" distL="0" distR="0">
            <wp:extent cx="3400425" cy="7534275"/>
            <wp:effectExtent l="0" t="0" r="9525" b="9525"/>
            <wp:docPr id="124" name="图片 124" descr="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流程"/>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400425" cy="7534275"/>
                    </a:xfrm>
                    <a:prstGeom prst="rect">
                      <a:avLst/>
                    </a:prstGeom>
                    <a:noFill/>
                    <a:ln>
                      <a:noFill/>
                    </a:ln>
                  </pic:spPr>
                </pic:pic>
              </a:graphicData>
            </a:graphic>
          </wp:inline>
        </w:drawing>
      </w:r>
    </w:p>
    <w:p w:rsidR="0051001F" w:rsidRDefault="0051001F" w:rsidP="004C20B1">
      <w:pPr>
        <w:pStyle w:val="3"/>
      </w:pPr>
      <w:r>
        <w:rPr>
          <w:rStyle w:val="a4"/>
          <w:rFonts w:ascii="Lucida Sans Unicode" w:hAnsi="Lucida Sans Unicode" w:cs="Lucida Sans Unicode"/>
          <w:color w:val="1A1A1A"/>
        </w:rPr>
        <w:t xml:space="preserve">Zookeeper </w:t>
      </w:r>
      <w:r>
        <w:rPr>
          <w:rStyle w:val="a4"/>
          <w:rFonts w:ascii="Lucida Sans Unicode" w:hAnsi="Lucida Sans Unicode" w:cs="Lucida Sans Unicode"/>
          <w:color w:val="1A1A1A"/>
        </w:rPr>
        <w:t>选主流程</w:t>
      </w:r>
      <w:r>
        <w:rPr>
          <w:rStyle w:val="a4"/>
          <w:rFonts w:ascii="Lucida Sans Unicode" w:hAnsi="Lucida Sans Unicode" w:cs="Lucida Sans Unicode"/>
          <w:color w:val="1A1A1A"/>
        </w:rPr>
        <w:t>(fast paxos)</w:t>
      </w:r>
      <w:r>
        <w:rPr>
          <w:rStyle w:val="a4"/>
          <w:rFonts w:ascii="Lucida Sans Unicode" w:hAnsi="Lucida Sans Unicode" w:cs="Lucida Sans Unicode"/>
          <w:color w:val="1A1A1A"/>
        </w:rPr>
        <w:t>？</w:t>
      </w:r>
    </w:p>
    <w:p w:rsidR="0051001F" w:rsidRDefault="0051001F" w:rsidP="0051001F">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重点了解。这块在</w:t>
      </w:r>
      <w:r>
        <w:rPr>
          <w:rFonts w:ascii="Lucida Sans Unicode" w:hAnsi="Lucida Sans Unicode" w:cs="Lucida Sans Unicode"/>
          <w:color w:val="1A1A1A"/>
        </w:rPr>
        <w:t> </w:t>
      </w:r>
      <w:hyperlink r:id="rId392"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Zookeeper </w:t>
        </w:r>
        <w:r>
          <w:rPr>
            <w:rStyle w:val="a5"/>
            <w:rFonts w:ascii="Lucida Sans Unicode" w:hAnsi="Lucida Sans Unicode" w:cs="Lucida Sans Unicode"/>
            <w:color w:val="0088CC"/>
          </w:rPr>
          <w:t>源码分析</w:t>
        </w:r>
        <w:r>
          <w:rPr>
            <w:rStyle w:val="a5"/>
            <w:rFonts w:ascii="Lucida Sans Unicode" w:hAnsi="Lucida Sans Unicode" w:cs="Lucida Sans Unicode"/>
            <w:color w:val="0088CC"/>
          </w:rPr>
          <w:t xml:space="preserve"> —— Zookeeper Leader </w:t>
        </w:r>
        <w:r>
          <w:rPr>
            <w:rStyle w:val="a5"/>
            <w:rFonts w:ascii="Lucida Sans Unicode" w:hAnsi="Lucida Sans Unicode" w:cs="Lucida Sans Unicode"/>
            <w:color w:val="0088CC"/>
          </w:rPr>
          <w:t>选举算法》</w:t>
        </w:r>
      </w:hyperlink>
      <w:r>
        <w:rPr>
          <w:rFonts w:ascii="Lucida Sans Unicode" w:hAnsi="Lucida Sans Unicode" w:cs="Lucida Sans Unicode"/>
          <w:color w:val="1A1A1A"/>
        </w:rPr>
        <w:t> </w:t>
      </w:r>
      <w:r>
        <w:rPr>
          <w:rFonts w:ascii="Lucida Sans Unicode" w:hAnsi="Lucida Sans Unicode" w:cs="Lucida Sans Unicode"/>
          <w:color w:val="1A1A1A"/>
        </w:rPr>
        <w:t>写的比较详细。</w:t>
      </w:r>
    </w:p>
    <w:p w:rsidR="0051001F" w:rsidRDefault="0051001F" w:rsidP="0051001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由于</w:t>
      </w:r>
      <w:r>
        <w:rPr>
          <w:rFonts w:ascii="Lucida Sans Unicode" w:hAnsi="Lucida Sans Unicode" w:cs="Lucida Sans Unicode"/>
          <w:color w:val="1A1A1A"/>
        </w:rPr>
        <w:t xml:space="preserve"> LeaderElection </w:t>
      </w:r>
      <w:r>
        <w:rPr>
          <w:rFonts w:ascii="Lucida Sans Unicode" w:hAnsi="Lucida Sans Unicode" w:cs="Lucida Sans Unicode"/>
          <w:color w:val="1A1A1A"/>
        </w:rPr>
        <w:t>收敛速度较慢，所以</w:t>
      </w:r>
      <w:r>
        <w:rPr>
          <w:rFonts w:ascii="Lucida Sans Unicode" w:hAnsi="Lucida Sans Unicode" w:cs="Lucida Sans Unicode"/>
          <w:color w:val="1A1A1A"/>
        </w:rPr>
        <w:t xml:space="preserve"> Zookeeper </w:t>
      </w:r>
      <w:r>
        <w:rPr>
          <w:rFonts w:ascii="Lucida Sans Unicode" w:hAnsi="Lucida Sans Unicode" w:cs="Lucida Sans Unicode"/>
          <w:color w:val="1A1A1A"/>
        </w:rPr>
        <w:t>引入了</w:t>
      </w:r>
      <w:r>
        <w:rPr>
          <w:rFonts w:ascii="Lucida Sans Unicode" w:hAnsi="Lucida Sans Unicode" w:cs="Lucida Sans Unicode"/>
          <w:color w:val="1A1A1A"/>
        </w:rPr>
        <w:t xml:space="preserve"> FastLeaderElection </w:t>
      </w:r>
      <w:r>
        <w:rPr>
          <w:rFonts w:ascii="Lucida Sans Unicode" w:hAnsi="Lucida Sans Unicode" w:cs="Lucida Sans Unicode"/>
          <w:color w:val="1A1A1A"/>
        </w:rPr>
        <w:t>选举算法，</w:t>
      </w:r>
      <w:r>
        <w:rPr>
          <w:rFonts w:ascii="Lucida Sans Unicode" w:hAnsi="Lucida Sans Unicode" w:cs="Lucida Sans Unicode"/>
          <w:color w:val="1A1A1A"/>
        </w:rPr>
        <w:t xml:space="preserve">FastLeaderElection </w:t>
      </w:r>
      <w:r>
        <w:rPr>
          <w:rFonts w:ascii="Lucida Sans Unicode" w:hAnsi="Lucida Sans Unicode" w:cs="Lucida Sans Unicode"/>
          <w:color w:val="1A1A1A"/>
        </w:rPr>
        <w:t>也成了</w:t>
      </w:r>
      <w:r>
        <w:rPr>
          <w:rFonts w:ascii="Lucida Sans Unicode" w:hAnsi="Lucida Sans Unicode" w:cs="Lucida Sans Unicode"/>
          <w:color w:val="1A1A1A"/>
        </w:rPr>
        <w:t>Zookeeper</w:t>
      </w:r>
      <w:r>
        <w:rPr>
          <w:rFonts w:ascii="Lucida Sans Unicode" w:hAnsi="Lucida Sans Unicode" w:cs="Lucida Sans Unicode"/>
          <w:color w:val="1A1A1A"/>
        </w:rPr>
        <w:t>默认的</w:t>
      </w:r>
      <w:r>
        <w:rPr>
          <w:rFonts w:ascii="Lucida Sans Unicode" w:hAnsi="Lucida Sans Unicode" w:cs="Lucida Sans Unicode"/>
          <w:color w:val="1A1A1A"/>
        </w:rPr>
        <w:t>Leader</w:t>
      </w:r>
      <w:r>
        <w:rPr>
          <w:rFonts w:ascii="Lucida Sans Unicode" w:hAnsi="Lucida Sans Unicode" w:cs="Lucida Sans Unicode"/>
          <w:color w:val="1A1A1A"/>
        </w:rPr>
        <w:t>选举算法。</w:t>
      </w:r>
    </w:p>
    <w:p w:rsidR="0051001F" w:rsidRDefault="0051001F" w:rsidP="0051001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FastLeaderElection </w:t>
      </w:r>
      <w:r>
        <w:rPr>
          <w:rFonts w:ascii="Lucida Sans Unicode" w:hAnsi="Lucida Sans Unicode" w:cs="Lucida Sans Unicode"/>
          <w:color w:val="1A1A1A"/>
        </w:rPr>
        <w:t>是标准的</w:t>
      </w:r>
      <w:r>
        <w:rPr>
          <w:rFonts w:ascii="Lucida Sans Unicode" w:hAnsi="Lucida Sans Unicode" w:cs="Lucida Sans Unicode"/>
          <w:color w:val="1A1A1A"/>
        </w:rPr>
        <w:t xml:space="preserve"> Fast Paxos </w:t>
      </w:r>
      <w:r>
        <w:rPr>
          <w:rFonts w:ascii="Lucida Sans Unicode" w:hAnsi="Lucida Sans Unicode" w:cs="Lucida Sans Unicode"/>
          <w:color w:val="1A1A1A"/>
        </w:rPr>
        <w:t>的实现。它首先向所有</w:t>
      </w:r>
      <w:r>
        <w:rPr>
          <w:rFonts w:ascii="Lucida Sans Unicode" w:hAnsi="Lucida Sans Unicode" w:cs="Lucida Sans Unicode"/>
          <w:color w:val="1A1A1A"/>
        </w:rPr>
        <w:t xml:space="preserve"> Server </w:t>
      </w:r>
      <w:r>
        <w:rPr>
          <w:rFonts w:ascii="Lucida Sans Unicode" w:hAnsi="Lucida Sans Unicode" w:cs="Lucida Sans Unicode"/>
          <w:color w:val="1A1A1A"/>
        </w:rPr>
        <w:t>提议自己要成为</w:t>
      </w:r>
      <w:r>
        <w:rPr>
          <w:rFonts w:ascii="Lucida Sans Unicode" w:hAnsi="Lucida Sans Unicode" w:cs="Lucida Sans Unicode"/>
          <w:color w:val="1A1A1A"/>
        </w:rPr>
        <w:t xml:space="preserve"> Leader </w:t>
      </w:r>
      <w:r>
        <w:rPr>
          <w:rFonts w:ascii="Lucida Sans Unicode" w:hAnsi="Lucida Sans Unicode" w:cs="Lucida Sans Unicode"/>
          <w:color w:val="1A1A1A"/>
        </w:rPr>
        <w:t>，当其它</w:t>
      </w:r>
      <w:r>
        <w:rPr>
          <w:rFonts w:ascii="Lucida Sans Unicode" w:hAnsi="Lucida Sans Unicode" w:cs="Lucida Sans Unicode"/>
          <w:color w:val="1A1A1A"/>
        </w:rPr>
        <w:t xml:space="preserve"> Server </w:t>
      </w:r>
      <w:r>
        <w:rPr>
          <w:rFonts w:ascii="Lucida Sans Unicode" w:hAnsi="Lucida Sans Unicode" w:cs="Lucida Sans Unicode"/>
          <w:color w:val="1A1A1A"/>
        </w:rPr>
        <w:t>收到提议以后，解决</w:t>
      </w:r>
      <w:r>
        <w:rPr>
          <w:rFonts w:ascii="Lucida Sans Unicode" w:hAnsi="Lucida Sans Unicode" w:cs="Lucida Sans Unicode"/>
          <w:color w:val="1A1A1A"/>
        </w:rPr>
        <w:t xml:space="preserve"> epoch </w:t>
      </w:r>
      <w:r>
        <w:rPr>
          <w:rFonts w:ascii="Lucida Sans Unicode" w:hAnsi="Lucida Sans Unicode" w:cs="Lucida Sans Unicode"/>
          <w:color w:val="1A1A1A"/>
        </w:rPr>
        <w:t>和</w:t>
      </w:r>
      <w:r>
        <w:rPr>
          <w:rFonts w:ascii="Lucida Sans Unicode" w:hAnsi="Lucida Sans Unicode" w:cs="Lucida Sans Unicode"/>
          <w:color w:val="1A1A1A"/>
        </w:rPr>
        <w:t xml:space="preserve"> zxid </w:t>
      </w:r>
      <w:r>
        <w:rPr>
          <w:rFonts w:ascii="Lucida Sans Unicode" w:hAnsi="Lucida Sans Unicode" w:cs="Lucida Sans Unicode"/>
          <w:color w:val="1A1A1A"/>
        </w:rPr>
        <w:t>的冲突，并接受对方的提议，然后向对方发送接受提议完成的消息。重复这个流程，最后一定能选举出</w:t>
      </w:r>
      <w:r>
        <w:rPr>
          <w:rFonts w:ascii="Lucida Sans Unicode" w:hAnsi="Lucida Sans Unicode" w:cs="Lucida Sans Unicode"/>
          <w:color w:val="1A1A1A"/>
        </w:rPr>
        <w:t>Leader</w:t>
      </w:r>
      <w:r>
        <w:rPr>
          <w:rFonts w:ascii="Lucida Sans Unicode" w:hAnsi="Lucida Sans Unicode" w:cs="Lucida Sans Unicode"/>
          <w:color w:val="1A1A1A"/>
        </w:rPr>
        <w:t>。</w:t>
      </w:r>
    </w:p>
    <w:p w:rsidR="0051001F" w:rsidRDefault="0051001F" w:rsidP="0051001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FastLeaderElection </w:t>
      </w:r>
      <w:r>
        <w:rPr>
          <w:rFonts w:ascii="Lucida Sans Unicode" w:hAnsi="Lucida Sans Unicode" w:cs="Lucida Sans Unicode"/>
          <w:color w:val="1A1A1A"/>
        </w:rPr>
        <w:t>算法通过异步的通信方式来收集其它节点的选票，同时在分析选票时又根据投票者的当前状态来作不同的处理，以加快</w:t>
      </w:r>
      <w:r>
        <w:rPr>
          <w:rFonts w:ascii="Lucida Sans Unicode" w:hAnsi="Lucida Sans Unicode" w:cs="Lucida Sans Unicode"/>
          <w:color w:val="1A1A1A"/>
        </w:rPr>
        <w:t xml:space="preserve"> Leader </w:t>
      </w:r>
      <w:r>
        <w:rPr>
          <w:rFonts w:ascii="Lucida Sans Unicode" w:hAnsi="Lucida Sans Unicode" w:cs="Lucida Sans Unicode"/>
          <w:color w:val="1A1A1A"/>
        </w:rPr>
        <w:t>的选举进程。</w:t>
      </w:r>
    </w:p>
    <w:p w:rsidR="0051001F" w:rsidRDefault="0051001F" w:rsidP="0051001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noProof/>
          <w:color w:val="1A1A1A"/>
        </w:rPr>
        <w:drawing>
          <wp:inline distT="0" distB="0" distL="0" distR="0">
            <wp:extent cx="5076825" cy="4295775"/>
            <wp:effectExtent l="0" t="0" r="9525" b="9525"/>
            <wp:docPr id="123" name="图片 123" descr="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流程"/>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076825" cy="4295775"/>
                    </a:xfrm>
                    <a:prstGeom prst="rect">
                      <a:avLst/>
                    </a:prstGeom>
                    <a:noFill/>
                    <a:ln>
                      <a:noFill/>
                    </a:ln>
                  </pic:spPr>
                </pic:pic>
              </a:graphicData>
            </a:graphic>
          </wp:inline>
        </w:drawing>
      </w:r>
    </w:p>
    <w:p w:rsidR="0051001F" w:rsidRDefault="0051001F" w:rsidP="0051001F">
      <w:pPr>
        <w:pStyle w:val="3"/>
      </w:pPr>
      <w:r>
        <w:rPr>
          <w:rStyle w:val="a4"/>
          <w:rFonts w:ascii="Lucida Sans Unicode" w:hAnsi="Lucida Sans Unicode" w:cs="Lucida Sans Unicode"/>
          <w:color w:val="1A1A1A"/>
        </w:rPr>
        <w:t>为什么</w:t>
      </w:r>
      <w:r>
        <w:rPr>
          <w:rStyle w:val="a4"/>
          <w:rFonts w:ascii="Lucida Sans Unicode" w:hAnsi="Lucida Sans Unicode" w:cs="Lucida Sans Unicode"/>
          <w:color w:val="1A1A1A"/>
        </w:rPr>
        <w:t xml:space="preserve"> Zookeeper </w:t>
      </w:r>
      <w:r>
        <w:rPr>
          <w:rStyle w:val="a4"/>
          <w:rFonts w:ascii="Lucida Sans Unicode" w:hAnsi="Lucida Sans Unicode" w:cs="Lucida Sans Unicode"/>
          <w:color w:val="1A1A1A"/>
        </w:rPr>
        <w:t>集群推荐节点数是单数？</w:t>
      </w:r>
    </w:p>
    <w:p w:rsidR="0051001F" w:rsidRDefault="0051001F" w:rsidP="0051001F">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在统计投票时，有个过半的概念，大于集群机器数量的一半，即大于或等于</w:t>
      </w:r>
      <w:r>
        <w:rPr>
          <w:rFonts w:ascii="Lucida Sans Unicode" w:hAnsi="Lucida Sans Unicode" w:cs="Lucida Sans Unicode"/>
          <w:color w:val="1A1A1A"/>
        </w:rPr>
        <w:t>(</w:t>
      </w:r>
      <w:r>
        <w:rPr>
          <w:rStyle w:val="HTML"/>
          <w:rFonts w:ascii="Lucida Console" w:hAnsi="Lucida Console"/>
          <w:color w:val="1A1A1A"/>
          <w:sz w:val="21"/>
          <w:szCs w:val="21"/>
          <w:bdr w:val="single" w:sz="6" w:space="1" w:color="CCCCCC" w:frame="1"/>
          <w:shd w:val="clear" w:color="auto" w:fill="DDDDDD"/>
        </w:rPr>
        <w:t>n/2+1</w:t>
      </w:r>
      <w:r>
        <w:rPr>
          <w:rFonts w:ascii="Lucida Sans Unicode" w:hAnsi="Lucida Sans Unicode" w:cs="Lucida Sans Unicode"/>
          <w:color w:val="1A1A1A"/>
        </w:rPr>
        <w:t>)</w:t>
      </w:r>
      <w:r>
        <w:rPr>
          <w:rFonts w:ascii="Lucida Sans Unicode" w:hAnsi="Lucida Sans Unicode" w:cs="Lucida Sans Unicode"/>
          <w:color w:val="1A1A1A"/>
        </w:rPr>
        <w:t>。那么我们来看看如下的统计：</w:t>
      </w:r>
    </w:p>
    <w:tbl>
      <w:tblPr>
        <w:tblW w:w="15585" w:type="dxa"/>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674"/>
        <w:gridCol w:w="8758"/>
        <w:gridCol w:w="4153"/>
      </w:tblGrid>
      <w:tr w:rsidR="0051001F" w:rsidTr="0051001F">
        <w:trPr>
          <w:trHeight w:val="525"/>
          <w:tblHead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51001F" w:rsidRDefault="0051001F">
            <w:pPr>
              <w:spacing w:before="225" w:after="225"/>
              <w:jc w:val="center"/>
              <w:rPr>
                <w:rFonts w:ascii="Lucida Sans Unicode" w:hAnsi="Lucida Sans Unicode" w:cs="Lucida Sans Unicode"/>
                <w:b/>
                <w:bCs/>
                <w:color w:val="1A1A1A"/>
              </w:rPr>
            </w:pPr>
            <w:r>
              <w:rPr>
                <w:rFonts w:ascii="Lucida Sans Unicode" w:hAnsi="Lucida Sans Unicode" w:cs="Lucida Sans Unicode"/>
                <w:b/>
                <w:bCs/>
                <w:color w:val="1A1A1A"/>
              </w:rPr>
              <w:t>集群数量</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51001F" w:rsidRDefault="0051001F">
            <w:pPr>
              <w:spacing w:before="225" w:after="225"/>
              <w:jc w:val="center"/>
              <w:rPr>
                <w:rFonts w:ascii="Lucida Sans Unicode" w:hAnsi="Lucida Sans Unicode" w:cs="Lucida Sans Unicode"/>
                <w:b/>
                <w:bCs/>
                <w:color w:val="1A1A1A"/>
              </w:rPr>
            </w:pPr>
            <w:r>
              <w:rPr>
                <w:rFonts w:ascii="Lucida Sans Unicode" w:hAnsi="Lucida Sans Unicode" w:cs="Lucida Sans Unicode"/>
                <w:b/>
                <w:bCs/>
                <w:color w:val="1A1A1A"/>
              </w:rPr>
              <w:t>至少正常运行数量</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51001F" w:rsidRDefault="0051001F">
            <w:pPr>
              <w:spacing w:before="225" w:after="225"/>
              <w:jc w:val="center"/>
              <w:rPr>
                <w:rFonts w:ascii="Lucida Sans Unicode" w:hAnsi="Lucida Sans Unicode" w:cs="Lucida Sans Unicode"/>
                <w:b/>
                <w:bCs/>
                <w:color w:val="1A1A1A"/>
              </w:rPr>
            </w:pPr>
            <w:r>
              <w:rPr>
                <w:rFonts w:ascii="Lucida Sans Unicode" w:hAnsi="Lucida Sans Unicode" w:cs="Lucida Sans Unicode"/>
                <w:b/>
                <w:bCs/>
                <w:color w:val="1A1A1A"/>
              </w:rPr>
              <w:t>允许挂掉的数量</w:t>
            </w:r>
          </w:p>
        </w:tc>
      </w:tr>
      <w:tr w:rsidR="0051001F" w:rsidTr="0051001F">
        <w:trPr>
          <w:trHeight w:val="525"/>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51001F" w:rsidRDefault="0051001F">
            <w:pPr>
              <w:spacing w:before="225" w:after="225"/>
              <w:jc w:val="left"/>
              <w:rPr>
                <w:rFonts w:ascii="Lucida Sans Unicode" w:hAnsi="Lucida Sans Unicode" w:cs="Lucida Sans Unicode"/>
                <w:color w:val="1A1A1A"/>
              </w:rPr>
            </w:pPr>
            <w:r>
              <w:rPr>
                <w:rFonts w:ascii="Lucida Sans Unicode" w:hAnsi="Lucida Sans Unicode" w:cs="Lucida Sans Unicode"/>
                <w:color w:val="1A1A1A"/>
              </w:rPr>
              <w:t>2</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51001F" w:rsidRDefault="0051001F">
            <w:pPr>
              <w:spacing w:before="225" w:after="225"/>
              <w:rPr>
                <w:rFonts w:ascii="Lucida Sans Unicode" w:hAnsi="Lucida Sans Unicode" w:cs="Lucida Sans Unicode"/>
                <w:color w:val="1A1A1A"/>
              </w:rPr>
            </w:pPr>
            <w:r>
              <w:rPr>
                <w:rFonts w:ascii="Lucida Sans Unicode" w:hAnsi="Lucida Sans Unicode" w:cs="Lucida Sans Unicode"/>
                <w:color w:val="1A1A1A"/>
              </w:rPr>
              <w:t xml:space="preserve">2 </w:t>
            </w:r>
            <w:r>
              <w:rPr>
                <w:rFonts w:ascii="Lucida Sans Unicode" w:hAnsi="Lucida Sans Unicode" w:cs="Lucida Sans Unicode"/>
                <w:color w:val="1A1A1A"/>
              </w:rPr>
              <w:t>的半数为</w:t>
            </w:r>
            <w:r>
              <w:rPr>
                <w:rFonts w:ascii="Lucida Sans Unicode" w:hAnsi="Lucida Sans Unicode" w:cs="Lucida Sans Unicode"/>
                <w:color w:val="1A1A1A"/>
              </w:rPr>
              <w:t xml:space="preserve"> 1</w:t>
            </w:r>
            <w:r>
              <w:rPr>
                <w:rFonts w:ascii="Lucida Sans Unicode" w:hAnsi="Lucida Sans Unicode" w:cs="Lucida Sans Unicode"/>
                <w:color w:val="1A1A1A"/>
              </w:rPr>
              <w:t>，半数以上最少为</w:t>
            </w:r>
            <w:r>
              <w:rPr>
                <w:rFonts w:ascii="Lucida Sans Unicode" w:hAnsi="Lucida Sans Unicode" w:cs="Lucida Sans Unicode"/>
                <w:color w:val="1A1A1A"/>
              </w:rPr>
              <w:t xml:space="preserve"> 2</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51001F" w:rsidRDefault="0051001F">
            <w:pPr>
              <w:spacing w:before="225" w:after="225"/>
              <w:rPr>
                <w:rFonts w:ascii="Lucida Sans Unicode" w:hAnsi="Lucida Sans Unicode" w:cs="Lucida Sans Unicode"/>
                <w:color w:val="1A1A1A"/>
              </w:rPr>
            </w:pPr>
            <w:r>
              <w:rPr>
                <w:rFonts w:ascii="Lucida Sans Unicode" w:hAnsi="Lucida Sans Unicode" w:cs="Lucida Sans Unicode"/>
                <w:color w:val="1A1A1A"/>
              </w:rPr>
              <w:t>0</w:t>
            </w:r>
          </w:p>
        </w:tc>
      </w:tr>
      <w:tr w:rsidR="0051001F" w:rsidTr="0051001F">
        <w:trPr>
          <w:trHeight w:val="525"/>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51001F" w:rsidRDefault="0051001F">
            <w:pPr>
              <w:spacing w:before="225" w:after="225"/>
              <w:rPr>
                <w:rFonts w:ascii="Lucida Sans Unicode" w:hAnsi="Lucida Sans Unicode" w:cs="Lucida Sans Unicode"/>
                <w:color w:val="1A1A1A"/>
              </w:rPr>
            </w:pPr>
            <w:r>
              <w:rPr>
                <w:rFonts w:ascii="Lucida Sans Unicode" w:hAnsi="Lucida Sans Unicode" w:cs="Lucida Sans Unicode"/>
                <w:color w:val="1A1A1A"/>
              </w:rPr>
              <w:t>3</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51001F" w:rsidRDefault="0051001F">
            <w:pPr>
              <w:spacing w:before="225" w:after="225"/>
              <w:rPr>
                <w:rFonts w:ascii="Lucida Sans Unicode" w:hAnsi="Lucida Sans Unicode" w:cs="Lucida Sans Unicode"/>
                <w:color w:val="1A1A1A"/>
              </w:rPr>
            </w:pPr>
            <w:r>
              <w:rPr>
                <w:rFonts w:ascii="Lucida Sans Unicode" w:hAnsi="Lucida Sans Unicode" w:cs="Lucida Sans Unicode"/>
                <w:color w:val="1A1A1A"/>
              </w:rPr>
              <w:t xml:space="preserve">3 </w:t>
            </w:r>
            <w:r>
              <w:rPr>
                <w:rFonts w:ascii="Lucida Sans Unicode" w:hAnsi="Lucida Sans Unicode" w:cs="Lucida Sans Unicode"/>
                <w:color w:val="1A1A1A"/>
              </w:rPr>
              <w:t>的半数为</w:t>
            </w:r>
            <w:r>
              <w:rPr>
                <w:rFonts w:ascii="Lucida Sans Unicode" w:hAnsi="Lucida Sans Unicode" w:cs="Lucida Sans Unicode"/>
                <w:color w:val="1A1A1A"/>
              </w:rPr>
              <w:t xml:space="preserve"> 1.5</w:t>
            </w:r>
            <w:r>
              <w:rPr>
                <w:rFonts w:ascii="Lucida Sans Unicode" w:hAnsi="Lucida Sans Unicode" w:cs="Lucida Sans Unicode"/>
                <w:color w:val="1A1A1A"/>
              </w:rPr>
              <w:t>，半数以上最少为</w:t>
            </w:r>
            <w:r>
              <w:rPr>
                <w:rFonts w:ascii="Lucida Sans Unicode" w:hAnsi="Lucida Sans Unicode" w:cs="Lucida Sans Unicode"/>
                <w:color w:val="1A1A1A"/>
              </w:rPr>
              <w:t xml:space="preserve"> 2</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51001F" w:rsidRDefault="0051001F">
            <w:pPr>
              <w:spacing w:before="225" w:after="225"/>
              <w:rPr>
                <w:rFonts w:ascii="Lucida Sans Unicode" w:hAnsi="Lucida Sans Unicode" w:cs="Lucida Sans Unicode"/>
                <w:color w:val="1A1A1A"/>
              </w:rPr>
            </w:pPr>
            <w:r>
              <w:rPr>
                <w:rFonts w:ascii="Lucida Sans Unicode" w:hAnsi="Lucida Sans Unicode" w:cs="Lucida Sans Unicode"/>
                <w:color w:val="1A1A1A"/>
              </w:rPr>
              <w:t>1</w:t>
            </w:r>
          </w:p>
        </w:tc>
      </w:tr>
      <w:tr w:rsidR="0051001F" w:rsidTr="0051001F">
        <w:trPr>
          <w:trHeight w:val="525"/>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51001F" w:rsidRDefault="0051001F">
            <w:pPr>
              <w:spacing w:before="225" w:after="225"/>
              <w:rPr>
                <w:rFonts w:ascii="Lucida Sans Unicode" w:hAnsi="Lucida Sans Unicode" w:cs="Lucida Sans Unicode"/>
                <w:color w:val="1A1A1A"/>
              </w:rPr>
            </w:pPr>
            <w:r>
              <w:rPr>
                <w:rFonts w:ascii="Lucida Sans Unicode" w:hAnsi="Lucida Sans Unicode" w:cs="Lucida Sans Unicode"/>
                <w:color w:val="1A1A1A"/>
              </w:rPr>
              <w:t>4</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51001F" w:rsidRDefault="0051001F">
            <w:pPr>
              <w:spacing w:before="225" w:after="225"/>
              <w:rPr>
                <w:rFonts w:ascii="Lucida Sans Unicode" w:hAnsi="Lucida Sans Unicode" w:cs="Lucida Sans Unicode"/>
                <w:color w:val="1A1A1A"/>
              </w:rPr>
            </w:pPr>
            <w:r>
              <w:rPr>
                <w:rFonts w:ascii="Lucida Sans Unicode" w:hAnsi="Lucida Sans Unicode" w:cs="Lucida Sans Unicode"/>
                <w:color w:val="1A1A1A"/>
              </w:rPr>
              <w:t xml:space="preserve">4 </w:t>
            </w:r>
            <w:r>
              <w:rPr>
                <w:rFonts w:ascii="Lucida Sans Unicode" w:hAnsi="Lucida Sans Unicode" w:cs="Lucida Sans Unicode"/>
                <w:color w:val="1A1A1A"/>
              </w:rPr>
              <w:t>的半数为</w:t>
            </w:r>
            <w:r>
              <w:rPr>
                <w:rFonts w:ascii="Lucida Sans Unicode" w:hAnsi="Lucida Sans Unicode" w:cs="Lucida Sans Unicode"/>
                <w:color w:val="1A1A1A"/>
              </w:rPr>
              <w:t xml:space="preserve"> 2</w:t>
            </w:r>
            <w:r>
              <w:rPr>
                <w:rFonts w:ascii="Lucida Sans Unicode" w:hAnsi="Lucida Sans Unicode" w:cs="Lucida Sans Unicode"/>
                <w:color w:val="1A1A1A"/>
              </w:rPr>
              <w:t>，半数以上最少为</w:t>
            </w:r>
            <w:r>
              <w:rPr>
                <w:rFonts w:ascii="Lucida Sans Unicode" w:hAnsi="Lucida Sans Unicode" w:cs="Lucida Sans Unicode"/>
                <w:color w:val="1A1A1A"/>
              </w:rPr>
              <w:t xml:space="preserve"> 3</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51001F" w:rsidRDefault="0051001F">
            <w:pPr>
              <w:spacing w:before="225" w:after="225"/>
              <w:rPr>
                <w:rFonts w:ascii="Lucida Sans Unicode" w:hAnsi="Lucida Sans Unicode" w:cs="Lucida Sans Unicode"/>
                <w:color w:val="1A1A1A"/>
              </w:rPr>
            </w:pPr>
            <w:r>
              <w:rPr>
                <w:rFonts w:ascii="Lucida Sans Unicode" w:hAnsi="Lucida Sans Unicode" w:cs="Lucida Sans Unicode"/>
                <w:color w:val="1A1A1A"/>
              </w:rPr>
              <w:t>1</w:t>
            </w:r>
          </w:p>
        </w:tc>
      </w:tr>
      <w:tr w:rsidR="0051001F" w:rsidTr="0051001F">
        <w:trPr>
          <w:trHeight w:val="525"/>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51001F" w:rsidRDefault="0051001F">
            <w:pPr>
              <w:spacing w:before="225" w:after="225"/>
              <w:rPr>
                <w:rFonts w:ascii="Lucida Sans Unicode" w:hAnsi="Lucida Sans Unicode" w:cs="Lucida Sans Unicode"/>
                <w:color w:val="1A1A1A"/>
              </w:rPr>
            </w:pPr>
            <w:r>
              <w:rPr>
                <w:rFonts w:ascii="Lucida Sans Unicode" w:hAnsi="Lucida Sans Unicode" w:cs="Lucida Sans Unicode"/>
                <w:color w:val="1A1A1A"/>
              </w:rPr>
              <w:t>5</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51001F" w:rsidRDefault="0051001F">
            <w:pPr>
              <w:spacing w:before="225" w:after="225"/>
              <w:rPr>
                <w:rFonts w:ascii="Lucida Sans Unicode" w:hAnsi="Lucida Sans Unicode" w:cs="Lucida Sans Unicode"/>
                <w:color w:val="1A1A1A"/>
              </w:rPr>
            </w:pPr>
            <w:r>
              <w:rPr>
                <w:rFonts w:ascii="Lucida Sans Unicode" w:hAnsi="Lucida Sans Unicode" w:cs="Lucida Sans Unicode"/>
                <w:color w:val="1A1A1A"/>
              </w:rPr>
              <w:t xml:space="preserve">5 </w:t>
            </w:r>
            <w:r>
              <w:rPr>
                <w:rFonts w:ascii="Lucida Sans Unicode" w:hAnsi="Lucida Sans Unicode" w:cs="Lucida Sans Unicode"/>
                <w:color w:val="1A1A1A"/>
              </w:rPr>
              <w:t>的半数为</w:t>
            </w:r>
            <w:r>
              <w:rPr>
                <w:rFonts w:ascii="Lucida Sans Unicode" w:hAnsi="Lucida Sans Unicode" w:cs="Lucida Sans Unicode"/>
                <w:color w:val="1A1A1A"/>
              </w:rPr>
              <w:t xml:space="preserve"> 2.5</w:t>
            </w:r>
            <w:r>
              <w:rPr>
                <w:rFonts w:ascii="Lucida Sans Unicode" w:hAnsi="Lucida Sans Unicode" w:cs="Lucida Sans Unicode"/>
                <w:color w:val="1A1A1A"/>
              </w:rPr>
              <w:t>，半数以上最少为</w:t>
            </w:r>
            <w:r>
              <w:rPr>
                <w:rFonts w:ascii="Lucida Sans Unicode" w:hAnsi="Lucida Sans Unicode" w:cs="Lucida Sans Unicode"/>
                <w:color w:val="1A1A1A"/>
              </w:rPr>
              <w:t xml:space="preserve"> 3</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51001F" w:rsidRDefault="0051001F">
            <w:pPr>
              <w:spacing w:before="225" w:after="225"/>
              <w:rPr>
                <w:rFonts w:ascii="Lucida Sans Unicode" w:hAnsi="Lucida Sans Unicode" w:cs="Lucida Sans Unicode"/>
                <w:color w:val="1A1A1A"/>
              </w:rPr>
            </w:pPr>
            <w:r>
              <w:rPr>
                <w:rFonts w:ascii="Lucida Sans Unicode" w:hAnsi="Lucida Sans Unicode" w:cs="Lucida Sans Unicode"/>
                <w:color w:val="1A1A1A"/>
              </w:rPr>
              <w:t>2</w:t>
            </w:r>
          </w:p>
        </w:tc>
      </w:tr>
      <w:tr w:rsidR="0051001F" w:rsidTr="0051001F">
        <w:trPr>
          <w:trHeight w:val="525"/>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51001F" w:rsidRDefault="0051001F">
            <w:pPr>
              <w:spacing w:before="225" w:after="225"/>
              <w:rPr>
                <w:rFonts w:ascii="Lucida Sans Unicode" w:hAnsi="Lucida Sans Unicode" w:cs="Lucida Sans Unicode"/>
                <w:color w:val="1A1A1A"/>
              </w:rPr>
            </w:pPr>
            <w:r>
              <w:rPr>
                <w:rFonts w:ascii="Lucida Sans Unicode" w:hAnsi="Lucida Sans Unicode" w:cs="Lucida Sans Unicode"/>
                <w:color w:val="1A1A1A"/>
              </w:rPr>
              <w:t>6</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51001F" w:rsidRDefault="0051001F">
            <w:pPr>
              <w:spacing w:before="225" w:after="225"/>
              <w:rPr>
                <w:rFonts w:ascii="Lucida Sans Unicode" w:hAnsi="Lucida Sans Unicode" w:cs="Lucida Sans Unicode"/>
                <w:color w:val="1A1A1A"/>
              </w:rPr>
            </w:pPr>
            <w:r>
              <w:rPr>
                <w:rFonts w:ascii="Lucida Sans Unicode" w:hAnsi="Lucida Sans Unicode" w:cs="Lucida Sans Unicode"/>
                <w:color w:val="1A1A1A"/>
              </w:rPr>
              <w:t xml:space="preserve">6 </w:t>
            </w:r>
            <w:r>
              <w:rPr>
                <w:rFonts w:ascii="Lucida Sans Unicode" w:hAnsi="Lucida Sans Unicode" w:cs="Lucida Sans Unicode"/>
                <w:color w:val="1A1A1A"/>
              </w:rPr>
              <w:t>的半数为</w:t>
            </w:r>
            <w:r>
              <w:rPr>
                <w:rFonts w:ascii="Lucida Sans Unicode" w:hAnsi="Lucida Sans Unicode" w:cs="Lucida Sans Unicode"/>
                <w:color w:val="1A1A1A"/>
              </w:rPr>
              <w:t xml:space="preserve"> 3</w:t>
            </w:r>
            <w:r>
              <w:rPr>
                <w:rFonts w:ascii="Lucida Sans Unicode" w:hAnsi="Lucida Sans Unicode" w:cs="Lucida Sans Unicode"/>
                <w:color w:val="1A1A1A"/>
              </w:rPr>
              <w:t>，半数以上最少为</w:t>
            </w:r>
            <w:r>
              <w:rPr>
                <w:rFonts w:ascii="Lucida Sans Unicode" w:hAnsi="Lucida Sans Unicode" w:cs="Lucida Sans Unicode"/>
                <w:color w:val="1A1A1A"/>
              </w:rPr>
              <w:t xml:space="preserve"> 4</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51001F" w:rsidRDefault="0051001F">
            <w:pPr>
              <w:spacing w:before="225" w:after="225"/>
              <w:rPr>
                <w:rFonts w:ascii="Lucida Sans Unicode" w:hAnsi="Lucida Sans Unicode" w:cs="Lucida Sans Unicode"/>
                <w:color w:val="1A1A1A"/>
              </w:rPr>
            </w:pPr>
            <w:r>
              <w:rPr>
                <w:rFonts w:ascii="Lucida Sans Unicode" w:hAnsi="Lucida Sans Unicode" w:cs="Lucida Sans Unicode"/>
                <w:color w:val="1A1A1A"/>
              </w:rPr>
              <w:t>2</w:t>
            </w:r>
          </w:p>
        </w:tc>
      </w:tr>
    </w:tbl>
    <w:p w:rsidR="0051001F" w:rsidRDefault="0051001F" w:rsidP="0051001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通过以上可以发现：</w:t>
      </w:r>
    </w:p>
    <w:p w:rsidR="0051001F" w:rsidRDefault="0051001F" w:rsidP="00FA61C5">
      <w:pPr>
        <w:widowControl/>
        <w:numPr>
          <w:ilvl w:val="0"/>
          <w:numId w:val="46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3 </w:t>
      </w:r>
      <w:r>
        <w:rPr>
          <w:rFonts w:ascii="Lucida Sans Unicode" w:hAnsi="Lucida Sans Unicode" w:cs="Lucida Sans Unicode"/>
          <w:color w:val="1A1A1A"/>
          <w:szCs w:val="21"/>
        </w:rPr>
        <w:t>台服务器和</w:t>
      </w:r>
      <w:r>
        <w:rPr>
          <w:rFonts w:ascii="Lucida Sans Unicode" w:hAnsi="Lucida Sans Unicode" w:cs="Lucida Sans Unicode"/>
          <w:color w:val="1A1A1A"/>
          <w:szCs w:val="21"/>
        </w:rPr>
        <w:t xml:space="preserve"> 4 </w:t>
      </w:r>
      <w:r>
        <w:rPr>
          <w:rFonts w:ascii="Lucida Sans Unicode" w:hAnsi="Lucida Sans Unicode" w:cs="Lucida Sans Unicode"/>
          <w:color w:val="1A1A1A"/>
          <w:szCs w:val="21"/>
        </w:rPr>
        <w:t>台服务器都最多允许</w:t>
      </w:r>
      <w:r>
        <w:rPr>
          <w:rFonts w:ascii="Lucida Sans Unicode" w:hAnsi="Lucida Sans Unicode" w:cs="Lucida Sans Unicode"/>
          <w:color w:val="1A1A1A"/>
          <w:szCs w:val="21"/>
        </w:rPr>
        <w:t xml:space="preserve"> 1 </w:t>
      </w:r>
      <w:r>
        <w:rPr>
          <w:rFonts w:ascii="Lucida Sans Unicode" w:hAnsi="Lucida Sans Unicode" w:cs="Lucida Sans Unicode"/>
          <w:color w:val="1A1A1A"/>
          <w:szCs w:val="21"/>
        </w:rPr>
        <w:t>台服务器挂掉，</w:t>
      </w:r>
      <w:r>
        <w:rPr>
          <w:rFonts w:ascii="Lucida Sans Unicode" w:hAnsi="Lucida Sans Unicode" w:cs="Lucida Sans Unicode"/>
          <w:color w:val="1A1A1A"/>
          <w:szCs w:val="21"/>
        </w:rPr>
        <w:t xml:space="preserve">5 </w:t>
      </w:r>
      <w:r>
        <w:rPr>
          <w:rFonts w:ascii="Lucida Sans Unicode" w:hAnsi="Lucida Sans Unicode" w:cs="Lucida Sans Unicode"/>
          <w:color w:val="1A1A1A"/>
          <w:szCs w:val="21"/>
        </w:rPr>
        <w:t>台服务器和</w:t>
      </w:r>
      <w:r>
        <w:rPr>
          <w:rFonts w:ascii="Lucida Sans Unicode" w:hAnsi="Lucida Sans Unicode" w:cs="Lucida Sans Unicode"/>
          <w:color w:val="1A1A1A"/>
          <w:szCs w:val="21"/>
        </w:rPr>
        <w:t xml:space="preserve"> 6 </w:t>
      </w:r>
      <w:r>
        <w:rPr>
          <w:rFonts w:ascii="Lucida Sans Unicode" w:hAnsi="Lucida Sans Unicode" w:cs="Lucida Sans Unicode"/>
          <w:color w:val="1A1A1A"/>
          <w:szCs w:val="21"/>
        </w:rPr>
        <w:t>台服务器都最多允许</w:t>
      </w:r>
      <w:r>
        <w:rPr>
          <w:rFonts w:ascii="Lucida Sans Unicode" w:hAnsi="Lucida Sans Unicode" w:cs="Lucida Sans Unicode"/>
          <w:color w:val="1A1A1A"/>
          <w:szCs w:val="21"/>
        </w:rPr>
        <w:t xml:space="preserve"> 2 </w:t>
      </w:r>
      <w:r>
        <w:rPr>
          <w:rFonts w:ascii="Lucida Sans Unicode" w:hAnsi="Lucida Sans Unicode" w:cs="Lucida Sans Unicode"/>
          <w:color w:val="1A1A1A"/>
          <w:szCs w:val="21"/>
        </w:rPr>
        <w:t>台服务器挂掉，明显</w:t>
      </w:r>
      <w:r>
        <w:rPr>
          <w:rFonts w:ascii="Lucida Sans Unicode" w:hAnsi="Lucida Sans Unicode" w:cs="Lucida Sans Unicode"/>
          <w:color w:val="1A1A1A"/>
          <w:szCs w:val="21"/>
        </w:rPr>
        <w:t xml:space="preserve"> 4 </w:t>
      </w:r>
      <w:r>
        <w:rPr>
          <w:rFonts w:ascii="Lucida Sans Unicode" w:hAnsi="Lucida Sans Unicode" w:cs="Lucida Sans Unicode"/>
          <w:color w:val="1A1A1A"/>
          <w:szCs w:val="21"/>
        </w:rPr>
        <w:t>台服务器成本高于</w:t>
      </w:r>
      <w:r>
        <w:rPr>
          <w:rFonts w:ascii="Lucida Sans Unicode" w:hAnsi="Lucida Sans Unicode" w:cs="Lucida Sans Unicode"/>
          <w:color w:val="1A1A1A"/>
          <w:szCs w:val="21"/>
        </w:rPr>
        <w:t xml:space="preserve"> 3 </w:t>
      </w:r>
      <w:r>
        <w:rPr>
          <w:rFonts w:ascii="Lucida Sans Unicode" w:hAnsi="Lucida Sans Unicode" w:cs="Lucida Sans Unicode"/>
          <w:color w:val="1A1A1A"/>
          <w:szCs w:val="21"/>
        </w:rPr>
        <w:t>台服务器成本，</w:t>
      </w:r>
      <w:r>
        <w:rPr>
          <w:rFonts w:ascii="Lucida Sans Unicode" w:hAnsi="Lucida Sans Unicode" w:cs="Lucida Sans Unicode"/>
          <w:color w:val="1A1A1A"/>
          <w:szCs w:val="21"/>
        </w:rPr>
        <w:t xml:space="preserve">6 </w:t>
      </w:r>
      <w:r>
        <w:rPr>
          <w:rFonts w:ascii="Lucida Sans Unicode" w:hAnsi="Lucida Sans Unicode" w:cs="Lucida Sans Unicode"/>
          <w:color w:val="1A1A1A"/>
          <w:szCs w:val="21"/>
        </w:rPr>
        <w:t>台服务器成本高于</w:t>
      </w:r>
      <w:r>
        <w:rPr>
          <w:rFonts w:ascii="Lucida Sans Unicode" w:hAnsi="Lucida Sans Unicode" w:cs="Lucida Sans Unicode"/>
          <w:color w:val="1A1A1A"/>
          <w:szCs w:val="21"/>
        </w:rPr>
        <w:t xml:space="preserve"> 5 </w:t>
      </w:r>
      <w:r>
        <w:rPr>
          <w:rFonts w:ascii="Lucida Sans Unicode" w:hAnsi="Lucida Sans Unicode" w:cs="Lucida Sans Unicode"/>
          <w:color w:val="1A1A1A"/>
          <w:szCs w:val="21"/>
        </w:rPr>
        <w:t>服务器成本。</w:t>
      </w:r>
    </w:p>
    <w:p w:rsidR="0051001F" w:rsidRDefault="0051001F" w:rsidP="00FA61C5">
      <w:pPr>
        <w:widowControl/>
        <w:numPr>
          <w:ilvl w:val="0"/>
          <w:numId w:val="46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这是由于半数以上投票通过决定的。所以，</w:t>
      </w:r>
      <w:r>
        <w:rPr>
          <w:rFonts w:ascii="Lucida Sans Unicode" w:hAnsi="Lucida Sans Unicode" w:cs="Lucida Sans Unicode"/>
          <w:color w:val="1A1A1A"/>
          <w:szCs w:val="21"/>
        </w:rPr>
        <w:t xml:space="preserve">Zookeeper </w:t>
      </w:r>
      <w:r>
        <w:rPr>
          <w:rFonts w:ascii="Lucida Sans Unicode" w:hAnsi="Lucida Sans Unicode" w:cs="Lucida Sans Unicode"/>
          <w:color w:val="1A1A1A"/>
          <w:szCs w:val="21"/>
        </w:rPr>
        <w:t>集群推荐节点数是单数。</w:t>
      </w:r>
    </w:p>
    <w:p w:rsidR="0051001F" w:rsidRDefault="0051001F" w:rsidP="0051001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简单的来说，</w:t>
      </w:r>
      <w:r>
        <w:rPr>
          <w:rStyle w:val="a4"/>
          <w:rFonts w:ascii="Lucida Sans Unicode" w:hAnsi="Lucida Sans Unicode" w:cs="Lucida Sans Unicode"/>
          <w:color w:val="1A1A1A"/>
        </w:rPr>
        <w:t>节省资源</w:t>
      </w:r>
      <w:r>
        <w:rPr>
          <w:rFonts w:ascii="Lucida Sans Unicode" w:hAnsi="Lucida Sans Unicode" w:cs="Lucida Sans Unicode"/>
          <w:color w:val="1A1A1A"/>
        </w:rPr>
        <w:t>！</w:t>
      </w:r>
    </w:p>
    <w:p w:rsidR="0051001F" w:rsidRDefault="0051001F" w:rsidP="0051001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另外，因为</w:t>
      </w:r>
      <w:r>
        <w:rPr>
          <w:rFonts w:ascii="Lucida Sans Unicode" w:hAnsi="Lucida Sans Unicode" w:cs="Lucida Sans Unicode"/>
          <w:color w:val="1A1A1A"/>
        </w:rPr>
        <w:t xml:space="preserve"> Zookeeper </w:t>
      </w:r>
      <w:r>
        <w:rPr>
          <w:rFonts w:ascii="Lucida Sans Unicode" w:hAnsi="Lucida Sans Unicode" w:cs="Lucida Sans Unicode"/>
          <w:color w:val="1A1A1A"/>
        </w:rPr>
        <w:t>使用一致性协议，过多的节点，反倒会降低性能。</w:t>
      </w:r>
      <w:r>
        <w:rPr>
          <w:rFonts w:ascii="Segoe UI Symbol" w:hAnsi="Segoe UI Symbol" w:cs="Segoe UI Symbol"/>
          <w:color w:val="1A1A1A"/>
        </w:rPr>
        <w:t>😈</w:t>
      </w:r>
    </w:p>
    <w:p w:rsidR="0051001F" w:rsidRDefault="0051001F" w:rsidP="0051001F">
      <w:pPr>
        <w:pStyle w:val="3"/>
      </w:pPr>
      <w:r>
        <w:rPr>
          <w:rStyle w:val="a4"/>
          <w:rFonts w:ascii="Lucida Sans Unicode" w:hAnsi="Lucida Sans Unicode" w:cs="Lucida Sans Unicode"/>
          <w:color w:val="1A1A1A"/>
        </w:rPr>
        <w:t xml:space="preserve">Zookeeper </w:t>
      </w:r>
      <w:r>
        <w:rPr>
          <w:rStyle w:val="a4"/>
          <w:rFonts w:ascii="Lucida Sans Unicode" w:hAnsi="Lucida Sans Unicode" w:cs="Lucida Sans Unicode"/>
          <w:color w:val="1A1A1A"/>
        </w:rPr>
        <w:t>是否需存在脑裂？</w:t>
      </w:r>
    </w:p>
    <w:p w:rsidR="0051001F" w:rsidRDefault="0051001F" w:rsidP="0051001F">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按道理说，</w:t>
      </w:r>
      <w:r>
        <w:rPr>
          <w:rFonts w:ascii="Lucida Sans Unicode" w:hAnsi="Lucida Sans Unicode" w:cs="Lucida Sans Unicode"/>
          <w:color w:val="1A1A1A"/>
        </w:rPr>
        <w:t xml:space="preserve">Zookeeper </w:t>
      </w:r>
      <w:r>
        <w:rPr>
          <w:rFonts w:ascii="Lucida Sans Unicode" w:hAnsi="Lucida Sans Unicode" w:cs="Lucida Sans Unicode"/>
          <w:color w:val="1A1A1A"/>
        </w:rPr>
        <w:t>选举不会存在脑裂问题，因为需要</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n / 2 + 1</w:t>
      </w:r>
      <w:r>
        <w:rPr>
          <w:rFonts w:ascii="Lucida Sans Unicode" w:hAnsi="Lucida Sans Unicode" w:cs="Lucida Sans Unicode"/>
          <w:color w:val="1A1A1A"/>
        </w:rPr>
        <w:t> </w:t>
      </w:r>
      <w:r>
        <w:rPr>
          <w:rFonts w:ascii="Lucida Sans Unicode" w:hAnsi="Lucida Sans Unicode" w:cs="Lucida Sans Unicode"/>
          <w:color w:val="1A1A1A"/>
        </w:rPr>
        <w:t>投票通过，才能执行对应的写操作。但是听朋友说，实际场景下，貌似发生过脑裂问题。关于这块，艿艿心里也不太有底，欢迎在星球一起讨论。</w:t>
      </w:r>
    </w:p>
    <w:p w:rsidR="0051001F" w:rsidRPr="0051001F" w:rsidRDefault="0051001F" w:rsidP="0051001F">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51001F">
        <w:rPr>
          <w:rFonts w:ascii="Lucida Sans Unicode" w:eastAsia="宋体" w:hAnsi="Lucida Sans Unicode" w:cs="Lucida Sans Unicode" w:hint="eastAsia"/>
          <w:color w:val="1A1A1A"/>
          <w:kern w:val="0"/>
          <w:sz w:val="24"/>
          <w:szCs w:val="24"/>
        </w:rPr>
        <w:t>假死脑裂</w:t>
      </w:r>
      <w:r w:rsidRPr="0051001F">
        <w:rPr>
          <w:rFonts w:ascii="Lucida Sans Unicode" w:eastAsia="宋体" w:hAnsi="Lucida Sans Unicode" w:cs="Lucida Sans Unicode"/>
          <w:color w:val="1A1A1A"/>
          <w:kern w:val="0"/>
          <w:sz w:val="24"/>
          <w:szCs w:val="24"/>
        </w:rPr>
        <w:t xml:space="preserve"> </w:t>
      </w:r>
    </w:p>
    <w:p w:rsidR="0051001F" w:rsidRPr="0051001F" w:rsidRDefault="0051001F" w:rsidP="0051001F">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51001F">
        <w:rPr>
          <w:rFonts w:ascii="Lucida Sans Unicode" w:eastAsia="宋体" w:hAnsi="Lucida Sans Unicode" w:cs="Lucida Sans Unicode" w:hint="eastAsia"/>
          <w:color w:val="1A1A1A"/>
          <w:kern w:val="0"/>
          <w:sz w:val="24"/>
          <w:szCs w:val="24"/>
        </w:rPr>
        <w:t>在一个大的集群中往往会有一个</w:t>
      </w:r>
      <w:r w:rsidRPr="0051001F">
        <w:rPr>
          <w:rFonts w:ascii="Lucida Sans Unicode" w:eastAsia="宋体" w:hAnsi="Lucida Sans Unicode" w:cs="Lucida Sans Unicode"/>
          <w:color w:val="1A1A1A"/>
          <w:kern w:val="0"/>
          <w:sz w:val="24"/>
          <w:szCs w:val="24"/>
        </w:rPr>
        <w:t>master</w:t>
      </w:r>
      <w:r w:rsidRPr="0051001F">
        <w:rPr>
          <w:rFonts w:ascii="Lucida Sans Unicode" w:eastAsia="宋体" w:hAnsi="Lucida Sans Unicode" w:cs="Lucida Sans Unicode"/>
          <w:color w:val="1A1A1A"/>
          <w:kern w:val="0"/>
          <w:sz w:val="24"/>
          <w:szCs w:val="24"/>
        </w:rPr>
        <w:t>的存在，在长期运行过程中不可避免会出现宕机等等的问题导致</w:t>
      </w:r>
      <w:r w:rsidRPr="0051001F">
        <w:rPr>
          <w:rFonts w:ascii="Lucida Sans Unicode" w:eastAsia="宋体" w:hAnsi="Lucida Sans Unicode" w:cs="Lucida Sans Unicode"/>
          <w:color w:val="1A1A1A"/>
          <w:kern w:val="0"/>
          <w:sz w:val="24"/>
          <w:szCs w:val="24"/>
        </w:rPr>
        <w:t>master</w:t>
      </w:r>
      <w:r w:rsidRPr="0051001F">
        <w:rPr>
          <w:rFonts w:ascii="Lucida Sans Unicode" w:eastAsia="宋体" w:hAnsi="Lucida Sans Unicode" w:cs="Lucida Sans Unicode"/>
          <w:color w:val="1A1A1A"/>
          <w:kern w:val="0"/>
          <w:sz w:val="24"/>
          <w:szCs w:val="24"/>
        </w:rPr>
        <w:t>不可用，在出现这样的情况以后往往会对系统产生很大的影响，所以一般的分布式集群中的</w:t>
      </w:r>
      <w:r w:rsidRPr="0051001F">
        <w:rPr>
          <w:rFonts w:ascii="Lucida Sans Unicode" w:eastAsia="宋体" w:hAnsi="Lucida Sans Unicode" w:cs="Lucida Sans Unicode"/>
          <w:color w:val="1A1A1A"/>
          <w:kern w:val="0"/>
          <w:sz w:val="24"/>
          <w:szCs w:val="24"/>
        </w:rPr>
        <w:t>master</w:t>
      </w:r>
      <w:r w:rsidRPr="0051001F">
        <w:rPr>
          <w:rFonts w:ascii="Lucida Sans Unicode" w:eastAsia="宋体" w:hAnsi="Lucida Sans Unicode" w:cs="Lucida Sans Unicode"/>
          <w:color w:val="1A1A1A"/>
          <w:kern w:val="0"/>
          <w:sz w:val="24"/>
          <w:szCs w:val="24"/>
        </w:rPr>
        <w:t>都采用了高可用的解决方案来避免这样的情况发生。</w:t>
      </w:r>
      <w:r w:rsidRPr="0051001F">
        <w:rPr>
          <w:rFonts w:ascii="Lucida Sans Unicode" w:eastAsia="宋体" w:hAnsi="Lucida Sans Unicode" w:cs="Lucida Sans Unicode"/>
          <w:color w:val="1A1A1A"/>
          <w:kern w:val="0"/>
          <w:sz w:val="24"/>
          <w:szCs w:val="24"/>
        </w:rPr>
        <w:t xml:space="preserve"> </w:t>
      </w:r>
    </w:p>
    <w:p w:rsidR="0051001F" w:rsidRPr="0051001F" w:rsidRDefault="0051001F" w:rsidP="0051001F">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51001F">
        <w:rPr>
          <w:rFonts w:ascii="Lucida Sans Unicode" w:eastAsia="宋体" w:hAnsi="Lucida Sans Unicode" w:cs="Lucida Sans Unicode"/>
          <w:color w:val="1A1A1A"/>
          <w:kern w:val="0"/>
          <w:sz w:val="24"/>
          <w:szCs w:val="24"/>
        </w:rPr>
        <w:t>master-slaver</w:t>
      </w:r>
      <w:r w:rsidRPr="0051001F">
        <w:rPr>
          <w:rFonts w:ascii="Lucida Sans Unicode" w:eastAsia="宋体" w:hAnsi="Lucida Sans Unicode" w:cs="Lucida Sans Unicode"/>
          <w:color w:val="1A1A1A"/>
          <w:kern w:val="0"/>
          <w:sz w:val="24"/>
          <w:szCs w:val="24"/>
        </w:rPr>
        <w:t>方式，存在一个</w:t>
      </w:r>
      <w:r w:rsidRPr="0051001F">
        <w:rPr>
          <w:rFonts w:ascii="Lucida Sans Unicode" w:eastAsia="宋体" w:hAnsi="Lucida Sans Unicode" w:cs="Lucida Sans Unicode"/>
          <w:color w:val="1A1A1A"/>
          <w:kern w:val="0"/>
          <w:sz w:val="24"/>
          <w:szCs w:val="24"/>
        </w:rPr>
        <w:t>master</w:t>
      </w:r>
      <w:r w:rsidRPr="0051001F">
        <w:rPr>
          <w:rFonts w:ascii="Lucida Sans Unicode" w:eastAsia="宋体" w:hAnsi="Lucida Sans Unicode" w:cs="Lucida Sans Unicode"/>
          <w:color w:val="1A1A1A"/>
          <w:kern w:val="0"/>
          <w:sz w:val="24"/>
          <w:szCs w:val="24"/>
        </w:rPr>
        <w:t>的节点，平时对外服务，同时有一个</w:t>
      </w:r>
      <w:r w:rsidRPr="0051001F">
        <w:rPr>
          <w:rFonts w:ascii="Lucida Sans Unicode" w:eastAsia="宋体" w:hAnsi="Lucida Sans Unicode" w:cs="Lucida Sans Unicode"/>
          <w:color w:val="1A1A1A"/>
          <w:kern w:val="0"/>
          <w:sz w:val="24"/>
          <w:szCs w:val="24"/>
        </w:rPr>
        <w:t>slaver</w:t>
      </w:r>
      <w:r w:rsidRPr="0051001F">
        <w:rPr>
          <w:rFonts w:ascii="Lucida Sans Unicode" w:eastAsia="宋体" w:hAnsi="Lucida Sans Unicode" w:cs="Lucida Sans Unicode"/>
          <w:color w:val="1A1A1A"/>
          <w:kern w:val="0"/>
          <w:sz w:val="24"/>
          <w:szCs w:val="24"/>
        </w:rPr>
        <w:t>节点来监控</w:t>
      </w:r>
      <w:r w:rsidRPr="0051001F">
        <w:rPr>
          <w:rFonts w:ascii="Lucida Sans Unicode" w:eastAsia="宋体" w:hAnsi="Lucida Sans Unicode" w:cs="Lucida Sans Unicode"/>
          <w:color w:val="1A1A1A"/>
          <w:kern w:val="0"/>
          <w:sz w:val="24"/>
          <w:szCs w:val="24"/>
        </w:rPr>
        <w:t>master</w:t>
      </w:r>
      <w:r w:rsidRPr="0051001F">
        <w:rPr>
          <w:rFonts w:ascii="Lucida Sans Unicode" w:eastAsia="宋体" w:hAnsi="Lucida Sans Unicode" w:cs="Lucida Sans Unicode"/>
          <w:color w:val="1A1A1A"/>
          <w:kern w:val="0"/>
          <w:sz w:val="24"/>
          <w:szCs w:val="24"/>
        </w:rPr>
        <w:t>，监控的同时有某种方式来进行数据同步。假如现在</w:t>
      </w:r>
      <w:r w:rsidRPr="0051001F">
        <w:rPr>
          <w:rFonts w:ascii="Lucida Sans Unicode" w:eastAsia="宋体" w:hAnsi="Lucida Sans Unicode" w:cs="Lucida Sans Unicode"/>
          <w:color w:val="1A1A1A"/>
          <w:kern w:val="0"/>
          <w:sz w:val="24"/>
          <w:szCs w:val="24"/>
        </w:rPr>
        <w:t>master</w:t>
      </w:r>
      <w:r w:rsidRPr="0051001F">
        <w:rPr>
          <w:rFonts w:ascii="Lucida Sans Unicode" w:eastAsia="宋体" w:hAnsi="Lucida Sans Unicode" w:cs="Lucida Sans Unicode"/>
          <w:color w:val="1A1A1A"/>
          <w:kern w:val="0"/>
          <w:sz w:val="24"/>
          <w:szCs w:val="24"/>
        </w:rPr>
        <w:t>挂掉了，</w:t>
      </w:r>
      <w:r w:rsidRPr="0051001F">
        <w:rPr>
          <w:rFonts w:ascii="Lucida Sans Unicode" w:eastAsia="宋体" w:hAnsi="Lucida Sans Unicode" w:cs="Lucida Sans Unicode"/>
          <w:color w:val="1A1A1A"/>
          <w:kern w:val="0"/>
          <w:sz w:val="24"/>
          <w:szCs w:val="24"/>
        </w:rPr>
        <w:t>slaver</w:t>
      </w:r>
      <w:r w:rsidRPr="0051001F">
        <w:rPr>
          <w:rFonts w:ascii="Lucida Sans Unicode" w:eastAsia="宋体" w:hAnsi="Lucida Sans Unicode" w:cs="Lucida Sans Unicode"/>
          <w:color w:val="1A1A1A"/>
          <w:kern w:val="0"/>
          <w:sz w:val="24"/>
          <w:szCs w:val="24"/>
        </w:rPr>
        <w:t>能很快获知并且迅速切换为新的</w:t>
      </w:r>
      <w:r w:rsidRPr="0051001F">
        <w:rPr>
          <w:rFonts w:ascii="Lucida Sans Unicode" w:eastAsia="宋体" w:hAnsi="Lucida Sans Unicode" w:cs="Lucida Sans Unicode"/>
          <w:color w:val="1A1A1A"/>
          <w:kern w:val="0"/>
          <w:sz w:val="24"/>
          <w:szCs w:val="24"/>
        </w:rPr>
        <w:t>master</w:t>
      </w:r>
      <w:r w:rsidRPr="0051001F">
        <w:rPr>
          <w:rFonts w:ascii="Lucida Sans Unicode" w:eastAsia="宋体" w:hAnsi="Lucida Sans Unicode" w:cs="Lucida Sans Unicode"/>
          <w:color w:val="1A1A1A"/>
          <w:kern w:val="0"/>
          <w:sz w:val="24"/>
          <w:szCs w:val="24"/>
        </w:rPr>
        <w:t>。但是在这种方式中，监控切换是一个很大的难题，但是现在</w:t>
      </w:r>
      <w:r w:rsidRPr="0051001F">
        <w:rPr>
          <w:rFonts w:ascii="Lucida Sans Unicode" w:eastAsia="宋体" w:hAnsi="Lucida Sans Unicode" w:cs="Lucida Sans Unicode"/>
          <w:color w:val="1A1A1A"/>
          <w:kern w:val="0"/>
          <w:sz w:val="24"/>
          <w:szCs w:val="24"/>
        </w:rPr>
        <w:t>Zookeeper</w:t>
      </w:r>
      <w:r w:rsidRPr="0051001F">
        <w:rPr>
          <w:rFonts w:ascii="Lucida Sans Unicode" w:eastAsia="宋体" w:hAnsi="Lucida Sans Unicode" w:cs="Lucida Sans Unicode"/>
          <w:color w:val="1A1A1A"/>
          <w:kern w:val="0"/>
          <w:sz w:val="24"/>
          <w:szCs w:val="24"/>
        </w:rPr>
        <w:t>的</w:t>
      </w:r>
      <w:r w:rsidRPr="0051001F">
        <w:rPr>
          <w:rFonts w:ascii="Lucida Sans Unicode" w:eastAsia="宋体" w:hAnsi="Lucida Sans Unicode" w:cs="Lucida Sans Unicode"/>
          <w:color w:val="1A1A1A"/>
          <w:kern w:val="0"/>
          <w:sz w:val="24"/>
          <w:szCs w:val="24"/>
        </w:rPr>
        <w:t>watch</w:t>
      </w:r>
      <w:r w:rsidRPr="0051001F">
        <w:rPr>
          <w:rFonts w:ascii="Lucida Sans Unicode" w:eastAsia="宋体" w:hAnsi="Lucida Sans Unicode" w:cs="Lucida Sans Unicode"/>
          <w:color w:val="1A1A1A"/>
          <w:kern w:val="0"/>
          <w:sz w:val="24"/>
          <w:szCs w:val="24"/>
        </w:rPr>
        <w:t>和分布式锁机制能比较好的解决这个问题。虽然</w:t>
      </w:r>
      <w:r w:rsidRPr="0051001F">
        <w:rPr>
          <w:rFonts w:ascii="Lucida Sans Unicode" w:eastAsia="宋体" w:hAnsi="Lucida Sans Unicode" w:cs="Lucida Sans Unicode"/>
          <w:color w:val="1A1A1A"/>
          <w:kern w:val="0"/>
          <w:sz w:val="24"/>
          <w:szCs w:val="24"/>
        </w:rPr>
        <w:t>Zookeeper</w:t>
      </w:r>
      <w:r w:rsidRPr="0051001F">
        <w:rPr>
          <w:rFonts w:ascii="Lucida Sans Unicode" w:eastAsia="宋体" w:hAnsi="Lucida Sans Unicode" w:cs="Lucida Sans Unicode"/>
          <w:color w:val="1A1A1A"/>
          <w:kern w:val="0"/>
          <w:sz w:val="24"/>
          <w:szCs w:val="24"/>
        </w:rPr>
        <w:t>很好的解决了这个问题，但是它的使用也存在其他的问题，比如脑裂。</w:t>
      </w:r>
      <w:r w:rsidRPr="0051001F">
        <w:rPr>
          <w:rFonts w:ascii="Lucida Sans Unicode" w:eastAsia="宋体" w:hAnsi="Lucida Sans Unicode" w:cs="Lucida Sans Unicode"/>
          <w:color w:val="1A1A1A"/>
          <w:kern w:val="0"/>
          <w:sz w:val="24"/>
          <w:szCs w:val="24"/>
        </w:rPr>
        <w:t xml:space="preserve"> </w:t>
      </w:r>
    </w:p>
    <w:p w:rsidR="0051001F" w:rsidRPr="0051001F" w:rsidRDefault="0051001F" w:rsidP="0051001F">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51001F">
        <w:rPr>
          <w:rFonts w:ascii="Lucida Sans Unicode" w:eastAsia="宋体" w:hAnsi="Lucida Sans Unicode" w:cs="Lucida Sans Unicode" w:hint="eastAsia"/>
          <w:color w:val="1A1A1A"/>
          <w:kern w:val="0"/>
          <w:sz w:val="24"/>
          <w:szCs w:val="24"/>
        </w:rPr>
        <w:t>导致脑裂的一个根源问题就是假死。</w:t>
      </w:r>
    </w:p>
    <w:p w:rsidR="0051001F" w:rsidRPr="0051001F" w:rsidRDefault="0051001F" w:rsidP="0051001F">
      <w:pPr>
        <w:widowControl/>
        <w:shd w:val="clear" w:color="auto" w:fill="FFFFFF"/>
        <w:spacing w:before="150" w:after="420"/>
        <w:jc w:val="left"/>
        <w:rPr>
          <w:rFonts w:ascii="Lucida Sans Unicode" w:eastAsia="宋体" w:hAnsi="Lucida Sans Unicode" w:cs="Lucida Sans Unicode"/>
          <w:color w:val="1A1A1A"/>
          <w:kern w:val="0"/>
          <w:sz w:val="24"/>
          <w:szCs w:val="24"/>
        </w:rPr>
      </w:pPr>
    </w:p>
    <w:p w:rsidR="0051001F" w:rsidRPr="0051001F" w:rsidRDefault="0051001F" w:rsidP="0051001F">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51001F">
        <w:rPr>
          <w:rFonts w:ascii="Lucida Sans Unicode" w:eastAsia="宋体" w:hAnsi="Lucida Sans Unicode" w:cs="Lucida Sans Unicode" w:hint="eastAsia"/>
          <w:color w:val="1A1A1A"/>
          <w:kern w:val="0"/>
          <w:sz w:val="24"/>
          <w:szCs w:val="24"/>
        </w:rPr>
        <w:t>什么叫假死呢？</w:t>
      </w:r>
      <w:r w:rsidRPr="0051001F">
        <w:rPr>
          <w:rFonts w:ascii="Lucida Sans Unicode" w:eastAsia="宋体" w:hAnsi="Lucida Sans Unicode" w:cs="Lucida Sans Unicode"/>
          <w:color w:val="1A1A1A"/>
          <w:kern w:val="0"/>
          <w:sz w:val="24"/>
          <w:szCs w:val="24"/>
        </w:rPr>
        <w:t xml:space="preserve"> </w:t>
      </w:r>
    </w:p>
    <w:p w:rsidR="0051001F" w:rsidRPr="0051001F" w:rsidRDefault="0051001F" w:rsidP="0051001F">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51001F">
        <w:rPr>
          <w:rFonts w:ascii="Lucida Sans Unicode" w:eastAsia="宋体" w:hAnsi="Lucida Sans Unicode" w:cs="Lucida Sans Unicode" w:hint="eastAsia"/>
          <w:color w:val="1A1A1A"/>
          <w:kern w:val="0"/>
          <w:sz w:val="24"/>
          <w:szCs w:val="24"/>
        </w:rPr>
        <w:t>有一个很重要的问题，就是到底是根据一个什么样的情况来判断一个节点死亡</w:t>
      </w:r>
      <w:r w:rsidRPr="0051001F">
        <w:rPr>
          <w:rFonts w:ascii="Lucida Sans Unicode" w:eastAsia="宋体" w:hAnsi="Lucida Sans Unicode" w:cs="Lucida Sans Unicode"/>
          <w:color w:val="1A1A1A"/>
          <w:kern w:val="0"/>
          <w:sz w:val="24"/>
          <w:szCs w:val="24"/>
        </w:rPr>
        <w:t>down</w:t>
      </w:r>
      <w:r w:rsidRPr="0051001F">
        <w:rPr>
          <w:rFonts w:ascii="Lucida Sans Unicode" w:eastAsia="宋体" w:hAnsi="Lucida Sans Unicode" w:cs="Lucida Sans Unicode"/>
          <w:color w:val="1A1A1A"/>
          <w:kern w:val="0"/>
          <w:sz w:val="24"/>
          <w:szCs w:val="24"/>
        </w:rPr>
        <w:t>掉了。</w:t>
      </w:r>
      <w:r w:rsidRPr="0051001F">
        <w:rPr>
          <w:rFonts w:ascii="Lucida Sans Unicode" w:eastAsia="宋体" w:hAnsi="Lucida Sans Unicode" w:cs="Lucida Sans Unicode"/>
          <w:color w:val="1A1A1A"/>
          <w:kern w:val="0"/>
          <w:sz w:val="24"/>
          <w:szCs w:val="24"/>
        </w:rPr>
        <w:t xml:space="preserve"> </w:t>
      </w:r>
    </w:p>
    <w:p w:rsidR="0051001F" w:rsidRPr="0051001F" w:rsidRDefault="0051001F" w:rsidP="0051001F">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51001F">
        <w:rPr>
          <w:rFonts w:ascii="Lucida Sans Unicode" w:eastAsia="宋体" w:hAnsi="Lucida Sans Unicode" w:cs="Lucida Sans Unicode" w:hint="eastAsia"/>
          <w:color w:val="1A1A1A"/>
          <w:kern w:val="0"/>
          <w:sz w:val="24"/>
          <w:szCs w:val="24"/>
        </w:rPr>
        <w:t>在分布式系统中这些都是有监控者来判断的，但是监控者也很难判定其他的节点的状态，唯一一个可靠的途径就是心跳，包括</w:t>
      </w:r>
      <w:r w:rsidRPr="0051001F">
        <w:rPr>
          <w:rFonts w:ascii="Lucida Sans Unicode" w:eastAsia="宋体" w:hAnsi="Lucida Sans Unicode" w:cs="Lucida Sans Unicode"/>
          <w:color w:val="1A1A1A"/>
          <w:kern w:val="0"/>
          <w:sz w:val="24"/>
          <w:szCs w:val="24"/>
        </w:rPr>
        <w:t>Zookeeper</w:t>
      </w:r>
      <w:r w:rsidRPr="0051001F">
        <w:rPr>
          <w:rFonts w:ascii="Lucida Sans Unicode" w:eastAsia="宋体" w:hAnsi="Lucida Sans Unicode" w:cs="Lucida Sans Unicode"/>
          <w:color w:val="1A1A1A"/>
          <w:kern w:val="0"/>
          <w:sz w:val="24"/>
          <w:szCs w:val="24"/>
        </w:rPr>
        <w:t>也是使用心跳来判断客户端是否仍然活着。</w:t>
      </w:r>
      <w:r w:rsidRPr="0051001F">
        <w:rPr>
          <w:rFonts w:ascii="Lucida Sans Unicode" w:eastAsia="宋体" w:hAnsi="Lucida Sans Unicode" w:cs="Lucida Sans Unicode"/>
          <w:color w:val="1A1A1A"/>
          <w:kern w:val="0"/>
          <w:sz w:val="24"/>
          <w:szCs w:val="24"/>
        </w:rPr>
        <w:t xml:space="preserve"> </w:t>
      </w:r>
    </w:p>
    <w:p w:rsidR="0051001F" w:rsidRPr="0051001F" w:rsidRDefault="0051001F" w:rsidP="0051001F">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51001F">
        <w:rPr>
          <w:rFonts w:ascii="Lucida Sans Unicode" w:eastAsia="宋体" w:hAnsi="Lucida Sans Unicode" w:cs="Lucida Sans Unicode" w:hint="eastAsia"/>
          <w:color w:val="1A1A1A"/>
          <w:kern w:val="0"/>
          <w:sz w:val="24"/>
          <w:szCs w:val="24"/>
        </w:rPr>
        <w:t>使用</w:t>
      </w:r>
      <w:r w:rsidRPr="0051001F">
        <w:rPr>
          <w:rFonts w:ascii="Lucida Sans Unicode" w:eastAsia="宋体" w:hAnsi="Lucida Sans Unicode" w:cs="Lucida Sans Unicode"/>
          <w:color w:val="1A1A1A"/>
          <w:kern w:val="0"/>
          <w:sz w:val="24"/>
          <w:szCs w:val="24"/>
        </w:rPr>
        <w:t>ZooKeeper</w:t>
      </w:r>
      <w:r w:rsidRPr="0051001F">
        <w:rPr>
          <w:rFonts w:ascii="Lucida Sans Unicode" w:eastAsia="宋体" w:hAnsi="Lucida Sans Unicode" w:cs="Lucida Sans Unicode"/>
          <w:color w:val="1A1A1A"/>
          <w:kern w:val="0"/>
          <w:sz w:val="24"/>
          <w:szCs w:val="24"/>
        </w:rPr>
        <w:t>来做</w:t>
      </w:r>
      <w:r w:rsidRPr="0051001F">
        <w:rPr>
          <w:rFonts w:ascii="Lucida Sans Unicode" w:eastAsia="宋体" w:hAnsi="Lucida Sans Unicode" w:cs="Lucida Sans Unicode"/>
          <w:color w:val="1A1A1A"/>
          <w:kern w:val="0"/>
          <w:sz w:val="24"/>
          <w:szCs w:val="24"/>
        </w:rPr>
        <w:t>master HA</w:t>
      </w:r>
      <w:r w:rsidRPr="0051001F">
        <w:rPr>
          <w:rFonts w:ascii="Lucida Sans Unicode" w:eastAsia="宋体" w:hAnsi="Lucida Sans Unicode" w:cs="Lucida Sans Unicode"/>
          <w:color w:val="1A1A1A"/>
          <w:kern w:val="0"/>
          <w:sz w:val="24"/>
          <w:szCs w:val="24"/>
        </w:rPr>
        <w:t>基本都是同样的方式，每个节点都尝试注册一个象征</w:t>
      </w:r>
      <w:r w:rsidRPr="0051001F">
        <w:rPr>
          <w:rFonts w:ascii="Lucida Sans Unicode" w:eastAsia="宋体" w:hAnsi="Lucida Sans Unicode" w:cs="Lucida Sans Unicode"/>
          <w:color w:val="1A1A1A"/>
          <w:kern w:val="0"/>
          <w:sz w:val="24"/>
          <w:szCs w:val="24"/>
        </w:rPr>
        <w:t>master</w:t>
      </w:r>
      <w:r w:rsidRPr="0051001F">
        <w:rPr>
          <w:rFonts w:ascii="Lucida Sans Unicode" w:eastAsia="宋体" w:hAnsi="Lucida Sans Unicode" w:cs="Lucida Sans Unicode"/>
          <w:color w:val="1A1A1A"/>
          <w:kern w:val="0"/>
          <w:sz w:val="24"/>
          <w:szCs w:val="24"/>
        </w:rPr>
        <w:t>的临时节点其他没有注册成功的则成为</w:t>
      </w:r>
      <w:r w:rsidRPr="0051001F">
        <w:rPr>
          <w:rFonts w:ascii="Lucida Sans Unicode" w:eastAsia="宋体" w:hAnsi="Lucida Sans Unicode" w:cs="Lucida Sans Unicode"/>
          <w:color w:val="1A1A1A"/>
          <w:kern w:val="0"/>
          <w:sz w:val="24"/>
          <w:szCs w:val="24"/>
        </w:rPr>
        <w:t>slaver</w:t>
      </w:r>
      <w:r w:rsidRPr="0051001F">
        <w:rPr>
          <w:rFonts w:ascii="Lucida Sans Unicode" w:eastAsia="宋体" w:hAnsi="Lucida Sans Unicode" w:cs="Lucida Sans Unicode"/>
          <w:color w:val="1A1A1A"/>
          <w:kern w:val="0"/>
          <w:sz w:val="24"/>
          <w:szCs w:val="24"/>
        </w:rPr>
        <w:t>，并且通过</w:t>
      </w:r>
      <w:r w:rsidRPr="0051001F">
        <w:rPr>
          <w:rFonts w:ascii="Lucida Sans Unicode" w:eastAsia="宋体" w:hAnsi="Lucida Sans Unicode" w:cs="Lucida Sans Unicode"/>
          <w:color w:val="1A1A1A"/>
          <w:kern w:val="0"/>
          <w:sz w:val="24"/>
          <w:szCs w:val="24"/>
        </w:rPr>
        <w:t>watch</w:t>
      </w:r>
      <w:r w:rsidRPr="0051001F">
        <w:rPr>
          <w:rFonts w:ascii="Lucida Sans Unicode" w:eastAsia="宋体" w:hAnsi="Lucida Sans Unicode" w:cs="Lucida Sans Unicode"/>
          <w:color w:val="1A1A1A"/>
          <w:kern w:val="0"/>
          <w:sz w:val="24"/>
          <w:szCs w:val="24"/>
        </w:rPr>
        <w:t>机制监控着</w:t>
      </w:r>
      <w:r w:rsidRPr="0051001F">
        <w:rPr>
          <w:rFonts w:ascii="Lucida Sans Unicode" w:eastAsia="宋体" w:hAnsi="Lucida Sans Unicode" w:cs="Lucida Sans Unicode"/>
          <w:color w:val="1A1A1A"/>
          <w:kern w:val="0"/>
          <w:sz w:val="24"/>
          <w:szCs w:val="24"/>
        </w:rPr>
        <w:t>master</w:t>
      </w:r>
      <w:r w:rsidRPr="0051001F">
        <w:rPr>
          <w:rFonts w:ascii="Lucida Sans Unicode" w:eastAsia="宋体" w:hAnsi="Lucida Sans Unicode" w:cs="Lucida Sans Unicode"/>
          <w:color w:val="1A1A1A"/>
          <w:kern w:val="0"/>
          <w:sz w:val="24"/>
          <w:szCs w:val="24"/>
        </w:rPr>
        <w:t>所创建的临时节点，</w:t>
      </w:r>
      <w:r w:rsidRPr="0051001F">
        <w:rPr>
          <w:rFonts w:ascii="Lucida Sans Unicode" w:eastAsia="宋体" w:hAnsi="Lucida Sans Unicode" w:cs="Lucida Sans Unicode"/>
          <w:color w:val="1A1A1A"/>
          <w:kern w:val="0"/>
          <w:sz w:val="24"/>
          <w:szCs w:val="24"/>
        </w:rPr>
        <w:t>Zookeeper</w:t>
      </w:r>
      <w:r w:rsidRPr="0051001F">
        <w:rPr>
          <w:rFonts w:ascii="Lucida Sans Unicode" w:eastAsia="宋体" w:hAnsi="Lucida Sans Unicode" w:cs="Lucida Sans Unicode"/>
          <w:color w:val="1A1A1A"/>
          <w:kern w:val="0"/>
          <w:sz w:val="24"/>
          <w:szCs w:val="24"/>
        </w:rPr>
        <w:t>通过内部心跳机制来确定</w:t>
      </w:r>
      <w:r w:rsidRPr="0051001F">
        <w:rPr>
          <w:rFonts w:ascii="Lucida Sans Unicode" w:eastAsia="宋体" w:hAnsi="Lucida Sans Unicode" w:cs="Lucida Sans Unicode"/>
          <w:color w:val="1A1A1A"/>
          <w:kern w:val="0"/>
          <w:sz w:val="24"/>
          <w:szCs w:val="24"/>
        </w:rPr>
        <w:t>master</w:t>
      </w:r>
      <w:r w:rsidRPr="0051001F">
        <w:rPr>
          <w:rFonts w:ascii="Lucida Sans Unicode" w:eastAsia="宋体" w:hAnsi="Lucida Sans Unicode" w:cs="Lucida Sans Unicode"/>
          <w:color w:val="1A1A1A"/>
          <w:kern w:val="0"/>
          <w:sz w:val="24"/>
          <w:szCs w:val="24"/>
        </w:rPr>
        <w:t>的状态，一旦</w:t>
      </w:r>
      <w:r w:rsidRPr="0051001F">
        <w:rPr>
          <w:rFonts w:ascii="Lucida Sans Unicode" w:eastAsia="宋体" w:hAnsi="Lucida Sans Unicode" w:cs="Lucida Sans Unicode"/>
          <w:color w:val="1A1A1A"/>
          <w:kern w:val="0"/>
          <w:sz w:val="24"/>
          <w:szCs w:val="24"/>
        </w:rPr>
        <w:t>master</w:t>
      </w:r>
      <w:r w:rsidRPr="0051001F">
        <w:rPr>
          <w:rFonts w:ascii="Lucida Sans Unicode" w:eastAsia="宋体" w:hAnsi="Lucida Sans Unicode" w:cs="Lucida Sans Unicode"/>
          <w:color w:val="1A1A1A"/>
          <w:kern w:val="0"/>
          <w:sz w:val="24"/>
          <w:szCs w:val="24"/>
        </w:rPr>
        <w:t>出现意外</w:t>
      </w:r>
      <w:r w:rsidRPr="0051001F">
        <w:rPr>
          <w:rFonts w:ascii="Lucida Sans Unicode" w:eastAsia="宋体" w:hAnsi="Lucida Sans Unicode" w:cs="Lucida Sans Unicode"/>
          <w:color w:val="1A1A1A"/>
          <w:kern w:val="0"/>
          <w:sz w:val="24"/>
          <w:szCs w:val="24"/>
        </w:rPr>
        <w:t>Zookeeper</w:t>
      </w:r>
      <w:r w:rsidRPr="0051001F">
        <w:rPr>
          <w:rFonts w:ascii="Lucida Sans Unicode" w:eastAsia="宋体" w:hAnsi="Lucida Sans Unicode" w:cs="Lucida Sans Unicode"/>
          <w:color w:val="1A1A1A"/>
          <w:kern w:val="0"/>
          <w:sz w:val="24"/>
          <w:szCs w:val="24"/>
        </w:rPr>
        <w:t>能很快获悉并且通知其他的</w:t>
      </w:r>
      <w:r w:rsidRPr="0051001F">
        <w:rPr>
          <w:rFonts w:ascii="Lucida Sans Unicode" w:eastAsia="宋体" w:hAnsi="Lucida Sans Unicode" w:cs="Lucida Sans Unicode"/>
          <w:color w:val="1A1A1A"/>
          <w:kern w:val="0"/>
          <w:sz w:val="24"/>
          <w:szCs w:val="24"/>
        </w:rPr>
        <w:t>slaver</w:t>
      </w:r>
      <w:r w:rsidRPr="0051001F">
        <w:rPr>
          <w:rFonts w:ascii="Lucida Sans Unicode" w:eastAsia="宋体" w:hAnsi="Lucida Sans Unicode" w:cs="Lucida Sans Unicode"/>
          <w:color w:val="1A1A1A"/>
          <w:kern w:val="0"/>
          <w:sz w:val="24"/>
          <w:szCs w:val="24"/>
        </w:rPr>
        <w:t>，其他</w:t>
      </w:r>
      <w:r w:rsidRPr="0051001F">
        <w:rPr>
          <w:rFonts w:ascii="Lucida Sans Unicode" w:eastAsia="宋体" w:hAnsi="Lucida Sans Unicode" w:cs="Lucida Sans Unicode"/>
          <w:color w:val="1A1A1A"/>
          <w:kern w:val="0"/>
          <w:sz w:val="24"/>
          <w:szCs w:val="24"/>
        </w:rPr>
        <w:t>slaver</w:t>
      </w:r>
      <w:r w:rsidRPr="0051001F">
        <w:rPr>
          <w:rFonts w:ascii="Lucida Sans Unicode" w:eastAsia="宋体" w:hAnsi="Lucida Sans Unicode" w:cs="Lucida Sans Unicode"/>
          <w:color w:val="1A1A1A"/>
          <w:kern w:val="0"/>
          <w:sz w:val="24"/>
          <w:szCs w:val="24"/>
        </w:rPr>
        <w:t>在之后作出相关反应。这样就完成了一个切换。这种模式也是比较通用的模式，基本大部分都是这样实现的，但是这里面有个很严重的问题，如果注意不到会导致短暂的</w:t>
      </w:r>
      <w:r w:rsidRPr="0051001F">
        <w:rPr>
          <w:rFonts w:ascii="Lucida Sans Unicode" w:eastAsia="宋体" w:hAnsi="Lucida Sans Unicode" w:cs="Lucida Sans Unicode" w:hint="eastAsia"/>
          <w:color w:val="1A1A1A"/>
          <w:kern w:val="0"/>
          <w:sz w:val="24"/>
          <w:szCs w:val="24"/>
        </w:rPr>
        <w:t>时间内系统出现脑裂，因为心跳出现超时可能是</w:t>
      </w:r>
      <w:r w:rsidRPr="0051001F">
        <w:rPr>
          <w:rFonts w:ascii="Lucida Sans Unicode" w:eastAsia="宋体" w:hAnsi="Lucida Sans Unicode" w:cs="Lucida Sans Unicode"/>
          <w:color w:val="1A1A1A"/>
          <w:kern w:val="0"/>
          <w:sz w:val="24"/>
          <w:szCs w:val="24"/>
        </w:rPr>
        <w:t>master</w:t>
      </w:r>
      <w:r w:rsidRPr="0051001F">
        <w:rPr>
          <w:rFonts w:ascii="Lucida Sans Unicode" w:eastAsia="宋体" w:hAnsi="Lucida Sans Unicode" w:cs="Lucida Sans Unicode"/>
          <w:color w:val="1A1A1A"/>
          <w:kern w:val="0"/>
          <w:sz w:val="24"/>
          <w:szCs w:val="24"/>
        </w:rPr>
        <w:t>挂了，但是也可能是</w:t>
      </w:r>
      <w:r w:rsidRPr="0051001F">
        <w:rPr>
          <w:rFonts w:ascii="Lucida Sans Unicode" w:eastAsia="宋体" w:hAnsi="Lucida Sans Unicode" w:cs="Lucida Sans Unicode"/>
          <w:color w:val="1A1A1A"/>
          <w:kern w:val="0"/>
          <w:sz w:val="24"/>
          <w:szCs w:val="24"/>
        </w:rPr>
        <w:t>master</w:t>
      </w:r>
      <w:r w:rsidRPr="0051001F">
        <w:rPr>
          <w:rFonts w:ascii="Lucida Sans Unicode" w:eastAsia="宋体" w:hAnsi="Lucida Sans Unicode" w:cs="Lucida Sans Unicode"/>
          <w:color w:val="1A1A1A"/>
          <w:kern w:val="0"/>
          <w:sz w:val="24"/>
          <w:szCs w:val="24"/>
        </w:rPr>
        <w:t>，</w:t>
      </w:r>
      <w:r w:rsidRPr="0051001F">
        <w:rPr>
          <w:rFonts w:ascii="Lucida Sans Unicode" w:eastAsia="宋体" w:hAnsi="Lucida Sans Unicode" w:cs="Lucida Sans Unicode"/>
          <w:color w:val="1A1A1A"/>
          <w:kern w:val="0"/>
          <w:sz w:val="24"/>
          <w:szCs w:val="24"/>
        </w:rPr>
        <w:t>zookeeper</w:t>
      </w:r>
      <w:r w:rsidRPr="0051001F">
        <w:rPr>
          <w:rFonts w:ascii="Lucida Sans Unicode" w:eastAsia="宋体" w:hAnsi="Lucida Sans Unicode" w:cs="Lucida Sans Unicode"/>
          <w:color w:val="1A1A1A"/>
          <w:kern w:val="0"/>
          <w:sz w:val="24"/>
          <w:szCs w:val="24"/>
        </w:rPr>
        <w:t>之间网络出现了问题，也同样可能导致。这种情况就是假死，</w:t>
      </w:r>
      <w:r w:rsidRPr="0051001F">
        <w:rPr>
          <w:rFonts w:ascii="Lucida Sans Unicode" w:eastAsia="宋体" w:hAnsi="Lucida Sans Unicode" w:cs="Lucida Sans Unicode"/>
          <w:color w:val="1A1A1A"/>
          <w:kern w:val="0"/>
          <w:sz w:val="24"/>
          <w:szCs w:val="24"/>
        </w:rPr>
        <w:t>master</w:t>
      </w:r>
      <w:r w:rsidRPr="0051001F">
        <w:rPr>
          <w:rFonts w:ascii="Lucida Sans Unicode" w:eastAsia="宋体" w:hAnsi="Lucida Sans Unicode" w:cs="Lucida Sans Unicode"/>
          <w:color w:val="1A1A1A"/>
          <w:kern w:val="0"/>
          <w:sz w:val="24"/>
          <w:szCs w:val="24"/>
        </w:rPr>
        <w:t>并未死掉，但是与</w:t>
      </w:r>
      <w:r w:rsidRPr="0051001F">
        <w:rPr>
          <w:rFonts w:ascii="Lucida Sans Unicode" w:eastAsia="宋体" w:hAnsi="Lucida Sans Unicode" w:cs="Lucida Sans Unicode"/>
          <w:color w:val="1A1A1A"/>
          <w:kern w:val="0"/>
          <w:sz w:val="24"/>
          <w:szCs w:val="24"/>
        </w:rPr>
        <w:t>ZooKeeper</w:t>
      </w:r>
      <w:r w:rsidRPr="0051001F">
        <w:rPr>
          <w:rFonts w:ascii="Lucida Sans Unicode" w:eastAsia="宋体" w:hAnsi="Lucida Sans Unicode" w:cs="Lucida Sans Unicode"/>
          <w:color w:val="1A1A1A"/>
          <w:kern w:val="0"/>
          <w:sz w:val="24"/>
          <w:szCs w:val="24"/>
        </w:rPr>
        <w:t>之间的网络出现问题导致</w:t>
      </w:r>
      <w:r w:rsidRPr="0051001F">
        <w:rPr>
          <w:rFonts w:ascii="Lucida Sans Unicode" w:eastAsia="宋体" w:hAnsi="Lucida Sans Unicode" w:cs="Lucida Sans Unicode"/>
          <w:color w:val="1A1A1A"/>
          <w:kern w:val="0"/>
          <w:sz w:val="24"/>
          <w:szCs w:val="24"/>
        </w:rPr>
        <w:t>Zookeeper</w:t>
      </w:r>
      <w:r w:rsidRPr="0051001F">
        <w:rPr>
          <w:rFonts w:ascii="Lucida Sans Unicode" w:eastAsia="宋体" w:hAnsi="Lucida Sans Unicode" w:cs="Lucida Sans Unicode"/>
          <w:color w:val="1A1A1A"/>
          <w:kern w:val="0"/>
          <w:sz w:val="24"/>
          <w:szCs w:val="24"/>
        </w:rPr>
        <w:t>认为其挂掉了然后通知其他节点进行切换，这样</w:t>
      </w:r>
      <w:r w:rsidRPr="0051001F">
        <w:rPr>
          <w:rFonts w:ascii="Lucida Sans Unicode" w:eastAsia="宋体" w:hAnsi="Lucida Sans Unicode" w:cs="Lucida Sans Unicode"/>
          <w:color w:val="1A1A1A"/>
          <w:kern w:val="0"/>
          <w:sz w:val="24"/>
          <w:szCs w:val="24"/>
        </w:rPr>
        <w:t>slaver</w:t>
      </w:r>
      <w:r w:rsidRPr="0051001F">
        <w:rPr>
          <w:rFonts w:ascii="Lucida Sans Unicode" w:eastAsia="宋体" w:hAnsi="Lucida Sans Unicode" w:cs="Lucida Sans Unicode"/>
          <w:color w:val="1A1A1A"/>
          <w:kern w:val="0"/>
          <w:sz w:val="24"/>
          <w:szCs w:val="24"/>
        </w:rPr>
        <w:t>中就有一个成为了</w:t>
      </w:r>
      <w:r w:rsidRPr="0051001F">
        <w:rPr>
          <w:rFonts w:ascii="Lucida Sans Unicode" w:eastAsia="宋体" w:hAnsi="Lucida Sans Unicode" w:cs="Lucida Sans Unicode"/>
          <w:color w:val="1A1A1A"/>
          <w:kern w:val="0"/>
          <w:sz w:val="24"/>
          <w:szCs w:val="24"/>
        </w:rPr>
        <w:t>master</w:t>
      </w:r>
      <w:r w:rsidRPr="0051001F">
        <w:rPr>
          <w:rFonts w:ascii="Lucida Sans Unicode" w:eastAsia="宋体" w:hAnsi="Lucida Sans Unicode" w:cs="Lucida Sans Unicode"/>
          <w:color w:val="1A1A1A"/>
          <w:kern w:val="0"/>
          <w:sz w:val="24"/>
          <w:szCs w:val="24"/>
        </w:rPr>
        <w:t>，但是原本的</w:t>
      </w:r>
      <w:r w:rsidRPr="0051001F">
        <w:rPr>
          <w:rFonts w:ascii="Lucida Sans Unicode" w:eastAsia="宋体" w:hAnsi="Lucida Sans Unicode" w:cs="Lucida Sans Unicode"/>
          <w:color w:val="1A1A1A"/>
          <w:kern w:val="0"/>
          <w:sz w:val="24"/>
          <w:szCs w:val="24"/>
        </w:rPr>
        <w:t>master</w:t>
      </w:r>
      <w:r w:rsidRPr="0051001F">
        <w:rPr>
          <w:rFonts w:ascii="Lucida Sans Unicode" w:eastAsia="宋体" w:hAnsi="Lucida Sans Unicode" w:cs="Lucida Sans Unicode"/>
          <w:color w:val="1A1A1A"/>
          <w:kern w:val="0"/>
          <w:sz w:val="24"/>
          <w:szCs w:val="24"/>
        </w:rPr>
        <w:t>并未死掉，这时候</w:t>
      </w:r>
      <w:r w:rsidRPr="0051001F">
        <w:rPr>
          <w:rFonts w:ascii="Lucida Sans Unicode" w:eastAsia="宋体" w:hAnsi="Lucida Sans Unicode" w:cs="Lucida Sans Unicode"/>
          <w:color w:val="1A1A1A"/>
          <w:kern w:val="0"/>
          <w:sz w:val="24"/>
          <w:szCs w:val="24"/>
        </w:rPr>
        <w:t>client</w:t>
      </w:r>
      <w:r w:rsidRPr="0051001F">
        <w:rPr>
          <w:rFonts w:ascii="Lucida Sans Unicode" w:eastAsia="宋体" w:hAnsi="Lucida Sans Unicode" w:cs="Lucida Sans Unicode"/>
          <w:color w:val="1A1A1A"/>
          <w:kern w:val="0"/>
          <w:sz w:val="24"/>
          <w:szCs w:val="24"/>
        </w:rPr>
        <w:t>也获得</w:t>
      </w:r>
      <w:r w:rsidRPr="0051001F">
        <w:rPr>
          <w:rFonts w:ascii="Lucida Sans Unicode" w:eastAsia="宋体" w:hAnsi="Lucida Sans Unicode" w:cs="Lucida Sans Unicode"/>
          <w:color w:val="1A1A1A"/>
          <w:kern w:val="0"/>
          <w:sz w:val="24"/>
          <w:szCs w:val="24"/>
        </w:rPr>
        <w:t>master</w:t>
      </w:r>
      <w:r w:rsidRPr="0051001F">
        <w:rPr>
          <w:rFonts w:ascii="Lucida Sans Unicode" w:eastAsia="宋体" w:hAnsi="Lucida Sans Unicode" w:cs="Lucida Sans Unicode"/>
          <w:color w:val="1A1A1A"/>
          <w:kern w:val="0"/>
          <w:sz w:val="24"/>
          <w:szCs w:val="24"/>
        </w:rPr>
        <w:t>切换的消息，但是仍然会有一些延时，</w:t>
      </w:r>
      <w:r w:rsidRPr="0051001F">
        <w:rPr>
          <w:rFonts w:ascii="Lucida Sans Unicode" w:eastAsia="宋体" w:hAnsi="Lucida Sans Unicode" w:cs="Lucida Sans Unicode"/>
          <w:color w:val="1A1A1A"/>
          <w:kern w:val="0"/>
          <w:sz w:val="24"/>
          <w:szCs w:val="24"/>
        </w:rPr>
        <w:t>zookeeper</w:t>
      </w:r>
      <w:r w:rsidRPr="0051001F">
        <w:rPr>
          <w:rFonts w:ascii="Lucida Sans Unicode" w:eastAsia="宋体" w:hAnsi="Lucida Sans Unicode" w:cs="Lucida Sans Unicode"/>
          <w:color w:val="1A1A1A"/>
          <w:kern w:val="0"/>
          <w:sz w:val="24"/>
          <w:szCs w:val="24"/>
        </w:rPr>
        <w:t>需要通讯需要一个一个通知，这时候整个系统就很混乱可能有一部分</w:t>
      </w:r>
      <w:r w:rsidRPr="0051001F">
        <w:rPr>
          <w:rFonts w:ascii="Lucida Sans Unicode" w:eastAsia="宋体" w:hAnsi="Lucida Sans Unicode" w:cs="Lucida Sans Unicode"/>
          <w:color w:val="1A1A1A"/>
          <w:kern w:val="0"/>
          <w:sz w:val="24"/>
          <w:szCs w:val="24"/>
        </w:rPr>
        <w:t>client</w:t>
      </w:r>
      <w:r w:rsidRPr="0051001F">
        <w:rPr>
          <w:rFonts w:ascii="Lucida Sans Unicode" w:eastAsia="宋体" w:hAnsi="Lucida Sans Unicode" w:cs="Lucida Sans Unicode"/>
          <w:color w:val="1A1A1A"/>
          <w:kern w:val="0"/>
          <w:sz w:val="24"/>
          <w:szCs w:val="24"/>
        </w:rPr>
        <w:t>已经通知到了连接到新的</w:t>
      </w:r>
      <w:r w:rsidRPr="0051001F">
        <w:rPr>
          <w:rFonts w:ascii="Lucida Sans Unicode" w:eastAsia="宋体" w:hAnsi="Lucida Sans Unicode" w:cs="Lucida Sans Unicode"/>
          <w:color w:val="1A1A1A"/>
          <w:kern w:val="0"/>
          <w:sz w:val="24"/>
          <w:szCs w:val="24"/>
        </w:rPr>
        <w:t>master</w:t>
      </w:r>
      <w:r w:rsidRPr="0051001F">
        <w:rPr>
          <w:rFonts w:ascii="Lucida Sans Unicode" w:eastAsia="宋体" w:hAnsi="Lucida Sans Unicode" w:cs="Lucida Sans Unicode"/>
          <w:color w:val="1A1A1A"/>
          <w:kern w:val="0"/>
          <w:sz w:val="24"/>
          <w:szCs w:val="24"/>
        </w:rPr>
        <w:t>上去了，有的</w:t>
      </w:r>
      <w:r w:rsidRPr="0051001F">
        <w:rPr>
          <w:rFonts w:ascii="Lucida Sans Unicode" w:eastAsia="宋体" w:hAnsi="Lucida Sans Unicode" w:cs="Lucida Sans Unicode"/>
          <w:color w:val="1A1A1A"/>
          <w:kern w:val="0"/>
          <w:sz w:val="24"/>
          <w:szCs w:val="24"/>
        </w:rPr>
        <w:t>client</w:t>
      </w:r>
      <w:r w:rsidRPr="0051001F">
        <w:rPr>
          <w:rFonts w:ascii="Lucida Sans Unicode" w:eastAsia="宋体" w:hAnsi="Lucida Sans Unicode" w:cs="Lucida Sans Unicode"/>
          <w:color w:val="1A1A1A"/>
          <w:kern w:val="0"/>
          <w:sz w:val="24"/>
          <w:szCs w:val="24"/>
        </w:rPr>
        <w:t>仍然连接在老的</w:t>
      </w:r>
      <w:r w:rsidRPr="0051001F">
        <w:rPr>
          <w:rFonts w:ascii="Lucida Sans Unicode" w:eastAsia="宋体" w:hAnsi="Lucida Sans Unicode" w:cs="Lucida Sans Unicode"/>
          <w:color w:val="1A1A1A"/>
          <w:kern w:val="0"/>
          <w:sz w:val="24"/>
          <w:szCs w:val="24"/>
        </w:rPr>
        <w:t>master</w:t>
      </w:r>
      <w:r w:rsidRPr="0051001F">
        <w:rPr>
          <w:rFonts w:ascii="Lucida Sans Unicode" w:eastAsia="宋体" w:hAnsi="Lucida Sans Unicode" w:cs="Lucida Sans Unicode"/>
          <w:color w:val="1A1A1A"/>
          <w:kern w:val="0"/>
          <w:sz w:val="24"/>
          <w:szCs w:val="24"/>
        </w:rPr>
        <w:t>上如果同时有两个</w:t>
      </w:r>
      <w:r w:rsidRPr="0051001F">
        <w:rPr>
          <w:rFonts w:ascii="Lucida Sans Unicode" w:eastAsia="宋体" w:hAnsi="Lucida Sans Unicode" w:cs="Lucida Sans Unicode"/>
          <w:color w:val="1A1A1A"/>
          <w:kern w:val="0"/>
          <w:sz w:val="24"/>
          <w:szCs w:val="24"/>
        </w:rPr>
        <w:t>client</w:t>
      </w:r>
      <w:r w:rsidRPr="0051001F">
        <w:rPr>
          <w:rFonts w:ascii="Lucida Sans Unicode" w:eastAsia="宋体" w:hAnsi="Lucida Sans Unicode" w:cs="Lucida Sans Unicode"/>
          <w:color w:val="1A1A1A"/>
          <w:kern w:val="0"/>
          <w:sz w:val="24"/>
          <w:szCs w:val="24"/>
        </w:rPr>
        <w:t>需要对</w:t>
      </w:r>
      <w:r w:rsidRPr="0051001F">
        <w:rPr>
          <w:rFonts w:ascii="Lucida Sans Unicode" w:eastAsia="宋体" w:hAnsi="Lucida Sans Unicode" w:cs="Lucida Sans Unicode"/>
          <w:color w:val="1A1A1A"/>
          <w:kern w:val="0"/>
          <w:sz w:val="24"/>
          <w:szCs w:val="24"/>
        </w:rPr>
        <w:t>master</w:t>
      </w:r>
      <w:r w:rsidRPr="0051001F">
        <w:rPr>
          <w:rFonts w:ascii="Lucida Sans Unicode" w:eastAsia="宋体" w:hAnsi="Lucida Sans Unicode" w:cs="Lucida Sans Unicode"/>
          <w:color w:val="1A1A1A"/>
          <w:kern w:val="0"/>
          <w:sz w:val="24"/>
          <w:szCs w:val="24"/>
        </w:rPr>
        <w:t>的同一个数据更新并且刚好这两个</w:t>
      </w:r>
      <w:r w:rsidRPr="0051001F">
        <w:rPr>
          <w:rFonts w:ascii="Lucida Sans Unicode" w:eastAsia="宋体" w:hAnsi="Lucida Sans Unicode" w:cs="Lucida Sans Unicode"/>
          <w:color w:val="1A1A1A"/>
          <w:kern w:val="0"/>
          <w:sz w:val="24"/>
          <w:szCs w:val="24"/>
        </w:rPr>
        <w:t>client</w:t>
      </w:r>
      <w:r w:rsidRPr="0051001F">
        <w:rPr>
          <w:rFonts w:ascii="Lucida Sans Unicode" w:eastAsia="宋体" w:hAnsi="Lucida Sans Unicode" w:cs="Lucida Sans Unicode"/>
          <w:color w:val="1A1A1A"/>
          <w:kern w:val="0"/>
          <w:sz w:val="24"/>
          <w:szCs w:val="24"/>
        </w:rPr>
        <w:t>此刻分别连接在新老的</w:t>
      </w:r>
      <w:r w:rsidRPr="0051001F">
        <w:rPr>
          <w:rFonts w:ascii="Lucida Sans Unicode" w:eastAsia="宋体" w:hAnsi="Lucida Sans Unicode" w:cs="Lucida Sans Unicode"/>
          <w:color w:val="1A1A1A"/>
          <w:kern w:val="0"/>
          <w:sz w:val="24"/>
          <w:szCs w:val="24"/>
        </w:rPr>
        <w:t>master</w:t>
      </w:r>
      <w:r w:rsidRPr="0051001F">
        <w:rPr>
          <w:rFonts w:ascii="Lucida Sans Unicode" w:eastAsia="宋体" w:hAnsi="Lucida Sans Unicode" w:cs="Lucida Sans Unicode"/>
          <w:color w:val="1A1A1A"/>
          <w:kern w:val="0"/>
          <w:sz w:val="24"/>
          <w:szCs w:val="24"/>
        </w:rPr>
        <w:t>上，就会出现很严重问题。</w:t>
      </w:r>
    </w:p>
    <w:p w:rsidR="0051001F" w:rsidRPr="0051001F" w:rsidRDefault="0051001F" w:rsidP="0051001F">
      <w:pPr>
        <w:widowControl/>
        <w:shd w:val="clear" w:color="auto" w:fill="FFFFFF"/>
        <w:spacing w:before="150" w:after="420"/>
        <w:jc w:val="left"/>
        <w:rPr>
          <w:rFonts w:ascii="Lucida Sans Unicode" w:eastAsia="宋体" w:hAnsi="Lucida Sans Unicode" w:cs="Lucida Sans Unicode"/>
          <w:color w:val="1A1A1A"/>
          <w:kern w:val="0"/>
          <w:sz w:val="24"/>
          <w:szCs w:val="24"/>
        </w:rPr>
      </w:pPr>
    </w:p>
    <w:p w:rsidR="0051001F" w:rsidRPr="0051001F" w:rsidRDefault="0051001F" w:rsidP="0051001F">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51001F">
        <w:rPr>
          <w:rFonts w:ascii="Lucida Sans Unicode" w:eastAsia="宋体" w:hAnsi="Lucida Sans Unicode" w:cs="Lucida Sans Unicode" w:hint="eastAsia"/>
          <w:color w:val="1A1A1A"/>
          <w:kern w:val="0"/>
          <w:sz w:val="24"/>
          <w:szCs w:val="24"/>
        </w:rPr>
        <w:t>是什么原因导致这样情况的出现呢？</w:t>
      </w:r>
      <w:r w:rsidRPr="0051001F">
        <w:rPr>
          <w:rFonts w:ascii="Lucida Sans Unicode" w:eastAsia="宋体" w:hAnsi="Lucida Sans Unicode" w:cs="Lucida Sans Unicode"/>
          <w:color w:val="1A1A1A"/>
          <w:kern w:val="0"/>
          <w:sz w:val="24"/>
          <w:szCs w:val="24"/>
        </w:rPr>
        <w:t xml:space="preserve"> </w:t>
      </w:r>
    </w:p>
    <w:p w:rsidR="0051001F" w:rsidRPr="0051001F" w:rsidRDefault="0051001F" w:rsidP="0051001F">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51001F">
        <w:rPr>
          <w:rFonts w:ascii="Lucida Sans Unicode" w:eastAsia="宋体" w:hAnsi="Lucida Sans Unicode" w:cs="Lucida Sans Unicode" w:hint="eastAsia"/>
          <w:color w:val="1A1A1A"/>
          <w:kern w:val="0"/>
          <w:sz w:val="24"/>
          <w:szCs w:val="24"/>
        </w:rPr>
        <w:t>主要原因是</w:t>
      </w:r>
      <w:r w:rsidRPr="0051001F">
        <w:rPr>
          <w:rFonts w:ascii="Lucida Sans Unicode" w:eastAsia="宋体" w:hAnsi="Lucida Sans Unicode" w:cs="Lucida Sans Unicode"/>
          <w:color w:val="1A1A1A"/>
          <w:kern w:val="0"/>
          <w:sz w:val="24"/>
          <w:szCs w:val="24"/>
        </w:rPr>
        <w:t>Zookeeper</w:t>
      </w:r>
      <w:r w:rsidRPr="0051001F">
        <w:rPr>
          <w:rFonts w:ascii="Lucida Sans Unicode" w:eastAsia="宋体" w:hAnsi="Lucida Sans Unicode" w:cs="Lucida Sans Unicode"/>
          <w:color w:val="1A1A1A"/>
          <w:kern w:val="0"/>
          <w:sz w:val="24"/>
          <w:szCs w:val="24"/>
        </w:rPr>
        <w:t>集群和</w:t>
      </w:r>
      <w:r w:rsidRPr="0051001F">
        <w:rPr>
          <w:rFonts w:ascii="Lucida Sans Unicode" w:eastAsia="宋体" w:hAnsi="Lucida Sans Unicode" w:cs="Lucida Sans Unicode"/>
          <w:color w:val="1A1A1A"/>
          <w:kern w:val="0"/>
          <w:sz w:val="24"/>
          <w:szCs w:val="24"/>
        </w:rPr>
        <w:t>Zookeeper client</w:t>
      </w:r>
      <w:r w:rsidRPr="0051001F">
        <w:rPr>
          <w:rFonts w:ascii="Lucida Sans Unicode" w:eastAsia="宋体" w:hAnsi="Lucida Sans Unicode" w:cs="Lucida Sans Unicode"/>
          <w:color w:val="1A1A1A"/>
          <w:kern w:val="0"/>
          <w:sz w:val="24"/>
          <w:szCs w:val="24"/>
        </w:rPr>
        <w:t>判断超时并不能做到完全同步，也就是说可能一前一后，如果是集群先于</w:t>
      </w:r>
      <w:r w:rsidRPr="0051001F">
        <w:rPr>
          <w:rFonts w:ascii="Lucida Sans Unicode" w:eastAsia="宋体" w:hAnsi="Lucida Sans Unicode" w:cs="Lucida Sans Unicode"/>
          <w:color w:val="1A1A1A"/>
          <w:kern w:val="0"/>
          <w:sz w:val="24"/>
          <w:szCs w:val="24"/>
        </w:rPr>
        <w:t>client</w:t>
      </w:r>
      <w:r w:rsidRPr="0051001F">
        <w:rPr>
          <w:rFonts w:ascii="Lucida Sans Unicode" w:eastAsia="宋体" w:hAnsi="Lucida Sans Unicode" w:cs="Lucida Sans Unicode"/>
          <w:color w:val="1A1A1A"/>
          <w:kern w:val="0"/>
          <w:sz w:val="24"/>
          <w:szCs w:val="24"/>
        </w:rPr>
        <w:t>发现那就会出现上面的情况。同时，在发现并切换后通知各个客户端也有先后快慢。一般出现这种情况的几率很小，需要</w:t>
      </w:r>
      <w:r w:rsidRPr="0051001F">
        <w:rPr>
          <w:rFonts w:ascii="Lucida Sans Unicode" w:eastAsia="宋体" w:hAnsi="Lucida Sans Unicode" w:cs="Lucida Sans Unicode"/>
          <w:color w:val="1A1A1A"/>
          <w:kern w:val="0"/>
          <w:sz w:val="24"/>
          <w:szCs w:val="24"/>
        </w:rPr>
        <w:t>master</w:t>
      </w:r>
      <w:r w:rsidRPr="0051001F">
        <w:rPr>
          <w:rFonts w:ascii="Lucida Sans Unicode" w:eastAsia="宋体" w:hAnsi="Lucida Sans Unicode" w:cs="Lucida Sans Unicode"/>
          <w:color w:val="1A1A1A"/>
          <w:kern w:val="0"/>
          <w:sz w:val="24"/>
          <w:szCs w:val="24"/>
        </w:rPr>
        <w:t>与</w:t>
      </w:r>
      <w:r w:rsidRPr="0051001F">
        <w:rPr>
          <w:rFonts w:ascii="Lucida Sans Unicode" w:eastAsia="宋体" w:hAnsi="Lucida Sans Unicode" w:cs="Lucida Sans Unicode"/>
          <w:color w:val="1A1A1A"/>
          <w:kern w:val="0"/>
          <w:sz w:val="24"/>
          <w:szCs w:val="24"/>
        </w:rPr>
        <w:t>Zookeeper</w:t>
      </w:r>
      <w:r w:rsidRPr="0051001F">
        <w:rPr>
          <w:rFonts w:ascii="Lucida Sans Unicode" w:eastAsia="宋体" w:hAnsi="Lucida Sans Unicode" w:cs="Lucida Sans Unicode"/>
          <w:color w:val="1A1A1A"/>
          <w:kern w:val="0"/>
          <w:sz w:val="24"/>
          <w:szCs w:val="24"/>
        </w:rPr>
        <w:t>集群网络断开但是与其他集群角色之间的网络没有问题，还要满足上面那些情况，但是一旦出现就会引起很严重的后果，数据不一致。</w:t>
      </w:r>
    </w:p>
    <w:p w:rsidR="0051001F" w:rsidRPr="0051001F" w:rsidRDefault="0051001F" w:rsidP="0051001F">
      <w:pPr>
        <w:widowControl/>
        <w:shd w:val="clear" w:color="auto" w:fill="FFFFFF"/>
        <w:spacing w:before="150" w:after="420"/>
        <w:jc w:val="left"/>
        <w:rPr>
          <w:rFonts w:ascii="Lucida Sans Unicode" w:eastAsia="宋体" w:hAnsi="Lucida Sans Unicode" w:cs="Lucida Sans Unicode"/>
          <w:color w:val="1A1A1A"/>
          <w:kern w:val="0"/>
          <w:sz w:val="24"/>
          <w:szCs w:val="24"/>
        </w:rPr>
      </w:pPr>
    </w:p>
    <w:p w:rsidR="0051001F" w:rsidRPr="0051001F" w:rsidRDefault="0051001F" w:rsidP="0051001F">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51001F">
        <w:rPr>
          <w:rFonts w:ascii="Lucida Sans Unicode" w:eastAsia="宋体" w:hAnsi="Lucida Sans Unicode" w:cs="Lucida Sans Unicode" w:hint="eastAsia"/>
          <w:color w:val="1A1A1A"/>
          <w:kern w:val="0"/>
          <w:sz w:val="24"/>
          <w:szCs w:val="24"/>
        </w:rPr>
        <w:t>如何避免？</w:t>
      </w:r>
      <w:r w:rsidRPr="0051001F">
        <w:rPr>
          <w:rFonts w:ascii="Lucida Sans Unicode" w:eastAsia="宋体" w:hAnsi="Lucida Sans Unicode" w:cs="Lucida Sans Unicode"/>
          <w:color w:val="1A1A1A"/>
          <w:kern w:val="0"/>
          <w:sz w:val="24"/>
          <w:szCs w:val="24"/>
        </w:rPr>
        <w:t xml:space="preserve"> </w:t>
      </w:r>
    </w:p>
    <w:p w:rsidR="0051001F" w:rsidRDefault="0051001F" w:rsidP="0051001F">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51001F">
        <w:rPr>
          <w:rFonts w:ascii="Lucida Sans Unicode" w:eastAsia="宋体" w:hAnsi="Lucida Sans Unicode" w:cs="Lucida Sans Unicode" w:hint="eastAsia"/>
          <w:color w:val="1A1A1A"/>
          <w:kern w:val="0"/>
          <w:sz w:val="24"/>
          <w:szCs w:val="24"/>
        </w:rPr>
        <w:t>在</w:t>
      </w:r>
      <w:r w:rsidRPr="0051001F">
        <w:rPr>
          <w:rFonts w:ascii="Lucida Sans Unicode" w:eastAsia="宋体" w:hAnsi="Lucida Sans Unicode" w:cs="Lucida Sans Unicode"/>
          <w:color w:val="1A1A1A"/>
          <w:kern w:val="0"/>
          <w:sz w:val="24"/>
          <w:szCs w:val="24"/>
        </w:rPr>
        <w:t>slaver</w:t>
      </w:r>
      <w:r w:rsidRPr="0051001F">
        <w:rPr>
          <w:rFonts w:ascii="Lucida Sans Unicode" w:eastAsia="宋体" w:hAnsi="Lucida Sans Unicode" w:cs="Lucida Sans Unicode"/>
          <w:color w:val="1A1A1A"/>
          <w:kern w:val="0"/>
          <w:sz w:val="24"/>
          <w:szCs w:val="24"/>
        </w:rPr>
        <w:t>切换的时候不在检查到老的</w:t>
      </w:r>
      <w:r w:rsidRPr="0051001F">
        <w:rPr>
          <w:rFonts w:ascii="Lucida Sans Unicode" w:eastAsia="宋体" w:hAnsi="Lucida Sans Unicode" w:cs="Lucida Sans Unicode"/>
          <w:color w:val="1A1A1A"/>
          <w:kern w:val="0"/>
          <w:sz w:val="24"/>
          <w:szCs w:val="24"/>
        </w:rPr>
        <w:t>master</w:t>
      </w:r>
      <w:r w:rsidRPr="0051001F">
        <w:rPr>
          <w:rFonts w:ascii="Lucida Sans Unicode" w:eastAsia="宋体" w:hAnsi="Lucida Sans Unicode" w:cs="Lucida Sans Unicode"/>
          <w:color w:val="1A1A1A"/>
          <w:kern w:val="0"/>
          <w:sz w:val="24"/>
          <w:szCs w:val="24"/>
        </w:rPr>
        <w:t>出现问题后马上切换，而是在休眠一段足够的时间，确保老的</w:t>
      </w:r>
      <w:r w:rsidRPr="0051001F">
        <w:rPr>
          <w:rFonts w:ascii="Lucida Sans Unicode" w:eastAsia="宋体" w:hAnsi="Lucida Sans Unicode" w:cs="Lucida Sans Unicode"/>
          <w:color w:val="1A1A1A"/>
          <w:kern w:val="0"/>
          <w:sz w:val="24"/>
          <w:szCs w:val="24"/>
        </w:rPr>
        <w:t>master</w:t>
      </w:r>
      <w:r w:rsidRPr="0051001F">
        <w:rPr>
          <w:rFonts w:ascii="Lucida Sans Unicode" w:eastAsia="宋体" w:hAnsi="Lucida Sans Unicode" w:cs="Lucida Sans Unicode"/>
          <w:color w:val="1A1A1A"/>
          <w:kern w:val="0"/>
          <w:sz w:val="24"/>
          <w:szCs w:val="24"/>
        </w:rPr>
        <w:t>已经获知变更并且做了相关的</w:t>
      </w:r>
      <w:r w:rsidRPr="0051001F">
        <w:rPr>
          <w:rFonts w:ascii="Lucida Sans Unicode" w:eastAsia="宋体" w:hAnsi="Lucida Sans Unicode" w:cs="Lucida Sans Unicode"/>
          <w:color w:val="1A1A1A"/>
          <w:kern w:val="0"/>
          <w:sz w:val="24"/>
          <w:szCs w:val="24"/>
        </w:rPr>
        <w:t>shutdown</w:t>
      </w:r>
      <w:r w:rsidRPr="0051001F">
        <w:rPr>
          <w:rFonts w:ascii="Lucida Sans Unicode" w:eastAsia="宋体" w:hAnsi="Lucida Sans Unicode" w:cs="Lucida Sans Unicode"/>
          <w:color w:val="1A1A1A"/>
          <w:kern w:val="0"/>
          <w:sz w:val="24"/>
          <w:szCs w:val="24"/>
        </w:rPr>
        <w:t>清理工作了然后再注册成为</w:t>
      </w:r>
      <w:r w:rsidRPr="0051001F">
        <w:rPr>
          <w:rFonts w:ascii="Lucida Sans Unicode" w:eastAsia="宋体" w:hAnsi="Lucida Sans Unicode" w:cs="Lucida Sans Unicode"/>
          <w:color w:val="1A1A1A"/>
          <w:kern w:val="0"/>
          <w:sz w:val="24"/>
          <w:szCs w:val="24"/>
        </w:rPr>
        <w:t>master</w:t>
      </w:r>
      <w:r w:rsidRPr="0051001F">
        <w:rPr>
          <w:rFonts w:ascii="Lucida Sans Unicode" w:eastAsia="宋体" w:hAnsi="Lucida Sans Unicode" w:cs="Lucida Sans Unicode"/>
          <w:color w:val="1A1A1A"/>
          <w:kern w:val="0"/>
          <w:sz w:val="24"/>
          <w:szCs w:val="24"/>
        </w:rPr>
        <w:t>就能避免这类问题了，这个休眠时间一般定义为与</w:t>
      </w:r>
      <w:r w:rsidRPr="0051001F">
        <w:rPr>
          <w:rFonts w:ascii="Lucida Sans Unicode" w:eastAsia="宋体" w:hAnsi="Lucida Sans Unicode" w:cs="Lucida Sans Unicode"/>
          <w:color w:val="1A1A1A"/>
          <w:kern w:val="0"/>
          <w:sz w:val="24"/>
          <w:szCs w:val="24"/>
        </w:rPr>
        <w:t>Zookeeper</w:t>
      </w:r>
      <w:r w:rsidRPr="0051001F">
        <w:rPr>
          <w:rFonts w:ascii="Lucida Sans Unicode" w:eastAsia="宋体" w:hAnsi="Lucida Sans Unicode" w:cs="Lucida Sans Unicode"/>
          <w:color w:val="1A1A1A"/>
          <w:kern w:val="0"/>
          <w:sz w:val="24"/>
          <w:szCs w:val="24"/>
        </w:rPr>
        <w:t>定义的超时时间就够了，但是这段时间内系统不可用了。</w:t>
      </w:r>
    </w:p>
    <w:p w:rsidR="0051001F" w:rsidRPr="0051001F" w:rsidRDefault="0051001F" w:rsidP="0051001F">
      <w:pPr>
        <w:pStyle w:val="3"/>
      </w:pPr>
      <w:r w:rsidRPr="0051001F">
        <w:t>机器中为什么会有 Leader？</w:t>
      </w:r>
    </w:p>
    <w:p w:rsidR="0051001F" w:rsidRPr="00C61625" w:rsidRDefault="0051001F" w:rsidP="00C61625">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51001F">
        <w:rPr>
          <w:rFonts w:ascii="Lucida Sans Unicode" w:eastAsia="宋体" w:hAnsi="Lucida Sans Unicode" w:cs="Lucida Sans Unicode"/>
          <w:color w:val="1A1A1A"/>
          <w:kern w:val="0"/>
          <w:sz w:val="24"/>
          <w:szCs w:val="24"/>
        </w:rPr>
        <w:t>在分布式环境中，有些业务逻辑只需要集群中的某一台机器进行执行，其他的机器可以共享这个结果，这样可以大大减少重复计算，提高性能，于是就需要进行</w:t>
      </w:r>
      <w:r w:rsidRPr="0051001F">
        <w:rPr>
          <w:rFonts w:ascii="Lucida Sans Unicode" w:eastAsia="宋体" w:hAnsi="Lucida Sans Unicode" w:cs="Lucida Sans Unicode"/>
          <w:color w:val="1A1A1A"/>
          <w:kern w:val="0"/>
          <w:sz w:val="24"/>
          <w:szCs w:val="24"/>
        </w:rPr>
        <w:t xml:space="preserve"> Leader </w:t>
      </w:r>
      <w:r w:rsidRPr="0051001F">
        <w:rPr>
          <w:rFonts w:ascii="Lucida Sans Unicode" w:eastAsia="宋体" w:hAnsi="Lucida Sans Unicode" w:cs="Lucida Sans Unicode"/>
          <w:color w:val="1A1A1A"/>
          <w:kern w:val="0"/>
          <w:sz w:val="24"/>
          <w:szCs w:val="24"/>
        </w:rPr>
        <w:t>选举。</w:t>
      </w:r>
    </w:p>
    <w:p w:rsidR="00C61625" w:rsidRDefault="00C61625" w:rsidP="00C61625">
      <w:pPr>
        <w:pStyle w:val="2"/>
      </w:pPr>
      <w:r>
        <w:t>16.Zookeeper 的同步流程？</w:t>
      </w:r>
    </w:p>
    <w:p w:rsidR="00C61625" w:rsidRDefault="00C61625" w:rsidP="00C6162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选完</w:t>
      </w:r>
      <w:r>
        <w:rPr>
          <w:rFonts w:ascii="Lucida Sans Unicode" w:hAnsi="Lucida Sans Unicode" w:cs="Lucida Sans Unicode"/>
          <w:color w:val="1A1A1A"/>
        </w:rPr>
        <w:t xml:space="preserve"> Leader </w:t>
      </w:r>
      <w:r>
        <w:rPr>
          <w:rFonts w:ascii="Lucida Sans Unicode" w:hAnsi="Lucida Sans Unicode" w:cs="Lucida Sans Unicode"/>
          <w:color w:val="1A1A1A"/>
        </w:rPr>
        <w:t>以后，</w:t>
      </w:r>
      <w:r>
        <w:rPr>
          <w:rFonts w:ascii="Lucida Sans Unicode" w:hAnsi="Lucida Sans Unicode" w:cs="Lucida Sans Unicode"/>
          <w:color w:val="1A1A1A"/>
        </w:rPr>
        <w:t xml:space="preserve">Zookeeper </w:t>
      </w:r>
      <w:r>
        <w:rPr>
          <w:rFonts w:ascii="Lucida Sans Unicode" w:hAnsi="Lucida Sans Unicode" w:cs="Lucida Sans Unicode"/>
          <w:color w:val="1A1A1A"/>
        </w:rPr>
        <w:t>就进入状态同步过程。</w:t>
      </w:r>
    </w:p>
    <w:p w:rsidR="00C61625" w:rsidRDefault="00C61625" w:rsidP="00FA61C5">
      <w:pPr>
        <w:widowControl/>
        <w:numPr>
          <w:ilvl w:val="0"/>
          <w:numId w:val="47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1</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Leader </w:t>
      </w:r>
      <w:r>
        <w:rPr>
          <w:rFonts w:ascii="Lucida Sans Unicode" w:hAnsi="Lucida Sans Unicode" w:cs="Lucida Sans Unicode"/>
          <w:color w:val="1A1A1A"/>
          <w:szCs w:val="21"/>
        </w:rPr>
        <w:t>等待</w:t>
      </w:r>
      <w:r>
        <w:rPr>
          <w:rFonts w:ascii="Lucida Sans Unicode" w:hAnsi="Lucida Sans Unicode" w:cs="Lucida Sans Unicode"/>
          <w:color w:val="1A1A1A"/>
          <w:szCs w:val="21"/>
        </w:rPr>
        <w:t xml:space="preserve"> Server </w:t>
      </w:r>
      <w:r>
        <w:rPr>
          <w:rFonts w:ascii="Lucida Sans Unicode" w:hAnsi="Lucida Sans Unicode" w:cs="Lucida Sans Unicode"/>
          <w:color w:val="1A1A1A"/>
          <w:szCs w:val="21"/>
        </w:rPr>
        <w:t>连接。</w:t>
      </w:r>
    </w:p>
    <w:p w:rsidR="00C61625" w:rsidRDefault="00C61625" w:rsidP="00FA61C5">
      <w:pPr>
        <w:widowControl/>
        <w:numPr>
          <w:ilvl w:val="0"/>
          <w:numId w:val="47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2</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Follower </w:t>
      </w:r>
      <w:r>
        <w:rPr>
          <w:rFonts w:ascii="Lucida Sans Unicode" w:hAnsi="Lucida Sans Unicode" w:cs="Lucida Sans Unicode"/>
          <w:color w:val="1A1A1A"/>
          <w:szCs w:val="21"/>
        </w:rPr>
        <w:t>连接</w:t>
      </w:r>
      <w:r>
        <w:rPr>
          <w:rFonts w:ascii="Lucida Sans Unicode" w:hAnsi="Lucida Sans Unicode" w:cs="Lucida Sans Unicode"/>
          <w:color w:val="1A1A1A"/>
          <w:szCs w:val="21"/>
        </w:rPr>
        <w:t xml:space="preserve"> Leader </w:t>
      </w:r>
      <w:r>
        <w:rPr>
          <w:rFonts w:ascii="Lucida Sans Unicode" w:hAnsi="Lucida Sans Unicode" w:cs="Lucida Sans Unicode"/>
          <w:color w:val="1A1A1A"/>
          <w:szCs w:val="21"/>
        </w:rPr>
        <w:t>，将最大的</w:t>
      </w:r>
      <w:r>
        <w:rPr>
          <w:rFonts w:ascii="Lucida Sans Unicode" w:hAnsi="Lucida Sans Unicode" w:cs="Lucida Sans Unicode"/>
          <w:color w:val="1A1A1A"/>
          <w:szCs w:val="21"/>
        </w:rPr>
        <w:t xml:space="preserve"> zxid </w:t>
      </w:r>
      <w:r>
        <w:rPr>
          <w:rFonts w:ascii="Lucida Sans Unicode" w:hAnsi="Lucida Sans Unicode" w:cs="Lucida Sans Unicode"/>
          <w:color w:val="1A1A1A"/>
          <w:szCs w:val="21"/>
        </w:rPr>
        <w:t>发送给</w:t>
      </w:r>
      <w:r>
        <w:rPr>
          <w:rFonts w:ascii="Lucida Sans Unicode" w:hAnsi="Lucida Sans Unicode" w:cs="Lucida Sans Unicode"/>
          <w:color w:val="1A1A1A"/>
          <w:szCs w:val="21"/>
        </w:rPr>
        <w:t xml:space="preserve"> Leader </w:t>
      </w:r>
      <w:r>
        <w:rPr>
          <w:rFonts w:ascii="Lucida Sans Unicode" w:hAnsi="Lucida Sans Unicode" w:cs="Lucida Sans Unicode"/>
          <w:color w:val="1A1A1A"/>
          <w:szCs w:val="21"/>
        </w:rPr>
        <w:t>。</w:t>
      </w:r>
    </w:p>
    <w:p w:rsidR="00C61625" w:rsidRDefault="00C61625" w:rsidP="00FA61C5">
      <w:pPr>
        <w:widowControl/>
        <w:numPr>
          <w:ilvl w:val="0"/>
          <w:numId w:val="47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3</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Leader </w:t>
      </w:r>
      <w:r>
        <w:rPr>
          <w:rFonts w:ascii="Lucida Sans Unicode" w:hAnsi="Lucida Sans Unicode" w:cs="Lucida Sans Unicode"/>
          <w:color w:val="1A1A1A"/>
          <w:szCs w:val="21"/>
        </w:rPr>
        <w:t>根据</w:t>
      </w:r>
      <w:r>
        <w:rPr>
          <w:rFonts w:ascii="Lucida Sans Unicode" w:hAnsi="Lucida Sans Unicode" w:cs="Lucida Sans Unicode"/>
          <w:color w:val="1A1A1A"/>
          <w:szCs w:val="21"/>
        </w:rPr>
        <w:t xml:space="preserve"> Follower </w:t>
      </w:r>
      <w:r>
        <w:rPr>
          <w:rFonts w:ascii="Lucida Sans Unicode" w:hAnsi="Lucida Sans Unicode" w:cs="Lucida Sans Unicode"/>
          <w:color w:val="1A1A1A"/>
          <w:szCs w:val="21"/>
        </w:rPr>
        <w:t>的</w:t>
      </w:r>
      <w:r>
        <w:rPr>
          <w:rFonts w:ascii="Lucida Sans Unicode" w:hAnsi="Lucida Sans Unicode" w:cs="Lucida Sans Unicode"/>
          <w:color w:val="1A1A1A"/>
          <w:szCs w:val="21"/>
        </w:rPr>
        <w:t xml:space="preserve"> zxid </w:t>
      </w:r>
      <w:r>
        <w:rPr>
          <w:rFonts w:ascii="Lucida Sans Unicode" w:hAnsi="Lucida Sans Unicode" w:cs="Lucida Sans Unicode"/>
          <w:color w:val="1A1A1A"/>
          <w:szCs w:val="21"/>
        </w:rPr>
        <w:t>确定同步点。</w:t>
      </w:r>
    </w:p>
    <w:p w:rsidR="00C61625" w:rsidRDefault="00C61625" w:rsidP="00FA61C5">
      <w:pPr>
        <w:widowControl/>
        <w:numPr>
          <w:ilvl w:val="0"/>
          <w:numId w:val="47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4</w:t>
      </w:r>
      <w:r>
        <w:rPr>
          <w:rFonts w:ascii="Lucida Sans Unicode" w:hAnsi="Lucida Sans Unicode" w:cs="Lucida Sans Unicode"/>
          <w:color w:val="1A1A1A"/>
          <w:szCs w:val="21"/>
        </w:rPr>
        <w:t>、完成同步后通知</w:t>
      </w:r>
      <w:r>
        <w:rPr>
          <w:rFonts w:ascii="Lucida Sans Unicode" w:hAnsi="Lucida Sans Unicode" w:cs="Lucida Sans Unicode"/>
          <w:color w:val="1A1A1A"/>
          <w:szCs w:val="21"/>
        </w:rPr>
        <w:t xml:space="preserve"> Follower </w:t>
      </w:r>
      <w:r>
        <w:rPr>
          <w:rFonts w:ascii="Lucida Sans Unicode" w:hAnsi="Lucida Sans Unicode" w:cs="Lucida Sans Unicode"/>
          <w:color w:val="1A1A1A"/>
          <w:szCs w:val="21"/>
        </w:rPr>
        <w:t>已经成为</w:t>
      </w:r>
      <w:r>
        <w:rPr>
          <w:rFonts w:ascii="Lucida Sans Unicode" w:hAnsi="Lucida Sans Unicode" w:cs="Lucida Sans Unicode"/>
          <w:color w:val="1A1A1A"/>
          <w:szCs w:val="21"/>
        </w:rPr>
        <w:t xml:space="preserve"> update </w:t>
      </w:r>
      <w:r>
        <w:rPr>
          <w:rFonts w:ascii="Lucida Sans Unicode" w:hAnsi="Lucida Sans Unicode" w:cs="Lucida Sans Unicode"/>
          <w:color w:val="1A1A1A"/>
          <w:szCs w:val="21"/>
        </w:rPr>
        <w:t>状态。</w:t>
      </w:r>
    </w:p>
    <w:p w:rsidR="00C61625" w:rsidRDefault="00C61625" w:rsidP="00FA61C5">
      <w:pPr>
        <w:widowControl/>
        <w:numPr>
          <w:ilvl w:val="0"/>
          <w:numId w:val="47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5</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Follower </w:t>
      </w:r>
      <w:r>
        <w:rPr>
          <w:rFonts w:ascii="Lucida Sans Unicode" w:hAnsi="Lucida Sans Unicode" w:cs="Lucida Sans Unicode"/>
          <w:color w:val="1A1A1A"/>
          <w:szCs w:val="21"/>
        </w:rPr>
        <w:t>收到</w:t>
      </w:r>
      <w:r>
        <w:rPr>
          <w:rFonts w:ascii="Lucida Sans Unicode" w:hAnsi="Lucida Sans Unicode" w:cs="Lucida Sans Unicode"/>
          <w:color w:val="1A1A1A"/>
          <w:szCs w:val="21"/>
        </w:rPr>
        <w:t xml:space="preserve"> update </w:t>
      </w:r>
      <w:r>
        <w:rPr>
          <w:rFonts w:ascii="Lucida Sans Unicode" w:hAnsi="Lucida Sans Unicode" w:cs="Lucida Sans Unicode"/>
          <w:color w:val="1A1A1A"/>
          <w:szCs w:val="21"/>
        </w:rPr>
        <w:t>消息后，又可以重新接受</w:t>
      </w:r>
      <w:r>
        <w:rPr>
          <w:rFonts w:ascii="Lucida Sans Unicode" w:hAnsi="Lucida Sans Unicode" w:cs="Lucida Sans Unicode"/>
          <w:color w:val="1A1A1A"/>
          <w:szCs w:val="21"/>
        </w:rPr>
        <w:t xml:space="preserve"> Client </w:t>
      </w:r>
      <w:r>
        <w:rPr>
          <w:rFonts w:ascii="Lucida Sans Unicode" w:hAnsi="Lucida Sans Unicode" w:cs="Lucida Sans Unicode"/>
          <w:color w:val="1A1A1A"/>
          <w:szCs w:val="21"/>
        </w:rPr>
        <w:t>的请求进行服务了。</w:t>
      </w:r>
    </w:p>
    <w:p w:rsidR="00C61625" w:rsidRDefault="00C61625" w:rsidP="00C6162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当然，同步流程并不是像上述描述的这么简单，具体的，还是得看看</w:t>
      </w:r>
      <w:r>
        <w:rPr>
          <w:rFonts w:ascii="Lucida Sans Unicode" w:hAnsi="Lucida Sans Unicode" w:cs="Lucida Sans Unicode"/>
          <w:color w:val="1A1A1A"/>
        </w:rPr>
        <w:t> </w:t>
      </w:r>
      <w:hyperlink r:id="rId394"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Zookeeper Leader </w:t>
        </w:r>
        <w:r>
          <w:rPr>
            <w:rStyle w:val="a5"/>
            <w:rFonts w:ascii="Lucida Sans Unicode" w:hAnsi="Lucida Sans Unicode" w:cs="Lucida Sans Unicode"/>
            <w:color w:val="0088CC"/>
          </w:rPr>
          <w:t>和</w:t>
        </w:r>
        <w:r>
          <w:rPr>
            <w:rStyle w:val="a5"/>
            <w:rFonts w:ascii="Lucida Sans Unicode" w:hAnsi="Lucida Sans Unicode" w:cs="Lucida Sans Unicode"/>
            <w:color w:val="0088CC"/>
          </w:rPr>
          <w:t xml:space="preserve"> Learner </w:t>
        </w:r>
        <w:r>
          <w:rPr>
            <w:rStyle w:val="a5"/>
            <w:rFonts w:ascii="Lucida Sans Unicode" w:hAnsi="Lucida Sans Unicode" w:cs="Lucida Sans Unicode"/>
            <w:color w:val="0088CC"/>
          </w:rPr>
          <w:t>的数据同步》</w:t>
        </w:r>
      </w:hyperlink>
      <w:r>
        <w:rPr>
          <w:rFonts w:ascii="Lucida Sans Unicode" w:hAnsi="Lucida Sans Unicode" w:cs="Lucida Sans Unicode"/>
          <w:color w:val="1A1A1A"/>
        </w:rPr>
        <w:t> </w:t>
      </w:r>
      <w:r>
        <w:rPr>
          <w:rFonts w:ascii="Lucida Sans Unicode" w:hAnsi="Lucida Sans Unicode" w:cs="Lucida Sans Unicode"/>
          <w:color w:val="1A1A1A"/>
        </w:rPr>
        <w:t>。</w:t>
      </w:r>
    </w:p>
    <w:p w:rsidR="00C61625" w:rsidRPr="00C61625" w:rsidRDefault="00C61625" w:rsidP="00C61625"/>
    <w:p w:rsidR="006171D4" w:rsidRPr="0011160D" w:rsidRDefault="006171D4" w:rsidP="006171D4">
      <w:pPr>
        <w:widowControl/>
        <w:shd w:val="clear" w:color="auto" w:fill="FFFFFF"/>
        <w:jc w:val="left"/>
        <w:rPr>
          <w:rFonts w:ascii="宋体" w:eastAsia="宋体" w:hAnsi="宋体" w:cs="宋体"/>
          <w:kern w:val="0"/>
          <w:szCs w:val="21"/>
        </w:rPr>
      </w:pPr>
      <w:r w:rsidRPr="0011160D">
        <w:rPr>
          <w:rFonts w:ascii="Verdana" w:eastAsia="宋体" w:hAnsi="Verdana" w:cs="宋体"/>
          <w:color w:val="333333"/>
          <w:kern w:val="0"/>
          <w:szCs w:val="21"/>
          <w:shd w:val="clear" w:color="auto" w:fill="FFFFFF"/>
        </w:rPr>
        <w:t>整个集群完成</w:t>
      </w:r>
      <w:r w:rsidRPr="0011160D">
        <w:rPr>
          <w:rFonts w:ascii="Verdana" w:eastAsia="宋体" w:hAnsi="Verdana" w:cs="宋体"/>
          <w:color w:val="333333"/>
          <w:kern w:val="0"/>
          <w:szCs w:val="21"/>
          <w:shd w:val="clear" w:color="auto" w:fill="FFFFFF"/>
        </w:rPr>
        <w:t>Leader</w:t>
      </w:r>
      <w:r w:rsidRPr="0011160D">
        <w:rPr>
          <w:rFonts w:ascii="Verdana" w:eastAsia="宋体" w:hAnsi="Verdana" w:cs="宋体"/>
          <w:color w:val="333333"/>
          <w:kern w:val="0"/>
          <w:szCs w:val="21"/>
          <w:shd w:val="clear" w:color="auto" w:fill="FFFFFF"/>
        </w:rPr>
        <w:t>选举之后，</w:t>
      </w:r>
      <w:r w:rsidRPr="0011160D">
        <w:rPr>
          <w:rFonts w:ascii="Verdana" w:eastAsia="宋体" w:hAnsi="Verdana" w:cs="宋体"/>
          <w:color w:val="333333"/>
          <w:kern w:val="0"/>
          <w:szCs w:val="21"/>
          <w:shd w:val="clear" w:color="auto" w:fill="FFFFFF"/>
        </w:rPr>
        <w:t>Learner</w:t>
      </w:r>
      <w:r w:rsidRPr="0011160D">
        <w:rPr>
          <w:rFonts w:ascii="Verdana" w:eastAsia="宋体" w:hAnsi="Verdana" w:cs="宋体"/>
          <w:color w:val="333333"/>
          <w:kern w:val="0"/>
          <w:szCs w:val="21"/>
          <w:shd w:val="clear" w:color="auto" w:fill="FFFFFF"/>
        </w:rPr>
        <w:t>（</w:t>
      </w:r>
      <w:r w:rsidRPr="0011160D">
        <w:rPr>
          <w:rFonts w:ascii="Verdana" w:eastAsia="宋体" w:hAnsi="Verdana" w:cs="宋体"/>
          <w:color w:val="333333"/>
          <w:kern w:val="0"/>
          <w:szCs w:val="21"/>
          <w:shd w:val="clear" w:color="auto" w:fill="FFFFFF"/>
        </w:rPr>
        <w:t>Follower</w:t>
      </w:r>
      <w:r w:rsidRPr="0011160D">
        <w:rPr>
          <w:rFonts w:ascii="Verdana" w:eastAsia="宋体" w:hAnsi="Verdana" w:cs="宋体"/>
          <w:color w:val="333333"/>
          <w:kern w:val="0"/>
          <w:szCs w:val="21"/>
          <w:shd w:val="clear" w:color="auto" w:fill="FFFFFF"/>
        </w:rPr>
        <w:t>和</w:t>
      </w:r>
      <w:r w:rsidRPr="0011160D">
        <w:rPr>
          <w:rFonts w:ascii="Verdana" w:eastAsia="宋体" w:hAnsi="Verdana" w:cs="宋体"/>
          <w:color w:val="333333"/>
          <w:kern w:val="0"/>
          <w:szCs w:val="21"/>
          <w:shd w:val="clear" w:color="auto" w:fill="FFFFFF"/>
        </w:rPr>
        <w:t>Observer</w:t>
      </w:r>
      <w:r w:rsidRPr="0011160D">
        <w:rPr>
          <w:rFonts w:ascii="Verdana" w:eastAsia="宋体" w:hAnsi="Verdana" w:cs="宋体"/>
          <w:color w:val="333333"/>
          <w:kern w:val="0"/>
          <w:szCs w:val="21"/>
          <w:shd w:val="clear" w:color="auto" w:fill="FFFFFF"/>
        </w:rPr>
        <w:t>的统称）回向</w:t>
      </w:r>
      <w:r w:rsidRPr="0011160D">
        <w:rPr>
          <w:rFonts w:ascii="Verdana" w:eastAsia="宋体" w:hAnsi="Verdana" w:cs="宋体"/>
          <w:color w:val="333333"/>
          <w:kern w:val="0"/>
          <w:szCs w:val="21"/>
          <w:shd w:val="clear" w:color="auto" w:fill="FFFFFF"/>
        </w:rPr>
        <w:t>Leader</w:t>
      </w:r>
      <w:r w:rsidRPr="0011160D">
        <w:rPr>
          <w:rFonts w:ascii="Verdana" w:eastAsia="宋体" w:hAnsi="Verdana" w:cs="宋体"/>
          <w:color w:val="333333"/>
          <w:kern w:val="0"/>
          <w:szCs w:val="21"/>
          <w:shd w:val="clear" w:color="auto" w:fill="FFFFFF"/>
        </w:rPr>
        <w:t>服务器进行注册。当</w:t>
      </w:r>
      <w:r w:rsidRPr="0011160D">
        <w:rPr>
          <w:rFonts w:ascii="Verdana" w:eastAsia="宋体" w:hAnsi="Verdana" w:cs="宋体"/>
          <w:color w:val="333333"/>
          <w:kern w:val="0"/>
          <w:szCs w:val="21"/>
          <w:shd w:val="clear" w:color="auto" w:fill="FFFFFF"/>
        </w:rPr>
        <w:t>Learner</w:t>
      </w:r>
      <w:r w:rsidRPr="0011160D">
        <w:rPr>
          <w:rFonts w:ascii="Verdana" w:eastAsia="宋体" w:hAnsi="Verdana" w:cs="宋体"/>
          <w:color w:val="333333"/>
          <w:kern w:val="0"/>
          <w:szCs w:val="21"/>
          <w:shd w:val="clear" w:color="auto" w:fill="FFFFFF"/>
        </w:rPr>
        <w:t>服务器想</w:t>
      </w:r>
      <w:r w:rsidRPr="0011160D">
        <w:rPr>
          <w:rFonts w:ascii="Verdana" w:eastAsia="宋体" w:hAnsi="Verdana" w:cs="宋体"/>
          <w:color w:val="333333"/>
          <w:kern w:val="0"/>
          <w:szCs w:val="21"/>
          <w:shd w:val="clear" w:color="auto" w:fill="FFFFFF"/>
        </w:rPr>
        <w:t>Leader</w:t>
      </w:r>
      <w:r w:rsidRPr="0011160D">
        <w:rPr>
          <w:rFonts w:ascii="Verdana" w:eastAsia="宋体" w:hAnsi="Verdana" w:cs="宋体"/>
          <w:color w:val="333333"/>
          <w:kern w:val="0"/>
          <w:szCs w:val="21"/>
          <w:shd w:val="clear" w:color="auto" w:fill="FFFFFF"/>
        </w:rPr>
        <w:t>服务器完成注册后，进入数据同步环节。</w:t>
      </w:r>
    </w:p>
    <w:p w:rsidR="006171D4" w:rsidRPr="0011160D" w:rsidRDefault="006171D4" w:rsidP="006171D4">
      <w:pPr>
        <w:widowControl/>
        <w:shd w:val="clear" w:color="auto" w:fill="FFFFFF"/>
        <w:jc w:val="left"/>
        <w:rPr>
          <w:rFonts w:ascii="宋体" w:eastAsia="宋体" w:hAnsi="宋体" w:cs="宋体"/>
          <w:kern w:val="0"/>
          <w:szCs w:val="21"/>
        </w:rPr>
      </w:pPr>
      <w:r w:rsidRPr="0011160D">
        <w:rPr>
          <w:rFonts w:ascii="Verdana" w:eastAsia="宋体" w:hAnsi="Verdana" w:cs="宋体"/>
          <w:color w:val="333333"/>
          <w:kern w:val="0"/>
          <w:szCs w:val="21"/>
          <w:shd w:val="clear" w:color="auto" w:fill="FFFFFF"/>
        </w:rPr>
        <w:t>数据同步流程：（均以消息传递的方式进行）</w:t>
      </w:r>
    </w:p>
    <w:p w:rsidR="006171D4" w:rsidRPr="0011160D" w:rsidRDefault="006171D4" w:rsidP="006171D4">
      <w:pPr>
        <w:widowControl/>
        <w:shd w:val="clear" w:color="auto" w:fill="FFFFFF"/>
        <w:jc w:val="left"/>
        <w:rPr>
          <w:rFonts w:ascii="宋体" w:eastAsia="宋体" w:hAnsi="宋体" w:cs="宋体"/>
          <w:kern w:val="0"/>
          <w:szCs w:val="21"/>
        </w:rPr>
      </w:pPr>
      <w:r w:rsidRPr="0011160D">
        <w:rPr>
          <w:rFonts w:ascii="Verdana" w:eastAsia="宋体" w:hAnsi="Verdana" w:cs="宋体"/>
          <w:color w:val="333333"/>
          <w:kern w:val="0"/>
          <w:szCs w:val="21"/>
          <w:shd w:val="clear" w:color="auto" w:fill="FFFFFF"/>
        </w:rPr>
        <w:t>i. Learner</w:t>
      </w:r>
      <w:r w:rsidRPr="0011160D">
        <w:rPr>
          <w:rFonts w:ascii="Verdana" w:eastAsia="宋体" w:hAnsi="Verdana" w:cs="宋体"/>
          <w:color w:val="333333"/>
          <w:kern w:val="0"/>
          <w:szCs w:val="21"/>
          <w:shd w:val="clear" w:color="auto" w:fill="FFFFFF"/>
        </w:rPr>
        <w:t>向</w:t>
      </w:r>
      <w:r w:rsidRPr="0011160D">
        <w:rPr>
          <w:rFonts w:ascii="Verdana" w:eastAsia="宋体" w:hAnsi="Verdana" w:cs="宋体"/>
          <w:color w:val="333333"/>
          <w:kern w:val="0"/>
          <w:szCs w:val="21"/>
          <w:shd w:val="clear" w:color="auto" w:fill="FFFFFF"/>
        </w:rPr>
        <w:t>Learder</w:t>
      </w:r>
      <w:r w:rsidRPr="0011160D">
        <w:rPr>
          <w:rFonts w:ascii="Verdana" w:eastAsia="宋体" w:hAnsi="Verdana" w:cs="宋体"/>
          <w:color w:val="333333"/>
          <w:kern w:val="0"/>
          <w:szCs w:val="21"/>
          <w:shd w:val="clear" w:color="auto" w:fill="FFFFFF"/>
        </w:rPr>
        <w:t>注册</w:t>
      </w:r>
    </w:p>
    <w:p w:rsidR="006171D4" w:rsidRPr="0011160D" w:rsidRDefault="006171D4" w:rsidP="006171D4">
      <w:pPr>
        <w:widowControl/>
        <w:shd w:val="clear" w:color="auto" w:fill="FFFFFF"/>
        <w:jc w:val="left"/>
        <w:rPr>
          <w:rFonts w:ascii="宋体" w:eastAsia="宋体" w:hAnsi="宋体" w:cs="宋体"/>
          <w:kern w:val="0"/>
          <w:szCs w:val="21"/>
        </w:rPr>
      </w:pPr>
      <w:r w:rsidRPr="0011160D">
        <w:rPr>
          <w:rFonts w:ascii="Verdana" w:eastAsia="宋体" w:hAnsi="Verdana" w:cs="宋体"/>
          <w:color w:val="333333"/>
          <w:kern w:val="0"/>
          <w:szCs w:val="21"/>
          <w:shd w:val="clear" w:color="auto" w:fill="FFFFFF"/>
        </w:rPr>
        <w:t xml:space="preserve">ii. </w:t>
      </w:r>
      <w:r w:rsidRPr="0011160D">
        <w:rPr>
          <w:rFonts w:ascii="Verdana" w:eastAsia="宋体" w:hAnsi="Verdana" w:cs="宋体"/>
          <w:color w:val="333333"/>
          <w:kern w:val="0"/>
          <w:szCs w:val="21"/>
          <w:shd w:val="clear" w:color="auto" w:fill="FFFFFF"/>
        </w:rPr>
        <w:t>数据同步</w:t>
      </w:r>
    </w:p>
    <w:p w:rsidR="006171D4" w:rsidRPr="0011160D" w:rsidRDefault="006171D4" w:rsidP="006171D4">
      <w:pPr>
        <w:widowControl/>
        <w:shd w:val="clear" w:color="auto" w:fill="FFFFFF"/>
        <w:jc w:val="left"/>
        <w:rPr>
          <w:rFonts w:ascii="宋体" w:eastAsia="宋体" w:hAnsi="宋体" w:cs="宋体"/>
          <w:kern w:val="0"/>
          <w:szCs w:val="21"/>
        </w:rPr>
      </w:pPr>
      <w:r w:rsidRPr="0011160D">
        <w:rPr>
          <w:rFonts w:ascii="Verdana" w:eastAsia="宋体" w:hAnsi="Verdana" w:cs="宋体"/>
          <w:color w:val="333333"/>
          <w:kern w:val="0"/>
          <w:szCs w:val="21"/>
          <w:shd w:val="clear" w:color="auto" w:fill="FFFFFF"/>
        </w:rPr>
        <w:t xml:space="preserve">iii. </w:t>
      </w:r>
      <w:r w:rsidRPr="0011160D">
        <w:rPr>
          <w:rFonts w:ascii="Verdana" w:eastAsia="宋体" w:hAnsi="Verdana" w:cs="宋体"/>
          <w:color w:val="333333"/>
          <w:kern w:val="0"/>
          <w:szCs w:val="21"/>
          <w:shd w:val="clear" w:color="auto" w:fill="FFFFFF"/>
        </w:rPr>
        <w:t>同步确认</w:t>
      </w:r>
    </w:p>
    <w:p w:rsidR="006171D4" w:rsidRPr="0011160D" w:rsidRDefault="006171D4" w:rsidP="006171D4">
      <w:pPr>
        <w:widowControl/>
        <w:shd w:val="clear" w:color="auto" w:fill="FFFFFF"/>
        <w:jc w:val="left"/>
        <w:rPr>
          <w:rFonts w:ascii="宋体" w:eastAsia="宋体" w:hAnsi="宋体" w:cs="宋体"/>
          <w:kern w:val="0"/>
          <w:szCs w:val="21"/>
        </w:rPr>
      </w:pPr>
      <w:r w:rsidRPr="0011160D">
        <w:rPr>
          <w:rFonts w:ascii="Verdana" w:eastAsia="宋体" w:hAnsi="Verdana" w:cs="宋体"/>
          <w:b/>
          <w:bCs/>
          <w:color w:val="333333"/>
          <w:kern w:val="0"/>
          <w:szCs w:val="21"/>
          <w:shd w:val="clear" w:color="auto" w:fill="FFFFFF"/>
        </w:rPr>
        <w:t>Zookeeper</w:t>
      </w:r>
      <w:r w:rsidRPr="0011160D">
        <w:rPr>
          <w:rFonts w:ascii="Verdana" w:eastAsia="宋体" w:hAnsi="Verdana" w:cs="宋体"/>
          <w:b/>
          <w:bCs/>
          <w:color w:val="333333"/>
          <w:kern w:val="0"/>
          <w:szCs w:val="21"/>
          <w:shd w:val="clear" w:color="auto" w:fill="FFFFFF"/>
        </w:rPr>
        <w:t>的数据同步通常分为四类</w:t>
      </w:r>
      <w:r w:rsidRPr="0011160D">
        <w:rPr>
          <w:rFonts w:ascii="Verdana" w:eastAsia="宋体" w:hAnsi="Verdana" w:cs="宋体"/>
          <w:color w:val="333333"/>
          <w:kern w:val="0"/>
          <w:szCs w:val="21"/>
          <w:shd w:val="clear" w:color="auto" w:fill="FFFFFF"/>
        </w:rPr>
        <w:t>：</w:t>
      </w:r>
    </w:p>
    <w:p w:rsidR="006171D4" w:rsidRPr="0011160D" w:rsidRDefault="006171D4" w:rsidP="00FA61C5">
      <w:pPr>
        <w:widowControl/>
        <w:numPr>
          <w:ilvl w:val="0"/>
          <w:numId w:val="49"/>
        </w:numPr>
        <w:shd w:val="clear" w:color="auto" w:fill="FFFFFF"/>
        <w:ind w:left="450"/>
        <w:jc w:val="left"/>
        <w:rPr>
          <w:rFonts w:ascii="宋体" w:eastAsia="宋体" w:hAnsi="宋体" w:cs="宋体"/>
          <w:kern w:val="0"/>
          <w:szCs w:val="21"/>
        </w:rPr>
      </w:pPr>
      <w:r w:rsidRPr="0011160D">
        <w:rPr>
          <w:rFonts w:ascii="Verdana" w:eastAsia="宋体" w:hAnsi="Verdana" w:cs="宋体"/>
          <w:color w:val="333333"/>
          <w:kern w:val="0"/>
          <w:szCs w:val="21"/>
        </w:rPr>
        <w:t>直接差异化同步（</w:t>
      </w:r>
      <w:r w:rsidRPr="0011160D">
        <w:rPr>
          <w:rFonts w:ascii="Verdana" w:eastAsia="宋体" w:hAnsi="Verdana" w:cs="宋体"/>
          <w:color w:val="333333"/>
          <w:kern w:val="0"/>
          <w:szCs w:val="21"/>
        </w:rPr>
        <w:t>DIFF</w:t>
      </w:r>
      <w:r w:rsidRPr="0011160D">
        <w:rPr>
          <w:rFonts w:ascii="Verdana" w:eastAsia="宋体" w:hAnsi="Verdana" w:cs="宋体"/>
          <w:color w:val="333333"/>
          <w:kern w:val="0"/>
          <w:szCs w:val="21"/>
        </w:rPr>
        <w:t>同步）</w:t>
      </w:r>
    </w:p>
    <w:p w:rsidR="006171D4" w:rsidRPr="0011160D" w:rsidRDefault="006171D4" w:rsidP="00FA61C5">
      <w:pPr>
        <w:widowControl/>
        <w:numPr>
          <w:ilvl w:val="0"/>
          <w:numId w:val="49"/>
        </w:numPr>
        <w:shd w:val="clear" w:color="auto" w:fill="FFFFFF"/>
        <w:ind w:left="450"/>
        <w:jc w:val="left"/>
        <w:rPr>
          <w:rFonts w:ascii="宋体" w:eastAsia="宋体" w:hAnsi="宋体" w:cs="宋体"/>
          <w:kern w:val="0"/>
          <w:szCs w:val="21"/>
        </w:rPr>
      </w:pPr>
      <w:r w:rsidRPr="0011160D">
        <w:rPr>
          <w:rFonts w:ascii="Verdana" w:eastAsia="宋体" w:hAnsi="Verdana" w:cs="宋体"/>
          <w:color w:val="333333"/>
          <w:kern w:val="0"/>
          <w:szCs w:val="21"/>
        </w:rPr>
        <w:t>先回滚再差异化同步（</w:t>
      </w:r>
      <w:r w:rsidRPr="0011160D">
        <w:rPr>
          <w:rFonts w:ascii="Verdana" w:eastAsia="宋体" w:hAnsi="Verdana" w:cs="宋体"/>
          <w:color w:val="333333"/>
          <w:kern w:val="0"/>
          <w:szCs w:val="21"/>
        </w:rPr>
        <w:t>TRUNC+DIFF</w:t>
      </w:r>
      <w:r w:rsidRPr="0011160D">
        <w:rPr>
          <w:rFonts w:ascii="Verdana" w:eastAsia="宋体" w:hAnsi="Verdana" w:cs="宋体"/>
          <w:color w:val="333333"/>
          <w:kern w:val="0"/>
          <w:szCs w:val="21"/>
        </w:rPr>
        <w:t>同步）</w:t>
      </w:r>
    </w:p>
    <w:p w:rsidR="006171D4" w:rsidRPr="0011160D" w:rsidRDefault="006171D4" w:rsidP="00FA61C5">
      <w:pPr>
        <w:widowControl/>
        <w:numPr>
          <w:ilvl w:val="0"/>
          <w:numId w:val="49"/>
        </w:numPr>
        <w:shd w:val="clear" w:color="auto" w:fill="FFFFFF"/>
        <w:ind w:left="450"/>
        <w:jc w:val="left"/>
        <w:rPr>
          <w:rFonts w:ascii="宋体" w:eastAsia="宋体" w:hAnsi="宋体" w:cs="宋体"/>
          <w:kern w:val="0"/>
          <w:szCs w:val="21"/>
        </w:rPr>
      </w:pPr>
      <w:r w:rsidRPr="0011160D">
        <w:rPr>
          <w:rFonts w:ascii="Verdana" w:eastAsia="宋体" w:hAnsi="Verdana" w:cs="宋体"/>
          <w:color w:val="333333"/>
          <w:kern w:val="0"/>
          <w:szCs w:val="21"/>
        </w:rPr>
        <w:t>仅回滚同步（</w:t>
      </w:r>
      <w:r w:rsidRPr="0011160D">
        <w:rPr>
          <w:rFonts w:ascii="Verdana" w:eastAsia="宋体" w:hAnsi="Verdana" w:cs="宋体"/>
          <w:color w:val="333333"/>
          <w:kern w:val="0"/>
          <w:szCs w:val="21"/>
        </w:rPr>
        <w:t>TRUNC</w:t>
      </w:r>
      <w:r w:rsidRPr="0011160D">
        <w:rPr>
          <w:rFonts w:ascii="Verdana" w:eastAsia="宋体" w:hAnsi="Verdana" w:cs="宋体"/>
          <w:color w:val="333333"/>
          <w:kern w:val="0"/>
          <w:szCs w:val="21"/>
        </w:rPr>
        <w:t>同步）</w:t>
      </w:r>
    </w:p>
    <w:p w:rsidR="006171D4" w:rsidRPr="0011160D" w:rsidRDefault="006171D4" w:rsidP="00FA61C5">
      <w:pPr>
        <w:widowControl/>
        <w:numPr>
          <w:ilvl w:val="0"/>
          <w:numId w:val="49"/>
        </w:numPr>
        <w:shd w:val="clear" w:color="auto" w:fill="FFFFFF"/>
        <w:ind w:left="450"/>
        <w:jc w:val="left"/>
        <w:rPr>
          <w:rFonts w:ascii="宋体" w:eastAsia="宋体" w:hAnsi="宋体" w:cs="宋体"/>
          <w:kern w:val="0"/>
          <w:szCs w:val="21"/>
        </w:rPr>
      </w:pPr>
      <w:r w:rsidRPr="0011160D">
        <w:rPr>
          <w:rFonts w:ascii="Verdana" w:eastAsia="宋体" w:hAnsi="Verdana" w:cs="宋体"/>
          <w:color w:val="333333"/>
          <w:kern w:val="0"/>
          <w:szCs w:val="21"/>
        </w:rPr>
        <w:t>全量同步（</w:t>
      </w:r>
      <w:r w:rsidRPr="0011160D">
        <w:rPr>
          <w:rFonts w:ascii="Verdana" w:eastAsia="宋体" w:hAnsi="Verdana" w:cs="宋体"/>
          <w:color w:val="333333"/>
          <w:kern w:val="0"/>
          <w:szCs w:val="21"/>
        </w:rPr>
        <w:t>SNAP</w:t>
      </w:r>
      <w:r w:rsidRPr="0011160D">
        <w:rPr>
          <w:rFonts w:ascii="Verdana" w:eastAsia="宋体" w:hAnsi="Verdana" w:cs="宋体"/>
          <w:color w:val="333333"/>
          <w:kern w:val="0"/>
          <w:szCs w:val="21"/>
        </w:rPr>
        <w:t>同步）</w:t>
      </w:r>
    </w:p>
    <w:p w:rsidR="006171D4" w:rsidRPr="0011160D" w:rsidRDefault="006171D4" w:rsidP="006171D4">
      <w:pPr>
        <w:widowControl/>
        <w:shd w:val="clear" w:color="auto" w:fill="FFFFFF"/>
        <w:jc w:val="left"/>
        <w:rPr>
          <w:rFonts w:ascii="宋体" w:eastAsia="宋体" w:hAnsi="宋体" w:cs="宋体"/>
          <w:kern w:val="0"/>
          <w:szCs w:val="21"/>
        </w:rPr>
      </w:pPr>
      <w:r w:rsidRPr="0011160D">
        <w:rPr>
          <w:rFonts w:ascii="Verdana" w:eastAsia="宋体" w:hAnsi="Verdana" w:cs="宋体"/>
          <w:color w:val="333333"/>
          <w:kern w:val="0"/>
          <w:szCs w:val="21"/>
          <w:shd w:val="clear" w:color="auto" w:fill="FFFFFF"/>
        </w:rPr>
        <w:t>在进行数据同步前，</w:t>
      </w:r>
      <w:r w:rsidRPr="0011160D">
        <w:rPr>
          <w:rFonts w:ascii="Verdana" w:eastAsia="宋体" w:hAnsi="Verdana" w:cs="宋体"/>
          <w:color w:val="333333"/>
          <w:kern w:val="0"/>
          <w:szCs w:val="21"/>
          <w:shd w:val="clear" w:color="auto" w:fill="FFFFFF"/>
        </w:rPr>
        <w:t>Leader</w:t>
      </w:r>
      <w:r w:rsidRPr="0011160D">
        <w:rPr>
          <w:rFonts w:ascii="Verdana" w:eastAsia="宋体" w:hAnsi="Verdana" w:cs="宋体"/>
          <w:color w:val="333333"/>
          <w:kern w:val="0"/>
          <w:szCs w:val="21"/>
          <w:shd w:val="clear" w:color="auto" w:fill="FFFFFF"/>
        </w:rPr>
        <w:t>服务器会完成数据同步初始化：</w:t>
      </w:r>
    </w:p>
    <w:p w:rsidR="006171D4" w:rsidRPr="0011160D" w:rsidRDefault="006171D4" w:rsidP="00FA61C5">
      <w:pPr>
        <w:widowControl/>
        <w:numPr>
          <w:ilvl w:val="0"/>
          <w:numId w:val="50"/>
        </w:numPr>
        <w:shd w:val="clear" w:color="auto" w:fill="FFFFFF"/>
        <w:ind w:left="450"/>
        <w:jc w:val="left"/>
        <w:rPr>
          <w:rFonts w:ascii="宋体" w:eastAsia="宋体" w:hAnsi="宋体" w:cs="宋体"/>
          <w:kern w:val="0"/>
          <w:szCs w:val="21"/>
        </w:rPr>
      </w:pPr>
      <w:r w:rsidRPr="0011160D">
        <w:rPr>
          <w:rFonts w:ascii="Verdana" w:eastAsia="宋体" w:hAnsi="Verdana" w:cs="宋体"/>
          <w:color w:val="333333"/>
          <w:kern w:val="0"/>
          <w:szCs w:val="21"/>
        </w:rPr>
        <w:t>peerLastZxid</w:t>
      </w:r>
      <w:r w:rsidRPr="0011160D">
        <w:rPr>
          <w:rFonts w:ascii="Verdana" w:eastAsia="宋体" w:hAnsi="Verdana" w:cs="宋体"/>
          <w:color w:val="333333"/>
          <w:kern w:val="0"/>
          <w:szCs w:val="21"/>
        </w:rPr>
        <w:t>：从</w:t>
      </w:r>
      <w:r w:rsidRPr="0011160D">
        <w:rPr>
          <w:rFonts w:ascii="Verdana" w:eastAsia="宋体" w:hAnsi="Verdana" w:cs="宋体"/>
          <w:color w:val="333333"/>
          <w:kern w:val="0"/>
          <w:szCs w:val="21"/>
        </w:rPr>
        <w:t>learner</w:t>
      </w:r>
      <w:r w:rsidRPr="0011160D">
        <w:rPr>
          <w:rFonts w:ascii="Verdana" w:eastAsia="宋体" w:hAnsi="Verdana" w:cs="宋体"/>
          <w:color w:val="333333"/>
          <w:kern w:val="0"/>
          <w:szCs w:val="21"/>
        </w:rPr>
        <w:t>服务器注册时发送的</w:t>
      </w:r>
      <w:r w:rsidRPr="0011160D">
        <w:rPr>
          <w:rFonts w:ascii="Verdana" w:eastAsia="宋体" w:hAnsi="Verdana" w:cs="宋体"/>
          <w:color w:val="333333"/>
          <w:kern w:val="0"/>
          <w:szCs w:val="21"/>
        </w:rPr>
        <w:t>ACKEPOCH</w:t>
      </w:r>
      <w:r w:rsidRPr="0011160D">
        <w:rPr>
          <w:rFonts w:ascii="Verdana" w:eastAsia="宋体" w:hAnsi="Verdana" w:cs="宋体"/>
          <w:color w:val="333333"/>
          <w:kern w:val="0"/>
          <w:szCs w:val="21"/>
        </w:rPr>
        <w:t>消息中提取</w:t>
      </w:r>
      <w:r w:rsidRPr="0011160D">
        <w:rPr>
          <w:rFonts w:ascii="Verdana" w:eastAsia="宋体" w:hAnsi="Verdana" w:cs="宋体"/>
          <w:color w:val="333333"/>
          <w:kern w:val="0"/>
          <w:szCs w:val="21"/>
        </w:rPr>
        <w:t>lastZxid</w:t>
      </w:r>
      <w:r w:rsidRPr="0011160D">
        <w:rPr>
          <w:rFonts w:ascii="Verdana" w:eastAsia="宋体" w:hAnsi="Verdana" w:cs="宋体"/>
          <w:color w:val="333333"/>
          <w:kern w:val="0"/>
          <w:szCs w:val="21"/>
        </w:rPr>
        <w:t>（该</w:t>
      </w:r>
      <w:r w:rsidRPr="0011160D">
        <w:rPr>
          <w:rFonts w:ascii="Verdana" w:eastAsia="宋体" w:hAnsi="Verdana" w:cs="宋体"/>
          <w:color w:val="333333"/>
          <w:kern w:val="0"/>
          <w:szCs w:val="21"/>
        </w:rPr>
        <w:t>Learner</w:t>
      </w:r>
      <w:r w:rsidRPr="0011160D">
        <w:rPr>
          <w:rFonts w:ascii="Verdana" w:eastAsia="宋体" w:hAnsi="Verdana" w:cs="宋体"/>
          <w:color w:val="333333"/>
          <w:kern w:val="0"/>
          <w:szCs w:val="21"/>
        </w:rPr>
        <w:t>服务器最后处理的</w:t>
      </w:r>
      <w:r w:rsidRPr="0011160D">
        <w:rPr>
          <w:rFonts w:ascii="Verdana" w:eastAsia="宋体" w:hAnsi="Verdana" w:cs="宋体"/>
          <w:color w:val="333333"/>
          <w:kern w:val="0"/>
          <w:szCs w:val="21"/>
        </w:rPr>
        <w:t>ZXID</w:t>
      </w:r>
      <w:r w:rsidRPr="0011160D">
        <w:rPr>
          <w:rFonts w:ascii="Verdana" w:eastAsia="宋体" w:hAnsi="Verdana" w:cs="宋体"/>
          <w:color w:val="333333"/>
          <w:kern w:val="0"/>
          <w:szCs w:val="21"/>
        </w:rPr>
        <w:t>）</w:t>
      </w:r>
    </w:p>
    <w:p w:rsidR="006171D4" w:rsidRPr="0011160D" w:rsidRDefault="006171D4" w:rsidP="00FA61C5">
      <w:pPr>
        <w:widowControl/>
        <w:numPr>
          <w:ilvl w:val="0"/>
          <w:numId w:val="50"/>
        </w:numPr>
        <w:shd w:val="clear" w:color="auto" w:fill="FFFFFF"/>
        <w:ind w:left="450"/>
        <w:jc w:val="left"/>
        <w:rPr>
          <w:rFonts w:ascii="宋体" w:eastAsia="宋体" w:hAnsi="宋体" w:cs="宋体"/>
          <w:kern w:val="0"/>
          <w:szCs w:val="21"/>
        </w:rPr>
      </w:pPr>
      <w:r w:rsidRPr="0011160D">
        <w:rPr>
          <w:rFonts w:ascii="Verdana" w:eastAsia="宋体" w:hAnsi="Verdana" w:cs="宋体"/>
          <w:color w:val="333333"/>
          <w:kern w:val="0"/>
          <w:szCs w:val="21"/>
        </w:rPr>
        <w:t>minCommittedLog</w:t>
      </w:r>
      <w:r w:rsidRPr="0011160D">
        <w:rPr>
          <w:rFonts w:ascii="Verdana" w:eastAsia="宋体" w:hAnsi="Verdana" w:cs="宋体"/>
          <w:color w:val="333333"/>
          <w:kern w:val="0"/>
          <w:szCs w:val="21"/>
        </w:rPr>
        <w:t>：</w:t>
      </w:r>
      <w:r w:rsidRPr="0011160D">
        <w:rPr>
          <w:rFonts w:ascii="Verdana" w:eastAsia="宋体" w:hAnsi="Verdana" w:cs="宋体"/>
          <w:color w:val="333333"/>
          <w:kern w:val="0"/>
          <w:szCs w:val="21"/>
        </w:rPr>
        <w:t>Leader</w:t>
      </w:r>
      <w:r w:rsidRPr="0011160D">
        <w:rPr>
          <w:rFonts w:ascii="Verdana" w:eastAsia="宋体" w:hAnsi="Verdana" w:cs="宋体"/>
          <w:color w:val="333333"/>
          <w:kern w:val="0"/>
          <w:szCs w:val="21"/>
        </w:rPr>
        <w:t>服务器</w:t>
      </w:r>
      <w:r w:rsidRPr="0011160D">
        <w:rPr>
          <w:rFonts w:ascii="Verdana" w:eastAsia="宋体" w:hAnsi="Verdana" w:cs="宋体"/>
          <w:color w:val="333333"/>
          <w:kern w:val="0"/>
          <w:szCs w:val="21"/>
        </w:rPr>
        <w:t>Proposal</w:t>
      </w:r>
      <w:r w:rsidRPr="0011160D">
        <w:rPr>
          <w:rFonts w:ascii="Verdana" w:eastAsia="宋体" w:hAnsi="Verdana" w:cs="宋体"/>
          <w:color w:val="333333"/>
          <w:kern w:val="0"/>
          <w:szCs w:val="21"/>
        </w:rPr>
        <w:t>缓存队列</w:t>
      </w:r>
      <w:r w:rsidRPr="0011160D">
        <w:rPr>
          <w:rFonts w:ascii="Verdana" w:eastAsia="宋体" w:hAnsi="Verdana" w:cs="宋体"/>
          <w:color w:val="333333"/>
          <w:kern w:val="0"/>
          <w:szCs w:val="21"/>
        </w:rPr>
        <w:t>committedLog</w:t>
      </w:r>
      <w:r w:rsidRPr="0011160D">
        <w:rPr>
          <w:rFonts w:ascii="Verdana" w:eastAsia="宋体" w:hAnsi="Verdana" w:cs="宋体"/>
          <w:color w:val="333333"/>
          <w:kern w:val="0"/>
          <w:szCs w:val="21"/>
        </w:rPr>
        <w:t>中最小</w:t>
      </w:r>
      <w:r w:rsidRPr="0011160D">
        <w:rPr>
          <w:rFonts w:ascii="Verdana" w:eastAsia="宋体" w:hAnsi="Verdana" w:cs="宋体"/>
          <w:color w:val="333333"/>
          <w:kern w:val="0"/>
          <w:szCs w:val="21"/>
        </w:rPr>
        <w:t>ZXID</w:t>
      </w:r>
    </w:p>
    <w:p w:rsidR="006171D4" w:rsidRPr="0011160D" w:rsidRDefault="006171D4" w:rsidP="00FA61C5">
      <w:pPr>
        <w:widowControl/>
        <w:numPr>
          <w:ilvl w:val="0"/>
          <w:numId w:val="50"/>
        </w:numPr>
        <w:shd w:val="clear" w:color="auto" w:fill="FFFFFF"/>
        <w:ind w:left="450"/>
        <w:jc w:val="left"/>
        <w:rPr>
          <w:rFonts w:ascii="宋体" w:eastAsia="宋体" w:hAnsi="宋体" w:cs="宋体"/>
          <w:kern w:val="0"/>
          <w:szCs w:val="21"/>
        </w:rPr>
      </w:pPr>
      <w:r w:rsidRPr="0011160D">
        <w:rPr>
          <w:rFonts w:ascii="Verdana" w:eastAsia="宋体" w:hAnsi="Verdana" w:cs="宋体"/>
          <w:color w:val="333333"/>
          <w:kern w:val="0"/>
          <w:szCs w:val="21"/>
        </w:rPr>
        <w:t>maxCommittedLog</w:t>
      </w:r>
      <w:r w:rsidRPr="0011160D">
        <w:rPr>
          <w:rFonts w:ascii="Verdana" w:eastAsia="宋体" w:hAnsi="Verdana" w:cs="宋体"/>
          <w:color w:val="333333"/>
          <w:kern w:val="0"/>
          <w:szCs w:val="21"/>
        </w:rPr>
        <w:t>：</w:t>
      </w:r>
      <w:r w:rsidRPr="0011160D">
        <w:rPr>
          <w:rFonts w:ascii="Verdana" w:eastAsia="宋体" w:hAnsi="Verdana" w:cs="宋体"/>
          <w:color w:val="333333"/>
          <w:kern w:val="0"/>
          <w:szCs w:val="21"/>
        </w:rPr>
        <w:t>Leader</w:t>
      </w:r>
      <w:r w:rsidRPr="0011160D">
        <w:rPr>
          <w:rFonts w:ascii="Verdana" w:eastAsia="宋体" w:hAnsi="Verdana" w:cs="宋体"/>
          <w:color w:val="333333"/>
          <w:kern w:val="0"/>
          <w:szCs w:val="21"/>
        </w:rPr>
        <w:t>服务器</w:t>
      </w:r>
      <w:r w:rsidRPr="0011160D">
        <w:rPr>
          <w:rFonts w:ascii="Verdana" w:eastAsia="宋体" w:hAnsi="Verdana" w:cs="宋体"/>
          <w:color w:val="333333"/>
          <w:kern w:val="0"/>
          <w:szCs w:val="21"/>
        </w:rPr>
        <w:t>Proposal</w:t>
      </w:r>
      <w:r w:rsidRPr="0011160D">
        <w:rPr>
          <w:rFonts w:ascii="Verdana" w:eastAsia="宋体" w:hAnsi="Verdana" w:cs="宋体"/>
          <w:color w:val="333333"/>
          <w:kern w:val="0"/>
          <w:szCs w:val="21"/>
        </w:rPr>
        <w:t>缓存队列</w:t>
      </w:r>
      <w:r w:rsidRPr="0011160D">
        <w:rPr>
          <w:rFonts w:ascii="Verdana" w:eastAsia="宋体" w:hAnsi="Verdana" w:cs="宋体"/>
          <w:color w:val="333333"/>
          <w:kern w:val="0"/>
          <w:szCs w:val="21"/>
        </w:rPr>
        <w:t>committedLog</w:t>
      </w:r>
      <w:r w:rsidRPr="0011160D">
        <w:rPr>
          <w:rFonts w:ascii="Verdana" w:eastAsia="宋体" w:hAnsi="Verdana" w:cs="宋体"/>
          <w:color w:val="333333"/>
          <w:kern w:val="0"/>
          <w:szCs w:val="21"/>
        </w:rPr>
        <w:t>中最大</w:t>
      </w:r>
      <w:r w:rsidRPr="0011160D">
        <w:rPr>
          <w:rFonts w:ascii="Verdana" w:eastAsia="宋体" w:hAnsi="Verdana" w:cs="宋体"/>
          <w:color w:val="333333"/>
          <w:kern w:val="0"/>
          <w:szCs w:val="21"/>
        </w:rPr>
        <w:t>ZXID</w:t>
      </w:r>
    </w:p>
    <w:p w:rsidR="006171D4" w:rsidRPr="0011160D" w:rsidRDefault="006171D4" w:rsidP="006171D4">
      <w:pPr>
        <w:widowControl/>
        <w:shd w:val="clear" w:color="auto" w:fill="FFFFFF"/>
        <w:spacing w:before="150" w:after="150"/>
        <w:jc w:val="left"/>
        <w:outlineLvl w:val="2"/>
        <w:rPr>
          <w:rFonts w:ascii="宋体" w:eastAsia="宋体" w:hAnsi="宋体" w:cs="宋体"/>
          <w:b/>
          <w:bCs/>
          <w:kern w:val="0"/>
          <w:sz w:val="24"/>
          <w:szCs w:val="24"/>
        </w:rPr>
      </w:pPr>
      <w:r w:rsidRPr="0011160D">
        <w:rPr>
          <w:rFonts w:ascii="Verdana" w:eastAsia="宋体" w:hAnsi="Verdana" w:cs="宋体"/>
          <w:b/>
          <w:bCs/>
          <w:color w:val="000000"/>
          <w:kern w:val="0"/>
          <w:sz w:val="24"/>
          <w:szCs w:val="24"/>
          <w:shd w:val="clear" w:color="auto" w:fill="FFFFFF"/>
        </w:rPr>
        <w:t>直接差异化同步（</w:t>
      </w:r>
      <w:r w:rsidRPr="0011160D">
        <w:rPr>
          <w:rFonts w:ascii="Verdana" w:eastAsia="宋体" w:hAnsi="Verdana" w:cs="宋体"/>
          <w:b/>
          <w:bCs/>
          <w:color w:val="000000"/>
          <w:kern w:val="0"/>
          <w:sz w:val="24"/>
          <w:szCs w:val="24"/>
          <w:shd w:val="clear" w:color="auto" w:fill="FFFFFF"/>
        </w:rPr>
        <w:t>DIFF</w:t>
      </w:r>
      <w:r w:rsidRPr="0011160D">
        <w:rPr>
          <w:rFonts w:ascii="Verdana" w:eastAsia="宋体" w:hAnsi="Verdana" w:cs="宋体"/>
          <w:b/>
          <w:bCs/>
          <w:color w:val="000000"/>
          <w:kern w:val="0"/>
          <w:sz w:val="24"/>
          <w:szCs w:val="24"/>
          <w:shd w:val="clear" w:color="auto" w:fill="FFFFFF"/>
        </w:rPr>
        <w:t>同步）</w:t>
      </w:r>
    </w:p>
    <w:p w:rsidR="006171D4" w:rsidRPr="0011160D" w:rsidRDefault="006171D4" w:rsidP="006171D4">
      <w:pPr>
        <w:widowControl/>
        <w:shd w:val="clear" w:color="auto" w:fill="FFFFFF"/>
        <w:jc w:val="left"/>
        <w:rPr>
          <w:rFonts w:ascii="宋体" w:eastAsia="宋体" w:hAnsi="宋体" w:cs="宋体"/>
          <w:kern w:val="0"/>
          <w:szCs w:val="21"/>
        </w:rPr>
      </w:pPr>
      <w:r w:rsidRPr="0011160D">
        <w:rPr>
          <w:rFonts w:ascii="Verdana" w:eastAsia="宋体" w:hAnsi="Verdana" w:cs="宋体"/>
          <w:b/>
          <w:bCs/>
          <w:color w:val="333333"/>
          <w:kern w:val="0"/>
          <w:szCs w:val="21"/>
          <w:shd w:val="clear" w:color="auto" w:fill="FFFFFF"/>
        </w:rPr>
        <w:t>场景</w:t>
      </w:r>
      <w:r w:rsidRPr="0011160D">
        <w:rPr>
          <w:rFonts w:ascii="Verdana" w:eastAsia="宋体" w:hAnsi="Verdana" w:cs="宋体"/>
          <w:color w:val="333333"/>
          <w:kern w:val="0"/>
          <w:szCs w:val="21"/>
          <w:shd w:val="clear" w:color="auto" w:fill="FFFFFF"/>
        </w:rPr>
        <w:t>：</w:t>
      </w:r>
      <w:r w:rsidRPr="0011160D">
        <w:rPr>
          <w:rFonts w:ascii="Verdana" w:eastAsia="宋体" w:hAnsi="Verdana" w:cs="宋体"/>
          <w:color w:val="333333"/>
          <w:kern w:val="0"/>
          <w:szCs w:val="21"/>
          <w:shd w:val="clear" w:color="auto" w:fill="FFFFFF"/>
        </w:rPr>
        <w:t>peerLastZxid</w:t>
      </w:r>
      <w:r w:rsidRPr="0011160D">
        <w:rPr>
          <w:rFonts w:ascii="Verdana" w:eastAsia="宋体" w:hAnsi="Verdana" w:cs="宋体"/>
          <w:color w:val="333333"/>
          <w:kern w:val="0"/>
          <w:szCs w:val="21"/>
          <w:shd w:val="clear" w:color="auto" w:fill="FFFFFF"/>
        </w:rPr>
        <w:t>介于</w:t>
      </w:r>
      <w:r w:rsidRPr="0011160D">
        <w:rPr>
          <w:rFonts w:ascii="Verdana" w:eastAsia="宋体" w:hAnsi="Verdana" w:cs="宋体"/>
          <w:color w:val="333333"/>
          <w:kern w:val="0"/>
          <w:szCs w:val="21"/>
          <w:shd w:val="clear" w:color="auto" w:fill="FFFFFF"/>
        </w:rPr>
        <w:t>minCommittedLog</w:t>
      </w:r>
      <w:r w:rsidRPr="0011160D">
        <w:rPr>
          <w:rFonts w:ascii="Verdana" w:eastAsia="宋体" w:hAnsi="Verdana" w:cs="宋体"/>
          <w:color w:val="333333"/>
          <w:kern w:val="0"/>
          <w:szCs w:val="21"/>
          <w:shd w:val="clear" w:color="auto" w:fill="FFFFFF"/>
        </w:rPr>
        <w:t>和</w:t>
      </w:r>
      <w:r w:rsidRPr="0011160D">
        <w:rPr>
          <w:rFonts w:ascii="Verdana" w:eastAsia="宋体" w:hAnsi="Verdana" w:cs="宋体"/>
          <w:color w:val="333333"/>
          <w:kern w:val="0"/>
          <w:szCs w:val="21"/>
          <w:shd w:val="clear" w:color="auto" w:fill="FFFFFF"/>
        </w:rPr>
        <w:t>maxCommittedLog</w:t>
      </w:r>
      <w:r w:rsidRPr="0011160D">
        <w:rPr>
          <w:rFonts w:ascii="Verdana" w:eastAsia="宋体" w:hAnsi="Verdana" w:cs="宋体"/>
          <w:color w:val="333333"/>
          <w:kern w:val="0"/>
          <w:szCs w:val="21"/>
          <w:shd w:val="clear" w:color="auto" w:fill="FFFFFF"/>
        </w:rPr>
        <w:t>之间</w:t>
      </w:r>
    </w:p>
    <w:p w:rsidR="006171D4" w:rsidRPr="0011160D" w:rsidRDefault="006171D4" w:rsidP="006171D4">
      <w:pPr>
        <w:widowControl/>
        <w:jc w:val="left"/>
        <w:rPr>
          <w:rFonts w:ascii="宋体" w:eastAsia="宋体" w:hAnsi="宋体" w:cs="宋体"/>
          <w:kern w:val="0"/>
          <w:szCs w:val="21"/>
        </w:rPr>
      </w:pPr>
      <w:r w:rsidRPr="0011160D">
        <w:rPr>
          <w:rFonts w:ascii="Verdana" w:eastAsia="宋体" w:hAnsi="Verdana" w:cs="宋体"/>
          <w:noProof/>
          <w:color w:val="333333"/>
          <w:kern w:val="0"/>
          <w:sz w:val="22"/>
        </w:rPr>
        <w:drawing>
          <wp:inline distT="0" distB="0" distL="0" distR="0" wp14:anchorId="3E883BF4" wp14:editId="0B70C28E">
            <wp:extent cx="5274310" cy="2660015"/>
            <wp:effectExtent l="0" t="0" r="254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74310" cy="2660015"/>
                    </a:xfrm>
                    <a:prstGeom prst="rect">
                      <a:avLst/>
                    </a:prstGeom>
                    <a:noFill/>
                    <a:ln>
                      <a:noFill/>
                    </a:ln>
                  </pic:spPr>
                </pic:pic>
              </a:graphicData>
            </a:graphic>
          </wp:inline>
        </w:drawing>
      </w:r>
      <w:r w:rsidRPr="0011160D">
        <w:rPr>
          <w:noProof/>
        </w:rPr>
        <w:drawing>
          <wp:inline distT="0" distB="0" distL="0" distR="0" wp14:anchorId="7FE47CED" wp14:editId="7B998AE7">
            <wp:extent cx="5274310" cy="2660015"/>
            <wp:effectExtent l="0" t="0" r="2540" b="6985"/>
            <wp:docPr id="64" name="图片 64" descr="C:\Users\Administrator\AppData\Local\Microsoft\Windows\Temporary Internet Files\Content.MSO\938FDF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Local\Microsoft\Windows\Temporary Internet Files\Content.MSO\938FDF46.tmp"/>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74310" cy="2660015"/>
                    </a:xfrm>
                    <a:prstGeom prst="rect">
                      <a:avLst/>
                    </a:prstGeom>
                    <a:noFill/>
                    <a:ln>
                      <a:noFill/>
                    </a:ln>
                  </pic:spPr>
                </pic:pic>
              </a:graphicData>
            </a:graphic>
          </wp:inline>
        </w:drawing>
      </w:r>
    </w:p>
    <w:p w:rsidR="006171D4" w:rsidRPr="0011160D" w:rsidRDefault="006171D4" w:rsidP="006171D4">
      <w:pPr>
        <w:widowControl/>
        <w:shd w:val="clear" w:color="auto" w:fill="FFFFFF"/>
        <w:spacing w:before="150" w:after="150"/>
        <w:jc w:val="left"/>
        <w:outlineLvl w:val="2"/>
        <w:rPr>
          <w:rFonts w:ascii="宋体" w:eastAsia="宋体" w:hAnsi="宋体" w:cs="宋体"/>
          <w:b/>
          <w:bCs/>
          <w:kern w:val="0"/>
          <w:sz w:val="24"/>
          <w:szCs w:val="24"/>
        </w:rPr>
      </w:pPr>
      <w:r w:rsidRPr="0011160D">
        <w:rPr>
          <w:rFonts w:ascii="Verdana" w:eastAsia="宋体" w:hAnsi="Verdana" w:cs="宋体"/>
          <w:b/>
          <w:bCs/>
          <w:color w:val="000000"/>
          <w:kern w:val="0"/>
          <w:sz w:val="24"/>
          <w:szCs w:val="24"/>
          <w:shd w:val="clear" w:color="auto" w:fill="FFFFFF"/>
        </w:rPr>
        <w:t>先回滚再差异化同步（</w:t>
      </w:r>
      <w:r w:rsidRPr="0011160D">
        <w:rPr>
          <w:rFonts w:ascii="Verdana" w:eastAsia="宋体" w:hAnsi="Verdana" w:cs="宋体"/>
          <w:b/>
          <w:bCs/>
          <w:color w:val="000000"/>
          <w:kern w:val="0"/>
          <w:sz w:val="24"/>
          <w:szCs w:val="24"/>
          <w:shd w:val="clear" w:color="auto" w:fill="FFFFFF"/>
        </w:rPr>
        <w:t>TRUNC+DIFF</w:t>
      </w:r>
      <w:r w:rsidRPr="0011160D">
        <w:rPr>
          <w:rFonts w:ascii="Verdana" w:eastAsia="宋体" w:hAnsi="Verdana" w:cs="宋体"/>
          <w:b/>
          <w:bCs/>
          <w:color w:val="000000"/>
          <w:kern w:val="0"/>
          <w:sz w:val="24"/>
          <w:szCs w:val="24"/>
          <w:shd w:val="clear" w:color="auto" w:fill="FFFFFF"/>
        </w:rPr>
        <w:t>同步）</w:t>
      </w:r>
    </w:p>
    <w:p w:rsidR="006171D4" w:rsidRPr="0011160D" w:rsidRDefault="006171D4" w:rsidP="006171D4">
      <w:pPr>
        <w:widowControl/>
        <w:shd w:val="clear" w:color="auto" w:fill="FFFFFF"/>
        <w:jc w:val="left"/>
        <w:rPr>
          <w:rFonts w:ascii="宋体" w:eastAsia="宋体" w:hAnsi="宋体" w:cs="宋体"/>
          <w:kern w:val="0"/>
          <w:szCs w:val="21"/>
        </w:rPr>
      </w:pPr>
      <w:r w:rsidRPr="0011160D">
        <w:rPr>
          <w:rFonts w:ascii="Verdana" w:eastAsia="宋体" w:hAnsi="Verdana" w:cs="宋体"/>
          <w:b/>
          <w:bCs/>
          <w:color w:val="333333"/>
          <w:kern w:val="0"/>
          <w:szCs w:val="21"/>
          <w:shd w:val="clear" w:color="auto" w:fill="FFFFFF"/>
        </w:rPr>
        <w:t>场景</w:t>
      </w:r>
      <w:r w:rsidRPr="0011160D">
        <w:rPr>
          <w:rFonts w:ascii="Verdana" w:eastAsia="宋体" w:hAnsi="Verdana" w:cs="宋体"/>
          <w:color w:val="333333"/>
          <w:kern w:val="0"/>
          <w:szCs w:val="21"/>
          <w:shd w:val="clear" w:color="auto" w:fill="FFFFFF"/>
        </w:rPr>
        <w:t>：当新的</w:t>
      </w:r>
      <w:r w:rsidRPr="0011160D">
        <w:rPr>
          <w:rFonts w:ascii="Verdana" w:eastAsia="宋体" w:hAnsi="Verdana" w:cs="宋体"/>
          <w:color w:val="333333"/>
          <w:kern w:val="0"/>
          <w:szCs w:val="21"/>
          <w:shd w:val="clear" w:color="auto" w:fill="FFFFFF"/>
        </w:rPr>
        <w:t>Leader</w:t>
      </w:r>
      <w:r w:rsidRPr="0011160D">
        <w:rPr>
          <w:rFonts w:ascii="Verdana" w:eastAsia="宋体" w:hAnsi="Verdana" w:cs="宋体"/>
          <w:color w:val="333333"/>
          <w:kern w:val="0"/>
          <w:szCs w:val="21"/>
          <w:shd w:val="clear" w:color="auto" w:fill="FFFFFF"/>
        </w:rPr>
        <w:t>服务器发现某个</w:t>
      </w:r>
      <w:r w:rsidRPr="0011160D">
        <w:rPr>
          <w:rFonts w:ascii="Verdana" w:eastAsia="宋体" w:hAnsi="Verdana" w:cs="宋体"/>
          <w:color w:val="333333"/>
          <w:kern w:val="0"/>
          <w:szCs w:val="21"/>
          <w:shd w:val="clear" w:color="auto" w:fill="FFFFFF"/>
        </w:rPr>
        <w:t>Learner</w:t>
      </w:r>
      <w:r w:rsidRPr="0011160D">
        <w:rPr>
          <w:rFonts w:ascii="Verdana" w:eastAsia="宋体" w:hAnsi="Verdana" w:cs="宋体"/>
          <w:color w:val="333333"/>
          <w:kern w:val="0"/>
          <w:szCs w:val="21"/>
          <w:shd w:val="clear" w:color="auto" w:fill="FFFFFF"/>
        </w:rPr>
        <w:t>服务器包含了一条自己没有的事务记录，那么就需要让该</w:t>
      </w:r>
      <w:r w:rsidRPr="0011160D">
        <w:rPr>
          <w:rFonts w:ascii="Verdana" w:eastAsia="宋体" w:hAnsi="Verdana" w:cs="宋体"/>
          <w:color w:val="333333"/>
          <w:kern w:val="0"/>
          <w:szCs w:val="21"/>
          <w:shd w:val="clear" w:color="auto" w:fill="FFFFFF"/>
        </w:rPr>
        <w:t>Learner</w:t>
      </w:r>
      <w:r w:rsidRPr="0011160D">
        <w:rPr>
          <w:rFonts w:ascii="Verdana" w:eastAsia="宋体" w:hAnsi="Verdana" w:cs="宋体"/>
          <w:color w:val="333333"/>
          <w:kern w:val="0"/>
          <w:szCs w:val="21"/>
          <w:shd w:val="clear" w:color="auto" w:fill="FFFFFF"/>
        </w:rPr>
        <w:t>服务器进行事务回滚</w:t>
      </w:r>
      <w:r w:rsidRPr="0011160D">
        <w:rPr>
          <w:rFonts w:ascii="Verdana" w:eastAsia="宋体" w:hAnsi="Verdana" w:cs="宋体"/>
          <w:color w:val="333333"/>
          <w:kern w:val="0"/>
          <w:szCs w:val="21"/>
          <w:shd w:val="clear" w:color="auto" w:fill="FFFFFF"/>
        </w:rPr>
        <w:t>--</w:t>
      </w:r>
      <w:r w:rsidRPr="0011160D">
        <w:rPr>
          <w:rFonts w:ascii="Verdana" w:eastAsia="宋体" w:hAnsi="Verdana" w:cs="宋体"/>
          <w:color w:val="333333"/>
          <w:kern w:val="0"/>
          <w:szCs w:val="21"/>
          <w:shd w:val="clear" w:color="auto" w:fill="FFFFFF"/>
        </w:rPr>
        <w:t>回滚到</w:t>
      </w:r>
      <w:r w:rsidRPr="0011160D">
        <w:rPr>
          <w:rFonts w:ascii="Verdana" w:eastAsia="宋体" w:hAnsi="Verdana" w:cs="宋体"/>
          <w:color w:val="333333"/>
          <w:kern w:val="0"/>
          <w:szCs w:val="21"/>
          <w:shd w:val="clear" w:color="auto" w:fill="FFFFFF"/>
        </w:rPr>
        <w:t>Leader</w:t>
      </w:r>
      <w:r w:rsidRPr="0011160D">
        <w:rPr>
          <w:rFonts w:ascii="Verdana" w:eastAsia="宋体" w:hAnsi="Verdana" w:cs="宋体"/>
          <w:color w:val="333333"/>
          <w:kern w:val="0"/>
          <w:szCs w:val="21"/>
          <w:shd w:val="clear" w:color="auto" w:fill="FFFFFF"/>
        </w:rPr>
        <w:t>服务器上存在的，同时也是最接近于</w:t>
      </w:r>
      <w:r w:rsidRPr="0011160D">
        <w:rPr>
          <w:rFonts w:ascii="Verdana" w:eastAsia="宋体" w:hAnsi="Verdana" w:cs="宋体"/>
          <w:color w:val="333333"/>
          <w:kern w:val="0"/>
          <w:szCs w:val="21"/>
          <w:shd w:val="clear" w:color="auto" w:fill="FFFFFF"/>
        </w:rPr>
        <w:t>peerLastZxid</w:t>
      </w:r>
      <w:r w:rsidRPr="0011160D">
        <w:rPr>
          <w:rFonts w:ascii="Verdana" w:eastAsia="宋体" w:hAnsi="Verdana" w:cs="宋体"/>
          <w:color w:val="333333"/>
          <w:kern w:val="0"/>
          <w:szCs w:val="21"/>
          <w:shd w:val="clear" w:color="auto" w:fill="FFFFFF"/>
        </w:rPr>
        <w:t>的</w:t>
      </w:r>
      <w:r w:rsidRPr="0011160D">
        <w:rPr>
          <w:rFonts w:ascii="Verdana" w:eastAsia="宋体" w:hAnsi="Verdana" w:cs="宋体"/>
          <w:color w:val="333333"/>
          <w:kern w:val="0"/>
          <w:szCs w:val="21"/>
          <w:shd w:val="clear" w:color="auto" w:fill="FFFFFF"/>
        </w:rPr>
        <w:t>ZXID</w:t>
      </w:r>
    </w:p>
    <w:p w:rsidR="006171D4" w:rsidRPr="0011160D" w:rsidRDefault="006171D4" w:rsidP="006171D4">
      <w:pPr>
        <w:widowControl/>
        <w:shd w:val="clear" w:color="auto" w:fill="FFFFFF"/>
        <w:spacing w:before="150" w:after="150"/>
        <w:jc w:val="left"/>
        <w:outlineLvl w:val="2"/>
        <w:rPr>
          <w:rFonts w:ascii="宋体" w:eastAsia="宋体" w:hAnsi="宋体" w:cs="宋体"/>
          <w:b/>
          <w:bCs/>
          <w:kern w:val="0"/>
          <w:sz w:val="24"/>
          <w:szCs w:val="24"/>
        </w:rPr>
      </w:pPr>
      <w:r w:rsidRPr="0011160D">
        <w:rPr>
          <w:rFonts w:ascii="Verdana" w:eastAsia="宋体" w:hAnsi="Verdana" w:cs="宋体"/>
          <w:b/>
          <w:bCs/>
          <w:color w:val="000000"/>
          <w:kern w:val="0"/>
          <w:sz w:val="24"/>
          <w:szCs w:val="24"/>
          <w:shd w:val="clear" w:color="auto" w:fill="FFFFFF"/>
        </w:rPr>
        <w:t>仅回滚同步（</w:t>
      </w:r>
      <w:r w:rsidRPr="0011160D">
        <w:rPr>
          <w:rFonts w:ascii="Verdana" w:eastAsia="宋体" w:hAnsi="Verdana" w:cs="宋体"/>
          <w:b/>
          <w:bCs/>
          <w:color w:val="000000"/>
          <w:kern w:val="0"/>
          <w:sz w:val="24"/>
          <w:szCs w:val="24"/>
          <w:shd w:val="clear" w:color="auto" w:fill="FFFFFF"/>
        </w:rPr>
        <w:t>TRUNC</w:t>
      </w:r>
      <w:r w:rsidRPr="0011160D">
        <w:rPr>
          <w:rFonts w:ascii="Verdana" w:eastAsia="宋体" w:hAnsi="Verdana" w:cs="宋体"/>
          <w:b/>
          <w:bCs/>
          <w:color w:val="000000"/>
          <w:kern w:val="0"/>
          <w:sz w:val="24"/>
          <w:szCs w:val="24"/>
          <w:shd w:val="clear" w:color="auto" w:fill="FFFFFF"/>
        </w:rPr>
        <w:t>同步）</w:t>
      </w:r>
    </w:p>
    <w:p w:rsidR="006171D4" w:rsidRPr="0011160D" w:rsidRDefault="006171D4" w:rsidP="006171D4">
      <w:pPr>
        <w:widowControl/>
        <w:shd w:val="clear" w:color="auto" w:fill="FFFFFF"/>
        <w:jc w:val="left"/>
        <w:rPr>
          <w:rFonts w:ascii="宋体" w:eastAsia="宋体" w:hAnsi="宋体" w:cs="宋体"/>
          <w:kern w:val="0"/>
          <w:szCs w:val="21"/>
        </w:rPr>
      </w:pPr>
      <w:r w:rsidRPr="0011160D">
        <w:rPr>
          <w:rFonts w:ascii="Verdana" w:eastAsia="宋体" w:hAnsi="Verdana" w:cs="宋体"/>
          <w:b/>
          <w:bCs/>
          <w:color w:val="333333"/>
          <w:kern w:val="0"/>
          <w:szCs w:val="21"/>
          <w:shd w:val="clear" w:color="auto" w:fill="FFFFFF"/>
        </w:rPr>
        <w:t>场景</w:t>
      </w:r>
      <w:r w:rsidRPr="0011160D">
        <w:rPr>
          <w:rFonts w:ascii="Verdana" w:eastAsia="宋体" w:hAnsi="Verdana" w:cs="宋体"/>
          <w:color w:val="333333"/>
          <w:kern w:val="0"/>
          <w:szCs w:val="21"/>
          <w:shd w:val="clear" w:color="auto" w:fill="FFFFFF"/>
        </w:rPr>
        <w:t>：</w:t>
      </w:r>
      <w:r w:rsidRPr="0011160D">
        <w:rPr>
          <w:rFonts w:ascii="Verdana" w:eastAsia="宋体" w:hAnsi="Verdana" w:cs="宋体"/>
          <w:color w:val="333333"/>
          <w:kern w:val="0"/>
          <w:szCs w:val="21"/>
          <w:shd w:val="clear" w:color="auto" w:fill="FFFFFF"/>
        </w:rPr>
        <w:t xml:space="preserve">peerLastZxid </w:t>
      </w:r>
      <w:r w:rsidRPr="0011160D">
        <w:rPr>
          <w:rFonts w:ascii="Verdana" w:eastAsia="宋体" w:hAnsi="Verdana" w:cs="宋体"/>
          <w:color w:val="333333"/>
          <w:kern w:val="0"/>
          <w:szCs w:val="21"/>
          <w:shd w:val="clear" w:color="auto" w:fill="FFFFFF"/>
        </w:rPr>
        <w:t>大于</w:t>
      </w:r>
      <w:r w:rsidRPr="0011160D">
        <w:rPr>
          <w:rFonts w:ascii="Verdana" w:eastAsia="宋体" w:hAnsi="Verdana" w:cs="宋体"/>
          <w:color w:val="333333"/>
          <w:kern w:val="0"/>
          <w:szCs w:val="21"/>
          <w:shd w:val="clear" w:color="auto" w:fill="FFFFFF"/>
        </w:rPr>
        <w:t xml:space="preserve"> maxCommittedLog</w:t>
      </w:r>
    </w:p>
    <w:p w:rsidR="006171D4" w:rsidRPr="0011160D" w:rsidRDefault="006171D4" w:rsidP="006171D4">
      <w:pPr>
        <w:widowControl/>
        <w:shd w:val="clear" w:color="auto" w:fill="FFFFFF"/>
        <w:spacing w:before="150" w:after="150"/>
        <w:jc w:val="left"/>
        <w:outlineLvl w:val="2"/>
        <w:rPr>
          <w:rFonts w:ascii="宋体" w:eastAsia="宋体" w:hAnsi="宋体" w:cs="宋体"/>
          <w:b/>
          <w:bCs/>
          <w:kern w:val="0"/>
          <w:sz w:val="24"/>
          <w:szCs w:val="24"/>
        </w:rPr>
      </w:pPr>
      <w:r w:rsidRPr="0011160D">
        <w:rPr>
          <w:rFonts w:ascii="Verdana" w:eastAsia="宋体" w:hAnsi="Verdana" w:cs="宋体"/>
          <w:b/>
          <w:bCs/>
          <w:color w:val="000000"/>
          <w:kern w:val="0"/>
          <w:sz w:val="24"/>
          <w:szCs w:val="24"/>
          <w:shd w:val="clear" w:color="auto" w:fill="FFFFFF"/>
        </w:rPr>
        <w:t>全量同步（</w:t>
      </w:r>
      <w:r w:rsidRPr="0011160D">
        <w:rPr>
          <w:rFonts w:ascii="Verdana" w:eastAsia="宋体" w:hAnsi="Verdana" w:cs="宋体"/>
          <w:b/>
          <w:bCs/>
          <w:color w:val="000000"/>
          <w:kern w:val="0"/>
          <w:sz w:val="24"/>
          <w:szCs w:val="24"/>
          <w:shd w:val="clear" w:color="auto" w:fill="FFFFFF"/>
        </w:rPr>
        <w:t>SNAP</w:t>
      </w:r>
      <w:r w:rsidRPr="0011160D">
        <w:rPr>
          <w:rFonts w:ascii="Verdana" w:eastAsia="宋体" w:hAnsi="Verdana" w:cs="宋体"/>
          <w:b/>
          <w:bCs/>
          <w:color w:val="000000"/>
          <w:kern w:val="0"/>
          <w:sz w:val="24"/>
          <w:szCs w:val="24"/>
          <w:shd w:val="clear" w:color="auto" w:fill="FFFFFF"/>
        </w:rPr>
        <w:t>同步）</w:t>
      </w:r>
    </w:p>
    <w:p w:rsidR="006171D4" w:rsidRPr="0011160D" w:rsidRDefault="006171D4" w:rsidP="006171D4">
      <w:pPr>
        <w:widowControl/>
        <w:jc w:val="left"/>
        <w:rPr>
          <w:rFonts w:ascii="宋体" w:eastAsia="宋体" w:hAnsi="宋体" w:cs="宋体"/>
          <w:kern w:val="0"/>
          <w:sz w:val="24"/>
          <w:szCs w:val="24"/>
        </w:rPr>
      </w:pPr>
      <w:r w:rsidRPr="0011160D">
        <w:rPr>
          <w:rFonts w:ascii="宋体" w:eastAsia="宋体" w:hAnsi="宋体" w:cs="宋体"/>
          <w:b/>
          <w:bCs/>
          <w:kern w:val="0"/>
          <w:sz w:val="24"/>
          <w:szCs w:val="24"/>
        </w:rPr>
        <w:t>场景一</w:t>
      </w:r>
      <w:r w:rsidRPr="0011160D">
        <w:rPr>
          <w:rFonts w:ascii="宋体" w:eastAsia="宋体" w:hAnsi="宋体" w:cs="宋体"/>
          <w:kern w:val="0"/>
          <w:sz w:val="24"/>
          <w:szCs w:val="24"/>
        </w:rPr>
        <w:t>：peerLastZxid 小于 minCommittedLog</w:t>
      </w:r>
    </w:p>
    <w:p w:rsidR="006171D4" w:rsidRPr="0011160D" w:rsidRDefault="006171D4" w:rsidP="006171D4">
      <w:pPr>
        <w:widowControl/>
        <w:jc w:val="left"/>
        <w:rPr>
          <w:rFonts w:ascii="宋体" w:eastAsia="宋体" w:hAnsi="宋体" w:cs="宋体"/>
          <w:kern w:val="0"/>
          <w:sz w:val="24"/>
          <w:szCs w:val="24"/>
        </w:rPr>
      </w:pPr>
      <w:r w:rsidRPr="0011160D">
        <w:rPr>
          <w:rFonts w:ascii="宋体" w:eastAsia="宋体" w:hAnsi="宋体" w:cs="宋体"/>
          <w:b/>
          <w:bCs/>
          <w:kern w:val="0"/>
          <w:sz w:val="24"/>
          <w:szCs w:val="24"/>
        </w:rPr>
        <w:t>场景二</w:t>
      </w:r>
      <w:r w:rsidRPr="0011160D">
        <w:rPr>
          <w:rFonts w:ascii="宋体" w:eastAsia="宋体" w:hAnsi="宋体" w:cs="宋体"/>
          <w:kern w:val="0"/>
          <w:sz w:val="24"/>
          <w:szCs w:val="24"/>
        </w:rPr>
        <w:t>：Leader服务器上没有Proposal缓存队列且peerLastZxid不等于lastProcessZxid</w:t>
      </w:r>
    </w:p>
    <w:p w:rsidR="006171D4" w:rsidRPr="0011160D" w:rsidRDefault="00C61625" w:rsidP="00C61625">
      <w:pPr>
        <w:pStyle w:val="2"/>
        <w:rPr>
          <w:rFonts w:ascii="宋体" w:hAnsi="宋体"/>
        </w:rPr>
      </w:pPr>
      <w:r>
        <w:rPr>
          <w:shd w:val="clear" w:color="auto" w:fill="008EB7"/>
        </w:rPr>
        <w:t>17</w:t>
      </w:r>
      <w:r w:rsidR="006171D4" w:rsidRPr="0011160D">
        <w:rPr>
          <w:shd w:val="clear" w:color="auto" w:fill="008EB7"/>
        </w:rPr>
        <w:t>. zookeeper负载均衡和nginx负载均衡区别</w:t>
      </w:r>
    </w:p>
    <w:p w:rsidR="006171D4" w:rsidRPr="0011160D" w:rsidRDefault="006171D4" w:rsidP="006171D4">
      <w:pPr>
        <w:widowControl/>
        <w:shd w:val="clear" w:color="auto" w:fill="FFFFFF"/>
        <w:jc w:val="left"/>
        <w:rPr>
          <w:rFonts w:ascii="宋体" w:eastAsia="宋体" w:hAnsi="宋体" w:cs="宋体"/>
          <w:kern w:val="0"/>
          <w:szCs w:val="21"/>
        </w:rPr>
      </w:pPr>
      <w:r w:rsidRPr="0011160D">
        <w:rPr>
          <w:rFonts w:ascii="Verdana" w:eastAsia="宋体" w:hAnsi="Verdana" w:cs="宋体"/>
          <w:color w:val="333333"/>
          <w:kern w:val="0"/>
          <w:szCs w:val="21"/>
          <w:shd w:val="clear" w:color="auto" w:fill="FFFFFF"/>
        </w:rPr>
        <w:t>zk</w:t>
      </w:r>
      <w:r w:rsidRPr="0011160D">
        <w:rPr>
          <w:rFonts w:ascii="Verdana" w:eastAsia="宋体" w:hAnsi="Verdana" w:cs="宋体"/>
          <w:color w:val="333333"/>
          <w:kern w:val="0"/>
          <w:szCs w:val="21"/>
          <w:shd w:val="clear" w:color="auto" w:fill="FFFFFF"/>
        </w:rPr>
        <w:t>的负载均衡是可以调控，</w:t>
      </w:r>
      <w:r w:rsidRPr="0011160D">
        <w:rPr>
          <w:rFonts w:ascii="Verdana" w:eastAsia="宋体" w:hAnsi="Verdana" w:cs="宋体"/>
          <w:color w:val="333333"/>
          <w:kern w:val="0"/>
          <w:szCs w:val="21"/>
          <w:shd w:val="clear" w:color="auto" w:fill="FFFFFF"/>
        </w:rPr>
        <w:t>nginx</w:t>
      </w:r>
      <w:r w:rsidRPr="0011160D">
        <w:rPr>
          <w:rFonts w:ascii="Verdana" w:eastAsia="宋体" w:hAnsi="Verdana" w:cs="宋体"/>
          <w:color w:val="333333"/>
          <w:kern w:val="0"/>
          <w:szCs w:val="21"/>
          <w:shd w:val="clear" w:color="auto" w:fill="FFFFFF"/>
        </w:rPr>
        <w:t>只是能调权重，其他需要可控的都需要自己写插件；但是</w:t>
      </w:r>
      <w:r w:rsidRPr="0011160D">
        <w:rPr>
          <w:rFonts w:ascii="Verdana" w:eastAsia="宋体" w:hAnsi="Verdana" w:cs="宋体"/>
          <w:color w:val="333333"/>
          <w:kern w:val="0"/>
          <w:szCs w:val="21"/>
          <w:shd w:val="clear" w:color="auto" w:fill="FFFFFF"/>
        </w:rPr>
        <w:t>nginx</w:t>
      </w:r>
      <w:r w:rsidRPr="0011160D">
        <w:rPr>
          <w:rFonts w:ascii="Verdana" w:eastAsia="宋体" w:hAnsi="Verdana" w:cs="宋体"/>
          <w:color w:val="333333"/>
          <w:kern w:val="0"/>
          <w:szCs w:val="21"/>
          <w:shd w:val="clear" w:color="auto" w:fill="FFFFFF"/>
        </w:rPr>
        <w:t>的吞吐量比</w:t>
      </w:r>
      <w:r w:rsidRPr="0011160D">
        <w:rPr>
          <w:rFonts w:ascii="Verdana" w:eastAsia="宋体" w:hAnsi="Verdana" w:cs="宋体"/>
          <w:color w:val="333333"/>
          <w:kern w:val="0"/>
          <w:szCs w:val="21"/>
          <w:shd w:val="clear" w:color="auto" w:fill="FFFFFF"/>
        </w:rPr>
        <w:t>zk</w:t>
      </w:r>
      <w:r w:rsidRPr="0011160D">
        <w:rPr>
          <w:rFonts w:ascii="Verdana" w:eastAsia="宋体" w:hAnsi="Verdana" w:cs="宋体"/>
          <w:color w:val="333333"/>
          <w:kern w:val="0"/>
          <w:szCs w:val="21"/>
          <w:shd w:val="clear" w:color="auto" w:fill="FFFFFF"/>
        </w:rPr>
        <w:t>大很多，应该说按业务选择用哪种方式。</w:t>
      </w:r>
    </w:p>
    <w:p w:rsidR="006171D4" w:rsidRPr="0011160D" w:rsidRDefault="00C61625" w:rsidP="00C61625">
      <w:pPr>
        <w:pStyle w:val="2"/>
        <w:rPr>
          <w:rFonts w:ascii="宋体" w:hAnsi="宋体"/>
          <w:sz w:val="24"/>
          <w:szCs w:val="24"/>
        </w:rPr>
      </w:pPr>
      <w:r>
        <w:rPr>
          <w:shd w:val="clear" w:color="auto" w:fill="008EB7"/>
        </w:rPr>
        <w:t>18</w:t>
      </w:r>
      <w:r w:rsidR="006171D4" w:rsidRPr="0011160D">
        <w:rPr>
          <w:shd w:val="clear" w:color="auto" w:fill="008EB7"/>
        </w:rPr>
        <w:t>. Zookeeper分布式锁的羊群效应</w:t>
      </w:r>
    </w:p>
    <w:p w:rsidR="006171D4" w:rsidRPr="0011160D" w:rsidRDefault="006171D4" w:rsidP="006171D4">
      <w:pPr>
        <w:widowControl/>
        <w:jc w:val="left"/>
        <w:rPr>
          <w:rFonts w:ascii="宋体" w:eastAsia="宋体" w:hAnsi="宋体" w:cs="宋体"/>
          <w:kern w:val="0"/>
          <w:sz w:val="24"/>
          <w:szCs w:val="24"/>
        </w:rPr>
      </w:pPr>
      <w:r w:rsidRPr="0011160D">
        <w:rPr>
          <w:rFonts w:ascii="宋体" w:eastAsia="宋体" w:hAnsi="宋体" w:cs="宋体"/>
          <w:kern w:val="0"/>
          <w:sz w:val="24"/>
          <w:szCs w:val="24"/>
        </w:rPr>
        <w:t>当对某个节点注册多个监听时，节点发生变化会通知所有节点，造成通讯受阻</w:t>
      </w:r>
    </w:p>
    <w:p w:rsidR="00402C45" w:rsidRDefault="00402C45" w:rsidP="00402C45">
      <w:pPr>
        <w:pStyle w:val="1"/>
      </w:pPr>
      <w:r>
        <w:t>D</w:t>
      </w:r>
      <w:r>
        <w:rPr>
          <w:rFonts w:hint="eastAsia"/>
        </w:rPr>
        <w:t>ubbo</w:t>
      </w:r>
      <w:r>
        <w:t>:</w:t>
      </w:r>
    </w:p>
    <w:p w:rsidR="00C73206" w:rsidRDefault="00C73206" w:rsidP="00C73206">
      <w:pPr>
        <w:pStyle w:val="2"/>
        <w:rPr>
          <w:rStyle w:val="a4"/>
          <w:rFonts w:ascii="微软雅黑" w:eastAsia="微软雅黑" w:hAnsi="微软雅黑"/>
          <w:color w:val="4D4D4D"/>
          <w:shd w:val="clear" w:color="auto" w:fill="FFFFFF"/>
        </w:rPr>
      </w:pPr>
      <w:r>
        <w:rPr>
          <w:rStyle w:val="a4"/>
          <w:rFonts w:ascii="微软雅黑" w:eastAsia="微软雅黑" w:hAnsi="微软雅黑"/>
          <w:color w:val="4D4D4D"/>
          <w:shd w:val="clear" w:color="auto" w:fill="FFFFFF"/>
        </w:rPr>
        <w:t>1.</w:t>
      </w:r>
      <w:r>
        <w:rPr>
          <w:rStyle w:val="a4"/>
          <w:rFonts w:ascii="微软雅黑" w:eastAsia="微软雅黑" w:hAnsi="微软雅黑" w:hint="eastAsia"/>
          <w:color w:val="4D4D4D"/>
          <w:shd w:val="clear" w:color="auto" w:fill="FFFFFF"/>
        </w:rPr>
        <w:t>Dubbo 和 Spring Cloud 有什么区别？</w:t>
      </w:r>
    </w:p>
    <w:p w:rsidR="00C73206" w:rsidRDefault="00C73206" w:rsidP="00C73206">
      <w:pPr>
        <w:jc w:val="left"/>
      </w:pPr>
      <w:r>
        <w:rPr>
          <w:noProof/>
        </w:rPr>
        <w:drawing>
          <wp:inline distT="0" distB="0" distL="0" distR="0" wp14:anchorId="6AF9E132" wp14:editId="4A21CE70">
            <wp:extent cx="5274310" cy="50209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4310" cy="5020945"/>
                    </a:xfrm>
                    <a:prstGeom prst="rect">
                      <a:avLst/>
                    </a:prstGeom>
                  </pic:spPr>
                </pic:pic>
              </a:graphicData>
            </a:graphic>
          </wp:inline>
        </w:drawing>
      </w:r>
    </w:p>
    <w:p w:rsidR="00C73206" w:rsidRDefault="00C73206" w:rsidP="00C73206">
      <w:pPr>
        <w:pStyle w:val="2"/>
        <w:rPr>
          <w:rStyle w:val="a4"/>
          <w:rFonts w:ascii="微软雅黑" w:eastAsia="微软雅黑" w:hAnsi="微软雅黑"/>
          <w:color w:val="4D4D4D"/>
          <w:shd w:val="clear" w:color="auto" w:fill="FFFFFF"/>
        </w:rPr>
      </w:pPr>
      <w:r>
        <w:rPr>
          <w:rStyle w:val="a4"/>
          <w:rFonts w:ascii="微软雅黑" w:eastAsia="微软雅黑" w:hAnsi="微软雅黑"/>
          <w:color w:val="4D4D4D"/>
          <w:shd w:val="clear" w:color="auto" w:fill="FFFFFF"/>
        </w:rPr>
        <w:t>2.</w:t>
      </w:r>
      <w:r>
        <w:rPr>
          <w:rStyle w:val="a4"/>
          <w:rFonts w:ascii="微软雅黑" w:eastAsia="微软雅黑" w:hAnsi="微软雅黑" w:hint="eastAsia"/>
          <w:color w:val="4D4D4D"/>
          <w:shd w:val="clear" w:color="auto" w:fill="FFFFFF"/>
        </w:rPr>
        <w:t>dubbo都支持什么协议，推荐用哪种？</w:t>
      </w:r>
    </w:p>
    <w:p w:rsidR="00024C3C" w:rsidRDefault="00024C3C" w:rsidP="00FA61C5">
      <w:pPr>
        <w:widowControl/>
        <w:numPr>
          <w:ilvl w:val="0"/>
          <w:numId w:val="5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【重要】</w:t>
      </w:r>
      <w:r>
        <w:rPr>
          <w:rStyle w:val="HTML"/>
          <w:rFonts w:ascii="Lucida Console" w:hAnsi="Lucida Console"/>
          <w:color w:val="1A1A1A"/>
          <w:sz w:val="21"/>
          <w:szCs w:val="21"/>
          <w:bdr w:val="single" w:sz="6" w:space="1" w:color="CCCCCC" w:frame="1"/>
          <w:shd w:val="clear" w:color="auto" w:fill="DDDDDD"/>
        </w:rPr>
        <w:t>dubbo://</w:t>
      </w:r>
      <w:r>
        <w:rPr>
          <w:rFonts w:ascii="Lucida Sans Unicode" w:hAnsi="Lucida Sans Unicode" w:cs="Lucida Sans Unicode"/>
          <w:color w:val="1A1A1A"/>
          <w:szCs w:val="21"/>
        </w:rPr>
        <w:t> </w:t>
      </w:r>
      <w:r>
        <w:rPr>
          <w:rFonts w:ascii="Lucida Sans Unicode" w:hAnsi="Lucida Sans Unicode" w:cs="Lucida Sans Unicode"/>
          <w:color w:val="1A1A1A"/>
          <w:szCs w:val="21"/>
        </w:rPr>
        <w:t>，默认协议。参见</w:t>
      </w:r>
      <w:r>
        <w:rPr>
          <w:rFonts w:ascii="Lucida Sans Unicode" w:hAnsi="Lucida Sans Unicode" w:cs="Lucida Sans Unicode"/>
          <w:color w:val="1A1A1A"/>
          <w:szCs w:val="21"/>
        </w:rPr>
        <w:t> </w:t>
      </w:r>
      <w:hyperlink r:id="rId397" w:tgtFrame="_blank" w:history="1">
        <w:r>
          <w:rPr>
            <w:rStyle w:val="a5"/>
            <w:rFonts w:ascii="Lucida Sans Unicode" w:hAnsi="Lucida Sans Unicode" w:cs="Lucida Sans Unicode"/>
            <w:color w:val="0088CC"/>
            <w:szCs w:val="21"/>
          </w:rPr>
          <w:t>《</w:t>
        </w:r>
        <w:r>
          <w:rPr>
            <w:rStyle w:val="a5"/>
            <w:rFonts w:ascii="Lucida Sans Unicode" w:hAnsi="Lucida Sans Unicode" w:cs="Lucida Sans Unicode"/>
            <w:color w:val="0088CC"/>
            <w:szCs w:val="21"/>
          </w:rPr>
          <w:t xml:space="preserve">Dubbo </w:t>
        </w:r>
        <w:r>
          <w:rPr>
            <w:rStyle w:val="a5"/>
            <w:rFonts w:ascii="Lucida Sans Unicode" w:hAnsi="Lucida Sans Unicode" w:cs="Lucida Sans Unicode"/>
            <w:color w:val="0088CC"/>
            <w:szCs w:val="21"/>
          </w:rPr>
          <w:t>用户指南</w:t>
        </w:r>
        <w:r>
          <w:rPr>
            <w:rStyle w:val="a5"/>
            <w:rFonts w:ascii="Lucida Sans Unicode" w:hAnsi="Lucida Sans Unicode" w:cs="Lucida Sans Unicode"/>
            <w:color w:val="0088CC"/>
            <w:szCs w:val="21"/>
          </w:rPr>
          <w:t xml:space="preserve"> —— dubbo://</w:t>
        </w:r>
        <w:r>
          <w:rPr>
            <w:rStyle w:val="a5"/>
            <w:rFonts w:ascii="Lucida Sans Unicode" w:hAnsi="Lucida Sans Unicode" w:cs="Lucida Sans Unicode"/>
            <w:color w:val="0088CC"/>
            <w:szCs w:val="21"/>
          </w:rPr>
          <w:t>》</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024C3C" w:rsidRDefault="00024C3C" w:rsidP="00FA61C5">
      <w:pPr>
        <w:widowControl/>
        <w:numPr>
          <w:ilvl w:val="0"/>
          <w:numId w:val="5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【重要】</w:t>
      </w:r>
      <w:r>
        <w:rPr>
          <w:rStyle w:val="HTML"/>
          <w:rFonts w:ascii="Lucida Console" w:hAnsi="Lucida Console"/>
          <w:color w:val="1A1A1A"/>
          <w:sz w:val="21"/>
          <w:szCs w:val="21"/>
          <w:bdr w:val="single" w:sz="6" w:space="1" w:color="CCCCCC" w:frame="1"/>
          <w:shd w:val="clear" w:color="auto" w:fill="DDDDDD"/>
        </w:rPr>
        <w:t>rest://</w:t>
      </w:r>
      <w:r>
        <w:rPr>
          <w:rFonts w:ascii="Lucida Sans Unicode" w:hAnsi="Lucida Sans Unicode" w:cs="Lucida Sans Unicode"/>
          <w:color w:val="1A1A1A"/>
          <w:szCs w:val="21"/>
        </w:rPr>
        <w:t> </w:t>
      </w:r>
      <w:r>
        <w:rPr>
          <w:rFonts w:ascii="Lucida Sans Unicode" w:hAnsi="Lucida Sans Unicode" w:cs="Lucida Sans Unicode"/>
          <w:color w:val="1A1A1A"/>
          <w:szCs w:val="21"/>
        </w:rPr>
        <w:t>，贡献自</w:t>
      </w:r>
      <w:r>
        <w:rPr>
          <w:rFonts w:ascii="Lucida Sans Unicode" w:hAnsi="Lucida Sans Unicode" w:cs="Lucida Sans Unicode"/>
          <w:color w:val="1A1A1A"/>
          <w:szCs w:val="21"/>
        </w:rPr>
        <w:t xml:space="preserve"> Dubbox </w:t>
      </w:r>
      <w:r>
        <w:rPr>
          <w:rFonts w:ascii="Lucida Sans Unicode" w:hAnsi="Lucida Sans Unicode" w:cs="Lucida Sans Unicode"/>
          <w:color w:val="1A1A1A"/>
          <w:szCs w:val="21"/>
        </w:rPr>
        <w:t>，目前最合适的</w:t>
      </w:r>
      <w:r>
        <w:rPr>
          <w:rFonts w:ascii="Lucida Sans Unicode" w:hAnsi="Lucida Sans Unicode" w:cs="Lucida Sans Unicode"/>
          <w:color w:val="1A1A1A"/>
          <w:szCs w:val="21"/>
        </w:rPr>
        <w:t xml:space="preserve"> HTTP Restful API </w:t>
      </w:r>
      <w:r>
        <w:rPr>
          <w:rFonts w:ascii="Lucida Sans Unicode" w:hAnsi="Lucida Sans Unicode" w:cs="Lucida Sans Unicode"/>
          <w:color w:val="1A1A1A"/>
          <w:szCs w:val="21"/>
        </w:rPr>
        <w:t>协议。参见</w:t>
      </w:r>
      <w:r>
        <w:rPr>
          <w:rFonts w:ascii="Lucida Sans Unicode" w:hAnsi="Lucida Sans Unicode" w:cs="Lucida Sans Unicode"/>
          <w:color w:val="1A1A1A"/>
          <w:szCs w:val="21"/>
        </w:rPr>
        <w:t> </w:t>
      </w:r>
      <w:hyperlink r:id="rId398" w:tgtFrame="_blank" w:history="1">
        <w:r>
          <w:rPr>
            <w:rStyle w:val="a5"/>
            <w:rFonts w:ascii="Lucida Sans Unicode" w:hAnsi="Lucida Sans Unicode" w:cs="Lucida Sans Unicode"/>
            <w:color w:val="0088CC"/>
            <w:szCs w:val="21"/>
          </w:rPr>
          <w:t>《</w:t>
        </w:r>
        <w:r>
          <w:rPr>
            <w:rStyle w:val="a5"/>
            <w:rFonts w:ascii="Lucida Sans Unicode" w:hAnsi="Lucida Sans Unicode" w:cs="Lucida Sans Unicode"/>
            <w:color w:val="0088CC"/>
            <w:szCs w:val="21"/>
          </w:rPr>
          <w:t xml:space="preserve">Dubbo </w:t>
        </w:r>
        <w:r>
          <w:rPr>
            <w:rStyle w:val="a5"/>
            <w:rFonts w:ascii="Lucida Sans Unicode" w:hAnsi="Lucida Sans Unicode" w:cs="Lucida Sans Unicode"/>
            <w:color w:val="0088CC"/>
            <w:szCs w:val="21"/>
          </w:rPr>
          <w:t>用户指南</w:t>
        </w:r>
        <w:r>
          <w:rPr>
            <w:rStyle w:val="a5"/>
            <w:rFonts w:ascii="Lucida Sans Unicode" w:hAnsi="Lucida Sans Unicode" w:cs="Lucida Sans Unicode"/>
            <w:color w:val="0088CC"/>
            <w:szCs w:val="21"/>
          </w:rPr>
          <w:t xml:space="preserve"> —— rest://</w:t>
        </w:r>
        <w:r>
          <w:rPr>
            <w:rStyle w:val="a5"/>
            <w:rFonts w:ascii="Lucida Sans Unicode" w:hAnsi="Lucida Sans Unicode" w:cs="Lucida Sans Unicode"/>
            <w:color w:val="0088CC"/>
            <w:szCs w:val="21"/>
          </w:rPr>
          <w:t>》</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024C3C" w:rsidRDefault="00024C3C" w:rsidP="00FA61C5">
      <w:pPr>
        <w:widowControl/>
        <w:numPr>
          <w:ilvl w:val="0"/>
          <w:numId w:val="56"/>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 w:val="21"/>
          <w:szCs w:val="21"/>
          <w:bdr w:val="single" w:sz="6" w:space="1" w:color="CCCCCC" w:frame="1"/>
          <w:shd w:val="clear" w:color="auto" w:fill="DDDDDD"/>
        </w:rPr>
        <w:t>rmi://</w:t>
      </w:r>
      <w:r>
        <w:rPr>
          <w:rFonts w:ascii="Lucida Sans Unicode" w:hAnsi="Lucida Sans Unicode" w:cs="Lucida Sans Unicode"/>
          <w:color w:val="1A1A1A"/>
          <w:szCs w:val="21"/>
        </w:rPr>
        <w:t> </w:t>
      </w:r>
      <w:r>
        <w:rPr>
          <w:rFonts w:ascii="Lucida Sans Unicode" w:hAnsi="Lucida Sans Unicode" w:cs="Lucida Sans Unicode"/>
          <w:color w:val="1A1A1A"/>
          <w:szCs w:val="21"/>
        </w:rPr>
        <w:t>，参见</w:t>
      </w:r>
      <w:r>
        <w:rPr>
          <w:rFonts w:ascii="Lucida Sans Unicode" w:hAnsi="Lucida Sans Unicode" w:cs="Lucida Sans Unicode"/>
          <w:color w:val="1A1A1A"/>
          <w:szCs w:val="21"/>
        </w:rPr>
        <w:t> </w:t>
      </w:r>
      <w:hyperlink r:id="rId399" w:tgtFrame="_blank" w:history="1">
        <w:r>
          <w:rPr>
            <w:rStyle w:val="a5"/>
            <w:rFonts w:ascii="Lucida Sans Unicode" w:hAnsi="Lucida Sans Unicode" w:cs="Lucida Sans Unicode"/>
            <w:color w:val="0088CC"/>
            <w:szCs w:val="21"/>
          </w:rPr>
          <w:t>《</w:t>
        </w:r>
        <w:r>
          <w:rPr>
            <w:rStyle w:val="a5"/>
            <w:rFonts w:ascii="Lucida Sans Unicode" w:hAnsi="Lucida Sans Unicode" w:cs="Lucida Sans Unicode"/>
            <w:color w:val="0088CC"/>
            <w:szCs w:val="21"/>
          </w:rPr>
          <w:t xml:space="preserve">Dubbo </w:t>
        </w:r>
        <w:r>
          <w:rPr>
            <w:rStyle w:val="a5"/>
            <w:rFonts w:ascii="Lucida Sans Unicode" w:hAnsi="Lucida Sans Unicode" w:cs="Lucida Sans Unicode"/>
            <w:color w:val="0088CC"/>
            <w:szCs w:val="21"/>
          </w:rPr>
          <w:t>用户指南</w:t>
        </w:r>
        <w:r>
          <w:rPr>
            <w:rStyle w:val="a5"/>
            <w:rFonts w:ascii="Lucida Sans Unicode" w:hAnsi="Lucida Sans Unicode" w:cs="Lucida Sans Unicode"/>
            <w:color w:val="0088CC"/>
            <w:szCs w:val="21"/>
          </w:rPr>
          <w:t xml:space="preserve"> —— rmi://</w:t>
        </w:r>
        <w:r>
          <w:rPr>
            <w:rStyle w:val="a5"/>
            <w:rFonts w:ascii="Lucida Sans Unicode" w:hAnsi="Lucida Sans Unicode" w:cs="Lucida Sans Unicode"/>
            <w:color w:val="0088CC"/>
            <w:szCs w:val="21"/>
          </w:rPr>
          <w:t>》</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024C3C" w:rsidRDefault="00024C3C" w:rsidP="00FA61C5">
      <w:pPr>
        <w:widowControl/>
        <w:numPr>
          <w:ilvl w:val="0"/>
          <w:numId w:val="56"/>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 w:val="21"/>
          <w:szCs w:val="21"/>
          <w:bdr w:val="single" w:sz="6" w:space="1" w:color="CCCCCC" w:frame="1"/>
          <w:shd w:val="clear" w:color="auto" w:fill="DDDDDD"/>
        </w:rPr>
        <w:t>webservice://</w:t>
      </w:r>
      <w:r>
        <w:rPr>
          <w:rFonts w:ascii="Lucida Sans Unicode" w:hAnsi="Lucida Sans Unicode" w:cs="Lucida Sans Unicode"/>
          <w:color w:val="1A1A1A"/>
          <w:szCs w:val="21"/>
        </w:rPr>
        <w:t> </w:t>
      </w:r>
      <w:r>
        <w:rPr>
          <w:rFonts w:ascii="Lucida Sans Unicode" w:hAnsi="Lucida Sans Unicode" w:cs="Lucida Sans Unicode"/>
          <w:color w:val="1A1A1A"/>
          <w:szCs w:val="21"/>
        </w:rPr>
        <w:t>，参见</w:t>
      </w:r>
      <w:r>
        <w:rPr>
          <w:rFonts w:ascii="Lucida Sans Unicode" w:hAnsi="Lucida Sans Unicode" w:cs="Lucida Sans Unicode"/>
          <w:color w:val="1A1A1A"/>
          <w:szCs w:val="21"/>
        </w:rPr>
        <w:t> </w:t>
      </w:r>
      <w:hyperlink r:id="rId400" w:tgtFrame="_blank" w:history="1">
        <w:r>
          <w:rPr>
            <w:rStyle w:val="a5"/>
            <w:rFonts w:ascii="Lucida Sans Unicode" w:hAnsi="Lucida Sans Unicode" w:cs="Lucida Sans Unicode"/>
            <w:color w:val="0088CC"/>
            <w:szCs w:val="21"/>
          </w:rPr>
          <w:t>《</w:t>
        </w:r>
        <w:r>
          <w:rPr>
            <w:rStyle w:val="a5"/>
            <w:rFonts w:ascii="Lucida Sans Unicode" w:hAnsi="Lucida Sans Unicode" w:cs="Lucida Sans Unicode"/>
            <w:color w:val="0088CC"/>
            <w:szCs w:val="21"/>
          </w:rPr>
          <w:t xml:space="preserve">Dubbo </w:t>
        </w:r>
        <w:r>
          <w:rPr>
            <w:rStyle w:val="a5"/>
            <w:rFonts w:ascii="Lucida Sans Unicode" w:hAnsi="Lucida Sans Unicode" w:cs="Lucida Sans Unicode"/>
            <w:color w:val="0088CC"/>
            <w:szCs w:val="21"/>
          </w:rPr>
          <w:t>用户指南</w:t>
        </w:r>
        <w:r>
          <w:rPr>
            <w:rStyle w:val="a5"/>
            <w:rFonts w:ascii="Lucida Sans Unicode" w:hAnsi="Lucida Sans Unicode" w:cs="Lucida Sans Unicode"/>
            <w:color w:val="0088CC"/>
            <w:szCs w:val="21"/>
          </w:rPr>
          <w:t xml:space="preserve"> —— webservice://</w:t>
        </w:r>
        <w:r>
          <w:rPr>
            <w:rStyle w:val="a5"/>
            <w:rFonts w:ascii="Lucida Sans Unicode" w:hAnsi="Lucida Sans Unicode" w:cs="Lucida Sans Unicode"/>
            <w:color w:val="0088CC"/>
            <w:szCs w:val="21"/>
          </w:rPr>
          <w:t>》</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024C3C" w:rsidRDefault="00024C3C" w:rsidP="00FA61C5">
      <w:pPr>
        <w:widowControl/>
        <w:numPr>
          <w:ilvl w:val="0"/>
          <w:numId w:val="56"/>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 w:val="21"/>
          <w:szCs w:val="21"/>
          <w:bdr w:val="single" w:sz="6" w:space="1" w:color="CCCCCC" w:frame="1"/>
          <w:shd w:val="clear" w:color="auto" w:fill="DDDDDD"/>
        </w:rPr>
        <w:t>hessian://</w:t>
      </w:r>
      <w:r>
        <w:rPr>
          <w:rFonts w:ascii="Lucida Sans Unicode" w:hAnsi="Lucida Sans Unicode" w:cs="Lucida Sans Unicode"/>
          <w:color w:val="1A1A1A"/>
          <w:szCs w:val="21"/>
        </w:rPr>
        <w:t> </w:t>
      </w:r>
      <w:r>
        <w:rPr>
          <w:rFonts w:ascii="Lucida Sans Unicode" w:hAnsi="Lucida Sans Unicode" w:cs="Lucida Sans Unicode"/>
          <w:color w:val="1A1A1A"/>
          <w:szCs w:val="21"/>
        </w:rPr>
        <w:t>，参见</w:t>
      </w:r>
      <w:r>
        <w:rPr>
          <w:rFonts w:ascii="Lucida Sans Unicode" w:hAnsi="Lucida Sans Unicode" w:cs="Lucida Sans Unicode"/>
          <w:color w:val="1A1A1A"/>
          <w:szCs w:val="21"/>
        </w:rPr>
        <w:t> </w:t>
      </w:r>
      <w:hyperlink r:id="rId401" w:tgtFrame="_blank" w:history="1">
        <w:r>
          <w:rPr>
            <w:rStyle w:val="a5"/>
            <w:rFonts w:ascii="Lucida Sans Unicode" w:hAnsi="Lucida Sans Unicode" w:cs="Lucida Sans Unicode"/>
            <w:color w:val="0088CC"/>
            <w:szCs w:val="21"/>
          </w:rPr>
          <w:t>《</w:t>
        </w:r>
        <w:r>
          <w:rPr>
            <w:rStyle w:val="a5"/>
            <w:rFonts w:ascii="Lucida Sans Unicode" w:hAnsi="Lucida Sans Unicode" w:cs="Lucida Sans Unicode"/>
            <w:color w:val="0088CC"/>
            <w:szCs w:val="21"/>
          </w:rPr>
          <w:t xml:space="preserve">Dubbo </w:t>
        </w:r>
        <w:r>
          <w:rPr>
            <w:rStyle w:val="a5"/>
            <w:rFonts w:ascii="Lucida Sans Unicode" w:hAnsi="Lucida Sans Unicode" w:cs="Lucida Sans Unicode"/>
            <w:color w:val="0088CC"/>
            <w:szCs w:val="21"/>
          </w:rPr>
          <w:t>用户指南</w:t>
        </w:r>
        <w:r>
          <w:rPr>
            <w:rStyle w:val="a5"/>
            <w:rFonts w:ascii="Lucida Sans Unicode" w:hAnsi="Lucida Sans Unicode" w:cs="Lucida Sans Unicode"/>
            <w:color w:val="0088CC"/>
            <w:szCs w:val="21"/>
          </w:rPr>
          <w:t xml:space="preserve"> —— hessian://</w:t>
        </w:r>
        <w:r>
          <w:rPr>
            <w:rStyle w:val="a5"/>
            <w:rFonts w:ascii="Lucida Sans Unicode" w:hAnsi="Lucida Sans Unicode" w:cs="Lucida Sans Unicode"/>
            <w:color w:val="0088CC"/>
            <w:szCs w:val="21"/>
          </w:rPr>
          <w:t>》</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024C3C" w:rsidRDefault="00024C3C" w:rsidP="00FA61C5">
      <w:pPr>
        <w:widowControl/>
        <w:numPr>
          <w:ilvl w:val="0"/>
          <w:numId w:val="56"/>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 w:val="21"/>
          <w:szCs w:val="21"/>
          <w:bdr w:val="single" w:sz="6" w:space="1" w:color="CCCCCC" w:frame="1"/>
          <w:shd w:val="clear" w:color="auto" w:fill="DDDDDD"/>
        </w:rPr>
        <w:t>thrift://</w:t>
      </w:r>
      <w:r>
        <w:rPr>
          <w:rFonts w:ascii="Lucida Sans Unicode" w:hAnsi="Lucida Sans Unicode" w:cs="Lucida Sans Unicode"/>
          <w:color w:val="1A1A1A"/>
          <w:szCs w:val="21"/>
        </w:rPr>
        <w:t> </w:t>
      </w:r>
      <w:r>
        <w:rPr>
          <w:rFonts w:ascii="Lucida Sans Unicode" w:hAnsi="Lucida Sans Unicode" w:cs="Lucida Sans Unicode"/>
          <w:color w:val="1A1A1A"/>
          <w:szCs w:val="21"/>
        </w:rPr>
        <w:t>，参见</w:t>
      </w:r>
      <w:r>
        <w:rPr>
          <w:rFonts w:ascii="Lucida Sans Unicode" w:hAnsi="Lucida Sans Unicode" w:cs="Lucida Sans Unicode"/>
          <w:color w:val="1A1A1A"/>
          <w:szCs w:val="21"/>
        </w:rPr>
        <w:t> </w:t>
      </w:r>
      <w:hyperlink r:id="rId402" w:tgtFrame="_blank" w:history="1">
        <w:r>
          <w:rPr>
            <w:rStyle w:val="a5"/>
            <w:rFonts w:ascii="Lucida Sans Unicode" w:hAnsi="Lucida Sans Unicode" w:cs="Lucida Sans Unicode"/>
            <w:color w:val="0088CC"/>
            <w:szCs w:val="21"/>
          </w:rPr>
          <w:t>《</w:t>
        </w:r>
        <w:r>
          <w:rPr>
            <w:rStyle w:val="a5"/>
            <w:rFonts w:ascii="Lucida Sans Unicode" w:hAnsi="Lucida Sans Unicode" w:cs="Lucida Sans Unicode"/>
            <w:color w:val="0088CC"/>
            <w:szCs w:val="21"/>
          </w:rPr>
          <w:t xml:space="preserve">Dubbo </w:t>
        </w:r>
        <w:r>
          <w:rPr>
            <w:rStyle w:val="a5"/>
            <w:rFonts w:ascii="Lucida Sans Unicode" w:hAnsi="Lucida Sans Unicode" w:cs="Lucida Sans Unicode"/>
            <w:color w:val="0088CC"/>
            <w:szCs w:val="21"/>
          </w:rPr>
          <w:t>用户指南</w:t>
        </w:r>
        <w:r>
          <w:rPr>
            <w:rStyle w:val="a5"/>
            <w:rFonts w:ascii="Lucida Sans Unicode" w:hAnsi="Lucida Sans Unicode" w:cs="Lucida Sans Unicode"/>
            <w:color w:val="0088CC"/>
            <w:szCs w:val="21"/>
          </w:rPr>
          <w:t xml:space="preserve"> —— thrift://</w:t>
        </w:r>
        <w:r>
          <w:rPr>
            <w:rStyle w:val="a5"/>
            <w:rFonts w:ascii="Lucida Sans Unicode" w:hAnsi="Lucida Sans Unicode" w:cs="Lucida Sans Unicode"/>
            <w:color w:val="0088CC"/>
            <w:szCs w:val="21"/>
          </w:rPr>
          <w:t>》</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024C3C" w:rsidRDefault="00024C3C" w:rsidP="00FA61C5">
      <w:pPr>
        <w:widowControl/>
        <w:numPr>
          <w:ilvl w:val="0"/>
          <w:numId w:val="56"/>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 w:val="21"/>
          <w:szCs w:val="21"/>
          <w:bdr w:val="single" w:sz="6" w:space="1" w:color="CCCCCC" w:frame="1"/>
          <w:shd w:val="clear" w:color="auto" w:fill="DDDDDD"/>
        </w:rPr>
        <w:t>memcached://</w:t>
      </w:r>
      <w:r>
        <w:rPr>
          <w:rFonts w:ascii="Lucida Sans Unicode" w:hAnsi="Lucida Sans Unicode" w:cs="Lucida Sans Unicode"/>
          <w:color w:val="1A1A1A"/>
          <w:szCs w:val="21"/>
        </w:rPr>
        <w:t> </w:t>
      </w:r>
      <w:r>
        <w:rPr>
          <w:rFonts w:ascii="Lucida Sans Unicode" w:hAnsi="Lucida Sans Unicode" w:cs="Lucida Sans Unicode"/>
          <w:color w:val="1A1A1A"/>
          <w:szCs w:val="21"/>
        </w:rPr>
        <w:t>，参见</w:t>
      </w:r>
      <w:r>
        <w:rPr>
          <w:rFonts w:ascii="Lucida Sans Unicode" w:hAnsi="Lucida Sans Unicode" w:cs="Lucida Sans Unicode"/>
          <w:color w:val="1A1A1A"/>
          <w:szCs w:val="21"/>
        </w:rPr>
        <w:t> </w:t>
      </w:r>
      <w:hyperlink r:id="rId403" w:tgtFrame="_blank" w:history="1">
        <w:r>
          <w:rPr>
            <w:rStyle w:val="a5"/>
            <w:rFonts w:ascii="Lucida Sans Unicode" w:hAnsi="Lucida Sans Unicode" w:cs="Lucida Sans Unicode"/>
            <w:color w:val="0088CC"/>
            <w:szCs w:val="21"/>
          </w:rPr>
          <w:t>《</w:t>
        </w:r>
        <w:r>
          <w:rPr>
            <w:rStyle w:val="a5"/>
            <w:rFonts w:ascii="Lucida Sans Unicode" w:hAnsi="Lucida Sans Unicode" w:cs="Lucida Sans Unicode"/>
            <w:color w:val="0088CC"/>
            <w:szCs w:val="21"/>
          </w:rPr>
          <w:t xml:space="preserve">Dubbo </w:t>
        </w:r>
        <w:r>
          <w:rPr>
            <w:rStyle w:val="a5"/>
            <w:rFonts w:ascii="Lucida Sans Unicode" w:hAnsi="Lucida Sans Unicode" w:cs="Lucida Sans Unicode"/>
            <w:color w:val="0088CC"/>
            <w:szCs w:val="21"/>
          </w:rPr>
          <w:t>用户指南</w:t>
        </w:r>
        <w:r>
          <w:rPr>
            <w:rStyle w:val="a5"/>
            <w:rFonts w:ascii="Lucida Sans Unicode" w:hAnsi="Lucida Sans Unicode" w:cs="Lucida Sans Unicode"/>
            <w:color w:val="0088CC"/>
            <w:szCs w:val="21"/>
          </w:rPr>
          <w:t xml:space="preserve"> —— memcached://</w:t>
        </w:r>
        <w:r>
          <w:rPr>
            <w:rStyle w:val="a5"/>
            <w:rFonts w:ascii="Lucida Sans Unicode" w:hAnsi="Lucida Sans Unicode" w:cs="Lucida Sans Unicode"/>
            <w:color w:val="0088CC"/>
            <w:szCs w:val="21"/>
          </w:rPr>
          <w:t>》</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024C3C" w:rsidRDefault="00024C3C" w:rsidP="00FA61C5">
      <w:pPr>
        <w:widowControl/>
        <w:numPr>
          <w:ilvl w:val="0"/>
          <w:numId w:val="56"/>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 w:val="21"/>
          <w:szCs w:val="21"/>
          <w:bdr w:val="single" w:sz="6" w:space="1" w:color="CCCCCC" w:frame="1"/>
          <w:shd w:val="clear" w:color="auto" w:fill="DDDDDD"/>
        </w:rPr>
        <w:t>redis://</w:t>
      </w:r>
      <w:r>
        <w:rPr>
          <w:rFonts w:ascii="Lucida Sans Unicode" w:hAnsi="Lucida Sans Unicode" w:cs="Lucida Sans Unicode"/>
          <w:color w:val="1A1A1A"/>
          <w:szCs w:val="21"/>
        </w:rPr>
        <w:t> </w:t>
      </w:r>
      <w:r>
        <w:rPr>
          <w:rFonts w:ascii="Lucida Sans Unicode" w:hAnsi="Lucida Sans Unicode" w:cs="Lucida Sans Unicode"/>
          <w:color w:val="1A1A1A"/>
          <w:szCs w:val="21"/>
        </w:rPr>
        <w:t>，参见</w:t>
      </w:r>
      <w:r>
        <w:rPr>
          <w:rFonts w:ascii="Lucida Sans Unicode" w:hAnsi="Lucida Sans Unicode" w:cs="Lucida Sans Unicode"/>
          <w:color w:val="1A1A1A"/>
          <w:szCs w:val="21"/>
        </w:rPr>
        <w:t> </w:t>
      </w:r>
      <w:hyperlink r:id="rId404" w:tgtFrame="_blank" w:history="1">
        <w:r>
          <w:rPr>
            <w:rStyle w:val="a5"/>
            <w:rFonts w:ascii="Lucida Sans Unicode" w:hAnsi="Lucida Sans Unicode" w:cs="Lucida Sans Unicode"/>
            <w:color w:val="0088CC"/>
            <w:szCs w:val="21"/>
          </w:rPr>
          <w:t>《</w:t>
        </w:r>
        <w:r>
          <w:rPr>
            <w:rStyle w:val="a5"/>
            <w:rFonts w:ascii="Lucida Sans Unicode" w:hAnsi="Lucida Sans Unicode" w:cs="Lucida Sans Unicode"/>
            <w:color w:val="0088CC"/>
            <w:szCs w:val="21"/>
          </w:rPr>
          <w:t xml:space="preserve">Dubbo </w:t>
        </w:r>
        <w:r>
          <w:rPr>
            <w:rStyle w:val="a5"/>
            <w:rFonts w:ascii="Lucida Sans Unicode" w:hAnsi="Lucida Sans Unicode" w:cs="Lucida Sans Unicode"/>
            <w:color w:val="0088CC"/>
            <w:szCs w:val="21"/>
          </w:rPr>
          <w:t>用户指南</w:t>
        </w:r>
        <w:r>
          <w:rPr>
            <w:rStyle w:val="a5"/>
            <w:rFonts w:ascii="Lucida Sans Unicode" w:hAnsi="Lucida Sans Unicode" w:cs="Lucida Sans Unicode"/>
            <w:color w:val="0088CC"/>
            <w:szCs w:val="21"/>
          </w:rPr>
          <w:t xml:space="preserve"> —— redis://</w:t>
        </w:r>
        <w:r>
          <w:rPr>
            <w:rStyle w:val="a5"/>
            <w:rFonts w:ascii="Lucida Sans Unicode" w:hAnsi="Lucida Sans Unicode" w:cs="Lucida Sans Unicode"/>
            <w:color w:val="0088CC"/>
            <w:szCs w:val="21"/>
          </w:rPr>
          <w:t>》</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024C3C" w:rsidRDefault="00024C3C" w:rsidP="00FA61C5">
      <w:pPr>
        <w:widowControl/>
        <w:numPr>
          <w:ilvl w:val="0"/>
          <w:numId w:val="56"/>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 w:val="21"/>
          <w:szCs w:val="21"/>
          <w:bdr w:val="single" w:sz="6" w:space="1" w:color="CCCCCC" w:frame="1"/>
          <w:shd w:val="clear" w:color="auto" w:fill="DDDDDD"/>
        </w:rPr>
        <w:t>http://</w:t>
      </w:r>
      <w:r>
        <w:rPr>
          <w:rFonts w:ascii="Lucida Sans Unicode" w:hAnsi="Lucida Sans Unicode" w:cs="Lucida Sans Unicode"/>
          <w:color w:val="1A1A1A"/>
          <w:szCs w:val="21"/>
        </w:rPr>
        <w:t> </w:t>
      </w:r>
      <w:r>
        <w:rPr>
          <w:rFonts w:ascii="Lucida Sans Unicode" w:hAnsi="Lucida Sans Unicode" w:cs="Lucida Sans Unicode"/>
          <w:color w:val="1A1A1A"/>
          <w:szCs w:val="21"/>
        </w:rPr>
        <w:t>，参见</w:t>
      </w:r>
      <w:r>
        <w:rPr>
          <w:rFonts w:ascii="Lucida Sans Unicode" w:hAnsi="Lucida Sans Unicode" w:cs="Lucida Sans Unicode"/>
          <w:color w:val="1A1A1A"/>
          <w:szCs w:val="21"/>
        </w:rPr>
        <w:t> </w:t>
      </w:r>
      <w:hyperlink r:id="rId405" w:tgtFrame="_blank" w:history="1">
        <w:r>
          <w:rPr>
            <w:rStyle w:val="a5"/>
            <w:rFonts w:ascii="Lucida Sans Unicode" w:hAnsi="Lucida Sans Unicode" w:cs="Lucida Sans Unicode"/>
            <w:color w:val="0088CC"/>
            <w:szCs w:val="21"/>
          </w:rPr>
          <w:t>《</w:t>
        </w:r>
        <w:r>
          <w:rPr>
            <w:rStyle w:val="a5"/>
            <w:rFonts w:ascii="Lucida Sans Unicode" w:hAnsi="Lucida Sans Unicode" w:cs="Lucida Sans Unicode"/>
            <w:color w:val="0088CC"/>
            <w:szCs w:val="21"/>
          </w:rPr>
          <w:t xml:space="preserve">Dubbo </w:t>
        </w:r>
        <w:r>
          <w:rPr>
            <w:rStyle w:val="a5"/>
            <w:rFonts w:ascii="Lucida Sans Unicode" w:hAnsi="Lucida Sans Unicode" w:cs="Lucida Sans Unicode"/>
            <w:color w:val="0088CC"/>
            <w:szCs w:val="21"/>
          </w:rPr>
          <w:t>用户指南</w:t>
        </w:r>
        <w:r>
          <w:rPr>
            <w:rStyle w:val="a5"/>
            <w:rFonts w:ascii="Lucida Sans Unicode" w:hAnsi="Lucida Sans Unicode" w:cs="Lucida Sans Unicode"/>
            <w:color w:val="0088CC"/>
            <w:szCs w:val="21"/>
          </w:rPr>
          <w:t xml:space="preserve"> —— http://</w:t>
        </w:r>
        <w:r>
          <w:rPr>
            <w:rStyle w:val="a5"/>
            <w:rFonts w:ascii="Lucida Sans Unicode" w:hAnsi="Lucida Sans Unicode" w:cs="Lucida Sans Unicode"/>
            <w:color w:val="0088CC"/>
            <w:szCs w:val="21"/>
          </w:rPr>
          <w:t>》</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。注意，这个和我们理解的</w:t>
      </w:r>
      <w:r>
        <w:rPr>
          <w:rFonts w:ascii="Lucida Sans Unicode" w:hAnsi="Lucida Sans Unicode" w:cs="Lucida Sans Unicode"/>
          <w:color w:val="1A1A1A"/>
          <w:szCs w:val="21"/>
        </w:rPr>
        <w:t xml:space="preserve"> HTTP </w:t>
      </w:r>
      <w:r>
        <w:rPr>
          <w:rFonts w:ascii="Lucida Sans Unicode" w:hAnsi="Lucida Sans Unicode" w:cs="Lucida Sans Unicode"/>
          <w:color w:val="1A1A1A"/>
          <w:szCs w:val="21"/>
        </w:rPr>
        <w:t>协议有差异，而是</w:t>
      </w:r>
      <w:r>
        <w:rPr>
          <w:rFonts w:ascii="Lucida Sans Unicode" w:hAnsi="Lucida Sans Unicode" w:cs="Lucida Sans Unicode"/>
          <w:color w:val="1A1A1A"/>
          <w:szCs w:val="21"/>
        </w:rPr>
        <w:t xml:space="preserve"> Spring </w:t>
      </w:r>
      <w:r>
        <w:rPr>
          <w:rFonts w:ascii="Lucida Sans Unicode" w:hAnsi="Lucida Sans Unicode" w:cs="Lucida Sans Unicode"/>
          <w:color w:val="1A1A1A"/>
          <w:szCs w:val="21"/>
        </w:rPr>
        <w:t>的</w:t>
      </w:r>
      <w:r>
        <w:rPr>
          <w:rFonts w:ascii="Lucida Sans Unicode" w:hAnsi="Lucida Sans Unicode" w:cs="Lucida Sans Unicode"/>
          <w:color w:val="1A1A1A"/>
          <w:szCs w:val="21"/>
        </w:rPr>
        <w:t xml:space="preserve"> HttpInvoker </w:t>
      </w:r>
      <w:r>
        <w:rPr>
          <w:rFonts w:ascii="Lucida Sans Unicode" w:hAnsi="Lucida Sans Unicode" w:cs="Lucida Sans Unicode"/>
          <w:color w:val="1A1A1A"/>
          <w:szCs w:val="21"/>
        </w:rPr>
        <w:t>实现。</w:t>
      </w:r>
    </w:p>
    <w:p w:rsidR="00024C3C" w:rsidRDefault="00024C3C" w:rsidP="00024C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实际上，社区里还有其他通信协议正处于孵化：</w:t>
      </w:r>
    </w:p>
    <w:p w:rsidR="00024C3C" w:rsidRDefault="00024C3C" w:rsidP="00FA61C5">
      <w:pPr>
        <w:widowControl/>
        <w:numPr>
          <w:ilvl w:val="0"/>
          <w:numId w:val="57"/>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 w:val="21"/>
          <w:szCs w:val="21"/>
          <w:bdr w:val="single" w:sz="6" w:space="1" w:color="CCCCCC" w:frame="1"/>
          <w:shd w:val="clear" w:color="auto" w:fill="DDDDDD"/>
        </w:rPr>
        <w:t>jsonrpc://</w:t>
      </w:r>
      <w:r>
        <w:rPr>
          <w:rFonts w:ascii="Lucida Sans Unicode" w:hAnsi="Lucida Sans Unicode" w:cs="Lucida Sans Unicode"/>
          <w:color w:val="1A1A1A"/>
          <w:szCs w:val="21"/>
        </w:rPr>
        <w:t> </w:t>
      </w:r>
      <w:r>
        <w:rPr>
          <w:rFonts w:ascii="Lucida Sans Unicode" w:hAnsi="Lucida Sans Unicode" w:cs="Lucida Sans Unicode"/>
          <w:color w:val="1A1A1A"/>
          <w:szCs w:val="21"/>
        </w:rPr>
        <w:t>，对应</w:t>
      </w:r>
      <w:r>
        <w:rPr>
          <w:rFonts w:ascii="Lucida Sans Unicode" w:hAnsi="Lucida Sans Unicode" w:cs="Lucida Sans Unicode"/>
          <w:color w:val="1A1A1A"/>
          <w:szCs w:val="21"/>
        </w:rPr>
        <w:t xml:space="preserve"> Github </w:t>
      </w:r>
      <w:r>
        <w:rPr>
          <w:rFonts w:ascii="Lucida Sans Unicode" w:hAnsi="Lucida Sans Unicode" w:cs="Lucida Sans Unicode"/>
          <w:color w:val="1A1A1A"/>
          <w:szCs w:val="21"/>
        </w:rPr>
        <w:t>仓库为</w:t>
      </w:r>
      <w:r>
        <w:rPr>
          <w:rFonts w:ascii="Lucida Sans Unicode" w:hAnsi="Lucida Sans Unicode" w:cs="Lucida Sans Unicode"/>
          <w:color w:val="1A1A1A"/>
          <w:szCs w:val="21"/>
        </w:rPr>
        <w:t> </w:t>
      </w:r>
      <w:hyperlink r:id="rId406" w:tgtFrame="_blank" w:history="1">
        <w:r>
          <w:rPr>
            <w:rStyle w:val="a5"/>
            <w:rFonts w:ascii="Lucida Sans Unicode" w:hAnsi="Lucida Sans Unicode" w:cs="Lucida Sans Unicode"/>
            <w:color w:val="0088CC"/>
            <w:szCs w:val="21"/>
          </w:rPr>
          <w:t>https://github.com/apache/incubator-dubbo-rpc-jsonrpc</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，来自千米网的贡献。</w:t>
      </w:r>
    </w:p>
    <w:p w:rsidR="00024C3C" w:rsidRPr="005A2AD4" w:rsidRDefault="00024C3C" w:rsidP="00024C3C"/>
    <w:p w:rsidR="000B7195" w:rsidRDefault="000B7195" w:rsidP="000B7195">
      <w:pPr>
        <w:pStyle w:val="2"/>
        <w:rPr>
          <w:rStyle w:val="a4"/>
          <w:rFonts w:ascii="微软雅黑" w:eastAsia="微软雅黑" w:hAnsi="微软雅黑"/>
          <w:color w:val="4D4D4D"/>
          <w:shd w:val="clear" w:color="auto" w:fill="FFFFFF"/>
        </w:rPr>
      </w:pPr>
      <w:r>
        <w:rPr>
          <w:rStyle w:val="a4"/>
          <w:rFonts w:ascii="微软雅黑" w:eastAsia="微软雅黑" w:hAnsi="微软雅黑"/>
          <w:color w:val="4D4D4D"/>
          <w:shd w:val="clear" w:color="auto" w:fill="FFFFFF"/>
        </w:rPr>
        <w:t>3.</w:t>
      </w:r>
      <w:r>
        <w:rPr>
          <w:rStyle w:val="a4"/>
          <w:rFonts w:ascii="微软雅黑" w:eastAsia="微软雅黑" w:hAnsi="微软雅黑" w:hint="eastAsia"/>
          <w:color w:val="4D4D4D"/>
          <w:shd w:val="clear" w:color="auto" w:fill="FFFFFF"/>
        </w:rPr>
        <w:t>Dubbo需要 Web 容器吗？</w:t>
      </w:r>
    </w:p>
    <w:p w:rsidR="000F4CE6" w:rsidRPr="000F4CE6" w:rsidRDefault="000F4CE6" w:rsidP="000F4CE6">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0F4CE6">
        <w:rPr>
          <w:rFonts w:ascii="Lucida Sans Unicode" w:eastAsia="宋体" w:hAnsi="Lucida Sans Unicode" w:cs="Lucida Sans Unicode"/>
          <w:color w:val="1A1A1A"/>
          <w:kern w:val="0"/>
          <w:sz w:val="24"/>
          <w:szCs w:val="24"/>
        </w:rPr>
        <w:t>这个问题，仔细回答，需要思考</w:t>
      </w:r>
      <w:r w:rsidRPr="000F4CE6">
        <w:rPr>
          <w:rFonts w:ascii="Lucida Sans Unicode" w:eastAsia="宋体" w:hAnsi="Lucida Sans Unicode" w:cs="Lucida Sans Unicode"/>
          <w:color w:val="1A1A1A"/>
          <w:kern w:val="0"/>
          <w:sz w:val="24"/>
          <w:szCs w:val="24"/>
        </w:rPr>
        <w:t xml:space="preserve"> Web </w:t>
      </w:r>
      <w:r w:rsidRPr="000F4CE6">
        <w:rPr>
          <w:rFonts w:ascii="Lucida Sans Unicode" w:eastAsia="宋体" w:hAnsi="Lucida Sans Unicode" w:cs="Lucida Sans Unicode"/>
          <w:color w:val="1A1A1A"/>
          <w:kern w:val="0"/>
          <w:sz w:val="24"/>
          <w:szCs w:val="24"/>
        </w:rPr>
        <w:t>容器的定义。然而实际上，真正想问的是，</w:t>
      </w:r>
      <w:r w:rsidRPr="000F4CE6">
        <w:rPr>
          <w:rFonts w:ascii="Lucida Sans Unicode" w:eastAsia="宋体" w:hAnsi="Lucida Sans Unicode" w:cs="Lucida Sans Unicode"/>
          <w:color w:val="1A1A1A"/>
          <w:kern w:val="0"/>
          <w:sz w:val="24"/>
          <w:szCs w:val="24"/>
        </w:rPr>
        <w:t xml:space="preserve">Dubbo </w:t>
      </w:r>
      <w:r w:rsidRPr="000F4CE6">
        <w:rPr>
          <w:rFonts w:ascii="Lucida Sans Unicode" w:eastAsia="宋体" w:hAnsi="Lucida Sans Unicode" w:cs="Lucida Sans Unicode"/>
          <w:color w:val="1A1A1A"/>
          <w:kern w:val="0"/>
          <w:sz w:val="24"/>
          <w:szCs w:val="24"/>
        </w:rPr>
        <w:t>服务启动是否需要启动类似</w:t>
      </w:r>
      <w:r w:rsidRPr="000F4CE6">
        <w:rPr>
          <w:rFonts w:ascii="Lucida Sans Unicode" w:eastAsia="宋体" w:hAnsi="Lucida Sans Unicode" w:cs="Lucida Sans Unicode"/>
          <w:color w:val="1A1A1A"/>
          <w:kern w:val="0"/>
          <w:sz w:val="24"/>
          <w:szCs w:val="24"/>
        </w:rPr>
        <w:t xml:space="preserve"> Tomcat</w:t>
      </w:r>
      <w:r w:rsidRPr="000F4CE6">
        <w:rPr>
          <w:rFonts w:ascii="Lucida Sans Unicode" w:eastAsia="宋体" w:hAnsi="Lucida Sans Unicode" w:cs="Lucida Sans Unicode"/>
          <w:color w:val="1A1A1A"/>
          <w:kern w:val="0"/>
          <w:sz w:val="24"/>
          <w:szCs w:val="24"/>
        </w:rPr>
        <w:t>、</w:t>
      </w:r>
      <w:r w:rsidRPr="000F4CE6">
        <w:rPr>
          <w:rFonts w:ascii="Lucida Sans Unicode" w:eastAsia="宋体" w:hAnsi="Lucida Sans Unicode" w:cs="Lucida Sans Unicode"/>
          <w:color w:val="1A1A1A"/>
          <w:kern w:val="0"/>
          <w:sz w:val="24"/>
          <w:szCs w:val="24"/>
        </w:rPr>
        <w:t xml:space="preserve">Jetty </w:t>
      </w:r>
      <w:r w:rsidRPr="000F4CE6">
        <w:rPr>
          <w:rFonts w:ascii="Lucida Sans Unicode" w:eastAsia="宋体" w:hAnsi="Lucida Sans Unicode" w:cs="Lucida Sans Unicode"/>
          <w:color w:val="1A1A1A"/>
          <w:kern w:val="0"/>
          <w:sz w:val="24"/>
          <w:szCs w:val="24"/>
        </w:rPr>
        <w:t>等服务器。</w:t>
      </w:r>
    </w:p>
    <w:p w:rsidR="000F4CE6" w:rsidRPr="000F4CE6" w:rsidRDefault="000F4CE6" w:rsidP="000F4CE6">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0F4CE6">
        <w:rPr>
          <w:rFonts w:ascii="Lucida Sans Unicode" w:eastAsia="宋体" w:hAnsi="Lucida Sans Unicode" w:cs="Lucida Sans Unicode"/>
          <w:color w:val="1A1A1A"/>
          <w:kern w:val="0"/>
          <w:sz w:val="24"/>
          <w:szCs w:val="24"/>
        </w:rPr>
        <w:t>这个答案可以是，也可以是不是。为什么呢？根据协议的不同，</w:t>
      </w:r>
      <w:r w:rsidRPr="000F4CE6">
        <w:rPr>
          <w:rFonts w:ascii="Lucida Sans Unicode" w:eastAsia="宋体" w:hAnsi="Lucida Sans Unicode" w:cs="Lucida Sans Unicode"/>
          <w:color w:val="1A1A1A"/>
          <w:kern w:val="0"/>
          <w:sz w:val="24"/>
          <w:szCs w:val="24"/>
        </w:rPr>
        <w:t xml:space="preserve">Provider </w:t>
      </w:r>
      <w:r w:rsidRPr="000F4CE6">
        <w:rPr>
          <w:rFonts w:ascii="Lucida Sans Unicode" w:eastAsia="宋体" w:hAnsi="Lucida Sans Unicode" w:cs="Lucida Sans Unicode"/>
          <w:color w:val="1A1A1A"/>
          <w:kern w:val="0"/>
          <w:sz w:val="24"/>
          <w:szCs w:val="24"/>
        </w:rPr>
        <w:t>会启动不同的服务器。</w:t>
      </w:r>
    </w:p>
    <w:p w:rsidR="000F4CE6" w:rsidRPr="000F4CE6" w:rsidRDefault="000F4CE6" w:rsidP="00FA61C5">
      <w:pPr>
        <w:widowControl/>
        <w:numPr>
          <w:ilvl w:val="0"/>
          <w:numId w:val="68"/>
        </w:numPr>
        <w:shd w:val="clear" w:color="auto" w:fill="FFFFFF"/>
        <w:ind w:left="0"/>
        <w:jc w:val="left"/>
        <w:rPr>
          <w:rFonts w:ascii="Lucida Sans Unicode" w:eastAsia="宋体" w:hAnsi="Lucida Sans Unicode" w:cs="Lucida Sans Unicode"/>
          <w:color w:val="1A1A1A"/>
          <w:kern w:val="0"/>
          <w:szCs w:val="21"/>
        </w:rPr>
      </w:pPr>
      <w:r w:rsidRPr="000F4CE6">
        <w:rPr>
          <w:rFonts w:ascii="Lucida Sans Unicode" w:eastAsia="宋体" w:hAnsi="Lucida Sans Unicode" w:cs="Lucida Sans Unicode"/>
          <w:color w:val="1A1A1A"/>
          <w:kern w:val="0"/>
          <w:szCs w:val="21"/>
        </w:rPr>
        <w:t>在使用</w:t>
      </w:r>
      <w:r w:rsidRPr="000F4CE6">
        <w:rPr>
          <w:rFonts w:ascii="Lucida Sans Unicode" w:eastAsia="宋体" w:hAnsi="Lucida Sans Unicode" w:cs="Lucida Sans Unicode"/>
          <w:color w:val="1A1A1A"/>
          <w:kern w:val="0"/>
          <w:szCs w:val="21"/>
        </w:rPr>
        <w:t> </w:t>
      </w:r>
      <w:r w:rsidRPr="000F4CE6">
        <w:rPr>
          <w:rFonts w:ascii="Lucida Console" w:eastAsia="宋体" w:hAnsi="Lucida Console" w:cs="宋体"/>
          <w:color w:val="1A1A1A"/>
          <w:kern w:val="0"/>
          <w:szCs w:val="21"/>
          <w:bdr w:val="single" w:sz="6" w:space="1" w:color="CCCCCC" w:frame="1"/>
          <w:shd w:val="clear" w:color="auto" w:fill="DDDDDD"/>
        </w:rPr>
        <w:t>dubbo://</w:t>
      </w:r>
      <w:r w:rsidRPr="000F4CE6">
        <w:rPr>
          <w:rFonts w:ascii="Lucida Sans Unicode" w:eastAsia="宋体" w:hAnsi="Lucida Sans Unicode" w:cs="Lucida Sans Unicode"/>
          <w:color w:val="1A1A1A"/>
          <w:kern w:val="0"/>
          <w:szCs w:val="21"/>
        </w:rPr>
        <w:t> </w:t>
      </w:r>
      <w:r w:rsidRPr="000F4CE6">
        <w:rPr>
          <w:rFonts w:ascii="Lucida Sans Unicode" w:eastAsia="宋体" w:hAnsi="Lucida Sans Unicode" w:cs="Lucida Sans Unicode"/>
          <w:color w:val="1A1A1A"/>
          <w:kern w:val="0"/>
          <w:szCs w:val="21"/>
        </w:rPr>
        <w:t>协议时，答案是</w:t>
      </w:r>
      <w:r w:rsidRPr="000F4CE6">
        <w:rPr>
          <w:rFonts w:ascii="Lucida Sans Unicode" w:eastAsia="宋体" w:hAnsi="Lucida Sans Unicode" w:cs="Lucida Sans Unicode"/>
          <w:b/>
          <w:bCs/>
          <w:color w:val="1A1A1A"/>
          <w:kern w:val="0"/>
          <w:szCs w:val="21"/>
        </w:rPr>
        <w:t>否</w:t>
      </w:r>
      <w:r w:rsidRPr="000F4CE6">
        <w:rPr>
          <w:rFonts w:ascii="Lucida Sans Unicode" w:eastAsia="宋体" w:hAnsi="Lucida Sans Unicode" w:cs="Lucida Sans Unicode"/>
          <w:color w:val="1A1A1A"/>
          <w:kern w:val="0"/>
          <w:szCs w:val="21"/>
        </w:rPr>
        <w:t>，因为</w:t>
      </w:r>
      <w:r w:rsidRPr="000F4CE6">
        <w:rPr>
          <w:rFonts w:ascii="Lucida Sans Unicode" w:eastAsia="宋体" w:hAnsi="Lucida Sans Unicode" w:cs="Lucida Sans Unicode"/>
          <w:color w:val="1A1A1A"/>
          <w:kern w:val="0"/>
          <w:szCs w:val="21"/>
        </w:rPr>
        <w:t xml:space="preserve"> Provider </w:t>
      </w:r>
      <w:r w:rsidRPr="000F4CE6">
        <w:rPr>
          <w:rFonts w:ascii="Lucida Sans Unicode" w:eastAsia="宋体" w:hAnsi="Lucida Sans Unicode" w:cs="Lucida Sans Unicode"/>
          <w:color w:val="1A1A1A"/>
          <w:kern w:val="0"/>
          <w:szCs w:val="21"/>
        </w:rPr>
        <w:t>启动</w:t>
      </w:r>
      <w:r w:rsidRPr="000F4CE6">
        <w:rPr>
          <w:rFonts w:ascii="Lucida Sans Unicode" w:eastAsia="宋体" w:hAnsi="Lucida Sans Unicode" w:cs="Lucida Sans Unicode"/>
          <w:color w:val="1A1A1A"/>
          <w:kern w:val="0"/>
          <w:szCs w:val="21"/>
        </w:rPr>
        <w:t xml:space="preserve"> Netty</w:t>
      </w:r>
      <w:r w:rsidRPr="000F4CE6">
        <w:rPr>
          <w:rFonts w:ascii="Lucida Sans Unicode" w:eastAsia="宋体" w:hAnsi="Lucida Sans Unicode" w:cs="Lucida Sans Unicode"/>
          <w:color w:val="1A1A1A"/>
          <w:kern w:val="0"/>
          <w:szCs w:val="21"/>
        </w:rPr>
        <w:t>、</w:t>
      </w:r>
      <w:r w:rsidRPr="000F4CE6">
        <w:rPr>
          <w:rFonts w:ascii="Lucida Sans Unicode" w:eastAsia="宋体" w:hAnsi="Lucida Sans Unicode" w:cs="Lucida Sans Unicode"/>
          <w:color w:val="1A1A1A"/>
          <w:kern w:val="0"/>
          <w:szCs w:val="21"/>
        </w:rPr>
        <w:t xml:space="preserve">Mina </w:t>
      </w:r>
      <w:r w:rsidRPr="000F4CE6">
        <w:rPr>
          <w:rFonts w:ascii="Lucida Sans Unicode" w:eastAsia="宋体" w:hAnsi="Lucida Sans Unicode" w:cs="Lucida Sans Unicode"/>
          <w:color w:val="1A1A1A"/>
          <w:kern w:val="0"/>
          <w:szCs w:val="21"/>
        </w:rPr>
        <w:t>等</w:t>
      </w:r>
      <w:r w:rsidRPr="000F4CE6">
        <w:rPr>
          <w:rFonts w:ascii="Lucida Sans Unicode" w:eastAsia="宋体" w:hAnsi="Lucida Sans Unicode" w:cs="Lucida Sans Unicode"/>
          <w:color w:val="1A1A1A"/>
          <w:kern w:val="0"/>
          <w:szCs w:val="21"/>
        </w:rPr>
        <w:t xml:space="preserve"> NIO Server </w:t>
      </w:r>
      <w:r w:rsidRPr="000F4CE6">
        <w:rPr>
          <w:rFonts w:ascii="Lucida Sans Unicode" w:eastAsia="宋体" w:hAnsi="Lucida Sans Unicode" w:cs="Lucida Sans Unicode"/>
          <w:color w:val="1A1A1A"/>
          <w:kern w:val="0"/>
          <w:szCs w:val="21"/>
        </w:rPr>
        <w:t>。</w:t>
      </w:r>
    </w:p>
    <w:p w:rsidR="000F4CE6" w:rsidRPr="000F4CE6" w:rsidRDefault="000F4CE6" w:rsidP="00FA61C5">
      <w:pPr>
        <w:widowControl/>
        <w:numPr>
          <w:ilvl w:val="0"/>
          <w:numId w:val="68"/>
        </w:numPr>
        <w:shd w:val="clear" w:color="auto" w:fill="FFFFFF"/>
        <w:ind w:left="0"/>
        <w:jc w:val="left"/>
        <w:rPr>
          <w:rFonts w:ascii="Lucida Sans Unicode" w:eastAsia="宋体" w:hAnsi="Lucida Sans Unicode" w:cs="Lucida Sans Unicode"/>
          <w:color w:val="1A1A1A"/>
          <w:kern w:val="0"/>
          <w:szCs w:val="21"/>
        </w:rPr>
      </w:pPr>
      <w:r w:rsidRPr="000F4CE6">
        <w:rPr>
          <w:rFonts w:ascii="Lucida Sans Unicode" w:eastAsia="宋体" w:hAnsi="Lucida Sans Unicode" w:cs="Lucida Sans Unicode"/>
          <w:color w:val="1A1A1A"/>
          <w:kern w:val="0"/>
          <w:szCs w:val="21"/>
        </w:rPr>
        <w:t>在使用</w:t>
      </w:r>
      <w:r w:rsidRPr="000F4CE6">
        <w:rPr>
          <w:rFonts w:ascii="Lucida Sans Unicode" w:eastAsia="宋体" w:hAnsi="Lucida Sans Unicode" w:cs="Lucida Sans Unicode"/>
          <w:color w:val="1A1A1A"/>
          <w:kern w:val="0"/>
          <w:szCs w:val="21"/>
        </w:rPr>
        <w:t> </w:t>
      </w:r>
      <w:r w:rsidRPr="000F4CE6">
        <w:rPr>
          <w:rFonts w:ascii="Lucida Console" w:eastAsia="宋体" w:hAnsi="Lucida Console" w:cs="宋体"/>
          <w:color w:val="1A1A1A"/>
          <w:kern w:val="0"/>
          <w:szCs w:val="21"/>
          <w:bdr w:val="single" w:sz="6" w:space="1" w:color="CCCCCC" w:frame="1"/>
          <w:shd w:val="clear" w:color="auto" w:fill="DDDDDD"/>
        </w:rPr>
        <w:t>rest://</w:t>
      </w:r>
      <w:r w:rsidRPr="000F4CE6">
        <w:rPr>
          <w:rFonts w:ascii="Lucida Sans Unicode" w:eastAsia="宋体" w:hAnsi="Lucida Sans Unicode" w:cs="Lucida Sans Unicode"/>
          <w:color w:val="1A1A1A"/>
          <w:kern w:val="0"/>
          <w:szCs w:val="21"/>
        </w:rPr>
        <w:t> </w:t>
      </w:r>
      <w:r w:rsidRPr="000F4CE6">
        <w:rPr>
          <w:rFonts w:ascii="Lucida Sans Unicode" w:eastAsia="宋体" w:hAnsi="Lucida Sans Unicode" w:cs="Lucida Sans Unicode"/>
          <w:color w:val="1A1A1A"/>
          <w:kern w:val="0"/>
          <w:szCs w:val="21"/>
        </w:rPr>
        <w:t>协议时，答案是</w:t>
      </w:r>
      <w:r w:rsidRPr="000F4CE6">
        <w:rPr>
          <w:rFonts w:ascii="Lucida Sans Unicode" w:eastAsia="宋体" w:hAnsi="Lucida Sans Unicode" w:cs="Lucida Sans Unicode"/>
          <w:b/>
          <w:bCs/>
          <w:color w:val="1A1A1A"/>
          <w:kern w:val="0"/>
          <w:szCs w:val="21"/>
        </w:rPr>
        <w:t>是</w:t>
      </w:r>
      <w:r w:rsidRPr="000F4CE6">
        <w:rPr>
          <w:rFonts w:ascii="Lucida Sans Unicode" w:eastAsia="宋体" w:hAnsi="Lucida Sans Unicode" w:cs="Lucida Sans Unicode"/>
          <w:color w:val="1A1A1A"/>
          <w:kern w:val="0"/>
          <w:szCs w:val="21"/>
        </w:rPr>
        <w:t>，</w:t>
      </w:r>
      <w:r w:rsidRPr="000F4CE6">
        <w:rPr>
          <w:rFonts w:ascii="Lucida Sans Unicode" w:eastAsia="宋体" w:hAnsi="Lucida Sans Unicode" w:cs="Lucida Sans Unicode"/>
          <w:color w:val="1A1A1A"/>
          <w:kern w:val="0"/>
          <w:szCs w:val="21"/>
        </w:rPr>
        <w:t xml:space="preserve">Provider </w:t>
      </w:r>
      <w:r w:rsidRPr="000F4CE6">
        <w:rPr>
          <w:rFonts w:ascii="Lucida Sans Unicode" w:eastAsia="宋体" w:hAnsi="Lucida Sans Unicode" w:cs="Lucida Sans Unicode"/>
          <w:color w:val="1A1A1A"/>
          <w:kern w:val="0"/>
          <w:szCs w:val="21"/>
        </w:rPr>
        <w:t>启动</w:t>
      </w:r>
      <w:r w:rsidRPr="000F4CE6">
        <w:rPr>
          <w:rFonts w:ascii="Lucida Sans Unicode" w:eastAsia="宋体" w:hAnsi="Lucida Sans Unicode" w:cs="Lucida Sans Unicode"/>
          <w:color w:val="1A1A1A"/>
          <w:kern w:val="0"/>
          <w:szCs w:val="21"/>
        </w:rPr>
        <w:t xml:space="preserve"> Tomcat</w:t>
      </w:r>
      <w:r w:rsidRPr="000F4CE6">
        <w:rPr>
          <w:rFonts w:ascii="Lucida Sans Unicode" w:eastAsia="宋体" w:hAnsi="Lucida Sans Unicode" w:cs="Lucida Sans Unicode"/>
          <w:color w:val="1A1A1A"/>
          <w:kern w:val="0"/>
          <w:szCs w:val="21"/>
        </w:rPr>
        <w:t>、</w:t>
      </w:r>
      <w:r w:rsidRPr="000F4CE6">
        <w:rPr>
          <w:rFonts w:ascii="Lucida Sans Unicode" w:eastAsia="宋体" w:hAnsi="Lucida Sans Unicode" w:cs="Lucida Sans Unicode"/>
          <w:color w:val="1A1A1A"/>
          <w:kern w:val="0"/>
          <w:szCs w:val="21"/>
        </w:rPr>
        <w:t xml:space="preserve">Jetty </w:t>
      </w:r>
      <w:r w:rsidRPr="000F4CE6">
        <w:rPr>
          <w:rFonts w:ascii="Lucida Sans Unicode" w:eastAsia="宋体" w:hAnsi="Lucida Sans Unicode" w:cs="Lucida Sans Unicode"/>
          <w:color w:val="1A1A1A"/>
          <w:kern w:val="0"/>
          <w:szCs w:val="21"/>
        </w:rPr>
        <w:t>等</w:t>
      </w:r>
      <w:r w:rsidRPr="000F4CE6">
        <w:rPr>
          <w:rFonts w:ascii="Lucida Sans Unicode" w:eastAsia="宋体" w:hAnsi="Lucida Sans Unicode" w:cs="Lucida Sans Unicode"/>
          <w:color w:val="1A1A1A"/>
          <w:kern w:val="0"/>
          <w:szCs w:val="21"/>
        </w:rPr>
        <w:t xml:space="preserve"> HTTP </w:t>
      </w:r>
      <w:r w:rsidRPr="000F4CE6">
        <w:rPr>
          <w:rFonts w:ascii="Lucida Sans Unicode" w:eastAsia="宋体" w:hAnsi="Lucida Sans Unicode" w:cs="Lucida Sans Unicode"/>
          <w:color w:val="1A1A1A"/>
          <w:kern w:val="0"/>
          <w:szCs w:val="21"/>
        </w:rPr>
        <w:t>服务器，或者也可以使用</w:t>
      </w:r>
      <w:r w:rsidRPr="000F4CE6">
        <w:rPr>
          <w:rFonts w:ascii="Lucida Sans Unicode" w:eastAsia="宋体" w:hAnsi="Lucida Sans Unicode" w:cs="Lucida Sans Unicode"/>
          <w:color w:val="1A1A1A"/>
          <w:kern w:val="0"/>
          <w:szCs w:val="21"/>
        </w:rPr>
        <w:t xml:space="preserve"> Netty </w:t>
      </w:r>
      <w:r w:rsidRPr="000F4CE6">
        <w:rPr>
          <w:rFonts w:ascii="Lucida Sans Unicode" w:eastAsia="宋体" w:hAnsi="Lucida Sans Unicode" w:cs="Lucida Sans Unicode"/>
          <w:color w:val="1A1A1A"/>
          <w:kern w:val="0"/>
          <w:szCs w:val="21"/>
        </w:rPr>
        <w:t>封装的</w:t>
      </w:r>
      <w:r w:rsidRPr="000F4CE6">
        <w:rPr>
          <w:rFonts w:ascii="Lucida Sans Unicode" w:eastAsia="宋体" w:hAnsi="Lucida Sans Unicode" w:cs="Lucida Sans Unicode"/>
          <w:color w:val="1A1A1A"/>
          <w:kern w:val="0"/>
          <w:szCs w:val="21"/>
        </w:rPr>
        <w:t xml:space="preserve"> HTTP </w:t>
      </w:r>
      <w:r w:rsidRPr="000F4CE6">
        <w:rPr>
          <w:rFonts w:ascii="Lucida Sans Unicode" w:eastAsia="宋体" w:hAnsi="Lucida Sans Unicode" w:cs="Lucida Sans Unicode"/>
          <w:color w:val="1A1A1A"/>
          <w:kern w:val="0"/>
          <w:szCs w:val="21"/>
        </w:rPr>
        <w:t>服务器。</w:t>
      </w:r>
    </w:p>
    <w:p w:rsidR="000F4CE6" w:rsidRPr="000F4CE6" w:rsidRDefault="000F4CE6" w:rsidP="00FA61C5">
      <w:pPr>
        <w:widowControl/>
        <w:numPr>
          <w:ilvl w:val="0"/>
          <w:numId w:val="68"/>
        </w:numPr>
        <w:shd w:val="clear" w:color="auto" w:fill="FFFFFF"/>
        <w:ind w:left="0"/>
        <w:jc w:val="left"/>
        <w:rPr>
          <w:rFonts w:ascii="Lucida Sans Unicode" w:eastAsia="宋体" w:hAnsi="Lucida Sans Unicode" w:cs="Lucida Sans Unicode"/>
          <w:color w:val="1A1A1A"/>
          <w:kern w:val="0"/>
          <w:szCs w:val="21"/>
        </w:rPr>
      </w:pPr>
      <w:r w:rsidRPr="000F4CE6">
        <w:rPr>
          <w:rFonts w:ascii="Lucida Sans Unicode" w:eastAsia="宋体" w:hAnsi="Lucida Sans Unicode" w:cs="Lucida Sans Unicode"/>
          <w:color w:val="1A1A1A"/>
          <w:kern w:val="0"/>
          <w:szCs w:val="21"/>
        </w:rPr>
        <w:t>在使用</w:t>
      </w:r>
      <w:r w:rsidRPr="000F4CE6">
        <w:rPr>
          <w:rFonts w:ascii="Lucida Sans Unicode" w:eastAsia="宋体" w:hAnsi="Lucida Sans Unicode" w:cs="Lucida Sans Unicode"/>
          <w:color w:val="1A1A1A"/>
          <w:kern w:val="0"/>
          <w:szCs w:val="21"/>
        </w:rPr>
        <w:t> </w:t>
      </w:r>
      <w:r w:rsidRPr="000F4CE6">
        <w:rPr>
          <w:rFonts w:ascii="Lucida Console" w:eastAsia="宋体" w:hAnsi="Lucida Console" w:cs="宋体"/>
          <w:color w:val="1A1A1A"/>
          <w:kern w:val="0"/>
          <w:szCs w:val="21"/>
          <w:bdr w:val="single" w:sz="6" w:space="1" w:color="CCCCCC" w:frame="1"/>
          <w:shd w:val="clear" w:color="auto" w:fill="DDDDDD"/>
        </w:rPr>
        <w:t>hessian://</w:t>
      </w:r>
      <w:r w:rsidRPr="000F4CE6">
        <w:rPr>
          <w:rFonts w:ascii="Lucida Sans Unicode" w:eastAsia="宋体" w:hAnsi="Lucida Sans Unicode" w:cs="Lucida Sans Unicode"/>
          <w:color w:val="1A1A1A"/>
          <w:kern w:val="0"/>
          <w:szCs w:val="21"/>
        </w:rPr>
        <w:t> </w:t>
      </w:r>
      <w:r w:rsidRPr="000F4CE6">
        <w:rPr>
          <w:rFonts w:ascii="Lucida Sans Unicode" w:eastAsia="宋体" w:hAnsi="Lucida Sans Unicode" w:cs="Lucida Sans Unicode"/>
          <w:color w:val="1A1A1A"/>
          <w:kern w:val="0"/>
          <w:szCs w:val="21"/>
        </w:rPr>
        <w:t>协议时，答案是</w:t>
      </w:r>
      <w:r w:rsidRPr="000F4CE6">
        <w:rPr>
          <w:rFonts w:ascii="Lucida Sans Unicode" w:eastAsia="宋体" w:hAnsi="Lucida Sans Unicode" w:cs="Lucida Sans Unicode"/>
          <w:b/>
          <w:bCs/>
          <w:color w:val="1A1A1A"/>
          <w:kern w:val="0"/>
          <w:szCs w:val="21"/>
        </w:rPr>
        <w:t>是</w:t>
      </w:r>
      <w:r w:rsidRPr="000F4CE6">
        <w:rPr>
          <w:rFonts w:ascii="Lucida Sans Unicode" w:eastAsia="宋体" w:hAnsi="Lucida Sans Unicode" w:cs="Lucida Sans Unicode"/>
          <w:color w:val="1A1A1A"/>
          <w:kern w:val="0"/>
          <w:szCs w:val="21"/>
        </w:rPr>
        <w:t>，</w:t>
      </w:r>
      <w:r w:rsidRPr="000F4CE6">
        <w:rPr>
          <w:rFonts w:ascii="Lucida Sans Unicode" w:eastAsia="宋体" w:hAnsi="Lucida Sans Unicode" w:cs="Lucida Sans Unicode"/>
          <w:color w:val="1A1A1A"/>
          <w:kern w:val="0"/>
          <w:szCs w:val="21"/>
        </w:rPr>
        <w:t xml:space="preserve">Provider </w:t>
      </w:r>
      <w:r w:rsidRPr="000F4CE6">
        <w:rPr>
          <w:rFonts w:ascii="Lucida Sans Unicode" w:eastAsia="宋体" w:hAnsi="Lucida Sans Unicode" w:cs="Lucida Sans Unicode"/>
          <w:color w:val="1A1A1A"/>
          <w:kern w:val="0"/>
          <w:szCs w:val="21"/>
        </w:rPr>
        <w:t>启动</w:t>
      </w:r>
      <w:r w:rsidRPr="000F4CE6">
        <w:rPr>
          <w:rFonts w:ascii="Lucida Sans Unicode" w:eastAsia="宋体" w:hAnsi="Lucida Sans Unicode" w:cs="Lucida Sans Unicode"/>
          <w:color w:val="1A1A1A"/>
          <w:kern w:val="0"/>
          <w:szCs w:val="21"/>
        </w:rPr>
        <w:t xml:space="preserve"> Jetty</w:t>
      </w:r>
      <w:r w:rsidRPr="000F4CE6">
        <w:rPr>
          <w:rFonts w:ascii="Lucida Sans Unicode" w:eastAsia="宋体" w:hAnsi="Lucida Sans Unicode" w:cs="Lucida Sans Unicode"/>
          <w:color w:val="1A1A1A"/>
          <w:kern w:val="0"/>
          <w:szCs w:val="21"/>
        </w:rPr>
        <w:t>、</w:t>
      </w:r>
      <w:r w:rsidRPr="000F4CE6">
        <w:rPr>
          <w:rFonts w:ascii="Lucida Sans Unicode" w:eastAsia="宋体" w:hAnsi="Lucida Sans Unicode" w:cs="Lucida Sans Unicode"/>
          <w:color w:val="1A1A1A"/>
          <w:kern w:val="0"/>
          <w:szCs w:val="21"/>
        </w:rPr>
        <w:t xml:space="preserve">Tomcat </w:t>
      </w:r>
      <w:r w:rsidRPr="000F4CE6">
        <w:rPr>
          <w:rFonts w:ascii="Lucida Sans Unicode" w:eastAsia="宋体" w:hAnsi="Lucida Sans Unicode" w:cs="Lucida Sans Unicode"/>
          <w:color w:val="1A1A1A"/>
          <w:kern w:val="0"/>
          <w:szCs w:val="21"/>
        </w:rPr>
        <w:t>等</w:t>
      </w:r>
      <w:r w:rsidRPr="000F4CE6">
        <w:rPr>
          <w:rFonts w:ascii="Lucida Sans Unicode" w:eastAsia="宋体" w:hAnsi="Lucida Sans Unicode" w:cs="Lucida Sans Unicode"/>
          <w:color w:val="1A1A1A"/>
          <w:kern w:val="0"/>
          <w:szCs w:val="21"/>
        </w:rPr>
        <w:t xml:space="preserve"> HTTP </w:t>
      </w:r>
      <w:r w:rsidRPr="000F4CE6">
        <w:rPr>
          <w:rFonts w:ascii="Lucida Sans Unicode" w:eastAsia="宋体" w:hAnsi="Lucida Sans Unicode" w:cs="Lucida Sans Unicode"/>
          <w:color w:val="1A1A1A"/>
          <w:kern w:val="0"/>
          <w:szCs w:val="21"/>
        </w:rPr>
        <w:t>服务器。</w:t>
      </w:r>
    </w:p>
    <w:p w:rsidR="000B7195" w:rsidRPr="000B7195" w:rsidRDefault="000B7195" w:rsidP="000B7195">
      <w:pPr>
        <w:pStyle w:val="2"/>
      </w:pPr>
      <w:r>
        <w:rPr>
          <w:rFonts w:hint="eastAsia"/>
          <w:shd w:val="clear" w:color="auto" w:fill="FFFFFF"/>
        </w:rPr>
        <w:t>4</w:t>
      </w:r>
      <w:r>
        <w:rPr>
          <w:shd w:val="clear" w:color="auto" w:fill="FFFFFF"/>
        </w:rPr>
        <w:t>.</w:t>
      </w:r>
      <w:r w:rsidRPr="000B7195">
        <w:rPr>
          <w:rStyle w:val="a4"/>
          <w:rFonts w:ascii="微软雅黑" w:eastAsia="微软雅黑" w:hAnsi="微软雅黑" w:hint="eastAsia"/>
          <w:color w:val="4D4D4D"/>
        </w:rPr>
        <w:t xml:space="preserve"> </w:t>
      </w:r>
      <w:r w:rsidRPr="000B7195">
        <w:rPr>
          <w:rFonts w:hint="eastAsia"/>
        </w:rPr>
        <w:t>Dubbo内置了哪几种服务容器？</w:t>
      </w:r>
    </w:p>
    <w:p w:rsidR="000B7195" w:rsidRPr="000B7195" w:rsidRDefault="000B7195" w:rsidP="00FA61C5">
      <w:pPr>
        <w:widowControl/>
        <w:numPr>
          <w:ilvl w:val="0"/>
          <w:numId w:val="54"/>
        </w:numPr>
        <w:shd w:val="clear" w:color="auto" w:fill="FFFFFF"/>
        <w:spacing w:after="240" w:line="390" w:lineRule="atLeast"/>
        <w:ind w:left="480"/>
        <w:jc w:val="left"/>
        <w:rPr>
          <w:rFonts w:ascii="微软雅黑" w:eastAsia="微软雅黑" w:hAnsi="微软雅黑" w:cs="宋体"/>
          <w:color w:val="4D4D4D"/>
          <w:kern w:val="0"/>
          <w:sz w:val="24"/>
          <w:szCs w:val="24"/>
        </w:rPr>
      </w:pPr>
      <w:r w:rsidRPr="000B7195">
        <w:rPr>
          <w:rFonts w:ascii="微软雅黑" w:eastAsia="微软雅黑" w:hAnsi="微软雅黑" w:cs="宋体" w:hint="eastAsia"/>
          <w:color w:val="4D4D4D"/>
          <w:kern w:val="0"/>
          <w:sz w:val="24"/>
          <w:szCs w:val="24"/>
        </w:rPr>
        <w:t>Spring Container</w:t>
      </w:r>
    </w:p>
    <w:p w:rsidR="000B7195" w:rsidRPr="000B7195" w:rsidRDefault="000B7195" w:rsidP="00FA61C5">
      <w:pPr>
        <w:widowControl/>
        <w:numPr>
          <w:ilvl w:val="0"/>
          <w:numId w:val="54"/>
        </w:numPr>
        <w:shd w:val="clear" w:color="auto" w:fill="FFFFFF"/>
        <w:spacing w:after="240" w:line="390" w:lineRule="atLeast"/>
        <w:ind w:left="480"/>
        <w:jc w:val="left"/>
        <w:rPr>
          <w:rFonts w:ascii="微软雅黑" w:eastAsia="微软雅黑" w:hAnsi="微软雅黑" w:cs="宋体"/>
          <w:color w:val="4D4D4D"/>
          <w:kern w:val="0"/>
          <w:sz w:val="24"/>
          <w:szCs w:val="24"/>
        </w:rPr>
      </w:pPr>
      <w:r w:rsidRPr="000B7195">
        <w:rPr>
          <w:rFonts w:ascii="微软雅黑" w:eastAsia="微软雅黑" w:hAnsi="微软雅黑" w:cs="宋体" w:hint="eastAsia"/>
          <w:color w:val="4D4D4D"/>
          <w:kern w:val="0"/>
          <w:sz w:val="24"/>
          <w:szCs w:val="24"/>
        </w:rPr>
        <w:t>Jetty Container</w:t>
      </w:r>
    </w:p>
    <w:p w:rsidR="000B7195" w:rsidRPr="000B7195" w:rsidRDefault="000B7195" w:rsidP="00FA61C5">
      <w:pPr>
        <w:widowControl/>
        <w:numPr>
          <w:ilvl w:val="0"/>
          <w:numId w:val="54"/>
        </w:numPr>
        <w:shd w:val="clear" w:color="auto" w:fill="FFFFFF"/>
        <w:spacing w:after="240" w:line="390" w:lineRule="atLeast"/>
        <w:ind w:left="480"/>
        <w:jc w:val="left"/>
        <w:rPr>
          <w:rFonts w:ascii="微软雅黑" w:eastAsia="微软雅黑" w:hAnsi="微软雅黑" w:cs="宋体"/>
          <w:color w:val="4D4D4D"/>
          <w:kern w:val="0"/>
          <w:sz w:val="24"/>
          <w:szCs w:val="24"/>
        </w:rPr>
      </w:pPr>
      <w:r w:rsidRPr="000B7195">
        <w:rPr>
          <w:rFonts w:ascii="微软雅黑" w:eastAsia="微软雅黑" w:hAnsi="微软雅黑" w:cs="宋体" w:hint="eastAsia"/>
          <w:color w:val="4D4D4D"/>
          <w:kern w:val="0"/>
          <w:sz w:val="24"/>
          <w:szCs w:val="24"/>
        </w:rPr>
        <w:t>Log4j Container</w:t>
      </w:r>
    </w:p>
    <w:p w:rsidR="000B7195" w:rsidRPr="000B7195" w:rsidRDefault="000B7195" w:rsidP="000B7195">
      <w:pPr>
        <w:widowControl/>
        <w:shd w:val="clear" w:color="auto" w:fill="FFFFFF"/>
        <w:spacing w:after="240" w:line="390" w:lineRule="atLeast"/>
        <w:jc w:val="left"/>
        <w:rPr>
          <w:rFonts w:ascii="微软雅黑" w:eastAsia="微软雅黑" w:hAnsi="微软雅黑" w:cs="宋体"/>
          <w:color w:val="4D4D4D"/>
          <w:kern w:val="0"/>
          <w:sz w:val="24"/>
          <w:szCs w:val="24"/>
        </w:rPr>
      </w:pPr>
      <w:r w:rsidRPr="000B7195">
        <w:rPr>
          <w:rFonts w:ascii="微软雅黑" w:eastAsia="微软雅黑" w:hAnsi="微软雅黑" w:cs="宋体" w:hint="eastAsia"/>
          <w:color w:val="4D4D4D"/>
          <w:kern w:val="0"/>
          <w:sz w:val="24"/>
          <w:szCs w:val="24"/>
        </w:rPr>
        <w:t>Dubbo 的服务容器只是一个简单的 Main 方法，并加载一个简单的 Spring 容器，用于暴露服务。</w:t>
      </w:r>
    </w:p>
    <w:p w:rsidR="000B7195" w:rsidRDefault="000B7195" w:rsidP="000B7195">
      <w:pPr>
        <w:pStyle w:val="2"/>
        <w:rPr>
          <w:rStyle w:val="a4"/>
          <w:rFonts w:ascii="微软雅黑" w:eastAsia="微软雅黑" w:hAnsi="微软雅黑"/>
          <w:color w:val="4D4D4D"/>
          <w:shd w:val="clear" w:color="auto" w:fill="FFFFFF"/>
        </w:rPr>
      </w:pPr>
      <w:r>
        <w:rPr>
          <w:rFonts w:hint="eastAsia"/>
        </w:rPr>
        <w:t>5</w:t>
      </w:r>
      <w:r>
        <w:t>.</w:t>
      </w:r>
      <w:r w:rsidRPr="000B7195">
        <w:rPr>
          <w:rStyle w:val="10"/>
          <w:rFonts w:ascii="微软雅黑" w:eastAsia="微软雅黑" w:hAnsi="微软雅黑" w:hint="eastAsia"/>
          <w:color w:val="4D4D4D"/>
          <w:shd w:val="clear" w:color="auto" w:fill="FFFFFF"/>
        </w:rPr>
        <w:t xml:space="preserve"> </w:t>
      </w:r>
      <w:r>
        <w:rPr>
          <w:rStyle w:val="a4"/>
          <w:rFonts w:ascii="微软雅黑" w:eastAsia="微软雅黑" w:hAnsi="微软雅黑" w:hint="eastAsia"/>
          <w:color w:val="4D4D4D"/>
          <w:shd w:val="clear" w:color="auto" w:fill="FFFFFF"/>
        </w:rPr>
        <w:t>Dubbo里面有哪几种节点角色？</w:t>
      </w:r>
    </w:p>
    <w:p w:rsidR="000B7195" w:rsidRDefault="000B7195" w:rsidP="000B7195">
      <w:r>
        <w:rPr>
          <w:noProof/>
        </w:rPr>
        <w:drawing>
          <wp:inline distT="0" distB="0" distL="0" distR="0" wp14:anchorId="2F350461" wp14:editId="30F8E67A">
            <wp:extent cx="5274310" cy="217614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2176145"/>
                    </a:xfrm>
                    <a:prstGeom prst="rect">
                      <a:avLst/>
                    </a:prstGeom>
                  </pic:spPr>
                </pic:pic>
              </a:graphicData>
            </a:graphic>
          </wp:inline>
        </w:drawing>
      </w:r>
    </w:p>
    <w:p w:rsidR="000B7195" w:rsidRDefault="000B7195" w:rsidP="000B7195">
      <w:pPr>
        <w:pStyle w:val="2"/>
        <w:rPr>
          <w:rStyle w:val="a4"/>
          <w:rFonts w:ascii="微软雅黑" w:eastAsia="微软雅黑" w:hAnsi="微软雅黑"/>
          <w:color w:val="4D4D4D"/>
          <w:shd w:val="clear" w:color="auto" w:fill="FFFFFF"/>
        </w:rPr>
      </w:pPr>
      <w:r>
        <w:rPr>
          <w:rStyle w:val="a4"/>
          <w:rFonts w:ascii="微软雅黑" w:eastAsia="微软雅黑" w:hAnsi="微软雅黑" w:hint="eastAsia"/>
          <w:color w:val="4D4D4D"/>
          <w:shd w:val="clear" w:color="auto" w:fill="FFFFFF"/>
        </w:rPr>
        <w:t>6</w:t>
      </w:r>
      <w:r>
        <w:rPr>
          <w:rStyle w:val="a4"/>
          <w:rFonts w:ascii="微软雅黑" w:eastAsia="微软雅黑" w:hAnsi="微软雅黑"/>
          <w:color w:val="4D4D4D"/>
          <w:shd w:val="clear" w:color="auto" w:fill="FFFFFF"/>
        </w:rPr>
        <w:t>.</w:t>
      </w:r>
      <w:r>
        <w:rPr>
          <w:rStyle w:val="a4"/>
          <w:rFonts w:ascii="微软雅黑" w:eastAsia="微软雅黑" w:hAnsi="微软雅黑" w:hint="eastAsia"/>
          <w:color w:val="4D4D4D"/>
          <w:shd w:val="clear" w:color="auto" w:fill="FFFFFF"/>
        </w:rPr>
        <w:t>画一画服务注册与发现的流程图</w:t>
      </w:r>
    </w:p>
    <w:p w:rsidR="000B7195" w:rsidRDefault="000B7195" w:rsidP="000B7195">
      <w:r>
        <w:rPr>
          <w:noProof/>
        </w:rPr>
        <w:drawing>
          <wp:inline distT="0" distB="0" distL="0" distR="0" wp14:anchorId="44C084D7" wp14:editId="54357A4D">
            <wp:extent cx="5274310" cy="3615690"/>
            <wp:effectExtent l="0" t="0" r="254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3615690"/>
                    </a:xfrm>
                    <a:prstGeom prst="rect">
                      <a:avLst/>
                    </a:prstGeom>
                  </pic:spPr>
                </pic:pic>
              </a:graphicData>
            </a:graphic>
          </wp:inline>
        </w:drawing>
      </w:r>
    </w:p>
    <w:p w:rsidR="003A1170" w:rsidRDefault="003A1170" w:rsidP="003A1170">
      <w:r>
        <w:t>0 start: 启动Spring容器时,自动启动Dubbo的Provider</w:t>
      </w:r>
    </w:p>
    <w:p w:rsidR="003A1170" w:rsidRDefault="003A1170" w:rsidP="003A1170"/>
    <w:p w:rsidR="003A1170" w:rsidRDefault="003A1170" w:rsidP="003A1170">
      <w:r>
        <w:t>1、register: Dubbo的Provider在启动后自动会去注册中心注册内容.注册的内容包括:</w:t>
      </w:r>
    </w:p>
    <w:p w:rsidR="003A1170" w:rsidRDefault="003A1170" w:rsidP="003A1170"/>
    <w:p w:rsidR="003A1170" w:rsidRDefault="003A1170" w:rsidP="003A1170">
      <w:r>
        <w:t>1.1 Provider的 IP</w:t>
      </w:r>
    </w:p>
    <w:p w:rsidR="003A1170" w:rsidRDefault="003A1170" w:rsidP="003A1170"/>
    <w:p w:rsidR="003A1170" w:rsidRDefault="003A1170" w:rsidP="003A1170">
      <w:r>
        <w:t>1.2 Provider 的端口.</w:t>
      </w:r>
    </w:p>
    <w:p w:rsidR="003A1170" w:rsidRDefault="003A1170" w:rsidP="003A1170"/>
    <w:p w:rsidR="003A1170" w:rsidRDefault="003A1170" w:rsidP="003A1170">
      <w:r>
        <w:t>1.3 Provider 对外提供的接口列表.哪些方法.哪些接口类</w:t>
      </w:r>
    </w:p>
    <w:p w:rsidR="003A1170" w:rsidRDefault="003A1170" w:rsidP="003A1170"/>
    <w:p w:rsidR="003A1170" w:rsidRDefault="003A1170" w:rsidP="003A1170">
      <w:r>
        <w:t>1.4 Dubbo 的版本.</w:t>
      </w:r>
    </w:p>
    <w:p w:rsidR="003A1170" w:rsidRDefault="003A1170" w:rsidP="003A1170"/>
    <w:p w:rsidR="003A1170" w:rsidRDefault="003A1170" w:rsidP="003A1170">
      <w:r>
        <w:t>1.5 访问Provider的协议.</w:t>
      </w:r>
    </w:p>
    <w:p w:rsidR="003A1170" w:rsidRDefault="003A1170" w:rsidP="003A1170"/>
    <w:p w:rsidR="003A1170" w:rsidRDefault="003A1170" w:rsidP="003A1170">
      <w:r>
        <w:t>2、subscribe: 订阅.当Consumer启动时,自动去Registry获取到所已注册的服务的信息.</w:t>
      </w:r>
    </w:p>
    <w:p w:rsidR="003A1170" w:rsidRDefault="003A1170" w:rsidP="003A1170"/>
    <w:p w:rsidR="003A1170" w:rsidRDefault="003A1170" w:rsidP="003A1170">
      <w:r>
        <w:t>3、notify: 通知.当Provider的信息发生变化时, 自动由Registry向Consumer推送通知.</w:t>
      </w:r>
    </w:p>
    <w:p w:rsidR="003A1170" w:rsidRDefault="003A1170" w:rsidP="003A1170"/>
    <w:p w:rsidR="003A1170" w:rsidRDefault="003A1170" w:rsidP="003A1170">
      <w:r>
        <w:t>4、invoke: 调用. Consumer 调用Provider中方法</w:t>
      </w:r>
    </w:p>
    <w:p w:rsidR="003A1170" w:rsidRDefault="003A1170" w:rsidP="003A1170"/>
    <w:p w:rsidR="003A1170" w:rsidRDefault="003A1170" w:rsidP="003A1170">
      <w:r>
        <w:t>4.1 同步请求.消耗一定性能.但是必须是同步请求,因为需要接收调用方法后的结果.</w:t>
      </w:r>
    </w:p>
    <w:p w:rsidR="003A1170" w:rsidRDefault="003A1170" w:rsidP="003A1170"/>
    <w:p w:rsidR="003A1170" w:rsidRDefault="003A1170" w:rsidP="003A1170">
      <w:r>
        <w:t>5、count:次数. 每隔2分钟,provoider和consumer自动向Monitor发送访问次数.Monitor进行统计</w:t>
      </w:r>
    </w:p>
    <w:p w:rsidR="000B7195" w:rsidRDefault="00A86C40" w:rsidP="00A86C40">
      <w:pPr>
        <w:pStyle w:val="2"/>
        <w:rPr>
          <w:rStyle w:val="a4"/>
          <w:rFonts w:ascii="微软雅黑" w:eastAsia="微软雅黑" w:hAnsi="微软雅黑"/>
          <w:color w:val="4D4D4D"/>
          <w:shd w:val="clear" w:color="auto" w:fill="FFFFFF"/>
        </w:rPr>
      </w:pPr>
      <w:r>
        <w:rPr>
          <w:rStyle w:val="a4"/>
          <w:rFonts w:ascii="微软雅黑" w:eastAsia="微软雅黑" w:hAnsi="微软雅黑"/>
          <w:color w:val="4D4D4D"/>
          <w:shd w:val="clear" w:color="auto" w:fill="FFFFFF"/>
        </w:rPr>
        <w:t>7.</w:t>
      </w:r>
      <w:r>
        <w:rPr>
          <w:rStyle w:val="a4"/>
          <w:rFonts w:ascii="微软雅黑" w:eastAsia="微软雅黑" w:hAnsi="微软雅黑" w:hint="eastAsia"/>
          <w:color w:val="4D4D4D"/>
          <w:shd w:val="clear" w:color="auto" w:fill="FFFFFF"/>
        </w:rPr>
        <w:t>Dubbo 核心的配置有哪些？</w:t>
      </w:r>
    </w:p>
    <w:p w:rsidR="00A86C40" w:rsidRDefault="00A86C40" w:rsidP="00A86C40">
      <w:pPr>
        <w:ind w:left="360"/>
      </w:pPr>
      <w:r>
        <w:rPr>
          <w:noProof/>
        </w:rPr>
        <w:drawing>
          <wp:inline distT="0" distB="0" distL="0" distR="0" wp14:anchorId="27D2D761" wp14:editId="28063336">
            <wp:extent cx="5274310" cy="4378960"/>
            <wp:effectExtent l="0" t="0" r="2540"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4378960"/>
                    </a:xfrm>
                    <a:prstGeom prst="rect">
                      <a:avLst/>
                    </a:prstGeom>
                  </pic:spPr>
                </pic:pic>
              </a:graphicData>
            </a:graphic>
          </wp:inline>
        </w:drawing>
      </w:r>
    </w:p>
    <w:p w:rsidR="00A86C40" w:rsidRDefault="00A86C40" w:rsidP="00A86C40">
      <w:pPr>
        <w:ind w:left="360"/>
      </w:pPr>
      <w:r>
        <w:rPr>
          <w:noProof/>
        </w:rPr>
        <w:drawing>
          <wp:inline distT="0" distB="0" distL="0" distR="0" wp14:anchorId="3DBA5EFE" wp14:editId="69F109FD">
            <wp:extent cx="5274310" cy="4450715"/>
            <wp:effectExtent l="0" t="0" r="254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4450715"/>
                    </a:xfrm>
                    <a:prstGeom prst="rect">
                      <a:avLst/>
                    </a:prstGeom>
                  </pic:spPr>
                </pic:pic>
              </a:graphicData>
            </a:graphic>
          </wp:inline>
        </w:drawing>
      </w:r>
    </w:p>
    <w:p w:rsidR="0018629E" w:rsidRDefault="0018629E" w:rsidP="0018629E">
      <w:pPr>
        <w:pStyle w:val="2"/>
      </w:pPr>
      <w:r>
        <w:rPr>
          <w:rStyle w:val="a4"/>
          <w:rFonts w:ascii="微软雅黑" w:eastAsia="微软雅黑" w:hAnsi="微软雅黑" w:hint="eastAsia"/>
          <w:color w:val="4D4D4D"/>
        </w:rPr>
        <w:t>8</w:t>
      </w:r>
      <w:r w:rsidR="000A4049">
        <w:rPr>
          <w:rStyle w:val="a4"/>
          <w:rFonts w:ascii="微软雅黑" w:eastAsia="微软雅黑" w:hAnsi="微软雅黑" w:hint="eastAsia"/>
          <w:color w:val="4D4D4D"/>
        </w:rPr>
        <w:t>.</w:t>
      </w:r>
      <w:r>
        <w:rPr>
          <w:rStyle w:val="a4"/>
          <w:rFonts w:ascii="微软雅黑" w:eastAsia="微软雅黑" w:hAnsi="微软雅黑" w:hint="eastAsia"/>
          <w:color w:val="4D4D4D"/>
        </w:rPr>
        <w:t>在 Provider 上可以配置的 Consumer 端的属性有哪些？</w:t>
      </w:r>
    </w:p>
    <w:p w:rsidR="0018629E" w:rsidRDefault="0018629E" w:rsidP="0018629E">
      <w:pPr>
        <w:pStyle w:val="a3"/>
        <w:shd w:val="clear" w:color="auto" w:fill="FFFFFF"/>
        <w:spacing w:before="0" w:beforeAutospacing="0" w:after="0" w:afterAutospacing="0" w:line="390" w:lineRule="atLeast"/>
        <w:rPr>
          <w:rFonts w:ascii="微软雅黑" w:eastAsia="微软雅黑" w:hAnsi="微软雅黑"/>
          <w:color w:val="4D4D4D"/>
        </w:rPr>
      </w:pPr>
      <w:r>
        <w:rPr>
          <w:rFonts w:ascii="微软雅黑" w:eastAsia="微软雅黑" w:hAnsi="微软雅黑" w:hint="eastAsia"/>
          <w:color w:val="4D4D4D"/>
        </w:rPr>
        <w:t>1）timeout：方法调用超时</w:t>
      </w:r>
      <w:r>
        <w:rPr>
          <w:rFonts w:ascii="微软雅黑" w:eastAsia="微软雅黑" w:hAnsi="微软雅黑" w:hint="eastAsia"/>
          <w:color w:val="4D4D4D"/>
        </w:rPr>
        <w:br/>
        <w:t>2）retries：失败重试次数，默认重试 2 次</w:t>
      </w:r>
      <w:r>
        <w:rPr>
          <w:rFonts w:ascii="微软雅黑" w:eastAsia="微软雅黑" w:hAnsi="微软雅黑" w:hint="eastAsia"/>
          <w:color w:val="4D4D4D"/>
        </w:rPr>
        <w:br/>
        <w:t>3）loadbalance：负载均衡算法，默认随机</w:t>
      </w:r>
      <w:r>
        <w:rPr>
          <w:rFonts w:ascii="微软雅黑" w:eastAsia="微软雅黑" w:hAnsi="微软雅黑" w:hint="eastAsia"/>
          <w:color w:val="4D4D4D"/>
        </w:rPr>
        <w:br/>
        <w:t>4）actives 消费者端，最大并发调用限制</w:t>
      </w:r>
    </w:p>
    <w:p w:rsidR="0018629E" w:rsidRDefault="0018629E" w:rsidP="0018629E">
      <w:pPr>
        <w:pStyle w:val="2"/>
      </w:pPr>
      <w:r>
        <w:rPr>
          <w:rStyle w:val="a4"/>
          <w:rFonts w:ascii="微软雅黑" w:eastAsia="微软雅黑" w:hAnsi="微软雅黑"/>
          <w:color w:val="4D4D4D"/>
        </w:rPr>
        <w:t>9.</w:t>
      </w:r>
      <w:r>
        <w:rPr>
          <w:rStyle w:val="a4"/>
          <w:rFonts w:ascii="微软雅黑" w:eastAsia="微软雅黑" w:hAnsi="微软雅黑" w:hint="eastAsia"/>
          <w:color w:val="4D4D4D"/>
        </w:rPr>
        <w:t>Dubbo启动时如果依赖的服务不可用会怎样？</w:t>
      </w:r>
    </w:p>
    <w:p w:rsidR="0018629E" w:rsidRDefault="0018629E" w:rsidP="0018629E">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Dubbo 缺省会在启动时检查依赖的服务是否可用，不可用时会抛出异常，阻止 Spring 初始化完成，默认 check="true"，可以通过 check="false" 关闭检查。</w:t>
      </w:r>
    </w:p>
    <w:p w:rsidR="0018629E" w:rsidRDefault="0018629E" w:rsidP="0018629E">
      <w:pPr>
        <w:pStyle w:val="2"/>
      </w:pPr>
      <w:r>
        <w:rPr>
          <w:rStyle w:val="a4"/>
          <w:rFonts w:ascii="微软雅黑" w:eastAsia="微软雅黑" w:hAnsi="微软雅黑" w:hint="eastAsia"/>
          <w:color w:val="4D4D4D"/>
        </w:rPr>
        <w:t>10.Dubbo推荐使用什么序列化框架，你知道的还有哪些？</w:t>
      </w:r>
    </w:p>
    <w:p w:rsidR="0018629E" w:rsidRDefault="0018629E" w:rsidP="0018629E">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推荐使用Hessian序列化，还有Duddo、FastJson、Java自带序列化。</w:t>
      </w:r>
    </w:p>
    <w:p w:rsidR="00EB03E4" w:rsidRDefault="00EB03E4" w:rsidP="00EB03E4">
      <w:pPr>
        <w:pStyle w:val="2"/>
      </w:pPr>
      <w:r>
        <w:rPr>
          <w:rStyle w:val="a4"/>
          <w:rFonts w:ascii="微软雅黑" w:eastAsia="微软雅黑" w:hAnsi="微软雅黑" w:hint="eastAsia"/>
          <w:color w:val="4D4D4D"/>
        </w:rPr>
        <w:t>11.Dubbo默认使用的是什么通信框架，还有别的选择吗？</w:t>
      </w:r>
    </w:p>
    <w:p w:rsidR="0018629E" w:rsidRDefault="00EB03E4" w:rsidP="00EB03E4">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Dubbo 默认使用 Netty 框架，也是推荐的选择，另外内容还集成有Mina、Grizzly。</w:t>
      </w:r>
    </w:p>
    <w:p w:rsidR="00EB03E4" w:rsidRDefault="00EB03E4" w:rsidP="00EB03E4">
      <w:pPr>
        <w:pStyle w:val="2"/>
        <w:rPr>
          <w:rStyle w:val="a4"/>
          <w:rFonts w:ascii="微软雅黑" w:eastAsia="微软雅黑" w:hAnsi="微软雅黑"/>
          <w:color w:val="4D4D4D"/>
          <w:shd w:val="clear" w:color="auto" w:fill="FFFFFF"/>
        </w:rPr>
      </w:pPr>
      <w:r>
        <w:rPr>
          <w:rStyle w:val="a4"/>
          <w:rFonts w:ascii="微软雅黑" w:eastAsia="微软雅黑" w:hAnsi="微软雅黑" w:hint="eastAsia"/>
          <w:color w:val="4D4D4D"/>
          <w:shd w:val="clear" w:color="auto" w:fill="FFFFFF"/>
        </w:rPr>
        <w:t>12.Dubbo有哪几种集群容错方案，默认是哪种？</w:t>
      </w:r>
    </w:p>
    <w:p w:rsidR="00EB03E4" w:rsidRDefault="00EB03E4" w:rsidP="00EB03E4">
      <w:r>
        <w:rPr>
          <w:noProof/>
        </w:rPr>
        <w:drawing>
          <wp:inline distT="0" distB="0" distL="0" distR="0" wp14:anchorId="24BFFC7C" wp14:editId="5AB1E5F0">
            <wp:extent cx="5274310" cy="2470150"/>
            <wp:effectExtent l="0" t="0" r="254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2470150"/>
                    </a:xfrm>
                    <a:prstGeom prst="rect">
                      <a:avLst/>
                    </a:prstGeom>
                  </pic:spPr>
                </pic:pic>
              </a:graphicData>
            </a:graphic>
          </wp:inline>
        </w:drawing>
      </w:r>
    </w:p>
    <w:p w:rsidR="00EB03E4" w:rsidRDefault="00EB03E4" w:rsidP="00EB03E4">
      <w:pPr>
        <w:pStyle w:val="2"/>
        <w:rPr>
          <w:rStyle w:val="a4"/>
          <w:rFonts w:ascii="微软雅黑" w:eastAsia="微软雅黑" w:hAnsi="微软雅黑"/>
          <w:color w:val="4D4D4D"/>
          <w:shd w:val="clear" w:color="auto" w:fill="FFFFFF"/>
        </w:rPr>
      </w:pPr>
      <w:r>
        <w:rPr>
          <w:rStyle w:val="a4"/>
          <w:rFonts w:ascii="微软雅黑" w:eastAsia="微软雅黑" w:hAnsi="微软雅黑" w:hint="eastAsia"/>
          <w:color w:val="4D4D4D"/>
          <w:shd w:val="clear" w:color="auto" w:fill="FFFFFF"/>
        </w:rPr>
        <w:t>13.Dubbo有哪几种负载均衡策略，默认是哪种？</w:t>
      </w:r>
    </w:p>
    <w:p w:rsidR="00EB03E4" w:rsidRDefault="009A1C16" w:rsidP="00EB03E4">
      <w:r>
        <w:rPr>
          <w:noProof/>
        </w:rPr>
        <w:drawing>
          <wp:inline distT="0" distB="0" distL="0" distR="0" wp14:anchorId="1312CBC2" wp14:editId="425936E0">
            <wp:extent cx="5274310" cy="1839595"/>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4310" cy="1839595"/>
                    </a:xfrm>
                    <a:prstGeom prst="rect">
                      <a:avLst/>
                    </a:prstGeom>
                  </pic:spPr>
                </pic:pic>
              </a:graphicData>
            </a:graphic>
          </wp:inline>
        </w:drawing>
      </w:r>
    </w:p>
    <w:p w:rsidR="00582885" w:rsidRDefault="00582885" w:rsidP="00582885">
      <w:pPr>
        <w:pStyle w:val="a3"/>
        <w:shd w:val="clear" w:color="auto" w:fill="FFFFFF"/>
        <w:spacing w:before="0" w:beforeAutospacing="0" w:after="240" w:afterAutospacing="0"/>
        <w:rPr>
          <w:rFonts w:ascii="Helvetica" w:hAnsi="Helvetica"/>
          <w:color w:val="444444"/>
          <w:sz w:val="23"/>
          <w:szCs w:val="23"/>
        </w:rPr>
      </w:pPr>
      <w:r>
        <w:rPr>
          <w:rFonts w:ascii="Helvetica" w:hAnsi="Helvetica"/>
          <w:color w:val="444444"/>
          <w:sz w:val="23"/>
          <w:szCs w:val="23"/>
        </w:rPr>
        <w:t>1.RandomLoadBalance</w:t>
      </w:r>
    </w:p>
    <w:p w:rsidR="00582885" w:rsidRDefault="00582885" w:rsidP="00582885">
      <w:pPr>
        <w:pStyle w:val="a3"/>
        <w:shd w:val="clear" w:color="auto" w:fill="FFFFFF"/>
        <w:spacing w:before="0" w:beforeAutospacing="0" w:after="240" w:afterAutospacing="0"/>
        <w:rPr>
          <w:rFonts w:ascii="Helvetica" w:hAnsi="Helvetica"/>
          <w:color w:val="444444"/>
          <w:sz w:val="23"/>
          <w:szCs w:val="23"/>
        </w:rPr>
      </w:pPr>
      <w:r>
        <w:rPr>
          <w:rFonts w:ascii="Helvetica" w:hAnsi="Helvetica"/>
          <w:color w:val="444444"/>
          <w:sz w:val="23"/>
          <w:szCs w:val="23"/>
        </w:rPr>
        <w:t>RandomLoadBalance</w:t>
      </w:r>
      <w:r>
        <w:rPr>
          <w:rFonts w:ascii="Helvetica" w:hAnsi="Helvetica"/>
          <w:color w:val="444444"/>
          <w:sz w:val="23"/>
          <w:szCs w:val="23"/>
        </w:rPr>
        <w:t>是</w:t>
      </w:r>
      <w:r>
        <w:rPr>
          <w:rFonts w:ascii="Helvetica" w:hAnsi="Helvetica"/>
          <w:color w:val="444444"/>
          <w:sz w:val="23"/>
          <w:szCs w:val="23"/>
        </w:rPr>
        <w:t>dubbo</w:t>
      </w:r>
      <w:r>
        <w:rPr>
          <w:rFonts w:ascii="Helvetica" w:hAnsi="Helvetica"/>
          <w:color w:val="444444"/>
          <w:sz w:val="23"/>
          <w:szCs w:val="23"/>
        </w:rPr>
        <w:t>的默认负载均衡策略，随机分流，还可以对提供者</w:t>
      </w:r>
      <w:r>
        <w:rPr>
          <w:rFonts w:ascii="Helvetica" w:hAnsi="Helvetica"/>
          <w:color w:val="444444"/>
          <w:sz w:val="23"/>
          <w:szCs w:val="23"/>
        </w:rPr>
        <w:t>provider</w:t>
      </w:r>
      <w:r>
        <w:rPr>
          <w:rFonts w:ascii="Helvetica" w:hAnsi="Helvetica"/>
          <w:color w:val="444444"/>
          <w:sz w:val="23"/>
          <w:szCs w:val="23"/>
        </w:rPr>
        <w:t>加权重，权重越大分流就越大。</w:t>
      </w:r>
    </w:p>
    <w:p w:rsidR="00582885" w:rsidRDefault="00582885" w:rsidP="00582885">
      <w:pPr>
        <w:pStyle w:val="a3"/>
        <w:shd w:val="clear" w:color="auto" w:fill="FFFFFF"/>
        <w:spacing w:before="0" w:beforeAutospacing="0" w:after="240" w:afterAutospacing="0"/>
        <w:rPr>
          <w:rFonts w:ascii="Helvetica" w:hAnsi="Helvetica"/>
          <w:color w:val="444444"/>
          <w:sz w:val="23"/>
          <w:szCs w:val="23"/>
        </w:rPr>
      </w:pPr>
      <w:r>
        <w:rPr>
          <w:rFonts w:ascii="Helvetica" w:hAnsi="Helvetica"/>
          <w:color w:val="444444"/>
          <w:sz w:val="23"/>
          <w:szCs w:val="23"/>
        </w:rPr>
        <w:t>2.LeastActiveLoadBalance</w:t>
      </w:r>
    </w:p>
    <w:p w:rsidR="00582885" w:rsidRDefault="00582885" w:rsidP="00582885">
      <w:pPr>
        <w:pStyle w:val="a3"/>
        <w:shd w:val="clear" w:color="auto" w:fill="FFFFFF"/>
        <w:spacing w:before="0" w:beforeAutospacing="0" w:after="240" w:afterAutospacing="0"/>
        <w:rPr>
          <w:rFonts w:ascii="Helvetica" w:hAnsi="Helvetica"/>
          <w:color w:val="444444"/>
          <w:sz w:val="23"/>
          <w:szCs w:val="23"/>
        </w:rPr>
      </w:pPr>
      <w:r>
        <w:rPr>
          <w:rFonts w:ascii="Helvetica" w:hAnsi="Helvetica"/>
          <w:color w:val="444444"/>
          <w:sz w:val="23"/>
          <w:szCs w:val="23"/>
        </w:rPr>
        <w:t>最小活跃数负载均衡的意思，每个提供者都有个活跃数的记录，请求过来活跃是加</w:t>
      </w:r>
      <w:r>
        <w:rPr>
          <w:rFonts w:ascii="Helvetica" w:hAnsi="Helvetica"/>
          <w:color w:val="444444"/>
          <w:sz w:val="23"/>
          <w:szCs w:val="23"/>
        </w:rPr>
        <w:t>1</w:t>
      </w:r>
      <w:r>
        <w:rPr>
          <w:rFonts w:ascii="Helvetica" w:hAnsi="Helvetica"/>
          <w:color w:val="444444"/>
          <w:sz w:val="23"/>
          <w:szCs w:val="23"/>
        </w:rPr>
        <w:t>，请求完成活跃减</w:t>
      </w:r>
      <w:r>
        <w:rPr>
          <w:rFonts w:ascii="Helvetica" w:hAnsi="Helvetica"/>
          <w:color w:val="444444"/>
          <w:sz w:val="23"/>
          <w:szCs w:val="23"/>
        </w:rPr>
        <w:t>1</w:t>
      </w:r>
      <w:r>
        <w:rPr>
          <w:rFonts w:ascii="Helvetica" w:hAnsi="Helvetica"/>
          <w:color w:val="444444"/>
          <w:sz w:val="23"/>
          <w:szCs w:val="23"/>
        </w:rPr>
        <w:t>，就是说活跃数越小，说明机器处理性能越好，就会优先将请求分流到这台机器。同样，这个策略也可以加权重，这里权重作用是活跃数相同的时候，就会分流到权重大的，权重相同就随机了。</w:t>
      </w:r>
    </w:p>
    <w:p w:rsidR="00582885" w:rsidRDefault="00582885" w:rsidP="00582885">
      <w:pPr>
        <w:pStyle w:val="a3"/>
        <w:shd w:val="clear" w:color="auto" w:fill="FFFFFF"/>
        <w:spacing w:before="0" w:beforeAutospacing="0" w:after="240" w:afterAutospacing="0"/>
        <w:rPr>
          <w:rFonts w:ascii="Helvetica" w:hAnsi="Helvetica"/>
          <w:color w:val="444444"/>
          <w:sz w:val="23"/>
          <w:szCs w:val="23"/>
        </w:rPr>
      </w:pPr>
      <w:r>
        <w:rPr>
          <w:rFonts w:ascii="Helvetica" w:hAnsi="Helvetica"/>
          <w:color w:val="444444"/>
          <w:sz w:val="23"/>
          <w:szCs w:val="23"/>
        </w:rPr>
        <w:t>3.ConsistentHashLoadBalance</w:t>
      </w:r>
    </w:p>
    <w:p w:rsidR="00582885" w:rsidRDefault="00582885" w:rsidP="00582885">
      <w:pPr>
        <w:pStyle w:val="a3"/>
        <w:shd w:val="clear" w:color="auto" w:fill="FFFFFF"/>
        <w:spacing w:before="0" w:beforeAutospacing="0" w:after="240" w:afterAutospacing="0"/>
        <w:rPr>
          <w:rFonts w:ascii="Helvetica" w:hAnsi="Helvetica"/>
          <w:color w:val="444444"/>
          <w:sz w:val="23"/>
          <w:szCs w:val="23"/>
        </w:rPr>
      </w:pPr>
      <w:r>
        <w:rPr>
          <w:rFonts w:ascii="Helvetica" w:hAnsi="Helvetica"/>
          <w:color w:val="444444"/>
          <w:sz w:val="23"/>
          <w:szCs w:val="23"/>
        </w:rPr>
        <w:t>使用一致性</w:t>
      </w:r>
      <w:r>
        <w:rPr>
          <w:rFonts w:ascii="Helvetica" w:hAnsi="Helvetica"/>
          <w:color w:val="444444"/>
          <w:sz w:val="23"/>
          <w:szCs w:val="23"/>
        </w:rPr>
        <w:t xml:space="preserve"> hash </w:t>
      </w:r>
      <w:r>
        <w:rPr>
          <w:rFonts w:ascii="Helvetica" w:hAnsi="Helvetica"/>
          <w:color w:val="444444"/>
          <w:sz w:val="23"/>
          <w:szCs w:val="23"/>
        </w:rPr>
        <w:t>算法完成负载均衡，使用相同参数的请求会落到相同的</w:t>
      </w:r>
      <w:r>
        <w:rPr>
          <w:rFonts w:ascii="Helvetica" w:hAnsi="Helvetica"/>
          <w:color w:val="444444"/>
          <w:sz w:val="23"/>
          <w:szCs w:val="23"/>
        </w:rPr>
        <w:t>provider</w:t>
      </w:r>
      <w:r>
        <w:rPr>
          <w:rFonts w:ascii="Helvetica" w:hAnsi="Helvetica"/>
          <w:color w:val="444444"/>
          <w:sz w:val="23"/>
          <w:szCs w:val="23"/>
        </w:rPr>
        <w:t>机器上，对于有相同业务落到同一台服务器的情况可以使用这种策略，不过这样负载均衡的作用就会减弱了，可能有部分机器有大量请求。</w:t>
      </w:r>
    </w:p>
    <w:p w:rsidR="00582885" w:rsidRDefault="00582885" w:rsidP="00582885">
      <w:pPr>
        <w:pStyle w:val="a3"/>
        <w:shd w:val="clear" w:color="auto" w:fill="FFFFFF"/>
        <w:spacing w:before="0" w:beforeAutospacing="0" w:after="240" w:afterAutospacing="0"/>
        <w:rPr>
          <w:rFonts w:ascii="Helvetica" w:hAnsi="Helvetica"/>
          <w:color w:val="444444"/>
          <w:sz w:val="23"/>
          <w:szCs w:val="23"/>
        </w:rPr>
      </w:pPr>
      <w:r>
        <w:rPr>
          <w:rFonts w:ascii="Helvetica" w:hAnsi="Helvetica"/>
          <w:color w:val="444444"/>
          <w:sz w:val="23"/>
          <w:szCs w:val="23"/>
        </w:rPr>
        <w:t>4.RoundRobinLoadBalance</w:t>
      </w:r>
    </w:p>
    <w:p w:rsidR="00582885" w:rsidRDefault="00582885" w:rsidP="00582885">
      <w:pPr>
        <w:pStyle w:val="a3"/>
        <w:shd w:val="clear" w:color="auto" w:fill="FFFFFF"/>
        <w:spacing w:before="0" w:beforeAutospacing="0" w:after="240" w:afterAutospacing="0"/>
        <w:rPr>
          <w:rFonts w:ascii="Helvetica" w:hAnsi="Helvetica"/>
          <w:color w:val="444444"/>
          <w:sz w:val="23"/>
          <w:szCs w:val="23"/>
        </w:rPr>
      </w:pPr>
      <w:r>
        <w:rPr>
          <w:rFonts w:ascii="Helvetica" w:hAnsi="Helvetica"/>
          <w:color w:val="444444"/>
          <w:sz w:val="23"/>
          <w:szCs w:val="23"/>
        </w:rPr>
        <w:t>这是轮询加权负载均衡策略，通过轮询的方式，均匀地将流量打在每台机器上，但可能有些机器的性能较差，处理不来均匀分布的流量，这时就可以通过加权重的方式，让性能好的机器处理多些，性能差的基础处理少些。</w:t>
      </w:r>
    </w:p>
    <w:p w:rsidR="00582885" w:rsidRPr="00582885" w:rsidRDefault="00582885" w:rsidP="00EB03E4"/>
    <w:p w:rsidR="009A1C16" w:rsidRDefault="009A1C16" w:rsidP="009A1C16">
      <w:pPr>
        <w:pStyle w:val="2"/>
      </w:pPr>
      <w:r>
        <w:rPr>
          <w:rStyle w:val="a4"/>
          <w:rFonts w:ascii="微软雅黑" w:eastAsia="微软雅黑" w:hAnsi="微软雅黑" w:hint="eastAsia"/>
          <w:color w:val="4D4D4D"/>
        </w:rPr>
        <w:t>14.注册了多个同一样的服务，如果测试指定的某一个服务呢？</w:t>
      </w:r>
    </w:p>
    <w:p w:rsidR="009A1C16" w:rsidRDefault="009A1C16" w:rsidP="009A1C16">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可以配置环境点对点直连，绕过注册中心，将以服务接口为单位，忽略注册中心的提供者列表。</w:t>
      </w:r>
    </w:p>
    <w:p w:rsidR="009A1C16" w:rsidRDefault="009A1C16" w:rsidP="009A1C16">
      <w:pPr>
        <w:pStyle w:val="2"/>
      </w:pPr>
      <w:r>
        <w:rPr>
          <w:rStyle w:val="a4"/>
          <w:rFonts w:ascii="微软雅黑" w:eastAsia="微软雅黑" w:hAnsi="微软雅黑" w:hint="eastAsia"/>
          <w:color w:val="4D4D4D"/>
        </w:rPr>
        <w:t>15.Dubbo支持服务多协议吗？</w:t>
      </w:r>
    </w:p>
    <w:p w:rsidR="009A1C16" w:rsidRDefault="009A1C16" w:rsidP="009A1C16">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Dubbo 允许配置多协议，在不同服务上支持不同协议或者同一服务上同时支持多种协议。</w:t>
      </w:r>
    </w:p>
    <w:p w:rsidR="009A1C16" w:rsidRDefault="009A1C16" w:rsidP="009A1C16">
      <w:pPr>
        <w:pStyle w:val="2"/>
      </w:pPr>
      <w:r>
        <w:rPr>
          <w:rStyle w:val="a4"/>
          <w:rFonts w:ascii="微软雅黑" w:eastAsia="微软雅黑" w:hAnsi="微软雅黑" w:hint="eastAsia"/>
          <w:color w:val="4D4D4D"/>
        </w:rPr>
        <w:t>16.当一个服务接口有多种实现时怎么做？</w:t>
      </w:r>
    </w:p>
    <w:p w:rsidR="009A1C16" w:rsidRDefault="009A1C16" w:rsidP="009A1C16">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当一个接口有多种实现时，可以用 group 属性来分组，服务提供方和消费方都指定同一个 group 即可。</w:t>
      </w:r>
    </w:p>
    <w:p w:rsidR="009A1C16" w:rsidRDefault="009A1C16" w:rsidP="009A1C16">
      <w:pPr>
        <w:pStyle w:val="2"/>
      </w:pPr>
      <w:r>
        <w:rPr>
          <w:rStyle w:val="a4"/>
          <w:rFonts w:ascii="微软雅黑" w:eastAsia="微软雅黑" w:hAnsi="微软雅黑" w:hint="eastAsia"/>
          <w:color w:val="4D4D4D"/>
        </w:rPr>
        <w:t>17.服务上线怎么兼容旧版本？</w:t>
      </w:r>
    </w:p>
    <w:p w:rsidR="009A1C16" w:rsidRDefault="009A1C16" w:rsidP="009A1C16">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可以用版本号（version）过渡，多个不同版本的服务注册到注册中心，版本号不同的服务相互间不引用。这个和服务分组的概念有一点类似。</w:t>
      </w:r>
    </w:p>
    <w:p w:rsidR="009A1C16" w:rsidRDefault="009A1C16" w:rsidP="009A1C16">
      <w:pPr>
        <w:pStyle w:val="2"/>
      </w:pPr>
      <w:r>
        <w:rPr>
          <w:rStyle w:val="a4"/>
          <w:rFonts w:ascii="微软雅黑" w:eastAsia="微软雅黑" w:hAnsi="微软雅黑" w:hint="eastAsia"/>
          <w:color w:val="4D4D4D"/>
        </w:rPr>
        <w:t>18.Dubbo可以对结果进行缓存吗？</w:t>
      </w:r>
    </w:p>
    <w:p w:rsidR="009A1C16" w:rsidRDefault="009A1C16" w:rsidP="009A1C16">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可以，Dubbo 提供了声明式缓存，用于加速热门数据的访问速度，以减少用户加缓存的工作量。</w:t>
      </w:r>
    </w:p>
    <w:p w:rsidR="00532D12" w:rsidRDefault="00532D12" w:rsidP="00532D1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Dubbo </w:t>
      </w:r>
      <w:r>
        <w:rPr>
          <w:rFonts w:ascii="Lucida Sans Unicode" w:hAnsi="Lucida Sans Unicode" w:cs="Lucida Sans Unicode"/>
          <w:color w:val="1A1A1A"/>
        </w:rPr>
        <w:t>目前提供三种实现：</w:t>
      </w:r>
    </w:p>
    <w:p w:rsidR="00532D12" w:rsidRDefault="00532D12" w:rsidP="00FA61C5">
      <w:pPr>
        <w:widowControl/>
        <w:numPr>
          <w:ilvl w:val="0"/>
          <w:numId w:val="55"/>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lru</w:t>
      </w:r>
      <w:r>
        <w:rPr>
          <w:rFonts w:ascii="Lucida Sans Unicode" w:hAnsi="Lucida Sans Unicode" w:cs="Lucida Sans Unicode"/>
          <w:color w:val="1A1A1A"/>
          <w:szCs w:val="21"/>
        </w:rPr>
        <w:t> </w:t>
      </w:r>
      <w:r>
        <w:rPr>
          <w:rFonts w:ascii="Lucida Sans Unicode" w:hAnsi="Lucida Sans Unicode" w:cs="Lucida Sans Unicode"/>
          <w:color w:val="1A1A1A"/>
          <w:szCs w:val="21"/>
        </w:rPr>
        <w:t>：基于最近最少使用原则删除多余缓存，保持最热的数据被缓存。</w:t>
      </w:r>
    </w:p>
    <w:p w:rsidR="00532D12" w:rsidRDefault="00532D12" w:rsidP="00FA61C5">
      <w:pPr>
        <w:widowControl/>
        <w:numPr>
          <w:ilvl w:val="0"/>
          <w:numId w:val="55"/>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threadlocal</w:t>
      </w:r>
      <w:r>
        <w:rPr>
          <w:rFonts w:ascii="Lucida Sans Unicode" w:hAnsi="Lucida Sans Unicode" w:cs="Lucida Sans Unicode"/>
          <w:color w:val="1A1A1A"/>
          <w:szCs w:val="21"/>
        </w:rPr>
        <w:t> </w:t>
      </w:r>
      <w:r>
        <w:rPr>
          <w:rFonts w:ascii="Lucida Sans Unicode" w:hAnsi="Lucida Sans Unicode" w:cs="Lucida Sans Unicode"/>
          <w:color w:val="1A1A1A"/>
          <w:szCs w:val="21"/>
        </w:rPr>
        <w:t>：当前线程缓存，比如一个页面渲染，用到很多</w:t>
      </w:r>
      <w:r>
        <w:rPr>
          <w:rFonts w:ascii="Lucida Sans Unicode" w:hAnsi="Lucida Sans Unicode" w:cs="Lucida Sans Unicode"/>
          <w:color w:val="1A1A1A"/>
          <w:szCs w:val="21"/>
        </w:rPr>
        <w:t xml:space="preserve"> portal</w:t>
      </w:r>
      <w:r>
        <w:rPr>
          <w:rFonts w:ascii="Lucida Sans Unicode" w:hAnsi="Lucida Sans Unicode" w:cs="Lucida Sans Unicode"/>
          <w:color w:val="1A1A1A"/>
          <w:szCs w:val="21"/>
        </w:rPr>
        <w:t>，每个</w:t>
      </w:r>
      <w:r>
        <w:rPr>
          <w:rFonts w:ascii="Lucida Sans Unicode" w:hAnsi="Lucida Sans Unicode" w:cs="Lucida Sans Unicode"/>
          <w:color w:val="1A1A1A"/>
          <w:szCs w:val="21"/>
        </w:rPr>
        <w:t xml:space="preserve"> portal </w:t>
      </w:r>
      <w:r>
        <w:rPr>
          <w:rFonts w:ascii="Lucida Sans Unicode" w:hAnsi="Lucida Sans Unicode" w:cs="Lucida Sans Unicode"/>
          <w:color w:val="1A1A1A"/>
          <w:szCs w:val="21"/>
        </w:rPr>
        <w:t>都要去查用户信息，通过线程缓存，可以减少这种多余访问。</w:t>
      </w:r>
    </w:p>
    <w:p w:rsidR="00532D12" w:rsidRDefault="00532D12" w:rsidP="00FA61C5">
      <w:pPr>
        <w:widowControl/>
        <w:numPr>
          <w:ilvl w:val="0"/>
          <w:numId w:val="55"/>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Cs w:val="21"/>
          <w:bdr w:val="single" w:sz="6" w:space="1" w:color="CCCCCC" w:frame="1"/>
          <w:shd w:val="clear" w:color="auto" w:fill="DDDDDD"/>
        </w:rPr>
        <w:t>jcache</w:t>
      </w:r>
      <w:r>
        <w:rPr>
          <w:rFonts w:ascii="Lucida Sans Unicode" w:hAnsi="Lucida Sans Unicode" w:cs="Lucida Sans Unicode"/>
          <w:color w:val="1A1A1A"/>
          <w:szCs w:val="21"/>
        </w:rPr>
        <w:t> </w:t>
      </w:r>
      <w:r>
        <w:rPr>
          <w:rFonts w:ascii="Lucida Sans Unicode" w:hAnsi="Lucida Sans Unicode" w:cs="Lucida Sans Unicode"/>
          <w:color w:val="1A1A1A"/>
          <w:szCs w:val="21"/>
        </w:rPr>
        <w:t>：与</w:t>
      </w:r>
      <w:r>
        <w:rPr>
          <w:rFonts w:ascii="Lucida Sans Unicode" w:hAnsi="Lucida Sans Unicode" w:cs="Lucida Sans Unicode"/>
          <w:color w:val="1A1A1A"/>
          <w:szCs w:val="21"/>
        </w:rPr>
        <w:t> </w:t>
      </w:r>
      <w:hyperlink r:id="rId413" w:tgtFrame="_blank" w:history="1">
        <w:r>
          <w:rPr>
            <w:rStyle w:val="a5"/>
            <w:rFonts w:ascii="Lucida Sans Unicode" w:hAnsi="Lucida Sans Unicode" w:cs="Lucida Sans Unicode"/>
            <w:color w:val="0088CC"/>
            <w:szCs w:val="21"/>
          </w:rPr>
          <w:t>JSR107</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集成，可以桥接各种缓存实现。</w:t>
      </w:r>
    </w:p>
    <w:p w:rsidR="00532D12" w:rsidRPr="00532D12" w:rsidRDefault="00532D12" w:rsidP="009A1C16">
      <w:pPr>
        <w:pStyle w:val="a3"/>
        <w:shd w:val="clear" w:color="auto" w:fill="FFFFFF"/>
        <w:spacing w:before="0" w:beforeAutospacing="0" w:after="240" w:afterAutospacing="0" w:line="390" w:lineRule="atLeast"/>
        <w:rPr>
          <w:rFonts w:ascii="微软雅黑" w:eastAsia="微软雅黑" w:hAnsi="微软雅黑"/>
          <w:color w:val="4D4D4D"/>
        </w:rPr>
      </w:pPr>
    </w:p>
    <w:p w:rsidR="009A1C16" w:rsidRDefault="009A1C16" w:rsidP="009A1C16">
      <w:pPr>
        <w:pStyle w:val="2"/>
      </w:pPr>
      <w:r>
        <w:rPr>
          <w:rStyle w:val="a4"/>
          <w:rFonts w:ascii="微软雅黑" w:eastAsia="微软雅黑" w:hAnsi="微软雅黑" w:hint="eastAsia"/>
          <w:color w:val="4D4D4D"/>
        </w:rPr>
        <w:t>19.Dubbo服务之间的调用是阻塞的吗？</w:t>
      </w:r>
    </w:p>
    <w:p w:rsidR="009A1C16" w:rsidRDefault="009A1C16" w:rsidP="009A1C16">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默认是同步等待结果阻塞的，支持异步调用。</w:t>
      </w:r>
    </w:p>
    <w:p w:rsidR="009A1C16" w:rsidRDefault="009A1C16" w:rsidP="009A1C16">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Dubbo 是基于 NIO 的非阻塞实现并行调用，客户端不需要启动多线程即可完成并行调用多个远程服务，相对多线程开销较小，异步调用会返回一个 Future 对象。</w:t>
      </w:r>
    </w:p>
    <w:p w:rsidR="009A1C16" w:rsidRDefault="009A1C16" w:rsidP="009A1C16">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异步调用流程图如下。</w:t>
      </w:r>
    </w:p>
    <w:p w:rsidR="009A1C16" w:rsidRDefault="00D2480A" w:rsidP="00EB03E4">
      <w:r>
        <w:rPr>
          <w:noProof/>
        </w:rPr>
        <w:drawing>
          <wp:inline distT="0" distB="0" distL="0" distR="0" wp14:anchorId="72531B6E" wp14:editId="711DC847">
            <wp:extent cx="5274310" cy="155130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1551305"/>
                    </a:xfrm>
                    <a:prstGeom prst="rect">
                      <a:avLst/>
                    </a:prstGeom>
                  </pic:spPr>
                </pic:pic>
              </a:graphicData>
            </a:graphic>
          </wp:inline>
        </w:drawing>
      </w:r>
    </w:p>
    <w:p w:rsidR="00D2480A" w:rsidRDefault="00D2480A" w:rsidP="00D2480A">
      <w:pPr>
        <w:pStyle w:val="2"/>
      </w:pPr>
      <w:r>
        <w:rPr>
          <w:rFonts w:hint="eastAsia"/>
        </w:rPr>
        <w:t>20.</w:t>
      </w:r>
      <w:r>
        <w:rPr>
          <w:rStyle w:val="a4"/>
          <w:rFonts w:ascii="微软雅黑" w:eastAsia="微软雅黑" w:hAnsi="微软雅黑" w:hint="eastAsia"/>
          <w:color w:val="4D4D4D"/>
        </w:rPr>
        <w:t>Dubbo telnet 命令能做什么？</w:t>
      </w:r>
    </w:p>
    <w:p w:rsidR="00D2480A" w:rsidRDefault="00D2480A" w:rsidP="00D2480A">
      <w:pPr>
        <w:pStyle w:val="a3"/>
        <w:shd w:val="clear" w:color="auto" w:fill="FFFFFF"/>
        <w:spacing w:before="0" w:beforeAutospacing="0" w:after="0" w:afterAutospacing="0" w:line="390" w:lineRule="atLeast"/>
        <w:rPr>
          <w:rFonts w:ascii="微软雅黑" w:eastAsia="微软雅黑" w:hAnsi="微软雅黑"/>
          <w:color w:val="4D4D4D"/>
        </w:rPr>
      </w:pPr>
      <w:r>
        <w:rPr>
          <w:rFonts w:ascii="微软雅黑" w:eastAsia="微软雅黑" w:hAnsi="微软雅黑" w:hint="eastAsia"/>
          <w:color w:val="4D4D4D"/>
        </w:rPr>
        <w:t>dubbo 通过 telnet 命令来进行服务治理，具体使用看这篇文章《</w:t>
      </w:r>
      <w:hyperlink r:id="rId415" w:anchor="wechat_redirect" w:history="1">
        <w:r>
          <w:rPr>
            <w:rStyle w:val="a5"/>
            <w:rFonts w:ascii="微软雅黑" w:eastAsia="微软雅黑" w:hAnsi="微软雅黑" w:hint="eastAsia"/>
            <w:color w:val="6795B5"/>
          </w:rPr>
          <w:t>dubbo服务调试管理实用命令</w:t>
        </w:r>
      </w:hyperlink>
      <w:r>
        <w:rPr>
          <w:rFonts w:ascii="微软雅黑" w:eastAsia="微软雅黑" w:hAnsi="微软雅黑" w:hint="eastAsia"/>
          <w:color w:val="4D4D4D"/>
        </w:rPr>
        <w:t>》。</w:t>
      </w:r>
    </w:p>
    <w:p w:rsidR="000A4049" w:rsidRDefault="000A4049" w:rsidP="000A4049">
      <w:pPr>
        <w:pStyle w:val="2"/>
      </w:pPr>
      <w:r>
        <w:rPr>
          <w:rStyle w:val="a4"/>
          <w:rFonts w:ascii="微软雅黑" w:eastAsia="微软雅黑" w:hAnsi="微软雅黑" w:hint="eastAsia"/>
          <w:color w:val="4D4D4D"/>
        </w:rPr>
        <w:t>21.Dubbo支持服务降级吗？</w:t>
      </w:r>
    </w:p>
    <w:p w:rsidR="007F3E3C" w:rsidRDefault="007F3E3C" w:rsidP="007F3E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比如说服务</w:t>
      </w:r>
      <w:r>
        <w:rPr>
          <w:rFonts w:ascii="Lucida Sans Unicode" w:hAnsi="Lucida Sans Unicode" w:cs="Lucida Sans Unicode"/>
          <w:color w:val="1A1A1A"/>
        </w:rPr>
        <w:t xml:space="preserve"> A </w:t>
      </w:r>
      <w:r>
        <w:rPr>
          <w:rFonts w:ascii="Lucida Sans Unicode" w:hAnsi="Lucida Sans Unicode" w:cs="Lucida Sans Unicode"/>
          <w:color w:val="1A1A1A"/>
        </w:rPr>
        <w:t>调用服务</w:t>
      </w:r>
      <w:r>
        <w:rPr>
          <w:rFonts w:ascii="Lucida Sans Unicode" w:hAnsi="Lucida Sans Unicode" w:cs="Lucida Sans Unicode"/>
          <w:color w:val="1A1A1A"/>
        </w:rPr>
        <w:t xml:space="preserve"> B</w:t>
      </w:r>
      <w:r>
        <w:rPr>
          <w:rFonts w:ascii="Lucida Sans Unicode" w:hAnsi="Lucida Sans Unicode" w:cs="Lucida Sans Unicode"/>
          <w:color w:val="1A1A1A"/>
        </w:rPr>
        <w:t>，结果服务</w:t>
      </w:r>
      <w:r>
        <w:rPr>
          <w:rFonts w:ascii="Lucida Sans Unicode" w:hAnsi="Lucida Sans Unicode" w:cs="Lucida Sans Unicode"/>
          <w:color w:val="1A1A1A"/>
        </w:rPr>
        <w:t xml:space="preserve"> B </w:t>
      </w:r>
      <w:r>
        <w:rPr>
          <w:rFonts w:ascii="Lucida Sans Unicode" w:hAnsi="Lucida Sans Unicode" w:cs="Lucida Sans Unicode"/>
          <w:color w:val="1A1A1A"/>
        </w:rPr>
        <w:t>挂掉了。服务</w:t>
      </w:r>
      <w:r>
        <w:rPr>
          <w:rFonts w:ascii="Lucida Sans Unicode" w:hAnsi="Lucida Sans Unicode" w:cs="Lucida Sans Unicode"/>
          <w:color w:val="1A1A1A"/>
        </w:rPr>
        <w:t xml:space="preserve"> A </w:t>
      </w:r>
      <w:r>
        <w:rPr>
          <w:rFonts w:ascii="Lucida Sans Unicode" w:hAnsi="Lucida Sans Unicode" w:cs="Lucida Sans Unicode"/>
          <w:color w:val="1A1A1A"/>
        </w:rPr>
        <w:t>再重试几次调用服务</w:t>
      </w:r>
      <w:r>
        <w:rPr>
          <w:rFonts w:ascii="Lucida Sans Unicode" w:hAnsi="Lucida Sans Unicode" w:cs="Lucida Sans Unicode"/>
          <w:color w:val="1A1A1A"/>
        </w:rPr>
        <w:t xml:space="preserve"> B</w:t>
      </w:r>
      <w:r>
        <w:rPr>
          <w:rFonts w:ascii="Lucida Sans Unicode" w:hAnsi="Lucida Sans Unicode" w:cs="Lucida Sans Unicode"/>
          <w:color w:val="1A1A1A"/>
        </w:rPr>
        <w:t>，还是不行，那么直接降级，走一个备用的逻辑，给用户返回响应。</w:t>
      </w:r>
    </w:p>
    <w:p w:rsidR="007F3E3C" w:rsidRDefault="007F3E3C" w:rsidP="007F3E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在</w:t>
      </w:r>
      <w:r>
        <w:rPr>
          <w:rFonts w:ascii="Lucida Sans Unicode" w:hAnsi="Lucida Sans Unicode" w:cs="Lucida Sans Unicode"/>
          <w:color w:val="1A1A1A"/>
        </w:rPr>
        <w:t xml:space="preserve"> Dubbo </w:t>
      </w:r>
      <w:r>
        <w:rPr>
          <w:rFonts w:ascii="Lucida Sans Unicode" w:hAnsi="Lucida Sans Unicode" w:cs="Lucida Sans Unicode"/>
          <w:color w:val="1A1A1A"/>
        </w:rPr>
        <w:t>中，实现服务降级的功能，一共有两大种方式。</w:t>
      </w:r>
    </w:p>
    <w:p w:rsidR="007F3E3C" w:rsidRDefault="007F3E3C" w:rsidP="007F3E3C">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微软雅黑" w:eastAsia="微软雅黑" w:hAnsi="微软雅黑" w:cs="微软雅黑" w:hint="eastAsia"/>
          <w:color w:val="1A1A1A"/>
        </w:rPr>
        <w:t>①</w:t>
      </w:r>
      <w:r>
        <w:rPr>
          <w:rStyle w:val="a4"/>
          <w:rFonts w:ascii="Lucida Sans Unicode" w:hAnsi="Lucida Sans Unicode" w:cs="Lucida Sans Unicode"/>
          <w:color w:val="1A1A1A"/>
        </w:rPr>
        <w:t xml:space="preserve"> Dubbo </w:t>
      </w:r>
      <w:r>
        <w:rPr>
          <w:rStyle w:val="a4"/>
          <w:rFonts w:ascii="Lucida Sans Unicode" w:hAnsi="Lucida Sans Unicode" w:cs="Lucida Sans Unicode"/>
          <w:color w:val="1A1A1A"/>
        </w:rPr>
        <w:t>原生自带的服务降级功能</w:t>
      </w:r>
    </w:p>
    <w:p w:rsidR="007F3E3C" w:rsidRDefault="007F3E3C" w:rsidP="007F3E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具体可以看看</w:t>
      </w:r>
      <w:r>
        <w:rPr>
          <w:rFonts w:ascii="Lucida Sans Unicode" w:hAnsi="Lucida Sans Unicode" w:cs="Lucida Sans Unicode"/>
          <w:color w:val="1A1A1A"/>
        </w:rPr>
        <w:t> </w:t>
      </w:r>
      <w:hyperlink r:id="rId416"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Dubbo </w:t>
        </w:r>
        <w:r>
          <w:rPr>
            <w:rStyle w:val="a5"/>
            <w:rFonts w:ascii="Lucida Sans Unicode" w:hAnsi="Lucida Sans Unicode" w:cs="Lucida Sans Unicode"/>
            <w:color w:val="0088CC"/>
          </w:rPr>
          <w:t>用户指南</w:t>
        </w:r>
        <w:r>
          <w:rPr>
            <w:rStyle w:val="a5"/>
            <w:rFonts w:ascii="Lucida Sans Unicode" w:hAnsi="Lucida Sans Unicode" w:cs="Lucida Sans Unicode"/>
            <w:color w:val="0088CC"/>
          </w:rPr>
          <w:t xml:space="preserve"> —— </w:t>
        </w:r>
        <w:r>
          <w:rPr>
            <w:rStyle w:val="a5"/>
            <w:rFonts w:ascii="Lucida Sans Unicode" w:hAnsi="Lucida Sans Unicode" w:cs="Lucida Sans Unicode"/>
            <w:color w:val="0088CC"/>
          </w:rPr>
          <w:t>服务降级》</w:t>
        </w:r>
      </w:hyperlink>
      <w:r>
        <w:rPr>
          <w:rFonts w:ascii="Lucida Sans Unicode" w:hAnsi="Lucida Sans Unicode" w:cs="Lucida Sans Unicode"/>
          <w:color w:val="1A1A1A"/>
        </w:rPr>
        <w:t> </w:t>
      </w:r>
      <w:r>
        <w:rPr>
          <w:rFonts w:ascii="Lucida Sans Unicode" w:hAnsi="Lucida Sans Unicode" w:cs="Lucida Sans Unicode"/>
          <w:color w:val="1A1A1A"/>
        </w:rPr>
        <w:t>。</w:t>
      </w:r>
    </w:p>
    <w:p w:rsidR="007F3E3C" w:rsidRDefault="007F3E3C" w:rsidP="007F3E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当然，这个功能，并不能实现现代微服务的</w:t>
      </w:r>
      <w:r>
        <w:rPr>
          <w:rStyle w:val="a4"/>
          <w:rFonts w:ascii="Lucida Sans Unicode" w:hAnsi="Lucida Sans Unicode" w:cs="Lucida Sans Unicode"/>
          <w:color w:val="1A1A1A"/>
        </w:rPr>
        <w:t>熔断器</w:t>
      </w:r>
      <w:r>
        <w:rPr>
          <w:rFonts w:ascii="Lucida Sans Unicode" w:hAnsi="Lucida Sans Unicode" w:cs="Lucida Sans Unicode"/>
          <w:color w:val="1A1A1A"/>
        </w:rPr>
        <w:t>的功能。所以一般情况下，不太推荐这种方式，而是采用第二种方式。</w:t>
      </w:r>
    </w:p>
    <w:p w:rsidR="007F3E3C" w:rsidRDefault="007F3E3C" w:rsidP="007F3E3C">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微软雅黑" w:eastAsia="微软雅黑" w:hAnsi="微软雅黑" w:cs="微软雅黑" w:hint="eastAsia"/>
          <w:color w:val="1A1A1A"/>
        </w:rPr>
        <w:t>②</w:t>
      </w:r>
      <w:r>
        <w:rPr>
          <w:rStyle w:val="a4"/>
          <w:rFonts w:ascii="Lucida Sans Unicode" w:hAnsi="Lucida Sans Unicode" w:cs="Lucida Sans Unicode"/>
          <w:color w:val="1A1A1A"/>
        </w:rPr>
        <w:t xml:space="preserve"> </w:t>
      </w:r>
      <w:r>
        <w:rPr>
          <w:rStyle w:val="a4"/>
          <w:rFonts w:ascii="Lucida Sans Unicode" w:hAnsi="Lucida Sans Unicode" w:cs="Lucida Sans Unicode"/>
          <w:color w:val="1A1A1A"/>
        </w:rPr>
        <w:t>引入支持服务降级的组件</w:t>
      </w:r>
    </w:p>
    <w:p w:rsidR="007F3E3C" w:rsidRDefault="007F3E3C" w:rsidP="007F3E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目前开源社区常用的有两种组件支持服务降级的功能，分别是：</w:t>
      </w:r>
    </w:p>
    <w:p w:rsidR="007F3E3C" w:rsidRDefault="007F3E3C" w:rsidP="00FA61C5">
      <w:pPr>
        <w:widowControl/>
        <w:numPr>
          <w:ilvl w:val="0"/>
          <w:numId w:val="6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Alibaba Sentinel</w:t>
      </w:r>
    </w:p>
    <w:p w:rsidR="007F3E3C" w:rsidRDefault="007F3E3C" w:rsidP="00FA61C5">
      <w:pPr>
        <w:widowControl/>
        <w:numPr>
          <w:ilvl w:val="0"/>
          <w:numId w:val="6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Netflix Hystrix</w:t>
      </w:r>
    </w:p>
    <w:p w:rsidR="007F3E3C" w:rsidRDefault="007F3E3C" w:rsidP="007F3E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因为目前</w:t>
      </w:r>
      <w:r>
        <w:rPr>
          <w:rFonts w:ascii="Lucida Sans Unicode" w:hAnsi="Lucida Sans Unicode" w:cs="Lucida Sans Unicode"/>
          <w:color w:val="1A1A1A"/>
        </w:rPr>
        <w:t xml:space="preserve"> Hystrix </w:t>
      </w:r>
      <w:r>
        <w:rPr>
          <w:rFonts w:ascii="Lucida Sans Unicode" w:hAnsi="Lucida Sans Unicode" w:cs="Lucida Sans Unicode"/>
          <w:color w:val="1A1A1A"/>
        </w:rPr>
        <w:t>已经停止维护，并且和</w:t>
      </w:r>
      <w:r>
        <w:rPr>
          <w:rFonts w:ascii="Lucida Sans Unicode" w:hAnsi="Lucida Sans Unicode" w:cs="Lucida Sans Unicode"/>
          <w:color w:val="1A1A1A"/>
        </w:rPr>
        <w:t xml:space="preserve"> Dubbo </w:t>
      </w:r>
      <w:r>
        <w:rPr>
          <w:rFonts w:ascii="Lucida Sans Unicode" w:hAnsi="Lucida Sans Unicode" w:cs="Lucida Sans Unicode"/>
          <w:color w:val="1A1A1A"/>
        </w:rPr>
        <w:t>的集成度不是特别高，需要做二次开发，所以推荐使用</w:t>
      </w:r>
      <w:r>
        <w:rPr>
          <w:rFonts w:ascii="Lucida Sans Unicode" w:hAnsi="Lucida Sans Unicode" w:cs="Lucida Sans Unicode"/>
          <w:color w:val="1A1A1A"/>
        </w:rPr>
        <w:t xml:space="preserve"> Sentinel </w:t>
      </w:r>
      <w:r>
        <w:rPr>
          <w:rFonts w:ascii="Lucida Sans Unicode" w:hAnsi="Lucida Sans Unicode" w:cs="Lucida Sans Unicode"/>
          <w:color w:val="1A1A1A"/>
        </w:rPr>
        <w:t>。具体的介绍，胖友可以看看</w:t>
      </w:r>
      <w:r>
        <w:rPr>
          <w:rFonts w:ascii="Lucida Sans Unicode" w:hAnsi="Lucida Sans Unicode" w:cs="Lucida Sans Unicode"/>
          <w:color w:val="1A1A1A"/>
        </w:rPr>
        <w:t> </w:t>
      </w:r>
      <w:hyperlink r:id="rId417"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Sentinel </w:t>
        </w:r>
        <w:r>
          <w:rPr>
            <w:rStyle w:val="a5"/>
            <w:rFonts w:ascii="Lucida Sans Unicode" w:hAnsi="Lucida Sans Unicode" w:cs="Lucida Sans Unicode"/>
            <w:color w:val="0088CC"/>
          </w:rPr>
          <w:t>介绍》</w:t>
        </w:r>
      </w:hyperlink>
      <w:r>
        <w:rPr>
          <w:rFonts w:ascii="Lucida Sans Unicode" w:hAnsi="Lucida Sans Unicode" w:cs="Lucida Sans Unicode"/>
          <w:color w:val="1A1A1A"/>
        </w:rPr>
        <w:t> </w:t>
      </w:r>
      <w:r>
        <w:rPr>
          <w:rFonts w:ascii="Lucida Sans Unicode" w:hAnsi="Lucida Sans Unicode" w:cs="Lucida Sans Unicode"/>
          <w:color w:val="1A1A1A"/>
        </w:rPr>
        <w:t>。</w:t>
      </w:r>
    </w:p>
    <w:p w:rsidR="007F3E3C" w:rsidRDefault="007F3E3C" w:rsidP="007F3E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关于</w:t>
      </w:r>
      <w:r>
        <w:rPr>
          <w:rFonts w:ascii="Lucida Sans Unicode" w:hAnsi="Lucida Sans Unicode" w:cs="Lucida Sans Unicode"/>
          <w:color w:val="1A1A1A"/>
        </w:rPr>
        <w:t xml:space="preserve"> Dubbo </w:t>
      </w:r>
      <w:r>
        <w:rPr>
          <w:rFonts w:ascii="Lucida Sans Unicode" w:hAnsi="Lucida Sans Unicode" w:cs="Lucida Sans Unicode"/>
          <w:color w:val="1A1A1A"/>
        </w:rPr>
        <w:t>如何集成</w:t>
      </w:r>
      <w:r>
        <w:rPr>
          <w:rFonts w:ascii="Lucida Sans Unicode" w:hAnsi="Lucida Sans Unicode" w:cs="Lucida Sans Unicode"/>
          <w:color w:val="1A1A1A"/>
        </w:rPr>
        <w:t xml:space="preserve"> Sentinel </w:t>
      </w:r>
      <w:r>
        <w:rPr>
          <w:rFonts w:ascii="Lucida Sans Unicode" w:hAnsi="Lucida Sans Unicode" w:cs="Lucida Sans Unicode"/>
          <w:color w:val="1A1A1A"/>
        </w:rPr>
        <w:t>，胖友可以阅读</w:t>
      </w:r>
      <w:r>
        <w:rPr>
          <w:rFonts w:ascii="Lucida Sans Unicode" w:hAnsi="Lucida Sans Unicode" w:cs="Lucida Sans Unicode"/>
          <w:color w:val="1A1A1A"/>
        </w:rPr>
        <w:t> </w:t>
      </w:r>
      <w:hyperlink r:id="rId418"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Sentinel </w:t>
        </w:r>
        <w:r>
          <w:rPr>
            <w:rStyle w:val="a5"/>
            <w:rFonts w:ascii="Lucida Sans Unicode" w:hAnsi="Lucida Sans Unicode" w:cs="Lucida Sans Unicode"/>
            <w:color w:val="0088CC"/>
          </w:rPr>
          <w:t>为</w:t>
        </w:r>
        <w:r>
          <w:rPr>
            <w:rStyle w:val="a5"/>
            <w:rFonts w:ascii="Lucida Sans Unicode" w:hAnsi="Lucida Sans Unicode" w:cs="Lucida Sans Unicode"/>
            <w:color w:val="0088CC"/>
          </w:rPr>
          <w:t xml:space="preserve"> Dubbo </w:t>
        </w:r>
        <w:r>
          <w:rPr>
            <w:rStyle w:val="a5"/>
            <w:rFonts w:ascii="Lucida Sans Unicode" w:hAnsi="Lucida Sans Unicode" w:cs="Lucida Sans Unicode"/>
            <w:color w:val="0088CC"/>
          </w:rPr>
          <w:t>服务保驾护航》</w:t>
        </w:r>
      </w:hyperlink>
      <w:r>
        <w:rPr>
          <w:rFonts w:ascii="Lucida Sans Unicode" w:hAnsi="Lucida Sans Unicode" w:cs="Lucida Sans Unicode"/>
          <w:color w:val="1A1A1A"/>
        </w:rPr>
        <w:t> </w:t>
      </w:r>
      <w:r>
        <w:rPr>
          <w:rFonts w:ascii="Lucida Sans Unicode" w:hAnsi="Lucida Sans Unicode" w:cs="Lucida Sans Unicode"/>
          <w:color w:val="1A1A1A"/>
        </w:rPr>
        <w:t>一文。</w:t>
      </w:r>
    </w:p>
    <w:p w:rsidR="007F3E3C" w:rsidRDefault="007F3E3C" w:rsidP="007F3E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关于</w:t>
      </w:r>
      <w:r>
        <w:rPr>
          <w:rFonts w:ascii="Lucida Sans Unicode" w:hAnsi="Lucida Sans Unicode" w:cs="Lucida Sans Unicode"/>
          <w:color w:val="1A1A1A"/>
        </w:rPr>
        <w:t xml:space="preserve"> Sentinel </w:t>
      </w:r>
      <w:r>
        <w:rPr>
          <w:rFonts w:ascii="Lucida Sans Unicode" w:hAnsi="Lucida Sans Unicode" w:cs="Lucida Sans Unicode"/>
          <w:color w:val="1A1A1A"/>
        </w:rPr>
        <w:t>和</w:t>
      </w:r>
      <w:r>
        <w:rPr>
          <w:rFonts w:ascii="Lucida Sans Unicode" w:hAnsi="Lucida Sans Unicode" w:cs="Lucida Sans Unicode"/>
          <w:color w:val="1A1A1A"/>
        </w:rPr>
        <w:t xml:space="preserve"> Hystrix </w:t>
      </w:r>
      <w:r>
        <w:rPr>
          <w:rFonts w:ascii="Lucida Sans Unicode" w:hAnsi="Lucida Sans Unicode" w:cs="Lucida Sans Unicode"/>
          <w:color w:val="1A1A1A"/>
        </w:rPr>
        <w:t>对比，胖友可以阅读</w:t>
      </w:r>
      <w:r>
        <w:rPr>
          <w:rFonts w:ascii="Lucida Sans Unicode" w:hAnsi="Lucida Sans Unicode" w:cs="Lucida Sans Unicode"/>
          <w:color w:val="1A1A1A"/>
        </w:rPr>
        <w:t> </w:t>
      </w:r>
      <w:hyperlink r:id="rId419"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Sentinel </w:t>
        </w:r>
        <w:r>
          <w:rPr>
            <w:rStyle w:val="a5"/>
            <w:rFonts w:ascii="Lucida Sans Unicode" w:hAnsi="Lucida Sans Unicode" w:cs="Lucida Sans Unicode"/>
            <w:color w:val="0088CC"/>
          </w:rPr>
          <w:t>与</w:t>
        </w:r>
        <w:r>
          <w:rPr>
            <w:rStyle w:val="a5"/>
            <w:rFonts w:ascii="Lucida Sans Unicode" w:hAnsi="Lucida Sans Unicode" w:cs="Lucida Sans Unicode"/>
            <w:color w:val="0088CC"/>
          </w:rPr>
          <w:t xml:space="preserve"> Hystrix </w:t>
        </w:r>
        <w:r>
          <w:rPr>
            <w:rStyle w:val="a5"/>
            <w:rFonts w:ascii="Lucida Sans Unicode" w:hAnsi="Lucida Sans Unicode" w:cs="Lucida Sans Unicode"/>
            <w:color w:val="0088CC"/>
          </w:rPr>
          <w:t>的对比》</w:t>
        </w:r>
      </w:hyperlink>
      <w:r>
        <w:rPr>
          <w:rFonts w:ascii="Lucida Sans Unicode" w:hAnsi="Lucida Sans Unicode" w:cs="Lucida Sans Unicode"/>
          <w:color w:val="1A1A1A"/>
        </w:rPr>
        <w:t> </w:t>
      </w:r>
      <w:r>
        <w:rPr>
          <w:rFonts w:ascii="Lucida Sans Unicode" w:hAnsi="Lucida Sans Unicode" w:cs="Lucida Sans Unicode"/>
          <w:color w:val="1A1A1A"/>
        </w:rPr>
        <w:t>一文。</w:t>
      </w:r>
    </w:p>
    <w:p w:rsidR="000A4049" w:rsidRDefault="000A4049" w:rsidP="000A4049">
      <w:pPr>
        <w:pStyle w:val="2"/>
      </w:pPr>
      <w:r>
        <w:rPr>
          <w:rStyle w:val="a4"/>
          <w:rFonts w:ascii="微软雅黑" w:eastAsia="微软雅黑" w:hAnsi="微软雅黑" w:hint="eastAsia"/>
          <w:color w:val="4D4D4D"/>
        </w:rPr>
        <w:t>22.Dubbo如何优雅停机？</w:t>
      </w:r>
    </w:p>
    <w:p w:rsidR="000A4049" w:rsidRDefault="000A4049" w:rsidP="000A4049">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Dubbo 是通过 JDK 的 ShutdownHook 来完成优雅停机的，所以如果使用 kill -9 PID 等强制关闭指令，是不会执行优雅停机的，只有通过 kill PID 时，才会执行。</w:t>
      </w:r>
    </w:p>
    <w:p w:rsidR="000A4049" w:rsidRDefault="000A4049" w:rsidP="000A4049">
      <w:pPr>
        <w:pStyle w:val="2"/>
      </w:pPr>
      <w:r>
        <w:rPr>
          <w:rStyle w:val="a4"/>
          <w:rFonts w:ascii="微软雅黑" w:eastAsia="微软雅黑" w:hAnsi="微软雅黑" w:hint="eastAsia"/>
          <w:color w:val="4D4D4D"/>
        </w:rPr>
        <w:t>23.服务提供者能实现失效踢出是什么原理？</w:t>
      </w:r>
    </w:p>
    <w:p w:rsidR="000A4049" w:rsidRDefault="000A4049" w:rsidP="000A4049">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服务失效踢出基于 Zookeeper 的临时节点原理。</w:t>
      </w:r>
    </w:p>
    <w:p w:rsidR="000A4049" w:rsidRDefault="000A4049" w:rsidP="000A4049">
      <w:pPr>
        <w:pStyle w:val="2"/>
      </w:pPr>
      <w:r>
        <w:rPr>
          <w:rStyle w:val="a4"/>
          <w:rFonts w:ascii="微软雅黑" w:eastAsia="微软雅黑" w:hAnsi="微软雅黑" w:hint="eastAsia"/>
          <w:color w:val="4D4D4D"/>
        </w:rPr>
        <w:t>24.如何解决服务调用链过长的问题？</w:t>
      </w:r>
    </w:p>
    <w:p w:rsidR="000A4049" w:rsidRDefault="000A4049" w:rsidP="000A4049">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Dubbo 可以使用 Pinpoint 和 Apache Skywalking(Incubator) 实现分布式服务追踪，当然还有其他很多方案。</w:t>
      </w:r>
    </w:p>
    <w:p w:rsidR="000A4049" w:rsidRDefault="000A4049" w:rsidP="000A4049">
      <w:pPr>
        <w:pStyle w:val="2"/>
      </w:pPr>
      <w:r>
        <w:rPr>
          <w:rStyle w:val="a4"/>
          <w:rFonts w:ascii="微软雅黑" w:eastAsia="微软雅黑" w:hAnsi="微软雅黑" w:hint="eastAsia"/>
          <w:color w:val="4D4D4D"/>
        </w:rPr>
        <w:t>25.服务读写推荐的容错策略是怎样的？</w:t>
      </w:r>
    </w:p>
    <w:p w:rsidR="000A4049" w:rsidRDefault="000A4049" w:rsidP="000A4049">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读操作建议使用 Failover 失败自动切换，默认重试两次其他服务器。</w:t>
      </w:r>
    </w:p>
    <w:p w:rsidR="000A4049" w:rsidRDefault="000A4049" w:rsidP="000A4049">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写操作建议使用 Failfast 快速失败，发一次调用失败就立即报错。</w:t>
      </w:r>
    </w:p>
    <w:p w:rsidR="000A4049" w:rsidRDefault="000A4049" w:rsidP="000A4049">
      <w:pPr>
        <w:pStyle w:val="2"/>
      </w:pPr>
      <w:r>
        <w:rPr>
          <w:rStyle w:val="a4"/>
          <w:rFonts w:ascii="微软雅黑" w:eastAsia="微软雅黑" w:hAnsi="微软雅黑" w:hint="eastAsia"/>
          <w:color w:val="4D4D4D"/>
        </w:rPr>
        <w:t>26.Dubbo必须依赖的包有哪些？</w:t>
      </w:r>
    </w:p>
    <w:p w:rsidR="000A4049" w:rsidRDefault="000A4049" w:rsidP="000A4049">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Dubbo 必须依赖 JDK，其他为可选。</w:t>
      </w:r>
    </w:p>
    <w:p w:rsidR="000A4049" w:rsidRDefault="000A4049" w:rsidP="000A4049">
      <w:pPr>
        <w:pStyle w:val="2"/>
      </w:pPr>
      <w:r>
        <w:rPr>
          <w:rStyle w:val="a4"/>
          <w:rFonts w:ascii="微软雅黑" w:eastAsia="微软雅黑" w:hAnsi="微软雅黑" w:hint="eastAsia"/>
          <w:color w:val="4D4D4D"/>
        </w:rPr>
        <w:t>27.Dubbo的管理控制台能做什么？</w:t>
      </w:r>
    </w:p>
    <w:p w:rsidR="000A4049" w:rsidRDefault="000A4049" w:rsidP="000A4049">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管理控制台主要包含：路由规则，动态配置，服务降级，访问控制，权重调整，负载均衡，等管理功能。</w:t>
      </w:r>
    </w:p>
    <w:p w:rsidR="000A4049" w:rsidRDefault="000A4049" w:rsidP="000A4049">
      <w:pPr>
        <w:pStyle w:val="2"/>
      </w:pPr>
      <w:r>
        <w:rPr>
          <w:rStyle w:val="a4"/>
          <w:rFonts w:ascii="微软雅黑" w:eastAsia="微软雅黑" w:hAnsi="微软雅黑" w:hint="eastAsia"/>
          <w:color w:val="4D4D4D"/>
        </w:rPr>
        <w:t>29.说说 Dubbo 服务暴露的过程。</w:t>
      </w:r>
    </w:p>
    <w:p w:rsidR="000A4049" w:rsidRDefault="000A4049" w:rsidP="000A4049">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Dubbo 会在 Spring 实例化完 bean 之后，在刷新容器最后一步发布 ContextRefreshEvent 事件的时候，通知实现了 ApplicationListener 的 ServiceBean 类进行回调 onApplicationEvent 事件方法，Dubbo 会在这个方法中调用 ServiceBean 父类 ServiceConfig 的 export 方法，而该方法真正实现了服务的（异步或者非异步）发布。</w:t>
      </w:r>
    </w:p>
    <w:p w:rsidR="000A4049" w:rsidRDefault="000A4049" w:rsidP="000A4049">
      <w:pPr>
        <w:pStyle w:val="2"/>
        <w:rPr>
          <w:rFonts w:cs="宋体"/>
        </w:rPr>
      </w:pPr>
      <w:r>
        <w:rPr>
          <w:rStyle w:val="a4"/>
          <w:rFonts w:ascii="微软雅黑" w:eastAsia="微软雅黑" w:hAnsi="微软雅黑" w:hint="eastAsia"/>
          <w:color w:val="4D4D4D"/>
        </w:rPr>
        <w:t>30.在使用过程中都遇到了些什么问题？</w:t>
      </w:r>
    </w:p>
    <w:p w:rsidR="000A4049" w:rsidRDefault="000A4049" w:rsidP="000A4049">
      <w:pPr>
        <w:pStyle w:val="a3"/>
        <w:shd w:val="clear" w:color="auto" w:fill="FFFFFF"/>
        <w:spacing w:before="0" w:beforeAutospacing="0" w:after="240" w:afterAutospacing="0" w:line="390" w:lineRule="atLeast"/>
        <w:rPr>
          <w:rFonts w:ascii="微软雅黑" w:eastAsia="微软雅黑" w:hAnsi="微软雅黑"/>
          <w:color w:val="4D4D4D"/>
        </w:rPr>
      </w:pPr>
      <w:r>
        <w:rPr>
          <w:rFonts w:ascii="微软雅黑" w:eastAsia="微软雅黑" w:hAnsi="微软雅黑" w:hint="eastAsia"/>
          <w:color w:val="4D4D4D"/>
        </w:rPr>
        <w:t>Dubbo 的设计目的是为了满足高并发小数据量的 rpc 调用，在大数据量下的性能表现并不好，建议使用 rmi 或 http 协议</w:t>
      </w:r>
    </w:p>
    <w:p w:rsidR="00582885" w:rsidRDefault="00582885" w:rsidP="00582885">
      <w:pPr>
        <w:pStyle w:val="2"/>
      </w:pPr>
      <w:r>
        <w:rPr>
          <w:rFonts w:hint="eastAsia"/>
        </w:rPr>
        <w:t>31.</w:t>
      </w:r>
      <w:r w:rsidRPr="00582885">
        <w:t xml:space="preserve"> </w:t>
      </w:r>
      <w:r>
        <w:t>dubbo的spi机制</w:t>
      </w:r>
    </w:p>
    <w:p w:rsidR="00582885" w:rsidRDefault="00582885" w:rsidP="00582885">
      <w:pPr>
        <w:pStyle w:val="a3"/>
        <w:shd w:val="clear" w:color="auto" w:fill="FFFFFF"/>
        <w:spacing w:before="0" w:beforeAutospacing="0" w:after="240" w:afterAutospacing="0"/>
        <w:rPr>
          <w:rFonts w:ascii="Helvetica" w:hAnsi="Helvetica"/>
          <w:color w:val="444444"/>
          <w:sz w:val="23"/>
          <w:szCs w:val="23"/>
        </w:rPr>
      </w:pPr>
      <w:r>
        <w:rPr>
          <w:rFonts w:ascii="Helvetica" w:hAnsi="Helvetica"/>
          <w:color w:val="444444"/>
          <w:sz w:val="23"/>
          <w:szCs w:val="23"/>
        </w:rPr>
        <w:t>spi</w:t>
      </w:r>
      <w:r>
        <w:rPr>
          <w:rFonts w:ascii="Helvetica" w:hAnsi="Helvetica"/>
          <w:color w:val="444444"/>
          <w:sz w:val="23"/>
          <w:szCs w:val="23"/>
        </w:rPr>
        <w:t>是</w:t>
      </w:r>
      <w:r>
        <w:rPr>
          <w:rFonts w:ascii="Helvetica" w:hAnsi="Helvetica"/>
          <w:color w:val="444444"/>
          <w:sz w:val="23"/>
          <w:szCs w:val="23"/>
        </w:rPr>
        <w:t>service provider interface</w:t>
      </w:r>
      <w:r>
        <w:rPr>
          <w:rFonts w:ascii="Helvetica" w:hAnsi="Helvetica"/>
          <w:color w:val="444444"/>
          <w:sz w:val="23"/>
          <w:szCs w:val="23"/>
        </w:rPr>
        <w:t>的缩写，是一种服务发现机制</w:t>
      </w:r>
      <w:r>
        <w:rPr>
          <w:rFonts w:ascii="Helvetica" w:hAnsi="Helvetica"/>
          <w:color w:val="444444"/>
          <w:sz w:val="23"/>
          <w:szCs w:val="23"/>
        </w:rPr>
        <w:t>,</w:t>
      </w:r>
      <w:r>
        <w:rPr>
          <w:rFonts w:ascii="Helvetica" w:hAnsi="Helvetica"/>
          <w:color w:val="444444"/>
          <w:sz w:val="23"/>
          <w:szCs w:val="23"/>
        </w:rPr>
        <w:t>简单的来说就是有一个接口，有多个实现类，系统运行的时候需要指定一个实现类型，这个时候就需要根据指定的配置文件里配置的实现类来加载对象。</w:t>
      </w:r>
    </w:p>
    <w:p w:rsidR="00582885" w:rsidRDefault="00582885" w:rsidP="00582885">
      <w:pPr>
        <w:pStyle w:val="a3"/>
        <w:shd w:val="clear" w:color="auto" w:fill="FFFFFF"/>
        <w:spacing w:before="0" w:beforeAutospacing="0" w:after="240" w:afterAutospacing="0"/>
        <w:rPr>
          <w:rFonts w:ascii="Helvetica" w:hAnsi="Helvetica"/>
          <w:color w:val="444444"/>
          <w:sz w:val="23"/>
          <w:szCs w:val="23"/>
        </w:rPr>
      </w:pPr>
      <w:r>
        <w:rPr>
          <w:rFonts w:ascii="Helvetica" w:hAnsi="Helvetica"/>
          <w:color w:val="444444"/>
          <w:sz w:val="23"/>
          <w:szCs w:val="23"/>
        </w:rPr>
        <w:t>Java</w:t>
      </w:r>
      <w:r>
        <w:rPr>
          <w:rFonts w:ascii="Helvetica" w:hAnsi="Helvetica"/>
          <w:color w:val="444444"/>
          <w:sz w:val="23"/>
          <w:szCs w:val="23"/>
        </w:rPr>
        <w:t>的是</w:t>
      </w:r>
      <w:r>
        <w:rPr>
          <w:rFonts w:ascii="Helvetica" w:hAnsi="Helvetica"/>
          <w:color w:val="444444"/>
          <w:sz w:val="23"/>
          <w:szCs w:val="23"/>
        </w:rPr>
        <w:t>spi</w:t>
      </w:r>
      <w:r>
        <w:rPr>
          <w:rFonts w:ascii="Helvetica" w:hAnsi="Helvetica"/>
          <w:color w:val="444444"/>
          <w:sz w:val="23"/>
          <w:szCs w:val="23"/>
        </w:rPr>
        <w:t>实现是在你的项目中的</w:t>
      </w:r>
      <w:r>
        <w:rPr>
          <w:rFonts w:ascii="Helvetica" w:hAnsi="Helvetica"/>
          <w:color w:val="444444"/>
          <w:sz w:val="23"/>
          <w:szCs w:val="23"/>
        </w:rPr>
        <w:t>resources</w:t>
      </w:r>
      <w:r>
        <w:rPr>
          <w:rFonts w:ascii="Helvetica" w:hAnsi="Helvetica"/>
          <w:color w:val="444444"/>
          <w:sz w:val="23"/>
          <w:szCs w:val="23"/>
        </w:rPr>
        <w:t>目录下建一个</w:t>
      </w:r>
      <w:r>
        <w:rPr>
          <w:rFonts w:ascii="Helvetica" w:hAnsi="Helvetica"/>
          <w:color w:val="444444"/>
          <w:sz w:val="23"/>
          <w:szCs w:val="23"/>
        </w:rPr>
        <w:t>META-INF/services/</w:t>
      </w:r>
      <w:r>
        <w:rPr>
          <w:rFonts w:ascii="Helvetica" w:hAnsi="Helvetica"/>
          <w:color w:val="444444"/>
          <w:sz w:val="23"/>
          <w:szCs w:val="23"/>
        </w:rPr>
        <w:t>路径目录，将接口全限定名作为配置文件名，文件内容为实现类的全限定的类名通过</w:t>
      </w:r>
      <w:r>
        <w:rPr>
          <w:rFonts w:ascii="Helvetica" w:hAnsi="Helvetica"/>
          <w:color w:val="444444"/>
          <w:sz w:val="23"/>
          <w:szCs w:val="23"/>
        </w:rPr>
        <w:t>ServiceLoader</w:t>
      </w:r>
      <w:r>
        <w:rPr>
          <w:rFonts w:ascii="Helvetica" w:hAnsi="Helvetica"/>
          <w:color w:val="444444"/>
          <w:sz w:val="23"/>
          <w:szCs w:val="23"/>
        </w:rPr>
        <w:t>去加载。</w:t>
      </w:r>
    </w:p>
    <w:p w:rsidR="00582885" w:rsidRDefault="00582885" w:rsidP="00582885">
      <w:pPr>
        <w:pStyle w:val="a3"/>
        <w:shd w:val="clear" w:color="auto" w:fill="FFFFFF"/>
        <w:spacing w:before="0" w:beforeAutospacing="0" w:after="240" w:afterAutospacing="0"/>
        <w:rPr>
          <w:rFonts w:ascii="Helvetica" w:hAnsi="Helvetica"/>
          <w:color w:val="444444"/>
          <w:sz w:val="23"/>
          <w:szCs w:val="23"/>
        </w:rPr>
      </w:pPr>
      <w:r>
        <w:rPr>
          <w:rFonts w:ascii="Helvetica" w:hAnsi="Helvetica"/>
          <w:color w:val="444444"/>
          <w:sz w:val="23"/>
          <w:szCs w:val="23"/>
        </w:rPr>
        <w:t>dubbo</w:t>
      </w:r>
      <w:r>
        <w:rPr>
          <w:rFonts w:ascii="Helvetica" w:hAnsi="Helvetica"/>
          <w:color w:val="444444"/>
          <w:sz w:val="23"/>
          <w:szCs w:val="23"/>
        </w:rPr>
        <w:t>的</w:t>
      </w:r>
      <w:r>
        <w:rPr>
          <w:rFonts w:ascii="Helvetica" w:hAnsi="Helvetica"/>
          <w:color w:val="444444"/>
          <w:sz w:val="23"/>
          <w:szCs w:val="23"/>
        </w:rPr>
        <w:t>spi</w:t>
      </w:r>
      <w:r>
        <w:rPr>
          <w:rFonts w:ascii="Helvetica" w:hAnsi="Helvetica"/>
          <w:color w:val="444444"/>
          <w:sz w:val="23"/>
          <w:szCs w:val="23"/>
        </w:rPr>
        <w:t>没有使用</w:t>
      </w:r>
      <w:r>
        <w:rPr>
          <w:rFonts w:ascii="Helvetica" w:hAnsi="Helvetica"/>
          <w:color w:val="444444"/>
          <w:sz w:val="23"/>
          <w:szCs w:val="23"/>
        </w:rPr>
        <w:t>Java</w:t>
      </w:r>
      <w:r>
        <w:rPr>
          <w:rFonts w:ascii="Helvetica" w:hAnsi="Helvetica"/>
          <w:color w:val="444444"/>
          <w:sz w:val="23"/>
          <w:szCs w:val="23"/>
        </w:rPr>
        <w:t>的，自己实现了一套。</w:t>
      </w:r>
      <w:r>
        <w:rPr>
          <w:rFonts w:ascii="Helvetica" w:hAnsi="Helvetica"/>
          <w:color w:val="444444"/>
          <w:sz w:val="23"/>
          <w:szCs w:val="23"/>
        </w:rPr>
        <w:t xml:space="preserve">Dubbo SPI </w:t>
      </w:r>
      <w:r>
        <w:rPr>
          <w:rFonts w:ascii="Helvetica" w:hAnsi="Helvetica"/>
          <w:color w:val="444444"/>
          <w:sz w:val="23"/>
          <w:szCs w:val="23"/>
        </w:rPr>
        <w:t>通过</w:t>
      </w:r>
      <w:r>
        <w:rPr>
          <w:rFonts w:ascii="Helvetica" w:hAnsi="Helvetica"/>
          <w:color w:val="444444"/>
          <w:sz w:val="23"/>
          <w:szCs w:val="23"/>
        </w:rPr>
        <w:t xml:space="preserve"> ExtensionLoader</w:t>
      </w:r>
      <w:r>
        <w:rPr>
          <w:rFonts w:ascii="Helvetica" w:hAnsi="Helvetica"/>
          <w:color w:val="444444"/>
          <w:sz w:val="23"/>
          <w:szCs w:val="23"/>
        </w:rPr>
        <w:t>加载指定的实现类。</w:t>
      </w:r>
      <w:r>
        <w:rPr>
          <w:rFonts w:ascii="Helvetica" w:hAnsi="Helvetica"/>
          <w:color w:val="444444"/>
          <w:sz w:val="23"/>
          <w:szCs w:val="23"/>
        </w:rPr>
        <w:t xml:space="preserve">Dubbo SPI </w:t>
      </w:r>
      <w:r>
        <w:rPr>
          <w:rFonts w:ascii="Helvetica" w:hAnsi="Helvetica"/>
          <w:color w:val="444444"/>
          <w:sz w:val="23"/>
          <w:szCs w:val="23"/>
        </w:rPr>
        <w:t>所需的配置文件需放置在</w:t>
      </w:r>
      <w:r>
        <w:rPr>
          <w:rFonts w:ascii="Helvetica" w:hAnsi="Helvetica"/>
          <w:color w:val="444444"/>
          <w:sz w:val="23"/>
          <w:szCs w:val="23"/>
        </w:rPr>
        <w:t xml:space="preserve"> META-INF/dubbo </w:t>
      </w:r>
      <w:r>
        <w:rPr>
          <w:rFonts w:ascii="Helvetica" w:hAnsi="Helvetica"/>
          <w:color w:val="444444"/>
          <w:sz w:val="23"/>
          <w:szCs w:val="23"/>
        </w:rPr>
        <w:t>路径下。与</w:t>
      </w:r>
      <w:r>
        <w:rPr>
          <w:rFonts w:ascii="Helvetica" w:hAnsi="Helvetica"/>
          <w:color w:val="444444"/>
          <w:sz w:val="23"/>
          <w:szCs w:val="23"/>
        </w:rPr>
        <w:t xml:space="preserve"> Java SPI </w:t>
      </w:r>
      <w:r>
        <w:rPr>
          <w:rFonts w:ascii="Helvetica" w:hAnsi="Helvetica"/>
          <w:color w:val="444444"/>
          <w:sz w:val="23"/>
          <w:szCs w:val="23"/>
        </w:rPr>
        <w:t>实现类配置不同，</w:t>
      </w:r>
      <w:r>
        <w:rPr>
          <w:rFonts w:ascii="Helvetica" w:hAnsi="Helvetica"/>
          <w:color w:val="444444"/>
          <w:sz w:val="23"/>
          <w:szCs w:val="23"/>
        </w:rPr>
        <w:t xml:space="preserve">Dubbo SPI </w:t>
      </w:r>
      <w:r>
        <w:rPr>
          <w:rFonts w:ascii="Helvetica" w:hAnsi="Helvetica"/>
          <w:color w:val="444444"/>
          <w:sz w:val="23"/>
          <w:szCs w:val="23"/>
        </w:rPr>
        <w:t>是通过键值对的方式进行配置。</w:t>
      </w:r>
    </w:p>
    <w:p w:rsidR="000A4049" w:rsidRDefault="00582885" w:rsidP="003A1170">
      <w:pPr>
        <w:pStyle w:val="a3"/>
        <w:shd w:val="clear" w:color="auto" w:fill="FFFFFF"/>
        <w:spacing w:before="0" w:beforeAutospacing="0" w:after="240" w:afterAutospacing="0"/>
        <w:rPr>
          <w:rFonts w:ascii="Helvetica" w:hAnsi="Helvetica"/>
          <w:color w:val="444444"/>
          <w:sz w:val="23"/>
          <w:szCs w:val="23"/>
        </w:rPr>
      </w:pPr>
      <w:r>
        <w:rPr>
          <w:rFonts w:ascii="Helvetica" w:hAnsi="Helvetica"/>
          <w:color w:val="444444"/>
          <w:sz w:val="23"/>
          <w:szCs w:val="23"/>
        </w:rPr>
        <w:t>通过</w:t>
      </w:r>
      <w:r>
        <w:rPr>
          <w:rFonts w:ascii="Helvetica" w:hAnsi="Helvetica"/>
          <w:color w:val="444444"/>
          <w:sz w:val="23"/>
          <w:szCs w:val="23"/>
        </w:rPr>
        <w:t>dubbo</w:t>
      </w:r>
      <w:r>
        <w:rPr>
          <w:rFonts w:ascii="Helvetica" w:hAnsi="Helvetica"/>
          <w:color w:val="444444"/>
          <w:sz w:val="23"/>
          <w:szCs w:val="23"/>
        </w:rPr>
        <w:t>的</w:t>
      </w:r>
      <w:r>
        <w:rPr>
          <w:rFonts w:ascii="Helvetica" w:hAnsi="Helvetica"/>
          <w:color w:val="444444"/>
          <w:sz w:val="23"/>
          <w:szCs w:val="23"/>
        </w:rPr>
        <w:t>spi</w:t>
      </w:r>
      <w:r>
        <w:rPr>
          <w:rFonts w:ascii="Helvetica" w:hAnsi="Helvetica"/>
          <w:color w:val="444444"/>
          <w:sz w:val="23"/>
          <w:szCs w:val="23"/>
        </w:rPr>
        <w:t>机制可以扩展</w:t>
      </w:r>
      <w:r>
        <w:rPr>
          <w:rFonts w:ascii="Helvetica" w:hAnsi="Helvetica"/>
          <w:color w:val="444444"/>
          <w:sz w:val="23"/>
          <w:szCs w:val="23"/>
        </w:rPr>
        <w:t>dubbo</w:t>
      </w:r>
      <w:r>
        <w:rPr>
          <w:rFonts w:ascii="Helvetica" w:hAnsi="Helvetica"/>
          <w:color w:val="444444"/>
          <w:sz w:val="23"/>
          <w:szCs w:val="23"/>
        </w:rPr>
        <w:t>的很多实现，例如协议扩展、负载均衡扩展、注册中心扩展等。</w:t>
      </w:r>
    </w:p>
    <w:p w:rsidR="003A1170" w:rsidRPr="003A1170" w:rsidRDefault="003A1170" w:rsidP="003A1170">
      <w:pPr>
        <w:pStyle w:val="2"/>
      </w:pPr>
      <w:r>
        <w:t>32.</w:t>
      </w:r>
      <w:r w:rsidRPr="003A1170">
        <w:t xml:space="preserve"> Dubbo在安全机制方面是如何解决的</w:t>
      </w:r>
    </w:p>
    <w:p w:rsidR="003A1170" w:rsidRPr="003A1170" w:rsidRDefault="003A1170" w:rsidP="003A1170">
      <w:pPr>
        <w:pStyle w:val="a3"/>
        <w:shd w:val="clear" w:color="auto" w:fill="FFFFFF"/>
        <w:spacing w:before="0" w:beforeAutospacing="0" w:after="240" w:afterAutospacing="0"/>
        <w:rPr>
          <w:rFonts w:ascii="Helvetica" w:hAnsi="Helvetica"/>
          <w:color w:val="444444"/>
          <w:sz w:val="23"/>
          <w:szCs w:val="23"/>
        </w:rPr>
      </w:pPr>
      <w:r w:rsidRPr="003A1170">
        <w:rPr>
          <w:rFonts w:ascii="Helvetica" w:hAnsi="Helvetica"/>
          <w:color w:val="444444"/>
          <w:sz w:val="23"/>
          <w:szCs w:val="23"/>
        </w:rPr>
        <w:t>Dubbo</w:t>
      </w:r>
      <w:r w:rsidRPr="003A1170">
        <w:rPr>
          <w:rFonts w:ascii="Helvetica" w:hAnsi="Helvetica"/>
          <w:color w:val="444444"/>
          <w:sz w:val="23"/>
          <w:szCs w:val="23"/>
        </w:rPr>
        <w:t>通过</w:t>
      </w:r>
      <w:r w:rsidRPr="003A1170">
        <w:rPr>
          <w:rFonts w:ascii="Helvetica" w:hAnsi="Helvetica"/>
          <w:color w:val="444444"/>
          <w:sz w:val="23"/>
          <w:szCs w:val="23"/>
        </w:rPr>
        <w:t>Token</w:t>
      </w:r>
      <w:r w:rsidRPr="003A1170">
        <w:rPr>
          <w:rFonts w:ascii="Helvetica" w:hAnsi="Helvetica"/>
          <w:color w:val="444444"/>
          <w:sz w:val="23"/>
          <w:szCs w:val="23"/>
        </w:rPr>
        <w:t>令牌防止用户绕过注册中心直连，然后在注册中心上管理授权。</w:t>
      </w:r>
      <w:r w:rsidRPr="003A1170">
        <w:rPr>
          <w:rFonts w:ascii="Helvetica" w:hAnsi="Helvetica"/>
          <w:color w:val="444444"/>
          <w:sz w:val="23"/>
          <w:szCs w:val="23"/>
        </w:rPr>
        <w:t>Dubbo</w:t>
      </w:r>
      <w:r w:rsidRPr="003A1170">
        <w:rPr>
          <w:rFonts w:ascii="Helvetica" w:hAnsi="Helvetica"/>
          <w:color w:val="444444"/>
          <w:sz w:val="23"/>
          <w:szCs w:val="23"/>
        </w:rPr>
        <w:t>还提供服务黑白名单，来控制服务所允许的调用方。</w:t>
      </w:r>
    </w:p>
    <w:p w:rsidR="003A1170" w:rsidRDefault="003A1170" w:rsidP="003A1170">
      <w:pPr>
        <w:pStyle w:val="2"/>
      </w:pPr>
      <w:r>
        <w:rPr>
          <w:rFonts w:hint="eastAsia"/>
        </w:rPr>
        <w:t>33.</w:t>
      </w:r>
      <w:r w:rsidRPr="003A1170">
        <w:t xml:space="preserve"> </w:t>
      </w:r>
      <w:r>
        <w:t>dubbo连接注册中心和直连的区别</w:t>
      </w:r>
    </w:p>
    <w:p w:rsidR="003A1170" w:rsidRDefault="003A1170" w:rsidP="003A1170">
      <w:r>
        <w:rPr>
          <w:rFonts w:hint="eastAsia"/>
        </w:rPr>
        <w:t>在开发及测试环境下，经常需要绕过注册中心，只测试指定服务提供者，这时候可能需要点对点直连，</w:t>
      </w:r>
      <w:r>
        <w:t xml:space="preserve"> </w:t>
      </w:r>
    </w:p>
    <w:p w:rsidR="003A1170" w:rsidRDefault="003A1170" w:rsidP="003A1170">
      <w:r>
        <w:rPr>
          <w:rFonts w:hint="eastAsia"/>
        </w:rPr>
        <w:t>点对点直联方式，将以服务接口为单位，忽略注册中心的提供者列表，服务注册中心，动态的注册和发现服务，使服务的位置透明，并通过在消费方获取服务提供方地址列表，实现软负载均衡和</w:t>
      </w:r>
      <w:r>
        <w:t>Failover， 注册中心返回服务提供者地址列表给消费者，如果有变更，注册中心将基于长连接推送变更数据给消费者。 服务消费者，从提供者地址列表中，基于软负载均衡算法，选一台提供者进行调用，如果调用失败，再选另一台调用。注册中心负责服务地址的注册与查找，相当于目录服务，服务提供者和消费者只在启动时与注册中心交互，注册中心不转发请求，服务消费</w:t>
      </w:r>
      <w:r>
        <w:rPr>
          <w:rFonts w:hint="eastAsia"/>
        </w:rPr>
        <w:t>者向注册中心获取服务提供者地址列表，并根据负载算法直接调用提供者，注册中心，服务提供者，服务消费者三者之间均为长连接，监控中心除外，注册中心通过长连接感知服务提供者的存在，服务提供者宕机，注册中心将立即推送事件通知消费者</w:t>
      </w:r>
      <w:r>
        <w:t xml:space="preserve"> </w:t>
      </w:r>
    </w:p>
    <w:p w:rsidR="003A1170" w:rsidRDefault="003A1170" w:rsidP="003A1170"/>
    <w:p w:rsidR="003A1170" w:rsidRDefault="003A1170" w:rsidP="003A1170">
      <w:r>
        <w:rPr>
          <w:rFonts w:hint="eastAsia"/>
        </w:rPr>
        <w:t>注册中心和监控中心全部宕机，不影响已运行的提供者和消费者，消费者在本地缓存了提供者列表</w:t>
      </w:r>
      <w:r>
        <w:t xml:space="preserve"> </w:t>
      </w:r>
    </w:p>
    <w:p w:rsidR="00D2480A" w:rsidRDefault="003A1170" w:rsidP="003A1170">
      <w:r>
        <w:rPr>
          <w:rFonts w:hint="eastAsia"/>
        </w:rPr>
        <w:t>注册中心和监控中心都是可选的，服务消费者可以直连服务提供者</w:t>
      </w:r>
    </w:p>
    <w:p w:rsidR="003A1170" w:rsidRDefault="003A1170" w:rsidP="003A1170">
      <w:pPr>
        <w:pStyle w:val="2"/>
      </w:pPr>
      <w:r>
        <w:rPr>
          <w:rFonts w:hint="eastAsia"/>
        </w:rPr>
        <w:t>34.</w:t>
      </w:r>
      <w:r w:rsidRPr="003A1170">
        <w:t xml:space="preserve"> </w:t>
      </w:r>
      <w:r>
        <w:t>dubbo通信协议dubbo协议为什么采用异步单一长连接</w:t>
      </w:r>
    </w:p>
    <w:p w:rsidR="003A1170" w:rsidRDefault="003A1170" w:rsidP="003A1170">
      <w:r>
        <w:rPr>
          <w:rFonts w:hint="eastAsia"/>
        </w:rPr>
        <w:t>因为服务的现状大都是服务提供者少，通常只有几台机器，</w:t>
      </w:r>
    </w:p>
    <w:p w:rsidR="003A1170" w:rsidRDefault="003A1170" w:rsidP="003A1170"/>
    <w:p w:rsidR="003A1170" w:rsidRDefault="003A1170" w:rsidP="003A1170">
      <w:r>
        <w:rPr>
          <w:rFonts w:hint="eastAsia"/>
        </w:rPr>
        <w:t>而服务的消费者多，可能整个网站都在访问该服务，</w:t>
      </w:r>
    </w:p>
    <w:p w:rsidR="003A1170" w:rsidRDefault="003A1170" w:rsidP="003A1170"/>
    <w:p w:rsidR="003A1170" w:rsidRDefault="003A1170" w:rsidP="003A1170">
      <w:r>
        <w:rPr>
          <w:rFonts w:hint="eastAsia"/>
        </w:rPr>
        <w:t>比如</w:t>
      </w:r>
      <w:r>
        <w:t>Morgan的提供者只有6台提供者，却有上百台消费者，每天有1.5亿次调用，</w:t>
      </w:r>
    </w:p>
    <w:p w:rsidR="003A1170" w:rsidRDefault="003A1170" w:rsidP="003A1170"/>
    <w:p w:rsidR="003A1170" w:rsidRDefault="003A1170" w:rsidP="003A1170">
      <w:r>
        <w:rPr>
          <w:rFonts w:hint="eastAsia"/>
        </w:rPr>
        <w:t>如果采用常规的</w:t>
      </w:r>
      <w:r>
        <w:t>hessian服务，服务提供者很容易就被压跨，</w:t>
      </w:r>
    </w:p>
    <w:p w:rsidR="003A1170" w:rsidRDefault="003A1170" w:rsidP="003A1170"/>
    <w:p w:rsidR="003A1170" w:rsidRDefault="003A1170" w:rsidP="003A1170">
      <w:r>
        <w:rPr>
          <w:rFonts w:hint="eastAsia"/>
        </w:rPr>
        <w:t>通过单一连接，保证单一消费者不会压死提供者，</w:t>
      </w:r>
    </w:p>
    <w:p w:rsidR="003A1170" w:rsidRDefault="003A1170" w:rsidP="003A1170"/>
    <w:p w:rsidR="003A1170" w:rsidRDefault="003A1170" w:rsidP="003A1170">
      <w:r>
        <w:rPr>
          <w:rFonts w:hint="eastAsia"/>
        </w:rPr>
        <w:t>长连接，减少连接握手验证等，</w:t>
      </w:r>
    </w:p>
    <w:p w:rsidR="003A1170" w:rsidRDefault="003A1170" w:rsidP="003A1170"/>
    <w:p w:rsidR="003A1170" w:rsidRDefault="003A1170" w:rsidP="003A1170">
      <w:r>
        <w:rPr>
          <w:rFonts w:hint="eastAsia"/>
        </w:rPr>
        <w:t>并使用异步</w:t>
      </w:r>
      <w:r>
        <w:t>IO，复用线程池，防止C10K问题。</w:t>
      </w:r>
    </w:p>
    <w:p w:rsidR="003A1170" w:rsidRDefault="003A1170" w:rsidP="003A1170">
      <w:pPr>
        <w:pStyle w:val="2"/>
      </w:pPr>
      <w:r>
        <w:rPr>
          <w:rFonts w:hint="eastAsia"/>
        </w:rPr>
        <w:t>35.</w:t>
      </w:r>
      <w:r w:rsidRPr="003A1170">
        <w:t xml:space="preserve"> </w:t>
      </w:r>
      <w:r>
        <w:t>dubbo通信协议dubbo协议为什么要消费者比提供者个数多</w:t>
      </w:r>
    </w:p>
    <w:p w:rsidR="003A1170" w:rsidRDefault="003A1170" w:rsidP="003A1170">
      <w:r>
        <w:rPr>
          <w:rFonts w:hint="eastAsia"/>
        </w:rPr>
        <w:t>因</w:t>
      </w:r>
      <w:r>
        <w:t>dubbo协议采用单一长连接，假设网络为千兆网卡(1024Mbit=128MByte)，</w:t>
      </w:r>
    </w:p>
    <w:p w:rsidR="003A1170" w:rsidRDefault="003A1170" w:rsidP="003A1170"/>
    <w:p w:rsidR="003A1170" w:rsidRDefault="003A1170" w:rsidP="003A1170">
      <w:r>
        <w:rPr>
          <w:rFonts w:hint="eastAsia"/>
        </w:rPr>
        <w:t>根据测试经验数据每条连接最多只能压满</w:t>
      </w:r>
      <w:r>
        <w:t>7MByte(不同的环境可能不一样，供参考)，理论上1个服务提供者需要20个服务消费者才能压满网卡。</w:t>
      </w:r>
    </w:p>
    <w:p w:rsidR="00D816E3" w:rsidRPr="00D816E3" w:rsidRDefault="00D816E3" w:rsidP="00D816E3">
      <w:pPr>
        <w:pStyle w:val="2"/>
      </w:pPr>
      <w:r>
        <w:rPr>
          <w:rFonts w:hint="eastAsia"/>
        </w:rPr>
        <w:t>36</w:t>
      </w:r>
      <w:r>
        <w:t>.</w:t>
      </w:r>
      <w:r w:rsidRPr="00D816E3">
        <w:rPr>
          <w:rFonts w:hint="eastAsia"/>
        </w:rPr>
        <w:t xml:space="preserve"> 注册中心挂了还可以通信吗？</w:t>
      </w:r>
    </w:p>
    <w:p w:rsidR="00D816E3" w:rsidRDefault="00D816E3" w:rsidP="00D816E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可以。对于正在运行的</w:t>
      </w:r>
      <w:r>
        <w:rPr>
          <w:rFonts w:ascii="Lucida Sans Unicode" w:hAnsi="Lucida Sans Unicode" w:cs="Lucida Sans Unicode"/>
          <w:color w:val="1A1A1A"/>
        </w:rPr>
        <w:t xml:space="preserve"> Consumer </w:t>
      </w:r>
      <w:r>
        <w:rPr>
          <w:rFonts w:ascii="Lucida Sans Unicode" w:hAnsi="Lucida Sans Unicode" w:cs="Lucida Sans Unicode"/>
          <w:color w:val="1A1A1A"/>
        </w:rPr>
        <w:t>调用</w:t>
      </w:r>
      <w:r>
        <w:rPr>
          <w:rFonts w:ascii="Lucida Sans Unicode" w:hAnsi="Lucida Sans Unicode" w:cs="Lucida Sans Unicode"/>
          <w:color w:val="1A1A1A"/>
        </w:rPr>
        <w:t xml:space="preserve"> Provider </w:t>
      </w:r>
      <w:r>
        <w:rPr>
          <w:rFonts w:ascii="Lucida Sans Unicode" w:hAnsi="Lucida Sans Unicode" w:cs="Lucida Sans Unicode"/>
          <w:color w:val="1A1A1A"/>
        </w:rPr>
        <w:t>是不需要经过注册中心，所以不受影响。并且，</w:t>
      </w:r>
      <w:r>
        <w:rPr>
          <w:rFonts w:ascii="Lucida Sans Unicode" w:hAnsi="Lucida Sans Unicode" w:cs="Lucida Sans Unicode"/>
          <w:color w:val="1A1A1A"/>
        </w:rPr>
        <w:t xml:space="preserve">Consumer </w:t>
      </w:r>
      <w:r>
        <w:rPr>
          <w:rFonts w:ascii="Lucida Sans Unicode" w:hAnsi="Lucida Sans Unicode" w:cs="Lucida Sans Unicode"/>
          <w:color w:val="1A1A1A"/>
        </w:rPr>
        <w:t>进程中，内存已经缓存了</w:t>
      </w:r>
      <w:r>
        <w:rPr>
          <w:rFonts w:ascii="Lucida Sans Unicode" w:hAnsi="Lucida Sans Unicode" w:cs="Lucida Sans Unicode"/>
          <w:color w:val="1A1A1A"/>
        </w:rPr>
        <w:t xml:space="preserve"> Provider </w:t>
      </w:r>
      <w:r>
        <w:rPr>
          <w:rFonts w:ascii="Lucida Sans Unicode" w:hAnsi="Lucida Sans Unicode" w:cs="Lucida Sans Unicode"/>
          <w:color w:val="1A1A1A"/>
        </w:rPr>
        <w:t>列表。</w:t>
      </w:r>
    </w:p>
    <w:p w:rsidR="00D816E3" w:rsidRDefault="00D816E3" w:rsidP="00D816E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那么，此时</w:t>
      </w:r>
      <w:r>
        <w:rPr>
          <w:rFonts w:ascii="Lucida Sans Unicode" w:hAnsi="Lucida Sans Unicode" w:cs="Lucida Sans Unicode"/>
          <w:color w:val="1A1A1A"/>
        </w:rPr>
        <w:t xml:space="preserve"> Provider </w:t>
      </w:r>
      <w:r>
        <w:rPr>
          <w:rFonts w:ascii="Lucida Sans Unicode" w:hAnsi="Lucida Sans Unicode" w:cs="Lucida Sans Unicode"/>
          <w:color w:val="1A1A1A"/>
        </w:rPr>
        <w:t>如果下线呢？如果</w:t>
      </w:r>
      <w:r>
        <w:rPr>
          <w:rFonts w:ascii="Lucida Sans Unicode" w:hAnsi="Lucida Sans Unicode" w:cs="Lucida Sans Unicode"/>
          <w:color w:val="1A1A1A"/>
        </w:rPr>
        <w:t xml:space="preserve"> Provider </w:t>
      </w:r>
      <w:r>
        <w:rPr>
          <w:rFonts w:ascii="Lucida Sans Unicode" w:hAnsi="Lucida Sans Unicode" w:cs="Lucida Sans Unicode"/>
          <w:color w:val="1A1A1A"/>
        </w:rPr>
        <w:t>是</w:t>
      </w:r>
      <w:r>
        <w:rPr>
          <w:rStyle w:val="a4"/>
          <w:rFonts w:ascii="Lucida Sans Unicode" w:hAnsi="Lucida Sans Unicode" w:cs="Lucida Sans Unicode"/>
          <w:color w:val="1A1A1A"/>
        </w:rPr>
        <w:t>正常关闭</w:t>
      </w:r>
      <w:r>
        <w:rPr>
          <w:rFonts w:ascii="Lucida Sans Unicode" w:hAnsi="Lucida Sans Unicode" w:cs="Lucida Sans Unicode"/>
          <w:color w:val="1A1A1A"/>
        </w:rPr>
        <w:t>，它会主动且直接对和其处于连接中的</w:t>
      </w:r>
      <w:r>
        <w:rPr>
          <w:rFonts w:ascii="Lucida Sans Unicode" w:hAnsi="Lucida Sans Unicode" w:cs="Lucida Sans Unicode"/>
          <w:color w:val="1A1A1A"/>
        </w:rPr>
        <w:t xml:space="preserve"> Consumer </w:t>
      </w:r>
      <w:r>
        <w:rPr>
          <w:rFonts w:ascii="Lucida Sans Unicode" w:hAnsi="Lucida Sans Unicode" w:cs="Lucida Sans Unicode"/>
          <w:color w:val="1A1A1A"/>
        </w:rPr>
        <w:t>们，发送一条</w:t>
      </w:r>
      <w:r>
        <w:rPr>
          <w:rFonts w:ascii="Lucida Sans Unicode" w:hAnsi="Lucida Sans Unicode" w:cs="Lucida Sans Unicode"/>
          <w:color w:val="1A1A1A"/>
        </w:rPr>
        <w:t>“</w:t>
      </w:r>
      <w:r>
        <w:rPr>
          <w:rFonts w:ascii="Lucida Sans Unicode" w:hAnsi="Lucida Sans Unicode" w:cs="Lucida Sans Unicode"/>
          <w:color w:val="1A1A1A"/>
        </w:rPr>
        <w:t>我要关闭</w:t>
      </w:r>
      <w:r>
        <w:rPr>
          <w:rFonts w:ascii="Lucida Sans Unicode" w:hAnsi="Lucida Sans Unicode" w:cs="Lucida Sans Unicode"/>
          <w:color w:val="1A1A1A"/>
        </w:rPr>
        <w:t>”</w:t>
      </w:r>
      <w:r>
        <w:rPr>
          <w:rFonts w:ascii="Lucida Sans Unicode" w:hAnsi="Lucida Sans Unicode" w:cs="Lucida Sans Unicode"/>
          <w:color w:val="1A1A1A"/>
        </w:rPr>
        <w:t>了的消息。那么，</w:t>
      </w:r>
      <w:r>
        <w:rPr>
          <w:rFonts w:ascii="Lucida Sans Unicode" w:hAnsi="Lucida Sans Unicode" w:cs="Lucida Sans Unicode"/>
          <w:color w:val="1A1A1A"/>
        </w:rPr>
        <w:t xml:space="preserve">Consumer </w:t>
      </w:r>
      <w:r>
        <w:rPr>
          <w:rFonts w:ascii="Lucida Sans Unicode" w:hAnsi="Lucida Sans Unicode" w:cs="Lucida Sans Unicode"/>
          <w:color w:val="1A1A1A"/>
        </w:rPr>
        <w:t>们就不会调用该</w:t>
      </w:r>
      <w:r>
        <w:rPr>
          <w:rFonts w:ascii="Lucida Sans Unicode" w:hAnsi="Lucida Sans Unicode" w:cs="Lucida Sans Unicode"/>
          <w:color w:val="1A1A1A"/>
        </w:rPr>
        <w:t xml:space="preserve"> Provider </w:t>
      </w:r>
      <w:r>
        <w:rPr>
          <w:rFonts w:ascii="Lucida Sans Unicode" w:hAnsi="Lucida Sans Unicode" w:cs="Lucida Sans Unicode"/>
          <w:color w:val="1A1A1A"/>
        </w:rPr>
        <w:t>，而调用其它的</w:t>
      </w:r>
      <w:r>
        <w:rPr>
          <w:rFonts w:ascii="Lucida Sans Unicode" w:hAnsi="Lucida Sans Unicode" w:cs="Lucida Sans Unicode"/>
          <w:color w:val="1A1A1A"/>
        </w:rPr>
        <w:t xml:space="preserve"> Provider </w:t>
      </w:r>
      <w:r>
        <w:rPr>
          <w:rFonts w:ascii="Lucida Sans Unicode" w:hAnsi="Lucida Sans Unicode" w:cs="Lucida Sans Unicode"/>
          <w:color w:val="1A1A1A"/>
        </w:rPr>
        <w:t>。另外，因为</w:t>
      </w:r>
      <w:r>
        <w:rPr>
          <w:rFonts w:ascii="Lucida Sans Unicode" w:hAnsi="Lucida Sans Unicode" w:cs="Lucida Sans Unicode"/>
          <w:color w:val="1A1A1A"/>
        </w:rPr>
        <w:t xml:space="preserve"> Consumer </w:t>
      </w:r>
      <w:r>
        <w:rPr>
          <w:rFonts w:ascii="Lucida Sans Unicode" w:hAnsi="Lucida Sans Unicode" w:cs="Lucida Sans Unicode"/>
          <w:color w:val="1A1A1A"/>
        </w:rPr>
        <w:t>也会持久化</w:t>
      </w:r>
      <w:r>
        <w:rPr>
          <w:rFonts w:ascii="Lucida Sans Unicode" w:hAnsi="Lucida Sans Unicode" w:cs="Lucida Sans Unicode"/>
          <w:color w:val="1A1A1A"/>
        </w:rPr>
        <w:t xml:space="preserve"> Provider </w:t>
      </w:r>
      <w:r>
        <w:rPr>
          <w:rFonts w:ascii="Lucida Sans Unicode" w:hAnsi="Lucida Sans Unicode" w:cs="Lucida Sans Unicode"/>
          <w:color w:val="1A1A1A"/>
        </w:rPr>
        <w:t>列表到本地文件。所以，此处如果</w:t>
      </w:r>
      <w:r>
        <w:rPr>
          <w:rFonts w:ascii="Lucida Sans Unicode" w:hAnsi="Lucida Sans Unicode" w:cs="Lucida Sans Unicode"/>
          <w:color w:val="1A1A1A"/>
        </w:rPr>
        <w:t xml:space="preserve"> Consumer </w:t>
      </w:r>
      <w:r>
        <w:rPr>
          <w:rFonts w:ascii="Lucida Sans Unicode" w:hAnsi="Lucida Sans Unicode" w:cs="Lucida Sans Unicode"/>
          <w:color w:val="1A1A1A"/>
        </w:rPr>
        <w:t>重启，依然能够通过本地缓存的文件，获得到</w:t>
      </w:r>
      <w:r>
        <w:rPr>
          <w:rFonts w:ascii="Lucida Sans Unicode" w:hAnsi="Lucida Sans Unicode" w:cs="Lucida Sans Unicode"/>
          <w:color w:val="1A1A1A"/>
        </w:rPr>
        <w:t xml:space="preserve"> Provider </w:t>
      </w:r>
      <w:r>
        <w:rPr>
          <w:rFonts w:ascii="Lucida Sans Unicode" w:hAnsi="Lucida Sans Unicode" w:cs="Lucida Sans Unicode"/>
          <w:color w:val="1A1A1A"/>
        </w:rPr>
        <w:t>列表。</w:t>
      </w:r>
    </w:p>
    <w:p w:rsidR="00D816E3" w:rsidRDefault="00D816E3" w:rsidP="00D816E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再另外，一般情况下，注册中心是一个集群，如果一个节点挂了，</w:t>
      </w:r>
      <w:r>
        <w:rPr>
          <w:rFonts w:ascii="Lucida Sans Unicode" w:hAnsi="Lucida Sans Unicode" w:cs="Lucida Sans Unicode"/>
          <w:color w:val="1A1A1A"/>
        </w:rPr>
        <w:t xml:space="preserve">Dubbo Consumer </w:t>
      </w:r>
      <w:r>
        <w:rPr>
          <w:rFonts w:ascii="Lucida Sans Unicode" w:hAnsi="Lucida Sans Unicode" w:cs="Lucida Sans Unicode"/>
          <w:color w:val="1A1A1A"/>
        </w:rPr>
        <w:t>和</w:t>
      </w:r>
      <w:r>
        <w:rPr>
          <w:rFonts w:ascii="Lucida Sans Unicode" w:hAnsi="Lucida Sans Unicode" w:cs="Lucida Sans Unicode"/>
          <w:color w:val="1A1A1A"/>
        </w:rPr>
        <w:t xml:space="preserve"> Provider </w:t>
      </w:r>
      <w:r>
        <w:rPr>
          <w:rFonts w:ascii="Lucida Sans Unicode" w:hAnsi="Lucida Sans Unicode" w:cs="Lucida Sans Unicode"/>
          <w:color w:val="1A1A1A"/>
        </w:rPr>
        <w:t>将自动切换到集群的另外一个节点上。</w:t>
      </w:r>
    </w:p>
    <w:p w:rsidR="00B11936" w:rsidRDefault="00B11936" w:rsidP="00B11936">
      <w:pPr>
        <w:pStyle w:val="2"/>
      </w:pPr>
      <w:r>
        <w:rPr>
          <w:rFonts w:hint="eastAsia"/>
        </w:rPr>
        <w:t>37</w:t>
      </w:r>
      <w:r>
        <w:t>.</w:t>
      </w:r>
      <w:r w:rsidRPr="00B11936">
        <w:t xml:space="preserve"> Dubbo 在 Zookeeper 存储了哪些信息？</w:t>
      </w:r>
    </w:p>
    <w:p w:rsidR="00D816E3" w:rsidRDefault="00B11936" w:rsidP="00D816E3">
      <w:r>
        <w:rPr>
          <w:noProof/>
        </w:rPr>
        <w:drawing>
          <wp:inline distT="0" distB="0" distL="0" distR="0" wp14:anchorId="6A74ACDA" wp14:editId="62182116">
            <wp:extent cx="5334000" cy="3752295"/>
            <wp:effectExtent l="0" t="0" r="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334114" cy="3752375"/>
                    </a:xfrm>
                    <a:prstGeom prst="rect">
                      <a:avLst/>
                    </a:prstGeom>
                  </pic:spPr>
                </pic:pic>
              </a:graphicData>
            </a:graphic>
          </wp:inline>
        </w:drawing>
      </w:r>
    </w:p>
    <w:p w:rsidR="00024C3C" w:rsidRDefault="00024C3C" w:rsidP="00024C3C">
      <w:pPr>
        <w:pStyle w:val="2"/>
        <w:pBdr>
          <w:bottom w:val="single" w:sz="6" w:space="4" w:color="DDDDDD"/>
        </w:pBdr>
        <w:shd w:val="clear" w:color="auto" w:fill="FFFFFF"/>
        <w:spacing w:before="300" w:after="292"/>
        <w:rPr>
          <w:rFonts w:ascii="Lucida Sans Unicode" w:hAnsi="Lucida Sans Unicode" w:cs="Lucida Sans Unicode"/>
          <w:color w:val="574C4C"/>
        </w:rPr>
      </w:pPr>
      <w:r>
        <w:rPr>
          <w:rFonts w:hint="eastAsia"/>
        </w:rPr>
        <w:t>38</w:t>
      </w:r>
      <w:r>
        <w:t>.</w:t>
      </w:r>
      <w:r w:rsidRPr="00024C3C">
        <w:rPr>
          <w:rFonts w:ascii="Lucida Sans Unicode" w:hAnsi="Lucida Sans Unicode" w:cs="Lucida Sans Unicode"/>
          <w:color w:val="574C4C"/>
        </w:rPr>
        <w:t xml:space="preserve"> </w:t>
      </w:r>
      <w:r>
        <w:rPr>
          <w:rFonts w:ascii="Lucida Sans Unicode" w:hAnsi="Lucida Sans Unicode" w:cs="Lucida Sans Unicode"/>
          <w:color w:val="574C4C"/>
        </w:rPr>
        <w:t xml:space="preserve">Dubbo Provider </w:t>
      </w:r>
      <w:r>
        <w:rPr>
          <w:rFonts w:ascii="Lucida Sans Unicode" w:hAnsi="Lucida Sans Unicode" w:cs="Lucida Sans Unicode"/>
          <w:color w:val="574C4C"/>
        </w:rPr>
        <w:t>异步关闭时，如何从注册中心下线？</w:t>
      </w:r>
    </w:p>
    <w:p w:rsidR="00024C3C" w:rsidRDefault="00024C3C" w:rsidP="00024C3C">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微软雅黑" w:eastAsia="微软雅黑" w:hAnsi="微软雅黑" w:cs="微软雅黑" w:hint="eastAsia"/>
          <w:color w:val="1A1A1A"/>
        </w:rPr>
        <w:t>①</w:t>
      </w:r>
      <w:r>
        <w:rPr>
          <w:rStyle w:val="a4"/>
          <w:rFonts w:ascii="Lucida Sans Unicode" w:hAnsi="Lucida Sans Unicode" w:cs="Lucida Sans Unicode"/>
          <w:color w:val="1A1A1A"/>
        </w:rPr>
        <w:t xml:space="preserve"> Zookeeper </w:t>
      </w:r>
      <w:r>
        <w:rPr>
          <w:rStyle w:val="a4"/>
          <w:rFonts w:ascii="Lucida Sans Unicode" w:hAnsi="Lucida Sans Unicode" w:cs="Lucida Sans Unicode"/>
          <w:color w:val="1A1A1A"/>
        </w:rPr>
        <w:t>注册中心的情况下</w:t>
      </w:r>
    </w:p>
    <w:p w:rsidR="00024C3C" w:rsidRDefault="00024C3C" w:rsidP="00024C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服务提供者，注册到</w:t>
      </w:r>
      <w:r>
        <w:rPr>
          <w:rFonts w:ascii="Lucida Sans Unicode" w:hAnsi="Lucida Sans Unicode" w:cs="Lucida Sans Unicode"/>
          <w:color w:val="1A1A1A"/>
        </w:rPr>
        <w:t xml:space="preserve"> Zookeeper </w:t>
      </w:r>
      <w:r>
        <w:rPr>
          <w:rFonts w:ascii="Lucida Sans Unicode" w:hAnsi="Lucida Sans Unicode" w:cs="Lucida Sans Unicode"/>
          <w:color w:val="1A1A1A"/>
        </w:rPr>
        <w:t>上时，创建的是</w:t>
      </w:r>
      <w:r>
        <w:rPr>
          <w:rFonts w:ascii="Lucida Sans Unicode" w:hAnsi="Lucida Sans Unicode" w:cs="Lucida Sans Unicode"/>
          <w:color w:val="1A1A1A"/>
        </w:rPr>
        <w:t xml:space="preserve"> EPHEMERAL </w:t>
      </w:r>
      <w:r>
        <w:rPr>
          <w:rFonts w:ascii="Lucida Sans Unicode" w:hAnsi="Lucida Sans Unicode" w:cs="Lucida Sans Unicode"/>
          <w:color w:val="1A1A1A"/>
        </w:rPr>
        <w:t>临时节点。所以在服务提供者异常关闭时，等待</w:t>
      </w:r>
      <w:r>
        <w:rPr>
          <w:rFonts w:ascii="Lucida Sans Unicode" w:hAnsi="Lucida Sans Unicode" w:cs="Lucida Sans Unicode"/>
          <w:color w:val="1A1A1A"/>
        </w:rPr>
        <w:t xml:space="preserve"> Zookeeper </w:t>
      </w:r>
      <w:r>
        <w:rPr>
          <w:rFonts w:ascii="Lucida Sans Unicode" w:hAnsi="Lucida Sans Unicode" w:cs="Lucida Sans Unicode"/>
          <w:color w:val="1A1A1A"/>
        </w:rPr>
        <w:t>会话超时，那么该临时节点就会自动删除。</w:t>
      </w:r>
    </w:p>
    <w:p w:rsidR="00024C3C" w:rsidRDefault="00024C3C" w:rsidP="00024C3C">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微软雅黑" w:eastAsia="微软雅黑" w:hAnsi="微软雅黑" w:cs="微软雅黑" w:hint="eastAsia"/>
          <w:color w:val="1A1A1A"/>
        </w:rPr>
        <w:t>②</w:t>
      </w:r>
      <w:r>
        <w:rPr>
          <w:rStyle w:val="a4"/>
          <w:rFonts w:ascii="Lucida Sans Unicode" w:hAnsi="Lucida Sans Unicode" w:cs="Lucida Sans Unicode"/>
          <w:color w:val="1A1A1A"/>
        </w:rPr>
        <w:t xml:space="preserve"> Redis </w:t>
      </w:r>
      <w:r>
        <w:rPr>
          <w:rStyle w:val="a4"/>
          <w:rFonts w:ascii="Lucida Sans Unicode" w:hAnsi="Lucida Sans Unicode" w:cs="Lucida Sans Unicode"/>
          <w:color w:val="1A1A1A"/>
        </w:rPr>
        <w:t>注册中心的情况下</w:t>
      </w:r>
    </w:p>
    <w:p w:rsidR="00024C3C" w:rsidRDefault="00024C3C" w:rsidP="00024C3C">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使用</w:t>
      </w:r>
      <w:r>
        <w:rPr>
          <w:rFonts w:ascii="Lucida Sans Unicode" w:hAnsi="Lucida Sans Unicode" w:cs="Lucida Sans Unicode"/>
          <w:color w:val="1A1A1A"/>
        </w:rPr>
        <w:t xml:space="preserve"> Redis </w:t>
      </w:r>
      <w:r>
        <w:rPr>
          <w:rFonts w:ascii="Lucida Sans Unicode" w:hAnsi="Lucida Sans Unicode" w:cs="Lucida Sans Unicode"/>
          <w:color w:val="1A1A1A"/>
        </w:rPr>
        <w:t>作为注册中心，是有点小众的选择，我们就不在本文详细说了。感兴趣的胖友，可以看看</w:t>
      </w:r>
      <w:r>
        <w:rPr>
          <w:rFonts w:ascii="Lucida Sans Unicode" w:hAnsi="Lucida Sans Unicode" w:cs="Lucida Sans Unicode"/>
          <w:color w:val="1A1A1A"/>
        </w:rPr>
        <w:t> </w:t>
      </w:r>
      <w:hyperlink r:id="rId421" w:history="1">
        <w:r>
          <w:rPr>
            <w:rStyle w:val="a5"/>
            <w:rFonts w:ascii="Lucida Sans Unicode" w:hAnsi="Lucida Sans Unicode" w:cs="Lucida Sans Unicode"/>
            <w:color w:val="0088CC"/>
          </w:rPr>
          <w:t>《精尽</w:t>
        </w:r>
        <w:r>
          <w:rPr>
            <w:rStyle w:val="a5"/>
            <w:rFonts w:ascii="Lucida Sans Unicode" w:hAnsi="Lucida Sans Unicode" w:cs="Lucida Sans Unicode"/>
            <w:color w:val="0088CC"/>
          </w:rPr>
          <w:t xml:space="preserve"> Dubbo </w:t>
        </w:r>
        <w:r>
          <w:rPr>
            <w:rStyle w:val="a5"/>
            <w:rFonts w:ascii="Lucida Sans Unicode" w:hAnsi="Lucida Sans Unicode" w:cs="Lucida Sans Unicode"/>
            <w:color w:val="0088CC"/>
          </w:rPr>
          <w:t>源码分析</w:t>
        </w:r>
        <w:r>
          <w:rPr>
            <w:rStyle w:val="a5"/>
            <w:rFonts w:ascii="Lucida Sans Unicode" w:hAnsi="Lucida Sans Unicode" w:cs="Lucida Sans Unicode"/>
            <w:color w:val="0088CC"/>
          </w:rPr>
          <w:t xml:space="preserve"> —— </w:t>
        </w:r>
        <w:r>
          <w:rPr>
            <w:rStyle w:val="a5"/>
            <w:rFonts w:ascii="Lucida Sans Unicode" w:hAnsi="Lucida Sans Unicode" w:cs="Lucida Sans Unicode"/>
            <w:color w:val="0088CC"/>
          </w:rPr>
          <w:t>注册中心（三）之</w:t>
        </w:r>
        <w:r>
          <w:rPr>
            <w:rStyle w:val="a5"/>
            <w:rFonts w:ascii="Lucida Sans Unicode" w:hAnsi="Lucida Sans Unicode" w:cs="Lucida Sans Unicode"/>
            <w:color w:val="0088CC"/>
          </w:rPr>
          <w:t xml:space="preserve"> Redis</w:t>
        </w:r>
        <w:r>
          <w:rPr>
            <w:rStyle w:val="a5"/>
            <w:rFonts w:ascii="Lucida Sans Unicode" w:hAnsi="Lucida Sans Unicode" w:cs="Lucida Sans Unicode"/>
            <w:color w:val="0088CC"/>
          </w:rPr>
          <w:t>》</w:t>
        </w:r>
      </w:hyperlink>
      <w:r>
        <w:rPr>
          <w:rFonts w:ascii="Lucida Sans Unicode" w:hAnsi="Lucida Sans Unicode" w:cs="Lucida Sans Unicode"/>
          <w:color w:val="1A1A1A"/>
        </w:rPr>
        <w:t> </w:t>
      </w:r>
      <w:r>
        <w:rPr>
          <w:rFonts w:ascii="Lucida Sans Unicode" w:hAnsi="Lucida Sans Unicode" w:cs="Lucida Sans Unicode"/>
          <w:color w:val="1A1A1A"/>
        </w:rPr>
        <w:t>一文。总的来说，实现上，还是蛮有趣的。因为，需要通知到消费者，服务列表发生变化，所以就无法使用</w:t>
      </w:r>
      <w:r>
        <w:rPr>
          <w:rFonts w:ascii="Lucida Sans Unicode" w:hAnsi="Lucida Sans Unicode" w:cs="Lucida Sans Unicode"/>
          <w:color w:val="1A1A1A"/>
        </w:rPr>
        <w:t xml:space="preserve"> Redis Key </w:t>
      </w:r>
      <w:r>
        <w:rPr>
          <w:rFonts w:ascii="Lucida Sans Unicode" w:hAnsi="Lucida Sans Unicode" w:cs="Lucida Sans Unicode"/>
          <w:color w:val="1A1A1A"/>
        </w:rPr>
        <w:t>自动过期。</w:t>
      </w:r>
    </w:p>
    <w:p w:rsidR="005A2AD4" w:rsidRDefault="005A2AD4" w:rsidP="005A2AD4">
      <w:pPr>
        <w:pStyle w:val="2"/>
        <w:pBdr>
          <w:bottom w:val="single" w:sz="6" w:space="4" w:color="DDDDDD"/>
        </w:pBdr>
        <w:shd w:val="clear" w:color="auto" w:fill="FFFFFF"/>
        <w:spacing w:before="300" w:after="292"/>
        <w:rPr>
          <w:rFonts w:ascii="Lucida Sans Unicode" w:hAnsi="Lucida Sans Unicode" w:cs="Lucida Sans Unicode"/>
          <w:color w:val="574C4C"/>
        </w:rPr>
      </w:pPr>
      <w:r>
        <w:rPr>
          <w:rFonts w:ascii="Lucida Sans Unicode" w:hAnsi="Lucida Sans Unicode" w:cs="Lucida Sans Unicode"/>
          <w:color w:val="1A1A1A"/>
        </w:rPr>
        <w:t>39.</w:t>
      </w:r>
      <w:r w:rsidRPr="005A2AD4">
        <w:rPr>
          <w:rFonts w:ascii="Lucida Sans Unicode" w:hAnsi="Lucida Sans Unicode" w:cs="Lucida Sans Unicode"/>
          <w:color w:val="574C4C"/>
        </w:rPr>
        <w:t xml:space="preserve"> </w:t>
      </w:r>
      <w:r>
        <w:rPr>
          <w:rFonts w:ascii="Lucida Sans Unicode" w:hAnsi="Lucida Sans Unicode" w:cs="Lucida Sans Unicode"/>
          <w:color w:val="574C4C"/>
        </w:rPr>
        <w:t>什么是本地暴露和远程暴露，他们的区别？</w:t>
      </w:r>
    </w:p>
    <w:p w:rsidR="005A2AD4" w:rsidRDefault="005A2AD4" w:rsidP="005A2AD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远程暴露，比较好理解。在</w:t>
      </w:r>
      <w:r>
        <w:rPr>
          <w:rFonts w:ascii="Lucida Sans Unicode" w:hAnsi="Lucida Sans Unicode" w:cs="Lucida Sans Unicode"/>
          <w:color w:val="1A1A1A"/>
        </w:rPr>
        <w:t> </w:t>
      </w:r>
      <w:hyperlink r:id="rId422"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Dubbo </w:t>
        </w:r>
        <w:r>
          <w:rPr>
            <w:rStyle w:val="a5"/>
            <w:rFonts w:ascii="Lucida Sans Unicode" w:hAnsi="Lucida Sans Unicode" w:cs="Lucida Sans Unicode"/>
            <w:color w:val="0088CC"/>
          </w:rPr>
          <w:t>支持哪些通信协议？」</w:t>
        </w:r>
      </w:hyperlink>
      <w:r>
        <w:rPr>
          <w:rFonts w:ascii="Lucida Sans Unicode" w:hAnsi="Lucida Sans Unicode" w:cs="Lucida Sans Unicode"/>
          <w:color w:val="1A1A1A"/>
        </w:rPr>
        <w:t> </w:t>
      </w:r>
      <w:r>
        <w:rPr>
          <w:rFonts w:ascii="Lucida Sans Unicode" w:hAnsi="Lucida Sans Unicode" w:cs="Lucida Sans Unicode"/>
          <w:color w:val="1A1A1A"/>
        </w:rPr>
        <w:t>问题汇总，我们看到的，都是远程暴露。每次</w:t>
      </w:r>
      <w:r>
        <w:rPr>
          <w:rFonts w:ascii="Lucida Sans Unicode" w:hAnsi="Lucida Sans Unicode" w:cs="Lucida Sans Unicode"/>
          <w:color w:val="1A1A1A"/>
        </w:rPr>
        <w:t xml:space="preserve"> Consumer </w:t>
      </w:r>
      <w:r>
        <w:rPr>
          <w:rFonts w:ascii="Lucida Sans Unicode" w:hAnsi="Lucida Sans Unicode" w:cs="Lucida Sans Unicode"/>
          <w:color w:val="1A1A1A"/>
        </w:rPr>
        <w:t>调用</w:t>
      </w:r>
      <w:r>
        <w:rPr>
          <w:rFonts w:ascii="Lucida Sans Unicode" w:hAnsi="Lucida Sans Unicode" w:cs="Lucida Sans Unicode"/>
          <w:color w:val="1A1A1A"/>
        </w:rPr>
        <w:t xml:space="preserve"> Provider </w:t>
      </w:r>
      <w:r>
        <w:rPr>
          <w:rFonts w:ascii="Lucida Sans Unicode" w:hAnsi="Lucida Sans Unicode" w:cs="Lucida Sans Unicode"/>
          <w:color w:val="1A1A1A"/>
        </w:rPr>
        <w:t>都是跨进程，需要进行网络通信。</w:t>
      </w:r>
    </w:p>
    <w:p w:rsidR="005A2AD4" w:rsidRDefault="005A2AD4" w:rsidP="005A2AD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本地暴露，在</w:t>
      </w:r>
      <w:r>
        <w:rPr>
          <w:rFonts w:ascii="Lucida Sans Unicode" w:hAnsi="Lucida Sans Unicode" w:cs="Lucida Sans Unicode"/>
          <w:color w:val="1A1A1A"/>
        </w:rPr>
        <w:t> </w:t>
      </w:r>
      <w:hyperlink r:id="rId423"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Dubbo </w:t>
        </w:r>
        <w:r>
          <w:rPr>
            <w:rStyle w:val="a5"/>
            <w:rFonts w:ascii="Lucida Sans Unicode" w:hAnsi="Lucida Sans Unicode" w:cs="Lucida Sans Unicode"/>
            <w:color w:val="0088CC"/>
          </w:rPr>
          <w:t>用户指南</w:t>
        </w:r>
        <w:r>
          <w:rPr>
            <w:rStyle w:val="a5"/>
            <w:rFonts w:ascii="Lucida Sans Unicode" w:hAnsi="Lucida Sans Unicode" w:cs="Lucida Sans Unicode"/>
            <w:color w:val="0088CC"/>
          </w:rPr>
          <w:t xml:space="preserve"> —— </w:t>
        </w:r>
        <w:r>
          <w:rPr>
            <w:rStyle w:val="a5"/>
            <w:rFonts w:ascii="Lucida Sans Unicode" w:hAnsi="Lucida Sans Unicode" w:cs="Lucida Sans Unicode"/>
            <w:color w:val="0088CC"/>
          </w:rPr>
          <w:t>本地调用》</w:t>
        </w:r>
      </w:hyperlink>
      <w:r>
        <w:rPr>
          <w:rFonts w:ascii="Lucida Sans Unicode" w:hAnsi="Lucida Sans Unicode" w:cs="Lucida Sans Unicode"/>
          <w:color w:val="1A1A1A"/>
        </w:rPr>
        <w:t> </w:t>
      </w:r>
      <w:r>
        <w:rPr>
          <w:rFonts w:ascii="Lucida Sans Unicode" w:hAnsi="Lucida Sans Unicode" w:cs="Lucida Sans Unicode"/>
          <w:color w:val="1A1A1A"/>
        </w:rPr>
        <w:t>一文中，定义如下：</w:t>
      </w:r>
    </w:p>
    <w:p w:rsidR="005A2AD4" w:rsidRDefault="005A2AD4" w:rsidP="005A2AD4">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本地调用使用了</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injvm://</w:t>
      </w:r>
      <w:r>
        <w:rPr>
          <w:rFonts w:ascii="Lucida Sans Unicode" w:hAnsi="Lucida Sans Unicode" w:cs="Lucida Sans Unicode"/>
          <w:color w:val="1A1A1A"/>
        </w:rPr>
        <w:t> </w:t>
      </w:r>
      <w:r>
        <w:rPr>
          <w:rFonts w:ascii="Lucida Sans Unicode" w:hAnsi="Lucida Sans Unicode" w:cs="Lucida Sans Unicode"/>
          <w:color w:val="1A1A1A"/>
        </w:rPr>
        <w:t>协议，是一个伪协议，它不开启端口，不发起远程调用，只在</w:t>
      </w:r>
      <w:r>
        <w:rPr>
          <w:rFonts w:ascii="Lucida Sans Unicode" w:hAnsi="Lucida Sans Unicode" w:cs="Lucida Sans Unicode"/>
          <w:color w:val="1A1A1A"/>
        </w:rPr>
        <w:t xml:space="preserve"> JVM </w:t>
      </w:r>
      <w:r>
        <w:rPr>
          <w:rFonts w:ascii="Lucida Sans Unicode" w:hAnsi="Lucida Sans Unicode" w:cs="Lucida Sans Unicode"/>
          <w:color w:val="1A1A1A"/>
        </w:rPr>
        <w:t>内直接关联，但执行</w:t>
      </w:r>
      <w:r>
        <w:rPr>
          <w:rFonts w:ascii="Lucida Sans Unicode" w:hAnsi="Lucida Sans Unicode" w:cs="Lucida Sans Unicode"/>
          <w:color w:val="1A1A1A"/>
        </w:rPr>
        <w:t xml:space="preserve"> Dubbo </w:t>
      </w:r>
      <w:r>
        <w:rPr>
          <w:rFonts w:ascii="Lucida Sans Unicode" w:hAnsi="Lucida Sans Unicode" w:cs="Lucida Sans Unicode"/>
          <w:color w:val="1A1A1A"/>
        </w:rPr>
        <w:t>的</w:t>
      </w:r>
      <w:r>
        <w:rPr>
          <w:rFonts w:ascii="Lucida Sans Unicode" w:hAnsi="Lucida Sans Unicode" w:cs="Lucida Sans Unicode"/>
          <w:color w:val="1A1A1A"/>
        </w:rPr>
        <w:t xml:space="preserve"> Filter </w:t>
      </w:r>
      <w:r>
        <w:rPr>
          <w:rFonts w:ascii="Lucida Sans Unicode" w:hAnsi="Lucida Sans Unicode" w:cs="Lucida Sans Unicode"/>
          <w:color w:val="1A1A1A"/>
        </w:rPr>
        <w:t>链。</w:t>
      </w:r>
    </w:p>
    <w:p w:rsidR="005A2AD4" w:rsidRDefault="005A2AD4" w:rsidP="00FA61C5">
      <w:pPr>
        <w:widowControl/>
        <w:numPr>
          <w:ilvl w:val="0"/>
          <w:numId w:val="5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怎么理解呢？本地的</w:t>
      </w:r>
      <w:r>
        <w:rPr>
          <w:rFonts w:ascii="Lucida Sans Unicode" w:hAnsi="Lucida Sans Unicode" w:cs="Lucida Sans Unicode"/>
          <w:color w:val="1A1A1A"/>
          <w:szCs w:val="21"/>
        </w:rPr>
        <w:t xml:space="preserve"> Dubbo Service Proxy </w:t>
      </w:r>
      <w:r>
        <w:rPr>
          <w:rFonts w:ascii="Lucida Sans Unicode" w:hAnsi="Lucida Sans Unicode" w:cs="Lucida Sans Unicode"/>
          <w:color w:val="1A1A1A"/>
          <w:szCs w:val="21"/>
        </w:rPr>
        <w:t>对象，每次调用时，会走</w:t>
      </w:r>
      <w:r>
        <w:rPr>
          <w:rFonts w:ascii="Lucida Sans Unicode" w:hAnsi="Lucida Sans Unicode" w:cs="Lucida Sans Unicode"/>
          <w:color w:val="1A1A1A"/>
          <w:szCs w:val="21"/>
        </w:rPr>
        <w:t xml:space="preserve"> Dubbo Filter </w:t>
      </w:r>
      <w:r>
        <w:rPr>
          <w:rFonts w:ascii="Lucida Sans Unicode" w:hAnsi="Lucida Sans Unicode" w:cs="Lucida Sans Unicode"/>
          <w:color w:val="1A1A1A"/>
          <w:szCs w:val="21"/>
        </w:rPr>
        <w:t>链。</w:t>
      </w:r>
    </w:p>
    <w:p w:rsidR="005A2AD4" w:rsidRDefault="005A2AD4" w:rsidP="00FA61C5">
      <w:pPr>
        <w:widowControl/>
        <w:numPr>
          <w:ilvl w:val="0"/>
          <w:numId w:val="5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举个例子，</w:t>
      </w:r>
      <w:r>
        <w:rPr>
          <w:rFonts w:ascii="Lucida Sans Unicode" w:hAnsi="Lucida Sans Unicode" w:cs="Lucida Sans Unicode"/>
          <w:color w:val="1A1A1A"/>
          <w:szCs w:val="21"/>
        </w:rPr>
        <w:t xml:space="preserve">Spring Boot Controller </w:t>
      </w:r>
      <w:r>
        <w:rPr>
          <w:rFonts w:ascii="Lucida Sans Unicode" w:hAnsi="Lucida Sans Unicode" w:cs="Lucida Sans Unicode"/>
          <w:color w:val="1A1A1A"/>
          <w:szCs w:val="21"/>
        </w:rPr>
        <w:t>调用</w:t>
      </w:r>
      <w:r>
        <w:rPr>
          <w:rFonts w:ascii="Lucida Sans Unicode" w:hAnsi="Lucida Sans Unicode" w:cs="Lucida Sans Unicode"/>
          <w:color w:val="1A1A1A"/>
          <w:szCs w:val="21"/>
        </w:rPr>
        <w:t xml:space="preserve"> Service </w:t>
      </w:r>
      <w:r>
        <w:rPr>
          <w:rFonts w:ascii="Lucida Sans Unicode" w:hAnsi="Lucida Sans Unicode" w:cs="Lucida Sans Unicode"/>
          <w:color w:val="1A1A1A"/>
          <w:szCs w:val="21"/>
        </w:rPr>
        <w:t>逻辑，就变成了调用</w:t>
      </w:r>
      <w:r>
        <w:rPr>
          <w:rFonts w:ascii="Lucida Sans Unicode" w:hAnsi="Lucida Sans Unicode" w:cs="Lucida Sans Unicode"/>
          <w:color w:val="1A1A1A"/>
          <w:szCs w:val="21"/>
        </w:rPr>
        <w:t xml:space="preserve"> Dubbo Service Proxy </w:t>
      </w:r>
      <w:r>
        <w:rPr>
          <w:rFonts w:ascii="Lucida Sans Unicode" w:hAnsi="Lucida Sans Unicode" w:cs="Lucida Sans Unicode"/>
          <w:color w:val="1A1A1A"/>
          <w:szCs w:val="21"/>
        </w:rPr>
        <w:t>对象。这样，如果未来有一天，本地</w:t>
      </w:r>
      <w:r>
        <w:rPr>
          <w:rFonts w:ascii="Lucida Sans Unicode" w:hAnsi="Lucida Sans Unicode" w:cs="Lucida Sans Unicode"/>
          <w:color w:val="1A1A1A"/>
          <w:szCs w:val="21"/>
        </w:rPr>
        <w:t xml:space="preserve"> Dubbo Service </w:t>
      </w:r>
      <w:r>
        <w:rPr>
          <w:rFonts w:ascii="Lucida Sans Unicode" w:hAnsi="Lucida Sans Unicode" w:cs="Lucida Sans Unicode"/>
          <w:color w:val="1A1A1A"/>
          <w:szCs w:val="21"/>
        </w:rPr>
        <w:t>迁移成远程的</w:t>
      </w:r>
      <w:r>
        <w:rPr>
          <w:rFonts w:ascii="Lucida Sans Unicode" w:hAnsi="Lucida Sans Unicode" w:cs="Lucida Sans Unicode"/>
          <w:color w:val="1A1A1A"/>
          <w:szCs w:val="21"/>
        </w:rPr>
        <w:t xml:space="preserve"> Dubbo Service </w:t>
      </w:r>
      <w:r>
        <w:rPr>
          <w:rFonts w:ascii="Lucida Sans Unicode" w:hAnsi="Lucida Sans Unicode" w:cs="Lucida Sans Unicode"/>
          <w:color w:val="1A1A1A"/>
          <w:szCs w:val="21"/>
        </w:rPr>
        <w:t>，只需要进行配置的修改，而对</w:t>
      </w:r>
      <w:r>
        <w:rPr>
          <w:rFonts w:ascii="Lucida Sans Unicode" w:hAnsi="Lucida Sans Unicode" w:cs="Lucida Sans Unicode"/>
          <w:color w:val="1A1A1A"/>
          <w:szCs w:val="21"/>
        </w:rPr>
        <w:t xml:space="preserve"> Controller </w:t>
      </w:r>
      <w:r>
        <w:rPr>
          <w:rFonts w:ascii="Lucida Sans Unicode" w:hAnsi="Lucida Sans Unicode" w:cs="Lucida Sans Unicode"/>
          <w:color w:val="1A1A1A"/>
          <w:szCs w:val="21"/>
        </w:rPr>
        <w:t>是透明的。</w:t>
      </w:r>
    </w:p>
    <w:p w:rsidR="005A2AD4" w:rsidRDefault="005A2AD4" w:rsidP="005A2AD4">
      <w:pPr>
        <w:pStyle w:val="2"/>
        <w:pBdr>
          <w:bottom w:val="single" w:sz="6" w:space="4" w:color="DDDDDD"/>
        </w:pBdr>
        <w:shd w:val="clear" w:color="auto" w:fill="FFFFFF"/>
        <w:spacing w:before="300" w:after="292"/>
        <w:rPr>
          <w:rFonts w:ascii="Lucida Sans Unicode" w:hAnsi="Lucida Sans Unicode" w:cs="Lucida Sans Unicode"/>
          <w:color w:val="574C4C"/>
        </w:rPr>
      </w:pPr>
      <w:r>
        <w:rPr>
          <w:rFonts w:ascii="Lucida Sans Unicode" w:hAnsi="Lucida Sans Unicode" w:cs="Lucida Sans Unicode" w:hint="eastAsia"/>
          <w:color w:val="1A1A1A"/>
        </w:rPr>
        <w:t>40</w:t>
      </w:r>
      <w:r>
        <w:rPr>
          <w:rFonts w:ascii="Lucida Sans Unicode" w:hAnsi="Lucida Sans Unicode" w:cs="Lucida Sans Unicode"/>
          <w:color w:val="1A1A1A"/>
        </w:rPr>
        <w:t>.</w:t>
      </w:r>
      <w:r w:rsidRPr="005A2AD4">
        <w:rPr>
          <w:rFonts w:ascii="Lucida Sans Unicode" w:hAnsi="Lucida Sans Unicode" w:cs="Lucida Sans Unicode"/>
          <w:color w:val="574C4C"/>
        </w:rPr>
        <w:t xml:space="preserve"> </w:t>
      </w:r>
      <w:r>
        <w:rPr>
          <w:rFonts w:ascii="Lucida Sans Unicode" w:hAnsi="Lucida Sans Unicode" w:cs="Lucida Sans Unicode"/>
          <w:color w:val="574C4C"/>
        </w:rPr>
        <w:t xml:space="preserve">Dubbo </w:t>
      </w:r>
      <w:r>
        <w:rPr>
          <w:rFonts w:ascii="Lucida Sans Unicode" w:hAnsi="Lucida Sans Unicode" w:cs="Lucida Sans Unicode"/>
          <w:color w:val="574C4C"/>
        </w:rPr>
        <w:t>有哪些动态代理策略？</w:t>
      </w:r>
    </w:p>
    <w:p w:rsidR="005A2AD4" w:rsidRDefault="005A2AD4" w:rsidP="005A2AD4">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对应【</w:t>
      </w:r>
      <w:r>
        <w:rPr>
          <w:rFonts w:ascii="Lucida Sans Unicode" w:hAnsi="Lucida Sans Unicode" w:cs="Lucida Sans Unicode"/>
          <w:color w:val="1A1A1A"/>
        </w:rPr>
        <w:t xml:space="preserve">proxy </w:t>
      </w:r>
      <w:r>
        <w:rPr>
          <w:rFonts w:ascii="Lucida Sans Unicode" w:hAnsi="Lucida Sans Unicode" w:cs="Lucida Sans Unicode"/>
          <w:color w:val="1A1A1A"/>
        </w:rPr>
        <w:t>服务代理层】。</w:t>
      </w:r>
    </w:p>
    <w:p w:rsidR="005A2AD4" w:rsidRDefault="005A2AD4" w:rsidP="005A2AD4">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可能有胖友对动态代理不是很了解。因为，</w:t>
      </w:r>
      <w:r>
        <w:rPr>
          <w:rFonts w:ascii="Lucida Sans Unicode" w:hAnsi="Lucida Sans Unicode" w:cs="Lucida Sans Unicode"/>
          <w:color w:val="1A1A1A"/>
        </w:rPr>
        <w:t xml:space="preserve">Consumer </w:t>
      </w:r>
      <w:r>
        <w:rPr>
          <w:rFonts w:ascii="Lucida Sans Unicode" w:hAnsi="Lucida Sans Unicode" w:cs="Lucida Sans Unicode"/>
          <w:color w:val="1A1A1A"/>
        </w:rPr>
        <w:t>仅仅引用服务</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***-api.jar</w:t>
      </w:r>
      <w:r>
        <w:rPr>
          <w:rFonts w:ascii="Lucida Sans Unicode" w:hAnsi="Lucida Sans Unicode" w:cs="Lucida Sans Unicode"/>
          <w:color w:val="1A1A1A"/>
        </w:rPr>
        <w:t> </w:t>
      </w:r>
      <w:r>
        <w:rPr>
          <w:rFonts w:ascii="Lucida Sans Unicode" w:hAnsi="Lucida Sans Unicode" w:cs="Lucida Sans Unicode"/>
          <w:color w:val="1A1A1A"/>
        </w:rPr>
        <w:t>包，那么可以获得到需要服务的</w:t>
      </w:r>
      <w:r>
        <w:rPr>
          <w:rFonts w:ascii="Lucida Sans Unicode" w:hAnsi="Lucida Sans Unicode" w:cs="Lucida Sans Unicode"/>
          <w:color w:val="1A1A1A"/>
        </w:rPr>
        <w:t xml:space="preserve"> XXXService </w:t>
      </w:r>
      <w:r>
        <w:rPr>
          <w:rFonts w:ascii="Lucida Sans Unicode" w:hAnsi="Lucida Sans Unicode" w:cs="Lucida Sans Unicode"/>
          <w:color w:val="1A1A1A"/>
        </w:rPr>
        <w:t>接口。那么，通过动态创建对应调用</w:t>
      </w:r>
      <w:r>
        <w:rPr>
          <w:rFonts w:ascii="Lucida Sans Unicode" w:hAnsi="Lucida Sans Unicode" w:cs="Lucida Sans Unicode"/>
          <w:color w:val="1A1A1A"/>
        </w:rPr>
        <w:t xml:space="preserve"> Dubbo </w:t>
      </w:r>
      <w:r>
        <w:rPr>
          <w:rFonts w:ascii="Lucida Sans Unicode" w:hAnsi="Lucida Sans Unicode" w:cs="Lucida Sans Unicode"/>
          <w:color w:val="1A1A1A"/>
        </w:rPr>
        <w:t>服务的实现类。简化代码如下：</w:t>
      </w:r>
    </w:p>
    <w:tbl>
      <w:tblPr>
        <w:tblW w:w="0" w:type="dxa"/>
        <w:tblCellMar>
          <w:top w:w="15" w:type="dxa"/>
          <w:left w:w="15" w:type="dxa"/>
          <w:bottom w:w="15" w:type="dxa"/>
          <w:right w:w="15" w:type="dxa"/>
        </w:tblCellMar>
        <w:tblLook w:val="04A0" w:firstRow="1" w:lastRow="0" w:firstColumn="1" w:lastColumn="0" w:noHBand="0" w:noVBand="1"/>
      </w:tblPr>
      <w:tblGrid>
        <w:gridCol w:w="7291"/>
      </w:tblGrid>
      <w:tr w:rsidR="005A2AD4" w:rsidTr="005A2AD4">
        <w:trPr>
          <w:trHeight w:val="525"/>
        </w:trPr>
        <w:tc>
          <w:tcPr>
            <w:tcW w:w="0" w:type="auto"/>
            <w:tcBorders>
              <w:top w:val="nil"/>
              <w:left w:val="nil"/>
              <w:bottom w:val="nil"/>
              <w:right w:val="nil"/>
            </w:tcBorders>
            <w:tcMar>
              <w:top w:w="0" w:type="dxa"/>
              <w:left w:w="0" w:type="dxa"/>
              <w:bottom w:w="0" w:type="dxa"/>
              <w:right w:w="0" w:type="dxa"/>
            </w:tcMar>
            <w:vAlign w:val="center"/>
            <w:hideMark/>
          </w:tcPr>
          <w:p w:rsidR="005A2AD4" w:rsidRDefault="005A2AD4">
            <w:pPr>
              <w:pStyle w:val="HTML0"/>
              <w:shd w:val="clear" w:color="auto" w:fill="272822"/>
              <w:rPr>
                <w:rFonts w:ascii="Lucida Console" w:hAnsi="Lucida Console"/>
                <w:color w:val="657B83"/>
                <w:sz w:val="22"/>
                <w:szCs w:val="22"/>
              </w:rPr>
            </w:pPr>
            <w:r>
              <w:rPr>
                <w:rStyle w:val="comment"/>
                <w:rFonts w:ascii="Lucida Console" w:hAnsi="Lucida Console"/>
                <w:color w:val="75715E"/>
                <w:sz w:val="22"/>
                <w:szCs w:val="22"/>
              </w:rPr>
              <w:t>// ProxyFactory.java</w:t>
            </w:r>
            <w:r>
              <w:rPr>
                <w:rFonts w:ascii="Lucida Console" w:hAnsi="Lucida Console"/>
                <w:color w:val="657B83"/>
                <w:sz w:val="22"/>
                <w:szCs w:val="22"/>
              </w:rPr>
              <w:br/>
            </w:r>
            <w:r>
              <w:rPr>
                <w:rFonts w:ascii="Lucida Console" w:hAnsi="Lucida Console"/>
                <w:color w:val="657B83"/>
                <w:sz w:val="22"/>
                <w:szCs w:val="22"/>
              </w:rPr>
              <w:br/>
            </w:r>
            <w:r>
              <w:rPr>
                <w:rStyle w:val="comment"/>
                <w:rFonts w:ascii="Lucida Console" w:hAnsi="Lucida Console"/>
                <w:color w:val="75715E"/>
                <w:sz w:val="22"/>
                <w:szCs w:val="22"/>
              </w:rPr>
              <w:t>/**</w:t>
            </w:r>
            <w:r>
              <w:rPr>
                <w:rFonts w:ascii="Lucida Console" w:hAnsi="Lucida Console"/>
                <w:color w:val="657B83"/>
                <w:sz w:val="22"/>
                <w:szCs w:val="22"/>
              </w:rPr>
              <w:br/>
            </w:r>
            <w:r>
              <w:rPr>
                <w:rStyle w:val="comment"/>
                <w:rFonts w:ascii="Lucida Console" w:hAnsi="Lucida Console"/>
                <w:color w:val="75715E"/>
                <w:sz w:val="22"/>
                <w:szCs w:val="22"/>
              </w:rPr>
              <w:t xml:space="preserve"> * create proxy.</w:t>
            </w:r>
            <w:r>
              <w:rPr>
                <w:rFonts w:ascii="Lucida Console" w:hAnsi="Lucida Console"/>
                <w:color w:val="657B83"/>
                <w:sz w:val="22"/>
                <w:szCs w:val="22"/>
              </w:rPr>
              <w:br/>
            </w:r>
            <w:r>
              <w:rPr>
                <w:rStyle w:val="comment"/>
                <w:rFonts w:ascii="Lucida Console" w:hAnsi="Lucida Console"/>
                <w:color w:val="75715E"/>
                <w:sz w:val="22"/>
                <w:szCs w:val="22"/>
              </w:rPr>
              <w:t xml:space="preserve"> *</w:t>
            </w:r>
            <w:r>
              <w:rPr>
                <w:rFonts w:ascii="Lucida Console" w:hAnsi="Lucida Console"/>
                <w:color w:val="657B83"/>
                <w:sz w:val="22"/>
                <w:szCs w:val="22"/>
              </w:rPr>
              <w:br/>
            </w:r>
            <w:r>
              <w:rPr>
                <w:rStyle w:val="comment"/>
                <w:rFonts w:ascii="Lucida Console" w:hAnsi="Lucida Console"/>
                <w:color w:val="75715E"/>
                <w:sz w:val="22"/>
                <w:szCs w:val="22"/>
              </w:rPr>
              <w:t xml:space="preserve"> * </w:t>
            </w:r>
            <w:r>
              <w:rPr>
                <w:rStyle w:val="comment"/>
                <w:rFonts w:ascii="Lucida Console" w:hAnsi="Lucida Console"/>
                <w:color w:val="75715E"/>
                <w:sz w:val="22"/>
                <w:szCs w:val="22"/>
              </w:rPr>
              <w:t>创建</w:t>
            </w:r>
            <w:r>
              <w:rPr>
                <w:rStyle w:val="comment"/>
                <w:rFonts w:ascii="Lucida Console" w:hAnsi="Lucida Console"/>
                <w:color w:val="75715E"/>
                <w:sz w:val="22"/>
                <w:szCs w:val="22"/>
              </w:rPr>
              <w:t xml:space="preserve"> Proxy </w:t>
            </w:r>
            <w:r>
              <w:rPr>
                <w:rStyle w:val="comment"/>
                <w:rFonts w:ascii="Lucida Console" w:hAnsi="Lucida Console"/>
                <w:color w:val="75715E"/>
                <w:sz w:val="22"/>
                <w:szCs w:val="22"/>
              </w:rPr>
              <w:t>，在引用服务调用。</w:t>
            </w:r>
            <w:r>
              <w:rPr>
                <w:rFonts w:ascii="Lucida Console" w:hAnsi="Lucida Console"/>
                <w:color w:val="657B83"/>
                <w:sz w:val="22"/>
                <w:szCs w:val="22"/>
              </w:rPr>
              <w:br/>
            </w:r>
            <w:r>
              <w:rPr>
                <w:rStyle w:val="comment"/>
                <w:rFonts w:ascii="Lucida Console" w:hAnsi="Lucida Console"/>
                <w:color w:val="75715E"/>
                <w:sz w:val="22"/>
                <w:szCs w:val="22"/>
              </w:rPr>
              <w:t xml:space="preserve"> *</w:t>
            </w:r>
            <w:r>
              <w:rPr>
                <w:rFonts w:ascii="Lucida Console" w:hAnsi="Lucida Console"/>
                <w:color w:val="657B83"/>
                <w:sz w:val="22"/>
                <w:szCs w:val="22"/>
              </w:rPr>
              <w:br/>
            </w:r>
            <w:r>
              <w:rPr>
                <w:rStyle w:val="comment"/>
                <w:rFonts w:ascii="Lucida Console" w:hAnsi="Lucida Console"/>
                <w:color w:val="75715E"/>
                <w:sz w:val="22"/>
                <w:szCs w:val="22"/>
              </w:rPr>
              <w:t xml:space="preserve"> * </w:t>
            </w:r>
            <w:r>
              <w:rPr>
                <w:rStyle w:val="doctag"/>
                <w:rFonts w:ascii="Lucida Console" w:hAnsi="Lucida Console"/>
                <w:color w:val="75715E"/>
                <w:sz w:val="22"/>
                <w:szCs w:val="22"/>
              </w:rPr>
              <w:t>@param</w:t>
            </w:r>
            <w:r>
              <w:rPr>
                <w:rStyle w:val="comment"/>
                <w:rFonts w:ascii="Lucida Console" w:hAnsi="Lucida Console"/>
                <w:color w:val="75715E"/>
                <w:sz w:val="22"/>
                <w:szCs w:val="22"/>
              </w:rPr>
              <w:t xml:space="preserve"> invoker Invoker </w:t>
            </w:r>
            <w:r>
              <w:rPr>
                <w:rStyle w:val="comment"/>
                <w:rFonts w:ascii="Lucida Console" w:hAnsi="Lucida Console"/>
                <w:color w:val="75715E"/>
                <w:sz w:val="22"/>
                <w:szCs w:val="22"/>
              </w:rPr>
              <w:t>对象</w:t>
            </w:r>
            <w:r>
              <w:rPr>
                <w:rFonts w:ascii="Lucida Console" w:hAnsi="Lucida Console"/>
                <w:color w:val="657B83"/>
                <w:sz w:val="22"/>
                <w:szCs w:val="22"/>
              </w:rPr>
              <w:br/>
            </w:r>
            <w:r>
              <w:rPr>
                <w:rStyle w:val="comment"/>
                <w:rFonts w:ascii="Lucida Console" w:hAnsi="Lucida Console"/>
                <w:color w:val="75715E"/>
                <w:sz w:val="22"/>
                <w:szCs w:val="22"/>
              </w:rPr>
              <w:t xml:space="preserve"> * </w:t>
            </w:r>
            <w:r>
              <w:rPr>
                <w:rStyle w:val="doctag"/>
                <w:rFonts w:ascii="Lucida Console" w:hAnsi="Lucida Console"/>
                <w:color w:val="75715E"/>
                <w:sz w:val="22"/>
                <w:szCs w:val="22"/>
              </w:rPr>
              <w:t>@return</w:t>
            </w:r>
            <w:r>
              <w:rPr>
                <w:rStyle w:val="comment"/>
                <w:rFonts w:ascii="Lucida Console" w:hAnsi="Lucida Console"/>
                <w:color w:val="75715E"/>
                <w:sz w:val="22"/>
                <w:szCs w:val="22"/>
              </w:rPr>
              <w:t xml:space="preserve"> proxy</w:t>
            </w:r>
            <w:r>
              <w:rPr>
                <w:rFonts w:ascii="Lucida Console" w:hAnsi="Lucida Console"/>
                <w:color w:val="657B83"/>
                <w:sz w:val="22"/>
                <w:szCs w:val="22"/>
              </w:rPr>
              <w:br/>
            </w:r>
            <w:r>
              <w:rPr>
                <w:rStyle w:val="comment"/>
                <w:rFonts w:ascii="Lucida Console" w:hAnsi="Lucida Console"/>
                <w:color w:val="75715E"/>
                <w:sz w:val="22"/>
                <w:szCs w:val="22"/>
              </w:rPr>
              <w:t xml:space="preserve"> */</w:t>
            </w:r>
            <w:r>
              <w:rPr>
                <w:rFonts w:ascii="Lucida Console" w:hAnsi="Lucida Console"/>
                <w:color w:val="657B83"/>
                <w:sz w:val="22"/>
                <w:szCs w:val="22"/>
              </w:rPr>
              <w:br/>
            </w:r>
            <w:r>
              <w:rPr>
                <w:rStyle w:val="meta"/>
                <w:rFonts w:ascii="Lucida Console" w:hAnsi="Lucida Console"/>
                <w:color w:val="FFFFFF"/>
                <w:sz w:val="22"/>
                <w:szCs w:val="22"/>
              </w:rPr>
              <w:t>@Adaptive</w:t>
            </w:r>
            <w:r>
              <w:rPr>
                <w:rStyle w:val="line"/>
                <w:rFonts w:ascii="Lucida Console" w:hAnsi="Lucida Console"/>
                <w:color w:val="FFFFFF"/>
                <w:sz w:val="22"/>
                <w:szCs w:val="22"/>
              </w:rPr>
              <w:t>({Constants.PROXY_KEY})</w:t>
            </w:r>
            <w:r>
              <w:rPr>
                <w:rFonts w:ascii="Lucida Console" w:hAnsi="Lucida Console"/>
                <w:color w:val="657B83"/>
                <w:sz w:val="22"/>
                <w:szCs w:val="22"/>
              </w:rPr>
              <w:br/>
            </w:r>
            <w:r>
              <w:rPr>
                <w:rStyle w:val="line"/>
                <w:rFonts w:ascii="Lucida Console" w:hAnsi="Lucida Console"/>
                <w:color w:val="FFFFFF"/>
                <w:sz w:val="22"/>
                <w:szCs w:val="22"/>
              </w:rPr>
              <w:t xml:space="preserve">&lt;T&gt; </w:t>
            </w:r>
            <w:r>
              <w:rPr>
                <w:rStyle w:val="function"/>
                <w:rFonts w:ascii="Lucida Console" w:hAnsi="Lucida Console"/>
                <w:color w:val="FFFFFF"/>
                <w:sz w:val="22"/>
                <w:szCs w:val="22"/>
              </w:rPr>
              <w:t xml:space="preserve">T </w:t>
            </w:r>
            <w:r>
              <w:rPr>
                <w:rStyle w:val="11"/>
                <w:rFonts w:ascii="Lucida Console" w:hAnsi="Lucida Console"/>
                <w:color w:val="A6E22E"/>
                <w:sz w:val="22"/>
                <w:szCs w:val="22"/>
              </w:rPr>
              <w:t>getProxy</w:t>
            </w:r>
            <w:r>
              <w:rPr>
                <w:rStyle w:val="params"/>
                <w:rFonts w:ascii="Lucida Console" w:hAnsi="Lucida Console"/>
                <w:color w:val="FFFFFF"/>
                <w:sz w:val="22"/>
                <w:szCs w:val="22"/>
              </w:rPr>
              <w:t>(Invoker&lt;T&gt; invoker)</w:t>
            </w:r>
            <w:r>
              <w:rPr>
                <w:rStyle w:val="function"/>
                <w:rFonts w:ascii="Lucida Console" w:hAnsi="Lucida Console"/>
                <w:color w:val="FFFFFF"/>
                <w:sz w:val="22"/>
                <w:szCs w:val="22"/>
              </w:rPr>
              <w:t xml:space="preserve"> </w:t>
            </w:r>
            <w:r>
              <w:rPr>
                <w:rStyle w:val="keyword"/>
                <w:rFonts w:ascii="Lucida Console" w:hAnsi="Lucida Console"/>
                <w:color w:val="66D9EF"/>
                <w:sz w:val="22"/>
                <w:szCs w:val="22"/>
              </w:rPr>
              <w:t>throws</w:t>
            </w:r>
            <w:r>
              <w:rPr>
                <w:rStyle w:val="function"/>
                <w:rFonts w:ascii="Lucida Console" w:hAnsi="Lucida Console"/>
                <w:color w:val="FFFFFF"/>
                <w:sz w:val="22"/>
                <w:szCs w:val="22"/>
              </w:rPr>
              <w:t xml:space="preserve"> RpcException</w:t>
            </w:r>
            <w:r>
              <w:rPr>
                <w:rStyle w:val="line"/>
                <w:rFonts w:ascii="Lucida Console" w:hAnsi="Lucida Console"/>
                <w:color w:val="FFFFFF"/>
                <w:sz w:val="22"/>
                <w:szCs w:val="22"/>
              </w:rPr>
              <w:t>;</w:t>
            </w:r>
          </w:p>
        </w:tc>
      </w:tr>
    </w:tbl>
    <w:p w:rsidR="005A2AD4" w:rsidRDefault="005A2AD4" w:rsidP="00FA61C5">
      <w:pPr>
        <w:widowControl/>
        <w:numPr>
          <w:ilvl w:val="0"/>
          <w:numId w:val="5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方法参数</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invoker</w:t>
      </w:r>
      <w:r>
        <w:rPr>
          <w:rFonts w:ascii="Lucida Sans Unicode" w:hAnsi="Lucida Sans Unicode" w:cs="Lucida Sans Unicode"/>
          <w:color w:val="1A1A1A"/>
          <w:szCs w:val="21"/>
        </w:rPr>
        <w:t> </w:t>
      </w:r>
      <w:r>
        <w:rPr>
          <w:rFonts w:ascii="Lucida Sans Unicode" w:hAnsi="Lucida Sans Unicode" w:cs="Lucida Sans Unicode"/>
          <w:color w:val="1A1A1A"/>
          <w:szCs w:val="21"/>
        </w:rPr>
        <w:t>，实现了调用</w:t>
      </w:r>
      <w:r>
        <w:rPr>
          <w:rFonts w:ascii="Lucida Sans Unicode" w:hAnsi="Lucida Sans Unicode" w:cs="Lucida Sans Unicode"/>
          <w:color w:val="1A1A1A"/>
          <w:szCs w:val="21"/>
        </w:rPr>
        <w:t xml:space="preserve"> Dubbo </w:t>
      </w:r>
      <w:r>
        <w:rPr>
          <w:rFonts w:ascii="Lucida Sans Unicode" w:hAnsi="Lucida Sans Unicode" w:cs="Lucida Sans Unicode"/>
          <w:color w:val="1A1A1A"/>
          <w:szCs w:val="21"/>
        </w:rPr>
        <w:t>服务的逻辑。</w:t>
      </w:r>
    </w:p>
    <w:p w:rsidR="005A2AD4" w:rsidRDefault="005A2AD4" w:rsidP="00FA61C5">
      <w:pPr>
        <w:widowControl/>
        <w:numPr>
          <w:ilvl w:val="0"/>
          <w:numId w:val="5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返回的</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&lt;T&gt;</w:t>
      </w:r>
      <w:r>
        <w:rPr>
          <w:rFonts w:ascii="Lucida Sans Unicode" w:hAnsi="Lucida Sans Unicode" w:cs="Lucida Sans Unicode"/>
          <w:color w:val="1A1A1A"/>
          <w:szCs w:val="21"/>
        </w:rPr>
        <w:t> </w:t>
      </w:r>
      <w:r>
        <w:rPr>
          <w:rFonts w:ascii="Lucida Sans Unicode" w:hAnsi="Lucida Sans Unicode" w:cs="Lucida Sans Unicode"/>
          <w:color w:val="1A1A1A"/>
          <w:szCs w:val="21"/>
        </w:rPr>
        <w:t>结果，就是</w:t>
      </w:r>
      <w:r>
        <w:rPr>
          <w:rFonts w:ascii="Lucida Sans Unicode" w:hAnsi="Lucida Sans Unicode" w:cs="Lucida Sans Unicode"/>
          <w:color w:val="1A1A1A"/>
          <w:szCs w:val="21"/>
        </w:rPr>
        <w:t xml:space="preserve"> XXXService </w:t>
      </w:r>
      <w:r>
        <w:rPr>
          <w:rFonts w:ascii="Lucida Sans Unicode" w:hAnsi="Lucida Sans Unicode" w:cs="Lucida Sans Unicode"/>
          <w:color w:val="1A1A1A"/>
          <w:szCs w:val="21"/>
        </w:rPr>
        <w:t>的实现类，而这个实现类，就是通过动态代理的</w:t>
      </w:r>
      <w:r>
        <w:rPr>
          <w:rStyle w:val="a4"/>
          <w:rFonts w:ascii="Lucida Sans Unicode" w:hAnsi="Lucida Sans Unicode" w:cs="Lucida Sans Unicode"/>
          <w:color w:val="1A1A1A"/>
          <w:szCs w:val="21"/>
        </w:rPr>
        <w:t>工具类</w:t>
      </w:r>
      <w:r>
        <w:rPr>
          <w:rFonts w:ascii="Lucida Sans Unicode" w:hAnsi="Lucida Sans Unicode" w:cs="Lucida Sans Unicode"/>
          <w:color w:val="1A1A1A"/>
          <w:szCs w:val="21"/>
        </w:rPr>
        <w:t>进行生成。</w:t>
      </w:r>
    </w:p>
    <w:p w:rsidR="005A2AD4" w:rsidRDefault="005A2AD4" w:rsidP="005A2AD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通过动态代理的方式，实现了对于我们开发使用</w:t>
      </w:r>
      <w:r>
        <w:rPr>
          <w:rFonts w:ascii="Lucida Sans Unicode" w:hAnsi="Lucida Sans Unicode" w:cs="Lucida Sans Unicode"/>
          <w:color w:val="1A1A1A"/>
        </w:rPr>
        <w:t xml:space="preserve"> Dubbo </w:t>
      </w:r>
      <w:r>
        <w:rPr>
          <w:rFonts w:ascii="Lucida Sans Unicode" w:hAnsi="Lucida Sans Unicode" w:cs="Lucida Sans Unicode"/>
          <w:color w:val="1A1A1A"/>
        </w:rPr>
        <w:t>时，透明的效果。当然，因为实际场景下，我们是结合</w:t>
      </w:r>
      <w:r>
        <w:rPr>
          <w:rFonts w:ascii="Lucida Sans Unicode" w:hAnsi="Lucida Sans Unicode" w:cs="Lucida Sans Unicode"/>
          <w:color w:val="1A1A1A"/>
        </w:rPr>
        <w:t xml:space="preserve"> Spring </w:t>
      </w:r>
      <w:r>
        <w:rPr>
          <w:rFonts w:ascii="Lucida Sans Unicode" w:hAnsi="Lucida Sans Unicode" w:cs="Lucida Sans Unicode"/>
          <w:color w:val="1A1A1A"/>
        </w:rPr>
        <w:t>场景在使用，所以不会直接使用该</w:t>
      </w:r>
      <w:r>
        <w:rPr>
          <w:rFonts w:ascii="Lucida Sans Unicode" w:hAnsi="Lucida Sans Unicode" w:cs="Lucida Sans Unicode"/>
          <w:color w:val="1A1A1A"/>
        </w:rPr>
        <w:t xml:space="preserve"> API </w:t>
      </w:r>
      <w:r>
        <w:rPr>
          <w:rFonts w:ascii="Lucida Sans Unicode" w:hAnsi="Lucida Sans Unicode" w:cs="Lucida Sans Unicode"/>
          <w:color w:val="1A1A1A"/>
        </w:rPr>
        <w:t>。</w:t>
      </w:r>
    </w:p>
    <w:p w:rsidR="005A2AD4" w:rsidRDefault="00167304" w:rsidP="005A2AD4">
      <w:pPr>
        <w:spacing w:before="300" w:after="300"/>
        <w:rPr>
          <w:rFonts w:ascii="宋体" w:hAnsi="宋体" w:cs="宋体"/>
        </w:rPr>
      </w:pPr>
      <w:r>
        <w:pict>
          <v:rect id="_x0000_i1050" style="width:0;height:0" o:hralign="center" o:hrstd="t" o:hrnoshade="t" o:hr="t" fillcolor="#1a1a1a" stroked="f"/>
        </w:pict>
      </w:r>
    </w:p>
    <w:p w:rsidR="005A2AD4" w:rsidRDefault="005A2AD4" w:rsidP="005A2AD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目前实现动态代理的</w:t>
      </w:r>
      <w:r>
        <w:rPr>
          <w:rStyle w:val="a4"/>
          <w:rFonts w:ascii="Lucida Sans Unicode" w:hAnsi="Lucida Sans Unicode" w:cs="Lucida Sans Unicode"/>
          <w:color w:val="1A1A1A"/>
        </w:rPr>
        <w:t>工具类</w:t>
      </w:r>
      <w:r>
        <w:rPr>
          <w:rFonts w:ascii="Lucida Sans Unicode" w:hAnsi="Lucida Sans Unicode" w:cs="Lucida Sans Unicode"/>
          <w:color w:val="1A1A1A"/>
        </w:rPr>
        <w:t>还是蛮多的，如下：</w:t>
      </w:r>
    </w:p>
    <w:p w:rsidR="005A2AD4" w:rsidRDefault="005A2AD4" w:rsidP="00FA61C5">
      <w:pPr>
        <w:widowControl/>
        <w:numPr>
          <w:ilvl w:val="0"/>
          <w:numId w:val="6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Javassist</w:t>
      </w:r>
    </w:p>
    <w:p w:rsidR="005A2AD4" w:rsidRDefault="005A2AD4" w:rsidP="00FA61C5">
      <w:pPr>
        <w:widowControl/>
        <w:numPr>
          <w:ilvl w:val="0"/>
          <w:numId w:val="6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JDK </w:t>
      </w:r>
      <w:r>
        <w:rPr>
          <w:rStyle w:val="a6"/>
          <w:rFonts w:ascii="Lucida Sans Unicode" w:hAnsi="Lucida Sans Unicode" w:cs="Lucida Sans Unicode"/>
          <w:color w:val="1A1A1A"/>
          <w:szCs w:val="21"/>
        </w:rPr>
        <w:t>原生自带</w:t>
      </w:r>
    </w:p>
    <w:p w:rsidR="005A2AD4" w:rsidRDefault="005A2AD4" w:rsidP="00FA61C5">
      <w:pPr>
        <w:widowControl/>
        <w:numPr>
          <w:ilvl w:val="0"/>
          <w:numId w:val="6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CGLIB</w:t>
      </w:r>
    </w:p>
    <w:p w:rsidR="005A2AD4" w:rsidRDefault="005A2AD4" w:rsidP="00FA61C5">
      <w:pPr>
        <w:widowControl/>
        <w:numPr>
          <w:ilvl w:val="0"/>
          <w:numId w:val="6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ASM</w:t>
      </w:r>
    </w:p>
    <w:p w:rsidR="005A2AD4" w:rsidRDefault="005A2AD4" w:rsidP="005A2AD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其中，</w:t>
      </w:r>
      <w:r>
        <w:rPr>
          <w:rFonts w:ascii="Lucida Sans Unicode" w:hAnsi="Lucida Sans Unicode" w:cs="Lucida Sans Unicode"/>
          <w:color w:val="1A1A1A"/>
        </w:rPr>
        <w:t xml:space="preserve">Dubbo </w:t>
      </w:r>
      <w:r>
        <w:rPr>
          <w:rFonts w:ascii="Lucida Sans Unicode" w:hAnsi="Lucida Sans Unicode" w:cs="Lucida Sans Unicode"/>
          <w:color w:val="1A1A1A"/>
        </w:rPr>
        <w:t>动态代理使用了</w:t>
      </w:r>
      <w:r>
        <w:rPr>
          <w:rFonts w:ascii="Lucida Sans Unicode" w:hAnsi="Lucida Sans Unicode" w:cs="Lucida Sans Unicode"/>
          <w:color w:val="1A1A1A"/>
        </w:rPr>
        <w:t xml:space="preserve"> Javassist </w:t>
      </w:r>
      <w:r>
        <w:rPr>
          <w:rFonts w:ascii="Lucida Sans Unicode" w:hAnsi="Lucida Sans Unicode" w:cs="Lucida Sans Unicode"/>
          <w:color w:val="1A1A1A"/>
        </w:rPr>
        <w:t>和</w:t>
      </w:r>
      <w:r>
        <w:rPr>
          <w:rFonts w:ascii="Lucida Sans Unicode" w:hAnsi="Lucida Sans Unicode" w:cs="Lucida Sans Unicode"/>
          <w:color w:val="1A1A1A"/>
        </w:rPr>
        <w:t xml:space="preserve"> JDK </w:t>
      </w:r>
      <w:r>
        <w:rPr>
          <w:rFonts w:ascii="Lucida Sans Unicode" w:hAnsi="Lucida Sans Unicode" w:cs="Lucida Sans Unicode"/>
          <w:color w:val="1A1A1A"/>
        </w:rPr>
        <w:t>两种方式。</w:t>
      </w:r>
    </w:p>
    <w:p w:rsidR="005A2AD4" w:rsidRDefault="005A2AD4" w:rsidP="00FA61C5">
      <w:pPr>
        <w:widowControl/>
        <w:numPr>
          <w:ilvl w:val="0"/>
          <w:numId w:val="6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默认情况下，使用</w:t>
      </w:r>
      <w:r>
        <w:rPr>
          <w:rFonts w:ascii="Lucida Sans Unicode" w:hAnsi="Lucida Sans Unicode" w:cs="Lucida Sans Unicode"/>
          <w:color w:val="1A1A1A"/>
          <w:szCs w:val="21"/>
        </w:rPr>
        <w:t xml:space="preserve"> Javassist </w:t>
      </w:r>
      <w:r>
        <w:rPr>
          <w:rFonts w:ascii="Lucida Sans Unicode" w:hAnsi="Lucida Sans Unicode" w:cs="Lucida Sans Unicode"/>
          <w:color w:val="1A1A1A"/>
          <w:szCs w:val="21"/>
        </w:rPr>
        <w:t>。</w:t>
      </w:r>
    </w:p>
    <w:p w:rsidR="005A2AD4" w:rsidRDefault="005A2AD4" w:rsidP="00FA61C5">
      <w:pPr>
        <w:widowControl/>
        <w:numPr>
          <w:ilvl w:val="0"/>
          <w:numId w:val="6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可通过</w:t>
      </w:r>
      <w:r>
        <w:rPr>
          <w:rFonts w:ascii="Lucida Sans Unicode" w:hAnsi="Lucida Sans Unicode" w:cs="Lucida Sans Unicode"/>
          <w:color w:val="1A1A1A"/>
          <w:szCs w:val="21"/>
        </w:rPr>
        <w:t xml:space="preserve"> SPI </w:t>
      </w:r>
      <w:r>
        <w:rPr>
          <w:rFonts w:ascii="Lucida Sans Unicode" w:hAnsi="Lucida Sans Unicode" w:cs="Lucida Sans Unicode"/>
          <w:color w:val="1A1A1A"/>
          <w:szCs w:val="21"/>
        </w:rPr>
        <w:t>机制，切换使用</w:t>
      </w:r>
      <w:r>
        <w:rPr>
          <w:rFonts w:ascii="Lucida Sans Unicode" w:hAnsi="Lucida Sans Unicode" w:cs="Lucida Sans Unicode"/>
          <w:color w:val="1A1A1A"/>
          <w:szCs w:val="21"/>
        </w:rPr>
        <w:t xml:space="preserve"> JDK </w:t>
      </w:r>
      <w:r>
        <w:rPr>
          <w:rFonts w:ascii="Lucida Sans Unicode" w:hAnsi="Lucida Sans Unicode" w:cs="Lucida Sans Unicode"/>
          <w:color w:val="1A1A1A"/>
          <w:szCs w:val="21"/>
        </w:rPr>
        <w:t>的方式。</w:t>
      </w:r>
    </w:p>
    <w:p w:rsidR="005A2AD4" w:rsidRDefault="005A2AD4" w:rsidP="005A2AD4">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Lucida Sans Unicode" w:hAnsi="Lucida Sans Unicode" w:cs="Lucida Sans Unicode"/>
          <w:color w:val="1A1A1A"/>
        </w:rPr>
        <w:t>为什么默认使用</w:t>
      </w:r>
      <w:r>
        <w:rPr>
          <w:rStyle w:val="a4"/>
          <w:rFonts w:ascii="Lucida Sans Unicode" w:hAnsi="Lucida Sans Unicode" w:cs="Lucida Sans Unicode"/>
          <w:color w:val="1A1A1A"/>
        </w:rPr>
        <w:t xml:space="preserve"> Javassist</w:t>
      </w:r>
      <w:r>
        <w:rPr>
          <w:rStyle w:val="a4"/>
          <w:rFonts w:ascii="Lucida Sans Unicode" w:hAnsi="Lucida Sans Unicode" w:cs="Lucida Sans Unicode"/>
          <w:color w:val="1A1A1A"/>
        </w:rPr>
        <w:t>？</w:t>
      </w:r>
    </w:p>
    <w:p w:rsidR="005A2AD4" w:rsidRDefault="005A2AD4" w:rsidP="005A2AD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在</w:t>
      </w:r>
      <w:r>
        <w:rPr>
          <w:rFonts w:ascii="Lucida Sans Unicode" w:hAnsi="Lucida Sans Unicode" w:cs="Lucida Sans Unicode"/>
          <w:color w:val="1A1A1A"/>
        </w:rPr>
        <w:t xml:space="preserve"> Dubbo </w:t>
      </w:r>
      <w:r>
        <w:rPr>
          <w:rFonts w:ascii="Lucida Sans Unicode" w:hAnsi="Lucida Sans Unicode" w:cs="Lucida Sans Unicode"/>
          <w:color w:val="1A1A1A"/>
        </w:rPr>
        <w:t>开发者【梁飞】的博客</w:t>
      </w:r>
      <w:r>
        <w:rPr>
          <w:rFonts w:ascii="Lucida Sans Unicode" w:hAnsi="Lucida Sans Unicode" w:cs="Lucida Sans Unicode"/>
          <w:color w:val="1A1A1A"/>
        </w:rPr>
        <w:t> </w:t>
      </w:r>
      <w:hyperlink r:id="rId424" w:tgtFrame="_blank" w:history="1">
        <w:r>
          <w:rPr>
            <w:rStyle w:val="a5"/>
            <w:rFonts w:ascii="Lucida Sans Unicode" w:hAnsi="Lucida Sans Unicode" w:cs="Lucida Sans Unicode"/>
            <w:color w:val="0088CC"/>
          </w:rPr>
          <w:t>《动态代理方案性能对比》</w:t>
        </w:r>
      </w:hyperlink>
      <w:r>
        <w:rPr>
          <w:rFonts w:ascii="Lucida Sans Unicode" w:hAnsi="Lucida Sans Unicode" w:cs="Lucida Sans Unicode"/>
          <w:color w:val="1A1A1A"/>
        </w:rPr>
        <w:t> </w:t>
      </w:r>
      <w:r>
        <w:rPr>
          <w:rFonts w:ascii="Lucida Sans Unicode" w:hAnsi="Lucida Sans Unicode" w:cs="Lucida Sans Unicode"/>
          <w:color w:val="1A1A1A"/>
        </w:rPr>
        <w:t>中，我们可以看到这几种方式的性能差异，而</w:t>
      </w:r>
      <w:r>
        <w:rPr>
          <w:rFonts w:ascii="Lucida Sans Unicode" w:hAnsi="Lucida Sans Unicode" w:cs="Lucida Sans Unicode"/>
          <w:color w:val="1A1A1A"/>
        </w:rPr>
        <w:t xml:space="preserve"> Javassit </w:t>
      </w:r>
      <w:r>
        <w:rPr>
          <w:rFonts w:ascii="Lucida Sans Unicode" w:hAnsi="Lucida Sans Unicode" w:cs="Lucida Sans Unicode"/>
          <w:color w:val="1A1A1A"/>
        </w:rPr>
        <w:t>排在第一。也就是说，因为</w:t>
      </w:r>
      <w:r>
        <w:rPr>
          <w:rStyle w:val="a4"/>
          <w:rFonts w:ascii="Lucida Sans Unicode" w:hAnsi="Lucida Sans Unicode" w:cs="Lucida Sans Unicode"/>
          <w:color w:val="1A1A1A"/>
        </w:rPr>
        <w:t>性能</w:t>
      </w:r>
      <w:r>
        <w:rPr>
          <w:rFonts w:ascii="Lucida Sans Unicode" w:hAnsi="Lucida Sans Unicode" w:cs="Lucida Sans Unicode"/>
          <w:color w:val="1A1A1A"/>
        </w:rPr>
        <w:t>的原因。</w:t>
      </w:r>
    </w:p>
    <w:p w:rsidR="005A2AD4" w:rsidRDefault="005A2AD4" w:rsidP="005A2AD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有一点需要注意，</w:t>
      </w:r>
      <w:r>
        <w:rPr>
          <w:rFonts w:ascii="Lucida Sans Unicode" w:hAnsi="Lucida Sans Unicode" w:cs="Lucida Sans Unicode"/>
          <w:color w:val="1A1A1A"/>
        </w:rPr>
        <w:t xml:space="preserve">Javassit </w:t>
      </w:r>
      <w:r>
        <w:rPr>
          <w:rFonts w:ascii="Lucida Sans Unicode" w:hAnsi="Lucida Sans Unicode" w:cs="Lucida Sans Unicode"/>
          <w:color w:val="1A1A1A"/>
        </w:rPr>
        <w:t>提供</w:t>
      </w:r>
      <w:r>
        <w:rPr>
          <w:rStyle w:val="a4"/>
          <w:rFonts w:ascii="Lucida Sans Unicode" w:hAnsi="Lucida Sans Unicode" w:cs="Lucida Sans Unicode"/>
          <w:color w:val="1A1A1A"/>
        </w:rPr>
        <w:t>字节码</w:t>
      </w:r>
      <w:r>
        <w:rPr>
          <w:rFonts w:ascii="Lucida Sans Unicode" w:hAnsi="Lucida Sans Unicode" w:cs="Lucida Sans Unicode"/>
          <w:color w:val="1A1A1A"/>
        </w:rPr>
        <w:t xml:space="preserve"> bytecode </w:t>
      </w:r>
      <w:r>
        <w:rPr>
          <w:rFonts w:ascii="Lucida Sans Unicode" w:hAnsi="Lucida Sans Unicode" w:cs="Lucida Sans Unicode"/>
          <w:color w:val="1A1A1A"/>
        </w:rPr>
        <w:t>生成方式和动态代理接口两种方式。后者的性能比</w:t>
      </w:r>
      <w:r>
        <w:rPr>
          <w:rFonts w:ascii="Lucida Sans Unicode" w:hAnsi="Lucida Sans Unicode" w:cs="Lucida Sans Unicode"/>
          <w:color w:val="1A1A1A"/>
        </w:rPr>
        <w:t xml:space="preserve"> JDK </w:t>
      </w:r>
      <w:r>
        <w:rPr>
          <w:rFonts w:ascii="Lucida Sans Unicode" w:hAnsi="Lucida Sans Unicode" w:cs="Lucida Sans Unicode"/>
          <w:color w:val="1A1A1A"/>
        </w:rPr>
        <w:t>自带的还慢，所以</w:t>
      </w:r>
      <w:r>
        <w:rPr>
          <w:rFonts w:ascii="Lucida Sans Unicode" w:hAnsi="Lucida Sans Unicode" w:cs="Lucida Sans Unicode"/>
          <w:color w:val="1A1A1A"/>
        </w:rPr>
        <w:t xml:space="preserve"> Dubbo </w:t>
      </w:r>
      <w:r>
        <w:rPr>
          <w:rFonts w:ascii="Lucida Sans Unicode" w:hAnsi="Lucida Sans Unicode" w:cs="Lucida Sans Unicode"/>
          <w:color w:val="1A1A1A"/>
        </w:rPr>
        <w:t>使用的是前者</w:t>
      </w:r>
      <w:r>
        <w:rPr>
          <w:rStyle w:val="a4"/>
          <w:rFonts w:ascii="Lucida Sans Unicode" w:hAnsi="Lucida Sans Unicode" w:cs="Lucida Sans Unicode"/>
          <w:color w:val="1A1A1A"/>
        </w:rPr>
        <w:t>字节码</w:t>
      </w:r>
      <w:r>
        <w:rPr>
          <w:rFonts w:ascii="Lucida Sans Unicode" w:hAnsi="Lucida Sans Unicode" w:cs="Lucida Sans Unicode"/>
          <w:color w:val="1A1A1A"/>
        </w:rPr>
        <w:t xml:space="preserve"> bytecode </w:t>
      </w:r>
      <w:r>
        <w:rPr>
          <w:rFonts w:ascii="Lucida Sans Unicode" w:hAnsi="Lucida Sans Unicode" w:cs="Lucida Sans Unicode"/>
          <w:color w:val="1A1A1A"/>
        </w:rPr>
        <w:t>生成方式。</w:t>
      </w:r>
    </w:p>
    <w:p w:rsidR="005A2AD4" w:rsidRDefault="005A2AD4" w:rsidP="005A2AD4">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Lucida Sans Unicode" w:hAnsi="Lucida Sans Unicode" w:cs="Lucida Sans Unicode"/>
          <w:color w:val="1A1A1A"/>
        </w:rPr>
        <w:t>那么是不是</w:t>
      </w:r>
      <w:r>
        <w:rPr>
          <w:rStyle w:val="a4"/>
          <w:rFonts w:ascii="Lucida Sans Unicode" w:hAnsi="Lucida Sans Unicode" w:cs="Lucida Sans Unicode"/>
          <w:color w:val="1A1A1A"/>
        </w:rPr>
        <w:t xml:space="preserve"> JDK </w:t>
      </w:r>
      <w:r>
        <w:rPr>
          <w:rStyle w:val="a4"/>
          <w:rFonts w:ascii="Lucida Sans Unicode" w:hAnsi="Lucida Sans Unicode" w:cs="Lucida Sans Unicode"/>
          <w:color w:val="1A1A1A"/>
        </w:rPr>
        <w:t>代理就没意义？</w:t>
      </w:r>
    </w:p>
    <w:p w:rsidR="005A2AD4" w:rsidRDefault="005A2AD4" w:rsidP="005A2AD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实际上，</w:t>
      </w:r>
      <w:r>
        <w:rPr>
          <w:rFonts w:ascii="Lucida Sans Unicode" w:hAnsi="Lucida Sans Unicode" w:cs="Lucida Sans Unicode"/>
          <w:color w:val="1A1A1A"/>
        </w:rPr>
        <w:t xml:space="preserve">JDK </w:t>
      </w:r>
      <w:r>
        <w:rPr>
          <w:rFonts w:ascii="Lucida Sans Unicode" w:hAnsi="Lucida Sans Unicode" w:cs="Lucida Sans Unicode"/>
          <w:color w:val="1A1A1A"/>
        </w:rPr>
        <w:t>代理在</w:t>
      </w:r>
      <w:r>
        <w:rPr>
          <w:rFonts w:ascii="Lucida Sans Unicode" w:hAnsi="Lucida Sans Unicode" w:cs="Lucida Sans Unicode"/>
          <w:color w:val="1A1A1A"/>
        </w:rPr>
        <w:t xml:space="preserve"> JDK 1.8 </w:t>
      </w:r>
      <w:r>
        <w:rPr>
          <w:rFonts w:ascii="Lucida Sans Unicode" w:hAnsi="Lucida Sans Unicode" w:cs="Lucida Sans Unicode"/>
          <w:color w:val="1A1A1A"/>
        </w:rPr>
        <w:t>版本下，性能已经有很大的提升，并且无需引入三方工具的依赖，也是非常棒的选择。所以，</w:t>
      </w:r>
      <w:r>
        <w:rPr>
          <w:rFonts w:ascii="Lucida Sans Unicode" w:hAnsi="Lucida Sans Unicode" w:cs="Lucida Sans Unicode"/>
          <w:color w:val="1A1A1A"/>
        </w:rPr>
        <w:t xml:space="preserve">Spring </w:t>
      </w:r>
      <w:r>
        <w:rPr>
          <w:rFonts w:ascii="Lucida Sans Unicode" w:hAnsi="Lucida Sans Unicode" w:cs="Lucida Sans Unicode"/>
          <w:color w:val="1A1A1A"/>
        </w:rPr>
        <w:t>和</w:t>
      </w:r>
      <w:r>
        <w:rPr>
          <w:rFonts w:ascii="Lucida Sans Unicode" w:hAnsi="Lucida Sans Unicode" w:cs="Lucida Sans Unicode"/>
          <w:color w:val="1A1A1A"/>
        </w:rPr>
        <w:t xml:space="preserve"> Motan </w:t>
      </w:r>
      <w:r>
        <w:rPr>
          <w:rFonts w:ascii="Lucida Sans Unicode" w:hAnsi="Lucida Sans Unicode" w:cs="Lucida Sans Unicode"/>
          <w:color w:val="1A1A1A"/>
        </w:rPr>
        <w:t>在动态代理生成上，优先选择</w:t>
      </w:r>
      <w:r>
        <w:rPr>
          <w:rFonts w:ascii="Lucida Sans Unicode" w:hAnsi="Lucida Sans Unicode" w:cs="Lucida Sans Unicode"/>
          <w:color w:val="1A1A1A"/>
        </w:rPr>
        <w:t xml:space="preserve"> JDK </w:t>
      </w:r>
      <w:r>
        <w:rPr>
          <w:rFonts w:ascii="Lucida Sans Unicode" w:hAnsi="Lucida Sans Unicode" w:cs="Lucida Sans Unicode"/>
          <w:color w:val="1A1A1A"/>
        </w:rPr>
        <w:t>代理。</w:t>
      </w:r>
    </w:p>
    <w:p w:rsidR="005A2AD4" w:rsidRDefault="005A2AD4" w:rsidP="005A2AD4">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注意，</w:t>
      </w:r>
      <w:r>
        <w:rPr>
          <w:rFonts w:ascii="Lucida Sans Unicode" w:hAnsi="Lucida Sans Unicode" w:cs="Lucida Sans Unicode"/>
          <w:color w:val="1A1A1A"/>
        </w:rPr>
        <w:t xml:space="preserve">Spring </w:t>
      </w:r>
      <w:r>
        <w:rPr>
          <w:rFonts w:ascii="Lucida Sans Unicode" w:hAnsi="Lucida Sans Unicode" w:cs="Lucida Sans Unicode"/>
          <w:color w:val="1A1A1A"/>
        </w:rPr>
        <w:t>同时也选择了</w:t>
      </w:r>
      <w:r>
        <w:rPr>
          <w:rFonts w:ascii="Lucida Sans Unicode" w:hAnsi="Lucida Sans Unicode" w:cs="Lucida Sans Unicode"/>
          <w:color w:val="1A1A1A"/>
        </w:rPr>
        <w:t xml:space="preserve"> CGLIB </w:t>
      </w:r>
      <w:r>
        <w:rPr>
          <w:rFonts w:ascii="Lucida Sans Unicode" w:hAnsi="Lucida Sans Unicode" w:cs="Lucida Sans Unicode"/>
          <w:color w:val="1A1A1A"/>
        </w:rPr>
        <w:t>作为生成动态代理的工具之一。</w:t>
      </w:r>
    </w:p>
    <w:p w:rsidR="005A2AD4" w:rsidRDefault="00167304" w:rsidP="005A2AD4">
      <w:pPr>
        <w:spacing w:before="300" w:after="300"/>
        <w:rPr>
          <w:rFonts w:ascii="宋体" w:hAnsi="宋体" w:cs="宋体"/>
        </w:rPr>
      </w:pPr>
      <w:r>
        <w:pict>
          <v:rect id="_x0000_i1051" style="width:0;height:0" o:hralign="center" o:hrstd="t" o:hrnoshade="t" o:hr="t" fillcolor="#1a1a1a" stroked="f"/>
        </w:pict>
      </w:r>
    </w:p>
    <w:p w:rsidR="005A2AD4" w:rsidRDefault="005A2AD4" w:rsidP="005A2AD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更多的内容，非常推荐阅读徐妈的</w:t>
      </w:r>
      <w:r>
        <w:rPr>
          <w:rFonts w:ascii="Lucida Sans Unicode" w:hAnsi="Lucida Sans Unicode" w:cs="Lucida Sans Unicode"/>
          <w:color w:val="1A1A1A"/>
        </w:rPr>
        <w:t> </w:t>
      </w:r>
      <w:hyperlink r:id="rId425" w:tgtFrame="_blank" w:history="1">
        <w:r>
          <w:rPr>
            <w:rStyle w:val="a5"/>
            <w:rFonts w:ascii="Lucida Sans Unicode" w:hAnsi="Lucida Sans Unicode" w:cs="Lucida Sans Unicode"/>
            <w:color w:val="0088CC"/>
          </w:rPr>
          <w:t>《深入理解</w:t>
        </w:r>
        <w:r>
          <w:rPr>
            <w:rStyle w:val="a5"/>
            <w:rFonts w:ascii="Lucida Sans Unicode" w:hAnsi="Lucida Sans Unicode" w:cs="Lucida Sans Unicode"/>
            <w:color w:val="0088CC"/>
          </w:rPr>
          <w:t xml:space="preserve"> RPC </w:t>
        </w:r>
        <w:r>
          <w:rPr>
            <w:rStyle w:val="a5"/>
            <w:rFonts w:ascii="Lucida Sans Unicode" w:hAnsi="Lucida Sans Unicode" w:cs="Lucida Sans Unicode"/>
            <w:color w:val="0088CC"/>
          </w:rPr>
          <w:t>之动态代理篇》</w:t>
        </w:r>
      </w:hyperlink>
      <w:r>
        <w:rPr>
          <w:rFonts w:ascii="Lucida Sans Unicode" w:hAnsi="Lucida Sans Unicode" w:cs="Lucida Sans Unicode"/>
          <w:color w:val="1A1A1A"/>
        </w:rPr>
        <w:t> </w:t>
      </w:r>
      <w:r>
        <w:rPr>
          <w:rFonts w:ascii="Lucida Sans Unicode" w:hAnsi="Lucida Sans Unicode" w:cs="Lucida Sans Unicode"/>
          <w:color w:val="1A1A1A"/>
        </w:rPr>
        <w:t>。很棒！</w:t>
      </w:r>
    </w:p>
    <w:p w:rsidR="005A2AD4" w:rsidRDefault="005A2AD4" w:rsidP="005A2AD4">
      <w:pPr>
        <w:pStyle w:val="2"/>
        <w:pBdr>
          <w:bottom w:val="single" w:sz="6" w:space="4" w:color="DDDDDD"/>
        </w:pBdr>
        <w:shd w:val="clear" w:color="auto" w:fill="FFFFFF"/>
        <w:spacing w:before="300" w:after="292"/>
        <w:rPr>
          <w:rFonts w:ascii="Lucida Sans Unicode" w:hAnsi="Lucida Sans Unicode" w:cs="Lucida Sans Unicode"/>
          <w:color w:val="574C4C"/>
        </w:rPr>
      </w:pPr>
      <w:r>
        <w:rPr>
          <w:rFonts w:ascii="Lucida Sans Unicode" w:hAnsi="Lucida Sans Unicode" w:cs="Lucida Sans Unicode" w:hint="eastAsia"/>
          <w:color w:val="1A1A1A"/>
        </w:rPr>
        <w:t>41</w:t>
      </w:r>
      <w:r>
        <w:rPr>
          <w:rFonts w:ascii="Lucida Sans Unicode" w:hAnsi="Lucida Sans Unicode" w:cs="Lucida Sans Unicode"/>
          <w:color w:val="1A1A1A"/>
        </w:rPr>
        <w:t>.</w:t>
      </w:r>
      <w:r w:rsidRPr="005A2AD4">
        <w:rPr>
          <w:rFonts w:ascii="Lucida Sans Unicode" w:hAnsi="Lucida Sans Unicode" w:cs="Lucida Sans Unicode"/>
          <w:color w:val="574C4C"/>
        </w:rPr>
        <w:t xml:space="preserve"> </w:t>
      </w:r>
      <w:r>
        <w:rPr>
          <w:rFonts w:ascii="Lucida Sans Unicode" w:hAnsi="Lucida Sans Unicode" w:cs="Lucida Sans Unicode"/>
          <w:color w:val="574C4C"/>
        </w:rPr>
        <w:t xml:space="preserve">Dubbo SPI </w:t>
      </w:r>
      <w:r>
        <w:rPr>
          <w:rFonts w:ascii="Lucida Sans Unicode" w:hAnsi="Lucida Sans Unicode" w:cs="Lucida Sans Unicode"/>
          <w:color w:val="574C4C"/>
        </w:rPr>
        <w:t>的设计思想是什么？</w:t>
      </w:r>
    </w:p>
    <w:p w:rsidR="005A2AD4" w:rsidRDefault="005A2AD4" w:rsidP="005A2AD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首先的首先，我们得来理解</w:t>
      </w:r>
      <w:r>
        <w:rPr>
          <w:rFonts w:ascii="Lucida Sans Unicode" w:hAnsi="Lucida Sans Unicode" w:cs="Lucida Sans Unicode"/>
          <w:color w:val="1A1A1A"/>
        </w:rPr>
        <w:t xml:space="preserve"> Java SPI </w:t>
      </w:r>
      <w:r>
        <w:rPr>
          <w:rFonts w:ascii="Lucida Sans Unicode" w:hAnsi="Lucida Sans Unicode" w:cs="Lucida Sans Unicode"/>
          <w:color w:val="1A1A1A"/>
        </w:rPr>
        <w:t>是什么？因为徐妈在这块已经写了非常非常非常不错的文章，我们直接</w:t>
      </w:r>
      <w:r>
        <w:rPr>
          <w:rStyle w:val="a4"/>
          <w:rFonts w:ascii="Lucida Sans Unicode" w:hAnsi="Lucida Sans Unicode" w:cs="Lucida Sans Unicode"/>
          <w:color w:val="1A1A1A"/>
        </w:rPr>
        <w:t>认真</w:t>
      </w:r>
      <w:r>
        <w:rPr>
          <w:rFonts w:ascii="Lucida Sans Unicode" w:hAnsi="Lucida Sans Unicode" w:cs="Lucida Sans Unicode"/>
          <w:color w:val="1A1A1A"/>
        </w:rPr>
        <w:t>，一定要</w:t>
      </w:r>
      <w:r>
        <w:rPr>
          <w:rStyle w:val="a4"/>
          <w:rFonts w:ascii="Lucida Sans Unicode" w:hAnsi="Lucida Sans Unicode" w:cs="Lucida Sans Unicode"/>
          <w:color w:val="1A1A1A"/>
        </w:rPr>
        <w:t>认真</w:t>
      </w:r>
      <w:r>
        <w:rPr>
          <w:rFonts w:ascii="Lucida Sans Unicode" w:hAnsi="Lucida Sans Unicode" w:cs="Lucida Sans Unicode"/>
          <w:color w:val="1A1A1A"/>
        </w:rPr>
        <w:t>看</w:t>
      </w:r>
      <w:r>
        <w:rPr>
          <w:rFonts w:ascii="Lucida Sans Unicode" w:hAnsi="Lucida Sans Unicode" w:cs="Lucida Sans Unicode"/>
          <w:color w:val="1A1A1A"/>
        </w:rPr>
        <w:t> </w:t>
      </w:r>
      <w:hyperlink r:id="rId426"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JAVA </w:t>
        </w:r>
        <w:r>
          <w:rPr>
            <w:rStyle w:val="a5"/>
            <w:rFonts w:ascii="Lucida Sans Unicode" w:hAnsi="Lucida Sans Unicode" w:cs="Lucida Sans Unicode"/>
            <w:color w:val="0088CC"/>
          </w:rPr>
          <w:t>拾遗</w:t>
        </w:r>
        <w:r>
          <w:rPr>
            <w:rStyle w:val="a5"/>
            <w:rFonts w:ascii="Lucida Sans Unicode" w:hAnsi="Lucida Sans Unicode" w:cs="Lucida Sans Unicode"/>
            <w:color w:val="0088CC"/>
          </w:rPr>
          <w:t xml:space="preserve"> —— </w:t>
        </w:r>
        <w:r>
          <w:rPr>
            <w:rStyle w:val="a5"/>
            <w:rFonts w:ascii="Lucida Sans Unicode" w:hAnsi="Lucida Sans Unicode" w:cs="Lucida Sans Unicode"/>
            <w:color w:val="0088CC"/>
          </w:rPr>
          <w:t>关于</w:t>
        </w:r>
        <w:r>
          <w:rPr>
            <w:rStyle w:val="a5"/>
            <w:rFonts w:ascii="Lucida Sans Unicode" w:hAnsi="Lucida Sans Unicode" w:cs="Lucida Sans Unicode"/>
            <w:color w:val="0088CC"/>
          </w:rPr>
          <w:t xml:space="preserve"> SPI </w:t>
        </w:r>
        <w:r>
          <w:rPr>
            <w:rStyle w:val="a5"/>
            <w:rFonts w:ascii="Lucida Sans Unicode" w:hAnsi="Lucida Sans Unicode" w:cs="Lucida Sans Unicode"/>
            <w:color w:val="0088CC"/>
          </w:rPr>
          <w:t>机制》</w:t>
        </w:r>
      </w:hyperlink>
      <w:r>
        <w:rPr>
          <w:rFonts w:ascii="Lucida Sans Unicode" w:hAnsi="Lucida Sans Unicode" w:cs="Lucida Sans Unicode"/>
          <w:color w:val="1A1A1A"/>
        </w:rPr>
        <w:t> </w:t>
      </w:r>
      <w:r>
        <w:rPr>
          <w:rFonts w:ascii="Lucida Sans Unicode" w:hAnsi="Lucida Sans Unicode" w:cs="Lucida Sans Unicode"/>
          <w:color w:val="1A1A1A"/>
        </w:rPr>
        <w:t>。</w:t>
      </w:r>
    </w:p>
    <w:p w:rsidR="005A2AD4" w:rsidRDefault="005A2AD4" w:rsidP="005A2AD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那么既然</w:t>
      </w:r>
      <w:r>
        <w:rPr>
          <w:rFonts w:ascii="Lucida Sans Unicode" w:hAnsi="Lucida Sans Unicode" w:cs="Lucida Sans Unicode"/>
          <w:color w:val="1A1A1A"/>
        </w:rPr>
        <w:t xml:space="preserve"> Java SPI </w:t>
      </w:r>
      <w:r>
        <w:rPr>
          <w:rFonts w:ascii="Lucida Sans Unicode" w:hAnsi="Lucida Sans Unicode" w:cs="Lucida Sans Unicode"/>
          <w:color w:val="1A1A1A"/>
        </w:rPr>
        <w:t>机制已经这么牛逼，为什么</w:t>
      </w:r>
      <w:r>
        <w:rPr>
          <w:rFonts w:ascii="Lucida Sans Unicode" w:hAnsi="Lucida Sans Unicode" w:cs="Lucida Sans Unicode"/>
          <w:color w:val="1A1A1A"/>
        </w:rPr>
        <w:t xml:space="preserve"> Dubbo </w:t>
      </w:r>
      <w:r>
        <w:rPr>
          <w:rFonts w:ascii="Lucida Sans Unicode" w:hAnsi="Lucida Sans Unicode" w:cs="Lucida Sans Unicode"/>
          <w:color w:val="1A1A1A"/>
        </w:rPr>
        <w:t>还要自己实现</w:t>
      </w:r>
      <w:r>
        <w:rPr>
          <w:rFonts w:ascii="Lucida Sans Unicode" w:hAnsi="Lucida Sans Unicode" w:cs="Lucida Sans Unicode"/>
          <w:color w:val="1A1A1A"/>
        </w:rPr>
        <w:t xml:space="preserve"> Dubbo SPI </w:t>
      </w:r>
      <w:r>
        <w:rPr>
          <w:rFonts w:ascii="Lucida Sans Unicode" w:hAnsi="Lucida Sans Unicode" w:cs="Lucida Sans Unicode"/>
          <w:color w:val="1A1A1A"/>
        </w:rPr>
        <w:t>机制呢？良心的</w:t>
      </w:r>
      <w:r>
        <w:rPr>
          <w:rFonts w:ascii="Lucida Sans Unicode" w:hAnsi="Lucida Sans Unicode" w:cs="Lucida Sans Unicode"/>
          <w:color w:val="1A1A1A"/>
        </w:rPr>
        <w:t xml:space="preserve"> Dubbo </w:t>
      </w:r>
      <w:r>
        <w:rPr>
          <w:rFonts w:ascii="Lucida Sans Unicode" w:hAnsi="Lucida Sans Unicode" w:cs="Lucida Sans Unicode"/>
          <w:color w:val="1A1A1A"/>
        </w:rPr>
        <w:t>在</w:t>
      </w:r>
      <w:r>
        <w:rPr>
          <w:rFonts w:ascii="Lucida Sans Unicode" w:hAnsi="Lucida Sans Unicode" w:cs="Lucida Sans Unicode"/>
          <w:color w:val="1A1A1A"/>
        </w:rPr>
        <w:t> </w:t>
      </w:r>
      <w:hyperlink r:id="rId427"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Dubbo </w:t>
        </w:r>
        <w:r>
          <w:rPr>
            <w:rStyle w:val="a5"/>
            <w:rFonts w:ascii="Lucida Sans Unicode" w:hAnsi="Lucida Sans Unicode" w:cs="Lucida Sans Unicode"/>
            <w:color w:val="0088CC"/>
          </w:rPr>
          <w:t>开发指南</w:t>
        </w:r>
        <w:r>
          <w:rPr>
            <w:rStyle w:val="a5"/>
            <w:rFonts w:ascii="Lucida Sans Unicode" w:hAnsi="Lucida Sans Unicode" w:cs="Lucida Sans Unicode"/>
            <w:color w:val="0088CC"/>
          </w:rPr>
          <w:t xml:space="preserve"> —— </w:t>
        </w:r>
        <w:r>
          <w:rPr>
            <w:rStyle w:val="a5"/>
            <w:rFonts w:ascii="Lucida Sans Unicode" w:hAnsi="Lucida Sans Unicode" w:cs="Lucida Sans Unicode"/>
            <w:color w:val="0088CC"/>
          </w:rPr>
          <w:t>扩展点加载》</w:t>
        </w:r>
      </w:hyperlink>
      <w:r>
        <w:rPr>
          <w:rFonts w:ascii="Lucida Sans Unicode" w:hAnsi="Lucida Sans Unicode" w:cs="Lucida Sans Unicode"/>
          <w:color w:val="1A1A1A"/>
        </w:rPr>
        <w:t> </w:t>
      </w:r>
      <w:r>
        <w:rPr>
          <w:rFonts w:ascii="Lucida Sans Unicode" w:hAnsi="Lucida Sans Unicode" w:cs="Lucida Sans Unicode"/>
          <w:color w:val="1A1A1A"/>
        </w:rPr>
        <w:t>中，给出了答案：</w:t>
      </w:r>
    </w:p>
    <w:p w:rsidR="005A2AD4" w:rsidRDefault="005A2AD4" w:rsidP="00FA61C5">
      <w:pPr>
        <w:widowControl/>
        <w:numPr>
          <w:ilvl w:val="0"/>
          <w:numId w:val="6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1</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JDK </w:t>
      </w:r>
      <w:r>
        <w:rPr>
          <w:rFonts w:ascii="Lucida Sans Unicode" w:hAnsi="Lucida Sans Unicode" w:cs="Lucida Sans Unicode"/>
          <w:color w:val="1A1A1A"/>
          <w:szCs w:val="21"/>
        </w:rPr>
        <w:t>标准的</w:t>
      </w:r>
      <w:r>
        <w:rPr>
          <w:rFonts w:ascii="Lucida Sans Unicode" w:hAnsi="Lucida Sans Unicode" w:cs="Lucida Sans Unicode"/>
          <w:color w:val="1A1A1A"/>
          <w:szCs w:val="21"/>
        </w:rPr>
        <w:t xml:space="preserve"> SPI </w:t>
      </w:r>
      <w:r>
        <w:rPr>
          <w:rFonts w:ascii="Lucida Sans Unicode" w:hAnsi="Lucida Sans Unicode" w:cs="Lucida Sans Unicode"/>
          <w:color w:val="1A1A1A"/>
          <w:szCs w:val="21"/>
        </w:rPr>
        <w:t>会一次性实例化扩展点所有实现，如果有扩展实现初始化很耗时，但如果没用上也加载，会很浪费资源。</w:t>
      </w:r>
    </w:p>
    <w:p w:rsidR="005A2AD4" w:rsidRDefault="005A2AD4" w:rsidP="00FA61C5">
      <w:pPr>
        <w:widowControl/>
        <w:numPr>
          <w:ilvl w:val="0"/>
          <w:numId w:val="6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2</w:t>
      </w:r>
      <w:r>
        <w:rPr>
          <w:rFonts w:ascii="Lucida Sans Unicode" w:hAnsi="Lucida Sans Unicode" w:cs="Lucida Sans Unicode"/>
          <w:color w:val="1A1A1A"/>
          <w:szCs w:val="21"/>
        </w:rPr>
        <w:t>、如果扩展点加载失败，连扩展点的名称都拿不到了。比如：</w:t>
      </w:r>
      <w:r>
        <w:rPr>
          <w:rFonts w:ascii="Lucida Sans Unicode" w:hAnsi="Lucida Sans Unicode" w:cs="Lucida Sans Unicode"/>
          <w:color w:val="1A1A1A"/>
          <w:szCs w:val="21"/>
        </w:rPr>
        <w:t xml:space="preserve">JDK </w:t>
      </w:r>
      <w:r>
        <w:rPr>
          <w:rFonts w:ascii="Lucida Sans Unicode" w:hAnsi="Lucida Sans Unicode" w:cs="Lucida Sans Unicode"/>
          <w:color w:val="1A1A1A"/>
          <w:szCs w:val="21"/>
        </w:rPr>
        <w:t>标准的</w:t>
      </w:r>
      <w:r>
        <w:rPr>
          <w:rFonts w:ascii="Lucida Sans Unicode" w:hAnsi="Lucida Sans Unicode" w:cs="Lucida Sans Unicode"/>
          <w:color w:val="1A1A1A"/>
          <w:szCs w:val="21"/>
        </w:rPr>
        <w:t xml:space="preserve"> ScriptEngine</w:t>
      </w:r>
      <w:r>
        <w:rPr>
          <w:rFonts w:ascii="Lucida Sans Unicode" w:hAnsi="Lucida Sans Unicode" w:cs="Lucida Sans Unicode"/>
          <w:color w:val="1A1A1A"/>
          <w:szCs w:val="21"/>
        </w:rPr>
        <w:t>，通过</w:t>
      </w:r>
      <w:r>
        <w:rPr>
          <w:rFonts w:ascii="Lucida Sans Unicode" w:hAnsi="Lucida Sans Unicode" w:cs="Lucida Sans Unicode"/>
          <w:color w:val="1A1A1A"/>
          <w:szCs w:val="21"/>
        </w:rPr>
        <w:t xml:space="preserve"> getName() </w:t>
      </w:r>
      <w:r>
        <w:rPr>
          <w:rFonts w:ascii="Lucida Sans Unicode" w:hAnsi="Lucida Sans Unicode" w:cs="Lucida Sans Unicode"/>
          <w:color w:val="1A1A1A"/>
          <w:szCs w:val="21"/>
        </w:rPr>
        <w:t>获取脚本类型的名称，但如果</w:t>
      </w:r>
      <w:r>
        <w:rPr>
          <w:rFonts w:ascii="Lucida Sans Unicode" w:hAnsi="Lucida Sans Unicode" w:cs="Lucida Sans Unicode"/>
          <w:color w:val="1A1A1A"/>
          <w:szCs w:val="21"/>
        </w:rPr>
        <w:t xml:space="preserve"> RubyScriptEngine </w:t>
      </w:r>
      <w:r>
        <w:rPr>
          <w:rFonts w:ascii="Lucida Sans Unicode" w:hAnsi="Lucida Sans Unicode" w:cs="Lucida Sans Unicode"/>
          <w:color w:val="1A1A1A"/>
          <w:szCs w:val="21"/>
        </w:rPr>
        <w:t>因为所依赖的</w:t>
      </w:r>
      <w:r>
        <w:rPr>
          <w:rFonts w:ascii="Lucida Sans Unicode" w:hAnsi="Lucida Sans Unicode" w:cs="Lucida Sans Unicode"/>
          <w:color w:val="1A1A1A"/>
          <w:szCs w:val="21"/>
        </w:rPr>
        <w:t xml:space="preserve"> jruby.jar </w:t>
      </w:r>
      <w:r>
        <w:rPr>
          <w:rFonts w:ascii="Lucida Sans Unicode" w:hAnsi="Lucida Sans Unicode" w:cs="Lucida Sans Unicode"/>
          <w:color w:val="1A1A1A"/>
          <w:szCs w:val="21"/>
        </w:rPr>
        <w:t>不存在，导致</w:t>
      </w:r>
      <w:r>
        <w:rPr>
          <w:rFonts w:ascii="Lucida Sans Unicode" w:hAnsi="Lucida Sans Unicode" w:cs="Lucida Sans Unicode"/>
          <w:color w:val="1A1A1A"/>
          <w:szCs w:val="21"/>
        </w:rPr>
        <w:t xml:space="preserve"> RubyScriptEngine </w:t>
      </w:r>
      <w:r>
        <w:rPr>
          <w:rFonts w:ascii="Lucida Sans Unicode" w:hAnsi="Lucida Sans Unicode" w:cs="Lucida Sans Unicode"/>
          <w:color w:val="1A1A1A"/>
          <w:szCs w:val="21"/>
        </w:rPr>
        <w:t>类加载失败，这个失败原因被吃掉了，和</w:t>
      </w:r>
      <w:r>
        <w:rPr>
          <w:rFonts w:ascii="Lucida Sans Unicode" w:hAnsi="Lucida Sans Unicode" w:cs="Lucida Sans Unicode"/>
          <w:color w:val="1A1A1A"/>
          <w:szCs w:val="21"/>
        </w:rPr>
        <w:t xml:space="preserve"> ruby </w:t>
      </w:r>
      <w:r>
        <w:rPr>
          <w:rFonts w:ascii="Lucida Sans Unicode" w:hAnsi="Lucida Sans Unicode" w:cs="Lucida Sans Unicode"/>
          <w:color w:val="1A1A1A"/>
          <w:szCs w:val="21"/>
        </w:rPr>
        <w:t>对应不起来，当用户执行</w:t>
      </w:r>
      <w:r>
        <w:rPr>
          <w:rFonts w:ascii="Lucida Sans Unicode" w:hAnsi="Lucida Sans Unicode" w:cs="Lucida Sans Unicode"/>
          <w:color w:val="1A1A1A"/>
          <w:szCs w:val="21"/>
        </w:rPr>
        <w:t xml:space="preserve"> ruby </w:t>
      </w:r>
      <w:r>
        <w:rPr>
          <w:rFonts w:ascii="Lucida Sans Unicode" w:hAnsi="Lucida Sans Unicode" w:cs="Lucida Sans Unicode"/>
          <w:color w:val="1A1A1A"/>
          <w:szCs w:val="21"/>
        </w:rPr>
        <w:t>脚本时，会报不支持</w:t>
      </w:r>
      <w:r>
        <w:rPr>
          <w:rFonts w:ascii="Lucida Sans Unicode" w:hAnsi="Lucida Sans Unicode" w:cs="Lucida Sans Unicode"/>
          <w:color w:val="1A1A1A"/>
          <w:szCs w:val="21"/>
        </w:rPr>
        <w:t xml:space="preserve"> ruby</w:t>
      </w:r>
      <w:r>
        <w:rPr>
          <w:rFonts w:ascii="Lucida Sans Unicode" w:hAnsi="Lucida Sans Unicode" w:cs="Lucida Sans Unicode"/>
          <w:color w:val="1A1A1A"/>
          <w:szCs w:val="21"/>
        </w:rPr>
        <w:t>，而不是真正失败的原因。</w:t>
      </w:r>
    </w:p>
    <w:p w:rsidR="005A2AD4" w:rsidRDefault="005A2AD4" w:rsidP="00FA61C5">
      <w:pPr>
        <w:widowControl/>
        <w:numPr>
          <w:ilvl w:val="0"/>
          <w:numId w:val="6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3</w:t>
      </w:r>
      <w:r>
        <w:rPr>
          <w:rFonts w:ascii="Lucida Sans Unicode" w:hAnsi="Lucida Sans Unicode" w:cs="Lucida Sans Unicode"/>
          <w:color w:val="1A1A1A"/>
          <w:szCs w:val="21"/>
        </w:rPr>
        <w:t>、增加了对扩展点</w:t>
      </w:r>
      <w:r>
        <w:rPr>
          <w:rFonts w:ascii="Lucida Sans Unicode" w:hAnsi="Lucida Sans Unicode" w:cs="Lucida Sans Unicode"/>
          <w:color w:val="1A1A1A"/>
          <w:szCs w:val="21"/>
        </w:rPr>
        <w:t xml:space="preserve"> IoC </w:t>
      </w:r>
      <w:r>
        <w:rPr>
          <w:rFonts w:ascii="Lucida Sans Unicode" w:hAnsi="Lucida Sans Unicode" w:cs="Lucida Sans Unicode"/>
          <w:color w:val="1A1A1A"/>
          <w:szCs w:val="21"/>
        </w:rPr>
        <w:t>和</w:t>
      </w:r>
      <w:r>
        <w:rPr>
          <w:rFonts w:ascii="Lucida Sans Unicode" w:hAnsi="Lucida Sans Unicode" w:cs="Lucida Sans Unicode"/>
          <w:color w:val="1A1A1A"/>
          <w:szCs w:val="21"/>
        </w:rPr>
        <w:t xml:space="preserve"> AOP </w:t>
      </w:r>
      <w:r>
        <w:rPr>
          <w:rFonts w:ascii="Lucida Sans Unicode" w:hAnsi="Lucida Sans Unicode" w:cs="Lucida Sans Unicode"/>
          <w:color w:val="1A1A1A"/>
          <w:szCs w:val="21"/>
        </w:rPr>
        <w:t>的支持，一个扩展点可以直接</w:t>
      </w:r>
      <w:r>
        <w:rPr>
          <w:rFonts w:ascii="Lucida Sans Unicode" w:hAnsi="Lucida Sans Unicode" w:cs="Lucida Sans Unicode"/>
          <w:color w:val="1A1A1A"/>
          <w:szCs w:val="21"/>
        </w:rPr>
        <w:t xml:space="preserve"> setter </w:t>
      </w:r>
      <w:r>
        <w:rPr>
          <w:rFonts w:ascii="Lucida Sans Unicode" w:hAnsi="Lucida Sans Unicode" w:cs="Lucida Sans Unicode"/>
          <w:color w:val="1A1A1A"/>
          <w:szCs w:val="21"/>
        </w:rPr>
        <w:t>注入其它扩展点。</w:t>
      </w:r>
    </w:p>
    <w:p w:rsidR="005A2AD4" w:rsidRDefault="005A2AD4" w:rsidP="005A2AD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什么意思呢？</w:t>
      </w:r>
    </w:p>
    <w:p w:rsidR="005A2AD4" w:rsidRDefault="005A2AD4" w:rsidP="00FA61C5">
      <w:pPr>
        <w:widowControl/>
        <w:numPr>
          <w:ilvl w:val="0"/>
          <w:numId w:val="6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第一点问题，</w:t>
      </w:r>
      <w:r>
        <w:rPr>
          <w:rFonts w:ascii="Lucida Sans Unicode" w:hAnsi="Lucida Sans Unicode" w:cs="Lucida Sans Unicode"/>
          <w:color w:val="1A1A1A"/>
          <w:szCs w:val="21"/>
        </w:rPr>
        <w:t xml:space="preserve">Dubbo </w:t>
      </w:r>
      <w:r>
        <w:rPr>
          <w:rFonts w:ascii="Lucida Sans Unicode" w:hAnsi="Lucida Sans Unicode" w:cs="Lucida Sans Unicode"/>
          <w:color w:val="1A1A1A"/>
          <w:szCs w:val="21"/>
        </w:rPr>
        <w:t>有很多的拓展点，例如</w:t>
      </w:r>
      <w:r>
        <w:rPr>
          <w:rFonts w:ascii="Lucida Sans Unicode" w:hAnsi="Lucida Sans Unicode" w:cs="Lucida Sans Unicode"/>
          <w:color w:val="1A1A1A"/>
          <w:szCs w:val="21"/>
        </w:rPr>
        <w:t xml:space="preserve"> Protocol</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Filter </w:t>
      </w:r>
      <w:r>
        <w:rPr>
          <w:rFonts w:ascii="Lucida Sans Unicode" w:hAnsi="Lucida Sans Unicode" w:cs="Lucida Sans Unicode"/>
          <w:color w:val="1A1A1A"/>
          <w:szCs w:val="21"/>
        </w:rPr>
        <w:t>等等。并且每个拓展点有多种的实现，例如</w:t>
      </w:r>
      <w:r>
        <w:rPr>
          <w:rFonts w:ascii="Lucida Sans Unicode" w:hAnsi="Lucida Sans Unicode" w:cs="Lucida Sans Unicode"/>
          <w:color w:val="1A1A1A"/>
          <w:szCs w:val="21"/>
        </w:rPr>
        <w:t xml:space="preserve"> Protocol </w:t>
      </w:r>
      <w:r>
        <w:rPr>
          <w:rFonts w:ascii="Lucida Sans Unicode" w:hAnsi="Lucida Sans Unicode" w:cs="Lucida Sans Unicode"/>
          <w:color w:val="1A1A1A"/>
          <w:szCs w:val="21"/>
        </w:rPr>
        <w:t>有</w:t>
      </w:r>
      <w:r>
        <w:rPr>
          <w:rFonts w:ascii="Lucida Sans Unicode" w:hAnsi="Lucida Sans Unicode" w:cs="Lucida Sans Unicode"/>
          <w:color w:val="1A1A1A"/>
          <w:szCs w:val="21"/>
        </w:rPr>
        <w:t xml:space="preserve"> DubboProtocol</w:t>
      </w:r>
      <w:r>
        <w:rPr>
          <w:rFonts w:ascii="Lucida Sans Unicode" w:hAnsi="Lucida Sans Unicode" w:cs="Lucida Sans Unicode"/>
          <w:color w:val="1A1A1A"/>
          <w:szCs w:val="21"/>
        </w:rPr>
        <w:t>、</w:t>
      </w:r>
      <w:r>
        <w:rPr>
          <w:rFonts w:ascii="Lucida Sans Unicode" w:hAnsi="Lucida Sans Unicode" w:cs="Lucida Sans Unicode"/>
          <w:color w:val="1A1A1A"/>
          <w:szCs w:val="21"/>
        </w:rPr>
        <w:t>InjvmProtocol</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RestProtocol </w:t>
      </w:r>
      <w:r>
        <w:rPr>
          <w:rFonts w:ascii="Lucida Sans Unicode" w:hAnsi="Lucida Sans Unicode" w:cs="Lucida Sans Unicode"/>
          <w:color w:val="1A1A1A"/>
          <w:szCs w:val="21"/>
        </w:rPr>
        <w:t>等等。那么使用</w:t>
      </w:r>
      <w:r>
        <w:rPr>
          <w:rFonts w:ascii="Lucida Sans Unicode" w:hAnsi="Lucida Sans Unicode" w:cs="Lucida Sans Unicode"/>
          <w:color w:val="1A1A1A"/>
          <w:szCs w:val="21"/>
        </w:rPr>
        <w:t xml:space="preserve"> JDK SPI </w:t>
      </w:r>
      <w:r>
        <w:rPr>
          <w:rFonts w:ascii="Lucida Sans Unicode" w:hAnsi="Lucida Sans Unicode" w:cs="Lucida Sans Unicode"/>
          <w:color w:val="1A1A1A"/>
          <w:szCs w:val="21"/>
        </w:rPr>
        <w:t>机制，会初始化无用的拓展点及其实现，造成不必要的耗时与资源浪费。</w:t>
      </w:r>
    </w:p>
    <w:p w:rsidR="005A2AD4" w:rsidRDefault="005A2AD4" w:rsidP="00FA61C5">
      <w:pPr>
        <w:widowControl/>
        <w:numPr>
          <w:ilvl w:val="0"/>
          <w:numId w:val="6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第二点问题，因为没用过</w:t>
      </w:r>
      <w:r>
        <w:rPr>
          <w:rFonts w:ascii="Lucida Sans Unicode" w:hAnsi="Lucida Sans Unicode" w:cs="Lucida Sans Unicode"/>
          <w:color w:val="1A1A1A"/>
          <w:szCs w:val="21"/>
        </w:rPr>
        <w:t xml:space="preserve"> ScriptEngine </w:t>
      </w:r>
      <w:r>
        <w:rPr>
          <w:rFonts w:ascii="Lucida Sans Unicode" w:hAnsi="Lucida Sans Unicode" w:cs="Lucida Sans Unicode"/>
          <w:color w:val="1A1A1A"/>
          <w:szCs w:val="21"/>
        </w:rPr>
        <w:t>，所以看不懂，哈哈哈哈。</w:t>
      </w:r>
    </w:p>
    <w:p w:rsidR="005A2AD4" w:rsidRDefault="005A2AD4" w:rsidP="00FA61C5">
      <w:pPr>
        <w:widowControl/>
        <w:numPr>
          <w:ilvl w:val="0"/>
          <w:numId w:val="6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第三点问题，严格来说，这不算问题，</w:t>
      </w:r>
      <w:r>
        <w:rPr>
          <w:rStyle w:val="a4"/>
          <w:rFonts w:ascii="Lucida Sans Unicode" w:hAnsi="Lucida Sans Unicode" w:cs="Lucida Sans Unicode"/>
          <w:color w:val="1A1A1A"/>
          <w:szCs w:val="21"/>
        </w:rPr>
        <w:t>而是增加了功能特性</w:t>
      </w:r>
      <w:r>
        <w:rPr>
          <w:rFonts w:ascii="Lucida Sans Unicode" w:hAnsi="Lucida Sans Unicode" w:cs="Lucida Sans Unicode"/>
          <w:color w:val="1A1A1A"/>
          <w:szCs w:val="21"/>
        </w:rPr>
        <w:t>，更多的提现是，</w:t>
      </w:r>
      <w:r>
        <w:rPr>
          <w:rFonts w:ascii="Lucida Sans Unicode" w:hAnsi="Lucida Sans Unicode" w:cs="Lucida Sans Unicode"/>
          <w:color w:val="1A1A1A"/>
          <w:szCs w:val="21"/>
        </w:rPr>
        <w:t xml:space="preserve">Dubbo SPI </w:t>
      </w:r>
      <w:r>
        <w:rPr>
          <w:rFonts w:ascii="Lucida Sans Unicode" w:hAnsi="Lucida Sans Unicode" w:cs="Lucida Sans Unicode"/>
          <w:color w:val="1A1A1A"/>
          <w:szCs w:val="21"/>
        </w:rPr>
        <w:t>提供类似</w:t>
      </w:r>
      <w:r>
        <w:rPr>
          <w:rFonts w:ascii="Lucida Sans Unicode" w:hAnsi="Lucida Sans Unicode" w:cs="Lucida Sans Unicode"/>
          <w:color w:val="1A1A1A"/>
          <w:szCs w:val="21"/>
        </w:rPr>
        <w:t xml:space="preserve"> Spring IoC </w:t>
      </w:r>
      <w:r>
        <w:rPr>
          <w:rFonts w:ascii="Lucida Sans Unicode" w:hAnsi="Lucida Sans Unicode" w:cs="Lucida Sans Unicode"/>
          <w:color w:val="1A1A1A"/>
          <w:szCs w:val="21"/>
        </w:rPr>
        <w:t>和</w:t>
      </w:r>
      <w:r>
        <w:rPr>
          <w:rFonts w:ascii="Lucida Sans Unicode" w:hAnsi="Lucida Sans Unicode" w:cs="Lucida Sans Unicode"/>
          <w:color w:val="1A1A1A"/>
          <w:szCs w:val="21"/>
        </w:rPr>
        <w:t xml:space="preserve"> AOP </w:t>
      </w:r>
      <w:r>
        <w:rPr>
          <w:rFonts w:ascii="Lucida Sans Unicode" w:hAnsi="Lucida Sans Unicode" w:cs="Lucida Sans Unicode"/>
          <w:color w:val="1A1A1A"/>
          <w:szCs w:val="21"/>
        </w:rPr>
        <w:t>的功能。</w:t>
      </w:r>
    </w:p>
    <w:p w:rsidR="005A2AD4" w:rsidRDefault="005A2AD4" w:rsidP="005A2AD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如果如果如果想要深入理解</w:t>
      </w:r>
      <w:r>
        <w:rPr>
          <w:rFonts w:ascii="Lucida Sans Unicode" w:hAnsi="Lucida Sans Unicode" w:cs="Lucida Sans Unicode"/>
          <w:color w:val="1A1A1A"/>
        </w:rPr>
        <w:t xml:space="preserve"> Dubbo SPI </w:t>
      </w:r>
      <w:r>
        <w:rPr>
          <w:rFonts w:ascii="Lucida Sans Unicode" w:hAnsi="Lucida Sans Unicode" w:cs="Lucida Sans Unicode"/>
          <w:color w:val="1A1A1A"/>
        </w:rPr>
        <w:t>体系，胖友可以阅读</w:t>
      </w:r>
      <w:r>
        <w:rPr>
          <w:rFonts w:ascii="Lucida Sans Unicode" w:hAnsi="Lucida Sans Unicode" w:cs="Lucida Sans Unicode"/>
          <w:color w:val="1A1A1A"/>
        </w:rPr>
        <w:t> </w:t>
      </w:r>
      <w:hyperlink r:id="rId428" w:history="1">
        <w:r>
          <w:rPr>
            <w:rStyle w:val="a5"/>
            <w:rFonts w:ascii="Lucida Sans Unicode" w:hAnsi="Lucida Sans Unicode" w:cs="Lucida Sans Unicode"/>
            <w:color w:val="0088CC"/>
          </w:rPr>
          <w:t>《精尽</w:t>
        </w:r>
        <w:r>
          <w:rPr>
            <w:rStyle w:val="a5"/>
            <w:rFonts w:ascii="Lucida Sans Unicode" w:hAnsi="Lucida Sans Unicode" w:cs="Lucida Sans Unicode"/>
            <w:color w:val="0088CC"/>
          </w:rPr>
          <w:t xml:space="preserve"> Dubbo </w:t>
        </w:r>
        <w:r>
          <w:rPr>
            <w:rStyle w:val="a5"/>
            <w:rFonts w:ascii="Lucida Sans Unicode" w:hAnsi="Lucida Sans Unicode" w:cs="Lucida Sans Unicode"/>
            <w:color w:val="0088CC"/>
          </w:rPr>
          <w:t>源码分析</w:t>
        </w:r>
        <w:r>
          <w:rPr>
            <w:rStyle w:val="a5"/>
            <w:rFonts w:ascii="Lucida Sans Unicode" w:hAnsi="Lucida Sans Unicode" w:cs="Lucida Sans Unicode"/>
            <w:color w:val="0088CC"/>
          </w:rPr>
          <w:t xml:space="preserve"> —— </w:t>
        </w:r>
        <w:r>
          <w:rPr>
            <w:rStyle w:val="a5"/>
            <w:rFonts w:ascii="Lucida Sans Unicode" w:hAnsi="Lucida Sans Unicode" w:cs="Lucida Sans Unicode"/>
            <w:color w:val="0088CC"/>
          </w:rPr>
          <w:t>拓展机制</w:t>
        </w:r>
        <w:r>
          <w:rPr>
            <w:rStyle w:val="a5"/>
            <w:rFonts w:ascii="Lucida Sans Unicode" w:hAnsi="Lucida Sans Unicode" w:cs="Lucida Sans Unicode"/>
            <w:color w:val="0088CC"/>
          </w:rPr>
          <w:t xml:space="preserve"> SPI</w:t>
        </w:r>
        <w:r>
          <w:rPr>
            <w:rStyle w:val="a5"/>
            <w:rFonts w:ascii="Lucida Sans Unicode" w:hAnsi="Lucida Sans Unicode" w:cs="Lucida Sans Unicode"/>
            <w:color w:val="0088CC"/>
          </w:rPr>
          <w:t>》</w:t>
        </w:r>
      </w:hyperlink>
      <w:r>
        <w:rPr>
          <w:rFonts w:ascii="Lucida Sans Unicode" w:hAnsi="Lucida Sans Unicode" w:cs="Lucida Sans Unicode"/>
          <w:color w:val="1A1A1A"/>
        </w:rPr>
        <w:t> </w:t>
      </w:r>
      <w:r>
        <w:rPr>
          <w:rFonts w:ascii="Lucida Sans Unicode" w:hAnsi="Lucida Sans Unicode" w:cs="Lucida Sans Unicode"/>
          <w:color w:val="1A1A1A"/>
        </w:rPr>
        <w:t>。艿话说的好，读懂</w:t>
      </w:r>
      <w:r>
        <w:rPr>
          <w:rFonts w:ascii="Lucida Sans Unicode" w:hAnsi="Lucida Sans Unicode" w:cs="Lucida Sans Unicode"/>
          <w:color w:val="1A1A1A"/>
        </w:rPr>
        <w:t xml:space="preserve"> Dubbo SPI </w:t>
      </w:r>
      <w:r>
        <w:rPr>
          <w:rFonts w:ascii="Lucida Sans Unicode" w:hAnsi="Lucida Sans Unicode" w:cs="Lucida Sans Unicode"/>
          <w:color w:val="1A1A1A"/>
        </w:rPr>
        <w:t>的源码，你就读懂了一半</w:t>
      </w:r>
      <w:r>
        <w:rPr>
          <w:rFonts w:ascii="Lucida Sans Unicode" w:hAnsi="Lucida Sans Unicode" w:cs="Lucida Sans Unicode"/>
          <w:color w:val="1A1A1A"/>
        </w:rPr>
        <w:t xml:space="preserve"> Dubbo </w:t>
      </w:r>
      <w:r>
        <w:rPr>
          <w:rFonts w:ascii="Lucida Sans Unicode" w:hAnsi="Lucida Sans Unicode" w:cs="Lucida Sans Unicode"/>
          <w:color w:val="1A1A1A"/>
        </w:rPr>
        <w:t>的源码。</w:t>
      </w:r>
    </w:p>
    <w:p w:rsidR="005A2AD4" w:rsidRDefault="005A2AD4" w:rsidP="005A2AD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如果说，胖友想要自定义一个</w:t>
      </w:r>
      <w:r>
        <w:rPr>
          <w:rFonts w:ascii="Lucida Sans Unicode" w:hAnsi="Lucida Sans Unicode" w:cs="Lucida Sans Unicode"/>
          <w:color w:val="1A1A1A"/>
        </w:rPr>
        <w:t xml:space="preserve"> Dubbo SPI </w:t>
      </w:r>
      <w:r>
        <w:rPr>
          <w:rFonts w:ascii="Lucida Sans Unicode" w:hAnsi="Lucida Sans Unicode" w:cs="Lucida Sans Unicode"/>
          <w:color w:val="1A1A1A"/>
        </w:rPr>
        <w:t>某个拓展点的实现，可以阅读</w:t>
      </w:r>
      <w:r>
        <w:rPr>
          <w:rFonts w:ascii="Lucida Sans Unicode" w:hAnsi="Lucida Sans Unicode" w:cs="Lucida Sans Unicode"/>
          <w:color w:val="1A1A1A"/>
        </w:rPr>
        <w:t> </w:t>
      </w:r>
      <w:hyperlink r:id="rId429"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Dubbo </w:t>
        </w:r>
        <w:r>
          <w:rPr>
            <w:rStyle w:val="a5"/>
            <w:rFonts w:ascii="Lucida Sans Unicode" w:hAnsi="Lucida Sans Unicode" w:cs="Lucida Sans Unicode"/>
            <w:color w:val="0088CC"/>
          </w:rPr>
          <w:t>开发指南</w:t>
        </w:r>
        <w:r>
          <w:rPr>
            <w:rStyle w:val="a5"/>
            <w:rFonts w:ascii="Lucida Sans Unicode" w:hAnsi="Lucida Sans Unicode" w:cs="Lucida Sans Unicode"/>
            <w:color w:val="0088CC"/>
          </w:rPr>
          <w:t xml:space="preserve"> —— </w:t>
        </w:r>
        <w:r>
          <w:rPr>
            <w:rStyle w:val="a5"/>
            <w:rFonts w:ascii="Lucida Sans Unicode" w:hAnsi="Lucida Sans Unicode" w:cs="Lucida Sans Unicode"/>
            <w:color w:val="0088CC"/>
          </w:rPr>
          <w:t>扩展点加载》</w:t>
        </w:r>
      </w:hyperlink>
      <w:r>
        <w:rPr>
          <w:rFonts w:ascii="Lucida Sans Unicode" w:hAnsi="Lucida Sans Unicode" w:cs="Lucida Sans Unicode"/>
          <w:color w:val="1A1A1A"/>
        </w:rPr>
        <w:t> </w:t>
      </w:r>
      <w:r>
        <w:rPr>
          <w:rFonts w:ascii="Lucida Sans Unicode" w:hAnsi="Lucida Sans Unicode" w:cs="Lucida Sans Unicode"/>
          <w:color w:val="1A1A1A"/>
        </w:rPr>
        <w:t>。当然，如果你是首次写，可能会有一丢丢复杂。实际场景下，我们写的最多的是</w:t>
      </w:r>
      <w:r>
        <w:rPr>
          <w:rFonts w:ascii="Lucida Sans Unicode" w:hAnsi="Lucida Sans Unicode" w:cs="Lucida Sans Unicode"/>
          <w:color w:val="1A1A1A"/>
        </w:rPr>
        <w:t> </w:t>
      </w:r>
      <w:hyperlink r:id="rId430" w:tgtFrame="_blank" w:history="1">
        <w:r>
          <w:rPr>
            <w:rStyle w:val="a5"/>
            <w:rFonts w:ascii="Lucida Sans Unicode" w:hAnsi="Lucida Sans Unicode" w:cs="Lucida Sans Unicode"/>
            <w:color w:val="0088CC"/>
          </w:rPr>
          <w:t xml:space="preserve">Filter </w:t>
        </w:r>
        <w:r>
          <w:rPr>
            <w:rStyle w:val="a5"/>
            <w:rFonts w:ascii="Lucida Sans Unicode" w:hAnsi="Lucida Sans Unicode" w:cs="Lucida Sans Unicode"/>
            <w:color w:val="0088CC"/>
          </w:rPr>
          <w:t>调用拦截扩展</w:t>
        </w:r>
      </w:hyperlink>
      <w:r>
        <w:rPr>
          <w:rFonts w:ascii="Lucida Sans Unicode" w:hAnsi="Lucida Sans Unicode" w:cs="Lucida Sans Unicode"/>
          <w:color w:val="1A1A1A"/>
        </w:rPr>
        <w:t> </w:t>
      </w:r>
      <w:r>
        <w:rPr>
          <w:rFonts w:ascii="Lucida Sans Unicode" w:hAnsi="Lucida Sans Unicode" w:cs="Lucida Sans Unicode"/>
          <w:color w:val="1A1A1A"/>
        </w:rPr>
        <w:t>。所以，撸起袖子，来一发！</w:t>
      </w:r>
    </w:p>
    <w:p w:rsidR="005A2AD4" w:rsidRDefault="00167304" w:rsidP="005A2AD4">
      <w:pPr>
        <w:spacing w:before="300" w:after="300"/>
        <w:rPr>
          <w:rFonts w:ascii="宋体" w:hAnsi="宋体" w:cs="宋体"/>
        </w:rPr>
      </w:pPr>
      <w:r>
        <w:pict>
          <v:rect id="_x0000_i1052" style="width:0;height:0" o:hralign="center" o:hrstd="t" o:hrnoshade="t" o:hr="t" fillcolor="#1a1a1a" stroked="f"/>
        </w:pict>
      </w:r>
    </w:p>
    <w:p w:rsidR="005A2AD4" w:rsidRDefault="005A2AD4" w:rsidP="005A2AD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当然，虽然</w:t>
      </w:r>
      <w:r>
        <w:rPr>
          <w:rFonts w:ascii="Lucida Sans Unicode" w:hAnsi="Lucida Sans Unicode" w:cs="Lucida Sans Unicode"/>
          <w:color w:val="1A1A1A"/>
        </w:rPr>
        <w:t xml:space="preserve"> Dubbo </w:t>
      </w:r>
      <w:r>
        <w:rPr>
          <w:rFonts w:ascii="Lucida Sans Unicode" w:hAnsi="Lucida Sans Unicode" w:cs="Lucida Sans Unicode"/>
          <w:color w:val="1A1A1A"/>
        </w:rPr>
        <w:t>实现了</w:t>
      </w:r>
      <w:r>
        <w:rPr>
          <w:rFonts w:ascii="Lucida Sans Unicode" w:hAnsi="Lucida Sans Unicode" w:cs="Lucida Sans Unicode"/>
          <w:color w:val="1A1A1A"/>
        </w:rPr>
        <w:t xml:space="preserve"> Dubbo SPI </w:t>
      </w:r>
      <w:r>
        <w:rPr>
          <w:rFonts w:ascii="Lucida Sans Unicode" w:hAnsi="Lucida Sans Unicode" w:cs="Lucida Sans Unicode"/>
          <w:color w:val="1A1A1A"/>
        </w:rPr>
        <w:t>，这并意味着</w:t>
      </w:r>
      <w:r>
        <w:rPr>
          <w:rFonts w:ascii="Lucida Sans Unicode" w:hAnsi="Lucida Sans Unicode" w:cs="Lucida Sans Unicode"/>
          <w:color w:val="1A1A1A"/>
        </w:rPr>
        <w:t xml:space="preserve"> Java SPI </w:t>
      </w:r>
      <w:r>
        <w:rPr>
          <w:rFonts w:ascii="Lucida Sans Unicode" w:hAnsi="Lucida Sans Unicode" w:cs="Lucida Sans Unicode"/>
          <w:color w:val="1A1A1A"/>
        </w:rPr>
        <w:t>不好用。实际上，</w:t>
      </w:r>
      <w:r>
        <w:rPr>
          <w:rFonts w:ascii="Lucida Sans Unicode" w:hAnsi="Lucida Sans Unicode" w:cs="Lucida Sans Unicode"/>
          <w:color w:val="1A1A1A"/>
        </w:rPr>
        <w:t xml:space="preserve">Java SPI </w:t>
      </w:r>
      <w:r>
        <w:rPr>
          <w:rFonts w:ascii="Lucida Sans Unicode" w:hAnsi="Lucida Sans Unicode" w:cs="Lucida Sans Unicode"/>
          <w:color w:val="1A1A1A"/>
        </w:rPr>
        <w:t>被大量中间件所采用，例如</w:t>
      </w:r>
      <w:r>
        <w:rPr>
          <w:rFonts w:ascii="Lucida Sans Unicode" w:hAnsi="Lucida Sans Unicode" w:cs="Lucida Sans Unicode"/>
          <w:color w:val="1A1A1A"/>
        </w:rPr>
        <w:t xml:space="preserve"> Tomcat</w:t>
      </w:r>
      <w:r>
        <w:rPr>
          <w:rFonts w:ascii="Lucida Sans Unicode" w:hAnsi="Lucida Sans Unicode" w:cs="Lucida Sans Unicode"/>
          <w:color w:val="1A1A1A"/>
        </w:rPr>
        <w:t>、</w:t>
      </w:r>
      <w:r>
        <w:rPr>
          <w:rFonts w:ascii="Lucida Sans Unicode" w:hAnsi="Lucida Sans Unicode" w:cs="Lucida Sans Unicode"/>
          <w:color w:val="1A1A1A"/>
        </w:rPr>
        <w:t>SkyWalking</w:t>
      </w:r>
      <w:r>
        <w:rPr>
          <w:rFonts w:ascii="Lucida Sans Unicode" w:hAnsi="Lucida Sans Unicode" w:cs="Lucida Sans Unicode"/>
          <w:color w:val="1A1A1A"/>
        </w:rPr>
        <w:t>、</w:t>
      </w:r>
      <w:r>
        <w:rPr>
          <w:rFonts w:ascii="Lucida Sans Unicode" w:hAnsi="Lucida Sans Unicode" w:cs="Lucida Sans Unicode"/>
          <w:color w:val="1A1A1A"/>
        </w:rPr>
        <w:t xml:space="preserve">JDBC </w:t>
      </w:r>
      <w:r>
        <w:rPr>
          <w:rFonts w:ascii="Lucida Sans Unicode" w:hAnsi="Lucida Sans Unicode" w:cs="Lucida Sans Unicode"/>
          <w:color w:val="1A1A1A"/>
        </w:rPr>
        <w:t>等等。</w:t>
      </w:r>
    </w:p>
    <w:p w:rsidR="005A2AD4" w:rsidRDefault="00167304" w:rsidP="005A2AD4">
      <w:pPr>
        <w:spacing w:before="300" w:after="300"/>
        <w:rPr>
          <w:rFonts w:ascii="宋体" w:hAnsi="宋体" w:cs="宋体"/>
        </w:rPr>
      </w:pPr>
      <w:r>
        <w:pict>
          <v:rect id="_x0000_i1053" style="width:0;height:0" o:hralign="center" o:hrstd="t" o:hrnoshade="t" o:hr="t" fillcolor="#1a1a1a" stroked="f"/>
        </w:pict>
      </w:r>
    </w:p>
    <w:p w:rsidR="005A2AD4" w:rsidRDefault="005A2AD4" w:rsidP="005A2AD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再引申下，有些刁钻的面试官，可能会让你先讲讲</w:t>
      </w:r>
      <w:r>
        <w:rPr>
          <w:rFonts w:ascii="Lucida Sans Unicode" w:hAnsi="Lucida Sans Unicode" w:cs="Lucida Sans Unicode"/>
          <w:color w:val="1A1A1A"/>
        </w:rPr>
        <w:t xml:space="preserve"> Spring IoC </w:t>
      </w:r>
      <w:r>
        <w:rPr>
          <w:rFonts w:ascii="Lucida Sans Unicode" w:hAnsi="Lucida Sans Unicode" w:cs="Lucida Sans Unicode"/>
          <w:color w:val="1A1A1A"/>
        </w:rPr>
        <w:t>是如何实现的，</w:t>
      </w:r>
      <w:r>
        <w:rPr>
          <w:rFonts w:ascii="Lucida Sans Unicode" w:hAnsi="Lucida Sans Unicode" w:cs="Lucida Sans Unicode"/>
          <w:color w:val="1A1A1A"/>
        </w:rPr>
        <w:t xml:space="preserve">Dubbo SPI </w:t>
      </w:r>
      <w:r>
        <w:rPr>
          <w:rFonts w:ascii="Lucida Sans Unicode" w:hAnsi="Lucida Sans Unicode" w:cs="Lucida Sans Unicode"/>
          <w:color w:val="1A1A1A"/>
        </w:rPr>
        <w:t>是怎么提供</w:t>
      </w:r>
      <w:r>
        <w:rPr>
          <w:rFonts w:ascii="Lucida Sans Unicode" w:hAnsi="Lucida Sans Unicode" w:cs="Lucida Sans Unicode"/>
          <w:color w:val="1A1A1A"/>
        </w:rPr>
        <w:t xml:space="preserve"> IoC </w:t>
      </w:r>
      <w:r>
        <w:rPr>
          <w:rFonts w:ascii="Lucida Sans Unicode" w:hAnsi="Lucida Sans Unicode" w:cs="Lucida Sans Unicode"/>
          <w:color w:val="1A1A1A"/>
        </w:rPr>
        <w:t>功能的，那么你可以看看如下两篇文章来准备：</w:t>
      </w:r>
    </w:p>
    <w:p w:rsidR="005A2AD4" w:rsidRDefault="005A2AD4" w:rsidP="00FA61C5">
      <w:pPr>
        <w:widowControl/>
        <w:numPr>
          <w:ilvl w:val="0"/>
          <w:numId w:val="6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Spring IoC </w:t>
      </w:r>
      <w:r>
        <w:rPr>
          <w:rFonts w:ascii="Lucida Sans Unicode" w:hAnsi="Lucida Sans Unicode" w:cs="Lucida Sans Unicode"/>
          <w:color w:val="1A1A1A"/>
          <w:szCs w:val="21"/>
        </w:rPr>
        <w:t>，</w:t>
      </w:r>
      <w:hyperlink r:id="rId431" w:tgtFrame="_blank" w:history="1">
        <w:r>
          <w:rPr>
            <w:rStyle w:val="a5"/>
            <w:rFonts w:ascii="Lucida Sans Unicode" w:hAnsi="Lucida Sans Unicode" w:cs="Lucida Sans Unicode"/>
            <w:color w:val="0088CC"/>
            <w:szCs w:val="21"/>
          </w:rPr>
          <w:t>《面试问烂的</w:t>
        </w:r>
        <w:r>
          <w:rPr>
            <w:rStyle w:val="a5"/>
            <w:rFonts w:ascii="Lucida Sans Unicode" w:hAnsi="Lucida Sans Unicode" w:cs="Lucida Sans Unicode"/>
            <w:color w:val="0088CC"/>
            <w:szCs w:val="21"/>
          </w:rPr>
          <w:t xml:space="preserve"> Spring IoC </w:t>
        </w:r>
        <w:r>
          <w:rPr>
            <w:rStyle w:val="a5"/>
            <w:rFonts w:ascii="Lucida Sans Unicode" w:hAnsi="Lucida Sans Unicode" w:cs="Lucida Sans Unicode"/>
            <w:color w:val="0088CC"/>
            <w:szCs w:val="21"/>
          </w:rPr>
          <w:t>过程》</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5A2AD4" w:rsidRDefault="005A2AD4" w:rsidP="00FA61C5">
      <w:pPr>
        <w:widowControl/>
        <w:numPr>
          <w:ilvl w:val="0"/>
          <w:numId w:val="6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Dubbo SPI IoC </w:t>
      </w:r>
      <w:r>
        <w:rPr>
          <w:rFonts w:ascii="Lucida Sans Unicode" w:hAnsi="Lucida Sans Unicode" w:cs="Lucida Sans Unicode"/>
          <w:color w:val="1A1A1A"/>
          <w:szCs w:val="21"/>
        </w:rPr>
        <w:t>，</w:t>
      </w:r>
      <w:hyperlink r:id="rId432" w:anchor="articleHeader12" w:tgtFrame="_blank" w:history="1">
        <w:r>
          <w:rPr>
            <w:rStyle w:val="a5"/>
            <w:rFonts w:ascii="Lucida Sans Unicode" w:hAnsi="Lucida Sans Unicode" w:cs="Lucida Sans Unicode"/>
            <w:color w:val="0088CC"/>
            <w:szCs w:val="21"/>
          </w:rPr>
          <w:t>《</w:t>
        </w:r>
        <w:r>
          <w:rPr>
            <w:rStyle w:val="a5"/>
            <w:rFonts w:ascii="Lucida Sans Unicode" w:hAnsi="Lucida Sans Unicode" w:cs="Lucida Sans Unicode"/>
            <w:color w:val="0088CC"/>
            <w:szCs w:val="21"/>
          </w:rPr>
          <w:t xml:space="preserve">Dubbo SPI </w:t>
        </w:r>
        <w:r>
          <w:rPr>
            <w:rStyle w:val="a5"/>
            <w:rFonts w:ascii="Lucida Sans Unicode" w:hAnsi="Lucida Sans Unicode" w:cs="Lucida Sans Unicode"/>
            <w:color w:val="0088CC"/>
            <w:szCs w:val="21"/>
          </w:rPr>
          <w:t>机制和</w:t>
        </w:r>
        <w:r>
          <w:rPr>
            <w:rStyle w:val="a5"/>
            <w:rFonts w:ascii="Lucida Sans Unicode" w:hAnsi="Lucida Sans Unicode" w:cs="Lucida Sans Unicode"/>
            <w:color w:val="0088CC"/>
            <w:szCs w:val="21"/>
          </w:rPr>
          <w:t xml:space="preserve"> IoC</w:t>
        </w:r>
        <w:r>
          <w:rPr>
            <w:rStyle w:val="a5"/>
            <w:rFonts w:ascii="Lucida Sans Unicode" w:hAnsi="Lucida Sans Unicode" w:cs="Lucida Sans Unicode"/>
            <w:color w:val="0088CC"/>
            <w:szCs w:val="21"/>
          </w:rPr>
          <w:t>》</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的</w:t>
      </w:r>
      <w:r>
        <w:rPr>
          <w:rFonts w:ascii="Lucida Sans Unicode" w:hAnsi="Lucida Sans Unicode" w:cs="Lucida Sans Unicode"/>
          <w:color w:val="1A1A1A"/>
          <w:szCs w:val="21"/>
        </w:rPr>
        <w:t> </w:t>
      </w:r>
      <w:hyperlink r:id="rId433" w:history="1">
        <w:r>
          <w:rPr>
            <w:rStyle w:val="a5"/>
            <w:rFonts w:ascii="Lucida Sans Unicode" w:hAnsi="Lucida Sans Unicode" w:cs="Lucida Sans Unicode"/>
            <w:color w:val="0088CC"/>
            <w:szCs w:val="21"/>
          </w:rPr>
          <w:t>「</w:t>
        </w:r>
        <w:r>
          <w:rPr>
            <w:rStyle w:val="a5"/>
            <w:rFonts w:ascii="Lucida Sans Unicode" w:hAnsi="Lucida Sans Unicode" w:cs="Lucida Sans Unicode"/>
            <w:color w:val="0088CC"/>
            <w:szCs w:val="21"/>
          </w:rPr>
          <w:t xml:space="preserve">IOC </w:t>
        </w:r>
        <w:r>
          <w:rPr>
            <w:rStyle w:val="a5"/>
            <w:rFonts w:ascii="Lucida Sans Unicode" w:hAnsi="Lucida Sans Unicode" w:cs="Lucida Sans Unicode"/>
            <w:color w:val="0088CC"/>
            <w:szCs w:val="21"/>
          </w:rPr>
          <w:t>注入」</w:t>
        </w:r>
      </w:hyperlink>
      <w:r>
        <w:rPr>
          <w:rFonts w:ascii="Lucida Sans Unicode" w:hAnsi="Lucida Sans Unicode" w:cs="Lucida Sans Unicode"/>
          <w:color w:val="1A1A1A"/>
          <w:szCs w:val="21"/>
        </w:rPr>
        <w:t>。</w:t>
      </w:r>
    </w:p>
    <w:p w:rsidR="005A2AD4" w:rsidRDefault="005A2AD4" w:rsidP="005A2AD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再再引申下，有些刁钻的面试官，可能会让你先讲讲</w:t>
      </w:r>
      <w:r>
        <w:rPr>
          <w:rFonts w:ascii="Lucida Sans Unicode" w:hAnsi="Lucida Sans Unicode" w:cs="Lucida Sans Unicode"/>
          <w:color w:val="1A1A1A"/>
        </w:rPr>
        <w:t xml:space="preserve"> Spring AOP </w:t>
      </w:r>
      <w:r>
        <w:rPr>
          <w:rFonts w:ascii="Lucida Sans Unicode" w:hAnsi="Lucida Sans Unicode" w:cs="Lucida Sans Unicode"/>
          <w:color w:val="1A1A1A"/>
        </w:rPr>
        <w:t>是如何实现的，</w:t>
      </w:r>
      <w:r>
        <w:rPr>
          <w:rFonts w:ascii="Lucida Sans Unicode" w:hAnsi="Lucida Sans Unicode" w:cs="Lucida Sans Unicode"/>
          <w:color w:val="1A1A1A"/>
        </w:rPr>
        <w:t xml:space="preserve">Dubbo SPI </w:t>
      </w:r>
      <w:r>
        <w:rPr>
          <w:rFonts w:ascii="Lucida Sans Unicode" w:hAnsi="Lucida Sans Unicode" w:cs="Lucida Sans Unicode"/>
          <w:color w:val="1A1A1A"/>
        </w:rPr>
        <w:t>是怎么提供</w:t>
      </w:r>
      <w:r>
        <w:rPr>
          <w:rFonts w:ascii="Lucida Sans Unicode" w:hAnsi="Lucida Sans Unicode" w:cs="Lucida Sans Unicode"/>
          <w:color w:val="1A1A1A"/>
        </w:rPr>
        <w:t xml:space="preserve"> AOP </w:t>
      </w:r>
      <w:r>
        <w:rPr>
          <w:rFonts w:ascii="Lucida Sans Unicode" w:hAnsi="Lucida Sans Unicode" w:cs="Lucida Sans Unicode"/>
          <w:color w:val="1A1A1A"/>
        </w:rPr>
        <w:t>功能的，那么你可以看看如下两篇文章来准备：</w:t>
      </w:r>
    </w:p>
    <w:p w:rsidR="005A2AD4" w:rsidRDefault="005A2AD4" w:rsidP="00FA61C5">
      <w:pPr>
        <w:widowControl/>
        <w:numPr>
          <w:ilvl w:val="0"/>
          <w:numId w:val="6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Spring AOP </w:t>
      </w:r>
      <w:r>
        <w:rPr>
          <w:rFonts w:ascii="Lucida Sans Unicode" w:hAnsi="Lucida Sans Unicode" w:cs="Lucida Sans Unicode"/>
          <w:color w:val="1A1A1A"/>
          <w:szCs w:val="21"/>
        </w:rPr>
        <w:t>，</w:t>
      </w:r>
      <w:hyperlink r:id="rId434" w:tgtFrame="_blank" w:history="1">
        <w:r>
          <w:rPr>
            <w:rStyle w:val="a5"/>
            <w:rFonts w:ascii="Lucida Sans Unicode" w:hAnsi="Lucida Sans Unicode" w:cs="Lucida Sans Unicode"/>
            <w:color w:val="0088CC"/>
            <w:szCs w:val="21"/>
          </w:rPr>
          <w:t>《面试问烂的</w:t>
        </w:r>
        <w:r>
          <w:rPr>
            <w:rStyle w:val="a5"/>
            <w:rFonts w:ascii="Lucida Sans Unicode" w:hAnsi="Lucida Sans Unicode" w:cs="Lucida Sans Unicode"/>
            <w:color w:val="0088CC"/>
            <w:szCs w:val="21"/>
          </w:rPr>
          <w:t xml:space="preserve"> Spring AOP </w:t>
        </w:r>
        <w:r>
          <w:rPr>
            <w:rStyle w:val="a5"/>
            <w:rFonts w:ascii="Lucida Sans Unicode" w:hAnsi="Lucida Sans Unicode" w:cs="Lucida Sans Unicode"/>
            <w:color w:val="0088CC"/>
            <w:szCs w:val="21"/>
          </w:rPr>
          <w:t>原理》</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5A2AD4" w:rsidRDefault="005A2AD4" w:rsidP="00FA61C5">
      <w:pPr>
        <w:pStyle w:val="a3"/>
        <w:numPr>
          <w:ilvl w:val="0"/>
          <w:numId w:val="65"/>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Dubbo SPI AOP </w:t>
      </w:r>
      <w:r>
        <w:rPr>
          <w:rFonts w:ascii="Lucida Sans Unicode" w:hAnsi="Lucida Sans Unicode" w:cs="Lucida Sans Unicode"/>
          <w:color w:val="1A1A1A"/>
          <w:sz w:val="21"/>
          <w:szCs w:val="21"/>
        </w:rPr>
        <w:t>，详细见</w:t>
      </w:r>
      <w:r>
        <w:rPr>
          <w:rFonts w:ascii="Lucida Sans Unicode" w:hAnsi="Lucida Sans Unicode" w:cs="Lucida Sans Unicode"/>
          <w:color w:val="1A1A1A"/>
          <w:sz w:val="21"/>
          <w:szCs w:val="21"/>
        </w:rPr>
        <w:t> </w:t>
      </w:r>
      <w:hyperlink r:id="rId435" w:history="1">
        <w:r>
          <w:rPr>
            <w:rStyle w:val="a5"/>
            <w:rFonts w:ascii="Lucida Sans Unicode" w:hAnsi="Lucida Sans Unicode" w:cs="Lucida Sans Unicode"/>
            <w:color w:val="0088CC"/>
            <w:sz w:val="21"/>
            <w:szCs w:val="21"/>
          </w:rPr>
          <w:t>《精尽</w:t>
        </w:r>
        <w:r>
          <w:rPr>
            <w:rStyle w:val="a5"/>
            <w:rFonts w:ascii="Lucida Sans Unicode" w:hAnsi="Lucida Sans Unicode" w:cs="Lucida Sans Unicode"/>
            <w:color w:val="0088CC"/>
            <w:sz w:val="21"/>
            <w:szCs w:val="21"/>
          </w:rPr>
          <w:t xml:space="preserve"> Dubbo </w:t>
        </w:r>
        <w:r>
          <w:rPr>
            <w:rStyle w:val="a5"/>
            <w:rFonts w:ascii="Lucida Sans Unicode" w:hAnsi="Lucida Sans Unicode" w:cs="Lucida Sans Unicode"/>
            <w:color w:val="0088CC"/>
            <w:sz w:val="21"/>
            <w:szCs w:val="21"/>
          </w:rPr>
          <w:t>源码分析</w:t>
        </w:r>
        <w:r>
          <w:rPr>
            <w:rStyle w:val="a5"/>
            <w:rFonts w:ascii="Lucida Sans Unicode" w:hAnsi="Lucida Sans Unicode" w:cs="Lucida Sans Unicode"/>
            <w:color w:val="0088CC"/>
            <w:sz w:val="21"/>
            <w:szCs w:val="21"/>
          </w:rPr>
          <w:t xml:space="preserve"> —— </w:t>
        </w:r>
        <w:r>
          <w:rPr>
            <w:rStyle w:val="a5"/>
            <w:rFonts w:ascii="Lucida Sans Unicode" w:hAnsi="Lucida Sans Unicode" w:cs="Lucida Sans Unicode"/>
            <w:color w:val="0088CC"/>
            <w:sz w:val="21"/>
            <w:szCs w:val="21"/>
          </w:rPr>
          <w:t>拓展机制</w:t>
        </w:r>
        <w:r>
          <w:rPr>
            <w:rStyle w:val="a5"/>
            <w:rFonts w:ascii="Lucida Sans Unicode" w:hAnsi="Lucida Sans Unicode" w:cs="Lucida Sans Unicode"/>
            <w:color w:val="0088CC"/>
            <w:sz w:val="21"/>
            <w:szCs w:val="21"/>
          </w:rPr>
          <w:t xml:space="preserve"> SPI</w:t>
        </w:r>
        <w:r>
          <w:rPr>
            <w:rStyle w:val="a5"/>
            <w:rFonts w:ascii="Lucida Sans Unicode" w:hAnsi="Lucida Sans Unicode" w:cs="Lucida Sans Unicode"/>
            <w:color w:val="0088CC"/>
            <w:sz w:val="21"/>
            <w:szCs w:val="21"/>
          </w:rPr>
          <w:t>》</w:t>
        </w:r>
      </w:hyperlink>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文章。核心源码是：</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5A2AD4" w:rsidTr="005A2AD4">
        <w:trPr>
          <w:trHeight w:val="525"/>
        </w:trPr>
        <w:tc>
          <w:tcPr>
            <w:tcW w:w="0" w:type="auto"/>
            <w:tcBorders>
              <w:top w:val="nil"/>
              <w:left w:val="nil"/>
              <w:bottom w:val="nil"/>
              <w:right w:val="nil"/>
            </w:tcBorders>
            <w:tcMar>
              <w:top w:w="0" w:type="dxa"/>
              <w:left w:w="0" w:type="dxa"/>
              <w:bottom w:w="0" w:type="dxa"/>
              <w:right w:w="0" w:type="dxa"/>
            </w:tcMar>
            <w:vAlign w:val="center"/>
            <w:hideMark/>
          </w:tcPr>
          <w:p w:rsidR="005A2AD4" w:rsidRDefault="005A2AD4">
            <w:pPr>
              <w:pStyle w:val="HTML0"/>
              <w:shd w:val="clear" w:color="auto" w:fill="272822"/>
              <w:rPr>
                <w:rFonts w:ascii="Lucida Console" w:hAnsi="Lucida Console"/>
                <w:color w:val="657B83"/>
                <w:sz w:val="22"/>
                <w:szCs w:val="22"/>
              </w:rPr>
            </w:pPr>
            <w:r>
              <w:rPr>
                <w:rStyle w:val="keyword"/>
                <w:rFonts w:ascii="Lucida Console" w:hAnsi="Lucida Console"/>
                <w:color w:val="66D9EF"/>
                <w:sz w:val="22"/>
                <w:szCs w:val="22"/>
              </w:rPr>
              <w:t>private</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static</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final</w:t>
            </w:r>
            <w:r>
              <w:rPr>
                <w:rStyle w:val="line"/>
                <w:rFonts w:ascii="Lucida Console" w:hAnsi="Lucida Console"/>
                <w:color w:val="FFFFFF"/>
                <w:sz w:val="22"/>
                <w:szCs w:val="22"/>
              </w:rPr>
              <w:t xml:space="preserve"> ConcurrentMap&lt;Class&lt;?&gt;, Object&gt; EXTENSION_INSTANCES = </w:t>
            </w:r>
            <w:r>
              <w:rPr>
                <w:rStyle w:val="keyword"/>
                <w:rFonts w:ascii="Lucida Console" w:hAnsi="Lucida Console"/>
                <w:color w:val="66D9EF"/>
                <w:sz w:val="22"/>
                <w:szCs w:val="22"/>
              </w:rPr>
              <w:t>new</w:t>
            </w:r>
            <w:r>
              <w:rPr>
                <w:rStyle w:val="line"/>
                <w:rFonts w:ascii="Lucida Console" w:hAnsi="Lucida Console"/>
                <w:color w:val="FFFFFF"/>
                <w:sz w:val="22"/>
                <w:szCs w:val="22"/>
              </w:rPr>
              <w:t xml:space="preserve"> ConcurrentHashMap&lt;Class&lt;?&gt;, Object&gt;();</w:t>
            </w:r>
            <w:r>
              <w:rPr>
                <w:rFonts w:ascii="Lucida Console" w:hAnsi="Lucida Console"/>
                <w:color w:val="657B83"/>
                <w:sz w:val="22"/>
                <w:szCs w:val="22"/>
              </w:rPr>
              <w:br/>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number"/>
                <w:rFonts w:ascii="Lucida Console" w:hAnsi="Lucida Console"/>
                <w:color w:val="7163D7"/>
                <w:sz w:val="22"/>
                <w:szCs w:val="22"/>
              </w:rPr>
              <w:t>1</w:t>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number"/>
                <w:rFonts w:ascii="Lucida Console" w:hAnsi="Lucida Console"/>
                <w:color w:val="7163D7"/>
                <w:sz w:val="22"/>
                <w:szCs w:val="22"/>
              </w:rPr>
              <w:t>7</w:t>
            </w:r>
            <w:r>
              <w:rPr>
                <w:rStyle w:val="line"/>
                <w:rFonts w:ascii="Lucida Console" w:hAnsi="Lucida Console"/>
                <w:color w:val="FFFFFF"/>
                <w:sz w:val="22"/>
                <w:szCs w:val="22"/>
              </w:rPr>
              <w:t xml:space="preserve">: </w:t>
            </w:r>
            <w:r>
              <w:rPr>
                <w:rStyle w:val="meta"/>
                <w:rFonts w:ascii="Lucida Console" w:hAnsi="Lucida Console"/>
                <w:color w:val="FFFFFF"/>
                <w:sz w:val="22"/>
                <w:szCs w:val="22"/>
              </w:rPr>
              <w:t>@SuppressWarnings</w:t>
            </w:r>
            <w:r>
              <w:rPr>
                <w:rStyle w:val="line"/>
                <w:rFonts w:ascii="Lucida Console" w:hAnsi="Lucida Console"/>
                <w:color w:val="FFFFFF"/>
                <w:sz w:val="22"/>
                <w:szCs w:val="22"/>
              </w:rPr>
              <w:t>(</w:t>
            </w:r>
            <w:r>
              <w:rPr>
                <w:rStyle w:val="string"/>
                <w:rFonts w:ascii="Lucida Console" w:hAnsi="Lucida Console"/>
                <w:color w:val="E6DB74"/>
                <w:sz w:val="22"/>
                <w:szCs w:val="22"/>
              </w:rPr>
              <w:t>"unchecked"</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number"/>
                <w:rFonts w:ascii="Lucida Console" w:hAnsi="Lucida Console"/>
                <w:color w:val="7163D7"/>
                <w:sz w:val="22"/>
                <w:szCs w:val="22"/>
              </w:rPr>
              <w:t>8</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private</w:t>
            </w:r>
            <w:r>
              <w:rPr>
                <w:rStyle w:val="function"/>
                <w:rFonts w:ascii="Lucida Console" w:hAnsi="Lucida Console"/>
                <w:color w:val="FFFFFF"/>
                <w:sz w:val="22"/>
                <w:szCs w:val="22"/>
              </w:rPr>
              <w:t xml:space="preserve"> T </w:t>
            </w:r>
            <w:r>
              <w:rPr>
                <w:rStyle w:val="11"/>
                <w:rFonts w:ascii="Lucida Console" w:hAnsi="Lucida Console"/>
                <w:color w:val="A6E22E"/>
                <w:sz w:val="22"/>
                <w:szCs w:val="22"/>
              </w:rPr>
              <w:t>createExtension</w:t>
            </w:r>
            <w:r>
              <w:rPr>
                <w:rStyle w:val="params"/>
                <w:rFonts w:ascii="Lucida Console" w:hAnsi="Lucida Console"/>
                <w:color w:val="FFFFFF"/>
                <w:sz w:val="22"/>
                <w:szCs w:val="22"/>
              </w:rPr>
              <w:t>(String name)</w:t>
            </w:r>
            <w:r>
              <w:rPr>
                <w:rStyle w:val="function"/>
                <w:rFonts w:ascii="Lucida Console" w:hAnsi="Lucida Console"/>
                <w:color w:val="FFFFFF"/>
                <w:sz w:val="22"/>
                <w:szCs w:val="22"/>
              </w:rPr>
              <w:t xml:space="preserve"> </w:t>
            </w:r>
            <w:r>
              <w:rPr>
                <w:rStyle w:val="line"/>
                <w:rFonts w:ascii="Lucida Console" w:hAnsi="Lucida Console"/>
                <w:color w:val="FFFFFF"/>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number"/>
                <w:rFonts w:ascii="Lucida Console" w:hAnsi="Lucida Console"/>
                <w:color w:val="7163D7"/>
                <w:sz w:val="22"/>
                <w:szCs w:val="22"/>
              </w:rPr>
              <w:t>9</w:t>
            </w:r>
            <w:r>
              <w:rPr>
                <w:rStyle w:val="line"/>
                <w:rFonts w:ascii="Lucida Console" w:hAnsi="Lucida Console"/>
                <w:color w:val="FFFFFF"/>
                <w:sz w:val="22"/>
                <w:szCs w:val="22"/>
              </w:rPr>
              <w:t xml:space="preserve">:     </w:t>
            </w: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获得拓展名对应的拓展实现类</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number"/>
                <w:rFonts w:ascii="Lucida Console" w:hAnsi="Lucida Console"/>
                <w:color w:val="7163D7"/>
                <w:sz w:val="22"/>
                <w:szCs w:val="22"/>
              </w:rPr>
              <w:t>10</w:t>
            </w:r>
            <w:r>
              <w:rPr>
                <w:rStyle w:val="line"/>
                <w:rFonts w:ascii="Lucida Console" w:hAnsi="Lucida Console"/>
                <w:color w:val="FFFFFF"/>
                <w:sz w:val="22"/>
                <w:szCs w:val="22"/>
              </w:rPr>
              <w:t>:     Class&lt;?&gt; clazz = getExtensionClasses().get(name);</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number"/>
                <w:rFonts w:ascii="Lucida Console" w:hAnsi="Lucida Console"/>
                <w:color w:val="7163D7"/>
                <w:sz w:val="22"/>
                <w:szCs w:val="22"/>
              </w:rPr>
              <w:t>11</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if</w:t>
            </w:r>
            <w:r>
              <w:rPr>
                <w:rStyle w:val="line"/>
                <w:rFonts w:ascii="Lucida Console" w:hAnsi="Lucida Console"/>
                <w:color w:val="FFFFFF"/>
                <w:sz w:val="22"/>
                <w:szCs w:val="22"/>
              </w:rPr>
              <w:t xml:space="preserve"> (clazz == </w:t>
            </w:r>
            <w:r>
              <w:rPr>
                <w:rStyle w:val="keyword"/>
                <w:rFonts w:ascii="Lucida Console" w:hAnsi="Lucida Console"/>
                <w:color w:val="66D9EF"/>
                <w:sz w:val="22"/>
                <w:szCs w:val="22"/>
              </w:rPr>
              <w:t>null</w:t>
            </w:r>
            <w:r>
              <w:rPr>
                <w:rStyle w:val="line"/>
                <w:rFonts w:ascii="Lucida Console" w:hAnsi="Lucida Console"/>
                <w:color w:val="FFFFFF"/>
                <w:sz w:val="22"/>
                <w:szCs w:val="22"/>
              </w:rPr>
              <w:t>)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number"/>
                <w:rFonts w:ascii="Lucida Console" w:hAnsi="Lucida Console"/>
                <w:color w:val="7163D7"/>
                <w:sz w:val="22"/>
                <w:szCs w:val="22"/>
              </w:rPr>
              <w:t>12</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throw</w:t>
            </w:r>
            <w:r>
              <w:rPr>
                <w:rStyle w:val="line"/>
                <w:rFonts w:ascii="Lucida Console" w:hAnsi="Lucida Console"/>
                <w:color w:val="FFFFFF"/>
                <w:sz w:val="22"/>
                <w:szCs w:val="22"/>
              </w:rPr>
              <w:t xml:space="preserve"> findException(name); </w:t>
            </w: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抛出异常</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number"/>
                <w:rFonts w:ascii="Lucida Console" w:hAnsi="Lucida Console"/>
                <w:color w:val="7163D7"/>
                <w:sz w:val="22"/>
                <w:szCs w:val="22"/>
              </w:rPr>
              <w:t>13</w:t>
            </w:r>
            <w:r>
              <w:rPr>
                <w:rStyle w:val="line"/>
                <w:rFonts w:ascii="Lucida Console" w:hAnsi="Lucida Console"/>
                <w:color w:val="FFFFFF"/>
                <w:sz w:val="22"/>
                <w:szCs w:val="22"/>
              </w:rPr>
              <w:t>: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number"/>
                <w:rFonts w:ascii="Lucida Console" w:hAnsi="Lucida Console"/>
                <w:color w:val="7163D7"/>
                <w:sz w:val="22"/>
                <w:szCs w:val="22"/>
              </w:rPr>
              <w:t>14</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try</w:t>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number"/>
                <w:rFonts w:ascii="Lucida Console" w:hAnsi="Lucida Console"/>
                <w:color w:val="7163D7"/>
                <w:sz w:val="22"/>
                <w:szCs w:val="22"/>
              </w:rPr>
              <w:t>15</w:t>
            </w:r>
            <w:r>
              <w:rPr>
                <w:rStyle w:val="line"/>
                <w:rFonts w:ascii="Lucida Console" w:hAnsi="Lucida Console"/>
                <w:color w:val="FFFFFF"/>
                <w:sz w:val="22"/>
                <w:szCs w:val="22"/>
              </w:rPr>
              <w:t xml:space="preserve">:         </w:t>
            </w: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从缓存中，获得拓展对象。</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number"/>
                <w:rFonts w:ascii="Lucida Console" w:hAnsi="Lucida Console"/>
                <w:color w:val="7163D7"/>
                <w:sz w:val="22"/>
                <w:szCs w:val="22"/>
              </w:rPr>
              <w:t>16</w:t>
            </w:r>
            <w:r>
              <w:rPr>
                <w:rStyle w:val="line"/>
                <w:rFonts w:ascii="Lucida Console" w:hAnsi="Lucida Console"/>
                <w:color w:val="FFFFFF"/>
                <w:sz w:val="22"/>
                <w:szCs w:val="22"/>
              </w:rPr>
              <w:t>:         T instance = (T) EXTENSION_INSTANCES.get(clazz);</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number"/>
                <w:rFonts w:ascii="Lucida Console" w:hAnsi="Lucida Console"/>
                <w:color w:val="7163D7"/>
                <w:sz w:val="22"/>
                <w:szCs w:val="22"/>
              </w:rPr>
              <w:t>17</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if</w:t>
            </w:r>
            <w:r>
              <w:rPr>
                <w:rStyle w:val="line"/>
                <w:rFonts w:ascii="Lucida Console" w:hAnsi="Lucida Console"/>
                <w:color w:val="FFFFFF"/>
                <w:sz w:val="22"/>
                <w:szCs w:val="22"/>
              </w:rPr>
              <w:t xml:space="preserve"> (instance == </w:t>
            </w:r>
            <w:r>
              <w:rPr>
                <w:rStyle w:val="keyword"/>
                <w:rFonts w:ascii="Lucida Console" w:hAnsi="Lucida Console"/>
                <w:color w:val="66D9EF"/>
                <w:sz w:val="22"/>
                <w:szCs w:val="22"/>
              </w:rPr>
              <w:t>null</w:t>
            </w:r>
            <w:r>
              <w:rPr>
                <w:rStyle w:val="line"/>
                <w:rFonts w:ascii="Lucida Console" w:hAnsi="Lucida Console"/>
                <w:color w:val="FFFFFF"/>
                <w:sz w:val="22"/>
                <w:szCs w:val="22"/>
              </w:rPr>
              <w:t>)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number"/>
                <w:rFonts w:ascii="Lucida Console" w:hAnsi="Lucida Console"/>
                <w:color w:val="7163D7"/>
                <w:sz w:val="22"/>
                <w:szCs w:val="22"/>
              </w:rPr>
              <w:t>18</w:t>
            </w:r>
            <w:r>
              <w:rPr>
                <w:rStyle w:val="line"/>
                <w:rFonts w:ascii="Lucida Console" w:hAnsi="Lucida Console"/>
                <w:color w:val="FFFFFF"/>
                <w:sz w:val="22"/>
                <w:szCs w:val="22"/>
              </w:rPr>
              <w:t xml:space="preserve">:             </w:t>
            </w: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当缓存不存在时，创建拓展对象，并添加到缓存中。</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number"/>
                <w:rFonts w:ascii="Lucida Console" w:hAnsi="Lucida Console"/>
                <w:color w:val="7163D7"/>
                <w:sz w:val="22"/>
                <w:szCs w:val="22"/>
              </w:rPr>
              <w:t>19</w:t>
            </w:r>
            <w:r>
              <w:rPr>
                <w:rStyle w:val="line"/>
                <w:rFonts w:ascii="Lucida Console" w:hAnsi="Lucida Console"/>
                <w:color w:val="FFFFFF"/>
                <w:sz w:val="22"/>
                <w:szCs w:val="22"/>
              </w:rPr>
              <w:t>:             EXTENSION_INSTANCES.putIfAbsent(clazz, clazz.newInstance());</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number"/>
                <w:rFonts w:ascii="Lucida Console" w:hAnsi="Lucida Console"/>
                <w:color w:val="7163D7"/>
                <w:sz w:val="22"/>
                <w:szCs w:val="22"/>
              </w:rPr>
              <w:t>20</w:t>
            </w:r>
            <w:r>
              <w:rPr>
                <w:rStyle w:val="line"/>
                <w:rFonts w:ascii="Lucida Console" w:hAnsi="Lucida Console"/>
                <w:color w:val="FFFFFF"/>
                <w:sz w:val="22"/>
                <w:szCs w:val="22"/>
              </w:rPr>
              <w:t>:             instance = (T) EXTENSION_INSTANCES.get(clazz);</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number"/>
                <w:rFonts w:ascii="Lucida Console" w:hAnsi="Lucida Console"/>
                <w:color w:val="7163D7"/>
                <w:sz w:val="22"/>
                <w:szCs w:val="22"/>
              </w:rPr>
              <w:t>21</w:t>
            </w:r>
            <w:r>
              <w:rPr>
                <w:rStyle w:val="line"/>
                <w:rFonts w:ascii="Lucida Console" w:hAnsi="Lucida Console"/>
                <w:color w:val="FFFFFF"/>
                <w:sz w:val="22"/>
                <w:szCs w:val="22"/>
              </w:rPr>
              <w:t>: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number"/>
                <w:rFonts w:ascii="Lucida Console" w:hAnsi="Lucida Console"/>
                <w:color w:val="7163D7"/>
                <w:sz w:val="22"/>
                <w:szCs w:val="22"/>
              </w:rPr>
              <w:t>22</w:t>
            </w:r>
            <w:r>
              <w:rPr>
                <w:rStyle w:val="line"/>
                <w:rFonts w:ascii="Lucida Console" w:hAnsi="Lucida Console"/>
                <w:color w:val="FFFFFF"/>
                <w:sz w:val="22"/>
                <w:szCs w:val="22"/>
              </w:rPr>
              <w:t xml:space="preserve">:         </w:t>
            </w: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注入依赖的属性</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number"/>
                <w:rFonts w:ascii="Lucida Console" w:hAnsi="Lucida Console"/>
                <w:color w:val="7163D7"/>
                <w:sz w:val="22"/>
                <w:szCs w:val="22"/>
              </w:rPr>
              <w:t>23</w:t>
            </w:r>
            <w:r>
              <w:rPr>
                <w:rStyle w:val="line"/>
                <w:rFonts w:ascii="Lucida Console" w:hAnsi="Lucida Console"/>
                <w:color w:val="FFFFFF"/>
                <w:sz w:val="22"/>
                <w:szCs w:val="22"/>
              </w:rPr>
              <w:t>:         injectExtension(instance);</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number"/>
                <w:rFonts w:ascii="Lucida Console" w:hAnsi="Lucida Console"/>
                <w:color w:val="7163D7"/>
                <w:sz w:val="22"/>
                <w:szCs w:val="22"/>
              </w:rPr>
              <w:t>24</w:t>
            </w:r>
            <w:r>
              <w:rPr>
                <w:rStyle w:val="line"/>
                <w:rFonts w:ascii="Lucida Console" w:hAnsi="Lucida Console"/>
                <w:color w:val="FFFFFF"/>
                <w:sz w:val="22"/>
                <w:szCs w:val="22"/>
              </w:rPr>
              <w:t xml:space="preserve">:         </w:t>
            </w: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创建</w:t>
            </w:r>
            <w:r>
              <w:rPr>
                <w:rStyle w:val="comment"/>
                <w:rFonts w:ascii="Lucida Console" w:hAnsi="Lucida Console"/>
                <w:color w:val="75715E"/>
                <w:sz w:val="22"/>
                <w:szCs w:val="22"/>
              </w:rPr>
              <w:t xml:space="preserve"> Wrapper </w:t>
            </w:r>
            <w:r>
              <w:rPr>
                <w:rStyle w:val="comment"/>
                <w:rFonts w:ascii="Lucida Console" w:hAnsi="Lucida Console"/>
                <w:color w:val="75715E"/>
                <w:sz w:val="22"/>
                <w:szCs w:val="22"/>
              </w:rPr>
              <w:t>拓展对象</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number"/>
                <w:rFonts w:ascii="Lucida Console" w:hAnsi="Lucida Console"/>
                <w:color w:val="7163D7"/>
                <w:sz w:val="22"/>
                <w:szCs w:val="22"/>
              </w:rPr>
              <w:t>25</w:t>
            </w:r>
            <w:r>
              <w:rPr>
                <w:rStyle w:val="line"/>
                <w:rFonts w:ascii="Lucida Console" w:hAnsi="Lucida Console"/>
                <w:color w:val="FFFFFF"/>
                <w:sz w:val="22"/>
                <w:szCs w:val="22"/>
              </w:rPr>
              <w:t>:         Set&lt;Class&lt;?&gt;&gt; wrapperClasses = cachedWrapperClasses;</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number"/>
                <w:rFonts w:ascii="Lucida Console" w:hAnsi="Lucida Console"/>
                <w:color w:val="7163D7"/>
                <w:sz w:val="22"/>
                <w:szCs w:val="22"/>
              </w:rPr>
              <w:t>26</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if</w:t>
            </w:r>
            <w:r>
              <w:rPr>
                <w:rStyle w:val="line"/>
                <w:rFonts w:ascii="Lucida Console" w:hAnsi="Lucida Console"/>
                <w:color w:val="FFFFFF"/>
                <w:sz w:val="22"/>
                <w:szCs w:val="22"/>
              </w:rPr>
              <w:t xml:space="preserve"> (wrapperClasses != </w:t>
            </w:r>
            <w:r>
              <w:rPr>
                <w:rStyle w:val="keyword"/>
                <w:rFonts w:ascii="Lucida Console" w:hAnsi="Lucida Console"/>
                <w:color w:val="66D9EF"/>
                <w:sz w:val="22"/>
                <w:szCs w:val="22"/>
              </w:rPr>
              <w:t>null</w:t>
            </w:r>
            <w:r>
              <w:rPr>
                <w:rStyle w:val="line"/>
                <w:rFonts w:ascii="Lucida Console" w:hAnsi="Lucida Console"/>
                <w:color w:val="FFFFFF"/>
                <w:sz w:val="22"/>
                <w:szCs w:val="22"/>
              </w:rPr>
              <w:t xml:space="preserve"> &amp;&amp; !wrapperClasses.isEmpty())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number"/>
                <w:rFonts w:ascii="Lucida Console" w:hAnsi="Lucida Console"/>
                <w:color w:val="7163D7"/>
                <w:sz w:val="22"/>
                <w:szCs w:val="22"/>
              </w:rPr>
              <w:t>27</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for</w:t>
            </w:r>
            <w:r>
              <w:rPr>
                <w:rStyle w:val="line"/>
                <w:rFonts w:ascii="Lucida Console" w:hAnsi="Lucida Console"/>
                <w:color w:val="FFFFFF"/>
                <w:sz w:val="22"/>
                <w:szCs w:val="22"/>
              </w:rPr>
              <w:t xml:space="preserve"> (Class&lt;?&gt; wrapperClass : wrapperClasses)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number"/>
                <w:rFonts w:ascii="Lucida Console" w:hAnsi="Lucida Console"/>
                <w:color w:val="7163D7"/>
                <w:sz w:val="22"/>
                <w:szCs w:val="22"/>
              </w:rPr>
              <w:t>28</w:t>
            </w:r>
            <w:r>
              <w:rPr>
                <w:rStyle w:val="line"/>
                <w:rFonts w:ascii="Lucida Console" w:hAnsi="Lucida Console"/>
                <w:color w:val="FFFFFF"/>
                <w:sz w:val="22"/>
                <w:szCs w:val="22"/>
              </w:rPr>
              <w:t>:                 instance = injectExtension((T) wrapperClass.getConstructor(type).newInstance(instance));</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number"/>
                <w:rFonts w:ascii="Lucida Console" w:hAnsi="Lucida Console"/>
                <w:color w:val="7163D7"/>
                <w:sz w:val="22"/>
                <w:szCs w:val="22"/>
              </w:rPr>
              <w:t>29</w:t>
            </w:r>
            <w:r>
              <w:rPr>
                <w:rStyle w:val="line"/>
                <w:rFonts w:ascii="Lucida Console" w:hAnsi="Lucida Console"/>
                <w:color w:val="FFFFFF"/>
                <w:sz w:val="22"/>
                <w:szCs w:val="22"/>
              </w:rPr>
              <w:t>: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number"/>
                <w:rFonts w:ascii="Lucida Console" w:hAnsi="Lucida Console"/>
                <w:color w:val="7163D7"/>
                <w:sz w:val="22"/>
                <w:szCs w:val="22"/>
              </w:rPr>
              <w:t>30</w:t>
            </w:r>
            <w:r>
              <w:rPr>
                <w:rStyle w:val="line"/>
                <w:rFonts w:ascii="Lucida Console" w:hAnsi="Lucida Console"/>
                <w:color w:val="FFFFFF"/>
                <w:sz w:val="22"/>
                <w:szCs w:val="22"/>
              </w:rPr>
              <w:t>: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number"/>
                <w:rFonts w:ascii="Lucida Console" w:hAnsi="Lucida Console"/>
                <w:color w:val="7163D7"/>
                <w:sz w:val="22"/>
                <w:szCs w:val="22"/>
              </w:rPr>
              <w:t>31</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return</w:t>
            </w:r>
            <w:r>
              <w:rPr>
                <w:rStyle w:val="line"/>
                <w:rFonts w:ascii="Lucida Console" w:hAnsi="Lucida Console"/>
                <w:color w:val="FFFFFF"/>
                <w:sz w:val="22"/>
                <w:szCs w:val="22"/>
              </w:rPr>
              <w:t xml:space="preserve"> instance;</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number"/>
                <w:rFonts w:ascii="Lucida Console" w:hAnsi="Lucida Console"/>
                <w:color w:val="7163D7"/>
                <w:sz w:val="22"/>
                <w:szCs w:val="22"/>
              </w:rPr>
              <w:t>32</w:t>
            </w:r>
            <w:r>
              <w:rPr>
                <w:rStyle w:val="line"/>
                <w:rFonts w:ascii="Lucida Console" w:hAnsi="Lucida Console"/>
                <w:color w:val="FFFFFF"/>
                <w:sz w:val="22"/>
                <w:szCs w:val="22"/>
              </w:rPr>
              <w:t xml:space="preserve">:     } </w:t>
            </w:r>
            <w:r>
              <w:rPr>
                <w:rStyle w:val="keyword"/>
                <w:rFonts w:ascii="Lucida Console" w:hAnsi="Lucida Console"/>
                <w:color w:val="66D9EF"/>
                <w:sz w:val="22"/>
                <w:szCs w:val="22"/>
              </w:rPr>
              <w:t>catch</w:t>
            </w:r>
            <w:r>
              <w:rPr>
                <w:rStyle w:val="line"/>
                <w:rFonts w:ascii="Lucida Console" w:hAnsi="Lucida Console"/>
                <w:color w:val="FFFFFF"/>
                <w:sz w:val="22"/>
                <w:szCs w:val="22"/>
              </w:rPr>
              <w:t xml:space="preserve"> (Throwable t)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number"/>
                <w:rFonts w:ascii="Lucida Console" w:hAnsi="Lucida Console"/>
                <w:color w:val="7163D7"/>
                <w:sz w:val="22"/>
                <w:szCs w:val="22"/>
              </w:rPr>
              <w:t>33</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throw</w:t>
            </w:r>
            <w:r>
              <w:rPr>
                <w:rStyle w:val="line"/>
                <w:rFonts w:ascii="Lucida Console" w:hAnsi="Lucida Console"/>
                <w:color w:val="FFFFFF"/>
                <w:sz w:val="22"/>
                <w:szCs w:val="22"/>
              </w:rPr>
              <w:t xml:space="preserve"> </w:t>
            </w:r>
            <w:r>
              <w:rPr>
                <w:rStyle w:val="keyword"/>
                <w:rFonts w:ascii="Lucida Console" w:hAnsi="Lucida Console"/>
                <w:color w:val="66D9EF"/>
                <w:sz w:val="22"/>
                <w:szCs w:val="22"/>
              </w:rPr>
              <w:t>new</w:t>
            </w:r>
            <w:r>
              <w:rPr>
                <w:rStyle w:val="line"/>
                <w:rFonts w:ascii="Lucida Console" w:hAnsi="Lucida Console"/>
                <w:color w:val="FFFFFF"/>
                <w:sz w:val="22"/>
                <w:szCs w:val="22"/>
              </w:rPr>
              <w:t xml:space="preserve"> IllegalStateException(</w:t>
            </w:r>
            <w:r>
              <w:rPr>
                <w:rStyle w:val="string"/>
                <w:rFonts w:ascii="Lucida Console" w:hAnsi="Lucida Console"/>
                <w:color w:val="E6DB74"/>
                <w:sz w:val="22"/>
                <w:szCs w:val="22"/>
              </w:rPr>
              <w:t>"Extension instance(name: "</w:t>
            </w:r>
            <w:r>
              <w:rPr>
                <w:rStyle w:val="line"/>
                <w:rFonts w:ascii="Lucida Console" w:hAnsi="Lucida Console"/>
                <w:color w:val="FFFFFF"/>
                <w:sz w:val="22"/>
                <w:szCs w:val="22"/>
              </w:rPr>
              <w:t xml:space="preserve"> + name + </w:t>
            </w:r>
            <w:r>
              <w:rPr>
                <w:rStyle w:val="string"/>
                <w:rFonts w:ascii="Lucida Console" w:hAnsi="Lucida Console"/>
                <w:color w:val="E6DB74"/>
                <w:sz w:val="22"/>
                <w:szCs w:val="22"/>
              </w:rPr>
              <w:t>", class: "</w:t>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number"/>
                <w:rFonts w:ascii="Lucida Console" w:hAnsi="Lucida Console"/>
                <w:color w:val="7163D7"/>
                <w:sz w:val="22"/>
                <w:szCs w:val="22"/>
              </w:rPr>
              <w:t>34</w:t>
            </w:r>
            <w:r>
              <w:rPr>
                <w:rStyle w:val="line"/>
                <w:rFonts w:ascii="Lucida Console" w:hAnsi="Lucida Console"/>
                <w:color w:val="FFFFFF"/>
                <w:sz w:val="22"/>
                <w:szCs w:val="22"/>
              </w:rPr>
              <w:t xml:space="preserve">:                 type + </w:t>
            </w:r>
            <w:r>
              <w:rPr>
                <w:rStyle w:val="string"/>
                <w:rFonts w:ascii="Lucida Console" w:hAnsi="Lucida Console"/>
                <w:color w:val="E6DB74"/>
                <w:sz w:val="22"/>
                <w:szCs w:val="22"/>
              </w:rPr>
              <w:t>")  could not be instantiated: "</w:t>
            </w:r>
            <w:r>
              <w:rPr>
                <w:rStyle w:val="line"/>
                <w:rFonts w:ascii="Lucida Console" w:hAnsi="Lucida Console"/>
                <w:color w:val="FFFFFF"/>
                <w:sz w:val="22"/>
                <w:szCs w:val="22"/>
              </w:rPr>
              <w:t xml:space="preserve"> + t.getMessage(), t);</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number"/>
                <w:rFonts w:ascii="Lucida Console" w:hAnsi="Lucida Console"/>
                <w:color w:val="7163D7"/>
                <w:sz w:val="22"/>
                <w:szCs w:val="22"/>
              </w:rPr>
              <w:t>35</w:t>
            </w:r>
            <w:r>
              <w:rPr>
                <w:rStyle w:val="line"/>
                <w:rFonts w:ascii="Lucida Console" w:hAnsi="Lucida Console"/>
                <w:color w:val="FFFFFF"/>
                <w:sz w:val="22"/>
                <w:szCs w:val="22"/>
              </w:rPr>
              <w:t>:     }</w:t>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number"/>
                <w:rFonts w:ascii="Lucida Console" w:hAnsi="Lucida Console"/>
                <w:color w:val="7163D7"/>
                <w:sz w:val="22"/>
                <w:szCs w:val="22"/>
              </w:rPr>
              <w:t>36</w:t>
            </w:r>
            <w:r>
              <w:rPr>
                <w:rStyle w:val="line"/>
                <w:rFonts w:ascii="Lucida Console" w:hAnsi="Lucida Console"/>
                <w:color w:val="FFFFFF"/>
                <w:sz w:val="22"/>
                <w:szCs w:val="22"/>
              </w:rPr>
              <w:t>: }</w:t>
            </w:r>
          </w:p>
        </w:tc>
      </w:tr>
    </w:tbl>
    <w:p w:rsidR="005A2AD4" w:rsidRDefault="005A2AD4" w:rsidP="00FA61C5">
      <w:pPr>
        <w:pStyle w:val="a3"/>
        <w:numPr>
          <w:ilvl w:val="1"/>
          <w:numId w:val="65"/>
        </w:numPr>
        <w:shd w:val="clear" w:color="auto" w:fill="FFFFFF"/>
        <w:spacing w:before="0" w:beforeAutospacing="0" w:after="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第</w:t>
      </w:r>
      <w:r>
        <w:rPr>
          <w:rFonts w:ascii="Lucida Sans Unicode" w:hAnsi="Lucida Sans Unicode" w:cs="Lucida Sans Unicode"/>
          <w:color w:val="1A1A1A"/>
          <w:sz w:val="21"/>
          <w:szCs w:val="21"/>
        </w:rPr>
        <w:t xml:space="preserve"> 24 </w:t>
      </w:r>
      <w:r>
        <w:rPr>
          <w:rFonts w:ascii="Lucida Sans Unicode" w:hAnsi="Lucida Sans Unicode" w:cs="Lucida Sans Unicode"/>
          <w:color w:val="1A1A1A"/>
          <w:sz w:val="21"/>
          <w:szCs w:val="21"/>
        </w:rPr>
        <w:t>至</w:t>
      </w:r>
      <w:r>
        <w:rPr>
          <w:rFonts w:ascii="Lucida Sans Unicode" w:hAnsi="Lucida Sans Unicode" w:cs="Lucida Sans Unicode"/>
          <w:color w:val="1A1A1A"/>
          <w:sz w:val="21"/>
          <w:szCs w:val="21"/>
        </w:rPr>
        <w:t xml:space="preserve"> 30 </w:t>
      </w:r>
      <w:r>
        <w:rPr>
          <w:rFonts w:ascii="Lucida Sans Unicode" w:hAnsi="Lucida Sans Unicode" w:cs="Lucida Sans Unicode"/>
          <w:color w:val="1A1A1A"/>
          <w:sz w:val="21"/>
          <w:szCs w:val="21"/>
        </w:rPr>
        <w:t>行：创建</w:t>
      </w:r>
      <w:r>
        <w:rPr>
          <w:rFonts w:ascii="Lucida Sans Unicode" w:hAnsi="Lucida Sans Unicode" w:cs="Lucida Sans Unicode"/>
          <w:color w:val="1A1A1A"/>
          <w:sz w:val="21"/>
          <w:szCs w:val="21"/>
        </w:rPr>
        <w:t xml:space="preserve"> Wrapper </w:t>
      </w:r>
      <w:r>
        <w:rPr>
          <w:rFonts w:ascii="Lucida Sans Unicode" w:hAnsi="Lucida Sans Unicode" w:cs="Lucida Sans Unicode"/>
          <w:color w:val="1A1A1A"/>
          <w:sz w:val="21"/>
          <w:szCs w:val="21"/>
        </w:rPr>
        <w:t>拓展对象，将</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instance</w:t>
      </w:r>
      <w:r>
        <w:rPr>
          <w:rFonts w:ascii="Lucida Sans Unicode" w:hAnsi="Lucida Sans Unicode" w:cs="Lucida Sans Unicode"/>
          <w:color w:val="1A1A1A"/>
          <w:sz w:val="21"/>
          <w:szCs w:val="21"/>
        </w:rPr>
        <w:t> </w:t>
      </w:r>
      <w:r>
        <w:rPr>
          <w:rStyle w:val="a4"/>
          <w:rFonts w:ascii="Lucida Sans Unicode" w:hAnsi="Lucida Sans Unicode" w:cs="Lucida Sans Unicode"/>
          <w:color w:val="1A1A1A"/>
          <w:sz w:val="21"/>
          <w:szCs w:val="21"/>
        </w:rPr>
        <w:t>包装在其中</w:t>
      </w:r>
      <w:r>
        <w:rPr>
          <w:rFonts w:ascii="Lucida Sans Unicode" w:hAnsi="Lucida Sans Unicode" w:cs="Lucida Sans Unicode"/>
          <w:color w:val="1A1A1A"/>
          <w:sz w:val="21"/>
          <w:szCs w:val="21"/>
        </w:rPr>
        <w:t>。在</w:t>
      </w:r>
      <w:r>
        <w:rPr>
          <w:rFonts w:ascii="Lucida Sans Unicode" w:hAnsi="Lucida Sans Unicode" w:cs="Lucida Sans Unicode"/>
          <w:color w:val="1A1A1A"/>
          <w:sz w:val="21"/>
          <w:szCs w:val="21"/>
        </w:rPr>
        <w:t> </w:t>
      </w:r>
      <w:hyperlink r:id="rId436" w:tgtFrame="_blank" w:history="1">
        <w:r>
          <w:rPr>
            <w:rStyle w:val="a5"/>
            <w:rFonts w:ascii="Lucida Sans Unicode" w:hAnsi="Lucida Sans Unicode" w:cs="Lucida Sans Unicode"/>
            <w:color w:val="0088CC"/>
            <w:sz w:val="21"/>
            <w:szCs w:val="21"/>
          </w:rPr>
          <w:t>《</w:t>
        </w:r>
        <w:r>
          <w:rPr>
            <w:rStyle w:val="a5"/>
            <w:rFonts w:ascii="Lucida Sans Unicode" w:hAnsi="Lucida Sans Unicode" w:cs="Lucida Sans Unicode"/>
            <w:color w:val="0088CC"/>
            <w:sz w:val="21"/>
            <w:szCs w:val="21"/>
          </w:rPr>
          <w:t xml:space="preserve">Dubbo </w:t>
        </w:r>
        <w:r>
          <w:rPr>
            <w:rStyle w:val="a5"/>
            <w:rFonts w:ascii="Lucida Sans Unicode" w:hAnsi="Lucida Sans Unicode" w:cs="Lucida Sans Unicode"/>
            <w:color w:val="0088CC"/>
            <w:sz w:val="21"/>
            <w:szCs w:val="21"/>
          </w:rPr>
          <w:t>开发指南</w:t>
        </w:r>
        <w:r>
          <w:rPr>
            <w:rStyle w:val="a5"/>
            <w:rFonts w:ascii="Lucida Sans Unicode" w:hAnsi="Lucida Sans Unicode" w:cs="Lucida Sans Unicode"/>
            <w:color w:val="0088CC"/>
            <w:sz w:val="21"/>
            <w:szCs w:val="21"/>
          </w:rPr>
          <w:t xml:space="preserve"> —— </w:t>
        </w:r>
        <w:r>
          <w:rPr>
            <w:rStyle w:val="a5"/>
            <w:rFonts w:ascii="Lucida Sans Unicode" w:hAnsi="Lucida Sans Unicode" w:cs="Lucida Sans Unicode"/>
            <w:color w:val="0088CC"/>
            <w:sz w:val="21"/>
            <w:szCs w:val="21"/>
          </w:rPr>
          <w:t>扩展点加载》</w:t>
        </w:r>
      </w:hyperlink>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文章中，如此介绍</w:t>
      </w:r>
      <w:r>
        <w:rPr>
          <w:rFonts w:ascii="Lucida Sans Unicode" w:hAnsi="Lucida Sans Unicode" w:cs="Lucida Sans Unicode"/>
          <w:color w:val="1A1A1A"/>
          <w:sz w:val="21"/>
          <w:szCs w:val="21"/>
        </w:rPr>
        <w:t xml:space="preserve"> Wrapper </w:t>
      </w:r>
      <w:r>
        <w:rPr>
          <w:rFonts w:ascii="Lucida Sans Unicode" w:hAnsi="Lucida Sans Unicode" w:cs="Lucida Sans Unicode"/>
          <w:color w:val="1A1A1A"/>
          <w:sz w:val="21"/>
          <w:szCs w:val="21"/>
        </w:rPr>
        <w:t>类：</w:t>
      </w:r>
    </w:p>
    <w:p w:rsidR="005A2AD4" w:rsidRDefault="005A2AD4" w:rsidP="005A2AD4">
      <w:pPr>
        <w:pStyle w:val="a3"/>
        <w:shd w:val="clear" w:color="auto" w:fill="F6F6F6"/>
        <w:spacing w:before="0" w:beforeAutospacing="0" w:after="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Wrapper </w:t>
      </w:r>
      <w:r>
        <w:rPr>
          <w:rFonts w:ascii="Lucida Sans Unicode" w:hAnsi="Lucida Sans Unicode" w:cs="Lucida Sans Unicode"/>
          <w:color w:val="1A1A1A"/>
          <w:sz w:val="21"/>
          <w:szCs w:val="21"/>
        </w:rPr>
        <w:t>类同样实现了扩展点接口，但是</w:t>
      </w:r>
      <w:r>
        <w:rPr>
          <w:rFonts w:ascii="Lucida Sans Unicode" w:hAnsi="Lucida Sans Unicode" w:cs="Lucida Sans Unicode"/>
          <w:color w:val="1A1A1A"/>
          <w:sz w:val="21"/>
          <w:szCs w:val="21"/>
        </w:rPr>
        <w:t xml:space="preserve"> Wrapper </w:t>
      </w:r>
      <w:r>
        <w:rPr>
          <w:rFonts w:ascii="Lucida Sans Unicode" w:hAnsi="Lucida Sans Unicode" w:cs="Lucida Sans Unicode"/>
          <w:color w:val="1A1A1A"/>
          <w:sz w:val="21"/>
          <w:szCs w:val="21"/>
        </w:rPr>
        <w:t>不是扩展点的真正实现。它的用途主要是用于从</w:t>
      </w:r>
      <w:r>
        <w:rPr>
          <w:rFonts w:ascii="Lucida Sans Unicode" w:hAnsi="Lucida Sans Unicode" w:cs="Lucida Sans Unicode"/>
          <w:color w:val="1A1A1A"/>
          <w:sz w:val="21"/>
          <w:szCs w:val="21"/>
        </w:rPr>
        <w:t xml:space="preserve"> ExtensionLoader </w:t>
      </w:r>
      <w:r>
        <w:rPr>
          <w:rFonts w:ascii="Lucida Sans Unicode" w:hAnsi="Lucida Sans Unicode" w:cs="Lucida Sans Unicode"/>
          <w:color w:val="1A1A1A"/>
          <w:sz w:val="21"/>
          <w:szCs w:val="21"/>
        </w:rPr>
        <w:t>返回扩展点时，包装在真正的扩展点实现外。即从</w:t>
      </w:r>
      <w:r>
        <w:rPr>
          <w:rFonts w:ascii="Lucida Sans Unicode" w:hAnsi="Lucida Sans Unicode" w:cs="Lucida Sans Unicode"/>
          <w:color w:val="1A1A1A"/>
          <w:sz w:val="21"/>
          <w:szCs w:val="21"/>
        </w:rPr>
        <w:t xml:space="preserve"> ExtensionLoader </w:t>
      </w:r>
      <w:r>
        <w:rPr>
          <w:rFonts w:ascii="Lucida Sans Unicode" w:hAnsi="Lucida Sans Unicode" w:cs="Lucida Sans Unicode"/>
          <w:color w:val="1A1A1A"/>
          <w:sz w:val="21"/>
          <w:szCs w:val="21"/>
        </w:rPr>
        <w:t>中返回的实际上是</w:t>
      </w:r>
      <w:r>
        <w:rPr>
          <w:rFonts w:ascii="Lucida Sans Unicode" w:hAnsi="Lucida Sans Unicode" w:cs="Lucida Sans Unicode"/>
          <w:color w:val="1A1A1A"/>
          <w:sz w:val="21"/>
          <w:szCs w:val="21"/>
        </w:rPr>
        <w:t xml:space="preserve"> Wrapper </w:t>
      </w:r>
      <w:r>
        <w:rPr>
          <w:rFonts w:ascii="Lucida Sans Unicode" w:hAnsi="Lucida Sans Unicode" w:cs="Lucida Sans Unicode"/>
          <w:color w:val="1A1A1A"/>
          <w:sz w:val="21"/>
          <w:szCs w:val="21"/>
        </w:rPr>
        <w:t>类的实例，</w:t>
      </w:r>
      <w:r>
        <w:rPr>
          <w:rFonts w:ascii="Lucida Sans Unicode" w:hAnsi="Lucida Sans Unicode" w:cs="Lucida Sans Unicode"/>
          <w:color w:val="1A1A1A"/>
          <w:sz w:val="21"/>
          <w:szCs w:val="21"/>
        </w:rPr>
        <w:t xml:space="preserve">Wrapper </w:t>
      </w:r>
      <w:r>
        <w:rPr>
          <w:rFonts w:ascii="Lucida Sans Unicode" w:hAnsi="Lucida Sans Unicode" w:cs="Lucida Sans Unicode"/>
          <w:color w:val="1A1A1A"/>
          <w:sz w:val="21"/>
          <w:szCs w:val="21"/>
        </w:rPr>
        <w:t>持有了实际的扩展点实现类。</w:t>
      </w:r>
    </w:p>
    <w:p w:rsidR="005A2AD4" w:rsidRDefault="005A2AD4" w:rsidP="005A2AD4">
      <w:pPr>
        <w:pStyle w:val="a3"/>
        <w:shd w:val="clear" w:color="auto" w:fill="F6F6F6"/>
        <w:spacing w:before="0" w:beforeAutospacing="0" w:after="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扩展点的</w:t>
      </w:r>
      <w:r>
        <w:rPr>
          <w:rFonts w:ascii="Lucida Sans Unicode" w:hAnsi="Lucida Sans Unicode" w:cs="Lucida Sans Unicode"/>
          <w:color w:val="1A1A1A"/>
          <w:sz w:val="21"/>
          <w:szCs w:val="21"/>
        </w:rPr>
        <w:t xml:space="preserve"> Wrapper </w:t>
      </w:r>
      <w:r>
        <w:rPr>
          <w:rFonts w:ascii="Lucida Sans Unicode" w:hAnsi="Lucida Sans Unicode" w:cs="Lucida Sans Unicode"/>
          <w:color w:val="1A1A1A"/>
          <w:sz w:val="21"/>
          <w:szCs w:val="21"/>
        </w:rPr>
        <w:t>类可以有多个，也可以根据需要新增。</w:t>
      </w:r>
    </w:p>
    <w:p w:rsidR="005A2AD4" w:rsidRDefault="005A2AD4" w:rsidP="005A2AD4">
      <w:pPr>
        <w:pStyle w:val="a3"/>
        <w:shd w:val="clear" w:color="auto" w:fill="F6F6F6"/>
        <w:spacing w:before="0" w:beforeAutospacing="0" w:after="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通过</w:t>
      </w:r>
      <w:r>
        <w:rPr>
          <w:rFonts w:ascii="Lucida Sans Unicode" w:hAnsi="Lucida Sans Unicode" w:cs="Lucida Sans Unicode"/>
          <w:color w:val="1A1A1A"/>
          <w:sz w:val="21"/>
          <w:szCs w:val="21"/>
        </w:rPr>
        <w:t xml:space="preserve"> Wrapper </w:t>
      </w:r>
      <w:r>
        <w:rPr>
          <w:rFonts w:ascii="Lucida Sans Unicode" w:hAnsi="Lucida Sans Unicode" w:cs="Lucida Sans Unicode"/>
          <w:color w:val="1A1A1A"/>
          <w:sz w:val="21"/>
          <w:szCs w:val="21"/>
        </w:rPr>
        <w:t>类可以把所有扩展点公共逻辑移至</w:t>
      </w:r>
      <w:r>
        <w:rPr>
          <w:rFonts w:ascii="Lucida Sans Unicode" w:hAnsi="Lucida Sans Unicode" w:cs="Lucida Sans Unicode"/>
          <w:color w:val="1A1A1A"/>
          <w:sz w:val="21"/>
          <w:szCs w:val="21"/>
        </w:rPr>
        <w:t xml:space="preserve"> Wrapper </w:t>
      </w:r>
      <w:r>
        <w:rPr>
          <w:rFonts w:ascii="Lucida Sans Unicode" w:hAnsi="Lucida Sans Unicode" w:cs="Lucida Sans Unicode"/>
          <w:color w:val="1A1A1A"/>
          <w:sz w:val="21"/>
          <w:szCs w:val="21"/>
        </w:rPr>
        <w:t>中。新加的</w:t>
      </w:r>
      <w:r>
        <w:rPr>
          <w:rFonts w:ascii="Lucida Sans Unicode" w:hAnsi="Lucida Sans Unicode" w:cs="Lucida Sans Unicode"/>
          <w:color w:val="1A1A1A"/>
          <w:sz w:val="21"/>
          <w:szCs w:val="21"/>
        </w:rPr>
        <w:t xml:space="preserve"> Wrapper </w:t>
      </w:r>
      <w:r>
        <w:rPr>
          <w:rFonts w:ascii="Lucida Sans Unicode" w:hAnsi="Lucida Sans Unicode" w:cs="Lucida Sans Unicode"/>
          <w:color w:val="1A1A1A"/>
          <w:sz w:val="21"/>
          <w:szCs w:val="21"/>
        </w:rPr>
        <w:t>在所有的扩展点上添加了逻辑，有些类似</w:t>
      </w:r>
      <w:r>
        <w:rPr>
          <w:rFonts w:ascii="Lucida Sans Unicode" w:hAnsi="Lucida Sans Unicode" w:cs="Lucida Sans Unicode"/>
          <w:color w:val="1A1A1A"/>
          <w:sz w:val="21"/>
          <w:szCs w:val="21"/>
        </w:rPr>
        <w:t xml:space="preserve"> AOP</w:t>
      </w:r>
      <w:r>
        <w:rPr>
          <w:rFonts w:ascii="Lucida Sans Unicode" w:hAnsi="Lucida Sans Unicode" w:cs="Lucida Sans Unicode"/>
          <w:color w:val="1A1A1A"/>
          <w:sz w:val="21"/>
          <w:szCs w:val="21"/>
        </w:rPr>
        <w:t>，即</w:t>
      </w:r>
      <w:r>
        <w:rPr>
          <w:rFonts w:ascii="Lucida Sans Unicode" w:hAnsi="Lucida Sans Unicode" w:cs="Lucida Sans Unicode"/>
          <w:color w:val="1A1A1A"/>
          <w:sz w:val="21"/>
          <w:szCs w:val="21"/>
        </w:rPr>
        <w:t xml:space="preserve"> Wrapper </w:t>
      </w:r>
      <w:r>
        <w:rPr>
          <w:rFonts w:ascii="Lucida Sans Unicode" w:hAnsi="Lucida Sans Unicode" w:cs="Lucida Sans Unicode"/>
          <w:color w:val="1A1A1A"/>
          <w:sz w:val="21"/>
          <w:szCs w:val="21"/>
        </w:rPr>
        <w:t>代理了扩展点。</w:t>
      </w:r>
    </w:p>
    <w:p w:rsidR="005A2AD4" w:rsidRDefault="005A2AD4" w:rsidP="00FA61C5">
      <w:pPr>
        <w:widowControl/>
        <w:numPr>
          <w:ilvl w:val="2"/>
          <w:numId w:val="65"/>
        </w:numPr>
        <w:shd w:val="clear" w:color="auto" w:fill="F6F6F6"/>
        <w:ind w:left="900"/>
        <w:jc w:val="left"/>
        <w:rPr>
          <w:rFonts w:ascii="Lucida Sans Unicode" w:hAnsi="Lucida Sans Unicode" w:cs="Lucida Sans Unicode"/>
          <w:color w:val="1A1A1A"/>
          <w:szCs w:val="21"/>
        </w:rPr>
      </w:pPr>
      <w:r>
        <w:rPr>
          <w:rFonts w:ascii="Lucida Sans Unicode" w:hAnsi="Lucida Sans Unicode" w:cs="Lucida Sans Unicode"/>
          <w:color w:val="1A1A1A"/>
          <w:szCs w:val="21"/>
        </w:rPr>
        <w:t>例如：</w:t>
      </w:r>
      <w:hyperlink r:id="rId437" w:tgtFrame="_blank" w:history="1">
        <w:r>
          <w:rPr>
            <w:rStyle w:val="a5"/>
            <w:rFonts w:ascii="Lucida Sans Unicode" w:hAnsi="Lucida Sans Unicode" w:cs="Lucida Sans Unicode"/>
            <w:color w:val="0088CC"/>
            <w:szCs w:val="21"/>
          </w:rPr>
          <w:t>ListenerExporterWrapper</w:t>
        </w:r>
      </w:hyperlink>
      <w:r>
        <w:rPr>
          <w:rFonts w:ascii="Lucida Sans Unicode" w:hAnsi="Lucida Sans Unicode" w:cs="Lucida Sans Unicode"/>
          <w:color w:val="1A1A1A"/>
          <w:szCs w:val="21"/>
        </w:rPr>
        <w:t>、</w:t>
      </w:r>
      <w:hyperlink r:id="rId438" w:tgtFrame="_blank" w:history="1">
        <w:r>
          <w:rPr>
            <w:rStyle w:val="a5"/>
            <w:rFonts w:ascii="Lucida Sans Unicode" w:hAnsi="Lucida Sans Unicode" w:cs="Lucida Sans Unicode"/>
            <w:color w:val="0088CC"/>
            <w:szCs w:val="21"/>
          </w:rPr>
          <w:t>ProtocolFilterWrapper</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474FC8" w:rsidRDefault="00474FC8" w:rsidP="00474FC8">
      <w:pPr>
        <w:pStyle w:val="2"/>
        <w:pBdr>
          <w:bottom w:val="single" w:sz="6" w:space="4" w:color="DDDDDD"/>
        </w:pBdr>
        <w:shd w:val="clear" w:color="auto" w:fill="FFFFFF"/>
        <w:spacing w:before="300" w:after="292"/>
        <w:rPr>
          <w:rFonts w:ascii="Lucida Sans Unicode" w:hAnsi="Lucida Sans Unicode" w:cs="Lucida Sans Unicode"/>
          <w:color w:val="574C4C"/>
        </w:rPr>
      </w:pPr>
      <w:r>
        <w:rPr>
          <w:rFonts w:ascii="Lucida Sans Unicode" w:hAnsi="Lucida Sans Unicode" w:cs="Lucida Sans Unicode" w:hint="eastAsia"/>
          <w:color w:val="1A1A1A"/>
        </w:rPr>
        <w:t>42</w:t>
      </w:r>
      <w:r>
        <w:rPr>
          <w:rFonts w:ascii="Lucida Sans Unicode" w:hAnsi="Lucida Sans Unicode" w:cs="Lucida Sans Unicode"/>
          <w:color w:val="1A1A1A"/>
        </w:rPr>
        <w:t>.</w:t>
      </w:r>
      <w:r w:rsidRPr="00474FC8">
        <w:rPr>
          <w:rFonts w:ascii="Lucida Sans Unicode" w:hAnsi="Lucida Sans Unicode" w:cs="Lucida Sans Unicode"/>
          <w:color w:val="574C4C"/>
        </w:rPr>
        <w:t xml:space="preserve"> </w:t>
      </w:r>
      <w:r>
        <w:rPr>
          <w:rFonts w:ascii="Lucida Sans Unicode" w:hAnsi="Lucida Sans Unicode" w:cs="Lucida Sans Unicode"/>
          <w:color w:val="574C4C"/>
        </w:rPr>
        <w:t xml:space="preserve">Dubbo </w:t>
      </w:r>
      <w:r>
        <w:rPr>
          <w:rFonts w:ascii="Lucida Sans Unicode" w:hAnsi="Lucida Sans Unicode" w:cs="Lucida Sans Unicode"/>
          <w:color w:val="574C4C"/>
        </w:rPr>
        <w:t>如何做限流？</w:t>
      </w:r>
    </w:p>
    <w:p w:rsidR="00474FC8" w:rsidRDefault="00474FC8" w:rsidP="00474FC8">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在做服务稳定性时，有一句非常经典的话：</w:t>
      </w:r>
    </w:p>
    <w:p w:rsidR="00474FC8" w:rsidRDefault="00474FC8" w:rsidP="00FA61C5">
      <w:pPr>
        <w:widowControl/>
        <w:numPr>
          <w:ilvl w:val="0"/>
          <w:numId w:val="6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怀疑第三方</w:t>
      </w:r>
    </w:p>
    <w:p w:rsidR="00474FC8" w:rsidRDefault="00474FC8" w:rsidP="00FA61C5">
      <w:pPr>
        <w:widowControl/>
        <w:numPr>
          <w:ilvl w:val="0"/>
          <w:numId w:val="6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防备使用方</w:t>
      </w:r>
    </w:p>
    <w:p w:rsidR="00474FC8" w:rsidRDefault="00474FC8" w:rsidP="00FA61C5">
      <w:pPr>
        <w:widowControl/>
        <w:numPr>
          <w:ilvl w:val="0"/>
          <w:numId w:val="6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做好自己</w:t>
      </w:r>
    </w:p>
    <w:p w:rsidR="00474FC8" w:rsidRDefault="00474FC8" w:rsidP="00474FC8">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那么，上面看到的服务降级，就属于怀疑第三方。</w:t>
      </w:r>
      <w:r>
        <w:rPr>
          <w:rFonts w:ascii="Lucida Sans Unicode" w:hAnsi="Lucida Sans Unicode" w:cs="Lucida Sans Unicode"/>
          <w:color w:val="1A1A1A"/>
        </w:rPr>
        <w:br/>
      </w:r>
      <w:r>
        <w:rPr>
          <w:rFonts w:ascii="Lucida Sans Unicode" w:hAnsi="Lucida Sans Unicode" w:cs="Lucida Sans Unicode"/>
          <w:color w:val="1A1A1A"/>
        </w:rPr>
        <w:t>而本小节的限流目的，就是防备使用方。</w:t>
      </w:r>
    </w:p>
    <w:p w:rsidR="00474FC8" w:rsidRDefault="00474FC8" w:rsidP="00474FC8">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此处，艿艿要再推荐一篇文章：</w:t>
      </w:r>
      <w:hyperlink r:id="rId439" w:tgtFrame="_blank" w:history="1">
        <w:r>
          <w:rPr>
            <w:rStyle w:val="a5"/>
            <w:rFonts w:ascii="Lucida Sans Unicode" w:hAnsi="Lucida Sans Unicode" w:cs="Lucida Sans Unicode"/>
            <w:color w:val="0088CC"/>
          </w:rPr>
          <w:t>《你应该如何正确健壮后端服务？》</w:t>
        </w:r>
      </w:hyperlink>
      <w:r>
        <w:rPr>
          <w:rFonts w:ascii="Lucida Sans Unicode" w:hAnsi="Lucida Sans Unicode" w:cs="Lucida Sans Unicode"/>
          <w:color w:val="1A1A1A"/>
        </w:rPr>
        <w:t> </w:t>
      </w:r>
      <w:r>
        <w:rPr>
          <w:rFonts w:ascii="Lucida Sans Unicode" w:hAnsi="Lucida Sans Unicode" w:cs="Lucida Sans Unicode"/>
          <w:color w:val="1A1A1A"/>
        </w:rPr>
        <w:t>。</w:t>
      </w:r>
    </w:p>
    <w:p w:rsidR="00474FC8" w:rsidRDefault="00167304" w:rsidP="00474FC8">
      <w:pPr>
        <w:spacing w:before="300" w:after="300"/>
        <w:rPr>
          <w:rFonts w:ascii="宋体" w:hAnsi="宋体" w:cs="宋体"/>
        </w:rPr>
      </w:pPr>
      <w:r>
        <w:pict>
          <v:rect id="_x0000_i1054" style="width:0;height:0" o:hralign="center" o:hrstd="t" o:hrnoshade="t" o:hr="t" fillcolor="#1a1a1a" stroked="f"/>
        </w:pict>
      </w:r>
    </w:p>
    <w:p w:rsidR="00474FC8" w:rsidRDefault="00474FC8" w:rsidP="00474FC8">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目前，在</w:t>
      </w:r>
      <w:r>
        <w:rPr>
          <w:rFonts w:ascii="Lucida Sans Unicode" w:hAnsi="Lucida Sans Unicode" w:cs="Lucida Sans Unicode"/>
          <w:color w:val="1A1A1A"/>
        </w:rPr>
        <w:t xml:space="preserve"> Dubbo </w:t>
      </w:r>
      <w:r>
        <w:rPr>
          <w:rFonts w:ascii="Lucida Sans Unicode" w:hAnsi="Lucida Sans Unicode" w:cs="Lucida Sans Unicode"/>
          <w:color w:val="1A1A1A"/>
        </w:rPr>
        <w:t>中，实现服务降级的功能，一共有两大种方式。</w:t>
      </w:r>
    </w:p>
    <w:p w:rsidR="00474FC8" w:rsidRDefault="00474FC8" w:rsidP="00474FC8">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微软雅黑" w:eastAsia="微软雅黑" w:hAnsi="微软雅黑" w:cs="微软雅黑" w:hint="eastAsia"/>
          <w:color w:val="1A1A1A"/>
        </w:rPr>
        <w:t>①</w:t>
      </w:r>
      <w:r>
        <w:rPr>
          <w:rStyle w:val="a4"/>
          <w:rFonts w:ascii="Lucida Sans Unicode" w:hAnsi="Lucida Sans Unicode" w:cs="Lucida Sans Unicode"/>
          <w:color w:val="1A1A1A"/>
        </w:rPr>
        <w:t xml:space="preserve"> Dubbo </w:t>
      </w:r>
      <w:r>
        <w:rPr>
          <w:rStyle w:val="a4"/>
          <w:rFonts w:ascii="Lucida Sans Unicode" w:hAnsi="Lucida Sans Unicode" w:cs="Lucida Sans Unicode"/>
          <w:color w:val="1A1A1A"/>
        </w:rPr>
        <w:t>原生自带的限流功能</w:t>
      </w:r>
    </w:p>
    <w:p w:rsidR="00474FC8" w:rsidRDefault="00474FC8" w:rsidP="00474FC8">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通过</w:t>
      </w:r>
      <w:r>
        <w:rPr>
          <w:rFonts w:ascii="Lucida Sans Unicode" w:hAnsi="Lucida Sans Unicode" w:cs="Lucida Sans Unicode"/>
          <w:color w:val="1A1A1A"/>
        </w:rPr>
        <w:t xml:space="preserve"> TpsLimitFilter </w:t>
      </w:r>
      <w:r>
        <w:rPr>
          <w:rFonts w:ascii="Lucida Sans Unicode" w:hAnsi="Lucida Sans Unicode" w:cs="Lucida Sans Unicode"/>
          <w:color w:val="1A1A1A"/>
        </w:rPr>
        <w:t>实现，仅适用于服务提供者。具体的使用方式，源码实现，看看</w:t>
      </w:r>
      <w:r>
        <w:rPr>
          <w:rFonts w:ascii="Lucida Sans Unicode" w:hAnsi="Lucida Sans Unicode" w:cs="Lucida Sans Unicode"/>
          <w:color w:val="1A1A1A"/>
        </w:rPr>
        <w:t> </w:t>
      </w:r>
      <w:hyperlink r:id="rId440" w:history="1">
        <w:r>
          <w:rPr>
            <w:rStyle w:val="a5"/>
            <w:rFonts w:ascii="Lucida Sans Unicode" w:hAnsi="Lucida Sans Unicode" w:cs="Lucida Sans Unicode"/>
            <w:color w:val="0088CC"/>
          </w:rPr>
          <w:t>《精尽</w:t>
        </w:r>
        <w:r>
          <w:rPr>
            <w:rStyle w:val="a5"/>
            <w:rFonts w:ascii="Lucida Sans Unicode" w:hAnsi="Lucida Sans Unicode" w:cs="Lucida Sans Unicode"/>
            <w:color w:val="0088CC"/>
          </w:rPr>
          <w:t xml:space="preserve"> Dubbo </w:t>
        </w:r>
        <w:r>
          <w:rPr>
            <w:rStyle w:val="a5"/>
            <w:rFonts w:ascii="Lucida Sans Unicode" w:hAnsi="Lucida Sans Unicode" w:cs="Lucida Sans Unicode"/>
            <w:color w:val="0088CC"/>
          </w:rPr>
          <w:t>源码分析</w:t>
        </w:r>
        <w:r>
          <w:rPr>
            <w:rStyle w:val="a5"/>
            <w:rFonts w:ascii="Lucida Sans Unicode" w:hAnsi="Lucida Sans Unicode" w:cs="Lucida Sans Unicode"/>
            <w:color w:val="0088CC"/>
          </w:rPr>
          <w:t xml:space="preserve"> —— </w:t>
        </w:r>
        <w:r>
          <w:rPr>
            <w:rStyle w:val="a5"/>
            <w:rFonts w:ascii="Lucida Sans Unicode" w:hAnsi="Lucida Sans Unicode" w:cs="Lucida Sans Unicode"/>
            <w:color w:val="0088CC"/>
          </w:rPr>
          <w:t>过滤器（九）之</w:t>
        </w:r>
        <w:r>
          <w:rPr>
            <w:rStyle w:val="a5"/>
            <w:rFonts w:ascii="Lucida Sans Unicode" w:hAnsi="Lucida Sans Unicode" w:cs="Lucida Sans Unicode"/>
            <w:color w:val="0088CC"/>
          </w:rPr>
          <w:t xml:space="preserve"> TpsLimitFilter</w:t>
        </w:r>
        <w:r>
          <w:rPr>
            <w:rStyle w:val="a5"/>
            <w:rFonts w:ascii="Lucida Sans Unicode" w:hAnsi="Lucida Sans Unicode" w:cs="Lucida Sans Unicode"/>
            <w:color w:val="0088CC"/>
          </w:rPr>
          <w:t>》</w:t>
        </w:r>
      </w:hyperlink>
      <w:r>
        <w:rPr>
          <w:rFonts w:ascii="Lucida Sans Unicode" w:hAnsi="Lucida Sans Unicode" w:cs="Lucida Sans Unicode"/>
          <w:color w:val="1A1A1A"/>
        </w:rPr>
        <w:t> </w:t>
      </w:r>
      <w:r>
        <w:rPr>
          <w:rFonts w:ascii="Lucida Sans Unicode" w:hAnsi="Lucida Sans Unicode" w:cs="Lucida Sans Unicode"/>
          <w:color w:val="1A1A1A"/>
        </w:rPr>
        <w:t>。</w:t>
      </w:r>
    </w:p>
    <w:p w:rsidR="00474FC8" w:rsidRDefault="00474FC8" w:rsidP="00474FC8">
      <w:pPr>
        <w:pStyle w:val="a3"/>
        <w:shd w:val="clear" w:color="auto" w:fill="FFFFFF"/>
        <w:spacing w:before="150" w:beforeAutospacing="0" w:after="420" w:afterAutospacing="0"/>
        <w:rPr>
          <w:rFonts w:ascii="Lucida Sans Unicode" w:hAnsi="Lucida Sans Unicode" w:cs="Lucida Sans Unicode"/>
          <w:color w:val="1A1A1A"/>
        </w:rPr>
      </w:pPr>
      <w:r>
        <w:rPr>
          <w:rFonts w:ascii="Segoe UI Symbol" w:hAnsi="Segoe UI Symbol" w:cs="Segoe UI Symbol"/>
          <w:color w:val="1A1A1A"/>
        </w:rPr>
        <w:t>😈</w:t>
      </w:r>
      <w:r>
        <w:rPr>
          <w:rFonts w:ascii="Lucida Sans Unicode" w:hAnsi="Lucida Sans Unicode" w:cs="Lucida Sans Unicode"/>
          <w:color w:val="1A1A1A"/>
        </w:rPr>
        <w:t xml:space="preserve"> </w:t>
      </w:r>
      <w:r>
        <w:rPr>
          <w:rFonts w:ascii="Lucida Sans Unicode" w:hAnsi="Lucida Sans Unicode" w:cs="Lucida Sans Unicode"/>
          <w:color w:val="1A1A1A"/>
        </w:rPr>
        <w:t>参照</w:t>
      </w:r>
      <w:r>
        <w:rPr>
          <w:rFonts w:ascii="Lucida Sans Unicode" w:hAnsi="Lucida Sans Unicode" w:cs="Lucida Sans Unicode"/>
          <w:color w:val="1A1A1A"/>
        </w:rPr>
        <w:t xml:space="preserve"> TpsLimitFilter </w:t>
      </w:r>
      <w:r>
        <w:rPr>
          <w:rFonts w:ascii="Lucida Sans Unicode" w:hAnsi="Lucida Sans Unicode" w:cs="Lucida Sans Unicode"/>
          <w:color w:val="1A1A1A"/>
        </w:rPr>
        <w:t>的思路，可以实现自定义限流的</w:t>
      </w:r>
      <w:r>
        <w:rPr>
          <w:rFonts w:ascii="Lucida Sans Unicode" w:hAnsi="Lucida Sans Unicode" w:cs="Lucida Sans Unicode"/>
          <w:color w:val="1A1A1A"/>
        </w:rPr>
        <w:t xml:space="preserve"> Filter </w:t>
      </w:r>
      <w:r>
        <w:rPr>
          <w:rFonts w:ascii="Lucida Sans Unicode" w:hAnsi="Lucida Sans Unicode" w:cs="Lucida Sans Unicode"/>
          <w:color w:val="1A1A1A"/>
        </w:rPr>
        <w:t>，并且使用</w:t>
      </w:r>
      <w:r>
        <w:rPr>
          <w:rFonts w:ascii="Lucida Sans Unicode" w:hAnsi="Lucida Sans Unicode" w:cs="Lucida Sans Unicode"/>
          <w:color w:val="1A1A1A"/>
        </w:rPr>
        <w:t xml:space="preserve"> Guava RateLimiter </w:t>
      </w:r>
      <w:r>
        <w:rPr>
          <w:rFonts w:ascii="Lucida Sans Unicode" w:hAnsi="Lucida Sans Unicode" w:cs="Lucida Sans Unicode"/>
          <w:color w:val="1A1A1A"/>
        </w:rPr>
        <w:t>工具类，达到</w:t>
      </w:r>
      <w:r>
        <w:rPr>
          <w:rFonts w:ascii="Lucida Sans Unicode" w:hAnsi="Lucida Sans Unicode" w:cs="Lucida Sans Unicode"/>
          <w:color w:val="1A1A1A"/>
        </w:rPr>
        <w:t> </w:t>
      </w:r>
      <w:hyperlink r:id="rId441" w:history="1">
        <w:r>
          <w:rPr>
            <w:rStyle w:val="a5"/>
            <w:rFonts w:ascii="Lucida Sans Unicode" w:hAnsi="Lucida Sans Unicode" w:cs="Lucida Sans Unicode"/>
            <w:color w:val="0088CC"/>
          </w:rPr>
          <w:t>令牌桶算法限流</w:t>
        </w:r>
      </w:hyperlink>
      <w:r>
        <w:rPr>
          <w:rFonts w:ascii="Lucida Sans Unicode" w:hAnsi="Lucida Sans Unicode" w:cs="Lucida Sans Unicode"/>
          <w:color w:val="1A1A1A"/>
        </w:rPr>
        <w:t> </w:t>
      </w:r>
      <w:r>
        <w:rPr>
          <w:rFonts w:ascii="Lucida Sans Unicode" w:hAnsi="Lucida Sans Unicode" w:cs="Lucida Sans Unicode"/>
          <w:color w:val="1A1A1A"/>
        </w:rPr>
        <w:t>的功能。</w:t>
      </w:r>
    </w:p>
    <w:p w:rsidR="00474FC8" w:rsidRDefault="00474FC8" w:rsidP="00474FC8">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微软雅黑" w:eastAsia="微软雅黑" w:hAnsi="微软雅黑" w:cs="微软雅黑" w:hint="eastAsia"/>
          <w:color w:val="1A1A1A"/>
        </w:rPr>
        <w:t>②</w:t>
      </w:r>
      <w:r>
        <w:rPr>
          <w:rStyle w:val="a4"/>
          <w:rFonts w:ascii="Lucida Sans Unicode" w:hAnsi="Lucida Sans Unicode" w:cs="Lucida Sans Unicode"/>
          <w:color w:val="1A1A1A"/>
        </w:rPr>
        <w:t xml:space="preserve"> </w:t>
      </w:r>
      <w:r>
        <w:rPr>
          <w:rStyle w:val="a4"/>
          <w:rFonts w:ascii="Lucida Sans Unicode" w:hAnsi="Lucida Sans Unicode" w:cs="Lucida Sans Unicode"/>
          <w:color w:val="1A1A1A"/>
        </w:rPr>
        <w:t>引入支持限流的组件</w:t>
      </w:r>
    </w:p>
    <w:p w:rsidR="00474FC8" w:rsidRDefault="00474FC8" w:rsidP="00474FC8">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关于这个功能，还是推荐集成</w:t>
      </w:r>
      <w:r>
        <w:rPr>
          <w:rFonts w:ascii="Lucida Sans Unicode" w:hAnsi="Lucida Sans Unicode" w:cs="Lucida Sans Unicode"/>
          <w:color w:val="1A1A1A"/>
        </w:rPr>
        <w:t xml:space="preserve"> Sentinel </w:t>
      </w:r>
      <w:r>
        <w:rPr>
          <w:rFonts w:ascii="Lucida Sans Unicode" w:hAnsi="Lucida Sans Unicode" w:cs="Lucida Sans Unicode"/>
          <w:color w:val="1A1A1A"/>
        </w:rPr>
        <w:t>组件。</w:t>
      </w:r>
    </w:p>
    <w:p w:rsidR="00474FC8" w:rsidRDefault="00474FC8" w:rsidP="00474FC8">
      <w:pPr>
        <w:pStyle w:val="2"/>
        <w:pBdr>
          <w:bottom w:val="single" w:sz="6" w:space="4" w:color="DDDDDD"/>
        </w:pBdr>
        <w:shd w:val="clear" w:color="auto" w:fill="FFFFFF"/>
        <w:spacing w:before="300" w:after="292"/>
        <w:rPr>
          <w:rFonts w:ascii="Lucida Sans Unicode" w:hAnsi="Lucida Sans Unicode" w:cs="Lucida Sans Unicode"/>
          <w:color w:val="574C4C"/>
        </w:rPr>
      </w:pPr>
      <w:r>
        <w:rPr>
          <w:rFonts w:ascii="Lucida Sans Unicode" w:hAnsi="Lucida Sans Unicode" w:cs="Lucida Sans Unicode"/>
          <w:color w:val="574C4C"/>
        </w:rPr>
        <w:t xml:space="preserve">43.Dubbo </w:t>
      </w:r>
      <w:r>
        <w:rPr>
          <w:rFonts w:ascii="Lucida Sans Unicode" w:hAnsi="Lucida Sans Unicode" w:cs="Lucida Sans Unicode"/>
          <w:color w:val="574C4C"/>
        </w:rPr>
        <w:t>的失败重试是什么？</w:t>
      </w:r>
    </w:p>
    <w:p w:rsidR="00474FC8" w:rsidRDefault="00474FC8" w:rsidP="00474FC8">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所谓失败重试，就是</w:t>
      </w:r>
      <w:r>
        <w:rPr>
          <w:rFonts w:ascii="Lucida Sans Unicode" w:hAnsi="Lucida Sans Unicode" w:cs="Lucida Sans Unicode"/>
          <w:color w:val="1A1A1A"/>
        </w:rPr>
        <w:t xml:space="preserve"> consumer </w:t>
      </w:r>
      <w:r>
        <w:rPr>
          <w:rFonts w:ascii="Lucida Sans Unicode" w:hAnsi="Lucida Sans Unicode" w:cs="Lucida Sans Unicode"/>
          <w:color w:val="1A1A1A"/>
        </w:rPr>
        <w:t>调用</w:t>
      </w:r>
      <w:r>
        <w:rPr>
          <w:rFonts w:ascii="Lucida Sans Unicode" w:hAnsi="Lucida Sans Unicode" w:cs="Lucida Sans Unicode"/>
          <w:color w:val="1A1A1A"/>
        </w:rPr>
        <w:t xml:space="preserve"> provider </w:t>
      </w:r>
      <w:r>
        <w:rPr>
          <w:rFonts w:ascii="Lucida Sans Unicode" w:hAnsi="Lucida Sans Unicode" w:cs="Lucida Sans Unicode"/>
          <w:color w:val="1A1A1A"/>
        </w:rPr>
        <w:t>要是失败了，比如抛异常了，此时应该是可以重试的，或者调用超时了也可以重试。</w:t>
      </w:r>
    </w:p>
    <w:p w:rsidR="00474FC8" w:rsidRDefault="00474FC8" w:rsidP="00474FC8">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实际场景下，我们一般会</w:t>
      </w:r>
      <w:r>
        <w:rPr>
          <w:rStyle w:val="a4"/>
          <w:rFonts w:ascii="Lucida Sans Unicode" w:hAnsi="Lucida Sans Unicode" w:cs="Lucida Sans Unicode"/>
          <w:color w:val="1A1A1A"/>
        </w:rPr>
        <w:t>禁用掉重试</w:t>
      </w:r>
      <w:r>
        <w:rPr>
          <w:rFonts w:ascii="Lucida Sans Unicode" w:hAnsi="Lucida Sans Unicode" w:cs="Lucida Sans Unicode"/>
          <w:color w:val="1A1A1A"/>
        </w:rPr>
        <w:t>。因为，因为超时后重试会有问题，超时你不知道是成功还是失败。例如，可能会导致两次扣款的问题。</w:t>
      </w:r>
    </w:p>
    <w:p w:rsidR="00474FC8" w:rsidRDefault="00474FC8" w:rsidP="00474FC8">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所以，我们一般使用</w:t>
      </w:r>
      <w:r>
        <w:rPr>
          <w:rFonts w:ascii="Lucida Sans Unicode" w:hAnsi="Lucida Sans Unicode" w:cs="Lucida Sans Unicode"/>
          <w:color w:val="1A1A1A"/>
        </w:rPr>
        <w:t xml:space="preserve"> failfast </w:t>
      </w:r>
      <w:r>
        <w:rPr>
          <w:rFonts w:ascii="Lucida Sans Unicode" w:hAnsi="Lucida Sans Unicode" w:cs="Lucida Sans Unicode"/>
          <w:color w:val="1A1A1A"/>
        </w:rPr>
        <w:t>集群容错策略，而不是</w:t>
      </w:r>
      <w:r>
        <w:rPr>
          <w:rFonts w:ascii="Lucida Sans Unicode" w:hAnsi="Lucida Sans Unicode" w:cs="Lucida Sans Unicode"/>
          <w:color w:val="1A1A1A"/>
        </w:rPr>
        <w:t xml:space="preserve"> failover </w:t>
      </w:r>
      <w:r>
        <w:rPr>
          <w:rFonts w:ascii="Lucida Sans Unicode" w:hAnsi="Lucida Sans Unicode" w:cs="Lucida Sans Unicode"/>
          <w:color w:val="1A1A1A"/>
        </w:rPr>
        <w:t>策略。配置如下：</w:t>
      </w:r>
    </w:p>
    <w:tbl>
      <w:tblPr>
        <w:tblW w:w="0" w:type="dxa"/>
        <w:tblCellMar>
          <w:top w:w="15" w:type="dxa"/>
          <w:left w:w="15" w:type="dxa"/>
          <w:bottom w:w="15" w:type="dxa"/>
          <w:right w:w="15" w:type="dxa"/>
        </w:tblCellMar>
        <w:tblLook w:val="04A0" w:firstRow="1" w:lastRow="0" w:firstColumn="1" w:lastColumn="0" w:noHBand="0" w:noVBand="1"/>
      </w:tblPr>
      <w:tblGrid>
        <w:gridCol w:w="6761"/>
      </w:tblGrid>
      <w:tr w:rsidR="00474FC8" w:rsidTr="00474FC8">
        <w:trPr>
          <w:trHeight w:val="525"/>
        </w:trPr>
        <w:tc>
          <w:tcPr>
            <w:tcW w:w="0" w:type="auto"/>
            <w:tcBorders>
              <w:top w:val="nil"/>
              <w:left w:val="nil"/>
              <w:bottom w:val="nil"/>
              <w:right w:val="nil"/>
            </w:tcBorders>
            <w:tcMar>
              <w:top w:w="0" w:type="dxa"/>
              <w:left w:w="0" w:type="dxa"/>
              <w:bottom w:w="0" w:type="dxa"/>
              <w:right w:w="0" w:type="dxa"/>
            </w:tcMar>
            <w:vAlign w:val="center"/>
            <w:hideMark/>
          </w:tcPr>
          <w:p w:rsidR="00474FC8" w:rsidRDefault="00474FC8">
            <w:pPr>
              <w:pStyle w:val="HTML0"/>
              <w:shd w:val="clear" w:color="auto" w:fill="272822"/>
              <w:rPr>
                <w:rFonts w:ascii="Lucida Console" w:hAnsi="Lucida Console"/>
                <w:color w:val="657B83"/>
                <w:sz w:val="22"/>
                <w:szCs w:val="22"/>
              </w:rPr>
            </w:pPr>
            <w:r>
              <w:rPr>
                <w:rStyle w:val="tag"/>
                <w:rFonts w:ascii="Lucida Console" w:hAnsi="Lucida Console"/>
                <w:color w:val="FFFFFF"/>
                <w:sz w:val="22"/>
                <w:szCs w:val="22"/>
              </w:rPr>
              <w:t>&lt;</w:t>
            </w:r>
            <w:r>
              <w:rPr>
                <w:rStyle w:val="name"/>
                <w:rFonts w:ascii="Lucida Console" w:hAnsi="Lucida Console"/>
                <w:color w:val="FFFFFF"/>
                <w:sz w:val="22"/>
                <w:szCs w:val="22"/>
              </w:rPr>
              <w:t>dubbo:service</w:t>
            </w:r>
            <w:r>
              <w:rPr>
                <w:rStyle w:val="tag"/>
                <w:rFonts w:ascii="Lucida Console" w:hAnsi="Lucida Console"/>
                <w:color w:val="FFFFFF"/>
                <w:sz w:val="22"/>
                <w:szCs w:val="22"/>
              </w:rPr>
              <w:t xml:space="preserve"> </w:t>
            </w:r>
            <w:r>
              <w:rPr>
                <w:rStyle w:val="attr"/>
                <w:rFonts w:ascii="Lucida Console" w:hAnsi="Lucida Console"/>
                <w:color w:val="FFFFFF"/>
                <w:sz w:val="22"/>
                <w:szCs w:val="22"/>
              </w:rPr>
              <w:t>cluster</w:t>
            </w:r>
            <w:r>
              <w:rPr>
                <w:rStyle w:val="tag"/>
                <w:rFonts w:ascii="Lucida Console" w:hAnsi="Lucida Console"/>
                <w:color w:val="FFFFFF"/>
                <w:sz w:val="22"/>
                <w:szCs w:val="22"/>
              </w:rPr>
              <w:t>=</w:t>
            </w:r>
            <w:r>
              <w:rPr>
                <w:rStyle w:val="string"/>
                <w:rFonts w:ascii="Lucida Console" w:hAnsi="Lucida Console"/>
                <w:color w:val="E6DB74"/>
                <w:sz w:val="22"/>
                <w:szCs w:val="22"/>
              </w:rPr>
              <w:t>"failfast"</w:t>
            </w:r>
            <w:r>
              <w:rPr>
                <w:rStyle w:val="tag"/>
                <w:rFonts w:ascii="Lucida Console" w:hAnsi="Lucida Console"/>
                <w:color w:val="FFFFFF"/>
                <w:sz w:val="22"/>
                <w:szCs w:val="22"/>
              </w:rPr>
              <w:t xml:space="preserve"> </w:t>
            </w:r>
            <w:r>
              <w:rPr>
                <w:rStyle w:val="attr"/>
                <w:rFonts w:ascii="Lucida Console" w:hAnsi="Lucida Console"/>
                <w:color w:val="FFFFFF"/>
                <w:sz w:val="22"/>
                <w:szCs w:val="22"/>
              </w:rPr>
              <w:t>timeout</w:t>
            </w:r>
            <w:r>
              <w:rPr>
                <w:rStyle w:val="tag"/>
                <w:rFonts w:ascii="Lucida Console" w:hAnsi="Lucida Console"/>
                <w:color w:val="FFFFFF"/>
                <w:sz w:val="22"/>
                <w:szCs w:val="22"/>
              </w:rPr>
              <w:t>=</w:t>
            </w:r>
            <w:r>
              <w:rPr>
                <w:rStyle w:val="string"/>
                <w:rFonts w:ascii="Lucida Console" w:hAnsi="Lucida Console"/>
                <w:color w:val="E6DB74"/>
                <w:sz w:val="22"/>
                <w:szCs w:val="22"/>
              </w:rPr>
              <w:t>"2000"</w:t>
            </w:r>
            <w:r>
              <w:rPr>
                <w:rStyle w:val="tag"/>
                <w:rFonts w:ascii="Lucida Console" w:hAnsi="Lucida Console"/>
                <w:color w:val="FFFFFF"/>
                <w:sz w:val="22"/>
                <w:szCs w:val="22"/>
              </w:rPr>
              <w:t xml:space="preserve"> /&gt;</w:t>
            </w:r>
          </w:p>
        </w:tc>
      </w:tr>
    </w:tbl>
    <w:p w:rsidR="00474FC8" w:rsidRDefault="00474FC8" w:rsidP="00474FC8">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另外，一定一定一定要配置适合自己业务的</w:t>
      </w:r>
      <w:r>
        <w:rPr>
          <w:rStyle w:val="a4"/>
          <w:rFonts w:ascii="Lucida Sans Unicode" w:hAnsi="Lucida Sans Unicode" w:cs="Lucida Sans Unicode"/>
          <w:color w:val="1A1A1A"/>
        </w:rPr>
        <w:t>超时时间</w:t>
      </w:r>
      <w:r>
        <w:rPr>
          <w:rFonts w:ascii="Lucida Sans Unicode" w:hAnsi="Lucida Sans Unicode" w:cs="Lucida Sans Unicode"/>
          <w:color w:val="1A1A1A"/>
        </w:rPr>
        <w:t>。</w:t>
      </w:r>
    </w:p>
    <w:p w:rsidR="00474FC8" w:rsidRDefault="00474FC8" w:rsidP="00474FC8">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当然，可以将操作分成</w:t>
      </w:r>
      <w:r>
        <w:rPr>
          <w:rStyle w:val="a4"/>
          <w:rFonts w:ascii="Lucida Sans Unicode" w:hAnsi="Lucida Sans Unicode" w:cs="Lucida Sans Unicode"/>
          <w:color w:val="1A1A1A"/>
        </w:rPr>
        <w:t>读</w:t>
      </w:r>
      <w:r>
        <w:rPr>
          <w:rFonts w:ascii="Lucida Sans Unicode" w:hAnsi="Lucida Sans Unicode" w:cs="Lucida Sans Unicode"/>
          <w:color w:val="1A1A1A"/>
        </w:rPr>
        <w:t>和</w:t>
      </w:r>
      <w:r>
        <w:rPr>
          <w:rStyle w:val="a4"/>
          <w:rFonts w:ascii="Lucida Sans Unicode" w:hAnsi="Lucida Sans Unicode" w:cs="Lucida Sans Unicode"/>
          <w:color w:val="1A1A1A"/>
        </w:rPr>
        <w:t>写</w:t>
      </w:r>
      <w:r>
        <w:rPr>
          <w:rFonts w:ascii="Lucida Sans Unicode" w:hAnsi="Lucida Sans Unicode" w:cs="Lucida Sans Unicode"/>
          <w:color w:val="1A1A1A"/>
        </w:rPr>
        <w:t>两种，前者支持重试，后者不支持重试。因为，</w:t>
      </w:r>
      <w:r>
        <w:rPr>
          <w:rStyle w:val="a4"/>
          <w:rFonts w:ascii="Lucida Sans Unicode" w:hAnsi="Lucida Sans Unicode" w:cs="Lucida Sans Unicode"/>
          <w:color w:val="1A1A1A"/>
        </w:rPr>
        <w:t>读</w:t>
      </w:r>
      <w:r>
        <w:rPr>
          <w:rFonts w:ascii="Lucida Sans Unicode" w:hAnsi="Lucida Sans Unicode" w:cs="Lucida Sans Unicode"/>
          <w:color w:val="1A1A1A"/>
        </w:rPr>
        <w:t>操作天然具有幂等性。</w:t>
      </w:r>
    </w:p>
    <w:p w:rsidR="00C95092" w:rsidRDefault="00C95092" w:rsidP="00C95092">
      <w:pPr>
        <w:pStyle w:val="2"/>
        <w:pBdr>
          <w:bottom w:val="single" w:sz="6" w:space="4" w:color="DDDDDD"/>
        </w:pBdr>
        <w:shd w:val="clear" w:color="auto" w:fill="FFFFFF"/>
        <w:spacing w:before="300" w:after="292"/>
        <w:rPr>
          <w:rFonts w:ascii="Lucida Sans Unicode" w:hAnsi="Lucida Sans Unicode" w:cs="Lucida Sans Unicode"/>
          <w:color w:val="574C4C"/>
        </w:rPr>
      </w:pPr>
      <w:r>
        <w:rPr>
          <w:rFonts w:ascii="Lucida Sans Unicode" w:hAnsi="Lucida Sans Unicode" w:cs="Lucida Sans Unicode" w:hint="eastAsia"/>
          <w:color w:val="1A1A1A"/>
        </w:rPr>
        <w:t>44</w:t>
      </w:r>
      <w:r>
        <w:rPr>
          <w:rFonts w:ascii="Lucida Sans Unicode" w:hAnsi="Lucida Sans Unicode" w:cs="Lucida Sans Unicode"/>
          <w:color w:val="1A1A1A"/>
        </w:rPr>
        <w:t>.</w:t>
      </w:r>
      <w:r w:rsidRPr="00C95092">
        <w:rPr>
          <w:rFonts w:ascii="Lucida Sans Unicode" w:hAnsi="Lucida Sans Unicode" w:cs="Lucida Sans Unicode"/>
          <w:color w:val="574C4C"/>
        </w:rPr>
        <w:t xml:space="preserve"> </w:t>
      </w:r>
      <w:r>
        <w:rPr>
          <w:rFonts w:ascii="Lucida Sans Unicode" w:hAnsi="Lucida Sans Unicode" w:cs="Lucida Sans Unicode"/>
          <w:color w:val="574C4C"/>
        </w:rPr>
        <w:t>如何自己设计一个类似</w:t>
      </w:r>
      <w:r>
        <w:rPr>
          <w:rFonts w:ascii="Lucida Sans Unicode" w:hAnsi="Lucida Sans Unicode" w:cs="Lucida Sans Unicode"/>
          <w:color w:val="574C4C"/>
        </w:rPr>
        <w:t xml:space="preserve"> Dubbo </w:t>
      </w:r>
      <w:r>
        <w:rPr>
          <w:rFonts w:ascii="Lucida Sans Unicode" w:hAnsi="Lucida Sans Unicode" w:cs="Lucida Sans Unicode"/>
          <w:color w:val="574C4C"/>
        </w:rPr>
        <w:t>的</w:t>
      </w:r>
      <w:r>
        <w:rPr>
          <w:rFonts w:ascii="Lucida Sans Unicode" w:hAnsi="Lucida Sans Unicode" w:cs="Lucida Sans Unicode"/>
          <w:color w:val="574C4C"/>
        </w:rPr>
        <w:t xml:space="preserve"> RPC </w:t>
      </w:r>
      <w:r>
        <w:rPr>
          <w:rFonts w:ascii="Lucida Sans Unicode" w:hAnsi="Lucida Sans Unicode" w:cs="Lucida Sans Unicode"/>
          <w:color w:val="574C4C"/>
        </w:rPr>
        <w:t>框架？</w:t>
      </w:r>
    </w:p>
    <w:p w:rsidR="00C95092" w:rsidRDefault="00C95092" w:rsidP="00C95092">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Lucida Sans Unicode" w:hAnsi="Lucida Sans Unicode" w:cs="Lucida Sans Unicode"/>
          <w:color w:val="1A1A1A"/>
        </w:rPr>
        <w:t>面试官心理分析</w:t>
      </w:r>
    </w:p>
    <w:p w:rsidR="00C95092" w:rsidRDefault="00C95092" w:rsidP="00C95092">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说实话，就这问题，其实就跟问你如何自己设计一个</w:t>
      </w:r>
      <w:r>
        <w:rPr>
          <w:rFonts w:ascii="Lucida Sans Unicode" w:hAnsi="Lucida Sans Unicode" w:cs="Lucida Sans Unicode"/>
          <w:color w:val="1A1A1A"/>
        </w:rPr>
        <w:t xml:space="preserve"> MQ </w:t>
      </w:r>
      <w:r>
        <w:rPr>
          <w:rFonts w:ascii="Lucida Sans Unicode" w:hAnsi="Lucida Sans Unicode" w:cs="Lucida Sans Unicode"/>
          <w:color w:val="1A1A1A"/>
        </w:rPr>
        <w:t>一样的道理，就考两个：</w:t>
      </w:r>
    </w:p>
    <w:p w:rsidR="00C95092" w:rsidRDefault="00C95092" w:rsidP="00FA61C5">
      <w:pPr>
        <w:widowControl/>
        <w:numPr>
          <w:ilvl w:val="0"/>
          <w:numId w:val="69"/>
        </w:numPr>
        <w:shd w:val="clear" w:color="auto" w:fill="F6F6F6"/>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你有没有对某个</w:t>
      </w:r>
      <w:r>
        <w:rPr>
          <w:rFonts w:ascii="Lucida Sans Unicode" w:hAnsi="Lucida Sans Unicode" w:cs="Lucida Sans Unicode"/>
          <w:color w:val="1A1A1A"/>
          <w:szCs w:val="21"/>
        </w:rPr>
        <w:t xml:space="preserve"> rpc </w:t>
      </w:r>
      <w:r>
        <w:rPr>
          <w:rFonts w:ascii="Lucida Sans Unicode" w:hAnsi="Lucida Sans Unicode" w:cs="Lucida Sans Unicode"/>
          <w:color w:val="1A1A1A"/>
          <w:szCs w:val="21"/>
        </w:rPr>
        <w:t>框架原理有非常深入的理解。</w:t>
      </w:r>
    </w:p>
    <w:p w:rsidR="00C95092" w:rsidRDefault="00C95092" w:rsidP="00FA61C5">
      <w:pPr>
        <w:widowControl/>
        <w:numPr>
          <w:ilvl w:val="0"/>
          <w:numId w:val="69"/>
        </w:numPr>
        <w:shd w:val="clear" w:color="auto" w:fill="F6F6F6"/>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你能不能从整体上来思考一下，如何设计一个</w:t>
      </w:r>
      <w:r>
        <w:rPr>
          <w:rFonts w:ascii="Lucida Sans Unicode" w:hAnsi="Lucida Sans Unicode" w:cs="Lucida Sans Unicode"/>
          <w:color w:val="1A1A1A"/>
          <w:szCs w:val="21"/>
        </w:rPr>
        <w:t xml:space="preserve"> rpc </w:t>
      </w:r>
      <w:r>
        <w:rPr>
          <w:rFonts w:ascii="Lucida Sans Unicode" w:hAnsi="Lucida Sans Unicode" w:cs="Lucida Sans Unicode"/>
          <w:color w:val="1A1A1A"/>
          <w:szCs w:val="21"/>
        </w:rPr>
        <w:t>框架，考考你的系统设计能力。</w:t>
      </w:r>
    </w:p>
    <w:p w:rsidR="00C95092" w:rsidRDefault="00C95092" w:rsidP="00C95092">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Lucida Sans Unicode" w:hAnsi="Lucida Sans Unicode" w:cs="Lucida Sans Unicode"/>
          <w:color w:val="1A1A1A"/>
        </w:rPr>
        <w:t>面试题剖析</w:t>
      </w:r>
    </w:p>
    <w:p w:rsidR="00C95092" w:rsidRDefault="00C95092" w:rsidP="00C95092">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其实问到你这问题，你起码不能认怂，因为是知识的扫盲，那我不可能给你深入讲解什么</w:t>
      </w:r>
      <w:r>
        <w:rPr>
          <w:rFonts w:ascii="Lucida Sans Unicode" w:hAnsi="Lucida Sans Unicode" w:cs="Lucida Sans Unicode"/>
          <w:color w:val="1A1A1A"/>
        </w:rPr>
        <w:t xml:space="preserve"> kafka </w:t>
      </w:r>
      <w:r>
        <w:rPr>
          <w:rFonts w:ascii="Lucida Sans Unicode" w:hAnsi="Lucida Sans Unicode" w:cs="Lucida Sans Unicode"/>
          <w:color w:val="1A1A1A"/>
        </w:rPr>
        <w:t>源码剖析，</w:t>
      </w:r>
      <w:r>
        <w:rPr>
          <w:rFonts w:ascii="Lucida Sans Unicode" w:hAnsi="Lucida Sans Unicode" w:cs="Lucida Sans Unicode"/>
          <w:color w:val="1A1A1A"/>
        </w:rPr>
        <w:t xml:space="preserve">dubbo </w:t>
      </w:r>
      <w:r>
        <w:rPr>
          <w:rFonts w:ascii="Lucida Sans Unicode" w:hAnsi="Lucida Sans Unicode" w:cs="Lucida Sans Unicode"/>
          <w:color w:val="1A1A1A"/>
        </w:rPr>
        <w:t>源码剖析，何况我就算讲了，你要真的消化理解和吸收，起码个把月以后了。</w:t>
      </w:r>
    </w:p>
    <w:p w:rsidR="00C95092" w:rsidRDefault="00C95092" w:rsidP="00C95092">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所以我给大家一个建议，遇到这类问题，起码从你了解的类似框架的原理入手，自己说说参照</w:t>
      </w:r>
      <w:r>
        <w:rPr>
          <w:rFonts w:ascii="Lucida Sans Unicode" w:hAnsi="Lucida Sans Unicode" w:cs="Lucida Sans Unicode"/>
          <w:color w:val="1A1A1A"/>
        </w:rPr>
        <w:t xml:space="preserve"> dubbo </w:t>
      </w:r>
      <w:r>
        <w:rPr>
          <w:rFonts w:ascii="Lucida Sans Unicode" w:hAnsi="Lucida Sans Unicode" w:cs="Lucida Sans Unicode"/>
          <w:color w:val="1A1A1A"/>
        </w:rPr>
        <w:t>的原理，你来设计一下，举个例子，</w:t>
      </w:r>
      <w:r>
        <w:rPr>
          <w:rFonts w:ascii="Lucida Sans Unicode" w:hAnsi="Lucida Sans Unicode" w:cs="Lucida Sans Unicode"/>
          <w:color w:val="1A1A1A"/>
        </w:rPr>
        <w:t xml:space="preserve">dubbo </w:t>
      </w:r>
      <w:r>
        <w:rPr>
          <w:rFonts w:ascii="Lucida Sans Unicode" w:hAnsi="Lucida Sans Unicode" w:cs="Lucida Sans Unicode"/>
          <w:color w:val="1A1A1A"/>
        </w:rPr>
        <w:t>不是有那么多分层么？而且每个分层是干啥的，你大概是不是知道？那就按照这个思路大致说一下吧，起码你不能懵逼，要比那些上来就懵，啥也说不出来的人要好一些。</w:t>
      </w:r>
    </w:p>
    <w:p w:rsidR="00C95092" w:rsidRDefault="00C95092" w:rsidP="00C95092">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举个栗子，我给大家说个最简单的回答思路：</w:t>
      </w:r>
    </w:p>
    <w:p w:rsidR="00C95092" w:rsidRDefault="00C95092" w:rsidP="00FA61C5">
      <w:pPr>
        <w:widowControl/>
        <w:numPr>
          <w:ilvl w:val="0"/>
          <w:numId w:val="70"/>
        </w:numPr>
        <w:shd w:val="clear" w:color="auto" w:fill="F6F6F6"/>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上来你的服务就得去注册中心注册吧，你是不是得有个注册中心，保留各个服务的信心，可以用</w:t>
      </w:r>
      <w:r>
        <w:rPr>
          <w:rFonts w:ascii="Lucida Sans Unicode" w:hAnsi="Lucida Sans Unicode" w:cs="Lucida Sans Unicode"/>
          <w:color w:val="1A1A1A"/>
          <w:szCs w:val="21"/>
        </w:rPr>
        <w:t xml:space="preserve"> zookeeper </w:t>
      </w:r>
      <w:r>
        <w:rPr>
          <w:rFonts w:ascii="Lucida Sans Unicode" w:hAnsi="Lucida Sans Unicode" w:cs="Lucida Sans Unicode"/>
          <w:color w:val="1A1A1A"/>
          <w:szCs w:val="21"/>
        </w:rPr>
        <w:t>来做，对吧。</w:t>
      </w:r>
    </w:p>
    <w:p w:rsidR="00C95092" w:rsidRDefault="00C95092" w:rsidP="00FA61C5">
      <w:pPr>
        <w:widowControl/>
        <w:numPr>
          <w:ilvl w:val="0"/>
          <w:numId w:val="70"/>
        </w:numPr>
        <w:shd w:val="clear" w:color="auto" w:fill="F6F6F6"/>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然后你的消费者需要去注册中心拿对应的服务信息吧，对吧，而且每个服务可能会存在于多台机器上。</w:t>
      </w:r>
    </w:p>
    <w:p w:rsidR="00C95092" w:rsidRDefault="00C95092" w:rsidP="00FA61C5">
      <w:pPr>
        <w:widowControl/>
        <w:numPr>
          <w:ilvl w:val="0"/>
          <w:numId w:val="70"/>
        </w:numPr>
        <w:shd w:val="clear" w:color="auto" w:fill="F6F6F6"/>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接着你就该发起一次请求了，咋发起？当然是基于动态代理了，你面向接口获取到一个动态代理，这个动态代理就是接口在本地的一个代理，然后这个代理会找到服务对应的机器地址。</w:t>
      </w:r>
    </w:p>
    <w:p w:rsidR="00C95092" w:rsidRDefault="00C95092" w:rsidP="00FA61C5">
      <w:pPr>
        <w:widowControl/>
        <w:numPr>
          <w:ilvl w:val="0"/>
          <w:numId w:val="70"/>
        </w:numPr>
        <w:shd w:val="clear" w:color="auto" w:fill="F6F6F6"/>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然后找哪个机器发送请求？那肯定得有个负载均衡算法了，比如最简单的可以随机轮询是不是。</w:t>
      </w:r>
    </w:p>
    <w:p w:rsidR="00C95092" w:rsidRDefault="00C95092" w:rsidP="00FA61C5">
      <w:pPr>
        <w:widowControl/>
        <w:numPr>
          <w:ilvl w:val="0"/>
          <w:numId w:val="70"/>
        </w:numPr>
        <w:shd w:val="clear" w:color="auto" w:fill="F6F6F6"/>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接着找到一台机器，就可以跟它发送请求了，第一个问题咋发送？你可以说用</w:t>
      </w:r>
      <w:r>
        <w:rPr>
          <w:rFonts w:ascii="Lucida Sans Unicode" w:hAnsi="Lucida Sans Unicode" w:cs="Lucida Sans Unicode"/>
          <w:color w:val="1A1A1A"/>
          <w:szCs w:val="21"/>
        </w:rPr>
        <w:t xml:space="preserve"> netty </w:t>
      </w:r>
      <w:r>
        <w:rPr>
          <w:rFonts w:ascii="Lucida Sans Unicode" w:hAnsi="Lucida Sans Unicode" w:cs="Lucida Sans Unicode"/>
          <w:color w:val="1A1A1A"/>
          <w:szCs w:val="21"/>
        </w:rPr>
        <w:t>了，</w:t>
      </w:r>
      <w:r>
        <w:rPr>
          <w:rFonts w:ascii="Lucida Sans Unicode" w:hAnsi="Lucida Sans Unicode" w:cs="Lucida Sans Unicode"/>
          <w:color w:val="1A1A1A"/>
          <w:szCs w:val="21"/>
        </w:rPr>
        <w:t xml:space="preserve">nio </w:t>
      </w:r>
      <w:r>
        <w:rPr>
          <w:rFonts w:ascii="Lucida Sans Unicode" w:hAnsi="Lucida Sans Unicode" w:cs="Lucida Sans Unicode"/>
          <w:color w:val="1A1A1A"/>
          <w:szCs w:val="21"/>
        </w:rPr>
        <w:t>方式；第二个问题发送啥格式数据？你可以说用</w:t>
      </w:r>
      <w:r>
        <w:rPr>
          <w:rFonts w:ascii="Lucida Sans Unicode" w:hAnsi="Lucida Sans Unicode" w:cs="Lucida Sans Unicode"/>
          <w:color w:val="1A1A1A"/>
          <w:szCs w:val="21"/>
        </w:rPr>
        <w:t xml:space="preserve"> hessian </w:t>
      </w:r>
      <w:r>
        <w:rPr>
          <w:rFonts w:ascii="Lucida Sans Unicode" w:hAnsi="Lucida Sans Unicode" w:cs="Lucida Sans Unicode"/>
          <w:color w:val="1A1A1A"/>
          <w:szCs w:val="21"/>
        </w:rPr>
        <w:t>序列化协议了，或者是别的，对吧。然后请求过去了。</w:t>
      </w:r>
    </w:p>
    <w:p w:rsidR="00C95092" w:rsidRDefault="00C95092" w:rsidP="00FA61C5">
      <w:pPr>
        <w:widowControl/>
        <w:numPr>
          <w:ilvl w:val="0"/>
          <w:numId w:val="70"/>
        </w:numPr>
        <w:shd w:val="clear" w:color="auto" w:fill="F6F6F6"/>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服务器那边一样的，需要针对你自己的服务生成一个动态代理，监听某个网络端口了，然后代理你本地的服务代码。接收到请求的时候，就调用对应的服务代码，对吧。</w:t>
      </w:r>
    </w:p>
    <w:p w:rsidR="00233686" w:rsidRDefault="00233686" w:rsidP="00233686">
      <w:pPr>
        <w:pStyle w:val="2"/>
      </w:pPr>
      <w:r>
        <w:rPr>
          <w:rFonts w:ascii="Lucida Sans Unicode" w:hAnsi="Lucida Sans Unicode" w:cs="Lucida Sans Unicode" w:hint="eastAsia"/>
          <w:color w:val="1A1A1A"/>
        </w:rPr>
        <w:t>45</w:t>
      </w:r>
      <w:r>
        <w:rPr>
          <w:rFonts w:ascii="Lucida Sans Unicode" w:hAnsi="Lucida Sans Unicode" w:cs="Lucida Sans Unicode"/>
          <w:color w:val="1A1A1A"/>
        </w:rPr>
        <w:t>.</w:t>
      </w:r>
      <w:r w:rsidRPr="00233686">
        <w:t xml:space="preserve"> </w:t>
      </w:r>
      <w:r>
        <w:t>隐式参数</w:t>
      </w:r>
    </w:p>
    <w:p w:rsidR="00233686" w:rsidRDefault="00233686" w:rsidP="00C03B40">
      <w:pPr>
        <w:pStyle w:val="a3"/>
        <w:spacing w:before="0" w:beforeAutospacing="0" w:after="0" w:afterAutospacing="0"/>
        <w:jc w:val="both"/>
        <w:rPr>
          <w:rFonts w:ascii="Segoe UI" w:hAnsi="Segoe UI" w:cs="Segoe UI"/>
          <w:color w:val="24292E"/>
        </w:rPr>
      </w:pPr>
      <w:r>
        <w:rPr>
          <w:rFonts w:ascii="Segoe UI" w:hAnsi="Segoe UI" w:cs="Segoe UI"/>
          <w:color w:val="24292E"/>
        </w:rPr>
        <w:t>可以通过</w:t>
      </w:r>
      <w:r>
        <w:rPr>
          <w:rFonts w:ascii="Segoe UI" w:hAnsi="Segoe UI" w:cs="Segoe UI"/>
          <w:color w:val="24292E"/>
        </w:rPr>
        <w:t> </w:t>
      </w:r>
      <w:r>
        <w:rPr>
          <w:rStyle w:val="HTML"/>
          <w:rFonts w:ascii="Consolas" w:hAnsi="Consolas" w:cs="Consolas"/>
          <w:color w:val="24292E"/>
          <w:sz w:val="20"/>
          <w:szCs w:val="20"/>
        </w:rPr>
        <w:t>RpcContext</w:t>
      </w:r>
      <w:r>
        <w:rPr>
          <w:rFonts w:ascii="Segoe UI" w:hAnsi="Segoe UI" w:cs="Segoe UI"/>
          <w:color w:val="24292E"/>
        </w:rPr>
        <w:t> </w:t>
      </w:r>
      <w:r>
        <w:rPr>
          <w:rFonts w:ascii="Segoe UI" w:hAnsi="Segoe UI" w:cs="Segoe UI"/>
          <w:color w:val="24292E"/>
        </w:rPr>
        <w:t>上的</w:t>
      </w:r>
      <w:r>
        <w:rPr>
          <w:rFonts w:ascii="Segoe UI" w:hAnsi="Segoe UI" w:cs="Segoe UI"/>
          <w:color w:val="24292E"/>
        </w:rPr>
        <w:t> </w:t>
      </w:r>
      <w:r>
        <w:rPr>
          <w:rStyle w:val="HTML"/>
          <w:rFonts w:ascii="Consolas" w:hAnsi="Consolas" w:cs="Consolas"/>
          <w:color w:val="24292E"/>
          <w:sz w:val="20"/>
          <w:szCs w:val="20"/>
        </w:rPr>
        <w:t>setAttachment</w:t>
      </w:r>
      <w:r>
        <w:rPr>
          <w:rFonts w:ascii="Segoe UI" w:hAnsi="Segoe UI" w:cs="Segoe UI"/>
          <w:color w:val="24292E"/>
        </w:rPr>
        <w:t> </w:t>
      </w:r>
      <w:r>
        <w:rPr>
          <w:rFonts w:ascii="Segoe UI" w:hAnsi="Segoe UI" w:cs="Segoe UI"/>
          <w:color w:val="24292E"/>
        </w:rPr>
        <w:t>和</w:t>
      </w:r>
      <w:r>
        <w:rPr>
          <w:rFonts w:ascii="Segoe UI" w:hAnsi="Segoe UI" w:cs="Segoe UI"/>
          <w:color w:val="24292E"/>
        </w:rPr>
        <w:t> </w:t>
      </w:r>
      <w:r>
        <w:rPr>
          <w:rStyle w:val="HTML"/>
          <w:rFonts w:ascii="Consolas" w:hAnsi="Consolas" w:cs="Consolas"/>
          <w:color w:val="24292E"/>
          <w:sz w:val="20"/>
          <w:szCs w:val="20"/>
        </w:rPr>
        <w:t>getAttachment</w:t>
      </w:r>
      <w:r>
        <w:rPr>
          <w:rFonts w:ascii="Segoe UI" w:hAnsi="Segoe UI" w:cs="Segoe UI"/>
          <w:color w:val="24292E"/>
        </w:rPr>
        <w:t> </w:t>
      </w:r>
      <w:r>
        <w:rPr>
          <w:rFonts w:ascii="Segoe UI" w:hAnsi="Segoe UI" w:cs="Segoe UI"/>
          <w:color w:val="24292E"/>
        </w:rPr>
        <w:t>在服务消费方和提供方之间进行参数的隐式传递。</w:t>
      </w:r>
      <w:r>
        <w:rPr>
          <w:rFonts w:ascii="Segoe UI" w:hAnsi="Segoe UI" w:cs="Segoe UI"/>
          <w:color w:val="24292E"/>
        </w:rPr>
        <w:t> </w:t>
      </w:r>
      <w:hyperlink r:id="rId442" w:anchor="fn1" w:history="1">
        <w:r>
          <w:rPr>
            <w:rStyle w:val="a5"/>
            <w:rFonts w:ascii="Segoe UI" w:hAnsi="Segoe UI" w:cs="Segoe UI"/>
            <w:color w:val="0366D6"/>
            <w:vertAlign w:val="superscript"/>
          </w:rPr>
          <w:t>[1]</w:t>
        </w:r>
      </w:hyperlink>
    </w:p>
    <w:p w:rsidR="00233686" w:rsidRDefault="00233686" w:rsidP="00233686">
      <w:pPr>
        <w:pStyle w:val="a3"/>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extent cx="5934075" cy="1238250"/>
            <wp:effectExtent l="0" t="0" r="9525" b="0"/>
            <wp:docPr id="140" name="图片 140" descr="/user-guide/images/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ser-guide/images/context.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34075" cy="1238250"/>
                    </a:xfrm>
                    <a:prstGeom prst="rect">
                      <a:avLst/>
                    </a:prstGeom>
                    <a:noFill/>
                    <a:ln>
                      <a:noFill/>
                    </a:ln>
                  </pic:spPr>
                </pic:pic>
              </a:graphicData>
            </a:graphic>
          </wp:inline>
        </w:drawing>
      </w:r>
    </w:p>
    <w:p w:rsidR="00233686" w:rsidRDefault="00233686" w:rsidP="00233686">
      <w:pPr>
        <w:pStyle w:val="4"/>
        <w:spacing w:before="360" w:after="240"/>
        <w:rPr>
          <w:rFonts w:ascii="Segoe UI" w:hAnsi="Segoe UI" w:cs="Segoe UI"/>
          <w:color w:val="24292E"/>
        </w:rPr>
      </w:pPr>
      <w:r>
        <w:rPr>
          <w:rFonts w:ascii="Segoe UI" w:hAnsi="Segoe UI" w:cs="Segoe UI"/>
          <w:color w:val="24292E"/>
        </w:rPr>
        <w:t>在服务消费方端设置隐式参数</w:t>
      </w:r>
    </w:p>
    <w:p w:rsidR="00233686" w:rsidRDefault="00233686" w:rsidP="00233686">
      <w:pPr>
        <w:pStyle w:val="a3"/>
        <w:spacing w:before="0" w:beforeAutospacing="0" w:after="0" w:afterAutospacing="0"/>
        <w:rPr>
          <w:rFonts w:ascii="Segoe UI" w:hAnsi="Segoe UI" w:cs="Segoe UI"/>
          <w:color w:val="24292E"/>
        </w:rPr>
      </w:pPr>
      <w:r>
        <w:rPr>
          <w:rStyle w:val="HTML"/>
          <w:rFonts w:ascii="Consolas" w:hAnsi="Consolas" w:cs="Consolas"/>
          <w:color w:val="24292E"/>
          <w:sz w:val="20"/>
          <w:szCs w:val="20"/>
        </w:rPr>
        <w:t>setAttachment</w:t>
      </w:r>
      <w:r>
        <w:rPr>
          <w:rFonts w:ascii="Segoe UI" w:hAnsi="Segoe UI" w:cs="Segoe UI"/>
          <w:color w:val="24292E"/>
        </w:rPr>
        <w:t> </w:t>
      </w:r>
      <w:r>
        <w:rPr>
          <w:rFonts w:ascii="Segoe UI" w:hAnsi="Segoe UI" w:cs="Segoe UI"/>
          <w:color w:val="24292E"/>
        </w:rPr>
        <w:t>设置的</w:t>
      </w:r>
      <w:r>
        <w:rPr>
          <w:rFonts w:ascii="Segoe UI" w:hAnsi="Segoe UI" w:cs="Segoe UI"/>
          <w:color w:val="24292E"/>
        </w:rPr>
        <w:t xml:space="preserve"> KV </w:t>
      </w:r>
      <w:r>
        <w:rPr>
          <w:rFonts w:ascii="Segoe UI" w:hAnsi="Segoe UI" w:cs="Segoe UI"/>
          <w:color w:val="24292E"/>
        </w:rPr>
        <w:t>对，在完成下面一次远程调用会被清空，即多次远程调用要多次设置。</w:t>
      </w:r>
    </w:p>
    <w:p w:rsidR="00233686" w:rsidRDefault="00233686" w:rsidP="00233686">
      <w:pPr>
        <w:pStyle w:val="HTML0"/>
        <w:shd w:val="clear" w:color="auto" w:fill="F6F8FA"/>
        <w:rPr>
          <w:rStyle w:val="HTML"/>
          <w:rFonts w:ascii="Consolas" w:hAnsi="Consolas" w:cs="Consolas"/>
          <w:color w:val="24292E"/>
          <w:sz w:val="20"/>
          <w:szCs w:val="20"/>
          <w:bdr w:val="none" w:sz="0" w:space="0" w:color="auto" w:frame="1"/>
          <w:shd w:val="clear" w:color="auto" w:fill="F6F8FA"/>
        </w:rPr>
      </w:pPr>
      <w:r>
        <w:rPr>
          <w:rStyle w:val="HTML"/>
          <w:rFonts w:ascii="Consolas" w:hAnsi="Consolas" w:cs="Consolas"/>
          <w:color w:val="24292E"/>
          <w:sz w:val="20"/>
          <w:szCs w:val="20"/>
          <w:bdr w:val="none" w:sz="0" w:space="0" w:color="auto" w:frame="1"/>
          <w:shd w:val="clear" w:color="auto" w:fill="F6F8FA"/>
        </w:rPr>
        <w:t xml:space="preserve">RpcContext.getContext().setAttachment("index", "1"); // </w:t>
      </w:r>
      <w:r>
        <w:rPr>
          <w:rStyle w:val="HTML"/>
          <w:rFonts w:ascii="Consolas" w:hAnsi="Consolas" w:cs="Consolas"/>
          <w:color w:val="24292E"/>
          <w:sz w:val="20"/>
          <w:szCs w:val="20"/>
          <w:bdr w:val="none" w:sz="0" w:space="0" w:color="auto" w:frame="1"/>
          <w:shd w:val="clear" w:color="auto" w:fill="F6F8FA"/>
        </w:rPr>
        <w:t>隐式传参，后面的远程调用都会隐式将这些参数发送到服务器端，类似</w:t>
      </w:r>
      <w:r>
        <w:rPr>
          <w:rStyle w:val="HTML"/>
          <w:rFonts w:ascii="Consolas" w:hAnsi="Consolas" w:cs="Consolas"/>
          <w:color w:val="24292E"/>
          <w:sz w:val="20"/>
          <w:szCs w:val="20"/>
          <w:bdr w:val="none" w:sz="0" w:space="0" w:color="auto" w:frame="1"/>
          <w:shd w:val="clear" w:color="auto" w:fill="F6F8FA"/>
        </w:rPr>
        <w:t>cookie</w:t>
      </w:r>
      <w:r>
        <w:rPr>
          <w:rStyle w:val="HTML"/>
          <w:rFonts w:ascii="Consolas" w:hAnsi="Consolas" w:cs="Consolas"/>
          <w:color w:val="24292E"/>
          <w:sz w:val="20"/>
          <w:szCs w:val="20"/>
          <w:bdr w:val="none" w:sz="0" w:space="0" w:color="auto" w:frame="1"/>
          <w:shd w:val="clear" w:color="auto" w:fill="F6F8FA"/>
        </w:rPr>
        <w:t>，用于框架集成，不建议常规业务使用</w:t>
      </w:r>
    </w:p>
    <w:p w:rsidR="00233686" w:rsidRDefault="00233686" w:rsidP="00233686">
      <w:pPr>
        <w:pStyle w:val="HTML0"/>
        <w:shd w:val="clear" w:color="auto" w:fill="F6F8FA"/>
        <w:rPr>
          <w:rStyle w:val="HTML"/>
          <w:rFonts w:ascii="Consolas" w:hAnsi="Consolas" w:cs="Consolas"/>
          <w:color w:val="24292E"/>
          <w:sz w:val="20"/>
          <w:szCs w:val="20"/>
          <w:bdr w:val="none" w:sz="0" w:space="0" w:color="auto" w:frame="1"/>
          <w:shd w:val="clear" w:color="auto" w:fill="F6F8FA"/>
        </w:rPr>
      </w:pPr>
      <w:r>
        <w:rPr>
          <w:rStyle w:val="HTML"/>
          <w:rFonts w:ascii="Consolas" w:hAnsi="Consolas" w:cs="Consolas"/>
          <w:color w:val="24292E"/>
          <w:sz w:val="20"/>
          <w:szCs w:val="20"/>
          <w:bdr w:val="none" w:sz="0" w:space="0" w:color="auto" w:frame="1"/>
          <w:shd w:val="clear" w:color="auto" w:fill="F6F8FA"/>
        </w:rPr>
        <w:t xml:space="preserve">xxxService.xxx(); // </w:t>
      </w:r>
      <w:r>
        <w:rPr>
          <w:rStyle w:val="HTML"/>
          <w:rFonts w:ascii="Consolas" w:hAnsi="Consolas" w:cs="Consolas"/>
          <w:color w:val="24292E"/>
          <w:sz w:val="20"/>
          <w:szCs w:val="20"/>
          <w:bdr w:val="none" w:sz="0" w:space="0" w:color="auto" w:frame="1"/>
          <w:shd w:val="clear" w:color="auto" w:fill="F6F8FA"/>
        </w:rPr>
        <w:t>远程调用</w:t>
      </w:r>
    </w:p>
    <w:p w:rsidR="00233686" w:rsidRDefault="00233686" w:rsidP="00233686">
      <w:pPr>
        <w:pStyle w:val="HTML0"/>
        <w:shd w:val="clear" w:color="auto" w:fill="F6F8FA"/>
        <w:rPr>
          <w:rStyle w:val="HTML"/>
          <w:rFonts w:ascii="Consolas" w:hAnsi="Consolas" w:cs="Consolas"/>
          <w:color w:val="24292E"/>
          <w:sz w:val="20"/>
          <w:szCs w:val="20"/>
          <w:bdr w:val="none" w:sz="0" w:space="0" w:color="auto" w:frame="1"/>
          <w:shd w:val="clear" w:color="auto" w:fill="F6F8FA"/>
        </w:rPr>
      </w:pPr>
      <w:r>
        <w:rPr>
          <w:rStyle w:val="HTML"/>
          <w:rFonts w:ascii="Consolas" w:hAnsi="Consolas" w:cs="Consolas"/>
          <w:color w:val="24292E"/>
          <w:sz w:val="20"/>
          <w:szCs w:val="20"/>
          <w:bdr w:val="none" w:sz="0" w:space="0" w:color="auto" w:frame="1"/>
          <w:shd w:val="clear" w:color="auto" w:fill="F6F8FA"/>
        </w:rPr>
        <w:t>// ...</w:t>
      </w:r>
    </w:p>
    <w:p w:rsidR="00233686" w:rsidRDefault="00233686" w:rsidP="00233686">
      <w:pPr>
        <w:pStyle w:val="4"/>
        <w:spacing w:before="360" w:after="240"/>
        <w:rPr>
          <w:rFonts w:ascii="Segoe UI" w:hAnsi="Segoe UI" w:cs="Segoe UI"/>
          <w:color w:val="24292E"/>
        </w:rPr>
      </w:pPr>
      <w:r>
        <w:rPr>
          <w:rFonts w:ascii="Segoe UI" w:hAnsi="Segoe UI" w:cs="Segoe UI"/>
          <w:color w:val="24292E"/>
        </w:rPr>
        <w:t>在服务提供方端获取隐式参数</w:t>
      </w:r>
    </w:p>
    <w:p w:rsidR="00233686" w:rsidRDefault="00233686" w:rsidP="00233686">
      <w:pPr>
        <w:pStyle w:val="HTML0"/>
        <w:shd w:val="clear" w:color="auto" w:fill="F6F8FA"/>
        <w:rPr>
          <w:rStyle w:val="HTML"/>
          <w:rFonts w:ascii="Consolas" w:hAnsi="Consolas" w:cs="Consolas"/>
          <w:color w:val="24292E"/>
          <w:sz w:val="20"/>
          <w:szCs w:val="20"/>
          <w:bdr w:val="none" w:sz="0" w:space="0" w:color="auto" w:frame="1"/>
          <w:shd w:val="clear" w:color="auto" w:fill="F6F8FA"/>
        </w:rPr>
      </w:pPr>
      <w:r>
        <w:rPr>
          <w:rStyle w:val="hljs-keyword"/>
          <w:rFonts w:ascii="Consolas" w:hAnsi="Consolas" w:cs="Consolas"/>
          <w:b/>
          <w:bCs/>
          <w:color w:val="333333"/>
          <w:sz w:val="20"/>
          <w:szCs w:val="20"/>
          <w:bdr w:val="none" w:sz="0" w:space="0" w:color="auto" w:frame="1"/>
          <w:shd w:val="clear" w:color="auto" w:fill="F6F8FA"/>
        </w:rPr>
        <w:t>public</w:t>
      </w:r>
      <w:r>
        <w:rPr>
          <w:rStyle w:val="HTML"/>
          <w:rFonts w:ascii="Consolas" w:hAnsi="Consolas" w:cs="Consolas"/>
          <w:color w:val="24292E"/>
          <w:sz w:val="20"/>
          <w:szCs w:val="20"/>
          <w:bdr w:val="none" w:sz="0" w:space="0" w:color="auto" w:frame="1"/>
          <w:shd w:val="clear" w:color="auto" w:fill="F6F8FA"/>
        </w:rPr>
        <w:t xml:space="preserve"> </w:t>
      </w:r>
      <w:r>
        <w:rPr>
          <w:rStyle w:val="hljs-keyword"/>
          <w:rFonts w:ascii="Consolas" w:hAnsi="Consolas" w:cs="Consolas"/>
          <w:b/>
          <w:bCs/>
          <w:color w:val="333333"/>
          <w:sz w:val="20"/>
          <w:szCs w:val="20"/>
          <w:bdr w:val="none" w:sz="0" w:space="0" w:color="auto" w:frame="1"/>
          <w:shd w:val="clear" w:color="auto" w:fill="F6F8FA"/>
        </w:rPr>
        <w:t>class</w:t>
      </w:r>
      <w:r>
        <w:rPr>
          <w:rStyle w:val="hljs-class"/>
          <w:rFonts w:ascii="Consolas" w:hAnsi="Consolas" w:cs="Consolas"/>
          <w:color w:val="24292E"/>
          <w:sz w:val="20"/>
          <w:szCs w:val="20"/>
          <w:bdr w:val="none" w:sz="0" w:space="0" w:color="auto" w:frame="1"/>
          <w:shd w:val="clear" w:color="auto" w:fill="F6F8FA"/>
        </w:rPr>
        <w:t xml:space="preserve"> </w:t>
      </w:r>
      <w:r>
        <w:rPr>
          <w:rStyle w:val="hljs-title"/>
          <w:rFonts w:ascii="Consolas" w:hAnsi="Consolas" w:cs="Consolas"/>
          <w:b/>
          <w:bCs/>
          <w:color w:val="445588"/>
          <w:sz w:val="20"/>
          <w:szCs w:val="20"/>
          <w:bdr w:val="none" w:sz="0" w:space="0" w:color="auto" w:frame="1"/>
          <w:shd w:val="clear" w:color="auto" w:fill="F6F8FA"/>
        </w:rPr>
        <w:t>XxxServiceImpl</w:t>
      </w:r>
      <w:r>
        <w:rPr>
          <w:rStyle w:val="hljs-class"/>
          <w:rFonts w:ascii="Consolas" w:hAnsi="Consolas" w:cs="Consolas"/>
          <w:color w:val="24292E"/>
          <w:sz w:val="20"/>
          <w:szCs w:val="20"/>
          <w:bdr w:val="none" w:sz="0" w:space="0" w:color="auto" w:frame="1"/>
          <w:shd w:val="clear" w:color="auto" w:fill="F6F8FA"/>
        </w:rPr>
        <w:t xml:space="preserve"> </w:t>
      </w:r>
      <w:r>
        <w:rPr>
          <w:rStyle w:val="hljs-keyword"/>
          <w:rFonts w:ascii="Consolas" w:hAnsi="Consolas" w:cs="Consolas"/>
          <w:b/>
          <w:bCs/>
          <w:color w:val="333333"/>
          <w:sz w:val="20"/>
          <w:szCs w:val="20"/>
          <w:bdr w:val="none" w:sz="0" w:space="0" w:color="auto" w:frame="1"/>
          <w:shd w:val="clear" w:color="auto" w:fill="F6F8FA"/>
        </w:rPr>
        <w:t>implements</w:t>
      </w:r>
      <w:r>
        <w:rPr>
          <w:rStyle w:val="hljs-class"/>
          <w:rFonts w:ascii="Consolas" w:hAnsi="Consolas" w:cs="Consolas"/>
          <w:color w:val="24292E"/>
          <w:sz w:val="20"/>
          <w:szCs w:val="20"/>
          <w:bdr w:val="none" w:sz="0" w:space="0" w:color="auto" w:frame="1"/>
          <w:shd w:val="clear" w:color="auto" w:fill="F6F8FA"/>
        </w:rPr>
        <w:t xml:space="preserve"> </w:t>
      </w:r>
      <w:r>
        <w:rPr>
          <w:rStyle w:val="hljs-title"/>
          <w:rFonts w:ascii="Consolas" w:hAnsi="Consolas" w:cs="Consolas"/>
          <w:b/>
          <w:bCs/>
          <w:color w:val="445588"/>
          <w:sz w:val="20"/>
          <w:szCs w:val="20"/>
          <w:bdr w:val="none" w:sz="0" w:space="0" w:color="auto" w:frame="1"/>
          <w:shd w:val="clear" w:color="auto" w:fill="F6F8FA"/>
        </w:rPr>
        <w:t>XxxService</w:t>
      </w:r>
      <w:r>
        <w:rPr>
          <w:rStyle w:val="hljs-class"/>
          <w:rFonts w:ascii="Consolas" w:hAnsi="Consolas" w:cs="Consolas"/>
          <w:color w:val="24292E"/>
          <w:sz w:val="20"/>
          <w:szCs w:val="20"/>
          <w:bdr w:val="none" w:sz="0" w:space="0" w:color="auto" w:frame="1"/>
          <w:shd w:val="clear" w:color="auto" w:fill="F6F8FA"/>
        </w:rPr>
        <w:t xml:space="preserve"> </w:t>
      </w:r>
      <w:r>
        <w:rPr>
          <w:rStyle w:val="HTML"/>
          <w:rFonts w:ascii="Consolas" w:hAnsi="Consolas" w:cs="Consolas"/>
          <w:color w:val="24292E"/>
          <w:sz w:val="20"/>
          <w:szCs w:val="20"/>
          <w:bdr w:val="none" w:sz="0" w:space="0" w:color="auto" w:frame="1"/>
          <w:shd w:val="clear" w:color="auto" w:fill="F6F8FA"/>
        </w:rPr>
        <w:t>{</w:t>
      </w:r>
    </w:p>
    <w:p w:rsidR="00233686" w:rsidRDefault="00233686" w:rsidP="00233686">
      <w:pPr>
        <w:pStyle w:val="HTML0"/>
        <w:shd w:val="clear" w:color="auto" w:fill="F6F8FA"/>
        <w:rPr>
          <w:rStyle w:val="HTML"/>
          <w:rFonts w:ascii="Consolas" w:hAnsi="Consolas" w:cs="Consolas"/>
          <w:color w:val="24292E"/>
          <w:sz w:val="20"/>
          <w:szCs w:val="20"/>
          <w:bdr w:val="none" w:sz="0" w:space="0" w:color="auto" w:frame="1"/>
          <w:shd w:val="clear" w:color="auto" w:fill="F6F8FA"/>
        </w:rPr>
      </w:pPr>
      <w:r>
        <w:rPr>
          <w:rStyle w:val="HTML"/>
          <w:rFonts w:ascii="Consolas" w:hAnsi="Consolas" w:cs="Consolas"/>
          <w:color w:val="24292E"/>
          <w:sz w:val="20"/>
          <w:szCs w:val="20"/>
          <w:bdr w:val="none" w:sz="0" w:space="0" w:color="auto" w:frame="1"/>
          <w:shd w:val="clear" w:color="auto" w:fill="F6F8FA"/>
        </w:rPr>
        <w:t xml:space="preserve"> </w:t>
      </w:r>
    </w:p>
    <w:p w:rsidR="00233686" w:rsidRDefault="00233686" w:rsidP="00233686">
      <w:pPr>
        <w:pStyle w:val="HTML0"/>
        <w:shd w:val="clear" w:color="auto" w:fill="F6F8FA"/>
        <w:rPr>
          <w:rStyle w:val="HTML"/>
          <w:rFonts w:ascii="Consolas" w:hAnsi="Consolas" w:cs="Consolas"/>
          <w:color w:val="24292E"/>
          <w:sz w:val="20"/>
          <w:szCs w:val="20"/>
          <w:bdr w:val="none" w:sz="0" w:space="0" w:color="auto" w:frame="1"/>
          <w:shd w:val="clear" w:color="auto" w:fill="F6F8FA"/>
        </w:rPr>
      </w:pPr>
      <w:r>
        <w:rPr>
          <w:rStyle w:val="HTML"/>
          <w:rFonts w:ascii="Consolas" w:hAnsi="Consolas" w:cs="Consolas"/>
          <w:color w:val="24292E"/>
          <w:sz w:val="20"/>
          <w:szCs w:val="20"/>
          <w:bdr w:val="none" w:sz="0" w:space="0" w:color="auto" w:frame="1"/>
          <w:shd w:val="clear" w:color="auto" w:fill="F6F8FA"/>
        </w:rPr>
        <w:t xml:space="preserve">    </w:t>
      </w:r>
      <w:r>
        <w:rPr>
          <w:rStyle w:val="hljs-keyword"/>
          <w:rFonts w:ascii="Consolas" w:hAnsi="Consolas" w:cs="Consolas"/>
          <w:b/>
          <w:bCs/>
          <w:color w:val="333333"/>
          <w:sz w:val="20"/>
          <w:szCs w:val="20"/>
          <w:bdr w:val="none" w:sz="0" w:space="0" w:color="auto" w:frame="1"/>
          <w:shd w:val="clear" w:color="auto" w:fill="F6F8FA"/>
        </w:rPr>
        <w:t>public</w:t>
      </w:r>
      <w:r>
        <w:rPr>
          <w:rStyle w:val="hljs-function"/>
          <w:rFonts w:ascii="Consolas" w:hAnsi="Consolas" w:cs="Consolas"/>
          <w:color w:val="24292E"/>
          <w:sz w:val="20"/>
          <w:szCs w:val="20"/>
          <w:bdr w:val="none" w:sz="0" w:space="0" w:color="auto" w:frame="1"/>
          <w:shd w:val="clear" w:color="auto" w:fill="F6F8FA"/>
        </w:rPr>
        <w:t xml:space="preserve"> </w:t>
      </w:r>
      <w:r>
        <w:rPr>
          <w:rStyle w:val="hljs-keyword"/>
          <w:rFonts w:ascii="Consolas" w:hAnsi="Consolas" w:cs="Consolas"/>
          <w:b/>
          <w:bCs/>
          <w:color w:val="333333"/>
          <w:sz w:val="20"/>
          <w:szCs w:val="20"/>
          <w:bdr w:val="none" w:sz="0" w:space="0" w:color="auto" w:frame="1"/>
          <w:shd w:val="clear" w:color="auto" w:fill="F6F8FA"/>
        </w:rPr>
        <w:t>void</w:t>
      </w:r>
      <w:r>
        <w:rPr>
          <w:rStyle w:val="hljs-function"/>
          <w:rFonts w:ascii="Consolas" w:hAnsi="Consolas" w:cs="Consolas"/>
          <w:color w:val="24292E"/>
          <w:sz w:val="20"/>
          <w:szCs w:val="20"/>
          <w:bdr w:val="none" w:sz="0" w:space="0" w:color="auto" w:frame="1"/>
          <w:shd w:val="clear" w:color="auto" w:fill="F6F8FA"/>
        </w:rPr>
        <w:t xml:space="preserve"> </w:t>
      </w:r>
      <w:r>
        <w:rPr>
          <w:rStyle w:val="hljs-title"/>
          <w:rFonts w:ascii="Consolas" w:hAnsi="Consolas" w:cs="Consolas"/>
          <w:b/>
          <w:bCs/>
          <w:color w:val="990000"/>
          <w:sz w:val="20"/>
          <w:szCs w:val="20"/>
          <w:bdr w:val="none" w:sz="0" w:space="0" w:color="auto" w:frame="1"/>
          <w:shd w:val="clear" w:color="auto" w:fill="F6F8FA"/>
        </w:rPr>
        <w:t>xxx</w:t>
      </w:r>
      <w:r>
        <w:rPr>
          <w:rStyle w:val="hljs-params"/>
          <w:rFonts w:ascii="Consolas" w:hAnsi="Consolas" w:cs="Consolas"/>
          <w:color w:val="24292E"/>
          <w:sz w:val="20"/>
          <w:szCs w:val="20"/>
          <w:bdr w:val="none" w:sz="0" w:space="0" w:color="auto" w:frame="1"/>
          <w:shd w:val="clear" w:color="auto" w:fill="F6F8FA"/>
        </w:rPr>
        <w:t>()</w:t>
      </w:r>
      <w:r>
        <w:rPr>
          <w:rStyle w:val="hljs-function"/>
          <w:rFonts w:ascii="Consolas" w:hAnsi="Consolas" w:cs="Consolas"/>
          <w:color w:val="24292E"/>
          <w:sz w:val="20"/>
          <w:szCs w:val="20"/>
          <w:bdr w:val="none" w:sz="0" w:space="0" w:color="auto" w:frame="1"/>
          <w:shd w:val="clear" w:color="auto" w:fill="F6F8FA"/>
        </w:rPr>
        <w:t xml:space="preserve"> </w:t>
      </w:r>
      <w:r>
        <w:rPr>
          <w:rStyle w:val="HTML"/>
          <w:rFonts w:ascii="Consolas" w:hAnsi="Consolas" w:cs="Consolas"/>
          <w:color w:val="24292E"/>
          <w:sz w:val="20"/>
          <w:szCs w:val="20"/>
          <w:bdr w:val="none" w:sz="0" w:space="0" w:color="auto" w:frame="1"/>
          <w:shd w:val="clear" w:color="auto" w:fill="F6F8FA"/>
        </w:rPr>
        <w:t>{</w:t>
      </w:r>
    </w:p>
    <w:p w:rsidR="00233686" w:rsidRDefault="00233686" w:rsidP="00233686">
      <w:pPr>
        <w:pStyle w:val="HTML0"/>
        <w:shd w:val="clear" w:color="auto" w:fill="F6F8FA"/>
        <w:rPr>
          <w:rStyle w:val="HTML"/>
          <w:rFonts w:ascii="Consolas" w:hAnsi="Consolas" w:cs="Consolas"/>
          <w:color w:val="24292E"/>
          <w:sz w:val="20"/>
          <w:szCs w:val="20"/>
          <w:bdr w:val="none" w:sz="0" w:space="0" w:color="auto" w:frame="1"/>
          <w:shd w:val="clear" w:color="auto" w:fill="F6F8FA"/>
        </w:rPr>
      </w:pPr>
      <w:r>
        <w:rPr>
          <w:rStyle w:val="HTML"/>
          <w:rFonts w:ascii="Consolas" w:hAnsi="Consolas" w:cs="Consolas"/>
          <w:color w:val="24292E"/>
          <w:sz w:val="20"/>
          <w:szCs w:val="20"/>
          <w:bdr w:val="none" w:sz="0" w:space="0" w:color="auto" w:frame="1"/>
          <w:shd w:val="clear" w:color="auto" w:fill="F6F8FA"/>
        </w:rPr>
        <w:t xml:space="preserve">        </w:t>
      </w:r>
      <w:r>
        <w:rPr>
          <w:rStyle w:val="hljs-comment"/>
          <w:rFonts w:ascii="Consolas" w:hAnsi="Consolas" w:cs="Consolas"/>
          <w:i/>
          <w:iCs/>
          <w:color w:val="999988"/>
          <w:sz w:val="20"/>
          <w:szCs w:val="20"/>
          <w:bdr w:val="none" w:sz="0" w:space="0" w:color="auto" w:frame="1"/>
          <w:shd w:val="clear" w:color="auto" w:fill="F6F8FA"/>
        </w:rPr>
        <w:t xml:space="preserve">// </w:t>
      </w:r>
      <w:r>
        <w:rPr>
          <w:rStyle w:val="hljs-comment"/>
          <w:rFonts w:ascii="Consolas" w:hAnsi="Consolas" w:cs="Consolas"/>
          <w:i/>
          <w:iCs/>
          <w:color w:val="999988"/>
          <w:sz w:val="20"/>
          <w:szCs w:val="20"/>
          <w:bdr w:val="none" w:sz="0" w:space="0" w:color="auto" w:frame="1"/>
          <w:shd w:val="clear" w:color="auto" w:fill="F6F8FA"/>
        </w:rPr>
        <w:t>获取客户端隐式传入的参数，用于框架集成，不建议常规业务使用</w:t>
      </w:r>
    </w:p>
    <w:p w:rsidR="00233686" w:rsidRDefault="00233686" w:rsidP="00233686">
      <w:pPr>
        <w:pStyle w:val="HTML0"/>
        <w:shd w:val="clear" w:color="auto" w:fill="F6F8FA"/>
        <w:rPr>
          <w:rStyle w:val="HTML"/>
          <w:rFonts w:ascii="Consolas" w:hAnsi="Consolas" w:cs="Consolas"/>
          <w:color w:val="24292E"/>
          <w:sz w:val="20"/>
          <w:szCs w:val="20"/>
          <w:bdr w:val="none" w:sz="0" w:space="0" w:color="auto" w:frame="1"/>
          <w:shd w:val="clear" w:color="auto" w:fill="F6F8FA"/>
        </w:rPr>
      </w:pPr>
      <w:r>
        <w:rPr>
          <w:rStyle w:val="HTML"/>
          <w:rFonts w:ascii="Consolas" w:hAnsi="Consolas" w:cs="Consolas"/>
          <w:color w:val="24292E"/>
          <w:sz w:val="20"/>
          <w:szCs w:val="20"/>
          <w:bdr w:val="none" w:sz="0" w:space="0" w:color="auto" w:frame="1"/>
          <w:shd w:val="clear" w:color="auto" w:fill="F6F8FA"/>
        </w:rPr>
        <w:t xml:space="preserve">        String index = RpcContext.getContext().getAttachment(</w:t>
      </w:r>
      <w:r>
        <w:rPr>
          <w:rStyle w:val="hljs-string"/>
          <w:rFonts w:ascii="Consolas" w:hAnsi="Consolas" w:cs="Consolas"/>
          <w:color w:val="DD1144"/>
          <w:sz w:val="20"/>
          <w:szCs w:val="20"/>
          <w:bdr w:val="none" w:sz="0" w:space="0" w:color="auto" w:frame="1"/>
          <w:shd w:val="clear" w:color="auto" w:fill="F6F8FA"/>
        </w:rPr>
        <w:t>"index"</w:t>
      </w:r>
      <w:r>
        <w:rPr>
          <w:rStyle w:val="HTML"/>
          <w:rFonts w:ascii="Consolas" w:hAnsi="Consolas" w:cs="Consolas"/>
          <w:color w:val="24292E"/>
          <w:sz w:val="20"/>
          <w:szCs w:val="20"/>
          <w:bdr w:val="none" w:sz="0" w:space="0" w:color="auto" w:frame="1"/>
          <w:shd w:val="clear" w:color="auto" w:fill="F6F8FA"/>
        </w:rPr>
        <w:t xml:space="preserve">); </w:t>
      </w:r>
    </w:p>
    <w:p w:rsidR="00233686" w:rsidRDefault="00233686" w:rsidP="00233686">
      <w:pPr>
        <w:pStyle w:val="HTML0"/>
        <w:shd w:val="clear" w:color="auto" w:fill="F6F8FA"/>
        <w:rPr>
          <w:rStyle w:val="HTML"/>
          <w:rFonts w:ascii="Consolas" w:hAnsi="Consolas" w:cs="Consolas"/>
          <w:color w:val="24292E"/>
          <w:sz w:val="20"/>
          <w:szCs w:val="20"/>
          <w:bdr w:val="none" w:sz="0" w:space="0" w:color="auto" w:frame="1"/>
          <w:shd w:val="clear" w:color="auto" w:fill="F6F8FA"/>
        </w:rPr>
      </w:pPr>
      <w:r>
        <w:rPr>
          <w:rStyle w:val="HTML"/>
          <w:rFonts w:ascii="Consolas" w:hAnsi="Consolas" w:cs="Consolas"/>
          <w:color w:val="24292E"/>
          <w:sz w:val="20"/>
          <w:szCs w:val="20"/>
          <w:bdr w:val="none" w:sz="0" w:space="0" w:color="auto" w:frame="1"/>
          <w:shd w:val="clear" w:color="auto" w:fill="F6F8FA"/>
        </w:rPr>
        <w:t xml:space="preserve">    }</w:t>
      </w:r>
    </w:p>
    <w:p w:rsidR="00233686" w:rsidRDefault="00233686" w:rsidP="00233686">
      <w:pPr>
        <w:pStyle w:val="HTML0"/>
        <w:shd w:val="clear" w:color="auto" w:fill="F6F8FA"/>
        <w:rPr>
          <w:rFonts w:ascii="Consolas" w:hAnsi="Consolas" w:cs="Consolas"/>
          <w:color w:val="24292E"/>
          <w:sz w:val="20"/>
          <w:szCs w:val="20"/>
        </w:rPr>
      </w:pPr>
      <w:r>
        <w:rPr>
          <w:rStyle w:val="HTML"/>
          <w:rFonts w:ascii="Consolas" w:hAnsi="Consolas" w:cs="Consolas"/>
          <w:color w:val="24292E"/>
          <w:sz w:val="20"/>
          <w:szCs w:val="20"/>
          <w:bdr w:val="none" w:sz="0" w:space="0" w:color="auto" w:frame="1"/>
          <w:shd w:val="clear" w:color="auto" w:fill="F6F8FA"/>
        </w:rPr>
        <w:t>}</w:t>
      </w:r>
    </w:p>
    <w:p w:rsidR="005A2AD4" w:rsidRPr="00C95092" w:rsidRDefault="005A2AD4" w:rsidP="00024C3C">
      <w:pPr>
        <w:pStyle w:val="a3"/>
        <w:shd w:val="clear" w:color="auto" w:fill="FFFFFF"/>
        <w:spacing w:before="150" w:beforeAutospacing="0" w:after="420" w:afterAutospacing="0"/>
        <w:rPr>
          <w:rFonts w:ascii="Lucida Sans Unicode" w:hAnsi="Lucida Sans Unicode" w:cs="Lucida Sans Unicode"/>
          <w:color w:val="1A1A1A"/>
        </w:rPr>
      </w:pPr>
    </w:p>
    <w:p w:rsidR="00402C45" w:rsidRPr="00B20882" w:rsidRDefault="00353EFF" w:rsidP="00B20882">
      <w:pPr>
        <w:pStyle w:val="1"/>
      </w:pPr>
      <w:r>
        <w:rPr>
          <w:rFonts w:hint="eastAsia"/>
        </w:rPr>
        <w:t>消息</w:t>
      </w:r>
      <w:r w:rsidR="00402C45">
        <w:rPr>
          <w:rFonts w:hint="eastAsia"/>
        </w:rPr>
        <w:t>队列:</w:t>
      </w:r>
    </w:p>
    <w:p w:rsidR="00B23157" w:rsidRDefault="00B23157" w:rsidP="00B23157">
      <w:pPr>
        <w:pStyle w:val="2"/>
      </w:pPr>
      <w:r>
        <w:rPr>
          <w:rFonts w:hint="eastAsia"/>
        </w:rPr>
        <w:t>1.</w:t>
      </w:r>
      <w:r w:rsidR="00A70D3D" w:rsidRPr="00A70D3D">
        <w:rPr>
          <w:rFonts w:hint="eastAsia"/>
        </w:rPr>
        <w:t xml:space="preserve"> 什么是消息队列？</w:t>
      </w:r>
    </w:p>
    <w:p w:rsidR="00A70D3D" w:rsidRPr="00A70D3D" w:rsidRDefault="00A70D3D" w:rsidP="00A70D3D">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A70D3D">
        <w:rPr>
          <w:rFonts w:ascii="Lucida Sans Unicode" w:eastAsia="宋体" w:hAnsi="Lucida Sans Unicode" w:cs="Lucida Sans Unicode"/>
          <w:color w:val="1A1A1A"/>
          <w:kern w:val="0"/>
          <w:sz w:val="24"/>
          <w:szCs w:val="24"/>
        </w:rPr>
        <w:t>消息队列，是分布式系统中重要的组件。</w:t>
      </w:r>
    </w:p>
    <w:p w:rsidR="00A70D3D" w:rsidRPr="00A70D3D" w:rsidRDefault="00A70D3D" w:rsidP="00FA61C5">
      <w:pPr>
        <w:widowControl/>
        <w:numPr>
          <w:ilvl w:val="0"/>
          <w:numId w:val="175"/>
        </w:numPr>
        <w:shd w:val="clear" w:color="auto" w:fill="FFFFFF"/>
        <w:ind w:left="0"/>
        <w:jc w:val="left"/>
        <w:rPr>
          <w:rFonts w:ascii="Lucida Sans Unicode" w:eastAsia="宋体" w:hAnsi="Lucida Sans Unicode" w:cs="Lucida Sans Unicode"/>
          <w:color w:val="1A1A1A"/>
          <w:kern w:val="0"/>
          <w:szCs w:val="21"/>
        </w:rPr>
      </w:pPr>
      <w:r>
        <w:rPr>
          <w:rFonts w:ascii="Lucida Sans Unicode" w:eastAsia="宋体" w:hAnsi="Lucida Sans Unicode" w:cs="Lucida Sans Unicode"/>
          <w:color w:val="1A1A1A"/>
          <w:kern w:val="0"/>
          <w:szCs w:val="21"/>
        </w:rPr>
        <w:t>主要</w:t>
      </w:r>
      <w:r>
        <w:rPr>
          <w:rFonts w:ascii="Lucida Sans Unicode" w:eastAsia="宋体" w:hAnsi="Lucida Sans Unicode" w:cs="Lucida Sans Unicode" w:hint="eastAsia"/>
          <w:color w:val="1A1A1A"/>
          <w:kern w:val="0"/>
          <w:szCs w:val="21"/>
        </w:rPr>
        <w:t>用于</w:t>
      </w:r>
      <w:r>
        <w:rPr>
          <w:rFonts w:ascii="Lucida Sans Unicode" w:eastAsia="宋体" w:hAnsi="Lucida Sans Unicode" w:cs="Lucida Sans Unicode"/>
          <w:color w:val="1A1A1A"/>
          <w:kern w:val="0"/>
          <w:szCs w:val="21"/>
        </w:rPr>
        <w:t>应用耦合，异步消息，流量削锋</w:t>
      </w:r>
      <w:r>
        <w:rPr>
          <w:rFonts w:ascii="Lucida Sans Unicode" w:eastAsia="宋体" w:hAnsi="Lucida Sans Unicode" w:cs="Lucida Sans Unicode" w:hint="eastAsia"/>
          <w:color w:val="1A1A1A"/>
          <w:kern w:val="0"/>
          <w:szCs w:val="21"/>
        </w:rPr>
        <w:t>,</w:t>
      </w:r>
      <w:r>
        <w:rPr>
          <w:rFonts w:ascii="Lucida Sans Unicode" w:eastAsia="宋体" w:hAnsi="Lucida Sans Unicode" w:cs="Lucida Sans Unicode"/>
          <w:color w:val="1A1A1A"/>
          <w:kern w:val="0"/>
          <w:szCs w:val="21"/>
        </w:rPr>
        <w:t>异步通知</w:t>
      </w:r>
      <w:r>
        <w:rPr>
          <w:rFonts w:ascii="Lucida Sans Unicode" w:eastAsia="宋体" w:hAnsi="Lucida Sans Unicode" w:cs="Lucida Sans Unicode"/>
          <w:color w:val="1A1A1A"/>
          <w:kern w:val="0"/>
          <w:szCs w:val="21"/>
        </w:rPr>
        <w:t>,</w:t>
      </w:r>
      <w:r>
        <w:rPr>
          <w:rFonts w:ascii="Lucida Sans Unicode" w:eastAsia="宋体" w:hAnsi="Lucida Sans Unicode" w:cs="Lucida Sans Unicode" w:hint="eastAsia"/>
          <w:color w:val="1A1A1A"/>
          <w:kern w:val="0"/>
          <w:szCs w:val="21"/>
        </w:rPr>
        <w:t>延时</w:t>
      </w:r>
      <w:r>
        <w:rPr>
          <w:rFonts w:ascii="Lucida Sans Unicode" w:eastAsia="宋体" w:hAnsi="Lucida Sans Unicode" w:cs="Lucida Sans Unicode"/>
          <w:color w:val="1A1A1A"/>
          <w:kern w:val="0"/>
          <w:szCs w:val="21"/>
        </w:rPr>
        <w:t>消息</w:t>
      </w:r>
      <w:r w:rsidRPr="00A70D3D">
        <w:rPr>
          <w:rFonts w:ascii="Lucida Sans Unicode" w:eastAsia="宋体" w:hAnsi="Lucida Sans Unicode" w:cs="Lucida Sans Unicode"/>
          <w:color w:val="1A1A1A"/>
          <w:kern w:val="0"/>
          <w:szCs w:val="21"/>
        </w:rPr>
        <w:t>。</w:t>
      </w:r>
    </w:p>
    <w:p w:rsidR="00A70D3D" w:rsidRPr="00A70D3D" w:rsidRDefault="00A70D3D" w:rsidP="00FA61C5">
      <w:pPr>
        <w:widowControl/>
        <w:numPr>
          <w:ilvl w:val="0"/>
          <w:numId w:val="175"/>
        </w:numPr>
        <w:shd w:val="clear" w:color="auto" w:fill="FFFFFF"/>
        <w:ind w:left="0"/>
        <w:jc w:val="left"/>
        <w:rPr>
          <w:rFonts w:ascii="Lucida Sans Unicode" w:eastAsia="宋体" w:hAnsi="Lucida Sans Unicode" w:cs="Lucida Sans Unicode"/>
          <w:color w:val="1A1A1A"/>
          <w:kern w:val="0"/>
          <w:szCs w:val="21"/>
        </w:rPr>
      </w:pPr>
      <w:r w:rsidRPr="00A70D3D">
        <w:rPr>
          <w:rFonts w:ascii="Lucida Sans Unicode" w:eastAsia="宋体" w:hAnsi="Lucida Sans Unicode" w:cs="Lucida Sans Unicode"/>
          <w:color w:val="1A1A1A"/>
          <w:kern w:val="0"/>
          <w:szCs w:val="21"/>
        </w:rPr>
        <w:t>可实现高性能，高可用，可伸缩和最终一致性架构，是大型分布式系统不可缺少的中间件。</w:t>
      </w:r>
    </w:p>
    <w:p w:rsidR="00A70D3D" w:rsidRPr="00A70D3D" w:rsidRDefault="00A70D3D" w:rsidP="00A70D3D">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A70D3D">
        <w:rPr>
          <w:rFonts w:ascii="Lucida Sans Unicode" w:eastAsia="宋体" w:hAnsi="Lucida Sans Unicode" w:cs="Lucida Sans Unicode"/>
          <w:color w:val="1A1A1A"/>
          <w:kern w:val="0"/>
          <w:sz w:val="24"/>
          <w:szCs w:val="24"/>
        </w:rPr>
        <w:t>目前主流的消息队列有</w:t>
      </w:r>
    </w:p>
    <w:p w:rsidR="00A70D3D" w:rsidRPr="00A70D3D" w:rsidRDefault="00A70D3D" w:rsidP="00FA61C5">
      <w:pPr>
        <w:widowControl/>
        <w:numPr>
          <w:ilvl w:val="0"/>
          <w:numId w:val="176"/>
        </w:numPr>
        <w:shd w:val="clear" w:color="auto" w:fill="FFFFFF"/>
        <w:ind w:left="0"/>
        <w:jc w:val="left"/>
        <w:rPr>
          <w:rFonts w:ascii="Lucida Sans Unicode" w:eastAsia="宋体" w:hAnsi="Lucida Sans Unicode" w:cs="Lucida Sans Unicode"/>
          <w:color w:val="1A1A1A"/>
          <w:kern w:val="0"/>
          <w:szCs w:val="21"/>
        </w:rPr>
      </w:pPr>
      <w:r w:rsidRPr="00A70D3D">
        <w:rPr>
          <w:rFonts w:ascii="Lucida Sans Unicode" w:eastAsia="宋体" w:hAnsi="Lucida Sans Unicode" w:cs="Lucida Sans Unicode"/>
          <w:color w:val="1A1A1A"/>
          <w:kern w:val="0"/>
          <w:szCs w:val="21"/>
        </w:rPr>
        <w:t>Kafka</w:t>
      </w:r>
    </w:p>
    <w:p w:rsidR="00A70D3D" w:rsidRPr="00A70D3D" w:rsidRDefault="00A70D3D" w:rsidP="00FA61C5">
      <w:pPr>
        <w:widowControl/>
        <w:numPr>
          <w:ilvl w:val="0"/>
          <w:numId w:val="176"/>
        </w:numPr>
        <w:shd w:val="clear" w:color="auto" w:fill="FFFFFF"/>
        <w:ind w:left="0"/>
        <w:jc w:val="left"/>
        <w:rPr>
          <w:rFonts w:ascii="Lucida Sans Unicode" w:eastAsia="宋体" w:hAnsi="Lucida Sans Unicode" w:cs="Lucida Sans Unicode"/>
          <w:color w:val="1A1A1A"/>
          <w:kern w:val="0"/>
          <w:szCs w:val="21"/>
        </w:rPr>
      </w:pPr>
      <w:r w:rsidRPr="00A70D3D">
        <w:rPr>
          <w:rFonts w:ascii="Lucida Sans Unicode" w:eastAsia="宋体" w:hAnsi="Lucida Sans Unicode" w:cs="Lucida Sans Unicode"/>
          <w:color w:val="1A1A1A"/>
          <w:kern w:val="0"/>
          <w:szCs w:val="21"/>
        </w:rPr>
        <w:t>RabbitMQ</w:t>
      </w:r>
    </w:p>
    <w:p w:rsidR="00A70D3D" w:rsidRPr="00A70D3D" w:rsidRDefault="00A70D3D" w:rsidP="00FA61C5">
      <w:pPr>
        <w:widowControl/>
        <w:numPr>
          <w:ilvl w:val="0"/>
          <w:numId w:val="176"/>
        </w:numPr>
        <w:shd w:val="clear" w:color="auto" w:fill="FFFFFF"/>
        <w:ind w:left="0"/>
        <w:jc w:val="left"/>
        <w:rPr>
          <w:rFonts w:ascii="Lucida Sans Unicode" w:eastAsia="宋体" w:hAnsi="Lucida Sans Unicode" w:cs="Lucida Sans Unicode"/>
          <w:color w:val="1A1A1A"/>
          <w:kern w:val="0"/>
          <w:szCs w:val="21"/>
        </w:rPr>
      </w:pPr>
      <w:r w:rsidRPr="00A70D3D">
        <w:rPr>
          <w:rFonts w:ascii="Lucida Sans Unicode" w:eastAsia="宋体" w:hAnsi="Lucida Sans Unicode" w:cs="Lucida Sans Unicode"/>
          <w:color w:val="1A1A1A"/>
          <w:kern w:val="0"/>
          <w:szCs w:val="21"/>
        </w:rPr>
        <w:t xml:space="preserve">RocketMQ </w:t>
      </w:r>
      <w:r w:rsidRPr="00A70D3D">
        <w:rPr>
          <w:rFonts w:ascii="Lucida Sans Unicode" w:eastAsia="宋体" w:hAnsi="Lucida Sans Unicode" w:cs="Lucida Sans Unicode"/>
          <w:color w:val="1A1A1A"/>
          <w:kern w:val="0"/>
          <w:szCs w:val="21"/>
        </w:rPr>
        <w:t>，老版本是</w:t>
      </w:r>
      <w:r w:rsidRPr="00A70D3D">
        <w:rPr>
          <w:rFonts w:ascii="Lucida Sans Unicode" w:eastAsia="宋体" w:hAnsi="Lucida Sans Unicode" w:cs="Lucida Sans Unicode"/>
          <w:color w:val="1A1A1A"/>
          <w:kern w:val="0"/>
          <w:szCs w:val="21"/>
        </w:rPr>
        <w:t xml:space="preserve"> MetaQ </w:t>
      </w:r>
      <w:r w:rsidRPr="00A70D3D">
        <w:rPr>
          <w:rFonts w:ascii="Lucida Sans Unicode" w:eastAsia="宋体" w:hAnsi="Lucida Sans Unicode" w:cs="Lucida Sans Unicode"/>
          <w:color w:val="1A1A1A"/>
          <w:kern w:val="0"/>
          <w:szCs w:val="21"/>
        </w:rPr>
        <w:t>。</w:t>
      </w:r>
    </w:p>
    <w:p w:rsidR="00A70D3D" w:rsidRPr="00A70D3D" w:rsidRDefault="00A70D3D" w:rsidP="00FA61C5">
      <w:pPr>
        <w:widowControl/>
        <w:numPr>
          <w:ilvl w:val="0"/>
          <w:numId w:val="176"/>
        </w:numPr>
        <w:shd w:val="clear" w:color="auto" w:fill="FFFFFF"/>
        <w:ind w:left="0"/>
        <w:jc w:val="left"/>
        <w:rPr>
          <w:rFonts w:ascii="Lucida Sans Unicode" w:eastAsia="宋体" w:hAnsi="Lucida Sans Unicode" w:cs="Lucida Sans Unicode"/>
          <w:color w:val="1A1A1A"/>
          <w:kern w:val="0"/>
          <w:szCs w:val="21"/>
        </w:rPr>
      </w:pPr>
      <w:r w:rsidRPr="00A70D3D">
        <w:rPr>
          <w:rFonts w:ascii="Lucida Sans Unicode" w:eastAsia="宋体" w:hAnsi="Lucida Sans Unicode" w:cs="Lucida Sans Unicode"/>
          <w:color w:val="1A1A1A"/>
          <w:kern w:val="0"/>
          <w:szCs w:val="21"/>
        </w:rPr>
        <w:t xml:space="preserve">ActiveMQ </w:t>
      </w:r>
      <w:r w:rsidRPr="00A70D3D">
        <w:rPr>
          <w:rFonts w:ascii="Lucida Sans Unicode" w:eastAsia="宋体" w:hAnsi="Lucida Sans Unicode" w:cs="Lucida Sans Unicode"/>
          <w:color w:val="1A1A1A"/>
          <w:kern w:val="0"/>
          <w:szCs w:val="21"/>
        </w:rPr>
        <w:t>，目前用的人越来越少了。</w:t>
      </w:r>
    </w:p>
    <w:p w:rsidR="00A70D3D" w:rsidRPr="00A70D3D" w:rsidRDefault="00A70D3D" w:rsidP="00A70D3D">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A70D3D">
        <w:rPr>
          <w:rFonts w:ascii="Lucida Sans Unicode" w:eastAsia="宋体" w:hAnsi="Lucida Sans Unicode" w:cs="Lucida Sans Unicode"/>
          <w:color w:val="1A1A1A"/>
          <w:kern w:val="0"/>
          <w:sz w:val="24"/>
          <w:szCs w:val="24"/>
        </w:rPr>
        <w:t>另外，消息队列容易和</w:t>
      </w:r>
      <w:r w:rsidRPr="00A70D3D">
        <w:rPr>
          <w:rFonts w:ascii="Lucida Sans Unicode" w:eastAsia="宋体" w:hAnsi="Lucida Sans Unicode" w:cs="Lucida Sans Unicode"/>
          <w:color w:val="1A1A1A"/>
          <w:kern w:val="0"/>
          <w:sz w:val="24"/>
          <w:szCs w:val="24"/>
        </w:rPr>
        <w:t xml:space="preserve"> Java </w:t>
      </w:r>
      <w:r w:rsidRPr="00A70D3D">
        <w:rPr>
          <w:rFonts w:ascii="Lucida Sans Unicode" w:eastAsia="宋体" w:hAnsi="Lucida Sans Unicode" w:cs="Lucida Sans Unicode"/>
          <w:color w:val="1A1A1A"/>
          <w:kern w:val="0"/>
          <w:sz w:val="24"/>
          <w:szCs w:val="24"/>
        </w:rPr>
        <w:t>中的本地</w:t>
      </w:r>
      <w:r w:rsidRPr="00A70D3D">
        <w:rPr>
          <w:rFonts w:ascii="Lucida Sans Unicode" w:eastAsia="宋体" w:hAnsi="Lucida Sans Unicode" w:cs="Lucida Sans Unicode"/>
          <w:color w:val="1A1A1A"/>
          <w:kern w:val="0"/>
          <w:sz w:val="24"/>
          <w:szCs w:val="24"/>
        </w:rPr>
        <w:t xml:space="preserve"> MessageQueue </w:t>
      </w:r>
      <w:r w:rsidRPr="00A70D3D">
        <w:rPr>
          <w:rFonts w:ascii="Lucida Sans Unicode" w:eastAsia="宋体" w:hAnsi="Lucida Sans Unicode" w:cs="Lucida Sans Unicode"/>
          <w:color w:val="1A1A1A"/>
          <w:kern w:val="0"/>
          <w:sz w:val="24"/>
          <w:szCs w:val="24"/>
        </w:rPr>
        <w:t>搞混，所以消息队列更多被称为消息中间件、分布式消息队列等等。</w:t>
      </w:r>
    </w:p>
    <w:p w:rsidR="00A70D3D" w:rsidRDefault="00A70D3D" w:rsidP="00A70D3D">
      <w:pPr>
        <w:pStyle w:val="2"/>
      </w:pPr>
      <w:r>
        <w:rPr>
          <w:rFonts w:hint="eastAsia"/>
        </w:rPr>
        <w:t>2</w:t>
      </w:r>
      <w:r>
        <w:t>.</w:t>
      </w:r>
      <w:r w:rsidRPr="00A70D3D">
        <w:rPr>
          <w:rFonts w:hint="eastAsia"/>
        </w:rPr>
        <w:t>消息队列由哪些角色组成？</w:t>
      </w:r>
    </w:p>
    <w:p w:rsidR="00A70D3D" w:rsidRDefault="00A70D3D" w:rsidP="00A70D3D">
      <w:r>
        <w:rPr>
          <w:noProof/>
        </w:rPr>
        <w:drawing>
          <wp:inline distT="0" distB="0" distL="0" distR="0" wp14:anchorId="2F966E8E" wp14:editId="06429C32">
            <wp:extent cx="4847619" cy="1533333"/>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847619" cy="1533333"/>
                    </a:xfrm>
                    <a:prstGeom prst="rect">
                      <a:avLst/>
                    </a:prstGeom>
                  </pic:spPr>
                </pic:pic>
              </a:graphicData>
            </a:graphic>
          </wp:inline>
        </w:drawing>
      </w:r>
    </w:p>
    <w:p w:rsidR="00A70D3D" w:rsidRPr="00A70D3D" w:rsidRDefault="00A70D3D" w:rsidP="00FA61C5">
      <w:pPr>
        <w:widowControl/>
        <w:numPr>
          <w:ilvl w:val="0"/>
          <w:numId w:val="177"/>
        </w:numPr>
        <w:shd w:val="clear" w:color="auto" w:fill="FFFFFF"/>
        <w:ind w:left="0"/>
        <w:jc w:val="left"/>
        <w:rPr>
          <w:rFonts w:ascii="Lucida Sans Unicode" w:eastAsia="宋体" w:hAnsi="Lucida Sans Unicode" w:cs="Lucida Sans Unicode"/>
          <w:color w:val="1A1A1A"/>
          <w:kern w:val="0"/>
          <w:szCs w:val="21"/>
        </w:rPr>
      </w:pPr>
      <w:r w:rsidRPr="00A70D3D">
        <w:rPr>
          <w:rFonts w:ascii="Lucida Sans Unicode" w:eastAsia="宋体" w:hAnsi="Lucida Sans Unicode" w:cs="Lucida Sans Unicode"/>
          <w:color w:val="1A1A1A"/>
          <w:kern w:val="0"/>
          <w:szCs w:val="21"/>
        </w:rPr>
        <w:t>生产者（</w:t>
      </w:r>
      <w:r w:rsidRPr="00A70D3D">
        <w:rPr>
          <w:rFonts w:ascii="Lucida Sans Unicode" w:eastAsia="宋体" w:hAnsi="Lucida Sans Unicode" w:cs="Lucida Sans Unicode"/>
          <w:color w:val="1A1A1A"/>
          <w:kern w:val="0"/>
          <w:szCs w:val="21"/>
        </w:rPr>
        <w:t>Producer</w:t>
      </w:r>
      <w:r w:rsidRPr="00A70D3D">
        <w:rPr>
          <w:rFonts w:ascii="Lucida Sans Unicode" w:eastAsia="宋体" w:hAnsi="Lucida Sans Unicode" w:cs="Lucida Sans Unicode"/>
          <w:color w:val="1A1A1A"/>
          <w:kern w:val="0"/>
          <w:szCs w:val="21"/>
        </w:rPr>
        <w:t>）：负责产生消息。</w:t>
      </w:r>
    </w:p>
    <w:p w:rsidR="00A70D3D" w:rsidRPr="00A70D3D" w:rsidRDefault="00A70D3D" w:rsidP="00FA61C5">
      <w:pPr>
        <w:widowControl/>
        <w:numPr>
          <w:ilvl w:val="0"/>
          <w:numId w:val="177"/>
        </w:numPr>
        <w:shd w:val="clear" w:color="auto" w:fill="FFFFFF"/>
        <w:ind w:left="0"/>
        <w:jc w:val="left"/>
        <w:rPr>
          <w:rFonts w:ascii="Lucida Sans Unicode" w:eastAsia="宋体" w:hAnsi="Lucida Sans Unicode" w:cs="Lucida Sans Unicode"/>
          <w:color w:val="1A1A1A"/>
          <w:kern w:val="0"/>
          <w:szCs w:val="21"/>
        </w:rPr>
      </w:pPr>
      <w:r w:rsidRPr="00A70D3D">
        <w:rPr>
          <w:rFonts w:ascii="Lucida Sans Unicode" w:eastAsia="宋体" w:hAnsi="Lucida Sans Unicode" w:cs="Lucida Sans Unicode"/>
          <w:color w:val="1A1A1A"/>
          <w:kern w:val="0"/>
          <w:szCs w:val="21"/>
        </w:rPr>
        <w:t>消费者（</w:t>
      </w:r>
      <w:r w:rsidRPr="00A70D3D">
        <w:rPr>
          <w:rFonts w:ascii="Lucida Sans Unicode" w:eastAsia="宋体" w:hAnsi="Lucida Sans Unicode" w:cs="Lucida Sans Unicode"/>
          <w:color w:val="1A1A1A"/>
          <w:kern w:val="0"/>
          <w:szCs w:val="21"/>
        </w:rPr>
        <w:t>Consumer</w:t>
      </w:r>
      <w:r w:rsidRPr="00A70D3D">
        <w:rPr>
          <w:rFonts w:ascii="Lucida Sans Unicode" w:eastAsia="宋体" w:hAnsi="Lucida Sans Unicode" w:cs="Lucida Sans Unicode"/>
          <w:color w:val="1A1A1A"/>
          <w:kern w:val="0"/>
          <w:szCs w:val="21"/>
        </w:rPr>
        <w:t>）：负责消费消息</w:t>
      </w:r>
    </w:p>
    <w:p w:rsidR="00A70D3D" w:rsidRPr="00A70D3D" w:rsidRDefault="00A70D3D" w:rsidP="00FA61C5">
      <w:pPr>
        <w:widowControl/>
        <w:numPr>
          <w:ilvl w:val="0"/>
          <w:numId w:val="177"/>
        </w:numPr>
        <w:shd w:val="clear" w:color="auto" w:fill="FFFFFF"/>
        <w:ind w:left="0"/>
        <w:jc w:val="left"/>
        <w:rPr>
          <w:rFonts w:ascii="Lucida Sans Unicode" w:eastAsia="宋体" w:hAnsi="Lucida Sans Unicode" w:cs="Lucida Sans Unicode"/>
          <w:color w:val="1A1A1A"/>
          <w:kern w:val="0"/>
          <w:szCs w:val="21"/>
        </w:rPr>
      </w:pPr>
      <w:r w:rsidRPr="00A70D3D">
        <w:rPr>
          <w:rFonts w:ascii="Lucida Sans Unicode" w:eastAsia="宋体" w:hAnsi="Lucida Sans Unicode" w:cs="Lucida Sans Unicode"/>
          <w:color w:val="1A1A1A"/>
          <w:kern w:val="0"/>
          <w:szCs w:val="21"/>
        </w:rPr>
        <w:t>消息代理（</w:t>
      </w:r>
      <w:r w:rsidRPr="00A70D3D">
        <w:rPr>
          <w:rFonts w:ascii="Lucida Sans Unicode" w:eastAsia="宋体" w:hAnsi="Lucida Sans Unicode" w:cs="Lucida Sans Unicode"/>
          <w:color w:val="1A1A1A"/>
          <w:kern w:val="0"/>
          <w:szCs w:val="21"/>
        </w:rPr>
        <w:t>Message Broker</w:t>
      </w:r>
      <w:r w:rsidRPr="00A70D3D">
        <w:rPr>
          <w:rFonts w:ascii="Lucida Sans Unicode" w:eastAsia="宋体" w:hAnsi="Lucida Sans Unicode" w:cs="Lucida Sans Unicode"/>
          <w:color w:val="1A1A1A"/>
          <w:kern w:val="0"/>
          <w:szCs w:val="21"/>
        </w:rPr>
        <w:t>）：负责存储消息和转发消息两件事情。其中，转发消息分为推送和拉取两种方式。</w:t>
      </w:r>
    </w:p>
    <w:p w:rsidR="00A70D3D" w:rsidRPr="00A70D3D" w:rsidRDefault="00A70D3D" w:rsidP="00FA61C5">
      <w:pPr>
        <w:widowControl/>
        <w:numPr>
          <w:ilvl w:val="1"/>
          <w:numId w:val="177"/>
        </w:numPr>
        <w:shd w:val="clear" w:color="auto" w:fill="FFFFFF"/>
        <w:ind w:left="450"/>
        <w:jc w:val="left"/>
        <w:rPr>
          <w:rFonts w:ascii="Lucida Sans Unicode" w:eastAsia="宋体" w:hAnsi="Lucida Sans Unicode" w:cs="Lucida Sans Unicode"/>
          <w:color w:val="1A1A1A"/>
          <w:kern w:val="0"/>
          <w:szCs w:val="21"/>
        </w:rPr>
      </w:pPr>
      <w:r w:rsidRPr="00A70D3D">
        <w:rPr>
          <w:rFonts w:ascii="Lucida Sans Unicode" w:eastAsia="宋体" w:hAnsi="Lucida Sans Unicode" w:cs="Lucida Sans Unicode"/>
          <w:color w:val="1A1A1A"/>
          <w:kern w:val="0"/>
          <w:szCs w:val="21"/>
        </w:rPr>
        <w:t>拉取（</w:t>
      </w:r>
      <w:r w:rsidRPr="00A70D3D">
        <w:rPr>
          <w:rFonts w:ascii="Lucida Sans Unicode" w:eastAsia="宋体" w:hAnsi="Lucida Sans Unicode" w:cs="Lucida Sans Unicode"/>
          <w:color w:val="1A1A1A"/>
          <w:kern w:val="0"/>
          <w:szCs w:val="21"/>
        </w:rPr>
        <w:t>Pull</w:t>
      </w:r>
      <w:r w:rsidRPr="00A70D3D">
        <w:rPr>
          <w:rFonts w:ascii="Lucida Sans Unicode" w:eastAsia="宋体" w:hAnsi="Lucida Sans Unicode" w:cs="Lucida Sans Unicode"/>
          <w:color w:val="1A1A1A"/>
          <w:kern w:val="0"/>
          <w:szCs w:val="21"/>
        </w:rPr>
        <w:t>），是指</w:t>
      </w:r>
      <w:r w:rsidRPr="00A70D3D">
        <w:rPr>
          <w:rFonts w:ascii="Lucida Sans Unicode" w:eastAsia="宋体" w:hAnsi="Lucida Sans Unicode" w:cs="Lucida Sans Unicode"/>
          <w:color w:val="1A1A1A"/>
          <w:kern w:val="0"/>
          <w:szCs w:val="21"/>
        </w:rPr>
        <w:t xml:space="preserve"> Consumer </w:t>
      </w:r>
      <w:r w:rsidRPr="00A70D3D">
        <w:rPr>
          <w:rFonts w:ascii="Lucida Sans Unicode" w:eastAsia="宋体" w:hAnsi="Lucida Sans Unicode" w:cs="Lucida Sans Unicode"/>
          <w:color w:val="1A1A1A"/>
          <w:kern w:val="0"/>
          <w:szCs w:val="21"/>
        </w:rPr>
        <w:t>主动从</w:t>
      </w:r>
      <w:r w:rsidRPr="00A70D3D">
        <w:rPr>
          <w:rFonts w:ascii="Lucida Sans Unicode" w:eastAsia="宋体" w:hAnsi="Lucida Sans Unicode" w:cs="Lucida Sans Unicode"/>
          <w:color w:val="1A1A1A"/>
          <w:kern w:val="0"/>
          <w:szCs w:val="21"/>
        </w:rPr>
        <w:t xml:space="preserve"> Message Broker </w:t>
      </w:r>
      <w:r w:rsidRPr="00A70D3D">
        <w:rPr>
          <w:rFonts w:ascii="Lucida Sans Unicode" w:eastAsia="宋体" w:hAnsi="Lucida Sans Unicode" w:cs="Lucida Sans Unicode"/>
          <w:color w:val="1A1A1A"/>
          <w:kern w:val="0"/>
          <w:szCs w:val="21"/>
        </w:rPr>
        <w:t>获取消息</w:t>
      </w:r>
    </w:p>
    <w:p w:rsidR="00A70D3D" w:rsidRPr="00A70D3D" w:rsidRDefault="00A70D3D" w:rsidP="00FA61C5">
      <w:pPr>
        <w:widowControl/>
        <w:numPr>
          <w:ilvl w:val="1"/>
          <w:numId w:val="177"/>
        </w:numPr>
        <w:shd w:val="clear" w:color="auto" w:fill="FFFFFF"/>
        <w:ind w:left="450"/>
        <w:jc w:val="left"/>
        <w:rPr>
          <w:rFonts w:ascii="Lucida Sans Unicode" w:eastAsia="宋体" w:hAnsi="Lucida Sans Unicode" w:cs="Lucida Sans Unicode"/>
          <w:color w:val="1A1A1A"/>
          <w:kern w:val="0"/>
          <w:szCs w:val="21"/>
        </w:rPr>
      </w:pPr>
      <w:r w:rsidRPr="00A70D3D">
        <w:rPr>
          <w:rFonts w:ascii="Lucida Sans Unicode" w:eastAsia="宋体" w:hAnsi="Lucida Sans Unicode" w:cs="Lucida Sans Unicode"/>
          <w:color w:val="1A1A1A"/>
          <w:kern w:val="0"/>
          <w:szCs w:val="21"/>
        </w:rPr>
        <w:t>推送（</w:t>
      </w:r>
      <w:r w:rsidRPr="00A70D3D">
        <w:rPr>
          <w:rFonts w:ascii="Lucida Sans Unicode" w:eastAsia="宋体" w:hAnsi="Lucida Sans Unicode" w:cs="Lucida Sans Unicode"/>
          <w:color w:val="1A1A1A"/>
          <w:kern w:val="0"/>
          <w:szCs w:val="21"/>
        </w:rPr>
        <w:t>Push</w:t>
      </w:r>
      <w:r w:rsidRPr="00A70D3D">
        <w:rPr>
          <w:rFonts w:ascii="Lucida Sans Unicode" w:eastAsia="宋体" w:hAnsi="Lucida Sans Unicode" w:cs="Lucida Sans Unicode"/>
          <w:color w:val="1A1A1A"/>
          <w:kern w:val="0"/>
          <w:szCs w:val="21"/>
        </w:rPr>
        <w:t>），是指</w:t>
      </w:r>
      <w:r w:rsidRPr="00A70D3D">
        <w:rPr>
          <w:rFonts w:ascii="Lucida Sans Unicode" w:eastAsia="宋体" w:hAnsi="Lucida Sans Unicode" w:cs="Lucida Sans Unicode"/>
          <w:color w:val="1A1A1A"/>
          <w:kern w:val="0"/>
          <w:szCs w:val="21"/>
        </w:rPr>
        <w:t xml:space="preserve"> Message Broker </w:t>
      </w:r>
      <w:r w:rsidRPr="00A70D3D">
        <w:rPr>
          <w:rFonts w:ascii="Lucida Sans Unicode" w:eastAsia="宋体" w:hAnsi="Lucida Sans Unicode" w:cs="Lucida Sans Unicode"/>
          <w:color w:val="1A1A1A"/>
          <w:kern w:val="0"/>
          <w:szCs w:val="21"/>
        </w:rPr>
        <w:t>主动将</w:t>
      </w:r>
      <w:r w:rsidRPr="00A70D3D">
        <w:rPr>
          <w:rFonts w:ascii="Lucida Sans Unicode" w:eastAsia="宋体" w:hAnsi="Lucida Sans Unicode" w:cs="Lucida Sans Unicode"/>
          <w:color w:val="1A1A1A"/>
          <w:kern w:val="0"/>
          <w:szCs w:val="21"/>
        </w:rPr>
        <w:t xml:space="preserve"> Consumer </w:t>
      </w:r>
      <w:r w:rsidRPr="00A70D3D">
        <w:rPr>
          <w:rFonts w:ascii="Lucida Sans Unicode" w:eastAsia="宋体" w:hAnsi="Lucida Sans Unicode" w:cs="Lucida Sans Unicode"/>
          <w:color w:val="1A1A1A"/>
          <w:kern w:val="0"/>
          <w:szCs w:val="21"/>
        </w:rPr>
        <w:t>感兴趣的消息推送给</w:t>
      </w:r>
      <w:r w:rsidRPr="00A70D3D">
        <w:rPr>
          <w:rFonts w:ascii="Lucida Sans Unicode" w:eastAsia="宋体" w:hAnsi="Lucida Sans Unicode" w:cs="Lucida Sans Unicode"/>
          <w:color w:val="1A1A1A"/>
          <w:kern w:val="0"/>
          <w:szCs w:val="21"/>
        </w:rPr>
        <w:t xml:space="preserve"> Consumer </w:t>
      </w:r>
      <w:r w:rsidRPr="00A70D3D">
        <w:rPr>
          <w:rFonts w:ascii="Lucida Sans Unicode" w:eastAsia="宋体" w:hAnsi="Lucida Sans Unicode" w:cs="Lucida Sans Unicode"/>
          <w:color w:val="1A1A1A"/>
          <w:kern w:val="0"/>
          <w:szCs w:val="21"/>
        </w:rPr>
        <w:t>。</w:t>
      </w:r>
    </w:p>
    <w:p w:rsidR="00A70D3D" w:rsidRDefault="00A70D3D" w:rsidP="00A70D3D">
      <w:pPr>
        <w:pStyle w:val="2"/>
      </w:pPr>
      <w:r>
        <w:rPr>
          <w:rFonts w:hint="eastAsia"/>
        </w:rPr>
        <w:t>3</w:t>
      </w:r>
      <w:r>
        <w:t>.</w:t>
      </w:r>
      <w:r w:rsidRPr="00A70D3D">
        <w:rPr>
          <w:rFonts w:hint="eastAsia"/>
        </w:rPr>
        <w:t xml:space="preserve"> 消息队列有哪些使用场景？</w:t>
      </w:r>
    </w:p>
    <w:p w:rsidR="00A70D3D" w:rsidRPr="00A70D3D" w:rsidRDefault="00A70D3D" w:rsidP="00A70D3D">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A70D3D">
        <w:rPr>
          <w:rFonts w:ascii="Lucida Sans Unicode" w:eastAsia="宋体" w:hAnsi="Lucida Sans Unicode" w:cs="Lucida Sans Unicode"/>
          <w:color w:val="1A1A1A"/>
          <w:kern w:val="0"/>
          <w:sz w:val="24"/>
          <w:szCs w:val="24"/>
        </w:rPr>
        <w:t>一般来说，有四大类使用场景：</w:t>
      </w:r>
    </w:p>
    <w:p w:rsidR="00A70D3D" w:rsidRPr="00A70D3D" w:rsidRDefault="00A70D3D" w:rsidP="00FA61C5">
      <w:pPr>
        <w:widowControl/>
        <w:numPr>
          <w:ilvl w:val="0"/>
          <w:numId w:val="178"/>
        </w:numPr>
        <w:shd w:val="clear" w:color="auto" w:fill="FFFFFF"/>
        <w:ind w:left="0"/>
        <w:jc w:val="left"/>
        <w:rPr>
          <w:rFonts w:ascii="Lucida Sans Unicode" w:eastAsia="宋体" w:hAnsi="Lucida Sans Unicode" w:cs="Lucida Sans Unicode"/>
          <w:color w:val="1A1A1A"/>
          <w:kern w:val="0"/>
          <w:szCs w:val="21"/>
        </w:rPr>
      </w:pPr>
      <w:r w:rsidRPr="00A70D3D">
        <w:rPr>
          <w:rFonts w:ascii="Lucida Sans Unicode" w:eastAsia="宋体" w:hAnsi="Lucida Sans Unicode" w:cs="Lucida Sans Unicode"/>
          <w:color w:val="1A1A1A"/>
          <w:kern w:val="0"/>
          <w:szCs w:val="21"/>
        </w:rPr>
        <w:t>应用解耦</w:t>
      </w:r>
    </w:p>
    <w:p w:rsidR="00A70D3D" w:rsidRPr="00A70D3D" w:rsidRDefault="00A70D3D" w:rsidP="00FA61C5">
      <w:pPr>
        <w:widowControl/>
        <w:numPr>
          <w:ilvl w:val="0"/>
          <w:numId w:val="178"/>
        </w:numPr>
        <w:shd w:val="clear" w:color="auto" w:fill="FFFFFF"/>
        <w:ind w:left="0"/>
        <w:jc w:val="left"/>
        <w:rPr>
          <w:rFonts w:ascii="Lucida Sans Unicode" w:eastAsia="宋体" w:hAnsi="Lucida Sans Unicode" w:cs="Lucida Sans Unicode"/>
          <w:color w:val="1A1A1A"/>
          <w:kern w:val="0"/>
          <w:szCs w:val="21"/>
        </w:rPr>
      </w:pPr>
      <w:r w:rsidRPr="00A70D3D">
        <w:rPr>
          <w:rFonts w:ascii="Lucida Sans Unicode" w:eastAsia="宋体" w:hAnsi="Lucida Sans Unicode" w:cs="Lucida Sans Unicode"/>
          <w:color w:val="1A1A1A"/>
          <w:kern w:val="0"/>
          <w:szCs w:val="21"/>
        </w:rPr>
        <w:t>异步处理</w:t>
      </w:r>
    </w:p>
    <w:p w:rsidR="00A70D3D" w:rsidRPr="00A70D3D" w:rsidRDefault="00A70D3D" w:rsidP="00FA61C5">
      <w:pPr>
        <w:widowControl/>
        <w:numPr>
          <w:ilvl w:val="0"/>
          <w:numId w:val="178"/>
        </w:numPr>
        <w:shd w:val="clear" w:color="auto" w:fill="FFFFFF"/>
        <w:ind w:left="0"/>
        <w:jc w:val="left"/>
        <w:rPr>
          <w:rFonts w:ascii="Lucida Sans Unicode" w:eastAsia="宋体" w:hAnsi="Lucida Sans Unicode" w:cs="Lucida Sans Unicode"/>
          <w:color w:val="1A1A1A"/>
          <w:kern w:val="0"/>
          <w:szCs w:val="21"/>
        </w:rPr>
      </w:pPr>
      <w:r w:rsidRPr="00A70D3D">
        <w:rPr>
          <w:rFonts w:ascii="Lucida Sans Unicode" w:eastAsia="宋体" w:hAnsi="Lucida Sans Unicode" w:cs="Lucida Sans Unicode"/>
          <w:color w:val="1A1A1A"/>
          <w:kern w:val="0"/>
          <w:szCs w:val="21"/>
        </w:rPr>
        <w:t>流量削峰</w:t>
      </w:r>
    </w:p>
    <w:p w:rsidR="00A70D3D" w:rsidRPr="00A70D3D" w:rsidRDefault="00A70D3D" w:rsidP="00FA61C5">
      <w:pPr>
        <w:widowControl/>
        <w:numPr>
          <w:ilvl w:val="0"/>
          <w:numId w:val="178"/>
        </w:numPr>
        <w:shd w:val="clear" w:color="auto" w:fill="FFFFFF"/>
        <w:ind w:left="0"/>
        <w:jc w:val="left"/>
        <w:rPr>
          <w:rFonts w:ascii="Lucida Sans Unicode" w:eastAsia="宋体" w:hAnsi="Lucida Sans Unicode" w:cs="Lucida Sans Unicode"/>
          <w:color w:val="1A1A1A"/>
          <w:kern w:val="0"/>
          <w:szCs w:val="21"/>
        </w:rPr>
      </w:pPr>
      <w:r w:rsidRPr="00A70D3D">
        <w:rPr>
          <w:rFonts w:ascii="Lucida Sans Unicode" w:eastAsia="宋体" w:hAnsi="Lucida Sans Unicode" w:cs="Lucida Sans Unicode"/>
          <w:color w:val="1A1A1A"/>
          <w:kern w:val="0"/>
          <w:szCs w:val="21"/>
        </w:rPr>
        <w:t>消息通讯</w:t>
      </w:r>
    </w:p>
    <w:p w:rsidR="00A70D3D" w:rsidRPr="00A70D3D" w:rsidRDefault="00A70D3D" w:rsidP="00FA61C5">
      <w:pPr>
        <w:widowControl/>
        <w:numPr>
          <w:ilvl w:val="0"/>
          <w:numId w:val="178"/>
        </w:numPr>
        <w:shd w:val="clear" w:color="auto" w:fill="FFFFFF"/>
        <w:ind w:left="0"/>
        <w:jc w:val="left"/>
        <w:rPr>
          <w:rFonts w:ascii="Lucida Sans Unicode" w:eastAsia="宋体" w:hAnsi="Lucida Sans Unicode" w:cs="Lucida Sans Unicode"/>
          <w:color w:val="1A1A1A"/>
          <w:kern w:val="0"/>
          <w:szCs w:val="21"/>
        </w:rPr>
      </w:pPr>
      <w:r w:rsidRPr="00A70D3D">
        <w:rPr>
          <w:rFonts w:ascii="Lucida Sans Unicode" w:eastAsia="宋体" w:hAnsi="Lucida Sans Unicode" w:cs="Lucida Sans Unicode"/>
          <w:color w:val="1A1A1A"/>
          <w:kern w:val="0"/>
          <w:szCs w:val="21"/>
        </w:rPr>
        <w:t>日志处理</w:t>
      </w:r>
    </w:p>
    <w:p w:rsidR="00A70D3D" w:rsidRDefault="00A70D3D" w:rsidP="00A70D3D">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A70D3D">
        <w:rPr>
          <w:rFonts w:ascii="Lucida Sans Unicode" w:eastAsia="宋体" w:hAnsi="Lucida Sans Unicode" w:cs="Lucida Sans Unicode"/>
          <w:b/>
          <w:bCs/>
          <w:color w:val="1A1A1A"/>
          <w:kern w:val="0"/>
          <w:sz w:val="24"/>
          <w:szCs w:val="24"/>
        </w:rPr>
        <w:t>其中，应用解耦、异步处理是比较核心的</w:t>
      </w:r>
      <w:r w:rsidRPr="00A70D3D">
        <w:rPr>
          <w:rFonts w:ascii="Lucida Sans Unicode" w:eastAsia="宋体" w:hAnsi="Lucida Sans Unicode" w:cs="Lucida Sans Unicode"/>
          <w:color w:val="1A1A1A"/>
          <w:kern w:val="0"/>
          <w:sz w:val="24"/>
          <w:szCs w:val="24"/>
        </w:rPr>
        <w:t>。</w:t>
      </w:r>
    </w:p>
    <w:p w:rsidR="004615F4" w:rsidRPr="00A70D3D" w:rsidRDefault="004615F4" w:rsidP="004615F4">
      <w:pPr>
        <w:pStyle w:val="3"/>
      </w:pPr>
      <w:r w:rsidRPr="004615F4">
        <w:rPr>
          <w:rFonts w:hint="eastAsia"/>
        </w:rPr>
        <w:t>为什么使用消息队列进行应用解耦？</w:t>
      </w:r>
    </w:p>
    <w:p w:rsidR="00A70D3D" w:rsidRDefault="004615F4" w:rsidP="00A70D3D">
      <w:r>
        <w:rPr>
          <w:noProof/>
        </w:rPr>
        <w:drawing>
          <wp:inline distT="0" distB="0" distL="0" distR="0" wp14:anchorId="342512DF" wp14:editId="501B7083">
            <wp:extent cx="5274310" cy="265303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2653030"/>
                    </a:xfrm>
                    <a:prstGeom prst="rect">
                      <a:avLst/>
                    </a:prstGeom>
                  </pic:spPr>
                </pic:pic>
              </a:graphicData>
            </a:graphic>
          </wp:inline>
        </w:drawing>
      </w:r>
    </w:p>
    <w:p w:rsidR="004615F4" w:rsidRPr="004615F4" w:rsidRDefault="004615F4" w:rsidP="00FA61C5">
      <w:pPr>
        <w:widowControl/>
        <w:numPr>
          <w:ilvl w:val="0"/>
          <w:numId w:val="179"/>
        </w:numPr>
        <w:shd w:val="clear" w:color="auto" w:fill="FFFFFF"/>
        <w:ind w:left="0"/>
        <w:jc w:val="left"/>
        <w:rPr>
          <w:rFonts w:ascii="Lucida Sans Unicode" w:eastAsia="宋体" w:hAnsi="Lucida Sans Unicode" w:cs="Lucida Sans Unicode"/>
          <w:color w:val="1A1A1A"/>
          <w:kern w:val="0"/>
          <w:szCs w:val="21"/>
        </w:rPr>
      </w:pPr>
      <w:r w:rsidRPr="004615F4">
        <w:rPr>
          <w:rFonts w:ascii="Lucida Sans Unicode" w:eastAsia="宋体" w:hAnsi="Lucida Sans Unicode" w:cs="Lucida Sans Unicode"/>
          <w:color w:val="1A1A1A"/>
          <w:kern w:val="0"/>
          <w:szCs w:val="21"/>
        </w:rPr>
        <w:t>缺点比较明显，系统间耦合性太强。系统</w:t>
      </w:r>
      <w:r w:rsidRPr="004615F4">
        <w:rPr>
          <w:rFonts w:ascii="Lucida Sans Unicode" w:eastAsia="宋体" w:hAnsi="Lucida Sans Unicode" w:cs="Lucida Sans Unicode"/>
          <w:color w:val="1A1A1A"/>
          <w:kern w:val="0"/>
          <w:szCs w:val="21"/>
        </w:rPr>
        <w:t xml:space="preserve"> A </w:t>
      </w:r>
      <w:r w:rsidRPr="004615F4">
        <w:rPr>
          <w:rFonts w:ascii="Lucida Sans Unicode" w:eastAsia="宋体" w:hAnsi="Lucida Sans Unicode" w:cs="Lucida Sans Unicode"/>
          <w:color w:val="1A1A1A"/>
          <w:kern w:val="0"/>
          <w:szCs w:val="21"/>
        </w:rPr>
        <w:t>在代码中直接调用系统</w:t>
      </w:r>
      <w:r w:rsidRPr="004615F4">
        <w:rPr>
          <w:rFonts w:ascii="Lucida Sans Unicode" w:eastAsia="宋体" w:hAnsi="Lucida Sans Unicode" w:cs="Lucida Sans Unicode"/>
          <w:color w:val="1A1A1A"/>
          <w:kern w:val="0"/>
          <w:szCs w:val="21"/>
        </w:rPr>
        <w:t xml:space="preserve"> B </w:t>
      </w:r>
      <w:r w:rsidRPr="004615F4">
        <w:rPr>
          <w:rFonts w:ascii="Lucida Sans Unicode" w:eastAsia="宋体" w:hAnsi="Lucida Sans Unicode" w:cs="Lucida Sans Unicode"/>
          <w:color w:val="1A1A1A"/>
          <w:kern w:val="0"/>
          <w:szCs w:val="21"/>
        </w:rPr>
        <w:t>和系统</w:t>
      </w:r>
      <w:r w:rsidRPr="004615F4">
        <w:rPr>
          <w:rFonts w:ascii="Lucida Sans Unicode" w:eastAsia="宋体" w:hAnsi="Lucida Sans Unicode" w:cs="Lucida Sans Unicode"/>
          <w:color w:val="1A1A1A"/>
          <w:kern w:val="0"/>
          <w:szCs w:val="21"/>
        </w:rPr>
        <w:t xml:space="preserve"> C </w:t>
      </w:r>
      <w:r w:rsidRPr="004615F4">
        <w:rPr>
          <w:rFonts w:ascii="Lucida Sans Unicode" w:eastAsia="宋体" w:hAnsi="Lucida Sans Unicode" w:cs="Lucida Sans Unicode"/>
          <w:color w:val="1A1A1A"/>
          <w:kern w:val="0"/>
          <w:szCs w:val="21"/>
        </w:rPr>
        <w:t>的代码，如果将来</w:t>
      </w:r>
      <w:r w:rsidRPr="004615F4">
        <w:rPr>
          <w:rFonts w:ascii="Lucida Sans Unicode" w:eastAsia="宋体" w:hAnsi="Lucida Sans Unicode" w:cs="Lucida Sans Unicode"/>
          <w:color w:val="1A1A1A"/>
          <w:kern w:val="0"/>
          <w:szCs w:val="21"/>
        </w:rPr>
        <w:t xml:space="preserve"> D </w:t>
      </w:r>
      <w:r w:rsidRPr="004615F4">
        <w:rPr>
          <w:rFonts w:ascii="Lucida Sans Unicode" w:eastAsia="宋体" w:hAnsi="Lucida Sans Unicode" w:cs="Lucida Sans Unicode"/>
          <w:color w:val="1A1A1A"/>
          <w:kern w:val="0"/>
          <w:szCs w:val="21"/>
        </w:rPr>
        <w:t>系统接入，系统</w:t>
      </w:r>
      <w:r w:rsidRPr="004615F4">
        <w:rPr>
          <w:rFonts w:ascii="Lucida Sans Unicode" w:eastAsia="宋体" w:hAnsi="Lucida Sans Unicode" w:cs="Lucida Sans Unicode"/>
          <w:color w:val="1A1A1A"/>
          <w:kern w:val="0"/>
          <w:szCs w:val="21"/>
        </w:rPr>
        <w:t xml:space="preserve"> A </w:t>
      </w:r>
      <w:r w:rsidRPr="004615F4">
        <w:rPr>
          <w:rFonts w:ascii="Lucida Sans Unicode" w:eastAsia="宋体" w:hAnsi="Lucida Sans Unicode" w:cs="Lucida Sans Unicode"/>
          <w:color w:val="1A1A1A"/>
          <w:kern w:val="0"/>
          <w:szCs w:val="21"/>
        </w:rPr>
        <w:t>还需要修改代码，过于麻烦！并且，万一系统</w:t>
      </w:r>
      <w:r w:rsidRPr="004615F4">
        <w:rPr>
          <w:rFonts w:ascii="Lucida Sans Unicode" w:eastAsia="宋体" w:hAnsi="Lucida Sans Unicode" w:cs="Lucida Sans Unicode"/>
          <w:color w:val="1A1A1A"/>
          <w:kern w:val="0"/>
          <w:szCs w:val="21"/>
        </w:rPr>
        <w:t xml:space="preserve"> A</w:t>
      </w:r>
      <w:r w:rsidRPr="004615F4">
        <w:rPr>
          <w:rFonts w:ascii="Lucida Sans Unicode" w:eastAsia="宋体" w:hAnsi="Lucida Sans Unicode" w:cs="Lucida Sans Unicode"/>
          <w:color w:val="1A1A1A"/>
          <w:kern w:val="0"/>
          <w:szCs w:val="21"/>
        </w:rPr>
        <w:t>、</w:t>
      </w:r>
      <w:r w:rsidRPr="004615F4">
        <w:rPr>
          <w:rFonts w:ascii="Lucida Sans Unicode" w:eastAsia="宋体" w:hAnsi="Lucida Sans Unicode" w:cs="Lucida Sans Unicode"/>
          <w:color w:val="1A1A1A"/>
          <w:kern w:val="0"/>
          <w:szCs w:val="21"/>
        </w:rPr>
        <w:t>B</w:t>
      </w:r>
      <w:r w:rsidRPr="004615F4">
        <w:rPr>
          <w:rFonts w:ascii="Lucida Sans Unicode" w:eastAsia="宋体" w:hAnsi="Lucida Sans Unicode" w:cs="Lucida Sans Unicode"/>
          <w:color w:val="1A1A1A"/>
          <w:kern w:val="0"/>
          <w:szCs w:val="21"/>
        </w:rPr>
        <w:t>、</w:t>
      </w:r>
      <w:r w:rsidRPr="004615F4">
        <w:rPr>
          <w:rFonts w:ascii="Lucida Sans Unicode" w:eastAsia="宋体" w:hAnsi="Lucida Sans Unicode" w:cs="Lucida Sans Unicode"/>
          <w:color w:val="1A1A1A"/>
          <w:kern w:val="0"/>
          <w:szCs w:val="21"/>
        </w:rPr>
        <w:t xml:space="preserve">C </w:t>
      </w:r>
      <w:r w:rsidRPr="004615F4">
        <w:rPr>
          <w:rFonts w:ascii="Lucida Sans Unicode" w:eastAsia="宋体" w:hAnsi="Lucida Sans Unicode" w:cs="Lucida Sans Unicode"/>
          <w:color w:val="1A1A1A"/>
          <w:kern w:val="0"/>
          <w:szCs w:val="21"/>
        </w:rPr>
        <w:t>万一还改接口，还要持续跟进。</w:t>
      </w:r>
    </w:p>
    <w:p w:rsidR="004615F4" w:rsidRPr="004615F4" w:rsidRDefault="004615F4" w:rsidP="00A70D3D">
      <w:pPr>
        <w:rPr>
          <w:b/>
        </w:rPr>
      </w:pPr>
      <w:r>
        <w:rPr>
          <w:noProof/>
        </w:rPr>
        <w:drawing>
          <wp:inline distT="0" distB="0" distL="0" distR="0" wp14:anchorId="1D471728" wp14:editId="1FF1E29D">
            <wp:extent cx="5274310" cy="259715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2597150"/>
                    </a:xfrm>
                    <a:prstGeom prst="rect">
                      <a:avLst/>
                    </a:prstGeom>
                  </pic:spPr>
                </pic:pic>
              </a:graphicData>
            </a:graphic>
          </wp:inline>
        </w:drawing>
      </w:r>
    </w:p>
    <w:p w:rsidR="004615F4" w:rsidRPr="004615F4" w:rsidRDefault="004615F4" w:rsidP="00FA61C5">
      <w:pPr>
        <w:widowControl/>
        <w:numPr>
          <w:ilvl w:val="0"/>
          <w:numId w:val="180"/>
        </w:numPr>
        <w:shd w:val="clear" w:color="auto" w:fill="FFFFFF"/>
        <w:ind w:left="0"/>
        <w:jc w:val="left"/>
        <w:rPr>
          <w:rFonts w:ascii="Lucida Sans Unicode" w:eastAsia="宋体" w:hAnsi="Lucida Sans Unicode" w:cs="Lucida Sans Unicode"/>
          <w:color w:val="1A1A1A"/>
          <w:kern w:val="0"/>
          <w:szCs w:val="21"/>
        </w:rPr>
      </w:pPr>
      <w:r w:rsidRPr="004615F4">
        <w:rPr>
          <w:rFonts w:ascii="Lucida Sans Unicode" w:eastAsia="宋体" w:hAnsi="Lucida Sans Unicode" w:cs="Lucida Sans Unicode"/>
          <w:color w:val="1A1A1A"/>
          <w:kern w:val="0"/>
          <w:szCs w:val="21"/>
        </w:rPr>
        <w:t>将消息写入消息队列，需要消息的系统自己从消息队列中订阅，从而系统</w:t>
      </w:r>
      <w:r w:rsidRPr="004615F4">
        <w:rPr>
          <w:rFonts w:ascii="Lucida Sans Unicode" w:eastAsia="宋体" w:hAnsi="Lucida Sans Unicode" w:cs="Lucida Sans Unicode"/>
          <w:color w:val="1A1A1A"/>
          <w:kern w:val="0"/>
          <w:szCs w:val="21"/>
        </w:rPr>
        <w:t xml:space="preserve"> A </w:t>
      </w:r>
      <w:r w:rsidRPr="004615F4">
        <w:rPr>
          <w:rFonts w:ascii="Lucida Sans Unicode" w:eastAsia="宋体" w:hAnsi="Lucida Sans Unicode" w:cs="Lucida Sans Unicode"/>
          <w:color w:val="1A1A1A"/>
          <w:kern w:val="0"/>
          <w:szCs w:val="21"/>
        </w:rPr>
        <w:t>不需要做任何修改。</w:t>
      </w:r>
    </w:p>
    <w:p w:rsidR="004615F4" w:rsidRPr="004615F4" w:rsidRDefault="004615F4" w:rsidP="004615F4">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4615F4">
        <w:rPr>
          <w:rFonts w:ascii="Lucida Sans Unicode" w:eastAsia="宋体" w:hAnsi="Lucida Sans Unicode" w:cs="Lucida Sans Unicode"/>
          <w:color w:val="1A1A1A"/>
          <w:kern w:val="0"/>
          <w:sz w:val="24"/>
          <w:szCs w:val="24"/>
        </w:rPr>
        <w:t>所以，有了消息队列之后，从主动调用的方式，变成了消息的订阅发布</w:t>
      </w:r>
      <w:r w:rsidRPr="004615F4">
        <w:rPr>
          <w:rFonts w:ascii="Lucida Sans Unicode" w:eastAsia="宋体" w:hAnsi="Lucida Sans Unicode" w:cs="Lucida Sans Unicode"/>
          <w:color w:val="1A1A1A"/>
          <w:kern w:val="0"/>
          <w:sz w:val="24"/>
          <w:szCs w:val="24"/>
        </w:rPr>
        <w:t xml:space="preserve">( </w:t>
      </w:r>
      <w:r w:rsidRPr="004615F4">
        <w:rPr>
          <w:rFonts w:ascii="Lucida Sans Unicode" w:eastAsia="宋体" w:hAnsi="Lucida Sans Unicode" w:cs="Lucida Sans Unicode"/>
          <w:color w:val="1A1A1A"/>
          <w:kern w:val="0"/>
          <w:sz w:val="24"/>
          <w:szCs w:val="24"/>
        </w:rPr>
        <w:t>或者说，事件的发布和监听</w:t>
      </w:r>
      <w:r w:rsidRPr="004615F4">
        <w:rPr>
          <w:rFonts w:ascii="Lucida Sans Unicode" w:eastAsia="宋体" w:hAnsi="Lucida Sans Unicode" w:cs="Lucida Sans Unicode"/>
          <w:color w:val="1A1A1A"/>
          <w:kern w:val="0"/>
          <w:sz w:val="24"/>
          <w:szCs w:val="24"/>
        </w:rPr>
        <w:t xml:space="preserve"> )</w:t>
      </w:r>
      <w:r w:rsidRPr="004615F4">
        <w:rPr>
          <w:rFonts w:ascii="Lucida Sans Unicode" w:eastAsia="宋体" w:hAnsi="Lucida Sans Unicode" w:cs="Lucida Sans Unicode"/>
          <w:color w:val="1A1A1A"/>
          <w:kern w:val="0"/>
          <w:sz w:val="24"/>
          <w:szCs w:val="24"/>
        </w:rPr>
        <w:t>，从而解耦。</w:t>
      </w:r>
    </w:p>
    <w:p w:rsidR="004615F4" w:rsidRPr="004615F4" w:rsidRDefault="004615F4" w:rsidP="004615F4">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4615F4">
        <w:rPr>
          <w:rFonts w:ascii="Lucida Sans Unicode" w:eastAsia="宋体" w:hAnsi="Lucida Sans Unicode" w:cs="Lucida Sans Unicode"/>
          <w:color w:val="1A1A1A"/>
          <w:kern w:val="0"/>
          <w:sz w:val="24"/>
          <w:szCs w:val="24"/>
        </w:rPr>
        <w:t>举个实际场景的例子，用户支付订单完成后，系统需要给用户发红包、增加积分等等行为，就可以通过这样的方式进行解耦。</w:t>
      </w:r>
    </w:p>
    <w:p w:rsidR="004615F4" w:rsidRDefault="004615F4" w:rsidP="004615F4">
      <w:pPr>
        <w:pStyle w:val="3"/>
      </w:pPr>
      <w:r w:rsidRPr="004615F4">
        <w:rPr>
          <w:rFonts w:hint="eastAsia"/>
        </w:rPr>
        <w:t>为什么使用消息队列进行异步处理？</w:t>
      </w:r>
    </w:p>
    <w:p w:rsidR="004615F4" w:rsidRDefault="004615F4" w:rsidP="004615F4">
      <w:r>
        <w:rPr>
          <w:noProof/>
        </w:rPr>
        <w:drawing>
          <wp:inline distT="0" distB="0" distL="0" distR="0" wp14:anchorId="77457D72" wp14:editId="7494EE2B">
            <wp:extent cx="5274310" cy="225044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2250440"/>
                    </a:xfrm>
                    <a:prstGeom prst="rect">
                      <a:avLst/>
                    </a:prstGeom>
                  </pic:spPr>
                </pic:pic>
              </a:graphicData>
            </a:graphic>
          </wp:inline>
        </w:drawing>
      </w:r>
    </w:p>
    <w:p w:rsidR="004615F4" w:rsidRPr="004615F4" w:rsidRDefault="004615F4" w:rsidP="004615F4">
      <w:pPr>
        <w:widowControl/>
        <w:jc w:val="left"/>
        <w:rPr>
          <w:rFonts w:ascii="宋体" w:eastAsia="宋体" w:hAnsi="宋体" w:cs="宋体"/>
          <w:kern w:val="0"/>
          <w:sz w:val="24"/>
          <w:szCs w:val="24"/>
        </w:rPr>
      </w:pPr>
      <w:r w:rsidRPr="004615F4">
        <w:rPr>
          <w:rFonts w:ascii="Lucida Sans Unicode" w:eastAsia="宋体" w:hAnsi="Lucida Sans Unicode" w:cs="Lucida Sans Unicode"/>
          <w:color w:val="1A1A1A"/>
          <w:kern w:val="0"/>
          <w:szCs w:val="21"/>
          <w:shd w:val="clear" w:color="auto" w:fill="FFFFFF"/>
        </w:rPr>
        <w:t xml:space="preserve">A </w:t>
      </w:r>
      <w:r w:rsidRPr="004615F4">
        <w:rPr>
          <w:rFonts w:ascii="Lucida Sans Unicode" w:eastAsia="宋体" w:hAnsi="Lucida Sans Unicode" w:cs="Lucida Sans Unicode"/>
          <w:color w:val="1A1A1A"/>
          <w:kern w:val="0"/>
          <w:szCs w:val="21"/>
          <w:shd w:val="clear" w:color="auto" w:fill="FFFFFF"/>
        </w:rPr>
        <w:t>系统需要</w:t>
      </w:r>
      <w:r w:rsidRPr="004615F4">
        <w:rPr>
          <w:rFonts w:ascii="Lucida Sans Unicode" w:eastAsia="宋体" w:hAnsi="Lucida Sans Unicode" w:cs="Lucida Sans Unicode"/>
          <w:b/>
          <w:bCs/>
          <w:color w:val="1A1A1A"/>
          <w:kern w:val="0"/>
          <w:szCs w:val="21"/>
          <w:shd w:val="clear" w:color="auto" w:fill="FFFFFF"/>
        </w:rPr>
        <w:t>串行</w:t>
      </w:r>
      <w:r w:rsidRPr="004615F4">
        <w:rPr>
          <w:rFonts w:ascii="Lucida Sans Unicode" w:eastAsia="宋体" w:hAnsi="Lucida Sans Unicode" w:cs="Lucida Sans Unicode"/>
          <w:color w:val="1A1A1A"/>
          <w:kern w:val="0"/>
          <w:szCs w:val="21"/>
          <w:shd w:val="clear" w:color="auto" w:fill="FFFFFF"/>
        </w:rPr>
        <w:t>逐个</w:t>
      </w:r>
      <w:r w:rsidRPr="004615F4">
        <w:rPr>
          <w:rFonts w:ascii="Lucida Sans Unicode" w:eastAsia="宋体" w:hAnsi="Lucida Sans Unicode" w:cs="Lucida Sans Unicode"/>
          <w:b/>
          <w:bCs/>
          <w:color w:val="1A1A1A"/>
          <w:kern w:val="0"/>
          <w:szCs w:val="21"/>
          <w:shd w:val="clear" w:color="auto" w:fill="FFFFFF"/>
        </w:rPr>
        <w:t>同步</w:t>
      </w:r>
      <w:r w:rsidRPr="004615F4">
        <w:rPr>
          <w:rFonts w:ascii="Lucida Sans Unicode" w:eastAsia="宋体" w:hAnsi="Lucida Sans Unicode" w:cs="Lucida Sans Unicode"/>
          <w:color w:val="1A1A1A"/>
          <w:kern w:val="0"/>
          <w:szCs w:val="21"/>
          <w:shd w:val="clear" w:color="auto" w:fill="FFFFFF"/>
        </w:rPr>
        <w:t>调用系统</w:t>
      </w:r>
      <w:r w:rsidRPr="004615F4">
        <w:rPr>
          <w:rFonts w:ascii="Lucida Sans Unicode" w:eastAsia="宋体" w:hAnsi="Lucida Sans Unicode" w:cs="Lucida Sans Unicode"/>
          <w:color w:val="1A1A1A"/>
          <w:kern w:val="0"/>
          <w:szCs w:val="21"/>
          <w:shd w:val="clear" w:color="auto" w:fill="FFFFFF"/>
        </w:rPr>
        <w:t xml:space="preserve"> B</w:t>
      </w:r>
      <w:r w:rsidRPr="004615F4">
        <w:rPr>
          <w:rFonts w:ascii="Lucida Sans Unicode" w:eastAsia="宋体" w:hAnsi="Lucida Sans Unicode" w:cs="Lucida Sans Unicode"/>
          <w:color w:val="1A1A1A"/>
          <w:kern w:val="0"/>
          <w:szCs w:val="21"/>
          <w:shd w:val="clear" w:color="auto" w:fill="FFFFFF"/>
        </w:rPr>
        <w:t>、</w:t>
      </w:r>
      <w:r w:rsidRPr="004615F4">
        <w:rPr>
          <w:rFonts w:ascii="Lucida Sans Unicode" w:eastAsia="宋体" w:hAnsi="Lucida Sans Unicode" w:cs="Lucida Sans Unicode"/>
          <w:color w:val="1A1A1A"/>
          <w:kern w:val="0"/>
          <w:szCs w:val="21"/>
          <w:shd w:val="clear" w:color="auto" w:fill="FFFFFF"/>
        </w:rPr>
        <w:t>C</w:t>
      </w:r>
      <w:r w:rsidRPr="004615F4">
        <w:rPr>
          <w:rFonts w:ascii="Lucida Sans Unicode" w:eastAsia="宋体" w:hAnsi="Lucida Sans Unicode" w:cs="Lucida Sans Unicode"/>
          <w:color w:val="1A1A1A"/>
          <w:kern w:val="0"/>
          <w:szCs w:val="21"/>
          <w:shd w:val="clear" w:color="auto" w:fill="FFFFFF"/>
        </w:rPr>
        <w:t>、</w:t>
      </w:r>
      <w:r w:rsidRPr="004615F4">
        <w:rPr>
          <w:rFonts w:ascii="Lucida Sans Unicode" w:eastAsia="宋体" w:hAnsi="Lucida Sans Unicode" w:cs="Lucida Sans Unicode"/>
          <w:color w:val="1A1A1A"/>
          <w:kern w:val="0"/>
          <w:szCs w:val="21"/>
          <w:shd w:val="clear" w:color="auto" w:fill="FFFFFF"/>
        </w:rPr>
        <w:t xml:space="preserve">D </w:t>
      </w:r>
      <w:r w:rsidRPr="004615F4">
        <w:rPr>
          <w:rFonts w:ascii="Lucida Sans Unicode" w:eastAsia="宋体" w:hAnsi="Lucida Sans Unicode" w:cs="Lucida Sans Unicode"/>
          <w:color w:val="1A1A1A"/>
          <w:kern w:val="0"/>
          <w:szCs w:val="21"/>
          <w:shd w:val="clear" w:color="auto" w:fill="FFFFFF"/>
        </w:rPr>
        <w:t>。这其中会有很多问题：</w:t>
      </w:r>
    </w:p>
    <w:p w:rsidR="004615F4" w:rsidRPr="004615F4" w:rsidRDefault="004615F4" w:rsidP="00FA61C5">
      <w:pPr>
        <w:widowControl/>
        <w:numPr>
          <w:ilvl w:val="0"/>
          <w:numId w:val="181"/>
        </w:numPr>
        <w:shd w:val="clear" w:color="auto" w:fill="FFFFFF"/>
        <w:ind w:left="450"/>
        <w:jc w:val="left"/>
        <w:rPr>
          <w:rFonts w:ascii="Lucida Sans Unicode" w:eastAsia="宋体" w:hAnsi="Lucida Sans Unicode" w:cs="Lucida Sans Unicode"/>
          <w:color w:val="1A1A1A"/>
          <w:kern w:val="0"/>
          <w:szCs w:val="21"/>
        </w:rPr>
      </w:pPr>
      <w:r w:rsidRPr="004615F4">
        <w:rPr>
          <w:rFonts w:ascii="Lucida Sans Unicode" w:eastAsia="宋体" w:hAnsi="Lucida Sans Unicode" w:cs="Lucida Sans Unicode"/>
          <w:color w:val="1A1A1A"/>
          <w:kern w:val="0"/>
          <w:szCs w:val="21"/>
        </w:rPr>
        <w:t>如果每个系统调用执行是</w:t>
      </w:r>
      <w:r w:rsidRPr="004615F4">
        <w:rPr>
          <w:rFonts w:ascii="Lucida Sans Unicode" w:eastAsia="宋体" w:hAnsi="Lucida Sans Unicode" w:cs="Lucida Sans Unicode"/>
          <w:color w:val="1A1A1A"/>
          <w:kern w:val="0"/>
          <w:szCs w:val="21"/>
        </w:rPr>
        <w:t xml:space="preserve"> 200ms </w:t>
      </w:r>
      <w:r w:rsidRPr="004615F4">
        <w:rPr>
          <w:rFonts w:ascii="Lucida Sans Unicode" w:eastAsia="宋体" w:hAnsi="Lucida Sans Unicode" w:cs="Lucida Sans Unicode"/>
          <w:color w:val="1A1A1A"/>
          <w:kern w:val="0"/>
          <w:szCs w:val="21"/>
        </w:rPr>
        <w:t>，那么这个逻辑就要执行</w:t>
      </w:r>
      <w:r w:rsidRPr="004615F4">
        <w:rPr>
          <w:rFonts w:ascii="Lucida Sans Unicode" w:eastAsia="宋体" w:hAnsi="Lucida Sans Unicode" w:cs="Lucida Sans Unicode"/>
          <w:color w:val="1A1A1A"/>
          <w:kern w:val="0"/>
          <w:szCs w:val="21"/>
        </w:rPr>
        <w:t xml:space="preserve"> 600ms </w:t>
      </w:r>
      <w:r w:rsidRPr="004615F4">
        <w:rPr>
          <w:rFonts w:ascii="Lucida Sans Unicode" w:eastAsia="宋体" w:hAnsi="Lucida Sans Unicode" w:cs="Lucida Sans Unicode"/>
          <w:color w:val="1A1A1A"/>
          <w:kern w:val="0"/>
          <w:szCs w:val="21"/>
        </w:rPr>
        <w:t>，非常慢。</w:t>
      </w:r>
    </w:p>
    <w:p w:rsidR="004615F4" w:rsidRPr="004615F4" w:rsidRDefault="004615F4" w:rsidP="00FA61C5">
      <w:pPr>
        <w:widowControl/>
        <w:numPr>
          <w:ilvl w:val="0"/>
          <w:numId w:val="181"/>
        </w:numPr>
        <w:shd w:val="clear" w:color="auto" w:fill="FFFFFF"/>
        <w:ind w:left="450"/>
        <w:jc w:val="left"/>
        <w:rPr>
          <w:rFonts w:ascii="Lucida Sans Unicode" w:eastAsia="宋体" w:hAnsi="Lucida Sans Unicode" w:cs="Lucida Sans Unicode"/>
          <w:color w:val="1A1A1A"/>
          <w:kern w:val="0"/>
          <w:szCs w:val="21"/>
        </w:rPr>
      </w:pPr>
      <w:r w:rsidRPr="004615F4">
        <w:rPr>
          <w:rFonts w:ascii="Lucida Sans Unicode" w:eastAsia="宋体" w:hAnsi="Lucida Sans Unicode" w:cs="Lucida Sans Unicode"/>
          <w:color w:val="1A1A1A"/>
          <w:kern w:val="0"/>
          <w:szCs w:val="21"/>
        </w:rPr>
        <w:t>如果任一一个系统调用异常报错，那么整个逻辑就报错了。</w:t>
      </w:r>
    </w:p>
    <w:p w:rsidR="004615F4" w:rsidRPr="004615F4" w:rsidRDefault="004615F4" w:rsidP="00FA61C5">
      <w:pPr>
        <w:widowControl/>
        <w:numPr>
          <w:ilvl w:val="0"/>
          <w:numId w:val="181"/>
        </w:numPr>
        <w:shd w:val="clear" w:color="auto" w:fill="FFFFFF"/>
        <w:ind w:left="450"/>
        <w:jc w:val="left"/>
        <w:rPr>
          <w:rFonts w:ascii="Lucida Sans Unicode" w:eastAsia="宋体" w:hAnsi="Lucida Sans Unicode" w:cs="Lucida Sans Unicode"/>
          <w:color w:val="1A1A1A"/>
          <w:kern w:val="0"/>
          <w:szCs w:val="21"/>
        </w:rPr>
      </w:pPr>
      <w:r w:rsidRPr="004615F4">
        <w:rPr>
          <w:rFonts w:ascii="Lucida Sans Unicode" w:eastAsia="宋体" w:hAnsi="Lucida Sans Unicode" w:cs="Lucida Sans Unicode"/>
          <w:color w:val="1A1A1A"/>
          <w:kern w:val="0"/>
          <w:szCs w:val="21"/>
        </w:rPr>
        <w:t>如果任一一个系统调用超时，那么整个逻辑就超时了。</w:t>
      </w:r>
    </w:p>
    <w:p w:rsidR="004615F4" w:rsidRPr="004615F4" w:rsidRDefault="004615F4" w:rsidP="00FA61C5">
      <w:pPr>
        <w:widowControl/>
        <w:numPr>
          <w:ilvl w:val="0"/>
          <w:numId w:val="181"/>
        </w:numPr>
        <w:shd w:val="clear" w:color="auto" w:fill="FFFFFF"/>
        <w:ind w:left="450"/>
        <w:jc w:val="left"/>
        <w:rPr>
          <w:rFonts w:ascii="Lucida Sans Unicode" w:eastAsia="宋体" w:hAnsi="Lucida Sans Unicode" w:cs="Lucida Sans Unicode"/>
          <w:color w:val="1A1A1A"/>
          <w:kern w:val="0"/>
          <w:szCs w:val="21"/>
        </w:rPr>
      </w:pPr>
      <w:r w:rsidRPr="004615F4">
        <w:rPr>
          <w:rFonts w:ascii="Lucida Sans Unicode" w:eastAsia="宋体" w:hAnsi="Lucida Sans Unicode" w:cs="Lucida Sans Unicode"/>
          <w:color w:val="1A1A1A"/>
          <w:kern w:val="0"/>
          <w:szCs w:val="21"/>
        </w:rPr>
        <w:t>…</w:t>
      </w:r>
    </w:p>
    <w:p w:rsidR="004615F4" w:rsidRDefault="004615F4" w:rsidP="004615F4">
      <w:r>
        <w:rPr>
          <w:noProof/>
        </w:rPr>
        <w:drawing>
          <wp:inline distT="0" distB="0" distL="0" distR="0" wp14:anchorId="71DA398C" wp14:editId="0BC7B146">
            <wp:extent cx="5274310" cy="2552065"/>
            <wp:effectExtent l="0" t="0" r="254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2552065"/>
                    </a:xfrm>
                    <a:prstGeom prst="rect">
                      <a:avLst/>
                    </a:prstGeom>
                  </pic:spPr>
                </pic:pic>
              </a:graphicData>
            </a:graphic>
          </wp:inline>
        </w:drawing>
      </w:r>
    </w:p>
    <w:p w:rsidR="004615F4" w:rsidRPr="004615F4" w:rsidRDefault="004615F4" w:rsidP="00FA61C5">
      <w:pPr>
        <w:widowControl/>
        <w:numPr>
          <w:ilvl w:val="0"/>
          <w:numId w:val="182"/>
        </w:numPr>
        <w:shd w:val="clear" w:color="auto" w:fill="FFFFFF"/>
        <w:ind w:left="0"/>
        <w:jc w:val="left"/>
        <w:rPr>
          <w:rFonts w:ascii="Lucida Sans Unicode" w:eastAsia="宋体" w:hAnsi="Lucida Sans Unicode" w:cs="Lucida Sans Unicode"/>
          <w:color w:val="1A1A1A"/>
          <w:kern w:val="0"/>
          <w:szCs w:val="21"/>
        </w:rPr>
      </w:pPr>
      <w:r w:rsidRPr="004615F4">
        <w:rPr>
          <w:rFonts w:ascii="Lucida Sans Unicode" w:eastAsia="宋体" w:hAnsi="Lucida Sans Unicode" w:cs="Lucida Sans Unicode"/>
          <w:color w:val="1A1A1A"/>
          <w:kern w:val="0"/>
          <w:szCs w:val="21"/>
        </w:rPr>
        <w:t>通过发送</w:t>
      </w:r>
      <w:r w:rsidRPr="004615F4">
        <w:rPr>
          <w:rFonts w:ascii="Lucida Sans Unicode" w:eastAsia="宋体" w:hAnsi="Lucida Sans Unicode" w:cs="Lucida Sans Unicode"/>
          <w:color w:val="1A1A1A"/>
          <w:kern w:val="0"/>
          <w:szCs w:val="21"/>
        </w:rPr>
        <w:t xml:space="preserve"> 3 </w:t>
      </w:r>
      <w:r w:rsidRPr="004615F4">
        <w:rPr>
          <w:rFonts w:ascii="Lucida Sans Unicode" w:eastAsia="宋体" w:hAnsi="Lucida Sans Unicode" w:cs="Lucida Sans Unicode"/>
          <w:color w:val="1A1A1A"/>
          <w:kern w:val="0"/>
          <w:szCs w:val="21"/>
        </w:rPr>
        <w:t>条</w:t>
      </w:r>
      <w:r w:rsidRPr="004615F4">
        <w:rPr>
          <w:rFonts w:ascii="Lucida Sans Unicode" w:eastAsia="宋体" w:hAnsi="Lucida Sans Unicode" w:cs="Lucida Sans Unicode"/>
          <w:color w:val="1A1A1A"/>
          <w:kern w:val="0"/>
          <w:szCs w:val="21"/>
        </w:rPr>
        <w:t xml:space="preserve"> MQ </w:t>
      </w:r>
      <w:r w:rsidRPr="004615F4">
        <w:rPr>
          <w:rFonts w:ascii="Lucida Sans Unicode" w:eastAsia="宋体" w:hAnsi="Lucida Sans Unicode" w:cs="Lucida Sans Unicode"/>
          <w:color w:val="1A1A1A"/>
          <w:kern w:val="0"/>
          <w:szCs w:val="21"/>
        </w:rPr>
        <w:t>消息，通过</w:t>
      </w:r>
      <w:r w:rsidRPr="004615F4">
        <w:rPr>
          <w:rFonts w:ascii="Lucida Sans Unicode" w:eastAsia="宋体" w:hAnsi="Lucida Sans Unicode" w:cs="Lucida Sans Unicode"/>
          <w:color w:val="1A1A1A"/>
          <w:kern w:val="0"/>
          <w:szCs w:val="21"/>
        </w:rPr>
        <w:t xml:space="preserve"> Consumer </w:t>
      </w:r>
      <w:r w:rsidRPr="004615F4">
        <w:rPr>
          <w:rFonts w:ascii="Lucida Sans Unicode" w:eastAsia="宋体" w:hAnsi="Lucida Sans Unicode" w:cs="Lucida Sans Unicode"/>
          <w:color w:val="1A1A1A"/>
          <w:kern w:val="0"/>
          <w:szCs w:val="21"/>
        </w:rPr>
        <w:t>消费，从而</w:t>
      </w:r>
      <w:r w:rsidRPr="004615F4">
        <w:rPr>
          <w:rFonts w:ascii="Lucida Sans Unicode" w:eastAsia="宋体" w:hAnsi="Lucida Sans Unicode" w:cs="Lucida Sans Unicode"/>
          <w:b/>
          <w:bCs/>
          <w:color w:val="1A1A1A"/>
          <w:kern w:val="0"/>
          <w:szCs w:val="21"/>
        </w:rPr>
        <w:t>异步</w:t>
      </w:r>
      <w:r w:rsidRPr="004615F4">
        <w:rPr>
          <w:rFonts w:ascii="Lucida Sans Unicode" w:eastAsia="宋体" w:hAnsi="Lucida Sans Unicode" w:cs="Lucida Sans Unicode"/>
          <w:color w:val="1A1A1A"/>
          <w:kern w:val="0"/>
          <w:szCs w:val="21"/>
        </w:rPr>
        <w:t>、</w:t>
      </w:r>
      <w:r w:rsidRPr="004615F4">
        <w:rPr>
          <w:rFonts w:ascii="Lucida Sans Unicode" w:eastAsia="宋体" w:hAnsi="Lucida Sans Unicode" w:cs="Lucida Sans Unicode"/>
          <w:b/>
          <w:bCs/>
          <w:color w:val="1A1A1A"/>
          <w:kern w:val="0"/>
          <w:szCs w:val="21"/>
        </w:rPr>
        <w:t>并行</w:t>
      </w:r>
      <w:r w:rsidRPr="004615F4">
        <w:rPr>
          <w:rFonts w:ascii="Lucida Sans Unicode" w:eastAsia="宋体" w:hAnsi="Lucida Sans Unicode" w:cs="Lucida Sans Unicode"/>
          <w:color w:val="1A1A1A"/>
          <w:kern w:val="0"/>
          <w:szCs w:val="21"/>
        </w:rPr>
        <w:t>调用系统</w:t>
      </w:r>
      <w:r w:rsidRPr="004615F4">
        <w:rPr>
          <w:rFonts w:ascii="Lucida Sans Unicode" w:eastAsia="宋体" w:hAnsi="Lucida Sans Unicode" w:cs="Lucida Sans Unicode"/>
          <w:color w:val="1A1A1A"/>
          <w:kern w:val="0"/>
          <w:szCs w:val="21"/>
        </w:rPr>
        <w:t xml:space="preserve"> B</w:t>
      </w:r>
      <w:r w:rsidRPr="004615F4">
        <w:rPr>
          <w:rFonts w:ascii="Lucida Sans Unicode" w:eastAsia="宋体" w:hAnsi="Lucida Sans Unicode" w:cs="Lucida Sans Unicode"/>
          <w:color w:val="1A1A1A"/>
          <w:kern w:val="0"/>
          <w:szCs w:val="21"/>
        </w:rPr>
        <w:t>、</w:t>
      </w:r>
      <w:r w:rsidRPr="004615F4">
        <w:rPr>
          <w:rFonts w:ascii="Lucida Sans Unicode" w:eastAsia="宋体" w:hAnsi="Lucida Sans Unicode" w:cs="Lucida Sans Unicode"/>
          <w:color w:val="1A1A1A"/>
          <w:kern w:val="0"/>
          <w:szCs w:val="21"/>
        </w:rPr>
        <w:t>C</w:t>
      </w:r>
      <w:r w:rsidRPr="004615F4">
        <w:rPr>
          <w:rFonts w:ascii="Lucida Sans Unicode" w:eastAsia="宋体" w:hAnsi="Lucida Sans Unicode" w:cs="Lucida Sans Unicode"/>
          <w:color w:val="1A1A1A"/>
          <w:kern w:val="0"/>
          <w:szCs w:val="21"/>
        </w:rPr>
        <w:t>、</w:t>
      </w:r>
      <w:r w:rsidRPr="004615F4">
        <w:rPr>
          <w:rFonts w:ascii="Lucida Sans Unicode" w:eastAsia="宋体" w:hAnsi="Lucida Sans Unicode" w:cs="Lucida Sans Unicode"/>
          <w:color w:val="1A1A1A"/>
          <w:kern w:val="0"/>
          <w:szCs w:val="21"/>
        </w:rPr>
        <w:t xml:space="preserve">D </w:t>
      </w:r>
      <w:r w:rsidRPr="004615F4">
        <w:rPr>
          <w:rFonts w:ascii="Lucida Sans Unicode" w:eastAsia="宋体" w:hAnsi="Lucida Sans Unicode" w:cs="Lucida Sans Unicode"/>
          <w:color w:val="1A1A1A"/>
          <w:kern w:val="0"/>
          <w:szCs w:val="21"/>
        </w:rPr>
        <w:t>。</w:t>
      </w:r>
    </w:p>
    <w:p w:rsidR="004615F4" w:rsidRPr="004615F4" w:rsidRDefault="004615F4" w:rsidP="00FA61C5">
      <w:pPr>
        <w:widowControl/>
        <w:numPr>
          <w:ilvl w:val="1"/>
          <w:numId w:val="182"/>
        </w:numPr>
        <w:shd w:val="clear" w:color="auto" w:fill="FFFFFF"/>
        <w:ind w:left="450"/>
        <w:jc w:val="left"/>
        <w:rPr>
          <w:rFonts w:ascii="Lucida Sans Unicode" w:eastAsia="宋体" w:hAnsi="Lucida Sans Unicode" w:cs="Lucida Sans Unicode"/>
          <w:color w:val="1A1A1A"/>
          <w:kern w:val="0"/>
          <w:szCs w:val="21"/>
        </w:rPr>
      </w:pPr>
      <w:r w:rsidRPr="004615F4">
        <w:rPr>
          <w:rFonts w:ascii="Lucida Sans Unicode" w:eastAsia="宋体" w:hAnsi="Lucida Sans Unicode" w:cs="Lucida Sans Unicode"/>
          <w:color w:val="1A1A1A"/>
          <w:kern w:val="0"/>
          <w:szCs w:val="21"/>
        </w:rPr>
        <w:t>因为发送</w:t>
      </w:r>
      <w:r w:rsidRPr="004615F4">
        <w:rPr>
          <w:rFonts w:ascii="Lucida Sans Unicode" w:eastAsia="宋体" w:hAnsi="Lucida Sans Unicode" w:cs="Lucida Sans Unicode"/>
          <w:color w:val="1A1A1A"/>
          <w:kern w:val="0"/>
          <w:szCs w:val="21"/>
        </w:rPr>
        <w:t xml:space="preserve"> MQ </w:t>
      </w:r>
      <w:r w:rsidRPr="004615F4">
        <w:rPr>
          <w:rFonts w:ascii="Lucida Sans Unicode" w:eastAsia="宋体" w:hAnsi="Lucida Sans Unicode" w:cs="Lucida Sans Unicode"/>
          <w:color w:val="1A1A1A"/>
          <w:kern w:val="0"/>
          <w:szCs w:val="21"/>
        </w:rPr>
        <w:t>消息是比较快的，假设每个操作</w:t>
      </w:r>
      <w:r w:rsidRPr="004615F4">
        <w:rPr>
          <w:rFonts w:ascii="Lucida Sans Unicode" w:eastAsia="宋体" w:hAnsi="Lucida Sans Unicode" w:cs="Lucida Sans Unicode"/>
          <w:color w:val="1A1A1A"/>
          <w:kern w:val="0"/>
          <w:szCs w:val="21"/>
        </w:rPr>
        <w:t xml:space="preserve"> 2 ms </w:t>
      </w:r>
      <w:r w:rsidRPr="004615F4">
        <w:rPr>
          <w:rFonts w:ascii="Lucida Sans Unicode" w:eastAsia="宋体" w:hAnsi="Lucida Sans Unicode" w:cs="Lucida Sans Unicode"/>
          <w:color w:val="1A1A1A"/>
          <w:kern w:val="0"/>
          <w:szCs w:val="21"/>
        </w:rPr>
        <w:t>，那么这个逻辑只要执行</w:t>
      </w:r>
      <w:r w:rsidRPr="004615F4">
        <w:rPr>
          <w:rFonts w:ascii="Lucida Sans Unicode" w:eastAsia="宋体" w:hAnsi="Lucida Sans Unicode" w:cs="Lucida Sans Unicode"/>
          <w:color w:val="1A1A1A"/>
          <w:kern w:val="0"/>
          <w:szCs w:val="21"/>
        </w:rPr>
        <w:t xml:space="preserve"> 6 ms </w:t>
      </w:r>
      <w:r w:rsidRPr="004615F4">
        <w:rPr>
          <w:rFonts w:ascii="Lucida Sans Unicode" w:eastAsia="宋体" w:hAnsi="Lucida Sans Unicode" w:cs="Lucida Sans Unicode"/>
          <w:color w:val="1A1A1A"/>
          <w:kern w:val="0"/>
          <w:szCs w:val="21"/>
        </w:rPr>
        <w:t>，非常快。</w:t>
      </w:r>
    </w:p>
    <w:p w:rsidR="004615F4" w:rsidRPr="004615F4" w:rsidRDefault="004615F4" w:rsidP="00FA61C5">
      <w:pPr>
        <w:widowControl/>
        <w:numPr>
          <w:ilvl w:val="1"/>
          <w:numId w:val="182"/>
        </w:numPr>
        <w:shd w:val="clear" w:color="auto" w:fill="FFFFFF"/>
        <w:ind w:left="450"/>
        <w:jc w:val="left"/>
        <w:rPr>
          <w:rFonts w:ascii="Lucida Sans Unicode" w:eastAsia="宋体" w:hAnsi="Lucida Sans Unicode" w:cs="Lucida Sans Unicode"/>
          <w:color w:val="1A1A1A"/>
          <w:kern w:val="0"/>
          <w:szCs w:val="21"/>
        </w:rPr>
      </w:pPr>
      <w:r w:rsidRPr="004615F4">
        <w:rPr>
          <w:rFonts w:ascii="Lucida Sans Unicode" w:eastAsia="宋体" w:hAnsi="Lucida Sans Unicode" w:cs="Lucida Sans Unicode"/>
          <w:color w:val="1A1A1A"/>
          <w:kern w:val="0"/>
          <w:szCs w:val="21"/>
        </w:rPr>
        <w:t>当然，有胖友会有，可能发送</w:t>
      </w:r>
      <w:r w:rsidRPr="004615F4">
        <w:rPr>
          <w:rFonts w:ascii="Lucida Sans Unicode" w:eastAsia="宋体" w:hAnsi="Lucida Sans Unicode" w:cs="Lucida Sans Unicode"/>
          <w:color w:val="1A1A1A"/>
          <w:kern w:val="0"/>
          <w:szCs w:val="21"/>
        </w:rPr>
        <w:t xml:space="preserve"> MQ </w:t>
      </w:r>
      <w:r w:rsidRPr="004615F4">
        <w:rPr>
          <w:rFonts w:ascii="Lucida Sans Unicode" w:eastAsia="宋体" w:hAnsi="Lucida Sans Unicode" w:cs="Lucida Sans Unicode"/>
          <w:color w:val="1A1A1A"/>
          <w:kern w:val="0"/>
          <w:szCs w:val="21"/>
        </w:rPr>
        <w:t>消息会失败。当然，这个是会存在的，此时可以异步重试。当然，可能异步重试的过程中，</w:t>
      </w:r>
      <w:r w:rsidRPr="004615F4">
        <w:rPr>
          <w:rFonts w:ascii="Lucida Sans Unicode" w:eastAsia="宋体" w:hAnsi="Lucida Sans Unicode" w:cs="Lucida Sans Unicode"/>
          <w:color w:val="1A1A1A"/>
          <w:kern w:val="0"/>
          <w:szCs w:val="21"/>
        </w:rPr>
        <w:t xml:space="preserve">JVM </w:t>
      </w:r>
      <w:r w:rsidRPr="004615F4">
        <w:rPr>
          <w:rFonts w:ascii="Lucida Sans Unicode" w:eastAsia="宋体" w:hAnsi="Lucida Sans Unicode" w:cs="Lucida Sans Unicode"/>
          <w:color w:val="1A1A1A"/>
          <w:kern w:val="0"/>
          <w:szCs w:val="21"/>
        </w:rPr>
        <w:t>进程挂了，此时又需要其他的机制来保证。不过，相比</w:t>
      </w:r>
      <w:r w:rsidRPr="004615F4">
        <w:rPr>
          <w:rFonts w:ascii="Lucida Sans Unicode" w:eastAsia="宋体" w:hAnsi="Lucida Sans Unicode" w:cs="Lucida Sans Unicode"/>
          <w:b/>
          <w:bCs/>
          <w:color w:val="1A1A1A"/>
          <w:kern w:val="0"/>
          <w:szCs w:val="21"/>
        </w:rPr>
        <w:t>串行</w:t>
      </w:r>
      <w:r w:rsidRPr="004615F4">
        <w:rPr>
          <w:rFonts w:ascii="Lucida Sans Unicode" w:eastAsia="宋体" w:hAnsi="Lucida Sans Unicode" w:cs="Lucida Sans Unicode"/>
          <w:color w:val="1A1A1A"/>
          <w:kern w:val="0"/>
          <w:szCs w:val="21"/>
        </w:rPr>
        <w:t>逐个</w:t>
      </w:r>
      <w:r w:rsidRPr="004615F4">
        <w:rPr>
          <w:rFonts w:ascii="Lucida Sans Unicode" w:eastAsia="宋体" w:hAnsi="Lucida Sans Unicode" w:cs="Lucida Sans Unicode"/>
          <w:b/>
          <w:bCs/>
          <w:color w:val="1A1A1A"/>
          <w:kern w:val="0"/>
          <w:szCs w:val="21"/>
        </w:rPr>
        <w:t>同步</w:t>
      </w:r>
      <w:r w:rsidRPr="004615F4">
        <w:rPr>
          <w:rFonts w:ascii="Lucida Sans Unicode" w:eastAsia="宋体" w:hAnsi="Lucida Sans Unicode" w:cs="Lucida Sans Unicode"/>
          <w:color w:val="1A1A1A"/>
          <w:kern w:val="0"/>
          <w:szCs w:val="21"/>
        </w:rPr>
        <w:t>调用系统</w:t>
      </w:r>
      <w:r w:rsidRPr="004615F4">
        <w:rPr>
          <w:rFonts w:ascii="Lucida Sans Unicode" w:eastAsia="宋体" w:hAnsi="Lucida Sans Unicode" w:cs="Lucida Sans Unicode"/>
          <w:color w:val="1A1A1A"/>
          <w:kern w:val="0"/>
          <w:szCs w:val="21"/>
        </w:rPr>
        <w:t xml:space="preserve"> B</w:t>
      </w:r>
      <w:r w:rsidRPr="004615F4">
        <w:rPr>
          <w:rFonts w:ascii="Lucida Sans Unicode" w:eastAsia="宋体" w:hAnsi="Lucida Sans Unicode" w:cs="Lucida Sans Unicode"/>
          <w:color w:val="1A1A1A"/>
          <w:kern w:val="0"/>
          <w:szCs w:val="21"/>
        </w:rPr>
        <w:t>、</w:t>
      </w:r>
      <w:r w:rsidRPr="004615F4">
        <w:rPr>
          <w:rFonts w:ascii="Lucida Sans Unicode" w:eastAsia="宋体" w:hAnsi="Lucida Sans Unicode" w:cs="Lucida Sans Unicode"/>
          <w:color w:val="1A1A1A"/>
          <w:kern w:val="0"/>
          <w:szCs w:val="21"/>
        </w:rPr>
        <w:t>C</w:t>
      </w:r>
      <w:r w:rsidRPr="004615F4">
        <w:rPr>
          <w:rFonts w:ascii="Lucida Sans Unicode" w:eastAsia="宋体" w:hAnsi="Lucida Sans Unicode" w:cs="Lucida Sans Unicode"/>
          <w:color w:val="1A1A1A"/>
          <w:kern w:val="0"/>
          <w:szCs w:val="21"/>
        </w:rPr>
        <w:t>、</w:t>
      </w:r>
      <w:r w:rsidRPr="004615F4">
        <w:rPr>
          <w:rFonts w:ascii="Lucida Sans Unicode" w:eastAsia="宋体" w:hAnsi="Lucida Sans Unicode" w:cs="Lucida Sans Unicode"/>
          <w:color w:val="1A1A1A"/>
          <w:kern w:val="0"/>
          <w:szCs w:val="21"/>
        </w:rPr>
        <w:t xml:space="preserve">D </w:t>
      </w:r>
      <w:r w:rsidRPr="004615F4">
        <w:rPr>
          <w:rFonts w:ascii="Lucida Sans Unicode" w:eastAsia="宋体" w:hAnsi="Lucida Sans Unicode" w:cs="Lucida Sans Unicode"/>
          <w:color w:val="1A1A1A"/>
          <w:kern w:val="0"/>
          <w:szCs w:val="21"/>
        </w:rPr>
        <w:t>来说，出错的几率会低很多很多。</w:t>
      </w:r>
    </w:p>
    <w:p w:rsidR="004615F4" w:rsidRPr="004615F4" w:rsidRDefault="004615F4" w:rsidP="004615F4">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4615F4">
        <w:rPr>
          <w:rFonts w:ascii="Lucida Sans Unicode" w:eastAsia="宋体" w:hAnsi="Lucida Sans Unicode" w:cs="Lucida Sans Unicode"/>
          <w:color w:val="1A1A1A"/>
          <w:kern w:val="0"/>
          <w:sz w:val="24"/>
          <w:szCs w:val="24"/>
        </w:rPr>
        <w:t>另外，使用消息队列进行异步处理，会有一个前提，返回的结果不依赖于处理的结果。</w:t>
      </w:r>
    </w:p>
    <w:p w:rsidR="004615F4" w:rsidRDefault="004615F4" w:rsidP="004615F4">
      <w:pPr>
        <w:pStyle w:val="3"/>
      </w:pPr>
      <w:r w:rsidRPr="004615F4">
        <w:rPr>
          <w:rFonts w:hint="eastAsia"/>
        </w:rPr>
        <w:t>为什么使用消息队列进行流量消峰？</w:t>
      </w:r>
    </w:p>
    <w:p w:rsidR="004615F4" w:rsidRDefault="004615F4" w:rsidP="004615F4">
      <w:r>
        <w:rPr>
          <w:noProof/>
        </w:rPr>
        <w:drawing>
          <wp:inline distT="0" distB="0" distL="0" distR="0" wp14:anchorId="12ECC8ED" wp14:editId="137DEA44">
            <wp:extent cx="5274310" cy="367093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3670935"/>
                    </a:xfrm>
                    <a:prstGeom prst="rect">
                      <a:avLst/>
                    </a:prstGeom>
                  </pic:spPr>
                </pic:pic>
              </a:graphicData>
            </a:graphic>
          </wp:inline>
        </w:drawing>
      </w:r>
    </w:p>
    <w:p w:rsidR="004615F4" w:rsidRPr="004615F4" w:rsidRDefault="004615F4" w:rsidP="00FA61C5">
      <w:pPr>
        <w:widowControl/>
        <w:numPr>
          <w:ilvl w:val="0"/>
          <w:numId w:val="183"/>
        </w:numPr>
        <w:shd w:val="clear" w:color="auto" w:fill="FFFFFF"/>
        <w:ind w:left="0"/>
        <w:jc w:val="left"/>
        <w:rPr>
          <w:rFonts w:ascii="Lucida Sans Unicode" w:eastAsia="宋体" w:hAnsi="Lucida Sans Unicode" w:cs="Lucida Sans Unicode"/>
          <w:color w:val="1A1A1A"/>
          <w:kern w:val="0"/>
          <w:szCs w:val="21"/>
        </w:rPr>
      </w:pPr>
      <w:r w:rsidRPr="004615F4">
        <w:rPr>
          <w:rFonts w:ascii="Lucida Sans Unicode" w:eastAsia="宋体" w:hAnsi="Lucida Sans Unicode" w:cs="Lucida Sans Unicode"/>
          <w:color w:val="1A1A1A"/>
          <w:kern w:val="0"/>
          <w:szCs w:val="21"/>
        </w:rPr>
        <w:t>对于大多数系统，一定会有访问量的波峰和波谷。比较明显的，就是我们经常使用的美团外卖，又或者被人诟病的小米秒杀。</w:t>
      </w:r>
    </w:p>
    <w:p w:rsidR="004615F4" w:rsidRPr="004615F4" w:rsidRDefault="004615F4" w:rsidP="00FA61C5">
      <w:pPr>
        <w:widowControl/>
        <w:numPr>
          <w:ilvl w:val="0"/>
          <w:numId w:val="183"/>
        </w:numPr>
        <w:shd w:val="clear" w:color="auto" w:fill="FFFFFF"/>
        <w:ind w:left="0"/>
        <w:jc w:val="left"/>
        <w:rPr>
          <w:rFonts w:ascii="Lucida Sans Unicode" w:eastAsia="宋体" w:hAnsi="Lucida Sans Unicode" w:cs="Lucida Sans Unicode"/>
          <w:color w:val="1A1A1A"/>
          <w:kern w:val="0"/>
          <w:szCs w:val="21"/>
        </w:rPr>
      </w:pPr>
      <w:r w:rsidRPr="004615F4">
        <w:rPr>
          <w:rFonts w:ascii="Lucida Sans Unicode" w:eastAsia="宋体" w:hAnsi="Lucida Sans Unicode" w:cs="Lucida Sans Unicode"/>
          <w:color w:val="1A1A1A"/>
          <w:kern w:val="0"/>
          <w:szCs w:val="21"/>
        </w:rPr>
        <w:t>如果在并发量大的时间，所有的请求直接打到数据库，造成数据库直接挂掉。</w:t>
      </w:r>
    </w:p>
    <w:p w:rsidR="004615F4" w:rsidRDefault="004615F4" w:rsidP="004615F4">
      <w:r>
        <w:rPr>
          <w:noProof/>
        </w:rPr>
        <w:drawing>
          <wp:inline distT="0" distB="0" distL="0" distR="0" wp14:anchorId="009CDF93" wp14:editId="5608A90D">
            <wp:extent cx="5274310" cy="2847975"/>
            <wp:effectExtent l="0" t="0" r="254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2847975"/>
                    </a:xfrm>
                    <a:prstGeom prst="rect">
                      <a:avLst/>
                    </a:prstGeom>
                  </pic:spPr>
                </pic:pic>
              </a:graphicData>
            </a:graphic>
          </wp:inline>
        </w:drawing>
      </w:r>
    </w:p>
    <w:p w:rsidR="00AA3366" w:rsidRPr="00AA3366" w:rsidRDefault="00AA3366" w:rsidP="00FA61C5">
      <w:pPr>
        <w:widowControl/>
        <w:numPr>
          <w:ilvl w:val="0"/>
          <w:numId w:val="184"/>
        </w:numPr>
        <w:shd w:val="clear" w:color="auto" w:fill="FFFFFF"/>
        <w:ind w:left="0"/>
        <w:jc w:val="left"/>
        <w:rPr>
          <w:rFonts w:ascii="Lucida Sans Unicode" w:eastAsia="宋体" w:hAnsi="Lucida Sans Unicode" w:cs="Lucida Sans Unicode"/>
          <w:color w:val="1A1A1A"/>
          <w:kern w:val="0"/>
          <w:szCs w:val="21"/>
        </w:rPr>
      </w:pPr>
      <w:r w:rsidRPr="00AA3366">
        <w:rPr>
          <w:rFonts w:ascii="Lucida Sans Unicode" w:eastAsia="宋体" w:hAnsi="Lucida Sans Unicode" w:cs="Lucida Sans Unicode"/>
          <w:color w:val="1A1A1A"/>
          <w:kern w:val="0"/>
          <w:szCs w:val="21"/>
        </w:rPr>
        <w:t>通过将请求先转发到消息队列中。然后，系统</w:t>
      </w:r>
      <w:r w:rsidRPr="00AA3366">
        <w:rPr>
          <w:rFonts w:ascii="Lucida Sans Unicode" w:eastAsia="宋体" w:hAnsi="Lucida Sans Unicode" w:cs="Lucida Sans Unicode"/>
          <w:color w:val="1A1A1A"/>
          <w:kern w:val="0"/>
          <w:szCs w:val="21"/>
        </w:rPr>
        <w:t xml:space="preserve"> A </w:t>
      </w:r>
      <w:r w:rsidRPr="00AA3366">
        <w:rPr>
          <w:rFonts w:ascii="Lucida Sans Unicode" w:eastAsia="宋体" w:hAnsi="Lucida Sans Unicode" w:cs="Lucida Sans Unicode"/>
          <w:color w:val="1A1A1A"/>
          <w:kern w:val="0"/>
          <w:szCs w:val="21"/>
        </w:rPr>
        <w:t>慢慢的按照数据库能处理的并发量，从消息队列中逐步拉取消息进行消费。在</w:t>
      </w:r>
      <w:r w:rsidRPr="00AA3366">
        <w:rPr>
          <w:rFonts w:ascii="Lucida Sans Unicode" w:eastAsia="宋体" w:hAnsi="Lucida Sans Unicode" w:cs="Lucida Sans Unicode"/>
          <w:b/>
          <w:bCs/>
          <w:color w:val="1A1A1A"/>
          <w:kern w:val="0"/>
          <w:szCs w:val="21"/>
        </w:rPr>
        <w:t>生产中，这个短暂的高峰期积压是允许的</w:t>
      </w:r>
      <w:r w:rsidRPr="00AA3366">
        <w:rPr>
          <w:rFonts w:ascii="Lucida Sans Unicode" w:eastAsia="宋体" w:hAnsi="Lucida Sans Unicode" w:cs="Lucida Sans Unicode"/>
          <w:color w:val="1A1A1A"/>
          <w:kern w:val="0"/>
          <w:szCs w:val="21"/>
        </w:rPr>
        <w:t>，</w:t>
      </w:r>
      <w:r w:rsidRPr="00AA3366">
        <w:rPr>
          <w:rFonts w:ascii="Segoe UI Symbol" w:eastAsia="宋体" w:hAnsi="Segoe UI Symbol" w:cs="Segoe UI Symbol"/>
          <w:color w:val="1A1A1A"/>
          <w:kern w:val="0"/>
          <w:szCs w:val="21"/>
        </w:rPr>
        <w:t>😈</w:t>
      </w:r>
      <w:r w:rsidRPr="00AA3366">
        <w:rPr>
          <w:rFonts w:ascii="Lucida Sans Unicode" w:eastAsia="宋体" w:hAnsi="Lucida Sans Unicode" w:cs="Lucida Sans Unicode"/>
          <w:color w:val="1A1A1A"/>
          <w:kern w:val="0"/>
          <w:szCs w:val="21"/>
        </w:rPr>
        <w:t xml:space="preserve"> </w:t>
      </w:r>
      <w:r w:rsidRPr="00AA3366">
        <w:rPr>
          <w:rFonts w:ascii="Lucida Sans Unicode" w:eastAsia="宋体" w:hAnsi="Lucida Sans Unicode" w:cs="Lucida Sans Unicode"/>
          <w:color w:val="1A1A1A"/>
          <w:kern w:val="0"/>
          <w:szCs w:val="21"/>
        </w:rPr>
        <w:t>相比把数据库打挂来说。</w:t>
      </w:r>
    </w:p>
    <w:p w:rsidR="00AA3366" w:rsidRPr="00AA3366" w:rsidRDefault="00AA3366" w:rsidP="00FA61C5">
      <w:pPr>
        <w:widowControl/>
        <w:numPr>
          <w:ilvl w:val="0"/>
          <w:numId w:val="184"/>
        </w:numPr>
        <w:shd w:val="clear" w:color="auto" w:fill="FFFFFF"/>
        <w:ind w:left="0"/>
        <w:jc w:val="left"/>
        <w:rPr>
          <w:rFonts w:ascii="Lucida Sans Unicode" w:eastAsia="宋体" w:hAnsi="Lucida Sans Unicode" w:cs="Lucida Sans Unicode"/>
          <w:color w:val="1A1A1A"/>
          <w:kern w:val="0"/>
          <w:szCs w:val="21"/>
        </w:rPr>
      </w:pPr>
      <w:r w:rsidRPr="00AA3366">
        <w:rPr>
          <w:rFonts w:ascii="Lucida Sans Unicode" w:eastAsia="宋体" w:hAnsi="Lucida Sans Unicode" w:cs="Lucida Sans Unicode"/>
          <w:color w:val="1A1A1A"/>
          <w:kern w:val="0"/>
          <w:szCs w:val="21"/>
        </w:rPr>
        <w:t>当然，可能有胖友说，访问量这么大，不会把消息队列给打挂么？相比来说，消息队列的性能会比数据库性能更好，并且，横向的扩展能力更强。</w:t>
      </w:r>
    </w:p>
    <w:p w:rsidR="00AA3366" w:rsidRDefault="00422DFB" w:rsidP="00422DFB">
      <w:pPr>
        <w:pStyle w:val="3"/>
      </w:pPr>
      <w:r w:rsidRPr="00422DFB">
        <w:rPr>
          <w:rFonts w:hint="eastAsia"/>
        </w:rPr>
        <w:t>为什么使用消息队列进行消息通信？</w:t>
      </w:r>
    </w:p>
    <w:p w:rsidR="00422DFB" w:rsidRDefault="00422DFB" w:rsidP="00422DF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消息通讯是指，消息队列一般都内置了高效的通信机制，因此也可以用在纯的消息通讯。比如实现：</w:t>
      </w:r>
    </w:p>
    <w:p w:rsidR="00422DFB" w:rsidRDefault="00422DFB" w:rsidP="00FA61C5">
      <w:pPr>
        <w:widowControl/>
        <w:numPr>
          <w:ilvl w:val="0"/>
          <w:numId w:val="18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IM </w:t>
      </w:r>
      <w:r>
        <w:rPr>
          <w:rFonts w:ascii="Lucida Sans Unicode" w:hAnsi="Lucida Sans Unicode" w:cs="Lucida Sans Unicode"/>
          <w:color w:val="1A1A1A"/>
          <w:szCs w:val="21"/>
        </w:rPr>
        <w:t>聊天。</w:t>
      </w:r>
    </w:p>
    <w:p w:rsidR="00422DFB" w:rsidRDefault="00422DFB" w:rsidP="00FA61C5">
      <w:pPr>
        <w:widowControl/>
        <w:numPr>
          <w:ilvl w:val="0"/>
          <w:numId w:val="18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点对点消息队列。可能大家会比较懵逼，有基于消息队列的</w:t>
      </w:r>
      <w:r>
        <w:rPr>
          <w:rFonts w:ascii="Lucida Sans Unicode" w:hAnsi="Lucida Sans Unicode" w:cs="Lucida Sans Unicode"/>
          <w:color w:val="1A1A1A"/>
          <w:szCs w:val="21"/>
        </w:rPr>
        <w:t xml:space="preserve"> RPC </w:t>
      </w:r>
      <w:r>
        <w:rPr>
          <w:rFonts w:ascii="Lucida Sans Unicode" w:hAnsi="Lucida Sans Unicode" w:cs="Lucida Sans Unicode"/>
          <w:color w:val="1A1A1A"/>
          <w:szCs w:val="21"/>
        </w:rPr>
        <w:t>框架实现，例如</w:t>
      </w:r>
      <w:r>
        <w:rPr>
          <w:rFonts w:ascii="Lucida Sans Unicode" w:hAnsi="Lucida Sans Unicode" w:cs="Lucida Sans Unicode"/>
          <w:color w:val="1A1A1A"/>
          <w:szCs w:val="21"/>
        </w:rPr>
        <w:t> </w:t>
      </w:r>
      <w:hyperlink r:id="rId451" w:tgtFrame="_blank" w:history="1">
        <w:r>
          <w:rPr>
            <w:rStyle w:val="a5"/>
            <w:rFonts w:ascii="Lucida Sans Unicode" w:hAnsi="Lucida Sans Unicode" w:cs="Lucida Sans Unicode"/>
            <w:color w:val="0088CC"/>
            <w:szCs w:val="21"/>
          </w:rPr>
          <w:t>rabbitmq-jsonrpc</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，虽然现在用的人比较少。</w:t>
      </w:r>
    </w:p>
    <w:p w:rsidR="00422DFB" w:rsidRDefault="00422DFB" w:rsidP="00FA61C5">
      <w:pPr>
        <w:widowControl/>
        <w:numPr>
          <w:ilvl w:val="0"/>
          <w:numId w:val="18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面向物联网的</w:t>
      </w:r>
      <w:r>
        <w:rPr>
          <w:rFonts w:ascii="Lucida Sans Unicode" w:hAnsi="Lucida Sans Unicode" w:cs="Lucida Sans Unicode"/>
          <w:color w:val="1A1A1A"/>
          <w:szCs w:val="21"/>
        </w:rPr>
        <w:t xml:space="preserve"> MQTT </w:t>
      </w:r>
      <w:r>
        <w:rPr>
          <w:rFonts w:ascii="Lucida Sans Unicode" w:hAnsi="Lucida Sans Unicode" w:cs="Lucida Sans Unicode"/>
          <w:color w:val="1A1A1A"/>
          <w:szCs w:val="21"/>
        </w:rPr>
        <w:t>。阿里在开源的</w:t>
      </w:r>
      <w:r>
        <w:rPr>
          <w:rFonts w:ascii="Lucida Sans Unicode" w:hAnsi="Lucida Sans Unicode" w:cs="Lucida Sans Unicode"/>
          <w:color w:val="1A1A1A"/>
          <w:szCs w:val="21"/>
        </w:rPr>
        <w:t xml:space="preserve"> RocketMQ </w:t>
      </w:r>
      <w:r>
        <w:rPr>
          <w:rFonts w:ascii="Lucida Sans Unicode" w:hAnsi="Lucida Sans Unicode" w:cs="Lucida Sans Unicode"/>
          <w:color w:val="1A1A1A"/>
          <w:szCs w:val="21"/>
        </w:rPr>
        <w:t>基础上，增加了</w:t>
      </w:r>
      <w:r>
        <w:rPr>
          <w:rFonts w:ascii="Lucida Sans Unicode" w:hAnsi="Lucida Sans Unicode" w:cs="Lucida Sans Unicode"/>
          <w:color w:val="1A1A1A"/>
          <w:szCs w:val="21"/>
        </w:rPr>
        <w:t xml:space="preserve"> MQTT </w:t>
      </w:r>
      <w:r>
        <w:rPr>
          <w:rFonts w:ascii="Lucida Sans Unicode" w:hAnsi="Lucida Sans Unicode" w:cs="Lucida Sans Unicode"/>
          <w:color w:val="1A1A1A"/>
          <w:szCs w:val="21"/>
        </w:rPr>
        <w:t>协议的支持，可见</w:t>
      </w:r>
      <w:r>
        <w:rPr>
          <w:rFonts w:ascii="Lucida Sans Unicode" w:hAnsi="Lucida Sans Unicode" w:cs="Lucida Sans Unicode"/>
          <w:color w:val="1A1A1A"/>
          <w:szCs w:val="21"/>
        </w:rPr>
        <w:t> </w:t>
      </w:r>
      <w:hyperlink r:id="rId452" w:tgtFrame="_blank" w:history="1">
        <w:r>
          <w:rPr>
            <w:rStyle w:val="a5"/>
            <w:rFonts w:ascii="Lucida Sans Unicode" w:hAnsi="Lucida Sans Unicode" w:cs="Lucida Sans Unicode"/>
            <w:color w:val="0088CC"/>
            <w:szCs w:val="21"/>
          </w:rPr>
          <w:t>消息队列</w:t>
        </w:r>
        <w:r>
          <w:rPr>
            <w:rStyle w:val="a5"/>
            <w:rFonts w:ascii="Lucida Sans Unicode" w:hAnsi="Lucida Sans Unicode" w:cs="Lucida Sans Unicode"/>
            <w:color w:val="0088CC"/>
            <w:szCs w:val="21"/>
          </w:rPr>
          <w:t xml:space="preserve"> for IoT</w:t>
        </w:r>
      </w:hyperlink>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422DFB" w:rsidRDefault="00422DFB" w:rsidP="00FA61C5">
      <w:pPr>
        <w:widowControl/>
        <w:numPr>
          <w:ilvl w:val="0"/>
          <w:numId w:val="18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w:t>
      </w:r>
    </w:p>
    <w:p w:rsidR="00422DFB" w:rsidRDefault="00422DFB" w:rsidP="00422DFB">
      <w:pPr>
        <w:pStyle w:val="3"/>
      </w:pPr>
      <w:r w:rsidRPr="00422DFB">
        <w:rPr>
          <w:rFonts w:hint="eastAsia"/>
        </w:rPr>
        <w:t>如何使用消息队列进行日志处理？</w:t>
      </w:r>
    </w:p>
    <w:p w:rsidR="00422DFB" w:rsidRDefault="00422DFB" w:rsidP="00422DFB">
      <w:pPr>
        <w:rPr>
          <w:rFonts w:ascii="Lucida Sans Unicode" w:hAnsi="Lucida Sans Unicode" w:cs="Lucida Sans Unicode"/>
          <w:color w:val="1A1A1A"/>
          <w:shd w:val="clear" w:color="auto" w:fill="FFFFFF"/>
        </w:rPr>
      </w:pPr>
      <w:r>
        <w:rPr>
          <w:rFonts w:ascii="Lucida Sans Unicode" w:hAnsi="Lucida Sans Unicode" w:cs="Lucida Sans Unicode"/>
          <w:color w:val="1A1A1A"/>
          <w:shd w:val="clear" w:color="auto" w:fill="FFFFFF"/>
        </w:rPr>
        <w:t>日志处理，是指将消息队列用在日志处理中，比如</w:t>
      </w:r>
      <w:r>
        <w:rPr>
          <w:rFonts w:ascii="Lucida Sans Unicode" w:hAnsi="Lucida Sans Unicode" w:cs="Lucida Sans Unicode"/>
          <w:color w:val="1A1A1A"/>
          <w:shd w:val="clear" w:color="auto" w:fill="FFFFFF"/>
        </w:rPr>
        <w:t xml:space="preserve"> Kafka </w:t>
      </w:r>
      <w:r>
        <w:rPr>
          <w:rFonts w:ascii="Lucida Sans Unicode" w:hAnsi="Lucida Sans Unicode" w:cs="Lucida Sans Unicode"/>
          <w:color w:val="1A1A1A"/>
          <w:shd w:val="clear" w:color="auto" w:fill="FFFFFF"/>
        </w:rPr>
        <w:t>的应用，解决大量</w:t>
      </w:r>
      <w:r>
        <w:rPr>
          <w:rStyle w:val="a4"/>
          <w:rFonts w:ascii="Lucida Sans Unicode" w:hAnsi="Lucida Sans Unicode" w:cs="Lucida Sans Unicode"/>
          <w:color w:val="1A1A1A"/>
          <w:shd w:val="clear" w:color="auto" w:fill="FFFFFF"/>
        </w:rPr>
        <w:t>日志传输</w:t>
      </w:r>
      <w:r>
        <w:rPr>
          <w:rFonts w:ascii="Lucida Sans Unicode" w:hAnsi="Lucida Sans Unicode" w:cs="Lucida Sans Unicode"/>
          <w:color w:val="1A1A1A"/>
          <w:shd w:val="clear" w:color="auto" w:fill="FFFFFF"/>
        </w:rPr>
        <w:t>的问题。</w:t>
      </w:r>
    </w:p>
    <w:p w:rsidR="00422DFB" w:rsidRDefault="00422DFB" w:rsidP="00422DFB">
      <w:r>
        <w:rPr>
          <w:noProof/>
        </w:rPr>
        <w:drawing>
          <wp:inline distT="0" distB="0" distL="0" distR="0" wp14:anchorId="65B1E662" wp14:editId="6815C6D3">
            <wp:extent cx="4780952" cy="1304762"/>
            <wp:effectExtent l="0" t="0" r="63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80952" cy="1304762"/>
                    </a:xfrm>
                    <a:prstGeom prst="rect">
                      <a:avLst/>
                    </a:prstGeom>
                  </pic:spPr>
                </pic:pic>
              </a:graphicData>
            </a:graphic>
          </wp:inline>
        </w:drawing>
      </w:r>
    </w:p>
    <w:p w:rsidR="00422DFB" w:rsidRDefault="00422DFB" w:rsidP="00FA61C5">
      <w:pPr>
        <w:widowControl/>
        <w:numPr>
          <w:ilvl w:val="0"/>
          <w:numId w:val="18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日志采集客户端，负责日志数据采集，定时批量写入</w:t>
      </w:r>
      <w:r>
        <w:rPr>
          <w:rFonts w:ascii="Lucida Sans Unicode" w:hAnsi="Lucida Sans Unicode" w:cs="Lucida Sans Unicode"/>
          <w:color w:val="1A1A1A"/>
          <w:szCs w:val="21"/>
        </w:rPr>
        <w:t xml:space="preserve"> Kafka </w:t>
      </w:r>
      <w:r>
        <w:rPr>
          <w:rFonts w:ascii="Lucida Sans Unicode" w:hAnsi="Lucida Sans Unicode" w:cs="Lucida Sans Unicode"/>
          <w:color w:val="1A1A1A"/>
          <w:szCs w:val="21"/>
        </w:rPr>
        <w:t>队列。</w:t>
      </w:r>
    </w:p>
    <w:p w:rsidR="00422DFB" w:rsidRDefault="00422DFB" w:rsidP="00FA61C5">
      <w:pPr>
        <w:widowControl/>
        <w:numPr>
          <w:ilvl w:val="0"/>
          <w:numId w:val="18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Kafka </w:t>
      </w:r>
      <w:r>
        <w:rPr>
          <w:rFonts w:ascii="Lucida Sans Unicode" w:hAnsi="Lucida Sans Unicode" w:cs="Lucida Sans Unicode"/>
          <w:color w:val="1A1A1A"/>
          <w:szCs w:val="21"/>
        </w:rPr>
        <w:t>消息队列，负责日志数据的接收，存储和转发。</w:t>
      </w:r>
    </w:p>
    <w:p w:rsidR="00422DFB" w:rsidRDefault="00422DFB" w:rsidP="00FA61C5">
      <w:pPr>
        <w:widowControl/>
        <w:numPr>
          <w:ilvl w:val="0"/>
          <w:numId w:val="18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日志处理应用：订阅并消费</w:t>
      </w:r>
      <w:r>
        <w:rPr>
          <w:rFonts w:ascii="Lucida Sans Unicode" w:hAnsi="Lucida Sans Unicode" w:cs="Lucida Sans Unicode"/>
          <w:color w:val="1A1A1A"/>
          <w:szCs w:val="21"/>
        </w:rPr>
        <w:t xml:space="preserve"> Kafka </w:t>
      </w:r>
      <w:r>
        <w:rPr>
          <w:rFonts w:ascii="Lucida Sans Unicode" w:hAnsi="Lucida Sans Unicode" w:cs="Lucida Sans Unicode"/>
          <w:color w:val="1A1A1A"/>
          <w:szCs w:val="21"/>
        </w:rPr>
        <w:t>队列中的日志数据。</w:t>
      </w:r>
    </w:p>
    <w:p w:rsidR="00422DFB" w:rsidRDefault="00422DFB" w:rsidP="00422DF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大家最熟悉的就是</w:t>
      </w:r>
      <w:r>
        <w:rPr>
          <w:rFonts w:ascii="Lucida Sans Unicode" w:hAnsi="Lucida Sans Unicode" w:cs="Lucida Sans Unicode"/>
          <w:color w:val="1A1A1A"/>
        </w:rPr>
        <w:t> </w:t>
      </w:r>
      <w:hyperlink r:id="rId454" w:tgtFrame="_blank" w:history="1">
        <w:r>
          <w:rPr>
            <w:rStyle w:val="a5"/>
            <w:rFonts w:ascii="Lucida Sans Unicode" w:hAnsi="Lucida Sans Unicode" w:cs="Lucida Sans Unicode"/>
            <w:color w:val="0088CC"/>
          </w:rPr>
          <w:t xml:space="preserve">ELK + Kafka </w:t>
        </w:r>
        <w:r>
          <w:rPr>
            <w:rStyle w:val="a5"/>
            <w:rFonts w:ascii="Lucida Sans Unicode" w:hAnsi="Lucida Sans Unicode" w:cs="Lucida Sans Unicode"/>
            <w:color w:val="0088CC"/>
          </w:rPr>
          <w:t>日志方案</w:t>
        </w:r>
      </w:hyperlink>
      <w:r>
        <w:rPr>
          <w:rFonts w:ascii="Lucida Sans Unicode" w:hAnsi="Lucida Sans Unicode" w:cs="Lucida Sans Unicode"/>
          <w:color w:val="1A1A1A"/>
        </w:rPr>
        <w:t>，如下：</w:t>
      </w:r>
    </w:p>
    <w:p w:rsidR="00422DFB" w:rsidRDefault="00422DFB" w:rsidP="00FA61C5">
      <w:pPr>
        <w:widowControl/>
        <w:numPr>
          <w:ilvl w:val="0"/>
          <w:numId w:val="18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Kafka </w:t>
      </w:r>
      <w:r>
        <w:rPr>
          <w:rFonts w:ascii="Lucida Sans Unicode" w:hAnsi="Lucida Sans Unicode" w:cs="Lucida Sans Unicode"/>
          <w:color w:val="1A1A1A"/>
          <w:szCs w:val="21"/>
        </w:rPr>
        <w:t>：接收用户日志的消息队列。</w:t>
      </w:r>
    </w:p>
    <w:p w:rsidR="00422DFB" w:rsidRDefault="00422DFB" w:rsidP="00FA61C5">
      <w:pPr>
        <w:widowControl/>
        <w:numPr>
          <w:ilvl w:val="0"/>
          <w:numId w:val="18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Logstash </w:t>
      </w:r>
      <w:r>
        <w:rPr>
          <w:rFonts w:ascii="Lucida Sans Unicode" w:hAnsi="Lucida Sans Unicode" w:cs="Lucida Sans Unicode"/>
          <w:color w:val="1A1A1A"/>
          <w:szCs w:val="21"/>
        </w:rPr>
        <w:t>：对接</w:t>
      </w:r>
      <w:r>
        <w:rPr>
          <w:rFonts w:ascii="Lucida Sans Unicode" w:hAnsi="Lucida Sans Unicode" w:cs="Lucida Sans Unicode"/>
          <w:color w:val="1A1A1A"/>
          <w:szCs w:val="21"/>
        </w:rPr>
        <w:t xml:space="preserve"> Kafka </w:t>
      </w:r>
      <w:r>
        <w:rPr>
          <w:rFonts w:ascii="Lucida Sans Unicode" w:hAnsi="Lucida Sans Unicode" w:cs="Lucida Sans Unicode"/>
          <w:color w:val="1A1A1A"/>
          <w:szCs w:val="21"/>
        </w:rPr>
        <w:t>写入的日志，做日志解析，统一成</w:t>
      </w:r>
      <w:r>
        <w:rPr>
          <w:rFonts w:ascii="Lucida Sans Unicode" w:hAnsi="Lucida Sans Unicode" w:cs="Lucida Sans Unicode"/>
          <w:color w:val="1A1A1A"/>
          <w:szCs w:val="21"/>
        </w:rPr>
        <w:t xml:space="preserve"> JSON </w:t>
      </w:r>
      <w:r>
        <w:rPr>
          <w:rFonts w:ascii="Lucida Sans Unicode" w:hAnsi="Lucida Sans Unicode" w:cs="Lucida Sans Unicode"/>
          <w:color w:val="1A1A1A"/>
          <w:szCs w:val="21"/>
        </w:rPr>
        <w:t>输出给</w:t>
      </w:r>
      <w:r>
        <w:rPr>
          <w:rFonts w:ascii="Lucida Sans Unicode" w:hAnsi="Lucida Sans Unicode" w:cs="Lucida Sans Unicode"/>
          <w:color w:val="1A1A1A"/>
          <w:szCs w:val="21"/>
        </w:rPr>
        <w:t xml:space="preserve"> Elasticsearch </w:t>
      </w:r>
      <w:r>
        <w:rPr>
          <w:rFonts w:ascii="Lucida Sans Unicode" w:hAnsi="Lucida Sans Unicode" w:cs="Lucida Sans Unicode"/>
          <w:color w:val="1A1A1A"/>
          <w:szCs w:val="21"/>
        </w:rPr>
        <w:t>中。</w:t>
      </w:r>
    </w:p>
    <w:p w:rsidR="00422DFB" w:rsidRDefault="00422DFB" w:rsidP="00FA61C5">
      <w:pPr>
        <w:widowControl/>
        <w:numPr>
          <w:ilvl w:val="0"/>
          <w:numId w:val="18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Elasticsearch </w:t>
      </w:r>
      <w:r>
        <w:rPr>
          <w:rFonts w:ascii="Lucida Sans Unicode" w:hAnsi="Lucida Sans Unicode" w:cs="Lucida Sans Unicode"/>
          <w:color w:val="1A1A1A"/>
          <w:szCs w:val="21"/>
        </w:rPr>
        <w:t>：实时日志分析服务的核心技术，一个</w:t>
      </w:r>
      <w:r>
        <w:rPr>
          <w:rFonts w:ascii="Lucida Sans Unicode" w:hAnsi="Lucida Sans Unicode" w:cs="Lucida Sans Unicode"/>
          <w:color w:val="1A1A1A"/>
          <w:szCs w:val="21"/>
        </w:rPr>
        <w:t xml:space="preserve"> schemaless </w:t>
      </w:r>
      <w:r>
        <w:rPr>
          <w:rFonts w:ascii="Lucida Sans Unicode" w:hAnsi="Lucida Sans Unicode" w:cs="Lucida Sans Unicode"/>
          <w:color w:val="1A1A1A"/>
          <w:szCs w:val="21"/>
        </w:rPr>
        <w:t>，实时的数据存储服务，通过</w:t>
      </w:r>
      <w:r>
        <w:rPr>
          <w:rFonts w:ascii="Lucida Sans Unicode" w:hAnsi="Lucida Sans Unicode" w:cs="Lucida Sans Unicode"/>
          <w:color w:val="1A1A1A"/>
          <w:szCs w:val="21"/>
        </w:rPr>
        <w:t xml:space="preserve"> index </w:t>
      </w:r>
      <w:r>
        <w:rPr>
          <w:rFonts w:ascii="Lucida Sans Unicode" w:hAnsi="Lucida Sans Unicode" w:cs="Lucida Sans Unicode"/>
          <w:color w:val="1A1A1A"/>
          <w:szCs w:val="21"/>
        </w:rPr>
        <w:t>组织数据，兼具强大的搜索和统计功能。</w:t>
      </w:r>
    </w:p>
    <w:p w:rsidR="00422DFB" w:rsidRDefault="00422DFB" w:rsidP="00FA61C5">
      <w:pPr>
        <w:widowControl/>
        <w:numPr>
          <w:ilvl w:val="0"/>
          <w:numId w:val="18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Kibana </w:t>
      </w:r>
      <w:r>
        <w:rPr>
          <w:rFonts w:ascii="Lucida Sans Unicode" w:hAnsi="Lucida Sans Unicode" w:cs="Lucida Sans Unicode"/>
          <w:color w:val="1A1A1A"/>
          <w:szCs w:val="21"/>
        </w:rPr>
        <w:t>：基于</w:t>
      </w:r>
      <w:r>
        <w:rPr>
          <w:rFonts w:ascii="Lucida Sans Unicode" w:hAnsi="Lucida Sans Unicode" w:cs="Lucida Sans Unicode"/>
          <w:color w:val="1A1A1A"/>
          <w:szCs w:val="21"/>
        </w:rPr>
        <w:t xml:space="preserve"> Elasticsearch </w:t>
      </w:r>
      <w:r>
        <w:rPr>
          <w:rFonts w:ascii="Lucida Sans Unicode" w:hAnsi="Lucida Sans Unicode" w:cs="Lucida Sans Unicode"/>
          <w:color w:val="1A1A1A"/>
          <w:szCs w:val="21"/>
        </w:rPr>
        <w:t>的数据可视化组件，超强的数据可视化能力是众多公司选择</w:t>
      </w:r>
      <w:r>
        <w:rPr>
          <w:rFonts w:ascii="Lucida Sans Unicode" w:hAnsi="Lucida Sans Unicode" w:cs="Lucida Sans Unicode"/>
          <w:color w:val="1A1A1A"/>
          <w:szCs w:val="21"/>
        </w:rPr>
        <w:t xml:space="preserve"> ELK stack </w:t>
      </w:r>
      <w:r>
        <w:rPr>
          <w:rFonts w:ascii="Lucida Sans Unicode" w:hAnsi="Lucida Sans Unicode" w:cs="Lucida Sans Unicode"/>
          <w:color w:val="1A1A1A"/>
          <w:szCs w:val="21"/>
        </w:rPr>
        <w:t>的重要原因。</w:t>
      </w:r>
    </w:p>
    <w:p w:rsidR="00422DFB" w:rsidRPr="00422DFB" w:rsidRDefault="00422DFB" w:rsidP="00422DFB"/>
    <w:p w:rsidR="00B23157" w:rsidRDefault="00BB3099" w:rsidP="00B23157">
      <w:pPr>
        <w:pStyle w:val="2"/>
      </w:pPr>
      <w:r>
        <w:rPr>
          <w:rFonts w:hint="eastAsia"/>
        </w:rPr>
        <w:t>4</w:t>
      </w:r>
      <w:r w:rsidR="00B23157">
        <w:rPr>
          <w:rFonts w:hint="eastAsia"/>
        </w:rPr>
        <w:t>.</w:t>
      </w:r>
      <w:r w:rsidR="00B23157">
        <w:t>消息队列的优缺点有哪些？</w:t>
      </w:r>
    </w:p>
    <w:p w:rsidR="00BB3099" w:rsidRDefault="00BB3099" w:rsidP="00BB309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任何中间件的引入，带来优点的时候，也同时会带来缺点。</w:t>
      </w:r>
    </w:p>
    <w:p w:rsidR="00BB3099" w:rsidRDefault="00BB3099" w:rsidP="00BB309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优点，在上述的</w:t>
      </w:r>
      <w:r>
        <w:rPr>
          <w:rFonts w:ascii="Lucida Sans Unicode" w:hAnsi="Lucida Sans Unicode" w:cs="Lucida Sans Unicode" w:hint="eastAsia"/>
          <w:color w:val="1A1A1A"/>
        </w:rPr>
        <w:t>应用场景</w:t>
      </w:r>
      <w:r>
        <w:rPr>
          <w:rFonts w:ascii="Lucida Sans Unicode" w:hAnsi="Lucida Sans Unicode" w:cs="Lucida Sans Unicode"/>
          <w:color w:val="1A1A1A"/>
        </w:rPr>
        <w:t>中，我们已经看到了。</w:t>
      </w:r>
    </w:p>
    <w:p w:rsidR="00BB3099" w:rsidRDefault="00BB3099" w:rsidP="00BB309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缺点，主要是如下三点：</w:t>
      </w:r>
    </w:p>
    <w:p w:rsidR="00BB3099" w:rsidRDefault="00BB3099" w:rsidP="00FA61C5">
      <w:pPr>
        <w:pStyle w:val="a3"/>
        <w:numPr>
          <w:ilvl w:val="0"/>
          <w:numId w:val="188"/>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系统可用性降低。</w:t>
      </w:r>
    </w:p>
    <w:p w:rsidR="00BB3099" w:rsidRDefault="00BB3099" w:rsidP="00BB3099">
      <w:pPr>
        <w:pStyle w:val="a3"/>
        <w:shd w:val="clear" w:color="auto" w:fill="FFFFFF"/>
        <w:spacing w:before="150" w:beforeAutospacing="0" w:after="42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系统引入的外部依赖越多，越容易挂掉。本来你就是</w:t>
      </w:r>
      <w:r>
        <w:rPr>
          <w:rFonts w:ascii="Lucida Sans Unicode" w:hAnsi="Lucida Sans Unicode" w:cs="Lucida Sans Unicode"/>
          <w:color w:val="1A1A1A"/>
          <w:sz w:val="21"/>
          <w:szCs w:val="21"/>
        </w:rPr>
        <w:t xml:space="preserve"> A </w:t>
      </w:r>
      <w:r>
        <w:rPr>
          <w:rFonts w:ascii="Lucida Sans Unicode" w:hAnsi="Lucida Sans Unicode" w:cs="Lucida Sans Unicode"/>
          <w:color w:val="1A1A1A"/>
          <w:sz w:val="21"/>
          <w:szCs w:val="21"/>
        </w:rPr>
        <w:t>系统调用</w:t>
      </w:r>
      <w:r>
        <w:rPr>
          <w:rFonts w:ascii="Lucida Sans Unicode" w:hAnsi="Lucida Sans Unicode" w:cs="Lucida Sans Unicode"/>
          <w:color w:val="1A1A1A"/>
          <w:sz w:val="21"/>
          <w:szCs w:val="21"/>
        </w:rPr>
        <w:t xml:space="preserve"> BCD </w:t>
      </w:r>
      <w:r>
        <w:rPr>
          <w:rFonts w:ascii="Lucida Sans Unicode" w:hAnsi="Lucida Sans Unicode" w:cs="Lucida Sans Unicode"/>
          <w:color w:val="1A1A1A"/>
          <w:sz w:val="21"/>
          <w:szCs w:val="21"/>
        </w:rPr>
        <w:t>三个系统的接口就好了，本来</w:t>
      </w:r>
      <w:r>
        <w:rPr>
          <w:rFonts w:ascii="Lucida Sans Unicode" w:hAnsi="Lucida Sans Unicode" w:cs="Lucida Sans Unicode"/>
          <w:color w:val="1A1A1A"/>
          <w:sz w:val="21"/>
          <w:szCs w:val="21"/>
        </w:rPr>
        <w:t xml:space="preserve"> ABCD </w:t>
      </w:r>
      <w:r>
        <w:rPr>
          <w:rFonts w:ascii="Lucida Sans Unicode" w:hAnsi="Lucida Sans Unicode" w:cs="Lucida Sans Unicode"/>
          <w:color w:val="1A1A1A"/>
          <w:sz w:val="21"/>
          <w:szCs w:val="21"/>
        </w:rPr>
        <w:t>四个系统好好的，没啥问题，你偏加个</w:t>
      </w:r>
      <w:r>
        <w:rPr>
          <w:rFonts w:ascii="Lucida Sans Unicode" w:hAnsi="Lucida Sans Unicode" w:cs="Lucida Sans Unicode"/>
          <w:color w:val="1A1A1A"/>
          <w:sz w:val="21"/>
          <w:szCs w:val="21"/>
        </w:rPr>
        <w:t xml:space="preserve"> MQ </w:t>
      </w:r>
      <w:r>
        <w:rPr>
          <w:rFonts w:ascii="Lucida Sans Unicode" w:hAnsi="Lucida Sans Unicode" w:cs="Lucida Sans Unicode"/>
          <w:color w:val="1A1A1A"/>
          <w:sz w:val="21"/>
          <w:szCs w:val="21"/>
        </w:rPr>
        <w:t>进来，万一</w:t>
      </w:r>
      <w:r>
        <w:rPr>
          <w:rFonts w:ascii="Lucida Sans Unicode" w:hAnsi="Lucida Sans Unicode" w:cs="Lucida Sans Unicode"/>
          <w:color w:val="1A1A1A"/>
          <w:sz w:val="21"/>
          <w:szCs w:val="21"/>
        </w:rPr>
        <w:t xml:space="preserve"> MQ </w:t>
      </w:r>
      <w:r>
        <w:rPr>
          <w:rFonts w:ascii="Lucida Sans Unicode" w:hAnsi="Lucida Sans Unicode" w:cs="Lucida Sans Unicode"/>
          <w:color w:val="1A1A1A"/>
          <w:sz w:val="21"/>
          <w:szCs w:val="21"/>
        </w:rPr>
        <w:t>挂了咋整，</w:t>
      </w:r>
      <w:r>
        <w:rPr>
          <w:rFonts w:ascii="Lucida Sans Unicode" w:hAnsi="Lucida Sans Unicode" w:cs="Lucida Sans Unicode"/>
          <w:color w:val="1A1A1A"/>
          <w:sz w:val="21"/>
          <w:szCs w:val="21"/>
        </w:rPr>
        <w:t xml:space="preserve">MQ </w:t>
      </w:r>
      <w:r>
        <w:rPr>
          <w:rFonts w:ascii="Lucida Sans Unicode" w:hAnsi="Lucida Sans Unicode" w:cs="Lucida Sans Unicode"/>
          <w:color w:val="1A1A1A"/>
          <w:sz w:val="21"/>
          <w:szCs w:val="21"/>
        </w:rPr>
        <w:t>一挂，整套系统崩溃的，你不就完了？</w:t>
      </w:r>
      <w:r>
        <w:rPr>
          <w:rStyle w:val="a4"/>
          <w:rFonts w:ascii="Lucida Sans Unicode" w:hAnsi="Lucida Sans Unicode" w:cs="Lucida Sans Unicode"/>
          <w:color w:val="1A1A1A"/>
          <w:sz w:val="21"/>
          <w:szCs w:val="21"/>
        </w:rPr>
        <w:t>所以，消息队列一定要做好高可用</w:t>
      </w:r>
      <w:r>
        <w:rPr>
          <w:rFonts w:ascii="Lucida Sans Unicode" w:hAnsi="Lucida Sans Unicode" w:cs="Lucida Sans Unicode"/>
          <w:color w:val="1A1A1A"/>
          <w:sz w:val="21"/>
          <w:szCs w:val="21"/>
        </w:rPr>
        <w:t>。</w:t>
      </w:r>
    </w:p>
    <w:p w:rsidR="00BB3099" w:rsidRDefault="00BB3099" w:rsidP="00FA61C5">
      <w:pPr>
        <w:pStyle w:val="a3"/>
        <w:numPr>
          <w:ilvl w:val="0"/>
          <w:numId w:val="188"/>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系统复杂度提高。</w:t>
      </w:r>
    </w:p>
    <w:p w:rsidR="00BB3099" w:rsidRDefault="00BB3099" w:rsidP="00BB3099">
      <w:pPr>
        <w:pStyle w:val="a3"/>
        <w:shd w:val="clear" w:color="auto" w:fill="FFFFFF"/>
        <w:spacing w:before="150" w:beforeAutospacing="0" w:after="42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主要需要多考虑，</w:t>
      </w:r>
      <w:r>
        <w:rPr>
          <w:rFonts w:ascii="Lucida Sans Unicode" w:hAnsi="Lucida Sans Unicode" w:cs="Lucida Sans Unicode"/>
          <w:color w:val="1A1A1A"/>
          <w:sz w:val="21"/>
          <w:szCs w:val="21"/>
        </w:rPr>
        <w:t>1</w:t>
      </w:r>
      <w:r>
        <w:rPr>
          <w:rFonts w:ascii="Lucida Sans Unicode" w:hAnsi="Lucida Sans Unicode" w:cs="Lucida Sans Unicode"/>
          <w:color w:val="1A1A1A"/>
          <w:sz w:val="21"/>
          <w:szCs w:val="21"/>
        </w:rPr>
        <w:t>）消息怎么不重复消息。</w:t>
      </w:r>
      <w:r>
        <w:rPr>
          <w:rFonts w:ascii="Lucida Sans Unicode" w:hAnsi="Lucida Sans Unicode" w:cs="Lucida Sans Unicode"/>
          <w:color w:val="1A1A1A"/>
          <w:sz w:val="21"/>
          <w:szCs w:val="21"/>
        </w:rPr>
        <w:t>2</w:t>
      </w:r>
      <w:r>
        <w:rPr>
          <w:rFonts w:ascii="Lucida Sans Unicode" w:hAnsi="Lucida Sans Unicode" w:cs="Lucida Sans Unicode"/>
          <w:color w:val="1A1A1A"/>
          <w:sz w:val="21"/>
          <w:szCs w:val="21"/>
        </w:rPr>
        <w:t>）消息怎么保证不丢失。</w:t>
      </w:r>
      <w:r>
        <w:rPr>
          <w:rFonts w:ascii="Lucida Sans Unicode" w:hAnsi="Lucida Sans Unicode" w:cs="Lucida Sans Unicode"/>
          <w:color w:val="1A1A1A"/>
          <w:sz w:val="21"/>
          <w:szCs w:val="21"/>
        </w:rPr>
        <w:t>3</w:t>
      </w:r>
      <w:r>
        <w:rPr>
          <w:rFonts w:ascii="Lucida Sans Unicode" w:hAnsi="Lucida Sans Unicode" w:cs="Lucida Sans Unicode"/>
          <w:color w:val="1A1A1A"/>
          <w:sz w:val="21"/>
          <w:szCs w:val="21"/>
        </w:rPr>
        <w:t>）需要消息顺序的业务场景，怎么处理。</w:t>
      </w:r>
    </w:p>
    <w:p w:rsidR="00BB3099" w:rsidRDefault="00BB3099" w:rsidP="00FA61C5">
      <w:pPr>
        <w:pStyle w:val="a3"/>
        <w:numPr>
          <w:ilvl w:val="0"/>
          <w:numId w:val="188"/>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一致性问题。</w:t>
      </w:r>
    </w:p>
    <w:p w:rsidR="00BB3099" w:rsidRDefault="00BB3099" w:rsidP="00BB3099">
      <w:pPr>
        <w:pStyle w:val="a3"/>
        <w:shd w:val="clear" w:color="auto" w:fill="FFFFFF"/>
        <w:spacing w:before="150" w:beforeAutospacing="0" w:after="42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A </w:t>
      </w:r>
      <w:r>
        <w:rPr>
          <w:rFonts w:ascii="Lucida Sans Unicode" w:hAnsi="Lucida Sans Unicode" w:cs="Lucida Sans Unicode"/>
          <w:color w:val="1A1A1A"/>
          <w:sz w:val="21"/>
          <w:szCs w:val="21"/>
        </w:rPr>
        <w:t>系统处理完了直接返回成功了，人都以为你这个请求就成功了。但是问题是，要是</w:t>
      </w:r>
      <w:r>
        <w:rPr>
          <w:rFonts w:ascii="Lucida Sans Unicode" w:hAnsi="Lucida Sans Unicode" w:cs="Lucida Sans Unicode"/>
          <w:color w:val="1A1A1A"/>
          <w:sz w:val="21"/>
          <w:szCs w:val="21"/>
        </w:rPr>
        <w:t xml:space="preserve"> B</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C</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 xml:space="preserve">D </w:t>
      </w:r>
      <w:r>
        <w:rPr>
          <w:rFonts w:ascii="Lucida Sans Unicode" w:hAnsi="Lucida Sans Unicode" w:cs="Lucida Sans Unicode"/>
          <w:color w:val="1A1A1A"/>
          <w:sz w:val="21"/>
          <w:szCs w:val="21"/>
        </w:rPr>
        <w:t>三个系统那里，</w:t>
      </w:r>
      <w:r>
        <w:rPr>
          <w:rFonts w:ascii="Lucida Sans Unicode" w:hAnsi="Lucida Sans Unicode" w:cs="Lucida Sans Unicode"/>
          <w:color w:val="1A1A1A"/>
          <w:sz w:val="21"/>
          <w:szCs w:val="21"/>
        </w:rPr>
        <w:t>B</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 xml:space="preserve">D </w:t>
      </w:r>
      <w:r>
        <w:rPr>
          <w:rFonts w:ascii="Lucida Sans Unicode" w:hAnsi="Lucida Sans Unicode" w:cs="Lucida Sans Unicode"/>
          <w:color w:val="1A1A1A"/>
          <w:sz w:val="21"/>
          <w:szCs w:val="21"/>
        </w:rPr>
        <w:t>两个系统写库成功了，结果</w:t>
      </w:r>
      <w:r>
        <w:rPr>
          <w:rFonts w:ascii="Lucida Sans Unicode" w:hAnsi="Lucida Sans Unicode" w:cs="Lucida Sans Unicode"/>
          <w:color w:val="1A1A1A"/>
          <w:sz w:val="21"/>
          <w:szCs w:val="21"/>
        </w:rPr>
        <w:t xml:space="preserve"> C </w:t>
      </w:r>
      <w:r>
        <w:rPr>
          <w:rFonts w:ascii="Lucida Sans Unicode" w:hAnsi="Lucida Sans Unicode" w:cs="Lucida Sans Unicode"/>
          <w:color w:val="1A1A1A"/>
          <w:sz w:val="21"/>
          <w:szCs w:val="21"/>
        </w:rPr>
        <w:t>系统写库失败了，咋整？你这数据就不一致了。</w:t>
      </w:r>
      <w:r>
        <w:rPr>
          <w:rFonts w:ascii="Lucida Sans Unicode" w:hAnsi="Lucida Sans Unicode" w:cs="Lucida Sans Unicode"/>
          <w:color w:val="1A1A1A"/>
          <w:sz w:val="21"/>
          <w:szCs w:val="21"/>
        </w:rPr>
        <w:br/>
      </w:r>
      <w:r>
        <w:rPr>
          <w:rFonts w:ascii="Lucida Sans Unicode" w:hAnsi="Lucida Sans Unicode" w:cs="Lucida Sans Unicode"/>
          <w:color w:val="1A1A1A"/>
          <w:sz w:val="21"/>
          <w:szCs w:val="21"/>
        </w:rPr>
        <w:t>当然，这不仅仅是</w:t>
      </w:r>
      <w:r>
        <w:rPr>
          <w:rFonts w:ascii="Lucida Sans Unicode" w:hAnsi="Lucida Sans Unicode" w:cs="Lucida Sans Unicode"/>
          <w:color w:val="1A1A1A"/>
          <w:sz w:val="21"/>
          <w:szCs w:val="21"/>
        </w:rPr>
        <w:t xml:space="preserve"> MQ </w:t>
      </w:r>
      <w:r>
        <w:rPr>
          <w:rFonts w:ascii="Lucida Sans Unicode" w:hAnsi="Lucida Sans Unicode" w:cs="Lucida Sans Unicode"/>
          <w:color w:val="1A1A1A"/>
          <w:sz w:val="21"/>
          <w:szCs w:val="21"/>
        </w:rPr>
        <w:t>的问题，引入</w:t>
      </w:r>
      <w:r>
        <w:rPr>
          <w:rFonts w:ascii="Lucida Sans Unicode" w:hAnsi="Lucida Sans Unicode" w:cs="Lucida Sans Unicode"/>
          <w:color w:val="1A1A1A"/>
          <w:sz w:val="21"/>
          <w:szCs w:val="21"/>
        </w:rPr>
        <w:t xml:space="preserve"> RPC </w:t>
      </w:r>
      <w:r>
        <w:rPr>
          <w:rFonts w:ascii="Lucida Sans Unicode" w:hAnsi="Lucida Sans Unicode" w:cs="Lucida Sans Unicode"/>
          <w:color w:val="1A1A1A"/>
          <w:sz w:val="21"/>
          <w:szCs w:val="21"/>
        </w:rPr>
        <w:t>之后本身就存在这样的问题。</w:t>
      </w:r>
      <w:r>
        <w:rPr>
          <w:rStyle w:val="a4"/>
          <w:rFonts w:ascii="Lucida Sans Unicode" w:hAnsi="Lucida Sans Unicode" w:cs="Lucida Sans Unicode"/>
          <w:color w:val="1A1A1A"/>
          <w:sz w:val="21"/>
          <w:szCs w:val="21"/>
        </w:rPr>
        <w:t>如果我们在使用</w:t>
      </w:r>
      <w:r>
        <w:rPr>
          <w:rStyle w:val="a4"/>
          <w:rFonts w:ascii="Lucida Sans Unicode" w:hAnsi="Lucida Sans Unicode" w:cs="Lucida Sans Unicode"/>
          <w:color w:val="1A1A1A"/>
          <w:sz w:val="21"/>
          <w:szCs w:val="21"/>
        </w:rPr>
        <w:t xml:space="preserve"> MQ </w:t>
      </w:r>
      <w:r>
        <w:rPr>
          <w:rStyle w:val="a4"/>
          <w:rFonts w:ascii="Lucida Sans Unicode" w:hAnsi="Lucida Sans Unicode" w:cs="Lucida Sans Unicode"/>
          <w:color w:val="1A1A1A"/>
          <w:sz w:val="21"/>
          <w:szCs w:val="21"/>
        </w:rPr>
        <w:t>时，一定要达到数据的最终一致性</w:t>
      </w:r>
      <w:r>
        <w:rPr>
          <w:rFonts w:ascii="Lucida Sans Unicode" w:hAnsi="Lucida Sans Unicode" w:cs="Lucida Sans Unicode"/>
          <w:color w:val="1A1A1A"/>
          <w:sz w:val="21"/>
          <w:szCs w:val="21"/>
        </w:rPr>
        <w:t>。即，</w:t>
      </w:r>
      <w:r>
        <w:rPr>
          <w:rFonts w:ascii="Lucida Sans Unicode" w:hAnsi="Lucida Sans Unicode" w:cs="Lucida Sans Unicode"/>
          <w:color w:val="1A1A1A"/>
          <w:sz w:val="21"/>
          <w:szCs w:val="21"/>
        </w:rPr>
        <w:t xml:space="preserve">C </w:t>
      </w:r>
      <w:r>
        <w:rPr>
          <w:rFonts w:ascii="Lucida Sans Unicode" w:hAnsi="Lucida Sans Unicode" w:cs="Lucida Sans Unicode"/>
          <w:color w:val="1A1A1A"/>
          <w:sz w:val="21"/>
          <w:szCs w:val="21"/>
        </w:rPr>
        <w:t>系统最终执行完成。</w:t>
      </w:r>
    </w:p>
    <w:p w:rsidR="00BB3099" w:rsidRDefault="00BB3099" w:rsidP="00BB3099">
      <w:pPr>
        <w:pStyle w:val="2"/>
      </w:pPr>
      <w:r>
        <w:t>5</w:t>
      </w:r>
      <w:r w:rsidRPr="00BB3099">
        <w:rPr>
          <w:rFonts w:hint="eastAsia"/>
        </w:rPr>
        <w:t>消息队列有几种消费语义？</w:t>
      </w:r>
    </w:p>
    <w:p w:rsidR="00BB3099" w:rsidRPr="00BB3099" w:rsidRDefault="00BB3099" w:rsidP="00BB309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BB3099">
        <w:rPr>
          <w:rFonts w:ascii="Lucida Sans Unicode" w:eastAsia="宋体" w:hAnsi="Lucida Sans Unicode" w:cs="Lucida Sans Unicode"/>
          <w:color w:val="1A1A1A"/>
          <w:kern w:val="0"/>
          <w:sz w:val="24"/>
          <w:szCs w:val="24"/>
        </w:rPr>
        <w:t>一共有</w:t>
      </w:r>
      <w:r w:rsidRPr="00BB3099">
        <w:rPr>
          <w:rFonts w:ascii="Lucida Sans Unicode" w:eastAsia="宋体" w:hAnsi="Lucida Sans Unicode" w:cs="Lucida Sans Unicode"/>
          <w:color w:val="1A1A1A"/>
          <w:kern w:val="0"/>
          <w:sz w:val="24"/>
          <w:szCs w:val="24"/>
        </w:rPr>
        <w:t xml:space="preserve"> 3 </w:t>
      </w:r>
      <w:r w:rsidRPr="00BB3099">
        <w:rPr>
          <w:rFonts w:ascii="Lucida Sans Unicode" w:eastAsia="宋体" w:hAnsi="Lucida Sans Unicode" w:cs="Lucida Sans Unicode"/>
          <w:color w:val="1A1A1A"/>
          <w:kern w:val="0"/>
          <w:sz w:val="24"/>
          <w:szCs w:val="24"/>
        </w:rPr>
        <w:t>种，分别如下：</w:t>
      </w:r>
    </w:p>
    <w:p w:rsidR="00BB3099" w:rsidRPr="00BB3099" w:rsidRDefault="00BB3099" w:rsidP="00FA61C5">
      <w:pPr>
        <w:widowControl/>
        <w:numPr>
          <w:ilvl w:val="0"/>
          <w:numId w:val="189"/>
        </w:numPr>
        <w:shd w:val="clear" w:color="auto" w:fill="FFFFFF"/>
        <w:ind w:left="0"/>
        <w:jc w:val="left"/>
        <w:rPr>
          <w:rFonts w:ascii="Lucida Sans Unicode" w:eastAsia="宋体" w:hAnsi="Lucida Sans Unicode" w:cs="Lucida Sans Unicode"/>
          <w:color w:val="1A1A1A"/>
          <w:kern w:val="0"/>
          <w:szCs w:val="21"/>
        </w:rPr>
      </w:pPr>
      <w:r w:rsidRPr="00BB3099">
        <w:rPr>
          <w:rFonts w:ascii="Lucida Sans Unicode" w:eastAsia="宋体" w:hAnsi="Lucida Sans Unicode" w:cs="Lucida Sans Unicode"/>
          <w:color w:val="1A1A1A"/>
          <w:kern w:val="0"/>
          <w:szCs w:val="21"/>
        </w:rPr>
        <w:t>消息至多被消费一次（</w:t>
      </w:r>
      <w:r w:rsidRPr="00BB3099">
        <w:rPr>
          <w:rFonts w:ascii="Lucida Sans Unicode" w:eastAsia="宋体" w:hAnsi="Lucida Sans Unicode" w:cs="Lucida Sans Unicode"/>
          <w:color w:val="1A1A1A"/>
          <w:kern w:val="0"/>
          <w:szCs w:val="21"/>
        </w:rPr>
        <w:t>At most once</w:t>
      </w:r>
      <w:r w:rsidRPr="00BB3099">
        <w:rPr>
          <w:rFonts w:ascii="Lucida Sans Unicode" w:eastAsia="宋体" w:hAnsi="Lucida Sans Unicode" w:cs="Lucida Sans Unicode"/>
          <w:color w:val="1A1A1A"/>
          <w:kern w:val="0"/>
          <w:szCs w:val="21"/>
        </w:rPr>
        <w:t>）：消息可能会丢失，但绝不重传。</w:t>
      </w:r>
    </w:p>
    <w:p w:rsidR="00BB3099" w:rsidRPr="00BB3099" w:rsidRDefault="00BB3099" w:rsidP="00FA61C5">
      <w:pPr>
        <w:widowControl/>
        <w:numPr>
          <w:ilvl w:val="0"/>
          <w:numId w:val="189"/>
        </w:numPr>
        <w:shd w:val="clear" w:color="auto" w:fill="FFFFFF"/>
        <w:ind w:left="0"/>
        <w:jc w:val="left"/>
        <w:rPr>
          <w:rFonts w:ascii="Lucida Sans Unicode" w:eastAsia="宋体" w:hAnsi="Lucida Sans Unicode" w:cs="Lucida Sans Unicode"/>
          <w:color w:val="1A1A1A"/>
          <w:kern w:val="0"/>
          <w:szCs w:val="21"/>
        </w:rPr>
      </w:pPr>
      <w:r w:rsidRPr="00BB3099">
        <w:rPr>
          <w:rFonts w:ascii="Lucida Sans Unicode" w:eastAsia="宋体" w:hAnsi="Lucida Sans Unicode" w:cs="Lucida Sans Unicode"/>
          <w:color w:val="1A1A1A"/>
          <w:kern w:val="0"/>
          <w:szCs w:val="21"/>
        </w:rPr>
        <w:t>消息至少被消费一次（</w:t>
      </w:r>
      <w:r w:rsidRPr="00BB3099">
        <w:rPr>
          <w:rFonts w:ascii="Lucida Sans Unicode" w:eastAsia="宋体" w:hAnsi="Lucida Sans Unicode" w:cs="Lucida Sans Unicode"/>
          <w:color w:val="1A1A1A"/>
          <w:kern w:val="0"/>
          <w:szCs w:val="21"/>
        </w:rPr>
        <w:t>At least once</w:t>
      </w:r>
      <w:r w:rsidRPr="00BB3099">
        <w:rPr>
          <w:rFonts w:ascii="Lucida Sans Unicode" w:eastAsia="宋体" w:hAnsi="Lucida Sans Unicode" w:cs="Lucida Sans Unicode"/>
          <w:color w:val="1A1A1A"/>
          <w:kern w:val="0"/>
          <w:szCs w:val="21"/>
        </w:rPr>
        <w:t>）：消息可以重传，但绝不丢失。</w:t>
      </w:r>
    </w:p>
    <w:p w:rsidR="00BB3099" w:rsidRPr="00BB3099" w:rsidRDefault="00BB3099" w:rsidP="00FA61C5">
      <w:pPr>
        <w:widowControl/>
        <w:numPr>
          <w:ilvl w:val="0"/>
          <w:numId w:val="189"/>
        </w:numPr>
        <w:shd w:val="clear" w:color="auto" w:fill="FFFFFF"/>
        <w:ind w:left="0"/>
        <w:jc w:val="left"/>
        <w:rPr>
          <w:rFonts w:ascii="Lucida Sans Unicode" w:eastAsia="宋体" w:hAnsi="Lucida Sans Unicode" w:cs="Lucida Sans Unicode"/>
          <w:color w:val="1A1A1A"/>
          <w:kern w:val="0"/>
          <w:szCs w:val="21"/>
        </w:rPr>
      </w:pPr>
      <w:r w:rsidRPr="00BB3099">
        <w:rPr>
          <w:rFonts w:ascii="Lucida Sans Unicode" w:eastAsia="宋体" w:hAnsi="Lucida Sans Unicode" w:cs="Lucida Sans Unicode"/>
          <w:color w:val="1A1A1A"/>
          <w:kern w:val="0"/>
          <w:szCs w:val="21"/>
        </w:rPr>
        <w:t>消息仅被消费一次（</w:t>
      </w:r>
      <w:r w:rsidRPr="00BB3099">
        <w:rPr>
          <w:rFonts w:ascii="Lucida Sans Unicode" w:eastAsia="宋体" w:hAnsi="Lucida Sans Unicode" w:cs="Lucida Sans Unicode"/>
          <w:color w:val="1A1A1A"/>
          <w:kern w:val="0"/>
          <w:szCs w:val="21"/>
        </w:rPr>
        <w:t>Exactly once</w:t>
      </w:r>
      <w:r w:rsidRPr="00BB3099">
        <w:rPr>
          <w:rFonts w:ascii="Lucida Sans Unicode" w:eastAsia="宋体" w:hAnsi="Lucida Sans Unicode" w:cs="Lucida Sans Unicode"/>
          <w:color w:val="1A1A1A"/>
          <w:kern w:val="0"/>
          <w:szCs w:val="21"/>
        </w:rPr>
        <w:t>）：每一条消息只被传递一次。</w:t>
      </w:r>
    </w:p>
    <w:p w:rsidR="00BB3099" w:rsidRPr="00BB3099" w:rsidRDefault="00BB3099" w:rsidP="00BB309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BB3099">
        <w:rPr>
          <w:rFonts w:ascii="Lucida Sans Unicode" w:eastAsia="宋体" w:hAnsi="Lucida Sans Unicode" w:cs="Lucida Sans Unicode"/>
          <w:color w:val="1A1A1A"/>
          <w:kern w:val="0"/>
          <w:sz w:val="24"/>
          <w:szCs w:val="24"/>
        </w:rPr>
        <w:t>为了支持上面</w:t>
      </w:r>
      <w:r w:rsidRPr="00BB3099">
        <w:rPr>
          <w:rFonts w:ascii="Lucida Sans Unicode" w:eastAsia="宋体" w:hAnsi="Lucida Sans Unicode" w:cs="Lucida Sans Unicode"/>
          <w:color w:val="1A1A1A"/>
          <w:kern w:val="0"/>
          <w:sz w:val="24"/>
          <w:szCs w:val="24"/>
        </w:rPr>
        <w:t xml:space="preserve"> 3 </w:t>
      </w:r>
      <w:r w:rsidRPr="00BB3099">
        <w:rPr>
          <w:rFonts w:ascii="Lucida Sans Unicode" w:eastAsia="宋体" w:hAnsi="Lucida Sans Unicode" w:cs="Lucida Sans Unicode"/>
          <w:color w:val="1A1A1A"/>
          <w:kern w:val="0"/>
          <w:sz w:val="24"/>
          <w:szCs w:val="24"/>
        </w:rPr>
        <w:t>种消费语义，可以分</w:t>
      </w:r>
      <w:r w:rsidRPr="00BB3099">
        <w:rPr>
          <w:rFonts w:ascii="Lucida Sans Unicode" w:eastAsia="宋体" w:hAnsi="Lucida Sans Unicode" w:cs="Lucida Sans Unicode"/>
          <w:color w:val="1A1A1A"/>
          <w:kern w:val="0"/>
          <w:sz w:val="24"/>
          <w:szCs w:val="24"/>
        </w:rPr>
        <w:t xml:space="preserve"> 3 </w:t>
      </w:r>
      <w:r w:rsidRPr="00BB3099">
        <w:rPr>
          <w:rFonts w:ascii="Lucida Sans Unicode" w:eastAsia="宋体" w:hAnsi="Lucida Sans Unicode" w:cs="Lucida Sans Unicode"/>
          <w:color w:val="1A1A1A"/>
          <w:kern w:val="0"/>
          <w:sz w:val="24"/>
          <w:szCs w:val="24"/>
        </w:rPr>
        <w:t>个阶段，考虑消息队列系统中</w:t>
      </w:r>
      <w:r w:rsidRPr="00BB3099">
        <w:rPr>
          <w:rFonts w:ascii="Lucida Sans Unicode" w:eastAsia="宋体" w:hAnsi="Lucida Sans Unicode" w:cs="Lucida Sans Unicode"/>
          <w:color w:val="1A1A1A"/>
          <w:kern w:val="0"/>
          <w:sz w:val="24"/>
          <w:szCs w:val="24"/>
        </w:rPr>
        <w:t>Producer</w:t>
      </w:r>
      <w:r w:rsidRPr="00BB3099">
        <w:rPr>
          <w:rFonts w:ascii="Lucida Sans Unicode" w:eastAsia="宋体" w:hAnsi="Lucida Sans Unicode" w:cs="Lucida Sans Unicode"/>
          <w:color w:val="1A1A1A"/>
          <w:kern w:val="0"/>
          <w:sz w:val="24"/>
          <w:szCs w:val="24"/>
        </w:rPr>
        <w:t>、</w:t>
      </w:r>
      <w:r w:rsidRPr="00BB3099">
        <w:rPr>
          <w:rFonts w:ascii="Lucida Sans Unicode" w:eastAsia="宋体" w:hAnsi="Lucida Sans Unicode" w:cs="Lucida Sans Unicode"/>
          <w:color w:val="1A1A1A"/>
          <w:kern w:val="0"/>
          <w:sz w:val="24"/>
          <w:szCs w:val="24"/>
        </w:rPr>
        <w:t>Message Broker</w:t>
      </w:r>
      <w:r w:rsidRPr="00BB3099">
        <w:rPr>
          <w:rFonts w:ascii="Lucida Sans Unicode" w:eastAsia="宋体" w:hAnsi="Lucida Sans Unicode" w:cs="Lucida Sans Unicode"/>
          <w:color w:val="1A1A1A"/>
          <w:kern w:val="0"/>
          <w:sz w:val="24"/>
          <w:szCs w:val="24"/>
        </w:rPr>
        <w:t>、</w:t>
      </w:r>
      <w:r w:rsidRPr="00BB3099">
        <w:rPr>
          <w:rFonts w:ascii="Lucida Sans Unicode" w:eastAsia="宋体" w:hAnsi="Lucida Sans Unicode" w:cs="Lucida Sans Unicode"/>
          <w:color w:val="1A1A1A"/>
          <w:kern w:val="0"/>
          <w:sz w:val="24"/>
          <w:szCs w:val="24"/>
        </w:rPr>
        <w:t xml:space="preserve">Consumer </w:t>
      </w:r>
      <w:r w:rsidRPr="00BB3099">
        <w:rPr>
          <w:rFonts w:ascii="Lucida Sans Unicode" w:eastAsia="宋体" w:hAnsi="Lucida Sans Unicode" w:cs="Lucida Sans Unicode"/>
          <w:color w:val="1A1A1A"/>
          <w:kern w:val="0"/>
          <w:sz w:val="24"/>
          <w:szCs w:val="24"/>
        </w:rPr>
        <w:t>需要满足的条件。</w:t>
      </w:r>
    </w:p>
    <w:p w:rsidR="00BB3099" w:rsidRPr="00BB3099" w:rsidRDefault="00BB3099" w:rsidP="00803607">
      <w:pPr>
        <w:pStyle w:val="3"/>
      </w:pPr>
      <w:r w:rsidRPr="00BB3099">
        <w:t>1. 消息至多被消费一次</w:t>
      </w:r>
    </w:p>
    <w:p w:rsidR="00BB3099" w:rsidRPr="00BB3099" w:rsidRDefault="00BB3099" w:rsidP="00BB309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BB3099">
        <w:rPr>
          <w:rFonts w:ascii="Lucida Sans Unicode" w:eastAsia="宋体" w:hAnsi="Lucida Sans Unicode" w:cs="Lucida Sans Unicode"/>
          <w:color w:val="1A1A1A"/>
          <w:kern w:val="0"/>
          <w:sz w:val="24"/>
          <w:szCs w:val="24"/>
        </w:rPr>
        <w:t>该语义是最容易</w:t>
      </w:r>
      <w:r>
        <w:rPr>
          <w:rFonts w:ascii="Lucida Sans Unicode" w:eastAsia="宋体" w:hAnsi="Lucida Sans Unicode" w:cs="Lucida Sans Unicode"/>
          <w:color w:val="1A1A1A"/>
          <w:kern w:val="0"/>
          <w:sz w:val="24"/>
          <w:szCs w:val="24"/>
        </w:rPr>
        <w:t>满足的，特点是整个消息队列吞吐量大，实现简单。适合能容忍丢消息</w:t>
      </w:r>
      <w:r w:rsidRPr="00BB3099">
        <w:rPr>
          <w:rFonts w:ascii="Lucida Sans Unicode" w:eastAsia="宋体" w:hAnsi="Lucida Sans Unicode" w:cs="Lucida Sans Unicode"/>
          <w:color w:val="1A1A1A"/>
          <w:kern w:val="0"/>
          <w:sz w:val="24"/>
          <w:szCs w:val="24"/>
        </w:rPr>
        <w:t xml:space="preserve"> </w:t>
      </w:r>
    </w:p>
    <w:p w:rsidR="00BB3099" w:rsidRPr="00BB3099" w:rsidRDefault="00BB3099" w:rsidP="00BB3099">
      <w:pPr>
        <w:widowControl/>
        <w:shd w:val="clear" w:color="auto" w:fill="F6F6F6"/>
        <w:jc w:val="left"/>
        <w:rPr>
          <w:rFonts w:ascii="Lucida Sans Unicode" w:eastAsia="宋体" w:hAnsi="Lucida Sans Unicode" w:cs="Lucida Sans Unicode"/>
          <w:color w:val="1A1A1A"/>
          <w:kern w:val="0"/>
          <w:sz w:val="24"/>
          <w:szCs w:val="24"/>
        </w:rPr>
      </w:pPr>
      <w:r w:rsidRPr="00BB3099">
        <w:rPr>
          <w:rFonts w:ascii="Lucida Sans Unicode" w:eastAsia="宋体" w:hAnsi="Lucida Sans Unicode" w:cs="Lucida Sans Unicode"/>
          <w:color w:val="1A1A1A"/>
          <w:kern w:val="0"/>
          <w:sz w:val="24"/>
          <w:szCs w:val="24"/>
        </w:rPr>
        <w:t xml:space="preserve"> “</w:t>
      </w:r>
      <w:del w:id="7" w:author="Unknown">
        <w:r w:rsidRPr="00BB3099">
          <w:rPr>
            <w:rFonts w:ascii="Lucida Sans Unicode" w:eastAsia="宋体" w:hAnsi="Lucida Sans Unicode" w:cs="Lucida Sans Unicode"/>
            <w:color w:val="1A1A1A"/>
            <w:kern w:val="0"/>
            <w:sz w:val="24"/>
            <w:szCs w:val="24"/>
          </w:rPr>
          <w:delText>消息重复消费的任务</w:delText>
        </w:r>
      </w:del>
      <w:r w:rsidRPr="00BB3099">
        <w:rPr>
          <w:rFonts w:ascii="Lucida Sans Unicode" w:eastAsia="宋体" w:hAnsi="Lucida Sans Unicode" w:cs="Lucida Sans Unicode"/>
          <w:color w:val="1A1A1A"/>
          <w:kern w:val="0"/>
          <w:sz w:val="24"/>
          <w:szCs w:val="24"/>
        </w:rPr>
        <w:t>”</w:t>
      </w:r>
      <w:r w:rsidRPr="00BB3099">
        <w:rPr>
          <w:rFonts w:ascii="Lucida Sans Unicode" w:eastAsia="宋体" w:hAnsi="Lucida Sans Unicode" w:cs="Lucida Sans Unicode"/>
          <w:color w:val="1A1A1A"/>
          <w:kern w:val="0"/>
          <w:sz w:val="24"/>
          <w:szCs w:val="24"/>
        </w:rPr>
        <w:t>的意思是，因为不会重复投递，所以间接解决了消息重复消费的问题。</w:t>
      </w:r>
    </w:p>
    <w:p w:rsidR="00BB3099" w:rsidRPr="00BB3099" w:rsidRDefault="00BB3099" w:rsidP="00FA61C5">
      <w:pPr>
        <w:widowControl/>
        <w:numPr>
          <w:ilvl w:val="0"/>
          <w:numId w:val="190"/>
        </w:numPr>
        <w:shd w:val="clear" w:color="auto" w:fill="FFFFFF"/>
        <w:ind w:left="0"/>
        <w:jc w:val="left"/>
        <w:rPr>
          <w:rFonts w:ascii="Lucida Sans Unicode" w:eastAsia="宋体" w:hAnsi="Lucida Sans Unicode" w:cs="Lucida Sans Unicode"/>
          <w:color w:val="1A1A1A"/>
          <w:kern w:val="0"/>
          <w:szCs w:val="21"/>
        </w:rPr>
      </w:pPr>
      <w:r w:rsidRPr="00BB3099">
        <w:rPr>
          <w:rFonts w:ascii="Lucida Sans Unicode" w:eastAsia="宋体" w:hAnsi="Lucida Sans Unicode" w:cs="Lucida Sans Unicode"/>
          <w:color w:val="1A1A1A"/>
          <w:kern w:val="0"/>
          <w:szCs w:val="21"/>
        </w:rPr>
        <w:t xml:space="preserve">Producer </w:t>
      </w:r>
      <w:r w:rsidRPr="00BB3099">
        <w:rPr>
          <w:rFonts w:ascii="Lucida Sans Unicode" w:eastAsia="宋体" w:hAnsi="Lucida Sans Unicode" w:cs="Lucida Sans Unicode"/>
          <w:color w:val="1A1A1A"/>
          <w:kern w:val="0"/>
          <w:szCs w:val="21"/>
        </w:rPr>
        <w:t>发送消息到</w:t>
      </w:r>
      <w:r w:rsidRPr="00BB3099">
        <w:rPr>
          <w:rFonts w:ascii="Lucida Sans Unicode" w:eastAsia="宋体" w:hAnsi="Lucida Sans Unicode" w:cs="Lucida Sans Unicode"/>
          <w:color w:val="1A1A1A"/>
          <w:kern w:val="0"/>
          <w:szCs w:val="21"/>
        </w:rPr>
        <w:t xml:space="preserve"> Message Broker </w:t>
      </w:r>
      <w:r w:rsidRPr="00BB3099">
        <w:rPr>
          <w:rFonts w:ascii="Lucida Sans Unicode" w:eastAsia="宋体" w:hAnsi="Lucida Sans Unicode" w:cs="Lucida Sans Unicode"/>
          <w:color w:val="1A1A1A"/>
          <w:kern w:val="0"/>
          <w:szCs w:val="21"/>
        </w:rPr>
        <w:t>阶段</w:t>
      </w:r>
    </w:p>
    <w:p w:rsidR="00BB3099" w:rsidRPr="00BB3099" w:rsidRDefault="00BB3099" w:rsidP="00FA61C5">
      <w:pPr>
        <w:widowControl/>
        <w:numPr>
          <w:ilvl w:val="1"/>
          <w:numId w:val="190"/>
        </w:numPr>
        <w:shd w:val="clear" w:color="auto" w:fill="FFFFFF"/>
        <w:ind w:left="450"/>
        <w:jc w:val="left"/>
        <w:rPr>
          <w:rFonts w:ascii="Lucida Sans Unicode" w:eastAsia="宋体" w:hAnsi="Lucida Sans Unicode" w:cs="Lucida Sans Unicode"/>
          <w:color w:val="1A1A1A"/>
          <w:kern w:val="0"/>
          <w:szCs w:val="21"/>
        </w:rPr>
      </w:pPr>
      <w:r w:rsidRPr="00BB3099">
        <w:rPr>
          <w:rFonts w:ascii="Lucida Sans Unicode" w:eastAsia="宋体" w:hAnsi="Lucida Sans Unicode" w:cs="Lucida Sans Unicode"/>
          <w:color w:val="1A1A1A"/>
          <w:kern w:val="0"/>
          <w:szCs w:val="21"/>
        </w:rPr>
        <w:t xml:space="preserve">Producer </w:t>
      </w:r>
      <w:r w:rsidRPr="00BB3099">
        <w:rPr>
          <w:rFonts w:ascii="Lucida Sans Unicode" w:eastAsia="宋体" w:hAnsi="Lucida Sans Unicode" w:cs="Lucida Sans Unicode"/>
          <w:color w:val="1A1A1A"/>
          <w:kern w:val="0"/>
          <w:szCs w:val="21"/>
        </w:rPr>
        <w:t>发消息给</w:t>
      </w:r>
      <w:r w:rsidRPr="00BB3099">
        <w:rPr>
          <w:rFonts w:ascii="Lucida Sans Unicode" w:eastAsia="宋体" w:hAnsi="Lucida Sans Unicode" w:cs="Lucida Sans Unicode"/>
          <w:color w:val="1A1A1A"/>
          <w:kern w:val="0"/>
          <w:szCs w:val="21"/>
        </w:rPr>
        <w:t xml:space="preserve">Message Broker </w:t>
      </w:r>
      <w:r w:rsidRPr="00BB3099">
        <w:rPr>
          <w:rFonts w:ascii="Lucida Sans Unicode" w:eastAsia="宋体" w:hAnsi="Lucida Sans Unicode" w:cs="Lucida Sans Unicode"/>
          <w:color w:val="1A1A1A"/>
          <w:kern w:val="0"/>
          <w:szCs w:val="21"/>
        </w:rPr>
        <w:t>时，不要求</w:t>
      </w:r>
      <w:r w:rsidRPr="00BB3099">
        <w:rPr>
          <w:rFonts w:ascii="Lucida Sans Unicode" w:eastAsia="宋体" w:hAnsi="Lucida Sans Unicode" w:cs="Lucida Sans Unicode"/>
          <w:color w:val="1A1A1A"/>
          <w:kern w:val="0"/>
          <w:szCs w:val="21"/>
        </w:rPr>
        <w:t xml:space="preserve"> Message Broker </w:t>
      </w:r>
      <w:r w:rsidRPr="00BB3099">
        <w:rPr>
          <w:rFonts w:ascii="Lucida Sans Unicode" w:eastAsia="宋体" w:hAnsi="Lucida Sans Unicode" w:cs="Lucida Sans Unicode"/>
          <w:color w:val="1A1A1A"/>
          <w:kern w:val="0"/>
          <w:szCs w:val="21"/>
        </w:rPr>
        <w:t>对接收到的消息响应确认，</w:t>
      </w:r>
      <w:r w:rsidRPr="00BB3099">
        <w:rPr>
          <w:rFonts w:ascii="Lucida Sans Unicode" w:eastAsia="宋体" w:hAnsi="Lucida Sans Unicode" w:cs="Lucida Sans Unicode"/>
          <w:color w:val="1A1A1A"/>
          <w:kern w:val="0"/>
          <w:szCs w:val="21"/>
        </w:rPr>
        <w:t xml:space="preserve">Producer </w:t>
      </w:r>
      <w:r w:rsidRPr="00BB3099">
        <w:rPr>
          <w:rFonts w:ascii="Lucida Sans Unicode" w:eastAsia="宋体" w:hAnsi="Lucida Sans Unicode" w:cs="Lucida Sans Unicode"/>
          <w:color w:val="1A1A1A"/>
          <w:kern w:val="0"/>
          <w:szCs w:val="21"/>
        </w:rPr>
        <w:t>也不用关心</w:t>
      </w:r>
      <w:r w:rsidRPr="00BB3099">
        <w:rPr>
          <w:rFonts w:ascii="Lucida Sans Unicode" w:eastAsia="宋体" w:hAnsi="Lucida Sans Unicode" w:cs="Lucida Sans Unicode"/>
          <w:color w:val="1A1A1A"/>
          <w:kern w:val="0"/>
          <w:szCs w:val="21"/>
        </w:rPr>
        <w:t xml:space="preserve"> Message Broker </w:t>
      </w:r>
      <w:r w:rsidRPr="00BB3099">
        <w:rPr>
          <w:rFonts w:ascii="Lucida Sans Unicode" w:eastAsia="宋体" w:hAnsi="Lucida Sans Unicode" w:cs="Lucida Sans Unicode"/>
          <w:color w:val="1A1A1A"/>
          <w:kern w:val="0"/>
          <w:szCs w:val="21"/>
        </w:rPr>
        <w:t>是否收到消息了。</w:t>
      </w:r>
    </w:p>
    <w:p w:rsidR="00BB3099" w:rsidRPr="00BB3099" w:rsidRDefault="00BB3099" w:rsidP="00FA61C5">
      <w:pPr>
        <w:widowControl/>
        <w:numPr>
          <w:ilvl w:val="0"/>
          <w:numId w:val="190"/>
        </w:numPr>
        <w:shd w:val="clear" w:color="auto" w:fill="FFFFFF"/>
        <w:ind w:left="0"/>
        <w:jc w:val="left"/>
        <w:rPr>
          <w:rFonts w:ascii="Lucida Sans Unicode" w:eastAsia="宋体" w:hAnsi="Lucida Sans Unicode" w:cs="Lucida Sans Unicode"/>
          <w:color w:val="1A1A1A"/>
          <w:kern w:val="0"/>
          <w:szCs w:val="21"/>
        </w:rPr>
      </w:pPr>
      <w:r w:rsidRPr="00BB3099">
        <w:rPr>
          <w:rFonts w:ascii="Lucida Sans Unicode" w:eastAsia="宋体" w:hAnsi="Lucida Sans Unicode" w:cs="Lucida Sans Unicode"/>
          <w:color w:val="1A1A1A"/>
          <w:kern w:val="0"/>
          <w:szCs w:val="21"/>
        </w:rPr>
        <w:t xml:space="preserve">Message Broker </w:t>
      </w:r>
      <w:r w:rsidRPr="00BB3099">
        <w:rPr>
          <w:rFonts w:ascii="Lucida Sans Unicode" w:eastAsia="宋体" w:hAnsi="Lucida Sans Unicode" w:cs="Lucida Sans Unicode"/>
          <w:color w:val="1A1A1A"/>
          <w:kern w:val="0"/>
          <w:szCs w:val="21"/>
        </w:rPr>
        <w:t>存储</w:t>
      </w:r>
      <w:r w:rsidRPr="00BB3099">
        <w:rPr>
          <w:rFonts w:ascii="Lucida Sans Unicode" w:eastAsia="宋体" w:hAnsi="Lucida Sans Unicode" w:cs="Lucida Sans Unicode"/>
          <w:color w:val="1A1A1A"/>
          <w:kern w:val="0"/>
          <w:szCs w:val="21"/>
        </w:rPr>
        <w:t>/</w:t>
      </w:r>
      <w:r w:rsidRPr="00BB3099">
        <w:rPr>
          <w:rFonts w:ascii="Lucida Sans Unicode" w:eastAsia="宋体" w:hAnsi="Lucida Sans Unicode" w:cs="Lucida Sans Unicode"/>
          <w:color w:val="1A1A1A"/>
          <w:kern w:val="0"/>
          <w:szCs w:val="21"/>
        </w:rPr>
        <w:t>转发阶段</w:t>
      </w:r>
    </w:p>
    <w:p w:rsidR="00BB3099" w:rsidRPr="00BB3099" w:rsidRDefault="00BB3099" w:rsidP="00FA61C5">
      <w:pPr>
        <w:widowControl/>
        <w:numPr>
          <w:ilvl w:val="1"/>
          <w:numId w:val="190"/>
        </w:numPr>
        <w:shd w:val="clear" w:color="auto" w:fill="FFFFFF"/>
        <w:ind w:left="450"/>
        <w:jc w:val="left"/>
        <w:rPr>
          <w:rFonts w:ascii="Lucida Sans Unicode" w:eastAsia="宋体" w:hAnsi="Lucida Sans Unicode" w:cs="Lucida Sans Unicode"/>
          <w:color w:val="1A1A1A"/>
          <w:kern w:val="0"/>
          <w:szCs w:val="21"/>
        </w:rPr>
      </w:pPr>
      <w:r w:rsidRPr="00BB3099">
        <w:rPr>
          <w:rFonts w:ascii="Lucida Sans Unicode" w:eastAsia="宋体" w:hAnsi="Lucida Sans Unicode" w:cs="Lucida Sans Unicode"/>
          <w:color w:val="1A1A1A"/>
          <w:kern w:val="0"/>
          <w:szCs w:val="21"/>
        </w:rPr>
        <w:t>对</w:t>
      </w:r>
      <w:r w:rsidRPr="00BB3099">
        <w:rPr>
          <w:rFonts w:ascii="Lucida Sans Unicode" w:eastAsia="宋体" w:hAnsi="Lucida Sans Unicode" w:cs="Lucida Sans Unicode"/>
          <w:color w:val="1A1A1A"/>
          <w:kern w:val="0"/>
          <w:szCs w:val="21"/>
        </w:rPr>
        <w:t xml:space="preserve"> Message Broker </w:t>
      </w:r>
      <w:r w:rsidRPr="00BB3099">
        <w:rPr>
          <w:rFonts w:ascii="Lucida Sans Unicode" w:eastAsia="宋体" w:hAnsi="Lucida Sans Unicode" w:cs="Lucida Sans Unicode"/>
          <w:color w:val="1A1A1A"/>
          <w:kern w:val="0"/>
          <w:szCs w:val="21"/>
        </w:rPr>
        <w:t>的存储不要求持久性。</w:t>
      </w:r>
    </w:p>
    <w:p w:rsidR="00BB3099" w:rsidRPr="00BB3099" w:rsidRDefault="00BB3099" w:rsidP="00FA61C5">
      <w:pPr>
        <w:widowControl/>
        <w:numPr>
          <w:ilvl w:val="1"/>
          <w:numId w:val="190"/>
        </w:numPr>
        <w:shd w:val="clear" w:color="auto" w:fill="FFFFFF"/>
        <w:ind w:left="450"/>
        <w:jc w:val="left"/>
        <w:rPr>
          <w:rFonts w:ascii="Lucida Sans Unicode" w:eastAsia="宋体" w:hAnsi="Lucida Sans Unicode" w:cs="Lucida Sans Unicode"/>
          <w:color w:val="1A1A1A"/>
          <w:kern w:val="0"/>
          <w:szCs w:val="21"/>
        </w:rPr>
      </w:pPr>
      <w:r w:rsidRPr="00BB3099">
        <w:rPr>
          <w:rFonts w:ascii="Lucida Sans Unicode" w:eastAsia="宋体" w:hAnsi="Lucida Sans Unicode" w:cs="Lucida Sans Unicode"/>
          <w:color w:val="1A1A1A"/>
          <w:kern w:val="0"/>
          <w:szCs w:val="21"/>
        </w:rPr>
        <w:t>转发消息时，也不用关心</w:t>
      </w:r>
      <w:r w:rsidRPr="00BB3099">
        <w:rPr>
          <w:rFonts w:ascii="Lucida Sans Unicode" w:eastAsia="宋体" w:hAnsi="Lucida Sans Unicode" w:cs="Lucida Sans Unicode"/>
          <w:color w:val="1A1A1A"/>
          <w:kern w:val="0"/>
          <w:szCs w:val="21"/>
        </w:rPr>
        <w:t xml:space="preserve"> Consumer </w:t>
      </w:r>
      <w:r w:rsidRPr="00BB3099">
        <w:rPr>
          <w:rFonts w:ascii="Lucida Sans Unicode" w:eastAsia="宋体" w:hAnsi="Lucida Sans Unicode" w:cs="Lucida Sans Unicode"/>
          <w:color w:val="1A1A1A"/>
          <w:kern w:val="0"/>
          <w:szCs w:val="21"/>
        </w:rPr>
        <w:t>是否真的收到了。</w:t>
      </w:r>
    </w:p>
    <w:p w:rsidR="00BB3099" w:rsidRPr="00BB3099" w:rsidRDefault="00BB3099" w:rsidP="00FA61C5">
      <w:pPr>
        <w:widowControl/>
        <w:numPr>
          <w:ilvl w:val="0"/>
          <w:numId w:val="190"/>
        </w:numPr>
        <w:shd w:val="clear" w:color="auto" w:fill="FFFFFF"/>
        <w:ind w:left="0"/>
        <w:jc w:val="left"/>
        <w:rPr>
          <w:rFonts w:ascii="Lucida Sans Unicode" w:eastAsia="宋体" w:hAnsi="Lucida Sans Unicode" w:cs="Lucida Sans Unicode"/>
          <w:color w:val="1A1A1A"/>
          <w:kern w:val="0"/>
          <w:szCs w:val="21"/>
        </w:rPr>
      </w:pPr>
      <w:r w:rsidRPr="00BB3099">
        <w:rPr>
          <w:rFonts w:ascii="Lucida Sans Unicode" w:eastAsia="宋体" w:hAnsi="Lucida Sans Unicode" w:cs="Lucida Sans Unicode"/>
          <w:color w:val="1A1A1A"/>
          <w:kern w:val="0"/>
          <w:szCs w:val="21"/>
        </w:rPr>
        <w:t xml:space="preserve">Consumer </w:t>
      </w:r>
      <w:r w:rsidRPr="00BB3099">
        <w:rPr>
          <w:rFonts w:ascii="Lucida Sans Unicode" w:eastAsia="宋体" w:hAnsi="Lucida Sans Unicode" w:cs="Lucida Sans Unicode"/>
          <w:color w:val="1A1A1A"/>
          <w:kern w:val="0"/>
          <w:szCs w:val="21"/>
        </w:rPr>
        <w:t>消费阶段</w:t>
      </w:r>
    </w:p>
    <w:p w:rsidR="00BB3099" w:rsidRPr="00BB3099" w:rsidRDefault="00BB3099" w:rsidP="00FA61C5">
      <w:pPr>
        <w:widowControl/>
        <w:numPr>
          <w:ilvl w:val="1"/>
          <w:numId w:val="190"/>
        </w:numPr>
        <w:shd w:val="clear" w:color="auto" w:fill="FFFFFF"/>
        <w:ind w:left="450"/>
        <w:jc w:val="left"/>
        <w:rPr>
          <w:rFonts w:ascii="Lucida Sans Unicode" w:eastAsia="宋体" w:hAnsi="Lucida Sans Unicode" w:cs="Lucida Sans Unicode"/>
          <w:color w:val="1A1A1A"/>
          <w:kern w:val="0"/>
          <w:szCs w:val="21"/>
        </w:rPr>
      </w:pPr>
      <w:r w:rsidRPr="00BB3099">
        <w:rPr>
          <w:rFonts w:ascii="Lucida Sans Unicode" w:eastAsia="宋体" w:hAnsi="Lucida Sans Unicode" w:cs="Lucida Sans Unicode"/>
          <w:color w:val="1A1A1A"/>
          <w:kern w:val="0"/>
          <w:szCs w:val="21"/>
        </w:rPr>
        <w:t xml:space="preserve">Consumer </w:t>
      </w:r>
      <w:r w:rsidRPr="00BB3099">
        <w:rPr>
          <w:rFonts w:ascii="Lucida Sans Unicode" w:eastAsia="宋体" w:hAnsi="Lucida Sans Unicode" w:cs="Lucida Sans Unicode"/>
          <w:color w:val="1A1A1A"/>
          <w:kern w:val="0"/>
          <w:szCs w:val="21"/>
        </w:rPr>
        <w:t>从</w:t>
      </w:r>
      <w:r w:rsidRPr="00BB3099">
        <w:rPr>
          <w:rFonts w:ascii="Lucida Sans Unicode" w:eastAsia="宋体" w:hAnsi="Lucida Sans Unicode" w:cs="Lucida Sans Unicode"/>
          <w:color w:val="1A1A1A"/>
          <w:kern w:val="0"/>
          <w:szCs w:val="21"/>
        </w:rPr>
        <w:t xml:space="preserve"> Message Broker </w:t>
      </w:r>
      <w:r w:rsidRPr="00BB3099">
        <w:rPr>
          <w:rFonts w:ascii="Lucida Sans Unicode" w:eastAsia="宋体" w:hAnsi="Lucida Sans Unicode" w:cs="Lucida Sans Unicode"/>
          <w:color w:val="1A1A1A"/>
          <w:kern w:val="0"/>
          <w:szCs w:val="21"/>
        </w:rPr>
        <w:t>中获取到消息后，可以从</w:t>
      </w:r>
      <w:r w:rsidRPr="00BB3099">
        <w:rPr>
          <w:rFonts w:ascii="Lucida Sans Unicode" w:eastAsia="宋体" w:hAnsi="Lucida Sans Unicode" w:cs="Lucida Sans Unicode"/>
          <w:color w:val="1A1A1A"/>
          <w:kern w:val="0"/>
          <w:szCs w:val="21"/>
        </w:rPr>
        <w:t xml:space="preserve"> Message Broker </w:t>
      </w:r>
      <w:r w:rsidRPr="00BB3099">
        <w:rPr>
          <w:rFonts w:ascii="Lucida Sans Unicode" w:eastAsia="宋体" w:hAnsi="Lucida Sans Unicode" w:cs="Lucida Sans Unicode"/>
          <w:color w:val="1A1A1A"/>
          <w:kern w:val="0"/>
          <w:szCs w:val="21"/>
        </w:rPr>
        <w:t>删除消息。</w:t>
      </w:r>
    </w:p>
    <w:p w:rsidR="00BB3099" w:rsidRPr="00BB3099" w:rsidRDefault="00BB3099" w:rsidP="00FA61C5">
      <w:pPr>
        <w:widowControl/>
        <w:numPr>
          <w:ilvl w:val="1"/>
          <w:numId w:val="190"/>
        </w:numPr>
        <w:shd w:val="clear" w:color="auto" w:fill="FFFFFF"/>
        <w:ind w:left="450"/>
        <w:jc w:val="left"/>
        <w:rPr>
          <w:rFonts w:ascii="Lucida Sans Unicode" w:eastAsia="宋体" w:hAnsi="Lucida Sans Unicode" w:cs="Lucida Sans Unicode"/>
          <w:color w:val="1A1A1A"/>
          <w:kern w:val="0"/>
          <w:szCs w:val="21"/>
        </w:rPr>
      </w:pPr>
      <w:r w:rsidRPr="00BB3099">
        <w:rPr>
          <w:rFonts w:ascii="Lucida Sans Unicode" w:eastAsia="宋体" w:hAnsi="Lucida Sans Unicode" w:cs="Lucida Sans Unicode"/>
          <w:color w:val="1A1A1A"/>
          <w:kern w:val="0"/>
          <w:szCs w:val="21"/>
        </w:rPr>
        <w:t>或</w:t>
      </w:r>
      <w:r w:rsidRPr="00BB3099">
        <w:rPr>
          <w:rFonts w:ascii="Lucida Sans Unicode" w:eastAsia="宋体" w:hAnsi="Lucida Sans Unicode" w:cs="Lucida Sans Unicode"/>
          <w:color w:val="1A1A1A"/>
          <w:kern w:val="0"/>
          <w:szCs w:val="21"/>
        </w:rPr>
        <w:t xml:space="preserve"> Message Broker </w:t>
      </w:r>
      <w:r w:rsidRPr="00BB3099">
        <w:rPr>
          <w:rFonts w:ascii="Lucida Sans Unicode" w:eastAsia="宋体" w:hAnsi="Lucida Sans Unicode" w:cs="Lucida Sans Unicode"/>
          <w:color w:val="1A1A1A"/>
          <w:kern w:val="0"/>
          <w:szCs w:val="21"/>
        </w:rPr>
        <w:t>在消息被</w:t>
      </w:r>
      <w:r w:rsidRPr="00BB3099">
        <w:rPr>
          <w:rFonts w:ascii="Lucida Sans Unicode" w:eastAsia="宋体" w:hAnsi="Lucida Sans Unicode" w:cs="Lucida Sans Unicode"/>
          <w:color w:val="1A1A1A"/>
          <w:kern w:val="0"/>
          <w:szCs w:val="21"/>
        </w:rPr>
        <w:t xml:space="preserve"> Consumer </w:t>
      </w:r>
      <w:r w:rsidRPr="00BB3099">
        <w:rPr>
          <w:rFonts w:ascii="Lucida Sans Unicode" w:eastAsia="宋体" w:hAnsi="Lucida Sans Unicode" w:cs="Lucida Sans Unicode"/>
          <w:color w:val="1A1A1A"/>
          <w:kern w:val="0"/>
          <w:szCs w:val="21"/>
        </w:rPr>
        <w:t>拿去消费时删除消息，不用关心</w:t>
      </w:r>
      <w:r w:rsidRPr="00BB3099">
        <w:rPr>
          <w:rFonts w:ascii="Lucida Sans Unicode" w:eastAsia="宋体" w:hAnsi="Lucida Sans Unicode" w:cs="Lucida Sans Unicode"/>
          <w:color w:val="1A1A1A"/>
          <w:kern w:val="0"/>
          <w:szCs w:val="21"/>
        </w:rPr>
        <w:t xml:space="preserve"> Consumer </w:t>
      </w:r>
      <w:r w:rsidRPr="00BB3099">
        <w:rPr>
          <w:rFonts w:ascii="Lucida Sans Unicode" w:eastAsia="宋体" w:hAnsi="Lucida Sans Unicode" w:cs="Lucida Sans Unicode"/>
          <w:color w:val="1A1A1A"/>
          <w:kern w:val="0"/>
          <w:szCs w:val="21"/>
        </w:rPr>
        <w:t>最后对消息的消费情况如何。</w:t>
      </w:r>
    </w:p>
    <w:p w:rsidR="00BB3099" w:rsidRPr="00BB3099" w:rsidRDefault="00BB3099" w:rsidP="00803607">
      <w:pPr>
        <w:pStyle w:val="3"/>
      </w:pPr>
      <w:r w:rsidRPr="00BB3099">
        <w:t> 2. 消息至少被消费一次</w:t>
      </w:r>
    </w:p>
    <w:p w:rsidR="00BB3099" w:rsidRPr="00BB3099" w:rsidRDefault="00BB3099" w:rsidP="00BB309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BB3099">
        <w:rPr>
          <w:rFonts w:ascii="Lucida Sans Unicode" w:eastAsia="宋体" w:hAnsi="Lucida Sans Unicode" w:cs="Lucida Sans Unicode"/>
          <w:color w:val="1A1A1A"/>
          <w:kern w:val="0"/>
          <w:sz w:val="24"/>
          <w:szCs w:val="24"/>
        </w:rPr>
        <w:t>适合不能容忍丢消息，允许重复消费的任务。</w:t>
      </w:r>
    </w:p>
    <w:p w:rsidR="00BB3099" w:rsidRPr="00BB3099" w:rsidRDefault="00BB3099" w:rsidP="00FA61C5">
      <w:pPr>
        <w:widowControl/>
        <w:numPr>
          <w:ilvl w:val="0"/>
          <w:numId w:val="191"/>
        </w:numPr>
        <w:shd w:val="clear" w:color="auto" w:fill="FFFFFF"/>
        <w:ind w:left="0"/>
        <w:jc w:val="left"/>
        <w:rPr>
          <w:rFonts w:ascii="Lucida Sans Unicode" w:eastAsia="宋体" w:hAnsi="Lucida Sans Unicode" w:cs="Lucida Sans Unicode"/>
          <w:color w:val="1A1A1A"/>
          <w:kern w:val="0"/>
          <w:szCs w:val="21"/>
        </w:rPr>
      </w:pPr>
      <w:r w:rsidRPr="00BB3099">
        <w:rPr>
          <w:rFonts w:ascii="Lucida Sans Unicode" w:eastAsia="宋体" w:hAnsi="Lucida Sans Unicode" w:cs="Lucida Sans Unicode"/>
          <w:color w:val="1A1A1A"/>
          <w:kern w:val="0"/>
          <w:szCs w:val="21"/>
        </w:rPr>
        <w:t xml:space="preserve">Producer </w:t>
      </w:r>
      <w:r w:rsidRPr="00BB3099">
        <w:rPr>
          <w:rFonts w:ascii="Lucida Sans Unicode" w:eastAsia="宋体" w:hAnsi="Lucida Sans Unicode" w:cs="Lucida Sans Unicode"/>
          <w:color w:val="1A1A1A"/>
          <w:kern w:val="0"/>
          <w:szCs w:val="21"/>
        </w:rPr>
        <w:t>发送消息到</w:t>
      </w:r>
      <w:r w:rsidRPr="00BB3099">
        <w:rPr>
          <w:rFonts w:ascii="Lucida Sans Unicode" w:eastAsia="宋体" w:hAnsi="Lucida Sans Unicode" w:cs="Lucida Sans Unicode"/>
          <w:color w:val="1A1A1A"/>
          <w:kern w:val="0"/>
          <w:szCs w:val="21"/>
        </w:rPr>
        <w:t xml:space="preserve"> Message Broker </w:t>
      </w:r>
      <w:r w:rsidRPr="00BB3099">
        <w:rPr>
          <w:rFonts w:ascii="Lucida Sans Unicode" w:eastAsia="宋体" w:hAnsi="Lucida Sans Unicode" w:cs="Lucida Sans Unicode"/>
          <w:color w:val="1A1A1A"/>
          <w:kern w:val="0"/>
          <w:szCs w:val="21"/>
        </w:rPr>
        <w:t>阶段</w:t>
      </w:r>
    </w:p>
    <w:p w:rsidR="00BB3099" w:rsidRPr="00BB3099" w:rsidRDefault="00BB3099" w:rsidP="00FA61C5">
      <w:pPr>
        <w:widowControl/>
        <w:numPr>
          <w:ilvl w:val="1"/>
          <w:numId w:val="191"/>
        </w:numPr>
        <w:shd w:val="clear" w:color="auto" w:fill="FFFFFF"/>
        <w:ind w:left="450"/>
        <w:jc w:val="left"/>
        <w:rPr>
          <w:rFonts w:ascii="Lucida Sans Unicode" w:eastAsia="宋体" w:hAnsi="Lucida Sans Unicode" w:cs="Lucida Sans Unicode"/>
          <w:color w:val="1A1A1A"/>
          <w:kern w:val="0"/>
          <w:szCs w:val="21"/>
        </w:rPr>
      </w:pPr>
      <w:r w:rsidRPr="00BB3099">
        <w:rPr>
          <w:rFonts w:ascii="Lucida Sans Unicode" w:eastAsia="宋体" w:hAnsi="Lucida Sans Unicode" w:cs="Lucida Sans Unicode"/>
          <w:color w:val="1A1A1A"/>
          <w:kern w:val="0"/>
          <w:szCs w:val="21"/>
        </w:rPr>
        <w:t xml:space="preserve">Producer </w:t>
      </w:r>
      <w:r w:rsidRPr="00BB3099">
        <w:rPr>
          <w:rFonts w:ascii="Lucida Sans Unicode" w:eastAsia="宋体" w:hAnsi="Lucida Sans Unicode" w:cs="Lucida Sans Unicode"/>
          <w:color w:val="1A1A1A"/>
          <w:kern w:val="0"/>
          <w:szCs w:val="21"/>
        </w:rPr>
        <w:t>发消息给</w:t>
      </w:r>
      <w:r w:rsidRPr="00BB3099">
        <w:rPr>
          <w:rFonts w:ascii="Lucida Sans Unicode" w:eastAsia="宋体" w:hAnsi="Lucida Sans Unicode" w:cs="Lucida Sans Unicode"/>
          <w:color w:val="1A1A1A"/>
          <w:kern w:val="0"/>
          <w:szCs w:val="21"/>
        </w:rPr>
        <w:t xml:space="preserve"> Message Broker </w:t>
      </w:r>
      <w:r w:rsidRPr="00BB3099">
        <w:rPr>
          <w:rFonts w:ascii="Lucida Sans Unicode" w:eastAsia="宋体" w:hAnsi="Lucida Sans Unicode" w:cs="Lucida Sans Unicode"/>
          <w:color w:val="1A1A1A"/>
          <w:kern w:val="0"/>
          <w:szCs w:val="21"/>
        </w:rPr>
        <w:t>，</w:t>
      </w:r>
      <w:r w:rsidRPr="00BB3099">
        <w:rPr>
          <w:rFonts w:ascii="Lucida Sans Unicode" w:eastAsia="宋体" w:hAnsi="Lucida Sans Unicode" w:cs="Lucida Sans Unicode"/>
          <w:color w:val="1A1A1A"/>
          <w:kern w:val="0"/>
          <w:szCs w:val="21"/>
        </w:rPr>
        <w:t xml:space="preserve">Message Broker </w:t>
      </w:r>
      <w:r w:rsidRPr="00BB3099">
        <w:rPr>
          <w:rFonts w:ascii="Lucida Sans Unicode" w:eastAsia="宋体" w:hAnsi="Lucida Sans Unicode" w:cs="Lucida Sans Unicode"/>
          <w:color w:val="1A1A1A"/>
          <w:kern w:val="0"/>
          <w:szCs w:val="21"/>
        </w:rPr>
        <w:t>必须响应对消息的确认。</w:t>
      </w:r>
    </w:p>
    <w:p w:rsidR="00BB3099" w:rsidRPr="00BB3099" w:rsidRDefault="00BB3099" w:rsidP="00FA61C5">
      <w:pPr>
        <w:widowControl/>
        <w:numPr>
          <w:ilvl w:val="0"/>
          <w:numId w:val="191"/>
        </w:numPr>
        <w:shd w:val="clear" w:color="auto" w:fill="FFFFFF"/>
        <w:ind w:left="0"/>
        <w:jc w:val="left"/>
        <w:rPr>
          <w:rFonts w:ascii="Lucida Sans Unicode" w:eastAsia="宋体" w:hAnsi="Lucida Sans Unicode" w:cs="Lucida Sans Unicode"/>
          <w:color w:val="1A1A1A"/>
          <w:kern w:val="0"/>
          <w:szCs w:val="21"/>
        </w:rPr>
      </w:pPr>
      <w:r w:rsidRPr="00BB3099">
        <w:rPr>
          <w:rFonts w:ascii="Lucida Sans Unicode" w:eastAsia="宋体" w:hAnsi="Lucida Sans Unicode" w:cs="Lucida Sans Unicode"/>
          <w:color w:val="1A1A1A"/>
          <w:kern w:val="0"/>
          <w:szCs w:val="21"/>
        </w:rPr>
        <w:t xml:space="preserve">Message Broker </w:t>
      </w:r>
      <w:r w:rsidRPr="00BB3099">
        <w:rPr>
          <w:rFonts w:ascii="Lucida Sans Unicode" w:eastAsia="宋体" w:hAnsi="Lucida Sans Unicode" w:cs="Lucida Sans Unicode"/>
          <w:color w:val="1A1A1A"/>
          <w:kern w:val="0"/>
          <w:szCs w:val="21"/>
        </w:rPr>
        <w:t>存储</w:t>
      </w:r>
      <w:r w:rsidRPr="00BB3099">
        <w:rPr>
          <w:rFonts w:ascii="Lucida Sans Unicode" w:eastAsia="宋体" w:hAnsi="Lucida Sans Unicode" w:cs="Lucida Sans Unicode"/>
          <w:color w:val="1A1A1A"/>
          <w:kern w:val="0"/>
          <w:szCs w:val="21"/>
        </w:rPr>
        <w:t>/</w:t>
      </w:r>
      <w:r w:rsidRPr="00BB3099">
        <w:rPr>
          <w:rFonts w:ascii="Lucida Sans Unicode" w:eastAsia="宋体" w:hAnsi="Lucida Sans Unicode" w:cs="Lucida Sans Unicode"/>
          <w:color w:val="1A1A1A"/>
          <w:kern w:val="0"/>
          <w:szCs w:val="21"/>
        </w:rPr>
        <w:t>转发阶段</w:t>
      </w:r>
    </w:p>
    <w:p w:rsidR="00BB3099" w:rsidRPr="00BB3099" w:rsidRDefault="00BB3099" w:rsidP="00FA61C5">
      <w:pPr>
        <w:widowControl/>
        <w:numPr>
          <w:ilvl w:val="1"/>
          <w:numId w:val="191"/>
        </w:numPr>
        <w:shd w:val="clear" w:color="auto" w:fill="FFFFFF"/>
        <w:ind w:left="450"/>
        <w:jc w:val="left"/>
        <w:rPr>
          <w:rFonts w:ascii="Lucida Sans Unicode" w:eastAsia="宋体" w:hAnsi="Lucida Sans Unicode" w:cs="Lucida Sans Unicode"/>
          <w:color w:val="1A1A1A"/>
          <w:kern w:val="0"/>
          <w:szCs w:val="21"/>
        </w:rPr>
      </w:pPr>
      <w:r w:rsidRPr="00BB3099">
        <w:rPr>
          <w:rFonts w:ascii="Lucida Sans Unicode" w:eastAsia="宋体" w:hAnsi="Lucida Sans Unicode" w:cs="Lucida Sans Unicode"/>
          <w:color w:val="1A1A1A"/>
          <w:kern w:val="0"/>
          <w:szCs w:val="21"/>
        </w:rPr>
        <w:t xml:space="preserve">Message Broker </w:t>
      </w:r>
      <w:r w:rsidRPr="00BB3099">
        <w:rPr>
          <w:rFonts w:ascii="Lucida Sans Unicode" w:eastAsia="宋体" w:hAnsi="Lucida Sans Unicode" w:cs="Lucida Sans Unicode"/>
          <w:color w:val="1A1A1A"/>
          <w:kern w:val="0"/>
          <w:szCs w:val="21"/>
        </w:rPr>
        <w:t>必须提供持久性保障。</w:t>
      </w:r>
    </w:p>
    <w:p w:rsidR="00BB3099" w:rsidRPr="00BB3099" w:rsidRDefault="00BB3099" w:rsidP="00FA61C5">
      <w:pPr>
        <w:widowControl/>
        <w:numPr>
          <w:ilvl w:val="1"/>
          <w:numId w:val="191"/>
        </w:numPr>
        <w:shd w:val="clear" w:color="auto" w:fill="FFFFFF"/>
        <w:ind w:left="450"/>
        <w:jc w:val="left"/>
        <w:rPr>
          <w:rFonts w:ascii="Lucida Sans Unicode" w:eastAsia="宋体" w:hAnsi="Lucida Sans Unicode" w:cs="Lucida Sans Unicode"/>
          <w:color w:val="1A1A1A"/>
          <w:kern w:val="0"/>
          <w:szCs w:val="21"/>
        </w:rPr>
      </w:pPr>
      <w:r w:rsidRPr="00BB3099">
        <w:rPr>
          <w:rFonts w:ascii="Lucida Sans Unicode" w:eastAsia="宋体" w:hAnsi="Lucida Sans Unicode" w:cs="Lucida Sans Unicode"/>
          <w:color w:val="1A1A1A"/>
          <w:kern w:val="0"/>
          <w:szCs w:val="21"/>
        </w:rPr>
        <w:t>转发消息时，</w:t>
      </w:r>
      <w:r w:rsidRPr="00BB3099">
        <w:rPr>
          <w:rFonts w:ascii="Lucida Sans Unicode" w:eastAsia="宋体" w:hAnsi="Lucida Sans Unicode" w:cs="Lucida Sans Unicode"/>
          <w:color w:val="1A1A1A"/>
          <w:kern w:val="0"/>
          <w:szCs w:val="21"/>
        </w:rPr>
        <w:t xml:space="preserve">Message Broker </w:t>
      </w:r>
      <w:r w:rsidRPr="00BB3099">
        <w:rPr>
          <w:rFonts w:ascii="Lucida Sans Unicode" w:eastAsia="宋体" w:hAnsi="Lucida Sans Unicode" w:cs="Lucida Sans Unicode"/>
          <w:color w:val="1A1A1A"/>
          <w:kern w:val="0"/>
          <w:szCs w:val="21"/>
        </w:rPr>
        <w:t>需要</w:t>
      </w:r>
      <w:r w:rsidRPr="00BB3099">
        <w:rPr>
          <w:rFonts w:ascii="Lucida Sans Unicode" w:eastAsia="宋体" w:hAnsi="Lucida Sans Unicode" w:cs="Lucida Sans Unicode"/>
          <w:color w:val="1A1A1A"/>
          <w:kern w:val="0"/>
          <w:szCs w:val="21"/>
        </w:rPr>
        <w:t xml:space="preserve"> Consumer </w:t>
      </w:r>
      <w:r w:rsidRPr="00BB3099">
        <w:rPr>
          <w:rFonts w:ascii="Lucida Sans Unicode" w:eastAsia="宋体" w:hAnsi="Lucida Sans Unicode" w:cs="Lucida Sans Unicode"/>
          <w:color w:val="1A1A1A"/>
          <w:kern w:val="0"/>
          <w:szCs w:val="21"/>
        </w:rPr>
        <w:t>通知删除消息，才能将消息删除。</w:t>
      </w:r>
    </w:p>
    <w:p w:rsidR="00BB3099" w:rsidRPr="00BB3099" w:rsidRDefault="00BB3099" w:rsidP="00FA61C5">
      <w:pPr>
        <w:widowControl/>
        <w:numPr>
          <w:ilvl w:val="0"/>
          <w:numId w:val="191"/>
        </w:numPr>
        <w:shd w:val="clear" w:color="auto" w:fill="FFFFFF"/>
        <w:ind w:left="0"/>
        <w:jc w:val="left"/>
        <w:rPr>
          <w:rFonts w:ascii="Lucida Sans Unicode" w:eastAsia="宋体" w:hAnsi="Lucida Sans Unicode" w:cs="Lucida Sans Unicode"/>
          <w:color w:val="1A1A1A"/>
          <w:kern w:val="0"/>
          <w:szCs w:val="21"/>
        </w:rPr>
      </w:pPr>
      <w:r w:rsidRPr="00BB3099">
        <w:rPr>
          <w:rFonts w:ascii="Lucida Sans Unicode" w:eastAsia="宋体" w:hAnsi="Lucida Sans Unicode" w:cs="Lucida Sans Unicode"/>
          <w:color w:val="1A1A1A"/>
          <w:kern w:val="0"/>
          <w:szCs w:val="21"/>
        </w:rPr>
        <w:t>Consumer</w:t>
      </w:r>
      <w:r w:rsidRPr="00BB3099">
        <w:rPr>
          <w:rFonts w:ascii="Lucida Sans Unicode" w:eastAsia="宋体" w:hAnsi="Lucida Sans Unicode" w:cs="Lucida Sans Unicode"/>
          <w:color w:val="1A1A1A"/>
          <w:kern w:val="0"/>
          <w:szCs w:val="21"/>
        </w:rPr>
        <w:t>消费阶段</w:t>
      </w:r>
    </w:p>
    <w:p w:rsidR="00BB3099" w:rsidRPr="00BB3099" w:rsidRDefault="00BB3099" w:rsidP="00FA61C5">
      <w:pPr>
        <w:widowControl/>
        <w:numPr>
          <w:ilvl w:val="1"/>
          <w:numId w:val="191"/>
        </w:numPr>
        <w:shd w:val="clear" w:color="auto" w:fill="FFFFFF"/>
        <w:ind w:left="450"/>
        <w:jc w:val="left"/>
        <w:rPr>
          <w:rFonts w:ascii="Lucida Sans Unicode" w:eastAsia="宋体" w:hAnsi="Lucida Sans Unicode" w:cs="Lucida Sans Unicode"/>
          <w:color w:val="1A1A1A"/>
          <w:kern w:val="0"/>
          <w:szCs w:val="21"/>
        </w:rPr>
      </w:pPr>
      <w:r w:rsidRPr="00BB3099">
        <w:rPr>
          <w:rFonts w:ascii="Lucida Sans Unicode" w:eastAsia="宋体" w:hAnsi="Lucida Sans Unicode" w:cs="Lucida Sans Unicode"/>
          <w:color w:val="1A1A1A"/>
          <w:kern w:val="0"/>
          <w:szCs w:val="21"/>
        </w:rPr>
        <w:t xml:space="preserve">Consumer </w:t>
      </w:r>
      <w:r w:rsidRPr="00BB3099">
        <w:rPr>
          <w:rFonts w:ascii="Lucida Sans Unicode" w:eastAsia="宋体" w:hAnsi="Lucida Sans Unicode" w:cs="Lucida Sans Unicode"/>
          <w:color w:val="1A1A1A"/>
          <w:kern w:val="0"/>
          <w:szCs w:val="21"/>
        </w:rPr>
        <w:t>从</w:t>
      </w:r>
      <w:r w:rsidRPr="00BB3099">
        <w:rPr>
          <w:rFonts w:ascii="Lucida Sans Unicode" w:eastAsia="宋体" w:hAnsi="Lucida Sans Unicode" w:cs="Lucida Sans Unicode"/>
          <w:color w:val="1A1A1A"/>
          <w:kern w:val="0"/>
          <w:szCs w:val="21"/>
        </w:rPr>
        <w:t xml:space="preserve"> Message Broker </w:t>
      </w:r>
      <w:r w:rsidRPr="00BB3099">
        <w:rPr>
          <w:rFonts w:ascii="Lucida Sans Unicode" w:eastAsia="宋体" w:hAnsi="Lucida Sans Unicode" w:cs="Lucida Sans Unicode"/>
          <w:color w:val="1A1A1A"/>
          <w:kern w:val="0"/>
          <w:szCs w:val="21"/>
        </w:rPr>
        <w:t>中获取到消息，必须在消费完成后，</w:t>
      </w:r>
      <w:r w:rsidRPr="00BB3099">
        <w:rPr>
          <w:rFonts w:ascii="Lucida Sans Unicode" w:eastAsia="宋体" w:hAnsi="Lucida Sans Unicode" w:cs="Lucida Sans Unicode"/>
          <w:color w:val="1A1A1A"/>
          <w:kern w:val="0"/>
          <w:szCs w:val="21"/>
        </w:rPr>
        <w:t>Message Broker</w:t>
      </w:r>
      <w:r w:rsidRPr="00BB3099">
        <w:rPr>
          <w:rFonts w:ascii="Lucida Sans Unicode" w:eastAsia="宋体" w:hAnsi="Lucida Sans Unicode" w:cs="Lucida Sans Unicode"/>
          <w:color w:val="1A1A1A"/>
          <w:kern w:val="0"/>
          <w:szCs w:val="21"/>
        </w:rPr>
        <w:t>上的消息才能被删除。</w:t>
      </w:r>
    </w:p>
    <w:p w:rsidR="00803607" w:rsidRPr="00803607" w:rsidRDefault="00803607" w:rsidP="00803607">
      <w:pPr>
        <w:pStyle w:val="3"/>
      </w:pPr>
      <w:r w:rsidRPr="00803607">
        <w:t>3. 消息仅被消费一次</w:t>
      </w:r>
    </w:p>
    <w:p w:rsidR="00803607" w:rsidRPr="00803607" w:rsidRDefault="00803607" w:rsidP="00803607">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803607">
        <w:rPr>
          <w:rFonts w:ascii="Lucida Sans Unicode" w:eastAsia="宋体" w:hAnsi="Lucida Sans Unicode" w:cs="Lucida Sans Unicode"/>
          <w:color w:val="1A1A1A"/>
          <w:kern w:val="0"/>
          <w:sz w:val="24"/>
          <w:szCs w:val="24"/>
        </w:rPr>
        <w:t>适合对消息消费情况要求非常高的任务，实现较为复杂。</w:t>
      </w:r>
    </w:p>
    <w:p w:rsidR="00803607" w:rsidRPr="00803607" w:rsidRDefault="00803607" w:rsidP="00803607">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803607">
        <w:rPr>
          <w:rFonts w:ascii="Lucida Sans Unicode" w:eastAsia="宋体" w:hAnsi="Lucida Sans Unicode" w:cs="Lucida Sans Unicode"/>
          <w:color w:val="1A1A1A"/>
          <w:kern w:val="0"/>
          <w:sz w:val="24"/>
          <w:szCs w:val="24"/>
        </w:rPr>
        <w:t>在这里需要考虑一个问题，就是这里的</w:t>
      </w:r>
      <w:r w:rsidRPr="00803607">
        <w:rPr>
          <w:rFonts w:ascii="Lucida Sans Unicode" w:eastAsia="宋体" w:hAnsi="Lucida Sans Unicode" w:cs="Lucida Sans Unicode"/>
          <w:color w:val="1A1A1A"/>
          <w:kern w:val="0"/>
          <w:sz w:val="24"/>
          <w:szCs w:val="24"/>
        </w:rPr>
        <w:t>“</w:t>
      </w:r>
      <w:r w:rsidRPr="00803607">
        <w:rPr>
          <w:rFonts w:ascii="Lucida Sans Unicode" w:eastAsia="宋体" w:hAnsi="Lucida Sans Unicode" w:cs="Lucida Sans Unicode"/>
          <w:color w:val="1A1A1A"/>
          <w:kern w:val="0"/>
          <w:sz w:val="24"/>
          <w:szCs w:val="24"/>
        </w:rPr>
        <w:t>仅被消费一次</w:t>
      </w:r>
      <w:r w:rsidRPr="00803607">
        <w:rPr>
          <w:rFonts w:ascii="Lucida Sans Unicode" w:eastAsia="宋体" w:hAnsi="Lucida Sans Unicode" w:cs="Lucida Sans Unicode"/>
          <w:color w:val="1A1A1A"/>
          <w:kern w:val="0"/>
          <w:sz w:val="24"/>
          <w:szCs w:val="24"/>
        </w:rPr>
        <w:t>”</w:t>
      </w:r>
      <w:r w:rsidRPr="00803607">
        <w:rPr>
          <w:rFonts w:ascii="Lucida Sans Unicode" w:eastAsia="宋体" w:hAnsi="Lucida Sans Unicode" w:cs="Lucida Sans Unicode"/>
          <w:color w:val="1A1A1A"/>
          <w:kern w:val="0"/>
          <w:sz w:val="24"/>
          <w:szCs w:val="24"/>
        </w:rPr>
        <w:t>指的是如下哪种场景：</w:t>
      </w:r>
    </w:p>
    <w:p w:rsidR="00803607" w:rsidRPr="00803607" w:rsidRDefault="00803607" w:rsidP="00FA61C5">
      <w:pPr>
        <w:widowControl/>
        <w:numPr>
          <w:ilvl w:val="0"/>
          <w:numId w:val="192"/>
        </w:numPr>
        <w:shd w:val="clear" w:color="auto" w:fill="FFFFFF"/>
        <w:ind w:left="0"/>
        <w:jc w:val="left"/>
        <w:rPr>
          <w:rFonts w:ascii="Lucida Sans Unicode" w:eastAsia="宋体" w:hAnsi="Lucida Sans Unicode" w:cs="Lucida Sans Unicode"/>
          <w:color w:val="1A1A1A"/>
          <w:kern w:val="0"/>
          <w:szCs w:val="21"/>
        </w:rPr>
      </w:pPr>
      <w:r w:rsidRPr="00803607">
        <w:rPr>
          <w:rFonts w:ascii="Lucida Sans Unicode" w:eastAsia="宋体" w:hAnsi="Lucida Sans Unicode" w:cs="Lucida Sans Unicode"/>
          <w:color w:val="1A1A1A"/>
          <w:kern w:val="0"/>
          <w:szCs w:val="21"/>
        </w:rPr>
        <w:t xml:space="preserve">Message Broker </w:t>
      </w:r>
      <w:r w:rsidRPr="00803607">
        <w:rPr>
          <w:rFonts w:ascii="Lucida Sans Unicode" w:eastAsia="宋体" w:hAnsi="Lucida Sans Unicode" w:cs="Lucida Sans Unicode"/>
          <w:color w:val="1A1A1A"/>
          <w:kern w:val="0"/>
          <w:szCs w:val="21"/>
        </w:rPr>
        <w:t>上存储的消息被</w:t>
      </w:r>
      <w:r w:rsidRPr="00803607">
        <w:rPr>
          <w:rFonts w:ascii="Lucida Sans Unicode" w:eastAsia="宋体" w:hAnsi="Lucida Sans Unicode" w:cs="Lucida Sans Unicode"/>
          <w:color w:val="1A1A1A"/>
          <w:kern w:val="0"/>
          <w:szCs w:val="21"/>
        </w:rPr>
        <w:t xml:space="preserve"> Consumer </w:t>
      </w:r>
      <w:r w:rsidRPr="00803607">
        <w:rPr>
          <w:rFonts w:ascii="Lucida Sans Unicode" w:eastAsia="宋体" w:hAnsi="Lucida Sans Unicode" w:cs="Lucida Sans Unicode"/>
          <w:color w:val="1A1A1A"/>
          <w:kern w:val="0"/>
          <w:szCs w:val="21"/>
        </w:rPr>
        <w:t>仅消费一次。</w:t>
      </w:r>
    </w:p>
    <w:p w:rsidR="00803607" w:rsidRPr="00803607" w:rsidRDefault="00803607" w:rsidP="00FA61C5">
      <w:pPr>
        <w:widowControl/>
        <w:numPr>
          <w:ilvl w:val="0"/>
          <w:numId w:val="192"/>
        </w:numPr>
        <w:shd w:val="clear" w:color="auto" w:fill="FFFFFF"/>
        <w:ind w:left="0"/>
        <w:jc w:val="left"/>
        <w:rPr>
          <w:rFonts w:ascii="Lucida Sans Unicode" w:eastAsia="宋体" w:hAnsi="Lucida Sans Unicode" w:cs="Lucida Sans Unicode"/>
          <w:color w:val="1A1A1A"/>
          <w:kern w:val="0"/>
          <w:szCs w:val="21"/>
        </w:rPr>
      </w:pPr>
      <w:r w:rsidRPr="00803607">
        <w:rPr>
          <w:rFonts w:ascii="Lucida Sans Unicode" w:eastAsia="宋体" w:hAnsi="Lucida Sans Unicode" w:cs="Lucida Sans Unicode"/>
          <w:color w:val="1A1A1A"/>
          <w:kern w:val="0"/>
          <w:szCs w:val="21"/>
        </w:rPr>
        <w:t xml:space="preserve">Producer </w:t>
      </w:r>
      <w:r w:rsidRPr="00803607">
        <w:rPr>
          <w:rFonts w:ascii="Lucida Sans Unicode" w:eastAsia="宋体" w:hAnsi="Lucida Sans Unicode" w:cs="Lucida Sans Unicode"/>
          <w:color w:val="1A1A1A"/>
          <w:kern w:val="0"/>
          <w:szCs w:val="21"/>
        </w:rPr>
        <w:t>上产生的消息被</w:t>
      </w:r>
      <w:r w:rsidRPr="00803607">
        <w:rPr>
          <w:rFonts w:ascii="Lucida Sans Unicode" w:eastAsia="宋体" w:hAnsi="Lucida Sans Unicode" w:cs="Lucida Sans Unicode"/>
          <w:color w:val="1A1A1A"/>
          <w:kern w:val="0"/>
          <w:szCs w:val="21"/>
        </w:rPr>
        <w:t xml:space="preserve"> Consumer </w:t>
      </w:r>
      <w:r w:rsidRPr="00803607">
        <w:rPr>
          <w:rFonts w:ascii="Lucida Sans Unicode" w:eastAsia="宋体" w:hAnsi="Lucida Sans Unicode" w:cs="Lucida Sans Unicode"/>
          <w:color w:val="1A1A1A"/>
          <w:kern w:val="0"/>
          <w:szCs w:val="21"/>
        </w:rPr>
        <w:t>仅消费一次。</w:t>
      </w:r>
    </w:p>
    <w:p w:rsidR="00803607" w:rsidRPr="00803607" w:rsidRDefault="00803607" w:rsidP="00803607">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803607">
        <w:rPr>
          <w:rFonts w:ascii="微软雅黑" w:eastAsia="微软雅黑" w:hAnsi="微软雅黑" w:cs="微软雅黑" w:hint="eastAsia"/>
          <w:color w:val="1A1A1A"/>
          <w:kern w:val="0"/>
          <w:sz w:val="24"/>
          <w:szCs w:val="24"/>
        </w:rPr>
        <w:t>①</w:t>
      </w:r>
      <w:r w:rsidRPr="00803607">
        <w:rPr>
          <w:rFonts w:ascii="Lucida Sans Unicode" w:eastAsia="宋体" w:hAnsi="Lucida Sans Unicode" w:cs="Lucida Sans Unicode"/>
          <w:color w:val="1A1A1A"/>
          <w:kern w:val="0"/>
          <w:sz w:val="24"/>
          <w:szCs w:val="24"/>
        </w:rPr>
        <w:t xml:space="preserve"> Message Broker </w:t>
      </w:r>
      <w:r w:rsidRPr="00803607">
        <w:rPr>
          <w:rFonts w:ascii="Lucida Sans Unicode" w:eastAsia="宋体" w:hAnsi="Lucida Sans Unicode" w:cs="Lucida Sans Unicode"/>
          <w:color w:val="1A1A1A"/>
          <w:kern w:val="0"/>
          <w:sz w:val="24"/>
          <w:szCs w:val="24"/>
        </w:rPr>
        <w:t>上存储的消息被</w:t>
      </w:r>
      <w:r w:rsidRPr="00803607">
        <w:rPr>
          <w:rFonts w:ascii="Lucida Sans Unicode" w:eastAsia="宋体" w:hAnsi="Lucida Sans Unicode" w:cs="Lucida Sans Unicode"/>
          <w:color w:val="1A1A1A"/>
          <w:kern w:val="0"/>
          <w:sz w:val="24"/>
          <w:szCs w:val="24"/>
        </w:rPr>
        <w:t xml:space="preserve"> Consumer </w:t>
      </w:r>
      <w:r w:rsidRPr="00803607">
        <w:rPr>
          <w:rFonts w:ascii="Lucida Sans Unicode" w:eastAsia="宋体" w:hAnsi="Lucida Sans Unicode" w:cs="Lucida Sans Unicode"/>
          <w:color w:val="1A1A1A"/>
          <w:kern w:val="0"/>
          <w:sz w:val="24"/>
          <w:szCs w:val="24"/>
        </w:rPr>
        <w:t>仅消费一次</w:t>
      </w:r>
    </w:p>
    <w:p w:rsidR="00803607" w:rsidRPr="00803607" w:rsidRDefault="00803607" w:rsidP="00FA61C5">
      <w:pPr>
        <w:widowControl/>
        <w:numPr>
          <w:ilvl w:val="0"/>
          <w:numId w:val="193"/>
        </w:numPr>
        <w:shd w:val="clear" w:color="auto" w:fill="FFFFFF"/>
        <w:ind w:left="0"/>
        <w:jc w:val="left"/>
        <w:rPr>
          <w:rFonts w:ascii="Lucida Sans Unicode" w:eastAsia="宋体" w:hAnsi="Lucida Sans Unicode" w:cs="Lucida Sans Unicode"/>
          <w:color w:val="1A1A1A"/>
          <w:kern w:val="0"/>
          <w:szCs w:val="21"/>
        </w:rPr>
      </w:pPr>
      <w:r w:rsidRPr="00803607">
        <w:rPr>
          <w:rFonts w:ascii="Lucida Sans Unicode" w:eastAsia="宋体" w:hAnsi="Lucida Sans Unicode" w:cs="Lucida Sans Unicode"/>
          <w:color w:val="1A1A1A"/>
          <w:kern w:val="0"/>
          <w:szCs w:val="21"/>
        </w:rPr>
        <w:t xml:space="preserve">Producer </w:t>
      </w:r>
      <w:r w:rsidRPr="00803607">
        <w:rPr>
          <w:rFonts w:ascii="Lucida Sans Unicode" w:eastAsia="宋体" w:hAnsi="Lucida Sans Unicode" w:cs="Lucida Sans Unicode"/>
          <w:color w:val="1A1A1A"/>
          <w:kern w:val="0"/>
          <w:szCs w:val="21"/>
        </w:rPr>
        <w:t>发送消息到</w:t>
      </w:r>
      <w:r w:rsidRPr="00803607">
        <w:rPr>
          <w:rFonts w:ascii="Lucida Sans Unicode" w:eastAsia="宋体" w:hAnsi="Lucida Sans Unicode" w:cs="Lucida Sans Unicode"/>
          <w:color w:val="1A1A1A"/>
          <w:kern w:val="0"/>
          <w:szCs w:val="21"/>
        </w:rPr>
        <w:t xml:space="preserve"> Message Broker </w:t>
      </w:r>
      <w:r w:rsidRPr="00803607">
        <w:rPr>
          <w:rFonts w:ascii="Lucida Sans Unicode" w:eastAsia="宋体" w:hAnsi="Lucida Sans Unicode" w:cs="Lucida Sans Unicode"/>
          <w:color w:val="1A1A1A"/>
          <w:kern w:val="0"/>
          <w:szCs w:val="21"/>
        </w:rPr>
        <w:t>阶段</w:t>
      </w:r>
    </w:p>
    <w:p w:rsidR="00803607" w:rsidRPr="00803607" w:rsidRDefault="00803607" w:rsidP="00FA61C5">
      <w:pPr>
        <w:widowControl/>
        <w:numPr>
          <w:ilvl w:val="1"/>
          <w:numId w:val="193"/>
        </w:numPr>
        <w:shd w:val="clear" w:color="auto" w:fill="FFFFFF"/>
        <w:ind w:left="450"/>
        <w:jc w:val="left"/>
        <w:rPr>
          <w:rFonts w:ascii="Lucida Sans Unicode" w:eastAsia="宋体" w:hAnsi="Lucida Sans Unicode" w:cs="Lucida Sans Unicode"/>
          <w:color w:val="1A1A1A"/>
          <w:kern w:val="0"/>
          <w:szCs w:val="21"/>
        </w:rPr>
      </w:pPr>
      <w:r w:rsidRPr="00803607">
        <w:rPr>
          <w:rFonts w:ascii="Lucida Sans Unicode" w:eastAsia="宋体" w:hAnsi="Lucida Sans Unicode" w:cs="Lucida Sans Unicode"/>
          <w:color w:val="1A1A1A"/>
          <w:kern w:val="0"/>
          <w:szCs w:val="21"/>
        </w:rPr>
        <w:t xml:space="preserve">Producer </w:t>
      </w:r>
      <w:r w:rsidRPr="00803607">
        <w:rPr>
          <w:rFonts w:ascii="Lucida Sans Unicode" w:eastAsia="宋体" w:hAnsi="Lucida Sans Unicode" w:cs="Lucida Sans Unicode"/>
          <w:color w:val="1A1A1A"/>
          <w:kern w:val="0"/>
          <w:szCs w:val="21"/>
        </w:rPr>
        <w:t>发消息给</w:t>
      </w:r>
      <w:r w:rsidRPr="00803607">
        <w:rPr>
          <w:rFonts w:ascii="Lucida Sans Unicode" w:eastAsia="宋体" w:hAnsi="Lucida Sans Unicode" w:cs="Lucida Sans Unicode"/>
          <w:color w:val="1A1A1A"/>
          <w:kern w:val="0"/>
          <w:szCs w:val="21"/>
        </w:rPr>
        <w:t xml:space="preserve"> Message Broker </w:t>
      </w:r>
      <w:r w:rsidRPr="00803607">
        <w:rPr>
          <w:rFonts w:ascii="Lucida Sans Unicode" w:eastAsia="宋体" w:hAnsi="Lucida Sans Unicode" w:cs="Lucida Sans Unicode"/>
          <w:color w:val="1A1A1A"/>
          <w:kern w:val="0"/>
          <w:szCs w:val="21"/>
        </w:rPr>
        <w:t>时，不要求</w:t>
      </w:r>
      <w:r w:rsidRPr="00803607">
        <w:rPr>
          <w:rFonts w:ascii="Lucida Sans Unicode" w:eastAsia="宋体" w:hAnsi="Lucida Sans Unicode" w:cs="Lucida Sans Unicode"/>
          <w:color w:val="1A1A1A"/>
          <w:kern w:val="0"/>
          <w:szCs w:val="21"/>
        </w:rPr>
        <w:t xml:space="preserve"> Message Broker </w:t>
      </w:r>
      <w:r w:rsidRPr="00803607">
        <w:rPr>
          <w:rFonts w:ascii="Lucida Sans Unicode" w:eastAsia="宋体" w:hAnsi="Lucida Sans Unicode" w:cs="Lucida Sans Unicode"/>
          <w:color w:val="1A1A1A"/>
          <w:kern w:val="0"/>
          <w:szCs w:val="21"/>
        </w:rPr>
        <w:t>对接收到的消息响应确认，</w:t>
      </w:r>
      <w:r w:rsidRPr="00803607">
        <w:rPr>
          <w:rFonts w:ascii="Lucida Sans Unicode" w:eastAsia="宋体" w:hAnsi="Lucida Sans Unicode" w:cs="Lucida Sans Unicode"/>
          <w:color w:val="1A1A1A"/>
          <w:kern w:val="0"/>
          <w:szCs w:val="21"/>
        </w:rPr>
        <w:t xml:space="preserve">Producer </w:t>
      </w:r>
      <w:r w:rsidRPr="00803607">
        <w:rPr>
          <w:rFonts w:ascii="Lucida Sans Unicode" w:eastAsia="宋体" w:hAnsi="Lucida Sans Unicode" w:cs="Lucida Sans Unicode"/>
          <w:color w:val="1A1A1A"/>
          <w:kern w:val="0"/>
          <w:szCs w:val="21"/>
        </w:rPr>
        <w:t>也不用关心</w:t>
      </w:r>
      <w:r w:rsidRPr="00803607">
        <w:rPr>
          <w:rFonts w:ascii="Lucida Sans Unicode" w:eastAsia="宋体" w:hAnsi="Lucida Sans Unicode" w:cs="Lucida Sans Unicode"/>
          <w:color w:val="1A1A1A"/>
          <w:kern w:val="0"/>
          <w:szCs w:val="21"/>
        </w:rPr>
        <w:t xml:space="preserve">Message Broker </w:t>
      </w:r>
      <w:r w:rsidRPr="00803607">
        <w:rPr>
          <w:rFonts w:ascii="Lucida Sans Unicode" w:eastAsia="宋体" w:hAnsi="Lucida Sans Unicode" w:cs="Lucida Sans Unicode"/>
          <w:color w:val="1A1A1A"/>
          <w:kern w:val="0"/>
          <w:szCs w:val="21"/>
        </w:rPr>
        <w:t>是否收到消息了。</w:t>
      </w:r>
    </w:p>
    <w:p w:rsidR="00803607" w:rsidRPr="00803607" w:rsidRDefault="00803607" w:rsidP="00FA61C5">
      <w:pPr>
        <w:widowControl/>
        <w:numPr>
          <w:ilvl w:val="0"/>
          <w:numId w:val="193"/>
        </w:numPr>
        <w:shd w:val="clear" w:color="auto" w:fill="FFFFFF"/>
        <w:ind w:left="0"/>
        <w:jc w:val="left"/>
        <w:rPr>
          <w:rFonts w:ascii="Lucida Sans Unicode" w:eastAsia="宋体" w:hAnsi="Lucida Sans Unicode" w:cs="Lucida Sans Unicode"/>
          <w:color w:val="1A1A1A"/>
          <w:kern w:val="0"/>
          <w:szCs w:val="21"/>
        </w:rPr>
      </w:pPr>
      <w:r w:rsidRPr="00803607">
        <w:rPr>
          <w:rFonts w:ascii="Lucida Sans Unicode" w:eastAsia="宋体" w:hAnsi="Lucida Sans Unicode" w:cs="Lucida Sans Unicode"/>
          <w:color w:val="1A1A1A"/>
          <w:kern w:val="0"/>
          <w:szCs w:val="21"/>
        </w:rPr>
        <w:t xml:space="preserve">Message Broker </w:t>
      </w:r>
      <w:r w:rsidRPr="00803607">
        <w:rPr>
          <w:rFonts w:ascii="Lucida Sans Unicode" w:eastAsia="宋体" w:hAnsi="Lucida Sans Unicode" w:cs="Lucida Sans Unicode"/>
          <w:color w:val="1A1A1A"/>
          <w:kern w:val="0"/>
          <w:szCs w:val="21"/>
        </w:rPr>
        <w:t>存储</w:t>
      </w:r>
      <w:r w:rsidRPr="00803607">
        <w:rPr>
          <w:rFonts w:ascii="Lucida Sans Unicode" w:eastAsia="宋体" w:hAnsi="Lucida Sans Unicode" w:cs="Lucida Sans Unicode"/>
          <w:color w:val="1A1A1A"/>
          <w:kern w:val="0"/>
          <w:szCs w:val="21"/>
        </w:rPr>
        <w:t>/</w:t>
      </w:r>
      <w:r w:rsidRPr="00803607">
        <w:rPr>
          <w:rFonts w:ascii="Lucida Sans Unicode" w:eastAsia="宋体" w:hAnsi="Lucida Sans Unicode" w:cs="Lucida Sans Unicode"/>
          <w:color w:val="1A1A1A"/>
          <w:kern w:val="0"/>
          <w:szCs w:val="21"/>
        </w:rPr>
        <w:t>转发阶段</w:t>
      </w:r>
    </w:p>
    <w:p w:rsidR="00803607" w:rsidRPr="00803607" w:rsidRDefault="00803607" w:rsidP="00FA61C5">
      <w:pPr>
        <w:widowControl/>
        <w:numPr>
          <w:ilvl w:val="1"/>
          <w:numId w:val="193"/>
        </w:numPr>
        <w:shd w:val="clear" w:color="auto" w:fill="FFFFFF"/>
        <w:ind w:left="450"/>
        <w:jc w:val="left"/>
        <w:rPr>
          <w:rFonts w:ascii="Lucida Sans Unicode" w:eastAsia="宋体" w:hAnsi="Lucida Sans Unicode" w:cs="Lucida Sans Unicode"/>
          <w:color w:val="1A1A1A"/>
          <w:kern w:val="0"/>
          <w:szCs w:val="21"/>
        </w:rPr>
      </w:pPr>
      <w:r w:rsidRPr="00803607">
        <w:rPr>
          <w:rFonts w:ascii="Lucida Sans Unicode" w:eastAsia="宋体" w:hAnsi="Lucida Sans Unicode" w:cs="Lucida Sans Unicode"/>
          <w:color w:val="1A1A1A"/>
          <w:kern w:val="0"/>
          <w:szCs w:val="21"/>
        </w:rPr>
        <w:t xml:space="preserve">Message Broker </w:t>
      </w:r>
      <w:r w:rsidRPr="00803607">
        <w:rPr>
          <w:rFonts w:ascii="Lucida Sans Unicode" w:eastAsia="宋体" w:hAnsi="Lucida Sans Unicode" w:cs="Lucida Sans Unicode"/>
          <w:color w:val="1A1A1A"/>
          <w:kern w:val="0"/>
          <w:szCs w:val="21"/>
        </w:rPr>
        <w:t>必须提供持久性保障</w:t>
      </w:r>
    </w:p>
    <w:p w:rsidR="00803607" w:rsidRPr="00803607" w:rsidRDefault="00803607" w:rsidP="00FA61C5">
      <w:pPr>
        <w:widowControl/>
        <w:numPr>
          <w:ilvl w:val="1"/>
          <w:numId w:val="193"/>
        </w:numPr>
        <w:shd w:val="clear" w:color="auto" w:fill="FFFFFF"/>
        <w:ind w:left="450"/>
        <w:jc w:val="left"/>
        <w:rPr>
          <w:rFonts w:ascii="Lucida Sans Unicode" w:eastAsia="宋体" w:hAnsi="Lucida Sans Unicode" w:cs="Lucida Sans Unicode"/>
          <w:color w:val="1A1A1A"/>
          <w:kern w:val="0"/>
          <w:szCs w:val="21"/>
        </w:rPr>
      </w:pPr>
      <w:r w:rsidRPr="00803607">
        <w:rPr>
          <w:rFonts w:ascii="Lucida Sans Unicode" w:eastAsia="宋体" w:hAnsi="Lucida Sans Unicode" w:cs="Lucida Sans Unicode"/>
          <w:color w:val="1A1A1A"/>
          <w:kern w:val="0"/>
          <w:szCs w:val="21"/>
        </w:rPr>
        <w:t>并且，每条消息在其消费队列里有唯一标识（这个唯一标识可以由</w:t>
      </w:r>
      <w:r w:rsidRPr="00803607">
        <w:rPr>
          <w:rFonts w:ascii="Lucida Sans Unicode" w:eastAsia="宋体" w:hAnsi="Lucida Sans Unicode" w:cs="Lucida Sans Unicode"/>
          <w:color w:val="1A1A1A"/>
          <w:kern w:val="0"/>
          <w:szCs w:val="21"/>
        </w:rPr>
        <w:t xml:space="preserve"> Producer </w:t>
      </w:r>
      <w:r w:rsidRPr="00803607">
        <w:rPr>
          <w:rFonts w:ascii="Lucida Sans Unicode" w:eastAsia="宋体" w:hAnsi="Lucida Sans Unicode" w:cs="Lucida Sans Unicode"/>
          <w:color w:val="1A1A1A"/>
          <w:kern w:val="0"/>
          <w:szCs w:val="21"/>
        </w:rPr>
        <w:t>产生，也可以由</w:t>
      </w:r>
      <w:r w:rsidRPr="00803607">
        <w:rPr>
          <w:rFonts w:ascii="Lucida Sans Unicode" w:eastAsia="宋体" w:hAnsi="Lucida Sans Unicode" w:cs="Lucida Sans Unicode"/>
          <w:color w:val="1A1A1A"/>
          <w:kern w:val="0"/>
          <w:szCs w:val="21"/>
        </w:rPr>
        <w:t xml:space="preserve"> Message Broker </w:t>
      </w:r>
      <w:r w:rsidRPr="00803607">
        <w:rPr>
          <w:rFonts w:ascii="Lucida Sans Unicode" w:eastAsia="宋体" w:hAnsi="Lucida Sans Unicode" w:cs="Lucida Sans Unicode"/>
          <w:color w:val="1A1A1A"/>
          <w:kern w:val="0"/>
          <w:szCs w:val="21"/>
        </w:rPr>
        <w:t>产生）。</w:t>
      </w:r>
    </w:p>
    <w:p w:rsidR="00803607" w:rsidRPr="00803607" w:rsidRDefault="00803607" w:rsidP="00FA61C5">
      <w:pPr>
        <w:widowControl/>
        <w:numPr>
          <w:ilvl w:val="0"/>
          <w:numId w:val="193"/>
        </w:numPr>
        <w:shd w:val="clear" w:color="auto" w:fill="FFFFFF"/>
        <w:ind w:left="0"/>
        <w:jc w:val="left"/>
        <w:rPr>
          <w:rFonts w:ascii="Lucida Sans Unicode" w:eastAsia="宋体" w:hAnsi="Lucida Sans Unicode" w:cs="Lucida Sans Unicode"/>
          <w:color w:val="1A1A1A"/>
          <w:kern w:val="0"/>
          <w:szCs w:val="21"/>
        </w:rPr>
      </w:pPr>
      <w:r w:rsidRPr="00803607">
        <w:rPr>
          <w:rFonts w:ascii="Lucida Sans Unicode" w:eastAsia="宋体" w:hAnsi="Lucida Sans Unicode" w:cs="Lucida Sans Unicode"/>
          <w:color w:val="1A1A1A"/>
          <w:kern w:val="0"/>
          <w:szCs w:val="21"/>
        </w:rPr>
        <w:t xml:space="preserve">Consumer </w:t>
      </w:r>
      <w:r w:rsidRPr="00803607">
        <w:rPr>
          <w:rFonts w:ascii="Lucida Sans Unicode" w:eastAsia="宋体" w:hAnsi="Lucida Sans Unicode" w:cs="Lucida Sans Unicode"/>
          <w:color w:val="1A1A1A"/>
          <w:kern w:val="0"/>
          <w:szCs w:val="21"/>
        </w:rPr>
        <w:t>消费阶段</w:t>
      </w:r>
    </w:p>
    <w:p w:rsidR="00803607" w:rsidRPr="00803607" w:rsidRDefault="00803607" w:rsidP="00FA61C5">
      <w:pPr>
        <w:widowControl/>
        <w:numPr>
          <w:ilvl w:val="1"/>
          <w:numId w:val="193"/>
        </w:numPr>
        <w:shd w:val="clear" w:color="auto" w:fill="FFFFFF"/>
        <w:ind w:left="450"/>
        <w:jc w:val="left"/>
        <w:rPr>
          <w:rFonts w:ascii="Lucida Sans Unicode" w:eastAsia="宋体" w:hAnsi="Lucida Sans Unicode" w:cs="Lucida Sans Unicode"/>
          <w:color w:val="1A1A1A"/>
          <w:kern w:val="0"/>
          <w:szCs w:val="21"/>
        </w:rPr>
      </w:pPr>
      <w:r w:rsidRPr="00803607">
        <w:rPr>
          <w:rFonts w:ascii="Lucida Sans Unicode" w:eastAsia="宋体" w:hAnsi="Lucida Sans Unicode" w:cs="Lucida Sans Unicode"/>
          <w:color w:val="1A1A1A"/>
          <w:kern w:val="0"/>
          <w:szCs w:val="21"/>
        </w:rPr>
        <w:t xml:space="preserve">Consumer </w:t>
      </w:r>
      <w:r w:rsidRPr="00803607">
        <w:rPr>
          <w:rFonts w:ascii="Lucida Sans Unicode" w:eastAsia="宋体" w:hAnsi="Lucida Sans Unicode" w:cs="Lucida Sans Unicode"/>
          <w:color w:val="1A1A1A"/>
          <w:kern w:val="0"/>
          <w:szCs w:val="21"/>
        </w:rPr>
        <w:t>从</w:t>
      </w:r>
      <w:r w:rsidRPr="00803607">
        <w:rPr>
          <w:rFonts w:ascii="Lucida Sans Unicode" w:eastAsia="宋体" w:hAnsi="Lucida Sans Unicode" w:cs="Lucida Sans Unicode"/>
          <w:color w:val="1A1A1A"/>
          <w:kern w:val="0"/>
          <w:szCs w:val="21"/>
        </w:rPr>
        <w:t xml:space="preserve"> Message Broker</w:t>
      </w:r>
      <w:r w:rsidRPr="00803607">
        <w:rPr>
          <w:rFonts w:ascii="Lucida Sans Unicode" w:eastAsia="宋体" w:hAnsi="Lucida Sans Unicode" w:cs="Lucida Sans Unicode"/>
          <w:color w:val="1A1A1A"/>
          <w:kern w:val="0"/>
          <w:szCs w:val="21"/>
        </w:rPr>
        <w:t>中获取到消息后，需要记录下消费的消息标识，以便在后续消费中防止对某个消息重复消费（比如</w:t>
      </w:r>
      <w:r w:rsidRPr="00803607">
        <w:rPr>
          <w:rFonts w:ascii="Lucida Sans Unicode" w:eastAsia="宋体" w:hAnsi="Lucida Sans Unicode" w:cs="Lucida Sans Unicode"/>
          <w:color w:val="1A1A1A"/>
          <w:kern w:val="0"/>
          <w:szCs w:val="21"/>
        </w:rPr>
        <w:t xml:space="preserve"> Consumer </w:t>
      </w:r>
      <w:r w:rsidRPr="00803607">
        <w:rPr>
          <w:rFonts w:ascii="Lucida Sans Unicode" w:eastAsia="宋体" w:hAnsi="Lucida Sans Unicode" w:cs="Lucida Sans Unicode"/>
          <w:color w:val="1A1A1A"/>
          <w:kern w:val="0"/>
          <w:szCs w:val="21"/>
        </w:rPr>
        <w:t>获取到消息，消费完后，还没来得及从</w:t>
      </w:r>
      <w:r w:rsidRPr="00803607">
        <w:rPr>
          <w:rFonts w:ascii="Lucida Sans Unicode" w:eastAsia="宋体" w:hAnsi="Lucida Sans Unicode" w:cs="Lucida Sans Unicode"/>
          <w:color w:val="1A1A1A"/>
          <w:kern w:val="0"/>
          <w:szCs w:val="21"/>
        </w:rPr>
        <w:t xml:space="preserve"> Message Broker </w:t>
      </w:r>
      <w:r w:rsidRPr="00803607">
        <w:rPr>
          <w:rFonts w:ascii="Lucida Sans Unicode" w:eastAsia="宋体" w:hAnsi="Lucida Sans Unicode" w:cs="Lucida Sans Unicode"/>
          <w:color w:val="1A1A1A"/>
          <w:kern w:val="0"/>
          <w:szCs w:val="21"/>
        </w:rPr>
        <w:t>删除消息，就挂了，这样</w:t>
      </w:r>
      <w:r w:rsidRPr="00803607">
        <w:rPr>
          <w:rFonts w:ascii="Lucida Sans Unicode" w:eastAsia="宋体" w:hAnsi="Lucida Sans Unicode" w:cs="Lucida Sans Unicode"/>
          <w:color w:val="1A1A1A"/>
          <w:kern w:val="0"/>
          <w:szCs w:val="21"/>
        </w:rPr>
        <w:t xml:space="preserve"> Message Broker </w:t>
      </w:r>
      <w:r w:rsidRPr="00803607">
        <w:rPr>
          <w:rFonts w:ascii="Lucida Sans Unicode" w:eastAsia="宋体" w:hAnsi="Lucida Sans Unicode" w:cs="Lucida Sans Unicode"/>
          <w:color w:val="1A1A1A"/>
          <w:kern w:val="0"/>
          <w:szCs w:val="21"/>
        </w:rPr>
        <w:t>如果把消息重新加入待消费队列的话，那么这条消息就会被重复消费了）。</w:t>
      </w:r>
    </w:p>
    <w:p w:rsidR="00803607" w:rsidRPr="00803607" w:rsidRDefault="00803607" w:rsidP="00803607">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803607">
        <w:rPr>
          <w:rFonts w:ascii="微软雅黑" w:eastAsia="微软雅黑" w:hAnsi="微软雅黑" w:cs="微软雅黑" w:hint="eastAsia"/>
          <w:color w:val="1A1A1A"/>
          <w:kern w:val="0"/>
          <w:sz w:val="24"/>
          <w:szCs w:val="24"/>
        </w:rPr>
        <w:t>②</w:t>
      </w:r>
      <w:r w:rsidRPr="00803607">
        <w:rPr>
          <w:rFonts w:ascii="Lucida Sans Unicode" w:eastAsia="宋体" w:hAnsi="Lucida Sans Unicode" w:cs="Lucida Sans Unicode"/>
          <w:color w:val="1A1A1A"/>
          <w:kern w:val="0"/>
          <w:sz w:val="24"/>
          <w:szCs w:val="24"/>
        </w:rPr>
        <w:t xml:space="preserve"> Producer </w:t>
      </w:r>
      <w:r w:rsidRPr="00803607">
        <w:rPr>
          <w:rFonts w:ascii="Lucida Sans Unicode" w:eastAsia="宋体" w:hAnsi="Lucida Sans Unicode" w:cs="Lucida Sans Unicode"/>
          <w:color w:val="1A1A1A"/>
          <w:kern w:val="0"/>
          <w:sz w:val="24"/>
          <w:szCs w:val="24"/>
        </w:rPr>
        <w:t>上产生的消息被</w:t>
      </w:r>
      <w:r w:rsidRPr="00803607">
        <w:rPr>
          <w:rFonts w:ascii="Lucida Sans Unicode" w:eastAsia="宋体" w:hAnsi="Lucida Sans Unicode" w:cs="Lucida Sans Unicode"/>
          <w:color w:val="1A1A1A"/>
          <w:kern w:val="0"/>
          <w:sz w:val="24"/>
          <w:szCs w:val="24"/>
        </w:rPr>
        <w:t xml:space="preserve"> Consumer </w:t>
      </w:r>
      <w:r w:rsidRPr="00803607">
        <w:rPr>
          <w:rFonts w:ascii="Lucida Sans Unicode" w:eastAsia="宋体" w:hAnsi="Lucida Sans Unicode" w:cs="Lucida Sans Unicode"/>
          <w:color w:val="1A1A1A"/>
          <w:kern w:val="0"/>
          <w:sz w:val="24"/>
          <w:szCs w:val="24"/>
        </w:rPr>
        <w:t>仅消费一次</w:t>
      </w:r>
    </w:p>
    <w:p w:rsidR="00803607" w:rsidRPr="00803607" w:rsidRDefault="00803607" w:rsidP="00FA61C5">
      <w:pPr>
        <w:widowControl/>
        <w:numPr>
          <w:ilvl w:val="0"/>
          <w:numId w:val="194"/>
        </w:numPr>
        <w:shd w:val="clear" w:color="auto" w:fill="FFFFFF"/>
        <w:ind w:left="0"/>
        <w:jc w:val="left"/>
        <w:rPr>
          <w:rFonts w:ascii="Lucida Sans Unicode" w:eastAsia="宋体" w:hAnsi="Lucida Sans Unicode" w:cs="Lucida Sans Unicode"/>
          <w:color w:val="1A1A1A"/>
          <w:kern w:val="0"/>
          <w:szCs w:val="21"/>
        </w:rPr>
      </w:pPr>
      <w:r w:rsidRPr="00803607">
        <w:rPr>
          <w:rFonts w:ascii="Lucida Sans Unicode" w:eastAsia="宋体" w:hAnsi="Lucida Sans Unicode" w:cs="Lucida Sans Unicode"/>
          <w:color w:val="1A1A1A"/>
          <w:kern w:val="0"/>
          <w:szCs w:val="21"/>
        </w:rPr>
        <w:t xml:space="preserve">Producer </w:t>
      </w:r>
      <w:r w:rsidRPr="00803607">
        <w:rPr>
          <w:rFonts w:ascii="Lucida Sans Unicode" w:eastAsia="宋体" w:hAnsi="Lucida Sans Unicode" w:cs="Lucida Sans Unicode"/>
          <w:color w:val="1A1A1A"/>
          <w:kern w:val="0"/>
          <w:szCs w:val="21"/>
        </w:rPr>
        <w:t>发送消息到</w:t>
      </w:r>
      <w:r w:rsidRPr="00803607">
        <w:rPr>
          <w:rFonts w:ascii="Lucida Sans Unicode" w:eastAsia="宋体" w:hAnsi="Lucida Sans Unicode" w:cs="Lucida Sans Unicode"/>
          <w:color w:val="1A1A1A"/>
          <w:kern w:val="0"/>
          <w:szCs w:val="21"/>
        </w:rPr>
        <w:t xml:space="preserve"> Message Broker </w:t>
      </w:r>
      <w:r w:rsidRPr="00803607">
        <w:rPr>
          <w:rFonts w:ascii="Lucida Sans Unicode" w:eastAsia="宋体" w:hAnsi="Lucida Sans Unicode" w:cs="Lucida Sans Unicode"/>
          <w:color w:val="1A1A1A"/>
          <w:kern w:val="0"/>
          <w:szCs w:val="21"/>
        </w:rPr>
        <w:t>阶段</w:t>
      </w:r>
    </w:p>
    <w:p w:rsidR="00803607" w:rsidRPr="00803607" w:rsidRDefault="00803607" w:rsidP="00FA61C5">
      <w:pPr>
        <w:widowControl/>
        <w:numPr>
          <w:ilvl w:val="1"/>
          <w:numId w:val="194"/>
        </w:numPr>
        <w:shd w:val="clear" w:color="auto" w:fill="FFFFFF"/>
        <w:ind w:left="450"/>
        <w:jc w:val="left"/>
        <w:rPr>
          <w:rFonts w:ascii="Lucida Sans Unicode" w:eastAsia="宋体" w:hAnsi="Lucida Sans Unicode" w:cs="Lucida Sans Unicode"/>
          <w:color w:val="1A1A1A"/>
          <w:kern w:val="0"/>
          <w:szCs w:val="21"/>
        </w:rPr>
      </w:pPr>
      <w:r w:rsidRPr="00803607">
        <w:rPr>
          <w:rFonts w:ascii="Lucida Sans Unicode" w:eastAsia="宋体" w:hAnsi="Lucida Sans Unicode" w:cs="Lucida Sans Unicode"/>
          <w:color w:val="1A1A1A"/>
          <w:kern w:val="0"/>
          <w:szCs w:val="21"/>
        </w:rPr>
        <w:t xml:space="preserve">Producer </w:t>
      </w:r>
      <w:r w:rsidRPr="00803607">
        <w:rPr>
          <w:rFonts w:ascii="Lucida Sans Unicode" w:eastAsia="宋体" w:hAnsi="Lucida Sans Unicode" w:cs="Lucida Sans Unicode"/>
          <w:color w:val="1A1A1A"/>
          <w:kern w:val="0"/>
          <w:szCs w:val="21"/>
        </w:rPr>
        <w:t>发消息给</w:t>
      </w:r>
      <w:r w:rsidRPr="00803607">
        <w:rPr>
          <w:rFonts w:ascii="Lucida Sans Unicode" w:eastAsia="宋体" w:hAnsi="Lucida Sans Unicode" w:cs="Lucida Sans Unicode"/>
          <w:color w:val="1A1A1A"/>
          <w:kern w:val="0"/>
          <w:szCs w:val="21"/>
        </w:rPr>
        <w:t xml:space="preserve"> Message Broker </w:t>
      </w:r>
      <w:r w:rsidRPr="00803607">
        <w:rPr>
          <w:rFonts w:ascii="Lucida Sans Unicode" w:eastAsia="宋体" w:hAnsi="Lucida Sans Unicode" w:cs="Lucida Sans Unicode"/>
          <w:color w:val="1A1A1A"/>
          <w:kern w:val="0"/>
          <w:szCs w:val="21"/>
        </w:rPr>
        <w:t>时，</w:t>
      </w:r>
      <w:r w:rsidRPr="00803607">
        <w:rPr>
          <w:rFonts w:ascii="Lucida Sans Unicode" w:eastAsia="宋体" w:hAnsi="Lucida Sans Unicode" w:cs="Lucida Sans Unicode"/>
          <w:color w:val="1A1A1A"/>
          <w:kern w:val="0"/>
          <w:szCs w:val="21"/>
        </w:rPr>
        <w:t xml:space="preserve">Message Broker </w:t>
      </w:r>
      <w:r w:rsidRPr="00803607">
        <w:rPr>
          <w:rFonts w:ascii="Lucida Sans Unicode" w:eastAsia="宋体" w:hAnsi="Lucida Sans Unicode" w:cs="Lucida Sans Unicode"/>
          <w:color w:val="1A1A1A"/>
          <w:kern w:val="0"/>
          <w:szCs w:val="21"/>
        </w:rPr>
        <w:t>必须响应对消息的确认，并且</w:t>
      </w:r>
      <w:r w:rsidRPr="00803607">
        <w:rPr>
          <w:rFonts w:ascii="Lucida Sans Unicode" w:eastAsia="宋体" w:hAnsi="Lucida Sans Unicode" w:cs="Lucida Sans Unicode"/>
          <w:color w:val="1A1A1A"/>
          <w:kern w:val="0"/>
          <w:szCs w:val="21"/>
        </w:rPr>
        <w:t xml:space="preserve"> Producer </w:t>
      </w:r>
      <w:r w:rsidRPr="00803607">
        <w:rPr>
          <w:rFonts w:ascii="Lucida Sans Unicode" w:eastAsia="宋体" w:hAnsi="Lucida Sans Unicode" w:cs="Lucida Sans Unicode"/>
          <w:color w:val="1A1A1A"/>
          <w:kern w:val="0"/>
          <w:szCs w:val="21"/>
        </w:rPr>
        <w:t>负责为该消息产生唯一标识，以防止</w:t>
      </w:r>
      <w:r w:rsidRPr="00803607">
        <w:rPr>
          <w:rFonts w:ascii="Lucida Sans Unicode" w:eastAsia="宋体" w:hAnsi="Lucida Sans Unicode" w:cs="Lucida Sans Unicode"/>
          <w:color w:val="1A1A1A"/>
          <w:kern w:val="0"/>
          <w:szCs w:val="21"/>
        </w:rPr>
        <w:t xml:space="preserve"> Consumer </w:t>
      </w:r>
      <w:r w:rsidRPr="00803607">
        <w:rPr>
          <w:rFonts w:ascii="Lucida Sans Unicode" w:eastAsia="宋体" w:hAnsi="Lucida Sans Unicode" w:cs="Lucida Sans Unicode"/>
          <w:color w:val="1A1A1A"/>
          <w:kern w:val="0"/>
          <w:szCs w:val="21"/>
        </w:rPr>
        <w:t>重复消费（因为</w:t>
      </w:r>
      <w:r w:rsidRPr="00803607">
        <w:rPr>
          <w:rFonts w:ascii="Lucida Sans Unicode" w:eastAsia="宋体" w:hAnsi="Lucida Sans Unicode" w:cs="Lucida Sans Unicode"/>
          <w:color w:val="1A1A1A"/>
          <w:kern w:val="0"/>
          <w:szCs w:val="21"/>
        </w:rPr>
        <w:t xml:space="preserve"> Producer </w:t>
      </w:r>
      <w:r w:rsidRPr="00803607">
        <w:rPr>
          <w:rFonts w:ascii="Lucida Sans Unicode" w:eastAsia="宋体" w:hAnsi="Lucida Sans Unicode" w:cs="Lucida Sans Unicode"/>
          <w:color w:val="1A1A1A"/>
          <w:kern w:val="0"/>
          <w:szCs w:val="21"/>
        </w:rPr>
        <w:t>发消息给</w:t>
      </w:r>
      <w:r w:rsidRPr="00803607">
        <w:rPr>
          <w:rFonts w:ascii="Lucida Sans Unicode" w:eastAsia="宋体" w:hAnsi="Lucida Sans Unicode" w:cs="Lucida Sans Unicode"/>
          <w:color w:val="1A1A1A"/>
          <w:kern w:val="0"/>
          <w:szCs w:val="21"/>
        </w:rPr>
        <w:t xml:space="preserve">Message Broker </w:t>
      </w:r>
      <w:r w:rsidRPr="00803607">
        <w:rPr>
          <w:rFonts w:ascii="Lucida Sans Unicode" w:eastAsia="宋体" w:hAnsi="Lucida Sans Unicode" w:cs="Lucida Sans Unicode"/>
          <w:color w:val="1A1A1A"/>
          <w:kern w:val="0"/>
          <w:szCs w:val="21"/>
        </w:rPr>
        <w:t>后，由于网络问题没收到</w:t>
      </w:r>
      <w:r w:rsidRPr="00803607">
        <w:rPr>
          <w:rFonts w:ascii="Lucida Sans Unicode" w:eastAsia="宋体" w:hAnsi="Lucida Sans Unicode" w:cs="Lucida Sans Unicode"/>
          <w:color w:val="1A1A1A"/>
          <w:kern w:val="0"/>
          <w:szCs w:val="21"/>
        </w:rPr>
        <w:t xml:space="preserve"> Message Broker </w:t>
      </w:r>
      <w:r w:rsidRPr="00803607">
        <w:rPr>
          <w:rFonts w:ascii="Lucida Sans Unicode" w:eastAsia="宋体" w:hAnsi="Lucida Sans Unicode" w:cs="Lucida Sans Unicode"/>
          <w:color w:val="1A1A1A"/>
          <w:kern w:val="0"/>
          <w:szCs w:val="21"/>
        </w:rPr>
        <w:t>的响应，可能会重发消息给到</w:t>
      </w:r>
      <w:r w:rsidRPr="00803607">
        <w:rPr>
          <w:rFonts w:ascii="Lucida Sans Unicode" w:eastAsia="宋体" w:hAnsi="Lucida Sans Unicode" w:cs="Lucida Sans Unicode"/>
          <w:color w:val="1A1A1A"/>
          <w:kern w:val="0"/>
          <w:szCs w:val="21"/>
        </w:rPr>
        <w:t xml:space="preserve"> Message Broker </w:t>
      </w:r>
      <w:r w:rsidRPr="00803607">
        <w:rPr>
          <w:rFonts w:ascii="Lucida Sans Unicode" w:eastAsia="宋体" w:hAnsi="Lucida Sans Unicode" w:cs="Lucida Sans Unicode"/>
          <w:color w:val="1A1A1A"/>
          <w:kern w:val="0"/>
          <w:szCs w:val="21"/>
        </w:rPr>
        <w:t>）。</w:t>
      </w:r>
    </w:p>
    <w:p w:rsidR="00803607" w:rsidRPr="00803607" w:rsidRDefault="00803607" w:rsidP="00FA61C5">
      <w:pPr>
        <w:widowControl/>
        <w:numPr>
          <w:ilvl w:val="0"/>
          <w:numId w:val="194"/>
        </w:numPr>
        <w:shd w:val="clear" w:color="auto" w:fill="FFFFFF"/>
        <w:ind w:left="0"/>
        <w:jc w:val="left"/>
        <w:rPr>
          <w:rFonts w:ascii="Lucida Sans Unicode" w:eastAsia="宋体" w:hAnsi="Lucida Sans Unicode" w:cs="Lucida Sans Unicode"/>
          <w:color w:val="1A1A1A"/>
          <w:kern w:val="0"/>
          <w:szCs w:val="21"/>
        </w:rPr>
      </w:pPr>
      <w:r w:rsidRPr="00803607">
        <w:rPr>
          <w:rFonts w:ascii="Lucida Sans Unicode" w:eastAsia="宋体" w:hAnsi="Lucida Sans Unicode" w:cs="Lucida Sans Unicode"/>
          <w:color w:val="1A1A1A"/>
          <w:kern w:val="0"/>
          <w:szCs w:val="21"/>
        </w:rPr>
        <w:t xml:space="preserve">Message Broker </w:t>
      </w:r>
      <w:r w:rsidRPr="00803607">
        <w:rPr>
          <w:rFonts w:ascii="Lucida Sans Unicode" w:eastAsia="宋体" w:hAnsi="Lucida Sans Unicode" w:cs="Lucida Sans Unicode"/>
          <w:color w:val="1A1A1A"/>
          <w:kern w:val="0"/>
          <w:szCs w:val="21"/>
        </w:rPr>
        <w:t>存储</w:t>
      </w:r>
      <w:r w:rsidRPr="00803607">
        <w:rPr>
          <w:rFonts w:ascii="Lucida Sans Unicode" w:eastAsia="宋体" w:hAnsi="Lucida Sans Unicode" w:cs="Lucida Sans Unicode"/>
          <w:color w:val="1A1A1A"/>
          <w:kern w:val="0"/>
          <w:szCs w:val="21"/>
        </w:rPr>
        <w:t>/</w:t>
      </w:r>
      <w:r w:rsidRPr="00803607">
        <w:rPr>
          <w:rFonts w:ascii="Lucida Sans Unicode" w:eastAsia="宋体" w:hAnsi="Lucida Sans Unicode" w:cs="Lucida Sans Unicode"/>
          <w:color w:val="1A1A1A"/>
          <w:kern w:val="0"/>
          <w:szCs w:val="21"/>
        </w:rPr>
        <w:t>转发阶段</w:t>
      </w:r>
    </w:p>
    <w:p w:rsidR="00803607" w:rsidRPr="00803607" w:rsidRDefault="00803607" w:rsidP="00FA61C5">
      <w:pPr>
        <w:widowControl/>
        <w:numPr>
          <w:ilvl w:val="1"/>
          <w:numId w:val="194"/>
        </w:numPr>
        <w:shd w:val="clear" w:color="auto" w:fill="FFFFFF"/>
        <w:ind w:left="450"/>
        <w:jc w:val="left"/>
        <w:rPr>
          <w:rFonts w:ascii="Lucida Sans Unicode" w:eastAsia="宋体" w:hAnsi="Lucida Sans Unicode" w:cs="Lucida Sans Unicode"/>
          <w:color w:val="1A1A1A"/>
          <w:kern w:val="0"/>
          <w:szCs w:val="21"/>
        </w:rPr>
      </w:pPr>
      <w:r w:rsidRPr="00803607">
        <w:rPr>
          <w:rFonts w:ascii="Lucida Sans Unicode" w:eastAsia="宋体" w:hAnsi="Lucida Sans Unicode" w:cs="Lucida Sans Unicode"/>
          <w:color w:val="1A1A1A"/>
          <w:kern w:val="0"/>
          <w:szCs w:val="21"/>
        </w:rPr>
        <w:t xml:space="preserve">Message Broker </w:t>
      </w:r>
      <w:r w:rsidRPr="00803607">
        <w:rPr>
          <w:rFonts w:ascii="Lucida Sans Unicode" w:eastAsia="宋体" w:hAnsi="Lucida Sans Unicode" w:cs="Lucida Sans Unicode"/>
          <w:color w:val="1A1A1A"/>
          <w:kern w:val="0"/>
          <w:szCs w:val="21"/>
        </w:rPr>
        <w:t>必须提供持久性保障</w:t>
      </w:r>
    </w:p>
    <w:p w:rsidR="00803607" w:rsidRPr="00803607" w:rsidRDefault="00803607" w:rsidP="00FA61C5">
      <w:pPr>
        <w:widowControl/>
        <w:numPr>
          <w:ilvl w:val="1"/>
          <w:numId w:val="194"/>
        </w:numPr>
        <w:shd w:val="clear" w:color="auto" w:fill="FFFFFF"/>
        <w:ind w:left="450"/>
        <w:jc w:val="left"/>
        <w:rPr>
          <w:rFonts w:ascii="Lucida Sans Unicode" w:eastAsia="宋体" w:hAnsi="Lucida Sans Unicode" w:cs="Lucida Sans Unicode"/>
          <w:color w:val="1A1A1A"/>
          <w:kern w:val="0"/>
          <w:szCs w:val="21"/>
        </w:rPr>
      </w:pPr>
      <w:r w:rsidRPr="00803607">
        <w:rPr>
          <w:rFonts w:ascii="Lucida Sans Unicode" w:eastAsia="宋体" w:hAnsi="Lucida Sans Unicode" w:cs="Lucida Sans Unicode"/>
          <w:color w:val="1A1A1A"/>
          <w:kern w:val="0"/>
          <w:szCs w:val="21"/>
        </w:rPr>
        <w:t>并且，每条消息在其消费队列里有唯一标识（这个唯一标识需要由</w:t>
      </w:r>
      <w:r w:rsidRPr="00803607">
        <w:rPr>
          <w:rFonts w:ascii="Lucida Sans Unicode" w:eastAsia="宋体" w:hAnsi="Lucida Sans Unicode" w:cs="Lucida Sans Unicode"/>
          <w:color w:val="1A1A1A"/>
          <w:kern w:val="0"/>
          <w:szCs w:val="21"/>
        </w:rPr>
        <w:t>Producer</w:t>
      </w:r>
      <w:r w:rsidRPr="00803607">
        <w:rPr>
          <w:rFonts w:ascii="Lucida Sans Unicode" w:eastAsia="宋体" w:hAnsi="Lucida Sans Unicode" w:cs="Lucida Sans Unicode"/>
          <w:color w:val="1A1A1A"/>
          <w:kern w:val="0"/>
          <w:szCs w:val="21"/>
        </w:rPr>
        <w:t>产生）。</w:t>
      </w:r>
    </w:p>
    <w:p w:rsidR="00803607" w:rsidRPr="00803607" w:rsidRDefault="00803607" w:rsidP="00FA61C5">
      <w:pPr>
        <w:widowControl/>
        <w:numPr>
          <w:ilvl w:val="0"/>
          <w:numId w:val="194"/>
        </w:numPr>
        <w:shd w:val="clear" w:color="auto" w:fill="FFFFFF"/>
        <w:ind w:left="0"/>
        <w:jc w:val="left"/>
        <w:rPr>
          <w:rFonts w:ascii="Lucida Sans Unicode" w:eastAsia="宋体" w:hAnsi="Lucida Sans Unicode" w:cs="Lucida Sans Unicode"/>
          <w:color w:val="1A1A1A"/>
          <w:kern w:val="0"/>
          <w:szCs w:val="21"/>
        </w:rPr>
      </w:pPr>
      <w:r w:rsidRPr="00803607">
        <w:rPr>
          <w:rFonts w:ascii="Lucida Sans Unicode" w:eastAsia="宋体" w:hAnsi="Lucida Sans Unicode" w:cs="Lucida Sans Unicode"/>
          <w:color w:val="1A1A1A"/>
          <w:kern w:val="0"/>
          <w:szCs w:val="21"/>
        </w:rPr>
        <w:t xml:space="preserve">Consumer </w:t>
      </w:r>
      <w:r w:rsidRPr="00803607">
        <w:rPr>
          <w:rFonts w:ascii="Lucida Sans Unicode" w:eastAsia="宋体" w:hAnsi="Lucida Sans Unicode" w:cs="Lucida Sans Unicode"/>
          <w:color w:val="1A1A1A"/>
          <w:kern w:val="0"/>
          <w:szCs w:val="21"/>
        </w:rPr>
        <w:t>消费阶段</w:t>
      </w:r>
    </w:p>
    <w:p w:rsidR="00803607" w:rsidRPr="00803607" w:rsidRDefault="00803607" w:rsidP="00FA61C5">
      <w:pPr>
        <w:widowControl/>
        <w:numPr>
          <w:ilvl w:val="1"/>
          <w:numId w:val="194"/>
        </w:numPr>
        <w:shd w:val="clear" w:color="auto" w:fill="FFFFFF"/>
        <w:ind w:left="450"/>
        <w:jc w:val="left"/>
        <w:rPr>
          <w:rFonts w:ascii="Lucida Sans Unicode" w:eastAsia="宋体" w:hAnsi="Lucida Sans Unicode" w:cs="Lucida Sans Unicode"/>
          <w:color w:val="1A1A1A"/>
          <w:kern w:val="0"/>
          <w:szCs w:val="21"/>
        </w:rPr>
      </w:pPr>
      <w:r w:rsidRPr="00803607">
        <w:rPr>
          <w:rFonts w:ascii="Lucida Sans Unicode" w:eastAsia="宋体" w:hAnsi="Lucida Sans Unicode" w:cs="Lucida Sans Unicode"/>
          <w:color w:val="1A1A1A"/>
          <w:kern w:val="0"/>
          <w:szCs w:val="21"/>
        </w:rPr>
        <w:t>和【</w:t>
      </w:r>
      <w:r w:rsidRPr="00803607">
        <w:rPr>
          <w:rFonts w:ascii="微软雅黑" w:eastAsia="微软雅黑" w:hAnsi="微软雅黑" w:cs="微软雅黑" w:hint="eastAsia"/>
          <w:color w:val="1A1A1A"/>
          <w:kern w:val="0"/>
          <w:szCs w:val="21"/>
        </w:rPr>
        <w:t>①</w:t>
      </w:r>
      <w:r w:rsidRPr="00803607">
        <w:rPr>
          <w:rFonts w:ascii="Lucida Sans Unicode" w:eastAsia="宋体" w:hAnsi="Lucida Sans Unicode" w:cs="Lucida Sans Unicode"/>
          <w:color w:val="1A1A1A"/>
          <w:kern w:val="0"/>
          <w:szCs w:val="21"/>
        </w:rPr>
        <w:t xml:space="preserve"> Message Broker </w:t>
      </w:r>
      <w:r w:rsidRPr="00803607">
        <w:rPr>
          <w:rFonts w:ascii="Lucida Sans Unicode" w:eastAsia="宋体" w:hAnsi="Lucida Sans Unicode" w:cs="Lucida Sans Unicode"/>
          <w:color w:val="1A1A1A"/>
          <w:kern w:val="0"/>
          <w:szCs w:val="21"/>
        </w:rPr>
        <w:t>上存储的消息被</w:t>
      </w:r>
      <w:r w:rsidRPr="00803607">
        <w:rPr>
          <w:rFonts w:ascii="Lucida Sans Unicode" w:eastAsia="宋体" w:hAnsi="Lucida Sans Unicode" w:cs="Lucida Sans Unicode"/>
          <w:color w:val="1A1A1A"/>
          <w:kern w:val="0"/>
          <w:szCs w:val="21"/>
        </w:rPr>
        <w:t xml:space="preserve"> Consumer </w:t>
      </w:r>
      <w:r w:rsidRPr="00803607">
        <w:rPr>
          <w:rFonts w:ascii="Lucida Sans Unicode" w:eastAsia="宋体" w:hAnsi="Lucida Sans Unicode" w:cs="Lucida Sans Unicode"/>
          <w:color w:val="1A1A1A"/>
          <w:kern w:val="0"/>
          <w:szCs w:val="21"/>
        </w:rPr>
        <w:t>仅消费一次】相同。</w:t>
      </w:r>
    </w:p>
    <w:p w:rsidR="009C25F3" w:rsidRDefault="009C25F3" w:rsidP="00FA61C5">
      <w:pPr>
        <w:pStyle w:val="a3"/>
        <w:numPr>
          <w:ilvl w:val="0"/>
          <w:numId w:val="194"/>
        </w:numPr>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虽然</w:t>
      </w:r>
      <w:r>
        <w:rPr>
          <w:rFonts w:ascii="Lucida Sans Unicode" w:hAnsi="Lucida Sans Unicode" w:cs="Lucida Sans Unicode"/>
          <w:color w:val="1A1A1A"/>
        </w:rPr>
        <w:t xml:space="preserve"> 3 </w:t>
      </w:r>
      <w:r>
        <w:rPr>
          <w:rFonts w:ascii="Lucida Sans Unicode" w:hAnsi="Lucida Sans Unicode" w:cs="Lucida Sans Unicode"/>
          <w:color w:val="1A1A1A"/>
        </w:rPr>
        <w:t>种方式看起来比较复杂，但是我们会发现，是层层递进，越来越可靠。</w:t>
      </w:r>
    </w:p>
    <w:p w:rsidR="009C25F3" w:rsidRDefault="009C25F3" w:rsidP="00FA61C5">
      <w:pPr>
        <w:pStyle w:val="a3"/>
        <w:numPr>
          <w:ilvl w:val="0"/>
          <w:numId w:val="194"/>
        </w:numPr>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实际生产场景下，我们是倾向第</w:t>
      </w:r>
      <w:r>
        <w:rPr>
          <w:rFonts w:ascii="Lucida Sans Unicode" w:hAnsi="Lucida Sans Unicode" w:cs="Lucida Sans Unicode"/>
          <w:color w:val="1A1A1A"/>
        </w:rPr>
        <w:t xml:space="preserve"> 3 </w:t>
      </w:r>
      <w:r>
        <w:rPr>
          <w:rFonts w:ascii="Lucida Sans Unicode" w:hAnsi="Lucida Sans Unicode" w:cs="Lucida Sans Unicode"/>
          <w:color w:val="1A1A1A"/>
        </w:rPr>
        <w:t>种的</w:t>
      </w:r>
      <w:r>
        <w:rPr>
          <w:rFonts w:ascii="Lucida Sans Unicode" w:hAnsi="Lucida Sans Unicode" w:cs="Lucida Sans Unicode"/>
          <w:color w:val="1A1A1A"/>
        </w:rPr>
        <w:t xml:space="preserve"> </w:t>
      </w:r>
      <w:r>
        <w:rPr>
          <w:rFonts w:ascii="微软雅黑" w:eastAsia="微软雅黑" w:hAnsi="微软雅黑" w:cs="微软雅黑" w:hint="eastAsia"/>
          <w:color w:val="1A1A1A"/>
        </w:rPr>
        <w:t>②</w:t>
      </w:r>
      <w:r>
        <w:rPr>
          <w:rFonts w:ascii="Lucida Sans Unicode" w:hAnsi="Lucida Sans Unicode" w:cs="Lucida Sans Unicode"/>
          <w:color w:val="1A1A1A"/>
        </w:rPr>
        <w:t xml:space="preserve"> </w:t>
      </w:r>
      <w:r>
        <w:rPr>
          <w:rFonts w:ascii="Lucida Sans Unicode" w:hAnsi="Lucida Sans Unicode" w:cs="Lucida Sans Unicode"/>
          <w:color w:val="1A1A1A"/>
        </w:rPr>
        <w:t>的情况，每条消息从</w:t>
      </w:r>
      <w:r>
        <w:rPr>
          <w:rFonts w:ascii="Lucida Sans Unicode" w:hAnsi="Lucida Sans Unicode" w:cs="Lucida Sans Unicode"/>
          <w:color w:val="1A1A1A"/>
        </w:rPr>
        <w:t xml:space="preserve"> Producer </w:t>
      </w:r>
      <w:r>
        <w:rPr>
          <w:rFonts w:ascii="Lucida Sans Unicode" w:hAnsi="Lucida Sans Unicode" w:cs="Lucida Sans Unicode"/>
          <w:color w:val="1A1A1A"/>
        </w:rPr>
        <w:t>保证被送达，并且被</w:t>
      </w:r>
      <w:r>
        <w:rPr>
          <w:rFonts w:ascii="Lucida Sans Unicode" w:hAnsi="Lucida Sans Unicode" w:cs="Lucida Sans Unicode"/>
          <w:color w:val="1A1A1A"/>
        </w:rPr>
        <w:t xml:space="preserve"> Consumer </w:t>
      </w:r>
      <w:r>
        <w:rPr>
          <w:rFonts w:ascii="Lucida Sans Unicode" w:hAnsi="Lucida Sans Unicode" w:cs="Lucida Sans Unicode"/>
          <w:color w:val="1A1A1A"/>
        </w:rPr>
        <w:t>仅消费一次。当然，重心还是如何保证</w:t>
      </w:r>
      <w:r>
        <w:rPr>
          <w:rFonts w:ascii="Lucida Sans Unicode" w:hAnsi="Lucida Sans Unicode" w:cs="Lucida Sans Unicode"/>
          <w:color w:val="1A1A1A"/>
        </w:rPr>
        <w:t> </w:t>
      </w:r>
      <w:r>
        <w:rPr>
          <w:rStyle w:val="a4"/>
          <w:rFonts w:ascii="Lucida Sans Unicode" w:hAnsi="Lucida Sans Unicode" w:cs="Lucida Sans Unicode"/>
          <w:color w:val="1A1A1A"/>
        </w:rPr>
        <w:t xml:space="preserve">Consumer </w:t>
      </w:r>
      <w:r>
        <w:rPr>
          <w:rStyle w:val="a4"/>
          <w:rFonts w:ascii="Lucida Sans Unicode" w:hAnsi="Lucida Sans Unicode" w:cs="Lucida Sans Unicode"/>
          <w:color w:val="1A1A1A"/>
        </w:rPr>
        <w:t>仅消费一次</w:t>
      </w:r>
      <w:r>
        <w:rPr>
          <w:rFonts w:ascii="Lucida Sans Unicode" w:hAnsi="Lucida Sans Unicode" w:cs="Lucida Sans Unicode"/>
          <w:color w:val="1A1A1A"/>
        </w:rPr>
        <w:t>，虽然说，消息产生的唯一标志可以在框架层级去做排重，但是最稳妥的，还是业务层也保证消费的幂等性。</w:t>
      </w:r>
    </w:p>
    <w:p w:rsidR="00BB3099" w:rsidRDefault="009C25F3" w:rsidP="009C25F3">
      <w:pPr>
        <w:pStyle w:val="2"/>
      </w:pPr>
      <w:r>
        <w:rPr>
          <w:rFonts w:hint="eastAsia"/>
        </w:rPr>
        <w:t>6</w:t>
      </w:r>
      <w:r>
        <w:t>.</w:t>
      </w:r>
      <w:r w:rsidRPr="009C25F3">
        <w:rPr>
          <w:rFonts w:hint="eastAsia"/>
        </w:rPr>
        <w:t>队列有几种投递方式？分别有什么优缺点</w:t>
      </w:r>
    </w:p>
    <w:p w:rsidR="009C25F3" w:rsidRDefault="009C25F3" w:rsidP="009C25F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消息队列有</w:t>
      </w:r>
      <w:r>
        <w:rPr>
          <w:rFonts w:ascii="Lucida Sans Unicode" w:hAnsi="Lucida Sans Unicode" w:cs="Lucida Sans Unicode"/>
          <w:color w:val="1A1A1A"/>
        </w:rPr>
        <w:t> </w:t>
      </w:r>
      <w:r>
        <w:rPr>
          <w:rStyle w:val="a4"/>
          <w:rFonts w:ascii="Lucida Sans Unicode" w:hAnsi="Lucida Sans Unicode" w:cs="Lucida Sans Unicode"/>
          <w:color w:val="1A1A1A"/>
        </w:rPr>
        <w:t xml:space="preserve">push </w:t>
      </w:r>
      <w:r>
        <w:rPr>
          <w:rStyle w:val="a4"/>
          <w:rFonts w:ascii="Lucida Sans Unicode" w:hAnsi="Lucida Sans Unicode" w:cs="Lucida Sans Unicode"/>
          <w:color w:val="1A1A1A"/>
        </w:rPr>
        <w:t>推送</w:t>
      </w:r>
      <w:r>
        <w:rPr>
          <w:rFonts w:ascii="Lucida Sans Unicode" w:hAnsi="Lucida Sans Unicode" w:cs="Lucida Sans Unicode"/>
          <w:color w:val="1A1A1A"/>
        </w:rPr>
        <w:t>和</w:t>
      </w:r>
      <w:r>
        <w:rPr>
          <w:rFonts w:ascii="Lucida Sans Unicode" w:hAnsi="Lucida Sans Unicode" w:cs="Lucida Sans Unicode"/>
          <w:color w:val="1A1A1A"/>
        </w:rPr>
        <w:t> </w:t>
      </w:r>
      <w:r>
        <w:rPr>
          <w:rStyle w:val="a4"/>
          <w:rFonts w:ascii="Lucida Sans Unicode" w:hAnsi="Lucida Sans Unicode" w:cs="Lucida Sans Unicode"/>
          <w:color w:val="1A1A1A"/>
        </w:rPr>
        <w:t xml:space="preserve">pull </w:t>
      </w:r>
      <w:r>
        <w:rPr>
          <w:rStyle w:val="a4"/>
          <w:rFonts w:ascii="Lucida Sans Unicode" w:hAnsi="Lucida Sans Unicode" w:cs="Lucida Sans Unicode"/>
          <w:color w:val="1A1A1A"/>
        </w:rPr>
        <w:t>拉取</w:t>
      </w:r>
      <w:r>
        <w:rPr>
          <w:rFonts w:ascii="Lucida Sans Unicode" w:hAnsi="Lucida Sans Unicode" w:cs="Lucida Sans Unicode"/>
          <w:color w:val="1A1A1A"/>
        </w:rPr>
        <w:t>两种投递方式。</w:t>
      </w:r>
    </w:p>
    <w:p w:rsidR="009C25F3" w:rsidRDefault="009C25F3" w:rsidP="009C25F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一种模型的某些场景下的优点，在另一些场景就可能是缺点。无论是</w:t>
      </w:r>
      <w:r>
        <w:rPr>
          <w:rFonts w:ascii="Lucida Sans Unicode" w:hAnsi="Lucida Sans Unicode" w:cs="Lucida Sans Unicode"/>
          <w:color w:val="1A1A1A"/>
        </w:rPr>
        <w:t xml:space="preserve"> push </w:t>
      </w:r>
      <w:r>
        <w:rPr>
          <w:rFonts w:ascii="Lucida Sans Unicode" w:hAnsi="Lucida Sans Unicode" w:cs="Lucida Sans Unicode"/>
          <w:color w:val="1A1A1A"/>
        </w:rPr>
        <w:t>还是</w:t>
      </w:r>
      <w:r>
        <w:rPr>
          <w:rFonts w:ascii="Lucida Sans Unicode" w:hAnsi="Lucida Sans Unicode" w:cs="Lucida Sans Unicode"/>
          <w:color w:val="1A1A1A"/>
        </w:rPr>
        <w:t xml:space="preserve"> pull </w:t>
      </w:r>
      <w:r>
        <w:rPr>
          <w:rFonts w:ascii="Lucida Sans Unicode" w:hAnsi="Lucida Sans Unicode" w:cs="Lucida Sans Unicode"/>
          <w:color w:val="1A1A1A"/>
        </w:rPr>
        <w:t>，都存在各种的利弊。</w:t>
      </w:r>
    </w:p>
    <w:p w:rsidR="009C25F3" w:rsidRDefault="009C25F3" w:rsidP="00FA61C5">
      <w:pPr>
        <w:widowControl/>
        <w:numPr>
          <w:ilvl w:val="0"/>
          <w:numId w:val="19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push</w:t>
      </w:r>
    </w:p>
    <w:p w:rsidR="009C25F3" w:rsidRDefault="009C25F3" w:rsidP="00FA61C5">
      <w:pPr>
        <w:widowControl/>
        <w:numPr>
          <w:ilvl w:val="1"/>
          <w:numId w:val="195"/>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优点，就是及时性。</w:t>
      </w:r>
    </w:p>
    <w:p w:rsidR="009C25F3" w:rsidRDefault="009C25F3" w:rsidP="00FA61C5">
      <w:pPr>
        <w:widowControl/>
        <w:numPr>
          <w:ilvl w:val="1"/>
          <w:numId w:val="195"/>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缺点，就是受限于消费者的消费能力，可能造成消息的堆积，</w:t>
      </w:r>
      <w:r>
        <w:rPr>
          <w:rFonts w:ascii="Lucida Sans Unicode" w:hAnsi="Lucida Sans Unicode" w:cs="Lucida Sans Unicode"/>
          <w:color w:val="1A1A1A"/>
          <w:szCs w:val="21"/>
        </w:rPr>
        <w:t xml:space="preserve">Broker </w:t>
      </w:r>
      <w:r>
        <w:rPr>
          <w:rFonts w:ascii="Lucida Sans Unicode" w:hAnsi="Lucida Sans Unicode" w:cs="Lucida Sans Unicode"/>
          <w:color w:val="1A1A1A"/>
          <w:szCs w:val="21"/>
        </w:rPr>
        <w:t>会不断给消费者发送不能处理的消息。</w:t>
      </w:r>
    </w:p>
    <w:p w:rsidR="009C25F3" w:rsidRDefault="009C25F3" w:rsidP="00FA61C5">
      <w:pPr>
        <w:widowControl/>
        <w:numPr>
          <w:ilvl w:val="0"/>
          <w:numId w:val="19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pull</w:t>
      </w:r>
    </w:p>
    <w:p w:rsidR="009C25F3" w:rsidRDefault="009C25F3" w:rsidP="00FA61C5">
      <w:pPr>
        <w:widowControl/>
        <w:numPr>
          <w:ilvl w:val="1"/>
          <w:numId w:val="195"/>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优点，就是主动权掌握在消费方，可以根据自己的消息速度进行消息拉取。</w:t>
      </w:r>
    </w:p>
    <w:p w:rsidR="009C25F3" w:rsidRDefault="009C25F3" w:rsidP="00FA61C5">
      <w:pPr>
        <w:widowControl/>
        <w:numPr>
          <w:ilvl w:val="1"/>
          <w:numId w:val="195"/>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缺点，就是消费方不知道什么时候可以获取的最新的消息，会有消息延迟和忙等。</w:t>
      </w:r>
    </w:p>
    <w:p w:rsidR="009C25F3" w:rsidRDefault="009C25F3" w:rsidP="009C25F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目前的消息队列，基于</w:t>
      </w:r>
      <w:r>
        <w:rPr>
          <w:rFonts w:ascii="Lucida Sans Unicode" w:hAnsi="Lucida Sans Unicode" w:cs="Lucida Sans Unicode"/>
          <w:color w:val="1A1A1A"/>
        </w:rPr>
        <w:t xml:space="preserve"> push + pull </w:t>
      </w:r>
      <w:r>
        <w:rPr>
          <w:rFonts w:ascii="Lucida Sans Unicode" w:hAnsi="Lucida Sans Unicode" w:cs="Lucida Sans Unicode"/>
          <w:color w:val="1A1A1A"/>
        </w:rPr>
        <w:t>模式结合的方式，</w:t>
      </w:r>
      <w:r>
        <w:rPr>
          <w:rFonts w:ascii="Lucida Sans Unicode" w:hAnsi="Lucida Sans Unicode" w:cs="Lucida Sans Unicode"/>
          <w:color w:val="1A1A1A"/>
        </w:rPr>
        <w:t xml:space="preserve">Broker </w:t>
      </w:r>
      <w:r>
        <w:rPr>
          <w:rFonts w:ascii="Lucida Sans Unicode" w:hAnsi="Lucida Sans Unicode" w:cs="Lucida Sans Unicode"/>
          <w:color w:val="1A1A1A"/>
        </w:rPr>
        <w:t>仅仅告诉</w:t>
      </w:r>
      <w:r>
        <w:rPr>
          <w:rFonts w:ascii="Lucida Sans Unicode" w:hAnsi="Lucida Sans Unicode" w:cs="Lucida Sans Unicode"/>
          <w:color w:val="1A1A1A"/>
        </w:rPr>
        <w:t xml:space="preserve"> Consumer </w:t>
      </w:r>
      <w:r>
        <w:rPr>
          <w:rFonts w:ascii="Lucida Sans Unicode" w:hAnsi="Lucida Sans Unicode" w:cs="Lucida Sans Unicode"/>
          <w:color w:val="1A1A1A"/>
        </w:rPr>
        <w:t>有新的消息，具体的消息拉取，还是</w:t>
      </w:r>
      <w:r>
        <w:rPr>
          <w:rFonts w:ascii="Lucida Sans Unicode" w:hAnsi="Lucida Sans Unicode" w:cs="Lucida Sans Unicode"/>
          <w:color w:val="1A1A1A"/>
        </w:rPr>
        <w:t xml:space="preserve"> Consumer </w:t>
      </w:r>
      <w:r>
        <w:rPr>
          <w:rFonts w:ascii="Lucida Sans Unicode" w:hAnsi="Lucida Sans Unicode" w:cs="Lucida Sans Unicode"/>
          <w:color w:val="1A1A1A"/>
        </w:rPr>
        <w:t>自己主动拉取。。</w:t>
      </w:r>
    </w:p>
    <w:p w:rsidR="009C25F3" w:rsidRDefault="009C25F3" w:rsidP="00FA61C5">
      <w:pPr>
        <w:widowControl/>
        <w:numPr>
          <w:ilvl w:val="0"/>
          <w:numId w:val="196"/>
        </w:numPr>
        <w:shd w:val="clear" w:color="auto" w:fill="F6F6F6"/>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一个功能的实现，有多种实现方式，有优点就有缺点。并且，一个实现的缺点，恰好是另外一个实现的优点。</w:t>
      </w:r>
    </w:p>
    <w:p w:rsidR="009C25F3" w:rsidRDefault="009C25F3" w:rsidP="00FA61C5">
      <w:pPr>
        <w:widowControl/>
        <w:numPr>
          <w:ilvl w:val="0"/>
          <w:numId w:val="196"/>
        </w:numPr>
        <w:shd w:val="clear" w:color="auto" w:fill="F6F6F6"/>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一个功能的实现，可能是多种实现方式的结合，取一个平衡点，不那么优，也不那么缺。</w:t>
      </w:r>
      <w:r>
        <w:rPr>
          <w:rFonts w:ascii="Segoe UI Symbol" w:hAnsi="Segoe UI Symbol" w:cs="Segoe UI Symbol"/>
          <w:color w:val="1A1A1A"/>
          <w:szCs w:val="21"/>
        </w:rPr>
        <w:t>😈</w:t>
      </w:r>
      <w:r>
        <w:rPr>
          <w:rFonts w:ascii="Lucida Sans Unicode" w:hAnsi="Lucida Sans Unicode" w:cs="Lucida Sans Unicode"/>
          <w:color w:val="1A1A1A"/>
          <w:szCs w:val="21"/>
        </w:rPr>
        <w:t xml:space="preserve"> </w:t>
      </w:r>
      <w:r>
        <w:rPr>
          <w:rFonts w:ascii="Lucida Sans Unicode" w:hAnsi="Lucida Sans Unicode" w:cs="Lucida Sans Unicode"/>
          <w:color w:val="1A1A1A"/>
          <w:szCs w:val="21"/>
        </w:rPr>
        <w:t>再说一句题外话，是和否之间，还有灰色地方。</w:t>
      </w:r>
    </w:p>
    <w:p w:rsidR="009C25F3" w:rsidRDefault="00EA7A92" w:rsidP="00EA7A92">
      <w:pPr>
        <w:pStyle w:val="2"/>
      </w:pPr>
      <w:r>
        <w:rPr>
          <w:rFonts w:hint="eastAsia"/>
        </w:rPr>
        <w:t>7</w:t>
      </w:r>
      <w:r>
        <w:t>.</w:t>
      </w:r>
      <w:r w:rsidRPr="00EA7A92">
        <w:rPr>
          <w:rFonts w:hint="eastAsia"/>
        </w:rPr>
        <w:t xml:space="preserve"> 如何保证消费者的消费消息的幂等性？</w:t>
      </w:r>
    </w:p>
    <w:p w:rsidR="00EA7A92" w:rsidRDefault="00EA7A92" w:rsidP="00EA7A92">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Lucida Sans Unicode" w:hAnsi="Lucida Sans Unicode" w:cs="Lucida Sans Unicode"/>
          <w:color w:val="1A1A1A"/>
        </w:rPr>
        <w:t>分析原因</w:t>
      </w:r>
    </w:p>
    <w:p w:rsidR="00EA7A92" w:rsidRDefault="00EA7A92" w:rsidP="00EA7A9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在</w:t>
      </w:r>
      <w:r>
        <w:rPr>
          <w:rFonts w:ascii="Lucida Sans Unicode" w:hAnsi="Lucida Sans Unicode" w:cs="Lucida Sans Unicode"/>
          <w:color w:val="1A1A1A"/>
        </w:rPr>
        <w:t> </w:t>
      </w:r>
      <w:hyperlink r:id="rId455" w:history="1">
        <w:r>
          <w:rPr>
            <w:rStyle w:val="a5"/>
            <w:rFonts w:ascii="Lucida Sans Unicode" w:hAnsi="Lucida Sans Unicode" w:cs="Lucida Sans Unicode"/>
            <w:color w:val="0088CC"/>
          </w:rPr>
          <w:t>「消息队列有几种消费语义？」</w:t>
        </w:r>
      </w:hyperlink>
      <w:r>
        <w:rPr>
          <w:rFonts w:ascii="Lucida Sans Unicode" w:hAnsi="Lucida Sans Unicode" w:cs="Lucida Sans Unicode"/>
          <w:color w:val="1A1A1A"/>
        </w:rPr>
        <w:t> </w:t>
      </w:r>
      <w:r>
        <w:rPr>
          <w:rFonts w:ascii="Lucida Sans Unicode" w:hAnsi="Lucida Sans Unicode" w:cs="Lucida Sans Unicode"/>
          <w:color w:val="1A1A1A"/>
        </w:rPr>
        <w:t>中，我们已经看了三种消费语义。如果要达到消费者的消费消息的幂等性，就需要</w:t>
      </w:r>
      <w:r>
        <w:rPr>
          <w:rStyle w:val="a4"/>
          <w:rFonts w:ascii="Lucida Sans Unicode" w:hAnsi="Lucida Sans Unicode" w:cs="Lucida Sans Unicode"/>
          <w:color w:val="1A1A1A"/>
        </w:rPr>
        <w:t>消息仅被消费一次</w:t>
      </w:r>
      <w:r>
        <w:rPr>
          <w:rFonts w:ascii="Lucida Sans Unicode" w:hAnsi="Lucida Sans Unicode" w:cs="Lucida Sans Unicode"/>
          <w:color w:val="1A1A1A"/>
        </w:rPr>
        <w:t>，且</w:t>
      </w:r>
      <w:r>
        <w:rPr>
          <w:rStyle w:val="a4"/>
          <w:rFonts w:ascii="Lucida Sans Unicode" w:hAnsi="Lucida Sans Unicode" w:cs="Lucida Sans Unicode"/>
          <w:color w:val="1A1A1A"/>
        </w:rPr>
        <w:t>每条消息从</w:t>
      </w:r>
      <w:r>
        <w:rPr>
          <w:rStyle w:val="a4"/>
          <w:rFonts w:ascii="Lucida Sans Unicode" w:hAnsi="Lucida Sans Unicode" w:cs="Lucida Sans Unicode"/>
          <w:color w:val="1A1A1A"/>
        </w:rPr>
        <w:t xml:space="preserve"> Producer </w:t>
      </w:r>
      <w:r>
        <w:rPr>
          <w:rStyle w:val="a4"/>
          <w:rFonts w:ascii="Lucida Sans Unicode" w:hAnsi="Lucida Sans Unicode" w:cs="Lucida Sans Unicode"/>
          <w:color w:val="1A1A1A"/>
        </w:rPr>
        <w:t>保证被送达，并且被</w:t>
      </w:r>
      <w:r>
        <w:rPr>
          <w:rStyle w:val="a4"/>
          <w:rFonts w:ascii="Lucida Sans Unicode" w:hAnsi="Lucida Sans Unicode" w:cs="Lucida Sans Unicode"/>
          <w:color w:val="1A1A1A"/>
        </w:rPr>
        <w:t xml:space="preserve"> Consumer </w:t>
      </w:r>
      <w:r>
        <w:rPr>
          <w:rStyle w:val="a4"/>
          <w:rFonts w:ascii="Lucida Sans Unicode" w:hAnsi="Lucida Sans Unicode" w:cs="Lucida Sans Unicode"/>
          <w:color w:val="1A1A1A"/>
        </w:rPr>
        <w:t>仅消费一次</w:t>
      </w:r>
      <w:r>
        <w:rPr>
          <w:rFonts w:ascii="Lucida Sans Unicode" w:hAnsi="Lucida Sans Unicode" w:cs="Lucida Sans Unicode"/>
          <w:color w:val="1A1A1A"/>
        </w:rPr>
        <w:t>。</w:t>
      </w:r>
    </w:p>
    <w:p w:rsidR="00EA7A92" w:rsidRDefault="00EA7A92" w:rsidP="00EA7A9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那么，我们就基于这个场景，来思考下，为什么会出现消息重复的问题？</w:t>
      </w:r>
    </w:p>
    <w:p w:rsidR="00EA7A92" w:rsidRDefault="00EA7A92" w:rsidP="00FA61C5">
      <w:pPr>
        <w:widowControl/>
        <w:numPr>
          <w:ilvl w:val="0"/>
          <w:numId w:val="19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对于</w:t>
      </w:r>
      <w:r>
        <w:rPr>
          <w:rFonts w:ascii="Lucida Sans Unicode" w:hAnsi="Lucida Sans Unicode" w:cs="Lucida Sans Unicode"/>
          <w:color w:val="1A1A1A"/>
          <w:szCs w:val="21"/>
        </w:rPr>
        <w:t xml:space="preserve"> Producer </w:t>
      </w:r>
      <w:r>
        <w:rPr>
          <w:rFonts w:ascii="Lucida Sans Unicode" w:hAnsi="Lucida Sans Unicode" w:cs="Lucida Sans Unicode"/>
          <w:color w:val="1A1A1A"/>
          <w:szCs w:val="21"/>
        </w:rPr>
        <w:t>来说</w:t>
      </w:r>
    </w:p>
    <w:p w:rsidR="00EA7A92" w:rsidRDefault="00EA7A92" w:rsidP="00FA61C5">
      <w:pPr>
        <w:widowControl/>
        <w:numPr>
          <w:ilvl w:val="1"/>
          <w:numId w:val="197"/>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可能因为网络问题，</w:t>
      </w:r>
      <w:r>
        <w:rPr>
          <w:rFonts w:ascii="Lucida Sans Unicode" w:hAnsi="Lucida Sans Unicode" w:cs="Lucida Sans Unicode"/>
          <w:color w:val="1A1A1A"/>
          <w:szCs w:val="21"/>
        </w:rPr>
        <w:t xml:space="preserve">Producer </w:t>
      </w:r>
      <w:r>
        <w:rPr>
          <w:rFonts w:ascii="Lucida Sans Unicode" w:hAnsi="Lucida Sans Unicode" w:cs="Lucida Sans Unicode"/>
          <w:color w:val="1A1A1A"/>
          <w:szCs w:val="21"/>
        </w:rPr>
        <w:t>重试多次发送消息，实际第一次就发送成功，那么就会产生多条相同的消息。</w:t>
      </w:r>
    </w:p>
    <w:p w:rsidR="00EA7A92" w:rsidRDefault="00EA7A92" w:rsidP="00FA61C5">
      <w:pPr>
        <w:widowControl/>
        <w:numPr>
          <w:ilvl w:val="1"/>
          <w:numId w:val="197"/>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w:t>
      </w:r>
    </w:p>
    <w:p w:rsidR="00EA7A92" w:rsidRDefault="00EA7A92" w:rsidP="00FA61C5">
      <w:pPr>
        <w:pStyle w:val="a3"/>
        <w:numPr>
          <w:ilvl w:val="0"/>
          <w:numId w:val="197"/>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对于</w:t>
      </w:r>
      <w:r>
        <w:rPr>
          <w:rFonts w:ascii="Lucida Sans Unicode" w:hAnsi="Lucida Sans Unicode" w:cs="Lucida Sans Unicode"/>
          <w:color w:val="1A1A1A"/>
          <w:sz w:val="21"/>
          <w:szCs w:val="21"/>
        </w:rPr>
        <w:t xml:space="preserve"> Consumer </w:t>
      </w:r>
      <w:r>
        <w:rPr>
          <w:rFonts w:ascii="Lucida Sans Unicode" w:hAnsi="Lucida Sans Unicode" w:cs="Lucida Sans Unicode"/>
          <w:color w:val="1A1A1A"/>
          <w:sz w:val="21"/>
          <w:szCs w:val="21"/>
        </w:rPr>
        <w:t>来说</w:t>
      </w:r>
    </w:p>
    <w:p w:rsidR="00EA7A92" w:rsidRDefault="00EA7A92" w:rsidP="00FA61C5">
      <w:pPr>
        <w:widowControl/>
        <w:numPr>
          <w:ilvl w:val="1"/>
          <w:numId w:val="197"/>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可能因为</w:t>
      </w:r>
      <w:r>
        <w:rPr>
          <w:rFonts w:ascii="Lucida Sans Unicode" w:hAnsi="Lucida Sans Unicode" w:cs="Lucida Sans Unicode"/>
          <w:color w:val="1A1A1A"/>
          <w:szCs w:val="21"/>
        </w:rPr>
        <w:t xml:space="preserve"> Broker </w:t>
      </w:r>
      <w:r>
        <w:rPr>
          <w:rFonts w:ascii="Lucida Sans Unicode" w:hAnsi="Lucida Sans Unicode" w:cs="Lucida Sans Unicode"/>
          <w:color w:val="1A1A1A"/>
          <w:szCs w:val="21"/>
        </w:rPr>
        <w:t>的消息进度丢失，导致消息重复投递给</w:t>
      </w:r>
      <w:r>
        <w:rPr>
          <w:rFonts w:ascii="Lucida Sans Unicode" w:hAnsi="Lucida Sans Unicode" w:cs="Lucida Sans Unicode"/>
          <w:color w:val="1A1A1A"/>
          <w:szCs w:val="21"/>
        </w:rPr>
        <w:t xml:space="preserve"> Consumer </w:t>
      </w:r>
      <w:r>
        <w:rPr>
          <w:rFonts w:ascii="Lucida Sans Unicode" w:hAnsi="Lucida Sans Unicode" w:cs="Lucida Sans Unicode"/>
          <w:color w:val="1A1A1A"/>
          <w:szCs w:val="21"/>
        </w:rPr>
        <w:t>。</w:t>
      </w:r>
    </w:p>
    <w:p w:rsidR="00EA7A92" w:rsidRDefault="00EA7A92" w:rsidP="00FA61C5">
      <w:pPr>
        <w:pStyle w:val="a3"/>
        <w:numPr>
          <w:ilvl w:val="1"/>
          <w:numId w:val="197"/>
        </w:numPr>
        <w:shd w:val="clear" w:color="auto" w:fill="FFFFFF"/>
        <w:spacing w:before="150" w:beforeAutospacing="0" w:after="42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Consumer </w:t>
      </w:r>
      <w:r>
        <w:rPr>
          <w:rFonts w:ascii="Lucida Sans Unicode" w:hAnsi="Lucida Sans Unicode" w:cs="Lucida Sans Unicode"/>
          <w:color w:val="1A1A1A"/>
          <w:sz w:val="21"/>
          <w:szCs w:val="21"/>
        </w:rPr>
        <w:t>消费成功，但是因为</w:t>
      </w:r>
      <w:r>
        <w:rPr>
          <w:rFonts w:ascii="Lucida Sans Unicode" w:hAnsi="Lucida Sans Unicode" w:cs="Lucida Sans Unicode"/>
          <w:color w:val="1A1A1A"/>
          <w:sz w:val="21"/>
          <w:szCs w:val="21"/>
        </w:rPr>
        <w:t xml:space="preserve"> JVM </w:t>
      </w:r>
      <w:r>
        <w:rPr>
          <w:rFonts w:ascii="Lucida Sans Unicode" w:hAnsi="Lucida Sans Unicode" w:cs="Lucida Sans Unicode"/>
          <w:color w:val="1A1A1A"/>
          <w:sz w:val="21"/>
          <w:szCs w:val="21"/>
        </w:rPr>
        <w:t>异常崩溃，导致消息的消费进度未及时同步给</w:t>
      </w:r>
      <w:r>
        <w:rPr>
          <w:rFonts w:ascii="Lucida Sans Unicode" w:hAnsi="Lucida Sans Unicode" w:cs="Lucida Sans Unicode"/>
          <w:color w:val="1A1A1A"/>
          <w:sz w:val="21"/>
          <w:szCs w:val="21"/>
        </w:rPr>
        <w:t xml:space="preserve"> Broker</w:t>
      </w:r>
      <w:r>
        <w:rPr>
          <w:rFonts w:ascii="Lucida Sans Unicode" w:hAnsi="Lucida Sans Unicode" w:cs="Lucida Sans Unicode"/>
          <w:color w:val="1A1A1A"/>
          <w:sz w:val="21"/>
          <w:szCs w:val="21"/>
        </w:rPr>
        <w:t>。</w:t>
      </w:r>
    </w:p>
    <w:p w:rsidR="00EA7A92" w:rsidRDefault="00EA7A92" w:rsidP="00EA7A92">
      <w:pPr>
        <w:pStyle w:val="a3"/>
        <w:shd w:val="clear" w:color="auto" w:fill="F6F6F6"/>
        <w:spacing w:before="0" w:beforeAutospacing="0" w:after="0" w:afterAutospacing="0"/>
        <w:ind w:left="45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对于大多数消息队列，考虑到性能，消费进度是异步定时同步给</w:t>
      </w:r>
      <w:r>
        <w:rPr>
          <w:rFonts w:ascii="Lucida Sans Unicode" w:hAnsi="Lucida Sans Unicode" w:cs="Lucida Sans Unicode"/>
          <w:color w:val="1A1A1A"/>
          <w:sz w:val="21"/>
          <w:szCs w:val="21"/>
        </w:rPr>
        <w:t xml:space="preserve"> Broker </w:t>
      </w:r>
      <w:r>
        <w:rPr>
          <w:rFonts w:ascii="Lucida Sans Unicode" w:hAnsi="Lucida Sans Unicode" w:cs="Lucida Sans Unicode"/>
          <w:color w:val="1A1A1A"/>
          <w:sz w:val="21"/>
          <w:szCs w:val="21"/>
        </w:rPr>
        <w:t>。</w:t>
      </w:r>
    </w:p>
    <w:p w:rsidR="002D3C4A" w:rsidRPr="002D3C4A" w:rsidRDefault="002D3C4A" w:rsidP="002D3C4A">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2D3C4A">
        <w:rPr>
          <w:rFonts w:ascii="Lucida Sans Unicode" w:eastAsia="宋体" w:hAnsi="Lucida Sans Unicode" w:cs="Lucida Sans Unicode"/>
          <w:b/>
          <w:bCs/>
          <w:color w:val="1A1A1A"/>
          <w:kern w:val="0"/>
          <w:sz w:val="24"/>
          <w:szCs w:val="24"/>
        </w:rPr>
        <w:t>如何解决</w:t>
      </w:r>
    </w:p>
    <w:p w:rsidR="002D3C4A" w:rsidRPr="002D3C4A" w:rsidRDefault="002D3C4A" w:rsidP="002D3C4A">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2D3C4A">
        <w:rPr>
          <w:rFonts w:ascii="Lucida Sans Unicode" w:eastAsia="宋体" w:hAnsi="Lucida Sans Unicode" w:cs="Lucida Sans Unicode"/>
          <w:color w:val="1A1A1A"/>
          <w:kern w:val="0"/>
          <w:sz w:val="24"/>
          <w:szCs w:val="24"/>
        </w:rPr>
        <w:t>所以，上述的种种情况，都可能导致消费者会获取到重复的消息，那么我们的思考就无法是解决不发送、投递重复的消息，而是消费者在消费时，如何保证幂等性。</w:t>
      </w:r>
    </w:p>
    <w:p w:rsidR="002D3C4A" w:rsidRPr="002D3C4A" w:rsidRDefault="002D3C4A" w:rsidP="002D3C4A">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2D3C4A">
        <w:rPr>
          <w:rFonts w:ascii="Lucida Sans Unicode" w:eastAsia="宋体" w:hAnsi="Lucida Sans Unicode" w:cs="Lucida Sans Unicode"/>
          <w:color w:val="1A1A1A"/>
          <w:kern w:val="0"/>
          <w:sz w:val="24"/>
          <w:szCs w:val="24"/>
        </w:rPr>
        <w:t>消费者实现幂等性，有两种方式：</w:t>
      </w:r>
    </w:p>
    <w:p w:rsidR="002D3C4A" w:rsidRPr="002D3C4A" w:rsidRDefault="002D3C4A" w:rsidP="00FA61C5">
      <w:pPr>
        <w:widowControl/>
        <w:numPr>
          <w:ilvl w:val="0"/>
          <w:numId w:val="198"/>
        </w:numPr>
        <w:shd w:val="clear" w:color="auto" w:fill="FFFFFF"/>
        <w:ind w:left="0"/>
        <w:jc w:val="left"/>
        <w:rPr>
          <w:rFonts w:ascii="Lucida Sans Unicode" w:eastAsia="宋体" w:hAnsi="Lucida Sans Unicode" w:cs="Lucida Sans Unicode"/>
          <w:color w:val="1A1A1A"/>
          <w:kern w:val="0"/>
          <w:szCs w:val="21"/>
        </w:rPr>
      </w:pPr>
      <w:r w:rsidRPr="002D3C4A">
        <w:rPr>
          <w:rFonts w:ascii="Lucida Sans Unicode" w:eastAsia="宋体" w:hAnsi="Lucida Sans Unicode" w:cs="Lucida Sans Unicode"/>
          <w:color w:val="1A1A1A"/>
          <w:kern w:val="0"/>
          <w:szCs w:val="21"/>
        </w:rPr>
        <w:t>框架层统一封装。</w:t>
      </w:r>
    </w:p>
    <w:p w:rsidR="002D3C4A" w:rsidRPr="002D3C4A" w:rsidRDefault="002D3C4A" w:rsidP="00FA61C5">
      <w:pPr>
        <w:widowControl/>
        <w:numPr>
          <w:ilvl w:val="0"/>
          <w:numId w:val="198"/>
        </w:numPr>
        <w:shd w:val="clear" w:color="auto" w:fill="FFFFFF"/>
        <w:ind w:left="0"/>
        <w:jc w:val="left"/>
        <w:rPr>
          <w:rFonts w:ascii="Lucida Sans Unicode" w:eastAsia="宋体" w:hAnsi="Lucida Sans Unicode" w:cs="Lucida Sans Unicode"/>
          <w:color w:val="1A1A1A"/>
          <w:kern w:val="0"/>
          <w:szCs w:val="21"/>
        </w:rPr>
      </w:pPr>
      <w:r w:rsidRPr="002D3C4A">
        <w:rPr>
          <w:rFonts w:ascii="Lucida Sans Unicode" w:eastAsia="宋体" w:hAnsi="Lucida Sans Unicode" w:cs="Lucida Sans Unicode"/>
          <w:color w:val="1A1A1A"/>
          <w:kern w:val="0"/>
          <w:szCs w:val="21"/>
        </w:rPr>
        <w:t>业务层自己实现。</w:t>
      </w:r>
    </w:p>
    <w:p w:rsidR="002D3C4A" w:rsidRPr="002D3C4A" w:rsidRDefault="002D3C4A" w:rsidP="002D3C4A">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2D3C4A">
        <w:rPr>
          <w:rFonts w:ascii="微软雅黑" w:eastAsia="微软雅黑" w:hAnsi="微软雅黑" w:cs="微软雅黑" w:hint="eastAsia"/>
          <w:color w:val="1A1A1A"/>
          <w:kern w:val="0"/>
          <w:sz w:val="24"/>
          <w:szCs w:val="24"/>
        </w:rPr>
        <w:t>①</w:t>
      </w:r>
      <w:r w:rsidRPr="002D3C4A">
        <w:rPr>
          <w:rFonts w:ascii="Lucida Sans Unicode" w:eastAsia="宋体" w:hAnsi="Lucida Sans Unicode" w:cs="Lucida Sans Unicode"/>
          <w:color w:val="1A1A1A"/>
          <w:kern w:val="0"/>
          <w:sz w:val="24"/>
          <w:szCs w:val="24"/>
        </w:rPr>
        <w:t> </w:t>
      </w:r>
      <w:r w:rsidRPr="002D3C4A">
        <w:rPr>
          <w:rFonts w:ascii="Lucida Sans Unicode" w:eastAsia="宋体" w:hAnsi="Lucida Sans Unicode" w:cs="Lucida Sans Unicode"/>
          <w:b/>
          <w:bCs/>
          <w:color w:val="1A1A1A"/>
          <w:kern w:val="0"/>
          <w:sz w:val="24"/>
          <w:szCs w:val="24"/>
        </w:rPr>
        <w:t>框架层统一封装</w:t>
      </w:r>
    </w:p>
    <w:p w:rsidR="002D3C4A" w:rsidRPr="002D3C4A" w:rsidRDefault="002D3C4A" w:rsidP="002D3C4A">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2D3C4A">
        <w:rPr>
          <w:rFonts w:ascii="Lucida Sans Unicode" w:eastAsia="宋体" w:hAnsi="Lucida Sans Unicode" w:cs="Lucida Sans Unicode"/>
          <w:color w:val="1A1A1A"/>
          <w:kern w:val="0"/>
          <w:sz w:val="24"/>
          <w:szCs w:val="24"/>
        </w:rPr>
        <w:t>首先，需要有一个消息排重的唯一标识，该编号只能由</w:t>
      </w:r>
      <w:r w:rsidRPr="002D3C4A">
        <w:rPr>
          <w:rFonts w:ascii="Lucida Sans Unicode" w:eastAsia="宋体" w:hAnsi="Lucida Sans Unicode" w:cs="Lucida Sans Unicode"/>
          <w:color w:val="1A1A1A"/>
          <w:kern w:val="0"/>
          <w:sz w:val="24"/>
          <w:szCs w:val="24"/>
        </w:rPr>
        <w:t xml:space="preserve"> Producer </w:t>
      </w:r>
      <w:r w:rsidRPr="002D3C4A">
        <w:rPr>
          <w:rFonts w:ascii="Lucida Sans Unicode" w:eastAsia="宋体" w:hAnsi="Lucida Sans Unicode" w:cs="Lucida Sans Unicode"/>
          <w:color w:val="1A1A1A"/>
          <w:kern w:val="0"/>
          <w:sz w:val="24"/>
          <w:szCs w:val="24"/>
        </w:rPr>
        <w:t>生成，例如说使用</w:t>
      </w:r>
      <w:r w:rsidRPr="002D3C4A">
        <w:rPr>
          <w:rFonts w:ascii="Lucida Sans Unicode" w:eastAsia="宋体" w:hAnsi="Lucida Sans Unicode" w:cs="Lucida Sans Unicode"/>
          <w:color w:val="1A1A1A"/>
          <w:kern w:val="0"/>
          <w:sz w:val="24"/>
          <w:szCs w:val="24"/>
        </w:rPr>
        <w:t xml:space="preserve"> uuid</w:t>
      </w:r>
      <w:r w:rsidRPr="002D3C4A">
        <w:rPr>
          <w:rFonts w:ascii="Lucida Sans Unicode" w:eastAsia="宋体" w:hAnsi="Lucida Sans Unicode" w:cs="Lucida Sans Unicode"/>
          <w:color w:val="1A1A1A"/>
          <w:kern w:val="0"/>
          <w:sz w:val="24"/>
          <w:szCs w:val="24"/>
        </w:rPr>
        <w:t>、或者其它唯一编号的算法</w:t>
      </w:r>
      <w:r w:rsidRPr="002D3C4A">
        <w:rPr>
          <w:rFonts w:ascii="Lucida Sans Unicode" w:eastAsia="宋体" w:hAnsi="Lucida Sans Unicode" w:cs="Lucida Sans Unicode"/>
          <w:color w:val="1A1A1A"/>
          <w:kern w:val="0"/>
          <w:sz w:val="24"/>
          <w:szCs w:val="24"/>
        </w:rPr>
        <w:t xml:space="preserve"> </w:t>
      </w:r>
      <w:r w:rsidRPr="002D3C4A">
        <w:rPr>
          <w:rFonts w:ascii="Lucida Sans Unicode" w:eastAsia="宋体" w:hAnsi="Lucida Sans Unicode" w:cs="Lucida Sans Unicode"/>
          <w:color w:val="1A1A1A"/>
          <w:kern w:val="0"/>
          <w:sz w:val="24"/>
          <w:szCs w:val="24"/>
        </w:rPr>
        <w:t>。</w:t>
      </w:r>
    </w:p>
    <w:p w:rsidR="002D3C4A" w:rsidRPr="002D3C4A" w:rsidRDefault="002D3C4A" w:rsidP="002D3C4A">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2D3C4A">
        <w:rPr>
          <w:rFonts w:ascii="Lucida Sans Unicode" w:eastAsia="宋体" w:hAnsi="Lucida Sans Unicode" w:cs="Lucida Sans Unicode"/>
          <w:color w:val="1A1A1A"/>
          <w:kern w:val="0"/>
          <w:sz w:val="24"/>
          <w:szCs w:val="24"/>
        </w:rPr>
        <w:t>然后，就需要有一个排重的存储器，例如说：</w:t>
      </w:r>
    </w:p>
    <w:p w:rsidR="002D3C4A" w:rsidRPr="002D3C4A" w:rsidRDefault="002D3C4A" w:rsidP="00FA61C5">
      <w:pPr>
        <w:widowControl/>
        <w:numPr>
          <w:ilvl w:val="0"/>
          <w:numId w:val="199"/>
        </w:numPr>
        <w:shd w:val="clear" w:color="auto" w:fill="FFFFFF"/>
        <w:ind w:left="0"/>
        <w:jc w:val="left"/>
        <w:rPr>
          <w:rFonts w:ascii="Lucida Sans Unicode" w:eastAsia="宋体" w:hAnsi="Lucida Sans Unicode" w:cs="Lucida Sans Unicode"/>
          <w:color w:val="1A1A1A"/>
          <w:kern w:val="0"/>
          <w:szCs w:val="21"/>
        </w:rPr>
      </w:pPr>
      <w:r w:rsidRPr="002D3C4A">
        <w:rPr>
          <w:rFonts w:ascii="Lucida Sans Unicode" w:eastAsia="宋体" w:hAnsi="Lucida Sans Unicode" w:cs="Lucida Sans Unicode"/>
          <w:color w:val="1A1A1A"/>
          <w:kern w:val="0"/>
          <w:szCs w:val="21"/>
        </w:rPr>
        <w:t>使用关系数据库，增加一个排重表，使用消息编号作为唯一主键。</w:t>
      </w:r>
    </w:p>
    <w:p w:rsidR="002D3C4A" w:rsidRPr="002D3C4A" w:rsidRDefault="002D3C4A" w:rsidP="00FA61C5">
      <w:pPr>
        <w:widowControl/>
        <w:numPr>
          <w:ilvl w:val="0"/>
          <w:numId w:val="199"/>
        </w:numPr>
        <w:shd w:val="clear" w:color="auto" w:fill="FFFFFF"/>
        <w:ind w:left="0"/>
        <w:jc w:val="left"/>
        <w:rPr>
          <w:rFonts w:ascii="Lucida Sans Unicode" w:eastAsia="宋体" w:hAnsi="Lucida Sans Unicode" w:cs="Lucida Sans Unicode"/>
          <w:color w:val="1A1A1A"/>
          <w:kern w:val="0"/>
          <w:szCs w:val="21"/>
        </w:rPr>
      </w:pPr>
      <w:r w:rsidRPr="002D3C4A">
        <w:rPr>
          <w:rFonts w:ascii="Lucida Sans Unicode" w:eastAsia="宋体" w:hAnsi="Lucida Sans Unicode" w:cs="Lucida Sans Unicode"/>
          <w:color w:val="1A1A1A"/>
          <w:kern w:val="0"/>
          <w:szCs w:val="21"/>
        </w:rPr>
        <w:t>使用</w:t>
      </w:r>
      <w:r w:rsidRPr="002D3C4A">
        <w:rPr>
          <w:rFonts w:ascii="Lucida Sans Unicode" w:eastAsia="宋体" w:hAnsi="Lucida Sans Unicode" w:cs="Lucida Sans Unicode"/>
          <w:color w:val="1A1A1A"/>
          <w:kern w:val="0"/>
          <w:szCs w:val="21"/>
        </w:rPr>
        <w:t xml:space="preserve"> KV </w:t>
      </w:r>
      <w:r w:rsidRPr="002D3C4A">
        <w:rPr>
          <w:rFonts w:ascii="Lucida Sans Unicode" w:eastAsia="宋体" w:hAnsi="Lucida Sans Unicode" w:cs="Lucida Sans Unicode"/>
          <w:color w:val="1A1A1A"/>
          <w:kern w:val="0"/>
          <w:szCs w:val="21"/>
        </w:rPr>
        <w:t>数据库，</w:t>
      </w:r>
      <w:r w:rsidRPr="002D3C4A">
        <w:rPr>
          <w:rFonts w:ascii="Lucida Sans Unicode" w:eastAsia="宋体" w:hAnsi="Lucida Sans Unicode" w:cs="Lucida Sans Unicode"/>
          <w:color w:val="1A1A1A"/>
          <w:kern w:val="0"/>
          <w:szCs w:val="21"/>
        </w:rPr>
        <w:t xml:space="preserve">KEY </w:t>
      </w:r>
      <w:r w:rsidRPr="002D3C4A">
        <w:rPr>
          <w:rFonts w:ascii="Lucida Sans Unicode" w:eastAsia="宋体" w:hAnsi="Lucida Sans Unicode" w:cs="Lucida Sans Unicode"/>
          <w:color w:val="1A1A1A"/>
          <w:kern w:val="0"/>
          <w:szCs w:val="21"/>
        </w:rPr>
        <w:t>存储消息编号，</w:t>
      </w:r>
      <w:r w:rsidRPr="002D3C4A">
        <w:rPr>
          <w:rFonts w:ascii="Lucida Sans Unicode" w:eastAsia="宋体" w:hAnsi="Lucida Sans Unicode" w:cs="Lucida Sans Unicode"/>
          <w:color w:val="1A1A1A"/>
          <w:kern w:val="0"/>
          <w:szCs w:val="21"/>
        </w:rPr>
        <w:t xml:space="preserve">VALUE </w:t>
      </w:r>
      <w:r w:rsidRPr="002D3C4A">
        <w:rPr>
          <w:rFonts w:ascii="Lucida Sans Unicode" w:eastAsia="宋体" w:hAnsi="Lucida Sans Unicode" w:cs="Lucida Sans Unicode"/>
          <w:color w:val="1A1A1A"/>
          <w:kern w:val="0"/>
          <w:szCs w:val="21"/>
        </w:rPr>
        <w:t>任一。</w:t>
      </w:r>
      <w:r w:rsidRPr="002D3C4A">
        <w:rPr>
          <w:rFonts w:ascii="Lucida Sans Unicode" w:eastAsia="宋体" w:hAnsi="Lucida Sans Unicode" w:cs="Lucida Sans Unicode"/>
          <w:i/>
          <w:iCs/>
          <w:color w:val="1A1A1A"/>
          <w:kern w:val="0"/>
          <w:szCs w:val="21"/>
        </w:rPr>
        <w:t>此处，暂时不考虑</w:t>
      </w:r>
      <w:r w:rsidRPr="002D3C4A">
        <w:rPr>
          <w:rFonts w:ascii="Lucida Sans Unicode" w:eastAsia="宋体" w:hAnsi="Lucida Sans Unicode" w:cs="Lucida Sans Unicode"/>
          <w:i/>
          <w:iCs/>
          <w:color w:val="1A1A1A"/>
          <w:kern w:val="0"/>
          <w:szCs w:val="21"/>
        </w:rPr>
        <w:t xml:space="preserve"> KV </w:t>
      </w:r>
      <w:r w:rsidRPr="002D3C4A">
        <w:rPr>
          <w:rFonts w:ascii="Lucida Sans Unicode" w:eastAsia="宋体" w:hAnsi="Lucida Sans Unicode" w:cs="Lucida Sans Unicode"/>
          <w:i/>
          <w:iCs/>
          <w:color w:val="1A1A1A"/>
          <w:kern w:val="0"/>
          <w:szCs w:val="21"/>
        </w:rPr>
        <w:t>数据库持久化的问题</w:t>
      </w:r>
    </w:p>
    <w:p w:rsidR="002D3C4A" w:rsidRPr="002D3C4A" w:rsidRDefault="002D3C4A" w:rsidP="002D3C4A">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2D3C4A">
        <w:rPr>
          <w:rFonts w:ascii="Lucida Sans Unicode" w:eastAsia="宋体" w:hAnsi="Lucida Sans Unicode" w:cs="Lucida Sans Unicode"/>
          <w:color w:val="1A1A1A"/>
          <w:kern w:val="0"/>
          <w:sz w:val="24"/>
          <w:szCs w:val="24"/>
        </w:rPr>
        <w:t>那么，我们要什么时候插入这条排重记录呢？</w:t>
      </w:r>
    </w:p>
    <w:p w:rsidR="002D3C4A" w:rsidRPr="002D3C4A" w:rsidRDefault="002D3C4A" w:rsidP="00FA61C5">
      <w:pPr>
        <w:widowControl/>
        <w:numPr>
          <w:ilvl w:val="0"/>
          <w:numId w:val="200"/>
        </w:numPr>
        <w:shd w:val="clear" w:color="auto" w:fill="FFFFFF"/>
        <w:ind w:left="0"/>
        <w:jc w:val="left"/>
        <w:rPr>
          <w:rFonts w:ascii="Lucida Sans Unicode" w:eastAsia="宋体" w:hAnsi="Lucida Sans Unicode" w:cs="Lucida Sans Unicode"/>
          <w:color w:val="1A1A1A"/>
          <w:kern w:val="0"/>
          <w:szCs w:val="21"/>
        </w:rPr>
      </w:pPr>
      <w:r w:rsidRPr="002D3C4A">
        <w:rPr>
          <w:rFonts w:ascii="Lucida Sans Unicode" w:eastAsia="宋体" w:hAnsi="Lucida Sans Unicode" w:cs="Lucida Sans Unicode"/>
          <w:color w:val="1A1A1A"/>
          <w:kern w:val="0"/>
          <w:szCs w:val="21"/>
        </w:rPr>
        <w:t>在消息消费执行业务逻辑</w:t>
      </w:r>
      <w:r w:rsidRPr="002D3C4A">
        <w:rPr>
          <w:rFonts w:ascii="Lucida Sans Unicode" w:eastAsia="宋体" w:hAnsi="Lucida Sans Unicode" w:cs="Lucida Sans Unicode"/>
          <w:b/>
          <w:bCs/>
          <w:color w:val="1A1A1A"/>
          <w:kern w:val="0"/>
          <w:szCs w:val="21"/>
        </w:rPr>
        <w:t>之前</w:t>
      </w:r>
      <w:r w:rsidRPr="002D3C4A">
        <w:rPr>
          <w:rFonts w:ascii="Lucida Sans Unicode" w:eastAsia="宋体" w:hAnsi="Lucida Sans Unicode" w:cs="Lucida Sans Unicode"/>
          <w:color w:val="1A1A1A"/>
          <w:kern w:val="0"/>
          <w:szCs w:val="21"/>
        </w:rPr>
        <w:t>，插入这条排重记录。但是，此时会有可能</w:t>
      </w:r>
      <w:r w:rsidRPr="002D3C4A">
        <w:rPr>
          <w:rFonts w:ascii="Lucida Sans Unicode" w:eastAsia="宋体" w:hAnsi="Lucida Sans Unicode" w:cs="Lucida Sans Unicode"/>
          <w:color w:val="1A1A1A"/>
          <w:kern w:val="0"/>
          <w:szCs w:val="21"/>
        </w:rPr>
        <w:t xml:space="preserve"> JVM </w:t>
      </w:r>
      <w:r w:rsidRPr="002D3C4A">
        <w:rPr>
          <w:rFonts w:ascii="Lucida Sans Unicode" w:eastAsia="宋体" w:hAnsi="Lucida Sans Unicode" w:cs="Lucida Sans Unicode"/>
          <w:color w:val="1A1A1A"/>
          <w:kern w:val="0"/>
          <w:szCs w:val="21"/>
        </w:rPr>
        <w:t>异常崩溃。那么</w:t>
      </w:r>
      <w:r w:rsidRPr="002D3C4A">
        <w:rPr>
          <w:rFonts w:ascii="Lucida Sans Unicode" w:eastAsia="宋体" w:hAnsi="Lucida Sans Unicode" w:cs="Lucida Sans Unicode"/>
          <w:color w:val="1A1A1A"/>
          <w:kern w:val="0"/>
          <w:szCs w:val="21"/>
        </w:rPr>
        <w:t xml:space="preserve"> JVM </w:t>
      </w:r>
      <w:r w:rsidRPr="002D3C4A">
        <w:rPr>
          <w:rFonts w:ascii="Lucida Sans Unicode" w:eastAsia="宋体" w:hAnsi="Lucida Sans Unicode" w:cs="Lucida Sans Unicode"/>
          <w:color w:val="1A1A1A"/>
          <w:kern w:val="0"/>
          <w:szCs w:val="21"/>
        </w:rPr>
        <w:t>重启后，这条消息就无法被消费了。因为，已经存在这条排重记录。</w:t>
      </w:r>
    </w:p>
    <w:p w:rsidR="002D3C4A" w:rsidRPr="002D3C4A" w:rsidRDefault="002D3C4A" w:rsidP="00FA61C5">
      <w:pPr>
        <w:widowControl/>
        <w:numPr>
          <w:ilvl w:val="0"/>
          <w:numId w:val="200"/>
        </w:numPr>
        <w:shd w:val="clear" w:color="auto" w:fill="FFFFFF"/>
        <w:ind w:left="0"/>
        <w:jc w:val="left"/>
        <w:rPr>
          <w:rFonts w:ascii="Lucida Sans Unicode" w:eastAsia="宋体" w:hAnsi="Lucida Sans Unicode" w:cs="Lucida Sans Unicode"/>
          <w:color w:val="1A1A1A"/>
          <w:kern w:val="0"/>
          <w:szCs w:val="21"/>
        </w:rPr>
      </w:pPr>
      <w:r w:rsidRPr="002D3C4A">
        <w:rPr>
          <w:rFonts w:ascii="Lucida Sans Unicode" w:eastAsia="宋体" w:hAnsi="Lucida Sans Unicode" w:cs="Lucida Sans Unicode"/>
          <w:color w:val="1A1A1A"/>
          <w:kern w:val="0"/>
          <w:szCs w:val="21"/>
        </w:rPr>
        <w:t>在消息消费执行业务逻辑</w:t>
      </w:r>
      <w:r w:rsidRPr="002D3C4A">
        <w:rPr>
          <w:rFonts w:ascii="Lucida Sans Unicode" w:eastAsia="宋体" w:hAnsi="Lucida Sans Unicode" w:cs="Lucida Sans Unicode"/>
          <w:b/>
          <w:bCs/>
          <w:color w:val="1A1A1A"/>
          <w:kern w:val="0"/>
          <w:szCs w:val="21"/>
        </w:rPr>
        <w:t>之后</w:t>
      </w:r>
      <w:r w:rsidRPr="002D3C4A">
        <w:rPr>
          <w:rFonts w:ascii="Lucida Sans Unicode" w:eastAsia="宋体" w:hAnsi="Lucida Sans Unicode" w:cs="Lucida Sans Unicode"/>
          <w:color w:val="1A1A1A"/>
          <w:kern w:val="0"/>
          <w:szCs w:val="21"/>
        </w:rPr>
        <w:t>，插入这条排重记录。</w:t>
      </w:r>
    </w:p>
    <w:p w:rsidR="002D3C4A" w:rsidRPr="002D3C4A" w:rsidRDefault="002D3C4A" w:rsidP="00FA61C5">
      <w:pPr>
        <w:widowControl/>
        <w:numPr>
          <w:ilvl w:val="1"/>
          <w:numId w:val="200"/>
        </w:numPr>
        <w:shd w:val="clear" w:color="auto" w:fill="FFFFFF"/>
        <w:ind w:left="450"/>
        <w:jc w:val="left"/>
        <w:rPr>
          <w:rFonts w:ascii="Lucida Sans Unicode" w:eastAsia="宋体" w:hAnsi="Lucida Sans Unicode" w:cs="Lucida Sans Unicode"/>
          <w:color w:val="1A1A1A"/>
          <w:kern w:val="0"/>
          <w:szCs w:val="21"/>
        </w:rPr>
      </w:pPr>
      <w:r w:rsidRPr="002D3C4A">
        <w:rPr>
          <w:rFonts w:ascii="Lucida Sans Unicode" w:eastAsia="宋体" w:hAnsi="Lucida Sans Unicode" w:cs="Lucida Sans Unicode"/>
          <w:color w:val="1A1A1A"/>
          <w:kern w:val="0"/>
          <w:szCs w:val="21"/>
        </w:rPr>
        <w:t>如果业务逻辑执行失败，显然，我们不能插入这条排重记录，因为我们后续要消费重试。</w:t>
      </w:r>
    </w:p>
    <w:p w:rsidR="002D3C4A" w:rsidRPr="002D3C4A" w:rsidRDefault="002D3C4A" w:rsidP="00FA61C5">
      <w:pPr>
        <w:widowControl/>
        <w:numPr>
          <w:ilvl w:val="1"/>
          <w:numId w:val="200"/>
        </w:numPr>
        <w:shd w:val="clear" w:color="auto" w:fill="FFFFFF"/>
        <w:ind w:left="450"/>
        <w:jc w:val="left"/>
        <w:rPr>
          <w:rFonts w:ascii="Lucida Sans Unicode" w:eastAsia="宋体" w:hAnsi="Lucida Sans Unicode" w:cs="Lucida Sans Unicode"/>
          <w:color w:val="1A1A1A"/>
          <w:kern w:val="0"/>
          <w:szCs w:val="21"/>
        </w:rPr>
      </w:pPr>
      <w:r w:rsidRPr="002D3C4A">
        <w:rPr>
          <w:rFonts w:ascii="Lucida Sans Unicode" w:eastAsia="宋体" w:hAnsi="Lucida Sans Unicode" w:cs="Lucida Sans Unicode"/>
          <w:color w:val="1A1A1A"/>
          <w:kern w:val="0"/>
          <w:szCs w:val="21"/>
        </w:rPr>
        <w:t>如果业务逻辑执行成功，此时，我们可以插入这条排重记录。但是，万一插入这条排重记录失败呢？</w:t>
      </w:r>
      <w:r w:rsidRPr="002D3C4A">
        <w:rPr>
          <w:rFonts w:ascii="Lucida Sans Unicode" w:eastAsia="宋体" w:hAnsi="Lucida Sans Unicode" w:cs="Lucida Sans Unicode"/>
          <w:b/>
          <w:bCs/>
          <w:color w:val="1A1A1A"/>
          <w:kern w:val="0"/>
          <w:szCs w:val="21"/>
        </w:rPr>
        <w:t>那么，需要让插入记录和业务逻辑在同一个事务当中，此时，我们只能使用数据库</w:t>
      </w:r>
      <w:r w:rsidRPr="002D3C4A">
        <w:rPr>
          <w:rFonts w:ascii="Lucida Sans Unicode" w:eastAsia="宋体" w:hAnsi="Lucida Sans Unicode" w:cs="Lucida Sans Unicode"/>
          <w:color w:val="1A1A1A"/>
          <w:kern w:val="0"/>
          <w:szCs w:val="21"/>
        </w:rPr>
        <w:t>。</w:t>
      </w:r>
    </w:p>
    <w:p w:rsidR="002D3C4A" w:rsidRPr="002D3C4A" w:rsidRDefault="002D3C4A" w:rsidP="002D3C4A">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2D3C4A">
        <w:rPr>
          <w:rFonts w:ascii="微软雅黑" w:eastAsia="微软雅黑" w:hAnsi="微软雅黑" w:cs="微软雅黑"/>
          <w:color w:val="1A1A1A"/>
          <w:kern w:val="0"/>
          <w:sz w:val="24"/>
          <w:szCs w:val="24"/>
        </w:rPr>
        <w:t>②</w:t>
      </w:r>
      <w:r w:rsidRPr="002D3C4A">
        <w:rPr>
          <w:rFonts w:ascii="Lucida Sans Unicode" w:eastAsia="宋体" w:hAnsi="Lucida Sans Unicode" w:cs="Lucida Sans Unicode"/>
          <w:color w:val="1A1A1A"/>
          <w:kern w:val="0"/>
          <w:sz w:val="24"/>
          <w:szCs w:val="24"/>
        </w:rPr>
        <w:t> </w:t>
      </w:r>
      <w:r w:rsidRPr="002D3C4A">
        <w:rPr>
          <w:rFonts w:ascii="Lucida Sans Unicode" w:eastAsia="宋体" w:hAnsi="Lucida Sans Unicode" w:cs="Lucida Sans Unicode"/>
          <w:b/>
          <w:bCs/>
          <w:color w:val="1A1A1A"/>
          <w:kern w:val="0"/>
          <w:sz w:val="24"/>
          <w:szCs w:val="24"/>
        </w:rPr>
        <w:t>业务层自己实现</w:t>
      </w:r>
    </w:p>
    <w:p w:rsidR="002D3C4A" w:rsidRPr="002D3C4A" w:rsidRDefault="002D3C4A" w:rsidP="002D3C4A">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2D3C4A">
        <w:rPr>
          <w:rFonts w:ascii="Lucida Sans Unicode" w:eastAsia="宋体" w:hAnsi="Lucida Sans Unicode" w:cs="Lucida Sans Unicode"/>
          <w:color w:val="1A1A1A"/>
          <w:kern w:val="0"/>
          <w:sz w:val="24"/>
          <w:szCs w:val="24"/>
        </w:rPr>
        <w:t>方式很多，这个和</w:t>
      </w:r>
      <w:r w:rsidRPr="002D3C4A">
        <w:rPr>
          <w:rFonts w:ascii="Lucida Sans Unicode" w:eastAsia="宋体" w:hAnsi="Lucida Sans Unicode" w:cs="Lucida Sans Unicode"/>
          <w:color w:val="1A1A1A"/>
          <w:kern w:val="0"/>
          <w:sz w:val="24"/>
          <w:szCs w:val="24"/>
        </w:rPr>
        <w:t xml:space="preserve"> HTTP </w:t>
      </w:r>
      <w:r w:rsidRPr="002D3C4A">
        <w:rPr>
          <w:rFonts w:ascii="Lucida Sans Unicode" w:eastAsia="宋体" w:hAnsi="Lucida Sans Unicode" w:cs="Lucida Sans Unicode"/>
          <w:color w:val="1A1A1A"/>
          <w:kern w:val="0"/>
          <w:sz w:val="24"/>
          <w:szCs w:val="24"/>
        </w:rPr>
        <w:t>请求实现幂等是一样的逻辑：</w:t>
      </w:r>
    </w:p>
    <w:p w:rsidR="002D3C4A" w:rsidRPr="002D3C4A" w:rsidRDefault="002D3C4A" w:rsidP="00FA61C5">
      <w:pPr>
        <w:widowControl/>
        <w:numPr>
          <w:ilvl w:val="0"/>
          <w:numId w:val="201"/>
        </w:numPr>
        <w:shd w:val="clear" w:color="auto" w:fill="FFFFFF"/>
        <w:ind w:left="0"/>
        <w:jc w:val="left"/>
        <w:rPr>
          <w:rFonts w:ascii="Lucida Sans Unicode" w:eastAsia="宋体" w:hAnsi="Lucida Sans Unicode" w:cs="Lucida Sans Unicode"/>
          <w:color w:val="1A1A1A"/>
          <w:kern w:val="0"/>
          <w:szCs w:val="21"/>
        </w:rPr>
      </w:pPr>
      <w:r w:rsidRPr="002D3C4A">
        <w:rPr>
          <w:rFonts w:ascii="Lucida Sans Unicode" w:eastAsia="宋体" w:hAnsi="Lucida Sans Unicode" w:cs="Lucida Sans Unicode"/>
          <w:color w:val="1A1A1A"/>
          <w:kern w:val="0"/>
          <w:szCs w:val="21"/>
        </w:rPr>
        <w:t>先查询数据库，判断数据是否已经被更新过。如果是，则直接返回消费完成，否则执行消费。</w:t>
      </w:r>
    </w:p>
    <w:p w:rsidR="002D3C4A" w:rsidRPr="002D3C4A" w:rsidRDefault="002D3C4A" w:rsidP="00FA61C5">
      <w:pPr>
        <w:widowControl/>
        <w:numPr>
          <w:ilvl w:val="0"/>
          <w:numId w:val="201"/>
        </w:numPr>
        <w:shd w:val="clear" w:color="auto" w:fill="FFFFFF"/>
        <w:ind w:left="0"/>
        <w:jc w:val="left"/>
        <w:rPr>
          <w:rFonts w:ascii="Lucida Sans Unicode" w:eastAsia="宋体" w:hAnsi="Lucida Sans Unicode" w:cs="Lucida Sans Unicode"/>
          <w:color w:val="1A1A1A"/>
          <w:kern w:val="0"/>
          <w:szCs w:val="21"/>
        </w:rPr>
      </w:pPr>
      <w:r w:rsidRPr="002D3C4A">
        <w:rPr>
          <w:rFonts w:ascii="Lucida Sans Unicode" w:eastAsia="宋体" w:hAnsi="Lucida Sans Unicode" w:cs="Lucida Sans Unicode"/>
          <w:color w:val="1A1A1A"/>
          <w:kern w:val="0"/>
          <w:szCs w:val="21"/>
        </w:rPr>
        <w:t>更新数据库时，带上数据的状态。如果更新失败，则直接返回消费完成，否则执行消费。</w:t>
      </w:r>
    </w:p>
    <w:p w:rsidR="002D3C4A" w:rsidRPr="002D3C4A" w:rsidRDefault="002D3C4A" w:rsidP="00FA61C5">
      <w:pPr>
        <w:widowControl/>
        <w:numPr>
          <w:ilvl w:val="0"/>
          <w:numId w:val="201"/>
        </w:numPr>
        <w:shd w:val="clear" w:color="auto" w:fill="FFFFFF"/>
        <w:ind w:left="0"/>
        <w:jc w:val="left"/>
        <w:rPr>
          <w:rFonts w:ascii="Lucida Sans Unicode" w:eastAsia="宋体" w:hAnsi="Lucida Sans Unicode" w:cs="Lucida Sans Unicode"/>
          <w:color w:val="1A1A1A"/>
          <w:kern w:val="0"/>
          <w:szCs w:val="21"/>
        </w:rPr>
      </w:pPr>
      <w:r w:rsidRPr="002D3C4A">
        <w:rPr>
          <w:rFonts w:ascii="Lucida Sans Unicode" w:eastAsia="宋体" w:hAnsi="Lucida Sans Unicode" w:cs="Lucida Sans Unicode"/>
          <w:color w:val="1A1A1A"/>
          <w:kern w:val="0"/>
          <w:szCs w:val="21"/>
        </w:rPr>
        <w:t>…</w:t>
      </w:r>
    </w:p>
    <w:p w:rsidR="002D3C4A" w:rsidRPr="002D3C4A" w:rsidRDefault="002D3C4A" w:rsidP="002D3C4A">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2D3C4A">
        <w:rPr>
          <w:rFonts w:ascii="Lucida Sans Unicode" w:eastAsia="宋体" w:hAnsi="Lucida Sans Unicode" w:cs="Lucida Sans Unicode"/>
          <w:color w:val="1A1A1A"/>
          <w:kern w:val="0"/>
          <w:sz w:val="24"/>
          <w:szCs w:val="24"/>
        </w:rPr>
        <w:t>如果胖友的系统的并发量非常大，可以使用</w:t>
      </w:r>
      <w:r w:rsidRPr="002D3C4A">
        <w:rPr>
          <w:rFonts w:ascii="Lucida Sans Unicode" w:eastAsia="宋体" w:hAnsi="Lucida Sans Unicode" w:cs="Lucida Sans Unicode"/>
          <w:color w:val="1A1A1A"/>
          <w:kern w:val="0"/>
          <w:sz w:val="24"/>
          <w:szCs w:val="24"/>
        </w:rPr>
        <w:t xml:space="preserve"> Zookeeper </w:t>
      </w:r>
      <w:r w:rsidRPr="002D3C4A">
        <w:rPr>
          <w:rFonts w:ascii="Lucida Sans Unicode" w:eastAsia="宋体" w:hAnsi="Lucida Sans Unicode" w:cs="Lucida Sans Unicode"/>
          <w:color w:val="1A1A1A"/>
          <w:kern w:val="0"/>
          <w:sz w:val="24"/>
          <w:szCs w:val="24"/>
        </w:rPr>
        <w:t>或者</w:t>
      </w:r>
      <w:r w:rsidRPr="002D3C4A">
        <w:rPr>
          <w:rFonts w:ascii="Lucida Sans Unicode" w:eastAsia="宋体" w:hAnsi="Lucida Sans Unicode" w:cs="Lucida Sans Unicode"/>
          <w:color w:val="1A1A1A"/>
          <w:kern w:val="0"/>
          <w:sz w:val="24"/>
          <w:szCs w:val="24"/>
        </w:rPr>
        <w:t xml:space="preserve"> Redis </w:t>
      </w:r>
      <w:r w:rsidRPr="002D3C4A">
        <w:rPr>
          <w:rFonts w:ascii="Lucida Sans Unicode" w:eastAsia="宋体" w:hAnsi="Lucida Sans Unicode" w:cs="Lucida Sans Unicode"/>
          <w:color w:val="1A1A1A"/>
          <w:kern w:val="0"/>
          <w:sz w:val="24"/>
          <w:szCs w:val="24"/>
        </w:rPr>
        <w:t>实现分布式锁，避免并发带来的问题。当然，引入一个组件，也会带来另外的复杂性：</w:t>
      </w:r>
    </w:p>
    <w:p w:rsidR="002D3C4A" w:rsidRPr="002D3C4A" w:rsidRDefault="002D3C4A" w:rsidP="00FA61C5">
      <w:pPr>
        <w:widowControl/>
        <w:numPr>
          <w:ilvl w:val="0"/>
          <w:numId w:val="202"/>
        </w:numPr>
        <w:shd w:val="clear" w:color="auto" w:fill="FFFFFF"/>
        <w:ind w:left="0"/>
        <w:jc w:val="left"/>
        <w:rPr>
          <w:rFonts w:ascii="Lucida Sans Unicode" w:eastAsia="宋体" w:hAnsi="Lucida Sans Unicode" w:cs="Lucida Sans Unicode"/>
          <w:color w:val="1A1A1A"/>
          <w:kern w:val="0"/>
          <w:szCs w:val="21"/>
        </w:rPr>
      </w:pPr>
      <w:r w:rsidRPr="002D3C4A">
        <w:rPr>
          <w:rFonts w:ascii="Lucida Sans Unicode" w:eastAsia="宋体" w:hAnsi="Lucida Sans Unicode" w:cs="Lucida Sans Unicode"/>
          <w:color w:val="1A1A1A"/>
          <w:kern w:val="0"/>
          <w:szCs w:val="21"/>
        </w:rPr>
        <w:t>系统的并发能力下降。</w:t>
      </w:r>
    </w:p>
    <w:p w:rsidR="002D3C4A" w:rsidRPr="002D3C4A" w:rsidRDefault="002D3C4A" w:rsidP="00FA61C5">
      <w:pPr>
        <w:widowControl/>
        <w:numPr>
          <w:ilvl w:val="0"/>
          <w:numId w:val="202"/>
        </w:numPr>
        <w:shd w:val="clear" w:color="auto" w:fill="FFFFFF"/>
        <w:ind w:left="0"/>
        <w:jc w:val="left"/>
        <w:rPr>
          <w:rFonts w:ascii="Lucida Sans Unicode" w:eastAsia="宋体" w:hAnsi="Lucida Sans Unicode" w:cs="Lucida Sans Unicode"/>
          <w:color w:val="1A1A1A"/>
          <w:kern w:val="0"/>
          <w:szCs w:val="21"/>
        </w:rPr>
      </w:pPr>
      <w:r w:rsidRPr="002D3C4A">
        <w:rPr>
          <w:rFonts w:ascii="Lucida Sans Unicode" w:eastAsia="宋体" w:hAnsi="Lucida Sans Unicode" w:cs="Lucida Sans Unicode"/>
          <w:color w:val="1A1A1A"/>
          <w:kern w:val="0"/>
          <w:szCs w:val="21"/>
        </w:rPr>
        <w:t xml:space="preserve">Zookeeper </w:t>
      </w:r>
      <w:r w:rsidRPr="002D3C4A">
        <w:rPr>
          <w:rFonts w:ascii="Lucida Sans Unicode" w:eastAsia="宋体" w:hAnsi="Lucida Sans Unicode" w:cs="Lucida Sans Unicode"/>
          <w:color w:val="1A1A1A"/>
          <w:kern w:val="0"/>
          <w:szCs w:val="21"/>
        </w:rPr>
        <w:t>和</w:t>
      </w:r>
      <w:r w:rsidRPr="002D3C4A">
        <w:rPr>
          <w:rFonts w:ascii="Lucida Sans Unicode" w:eastAsia="宋体" w:hAnsi="Lucida Sans Unicode" w:cs="Lucida Sans Unicode"/>
          <w:color w:val="1A1A1A"/>
          <w:kern w:val="0"/>
          <w:szCs w:val="21"/>
        </w:rPr>
        <w:t xml:space="preserve"> Redis </w:t>
      </w:r>
      <w:r w:rsidRPr="002D3C4A">
        <w:rPr>
          <w:rFonts w:ascii="Lucida Sans Unicode" w:eastAsia="宋体" w:hAnsi="Lucida Sans Unicode" w:cs="Lucida Sans Unicode"/>
          <w:color w:val="1A1A1A"/>
          <w:kern w:val="0"/>
          <w:szCs w:val="21"/>
        </w:rPr>
        <w:t>在获取分布式锁时，发现它们已经挂掉，此时到底要不要继续执行下去呢？嘿嘿。</w:t>
      </w:r>
    </w:p>
    <w:p w:rsidR="002D3C4A" w:rsidRPr="002D3C4A" w:rsidRDefault="002D3C4A" w:rsidP="002D3C4A">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2D3C4A">
        <w:rPr>
          <w:rFonts w:ascii="Lucida Sans Unicode" w:eastAsia="宋体" w:hAnsi="Lucida Sans Unicode" w:cs="Lucida Sans Unicode"/>
          <w:b/>
          <w:bCs/>
          <w:color w:val="1A1A1A"/>
          <w:kern w:val="0"/>
          <w:sz w:val="24"/>
          <w:szCs w:val="24"/>
        </w:rPr>
        <w:t>选择</w:t>
      </w:r>
    </w:p>
    <w:p w:rsidR="002D3C4A" w:rsidRPr="002D3C4A" w:rsidRDefault="002D3C4A" w:rsidP="002D3C4A">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2D3C4A">
        <w:rPr>
          <w:rFonts w:ascii="Lucida Sans Unicode" w:eastAsia="宋体" w:hAnsi="Lucida Sans Unicode" w:cs="Lucida Sans Unicode"/>
          <w:color w:val="1A1A1A"/>
          <w:kern w:val="0"/>
          <w:sz w:val="24"/>
          <w:szCs w:val="24"/>
        </w:rPr>
        <w:t>正常情况下，出现重复消息的概率其实很小，如果由框架层统一封装来实现的话，肯定会对消息系统的吞吐量和高可用有影响，所以最好还是由业务层自己实现处理消息重复的问题。</w:t>
      </w:r>
    </w:p>
    <w:p w:rsidR="002D3C4A" w:rsidRPr="002D3C4A" w:rsidRDefault="002D3C4A" w:rsidP="002D3C4A">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2D3C4A">
        <w:rPr>
          <w:rFonts w:ascii="Lucida Sans Unicode" w:eastAsia="宋体" w:hAnsi="Lucida Sans Unicode" w:cs="Lucida Sans Unicode"/>
          <w:color w:val="1A1A1A"/>
          <w:kern w:val="0"/>
          <w:sz w:val="24"/>
          <w:szCs w:val="24"/>
        </w:rPr>
        <w:t>当然，这两种方式不是冲突的。可以提供不同类型的消息，根据配置，使用哪种方式。例如说：</w:t>
      </w:r>
    </w:p>
    <w:p w:rsidR="002D3C4A" w:rsidRPr="002D3C4A" w:rsidRDefault="002D3C4A" w:rsidP="00FA61C5">
      <w:pPr>
        <w:widowControl/>
        <w:numPr>
          <w:ilvl w:val="0"/>
          <w:numId w:val="203"/>
        </w:numPr>
        <w:shd w:val="clear" w:color="auto" w:fill="FFFFFF"/>
        <w:ind w:left="0"/>
        <w:jc w:val="left"/>
        <w:rPr>
          <w:rFonts w:ascii="Lucida Sans Unicode" w:eastAsia="宋体" w:hAnsi="Lucida Sans Unicode" w:cs="Lucida Sans Unicode"/>
          <w:color w:val="1A1A1A"/>
          <w:kern w:val="0"/>
          <w:szCs w:val="21"/>
        </w:rPr>
      </w:pPr>
      <w:r w:rsidRPr="002D3C4A">
        <w:rPr>
          <w:rFonts w:ascii="Lucida Sans Unicode" w:eastAsia="宋体" w:hAnsi="Lucida Sans Unicode" w:cs="Lucida Sans Unicode"/>
          <w:color w:val="1A1A1A"/>
          <w:kern w:val="0"/>
          <w:szCs w:val="21"/>
        </w:rPr>
        <w:t>默认情况下，开启【框架层统一封装】的功能。</w:t>
      </w:r>
    </w:p>
    <w:p w:rsidR="002D3C4A" w:rsidRPr="002D3C4A" w:rsidRDefault="002D3C4A" w:rsidP="00FA61C5">
      <w:pPr>
        <w:widowControl/>
        <w:numPr>
          <w:ilvl w:val="0"/>
          <w:numId w:val="203"/>
        </w:numPr>
        <w:shd w:val="clear" w:color="auto" w:fill="FFFFFF"/>
        <w:ind w:left="0"/>
        <w:jc w:val="left"/>
        <w:rPr>
          <w:rFonts w:ascii="Lucida Sans Unicode" w:eastAsia="宋体" w:hAnsi="Lucida Sans Unicode" w:cs="Lucida Sans Unicode"/>
          <w:color w:val="1A1A1A"/>
          <w:kern w:val="0"/>
          <w:szCs w:val="21"/>
        </w:rPr>
      </w:pPr>
      <w:r w:rsidRPr="002D3C4A">
        <w:rPr>
          <w:rFonts w:ascii="Lucida Sans Unicode" w:eastAsia="宋体" w:hAnsi="Lucida Sans Unicode" w:cs="Lucida Sans Unicode"/>
          <w:color w:val="1A1A1A"/>
          <w:kern w:val="0"/>
          <w:szCs w:val="21"/>
        </w:rPr>
        <w:t>可以通过配置，关闭【框架层统一封装】的功能。</w:t>
      </w:r>
    </w:p>
    <w:p w:rsidR="002D3C4A" w:rsidRPr="002D3C4A" w:rsidRDefault="002D3C4A" w:rsidP="002D3C4A">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2D3C4A">
        <w:rPr>
          <w:rFonts w:ascii="Lucida Sans Unicode" w:eastAsia="宋体" w:hAnsi="Lucida Sans Unicode" w:cs="Lucida Sans Unicode"/>
          <w:color w:val="1A1A1A"/>
          <w:kern w:val="0"/>
          <w:sz w:val="24"/>
          <w:szCs w:val="24"/>
        </w:rPr>
        <w:t>当然，如果可能的话，尽可能业务层自己实现。</w:t>
      </w:r>
    </w:p>
    <w:p w:rsidR="00EA7A92" w:rsidRPr="002D3C4A" w:rsidRDefault="00EA7A92" w:rsidP="00EA7A92"/>
    <w:p w:rsidR="00B23157" w:rsidRDefault="002D3C4A" w:rsidP="00B23157">
      <w:pPr>
        <w:pStyle w:val="2"/>
      </w:pPr>
      <w:r>
        <w:t>8.</w:t>
      </w:r>
      <w:r w:rsidR="00B23157">
        <w:t>何保证消息队列的高可用？</w:t>
      </w:r>
    </w:p>
    <w:p w:rsidR="00B23157" w:rsidRDefault="00B23157" w:rsidP="00FA61C5">
      <w:pPr>
        <w:pStyle w:val="a7"/>
        <w:numPr>
          <w:ilvl w:val="1"/>
          <w:numId w:val="53"/>
        </w:numPr>
        <w:ind w:firstLineChars="0"/>
      </w:pPr>
      <w:r>
        <w:t>Rabbitmq</w:t>
      </w:r>
      <w:r>
        <w:rPr>
          <w:rFonts w:hint="eastAsia"/>
        </w:rPr>
        <w:t>，不是严格意义上的分布式消息中间件</w:t>
      </w:r>
    </w:p>
    <w:p w:rsidR="00B23157" w:rsidRDefault="00B23157" w:rsidP="00FA61C5">
      <w:pPr>
        <w:pStyle w:val="a7"/>
        <w:numPr>
          <w:ilvl w:val="2"/>
          <w:numId w:val="53"/>
        </w:numPr>
        <w:ind w:firstLineChars="0"/>
      </w:pPr>
      <w:r>
        <w:rPr>
          <w:rFonts w:hint="eastAsia"/>
        </w:rPr>
        <w:t>普通集群，无高可用特性，队列只会存在于一个rabbitmq实例上，其余的实例存储队列的元数据（配置信息，通过元数据可以找到队列所在的实例），消费时如果连接到另外的实例，会从队列所在的实例拉取数据过来。这样会有数据拉取开销，一旦队列所在实例宕机，将无法从该队列拉取消息。</w:t>
      </w:r>
    </w:p>
    <w:p w:rsidR="00B23157" w:rsidRDefault="00B23157" w:rsidP="00FA61C5">
      <w:pPr>
        <w:pStyle w:val="a7"/>
        <w:numPr>
          <w:ilvl w:val="2"/>
          <w:numId w:val="53"/>
        </w:numPr>
        <w:ind w:firstLineChars="0"/>
      </w:pPr>
      <w:r>
        <w:rPr>
          <w:rFonts w:hint="eastAsia"/>
        </w:rPr>
        <w:t>镜像集群：队列元数据和消息全复制，会有同步开销</w:t>
      </w:r>
    </w:p>
    <w:p w:rsidR="00B23157" w:rsidRDefault="00B23157" w:rsidP="00FA61C5">
      <w:pPr>
        <w:pStyle w:val="a7"/>
        <w:numPr>
          <w:ilvl w:val="1"/>
          <w:numId w:val="53"/>
        </w:numPr>
        <w:ind w:firstLineChars="0"/>
      </w:pPr>
      <w:r>
        <w:t>K</w:t>
      </w:r>
      <w:r>
        <w:rPr>
          <w:rFonts w:hint="eastAsia"/>
        </w:rPr>
        <w:t>afka</w:t>
      </w:r>
      <w:r>
        <w:t xml:space="preserve"> </w:t>
      </w:r>
      <w:r>
        <w:rPr>
          <w:rFonts w:hint="eastAsia"/>
        </w:rPr>
        <w:t>由多个</w:t>
      </w:r>
      <w:r>
        <w:t xml:space="preserve"> broker 组成，每个 broker 是一个节点；你创建一个 topic，这个 topic 可以划分为多个 partition，每个 partition 可以存在于不同的 broker 上，每个 partition 就放一部分数据。</w:t>
      </w:r>
      <w:r w:rsidRPr="00191665">
        <w:rPr>
          <w:rFonts w:hint="eastAsia"/>
        </w:rPr>
        <w:t>这就是天然的分布式消息队列，就是说一个</w:t>
      </w:r>
      <w:r w:rsidRPr="00191665">
        <w:t xml:space="preserve"> topic 的数据，是分散放在多个机器上的，每个机器就放一部分数据。</w:t>
      </w:r>
    </w:p>
    <w:p w:rsidR="002D3C4A" w:rsidRDefault="002D3C4A" w:rsidP="002D3C4A">
      <w:pPr>
        <w:pStyle w:val="2"/>
      </w:pPr>
      <w:r>
        <w:t>9.生产者的发送消息的可靠性？</w:t>
      </w:r>
    </w:p>
    <w:p w:rsidR="002D3C4A" w:rsidRDefault="002D3C4A" w:rsidP="002D3C4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不同的消息队列，其架构不同，所以实现发送消息的可靠性的方案不同。所以参见如下文章：</w:t>
      </w:r>
    </w:p>
    <w:p w:rsidR="002D3C4A" w:rsidRDefault="002D3C4A" w:rsidP="002D3C4A">
      <w:pPr>
        <w:pStyle w:val="3"/>
      </w:pPr>
      <w:r w:rsidRPr="002D3C4A">
        <w:t>RocketMQ </w:t>
      </w:r>
    </w:p>
    <w:p w:rsidR="009B082B" w:rsidRPr="009B082B" w:rsidRDefault="009B082B" w:rsidP="009B082B">
      <w:pPr>
        <w:widowControl/>
        <w:shd w:val="clear" w:color="auto" w:fill="F6F6F6"/>
        <w:jc w:val="left"/>
        <w:rPr>
          <w:rFonts w:ascii="Lucida Sans Unicode" w:eastAsia="宋体" w:hAnsi="Lucida Sans Unicode" w:cs="Lucida Sans Unicode"/>
          <w:color w:val="1A1A1A"/>
          <w:kern w:val="0"/>
          <w:sz w:val="24"/>
          <w:szCs w:val="24"/>
        </w:rPr>
      </w:pPr>
      <w:r w:rsidRPr="009B082B">
        <w:rPr>
          <w:rFonts w:ascii="Lucida Sans Unicode" w:eastAsia="宋体" w:hAnsi="Lucida Sans Unicode" w:cs="Lucida Sans Unicode"/>
          <w:color w:val="1A1A1A"/>
          <w:kern w:val="0"/>
          <w:sz w:val="24"/>
          <w:szCs w:val="24"/>
        </w:rPr>
        <w:t>注意，</w:t>
      </w:r>
      <w:r w:rsidRPr="009B082B">
        <w:rPr>
          <w:rFonts w:ascii="Lucida Sans Unicode" w:eastAsia="宋体" w:hAnsi="Lucida Sans Unicode" w:cs="Lucida Sans Unicode"/>
          <w:color w:val="1A1A1A"/>
          <w:kern w:val="0"/>
          <w:sz w:val="24"/>
          <w:szCs w:val="24"/>
        </w:rPr>
        <w:t xml:space="preserve">RocketMQ </w:t>
      </w:r>
      <w:r w:rsidRPr="009B082B">
        <w:rPr>
          <w:rFonts w:ascii="Lucida Sans Unicode" w:eastAsia="宋体" w:hAnsi="Lucida Sans Unicode" w:cs="Lucida Sans Unicode"/>
          <w:color w:val="1A1A1A"/>
          <w:kern w:val="0"/>
          <w:sz w:val="24"/>
          <w:szCs w:val="24"/>
        </w:rPr>
        <w:t>是否会丢数据，主要取决于我们如何使用。这点，非常重要噢。</w:t>
      </w:r>
    </w:p>
    <w:p w:rsidR="009B082B" w:rsidRPr="009B082B" w:rsidRDefault="009B082B" w:rsidP="009B082B">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B082B">
        <w:rPr>
          <w:rFonts w:ascii="Lucida Sans Unicode" w:eastAsia="宋体" w:hAnsi="Lucida Sans Unicode" w:cs="Lucida Sans Unicode"/>
          <w:color w:val="1A1A1A"/>
          <w:kern w:val="0"/>
          <w:sz w:val="24"/>
          <w:szCs w:val="24"/>
        </w:rPr>
        <w:t>🦅 </w:t>
      </w:r>
      <w:r w:rsidRPr="009B082B">
        <w:rPr>
          <w:rFonts w:ascii="Lucida Sans Unicode" w:eastAsia="宋体" w:hAnsi="Lucida Sans Unicode" w:cs="Lucida Sans Unicode"/>
          <w:b/>
          <w:bCs/>
          <w:color w:val="1A1A1A"/>
          <w:kern w:val="0"/>
          <w:sz w:val="24"/>
          <w:szCs w:val="24"/>
        </w:rPr>
        <w:t>消费端弄丢了数据？</w:t>
      </w:r>
    </w:p>
    <w:p w:rsidR="009B082B" w:rsidRPr="009B082B" w:rsidRDefault="009B082B" w:rsidP="009B082B">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B082B">
        <w:rPr>
          <w:rFonts w:ascii="Lucida Sans Unicode" w:eastAsia="宋体" w:hAnsi="Lucida Sans Unicode" w:cs="Lucida Sans Unicode"/>
          <w:color w:val="1A1A1A"/>
          <w:kern w:val="0"/>
          <w:sz w:val="24"/>
          <w:szCs w:val="24"/>
        </w:rPr>
        <w:t>对于消费端，如果我们在使用</w:t>
      </w:r>
      <w:r w:rsidRPr="009B082B">
        <w:rPr>
          <w:rFonts w:ascii="Lucida Sans Unicode" w:eastAsia="宋体" w:hAnsi="Lucida Sans Unicode" w:cs="Lucida Sans Unicode"/>
          <w:color w:val="1A1A1A"/>
          <w:kern w:val="0"/>
          <w:sz w:val="24"/>
          <w:szCs w:val="24"/>
        </w:rPr>
        <w:t xml:space="preserve"> Push </w:t>
      </w:r>
      <w:r w:rsidRPr="009B082B">
        <w:rPr>
          <w:rFonts w:ascii="Lucida Sans Unicode" w:eastAsia="宋体" w:hAnsi="Lucida Sans Unicode" w:cs="Lucida Sans Unicode"/>
          <w:color w:val="1A1A1A"/>
          <w:kern w:val="0"/>
          <w:sz w:val="24"/>
          <w:szCs w:val="24"/>
        </w:rPr>
        <w:t>模式的情况下，只有我们消费返回成功，才会异步定期更新消费进度到</w:t>
      </w:r>
      <w:r w:rsidRPr="009B082B">
        <w:rPr>
          <w:rFonts w:ascii="Lucida Sans Unicode" w:eastAsia="宋体" w:hAnsi="Lucida Sans Unicode" w:cs="Lucida Sans Unicode"/>
          <w:color w:val="1A1A1A"/>
          <w:kern w:val="0"/>
          <w:sz w:val="24"/>
          <w:szCs w:val="24"/>
        </w:rPr>
        <w:t xml:space="preserve"> Broker </w:t>
      </w:r>
      <w:r w:rsidRPr="009B082B">
        <w:rPr>
          <w:rFonts w:ascii="Lucida Sans Unicode" w:eastAsia="宋体" w:hAnsi="Lucida Sans Unicode" w:cs="Lucida Sans Unicode"/>
          <w:color w:val="1A1A1A"/>
          <w:kern w:val="0"/>
          <w:sz w:val="24"/>
          <w:szCs w:val="24"/>
        </w:rPr>
        <w:t>上。</w:t>
      </w:r>
    </w:p>
    <w:p w:rsidR="009B082B" w:rsidRPr="009B082B" w:rsidRDefault="009B082B" w:rsidP="009B082B">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B082B">
        <w:rPr>
          <w:rFonts w:ascii="Lucida Sans Unicode" w:eastAsia="宋体" w:hAnsi="Lucida Sans Unicode" w:cs="Lucida Sans Unicode"/>
          <w:color w:val="1A1A1A"/>
          <w:kern w:val="0"/>
          <w:sz w:val="24"/>
          <w:szCs w:val="24"/>
        </w:rPr>
        <w:t>如果消费端异常崩溃，可能导致消费进度未更新到</w:t>
      </w:r>
      <w:r w:rsidRPr="009B082B">
        <w:rPr>
          <w:rFonts w:ascii="Lucida Sans Unicode" w:eastAsia="宋体" w:hAnsi="Lucida Sans Unicode" w:cs="Lucida Sans Unicode"/>
          <w:color w:val="1A1A1A"/>
          <w:kern w:val="0"/>
          <w:sz w:val="24"/>
          <w:szCs w:val="24"/>
        </w:rPr>
        <w:t xml:space="preserve"> Broker </w:t>
      </w:r>
      <w:r w:rsidRPr="009B082B">
        <w:rPr>
          <w:rFonts w:ascii="Lucida Sans Unicode" w:eastAsia="宋体" w:hAnsi="Lucida Sans Unicode" w:cs="Lucida Sans Unicode"/>
          <w:color w:val="1A1A1A"/>
          <w:kern w:val="0"/>
          <w:sz w:val="24"/>
          <w:szCs w:val="24"/>
        </w:rPr>
        <w:t>上，那么无非是</w:t>
      </w:r>
      <w:r w:rsidRPr="009B082B">
        <w:rPr>
          <w:rFonts w:ascii="Lucida Sans Unicode" w:eastAsia="宋体" w:hAnsi="Lucida Sans Unicode" w:cs="Lucida Sans Unicode"/>
          <w:color w:val="1A1A1A"/>
          <w:kern w:val="0"/>
          <w:sz w:val="24"/>
          <w:szCs w:val="24"/>
        </w:rPr>
        <w:t xml:space="preserve"> Consumer </w:t>
      </w:r>
      <w:r w:rsidRPr="009B082B">
        <w:rPr>
          <w:rFonts w:ascii="Lucida Sans Unicode" w:eastAsia="宋体" w:hAnsi="Lucida Sans Unicode" w:cs="Lucida Sans Unicode"/>
          <w:color w:val="1A1A1A"/>
          <w:kern w:val="0"/>
          <w:sz w:val="24"/>
          <w:szCs w:val="24"/>
        </w:rPr>
        <w:t>可能重复拉取到已经消费过的消息。关于这个，就需要消费端做好消费的幂等性。</w:t>
      </w:r>
    </w:p>
    <w:p w:rsidR="009B082B" w:rsidRPr="009B082B" w:rsidRDefault="009B082B" w:rsidP="009B082B">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B082B">
        <w:rPr>
          <w:rFonts w:ascii="Lucida Sans Unicode" w:eastAsia="宋体" w:hAnsi="Lucida Sans Unicode" w:cs="Lucida Sans Unicode"/>
          <w:color w:val="1A1A1A"/>
          <w:kern w:val="0"/>
          <w:sz w:val="24"/>
          <w:szCs w:val="24"/>
        </w:rPr>
        <w:t>🦅 </w:t>
      </w:r>
      <w:r w:rsidRPr="009B082B">
        <w:rPr>
          <w:rFonts w:ascii="Lucida Sans Unicode" w:eastAsia="宋体" w:hAnsi="Lucida Sans Unicode" w:cs="Lucida Sans Unicode"/>
          <w:b/>
          <w:bCs/>
          <w:color w:val="1A1A1A"/>
          <w:kern w:val="0"/>
          <w:sz w:val="24"/>
          <w:szCs w:val="24"/>
        </w:rPr>
        <w:t xml:space="preserve">Broker </w:t>
      </w:r>
      <w:r w:rsidRPr="009B082B">
        <w:rPr>
          <w:rFonts w:ascii="Lucida Sans Unicode" w:eastAsia="宋体" w:hAnsi="Lucida Sans Unicode" w:cs="Lucida Sans Unicode"/>
          <w:b/>
          <w:bCs/>
          <w:color w:val="1A1A1A"/>
          <w:kern w:val="0"/>
          <w:sz w:val="24"/>
          <w:szCs w:val="24"/>
        </w:rPr>
        <w:t>弄丢了数据？</w:t>
      </w:r>
    </w:p>
    <w:p w:rsidR="009B082B" w:rsidRPr="009B082B" w:rsidRDefault="009B082B" w:rsidP="009B082B">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B082B">
        <w:rPr>
          <w:rFonts w:ascii="Lucida Sans Unicode" w:eastAsia="宋体" w:hAnsi="Lucida Sans Unicode" w:cs="Lucida Sans Unicode"/>
          <w:color w:val="1A1A1A"/>
          <w:kern w:val="0"/>
          <w:sz w:val="24"/>
          <w:szCs w:val="24"/>
        </w:rPr>
        <w:t>在上面的问题中，我们已经看到了</w:t>
      </w:r>
      <w:r w:rsidRPr="009B082B">
        <w:rPr>
          <w:rFonts w:ascii="Lucida Sans Unicode" w:eastAsia="宋体" w:hAnsi="Lucida Sans Unicode" w:cs="Lucida Sans Unicode"/>
          <w:color w:val="1A1A1A"/>
          <w:kern w:val="0"/>
          <w:sz w:val="24"/>
          <w:szCs w:val="24"/>
        </w:rPr>
        <w:t xml:space="preserve"> Broker </w:t>
      </w:r>
      <w:r w:rsidRPr="009B082B">
        <w:rPr>
          <w:rFonts w:ascii="Lucida Sans Unicode" w:eastAsia="宋体" w:hAnsi="Lucida Sans Unicode" w:cs="Lucida Sans Unicode"/>
          <w:color w:val="1A1A1A"/>
          <w:kern w:val="0"/>
          <w:sz w:val="24"/>
          <w:szCs w:val="24"/>
        </w:rPr>
        <w:t>提供了两个特性：</w:t>
      </w:r>
    </w:p>
    <w:p w:rsidR="009B082B" w:rsidRPr="009B082B" w:rsidRDefault="009B082B" w:rsidP="00FA61C5">
      <w:pPr>
        <w:widowControl/>
        <w:numPr>
          <w:ilvl w:val="0"/>
          <w:numId w:val="204"/>
        </w:numPr>
        <w:shd w:val="clear" w:color="auto" w:fill="FFFFFF"/>
        <w:ind w:left="0"/>
        <w:jc w:val="left"/>
        <w:rPr>
          <w:rFonts w:ascii="Lucida Sans Unicode" w:eastAsia="宋体" w:hAnsi="Lucida Sans Unicode" w:cs="Lucida Sans Unicode"/>
          <w:color w:val="1A1A1A"/>
          <w:kern w:val="0"/>
          <w:szCs w:val="21"/>
        </w:rPr>
      </w:pPr>
      <w:r w:rsidRPr="009B082B">
        <w:rPr>
          <w:rFonts w:ascii="Lucida Sans Unicode" w:eastAsia="宋体" w:hAnsi="Lucida Sans Unicode" w:cs="Lucida Sans Unicode"/>
          <w:color w:val="1A1A1A"/>
          <w:kern w:val="0"/>
          <w:szCs w:val="21"/>
        </w:rPr>
        <w:t>刷盘方式：同步刷盘、异步刷盘。</w:t>
      </w:r>
    </w:p>
    <w:p w:rsidR="009B082B" w:rsidRPr="009B082B" w:rsidRDefault="009B082B" w:rsidP="00FA61C5">
      <w:pPr>
        <w:widowControl/>
        <w:numPr>
          <w:ilvl w:val="0"/>
          <w:numId w:val="204"/>
        </w:numPr>
        <w:shd w:val="clear" w:color="auto" w:fill="FFFFFF"/>
        <w:ind w:left="0"/>
        <w:jc w:val="left"/>
        <w:rPr>
          <w:rFonts w:ascii="Lucida Sans Unicode" w:eastAsia="宋体" w:hAnsi="Lucida Sans Unicode" w:cs="Lucida Sans Unicode"/>
          <w:color w:val="1A1A1A"/>
          <w:kern w:val="0"/>
          <w:szCs w:val="21"/>
        </w:rPr>
      </w:pPr>
      <w:r w:rsidRPr="009B082B">
        <w:rPr>
          <w:rFonts w:ascii="Lucida Sans Unicode" w:eastAsia="宋体" w:hAnsi="Lucida Sans Unicode" w:cs="Lucida Sans Unicode"/>
          <w:color w:val="1A1A1A"/>
          <w:kern w:val="0"/>
          <w:szCs w:val="21"/>
        </w:rPr>
        <w:t>复制方式：同步复制、异步复制。</w:t>
      </w:r>
    </w:p>
    <w:p w:rsidR="009B082B" w:rsidRPr="009B082B" w:rsidRDefault="009B082B" w:rsidP="009B082B">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B082B">
        <w:rPr>
          <w:rFonts w:ascii="Lucida Sans Unicode" w:eastAsia="宋体" w:hAnsi="Lucida Sans Unicode" w:cs="Lucida Sans Unicode"/>
          <w:color w:val="1A1A1A"/>
          <w:kern w:val="0"/>
          <w:sz w:val="24"/>
          <w:szCs w:val="24"/>
        </w:rPr>
        <w:t>如果要保证</w:t>
      </w:r>
      <w:r w:rsidRPr="009B082B">
        <w:rPr>
          <w:rFonts w:ascii="Lucida Sans Unicode" w:eastAsia="宋体" w:hAnsi="Lucida Sans Unicode" w:cs="Lucida Sans Unicode"/>
          <w:color w:val="1A1A1A"/>
          <w:kern w:val="0"/>
          <w:sz w:val="24"/>
          <w:szCs w:val="24"/>
        </w:rPr>
        <w:t xml:space="preserve"> Broker </w:t>
      </w:r>
      <w:r w:rsidRPr="009B082B">
        <w:rPr>
          <w:rFonts w:ascii="Lucida Sans Unicode" w:eastAsia="宋体" w:hAnsi="Lucida Sans Unicode" w:cs="Lucida Sans Unicode"/>
          <w:color w:val="1A1A1A"/>
          <w:kern w:val="0"/>
          <w:sz w:val="24"/>
          <w:szCs w:val="24"/>
        </w:rPr>
        <w:t>数据最大化的不丢，需要在搭建</w:t>
      </w:r>
      <w:r w:rsidRPr="009B082B">
        <w:rPr>
          <w:rFonts w:ascii="Lucida Sans Unicode" w:eastAsia="宋体" w:hAnsi="Lucida Sans Unicode" w:cs="Lucida Sans Unicode"/>
          <w:color w:val="1A1A1A"/>
          <w:kern w:val="0"/>
          <w:sz w:val="24"/>
          <w:szCs w:val="24"/>
        </w:rPr>
        <w:t xml:space="preserve"> Broker </w:t>
      </w:r>
      <w:r w:rsidRPr="009B082B">
        <w:rPr>
          <w:rFonts w:ascii="Lucida Sans Unicode" w:eastAsia="宋体" w:hAnsi="Lucida Sans Unicode" w:cs="Lucida Sans Unicode"/>
          <w:color w:val="1A1A1A"/>
          <w:kern w:val="0"/>
          <w:sz w:val="24"/>
          <w:szCs w:val="24"/>
        </w:rPr>
        <w:t>集群时，设置为同步刷盘、同步复制。当然，带来了可靠性，也会一定程度降低性能。</w:t>
      </w:r>
    </w:p>
    <w:p w:rsidR="009B082B" w:rsidRPr="009B082B" w:rsidRDefault="009B082B" w:rsidP="009B082B">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B082B">
        <w:rPr>
          <w:rFonts w:ascii="Lucida Sans Unicode" w:eastAsia="宋体" w:hAnsi="Lucida Sans Unicode" w:cs="Lucida Sans Unicode"/>
          <w:color w:val="1A1A1A"/>
          <w:kern w:val="0"/>
          <w:sz w:val="24"/>
          <w:szCs w:val="24"/>
        </w:rPr>
        <w:t>如果想要在可靠性和性能之间做一个平衡，可以选择同步复制，加主从</w:t>
      </w:r>
      <w:r w:rsidRPr="009B082B">
        <w:rPr>
          <w:rFonts w:ascii="Lucida Sans Unicode" w:eastAsia="宋体" w:hAnsi="Lucida Sans Unicode" w:cs="Lucida Sans Unicode"/>
          <w:color w:val="1A1A1A"/>
          <w:kern w:val="0"/>
          <w:sz w:val="24"/>
          <w:szCs w:val="24"/>
        </w:rPr>
        <w:t xml:space="preserve"> Broker </w:t>
      </w:r>
      <w:r w:rsidRPr="009B082B">
        <w:rPr>
          <w:rFonts w:ascii="Lucida Sans Unicode" w:eastAsia="宋体" w:hAnsi="Lucida Sans Unicode" w:cs="Lucida Sans Unicode"/>
          <w:color w:val="1A1A1A"/>
          <w:kern w:val="0"/>
          <w:sz w:val="24"/>
          <w:szCs w:val="24"/>
        </w:rPr>
        <w:t>都是和异步刷盘。因为，刷盘比较消耗性能。</w:t>
      </w:r>
    </w:p>
    <w:p w:rsidR="009B082B" w:rsidRPr="009B082B" w:rsidRDefault="009B082B" w:rsidP="009B082B">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B082B">
        <w:rPr>
          <w:rFonts w:ascii="Lucida Sans Unicode" w:eastAsia="宋体" w:hAnsi="Lucida Sans Unicode" w:cs="Lucida Sans Unicode"/>
          <w:color w:val="1A1A1A"/>
          <w:kern w:val="0"/>
          <w:sz w:val="24"/>
          <w:szCs w:val="24"/>
        </w:rPr>
        <w:t>🦅 </w:t>
      </w:r>
      <w:r w:rsidRPr="009B082B">
        <w:rPr>
          <w:rFonts w:ascii="Lucida Sans Unicode" w:eastAsia="宋体" w:hAnsi="Lucida Sans Unicode" w:cs="Lucida Sans Unicode"/>
          <w:b/>
          <w:bCs/>
          <w:color w:val="1A1A1A"/>
          <w:kern w:val="0"/>
          <w:sz w:val="24"/>
          <w:szCs w:val="24"/>
        </w:rPr>
        <w:t>生产者会不会弄丢数据？</w:t>
      </w:r>
    </w:p>
    <w:p w:rsidR="002D3C4A" w:rsidRPr="009B082B" w:rsidRDefault="009B082B" w:rsidP="009B082B">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B082B">
        <w:rPr>
          <w:rFonts w:ascii="Lucida Sans Unicode" w:eastAsia="宋体" w:hAnsi="Lucida Sans Unicode" w:cs="Lucida Sans Unicode"/>
          <w:color w:val="1A1A1A"/>
          <w:kern w:val="0"/>
          <w:sz w:val="24"/>
          <w:szCs w:val="24"/>
        </w:rPr>
        <w:t xml:space="preserve">Producer </w:t>
      </w:r>
      <w:r w:rsidRPr="009B082B">
        <w:rPr>
          <w:rFonts w:ascii="Lucida Sans Unicode" w:eastAsia="宋体" w:hAnsi="Lucida Sans Unicode" w:cs="Lucida Sans Unicode"/>
          <w:color w:val="1A1A1A"/>
          <w:kern w:val="0"/>
          <w:sz w:val="24"/>
          <w:szCs w:val="24"/>
        </w:rPr>
        <w:t>可以设置三次发送消息重试。</w:t>
      </w:r>
    </w:p>
    <w:p w:rsidR="002D3C4A" w:rsidRDefault="002D3C4A" w:rsidP="002D3C4A">
      <w:pPr>
        <w:pStyle w:val="3"/>
      </w:pPr>
      <w:r w:rsidRPr="002D3C4A">
        <w:t>RabbitMQ </w:t>
      </w:r>
    </w:p>
    <w:p w:rsidR="009B082B" w:rsidRPr="009B082B" w:rsidRDefault="009B082B" w:rsidP="009B082B">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B082B">
        <w:rPr>
          <w:rFonts w:ascii="Lucida Sans Unicode" w:eastAsia="宋体" w:hAnsi="Lucida Sans Unicode" w:cs="Lucida Sans Unicode"/>
          <w:b/>
          <w:bCs/>
          <w:color w:val="1A1A1A"/>
          <w:kern w:val="0"/>
          <w:sz w:val="24"/>
          <w:szCs w:val="24"/>
        </w:rPr>
        <w:t>生产者弄丢了数据？</w:t>
      </w:r>
    </w:p>
    <w:p w:rsidR="009B082B" w:rsidRPr="009B082B" w:rsidRDefault="009B082B" w:rsidP="009B082B">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B082B">
        <w:rPr>
          <w:rFonts w:ascii="Lucida Sans Unicode" w:eastAsia="宋体" w:hAnsi="Lucida Sans Unicode" w:cs="Lucida Sans Unicode"/>
          <w:color w:val="1A1A1A"/>
          <w:kern w:val="0"/>
          <w:sz w:val="24"/>
          <w:szCs w:val="24"/>
        </w:rPr>
        <w:t>生产者将数据发送到</w:t>
      </w:r>
      <w:r w:rsidRPr="009B082B">
        <w:rPr>
          <w:rFonts w:ascii="Lucida Sans Unicode" w:eastAsia="宋体" w:hAnsi="Lucida Sans Unicode" w:cs="Lucida Sans Unicode"/>
          <w:color w:val="1A1A1A"/>
          <w:kern w:val="0"/>
          <w:sz w:val="24"/>
          <w:szCs w:val="24"/>
        </w:rPr>
        <w:t xml:space="preserve"> RabbitMQ </w:t>
      </w:r>
      <w:r w:rsidRPr="009B082B">
        <w:rPr>
          <w:rFonts w:ascii="Lucida Sans Unicode" w:eastAsia="宋体" w:hAnsi="Lucida Sans Unicode" w:cs="Lucida Sans Unicode"/>
          <w:color w:val="1A1A1A"/>
          <w:kern w:val="0"/>
          <w:sz w:val="24"/>
          <w:szCs w:val="24"/>
        </w:rPr>
        <w:t>的时候，可能数据就在半路给搞丢了，因为网络问题啥的，都有可能。</w:t>
      </w:r>
    </w:p>
    <w:p w:rsidR="009B082B" w:rsidRPr="009B082B" w:rsidRDefault="009B082B" w:rsidP="009B082B">
      <w:pPr>
        <w:widowControl/>
        <w:shd w:val="clear" w:color="auto" w:fill="F6F6F6"/>
        <w:jc w:val="left"/>
        <w:rPr>
          <w:rFonts w:ascii="Lucida Sans Unicode" w:eastAsia="宋体" w:hAnsi="Lucida Sans Unicode" w:cs="Lucida Sans Unicode"/>
          <w:color w:val="1A1A1A"/>
          <w:kern w:val="0"/>
          <w:sz w:val="24"/>
          <w:szCs w:val="24"/>
        </w:rPr>
      </w:pPr>
      <w:r w:rsidRPr="009B082B">
        <w:rPr>
          <w:rFonts w:ascii="Lucida Sans Unicode" w:eastAsia="宋体" w:hAnsi="Lucida Sans Unicode" w:cs="Lucida Sans Unicode"/>
          <w:color w:val="1A1A1A"/>
          <w:kern w:val="0"/>
          <w:sz w:val="24"/>
          <w:szCs w:val="24"/>
        </w:rPr>
        <w:t>方案一：事务功能</w:t>
      </w:r>
    </w:p>
    <w:p w:rsidR="009B082B" w:rsidRPr="009B082B" w:rsidRDefault="009B082B" w:rsidP="009B082B">
      <w:pPr>
        <w:widowControl/>
        <w:shd w:val="clear" w:color="auto" w:fill="FFFFFF"/>
        <w:jc w:val="left"/>
        <w:rPr>
          <w:rFonts w:ascii="Lucida Sans Unicode" w:eastAsia="宋体" w:hAnsi="Lucida Sans Unicode" w:cs="Lucida Sans Unicode"/>
          <w:color w:val="1A1A1A"/>
          <w:kern w:val="0"/>
          <w:sz w:val="24"/>
          <w:szCs w:val="24"/>
        </w:rPr>
      </w:pPr>
      <w:r w:rsidRPr="009B082B">
        <w:rPr>
          <w:rFonts w:ascii="Segoe UI Symbol" w:eastAsia="宋体" w:hAnsi="Segoe UI Symbol" w:cs="Segoe UI Symbol"/>
          <w:color w:val="1A1A1A"/>
          <w:kern w:val="0"/>
          <w:sz w:val="24"/>
          <w:szCs w:val="24"/>
        </w:rPr>
        <w:t>🚀</w:t>
      </w:r>
      <w:r w:rsidRPr="009B082B">
        <w:rPr>
          <w:rFonts w:ascii="Lucida Sans Unicode" w:eastAsia="宋体" w:hAnsi="Lucida Sans Unicode" w:cs="Lucida Sans Unicode"/>
          <w:color w:val="1A1A1A"/>
          <w:kern w:val="0"/>
          <w:sz w:val="24"/>
          <w:szCs w:val="24"/>
        </w:rPr>
        <w:t xml:space="preserve"> </w:t>
      </w:r>
      <w:r w:rsidRPr="009B082B">
        <w:rPr>
          <w:rFonts w:ascii="Lucida Sans Unicode" w:eastAsia="宋体" w:hAnsi="Lucida Sans Unicode" w:cs="Lucida Sans Unicode"/>
          <w:color w:val="1A1A1A"/>
          <w:kern w:val="0"/>
          <w:sz w:val="24"/>
          <w:szCs w:val="24"/>
        </w:rPr>
        <w:t>此时可以选择用</w:t>
      </w:r>
      <w:r w:rsidRPr="009B082B">
        <w:rPr>
          <w:rFonts w:ascii="Lucida Sans Unicode" w:eastAsia="宋体" w:hAnsi="Lucida Sans Unicode" w:cs="Lucida Sans Unicode"/>
          <w:color w:val="1A1A1A"/>
          <w:kern w:val="0"/>
          <w:sz w:val="24"/>
          <w:szCs w:val="24"/>
        </w:rPr>
        <w:t xml:space="preserve"> RabbitMQ </w:t>
      </w:r>
      <w:r w:rsidRPr="009B082B">
        <w:rPr>
          <w:rFonts w:ascii="Lucida Sans Unicode" w:eastAsia="宋体" w:hAnsi="Lucida Sans Unicode" w:cs="Lucida Sans Unicode"/>
          <w:color w:val="1A1A1A"/>
          <w:kern w:val="0"/>
          <w:sz w:val="24"/>
          <w:szCs w:val="24"/>
        </w:rPr>
        <w:t>提供的【事务功能】，就是生产者</w:t>
      </w:r>
      <w:r w:rsidRPr="009B082B">
        <w:rPr>
          <w:rFonts w:ascii="Lucida Sans Unicode" w:eastAsia="宋体" w:hAnsi="Lucida Sans Unicode" w:cs="Lucida Sans Unicode"/>
          <w:b/>
          <w:bCs/>
          <w:color w:val="1A1A1A"/>
          <w:kern w:val="0"/>
          <w:sz w:val="24"/>
          <w:szCs w:val="24"/>
        </w:rPr>
        <w:t>发送数据之前</w:t>
      </w:r>
      <w:r w:rsidRPr="009B082B">
        <w:rPr>
          <w:rFonts w:ascii="Lucida Sans Unicode" w:eastAsia="宋体" w:hAnsi="Lucida Sans Unicode" w:cs="Lucida Sans Unicode"/>
          <w:color w:val="1A1A1A"/>
          <w:kern w:val="0"/>
          <w:sz w:val="24"/>
          <w:szCs w:val="24"/>
        </w:rPr>
        <w:t>开启</w:t>
      </w:r>
      <w:r w:rsidRPr="009B082B">
        <w:rPr>
          <w:rFonts w:ascii="Lucida Sans Unicode" w:eastAsia="宋体" w:hAnsi="Lucida Sans Unicode" w:cs="Lucida Sans Unicode"/>
          <w:color w:val="1A1A1A"/>
          <w:kern w:val="0"/>
          <w:sz w:val="24"/>
          <w:szCs w:val="24"/>
        </w:rPr>
        <w:t xml:space="preserve"> RabbitMQ </w:t>
      </w:r>
      <w:r w:rsidRPr="009B082B">
        <w:rPr>
          <w:rFonts w:ascii="Lucida Sans Unicode" w:eastAsia="宋体" w:hAnsi="Lucida Sans Unicode" w:cs="Lucida Sans Unicode"/>
          <w:color w:val="1A1A1A"/>
          <w:kern w:val="0"/>
          <w:sz w:val="24"/>
          <w:szCs w:val="24"/>
        </w:rPr>
        <w:t>事务</w:t>
      </w:r>
      <w:r w:rsidRPr="009B082B">
        <w:rPr>
          <w:rFonts w:ascii="Lucida Console" w:eastAsia="宋体" w:hAnsi="Lucida Console" w:cs="宋体"/>
          <w:color w:val="1A1A1A"/>
          <w:kern w:val="0"/>
          <w:szCs w:val="21"/>
          <w:bdr w:val="single" w:sz="6" w:space="1" w:color="CCCCCC" w:frame="1"/>
          <w:shd w:val="clear" w:color="auto" w:fill="DDDDDD"/>
        </w:rPr>
        <w:t>channel.txSelect</w:t>
      </w:r>
      <w:r w:rsidRPr="009B082B">
        <w:rPr>
          <w:rFonts w:ascii="Lucida Sans Unicode" w:eastAsia="宋体" w:hAnsi="Lucida Sans Unicode" w:cs="Lucida Sans Unicode"/>
          <w:color w:val="1A1A1A"/>
          <w:kern w:val="0"/>
          <w:sz w:val="24"/>
          <w:szCs w:val="24"/>
        </w:rPr>
        <w:t>，然后发送消息，如果消息没有成功被</w:t>
      </w:r>
      <w:r w:rsidRPr="009B082B">
        <w:rPr>
          <w:rFonts w:ascii="Lucida Sans Unicode" w:eastAsia="宋体" w:hAnsi="Lucida Sans Unicode" w:cs="Lucida Sans Unicode"/>
          <w:color w:val="1A1A1A"/>
          <w:kern w:val="0"/>
          <w:sz w:val="24"/>
          <w:szCs w:val="24"/>
        </w:rPr>
        <w:t xml:space="preserve"> RabbitMQ </w:t>
      </w:r>
      <w:r w:rsidRPr="009B082B">
        <w:rPr>
          <w:rFonts w:ascii="Lucida Sans Unicode" w:eastAsia="宋体" w:hAnsi="Lucida Sans Unicode" w:cs="Lucida Sans Unicode"/>
          <w:color w:val="1A1A1A"/>
          <w:kern w:val="0"/>
          <w:sz w:val="24"/>
          <w:szCs w:val="24"/>
        </w:rPr>
        <w:t>接收到，那么生产者会收到异常报错，此时就可以回滚事务</w:t>
      </w:r>
      <w:r w:rsidRPr="009B082B">
        <w:rPr>
          <w:rFonts w:ascii="Lucida Console" w:eastAsia="宋体" w:hAnsi="Lucida Console" w:cs="宋体"/>
          <w:color w:val="1A1A1A"/>
          <w:kern w:val="0"/>
          <w:szCs w:val="21"/>
          <w:bdr w:val="single" w:sz="6" w:space="1" w:color="CCCCCC" w:frame="1"/>
          <w:shd w:val="clear" w:color="auto" w:fill="DDDDDD"/>
        </w:rPr>
        <w:t>channel.txRollback</w:t>
      </w:r>
      <w:r w:rsidRPr="009B082B">
        <w:rPr>
          <w:rFonts w:ascii="Lucida Sans Unicode" w:eastAsia="宋体" w:hAnsi="Lucida Sans Unicode" w:cs="Lucida Sans Unicode"/>
          <w:color w:val="1A1A1A"/>
          <w:kern w:val="0"/>
          <w:sz w:val="24"/>
          <w:szCs w:val="24"/>
        </w:rPr>
        <w:t>，然后重试发送消息；如果收到了消息，那么可以提交事务</w:t>
      </w:r>
      <w:r w:rsidRPr="009B082B">
        <w:rPr>
          <w:rFonts w:ascii="Lucida Console" w:eastAsia="宋体" w:hAnsi="Lucida Console" w:cs="宋体"/>
          <w:color w:val="1A1A1A"/>
          <w:kern w:val="0"/>
          <w:szCs w:val="21"/>
          <w:bdr w:val="single" w:sz="6" w:space="1" w:color="CCCCCC" w:frame="1"/>
          <w:shd w:val="clear" w:color="auto" w:fill="DDDDDD"/>
        </w:rPr>
        <w:t>channel.txCommit</w:t>
      </w:r>
      <w:r w:rsidRPr="009B082B">
        <w:rPr>
          <w:rFonts w:ascii="Lucida Sans Unicode" w:eastAsia="宋体" w:hAnsi="Lucida Sans Unicode" w:cs="Lucida Sans Unicode"/>
          <w:color w:val="1A1A1A"/>
          <w:kern w:val="0"/>
          <w:sz w:val="24"/>
          <w:szCs w:val="24"/>
        </w:rPr>
        <w:t>。代码如下：</w:t>
      </w:r>
    </w:p>
    <w:tbl>
      <w:tblPr>
        <w:tblW w:w="0" w:type="dxa"/>
        <w:tblCellMar>
          <w:top w:w="15" w:type="dxa"/>
          <w:left w:w="15" w:type="dxa"/>
          <w:bottom w:w="15" w:type="dxa"/>
          <w:right w:w="15" w:type="dxa"/>
        </w:tblCellMar>
        <w:tblLook w:val="04A0" w:firstRow="1" w:lastRow="0" w:firstColumn="1" w:lastColumn="0" w:noHBand="0" w:noVBand="1"/>
      </w:tblPr>
      <w:tblGrid>
        <w:gridCol w:w="3049"/>
      </w:tblGrid>
      <w:tr w:rsidR="009B082B" w:rsidRPr="009B082B" w:rsidTr="009B082B">
        <w:trPr>
          <w:trHeight w:val="525"/>
        </w:trPr>
        <w:tc>
          <w:tcPr>
            <w:tcW w:w="0" w:type="auto"/>
            <w:tcBorders>
              <w:top w:val="nil"/>
              <w:left w:val="nil"/>
              <w:bottom w:val="nil"/>
              <w:right w:val="nil"/>
            </w:tcBorders>
            <w:tcMar>
              <w:top w:w="0" w:type="dxa"/>
              <w:left w:w="0" w:type="dxa"/>
              <w:bottom w:w="0" w:type="dxa"/>
              <w:right w:w="0" w:type="dxa"/>
            </w:tcMar>
            <w:vAlign w:val="center"/>
            <w:hideMark/>
          </w:tcPr>
          <w:p w:rsidR="009B082B" w:rsidRPr="009B082B" w:rsidRDefault="009B082B" w:rsidP="009B082B">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Lucida Console" w:eastAsia="宋体" w:hAnsi="Lucida Console" w:cs="宋体"/>
                <w:color w:val="657B83"/>
                <w:kern w:val="0"/>
                <w:sz w:val="22"/>
              </w:rPr>
            </w:pPr>
            <w:r w:rsidRPr="009B082B">
              <w:rPr>
                <w:rFonts w:ascii="Lucida Console" w:eastAsia="宋体" w:hAnsi="Lucida Console" w:cs="宋体"/>
                <w:color w:val="75715E"/>
                <w:kern w:val="0"/>
                <w:sz w:val="22"/>
              </w:rPr>
              <w:t xml:space="preserve">// </w:t>
            </w:r>
            <w:r w:rsidRPr="009B082B">
              <w:rPr>
                <w:rFonts w:ascii="Lucida Console" w:eastAsia="宋体" w:hAnsi="Lucida Console" w:cs="宋体"/>
                <w:color w:val="75715E"/>
                <w:kern w:val="0"/>
                <w:sz w:val="22"/>
              </w:rPr>
              <w:t>开启事务</w:t>
            </w:r>
            <w:r w:rsidRPr="009B082B">
              <w:rPr>
                <w:rFonts w:ascii="Lucida Console" w:eastAsia="宋体" w:hAnsi="Lucida Console" w:cs="宋体"/>
                <w:color w:val="657B83"/>
                <w:kern w:val="0"/>
                <w:sz w:val="22"/>
              </w:rPr>
              <w:br/>
            </w:r>
            <w:r w:rsidRPr="009B082B">
              <w:rPr>
                <w:rFonts w:ascii="Lucida Console" w:eastAsia="宋体" w:hAnsi="Lucida Console" w:cs="宋体"/>
                <w:color w:val="FFFFFF"/>
                <w:kern w:val="0"/>
                <w:sz w:val="22"/>
              </w:rPr>
              <w:t>channel.txSelect</w:t>
            </w:r>
            <w:r w:rsidRPr="009B082B">
              <w:rPr>
                <w:rFonts w:ascii="Lucida Console" w:eastAsia="宋体" w:hAnsi="Lucida Console" w:cs="宋体"/>
                <w:color w:val="657B83"/>
                <w:kern w:val="0"/>
                <w:sz w:val="22"/>
              </w:rPr>
              <w:br/>
            </w:r>
            <w:r w:rsidRPr="009B082B">
              <w:rPr>
                <w:rFonts w:ascii="Lucida Console" w:eastAsia="宋体" w:hAnsi="Lucida Console" w:cs="宋体"/>
                <w:color w:val="66D9EF"/>
                <w:kern w:val="0"/>
                <w:sz w:val="22"/>
              </w:rPr>
              <w:t>try</w:t>
            </w:r>
            <w:r w:rsidRPr="009B082B">
              <w:rPr>
                <w:rFonts w:ascii="Lucida Console" w:eastAsia="宋体" w:hAnsi="Lucida Console" w:cs="宋体"/>
                <w:color w:val="FFFFFF"/>
                <w:kern w:val="0"/>
                <w:sz w:val="22"/>
              </w:rPr>
              <w:t xml:space="preserve"> {</w:t>
            </w:r>
            <w:r w:rsidRPr="009B082B">
              <w:rPr>
                <w:rFonts w:ascii="Lucida Console" w:eastAsia="宋体" w:hAnsi="Lucida Console" w:cs="宋体"/>
                <w:color w:val="657B83"/>
                <w:kern w:val="0"/>
                <w:sz w:val="22"/>
              </w:rPr>
              <w:br/>
            </w:r>
            <w:r w:rsidRPr="009B082B">
              <w:rPr>
                <w:rFonts w:ascii="Lucida Console" w:eastAsia="宋体" w:hAnsi="Lucida Console" w:cs="宋体"/>
                <w:color w:val="FFFFFF"/>
                <w:kern w:val="0"/>
                <w:sz w:val="22"/>
              </w:rPr>
              <w:t xml:space="preserve">    </w:t>
            </w:r>
            <w:r w:rsidRPr="009B082B">
              <w:rPr>
                <w:rFonts w:ascii="Lucida Console" w:eastAsia="宋体" w:hAnsi="Lucida Console" w:cs="宋体"/>
                <w:color w:val="75715E"/>
                <w:kern w:val="0"/>
                <w:sz w:val="22"/>
              </w:rPr>
              <w:t xml:space="preserve">// </w:t>
            </w:r>
            <w:r w:rsidRPr="009B082B">
              <w:rPr>
                <w:rFonts w:ascii="Lucida Console" w:eastAsia="宋体" w:hAnsi="Lucida Console" w:cs="宋体"/>
                <w:color w:val="75715E"/>
                <w:kern w:val="0"/>
                <w:sz w:val="22"/>
              </w:rPr>
              <w:t>这里发送消息</w:t>
            </w:r>
            <w:r w:rsidRPr="009B082B">
              <w:rPr>
                <w:rFonts w:ascii="Lucida Console" w:eastAsia="宋体" w:hAnsi="Lucida Console" w:cs="宋体"/>
                <w:color w:val="657B83"/>
                <w:kern w:val="0"/>
                <w:sz w:val="22"/>
              </w:rPr>
              <w:br/>
            </w:r>
            <w:r w:rsidRPr="009B082B">
              <w:rPr>
                <w:rFonts w:ascii="Lucida Console" w:eastAsia="宋体" w:hAnsi="Lucida Console" w:cs="宋体"/>
                <w:color w:val="FFFFFF"/>
                <w:kern w:val="0"/>
                <w:sz w:val="22"/>
              </w:rPr>
              <w:t xml:space="preserve">} </w:t>
            </w:r>
            <w:r w:rsidRPr="009B082B">
              <w:rPr>
                <w:rFonts w:ascii="Lucida Console" w:eastAsia="宋体" w:hAnsi="Lucida Console" w:cs="宋体"/>
                <w:color w:val="66D9EF"/>
                <w:kern w:val="0"/>
                <w:sz w:val="22"/>
              </w:rPr>
              <w:t>catch</w:t>
            </w:r>
            <w:r w:rsidRPr="009B082B">
              <w:rPr>
                <w:rFonts w:ascii="Lucida Console" w:eastAsia="宋体" w:hAnsi="Lucida Console" w:cs="宋体"/>
                <w:color w:val="FFFFFF"/>
                <w:kern w:val="0"/>
                <w:sz w:val="22"/>
              </w:rPr>
              <w:t xml:space="preserve"> (Exception e) {</w:t>
            </w:r>
            <w:r w:rsidRPr="009B082B">
              <w:rPr>
                <w:rFonts w:ascii="Lucida Console" w:eastAsia="宋体" w:hAnsi="Lucida Console" w:cs="宋体"/>
                <w:color w:val="657B83"/>
                <w:kern w:val="0"/>
                <w:sz w:val="22"/>
              </w:rPr>
              <w:br/>
            </w:r>
            <w:r w:rsidRPr="009B082B">
              <w:rPr>
                <w:rFonts w:ascii="Lucida Console" w:eastAsia="宋体" w:hAnsi="Lucida Console" w:cs="宋体"/>
                <w:color w:val="FFFFFF"/>
                <w:kern w:val="0"/>
                <w:sz w:val="22"/>
              </w:rPr>
              <w:t xml:space="preserve">    channel.txRollback</w:t>
            </w:r>
            <w:r w:rsidRPr="009B082B">
              <w:rPr>
                <w:rFonts w:ascii="Lucida Console" w:eastAsia="宋体" w:hAnsi="Lucida Console" w:cs="宋体"/>
                <w:color w:val="657B83"/>
                <w:kern w:val="0"/>
                <w:sz w:val="22"/>
              </w:rPr>
              <w:br/>
            </w:r>
            <w:r w:rsidRPr="009B082B">
              <w:rPr>
                <w:rFonts w:ascii="Lucida Console" w:eastAsia="宋体" w:hAnsi="Lucida Console" w:cs="宋体"/>
                <w:color w:val="657B83"/>
                <w:kern w:val="0"/>
                <w:sz w:val="22"/>
              </w:rPr>
              <w:br/>
            </w:r>
            <w:r w:rsidRPr="009B082B">
              <w:rPr>
                <w:rFonts w:ascii="Lucida Console" w:eastAsia="宋体" w:hAnsi="Lucida Console" w:cs="宋体"/>
                <w:color w:val="FFFFFF"/>
                <w:kern w:val="0"/>
                <w:sz w:val="22"/>
              </w:rPr>
              <w:t xml:space="preserve">    </w:t>
            </w:r>
            <w:r w:rsidRPr="009B082B">
              <w:rPr>
                <w:rFonts w:ascii="Lucida Console" w:eastAsia="宋体" w:hAnsi="Lucida Console" w:cs="宋体"/>
                <w:color w:val="75715E"/>
                <w:kern w:val="0"/>
                <w:sz w:val="22"/>
              </w:rPr>
              <w:t xml:space="preserve">// </w:t>
            </w:r>
            <w:r w:rsidRPr="009B082B">
              <w:rPr>
                <w:rFonts w:ascii="Lucida Console" w:eastAsia="宋体" w:hAnsi="Lucida Console" w:cs="宋体"/>
                <w:color w:val="75715E"/>
                <w:kern w:val="0"/>
                <w:sz w:val="22"/>
              </w:rPr>
              <w:t>这里再次重发这条消息</w:t>
            </w:r>
            <w:r w:rsidRPr="009B082B">
              <w:rPr>
                <w:rFonts w:ascii="Lucida Console" w:eastAsia="宋体" w:hAnsi="Lucida Console" w:cs="宋体"/>
                <w:color w:val="657B83"/>
                <w:kern w:val="0"/>
                <w:sz w:val="22"/>
              </w:rPr>
              <w:br/>
            </w:r>
            <w:r w:rsidRPr="009B082B">
              <w:rPr>
                <w:rFonts w:ascii="Lucida Console" w:eastAsia="宋体" w:hAnsi="Lucida Console" w:cs="宋体"/>
                <w:color w:val="FFFFFF"/>
                <w:kern w:val="0"/>
                <w:sz w:val="22"/>
              </w:rPr>
              <w:t>}</w:t>
            </w:r>
            <w:r w:rsidRPr="009B082B">
              <w:rPr>
                <w:rFonts w:ascii="Lucida Console" w:eastAsia="宋体" w:hAnsi="Lucida Console" w:cs="宋体"/>
                <w:color w:val="657B83"/>
                <w:kern w:val="0"/>
                <w:sz w:val="22"/>
              </w:rPr>
              <w:br/>
            </w:r>
            <w:r w:rsidRPr="009B082B">
              <w:rPr>
                <w:rFonts w:ascii="Lucida Console" w:eastAsia="宋体" w:hAnsi="Lucida Console" w:cs="宋体"/>
                <w:color w:val="657B83"/>
                <w:kern w:val="0"/>
                <w:sz w:val="22"/>
              </w:rPr>
              <w:br/>
            </w:r>
            <w:r w:rsidRPr="009B082B">
              <w:rPr>
                <w:rFonts w:ascii="Lucida Console" w:eastAsia="宋体" w:hAnsi="Lucida Console" w:cs="宋体"/>
                <w:color w:val="75715E"/>
                <w:kern w:val="0"/>
                <w:sz w:val="22"/>
              </w:rPr>
              <w:t xml:space="preserve">// </w:t>
            </w:r>
            <w:r w:rsidRPr="009B082B">
              <w:rPr>
                <w:rFonts w:ascii="Lucida Console" w:eastAsia="宋体" w:hAnsi="Lucida Console" w:cs="宋体"/>
                <w:color w:val="75715E"/>
                <w:kern w:val="0"/>
                <w:sz w:val="22"/>
              </w:rPr>
              <w:t>提交事务</w:t>
            </w:r>
            <w:r w:rsidRPr="009B082B">
              <w:rPr>
                <w:rFonts w:ascii="Lucida Console" w:eastAsia="宋体" w:hAnsi="Lucida Console" w:cs="宋体"/>
                <w:color w:val="657B83"/>
                <w:kern w:val="0"/>
                <w:sz w:val="22"/>
              </w:rPr>
              <w:br/>
            </w:r>
            <w:r w:rsidRPr="009B082B">
              <w:rPr>
                <w:rFonts w:ascii="Lucida Console" w:eastAsia="宋体" w:hAnsi="Lucida Console" w:cs="宋体"/>
                <w:color w:val="FFFFFF"/>
                <w:kern w:val="0"/>
                <w:sz w:val="22"/>
              </w:rPr>
              <w:t>channel.txCommit</w:t>
            </w:r>
          </w:p>
        </w:tc>
      </w:tr>
    </w:tbl>
    <w:p w:rsidR="009B082B" w:rsidRPr="009B082B" w:rsidRDefault="009B082B" w:rsidP="00FA61C5">
      <w:pPr>
        <w:widowControl/>
        <w:numPr>
          <w:ilvl w:val="0"/>
          <w:numId w:val="205"/>
        </w:numPr>
        <w:shd w:val="clear" w:color="auto" w:fill="FFFFFF"/>
        <w:ind w:left="0"/>
        <w:jc w:val="left"/>
        <w:rPr>
          <w:rFonts w:ascii="Lucida Sans Unicode" w:eastAsia="宋体" w:hAnsi="Lucida Sans Unicode" w:cs="Lucida Sans Unicode"/>
          <w:color w:val="1A1A1A"/>
          <w:kern w:val="0"/>
          <w:szCs w:val="21"/>
        </w:rPr>
      </w:pPr>
      <w:r w:rsidRPr="009B082B">
        <w:rPr>
          <w:rFonts w:ascii="Lucida Sans Unicode" w:eastAsia="宋体" w:hAnsi="Lucida Sans Unicode" w:cs="Lucida Sans Unicode"/>
          <w:color w:val="1A1A1A"/>
          <w:kern w:val="0"/>
          <w:szCs w:val="21"/>
        </w:rPr>
        <w:t>但是问题是，</w:t>
      </w:r>
      <w:r w:rsidRPr="009B082B">
        <w:rPr>
          <w:rFonts w:ascii="Lucida Sans Unicode" w:eastAsia="宋体" w:hAnsi="Lucida Sans Unicode" w:cs="Lucida Sans Unicode"/>
          <w:color w:val="1A1A1A"/>
          <w:kern w:val="0"/>
          <w:szCs w:val="21"/>
        </w:rPr>
        <w:t xml:space="preserve">RabbitMQ </w:t>
      </w:r>
      <w:r w:rsidRPr="009B082B">
        <w:rPr>
          <w:rFonts w:ascii="Lucida Sans Unicode" w:eastAsia="宋体" w:hAnsi="Lucida Sans Unicode" w:cs="Lucida Sans Unicode"/>
          <w:color w:val="1A1A1A"/>
          <w:kern w:val="0"/>
          <w:szCs w:val="21"/>
        </w:rPr>
        <w:t>事务机制（同步）一搞，基本上</w:t>
      </w:r>
      <w:r w:rsidRPr="009B082B">
        <w:rPr>
          <w:rFonts w:ascii="Lucida Sans Unicode" w:eastAsia="宋体" w:hAnsi="Lucida Sans Unicode" w:cs="Lucida Sans Unicode"/>
          <w:b/>
          <w:bCs/>
          <w:color w:val="1A1A1A"/>
          <w:kern w:val="0"/>
          <w:szCs w:val="21"/>
        </w:rPr>
        <w:t>吞吐量会下来，因为太耗性能</w:t>
      </w:r>
      <w:r w:rsidRPr="009B082B">
        <w:rPr>
          <w:rFonts w:ascii="Lucida Sans Unicode" w:eastAsia="宋体" w:hAnsi="Lucida Sans Unicode" w:cs="Lucida Sans Unicode"/>
          <w:color w:val="1A1A1A"/>
          <w:kern w:val="0"/>
          <w:szCs w:val="21"/>
        </w:rPr>
        <w:t>。</w:t>
      </w:r>
    </w:p>
    <w:p w:rsidR="009B082B" w:rsidRPr="009B082B" w:rsidRDefault="009B082B" w:rsidP="009B082B">
      <w:pPr>
        <w:widowControl/>
        <w:shd w:val="clear" w:color="auto" w:fill="F6F6F6"/>
        <w:jc w:val="left"/>
        <w:rPr>
          <w:rFonts w:ascii="Lucida Sans Unicode" w:eastAsia="宋体" w:hAnsi="Lucida Sans Unicode" w:cs="Lucida Sans Unicode"/>
          <w:color w:val="1A1A1A"/>
          <w:kern w:val="0"/>
          <w:sz w:val="24"/>
          <w:szCs w:val="24"/>
        </w:rPr>
      </w:pPr>
      <w:r w:rsidRPr="009B082B">
        <w:rPr>
          <w:rFonts w:ascii="Lucida Sans Unicode" w:eastAsia="宋体" w:hAnsi="Lucida Sans Unicode" w:cs="Lucida Sans Unicode"/>
          <w:color w:val="1A1A1A"/>
          <w:kern w:val="0"/>
          <w:sz w:val="24"/>
          <w:szCs w:val="24"/>
        </w:rPr>
        <w:t>方案二：</w:t>
      </w:r>
      <w:r w:rsidRPr="009B082B">
        <w:rPr>
          <w:rFonts w:ascii="Lucida Sans Unicode" w:eastAsia="宋体" w:hAnsi="Lucida Sans Unicode" w:cs="Lucida Sans Unicode"/>
          <w:color w:val="1A1A1A"/>
          <w:kern w:val="0"/>
          <w:sz w:val="24"/>
          <w:szCs w:val="24"/>
        </w:rPr>
        <w:t xml:space="preserve">confirm </w:t>
      </w:r>
      <w:r w:rsidRPr="009B082B">
        <w:rPr>
          <w:rFonts w:ascii="Lucida Sans Unicode" w:eastAsia="宋体" w:hAnsi="Lucida Sans Unicode" w:cs="Lucida Sans Unicode"/>
          <w:color w:val="1A1A1A"/>
          <w:kern w:val="0"/>
          <w:sz w:val="24"/>
          <w:szCs w:val="24"/>
        </w:rPr>
        <w:t>功能。</w:t>
      </w:r>
    </w:p>
    <w:p w:rsidR="009B082B" w:rsidRPr="009B082B" w:rsidRDefault="009B082B" w:rsidP="009B082B">
      <w:pPr>
        <w:widowControl/>
        <w:shd w:val="clear" w:color="auto" w:fill="FFFFFF"/>
        <w:jc w:val="left"/>
        <w:rPr>
          <w:rFonts w:ascii="Lucida Sans Unicode" w:eastAsia="宋体" w:hAnsi="Lucida Sans Unicode" w:cs="Lucida Sans Unicode"/>
          <w:color w:val="1A1A1A"/>
          <w:kern w:val="0"/>
          <w:sz w:val="24"/>
          <w:szCs w:val="24"/>
        </w:rPr>
      </w:pPr>
      <w:r w:rsidRPr="009B082B">
        <w:rPr>
          <w:rFonts w:ascii="Segoe UI Symbol" w:eastAsia="宋体" w:hAnsi="Segoe UI Symbol" w:cs="Segoe UI Symbol"/>
          <w:color w:val="1A1A1A"/>
          <w:kern w:val="0"/>
          <w:sz w:val="24"/>
          <w:szCs w:val="24"/>
        </w:rPr>
        <w:t>🚀</w:t>
      </w:r>
      <w:r w:rsidRPr="009B082B">
        <w:rPr>
          <w:rFonts w:ascii="Lucida Sans Unicode" w:eastAsia="宋体" w:hAnsi="Lucida Sans Unicode" w:cs="Lucida Sans Unicode"/>
          <w:color w:val="1A1A1A"/>
          <w:kern w:val="0"/>
          <w:sz w:val="24"/>
          <w:szCs w:val="24"/>
        </w:rPr>
        <w:t xml:space="preserve"> </w:t>
      </w:r>
      <w:r w:rsidRPr="009B082B">
        <w:rPr>
          <w:rFonts w:ascii="Lucida Sans Unicode" w:eastAsia="宋体" w:hAnsi="Lucida Sans Unicode" w:cs="Lucida Sans Unicode"/>
          <w:color w:val="1A1A1A"/>
          <w:kern w:val="0"/>
          <w:sz w:val="24"/>
          <w:szCs w:val="24"/>
        </w:rPr>
        <w:t>所以一般来说，如果你要确保说写</w:t>
      </w:r>
      <w:r w:rsidRPr="009B082B">
        <w:rPr>
          <w:rFonts w:ascii="Lucida Sans Unicode" w:eastAsia="宋体" w:hAnsi="Lucida Sans Unicode" w:cs="Lucida Sans Unicode"/>
          <w:color w:val="1A1A1A"/>
          <w:kern w:val="0"/>
          <w:sz w:val="24"/>
          <w:szCs w:val="24"/>
        </w:rPr>
        <w:t xml:space="preserve"> RabbitMQ </w:t>
      </w:r>
      <w:r w:rsidRPr="009B082B">
        <w:rPr>
          <w:rFonts w:ascii="Lucida Sans Unicode" w:eastAsia="宋体" w:hAnsi="Lucida Sans Unicode" w:cs="Lucida Sans Unicode"/>
          <w:color w:val="1A1A1A"/>
          <w:kern w:val="0"/>
          <w:sz w:val="24"/>
          <w:szCs w:val="24"/>
        </w:rPr>
        <w:t>的消息别丢，可以开启</w:t>
      </w:r>
      <w:r w:rsidRPr="009B082B">
        <w:rPr>
          <w:rFonts w:ascii="Lucida Sans Unicode" w:eastAsia="宋体" w:hAnsi="Lucida Sans Unicode" w:cs="Lucida Sans Unicode"/>
          <w:color w:val="1A1A1A"/>
          <w:kern w:val="0"/>
          <w:sz w:val="24"/>
          <w:szCs w:val="24"/>
        </w:rPr>
        <w:t xml:space="preserve"> </w:t>
      </w:r>
      <w:r w:rsidRPr="009B082B">
        <w:rPr>
          <w:rFonts w:ascii="Lucida Sans Unicode" w:eastAsia="宋体" w:hAnsi="Lucida Sans Unicode" w:cs="Lucida Sans Unicode"/>
          <w:color w:val="1A1A1A"/>
          <w:kern w:val="0"/>
          <w:sz w:val="24"/>
          <w:szCs w:val="24"/>
        </w:rPr>
        <w:t>【</w:t>
      </w:r>
      <w:r w:rsidRPr="009B082B">
        <w:rPr>
          <w:rFonts w:ascii="Lucida Console" w:eastAsia="宋体" w:hAnsi="Lucida Console" w:cs="宋体"/>
          <w:color w:val="1A1A1A"/>
          <w:kern w:val="0"/>
          <w:szCs w:val="21"/>
          <w:bdr w:val="single" w:sz="6" w:space="1" w:color="CCCCCC" w:frame="1"/>
          <w:shd w:val="clear" w:color="auto" w:fill="DDDDDD"/>
        </w:rPr>
        <w:t>confirm</w:t>
      </w:r>
      <w:r w:rsidRPr="009B082B">
        <w:rPr>
          <w:rFonts w:ascii="Lucida Sans Unicode" w:eastAsia="宋体" w:hAnsi="Lucida Sans Unicode" w:cs="Lucida Sans Unicode"/>
          <w:color w:val="1A1A1A"/>
          <w:kern w:val="0"/>
          <w:sz w:val="24"/>
          <w:szCs w:val="24"/>
        </w:rPr>
        <w:t> </w:t>
      </w:r>
      <w:r w:rsidRPr="009B082B">
        <w:rPr>
          <w:rFonts w:ascii="Lucida Sans Unicode" w:eastAsia="宋体" w:hAnsi="Lucida Sans Unicode" w:cs="Lucida Sans Unicode"/>
          <w:color w:val="1A1A1A"/>
          <w:kern w:val="0"/>
          <w:sz w:val="24"/>
          <w:szCs w:val="24"/>
        </w:rPr>
        <w:t>模式】，在生产者那里设置开启</w:t>
      </w:r>
      <w:r w:rsidRPr="009B082B">
        <w:rPr>
          <w:rFonts w:ascii="Lucida Sans Unicode" w:eastAsia="宋体" w:hAnsi="Lucida Sans Unicode" w:cs="Lucida Sans Unicode"/>
          <w:color w:val="1A1A1A"/>
          <w:kern w:val="0"/>
          <w:sz w:val="24"/>
          <w:szCs w:val="24"/>
        </w:rPr>
        <w:t> </w:t>
      </w:r>
      <w:r w:rsidRPr="009B082B">
        <w:rPr>
          <w:rFonts w:ascii="Lucida Console" w:eastAsia="宋体" w:hAnsi="Lucida Console" w:cs="宋体"/>
          <w:color w:val="1A1A1A"/>
          <w:kern w:val="0"/>
          <w:szCs w:val="21"/>
          <w:bdr w:val="single" w:sz="6" w:space="1" w:color="CCCCCC" w:frame="1"/>
          <w:shd w:val="clear" w:color="auto" w:fill="DDDDDD"/>
        </w:rPr>
        <w:t>confirm</w:t>
      </w:r>
      <w:r w:rsidRPr="009B082B">
        <w:rPr>
          <w:rFonts w:ascii="Lucida Sans Unicode" w:eastAsia="宋体" w:hAnsi="Lucida Sans Unicode" w:cs="Lucida Sans Unicode"/>
          <w:color w:val="1A1A1A"/>
          <w:kern w:val="0"/>
          <w:sz w:val="24"/>
          <w:szCs w:val="24"/>
        </w:rPr>
        <w:t> </w:t>
      </w:r>
      <w:r w:rsidRPr="009B082B">
        <w:rPr>
          <w:rFonts w:ascii="Lucida Sans Unicode" w:eastAsia="宋体" w:hAnsi="Lucida Sans Unicode" w:cs="Lucida Sans Unicode"/>
          <w:color w:val="1A1A1A"/>
          <w:kern w:val="0"/>
          <w:sz w:val="24"/>
          <w:szCs w:val="24"/>
        </w:rPr>
        <w:t>模式之后，你每次写的消息都会分配一个唯一的</w:t>
      </w:r>
      <w:r w:rsidRPr="009B082B">
        <w:rPr>
          <w:rFonts w:ascii="Lucida Sans Unicode" w:eastAsia="宋体" w:hAnsi="Lucida Sans Unicode" w:cs="Lucida Sans Unicode"/>
          <w:color w:val="1A1A1A"/>
          <w:kern w:val="0"/>
          <w:sz w:val="24"/>
          <w:szCs w:val="24"/>
        </w:rPr>
        <w:t xml:space="preserve"> id</w:t>
      </w:r>
      <w:r w:rsidRPr="009B082B">
        <w:rPr>
          <w:rFonts w:ascii="Lucida Sans Unicode" w:eastAsia="宋体" w:hAnsi="Lucida Sans Unicode" w:cs="Lucida Sans Unicode"/>
          <w:color w:val="1A1A1A"/>
          <w:kern w:val="0"/>
          <w:sz w:val="24"/>
          <w:szCs w:val="24"/>
        </w:rPr>
        <w:t>，然后如果写入了</w:t>
      </w:r>
      <w:r w:rsidRPr="009B082B">
        <w:rPr>
          <w:rFonts w:ascii="Lucida Sans Unicode" w:eastAsia="宋体" w:hAnsi="Lucida Sans Unicode" w:cs="Lucida Sans Unicode"/>
          <w:color w:val="1A1A1A"/>
          <w:kern w:val="0"/>
          <w:sz w:val="24"/>
          <w:szCs w:val="24"/>
        </w:rPr>
        <w:t xml:space="preserve"> RabbitMQ </w:t>
      </w:r>
      <w:r w:rsidRPr="009B082B">
        <w:rPr>
          <w:rFonts w:ascii="Lucida Sans Unicode" w:eastAsia="宋体" w:hAnsi="Lucida Sans Unicode" w:cs="Lucida Sans Unicode"/>
          <w:color w:val="1A1A1A"/>
          <w:kern w:val="0"/>
          <w:sz w:val="24"/>
          <w:szCs w:val="24"/>
        </w:rPr>
        <w:t>中，</w:t>
      </w:r>
      <w:r w:rsidRPr="009B082B">
        <w:rPr>
          <w:rFonts w:ascii="Lucida Sans Unicode" w:eastAsia="宋体" w:hAnsi="Lucida Sans Unicode" w:cs="Lucida Sans Unicode"/>
          <w:color w:val="1A1A1A"/>
          <w:kern w:val="0"/>
          <w:sz w:val="24"/>
          <w:szCs w:val="24"/>
        </w:rPr>
        <w:t xml:space="preserve">RabbitMQ </w:t>
      </w:r>
      <w:r w:rsidRPr="009B082B">
        <w:rPr>
          <w:rFonts w:ascii="Lucida Sans Unicode" w:eastAsia="宋体" w:hAnsi="Lucida Sans Unicode" w:cs="Lucida Sans Unicode"/>
          <w:color w:val="1A1A1A"/>
          <w:kern w:val="0"/>
          <w:sz w:val="24"/>
          <w:szCs w:val="24"/>
        </w:rPr>
        <w:t>会给你回传一个</w:t>
      </w:r>
      <w:r w:rsidRPr="009B082B">
        <w:rPr>
          <w:rFonts w:ascii="Lucida Sans Unicode" w:eastAsia="宋体" w:hAnsi="Lucida Sans Unicode" w:cs="Lucida Sans Unicode"/>
          <w:color w:val="1A1A1A"/>
          <w:kern w:val="0"/>
          <w:sz w:val="24"/>
          <w:szCs w:val="24"/>
        </w:rPr>
        <w:t> </w:t>
      </w:r>
      <w:r w:rsidRPr="009B082B">
        <w:rPr>
          <w:rFonts w:ascii="Lucida Console" w:eastAsia="宋体" w:hAnsi="Lucida Console" w:cs="宋体"/>
          <w:color w:val="1A1A1A"/>
          <w:kern w:val="0"/>
          <w:szCs w:val="21"/>
          <w:bdr w:val="single" w:sz="6" w:space="1" w:color="CCCCCC" w:frame="1"/>
          <w:shd w:val="clear" w:color="auto" w:fill="DDDDDD"/>
        </w:rPr>
        <w:t>ack</w:t>
      </w:r>
      <w:r w:rsidRPr="009B082B">
        <w:rPr>
          <w:rFonts w:ascii="Lucida Sans Unicode" w:eastAsia="宋体" w:hAnsi="Lucida Sans Unicode" w:cs="Lucida Sans Unicode"/>
          <w:color w:val="1A1A1A"/>
          <w:kern w:val="0"/>
          <w:sz w:val="24"/>
          <w:szCs w:val="24"/>
        </w:rPr>
        <w:t> </w:t>
      </w:r>
      <w:r w:rsidRPr="009B082B">
        <w:rPr>
          <w:rFonts w:ascii="Lucida Sans Unicode" w:eastAsia="宋体" w:hAnsi="Lucida Sans Unicode" w:cs="Lucida Sans Unicode"/>
          <w:color w:val="1A1A1A"/>
          <w:kern w:val="0"/>
          <w:sz w:val="24"/>
          <w:szCs w:val="24"/>
        </w:rPr>
        <w:t>消息，告诉你说这个消息</w:t>
      </w:r>
      <w:r w:rsidRPr="009B082B">
        <w:rPr>
          <w:rFonts w:ascii="Lucida Sans Unicode" w:eastAsia="宋体" w:hAnsi="Lucida Sans Unicode" w:cs="Lucida Sans Unicode"/>
          <w:color w:val="1A1A1A"/>
          <w:kern w:val="0"/>
          <w:sz w:val="24"/>
          <w:szCs w:val="24"/>
        </w:rPr>
        <w:t xml:space="preserve"> ok </w:t>
      </w:r>
      <w:r w:rsidRPr="009B082B">
        <w:rPr>
          <w:rFonts w:ascii="Lucida Sans Unicode" w:eastAsia="宋体" w:hAnsi="Lucida Sans Unicode" w:cs="Lucida Sans Unicode"/>
          <w:color w:val="1A1A1A"/>
          <w:kern w:val="0"/>
          <w:sz w:val="24"/>
          <w:szCs w:val="24"/>
        </w:rPr>
        <w:t>了。如果</w:t>
      </w:r>
      <w:r w:rsidRPr="009B082B">
        <w:rPr>
          <w:rFonts w:ascii="Lucida Sans Unicode" w:eastAsia="宋体" w:hAnsi="Lucida Sans Unicode" w:cs="Lucida Sans Unicode"/>
          <w:color w:val="1A1A1A"/>
          <w:kern w:val="0"/>
          <w:sz w:val="24"/>
          <w:szCs w:val="24"/>
        </w:rPr>
        <w:t xml:space="preserve"> RabbitMQ </w:t>
      </w:r>
      <w:r w:rsidRPr="009B082B">
        <w:rPr>
          <w:rFonts w:ascii="Lucida Sans Unicode" w:eastAsia="宋体" w:hAnsi="Lucida Sans Unicode" w:cs="Lucida Sans Unicode"/>
          <w:color w:val="1A1A1A"/>
          <w:kern w:val="0"/>
          <w:sz w:val="24"/>
          <w:szCs w:val="24"/>
        </w:rPr>
        <w:t>没能处理这个消息，会回调你的一个</w:t>
      </w:r>
      <w:r w:rsidRPr="009B082B">
        <w:rPr>
          <w:rFonts w:ascii="Lucida Sans Unicode" w:eastAsia="宋体" w:hAnsi="Lucida Sans Unicode" w:cs="Lucida Sans Unicode"/>
          <w:color w:val="1A1A1A"/>
          <w:kern w:val="0"/>
          <w:sz w:val="24"/>
          <w:szCs w:val="24"/>
        </w:rPr>
        <w:t> </w:t>
      </w:r>
      <w:r w:rsidRPr="009B082B">
        <w:rPr>
          <w:rFonts w:ascii="Lucida Console" w:eastAsia="宋体" w:hAnsi="Lucida Console" w:cs="宋体"/>
          <w:color w:val="1A1A1A"/>
          <w:kern w:val="0"/>
          <w:szCs w:val="21"/>
          <w:bdr w:val="single" w:sz="6" w:space="1" w:color="CCCCCC" w:frame="1"/>
          <w:shd w:val="clear" w:color="auto" w:fill="DDDDDD"/>
        </w:rPr>
        <w:t>nack</w:t>
      </w:r>
      <w:r w:rsidRPr="009B082B">
        <w:rPr>
          <w:rFonts w:ascii="Lucida Sans Unicode" w:eastAsia="宋体" w:hAnsi="Lucida Sans Unicode" w:cs="Lucida Sans Unicode"/>
          <w:color w:val="1A1A1A"/>
          <w:kern w:val="0"/>
          <w:sz w:val="24"/>
          <w:szCs w:val="24"/>
        </w:rPr>
        <w:t> </w:t>
      </w:r>
      <w:r w:rsidRPr="009B082B">
        <w:rPr>
          <w:rFonts w:ascii="Lucida Sans Unicode" w:eastAsia="宋体" w:hAnsi="Lucida Sans Unicode" w:cs="Lucida Sans Unicode"/>
          <w:color w:val="1A1A1A"/>
          <w:kern w:val="0"/>
          <w:sz w:val="24"/>
          <w:szCs w:val="24"/>
        </w:rPr>
        <w:t>接口，告诉你这个消息接收失败，你可以重试。而且你可以结合这个机制自己在内存里维护每个消息</w:t>
      </w:r>
      <w:r w:rsidRPr="009B082B">
        <w:rPr>
          <w:rFonts w:ascii="Lucida Sans Unicode" w:eastAsia="宋体" w:hAnsi="Lucida Sans Unicode" w:cs="Lucida Sans Unicode"/>
          <w:color w:val="1A1A1A"/>
          <w:kern w:val="0"/>
          <w:sz w:val="24"/>
          <w:szCs w:val="24"/>
        </w:rPr>
        <w:t xml:space="preserve"> id </w:t>
      </w:r>
      <w:r w:rsidRPr="009B082B">
        <w:rPr>
          <w:rFonts w:ascii="Lucida Sans Unicode" w:eastAsia="宋体" w:hAnsi="Lucida Sans Unicode" w:cs="Lucida Sans Unicode"/>
          <w:color w:val="1A1A1A"/>
          <w:kern w:val="0"/>
          <w:sz w:val="24"/>
          <w:szCs w:val="24"/>
        </w:rPr>
        <w:t>的状态，如果超过一定时间还没接收到这个消息的回调，那么你可以重发。</w:t>
      </w:r>
    </w:p>
    <w:p w:rsidR="009B082B" w:rsidRPr="009B082B" w:rsidRDefault="009B082B" w:rsidP="009B082B">
      <w:pPr>
        <w:widowControl/>
        <w:shd w:val="clear" w:color="auto" w:fill="F6F6F6"/>
        <w:jc w:val="left"/>
        <w:rPr>
          <w:rFonts w:ascii="Lucida Sans Unicode" w:eastAsia="宋体" w:hAnsi="Lucida Sans Unicode" w:cs="Lucida Sans Unicode"/>
          <w:color w:val="1A1A1A"/>
          <w:kern w:val="0"/>
          <w:sz w:val="24"/>
          <w:szCs w:val="24"/>
        </w:rPr>
      </w:pPr>
      <w:r w:rsidRPr="009B082B">
        <w:rPr>
          <w:rFonts w:ascii="Lucida Sans Unicode" w:eastAsia="宋体" w:hAnsi="Lucida Sans Unicode" w:cs="Lucida Sans Unicode"/>
          <w:color w:val="1A1A1A"/>
          <w:kern w:val="0"/>
          <w:sz w:val="24"/>
          <w:szCs w:val="24"/>
        </w:rPr>
        <w:t>对比总结</w:t>
      </w:r>
    </w:p>
    <w:p w:rsidR="009B082B" w:rsidRPr="009B082B" w:rsidRDefault="009B082B" w:rsidP="009B082B">
      <w:pPr>
        <w:widowControl/>
        <w:shd w:val="clear" w:color="auto" w:fill="FFFFFF"/>
        <w:jc w:val="left"/>
        <w:rPr>
          <w:rFonts w:ascii="Lucida Sans Unicode" w:eastAsia="宋体" w:hAnsi="Lucida Sans Unicode" w:cs="Lucida Sans Unicode"/>
          <w:color w:val="1A1A1A"/>
          <w:kern w:val="0"/>
          <w:sz w:val="24"/>
          <w:szCs w:val="24"/>
        </w:rPr>
      </w:pPr>
      <w:r w:rsidRPr="009B082B">
        <w:rPr>
          <w:rFonts w:ascii="Segoe UI Symbol" w:eastAsia="宋体" w:hAnsi="Segoe UI Symbol" w:cs="Segoe UI Symbol"/>
          <w:color w:val="1A1A1A"/>
          <w:kern w:val="0"/>
          <w:sz w:val="24"/>
          <w:szCs w:val="24"/>
        </w:rPr>
        <w:t>🚀</w:t>
      </w:r>
      <w:r w:rsidRPr="009B082B">
        <w:rPr>
          <w:rFonts w:ascii="Lucida Sans Unicode" w:eastAsia="宋体" w:hAnsi="Lucida Sans Unicode" w:cs="Lucida Sans Unicode"/>
          <w:color w:val="1A1A1A"/>
          <w:kern w:val="0"/>
          <w:sz w:val="24"/>
          <w:szCs w:val="24"/>
        </w:rPr>
        <w:t xml:space="preserve"> </w:t>
      </w:r>
      <w:r w:rsidRPr="009B082B">
        <w:rPr>
          <w:rFonts w:ascii="Lucida Sans Unicode" w:eastAsia="宋体" w:hAnsi="Lucida Sans Unicode" w:cs="Lucida Sans Unicode"/>
          <w:color w:val="1A1A1A"/>
          <w:kern w:val="0"/>
          <w:sz w:val="24"/>
          <w:szCs w:val="24"/>
        </w:rPr>
        <w:t>事务机制和</w:t>
      </w:r>
      <w:r w:rsidRPr="009B082B">
        <w:rPr>
          <w:rFonts w:ascii="Lucida Sans Unicode" w:eastAsia="宋体" w:hAnsi="Lucida Sans Unicode" w:cs="Lucida Sans Unicode"/>
          <w:color w:val="1A1A1A"/>
          <w:kern w:val="0"/>
          <w:sz w:val="24"/>
          <w:szCs w:val="24"/>
        </w:rPr>
        <w:t> </w:t>
      </w:r>
      <w:r w:rsidRPr="009B082B">
        <w:rPr>
          <w:rFonts w:ascii="Lucida Console" w:eastAsia="宋体" w:hAnsi="Lucida Console" w:cs="宋体"/>
          <w:color w:val="1A1A1A"/>
          <w:kern w:val="0"/>
          <w:szCs w:val="21"/>
          <w:bdr w:val="single" w:sz="6" w:space="1" w:color="CCCCCC" w:frame="1"/>
          <w:shd w:val="clear" w:color="auto" w:fill="DDDDDD"/>
        </w:rPr>
        <w:t>confirm</w:t>
      </w:r>
      <w:r w:rsidRPr="009B082B">
        <w:rPr>
          <w:rFonts w:ascii="Lucida Sans Unicode" w:eastAsia="宋体" w:hAnsi="Lucida Sans Unicode" w:cs="Lucida Sans Unicode"/>
          <w:color w:val="1A1A1A"/>
          <w:kern w:val="0"/>
          <w:sz w:val="24"/>
          <w:szCs w:val="24"/>
        </w:rPr>
        <w:t> </w:t>
      </w:r>
      <w:r w:rsidRPr="009B082B">
        <w:rPr>
          <w:rFonts w:ascii="Lucida Sans Unicode" w:eastAsia="宋体" w:hAnsi="Lucida Sans Unicode" w:cs="Lucida Sans Unicode"/>
          <w:color w:val="1A1A1A"/>
          <w:kern w:val="0"/>
          <w:sz w:val="24"/>
          <w:szCs w:val="24"/>
        </w:rPr>
        <w:t>机制最大的不同在于，</w:t>
      </w:r>
      <w:r w:rsidRPr="009B082B">
        <w:rPr>
          <w:rFonts w:ascii="Lucida Sans Unicode" w:eastAsia="宋体" w:hAnsi="Lucida Sans Unicode" w:cs="Lucida Sans Unicode"/>
          <w:b/>
          <w:bCs/>
          <w:color w:val="1A1A1A"/>
          <w:kern w:val="0"/>
          <w:sz w:val="24"/>
          <w:szCs w:val="24"/>
        </w:rPr>
        <w:t>事务机制是同步的</w:t>
      </w:r>
      <w:r w:rsidRPr="009B082B">
        <w:rPr>
          <w:rFonts w:ascii="Lucida Sans Unicode" w:eastAsia="宋体" w:hAnsi="Lucida Sans Unicode" w:cs="Lucida Sans Unicode"/>
          <w:color w:val="1A1A1A"/>
          <w:kern w:val="0"/>
          <w:sz w:val="24"/>
          <w:szCs w:val="24"/>
        </w:rPr>
        <w:t>，你提交一个事务之后会</w:t>
      </w:r>
      <w:r w:rsidRPr="009B082B">
        <w:rPr>
          <w:rFonts w:ascii="Lucida Sans Unicode" w:eastAsia="宋体" w:hAnsi="Lucida Sans Unicode" w:cs="Lucida Sans Unicode"/>
          <w:b/>
          <w:bCs/>
          <w:color w:val="1A1A1A"/>
          <w:kern w:val="0"/>
          <w:sz w:val="24"/>
          <w:szCs w:val="24"/>
        </w:rPr>
        <w:t>阻塞</w:t>
      </w:r>
      <w:r w:rsidRPr="009B082B">
        <w:rPr>
          <w:rFonts w:ascii="Lucida Sans Unicode" w:eastAsia="宋体" w:hAnsi="Lucida Sans Unicode" w:cs="Lucida Sans Unicode"/>
          <w:color w:val="1A1A1A"/>
          <w:kern w:val="0"/>
          <w:sz w:val="24"/>
          <w:szCs w:val="24"/>
        </w:rPr>
        <w:t>在那儿，但是</w:t>
      </w:r>
      <w:r w:rsidRPr="009B082B">
        <w:rPr>
          <w:rFonts w:ascii="Lucida Sans Unicode" w:eastAsia="宋体" w:hAnsi="Lucida Sans Unicode" w:cs="Lucida Sans Unicode"/>
          <w:color w:val="1A1A1A"/>
          <w:kern w:val="0"/>
          <w:sz w:val="24"/>
          <w:szCs w:val="24"/>
        </w:rPr>
        <w:t> </w:t>
      </w:r>
      <w:r w:rsidRPr="009B082B">
        <w:rPr>
          <w:rFonts w:ascii="Lucida Console" w:eastAsia="宋体" w:hAnsi="Lucida Console" w:cs="宋体"/>
          <w:color w:val="1A1A1A"/>
          <w:kern w:val="0"/>
          <w:szCs w:val="21"/>
          <w:bdr w:val="single" w:sz="6" w:space="1" w:color="CCCCCC" w:frame="1"/>
          <w:shd w:val="clear" w:color="auto" w:fill="DDDDDD"/>
        </w:rPr>
        <w:t>confirm</w:t>
      </w:r>
      <w:r w:rsidRPr="009B082B">
        <w:rPr>
          <w:rFonts w:ascii="Lucida Sans Unicode" w:eastAsia="宋体" w:hAnsi="Lucida Sans Unicode" w:cs="Lucida Sans Unicode"/>
          <w:color w:val="1A1A1A"/>
          <w:kern w:val="0"/>
          <w:sz w:val="24"/>
          <w:szCs w:val="24"/>
        </w:rPr>
        <w:t> </w:t>
      </w:r>
      <w:r w:rsidRPr="009B082B">
        <w:rPr>
          <w:rFonts w:ascii="Lucida Sans Unicode" w:eastAsia="宋体" w:hAnsi="Lucida Sans Unicode" w:cs="Lucida Sans Unicode"/>
          <w:color w:val="1A1A1A"/>
          <w:kern w:val="0"/>
          <w:sz w:val="24"/>
          <w:szCs w:val="24"/>
        </w:rPr>
        <w:t>机制是</w:t>
      </w:r>
      <w:r w:rsidRPr="009B082B">
        <w:rPr>
          <w:rFonts w:ascii="Lucida Sans Unicode" w:eastAsia="宋体" w:hAnsi="Lucida Sans Unicode" w:cs="Lucida Sans Unicode"/>
          <w:b/>
          <w:bCs/>
          <w:color w:val="1A1A1A"/>
          <w:kern w:val="0"/>
          <w:sz w:val="24"/>
          <w:szCs w:val="24"/>
        </w:rPr>
        <w:t>异步</w:t>
      </w:r>
      <w:r w:rsidRPr="009B082B">
        <w:rPr>
          <w:rFonts w:ascii="Lucida Sans Unicode" w:eastAsia="宋体" w:hAnsi="Lucida Sans Unicode" w:cs="Lucida Sans Unicode"/>
          <w:color w:val="1A1A1A"/>
          <w:kern w:val="0"/>
          <w:sz w:val="24"/>
          <w:szCs w:val="24"/>
        </w:rPr>
        <w:t>的，你发送个消息之后就可以发送下一个消息，然后那个消息</w:t>
      </w:r>
      <w:r w:rsidRPr="009B082B">
        <w:rPr>
          <w:rFonts w:ascii="Lucida Sans Unicode" w:eastAsia="宋体" w:hAnsi="Lucida Sans Unicode" w:cs="Lucida Sans Unicode"/>
          <w:color w:val="1A1A1A"/>
          <w:kern w:val="0"/>
          <w:sz w:val="24"/>
          <w:szCs w:val="24"/>
        </w:rPr>
        <w:t xml:space="preserve"> RabbitMQ </w:t>
      </w:r>
      <w:r w:rsidRPr="009B082B">
        <w:rPr>
          <w:rFonts w:ascii="Lucida Sans Unicode" w:eastAsia="宋体" w:hAnsi="Lucida Sans Unicode" w:cs="Lucida Sans Unicode"/>
          <w:color w:val="1A1A1A"/>
          <w:kern w:val="0"/>
          <w:sz w:val="24"/>
          <w:szCs w:val="24"/>
        </w:rPr>
        <w:t>接收了之后会异步回调你的一个接口通知你这个消息接收到了。</w:t>
      </w:r>
    </w:p>
    <w:p w:rsidR="009B082B" w:rsidRPr="009B082B" w:rsidRDefault="009B082B" w:rsidP="009B082B">
      <w:pPr>
        <w:widowControl/>
        <w:shd w:val="clear" w:color="auto" w:fill="FFFFFF"/>
        <w:jc w:val="left"/>
        <w:rPr>
          <w:rFonts w:ascii="Lucida Sans Unicode" w:eastAsia="宋体" w:hAnsi="Lucida Sans Unicode" w:cs="Lucida Sans Unicode"/>
          <w:color w:val="1A1A1A"/>
          <w:kern w:val="0"/>
          <w:sz w:val="24"/>
          <w:szCs w:val="24"/>
        </w:rPr>
      </w:pPr>
      <w:r w:rsidRPr="009B082B">
        <w:rPr>
          <w:rFonts w:ascii="Lucida Sans Unicode" w:eastAsia="宋体" w:hAnsi="Lucida Sans Unicode" w:cs="Lucida Sans Unicode"/>
          <w:color w:val="1A1A1A"/>
          <w:kern w:val="0"/>
          <w:sz w:val="24"/>
          <w:szCs w:val="24"/>
        </w:rPr>
        <w:t>所以一般在生产者这块</w:t>
      </w:r>
      <w:r w:rsidRPr="009B082B">
        <w:rPr>
          <w:rFonts w:ascii="Lucida Sans Unicode" w:eastAsia="宋体" w:hAnsi="Lucida Sans Unicode" w:cs="Lucida Sans Unicode"/>
          <w:b/>
          <w:bCs/>
          <w:color w:val="1A1A1A"/>
          <w:kern w:val="0"/>
          <w:sz w:val="24"/>
          <w:szCs w:val="24"/>
        </w:rPr>
        <w:t>避免数据丢失</w:t>
      </w:r>
      <w:r w:rsidRPr="009B082B">
        <w:rPr>
          <w:rFonts w:ascii="Lucida Sans Unicode" w:eastAsia="宋体" w:hAnsi="Lucida Sans Unicode" w:cs="Lucida Sans Unicode"/>
          <w:color w:val="1A1A1A"/>
          <w:kern w:val="0"/>
          <w:sz w:val="24"/>
          <w:szCs w:val="24"/>
        </w:rPr>
        <w:t>，都是用</w:t>
      </w:r>
      <w:r w:rsidRPr="009B082B">
        <w:rPr>
          <w:rFonts w:ascii="Lucida Sans Unicode" w:eastAsia="宋体" w:hAnsi="Lucida Sans Unicode" w:cs="Lucida Sans Unicode"/>
          <w:color w:val="1A1A1A"/>
          <w:kern w:val="0"/>
          <w:sz w:val="24"/>
          <w:szCs w:val="24"/>
        </w:rPr>
        <w:t> </w:t>
      </w:r>
      <w:r w:rsidRPr="009B082B">
        <w:rPr>
          <w:rFonts w:ascii="Lucida Console" w:eastAsia="宋体" w:hAnsi="Lucida Console" w:cs="宋体"/>
          <w:color w:val="1A1A1A"/>
          <w:kern w:val="0"/>
          <w:szCs w:val="21"/>
          <w:bdr w:val="single" w:sz="6" w:space="1" w:color="CCCCCC" w:frame="1"/>
          <w:shd w:val="clear" w:color="auto" w:fill="DDDDDD"/>
        </w:rPr>
        <w:t>confirm</w:t>
      </w:r>
      <w:r w:rsidRPr="009B082B">
        <w:rPr>
          <w:rFonts w:ascii="Lucida Sans Unicode" w:eastAsia="宋体" w:hAnsi="Lucida Sans Unicode" w:cs="Lucida Sans Unicode"/>
          <w:color w:val="1A1A1A"/>
          <w:kern w:val="0"/>
          <w:sz w:val="24"/>
          <w:szCs w:val="24"/>
        </w:rPr>
        <w:t> </w:t>
      </w:r>
      <w:r w:rsidRPr="009B082B">
        <w:rPr>
          <w:rFonts w:ascii="Lucida Sans Unicode" w:eastAsia="宋体" w:hAnsi="Lucida Sans Unicode" w:cs="Lucida Sans Unicode"/>
          <w:color w:val="1A1A1A"/>
          <w:kern w:val="0"/>
          <w:sz w:val="24"/>
          <w:szCs w:val="24"/>
        </w:rPr>
        <w:t>机制的。</w:t>
      </w:r>
    </w:p>
    <w:p w:rsidR="009B082B" w:rsidRPr="009B082B" w:rsidRDefault="009B082B" w:rsidP="009B082B">
      <w:pPr>
        <w:widowControl/>
        <w:shd w:val="clear" w:color="auto" w:fill="F6F6F6"/>
        <w:jc w:val="left"/>
        <w:rPr>
          <w:rFonts w:ascii="Lucida Sans Unicode" w:eastAsia="宋体" w:hAnsi="Lucida Sans Unicode" w:cs="Lucida Sans Unicode"/>
          <w:color w:val="1A1A1A"/>
          <w:kern w:val="0"/>
          <w:sz w:val="24"/>
          <w:szCs w:val="24"/>
        </w:rPr>
      </w:pPr>
      <w:r w:rsidRPr="009B082B">
        <w:rPr>
          <w:rFonts w:ascii="Segoe UI Symbol" w:eastAsia="宋体" w:hAnsi="Segoe UI Symbol" w:cs="Segoe UI Symbol"/>
          <w:color w:val="1A1A1A"/>
          <w:kern w:val="0"/>
          <w:sz w:val="24"/>
          <w:szCs w:val="24"/>
        </w:rPr>
        <w:t>😈</w:t>
      </w:r>
      <w:r w:rsidRPr="009B082B">
        <w:rPr>
          <w:rFonts w:ascii="Lucida Sans Unicode" w:eastAsia="宋体" w:hAnsi="Lucida Sans Unicode" w:cs="Lucida Sans Unicode"/>
          <w:color w:val="1A1A1A"/>
          <w:kern w:val="0"/>
          <w:sz w:val="24"/>
          <w:szCs w:val="24"/>
        </w:rPr>
        <w:t xml:space="preserve"> </w:t>
      </w:r>
      <w:r w:rsidRPr="009B082B">
        <w:rPr>
          <w:rFonts w:ascii="Lucida Sans Unicode" w:eastAsia="宋体" w:hAnsi="Lucida Sans Unicode" w:cs="Lucida Sans Unicode"/>
          <w:color w:val="1A1A1A"/>
          <w:kern w:val="0"/>
          <w:sz w:val="24"/>
          <w:szCs w:val="24"/>
        </w:rPr>
        <w:t>不过</w:t>
      </w:r>
      <w:r w:rsidRPr="009B082B">
        <w:rPr>
          <w:rFonts w:ascii="Lucida Sans Unicode" w:eastAsia="宋体" w:hAnsi="Lucida Sans Unicode" w:cs="Lucida Sans Unicode"/>
          <w:color w:val="1A1A1A"/>
          <w:kern w:val="0"/>
          <w:sz w:val="24"/>
          <w:szCs w:val="24"/>
        </w:rPr>
        <w:t xml:space="preserve"> confirm </w:t>
      </w:r>
      <w:r w:rsidRPr="009B082B">
        <w:rPr>
          <w:rFonts w:ascii="Lucida Sans Unicode" w:eastAsia="宋体" w:hAnsi="Lucida Sans Unicode" w:cs="Lucida Sans Unicode"/>
          <w:color w:val="1A1A1A"/>
          <w:kern w:val="0"/>
          <w:sz w:val="24"/>
          <w:szCs w:val="24"/>
        </w:rPr>
        <w:t>功能，也可能存在丢消息的情况。举个例子，如果回调到</w:t>
      </w:r>
      <w:r w:rsidRPr="009B082B">
        <w:rPr>
          <w:rFonts w:ascii="Lucida Sans Unicode" w:eastAsia="宋体" w:hAnsi="Lucida Sans Unicode" w:cs="Lucida Sans Unicode"/>
          <w:color w:val="1A1A1A"/>
          <w:kern w:val="0"/>
          <w:sz w:val="24"/>
          <w:szCs w:val="24"/>
        </w:rPr>
        <w:t> </w:t>
      </w:r>
      <w:r w:rsidRPr="009B082B">
        <w:rPr>
          <w:rFonts w:ascii="Lucida Console" w:eastAsia="宋体" w:hAnsi="Lucida Console" w:cs="宋体"/>
          <w:color w:val="1A1A1A"/>
          <w:kern w:val="0"/>
          <w:szCs w:val="21"/>
          <w:bdr w:val="single" w:sz="6" w:space="1" w:color="CCCCCC" w:frame="1"/>
          <w:shd w:val="clear" w:color="auto" w:fill="DDDDDD"/>
        </w:rPr>
        <w:t>nack</w:t>
      </w:r>
      <w:r w:rsidRPr="009B082B">
        <w:rPr>
          <w:rFonts w:ascii="Lucida Sans Unicode" w:eastAsia="宋体" w:hAnsi="Lucida Sans Unicode" w:cs="Lucida Sans Unicode"/>
          <w:color w:val="1A1A1A"/>
          <w:kern w:val="0"/>
          <w:sz w:val="24"/>
          <w:szCs w:val="24"/>
        </w:rPr>
        <w:t> </w:t>
      </w:r>
      <w:r w:rsidRPr="009B082B">
        <w:rPr>
          <w:rFonts w:ascii="Lucida Sans Unicode" w:eastAsia="宋体" w:hAnsi="Lucida Sans Unicode" w:cs="Lucida Sans Unicode"/>
          <w:color w:val="1A1A1A"/>
          <w:kern w:val="0"/>
          <w:sz w:val="24"/>
          <w:szCs w:val="24"/>
        </w:rPr>
        <w:t>接口，此时</w:t>
      </w:r>
      <w:r w:rsidRPr="009B082B">
        <w:rPr>
          <w:rFonts w:ascii="Lucida Sans Unicode" w:eastAsia="宋体" w:hAnsi="Lucida Sans Unicode" w:cs="Lucida Sans Unicode"/>
          <w:color w:val="1A1A1A"/>
          <w:kern w:val="0"/>
          <w:sz w:val="24"/>
          <w:szCs w:val="24"/>
        </w:rPr>
        <w:t xml:space="preserve"> JVM </w:t>
      </w:r>
      <w:r w:rsidRPr="009B082B">
        <w:rPr>
          <w:rFonts w:ascii="Lucida Sans Unicode" w:eastAsia="宋体" w:hAnsi="Lucida Sans Unicode" w:cs="Lucida Sans Unicode"/>
          <w:color w:val="1A1A1A"/>
          <w:kern w:val="0"/>
          <w:sz w:val="24"/>
          <w:szCs w:val="24"/>
        </w:rPr>
        <w:t>挂掉了，那么此消息就丢失了。（这个是艿艿的猜想，还在找胖友探讨中。关于这块，欢迎星球讨论。）</w:t>
      </w:r>
    </w:p>
    <w:p w:rsidR="009B082B" w:rsidRPr="009B082B" w:rsidRDefault="009B082B" w:rsidP="009B082B">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B082B">
        <w:rPr>
          <w:rFonts w:ascii="Lucida Sans Unicode" w:eastAsia="宋体" w:hAnsi="Lucida Sans Unicode" w:cs="Lucida Sans Unicode"/>
          <w:color w:val="1A1A1A"/>
          <w:kern w:val="0"/>
          <w:sz w:val="24"/>
          <w:szCs w:val="24"/>
        </w:rPr>
        <w:t>🦅 </w:t>
      </w:r>
      <w:r w:rsidRPr="009B082B">
        <w:rPr>
          <w:rFonts w:ascii="Lucida Sans Unicode" w:eastAsia="宋体" w:hAnsi="Lucida Sans Unicode" w:cs="Lucida Sans Unicode"/>
          <w:b/>
          <w:bCs/>
          <w:color w:val="1A1A1A"/>
          <w:kern w:val="0"/>
          <w:sz w:val="24"/>
          <w:szCs w:val="24"/>
        </w:rPr>
        <w:t xml:space="preserve">Broker </w:t>
      </w:r>
      <w:r w:rsidRPr="009B082B">
        <w:rPr>
          <w:rFonts w:ascii="Lucida Sans Unicode" w:eastAsia="宋体" w:hAnsi="Lucida Sans Unicode" w:cs="Lucida Sans Unicode"/>
          <w:b/>
          <w:bCs/>
          <w:color w:val="1A1A1A"/>
          <w:kern w:val="0"/>
          <w:sz w:val="24"/>
          <w:szCs w:val="24"/>
        </w:rPr>
        <w:t>弄丢了数据</w:t>
      </w:r>
    </w:p>
    <w:p w:rsidR="009B082B" w:rsidRPr="009B082B" w:rsidRDefault="009B082B" w:rsidP="009B082B">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B082B">
        <w:rPr>
          <w:rFonts w:ascii="Lucida Sans Unicode" w:eastAsia="宋体" w:hAnsi="Lucida Sans Unicode" w:cs="Lucida Sans Unicode"/>
          <w:color w:val="1A1A1A"/>
          <w:kern w:val="0"/>
          <w:sz w:val="24"/>
          <w:szCs w:val="24"/>
        </w:rPr>
        <w:t>就是</w:t>
      </w:r>
      <w:r w:rsidRPr="009B082B">
        <w:rPr>
          <w:rFonts w:ascii="Lucida Sans Unicode" w:eastAsia="宋体" w:hAnsi="Lucida Sans Unicode" w:cs="Lucida Sans Unicode"/>
          <w:color w:val="1A1A1A"/>
          <w:kern w:val="0"/>
          <w:sz w:val="24"/>
          <w:szCs w:val="24"/>
        </w:rPr>
        <w:t xml:space="preserve"> Broker </w:t>
      </w:r>
      <w:r w:rsidRPr="009B082B">
        <w:rPr>
          <w:rFonts w:ascii="Lucida Sans Unicode" w:eastAsia="宋体" w:hAnsi="Lucida Sans Unicode" w:cs="Lucida Sans Unicode"/>
          <w:color w:val="1A1A1A"/>
          <w:kern w:val="0"/>
          <w:sz w:val="24"/>
          <w:szCs w:val="24"/>
        </w:rPr>
        <w:t>自己弄丢了数据，这个你必须</w:t>
      </w:r>
      <w:r w:rsidRPr="009B082B">
        <w:rPr>
          <w:rFonts w:ascii="Lucida Sans Unicode" w:eastAsia="宋体" w:hAnsi="Lucida Sans Unicode" w:cs="Lucida Sans Unicode"/>
          <w:b/>
          <w:bCs/>
          <w:color w:val="1A1A1A"/>
          <w:kern w:val="0"/>
          <w:sz w:val="24"/>
          <w:szCs w:val="24"/>
        </w:rPr>
        <w:t>开启</w:t>
      </w:r>
      <w:r w:rsidRPr="009B082B">
        <w:rPr>
          <w:rFonts w:ascii="Lucida Sans Unicode" w:eastAsia="宋体" w:hAnsi="Lucida Sans Unicode" w:cs="Lucida Sans Unicode"/>
          <w:b/>
          <w:bCs/>
          <w:color w:val="1A1A1A"/>
          <w:kern w:val="0"/>
          <w:sz w:val="24"/>
          <w:szCs w:val="24"/>
        </w:rPr>
        <w:t xml:space="preserve"> Broker </w:t>
      </w:r>
      <w:r w:rsidRPr="009B082B">
        <w:rPr>
          <w:rFonts w:ascii="Lucida Sans Unicode" w:eastAsia="宋体" w:hAnsi="Lucida Sans Unicode" w:cs="Lucida Sans Unicode"/>
          <w:b/>
          <w:bCs/>
          <w:color w:val="1A1A1A"/>
          <w:kern w:val="0"/>
          <w:sz w:val="24"/>
          <w:szCs w:val="24"/>
        </w:rPr>
        <w:t>的持久化</w:t>
      </w:r>
      <w:r w:rsidRPr="009B082B">
        <w:rPr>
          <w:rFonts w:ascii="Lucida Sans Unicode" w:eastAsia="宋体" w:hAnsi="Lucida Sans Unicode" w:cs="Lucida Sans Unicode"/>
          <w:color w:val="1A1A1A"/>
          <w:kern w:val="0"/>
          <w:sz w:val="24"/>
          <w:szCs w:val="24"/>
        </w:rPr>
        <w:t>，就是消息写入之后会持久化到磁盘，哪怕是</w:t>
      </w:r>
      <w:r w:rsidRPr="009B082B">
        <w:rPr>
          <w:rFonts w:ascii="Lucida Sans Unicode" w:eastAsia="宋体" w:hAnsi="Lucida Sans Unicode" w:cs="Lucida Sans Unicode"/>
          <w:color w:val="1A1A1A"/>
          <w:kern w:val="0"/>
          <w:sz w:val="24"/>
          <w:szCs w:val="24"/>
        </w:rPr>
        <w:t xml:space="preserve"> Broker </w:t>
      </w:r>
      <w:r w:rsidRPr="009B082B">
        <w:rPr>
          <w:rFonts w:ascii="Lucida Sans Unicode" w:eastAsia="宋体" w:hAnsi="Lucida Sans Unicode" w:cs="Lucida Sans Unicode"/>
          <w:color w:val="1A1A1A"/>
          <w:kern w:val="0"/>
          <w:sz w:val="24"/>
          <w:szCs w:val="24"/>
        </w:rPr>
        <w:t>自己挂了，</w:t>
      </w:r>
      <w:r w:rsidRPr="009B082B">
        <w:rPr>
          <w:rFonts w:ascii="Lucida Sans Unicode" w:eastAsia="宋体" w:hAnsi="Lucida Sans Unicode" w:cs="Lucida Sans Unicode"/>
          <w:b/>
          <w:bCs/>
          <w:color w:val="1A1A1A"/>
          <w:kern w:val="0"/>
          <w:sz w:val="24"/>
          <w:szCs w:val="24"/>
        </w:rPr>
        <w:t>恢复之后会自动读取之前存储的数据</w:t>
      </w:r>
      <w:r w:rsidRPr="009B082B">
        <w:rPr>
          <w:rFonts w:ascii="Lucida Sans Unicode" w:eastAsia="宋体" w:hAnsi="Lucida Sans Unicode" w:cs="Lucida Sans Unicode"/>
          <w:color w:val="1A1A1A"/>
          <w:kern w:val="0"/>
          <w:sz w:val="24"/>
          <w:szCs w:val="24"/>
        </w:rPr>
        <w:t>，一般数据不会丢。除非极其罕见的是，</w:t>
      </w:r>
      <w:r w:rsidRPr="009B082B">
        <w:rPr>
          <w:rFonts w:ascii="Lucida Sans Unicode" w:eastAsia="宋体" w:hAnsi="Lucida Sans Unicode" w:cs="Lucida Sans Unicode"/>
          <w:color w:val="1A1A1A"/>
          <w:kern w:val="0"/>
          <w:sz w:val="24"/>
          <w:szCs w:val="24"/>
        </w:rPr>
        <w:t xml:space="preserve">Broker </w:t>
      </w:r>
      <w:r w:rsidRPr="009B082B">
        <w:rPr>
          <w:rFonts w:ascii="Lucida Sans Unicode" w:eastAsia="宋体" w:hAnsi="Lucida Sans Unicode" w:cs="Lucida Sans Unicode"/>
          <w:color w:val="1A1A1A"/>
          <w:kern w:val="0"/>
          <w:sz w:val="24"/>
          <w:szCs w:val="24"/>
        </w:rPr>
        <w:t>还没持久化，自己就挂了，</w:t>
      </w:r>
      <w:r w:rsidRPr="009B082B">
        <w:rPr>
          <w:rFonts w:ascii="Lucida Sans Unicode" w:eastAsia="宋体" w:hAnsi="Lucida Sans Unicode" w:cs="Lucida Sans Unicode"/>
          <w:b/>
          <w:bCs/>
          <w:color w:val="1A1A1A"/>
          <w:kern w:val="0"/>
          <w:sz w:val="24"/>
          <w:szCs w:val="24"/>
        </w:rPr>
        <w:t>可能导致少量数据丢失</w:t>
      </w:r>
      <w:r w:rsidRPr="009B082B">
        <w:rPr>
          <w:rFonts w:ascii="Lucida Sans Unicode" w:eastAsia="宋体" w:hAnsi="Lucida Sans Unicode" w:cs="Lucida Sans Unicode"/>
          <w:color w:val="1A1A1A"/>
          <w:kern w:val="0"/>
          <w:sz w:val="24"/>
          <w:szCs w:val="24"/>
        </w:rPr>
        <w:t>，但是这个概率较小。</w:t>
      </w:r>
    </w:p>
    <w:p w:rsidR="009B082B" w:rsidRPr="009B082B" w:rsidRDefault="009B082B" w:rsidP="009B082B">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B082B">
        <w:rPr>
          <w:rFonts w:ascii="Lucida Sans Unicode" w:eastAsia="宋体" w:hAnsi="Lucida Sans Unicode" w:cs="Lucida Sans Unicode"/>
          <w:color w:val="1A1A1A"/>
          <w:kern w:val="0"/>
          <w:sz w:val="24"/>
          <w:szCs w:val="24"/>
        </w:rPr>
        <w:t>设置持久化有</w:t>
      </w:r>
      <w:r w:rsidRPr="009B082B">
        <w:rPr>
          <w:rFonts w:ascii="Lucida Sans Unicode" w:eastAsia="宋体" w:hAnsi="Lucida Sans Unicode" w:cs="Lucida Sans Unicode"/>
          <w:b/>
          <w:bCs/>
          <w:color w:val="1A1A1A"/>
          <w:kern w:val="0"/>
          <w:sz w:val="24"/>
          <w:szCs w:val="24"/>
        </w:rPr>
        <w:t>两个步骤</w:t>
      </w:r>
      <w:r w:rsidRPr="009B082B">
        <w:rPr>
          <w:rFonts w:ascii="Lucida Sans Unicode" w:eastAsia="宋体" w:hAnsi="Lucida Sans Unicode" w:cs="Lucida Sans Unicode"/>
          <w:color w:val="1A1A1A"/>
          <w:kern w:val="0"/>
          <w:sz w:val="24"/>
          <w:szCs w:val="24"/>
        </w:rPr>
        <w:t>：</w:t>
      </w:r>
    </w:p>
    <w:p w:rsidR="009B082B" w:rsidRPr="009B082B" w:rsidRDefault="009B082B" w:rsidP="00FA61C5">
      <w:pPr>
        <w:widowControl/>
        <w:numPr>
          <w:ilvl w:val="0"/>
          <w:numId w:val="206"/>
        </w:numPr>
        <w:shd w:val="clear" w:color="auto" w:fill="FFFFFF"/>
        <w:ind w:left="0"/>
        <w:jc w:val="left"/>
        <w:rPr>
          <w:rFonts w:ascii="Lucida Sans Unicode" w:eastAsia="宋体" w:hAnsi="Lucida Sans Unicode" w:cs="Lucida Sans Unicode"/>
          <w:color w:val="1A1A1A"/>
          <w:kern w:val="0"/>
          <w:szCs w:val="21"/>
        </w:rPr>
      </w:pPr>
      <w:r w:rsidRPr="009B082B">
        <w:rPr>
          <w:rFonts w:ascii="Lucida Sans Unicode" w:eastAsia="宋体" w:hAnsi="Lucida Sans Unicode" w:cs="Lucida Sans Unicode"/>
          <w:color w:val="1A1A1A"/>
          <w:kern w:val="0"/>
          <w:szCs w:val="21"/>
        </w:rPr>
        <w:t>创建</w:t>
      </w:r>
      <w:r w:rsidRPr="009B082B">
        <w:rPr>
          <w:rFonts w:ascii="Lucida Sans Unicode" w:eastAsia="宋体" w:hAnsi="Lucida Sans Unicode" w:cs="Lucida Sans Unicode"/>
          <w:color w:val="1A1A1A"/>
          <w:kern w:val="0"/>
          <w:szCs w:val="21"/>
        </w:rPr>
        <w:t xml:space="preserve"> queue </w:t>
      </w:r>
      <w:r w:rsidRPr="009B082B">
        <w:rPr>
          <w:rFonts w:ascii="Lucida Sans Unicode" w:eastAsia="宋体" w:hAnsi="Lucida Sans Unicode" w:cs="Lucida Sans Unicode"/>
          <w:color w:val="1A1A1A"/>
          <w:kern w:val="0"/>
          <w:szCs w:val="21"/>
        </w:rPr>
        <w:t>的时候将其设置为持久化</w:t>
      </w:r>
      <w:r w:rsidRPr="009B082B">
        <w:rPr>
          <w:rFonts w:ascii="Lucida Sans Unicode" w:eastAsia="宋体" w:hAnsi="Lucida Sans Unicode" w:cs="Lucida Sans Unicode"/>
          <w:color w:val="1A1A1A"/>
          <w:kern w:val="0"/>
          <w:szCs w:val="21"/>
        </w:rPr>
        <w:br/>
      </w:r>
      <w:r w:rsidRPr="009B082B">
        <w:rPr>
          <w:rFonts w:ascii="Lucida Sans Unicode" w:eastAsia="宋体" w:hAnsi="Lucida Sans Unicode" w:cs="Lucida Sans Unicode"/>
          <w:color w:val="1A1A1A"/>
          <w:kern w:val="0"/>
          <w:szCs w:val="21"/>
        </w:rPr>
        <w:t>这样就可以保证</w:t>
      </w:r>
      <w:r w:rsidRPr="009B082B">
        <w:rPr>
          <w:rFonts w:ascii="Lucida Sans Unicode" w:eastAsia="宋体" w:hAnsi="Lucida Sans Unicode" w:cs="Lucida Sans Unicode"/>
          <w:color w:val="1A1A1A"/>
          <w:kern w:val="0"/>
          <w:szCs w:val="21"/>
        </w:rPr>
        <w:t xml:space="preserve"> RabbitMQ </w:t>
      </w:r>
      <w:r w:rsidRPr="009B082B">
        <w:rPr>
          <w:rFonts w:ascii="Lucida Sans Unicode" w:eastAsia="宋体" w:hAnsi="Lucida Sans Unicode" w:cs="Lucida Sans Unicode"/>
          <w:color w:val="1A1A1A"/>
          <w:kern w:val="0"/>
          <w:szCs w:val="21"/>
        </w:rPr>
        <w:t>持久化</w:t>
      </w:r>
      <w:r w:rsidRPr="009B082B">
        <w:rPr>
          <w:rFonts w:ascii="Lucida Sans Unicode" w:eastAsia="宋体" w:hAnsi="Lucida Sans Unicode" w:cs="Lucida Sans Unicode"/>
          <w:color w:val="1A1A1A"/>
          <w:kern w:val="0"/>
          <w:szCs w:val="21"/>
        </w:rPr>
        <w:t xml:space="preserve"> queue </w:t>
      </w:r>
      <w:r w:rsidRPr="009B082B">
        <w:rPr>
          <w:rFonts w:ascii="Lucida Sans Unicode" w:eastAsia="宋体" w:hAnsi="Lucida Sans Unicode" w:cs="Lucida Sans Unicode"/>
          <w:color w:val="1A1A1A"/>
          <w:kern w:val="0"/>
          <w:szCs w:val="21"/>
        </w:rPr>
        <w:t>的元数据，但是它是不会持久化</w:t>
      </w:r>
      <w:r w:rsidRPr="009B082B">
        <w:rPr>
          <w:rFonts w:ascii="Lucida Sans Unicode" w:eastAsia="宋体" w:hAnsi="Lucida Sans Unicode" w:cs="Lucida Sans Unicode"/>
          <w:color w:val="1A1A1A"/>
          <w:kern w:val="0"/>
          <w:szCs w:val="21"/>
        </w:rPr>
        <w:t xml:space="preserve"> queue </w:t>
      </w:r>
      <w:r w:rsidRPr="009B082B">
        <w:rPr>
          <w:rFonts w:ascii="Lucida Sans Unicode" w:eastAsia="宋体" w:hAnsi="Lucida Sans Unicode" w:cs="Lucida Sans Unicode"/>
          <w:color w:val="1A1A1A"/>
          <w:kern w:val="0"/>
          <w:szCs w:val="21"/>
        </w:rPr>
        <w:t>里的数据的。</w:t>
      </w:r>
    </w:p>
    <w:p w:rsidR="009B082B" w:rsidRPr="009B082B" w:rsidRDefault="009B082B" w:rsidP="00FA61C5">
      <w:pPr>
        <w:widowControl/>
        <w:numPr>
          <w:ilvl w:val="0"/>
          <w:numId w:val="206"/>
        </w:numPr>
        <w:shd w:val="clear" w:color="auto" w:fill="FFFFFF"/>
        <w:ind w:left="0"/>
        <w:jc w:val="left"/>
        <w:rPr>
          <w:rFonts w:ascii="Lucida Sans Unicode" w:eastAsia="宋体" w:hAnsi="Lucida Sans Unicode" w:cs="Lucida Sans Unicode"/>
          <w:color w:val="1A1A1A"/>
          <w:kern w:val="0"/>
          <w:szCs w:val="21"/>
        </w:rPr>
      </w:pPr>
      <w:r w:rsidRPr="009B082B">
        <w:rPr>
          <w:rFonts w:ascii="Lucida Sans Unicode" w:eastAsia="宋体" w:hAnsi="Lucida Sans Unicode" w:cs="Lucida Sans Unicode"/>
          <w:color w:val="1A1A1A"/>
          <w:kern w:val="0"/>
          <w:szCs w:val="21"/>
        </w:rPr>
        <w:t>第二个是发送消息的时候将消息的</w:t>
      </w:r>
      <w:r w:rsidRPr="009B082B">
        <w:rPr>
          <w:rFonts w:ascii="Lucida Sans Unicode" w:eastAsia="宋体" w:hAnsi="Lucida Sans Unicode" w:cs="Lucida Sans Unicode"/>
          <w:color w:val="1A1A1A"/>
          <w:kern w:val="0"/>
          <w:szCs w:val="21"/>
        </w:rPr>
        <w:t> </w:t>
      </w:r>
      <w:r w:rsidRPr="009B082B">
        <w:rPr>
          <w:rFonts w:ascii="Lucida Console" w:eastAsia="宋体" w:hAnsi="Lucida Console" w:cs="宋体"/>
          <w:color w:val="1A1A1A"/>
          <w:kern w:val="0"/>
          <w:szCs w:val="21"/>
          <w:bdr w:val="single" w:sz="6" w:space="1" w:color="CCCCCC" w:frame="1"/>
          <w:shd w:val="clear" w:color="auto" w:fill="DDDDDD"/>
        </w:rPr>
        <w:t>deliveryMode</w:t>
      </w:r>
      <w:r w:rsidRPr="009B082B">
        <w:rPr>
          <w:rFonts w:ascii="Lucida Sans Unicode" w:eastAsia="宋体" w:hAnsi="Lucida Sans Unicode" w:cs="Lucida Sans Unicode"/>
          <w:color w:val="1A1A1A"/>
          <w:kern w:val="0"/>
          <w:szCs w:val="21"/>
        </w:rPr>
        <w:t> </w:t>
      </w:r>
      <w:r w:rsidRPr="009B082B">
        <w:rPr>
          <w:rFonts w:ascii="Lucida Sans Unicode" w:eastAsia="宋体" w:hAnsi="Lucida Sans Unicode" w:cs="Lucida Sans Unicode"/>
          <w:color w:val="1A1A1A"/>
          <w:kern w:val="0"/>
          <w:szCs w:val="21"/>
        </w:rPr>
        <w:t>设置为</w:t>
      </w:r>
      <w:r w:rsidRPr="009B082B">
        <w:rPr>
          <w:rFonts w:ascii="Lucida Sans Unicode" w:eastAsia="宋体" w:hAnsi="Lucida Sans Unicode" w:cs="Lucida Sans Unicode"/>
          <w:color w:val="1A1A1A"/>
          <w:kern w:val="0"/>
          <w:szCs w:val="21"/>
        </w:rPr>
        <w:t xml:space="preserve"> 2</w:t>
      </w:r>
      <w:r w:rsidRPr="009B082B">
        <w:rPr>
          <w:rFonts w:ascii="Lucida Sans Unicode" w:eastAsia="宋体" w:hAnsi="Lucida Sans Unicode" w:cs="Lucida Sans Unicode"/>
          <w:color w:val="1A1A1A"/>
          <w:kern w:val="0"/>
          <w:szCs w:val="21"/>
        </w:rPr>
        <w:br/>
      </w:r>
      <w:r w:rsidRPr="009B082B">
        <w:rPr>
          <w:rFonts w:ascii="Lucida Sans Unicode" w:eastAsia="宋体" w:hAnsi="Lucida Sans Unicode" w:cs="Lucida Sans Unicode"/>
          <w:color w:val="1A1A1A"/>
          <w:kern w:val="0"/>
          <w:szCs w:val="21"/>
        </w:rPr>
        <w:t>就是将消息设置为持久化的，此时</w:t>
      </w:r>
      <w:r w:rsidRPr="009B082B">
        <w:rPr>
          <w:rFonts w:ascii="Lucida Sans Unicode" w:eastAsia="宋体" w:hAnsi="Lucida Sans Unicode" w:cs="Lucida Sans Unicode"/>
          <w:color w:val="1A1A1A"/>
          <w:kern w:val="0"/>
          <w:szCs w:val="21"/>
        </w:rPr>
        <w:t xml:space="preserve"> RabbitMQ </w:t>
      </w:r>
      <w:r w:rsidRPr="009B082B">
        <w:rPr>
          <w:rFonts w:ascii="Lucida Sans Unicode" w:eastAsia="宋体" w:hAnsi="Lucida Sans Unicode" w:cs="Lucida Sans Unicode"/>
          <w:color w:val="1A1A1A"/>
          <w:kern w:val="0"/>
          <w:szCs w:val="21"/>
        </w:rPr>
        <w:t>就会将消息持久化到磁盘上去。</w:t>
      </w:r>
    </w:p>
    <w:p w:rsidR="009B082B" w:rsidRPr="009B082B" w:rsidRDefault="009B082B" w:rsidP="009B082B">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B082B">
        <w:rPr>
          <w:rFonts w:ascii="Lucida Sans Unicode" w:eastAsia="宋体" w:hAnsi="Lucida Sans Unicode" w:cs="Lucida Sans Unicode"/>
          <w:color w:val="1A1A1A"/>
          <w:kern w:val="0"/>
          <w:sz w:val="24"/>
          <w:szCs w:val="24"/>
        </w:rPr>
        <w:t>必须要同时设置这两个持久化才行，</w:t>
      </w:r>
      <w:r w:rsidRPr="009B082B">
        <w:rPr>
          <w:rFonts w:ascii="Lucida Sans Unicode" w:eastAsia="宋体" w:hAnsi="Lucida Sans Unicode" w:cs="Lucida Sans Unicode"/>
          <w:color w:val="1A1A1A"/>
          <w:kern w:val="0"/>
          <w:sz w:val="24"/>
          <w:szCs w:val="24"/>
        </w:rPr>
        <w:t xml:space="preserve">Broker </w:t>
      </w:r>
      <w:r w:rsidRPr="009B082B">
        <w:rPr>
          <w:rFonts w:ascii="Lucida Sans Unicode" w:eastAsia="宋体" w:hAnsi="Lucida Sans Unicode" w:cs="Lucida Sans Unicode"/>
          <w:color w:val="1A1A1A"/>
          <w:kern w:val="0"/>
          <w:sz w:val="24"/>
          <w:szCs w:val="24"/>
        </w:rPr>
        <w:t>哪怕是挂了，再次重启，也会从磁盘上重启恢复</w:t>
      </w:r>
      <w:r w:rsidRPr="009B082B">
        <w:rPr>
          <w:rFonts w:ascii="Lucida Sans Unicode" w:eastAsia="宋体" w:hAnsi="Lucida Sans Unicode" w:cs="Lucida Sans Unicode"/>
          <w:color w:val="1A1A1A"/>
          <w:kern w:val="0"/>
          <w:sz w:val="24"/>
          <w:szCs w:val="24"/>
        </w:rPr>
        <w:t xml:space="preserve"> queue</w:t>
      </w:r>
      <w:r w:rsidRPr="009B082B">
        <w:rPr>
          <w:rFonts w:ascii="Lucida Sans Unicode" w:eastAsia="宋体" w:hAnsi="Lucida Sans Unicode" w:cs="Lucida Sans Unicode"/>
          <w:color w:val="1A1A1A"/>
          <w:kern w:val="0"/>
          <w:sz w:val="24"/>
          <w:szCs w:val="24"/>
        </w:rPr>
        <w:t>，恢复这个</w:t>
      </w:r>
      <w:r w:rsidRPr="009B082B">
        <w:rPr>
          <w:rFonts w:ascii="Lucida Sans Unicode" w:eastAsia="宋体" w:hAnsi="Lucida Sans Unicode" w:cs="Lucida Sans Unicode"/>
          <w:color w:val="1A1A1A"/>
          <w:kern w:val="0"/>
          <w:sz w:val="24"/>
          <w:szCs w:val="24"/>
        </w:rPr>
        <w:t xml:space="preserve"> queue </w:t>
      </w:r>
      <w:r w:rsidRPr="009B082B">
        <w:rPr>
          <w:rFonts w:ascii="Lucida Sans Unicode" w:eastAsia="宋体" w:hAnsi="Lucida Sans Unicode" w:cs="Lucida Sans Unicode"/>
          <w:color w:val="1A1A1A"/>
          <w:kern w:val="0"/>
          <w:sz w:val="24"/>
          <w:szCs w:val="24"/>
        </w:rPr>
        <w:t>里的数据。</w:t>
      </w:r>
    </w:p>
    <w:p w:rsidR="009B082B" w:rsidRPr="009B082B" w:rsidRDefault="009B082B" w:rsidP="009B082B">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B082B">
        <w:rPr>
          <w:rFonts w:ascii="Lucida Sans Unicode" w:eastAsia="宋体" w:hAnsi="Lucida Sans Unicode" w:cs="Lucida Sans Unicode"/>
          <w:color w:val="1A1A1A"/>
          <w:kern w:val="0"/>
          <w:sz w:val="24"/>
          <w:szCs w:val="24"/>
        </w:rPr>
        <w:t>注意，哪怕是你给</w:t>
      </w:r>
      <w:r w:rsidRPr="009B082B">
        <w:rPr>
          <w:rFonts w:ascii="Lucida Sans Unicode" w:eastAsia="宋体" w:hAnsi="Lucida Sans Unicode" w:cs="Lucida Sans Unicode"/>
          <w:color w:val="1A1A1A"/>
          <w:kern w:val="0"/>
          <w:sz w:val="24"/>
          <w:szCs w:val="24"/>
        </w:rPr>
        <w:t xml:space="preserve"> Broker </w:t>
      </w:r>
      <w:r w:rsidRPr="009B082B">
        <w:rPr>
          <w:rFonts w:ascii="Lucida Sans Unicode" w:eastAsia="宋体" w:hAnsi="Lucida Sans Unicode" w:cs="Lucida Sans Unicode"/>
          <w:color w:val="1A1A1A"/>
          <w:kern w:val="0"/>
          <w:sz w:val="24"/>
          <w:szCs w:val="24"/>
        </w:rPr>
        <w:t>开启了持久化机制，也有一种可能，就是这个消息写到了</w:t>
      </w:r>
      <w:r w:rsidRPr="009B082B">
        <w:rPr>
          <w:rFonts w:ascii="Lucida Sans Unicode" w:eastAsia="宋体" w:hAnsi="Lucida Sans Unicode" w:cs="Lucida Sans Unicode"/>
          <w:color w:val="1A1A1A"/>
          <w:kern w:val="0"/>
          <w:sz w:val="24"/>
          <w:szCs w:val="24"/>
        </w:rPr>
        <w:t xml:space="preserve"> Broker </w:t>
      </w:r>
      <w:r w:rsidRPr="009B082B">
        <w:rPr>
          <w:rFonts w:ascii="Lucida Sans Unicode" w:eastAsia="宋体" w:hAnsi="Lucida Sans Unicode" w:cs="Lucida Sans Unicode"/>
          <w:color w:val="1A1A1A"/>
          <w:kern w:val="0"/>
          <w:sz w:val="24"/>
          <w:szCs w:val="24"/>
        </w:rPr>
        <w:t>中，但是还没来得及持久化到磁盘上，结果不巧，此时</w:t>
      </w:r>
      <w:r w:rsidRPr="009B082B">
        <w:rPr>
          <w:rFonts w:ascii="Lucida Sans Unicode" w:eastAsia="宋体" w:hAnsi="Lucida Sans Unicode" w:cs="Lucida Sans Unicode"/>
          <w:color w:val="1A1A1A"/>
          <w:kern w:val="0"/>
          <w:sz w:val="24"/>
          <w:szCs w:val="24"/>
        </w:rPr>
        <w:t xml:space="preserve"> Broker </w:t>
      </w:r>
      <w:r w:rsidRPr="009B082B">
        <w:rPr>
          <w:rFonts w:ascii="Lucida Sans Unicode" w:eastAsia="宋体" w:hAnsi="Lucida Sans Unicode" w:cs="Lucida Sans Unicode"/>
          <w:color w:val="1A1A1A"/>
          <w:kern w:val="0"/>
          <w:sz w:val="24"/>
          <w:szCs w:val="24"/>
        </w:rPr>
        <w:t>挂了，就会导致内存里的一点点数据丢失。</w:t>
      </w:r>
    </w:p>
    <w:p w:rsidR="009B082B" w:rsidRPr="009B082B" w:rsidRDefault="009B082B" w:rsidP="009B082B">
      <w:pPr>
        <w:widowControl/>
        <w:shd w:val="clear" w:color="auto" w:fill="FFFFFF"/>
        <w:jc w:val="left"/>
        <w:rPr>
          <w:rFonts w:ascii="Lucida Sans Unicode" w:eastAsia="宋体" w:hAnsi="Lucida Sans Unicode" w:cs="Lucida Sans Unicode"/>
          <w:color w:val="1A1A1A"/>
          <w:kern w:val="0"/>
          <w:sz w:val="24"/>
          <w:szCs w:val="24"/>
        </w:rPr>
      </w:pPr>
      <w:r w:rsidRPr="009B082B">
        <w:rPr>
          <w:rFonts w:ascii="Lucida Sans Unicode" w:eastAsia="宋体" w:hAnsi="Lucida Sans Unicode" w:cs="Lucida Sans Unicode"/>
          <w:color w:val="1A1A1A"/>
          <w:kern w:val="0"/>
          <w:sz w:val="24"/>
          <w:szCs w:val="24"/>
        </w:rPr>
        <w:t>所以，持久化可以跟生产者那边的</w:t>
      </w:r>
      <w:r w:rsidRPr="009B082B">
        <w:rPr>
          <w:rFonts w:ascii="Lucida Sans Unicode" w:eastAsia="宋体" w:hAnsi="Lucida Sans Unicode" w:cs="Lucida Sans Unicode"/>
          <w:color w:val="1A1A1A"/>
          <w:kern w:val="0"/>
          <w:sz w:val="24"/>
          <w:szCs w:val="24"/>
        </w:rPr>
        <w:t> </w:t>
      </w:r>
      <w:r w:rsidRPr="009B082B">
        <w:rPr>
          <w:rFonts w:ascii="Lucida Console" w:eastAsia="宋体" w:hAnsi="Lucida Console" w:cs="宋体"/>
          <w:color w:val="1A1A1A"/>
          <w:kern w:val="0"/>
          <w:szCs w:val="21"/>
          <w:bdr w:val="single" w:sz="6" w:space="1" w:color="CCCCCC" w:frame="1"/>
          <w:shd w:val="clear" w:color="auto" w:fill="DDDDDD"/>
        </w:rPr>
        <w:t>confirm</w:t>
      </w:r>
      <w:r w:rsidRPr="009B082B">
        <w:rPr>
          <w:rFonts w:ascii="Lucida Sans Unicode" w:eastAsia="宋体" w:hAnsi="Lucida Sans Unicode" w:cs="Lucida Sans Unicode"/>
          <w:color w:val="1A1A1A"/>
          <w:kern w:val="0"/>
          <w:sz w:val="24"/>
          <w:szCs w:val="24"/>
        </w:rPr>
        <w:t> </w:t>
      </w:r>
      <w:r w:rsidRPr="009B082B">
        <w:rPr>
          <w:rFonts w:ascii="Lucida Sans Unicode" w:eastAsia="宋体" w:hAnsi="Lucida Sans Unicode" w:cs="Lucida Sans Unicode"/>
          <w:color w:val="1A1A1A"/>
          <w:kern w:val="0"/>
          <w:sz w:val="24"/>
          <w:szCs w:val="24"/>
        </w:rPr>
        <w:t>机制配合起来，只有消息被持久化到磁盘之后，才会通知生产者</w:t>
      </w:r>
      <w:r w:rsidRPr="009B082B">
        <w:rPr>
          <w:rFonts w:ascii="Lucida Sans Unicode" w:eastAsia="宋体" w:hAnsi="Lucida Sans Unicode" w:cs="Lucida Sans Unicode"/>
          <w:color w:val="1A1A1A"/>
          <w:kern w:val="0"/>
          <w:sz w:val="24"/>
          <w:szCs w:val="24"/>
        </w:rPr>
        <w:t> </w:t>
      </w:r>
      <w:r w:rsidRPr="009B082B">
        <w:rPr>
          <w:rFonts w:ascii="Lucida Console" w:eastAsia="宋体" w:hAnsi="Lucida Console" w:cs="宋体"/>
          <w:color w:val="1A1A1A"/>
          <w:kern w:val="0"/>
          <w:szCs w:val="21"/>
          <w:bdr w:val="single" w:sz="6" w:space="1" w:color="CCCCCC" w:frame="1"/>
          <w:shd w:val="clear" w:color="auto" w:fill="DDDDDD"/>
        </w:rPr>
        <w:t>ack</w:t>
      </w:r>
      <w:r w:rsidRPr="009B082B">
        <w:rPr>
          <w:rFonts w:ascii="Lucida Sans Unicode" w:eastAsia="宋体" w:hAnsi="Lucida Sans Unicode" w:cs="Lucida Sans Unicode"/>
          <w:color w:val="1A1A1A"/>
          <w:kern w:val="0"/>
          <w:sz w:val="24"/>
          <w:szCs w:val="24"/>
        </w:rPr>
        <w:t> </w:t>
      </w:r>
      <w:r w:rsidRPr="009B082B">
        <w:rPr>
          <w:rFonts w:ascii="Lucida Sans Unicode" w:eastAsia="宋体" w:hAnsi="Lucida Sans Unicode" w:cs="Lucida Sans Unicode"/>
          <w:color w:val="1A1A1A"/>
          <w:kern w:val="0"/>
          <w:sz w:val="24"/>
          <w:szCs w:val="24"/>
        </w:rPr>
        <w:t>了，所以哪怕是在持久化到磁盘之前，</w:t>
      </w:r>
      <w:r w:rsidRPr="009B082B">
        <w:rPr>
          <w:rFonts w:ascii="Lucida Sans Unicode" w:eastAsia="宋体" w:hAnsi="Lucida Sans Unicode" w:cs="Lucida Sans Unicode"/>
          <w:color w:val="1A1A1A"/>
          <w:kern w:val="0"/>
          <w:sz w:val="24"/>
          <w:szCs w:val="24"/>
        </w:rPr>
        <w:t xml:space="preserve">Broker </w:t>
      </w:r>
      <w:r w:rsidRPr="009B082B">
        <w:rPr>
          <w:rFonts w:ascii="Lucida Sans Unicode" w:eastAsia="宋体" w:hAnsi="Lucida Sans Unicode" w:cs="Lucida Sans Unicode"/>
          <w:color w:val="1A1A1A"/>
          <w:kern w:val="0"/>
          <w:sz w:val="24"/>
          <w:szCs w:val="24"/>
        </w:rPr>
        <w:t>挂了，数据丢了，生产者收不到</w:t>
      </w:r>
      <w:r w:rsidRPr="009B082B">
        <w:rPr>
          <w:rFonts w:ascii="Lucida Sans Unicode" w:eastAsia="宋体" w:hAnsi="Lucida Sans Unicode" w:cs="Lucida Sans Unicode"/>
          <w:color w:val="1A1A1A"/>
          <w:kern w:val="0"/>
          <w:sz w:val="24"/>
          <w:szCs w:val="24"/>
        </w:rPr>
        <w:t> </w:t>
      </w:r>
      <w:r w:rsidRPr="009B082B">
        <w:rPr>
          <w:rFonts w:ascii="Lucida Console" w:eastAsia="宋体" w:hAnsi="Lucida Console" w:cs="宋体"/>
          <w:color w:val="1A1A1A"/>
          <w:kern w:val="0"/>
          <w:szCs w:val="21"/>
          <w:bdr w:val="single" w:sz="6" w:space="1" w:color="CCCCCC" w:frame="1"/>
          <w:shd w:val="clear" w:color="auto" w:fill="DDDDDD"/>
        </w:rPr>
        <w:t>ack</w:t>
      </w:r>
      <w:r w:rsidRPr="009B082B">
        <w:rPr>
          <w:rFonts w:ascii="Lucida Sans Unicode" w:eastAsia="宋体" w:hAnsi="Lucida Sans Unicode" w:cs="Lucida Sans Unicode"/>
          <w:color w:val="1A1A1A"/>
          <w:kern w:val="0"/>
          <w:sz w:val="24"/>
          <w:szCs w:val="24"/>
        </w:rPr>
        <w:t>，你也是可以自己重发的。</w:t>
      </w:r>
    </w:p>
    <w:p w:rsidR="009B082B" w:rsidRPr="009B082B" w:rsidRDefault="009B082B" w:rsidP="009B082B">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B082B">
        <w:rPr>
          <w:rFonts w:ascii="Lucida Sans Unicode" w:eastAsia="宋体" w:hAnsi="Lucida Sans Unicode" w:cs="Lucida Sans Unicode"/>
          <w:color w:val="1A1A1A"/>
          <w:kern w:val="0"/>
          <w:sz w:val="24"/>
          <w:szCs w:val="24"/>
        </w:rPr>
        <w:t>🦅 </w:t>
      </w:r>
      <w:r w:rsidRPr="009B082B">
        <w:rPr>
          <w:rFonts w:ascii="Lucida Sans Unicode" w:eastAsia="宋体" w:hAnsi="Lucida Sans Unicode" w:cs="Lucida Sans Unicode"/>
          <w:b/>
          <w:bCs/>
          <w:color w:val="1A1A1A"/>
          <w:kern w:val="0"/>
          <w:sz w:val="24"/>
          <w:szCs w:val="24"/>
        </w:rPr>
        <w:t>消费端弄丢了数据？</w:t>
      </w:r>
    </w:p>
    <w:p w:rsidR="009B082B" w:rsidRPr="009B082B" w:rsidRDefault="009B082B" w:rsidP="009B082B">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B082B">
        <w:rPr>
          <w:rFonts w:ascii="Lucida Sans Unicode" w:eastAsia="宋体" w:hAnsi="Lucida Sans Unicode" w:cs="Lucida Sans Unicode"/>
          <w:color w:val="1A1A1A"/>
          <w:kern w:val="0"/>
          <w:sz w:val="24"/>
          <w:szCs w:val="24"/>
        </w:rPr>
        <w:t xml:space="preserve">RabbitMQ </w:t>
      </w:r>
      <w:r w:rsidRPr="009B082B">
        <w:rPr>
          <w:rFonts w:ascii="Lucida Sans Unicode" w:eastAsia="宋体" w:hAnsi="Lucida Sans Unicode" w:cs="Lucida Sans Unicode"/>
          <w:color w:val="1A1A1A"/>
          <w:kern w:val="0"/>
          <w:sz w:val="24"/>
          <w:szCs w:val="24"/>
        </w:rPr>
        <w:t>如果丢失了数据，主要是因为你消费的时候，</w:t>
      </w:r>
      <w:r w:rsidRPr="009B082B">
        <w:rPr>
          <w:rFonts w:ascii="Lucida Sans Unicode" w:eastAsia="宋体" w:hAnsi="Lucida Sans Unicode" w:cs="Lucida Sans Unicode"/>
          <w:b/>
          <w:bCs/>
          <w:color w:val="1A1A1A"/>
          <w:kern w:val="0"/>
          <w:sz w:val="24"/>
          <w:szCs w:val="24"/>
        </w:rPr>
        <w:t>刚消费到，还没处理，结果进程挂了</w:t>
      </w:r>
      <w:r w:rsidRPr="009B082B">
        <w:rPr>
          <w:rFonts w:ascii="Lucida Sans Unicode" w:eastAsia="宋体" w:hAnsi="Lucida Sans Unicode" w:cs="Lucida Sans Unicode"/>
          <w:color w:val="1A1A1A"/>
          <w:kern w:val="0"/>
          <w:sz w:val="24"/>
          <w:szCs w:val="24"/>
        </w:rPr>
        <w:t>，比如重启了，那么就尴尬了，</w:t>
      </w:r>
      <w:r w:rsidRPr="009B082B">
        <w:rPr>
          <w:rFonts w:ascii="Lucida Sans Unicode" w:eastAsia="宋体" w:hAnsi="Lucida Sans Unicode" w:cs="Lucida Sans Unicode"/>
          <w:color w:val="1A1A1A"/>
          <w:kern w:val="0"/>
          <w:sz w:val="24"/>
          <w:szCs w:val="24"/>
        </w:rPr>
        <w:t xml:space="preserve">RabbitMQ </w:t>
      </w:r>
      <w:r w:rsidRPr="009B082B">
        <w:rPr>
          <w:rFonts w:ascii="Lucida Sans Unicode" w:eastAsia="宋体" w:hAnsi="Lucida Sans Unicode" w:cs="Lucida Sans Unicode"/>
          <w:color w:val="1A1A1A"/>
          <w:kern w:val="0"/>
          <w:sz w:val="24"/>
          <w:szCs w:val="24"/>
        </w:rPr>
        <w:t>认为你都消费了，这数据就丢了。</w:t>
      </w:r>
    </w:p>
    <w:p w:rsidR="009B082B" w:rsidRPr="009B082B" w:rsidRDefault="009B082B" w:rsidP="009B082B">
      <w:pPr>
        <w:widowControl/>
        <w:shd w:val="clear" w:color="auto" w:fill="FFFFFF"/>
        <w:jc w:val="left"/>
        <w:rPr>
          <w:rFonts w:ascii="Lucida Sans Unicode" w:eastAsia="宋体" w:hAnsi="Lucida Sans Unicode" w:cs="Lucida Sans Unicode"/>
          <w:color w:val="1A1A1A"/>
          <w:kern w:val="0"/>
          <w:sz w:val="24"/>
          <w:szCs w:val="24"/>
        </w:rPr>
      </w:pPr>
      <w:r w:rsidRPr="009B082B">
        <w:rPr>
          <w:rFonts w:ascii="Lucida Sans Unicode" w:eastAsia="宋体" w:hAnsi="Lucida Sans Unicode" w:cs="Lucida Sans Unicode"/>
          <w:color w:val="1A1A1A"/>
          <w:kern w:val="0"/>
          <w:sz w:val="24"/>
          <w:szCs w:val="24"/>
        </w:rPr>
        <w:t>这个时候得用</w:t>
      </w:r>
      <w:r w:rsidRPr="009B082B">
        <w:rPr>
          <w:rFonts w:ascii="Lucida Sans Unicode" w:eastAsia="宋体" w:hAnsi="Lucida Sans Unicode" w:cs="Lucida Sans Unicode"/>
          <w:color w:val="1A1A1A"/>
          <w:kern w:val="0"/>
          <w:sz w:val="24"/>
          <w:szCs w:val="24"/>
        </w:rPr>
        <w:t xml:space="preserve"> RabbitMQ </w:t>
      </w:r>
      <w:r w:rsidRPr="009B082B">
        <w:rPr>
          <w:rFonts w:ascii="Lucida Sans Unicode" w:eastAsia="宋体" w:hAnsi="Lucida Sans Unicode" w:cs="Lucida Sans Unicode"/>
          <w:color w:val="1A1A1A"/>
          <w:kern w:val="0"/>
          <w:sz w:val="24"/>
          <w:szCs w:val="24"/>
        </w:rPr>
        <w:t>提供的</w:t>
      </w:r>
      <w:r w:rsidRPr="009B082B">
        <w:rPr>
          <w:rFonts w:ascii="Lucida Sans Unicode" w:eastAsia="宋体" w:hAnsi="Lucida Sans Unicode" w:cs="Lucida Sans Unicode"/>
          <w:color w:val="1A1A1A"/>
          <w:kern w:val="0"/>
          <w:sz w:val="24"/>
          <w:szCs w:val="24"/>
        </w:rPr>
        <w:t> </w:t>
      </w:r>
      <w:r w:rsidRPr="009B082B">
        <w:rPr>
          <w:rFonts w:ascii="Lucida Console" w:eastAsia="宋体" w:hAnsi="Lucida Console" w:cs="宋体"/>
          <w:color w:val="1A1A1A"/>
          <w:kern w:val="0"/>
          <w:szCs w:val="21"/>
          <w:bdr w:val="single" w:sz="6" w:space="1" w:color="CCCCCC" w:frame="1"/>
          <w:shd w:val="clear" w:color="auto" w:fill="DDDDDD"/>
        </w:rPr>
        <w:t>ack</w:t>
      </w:r>
      <w:r w:rsidRPr="009B082B">
        <w:rPr>
          <w:rFonts w:ascii="Lucida Sans Unicode" w:eastAsia="宋体" w:hAnsi="Lucida Sans Unicode" w:cs="Lucida Sans Unicode"/>
          <w:color w:val="1A1A1A"/>
          <w:kern w:val="0"/>
          <w:sz w:val="24"/>
          <w:szCs w:val="24"/>
        </w:rPr>
        <w:t> </w:t>
      </w:r>
      <w:r w:rsidRPr="009B082B">
        <w:rPr>
          <w:rFonts w:ascii="Lucida Sans Unicode" w:eastAsia="宋体" w:hAnsi="Lucida Sans Unicode" w:cs="Lucida Sans Unicode"/>
          <w:color w:val="1A1A1A"/>
          <w:kern w:val="0"/>
          <w:sz w:val="24"/>
          <w:szCs w:val="24"/>
        </w:rPr>
        <w:t>机制，简单来说，就是你必须关闭</w:t>
      </w:r>
      <w:r w:rsidRPr="009B082B">
        <w:rPr>
          <w:rFonts w:ascii="Lucida Sans Unicode" w:eastAsia="宋体" w:hAnsi="Lucida Sans Unicode" w:cs="Lucida Sans Unicode"/>
          <w:color w:val="1A1A1A"/>
          <w:kern w:val="0"/>
          <w:sz w:val="24"/>
          <w:szCs w:val="24"/>
        </w:rPr>
        <w:t xml:space="preserve"> RabbitMQ </w:t>
      </w:r>
      <w:r w:rsidRPr="009B082B">
        <w:rPr>
          <w:rFonts w:ascii="Lucida Sans Unicode" w:eastAsia="宋体" w:hAnsi="Lucida Sans Unicode" w:cs="Lucida Sans Unicode"/>
          <w:color w:val="1A1A1A"/>
          <w:kern w:val="0"/>
          <w:sz w:val="24"/>
          <w:szCs w:val="24"/>
        </w:rPr>
        <w:t>的自动</w:t>
      </w:r>
      <w:r w:rsidRPr="009B082B">
        <w:rPr>
          <w:rFonts w:ascii="Lucida Sans Unicode" w:eastAsia="宋体" w:hAnsi="Lucida Sans Unicode" w:cs="Lucida Sans Unicode"/>
          <w:color w:val="1A1A1A"/>
          <w:kern w:val="0"/>
          <w:sz w:val="24"/>
          <w:szCs w:val="24"/>
        </w:rPr>
        <w:t> </w:t>
      </w:r>
      <w:r w:rsidRPr="009B082B">
        <w:rPr>
          <w:rFonts w:ascii="Lucida Console" w:eastAsia="宋体" w:hAnsi="Lucida Console" w:cs="宋体"/>
          <w:color w:val="1A1A1A"/>
          <w:kern w:val="0"/>
          <w:szCs w:val="21"/>
          <w:bdr w:val="single" w:sz="6" w:space="1" w:color="CCCCCC" w:frame="1"/>
          <w:shd w:val="clear" w:color="auto" w:fill="DDDDDD"/>
        </w:rPr>
        <w:t>ack</w:t>
      </w:r>
      <w:r w:rsidRPr="009B082B">
        <w:rPr>
          <w:rFonts w:ascii="Lucida Sans Unicode" w:eastAsia="宋体" w:hAnsi="Lucida Sans Unicode" w:cs="Lucida Sans Unicode"/>
          <w:color w:val="1A1A1A"/>
          <w:kern w:val="0"/>
          <w:sz w:val="24"/>
          <w:szCs w:val="24"/>
        </w:rPr>
        <w:t>，可以通过一个</w:t>
      </w:r>
      <w:r w:rsidRPr="009B082B">
        <w:rPr>
          <w:rFonts w:ascii="Lucida Sans Unicode" w:eastAsia="宋体" w:hAnsi="Lucida Sans Unicode" w:cs="Lucida Sans Unicode"/>
          <w:color w:val="1A1A1A"/>
          <w:kern w:val="0"/>
          <w:sz w:val="24"/>
          <w:szCs w:val="24"/>
        </w:rPr>
        <w:t xml:space="preserve"> api </w:t>
      </w:r>
      <w:r w:rsidRPr="009B082B">
        <w:rPr>
          <w:rFonts w:ascii="Lucida Sans Unicode" w:eastAsia="宋体" w:hAnsi="Lucida Sans Unicode" w:cs="Lucida Sans Unicode"/>
          <w:color w:val="1A1A1A"/>
          <w:kern w:val="0"/>
          <w:sz w:val="24"/>
          <w:szCs w:val="24"/>
        </w:rPr>
        <w:t>来调用就行，然后每次你自己代码里确保处理完的时候，再在程序里</w:t>
      </w:r>
      <w:r w:rsidRPr="009B082B">
        <w:rPr>
          <w:rFonts w:ascii="Lucida Sans Unicode" w:eastAsia="宋体" w:hAnsi="Lucida Sans Unicode" w:cs="Lucida Sans Unicode"/>
          <w:color w:val="1A1A1A"/>
          <w:kern w:val="0"/>
          <w:sz w:val="24"/>
          <w:szCs w:val="24"/>
        </w:rPr>
        <w:t> </w:t>
      </w:r>
      <w:r w:rsidRPr="009B082B">
        <w:rPr>
          <w:rFonts w:ascii="Lucida Console" w:eastAsia="宋体" w:hAnsi="Lucida Console" w:cs="宋体"/>
          <w:color w:val="1A1A1A"/>
          <w:kern w:val="0"/>
          <w:szCs w:val="21"/>
          <w:bdr w:val="single" w:sz="6" w:space="1" w:color="CCCCCC" w:frame="1"/>
          <w:shd w:val="clear" w:color="auto" w:fill="DDDDDD"/>
        </w:rPr>
        <w:t>ack</w:t>
      </w:r>
      <w:r w:rsidRPr="009B082B">
        <w:rPr>
          <w:rFonts w:ascii="Lucida Sans Unicode" w:eastAsia="宋体" w:hAnsi="Lucida Sans Unicode" w:cs="Lucida Sans Unicode"/>
          <w:color w:val="1A1A1A"/>
          <w:kern w:val="0"/>
          <w:sz w:val="24"/>
          <w:szCs w:val="24"/>
        </w:rPr>
        <w:t> </w:t>
      </w:r>
      <w:r w:rsidRPr="009B082B">
        <w:rPr>
          <w:rFonts w:ascii="Lucida Sans Unicode" w:eastAsia="宋体" w:hAnsi="Lucida Sans Unicode" w:cs="Lucida Sans Unicode"/>
          <w:color w:val="1A1A1A"/>
          <w:kern w:val="0"/>
          <w:sz w:val="24"/>
          <w:szCs w:val="24"/>
        </w:rPr>
        <w:t>一把。这样的话，如果你还没处理完，不就没有</w:t>
      </w:r>
      <w:r w:rsidRPr="009B082B">
        <w:rPr>
          <w:rFonts w:ascii="Lucida Sans Unicode" w:eastAsia="宋体" w:hAnsi="Lucida Sans Unicode" w:cs="Lucida Sans Unicode"/>
          <w:color w:val="1A1A1A"/>
          <w:kern w:val="0"/>
          <w:sz w:val="24"/>
          <w:szCs w:val="24"/>
        </w:rPr>
        <w:t> </w:t>
      </w:r>
      <w:r w:rsidRPr="009B082B">
        <w:rPr>
          <w:rFonts w:ascii="Lucida Console" w:eastAsia="宋体" w:hAnsi="Lucida Console" w:cs="宋体"/>
          <w:color w:val="1A1A1A"/>
          <w:kern w:val="0"/>
          <w:szCs w:val="21"/>
          <w:bdr w:val="single" w:sz="6" w:space="1" w:color="CCCCCC" w:frame="1"/>
          <w:shd w:val="clear" w:color="auto" w:fill="DDDDDD"/>
        </w:rPr>
        <w:t>ack</w:t>
      </w:r>
      <w:r w:rsidRPr="009B082B">
        <w:rPr>
          <w:rFonts w:ascii="Lucida Sans Unicode" w:eastAsia="宋体" w:hAnsi="Lucida Sans Unicode" w:cs="Lucida Sans Unicode"/>
          <w:color w:val="1A1A1A"/>
          <w:kern w:val="0"/>
          <w:sz w:val="24"/>
          <w:szCs w:val="24"/>
        </w:rPr>
        <w:t> </w:t>
      </w:r>
      <w:r w:rsidRPr="009B082B">
        <w:rPr>
          <w:rFonts w:ascii="Lucida Sans Unicode" w:eastAsia="宋体" w:hAnsi="Lucida Sans Unicode" w:cs="Lucida Sans Unicode"/>
          <w:color w:val="1A1A1A"/>
          <w:kern w:val="0"/>
          <w:sz w:val="24"/>
          <w:szCs w:val="24"/>
        </w:rPr>
        <w:t>了？那</w:t>
      </w:r>
      <w:r w:rsidRPr="009B082B">
        <w:rPr>
          <w:rFonts w:ascii="Lucida Sans Unicode" w:eastAsia="宋体" w:hAnsi="Lucida Sans Unicode" w:cs="Lucida Sans Unicode"/>
          <w:color w:val="1A1A1A"/>
          <w:kern w:val="0"/>
          <w:sz w:val="24"/>
          <w:szCs w:val="24"/>
        </w:rPr>
        <w:t xml:space="preserve"> RabbitMQ </w:t>
      </w:r>
      <w:r w:rsidRPr="009B082B">
        <w:rPr>
          <w:rFonts w:ascii="Lucida Sans Unicode" w:eastAsia="宋体" w:hAnsi="Lucida Sans Unicode" w:cs="Lucida Sans Unicode"/>
          <w:color w:val="1A1A1A"/>
          <w:kern w:val="0"/>
          <w:sz w:val="24"/>
          <w:szCs w:val="24"/>
        </w:rPr>
        <w:t>就认为你还没处理完，这个时候</w:t>
      </w:r>
      <w:r w:rsidRPr="009B082B">
        <w:rPr>
          <w:rFonts w:ascii="Lucida Sans Unicode" w:eastAsia="宋体" w:hAnsi="Lucida Sans Unicode" w:cs="Lucida Sans Unicode"/>
          <w:color w:val="1A1A1A"/>
          <w:kern w:val="0"/>
          <w:sz w:val="24"/>
          <w:szCs w:val="24"/>
        </w:rPr>
        <w:t xml:space="preserve"> RabbitMQ </w:t>
      </w:r>
      <w:r w:rsidRPr="009B082B">
        <w:rPr>
          <w:rFonts w:ascii="Lucida Sans Unicode" w:eastAsia="宋体" w:hAnsi="Lucida Sans Unicode" w:cs="Lucida Sans Unicode"/>
          <w:color w:val="1A1A1A"/>
          <w:kern w:val="0"/>
          <w:sz w:val="24"/>
          <w:szCs w:val="24"/>
        </w:rPr>
        <w:t>会把这个消费分配给别的</w:t>
      </w:r>
      <w:r w:rsidRPr="009B082B">
        <w:rPr>
          <w:rFonts w:ascii="Lucida Sans Unicode" w:eastAsia="宋体" w:hAnsi="Lucida Sans Unicode" w:cs="Lucida Sans Unicode"/>
          <w:color w:val="1A1A1A"/>
          <w:kern w:val="0"/>
          <w:sz w:val="24"/>
          <w:szCs w:val="24"/>
        </w:rPr>
        <w:t xml:space="preserve"> consumer </w:t>
      </w:r>
      <w:r w:rsidRPr="009B082B">
        <w:rPr>
          <w:rFonts w:ascii="Lucida Sans Unicode" w:eastAsia="宋体" w:hAnsi="Lucida Sans Unicode" w:cs="Lucida Sans Unicode"/>
          <w:color w:val="1A1A1A"/>
          <w:kern w:val="0"/>
          <w:sz w:val="24"/>
          <w:szCs w:val="24"/>
        </w:rPr>
        <w:t>去处理，消息是不会丢的。</w:t>
      </w:r>
    </w:p>
    <w:p w:rsidR="009B082B" w:rsidRPr="009B082B" w:rsidRDefault="009B082B" w:rsidP="009B082B">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9B082B">
        <w:rPr>
          <w:rFonts w:ascii="Lucida Sans Unicode" w:eastAsia="宋体" w:hAnsi="Lucida Sans Unicode" w:cs="Lucida Sans Unicode"/>
          <w:color w:val="1A1A1A"/>
          <w:kern w:val="0"/>
          <w:sz w:val="24"/>
          <w:szCs w:val="24"/>
        </w:rPr>
        <w:t>🦅 </w:t>
      </w:r>
      <w:r w:rsidRPr="009B082B">
        <w:rPr>
          <w:rFonts w:ascii="Lucida Sans Unicode" w:eastAsia="宋体" w:hAnsi="Lucida Sans Unicode" w:cs="Lucida Sans Unicode"/>
          <w:b/>
          <w:bCs/>
          <w:color w:val="1A1A1A"/>
          <w:kern w:val="0"/>
          <w:sz w:val="24"/>
          <w:szCs w:val="24"/>
        </w:rPr>
        <w:t>总结</w:t>
      </w:r>
    </w:p>
    <w:p w:rsidR="009B082B" w:rsidRDefault="009B082B" w:rsidP="009B082B">
      <w:r>
        <w:rPr>
          <w:noProof/>
        </w:rPr>
        <w:drawing>
          <wp:inline distT="0" distB="0" distL="0" distR="0" wp14:anchorId="222FA87B" wp14:editId="7928575C">
            <wp:extent cx="5274310" cy="2223770"/>
            <wp:effectExtent l="0" t="0" r="2540"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2223770"/>
                    </a:xfrm>
                    <a:prstGeom prst="rect">
                      <a:avLst/>
                    </a:prstGeom>
                  </pic:spPr>
                </pic:pic>
              </a:graphicData>
            </a:graphic>
          </wp:inline>
        </w:drawing>
      </w:r>
    </w:p>
    <w:p w:rsidR="00E84C79" w:rsidRDefault="00E84C79" w:rsidP="00E84C79">
      <w:pPr>
        <w:pStyle w:val="3"/>
      </w:pPr>
      <w:r>
        <w:t>Kafka</w:t>
      </w:r>
    </w:p>
    <w:p w:rsidR="00E84C79" w:rsidRPr="00E84C79" w:rsidRDefault="00E84C79" w:rsidP="00E84C79">
      <w:r>
        <w:br/>
      </w:r>
      <w:r w:rsidRPr="00E84C79">
        <w:t>消费端弄丢了数据？</w:t>
      </w:r>
    </w:p>
    <w:p w:rsidR="00E84C79" w:rsidRPr="00E84C79" w:rsidRDefault="00E84C79" w:rsidP="00E84C7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E84C79">
        <w:rPr>
          <w:rFonts w:ascii="Lucida Sans Unicode" w:eastAsia="宋体" w:hAnsi="Lucida Sans Unicode" w:cs="Lucida Sans Unicode"/>
          <w:color w:val="1A1A1A"/>
          <w:kern w:val="0"/>
          <w:sz w:val="24"/>
          <w:szCs w:val="24"/>
        </w:rPr>
        <w:t>唯一可能导致消费者弄丢数据的情况，就是说，你消费到了这个消息，然后消费者那边自动提交了</w:t>
      </w:r>
      <w:r w:rsidRPr="00E84C79">
        <w:rPr>
          <w:rFonts w:ascii="Lucida Sans Unicode" w:eastAsia="宋体" w:hAnsi="Lucida Sans Unicode" w:cs="Lucida Sans Unicode"/>
          <w:color w:val="1A1A1A"/>
          <w:kern w:val="0"/>
          <w:sz w:val="24"/>
          <w:szCs w:val="24"/>
        </w:rPr>
        <w:t xml:space="preserve"> offset </w:t>
      </w:r>
      <w:r w:rsidRPr="00E84C79">
        <w:rPr>
          <w:rFonts w:ascii="Lucida Sans Unicode" w:eastAsia="宋体" w:hAnsi="Lucida Sans Unicode" w:cs="Lucida Sans Unicode"/>
          <w:color w:val="1A1A1A"/>
          <w:kern w:val="0"/>
          <w:sz w:val="24"/>
          <w:szCs w:val="24"/>
        </w:rPr>
        <w:t>，让</w:t>
      </w:r>
      <w:r w:rsidRPr="00E84C79">
        <w:rPr>
          <w:rFonts w:ascii="Lucida Sans Unicode" w:eastAsia="宋体" w:hAnsi="Lucida Sans Unicode" w:cs="Lucida Sans Unicode"/>
          <w:color w:val="1A1A1A"/>
          <w:kern w:val="0"/>
          <w:sz w:val="24"/>
          <w:szCs w:val="24"/>
        </w:rPr>
        <w:t xml:space="preserve"> Broker </w:t>
      </w:r>
      <w:r w:rsidRPr="00E84C79">
        <w:rPr>
          <w:rFonts w:ascii="Lucida Sans Unicode" w:eastAsia="宋体" w:hAnsi="Lucida Sans Unicode" w:cs="Lucida Sans Unicode"/>
          <w:color w:val="1A1A1A"/>
          <w:kern w:val="0"/>
          <w:sz w:val="24"/>
          <w:szCs w:val="24"/>
        </w:rPr>
        <w:t>以为你已经消费好了这个消息，但其实你才刚准备处理这个消息，你还没处理，你自己就挂了，此时这条消息就丢咯。</w:t>
      </w:r>
    </w:p>
    <w:p w:rsidR="00E84C79" w:rsidRPr="00E84C79" w:rsidRDefault="00E84C79" w:rsidP="00E84C7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E84C79">
        <w:rPr>
          <w:rFonts w:ascii="Lucida Sans Unicode" w:eastAsia="宋体" w:hAnsi="Lucida Sans Unicode" w:cs="Lucida Sans Unicode"/>
          <w:color w:val="1A1A1A"/>
          <w:kern w:val="0"/>
          <w:sz w:val="24"/>
          <w:szCs w:val="24"/>
        </w:rPr>
        <w:t>这不是跟</w:t>
      </w:r>
      <w:r w:rsidRPr="00E84C79">
        <w:rPr>
          <w:rFonts w:ascii="Lucida Sans Unicode" w:eastAsia="宋体" w:hAnsi="Lucida Sans Unicode" w:cs="Lucida Sans Unicode"/>
          <w:color w:val="1A1A1A"/>
          <w:kern w:val="0"/>
          <w:sz w:val="24"/>
          <w:szCs w:val="24"/>
        </w:rPr>
        <w:t xml:space="preserve"> RabbitMQ </w:t>
      </w:r>
      <w:r w:rsidRPr="00E84C79">
        <w:rPr>
          <w:rFonts w:ascii="Lucida Sans Unicode" w:eastAsia="宋体" w:hAnsi="Lucida Sans Unicode" w:cs="Lucida Sans Unicode"/>
          <w:color w:val="1A1A1A"/>
          <w:kern w:val="0"/>
          <w:sz w:val="24"/>
          <w:szCs w:val="24"/>
        </w:rPr>
        <w:t>差不多吗，大家都知道</w:t>
      </w:r>
      <w:r w:rsidRPr="00E84C79">
        <w:rPr>
          <w:rFonts w:ascii="Lucida Sans Unicode" w:eastAsia="宋体" w:hAnsi="Lucida Sans Unicode" w:cs="Lucida Sans Unicode"/>
          <w:color w:val="1A1A1A"/>
          <w:kern w:val="0"/>
          <w:sz w:val="24"/>
          <w:szCs w:val="24"/>
        </w:rPr>
        <w:t xml:space="preserve"> Kafka </w:t>
      </w:r>
      <w:r w:rsidRPr="00E84C79">
        <w:rPr>
          <w:rFonts w:ascii="Lucida Sans Unicode" w:eastAsia="宋体" w:hAnsi="Lucida Sans Unicode" w:cs="Lucida Sans Unicode"/>
          <w:color w:val="1A1A1A"/>
          <w:kern w:val="0"/>
          <w:sz w:val="24"/>
          <w:szCs w:val="24"/>
        </w:rPr>
        <w:t>会自动提交</w:t>
      </w:r>
      <w:r w:rsidRPr="00E84C79">
        <w:rPr>
          <w:rFonts w:ascii="Lucida Sans Unicode" w:eastAsia="宋体" w:hAnsi="Lucida Sans Unicode" w:cs="Lucida Sans Unicode"/>
          <w:color w:val="1A1A1A"/>
          <w:kern w:val="0"/>
          <w:sz w:val="24"/>
          <w:szCs w:val="24"/>
        </w:rPr>
        <w:t xml:space="preserve"> offset </w:t>
      </w:r>
      <w:r w:rsidRPr="00E84C79">
        <w:rPr>
          <w:rFonts w:ascii="Lucida Sans Unicode" w:eastAsia="宋体" w:hAnsi="Lucida Sans Unicode" w:cs="Lucida Sans Unicode"/>
          <w:color w:val="1A1A1A"/>
          <w:kern w:val="0"/>
          <w:sz w:val="24"/>
          <w:szCs w:val="24"/>
        </w:rPr>
        <w:t>，那么只要关闭自动提交</w:t>
      </w:r>
      <w:r w:rsidRPr="00E84C79">
        <w:rPr>
          <w:rFonts w:ascii="Lucida Sans Unicode" w:eastAsia="宋体" w:hAnsi="Lucida Sans Unicode" w:cs="Lucida Sans Unicode"/>
          <w:color w:val="1A1A1A"/>
          <w:kern w:val="0"/>
          <w:sz w:val="24"/>
          <w:szCs w:val="24"/>
        </w:rPr>
        <w:t xml:space="preserve"> offset </w:t>
      </w:r>
      <w:r w:rsidRPr="00E84C79">
        <w:rPr>
          <w:rFonts w:ascii="Lucida Sans Unicode" w:eastAsia="宋体" w:hAnsi="Lucida Sans Unicode" w:cs="Lucida Sans Unicode"/>
          <w:color w:val="1A1A1A"/>
          <w:kern w:val="0"/>
          <w:sz w:val="24"/>
          <w:szCs w:val="24"/>
        </w:rPr>
        <w:t>，在处理完之后自己手动提交</w:t>
      </w:r>
      <w:r w:rsidRPr="00E84C79">
        <w:rPr>
          <w:rFonts w:ascii="Lucida Sans Unicode" w:eastAsia="宋体" w:hAnsi="Lucida Sans Unicode" w:cs="Lucida Sans Unicode"/>
          <w:color w:val="1A1A1A"/>
          <w:kern w:val="0"/>
          <w:sz w:val="24"/>
          <w:szCs w:val="24"/>
        </w:rPr>
        <w:t xml:space="preserve"> offset </w:t>
      </w:r>
      <w:r w:rsidRPr="00E84C79">
        <w:rPr>
          <w:rFonts w:ascii="Lucida Sans Unicode" w:eastAsia="宋体" w:hAnsi="Lucida Sans Unicode" w:cs="Lucida Sans Unicode"/>
          <w:color w:val="1A1A1A"/>
          <w:kern w:val="0"/>
          <w:sz w:val="24"/>
          <w:szCs w:val="24"/>
        </w:rPr>
        <w:t>，就可以保证数据不会丢。但是此时确实还是可能会有重复消费，比如你刚处理完，还没提交</w:t>
      </w:r>
      <w:r w:rsidRPr="00E84C79">
        <w:rPr>
          <w:rFonts w:ascii="Lucida Sans Unicode" w:eastAsia="宋体" w:hAnsi="Lucida Sans Unicode" w:cs="Lucida Sans Unicode"/>
          <w:color w:val="1A1A1A"/>
          <w:kern w:val="0"/>
          <w:sz w:val="24"/>
          <w:szCs w:val="24"/>
        </w:rPr>
        <w:t xml:space="preserve"> offset </w:t>
      </w:r>
      <w:r w:rsidRPr="00E84C79">
        <w:rPr>
          <w:rFonts w:ascii="Lucida Sans Unicode" w:eastAsia="宋体" w:hAnsi="Lucida Sans Unicode" w:cs="Lucida Sans Unicode"/>
          <w:color w:val="1A1A1A"/>
          <w:kern w:val="0"/>
          <w:sz w:val="24"/>
          <w:szCs w:val="24"/>
        </w:rPr>
        <w:t>，结果自己挂了，此时肯定会重复消费一次，自己保证幂等性就好了。</w:t>
      </w:r>
    </w:p>
    <w:p w:rsidR="00E84C79" w:rsidRPr="00E84C79" w:rsidRDefault="00E84C79" w:rsidP="00E84C79">
      <w:pPr>
        <w:widowControl/>
        <w:shd w:val="clear" w:color="auto" w:fill="F6F6F6"/>
        <w:jc w:val="left"/>
        <w:rPr>
          <w:rFonts w:ascii="Lucida Sans Unicode" w:eastAsia="宋体" w:hAnsi="Lucida Sans Unicode" w:cs="Lucida Sans Unicode"/>
          <w:color w:val="1A1A1A"/>
          <w:kern w:val="0"/>
          <w:sz w:val="24"/>
          <w:szCs w:val="24"/>
        </w:rPr>
      </w:pPr>
      <w:r w:rsidRPr="00E84C79">
        <w:rPr>
          <w:rFonts w:ascii="Lucida Sans Unicode" w:eastAsia="宋体" w:hAnsi="Lucida Sans Unicode" w:cs="Lucida Sans Unicode"/>
          <w:color w:val="1A1A1A"/>
          <w:kern w:val="0"/>
          <w:sz w:val="24"/>
          <w:szCs w:val="24"/>
        </w:rPr>
        <w:t xml:space="preserve">RocketMQ push </w:t>
      </w:r>
      <w:r w:rsidRPr="00E84C79">
        <w:rPr>
          <w:rFonts w:ascii="Lucida Sans Unicode" w:eastAsia="宋体" w:hAnsi="Lucida Sans Unicode" w:cs="Lucida Sans Unicode"/>
          <w:color w:val="1A1A1A"/>
          <w:kern w:val="0"/>
          <w:sz w:val="24"/>
          <w:szCs w:val="24"/>
        </w:rPr>
        <w:t>模式下，在确认消息被消费完成，才会提交</w:t>
      </w:r>
      <w:r w:rsidRPr="00E84C79">
        <w:rPr>
          <w:rFonts w:ascii="Lucida Sans Unicode" w:eastAsia="宋体" w:hAnsi="Lucida Sans Unicode" w:cs="Lucida Sans Unicode"/>
          <w:color w:val="1A1A1A"/>
          <w:kern w:val="0"/>
          <w:sz w:val="24"/>
          <w:szCs w:val="24"/>
        </w:rPr>
        <w:t xml:space="preserve"> Offset </w:t>
      </w:r>
      <w:r w:rsidRPr="00E84C79">
        <w:rPr>
          <w:rFonts w:ascii="Lucida Sans Unicode" w:eastAsia="宋体" w:hAnsi="Lucida Sans Unicode" w:cs="Lucida Sans Unicode"/>
          <w:color w:val="1A1A1A"/>
          <w:kern w:val="0"/>
          <w:sz w:val="24"/>
          <w:szCs w:val="24"/>
        </w:rPr>
        <w:t>给</w:t>
      </w:r>
      <w:r w:rsidRPr="00E84C79">
        <w:rPr>
          <w:rFonts w:ascii="Lucida Sans Unicode" w:eastAsia="宋体" w:hAnsi="Lucida Sans Unicode" w:cs="Lucida Sans Unicode"/>
          <w:color w:val="1A1A1A"/>
          <w:kern w:val="0"/>
          <w:sz w:val="24"/>
          <w:szCs w:val="24"/>
        </w:rPr>
        <w:t xml:space="preserve"> Broker </w:t>
      </w:r>
      <w:r w:rsidRPr="00E84C79">
        <w:rPr>
          <w:rFonts w:ascii="Lucida Sans Unicode" w:eastAsia="宋体" w:hAnsi="Lucida Sans Unicode" w:cs="Lucida Sans Unicode"/>
          <w:color w:val="1A1A1A"/>
          <w:kern w:val="0"/>
          <w:sz w:val="24"/>
          <w:szCs w:val="24"/>
        </w:rPr>
        <w:t>。</w:t>
      </w:r>
    </w:p>
    <w:p w:rsidR="00E84C79" w:rsidRPr="00E84C79" w:rsidRDefault="00E84C79" w:rsidP="00E84C7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E84C79">
        <w:rPr>
          <w:rFonts w:ascii="Lucida Sans Unicode" w:eastAsia="宋体" w:hAnsi="Lucida Sans Unicode" w:cs="Lucida Sans Unicode"/>
          <w:color w:val="1A1A1A"/>
          <w:kern w:val="0"/>
          <w:sz w:val="24"/>
          <w:szCs w:val="24"/>
        </w:rPr>
        <w:t>生产环境碰到的一个问题，就是说我们的</w:t>
      </w:r>
      <w:r w:rsidRPr="00E84C79">
        <w:rPr>
          <w:rFonts w:ascii="Lucida Sans Unicode" w:eastAsia="宋体" w:hAnsi="Lucida Sans Unicode" w:cs="Lucida Sans Unicode"/>
          <w:color w:val="1A1A1A"/>
          <w:kern w:val="0"/>
          <w:sz w:val="24"/>
          <w:szCs w:val="24"/>
        </w:rPr>
        <w:t xml:space="preserve"> Kafka </w:t>
      </w:r>
      <w:r w:rsidRPr="00E84C79">
        <w:rPr>
          <w:rFonts w:ascii="Lucida Sans Unicode" w:eastAsia="宋体" w:hAnsi="Lucida Sans Unicode" w:cs="Lucida Sans Unicode"/>
          <w:color w:val="1A1A1A"/>
          <w:kern w:val="0"/>
          <w:sz w:val="24"/>
          <w:szCs w:val="24"/>
        </w:rPr>
        <w:t>消费者消费到了数据之后是写到一个内存的</w:t>
      </w:r>
      <w:r w:rsidRPr="00E84C79">
        <w:rPr>
          <w:rFonts w:ascii="Lucida Sans Unicode" w:eastAsia="宋体" w:hAnsi="Lucida Sans Unicode" w:cs="Lucida Sans Unicode"/>
          <w:color w:val="1A1A1A"/>
          <w:kern w:val="0"/>
          <w:sz w:val="24"/>
          <w:szCs w:val="24"/>
        </w:rPr>
        <w:t xml:space="preserve"> queue </w:t>
      </w:r>
      <w:r w:rsidRPr="00E84C79">
        <w:rPr>
          <w:rFonts w:ascii="Lucida Sans Unicode" w:eastAsia="宋体" w:hAnsi="Lucida Sans Unicode" w:cs="Lucida Sans Unicode"/>
          <w:color w:val="1A1A1A"/>
          <w:kern w:val="0"/>
          <w:sz w:val="24"/>
          <w:szCs w:val="24"/>
        </w:rPr>
        <w:t>里先缓冲一下，结果有的时候，你刚把消息写入内存</w:t>
      </w:r>
      <w:r w:rsidRPr="00E84C79">
        <w:rPr>
          <w:rFonts w:ascii="Lucida Sans Unicode" w:eastAsia="宋体" w:hAnsi="Lucida Sans Unicode" w:cs="Lucida Sans Unicode"/>
          <w:color w:val="1A1A1A"/>
          <w:kern w:val="0"/>
          <w:sz w:val="24"/>
          <w:szCs w:val="24"/>
        </w:rPr>
        <w:t xml:space="preserve"> queue </w:t>
      </w:r>
      <w:r w:rsidRPr="00E84C79">
        <w:rPr>
          <w:rFonts w:ascii="Lucida Sans Unicode" w:eastAsia="宋体" w:hAnsi="Lucida Sans Unicode" w:cs="Lucida Sans Unicode"/>
          <w:color w:val="1A1A1A"/>
          <w:kern w:val="0"/>
          <w:sz w:val="24"/>
          <w:szCs w:val="24"/>
        </w:rPr>
        <w:t>，然后消费者会自动提交</w:t>
      </w:r>
      <w:r w:rsidRPr="00E84C79">
        <w:rPr>
          <w:rFonts w:ascii="Lucida Sans Unicode" w:eastAsia="宋体" w:hAnsi="Lucida Sans Unicode" w:cs="Lucida Sans Unicode"/>
          <w:color w:val="1A1A1A"/>
          <w:kern w:val="0"/>
          <w:sz w:val="24"/>
          <w:szCs w:val="24"/>
        </w:rPr>
        <w:t xml:space="preserve"> offset </w:t>
      </w:r>
      <w:r w:rsidRPr="00E84C79">
        <w:rPr>
          <w:rFonts w:ascii="Lucida Sans Unicode" w:eastAsia="宋体" w:hAnsi="Lucida Sans Unicode" w:cs="Lucida Sans Unicode"/>
          <w:color w:val="1A1A1A"/>
          <w:kern w:val="0"/>
          <w:sz w:val="24"/>
          <w:szCs w:val="24"/>
        </w:rPr>
        <w:t>。然后此时我们重启了系统，就会导致内存</w:t>
      </w:r>
      <w:r w:rsidRPr="00E84C79">
        <w:rPr>
          <w:rFonts w:ascii="Lucida Sans Unicode" w:eastAsia="宋体" w:hAnsi="Lucida Sans Unicode" w:cs="Lucida Sans Unicode"/>
          <w:color w:val="1A1A1A"/>
          <w:kern w:val="0"/>
          <w:sz w:val="24"/>
          <w:szCs w:val="24"/>
        </w:rPr>
        <w:t xml:space="preserve"> queue </w:t>
      </w:r>
      <w:r w:rsidRPr="00E84C79">
        <w:rPr>
          <w:rFonts w:ascii="Lucida Sans Unicode" w:eastAsia="宋体" w:hAnsi="Lucida Sans Unicode" w:cs="Lucida Sans Unicode"/>
          <w:color w:val="1A1A1A"/>
          <w:kern w:val="0"/>
          <w:sz w:val="24"/>
          <w:szCs w:val="24"/>
        </w:rPr>
        <w:t>里还没来得及处理的数据就丢失了。</w:t>
      </w:r>
    </w:p>
    <w:p w:rsidR="00E84C79" w:rsidRPr="00E84C79" w:rsidRDefault="00E84C79" w:rsidP="00E84C7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E84C79">
        <w:rPr>
          <w:rFonts w:ascii="Lucida Sans Unicode" w:eastAsia="宋体" w:hAnsi="Lucida Sans Unicode" w:cs="Lucida Sans Unicode"/>
          <w:color w:val="1A1A1A"/>
          <w:kern w:val="0"/>
          <w:sz w:val="24"/>
          <w:szCs w:val="24"/>
        </w:rPr>
        <w:t>🦅 </w:t>
      </w:r>
      <w:r w:rsidRPr="00E84C79">
        <w:rPr>
          <w:rFonts w:ascii="Lucida Sans Unicode" w:eastAsia="宋体" w:hAnsi="Lucida Sans Unicode" w:cs="Lucida Sans Unicode"/>
          <w:b/>
          <w:bCs/>
          <w:color w:val="1A1A1A"/>
          <w:kern w:val="0"/>
          <w:sz w:val="24"/>
          <w:szCs w:val="24"/>
        </w:rPr>
        <w:t xml:space="preserve">Broker </w:t>
      </w:r>
      <w:r w:rsidRPr="00E84C79">
        <w:rPr>
          <w:rFonts w:ascii="Lucida Sans Unicode" w:eastAsia="宋体" w:hAnsi="Lucida Sans Unicode" w:cs="Lucida Sans Unicode"/>
          <w:b/>
          <w:bCs/>
          <w:color w:val="1A1A1A"/>
          <w:kern w:val="0"/>
          <w:sz w:val="24"/>
          <w:szCs w:val="24"/>
        </w:rPr>
        <w:t>弄丢了数据？</w:t>
      </w:r>
    </w:p>
    <w:p w:rsidR="00E84C79" w:rsidRPr="00E84C79" w:rsidRDefault="00E84C79" w:rsidP="00E84C7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E84C79">
        <w:rPr>
          <w:rFonts w:ascii="Lucida Sans Unicode" w:eastAsia="宋体" w:hAnsi="Lucida Sans Unicode" w:cs="Lucida Sans Unicode"/>
          <w:color w:val="1A1A1A"/>
          <w:kern w:val="0"/>
          <w:sz w:val="24"/>
          <w:szCs w:val="24"/>
        </w:rPr>
        <w:t>这块比较常见的一个场景，就是</w:t>
      </w:r>
      <w:r w:rsidRPr="00E84C79">
        <w:rPr>
          <w:rFonts w:ascii="Lucida Sans Unicode" w:eastAsia="宋体" w:hAnsi="Lucida Sans Unicode" w:cs="Lucida Sans Unicode"/>
          <w:color w:val="1A1A1A"/>
          <w:kern w:val="0"/>
          <w:sz w:val="24"/>
          <w:szCs w:val="24"/>
        </w:rPr>
        <w:t xml:space="preserve"> Kafka </w:t>
      </w:r>
      <w:r w:rsidRPr="00E84C79">
        <w:rPr>
          <w:rFonts w:ascii="Lucida Sans Unicode" w:eastAsia="宋体" w:hAnsi="Lucida Sans Unicode" w:cs="Lucida Sans Unicode"/>
          <w:color w:val="1A1A1A"/>
          <w:kern w:val="0"/>
          <w:sz w:val="24"/>
          <w:szCs w:val="24"/>
        </w:rPr>
        <w:t>某个</w:t>
      </w:r>
      <w:r w:rsidRPr="00E84C79">
        <w:rPr>
          <w:rFonts w:ascii="Lucida Sans Unicode" w:eastAsia="宋体" w:hAnsi="Lucida Sans Unicode" w:cs="Lucida Sans Unicode"/>
          <w:color w:val="1A1A1A"/>
          <w:kern w:val="0"/>
          <w:sz w:val="24"/>
          <w:szCs w:val="24"/>
        </w:rPr>
        <w:t xml:space="preserve"> Broker </w:t>
      </w:r>
      <w:r w:rsidRPr="00E84C79">
        <w:rPr>
          <w:rFonts w:ascii="Lucida Sans Unicode" w:eastAsia="宋体" w:hAnsi="Lucida Sans Unicode" w:cs="Lucida Sans Unicode"/>
          <w:color w:val="1A1A1A"/>
          <w:kern w:val="0"/>
          <w:sz w:val="24"/>
          <w:szCs w:val="24"/>
        </w:rPr>
        <w:t>宕机，然后重新选举</w:t>
      </w:r>
      <w:r w:rsidRPr="00E84C79">
        <w:rPr>
          <w:rFonts w:ascii="Lucida Sans Unicode" w:eastAsia="宋体" w:hAnsi="Lucida Sans Unicode" w:cs="Lucida Sans Unicode"/>
          <w:color w:val="1A1A1A"/>
          <w:kern w:val="0"/>
          <w:sz w:val="24"/>
          <w:szCs w:val="24"/>
        </w:rPr>
        <w:t xml:space="preserve"> Partition </w:t>
      </w:r>
      <w:r w:rsidRPr="00E84C79">
        <w:rPr>
          <w:rFonts w:ascii="Lucida Sans Unicode" w:eastAsia="宋体" w:hAnsi="Lucida Sans Unicode" w:cs="Lucida Sans Unicode"/>
          <w:color w:val="1A1A1A"/>
          <w:kern w:val="0"/>
          <w:sz w:val="24"/>
          <w:szCs w:val="24"/>
        </w:rPr>
        <w:t>的</w:t>
      </w:r>
      <w:r w:rsidRPr="00E84C79">
        <w:rPr>
          <w:rFonts w:ascii="Lucida Sans Unicode" w:eastAsia="宋体" w:hAnsi="Lucida Sans Unicode" w:cs="Lucida Sans Unicode"/>
          <w:color w:val="1A1A1A"/>
          <w:kern w:val="0"/>
          <w:sz w:val="24"/>
          <w:szCs w:val="24"/>
        </w:rPr>
        <w:t xml:space="preserve"> leader</w:t>
      </w:r>
      <w:r w:rsidRPr="00E84C79">
        <w:rPr>
          <w:rFonts w:ascii="Lucida Sans Unicode" w:eastAsia="宋体" w:hAnsi="Lucida Sans Unicode" w:cs="Lucida Sans Unicode"/>
          <w:color w:val="1A1A1A"/>
          <w:kern w:val="0"/>
          <w:sz w:val="24"/>
          <w:szCs w:val="24"/>
        </w:rPr>
        <w:t>。大家想想，要是此时其他的</w:t>
      </w:r>
      <w:r w:rsidRPr="00E84C79">
        <w:rPr>
          <w:rFonts w:ascii="Lucida Sans Unicode" w:eastAsia="宋体" w:hAnsi="Lucida Sans Unicode" w:cs="Lucida Sans Unicode"/>
          <w:color w:val="1A1A1A"/>
          <w:kern w:val="0"/>
          <w:sz w:val="24"/>
          <w:szCs w:val="24"/>
        </w:rPr>
        <w:t xml:space="preserve"> follower </w:t>
      </w:r>
      <w:r w:rsidRPr="00E84C79">
        <w:rPr>
          <w:rFonts w:ascii="Lucida Sans Unicode" w:eastAsia="宋体" w:hAnsi="Lucida Sans Unicode" w:cs="Lucida Sans Unicode"/>
          <w:color w:val="1A1A1A"/>
          <w:kern w:val="0"/>
          <w:sz w:val="24"/>
          <w:szCs w:val="24"/>
        </w:rPr>
        <w:t>刚好还有些数据没有同步，结果此时</w:t>
      </w:r>
      <w:r w:rsidRPr="00E84C79">
        <w:rPr>
          <w:rFonts w:ascii="Lucida Sans Unicode" w:eastAsia="宋体" w:hAnsi="Lucida Sans Unicode" w:cs="Lucida Sans Unicode"/>
          <w:color w:val="1A1A1A"/>
          <w:kern w:val="0"/>
          <w:sz w:val="24"/>
          <w:szCs w:val="24"/>
        </w:rPr>
        <w:t xml:space="preserve"> leader </w:t>
      </w:r>
      <w:r w:rsidRPr="00E84C79">
        <w:rPr>
          <w:rFonts w:ascii="Lucida Sans Unicode" w:eastAsia="宋体" w:hAnsi="Lucida Sans Unicode" w:cs="Lucida Sans Unicode"/>
          <w:color w:val="1A1A1A"/>
          <w:kern w:val="0"/>
          <w:sz w:val="24"/>
          <w:szCs w:val="24"/>
        </w:rPr>
        <w:t>挂了，然后选举某个</w:t>
      </w:r>
      <w:r w:rsidRPr="00E84C79">
        <w:rPr>
          <w:rFonts w:ascii="Lucida Sans Unicode" w:eastAsia="宋体" w:hAnsi="Lucida Sans Unicode" w:cs="Lucida Sans Unicode"/>
          <w:color w:val="1A1A1A"/>
          <w:kern w:val="0"/>
          <w:sz w:val="24"/>
          <w:szCs w:val="24"/>
        </w:rPr>
        <w:t xml:space="preserve"> follower </w:t>
      </w:r>
      <w:r w:rsidRPr="00E84C79">
        <w:rPr>
          <w:rFonts w:ascii="Lucida Sans Unicode" w:eastAsia="宋体" w:hAnsi="Lucida Sans Unicode" w:cs="Lucida Sans Unicode"/>
          <w:color w:val="1A1A1A"/>
          <w:kern w:val="0"/>
          <w:sz w:val="24"/>
          <w:szCs w:val="24"/>
        </w:rPr>
        <w:t>成</w:t>
      </w:r>
      <w:r w:rsidRPr="00E84C79">
        <w:rPr>
          <w:rFonts w:ascii="Lucida Sans Unicode" w:eastAsia="宋体" w:hAnsi="Lucida Sans Unicode" w:cs="Lucida Sans Unicode"/>
          <w:color w:val="1A1A1A"/>
          <w:kern w:val="0"/>
          <w:sz w:val="24"/>
          <w:szCs w:val="24"/>
        </w:rPr>
        <w:t xml:space="preserve"> leader </w:t>
      </w:r>
      <w:r w:rsidRPr="00E84C79">
        <w:rPr>
          <w:rFonts w:ascii="Lucida Sans Unicode" w:eastAsia="宋体" w:hAnsi="Lucida Sans Unicode" w:cs="Lucida Sans Unicode"/>
          <w:color w:val="1A1A1A"/>
          <w:kern w:val="0"/>
          <w:sz w:val="24"/>
          <w:szCs w:val="24"/>
        </w:rPr>
        <w:t>之后，不就少了一些数据？这就丢了一些数据啊。</w:t>
      </w:r>
    </w:p>
    <w:p w:rsidR="00E84C79" w:rsidRPr="00E84C79" w:rsidRDefault="00E84C79" w:rsidP="00E84C7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E84C79">
        <w:rPr>
          <w:rFonts w:ascii="Lucida Sans Unicode" w:eastAsia="宋体" w:hAnsi="Lucida Sans Unicode" w:cs="Lucida Sans Unicode"/>
          <w:color w:val="1A1A1A"/>
          <w:kern w:val="0"/>
          <w:sz w:val="24"/>
          <w:szCs w:val="24"/>
        </w:rPr>
        <w:t>生产环境也遇到过，我们也是，之前</w:t>
      </w:r>
      <w:r w:rsidRPr="00E84C79">
        <w:rPr>
          <w:rFonts w:ascii="Lucida Sans Unicode" w:eastAsia="宋体" w:hAnsi="Lucida Sans Unicode" w:cs="Lucida Sans Unicode"/>
          <w:color w:val="1A1A1A"/>
          <w:kern w:val="0"/>
          <w:sz w:val="24"/>
          <w:szCs w:val="24"/>
        </w:rPr>
        <w:t xml:space="preserve"> Partition </w:t>
      </w:r>
      <w:r w:rsidRPr="00E84C79">
        <w:rPr>
          <w:rFonts w:ascii="Lucida Sans Unicode" w:eastAsia="宋体" w:hAnsi="Lucida Sans Unicode" w:cs="Lucida Sans Unicode"/>
          <w:color w:val="1A1A1A"/>
          <w:kern w:val="0"/>
          <w:sz w:val="24"/>
          <w:szCs w:val="24"/>
        </w:rPr>
        <w:t>的</w:t>
      </w:r>
      <w:r w:rsidRPr="00E84C79">
        <w:rPr>
          <w:rFonts w:ascii="Lucida Sans Unicode" w:eastAsia="宋体" w:hAnsi="Lucida Sans Unicode" w:cs="Lucida Sans Unicode"/>
          <w:color w:val="1A1A1A"/>
          <w:kern w:val="0"/>
          <w:sz w:val="24"/>
          <w:szCs w:val="24"/>
        </w:rPr>
        <w:t xml:space="preserve"> leader </w:t>
      </w:r>
      <w:r w:rsidRPr="00E84C79">
        <w:rPr>
          <w:rFonts w:ascii="Lucida Sans Unicode" w:eastAsia="宋体" w:hAnsi="Lucida Sans Unicode" w:cs="Lucida Sans Unicode"/>
          <w:color w:val="1A1A1A"/>
          <w:kern w:val="0"/>
          <w:sz w:val="24"/>
          <w:szCs w:val="24"/>
        </w:rPr>
        <w:t>机器宕机了，将</w:t>
      </w:r>
      <w:r w:rsidRPr="00E84C79">
        <w:rPr>
          <w:rFonts w:ascii="Lucida Sans Unicode" w:eastAsia="宋体" w:hAnsi="Lucida Sans Unicode" w:cs="Lucida Sans Unicode"/>
          <w:color w:val="1A1A1A"/>
          <w:kern w:val="0"/>
          <w:sz w:val="24"/>
          <w:szCs w:val="24"/>
        </w:rPr>
        <w:t xml:space="preserve"> follower </w:t>
      </w:r>
      <w:r w:rsidRPr="00E84C79">
        <w:rPr>
          <w:rFonts w:ascii="Lucida Sans Unicode" w:eastAsia="宋体" w:hAnsi="Lucida Sans Unicode" w:cs="Lucida Sans Unicode"/>
          <w:color w:val="1A1A1A"/>
          <w:kern w:val="0"/>
          <w:sz w:val="24"/>
          <w:szCs w:val="24"/>
        </w:rPr>
        <w:t>切换为</w:t>
      </w:r>
      <w:r w:rsidRPr="00E84C79">
        <w:rPr>
          <w:rFonts w:ascii="Lucida Sans Unicode" w:eastAsia="宋体" w:hAnsi="Lucida Sans Unicode" w:cs="Lucida Sans Unicode"/>
          <w:color w:val="1A1A1A"/>
          <w:kern w:val="0"/>
          <w:sz w:val="24"/>
          <w:szCs w:val="24"/>
        </w:rPr>
        <w:t xml:space="preserve"> leader </w:t>
      </w:r>
      <w:r w:rsidRPr="00E84C79">
        <w:rPr>
          <w:rFonts w:ascii="Lucida Sans Unicode" w:eastAsia="宋体" w:hAnsi="Lucida Sans Unicode" w:cs="Lucida Sans Unicode"/>
          <w:color w:val="1A1A1A"/>
          <w:kern w:val="0"/>
          <w:sz w:val="24"/>
          <w:szCs w:val="24"/>
        </w:rPr>
        <w:t>之后，就会发现说这个数据就丢了。</w:t>
      </w:r>
    </w:p>
    <w:p w:rsidR="00E84C79" w:rsidRPr="00E84C79" w:rsidRDefault="00E84C79" w:rsidP="00E84C7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E84C79">
        <w:rPr>
          <w:rFonts w:ascii="Lucida Sans Unicode" w:eastAsia="宋体" w:hAnsi="Lucida Sans Unicode" w:cs="Lucida Sans Unicode"/>
          <w:color w:val="1A1A1A"/>
          <w:kern w:val="0"/>
          <w:sz w:val="24"/>
          <w:szCs w:val="24"/>
        </w:rPr>
        <w:t>所以此时一般是要求起码设置如下</w:t>
      </w:r>
      <w:r w:rsidRPr="00E84C79">
        <w:rPr>
          <w:rFonts w:ascii="Lucida Sans Unicode" w:eastAsia="宋体" w:hAnsi="Lucida Sans Unicode" w:cs="Lucida Sans Unicode"/>
          <w:color w:val="1A1A1A"/>
          <w:kern w:val="0"/>
          <w:sz w:val="24"/>
          <w:szCs w:val="24"/>
        </w:rPr>
        <w:t xml:space="preserve"> 4 </w:t>
      </w:r>
      <w:r w:rsidRPr="00E84C79">
        <w:rPr>
          <w:rFonts w:ascii="Lucida Sans Unicode" w:eastAsia="宋体" w:hAnsi="Lucida Sans Unicode" w:cs="Lucida Sans Unicode"/>
          <w:color w:val="1A1A1A"/>
          <w:kern w:val="0"/>
          <w:sz w:val="24"/>
          <w:szCs w:val="24"/>
        </w:rPr>
        <w:t>个参数：</w:t>
      </w:r>
    </w:p>
    <w:p w:rsidR="00E84C79" w:rsidRPr="00E84C79" w:rsidRDefault="00E84C79" w:rsidP="00FA61C5">
      <w:pPr>
        <w:widowControl/>
        <w:numPr>
          <w:ilvl w:val="0"/>
          <w:numId w:val="210"/>
        </w:numPr>
        <w:shd w:val="clear" w:color="auto" w:fill="FFFFFF"/>
        <w:ind w:left="0"/>
        <w:jc w:val="left"/>
        <w:rPr>
          <w:rFonts w:ascii="Lucida Sans Unicode" w:eastAsia="宋体" w:hAnsi="Lucida Sans Unicode" w:cs="Lucida Sans Unicode"/>
          <w:color w:val="1A1A1A"/>
          <w:kern w:val="0"/>
          <w:szCs w:val="21"/>
        </w:rPr>
      </w:pPr>
      <w:r w:rsidRPr="00E84C79">
        <w:rPr>
          <w:rFonts w:ascii="Lucida Sans Unicode" w:eastAsia="宋体" w:hAnsi="Lucida Sans Unicode" w:cs="Lucida Sans Unicode"/>
          <w:color w:val="1A1A1A"/>
          <w:kern w:val="0"/>
          <w:szCs w:val="21"/>
        </w:rPr>
        <w:t>给</w:t>
      </w:r>
      <w:r w:rsidRPr="00E84C79">
        <w:rPr>
          <w:rFonts w:ascii="Lucida Sans Unicode" w:eastAsia="宋体" w:hAnsi="Lucida Sans Unicode" w:cs="Lucida Sans Unicode"/>
          <w:color w:val="1A1A1A"/>
          <w:kern w:val="0"/>
          <w:szCs w:val="21"/>
        </w:rPr>
        <w:t xml:space="preserve"> Topic </w:t>
      </w:r>
      <w:r w:rsidRPr="00E84C79">
        <w:rPr>
          <w:rFonts w:ascii="Lucida Sans Unicode" w:eastAsia="宋体" w:hAnsi="Lucida Sans Unicode" w:cs="Lucida Sans Unicode"/>
          <w:color w:val="1A1A1A"/>
          <w:kern w:val="0"/>
          <w:szCs w:val="21"/>
        </w:rPr>
        <w:t>设置</w:t>
      </w:r>
      <w:r w:rsidRPr="00E84C79">
        <w:rPr>
          <w:rFonts w:ascii="Lucida Sans Unicode" w:eastAsia="宋体" w:hAnsi="Lucida Sans Unicode" w:cs="Lucida Sans Unicode"/>
          <w:color w:val="1A1A1A"/>
          <w:kern w:val="0"/>
          <w:szCs w:val="21"/>
        </w:rPr>
        <w:t> </w:t>
      </w:r>
      <w:r w:rsidRPr="00E84C79">
        <w:rPr>
          <w:rFonts w:ascii="Lucida Console" w:eastAsia="宋体" w:hAnsi="Lucida Console" w:cs="宋体"/>
          <w:color w:val="1A1A1A"/>
          <w:kern w:val="0"/>
          <w:szCs w:val="21"/>
          <w:bdr w:val="single" w:sz="6" w:space="1" w:color="CCCCCC" w:frame="1"/>
          <w:shd w:val="clear" w:color="auto" w:fill="DDDDDD"/>
        </w:rPr>
        <w:t>replication.factor</w:t>
      </w:r>
      <w:r w:rsidRPr="00E84C79">
        <w:rPr>
          <w:rFonts w:ascii="Lucida Sans Unicode" w:eastAsia="宋体" w:hAnsi="Lucida Sans Unicode" w:cs="Lucida Sans Unicode"/>
          <w:color w:val="1A1A1A"/>
          <w:kern w:val="0"/>
          <w:szCs w:val="21"/>
        </w:rPr>
        <w:t> </w:t>
      </w:r>
      <w:r w:rsidRPr="00E84C79">
        <w:rPr>
          <w:rFonts w:ascii="Lucida Sans Unicode" w:eastAsia="宋体" w:hAnsi="Lucida Sans Unicode" w:cs="Lucida Sans Unicode"/>
          <w:color w:val="1A1A1A"/>
          <w:kern w:val="0"/>
          <w:szCs w:val="21"/>
        </w:rPr>
        <w:t>参数：这个值必须大于</w:t>
      </w:r>
      <w:r w:rsidRPr="00E84C79">
        <w:rPr>
          <w:rFonts w:ascii="Lucida Sans Unicode" w:eastAsia="宋体" w:hAnsi="Lucida Sans Unicode" w:cs="Lucida Sans Unicode"/>
          <w:color w:val="1A1A1A"/>
          <w:kern w:val="0"/>
          <w:szCs w:val="21"/>
        </w:rPr>
        <w:t xml:space="preserve"> 1</w:t>
      </w:r>
      <w:r w:rsidRPr="00E84C79">
        <w:rPr>
          <w:rFonts w:ascii="Lucida Sans Unicode" w:eastAsia="宋体" w:hAnsi="Lucida Sans Unicode" w:cs="Lucida Sans Unicode"/>
          <w:color w:val="1A1A1A"/>
          <w:kern w:val="0"/>
          <w:szCs w:val="21"/>
        </w:rPr>
        <w:t>，要求每个</w:t>
      </w:r>
      <w:r w:rsidRPr="00E84C79">
        <w:rPr>
          <w:rFonts w:ascii="Lucida Sans Unicode" w:eastAsia="宋体" w:hAnsi="Lucida Sans Unicode" w:cs="Lucida Sans Unicode"/>
          <w:color w:val="1A1A1A"/>
          <w:kern w:val="0"/>
          <w:szCs w:val="21"/>
        </w:rPr>
        <w:t xml:space="preserve"> partition </w:t>
      </w:r>
      <w:r w:rsidRPr="00E84C79">
        <w:rPr>
          <w:rFonts w:ascii="Lucida Sans Unicode" w:eastAsia="宋体" w:hAnsi="Lucida Sans Unicode" w:cs="Lucida Sans Unicode"/>
          <w:color w:val="1A1A1A"/>
          <w:kern w:val="0"/>
          <w:szCs w:val="21"/>
        </w:rPr>
        <w:t>必须有至少</w:t>
      </w:r>
      <w:r w:rsidRPr="00E84C79">
        <w:rPr>
          <w:rFonts w:ascii="Lucida Sans Unicode" w:eastAsia="宋体" w:hAnsi="Lucida Sans Unicode" w:cs="Lucida Sans Unicode"/>
          <w:color w:val="1A1A1A"/>
          <w:kern w:val="0"/>
          <w:szCs w:val="21"/>
        </w:rPr>
        <w:t xml:space="preserve"> 2 </w:t>
      </w:r>
      <w:r w:rsidRPr="00E84C79">
        <w:rPr>
          <w:rFonts w:ascii="Lucida Sans Unicode" w:eastAsia="宋体" w:hAnsi="Lucida Sans Unicode" w:cs="Lucida Sans Unicode"/>
          <w:color w:val="1A1A1A"/>
          <w:kern w:val="0"/>
          <w:szCs w:val="21"/>
        </w:rPr>
        <w:t>个副本。</w:t>
      </w:r>
    </w:p>
    <w:p w:rsidR="00E84C79" w:rsidRPr="00E84C79" w:rsidRDefault="00E84C79" w:rsidP="00FA61C5">
      <w:pPr>
        <w:widowControl/>
        <w:numPr>
          <w:ilvl w:val="0"/>
          <w:numId w:val="210"/>
        </w:numPr>
        <w:shd w:val="clear" w:color="auto" w:fill="FFFFFF"/>
        <w:ind w:left="0"/>
        <w:jc w:val="left"/>
        <w:rPr>
          <w:rFonts w:ascii="Lucida Sans Unicode" w:eastAsia="宋体" w:hAnsi="Lucida Sans Unicode" w:cs="Lucida Sans Unicode"/>
          <w:color w:val="1A1A1A"/>
          <w:kern w:val="0"/>
          <w:szCs w:val="21"/>
        </w:rPr>
      </w:pPr>
      <w:r w:rsidRPr="00E84C79">
        <w:rPr>
          <w:rFonts w:ascii="Lucida Sans Unicode" w:eastAsia="宋体" w:hAnsi="Lucida Sans Unicode" w:cs="Lucida Sans Unicode"/>
          <w:color w:val="1A1A1A"/>
          <w:kern w:val="0"/>
          <w:szCs w:val="21"/>
        </w:rPr>
        <w:t>在</w:t>
      </w:r>
      <w:r w:rsidRPr="00E84C79">
        <w:rPr>
          <w:rFonts w:ascii="Lucida Sans Unicode" w:eastAsia="宋体" w:hAnsi="Lucida Sans Unicode" w:cs="Lucida Sans Unicode"/>
          <w:color w:val="1A1A1A"/>
          <w:kern w:val="0"/>
          <w:szCs w:val="21"/>
        </w:rPr>
        <w:t xml:space="preserve"> Kafka </w:t>
      </w:r>
      <w:r w:rsidRPr="00E84C79">
        <w:rPr>
          <w:rFonts w:ascii="Lucida Sans Unicode" w:eastAsia="宋体" w:hAnsi="Lucida Sans Unicode" w:cs="Lucida Sans Unicode"/>
          <w:color w:val="1A1A1A"/>
          <w:kern w:val="0"/>
          <w:szCs w:val="21"/>
        </w:rPr>
        <w:t>服务端设置</w:t>
      </w:r>
      <w:r w:rsidRPr="00E84C79">
        <w:rPr>
          <w:rFonts w:ascii="Lucida Sans Unicode" w:eastAsia="宋体" w:hAnsi="Lucida Sans Unicode" w:cs="Lucida Sans Unicode"/>
          <w:color w:val="1A1A1A"/>
          <w:kern w:val="0"/>
          <w:szCs w:val="21"/>
        </w:rPr>
        <w:t> </w:t>
      </w:r>
      <w:r w:rsidRPr="00E84C79">
        <w:rPr>
          <w:rFonts w:ascii="Lucida Console" w:eastAsia="宋体" w:hAnsi="Lucida Console" w:cs="宋体"/>
          <w:color w:val="1A1A1A"/>
          <w:kern w:val="0"/>
          <w:szCs w:val="21"/>
          <w:bdr w:val="single" w:sz="6" w:space="1" w:color="CCCCCC" w:frame="1"/>
          <w:shd w:val="clear" w:color="auto" w:fill="DDDDDD"/>
        </w:rPr>
        <w:t>min.insync.replicas</w:t>
      </w:r>
      <w:r w:rsidRPr="00E84C79">
        <w:rPr>
          <w:rFonts w:ascii="Lucida Sans Unicode" w:eastAsia="宋体" w:hAnsi="Lucida Sans Unicode" w:cs="Lucida Sans Unicode"/>
          <w:color w:val="1A1A1A"/>
          <w:kern w:val="0"/>
          <w:szCs w:val="21"/>
        </w:rPr>
        <w:t> </w:t>
      </w:r>
      <w:r w:rsidRPr="00E84C79">
        <w:rPr>
          <w:rFonts w:ascii="Lucida Sans Unicode" w:eastAsia="宋体" w:hAnsi="Lucida Sans Unicode" w:cs="Lucida Sans Unicode"/>
          <w:color w:val="1A1A1A"/>
          <w:kern w:val="0"/>
          <w:szCs w:val="21"/>
        </w:rPr>
        <w:t>参数：这个值必须大于</w:t>
      </w:r>
      <w:r w:rsidRPr="00E84C79">
        <w:rPr>
          <w:rFonts w:ascii="Lucida Sans Unicode" w:eastAsia="宋体" w:hAnsi="Lucida Sans Unicode" w:cs="Lucida Sans Unicode"/>
          <w:color w:val="1A1A1A"/>
          <w:kern w:val="0"/>
          <w:szCs w:val="21"/>
        </w:rPr>
        <w:t xml:space="preserve"> 1 </w:t>
      </w:r>
      <w:r w:rsidRPr="00E84C79">
        <w:rPr>
          <w:rFonts w:ascii="Lucida Sans Unicode" w:eastAsia="宋体" w:hAnsi="Lucida Sans Unicode" w:cs="Lucida Sans Unicode"/>
          <w:color w:val="1A1A1A"/>
          <w:kern w:val="0"/>
          <w:szCs w:val="21"/>
        </w:rPr>
        <w:t>，这个是要求一个</w:t>
      </w:r>
      <w:r w:rsidRPr="00E84C79">
        <w:rPr>
          <w:rFonts w:ascii="Lucida Sans Unicode" w:eastAsia="宋体" w:hAnsi="Lucida Sans Unicode" w:cs="Lucida Sans Unicode"/>
          <w:color w:val="1A1A1A"/>
          <w:kern w:val="0"/>
          <w:szCs w:val="21"/>
        </w:rPr>
        <w:t xml:space="preserve"> leader </w:t>
      </w:r>
      <w:r w:rsidRPr="00E84C79">
        <w:rPr>
          <w:rFonts w:ascii="Lucida Sans Unicode" w:eastAsia="宋体" w:hAnsi="Lucida Sans Unicode" w:cs="Lucida Sans Unicode"/>
          <w:color w:val="1A1A1A"/>
          <w:kern w:val="0"/>
          <w:szCs w:val="21"/>
        </w:rPr>
        <w:t>至少感知到有至少一个</w:t>
      </w:r>
      <w:r w:rsidRPr="00E84C79">
        <w:rPr>
          <w:rFonts w:ascii="Lucida Sans Unicode" w:eastAsia="宋体" w:hAnsi="Lucida Sans Unicode" w:cs="Lucida Sans Unicode"/>
          <w:color w:val="1A1A1A"/>
          <w:kern w:val="0"/>
          <w:szCs w:val="21"/>
        </w:rPr>
        <w:t xml:space="preserve"> follower </w:t>
      </w:r>
      <w:r w:rsidRPr="00E84C79">
        <w:rPr>
          <w:rFonts w:ascii="Lucida Sans Unicode" w:eastAsia="宋体" w:hAnsi="Lucida Sans Unicode" w:cs="Lucida Sans Unicode"/>
          <w:color w:val="1A1A1A"/>
          <w:kern w:val="0"/>
          <w:szCs w:val="21"/>
        </w:rPr>
        <w:t>还跟自己保持联系，没掉队，这样才能确保</w:t>
      </w:r>
      <w:r w:rsidRPr="00E84C79">
        <w:rPr>
          <w:rFonts w:ascii="Lucida Sans Unicode" w:eastAsia="宋体" w:hAnsi="Lucida Sans Unicode" w:cs="Lucida Sans Unicode"/>
          <w:color w:val="1A1A1A"/>
          <w:kern w:val="0"/>
          <w:szCs w:val="21"/>
        </w:rPr>
        <w:t xml:space="preserve"> leader </w:t>
      </w:r>
      <w:r w:rsidRPr="00E84C79">
        <w:rPr>
          <w:rFonts w:ascii="Lucida Sans Unicode" w:eastAsia="宋体" w:hAnsi="Lucida Sans Unicode" w:cs="Lucida Sans Unicode"/>
          <w:color w:val="1A1A1A"/>
          <w:kern w:val="0"/>
          <w:szCs w:val="21"/>
        </w:rPr>
        <w:t>挂了还有一个</w:t>
      </w:r>
      <w:r w:rsidRPr="00E84C79">
        <w:rPr>
          <w:rFonts w:ascii="Lucida Sans Unicode" w:eastAsia="宋体" w:hAnsi="Lucida Sans Unicode" w:cs="Lucida Sans Unicode"/>
          <w:color w:val="1A1A1A"/>
          <w:kern w:val="0"/>
          <w:szCs w:val="21"/>
        </w:rPr>
        <w:t xml:space="preserve"> follower </w:t>
      </w:r>
      <w:r w:rsidRPr="00E84C79">
        <w:rPr>
          <w:rFonts w:ascii="Lucida Sans Unicode" w:eastAsia="宋体" w:hAnsi="Lucida Sans Unicode" w:cs="Lucida Sans Unicode"/>
          <w:color w:val="1A1A1A"/>
          <w:kern w:val="0"/>
          <w:szCs w:val="21"/>
        </w:rPr>
        <w:t>吧。</w:t>
      </w:r>
    </w:p>
    <w:p w:rsidR="00E84C79" w:rsidRPr="00E84C79" w:rsidRDefault="00E84C79" w:rsidP="00FA61C5">
      <w:pPr>
        <w:widowControl/>
        <w:numPr>
          <w:ilvl w:val="0"/>
          <w:numId w:val="210"/>
        </w:numPr>
        <w:shd w:val="clear" w:color="auto" w:fill="FFFFFF"/>
        <w:ind w:left="0"/>
        <w:jc w:val="left"/>
        <w:rPr>
          <w:rFonts w:ascii="Lucida Sans Unicode" w:eastAsia="宋体" w:hAnsi="Lucida Sans Unicode" w:cs="Lucida Sans Unicode"/>
          <w:color w:val="1A1A1A"/>
          <w:kern w:val="0"/>
          <w:szCs w:val="21"/>
        </w:rPr>
      </w:pPr>
      <w:r w:rsidRPr="00E84C79">
        <w:rPr>
          <w:rFonts w:ascii="Lucida Sans Unicode" w:eastAsia="宋体" w:hAnsi="Lucida Sans Unicode" w:cs="Lucida Sans Unicode"/>
          <w:color w:val="1A1A1A"/>
          <w:kern w:val="0"/>
          <w:szCs w:val="21"/>
        </w:rPr>
        <w:t>在</w:t>
      </w:r>
      <w:r w:rsidRPr="00E84C79">
        <w:rPr>
          <w:rFonts w:ascii="Lucida Sans Unicode" w:eastAsia="宋体" w:hAnsi="Lucida Sans Unicode" w:cs="Lucida Sans Unicode"/>
          <w:color w:val="1A1A1A"/>
          <w:kern w:val="0"/>
          <w:szCs w:val="21"/>
        </w:rPr>
        <w:t xml:space="preserve"> Producer </w:t>
      </w:r>
      <w:r w:rsidRPr="00E84C79">
        <w:rPr>
          <w:rFonts w:ascii="Lucida Sans Unicode" w:eastAsia="宋体" w:hAnsi="Lucida Sans Unicode" w:cs="Lucida Sans Unicode"/>
          <w:color w:val="1A1A1A"/>
          <w:kern w:val="0"/>
          <w:szCs w:val="21"/>
        </w:rPr>
        <w:t>端设置</w:t>
      </w:r>
      <w:r w:rsidRPr="00E84C79">
        <w:rPr>
          <w:rFonts w:ascii="Lucida Sans Unicode" w:eastAsia="宋体" w:hAnsi="Lucida Sans Unicode" w:cs="Lucida Sans Unicode"/>
          <w:color w:val="1A1A1A"/>
          <w:kern w:val="0"/>
          <w:szCs w:val="21"/>
        </w:rPr>
        <w:t> </w:t>
      </w:r>
      <w:r w:rsidRPr="00E84C79">
        <w:rPr>
          <w:rFonts w:ascii="Lucida Console" w:eastAsia="宋体" w:hAnsi="Lucida Console" w:cs="宋体"/>
          <w:color w:val="1A1A1A"/>
          <w:kern w:val="0"/>
          <w:szCs w:val="21"/>
          <w:bdr w:val="single" w:sz="6" w:space="1" w:color="CCCCCC" w:frame="1"/>
          <w:shd w:val="clear" w:color="auto" w:fill="DDDDDD"/>
        </w:rPr>
        <w:t>acks=all</w:t>
      </w:r>
      <w:r w:rsidRPr="00E84C79">
        <w:rPr>
          <w:rFonts w:ascii="Lucida Sans Unicode" w:eastAsia="宋体" w:hAnsi="Lucida Sans Unicode" w:cs="Lucida Sans Unicode"/>
          <w:color w:val="1A1A1A"/>
          <w:kern w:val="0"/>
          <w:szCs w:val="21"/>
        </w:rPr>
        <w:t>：这个是要求每条数据，必须是</w:t>
      </w:r>
      <w:r w:rsidRPr="00E84C79">
        <w:rPr>
          <w:rFonts w:ascii="Lucida Sans Unicode" w:eastAsia="宋体" w:hAnsi="Lucida Sans Unicode" w:cs="Lucida Sans Unicode"/>
          <w:b/>
          <w:bCs/>
          <w:color w:val="1A1A1A"/>
          <w:kern w:val="0"/>
          <w:szCs w:val="21"/>
        </w:rPr>
        <w:t>写入所有</w:t>
      </w:r>
      <w:r w:rsidRPr="00E84C79">
        <w:rPr>
          <w:rFonts w:ascii="Lucida Sans Unicode" w:eastAsia="宋体" w:hAnsi="Lucida Sans Unicode" w:cs="Lucida Sans Unicode"/>
          <w:b/>
          <w:bCs/>
          <w:color w:val="1A1A1A"/>
          <w:kern w:val="0"/>
          <w:szCs w:val="21"/>
        </w:rPr>
        <w:t xml:space="preserve"> replica </w:t>
      </w:r>
      <w:r w:rsidRPr="00E84C79">
        <w:rPr>
          <w:rFonts w:ascii="Lucida Sans Unicode" w:eastAsia="宋体" w:hAnsi="Lucida Sans Unicode" w:cs="Lucida Sans Unicode"/>
          <w:b/>
          <w:bCs/>
          <w:color w:val="1A1A1A"/>
          <w:kern w:val="0"/>
          <w:szCs w:val="21"/>
        </w:rPr>
        <w:t>之后，才能认为是写成功了</w:t>
      </w:r>
      <w:r w:rsidRPr="00E84C79">
        <w:rPr>
          <w:rFonts w:ascii="Lucida Sans Unicode" w:eastAsia="宋体" w:hAnsi="Lucida Sans Unicode" w:cs="Lucida Sans Unicode"/>
          <w:color w:val="1A1A1A"/>
          <w:kern w:val="0"/>
          <w:szCs w:val="21"/>
        </w:rPr>
        <w:t>。</w:t>
      </w:r>
    </w:p>
    <w:p w:rsidR="00E84C79" w:rsidRPr="00E84C79" w:rsidRDefault="00E84C79" w:rsidP="00E84C79">
      <w:pPr>
        <w:widowControl/>
        <w:shd w:val="clear" w:color="auto" w:fill="F6F6F6"/>
        <w:jc w:val="left"/>
        <w:rPr>
          <w:rFonts w:ascii="Lucida Sans Unicode" w:eastAsia="宋体" w:hAnsi="Lucida Sans Unicode" w:cs="Lucida Sans Unicode"/>
          <w:color w:val="1A1A1A"/>
          <w:kern w:val="0"/>
          <w:szCs w:val="21"/>
        </w:rPr>
      </w:pPr>
      <w:r w:rsidRPr="00E84C79">
        <w:rPr>
          <w:rFonts w:ascii="Lucida Sans Unicode" w:eastAsia="宋体" w:hAnsi="Lucida Sans Unicode" w:cs="Lucida Sans Unicode"/>
          <w:color w:val="1A1A1A"/>
          <w:kern w:val="0"/>
          <w:szCs w:val="21"/>
        </w:rPr>
        <w:t>不过这个也不一定能够绝对保证，例如说，</w:t>
      </w:r>
      <w:r w:rsidRPr="00E84C79">
        <w:rPr>
          <w:rFonts w:ascii="Lucida Sans Unicode" w:eastAsia="宋体" w:hAnsi="Lucida Sans Unicode" w:cs="Lucida Sans Unicode"/>
          <w:color w:val="1A1A1A"/>
          <w:kern w:val="0"/>
          <w:szCs w:val="21"/>
        </w:rPr>
        <w:t xml:space="preserve">Broker </w:t>
      </w:r>
      <w:r w:rsidRPr="00E84C79">
        <w:rPr>
          <w:rFonts w:ascii="Lucida Sans Unicode" w:eastAsia="宋体" w:hAnsi="Lucida Sans Unicode" w:cs="Lucida Sans Unicode"/>
          <w:color w:val="1A1A1A"/>
          <w:kern w:val="0"/>
          <w:szCs w:val="21"/>
        </w:rPr>
        <w:t>集群里，所有节点都挂了，只剩下一个节点。此时，</w:t>
      </w:r>
      <w:r w:rsidRPr="00E84C79">
        <w:rPr>
          <w:rFonts w:ascii="Lucida Console" w:eastAsia="宋体" w:hAnsi="Lucida Console" w:cs="宋体"/>
          <w:color w:val="1A1A1A"/>
          <w:kern w:val="0"/>
          <w:szCs w:val="21"/>
          <w:bdr w:val="single" w:sz="6" w:space="1" w:color="CCCCCC" w:frame="1"/>
          <w:shd w:val="clear" w:color="auto" w:fill="DDDDDD"/>
        </w:rPr>
        <w:t>acks=all</w:t>
      </w:r>
      <w:r w:rsidRPr="00E84C79">
        <w:rPr>
          <w:rFonts w:ascii="Lucida Sans Unicode" w:eastAsia="宋体" w:hAnsi="Lucida Sans Unicode" w:cs="Lucida Sans Unicode"/>
          <w:color w:val="1A1A1A"/>
          <w:kern w:val="0"/>
          <w:szCs w:val="21"/>
        </w:rPr>
        <w:t> </w:t>
      </w:r>
      <w:r w:rsidRPr="00E84C79">
        <w:rPr>
          <w:rFonts w:ascii="Lucida Sans Unicode" w:eastAsia="宋体" w:hAnsi="Lucida Sans Unicode" w:cs="Lucida Sans Unicode"/>
          <w:color w:val="1A1A1A"/>
          <w:kern w:val="0"/>
          <w:szCs w:val="21"/>
        </w:rPr>
        <w:t>和</w:t>
      </w:r>
      <w:r w:rsidRPr="00E84C79">
        <w:rPr>
          <w:rFonts w:ascii="Lucida Sans Unicode" w:eastAsia="宋体" w:hAnsi="Lucida Sans Unicode" w:cs="Lucida Sans Unicode"/>
          <w:color w:val="1A1A1A"/>
          <w:kern w:val="0"/>
          <w:szCs w:val="21"/>
        </w:rPr>
        <w:t> </w:t>
      </w:r>
      <w:r w:rsidRPr="00E84C79">
        <w:rPr>
          <w:rFonts w:ascii="Lucida Console" w:eastAsia="宋体" w:hAnsi="Lucida Console" w:cs="宋体"/>
          <w:color w:val="1A1A1A"/>
          <w:kern w:val="0"/>
          <w:szCs w:val="21"/>
          <w:bdr w:val="single" w:sz="6" w:space="1" w:color="CCCCCC" w:frame="1"/>
          <w:shd w:val="clear" w:color="auto" w:fill="DDDDDD"/>
        </w:rPr>
        <w:t>acks=1</w:t>
      </w:r>
      <w:r w:rsidRPr="00E84C79">
        <w:rPr>
          <w:rFonts w:ascii="Lucida Sans Unicode" w:eastAsia="宋体" w:hAnsi="Lucida Sans Unicode" w:cs="Lucida Sans Unicode"/>
          <w:color w:val="1A1A1A"/>
          <w:kern w:val="0"/>
          <w:szCs w:val="21"/>
        </w:rPr>
        <w:t> </w:t>
      </w:r>
      <w:r w:rsidRPr="00E84C79">
        <w:rPr>
          <w:rFonts w:ascii="Lucida Sans Unicode" w:eastAsia="宋体" w:hAnsi="Lucida Sans Unicode" w:cs="Lucida Sans Unicode"/>
          <w:color w:val="1A1A1A"/>
          <w:kern w:val="0"/>
          <w:szCs w:val="21"/>
        </w:rPr>
        <w:t>就等价了。当然，也可以通过设置</w:t>
      </w:r>
      <w:r w:rsidRPr="00E84C79">
        <w:rPr>
          <w:rFonts w:ascii="Lucida Sans Unicode" w:eastAsia="宋体" w:hAnsi="Lucida Sans Unicode" w:cs="Lucida Sans Unicode"/>
          <w:color w:val="1A1A1A"/>
          <w:kern w:val="0"/>
          <w:szCs w:val="21"/>
        </w:rPr>
        <w:t> </w:t>
      </w:r>
      <w:r w:rsidRPr="00E84C79">
        <w:rPr>
          <w:rFonts w:ascii="Lucida Console" w:eastAsia="宋体" w:hAnsi="Lucida Console" w:cs="宋体"/>
          <w:color w:val="1A1A1A"/>
          <w:kern w:val="0"/>
          <w:szCs w:val="21"/>
          <w:bdr w:val="single" w:sz="6" w:space="1" w:color="CCCCCC" w:frame="1"/>
          <w:shd w:val="clear" w:color="auto" w:fill="DDDDDD"/>
        </w:rPr>
        <w:t>min.insync.replics</w:t>
      </w:r>
      <w:r w:rsidRPr="00E84C79">
        <w:rPr>
          <w:rFonts w:ascii="Lucida Sans Unicode" w:eastAsia="宋体" w:hAnsi="Lucida Sans Unicode" w:cs="Lucida Sans Unicode"/>
          <w:color w:val="1A1A1A"/>
          <w:kern w:val="0"/>
          <w:szCs w:val="21"/>
        </w:rPr>
        <w:t> </w:t>
      </w:r>
      <w:r w:rsidRPr="00E84C79">
        <w:rPr>
          <w:rFonts w:ascii="Lucida Sans Unicode" w:eastAsia="宋体" w:hAnsi="Lucida Sans Unicode" w:cs="Lucida Sans Unicode"/>
          <w:color w:val="1A1A1A"/>
          <w:kern w:val="0"/>
          <w:szCs w:val="21"/>
        </w:rPr>
        <w:t>参数，每次写入要求最小的同步副本数。</w:t>
      </w:r>
    </w:p>
    <w:p w:rsidR="00E84C79" w:rsidRPr="00E84C79" w:rsidRDefault="00E84C79" w:rsidP="00E84C79">
      <w:pPr>
        <w:widowControl/>
        <w:shd w:val="clear" w:color="auto" w:fill="F6F6F6"/>
        <w:jc w:val="left"/>
        <w:rPr>
          <w:rFonts w:ascii="Lucida Sans Unicode" w:eastAsia="宋体" w:hAnsi="Lucida Sans Unicode" w:cs="Lucida Sans Unicode"/>
          <w:color w:val="1A1A1A"/>
          <w:kern w:val="0"/>
          <w:szCs w:val="21"/>
        </w:rPr>
      </w:pPr>
      <w:r w:rsidRPr="00E84C79">
        <w:rPr>
          <w:rFonts w:ascii="Lucida Sans Unicode" w:eastAsia="宋体" w:hAnsi="Lucida Sans Unicode" w:cs="Lucida Sans Unicode"/>
          <w:color w:val="1A1A1A"/>
          <w:kern w:val="0"/>
          <w:szCs w:val="21"/>
        </w:rPr>
        <w:t>这块也和朋友交流了下，他们金融场景下，</w:t>
      </w:r>
      <w:r w:rsidRPr="00E84C79">
        <w:rPr>
          <w:rFonts w:ascii="Lucida Console" w:eastAsia="宋体" w:hAnsi="Lucida Console" w:cs="宋体"/>
          <w:color w:val="1A1A1A"/>
          <w:kern w:val="0"/>
          <w:szCs w:val="21"/>
          <w:bdr w:val="single" w:sz="6" w:space="1" w:color="CCCCCC" w:frame="1"/>
          <w:shd w:val="clear" w:color="auto" w:fill="DDDDDD"/>
        </w:rPr>
        <w:t>acks=all</w:t>
      </w:r>
      <w:r w:rsidRPr="00E84C79">
        <w:rPr>
          <w:rFonts w:ascii="Lucida Sans Unicode" w:eastAsia="宋体" w:hAnsi="Lucida Sans Unicode" w:cs="Lucida Sans Unicode"/>
          <w:color w:val="1A1A1A"/>
          <w:kern w:val="0"/>
          <w:szCs w:val="21"/>
        </w:rPr>
        <w:t> </w:t>
      </w:r>
      <w:r w:rsidRPr="00E84C79">
        <w:rPr>
          <w:rFonts w:ascii="Lucida Sans Unicode" w:eastAsia="宋体" w:hAnsi="Lucida Sans Unicode" w:cs="Lucida Sans Unicode"/>
          <w:color w:val="1A1A1A"/>
          <w:kern w:val="0"/>
          <w:szCs w:val="21"/>
        </w:rPr>
        <w:t>也是这么配置的。原因嘛，因为他们是金融场景呀。</w:t>
      </w:r>
    </w:p>
    <w:p w:rsidR="00E84C79" w:rsidRPr="00E84C79" w:rsidRDefault="00E84C79" w:rsidP="00FA61C5">
      <w:pPr>
        <w:widowControl/>
        <w:numPr>
          <w:ilvl w:val="0"/>
          <w:numId w:val="210"/>
        </w:numPr>
        <w:shd w:val="clear" w:color="auto" w:fill="FFFFFF"/>
        <w:ind w:left="0"/>
        <w:jc w:val="left"/>
        <w:rPr>
          <w:rFonts w:ascii="Lucida Sans Unicode" w:eastAsia="宋体" w:hAnsi="Lucida Sans Unicode" w:cs="Lucida Sans Unicode"/>
          <w:color w:val="1A1A1A"/>
          <w:kern w:val="0"/>
          <w:szCs w:val="21"/>
        </w:rPr>
      </w:pPr>
      <w:r w:rsidRPr="00E84C79">
        <w:rPr>
          <w:rFonts w:ascii="Lucida Sans Unicode" w:eastAsia="宋体" w:hAnsi="Lucida Sans Unicode" w:cs="Lucida Sans Unicode"/>
          <w:color w:val="1A1A1A"/>
          <w:kern w:val="0"/>
          <w:szCs w:val="21"/>
        </w:rPr>
        <w:t>在</w:t>
      </w:r>
      <w:r w:rsidRPr="00E84C79">
        <w:rPr>
          <w:rFonts w:ascii="Lucida Sans Unicode" w:eastAsia="宋体" w:hAnsi="Lucida Sans Unicode" w:cs="Lucida Sans Unicode"/>
          <w:color w:val="1A1A1A"/>
          <w:kern w:val="0"/>
          <w:szCs w:val="21"/>
        </w:rPr>
        <w:t xml:space="preserve"> Producer </w:t>
      </w:r>
      <w:r w:rsidRPr="00E84C79">
        <w:rPr>
          <w:rFonts w:ascii="Lucida Sans Unicode" w:eastAsia="宋体" w:hAnsi="Lucida Sans Unicode" w:cs="Lucida Sans Unicode"/>
          <w:color w:val="1A1A1A"/>
          <w:kern w:val="0"/>
          <w:szCs w:val="21"/>
        </w:rPr>
        <w:t>端设置</w:t>
      </w:r>
      <w:r w:rsidRPr="00E84C79">
        <w:rPr>
          <w:rFonts w:ascii="Lucida Sans Unicode" w:eastAsia="宋体" w:hAnsi="Lucida Sans Unicode" w:cs="Lucida Sans Unicode"/>
          <w:color w:val="1A1A1A"/>
          <w:kern w:val="0"/>
          <w:szCs w:val="21"/>
        </w:rPr>
        <w:t> </w:t>
      </w:r>
      <w:r w:rsidRPr="00E84C79">
        <w:rPr>
          <w:rFonts w:ascii="Lucida Console" w:eastAsia="宋体" w:hAnsi="Lucida Console" w:cs="宋体"/>
          <w:color w:val="1A1A1A"/>
          <w:kern w:val="0"/>
          <w:szCs w:val="21"/>
          <w:bdr w:val="single" w:sz="6" w:space="1" w:color="CCCCCC" w:frame="1"/>
          <w:shd w:val="clear" w:color="auto" w:fill="DDDDDD"/>
        </w:rPr>
        <w:t>retries=MAX</w:t>
      </w:r>
      <w:r w:rsidRPr="00E84C79">
        <w:rPr>
          <w:rFonts w:ascii="Lucida Sans Unicode" w:eastAsia="宋体" w:hAnsi="Lucida Sans Unicode" w:cs="Lucida Sans Unicode"/>
          <w:color w:val="1A1A1A"/>
          <w:kern w:val="0"/>
          <w:szCs w:val="21"/>
        </w:rPr>
        <w:t>（很大很大很大的一个值，无限次重试的意思）：这个是</w:t>
      </w:r>
      <w:r w:rsidRPr="00E84C79">
        <w:rPr>
          <w:rFonts w:ascii="Lucida Sans Unicode" w:eastAsia="宋体" w:hAnsi="Lucida Sans Unicode" w:cs="Lucida Sans Unicode"/>
          <w:b/>
          <w:bCs/>
          <w:color w:val="1A1A1A"/>
          <w:kern w:val="0"/>
          <w:szCs w:val="21"/>
        </w:rPr>
        <w:t>要求一旦写入失败，就无限重试</w:t>
      </w:r>
      <w:r w:rsidRPr="00E84C79">
        <w:rPr>
          <w:rFonts w:ascii="Lucida Sans Unicode" w:eastAsia="宋体" w:hAnsi="Lucida Sans Unicode" w:cs="Lucida Sans Unicode"/>
          <w:color w:val="1A1A1A"/>
          <w:kern w:val="0"/>
          <w:szCs w:val="21"/>
        </w:rPr>
        <w:t>，卡在这里了。</w:t>
      </w:r>
    </w:p>
    <w:p w:rsidR="00E84C79" w:rsidRPr="00E84C79" w:rsidRDefault="00E84C79" w:rsidP="00E84C7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E84C79">
        <w:rPr>
          <w:rFonts w:ascii="Lucida Sans Unicode" w:eastAsia="宋体" w:hAnsi="Lucida Sans Unicode" w:cs="Lucida Sans Unicode"/>
          <w:color w:val="1A1A1A"/>
          <w:kern w:val="0"/>
          <w:sz w:val="24"/>
          <w:szCs w:val="24"/>
        </w:rPr>
        <w:t>我们生产环境就是按照上述要求配置的，这样配置之后，至少在</w:t>
      </w:r>
      <w:r w:rsidRPr="00E84C79">
        <w:rPr>
          <w:rFonts w:ascii="Lucida Sans Unicode" w:eastAsia="宋体" w:hAnsi="Lucida Sans Unicode" w:cs="Lucida Sans Unicode"/>
          <w:color w:val="1A1A1A"/>
          <w:kern w:val="0"/>
          <w:sz w:val="24"/>
          <w:szCs w:val="24"/>
        </w:rPr>
        <w:t xml:space="preserve"> Kafka broker </w:t>
      </w:r>
      <w:r w:rsidRPr="00E84C79">
        <w:rPr>
          <w:rFonts w:ascii="Lucida Sans Unicode" w:eastAsia="宋体" w:hAnsi="Lucida Sans Unicode" w:cs="Lucida Sans Unicode"/>
          <w:color w:val="1A1A1A"/>
          <w:kern w:val="0"/>
          <w:sz w:val="24"/>
          <w:szCs w:val="24"/>
        </w:rPr>
        <w:t>端就可以保证在</w:t>
      </w:r>
      <w:r w:rsidRPr="00E84C79">
        <w:rPr>
          <w:rFonts w:ascii="Lucida Sans Unicode" w:eastAsia="宋体" w:hAnsi="Lucida Sans Unicode" w:cs="Lucida Sans Unicode"/>
          <w:color w:val="1A1A1A"/>
          <w:kern w:val="0"/>
          <w:sz w:val="24"/>
          <w:szCs w:val="24"/>
        </w:rPr>
        <w:t xml:space="preserve"> leader </w:t>
      </w:r>
      <w:r w:rsidRPr="00E84C79">
        <w:rPr>
          <w:rFonts w:ascii="Lucida Sans Unicode" w:eastAsia="宋体" w:hAnsi="Lucida Sans Unicode" w:cs="Lucida Sans Unicode"/>
          <w:color w:val="1A1A1A"/>
          <w:kern w:val="0"/>
          <w:sz w:val="24"/>
          <w:szCs w:val="24"/>
        </w:rPr>
        <w:t>所在</w:t>
      </w:r>
      <w:r w:rsidRPr="00E84C79">
        <w:rPr>
          <w:rFonts w:ascii="Lucida Sans Unicode" w:eastAsia="宋体" w:hAnsi="Lucida Sans Unicode" w:cs="Lucida Sans Unicode"/>
          <w:color w:val="1A1A1A"/>
          <w:kern w:val="0"/>
          <w:sz w:val="24"/>
          <w:szCs w:val="24"/>
        </w:rPr>
        <w:t xml:space="preserve"> Broker </w:t>
      </w:r>
      <w:r w:rsidRPr="00E84C79">
        <w:rPr>
          <w:rFonts w:ascii="Lucida Sans Unicode" w:eastAsia="宋体" w:hAnsi="Lucida Sans Unicode" w:cs="Lucida Sans Unicode"/>
          <w:color w:val="1A1A1A"/>
          <w:kern w:val="0"/>
          <w:sz w:val="24"/>
          <w:szCs w:val="24"/>
        </w:rPr>
        <w:t>发生故障，进行</w:t>
      </w:r>
      <w:r w:rsidRPr="00E84C79">
        <w:rPr>
          <w:rFonts w:ascii="Lucida Sans Unicode" w:eastAsia="宋体" w:hAnsi="Lucida Sans Unicode" w:cs="Lucida Sans Unicode"/>
          <w:color w:val="1A1A1A"/>
          <w:kern w:val="0"/>
          <w:sz w:val="24"/>
          <w:szCs w:val="24"/>
        </w:rPr>
        <w:t xml:space="preserve"> leader </w:t>
      </w:r>
      <w:r w:rsidRPr="00E84C79">
        <w:rPr>
          <w:rFonts w:ascii="Lucida Sans Unicode" w:eastAsia="宋体" w:hAnsi="Lucida Sans Unicode" w:cs="Lucida Sans Unicode"/>
          <w:color w:val="1A1A1A"/>
          <w:kern w:val="0"/>
          <w:sz w:val="24"/>
          <w:szCs w:val="24"/>
        </w:rPr>
        <w:t>切换时，数据不会丢失。</w:t>
      </w:r>
    </w:p>
    <w:p w:rsidR="00E84C79" w:rsidRPr="00E84C79" w:rsidRDefault="00E84C79" w:rsidP="00E84C7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E84C79">
        <w:rPr>
          <w:rFonts w:ascii="Lucida Sans Unicode" w:eastAsia="宋体" w:hAnsi="Lucida Sans Unicode" w:cs="Lucida Sans Unicode"/>
          <w:color w:val="1A1A1A"/>
          <w:kern w:val="0"/>
          <w:sz w:val="24"/>
          <w:szCs w:val="24"/>
        </w:rPr>
        <w:t>🦅 </w:t>
      </w:r>
      <w:r w:rsidRPr="00E84C79">
        <w:rPr>
          <w:rFonts w:ascii="Lucida Sans Unicode" w:eastAsia="宋体" w:hAnsi="Lucida Sans Unicode" w:cs="Lucida Sans Unicode"/>
          <w:b/>
          <w:bCs/>
          <w:color w:val="1A1A1A"/>
          <w:kern w:val="0"/>
          <w:sz w:val="24"/>
          <w:szCs w:val="24"/>
        </w:rPr>
        <w:t>生产者会不会弄丢数据？</w:t>
      </w:r>
    </w:p>
    <w:p w:rsidR="00E84C79" w:rsidRPr="008C16F1" w:rsidRDefault="00E84C79" w:rsidP="008C16F1">
      <w:pPr>
        <w:widowControl/>
        <w:shd w:val="clear" w:color="auto" w:fill="FFFFFF"/>
        <w:jc w:val="left"/>
        <w:rPr>
          <w:rFonts w:ascii="Lucida Sans Unicode" w:eastAsia="宋体" w:hAnsi="Lucida Sans Unicode" w:cs="Lucida Sans Unicode"/>
          <w:color w:val="1A1A1A"/>
          <w:kern w:val="0"/>
          <w:sz w:val="24"/>
          <w:szCs w:val="24"/>
        </w:rPr>
      </w:pPr>
      <w:r w:rsidRPr="00E84C79">
        <w:rPr>
          <w:rFonts w:ascii="Lucida Sans Unicode" w:eastAsia="宋体" w:hAnsi="Lucida Sans Unicode" w:cs="Lucida Sans Unicode"/>
          <w:color w:val="1A1A1A"/>
          <w:kern w:val="0"/>
          <w:sz w:val="24"/>
          <w:szCs w:val="24"/>
        </w:rPr>
        <w:t>如果按照上述的思路设置了</w:t>
      </w:r>
      <w:r w:rsidRPr="00E84C79">
        <w:rPr>
          <w:rFonts w:ascii="Lucida Sans Unicode" w:eastAsia="宋体" w:hAnsi="Lucida Sans Unicode" w:cs="Lucida Sans Unicode"/>
          <w:color w:val="1A1A1A"/>
          <w:kern w:val="0"/>
          <w:sz w:val="24"/>
          <w:szCs w:val="24"/>
        </w:rPr>
        <w:t> </w:t>
      </w:r>
      <w:r w:rsidRPr="00E84C79">
        <w:rPr>
          <w:rFonts w:ascii="Lucida Console" w:eastAsia="宋体" w:hAnsi="Lucida Console" w:cs="宋体"/>
          <w:color w:val="1A1A1A"/>
          <w:kern w:val="0"/>
          <w:szCs w:val="21"/>
          <w:bdr w:val="single" w:sz="6" w:space="1" w:color="CCCCCC" w:frame="1"/>
          <w:shd w:val="clear" w:color="auto" w:fill="DDDDDD"/>
        </w:rPr>
        <w:t>acks=all</w:t>
      </w:r>
      <w:r w:rsidRPr="00E84C79">
        <w:rPr>
          <w:rFonts w:ascii="Lucida Sans Unicode" w:eastAsia="宋体" w:hAnsi="Lucida Sans Unicode" w:cs="Lucida Sans Unicode"/>
          <w:color w:val="1A1A1A"/>
          <w:kern w:val="0"/>
          <w:sz w:val="24"/>
          <w:szCs w:val="24"/>
        </w:rPr>
        <w:t> </w:t>
      </w:r>
      <w:r w:rsidRPr="00E84C79">
        <w:rPr>
          <w:rFonts w:ascii="Lucida Sans Unicode" w:eastAsia="宋体" w:hAnsi="Lucida Sans Unicode" w:cs="Lucida Sans Unicode"/>
          <w:color w:val="1A1A1A"/>
          <w:kern w:val="0"/>
          <w:sz w:val="24"/>
          <w:szCs w:val="24"/>
        </w:rPr>
        <w:t>，一定不会丢，要求是，你的</w:t>
      </w:r>
      <w:r w:rsidRPr="00E84C79">
        <w:rPr>
          <w:rFonts w:ascii="Lucida Sans Unicode" w:eastAsia="宋体" w:hAnsi="Lucida Sans Unicode" w:cs="Lucida Sans Unicode"/>
          <w:color w:val="1A1A1A"/>
          <w:kern w:val="0"/>
          <w:sz w:val="24"/>
          <w:szCs w:val="24"/>
        </w:rPr>
        <w:t xml:space="preserve"> leader </w:t>
      </w:r>
      <w:r w:rsidRPr="00E84C79">
        <w:rPr>
          <w:rFonts w:ascii="Lucida Sans Unicode" w:eastAsia="宋体" w:hAnsi="Lucida Sans Unicode" w:cs="Lucida Sans Unicode"/>
          <w:color w:val="1A1A1A"/>
          <w:kern w:val="0"/>
          <w:sz w:val="24"/>
          <w:szCs w:val="24"/>
        </w:rPr>
        <w:t>接收到消息，所有的</w:t>
      </w:r>
      <w:r w:rsidRPr="00E84C79">
        <w:rPr>
          <w:rFonts w:ascii="Lucida Sans Unicode" w:eastAsia="宋体" w:hAnsi="Lucida Sans Unicode" w:cs="Lucida Sans Unicode"/>
          <w:color w:val="1A1A1A"/>
          <w:kern w:val="0"/>
          <w:sz w:val="24"/>
          <w:szCs w:val="24"/>
        </w:rPr>
        <w:t xml:space="preserve"> follower </w:t>
      </w:r>
      <w:r w:rsidRPr="00E84C79">
        <w:rPr>
          <w:rFonts w:ascii="Lucida Sans Unicode" w:eastAsia="宋体" w:hAnsi="Lucida Sans Unicode" w:cs="Lucida Sans Unicode"/>
          <w:color w:val="1A1A1A"/>
          <w:kern w:val="0"/>
          <w:sz w:val="24"/>
          <w:szCs w:val="24"/>
        </w:rPr>
        <w:t>都同步到了消息之后，才认为本次写成功了。如果没满足这个条件，生产者会自动不断的重试，重试无限次。</w:t>
      </w:r>
    </w:p>
    <w:p w:rsidR="00B23157" w:rsidRDefault="00721950" w:rsidP="00B23157">
      <w:pPr>
        <w:pStyle w:val="2"/>
      </w:pPr>
      <w:r>
        <w:t>10.</w:t>
      </w:r>
      <w:r>
        <w:rPr>
          <w:rFonts w:hint="eastAsia"/>
        </w:rPr>
        <w:t>如何</w:t>
      </w:r>
      <w:r w:rsidR="00B23157">
        <w:t>保证消息的顺序性？</w:t>
      </w:r>
    </w:p>
    <w:p w:rsidR="00E84C79" w:rsidRDefault="00E84C79" w:rsidP="00E84C79">
      <w:pPr>
        <w:pStyle w:val="3"/>
      </w:pPr>
      <w:r>
        <w:rPr>
          <w:rFonts w:hint="eastAsia"/>
        </w:rPr>
        <w:t>R</w:t>
      </w:r>
      <w:r>
        <w:t>ocketMq:</w:t>
      </w:r>
    </w:p>
    <w:p w:rsidR="00E84C79" w:rsidRPr="00E84C79" w:rsidRDefault="00E84C79" w:rsidP="00E84C7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E84C79">
        <w:rPr>
          <w:rFonts w:ascii="Lucida Sans Unicode" w:eastAsia="宋体" w:hAnsi="Lucida Sans Unicode" w:cs="Lucida Sans Unicode"/>
          <w:color w:val="1A1A1A"/>
          <w:kern w:val="0"/>
          <w:sz w:val="24"/>
          <w:szCs w:val="24"/>
        </w:rPr>
        <w:t>消费消息的顺序要同发送消息的顺序一致。由于</w:t>
      </w:r>
      <w:r w:rsidRPr="00E84C79">
        <w:rPr>
          <w:rFonts w:ascii="Lucida Sans Unicode" w:eastAsia="宋体" w:hAnsi="Lucida Sans Unicode" w:cs="Lucida Sans Unicode"/>
          <w:color w:val="1A1A1A"/>
          <w:kern w:val="0"/>
          <w:sz w:val="24"/>
          <w:szCs w:val="24"/>
        </w:rPr>
        <w:t xml:space="preserve"> Consumer </w:t>
      </w:r>
      <w:r w:rsidRPr="00E84C79">
        <w:rPr>
          <w:rFonts w:ascii="Lucida Sans Unicode" w:eastAsia="宋体" w:hAnsi="Lucida Sans Unicode" w:cs="Lucida Sans Unicode"/>
          <w:color w:val="1A1A1A"/>
          <w:kern w:val="0"/>
          <w:sz w:val="24"/>
          <w:szCs w:val="24"/>
        </w:rPr>
        <w:t>消费消息的时候是针对</w:t>
      </w:r>
      <w:r w:rsidRPr="00E84C79">
        <w:rPr>
          <w:rFonts w:ascii="Lucida Sans Unicode" w:eastAsia="宋体" w:hAnsi="Lucida Sans Unicode" w:cs="Lucida Sans Unicode"/>
          <w:color w:val="1A1A1A"/>
          <w:kern w:val="0"/>
          <w:sz w:val="24"/>
          <w:szCs w:val="24"/>
        </w:rPr>
        <w:t xml:space="preserve"> Message Queue </w:t>
      </w:r>
      <w:r w:rsidRPr="00E84C79">
        <w:rPr>
          <w:rFonts w:ascii="Lucida Sans Unicode" w:eastAsia="宋体" w:hAnsi="Lucida Sans Unicode" w:cs="Lucida Sans Unicode"/>
          <w:color w:val="1A1A1A"/>
          <w:kern w:val="0"/>
          <w:sz w:val="24"/>
          <w:szCs w:val="24"/>
        </w:rPr>
        <w:t>顺序拉取并开始消费，且一条</w:t>
      </w:r>
      <w:r w:rsidRPr="00E84C79">
        <w:rPr>
          <w:rFonts w:ascii="Lucida Sans Unicode" w:eastAsia="宋体" w:hAnsi="Lucida Sans Unicode" w:cs="Lucida Sans Unicode"/>
          <w:color w:val="1A1A1A"/>
          <w:kern w:val="0"/>
          <w:sz w:val="24"/>
          <w:szCs w:val="24"/>
        </w:rPr>
        <w:t xml:space="preserve"> Message Queue </w:t>
      </w:r>
      <w:r w:rsidRPr="00E84C79">
        <w:rPr>
          <w:rFonts w:ascii="Lucida Sans Unicode" w:eastAsia="宋体" w:hAnsi="Lucida Sans Unicode" w:cs="Lucida Sans Unicode"/>
          <w:color w:val="1A1A1A"/>
          <w:kern w:val="0"/>
          <w:sz w:val="24"/>
          <w:szCs w:val="24"/>
        </w:rPr>
        <w:t>只会给一个消费者（集群模式下），所以能够保证同一个消费者实例对于</w:t>
      </w:r>
      <w:r w:rsidRPr="00E84C79">
        <w:rPr>
          <w:rFonts w:ascii="Lucida Sans Unicode" w:eastAsia="宋体" w:hAnsi="Lucida Sans Unicode" w:cs="Lucida Sans Unicode"/>
          <w:color w:val="1A1A1A"/>
          <w:kern w:val="0"/>
          <w:sz w:val="24"/>
          <w:szCs w:val="24"/>
        </w:rPr>
        <w:t xml:space="preserve"> Queue </w:t>
      </w:r>
      <w:r w:rsidRPr="00E84C79">
        <w:rPr>
          <w:rFonts w:ascii="Lucida Sans Unicode" w:eastAsia="宋体" w:hAnsi="Lucida Sans Unicode" w:cs="Lucida Sans Unicode"/>
          <w:color w:val="1A1A1A"/>
          <w:kern w:val="0"/>
          <w:sz w:val="24"/>
          <w:szCs w:val="24"/>
        </w:rPr>
        <w:t>上消息的消费是顺序地开始消费（不一定顺序消费完成，因为消费可能并行）。</w:t>
      </w:r>
    </w:p>
    <w:p w:rsidR="00E84C79" w:rsidRPr="00E84C79" w:rsidRDefault="00E84C79" w:rsidP="00FA61C5">
      <w:pPr>
        <w:widowControl/>
        <w:numPr>
          <w:ilvl w:val="0"/>
          <w:numId w:val="207"/>
        </w:numPr>
        <w:shd w:val="clear" w:color="auto" w:fill="FFFFFF"/>
        <w:ind w:left="0"/>
        <w:jc w:val="left"/>
        <w:rPr>
          <w:rFonts w:ascii="Lucida Sans Unicode" w:eastAsia="宋体" w:hAnsi="Lucida Sans Unicode" w:cs="Lucida Sans Unicode"/>
          <w:color w:val="1A1A1A"/>
          <w:kern w:val="0"/>
          <w:szCs w:val="21"/>
        </w:rPr>
      </w:pPr>
      <w:r w:rsidRPr="00E84C79">
        <w:rPr>
          <w:rFonts w:ascii="Lucida Sans Unicode" w:eastAsia="宋体" w:hAnsi="Lucida Sans Unicode" w:cs="Lucida Sans Unicode"/>
          <w:color w:val="1A1A1A"/>
          <w:kern w:val="0"/>
          <w:szCs w:val="21"/>
        </w:rPr>
        <w:t xml:space="preserve">Consumer </w:t>
      </w:r>
      <w:r w:rsidRPr="00E84C79">
        <w:rPr>
          <w:rFonts w:ascii="Lucida Sans Unicode" w:eastAsia="宋体" w:hAnsi="Lucida Sans Unicode" w:cs="Lucida Sans Unicode"/>
          <w:color w:val="1A1A1A"/>
          <w:kern w:val="0"/>
          <w:szCs w:val="21"/>
        </w:rPr>
        <w:t>：在</w:t>
      </w:r>
      <w:r w:rsidRPr="00E84C79">
        <w:rPr>
          <w:rFonts w:ascii="Lucida Sans Unicode" w:eastAsia="宋体" w:hAnsi="Lucida Sans Unicode" w:cs="Lucida Sans Unicode"/>
          <w:color w:val="1A1A1A"/>
          <w:kern w:val="0"/>
          <w:szCs w:val="21"/>
        </w:rPr>
        <w:t xml:space="preserve"> RocketMQ </w:t>
      </w:r>
      <w:r w:rsidRPr="00E84C79">
        <w:rPr>
          <w:rFonts w:ascii="Lucida Sans Unicode" w:eastAsia="宋体" w:hAnsi="Lucida Sans Unicode" w:cs="Lucida Sans Unicode"/>
          <w:color w:val="1A1A1A"/>
          <w:kern w:val="0"/>
          <w:szCs w:val="21"/>
        </w:rPr>
        <w:t>中，顺序消费主要指的是都是</w:t>
      </w:r>
      <w:r w:rsidRPr="00E84C79">
        <w:rPr>
          <w:rFonts w:ascii="Lucida Sans Unicode" w:eastAsia="宋体" w:hAnsi="Lucida Sans Unicode" w:cs="Lucida Sans Unicode"/>
          <w:color w:val="1A1A1A"/>
          <w:kern w:val="0"/>
          <w:szCs w:val="21"/>
        </w:rPr>
        <w:t xml:space="preserve"> Queue </w:t>
      </w:r>
      <w:r w:rsidRPr="00E84C79">
        <w:rPr>
          <w:rFonts w:ascii="Lucida Sans Unicode" w:eastAsia="宋体" w:hAnsi="Lucida Sans Unicode" w:cs="Lucida Sans Unicode"/>
          <w:color w:val="1A1A1A"/>
          <w:kern w:val="0"/>
          <w:szCs w:val="21"/>
        </w:rPr>
        <w:t>级别的局部顺序。这一类消息为满足顺序性，必须</w:t>
      </w:r>
      <w:r w:rsidRPr="00E84C79">
        <w:rPr>
          <w:rFonts w:ascii="Lucida Sans Unicode" w:eastAsia="宋体" w:hAnsi="Lucida Sans Unicode" w:cs="Lucida Sans Unicode"/>
          <w:color w:val="1A1A1A"/>
          <w:kern w:val="0"/>
          <w:szCs w:val="21"/>
        </w:rPr>
        <w:t xml:space="preserve"> Producer </w:t>
      </w:r>
      <w:r w:rsidRPr="00E84C79">
        <w:rPr>
          <w:rFonts w:ascii="Lucida Sans Unicode" w:eastAsia="宋体" w:hAnsi="Lucida Sans Unicode" w:cs="Lucida Sans Unicode"/>
          <w:color w:val="1A1A1A"/>
          <w:kern w:val="0"/>
          <w:szCs w:val="21"/>
        </w:rPr>
        <w:t>单线程顺序发送，且发送到同一个队列，这样</w:t>
      </w:r>
      <w:r w:rsidRPr="00E84C79">
        <w:rPr>
          <w:rFonts w:ascii="Lucida Sans Unicode" w:eastAsia="宋体" w:hAnsi="Lucida Sans Unicode" w:cs="Lucida Sans Unicode"/>
          <w:color w:val="1A1A1A"/>
          <w:kern w:val="0"/>
          <w:szCs w:val="21"/>
        </w:rPr>
        <w:t xml:space="preserve"> Consumer </w:t>
      </w:r>
      <w:r w:rsidRPr="00E84C79">
        <w:rPr>
          <w:rFonts w:ascii="Lucida Sans Unicode" w:eastAsia="宋体" w:hAnsi="Lucida Sans Unicode" w:cs="Lucida Sans Unicode"/>
          <w:color w:val="1A1A1A"/>
          <w:kern w:val="0"/>
          <w:szCs w:val="21"/>
        </w:rPr>
        <w:t>就可以按照</w:t>
      </w:r>
      <w:r w:rsidRPr="00E84C79">
        <w:rPr>
          <w:rFonts w:ascii="Lucida Sans Unicode" w:eastAsia="宋体" w:hAnsi="Lucida Sans Unicode" w:cs="Lucida Sans Unicode"/>
          <w:color w:val="1A1A1A"/>
          <w:kern w:val="0"/>
          <w:szCs w:val="21"/>
        </w:rPr>
        <w:t xml:space="preserve"> Producer </w:t>
      </w:r>
      <w:r w:rsidRPr="00E84C79">
        <w:rPr>
          <w:rFonts w:ascii="Lucida Sans Unicode" w:eastAsia="宋体" w:hAnsi="Lucida Sans Unicode" w:cs="Lucida Sans Unicode"/>
          <w:color w:val="1A1A1A"/>
          <w:kern w:val="0"/>
          <w:szCs w:val="21"/>
        </w:rPr>
        <w:t>发送的顺序去消费消息。</w:t>
      </w:r>
    </w:p>
    <w:p w:rsidR="00E84C79" w:rsidRPr="00E84C79" w:rsidRDefault="00E84C79" w:rsidP="00FA61C5">
      <w:pPr>
        <w:widowControl/>
        <w:numPr>
          <w:ilvl w:val="0"/>
          <w:numId w:val="207"/>
        </w:numPr>
        <w:shd w:val="clear" w:color="auto" w:fill="FFFFFF"/>
        <w:ind w:left="0"/>
        <w:jc w:val="left"/>
        <w:rPr>
          <w:rFonts w:ascii="Lucida Sans Unicode" w:eastAsia="宋体" w:hAnsi="Lucida Sans Unicode" w:cs="Lucida Sans Unicode"/>
          <w:color w:val="1A1A1A"/>
          <w:kern w:val="0"/>
          <w:szCs w:val="21"/>
        </w:rPr>
      </w:pPr>
      <w:r w:rsidRPr="00E84C79">
        <w:rPr>
          <w:rFonts w:ascii="Lucida Sans Unicode" w:eastAsia="宋体" w:hAnsi="Lucida Sans Unicode" w:cs="Lucida Sans Unicode"/>
          <w:color w:val="1A1A1A"/>
          <w:kern w:val="0"/>
          <w:szCs w:val="21"/>
        </w:rPr>
        <w:t xml:space="preserve">Producer </w:t>
      </w:r>
      <w:r w:rsidRPr="00E84C79">
        <w:rPr>
          <w:rFonts w:ascii="Lucida Sans Unicode" w:eastAsia="宋体" w:hAnsi="Lucida Sans Unicode" w:cs="Lucida Sans Unicode"/>
          <w:color w:val="1A1A1A"/>
          <w:kern w:val="0"/>
          <w:szCs w:val="21"/>
        </w:rPr>
        <w:t>：生产者发送的时候可以用</w:t>
      </w:r>
      <w:r w:rsidRPr="00E84C79">
        <w:rPr>
          <w:rFonts w:ascii="Lucida Sans Unicode" w:eastAsia="宋体" w:hAnsi="Lucida Sans Unicode" w:cs="Lucida Sans Unicode"/>
          <w:color w:val="1A1A1A"/>
          <w:kern w:val="0"/>
          <w:szCs w:val="21"/>
        </w:rPr>
        <w:t xml:space="preserve"> MessageQueueSelector </w:t>
      </w:r>
      <w:r w:rsidRPr="00E84C79">
        <w:rPr>
          <w:rFonts w:ascii="Lucida Sans Unicode" w:eastAsia="宋体" w:hAnsi="Lucida Sans Unicode" w:cs="Lucida Sans Unicode"/>
          <w:color w:val="1A1A1A"/>
          <w:kern w:val="0"/>
          <w:szCs w:val="21"/>
        </w:rPr>
        <w:t>为某一批消息（通常是有相同的唯一标示</w:t>
      </w:r>
      <w:r w:rsidRPr="00E84C79">
        <w:rPr>
          <w:rFonts w:ascii="Lucida Sans Unicode" w:eastAsia="宋体" w:hAnsi="Lucida Sans Unicode" w:cs="Lucida Sans Unicode"/>
          <w:color w:val="1A1A1A"/>
          <w:kern w:val="0"/>
          <w:szCs w:val="21"/>
        </w:rPr>
        <w:t>id</w:t>
      </w:r>
      <w:r w:rsidRPr="00E84C79">
        <w:rPr>
          <w:rFonts w:ascii="Lucida Sans Unicode" w:eastAsia="宋体" w:hAnsi="Lucida Sans Unicode" w:cs="Lucida Sans Unicode"/>
          <w:color w:val="1A1A1A"/>
          <w:kern w:val="0"/>
          <w:szCs w:val="21"/>
        </w:rPr>
        <w:t>）选择同一个</w:t>
      </w:r>
      <w:r w:rsidRPr="00E84C79">
        <w:rPr>
          <w:rFonts w:ascii="Lucida Sans Unicode" w:eastAsia="宋体" w:hAnsi="Lucida Sans Unicode" w:cs="Lucida Sans Unicode"/>
          <w:color w:val="1A1A1A"/>
          <w:kern w:val="0"/>
          <w:szCs w:val="21"/>
        </w:rPr>
        <w:t xml:space="preserve"> Queue </w:t>
      </w:r>
      <w:r w:rsidRPr="00E84C79">
        <w:rPr>
          <w:rFonts w:ascii="Lucida Sans Unicode" w:eastAsia="宋体" w:hAnsi="Lucida Sans Unicode" w:cs="Lucida Sans Unicode"/>
          <w:color w:val="1A1A1A"/>
          <w:kern w:val="0"/>
          <w:szCs w:val="21"/>
        </w:rPr>
        <w:t>，则这一批消息的消费将是顺序消息（并由同一个</w:t>
      </w:r>
      <w:r w:rsidRPr="00E84C79">
        <w:rPr>
          <w:rFonts w:ascii="Lucida Sans Unicode" w:eastAsia="宋体" w:hAnsi="Lucida Sans Unicode" w:cs="Lucida Sans Unicode"/>
          <w:color w:val="1A1A1A"/>
          <w:kern w:val="0"/>
          <w:szCs w:val="21"/>
        </w:rPr>
        <w:t>consumer</w:t>
      </w:r>
      <w:r w:rsidRPr="00E84C79">
        <w:rPr>
          <w:rFonts w:ascii="Lucida Sans Unicode" w:eastAsia="宋体" w:hAnsi="Lucida Sans Unicode" w:cs="Lucida Sans Unicode"/>
          <w:color w:val="1A1A1A"/>
          <w:kern w:val="0"/>
          <w:szCs w:val="21"/>
        </w:rPr>
        <w:t>完成消息）。或者</w:t>
      </w:r>
      <w:r w:rsidRPr="00E84C79">
        <w:rPr>
          <w:rFonts w:ascii="Lucida Sans Unicode" w:eastAsia="宋体" w:hAnsi="Lucida Sans Unicode" w:cs="Lucida Sans Unicode"/>
          <w:color w:val="1A1A1A"/>
          <w:kern w:val="0"/>
          <w:szCs w:val="21"/>
        </w:rPr>
        <w:t xml:space="preserve"> Message Queue </w:t>
      </w:r>
      <w:r w:rsidRPr="00E84C79">
        <w:rPr>
          <w:rFonts w:ascii="Lucida Sans Unicode" w:eastAsia="宋体" w:hAnsi="Lucida Sans Unicode" w:cs="Lucida Sans Unicode"/>
          <w:color w:val="1A1A1A"/>
          <w:kern w:val="0"/>
          <w:szCs w:val="21"/>
        </w:rPr>
        <w:t>的数量只有</w:t>
      </w:r>
      <w:r w:rsidRPr="00E84C79">
        <w:rPr>
          <w:rFonts w:ascii="Lucida Sans Unicode" w:eastAsia="宋体" w:hAnsi="Lucida Sans Unicode" w:cs="Lucida Sans Unicode"/>
          <w:color w:val="1A1A1A"/>
          <w:kern w:val="0"/>
          <w:szCs w:val="21"/>
        </w:rPr>
        <w:t xml:space="preserve"> 1 </w:t>
      </w:r>
      <w:r w:rsidRPr="00E84C79">
        <w:rPr>
          <w:rFonts w:ascii="Lucida Sans Unicode" w:eastAsia="宋体" w:hAnsi="Lucida Sans Unicode" w:cs="Lucida Sans Unicode"/>
          <w:color w:val="1A1A1A"/>
          <w:kern w:val="0"/>
          <w:szCs w:val="21"/>
        </w:rPr>
        <w:t>，但这样消费的实例只能有一个，多出来的实例都会空跑。</w:t>
      </w:r>
    </w:p>
    <w:p w:rsidR="00E84C79" w:rsidRPr="00E84C79" w:rsidRDefault="00E84C79" w:rsidP="00E84C7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E84C79">
        <w:rPr>
          <w:rFonts w:ascii="Lucida Sans Unicode" w:eastAsia="宋体" w:hAnsi="Lucida Sans Unicode" w:cs="Lucida Sans Unicode"/>
          <w:b/>
          <w:bCs/>
          <w:color w:val="1A1A1A"/>
          <w:kern w:val="0"/>
          <w:sz w:val="24"/>
          <w:szCs w:val="24"/>
        </w:rPr>
        <w:t>当然，上面的文字比较绕，总的来说，</w:t>
      </w:r>
      <w:r w:rsidRPr="00E84C79">
        <w:rPr>
          <w:rFonts w:ascii="Lucida Sans Unicode" w:eastAsia="宋体" w:hAnsi="Lucida Sans Unicode" w:cs="Lucida Sans Unicode"/>
          <w:b/>
          <w:bCs/>
          <w:color w:val="1A1A1A"/>
          <w:kern w:val="0"/>
          <w:sz w:val="24"/>
          <w:szCs w:val="24"/>
        </w:rPr>
        <w:t xml:space="preserve">RocketMQ </w:t>
      </w:r>
      <w:r w:rsidRPr="00E84C79">
        <w:rPr>
          <w:rFonts w:ascii="Lucida Sans Unicode" w:eastAsia="宋体" w:hAnsi="Lucida Sans Unicode" w:cs="Lucida Sans Unicode"/>
          <w:b/>
          <w:bCs/>
          <w:color w:val="1A1A1A"/>
          <w:kern w:val="0"/>
          <w:sz w:val="24"/>
          <w:szCs w:val="24"/>
        </w:rPr>
        <w:t>提供了两种顺序级别</w:t>
      </w:r>
      <w:r w:rsidRPr="00E84C79">
        <w:rPr>
          <w:rFonts w:ascii="Lucida Sans Unicode" w:eastAsia="宋体" w:hAnsi="Lucida Sans Unicode" w:cs="Lucida Sans Unicode"/>
          <w:color w:val="1A1A1A"/>
          <w:kern w:val="0"/>
          <w:sz w:val="24"/>
          <w:szCs w:val="24"/>
        </w:rPr>
        <w:t>：</w:t>
      </w:r>
    </w:p>
    <w:p w:rsidR="00E84C79" w:rsidRPr="00E84C79" w:rsidRDefault="00E84C79" w:rsidP="00FA61C5">
      <w:pPr>
        <w:widowControl/>
        <w:numPr>
          <w:ilvl w:val="0"/>
          <w:numId w:val="208"/>
        </w:numPr>
        <w:shd w:val="clear" w:color="auto" w:fill="FFFFFF"/>
        <w:ind w:left="0"/>
        <w:jc w:val="left"/>
        <w:rPr>
          <w:rFonts w:ascii="Lucida Sans Unicode" w:eastAsia="宋体" w:hAnsi="Lucida Sans Unicode" w:cs="Lucida Sans Unicode"/>
          <w:color w:val="1A1A1A"/>
          <w:kern w:val="0"/>
          <w:szCs w:val="21"/>
        </w:rPr>
      </w:pPr>
      <w:r w:rsidRPr="00E84C79">
        <w:rPr>
          <w:rFonts w:ascii="Lucida Sans Unicode" w:eastAsia="宋体" w:hAnsi="Lucida Sans Unicode" w:cs="Lucida Sans Unicode"/>
          <w:color w:val="1A1A1A"/>
          <w:kern w:val="0"/>
          <w:szCs w:val="21"/>
        </w:rPr>
        <w:t>普通顺序消息</w:t>
      </w:r>
      <w:r w:rsidRPr="00E84C79">
        <w:rPr>
          <w:rFonts w:ascii="Lucida Sans Unicode" w:eastAsia="宋体" w:hAnsi="Lucida Sans Unicode" w:cs="Lucida Sans Unicode"/>
          <w:color w:val="1A1A1A"/>
          <w:kern w:val="0"/>
          <w:szCs w:val="21"/>
        </w:rPr>
        <w:t xml:space="preserve"> </w:t>
      </w:r>
      <w:r w:rsidRPr="00E84C79">
        <w:rPr>
          <w:rFonts w:ascii="Lucida Sans Unicode" w:eastAsia="宋体" w:hAnsi="Lucida Sans Unicode" w:cs="Lucida Sans Unicode"/>
          <w:color w:val="1A1A1A"/>
          <w:kern w:val="0"/>
          <w:szCs w:val="21"/>
        </w:rPr>
        <w:t>：</w:t>
      </w:r>
      <w:r w:rsidRPr="00E84C79">
        <w:rPr>
          <w:rFonts w:ascii="Lucida Sans Unicode" w:eastAsia="宋体" w:hAnsi="Lucida Sans Unicode" w:cs="Lucida Sans Unicode"/>
          <w:color w:val="1A1A1A"/>
          <w:kern w:val="0"/>
          <w:szCs w:val="21"/>
        </w:rPr>
        <w:t xml:space="preserve">Producer </w:t>
      </w:r>
      <w:r w:rsidRPr="00E84C79">
        <w:rPr>
          <w:rFonts w:ascii="Lucida Sans Unicode" w:eastAsia="宋体" w:hAnsi="Lucida Sans Unicode" w:cs="Lucida Sans Unicode"/>
          <w:color w:val="1A1A1A"/>
          <w:kern w:val="0"/>
          <w:szCs w:val="21"/>
        </w:rPr>
        <w:t>将相关联的消息发送到相同的消息队列。</w:t>
      </w:r>
    </w:p>
    <w:p w:rsidR="00E84C79" w:rsidRPr="00E84C79" w:rsidRDefault="00E84C79" w:rsidP="00FA61C5">
      <w:pPr>
        <w:widowControl/>
        <w:numPr>
          <w:ilvl w:val="0"/>
          <w:numId w:val="208"/>
        </w:numPr>
        <w:shd w:val="clear" w:color="auto" w:fill="FFFFFF"/>
        <w:spacing w:before="150" w:after="420"/>
        <w:ind w:left="0"/>
        <w:jc w:val="left"/>
        <w:rPr>
          <w:rFonts w:ascii="Lucida Sans Unicode" w:eastAsia="宋体" w:hAnsi="Lucida Sans Unicode" w:cs="Lucida Sans Unicode"/>
          <w:color w:val="1A1A1A"/>
          <w:kern w:val="0"/>
          <w:szCs w:val="21"/>
        </w:rPr>
      </w:pPr>
      <w:r w:rsidRPr="00E84C79">
        <w:rPr>
          <w:rFonts w:ascii="Lucida Sans Unicode" w:eastAsia="宋体" w:hAnsi="Lucida Sans Unicode" w:cs="Lucida Sans Unicode"/>
          <w:color w:val="1A1A1A"/>
          <w:kern w:val="0"/>
          <w:szCs w:val="21"/>
        </w:rPr>
        <w:t>严格顺序消息</w:t>
      </w:r>
      <w:r w:rsidRPr="00E84C79">
        <w:rPr>
          <w:rFonts w:ascii="Lucida Sans Unicode" w:eastAsia="宋体" w:hAnsi="Lucida Sans Unicode" w:cs="Lucida Sans Unicode"/>
          <w:color w:val="1A1A1A"/>
          <w:kern w:val="0"/>
          <w:szCs w:val="21"/>
        </w:rPr>
        <w:t xml:space="preserve"> </w:t>
      </w:r>
      <w:r w:rsidRPr="00E84C79">
        <w:rPr>
          <w:rFonts w:ascii="Lucida Sans Unicode" w:eastAsia="宋体" w:hAnsi="Lucida Sans Unicode" w:cs="Lucida Sans Unicode"/>
          <w:color w:val="1A1A1A"/>
          <w:kern w:val="0"/>
          <w:szCs w:val="21"/>
        </w:rPr>
        <w:t>：在【普通顺序消息】的基础上，</w:t>
      </w:r>
      <w:r w:rsidRPr="00E84C79">
        <w:rPr>
          <w:rFonts w:ascii="Lucida Sans Unicode" w:eastAsia="宋体" w:hAnsi="Lucida Sans Unicode" w:cs="Lucida Sans Unicode"/>
          <w:color w:val="1A1A1A"/>
          <w:kern w:val="0"/>
          <w:szCs w:val="21"/>
        </w:rPr>
        <w:t xml:space="preserve">Consumer </w:t>
      </w:r>
      <w:r w:rsidRPr="00E84C79">
        <w:rPr>
          <w:rFonts w:ascii="Lucida Sans Unicode" w:eastAsia="宋体" w:hAnsi="Lucida Sans Unicode" w:cs="Lucida Sans Unicode"/>
          <w:color w:val="1A1A1A"/>
          <w:kern w:val="0"/>
          <w:szCs w:val="21"/>
        </w:rPr>
        <w:t>严格顺序消费。</w:t>
      </w:r>
    </w:p>
    <w:p w:rsidR="00E84C79" w:rsidRPr="00E84C79" w:rsidRDefault="00E84C79" w:rsidP="00E84C79">
      <w:pPr>
        <w:widowControl/>
        <w:shd w:val="clear" w:color="auto" w:fill="F6F6F6"/>
        <w:jc w:val="left"/>
        <w:rPr>
          <w:rFonts w:ascii="Lucida Sans Unicode" w:eastAsia="宋体" w:hAnsi="Lucida Sans Unicode" w:cs="Lucida Sans Unicode"/>
          <w:color w:val="1A1A1A"/>
          <w:kern w:val="0"/>
          <w:szCs w:val="21"/>
        </w:rPr>
      </w:pPr>
      <w:r w:rsidRPr="00E84C79">
        <w:rPr>
          <w:rFonts w:ascii="Lucida Sans Unicode" w:eastAsia="宋体" w:hAnsi="Lucida Sans Unicode" w:cs="Lucida Sans Unicode"/>
          <w:color w:val="1A1A1A"/>
          <w:kern w:val="0"/>
          <w:szCs w:val="21"/>
        </w:rPr>
        <w:t>也就说，顺序消息包括两块：</w:t>
      </w:r>
      <w:r w:rsidRPr="00E84C79">
        <w:rPr>
          <w:rFonts w:ascii="Lucida Sans Unicode" w:eastAsia="宋体" w:hAnsi="Lucida Sans Unicode" w:cs="Lucida Sans Unicode"/>
          <w:color w:val="1A1A1A"/>
          <w:kern w:val="0"/>
          <w:szCs w:val="21"/>
        </w:rPr>
        <w:t xml:space="preserve">Producer </w:t>
      </w:r>
      <w:r w:rsidRPr="00E84C79">
        <w:rPr>
          <w:rFonts w:ascii="Lucida Sans Unicode" w:eastAsia="宋体" w:hAnsi="Lucida Sans Unicode" w:cs="Lucida Sans Unicode"/>
          <w:color w:val="1A1A1A"/>
          <w:kern w:val="0"/>
          <w:szCs w:val="21"/>
        </w:rPr>
        <w:t>的顺序发送，和</w:t>
      </w:r>
      <w:r w:rsidRPr="00E84C79">
        <w:rPr>
          <w:rFonts w:ascii="Lucida Sans Unicode" w:eastAsia="宋体" w:hAnsi="Lucida Sans Unicode" w:cs="Lucida Sans Unicode"/>
          <w:color w:val="1A1A1A"/>
          <w:kern w:val="0"/>
          <w:szCs w:val="21"/>
        </w:rPr>
        <w:t xml:space="preserve"> Consumer </w:t>
      </w:r>
      <w:r w:rsidRPr="00E84C79">
        <w:rPr>
          <w:rFonts w:ascii="Lucida Sans Unicode" w:eastAsia="宋体" w:hAnsi="Lucida Sans Unicode" w:cs="Lucida Sans Unicode"/>
          <w:color w:val="1A1A1A"/>
          <w:kern w:val="0"/>
          <w:szCs w:val="21"/>
        </w:rPr>
        <w:t>的顺序消费。</w:t>
      </w:r>
    </w:p>
    <w:p w:rsidR="00E84C79" w:rsidRPr="00E84C79" w:rsidRDefault="00E84C79" w:rsidP="00E84C7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E84C79">
        <w:rPr>
          <w:rFonts w:ascii="Lucida Sans Unicode" w:eastAsia="宋体" w:hAnsi="Lucida Sans Unicode" w:cs="Lucida Sans Unicode"/>
          <w:color w:val="1A1A1A"/>
          <w:kern w:val="0"/>
          <w:sz w:val="24"/>
          <w:szCs w:val="24"/>
        </w:rPr>
        <w:t>🦅 </w:t>
      </w:r>
      <w:r w:rsidRPr="00E84C79">
        <w:rPr>
          <w:rFonts w:ascii="Lucida Sans Unicode" w:eastAsia="宋体" w:hAnsi="Lucida Sans Unicode" w:cs="Lucida Sans Unicode"/>
          <w:b/>
          <w:bCs/>
          <w:color w:val="1A1A1A"/>
          <w:kern w:val="0"/>
          <w:sz w:val="24"/>
          <w:szCs w:val="24"/>
        </w:rPr>
        <w:t xml:space="preserve">1. </w:t>
      </w:r>
      <w:r w:rsidRPr="00E84C79">
        <w:rPr>
          <w:rFonts w:ascii="Lucida Sans Unicode" w:eastAsia="宋体" w:hAnsi="Lucida Sans Unicode" w:cs="Lucida Sans Unicode"/>
          <w:b/>
          <w:bCs/>
          <w:color w:val="1A1A1A"/>
          <w:kern w:val="0"/>
          <w:sz w:val="24"/>
          <w:szCs w:val="24"/>
        </w:rPr>
        <w:t>普通顺序消息</w:t>
      </w:r>
    </w:p>
    <w:p w:rsidR="00E84C79" w:rsidRPr="00E84C79" w:rsidRDefault="00E84C79" w:rsidP="00E84C7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E84C79">
        <w:rPr>
          <w:rFonts w:ascii="Lucida Sans Unicode" w:eastAsia="宋体" w:hAnsi="Lucida Sans Unicode" w:cs="Lucida Sans Unicode"/>
          <w:color w:val="1A1A1A"/>
          <w:kern w:val="0"/>
          <w:sz w:val="24"/>
          <w:szCs w:val="24"/>
        </w:rPr>
        <w:t>顺序消息的一种，正常情况下可以保证完全的顺序消息，但是一旦发生异常，</w:t>
      </w:r>
      <w:r w:rsidRPr="00E84C79">
        <w:rPr>
          <w:rFonts w:ascii="Lucida Sans Unicode" w:eastAsia="宋体" w:hAnsi="Lucida Sans Unicode" w:cs="Lucida Sans Unicode"/>
          <w:color w:val="1A1A1A"/>
          <w:kern w:val="0"/>
          <w:sz w:val="24"/>
          <w:szCs w:val="24"/>
        </w:rPr>
        <w:t xml:space="preserve">Broker </w:t>
      </w:r>
      <w:r w:rsidRPr="00E84C79">
        <w:rPr>
          <w:rFonts w:ascii="Lucida Sans Unicode" w:eastAsia="宋体" w:hAnsi="Lucida Sans Unicode" w:cs="Lucida Sans Unicode"/>
          <w:color w:val="1A1A1A"/>
          <w:kern w:val="0"/>
          <w:sz w:val="24"/>
          <w:szCs w:val="24"/>
        </w:rPr>
        <w:t>宕机或重启，由于队列总数发生发化，消费者会触发负载均衡，而默认地负载均衡算法采取哈希取模平均，这样负载均衡分配到定位的队列会发化，使得队列可能分配到别的实例上，则会短暂地出现消息顺序不一致。</w:t>
      </w:r>
    </w:p>
    <w:p w:rsidR="00E84C79" w:rsidRPr="00E84C79" w:rsidRDefault="00E84C79" w:rsidP="00E84C7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E84C79">
        <w:rPr>
          <w:rFonts w:ascii="Lucida Sans Unicode" w:eastAsia="宋体" w:hAnsi="Lucida Sans Unicode" w:cs="Lucida Sans Unicode"/>
          <w:color w:val="1A1A1A"/>
          <w:kern w:val="0"/>
          <w:sz w:val="24"/>
          <w:szCs w:val="24"/>
        </w:rPr>
        <w:t>如果业务能容忍在集群异常情况（如某个</w:t>
      </w:r>
      <w:r w:rsidRPr="00E84C79">
        <w:rPr>
          <w:rFonts w:ascii="Lucida Sans Unicode" w:eastAsia="宋体" w:hAnsi="Lucida Sans Unicode" w:cs="Lucida Sans Unicode"/>
          <w:color w:val="1A1A1A"/>
          <w:kern w:val="0"/>
          <w:sz w:val="24"/>
          <w:szCs w:val="24"/>
        </w:rPr>
        <w:t xml:space="preserve"> Broker </w:t>
      </w:r>
      <w:r w:rsidRPr="00E84C79">
        <w:rPr>
          <w:rFonts w:ascii="Lucida Sans Unicode" w:eastAsia="宋体" w:hAnsi="Lucida Sans Unicode" w:cs="Lucida Sans Unicode"/>
          <w:color w:val="1A1A1A"/>
          <w:kern w:val="0"/>
          <w:sz w:val="24"/>
          <w:szCs w:val="24"/>
        </w:rPr>
        <w:t>宕机或者重启）下，消息短暂的乱序，使用普通顺序方式比较合适。</w:t>
      </w:r>
    </w:p>
    <w:p w:rsidR="00E84C79" w:rsidRPr="00E84C79" w:rsidRDefault="00E84C79" w:rsidP="00E84C7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E84C79">
        <w:rPr>
          <w:rFonts w:ascii="Lucida Sans Unicode" w:eastAsia="宋体" w:hAnsi="Lucida Sans Unicode" w:cs="Lucida Sans Unicode"/>
          <w:color w:val="1A1A1A"/>
          <w:kern w:val="0"/>
          <w:sz w:val="24"/>
          <w:szCs w:val="24"/>
        </w:rPr>
        <w:t>🦅 </w:t>
      </w:r>
      <w:r w:rsidRPr="00E84C79">
        <w:rPr>
          <w:rFonts w:ascii="Lucida Sans Unicode" w:eastAsia="宋体" w:hAnsi="Lucida Sans Unicode" w:cs="Lucida Sans Unicode"/>
          <w:b/>
          <w:bCs/>
          <w:color w:val="1A1A1A"/>
          <w:kern w:val="0"/>
          <w:sz w:val="24"/>
          <w:szCs w:val="24"/>
        </w:rPr>
        <w:t xml:space="preserve">2. </w:t>
      </w:r>
      <w:r w:rsidRPr="00E84C79">
        <w:rPr>
          <w:rFonts w:ascii="Lucida Sans Unicode" w:eastAsia="宋体" w:hAnsi="Lucida Sans Unicode" w:cs="Lucida Sans Unicode"/>
          <w:b/>
          <w:bCs/>
          <w:color w:val="1A1A1A"/>
          <w:kern w:val="0"/>
          <w:sz w:val="24"/>
          <w:szCs w:val="24"/>
        </w:rPr>
        <w:t>严格顺序消息</w:t>
      </w:r>
    </w:p>
    <w:p w:rsidR="00E84C79" w:rsidRPr="00E84C79" w:rsidRDefault="00E84C79" w:rsidP="00E84C7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E84C79">
        <w:rPr>
          <w:rFonts w:ascii="Lucida Sans Unicode" w:eastAsia="宋体" w:hAnsi="Lucida Sans Unicode" w:cs="Lucida Sans Unicode"/>
          <w:color w:val="1A1A1A"/>
          <w:kern w:val="0"/>
          <w:sz w:val="24"/>
          <w:szCs w:val="24"/>
        </w:rPr>
        <w:t>顺序消息的一种，无论正常异常情况都能保证顺序，但是牺牲了分布式</w:t>
      </w:r>
      <w:r w:rsidRPr="00E84C79">
        <w:rPr>
          <w:rFonts w:ascii="Lucida Sans Unicode" w:eastAsia="宋体" w:hAnsi="Lucida Sans Unicode" w:cs="Lucida Sans Unicode"/>
          <w:color w:val="1A1A1A"/>
          <w:kern w:val="0"/>
          <w:sz w:val="24"/>
          <w:szCs w:val="24"/>
        </w:rPr>
        <w:t xml:space="preserve"> Failover </w:t>
      </w:r>
      <w:r w:rsidRPr="00E84C79">
        <w:rPr>
          <w:rFonts w:ascii="Lucida Sans Unicode" w:eastAsia="宋体" w:hAnsi="Lucida Sans Unicode" w:cs="Lucida Sans Unicode"/>
          <w:color w:val="1A1A1A"/>
          <w:kern w:val="0"/>
          <w:sz w:val="24"/>
          <w:szCs w:val="24"/>
        </w:rPr>
        <w:t>特性，即</w:t>
      </w:r>
      <w:r w:rsidRPr="00E84C79">
        <w:rPr>
          <w:rFonts w:ascii="Lucida Sans Unicode" w:eastAsia="宋体" w:hAnsi="Lucida Sans Unicode" w:cs="Lucida Sans Unicode"/>
          <w:color w:val="1A1A1A"/>
          <w:kern w:val="0"/>
          <w:sz w:val="24"/>
          <w:szCs w:val="24"/>
        </w:rPr>
        <w:t xml:space="preserve"> Broker </w:t>
      </w:r>
      <w:r w:rsidRPr="00E84C79">
        <w:rPr>
          <w:rFonts w:ascii="Lucida Sans Unicode" w:eastAsia="宋体" w:hAnsi="Lucida Sans Unicode" w:cs="Lucida Sans Unicode"/>
          <w:color w:val="1A1A1A"/>
          <w:kern w:val="0"/>
          <w:sz w:val="24"/>
          <w:szCs w:val="24"/>
        </w:rPr>
        <w:t>集群中只要有一台机器不可用，则整个集群都不可用，服务可用性大大降低。</w:t>
      </w:r>
    </w:p>
    <w:p w:rsidR="00E84C79" w:rsidRPr="00E84C79" w:rsidRDefault="00E84C79" w:rsidP="00E84C7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E84C79">
        <w:rPr>
          <w:rFonts w:ascii="Lucida Sans Unicode" w:eastAsia="宋体" w:hAnsi="Lucida Sans Unicode" w:cs="Lucida Sans Unicode"/>
          <w:color w:val="1A1A1A"/>
          <w:kern w:val="0"/>
          <w:sz w:val="24"/>
          <w:szCs w:val="24"/>
        </w:rPr>
        <w:t>如果服务器部署为同步双写模式，此缺陷可通过备机自动切换为主避免，不过仍然会存在几分钟的服务不可用。（依赖同步双写，主备自动切换，自动切换功能目前并未实现）</w:t>
      </w:r>
    </w:p>
    <w:p w:rsidR="00E84C79" w:rsidRPr="00E84C79" w:rsidRDefault="00E84C79" w:rsidP="00E84C7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E84C79">
        <w:rPr>
          <w:rFonts w:ascii="Lucida Sans Unicode" w:eastAsia="宋体" w:hAnsi="Lucida Sans Unicode" w:cs="Lucida Sans Unicode"/>
          <w:color w:val="1A1A1A"/>
          <w:kern w:val="0"/>
          <w:sz w:val="24"/>
          <w:szCs w:val="24"/>
        </w:rPr>
        <w:t>🦅 </w:t>
      </w:r>
      <w:r w:rsidRPr="00E84C79">
        <w:rPr>
          <w:rFonts w:ascii="Lucida Sans Unicode" w:eastAsia="宋体" w:hAnsi="Lucida Sans Unicode" w:cs="Lucida Sans Unicode"/>
          <w:b/>
          <w:bCs/>
          <w:color w:val="1A1A1A"/>
          <w:kern w:val="0"/>
          <w:sz w:val="24"/>
          <w:szCs w:val="24"/>
        </w:rPr>
        <w:t>小结</w:t>
      </w:r>
    </w:p>
    <w:p w:rsidR="00E84C79" w:rsidRPr="00E84C79" w:rsidRDefault="00E84C79" w:rsidP="00E84C7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E84C79">
        <w:rPr>
          <w:rFonts w:ascii="Lucida Sans Unicode" w:eastAsia="宋体" w:hAnsi="Lucida Sans Unicode" w:cs="Lucida Sans Unicode"/>
          <w:color w:val="1A1A1A"/>
          <w:kern w:val="0"/>
          <w:sz w:val="24"/>
          <w:szCs w:val="24"/>
        </w:rPr>
        <w:t>目前已知的应用只有数据库</w:t>
      </w:r>
      <w:r w:rsidRPr="00E84C79">
        <w:rPr>
          <w:rFonts w:ascii="Lucida Sans Unicode" w:eastAsia="宋体" w:hAnsi="Lucida Sans Unicode" w:cs="Lucida Sans Unicode"/>
          <w:color w:val="1A1A1A"/>
          <w:kern w:val="0"/>
          <w:sz w:val="24"/>
          <w:szCs w:val="24"/>
        </w:rPr>
        <w:t xml:space="preserve"> binlog </w:t>
      </w:r>
      <w:r w:rsidRPr="00E84C79">
        <w:rPr>
          <w:rFonts w:ascii="Lucida Sans Unicode" w:eastAsia="宋体" w:hAnsi="Lucida Sans Unicode" w:cs="Lucida Sans Unicode"/>
          <w:color w:val="1A1A1A"/>
          <w:kern w:val="0"/>
          <w:sz w:val="24"/>
          <w:szCs w:val="24"/>
        </w:rPr>
        <w:t>同步强依赖严格顺序消息，其他应用绝大部分都可以容忍短暂乱序，推荐使用普通的顺序消息。</w:t>
      </w:r>
    </w:p>
    <w:p w:rsidR="00E84C79" w:rsidRPr="00E84C79" w:rsidRDefault="00E84C79" w:rsidP="00E84C79">
      <w:pPr>
        <w:pStyle w:val="3"/>
      </w:pPr>
      <w:r>
        <w:rPr>
          <w:rFonts w:hint="eastAsia"/>
        </w:rPr>
        <w:t>R</w:t>
      </w:r>
      <w:r>
        <w:t>abbitMQ</w:t>
      </w:r>
    </w:p>
    <w:p w:rsidR="00A646F2" w:rsidRDefault="00A646F2" w:rsidP="00FA61C5">
      <w:pPr>
        <w:pStyle w:val="a3"/>
        <w:numPr>
          <w:ilvl w:val="0"/>
          <w:numId w:val="238"/>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方案一，拆分多个</w:t>
      </w:r>
      <w:r>
        <w:rPr>
          <w:rFonts w:ascii="Lucida Sans Unicode" w:hAnsi="Lucida Sans Unicode" w:cs="Lucida Sans Unicode"/>
          <w:color w:val="1A1A1A"/>
          <w:sz w:val="21"/>
          <w:szCs w:val="21"/>
        </w:rPr>
        <w:t xml:space="preserve"> queue</w:t>
      </w:r>
      <w:r>
        <w:rPr>
          <w:rFonts w:ascii="Lucida Sans Unicode" w:hAnsi="Lucida Sans Unicode" w:cs="Lucida Sans Unicode"/>
          <w:color w:val="1A1A1A"/>
          <w:sz w:val="21"/>
          <w:szCs w:val="21"/>
        </w:rPr>
        <w:t>，每个</w:t>
      </w:r>
      <w:r>
        <w:rPr>
          <w:rFonts w:ascii="Lucida Sans Unicode" w:hAnsi="Lucida Sans Unicode" w:cs="Lucida Sans Unicode"/>
          <w:color w:val="1A1A1A"/>
          <w:sz w:val="21"/>
          <w:szCs w:val="21"/>
        </w:rPr>
        <w:t xml:space="preserve"> queue </w:t>
      </w:r>
      <w:r>
        <w:rPr>
          <w:rFonts w:ascii="Lucida Sans Unicode" w:hAnsi="Lucida Sans Unicode" w:cs="Lucida Sans Unicode"/>
          <w:color w:val="1A1A1A"/>
          <w:sz w:val="21"/>
          <w:szCs w:val="21"/>
        </w:rPr>
        <w:t>一个</w:t>
      </w:r>
      <w:r>
        <w:rPr>
          <w:rFonts w:ascii="Lucida Sans Unicode" w:hAnsi="Lucida Sans Unicode" w:cs="Lucida Sans Unicode"/>
          <w:color w:val="1A1A1A"/>
          <w:sz w:val="21"/>
          <w:szCs w:val="21"/>
        </w:rPr>
        <w:t xml:space="preserve"> consumer</w:t>
      </w:r>
      <w:r>
        <w:rPr>
          <w:rFonts w:ascii="Lucida Sans Unicode" w:hAnsi="Lucida Sans Unicode" w:cs="Lucida Sans Unicode"/>
          <w:color w:val="1A1A1A"/>
          <w:sz w:val="21"/>
          <w:szCs w:val="21"/>
        </w:rPr>
        <w:t>，就是多一些</w:t>
      </w:r>
      <w:r>
        <w:rPr>
          <w:rFonts w:ascii="Lucida Sans Unicode" w:hAnsi="Lucida Sans Unicode" w:cs="Lucida Sans Unicode"/>
          <w:color w:val="1A1A1A"/>
          <w:sz w:val="21"/>
          <w:szCs w:val="21"/>
        </w:rPr>
        <w:t xml:space="preserve"> queue </w:t>
      </w:r>
      <w:r>
        <w:rPr>
          <w:rFonts w:ascii="Lucida Sans Unicode" w:hAnsi="Lucida Sans Unicode" w:cs="Lucida Sans Unicode"/>
          <w:color w:val="1A1A1A"/>
          <w:sz w:val="21"/>
          <w:szCs w:val="21"/>
        </w:rPr>
        <w:t>而已，确实是麻烦点。</w:t>
      </w:r>
    </w:p>
    <w:p w:rsidR="00A646F2" w:rsidRDefault="00A646F2" w:rsidP="00A646F2">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这个方式，有点模仿</w:t>
      </w:r>
      <w:r>
        <w:rPr>
          <w:rFonts w:ascii="Lucida Sans Unicode" w:hAnsi="Lucida Sans Unicode" w:cs="Lucida Sans Unicode"/>
          <w:color w:val="1A1A1A"/>
          <w:sz w:val="21"/>
          <w:szCs w:val="21"/>
        </w:rPr>
        <w:t xml:space="preserve"> Kafka </w:t>
      </w:r>
      <w:r>
        <w:rPr>
          <w:rFonts w:ascii="Lucida Sans Unicode" w:hAnsi="Lucida Sans Unicode" w:cs="Lucida Sans Unicode"/>
          <w:color w:val="1A1A1A"/>
          <w:sz w:val="21"/>
          <w:szCs w:val="21"/>
        </w:rPr>
        <w:t>和</w:t>
      </w:r>
      <w:r>
        <w:rPr>
          <w:rFonts w:ascii="Lucida Sans Unicode" w:hAnsi="Lucida Sans Unicode" w:cs="Lucida Sans Unicode"/>
          <w:color w:val="1A1A1A"/>
          <w:sz w:val="21"/>
          <w:szCs w:val="21"/>
        </w:rPr>
        <w:t xml:space="preserve"> RocketMQ </w:t>
      </w:r>
      <w:r>
        <w:rPr>
          <w:rFonts w:ascii="Lucida Sans Unicode" w:hAnsi="Lucida Sans Unicode" w:cs="Lucida Sans Unicode"/>
          <w:color w:val="1A1A1A"/>
          <w:sz w:val="21"/>
          <w:szCs w:val="21"/>
        </w:rPr>
        <w:t>中</w:t>
      </w:r>
      <w:r>
        <w:rPr>
          <w:rFonts w:ascii="Lucida Sans Unicode" w:hAnsi="Lucida Sans Unicode" w:cs="Lucida Sans Unicode"/>
          <w:color w:val="1A1A1A"/>
          <w:sz w:val="21"/>
          <w:szCs w:val="21"/>
        </w:rPr>
        <w:t xml:space="preserve"> Topic </w:t>
      </w:r>
      <w:r>
        <w:rPr>
          <w:rFonts w:ascii="Lucida Sans Unicode" w:hAnsi="Lucida Sans Unicode" w:cs="Lucida Sans Unicode"/>
          <w:color w:val="1A1A1A"/>
          <w:sz w:val="21"/>
          <w:szCs w:val="21"/>
        </w:rPr>
        <w:t>的概念。例如说，原先一个</w:t>
      </w:r>
      <w:r>
        <w:rPr>
          <w:rFonts w:ascii="Lucida Sans Unicode" w:hAnsi="Lucida Sans Unicode" w:cs="Lucida Sans Unicode"/>
          <w:color w:val="1A1A1A"/>
          <w:sz w:val="21"/>
          <w:szCs w:val="21"/>
        </w:rPr>
        <w:t xml:space="preserve"> queue </w:t>
      </w:r>
      <w:r>
        <w:rPr>
          <w:rFonts w:ascii="Lucida Sans Unicode" w:hAnsi="Lucida Sans Unicode" w:cs="Lucida Sans Unicode"/>
          <w:color w:val="1A1A1A"/>
          <w:sz w:val="21"/>
          <w:szCs w:val="21"/>
        </w:rPr>
        <w:t>叫</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"xxx"</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，那么多个</w:t>
      </w:r>
      <w:r>
        <w:rPr>
          <w:rFonts w:ascii="Lucida Sans Unicode" w:hAnsi="Lucida Sans Unicode" w:cs="Lucida Sans Unicode"/>
          <w:color w:val="1A1A1A"/>
          <w:sz w:val="21"/>
          <w:szCs w:val="21"/>
        </w:rPr>
        <w:t xml:space="preserve"> queue </w:t>
      </w:r>
      <w:r>
        <w:rPr>
          <w:rFonts w:ascii="Lucida Sans Unicode" w:hAnsi="Lucida Sans Unicode" w:cs="Lucida Sans Unicode"/>
          <w:color w:val="1A1A1A"/>
          <w:sz w:val="21"/>
          <w:szCs w:val="21"/>
        </w:rPr>
        <w:t>，我们可以叫</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"xxx-01"</w:t>
      </w:r>
      <w:r>
        <w:rPr>
          <w:rFonts w:ascii="Lucida Sans Unicode" w:hAnsi="Lucida Sans Unicode" w:cs="Lucida Sans Unicode"/>
          <w:color w:val="1A1A1A"/>
          <w:sz w:val="21"/>
          <w:szCs w:val="21"/>
        </w:rPr>
        <w:t>、</w:t>
      </w:r>
      <w:r>
        <w:rPr>
          <w:rStyle w:val="HTML"/>
          <w:rFonts w:ascii="Lucida Console" w:hAnsi="Lucida Console"/>
          <w:color w:val="1A1A1A"/>
          <w:sz w:val="21"/>
          <w:szCs w:val="21"/>
          <w:bdr w:val="single" w:sz="6" w:space="1" w:color="CCCCCC" w:frame="1"/>
          <w:shd w:val="clear" w:color="auto" w:fill="DDDDDD"/>
        </w:rPr>
        <w:t>"xxx-02"</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等，相同前缀，不同后缀。</w:t>
      </w:r>
    </w:p>
    <w:p w:rsidR="00A646F2" w:rsidRDefault="00A646F2" w:rsidP="00FA61C5">
      <w:pPr>
        <w:pStyle w:val="a3"/>
        <w:numPr>
          <w:ilvl w:val="0"/>
          <w:numId w:val="238"/>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方案二，或者就一个</w:t>
      </w:r>
      <w:r>
        <w:rPr>
          <w:rFonts w:ascii="Lucida Sans Unicode" w:hAnsi="Lucida Sans Unicode" w:cs="Lucida Sans Unicode"/>
          <w:color w:val="1A1A1A"/>
          <w:sz w:val="21"/>
          <w:szCs w:val="21"/>
        </w:rPr>
        <w:t xml:space="preserve"> queue </w:t>
      </w:r>
      <w:r>
        <w:rPr>
          <w:rFonts w:ascii="Lucida Sans Unicode" w:hAnsi="Lucida Sans Unicode" w:cs="Lucida Sans Unicode"/>
          <w:color w:val="1A1A1A"/>
          <w:sz w:val="21"/>
          <w:szCs w:val="21"/>
        </w:rPr>
        <w:t>但是对应一个</w:t>
      </w:r>
      <w:r>
        <w:rPr>
          <w:rFonts w:ascii="Lucida Sans Unicode" w:hAnsi="Lucida Sans Unicode" w:cs="Lucida Sans Unicode"/>
          <w:color w:val="1A1A1A"/>
          <w:sz w:val="21"/>
          <w:szCs w:val="21"/>
        </w:rPr>
        <w:t xml:space="preserve"> consumer</w:t>
      </w:r>
      <w:r>
        <w:rPr>
          <w:rFonts w:ascii="Lucida Sans Unicode" w:hAnsi="Lucida Sans Unicode" w:cs="Lucida Sans Unicode"/>
          <w:color w:val="1A1A1A"/>
          <w:sz w:val="21"/>
          <w:szCs w:val="21"/>
        </w:rPr>
        <w:t>，然后这个</w:t>
      </w:r>
      <w:r>
        <w:rPr>
          <w:rFonts w:ascii="Lucida Sans Unicode" w:hAnsi="Lucida Sans Unicode" w:cs="Lucida Sans Unicode"/>
          <w:color w:val="1A1A1A"/>
          <w:sz w:val="21"/>
          <w:szCs w:val="21"/>
        </w:rPr>
        <w:t xml:space="preserve"> consumer </w:t>
      </w:r>
      <w:r>
        <w:rPr>
          <w:rFonts w:ascii="Lucida Sans Unicode" w:hAnsi="Lucida Sans Unicode" w:cs="Lucida Sans Unicode"/>
          <w:color w:val="1A1A1A"/>
          <w:sz w:val="21"/>
          <w:szCs w:val="21"/>
        </w:rPr>
        <w:t>内部用内存队列做排队，然后分发给底层不同的</w:t>
      </w:r>
      <w:r>
        <w:rPr>
          <w:rFonts w:ascii="Lucida Sans Unicode" w:hAnsi="Lucida Sans Unicode" w:cs="Lucida Sans Unicode"/>
          <w:color w:val="1A1A1A"/>
          <w:sz w:val="21"/>
          <w:szCs w:val="21"/>
        </w:rPr>
        <w:t xml:space="preserve"> worker </w:t>
      </w:r>
      <w:r>
        <w:rPr>
          <w:rFonts w:ascii="Lucida Sans Unicode" w:hAnsi="Lucida Sans Unicode" w:cs="Lucida Sans Unicode"/>
          <w:color w:val="1A1A1A"/>
          <w:sz w:val="21"/>
          <w:szCs w:val="21"/>
        </w:rPr>
        <w:t>来处理。</w:t>
      </w:r>
    </w:p>
    <w:p w:rsidR="00A646F2" w:rsidRDefault="00A646F2" w:rsidP="00A646F2">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这种方式，就是讲一个</w:t>
      </w:r>
      <w:r>
        <w:rPr>
          <w:rFonts w:ascii="Lucida Sans Unicode" w:hAnsi="Lucida Sans Unicode" w:cs="Lucida Sans Unicode"/>
          <w:color w:val="1A1A1A"/>
          <w:sz w:val="21"/>
          <w:szCs w:val="21"/>
        </w:rPr>
        <w:t xml:space="preserve"> queue </w:t>
      </w:r>
      <w:r>
        <w:rPr>
          <w:rFonts w:ascii="Lucida Sans Unicode" w:hAnsi="Lucida Sans Unicode" w:cs="Lucida Sans Unicode"/>
          <w:color w:val="1A1A1A"/>
          <w:sz w:val="21"/>
          <w:szCs w:val="21"/>
        </w:rPr>
        <w:t>里的，相同的</w:t>
      </w:r>
      <w:r>
        <w:rPr>
          <w:rFonts w:ascii="Lucida Sans Unicode" w:hAnsi="Lucida Sans Unicode" w:cs="Lucida Sans Unicode"/>
          <w:color w:val="1A1A1A"/>
          <w:sz w:val="21"/>
          <w:szCs w:val="21"/>
        </w:rPr>
        <w:t xml:space="preserve">“key” </w:t>
      </w:r>
      <w:r>
        <w:rPr>
          <w:rFonts w:ascii="Lucida Sans Unicode" w:hAnsi="Lucida Sans Unicode" w:cs="Lucida Sans Unicode"/>
          <w:color w:val="1A1A1A"/>
          <w:sz w:val="21"/>
          <w:szCs w:val="21"/>
        </w:rPr>
        <w:t>交给同一个</w:t>
      </w:r>
      <w:r>
        <w:rPr>
          <w:rFonts w:ascii="Lucida Sans Unicode" w:hAnsi="Lucida Sans Unicode" w:cs="Lucida Sans Unicode"/>
          <w:color w:val="1A1A1A"/>
          <w:sz w:val="21"/>
          <w:szCs w:val="21"/>
        </w:rPr>
        <w:t xml:space="preserve"> worker </w:t>
      </w:r>
      <w:r>
        <w:rPr>
          <w:rFonts w:ascii="Lucida Sans Unicode" w:hAnsi="Lucida Sans Unicode" w:cs="Lucida Sans Unicode"/>
          <w:color w:val="1A1A1A"/>
          <w:sz w:val="21"/>
          <w:szCs w:val="21"/>
        </w:rPr>
        <w:t>来执行。因为</w:t>
      </w:r>
      <w:r>
        <w:rPr>
          <w:rFonts w:ascii="Lucida Sans Unicode" w:hAnsi="Lucida Sans Unicode" w:cs="Lucida Sans Unicode"/>
          <w:color w:val="1A1A1A"/>
          <w:sz w:val="21"/>
          <w:szCs w:val="21"/>
        </w:rPr>
        <w:t xml:space="preserve"> RabbitMQ </w:t>
      </w:r>
      <w:r>
        <w:rPr>
          <w:rFonts w:ascii="Lucida Sans Unicode" w:hAnsi="Lucida Sans Unicode" w:cs="Lucida Sans Unicode"/>
          <w:color w:val="1A1A1A"/>
          <w:sz w:val="21"/>
          <w:szCs w:val="21"/>
        </w:rPr>
        <w:t>是可以单条消息来</w:t>
      </w:r>
      <w:r>
        <w:rPr>
          <w:rFonts w:ascii="Lucida Sans Unicode" w:hAnsi="Lucida Sans Unicode" w:cs="Lucida Sans Unicode"/>
          <w:color w:val="1A1A1A"/>
          <w:sz w:val="21"/>
          <w:szCs w:val="21"/>
        </w:rPr>
        <w:t xml:space="preserve"> ack </w:t>
      </w:r>
      <w:r>
        <w:rPr>
          <w:rFonts w:ascii="Lucida Sans Unicode" w:hAnsi="Lucida Sans Unicode" w:cs="Lucida Sans Unicode"/>
          <w:color w:val="1A1A1A"/>
          <w:sz w:val="21"/>
          <w:szCs w:val="21"/>
        </w:rPr>
        <w:t>，所以还是比较方便的。这一点，也是和</w:t>
      </w:r>
      <w:r>
        <w:rPr>
          <w:rFonts w:ascii="Lucida Sans Unicode" w:hAnsi="Lucida Sans Unicode" w:cs="Lucida Sans Unicode"/>
          <w:color w:val="1A1A1A"/>
          <w:sz w:val="21"/>
          <w:szCs w:val="21"/>
        </w:rPr>
        <w:t xml:space="preserve"> RocketMQ </w:t>
      </w:r>
      <w:r>
        <w:rPr>
          <w:rFonts w:ascii="Lucida Sans Unicode" w:hAnsi="Lucida Sans Unicode" w:cs="Lucida Sans Unicode"/>
          <w:color w:val="1A1A1A"/>
          <w:sz w:val="21"/>
          <w:szCs w:val="21"/>
        </w:rPr>
        <w:t>和</w:t>
      </w:r>
      <w:r>
        <w:rPr>
          <w:rFonts w:ascii="Lucida Sans Unicode" w:hAnsi="Lucida Sans Unicode" w:cs="Lucida Sans Unicode"/>
          <w:color w:val="1A1A1A"/>
          <w:sz w:val="21"/>
          <w:szCs w:val="21"/>
        </w:rPr>
        <w:t xml:space="preserve"> Kafka </w:t>
      </w:r>
      <w:r>
        <w:rPr>
          <w:rFonts w:ascii="Lucida Sans Unicode" w:hAnsi="Lucida Sans Unicode" w:cs="Lucida Sans Unicode"/>
          <w:color w:val="1A1A1A"/>
          <w:sz w:val="21"/>
          <w:szCs w:val="21"/>
        </w:rPr>
        <w:t>不同的地方。</w:t>
      </w:r>
    </w:p>
    <w:p w:rsidR="00B23157" w:rsidRDefault="00B23157" w:rsidP="00A646F2"/>
    <w:p w:rsidR="00E84C79" w:rsidRDefault="00E84C79" w:rsidP="00E84C79">
      <w:pPr>
        <w:pStyle w:val="3"/>
      </w:pPr>
      <w:r>
        <w:t>Kafka</w:t>
      </w:r>
    </w:p>
    <w:p w:rsidR="00E84C79" w:rsidRPr="00E84C79" w:rsidRDefault="00E84C79" w:rsidP="00FA61C5">
      <w:pPr>
        <w:widowControl/>
        <w:numPr>
          <w:ilvl w:val="0"/>
          <w:numId w:val="209"/>
        </w:numPr>
        <w:shd w:val="clear" w:color="auto" w:fill="FFFFFF"/>
        <w:ind w:left="0"/>
        <w:jc w:val="left"/>
        <w:rPr>
          <w:rFonts w:ascii="Lucida Sans Unicode" w:eastAsia="宋体" w:hAnsi="Lucida Sans Unicode" w:cs="Lucida Sans Unicode"/>
          <w:color w:val="1A1A1A"/>
          <w:kern w:val="0"/>
          <w:szCs w:val="21"/>
        </w:rPr>
      </w:pPr>
      <w:r w:rsidRPr="00E84C79">
        <w:rPr>
          <w:rFonts w:ascii="Lucida Sans Unicode" w:eastAsia="宋体" w:hAnsi="Lucida Sans Unicode" w:cs="Lucida Sans Unicode"/>
          <w:color w:val="1A1A1A"/>
          <w:kern w:val="0"/>
          <w:szCs w:val="21"/>
        </w:rPr>
        <w:t>方式一，</w:t>
      </w:r>
      <w:r w:rsidRPr="00E84C79">
        <w:rPr>
          <w:rFonts w:ascii="Lucida Sans Unicode" w:eastAsia="宋体" w:hAnsi="Lucida Sans Unicode" w:cs="Lucida Sans Unicode"/>
          <w:color w:val="1A1A1A"/>
          <w:kern w:val="0"/>
          <w:szCs w:val="21"/>
        </w:rPr>
        <w:t xml:space="preserve">Consumer </w:t>
      </w:r>
      <w:r w:rsidRPr="00E84C79">
        <w:rPr>
          <w:rFonts w:ascii="Lucida Sans Unicode" w:eastAsia="宋体" w:hAnsi="Lucida Sans Unicode" w:cs="Lucida Sans Unicode"/>
          <w:color w:val="1A1A1A"/>
          <w:kern w:val="0"/>
          <w:szCs w:val="21"/>
        </w:rPr>
        <w:t>，对每个</w:t>
      </w:r>
      <w:r w:rsidRPr="00E84C79">
        <w:rPr>
          <w:rFonts w:ascii="Lucida Sans Unicode" w:eastAsia="宋体" w:hAnsi="Lucida Sans Unicode" w:cs="Lucida Sans Unicode"/>
          <w:color w:val="1A1A1A"/>
          <w:kern w:val="0"/>
          <w:szCs w:val="21"/>
        </w:rPr>
        <w:t xml:space="preserve"> Partition </w:t>
      </w:r>
      <w:r w:rsidRPr="00E84C79">
        <w:rPr>
          <w:rFonts w:ascii="Lucida Sans Unicode" w:eastAsia="宋体" w:hAnsi="Lucida Sans Unicode" w:cs="Lucida Sans Unicode"/>
          <w:color w:val="1A1A1A"/>
          <w:kern w:val="0"/>
          <w:szCs w:val="21"/>
        </w:rPr>
        <w:t>内部单线程消费，单线程吞吐量太低，一般不会用这个。</w:t>
      </w:r>
    </w:p>
    <w:p w:rsidR="00E84C79" w:rsidRPr="00E84C79" w:rsidRDefault="00E84C79" w:rsidP="00FA61C5">
      <w:pPr>
        <w:widowControl/>
        <w:numPr>
          <w:ilvl w:val="0"/>
          <w:numId w:val="209"/>
        </w:numPr>
        <w:shd w:val="clear" w:color="auto" w:fill="FFFFFF"/>
        <w:spacing w:before="150" w:after="420"/>
        <w:ind w:left="0"/>
        <w:jc w:val="left"/>
        <w:rPr>
          <w:rFonts w:ascii="Lucida Sans Unicode" w:eastAsia="宋体" w:hAnsi="Lucida Sans Unicode" w:cs="Lucida Sans Unicode"/>
          <w:color w:val="1A1A1A"/>
          <w:kern w:val="0"/>
          <w:szCs w:val="21"/>
        </w:rPr>
      </w:pPr>
      <w:r w:rsidRPr="00E84C79">
        <w:rPr>
          <w:rFonts w:ascii="Lucida Sans Unicode" w:eastAsia="宋体" w:hAnsi="Lucida Sans Unicode" w:cs="Lucida Sans Unicode"/>
          <w:color w:val="1A1A1A"/>
          <w:kern w:val="0"/>
          <w:szCs w:val="21"/>
        </w:rPr>
        <w:t>方式二，</w:t>
      </w:r>
      <w:r w:rsidRPr="00E84C79">
        <w:rPr>
          <w:rFonts w:ascii="Lucida Sans Unicode" w:eastAsia="宋体" w:hAnsi="Lucida Sans Unicode" w:cs="Lucida Sans Unicode"/>
          <w:color w:val="1A1A1A"/>
          <w:kern w:val="0"/>
          <w:szCs w:val="21"/>
        </w:rPr>
        <w:t xml:space="preserve">Consumer </w:t>
      </w:r>
      <w:r w:rsidRPr="00E84C79">
        <w:rPr>
          <w:rFonts w:ascii="Lucida Sans Unicode" w:eastAsia="宋体" w:hAnsi="Lucida Sans Unicode" w:cs="Lucida Sans Unicode"/>
          <w:color w:val="1A1A1A"/>
          <w:kern w:val="0"/>
          <w:szCs w:val="21"/>
        </w:rPr>
        <w:t>，拉取到消息后，写到</w:t>
      </w:r>
      <w:r w:rsidRPr="00E84C79">
        <w:rPr>
          <w:rFonts w:ascii="Lucida Sans Unicode" w:eastAsia="宋体" w:hAnsi="Lucida Sans Unicode" w:cs="Lucida Sans Unicode"/>
          <w:color w:val="1A1A1A"/>
          <w:kern w:val="0"/>
          <w:szCs w:val="21"/>
        </w:rPr>
        <w:t xml:space="preserve"> N </w:t>
      </w:r>
      <w:r w:rsidRPr="00E84C79">
        <w:rPr>
          <w:rFonts w:ascii="Lucida Sans Unicode" w:eastAsia="宋体" w:hAnsi="Lucida Sans Unicode" w:cs="Lucida Sans Unicode"/>
          <w:color w:val="1A1A1A"/>
          <w:kern w:val="0"/>
          <w:szCs w:val="21"/>
        </w:rPr>
        <w:t>个内存</w:t>
      </w:r>
      <w:r w:rsidRPr="00E84C79">
        <w:rPr>
          <w:rFonts w:ascii="Lucida Sans Unicode" w:eastAsia="宋体" w:hAnsi="Lucida Sans Unicode" w:cs="Lucida Sans Unicode"/>
          <w:color w:val="1A1A1A"/>
          <w:kern w:val="0"/>
          <w:szCs w:val="21"/>
        </w:rPr>
        <w:t xml:space="preserve"> queue</w:t>
      </w:r>
      <w:r w:rsidRPr="00E84C79">
        <w:rPr>
          <w:rFonts w:ascii="Lucida Sans Unicode" w:eastAsia="宋体" w:hAnsi="Lucida Sans Unicode" w:cs="Lucida Sans Unicode"/>
          <w:color w:val="1A1A1A"/>
          <w:kern w:val="0"/>
          <w:szCs w:val="21"/>
        </w:rPr>
        <w:t>，具有相同</w:t>
      </w:r>
      <w:r w:rsidRPr="00E84C79">
        <w:rPr>
          <w:rFonts w:ascii="Lucida Sans Unicode" w:eastAsia="宋体" w:hAnsi="Lucida Sans Unicode" w:cs="Lucida Sans Unicode"/>
          <w:color w:val="1A1A1A"/>
          <w:kern w:val="0"/>
          <w:szCs w:val="21"/>
        </w:rPr>
        <w:t xml:space="preserve"> key </w:t>
      </w:r>
      <w:r w:rsidRPr="00E84C79">
        <w:rPr>
          <w:rFonts w:ascii="Lucida Sans Unicode" w:eastAsia="宋体" w:hAnsi="Lucida Sans Unicode" w:cs="Lucida Sans Unicode"/>
          <w:color w:val="1A1A1A"/>
          <w:kern w:val="0"/>
          <w:szCs w:val="21"/>
        </w:rPr>
        <w:t>的数据都到同一个内存</w:t>
      </w:r>
      <w:r w:rsidRPr="00E84C79">
        <w:rPr>
          <w:rFonts w:ascii="Lucida Sans Unicode" w:eastAsia="宋体" w:hAnsi="Lucida Sans Unicode" w:cs="Lucida Sans Unicode"/>
          <w:color w:val="1A1A1A"/>
          <w:kern w:val="0"/>
          <w:szCs w:val="21"/>
        </w:rPr>
        <w:t xml:space="preserve"> queue </w:t>
      </w:r>
      <w:r w:rsidRPr="00E84C79">
        <w:rPr>
          <w:rFonts w:ascii="Lucida Sans Unicode" w:eastAsia="宋体" w:hAnsi="Lucida Sans Unicode" w:cs="Lucida Sans Unicode"/>
          <w:color w:val="1A1A1A"/>
          <w:kern w:val="0"/>
          <w:szCs w:val="21"/>
        </w:rPr>
        <w:t>。然后，对于</w:t>
      </w:r>
      <w:r w:rsidRPr="00E84C79">
        <w:rPr>
          <w:rFonts w:ascii="Lucida Sans Unicode" w:eastAsia="宋体" w:hAnsi="Lucida Sans Unicode" w:cs="Lucida Sans Unicode"/>
          <w:color w:val="1A1A1A"/>
          <w:kern w:val="0"/>
          <w:szCs w:val="21"/>
        </w:rPr>
        <w:t xml:space="preserve"> N </w:t>
      </w:r>
      <w:r w:rsidRPr="00E84C79">
        <w:rPr>
          <w:rFonts w:ascii="Lucida Sans Unicode" w:eastAsia="宋体" w:hAnsi="Lucida Sans Unicode" w:cs="Lucida Sans Unicode"/>
          <w:color w:val="1A1A1A"/>
          <w:kern w:val="0"/>
          <w:szCs w:val="21"/>
        </w:rPr>
        <w:t>个线程，每个线程分别消费一个内存</w:t>
      </w:r>
      <w:r w:rsidRPr="00E84C79">
        <w:rPr>
          <w:rFonts w:ascii="Lucida Sans Unicode" w:eastAsia="宋体" w:hAnsi="Lucida Sans Unicode" w:cs="Lucida Sans Unicode"/>
          <w:color w:val="1A1A1A"/>
          <w:kern w:val="0"/>
          <w:szCs w:val="21"/>
        </w:rPr>
        <w:t xml:space="preserve"> queue </w:t>
      </w:r>
      <w:r w:rsidRPr="00E84C79">
        <w:rPr>
          <w:rFonts w:ascii="Lucida Sans Unicode" w:eastAsia="宋体" w:hAnsi="Lucida Sans Unicode" w:cs="Lucida Sans Unicode"/>
          <w:color w:val="1A1A1A"/>
          <w:kern w:val="0"/>
          <w:szCs w:val="21"/>
        </w:rPr>
        <w:t>即可，这样就能保证顺序性。</w:t>
      </w:r>
    </w:p>
    <w:p w:rsidR="00E84C79" w:rsidRPr="00E84C79" w:rsidRDefault="00E84C79" w:rsidP="00E84C79">
      <w:pPr>
        <w:widowControl/>
        <w:shd w:val="clear" w:color="auto" w:fill="F6F6F6"/>
        <w:jc w:val="left"/>
        <w:rPr>
          <w:rFonts w:ascii="Lucida Sans Unicode" w:eastAsia="宋体" w:hAnsi="Lucida Sans Unicode" w:cs="Lucida Sans Unicode"/>
          <w:color w:val="1A1A1A"/>
          <w:kern w:val="0"/>
          <w:szCs w:val="21"/>
        </w:rPr>
      </w:pPr>
      <w:r w:rsidRPr="00E84C79">
        <w:rPr>
          <w:rFonts w:ascii="Lucida Sans Unicode" w:eastAsia="宋体" w:hAnsi="Lucida Sans Unicode" w:cs="Lucida Sans Unicode"/>
          <w:color w:val="1A1A1A"/>
          <w:kern w:val="0"/>
          <w:szCs w:val="21"/>
        </w:rPr>
        <w:t>这种方式，相当于对【方式一】的改进，将相同</w:t>
      </w:r>
      <w:r w:rsidRPr="00E84C79">
        <w:rPr>
          <w:rFonts w:ascii="Lucida Sans Unicode" w:eastAsia="宋体" w:hAnsi="Lucida Sans Unicode" w:cs="Lucida Sans Unicode"/>
          <w:color w:val="1A1A1A"/>
          <w:kern w:val="0"/>
          <w:szCs w:val="21"/>
        </w:rPr>
        <w:t xml:space="preserve"> Partition </w:t>
      </w:r>
      <w:r w:rsidRPr="00E84C79">
        <w:rPr>
          <w:rFonts w:ascii="Lucida Sans Unicode" w:eastAsia="宋体" w:hAnsi="Lucida Sans Unicode" w:cs="Lucida Sans Unicode"/>
          <w:color w:val="1A1A1A"/>
          <w:kern w:val="0"/>
          <w:szCs w:val="21"/>
        </w:rPr>
        <w:t>的消息进一步拆分，保证相同</w:t>
      </w:r>
      <w:r w:rsidRPr="00E84C79">
        <w:rPr>
          <w:rFonts w:ascii="Lucida Sans Unicode" w:eastAsia="宋体" w:hAnsi="Lucida Sans Unicode" w:cs="Lucida Sans Unicode"/>
          <w:color w:val="1A1A1A"/>
          <w:kern w:val="0"/>
          <w:szCs w:val="21"/>
        </w:rPr>
        <w:t xml:space="preserve"> key </w:t>
      </w:r>
      <w:r w:rsidRPr="00E84C79">
        <w:rPr>
          <w:rFonts w:ascii="Lucida Sans Unicode" w:eastAsia="宋体" w:hAnsi="Lucida Sans Unicode" w:cs="Lucida Sans Unicode"/>
          <w:color w:val="1A1A1A"/>
          <w:kern w:val="0"/>
          <w:szCs w:val="21"/>
        </w:rPr>
        <w:t>的数据消费是顺序的。</w:t>
      </w:r>
    </w:p>
    <w:p w:rsidR="00E84C79" w:rsidRPr="00E84C79" w:rsidRDefault="00E84C79" w:rsidP="00E84C79">
      <w:pPr>
        <w:widowControl/>
        <w:shd w:val="clear" w:color="auto" w:fill="F6F6F6"/>
        <w:jc w:val="left"/>
        <w:rPr>
          <w:rFonts w:ascii="Lucida Sans Unicode" w:eastAsia="宋体" w:hAnsi="Lucida Sans Unicode" w:cs="Lucida Sans Unicode"/>
          <w:color w:val="1A1A1A"/>
          <w:kern w:val="0"/>
          <w:szCs w:val="21"/>
        </w:rPr>
      </w:pPr>
      <w:r w:rsidRPr="00E84C79">
        <w:rPr>
          <w:rFonts w:ascii="Lucida Sans Unicode" w:eastAsia="宋体" w:hAnsi="Lucida Sans Unicode" w:cs="Lucida Sans Unicode"/>
          <w:color w:val="1A1A1A"/>
          <w:kern w:val="0"/>
          <w:szCs w:val="21"/>
        </w:rPr>
        <w:t>不过这种方式，消费进度的更新会比较麻烦。</w:t>
      </w:r>
    </w:p>
    <w:p w:rsidR="00E84C79" w:rsidRPr="00E84C79" w:rsidRDefault="00E84C79" w:rsidP="00E84C79"/>
    <w:p w:rsidR="00B23157" w:rsidRDefault="00721950" w:rsidP="00B23157">
      <w:pPr>
        <w:pStyle w:val="2"/>
      </w:pPr>
      <w:r>
        <w:rPr>
          <w:rFonts w:hint="eastAsia"/>
        </w:rPr>
        <w:t>11</w:t>
      </w:r>
      <w:r w:rsidR="00B23157">
        <w:rPr>
          <w:rFonts w:hint="eastAsia"/>
        </w:rPr>
        <w:t>.</w:t>
      </w:r>
      <w:r w:rsidR="00B23157">
        <w:t>大量消息在 MQ 里长时间积压，该如何解决？</w:t>
      </w:r>
    </w:p>
    <w:p w:rsidR="00B23157" w:rsidRDefault="00B23157" w:rsidP="00FA61C5">
      <w:pPr>
        <w:pStyle w:val="a7"/>
        <w:numPr>
          <w:ilvl w:val="1"/>
          <w:numId w:val="53"/>
        </w:numPr>
        <w:ind w:firstLineChars="0"/>
      </w:pPr>
      <w:r w:rsidRPr="005A47E9">
        <w:rPr>
          <w:rFonts w:hint="eastAsia"/>
        </w:rPr>
        <w:t>先修复</w:t>
      </w:r>
      <w:r w:rsidRPr="005A47E9">
        <w:t xml:space="preserve"> consumer 的问题，确保其恢复消费速度，然后将现有 consumer 都停掉</w:t>
      </w:r>
    </w:p>
    <w:p w:rsidR="00B23157" w:rsidRDefault="00B23157" w:rsidP="00FA61C5">
      <w:pPr>
        <w:pStyle w:val="a7"/>
        <w:numPr>
          <w:ilvl w:val="1"/>
          <w:numId w:val="53"/>
        </w:numPr>
        <w:ind w:firstLineChars="0"/>
      </w:pPr>
      <w:r w:rsidRPr="005A47E9">
        <w:rPr>
          <w:rFonts w:hint="eastAsia"/>
        </w:rPr>
        <w:t>新建一个</w:t>
      </w:r>
      <w:r w:rsidRPr="005A47E9">
        <w:t xml:space="preserve"> topic，partition 是原来的 10 倍，临时建立好原先 10 倍的 queue 数量。</w:t>
      </w:r>
    </w:p>
    <w:p w:rsidR="00B23157" w:rsidRDefault="00B23157" w:rsidP="00FA61C5">
      <w:pPr>
        <w:pStyle w:val="a7"/>
        <w:numPr>
          <w:ilvl w:val="1"/>
          <w:numId w:val="53"/>
        </w:numPr>
        <w:ind w:firstLineChars="0"/>
      </w:pPr>
      <w:r w:rsidRPr="005A47E9">
        <w:rPr>
          <w:rFonts w:hint="eastAsia"/>
        </w:rPr>
        <w:t>然后写一个临时的分发数据的</w:t>
      </w:r>
      <w:r w:rsidRPr="005A47E9">
        <w:t xml:space="preserve"> consumer 程序，这个程序部署上去消费积压的数据，消费之后不做耗时的处理，直接均匀轮询写入临时建立好的 10 倍数量的 queue。</w:t>
      </w:r>
    </w:p>
    <w:p w:rsidR="00B23157" w:rsidRDefault="00B23157" w:rsidP="00FA61C5">
      <w:pPr>
        <w:pStyle w:val="a7"/>
        <w:numPr>
          <w:ilvl w:val="1"/>
          <w:numId w:val="53"/>
        </w:numPr>
        <w:ind w:firstLineChars="0"/>
      </w:pPr>
      <w:r>
        <w:rPr>
          <w:rFonts w:hint="eastAsia"/>
        </w:rPr>
        <w:t>接着临时征用</w:t>
      </w:r>
      <w:r>
        <w:t xml:space="preserve"> 10 倍的机器来部署 consumer，每一批 consumer 消费一个临时 queue 的数据。这种做法相当于是临时将 queue 资源和 consumer 资源扩大 10 倍，以正常的 10 倍速度来消费数据。</w:t>
      </w:r>
    </w:p>
    <w:p w:rsidR="00B23157" w:rsidRDefault="00B23157" w:rsidP="00FA61C5">
      <w:pPr>
        <w:pStyle w:val="a7"/>
        <w:numPr>
          <w:ilvl w:val="1"/>
          <w:numId w:val="53"/>
        </w:numPr>
        <w:ind w:firstLineChars="0"/>
      </w:pPr>
      <w:r w:rsidRPr="005A47E9">
        <w:rPr>
          <w:rFonts w:hint="eastAsia"/>
        </w:rPr>
        <w:t>等快速消费完积压数据之后，得恢复原先部署的架构，重新用原先的</w:t>
      </w:r>
      <w:r w:rsidRPr="005A47E9">
        <w:t xml:space="preserve"> consumer 机器来消费消息。</w:t>
      </w:r>
    </w:p>
    <w:p w:rsidR="00B23157" w:rsidRDefault="0004101B" w:rsidP="00B23157">
      <w:pPr>
        <w:pStyle w:val="2"/>
      </w:pPr>
      <w:r>
        <w:t>12</w:t>
      </w:r>
      <w:r w:rsidR="00B23157">
        <w:t>.MQ 中的消息过期失效了怎么办？</w:t>
      </w:r>
    </w:p>
    <w:p w:rsidR="00B23157" w:rsidRDefault="00B23157" w:rsidP="00FA61C5">
      <w:pPr>
        <w:pStyle w:val="a7"/>
        <w:numPr>
          <w:ilvl w:val="1"/>
          <w:numId w:val="53"/>
        </w:numPr>
        <w:ind w:firstLineChars="0"/>
      </w:pPr>
      <w:r>
        <w:rPr>
          <w:rFonts w:hint="eastAsia"/>
        </w:rPr>
        <w:t>批量重新导入，此方法是笨法但是最有效，过了高峰期后，可以通过写一个程序找出丢失的消息重新入队列</w:t>
      </w:r>
    </w:p>
    <w:p w:rsidR="006171D4" w:rsidRDefault="0004101B" w:rsidP="0004101B">
      <w:pPr>
        <w:pStyle w:val="2"/>
      </w:pPr>
      <w:r>
        <w:t>13.</w:t>
      </w:r>
      <w:r w:rsidRPr="0004101B">
        <w:t>Kafka、ActiveMQ、RabbitMQ、RocketMQ 有什么优缺点？</w:t>
      </w:r>
    </w:p>
    <w:p w:rsidR="0004101B" w:rsidRDefault="0004101B" w:rsidP="0004101B">
      <w:r>
        <w:rPr>
          <w:noProof/>
        </w:rPr>
        <w:drawing>
          <wp:inline distT="0" distB="0" distL="0" distR="0" wp14:anchorId="34D1321C" wp14:editId="4A34B364">
            <wp:extent cx="5274310" cy="322707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3227070"/>
                    </a:xfrm>
                    <a:prstGeom prst="rect">
                      <a:avLst/>
                    </a:prstGeom>
                  </pic:spPr>
                </pic:pic>
              </a:graphicData>
            </a:graphic>
          </wp:inline>
        </w:drawing>
      </w:r>
    </w:p>
    <w:p w:rsidR="0004101B" w:rsidRDefault="0004101B" w:rsidP="0004101B">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Lucida Sans Unicode" w:hAnsi="Lucida Sans Unicode" w:cs="Lucida Sans Unicode"/>
          <w:color w:val="1A1A1A"/>
        </w:rPr>
        <w:t>ActiveMQ</w:t>
      </w:r>
    </w:p>
    <w:p w:rsidR="0004101B" w:rsidRDefault="0004101B" w:rsidP="0004101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一般的业务系统要引入</w:t>
      </w:r>
      <w:r>
        <w:rPr>
          <w:rFonts w:ascii="Lucida Sans Unicode" w:hAnsi="Lucida Sans Unicode" w:cs="Lucida Sans Unicode"/>
          <w:color w:val="1A1A1A"/>
        </w:rPr>
        <w:t xml:space="preserve"> MQ</w:t>
      </w:r>
      <w:r>
        <w:rPr>
          <w:rFonts w:ascii="Lucida Sans Unicode" w:hAnsi="Lucida Sans Unicode" w:cs="Lucida Sans Unicode"/>
          <w:color w:val="1A1A1A"/>
        </w:rPr>
        <w:t>，最早大家都用</w:t>
      </w:r>
      <w:r>
        <w:rPr>
          <w:rFonts w:ascii="Lucida Sans Unicode" w:hAnsi="Lucida Sans Unicode" w:cs="Lucida Sans Unicode"/>
          <w:color w:val="1A1A1A"/>
        </w:rPr>
        <w:t xml:space="preserve"> ActiveMQ </w:t>
      </w:r>
      <w:r>
        <w:rPr>
          <w:rFonts w:ascii="Lucida Sans Unicode" w:hAnsi="Lucida Sans Unicode" w:cs="Lucida Sans Unicode"/>
          <w:color w:val="1A1A1A"/>
        </w:rPr>
        <w:t>，但是现在确实大家用的不多了</w:t>
      </w:r>
      <w:r>
        <w:rPr>
          <w:rFonts w:ascii="Lucida Sans Unicode" w:hAnsi="Lucida Sans Unicode" w:cs="Lucida Sans Unicode"/>
          <w:color w:val="1A1A1A"/>
        </w:rPr>
        <w:t xml:space="preserve">( </w:t>
      </w:r>
      <w:r>
        <w:rPr>
          <w:rFonts w:ascii="Lucida Sans Unicode" w:hAnsi="Lucida Sans Unicode" w:cs="Lucida Sans Unicode"/>
          <w:color w:val="1A1A1A"/>
        </w:rPr>
        <w:t>特别是互联网公司</w:t>
      </w:r>
      <w:r>
        <w:rPr>
          <w:rFonts w:ascii="Lucida Sans Unicode" w:hAnsi="Lucida Sans Unicode" w:cs="Lucida Sans Unicode"/>
          <w:color w:val="1A1A1A"/>
        </w:rPr>
        <w:t xml:space="preserve"> )</w:t>
      </w:r>
      <w:r>
        <w:rPr>
          <w:rFonts w:ascii="Lucida Sans Unicode" w:hAnsi="Lucida Sans Unicode" w:cs="Lucida Sans Unicode"/>
          <w:color w:val="1A1A1A"/>
        </w:rPr>
        <w:t>，没经过大规模吞吐量场景的验证</w:t>
      </w:r>
      <w:r>
        <w:rPr>
          <w:rFonts w:ascii="Lucida Sans Unicode" w:hAnsi="Lucida Sans Unicode" w:cs="Lucida Sans Unicode"/>
          <w:color w:val="1A1A1A"/>
        </w:rPr>
        <w:t>( </w:t>
      </w:r>
      <w:r>
        <w:rPr>
          <w:rStyle w:val="a4"/>
          <w:rFonts w:ascii="Lucida Sans Unicode" w:hAnsi="Lucida Sans Unicode" w:cs="Lucida Sans Unicode"/>
          <w:color w:val="1A1A1A"/>
        </w:rPr>
        <w:t>性能较差</w:t>
      </w:r>
      <w:r>
        <w:rPr>
          <w:rFonts w:ascii="Lucida Sans Unicode" w:hAnsi="Lucida Sans Unicode" w:cs="Lucida Sans Unicode"/>
          <w:color w:val="1A1A1A"/>
        </w:rPr>
        <w:t> )</w:t>
      </w:r>
      <w:r>
        <w:rPr>
          <w:rFonts w:ascii="Lucida Sans Unicode" w:hAnsi="Lucida Sans Unicode" w:cs="Lucida Sans Unicode"/>
          <w:color w:val="1A1A1A"/>
        </w:rPr>
        <w:t>，社区也不是很活跃</w:t>
      </w:r>
      <w:r>
        <w:rPr>
          <w:rFonts w:ascii="Lucida Sans Unicode" w:hAnsi="Lucida Sans Unicode" w:cs="Lucida Sans Unicode"/>
          <w:color w:val="1A1A1A"/>
        </w:rPr>
        <w:t xml:space="preserve">( </w:t>
      </w:r>
      <w:r>
        <w:rPr>
          <w:rFonts w:ascii="Lucida Sans Unicode" w:hAnsi="Lucida Sans Unicode" w:cs="Lucida Sans Unicode"/>
          <w:color w:val="1A1A1A"/>
        </w:rPr>
        <w:t>主要精力在研发</w:t>
      </w:r>
      <w:r>
        <w:rPr>
          <w:rFonts w:ascii="Lucida Sans Unicode" w:hAnsi="Lucida Sans Unicode" w:cs="Lucida Sans Unicode"/>
          <w:color w:val="1A1A1A"/>
        </w:rPr>
        <w:t> </w:t>
      </w:r>
      <w:hyperlink r:id="rId458" w:tgtFrame="_blank" w:history="1">
        <w:r>
          <w:rPr>
            <w:rStyle w:val="a5"/>
            <w:rFonts w:ascii="Lucida Sans Unicode" w:hAnsi="Lucida Sans Unicode" w:cs="Lucida Sans Unicode"/>
            <w:color w:val="0088CC"/>
          </w:rPr>
          <w:t>ActiveMQ Apollo</w:t>
        </w:r>
      </w:hyperlink>
      <w:r>
        <w:rPr>
          <w:rFonts w:ascii="Lucida Sans Unicode" w:hAnsi="Lucida Sans Unicode" w:cs="Lucida Sans Unicode"/>
          <w:color w:val="1A1A1A"/>
        </w:rPr>
        <w:t> )</w:t>
      </w:r>
      <w:r>
        <w:rPr>
          <w:rFonts w:ascii="Lucida Sans Unicode" w:hAnsi="Lucida Sans Unicode" w:cs="Lucida Sans Unicode"/>
          <w:color w:val="1A1A1A"/>
        </w:rPr>
        <w:t>，所以大家还是算了，我个人不推荐用这个了。</w:t>
      </w:r>
    </w:p>
    <w:p w:rsidR="0004101B" w:rsidRDefault="0004101B" w:rsidP="0004101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w:t>
      </w:r>
      <w:r>
        <w:rPr>
          <w:rStyle w:val="a4"/>
          <w:rFonts w:ascii="Lucida Sans Unicode" w:hAnsi="Lucida Sans Unicode" w:cs="Lucida Sans Unicode"/>
          <w:color w:val="1A1A1A"/>
        </w:rPr>
        <w:t>RabbitMQ</w:t>
      </w:r>
    </w:p>
    <w:p w:rsidR="0004101B" w:rsidRDefault="0004101B" w:rsidP="0004101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后来大家开始用</w:t>
      </w:r>
      <w:r>
        <w:rPr>
          <w:rFonts w:ascii="Lucida Sans Unicode" w:hAnsi="Lucida Sans Unicode" w:cs="Lucida Sans Unicode"/>
          <w:color w:val="1A1A1A"/>
        </w:rPr>
        <w:t xml:space="preserve"> RabbitMQ</w:t>
      </w:r>
      <w:r>
        <w:rPr>
          <w:rFonts w:ascii="Lucida Sans Unicode" w:hAnsi="Lucida Sans Unicode" w:cs="Lucida Sans Unicode"/>
          <w:color w:val="1A1A1A"/>
        </w:rPr>
        <w:t>，但是确实</w:t>
      </w:r>
      <w:r>
        <w:rPr>
          <w:rFonts w:ascii="Lucida Sans Unicode" w:hAnsi="Lucida Sans Unicode" w:cs="Lucida Sans Unicode"/>
          <w:color w:val="1A1A1A"/>
        </w:rPr>
        <w:t xml:space="preserve"> Erlang </w:t>
      </w:r>
      <w:r>
        <w:rPr>
          <w:rFonts w:ascii="Lucida Sans Unicode" w:hAnsi="Lucida Sans Unicode" w:cs="Lucida Sans Unicode"/>
          <w:color w:val="1A1A1A"/>
        </w:rPr>
        <w:t>语言阻止了大量的</w:t>
      </w:r>
      <w:r>
        <w:rPr>
          <w:rFonts w:ascii="Lucida Sans Unicode" w:hAnsi="Lucida Sans Unicode" w:cs="Lucida Sans Unicode"/>
          <w:color w:val="1A1A1A"/>
        </w:rPr>
        <w:t xml:space="preserve"> Java </w:t>
      </w:r>
      <w:r>
        <w:rPr>
          <w:rFonts w:ascii="Lucida Sans Unicode" w:hAnsi="Lucida Sans Unicode" w:cs="Lucida Sans Unicode"/>
          <w:color w:val="1A1A1A"/>
        </w:rPr>
        <w:t>工程师去深入研究和掌控它，对公司而言，几乎处于不可控的状态，但是确实人家是开源的，比较稳定的支持，社区活跃度也高。另外，因为</w:t>
      </w:r>
      <w:r>
        <w:rPr>
          <w:rFonts w:ascii="Lucida Sans Unicode" w:hAnsi="Lucida Sans Unicode" w:cs="Lucida Sans Unicode"/>
          <w:color w:val="1A1A1A"/>
        </w:rPr>
        <w:t xml:space="preserve"> Spring Cloud </w:t>
      </w:r>
      <w:r>
        <w:rPr>
          <w:rFonts w:ascii="Lucida Sans Unicode" w:hAnsi="Lucida Sans Unicode" w:cs="Lucida Sans Unicode"/>
          <w:color w:val="1A1A1A"/>
        </w:rPr>
        <w:t>在消息队列的支持上，对</w:t>
      </w:r>
      <w:r>
        <w:rPr>
          <w:rFonts w:ascii="Lucida Sans Unicode" w:hAnsi="Lucida Sans Unicode" w:cs="Lucida Sans Unicode"/>
          <w:color w:val="1A1A1A"/>
        </w:rPr>
        <w:t xml:space="preserve"> RabbitMQ </w:t>
      </w:r>
      <w:r>
        <w:rPr>
          <w:rFonts w:ascii="Lucida Sans Unicode" w:hAnsi="Lucida Sans Unicode" w:cs="Lucida Sans Unicode"/>
          <w:color w:val="1A1A1A"/>
        </w:rPr>
        <w:t>是比较不错的，所以在选型上又更加被推崇。</w:t>
      </w:r>
    </w:p>
    <w:p w:rsidR="0004101B" w:rsidRDefault="0004101B" w:rsidP="0004101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w:t>
      </w:r>
      <w:r>
        <w:rPr>
          <w:rStyle w:val="a4"/>
          <w:rFonts w:ascii="Lucida Sans Unicode" w:hAnsi="Lucida Sans Unicode" w:cs="Lucida Sans Unicode"/>
          <w:color w:val="1A1A1A"/>
        </w:rPr>
        <w:t>RocketMQ</w:t>
      </w:r>
    </w:p>
    <w:p w:rsidR="0004101B" w:rsidRDefault="0004101B" w:rsidP="0004101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不过现在确实越来越多的公司，会去用</w:t>
      </w:r>
      <w:r>
        <w:rPr>
          <w:rFonts w:ascii="Lucida Sans Unicode" w:hAnsi="Lucida Sans Unicode" w:cs="Lucida Sans Unicode"/>
          <w:color w:val="1A1A1A"/>
        </w:rPr>
        <w:t xml:space="preserve"> RocketMQ</w:t>
      </w:r>
      <w:r>
        <w:rPr>
          <w:rFonts w:ascii="Lucida Sans Unicode" w:hAnsi="Lucida Sans Unicode" w:cs="Lucida Sans Unicode"/>
          <w:color w:val="1A1A1A"/>
        </w:rPr>
        <w:t>，确实很不错（阿里出品）。</w:t>
      </w:r>
      <w:del w:id="8" w:author="Unknown">
        <w:r>
          <w:rPr>
            <w:rFonts w:ascii="Lucida Sans Unicode" w:hAnsi="Lucida Sans Unicode" w:cs="Lucida Sans Unicode"/>
            <w:color w:val="1A1A1A"/>
          </w:rPr>
          <w:delText>但社区可能有突然黄掉的风险，对自己公司技术实力有绝对自信的，推荐用</w:delText>
        </w:r>
        <w:r>
          <w:rPr>
            <w:rFonts w:ascii="Lucida Sans Unicode" w:hAnsi="Lucida Sans Unicode" w:cs="Lucida Sans Unicode"/>
            <w:color w:val="1A1A1A"/>
          </w:rPr>
          <w:delText xml:space="preserve"> RocketMQ</w:delText>
        </w:r>
        <w:r>
          <w:rPr>
            <w:rFonts w:ascii="Lucida Sans Unicode" w:hAnsi="Lucida Sans Unicode" w:cs="Lucida Sans Unicode"/>
            <w:color w:val="1A1A1A"/>
          </w:rPr>
          <w:delText>，否则回去老老实实用</w:delText>
        </w:r>
        <w:r>
          <w:rPr>
            <w:rFonts w:ascii="Lucida Sans Unicode" w:hAnsi="Lucida Sans Unicode" w:cs="Lucida Sans Unicode"/>
            <w:color w:val="1A1A1A"/>
          </w:rPr>
          <w:delText xml:space="preserve"> RabbitMQ </w:delText>
        </w:r>
        <w:r>
          <w:rPr>
            <w:rFonts w:ascii="Lucida Sans Unicode" w:hAnsi="Lucida Sans Unicode" w:cs="Lucida Sans Unicode"/>
            <w:color w:val="1A1A1A"/>
          </w:rPr>
          <w:delText>吧，人家有活跃的开源社区，绝对不会黄。</w:delText>
        </w:r>
      </w:del>
      <w:r>
        <w:rPr>
          <w:rFonts w:ascii="Lucida Sans Unicode" w:hAnsi="Lucida Sans Unicode" w:cs="Lucida Sans Unicode"/>
          <w:color w:val="1A1A1A"/>
        </w:rPr>
        <w:t> </w:t>
      </w:r>
      <w:r>
        <w:rPr>
          <w:rFonts w:ascii="Lucida Sans Unicode" w:hAnsi="Lucida Sans Unicode" w:cs="Lucida Sans Unicode"/>
          <w:color w:val="1A1A1A"/>
        </w:rPr>
        <w:t>目前已经加入</w:t>
      </w:r>
      <w:r>
        <w:rPr>
          <w:rFonts w:ascii="Lucida Sans Unicode" w:hAnsi="Lucida Sans Unicode" w:cs="Lucida Sans Unicode"/>
          <w:color w:val="1A1A1A"/>
        </w:rPr>
        <w:t xml:space="preserve"> Apache </w:t>
      </w:r>
      <w:r>
        <w:rPr>
          <w:rFonts w:ascii="Lucida Sans Unicode" w:hAnsi="Lucida Sans Unicode" w:cs="Lucida Sans Unicode"/>
          <w:color w:val="1A1A1A"/>
        </w:rPr>
        <w:t>，所以社区层面有相应的保证，并且是使用</w:t>
      </w:r>
      <w:r>
        <w:rPr>
          <w:rFonts w:ascii="Lucida Sans Unicode" w:hAnsi="Lucida Sans Unicode" w:cs="Lucida Sans Unicode"/>
          <w:color w:val="1A1A1A"/>
        </w:rPr>
        <w:t xml:space="preserve"> Java </w:t>
      </w:r>
      <w:r>
        <w:rPr>
          <w:rFonts w:ascii="Lucida Sans Unicode" w:hAnsi="Lucida Sans Unicode" w:cs="Lucida Sans Unicode"/>
          <w:color w:val="1A1A1A"/>
        </w:rPr>
        <w:t>语言进行实现，对于</w:t>
      </w:r>
      <w:r>
        <w:rPr>
          <w:rFonts w:ascii="Lucida Sans Unicode" w:hAnsi="Lucida Sans Unicode" w:cs="Lucida Sans Unicode"/>
          <w:color w:val="1A1A1A"/>
        </w:rPr>
        <w:t xml:space="preserve"> Java </w:t>
      </w:r>
      <w:r>
        <w:rPr>
          <w:rFonts w:ascii="Lucida Sans Unicode" w:hAnsi="Lucida Sans Unicode" w:cs="Lucida Sans Unicode"/>
          <w:color w:val="1A1A1A"/>
        </w:rPr>
        <w:t>工程师更容易去深入研究和掌控它。目前，也是比较推荐去选择的。并且，如果使用阿里云，可以直接使用其云服务。</w:t>
      </w:r>
    </w:p>
    <w:p w:rsidR="0004101B" w:rsidRDefault="0004101B" w:rsidP="0004101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当然，现在比较被社区诟病的是，官方暂未提供比较好的中文文档，国内外也缺乏比较好的</w:t>
      </w:r>
      <w:r>
        <w:rPr>
          <w:rFonts w:ascii="Lucida Sans Unicode" w:hAnsi="Lucida Sans Unicode" w:cs="Lucida Sans Unicode"/>
          <w:color w:val="1A1A1A"/>
        </w:rPr>
        <w:t xml:space="preserve"> RocketMQ </w:t>
      </w:r>
      <w:r>
        <w:rPr>
          <w:rFonts w:ascii="Lucida Sans Unicode" w:hAnsi="Lucida Sans Unicode" w:cs="Lucida Sans Unicode"/>
          <w:color w:val="1A1A1A"/>
        </w:rPr>
        <w:t>书籍，所以是比较大的痛点。</w:t>
      </w:r>
    </w:p>
    <w:p w:rsidR="0004101B" w:rsidRDefault="0004101B" w:rsidP="0004101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w:t>
      </w:r>
      <w:r>
        <w:rPr>
          <w:rStyle w:val="a4"/>
          <w:rFonts w:ascii="Lucida Sans Unicode" w:hAnsi="Lucida Sans Unicode" w:cs="Lucida Sans Unicode"/>
          <w:color w:val="1A1A1A"/>
        </w:rPr>
        <w:t>总结</w:t>
      </w:r>
    </w:p>
    <w:p w:rsidR="0004101B" w:rsidRDefault="0004101B" w:rsidP="00FA61C5">
      <w:pPr>
        <w:widowControl/>
        <w:numPr>
          <w:ilvl w:val="0"/>
          <w:numId w:val="21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所以</w:t>
      </w:r>
      <w:r>
        <w:rPr>
          <w:rStyle w:val="a4"/>
          <w:rFonts w:ascii="Lucida Sans Unicode" w:hAnsi="Lucida Sans Unicode" w:cs="Lucida Sans Unicode"/>
          <w:color w:val="1A1A1A"/>
          <w:szCs w:val="21"/>
        </w:rPr>
        <w:t>中小型公司</w:t>
      </w:r>
      <w:r>
        <w:rPr>
          <w:rFonts w:ascii="Lucida Sans Unicode" w:hAnsi="Lucida Sans Unicode" w:cs="Lucida Sans Unicode"/>
          <w:color w:val="1A1A1A"/>
          <w:szCs w:val="21"/>
        </w:rPr>
        <w:t>，技术实力较为一般，技术挑战不是特别高，用</w:t>
      </w:r>
      <w:r>
        <w:rPr>
          <w:rFonts w:ascii="Lucida Sans Unicode" w:hAnsi="Lucida Sans Unicode" w:cs="Lucida Sans Unicode"/>
          <w:color w:val="1A1A1A"/>
          <w:szCs w:val="21"/>
        </w:rPr>
        <w:t xml:space="preserve"> RabbitMQ </w:t>
      </w:r>
      <w:r>
        <w:rPr>
          <w:rFonts w:ascii="Lucida Sans Unicode" w:hAnsi="Lucida Sans Unicode" w:cs="Lucida Sans Unicode"/>
          <w:color w:val="1A1A1A"/>
          <w:szCs w:val="21"/>
        </w:rPr>
        <w:t>是不错的选择</w:t>
      </w:r>
    </w:p>
    <w:p w:rsidR="0004101B" w:rsidRDefault="0004101B" w:rsidP="00FA61C5">
      <w:pPr>
        <w:widowControl/>
        <w:numPr>
          <w:ilvl w:val="0"/>
          <w:numId w:val="211"/>
        </w:numPr>
        <w:shd w:val="clear" w:color="auto" w:fill="FFFFFF"/>
        <w:ind w:left="0"/>
        <w:jc w:val="left"/>
        <w:rPr>
          <w:rFonts w:ascii="Lucida Sans Unicode" w:hAnsi="Lucida Sans Unicode" w:cs="Lucida Sans Unicode"/>
          <w:color w:val="1A1A1A"/>
          <w:szCs w:val="21"/>
        </w:rPr>
      </w:pPr>
      <w:r>
        <w:rPr>
          <w:rStyle w:val="a4"/>
          <w:rFonts w:ascii="Lucida Sans Unicode" w:hAnsi="Lucida Sans Unicode" w:cs="Lucida Sans Unicode"/>
          <w:color w:val="1A1A1A"/>
          <w:szCs w:val="21"/>
        </w:rPr>
        <w:t>大型公司</w:t>
      </w:r>
      <w:r>
        <w:rPr>
          <w:rFonts w:ascii="Lucida Sans Unicode" w:hAnsi="Lucida Sans Unicode" w:cs="Lucida Sans Unicode"/>
          <w:color w:val="1A1A1A"/>
          <w:szCs w:val="21"/>
        </w:rPr>
        <w:t>，基础架构研发实力较强，用</w:t>
      </w:r>
      <w:r>
        <w:rPr>
          <w:rFonts w:ascii="Lucida Sans Unicode" w:hAnsi="Lucida Sans Unicode" w:cs="Lucida Sans Unicode"/>
          <w:color w:val="1A1A1A"/>
          <w:szCs w:val="21"/>
        </w:rPr>
        <w:t xml:space="preserve"> RocketMQ </w:t>
      </w:r>
      <w:r>
        <w:rPr>
          <w:rFonts w:ascii="Lucida Sans Unicode" w:hAnsi="Lucida Sans Unicode" w:cs="Lucida Sans Unicode"/>
          <w:color w:val="1A1A1A"/>
          <w:szCs w:val="21"/>
        </w:rPr>
        <w:t>是很好的选择。</w:t>
      </w:r>
    </w:p>
    <w:p w:rsidR="0004101B" w:rsidRDefault="0004101B" w:rsidP="00FA61C5">
      <w:pPr>
        <w:widowControl/>
        <w:numPr>
          <w:ilvl w:val="1"/>
          <w:numId w:val="211"/>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当然，中小型公司使用</w:t>
      </w:r>
      <w:r>
        <w:rPr>
          <w:rFonts w:ascii="Lucida Sans Unicode" w:hAnsi="Lucida Sans Unicode" w:cs="Lucida Sans Unicode"/>
          <w:color w:val="1A1A1A"/>
          <w:szCs w:val="21"/>
        </w:rPr>
        <w:t xml:space="preserve"> RocketMQ </w:t>
      </w:r>
      <w:r>
        <w:rPr>
          <w:rFonts w:ascii="Lucida Sans Unicode" w:hAnsi="Lucida Sans Unicode" w:cs="Lucida Sans Unicode"/>
          <w:color w:val="1A1A1A"/>
          <w:szCs w:val="21"/>
        </w:rPr>
        <w:t>也是没什么问题的选择，特别是以</w:t>
      </w:r>
      <w:r>
        <w:rPr>
          <w:rFonts w:ascii="Lucida Sans Unicode" w:hAnsi="Lucida Sans Unicode" w:cs="Lucida Sans Unicode"/>
          <w:color w:val="1A1A1A"/>
          <w:szCs w:val="21"/>
        </w:rPr>
        <w:t xml:space="preserve"> Java </w:t>
      </w:r>
      <w:r>
        <w:rPr>
          <w:rFonts w:ascii="Lucida Sans Unicode" w:hAnsi="Lucida Sans Unicode" w:cs="Lucida Sans Unicode"/>
          <w:color w:val="1A1A1A"/>
          <w:szCs w:val="21"/>
        </w:rPr>
        <w:t>为主语言的公司。</w:t>
      </w:r>
    </w:p>
    <w:p w:rsidR="0004101B" w:rsidRDefault="0004101B" w:rsidP="00FA61C5">
      <w:pPr>
        <w:widowControl/>
        <w:numPr>
          <w:ilvl w:val="0"/>
          <w:numId w:val="21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如果是</w:t>
      </w:r>
      <w:r>
        <w:rPr>
          <w:rStyle w:val="a4"/>
          <w:rFonts w:ascii="Lucida Sans Unicode" w:hAnsi="Lucida Sans Unicode" w:cs="Lucida Sans Unicode"/>
          <w:color w:val="1A1A1A"/>
          <w:szCs w:val="21"/>
        </w:rPr>
        <w:t>大数据领域</w:t>
      </w:r>
      <w:r>
        <w:rPr>
          <w:rFonts w:ascii="Lucida Sans Unicode" w:hAnsi="Lucida Sans Unicode" w:cs="Lucida Sans Unicode"/>
          <w:color w:val="1A1A1A"/>
          <w:szCs w:val="21"/>
        </w:rPr>
        <w:t>的实时计算、日志采集等场景，用</w:t>
      </w:r>
      <w:r>
        <w:rPr>
          <w:rFonts w:ascii="Lucida Sans Unicode" w:hAnsi="Lucida Sans Unicode" w:cs="Lucida Sans Unicode"/>
          <w:color w:val="1A1A1A"/>
          <w:szCs w:val="21"/>
        </w:rPr>
        <w:t xml:space="preserve"> Kafka </w:t>
      </w:r>
      <w:r>
        <w:rPr>
          <w:rFonts w:ascii="Lucida Sans Unicode" w:hAnsi="Lucida Sans Unicode" w:cs="Lucida Sans Unicode"/>
          <w:color w:val="1A1A1A"/>
          <w:szCs w:val="21"/>
        </w:rPr>
        <w:t>是业内标准的，绝对没问题，社区活跃度很高，绝对不会黄，何况几乎是全世界这个领域的事实性规范。</w:t>
      </w:r>
    </w:p>
    <w:p w:rsidR="0004101B" w:rsidRDefault="0004101B" w:rsidP="00FA61C5">
      <w:pPr>
        <w:widowControl/>
        <w:numPr>
          <w:ilvl w:val="1"/>
          <w:numId w:val="211"/>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另外，目前国内也是有非常多的公司，将</w:t>
      </w:r>
      <w:r>
        <w:rPr>
          <w:rFonts w:ascii="Lucida Sans Unicode" w:hAnsi="Lucida Sans Unicode" w:cs="Lucida Sans Unicode"/>
          <w:color w:val="1A1A1A"/>
          <w:szCs w:val="21"/>
        </w:rPr>
        <w:t xml:space="preserve"> Kafka </w:t>
      </w:r>
      <w:r>
        <w:rPr>
          <w:rFonts w:ascii="Lucida Sans Unicode" w:hAnsi="Lucida Sans Unicode" w:cs="Lucida Sans Unicode"/>
          <w:color w:val="1A1A1A"/>
          <w:szCs w:val="21"/>
        </w:rPr>
        <w:t>应用在业务系统中，例如唯品会、陆金所、美团等等。</w:t>
      </w:r>
    </w:p>
    <w:p w:rsidR="0004101B" w:rsidRDefault="0004101B" w:rsidP="0004101B">
      <w:pPr>
        <w:pStyle w:val="2"/>
      </w:pPr>
      <w:r>
        <w:rPr>
          <w:rFonts w:hint="eastAsia"/>
        </w:rPr>
        <w:t>14.</w:t>
      </w:r>
      <w:r w:rsidRPr="0004101B">
        <w:rPr>
          <w:rFonts w:hint="eastAsia"/>
        </w:rPr>
        <w:t xml:space="preserve"> 消息队列的一般存储方式有哪些？</w:t>
      </w:r>
    </w:p>
    <w:p w:rsidR="0004101B" w:rsidRDefault="0004101B" w:rsidP="0004101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当前业界几款主流的</w:t>
      </w:r>
      <w:r>
        <w:rPr>
          <w:rFonts w:ascii="Lucida Sans Unicode" w:hAnsi="Lucida Sans Unicode" w:cs="Lucida Sans Unicode"/>
          <w:color w:val="1A1A1A"/>
        </w:rPr>
        <w:t>MQ</w:t>
      </w:r>
      <w:r>
        <w:rPr>
          <w:rFonts w:ascii="Lucida Sans Unicode" w:hAnsi="Lucida Sans Unicode" w:cs="Lucida Sans Unicode"/>
          <w:color w:val="1A1A1A"/>
        </w:rPr>
        <w:t>消息队列采用的存储方式主要有以下三种方式。</w:t>
      </w:r>
    </w:p>
    <w:p w:rsidR="0004101B" w:rsidRDefault="0004101B" w:rsidP="0004101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w:t>
      </w:r>
      <w:r>
        <w:rPr>
          <w:rStyle w:val="a4"/>
          <w:rFonts w:ascii="Lucida Sans Unicode" w:hAnsi="Lucida Sans Unicode" w:cs="Lucida Sans Unicode"/>
          <w:color w:val="1A1A1A"/>
        </w:rPr>
        <w:t xml:space="preserve">1. </w:t>
      </w:r>
      <w:r>
        <w:rPr>
          <w:rStyle w:val="a4"/>
          <w:rFonts w:ascii="Lucida Sans Unicode" w:hAnsi="Lucida Sans Unicode" w:cs="Lucida Sans Unicode"/>
          <w:color w:val="1A1A1A"/>
        </w:rPr>
        <w:t>分布式</w:t>
      </w:r>
      <w:r>
        <w:rPr>
          <w:rStyle w:val="a4"/>
          <w:rFonts w:ascii="Lucida Sans Unicode" w:hAnsi="Lucida Sans Unicode" w:cs="Lucida Sans Unicode"/>
          <w:color w:val="1A1A1A"/>
        </w:rPr>
        <w:t>KV</w:t>
      </w:r>
      <w:r>
        <w:rPr>
          <w:rStyle w:val="a4"/>
          <w:rFonts w:ascii="Lucida Sans Unicode" w:hAnsi="Lucida Sans Unicode" w:cs="Lucida Sans Unicode"/>
          <w:color w:val="1A1A1A"/>
        </w:rPr>
        <w:t>存储</w:t>
      </w:r>
    </w:p>
    <w:p w:rsidR="0004101B" w:rsidRDefault="0004101B" w:rsidP="0004101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这类</w:t>
      </w:r>
      <w:r>
        <w:rPr>
          <w:rFonts w:ascii="Lucida Sans Unicode" w:hAnsi="Lucida Sans Unicode" w:cs="Lucida Sans Unicode"/>
          <w:color w:val="1A1A1A"/>
        </w:rPr>
        <w:t xml:space="preserve"> MQ </w:t>
      </w:r>
      <w:r>
        <w:rPr>
          <w:rFonts w:ascii="Lucida Sans Unicode" w:hAnsi="Lucida Sans Unicode" w:cs="Lucida Sans Unicode"/>
          <w:color w:val="1A1A1A"/>
        </w:rPr>
        <w:t>一般会采用诸如</w:t>
      </w:r>
      <w:r>
        <w:rPr>
          <w:rFonts w:ascii="Lucida Sans Unicode" w:hAnsi="Lucida Sans Unicode" w:cs="Lucida Sans Unicode"/>
          <w:color w:val="1A1A1A"/>
        </w:rPr>
        <w:t xml:space="preserve"> LevelDB </w:t>
      </w:r>
      <w:r>
        <w:rPr>
          <w:rFonts w:ascii="Lucida Sans Unicode" w:hAnsi="Lucida Sans Unicode" w:cs="Lucida Sans Unicode"/>
          <w:color w:val="1A1A1A"/>
        </w:rPr>
        <w:t>、</w:t>
      </w:r>
      <w:r>
        <w:rPr>
          <w:rFonts w:ascii="Lucida Sans Unicode" w:hAnsi="Lucida Sans Unicode" w:cs="Lucida Sans Unicode"/>
          <w:color w:val="1A1A1A"/>
        </w:rPr>
        <w:t xml:space="preserve">RocksDB </w:t>
      </w:r>
      <w:r>
        <w:rPr>
          <w:rFonts w:ascii="Lucida Sans Unicode" w:hAnsi="Lucida Sans Unicode" w:cs="Lucida Sans Unicode"/>
          <w:color w:val="1A1A1A"/>
        </w:rPr>
        <w:t>和</w:t>
      </w:r>
      <w:r>
        <w:rPr>
          <w:rFonts w:ascii="Lucida Sans Unicode" w:hAnsi="Lucida Sans Unicode" w:cs="Lucida Sans Unicode"/>
          <w:color w:val="1A1A1A"/>
        </w:rPr>
        <w:t xml:space="preserve"> Redis </w:t>
      </w:r>
      <w:r>
        <w:rPr>
          <w:rFonts w:ascii="Lucida Sans Unicode" w:hAnsi="Lucida Sans Unicode" w:cs="Lucida Sans Unicode"/>
          <w:color w:val="1A1A1A"/>
        </w:rPr>
        <w:t>来作为消息持久化的方式。由于分布式缓存的读写能力要优于</w:t>
      </w:r>
      <w:r>
        <w:rPr>
          <w:rFonts w:ascii="Lucida Sans Unicode" w:hAnsi="Lucida Sans Unicode" w:cs="Lucida Sans Unicode"/>
          <w:color w:val="1A1A1A"/>
        </w:rPr>
        <w:t xml:space="preserve"> DB </w:t>
      </w:r>
      <w:r>
        <w:rPr>
          <w:rFonts w:ascii="Lucida Sans Unicode" w:hAnsi="Lucida Sans Unicode" w:cs="Lucida Sans Unicode"/>
          <w:color w:val="1A1A1A"/>
        </w:rPr>
        <w:t>，所以在对消息的读写能力要求都不是比较高的情况下，采用这种方式倒也不失为一种可以替代的设计方案。</w:t>
      </w:r>
    </w:p>
    <w:p w:rsidR="0004101B" w:rsidRDefault="0004101B" w:rsidP="0004101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消息存储于分布式</w:t>
      </w:r>
      <w:r>
        <w:rPr>
          <w:rFonts w:ascii="Lucida Sans Unicode" w:hAnsi="Lucida Sans Unicode" w:cs="Lucida Sans Unicode"/>
          <w:color w:val="1A1A1A"/>
        </w:rPr>
        <w:t xml:space="preserve"> KV </w:t>
      </w:r>
      <w:r>
        <w:rPr>
          <w:rFonts w:ascii="Lucida Sans Unicode" w:hAnsi="Lucida Sans Unicode" w:cs="Lucida Sans Unicode"/>
          <w:color w:val="1A1A1A"/>
        </w:rPr>
        <w:t>需要解决的问题在于如何保证</w:t>
      </w:r>
      <w:r>
        <w:rPr>
          <w:rFonts w:ascii="Lucida Sans Unicode" w:hAnsi="Lucida Sans Unicode" w:cs="Lucida Sans Unicode"/>
          <w:color w:val="1A1A1A"/>
        </w:rPr>
        <w:t xml:space="preserve"> MQ </w:t>
      </w:r>
      <w:r>
        <w:rPr>
          <w:rFonts w:ascii="Lucida Sans Unicode" w:hAnsi="Lucida Sans Unicode" w:cs="Lucida Sans Unicode"/>
          <w:color w:val="1A1A1A"/>
        </w:rPr>
        <w:t>整体的可靠性。</w:t>
      </w:r>
    </w:p>
    <w:p w:rsidR="0004101B" w:rsidRDefault="0004101B" w:rsidP="0004101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w:t>
      </w:r>
      <w:r>
        <w:rPr>
          <w:rStyle w:val="a4"/>
          <w:rFonts w:ascii="Lucida Sans Unicode" w:hAnsi="Lucida Sans Unicode" w:cs="Lucida Sans Unicode"/>
          <w:color w:val="1A1A1A"/>
        </w:rPr>
        <w:t xml:space="preserve">2. </w:t>
      </w:r>
      <w:r>
        <w:rPr>
          <w:rStyle w:val="a4"/>
          <w:rFonts w:ascii="Lucida Sans Unicode" w:hAnsi="Lucida Sans Unicode" w:cs="Lucida Sans Unicode"/>
          <w:color w:val="1A1A1A"/>
        </w:rPr>
        <w:t>文件系统</w:t>
      </w:r>
    </w:p>
    <w:p w:rsidR="0004101B" w:rsidRDefault="0004101B" w:rsidP="0004101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目前业界较为常用的几款产品（</w:t>
      </w:r>
      <w:r>
        <w:rPr>
          <w:rFonts w:ascii="Lucida Sans Unicode" w:hAnsi="Lucida Sans Unicode" w:cs="Lucida Sans Unicode"/>
          <w:color w:val="1A1A1A"/>
        </w:rPr>
        <w:t>RocketMQ / Kafka / RabbitMQ</w:t>
      </w:r>
      <w:r>
        <w:rPr>
          <w:rFonts w:ascii="Lucida Sans Unicode" w:hAnsi="Lucida Sans Unicode" w:cs="Lucida Sans Unicode"/>
          <w:color w:val="1A1A1A"/>
        </w:rPr>
        <w:t>）均采用的是消息刷盘至所部署虚拟机</w:t>
      </w:r>
      <w:r>
        <w:rPr>
          <w:rFonts w:ascii="Lucida Sans Unicode" w:hAnsi="Lucida Sans Unicode" w:cs="Lucida Sans Unicode"/>
          <w:color w:val="1A1A1A"/>
        </w:rPr>
        <w:t>/</w:t>
      </w:r>
      <w:r>
        <w:rPr>
          <w:rFonts w:ascii="Lucida Sans Unicode" w:hAnsi="Lucida Sans Unicode" w:cs="Lucida Sans Unicode"/>
          <w:color w:val="1A1A1A"/>
        </w:rPr>
        <w:t>物理机的文件系统来做持久化（刷盘一般可以分为异步刷盘和同步刷盘两种模式）。</w:t>
      </w:r>
    </w:p>
    <w:p w:rsidR="0004101B" w:rsidRDefault="0004101B" w:rsidP="0004101B">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刷盘指的是存储到硬盘。</w:t>
      </w:r>
    </w:p>
    <w:p w:rsidR="0004101B" w:rsidRDefault="0004101B" w:rsidP="0004101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消息刷盘为消息存储提供了一种高效率、高可靠性和高性能的数据持久化方式。除非部署</w:t>
      </w:r>
      <w:r>
        <w:rPr>
          <w:rFonts w:ascii="Lucida Sans Unicode" w:hAnsi="Lucida Sans Unicode" w:cs="Lucida Sans Unicode"/>
          <w:color w:val="1A1A1A"/>
        </w:rPr>
        <w:t xml:space="preserve"> MQ </w:t>
      </w:r>
      <w:r>
        <w:rPr>
          <w:rFonts w:ascii="Lucida Sans Unicode" w:hAnsi="Lucida Sans Unicode" w:cs="Lucida Sans Unicode"/>
          <w:color w:val="1A1A1A"/>
        </w:rPr>
        <w:t>机器本身或是本地磁盘挂了，否则一般是不会出现无法持久化的故障问题。</w:t>
      </w:r>
    </w:p>
    <w:p w:rsidR="0004101B" w:rsidRDefault="0004101B" w:rsidP="0004101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w:t>
      </w:r>
      <w:r>
        <w:rPr>
          <w:rStyle w:val="a4"/>
          <w:rFonts w:ascii="Lucida Sans Unicode" w:hAnsi="Lucida Sans Unicode" w:cs="Lucida Sans Unicode"/>
          <w:color w:val="1A1A1A"/>
        </w:rPr>
        <w:t xml:space="preserve">3. </w:t>
      </w:r>
      <w:r>
        <w:rPr>
          <w:rStyle w:val="a4"/>
          <w:rFonts w:ascii="Lucida Sans Unicode" w:hAnsi="Lucida Sans Unicode" w:cs="Lucida Sans Unicode"/>
          <w:color w:val="1A1A1A"/>
        </w:rPr>
        <w:t>关系型数据库</w:t>
      </w:r>
      <w:r>
        <w:rPr>
          <w:rStyle w:val="a4"/>
          <w:rFonts w:ascii="Lucida Sans Unicode" w:hAnsi="Lucida Sans Unicode" w:cs="Lucida Sans Unicode"/>
          <w:color w:val="1A1A1A"/>
        </w:rPr>
        <w:t xml:space="preserve"> DB</w:t>
      </w:r>
    </w:p>
    <w:p w:rsidR="0004101B" w:rsidRDefault="0004101B" w:rsidP="0004101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Apache</w:t>
      </w:r>
      <w:r>
        <w:rPr>
          <w:rFonts w:ascii="Lucida Sans Unicode" w:hAnsi="Lucida Sans Unicode" w:cs="Lucida Sans Unicode"/>
          <w:color w:val="1A1A1A"/>
        </w:rPr>
        <w:t>下开源的另外一款</w:t>
      </w:r>
      <w:r>
        <w:rPr>
          <w:rFonts w:ascii="Lucida Sans Unicode" w:hAnsi="Lucida Sans Unicode" w:cs="Lucida Sans Unicode"/>
          <w:color w:val="1A1A1A"/>
        </w:rPr>
        <w:t>MQ—ActiveMQ</w:t>
      </w:r>
      <w:r>
        <w:rPr>
          <w:rFonts w:ascii="Lucida Sans Unicode" w:hAnsi="Lucida Sans Unicode" w:cs="Lucida Sans Unicode"/>
          <w:color w:val="1A1A1A"/>
        </w:rPr>
        <w:t>（默认采用的</w:t>
      </w:r>
      <w:r>
        <w:rPr>
          <w:rFonts w:ascii="Lucida Sans Unicode" w:hAnsi="Lucida Sans Unicode" w:cs="Lucida Sans Unicode"/>
          <w:color w:val="1A1A1A"/>
        </w:rPr>
        <w:t>KahaDB</w:t>
      </w:r>
      <w:r>
        <w:rPr>
          <w:rFonts w:ascii="Lucida Sans Unicode" w:hAnsi="Lucida Sans Unicode" w:cs="Lucida Sans Unicode"/>
          <w:color w:val="1A1A1A"/>
        </w:rPr>
        <w:t>做消息存储）可选用</w:t>
      </w:r>
      <w:r>
        <w:rPr>
          <w:rFonts w:ascii="Lucida Sans Unicode" w:hAnsi="Lucida Sans Unicode" w:cs="Lucida Sans Unicode"/>
          <w:color w:val="1A1A1A"/>
        </w:rPr>
        <w:t xml:space="preserve"> JDBC </w:t>
      </w:r>
      <w:r>
        <w:rPr>
          <w:rFonts w:ascii="Lucida Sans Unicode" w:hAnsi="Lucida Sans Unicode" w:cs="Lucida Sans Unicode"/>
          <w:color w:val="1A1A1A"/>
        </w:rPr>
        <w:t>的方式来做消息持久化，通过简单的</w:t>
      </w:r>
      <w:r>
        <w:rPr>
          <w:rFonts w:ascii="Lucida Sans Unicode" w:hAnsi="Lucida Sans Unicode" w:cs="Lucida Sans Unicode"/>
          <w:color w:val="1A1A1A"/>
        </w:rPr>
        <w:t xml:space="preserve"> XML </w:t>
      </w:r>
      <w:r>
        <w:rPr>
          <w:rFonts w:ascii="Lucida Sans Unicode" w:hAnsi="Lucida Sans Unicode" w:cs="Lucida Sans Unicode"/>
          <w:color w:val="1A1A1A"/>
        </w:rPr>
        <w:t>配置信息即可实现</w:t>
      </w:r>
      <w:r>
        <w:rPr>
          <w:rFonts w:ascii="Lucida Sans Unicode" w:hAnsi="Lucida Sans Unicode" w:cs="Lucida Sans Unicode"/>
          <w:color w:val="1A1A1A"/>
        </w:rPr>
        <w:t>JDBC</w:t>
      </w:r>
      <w:r>
        <w:rPr>
          <w:rFonts w:ascii="Lucida Sans Unicode" w:hAnsi="Lucida Sans Unicode" w:cs="Lucida Sans Unicode"/>
          <w:color w:val="1A1A1A"/>
        </w:rPr>
        <w:t>消息存储。</w:t>
      </w:r>
    </w:p>
    <w:p w:rsidR="0004101B" w:rsidRDefault="0004101B" w:rsidP="0004101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由于，普通关系型数据库（如</w:t>
      </w:r>
      <w:r>
        <w:rPr>
          <w:rFonts w:ascii="Lucida Sans Unicode" w:hAnsi="Lucida Sans Unicode" w:cs="Lucida Sans Unicode"/>
          <w:color w:val="1A1A1A"/>
        </w:rPr>
        <w:t xml:space="preserve"> MySQL </w:t>
      </w:r>
      <w:r>
        <w:rPr>
          <w:rFonts w:ascii="Lucida Sans Unicode" w:hAnsi="Lucida Sans Unicode" w:cs="Lucida Sans Unicode"/>
          <w:color w:val="1A1A1A"/>
        </w:rPr>
        <w:t>）在单表数据量达到千万级别的情况下，其</w:t>
      </w:r>
      <w:r>
        <w:rPr>
          <w:rFonts w:ascii="Lucida Sans Unicode" w:hAnsi="Lucida Sans Unicode" w:cs="Lucida Sans Unicode"/>
          <w:color w:val="1A1A1A"/>
        </w:rPr>
        <w:t xml:space="preserve"> IO </w:t>
      </w:r>
      <w:r>
        <w:rPr>
          <w:rFonts w:ascii="Lucida Sans Unicode" w:hAnsi="Lucida Sans Unicode" w:cs="Lucida Sans Unicode"/>
          <w:color w:val="1A1A1A"/>
        </w:rPr>
        <w:t>读写性能往往会出现瓶颈。因此，如果要选型或者自研一款性能强劲、吞吐量大、消息堆积能力突出的</w:t>
      </w:r>
      <w:r>
        <w:rPr>
          <w:rFonts w:ascii="Lucida Sans Unicode" w:hAnsi="Lucida Sans Unicode" w:cs="Lucida Sans Unicode"/>
          <w:color w:val="1A1A1A"/>
        </w:rPr>
        <w:t xml:space="preserve"> MQ </w:t>
      </w:r>
      <w:r>
        <w:rPr>
          <w:rFonts w:ascii="Lucida Sans Unicode" w:hAnsi="Lucida Sans Unicode" w:cs="Lucida Sans Unicode"/>
          <w:color w:val="1A1A1A"/>
        </w:rPr>
        <w:t>消息队列，那么并不推荐采用关系型数据库作为消息持久化的方案。在可靠性方面，该种方案非常依赖</w:t>
      </w:r>
      <w:r>
        <w:rPr>
          <w:rFonts w:ascii="Lucida Sans Unicode" w:hAnsi="Lucida Sans Unicode" w:cs="Lucida Sans Unicode"/>
          <w:color w:val="1A1A1A"/>
        </w:rPr>
        <w:t xml:space="preserve"> DB </w:t>
      </w:r>
      <w:r>
        <w:rPr>
          <w:rFonts w:ascii="Lucida Sans Unicode" w:hAnsi="Lucida Sans Unicode" w:cs="Lucida Sans Unicode"/>
          <w:color w:val="1A1A1A"/>
        </w:rPr>
        <w:t>，如果一旦</w:t>
      </w:r>
      <w:r>
        <w:rPr>
          <w:rFonts w:ascii="Lucida Sans Unicode" w:hAnsi="Lucida Sans Unicode" w:cs="Lucida Sans Unicode"/>
          <w:color w:val="1A1A1A"/>
        </w:rPr>
        <w:t xml:space="preserve"> DB </w:t>
      </w:r>
      <w:r>
        <w:rPr>
          <w:rFonts w:ascii="Lucida Sans Unicode" w:hAnsi="Lucida Sans Unicode" w:cs="Lucida Sans Unicode"/>
          <w:color w:val="1A1A1A"/>
        </w:rPr>
        <w:t>出现故障，则</w:t>
      </w:r>
      <w:r>
        <w:rPr>
          <w:rFonts w:ascii="Lucida Sans Unicode" w:hAnsi="Lucida Sans Unicode" w:cs="Lucida Sans Unicode"/>
          <w:color w:val="1A1A1A"/>
        </w:rPr>
        <w:t xml:space="preserve"> MQ </w:t>
      </w:r>
      <w:r>
        <w:rPr>
          <w:rFonts w:ascii="Lucida Sans Unicode" w:hAnsi="Lucida Sans Unicode" w:cs="Lucida Sans Unicode"/>
          <w:color w:val="1A1A1A"/>
        </w:rPr>
        <w:t>的消息就无法落盘存储会导致线上故障。</w:t>
      </w:r>
    </w:p>
    <w:p w:rsidR="0004101B" w:rsidRDefault="0004101B" w:rsidP="0004101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w:t>
      </w:r>
      <w:r>
        <w:rPr>
          <w:rStyle w:val="a4"/>
          <w:rFonts w:ascii="Lucida Sans Unicode" w:hAnsi="Lucida Sans Unicode" w:cs="Lucida Sans Unicode"/>
          <w:color w:val="1A1A1A"/>
        </w:rPr>
        <w:t>小结</w:t>
      </w:r>
    </w:p>
    <w:p w:rsidR="0004101B" w:rsidRDefault="0004101B" w:rsidP="0004101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因此，综合上所述从存储效率来说，</w:t>
      </w:r>
      <w:r>
        <w:rPr>
          <w:rStyle w:val="a4"/>
          <w:rFonts w:ascii="Lucida Sans Unicode" w:hAnsi="Lucida Sans Unicode" w:cs="Lucida Sans Unicode"/>
          <w:color w:val="1A1A1A"/>
        </w:rPr>
        <w:t>文件系统</w:t>
      </w:r>
      <w:r>
        <w:rPr>
          <w:rStyle w:val="a4"/>
          <w:rFonts w:ascii="Lucida Sans Unicode" w:hAnsi="Lucida Sans Unicode" w:cs="Lucida Sans Unicode"/>
          <w:color w:val="1A1A1A"/>
        </w:rPr>
        <w:t xml:space="preserve"> &gt; </w:t>
      </w:r>
      <w:r>
        <w:rPr>
          <w:rStyle w:val="a4"/>
          <w:rFonts w:ascii="Lucida Sans Unicode" w:hAnsi="Lucida Sans Unicode" w:cs="Lucida Sans Unicode"/>
          <w:color w:val="1A1A1A"/>
        </w:rPr>
        <w:t>分布式</w:t>
      </w:r>
      <w:r>
        <w:rPr>
          <w:rStyle w:val="a4"/>
          <w:rFonts w:ascii="Lucida Sans Unicode" w:hAnsi="Lucida Sans Unicode" w:cs="Lucida Sans Unicode"/>
          <w:color w:val="1A1A1A"/>
        </w:rPr>
        <w:t xml:space="preserve"> KV </w:t>
      </w:r>
      <w:r>
        <w:rPr>
          <w:rStyle w:val="a4"/>
          <w:rFonts w:ascii="Lucida Sans Unicode" w:hAnsi="Lucida Sans Unicode" w:cs="Lucida Sans Unicode"/>
          <w:color w:val="1A1A1A"/>
        </w:rPr>
        <w:t>存储</w:t>
      </w:r>
      <w:r>
        <w:rPr>
          <w:rStyle w:val="a4"/>
          <w:rFonts w:ascii="Lucida Sans Unicode" w:hAnsi="Lucida Sans Unicode" w:cs="Lucida Sans Unicode"/>
          <w:color w:val="1A1A1A"/>
        </w:rPr>
        <w:t xml:space="preserve"> &gt; </w:t>
      </w:r>
      <w:r>
        <w:rPr>
          <w:rStyle w:val="a4"/>
          <w:rFonts w:ascii="Lucida Sans Unicode" w:hAnsi="Lucida Sans Unicode" w:cs="Lucida Sans Unicode"/>
          <w:color w:val="1A1A1A"/>
        </w:rPr>
        <w:t>关系型数据库</w:t>
      </w:r>
      <w:r>
        <w:rPr>
          <w:rStyle w:val="a4"/>
          <w:rFonts w:ascii="Lucida Sans Unicode" w:hAnsi="Lucida Sans Unicode" w:cs="Lucida Sans Unicode"/>
          <w:color w:val="1A1A1A"/>
        </w:rPr>
        <w:t xml:space="preserve"> DB</w:t>
      </w:r>
      <w:r>
        <w:rPr>
          <w:rFonts w:ascii="Lucida Sans Unicode" w:hAnsi="Lucida Sans Unicode" w:cs="Lucida Sans Unicode"/>
          <w:color w:val="1A1A1A"/>
        </w:rPr>
        <w:t> </w:t>
      </w:r>
      <w:r>
        <w:rPr>
          <w:rFonts w:ascii="Lucida Sans Unicode" w:hAnsi="Lucida Sans Unicode" w:cs="Lucida Sans Unicode"/>
          <w:color w:val="1A1A1A"/>
        </w:rPr>
        <w:t>，直接操作文件系统肯定是最快和最高效的，而关系型数据库</w:t>
      </w:r>
      <w:r>
        <w:rPr>
          <w:rFonts w:ascii="Lucida Sans Unicode" w:hAnsi="Lucida Sans Unicode" w:cs="Lucida Sans Unicode"/>
          <w:color w:val="1A1A1A"/>
        </w:rPr>
        <w:t xml:space="preserve"> TPS </w:t>
      </w:r>
      <w:r>
        <w:rPr>
          <w:rFonts w:ascii="Lucida Sans Unicode" w:hAnsi="Lucida Sans Unicode" w:cs="Lucida Sans Unicode"/>
          <w:color w:val="1A1A1A"/>
        </w:rPr>
        <w:t>一般相比于分布式</w:t>
      </w:r>
      <w:r>
        <w:rPr>
          <w:rFonts w:ascii="Lucida Sans Unicode" w:hAnsi="Lucida Sans Unicode" w:cs="Lucida Sans Unicode"/>
          <w:color w:val="1A1A1A"/>
        </w:rPr>
        <w:t xml:space="preserve"> KV </w:t>
      </w:r>
      <w:r>
        <w:rPr>
          <w:rFonts w:ascii="Lucida Sans Unicode" w:hAnsi="Lucida Sans Unicode" w:cs="Lucida Sans Unicode"/>
          <w:color w:val="1A1A1A"/>
        </w:rPr>
        <w:t>系统会更低一些（简略地说，关系型数据库本身也是一个需要读写文件</w:t>
      </w:r>
      <w:r>
        <w:rPr>
          <w:rFonts w:ascii="Lucida Sans Unicode" w:hAnsi="Lucida Sans Unicode" w:cs="Lucida Sans Unicode"/>
          <w:color w:val="1A1A1A"/>
        </w:rPr>
        <w:t xml:space="preserve"> Server </w:t>
      </w:r>
      <w:r>
        <w:rPr>
          <w:rFonts w:ascii="Lucida Sans Unicode" w:hAnsi="Lucida Sans Unicode" w:cs="Lucida Sans Unicode"/>
          <w:color w:val="1A1A1A"/>
        </w:rPr>
        <w:t>，这时</w:t>
      </w:r>
      <w:r>
        <w:rPr>
          <w:rFonts w:ascii="Lucida Sans Unicode" w:hAnsi="Lucida Sans Unicode" w:cs="Lucida Sans Unicode"/>
          <w:color w:val="1A1A1A"/>
        </w:rPr>
        <w:t xml:space="preserve"> MQ </w:t>
      </w:r>
      <w:r>
        <w:rPr>
          <w:rFonts w:ascii="Lucida Sans Unicode" w:hAnsi="Lucida Sans Unicode" w:cs="Lucida Sans Unicode"/>
          <w:color w:val="1A1A1A"/>
        </w:rPr>
        <w:t>作为</w:t>
      </w:r>
      <w:r>
        <w:rPr>
          <w:rFonts w:ascii="Lucida Sans Unicode" w:hAnsi="Lucida Sans Unicode" w:cs="Lucida Sans Unicode"/>
          <w:color w:val="1A1A1A"/>
        </w:rPr>
        <w:t xml:space="preserve"> Client</w:t>
      </w:r>
      <w:r>
        <w:rPr>
          <w:rFonts w:ascii="Lucida Sans Unicode" w:hAnsi="Lucida Sans Unicode" w:cs="Lucida Sans Unicode"/>
          <w:color w:val="1A1A1A"/>
        </w:rPr>
        <w:t>与其建立连接并发送待持久化的消息数据，同时又需要依赖</w:t>
      </w:r>
      <w:r>
        <w:rPr>
          <w:rFonts w:ascii="Lucida Sans Unicode" w:hAnsi="Lucida Sans Unicode" w:cs="Lucida Sans Unicode"/>
          <w:color w:val="1A1A1A"/>
        </w:rPr>
        <w:t xml:space="preserve"> DB </w:t>
      </w:r>
      <w:r>
        <w:rPr>
          <w:rFonts w:ascii="Lucida Sans Unicode" w:hAnsi="Lucida Sans Unicode" w:cs="Lucida Sans Unicode"/>
          <w:color w:val="1A1A1A"/>
        </w:rPr>
        <w:t>的事务等，这一系列操作都比较消耗性能），所以如果追求高效的</w:t>
      </w:r>
      <w:r>
        <w:rPr>
          <w:rFonts w:ascii="Lucida Sans Unicode" w:hAnsi="Lucida Sans Unicode" w:cs="Lucida Sans Unicode"/>
          <w:color w:val="1A1A1A"/>
        </w:rPr>
        <w:t>IO</w:t>
      </w:r>
      <w:r>
        <w:rPr>
          <w:rFonts w:ascii="Lucida Sans Unicode" w:hAnsi="Lucida Sans Unicode" w:cs="Lucida Sans Unicode"/>
          <w:color w:val="1A1A1A"/>
        </w:rPr>
        <w:t>读写，那么选择操作文件系统会更加合适一些。但是如果从易于实现和快速集成来看，</w:t>
      </w:r>
      <w:r>
        <w:rPr>
          <w:rStyle w:val="a4"/>
          <w:rFonts w:ascii="Lucida Sans Unicode" w:hAnsi="Lucida Sans Unicode" w:cs="Lucida Sans Unicode"/>
          <w:color w:val="1A1A1A"/>
        </w:rPr>
        <w:t>文件系统</w:t>
      </w:r>
      <w:r>
        <w:rPr>
          <w:rStyle w:val="a4"/>
          <w:rFonts w:ascii="Lucida Sans Unicode" w:hAnsi="Lucida Sans Unicode" w:cs="Lucida Sans Unicode"/>
          <w:color w:val="1A1A1A"/>
        </w:rPr>
        <w:t xml:space="preserve"> &gt; </w:t>
      </w:r>
      <w:r>
        <w:rPr>
          <w:rStyle w:val="a4"/>
          <w:rFonts w:ascii="Lucida Sans Unicode" w:hAnsi="Lucida Sans Unicode" w:cs="Lucida Sans Unicode"/>
          <w:color w:val="1A1A1A"/>
        </w:rPr>
        <w:t>分布式</w:t>
      </w:r>
      <w:r>
        <w:rPr>
          <w:rStyle w:val="a4"/>
          <w:rFonts w:ascii="Lucida Sans Unicode" w:hAnsi="Lucida Sans Unicode" w:cs="Lucida Sans Unicode"/>
          <w:color w:val="1A1A1A"/>
        </w:rPr>
        <w:t xml:space="preserve"> KV </w:t>
      </w:r>
      <w:r>
        <w:rPr>
          <w:rStyle w:val="a4"/>
          <w:rFonts w:ascii="Lucida Sans Unicode" w:hAnsi="Lucida Sans Unicode" w:cs="Lucida Sans Unicode"/>
          <w:color w:val="1A1A1A"/>
        </w:rPr>
        <w:t>存储</w:t>
      </w:r>
      <w:r>
        <w:rPr>
          <w:rStyle w:val="a4"/>
          <w:rFonts w:ascii="Lucida Sans Unicode" w:hAnsi="Lucida Sans Unicode" w:cs="Lucida Sans Unicode"/>
          <w:color w:val="1A1A1A"/>
        </w:rPr>
        <w:t xml:space="preserve"> &gt; </w:t>
      </w:r>
      <w:r>
        <w:rPr>
          <w:rStyle w:val="a4"/>
          <w:rFonts w:ascii="Lucida Sans Unicode" w:hAnsi="Lucida Sans Unicode" w:cs="Lucida Sans Unicode"/>
          <w:color w:val="1A1A1A"/>
        </w:rPr>
        <w:t>关系型数据库</w:t>
      </w:r>
      <w:r>
        <w:rPr>
          <w:rStyle w:val="a4"/>
          <w:rFonts w:ascii="Lucida Sans Unicode" w:hAnsi="Lucida Sans Unicode" w:cs="Lucida Sans Unicode"/>
          <w:color w:val="1A1A1A"/>
        </w:rPr>
        <w:t xml:space="preserve"> DB</w:t>
      </w:r>
      <w:r>
        <w:rPr>
          <w:rFonts w:ascii="Lucida Sans Unicode" w:hAnsi="Lucida Sans Unicode" w:cs="Lucida Sans Unicode"/>
          <w:color w:val="1A1A1A"/>
        </w:rPr>
        <w:t>，但是性能会下降很多。</w:t>
      </w:r>
    </w:p>
    <w:p w:rsidR="0004101B" w:rsidRDefault="0004101B" w:rsidP="0004101B">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另外，从消息中间件的本身定义来考虑，应该尽量减少对于外部第三方中间件的依赖。一般来说依赖的外部系统越多，也会使得本身的设计越复杂，所以个人的理解是采用</w:t>
      </w:r>
      <w:r>
        <w:rPr>
          <w:rStyle w:val="a4"/>
          <w:rFonts w:ascii="Lucida Sans Unicode" w:hAnsi="Lucida Sans Unicode" w:cs="Lucida Sans Unicode"/>
          <w:color w:val="1A1A1A"/>
        </w:rPr>
        <w:t>文件系统</w:t>
      </w:r>
      <w:r>
        <w:rPr>
          <w:rFonts w:ascii="Lucida Sans Unicode" w:hAnsi="Lucida Sans Unicode" w:cs="Lucida Sans Unicode"/>
          <w:color w:val="1A1A1A"/>
        </w:rPr>
        <w:t>作为消息存储的方式，更贴近消息中间件本身的定义。</w:t>
      </w:r>
    </w:p>
    <w:p w:rsidR="00353EFF" w:rsidRDefault="00353EFF" w:rsidP="007821C4">
      <w:pPr>
        <w:pStyle w:val="1"/>
      </w:pPr>
      <w:r>
        <w:rPr>
          <w:rFonts w:hint="eastAsia"/>
        </w:rPr>
        <w:t>R</w:t>
      </w:r>
      <w:r>
        <w:t>abbitMQ:</w:t>
      </w:r>
    </w:p>
    <w:p w:rsidR="00092C80" w:rsidRDefault="00092C80" w:rsidP="00092C80">
      <w:pPr>
        <w:pStyle w:val="2"/>
      </w:pPr>
      <w:r>
        <w:rPr>
          <w:rFonts w:hint="eastAsia"/>
        </w:rPr>
        <w:t>1.</w:t>
      </w:r>
      <w:r w:rsidRPr="00092C80">
        <w:t xml:space="preserve"> </w:t>
      </w:r>
      <w:r>
        <w:t>RabbitMQ 是什么？</w:t>
      </w:r>
    </w:p>
    <w:p w:rsidR="006B5986" w:rsidRPr="006B5986" w:rsidRDefault="006B5986" w:rsidP="006B5986">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6B5986">
        <w:rPr>
          <w:rFonts w:ascii="Lucida Sans Unicode" w:eastAsia="宋体" w:hAnsi="Lucida Sans Unicode" w:cs="Lucida Sans Unicode"/>
          <w:color w:val="1A1A1A"/>
          <w:kern w:val="0"/>
          <w:sz w:val="24"/>
          <w:szCs w:val="24"/>
        </w:rPr>
        <w:t xml:space="preserve">RabbitMQ </w:t>
      </w:r>
      <w:r w:rsidRPr="006B5986">
        <w:rPr>
          <w:rFonts w:ascii="Lucida Sans Unicode" w:eastAsia="宋体" w:hAnsi="Lucida Sans Unicode" w:cs="Lucida Sans Unicode"/>
          <w:color w:val="1A1A1A"/>
          <w:kern w:val="0"/>
          <w:sz w:val="24"/>
          <w:szCs w:val="24"/>
        </w:rPr>
        <w:t>是一个由</w:t>
      </w:r>
      <w:r w:rsidRPr="006B5986">
        <w:rPr>
          <w:rFonts w:ascii="Lucida Sans Unicode" w:eastAsia="宋体" w:hAnsi="Lucida Sans Unicode" w:cs="Lucida Sans Unicode"/>
          <w:color w:val="1A1A1A"/>
          <w:kern w:val="0"/>
          <w:sz w:val="24"/>
          <w:szCs w:val="24"/>
        </w:rPr>
        <w:t xml:space="preserve"> Erlang </w:t>
      </w:r>
      <w:r w:rsidRPr="006B5986">
        <w:rPr>
          <w:rFonts w:ascii="Lucida Sans Unicode" w:eastAsia="宋体" w:hAnsi="Lucida Sans Unicode" w:cs="Lucida Sans Unicode"/>
          <w:color w:val="1A1A1A"/>
          <w:kern w:val="0"/>
          <w:sz w:val="24"/>
          <w:szCs w:val="24"/>
        </w:rPr>
        <w:t>语言开发的</w:t>
      </w:r>
      <w:r w:rsidRPr="006B5986">
        <w:rPr>
          <w:rFonts w:ascii="Lucida Sans Unicode" w:eastAsia="宋体" w:hAnsi="Lucida Sans Unicode" w:cs="Lucida Sans Unicode"/>
          <w:color w:val="1A1A1A"/>
          <w:kern w:val="0"/>
          <w:sz w:val="24"/>
          <w:szCs w:val="24"/>
        </w:rPr>
        <w:t xml:space="preserve"> AMQP </w:t>
      </w:r>
      <w:r w:rsidRPr="006B5986">
        <w:rPr>
          <w:rFonts w:ascii="Lucida Sans Unicode" w:eastAsia="宋体" w:hAnsi="Lucida Sans Unicode" w:cs="Lucida Sans Unicode"/>
          <w:color w:val="1A1A1A"/>
          <w:kern w:val="0"/>
          <w:sz w:val="24"/>
          <w:szCs w:val="24"/>
        </w:rPr>
        <w:t>的开源实现。</w:t>
      </w:r>
    </w:p>
    <w:p w:rsidR="006B5986" w:rsidRPr="006B5986" w:rsidRDefault="006B5986" w:rsidP="006B5986">
      <w:pPr>
        <w:widowControl/>
        <w:shd w:val="clear" w:color="auto" w:fill="F6F6F6"/>
        <w:jc w:val="left"/>
        <w:rPr>
          <w:rFonts w:ascii="Lucida Sans Unicode" w:eastAsia="宋体" w:hAnsi="Lucida Sans Unicode" w:cs="Lucida Sans Unicode"/>
          <w:color w:val="1A1A1A"/>
          <w:kern w:val="0"/>
          <w:sz w:val="24"/>
          <w:szCs w:val="24"/>
        </w:rPr>
      </w:pPr>
      <w:r w:rsidRPr="006B5986">
        <w:rPr>
          <w:rFonts w:ascii="Lucida Sans Unicode" w:eastAsia="宋体" w:hAnsi="Lucida Sans Unicode" w:cs="Lucida Sans Unicode"/>
          <w:color w:val="1A1A1A"/>
          <w:kern w:val="0"/>
          <w:sz w:val="24"/>
          <w:szCs w:val="24"/>
        </w:rPr>
        <w:t xml:space="preserve">AMQP </w:t>
      </w:r>
      <w:r w:rsidRPr="006B5986">
        <w:rPr>
          <w:rFonts w:ascii="Lucida Sans Unicode" w:eastAsia="宋体" w:hAnsi="Lucida Sans Unicode" w:cs="Lucida Sans Unicode"/>
          <w:color w:val="1A1A1A"/>
          <w:kern w:val="0"/>
          <w:sz w:val="24"/>
          <w:szCs w:val="24"/>
        </w:rPr>
        <w:t>：</w:t>
      </w:r>
      <w:r w:rsidRPr="006B5986">
        <w:rPr>
          <w:rFonts w:ascii="Lucida Sans Unicode" w:eastAsia="宋体" w:hAnsi="Lucida Sans Unicode" w:cs="Lucida Sans Unicode"/>
          <w:color w:val="1A1A1A"/>
          <w:kern w:val="0"/>
          <w:sz w:val="24"/>
          <w:szCs w:val="24"/>
        </w:rPr>
        <w:t>Advanced Message Queue</w:t>
      </w:r>
      <w:r w:rsidRPr="006B5986">
        <w:rPr>
          <w:rFonts w:ascii="Lucida Sans Unicode" w:eastAsia="宋体" w:hAnsi="Lucida Sans Unicode" w:cs="Lucida Sans Unicode"/>
          <w:color w:val="1A1A1A"/>
          <w:kern w:val="0"/>
          <w:sz w:val="24"/>
          <w:szCs w:val="24"/>
        </w:rPr>
        <w:t>，高级消息队列协议。它是应用层协议的一个开放标准，为面向消息的中间件设计，基于此协议的客户端与消息中间件可传递消息，并不受产品、开发语言等条件的限制。</w:t>
      </w:r>
    </w:p>
    <w:p w:rsidR="006B5986" w:rsidRPr="006B5986" w:rsidRDefault="006B5986" w:rsidP="006B5986">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6B5986">
        <w:rPr>
          <w:rFonts w:ascii="Lucida Sans Unicode" w:eastAsia="宋体" w:hAnsi="Lucida Sans Unicode" w:cs="Lucida Sans Unicode"/>
          <w:color w:val="1A1A1A"/>
          <w:kern w:val="0"/>
          <w:sz w:val="24"/>
          <w:szCs w:val="24"/>
        </w:rPr>
        <w:t xml:space="preserve">RabbitMQ </w:t>
      </w:r>
      <w:r w:rsidRPr="006B5986">
        <w:rPr>
          <w:rFonts w:ascii="Lucida Sans Unicode" w:eastAsia="宋体" w:hAnsi="Lucida Sans Unicode" w:cs="Lucida Sans Unicode"/>
          <w:color w:val="1A1A1A"/>
          <w:kern w:val="0"/>
          <w:sz w:val="24"/>
          <w:szCs w:val="24"/>
        </w:rPr>
        <w:t>最初起源于金融系统，用于在分布式系统中存储转发消息，在易用性、扩展性、高可用性等方面表现不俗。具体特点包括：</w:t>
      </w:r>
    </w:p>
    <w:p w:rsidR="006B5986" w:rsidRPr="006B5986" w:rsidRDefault="006B5986" w:rsidP="00FA61C5">
      <w:pPr>
        <w:widowControl/>
        <w:numPr>
          <w:ilvl w:val="0"/>
          <w:numId w:val="239"/>
        </w:numPr>
        <w:shd w:val="clear" w:color="auto" w:fill="FFFFFF"/>
        <w:spacing w:before="150" w:after="420"/>
        <w:ind w:left="0"/>
        <w:jc w:val="left"/>
        <w:rPr>
          <w:rFonts w:ascii="Lucida Sans Unicode" w:eastAsia="宋体" w:hAnsi="Lucida Sans Unicode" w:cs="Lucida Sans Unicode"/>
          <w:color w:val="1A1A1A"/>
          <w:kern w:val="0"/>
          <w:szCs w:val="21"/>
        </w:rPr>
      </w:pPr>
      <w:r w:rsidRPr="006B5986">
        <w:rPr>
          <w:rFonts w:ascii="Lucida Sans Unicode" w:eastAsia="宋体" w:hAnsi="Lucida Sans Unicode" w:cs="Lucida Sans Unicode"/>
          <w:color w:val="1A1A1A"/>
          <w:kern w:val="0"/>
          <w:szCs w:val="21"/>
        </w:rPr>
        <w:t>1</w:t>
      </w:r>
      <w:r w:rsidRPr="006B5986">
        <w:rPr>
          <w:rFonts w:ascii="Lucida Sans Unicode" w:eastAsia="宋体" w:hAnsi="Lucida Sans Unicode" w:cs="Lucida Sans Unicode"/>
          <w:color w:val="1A1A1A"/>
          <w:kern w:val="0"/>
          <w:szCs w:val="21"/>
        </w:rPr>
        <w:t>、可靠性（</w:t>
      </w:r>
      <w:r w:rsidRPr="006B5986">
        <w:rPr>
          <w:rFonts w:ascii="Lucida Sans Unicode" w:eastAsia="宋体" w:hAnsi="Lucida Sans Unicode" w:cs="Lucida Sans Unicode"/>
          <w:color w:val="1A1A1A"/>
          <w:kern w:val="0"/>
          <w:szCs w:val="21"/>
        </w:rPr>
        <w:t>Reliability</w:t>
      </w:r>
      <w:r w:rsidRPr="006B5986">
        <w:rPr>
          <w:rFonts w:ascii="Lucida Sans Unicode" w:eastAsia="宋体" w:hAnsi="Lucida Sans Unicode" w:cs="Lucida Sans Unicode"/>
          <w:color w:val="1A1A1A"/>
          <w:kern w:val="0"/>
          <w:szCs w:val="21"/>
        </w:rPr>
        <w:t>）</w:t>
      </w:r>
    </w:p>
    <w:p w:rsidR="006B5986" w:rsidRPr="006B5986" w:rsidRDefault="006B5986" w:rsidP="006B5986">
      <w:pPr>
        <w:widowControl/>
        <w:shd w:val="clear" w:color="auto" w:fill="F6F6F6"/>
        <w:jc w:val="left"/>
        <w:rPr>
          <w:rFonts w:ascii="Lucida Sans Unicode" w:eastAsia="宋体" w:hAnsi="Lucida Sans Unicode" w:cs="Lucida Sans Unicode"/>
          <w:color w:val="1A1A1A"/>
          <w:kern w:val="0"/>
          <w:szCs w:val="21"/>
        </w:rPr>
      </w:pPr>
      <w:r w:rsidRPr="006B5986">
        <w:rPr>
          <w:rFonts w:ascii="Lucida Sans Unicode" w:eastAsia="宋体" w:hAnsi="Lucida Sans Unicode" w:cs="Lucida Sans Unicode"/>
          <w:color w:val="1A1A1A"/>
          <w:kern w:val="0"/>
          <w:szCs w:val="21"/>
        </w:rPr>
        <w:t xml:space="preserve">RabbitMQ </w:t>
      </w:r>
      <w:r w:rsidRPr="006B5986">
        <w:rPr>
          <w:rFonts w:ascii="Lucida Sans Unicode" w:eastAsia="宋体" w:hAnsi="Lucida Sans Unicode" w:cs="Lucida Sans Unicode"/>
          <w:color w:val="1A1A1A"/>
          <w:kern w:val="0"/>
          <w:szCs w:val="21"/>
        </w:rPr>
        <w:t>使用一些机制来保证可靠性，如持久化、传输确认、发布确认。</w:t>
      </w:r>
    </w:p>
    <w:p w:rsidR="006B5986" w:rsidRPr="006B5986" w:rsidRDefault="006B5986" w:rsidP="00FA61C5">
      <w:pPr>
        <w:widowControl/>
        <w:numPr>
          <w:ilvl w:val="0"/>
          <w:numId w:val="239"/>
        </w:numPr>
        <w:shd w:val="clear" w:color="auto" w:fill="FFFFFF"/>
        <w:spacing w:before="150" w:after="420"/>
        <w:ind w:left="0"/>
        <w:jc w:val="left"/>
        <w:rPr>
          <w:rFonts w:ascii="Lucida Sans Unicode" w:eastAsia="宋体" w:hAnsi="Lucida Sans Unicode" w:cs="Lucida Sans Unicode"/>
          <w:color w:val="1A1A1A"/>
          <w:kern w:val="0"/>
          <w:szCs w:val="21"/>
        </w:rPr>
      </w:pPr>
      <w:r w:rsidRPr="006B5986">
        <w:rPr>
          <w:rFonts w:ascii="Lucida Sans Unicode" w:eastAsia="宋体" w:hAnsi="Lucida Sans Unicode" w:cs="Lucida Sans Unicode"/>
          <w:color w:val="1A1A1A"/>
          <w:kern w:val="0"/>
          <w:szCs w:val="21"/>
        </w:rPr>
        <w:t>2</w:t>
      </w:r>
      <w:r w:rsidRPr="006B5986">
        <w:rPr>
          <w:rFonts w:ascii="Lucida Sans Unicode" w:eastAsia="宋体" w:hAnsi="Lucida Sans Unicode" w:cs="Lucida Sans Unicode"/>
          <w:color w:val="1A1A1A"/>
          <w:kern w:val="0"/>
          <w:szCs w:val="21"/>
        </w:rPr>
        <w:t>、灵活的路由（</w:t>
      </w:r>
      <w:r w:rsidRPr="006B5986">
        <w:rPr>
          <w:rFonts w:ascii="Lucida Sans Unicode" w:eastAsia="宋体" w:hAnsi="Lucida Sans Unicode" w:cs="Lucida Sans Unicode"/>
          <w:color w:val="1A1A1A"/>
          <w:kern w:val="0"/>
          <w:szCs w:val="21"/>
        </w:rPr>
        <w:t>Flexible Routing</w:t>
      </w:r>
      <w:r w:rsidRPr="006B5986">
        <w:rPr>
          <w:rFonts w:ascii="Lucida Sans Unicode" w:eastAsia="宋体" w:hAnsi="Lucida Sans Unicode" w:cs="Lucida Sans Unicode"/>
          <w:color w:val="1A1A1A"/>
          <w:kern w:val="0"/>
          <w:szCs w:val="21"/>
        </w:rPr>
        <w:t>）</w:t>
      </w:r>
    </w:p>
    <w:p w:rsidR="006B5986" w:rsidRPr="006B5986" w:rsidRDefault="006B5986" w:rsidP="006B5986">
      <w:pPr>
        <w:widowControl/>
        <w:shd w:val="clear" w:color="auto" w:fill="F6F6F6"/>
        <w:jc w:val="left"/>
        <w:rPr>
          <w:rFonts w:ascii="Lucida Sans Unicode" w:eastAsia="宋体" w:hAnsi="Lucida Sans Unicode" w:cs="Lucida Sans Unicode"/>
          <w:color w:val="1A1A1A"/>
          <w:kern w:val="0"/>
          <w:szCs w:val="21"/>
        </w:rPr>
      </w:pPr>
      <w:r w:rsidRPr="006B5986">
        <w:rPr>
          <w:rFonts w:ascii="Lucida Sans Unicode" w:eastAsia="宋体" w:hAnsi="Lucida Sans Unicode" w:cs="Lucida Sans Unicode"/>
          <w:color w:val="1A1A1A"/>
          <w:kern w:val="0"/>
          <w:szCs w:val="21"/>
        </w:rPr>
        <w:t>在消息进入队列之前，通过</w:t>
      </w:r>
      <w:r w:rsidRPr="006B5986">
        <w:rPr>
          <w:rFonts w:ascii="Lucida Sans Unicode" w:eastAsia="宋体" w:hAnsi="Lucida Sans Unicode" w:cs="Lucida Sans Unicode"/>
          <w:color w:val="1A1A1A"/>
          <w:kern w:val="0"/>
          <w:szCs w:val="21"/>
        </w:rPr>
        <w:t xml:space="preserve"> Exchange </w:t>
      </w:r>
      <w:r w:rsidRPr="006B5986">
        <w:rPr>
          <w:rFonts w:ascii="Lucida Sans Unicode" w:eastAsia="宋体" w:hAnsi="Lucida Sans Unicode" w:cs="Lucida Sans Unicode"/>
          <w:color w:val="1A1A1A"/>
          <w:kern w:val="0"/>
          <w:szCs w:val="21"/>
        </w:rPr>
        <w:t>来路由消息的。对于典型的路由功能，</w:t>
      </w:r>
      <w:r w:rsidRPr="006B5986">
        <w:rPr>
          <w:rFonts w:ascii="Lucida Sans Unicode" w:eastAsia="宋体" w:hAnsi="Lucida Sans Unicode" w:cs="Lucida Sans Unicode"/>
          <w:color w:val="1A1A1A"/>
          <w:kern w:val="0"/>
          <w:szCs w:val="21"/>
        </w:rPr>
        <w:t xml:space="preserve">RabbitMQ </w:t>
      </w:r>
      <w:r w:rsidRPr="006B5986">
        <w:rPr>
          <w:rFonts w:ascii="Lucida Sans Unicode" w:eastAsia="宋体" w:hAnsi="Lucida Sans Unicode" w:cs="Lucida Sans Unicode"/>
          <w:color w:val="1A1A1A"/>
          <w:kern w:val="0"/>
          <w:szCs w:val="21"/>
        </w:rPr>
        <w:t>已经提供了一些内置的</w:t>
      </w:r>
      <w:r w:rsidRPr="006B5986">
        <w:rPr>
          <w:rFonts w:ascii="Lucida Sans Unicode" w:eastAsia="宋体" w:hAnsi="Lucida Sans Unicode" w:cs="Lucida Sans Unicode"/>
          <w:color w:val="1A1A1A"/>
          <w:kern w:val="0"/>
          <w:szCs w:val="21"/>
        </w:rPr>
        <w:t xml:space="preserve"> Exchange </w:t>
      </w:r>
      <w:r w:rsidRPr="006B5986">
        <w:rPr>
          <w:rFonts w:ascii="Lucida Sans Unicode" w:eastAsia="宋体" w:hAnsi="Lucida Sans Unicode" w:cs="Lucida Sans Unicode"/>
          <w:color w:val="1A1A1A"/>
          <w:kern w:val="0"/>
          <w:szCs w:val="21"/>
        </w:rPr>
        <w:t>来实现。针对更复杂的路由功能，可以将多个</w:t>
      </w:r>
      <w:r w:rsidRPr="006B5986">
        <w:rPr>
          <w:rFonts w:ascii="Lucida Sans Unicode" w:eastAsia="宋体" w:hAnsi="Lucida Sans Unicode" w:cs="Lucida Sans Unicode"/>
          <w:color w:val="1A1A1A"/>
          <w:kern w:val="0"/>
          <w:szCs w:val="21"/>
        </w:rPr>
        <w:t xml:space="preserve"> Exchange </w:t>
      </w:r>
      <w:r w:rsidRPr="006B5986">
        <w:rPr>
          <w:rFonts w:ascii="Lucida Sans Unicode" w:eastAsia="宋体" w:hAnsi="Lucida Sans Unicode" w:cs="Lucida Sans Unicode"/>
          <w:color w:val="1A1A1A"/>
          <w:kern w:val="0"/>
          <w:szCs w:val="21"/>
        </w:rPr>
        <w:t>绑定在一起，也通过插件机制实现自己的</w:t>
      </w:r>
      <w:r w:rsidRPr="006B5986">
        <w:rPr>
          <w:rFonts w:ascii="Lucida Sans Unicode" w:eastAsia="宋体" w:hAnsi="Lucida Sans Unicode" w:cs="Lucida Sans Unicode"/>
          <w:color w:val="1A1A1A"/>
          <w:kern w:val="0"/>
          <w:szCs w:val="21"/>
        </w:rPr>
        <w:t xml:space="preserve"> Exchange </w:t>
      </w:r>
      <w:r w:rsidRPr="006B5986">
        <w:rPr>
          <w:rFonts w:ascii="Lucida Sans Unicode" w:eastAsia="宋体" w:hAnsi="Lucida Sans Unicode" w:cs="Lucida Sans Unicode"/>
          <w:color w:val="1A1A1A"/>
          <w:kern w:val="0"/>
          <w:szCs w:val="21"/>
        </w:rPr>
        <w:t>。</w:t>
      </w:r>
    </w:p>
    <w:p w:rsidR="006B5986" w:rsidRPr="006B5986" w:rsidRDefault="006B5986" w:rsidP="00FA61C5">
      <w:pPr>
        <w:widowControl/>
        <w:numPr>
          <w:ilvl w:val="0"/>
          <w:numId w:val="239"/>
        </w:numPr>
        <w:shd w:val="clear" w:color="auto" w:fill="FFFFFF"/>
        <w:spacing w:before="150" w:after="420"/>
        <w:ind w:left="0"/>
        <w:jc w:val="left"/>
        <w:rPr>
          <w:rFonts w:ascii="Lucida Sans Unicode" w:eastAsia="宋体" w:hAnsi="Lucida Sans Unicode" w:cs="Lucida Sans Unicode"/>
          <w:color w:val="1A1A1A"/>
          <w:kern w:val="0"/>
          <w:szCs w:val="21"/>
        </w:rPr>
      </w:pPr>
      <w:r w:rsidRPr="006B5986">
        <w:rPr>
          <w:rFonts w:ascii="Lucida Sans Unicode" w:eastAsia="宋体" w:hAnsi="Lucida Sans Unicode" w:cs="Lucida Sans Unicode"/>
          <w:color w:val="1A1A1A"/>
          <w:kern w:val="0"/>
          <w:szCs w:val="21"/>
        </w:rPr>
        <w:t>3</w:t>
      </w:r>
      <w:r w:rsidRPr="006B5986">
        <w:rPr>
          <w:rFonts w:ascii="Lucida Sans Unicode" w:eastAsia="宋体" w:hAnsi="Lucida Sans Unicode" w:cs="Lucida Sans Unicode"/>
          <w:color w:val="1A1A1A"/>
          <w:kern w:val="0"/>
          <w:szCs w:val="21"/>
        </w:rPr>
        <w:t>、消息集群（</w:t>
      </w:r>
      <w:r w:rsidRPr="006B5986">
        <w:rPr>
          <w:rFonts w:ascii="Lucida Sans Unicode" w:eastAsia="宋体" w:hAnsi="Lucida Sans Unicode" w:cs="Lucida Sans Unicode"/>
          <w:color w:val="1A1A1A"/>
          <w:kern w:val="0"/>
          <w:szCs w:val="21"/>
        </w:rPr>
        <w:t>Clustering</w:t>
      </w:r>
      <w:r w:rsidRPr="006B5986">
        <w:rPr>
          <w:rFonts w:ascii="Lucida Sans Unicode" w:eastAsia="宋体" w:hAnsi="Lucida Sans Unicode" w:cs="Lucida Sans Unicode"/>
          <w:color w:val="1A1A1A"/>
          <w:kern w:val="0"/>
          <w:szCs w:val="21"/>
        </w:rPr>
        <w:t>）</w:t>
      </w:r>
    </w:p>
    <w:p w:rsidR="006B5986" w:rsidRPr="006B5986" w:rsidRDefault="006B5986" w:rsidP="006B5986">
      <w:pPr>
        <w:widowControl/>
        <w:shd w:val="clear" w:color="auto" w:fill="F6F6F6"/>
        <w:jc w:val="left"/>
        <w:rPr>
          <w:rFonts w:ascii="Lucida Sans Unicode" w:eastAsia="宋体" w:hAnsi="Lucida Sans Unicode" w:cs="Lucida Sans Unicode"/>
          <w:color w:val="1A1A1A"/>
          <w:kern w:val="0"/>
          <w:szCs w:val="21"/>
        </w:rPr>
      </w:pPr>
      <w:r w:rsidRPr="006B5986">
        <w:rPr>
          <w:rFonts w:ascii="Lucida Sans Unicode" w:eastAsia="宋体" w:hAnsi="Lucida Sans Unicode" w:cs="Lucida Sans Unicode"/>
          <w:color w:val="1A1A1A"/>
          <w:kern w:val="0"/>
          <w:szCs w:val="21"/>
        </w:rPr>
        <w:t>多个</w:t>
      </w:r>
      <w:r w:rsidRPr="006B5986">
        <w:rPr>
          <w:rFonts w:ascii="Lucida Sans Unicode" w:eastAsia="宋体" w:hAnsi="Lucida Sans Unicode" w:cs="Lucida Sans Unicode"/>
          <w:color w:val="1A1A1A"/>
          <w:kern w:val="0"/>
          <w:szCs w:val="21"/>
        </w:rPr>
        <w:t xml:space="preserve"> RabbitMQ </w:t>
      </w:r>
      <w:r w:rsidRPr="006B5986">
        <w:rPr>
          <w:rFonts w:ascii="Lucida Sans Unicode" w:eastAsia="宋体" w:hAnsi="Lucida Sans Unicode" w:cs="Lucida Sans Unicode"/>
          <w:color w:val="1A1A1A"/>
          <w:kern w:val="0"/>
          <w:szCs w:val="21"/>
        </w:rPr>
        <w:t>服务器可以组成一个集群，形成一个逻辑</w:t>
      </w:r>
      <w:r w:rsidRPr="006B5986">
        <w:rPr>
          <w:rFonts w:ascii="Lucida Sans Unicode" w:eastAsia="宋体" w:hAnsi="Lucida Sans Unicode" w:cs="Lucida Sans Unicode"/>
          <w:color w:val="1A1A1A"/>
          <w:kern w:val="0"/>
          <w:szCs w:val="21"/>
        </w:rPr>
        <w:t xml:space="preserve"> Broker </w:t>
      </w:r>
      <w:r w:rsidRPr="006B5986">
        <w:rPr>
          <w:rFonts w:ascii="Lucida Sans Unicode" w:eastAsia="宋体" w:hAnsi="Lucida Sans Unicode" w:cs="Lucida Sans Unicode"/>
          <w:color w:val="1A1A1A"/>
          <w:kern w:val="0"/>
          <w:szCs w:val="21"/>
        </w:rPr>
        <w:t>。</w:t>
      </w:r>
    </w:p>
    <w:p w:rsidR="006B5986" w:rsidRPr="006B5986" w:rsidRDefault="006B5986" w:rsidP="00FA61C5">
      <w:pPr>
        <w:widowControl/>
        <w:numPr>
          <w:ilvl w:val="0"/>
          <w:numId w:val="239"/>
        </w:numPr>
        <w:shd w:val="clear" w:color="auto" w:fill="FFFFFF"/>
        <w:spacing w:before="150" w:after="420"/>
        <w:ind w:left="0"/>
        <w:jc w:val="left"/>
        <w:rPr>
          <w:rFonts w:ascii="Lucida Sans Unicode" w:eastAsia="宋体" w:hAnsi="Lucida Sans Unicode" w:cs="Lucida Sans Unicode"/>
          <w:color w:val="1A1A1A"/>
          <w:kern w:val="0"/>
          <w:szCs w:val="21"/>
        </w:rPr>
      </w:pPr>
      <w:r w:rsidRPr="006B5986">
        <w:rPr>
          <w:rFonts w:ascii="Lucida Sans Unicode" w:eastAsia="宋体" w:hAnsi="Lucida Sans Unicode" w:cs="Lucida Sans Unicode"/>
          <w:color w:val="1A1A1A"/>
          <w:kern w:val="0"/>
          <w:szCs w:val="21"/>
        </w:rPr>
        <w:t>4</w:t>
      </w:r>
      <w:r w:rsidRPr="006B5986">
        <w:rPr>
          <w:rFonts w:ascii="Lucida Sans Unicode" w:eastAsia="宋体" w:hAnsi="Lucida Sans Unicode" w:cs="Lucida Sans Unicode"/>
          <w:color w:val="1A1A1A"/>
          <w:kern w:val="0"/>
          <w:szCs w:val="21"/>
        </w:rPr>
        <w:t>、高可用（</w:t>
      </w:r>
      <w:r w:rsidRPr="006B5986">
        <w:rPr>
          <w:rFonts w:ascii="Lucida Sans Unicode" w:eastAsia="宋体" w:hAnsi="Lucida Sans Unicode" w:cs="Lucida Sans Unicode"/>
          <w:color w:val="1A1A1A"/>
          <w:kern w:val="0"/>
          <w:szCs w:val="21"/>
        </w:rPr>
        <w:t>Highly Available Queues</w:t>
      </w:r>
      <w:r w:rsidRPr="006B5986">
        <w:rPr>
          <w:rFonts w:ascii="Lucida Sans Unicode" w:eastAsia="宋体" w:hAnsi="Lucida Sans Unicode" w:cs="Lucida Sans Unicode"/>
          <w:color w:val="1A1A1A"/>
          <w:kern w:val="0"/>
          <w:szCs w:val="21"/>
        </w:rPr>
        <w:t>）</w:t>
      </w:r>
    </w:p>
    <w:p w:rsidR="006B5986" w:rsidRPr="006B5986" w:rsidRDefault="006B5986" w:rsidP="006B5986">
      <w:pPr>
        <w:widowControl/>
        <w:shd w:val="clear" w:color="auto" w:fill="F6F6F6"/>
        <w:jc w:val="left"/>
        <w:rPr>
          <w:rFonts w:ascii="Lucida Sans Unicode" w:eastAsia="宋体" w:hAnsi="Lucida Sans Unicode" w:cs="Lucida Sans Unicode"/>
          <w:color w:val="1A1A1A"/>
          <w:kern w:val="0"/>
          <w:szCs w:val="21"/>
        </w:rPr>
      </w:pPr>
      <w:r w:rsidRPr="006B5986">
        <w:rPr>
          <w:rFonts w:ascii="Lucida Sans Unicode" w:eastAsia="宋体" w:hAnsi="Lucida Sans Unicode" w:cs="Lucida Sans Unicode"/>
          <w:color w:val="1A1A1A"/>
          <w:kern w:val="0"/>
          <w:szCs w:val="21"/>
        </w:rPr>
        <w:t>队列可以在集群中的机器上进行镜像，使得在部分节点出问题的情况下队列仍然可用。</w:t>
      </w:r>
    </w:p>
    <w:p w:rsidR="006B5986" w:rsidRPr="006B5986" w:rsidRDefault="006B5986" w:rsidP="00FA61C5">
      <w:pPr>
        <w:widowControl/>
        <w:numPr>
          <w:ilvl w:val="0"/>
          <w:numId w:val="239"/>
        </w:numPr>
        <w:shd w:val="clear" w:color="auto" w:fill="FFFFFF"/>
        <w:spacing w:before="150" w:after="420"/>
        <w:ind w:left="0"/>
        <w:jc w:val="left"/>
        <w:rPr>
          <w:rFonts w:ascii="Lucida Sans Unicode" w:eastAsia="宋体" w:hAnsi="Lucida Sans Unicode" w:cs="Lucida Sans Unicode"/>
          <w:color w:val="1A1A1A"/>
          <w:kern w:val="0"/>
          <w:szCs w:val="21"/>
        </w:rPr>
      </w:pPr>
      <w:r w:rsidRPr="006B5986">
        <w:rPr>
          <w:rFonts w:ascii="Lucida Sans Unicode" w:eastAsia="宋体" w:hAnsi="Lucida Sans Unicode" w:cs="Lucida Sans Unicode"/>
          <w:color w:val="1A1A1A"/>
          <w:kern w:val="0"/>
          <w:szCs w:val="21"/>
        </w:rPr>
        <w:t>5</w:t>
      </w:r>
      <w:r w:rsidRPr="006B5986">
        <w:rPr>
          <w:rFonts w:ascii="Lucida Sans Unicode" w:eastAsia="宋体" w:hAnsi="Lucida Sans Unicode" w:cs="Lucida Sans Unicode"/>
          <w:color w:val="1A1A1A"/>
          <w:kern w:val="0"/>
          <w:szCs w:val="21"/>
        </w:rPr>
        <w:t>、多种协议（</w:t>
      </w:r>
      <w:r w:rsidRPr="006B5986">
        <w:rPr>
          <w:rFonts w:ascii="Lucida Sans Unicode" w:eastAsia="宋体" w:hAnsi="Lucida Sans Unicode" w:cs="Lucida Sans Unicode"/>
          <w:color w:val="1A1A1A"/>
          <w:kern w:val="0"/>
          <w:szCs w:val="21"/>
        </w:rPr>
        <w:t>Multi-protocol</w:t>
      </w:r>
      <w:r w:rsidRPr="006B5986">
        <w:rPr>
          <w:rFonts w:ascii="Lucida Sans Unicode" w:eastAsia="宋体" w:hAnsi="Lucida Sans Unicode" w:cs="Lucida Sans Unicode"/>
          <w:color w:val="1A1A1A"/>
          <w:kern w:val="0"/>
          <w:szCs w:val="21"/>
        </w:rPr>
        <w:t>）</w:t>
      </w:r>
    </w:p>
    <w:p w:rsidR="006B5986" w:rsidRPr="006B5986" w:rsidRDefault="006B5986" w:rsidP="006B5986">
      <w:pPr>
        <w:widowControl/>
        <w:shd w:val="clear" w:color="auto" w:fill="F6F6F6"/>
        <w:jc w:val="left"/>
        <w:rPr>
          <w:rFonts w:ascii="Lucida Sans Unicode" w:eastAsia="宋体" w:hAnsi="Lucida Sans Unicode" w:cs="Lucida Sans Unicode"/>
          <w:color w:val="1A1A1A"/>
          <w:kern w:val="0"/>
          <w:szCs w:val="21"/>
        </w:rPr>
      </w:pPr>
      <w:r w:rsidRPr="006B5986">
        <w:rPr>
          <w:rFonts w:ascii="Lucida Sans Unicode" w:eastAsia="宋体" w:hAnsi="Lucida Sans Unicode" w:cs="Lucida Sans Unicode"/>
          <w:color w:val="1A1A1A"/>
          <w:kern w:val="0"/>
          <w:szCs w:val="21"/>
        </w:rPr>
        <w:t xml:space="preserve">RabbitMQ </w:t>
      </w:r>
      <w:r w:rsidRPr="006B5986">
        <w:rPr>
          <w:rFonts w:ascii="Lucida Sans Unicode" w:eastAsia="宋体" w:hAnsi="Lucida Sans Unicode" w:cs="Lucida Sans Unicode"/>
          <w:color w:val="1A1A1A"/>
          <w:kern w:val="0"/>
          <w:szCs w:val="21"/>
        </w:rPr>
        <w:t>支持多种消息队列协议，比如</w:t>
      </w:r>
      <w:r w:rsidRPr="006B5986">
        <w:rPr>
          <w:rFonts w:ascii="Lucida Sans Unicode" w:eastAsia="宋体" w:hAnsi="Lucida Sans Unicode" w:cs="Lucida Sans Unicode"/>
          <w:color w:val="1A1A1A"/>
          <w:kern w:val="0"/>
          <w:szCs w:val="21"/>
        </w:rPr>
        <w:t xml:space="preserve"> STOMP</w:t>
      </w:r>
      <w:r w:rsidRPr="006B5986">
        <w:rPr>
          <w:rFonts w:ascii="Lucida Sans Unicode" w:eastAsia="宋体" w:hAnsi="Lucida Sans Unicode" w:cs="Lucida Sans Unicode"/>
          <w:color w:val="1A1A1A"/>
          <w:kern w:val="0"/>
          <w:szCs w:val="21"/>
        </w:rPr>
        <w:t>、</w:t>
      </w:r>
      <w:r w:rsidRPr="006B5986">
        <w:rPr>
          <w:rFonts w:ascii="Lucida Sans Unicode" w:eastAsia="宋体" w:hAnsi="Lucida Sans Unicode" w:cs="Lucida Sans Unicode"/>
          <w:color w:val="1A1A1A"/>
          <w:kern w:val="0"/>
          <w:szCs w:val="21"/>
        </w:rPr>
        <w:t xml:space="preserve">MQTT </w:t>
      </w:r>
      <w:r w:rsidRPr="006B5986">
        <w:rPr>
          <w:rFonts w:ascii="Lucida Sans Unicode" w:eastAsia="宋体" w:hAnsi="Lucida Sans Unicode" w:cs="Lucida Sans Unicode"/>
          <w:color w:val="1A1A1A"/>
          <w:kern w:val="0"/>
          <w:szCs w:val="21"/>
        </w:rPr>
        <w:t>等等。</w:t>
      </w:r>
    </w:p>
    <w:p w:rsidR="006B5986" w:rsidRPr="006B5986" w:rsidRDefault="006B5986" w:rsidP="00FA61C5">
      <w:pPr>
        <w:widowControl/>
        <w:numPr>
          <w:ilvl w:val="0"/>
          <w:numId w:val="239"/>
        </w:numPr>
        <w:shd w:val="clear" w:color="auto" w:fill="FFFFFF"/>
        <w:spacing w:before="150" w:after="420"/>
        <w:ind w:left="0"/>
        <w:jc w:val="left"/>
        <w:rPr>
          <w:rFonts w:ascii="Lucida Sans Unicode" w:eastAsia="宋体" w:hAnsi="Lucida Sans Unicode" w:cs="Lucida Sans Unicode"/>
          <w:color w:val="1A1A1A"/>
          <w:kern w:val="0"/>
          <w:szCs w:val="21"/>
        </w:rPr>
      </w:pPr>
      <w:r w:rsidRPr="006B5986">
        <w:rPr>
          <w:rFonts w:ascii="Lucida Sans Unicode" w:eastAsia="宋体" w:hAnsi="Lucida Sans Unicode" w:cs="Lucida Sans Unicode"/>
          <w:color w:val="1A1A1A"/>
          <w:kern w:val="0"/>
          <w:szCs w:val="21"/>
        </w:rPr>
        <w:t>6</w:t>
      </w:r>
      <w:r w:rsidRPr="006B5986">
        <w:rPr>
          <w:rFonts w:ascii="Lucida Sans Unicode" w:eastAsia="宋体" w:hAnsi="Lucida Sans Unicode" w:cs="Lucida Sans Unicode"/>
          <w:color w:val="1A1A1A"/>
          <w:kern w:val="0"/>
          <w:szCs w:val="21"/>
        </w:rPr>
        <w:t>、多语言客户端（</w:t>
      </w:r>
      <w:r w:rsidRPr="006B5986">
        <w:rPr>
          <w:rFonts w:ascii="Lucida Sans Unicode" w:eastAsia="宋体" w:hAnsi="Lucida Sans Unicode" w:cs="Lucida Sans Unicode"/>
          <w:color w:val="1A1A1A"/>
          <w:kern w:val="0"/>
          <w:szCs w:val="21"/>
        </w:rPr>
        <w:t>Many Clients</w:t>
      </w:r>
      <w:r w:rsidRPr="006B5986">
        <w:rPr>
          <w:rFonts w:ascii="Lucida Sans Unicode" w:eastAsia="宋体" w:hAnsi="Lucida Sans Unicode" w:cs="Lucida Sans Unicode"/>
          <w:color w:val="1A1A1A"/>
          <w:kern w:val="0"/>
          <w:szCs w:val="21"/>
        </w:rPr>
        <w:t>）</w:t>
      </w:r>
    </w:p>
    <w:p w:rsidR="006B5986" w:rsidRPr="006B5986" w:rsidRDefault="006B5986" w:rsidP="006B5986">
      <w:pPr>
        <w:widowControl/>
        <w:shd w:val="clear" w:color="auto" w:fill="F6F6F6"/>
        <w:jc w:val="left"/>
        <w:rPr>
          <w:rFonts w:ascii="Lucida Sans Unicode" w:eastAsia="宋体" w:hAnsi="Lucida Sans Unicode" w:cs="Lucida Sans Unicode"/>
          <w:color w:val="1A1A1A"/>
          <w:kern w:val="0"/>
          <w:szCs w:val="21"/>
        </w:rPr>
      </w:pPr>
      <w:r w:rsidRPr="006B5986">
        <w:rPr>
          <w:rFonts w:ascii="Lucida Sans Unicode" w:eastAsia="宋体" w:hAnsi="Lucida Sans Unicode" w:cs="Lucida Sans Unicode"/>
          <w:color w:val="1A1A1A"/>
          <w:kern w:val="0"/>
          <w:szCs w:val="21"/>
        </w:rPr>
        <w:t xml:space="preserve">RabbitMQ </w:t>
      </w:r>
      <w:r w:rsidRPr="006B5986">
        <w:rPr>
          <w:rFonts w:ascii="Lucida Sans Unicode" w:eastAsia="宋体" w:hAnsi="Lucida Sans Unicode" w:cs="Lucida Sans Unicode"/>
          <w:color w:val="1A1A1A"/>
          <w:kern w:val="0"/>
          <w:szCs w:val="21"/>
        </w:rPr>
        <w:t>几乎支持所有常用语言，比如</w:t>
      </w:r>
      <w:r w:rsidRPr="006B5986">
        <w:rPr>
          <w:rFonts w:ascii="Lucida Sans Unicode" w:eastAsia="宋体" w:hAnsi="Lucida Sans Unicode" w:cs="Lucida Sans Unicode"/>
          <w:color w:val="1A1A1A"/>
          <w:kern w:val="0"/>
          <w:szCs w:val="21"/>
        </w:rPr>
        <w:t xml:space="preserve"> Java</w:t>
      </w:r>
      <w:r w:rsidRPr="006B5986">
        <w:rPr>
          <w:rFonts w:ascii="Lucida Sans Unicode" w:eastAsia="宋体" w:hAnsi="Lucida Sans Unicode" w:cs="Lucida Sans Unicode"/>
          <w:color w:val="1A1A1A"/>
          <w:kern w:val="0"/>
          <w:szCs w:val="21"/>
        </w:rPr>
        <w:t>、</w:t>
      </w:r>
      <w:r w:rsidRPr="006B5986">
        <w:rPr>
          <w:rFonts w:ascii="Lucida Sans Unicode" w:eastAsia="宋体" w:hAnsi="Lucida Sans Unicode" w:cs="Lucida Sans Unicode"/>
          <w:color w:val="1A1A1A"/>
          <w:kern w:val="0"/>
          <w:szCs w:val="21"/>
        </w:rPr>
        <w:t>.NET</w:t>
      </w:r>
      <w:r w:rsidRPr="006B5986">
        <w:rPr>
          <w:rFonts w:ascii="Lucida Sans Unicode" w:eastAsia="宋体" w:hAnsi="Lucida Sans Unicode" w:cs="Lucida Sans Unicode"/>
          <w:color w:val="1A1A1A"/>
          <w:kern w:val="0"/>
          <w:szCs w:val="21"/>
        </w:rPr>
        <w:t>、</w:t>
      </w:r>
      <w:r w:rsidRPr="006B5986">
        <w:rPr>
          <w:rFonts w:ascii="Lucida Sans Unicode" w:eastAsia="宋体" w:hAnsi="Lucida Sans Unicode" w:cs="Lucida Sans Unicode"/>
          <w:color w:val="1A1A1A"/>
          <w:kern w:val="0"/>
          <w:szCs w:val="21"/>
        </w:rPr>
        <w:t xml:space="preserve">Ruby </w:t>
      </w:r>
      <w:r w:rsidRPr="006B5986">
        <w:rPr>
          <w:rFonts w:ascii="Lucida Sans Unicode" w:eastAsia="宋体" w:hAnsi="Lucida Sans Unicode" w:cs="Lucida Sans Unicode"/>
          <w:color w:val="1A1A1A"/>
          <w:kern w:val="0"/>
          <w:szCs w:val="21"/>
        </w:rPr>
        <w:t>等等。</w:t>
      </w:r>
    </w:p>
    <w:p w:rsidR="006B5986" w:rsidRPr="006B5986" w:rsidRDefault="006B5986" w:rsidP="00FA61C5">
      <w:pPr>
        <w:widowControl/>
        <w:numPr>
          <w:ilvl w:val="0"/>
          <w:numId w:val="239"/>
        </w:numPr>
        <w:shd w:val="clear" w:color="auto" w:fill="FFFFFF"/>
        <w:spacing w:before="150" w:after="420"/>
        <w:ind w:left="0"/>
        <w:jc w:val="left"/>
        <w:rPr>
          <w:rFonts w:ascii="Lucida Sans Unicode" w:eastAsia="宋体" w:hAnsi="Lucida Sans Unicode" w:cs="Lucida Sans Unicode"/>
          <w:color w:val="1A1A1A"/>
          <w:kern w:val="0"/>
          <w:szCs w:val="21"/>
        </w:rPr>
      </w:pPr>
      <w:r w:rsidRPr="006B5986">
        <w:rPr>
          <w:rFonts w:ascii="Lucida Sans Unicode" w:eastAsia="宋体" w:hAnsi="Lucida Sans Unicode" w:cs="Lucida Sans Unicode"/>
          <w:color w:val="1A1A1A"/>
          <w:kern w:val="0"/>
          <w:szCs w:val="21"/>
        </w:rPr>
        <w:t>7</w:t>
      </w:r>
      <w:r w:rsidRPr="006B5986">
        <w:rPr>
          <w:rFonts w:ascii="Lucida Sans Unicode" w:eastAsia="宋体" w:hAnsi="Lucida Sans Unicode" w:cs="Lucida Sans Unicode"/>
          <w:color w:val="1A1A1A"/>
          <w:kern w:val="0"/>
          <w:szCs w:val="21"/>
        </w:rPr>
        <w:t>、管理界面（</w:t>
      </w:r>
      <w:r w:rsidRPr="006B5986">
        <w:rPr>
          <w:rFonts w:ascii="Lucida Sans Unicode" w:eastAsia="宋体" w:hAnsi="Lucida Sans Unicode" w:cs="Lucida Sans Unicode"/>
          <w:color w:val="1A1A1A"/>
          <w:kern w:val="0"/>
          <w:szCs w:val="21"/>
        </w:rPr>
        <w:t>Management UI</w:t>
      </w:r>
      <w:r w:rsidRPr="006B5986">
        <w:rPr>
          <w:rFonts w:ascii="Lucida Sans Unicode" w:eastAsia="宋体" w:hAnsi="Lucida Sans Unicode" w:cs="Lucida Sans Unicode"/>
          <w:color w:val="1A1A1A"/>
          <w:kern w:val="0"/>
          <w:szCs w:val="21"/>
        </w:rPr>
        <w:t>）</w:t>
      </w:r>
    </w:p>
    <w:p w:rsidR="006B5986" w:rsidRPr="006B5986" w:rsidRDefault="006B5986" w:rsidP="006B5986">
      <w:pPr>
        <w:widowControl/>
        <w:shd w:val="clear" w:color="auto" w:fill="F6F6F6"/>
        <w:jc w:val="left"/>
        <w:rPr>
          <w:rFonts w:ascii="Lucida Sans Unicode" w:eastAsia="宋体" w:hAnsi="Lucida Sans Unicode" w:cs="Lucida Sans Unicode"/>
          <w:color w:val="1A1A1A"/>
          <w:kern w:val="0"/>
          <w:szCs w:val="21"/>
        </w:rPr>
      </w:pPr>
      <w:r w:rsidRPr="006B5986">
        <w:rPr>
          <w:rFonts w:ascii="Lucida Sans Unicode" w:eastAsia="宋体" w:hAnsi="Lucida Sans Unicode" w:cs="Lucida Sans Unicode"/>
          <w:color w:val="1A1A1A"/>
          <w:kern w:val="0"/>
          <w:szCs w:val="21"/>
        </w:rPr>
        <w:t xml:space="preserve">RabbitMQ </w:t>
      </w:r>
      <w:r w:rsidRPr="006B5986">
        <w:rPr>
          <w:rFonts w:ascii="Lucida Sans Unicode" w:eastAsia="宋体" w:hAnsi="Lucida Sans Unicode" w:cs="Lucida Sans Unicode"/>
          <w:color w:val="1A1A1A"/>
          <w:kern w:val="0"/>
          <w:szCs w:val="21"/>
        </w:rPr>
        <w:t>提供了一个易用的用户界面，使得用户可以监控和管理消息</w:t>
      </w:r>
      <w:r w:rsidRPr="006B5986">
        <w:rPr>
          <w:rFonts w:ascii="Lucida Sans Unicode" w:eastAsia="宋体" w:hAnsi="Lucida Sans Unicode" w:cs="Lucida Sans Unicode"/>
          <w:color w:val="1A1A1A"/>
          <w:kern w:val="0"/>
          <w:szCs w:val="21"/>
        </w:rPr>
        <w:t xml:space="preserve"> Broker </w:t>
      </w:r>
      <w:r w:rsidRPr="006B5986">
        <w:rPr>
          <w:rFonts w:ascii="Lucida Sans Unicode" w:eastAsia="宋体" w:hAnsi="Lucida Sans Unicode" w:cs="Lucida Sans Unicode"/>
          <w:color w:val="1A1A1A"/>
          <w:kern w:val="0"/>
          <w:szCs w:val="21"/>
        </w:rPr>
        <w:t>的许多方面。</w:t>
      </w:r>
    </w:p>
    <w:p w:rsidR="006B5986" w:rsidRPr="006B5986" w:rsidRDefault="006B5986" w:rsidP="00FA61C5">
      <w:pPr>
        <w:widowControl/>
        <w:numPr>
          <w:ilvl w:val="0"/>
          <w:numId w:val="239"/>
        </w:numPr>
        <w:shd w:val="clear" w:color="auto" w:fill="FFFFFF"/>
        <w:spacing w:before="150" w:after="420"/>
        <w:ind w:left="0"/>
        <w:jc w:val="left"/>
        <w:rPr>
          <w:rFonts w:ascii="Lucida Sans Unicode" w:eastAsia="宋体" w:hAnsi="Lucida Sans Unicode" w:cs="Lucida Sans Unicode"/>
          <w:color w:val="1A1A1A"/>
          <w:kern w:val="0"/>
          <w:szCs w:val="21"/>
        </w:rPr>
      </w:pPr>
      <w:r w:rsidRPr="006B5986">
        <w:rPr>
          <w:rFonts w:ascii="Lucida Sans Unicode" w:eastAsia="宋体" w:hAnsi="Lucida Sans Unicode" w:cs="Lucida Sans Unicode"/>
          <w:color w:val="1A1A1A"/>
          <w:kern w:val="0"/>
          <w:szCs w:val="21"/>
        </w:rPr>
        <w:t>8</w:t>
      </w:r>
      <w:r w:rsidRPr="006B5986">
        <w:rPr>
          <w:rFonts w:ascii="Lucida Sans Unicode" w:eastAsia="宋体" w:hAnsi="Lucida Sans Unicode" w:cs="Lucida Sans Unicode"/>
          <w:color w:val="1A1A1A"/>
          <w:kern w:val="0"/>
          <w:szCs w:val="21"/>
        </w:rPr>
        <w:t>、跟踪机制（</w:t>
      </w:r>
      <w:r w:rsidRPr="006B5986">
        <w:rPr>
          <w:rFonts w:ascii="Lucida Sans Unicode" w:eastAsia="宋体" w:hAnsi="Lucida Sans Unicode" w:cs="Lucida Sans Unicode"/>
          <w:color w:val="1A1A1A"/>
          <w:kern w:val="0"/>
          <w:szCs w:val="21"/>
        </w:rPr>
        <w:t>Tracing</w:t>
      </w:r>
      <w:r w:rsidRPr="006B5986">
        <w:rPr>
          <w:rFonts w:ascii="Lucida Sans Unicode" w:eastAsia="宋体" w:hAnsi="Lucida Sans Unicode" w:cs="Lucida Sans Unicode"/>
          <w:color w:val="1A1A1A"/>
          <w:kern w:val="0"/>
          <w:szCs w:val="21"/>
        </w:rPr>
        <w:t>）</w:t>
      </w:r>
    </w:p>
    <w:p w:rsidR="006B5986" w:rsidRPr="006B5986" w:rsidRDefault="006B5986" w:rsidP="006B5986">
      <w:pPr>
        <w:widowControl/>
        <w:shd w:val="clear" w:color="auto" w:fill="F6F6F6"/>
        <w:jc w:val="left"/>
        <w:rPr>
          <w:rFonts w:ascii="Lucida Sans Unicode" w:eastAsia="宋体" w:hAnsi="Lucida Sans Unicode" w:cs="Lucida Sans Unicode"/>
          <w:color w:val="1A1A1A"/>
          <w:kern w:val="0"/>
          <w:szCs w:val="21"/>
        </w:rPr>
      </w:pPr>
      <w:r w:rsidRPr="006B5986">
        <w:rPr>
          <w:rFonts w:ascii="Lucida Sans Unicode" w:eastAsia="宋体" w:hAnsi="Lucida Sans Unicode" w:cs="Lucida Sans Unicode"/>
          <w:color w:val="1A1A1A"/>
          <w:kern w:val="0"/>
          <w:szCs w:val="21"/>
        </w:rPr>
        <w:t>如果消息异常，</w:t>
      </w:r>
      <w:r w:rsidRPr="006B5986">
        <w:rPr>
          <w:rFonts w:ascii="Lucida Sans Unicode" w:eastAsia="宋体" w:hAnsi="Lucida Sans Unicode" w:cs="Lucida Sans Unicode"/>
          <w:color w:val="1A1A1A"/>
          <w:kern w:val="0"/>
          <w:szCs w:val="21"/>
        </w:rPr>
        <w:t xml:space="preserve">RabbitMQ </w:t>
      </w:r>
      <w:r w:rsidRPr="006B5986">
        <w:rPr>
          <w:rFonts w:ascii="Lucida Sans Unicode" w:eastAsia="宋体" w:hAnsi="Lucida Sans Unicode" w:cs="Lucida Sans Unicode"/>
          <w:color w:val="1A1A1A"/>
          <w:kern w:val="0"/>
          <w:szCs w:val="21"/>
        </w:rPr>
        <w:t>提供了消息跟踪机制，使用者可以找出发生了什么。</w:t>
      </w:r>
    </w:p>
    <w:p w:rsidR="006B5986" w:rsidRPr="006B5986" w:rsidRDefault="006B5986" w:rsidP="00FA61C5">
      <w:pPr>
        <w:widowControl/>
        <w:numPr>
          <w:ilvl w:val="0"/>
          <w:numId w:val="239"/>
        </w:numPr>
        <w:shd w:val="clear" w:color="auto" w:fill="FFFFFF"/>
        <w:spacing w:before="150" w:after="420"/>
        <w:ind w:left="0"/>
        <w:jc w:val="left"/>
        <w:rPr>
          <w:rFonts w:ascii="Lucida Sans Unicode" w:eastAsia="宋体" w:hAnsi="Lucida Sans Unicode" w:cs="Lucida Sans Unicode"/>
          <w:color w:val="1A1A1A"/>
          <w:kern w:val="0"/>
          <w:szCs w:val="21"/>
        </w:rPr>
      </w:pPr>
      <w:r w:rsidRPr="006B5986">
        <w:rPr>
          <w:rFonts w:ascii="Lucida Sans Unicode" w:eastAsia="宋体" w:hAnsi="Lucida Sans Unicode" w:cs="Lucida Sans Unicode"/>
          <w:color w:val="1A1A1A"/>
          <w:kern w:val="0"/>
          <w:szCs w:val="21"/>
        </w:rPr>
        <w:t>9</w:t>
      </w:r>
      <w:r w:rsidRPr="006B5986">
        <w:rPr>
          <w:rFonts w:ascii="Lucida Sans Unicode" w:eastAsia="宋体" w:hAnsi="Lucida Sans Unicode" w:cs="Lucida Sans Unicode"/>
          <w:color w:val="1A1A1A"/>
          <w:kern w:val="0"/>
          <w:szCs w:val="21"/>
        </w:rPr>
        <w:t>、插件机制（</w:t>
      </w:r>
      <w:r w:rsidRPr="006B5986">
        <w:rPr>
          <w:rFonts w:ascii="Lucida Sans Unicode" w:eastAsia="宋体" w:hAnsi="Lucida Sans Unicode" w:cs="Lucida Sans Unicode"/>
          <w:color w:val="1A1A1A"/>
          <w:kern w:val="0"/>
          <w:szCs w:val="21"/>
        </w:rPr>
        <w:t>Plugin System</w:t>
      </w:r>
      <w:r w:rsidRPr="006B5986">
        <w:rPr>
          <w:rFonts w:ascii="Lucida Sans Unicode" w:eastAsia="宋体" w:hAnsi="Lucida Sans Unicode" w:cs="Lucida Sans Unicode"/>
          <w:color w:val="1A1A1A"/>
          <w:kern w:val="0"/>
          <w:szCs w:val="21"/>
        </w:rPr>
        <w:t>）</w:t>
      </w:r>
    </w:p>
    <w:p w:rsidR="006B5986" w:rsidRPr="006B5986" w:rsidRDefault="006B5986" w:rsidP="006B5986">
      <w:pPr>
        <w:widowControl/>
        <w:shd w:val="clear" w:color="auto" w:fill="F6F6F6"/>
        <w:jc w:val="left"/>
        <w:rPr>
          <w:rFonts w:ascii="Lucida Sans Unicode" w:eastAsia="宋体" w:hAnsi="Lucida Sans Unicode" w:cs="Lucida Sans Unicode"/>
          <w:color w:val="1A1A1A"/>
          <w:kern w:val="0"/>
          <w:szCs w:val="21"/>
        </w:rPr>
      </w:pPr>
      <w:r w:rsidRPr="006B5986">
        <w:rPr>
          <w:rFonts w:ascii="Lucida Sans Unicode" w:eastAsia="宋体" w:hAnsi="Lucida Sans Unicode" w:cs="Lucida Sans Unicode"/>
          <w:color w:val="1A1A1A"/>
          <w:kern w:val="0"/>
          <w:szCs w:val="21"/>
        </w:rPr>
        <w:t xml:space="preserve">RabbitMQ </w:t>
      </w:r>
      <w:r w:rsidRPr="006B5986">
        <w:rPr>
          <w:rFonts w:ascii="Lucida Sans Unicode" w:eastAsia="宋体" w:hAnsi="Lucida Sans Unicode" w:cs="Lucida Sans Unicode"/>
          <w:color w:val="1A1A1A"/>
          <w:kern w:val="0"/>
          <w:szCs w:val="21"/>
        </w:rPr>
        <w:t>提供了许多插件，来从多方面进行扩展，也可以编写自己的插件。</w:t>
      </w:r>
    </w:p>
    <w:p w:rsidR="006B5986" w:rsidRPr="006B5986" w:rsidRDefault="006B5986" w:rsidP="006B5986">
      <w:pPr>
        <w:pStyle w:val="2"/>
      </w:pPr>
      <w:r>
        <w:t>2.</w:t>
      </w:r>
      <w:r w:rsidRPr="006B5986">
        <w:t xml:space="preserve"> </w:t>
      </w:r>
      <w:r>
        <w:t>RabbitMQ 中的 Broker 是指什么？Cluster 又是指什么？</w:t>
      </w:r>
    </w:p>
    <w:p w:rsidR="006B5986" w:rsidRPr="006B5986" w:rsidRDefault="006B5986" w:rsidP="00FA61C5">
      <w:pPr>
        <w:widowControl/>
        <w:numPr>
          <w:ilvl w:val="0"/>
          <w:numId w:val="240"/>
        </w:numPr>
        <w:shd w:val="clear" w:color="auto" w:fill="FFFFFF"/>
        <w:ind w:left="0"/>
        <w:jc w:val="left"/>
        <w:rPr>
          <w:rFonts w:ascii="Lucida Sans Unicode" w:eastAsia="宋体" w:hAnsi="Lucida Sans Unicode" w:cs="Lucida Sans Unicode"/>
          <w:color w:val="1A1A1A"/>
          <w:kern w:val="0"/>
          <w:szCs w:val="21"/>
        </w:rPr>
      </w:pPr>
      <w:r w:rsidRPr="006B5986">
        <w:rPr>
          <w:rFonts w:ascii="Lucida Sans Unicode" w:eastAsia="宋体" w:hAnsi="Lucida Sans Unicode" w:cs="Lucida Sans Unicode"/>
          <w:color w:val="1A1A1A"/>
          <w:kern w:val="0"/>
          <w:szCs w:val="21"/>
        </w:rPr>
        <w:t xml:space="preserve">Broker </w:t>
      </w:r>
      <w:r w:rsidRPr="006B5986">
        <w:rPr>
          <w:rFonts w:ascii="Lucida Sans Unicode" w:eastAsia="宋体" w:hAnsi="Lucida Sans Unicode" w:cs="Lucida Sans Unicode"/>
          <w:color w:val="1A1A1A"/>
          <w:kern w:val="0"/>
          <w:szCs w:val="21"/>
        </w:rPr>
        <w:t>，是指一个或多个</w:t>
      </w:r>
      <w:r w:rsidRPr="006B5986">
        <w:rPr>
          <w:rFonts w:ascii="Lucida Sans Unicode" w:eastAsia="宋体" w:hAnsi="Lucida Sans Unicode" w:cs="Lucida Sans Unicode"/>
          <w:color w:val="1A1A1A"/>
          <w:kern w:val="0"/>
          <w:szCs w:val="21"/>
        </w:rPr>
        <w:t xml:space="preserve"> erlang node </w:t>
      </w:r>
      <w:r w:rsidRPr="006B5986">
        <w:rPr>
          <w:rFonts w:ascii="Lucida Sans Unicode" w:eastAsia="宋体" w:hAnsi="Lucida Sans Unicode" w:cs="Lucida Sans Unicode"/>
          <w:color w:val="1A1A1A"/>
          <w:kern w:val="0"/>
          <w:szCs w:val="21"/>
        </w:rPr>
        <w:t>的逻辑分组，且</w:t>
      </w:r>
      <w:r w:rsidRPr="006B5986">
        <w:rPr>
          <w:rFonts w:ascii="Lucida Sans Unicode" w:eastAsia="宋体" w:hAnsi="Lucida Sans Unicode" w:cs="Lucida Sans Unicode"/>
          <w:color w:val="1A1A1A"/>
          <w:kern w:val="0"/>
          <w:szCs w:val="21"/>
        </w:rPr>
        <w:t xml:space="preserve"> node </w:t>
      </w:r>
      <w:r w:rsidRPr="006B5986">
        <w:rPr>
          <w:rFonts w:ascii="Lucida Sans Unicode" w:eastAsia="宋体" w:hAnsi="Lucida Sans Unicode" w:cs="Lucida Sans Unicode"/>
          <w:color w:val="1A1A1A"/>
          <w:kern w:val="0"/>
          <w:szCs w:val="21"/>
        </w:rPr>
        <w:t>上运行着</w:t>
      </w:r>
      <w:r w:rsidRPr="006B5986">
        <w:rPr>
          <w:rFonts w:ascii="Lucida Sans Unicode" w:eastAsia="宋体" w:hAnsi="Lucida Sans Unicode" w:cs="Lucida Sans Unicode"/>
          <w:color w:val="1A1A1A"/>
          <w:kern w:val="0"/>
          <w:szCs w:val="21"/>
        </w:rPr>
        <w:t xml:space="preserve"> RabbitMQ </w:t>
      </w:r>
      <w:r w:rsidRPr="006B5986">
        <w:rPr>
          <w:rFonts w:ascii="Lucida Sans Unicode" w:eastAsia="宋体" w:hAnsi="Lucida Sans Unicode" w:cs="Lucida Sans Unicode"/>
          <w:color w:val="1A1A1A"/>
          <w:kern w:val="0"/>
          <w:szCs w:val="21"/>
        </w:rPr>
        <w:t>应用程序。</w:t>
      </w:r>
    </w:p>
    <w:p w:rsidR="006B5986" w:rsidRPr="006B5986" w:rsidRDefault="006B5986" w:rsidP="00FA61C5">
      <w:pPr>
        <w:widowControl/>
        <w:numPr>
          <w:ilvl w:val="0"/>
          <w:numId w:val="240"/>
        </w:numPr>
        <w:shd w:val="clear" w:color="auto" w:fill="FFFFFF"/>
        <w:ind w:left="0"/>
        <w:jc w:val="left"/>
        <w:rPr>
          <w:rFonts w:ascii="Lucida Sans Unicode" w:eastAsia="宋体" w:hAnsi="Lucida Sans Unicode" w:cs="Lucida Sans Unicode"/>
          <w:color w:val="1A1A1A"/>
          <w:kern w:val="0"/>
          <w:szCs w:val="21"/>
        </w:rPr>
      </w:pPr>
      <w:r w:rsidRPr="006B5986">
        <w:rPr>
          <w:rFonts w:ascii="Lucida Sans Unicode" w:eastAsia="宋体" w:hAnsi="Lucida Sans Unicode" w:cs="Lucida Sans Unicode"/>
          <w:color w:val="1A1A1A"/>
          <w:kern w:val="0"/>
          <w:szCs w:val="21"/>
        </w:rPr>
        <w:t xml:space="preserve">Cluster </w:t>
      </w:r>
      <w:r w:rsidRPr="006B5986">
        <w:rPr>
          <w:rFonts w:ascii="Lucida Sans Unicode" w:eastAsia="宋体" w:hAnsi="Lucida Sans Unicode" w:cs="Lucida Sans Unicode"/>
          <w:color w:val="1A1A1A"/>
          <w:kern w:val="0"/>
          <w:szCs w:val="21"/>
        </w:rPr>
        <w:t>，是在</w:t>
      </w:r>
      <w:r w:rsidRPr="006B5986">
        <w:rPr>
          <w:rFonts w:ascii="Lucida Sans Unicode" w:eastAsia="宋体" w:hAnsi="Lucida Sans Unicode" w:cs="Lucida Sans Unicode"/>
          <w:color w:val="1A1A1A"/>
          <w:kern w:val="0"/>
          <w:szCs w:val="21"/>
        </w:rPr>
        <w:t xml:space="preserve"> Broker </w:t>
      </w:r>
      <w:r w:rsidRPr="006B5986">
        <w:rPr>
          <w:rFonts w:ascii="Lucida Sans Unicode" w:eastAsia="宋体" w:hAnsi="Lucida Sans Unicode" w:cs="Lucida Sans Unicode"/>
          <w:color w:val="1A1A1A"/>
          <w:kern w:val="0"/>
          <w:szCs w:val="21"/>
        </w:rPr>
        <w:t>的基础之上，增加了</w:t>
      </w:r>
      <w:r w:rsidRPr="006B5986">
        <w:rPr>
          <w:rFonts w:ascii="Lucida Sans Unicode" w:eastAsia="宋体" w:hAnsi="Lucida Sans Unicode" w:cs="Lucida Sans Unicode"/>
          <w:color w:val="1A1A1A"/>
          <w:kern w:val="0"/>
          <w:szCs w:val="21"/>
        </w:rPr>
        <w:t xml:space="preserve"> node </w:t>
      </w:r>
      <w:r w:rsidRPr="006B5986">
        <w:rPr>
          <w:rFonts w:ascii="Lucida Sans Unicode" w:eastAsia="宋体" w:hAnsi="Lucida Sans Unicode" w:cs="Lucida Sans Unicode"/>
          <w:color w:val="1A1A1A"/>
          <w:kern w:val="0"/>
          <w:szCs w:val="21"/>
        </w:rPr>
        <w:t>之间共享元数据的约束。</w:t>
      </w:r>
    </w:p>
    <w:p w:rsidR="006B5986" w:rsidRPr="006B5986" w:rsidRDefault="006B5986" w:rsidP="006B5986">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6B5986">
        <w:rPr>
          <w:rFonts w:ascii="Lucida Sans Unicode" w:eastAsia="宋体" w:hAnsi="Lucida Sans Unicode" w:cs="Lucida Sans Unicode"/>
          <w:color w:val="1A1A1A"/>
          <w:kern w:val="0"/>
          <w:sz w:val="24"/>
          <w:szCs w:val="24"/>
        </w:rPr>
        <w:t>🦅 </w:t>
      </w:r>
      <w:r w:rsidRPr="006B5986">
        <w:rPr>
          <w:rFonts w:ascii="Lucida Sans Unicode" w:eastAsia="宋体" w:hAnsi="Lucida Sans Unicode" w:cs="Lucida Sans Unicode"/>
          <w:b/>
          <w:bCs/>
          <w:color w:val="1A1A1A"/>
          <w:kern w:val="0"/>
          <w:sz w:val="24"/>
          <w:szCs w:val="24"/>
        </w:rPr>
        <w:t xml:space="preserve">vhost </w:t>
      </w:r>
      <w:r w:rsidRPr="006B5986">
        <w:rPr>
          <w:rFonts w:ascii="Lucida Sans Unicode" w:eastAsia="宋体" w:hAnsi="Lucida Sans Unicode" w:cs="Lucida Sans Unicode"/>
          <w:b/>
          <w:bCs/>
          <w:color w:val="1A1A1A"/>
          <w:kern w:val="0"/>
          <w:sz w:val="24"/>
          <w:szCs w:val="24"/>
        </w:rPr>
        <w:t>是什么？起什么作用？</w:t>
      </w:r>
    </w:p>
    <w:p w:rsidR="006B5986" w:rsidRPr="006B5986" w:rsidRDefault="006B5986" w:rsidP="006B5986">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6B5986">
        <w:rPr>
          <w:rFonts w:ascii="Lucida Sans Unicode" w:eastAsia="宋体" w:hAnsi="Lucida Sans Unicode" w:cs="Lucida Sans Unicode"/>
          <w:color w:val="1A1A1A"/>
          <w:kern w:val="0"/>
          <w:sz w:val="24"/>
          <w:szCs w:val="24"/>
        </w:rPr>
        <w:t xml:space="preserve">vhost </w:t>
      </w:r>
      <w:r w:rsidRPr="006B5986">
        <w:rPr>
          <w:rFonts w:ascii="Lucida Sans Unicode" w:eastAsia="宋体" w:hAnsi="Lucida Sans Unicode" w:cs="Lucida Sans Unicode"/>
          <w:color w:val="1A1A1A"/>
          <w:kern w:val="0"/>
          <w:sz w:val="24"/>
          <w:szCs w:val="24"/>
        </w:rPr>
        <w:t>可以理解为虚拟</w:t>
      </w:r>
      <w:r w:rsidRPr="006B5986">
        <w:rPr>
          <w:rFonts w:ascii="Lucida Sans Unicode" w:eastAsia="宋体" w:hAnsi="Lucida Sans Unicode" w:cs="Lucida Sans Unicode"/>
          <w:color w:val="1A1A1A"/>
          <w:kern w:val="0"/>
          <w:sz w:val="24"/>
          <w:szCs w:val="24"/>
        </w:rPr>
        <w:t xml:space="preserve"> Broker </w:t>
      </w:r>
      <w:r w:rsidRPr="006B5986">
        <w:rPr>
          <w:rFonts w:ascii="Lucida Sans Unicode" w:eastAsia="宋体" w:hAnsi="Lucida Sans Unicode" w:cs="Lucida Sans Unicode"/>
          <w:color w:val="1A1A1A"/>
          <w:kern w:val="0"/>
          <w:sz w:val="24"/>
          <w:szCs w:val="24"/>
        </w:rPr>
        <w:t>，即</w:t>
      </w:r>
      <w:r w:rsidRPr="006B5986">
        <w:rPr>
          <w:rFonts w:ascii="Lucida Sans Unicode" w:eastAsia="宋体" w:hAnsi="Lucida Sans Unicode" w:cs="Lucida Sans Unicode"/>
          <w:color w:val="1A1A1A"/>
          <w:kern w:val="0"/>
          <w:sz w:val="24"/>
          <w:szCs w:val="24"/>
        </w:rPr>
        <w:t xml:space="preserve"> mini-RabbitMQ server </w:t>
      </w:r>
      <w:r w:rsidRPr="006B5986">
        <w:rPr>
          <w:rFonts w:ascii="Lucida Sans Unicode" w:eastAsia="宋体" w:hAnsi="Lucida Sans Unicode" w:cs="Lucida Sans Unicode"/>
          <w:color w:val="1A1A1A"/>
          <w:kern w:val="0"/>
          <w:sz w:val="24"/>
          <w:szCs w:val="24"/>
        </w:rPr>
        <w:t>。其内部均含有独立的</w:t>
      </w:r>
      <w:r w:rsidRPr="006B5986">
        <w:rPr>
          <w:rFonts w:ascii="Lucida Sans Unicode" w:eastAsia="宋体" w:hAnsi="Lucida Sans Unicode" w:cs="Lucida Sans Unicode"/>
          <w:color w:val="1A1A1A"/>
          <w:kern w:val="0"/>
          <w:sz w:val="24"/>
          <w:szCs w:val="24"/>
        </w:rPr>
        <w:t xml:space="preserve"> queue</w:t>
      </w:r>
      <w:r w:rsidRPr="006B5986">
        <w:rPr>
          <w:rFonts w:ascii="Lucida Sans Unicode" w:eastAsia="宋体" w:hAnsi="Lucida Sans Unicode" w:cs="Lucida Sans Unicode"/>
          <w:color w:val="1A1A1A"/>
          <w:kern w:val="0"/>
          <w:sz w:val="24"/>
          <w:szCs w:val="24"/>
        </w:rPr>
        <w:t>、</w:t>
      </w:r>
      <w:r w:rsidRPr="006B5986">
        <w:rPr>
          <w:rFonts w:ascii="Lucida Sans Unicode" w:eastAsia="宋体" w:hAnsi="Lucida Sans Unicode" w:cs="Lucida Sans Unicode"/>
          <w:color w:val="1A1A1A"/>
          <w:kern w:val="0"/>
          <w:sz w:val="24"/>
          <w:szCs w:val="24"/>
        </w:rPr>
        <w:t xml:space="preserve">exchange </w:t>
      </w:r>
      <w:r w:rsidRPr="006B5986">
        <w:rPr>
          <w:rFonts w:ascii="Lucida Sans Unicode" w:eastAsia="宋体" w:hAnsi="Lucida Sans Unicode" w:cs="Lucida Sans Unicode"/>
          <w:color w:val="1A1A1A"/>
          <w:kern w:val="0"/>
          <w:sz w:val="24"/>
          <w:szCs w:val="24"/>
        </w:rPr>
        <w:t>和</w:t>
      </w:r>
      <w:r w:rsidRPr="006B5986">
        <w:rPr>
          <w:rFonts w:ascii="Lucida Sans Unicode" w:eastAsia="宋体" w:hAnsi="Lucida Sans Unicode" w:cs="Lucida Sans Unicode"/>
          <w:color w:val="1A1A1A"/>
          <w:kern w:val="0"/>
          <w:sz w:val="24"/>
          <w:szCs w:val="24"/>
        </w:rPr>
        <w:t xml:space="preserve"> binding </w:t>
      </w:r>
      <w:r w:rsidRPr="006B5986">
        <w:rPr>
          <w:rFonts w:ascii="Lucida Sans Unicode" w:eastAsia="宋体" w:hAnsi="Lucida Sans Unicode" w:cs="Lucida Sans Unicode"/>
          <w:color w:val="1A1A1A"/>
          <w:kern w:val="0"/>
          <w:sz w:val="24"/>
          <w:szCs w:val="24"/>
        </w:rPr>
        <w:t>等，但最最重要的是，其拥有独立的权限系统，可以做到</w:t>
      </w:r>
      <w:r w:rsidRPr="006B5986">
        <w:rPr>
          <w:rFonts w:ascii="Lucida Sans Unicode" w:eastAsia="宋体" w:hAnsi="Lucida Sans Unicode" w:cs="Lucida Sans Unicode"/>
          <w:color w:val="1A1A1A"/>
          <w:kern w:val="0"/>
          <w:sz w:val="24"/>
          <w:szCs w:val="24"/>
        </w:rPr>
        <w:t xml:space="preserve"> vhost </w:t>
      </w:r>
      <w:r w:rsidRPr="006B5986">
        <w:rPr>
          <w:rFonts w:ascii="Lucida Sans Unicode" w:eastAsia="宋体" w:hAnsi="Lucida Sans Unicode" w:cs="Lucida Sans Unicode"/>
          <w:color w:val="1A1A1A"/>
          <w:kern w:val="0"/>
          <w:sz w:val="24"/>
          <w:szCs w:val="24"/>
        </w:rPr>
        <w:t>范围的用户控制。当然，从</w:t>
      </w:r>
      <w:r w:rsidRPr="006B5986">
        <w:rPr>
          <w:rFonts w:ascii="Lucida Sans Unicode" w:eastAsia="宋体" w:hAnsi="Lucida Sans Unicode" w:cs="Lucida Sans Unicode"/>
          <w:color w:val="1A1A1A"/>
          <w:kern w:val="0"/>
          <w:sz w:val="24"/>
          <w:szCs w:val="24"/>
        </w:rPr>
        <w:t xml:space="preserve"> RabbitMQ </w:t>
      </w:r>
      <w:r w:rsidRPr="006B5986">
        <w:rPr>
          <w:rFonts w:ascii="Lucida Sans Unicode" w:eastAsia="宋体" w:hAnsi="Lucida Sans Unicode" w:cs="Lucida Sans Unicode"/>
          <w:color w:val="1A1A1A"/>
          <w:kern w:val="0"/>
          <w:sz w:val="24"/>
          <w:szCs w:val="24"/>
        </w:rPr>
        <w:t>的全局角度，</w:t>
      </w:r>
      <w:r w:rsidRPr="006B5986">
        <w:rPr>
          <w:rFonts w:ascii="Lucida Sans Unicode" w:eastAsia="宋体" w:hAnsi="Lucida Sans Unicode" w:cs="Lucida Sans Unicode"/>
          <w:color w:val="1A1A1A"/>
          <w:kern w:val="0"/>
          <w:sz w:val="24"/>
          <w:szCs w:val="24"/>
        </w:rPr>
        <w:t xml:space="preserve">vhost </w:t>
      </w:r>
      <w:r w:rsidRPr="006B5986">
        <w:rPr>
          <w:rFonts w:ascii="Lucida Sans Unicode" w:eastAsia="宋体" w:hAnsi="Lucida Sans Unicode" w:cs="Lucida Sans Unicode"/>
          <w:color w:val="1A1A1A"/>
          <w:kern w:val="0"/>
          <w:sz w:val="24"/>
          <w:szCs w:val="24"/>
        </w:rPr>
        <w:t>可以作为不同权限隔离的手段（一个典型的例子就是不同的应用可以跑在不同的</w:t>
      </w:r>
      <w:r w:rsidRPr="006B5986">
        <w:rPr>
          <w:rFonts w:ascii="Lucida Sans Unicode" w:eastAsia="宋体" w:hAnsi="Lucida Sans Unicode" w:cs="Lucida Sans Unicode"/>
          <w:color w:val="1A1A1A"/>
          <w:kern w:val="0"/>
          <w:sz w:val="24"/>
          <w:szCs w:val="24"/>
        </w:rPr>
        <w:t xml:space="preserve"> vhost </w:t>
      </w:r>
      <w:r w:rsidRPr="006B5986">
        <w:rPr>
          <w:rFonts w:ascii="Lucida Sans Unicode" w:eastAsia="宋体" w:hAnsi="Lucida Sans Unicode" w:cs="Lucida Sans Unicode"/>
          <w:color w:val="1A1A1A"/>
          <w:kern w:val="0"/>
          <w:sz w:val="24"/>
          <w:szCs w:val="24"/>
        </w:rPr>
        <w:t>中）。</w:t>
      </w:r>
    </w:p>
    <w:p w:rsidR="006B5986" w:rsidRPr="006B5986" w:rsidRDefault="006B5986" w:rsidP="006B5986">
      <w:pPr>
        <w:widowControl/>
        <w:shd w:val="clear" w:color="auto" w:fill="F6F6F6"/>
        <w:jc w:val="left"/>
        <w:rPr>
          <w:rFonts w:ascii="Lucida Sans Unicode" w:eastAsia="宋体" w:hAnsi="Lucida Sans Unicode" w:cs="Lucida Sans Unicode"/>
          <w:color w:val="1A1A1A"/>
          <w:kern w:val="0"/>
          <w:sz w:val="24"/>
          <w:szCs w:val="24"/>
        </w:rPr>
      </w:pPr>
      <w:r w:rsidRPr="006B5986">
        <w:rPr>
          <w:rFonts w:ascii="Lucida Sans Unicode" w:eastAsia="宋体" w:hAnsi="Lucida Sans Unicode" w:cs="Lucida Sans Unicode"/>
          <w:color w:val="1A1A1A"/>
          <w:kern w:val="0"/>
          <w:sz w:val="24"/>
          <w:szCs w:val="24"/>
        </w:rPr>
        <w:t>这个，和</w:t>
      </w:r>
      <w:r w:rsidRPr="006B5986">
        <w:rPr>
          <w:rFonts w:ascii="Lucida Sans Unicode" w:eastAsia="宋体" w:hAnsi="Lucida Sans Unicode" w:cs="Lucida Sans Unicode"/>
          <w:color w:val="1A1A1A"/>
          <w:kern w:val="0"/>
          <w:sz w:val="24"/>
          <w:szCs w:val="24"/>
        </w:rPr>
        <w:t xml:space="preserve"> Tomcat</w:t>
      </w:r>
      <w:r w:rsidRPr="006B5986">
        <w:rPr>
          <w:rFonts w:ascii="Lucida Sans Unicode" w:eastAsia="宋体" w:hAnsi="Lucida Sans Unicode" w:cs="Lucida Sans Unicode"/>
          <w:color w:val="1A1A1A"/>
          <w:kern w:val="0"/>
          <w:sz w:val="24"/>
          <w:szCs w:val="24"/>
        </w:rPr>
        <w:t>、</w:t>
      </w:r>
      <w:r w:rsidRPr="006B5986">
        <w:rPr>
          <w:rFonts w:ascii="Lucida Sans Unicode" w:eastAsia="宋体" w:hAnsi="Lucida Sans Unicode" w:cs="Lucida Sans Unicode"/>
          <w:color w:val="1A1A1A"/>
          <w:kern w:val="0"/>
          <w:sz w:val="24"/>
          <w:szCs w:val="24"/>
        </w:rPr>
        <w:t>Nginx</w:t>
      </w:r>
      <w:r w:rsidRPr="006B5986">
        <w:rPr>
          <w:rFonts w:ascii="Lucida Sans Unicode" w:eastAsia="宋体" w:hAnsi="Lucida Sans Unicode" w:cs="Lucida Sans Unicode"/>
          <w:color w:val="1A1A1A"/>
          <w:kern w:val="0"/>
          <w:sz w:val="24"/>
          <w:szCs w:val="24"/>
        </w:rPr>
        <w:t>、</w:t>
      </w:r>
      <w:r w:rsidRPr="006B5986">
        <w:rPr>
          <w:rFonts w:ascii="Lucida Sans Unicode" w:eastAsia="宋体" w:hAnsi="Lucida Sans Unicode" w:cs="Lucida Sans Unicode"/>
          <w:color w:val="1A1A1A"/>
          <w:kern w:val="0"/>
          <w:sz w:val="24"/>
          <w:szCs w:val="24"/>
        </w:rPr>
        <w:t xml:space="preserve">Apache </w:t>
      </w:r>
      <w:r w:rsidRPr="006B5986">
        <w:rPr>
          <w:rFonts w:ascii="Lucida Sans Unicode" w:eastAsia="宋体" w:hAnsi="Lucida Sans Unicode" w:cs="Lucida Sans Unicode"/>
          <w:color w:val="1A1A1A"/>
          <w:kern w:val="0"/>
          <w:sz w:val="24"/>
          <w:szCs w:val="24"/>
        </w:rPr>
        <w:t>的</w:t>
      </w:r>
      <w:r w:rsidRPr="006B5986">
        <w:rPr>
          <w:rFonts w:ascii="Lucida Sans Unicode" w:eastAsia="宋体" w:hAnsi="Lucida Sans Unicode" w:cs="Lucida Sans Unicode"/>
          <w:color w:val="1A1A1A"/>
          <w:kern w:val="0"/>
          <w:sz w:val="24"/>
          <w:szCs w:val="24"/>
        </w:rPr>
        <w:t xml:space="preserve"> vhost </w:t>
      </w:r>
      <w:r w:rsidRPr="006B5986">
        <w:rPr>
          <w:rFonts w:ascii="Lucida Sans Unicode" w:eastAsia="宋体" w:hAnsi="Lucida Sans Unicode" w:cs="Lucida Sans Unicode"/>
          <w:color w:val="1A1A1A"/>
          <w:kern w:val="0"/>
          <w:sz w:val="24"/>
          <w:szCs w:val="24"/>
        </w:rPr>
        <w:t>是一样的概念。</w:t>
      </w:r>
    </w:p>
    <w:p w:rsidR="006B5986" w:rsidRDefault="006B5986" w:rsidP="006B5986">
      <w:pPr>
        <w:pStyle w:val="2"/>
      </w:pPr>
      <w:r>
        <w:rPr>
          <w:rFonts w:hint="eastAsia"/>
        </w:rPr>
        <w:t>3.</w:t>
      </w:r>
      <w:r w:rsidRPr="006B5986">
        <w:t xml:space="preserve"> </w:t>
      </w:r>
      <w:r>
        <w:t>什么是元数据？元数据分为哪些类型？包括哪些内容？</w:t>
      </w:r>
    </w:p>
    <w:p w:rsidR="006B5986" w:rsidRDefault="006B5986" w:rsidP="006B598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在非</w:t>
      </w:r>
      <w:r>
        <w:rPr>
          <w:rFonts w:ascii="Lucida Sans Unicode" w:hAnsi="Lucida Sans Unicode" w:cs="Lucida Sans Unicode"/>
          <w:color w:val="1A1A1A"/>
        </w:rPr>
        <w:t xml:space="preserve"> Cluster </w:t>
      </w:r>
      <w:r>
        <w:rPr>
          <w:rFonts w:ascii="Lucida Sans Unicode" w:hAnsi="Lucida Sans Unicode" w:cs="Lucida Sans Unicode"/>
          <w:color w:val="1A1A1A"/>
        </w:rPr>
        <w:t>模式下，元数据主要分为：</w:t>
      </w:r>
    </w:p>
    <w:p w:rsidR="006B5986" w:rsidRDefault="006B5986" w:rsidP="00FA61C5">
      <w:pPr>
        <w:widowControl/>
        <w:numPr>
          <w:ilvl w:val="0"/>
          <w:numId w:val="24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Queue </w:t>
      </w:r>
      <w:r>
        <w:rPr>
          <w:rFonts w:ascii="Lucida Sans Unicode" w:hAnsi="Lucida Sans Unicode" w:cs="Lucida Sans Unicode"/>
          <w:color w:val="1A1A1A"/>
          <w:szCs w:val="21"/>
        </w:rPr>
        <w:t>元数据（</w:t>
      </w:r>
      <w:r>
        <w:rPr>
          <w:rFonts w:ascii="Lucida Sans Unicode" w:hAnsi="Lucida Sans Unicode" w:cs="Lucida Sans Unicode"/>
          <w:color w:val="1A1A1A"/>
          <w:szCs w:val="21"/>
        </w:rPr>
        <w:t xml:space="preserve">queue </w:t>
      </w:r>
      <w:r>
        <w:rPr>
          <w:rFonts w:ascii="Lucida Sans Unicode" w:hAnsi="Lucida Sans Unicode" w:cs="Lucida Sans Unicode"/>
          <w:color w:val="1A1A1A"/>
          <w:szCs w:val="21"/>
        </w:rPr>
        <w:t>名字和属性等）</w:t>
      </w:r>
    </w:p>
    <w:p w:rsidR="006B5986" w:rsidRDefault="006B5986" w:rsidP="00FA61C5">
      <w:pPr>
        <w:widowControl/>
        <w:numPr>
          <w:ilvl w:val="0"/>
          <w:numId w:val="24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Exchange </w:t>
      </w:r>
      <w:r>
        <w:rPr>
          <w:rFonts w:ascii="Lucida Sans Unicode" w:hAnsi="Lucida Sans Unicode" w:cs="Lucida Sans Unicode"/>
          <w:color w:val="1A1A1A"/>
          <w:szCs w:val="21"/>
        </w:rPr>
        <w:t>元数据（</w:t>
      </w:r>
      <w:r>
        <w:rPr>
          <w:rFonts w:ascii="Lucida Sans Unicode" w:hAnsi="Lucida Sans Unicode" w:cs="Lucida Sans Unicode"/>
          <w:color w:val="1A1A1A"/>
          <w:szCs w:val="21"/>
        </w:rPr>
        <w:t xml:space="preserve">exchange </w:t>
      </w:r>
      <w:r>
        <w:rPr>
          <w:rFonts w:ascii="Lucida Sans Unicode" w:hAnsi="Lucida Sans Unicode" w:cs="Lucida Sans Unicode"/>
          <w:color w:val="1A1A1A"/>
          <w:szCs w:val="21"/>
        </w:rPr>
        <w:t>名字、类型和属性等）</w:t>
      </w:r>
    </w:p>
    <w:p w:rsidR="006B5986" w:rsidRDefault="006B5986" w:rsidP="00FA61C5">
      <w:pPr>
        <w:widowControl/>
        <w:numPr>
          <w:ilvl w:val="0"/>
          <w:numId w:val="24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Binding </w:t>
      </w:r>
      <w:r>
        <w:rPr>
          <w:rFonts w:ascii="Lucida Sans Unicode" w:hAnsi="Lucida Sans Unicode" w:cs="Lucida Sans Unicode"/>
          <w:color w:val="1A1A1A"/>
          <w:szCs w:val="21"/>
        </w:rPr>
        <w:t>元数据（存放路由关系的查找表）</w:t>
      </w:r>
    </w:p>
    <w:p w:rsidR="006B5986" w:rsidRDefault="006B5986" w:rsidP="00FA61C5">
      <w:pPr>
        <w:widowControl/>
        <w:numPr>
          <w:ilvl w:val="0"/>
          <w:numId w:val="24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Vhost </w:t>
      </w:r>
      <w:r>
        <w:rPr>
          <w:rFonts w:ascii="Lucida Sans Unicode" w:hAnsi="Lucida Sans Unicode" w:cs="Lucida Sans Unicode"/>
          <w:color w:val="1A1A1A"/>
          <w:szCs w:val="21"/>
        </w:rPr>
        <w:t>元数据（</w:t>
      </w:r>
      <w:r>
        <w:rPr>
          <w:rFonts w:ascii="Lucida Sans Unicode" w:hAnsi="Lucida Sans Unicode" w:cs="Lucida Sans Unicode"/>
          <w:color w:val="1A1A1A"/>
          <w:szCs w:val="21"/>
        </w:rPr>
        <w:t xml:space="preserve">vhost </w:t>
      </w:r>
      <w:r>
        <w:rPr>
          <w:rFonts w:ascii="Lucida Sans Unicode" w:hAnsi="Lucida Sans Unicode" w:cs="Lucida Sans Unicode"/>
          <w:color w:val="1A1A1A"/>
          <w:szCs w:val="21"/>
        </w:rPr>
        <w:t>范围内针对前三者的名字空间约束和安全属性设置）。</w:t>
      </w:r>
    </w:p>
    <w:p w:rsidR="006B5986" w:rsidRDefault="006B5986" w:rsidP="006B598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w:t>
      </w:r>
      <w:r>
        <w:rPr>
          <w:rStyle w:val="a4"/>
          <w:rFonts w:ascii="Lucida Sans Unicode" w:hAnsi="Lucida Sans Unicode" w:cs="Lucida Sans Unicode"/>
          <w:color w:val="1A1A1A"/>
        </w:rPr>
        <w:t>与</w:t>
      </w:r>
      <w:r>
        <w:rPr>
          <w:rStyle w:val="a4"/>
          <w:rFonts w:ascii="Lucida Sans Unicode" w:hAnsi="Lucida Sans Unicode" w:cs="Lucida Sans Unicode"/>
          <w:color w:val="1A1A1A"/>
        </w:rPr>
        <w:t xml:space="preserve"> Cluster </w:t>
      </w:r>
      <w:r>
        <w:rPr>
          <w:rStyle w:val="a4"/>
          <w:rFonts w:ascii="Lucida Sans Unicode" w:hAnsi="Lucida Sans Unicode" w:cs="Lucida Sans Unicode"/>
          <w:color w:val="1A1A1A"/>
        </w:rPr>
        <w:t>相关的元数据有哪些？元数据是如何保存的？元数据在</w:t>
      </w:r>
      <w:r>
        <w:rPr>
          <w:rStyle w:val="a4"/>
          <w:rFonts w:ascii="Lucida Sans Unicode" w:hAnsi="Lucida Sans Unicode" w:cs="Lucida Sans Unicode"/>
          <w:color w:val="1A1A1A"/>
        </w:rPr>
        <w:t xml:space="preserve"> Cluster </w:t>
      </w:r>
      <w:r>
        <w:rPr>
          <w:rStyle w:val="a4"/>
          <w:rFonts w:ascii="Lucida Sans Unicode" w:hAnsi="Lucida Sans Unicode" w:cs="Lucida Sans Unicode"/>
          <w:color w:val="1A1A1A"/>
        </w:rPr>
        <w:t>中是如何分布的？</w:t>
      </w:r>
    </w:p>
    <w:p w:rsidR="006B5986" w:rsidRDefault="006B5986" w:rsidP="006B598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在</w:t>
      </w:r>
      <w:r>
        <w:rPr>
          <w:rFonts w:ascii="Lucida Sans Unicode" w:hAnsi="Lucida Sans Unicode" w:cs="Lucida Sans Unicode"/>
          <w:color w:val="1A1A1A"/>
        </w:rPr>
        <w:t xml:space="preserve"> Cluster </w:t>
      </w:r>
      <w:r>
        <w:rPr>
          <w:rFonts w:ascii="Lucida Sans Unicode" w:hAnsi="Lucida Sans Unicode" w:cs="Lucida Sans Unicode"/>
          <w:color w:val="1A1A1A"/>
        </w:rPr>
        <w:t>模式下，还包括</w:t>
      </w:r>
      <w:r>
        <w:rPr>
          <w:rFonts w:ascii="Lucida Sans Unicode" w:hAnsi="Lucida Sans Unicode" w:cs="Lucida Sans Unicode"/>
          <w:color w:val="1A1A1A"/>
        </w:rPr>
        <w:t xml:space="preserve"> Cluster </w:t>
      </w:r>
      <w:r>
        <w:rPr>
          <w:rFonts w:ascii="Lucida Sans Unicode" w:hAnsi="Lucida Sans Unicode" w:cs="Lucida Sans Unicode"/>
          <w:color w:val="1A1A1A"/>
        </w:rPr>
        <w:t>中</w:t>
      </w:r>
      <w:r>
        <w:rPr>
          <w:rFonts w:ascii="Lucida Sans Unicode" w:hAnsi="Lucida Sans Unicode" w:cs="Lucida Sans Unicode"/>
          <w:color w:val="1A1A1A"/>
        </w:rPr>
        <w:t xml:space="preserve"> node </w:t>
      </w:r>
      <w:r>
        <w:rPr>
          <w:rFonts w:ascii="Lucida Sans Unicode" w:hAnsi="Lucida Sans Unicode" w:cs="Lucida Sans Unicode"/>
          <w:color w:val="1A1A1A"/>
        </w:rPr>
        <w:t>位置信息和</w:t>
      </w:r>
      <w:r>
        <w:rPr>
          <w:rFonts w:ascii="Lucida Sans Unicode" w:hAnsi="Lucida Sans Unicode" w:cs="Lucida Sans Unicode"/>
          <w:color w:val="1A1A1A"/>
        </w:rPr>
        <w:t xml:space="preserve"> node </w:t>
      </w:r>
      <w:r>
        <w:rPr>
          <w:rFonts w:ascii="Lucida Sans Unicode" w:hAnsi="Lucida Sans Unicode" w:cs="Lucida Sans Unicode"/>
          <w:color w:val="1A1A1A"/>
        </w:rPr>
        <w:t>关系信息。</w:t>
      </w:r>
    </w:p>
    <w:p w:rsidR="006B5986" w:rsidRDefault="006B5986" w:rsidP="006B598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元数据根据</w:t>
      </w:r>
      <w:r>
        <w:rPr>
          <w:rFonts w:ascii="Lucida Sans Unicode" w:hAnsi="Lucida Sans Unicode" w:cs="Lucida Sans Unicode"/>
          <w:color w:val="1A1A1A"/>
        </w:rPr>
        <w:t xml:space="preserve"> erlang node </w:t>
      </w:r>
      <w:r>
        <w:rPr>
          <w:rFonts w:ascii="Lucida Sans Unicode" w:hAnsi="Lucida Sans Unicode" w:cs="Lucida Sans Unicode"/>
          <w:color w:val="1A1A1A"/>
        </w:rPr>
        <w:t>的类型确定是仅保存于</w:t>
      </w:r>
      <w:r>
        <w:rPr>
          <w:rFonts w:ascii="Lucida Sans Unicode" w:hAnsi="Lucida Sans Unicode" w:cs="Lucida Sans Unicode"/>
          <w:color w:val="1A1A1A"/>
        </w:rPr>
        <w:t xml:space="preserve"> RAM </w:t>
      </w:r>
      <w:r>
        <w:rPr>
          <w:rFonts w:ascii="Lucida Sans Unicode" w:hAnsi="Lucida Sans Unicode" w:cs="Lucida Sans Unicode"/>
          <w:color w:val="1A1A1A"/>
        </w:rPr>
        <w:t>中，还是同时保存在</w:t>
      </w:r>
      <w:r>
        <w:rPr>
          <w:rFonts w:ascii="Lucida Sans Unicode" w:hAnsi="Lucida Sans Unicode" w:cs="Lucida Sans Unicode"/>
          <w:color w:val="1A1A1A"/>
        </w:rPr>
        <w:t xml:space="preserve"> RAM </w:t>
      </w:r>
      <w:r>
        <w:rPr>
          <w:rFonts w:ascii="Lucida Sans Unicode" w:hAnsi="Lucida Sans Unicode" w:cs="Lucida Sans Unicode"/>
          <w:color w:val="1A1A1A"/>
        </w:rPr>
        <w:t>和</w:t>
      </w:r>
      <w:r>
        <w:rPr>
          <w:rFonts w:ascii="Lucida Sans Unicode" w:hAnsi="Lucida Sans Unicode" w:cs="Lucida Sans Unicode"/>
          <w:color w:val="1A1A1A"/>
        </w:rPr>
        <w:t xml:space="preserve"> disk </w:t>
      </w:r>
      <w:r>
        <w:rPr>
          <w:rFonts w:ascii="Lucida Sans Unicode" w:hAnsi="Lucida Sans Unicode" w:cs="Lucida Sans Unicode"/>
          <w:color w:val="1A1A1A"/>
        </w:rPr>
        <w:t>上。元数据在</w:t>
      </w:r>
      <w:r>
        <w:rPr>
          <w:rFonts w:ascii="Lucida Sans Unicode" w:hAnsi="Lucida Sans Unicode" w:cs="Lucida Sans Unicode"/>
          <w:color w:val="1A1A1A"/>
        </w:rPr>
        <w:t xml:space="preserve"> Cluster </w:t>
      </w:r>
      <w:r>
        <w:rPr>
          <w:rFonts w:ascii="Lucida Sans Unicode" w:hAnsi="Lucida Sans Unicode" w:cs="Lucida Sans Unicode"/>
          <w:color w:val="1A1A1A"/>
        </w:rPr>
        <w:t>中是全</w:t>
      </w:r>
      <w:r>
        <w:rPr>
          <w:rFonts w:ascii="Lucida Sans Unicode" w:hAnsi="Lucida Sans Unicode" w:cs="Lucida Sans Unicode"/>
          <w:color w:val="1A1A1A"/>
        </w:rPr>
        <w:t xml:space="preserve"> node </w:t>
      </w:r>
      <w:r>
        <w:rPr>
          <w:rFonts w:ascii="Lucida Sans Unicode" w:hAnsi="Lucida Sans Unicode" w:cs="Lucida Sans Unicode"/>
          <w:color w:val="1A1A1A"/>
        </w:rPr>
        <w:t>分布的。</w:t>
      </w:r>
    </w:p>
    <w:p w:rsidR="006B5986" w:rsidRDefault="006B5986" w:rsidP="006B598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w:t>
      </w:r>
      <w:r>
        <w:rPr>
          <w:rStyle w:val="a4"/>
          <w:rFonts w:ascii="Lucida Sans Unicode" w:hAnsi="Lucida Sans Unicode" w:cs="Lucida Sans Unicode"/>
          <w:color w:val="1A1A1A"/>
        </w:rPr>
        <w:t xml:space="preserve">RAM node </w:t>
      </w:r>
      <w:r>
        <w:rPr>
          <w:rStyle w:val="a4"/>
          <w:rFonts w:ascii="Lucida Sans Unicode" w:hAnsi="Lucida Sans Unicode" w:cs="Lucida Sans Unicode"/>
          <w:color w:val="1A1A1A"/>
        </w:rPr>
        <w:t>和</w:t>
      </w:r>
      <w:r>
        <w:rPr>
          <w:rStyle w:val="a4"/>
          <w:rFonts w:ascii="Lucida Sans Unicode" w:hAnsi="Lucida Sans Unicode" w:cs="Lucida Sans Unicode"/>
          <w:color w:val="1A1A1A"/>
        </w:rPr>
        <w:t xml:space="preserve"> Disk node </w:t>
      </w:r>
      <w:r>
        <w:rPr>
          <w:rStyle w:val="a4"/>
          <w:rFonts w:ascii="Lucida Sans Unicode" w:hAnsi="Lucida Sans Unicode" w:cs="Lucida Sans Unicode"/>
          <w:color w:val="1A1A1A"/>
        </w:rPr>
        <w:t>的区别？</w:t>
      </w:r>
    </w:p>
    <w:p w:rsidR="006B5986" w:rsidRDefault="006B5986" w:rsidP="00FA61C5">
      <w:pPr>
        <w:widowControl/>
        <w:numPr>
          <w:ilvl w:val="0"/>
          <w:numId w:val="24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RAM node </w:t>
      </w:r>
      <w:r>
        <w:rPr>
          <w:rFonts w:ascii="Lucida Sans Unicode" w:hAnsi="Lucida Sans Unicode" w:cs="Lucida Sans Unicode"/>
          <w:color w:val="1A1A1A"/>
          <w:szCs w:val="21"/>
        </w:rPr>
        <w:t>仅将</w:t>
      </w:r>
      <w:r>
        <w:rPr>
          <w:rFonts w:ascii="Lucida Sans Unicode" w:hAnsi="Lucida Sans Unicode" w:cs="Lucida Sans Unicode"/>
          <w:color w:val="1A1A1A"/>
          <w:szCs w:val="21"/>
        </w:rPr>
        <w:t xml:space="preserve"> fabric</w:t>
      </w:r>
      <w:r>
        <w:rPr>
          <w:rFonts w:ascii="Lucida Sans Unicode" w:hAnsi="Lucida Sans Unicode" w:cs="Lucida Sans Unicode"/>
          <w:color w:val="1A1A1A"/>
          <w:szCs w:val="21"/>
        </w:rPr>
        <w:t>（即</w:t>
      </w:r>
      <w:r>
        <w:rPr>
          <w:rFonts w:ascii="Lucida Sans Unicode" w:hAnsi="Lucida Sans Unicode" w:cs="Lucida Sans Unicode"/>
          <w:color w:val="1A1A1A"/>
          <w:szCs w:val="21"/>
        </w:rPr>
        <w:t xml:space="preserve"> queue</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exchange </w:t>
      </w:r>
      <w:r>
        <w:rPr>
          <w:rFonts w:ascii="Lucida Sans Unicode" w:hAnsi="Lucida Sans Unicode" w:cs="Lucida Sans Unicode"/>
          <w:color w:val="1A1A1A"/>
          <w:szCs w:val="21"/>
        </w:rPr>
        <w:t>和</w:t>
      </w:r>
      <w:r>
        <w:rPr>
          <w:rFonts w:ascii="Lucida Sans Unicode" w:hAnsi="Lucida Sans Unicode" w:cs="Lucida Sans Unicode"/>
          <w:color w:val="1A1A1A"/>
          <w:szCs w:val="21"/>
        </w:rPr>
        <w:t xml:space="preserve"> binding</w:t>
      </w:r>
      <w:r>
        <w:rPr>
          <w:rFonts w:ascii="Lucida Sans Unicode" w:hAnsi="Lucida Sans Unicode" w:cs="Lucida Sans Unicode"/>
          <w:color w:val="1A1A1A"/>
          <w:szCs w:val="21"/>
        </w:rPr>
        <w:t>等</w:t>
      </w:r>
      <w:r>
        <w:rPr>
          <w:rFonts w:ascii="Lucida Sans Unicode" w:hAnsi="Lucida Sans Unicode" w:cs="Lucida Sans Unicode"/>
          <w:color w:val="1A1A1A"/>
          <w:szCs w:val="21"/>
        </w:rPr>
        <w:t xml:space="preserve"> RabbitMQ</w:t>
      </w:r>
      <w:r>
        <w:rPr>
          <w:rFonts w:ascii="Lucida Sans Unicode" w:hAnsi="Lucida Sans Unicode" w:cs="Lucida Sans Unicode"/>
          <w:color w:val="1A1A1A"/>
          <w:szCs w:val="21"/>
        </w:rPr>
        <w:t>基础构件）相关元数据保存到内存中，但</w:t>
      </w:r>
      <w:r>
        <w:rPr>
          <w:rFonts w:ascii="Lucida Sans Unicode" w:hAnsi="Lucida Sans Unicode" w:cs="Lucida Sans Unicode"/>
          <w:color w:val="1A1A1A"/>
          <w:szCs w:val="21"/>
        </w:rPr>
        <w:t xml:space="preserve"> Disk node </w:t>
      </w:r>
      <w:r>
        <w:rPr>
          <w:rFonts w:ascii="Lucida Sans Unicode" w:hAnsi="Lucida Sans Unicode" w:cs="Lucida Sans Unicode"/>
          <w:color w:val="1A1A1A"/>
          <w:szCs w:val="21"/>
        </w:rPr>
        <w:t>会在内存和磁盘中均进行存储。</w:t>
      </w:r>
    </w:p>
    <w:p w:rsidR="006B5986" w:rsidRDefault="006B5986" w:rsidP="00FA61C5">
      <w:pPr>
        <w:widowControl/>
        <w:numPr>
          <w:ilvl w:val="0"/>
          <w:numId w:val="24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RAM node </w:t>
      </w:r>
      <w:r>
        <w:rPr>
          <w:rFonts w:ascii="Lucida Sans Unicode" w:hAnsi="Lucida Sans Unicode" w:cs="Lucida Sans Unicode"/>
          <w:color w:val="1A1A1A"/>
          <w:szCs w:val="21"/>
        </w:rPr>
        <w:t>上唯一会存储到磁盘上的元数据是</w:t>
      </w:r>
      <w:r>
        <w:rPr>
          <w:rFonts w:ascii="Lucida Sans Unicode" w:hAnsi="Lucida Sans Unicode" w:cs="Lucida Sans Unicode"/>
          <w:color w:val="1A1A1A"/>
          <w:szCs w:val="21"/>
        </w:rPr>
        <w:t xml:space="preserve"> Cluster </w:t>
      </w:r>
      <w:r>
        <w:rPr>
          <w:rFonts w:ascii="Lucida Sans Unicode" w:hAnsi="Lucida Sans Unicode" w:cs="Lucida Sans Unicode"/>
          <w:color w:val="1A1A1A"/>
          <w:szCs w:val="21"/>
        </w:rPr>
        <w:t>中使用的</w:t>
      </w:r>
      <w:r>
        <w:rPr>
          <w:rFonts w:ascii="Lucida Sans Unicode" w:hAnsi="Lucida Sans Unicode" w:cs="Lucida Sans Unicode"/>
          <w:color w:val="1A1A1A"/>
          <w:szCs w:val="21"/>
        </w:rPr>
        <w:t xml:space="preserve"> Disk node </w:t>
      </w:r>
      <w:r>
        <w:rPr>
          <w:rFonts w:ascii="Lucida Sans Unicode" w:hAnsi="Lucida Sans Unicode" w:cs="Lucida Sans Unicode"/>
          <w:color w:val="1A1A1A"/>
          <w:szCs w:val="21"/>
        </w:rPr>
        <w:t>的地址。并且要求在</w:t>
      </w:r>
      <w:r>
        <w:rPr>
          <w:rFonts w:ascii="Lucida Sans Unicode" w:hAnsi="Lucida Sans Unicode" w:cs="Lucida Sans Unicode"/>
          <w:color w:val="1A1A1A"/>
          <w:szCs w:val="21"/>
        </w:rPr>
        <w:t xml:space="preserve"> RabbitMQ Cluster </w:t>
      </w:r>
      <w:r>
        <w:rPr>
          <w:rFonts w:ascii="Lucida Sans Unicode" w:hAnsi="Lucida Sans Unicode" w:cs="Lucida Sans Unicode"/>
          <w:color w:val="1A1A1A"/>
          <w:szCs w:val="21"/>
        </w:rPr>
        <w:t>中至少存在一个</w:t>
      </w:r>
      <w:r>
        <w:rPr>
          <w:rFonts w:ascii="Lucida Sans Unicode" w:hAnsi="Lucida Sans Unicode" w:cs="Lucida Sans Unicode"/>
          <w:color w:val="1A1A1A"/>
          <w:szCs w:val="21"/>
        </w:rPr>
        <w:t xml:space="preserve"> Disk node </w:t>
      </w:r>
      <w:r>
        <w:rPr>
          <w:rFonts w:ascii="Lucida Sans Unicode" w:hAnsi="Lucida Sans Unicode" w:cs="Lucida Sans Unicode"/>
          <w:color w:val="1A1A1A"/>
          <w:szCs w:val="21"/>
        </w:rPr>
        <w:t>。</w:t>
      </w:r>
    </w:p>
    <w:p w:rsidR="00092C80" w:rsidRDefault="006B5986" w:rsidP="006B5986">
      <w:pPr>
        <w:pStyle w:val="2"/>
      </w:pPr>
      <w:r>
        <w:rPr>
          <w:rFonts w:hint="eastAsia"/>
        </w:rPr>
        <w:t>4</w:t>
      </w:r>
      <w:r>
        <w:t>.</w:t>
      </w:r>
      <w:r w:rsidRPr="006B5986">
        <w:t xml:space="preserve"> </w:t>
      </w:r>
      <w:r>
        <w:t>RabbitMQ 概念里的 channel、exchange 和 queue 是什么？</w:t>
      </w:r>
    </w:p>
    <w:p w:rsidR="006B5986" w:rsidRDefault="006B5986" w:rsidP="00FA61C5">
      <w:pPr>
        <w:widowControl/>
        <w:numPr>
          <w:ilvl w:val="0"/>
          <w:numId w:val="24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queue </w:t>
      </w:r>
      <w:r>
        <w:rPr>
          <w:rFonts w:ascii="Lucida Sans Unicode" w:hAnsi="Lucida Sans Unicode" w:cs="Lucida Sans Unicode"/>
          <w:color w:val="1A1A1A"/>
          <w:szCs w:val="21"/>
        </w:rPr>
        <w:t>具有自己的</w:t>
      </w:r>
      <w:r>
        <w:rPr>
          <w:rFonts w:ascii="Lucida Sans Unicode" w:hAnsi="Lucida Sans Unicode" w:cs="Lucida Sans Unicode"/>
          <w:color w:val="1A1A1A"/>
          <w:szCs w:val="21"/>
        </w:rPr>
        <w:t xml:space="preserve"> erlang </w:t>
      </w:r>
      <w:r>
        <w:rPr>
          <w:rFonts w:ascii="Lucida Sans Unicode" w:hAnsi="Lucida Sans Unicode" w:cs="Lucida Sans Unicode"/>
          <w:color w:val="1A1A1A"/>
          <w:szCs w:val="21"/>
        </w:rPr>
        <w:t>进程；</w:t>
      </w:r>
    </w:p>
    <w:p w:rsidR="006B5986" w:rsidRDefault="006B5986" w:rsidP="00FA61C5">
      <w:pPr>
        <w:widowControl/>
        <w:numPr>
          <w:ilvl w:val="0"/>
          <w:numId w:val="24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exchange </w:t>
      </w:r>
      <w:r>
        <w:rPr>
          <w:rFonts w:ascii="Lucida Sans Unicode" w:hAnsi="Lucida Sans Unicode" w:cs="Lucida Sans Unicode"/>
          <w:color w:val="1A1A1A"/>
          <w:szCs w:val="21"/>
        </w:rPr>
        <w:t>内部实现为保存</w:t>
      </w:r>
      <w:r>
        <w:rPr>
          <w:rFonts w:ascii="Lucida Sans Unicode" w:hAnsi="Lucida Sans Unicode" w:cs="Lucida Sans Unicode"/>
          <w:color w:val="1A1A1A"/>
          <w:szCs w:val="21"/>
        </w:rPr>
        <w:t xml:space="preserve"> binding </w:t>
      </w:r>
      <w:r>
        <w:rPr>
          <w:rFonts w:ascii="Lucida Sans Unicode" w:hAnsi="Lucida Sans Unicode" w:cs="Lucida Sans Unicode"/>
          <w:color w:val="1A1A1A"/>
          <w:szCs w:val="21"/>
        </w:rPr>
        <w:t>关系的查找表；</w:t>
      </w:r>
    </w:p>
    <w:p w:rsidR="006B5986" w:rsidRDefault="006B5986" w:rsidP="00FA61C5">
      <w:pPr>
        <w:widowControl/>
        <w:numPr>
          <w:ilvl w:val="0"/>
          <w:numId w:val="24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channel </w:t>
      </w:r>
      <w:r>
        <w:rPr>
          <w:rFonts w:ascii="Lucida Sans Unicode" w:hAnsi="Lucida Sans Unicode" w:cs="Lucida Sans Unicode"/>
          <w:color w:val="1A1A1A"/>
          <w:szCs w:val="21"/>
        </w:rPr>
        <w:t>是实际进行路由工作的实体，即负责按照</w:t>
      </w:r>
      <w:r>
        <w:rPr>
          <w:rFonts w:ascii="Lucida Sans Unicode" w:hAnsi="Lucida Sans Unicode" w:cs="Lucida Sans Unicode"/>
          <w:color w:val="1A1A1A"/>
          <w:szCs w:val="21"/>
        </w:rPr>
        <w:t xml:space="preserve"> routing_key </w:t>
      </w:r>
      <w:r>
        <w:rPr>
          <w:rFonts w:ascii="Lucida Sans Unicode" w:hAnsi="Lucida Sans Unicode" w:cs="Lucida Sans Unicode"/>
          <w:color w:val="1A1A1A"/>
          <w:szCs w:val="21"/>
        </w:rPr>
        <w:t>将</w:t>
      </w:r>
      <w:r>
        <w:rPr>
          <w:rFonts w:ascii="Lucida Sans Unicode" w:hAnsi="Lucida Sans Unicode" w:cs="Lucida Sans Unicode"/>
          <w:color w:val="1A1A1A"/>
          <w:szCs w:val="21"/>
        </w:rPr>
        <w:t xml:space="preserve"> message </w:t>
      </w:r>
      <w:r>
        <w:rPr>
          <w:rFonts w:ascii="Lucida Sans Unicode" w:hAnsi="Lucida Sans Unicode" w:cs="Lucida Sans Unicode"/>
          <w:color w:val="1A1A1A"/>
          <w:szCs w:val="21"/>
        </w:rPr>
        <w:t>投递给</w:t>
      </w:r>
      <w:r>
        <w:rPr>
          <w:rFonts w:ascii="Lucida Sans Unicode" w:hAnsi="Lucida Sans Unicode" w:cs="Lucida Sans Unicode"/>
          <w:color w:val="1A1A1A"/>
          <w:szCs w:val="21"/>
        </w:rPr>
        <w:t xml:space="preserve"> queue </w:t>
      </w:r>
      <w:r>
        <w:rPr>
          <w:rFonts w:ascii="Lucida Sans Unicode" w:hAnsi="Lucida Sans Unicode" w:cs="Lucida Sans Unicode"/>
          <w:color w:val="1A1A1A"/>
          <w:szCs w:val="21"/>
        </w:rPr>
        <w:t>。</w:t>
      </w:r>
    </w:p>
    <w:p w:rsidR="006B5986" w:rsidRDefault="006B5986" w:rsidP="006B598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由</w:t>
      </w:r>
      <w:r>
        <w:rPr>
          <w:rFonts w:ascii="Lucida Sans Unicode" w:hAnsi="Lucida Sans Unicode" w:cs="Lucida Sans Unicode"/>
          <w:color w:val="1A1A1A"/>
        </w:rPr>
        <w:t xml:space="preserve"> AMQP </w:t>
      </w:r>
      <w:r>
        <w:rPr>
          <w:rFonts w:ascii="Lucida Sans Unicode" w:hAnsi="Lucida Sans Unicode" w:cs="Lucida Sans Unicode"/>
          <w:color w:val="1A1A1A"/>
        </w:rPr>
        <w:t>协议描述可知，</w:t>
      </w:r>
      <w:r>
        <w:rPr>
          <w:rFonts w:ascii="Lucida Sans Unicode" w:hAnsi="Lucida Sans Unicode" w:cs="Lucida Sans Unicode"/>
          <w:color w:val="1A1A1A"/>
        </w:rPr>
        <w:t xml:space="preserve">channel </w:t>
      </w:r>
      <w:r>
        <w:rPr>
          <w:rFonts w:ascii="Lucida Sans Unicode" w:hAnsi="Lucida Sans Unicode" w:cs="Lucida Sans Unicode"/>
          <w:color w:val="1A1A1A"/>
        </w:rPr>
        <w:t>是真实</w:t>
      </w:r>
      <w:r>
        <w:rPr>
          <w:rFonts w:ascii="Lucida Sans Unicode" w:hAnsi="Lucida Sans Unicode" w:cs="Lucida Sans Unicode"/>
          <w:color w:val="1A1A1A"/>
        </w:rPr>
        <w:t xml:space="preserve"> TCP </w:t>
      </w:r>
      <w:r>
        <w:rPr>
          <w:rFonts w:ascii="Lucida Sans Unicode" w:hAnsi="Lucida Sans Unicode" w:cs="Lucida Sans Unicode"/>
          <w:color w:val="1A1A1A"/>
        </w:rPr>
        <w:t>连接之上的虚拟连接，所有</w:t>
      </w:r>
      <w:r>
        <w:rPr>
          <w:rFonts w:ascii="Lucida Sans Unicode" w:hAnsi="Lucida Sans Unicode" w:cs="Lucida Sans Unicode"/>
          <w:color w:val="1A1A1A"/>
        </w:rPr>
        <w:t xml:space="preserve"> AMQP </w:t>
      </w:r>
      <w:r>
        <w:rPr>
          <w:rFonts w:ascii="Lucida Sans Unicode" w:hAnsi="Lucida Sans Unicode" w:cs="Lucida Sans Unicode"/>
          <w:color w:val="1A1A1A"/>
        </w:rPr>
        <w:t>命令都是通过</w:t>
      </w:r>
      <w:r>
        <w:rPr>
          <w:rFonts w:ascii="Lucida Sans Unicode" w:hAnsi="Lucida Sans Unicode" w:cs="Lucida Sans Unicode"/>
          <w:color w:val="1A1A1A"/>
        </w:rPr>
        <w:t xml:space="preserve"> channel </w:t>
      </w:r>
      <w:r>
        <w:rPr>
          <w:rFonts w:ascii="Lucida Sans Unicode" w:hAnsi="Lucida Sans Unicode" w:cs="Lucida Sans Unicode"/>
          <w:color w:val="1A1A1A"/>
        </w:rPr>
        <w:t>发送的，且每一个</w:t>
      </w:r>
      <w:r>
        <w:rPr>
          <w:rFonts w:ascii="Lucida Sans Unicode" w:hAnsi="Lucida Sans Unicode" w:cs="Lucida Sans Unicode"/>
          <w:color w:val="1A1A1A"/>
        </w:rPr>
        <w:t xml:space="preserve"> channel </w:t>
      </w:r>
      <w:r>
        <w:rPr>
          <w:rFonts w:ascii="Lucida Sans Unicode" w:hAnsi="Lucida Sans Unicode" w:cs="Lucida Sans Unicode"/>
          <w:color w:val="1A1A1A"/>
        </w:rPr>
        <w:t>有唯一的</w:t>
      </w:r>
      <w:r>
        <w:rPr>
          <w:rFonts w:ascii="Lucida Sans Unicode" w:hAnsi="Lucida Sans Unicode" w:cs="Lucida Sans Unicode"/>
          <w:color w:val="1A1A1A"/>
        </w:rPr>
        <w:t xml:space="preserve"> ID </w:t>
      </w:r>
      <w:r>
        <w:rPr>
          <w:rFonts w:ascii="Lucida Sans Unicode" w:hAnsi="Lucida Sans Unicode" w:cs="Lucida Sans Unicode"/>
          <w:color w:val="1A1A1A"/>
        </w:rPr>
        <w:t>。</w:t>
      </w:r>
    </w:p>
    <w:p w:rsidR="006B5986" w:rsidRDefault="006B5986" w:rsidP="00FA61C5">
      <w:pPr>
        <w:widowControl/>
        <w:numPr>
          <w:ilvl w:val="0"/>
          <w:numId w:val="24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一个</w:t>
      </w:r>
      <w:r>
        <w:rPr>
          <w:rFonts w:ascii="Lucida Sans Unicode" w:hAnsi="Lucida Sans Unicode" w:cs="Lucida Sans Unicode"/>
          <w:color w:val="1A1A1A"/>
          <w:szCs w:val="21"/>
        </w:rPr>
        <w:t xml:space="preserve"> channel </w:t>
      </w:r>
      <w:r>
        <w:rPr>
          <w:rFonts w:ascii="Lucida Sans Unicode" w:hAnsi="Lucida Sans Unicode" w:cs="Lucida Sans Unicode"/>
          <w:color w:val="1A1A1A"/>
          <w:szCs w:val="21"/>
        </w:rPr>
        <w:t>只能被单独一个操作系统线程使用，故投递到特定</w:t>
      </w:r>
      <w:r>
        <w:rPr>
          <w:rFonts w:ascii="Lucida Sans Unicode" w:hAnsi="Lucida Sans Unicode" w:cs="Lucida Sans Unicode"/>
          <w:color w:val="1A1A1A"/>
          <w:szCs w:val="21"/>
        </w:rPr>
        <w:t xml:space="preserve"> channel </w:t>
      </w:r>
      <w:r>
        <w:rPr>
          <w:rFonts w:ascii="Lucida Sans Unicode" w:hAnsi="Lucida Sans Unicode" w:cs="Lucida Sans Unicode"/>
          <w:color w:val="1A1A1A"/>
          <w:szCs w:val="21"/>
        </w:rPr>
        <w:t>上的</w:t>
      </w:r>
      <w:r>
        <w:rPr>
          <w:rFonts w:ascii="Lucida Sans Unicode" w:hAnsi="Lucida Sans Unicode" w:cs="Lucida Sans Unicode"/>
          <w:color w:val="1A1A1A"/>
          <w:szCs w:val="21"/>
        </w:rPr>
        <w:t xml:space="preserve"> message </w:t>
      </w:r>
      <w:r>
        <w:rPr>
          <w:rFonts w:ascii="Lucida Sans Unicode" w:hAnsi="Lucida Sans Unicode" w:cs="Lucida Sans Unicode"/>
          <w:color w:val="1A1A1A"/>
          <w:szCs w:val="21"/>
        </w:rPr>
        <w:t>是有顺序的。但一个操作系统线程上允许使用多个</w:t>
      </w:r>
      <w:r>
        <w:rPr>
          <w:rFonts w:ascii="Lucida Sans Unicode" w:hAnsi="Lucida Sans Unicode" w:cs="Lucida Sans Unicode"/>
          <w:color w:val="1A1A1A"/>
          <w:szCs w:val="21"/>
        </w:rPr>
        <w:t xml:space="preserve"> channel </w:t>
      </w:r>
      <w:r>
        <w:rPr>
          <w:rFonts w:ascii="Lucida Sans Unicode" w:hAnsi="Lucida Sans Unicode" w:cs="Lucida Sans Unicode"/>
          <w:color w:val="1A1A1A"/>
          <w:szCs w:val="21"/>
        </w:rPr>
        <w:t>。</w:t>
      </w:r>
    </w:p>
    <w:p w:rsidR="006B5986" w:rsidRDefault="006B5986" w:rsidP="00FA61C5">
      <w:pPr>
        <w:widowControl/>
        <w:numPr>
          <w:ilvl w:val="0"/>
          <w:numId w:val="24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channel </w:t>
      </w:r>
      <w:r>
        <w:rPr>
          <w:rFonts w:ascii="Lucida Sans Unicode" w:hAnsi="Lucida Sans Unicode" w:cs="Lucida Sans Unicode"/>
          <w:color w:val="1A1A1A"/>
          <w:szCs w:val="21"/>
        </w:rPr>
        <w:t>号为</w:t>
      </w:r>
      <w:r>
        <w:rPr>
          <w:rFonts w:ascii="Lucida Sans Unicode" w:hAnsi="Lucida Sans Unicode" w:cs="Lucida Sans Unicode"/>
          <w:color w:val="1A1A1A"/>
          <w:szCs w:val="21"/>
        </w:rPr>
        <w:t xml:space="preserve"> 0 </w:t>
      </w:r>
      <w:r>
        <w:rPr>
          <w:rFonts w:ascii="Lucida Sans Unicode" w:hAnsi="Lucida Sans Unicode" w:cs="Lucida Sans Unicode"/>
          <w:color w:val="1A1A1A"/>
          <w:szCs w:val="21"/>
        </w:rPr>
        <w:t>的</w:t>
      </w:r>
      <w:r>
        <w:rPr>
          <w:rFonts w:ascii="Lucida Sans Unicode" w:hAnsi="Lucida Sans Unicode" w:cs="Lucida Sans Unicode"/>
          <w:color w:val="1A1A1A"/>
          <w:szCs w:val="21"/>
        </w:rPr>
        <w:t xml:space="preserve"> channel </w:t>
      </w:r>
      <w:r>
        <w:rPr>
          <w:rFonts w:ascii="Lucida Sans Unicode" w:hAnsi="Lucida Sans Unicode" w:cs="Lucida Sans Unicode"/>
          <w:color w:val="1A1A1A"/>
          <w:szCs w:val="21"/>
        </w:rPr>
        <w:t>用于处理所有对于当前</w:t>
      </w:r>
      <w:r>
        <w:rPr>
          <w:rFonts w:ascii="Lucida Sans Unicode" w:hAnsi="Lucida Sans Unicode" w:cs="Lucida Sans Unicode"/>
          <w:color w:val="1A1A1A"/>
          <w:szCs w:val="21"/>
        </w:rPr>
        <w:t xml:space="preserve"> connection </w:t>
      </w:r>
      <w:r>
        <w:rPr>
          <w:rFonts w:ascii="Lucida Sans Unicode" w:hAnsi="Lucida Sans Unicode" w:cs="Lucida Sans Unicode"/>
          <w:color w:val="1A1A1A"/>
          <w:szCs w:val="21"/>
        </w:rPr>
        <w:t>全局有效的帧，而</w:t>
      </w:r>
      <w:r>
        <w:rPr>
          <w:rFonts w:ascii="Lucida Sans Unicode" w:hAnsi="Lucida Sans Unicode" w:cs="Lucida Sans Unicode"/>
          <w:color w:val="1A1A1A"/>
          <w:szCs w:val="21"/>
        </w:rPr>
        <w:t xml:space="preserve"> 1-65535 </w:t>
      </w:r>
      <w:r>
        <w:rPr>
          <w:rFonts w:ascii="Lucida Sans Unicode" w:hAnsi="Lucida Sans Unicode" w:cs="Lucida Sans Unicode"/>
          <w:color w:val="1A1A1A"/>
          <w:szCs w:val="21"/>
        </w:rPr>
        <w:t>号</w:t>
      </w:r>
      <w:r>
        <w:rPr>
          <w:rFonts w:ascii="Lucida Sans Unicode" w:hAnsi="Lucida Sans Unicode" w:cs="Lucida Sans Unicode"/>
          <w:color w:val="1A1A1A"/>
          <w:szCs w:val="21"/>
        </w:rPr>
        <w:t xml:space="preserve"> channel </w:t>
      </w:r>
      <w:r>
        <w:rPr>
          <w:rFonts w:ascii="Lucida Sans Unicode" w:hAnsi="Lucida Sans Unicode" w:cs="Lucida Sans Unicode"/>
          <w:color w:val="1A1A1A"/>
          <w:szCs w:val="21"/>
        </w:rPr>
        <w:t>用于处理和特定</w:t>
      </w:r>
      <w:r>
        <w:rPr>
          <w:rFonts w:ascii="Lucida Sans Unicode" w:hAnsi="Lucida Sans Unicode" w:cs="Lucida Sans Unicode"/>
          <w:color w:val="1A1A1A"/>
          <w:szCs w:val="21"/>
        </w:rPr>
        <w:t xml:space="preserve"> channel </w:t>
      </w:r>
      <w:r>
        <w:rPr>
          <w:rFonts w:ascii="Lucida Sans Unicode" w:hAnsi="Lucida Sans Unicode" w:cs="Lucida Sans Unicode"/>
          <w:color w:val="1A1A1A"/>
          <w:szCs w:val="21"/>
        </w:rPr>
        <w:t>相关的帧。</w:t>
      </w:r>
    </w:p>
    <w:p w:rsidR="006B5986" w:rsidRDefault="006B5986" w:rsidP="00FA61C5">
      <w:pPr>
        <w:pStyle w:val="a3"/>
        <w:numPr>
          <w:ilvl w:val="0"/>
          <w:numId w:val="244"/>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 xml:space="preserve">AMQP </w:t>
      </w:r>
      <w:r>
        <w:rPr>
          <w:rFonts w:ascii="Lucida Sans Unicode" w:hAnsi="Lucida Sans Unicode" w:cs="Lucida Sans Unicode"/>
          <w:color w:val="1A1A1A"/>
          <w:sz w:val="21"/>
          <w:szCs w:val="21"/>
        </w:rPr>
        <w:t>协议给出的</w:t>
      </w:r>
      <w:r>
        <w:rPr>
          <w:rFonts w:ascii="Lucida Sans Unicode" w:hAnsi="Lucida Sans Unicode" w:cs="Lucida Sans Unicode"/>
          <w:color w:val="1A1A1A"/>
          <w:sz w:val="21"/>
          <w:szCs w:val="21"/>
        </w:rPr>
        <w:t xml:space="preserve"> channel </w:t>
      </w:r>
      <w:r>
        <w:rPr>
          <w:rFonts w:ascii="Lucida Sans Unicode" w:hAnsi="Lucida Sans Unicode" w:cs="Lucida Sans Unicode"/>
          <w:color w:val="1A1A1A"/>
          <w:sz w:val="21"/>
          <w:szCs w:val="21"/>
        </w:rPr>
        <w:t>复用模型如下：</w:t>
      </w:r>
      <w:hyperlink r:id="rId459" w:tgtFrame="_blank" w:history="1">
        <w:r>
          <w:rPr>
            <w:rStyle w:val="a5"/>
            <w:rFonts w:ascii="Lucida Sans Unicode" w:hAnsi="Lucida Sans Unicode" w:cs="Lucida Sans Unicode"/>
            <w:color w:val="0088CC"/>
            <w:sz w:val="21"/>
            <w:szCs w:val="21"/>
          </w:rPr>
          <w:t xml:space="preserve">channel </w:t>
        </w:r>
        <w:r>
          <w:rPr>
            <w:rStyle w:val="a5"/>
            <w:rFonts w:ascii="Lucida Sans Unicode" w:hAnsi="Lucida Sans Unicode" w:cs="Lucida Sans Unicode"/>
            <w:color w:val="0088CC"/>
            <w:sz w:val="21"/>
            <w:szCs w:val="21"/>
          </w:rPr>
          <w:t>复用模型</w:t>
        </w:r>
      </w:hyperlink>
    </w:p>
    <w:p w:rsidR="006B5986" w:rsidRDefault="006B5986" w:rsidP="00FA61C5">
      <w:pPr>
        <w:widowControl/>
        <w:numPr>
          <w:ilvl w:val="1"/>
          <w:numId w:val="244"/>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其中每一个</w:t>
      </w:r>
      <w:r>
        <w:rPr>
          <w:rFonts w:ascii="Lucida Sans Unicode" w:hAnsi="Lucida Sans Unicode" w:cs="Lucida Sans Unicode"/>
          <w:color w:val="1A1A1A"/>
          <w:szCs w:val="21"/>
        </w:rPr>
        <w:t xml:space="preserve"> channel </w:t>
      </w:r>
      <w:r>
        <w:rPr>
          <w:rFonts w:ascii="Lucida Sans Unicode" w:hAnsi="Lucida Sans Unicode" w:cs="Lucida Sans Unicode"/>
          <w:color w:val="1A1A1A"/>
          <w:szCs w:val="21"/>
        </w:rPr>
        <w:t>运行在一个独立的线程上，多线程共享同一个</w:t>
      </w:r>
      <w:r>
        <w:rPr>
          <w:rFonts w:ascii="Lucida Sans Unicode" w:hAnsi="Lucida Sans Unicode" w:cs="Lucida Sans Unicode"/>
          <w:color w:val="1A1A1A"/>
          <w:szCs w:val="21"/>
        </w:rPr>
        <w:t xml:space="preserve"> socket </w:t>
      </w:r>
      <w:r>
        <w:rPr>
          <w:rFonts w:ascii="Lucida Sans Unicode" w:hAnsi="Lucida Sans Unicode" w:cs="Lucida Sans Unicode"/>
          <w:color w:val="1A1A1A"/>
          <w:szCs w:val="21"/>
        </w:rPr>
        <w:t>。</w:t>
      </w:r>
    </w:p>
    <w:p w:rsidR="006B5986" w:rsidRDefault="006B5986" w:rsidP="006B5986">
      <w:pPr>
        <w:pStyle w:val="3"/>
        <w:rPr>
          <w:sz w:val="24"/>
          <w:szCs w:val="24"/>
        </w:rPr>
      </w:pPr>
      <w:r>
        <w:rPr>
          <w:rStyle w:val="a4"/>
          <w:rFonts w:ascii="Lucida Sans Unicode" w:hAnsi="Lucida Sans Unicode" w:cs="Lucida Sans Unicode"/>
          <w:color w:val="1A1A1A"/>
        </w:rPr>
        <w:t>消息基于什么传输？</w:t>
      </w:r>
    </w:p>
    <w:p w:rsidR="006B5986" w:rsidRDefault="006B5986" w:rsidP="006B598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由于</w:t>
      </w:r>
      <w:r>
        <w:rPr>
          <w:rFonts w:ascii="Lucida Sans Unicode" w:hAnsi="Lucida Sans Unicode" w:cs="Lucida Sans Unicode"/>
          <w:color w:val="1A1A1A"/>
        </w:rPr>
        <w:t xml:space="preserve"> TCP </w:t>
      </w:r>
      <w:r>
        <w:rPr>
          <w:rFonts w:ascii="Lucida Sans Unicode" w:hAnsi="Lucida Sans Unicode" w:cs="Lucida Sans Unicode"/>
          <w:color w:val="1A1A1A"/>
        </w:rPr>
        <w:t>连接的创建和销毁开销较大，且并发数受系统资源限制，会造成性能瓶颈。</w:t>
      </w:r>
      <w:r>
        <w:rPr>
          <w:rFonts w:ascii="Lucida Sans Unicode" w:hAnsi="Lucida Sans Unicode" w:cs="Lucida Sans Unicode"/>
          <w:color w:val="1A1A1A"/>
        </w:rPr>
        <w:t xml:space="preserve">RabbitMQ </w:t>
      </w:r>
      <w:r>
        <w:rPr>
          <w:rFonts w:ascii="Lucida Sans Unicode" w:hAnsi="Lucida Sans Unicode" w:cs="Lucida Sans Unicode"/>
          <w:color w:val="1A1A1A"/>
        </w:rPr>
        <w:t>使用信道的方式来传输数据。信道是建立在真实的</w:t>
      </w:r>
      <w:r>
        <w:rPr>
          <w:rFonts w:ascii="Lucida Sans Unicode" w:hAnsi="Lucida Sans Unicode" w:cs="Lucida Sans Unicode"/>
          <w:color w:val="1A1A1A"/>
        </w:rPr>
        <w:t xml:space="preserve"> TCP </w:t>
      </w:r>
      <w:r>
        <w:rPr>
          <w:rFonts w:ascii="Lucida Sans Unicode" w:hAnsi="Lucida Sans Unicode" w:cs="Lucida Sans Unicode"/>
          <w:color w:val="1A1A1A"/>
        </w:rPr>
        <w:t>连接内的虚拟连接，且每条</w:t>
      </w:r>
      <w:r>
        <w:rPr>
          <w:rFonts w:ascii="Lucida Sans Unicode" w:hAnsi="Lucida Sans Unicode" w:cs="Lucida Sans Unicode"/>
          <w:color w:val="1A1A1A"/>
        </w:rPr>
        <w:t xml:space="preserve"> TCP</w:t>
      </w:r>
      <w:r>
        <w:rPr>
          <w:rFonts w:ascii="Lucida Sans Unicode" w:hAnsi="Lucida Sans Unicode" w:cs="Lucida Sans Unicode"/>
          <w:color w:val="1A1A1A"/>
        </w:rPr>
        <w:t>连接上的信道数量没有限制。</w:t>
      </w:r>
    </w:p>
    <w:p w:rsidR="006B5986" w:rsidRDefault="006B5986" w:rsidP="006B5986">
      <w:pPr>
        <w:pStyle w:val="3"/>
      </w:pPr>
      <w:r>
        <w:rPr>
          <w:rStyle w:val="a4"/>
          <w:rFonts w:ascii="Lucida Sans Unicode" w:hAnsi="Lucida Sans Unicode" w:cs="Lucida Sans Unicode"/>
          <w:color w:val="1A1A1A"/>
        </w:rPr>
        <w:t xml:space="preserve">RabbitMQ </w:t>
      </w:r>
      <w:r>
        <w:rPr>
          <w:rStyle w:val="a4"/>
          <w:rFonts w:ascii="Lucida Sans Unicode" w:hAnsi="Lucida Sans Unicode" w:cs="Lucida Sans Unicode"/>
          <w:color w:val="1A1A1A"/>
        </w:rPr>
        <w:t>上的一个</w:t>
      </w:r>
      <w:r>
        <w:rPr>
          <w:rStyle w:val="a4"/>
          <w:rFonts w:ascii="Lucida Sans Unicode" w:hAnsi="Lucida Sans Unicode" w:cs="Lucida Sans Unicode"/>
          <w:color w:val="1A1A1A"/>
        </w:rPr>
        <w:t xml:space="preserve"> queue </w:t>
      </w:r>
      <w:r>
        <w:rPr>
          <w:rStyle w:val="a4"/>
          <w:rFonts w:ascii="Lucida Sans Unicode" w:hAnsi="Lucida Sans Unicode" w:cs="Lucida Sans Unicode"/>
          <w:color w:val="1A1A1A"/>
        </w:rPr>
        <w:t>中存放的</w:t>
      </w:r>
      <w:r>
        <w:rPr>
          <w:rStyle w:val="a4"/>
          <w:rFonts w:ascii="Lucida Sans Unicode" w:hAnsi="Lucida Sans Unicode" w:cs="Lucida Sans Unicode"/>
          <w:color w:val="1A1A1A"/>
        </w:rPr>
        <w:t xml:space="preserve"> message </w:t>
      </w:r>
      <w:r>
        <w:rPr>
          <w:rStyle w:val="a4"/>
          <w:rFonts w:ascii="Lucida Sans Unicode" w:hAnsi="Lucida Sans Unicode" w:cs="Lucida Sans Unicode"/>
          <w:color w:val="1A1A1A"/>
        </w:rPr>
        <w:t>是否有数量限制？</w:t>
      </w:r>
    </w:p>
    <w:p w:rsidR="006B5986" w:rsidRDefault="006B5986" w:rsidP="006B598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可以认为是无限制，因为限制取决于机器的内存，但是消息过多会导致处理效率的下降。</w:t>
      </w:r>
    </w:p>
    <w:p w:rsidR="006B5986" w:rsidRDefault="006B5986" w:rsidP="006B5986">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下面的几个问题，</w:t>
      </w:r>
      <w:r>
        <w:rPr>
          <w:rFonts w:ascii="Lucida Sans Unicode" w:hAnsi="Lucida Sans Unicode" w:cs="Lucida Sans Unicode"/>
          <w:color w:val="1A1A1A"/>
        </w:rPr>
        <w:t xml:space="preserve">Cluster </w:t>
      </w:r>
      <w:r>
        <w:rPr>
          <w:rFonts w:ascii="Lucida Sans Unicode" w:hAnsi="Lucida Sans Unicode" w:cs="Lucida Sans Unicode"/>
          <w:color w:val="1A1A1A"/>
        </w:rPr>
        <w:t>相关。</w:t>
      </w:r>
    </w:p>
    <w:p w:rsidR="006B5986" w:rsidRDefault="006B5986" w:rsidP="006B5986">
      <w:pPr>
        <w:pStyle w:val="3"/>
      </w:pPr>
      <w:r>
        <w:rPr>
          <w:rStyle w:val="a4"/>
          <w:rFonts w:ascii="Lucida Sans Unicode" w:hAnsi="Lucida Sans Unicode" w:cs="Lucida Sans Unicode"/>
          <w:color w:val="1A1A1A"/>
        </w:rPr>
        <w:t>在单</w:t>
      </w:r>
      <w:r>
        <w:rPr>
          <w:rStyle w:val="a4"/>
          <w:rFonts w:ascii="Lucida Sans Unicode" w:hAnsi="Lucida Sans Unicode" w:cs="Lucida Sans Unicode"/>
          <w:color w:val="1A1A1A"/>
        </w:rPr>
        <w:t xml:space="preserve"> node </w:t>
      </w:r>
      <w:r>
        <w:rPr>
          <w:rStyle w:val="a4"/>
          <w:rFonts w:ascii="Lucida Sans Unicode" w:hAnsi="Lucida Sans Unicode" w:cs="Lucida Sans Unicode"/>
          <w:color w:val="1A1A1A"/>
        </w:rPr>
        <w:t>系统和多</w:t>
      </w:r>
      <w:r>
        <w:rPr>
          <w:rStyle w:val="a4"/>
          <w:rFonts w:ascii="Lucida Sans Unicode" w:hAnsi="Lucida Sans Unicode" w:cs="Lucida Sans Unicode"/>
          <w:color w:val="1A1A1A"/>
        </w:rPr>
        <w:t xml:space="preserve"> node </w:t>
      </w:r>
      <w:r>
        <w:rPr>
          <w:rStyle w:val="a4"/>
          <w:rFonts w:ascii="Lucida Sans Unicode" w:hAnsi="Lucida Sans Unicode" w:cs="Lucida Sans Unicode"/>
          <w:color w:val="1A1A1A"/>
        </w:rPr>
        <w:t>构成的</w:t>
      </w:r>
      <w:r>
        <w:rPr>
          <w:rStyle w:val="a4"/>
          <w:rFonts w:ascii="Lucida Sans Unicode" w:hAnsi="Lucida Sans Unicode" w:cs="Lucida Sans Unicode"/>
          <w:color w:val="1A1A1A"/>
        </w:rPr>
        <w:t xml:space="preserve"> cluster </w:t>
      </w:r>
      <w:r>
        <w:rPr>
          <w:rStyle w:val="a4"/>
          <w:rFonts w:ascii="Lucida Sans Unicode" w:hAnsi="Lucida Sans Unicode" w:cs="Lucida Sans Unicode"/>
          <w:color w:val="1A1A1A"/>
        </w:rPr>
        <w:t>系统中声明</w:t>
      </w:r>
      <w:r>
        <w:rPr>
          <w:rStyle w:val="a4"/>
          <w:rFonts w:ascii="Lucida Sans Unicode" w:hAnsi="Lucida Sans Unicode" w:cs="Lucida Sans Unicode"/>
          <w:color w:val="1A1A1A"/>
        </w:rPr>
        <w:t xml:space="preserve"> queue</w:t>
      </w:r>
      <w:r>
        <w:rPr>
          <w:rStyle w:val="a4"/>
          <w:rFonts w:ascii="Lucida Sans Unicode" w:hAnsi="Lucida Sans Unicode" w:cs="Lucida Sans Unicode"/>
          <w:color w:val="1A1A1A"/>
        </w:rPr>
        <w:t>、</w:t>
      </w:r>
      <w:r>
        <w:rPr>
          <w:rStyle w:val="a4"/>
          <w:rFonts w:ascii="Lucida Sans Unicode" w:hAnsi="Lucida Sans Unicode" w:cs="Lucida Sans Unicode"/>
          <w:color w:val="1A1A1A"/>
        </w:rPr>
        <w:t xml:space="preserve">exchange </w:t>
      </w:r>
      <w:r>
        <w:rPr>
          <w:rStyle w:val="a4"/>
          <w:rFonts w:ascii="Lucida Sans Unicode" w:hAnsi="Lucida Sans Unicode" w:cs="Lucida Sans Unicode"/>
          <w:color w:val="1A1A1A"/>
        </w:rPr>
        <w:t>，以及进行</w:t>
      </w:r>
      <w:r>
        <w:rPr>
          <w:rStyle w:val="a4"/>
          <w:rFonts w:ascii="Lucida Sans Unicode" w:hAnsi="Lucida Sans Unicode" w:cs="Lucida Sans Unicode"/>
          <w:color w:val="1A1A1A"/>
        </w:rPr>
        <w:t xml:space="preserve"> binding </w:t>
      </w:r>
      <w:r>
        <w:rPr>
          <w:rStyle w:val="a4"/>
          <w:rFonts w:ascii="Lucida Sans Unicode" w:hAnsi="Lucida Sans Unicode" w:cs="Lucida Sans Unicode"/>
          <w:color w:val="1A1A1A"/>
        </w:rPr>
        <w:t>会有什么不同？</w:t>
      </w:r>
    </w:p>
    <w:p w:rsidR="006B5986" w:rsidRDefault="006B5986" w:rsidP="00FA61C5">
      <w:pPr>
        <w:widowControl/>
        <w:numPr>
          <w:ilvl w:val="0"/>
          <w:numId w:val="24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当你在单</w:t>
      </w:r>
      <w:r>
        <w:rPr>
          <w:rFonts w:ascii="Lucida Sans Unicode" w:hAnsi="Lucida Sans Unicode" w:cs="Lucida Sans Unicode"/>
          <w:color w:val="1A1A1A"/>
          <w:szCs w:val="21"/>
        </w:rPr>
        <w:t xml:space="preserve"> node </w:t>
      </w:r>
      <w:r>
        <w:rPr>
          <w:rFonts w:ascii="Lucida Sans Unicode" w:hAnsi="Lucida Sans Unicode" w:cs="Lucida Sans Unicode"/>
          <w:color w:val="1A1A1A"/>
          <w:szCs w:val="21"/>
        </w:rPr>
        <w:t>上声明</w:t>
      </w:r>
      <w:r>
        <w:rPr>
          <w:rFonts w:ascii="Lucida Sans Unicode" w:hAnsi="Lucida Sans Unicode" w:cs="Lucida Sans Unicode"/>
          <w:color w:val="1A1A1A"/>
          <w:szCs w:val="21"/>
        </w:rPr>
        <w:t xml:space="preserve"> queue </w:t>
      </w:r>
      <w:r>
        <w:rPr>
          <w:rFonts w:ascii="Lucida Sans Unicode" w:hAnsi="Lucida Sans Unicode" w:cs="Lucida Sans Unicode"/>
          <w:color w:val="1A1A1A"/>
          <w:szCs w:val="21"/>
        </w:rPr>
        <w:t>时，只要该</w:t>
      </w:r>
      <w:r>
        <w:rPr>
          <w:rFonts w:ascii="Lucida Sans Unicode" w:hAnsi="Lucida Sans Unicode" w:cs="Lucida Sans Unicode"/>
          <w:color w:val="1A1A1A"/>
          <w:szCs w:val="21"/>
        </w:rPr>
        <w:t xml:space="preserve"> node </w:t>
      </w:r>
      <w:r>
        <w:rPr>
          <w:rFonts w:ascii="Lucida Sans Unicode" w:hAnsi="Lucida Sans Unicode" w:cs="Lucida Sans Unicode"/>
          <w:color w:val="1A1A1A"/>
          <w:szCs w:val="21"/>
        </w:rPr>
        <w:t>上相关元数据进行了变更，你就会得到</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Queue.Declare-ok</w:t>
      </w:r>
      <w:r>
        <w:rPr>
          <w:rFonts w:ascii="Lucida Sans Unicode" w:hAnsi="Lucida Sans Unicode" w:cs="Lucida Sans Unicode"/>
          <w:color w:val="1A1A1A"/>
          <w:szCs w:val="21"/>
        </w:rPr>
        <w:t> </w:t>
      </w:r>
      <w:r>
        <w:rPr>
          <w:rFonts w:ascii="Lucida Sans Unicode" w:hAnsi="Lucida Sans Unicode" w:cs="Lucida Sans Unicode"/>
          <w:color w:val="1A1A1A"/>
          <w:szCs w:val="21"/>
        </w:rPr>
        <w:t>回应；而在</w:t>
      </w:r>
      <w:r>
        <w:rPr>
          <w:rFonts w:ascii="Lucida Sans Unicode" w:hAnsi="Lucida Sans Unicode" w:cs="Lucida Sans Unicode"/>
          <w:color w:val="1A1A1A"/>
          <w:szCs w:val="21"/>
        </w:rPr>
        <w:t xml:space="preserve"> cluster </w:t>
      </w:r>
      <w:r>
        <w:rPr>
          <w:rFonts w:ascii="Lucida Sans Unicode" w:hAnsi="Lucida Sans Unicode" w:cs="Lucida Sans Unicode"/>
          <w:color w:val="1A1A1A"/>
          <w:szCs w:val="21"/>
        </w:rPr>
        <w:t>上声明</w:t>
      </w:r>
      <w:r>
        <w:rPr>
          <w:rFonts w:ascii="Lucida Sans Unicode" w:hAnsi="Lucida Sans Unicode" w:cs="Lucida Sans Unicode"/>
          <w:color w:val="1A1A1A"/>
          <w:szCs w:val="21"/>
        </w:rPr>
        <w:t xml:space="preserve"> queue </w:t>
      </w:r>
      <w:r>
        <w:rPr>
          <w:rFonts w:ascii="Lucida Sans Unicode" w:hAnsi="Lucida Sans Unicode" w:cs="Lucida Sans Unicode"/>
          <w:color w:val="1A1A1A"/>
          <w:szCs w:val="21"/>
        </w:rPr>
        <w:t>，则要求</w:t>
      </w:r>
      <w:r>
        <w:rPr>
          <w:rFonts w:ascii="Lucida Sans Unicode" w:hAnsi="Lucida Sans Unicode" w:cs="Lucida Sans Unicode"/>
          <w:color w:val="1A1A1A"/>
          <w:szCs w:val="21"/>
        </w:rPr>
        <w:t xml:space="preserve"> cluster </w:t>
      </w:r>
      <w:r>
        <w:rPr>
          <w:rFonts w:ascii="Lucida Sans Unicode" w:hAnsi="Lucida Sans Unicode" w:cs="Lucida Sans Unicode"/>
          <w:color w:val="1A1A1A"/>
          <w:szCs w:val="21"/>
        </w:rPr>
        <w:t>上的全部</w:t>
      </w:r>
      <w:r>
        <w:rPr>
          <w:rFonts w:ascii="Lucida Sans Unicode" w:hAnsi="Lucida Sans Unicode" w:cs="Lucida Sans Unicode"/>
          <w:color w:val="1A1A1A"/>
          <w:szCs w:val="21"/>
        </w:rPr>
        <w:t xml:space="preserve"> node </w:t>
      </w:r>
      <w:r>
        <w:rPr>
          <w:rFonts w:ascii="Lucida Sans Unicode" w:hAnsi="Lucida Sans Unicode" w:cs="Lucida Sans Unicode"/>
          <w:color w:val="1A1A1A"/>
          <w:szCs w:val="21"/>
        </w:rPr>
        <w:t>都要进行元数据成功更新，才会得到</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Queue.Declare-ok</w:t>
      </w:r>
      <w:r>
        <w:rPr>
          <w:rFonts w:ascii="Lucida Sans Unicode" w:hAnsi="Lucida Sans Unicode" w:cs="Lucida Sans Unicode"/>
          <w:color w:val="1A1A1A"/>
          <w:szCs w:val="21"/>
        </w:rPr>
        <w:t> </w:t>
      </w:r>
      <w:r>
        <w:rPr>
          <w:rFonts w:ascii="Lucida Sans Unicode" w:hAnsi="Lucida Sans Unicode" w:cs="Lucida Sans Unicode"/>
          <w:color w:val="1A1A1A"/>
          <w:szCs w:val="21"/>
        </w:rPr>
        <w:t>回应。</w:t>
      </w:r>
    </w:p>
    <w:p w:rsidR="006B5986" w:rsidRDefault="006B5986" w:rsidP="00FA61C5">
      <w:pPr>
        <w:widowControl/>
        <w:numPr>
          <w:ilvl w:val="0"/>
          <w:numId w:val="24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另外，若</w:t>
      </w:r>
      <w:r>
        <w:rPr>
          <w:rFonts w:ascii="Lucida Sans Unicode" w:hAnsi="Lucida Sans Unicode" w:cs="Lucida Sans Unicode"/>
          <w:color w:val="1A1A1A"/>
          <w:szCs w:val="21"/>
        </w:rPr>
        <w:t xml:space="preserve"> node </w:t>
      </w:r>
      <w:r>
        <w:rPr>
          <w:rFonts w:ascii="Lucida Sans Unicode" w:hAnsi="Lucida Sans Unicode" w:cs="Lucida Sans Unicode"/>
          <w:color w:val="1A1A1A"/>
          <w:szCs w:val="21"/>
        </w:rPr>
        <w:t>类型为</w:t>
      </w:r>
      <w:r>
        <w:rPr>
          <w:rFonts w:ascii="Lucida Sans Unicode" w:hAnsi="Lucida Sans Unicode" w:cs="Lucida Sans Unicode"/>
          <w:color w:val="1A1A1A"/>
          <w:szCs w:val="21"/>
        </w:rPr>
        <w:t xml:space="preserve"> RAM node </w:t>
      </w:r>
      <w:r>
        <w:rPr>
          <w:rFonts w:ascii="Lucida Sans Unicode" w:hAnsi="Lucida Sans Unicode" w:cs="Lucida Sans Unicode"/>
          <w:color w:val="1A1A1A"/>
          <w:szCs w:val="21"/>
        </w:rPr>
        <w:t>则变更的数据仅保存在内存中，若类型为</w:t>
      </w:r>
      <w:r>
        <w:rPr>
          <w:rFonts w:ascii="Lucida Sans Unicode" w:hAnsi="Lucida Sans Unicode" w:cs="Lucida Sans Unicode"/>
          <w:color w:val="1A1A1A"/>
          <w:szCs w:val="21"/>
        </w:rPr>
        <w:t xml:space="preserve"> Disk node </w:t>
      </w:r>
      <w:r>
        <w:rPr>
          <w:rFonts w:ascii="Lucida Sans Unicode" w:hAnsi="Lucida Sans Unicode" w:cs="Lucida Sans Unicode"/>
          <w:color w:val="1A1A1A"/>
          <w:szCs w:val="21"/>
        </w:rPr>
        <w:t>则还要变更保存在磁盘上的数据。</w:t>
      </w:r>
    </w:p>
    <w:p w:rsidR="006B5986" w:rsidRDefault="006B5986" w:rsidP="006B5986">
      <w:pPr>
        <w:pStyle w:val="3"/>
        <w:rPr>
          <w:sz w:val="24"/>
          <w:szCs w:val="24"/>
        </w:rPr>
      </w:pPr>
      <w:r>
        <w:rPr>
          <w:rStyle w:val="a4"/>
          <w:rFonts w:ascii="Lucida Sans Unicode" w:hAnsi="Lucida Sans Unicode" w:cs="Lucida Sans Unicode"/>
          <w:color w:val="1A1A1A"/>
        </w:rPr>
        <w:t>客户端连接到</w:t>
      </w:r>
      <w:r>
        <w:rPr>
          <w:rStyle w:val="a4"/>
          <w:rFonts w:ascii="Lucida Sans Unicode" w:hAnsi="Lucida Sans Unicode" w:cs="Lucida Sans Unicode"/>
          <w:color w:val="1A1A1A"/>
        </w:rPr>
        <w:t xml:space="preserve"> Cluster </w:t>
      </w:r>
      <w:r>
        <w:rPr>
          <w:rStyle w:val="a4"/>
          <w:rFonts w:ascii="Lucida Sans Unicode" w:hAnsi="Lucida Sans Unicode" w:cs="Lucida Sans Unicode"/>
          <w:color w:val="1A1A1A"/>
        </w:rPr>
        <w:t>中的任意</w:t>
      </w:r>
      <w:r>
        <w:rPr>
          <w:rStyle w:val="a4"/>
          <w:rFonts w:ascii="Lucida Sans Unicode" w:hAnsi="Lucida Sans Unicode" w:cs="Lucida Sans Unicode"/>
          <w:color w:val="1A1A1A"/>
        </w:rPr>
        <w:t xml:space="preserve"> node </w:t>
      </w:r>
      <w:r>
        <w:rPr>
          <w:rStyle w:val="a4"/>
          <w:rFonts w:ascii="Lucida Sans Unicode" w:hAnsi="Lucida Sans Unicode" w:cs="Lucida Sans Unicode"/>
          <w:color w:val="1A1A1A"/>
        </w:rPr>
        <w:t>上是否都能正常工作？</w:t>
      </w:r>
    </w:p>
    <w:p w:rsidR="006B5986" w:rsidRDefault="006B5986" w:rsidP="006B5986">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是的。客户端感觉不到有何不同。</w:t>
      </w:r>
    </w:p>
    <w:p w:rsidR="006B5986" w:rsidRPr="006B5986" w:rsidRDefault="006B5986" w:rsidP="006B5986">
      <w:pPr>
        <w:pStyle w:val="3"/>
      </w:pPr>
      <w:r w:rsidRPr="006B5986">
        <w:t>Cluster 中 node 的失效会对 consumer 产生什么影响？若是在 cluster 中创建了 mirrored queue ，这时 node 失效会对 consumer 产生什么影响？</w:t>
      </w:r>
    </w:p>
    <w:p w:rsidR="006B5986" w:rsidRPr="006B5986" w:rsidRDefault="006B5986" w:rsidP="00FA61C5">
      <w:pPr>
        <w:widowControl/>
        <w:numPr>
          <w:ilvl w:val="0"/>
          <w:numId w:val="246"/>
        </w:numPr>
        <w:shd w:val="clear" w:color="auto" w:fill="FFFFFF"/>
        <w:ind w:left="0"/>
        <w:jc w:val="left"/>
        <w:rPr>
          <w:rFonts w:ascii="Lucida Sans Unicode" w:eastAsia="宋体" w:hAnsi="Lucida Sans Unicode" w:cs="Lucida Sans Unicode"/>
          <w:color w:val="1A1A1A"/>
          <w:kern w:val="0"/>
          <w:szCs w:val="21"/>
        </w:rPr>
      </w:pPr>
      <w:r w:rsidRPr="006B5986">
        <w:rPr>
          <w:rFonts w:ascii="Lucida Sans Unicode" w:eastAsia="宋体" w:hAnsi="Lucida Sans Unicode" w:cs="Lucida Sans Unicode"/>
          <w:color w:val="1A1A1A"/>
          <w:kern w:val="0"/>
          <w:szCs w:val="21"/>
        </w:rPr>
        <w:t>若是</w:t>
      </w:r>
      <w:r w:rsidRPr="006B5986">
        <w:rPr>
          <w:rFonts w:ascii="Lucida Sans Unicode" w:eastAsia="宋体" w:hAnsi="Lucida Sans Unicode" w:cs="Lucida Sans Unicode"/>
          <w:color w:val="1A1A1A"/>
          <w:kern w:val="0"/>
          <w:szCs w:val="21"/>
        </w:rPr>
        <w:t xml:space="preserve"> consumer </w:t>
      </w:r>
      <w:r w:rsidRPr="006B5986">
        <w:rPr>
          <w:rFonts w:ascii="Lucida Sans Unicode" w:eastAsia="宋体" w:hAnsi="Lucida Sans Unicode" w:cs="Lucida Sans Unicode"/>
          <w:color w:val="1A1A1A"/>
          <w:kern w:val="0"/>
          <w:szCs w:val="21"/>
        </w:rPr>
        <w:t>所连接的那个</w:t>
      </w:r>
      <w:r w:rsidRPr="006B5986">
        <w:rPr>
          <w:rFonts w:ascii="Lucida Sans Unicode" w:eastAsia="宋体" w:hAnsi="Lucida Sans Unicode" w:cs="Lucida Sans Unicode"/>
          <w:color w:val="1A1A1A"/>
          <w:kern w:val="0"/>
          <w:szCs w:val="21"/>
        </w:rPr>
        <w:t xml:space="preserve"> node </w:t>
      </w:r>
      <w:r w:rsidRPr="006B5986">
        <w:rPr>
          <w:rFonts w:ascii="Lucida Sans Unicode" w:eastAsia="宋体" w:hAnsi="Lucida Sans Unicode" w:cs="Lucida Sans Unicode"/>
          <w:color w:val="1A1A1A"/>
          <w:kern w:val="0"/>
          <w:szCs w:val="21"/>
        </w:rPr>
        <w:t>失效（无论该</w:t>
      </w:r>
      <w:r w:rsidRPr="006B5986">
        <w:rPr>
          <w:rFonts w:ascii="Lucida Sans Unicode" w:eastAsia="宋体" w:hAnsi="Lucida Sans Unicode" w:cs="Lucida Sans Unicode"/>
          <w:color w:val="1A1A1A"/>
          <w:kern w:val="0"/>
          <w:szCs w:val="21"/>
        </w:rPr>
        <w:t xml:space="preserve"> node </w:t>
      </w:r>
      <w:r w:rsidRPr="006B5986">
        <w:rPr>
          <w:rFonts w:ascii="Lucida Sans Unicode" w:eastAsia="宋体" w:hAnsi="Lucida Sans Unicode" w:cs="Lucida Sans Unicode"/>
          <w:color w:val="1A1A1A"/>
          <w:kern w:val="0"/>
          <w:szCs w:val="21"/>
        </w:rPr>
        <w:t>是否为</w:t>
      </w:r>
      <w:r w:rsidRPr="006B5986">
        <w:rPr>
          <w:rFonts w:ascii="Lucida Sans Unicode" w:eastAsia="宋体" w:hAnsi="Lucida Sans Unicode" w:cs="Lucida Sans Unicode"/>
          <w:color w:val="1A1A1A"/>
          <w:kern w:val="0"/>
          <w:szCs w:val="21"/>
        </w:rPr>
        <w:t xml:space="preserve"> consumer </w:t>
      </w:r>
      <w:r w:rsidRPr="006B5986">
        <w:rPr>
          <w:rFonts w:ascii="Lucida Sans Unicode" w:eastAsia="宋体" w:hAnsi="Lucida Sans Unicode" w:cs="Lucida Sans Unicode"/>
          <w:color w:val="1A1A1A"/>
          <w:kern w:val="0"/>
          <w:szCs w:val="21"/>
        </w:rPr>
        <w:t>所订阅</w:t>
      </w:r>
      <w:r w:rsidRPr="006B5986">
        <w:rPr>
          <w:rFonts w:ascii="Lucida Sans Unicode" w:eastAsia="宋体" w:hAnsi="Lucida Sans Unicode" w:cs="Lucida Sans Unicode"/>
          <w:color w:val="1A1A1A"/>
          <w:kern w:val="0"/>
          <w:szCs w:val="21"/>
        </w:rPr>
        <w:t xml:space="preserve"> queue </w:t>
      </w:r>
      <w:r w:rsidRPr="006B5986">
        <w:rPr>
          <w:rFonts w:ascii="Lucida Sans Unicode" w:eastAsia="宋体" w:hAnsi="Lucida Sans Unicode" w:cs="Lucida Sans Unicode"/>
          <w:color w:val="1A1A1A"/>
          <w:kern w:val="0"/>
          <w:szCs w:val="21"/>
        </w:rPr>
        <w:t>的</w:t>
      </w:r>
      <w:r w:rsidRPr="006B5986">
        <w:rPr>
          <w:rFonts w:ascii="Lucida Sans Unicode" w:eastAsia="宋体" w:hAnsi="Lucida Sans Unicode" w:cs="Lucida Sans Unicode"/>
          <w:color w:val="1A1A1A"/>
          <w:kern w:val="0"/>
          <w:szCs w:val="21"/>
        </w:rPr>
        <w:t xml:space="preserve"> owner node</w:t>
      </w:r>
      <w:r w:rsidRPr="006B5986">
        <w:rPr>
          <w:rFonts w:ascii="Lucida Sans Unicode" w:eastAsia="宋体" w:hAnsi="Lucida Sans Unicode" w:cs="Lucida Sans Unicode"/>
          <w:color w:val="1A1A1A"/>
          <w:kern w:val="0"/>
          <w:szCs w:val="21"/>
        </w:rPr>
        <w:t>），则</w:t>
      </w:r>
      <w:r w:rsidRPr="006B5986">
        <w:rPr>
          <w:rFonts w:ascii="Lucida Sans Unicode" w:eastAsia="宋体" w:hAnsi="Lucida Sans Unicode" w:cs="Lucida Sans Unicode"/>
          <w:color w:val="1A1A1A"/>
          <w:kern w:val="0"/>
          <w:szCs w:val="21"/>
        </w:rPr>
        <w:t xml:space="preserve"> consumer </w:t>
      </w:r>
      <w:r w:rsidRPr="006B5986">
        <w:rPr>
          <w:rFonts w:ascii="Lucida Sans Unicode" w:eastAsia="宋体" w:hAnsi="Lucida Sans Unicode" w:cs="Lucida Sans Unicode"/>
          <w:color w:val="1A1A1A"/>
          <w:kern w:val="0"/>
          <w:szCs w:val="21"/>
        </w:rPr>
        <w:t>会在发现</w:t>
      </w:r>
      <w:r w:rsidRPr="006B5986">
        <w:rPr>
          <w:rFonts w:ascii="Lucida Sans Unicode" w:eastAsia="宋体" w:hAnsi="Lucida Sans Unicode" w:cs="Lucida Sans Unicode"/>
          <w:color w:val="1A1A1A"/>
          <w:kern w:val="0"/>
          <w:szCs w:val="21"/>
        </w:rPr>
        <w:t xml:space="preserve"> TCP </w:t>
      </w:r>
      <w:r w:rsidRPr="006B5986">
        <w:rPr>
          <w:rFonts w:ascii="Lucida Sans Unicode" w:eastAsia="宋体" w:hAnsi="Lucida Sans Unicode" w:cs="Lucida Sans Unicode"/>
          <w:color w:val="1A1A1A"/>
          <w:kern w:val="0"/>
          <w:szCs w:val="21"/>
        </w:rPr>
        <w:t>连接断开时，按标准行为执行重连逻辑，并根据</w:t>
      </w:r>
      <w:r w:rsidRPr="006B5986">
        <w:rPr>
          <w:rFonts w:ascii="Lucida Sans Unicode" w:eastAsia="宋体" w:hAnsi="Lucida Sans Unicode" w:cs="Lucida Sans Unicode"/>
          <w:color w:val="1A1A1A"/>
          <w:kern w:val="0"/>
          <w:szCs w:val="21"/>
        </w:rPr>
        <w:t xml:space="preserve"> “Assume Nothing” </w:t>
      </w:r>
      <w:r w:rsidRPr="006B5986">
        <w:rPr>
          <w:rFonts w:ascii="Lucida Sans Unicode" w:eastAsia="宋体" w:hAnsi="Lucida Sans Unicode" w:cs="Lucida Sans Unicode"/>
          <w:color w:val="1A1A1A"/>
          <w:kern w:val="0"/>
          <w:szCs w:val="21"/>
        </w:rPr>
        <w:t>原则重建相应的</w:t>
      </w:r>
      <w:r w:rsidRPr="006B5986">
        <w:rPr>
          <w:rFonts w:ascii="Lucida Sans Unicode" w:eastAsia="宋体" w:hAnsi="Lucida Sans Unicode" w:cs="Lucida Sans Unicode"/>
          <w:color w:val="1A1A1A"/>
          <w:kern w:val="0"/>
          <w:szCs w:val="21"/>
        </w:rPr>
        <w:t xml:space="preserve"> fabric </w:t>
      </w:r>
      <w:r w:rsidRPr="006B5986">
        <w:rPr>
          <w:rFonts w:ascii="Lucida Sans Unicode" w:eastAsia="宋体" w:hAnsi="Lucida Sans Unicode" w:cs="Lucida Sans Unicode"/>
          <w:color w:val="1A1A1A"/>
          <w:kern w:val="0"/>
          <w:szCs w:val="21"/>
        </w:rPr>
        <w:t>即可。</w:t>
      </w:r>
    </w:p>
    <w:p w:rsidR="006B5986" w:rsidRPr="006B5986" w:rsidRDefault="006B5986" w:rsidP="00FA61C5">
      <w:pPr>
        <w:widowControl/>
        <w:numPr>
          <w:ilvl w:val="0"/>
          <w:numId w:val="246"/>
        </w:numPr>
        <w:shd w:val="clear" w:color="auto" w:fill="FFFFFF"/>
        <w:ind w:left="0"/>
        <w:jc w:val="left"/>
        <w:rPr>
          <w:rFonts w:ascii="Lucida Sans Unicode" w:eastAsia="宋体" w:hAnsi="Lucida Sans Unicode" w:cs="Lucida Sans Unicode"/>
          <w:color w:val="1A1A1A"/>
          <w:kern w:val="0"/>
          <w:szCs w:val="21"/>
        </w:rPr>
      </w:pPr>
      <w:r w:rsidRPr="006B5986">
        <w:rPr>
          <w:rFonts w:ascii="Lucida Sans Unicode" w:eastAsia="宋体" w:hAnsi="Lucida Sans Unicode" w:cs="Lucida Sans Unicode"/>
          <w:color w:val="1A1A1A"/>
          <w:kern w:val="0"/>
          <w:szCs w:val="21"/>
        </w:rPr>
        <w:t>若是失效的</w:t>
      </w:r>
      <w:r w:rsidRPr="006B5986">
        <w:rPr>
          <w:rFonts w:ascii="Lucida Sans Unicode" w:eastAsia="宋体" w:hAnsi="Lucida Sans Unicode" w:cs="Lucida Sans Unicode"/>
          <w:color w:val="1A1A1A"/>
          <w:kern w:val="0"/>
          <w:szCs w:val="21"/>
        </w:rPr>
        <w:t xml:space="preserve"> node </w:t>
      </w:r>
      <w:r w:rsidRPr="006B5986">
        <w:rPr>
          <w:rFonts w:ascii="Lucida Sans Unicode" w:eastAsia="宋体" w:hAnsi="Lucida Sans Unicode" w:cs="Lucida Sans Unicode"/>
          <w:color w:val="1A1A1A"/>
          <w:kern w:val="0"/>
          <w:szCs w:val="21"/>
        </w:rPr>
        <w:t>为</w:t>
      </w:r>
      <w:r w:rsidRPr="006B5986">
        <w:rPr>
          <w:rFonts w:ascii="Lucida Sans Unicode" w:eastAsia="宋体" w:hAnsi="Lucida Sans Unicode" w:cs="Lucida Sans Unicode"/>
          <w:color w:val="1A1A1A"/>
          <w:kern w:val="0"/>
          <w:szCs w:val="21"/>
        </w:rPr>
        <w:t xml:space="preserve"> consumer </w:t>
      </w:r>
      <w:r w:rsidRPr="006B5986">
        <w:rPr>
          <w:rFonts w:ascii="Lucida Sans Unicode" w:eastAsia="宋体" w:hAnsi="Lucida Sans Unicode" w:cs="Lucida Sans Unicode"/>
          <w:color w:val="1A1A1A"/>
          <w:kern w:val="0"/>
          <w:szCs w:val="21"/>
        </w:rPr>
        <w:t>订阅</w:t>
      </w:r>
      <w:r w:rsidRPr="006B5986">
        <w:rPr>
          <w:rFonts w:ascii="Lucida Sans Unicode" w:eastAsia="宋体" w:hAnsi="Lucida Sans Unicode" w:cs="Lucida Sans Unicode"/>
          <w:color w:val="1A1A1A"/>
          <w:kern w:val="0"/>
          <w:szCs w:val="21"/>
        </w:rPr>
        <w:t xml:space="preserve"> queue </w:t>
      </w:r>
      <w:r w:rsidRPr="006B5986">
        <w:rPr>
          <w:rFonts w:ascii="Lucida Sans Unicode" w:eastAsia="宋体" w:hAnsi="Lucida Sans Unicode" w:cs="Lucida Sans Unicode"/>
          <w:color w:val="1A1A1A"/>
          <w:kern w:val="0"/>
          <w:szCs w:val="21"/>
        </w:rPr>
        <w:t>的</w:t>
      </w:r>
      <w:r w:rsidRPr="006B5986">
        <w:rPr>
          <w:rFonts w:ascii="Lucida Sans Unicode" w:eastAsia="宋体" w:hAnsi="Lucida Sans Unicode" w:cs="Lucida Sans Unicode"/>
          <w:color w:val="1A1A1A"/>
          <w:kern w:val="0"/>
          <w:szCs w:val="21"/>
        </w:rPr>
        <w:t xml:space="preserve"> owner node</w:t>
      </w:r>
      <w:r w:rsidRPr="006B5986">
        <w:rPr>
          <w:rFonts w:ascii="Lucida Sans Unicode" w:eastAsia="宋体" w:hAnsi="Lucida Sans Unicode" w:cs="Lucida Sans Unicode"/>
          <w:color w:val="1A1A1A"/>
          <w:kern w:val="0"/>
          <w:szCs w:val="21"/>
        </w:rPr>
        <w:t>，则</w:t>
      </w:r>
      <w:r w:rsidRPr="006B5986">
        <w:rPr>
          <w:rFonts w:ascii="Lucida Sans Unicode" w:eastAsia="宋体" w:hAnsi="Lucida Sans Unicode" w:cs="Lucida Sans Unicode"/>
          <w:color w:val="1A1A1A"/>
          <w:kern w:val="0"/>
          <w:szCs w:val="21"/>
        </w:rPr>
        <w:t xml:space="preserve"> consumer </w:t>
      </w:r>
      <w:r w:rsidRPr="006B5986">
        <w:rPr>
          <w:rFonts w:ascii="Lucida Sans Unicode" w:eastAsia="宋体" w:hAnsi="Lucida Sans Unicode" w:cs="Lucida Sans Unicode"/>
          <w:color w:val="1A1A1A"/>
          <w:kern w:val="0"/>
          <w:szCs w:val="21"/>
        </w:rPr>
        <w:t>只能通过</w:t>
      </w:r>
      <w:r w:rsidRPr="006B5986">
        <w:rPr>
          <w:rFonts w:ascii="Lucida Sans Unicode" w:eastAsia="宋体" w:hAnsi="Lucida Sans Unicode" w:cs="Lucida Sans Unicode"/>
          <w:color w:val="1A1A1A"/>
          <w:kern w:val="0"/>
          <w:szCs w:val="21"/>
        </w:rPr>
        <w:t xml:space="preserve"> Consumer Cancellation Notification </w:t>
      </w:r>
      <w:r w:rsidRPr="006B5986">
        <w:rPr>
          <w:rFonts w:ascii="Lucida Sans Unicode" w:eastAsia="宋体" w:hAnsi="Lucida Sans Unicode" w:cs="Lucida Sans Unicode"/>
          <w:color w:val="1A1A1A"/>
          <w:kern w:val="0"/>
          <w:szCs w:val="21"/>
        </w:rPr>
        <w:t>机制来检测与该</w:t>
      </w:r>
      <w:r w:rsidRPr="006B5986">
        <w:rPr>
          <w:rFonts w:ascii="Lucida Sans Unicode" w:eastAsia="宋体" w:hAnsi="Lucida Sans Unicode" w:cs="Lucida Sans Unicode"/>
          <w:color w:val="1A1A1A"/>
          <w:kern w:val="0"/>
          <w:szCs w:val="21"/>
        </w:rPr>
        <w:t xml:space="preserve"> queue </w:t>
      </w:r>
      <w:r w:rsidRPr="006B5986">
        <w:rPr>
          <w:rFonts w:ascii="Lucida Sans Unicode" w:eastAsia="宋体" w:hAnsi="Lucida Sans Unicode" w:cs="Lucida Sans Unicode"/>
          <w:color w:val="1A1A1A"/>
          <w:kern w:val="0"/>
          <w:szCs w:val="21"/>
        </w:rPr>
        <w:t>订阅关系的终止，否则会出现傻等却没有任何消息来到的问题。</w:t>
      </w:r>
    </w:p>
    <w:p w:rsidR="006B5986" w:rsidRDefault="006B5986" w:rsidP="006B5986">
      <w:pPr>
        <w:pStyle w:val="3"/>
      </w:pPr>
      <w:r>
        <w:rPr>
          <w:rStyle w:val="a4"/>
          <w:rFonts w:ascii="Lucida Sans Unicode" w:hAnsi="Lucida Sans Unicode" w:cs="Lucida Sans Unicode"/>
          <w:color w:val="1A1A1A"/>
        </w:rPr>
        <w:t xml:space="preserve">Consumer Cancellation Notification </w:t>
      </w:r>
      <w:r>
        <w:rPr>
          <w:rStyle w:val="a4"/>
          <w:rFonts w:ascii="Lucida Sans Unicode" w:hAnsi="Lucida Sans Unicode" w:cs="Lucida Sans Unicode"/>
          <w:color w:val="1A1A1A"/>
        </w:rPr>
        <w:t>机制用于什么场景？</w:t>
      </w:r>
    </w:p>
    <w:p w:rsidR="006B5986" w:rsidRDefault="006B5986" w:rsidP="00FA61C5">
      <w:pPr>
        <w:pStyle w:val="a3"/>
        <w:numPr>
          <w:ilvl w:val="0"/>
          <w:numId w:val="246"/>
        </w:numPr>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用于保证当镜像</w:t>
      </w:r>
      <w:r>
        <w:rPr>
          <w:rFonts w:ascii="Lucida Sans Unicode" w:hAnsi="Lucida Sans Unicode" w:cs="Lucida Sans Unicode"/>
          <w:color w:val="1A1A1A"/>
        </w:rPr>
        <w:t xml:space="preserve"> queue </w:t>
      </w:r>
      <w:r>
        <w:rPr>
          <w:rFonts w:ascii="Lucida Sans Unicode" w:hAnsi="Lucida Sans Unicode" w:cs="Lucida Sans Unicode"/>
          <w:color w:val="1A1A1A"/>
        </w:rPr>
        <w:t>中</w:t>
      </w:r>
      <w:r>
        <w:rPr>
          <w:rFonts w:ascii="Lucida Sans Unicode" w:hAnsi="Lucida Sans Unicode" w:cs="Lucida Sans Unicode"/>
          <w:color w:val="1A1A1A"/>
        </w:rPr>
        <w:t xml:space="preserve"> master </w:t>
      </w:r>
      <w:r>
        <w:rPr>
          <w:rFonts w:ascii="Lucida Sans Unicode" w:hAnsi="Lucida Sans Unicode" w:cs="Lucida Sans Unicode"/>
          <w:color w:val="1A1A1A"/>
        </w:rPr>
        <w:t>挂掉时，连接到</w:t>
      </w:r>
      <w:r>
        <w:rPr>
          <w:rFonts w:ascii="Lucida Sans Unicode" w:hAnsi="Lucida Sans Unicode" w:cs="Lucida Sans Unicode"/>
          <w:color w:val="1A1A1A"/>
        </w:rPr>
        <w:t xml:space="preserve"> slave </w:t>
      </w:r>
      <w:r>
        <w:rPr>
          <w:rFonts w:ascii="Lucida Sans Unicode" w:hAnsi="Lucida Sans Unicode" w:cs="Lucida Sans Unicode"/>
          <w:color w:val="1A1A1A"/>
        </w:rPr>
        <w:t>上的</w:t>
      </w:r>
      <w:r>
        <w:rPr>
          <w:rFonts w:ascii="Lucida Sans Unicode" w:hAnsi="Lucida Sans Unicode" w:cs="Lucida Sans Unicode"/>
          <w:color w:val="1A1A1A"/>
        </w:rPr>
        <w:t xml:space="preserve"> consumer </w:t>
      </w:r>
      <w:r>
        <w:rPr>
          <w:rFonts w:ascii="Lucida Sans Unicode" w:hAnsi="Lucida Sans Unicode" w:cs="Lucida Sans Unicode"/>
          <w:color w:val="1A1A1A"/>
        </w:rPr>
        <w:t>可以收到自身</w:t>
      </w:r>
      <w:r>
        <w:rPr>
          <w:rFonts w:ascii="Lucida Sans Unicode" w:hAnsi="Lucida Sans Unicode" w:cs="Lucida Sans Unicode"/>
          <w:color w:val="1A1A1A"/>
        </w:rPr>
        <w:t xml:space="preserve"> consume </w:t>
      </w:r>
      <w:r>
        <w:rPr>
          <w:rFonts w:ascii="Lucida Sans Unicode" w:hAnsi="Lucida Sans Unicode" w:cs="Lucida Sans Unicode"/>
          <w:color w:val="1A1A1A"/>
        </w:rPr>
        <w:t>被取消的通知，进而可以重新执行</w:t>
      </w:r>
      <w:r>
        <w:rPr>
          <w:rFonts w:ascii="Lucida Sans Unicode" w:hAnsi="Lucida Sans Unicode" w:cs="Lucida Sans Unicode"/>
          <w:color w:val="1A1A1A"/>
        </w:rPr>
        <w:t xml:space="preserve"> consume </w:t>
      </w:r>
      <w:r>
        <w:rPr>
          <w:rFonts w:ascii="Lucida Sans Unicode" w:hAnsi="Lucida Sans Unicode" w:cs="Lucida Sans Unicode"/>
          <w:color w:val="1A1A1A"/>
        </w:rPr>
        <w:t>动作从新选出的</w:t>
      </w:r>
      <w:r>
        <w:rPr>
          <w:rFonts w:ascii="Lucida Sans Unicode" w:hAnsi="Lucida Sans Unicode" w:cs="Lucida Sans Unicode"/>
          <w:color w:val="1A1A1A"/>
        </w:rPr>
        <w:t xml:space="preserve"> master </w:t>
      </w:r>
      <w:r>
        <w:rPr>
          <w:rFonts w:ascii="Lucida Sans Unicode" w:hAnsi="Lucida Sans Unicode" w:cs="Lucida Sans Unicode"/>
          <w:color w:val="1A1A1A"/>
        </w:rPr>
        <w:t>出获得消息。</w:t>
      </w:r>
    </w:p>
    <w:p w:rsidR="006B5986" w:rsidRDefault="006B5986" w:rsidP="00FA61C5">
      <w:pPr>
        <w:pStyle w:val="a3"/>
        <w:numPr>
          <w:ilvl w:val="0"/>
          <w:numId w:val="246"/>
        </w:numPr>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若不采用该机制，连接到</w:t>
      </w:r>
      <w:r>
        <w:rPr>
          <w:rFonts w:ascii="Lucida Sans Unicode" w:hAnsi="Lucida Sans Unicode" w:cs="Lucida Sans Unicode"/>
          <w:color w:val="1A1A1A"/>
        </w:rPr>
        <w:t xml:space="preserve"> slave </w:t>
      </w:r>
      <w:r>
        <w:rPr>
          <w:rFonts w:ascii="Lucida Sans Unicode" w:hAnsi="Lucida Sans Unicode" w:cs="Lucida Sans Unicode"/>
          <w:color w:val="1A1A1A"/>
        </w:rPr>
        <w:t>上的</w:t>
      </w:r>
      <w:r>
        <w:rPr>
          <w:rFonts w:ascii="Lucida Sans Unicode" w:hAnsi="Lucida Sans Unicode" w:cs="Lucida Sans Unicode"/>
          <w:color w:val="1A1A1A"/>
        </w:rPr>
        <w:t xml:space="preserve"> consumer </w:t>
      </w:r>
      <w:r>
        <w:rPr>
          <w:rFonts w:ascii="Lucida Sans Unicode" w:hAnsi="Lucida Sans Unicode" w:cs="Lucida Sans Unicode"/>
          <w:color w:val="1A1A1A"/>
        </w:rPr>
        <w:t>将不会感知</w:t>
      </w:r>
      <w:r>
        <w:rPr>
          <w:rFonts w:ascii="Lucida Sans Unicode" w:hAnsi="Lucida Sans Unicode" w:cs="Lucida Sans Unicode"/>
          <w:color w:val="1A1A1A"/>
        </w:rPr>
        <w:t xml:space="preserve"> master </w:t>
      </w:r>
      <w:r>
        <w:rPr>
          <w:rFonts w:ascii="Lucida Sans Unicode" w:hAnsi="Lucida Sans Unicode" w:cs="Lucida Sans Unicode"/>
          <w:color w:val="1A1A1A"/>
        </w:rPr>
        <w:t>挂掉这个事情，导致后续无法再收到新</w:t>
      </w:r>
      <w:r>
        <w:rPr>
          <w:rFonts w:ascii="Lucida Sans Unicode" w:hAnsi="Lucida Sans Unicode" w:cs="Lucida Sans Unicode"/>
          <w:color w:val="1A1A1A"/>
        </w:rPr>
        <w:t xml:space="preserve"> master </w:t>
      </w:r>
      <w:r>
        <w:rPr>
          <w:rFonts w:ascii="Lucida Sans Unicode" w:hAnsi="Lucida Sans Unicode" w:cs="Lucida Sans Unicode"/>
          <w:color w:val="1A1A1A"/>
        </w:rPr>
        <w:t>广播出来的</w:t>
      </w:r>
      <w:r>
        <w:rPr>
          <w:rFonts w:ascii="Lucida Sans Unicode" w:hAnsi="Lucida Sans Unicode" w:cs="Lucida Sans Unicode"/>
          <w:color w:val="1A1A1A"/>
        </w:rPr>
        <w:t xml:space="preserve"> message </w:t>
      </w:r>
      <w:r>
        <w:rPr>
          <w:rFonts w:ascii="Lucida Sans Unicode" w:hAnsi="Lucida Sans Unicode" w:cs="Lucida Sans Unicode"/>
          <w:color w:val="1A1A1A"/>
        </w:rPr>
        <w:t>。</w:t>
      </w:r>
    </w:p>
    <w:p w:rsidR="006B5986" w:rsidRDefault="006B5986" w:rsidP="00FA61C5">
      <w:pPr>
        <w:pStyle w:val="a3"/>
        <w:numPr>
          <w:ilvl w:val="0"/>
          <w:numId w:val="246"/>
        </w:numPr>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另外，因为在镜像</w:t>
      </w:r>
      <w:r>
        <w:rPr>
          <w:rFonts w:ascii="Lucida Sans Unicode" w:hAnsi="Lucida Sans Unicode" w:cs="Lucida Sans Unicode"/>
          <w:color w:val="1A1A1A"/>
        </w:rPr>
        <w:t xml:space="preserve"> queue </w:t>
      </w:r>
      <w:r>
        <w:rPr>
          <w:rFonts w:ascii="Lucida Sans Unicode" w:hAnsi="Lucida Sans Unicode" w:cs="Lucida Sans Unicode"/>
          <w:color w:val="1A1A1A"/>
        </w:rPr>
        <w:t>模式下，存在将</w:t>
      </w:r>
      <w:r>
        <w:rPr>
          <w:rFonts w:ascii="Lucida Sans Unicode" w:hAnsi="Lucida Sans Unicode" w:cs="Lucida Sans Unicode"/>
          <w:color w:val="1A1A1A"/>
        </w:rPr>
        <w:t xml:space="preserve"> message </w:t>
      </w:r>
      <w:r>
        <w:rPr>
          <w:rFonts w:ascii="Lucida Sans Unicode" w:hAnsi="Lucida Sans Unicode" w:cs="Lucida Sans Unicode"/>
          <w:color w:val="1A1A1A"/>
        </w:rPr>
        <w:t>进行</w:t>
      </w:r>
      <w:r>
        <w:rPr>
          <w:rFonts w:ascii="Lucida Sans Unicode" w:hAnsi="Lucida Sans Unicode" w:cs="Lucida Sans Unicode"/>
          <w:color w:val="1A1A1A"/>
        </w:rPr>
        <w:t xml:space="preserve"> requeue </w:t>
      </w:r>
      <w:r>
        <w:rPr>
          <w:rFonts w:ascii="Lucida Sans Unicode" w:hAnsi="Lucida Sans Unicode" w:cs="Lucida Sans Unicode"/>
          <w:color w:val="1A1A1A"/>
        </w:rPr>
        <w:t>的可能，所以实现</w:t>
      </w:r>
      <w:r>
        <w:rPr>
          <w:rFonts w:ascii="Lucida Sans Unicode" w:hAnsi="Lucida Sans Unicode" w:cs="Lucida Sans Unicode"/>
          <w:color w:val="1A1A1A"/>
        </w:rPr>
        <w:t xml:space="preserve"> consumer </w:t>
      </w:r>
      <w:r>
        <w:rPr>
          <w:rFonts w:ascii="Lucida Sans Unicode" w:hAnsi="Lucida Sans Unicode" w:cs="Lucida Sans Unicode"/>
          <w:color w:val="1A1A1A"/>
        </w:rPr>
        <w:t>的逻辑时需要能够正确处理出现重复</w:t>
      </w:r>
      <w:r>
        <w:rPr>
          <w:rFonts w:ascii="Lucida Sans Unicode" w:hAnsi="Lucida Sans Unicode" w:cs="Lucida Sans Unicode"/>
          <w:color w:val="1A1A1A"/>
        </w:rPr>
        <w:t xml:space="preserve"> message </w:t>
      </w:r>
      <w:r>
        <w:rPr>
          <w:rFonts w:ascii="Lucida Sans Unicode" w:hAnsi="Lucida Sans Unicode" w:cs="Lucida Sans Unicode"/>
          <w:color w:val="1A1A1A"/>
        </w:rPr>
        <w:t>的情况。</w:t>
      </w:r>
    </w:p>
    <w:p w:rsidR="00C12DF3" w:rsidRPr="00C12DF3" w:rsidRDefault="00C12DF3" w:rsidP="00C12DF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C12DF3">
        <w:rPr>
          <w:rFonts w:ascii="Lucida Sans Unicode" w:eastAsia="宋体" w:hAnsi="Lucida Sans Unicode" w:cs="Lucida Sans Unicode"/>
          <w:color w:val="1A1A1A"/>
          <w:kern w:val="0"/>
          <w:sz w:val="24"/>
          <w:szCs w:val="24"/>
        </w:rPr>
        <w:t> </w:t>
      </w:r>
      <w:r w:rsidRPr="00C12DF3">
        <w:rPr>
          <w:rFonts w:ascii="Lucida Sans Unicode" w:eastAsia="宋体" w:hAnsi="Lucida Sans Unicode" w:cs="Lucida Sans Unicode"/>
          <w:b/>
          <w:bCs/>
          <w:color w:val="1A1A1A"/>
          <w:kern w:val="0"/>
          <w:sz w:val="24"/>
          <w:szCs w:val="24"/>
        </w:rPr>
        <w:t>能够在地理上分开的不同数据中心使用</w:t>
      </w:r>
      <w:r w:rsidRPr="00C12DF3">
        <w:rPr>
          <w:rFonts w:ascii="Lucida Sans Unicode" w:eastAsia="宋体" w:hAnsi="Lucida Sans Unicode" w:cs="Lucida Sans Unicode"/>
          <w:b/>
          <w:bCs/>
          <w:color w:val="1A1A1A"/>
          <w:kern w:val="0"/>
          <w:sz w:val="24"/>
          <w:szCs w:val="24"/>
        </w:rPr>
        <w:t xml:space="preserve"> RabbitMQ cluster </w:t>
      </w:r>
      <w:r w:rsidRPr="00C12DF3">
        <w:rPr>
          <w:rFonts w:ascii="Lucida Sans Unicode" w:eastAsia="宋体" w:hAnsi="Lucida Sans Unicode" w:cs="Lucida Sans Unicode"/>
          <w:b/>
          <w:bCs/>
          <w:color w:val="1A1A1A"/>
          <w:kern w:val="0"/>
          <w:sz w:val="24"/>
          <w:szCs w:val="24"/>
        </w:rPr>
        <w:t>么？</w:t>
      </w:r>
    </w:p>
    <w:p w:rsidR="00C12DF3" w:rsidRPr="00C12DF3" w:rsidRDefault="00C12DF3" w:rsidP="00C12DF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C12DF3">
        <w:rPr>
          <w:rFonts w:ascii="Lucida Sans Unicode" w:eastAsia="宋体" w:hAnsi="Lucida Sans Unicode" w:cs="Lucida Sans Unicode"/>
          <w:color w:val="1A1A1A"/>
          <w:kern w:val="0"/>
          <w:sz w:val="24"/>
          <w:szCs w:val="24"/>
        </w:rPr>
        <w:t>不能。</w:t>
      </w:r>
    </w:p>
    <w:p w:rsidR="00C12DF3" w:rsidRPr="00C12DF3" w:rsidRDefault="00C12DF3" w:rsidP="00FA61C5">
      <w:pPr>
        <w:widowControl/>
        <w:numPr>
          <w:ilvl w:val="0"/>
          <w:numId w:val="247"/>
        </w:numPr>
        <w:shd w:val="clear" w:color="auto" w:fill="FFFFFF"/>
        <w:ind w:left="0"/>
        <w:jc w:val="left"/>
        <w:rPr>
          <w:rFonts w:ascii="Lucida Sans Unicode" w:eastAsia="宋体" w:hAnsi="Lucida Sans Unicode" w:cs="Lucida Sans Unicode"/>
          <w:color w:val="1A1A1A"/>
          <w:kern w:val="0"/>
          <w:szCs w:val="21"/>
        </w:rPr>
      </w:pPr>
      <w:r w:rsidRPr="00C12DF3">
        <w:rPr>
          <w:rFonts w:ascii="Lucida Sans Unicode" w:eastAsia="宋体" w:hAnsi="Lucida Sans Unicode" w:cs="Lucida Sans Unicode"/>
          <w:color w:val="1A1A1A"/>
          <w:kern w:val="0"/>
          <w:szCs w:val="21"/>
        </w:rPr>
        <w:t>第一，你无法控制所创建的</w:t>
      </w:r>
      <w:r w:rsidRPr="00C12DF3">
        <w:rPr>
          <w:rFonts w:ascii="Lucida Sans Unicode" w:eastAsia="宋体" w:hAnsi="Lucida Sans Unicode" w:cs="Lucida Sans Unicode"/>
          <w:color w:val="1A1A1A"/>
          <w:kern w:val="0"/>
          <w:szCs w:val="21"/>
        </w:rPr>
        <w:t xml:space="preserve"> queue </w:t>
      </w:r>
      <w:r w:rsidRPr="00C12DF3">
        <w:rPr>
          <w:rFonts w:ascii="Lucida Sans Unicode" w:eastAsia="宋体" w:hAnsi="Lucida Sans Unicode" w:cs="Lucida Sans Unicode"/>
          <w:color w:val="1A1A1A"/>
          <w:kern w:val="0"/>
          <w:szCs w:val="21"/>
        </w:rPr>
        <w:t>实际分布在</w:t>
      </w:r>
      <w:r w:rsidRPr="00C12DF3">
        <w:rPr>
          <w:rFonts w:ascii="Lucida Sans Unicode" w:eastAsia="宋体" w:hAnsi="Lucida Sans Unicode" w:cs="Lucida Sans Unicode"/>
          <w:color w:val="1A1A1A"/>
          <w:kern w:val="0"/>
          <w:szCs w:val="21"/>
        </w:rPr>
        <w:t xml:space="preserve"> cluster </w:t>
      </w:r>
      <w:r w:rsidRPr="00C12DF3">
        <w:rPr>
          <w:rFonts w:ascii="Lucida Sans Unicode" w:eastAsia="宋体" w:hAnsi="Lucida Sans Unicode" w:cs="Lucida Sans Unicode"/>
          <w:color w:val="1A1A1A"/>
          <w:kern w:val="0"/>
          <w:szCs w:val="21"/>
        </w:rPr>
        <w:t>里的哪个</w:t>
      </w:r>
      <w:r w:rsidRPr="00C12DF3">
        <w:rPr>
          <w:rFonts w:ascii="Lucida Sans Unicode" w:eastAsia="宋体" w:hAnsi="Lucida Sans Unicode" w:cs="Lucida Sans Unicode"/>
          <w:color w:val="1A1A1A"/>
          <w:kern w:val="0"/>
          <w:szCs w:val="21"/>
        </w:rPr>
        <w:t xml:space="preserve"> node </w:t>
      </w:r>
      <w:r w:rsidRPr="00C12DF3">
        <w:rPr>
          <w:rFonts w:ascii="Lucida Sans Unicode" w:eastAsia="宋体" w:hAnsi="Lucida Sans Unicode" w:cs="Lucida Sans Unicode"/>
          <w:color w:val="1A1A1A"/>
          <w:kern w:val="0"/>
          <w:szCs w:val="21"/>
        </w:rPr>
        <w:t>上（一般使用</w:t>
      </w:r>
      <w:r w:rsidRPr="00C12DF3">
        <w:rPr>
          <w:rFonts w:ascii="Lucida Sans Unicode" w:eastAsia="宋体" w:hAnsi="Lucida Sans Unicode" w:cs="Lucida Sans Unicode"/>
          <w:color w:val="1A1A1A"/>
          <w:kern w:val="0"/>
          <w:szCs w:val="21"/>
        </w:rPr>
        <w:t xml:space="preserve"> HAProxy + cluster </w:t>
      </w:r>
      <w:r w:rsidRPr="00C12DF3">
        <w:rPr>
          <w:rFonts w:ascii="Lucida Sans Unicode" w:eastAsia="宋体" w:hAnsi="Lucida Sans Unicode" w:cs="Lucida Sans Unicode"/>
          <w:color w:val="1A1A1A"/>
          <w:kern w:val="0"/>
          <w:szCs w:val="21"/>
        </w:rPr>
        <w:t>模型时都是这样），这可能会导致各种跨地域访问时的常见问题。</w:t>
      </w:r>
    </w:p>
    <w:p w:rsidR="00C12DF3" w:rsidRPr="00C12DF3" w:rsidRDefault="00C12DF3" w:rsidP="00FA61C5">
      <w:pPr>
        <w:widowControl/>
        <w:numPr>
          <w:ilvl w:val="0"/>
          <w:numId w:val="247"/>
        </w:numPr>
        <w:shd w:val="clear" w:color="auto" w:fill="FFFFFF"/>
        <w:ind w:left="0"/>
        <w:jc w:val="left"/>
        <w:rPr>
          <w:rFonts w:ascii="Lucida Sans Unicode" w:eastAsia="宋体" w:hAnsi="Lucida Sans Unicode" w:cs="Lucida Sans Unicode"/>
          <w:color w:val="1A1A1A"/>
          <w:kern w:val="0"/>
          <w:szCs w:val="21"/>
        </w:rPr>
      </w:pPr>
      <w:r w:rsidRPr="00C12DF3">
        <w:rPr>
          <w:rFonts w:ascii="Lucida Sans Unicode" w:eastAsia="宋体" w:hAnsi="Lucida Sans Unicode" w:cs="Lucida Sans Unicode"/>
          <w:color w:val="1A1A1A"/>
          <w:kern w:val="0"/>
          <w:szCs w:val="21"/>
        </w:rPr>
        <w:t>第二，</w:t>
      </w:r>
      <w:r w:rsidRPr="00C12DF3">
        <w:rPr>
          <w:rFonts w:ascii="Lucida Sans Unicode" w:eastAsia="宋体" w:hAnsi="Lucida Sans Unicode" w:cs="Lucida Sans Unicode"/>
          <w:color w:val="1A1A1A"/>
          <w:kern w:val="0"/>
          <w:szCs w:val="21"/>
        </w:rPr>
        <w:t xml:space="preserve">Erlang </w:t>
      </w:r>
      <w:r w:rsidRPr="00C12DF3">
        <w:rPr>
          <w:rFonts w:ascii="Lucida Sans Unicode" w:eastAsia="宋体" w:hAnsi="Lucida Sans Unicode" w:cs="Lucida Sans Unicode"/>
          <w:color w:val="1A1A1A"/>
          <w:kern w:val="0"/>
          <w:szCs w:val="21"/>
        </w:rPr>
        <w:t>的</w:t>
      </w:r>
      <w:r w:rsidRPr="00C12DF3">
        <w:rPr>
          <w:rFonts w:ascii="Lucida Sans Unicode" w:eastAsia="宋体" w:hAnsi="Lucida Sans Unicode" w:cs="Lucida Sans Unicode"/>
          <w:color w:val="1A1A1A"/>
          <w:kern w:val="0"/>
          <w:szCs w:val="21"/>
        </w:rPr>
        <w:t xml:space="preserve"> OTP </w:t>
      </w:r>
      <w:r w:rsidRPr="00C12DF3">
        <w:rPr>
          <w:rFonts w:ascii="Lucida Sans Unicode" w:eastAsia="宋体" w:hAnsi="Lucida Sans Unicode" w:cs="Lucida Sans Unicode"/>
          <w:color w:val="1A1A1A"/>
          <w:kern w:val="0"/>
          <w:szCs w:val="21"/>
        </w:rPr>
        <w:t>通信框架对延迟的容忍度有限，这可能会触发各种超时，导致业务疲于处理。</w:t>
      </w:r>
    </w:p>
    <w:p w:rsidR="00C12DF3" w:rsidRPr="00C12DF3" w:rsidRDefault="00C12DF3" w:rsidP="00FA61C5">
      <w:pPr>
        <w:widowControl/>
        <w:numPr>
          <w:ilvl w:val="0"/>
          <w:numId w:val="247"/>
        </w:numPr>
        <w:shd w:val="clear" w:color="auto" w:fill="FFFFFF"/>
        <w:ind w:left="0"/>
        <w:jc w:val="left"/>
        <w:rPr>
          <w:rFonts w:ascii="Lucida Sans Unicode" w:eastAsia="宋体" w:hAnsi="Lucida Sans Unicode" w:cs="Lucida Sans Unicode"/>
          <w:color w:val="1A1A1A"/>
          <w:kern w:val="0"/>
          <w:szCs w:val="21"/>
        </w:rPr>
      </w:pPr>
      <w:r w:rsidRPr="00C12DF3">
        <w:rPr>
          <w:rFonts w:ascii="Lucida Sans Unicode" w:eastAsia="宋体" w:hAnsi="Lucida Sans Unicode" w:cs="Lucida Sans Unicode"/>
          <w:color w:val="1A1A1A"/>
          <w:kern w:val="0"/>
          <w:szCs w:val="21"/>
        </w:rPr>
        <w:t>第三，在广域网上的连接失效问题将导致经典的</w:t>
      </w:r>
      <w:r w:rsidRPr="00C12DF3">
        <w:rPr>
          <w:rFonts w:ascii="Lucida Sans Unicode" w:eastAsia="宋体" w:hAnsi="Lucida Sans Unicode" w:cs="Lucida Sans Unicode"/>
          <w:color w:val="1A1A1A"/>
          <w:kern w:val="0"/>
          <w:szCs w:val="21"/>
        </w:rPr>
        <w:t>“</w:t>
      </w:r>
      <w:r w:rsidRPr="00C12DF3">
        <w:rPr>
          <w:rFonts w:ascii="Lucida Sans Unicode" w:eastAsia="宋体" w:hAnsi="Lucida Sans Unicode" w:cs="Lucida Sans Unicode"/>
          <w:color w:val="1A1A1A"/>
          <w:kern w:val="0"/>
          <w:szCs w:val="21"/>
        </w:rPr>
        <w:t>脑裂</w:t>
      </w:r>
      <w:r w:rsidRPr="00C12DF3">
        <w:rPr>
          <w:rFonts w:ascii="Lucida Sans Unicode" w:eastAsia="宋体" w:hAnsi="Lucida Sans Unicode" w:cs="Lucida Sans Unicode"/>
          <w:color w:val="1A1A1A"/>
          <w:kern w:val="0"/>
          <w:szCs w:val="21"/>
        </w:rPr>
        <w:t>”</w:t>
      </w:r>
      <w:r w:rsidRPr="00C12DF3">
        <w:rPr>
          <w:rFonts w:ascii="Lucida Sans Unicode" w:eastAsia="宋体" w:hAnsi="Lucida Sans Unicode" w:cs="Lucida Sans Unicode"/>
          <w:color w:val="1A1A1A"/>
          <w:kern w:val="0"/>
          <w:szCs w:val="21"/>
        </w:rPr>
        <w:t>问题，而</w:t>
      </w:r>
      <w:r w:rsidRPr="00C12DF3">
        <w:rPr>
          <w:rFonts w:ascii="Lucida Sans Unicode" w:eastAsia="宋体" w:hAnsi="Lucida Sans Unicode" w:cs="Lucida Sans Unicode"/>
          <w:color w:val="1A1A1A"/>
          <w:kern w:val="0"/>
          <w:szCs w:val="21"/>
        </w:rPr>
        <w:t xml:space="preserve"> RabbitMQ </w:t>
      </w:r>
      <w:r w:rsidRPr="00C12DF3">
        <w:rPr>
          <w:rFonts w:ascii="Lucida Sans Unicode" w:eastAsia="宋体" w:hAnsi="Lucida Sans Unicode" w:cs="Lucida Sans Unicode"/>
          <w:color w:val="1A1A1A"/>
          <w:kern w:val="0"/>
          <w:szCs w:val="21"/>
        </w:rPr>
        <w:t>目前无法处理。（该问题主要是说</w:t>
      </w:r>
      <w:r w:rsidRPr="00C12DF3">
        <w:rPr>
          <w:rFonts w:ascii="Lucida Sans Unicode" w:eastAsia="宋体" w:hAnsi="Lucida Sans Unicode" w:cs="Lucida Sans Unicode"/>
          <w:color w:val="1A1A1A"/>
          <w:kern w:val="0"/>
          <w:szCs w:val="21"/>
        </w:rPr>
        <w:t xml:space="preserve"> Mnesia</w:t>
      </w:r>
      <w:r w:rsidRPr="00C12DF3">
        <w:rPr>
          <w:rFonts w:ascii="Lucida Sans Unicode" w:eastAsia="宋体" w:hAnsi="Lucida Sans Unicode" w:cs="Lucida Sans Unicode"/>
          <w:color w:val="1A1A1A"/>
          <w:kern w:val="0"/>
          <w:szCs w:val="21"/>
        </w:rPr>
        <w:t>）</w:t>
      </w:r>
    </w:p>
    <w:p w:rsidR="00C12DF3" w:rsidRDefault="00C12DF3" w:rsidP="00C12DF3">
      <w:pPr>
        <w:pStyle w:val="2"/>
      </w:pPr>
      <w:r>
        <w:rPr>
          <w:rFonts w:hint="eastAsia"/>
        </w:rPr>
        <w:t>5</w:t>
      </w:r>
      <w:r>
        <w:t>.</w:t>
      </w:r>
      <w:r w:rsidRPr="00C12DF3">
        <w:t xml:space="preserve"> </w:t>
      </w:r>
      <w:r>
        <w:t>如何确保消息正确地发送至 RabbitMQ？</w:t>
      </w:r>
    </w:p>
    <w:p w:rsidR="00C12DF3" w:rsidRPr="00C12DF3" w:rsidRDefault="00C12DF3" w:rsidP="00C12DF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C12DF3">
        <w:rPr>
          <w:rFonts w:ascii="Lucida Sans Unicode" w:eastAsia="宋体" w:hAnsi="Lucida Sans Unicode" w:cs="Lucida Sans Unicode"/>
          <w:color w:val="1A1A1A"/>
          <w:kern w:val="0"/>
          <w:sz w:val="24"/>
          <w:szCs w:val="24"/>
        </w:rPr>
        <w:t xml:space="preserve">RabbitMQ </w:t>
      </w:r>
      <w:r w:rsidRPr="00C12DF3">
        <w:rPr>
          <w:rFonts w:ascii="Lucida Sans Unicode" w:eastAsia="宋体" w:hAnsi="Lucida Sans Unicode" w:cs="Lucida Sans Unicode"/>
          <w:color w:val="1A1A1A"/>
          <w:kern w:val="0"/>
          <w:sz w:val="24"/>
          <w:szCs w:val="24"/>
        </w:rPr>
        <w:t>使用</w:t>
      </w:r>
      <w:r w:rsidRPr="00C12DF3">
        <w:rPr>
          <w:rFonts w:ascii="Lucida Sans Unicode" w:eastAsia="宋体" w:hAnsi="Lucida Sans Unicode" w:cs="Lucida Sans Unicode"/>
          <w:b/>
          <w:bCs/>
          <w:color w:val="1A1A1A"/>
          <w:kern w:val="0"/>
          <w:sz w:val="24"/>
          <w:szCs w:val="24"/>
        </w:rPr>
        <w:t>发送方确认模式</w:t>
      </w:r>
      <w:r w:rsidRPr="00C12DF3">
        <w:rPr>
          <w:rFonts w:ascii="Lucida Sans Unicode" w:eastAsia="宋体" w:hAnsi="Lucida Sans Unicode" w:cs="Lucida Sans Unicode"/>
          <w:color w:val="1A1A1A"/>
          <w:kern w:val="0"/>
          <w:sz w:val="24"/>
          <w:szCs w:val="24"/>
        </w:rPr>
        <w:t>，确保消息正确地发送到</w:t>
      </w:r>
      <w:r w:rsidRPr="00C12DF3">
        <w:rPr>
          <w:rFonts w:ascii="Lucida Sans Unicode" w:eastAsia="宋体" w:hAnsi="Lucida Sans Unicode" w:cs="Lucida Sans Unicode"/>
          <w:color w:val="1A1A1A"/>
          <w:kern w:val="0"/>
          <w:sz w:val="24"/>
          <w:szCs w:val="24"/>
        </w:rPr>
        <w:t xml:space="preserve"> RabbitMQ</w:t>
      </w:r>
      <w:r w:rsidRPr="00C12DF3">
        <w:rPr>
          <w:rFonts w:ascii="Lucida Sans Unicode" w:eastAsia="宋体" w:hAnsi="Lucida Sans Unicode" w:cs="Lucida Sans Unicode"/>
          <w:color w:val="1A1A1A"/>
          <w:kern w:val="0"/>
          <w:sz w:val="24"/>
          <w:szCs w:val="24"/>
        </w:rPr>
        <w:t>。</w:t>
      </w:r>
    </w:p>
    <w:p w:rsidR="00C12DF3" w:rsidRPr="00C12DF3" w:rsidRDefault="00C12DF3" w:rsidP="00FA61C5">
      <w:pPr>
        <w:widowControl/>
        <w:numPr>
          <w:ilvl w:val="0"/>
          <w:numId w:val="248"/>
        </w:numPr>
        <w:shd w:val="clear" w:color="auto" w:fill="FFFFFF"/>
        <w:ind w:left="0"/>
        <w:jc w:val="left"/>
        <w:rPr>
          <w:rFonts w:ascii="Lucida Sans Unicode" w:eastAsia="宋体" w:hAnsi="Lucida Sans Unicode" w:cs="Lucida Sans Unicode"/>
          <w:color w:val="1A1A1A"/>
          <w:kern w:val="0"/>
          <w:szCs w:val="21"/>
        </w:rPr>
      </w:pPr>
      <w:r w:rsidRPr="00C12DF3">
        <w:rPr>
          <w:rFonts w:ascii="Lucida Sans Unicode" w:eastAsia="宋体" w:hAnsi="Lucida Sans Unicode" w:cs="Lucida Sans Unicode"/>
          <w:color w:val="1A1A1A"/>
          <w:kern w:val="0"/>
          <w:szCs w:val="21"/>
        </w:rPr>
        <w:t>发送方确认模式：将信道设置成</w:t>
      </w:r>
      <w:r w:rsidRPr="00C12DF3">
        <w:rPr>
          <w:rFonts w:ascii="Lucida Sans Unicode" w:eastAsia="宋体" w:hAnsi="Lucida Sans Unicode" w:cs="Lucida Sans Unicode"/>
          <w:color w:val="1A1A1A"/>
          <w:kern w:val="0"/>
          <w:szCs w:val="21"/>
        </w:rPr>
        <w:t xml:space="preserve"> confirm </w:t>
      </w:r>
      <w:r w:rsidRPr="00C12DF3">
        <w:rPr>
          <w:rFonts w:ascii="Lucida Sans Unicode" w:eastAsia="宋体" w:hAnsi="Lucida Sans Unicode" w:cs="Lucida Sans Unicode"/>
          <w:color w:val="1A1A1A"/>
          <w:kern w:val="0"/>
          <w:szCs w:val="21"/>
        </w:rPr>
        <w:t>模式（发送方确认模式），则所有在信道上发布的消息都会被指派一个唯一的</w:t>
      </w:r>
      <w:r w:rsidRPr="00C12DF3">
        <w:rPr>
          <w:rFonts w:ascii="Lucida Sans Unicode" w:eastAsia="宋体" w:hAnsi="Lucida Sans Unicode" w:cs="Lucida Sans Unicode"/>
          <w:color w:val="1A1A1A"/>
          <w:kern w:val="0"/>
          <w:szCs w:val="21"/>
        </w:rPr>
        <w:t xml:space="preserve"> ID </w:t>
      </w:r>
      <w:r w:rsidRPr="00C12DF3">
        <w:rPr>
          <w:rFonts w:ascii="Lucida Sans Unicode" w:eastAsia="宋体" w:hAnsi="Lucida Sans Unicode" w:cs="Lucida Sans Unicode"/>
          <w:color w:val="1A1A1A"/>
          <w:kern w:val="0"/>
          <w:szCs w:val="21"/>
        </w:rPr>
        <w:t>。一旦消息被投递到目的队列后，或者消息被写入磁盘后（可持久化的消息），信道会发送一个确认给生产者（包含消息唯一</w:t>
      </w:r>
      <w:r w:rsidRPr="00C12DF3">
        <w:rPr>
          <w:rFonts w:ascii="Lucida Sans Unicode" w:eastAsia="宋体" w:hAnsi="Lucida Sans Unicode" w:cs="Lucida Sans Unicode"/>
          <w:color w:val="1A1A1A"/>
          <w:kern w:val="0"/>
          <w:szCs w:val="21"/>
        </w:rPr>
        <w:t>ID</w:t>
      </w:r>
      <w:r w:rsidRPr="00C12DF3">
        <w:rPr>
          <w:rFonts w:ascii="Lucida Sans Unicode" w:eastAsia="宋体" w:hAnsi="Lucida Sans Unicode" w:cs="Lucida Sans Unicode"/>
          <w:color w:val="1A1A1A"/>
          <w:kern w:val="0"/>
          <w:szCs w:val="21"/>
        </w:rPr>
        <w:t>）。如果</w:t>
      </w:r>
      <w:r w:rsidRPr="00C12DF3">
        <w:rPr>
          <w:rFonts w:ascii="Lucida Sans Unicode" w:eastAsia="宋体" w:hAnsi="Lucida Sans Unicode" w:cs="Lucida Sans Unicode"/>
          <w:color w:val="1A1A1A"/>
          <w:kern w:val="0"/>
          <w:szCs w:val="21"/>
        </w:rPr>
        <w:t xml:space="preserve"> RabbitMQ </w:t>
      </w:r>
      <w:r w:rsidRPr="00C12DF3">
        <w:rPr>
          <w:rFonts w:ascii="Lucida Sans Unicode" w:eastAsia="宋体" w:hAnsi="Lucida Sans Unicode" w:cs="Lucida Sans Unicode"/>
          <w:color w:val="1A1A1A"/>
          <w:kern w:val="0"/>
          <w:szCs w:val="21"/>
        </w:rPr>
        <w:t>发生内部错误从而导致消息丢失，会发送一条</w:t>
      </w:r>
      <w:r w:rsidRPr="00C12DF3">
        <w:rPr>
          <w:rFonts w:ascii="Lucida Sans Unicode" w:eastAsia="宋体" w:hAnsi="Lucida Sans Unicode" w:cs="Lucida Sans Unicode"/>
          <w:color w:val="1A1A1A"/>
          <w:kern w:val="0"/>
          <w:szCs w:val="21"/>
        </w:rPr>
        <w:t xml:space="preserve"> nack</w:t>
      </w:r>
      <w:r w:rsidRPr="00C12DF3">
        <w:rPr>
          <w:rFonts w:ascii="Lucida Sans Unicode" w:eastAsia="宋体" w:hAnsi="Lucida Sans Unicode" w:cs="Lucida Sans Unicode"/>
          <w:color w:val="1A1A1A"/>
          <w:kern w:val="0"/>
          <w:szCs w:val="21"/>
        </w:rPr>
        <w:t>（</w:t>
      </w:r>
      <w:r w:rsidRPr="00C12DF3">
        <w:rPr>
          <w:rFonts w:ascii="Lucida Sans Unicode" w:eastAsia="宋体" w:hAnsi="Lucida Sans Unicode" w:cs="Lucida Sans Unicode"/>
          <w:color w:val="1A1A1A"/>
          <w:kern w:val="0"/>
          <w:szCs w:val="21"/>
        </w:rPr>
        <w:t>not acknowledged</w:t>
      </w:r>
      <w:r w:rsidRPr="00C12DF3">
        <w:rPr>
          <w:rFonts w:ascii="Lucida Sans Unicode" w:eastAsia="宋体" w:hAnsi="Lucida Sans Unicode" w:cs="Lucida Sans Unicode"/>
          <w:color w:val="1A1A1A"/>
          <w:kern w:val="0"/>
          <w:szCs w:val="21"/>
        </w:rPr>
        <w:t>，未确认）消息。</w:t>
      </w:r>
    </w:p>
    <w:p w:rsidR="00C12DF3" w:rsidRPr="00C12DF3" w:rsidRDefault="00C12DF3" w:rsidP="00FA61C5">
      <w:pPr>
        <w:widowControl/>
        <w:numPr>
          <w:ilvl w:val="0"/>
          <w:numId w:val="248"/>
        </w:numPr>
        <w:shd w:val="clear" w:color="auto" w:fill="FFFFFF"/>
        <w:ind w:left="0"/>
        <w:jc w:val="left"/>
        <w:rPr>
          <w:rFonts w:ascii="Lucida Sans Unicode" w:eastAsia="宋体" w:hAnsi="Lucida Sans Unicode" w:cs="Lucida Sans Unicode"/>
          <w:color w:val="1A1A1A"/>
          <w:kern w:val="0"/>
          <w:szCs w:val="21"/>
        </w:rPr>
      </w:pPr>
      <w:r w:rsidRPr="00C12DF3">
        <w:rPr>
          <w:rFonts w:ascii="Lucida Sans Unicode" w:eastAsia="宋体" w:hAnsi="Lucida Sans Unicode" w:cs="Lucida Sans Unicode"/>
          <w:color w:val="1A1A1A"/>
          <w:kern w:val="0"/>
          <w:szCs w:val="21"/>
        </w:rPr>
        <w:t>发送方确认模式是异步的，生产者应用程序在等待确认的同时，可以继续发送消息。当确认消息到达生产者应用程序，生产者应用程序的回调方法就会被触发来处理确认消息。</w:t>
      </w:r>
    </w:p>
    <w:p w:rsidR="00C12DF3" w:rsidRPr="00C12DF3" w:rsidRDefault="00C12DF3" w:rsidP="00C12DF3">
      <w:pPr>
        <w:pStyle w:val="3"/>
      </w:pPr>
      <w:r w:rsidRPr="00C12DF3">
        <w:t>向不存在的 exchange 发 publish 消息会发生什么？向不存在的 queue 执行 consume 动作会发生什么？</w:t>
      </w:r>
    </w:p>
    <w:p w:rsidR="00C12DF3" w:rsidRPr="00C12DF3" w:rsidRDefault="00C12DF3" w:rsidP="00C12DF3">
      <w:pPr>
        <w:widowControl/>
        <w:shd w:val="clear" w:color="auto" w:fill="FFFFFF"/>
        <w:jc w:val="left"/>
        <w:rPr>
          <w:rFonts w:ascii="Lucida Sans Unicode" w:eastAsia="宋体" w:hAnsi="Lucida Sans Unicode" w:cs="Lucida Sans Unicode"/>
          <w:color w:val="1A1A1A"/>
          <w:kern w:val="0"/>
          <w:sz w:val="24"/>
          <w:szCs w:val="24"/>
        </w:rPr>
      </w:pPr>
      <w:r w:rsidRPr="00C12DF3">
        <w:rPr>
          <w:rFonts w:ascii="Lucida Sans Unicode" w:eastAsia="宋体" w:hAnsi="Lucida Sans Unicode" w:cs="Lucida Sans Unicode"/>
          <w:color w:val="1A1A1A"/>
          <w:kern w:val="0"/>
          <w:sz w:val="24"/>
          <w:szCs w:val="24"/>
        </w:rPr>
        <w:t>都会收到</w:t>
      </w:r>
      <w:r w:rsidRPr="00C12DF3">
        <w:rPr>
          <w:rFonts w:ascii="Lucida Sans Unicode" w:eastAsia="宋体" w:hAnsi="Lucida Sans Unicode" w:cs="Lucida Sans Unicode"/>
          <w:color w:val="1A1A1A"/>
          <w:kern w:val="0"/>
          <w:sz w:val="24"/>
          <w:szCs w:val="24"/>
        </w:rPr>
        <w:t> </w:t>
      </w:r>
      <w:r w:rsidRPr="00C12DF3">
        <w:rPr>
          <w:rFonts w:ascii="Lucida Console" w:eastAsia="宋体" w:hAnsi="Lucida Console" w:cs="宋体"/>
          <w:color w:val="1A1A1A"/>
          <w:kern w:val="0"/>
          <w:szCs w:val="21"/>
          <w:bdr w:val="single" w:sz="6" w:space="1" w:color="CCCCCC" w:frame="1"/>
          <w:shd w:val="clear" w:color="auto" w:fill="DDDDDD"/>
        </w:rPr>
        <w:t>Channel.Close</w:t>
      </w:r>
      <w:r w:rsidRPr="00C12DF3">
        <w:rPr>
          <w:rFonts w:ascii="Lucida Sans Unicode" w:eastAsia="宋体" w:hAnsi="Lucida Sans Unicode" w:cs="Lucida Sans Unicode"/>
          <w:color w:val="1A1A1A"/>
          <w:kern w:val="0"/>
          <w:sz w:val="24"/>
          <w:szCs w:val="24"/>
        </w:rPr>
        <w:t> </w:t>
      </w:r>
      <w:r w:rsidRPr="00C12DF3">
        <w:rPr>
          <w:rFonts w:ascii="Lucida Sans Unicode" w:eastAsia="宋体" w:hAnsi="Lucida Sans Unicode" w:cs="Lucida Sans Unicode"/>
          <w:color w:val="1A1A1A"/>
          <w:kern w:val="0"/>
          <w:sz w:val="24"/>
          <w:szCs w:val="24"/>
        </w:rPr>
        <w:t>信令告之不存在（内含原因</w:t>
      </w:r>
      <w:r w:rsidRPr="00C12DF3">
        <w:rPr>
          <w:rFonts w:ascii="Lucida Sans Unicode" w:eastAsia="宋体" w:hAnsi="Lucida Sans Unicode" w:cs="Lucida Sans Unicode"/>
          <w:color w:val="1A1A1A"/>
          <w:kern w:val="0"/>
          <w:sz w:val="24"/>
          <w:szCs w:val="24"/>
        </w:rPr>
        <w:t xml:space="preserve"> 404 NOT_FOUND</w:t>
      </w:r>
      <w:r w:rsidRPr="00C12DF3">
        <w:rPr>
          <w:rFonts w:ascii="Lucida Sans Unicode" w:eastAsia="宋体" w:hAnsi="Lucida Sans Unicode" w:cs="Lucida Sans Unicode"/>
          <w:color w:val="1A1A1A"/>
          <w:kern w:val="0"/>
          <w:sz w:val="24"/>
          <w:szCs w:val="24"/>
        </w:rPr>
        <w:t>）。</w:t>
      </w:r>
    </w:p>
    <w:p w:rsidR="00C12DF3" w:rsidRPr="00C12DF3" w:rsidRDefault="00C12DF3" w:rsidP="00C12DF3">
      <w:pPr>
        <w:pStyle w:val="3"/>
      </w:pPr>
      <w:r w:rsidRPr="00C12DF3">
        <w:t>什么情况下会出现 blackholed 问题？</w:t>
      </w:r>
    </w:p>
    <w:p w:rsidR="00C12DF3" w:rsidRPr="00C12DF3" w:rsidRDefault="00C12DF3" w:rsidP="00C12DF3">
      <w:pPr>
        <w:widowControl/>
        <w:shd w:val="clear" w:color="auto" w:fill="F6F6F6"/>
        <w:jc w:val="left"/>
        <w:rPr>
          <w:rFonts w:ascii="Lucida Sans Unicode" w:eastAsia="宋体" w:hAnsi="Lucida Sans Unicode" w:cs="Lucida Sans Unicode"/>
          <w:color w:val="1A1A1A"/>
          <w:kern w:val="0"/>
          <w:sz w:val="24"/>
          <w:szCs w:val="24"/>
        </w:rPr>
      </w:pPr>
      <w:r w:rsidRPr="00C12DF3">
        <w:rPr>
          <w:rFonts w:ascii="Lucida Sans Unicode" w:eastAsia="宋体" w:hAnsi="Lucida Sans Unicode" w:cs="Lucida Sans Unicode"/>
          <w:color w:val="1A1A1A"/>
          <w:kern w:val="0"/>
          <w:sz w:val="24"/>
          <w:szCs w:val="24"/>
        </w:rPr>
        <w:t xml:space="preserve">blackholed </w:t>
      </w:r>
      <w:r w:rsidRPr="00C12DF3">
        <w:rPr>
          <w:rFonts w:ascii="Lucida Sans Unicode" w:eastAsia="宋体" w:hAnsi="Lucida Sans Unicode" w:cs="Lucida Sans Unicode"/>
          <w:color w:val="1A1A1A"/>
          <w:kern w:val="0"/>
          <w:sz w:val="24"/>
          <w:szCs w:val="24"/>
        </w:rPr>
        <w:t>，对应中文为</w:t>
      </w:r>
      <w:r w:rsidRPr="00C12DF3">
        <w:rPr>
          <w:rFonts w:ascii="Lucida Sans Unicode" w:eastAsia="宋体" w:hAnsi="Lucida Sans Unicode" w:cs="Lucida Sans Unicode"/>
          <w:color w:val="1A1A1A"/>
          <w:kern w:val="0"/>
          <w:sz w:val="24"/>
          <w:szCs w:val="24"/>
        </w:rPr>
        <w:t>“</w:t>
      </w:r>
      <w:r w:rsidRPr="00C12DF3">
        <w:rPr>
          <w:rFonts w:ascii="Lucida Sans Unicode" w:eastAsia="宋体" w:hAnsi="Lucida Sans Unicode" w:cs="Lucida Sans Unicode"/>
          <w:color w:val="1A1A1A"/>
          <w:kern w:val="0"/>
          <w:sz w:val="24"/>
          <w:szCs w:val="24"/>
        </w:rPr>
        <w:t>黑洞</w:t>
      </w:r>
      <w:r w:rsidRPr="00C12DF3">
        <w:rPr>
          <w:rFonts w:ascii="Lucida Sans Unicode" w:eastAsia="宋体" w:hAnsi="Lucida Sans Unicode" w:cs="Lucida Sans Unicode"/>
          <w:color w:val="1A1A1A"/>
          <w:kern w:val="0"/>
          <w:sz w:val="24"/>
          <w:szCs w:val="24"/>
        </w:rPr>
        <w:t>”</w:t>
      </w:r>
      <w:r w:rsidRPr="00C12DF3">
        <w:rPr>
          <w:rFonts w:ascii="Lucida Sans Unicode" w:eastAsia="宋体" w:hAnsi="Lucida Sans Unicode" w:cs="Lucida Sans Unicode"/>
          <w:color w:val="1A1A1A"/>
          <w:kern w:val="0"/>
          <w:sz w:val="24"/>
          <w:szCs w:val="24"/>
        </w:rPr>
        <w:t>。</w:t>
      </w:r>
    </w:p>
    <w:p w:rsidR="00C12DF3" w:rsidRPr="00C12DF3" w:rsidRDefault="00C12DF3" w:rsidP="00C12DF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C12DF3">
        <w:rPr>
          <w:rFonts w:ascii="Lucida Sans Unicode" w:eastAsia="宋体" w:hAnsi="Lucida Sans Unicode" w:cs="Lucida Sans Unicode"/>
          <w:color w:val="1A1A1A"/>
          <w:kern w:val="0"/>
          <w:sz w:val="24"/>
          <w:szCs w:val="24"/>
        </w:rPr>
        <w:t xml:space="preserve">blackholed </w:t>
      </w:r>
      <w:r w:rsidRPr="00C12DF3">
        <w:rPr>
          <w:rFonts w:ascii="Lucida Sans Unicode" w:eastAsia="宋体" w:hAnsi="Lucida Sans Unicode" w:cs="Lucida Sans Unicode"/>
          <w:color w:val="1A1A1A"/>
          <w:kern w:val="0"/>
          <w:sz w:val="24"/>
          <w:szCs w:val="24"/>
        </w:rPr>
        <w:t>问题是指，向</w:t>
      </w:r>
      <w:r w:rsidRPr="00C12DF3">
        <w:rPr>
          <w:rFonts w:ascii="Lucida Sans Unicode" w:eastAsia="宋体" w:hAnsi="Lucida Sans Unicode" w:cs="Lucida Sans Unicode"/>
          <w:color w:val="1A1A1A"/>
          <w:kern w:val="0"/>
          <w:sz w:val="24"/>
          <w:szCs w:val="24"/>
        </w:rPr>
        <w:t xml:space="preserve"> exchange </w:t>
      </w:r>
      <w:r w:rsidRPr="00C12DF3">
        <w:rPr>
          <w:rFonts w:ascii="Lucida Sans Unicode" w:eastAsia="宋体" w:hAnsi="Lucida Sans Unicode" w:cs="Lucida Sans Unicode"/>
          <w:color w:val="1A1A1A"/>
          <w:kern w:val="0"/>
          <w:sz w:val="24"/>
          <w:szCs w:val="24"/>
        </w:rPr>
        <w:t>投递了</w:t>
      </w:r>
      <w:r w:rsidRPr="00C12DF3">
        <w:rPr>
          <w:rFonts w:ascii="Lucida Sans Unicode" w:eastAsia="宋体" w:hAnsi="Lucida Sans Unicode" w:cs="Lucida Sans Unicode"/>
          <w:color w:val="1A1A1A"/>
          <w:kern w:val="0"/>
          <w:sz w:val="24"/>
          <w:szCs w:val="24"/>
        </w:rPr>
        <w:t xml:space="preserve"> message </w:t>
      </w:r>
      <w:r w:rsidRPr="00C12DF3">
        <w:rPr>
          <w:rFonts w:ascii="Lucida Sans Unicode" w:eastAsia="宋体" w:hAnsi="Lucida Sans Unicode" w:cs="Lucida Sans Unicode"/>
          <w:color w:val="1A1A1A"/>
          <w:kern w:val="0"/>
          <w:sz w:val="24"/>
          <w:szCs w:val="24"/>
        </w:rPr>
        <w:t>，而由于各种原因导致该</w:t>
      </w:r>
      <w:r w:rsidRPr="00C12DF3">
        <w:rPr>
          <w:rFonts w:ascii="Lucida Sans Unicode" w:eastAsia="宋体" w:hAnsi="Lucida Sans Unicode" w:cs="Lucida Sans Unicode"/>
          <w:color w:val="1A1A1A"/>
          <w:kern w:val="0"/>
          <w:sz w:val="24"/>
          <w:szCs w:val="24"/>
        </w:rPr>
        <w:t xml:space="preserve"> message </w:t>
      </w:r>
      <w:r w:rsidRPr="00C12DF3">
        <w:rPr>
          <w:rFonts w:ascii="Lucida Sans Unicode" w:eastAsia="宋体" w:hAnsi="Lucida Sans Unicode" w:cs="Lucida Sans Unicode"/>
          <w:color w:val="1A1A1A"/>
          <w:kern w:val="0"/>
          <w:sz w:val="24"/>
          <w:szCs w:val="24"/>
        </w:rPr>
        <w:t>丢失，但发送者却不知道。可导致</w:t>
      </w:r>
      <w:r w:rsidRPr="00C12DF3">
        <w:rPr>
          <w:rFonts w:ascii="Lucida Sans Unicode" w:eastAsia="宋体" w:hAnsi="Lucida Sans Unicode" w:cs="Lucida Sans Unicode"/>
          <w:color w:val="1A1A1A"/>
          <w:kern w:val="0"/>
          <w:sz w:val="24"/>
          <w:szCs w:val="24"/>
        </w:rPr>
        <w:t xml:space="preserve"> blackholed </w:t>
      </w:r>
      <w:r w:rsidRPr="00C12DF3">
        <w:rPr>
          <w:rFonts w:ascii="Lucida Sans Unicode" w:eastAsia="宋体" w:hAnsi="Lucida Sans Unicode" w:cs="Lucida Sans Unicode"/>
          <w:color w:val="1A1A1A"/>
          <w:kern w:val="0"/>
          <w:sz w:val="24"/>
          <w:szCs w:val="24"/>
        </w:rPr>
        <w:t>的情况：</w:t>
      </w:r>
    </w:p>
    <w:p w:rsidR="00C12DF3" w:rsidRPr="00C12DF3" w:rsidRDefault="00C12DF3" w:rsidP="00FA61C5">
      <w:pPr>
        <w:widowControl/>
        <w:numPr>
          <w:ilvl w:val="0"/>
          <w:numId w:val="249"/>
        </w:numPr>
        <w:shd w:val="clear" w:color="auto" w:fill="FFFFFF"/>
        <w:ind w:left="0"/>
        <w:jc w:val="left"/>
        <w:rPr>
          <w:rFonts w:ascii="Lucida Sans Unicode" w:eastAsia="宋体" w:hAnsi="Lucida Sans Unicode" w:cs="Lucida Sans Unicode"/>
          <w:color w:val="1A1A1A"/>
          <w:kern w:val="0"/>
          <w:szCs w:val="21"/>
        </w:rPr>
      </w:pPr>
      <w:r w:rsidRPr="00C12DF3">
        <w:rPr>
          <w:rFonts w:ascii="Lucida Sans Unicode" w:eastAsia="宋体" w:hAnsi="Lucida Sans Unicode" w:cs="Lucida Sans Unicode"/>
          <w:color w:val="1A1A1A"/>
          <w:kern w:val="0"/>
          <w:szCs w:val="21"/>
        </w:rPr>
        <w:t>1</w:t>
      </w:r>
      <w:r w:rsidRPr="00C12DF3">
        <w:rPr>
          <w:rFonts w:ascii="Lucida Sans Unicode" w:eastAsia="宋体" w:hAnsi="Lucida Sans Unicode" w:cs="Lucida Sans Unicode"/>
          <w:color w:val="1A1A1A"/>
          <w:kern w:val="0"/>
          <w:szCs w:val="21"/>
        </w:rPr>
        <w:t>、向未绑定</w:t>
      </w:r>
      <w:r w:rsidRPr="00C12DF3">
        <w:rPr>
          <w:rFonts w:ascii="Lucida Sans Unicode" w:eastAsia="宋体" w:hAnsi="Lucida Sans Unicode" w:cs="Lucida Sans Unicode"/>
          <w:color w:val="1A1A1A"/>
          <w:kern w:val="0"/>
          <w:szCs w:val="21"/>
        </w:rPr>
        <w:t xml:space="preserve"> queue </w:t>
      </w:r>
      <w:r w:rsidRPr="00C12DF3">
        <w:rPr>
          <w:rFonts w:ascii="Lucida Sans Unicode" w:eastAsia="宋体" w:hAnsi="Lucida Sans Unicode" w:cs="Lucida Sans Unicode"/>
          <w:color w:val="1A1A1A"/>
          <w:kern w:val="0"/>
          <w:szCs w:val="21"/>
        </w:rPr>
        <w:t>的</w:t>
      </w:r>
      <w:r w:rsidRPr="00C12DF3">
        <w:rPr>
          <w:rFonts w:ascii="Lucida Sans Unicode" w:eastAsia="宋体" w:hAnsi="Lucida Sans Unicode" w:cs="Lucida Sans Unicode"/>
          <w:color w:val="1A1A1A"/>
          <w:kern w:val="0"/>
          <w:szCs w:val="21"/>
        </w:rPr>
        <w:t xml:space="preserve"> exchange </w:t>
      </w:r>
      <w:r w:rsidRPr="00C12DF3">
        <w:rPr>
          <w:rFonts w:ascii="Lucida Sans Unicode" w:eastAsia="宋体" w:hAnsi="Lucida Sans Unicode" w:cs="Lucida Sans Unicode"/>
          <w:color w:val="1A1A1A"/>
          <w:kern w:val="0"/>
          <w:szCs w:val="21"/>
        </w:rPr>
        <w:t>发送</w:t>
      </w:r>
      <w:r w:rsidRPr="00C12DF3">
        <w:rPr>
          <w:rFonts w:ascii="Lucida Sans Unicode" w:eastAsia="宋体" w:hAnsi="Lucida Sans Unicode" w:cs="Lucida Sans Unicode"/>
          <w:color w:val="1A1A1A"/>
          <w:kern w:val="0"/>
          <w:szCs w:val="21"/>
        </w:rPr>
        <w:t xml:space="preserve"> message </w:t>
      </w:r>
      <w:r w:rsidRPr="00C12DF3">
        <w:rPr>
          <w:rFonts w:ascii="Lucida Sans Unicode" w:eastAsia="宋体" w:hAnsi="Lucida Sans Unicode" w:cs="Lucida Sans Unicode"/>
          <w:color w:val="1A1A1A"/>
          <w:kern w:val="0"/>
          <w:szCs w:val="21"/>
        </w:rPr>
        <w:t>。</w:t>
      </w:r>
    </w:p>
    <w:p w:rsidR="00C12DF3" w:rsidRPr="00C12DF3" w:rsidRDefault="00C12DF3" w:rsidP="00FA61C5">
      <w:pPr>
        <w:widowControl/>
        <w:numPr>
          <w:ilvl w:val="0"/>
          <w:numId w:val="249"/>
        </w:numPr>
        <w:shd w:val="clear" w:color="auto" w:fill="FFFFFF"/>
        <w:ind w:left="0"/>
        <w:jc w:val="left"/>
        <w:rPr>
          <w:rFonts w:ascii="Lucida Sans Unicode" w:eastAsia="宋体" w:hAnsi="Lucida Sans Unicode" w:cs="Lucida Sans Unicode"/>
          <w:color w:val="1A1A1A"/>
          <w:kern w:val="0"/>
          <w:szCs w:val="21"/>
        </w:rPr>
      </w:pPr>
      <w:r w:rsidRPr="00C12DF3">
        <w:rPr>
          <w:rFonts w:ascii="Lucida Sans Unicode" w:eastAsia="宋体" w:hAnsi="Lucida Sans Unicode" w:cs="Lucida Sans Unicode"/>
          <w:color w:val="1A1A1A"/>
          <w:kern w:val="0"/>
          <w:szCs w:val="21"/>
        </w:rPr>
        <w:t>2</w:t>
      </w:r>
      <w:r w:rsidRPr="00C12DF3">
        <w:rPr>
          <w:rFonts w:ascii="Lucida Sans Unicode" w:eastAsia="宋体" w:hAnsi="Lucida Sans Unicode" w:cs="Lucida Sans Unicode"/>
          <w:color w:val="1A1A1A"/>
          <w:kern w:val="0"/>
          <w:szCs w:val="21"/>
        </w:rPr>
        <w:t>、</w:t>
      </w:r>
      <w:r w:rsidRPr="00C12DF3">
        <w:rPr>
          <w:rFonts w:ascii="Lucida Sans Unicode" w:eastAsia="宋体" w:hAnsi="Lucida Sans Unicode" w:cs="Lucida Sans Unicode"/>
          <w:color w:val="1A1A1A"/>
          <w:kern w:val="0"/>
          <w:szCs w:val="21"/>
        </w:rPr>
        <w:t xml:space="preserve">exchange </w:t>
      </w:r>
      <w:r w:rsidRPr="00C12DF3">
        <w:rPr>
          <w:rFonts w:ascii="Lucida Sans Unicode" w:eastAsia="宋体" w:hAnsi="Lucida Sans Unicode" w:cs="Lucida Sans Unicode"/>
          <w:color w:val="1A1A1A"/>
          <w:kern w:val="0"/>
          <w:szCs w:val="21"/>
        </w:rPr>
        <w:t>以</w:t>
      </w:r>
      <w:r w:rsidRPr="00C12DF3">
        <w:rPr>
          <w:rFonts w:ascii="Lucida Sans Unicode" w:eastAsia="宋体" w:hAnsi="Lucida Sans Unicode" w:cs="Lucida Sans Unicode"/>
          <w:color w:val="1A1A1A"/>
          <w:kern w:val="0"/>
          <w:szCs w:val="21"/>
        </w:rPr>
        <w:t xml:space="preserve"> binding_key key_A </w:t>
      </w:r>
      <w:r w:rsidRPr="00C12DF3">
        <w:rPr>
          <w:rFonts w:ascii="Lucida Sans Unicode" w:eastAsia="宋体" w:hAnsi="Lucida Sans Unicode" w:cs="Lucida Sans Unicode"/>
          <w:color w:val="1A1A1A"/>
          <w:kern w:val="0"/>
          <w:szCs w:val="21"/>
        </w:rPr>
        <w:t>绑定了</w:t>
      </w:r>
      <w:r w:rsidRPr="00C12DF3">
        <w:rPr>
          <w:rFonts w:ascii="Lucida Sans Unicode" w:eastAsia="宋体" w:hAnsi="Lucida Sans Unicode" w:cs="Lucida Sans Unicode"/>
          <w:color w:val="1A1A1A"/>
          <w:kern w:val="0"/>
          <w:szCs w:val="21"/>
        </w:rPr>
        <w:t xml:space="preserve"> queue queue_A</w:t>
      </w:r>
      <w:r w:rsidRPr="00C12DF3">
        <w:rPr>
          <w:rFonts w:ascii="Lucida Sans Unicode" w:eastAsia="宋体" w:hAnsi="Lucida Sans Unicode" w:cs="Lucida Sans Unicode"/>
          <w:color w:val="1A1A1A"/>
          <w:kern w:val="0"/>
          <w:szCs w:val="21"/>
        </w:rPr>
        <w:t>，但向该</w:t>
      </w:r>
      <w:r w:rsidRPr="00C12DF3">
        <w:rPr>
          <w:rFonts w:ascii="Lucida Sans Unicode" w:eastAsia="宋体" w:hAnsi="Lucida Sans Unicode" w:cs="Lucida Sans Unicode"/>
          <w:color w:val="1A1A1A"/>
          <w:kern w:val="0"/>
          <w:szCs w:val="21"/>
        </w:rPr>
        <w:t xml:space="preserve"> exchange </w:t>
      </w:r>
      <w:r w:rsidRPr="00C12DF3">
        <w:rPr>
          <w:rFonts w:ascii="Lucida Sans Unicode" w:eastAsia="宋体" w:hAnsi="Lucida Sans Unicode" w:cs="Lucida Sans Unicode"/>
          <w:color w:val="1A1A1A"/>
          <w:kern w:val="0"/>
          <w:szCs w:val="21"/>
        </w:rPr>
        <w:t>发送</w:t>
      </w:r>
      <w:r w:rsidRPr="00C12DF3">
        <w:rPr>
          <w:rFonts w:ascii="Lucida Sans Unicode" w:eastAsia="宋体" w:hAnsi="Lucida Sans Unicode" w:cs="Lucida Sans Unicode"/>
          <w:color w:val="1A1A1A"/>
          <w:kern w:val="0"/>
          <w:szCs w:val="21"/>
        </w:rPr>
        <w:t xml:space="preserve"> message </w:t>
      </w:r>
      <w:r w:rsidRPr="00C12DF3">
        <w:rPr>
          <w:rFonts w:ascii="Lucida Sans Unicode" w:eastAsia="宋体" w:hAnsi="Lucida Sans Unicode" w:cs="Lucida Sans Unicode"/>
          <w:color w:val="1A1A1A"/>
          <w:kern w:val="0"/>
          <w:szCs w:val="21"/>
        </w:rPr>
        <w:t>使用的</w:t>
      </w:r>
      <w:r w:rsidRPr="00C12DF3">
        <w:rPr>
          <w:rFonts w:ascii="Lucida Sans Unicode" w:eastAsia="宋体" w:hAnsi="Lucida Sans Unicode" w:cs="Lucida Sans Unicode"/>
          <w:color w:val="1A1A1A"/>
          <w:kern w:val="0"/>
          <w:szCs w:val="21"/>
        </w:rPr>
        <w:t xml:space="preserve"> routing_key </w:t>
      </w:r>
      <w:r w:rsidRPr="00C12DF3">
        <w:rPr>
          <w:rFonts w:ascii="Lucida Sans Unicode" w:eastAsia="宋体" w:hAnsi="Lucida Sans Unicode" w:cs="Lucida Sans Unicode"/>
          <w:color w:val="1A1A1A"/>
          <w:kern w:val="0"/>
          <w:szCs w:val="21"/>
        </w:rPr>
        <w:t>却是</w:t>
      </w:r>
      <w:r w:rsidRPr="00C12DF3">
        <w:rPr>
          <w:rFonts w:ascii="Lucida Sans Unicode" w:eastAsia="宋体" w:hAnsi="Lucida Sans Unicode" w:cs="Lucida Sans Unicode"/>
          <w:color w:val="1A1A1A"/>
          <w:kern w:val="0"/>
          <w:szCs w:val="21"/>
        </w:rPr>
        <w:t xml:space="preserve"> key_B </w:t>
      </w:r>
    </w:p>
    <w:p w:rsidR="00C12DF3" w:rsidRDefault="00C12DF3" w:rsidP="00C12DF3">
      <w:pPr>
        <w:pStyle w:val="3"/>
      </w:pPr>
      <w:r>
        <w:rPr>
          <w:rStyle w:val="a4"/>
          <w:rFonts w:ascii="Lucida Sans Unicode" w:hAnsi="Lucida Sans Unicode" w:cs="Lucida Sans Unicode"/>
          <w:color w:val="1A1A1A"/>
        </w:rPr>
        <w:t>如何防止出现</w:t>
      </w:r>
      <w:r>
        <w:rPr>
          <w:rStyle w:val="a4"/>
          <w:rFonts w:ascii="Lucida Sans Unicode" w:hAnsi="Lucida Sans Unicode" w:cs="Lucida Sans Unicode"/>
          <w:color w:val="1A1A1A"/>
        </w:rPr>
        <w:t xml:space="preserve"> blackholed </w:t>
      </w:r>
      <w:r>
        <w:rPr>
          <w:rStyle w:val="a4"/>
          <w:rFonts w:ascii="Lucida Sans Unicode" w:hAnsi="Lucida Sans Unicode" w:cs="Lucida Sans Unicode"/>
          <w:color w:val="1A1A1A"/>
        </w:rPr>
        <w:t>问题？</w:t>
      </w:r>
    </w:p>
    <w:p w:rsidR="00C12DF3" w:rsidRDefault="00C12DF3" w:rsidP="00C12DF3">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没有特别好的办法，只能在具体实践中通过各种方式保证相关</w:t>
      </w:r>
      <w:r>
        <w:rPr>
          <w:rFonts w:ascii="Lucida Sans Unicode" w:hAnsi="Lucida Sans Unicode" w:cs="Lucida Sans Unicode"/>
          <w:color w:val="1A1A1A"/>
        </w:rPr>
        <w:t xml:space="preserve"> fabric </w:t>
      </w:r>
      <w:r>
        <w:rPr>
          <w:rFonts w:ascii="Lucida Sans Unicode" w:hAnsi="Lucida Sans Unicode" w:cs="Lucida Sans Unicode"/>
          <w:color w:val="1A1A1A"/>
        </w:rPr>
        <w:t>的存在。另外，如果在执行</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Basic.Publish</w:t>
      </w:r>
      <w:r>
        <w:rPr>
          <w:rFonts w:ascii="Lucida Sans Unicode" w:hAnsi="Lucida Sans Unicode" w:cs="Lucida Sans Unicode"/>
          <w:color w:val="1A1A1A"/>
        </w:rPr>
        <w:t> </w:t>
      </w:r>
      <w:r>
        <w:rPr>
          <w:rFonts w:ascii="Lucida Sans Unicode" w:hAnsi="Lucida Sans Unicode" w:cs="Lucida Sans Unicode"/>
          <w:color w:val="1A1A1A"/>
        </w:rPr>
        <w:t>时设置</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mandatory=true</w:t>
      </w:r>
      <w:r>
        <w:rPr>
          <w:rFonts w:ascii="Lucida Sans Unicode" w:hAnsi="Lucida Sans Unicode" w:cs="Lucida Sans Unicode"/>
          <w:color w:val="1A1A1A"/>
        </w:rPr>
        <w:t> </w:t>
      </w:r>
      <w:r>
        <w:rPr>
          <w:rFonts w:ascii="Lucida Sans Unicode" w:hAnsi="Lucida Sans Unicode" w:cs="Lucida Sans Unicode"/>
          <w:color w:val="1A1A1A"/>
        </w:rPr>
        <w:t>，则在遇到可能出现</w:t>
      </w:r>
      <w:r>
        <w:rPr>
          <w:rFonts w:ascii="Lucida Sans Unicode" w:hAnsi="Lucida Sans Unicode" w:cs="Lucida Sans Unicode"/>
          <w:color w:val="1A1A1A"/>
        </w:rPr>
        <w:t xml:space="preserve"> blackholed </w:t>
      </w:r>
      <w:r>
        <w:rPr>
          <w:rFonts w:ascii="Lucida Sans Unicode" w:hAnsi="Lucida Sans Unicode" w:cs="Lucida Sans Unicode"/>
          <w:color w:val="1A1A1A"/>
        </w:rPr>
        <w:t>情况时，服务器会通过返回</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Basic.Return</w:t>
      </w:r>
      <w:r>
        <w:rPr>
          <w:rFonts w:ascii="Lucida Sans Unicode" w:hAnsi="Lucida Sans Unicode" w:cs="Lucida Sans Unicode"/>
          <w:color w:val="1A1A1A"/>
        </w:rPr>
        <w:t> </w:t>
      </w:r>
      <w:r>
        <w:rPr>
          <w:rFonts w:ascii="Lucida Sans Unicode" w:hAnsi="Lucida Sans Unicode" w:cs="Lucida Sans Unicode"/>
          <w:color w:val="1A1A1A"/>
        </w:rPr>
        <w:t>告之当前</w:t>
      </w:r>
      <w:r>
        <w:rPr>
          <w:rFonts w:ascii="Lucida Sans Unicode" w:hAnsi="Lucida Sans Unicode" w:cs="Lucida Sans Unicode"/>
          <w:color w:val="1A1A1A"/>
        </w:rPr>
        <w:t xml:space="preserve"> message </w:t>
      </w:r>
      <w:r>
        <w:rPr>
          <w:rFonts w:ascii="Lucida Sans Unicode" w:hAnsi="Lucida Sans Unicode" w:cs="Lucida Sans Unicode"/>
          <w:color w:val="1A1A1A"/>
        </w:rPr>
        <w:t>无法被正确投递（内含原因</w:t>
      </w:r>
      <w:r>
        <w:rPr>
          <w:rFonts w:ascii="Lucida Sans Unicode" w:hAnsi="Lucida Sans Unicode" w:cs="Lucida Sans Unicode"/>
          <w:color w:val="1A1A1A"/>
        </w:rPr>
        <w:t xml:space="preserve"> 312 NO_ROUTE</w:t>
      </w:r>
      <w:r>
        <w:rPr>
          <w:rFonts w:ascii="Lucida Sans Unicode" w:hAnsi="Lucida Sans Unicode" w:cs="Lucida Sans Unicode"/>
          <w:color w:val="1A1A1A"/>
        </w:rPr>
        <w:t>）。</w:t>
      </w:r>
    </w:p>
    <w:p w:rsidR="00C12DF3" w:rsidRDefault="00C12DF3" w:rsidP="00C12DF3">
      <w:pPr>
        <w:pStyle w:val="3"/>
      </w:pPr>
      <w:r>
        <w:rPr>
          <w:rStyle w:val="a4"/>
          <w:rFonts w:ascii="Lucida Sans Unicode" w:hAnsi="Lucida Sans Unicode" w:cs="Lucida Sans Unicode"/>
          <w:color w:val="1A1A1A"/>
        </w:rPr>
        <w:t xml:space="preserve">routing_key </w:t>
      </w:r>
      <w:r>
        <w:rPr>
          <w:rStyle w:val="a4"/>
          <w:rFonts w:ascii="Lucida Sans Unicode" w:hAnsi="Lucida Sans Unicode" w:cs="Lucida Sans Unicode"/>
          <w:color w:val="1A1A1A"/>
        </w:rPr>
        <w:t>和</w:t>
      </w:r>
      <w:r>
        <w:rPr>
          <w:rStyle w:val="a4"/>
          <w:rFonts w:ascii="Lucida Sans Unicode" w:hAnsi="Lucida Sans Unicode" w:cs="Lucida Sans Unicode"/>
          <w:color w:val="1A1A1A"/>
        </w:rPr>
        <w:t xml:space="preserve"> binding_key </w:t>
      </w:r>
      <w:r>
        <w:rPr>
          <w:rStyle w:val="a4"/>
          <w:rFonts w:ascii="Lucida Sans Unicode" w:hAnsi="Lucida Sans Unicode" w:cs="Lucida Sans Unicode"/>
          <w:color w:val="1A1A1A"/>
        </w:rPr>
        <w:t>的最大长度是多少？</w:t>
      </w:r>
    </w:p>
    <w:p w:rsidR="00C12DF3" w:rsidRDefault="00C12DF3" w:rsidP="00C12DF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255 </w:t>
      </w:r>
      <w:r>
        <w:rPr>
          <w:rFonts w:ascii="Lucida Sans Unicode" w:hAnsi="Lucida Sans Unicode" w:cs="Lucida Sans Unicode"/>
          <w:color w:val="1A1A1A"/>
        </w:rPr>
        <w:t>字节。</w:t>
      </w:r>
    </w:p>
    <w:p w:rsidR="00C12DF3" w:rsidRPr="00C12DF3" w:rsidRDefault="00C12DF3" w:rsidP="00C12DF3">
      <w:pPr>
        <w:pStyle w:val="3"/>
      </w:pPr>
      <w:r w:rsidRPr="00C12DF3">
        <w:t>消息怎么路由？</w:t>
      </w:r>
    </w:p>
    <w:p w:rsidR="00C12DF3" w:rsidRPr="00C12DF3" w:rsidRDefault="00C12DF3" w:rsidP="00C12DF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C12DF3">
        <w:rPr>
          <w:rFonts w:ascii="Lucida Sans Unicode" w:eastAsia="宋体" w:hAnsi="Lucida Sans Unicode" w:cs="Lucida Sans Unicode"/>
          <w:color w:val="1A1A1A"/>
          <w:kern w:val="0"/>
          <w:sz w:val="24"/>
          <w:szCs w:val="24"/>
        </w:rPr>
        <w:t>从概念上来说，消息路由必须有三部分：交换器、路由、绑定。</w:t>
      </w:r>
    </w:p>
    <w:p w:rsidR="00C12DF3" w:rsidRPr="00C12DF3" w:rsidRDefault="00C12DF3" w:rsidP="00FA61C5">
      <w:pPr>
        <w:widowControl/>
        <w:numPr>
          <w:ilvl w:val="0"/>
          <w:numId w:val="250"/>
        </w:numPr>
        <w:shd w:val="clear" w:color="auto" w:fill="FFFFFF"/>
        <w:ind w:left="0"/>
        <w:jc w:val="left"/>
        <w:rPr>
          <w:rFonts w:ascii="Lucida Sans Unicode" w:eastAsia="宋体" w:hAnsi="Lucida Sans Unicode" w:cs="Lucida Sans Unicode"/>
          <w:color w:val="1A1A1A"/>
          <w:kern w:val="0"/>
          <w:szCs w:val="21"/>
        </w:rPr>
      </w:pPr>
      <w:r w:rsidRPr="00C12DF3">
        <w:rPr>
          <w:rFonts w:ascii="Lucida Sans Unicode" w:eastAsia="宋体" w:hAnsi="Lucida Sans Unicode" w:cs="Lucida Sans Unicode"/>
          <w:color w:val="1A1A1A"/>
          <w:kern w:val="0"/>
          <w:szCs w:val="21"/>
        </w:rPr>
        <w:t>生产者把消息发布到</w:t>
      </w:r>
      <w:r w:rsidRPr="00C12DF3">
        <w:rPr>
          <w:rFonts w:ascii="Lucida Sans Unicode" w:eastAsia="宋体" w:hAnsi="Lucida Sans Unicode" w:cs="Lucida Sans Unicode"/>
          <w:b/>
          <w:bCs/>
          <w:color w:val="1A1A1A"/>
          <w:kern w:val="0"/>
          <w:szCs w:val="21"/>
        </w:rPr>
        <w:t>交换器</w:t>
      </w:r>
      <w:r w:rsidRPr="00C12DF3">
        <w:rPr>
          <w:rFonts w:ascii="Lucida Sans Unicode" w:eastAsia="宋体" w:hAnsi="Lucida Sans Unicode" w:cs="Lucida Sans Unicode"/>
          <w:color w:val="1A1A1A"/>
          <w:kern w:val="0"/>
          <w:szCs w:val="21"/>
        </w:rPr>
        <w:t>上；</w:t>
      </w:r>
    </w:p>
    <w:p w:rsidR="00C12DF3" w:rsidRPr="00C12DF3" w:rsidRDefault="00C12DF3" w:rsidP="00FA61C5">
      <w:pPr>
        <w:widowControl/>
        <w:numPr>
          <w:ilvl w:val="0"/>
          <w:numId w:val="250"/>
        </w:numPr>
        <w:shd w:val="clear" w:color="auto" w:fill="FFFFFF"/>
        <w:spacing w:before="150" w:after="420"/>
        <w:ind w:left="0"/>
        <w:jc w:val="left"/>
        <w:rPr>
          <w:rFonts w:ascii="Lucida Sans Unicode" w:eastAsia="宋体" w:hAnsi="Lucida Sans Unicode" w:cs="Lucida Sans Unicode"/>
          <w:color w:val="1A1A1A"/>
          <w:kern w:val="0"/>
          <w:szCs w:val="21"/>
        </w:rPr>
      </w:pPr>
      <w:r w:rsidRPr="00C12DF3">
        <w:rPr>
          <w:rFonts w:ascii="Lucida Sans Unicode" w:eastAsia="宋体" w:hAnsi="Lucida Sans Unicode" w:cs="Lucida Sans Unicode"/>
          <w:b/>
          <w:bCs/>
          <w:color w:val="1A1A1A"/>
          <w:kern w:val="0"/>
          <w:szCs w:val="21"/>
        </w:rPr>
        <w:t>绑定</w:t>
      </w:r>
      <w:r w:rsidRPr="00C12DF3">
        <w:rPr>
          <w:rFonts w:ascii="Lucida Sans Unicode" w:eastAsia="宋体" w:hAnsi="Lucida Sans Unicode" w:cs="Lucida Sans Unicode"/>
          <w:color w:val="1A1A1A"/>
          <w:kern w:val="0"/>
          <w:szCs w:val="21"/>
        </w:rPr>
        <w:t>决定了消息如何从路由器路由到特定的队列；</w:t>
      </w:r>
    </w:p>
    <w:p w:rsidR="00C12DF3" w:rsidRPr="00C12DF3" w:rsidRDefault="00C12DF3" w:rsidP="00C12DF3">
      <w:pPr>
        <w:widowControl/>
        <w:shd w:val="clear" w:color="auto" w:fill="F6F6F6"/>
        <w:jc w:val="left"/>
        <w:rPr>
          <w:rFonts w:ascii="Lucida Sans Unicode" w:eastAsia="宋体" w:hAnsi="Lucida Sans Unicode" w:cs="Lucida Sans Unicode"/>
          <w:color w:val="1A1A1A"/>
          <w:kern w:val="0"/>
          <w:szCs w:val="21"/>
        </w:rPr>
      </w:pPr>
      <w:r w:rsidRPr="00C12DF3">
        <w:rPr>
          <w:rFonts w:ascii="Lucida Sans Unicode" w:eastAsia="宋体" w:hAnsi="Lucida Sans Unicode" w:cs="Lucida Sans Unicode"/>
          <w:color w:val="1A1A1A"/>
          <w:kern w:val="0"/>
          <w:szCs w:val="21"/>
        </w:rPr>
        <w:t>如果一个路由绑定了两个队列，那么发送给该路由时，这两个队列都会增加一条消息。</w:t>
      </w:r>
    </w:p>
    <w:p w:rsidR="00C12DF3" w:rsidRPr="00C12DF3" w:rsidRDefault="00C12DF3" w:rsidP="00FA61C5">
      <w:pPr>
        <w:widowControl/>
        <w:numPr>
          <w:ilvl w:val="0"/>
          <w:numId w:val="250"/>
        </w:numPr>
        <w:shd w:val="clear" w:color="auto" w:fill="FFFFFF"/>
        <w:spacing w:before="150" w:after="420"/>
        <w:ind w:left="0"/>
        <w:jc w:val="left"/>
        <w:rPr>
          <w:rFonts w:ascii="Lucida Sans Unicode" w:eastAsia="宋体" w:hAnsi="Lucida Sans Unicode" w:cs="Lucida Sans Unicode"/>
          <w:color w:val="1A1A1A"/>
          <w:kern w:val="0"/>
          <w:szCs w:val="21"/>
        </w:rPr>
      </w:pPr>
      <w:r w:rsidRPr="00C12DF3">
        <w:rPr>
          <w:rFonts w:ascii="Lucida Sans Unicode" w:eastAsia="宋体" w:hAnsi="Lucida Sans Unicode" w:cs="Lucida Sans Unicode"/>
          <w:color w:val="1A1A1A"/>
          <w:kern w:val="0"/>
          <w:szCs w:val="21"/>
        </w:rPr>
        <w:t>消息最终到达</w:t>
      </w:r>
      <w:r w:rsidRPr="00C12DF3">
        <w:rPr>
          <w:rFonts w:ascii="Lucida Sans Unicode" w:eastAsia="宋体" w:hAnsi="Lucida Sans Unicode" w:cs="Lucida Sans Unicode"/>
          <w:b/>
          <w:bCs/>
          <w:color w:val="1A1A1A"/>
          <w:kern w:val="0"/>
          <w:szCs w:val="21"/>
        </w:rPr>
        <w:t>队列</w:t>
      </w:r>
      <w:r w:rsidRPr="00C12DF3">
        <w:rPr>
          <w:rFonts w:ascii="Lucida Sans Unicode" w:eastAsia="宋体" w:hAnsi="Lucida Sans Unicode" w:cs="Lucida Sans Unicode"/>
          <w:color w:val="1A1A1A"/>
          <w:kern w:val="0"/>
          <w:szCs w:val="21"/>
        </w:rPr>
        <w:t>，并被消费者接收。</w:t>
      </w:r>
    </w:p>
    <w:p w:rsidR="00C12DF3" w:rsidRPr="00C12DF3" w:rsidRDefault="00C12DF3" w:rsidP="00C12DF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C12DF3">
        <w:rPr>
          <w:rFonts w:ascii="Lucida Sans Unicode" w:eastAsia="宋体" w:hAnsi="Lucida Sans Unicode" w:cs="Lucida Sans Unicode"/>
          <w:color w:val="1A1A1A"/>
          <w:kern w:val="0"/>
          <w:sz w:val="24"/>
          <w:szCs w:val="24"/>
        </w:rPr>
        <w:t>详细来说，就是：</w:t>
      </w:r>
    </w:p>
    <w:p w:rsidR="00C12DF3" w:rsidRPr="00C12DF3" w:rsidRDefault="00C12DF3" w:rsidP="00FA61C5">
      <w:pPr>
        <w:widowControl/>
        <w:numPr>
          <w:ilvl w:val="0"/>
          <w:numId w:val="251"/>
        </w:numPr>
        <w:shd w:val="clear" w:color="auto" w:fill="FFFFFF"/>
        <w:ind w:left="0"/>
        <w:jc w:val="left"/>
        <w:rPr>
          <w:rFonts w:ascii="Lucida Sans Unicode" w:eastAsia="宋体" w:hAnsi="Lucida Sans Unicode" w:cs="Lucida Sans Unicode"/>
          <w:color w:val="1A1A1A"/>
          <w:kern w:val="0"/>
          <w:szCs w:val="21"/>
        </w:rPr>
      </w:pPr>
      <w:r w:rsidRPr="00C12DF3">
        <w:rPr>
          <w:rFonts w:ascii="Lucida Sans Unicode" w:eastAsia="宋体" w:hAnsi="Lucida Sans Unicode" w:cs="Lucida Sans Unicode"/>
          <w:color w:val="1A1A1A"/>
          <w:kern w:val="0"/>
          <w:szCs w:val="21"/>
        </w:rPr>
        <w:t>消息发布到交换器时，消息将拥有一个路由键（</w:t>
      </w:r>
      <w:r w:rsidRPr="00C12DF3">
        <w:rPr>
          <w:rFonts w:ascii="Lucida Sans Unicode" w:eastAsia="宋体" w:hAnsi="Lucida Sans Unicode" w:cs="Lucida Sans Unicode"/>
          <w:color w:val="1A1A1A"/>
          <w:kern w:val="0"/>
          <w:szCs w:val="21"/>
        </w:rPr>
        <w:t>routing key</w:t>
      </w:r>
      <w:r w:rsidRPr="00C12DF3">
        <w:rPr>
          <w:rFonts w:ascii="Lucida Sans Unicode" w:eastAsia="宋体" w:hAnsi="Lucida Sans Unicode" w:cs="Lucida Sans Unicode"/>
          <w:color w:val="1A1A1A"/>
          <w:kern w:val="0"/>
          <w:szCs w:val="21"/>
        </w:rPr>
        <w:t>），在消息创建时设定。</w:t>
      </w:r>
    </w:p>
    <w:p w:rsidR="00C12DF3" w:rsidRPr="00C12DF3" w:rsidRDefault="00C12DF3" w:rsidP="00FA61C5">
      <w:pPr>
        <w:widowControl/>
        <w:numPr>
          <w:ilvl w:val="0"/>
          <w:numId w:val="251"/>
        </w:numPr>
        <w:shd w:val="clear" w:color="auto" w:fill="FFFFFF"/>
        <w:ind w:left="0"/>
        <w:jc w:val="left"/>
        <w:rPr>
          <w:rFonts w:ascii="Lucida Sans Unicode" w:eastAsia="宋体" w:hAnsi="Lucida Sans Unicode" w:cs="Lucida Sans Unicode"/>
          <w:color w:val="1A1A1A"/>
          <w:kern w:val="0"/>
          <w:szCs w:val="21"/>
        </w:rPr>
      </w:pPr>
      <w:r w:rsidRPr="00C12DF3">
        <w:rPr>
          <w:rFonts w:ascii="Lucida Sans Unicode" w:eastAsia="宋体" w:hAnsi="Lucida Sans Unicode" w:cs="Lucida Sans Unicode"/>
          <w:color w:val="1A1A1A"/>
          <w:kern w:val="0"/>
          <w:szCs w:val="21"/>
        </w:rPr>
        <w:t>通过队列路由键，可以把队列绑定到交换器上。</w:t>
      </w:r>
    </w:p>
    <w:p w:rsidR="00C12DF3" w:rsidRPr="00C12DF3" w:rsidRDefault="00C12DF3" w:rsidP="00FA61C5">
      <w:pPr>
        <w:widowControl/>
        <w:numPr>
          <w:ilvl w:val="0"/>
          <w:numId w:val="251"/>
        </w:numPr>
        <w:shd w:val="clear" w:color="auto" w:fill="FFFFFF"/>
        <w:ind w:left="0"/>
        <w:jc w:val="left"/>
        <w:rPr>
          <w:rFonts w:ascii="Lucida Sans Unicode" w:eastAsia="宋体" w:hAnsi="Lucida Sans Unicode" w:cs="Lucida Sans Unicode"/>
          <w:color w:val="1A1A1A"/>
          <w:kern w:val="0"/>
          <w:szCs w:val="21"/>
        </w:rPr>
      </w:pPr>
      <w:r w:rsidRPr="00C12DF3">
        <w:rPr>
          <w:rFonts w:ascii="Lucida Sans Unicode" w:eastAsia="宋体" w:hAnsi="Lucida Sans Unicode" w:cs="Lucida Sans Unicode"/>
          <w:color w:val="1A1A1A"/>
          <w:kern w:val="0"/>
          <w:szCs w:val="21"/>
        </w:rPr>
        <w:t>消息到达交换器后，</w:t>
      </w:r>
      <w:r w:rsidRPr="00C12DF3">
        <w:rPr>
          <w:rFonts w:ascii="Lucida Sans Unicode" w:eastAsia="宋体" w:hAnsi="Lucida Sans Unicode" w:cs="Lucida Sans Unicode"/>
          <w:color w:val="1A1A1A"/>
          <w:kern w:val="0"/>
          <w:szCs w:val="21"/>
        </w:rPr>
        <w:t xml:space="preserve">RabbitMQ </w:t>
      </w:r>
      <w:r w:rsidRPr="00C12DF3">
        <w:rPr>
          <w:rFonts w:ascii="Lucida Sans Unicode" w:eastAsia="宋体" w:hAnsi="Lucida Sans Unicode" w:cs="Lucida Sans Unicode"/>
          <w:color w:val="1A1A1A"/>
          <w:kern w:val="0"/>
          <w:szCs w:val="21"/>
        </w:rPr>
        <w:t>会将消息的路由键与队列的路由键进行匹配（针对不同的交换器有不同的路由规则）。如果能够匹配到队列，则消息会投递到相应队列中；如果不能匹配到任何队列，消息将进入</w:t>
      </w:r>
      <w:r w:rsidRPr="00C12DF3">
        <w:rPr>
          <w:rFonts w:ascii="Lucida Sans Unicode" w:eastAsia="宋体" w:hAnsi="Lucida Sans Unicode" w:cs="Lucida Sans Unicode"/>
          <w:color w:val="1A1A1A"/>
          <w:kern w:val="0"/>
          <w:szCs w:val="21"/>
        </w:rPr>
        <w:t xml:space="preserve"> “</w:t>
      </w:r>
      <w:r w:rsidRPr="00C12DF3">
        <w:rPr>
          <w:rFonts w:ascii="Lucida Sans Unicode" w:eastAsia="宋体" w:hAnsi="Lucida Sans Unicode" w:cs="Lucida Sans Unicode"/>
          <w:color w:val="1A1A1A"/>
          <w:kern w:val="0"/>
          <w:szCs w:val="21"/>
        </w:rPr>
        <w:t>黑洞</w:t>
      </w:r>
      <w:r w:rsidRPr="00C12DF3">
        <w:rPr>
          <w:rFonts w:ascii="Lucida Sans Unicode" w:eastAsia="宋体" w:hAnsi="Lucida Sans Unicode" w:cs="Lucida Sans Unicode"/>
          <w:color w:val="1A1A1A"/>
          <w:kern w:val="0"/>
          <w:szCs w:val="21"/>
        </w:rPr>
        <w:t>”</w:t>
      </w:r>
      <w:r w:rsidRPr="00C12DF3">
        <w:rPr>
          <w:rFonts w:ascii="Lucida Sans Unicode" w:eastAsia="宋体" w:hAnsi="Lucida Sans Unicode" w:cs="Lucida Sans Unicode"/>
          <w:color w:val="1A1A1A"/>
          <w:kern w:val="0"/>
          <w:szCs w:val="21"/>
        </w:rPr>
        <w:t>。</w:t>
      </w:r>
    </w:p>
    <w:p w:rsidR="00C12DF3" w:rsidRPr="00C12DF3" w:rsidRDefault="00C12DF3" w:rsidP="00C12DF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C12DF3">
        <w:rPr>
          <w:rFonts w:ascii="Lucida Sans Unicode" w:eastAsia="宋体" w:hAnsi="Lucida Sans Unicode" w:cs="Lucida Sans Unicode"/>
          <w:color w:val="1A1A1A"/>
          <w:kern w:val="0"/>
          <w:sz w:val="24"/>
          <w:szCs w:val="24"/>
        </w:rPr>
        <w:t>常用的交换器主要分为一下三种：</w:t>
      </w:r>
    </w:p>
    <w:p w:rsidR="00C12DF3" w:rsidRPr="00C12DF3" w:rsidRDefault="00C12DF3" w:rsidP="00FA61C5">
      <w:pPr>
        <w:widowControl/>
        <w:numPr>
          <w:ilvl w:val="0"/>
          <w:numId w:val="252"/>
        </w:numPr>
        <w:shd w:val="clear" w:color="auto" w:fill="FFFFFF"/>
        <w:ind w:left="0"/>
        <w:jc w:val="left"/>
        <w:rPr>
          <w:rFonts w:ascii="Lucida Sans Unicode" w:eastAsia="宋体" w:hAnsi="Lucida Sans Unicode" w:cs="Lucida Sans Unicode"/>
          <w:color w:val="1A1A1A"/>
          <w:kern w:val="0"/>
          <w:szCs w:val="21"/>
        </w:rPr>
      </w:pPr>
      <w:r w:rsidRPr="00C12DF3">
        <w:rPr>
          <w:rFonts w:ascii="Lucida Sans Unicode" w:eastAsia="宋体" w:hAnsi="Lucida Sans Unicode" w:cs="Lucida Sans Unicode"/>
          <w:color w:val="1A1A1A"/>
          <w:kern w:val="0"/>
          <w:szCs w:val="21"/>
        </w:rPr>
        <w:t>direct</w:t>
      </w:r>
      <w:r w:rsidRPr="00C12DF3">
        <w:rPr>
          <w:rFonts w:ascii="Lucida Sans Unicode" w:eastAsia="宋体" w:hAnsi="Lucida Sans Unicode" w:cs="Lucida Sans Unicode"/>
          <w:color w:val="1A1A1A"/>
          <w:kern w:val="0"/>
          <w:szCs w:val="21"/>
        </w:rPr>
        <w:t>：如果路由键完全匹配，消息就被投递到相应的队列。</w:t>
      </w:r>
    </w:p>
    <w:p w:rsidR="00C12DF3" w:rsidRPr="00C12DF3" w:rsidRDefault="00C12DF3" w:rsidP="00FA61C5">
      <w:pPr>
        <w:widowControl/>
        <w:numPr>
          <w:ilvl w:val="0"/>
          <w:numId w:val="252"/>
        </w:numPr>
        <w:shd w:val="clear" w:color="auto" w:fill="FFFFFF"/>
        <w:ind w:left="0"/>
        <w:jc w:val="left"/>
        <w:rPr>
          <w:rFonts w:ascii="Lucida Sans Unicode" w:eastAsia="宋体" w:hAnsi="Lucida Sans Unicode" w:cs="Lucida Sans Unicode"/>
          <w:color w:val="1A1A1A"/>
          <w:kern w:val="0"/>
          <w:szCs w:val="21"/>
        </w:rPr>
      </w:pPr>
      <w:r w:rsidRPr="00C12DF3">
        <w:rPr>
          <w:rFonts w:ascii="Lucida Sans Unicode" w:eastAsia="宋体" w:hAnsi="Lucida Sans Unicode" w:cs="Lucida Sans Unicode"/>
          <w:color w:val="1A1A1A"/>
          <w:kern w:val="0"/>
          <w:szCs w:val="21"/>
        </w:rPr>
        <w:t>fanout</w:t>
      </w:r>
      <w:r w:rsidRPr="00C12DF3">
        <w:rPr>
          <w:rFonts w:ascii="Lucida Sans Unicode" w:eastAsia="宋体" w:hAnsi="Lucida Sans Unicode" w:cs="Lucida Sans Unicode"/>
          <w:color w:val="1A1A1A"/>
          <w:kern w:val="0"/>
          <w:szCs w:val="21"/>
        </w:rPr>
        <w:t>：如果交换器收到消息，将会广播到所有绑定的队列上。</w:t>
      </w:r>
    </w:p>
    <w:p w:rsidR="00C12DF3" w:rsidRPr="00C12DF3" w:rsidRDefault="00C12DF3" w:rsidP="00FA61C5">
      <w:pPr>
        <w:widowControl/>
        <w:numPr>
          <w:ilvl w:val="0"/>
          <w:numId w:val="252"/>
        </w:numPr>
        <w:shd w:val="clear" w:color="auto" w:fill="FFFFFF"/>
        <w:ind w:left="0"/>
        <w:jc w:val="left"/>
        <w:rPr>
          <w:rFonts w:ascii="Lucida Sans Unicode" w:eastAsia="宋体" w:hAnsi="Lucida Sans Unicode" w:cs="Lucida Sans Unicode"/>
          <w:color w:val="1A1A1A"/>
          <w:kern w:val="0"/>
          <w:szCs w:val="21"/>
        </w:rPr>
      </w:pPr>
      <w:r w:rsidRPr="00C12DF3">
        <w:rPr>
          <w:rFonts w:ascii="Lucida Sans Unicode" w:eastAsia="宋体" w:hAnsi="Lucida Sans Unicode" w:cs="Lucida Sans Unicode"/>
          <w:color w:val="1A1A1A"/>
          <w:kern w:val="0"/>
          <w:szCs w:val="21"/>
        </w:rPr>
        <w:t>topic</w:t>
      </w:r>
      <w:r w:rsidRPr="00C12DF3">
        <w:rPr>
          <w:rFonts w:ascii="Lucida Sans Unicode" w:eastAsia="宋体" w:hAnsi="Lucida Sans Unicode" w:cs="Lucida Sans Unicode"/>
          <w:color w:val="1A1A1A"/>
          <w:kern w:val="0"/>
          <w:szCs w:val="21"/>
        </w:rPr>
        <w:t>：可以使来自不同源头的消息能够到达同一个队列。</w:t>
      </w:r>
      <w:r w:rsidRPr="00C12DF3">
        <w:rPr>
          <w:rFonts w:ascii="Lucida Sans Unicode" w:eastAsia="宋体" w:hAnsi="Lucida Sans Unicode" w:cs="Lucida Sans Unicode"/>
          <w:color w:val="1A1A1A"/>
          <w:kern w:val="0"/>
          <w:szCs w:val="21"/>
        </w:rPr>
        <w:t xml:space="preserve"> </w:t>
      </w:r>
      <w:r w:rsidRPr="00C12DF3">
        <w:rPr>
          <w:rFonts w:ascii="Lucida Sans Unicode" w:eastAsia="宋体" w:hAnsi="Lucida Sans Unicode" w:cs="Lucida Sans Unicode"/>
          <w:color w:val="1A1A1A"/>
          <w:kern w:val="0"/>
          <w:szCs w:val="21"/>
        </w:rPr>
        <w:t>使用</w:t>
      </w:r>
      <w:r w:rsidRPr="00C12DF3">
        <w:rPr>
          <w:rFonts w:ascii="Lucida Sans Unicode" w:eastAsia="宋体" w:hAnsi="Lucida Sans Unicode" w:cs="Lucida Sans Unicode"/>
          <w:color w:val="1A1A1A"/>
          <w:kern w:val="0"/>
          <w:szCs w:val="21"/>
        </w:rPr>
        <w:t xml:space="preserve"> topic </w:t>
      </w:r>
      <w:r w:rsidRPr="00C12DF3">
        <w:rPr>
          <w:rFonts w:ascii="Lucida Sans Unicode" w:eastAsia="宋体" w:hAnsi="Lucida Sans Unicode" w:cs="Lucida Sans Unicode"/>
          <w:color w:val="1A1A1A"/>
          <w:kern w:val="0"/>
          <w:szCs w:val="21"/>
        </w:rPr>
        <w:t>交换器时，可以使用通配符，比如：</w:t>
      </w:r>
      <w:r w:rsidRPr="00C12DF3">
        <w:rPr>
          <w:rFonts w:ascii="Lucida Console" w:eastAsia="宋体" w:hAnsi="Lucida Console" w:cs="宋体"/>
          <w:color w:val="1A1A1A"/>
          <w:kern w:val="0"/>
          <w:szCs w:val="21"/>
          <w:bdr w:val="single" w:sz="6" w:space="1" w:color="CCCCCC" w:frame="1"/>
          <w:shd w:val="clear" w:color="auto" w:fill="DDDDDD"/>
        </w:rPr>
        <w:t>“*”</w:t>
      </w:r>
      <w:r w:rsidRPr="00C12DF3">
        <w:rPr>
          <w:rFonts w:ascii="Lucida Sans Unicode" w:eastAsia="宋体" w:hAnsi="Lucida Sans Unicode" w:cs="Lucida Sans Unicode"/>
          <w:color w:val="1A1A1A"/>
          <w:kern w:val="0"/>
          <w:szCs w:val="21"/>
        </w:rPr>
        <w:t> </w:t>
      </w:r>
      <w:r w:rsidRPr="00C12DF3">
        <w:rPr>
          <w:rFonts w:ascii="Lucida Sans Unicode" w:eastAsia="宋体" w:hAnsi="Lucida Sans Unicode" w:cs="Lucida Sans Unicode"/>
          <w:color w:val="1A1A1A"/>
          <w:kern w:val="0"/>
          <w:szCs w:val="21"/>
        </w:rPr>
        <w:t>匹配特定位置的任意文本，</w:t>
      </w:r>
      <w:r w:rsidRPr="00C12DF3">
        <w:rPr>
          <w:rFonts w:ascii="Lucida Sans Unicode" w:eastAsia="宋体" w:hAnsi="Lucida Sans Unicode" w:cs="Lucida Sans Unicode"/>
          <w:color w:val="1A1A1A"/>
          <w:kern w:val="0"/>
          <w:szCs w:val="21"/>
        </w:rPr>
        <w:t> </w:t>
      </w:r>
      <w:r w:rsidRPr="00C12DF3">
        <w:rPr>
          <w:rFonts w:ascii="Lucida Console" w:eastAsia="宋体" w:hAnsi="Lucida Console" w:cs="宋体"/>
          <w:color w:val="1A1A1A"/>
          <w:kern w:val="0"/>
          <w:szCs w:val="21"/>
          <w:bdr w:val="single" w:sz="6" w:space="1" w:color="CCCCCC" w:frame="1"/>
          <w:shd w:val="clear" w:color="auto" w:fill="DDDDDD"/>
        </w:rPr>
        <w:t>“.”</w:t>
      </w:r>
      <w:r w:rsidRPr="00C12DF3">
        <w:rPr>
          <w:rFonts w:ascii="Lucida Sans Unicode" w:eastAsia="宋体" w:hAnsi="Lucida Sans Unicode" w:cs="Lucida Sans Unicode"/>
          <w:color w:val="1A1A1A"/>
          <w:kern w:val="0"/>
          <w:szCs w:val="21"/>
        </w:rPr>
        <w:t> </w:t>
      </w:r>
      <w:r w:rsidRPr="00C12DF3">
        <w:rPr>
          <w:rFonts w:ascii="Lucida Sans Unicode" w:eastAsia="宋体" w:hAnsi="Lucida Sans Unicode" w:cs="Lucida Sans Unicode"/>
          <w:color w:val="1A1A1A"/>
          <w:kern w:val="0"/>
          <w:szCs w:val="21"/>
        </w:rPr>
        <w:t>把路由键分为了几部分，</w:t>
      </w:r>
      <w:r w:rsidRPr="00C12DF3">
        <w:rPr>
          <w:rFonts w:ascii="Lucida Console" w:eastAsia="宋体" w:hAnsi="Lucida Console" w:cs="宋体"/>
          <w:color w:val="1A1A1A"/>
          <w:kern w:val="0"/>
          <w:szCs w:val="21"/>
          <w:bdr w:val="single" w:sz="6" w:space="1" w:color="CCCCCC" w:frame="1"/>
          <w:shd w:val="clear" w:color="auto" w:fill="DDDDDD"/>
        </w:rPr>
        <w:t>“#”</w:t>
      </w:r>
      <w:r w:rsidRPr="00C12DF3">
        <w:rPr>
          <w:rFonts w:ascii="Lucida Sans Unicode" w:eastAsia="宋体" w:hAnsi="Lucida Sans Unicode" w:cs="Lucida Sans Unicode"/>
          <w:color w:val="1A1A1A"/>
          <w:kern w:val="0"/>
          <w:szCs w:val="21"/>
        </w:rPr>
        <w:t> </w:t>
      </w:r>
      <w:r w:rsidRPr="00C12DF3">
        <w:rPr>
          <w:rFonts w:ascii="Lucida Sans Unicode" w:eastAsia="宋体" w:hAnsi="Lucida Sans Unicode" w:cs="Lucida Sans Unicode"/>
          <w:color w:val="1A1A1A"/>
          <w:kern w:val="0"/>
          <w:szCs w:val="21"/>
        </w:rPr>
        <w:t>匹配所有规则等。特别注意：发往</w:t>
      </w:r>
      <w:r w:rsidRPr="00C12DF3">
        <w:rPr>
          <w:rFonts w:ascii="Lucida Sans Unicode" w:eastAsia="宋体" w:hAnsi="Lucida Sans Unicode" w:cs="Lucida Sans Unicode"/>
          <w:color w:val="1A1A1A"/>
          <w:kern w:val="0"/>
          <w:szCs w:val="21"/>
        </w:rPr>
        <w:t xml:space="preserve"> topic </w:t>
      </w:r>
      <w:r w:rsidRPr="00C12DF3">
        <w:rPr>
          <w:rFonts w:ascii="Lucida Sans Unicode" w:eastAsia="宋体" w:hAnsi="Lucida Sans Unicode" w:cs="Lucida Sans Unicode"/>
          <w:color w:val="1A1A1A"/>
          <w:kern w:val="0"/>
          <w:szCs w:val="21"/>
        </w:rPr>
        <w:t>交换器的消息不能随意的设置选择键（</w:t>
      </w:r>
      <w:r w:rsidRPr="00C12DF3">
        <w:rPr>
          <w:rFonts w:ascii="Lucida Sans Unicode" w:eastAsia="宋体" w:hAnsi="Lucida Sans Unicode" w:cs="Lucida Sans Unicode"/>
          <w:color w:val="1A1A1A"/>
          <w:kern w:val="0"/>
          <w:szCs w:val="21"/>
        </w:rPr>
        <w:t>routing_key</w:t>
      </w:r>
      <w:r w:rsidRPr="00C12DF3">
        <w:rPr>
          <w:rFonts w:ascii="Lucida Sans Unicode" w:eastAsia="宋体" w:hAnsi="Lucida Sans Unicode" w:cs="Lucida Sans Unicode"/>
          <w:color w:val="1A1A1A"/>
          <w:kern w:val="0"/>
          <w:szCs w:val="21"/>
        </w:rPr>
        <w:t>），必须是由</w:t>
      </w:r>
      <w:r w:rsidRPr="00C12DF3">
        <w:rPr>
          <w:rFonts w:ascii="Lucida Sans Unicode" w:eastAsia="宋体" w:hAnsi="Lucida Sans Unicode" w:cs="Lucida Sans Unicode"/>
          <w:color w:val="1A1A1A"/>
          <w:kern w:val="0"/>
          <w:szCs w:val="21"/>
        </w:rPr>
        <w:t> </w:t>
      </w:r>
      <w:r w:rsidRPr="00C12DF3">
        <w:rPr>
          <w:rFonts w:ascii="Lucida Console" w:eastAsia="宋体" w:hAnsi="Lucida Console" w:cs="宋体"/>
          <w:color w:val="1A1A1A"/>
          <w:kern w:val="0"/>
          <w:szCs w:val="21"/>
          <w:bdr w:val="single" w:sz="6" w:space="1" w:color="CCCCCC" w:frame="1"/>
          <w:shd w:val="clear" w:color="auto" w:fill="DDDDDD"/>
        </w:rPr>
        <w:t>"."</w:t>
      </w:r>
      <w:r w:rsidRPr="00C12DF3">
        <w:rPr>
          <w:rFonts w:ascii="Lucida Sans Unicode" w:eastAsia="宋体" w:hAnsi="Lucida Sans Unicode" w:cs="Lucida Sans Unicode"/>
          <w:color w:val="1A1A1A"/>
          <w:kern w:val="0"/>
          <w:szCs w:val="21"/>
        </w:rPr>
        <w:t> </w:t>
      </w:r>
      <w:r w:rsidRPr="00C12DF3">
        <w:rPr>
          <w:rFonts w:ascii="Lucida Sans Unicode" w:eastAsia="宋体" w:hAnsi="Lucida Sans Unicode" w:cs="Lucida Sans Unicode"/>
          <w:color w:val="1A1A1A"/>
          <w:kern w:val="0"/>
          <w:szCs w:val="21"/>
        </w:rPr>
        <w:t>隔开的一系列的标识符组成。</w:t>
      </w:r>
    </w:p>
    <w:p w:rsidR="005A20C1" w:rsidRDefault="005A20C1" w:rsidP="005A20C1">
      <w:pPr>
        <w:pStyle w:val="2"/>
      </w:pPr>
      <w:r>
        <w:rPr>
          <w:rFonts w:hint="eastAsia"/>
        </w:rPr>
        <w:t>6</w:t>
      </w:r>
      <w:r>
        <w:t>.</w:t>
      </w:r>
      <w:r w:rsidRPr="005A20C1">
        <w:t xml:space="preserve"> </w:t>
      </w:r>
      <w:r>
        <w:t>如何确保消息接收方消费了消息？</w:t>
      </w:r>
    </w:p>
    <w:p w:rsidR="005A20C1" w:rsidRPr="005A20C1" w:rsidRDefault="005A20C1" w:rsidP="005A20C1">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5A20C1">
        <w:rPr>
          <w:rFonts w:ascii="Lucida Sans Unicode" w:eastAsia="宋体" w:hAnsi="Lucida Sans Unicode" w:cs="Lucida Sans Unicode"/>
          <w:color w:val="1A1A1A"/>
          <w:kern w:val="0"/>
          <w:sz w:val="24"/>
          <w:szCs w:val="24"/>
        </w:rPr>
        <w:t xml:space="preserve">RabbitMQ </w:t>
      </w:r>
      <w:r w:rsidRPr="005A20C1">
        <w:rPr>
          <w:rFonts w:ascii="Lucida Sans Unicode" w:eastAsia="宋体" w:hAnsi="Lucida Sans Unicode" w:cs="Lucida Sans Unicode"/>
          <w:color w:val="1A1A1A"/>
          <w:kern w:val="0"/>
          <w:sz w:val="24"/>
          <w:szCs w:val="24"/>
        </w:rPr>
        <w:t>使用</w:t>
      </w:r>
      <w:r w:rsidRPr="005A20C1">
        <w:rPr>
          <w:rFonts w:ascii="Lucida Sans Unicode" w:eastAsia="宋体" w:hAnsi="Lucida Sans Unicode" w:cs="Lucida Sans Unicode"/>
          <w:b/>
          <w:bCs/>
          <w:color w:val="1A1A1A"/>
          <w:kern w:val="0"/>
          <w:sz w:val="24"/>
          <w:szCs w:val="24"/>
        </w:rPr>
        <w:t>接收方消息确认机制</w:t>
      </w:r>
      <w:r w:rsidRPr="005A20C1">
        <w:rPr>
          <w:rFonts w:ascii="Lucida Sans Unicode" w:eastAsia="宋体" w:hAnsi="Lucida Sans Unicode" w:cs="Lucida Sans Unicode"/>
          <w:color w:val="1A1A1A"/>
          <w:kern w:val="0"/>
          <w:sz w:val="24"/>
          <w:szCs w:val="24"/>
        </w:rPr>
        <w:t>，确保消息接收方消费了消息。</w:t>
      </w:r>
    </w:p>
    <w:p w:rsidR="005A20C1" w:rsidRPr="005A20C1" w:rsidRDefault="005A20C1" w:rsidP="00FA61C5">
      <w:pPr>
        <w:widowControl/>
        <w:numPr>
          <w:ilvl w:val="0"/>
          <w:numId w:val="253"/>
        </w:numPr>
        <w:shd w:val="clear" w:color="auto" w:fill="FFFFFF"/>
        <w:ind w:left="0"/>
        <w:jc w:val="left"/>
        <w:rPr>
          <w:rFonts w:ascii="Lucida Sans Unicode" w:eastAsia="宋体" w:hAnsi="Lucida Sans Unicode" w:cs="Lucida Sans Unicode"/>
          <w:color w:val="1A1A1A"/>
          <w:kern w:val="0"/>
          <w:szCs w:val="21"/>
        </w:rPr>
      </w:pPr>
      <w:r w:rsidRPr="005A20C1">
        <w:rPr>
          <w:rFonts w:ascii="Lucida Sans Unicode" w:eastAsia="宋体" w:hAnsi="Lucida Sans Unicode" w:cs="Lucida Sans Unicode"/>
          <w:color w:val="1A1A1A"/>
          <w:kern w:val="0"/>
          <w:szCs w:val="21"/>
        </w:rPr>
        <w:t>接收方消息确认机制：消费者接收每一条消息后都必须进行确认（消息接收和消息确认是两个不同操作）。只有消费者确认了消息，</w:t>
      </w:r>
      <w:r w:rsidRPr="005A20C1">
        <w:rPr>
          <w:rFonts w:ascii="Lucida Sans Unicode" w:eastAsia="宋体" w:hAnsi="Lucida Sans Unicode" w:cs="Lucida Sans Unicode"/>
          <w:color w:val="1A1A1A"/>
          <w:kern w:val="0"/>
          <w:szCs w:val="21"/>
        </w:rPr>
        <w:t xml:space="preserve">RabbitMQ </w:t>
      </w:r>
      <w:r w:rsidRPr="005A20C1">
        <w:rPr>
          <w:rFonts w:ascii="Lucida Sans Unicode" w:eastAsia="宋体" w:hAnsi="Lucida Sans Unicode" w:cs="Lucida Sans Unicode"/>
          <w:color w:val="1A1A1A"/>
          <w:kern w:val="0"/>
          <w:szCs w:val="21"/>
        </w:rPr>
        <w:t>才能安全地把消息从队列中删除。</w:t>
      </w:r>
    </w:p>
    <w:p w:rsidR="005A20C1" w:rsidRPr="005A20C1" w:rsidRDefault="005A20C1" w:rsidP="005A20C1">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5A20C1">
        <w:rPr>
          <w:rFonts w:ascii="Lucida Sans Unicode" w:eastAsia="宋体" w:hAnsi="Lucida Sans Unicode" w:cs="Lucida Sans Unicode"/>
          <w:color w:val="1A1A1A"/>
          <w:kern w:val="0"/>
          <w:sz w:val="24"/>
          <w:szCs w:val="24"/>
        </w:rPr>
        <w:t>这里并没有用到超时机制，</w:t>
      </w:r>
      <w:r w:rsidRPr="005A20C1">
        <w:rPr>
          <w:rFonts w:ascii="Lucida Sans Unicode" w:eastAsia="宋体" w:hAnsi="Lucida Sans Unicode" w:cs="Lucida Sans Unicode"/>
          <w:color w:val="1A1A1A"/>
          <w:kern w:val="0"/>
          <w:sz w:val="24"/>
          <w:szCs w:val="24"/>
        </w:rPr>
        <w:t xml:space="preserve">RabbitMQ </w:t>
      </w:r>
      <w:r w:rsidRPr="005A20C1">
        <w:rPr>
          <w:rFonts w:ascii="Lucida Sans Unicode" w:eastAsia="宋体" w:hAnsi="Lucida Sans Unicode" w:cs="Lucida Sans Unicode"/>
          <w:color w:val="1A1A1A"/>
          <w:kern w:val="0"/>
          <w:sz w:val="24"/>
          <w:szCs w:val="24"/>
        </w:rPr>
        <w:t>仅通过</w:t>
      </w:r>
      <w:r w:rsidRPr="005A20C1">
        <w:rPr>
          <w:rFonts w:ascii="Lucida Sans Unicode" w:eastAsia="宋体" w:hAnsi="Lucida Sans Unicode" w:cs="Lucida Sans Unicode"/>
          <w:color w:val="1A1A1A"/>
          <w:kern w:val="0"/>
          <w:sz w:val="24"/>
          <w:szCs w:val="24"/>
        </w:rPr>
        <w:t xml:space="preserve"> Consumer </w:t>
      </w:r>
      <w:r w:rsidRPr="005A20C1">
        <w:rPr>
          <w:rFonts w:ascii="Lucida Sans Unicode" w:eastAsia="宋体" w:hAnsi="Lucida Sans Unicode" w:cs="Lucida Sans Unicode"/>
          <w:color w:val="1A1A1A"/>
          <w:kern w:val="0"/>
          <w:sz w:val="24"/>
          <w:szCs w:val="24"/>
        </w:rPr>
        <w:t>的连接中断来确认是否需要重新发送消息。也就是说，只要连接不中断，</w:t>
      </w:r>
      <w:r w:rsidRPr="005A20C1">
        <w:rPr>
          <w:rFonts w:ascii="Lucida Sans Unicode" w:eastAsia="宋体" w:hAnsi="Lucida Sans Unicode" w:cs="Lucida Sans Unicode"/>
          <w:color w:val="1A1A1A"/>
          <w:kern w:val="0"/>
          <w:sz w:val="24"/>
          <w:szCs w:val="24"/>
        </w:rPr>
        <w:t xml:space="preserve">RabbitMQ </w:t>
      </w:r>
      <w:r w:rsidRPr="005A20C1">
        <w:rPr>
          <w:rFonts w:ascii="Lucida Sans Unicode" w:eastAsia="宋体" w:hAnsi="Lucida Sans Unicode" w:cs="Lucida Sans Unicode"/>
          <w:color w:val="1A1A1A"/>
          <w:kern w:val="0"/>
          <w:sz w:val="24"/>
          <w:szCs w:val="24"/>
        </w:rPr>
        <w:t>给了</w:t>
      </w:r>
      <w:r w:rsidRPr="005A20C1">
        <w:rPr>
          <w:rFonts w:ascii="Lucida Sans Unicode" w:eastAsia="宋体" w:hAnsi="Lucida Sans Unicode" w:cs="Lucida Sans Unicode"/>
          <w:color w:val="1A1A1A"/>
          <w:kern w:val="0"/>
          <w:sz w:val="24"/>
          <w:szCs w:val="24"/>
        </w:rPr>
        <w:t xml:space="preserve"> Consumer </w:t>
      </w:r>
      <w:r w:rsidRPr="005A20C1">
        <w:rPr>
          <w:rFonts w:ascii="Lucida Sans Unicode" w:eastAsia="宋体" w:hAnsi="Lucida Sans Unicode" w:cs="Lucida Sans Unicode"/>
          <w:color w:val="1A1A1A"/>
          <w:kern w:val="0"/>
          <w:sz w:val="24"/>
          <w:szCs w:val="24"/>
        </w:rPr>
        <w:t>足够长的时间来处理消息。</w:t>
      </w:r>
    </w:p>
    <w:p w:rsidR="005A20C1" w:rsidRPr="005A20C1" w:rsidRDefault="005A20C1" w:rsidP="005A20C1">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5A20C1">
        <w:rPr>
          <w:rFonts w:ascii="Lucida Sans Unicode" w:eastAsia="宋体" w:hAnsi="Lucida Sans Unicode" w:cs="Lucida Sans Unicode"/>
          <w:color w:val="1A1A1A"/>
          <w:kern w:val="0"/>
          <w:sz w:val="24"/>
          <w:szCs w:val="24"/>
        </w:rPr>
        <w:t>下面罗列几种特殊情况：</w:t>
      </w:r>
    </w:p>
    <w:p w:rsidR="005A20C1" w:rsidRPr="005A20C1" w:rsidRDefault="005A20C1" w:rsidP="00FA61C5">
      <w:pPr>
        <w:widowControl/>
        <w:numPr>
          <w:ilvl w:val="0"/>
          <w:numId w:val="254"/>
        </w:numPr>
        <w:shd w:val="clear" w:color="auto" w:fill="FFFFFF"/>
        <w:ind w:left="0"/>
        <w:jc w:val="left"/>
        <w:rPr>
          <w:rFonts w:ascii="Lucida Sans Unicode" w:eastAsia="宋体" w:hAnsi="Lucida Sans Unicode" w:cs="Lucida Sans Unicode"/>
          <w:color w:val="1A1A1A"/>
          <w:kern w:val="0"/>
          <w:szCs w:val="21"/>
        </w:rPr>
      </w:pPr>
      <w:r w:rsidRPr="005A20C1">
        <w:rPr>
          <w:rFonts w:ascii="Lucida Sans Unicode" w:eastAsia="宋体" w:hAnsi="Lucida Sans Unicode" w:cs="Lucida Sans Unicode"/>
          <w:color w:val="1A1A1A"/>
          <w:kern w:val="0"/>
          <w:szCs w:val="21"/>
        </w:rPr>
        <w:t>如果消费者接收到消息，在确认之前断开了连接或取消订阅，</w:t>
      </w:r>
      <w:r w:rsidRPr="005A20C1">
        <w:rPr>
          <w:rFonts w:ascii="Lucida Sans Unicode" w:eastAsia="宋体" w:hAnsi="Lucida Sans Unicode" w:cs="Lucida Sans Unicode"/>
          <w:color w:val="1A1A1A"/>
          <w:kern w:val="0"/>
          <w:szCs w:val="21"/>
        </w:rPr>
        <w:t xml:space="preserve">RabbitMQ </w:t>
      </w:r>
      <w:r w:rsidRPr="005A20C1">
        <w:rPr>
          <w:rFonts w:ascii="Lucida Sans Unicode" w:eastAsia="宋体" w:hAnsi="Lucida Sans Unicode" w:cs="Lucida Sans Unicode"/>
          <w:color w:val="1A1A1A"/>
          <w:kern w:val="0"/>
          <w:szCs w:val="21"/>
        </w:rPr>
        <w:t>会认为消息没有被分发，然后重新分发给下一个订阅的消费者。（可能存在消息重复消费的隐患，需要根据</w:t>
      </w:r>
      <w:r w:rsidRPr="005A20C1">
        <w:rPr>
          <w:rFonts w:ascii="Lucida Sans Unicode" w:eastAsia="宋体" w:hAnsi="Lucida Sans Unicode" w:cs="Lucida Sans Unicode"/>
          <w:color w:val="1A1A1A"/>
          <w:kern w:val="0"/>
          <w:szCs w:val="21"/>
        </w:rPr>
        <w:t xml:space="preserve"> bizId </w:t>
      </w:r>
      <w:r w:rsidRPr="005A20C1">
        <w:rPr>
          <w:rFonts w:ascii="Lucida Sans Unicode" w:eastAsia="宋体" w:hAnsi="Lucida Sans Unicode" w:cs="Lucida Sans Unicode"/>
          <w:color w:val="1A1A1A"/>
          <w:kern w:val="0"/>
          <w:szCs w:val="21"/>
        </w:rPr>
        <w:t>去重）</w:t>
      </w:r>
    </w:p>
    <w:p w:rsidR="005A20C1" w:rsidRPr="005A20C1" w:rsidRDefault="005A20C1" w:rsidP="00FA61C5">
      <w:pPr>
        <w:widowControl/>
        <w:numPr>
          <w:ilvl w:val="0"/>
          <w:numId w:val="254"/>
        </w:numPr>
        <w:shd w:val="clear" w:color="auto" w:fill="FFFFFF"/>
        <w:ind w:left="0"/>
        <w:jc w:val="left"/>
        <w:rPr>
          <w:rFonts w:ascii="Lucida Sans Unicode" w:eastAsia="宋体" w:hAnsi="Lucida Sans Unicode" w:cs="Lucida Sans Unicode"/>
          <w:color w:val="1A1A1A"/>
          <w:kern w:val="0"/>
          <w:szCs w:val="21"/>
        </w:rPr>
      </w:pPr>
      <w:r w:rsidRPr="005A20C1">
        <w:rPr>
          <w:rFonts w:ascii="Lucida Sans Unicode" w:eastAsia="宋体" w:hAnsi="Lucida Sans Unicode" w:cs="Lucida Sans Unicode"/>
          <w:color w:val="1A1A1A"/>
          <w:kern w:val="0"/>
          <w:szCs w:val="21"/>
        </w:rPr>
        <w:t>如果消费者接收到消息却没有确认消息，连接也未断开，则</w:t>
      </w:r>
      <w:r w:rsidRPr="005A20C1">
        <w:rPr>
          <w:rFonts w:ascii="Lucida Sans Unicode" w:eastAsia="宋体" w:hAnsi="Lucida Sans Unicode" w:cs="Lucida Sans Unicode"/>
          <w:color w:val="1A1A1A"/>
          <w:kern w:val="0"/>
          <w:szCs w:val="21"/>
        </w:rPr>
        <w:t xml:space="preserve"> RabbitMQ </w:t>
      </w:r>
      <w:r w:rsidRPr="005A20C1">
        <w:rPr>
          <w:rFonts w:ascii="Lucida Sans Unicode" w:eastAsia="宋体" w:hAnsi="Lucida Sans Unicode" w:cs="Lucida Sans Unicode"/>
          <w:color w:val="1A1A1A"/>
          <w:kern w:val="0"/>
          <w:szCs w:val="21"/>
        </w:rPr>
        <w:t>认为该消费者繁忙，将不会给该消费者分发更多的消息。</w:t>
      </w:r>
    </w:p>
    <w:p w:rsidR="005A20C1" w:rsidRPr="005A20C1" w:rsidRDefault="005A20C1" w:rsidP="003F3E48">
      <w:pPr>
        <w:pStyle w:val="3"/>
      </w:pPr>
      <w:r w:rsidRPr="005A20C1">
        <w:t>如何避免消息重复投递或重复消费？</w:t>
      </w:r>
    </w:p>
    <w:p w:rsidR="005A20C1" w:rsidRPr="005A20C1" w:rsidRDefault="005A20C1" w:rsidP="005A20C1">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5A20C1">
        <w:rPr>
          <w:rFonts w:ascii="Lucida Sans Unicode" w:eastAsia="宋体" w:hAnsi="Lucida Sans Unicode" w:cs="Lucida Sans Unicode"/>
          <w:color w:val="1A1A1A"/>
          <w:kern w:val="0"/>
          <w:sz w:val="24"/>
          <w:szCs w:val="24"/>
        </w:rPr>
        <w:t>在消息生产时，</w:t>
      </w:r>
      <w:r w:rsidRPr="005A20C1">
        <w:rPr>
          <w:rFonts w:ascii="Lucida Sans Unicode" w:eastAsia="宋体" w:hAnsi="Lucida Sans Unicode" w:cs="Lucida Sans Unicode"/>
          <w:color w:val="1A1A1A"/>
          <w:kern w:val="0"/>
          <w:sz w:val="24"/>
          <w:szCs w:val="24"/>
        </w:rPr>
        <w:t xml:space="preserve">MQ </w:t>
      </w:r>
      <w:r w:rsidRPr="005A20C1">
        <w:rPr>
          <w:rFonts w:ascii="Lucida Sans Unicode" w:eastAsia="宋体" w:hAnsi="Lucida Sans Unicode" w:cs="Lucida Sans Unicode"/>
          <w:color w:val="1A1A1A"/>
          <w:kern w:val="0"/>
          <w:sz w:val="24"/>
          <w:szCs w:val="24"/>
        </w:rPr>
        <w:t>内部针对每条生产者发送的消息生成一个</w:t>
      </w:r>
      <w:r w:rsidRPr="005A20C1">
        <w:rPr>
          <w:rFonts w:ascii="Lucida Sans Unicode" w:eastAsia="宋体" w:hAnsi="Lucida Sans Unicode" w:cs="Lucida Sans Unicode"/>
          <w:color w:val="1A1A1A"/>
          <w:kern w:val="0"/>
          <w:sz w:val="24"/>
          <w:szCs w:val="24"/>
        </w:rPr>
        <w:t xml:space="preserve"> inner-msg-id </w:t>
      </w:r>
      <w:r w:rsidRPr="005A20C1">
        <w:rPr>
          <w:rFonts w:ascii="Lucida Sans Unicode" w:eastAsia="宋体" w:hAnsi="Lucida Sans Unicode" w:cs="Lucida Sans Unicode"/>
          <w:color w:val="1A1A1A"/>
          <w:kern w:val="0"/>
          <w:sz w:val="24"/>
          <w:szCs w:val="24"/>
        </w:rPr>
        <w:t>，作为去重和幂等的依据（消息投递失败并重传），避免重复的消息进入队列</w:t>
      </w:r>
    </w:p>
    <w:p w:rsidR="005A20C1" w:rsidRPr="005A20C1" w:rsidRDefault="005A20C1" w:rsidP="005A20C1">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5A20C1">
        <w:rPr>
          <w:rFonts w:ascii="Lucida Sans Unicode" w:eastAsia="宋体" w:hAnsi="Lucida Sans Unicode" w:cs="Lucida Sans Unicode"/>
          <w:color w:val="1A1A1A"/>
          <w:kern w:val="0"/>
          <w:sz w:val="24"/>
          <w:szCs w:val="24"/>
        </w:rPr>
        <w:t>在消息消费时，要求消息体中必须要有一个</w:t>
      </w:r>
      <w:r w:rsidRPr="005A20C1">
        <w:rPr>
          <w:rFonts w:ascii="Lucida Sans Unicode" w:eastAsia="宋体" w:hAnsi="Lucida Sans Unicode" w:cs="Lucida Sans Unicode"/>
          <w:color w:val="1A1A1A"/>
          <w:kern w:val="0"/>
          <w:sz w:val="24"/>
          <w:szCs w:val="24"/>
        </w:rPr>
        <w:t xml:space="preserve"> bizId</w:t>
      </w:r>
      <w:r w:rsidRPr="005A20C1">
        <w:rPr>
          <w:rFonts w:ascii="Lucida Sans Unicode" w:eastAsia="宋体" w:hAnsi="Lucida Sans Unicode" w:cs="Lucida Sans Unicode"/>
          <w:color w:val="1A1A1A"/>
          <w:kern w:val="0"/>
          <w:sz w:val="24"/>
          <w:szCs w:val="24"/>
        </w:rPr>
        <w:t>（对于同一业务全局唯一，如支付</w:t>
      </w:r>
      <w:r w:rsidRPr="005A20C1">
        <w:rPr>
          <w:rFonts w:ascii="Lucida Sans Unicode" w:eastAsia="宋体" w:hAnsi="Lucida Sans Unicode" w:cs="Lucida Sans Unicode"/>
          <w:color w:val="1A1A1A"/>
          <w:kern w:val="0"/>
          <w:sz w:val="24"/>
          <w:szCs w:val="24"/>
        </w:rPr>
        <w:t xml:space="preserve"> ID</w:t>
      </w:r>
      <w:r w:rsidRPr="005A20C1">
        <w:rPr>
          <w:rFonts w:ascii="Lucida Sans Unicode" w:eastAsia="宋体" w:hAnsi="Lucida Sans Unicode" w:cs="Lucida Sans Unicode"/>
          <w:color w:val="1A1A1A"/>
          <w:kern w:val="0"/>
          <w:sz w:val="24"/>
          <w:szCs w:val="24"/>
        </w:rPr>
        <w:t>、订单</w:t>
      </w:r>
      <w:r w:rsidRPr="005A20C1">
        <w:rPr>
          <w:rFonts w:ascii="Lucida Sans Unicode" w:eastAsia="宋体" w:hAnsi="Lucida Sans Unicode" w:cs="Lucida Sans Unicode"/>
          <w:color w:val="1A1A1A"/>
          <w:kern w:val="0"/>
          <w:sz w:val="24"/>
          <w:szCs w:val="24"/>
        </w:rPr>
        <w:t xml:space="preserve"> ID</w:t>
      </w:r>
      <w:r w:rsidRPr="005A20C1">
        <w:rPr>
          <w:rFonts w:ascii="Lucida Sans Unicode" w:eastAsia="宋体" w:hAnsi="Lucida Sans Unicode" w:cs="Lucida Sans Unicode"/>
          <w:color w:val="1A1A1A"/>
          <w:kern w:val="0"/>
          <w:sz w:val="24"/>
          <w:szCs w:val="24"/>
        </w:rPr>
        <w:t>、帖子</w:t>
      </w:r>
      <w:r w:rsidRPr="005A20C1">
        <w:rPr>
          <w:rFonts w:ascii="Lucida Sans Unicode" w:eastAsia="宋体" w:hAnsi="Lucida Sans Unicode" w:cs="Lucida Sans Unicode"/>
          <w:color w:val="1A1A1A"/>
          <w:kern w:val="0"/>
          <w:sz w:val="24"/>
          <w:szCs w:val="24"/>
        </w:rPr>
        <w:t xml:space="preserve"> ID </w:t>
      </w:r>
      <w:r w:rsidRPr="005A20C1">
        <w:rPr>
          <w:rFonts w:ascii="Lucida Sans Unicode" w:eastAsia="宋体" w:hAnsi="Lucida Sans Unicode" w:cs="Lucida Sans Unicode"/>
          <w:color w:val="1A1A1A"/>
          <w:kern w:val="0"/>
          <w:sz w:val="24"/>
          <w:szCs w:val="24"/>
        </w:rPr>
        <w:t>等）作为去重和幂等的依据，避免同一条消息被重复消费。</w:t>
      </w:r>
    </w:p>
    <w:p w:rsidR="005A20C1" w:rsidRPr="005A20C1" w:rsidRDefault="005A20C1" w:rsidP="003F3E48">
      <w:pPr>
        <w:pStyle w:val="3"/>
      </w:pPr>
      <w:r w:rsidRPr="005A20C1">
        <w:t>消息如何分发？</w:t>
      </w:r>
    </w:p>
    <w:p w:rsidR="005A20C1" w:rsidRPr="005A20C1" w:rsidRDefault="005A20C1" w:rsidP="005A20C1">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5A20C1">
        <w:rPr>
          <w:rFonts w:ascii="Lucida Sans Unicode" w:eastAsia="宋体" w:hAnsi="Lucida Sans Unicode" w:cs="Lucida Sans Unicode"/>
          <w:color w:val="1A1A1A"/>
          <w:kern w:val="0"/>
          <w:sz w:val="24"/>
          <w:szCs w:val="24"/>
        </w:rPr>
        <w:t>若该队列至少有一个消费者订阅，消息将以循环（</w:t>
      </w:r>
      <w:r w:rsidRPr="005A20C1">
        <w:rPr>
          <w:rFonts w:ascii="Lucida Sans Unicode" w:eastAsia="宋体" w:hAnsi="Lucida Sans Unicode" w:cs="Lucida Sans Unicode"/>
          <w:color w:val="1A1A1A"/>
          <w:kern w:val="0"/>
          <w:sz w:val="24"/>
          <w:szCs w:val="24"/>
        </w:rPr>
        <w:t>round-robin</w:t>
      </w:r>
      <w:r w:rsidRPr="005A20C1">
        <w:rPr>
          <w:rFonts w:ascii="Lucida Sans Unicode" w:eastAsia="宋体" w:hAnsi="Lucida Sans Unicode" w:cs="Lucida Sans Unicode"/>
          <w:color w:val="1A1A1A"/>
          <w:kern w:val="0"/>
          <w:sz w:val="24"/>
          <w:szCs w:val="24"/>
        </w:rPr>
        <w:t>）的方式发送给消费者。每条消息只会分发给一个订阅的消费者（前提是消费者能够正常处理消息并进行确认）。</w:t>
      </w:r>
    </w:p>
    <w:p w:rsidR="00D43338" w:rsidRDefault="00D43338" w:rsidP="00D43338">
      <w:pPr>
        <w:pStyle w:val="2"/>
      </w:pPr>
      <w:r>
        <w:rPr>
          <w:rFonts w:hint="eastAsia"/>
        </w:rPr>
        <w:t>7</w:t>
      </w:r>
      <w:r>
        <w:t>.</w:t>
      </w:r>
      <w:r w:rsidRPr="00D43338">
        <w:t xml:space="preserve"> </w:t>
      </w:r>
      <w:r>
        <w:t>为什么不应该对所有的 message 都使用持久化机制？</w:t>
      </w:r>
    </w:p>
    <w:p w:rsidR="00D43338" w:rsidRPr="00D43338" w:rsidRDefault="00D43338" w:rsidP="00D43338">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D43338">
        <w:rPr>
          <w:rFonts w:ascii="Lucida Sans Unicode" w:eastAsia="宋体" w:hAnsi="Lucida Sans Unicode" w:cs="Lucida Sans Unicode"/>
          <w:color w:val="1A1A1A"/>
          <w:kern w:val="0"/>
          <w:sz w:val="24"/>
          <w:szCs w:val="24"/>
        </w:rPr>
        <w:t>首先，必然导致性能的下降，因为写磁盘比写</w:t>
      </w:r>
      <w:r w:rsidRPr="00D43338">
        <w:rPr>
          <w:rFonts w:ascii="Lucida Sans Unicode" w:eastAsia="宋体" w:hAnsi="Lucida Sans Unicode" w:cs="Lucida Sans Unicode"/>
          <w:color w:val="1A1A1A"/>
          <w:kern w:val="0"/>
          <w:sz w:val="24"/>
          <w:szCs w:val="24"/>
        </w:rPr>
        <w:t xml:space="preserve"> RAM </w:t>
      </w:r>
      <w:r w:rsidRPr="00D43338">
        <w:rPr>
          <w:rFonts w:ascii="Lucida Sans Unicode" w:eastAsia="宋体" w:hAnsi="Lucida Sans Unicode" w:cs="Lucida Sans Unicode"/>
          <w:color w:val="1A1A1A"/>
          <w:kern w:val="0"/>
          <w:sz w:val="24"/>
          <w:szCs w:val="24"/>
        </w:rPr>
        <w:t>慢的多，</w:t>
      </w:r>
      <w:r w:rsidRPr="00D43338">
        <w:rPr>
          <w:rFonts w:ascii="Lucida Sans Unicode" w:eastAsia="宋体" w:hAnsi="Lucida Sans Unicode" w:cs="Lucida Sans Unicode"/>
          <w:color w:val="1A1A1A"/>
          <w:kern w:val="0"/>
          <w:sz w:val="24"/>
          <w:szCs w:val="24"/>
        </w:rPr>
        <w:t xml:space="preserve">message </w:t>
      </w:r>
      <w:r w:rsidRPr="00D43338">
        <w:rPr>
          <w:rFonts w:ascii="Lucida Sans Unicode" w:eastAsia="宋体" w:hAnsi="Lucida Sans Unicode" w:cs="Lucida Sans Unicode"/>
          <w:color w:val="1A1A1A"/>
          <w:kern w:val="0"/>
          <w:sz w:val="24"/>
          <w:szCs w:val="24"/>
        </w:rPr>
        <w:t>的吞吐量可能有</w:t>
      </w:r>
      <w:r w:rsidRPr="00D43338">
        <w:rPr>
          <w:rFonts w:ascii="Lucida Sans Unicode" w:eastAsia="宋体" w:hAnsi="Lucida Sans Unicode" w:cs="Lucida Sans Unicode"/>
          <w:color w:val="1A1A1A"/>
          <w:kern w:val="0"/>
          <w:sz w:val="24"/>
          <w:szCs w:val="24"/>
        </w:rPr>
        <w:t xml:space="preserve"> 10 </w:t>
      </w:r>
      <w:r w:rsidRPr="00D43338">
        <w:rPr>
          <w:rFonts w:ascii="Lucida Sans Unicode" w:eastAsia="宋体" w:hAnsi="Lucida Sans Unicode" w:cs="Lucida Sans Unicode"/>
          <w:color w:val="1A1A1A"/>
          <w:kern w:val="0"/>
          <w:sz w:val="24"/>
          <w:szCs w:val="24"/>
        </w:rPr>
        <w:t>倍的差距。</w:t>
      </w:r>
    </w:p>
    <w:p w:rsidR="00D43338" w:rsidRPr="00D43338" w:rsidRDefault="00D43338" w:rsidP="00D43338">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D43338">
        <w:rPr>
          <w:rFonts w:ascii="Lucida Sans Unicode" w:eastAsia="宋体" w:hAnsi="Lucida Sans Unicode" w:cs="Lucida Sans Unicode"/>
          <w:color w:val="1A1A1A"/>
          <w:kern w:val="0"/>
          <w:sz w:val="24"/>
          <w:szCs w:val="24"/>
        </w:rPr>
        <w:t>其次，</w:t>
      </w:r>
      <w:r w:rsidRPr="00D43338">
        <w:rPr>
          <w:rFonts w:ascii="Lucida Sans Unicode" w:eastAsia="宋体" w:hAnsi="Lucida Sans Unicode" w:cs="Lucida Sans Unicode"/>
          <w:color w:val="1A1A1A"/>
          <w:kern w:val="0"/>
          <w:sz w:val="24"/>
          <w:szCs w:val="24"/>
        </w:rPr>
        <w:t xml:space="preserve">message </w:t>
      </w:r>
      <w:r w:rsidRPr="00D43338">
        <w:rPr>
          <w:rFonts w:ascii="Lucida Sans Unicode" w:eastAsia="宋体" w:hAnsi="Lucida Sans Unicode" w:cs="Lucida Sans Unicode"/>
          <w:color w:val="1A1A1A"/>
          <w:kern w:val="0"/>
          <w:sz w:val="24"/>
          <w:szCs w:val="24"/>
        </w:rPr>
        <w:t>的持久化机制用在</w:t>
      </w:r>
      <w:r w:rsidRPr="00D43338">
        <w:rPr>
          <w:rFonts w:ascii="Lucida Sans Unicode" w:eastAsia="宋体" w:hAnsi="Lucida Sans Unicode" w:cs="Lucida Sans Unicode"/>
          <w:color w:val="1A1A1A"/>
          <w:kern w:val="0"/>
          <w:sz w:val="24"/>
          <w:szCs w:val="24"/>
        </w:rPr>
        <w:t xml:space="preserve"> RabbitMQ </w:t>
      </w:r>
      <w:r w:rsidRPr="00D43338">
        <w:rPr>
          <w:rFonts w:ascii="Lucida Sans Unicode" w:eastAsia="宋体" w:hAnsi="Lucida Sans Unicode" w:cs="Lucida Sans Unicode"/>
          <w:color w:val="1A1A1A"/>
          <w:kern w:val="0"/>
          <w:sz w:val="24"/>
          <w:szCs w:val="24"/>
        </w:rPr>
        <w:t>的内置</w:t>
      </w:r>
      <w:r w:rsidRPr="00D43338">
        <w:rPr>
          <w:rFonts w:ascii="Lucida Sans Unicode" w:eastAsia="宋体" w:hAnsi="Lucida Sans Unicode" w:cs="Lucida Sans Unicode"/>
          <w:color w:val="1A1A1A"/>
          <w:kern w:val="0"/>
          <w:sz w:val="24"/>
          <w:szCs w:val="24"/>
        </w:rPr>
        <w:t xml:space="preserve"> Cluster </w:t>
      </w:r>
      <w:r w:rsidRPr="00D43338">
        <w:rPr>
          <w:rFonts w:ascii="Lucida Sans Unicode" w:eastAsia="宋体" w:hAnsi="Lucida Sans Unicode" w:cs="Lucida Sans Unicode"/>
          <w:color w:val="1A1A1A"/>
          <w:kern w:val="0"/>
          <w:sz w:val="24"/>
          <w:szCs w:val="24"/>
        </w:rPr>
        <w:t>方案时会出现</w:t>
      </w:r>
      <w:r w:rsidRPr="00D43338">
        <w:rPr>
          <w:rFonts w:ascii="Lucida Sans Unicode" w:eastAsia="宋体" w:hAnsi="Lucida Sans Unicode" w:cs="Lucida Sans Unicode"/>
          <w:color w:val="1A1A1A"/>
          <w:kern w:val="0"/>
          <w:sz w:val="24"/>
          <w:szCs w:val="24"/>
        </w:rPr>
        <w:t>“</w:t>
      </w:r>
      <w:r w:rsidRPr="00D43338">
        <w:rPr>
          <w:rFonts w:ascii="Lucida Sans Unicode" w:eastAsia="宋体" w:hAnsi="Lucida Sans Unicode" w:cs="Lucida Sans Unicode"/>
          <w:color w:val="1A1A1A"/>
          <w:kern w:val="0"/>
          <w:sz w:val="24"/>
          <w:szCs w:val="24"/>
        </w:rPr>
        <w:t>坑爹</w:t>
      </w:r>
      <w:r w:rsidRPr="00D43338">
        <w:rPr>
          <w:rFonts w:ascii="Lucida Sans Unicode" w:eastAsia="宋体" w:hAnsi="Lucida Sans Unicode" w:cs="Lucida Sans Unicode"/>
          <w:color w:val="1A1A1A"/>
          <w:kern w:val="0"/>
          <w:sz w:val="24"/>
          <w:szCs w:val="24"/>
        </w:rPr>
        <w:t>”</w:t>
      </w:r>
      <w:r w:rsidRPr="00D43338">
        <w:rPr>
          <w:rFonts w:ascii="Lucida Sans Unicode" w:eastAsia="宋体" w:hAnsi="Lucida Sans Unicode" w:cs="Lucida Sans Unicode"/>
          <w:color w:val="1A1A1A"/>
          <w:kern w:val="0"/>
          <w:sz w:val="24"/>
          <w:szCs w:val="24"/>
        </w:rPr>
        <w:t>问题。矛盾点在于：</w:t>
      </w:r>
    </w:p>
    <w:p w:rsidR="00D43338" w:rsidRPr="00D43338" w:rsidRDefault="00D43338" w:rsidP="00FA61C5">
      <w:pPr>
        <w:widowControl/>
        <w:numPr>
          <w:ilvl w:val="0"/>
          <w:numId w:val="255"/>
        </w:numPr>
        <w:shd w:val="clear" w:color="auto" w:fill="FFFFFF"/>
        <w:ind w:left="0"/>
        <w:jc w:val="left"/>
        <w:rPr>
          <w:rFonts w:ascii="Lucida Sans Unicode" w:eastAsia="宋体" w:hAnsi="Lucida Sans Unicode" w:cs="Lucida Sans Unicode"/>
          <w:color w:val="1A1A1A"/>
          <w:kern w:val="0"/>
          <w:szCs w:val="21"/>
        </w:rPr>
      </w:pPr>
      <w:r w:rsidRPr="00D43338">
        <w:rPr>
          <w:rFonts w:ascii="Lucida Sans Unicode" w:eastAsia="宋体" w:hAnsi="Lucida Sans Unicode" w:cs="Lucida Sans Unicode"/>
          <w:color w:val="1A1A1A"/>
          <w:kern w:val="0"/>
          <w:szCs w:val="21"/>
        </w:rPr>
        <w:t>若</w:t>
      </w:r>
      <w:r w:rsidRPr="00D43338">
        <w:rPr>
          <w:rFonts w:ascii="Lucida Sans Unicode" w:eastAsia="宋体" w:hAnsi="Lucida Sans Unicode" w:cs="Lucida Sans Unicode"/>
          <w:color w:val="1A1A1A"/>
          <w:kern w:val="0"/>
          <w:szCs w:val="21"/>
        </w:rPr>
        <w:t xml:space="preserve"> message </w:t>
      </w:r>
      <w:r w:rsidRPr="00D43338">
        <w:rPr>
          <w:rFonts w:ascii="Lucida Sans Unicode" w:eastAsia="宋体" w:hAnsi="Lucida Sans Unicode" w:cs="Lucida Sans Unicode"/>
          <w:color w:val="1A1A1A"/>
          <w:kern w:val="0"/>
          <w:szCs w:val="21"/>
        </w:rPr>
        <w:t>设置了</w:t>
      </w:r>
      <w:r w:rsidRPr="00D43338">
        <w:rPr>
          <w:rFonts w:ascii="Lucida Sans Unicode" w:eastAsia="宋体" w:hAnsi="Lucida Sans Unicode" w:cs="Lucida Sans Unicode"/>
          <w:color w:val="1A1A1A"/>
          <w:kern w:val="0"/>
          <w:szCs w:val="21"/>
        </w:rPr>
        <w:t xml:space="preserve"> persistent </w:t>
      </w:r>
      <w:r w:rsidRPr="00D43338">
        <w:rPr>
          <w:rFonts w:ascii="Lucida Sans Unicode" w:eastAsia="宋体" w:hAnsi="Lucida Sans Unicode" w:cs="Lucida Sans Unicode"/>
          <w:color w:val="1A1A1A"/>
          <w:kern w:val="0"/>
          <w:szCs w:val="21"/>
        </w:rPr>
        <w:t>属性，但</w:t>
      </w:r>
      <w:r w:rsidRPr="00D43338">
        <w:rPr>
          <w:rFonts w:ascii="Lucida Sans Unicode" w:eastAsia="宋体" w:hAnsi="Lucida Sans Unicode" w:cs="Lucida Sans Unicode"/>
          <w:color w:val="1A1A1A"/>
          <w:kern w:val="0"/>
          <w:szCs w:val="21"/>
        </w:rPr>
        <w:t xml:space="preserve"> queue </w:t>
      </w:r>
      <w:r w:rsidRPr="00D43338">
        <w:rPr>
          <w:rFonts w:ascii="Lucida Sans Unicode" w:eastAsia="宋体" w:hAnsi="Lucida Sans Unicode" w:cs="Lucida Sans Unicode"/>
          <w:color w:val="1A1A1A"/>
          <w:kern w:val="0"/>
          <w:szCs w:val="21"/>
        </w:rPr>
        <w:t>未设置</w:t>
      </w:r>
      <w:r w:rsidRPr="00D43338">
        <w:rPr>
          <w:rFonts w:ascii="Lucida Sans Unicode" w:eastAsia="宋体" w:hAnsi="Lucida Sans Unicode" w:cs="Lucida Sans Unicode"/>
          <w:color w:val="1A1A1A"/>
          <w:kern w:val="0"/>
          <w:szCs w:val="21"/>
        </w:rPr>
        <w:t xml:space="preserve"> durable </w:t>
      </w:r>
      <w:r w:rsidRPr="00D43338">
        <w:rPr>
          <w:rFonts w:ascii="Lucida Sans Unicode" w:eastAsia="宋体" w:hAnsi="Lucida Sans Unicode" w:cs="Lucida Sans Unicode"/>
          <w:color w:val="1A1A1A"/>
          <w:kern w:val="0"/>
          <w:szCs w:val="21"/>
        </w:rPr>
        <w:t>属性，那么当该</w:t>
      </w:r>
      <w:r w:rsidRPr="00D43338">
        <w:rPr>
          <w:rFonts w:ascii="Lucida Sans Unicode" w:eastAsia="宋体" w:hAnsi="Lucida Sans Unicode" w:cs="Lucida Sans Unicode"/>
          <w:color w:val="1A1A1A"/>
          <w:kern w:val="0"/>
          <w:szCs w:val="21"/>
        </w:rPr>
        <w:t xml:space="preserve"> queue </w:t>
      </w:r>
      <w:r w:rsidRPr="00D43338">
        <w:rPr>
          <w:rFonts w:ascii="Lucida Sans Unicode" w:eastAsia="宋体" w:hAnsi="Lucida Sans Unicode" w:cs="Lucida Sans Unicode"/>
          <w:color w:val="1A1A1A"/>
          <w:kern w:val="0"/>
          <w:szCs w:val="21"/>
        </w:rPr>
        <w:t>的</w:t>
      </w:r>
      <w:r w:rsidRPr="00D43338">
        <w:rPr>
          <w:rFonts w:ascii="Lucida Sans Unicode" w:eastAsia="宋体" w:hAnsi="Lucida Sans Unicode" w:cs="Lucida Sans Unicode"/>
          <w:color w:val="1A1A1A"/>
          <w:kern w:val="0"/>
          <w:szCs w:val="21"/>
        </w:rPr>
        <w:t xml:space="preserve"> owner node </w:t>
      </w:r>
      <w:r w:rsidRPr="00D43338">
        <w:rPr>
          <w:rFonts w:ascii="Lucida Sans Unicode" w:eastAsia="宋体" w:hAnsi="Lucida Sans Unicode" w:cs="Lucida Sans Unicode"/>
          <w:color w:val="1A1A1A"/>
          <w:kern w:val="0"/>
          <w:szCs w:val="21"/>
        </w:rPr>
        <w:t>出现异常后，在未重建该</w:t>
      </w:r>
      <w:r w:rsidRPr="00D43338">
        <w:rPr>
          <w:rFonts w:ascii="Lucida Sans Unicode" w:eastAsia="宋体" w:hAnsi="Lucida Sans Unicode" w:cs="Lucida Sans Unicode"/>
          <w:color w:val="1A1A1A"/>
          <w:kern w:val="0"/>
          <w:szCs w:val="21"/>
        </w:rPr>
        <w:t xml:space="preserve"> queue </w:t>
      </w:r>
      <w:r w:rsidRPr="00D43338">
        <w:rPr>
          <w:rFonts w:ascii="Lucida Sans Unicode" w:eastAsia="宋体" w:hAnsi="Lucida Sans Unicode" w:cs="Lucida Sans Unicode"/>
          <w:color w:val="1A1A1A"/>
          <w:kern w:val="0"/>
          <w:szCs w:val="21"/>
        </w:rPr>
        <w:t>前，发往该</w:t>
      </w:r>
      <w:r w:rsidRPr="00D43338">
        <w:rPr>
          <w:rFonts w:ascii="Lucida Sans Unicode" w:eastAsia="宋体" w:hAnsi="Lucida Sans Unicode" w:cs="Lucida Sans Unicode"/>
          <w:color w:val="1A1A1A"/>
          <w:kern w:val="0"/>
          <w:szCs w:val="21"/>
        </w:rPr>
        <w:t xml:space="preserve"> queue </w:t>
      </w:r>
      <w:r w:rsidRPr="00D43338">
        <w:rPr>
          <w:rFonts w:ascii="Lucida Sans Unicode" w:eastAsia="宋体" w:hAnsi="Lucida Sans Unicode" w:cs="Lucida Sans Unicode"/>
          <w:color w:val="1A1A1A"/>
          <w:kern w:val="0"/>
          <w:szCs w:val="21"/>
        </w:rPr>
        <w:t>的</w:t>
      </w:r>
      <w:r w:rsidRPr="00D43338">
        <w:rPr>
          <w:rFonts w:ascii="Lucida Sans Unicode" w:eastAsia="宋体" w:hAnsi="Lucida Sans Unicode" w:cs="Lucida Sans Unicode"/>
          <w:color w:val="1A1A1A"/>
          <w:kern w:val="0"/>
          <w:szCs w:val="21"/>
        </w:rPr>
        <w:t xml:space="preserve"> message </w:t>
      </w:r>
      <w:r w:rsidRPr="00D43338">
        <w:rPr>
          <w:rFonts w:ascii="Lucida Sans Unicode" w:eastAsia="宋体" w:hAnsi="Lucida Sans Unicode" w:cs="Lucida Sans Unicode"/>
          <w:color w:val="1A1A1A"/>
          <w:kern w:val="0"/>
          <w:szCs w:val="21"/>
        </w:rPr>
        <w:t>将被</w:t>
      </w:r>
      <w:r w:rsidRPr="00D43338">
        <w:rPr>
          <w:rFonts w:ascii="Lucida Sans Unicode" w:eastAsia="宋体" w:hAnsi="Lucida Sans Unicode" w:cs="Lucida Sans Unicode"/>
          <w:color w:val="1A1A1A"/>
          <w:kern w:val="0"/>
          <w:szCs w:val="21"/>
        </w:rPr>
        <w:t xml:space="preserve"> blackholed </w:t>
      </w:r>
      <w:r w:rsidRPr="00D43338">
        <w:rPr>
          <w:rFonts w:ascii="Lucida Sans Unicode" w:eastAsia="宋体" w:hAnsi="Lucida Sans Unicode" w:cs="Lucida Sans Unicode"/>
          <w:color w:val="1A1A1A"/>
          <w:kern w:val="0"/>
          <w:szCs w:val="21"/>
        </w:rPr>
        <w:t>。</w:t>
      </w:r>
    </w:p>
    <w:p w:rsidR="00D43338" w:rsidRPr="00D43338" w:rsidRDefault="00D43338" w:rsidP="00FA61C5">
      <w:pPr>
        <w:widowControl/>
        <w:numPr>
          <w:ilvl w:val="0"/>
          <w:numId w:val="255"/>
        </w:numPr>
        <w:shd w:val="clear" w:color="auto" w:fill="FFFFFF"/>
        <w:ind w:left="0"/>
        <w:jc w:val="left"/>
        <w:rPr>
          <w:rFonts w:ascii="Lucida Sans Unicode" w:eastAsia="宋体" w:hAnsi="Lucida Sans Unicode" w:cs="Lucida Sans Unicode"/>
          <w:color w:val="1A1A1A"/>
          <w:kern w:val="0"/>
          <w:szCs w:val="21"/>
        </w:rPr>
      </w:pPr>
      <w:r w:rsidRPr="00D43338">
        <w:rPr>
          <w:rFonts w:ascii="Lucida Sans Unicode" w:eastAsia="宋体" w:hAnsi="Lucida Sans Unicode" w:cs="Lucida Sans Unicode"/>
          <w:color w:val="1A1A1A"/>
          <w:kern w:val="0"/>
          <w:szCs w:val="21"/>
        </w:rPr>
        <w:t>若</w:t>
      </w:r>
      <w:r w:rsidRPr="00D43338">
        <w:rPr>
          <w:rFonts w:ascii="Lucida Sans Unicode" w:eastAsia="宋体" w:hAnsi="Lucida Sans Unicode" w:cs="Lucida Sans Unicode"/>
          <w:color w:val="1A1A1A"/>
          <w:kern w:val="0"/>
          <w:szCs w:val="21"/>
        </w:rPr>
        <w:t xml:space="preserve"> message </w:t>
      </w:r>
      <w:r w:rsidRPr="00D43338">
        <w:rPr>
          <w:rFonts w:ascii="Lucida Sans Unicode" w:eastAsia="宋体" w:hAnsi="Lucida Sans Unicode" w:cs="Lucida Sans Unicode"/>
          <w:color w:val="1A1A1A"/>
          <w:kern w:val="0"/>
          <w:szCs w:val="21"/>
        </w:rPr>
        <w:t>设置了</w:t>
      </w:r>
      <w:r w:rsidRPr="00D43338">
        <w:rPr>
          <w:rFonts w:ascii="Lucida Sans Unicode" w:eastAsia="宋体" w:hAnsi="Lucida Sans Unicode" w:cs="Lucida Sans Unicode"/>
          <w:color w:val="1A1A1A"/>
          <w:kern w:val="0"/>
          <w:szCs w:val="21"/>
        </w:rPr>
        <w:t xml:space="preserve"> persistent </w:t>
      </w:r>
      <w:r w:rsidRPr="00D43338">
        <w:rPr>
          <w:rFonts w:ascii="Lucida Sans Unicode" w:eastAsia="宋体" w:hAnsi="Lucida Sans Unicode" w:cs="Lucida Sans Unicode"/>
          <w:color w:val="1A1A1A"/>
          <w:kern w:val="0"/>
          <w:szCs w:val="21"/>
        </w:rPr>
        <w:t>属性，同时</w:t>
      </w:r>
      <w:r w:rsidRPr="00D43338">
        <w:rPr>
          <w:rFonts w:ascii="Lucida Sans Unicode" w:eastAsia="宋体" w:hAnsi="Lucida Sans Unicode" w:cs="Lucida Sans Unicode"/>
          <w:color w:val="1A1A1A"/>
          <w:kern w:val="0"/>
          <w:szCs w:val="21"/>
        </w:rPr>
        <w:t xml:space="preserve"> queue </w:t>
      </w:r>
      <w:r w:rsidRPr="00D43338">
        <w:rPr>
          <w:rFonts w:ascii="Lucida Sans Unicode" w:eastAsia="宋体" w:hAnsi="Lucida Sans Unicode" w:cs="Lucida Sans Unicode"/>
          <w:color w:val="1A1A1A"/>
          <w:kern w:val="0"/>
          <w:szCs w:val="21"/>
        </w:rPr>
        <w:t>也设置了</w:t>
      </w:r>
      <w:r w:rsidRPr="00D43338">
        <w:rPr>
          <w:rFonts w:ascii="Lucida Sans Unicode" w:eastAsia="宋体" w:hAnsi="Lucida Sans Unicode" w:cs="Lucida Sans Unicode"/>
          <w:color w:val="1A1A1A"/>
          <w:kern w:val="0"/>
          <w:szCs w:val="21"/>
        </w:rPr>
        <w:t xml:space="preserve"> durable </w:t>
      </w:r>
      <w:r w:rsidRPr="00D43338">
        <w:rPr>
          <w:rFonts w:ascii="Lucida Sans Unicode" w:eastAsia="宋体" w:hAnsi="Lucida Sans Unicode" w:cs="Lucida Sans Unicode"/>
          <w:color w:val="1A1A1A"/>
          <w:kern w:val="0"/>
          <w:szCs w:val="21"/>
        </w:rPr>
        <w:t>属性，那么当</w:t>
      </w:r>
      <w:r w:rsidRPr="00D43338">
        <w:rPr>
          <w:rFonts w:ascii="Lucida Sans Unicode" w:eastAsia="宋体" w:hAnsi="Lucida Sans Unicode" w:cs="Lucida Sans Unicode"/>
          <w:color w:val="1A1A1A"/>
          <w:kern w:val="0"/>
          <w:szCs w:val="21"/>
        </w:rPr>
        <w:t xml:space="preserve"> queue </w:t>
      </w:r>
      <w:r w:rsidRPr="00D43338">
        <w:rPr>
          <w:rFonts w:ascii="Lucida Sans Unicode" w:eastAsia="宋体" w:hAnsi="Lucida Sans Unicode" w:cs="Lucida Sans Unicode"/>
          <w:color w:val="1A1A1A"/>
          <w:kern w:val="0"/>
          <w:szCs w:val="21"/>
        </w:rPr>
        <w:t>的</w:t>
      </w:r>
      <w:r w:rsidRPr="00D43338">
        <w:rPr>
          <w:rFonts w:ascii="Lucida Sans Unicode" w:eastAsia="宋体" w:hAnsi="Lucida Sans Unicode" w:cs="Lucida Sans Unicode"/>
          <w:color w:val="1A1A1A"/>
          <w:kern w:val="0"/>
          <w:szCs w:val="21"/>
        </w:rPr>
        <w:t xml:space="preserve"> owner node </w:t>
      </w:r>
      <w:r w:rsidRPr="00D43338">
        <w:rPr>
          <w:rFonts w:ascii="Lucida Sans Unicode" w:eastAsia="宋体" w:hAnsi="Lucida Sans Unicode" w:cs="Lucida Sans Unicode"/>
          <w:color w:val="1A1A1A"/>
          <w:kern w:val="0"/>
          <w:szCs w:val="21"/>
        </w:rPr>
        <w:t>异常且无法重启的情况下，则该</w:t>
      </w:r>
      <w:r w:rsidRPr="00D43338">
        <w:rPr>
          <w:rFonts w:ascii="Lucida Sans Unicode" w:eastAsia="宋体" w:hAnsi="Lucida Sans Unicode" w:cs="Lucida Sans Unicode"/>
          <w:color w:val="1A1A1A"/>
          <w:kern w:val="0"/>
          <w:szCs w:val="21"/>
        </w:rPr>
        <w:t xml:space="preserve"> queue </w:t>
      </w:r>
      <w:r w:rsidRPr="00D43338">
        <w:rPr>
          <w:rFonts w:ascii="Lucida Sans Unicode" w:eastAsia="宋体" w:hAnsi="Lucida Sans Unicode" w:cs="Lucida Sans Unicode"/>
          <w:color w:val="1A1A1A"/>
          <w:kern w:val="0"/>
          <w:szCs w:val="21"/>
        </w:rPr>
        <w:t>无法在其他</w:t>
      </w:r>
      <w:r w:rsidRPr="00D43338">
        <w:rPr>
          <w:rFonts w:ascii="Lucida Sans Unicode" w:eastAsia="宋体" w:hAnsi="Lucida Sans Unicode" w:cs="Lucida Sans Unicode"/>
          <w:color w:val="1A1A1A"/>
          <w:kern w:val="0"/>
          <w:szCs w:val="21"/>
        </w:rPr>
        <w:t xml:space="preserve"> node </w:t>
      </w:r>
      <w:r w:rsidRPr="00D43338">
        <w:rPr>
          <w:rFonts w:ascii="Lucida Sans Unicode" w:eastAsia="宋体" w:hAnsi="Lucida Sans Unicode" w:cs="Lucida Sans Unicode"/>
          <w:color w:val="1A1A1A"/>
          <w:kern w:val="0"/>
          <w:szCs w:val="21"/>
        </w:rPr>
        <w:t>上重建，只能等待其</w:t>
      </w:r>
      <w:r w:rsidRPr="00D43338">
        <w:rPr>
          <w:rFonts w:ascii="Lucida Sans Unicode" w:eastAsia="宋体" w:hAnsi="Lucida Sans Unicode" w:cs="Lucida Sans Unicode"/>
          <w:color w:val="1A1A1A"/>
          <w:kern w:val="0"/>
          <w:szCs w:val="21"/>
        </w:rPr>
        <w:t xml:space="preserve"> owner node </w:t>
      </w:r>
      <w:r w:rsidRPr="00D43338">
        <w:rPr>
          <w:rFonts w:ascii="Lucida Sans Unicode" w:eastAsia="宋体" w:hAnsi="Lucida Sans Unicode" w:cs="Lucida Sans Unicode"/>
          <w:color w:val="1A1A1A"/>
          <w:kern w:val="0"/>
          <w:szCs w:val="21"/>
        </w:rPr>
        <w:t>重启后，才能恢复该</w:t>
      </w:r>
      <w:r w:rsidRPr="00D43338">
        <w:rPr>
          <w:rFonts w:ascii="Lucida Sans Unicode" w:eastAsia="宋体" w:hAnsi="Lucida Sans Unicode" w:cs="Lucida Sans Unicode"/>
          <w:color w:val="1A1A1A"/>
          <w:kern w:val="0"/>
          <w:szCs w:val="21"/>
        </w:rPr>
        <w:t xml:space="preserve"> queue </w:t>
      </w:r>
      <w:r w:rsidRPr="00D43338">
        <w:rPr>
          <w:rFonts w:ascii="Lucida Sans Unicode" w:eastAsia="宋体" w:hAnsi="Lucida Sans Unicode" w:cs="Lucida Sans Unicode"/>
          <w:color w:val="1A1A1A"/>
          <w:kern w:val="0"/>
          <w:szCs w:val="21"/>
        </w:rPr>
        <w:t>的使用，而在这段时间内发送给该</w:t>
      </w:r>
      <w:r w:rsidRPr="00D43338">
        <w:rPr>
          <w:rFonts w:ascii="Lucida Sans Unicode" w:eastAsia="宋体" w:hAnsi="Lucida Sans Unicode" w:cs="Lucida Sans Unicode"/>
          <w:color w:val="1A1A1A"/>
          <w:kern w:val="0"/>
          <w:szCs w:val="21"/>
        </w:rPr>
        <w:t xml:space="preserve"> queue </w:t>
      </w:r>
      <w:r w:rsidRPr="00D43338">
        <w:rPr>
          <w:rFonts w:ascii="Lucida Sans Unicode" w:eastAsia="宋体" w:hAnsi="Lucida Sans Unicode" w:cs="Lucida Sans Unicode"/>
          <w:color w:val="1A1A1A"/>
          <w:kern w:val="0"/>
          <w:szCs w:val="21"/>
        </w:rPr>
        <w:t>的</w:t>
      </w:r>
      <w:r w:rsidRPr="00D43338">
        <w:rPr>
          <w:rFonts w:ascii="Lucida Sans Unicode" w:eastAsia="宋体" w:hAnsi="Lucida Sans Unicode" w:cs="Lucida Sans Unicode"/>
          <w:color w:val="1A1A1A"/>
          <w:kern w:val="0"/>
          <w:szCs w:val="21"/>
        </w:rPr>
        <w:t xml:space="preserve"> message </w:t>
      </w:r>
      <w:r w:rsidRPr="00D43338">
        <w:rPr>
          <w:rFonts w:ascii="Lucida Sans Unicode" w:eastAsia="宋体" w:hAnsi="Lucida Sans Unicode" w:cs="Lucida Sans Unicode"/>
          <w:color w:val="1A1A1A"/>
          <w:kern w:val="0"/>
          <w:szCs w:val="21"/>
        </w:rPr>
        <w:t>将被</w:t>
      </w:r>
      <w:r w:rsidRPr="00D43338">
        <w:rPr>
          <w:rFonts w:ascii="Lucida Sans Unicode" w:eastAsia="宋体" w:hAnsi="Lucida Sans Unicode" w:cs="Lucida Sans Unicode"/>
          <w:color w:val="1A1A1A"/>
          <w:kern w:val="0"/>
          <w:szCs w:val="21"/>
        </w:rPr>
        <w:t xml:space="preserve"> blackholed </w:t>
      </w:r>
      <w:r w:rsidRPr="00D43338">
        <w:rPr>
          <w:rFonts w:ascii="Lucida Sans Unicode" w:eastAsia="宋体" w:hAnsi="Lucida Sans Unicode" w:cs="Lucida Sans Unicode"/>
          <w:color w:val="1A1A1A"/>
          <w:kern w:val="0"/>
          <w:szCs w:val="21"/>
        </w:rPr>
        <w:t>。</w:t>
      </w:r>
    </w:p>
    <w:p w:rsidR="005E2B0E" w:rsidRDefault="00D43338" w:rsidP="005E2B0E">
      <w:pPr>
        <w:pStyle w:val="a3"/>
        <w:shd w:val="clear" w:color="auto" w:fill="FFFFFF"/>
        <w:spacing w:before="150" w:beforeAutospacing="0" w:after="420" w:afterAutospacing="0"/>
        <w:rPr>
          <w:rFonts w:ascii="Lucida Sans Unicode" w:hAnsi="Lucida Sans Unicode" w:cs="Lucida Sans Unicode"/>
          <w:color w:val="1A1A1A"/>
        </w:rPr>
      </w:pPr>
      <w:r w:rsidRPr="00D43338">
        <w:rPr>
          <w:rFonts w:ascii="Lucida Sans Unicode" w:hAnsi="Lucida Sans Unicode" w:cs="Lucida Sans Unicode"/>
          <w:color w:val="1A1A1A"/>
        </w:rPr>
        <w:t>所以，是否要对</w:t>
      </w:r>
      <w:r w:rsidRPr="00D43338">
        <w:rPr>
          <w:rFonts w:ascii="Lucida Sans Unicode" w:hAnsi="Lucida Sans Unicode" w:cs="Lucida Sans Unicode"/>
          <w:color w:val="1A1A1A"/>
        </w:rPr>
        <w:t xml:space="preserve"> message </w:t>
      </w:r>
      <w:r w:rsidRPr="00D43338">
        <w:rPr>
          <w:rFonts w:ascii="Lucida Sans Unicode" w:hAnsi="Lucida Sans Unicode" w:cs="Lucida Sans Unicode"/>
          <w:color w:val="1A1A1A"/>
        </w:rPr>
        <w:t>进行持久化，需要综合考虑性能需要，以及可能遇到的问题。若想达到</w:t>
      </w:r>
      <w:r w:rsidRPr="00D43338">
        <w:rPr>
          <w:rFonts w:ascii="Lucida Sans Unicode" w:hAnsi="Lucida Sans Unicode" w:cs="Lucida Sans Unicode"/>
          <w:color w:val="1A1A1A"/>
        </w:rPr>
        <w:t xml:space="preserve"> 100,000 </w:t>
      </w:r>
      <w:r w:rsidRPr="00D43338">
        <w:rPr>
          <w:rFonts w:ascii="Lucida Sans Unicode" w:hAnsi="Lucida Sans Unicode" w:cs="Lucida Sans Unicode"/>
          <w:color w:val="1A1A1A"/>
        </w:rPr>
        <w:t>条</w:t>
      </w:r>
      <w:r w:rsidRPr="00D43338">
        <w:rPr>
          <w:rFonts w:ascii="Lucida Sans Unicode" w:hAnsi="Lucida Sans Unicode" w:cs="Lucida Sans Unicode"/>
          <w:color w:val="1A1A1A"/>
        </w:rPr>
        <w:t>/</w:t>
      </w:r>
      <w:r w:rsidRPr="00D43338">
        <w:rPr>
          <w:rFonts w:ascii="Lucida Sans Unicode" w:hAnsi="Lucida Sans Unicode" w:cs="Lucida Sans Unicode"/>
          <w:color w:val="1A1A1A"/>
        </w:rPr>
        <w:t>秒以上的消息吞吐量（单</w:t>
      </w:r>
      <w:r w:rsidRPr="00D43338">
        <w:rPr>
          <w:rFonts w:ascii="Lucida Sans Unicode" w:hAnsi="Lucida Sans Unicode" w:cs="Lucida Sans Unicode"/>
          <w:color w:val="1A1A1A"/>
        </w:rPr>
        <w:t xml:space="preserve"> RabbitMQ </w:t>
      </w:r>
      <w:r w:rsidRPr="00D43338">
        <w:rPr>
          <w:rFonts w:ascii="Lucida Sans Unicode" w:hAnsi="Lucida Sans Unicode" w:cs="Lucida Sans Unicode"/>
          <w:color w:val="1A1A1A"/>
        </w:rPr>
        <w:t>服务器），则要么使用其他的方式来确保</w:t>
      </w:r>
      <w:r w:rsidRPr="00D43338">
        <w:rPr>
          <w:rFonts w:ascii="Lucida Sans Unicode" w:hAnsi="Lucida Sans Unicode" w:cs="Lucida Sans Unicode"/>
          <w:color w:val="1A1A1A"/>
        </w:rPr>
        <w:t xml:space="preserve"> message </w:t>
      </w:r>
      <w:r w:rsidRPr="00D43338">
        <w:rPr>
          <w:rFonts w:ascii="Lucida Sans Unicode" w:hAnsi="Lucida Sans Unicode" w:cs="Lucida Sans Unicode"/>
          <w:color w:val="1A1A1A"/>
        </w:rPr>
        <w:t>的可靠</w:t>
      </w:r>
      <w:r w:rsidRPr="00D43338">
        <w:rPr>
          <w:rFonts w:ascii="Lucida Sans Unicode" w:hAnsi="Lucida Sans Unicode" w:cs="Lucida Sans Unicode"/>
          <w:color w:val="1A1A1A"/>
        </w:rPr>
        <w:t xml:space="preserve"> delivery </w:t>
      </w:r>
      <w:r w:rsidRPr="00D43338">
        <w:rPr>
          <w:rFonts w:ascii="Lucida Sans Unicode" w:hAnsi="Lucida Sans Unicode" w:cs="Lucida Sans Unicode"/>
          <w:color w:val="1A1A1A"/>
        </w:rPr>
        <w:t>，要么使用非常快速的存储系统以支持全持久化（例如使用</w:t>
      </w:r>
      <w:r w:rsidRPr="00D43338">
        <w:rPr>
          <w:rFonts w:ascii="Lucida Sans Unicode" w:hAnsi="Lucida Sans Unicode" w:cs="Lucida Sans Unicode"/>
          <w:color w:val="1A1A1A"/>
        </w:rPr>
        <w:t xml:space="preserve"> SSD</w:t>
      </w:r>
      <w:r w:rsidRPr="00D43338">
        <w:rPr>
          <w:rFonts w:ascii="Lucida Sans Unicode" w:hAnsi="Lucida Sans Unicode" w:cs="Lucida Sans Unicode"/>
          <w:color w:val="1A1A1A"/>
        </w:rPr>
        <w:t>）。另外一种处理原则是：仅对关键消息作持久化处理（根据业务重要程度），且应该保证关键消息的量不会</w:t>
      </w:r>
    </w:p>
    <w:p w:rsidR="005E2B0E" w:rsidRPr="005E2B0E" w:rsidRDefault="005E2B0E" w:rsidP="005E2B0E">
      <w:pPr>
        <w:pStyle w:val="3"/>
      </w:pPr>
      <w:r w:rsidRPr="005E2B0E">
        <w:t>RabbitMQ 允许发送的 message 最大可达多大？</w:t>
      </w:r>
    </w:p>
    <w:p w:rsidR="005E2B0E" w:rsidRPr="005E2B0E" w:rsidRDefault="005E2B0E" w:rsidP="005E2B0E">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5E2B0E">
        <w:rPr>
          <w:rFonts w:ascii="Lucida Sans Unicode" w:eastAsia="宋体" w:hAnsi="Lucida Sans Unicode" w:cs="Lucida Sans Unicode"/>
          <w:color w:val="1A1A1A"/>
          <w:kern w:val="0"/>
          <w:sz w:val="24"/>
          <w:szCs w:val="24"/>
        </w:rPr>
        <w:t>根据</w:t>
      </w:r>
      <w:r w:rsidRPr="005E2B0E">
        <w:rPr>
          <w:rFonts w:ascii="Lucida Sans Unicode" w:eastAsia="宋体" w:hAnsi="Lucida Sans Unicode" w:cs="Lucida Sans Unicode"/>
          <w:color w:val="1A1A1A"/>
          <w:kern w:val="0"/>
          <w:sz w:val="24"/>
          <w:szCs w:val="24"/>
        </w:rPr>
        <w:t xml:space="preserve"> AMQP </w:t>
      </w:r>
      <w:r w:rsidRPr="005E2B0E">
        <w:rPr>
          <w:rFonts w:ascii="Lucida Sans Unicode" w:eastAsia="宋体" w:hAnsi="Lucida Sans Unicode" w:cs="Lucida Sans Unicode"/>
          <w:color w:val="1A1A1A"/>
          <w:kern w:val="0"/>
          <w:sz w:val="24"/>
          <w:szCs w:val="24"/>
        </w:rPr>
        <w:t>协议规定，消息体的大小由</w:t>
      </w:r>
      <w:r w:rsidRPr="005E2B0E">
        <w:rPr>
          <w:rFonts w:ascii="Lucida Sans Unicode" w:eastAsia="宋体" w:hAnsi="Lucida Sans Unicode" w:cs="Lucida Sans Unicode"/>
          <w:color w:val="1A1A1A"/>
          <w:kern w:val="0"/>
          <w:sz w:val="24"/>
          <w:szCs w:val="24"/>
        </w:rPr>
        <w:t xml:space="preserve"> 64-bit </w:t>
      </w:r>
      <w:r w:rsidRPr="005E2B0E">
        <w:rPr>
          <w:rFonts w:ascii="Lucida Sans Unicode" w:eastAsia="宋体" w:hAnsi="Lucida Sans Unicode" w:cs="Lucida Sans Unicode"/>
          <w:color w:val="1A1A1A"/>
          <w:kern w:val="0"/>
          <w:sz w:val="24"/>
          <w:szCs w:val="24"/>
        </w:rPr>
        <w:t>的值来指定，所以你就可以知道到底能发多大的数据了。</w:t>
      </w:r>
    </w:p>
    <w:p w:rsidR="00D43338" w:rsidRPr="00D43338" w:rsidRDefault="00D43338" w:rsidP="00D43338">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D43338">
        <w:rPr>
          <w:rFonts w:ascii="Lucida Sans Unicode" w:eastAsia="宋体" w:hAnsi="Lucida Sans Unicode" w:cs="Lucida Sans Unicode"/>
          <w:color w:val="1A1A1A"/>
          <w:kern w:val="0"/>
          <w:sz w:val="24"/>
          <w:szCs w:val="24"/>
        </w:rPr>
        <w:t>导致性能瓶颈。</w:t>
      </w:r>
    </w:p>
    <w:p w:rsidR="005E2B0E" w:rsidRPr="005E2B0E" w:rsidRDefault="005E2B0E" w:rsidP="005E2B0E">
      <w:pPr>
        <w:pStyle w:val="3"/>
      </w:pPr>
      <w:r w:rsidRPr="005E2B0E">
        <w:t>为什么说保证 message 被可靠持久化的条件是 queue 和 exchange 具有 durable 属性，同时 message 具有 persistent 属性才行？</w:t>
      </w:r>
    </w:p>
    <w:p w:rsidR="005E2B0E" w:rsidRPr="005E2B0E" w:rsidRDefault="005E2B0E" w:rsidP="005E2B0E">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5E2B0E">
        <w:rPr>
          <w:rFonts w:ascii="Lucida Sans Unicode" w:eastAsia="宋体" w:hAnsi="Lucida Sans Unicode" w:cs="Lucida Sans Unicode"/>
          <w:color w:val="1A1A1A"/>
          <w:kern w:val="0"/>
          <w:sz w:val="24"/>
          <w:szCs w:val="24"/>
        </w:rPr>
        <w:t xml:space="preserve">binding </w:t>
      </w:r>
      <w:r w:rsidRPr="005E2B0E">
        <w:rPr>
          <w:rFonts w:ascii="Lucida Sans Unicode" w:eastAsia="宋体" w:hAnsi="Lucida Sans Unicode" w:cs="Lucida Sans Unicode"/>
          <w:color w:val="1A1A1A"/>
          <w:kern w:val="0"/>
          <w:sz w:val="24"/>
          <w:szCs w:val="24"/>
        </w:rPr>
        <w:t>关系可以表示为</w:t>
      </w:r>
      <w:r w:rsidRPr="005E2B0E">
        <w:rPr>
          <w:rFonts w:ascii="Lucida Sans Unicode" w:eastAsia="宋体" w:hAnsi="Lucida Sans Unicode" w:cs="Lucida Sans Unicode"/>
          <w:color w:val="1A1A1A"/>
          <w:kern w:val="0"/>
          <w:sz w:val="24"/>
          <w:szCs w:val="24"/>
        </w:rPr>
        <w:t xml:space="preserve"> exchange–binding–queue </w:t>
      </w:r>
      <w:r w:rsidRPr="005E2B0E">
        <w:rPr>
          <w:rFonts w:ascii="Lucida Sans Unicode" w:eastAsia="宋体" w:hAnsi="Lucida Sans Unicode" w:cs="Lucida Sans Unicode"/>
          <w:color w:val="1A1A1A"/>
          <w:kern w:val="0"/>
          <w:sz w:val="24"/>
          <w:szCs w:val="24"/>
        </w:rPr>
        <w:t>。从文档中我们知道，若要求投递的</w:t>
      </w:r>
      <w:r w:rsidRPr="005E2B0E">
        <w:rPr>
          <w:rFonts w:ascii="Lucida Sans Unicode" w:eastAsia="宋体" w:hAnsi="Lucida Sans Unicode" w:cs="Lucida Sans Unicode"/>
          <w:color w:val="1A1A1A"/>
          <w:kern w:val="0"/>
          <w:sz w:val="24"/>
          <w:szCs w:val="24"/>
        </w:rPr>
        <w:t xml:space="preserve"> message </w:t>
      </w:r>
      <w:r w:rsidRPr="005E2B0E">
        <w:rPr>
          <w:rFonts w:ascii="Lucida Sans Unicode" w:eastAsia="宋体" w:hAnsi="Lucida Sans Unicode" w:cs="Lucida Sans Unicode"/>
          <w:color w:val="1A1A1A"/>
          <w:kern w:val="0"/>
          <w:sz w:val="24"/>
          <w:szCs w:val="24"/>
        </w:rPr>
        <w:t>能够不丢失，要求</w:t>
      </w:r>
      <w:r w:rsidRPr="005E2B0E">
        <w:rPr>
          <w:rFonts w:ascii="Lucida Sans Unicode" w:eastAsia="宋体" w:hAnsi="Lucida Sans Unicode" w:cs="Lucida Sans Unicode"/>
          <w:color w:val="1A1A1A"/>
          <w:kern w:val="0"/>
          <w:sz w:val="24"/>
          <w:szCs w:val="24"/>
        </w:rPr>
        <w:t xml:space="preserve"> message </w:t>
      </w:r>
      <w:r w:rsidRPr="005E2B0E">
        <w:rPr>
          <w:rFonts w:ascii="Lucida Sans Unicode" w:eastAsia="宋体" w:hAnsi="Lucida Sans Unicode" w:cs="Lucida Sans Unicode"/>
          <w:color w:val="1A1A1A"/>
          <w:kern w:val="0"/>
          <w:sz w:val="24"/>
          <w:szCs w:val="24"/>
        </w:rPr>
        <w:t>本身设置</w:t>
      </w:r>
      <w:r w:rsidRPr="005E2B0E">
        <w:rPr>
          <w:rFonts w:ascii="Lucida Sans Unicode" w:eastAsia="宋体" w:hAnsi="Lucida Sans Unicode" w:cs="Lucida Sans Unicode"/>
          <w:color w:val="1A1A1A"/>
          <w:kern w:val="0"/>
          <w:sz w:val="24"/>
          <w:szCs w:val="24"/>
        </w:rPr>
        <w:t xml:space="preserve"> persistent </w:t>
      </w:r>
      <w:r w:rsidRPr="005E2B0E">
        <w:rPr>
          <w:rFonts w:ascii="Lucida Sans Unicode" w:eastAsia="宋体" w:hAnsi="Lucida Sans Unicode" w:cs="Lucida Sans Unicode"/>
          <w:color w:val="1A1A1A"/>
          <w:kern w:val="0"/>
          <w:sz w:val="24"/>
          <w:szCs w:val="24"/>
        </w:rPr>
        <w:t>属性，同时要求</w:t>
      </w:r>
      <w:r w:rsidRPr="005E2B0E">
        <w:rPr>
          <w:rFonts w:ascii="Lucida Sans Unicode" w:eastAsia="宋体" w:hAnsi="Lucida Sans Unicode" w:cs="Lucida Sans Unicode"/>
          <w:color w:val="1A1A1A"/>
          <w:kern w:val="0"/>
          <w:sz w:val="24"/>
          <w:szCs w:val="24"/>
        </w:rPr>
        <w:t xml:space="preserve"> exchange </w:t>
      </w:r>
      <w:r w:rsidRPr="005E2B0E">
        <w:rPr>
          <w:rFonts w:ascii="Lucida Sans Unicode" w:eastAsia="宋体" w:hAnsi="Lucida Sans Unicode" w:cs="Lucida Sans Unicode"/>
          <w:color w:val="1A1A1A"/>
          <w:kern w:val="0"/>
          <w:sz w:val="24"/>
          <w:szCs w:val="24"/>
        </w:rPr>
        <w:t>和</w:t>
      </w:r>
      <w:r w:rsidRPr="005E2B0E">
        <w:rPr>
          <w:rFonts w:ascii="Lucida Sans Unicode" w:eastAsia="宋体" w:hAnsi="Lucida Sans Unicode" w:cs="Lucida Sans Unicode"/>
          <w:color w:val="1A1A1A"/>
          <w:kern w:val="0"/>
          <w:sz w:val="24"/>
          <w:szCs w:val="24"/>
        </w:rPr>
        <w:t xml:space="preserve"> queue </w:t>
      </w:r>
      <w:r w:rsidRPr="005E2B0E">
        <w:rPr>
          <w:rFonts w:ascii="Lucida Sans Unicode" w:eastAsia="宋体" w:hAnsi="Lucida Sans Unicode" w:cs="Lucida Sans Unicode"/>
          <w:color w:val="1A1A1A"/>
          <w:kern w:val="0"/>
          <w:sz w:val="24"/>
          <w:szCs w:val="24"/>
        </w:rPr>
        <w:t>都设置</w:t>
      </w:r>
      <w:r w:rsidRPr="005E2B0E">
        <w:rPr>
          <w:rFonts w:ascii="Lucida Sans Unicode" w:eastAsia="宋体" w:hAnsi="Lucida Sans Unicode" w:cs="Lucida Sans Unicode"/>
          <w:color w:val="1A1A1A"/>
          <w:kern w:val="0"/>
          <w:sz w:val="24"/>
          <w:szCs w:val="24"/>
        </w:rPr>
        <w:t xml:space="preserve"> durable </w:t>
      </w:r>
      <w:r w:rsidRPr="005E2B0E">
        <w:rPr>
          <w:rFonts w:ascii="Lucida Sans Unicode" w:eastAsia="宋体" w:hAnsi="Lucida Sans Unicode" w:cs="Lucida Sans Unicode"/>
          <w:color w:val="1A1A1A"/>
          <w:kern w:val="0"/>
          <w:sz w:val="24"/>
          <w:szCs w:val="24"/>
        </w:rPr>
        <w:t>属性。</w:t>
      </w:r>
    </w:p>
    <w:p w:rsidR="005E2B0E" w:rsidRPr="005E2B0E" w:rsidRDefault="005E2B0E" w:rsidP="00FA61C5">
      <w:pPr>
        <w:widowControl/>
        <w:numPr>
          <w:ilvl w:val="0"/>
          <w:numId w:val="256"/>
        </w:numPr>
        <w:shd w:val="clear" w:color="auto" w:fill="FFFFFF"/>
        <w:ind w:left="0"/>
        <w:jc w:val="left"/>
        <w:rPr>
          <w:rFonts w:ascii="Lucida Sans Unicode" w:eastAsia="宋体" w:hAnsi="Lucida Sans Unicode" w:cs="Lucida Sans Unicode"/>
          <w:color w:val="1A1A1A"/>
          <w:kern w:val="0"/>
          <w:szCs w:val="21"/>
        </w:rPr>
      </w:pPr>
      <w:r w:rsidRPr="005E2B0E">
        <w:rPr>
          <w:rFonts w:ascii="Lucida Sans Unicode" w:eastAsia="宋体" w:hAnsi="Lucida Sans Unicode" w:cs="Lucida Sans Unicode"/>
          <w:color w:val="1A1A1A"/>
          <w:kern w:val="0"/>
          <w:szCs w:val="21"/>
        </w:rPr>
        <w:t>其实这问题可以这么想，若</w:t>
      </w:r>
      <w:r w:rsidRPr="005E2B0E">
        <w:rPr>
          <w:rFonts w:ascii="Lucida Sans Unicode" w:eastAsia="宋体" w:hAnsi="Lucida Sans Unicode" w:cs="Lucida Sans Unicode"/>
          <w:color w:val="1A1A1A"/>
          <w:kern w:val="0"/>
          <w:szCs w:val="21"/>
        </w:rPr>
        <w:t xml:space="preserve"> exchange </w:t>
      </w:r>
      <w:r w:rsidRPr="005E2B0E">
        <w:rPr>
          <w:rFonts w:ascii="Lucida Sans Unicode" w:eastAsia="宋体" w:hAnsi="Lucida Sans Unicode" w:cs="Lucida Sans Unicode"/>
          <w:color w:val="1A1A1A"/>
          <w:kern w:val="0"/>
          <w:szCs w:val="21"/>
        </w:rPr>
        <w:t>或</w:t>
      </w:r>
      <w:r w:rsidRPr="005E2B0E">
        <w:rPr>
          <w:rFonts w:ascii="Lucida Sans Unicode" w:eastAsia="宋体" w:hAnsi="Lucida Sans Unicode" w:cs="Lucida Sans Unicode"/>
          <w:color w:val="1A1A1A"/>
          <w:kern w:val="0"/>
          <w:szCs w:val="21"/>
        </w:rPr>
        <w:t xml:space="preserve"> queue </w:t>
      </w:r>
      <w:r w:rsidRPr="005E2B0E">
        <w:rPr>
          <w:rFonts w:ascii="Lucida Sans Unicode" w:eastAsia="宋体" w:hAnsi="Lucida Sans Unicode" w:cs="Lucida Sans Unicode"/>
          <w:color w:val="1A1A1A"/>
          <w:kern w:val="0"/>
          <w:szCs w:val="21"/>
        </w:rPr>
        <w:t>未设置</w:t>
      </w:r>
      <w:r w:rsidRPr="005E2B0E">
        <w:rPr>
          <w:rFonts w:ascii="Lucida Sans Unicode" w:eastAsia="宋体" w:hAnsi="Lucida Sans Unicode" w:cs="Lucida Sans Unicode"/>
          <w:color w:val="1A1A1A"/>
          <w:kern w:val="0"/>
          <w:szCs w:val="21"/>
        </w:rPr>
        <w:t xml:space="preserve"> durable </w:t>
      </w:r>
      <w:r w:rsidRPr="005E2B0E">
        <w:rPr>
          <w:rFonts w:ascii="Lucida Sans Unicode" w:eastAsia="宋体" w:hAnsi="Lucida Sans Unicode" w:cs="Lucida Sans Unicode"/>
          <w:color w:val="1A1A1A"/>
          <w:kern w:val="0"/>
          <w:szCs w:val="21"/>
        </w:rPr>
        <w:t>属性，则在其</w:t>
      </w:r>
      <w:r w:rsidRPr="005E2B0E">
        <w:rPr>
          <w:rFonts w:ascii="Lucida Sans Unicode" w:eastAsia="宋体" w:hAnsi="Lucida Sans Unicode" w:cs="Lucida Sans Unicode"/>
          <w:color w:val="1A1A1A"/>
          <w:kern w:val="0"/>
          <w:szCs w:val="21"/>
        </w:rPr>
        <w:t xml:space="preserve"> crash </w:t>
      </w:r>
      <w:r w:rsidRPr="005E2B0E">
        <w:rPr>
          <w:rFonts w:ascii="Lucida Sans Unicode" w:eastAsia="宋体" w:hAnsi="Lucida Sans Unicode" w:cs="Lucida Sans Unicode"/>
          <w:color w:val="1A1A1A"/>
          <w:kern w:val="0"/>
          <w:szCs w:val="21"/>
        </w:rPr>
        <w:t>之后就会无法恢复，那么即使</w:t>
      </w:r>
      <w:r w:rsidRPr="005E2B0E">
        <w:rPr>
          <w:rFonts w:ascii="Lucida Sans Unicode" w:eastAsia="宋体" w:hAnsi="Lucida Sans Unicode" w:cs="Lucida Sans Unicode"/>
          <w:color w:val="1A1A1A"/>
          <w:kern w:val="0"/>
          <w:szCs w:val="21"/>
        </w:rPr>
        <w:t xml:space="preserve"> message </w:t>
      </w:r>
      <w:r w:rsidRPr="005E2B0E">
        <w:rPr>
          <w:rFonts w:ascii="Lucida Sans Unicode" w:eastAsia="宋体" w:hAnsi="Lucida Sans Unicode" w:cs="Lucida Sans Unicode"/>
          <w:color w:val="1A1A1A"/>
          <w:kern w:val="0"/>
          <w:szCs w:val="21"/>
        </w:rPr>
        <w:t>设置了</w:t>
      </w:r>
      <w:r w:rsidRPr="005E2B0E">
        <w:rPr>
          <w:rFonts w:ascii="Lucida Sans Unicode" w:eastAsia="宋体" w:hAnsi="Lucida Sans Unicode" w:cs="Lucida Sans Unicode"/>
          <w:color w:val="1A1A1A"/>
          <w:kern w:val="0"/>
          <w:szCs w:val="21"/>
        </w:rPr>
        <w:t xml:space="preserve"> persistent </w:t>
      </w:r>
      <w:r w:rsidRPr="005E2B0E">
        <w:rPr>
          <w:rFonts w:ascii="Lucida Sans Unicode" w:eastAsia="宋体" w:hAnsi="Lucida Sans Unicode" w:cs="Lucida Sans Unicode"/>
          <w:color w:val="1A1A1A"/>
          <w:kern w:val="0"/>
          <w:szCs w:val="21"/>
        </w:rPr>
        <w:t>属性，仍然存在</w:t>
      </w:r>
      <w:r w:rsidRPr="005E2B0E">
        <w:rPr>
          <w:rFonts w:ascii="Lucida Sans Unicode" w:eastAsia="宋体" w:hAnsi="Lucida Sans Unicode" w:cs="Lucida Sans Unicode"/>
          <w:color w:val="1A1A1A"/>
          <w:kern w:val="0"/>
          <w:szCs w:val="21"/>
        </w:rPr>
        <w:t xml:space="preserve"> message </w:t>
      </w:r>
      <w:r w:rsidRPr="005E2B0E">
        <w:rPr>
          <w:rFonts w:ascii="Lucida Sans Unicode" w:eastAsia="宋体" w:hAnsi="Lucida Sans Unicode" w:cs="Lucida Sans Unicode"/>
          <w:color w:val="1A1A1A"/>
          <w:kern w:val="0"/>
          <w:szCs w:val="21"/>
        </w:rPr>
        <w:t>虽然能恢复但却无处容身的问题。</w:t>
      </w:r>
    </w:p>
    <w:p w:rsidR="005E2B0E" w:rsidRPr="005E2B0E" w:rsidRDefault="005E2B0E" w:rsidP="00FA61C5">
      <w:pPr>
        <w:widowControl/>
        <w:numPr>
          <w:ilvl w:val="0"/>
          <w:numId w:val="256"/>
        </w:numPr>
        <w:shd w:val="clear" w:color="auto" w:fill="FFFFFF"/>
        <w:ind w:left="0"/>
        <w:jc w:val="left"/>
        <w:rPr>
          <w:rFonts w:ascii="Lucida Sans Unicode" w:eastAsia="宋体" w:hAnsi="Lucida Sans Unicode" w:cs="Lucida Sans Unicode"/>
          <w:color w:val="1A1A1A"/>
          <w:kern w:val="0"/>
          <w:szCs w:val="21"/>
        </w:rPr>
      </w:pPr>
      <w:r w:rsidRPr="005E2B0E">
        <w:rPr>
          <w:rFonts w:ascii="Lucida Sans Unicode" w:eastAsia="宋体" w:hAnsi="Lucida Sans Unicode" w:cs="Lucida Sans Unicode"/>
          <w:color w:val="1A1A1A"/>
          <w:kern w:val="0"/>
          <w:szCs w:val="21"/>
        </w:rPr>
        <w:t>同理，若</w:t>
      </w:r>
      <w:r w:rsidRPr="005E2B0E">
        <w:rPr>
          <w:rFonts w:ascii="Lucida Sans Unicode" w:eastAsia="宋体" w:hAnsi="Lucida Sans Unicode" w:cs="Lucida Sans Unicode"/>
          <w:color w:val="1A1A1A"/>
          <w:kern w:val="0"/>
          <w:szCs w:val="21"/>
        </w:rPr>
        <w:t xml:space="preserve"> message </w:t>
      </w:r>
      <w:r w:rsidRPr="005E2B0E">
        <w:rPr>
          <w:rFonts w:ascii="Lucida Sans Unicode" w:eastAsia="宋体" w:hAnsi="Lucida Sans Unicode" w:cs="Lucida Sans Unicode"/>
          <w:color w:val="1A1A1A"/>
          <w:kern w:val="0"/>
          <w:szCs w:val="21"/>
        </w:rPr>
        <w:t>本身未设置</w:t>
      </w:r>
      <w:r w:rsidRPr="005E2B0E">
        <w:rPr>
          <w:rFonts w:ascii="Lucida Sans Unicode" w:eastAsia="宋体" w:hAnsi="Lucida Sans Unicode" w:cs="Lucida Sans Unicode"/>
          <w:color w:val="1A1A1A"/>
          <w:kern w:val="0"/>
          <w:szCs w:val="21"/>
        </w:rPr>
        <w:t xml:space="preserve"> persistent </w:t>
      </w:r>
      <w:r w:rsidRPr="005E2B0E">
        <w:rPr>
          <w:rFonts w:ascii="Lucida Sans Unicode" w:eastAsia="宋体" w:hAnsi="Lucida Sans Unicode" w:cs="Lucida Sans Unicode"/>
          <w:color w:val="1A1A1A"/>
          <w:kern w:val="0"/>
          <w:szCs w:val="21"/>
        </w:rPr>
        <w:t>属性，则</w:t>
      </w:r>
      <w:r w:rsidRPr="005E2B0E">
        <w:rPr>
          <w:rFonts w:ascii="Lucida Sans Unicode" w:eastAsia="宋体" w:hAnsi="Lucida Sans Unicode" w:cs="Lucida Sans Unicode"/>
          <w:color w:val="1A1A1A"/>
          <w:kern w:val="0"/>
          <w:szCs w:val="21"/>
        </w:rPr>
        <w:t xml:space="preserve"> message </w:t>
      </w:r>
      <w:r w:rsidRPr="005E2B0E">
        <w:rPr>
          <w:rFonts w:ascii="Lucida Sans Unicode" w:eastAsia="宋体" w:hAnsi="Lucida Sans Unicode" w:cs="Lucida Sans Unicode"/>
          <w:color w:val="1A1A1A"/>
          <w:kern w:val="0"/>
          <w:szCs w:val="21"/>
        </w:rPr>
        <w:t>的持久化更无从谈起。</w:t>
      </w:r>
    </w:p>
    <w:p w:rsidR="005E2B0E" w:rsidRPr="005E2B0E" w:rsidRDefault="005E2B0E" w:rsidP="005E2B0E">
      <w:pPr>
        <w:pStyle w:val="3"/>
      </w:pPr>
      <w:r w:rsidRPr="005E2B0E">
        <w:t>如何确保消息不丢失？</w:t>
      </w:r>
    </w:p>
    <w:p w:rsidR="005E2B0E" w:rsidRPr="005E2B0E" w:rsidRDefault="005E2B0E" w:rsidP="005E2B0E">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5E2B0E">
        <w:rPr>
          <w:rFonts w:ascii="Lucida Sans Unicode" w:eastAsia="宋体" w:hAnsi="Lucida Sans Unicode" w:cs="Lucida Sans Unicode"/>
          <w:color w:val="1A1A1A"/>
          <w:kern w:val="0"/>
          <w:sz w:val="24"/>
          <w:szCs w:val="24"/>
        </w:rPr>
        <w:t>消息持久化的前提是：将交换器</w:t>
      </w:r>
      <w:r w:rsidRPr="005E2B0E">
        <w:rPr>
          <w:rFonts w:ascii="Lucida Sans Unicode" w:eastAsia="宋体" w:hAnsi="Lucida Sans Unicode" w:cs="Lucida Sans Unicode"/>
          <w:color w:val="1A1A1A"/>
          <w:kern w:val="0"/>
          <w:sz w:val="24"/>
          <w:szCs w:val="24"/>
        </w:rPr>
        <w:t>/</w:t>
      </w:r>
      <w:r w:rsidRPr="005E2B0E">
        <w:rPr>
          <w:rFonts w:ascii="Lucida Sans Unicode" w:eastAsia="宋体" w:hAnsi="Lucida Sans Unicode" w:cs="Lucida Sans Unicode"/>
          <w:color w:val="1A1A1A"/>
          <w:kern w:val="0"/>
          <w:sz w:val="24"/>
          <w:szCs w:val="24"/>
        </w:rPr>
        <w:t>队列的</w:t>
      </w:r>
      <w:r w:rsidRPr="005E2B0E">
        <w:rPr>
          <w:rFonts w:ascii="Lucida Sans Unicode" w:eastAsia="宋体" w:hAnsi="Lucida Sans Unicode" w:cs="Lucida Sans Unicode"/>
          <w:color w:val="1A1A1A"/>
          <w:kern w:val="0"/>
          <w:sz w:val="24"/>
          <w:szCs w:val="24"/>
        </w:rPr>
        <w:t xml:space="preserve"> durable </w:t>
      </w:r>
      <w:r w:rsidRPr="005E2B0E">
        <w:rPr>
          <w:rFonts w:ascii="Lucida Sans Unicode" w:eastAsia="宋体" w:hAnsi="Lucida Sans Unicode" w:cs="Lucida Sans Unicode"/>
          <w:color w:val="1A1A1A"/>
          <w:kern w:val="0"/>
          <w:sz w:val="24"/>
          <w:szCs w:val="24"/>
        </w:rPr>
        <w:t>属性设置为</w:t>
      </w:r>
      <w:r w:rsidRPr="005E2B0E">
        <w:rPr>
          <w:rFonts w:ascii="Lucida Sans Unicode" w:eastAsia="宋体" w:hAnsi="Lucida Sans Unicode" w:cs="Lucida Sans Unicode"/>
          <w:color w:val="1A1A1A"/>
          <w:kern w:val="0"/>
          <w:sz w:val="24"/>
          <w:szCs w:val="24"/>
        </w:rPr>
        <w:t xml:space="preserve"> true </w:t>
      </w:r>
      <w:r w:rsidRPr="005E2B0E">
        <w:rPr>
          <w:rFonts w:ascii="Lucida Sans Unicode" w:eastAsia="宋体" w:hAnsi="Lucida Sans Unicode" w:cs="Lucida Sans Unicode"/>
          <w:color w:val="1A1A1A"/>
          <w:kern w:val="0"/>
          <w:sz w:val="24"/>
          <w:szCs w:val="24"/>
        </w:rPr>
        <w:t>，表示交换器</w:t>
      </w:r>
      <w:r w:rsidRPr="005E2B0E">
        <w:rPr>
          <w:rFonts w:ascii="Lucida Sans Unicode" w:eastAsia="宋体" w:hAnsi="Lucida Sans Unicode" w:cs="Lucida Sans Unicode"/>
          <w:color w:val="1A1A1A"/>
          <w:kern w:val="0"/>
          <w:sz w:val="24"/>
          <w:szCs w:val="24"/>
        </w:rPr>
        <w:t>/</w:t>
      </w:r>
      <w:r w:rsidRPr="005E2B0E">
        <w:rPr>
          <w:rFonts w:ascii="Lucida Sans Unicode" w:eastAsia="宋体" w:hAnsi="Lucida Sans Unicode" w:cs="Lucida Sans Unicode"/>
          <w:color w:val="1A1A1A"/>
          <w:kern w:val="0"/>
          <w:sz w:val="24"/>
          <w:szCs w:val="24"/>
        </w:rPr>
        <w:t>队列是持久交换器</w:t>
      </w:r>
      <w:r w:rsidRPr="005E2B0E">
        <w:rPr>
          <w:rFonts w:ascii="Lucida Sans Unicode" w:eastAsia="宋体" w:hAnsi="Lucida Sans Unicode" w:cs="Lucida Sans Unicode"/>
          <w:color w:val="1A1A1A"/>
          <w:kern w:val="0"/>
          <w:sz w:val="24"/>
          <w:szCs w:val="24"/>
        </w:rPr>
        <w:t>/</w:t>
      </w:r>
      <w:r w:rsidRPr="005E2B0E">
        <w:rPr>
          <w:rFonts w:ascii="Lucida Sans Unicode" w:eastAsia="宋体" w:hAnsi="Lucida Sans Unicode" w:cs="Lucida Sans Unicode"/>
          <w:color w:val="1A1A1A"/>
          <w:kern w:val="0"/>
          <w:sz w:val="24"/>
          <w:szCs w:val="24"/>
        </w:rPr>
        <w:t>队列，在服务器崩溃或重启之后不需要重新创建交换器</w:t>
      </w:r>
      <w:r w:rsidRPr="005E2B0E">
        <w:rPr>
          <w:rFonts w:ascii="Lucida Sans Unicode" w:eastAsia="宋体" w:hAnsi="Lucida Sans Unicode" w:cs="Lucida Sans Unicode"/>
          <w:color w:val="1A1A1A"/>
          <w:kern w:val="0"/>
          <w:sz w:val="24"/>
          <w:szCs w:val="24"/>
        </w:rPr>
        <w:t>/</w:t>
      </w:r>
      <w:r w:rsidRPr="005E2B0E">
        <w:rPr>
          <w:rFonts w:ascii="Lucida Sans Unicode" w:eastAsia="宋体" w:hAnsi="Lucida Sans Unicode" w:cs="Lucida Sans Unicode"/>
          <w:color w:val="1A1A1A"/>
          <w:kern w:val="0"/>
          <w:sz w:val="24"/>
          <w:szCs w:val="24"/>
        </w:rPr>
        <w:t>队列（交换器</w:t>
      </w:r>
      <w:r w:rsidRPr="005E2B0E">
        <w:rPr>
          <w:rFonts w:ascii="Lucida Sans Unicode" w:eastAsia="宋体" w:hAnsi="Lucida Sans Unicode" w:cs="Lucida Sans Unicode"/>
          <w:color w:val="1A1A1A"/>
          <w:kern w:val="0"/>
          <w:sz w:val="24"/>
          <w:szCs w:val="24"/>
        </w:rPr>
        <w:t>/</w:t>
      </w:r>
      <w:r w:rsidRPr="005E2B0E">
        <w:rPr>
          <w:rFonts w:ascii="Lucida Sans Unicode" w:eastAsia="宋体" w:hAnsi="Lucida Sans Unicode" w:cs="Lucida Sans Unicode"/>
          <w:color w:val="1A1A1A"/>
          <w:kern w:val="0"/>
          <w:sz w:val="24"/>
          <w:szCs w:val="24"/>
        </w:rPr>
        <w:t>队列会自动创建）。</w:t>
      </w:r>
    </w:p>
    <w:p w:rsidR="005E2B0E" w:rsidRPr="005E2B0E" w:rsidRDefault="005E2B0E" w:rsidP="005E2B0E">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5E2B0E">
        <w:rPr>
          <w:rFonts w:ascii="Lucida Sans Unicode" w:eastAsia="宋体" w:hAnsi="Lucida Sans Unicode" w:cs="Lucida Sans Unicode"/>
          <w:color w:val="1A1A1A"/>
          <w:kern w:val="0"/>
          <w:sz w:val="24"/>
          <w:szCs w:val="24"/>
        </w:rPr>
        <w:t>如果消息想要从</w:t>
      </w:r>
      <w:r w:rsidRPr="005E2B0E">
        <w:rPr>
          <w:rFonts w:ascii="Lucida Sans Unicode" w:eastAsia="宋体" w:hAnsi="Lucida Sans Unicode" w:cs="Lucida Sans Unicode"/>
          <w:color w:val="1A1A1A"/>
          <w:kern w:val="0"/>
          <w:sz w:val="24"/>
          <w:szCs w:val="24"/>
        </w:rPr>
        <w:t xml:space="preserve"> RabbitMQ </w:t>
      </w:r>
      <w:r w:rsidRPr="005E2B0E">
        <w:rPr>
          <w:rFonts w:ascii="Lucida Sans Unicode" w:eastAsia="宋体" w:hAnsi="Lucida Sans Unicode" w:cs="Lucida Sans Unicode"/>
          <w:color w:val="1A1A1A"/>
          <w:kern w:val="0"/>
          <w:sz w:val="24"/>
          <w:szCs w:val="24"/>
        </w:rPr>
        <w:t>崩溃中恢复，那么消息必须：</w:t>
      </w:r>
    </w:p>
    <w:p w:rsidR="005E2B0E" w:rsidRPr="005E2B0E" w:rsidRDefault="005E2B0E" w:rsidP="00FA61C5">
      <w:pPr>
        <w:widowControl/>
        <w:numPr>
          <w:ilvl w:val="0"/>
          <w:numId w:val="257"/>
        </w:numPr>
        <w:shd w:val="clear" w:color="auto" w:fill="FFFFFF"/>
        <w:ind w:left="0"/>
        <w:jc w:val="left"/>
        <w:rPr>
          <w:rFonts w:ascii="Lucida Sans Unicode" w:eastAsia="宋体" w:hAnsi="Lucida Sans Unicode" w:cs="Lucida Sans Unicode"/>
          <w:color w:val="1A1A1A"/>
          <w:kern w:val="0"/>
          <w:szCs w:val="21"/>
        </w:rPr>
      </w:pPr>
      <w:r w:rsidRPr="005E2B0E">
        <w:rPr>
          <w:rFonts w:ascii="Lucida Sans Unicode" w:eastAsia="宋体" w:hAnsi="Lucida Sans Unicode" w:cs="Lucida Sans Unicode"/>
          <w:color w:val="1A1A1A"/>
          <w:kern w:val="0"/>
          <w:szCs w:val="21"/>
        </w:rPr>
        <w:t>在消息发布前，通过把它的</w:t>
      </w:r>
      <w:r w:rsidRPr="005E2B0E">
        <w:rPr>
          <w:rFonts w:ascii="Lucida Sans Unicode" w:eastAsia="宋体" w:hAnsi="Lucida Sans Unicode" w:cs="Lucida Sans Unicode"/>
          <w:color w:val="1A1A1A"/>
          <w:kern w:val="0"/>
          <w:szCs w:val="21"/>
        </w:rPr>
        <w:t xml:space="preserve"> “</w:t>
      </w:r>
      <w:r w:rsidRPr="005E2B0E">
        <w:rPr>
          <w:rFonts w:ascii="Lucida Sans Unicode" w:eastAsia="宋体" w:hAnsi="Lucida Sans Unicode" w:cs="Lucida Sans Unicode"/>
          <w:color w:val="1A1A1A"/>
          <w:kern w:val="0"/>
          <w:szCs w:val="21"/>
        </w:rPr>
        <w:t>投递模式</w:t>
      </w:r>
      <w:r w:rsidRPr="005E2B0E">
        <w:rPr>
          <w:rFonts w:ascii="Lucida Sans Unicode" w:eastAsia="宋体" w:hAnsi="Lucida Sans Unicode" w:cs="Lucida Sans Unicode"/>
          <w:color w:val="1A1A1A"/>
          <w:kern w:val="0"/>
          <w:szCs w:val="21"/>
        </w:rPr>
        <w:t xml:space="preserve">” </w:t>
      </w:r>
      <w:r w:rsidRPr="005E2B0E">
        <w:rPr>
          <w:rFonts w:ascii="Lucida Sans Unicode" w:eastAsia="宋体" w:hAnsi="Lucida Sans Unicode" w:cs="Lucida Sans Unicode"/>
          <w:color w:val="1A1A1A"/>
          <w:kern w:val="0"/>
          <w:szCs w:val="21"/>
        </w:rPr>
        <w:t>选项设置为</w:t>
      </w:r>
      <w:r w:rsidRPr="005E2B0E">
        <w:rPr>
          <w:rFonts w:ascii="Lucida Sans Unicode" w:eastAsia="宋体" w:hAnsi="Lucida Sans Unicode" w:cs="Lucida Sans Unicode"/>
          <w:color w:val="1A1A1A"/>
          <w:kern w:val="0"/>
          <w:szCs w:val="21"/>
        </w:rPr>
        <w:t>2</w:t>
      </w:r>
      <w:r w:rsidRPr="005E2B0E">
        <w:rPr>
          <w:rFonts w:ascii="Lucida Sans Unicode" w:eastAsia="宋体" w:hAnsi="Lucida Sans Unicode" w:cs="Lucida Sans Unicode"/>
          <w:color w:val="1A1A1A"/>
          <w:kern w:val="0"/>
          <w:szCs w:val="21"/>
        </w:rPr>
        <w:t>（持久）来把消息标记成持久化</w:t>
      </w:r>
    </w:p>
    <w:p w:rsidR="005E2B0E" w:rsidRPr="005E2B0E" w:rsidRDefault="005E2B0E" w:rsidP="00FA61C5">
      <w:pPr>
        <w:widowControl/>
        <w:numPr>
          <w:ilvl w:val="0"/>
          <w:numId w:val="257"/>
        </w:numPr>
        <w:shd w:val="clear" w:color="auto" w:fill="FFFFFF"/>
        <w:ind w:left="0"/>
        <w:jc w:val="left"/>
        <w:rPr>
          <w:rFonts w:ascii="Lucida Sans Unicode" w:eastAsia="宋体" w:hAnsi="Lucida Sans Unicode" w:cs="Lucida Sans Unicode"/>
          <w:color w:val="1A1A1A"/>
          <w:kern w:val="0"/>
          <w:szCs w:val="21"/>
        </w:rPr>
      </w:pPr>
      <w:r w:rsidRPr="005E2B0E">
        <w:rPr>
          <w:rFonts w:ascii="Lucida Sans Unicode" w:eastAsia="宋体" w:hAnsi="Lucida Sans Unicode" w:cs="Lucida Sans Unicode"/>
          <w:color w:val="1A1A1A"/>
          <w:kern w:val="0"/>
          <w:szCs w:val="21"/>
        </w:rPr>
        <w:t>将消息发送到持久交换器</w:t>
      </w:r>
    </w:p>
    <w:p w:rsidR="005E2B0E" w:rsidRPr="005E2B0E" w:rsidRDefault="005E2B0E" w:rsidP="00FA61C5">
      <w:pPr>
        <w:widowControl/>
        <w:numPr>
          <w:ilvl w:val="0"/>
          <w:numId w:val="257"/>
        </w:numPr>
        <w:shd w:val="clear" w:color="auto" w:fill="FFFFFF"/>
        <w:ind w:left="0"/>
        <w:jc w:val="left"/>
        <w:rPr>
          <w:rFonts w:ascii="Lucida Sans Unicode" w:eastAsia="宋体" w:hAnsi="Lucida Sans Unicode" w:cs="Lucida Sans Unicode"/>
          <w:color w:val="1A1A1A"/>
          <w:kern w:val="0"/>
          <w:szCs w:val="21"/>
        </w:rPr>
      </w:pPr>
      <w:r w:rsidRPr="005E2B0E">
        <w:rPr>
          <w:rFonts w:ascii="Lucida Sans Unicode" w:eastAsia="宋体" w:hAnsi="Lucida Sans Unicode" w:cs="Lucida Sans Unicode"/>
          <w:color w:val="1A1A1A"/>
          <w:kern w:val="0"/>
          <w:szCs w:val="21"/>
        </w:rPr>
        <w:t>消息到达持久队列</w:t>
      </w:r>
    </w:p>
    <w:p w:rsidR="005E2B0E" w:rsidRPr="005E2B0E" w:rsidRDefault="005E2B0E" w:rsidP="005E2B0E">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5E2B0E">
        <w:rPr>
          <w:rFonts w:ascii="Lucida Sans Unicode" w:eastAsia="宋体" w:hAnsi="Lucida Sans Unicode" w:cs="Lucida Sans Unicode"/>
          <w:color w:val="1A1A1A"/>
          <w:kern w:val="0"/>
          <w:sz w:val="24"/>
          <w:szCs w:val="24"/>
        </w:rPr>
        <w:t xml:space="preserve">RabbitMQ </w:t>
      </w:r>
      <w:r w:rsidRPr="005E2B0E">
        <w:rPr>
          <w:rFonts w:ascii="Lucida Sans Unicode" w:eastAsia="宋体" w:hAnsi="Lucida Sans Unicode" w:cs="Lucida Sans Unicode"/>
          <w:color w:val="1A1A1A"/>
          <w:kern w:val="0"/>
          <w:sz w:val="24"/>
          <w:szCs w:val="24"/>
        </w:rPr>
        <w:t>确保持久性消息能从服务器重启中恢复的方式是，将它们写入磁盘上的一个持久化日志文件。</w:t>
      </w:r>
    </w:p>
    <w:p w:rsidR="005E2B0E" w:rsidRPr="005E2B0E" w:rsidRDefault="005E2B0E" w:rsidP="00FA61C5">
      <w:pPr>
        <w:widowControl/>
        <w:numPr>
          <w:ilvl w:val="0"/>
          <w:numId w:val="258"/>
        </w:numPr>
        <w:shd w:val="clear" w:color="auto" w:fill="FFFFFF"/>
        <w:ind w:left="0"/>
        <w:jc w:val="left"/>
        <w:rPr>
          <w:rFonts w:ascii="Lucida Sans Unicode" w:eastAsia="宋体" w:hAnsi="Lucida Sans Unicode" w:cs="Lucida Sans Unicode"/>
          <w:color w:val="1A1A1A"/>
          <w:kern w:val="0"/>
          <w:szCs w:val="21"/>
        </w:rPr>
      </w:pPr>
      <w:r w:rsidRPr="005E2B0E">
        <w:rPr>
          <w:rFonts w:ascii="Lucida Sans Unicode" w:eastAsia="宋体" w:hAnsi="Lucida Sans Unicode" w:cs="Lucida Sans Unicode"/>
          <w:color w:val="1A1A1A"/>
          <w:kern w:val="0"/>
          <w:szCs w:val="21"/>
        </w:rPr>
        <w:t>当发布一条持久性消息到持久交换器上时，</w:t>
      </w:r>
      <w:r w:rsidRPr="005E2B0E">
        <w:rPr>
          <w:rFonts w:ascii="Lucida Sans Unicode" w:eastAsia="宋体" w:hAnsi="Lucida Sans Unicode" w:cs="Lucida Sans Unicode"/>
          <w:color w:val="1A1A1A"/>
          <w:kern w:val="0"/>
          <w:szCs w:val="21"/>
        </w:rPr>
        <w:t xml:space="preserve">RabbitMQ </w:t>
      </w:r>
      <w:r w:rsidRPr="005E2B0E">
        <w:rPr>
          <w:rFonts w:ascii="Lucida Sans Unicode" w:eastAsia="宋体" w:hAnsi="Lucida Sans Unicode" w:cs="Lucida Sans Unicode"/>
          <w:color w:val="1A1A1A"/>
          <w:kern w:val="0"/>
          <w:szCs w:val="21"/>
        </w:rPr>
        <w:t>会在消息提交到日志文件后才发送响应（如果消息路由到了非持久队列，它会自动从持久化日志中移除）。</w:t>
      </w:r>
    </w:p>
    <w:p w:rsidR="005E2B0E" w:rsidRPr="005E2B0E" w:rsidRDefault="005E2B0E" w:rsidP="00FA61C5">
      <w:pPr>
        <w:widowControl/>
        <w:numPr>
          <w:ilvl w:val="0"/>
          <w:numId w:val="258"/>
        </w:numPr>
        <w:shd w:val="clear" w:color="auto" w:fill="FFFFFF"/>
        <w:ind w:left="0"/>
        <w:jc w:val="left"/>
        <w:rPr>
          <w:rFonts w:ascii="Lucida Sans Unicode" w:eastAsia="宋体" w:hAnsi="Lucida Sans Unicode" w:cs="Lucida Sans Unicode"/>
          <w:color w:val="1A1A1A"/>
          <w:kern w:val="0"/>
          <w:szCs w:val="21"/>
        </w:rPr>
      </w:pPr>
      <w:r w:rsidRPr="005E2B0E">
        <w:rPr>
          <w:rFonts w:ascii="Lucida Sans Unicode" w:eastAsia="宋体" w:hAnsi="Lucida Sans Unicode" w:cs="Lucida Sans Unicode"/>
          <w:color w:val="1A1A1A"/>
          <w:kern w:val="0"/>
          <w:szCs w:val="21"/>
        </w:rPr>
        <w:t>一旦消费者从持久队列中消费了一条持久化消息，</w:t>
      </w:r>
      <w:r w:rsidRPr="005E2B0E">
        <w:rPr>
          <w:rFonts w:ascii="Lucida Sans Unicode" w:eastAsia="宋体" w:hAnsi="Lucida Sans Unicode" w:cs="Lucida Sans Unicode"/>
          <w:color w:val="1A1A1A"/>
          <w:kern w:val="0"/>
          <w:szCs w:val="21"/>
        </w:rPr>
        <w:t xml:space="preserve">RabbitMQ </w:t>
      </w:r>
      <w:r w:rsidRPr="005E2B0E">
        <w:rPr>
          <w:rFonts w:ascii="Lucida Sans Unicode" w:eastAsia="宋体" w:hAnsi="Lucida Sans Unicode" w:cs="Lucida Sans Unicode"/>
          <w:color w:val="1A1A1A"/>
          <w:kern w:val="0"/>
          <w:szCs w:val="21"/>
        </w:rPr>
        <w:t>会在持久化日志中把这条消息标记为等待垃圾收集。如果持久化消息在被消费之前</w:t>
      </w:r>
      <w:r w:rsidRPr="005E2B0E">
        <w:rPr>
          <w:rFonts w:ascii="Lucida Sans Unicode" w:eastAsia="宋体" w:hAnsi="Lucida Sans Unicode" w:cs="Lucida Sans Unicode"/>
          <w:color w:val="1A1A1A"/>
          <w:kern w:val="0"/>
          <w:szCs w:val="21"/>
        </w:rPr>
        <w:t xml:space="preserve"> RabbitMQ </w:t>
      </w:r>
      <w:r w:rsidRPr="005E2B0E">
        <w:rPr>
          <w:rFonts w:ascii="Lucida Sans Unicode" w:eastAsia="宋体" w:hAnsi="Lucida Sans Unicode" w:cs="Lucida Sans Unicode"/>
          <w:color w:val="1A1A1A"/>
          <w:kern w:val="0"/>
          <w:szCs w:val="21"/>
        </w:rPr>
        <w:t>重启，那么</w:t>
      </w:r>
      <w:r w:rsidRPr="005E2B0E">
        <w:rPr>
          <w:rFonts w:ascii="Lucida Sans Unicode" w:eastAsia="宋体" w:hAnsi="Lucida Sans Unicode" w:cs="Lucida Sans Unicode"/>
          <w:color w:val="1A1A1A"/>
          <w:kern w:val="0"/>
          <w:szCs w:val="21"/>
        </w:rPr>
        <w:t xml:space="preserve"> RabbitMQ </w:t>
      </w:r>
      <w:r w:rsidRPr="005E2B0E">
        <w:rPr>
          <w:rFonts w:ascii="Lucida Sans Unicode" w:eastAsia="宋体" w:hAnsi="Lucida Sans Unicode" w:cs="Lucida Sans Unicode"/>
          <w:color w:val="1A1A1A"/>
          <w:kern w:val="0"/>
          <w:szCs w:val="21"/>
        </w:rPr>
        <w:t>会自动重建交换器和队列（以及绑定），并重播持久化日志文件中的消息到合适的队列或者交换器上。</w:t>
      </w:r>
    </w:p>
    <w:p w:rsidR="006B5986" w:rsidRDefault="006B5986" w:rsidP="006B5986"/>
    <w:p w:rsidR="005E2B0E" w:rsidRDefault="005E2B0E" w:rsidP="005E2B0E">
      <w:pPr>
        <w:pStyle w:val="2"/>
      </w:pPr>
      <w:r>
        <w:rPr>
          <w:rFonts w:hint="eastAsia"/>
        </w:rPr>
        <w:t>8.</w:t>
      </w:r>
      <w:r>
        <w:t>什么是死信队列？</w:t>
      </w:r>
    </w:p>
    <w:p w:rsidR="005E2B0E" w:rsidRDefault="005E2B0E" w:rsidP="005E2B0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DLX</w:t>
      </w:r>
      <w:r>
        <w:rPr>
          <w:rFonts w:ascii="Lucida Sans Unicode" w:hAnsi="Lucida Sans Unicode" w:cs="Lucida Sans Unicode"/>
          <w:color w:val="1A1A1A"/>
        </w:rPr>
        <w:t>，</w:t>
      </w:r>
      <w:r>
        <w:rPr>
          <w:rFonts w:ascii="Lucida Sans Unicode" w:hAnsi="Lucida Sans Unicode" w:cs="Lucida Sans Unicode"/>
          <w:color w:val="1A1A1A"/>
        </w:rPr>
        <w:t>Dead-Letter-Exchange</w:t>
      </w:r>
      <w:r>
        <w:rPr>
          <w:rFonts w:ascii="Lucida Sans Unicode" w:hAnsi="Lucida Sans Unicode" w:cs="Lucida Sans Unicode"/>
          <w:color w:val="1A1A1A"/>
        </w:rPr>
        <w:t>。利用</w:t>
      </w:r>
      <w:r>
        <w:rPr>
          <w:rFonts w:ascii="Lucida Sans Unicode" w:hAnsi="Lucida Sans Unicode" w:cs="Lucida Sans Unicode"/>
          <w:color w:val="1A1A1A"/>
        </w:rPr>
        <w:t xml:space="preserve"> DLX </w:t>
      </w:r>
      <w:r>
        <w:rPr>
          <w:rFonts w:ascii="Lucida Sans Unicode" w:hAnsi="Lucida Sans Unicode" w:cs="Lucida Sans Unicode"/>
          <w:color w:val="1A1A1A"/>
        </w:rPr>
        <w:t>，当消息在一个队列中变成死信（</w:t>
      </w:r>
      <w:r>
        <w:rPr>
          <w:rFonts w:ascii="Lucida Sans Unicode" w:hAnsi="Lucida Sans Unicode" w:cs="Lucida Sans Unicode"/>
          <w:color w:val="1A1A1A"/>
        </w:rPr>
        <w:t>dead message</w:t>
      </w:r>
      <w:r>
        <w:rPr>
          <w:rFonts w:ascii="Lucida Sans Unicode" w:hAnsi="Lucida Sans Unicode" w:cs="Lucida Sans Unicode"/>
          <w:color w:val="1A1A1A"/>
        </w:rPr>
        <w:t>）之后，它能被重新</w:t>
      </w:r>
      <w:r>
        <w:rPr>
          <w:rFonts w:ascii="Lucida Sans Unicode" w:hAnsi="Lucida Sans Unicode" w:cs="Lucida Sans Unicode"/>
          <w:color w:val="1A1A1A"/>
        </w:rPr>
        <w:t xml:space="preserve"> publish </w:t>
      </w:r>
      <w:r>
        <w:rPr>
          <w:rFonts w:ascii="Lucida Sans Unicode" w:hAnsi="Lucida Sans Unicode" w:cs="Lucida Sans Unicode"/>
          <w:color w:val="1A1A1A"/>
        </w:rPr>
        <w:t>到另一个</w:t>
      </w:r>
      <w:r>
        <w:rPr>
          <w:rFonts w:ascii="Lucida Sans Unicode" w:hAnsi="Lucida Sans Unicode" w:cs="Lucida Sans Unicode"/>
          <w:color w:val="1A1A1A"/>
        </w:rPr>
        <w:t xml:space="preserve"> Exchange </w:t>
      </w:r>
      <w:r>
        <w:rPr>
          <w:rFonts w:ascii="Lucida Sans Unicode" w:hAnsi="Lucida Sans Unicode" w:cs="Lucida Sans Unicode"/>
          <w:color w:val="1A1A1A"/>
        </w:rPr>
        <w:t>，这个</w:t>
      </w:r>
      <w:r>
        <w:rPr>
          <w:rFonts w:ascii="Lucida Sans Unicode" w:hAnsi="Lucida Sans Unicode" w:cs="Lucida Sans Unicode"/>
          <w:color w:val="1A1A1A"/>
        </w:rPr>
        <w:t xml:space="preserve"> Exchange </w:t>
      </w:r>
      <w:r>
        <w:rPr>
          <w:rFonts w:ascii="Lucida Sans Unicode" w:hAnsi="Lucida Sans Unicode" w:cs="Lucida Sans Unicode"/>
          <w:color w:val="1A1A1A"/>
        </w:rPr>
        <w:t>就是</w:t>
      </w:r>
      <w:r>
        <w:rPr>
          <w:rFonts w:ascii="Lucida Sans Unicode" w:hAnsi="Lucida Sans Unicode" w:cs="Lucida Sans Unicode"/>
          <w:color w:val="1A1A1A"/>
        </w:rPr>
        <w:t>DLX</w:t>
      </w:r>
      <w:r>
        <w:rPr>
          <w:rFonts w:ascii="Lucida Sans Unicode" w:hAnsi="Lucida Sans Unicode" w:cs="Lucida Sans Unicode"/>
          <w:color w:val="1A1A1A"/>
        </w:rPr>
        <w:t>。消息变成死信一向有一下几种情况：</w:t>
      </w:r>
    </w:p>
    <w:p w:rsidR="005E2B0E" w:rsidRDefault="005E2B0E" w:rsidP="00FA61C5">
      <w:pPr>
        <w:widowControl/>
        <w:numPr>
          <w:ilvl w:val="0"/>
          <w:numId w:val="25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消息被拒绝（</w:t>
      </w:r>
      <w:r>
        <w:rPr>
          <w:rFonts w:ascii="Lucida Sans Unicode" w:hAnsi="Lucida Sans Unicode" w:cs="Lucida Sans Unicode"/>
          <w:color w:val="1A1A1A"/>
          <w:szCs w:val="21"/>
        </w:rPr>
        <w:t>basic.reject / basic.nack</w:t>
      </w:r>
      <w:r>
        <w:rPr>
          <w:rFonts w:ascii="Lucida Sans Unicode" w:hAnsi="Lucida Sans Unicode" w:cs="Lucida Sans Unicode"/>
          <w:color w:val="1A1A1A"/>
          <w:szCs w:val="21"/>
        </w:rPr>
        <w:t>）并且</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requeue=false</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5E2B0E" w:rsidRDefault="005E2B0E" w:rsidP="00FA61C5">
      <w:pPr>
        <w:widowControl/>
        <w:numPr>
          <w:ilvl w:val="0"/>
          <w:numId w:val="25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消息</w:t>
      </w:r>
      <w:r>
        <w:rPr>
          <w:rFonts w:ascii="Lucida Sans Unicode" w:hAnsi="Lucida Sans Unicode" w:cs="Lucida Sans Unicode"/>
          <w:color w:val="1A1A1A"/>
          <w:szCs w:val="21"/>
        </w:rPr>
        <w:t xml:space="preserve"> TTL </w:t>
      </w:r>
      <w:r>
        <w:rPr>
          <w:rFonts w:ascii="Lucida Sans Unicode" w:hAnsi="Lucida Sans Unicode" w:cs="Lucida Sans Unicode"/>
          <w:color w:val="1A1A1A"/>
          <w:szCs w:val="21"/>
        </w:rPr>
        <w:t>过期（参考：</w:t>
      </w:r>
      <w:r>
        <w:rPr>
          <w:rFonts w:ascii="Lucida Sans Unicode" w:hAnsi="Lucida Sans Unicode" w:cs="Lucida Sans Unicode"/>
          <w:color w:val="1A1A1A"/>
          <w:szCs w:val="21"/>
        </w:rPr>
        <w:t>RabbitMQ</w:t>
      </w:r>
      <w:r>
        <w:rPr>
          <w:rFonts w:ascii="Lucida Sans Unicode" w:hAnsi="Lucida Sans Unicode" w:cs="Lucida Sans Unicode"/>
          <w:color w:val="1A1A1A"/>
          <w:szCs w:val="21"/>
        </w:rPr>
        <w:t>之</w:t>
      </w:r>
      <w:r>
        <w:rPr>
          <w:rFonts w:ascii="Lucida Sans Unicode" w:hAnsi="Lucida Sans Unicode" w:cs="Lucida Sans Unicode"/>
          <w:color w:val="1A1A1A"/>
          <w:szCs w:val="21"/>
        </w:rPr>
        <w:t>TTL</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Time-To-Live </w:t>
      </w:r>
      <w:r>
        <w:rPr>
          <w:rFonts w:ascii="Lucida Sans Unicode" w:hAnsi="Lucida Sans Unicode" w:cs="Lucida Sans Unicode"/>
          <w:color w:val="1A1A1A"/>
          <w:szCs w:val="21"/>
        </w:rPr>
        <w:t>过期时间））。</w:t>
      </w:r>
    </w:p>
    <w:p w:rsidR="005E2B0E" w:rsidRDefault="005E2B0E" w:rsidP="00FA61C5">
      <w:pPr>
        <w:widowControl/>
        <w:numPr>
          <w:ilvl w:val="0"/>
          <w:numId w:val="25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队列达到最大长度。</w:t>
      </w:r>
    </w:p>
    <w:p w:rsidR="005E2B0E" w:rsidRDefault="005E2B0E" w:rsidP="005E2B0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详细的，可以看看</w:t>
      </w:r>
      <w:r>
        <w:rPr>
          <w:rFonts w:ascii="Lucida Sans Unicode" w:hAnsi="Lucida Sans Unicode" w:cs="Lucida Sans Unicode"/>
          <w:color w:val="1A1A1A"/>
        </w:rPr>
        <w:t> </w:t>
      </w:r>
      <w:hyperlink r:id="rId460"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RabbitMQ </w:t>
        </w:r>
        <w:r>
          <w:rPr>
            <w:rStyle w:val="a5"/>
            <w:rFonts w:ascii="Lucida Sans Unicode" w:hAnsi="Lucida Sans Unicode" w:cs="Lucida Sans Unicode"/>
            <w:color w:val="0088CC"/>
          </w:rPr>
          <w:t>之死信队列》</w:t>
        </w:r>
      </w:hyperlink>
      <w:r>
        <w:rPr>
          <w:rFonts w:ascii="Lucida Sans Unicode" w:hAnsi="Lucida Sans Unicode" w:cs="Lucida Sans Unicode"/>
          <w:color w:val="1A1A1A"/>
        </w:rPr>
        <w:t> </w:t>
      </w:r>
      <w:r>
        <w:rPr>
          <w:rFonts w:ascii="Lucida Sans Unicode" w:hAnsi="Lucida Sans Unicode" w:cs="Lucida Sans Unicode"/>
          <w:color w:val="1A1A1A"/>
        </w:rPr>
        <w:t>文章。</w:t>
      </w:r>
    </w:p>
    <w:p w:rsidR="005E2B0E" w:rsidRDefault="005E2B0E" w:rsidP="005E2B0E">
      <w:pPr>
        <w:pStyle w:val="3"/>
      </w:pPr>
      <w:r>
        <w:rPr>
          <w:rStyle w:val="a4"/>
          <w:rFonts w:ascii="Lucida Sans Unicode" w:hAnsi="Lucida Sans Unicode" w:cs="Lucida Sans Unicode"/>
          <w:color w:val="1A1A1A"/>
        </w:rPr>
        <w:t xml:space="preserve">“dead letter”queue </w:t>
      </w:r>
      <w:r>
        <w:rPr>
          <w:rStyle w:val="a4"/>
          <w:rFonts w:ascii="Lucida Sans Unicode" w:hAnsi="Lucida Sans Unicode" w:cs="Lucida Sans Unicode"/>
          <w:color w:val="1A1A1A"/>
        </w:rPr>
        <w:t>的用途？</w:t>
      </w:r>
    </w:p>
    <w:p w:rsidR="005E2B0E" w:rsidRDefault="005E2B0E" w:rsidP="005E2B0E">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当消息被</w:t>
      </w:r>
      <w:r>
        <w:rPr>
          <w:rFonts w:ascii="Lucida Sans Unicode" w:hAnsi="Lucida Sans Unicode" w:cs="Lucida Sans Unicode"/>
          <w:color w:val="1A1A1A"/>
        </w:rPr>
        <w:t xml:space="preserve"> RabbitMQ server </w:t>
      </w:r>
      <w:r>
        <w:rPr>
          <w:rFonts w:ascii="Lucida Sans Unicode" w:hAnsi="Lucida Sans Unicode" w:cs="Lucida Sans Unicode"/>
          <w:color w:val="1A1A1A"/>
        </w:rPr>
        <w:t>投递到</w:t>
      </w:r>
      <w:r>
        <w:rPr>
          <w:rFonts w:ascii="Lucida Sans Unicode" w:hAnsi="Lucida Sans Unicode" w:cs="Lucida Sans Unicode"/>
          <w:color w:val="1A1A1A"/>
        </w:rPr>
        <w:t xml:space="preserve"> consumer </w:t>
      </w:r>
      <w:r>
        <w:rPr>
          <w:rFonts w:ascii="Lucida Sans Unicode" w:hAnsi="Lucida Sans Unicode" w:cs="Lucida Sans Unicode"/>
          <w:color w:val="1A1A1A"/>
        </w:rPr>
        <w:t>后，但</w:t>
      </w:r>
      <w:r>
        <w:rPr>
          <w:rFonts w:ascii="Lucida Sans Unicode" w:hAnsi="Lucida Sans Unicode" w:cs="Lucida Sans Unicode"/>
          <w:color w:val="1A1A1A"/>
        </w:rPr>
        <w:t xml:space="preserve"> consumer </w:t>
      </w:r>
      <w:r>
        <w:rPr>
          <w:rFonts w:ascii="Lucida Sans Unicode" w:hAnsi="Lucida Sans Unicode" w:cs="Lucida Sans Unicode"/>
          <w:color w:val="1A1A1A"/>
        </w:rPr>
        <w:t>却通过</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Basic.Reject</w:t>
      </w:r>
      <w:r>
        <w:rPr>
          <w:rFonts w:ascii="Lucida Sans Unicode" w:hAnsi="Lucida Sans Unicode" w:cs="Lucida Sans Unicode"/>
          <w:color w:val="1A1A1A"/>
        </w:rPr>
        <w:t> </w:t>
      </w:r>
      <w:r>
        <w:rPr>
          <w:rFonts w:ascii="Lucida Sans Unicode" w:hAnsi="Lucida Sans Unicode" w:cs="Lucida Sans Unicode"/>
          <w:color w:val="1A1A1A"/>
        </w:rPr>
        <w:t>进行了拒绝时（同时设置</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requeue=false</w:t>
      </w:r>
      <w:r>
        <w:rPr>
          <w:rFonts w:ascii="Lucida Sans Unicode" w:hAnsi="Lucida Sans Unicode" w:cs="Lucida Sans Unicode"/>
          <w:color w:val="1A1A1A"/>
        </w:rPr>
        <w:t>），那么该消息会被放入</w:t>
      </w:r>
      <w:r>
        <w:rPr>
          <w:rFonts w:ascii="Lucida Sans Unicode" w:hAnsi="Lucida Sans Unicode" w:cs="Lucida Sans Unicode"/>
          <w:color w:val="1A1A1A"/>
        </w:rPr>
        <w:t xml:space="preserve"> “dead letter” queue </w:t>
      </w:r>
      <w:r>
        <w:rPr>
          <w:rFonts w:ascii="Lucida Sans Unicode" w:hAnsi="Lucida Sans Unicode" w:cs="Lucida Sans Unicode"/>
          <w:color w:val="1A1A1A"/>
        </w:rPr>
        <w:t>中。该</w:t>
      </w:r>
      <w:r>
        <w:rPr>
          <w:rFonts w:ascii="Lucida Sans Unicode" w:hAnsi="Lucida Sans Unicode" w:cs="Lucida Sans Unicode"/>
          <w:color w:val="1A1A1A"/>
        </w:rPr>
        <w:t xml:space="preserve"> queue </w:t>
      </w:r>
      <w:r>
        <w:rPr>
          <w:rFonts w:ascii="Lucida Sans Unicode" w:hAnsi="Lucida Sans Unicode" w:cs="Lucida Sans Unicode"/>
          <w:color w:val="1A1A1A"/>
        </w:rPr>
        <w:t>可用于排查</w:t>
      </w:r>
      <w:r>
        <w:rPr>
          <w:rFonts w:ascii="Lucida Sans Unicode" w:hAnsi="Lucida Sans Unicode" w:cs="Lucida Sans Unicode"/>
          <w:color w:val="1A1A1A"/>
        </w:rPr>
        <w:t xml:space="preserve"> message </w:t>
      </w:r>
      <w:r>
        <w:rPr>
          <w:rFonts w:ascii="Lucida Sans Unicode" w:hAnsi="Lucida Sans Unicode" w:cs="Lucida Sans Unicode"/>
          <w:color w:val="1A1A1A"/>
        </w:rPr>
        <w:t>被</w:t>
      </w:r>
      <w:r>
        <w:rPr>
          <w:rFonts w:ascii="Lucida Sans Unicode" w:hAnsi="Lucida Sans Unicode" w:cs="Lucida Sans Unicode"/>
          <w:color w:val="1A1A1A"/>
        </w:rPr>
        <w:t xml:space="preserve"> reject </w:t>
      </w:r>
      <w:r>
        <w:rPr>
          <w:rFonts w:ascii="Lucida Sans Unicode" w:hAnsi="Lucida Sans Unicode" w:cs="Lucida Sans Unicode"/>
          <w:color w:val="1A1A1A"/>
        </w:rPr>
        <w:t>或</w:t>
      </w:r>
      <w:r>
        <w:rPr>
          <w:rFonts w:ascii="Lucida Sans Unicode" w:hAnsi="Lucida Sans Unicode" w:cs="Lucida Sans Unicode"/>
          <w:color w:val="1A1A1A"/>
        </w:rPr>
        <w:t xml:space="preserve"> undeliver </w:t>
      </w:r>
      <w:r>
        <w:rPr>
          <w:rFonts w:ascii="Lucida Sans Unicode" w:hAnsi="Lucida Sans Unicode" w:cs="Lucida Sans Unicode"/>
          <w:color w:val="1A1A1A"/>
        </w:rPr>
        <w:t>的原因。</w:t>
      </w:r>
    </w:p>
    <w:p w:rsidR="005E2B0E" w:rsidRDefault="005E2B0E" w:rsidP="005E2B0E">
      <w:pPr>
        <w:pStyle w:val="3"/>
      </w:pPr>
      <w:r>
        <w:rPr>
          <w:rStyle w:val="HTML"/>
          <w:rFonts w:ascii="Lucida Console" w:hAnsi="Lucida Console"/>
          <w:b w:val="0"/>
          <w:bCs w:val="0"/>
          <w:color w:val="1A1A1A"/>
          <w:sz w:val="21"/>
          <w:szCs w:val="21"/>
          <w:bdr w:val="single" w:sz="6" w:space="1" w:color="CCCCCC" w:frame="1"/>
          <w:shd w:val="clear" w:color="auto" w:fill="DDDDDD"/>
        </w:rPr>
        <w:t>Basic.Reject</w:t>
      </w:r>
      <w:r>
        <w:rPr>
          <w:rStyle w:val="a4"/>
          <w:rFonts w:ascii="Lucida Sans Unicode" w:hAnsi="Lucida Sans Unicode" w:cs="Lucida Sans Unicode"/>
          <w:color w:val="1A1A1A"/>
        </w:rPr>
        <w:t> </w:t>
      </w:r>
      <w:r>
        <w:rPr>
          <w:rStyle w:val="a4"/>
          <w:rFonts w:ascii="Lucida Sans Unicode" w:hAnsi="Lucida Sans Unicode" w:cs="Lucida Sans Unicode"/>
          <w:color w:val="1A1A1A"/>
        </w:rPr>
        <w:t>的用法是什么？</w:t>
      </w:r>
    </w:p>
    <w:p w:rsidR="005E2B0E" w:rsidRDefault="005E2B0E" w:rsidP="005E2B0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该信令可用于</w:t>
      </w:r>
      <w:r>
        <w:rPr>
          <w:rFonts w:ascii="Lucida Sans Unicode" w:hAnsi="Lucida Sans Unicode" w:cs="Lucida Sans Unicode"/>
          <w:color w:val="1A1A1A"/>
        </w:rPr>
        <w:t xml:space="preserve"> consumer </w:t>
      </w:r>
      <w:r>
        <w:rPr>
          <w:rFonts w:ascii="Lucida Sans Unicode" w:hAnsi="Lucida Sans Unicode" w:cs="Lucida Sans Unicode"/>
          <w:color w:val="1A1A1A"/>
        </w:rPr>
        <w:t>对收到的</w:t>
      </w:r>
      <w:r>
        <w:rPr>
          <w:rFonts w:ascii="Lucida Sans Unicode" w:hAnsi="Lucida Sans Unicode" w:cs="Lucida Sans Unicode"/>
          <w:color w:val="1A1A1A"/>
        </w:rPr>
        <w:t xml:space="preserve"> message </w:t>
      </w:r>
      <w:r>
        <w:rPr>
          <w:rFonts w:ascii="Lucida Sans Unicode" w:hAnsi="Lucida Sans Unicode" w:cs="Lucida Sans Unicode"/>
          <w:color w:val="1A1A1A"/>
        </w:rPr>
        <w:t>进行</w:t>
      </w:r>
      <w:r>
        <w:rPr>
          <w:rFonts w:ascii="Lucida Sans Unicode" w:hAnsi="Lucida Sans Unicode" w:cs="Lucida Sans Unicode"/>
          <w:color w:val="1A1A1A"/>
        </w:rPr>
        <w:t xml:space="preserve"> reject </w:t>
      </w:r>
      <w:r>
        <w:rPr>
          <w:rFonts w:ascii="Lucida Sans Unicode" w:hAnsi="Lucida Sans Unicode" w:cs="Lucida Sans Unicode"/>
          <w:color w:val="1A1A1A"/>
        </w:rPr>
        <w:t>。</w:t>
      </w:r>
    </w:p>
    <w:p w:rsidR="005E2B0E" w:rsidRDefault="005E2B0E" w:rsidP="00FA61C5">
      <w:pPr>
        <w:widowControl/>
        <w:numPr>
          <w:ilvl w:val="0"/>
          <w:numId w:val="26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若在该信令中设置</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requeue=true</w:t>
      </w:r>
      <w:r>
        <w:rPr>
          <w:rFonts w:ascii="Lucida Sans Unicode" w:hAnsi="Lucida Sans Unicode" w:cs="Lucida Sans Unicode"/>
          <w:color w:val="1A1A1A"/>
          <w:szCs w:val="21"/>
        </w:rPr>
        <w:t> </w:t>
      </w:r>
      <w:r>
        <w:rPr>
          <w:rFonts w:ascii="Lucida Sans Unicode" w:hAnsi="Lucida Sans Unicode" w:cs="Lucida Sans Unicode"/>
          <w:color w:val="1A1A1A"/>
          <w:szCs w:val="21"/>
        </w:rPr>
        <w:t>，则当</w:t>
      </w:r>
      <w:r>
        <w:rPr>
          <w:rFonts w:ascii="Lucida Sans Unicode" w:hAnsi="Lucida Sans Unicode" w:cs="Lucida Sans Unicode"/>
          <w:color w:val="1A1A1A"/>
          <w:szCs w:val="21"/>
        </w:rPr>
        <w:t xml:space="preserve"> RabbitMQ server </w:t>
      </w:r>
      <w:r>
        <w:rPr>
          <w:rFonts w:ascii="Lucida Sans Unicode" w:hAnsi="Lucida Sans Unicode" w:cs="Lucida Sans Unicode"/>
          <w:color w:val="1A1A1A"/>
          <w:szCs w:val="21"/>
        </w:rPr>
        <w:t>收到该拒绝信令后，会将该</w:t>
      </w:r>
      <w:r>
        <w:rPr>
          <w:rFonts w:ascii="Lucida Sans Unicode" w:hAnsi="Lucida Sans Unicode" w:cs="Lucida Sans Unicode"/>
          <w:color w:val="1A1A1A"/>
          <w:szCs w:val="21"/>
        </w:rPr>
        <w:t xml:space="preserve"> message </w:t>
      </w:r>
      <w:r>
        <w:rPr>
          <w:rFonts w:ascii="Lucida Sans Unicode" w:hAnsi="Lucida Sans Unicode" w:cs="Lucida Sans Unicode"/>
          <w:color w:val="1A1A1A"/>
          <w:szCs w:val="21"/>
        </w:rPr>
        <w:t>重新发送到下一个处于</w:t>
      </w:r>
      <w:r>
        <w:rPr>
          <w:rFonts w:ascii="Lucida Sans Unicode" w:hAnsi="Lucida Sans Unicode" w:cs="Lucida Sans Unicode"/>
          <w:color w:val="1A1A1A"/>
          <w:szCs w:val="21"/>
        </w:rPr>
        <w:t xml:space="preserve"> consume </w:t>
      </w:r>
      <w:r>
        <w:rPr>
          <w:rFonts w:ascii="Lucida Sans Unicode" w:hAnsi="Lucida Sans Unicode" w:cs="Lucida Sans Unicode"/>
          <w:color w:val="1A1A1A"/>
          <w:szCs w:val="21"/>
        </w:rPr>
        <w:t>状态的</w:t>
      </w:r>
      <w:r>
        <w:rPr>
          <w:rFonts w:ascii="Lucida Sans Unicode" w:hAnsi="Lucida Sans Unicode" w:cs="Lucida Sans Unicode"/>
          <w:color w:val="1A1A1A"/>
          <w:szCs w:val="21"/>
        </w:rPr>
        <w:t xml:space="preserve"> consumer </w:t>
      </w:r>
      <w:r>
        <w:rPr>
          <w:rFonts w:ascii="Lucida Sans Unicode" w:hAnsi="Lucida Sans Unicode" w:cs="Lucida Sans Unicode"/>
          <w:color w:val="1A1A1A"/>
          <w:szCs w:val="21"/>
        </w:rPr>
        <w:t>处（理论上仍可能将该消息发送给当前</w:t>
      </w:r>
      <w:r>
        <w:rPr>
          <w:rFonts w:ascii="Lucida Sans Unicode" w:hAnsi="Lucida Sans Unicode" w:cs="Lucida Sans Unicode"/>
          <w:color w:val="1A1A1A"/>
          <w:szCs w:val="21"/>
        </w:rPr>
        <w:t xml:space="preserve"> consumer</w:t>
      </w:r>
      <w:r>
        <w:rPr>
          <w:rFonts w:ascii="Lucida Sans Unicode" w:hAnsi="Lucida Sans Unicode" w:cs="Lucida Sans Unicode"/>
          <w:color w:val="1A1A1A"/>
          <w:szCs w:val="21"/>
        </w:rPr>
        <w:t>）。</w:t>
      </w:r>
    </w:p>
    <w:p w:rsidR="005E2B0E" w:rsidRDefault="005E2B0E" w:rsidP="00FA61C5">
      <w:pPr>
        <w:widowControl/>
        <w:numPr>
          <w:ilvl w:val="0"/>
          <w:numId w:val="26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若设置</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requeue=false</w:t>
      </w:r>
      <w:r>
        <w:rPr>
          <w:rFonts w:ascii="Lucida Sans Unicode" w:hAnsi="Lucida Sans Unicode" w:cs="Lucida Sans Unicode"/>
          <w:color w:val="1A1A1A"/>
          <w:szCs w:val="21"/>
        </w:rPr>
        <w:t> </w:t>
      </w:r>
      <w:r>
        <w:rPr>
          <w:rFonts w:ascii="Lucida Sans Unicode" w:hAnsi="Lucida Sans Unicode" w:cs="Lucida Sans Unicode"/>
          <w:color w:val="1A1A1A"/>
          <w:szCs w:val="21"/>
        </w:rPr>
        <w:t>，则</w:t>
      </w:r>
      <w:r>
        <w:rPr>
          <w:rFonts w:ascii="Lucida Sans Unicode" w:hAnsi="Lucida Sans Unicode" w:cs="Lucida Sans Unicode"/>
          <w:color w:val="1A1A1A"/>
          <w:szCs w:val="21"/>
        </w:rPr>
        <w:t xml:space="preserve"> RabbitMQ server </w:t>
      </w:r>
      <w:r>
        <w:rPr>
          <w:rFonts w:ascii="Lucida Sans Unicode" w:hAnsi="Lucida Sans Unicode" w:cs="Lucida Sans Unicode"/>
          <w:color w:val="1A1A1A"/>
          <w:szCs w:val="21"/>
        </w:rPr>
        <w:t>在收到拒绝信令后，将直接将该</w:t>
      </w:r>
      <w:r>
        <w:rPr>
          <w:rFonts w:ascii="Lucida Sans Unicode" w:hAnsi="Lucida Sans Unicode" w:cs="Lucida Sans Unicode"/>
          <w:color w:val="1A1A1A"/>
          <w:szCs w:val="21"/>
        </w:rPr>
        <w:t xml:space="preserve"> message </w:t>
      </w:r>
      <w:r>
        <w:rPr>
          <w:rFonts w:ascii="Lucida Sans Unicode" w:hAnsi="Lucida Sans Unicode" w:cs="Lucida Sans Unicode"/>
          <w:color w:val="1A1A1A"/>
          <w:szCs w:val="21"/>
        </w:rPr>
        <w:t>从</w:t>
      </w:r>
      <w:r>
        <w:rPr>
          <w:rFonts w:ascii="Lucida Sans Unicode" w:hAnsi="Lucida Sans Unicode" w:cs="Lucida Sans Unicode"/>
          <w:color w:val="1A1A1A"/>
          <w:szCs w:val="21"/>
        </w:rPr>
        <w:t xml:space="preserve"> queue </w:t>
      </w:r>
      <w:r>
        <w:rPr>
          <w:rFonts w:ascii="Lucida Sans Unicode" w:hAnsi="Lucida Sans Unicode" w:cs="Lucida Sans Unicode"/>
          <w:color w:val="1A1A1A"/>
          <w:szCs w:val="21"/>
        </w:rPr>
        <w:t>中移除。</w:t>
      </w:r>
    </w:p>
    <w:p w:rsidR="005E2B0E" w:rsidRDefault="005E2B0E" w:rsidP="005E2B0E">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另外一种移除</w:t>
      </w:r>
      <w:r>
        <w:rPr>
          <w:rFonts w:ascii="Lucida Sans Unicode" w:hAnsi="Lucida Sans Unicode" w:cs="Lucida Sans Unicode"/>
          <w:color w:val="1A1A1A"/>
        </w:rPr>
        <w:t xml:space="preserve"> queue </w:t>
      </w:r>
      <w:r>
        <w:rPr>
          <w:rFonts w:ascii="Lucida Sans Unicode" w:hAnsi="Lucida Sans Unicode" w:cs="Lucida Sans Unicode"/>
          <w:color w:val="1A1A1A"/>
        </w:rPr>
        <w:t>中</w:t>
      </w:r>
      <w:r>
        <w:rPr>
          <w:rFonts w:ascii="Lucida Sans Unicode" w:hAnsi="Lucida Sans Unicode" w:cs="Lucida Sans Unicode"/>
          <w:color w:val="1A1A1A"/>
        </w:rPr>
        <w:t xml:space="preserve"> message </w:t>
      </w:r>
      <w:r>
        <w:rPr>
          <w:rFonts w:ascii="Lucida Sans Unicode" w:hAnsi="Lucida Sans Unicode" w:cs="Lucida Sans Unicode"/>
          <w:color w:val="1A1A1A"/>
        </w:rPr>
        <w:t>的小技巧是，</w:t>
      </w:r>
      <w:r>
        <w:rPr>
          <w:rFonts w:ascii="Lucida Sans Unicode" w:hAnsi="Lucida Sans Unicode" w:cs="Lucida Sans Unicode"/>
          <w:color w:val="1A1A1A"/>
        </w:rPr>
        <w:t xml:space="preserve">consumer </w:t>
      </w:r>
      <w:r>
        <w:rPr>
          <w:rFonts w:ascii="Lucida Sans Unicode" w:hAnsi="Lucida Sans Unicode" w:cs="Lucida Sans Unicode"/>
          <w:color w:val="1A1A1A"/>
        </w:rPr>
        <w:t>回复</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Basic.Ack</w:t>
      </w:r>
      <w:r>
        <w:rPr>
          <w:rFonts w:ascii="Lucida Sans Unicode" w:hAnsi="Lucida Sans Unicode" w:cs="Lucida Sans Unicode"/>
          <w:color w:val="1A1A1A"/>
        </w:rPr>
        <w:t> </w:t>
      </w:r>
      <w:r>
        <w:rPr>
          <w:rFonts w:ascii="Lucida Sans Unicode" w:hAnsi="Lucida Sans Unicode" w:cs="Lucida Sans Unicode"/>
          <w:color w:val="1A1A1A"/>
        </w:rPr>
        <w:t>但不对获取到的</w:t>
      </w:r>
      <w:r>
        <w:rPr>
          <w:rFonts w:ascii="Lucida Sans Unicode" w:hAnsi="Lucida Sans Unicode" w:cs="Lucida Sans Unicode"/>
          <w:color w:val="1A1A1A"/>
        </w:rPr>
        <w:t xml:space="preserve"> message </w:t>
      </w:r>
      <w:r>
        <w:rPr>
          <w:rFonts w:ascii="Lucida Sans Unicode" w:hAnsi="Lucida Sans Unicode" w:cs="Lucida Sans Unicode"/>
          <w:color w:val="1A1A1A"/>
        </w:rPr>
        <w:t>做任何处理。而</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Basic.Nack</w:t>
      </w:r>
      <w:r>
        <w:rPr>
          <w:rFonts w:ascii="Lucida Sans Unicode" w:hAnsi="Lucida Sans Unicode" w:cs="Lucida Sans Unicode"/>
          <w:color w:val="1A1A1A"/>
        </w:rPr>
        <w:t>是对</w:t>
      </w:r>
      <w:r>
        <w:rPr>
          <w:rFonts w:ascii="Lucida Sans Unicode" w:hAnsi="Lucida Sans Unicode" w:cs="Lucida Sans Unicode"/>
          <w:color w:val="1A1A1A"/>
        </w:rPr>
        <w:t xml:space="preserve"> Basic.Reject </w:t>
      </w:r>
      <w:r>
        <w:rPr>
          <w:rFonts w:ascii="Lucida Sans Unicode" w:hAnsi="Lucida Sans Unicode" w:cs="Lucida Sans Unicode"/>
          <w:color w:val="1A1A1A"/>
        </w:rPr>
        <w:t>的扩展，以支持一次拒绝多条</w:t>
      </w:r>
      <w:r>
        <w:rPr>
          <w:rFonts w:ascii="Lucida Sans Unicode" w:hAnsi="Lucida Sans Unicode" w:cs="Lucida Sans Unicode"/>
          <w:color w:val="1A1A1A"/>
        </w:rPr>
        <w:t xml:space="preserve"> message </w:t>
      </w:r>
      <w:r>
        <w:rPr>
          <w:rFonts w:ascii="Lucida Sans Unicode" w:hAnsi="Lucida Sans Unicode" w:cs="Lucida Sans Unicode"/>
          <w:color w:val="1A1A1A"/>
        </w:rPr>
        <w:t>的能力。</w:t>
      </w:r>
    </w:p>
    <w:p w:rsidR="00250BFF" w:rsidRDefault="00250BFF" w:rsidP="00250BFF">
      <w:pPr>
        <w:pStyle w:val="2"/>
      </w:pPr>
      <w:r>
        <w:t>9.RabbitMQ 中的 cluster、mirrored queue，以及 warrens 机制分别用于解决什么问题？</w:t>
      </w:r>
    </w:p>
    <w:p w:rsidR="00250BFF" w:rsidRDefault="00250BFF" w:rsidP="00250BFF">
      <w:pPr>
        <w:pStyle w:val="3"/>
      </w:pPr>
      <w:r>
        <w:rPr>
          <w:rStyle w:val="a4"/>
          <w:rFonts w:ascii="Lucida Sans Unicode" w:hAnsi="Lucida Sans Unicode" w:cs="Lucida Sans Unicode"/>
          <w:color w:val="1A1A1A"/>
        </w:rPr>
        <w:t>cluster</w:t>
      </w:r>
    </w:p>
    <w:p w:rsidR="00250BFF" w:rsidRDefault="00250BFF" w:rsidP="00FA61C5">
      <w:pPr>
        <w:widowControl/>
        <w:numPr>
          <w:ilvl w:val="0"/>
          <w:numId w:val="26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cluster </w:t>
      </w:r>
      <w:r>
        <w:rPr>
          <w:rFonts w:ascii="Lucida Sans Unicode" w:hAnsi="Lucida Sans Unicode" w:cs="Lucida Sans Unicode"/>
          <w:color w:val="1A1A1A"/>
          <w:szCs w:val="21"/>
        </w:rPr>
        <w:t>是为了解决当</w:t>
      </w:r>
      <w:r>
        <w:rPr>
          <w:rFonts w:ascii="Lucida Sans Unicode" w:hAnsi="Lucida Sans Unicode" w:cs="Lucida Sans Unicode"/>
          <w:color w:val="1A1A1A"/>
          <w:szCs w:val="21"/>
        </w:rPr>
        <w:t xml:space="preserve"> cluster </w:t>
      </w:r>
      <w:r>
        <w:rPr>
          <w:rFonts w:ascii="Lucida Sans Unicode" w:hAnsi="Lucida Sans Unicode" w:cs="Lucida Sans Unicode"/>
          <w:color w:val="1A1A1A"/>
          <w:szCs w:val="21"/>
        </w:rPr>
        <w:t>中的任意</w:t>
      </w:r>
      <w:r>
        <w:rPr>
          <w:rFonts w:ascii="Lucida Sans Unicode" w:hAnsi="Lucida Sans Unicode" w:cs="Lucida Sans Unicode"/>
          <w:color w:val="1A1A1A"/>
          <w:szCs w:val="21"/>
        </w:rPr>
        <w:t xml:space="preserve"> node </w:t>
      </w:r>
      <w:r>
        <w:rPr>
          <w:rFonts w:ascii="Lucida Sans Unicode" w:hAnsi="Lucida Sans Unicode" w:cs="Lucida Sans Unicode"/>
          <w:color w:val="1A1A1A"/>
          <w:szCs w:val="21"/>
        </w:rPr>
        <w:t>失效后，</w:t>
      </w:r>
      <w:r>
        <w:rPr>
          <w:rFonts w:ascii="Lucida Sans Unicode" w:hAnsi="Lucida Sans Unicode" w:cs="Lucida Sans Unicode"/>
          <w:color w:val="1A1A1A"/>
          <w:szCs w:val="21"/>
        </w:rPr>
        <w:t xml:space="preserve">producer </w:t>
      </w:r>
      <w:r>
        <w:rPr>
          <w:rFonts w:ascii="Lucida Sans Unicode" w:hAnsi="Lucida Sans Unicode" w:cs="Lucida Sans Unicode"/>
          <w:color w:val="1A1A1A"/>
          <w:szCs w:val="21"/>
        </w:rPr>
        <w:t>和</w:t>
      </w:r>
      <w:r>
        <w:rPr>
          <w:rFonts w:ascii="Lucida Sans Unicode" w:hAnsi="Lucida Sans Unicode" w:cs="Lucida Sans Unicode"/>
          <w:color w:val="1A1A1A"/>
          <w:szCs w:val="21"/>
        </w:rPr>
        <w:t xml:space="preserve"> consumer </w:t>
      </w:r>
      <w:r>
        <w:rPr>
          <w:rFonts w:ascii="Lucida Sans Unicode" w:hAnsi="Lucida Sans Unicode" w:cs="Lucida Sans Unicode"/>
          <w:color w:val="1A1A1A"/>
          <w:szCs w:val="21"/>
        </w:rPr>
        <w:t>均可以通过其他</w:t>
      </w:r>
      <w:r>
        <w:rPr>
          <w:rFonts w:ascii="Lucida Sans Unicode" w:hAnsi="Lucida Sans Unicode" w:cs="Lucida Sans Unicode"/>
          <w:color w:val="1A1A1A"/>
          <w:szCs w:val="21"/>
        </w:rPr>
        <w:t xml:space="preserve"> node </w:t>
      </w:r>
      <w:r>
        <w:rPr>
          <w:rFonts w:ascii="Lucida Sans Unicode" w:hAnsi="Lucida Sans Unicode" w:cs="Lucida Sans Unicode"/>
          <w:color w:val="1A1A1A"/>
          <w:szCs w:val="21"/>
        </w:rPr>
        <w:t>继续工作，即提高了可用性；另外可以通过增加</w:t>
      </w:r>
      <w:r>
        <w:rPr>
          <w:rFonts w:ascii="Lucida Sans Unicode" w:hAnsi="Lucida Sans Unicode" w:cs="Lucida Sans Unicode"/>
          <w:color w:val="1A1A1A"/>
          <w:szCs w:val="21"/>
        </w:rPr>
        <w:t xml:space="preserve"> node </w:t>
      </w:r>
      <w:r>
        <w:rPr>
          <w:rFonts w:ascii="Lucida Sans Unicode" w:hAnsi="Lucida Sans Unicode" w:cs="Lucida Sans Unicode"/>
          <w:color w:val="1A1A1A"/>
          <w:szCs w:val="21"/>
        </w:rPr>
        <w:t>数量增加</w:t>
      </w:r>
      <w:r>
        <w:rPr>
          <w:rFonts w:ascii="Lucida Sans Unicode" w:hAnsi="Lucida Sans Unicode" w:cs="Lucida Sans Unicode"/>
          <w:color w:val="1A1A1A"/>
          <w:szCs w:val="21"/>
        </w:rPr>
        <w:t xml:space="preserve"> cluster </w:t>
      </w:r>
      <w:r>
        <w:rPr>
          <w:rFonts w:ascii="Lucida Sans Unicode" w:hAnsi="Lucida Sans Unicode" w:cs="Lucida Sans Unicode"/>
          <w:color w:val="1A1A1A"/>
          <w:szCs w:val="21"/>
        </w:rPr>
        <w:t>的消息吞吐量的目的。</w:t>
      </w:r>
    </w:p>
    <w:p w:rsidR="00250BFF" w:rsidRDefault="00250BFF" w:rsidP="00FA61C5">
      <w:pPr>
        <w:widowControl/>
        <w:numPr>
          <w:ilvl w:val="0"/>
          <w:numId w:val="26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cluster </w:t>
      </w:r>
      <w:r>
        <w:rPr>
          <w:rFonts w:ascii="Lucida Sans Unicode" w:hAnsi="Lucida Sans Unicode" w:cs="Lucida Sans Unicode"/>
          <w:color w:val="1A1A1A"/>
          <w:szCs w:val="21"/>
        </w:rPr>
        <w:t>本身不负责</w:t>
      </w:r>
      <w:r>
        <w:rPr>
          <w:rFonts w:ascii="Lucida Sans Unicode" w:hAnsi="Lucida Sans Unicode" w:cs="Lucida Sans Unicode"/>
          <w:color w:val="1A1A1A"/>
          <w:szCs w:val="21"/>
        </w:rPr>
        <w:t xml:space="preserve"> message </w:t>
      </w:r>
      <w:r>
        <w:rPr>
          <w:rFonts w:ascii="Lucida Sans Unicode" w:hAnsi="Lucida Sans Unicode" w:cs="Lucida Sans Unicode"/>
          <w:color w:val="1A1A1A"/>
          <w:szCs w:val="21"/>
        </w:rPr>
        <w:t>的可靠性问题（该问题由</w:t>
      </w:r>
      <w:r>
        <w:rPr>
          <w:rFonts w:ascii="Lucida Sans Unicode" w:hAnsi="Lucida Sans Unicode" w:cs="Lucida Sans Unicode"/>
          <w:color w:val="1A1A1A"/>
          <w:szCs w:val="21"/>
        </w:rPr>
        <w:t xml:space="preserve"> producer </w:t>
      </w:r>
      <w:r>
        <w:rPr>
          <w:rFonts w:ascii="Lucida Sans Unicode" w:hAnsi="Lucida Sans Unicode" w:cs="Lucida Sans Unicode"/>
          <w:color w:val="1A1A1A"/>
          <w:szCs w:val="21"/>
        </w:rPr>
        <w:t>通过各种机制自行解决）；</w:t>
      </w:r>
      <w:r>
        <w:rPr>
          <w:rFonts w:ascii="Lucida Sans Unicode" w:hAnsi="Lucida Sans Unicode" w:cs="Lucida Sans Unicode"/>
          <w:color w:val="1A1A1A"/>
          <w:szCs w:val="21"/>
        </w:rPr>
        <w:t xml:space="preserve">cluster </w:t>
      </w:r>
      <w:r>
        <w:rPr>
          <w:rFonts w:ascii="Lucida Sans Unicode" w:hAnsi="Lucida Sans Unicode" w:cs="Lucida Sans Unicode"/>
          <w:color w:val="1A1A1A"/>
          <w:szCs w:val="21"/>
        </w:rPr>
        <w:t>无法解决跨数据中心的问题（即脑裂问题）。</w:t>
      </w:r>
    </w:p>
    <w:p w:rsidR="00250BFF" w:rsidRDefault="00250BFF" w:rsidP="00FA61C5">
      <w:pPr>
        <w:widowControl/>
        <w:numPr>
          <w:ilvl w:val="0"/>
          <w:numId w:val="26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另外，在</w:t>
      </w:r>
      <w:r>
        <w:rPr>
          <w:rFonts w:ascii="Lucida Sans Unicode" w:hAnsi="Lucida Sans Unicode" w:cs="Lucida Sans Unicode"/>
          <w:color w:val="1A1A1A"/>
          <w:szCs w:val="21"/>
        </w:rPr>
        <w:t xml:space="preserve">cluster </w:t>
      </w:r>
      <w:r>
        <w:rPr>
          <w:rFonts w:ascii="Lucida Sans Unicode" w:hAnsi="Lucida Sans Unicode" w:cs="Lucida Sans Unicode"/>
          <w:color w:val="1A1A1A"/>
          <w:szCs w:val="21"/>
        </w:rPr>
        <w:t>前使用</w:t>
      </w:r>
      <w:r>
        <w:rPr>
          <w:rFonts w:ascii="Lucida Sans Unicode" w:hAnsi="Lucida Sans Unicode" w:cs="Lucida Sans Unicode"/>
          <w:color w:val="1A1A1A"/>
          <w:szCs w:val="21"/>
        </w:rPr>
        <w:t xml:space="preserve"> HAProxy </w:t>
      </w:r>
      <w:r>
        <w:rPr>
          <w:rFonts w:ascii="Lucida Sans Unicode" w:hAnsi="Lucida Sans Unicode" w:cs="Lucida Sans Unicode"/>
          <w:color w:val="1A1A1A"/>
          <w:szCs w:val="21"/>
        </w:rPr>
        <w:t>可以解决</w:t>
      </w:r>
      <w:r>
        <w:rPr>
          <w:rFonts w:ascii="Lucida Sans Unicode" w:hAnsi="Lucida Sans Unicode" w:cs="Lucida Sans Unicode"/>
          <w:color w:val="1A1A1A"/>
          <w:szCs w:val="21"/>
        </w:rPr>
        <w:t xml:space="preserve"> node </w:t>
      </w:r>
      <w:r>
        <w:rPr>
          <w:rFonts w:ascii="Lucida Sans Unicode" w:hAnsi="Lucida Sans Unicode" w:cs="Lucida Sans Unicode"/>
          <w:color w:val="1A1A1A"/>
          <w:szCs w:val="21"/>
        </w:rPr>
        <w:t>的选择问题，即业务无需知道</w:t>
      </w:r>
      <w:r>
        <w:rPr>
          <w:rFonts w:ascii="Lucida Sans Unicode" w:hAnsi="Lucida Sans Unicode" w:cs="Lucida Sans Unicode"/>
          <w:color w:val="1A1A1A"/>
          <w:szCs w:val="21"/>
        </w:rPr>
        <w:t xml:space="preserve"> cluster </w:t>
      </w:r>
      <w:r>
        <w:rPr>
          <w:rFonts w:ascii="Lucida Sans Unicode" w:hAnsi="Lucida Sans Unicode" w:cs="Lucida Sans Unicode"/>
          <w:color w:val="1A1A1A"/>
          <w:szCs w:val="21"/>
        </w:rPr>
        <w:t>中多个</w:t>
      </w:r>
      <w:r>
        <w:rPr>
          <w:rFonts w:ascii="Lucida Sans Unicode" w:hAnsi="Lucida Sans Unicode" w:cs="Lucida Sans Unicode"/>
          <w:color w:val="1A1A1A"/>
          <w:szCs w:val="21"/>
        </w:rPr>
        <w:t xml:space="preserve"> node </w:t>
      </w:r>
      <w:r>
        <w:rPr>
          <w:rFonts w:ascii="Lucida Sans Unicode" w:hAnsi="Lucida Sans Unicode" w:cs="Lucida Sans Unicode"/>
          <w:color w:val="1A1A1A"/>
          <w:szCs w:val="21"/>
        </w:rPr>
        <w:t>的</w:t>
      </w:r>
      <w:r>
        <w:rPr>
          <w:rFonts w:ascii="Lucida Sans Unicode" w:hAnsi="Lucida Sans Unicode" w:cs="Lucida Sans Unicode"/>
          <w:color w:val="1A1A1A"/>
          <w:szCs w:val="21"/>
        </w:rPr>
        <w:t xml:space="preserve"> ip </w:t>
      </w:r>
      <w:r>
        <w:rPr>
          <w:rFonts w:ascii="Lucida Sans Unicode" w:hAnsi="Lucida Sans Unicode" w:cs="Lucida Sans Unicode"/>
          <w:color w:val="1A1A1A"/>
          <w:szCs w:val="21"/>
        </w:rPr>
        <w:t>地址。可以利用</w:t>
      </w:r>
      <w:r>
        <w:rPr>
          <w:rFonts w:ascii="Lucida Sans Unicode" w:hAnsi="Lucida Sans Unicode" w:cs="Lucida Sans Unicode"/>
          <w:color w:val="1A1A1A"/>
          <w:szCs w:val="21"/>
        </w:rPr>
        <w:t xml:space="preserve"> HAProxy </w:t>
      </w:r>
      <w:r>
        <w:rPr>
          <w:rFonts w:ascii="Lucida Sans Unicode" w:hAnsi="Lucida Sans Unicode" w:cs="Lucida Sans Unicode"/>
          <w:color w:val="1A1A1A"/>
          <w:szCs w:val="21"/>
        </w:rPr>
        <w:t>进行失效</w:t>
      </w:r>
      <w:r>
        <w:rPr>
          <w:rFonts w:ascii="Lucida Sans Unicode" w:hAnsi="Lucida Sans Unicode" w:cs="Lucida Sans Unicode"/>
          <w:color w:val="1A1A1A"/>
          <w:szCs w:val="21"/>
        </w:rPr>
        <w:t xml:space="preserve"> node </w:t>
      </w:r>
      <w:r>
        <w:rPr>
          <w:rFonts w:ascii="Lucida Sans Unicode" w:hAnsi="Lucida Sans Unicode" w:cs="Lucida Sans Unicode"/>
          <w:color w:val="1A1A1A"/>
          <w:szCs w:val="21"/>
        </w:rPr>
        <w:t>的探测，可以作负载均衡。下图为</w:t>
      </w:r>
      <w:r>
        <w:rPr>
          <w:rFonts w:ascii="Lucida Sans Unicode" w:hAnsi="Lucida Sans Unicode" w:cs="Lucida Sans Unicode"/>
          <w:color w:val="1A1A1A"/>
          <w:szCs w:val="21"/>
        </w:rPr>
        <w:t xml:space="preserve"> HAProxy + cluster </w:t>
      </w:r>
      <w:r>
        <w:rPr>
          <w:rFonts w:ascii="Lucida Sans Unicode" w:hAnsi="Lucida Sans Unicode" w:cs="Lucida Sans Unicode"/>
          <w:color w:val="1A1A1A"/>
          <w:szCs w:val="21"/>
        </w:rPr>
        <w:t>的模型：</w:t>
      </w:r>
      <w:hyperlink r:id="rId461" w:tgtFrame="_blank" w:history="1">
        <w:r>
          <w:rPr>
            <w:rStyle w:val="a5"/>
            <w:rFonts w:ascii="Lucida Sans Unicode" w:hAnsi="Lucida Sans Unicode" w:cs="Lucida Sans Unicode"/>
            <w:color w:val="0088CC"/>
            <w:szCs w:val="21"/>
          </w:rPr>
          <w:t xml:space="preserve">HAProxy + cluster </w:t>
        </w:r>
        <w:r>
          <w:rPr>
            <w:rStyle w:val="a5"/>
            <w:rFonts w:ascii="Lucida Sans Unicode" w:hAnsi="Lucida Sans Unicode" w:cs="Lucida Sans Unicode"/>
            <w:color w:val="0088CC"/>
            <w:szCs w:val="21"/>
          </w:rPr>
          <w:t>的模型</w:t>
        </w:r>
      </w:hyperlink>
    </w:p>
    <w:p w:rsidR="00250BFF" w:rsidRDefault="00250BFF" w:rsidP="00250BFF">
      <w:pPr>
        <w:pStyle w:val="4"/>
        <w:rPr>
          <w:sz w:val="24"/>
          <w:szCs w:val="24"/>
        </w:rPr>
      </w:pPr>
      <w:r>
        <w:rPr>
          <w:rStyle w:val="a4"/>
          <w:rFonts w:ascii="Lucida Sans Unicode" w:hAnsi="Lucida Sans Unicode" w:cs="Lucida Sans Unicode"/>
          <w:color w:val="1A1A1A"/>
        </w:rPr>
        <w:t>Mirrored queue</w:t>
      </w:r>
    </w:p>
    <w:p w:rsidR="00250BFF" w:rsidRDefault="00250BFF" w:rsidP="00FA61C5">
      <w:pPr>
        <w:widowControl/>
        <w:numPr>
          <w:ilvl w:val="0"/>
          <w:numId w:val="26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Mirrored queue </w:t>
      </w:r>
      <w:r>
        <w:rPr>
          <w:rFonts w:ascii="Lucida Sans Unicode" w:hAnsi="Lucida Sans Unicode" w:cs="Lucida Sans Unicode"/>
          <w:color w:val="1A1A1A"/>
          <w:szCs w:val="21"/>
        </w:rPr>
        <w:t>是为了解决使用</w:t>
      </w:r>
      <w:r>
        <w:rPr>
          <w:rFonts w:ascii="Lucida Sans Unicode" w:hAnsi="Lucida Sans Unicode" w:cs="Lucida Sans Unicode"/>
          <w:color w:val="1A1A1A"/>
          <w:szCs w:val="21"/>
        </w:rPr>
        <w:t xml:space="preserve"> cluster </w:t>
      </w:r>
      <w:r>
        <w:rPr>
          <w:rFonts w:ascii="Lucida Sans Unicode" w:hAnsi="Lucida Sans Unicode" w:cs="Lucida Sans Unicode"/>
          <w:color w:val="1A1A1A"/>
          <w:szCs w:val="21"/>
        </w:rPr>
        <w:t>时所创建的</w:t>
      </w:r>
      <w:r>
        <w:rPr>
          <w:rFonts w:ascii="Lucida Sans Unicode" w:hAnsi="Lucida Sans Unicode" w:cs="Lucida Sans Unicode"/>
          <w:color w:val="1A1A1A"/>
          <w:szCs w:val="21"/>
        </w:rPr>
        <w:t xml:space="preserve"> queue </w:t>
      </w:r>
      <w:r>
        <w:rPr>
          <w:rFonts w:ascii="Lucida Sans Unicode" w:hAnsi="Lucida Sans Unicode" w:cs="Lucida Sans Unicode"/>
          <w:color w:val="1A1A1A"/>
          <w:szCs w:val="21"/>
        </w:rPr>
        <w:t>的完整信息仅存在于单一</w:t>
      </w:r>
      <w:r>
        <w:rPr>
          <w:rFonts w:ascii="Lucida Sans Unicode" w:hAnsi="Lucida Sans Unicode" w:cs="Lucida Sans Unicode"/>
          <w:color w:val="1A1A1A"/>
          <w:szCs w:val="21"/>
        </w:rPr>
        <w:t xml:space="preserve"> node </w:t>
      </w:r>
      <w:r>
        <w:rPr>
          <w:rFonts w:ascii="Lucida Sans Unicode" w:hAnsi="Lucida Sans Unicode" w:cs="Lucida Sans Unicode"/>
          <w:color w:val="1A1A1A"/>
          <w:szCs w:val="21"/>
        </w:rPr>
        <w:t>上的问题，从另一个角度增加可用性。</w:t>
      </w:r>
    </w:p>
    <w:p w:rsidR="00250BFF" w:rsidRDefault="00250BFF" w:rsidP="00FA61C5">
      <w:pPr>
        <w:widowControl/>
        <w:numPr>
          <w:ilvl w:val="0"/>
          <w:numId w:val="26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若想正确使用该功能，需要保证：</w:t>
      </w:r>
      <w:r>
        <w:rPr>
          <w:rFonts w:ascii="Lucida Sans Unicode" w:hAnsi="Lucida Sans Unicode" w:cs="Lucida Sans Unicode"/>
          <w:color w:val="1A1A1A"/>
          <w:szCs w:val="21"/>
        </w:rPr>
        <w:t>1</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consumer </w:t>
      </w:r>
      <w:r>
        <w:rPr>
          <w:rFonts w:ascii="Lucida Sans Unicode" w:hAnsi="Lucida Sans Unicode" w:cs="Lucida Sans Unicode"/>
          <w:color w:val="1A1A1A"/>
          <w:szCs w:val="21"/>
        </w:rPr>
        <w:t>需要支持</w:t>
      </w:r>
      <w:r>
        <w:rPr>
          <w:rFonts w:ascii="Lucida Sans Unicode" w:hAnsi="Lucida Sans Unicode" w:cs="Lucida Sans Unicode"/>
          <w:color w:val="1A1A1A"/>
          <w:szCs w:val="21"/>
        </w:rPr>
        <w:t xml:space="preserve"> Consumer Cancellation Notification </w:t>
      </w:r>
      <w:r>
        <w:rPr>
          <w:rFonts w:ascii="Lucida Sans Unicode" w:hAnsi="Lucida Sans Unicode" w:cs="Lucida Sans Unicode"/>
          <w:color w:val="1A1A1A"/>
          <w:szCs w:val="21"/>
        </w:rPr>
        <w:t>机制；</w:t>
      </w:r>
      <w:r>
        <w:rPr>
          <w:rFonts w:ascii="Lucida Sans Unicode" w:hAnsi="Lucida Sans Unicode" w:cs="Lucida Sans Unicode"/>
          <w:color w:val="1A1A1A"/>
          <w:szCs w:val="21"/>
        </w:rPr>
        <w:t>2</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consumer </w:t>
      </w:r>
      <w:r>
        <w:rPr>
          <w:rFonts w:ascii="Lucida Sans Unicode" w:hAnsi="Lucida Sans Unicode" w:cs="Lucida Sans Unicode"/>
          <w:color w:val="1A1A1A"/>
          <w:szCs w:val="21"/>
        </w:rPr>
        <w:t>必须能够正确处理重复</w:t>
      </w:r>
      <w:r>
        <w:rPr>
          <w:rFonts w:ascii="Lucida Sans Unicode" w:hAnsi="Lucida Sans Unicode" w:cs="Lucida Sans Unicode"/>
          <w:color w:val="1A1A1A"/>
          <w:szCs w:val="21"/>
        </w:rPr>
        <w:t xml:space="preserve"> message </w:t>
      </w:r>
      <w:r>
        <w:rPr>
          <w:rFonts w:ascii="Lucida Sans Unicode" w:hAnsi="Lucida Sans Unicode" w:cs="Lucida Sans Unicode"/>
          <w:color w:val="1A1A1A"/>
          <w:szCs w:val="21"/>
        </w:rPr>
        <w:t>。</w:t>
      </w:r>
    </w:p>
    <w:p w:rsidR="00250BFF" w:rsidRDefault="00250BFF" w:rsidP="00250BFF">
      <w:pPr>
        <w:pStyle w:val="3"/>
        <w:rPr>
          <w:sz w:val="24"/>
          <w:szCs w:val="24"/>
        </w:rPr>
      </w:pPr>
      <w:r>
        <w:rPr>
          <w:rStyle w:val="a4"/>
          <w:rFonts w:ascii="Lucida Sans Unicode" w:hAnsi="Lucida Sans Unicode" w:cs="Lucida Sans Unicode"/>
          <w:color w:val="1A1A1A"/>
        </w:rPr>
        <w:t>Warrens</w:t>
      </w:r>
    </w:p>
    <w:p w:rsidR="00250BFF" w:rsidRDefault="00250BFF" w:rsidP="00250BF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Warrens </w:t>
      </w:r>
      <w:r>
        <w:rPr>
          <w:rFonts w:ascii="Lucida Sans Unicode" w:hAnsi="Lucida Sans Unicode" w:cs="Lucida Sans Unicode"/>
          <w:color w:val="1A1A1A"/>
        </w:rPr>
        <w:t>是为了解决</w:t>
      </w:r>
      <w:r>
        <w:rPr>
          <w:rFonts w:ascii="Lucida Sans Unicode" w:hAnsi="Lucida Sans Unicode" w:cs="Lucida Sans Unicode"/>
          <w:color w:val="1A1A1A"/>
        </w:rPr>
        <w:t xml:space="preserve"> cluster </w:t>
      </w:r>
      <w:r>
        <w:rPr>
          <w:rFonts w:ascii="Lucida Sans Unicode" w:hAnsi="Lucida Sans Unicode" w:cs="Lucida Sans Unicode"/>
          <w:color w:val="1A1A1A"/>
        </w:rPr>
        <w:t>中</w:t>
      </w:r>
      <w:r>
        <w:rPr>
          <w:rFonts w:ascii="Lucida Sans Unicode" w:hAnsi="Lucida Sans Unicode" w:cs="Lucida Sans Unicode"/>
          <w:color w:val="1A1A1A"/>
        </w:rPr>
        <w:t xml:space="preserve"> message </w:t>
      </w:r>
      <w:r>
        <w:rPr>
          <w:rFonts w:ascii="Lucida Sans Unicode" w:hAnsi="Lucida Sans Unicode" w:cs="Lucida Sans Unicode"/>
          <w:color w:val="1A1A1A"/>
        </w:rPr>
        <w:t>可能被</w:t>
      </w:r>
      <w:r>
        <w:rPr>
          <w:rFonts w:ascii="Lucida Sans Unicode" w:hAnsi="Lucida Sans Unicode" w:cs="Lucida Sans Unicode"/>
          <w:color w:val="1A1A1A"/>
        </w:rPr>
        <w:t xml:space="preserve"> blackholed </w:t>
      </w:r>
      <w:r>
        <w:rPr>
          <w:rFonts w:ascii="Lucida Sans Unicode" w:hAnsi="Lucida Sans Unicode" w:cs="Lucida Sans Unicode"/>
          <w:color w:val="1A1A1A"/>
        </w:rPr>
        <w:t>的问题，即不能接受</w:t>
      </w:r>
      <w:r>
        <w:rPr>
          <w:rFonts w:ascii="Lucida Sans Unicode" w:hAnsi="Lucida Sans Unicode" w:cs="Lucida Sans Unicode"/>
          <w:color w:val="1A1A1A"/>
        </w:rPr>
        <w:t xml:space="preserve"> producer </w:t>
      </w:r>
      <w:r>
        <w:rPr>
          <w:rFonts w:ascii="Lucida Sans Unicode" w:hAnsi="Lucida Sans Unicode" w:cs="Lucida Sans Unicode"/>
          <w:color w:val="1A1A1A"/>
        </w:rPr>
        <w:t>不停</w:t>
      </w:r>
      <w:r>
        <w:rPr>
          <w:rFonts w:ascii="Lucida Sans Unicode" w:hAnsi="Lucida Sans Unicode" w:cs="Lucida Sans Unicode"/>
          <w:color w:val="1A1A1A"/>
        </w:rPr>
        <w:t xml:space="preserve"> republish message </w:t>
      </w:r>
      <w:r>
        <w:rPr>
          <w:rFonts w:ascii="Lucida Sans Unicode" w:hAnsi="Lucida Sans Unicode" w:cs="Lucida Sans Unicode"/>
          <w:color w:val="1A1A1A"/>
        </w:rPr>
        <w:t>但</w:t>
      </w:r>
      <w:r>
        <w:rPr>
          <w:rFonts w:ascii="Lucida Sans Unicode" w:hAnsi="Lucida Sans Unicode" w:cs="Lucida Sans Unicode"/>
          <w:color w:val="1A1A1A"/>
        </w:rPr>
        <w:t xml:space="preserve"> RabbitMQ server </w:t>
      </w:r>
      <w:r>
        <w:rPr>
          <w:rFonts w:ascii="Lucida Sans Unicode" w:hAnsi="Lucida Sans Unicode" w:cs="Lucida Sans Unicode"/>
          <w:color w:val="1A1A1A"/>
        </w:rPr>
        <w:t>无回应的情况。</w:t>
      </w:r>
    </w:p>
    <w:p w:rsidR="00250BFF" w:rsidRDefault="00250BFF" w:rsidP="00250BF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Warrens </w:t>
      </w:r>
      <w:r>
        <w:rPr>
          <w:rFonts w:ascii="Lucida Sans Unicode" w:hAnsi="Lucida Sans Unicode" w:cs="Lucida Sans Unicode"/>
          <w:color w:val="1A1A1A"/>
        </w:rPr>
        <w:t>有两种构成方式：</w:t>
      </w:r>
    </w:p>
    <w:p w:rsidR="00250BFF" w:rsidRDefault="00250BFF" w:rsidP="00FA61C5">
      <w:pPr>
        <w:widowControl/>
        <w:numPr>
          <w:ilvl w:val="0"/>
          <w:numId w:val="26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一种模型，是两台独立的</w:t>
      </w:r>
      <w:r>
        <w:rPr>
          <w:rFonts w:ascii="Lucida Sans Unicode" w:hAnsi="Lucida Sans Unicode" w:cs="Lucida Sans Unicode"/>
          <w:color w:val="1A1A1A"/>
          <w:szCs w:val="21"/>
        </w:rPr>
        <w:t xml:space="preserve"> RabbitMQ server + HAProxy </w:t>
      </w:r>
      <w:r>
        <w:rPr>
          <w:rFonts w:ascii="Lucida Sans Unicode" w:hAnsi="Lucida Sans Unicode" w:cs="Lucida Sans Unicode"/>
          <w:color w:val="1A1A1A"/>
          <w:szCs w:val="21"/>
        </w:rPr>
        <w:t>，其中两个</w:t>
      </w:r>
      <w:r>
        <w:rPr>
          <w:rFonts w:ascii="Lucida Sans Unicode" w:hAnsi="Lucida Sans Unicode" w:cs="Lucida Sans Unicode"/>
          <w:color w:val="1A1A1A"/>
          <w:szCs w:val="21"/>
        </w:rPr>
        <w:t xml:space="preserve"> server </w:t>
      </w:r>
      <w:r>
        <w:rPr>
          <w:rFonts w:ascii="Lucida Sans Unicode" w:hAnsi="Lucida Sans Unicode" w:cs="Lucida Sans Unicode"/>
          <w:color w:val="1A1A1A"/>
          <w:szCs w:val="21"/>
        </w:rPr>
        <w:t>的状态分别为</w:t>
      </w:r>
      <w:r>
        <w:rPr>
          <w:rFonts w:ascii="Lucida Sans Unicode" w:hAnsi="Lucida Sans Unicode" w:cs="Lucida Sans Unicode"/>
          <w:color w:val="1A1A1A"/>
          <w:szCs w:val="21"/>
        </w:rPr>
        <w:t xml:space="preserve"> active </w:t>
      </w:r>
      <w:r>
        <w:rPr>
          <w:rFonts w:ascii="Lucida Sans Unicode" w:hAnsi="Lucida Sans Unicode" w:cs="Lucida Sans Unicode"/>
          <w:color w:val="1A1A1A"/>
          <w:szCs w:val="21"/>
        </w:rPr>
        <w:t>和</w:t>
      </w:r>
      <w:r>
        <w:rPr>
          <w:rFonts w:ascii="Lucida Sans Unicode" w:hAnsi="Lucida Sans Unicode" w:cs="Lucida Sans Unicode"/>
          <w:color w:val="1A1A1A"/>
          <w:szCs w:val="21"/>
        </w:rPr>
        <w:t xml:space="preserve"> hot-standby </w:t>
      </w:r>
      <w:r>
        <w:rPr>
          <w:rFonts w:ascii="Lucida Sans Unicode" w:hAnsi="Lucida Sans Unicode" w:cs="Lucida Sans Unicode"/>
          <w:color w:val="1A1A1A"/>
          <w:szCs w:val="21"/>
        </w:rPr>
        <w:t>。该模型的特点为：两台</w:t>
      </w:r>
      <w:r>
        <w:rPr>
          <w:rFonts w:ascii="Lucida Sans Unicode" w:hAnsi="Lucida Sans Unicode" w:cs="Lucida Sans Unicode"/>
          <w:color w:val="1A1A1A"/>
          <w:szCs w:val="21"/>
        </w:rPr>
        <w:t xml:space="preserve"> server </w:t>
      </w:r>
      <w:r>
        <w:rPr>
          <w:rFonts w:ascii="Lucida Sans Unicode" w:hAnsi="Lucida Sans Unicode" w:cs="Lucida Sans Unicode"/>
          <w:color w:val="1A1A1A"/>
          <w:szCs w:val="21"/>
        </w:rPr>
        <w:t>之间无任何数据共享和协议交互，两台</w:t>
      </w:r>
      <w:r>
        <w:rPr>
          <w:rFonts w:ascii="Lucida Sans Unicode" w:hAnsi="Lucida Sans Unicode" w:cs="Lucida Sans Unicode"/>
          <w:color w:val="1A1A1A"/>
          <w:szCs w:val="21"/>
        </w:rPr>
        <w:t xml:space="preserve"> server </w:t>
      </w:r>
      <w:r>
        <w:rPr>
          <w:rFonts w:ascii="Lucida Sans Unicode" w:hAnsi="Lucida Sans Unicode" w:cs="Lucida Sans Unicode"/>
          <w:color w:val="1A1A1A"/>
          <w:szCs w:val="21"/>
        </w:rPr>
        <w:t>可以基于不同的</w:t>
      </w:r>
      <w:r>
        <w:rPr>
          <w:rFonts w:ascii="Lucida Sans Unicode" w:hAnsi="Lucida Sans Unicode" w:cs="Lucida Sans Unicode"/>
          <w:color w:val="1A1A1A"/>
          <w:szCs w:val="21"/>
        </w:rPr>
        <w:t xml:space="preserve"> RabbitMQ </w:t>
      </w:r>
      <w:r>
        <w:rPr>
          <w:rFonts w:ascii="Lucida Sans Unicode" w:hAnsi="Lucida Sans Unicode" w:cs="Lucida Sans Unicode"/>
          <w:color w:val="1A1A1A"/>
          <w:szCs w:val="21"/>
        </w:rPr>
        <w:t>版本。如下图所示：</w:t>
      </w:r>
      <w:hyperlink r:id="rId462" w:tgtFrame="_blank" w:history="1">
        <w:r>
          <w:rPr>
            <w:rStyle w:val="a5"/>
            <w:rFonts w:ascii="Lucida Sans Unicode" w:hAnsi="Lucida Sans Unicode" w:cs="Lucida Sans Unicode"/>
            <w:color w:val="0088CC"/>
            <w:szCs w:val="21"/>
          </w:rPr>
          <w:t>模型一</w:t>
        </w:r>
      </w:hyperlink>
    </w:p>
    <w:p w:rsidR="00250BFF" w:rsidRDefault="00250BFF" w:rsidP="00FA61C5">
      <w:pPr>
        <w:widowControl/>
        <w:numPr>
          <w:ilvl w:val="0"/>
          <w:numId w:val="26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另一种模型，为两台共享存储的</w:t>
      </w:r>
      <w:r>
        <w:rPr>
          <w:rFonts w:ascii="Lucida Sans Unicode" w:hAnsi="Lucida Sans Unicode" w:cs="Lucida Sans Unicode"/>
          <w:color w:val="1A1A1A"/>
          <w:szCs w:val="21"/>
        </w:rPr>
        <w:t xml:space="preserve"> RabbitMQ server + keepalived </w:t>
      </w:r>
      <w:r>
        <w:rPr>
          <w:rFonts w:ascii="Lucida Sans Unicode" w:hAnsi="Lucida Sans Unicode" w:cs="Lucida Sans Unicode"/>
          <w:color w:val="1A1A1A"/>
          <w:szCs w:val="21"/>
        </w:rPr>
        <w:t>，其中两个</w:t>
      </w:r>
      <w:r>
        <w:rPr>
          <w:rFonts w:ascii="Lucida Sans Unicode" w:hAnsi="Lucida Sans Unicode" w:cs="Lucida Sans Unicode"/>
          <w:color w:val="1A1A1A"/>
          <w:szCs w:val="21"/>
        </w:rPr>
        <w:t xml:space="preserve"> server </w:t>
      </w:r>
      <w:r>
        <w:rPr>
          <w:rFonts w:ascii="Lucida Sans Unicode" w:hAnsi="Lucida Sans Unicode" w:cs="Lucida Sans Unicode"/>
          <w:color w:val="1A1A1A"/>
          <w:szCs w:val="21"/>
        </w:rPr>
        <w:t>的状态分别为</w:t>
      </w:r>
      <w:r>
        <w:rPr>
          <w:rFonts w:ascii="Lucida Sans Unicode" w:hAnsi="Lucida Sans Unicode" w:cs="Lucida Sans Unicode"/>
          <w:color w:val="1A1A1A"/>
          <w:szCs w:val="21"/>
        </w:rPr>
        <w:t xml:space="preserve"> active </w:t>
      </w:r>
      <w:r>
        <w:rPr>
          <w:rFonts w:ascii="Lucida Sans Unicode" w:hAnsi="Lucida Sans Unicode" w:cs="Lucida Sans Unicode"/>
          <w:color w:val="1A1A1A"/>
          <w:szCs w:val="21"/>
        </w:rPr>
        <w:t>和</w:t>
      </w:r>
      <w:r>
        <w:rPr>
          <w:rFonts w:ascii="Lucida Sans Unicode" w:hAnsi="Lucida Sans Unicode" w:cs="Lucida Sans Unicode"/>
          <w:color w:val="1A1A1A"/>
          <w:szCs w:val="21"/>
        </w:rPr>
        <w:t xml:space="preserve"> cold-standby </w:t>
      </w:r>
      <w:r>
        <w:rPr>
          <w:rFonts w:ascii="Lucida Sans Unicode" w:hAnsi="Lucida Sans Unicode" w:cs="Lucida Sans Unicode"/>
          <w:color w:val="1A1A1A"/>
          <w:szCs w:val="21"/>
        </w:rPr>
        <w:t>。该模型的特点为：两台</w:t>
      </w:r>
      <w:r>
        <w:rPr>
          <w:rFonts w:ascii="Lucida Sans Unicode" w:hAnsi="Lucida Sans Unicode" w:cs="Lucida Sans Unicode"/>
          <w:color w:val="1A1A1A"/>
          <w:szCs w:val="21"/>
        </w:rPr>
        <w:t xml:space="preserve"> server </w:t>
      </w:r>
      <w:r>
        <w:rPr>
          <w:rFonts w:ascii="Lucida Sans Unicode" w:hAnsi="Lucida Sans Unicode" w:cs="Lucida Sans Unicode"/>
          <w:color w:val="1A1A1A"/>
          <w:szCs w:val="21"/>
        </w:rPr>
        <w:t>基于共享存储可以做到完全恢复，要求必须基于完全相同的</w:t>
      </w:r>
      <w:r>
        <w:rPr>
          <w:rFonts w:ascii="Lucida Sans Unicode" w:hAnsi="Lucida Sans Unicode" w:cs="Lucida Sans Unicode"/>
          <w:color w:val="1A1A1A"/>
          <w:szCs w:val="21"/>
        </w:rPr>
        <w:t xml:space="preserve"> RabbitMQ </w:t>
      </w:r>
      <w:r>
        <w:rPr>
          <w:rFonts w:ascii="Lucida Sans Unicode" w:hAnsi="Lucida Sans Unicode" w:cs="Lucida Sans Unicode"/>
          <w:color w:val="1A1A1A"/>
          <w:szCs w:val="21"/>
        </w:rPr>
        <w:t>版本。如下图所示：</w:t>
      </w:r>
      <w:hyperlink r:id="rId463" w:tgtFrame="_blank" w:history="1">
        <w:r>
          <w:rPr>
            <w:rStyle w:val="a5"/>
            <w:rFonts w:ascii="Lucida Sans Unicode" w:hAnsi="Lucida Sans Unicode" w:cs="Lucida Sans Unicode"/>
            <w:color w:val="0088CC"/>
            <w:szCs w:val="21"/>
          </w:rPr>
          <w:t>模型二</w:t>
        </w:r>
      </w:hyperlink>
    </w:p>
    <w:p w:rsidR="00250BFF" w:rsidRDefault="00250BFF" w:rsidP="00250BF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Warrens </w:t>
      </w:r>
      <w:r>
        <w:rPr>
          <w:rFonts w:ascii="Lucida Sans Unicode" w:hAnsi="Lucida Sans Unicode" w:cs="Lucida Sans Unicode"/>
          <w:color w:val="1A1A1A"/>
        </w:rPr>
        <w:t>模型存在的问题：</w:t>
      </w:r>
    </w:p>
    <w:p w:rsidR="00250BFF" w:rsidRDefault="00250BFF" w:rsidP="00FA61C5">
      <w:pPr>
        <w:widowControl/>
        <w:numPr>
          <w:ilvl w:val="0"/>
          <w:numId w:val="26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对于第一种模型，虽然理论上讲不会丢失消息，但若在该模型上使用持久化机制，就会出现这样一种情况，即若作为</w:t>
      </w:r>
      <w:r>
        <w:rPr>
          <w:rFonts w:ascii="Lucida Sans Unicode" w:hAnsi="Lucida Sans Unicode" w:cs="Lucida Sans Unicode"/>
          <w:color w:val="1A1A1A"/>
          <w:szCs w:val="21"/>
        </w:rPr>
        <w:t xml:space="preserve"> active </w:t>
      </w:r>
      <w:r>
        <w:rPr>
          <w:rFonts w:ascii="Lucida Sans Unicode" w:hAnsi="Lucida Sans Unicode" w:cs="Lucida Sans Unicode"/>
          <w:color w:val="1A1A1A"/>
          <w:szCs w:val="21"/>
        </w:rPr>
        <w:t>的</w:t>
      </w:r>
      <w:r>
        <w:rPr>
          <w:rFonts w:ascii="Lucida Sans Unicode" w:hAnsi="Lucida Sans Unicode" w:cs="Lucida Sans Unicode"/>
          <w:color w:val="1A1A1A"/>
          <w:szCs w:val="21"/>
        </w:rPr>
        <w:t xml:space="preserve"> server </w:t>
      </w:r>
      <w:r>
        <w:rPr>
          <w:rFonts w:ascii="Lucida Sans Unicode" w:hAnsi="Lucida Sans Unicode" w:cs="Lucida Sans Unicode"/>
          <w:color w:val="1A1A1A"/>
          <w:szCs w:val="21"/>
        </w:rPr>
        <w:t>异常后，持久化在该</w:t>
      </w:r>
      <w:r>
        <w:rPr>
          <w:rFonts w:ascii="Lucida Sans Unicode" w:hAnsi="Lucida Sans Unicode" w:cs="Lucida Sans Unicode"/>
          <w:color w:val="1A1A1A"/>
          <w:szCs w:val="21"/>
        </w:rPr>
        <w:t xml:space="preserve"> server </w:t>
      </w:r>
      <w:r>
        <w:rPr>
          <w:rFonts w:ascii="Lucida Sans Unicode" w:hAnsi="Lucida Sans Unicode" w:cs="Lucida Sans Unicode"/>
          <w:color w:val="1A1A1A"/>
          <w:szCs w:val="21"/>
        </w:rPr>
        <w:t>上的消息将暂时无法被</w:t>
      </w:r>
      <w:r>
        <w:rPr>
          <w:rFonts w:ascii="Lucida Sans Unicode" w:hAnsi="Lucida Sans Unicode" w:cs="Lucida Sans Unicode"/>
          <w:color w:val="1A1A1A"/>
          <w:szCs w:val="21"/>
        </w:rPr>
        <w:t xml:space="preserve"> consume </w:t>
      </w:r>
      <w:r>
        <w:rPr>
          <w:rFonts w:ascii="Lucida Sans Unicode" w:hAnsi="Lucida Sans Unicode" w:cs="Lucida Sans Unicode"/>
          <w:color w:val="1A1A1A"/>
          <w:szCs w:val="21"/>
        </w:rPr>
        <w:t>，因为此时该</w:t>
      </w:r>
      <w:r>
        <w:rPr>
          <w:rFonts w:ascii="Lucida Sans Unicode" w:hAnsi="Lucida Sans Unicode" w:cs="Lucida Sans Unicode"/>
          <w:color w:val="1A1A1A"/>
          <w:szCs w:val="21"/>
        </w:rPr>
        <w:t xml:space="preserve"> queue </w:t>
      </w:r>
      <w:r>
        <w:rPr>
          <w:rFonts w:ascii="Lucida Sans Unicode" w:hAnsi="Lucida Sans Unicode" w:cs="Lucida Sans Unicode"/>
          <w:color w:val="1A1A1A"/>
          <w:szCs w:val="21"/>
        </w:rPr>
        <w:t>将无法在作为</w:t>
      </w:r>
      <w:r>
        <w:rPr>
          <w:rFonts w:ascii="Lucida Sans Unicode" w:hAnsi="Lucida Sans Unicode" w:cs="Lucida Sans Unicode"/>
          <w:color w:val="1A1A1A"/>
          <w:szCs w:val="21"/>
        </w:rPr>
        <w:t xml:space="preserve"> hot-standby </w:t>
      </w:r>
      <w:r>
        <w:rPr>
          <w:rFonts w:ascii="Lucida Sans Unicode" w:hAnsi="Lucida Sans Unicode" w:cs="Lucida Sans Unicode"/>
          <w:color w:val="1A1A1A"/>
          <w:szCs w:val="21"/>
        </w:rPr>
        <w:t>的</w:t>
      </w:r>
      <w:r>
        <w:rPr>
          <w:rFonts w:ascii="Lucida Sans Unicode" w:hAnsi="Lucida Sans Unicode" w:cs="Lucida Sans Unicode"/>
          <w:color w:val="1A1A1A"/>
          <w:szCs w:val="21"/>
        </w:rPr>
        <w:t xml:space="preserve"> server </w:t>
      </w:r>
      <w:r>
        <w:rPr>
          <w:rFonts w:ascii="Lucida Sans Unicode" w:hAnsi="Lucida Sans Unicode" w:cs="Lucida Sans Unicode"/>
          <w:color w:val="1A1A1A"/>
          <w:szCs w:val="21"/>
        </w:rPr>
        <w:t>上被重建，所以，只能等到异常的</w:t>
      </w:r>
      <w:r>
        <w:rPr>
          <w:rFonts w:ascii="Lucida Sans Unicode" w:hAnsi="Lucida Sans Unicode" w:cs="Lucida Sans Unicode"/>
          <w:color w:val="1A1A1A"/>
          <w:szCs w:val="21"/>
        </w:rPr>
        <w:t xml:space="preserve"> active server </w:t>
      </w:r>
      <w:r>
        <w:rPr>
          <w:rFonts w:ascii="Lucida Sans Unicode" w:hAnsi="Lucida Sans Unicode" w:cs="Lucida Sans Unicode"/>
          <w:color w:val="1A1A1A"/>
          <w:szCs w:val="21"/>
        </w:rPr>
        <w:t>恢复后，才能从其上的</w:t>
      </w:r>
      <w:r>
        <w:rPr>
          <w:rFonts w:ascii="Lucida Sans Unicode" w:hAnsi="Lucida Sans Unicode" w:cs="Lucida Sans Unicode"/>
          <w:color w:val="1A1A1A"/>
          <w:szCs w:val="21"/>
        </w:rPr>
        <w:t xml:space="preserve"> queue </w:t>
      </w:r>
      <w:r>
        <w:rPr>
          <w:rFonts w:ascii="Lucida Sans Unicode" w:hAnsi="Lucida Sans Unicode" w:cs="Lucida Sans Unicode"/>
          <w:color w:val="1A1A1A"/>
          <w:szCs w:val="21"/>
        </w:rPr>
        <w:t>中获取相应的</w:t>
      </w:r>
      <w:r>
        <w:rPr>
          <w:rFonts w:ascii="Lucida Sans Unicode" w:hAnsi="Lucida Sans Unicode" w:cs="Lucida Sans Unicode"/>
          <w:color w:val="1A1A1A"/>
          <w:szCs w:val="21"/>
        </w:rPr>
        <w:t xml:space="preserve"> message </w:t>
      </w:r>
      <w:r>
        <w:rPr>
          <w:rFonts w:ascii="Lucida Sans Unicode" w:hAnsi="Lucida Sans Unicode" w:cs="Lucida Sans Unicode"/>
          <w:color w:val="1A1A1A"/>
          <w:szCs w:val="21"/>
        </w:rPr>
        <w:t>进行处理。而对于业务来说，需要具有：</w:t>
      </w:r>
      <w:r>
        <w:rPr>
          <w:rFonts w:ascii="Lucida Sans Unicode" w:hAnsi="Lucida Sans Unicode" w:cs="Lucida Sans Unicode"/>
          <w:color w:val="1A1A1A"/>
          <w:szCs w:val="21"/>
        </w:rPr>
        <w:t>a.</w:t>
      </w:r>
      <w:r>
        <w:rPr>
          <w:rFonts w:ascii="Lucida Sans Unicode" w:hAnsi="Lucida Sans Unicode" w:cs="Lucida Sans Unicode"/>
          <w:color w:val="1A1A1A"/>
          <w:szCs w:val="21"/>
        </w:rPr>
        <w:t>感知</w:t>
      </w:r>
      <w:r>
        <w:rPr>
          <w:rFonts w:ascii="Lucida Sans Unicode" w:hAnsi="Lucida Sans Unicode" w:cs="Lucida Sans Unicode"/>
          <w:color w:val="1A1A1A"/>
          <w:szCs w:val="21"/>
        </w:rPr>
        <w:t xml:space="preserve"> AMQP </w:t>
      </w:r>
      <w:r>
        <w:rPr>
          <w:rFonts w:ascii="Lucida Sans Unicode" w:hAnsi="Lucida Sans Unicode" w:cs="Lucida Sans Unicode"/>
          <w:color w:val="1A1A1A"/>
          <w:szCs w:val="21"/>
        </w:rPr>
        <w:t>连接断开后重建各种</w:t>
      </w:r>
      <w:r>
        <w:rPr>
          <w:rFonts w:ascii="Lucida Sans Unicode" w:hAnsi="Lucida Sans Unicode" w:cs="Lucida Sans Unicode"/>
          <w:color w:val="1A1A1A"/>
          <w:szCs w:val="21"/>
        </w:rPr>
        <w:t xml:space="preserve"> fabric </w:t>
      </w:r>
      <w:r>
        <w:rPr>
          <w:rFonts w:ascii="Lucida Sans Unicode" w:hAnsi="Lucida Sans Unicode" w:cs="Lucida Sans Unicode"/>
          <w:color w:val="1A1A1A"/>
          <w:szCs w:val="21"/>
        </w:rPr>
        <w:t>的能力；</w:t>
      </w:r>
      <w:r>
        <w:rPr>
          <w:rFonts w:ascii="Lucida Sans Unicode" w:hAnsi="Lucida Sans Unicode" w:cs="Lucida Sans Unicode"/>
          <w:color w:val="1A1A1A"/>
          <w:szCs w:val="21"/>
        </w:rPr>
        <w:t>b.</w:t>
      </w:r>
      <w:r>
        <w:rPr>
          <w:rFonts w:ascii="Lucida Sans Unicode" w:hAnsi="Lucida Sans Unicode" w:cs="Lucida Sans Unicode"/>
          <w:color w:val="1A1A1A"/>
          <w:szCs w:val="21"/>
        </w:rPr>
        <w:t>感知</w:t>
      </w:r>
      <w:r>
        <w:rPr>
          <w:rFonts w:ascii="Lucida Sans Unicode" w:hAnsi="Lucida Sans Unicode" w:cs="Lucida Sans Unicode"/>
          <w:color w:val="1A1A1A"/>
          <w:szCs w:val="21"/>
        </w:rPr>
        <w:t xml:space="preserve"> active server </w:t>
      </w:r>
      <w:r>
        <w:rPr>
          <w:rFonts w:ascii="Lucida Sans Unicode" w:hAnsi="Lucida Sans Unicode" w:cs="Lucida Sans Unicode"/>
          <w:color w:val="1A1A1A"/>
          <w:szCs w:val="21"/>
        </w:rPr>
        <w:t>恢复的能力；</w:t>
      </w:r>
      <w:r>
        <w:rPr>
          <w:rFonts w:ascii="Lucida Sans Unicode" w:hAnsi="Lucida Sans Unicode" w:cs="Lucida Sans Unicode"/>
          <w:color w:val="1A1A1A"/>
          <w:szCs w:val="21"/>
        </w:rPr>
        <w:t>c.</w:t>
      </w:r>
      <w:r>
        <w:rPr>
          <w:rFonts w:ascii="Lucida Sans Unicode" w:hAnsi="Lucida Sans Unicode" w:cs="Lucida Sans Unicode"/>
          <w:color w:val="1A1A1A"/>
          <w:szCs w:val="21"/>
        </w:rPr>
        <w:t>切换回</w:t>
      </w:r>
      <w:r>
        <w:rPr>
          <w:rFonts w:ascii="Lucida Sans Unicode" w:hAnsi="Lucida Sans Unicode" w:cs="Lucida Sans Unicode"/>
          <w:color w:val="1A1A1A"/>
          <w:szCs w:val="21"/>
        </w:rPr>
        <w:t xml:space="preserve"> active server </w:t>
      </w:r>
      <w:r>
        <w:rPr>
          <w:rFonts w:ascii="Lucida Sans Unicode" w:hAnsi="Lucida Sans Unicode" w:cs="Lucida Sans Unicode"/>
          <w:color w:val="1A1A1A"/>
          <w:szCs w:val="21"/>
        </w:rPr>
        <w:t>的时机控制，以及切回后，针对</w:t>
      </w:r>
      <w:r>
        <w:rPr>
          <w:rFonts w:ascii="Lucida Sans Unicode" w:hAnsi="Lucida Sans Unicode" w:cs="Lucida Sans Unicode"/>
          <w:color w:val="1A1A1A"/>
          <w:szCs w:val="21"/>
        </w:rPr>
        <w:t xml:space="preserve"> message </w:t>
      </w:r>
      <w:r>
        <w:rPr>
          <w:rFonts w:ascii="Lucida Sans Unicode" w:hAnsi="Lucida Sans Unicode" w:cs="Lucida Sans Unicode"/>
          <w:color w:val="1A1A1A"/>
          <w:szCs w:val="21"/>
        </w:rPr>
        <w:t>先后顺序产生的变化进行处理的能力。</w:t>
      </w:r>
    </w:p>
    <w:p w:rsidR="00250BFF" w:rsidRDefault="00250BFF" w:rsidP="00FA61C5">
      <w:pPr>
        <w:widowControl/>
        <w:numPr>
          <w:ilvl w:val="0"/>
          <w:numId w:val="26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对于第二种模型，因为是基于共享存储的模式，所以导致</w:t>
      </w:r>
      <w:r>
        <w:rPr>
          <w:rFonts w:ascii="Lucida Sans Unicode" w:hAnsi="Lucida Sans Unicode" w:cs="Lucida Sans Unicode"/>
          <w:color w:val="1A1A1A"/>
          <w:szCs w:val="21"/>
        </w:rPr>
        <w:t xml:space="preserve"> active server </w:t>
      </w:r>
      <w:r>
        <w:rPr>
          <w:rFonts w:ascii="Lucida Sans Unicode" w:hAnsi="Lucida Sans Unicode" w:cs="Lucida Sans Unicode"/>
          <w:color w:val="1A1A1A"/>
          <w:szCs w:val="21"/>
        </w:rPr>
        <w:t>异常的条件，可能同样会导致</w:t>
      </w:r>
      <w:r>
        <w:rPr>
          <w:rFonts w:ascii="Lucida Sans Unicode" w:hAnsi="Lucida Sans Unicode" w:cs="Lucida Sans Unicode"/>
          <w:color w:val="1A1A1A"/>
          <w:szCs w:val="21"/>
        </w:rPr>
        <w:t xml:space="preserve"> cold-standby server </w:t>
      </w:r>
      <w:r>
        <w:rPr>
          <w:rFonts w:ascii="Lucida Sans Unicode" w:hAnsi="Lucida Sans Unicode" w:cs="Lucida Sans Unicode"/>
          <w:color w:val="1A1A1A"/>
          <w:szCs w:val="21"/>
        </w:rPr>
        <w:t>异常；另外，在该模型下，要求</w:t>
      </w:r>
      <w:r>
        <w:rPr>
          <w:rFonts w:ascii="Lucida Sans Unicode" w:hAnsi="Lucida Sans Unicode" w:cs="Lucida Sans Unicode"/>
          <w:color w:val="1A1A1A"/>
          <w:szCs w:val="21"/>
        </w:rPr>
        <w:t xml:space="preserve"> active </w:t>
      </w:r>
      <w:r>
        <w:rPr>
          <w:rFonts w:ascii="Lucida Sans Unicode" w:hAnsi="Lucida Sans Unicode" w:cs="Lucida Sans Unicode"/>
          <w:color w:val="1A1A1A"/>
          <w:szCs w:val="21"/>
        </w:rPr>
        <w:t>和</w:t>
      </w:r>
      <w:r>
        <w:rPr>
          <w:rFonts w:ascii="Lucida Sans Unicode" w:hAnsi="Lucida Sans Unicode" w:cs="Lucida Sans Unicode"/>
          <w:color w:val="1A1A1A"/>
          <w:szCs w:val="21"/>
        </w:rPr>
        <w:t xml:space="preserve"> cold-standby </w:t>
      </w:r>
      <w:r>
        <w:rPr>
          <w:rFonts w:ascii="Lucida Sans Unicode" w:hAnsi="Lucida Sans Unicode" w:cs="Lucida Sans Unicode"/>
          <w:color w:val="1A1A1A"/>
          <w:szCs w:val="21"/>
        </w:rPr>
        <w:t>的</w:t>
      </w:r>
      <w:r>
        <w:rPr>
          <w:rFonts w:ascii="Lucida Sans Unicode" w:hAnsi="Lucida Sans Unicode" w:cs="Lucida Sans Unicode"/>
          <w:color w:val="1A1A1A"/>
          <w:szCs w:val="21"/>
        </w:rPr>
        <w:t xml:space="preserve"> server </w:t>
      </w:r>
      <w:r>
        <w:rPr>
          <w:rFonts w:ascii="Lucida Sans Unicode" w:hAnsi="Lucida Sans Unicode" w:cs="Lucida Sans Unicode"/>
          <w:color w:val="1A1A1A"/>
          <w:szCs w:val="21"/>
        </w:rPr>
        <w:t>必须具有相同的</w:t>
      </w:r>
      <w:r>
        <w:rPr>
          <w:rFonts w:ascii="Lucida Sans Unicode" w:hAnsi="Lucida Sans Unicode" w:cs="Lucida Sans Unicode"/>
          <w:color w:val="1A1A1A"/>
          <w:szCs w:val="21"/>
        </w:rPr>
        <w:t xml:space="preserve"> node </w:t>
      </w:r>
      <w:r>
        <w:rPr>
          <w:rFonts w:ascii="Lucida Sans Unicode" w:hAnsi="Lucida Sans Unicode" w:cs="Lucida Sans Unicode"/>
          <w:color w:val="1A1A1A"/>
          <w:szCs w:val="21"/>
        </w:rPr>
        <w:t>名和</w:t>
      </w:r>
      <w:r>
        <w:rPr>
          <w:rFonts w:ascii="Lucida Sans Unicode" w:hAnsi="Lucida Sans Unicode" w:cs="Lucida Sans Unicode"/>
          <w:color w:val="1A1A1A"/>
          <w:szCs w:val="21"/>
        </w:rPr>
        <w:t xml:space="preserve"> UID </w:t>
      </w:r>
      <w:r>
        <w:rPr>
          <w:rFonts w:ascii="Lucida Sans Unicode" w:hAnsi="Lucida Sans Unicode" w:cs="Lucida Sans Unicode"/>
          <w:color w:val="1A1A1A"/>
          <w:szCs w:val="21"/>
        </w:rPr>
        <w:t>，否则将产生访问权限问题；最后，由于该模型是冷备方案，故无法保证</w:t>
      </w:r>
      <w:r>
        <w:rPr>
          <w:rFonts w:ascii="Lucida Sans Unicode" w:hAnsi="Lucida Sans Unicode" w:cs="Lucida Sans Unicode"/>
          <w:color w:val="1A1A1A"/>
          <w:szCs w:val="21"/>
        </w:rPr>
        <w:t xml:space="preserve"> cold-standby server </w:t>
      </w:r>
      <w:r>
        <w:rPr>
          <w:rFonts w:ascii="Lucida Sans Unicode" w:hAnsi="Lucida Sans Unicode" w:cs="Lucida Sans Unicode"/>
          <w:color w:val="1A1A1A"/>
          <w:szCs w:val="21"/>
        </w:rPr>
        <w:t>能在你要求的时限内成功启动。</w:t>
      </w:r>
    </w:p>
    <w:p w:rsidR="00250BFF" w:rsidRDefault="00250BFF" w:rsidP="00250BFF">
      <w:pPr>
        <w:pStyle w:val="2"/>
      </w:pPr>
      <w:r>
        <w:t>10.RabbitMQ 如何实现高可用？</w:t>
      </w:r>
    </w:p>
    <w:p w:rsidR="00250BFF" w:rsidRDefault="00250BFF" w:rsidP="00250BF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RabbitMQ </w:t>
      </w:r>
      <w:r>
        <w:rPr>
          <w:rFonts w:ascii="Lucida Sans Unicode" w:hAnsi="Lucida Sans Unicode" w:cs="Lucida Sans Unicode"/>
          <w:color w:val="1A1A1A"/>
        </w:rPr>
        <w:t>的高可用，是基于</w:t>
      </w:r>
      <w:r>
        <w:rPr>
          <w:rStyle w:val="a4"/>
          <w:rFonts w:ascii="Lucida Sans Unicode" w:hAnsi="Lucida Sans Unicode" w:cs="Lucida Sans Unicode"/>
          <w:color w:val="1A1A1A"/>
        </w:rPr>
        <w:t>主从</w:t>
      </w:r>
      <w:r>
        <w:rPr>
          <w:rFonts w:ascii="Lucida Sans Unicode" w:hAnsi="Lucida Sans Unicode" w:cs="Lucida Sans Unicode"/>
          <w:color w:val="1A1A1A"/>
        </w:rPr>
        <w:t>做高可用性的。它有三种模式：</w:t>
      </w:r>
    </w:p>
    <w:p w:rsidR="00250BFF" w:rsidRDefault="00250BFF" w:rsidP="00FA61C5">
      <w:pPr>
        <w:widowControl/>
        <w:numPr>
          <w:ilvl w:val="0"/>
          <w:numId w:val="26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单机模式</w:t>
      </w:r>
    </w:p>
    <w:p w:rsidR="00250BFF" w:rsidRDefault="00250BFF" w:rsidP="00FA61C5">
      <w:pPr>
        <w:widowControl/>
        <w:numPr>
          <w:ilvl w:val="0"/>
          <w:numId w:val="26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普通集群模式</w:t>
      </w:r>
    </w:p>
    <w:p w:rsidR="00250BFF" w:rsidRDefault="00250BFF" w:rsidP="00FA61C5">
      <w:pPr>
        <w:widowControl/>
        <w:numPr>
          <w:ilvl w:val="0"/>
          <w:numId w:val="26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镜像集群模式</w:t>
      </w:r>
    </w:p>
    <w:p w:rsidR="00250BFF" w:rsidRDefault="00250BFF" w:rsidP="00250BFF">
      <w:pPr>
        <w:pStyle w:val="3"/>
        <w:rPr>
          <w:sz w:val="24"/>
          <w:szCs w:val="24"/>
        </w:rPr>
      </w:pPr>
      <w:r>
        <w:rPr>
          <w:rStyle w:val="a4"/>
          <w:rFonts w:ascii="Lucida Sans Unicode" w:hAnsi="Lucida Sans Unicode" w:cs="Lucida Sans Unicode"/>
          <w:color w:val="1A1A1A"/>
        </w:rPr>
        <w:t>单机模式</w:t>
      </w:r>
    </w:p>
    <w:p w:rsidR="00250BFF" w:rsidRDefault="00250BFF" w:rsidP="00250BF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单机模式，就是启动单个</w:t>
      </w:r>
      <w:r>
        <w:rPr>
          <w:rFonts w:ascii="Lucida Sans Unicode" w:hAnsi="Lucida Sans Unicode" w:cs="Lucida Sans Unicode"/>
          <w:color w:val="1A1A1A"/>
        </w:rPr>
        <w:t xml:space="preserve"> RabbitMQ </w:t>
      </w:r>
      <w:r>
        <w:rPr>
          <w:rFonts w:ascii="Lucida Sans Unicode" w:hAnsi="Lucida Sans Unicode" w:cs="Lucida Sans Unicode"/>
          <w:color w:val="1A1A1A"/>
        </w:rPr>
        <w:t>节点，一般用于本地开发或者测试环境。实际生产环境下，基本不会使用。</w:t>
      </w:r>
    </w:p>
    <w:p w:rsidR="00250BFF" w:rsidRDefault="00250BFF" w:rsidP="00250BFF">
      <w:pPr>
        <w:pStyle w:val="3"/>
      </w:pPr>
      <w:r>
        <w:rPr>
          <w:rStyle w:val="a4"/>
          <w:rFonts w:ascii="Lucida Sans Unicode" w:hAnsi="Lucida Sans Unicode" w:cs="Lucida Sans Unicode"/>
          <w:color w:val="1A1A1A"/>
        </w:rPr>
        <w:t>普通集群模式（无高可用性）</w:t>
      </w:r>
    </w:p>
    <w:p w:rsidR="00250BFF" w:rsidRDefault="00250BFF" w:rsidP="00250BFF">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这种方式，就是上面问题的</w:t>
      </w:r>
      <w:r>
        <w:rPr>
          <w:rFonts w:ascii="Lucida Sans Unicode" w:hAnsi="Lucida Sans Unicode" w:cs="Lucida Sans Unicode"/>
          <w:color w:val="1A1A1A"/>
        </w:rPr>
        <w:t> </w:t>
      </w:r>
      <w:r>
        <w:rPr>
          <w:rStyle w:val="a4"/>
          <w:rFonts w:ascii="Lucida Sans Unicode" w:hAnsi="Lucida Sans Unicode" w:cs="Lucida Sans Unicode"/>
          <w:color w:val="1A1A1A"/>
        </w:rPr>
        <w:t>cluster</w:t>
      </w:r>
      <w:r>
        <w:rPr>
          <w:rFonts w:ascii="Lucida Sans Unicode" w:hAnsi="Lucida Sans Unicode" w:cs="Lucida Sans Unicode"/>
          <w:color w:val="1A1A1A"/>
        </w:rPr>
        <w:t> </w:t>
      </w:r>
      <w:r>
        <w:rPr>
          <w:rFonts w:ascii="Lucida Sans Unicode" w:hAnsi="Lucida Sans Unicode" w:cs="Lucida Sans Unicode"/>
          <w:color w:val="1A1A1A"/>
        </w:rPr>
        <w:t>。</w:t>
      </w:r>
    </w:p>
    <w:p w:rsidR="00250BFF" w:rsidRDefault="00250BFF" w:rsidP="00250BFF">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普通集群模式，意思就是在多台机器上启动多个</w:t>
      </w:r>
      <w:r>
        <w:rPr>
          <w:rFonts w:ascii="Lucida Sans Unicode" w:hAnsi="Lucida Sans Unicode" w:cs="Lucida Sans Unicode"/>
          <w:color w:val="1A1A1A"/>
        </w:rPr>
        <w:t xml:space="preserve"> RabbitMQ </w:t>
      </w:r>
      <w:r>
        <w:rPr>
          <w:rFonts w:ascii="Lucida Sans Unicode" w:hAnsi="Lucida Sans Unicode" w:cs="Lucida Sans Unicode"/>
          <w:color w:val="1A1A1A"/>
        </w:rPr>
        <w:t>实例，每个机器启动一个。</w:t>
      </w:r>
    </w:p>
    <w:p w:rsidR="00250BFF" w:rsidRDefault="00250BFF" w:rsidP="00FA61C5">
      <w:pPr>
        <w:widowControl/>
        <w:numPr>
          <w:ilvl w:val="0"/>
          <w:numId w:val="26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你</w:t>
      </w:r>
      <w:r>
        <w:rPr>
          <w:rStyle w:val="a4"/>
          <w:rFonts w:ascii="Lucida Sans Unicode" w:hAnsi="Lucida Sans Unicode" w:cs="Lucida Sans Unicode"/>
          <w:color w:val="1A1A1A"/>
          <w:szCs w:val="21"/>
        </w:rPr>
        <w:t>创建的</w:t>
      </w:r>
      <w:r>
        <w:rPr>
          <w:rStyle w:val="a4"/>
          <w:rFonts w:ascii="Lucida Sans Unicode" w:hAnsi="Lucida Sans Unicode" w:cs="Lucida Sans Unicode"/>
          <w:color w:val="1A1A1A"/>
          <w:szCs w:val="21"/>
        </w:rPr>
        <w:t xml:space="preserve"> queue</w:t>
      </w:r>
      <w:r>
        <w:rPr>
          <w:rStyle w:val="a4"/>
          <w:rFonts w:ascii="Lucida Sans Unicode" w:hAnsi="Lucida Sans Unicode" w:cs="Lucida Sans Unicode"/>
          <w:color w:val="1A1A1A"/>
          <w:szCs w:val="21"/>
        </w:rPr>
        <w:t>，只会放在一个</w:t>
      </w:r>
      <w:r>
        <w:rPr>
          <w:rStyle w:val="a4"/>
          <w:rFonts w:ascii="Lucida Sans Unicode" w:hAnsi="Lucida Sans Unicode" w:cs="Lucida Sans Unicode"/>
          <w:color w:val="1A1A1A"/>
          <w:szCs w:val="21"/>
        </w:rPr>
        <w:t xml:space="preserve"> RabbitMQ </w:t>
      </w:r>
      <w:r>
        <w:rPr>
          <w:rStyle w:val="a4"/>
          <w:rFonts w:ascii="Lucida Sans Unicode" w:hAnsi="Lucida Sans Unicode" w:cs="Lucida Sans Unicode"/>
          <w:color w:val="1A1A1A"/>
          <w:szCs w:val="21"/>
        </w:rPr>
        <w:t>实例上</w:t>
      </w:r>
      <w:r>
        <w:rPr>
          <w:rFonts w:ascii="Lucida Sans Unicode" w:hAnsi="Lucida Sans Unicode" w:cs="Lucida Sans Unicode"/>
          <w:color w:val="1A1A1A"/>
          <w:szCs w:val="21"/>
        </w:rPr>
        <w:t>，但是每个实例都同步</w:t>
      </w:r>
      <w:r>
        <w:rPr>
          <w:rFonts w:ascii="Lucida Sans Unicode" w:hAnsi="Lucida Sans Unicode" w:cs="Lucida Sans Unicode"/>
          <w:color w:val="1A1A1A"/>
          <w:szCs w:val="21"/>
        </w:rPr>
        <w:t xml:space="preserve"> queue </w:t>
      </w:r>
      <w:r>
        <w:rPr>
          <w:rFonts w:ascii="Lucida Sans Unicode" w:hAnsi="Lucida Sans Unicode" w:cs="Lucida Sans Unicode"/>
          <w:color w:val="1A1A1A"/>
          <w:szCs w:val="21"/>
        </w:rPr>
        <w:t>的元数据（元数据可以认为是</w:t>
      </w:r>
      <w:r>
        <w:rPr>
          <w:rFonts w:ascii="Lucida Sans Unicode" w:hAnsi="Lucida Sans Unicode" w:cs="Lucida Sans Unicode"/>
          <w:color w:val="1A1A1A"/>
          <w:szCs w:val="21"/>
        </w:rPr>
        <w:t xml:space="preserve"> queue </w:t>
      </w:r>
      <w:r>
        <w:rPr>
          <w:rFonts w:ascii="Lucida Sans Unicode" w:hAnsi="Lucida Sans Unicode" w:cs="Lucida Sans Unicode"/>
          <w:color w:val="1A1A1A"/>
          <w:szCs w:val="21"/>
        </w:rPr>
        <w:t>的一些配置信息，通过元数据，可以找到</w:t>
      </w:r>
      <w:r>
        <w:rPr>
          <w:rFonts w:ascii="Lucida Sans Unicode" w:hAnsi="Lucida Sans Unicode" w:cs="Lucida Sans Unicode"/>
          <w:color w:val="1A1A1A"/>
          <w:szCs w:val="21"/>
        </w:rPr>
        <w:t xml:space="preserve"> queue </w:t>
      </w:r>
      <w:r>
        <w:rPr>
          <w:rFonts w:ascii="Lucida Sans Unicode" w:hAnsi="Lucida Sans Unicode" w:cs="Lucida Sans Unicode"/>
          <w:color w:val="1A1A1A"/>
          <w:szCs w:val="21"/>
        </w:rPr>
        <w:t>所在实例）。</w:t>
      </w:r>
    </w:p>
    <w:p w:rsidR="00250BFF" w:rsidRDefault="00250BFF" w:rsidP="00FA61C5">
      <w:pPr>
        <w:widowControl/>
        <w:numPr>
          <w:ilvl w:val="0"/>
          <w:numId w:val="26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你消费的时候，实际上如果连接到了另外一个实例，那么那个实例会从</w:t>
      </w:r>
      <w:r>
        <w:rPr>
          <w:rFonts w:ascii="Lucida Sans Unicode" w:hAnsi="Lucida Sans Unicode" w:cs="Lucida Sans Unicode"/>
          <w:color w:val="1A1A1A"/>
          <w:szCs w:val="21"/>
        </w:rPr>
        <w:t xml:space="preserve"> queue </w:t>
      </w:r>
      <w:r>
        <w:rPr>
          <w:rFonts w:ascii="Lucida Sans Unicode" w:hAnsi="Lucida Sans Unicode" w:cs="Lucida Sans Unicode"/>
          <w:color w:val="1A1A1A"/>
          <w:szCs w:val="21"/>
        </w:rPr>
        <w:t>所在实例上拉取数据过来。</w:t>
      </w:r>
    </w:p>
    <w:p w:rsidR="005E2B0E" w:rsidRDefault="00250BFF" w:rsidP="006B5986">
      <w:r>
        <w:rPr>
          <w:noProof/>
        </w:rPr>
        <w:drawing>
          <wp:inline distT="0" distB="0" distL="0" distR="0" wp14:anchorId="38BD3C1B" wp14:editId="361A1621">
            <wp:extent cx="5274310" cy="33102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3310255"/>
                    </a:xfrm>
                    <a:prstGeom prst="rect">
                      <a:avLst/>
                    </a:prstGeom>
                  </pic:spPr>
                </pic:pic>
              </a:graphicData>
            </a:graphic>
          </wp:inline>
        </w:drawing>
      </w:r>
    </w:p>
    <w:p w:rsidR="00250BFF" w:rsidRPr="00250BFF" w:rsidRDefault="00250BFF" w:rsidP="00250BFF">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250BFF">
        <w:rPr>
          <w:rFonts w:ascii="Lucida Sans Unicode" w:eastAsia="宋体" w:hAnsi="Lucida Sans Unicode" w:cs="Lucida Sans Unicode"/>
          <w:color w:val="1A1A1A"/>
          <w:kern w:val="0"/>
          <w:sz w:val="24"/>
          <w:szCs w:val="24"/>
        </w:rPr>
        <w:t>这种方式确实很麻烦，也不怎么好，</w:t>
      </w:r>
      <w:r w:rsidRPr="00250BFF">
        <w:rPr>
          <w:rFonts w:ascii="Lucida Sans Unicode" w:eastAsia="宋体" w:hAnsi="Lucida Sans Unicode" w:cs="Lucida Sans Unicode"/>
          <w:b/>
          <w:bCs/>
          <w:color w:val="1A1A1A"/>
          <w:kern w:val="0"/>
          <w:sz w:val="24"/>
          <w:szCs w:val="24"/>
        </w:rPr>
        <w:t>没做到所谓的分布式</w:t>
      </w:r>
      <w:r w:rsidRPr="00250BFF">
        <w:rPr>
          <w:rFonts w:ascii="Lucida Sans Unicode" w:eastAsia="宋体" w:hAnsi="Lucida Sans Unicode" w:cs="Lucida Sans Unicode"/>
          <w:color w:val="1A1A1A"/>
          <w:kern w:val="0"/>
          <w:sz w:val="24"/>
          <w:szCs w:val="24"/>
        </w:rPr>
        <w:t>，就是个普通集群。因为这导致你要么消费者每次随机连接一个实例然后拉取数据，要么固定连接那个</w:t>
      </w:r>
      <w:r w:rsidRPr="00250BFF">
        <w:rPr>
          <w:rFonts w:ascii="Lucida Sans Unicode" w:eastAsia="宋体" w:hAnsi="Lucida Sans Unicode" w:cs="Lucida Sans Unicode"/>
          <w:color w:val="1A1A1A"/>
          <w:kern w:val="0"/>
          <w:sz w:val="24"/>
          <w:szCs w:val="24"/>
        </w:rPr>
        <w:t xml:space="preserve"> queue </w:t>
      </w:r>
      <w:r w:rsidRPr="00250BFF">
        <w:rPr>
          <w:rFonts w:ascii="Lucida Sans Unicode" w:eastAsia="宋体" w:hAnsi="Lucida Sans Unicode" w:cs="Lucida Sans Unicode"/>
          <w:color w:val="1A1A1A"/>
          <w:kern w:val="0"/>
          <w:sz w:val="24"/>
          <w:szCs w:val="24"/>
        </w:rPr>
        <w:t>所在实例消费数据，前者有</w:t>
      </w:r>
      <w:r w:rsidRPr="00250BFF">
        <w:rPr>
          <w:rFonts w:ascii="Lucida Sans Unicode" w:eastAsia="宋体" w:hAnsi="Lucida Sans Unicode" w:cs="Lucida Sans Unicode"/>
          <w:b/>
          <w:bCs/>
          <w:color w:val="1A1A1A"/>
          <w:kern w:val="0"/>
          <w:sz w:val="24"/>
          <w:szCs w:val="24"/>
        </w:rPr>
        <w:t>数据拉取的开销</w:t>
      </w:r>
      <w:r w:rsidRPr="00250BFF">
        <w:rPr>
          <w:rFonts w:ascii="Lucida Sans Unicode" w:eastAsia="宋体" w:hAnsi="Lucida Sans Unicode" w:cs="Lucida Sans Unicode"/>
          <w:color w:val="1A1A1A"/>
          <w:kern w:val="0"/>
          <w:sz w:val="24"/>
          <w:szCs w:val="24"/>
        </w:rPr>
        <w:t>，后者导致</w:t>
      </w:r>
      <w:r w:rsidRPr="00250BFF">
        <w:rPr>
          <w:rFonts w:ascii="Lucida Sans Unicode" w:eastAsia="宋体" w:hAnsi="Lucida Sans Unicode" w:cs="Lucida Sans Unicode"/>
          <w:b/>
          <w:bCs/>
          <w:color w:val="1A1A1A"/>
          <w:kern w:val="0"/>
          <w:sz w:val="24"/>
          <w:szCs w:val="24"/>
        </w:rPr>
        <w:t>单实例性能瓶颈</w:t>
      </w:r>
      <w:r w:rsidRPr="00250BFF">
        <w:rPr>
          <w:rFonts w:ascii="Lucida Sans Unicode" w:eastAsia="宋体" w:hAnsi="Lucida Sans Unicode" w:cs="Lucida Sans Unicode"/>
          <w:color w:val="1A1A1A"/>
          <w:kern w:val="0"/>
          <w:sz w:val="24"/>
          <w:szCs w:val="24"/>
        </w:rPr>
        <w:t>。</w:t>
      </w:r>
    </w:p>
    <w:p w:rsidR="00250BFF" w:rsidRPr="00250BFF" w:rsidRDefault="00250BFF" w:rsidP="00250BFF">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250BFF">
        <w:rPr>
          <w:rFonts w:ascii="Lucida Sans Unicode" w:eastAsia="宋体" w:hAnsi="Lucida Sans Unicode" w:cs="Lucida Sans Unicode"/>
          <w:color w:val="1A1A1A"/>
          <w:kern w:val="0"/>
          <w:sz w:val="24"/>
          <w:szCs w:val="24"/>
        </w:rPr>
        <w:t>而且如果那个放</w:t>
      </w:r>
      <w:r w:rsidRPr="00250BFF">
        <w:rPr>
          <w:rFonts w:ascii="Lucida Sans Unicode" w:eastAsia="宋体" w:hAnsi="Lucida Sans Unicode" w:cs="Lucida Sans Unicode"/>
          <w:color w:val="1A1A1A"/>
          <w:kern w:val="0"/>
          <w:sz w:val="24"/>
          <w:szCs w:val="24"/>
        </w:rPr>
        <w:t xml:space="preserve"> queue </w:t>
      </w:r>
      <w:r w:rsidRPr="00250BFF">
        <w:rPr>
          <w:rFonts w:ascii="Lucida Sans Unicode" w:eastAsia="宋体" w:hAnsi="Lucida Sans Unicode" w:cs="Lucida Sans Unicode"/>
          <w:color w:val="1A1A1A"/>
          <w:kern w:val="0"/>
          <w:sz w:val="24"/>
          <w:szCs w:val="24"/>
        </w:rPr>
        <w:t>的实例宕机了，会导致接下来其他实例就无法从那个实例拉取，如果你</w:t>
      </w:r>
      <w:r w:rsidRPr="00250BFF">
        <w:rPr>
          <w:rFonts w:ascii="Lucida Sans Unicode" w:eastAsia="宋体" w:hAnsi="Lucida Sans Unicode" w:cs="Lucida Sans Unicode"/>
          <w:b/>
          <w:bCs/>
          <w:color w:val="1A1A1A"/>
          <w:kern w:val="0"/>
          <w:sz w:val="24"/>
          <w:szCs w:val="24"/>
        </w:rPr>
        <w:t>开启了消息持久化</w:t>
      </w:r>
      <w:r w:rsidRPr="00250BFF">
        <w:rPr>
          <w:rFonts w:ascii="Lucida Sans Unicode" w:eastAsia="宋体" w:hAnsi="Lucida Sans Unicode" w:cs="Lucida Sans Unicode"/>
          <w:color w:val="1A1A1A"/>
          <w:kern w:val="0"/>
          <w:sz w:val="24"/>
          <w:szCs w:val="24"/>
        </w:rPr>
        <w:t>，让</w:t>
      </w:r>
      <w:r w:rsidRPr="00250BFF">
        <w:rPr>
          <w:rFonts w:ascii="Lucida Sans Unicode" w:eastAsia="宋体" w:hAnsi="Lucida Sans Unicode" w:cs="Lucida Sans Unicode"/>
          <w:color w:val="1A1A1A"/>
          <w:kern w:val="0"/>
          <w:sz w:val="24"/>
          <w:szCs w:val="24"/>
        </w:rPr>
        <w:t xml:space="preserve"> RabbitMQ </w:t>
      </w:r>
      <w:r w:rsidRPr="00250BFF">
        <w:rPr>
          <w:rFonts w:ascii="Lucida Sans Unicode" w:eastAsia="宋体" w:hAnsi="Lucida Sans Unicode" w:cs="Lucida Sans Unicode"/>
          <w:color w:val="1A1A1A"/>
          <w:kern w:val="0"/>
          <w:sz w:val="24"/>
          <w:szCs w:val="24"/>
        </w:rPr>
        <w:t>落地存储消息的话，</w:t>
      </w:r>
      <w:r w:rsidRPr="00250BFF">
        <w:rPr>
          <w:rFonts w:ascii="Lucida Sans Unicode" w:eastAsia="宋体" w:hAnsi="Lucida Sans Unicode" w:cs="Lucida Sans Unicode"/>
          <w:b/>
          <w:bCs/>
          <w:color w:val="1A1A1A"/>
          <w:kern w:val="0"/>
          <w:sz w:val="24"/>
          <w:szCs w:val="24"/>
        </w:rPr>
        <w:t>消息不一定会丢</w:t>
      </w:r>
      <w:r w:rsidRPr="00250BFF">
        <w:rPr>
          <w:rFonts w:ascii="Lucida Sans Unicode" w:eastAsia="宋体" w:hAnsi="Lucida Sans Unicode" w:cs="Lucida Sans Unicode"/>
          <w:color w:val="1A1A1A"/>
          <w:kern w:val="0"/>
          <w:sz w:val="24"/>
          <w:szCs w:val="24"/>
        </w:rPr>
        <w:t>，得等这个实例恢复了，然后才可以继续从这个</w:t>
      </w:r>
      <w:r w:rsidRPr="00250BFF">
        <w:rPr>
          <w:rFonts w:ascii="Lucida Sans Unicode" w:eastAsia="宋体" w:hAnsi="Lucida Sans Unicode" w:cs="Lucida Sans Unicode"/>
          <w:color w:val="1A1A1A"/>
          <w:kern w:val="0"/>
          <w:sz w:val="24"/>
          <w:szCs w:val="24"/>
        </w:rPr>
        <w:t xml:space="preserve"> queue </w:t>
      </w:r>
      <w:r w:rsidRPr="00250BFF">
        <w:rPr>
          <w:rFonts w:ascii="Lucida Sans Unicode" w:eastAsia="宋体" w:hAnsi="Lucida Sans Unicode" w:cs="Lucida Sans Unicode"/>
          <w:color w:val="1A1A1A"/>
          <w:kern w:val="0"/>
          <w:sz w:val="24"/>
          <w:szCs w:val="24"/>
        </w:rPr>
        <w:t>拉取数据。</w:t>
      </w:r>
    </w:p>
    <w:p w:rsidR="00250BFF" w:rsidRPr="00250BFF" w:rsidRDefault="00250BFF" w:rsidP="00250BFF">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250BFF">
        <w:rPr>
          <w:rFonts w:ascii="Lucida Sans Unicode" w:eastAsia="宋体" w:hAnsi="Lucida Sans Unicode" w:cs="Lucida Sans Unicode"/>
          <w:color w:val="1A1A1A"/>
          <w:kern w:val="0"/>
          <w:sz w:val="24"/>
          <w:szCs w:val="24"/>
        </w:rPr>
        <w:t>所以这个事儿就比较尴尬了，这就</w:t>
      </w:r>
      <w:r w:rsidRPr="00250BFF">
        <w:rPr>
          <w:rFonts w:ascii="Lucida Sans Unicode" w:eastAsia="宋体" w:hAnsi="Lucida Sans Unicode" w:cs="Lucida Sans Unicode"/>
          <w:b/>
          <w:bCs/>
          <w:color w:val="1A1A1A"/>
          <w:kern w:val="0"/>
          <w:sz w:val="24"/>
          <w:szCs w:val="24"/>
        </w:rPr>
        <w:t>没有什么所谓的高可用性</w:t>
      </w:r>
      <w:r w:rsidRPr="00250BFF">
        <w:rPr>
          <w:rFonts w:ascii="Lucida Sans Unicode" w:eastAsia="宋体" w:hAnsi="Lucida Sans Unicode" w:cs="Lucida Sans Unicode"/>
          <w:color w:val="1A1A1A"/>
          <w:kern w:val="0"/>
          <w:sz w:val="24"/>
          <w:szCs w:val="24"/>
        </w:rPr>
        <w:t>，</w:t>
      </w:r>
      <w:r w:rsidRPr="00250BFF">
        <w:rPr>
          <w:rFonts w:ascii="Lucida Sans Unicode" w:eastAsia="宋体" w:hAnsi="Lucida Sans Unicode" w:cs="Lucida Sans Unicode"/>
          <w:b/>
          <w:bCs/>
          <w:color w:val="1A1A1A"/>
          <w:kern w:val="0"/>
          <w:sz w:val="24"/>
          <w:szCs w:val="24"/>
        </w:rPr>
        <w:t>这方案主要是提高吞吐量的</w:t>
      </w:r>
      <w:r w:rsidRPr="00250BFF">
        <w:rPr>
          <w:rFonts w:ascii="Lucida Sans Unicode" w:eastAsia="宋体" w:hAnsi="Lucida Sans Unicode" w:cs="Lucida Sans Unicode"/>
          <w:color w:val="1A1A1A"/>
          <w:kern w:val="0"/>
          <w:sz w:val="24"/>
          <w:szCs w:val="24"/>
        </w:rPr>
        <w:t>，就是说让集群中多个节点来服务某个</w:t>
      </w:r>
      <w:r w:rsidRPr="00250BFF">
        <w:rPr>
          <w:rFonts w:ascii="Lucida Sans Unicode" w:eastAsia="宋体" w:hAnsi="Lucida Sans Unicode" w:cs="Lucida Sans Unicode"/>
          <w:color w:val="1A1A1A"/>
          <w:kern w:val="0"/>
          <w:sz w:val="24"/>
          <w:szCs w:val="24"/>
        </w:rPr>
        <w:t xml:space="preserve"> queue </w:t>
      </w:r>
      <w:r w:rsidRPr="00250BFF">
        <w:rPr>
          <w:rFonts w:ascii="Lucida Sans Unicode" w:eastAsia="宋体" w:hAnsi="Lucida Sans Unicode" w:cs="Lucida Sans Unicode"/>
          <w:color w:val="1A1A1A"/>
          <w:kern w:val="0"/>
          <w:sz w:val="24"/>
          <w:szCs w:val="24"/>
        </w:rPr>
        <w:t>的读写操作。</w:t>
      </w:r>
    </w:p>
    <w:p w:rsidR="00250BFF" w:rsidRPr="00250BFF" w:rsidRDefault="00250BFF" w:rsidP="00250BFF">
      <w:pPr>
        <w:pStyle w:val="3"/>
      </w:pPr>
      <w:r w:rsidRPr="00250BFF">
        <w:t>镜像集群模式（高可用性）</w:t>
      </w:r>
    </w:p>
    <w:p w:rsidR="00250BFF" w:rsidRPr="00250BFF" w:rsidRDefault="00250BFF" w:rsidP="00250BFF">
      <w:pPr>
        <w:widowControl/>
        <w:shd w:val="clear" w:color="auto" w:fill="F6F6F6"/>
        <w:jc w:val="left"/>
        <w:rPr>
          <w:rFonts w:ascii="Lucida Sans Unicode" w:eastAsia="宋体" w:hAnsi="Lucida Sans Unicode" w:cs="Lucida Sans Unicode"/>
          <w:color w:val="1A1A1A"/>
          <w:kern w:val="0"/>
          <w:sz w:val="24"/>
          <w:szCs w:val="24"/>
        </w:rPr>
      </w:pPr>
      <w:r w:rsidRPr="00250BFF">
        <w:rPr>
          <w:rFonts w:ascii="Lucida Sans Unicode" w:eastAsia="宋体" w:hAnsi="Lucida Sans Unicode" w:cs="Lucida Sans Unicode"/>
          <w:color w:val="1A1A1A"/>
          <w:kern w:val="0"/>
          <w:sz w:val="24"/>
          <w:szCs w:val="24"/>
        </w:rPr>
        <w:t>艿艿：请教了下胖友，他们采用这种方式。</w:t>
      </w:r>
    </w:p>
    <w:p w:rsidR="00250BFF" w:rsidRPr="00250BFF" w:rsidRDefault="00250BFF" w:rsidP="00250BFF">
      <w:pPr>
        <w:widowControl/>
        <w:shd w:val="clear" w:color="auto" w:fill="F6F6F6"/>
        <w:jc w:val="left"/>
        <w:rPr>
          <w:rFonts w:ascii="Lucida Sans Unicode" w:eastAsia="宋体" w:hAnsi="Lucida Sans Unicode" w:cs="Lucida Sans Unicode"/>
          <w:color w:val="1A1A1A"/>
          <w:kern w:val="0"/>
          <w:sz w:val="24"/>
          <w:szCs w:val="24"/>
        </w:rPr>
      </w:pPr>
      <w:r w:rsidRPr="00250BFF">
        <w:rPr>
          <w:rFonts w:ascii="Lucida Sans Unicode" w:eastAsia="宋体" w:hAnsi="Lucida Sans Unicode" w:cs="Lucida Sans Unicode"/>
          <w:color w:val="1A1A1A"/>
          <w:kern w:val="0"/>
          <w:sz w:val="24"/>
          <w:szCs w:val="24"/>
        </w:rPr>
        <w:t>这种方式，就是上面问题的</w:t>
      </w:r>
      <w:r w:rsidRPr="00250BFF">
        <w:rPr>
          <w:rFonts w:ascii="Lucida Sans Unicode" w:eastAsia="宋体" w:hAnsi="Lucida Sans Unicode" w:cs="Lucida Sans Unicode"/>
          <w:color w:val="1A1A1A"/>
          <w:kern w:val="0"/>
          <w:sz w:val="24"/>
          <w:szCs w:val="24"/>
        </w:rPr>
        <w:t> </w:t>
      </w:r>
      <w:r w:rsidRPr="00250BFF">
        <w:rPr>
          <w:rFonts w:ascii="Lucida Sans Unicode" w:eastAsia="宋体" w:hAnsi="Lucida Sans Unicode" w:cs="Lucida Sans Unicode"/>
          <w:b/>
          <w:bCs/>
          <w:color w:val="1A1A1A"/>
          <w:kern w:val="0"/>
          <w:sz w:val="24"/>
          <w:szCs w:val="24"/>
        </w:rPr>
        <w:t>Mirrored queue</w:t>
      </w:r>
      <w:r w:rsidRPr="00250BFF">
        <w:rPr>
          <w:rFonts w:ascii="Lucida Sans Unicode" w:eastAsia="宋体" w:hAnsi="Lucida Sans Unicode" w:cs="Lucida Sans Unicode"/>
          <w:color w:val="1A1A1A"/>
          <w:kern w:val="0"/>
          <w:sz w:val="24"/>
          <w:szCs w:val="24"/>
        </w:rPr>
        <w:t> </w:t>
      </w:r>
      <w:r w:rsidRPr="00250BFF">
        <w:rPr>
          <w:rFonts w:ascii="Lucida Sans Unicode" w:eastAsia="宋体" w:hAnsi="Lucida Sans Unicode" w:cs="Lucida Sans Unicode"/>
          <w:color w:val="1A1A1A"/>
          <w:kern w:val="0"/>
          <w:sz w:val="24"/>
          <w:szCs w:val="24"/>
        </w:rPr>
        <w:t>。</w:t>
      </w:r>
    </w:p>
    <w:p w:rsidR="00250BFF" w:rsidRPr="00250BFF" w:rsidRDefault="00250BFF" w:rsidP="00250BFF">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250BFF">
        <w:rPr>
          <w:rFonts w:ascii="Lucida Sans Unicode" w:eastAsia="宋体" w:hAnsi="Lucida Sans Unicode" w:cs="Lucida Sans Unicode"/>
          <w:color w:val="1A1A1A"/>
          <w:kern w:val="0"/>
          <w:sz w:val="24"/>
          <w:szCs w:val="24"/>
        </w:rPr>
        <w:t>这种模式，才是所谓的</w:t>
      </w:r>
      <w:r w:rsidRPr="00250BFF">
        <w:rPr>
          <w:rFonts w:ascii="Lucida Sans Unicode" w:eastAsia="宋体" w:hAnsi="Lucida Sans Unicode" w:cs="Lucida Sans Unicode"/>
          <w:color w:val="1A1A1A"/>
          <w:kern w:val="0"/>
          <w:sz w:val="24"/>
          <w:szCs w:val="24"/>
        </w:rPr>
        <w:t xml:space="preserve"> RabbitMQ </w:t>
      </w:r>
      <w:r w:rsidRPr="00250BFF">
        <w:rPr>
          <w:rFonts w:ascii="Lucida Sans Unicode" w:eastAsia="宋体" w:hAnsi="Lucida Sans Unicode" w:cs="Lucida Sans Unicode"/>
          <w:color w:val="1A1A1A"/>
          <w:kern w:val="0"/>
          <w:sz w:val="24"/>
          <w:szCs w:val="24"/>
        </w:rPr>
        <w:t>的高可用模式。跟普通集群模式不一样的是，在镜像集群模式下，你创建的</w:t>
      </w:r>
      <w:r w:rsidRPr="00250BFF">
        <w:rPr>
          <w:rFonts w:ascii="Lucida Sans Unicode" w:eastAsia="宋体" w:hAnsi="Lucida Sans Unicode" w:cs="Lucida Sans Unicode"/>
          <w:color w:val="1A1A1A"/>
          <w:kern w:val="0"/>
          <w:sz w:val="24"/>
          <w:szCs w:val="24"/>
        </w:rPr>
        <w:t xml:space="preserve"> queue</w:t>
      </w:r>
      <w:r w:rsidRPr="00250BFF">
        <w:rPr>
          <w:rFonts w:ascii="Lucida Sans Unicode" w:eastAsia="宋体" w:hAnsi="Lucida Sans Unicode" w:cs="Lucida Sans Unicode"/>
          <w:color w:val="1A1A1A"/>
          <w:kern w:val="0"/>
          <w:sz w:val="24"/>
          <w:szCs w:val="24"/>
        </w:rPr>
        <w:t>，无论元数据还是</w:t>
      </w:r>
      <w:r w:rsidRPr="00250BFF">
        <w:rPr>
          <w:rFonts w:ascii="Lucida Sans Unicode" w:eastAsia="宋体" w:hAnsi="Lucida Sans Unicode" w:cs="Lucida Sans Unicode"/>
          <w:color w:val="1A1A1A"/>
          <w:kern w:val="0"/>
          <w:sz w:val="24"/>
          <w:szCs w:val="24"/>
        </w:rPr>
        <w:t xml:space="preserve"> queue </w:t>
      </w:r>
      <w:r w:rsidRPr="00250BFF">
        <w:rPr>
          <w:rFonts w:ascii="Lucida Sans Unicode" w:eastAsia="宋体" w:hAnsi="Lucida Sans Unicode" w:cs="Lucida Sans Unicode"/>
          <w:color w:val="1A1A1A"/>
          <w:kern w:val="0"/>
          <w:sz w:val="24"/>
          <w:szCs w:val="24"/>
        </w:rPr>
        <w:t>里的消息都会</w:t>
      </w:r>
      <w:r w:rsidRPr="00250BFF">
        <w:rPr>
          <w:rFonts w:ascii="Lucida Sans Unicode" w:eastAsia="宋体" w:hAnsi="Lucida Sans Unicode" w:cs="Lucida Sans Unicode"/>
          <w:b/>
          <w:bCs/>
          <w:color w:val="1A1A1A"/>
          <w:kern w:val="0"/>
          <w:sz w:val="24"/>
          <w:szCs w:val="24"/>
        </w:rPr>
        <w:t>存在于多个实例上</w:t>
      </w:r>
      <w:r w:rsidRPr="00250BFF">
        <w:rPr>
          <w:rFonts w:ascii="Lucida Sans Unicode" w:eastAsia="宋体" w:hAnsi="Lucida Sans Unicode" w:cs="Lucida Sans Unicode"/>
          <w:color w:val="1A1A1A"/>
          <w:kern w:val="0"/>
          <w:sz w:val="24"/>
          <w:szCs w:val="24"/>
        </w:rPr>
        <w:t>，就是说，每个</w:t>
      </w:r>
      <w:r w:rsidRPr="00250BFF">
        <w:rPr>
          <w:rFonts w:ascii="Lucida Sans Unicode" w:eastAsia="宋体" w:hAnsi="Lucida Sans Unicode" w:cs="Lucida Sans Unicode"/>
          <w:color w:val="1A1A1A"/>
          <w:kern w:val="0"/>
          <w:sz w:val="24"/>
          <w:szCs w:val="24"/>
        </w:rPr>
        <w:t xml:space="preserve"> RabbitMQ </w:t>
      </w:r>
      <w:r w:rsidRPr="00250BFF">
        <w:rPr>
          <w:rFonts w:ascii="Lucida Sans Unicode" w:eastAsia="宋体" w:hAnsi="Lucida Sans Unicode" w:cs="Lucida Sans Unicode"/>
          <w:color w:val="1A1A1A"/>
          <w:kern w:val="0"/>
          <w:sz w:val="24"/>
          <w:szCs w:val="24"/>
        </w:rPr>
        <w:t>节点都有这个</w:t>
      </w:r>
      <w:r w:rsidRPr="00250BFF">
        <w:rPr>
          <w:rFonts w:ascii="Lucida Sans Unicode" w:eastAsia="宋体" w:hAnsi="Lucida Sans Unicode" w:cs="Lucida Sans Unicode"/>
          <w:color w:val="1A1A1A"/>
          <w:kern w:val="0"/>
          <w:sz w:val="24"/>
          <w:szCs w:val="24"/>
        </w:rPr>
        <w:t xml:space="preserve"> queue </w:t>
      </w:r>
      <w:r w:rsidRPr="00250BFF">
        <w:rPr>
          <w:rFonts w:ascii="Lucida Sans Unicode" w:eastAsia="宋体" w:hAnsi="Lucida Sans Unicode" w:cs="Lucida Sans Unicode"/>
          <w:color w:val="1A1A1A"/>
          <w:kern w:val="0"/>
          <w:sz w:val="24"/>
          <w:szCs w:val="24"/>
        </w:rPr>
        <w:t>的一个</w:t>
      </w:r>
      <w:r w:rsidRPr="00250BFF">
        <w:rPr>
          <w:rFonts w:ascii="Lucida Sans Unicode" w:eastAsia="宋体" w:hAnsi="Lucida Sans Unicode" w:cs="Lucida Sans Unicode"/>
          <w:b/>
          <w:bCs/>
          <w:color w:val="1A1A1A"/>
          <w:kern w:val="0"/>
          <w:sz w:val="24"/>
          <w:szCs w:val="24"/>
        </w:rPr>
        <w:t>完整镜像</w:t>
      </w:r>
      <w:r w:rsidRPr="00250BFF">
        <w:rPr>
          <w:rFonts w:ascii="Lucida Sans Unicode" w:eastAsia="宋体" w:hAnsi="Lucida Sans Unicode" w:cs="Lucida Sans Unicode"/>
          <w:color w:val="1A1A1A"/>
          <w:kern w:val="0"/>
          <w:sz w:val="24"/>
          <w:szCs w:val="24"/>
        </w:rPr>
        <w:t>，包含</w:t>
      </w:r>
      <w:r w:rsidRPr="00250BFF">
        <w:rPr>
          <w:rFonts w:ascii="Lucida Sans Unicode" w:eastAsia="宋体" w:hAnsi="Lucida Sans Unicode" w:cs="Lucida Sans Unicode"/>
          <w:color w:val="1A1A1A"/>
          <w:kern w:val="0"/>
          <w:sz w:val="24"/>
          <w:szCs w:val="24"/>
        </w:rPr>
        <w:t xml:space="preserve"> queue </w:t>
      </w:r>
      <w:r w:rsidRPr="00250BFF">
        <w:rPr>
          <w:rFonts w:ascii="Lucida Sans Unicode" w:eastAsia="宋体" w:hAnsi="Lucida Sans Unicode" w:cs="Lucida Sans Unicode"/>
          <w:color w:val="1A1A1A"/>
          <w:kern w:val="0"/>
          <w:sz w:val="24"/>
          <w:szCs w:val="24"/>
        </w:rPr>
        <w:t>的全部数据的意思。然后每次你写消息到</w:t>
      </w:r>
      <w:r w:rsidRPr="00250BFF">
        <w:rPr>
          <w:rFonts w:ascii="Lucida Sans Unicode" w:eastAsia="宋体" w:hAnsi="Lucida Sans Unicode" w:cs="Lucida Sans Unicode"/>
          <w:color w:val="1A1A1A"/>
          <w:kern w:val="0"/>
          <w:sz w:val="24"/>
          <w:szCs w:val="24"/>
        </w:rPr>
        <w:t xml:space="preserve"> queue </w:t>
      </w:r>
      <w:r w:rsidRPr="00250BFF">
        <w:rPr>
          <w:rFonts w:ascii="Lucida Sans Unicode" w:eastAsia="宋体" w:hAnsi="Lucida Sans Unicode" w:cs="Lucida Sans Unicode"/>
          <w:color w:val="1A1A1A"/>
          <w:kern w:val="0"/>
          <w:sz w:val="24"/>
          <w:szCs w:val="24"/>
        </w:rPr>
        <w:t>的时候，都会自动把</w:t>
      </w:r>
      <w:r w:rsidRPr="00250BFF">
        <w:rPr>
          <w:rFonts w:ascii="Lucida Sans Unicode" w:eastAsia="宋体" w:hAnsi="Lucida Sans Unicode" w:cs="Lucida Sans Unicode"/>
          <w:b/>
          <w:bCs/>
          <w:color w:val="1A1A1A"/>
          <w:kern w:val="0"/>
          <w:sz w:val="24"/>
          <w:szCs w:val="24"/>
        </w:rPr>
        <w:t>消息同步</w:t>
      </w:r>
      <w:r w:rsidRPr="00250BFF">
        <w:rPr>
          <w:rFonts w:ascii="Lucida Sans Unicode" w:eastAsia="宋体" w:hAnsi="Lucida Sans Unicode" w:cs="Lucida Sans Unicode"/>
          <w:color w:val="1A1A1A"/>
          <w:kern w:val="0"/>
          <w:sz w:val="24"/>
          <w:szCs w:val="24"/>
        </w:rPr>
        <w:t>到多个实例的</w:t>
      </w:r>
      <w:r w:rsidRPr="00250BFF">
        <w:rPr>
          <w:rFonts w:ascii="Lucida Sans Unicode" w:eastAsia="宋体" w:hAnsi="Lucida Sans Unicode" w:cs="Lucida Sans Unicode"/>
          <w:color w:val="1A1A1A"/>
          <w:kern w:val="0"/>
          <w:sz w:val="24"/>
          <w:szCs w:val="24"/>
        </w:rPr>
        <w:t xml:space="preserve"> queue </w:t>
      </w:r>
      <w:r w:rsidRPr="00250BFF">
        <w:rPr>
          <w:rFonts w:ascii="Lucida Sans Unicode" w:eastAsia="宋体" w:hAnsi="Lucida Sans Unicode" w:cs="Lucida Sans Unicode"/>
          <w:color w:val="1A1A1A"/>
          <w:kern w:val="0"/>
          <w:sz w:val="24"/>
          <w:szCs w:val="24"/>
        </w:rPr>
        <w:t>上。</w:t>
      </w:r>
    </w:p>
    <w:p w:rsidR="00250BFF" w:rsidRDefault="00250BFF" w:rsidP="006B5986">
      <w:r>
        <w:rPr>
          <w:noProof/>
        </w:rPr>
        <w:drawing>
          <wp:inline distT="0" distB="0" distL="0" distR="0" wp14:anchorId="4C815AA4" wp14:editId="23FAC27B">
            <wp:extent cx="5274310" cy="3649980"/>
            <wp:effectExtent l="0" t="0" r="254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3649980"/>
                    </a:xfrm>
                    <a:prstGeom prst="rect">
                      <a:avLst/>
                    </a:prstGeom>
                  </pic:spPr>
                </pic:pic>
              </a:graphicData>
            </a:graphic>
          </wp:inline>
        </w:drawing>
      </w:r>
    </w:p>
    <w:p w:rsidR="00250BFF" w:rsidRPr="00250BFF" w:rsidRDefault="00250BFF" w:rsidP="00250BFF">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250BFF">
        <w:rPr>
          <w:rFonts w:ascii="Lucida Sans Unicode" w:eastAsia="宋体" w:hAnsi="Lucida Sans Unicode" w:cs="Lucida Sans Unicode"/>
          <w:color w:val="1A1A1A"/>
          <w:kern w:val="0"/>
          <w:sz w:val="24"/>
          <w:szCs w:val="24"/>
        </w:rPr>
        <w:t>那么</w:t>
      </w:r>
      <w:r w:rsidRPr="00250BFF">
        <w:rPr>
          <w:rFonts w:ascii="Lucida Sans Unicode" w:eastAsia="宋体" w:hAnsi="Lucida Sans Unicode" w:cs="Lucida Sans Unicode"/>
          <w:b/>
          <w:bCs/>
          <w:color w:val="1A1A1A"/>
          <w:kern w:val="0"/>
          <w:sz w:val="24"/>
          <w:szCs w:val="24"/>
        </w:rPr>
        <w:t>如何开启这个镜像集群模式</w:t>
      </w:r>
      <w:r w:rsidRPr="00250BFF">
        <w:rPr>
          <w:rFonts w:ascii="Lucida Sans Unicode" w:eastAsia="宋体" w:hAnsi="Lucida Sans Unicode" w:cs="Lucida Sans Unicode"/>
          <w:color w:val="1A1A1A"/>
          <w:kern w:val="0"/>
          <w:sz w:val="24"/>
          <w:szCs w:val="24"/>
        </w:rPr>
        <w:t>呢？其实很简单，</w:t>
      </w:r>
      <w:r w:rsidRPr="00250BFF">
        <w:rPr>
          <w:rFonts w:ascii="Lucida Sans Unicode" w:eastAsia="宋体" w:hAnsi="Lucida Sans Unicode" w:cs="Lucida Sans Unicode"/>
          <w:color w:val="1A1A1A"/>
          <w:kern w:val="0"/>
          <w:sz w:val="24"/>
          <w:szCs w:val="24"/>
        </w:rPr>
        <w:t xml:space="preserve">RabbitMQ </w:t>
      </w:r>
      <w:r w:rsidRPr="00250BFF">
        <w:rPr>
          <w:rFonts w:ascii="Lucida Sans Unicode" w:eastAsia="宋体" w:hAnsi="Lucida Sans Unicode" w:cs="Lucida Sans Unicode"/>
          <w:color w:val="1A1A1A"/>
          <w:kern w:val="0"/>
          <w:sz w:val="24"/>
          <w:szCs w:val="24"/>
        </w:rPr>
        <w:t>有很好的管理控制台，就是在后台新增一个策略，这个策略是</w:t>
      </w:r>
      <w:r w:rsidRPr="00250BFF">
        <w:rPr>
          <w:rFonts w:ascii="Lucida Sans Unicode" w:eastAsia="宋体" w:hAnsi="Lucida Sans Unicode" w:cs="Lucida Sans Unicode"/>
          <w:b/>
          <w:bCs/>
          <w:color w:val="1A1A1A"/>
          <w:kern w:val="0"/>
          <w:sz w:val="24"/>
          <w:szCs w:val="24"/>
        </w:rPr>
        <w:t>镜像集群模式的策略</w:t>
      </w:r>
      <w:r w:rsidRPr="00250BFF">
        <w:rPr>
          <w:rFonts w:ascii="Lucida Sans Unicode" w:eastAsia="宋体" w:hAnsi="Lucida Sans Unicode" w:cs="Lucida Sans Unicode"/>
          <w:color w:val="1A1A1A"/>
          <w:kern w:val="0"/>
          <w:sz w:val="24"/>
          <w:szCs w:val="24"/>
        </w:rPr>
        <w:t>，指定的时候是可以要求数据同步到所有节点的，也可以要求同步到指定数量的节点，再次创建</w:t>
      </w:r>
      <w:r w:rsidRPr="00250BFF">
        <w:rPr>
          <w:rFonts w:ascii="Lucida Sans Unicode" w:eastAsia="宋体" w:hAnsi="Lucida Sans Unicode" w:cs="Lucida Sans Unicode"/>
          <w:color w:val="1A1A1A"/>
          <w:kern w:val="0"/>
          <w:sz w:val="24"/>
          <w:szCs w:val="24"/>
        </w:rPr>
        <w:t xml:space="preserve"> queue </w:t>
      </w:r>
      <w:r w:rsidRPr="00250BFF">
        <w:rPr>
          <w:rFonts w:ascii="Lucida Sans Unicode" w:eastAsia="宋体" w:hAnsi="Lucida Sans Unicode" w:cs="Lucida Sans Unicode"/>
          <w:color w:val="1A1A1A"/>
          <w:kern w:val="0"/>
          <w:sz w:val="24"/>
          <w:szCs w:val="24"/>
        </w:rPr>
        <w:t>的时候，应用这个策略，就会自动将数据同步到其他的节点上去了。</w:t>
      </w:r>
    </w:p>
    <w:p w:rsidR="00250BFF" w:rsidRPr="00250BFF" w:rsidRDefault="00250BFF" w:rsidP="00250BFF">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250BFF">
        <w:rPr>
          <w:rFonts w:ascii="Lucida Sans Unicode" w:eastAsia="宋体" w:hAnsi="Lucida Sans Unicode" w:cs="Lucida Sans Unicode"/>
          <w:color w:val="1A1A1A"/>
          <w:kern w:val="0"/>
          <w:sz w:val="24"/>
          <w:szCs w:val="24"/>
        </w:rPr>
        <w:t>这样的话，好处在于，你任何一个机器宕机了，没事儿，其它机器（节点）还包含了这个</w:t>
      </w:r>
      <w:r w:rsidRPr="00250BFF">
        <w:rPr>
          <w:rFonts w:ascii="Lucida Sans Unicode" w:eastAsia="宋体" w:hAnsi="Lucida Sans Unicode" w:cs="Lucida Sans Unicode"/>
          <w:color w:val="1A1A1A"/>
          <w:kern w:val="0"/>
          <w:sz w:val="24"/>
          <w:szCs w:val="24"/>
        </w:rPr>
        <w:t xml:space="preserve"> queue </w:t>
      </w:r>
      <w:r w:rsidRPr="00250BFF">
        <w:rPr>
          <w:rFonts w:ascii="Lucida Sans Unicode" w:eastAsia="宋体" w:hAnsi="Lucida Sans Unicode" w:cs="Lucida Sans Unicode"/>
          <w:color w:val="1A1A1A"/>
          <w:kern w:val="0"/>
          <w:sz w:val="24"/>
          <w:szCs w:val="24"/>
        </w:rPr>
        <w:t>的完整数据，别的</w:t>
      </w:r>
      <w:r w:rsidRPr="00250BFF">
        <w:rPr>
          <w:rFonts w:ascii="Lucida Sans Unicode" w:eastAsia="宋体" w:hAnsi="Lucida Sans Unicode" w:cs="Lucida Sans Unicode"/>
          <w:color w:val="1A1A1A"/>
          <w:kern w:val="0"/>
          <w:sz w:val="24"/>
          <w:szCs w:val="24"/>
        </w:rPr>
        <w:t xml:space="preserve"> consumer </w:t>
      </w:r>
      <w:r w:rsidRPr="00250BFF">
        <w:rPr>
          <w:rFonts w:ascii="Lucida Sans Unicode" w:eastAsia="宋体" w:hAnsi="Lucida Sans Unicode" w:cs="Lucida Sans Unicode"/>
          <w:color w:val="1A1A1A"/>
          <w:kern w:val="0"/>
          <w:sz w:val="24"/>
          <w:szCs w:val="24"/>
        </w:rPr>
        <w:t>都可以到其它节点上去消费数据。坏处在于，第一，这个性能开销也太大了吧，消息需要同步到所有机器上，导致网络带宽压力和消耗很重！第二，这么玩儿，不是分布式的，就</w:t>
      </w:r>
      <w:r w:rsidRPr="00250BFF">
        <w:rPr>
          <w:rFonts w:ascii="Lucida Sans Unicode" w:eastAsia="宋体" w:hAnsi="Lucida Sans Unicode" w:cs="Lucida Sans Unicode"/>
          <w:b/>
          <w:bCs/>
          <w:color w:val="1A1A1A"/>
          <w:kern w:val="0"/>
          <w:sz w:val="24"/>
          <w:szCs w:val="24"/>
        </w:rPr>
        <w:t>没有扩展性可言</w:t>
      </w:r>
      <w:r w:rsidRPr="00250BFF">
        <w:rPr>
          <w:rFonts w:ascii="Lucida Sans Unicode" w:eastAsia="宋体" w:hAnsi="Lucida Sans Unicode" w:cs="Lucida Sans Unicode"/>
          <w:color w:val="1A1A1A"/>
          <w:kern w:val="0"/>
          <w:sz w:val="24"/>
          <w:szCs w:val="24"/>
        </w:rPr>
        <w:t>了，如果某个</w:t>
      </w:r>
      <w:r w:rsidRPr="00250BFF">
        <w:rPr>
          <w:rFonts w:ascii="Lucida Sans Unicode" w:eastAsia="宋体" w:hAnsi="Lucida Sans Unicode" w:cs="Lucida Sans Unicode"/>
          <w:color w:val="1A1A1A"/>
          <w:kern w:val="0"/>
          <w:sz w:val="24"/>
          <w:szCs w:val="24"/>
        </w:rPr>
        <w:t xml:space="preserve"> queue </w:t>
      </w:r>
      <w:r w:rsidRPr="00250BFF">
        <w:rPr>
          <w:rFonts w:ascii="Lucida Sans Unicode" w:eastAsia="宋体" w:hAnsi="Lucida Sans Unicode" w:cs="Lucida Sans Unicode"/>
          <w:color w:val="1A1A1A"/>
          <w:kern w:val="0"/>
          <w:sz w:val="24"/>
          <w:szCs w:val="24"/>
        </w:rPr>
        <w:t>负载很重，你加机器，新增的机器也包含了这个</w:t>
      </w:r>
      <w:r w:rsidRPr="00250BFF">
        <w:rPr>
          <w:rFonts w:ascii="Lucida Sans Unicode" w:eastAsia="宋体" w:hAnsi="Lucida Sans Unicode" w:cs="Lucida Sans Unicode"/>
          <w:color w:val="1A1A1A"/>
          <w:kern w:val="0"/>
          <w:sz w:val="24"/>
          <w:szCs w:val="24"/>
        </w:rPr>
        <w:t xml:space="preserve"> queue </w:t>
      </w:r>
      <w:r w:rsidRPr="00250BFF">
        <w:rPr>
          <w:rFonts w:ascii="Lucida Sans Unicode" w:eastAsia="宋体" w:hAnsi="Lucida Sans Unicode" w:cs="Lucida Sans Unicode"/>
          <w:color w:val="1A1A1A"/>
          <w:kern w:val="0"/>
          <w:sz w:val="24"/>
          <w:szCs w:val="24"/>
        </w:rPr>
        <w:t>的所有数据，并</w:t>
      </w:r>
      <w:r w:rsidRPr="00250BFF">
        <w:rPr>
          <w:rFonts w:ascii="Lucida Sans Unicode" w:eastAsia="宋体" w:hAnsi="Lucida Sans Unicode" w:cs="Lucida Sans Unicode"/>
          <w:b/>
          <w:bCs/>
          <w:color w:val="1A1A1A"/>
          <w:kern w:val="0"/>
          <w:sz w:val="24"/>
          <w:szCs w:val="24"/>
        </w:rPr>
        <w:t>没有办法线性扩展</w:t>
      </w:r>
      <w:r w:rsidRPr="00250BFF">
        <w:rPr>
          <w:rFonts w:ascii="Lucida Sans Unicode" w:eastAsia="宋体" w:hAnsi="Lucida Sans Unicode" w:cs="Lucida Sans Unicode"/>
          <w:color w:val="1A1A1A"/>
          <w:kern w:val="0"/>
          <w:sz w:val="24"/>
          <w:szCs w:val="24"/>
        </w:rPr>
        <w:t>你的</w:t>
      </w:r>
      <w:r w:rsidRPr="00250BFF">
        <w:rPr>
          <w:rFonts w:ascii="Lucida Sans Unicode" w:eastAsia="宋体" w:hAnsi="Lucida Sans Unicode" w:cs="Lucida Sans Unicode"/>
          <w:color w:val="1A1A1A"/>
          <w:kern w:val="0"/>
          <w:sz w:val="24"/>
          <w:szCs w:val="24"/>
        </w:rPr>
        <w:t xml:space="preserve"> queue</w:t>
      </w:r>
      <w:r w:rsidRPr="00250BFF">
        <w:rPr>
          <w:rFonts w:ascii="Lucida Sans Unicode" w:eastAsia="宋体" w:hAnsi="Lucida Sans Unicode" w:cs="Lucida Sans Unicode"/>
          <w:color w:val="1A1A1A"/>
          <w:kern w:val="0"/>
          <w:sz w:val="24"/>
          <w:szCs w:val="24"/>
        </w:rPr>
        <w:t>。你想，如果这个</w:t>
      </w:r>
      <w:r w:rsidRPr="00250BFF">
        <w:rPr>
          <w:rFonts w:ascii="Lucida Sans Unicode" w:eastAsia="宋体" w:hAnsi="Lucida Sans Unicode" w:cs="Lucida Sans Unicode"/>
          <w:color w:val="1A1A1A"/>
          <w:kern w:val="0"/>
          <w:sz w:val="24"/>
          <w:szCs w:val="24"/>
        </w:rPr>
        <w:t xml:space="preserve"> queue </w:t>
      </w:r>
      <w:r w:rsidRPr="00250BFF">
        <w:rPr>
          <w:rFonts w:ascii="Lucida Sans Unicode" w:eastAsia="宋体" w:hAnsi="Lucida Sans Unicode" w:cs="Lucida Sans Unicode"/>
          <w:color w:val="1A1A1A"/>
          <w:kern w:val="0"/>
          <w:sz w:val="24"/>
          <w:szCs w:val="24"/>
        </w:rPr>
        <w:t>的数据量很大，大到这个机器上的容量无法容纳了，此时该怎么办呢？</w:t>
      </w:r>
    </w:p>
    <w:p w:rsidR="00250BFF" w:rsidRPr="00250BFF" w:rsidRDefault="00250BFF" w:rsidP="006B5986"/>
    <w:p w:rsidR="00353EFF" w:rsidRDefault="00353EFF" w:rsidP="00353EFF">
      <w:pPr>
        <w:pStyle w:val="1"/>
      </w:pPr>
      <w:r>
        <w:t>RocketMQ:</w:t>
      </w:r>
    </w:p>
    <w:p w:rsidR="007821C4" w:rsidRDefault="007821C4" w:rsidP="007821C4">
      <w:pPr>
        <w:pStyle w:val="2"/>
      </w:pPr>
      <w:r>
        <w:rPr>
          <w:rFonts w:hint="eastAsia"/>
        </w:rPr>
        <w:t>1.</w:t>
      </w:r>
      <w:r w:rsidRPr="007821C4">
        <w:t xml:space="preserve"> RocketMQ 由哪些角色组成？</w:t>
      </w:r>
    </w:p>
    <w:p w:rsidR="007821C4" w:rsidRDefault="007821C4" w:rsidP="007821C4">
      <w:r>
        <w:rPr>
          <w:noProof/>
        </w:rPr>
        <w:drawing>
          <wp:inline distT="0" distB="0" distL="0" distR="0" wp14:anchorId="5244AD08" wp14:editId="3856B7AB">
            <wp:extent cx="5274310" cy="291909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274310" cy="2919095"/>
                    </a:xfrm>
                    <a:prstGeom prst="rect">
                      <a:avLst/>
                    </a:prstGeom>
                  </pic:spPr>
                </pic:pic>
              </a:graphicData>
            </a:graphic>
          </wp:inline>
        </w:drawing>
      </w:r>
    </w:p>
    <w:p w:rsidR="007821C4" w:rsidRPr="007821C4" w:rsidRDefault="007821C4" w:rsidP="00FA61C5">
      <w:pPr>
        <w:widowControl/>
        <w:numPr>
          <w:ilvl w:val="0"/>
          <w:numId w:val="212"/>
        </w:numPr>
        <w:shd w:val="clear" w:color="auto" w:fill="FFFFFF"/>
        <w:ind w:left="0"/>
        <w:jc w:val="left"/>
        <w:rPr>
          <w:rFonts w:ascii="Lucida Sans Unicode" w:eastAsia="宋体" w:hAnsi="Lucida Sans Unicode" w:cs="Lucida Sans Unicode"/>
          <w:color w:val="1A1A1A"/>
          <w:kern w:val="0"/>
          <w:szCs w:val="21"/>
        </w:rPr>
      </w:pPr>
      <w:r w:rsidRPr="007821C4">
        <w:rPr>
          <w:rFonts w:ascii="Lucida Sans Unicode" w:eastAsia="宋体" w:hAnsi="Lucida Sans Unicode" w:cs="Lucida Sans Unicode"/>
          <w:color w:val="1A1A1A"/>
          <w:kern w:val="0"/>
          <w:szCs w:val="21"/>
        </w:rPr>
        <w:t>生产者（</w:t>
      </w:r>
      <w:r w:rsidRPr="007821C4">
        <w:rPr>
          <w:rFonts w:ascii="Lucida Sans Unicode" w:eastAsia="宋体" w:hAnsi="Lucida Sans Unicode" w:cs="Lucida Sans Unicode"/>
          <w:color w:val="1A1A1A"/>
          <w:kern w:val="0"/>
          <w:szCs w:val="21"/>
        </w:rPr>
        <w:t>Producer</w:t>
      </w:r>
      <w:r w:rsidRPr="007821C4">
        <w:rPr>
          <w:rFonts w:ascii="Lucida Sans Unicode" w:eastAsia="宋体" w:hAnsi="Lucida Sans Unicode" w:cs="Lucida Sans Unicode"/>
          <w:color w:val="1A1A1A"/>
          <w:kern w:val="0"/>
          <w:szCs w:val="21"/>
        </w:rPr>
        <w:t>）：负责产生消息，生产者向消息服务器发送由业务应用程序系统生成的消息。</w:t>
      </w:r>
    </w:p>
    <w:p w:rsidR="007821C4" w:rsidRPr="007821C4" w:rsidRDefault="007821C4" w:rsidP="00FA61C5">
      <w:pPr>
        <w:widowControl/>
        <w:numPr>
          <w:ilvl w:val="0"/>
          <w:numId w:val="212"/>
        </w:numPr>
        <w:shd w:val="clear" w:color="auto" w:fill="FFFFFF"/>
        <w:ind w:left="0"/>
        <w:jc w:val="left"/>
        <w:rPr>
          <w:rFonts w:ascii="Lucida Sans Unicode" w:eastAsia="宋体" w:hAnsi="Lucida Sans Unicode" w:cs="Lucida Sans Unicode"/>
          <w:color w:val="1A1A1A"/>
          <w:kern w:val="0"/>
          <w:szCs w:val="21"/>
        </w:rPr>
      </w:pPr>
      <w:r w:rsidRPr="007821C4">
        <w:rPr>
          <w:rFonts w:ascii="Lucida Sans Unicode" w:eastAsia="宋体" w:hAnsi="Lucida Sans Unicode" w:cs="Lucida Sans Unicode"/>
          <w:color w:val="1A1A1A"/>
          <w:kern w:val="0"/>
          <w:szCs w:val="21"/>
        </w:rPr>
        <w:t>消费者（</w:t>
      </w:r>
      <w:r w:rsidRPr="007821C4">
        <w:rPr>
          <w:rFonts w:ascii="Lucida Sans Unicode" w:eastAsia="宋体" w:hAnsi="Lucida Sans Unicode" w:cs="Lucida Sans Unicode"/>
          <w:color w:val="1A1A1A"/>
          <w:kern w:val="0"/>
          <w:szCs w:val="21"/>
        </w:rPr>
        <w:t>Consumer</w:t>
      </w:r>
      <w:r w:rsidRPr="007821C4">
        <w:rPr>
          <w:rFonts w:ascii="Lucida Sans Unicode" w:eastAsia="宋体" w:hAnsi="Lucida Sans Unicode" w:cs="Lucida Sans Unicode"/>
          <w:color w:val="1A1A1A"/>
          <w:kern w:val="0"/>
          <w:szCs w:val="21"/>
        </w:rPr>
        <w:t>）：负责消费消息，消费者从消息服务器拉取信息并将其输入用户应用程序。</w:t>
      </w:r>
    </w:p>
    <w:p w:rsidR="007821C4" w:rsidRPr="007821C4" w:rsidRDefault="007821C4" w:rsidP="00FA61C5">
      <w:pPr>
        <w:widowControl/>
        <w:numPr>
          <w:ilvl w:val="0"/>
          <w:numId w:val="212"/>
        </w:numPr>
        <w:shd w:val="clear" w:color="auto" w:fill="FFFFFF"/>
        <w:ind w:left="0"/>
        <w:jc w:val="left"/>
        <w:rPr>
          <w:rFonts w:ascii="Lucida Sans Unicode" w:eastAsia="宋体" w:hAnsi="Lucida Sans Unicode" w:cs="Lucida Sans Unicode"/>
          <w:color w:val="1A1A1A"/>
          <w:kern w:val="0"/>
          <w:szCs w:val="21"/>
        </w:rPr>
      </w:pPr>
      <w:r w:rsidRPr="007821C4">
        <w:rPr>
          <w:rFonts w:ascii="Lucida Sans Unicode" w:eastAsia="宋体" w:hAnsi="Lucida Sans Unicode" w:cs="Lucida Sans Unicode"/>
          <w:color w:val="1A1A1A"/>
          <w:kern w:val="0"/>
          <w:szCs w:val="21"/>
        </w:rPr>
        <w:t>消息服务器（</w:t>
      </w:r>
      <w:r w:rsidRPr="007821C4">
        <w:rPr>
          <w:rFonts w:ascii="Lucida Sans Unicode" w:eastAsia="宋体" w:hAnsi="Lucida Sans Unicode" w:cs="Lucida Sans Unicode"/>
          <w:color w:val="1A1A1A"/>
          <w:kern w:val="0"/>
          <w:szCs w:val="21"/>
        </w:rPr>
        <w:t>Broker</w:t>
      </w:r>
      <w:r w:rsidRPr="007821C4">
        <w:rPr>
          <w:rFonts w:ascii="Lucida Sans Unicode" w:eastAsia="宋体" w:hAnsi="Lucida Sans Unicode" w:cs="Lucida Sans Unicode"/>
          <w:color w:val="1A1A1A"/>
          <w:kern w:val="0"/>
          <w:szCs w:val="21"/>
        </w:rPr>
        <w:t>）：是消息存储中心，主要作用是接收来自</w:t>
      </w:r>
      <w:r w:rsidRPr="007821C4">
        <w:rPr>
          <w:rFonts w:ascii="Lucida Sans Unicode" w:eastAsia="宋体" w:hAnsi="Lucida Sans Unicode" w:cs="Lucida Sans Unicode"/>
          <w:color w:val="1A1A1A"/>
          <w:kern w:val="0"/>
          <w:szCs w:val="21"/>
        </w:rPr>
        <w:t xml:space="preserve"> Producer </w:t>
      </w:r>
      <w:r w:rsidRPr="007821C4">
        <w:rPr>
          <w:rFonts w:ascii="Lucida Sans Unicode" w:eastAsia="宋体" w:hAnsi="Lucida Sans Unicode" w:cs="Lucida Sans Unicode"/>
          <w:color w:val="1A1A1A"/>
          <w:kern w:val="0"/>
          <w:szCs w:val="21"/>
        </w:rPr>
        <w:t>的消息并存储，</w:t>
      </w:r>
      <w:r w:rsidRPr="007821C4">
        <w:rPr>
          <w:rFonts w:ascii="Lucida Sans Unicode" w:eastAsia="宋体" w:hAnsi="Lucida Sans Unicode" w:cs="Lucida Sans Unicode"/>
          <w:color w:val="1A1A1A"/>
          <w:kern w:val="0"/>
          <w:szCs w:val="21"/>
        </w:rPr>
        <w:t xml:space="preserve"> Consumer </w:t>
      </w:r>
      <w:r w:rsidRPr="007821C4">
        <w:rPr>
          <w:rFonts w:ascii="Lucida Sans Unicode" w:eastAsia="宋体" w:hAnsi="Lucida Sans Unicode" w:cs="Lucida Sans Unicode"/>
          <w:color w:val="1A1A1A"/>
          <w:kern w:val="0"/>
          <w:szCs w:val="21"/>
        </w:rPr>
        <w:t>从这里取得消息。</w:t>
      </w:r>
    </w:p>
    <w:p w:rsidR="007821C4" w:rsidRPr="007821C4" w:rsidRDefault="007821C4" w:rsidP="00FA61C5">
      <w:pPr>
        <w:widowControl/>
        <w:numPr>
          <w:ilvl w:val="0"/>
          <w:numId w:val="212"/>
        </w:numPr>
        <w:shd w:val="clear" w:color="auto" w:fill="FFFFFF"/>
        <w:ind w:left="0"/>
        <w:jc w:val="left"/>
        <w:rPr>
          <w:rFonts w:ascii="Lucida Sans Unicode" w:eastAsia="宋体" w:hAnsi="Lucida Sans Unicode" w:cs="Lucida Sans Unicode"/>
          <w:color w:val="1A1A1A"/>
          <w:kern w:val="0"/>
          <w:szCs w:val="21"/>
        </w:rPr>
      </w:pPr>
      <w:r w:rsidRPr="007821C4">
        <w:rPr>
          <w:rFonts w:ascii="Lucida Sans Unicode" w:eastAsia="宋体" w:hAnsi="Lucida Sans Unicode" w:cs="Lucida Sans Unicode"/>
          <w:color w:val="1A1A1A"/>
          <w:kern w:val="0"/>
          <w:szCs w:val="21"/>
        </w:rPr>
        <w:t>名称服务器（</w:t>
      </w:r>
      <w:r w:rsidRPr="007821C4">
        <w:rPr>
          <w:rFonts w:ascii="Lucida Sans Unicode" w:eastAsia="宋体" w:hAnsi="Lucida Sans Unicode" w:cs="Lucida Sans Unicode"/>
          <w:color w:val="1A1A1A"/>
          <w:kern w:val="0"/>
          <w:szCs w:val="21"/>
        </w:rPr>
        <w:t>NameServer</w:t>
      </w:r>
      <w:r w:rsidRPr="007821C4">
        <w:rPr>
          <w:rFonts w:ascii="Lucida Sans Unicode" w:eastAsia="宋体" w:hAnsi="Lucida Sans Unicode" w:cs="Lucida Sans Unicode"/>
          <w:color w:val="1A1A1A"/>
          <w:kern w:val="0"/>
          <w:szCs w:val="21"/>
        </w:rPr>
        <w:t>）：用来保存</w:t>
      </w:r>
      <w:r w:rsidRPr="007821C4">
        <w:rPr>
          <w:rFonts w:ascii="Lucida Sans Unicode" w:eastAsia="宋体" w:hAnsi="Lucida Sans Unicode" w:cs="Lucida Sans Unicode"/>
          <w:color w:val="1A1A1A"/>
          <w:kern w:val="0"/>
          <w:szCs w:val="21"/>
        </w:rPr>
        <w:t xml:space="preserve"> Broker </w:t>
      </w:r>
      <w:r w:rsidRPr="007821C4">
        <w:rPr>
          <w:rFonts w:ascii="Lucida Sans Unicode" w:eastAsia="宋体" w:hAnsi="Lucida Sans Unicode" w:cs="Lucida Sans Unicode"/>
          <w:color w:val="1A1A1A"/>
          <w:kern w:val="0"/>
          <w:szCs w:val="21"/>
        </w:rPr>
        <w:t>相关</w:t>
      </w:r>
      <w:r w:rsidRPr="007821C4">
        <w:rPr>
          <w:rFonts w:ascii="Lucida Sans Unicode" w:eastAsia="宋体" w:hAnsi="Lucida Sans Unicode" w:cs="Lucida Sans Unicode"/>
          <w:color w:val="1A1A1A"/>
          <w:kern w:val="0"/>
          <w:szCs w:val="21"/>
        </w:rPr>
        <w:t xml:space="preserve"> Topic </w:t>
      </w:r>
      <w:r w:rsidRPr="007821C4">
        <w:rPr>
          <w:rFonts w:ascii="Lucida Sans Unicode" w:eastAsia="宋体" w:hAnsi="Lucida Sans Unicode" w:cs="Lucida Sans Unicode"/>
          <w:color w:val="1A1A1A"/>
          <w:kern w:val="0"/>
          <w:szCs w:val="21"/>
        </w:rPr>
        <w:t>等元信息并给</w:t>
      </w:r>
      <w:r w:rsidRPr="007821C4">
        <w:rPr>
          <w:rFonts w:ascii="Lucida Sans Unicode" w:eastAsia="宋体" w:hAnsi="Lucida Sans Unicode" w:cs="Lucida Sans Unicode"/>
          <w:color w:val="1A1A1A"/>
          <w:kern w:val="0"/>
          <w:szCs w:val="21"/>
        </w:rPr>
        <w:t xml:space="preserve"> Producer </w:t>
      </w:r>
      <w:r w:rsidRPr="007821C4">
        <w:rPr>
          <w:rFonts w:ascii="Lucida Sans Unicode" w:eastAsia="宋体" w:hAnsi="Lucida Sans Unicode" w:cs="Lucida Sans Unicode"/>
          <w:color w:val="1A1A1A"/>
          <w:kern w:val="0"/>
          <w:szCs w:val="21"/>
        </w:rPr>
        <w:t>，提供</w:t>
      </w:r>
      <w:r w:rsidRPr="007821C4">
        <w:rPr>
          <w:rFonts w:ascii="Lucida Sans Unicode" w:eastAsia="宋体" w:hAnsi="Lucida Sans Unicode" w:cs="Lucida Sans Unicode"/>
          <w:color w:val="1A1A1A"/>
          <w:kern w:val="0"/>
          <w:szCs w:val="21"/>
        </w:rPr>
        <w:t xml:space="preserve"> Consumer </w:t>
      </w:r>
      <w:r w:rsidRPr="007821C4">
        <w:rPr>
          <w:rFonts w:ascii="Lucida Sans Unicode" w:eastAsia="宋体" w:hAnsi="Lucida Sans Unicode" w:cs="Lucida Sans Unicode"/>
          <w:color w:val="1A1A1A"/>
          <w:kern w:val="0"/>
          <w:szCs w:val="21"/>
        </w:rPr>
        <w:t>查找</w:t>
      </w:r>
      <w:r w:rsidRPr="007821C4">
        <w:rPr>
          <w:rFonts w:ascii="Lucida Sans Unicode" w:eastAsia="宋体" w:hAnsi="Lucida Sans Unicode" w:cs="Lucida Sans Unicode"/>
          <w:color w:val="1A1A1A"/>
          <w:kern w:val="0"/>
          <w:szCs w:val="21"/>
        </w:rPr>
        <w:t xml:space="preserve"> Broker </w:t>
      </w:r>
      <w:r w:rsidRPr="007821C4">
        <w:rPr>
          <w:rFonts w:ascii="Lucida Sans Unicode" w:eastAsia="宋体" w:hAnsi="Lucida Sans Unicode" w:cs="Lucida Sans Unicode"/>
          <w:color w:val="1A1A1A"/>
          <w:kern w:val="0"/>
          <w:szCs w:val="21"/>
        </w:rPr>
        <w:t>信息。</w:t>
      </w:r>
    </w:p>
    <w:p w:rsidR="007821C4" w:rsidRDefault="00150DE4" w:rsidP="00150DE4">
      <w:pPr>
        <w:pStyle w:val="2"/>
      </w:pPr>
      <w:r>
        <w:rPr>
          <w:rFonts w:hint="eastAsia"/>
        </w:rPr>
        <w:t>2.</w:t>
      </w:r>
      <w:r w:rsidRPr="00150DE4">
        <w:rPr>
          <w:rFonts w:hint="eastAsia"/>
        </w:rPr>
        <w:t xml:space="preserve"> 请描述下</w:t>
      </w:r>
      <w:r w:rsidRPr="00150DE4">
        <w:t xml:space="preserve"> RocketMQ 的整体流程？</w:t>
      </w:r>
    </w:p>
    <w:p w:rsidR="00150DE4" w:rsidRDefault="00150DE4" w:rsidP="00150DE4">
      <w:r>
        <w:rPr>
          <w:noProof/>
        </w:rPr>
        <w:drawing>
          <wp:inline distT="0" distB="0" distL="0" distR="0" wp14:anchorId="28358D41" wp14:editId="3D30FEC5">
            <wp:extent cx="5274310" cy="3061970"/>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3061970"/>
                    </a:xfrm>
                    <a:prstGeom prst="rect">
                      <a:avLst/>
                    </a:prstGeom>
                  </pic:spPr>
                </pic:pic>
              </a:graphicData>
            </a:graphic>
          </wp:inline>
        </w:drawing>
      </w:r>
    </w:p>
    <w:p w:rsidR="00150DE4" w:rsidRPr="00150DE4" w:rsidRDefault="00150DE4" w:rsidP="00FA61C5">
      <w:pPr>
        <w:widowControl/>
        <w:numPr>
          <w:ilvl w:val="0"/>
          <w:numId w:val="213"/>
        </w:numPr>
        <w:shd w:val="clear" w:color="auto" w:fill="FFFFFF"/>
        <w:ind w:left="0"/>
        <w:jc w:val="left"/>
        <w:rPr>
          <w:rFonts w:ascii="Lucida Sans Unicode" w:eastAsia="宋体" w:hAnsi="Lucida Sans Unicode" w:cs="Lucida Sans Unicode"/>
          <w:color w:val="1A1A1A"/>
          <w:kern w:val="0"/>
          <w:szCs w:val="21"/>
        </w:rPr>
      </w:pPr>
      <w:r w:rsidRPr="00150DE4">
        <w:rPr>
          <w:rFonts w:ascii="Lucida Sans Unicode" w:eastAsia="宋体" w:hAnsi="Lucida Sans Unicode" w:cs="Lucida Sans Unicode"/>
          <w:color w:val="1A1A1A"/>
          <w:kern w:val="0"/>
          <w:szCs w:val="21"/>
        </w:rPr>
        <w:t>1</w:t>
      </w:r>
      <w:r w:rsidRPr="00150DE4">
        <w:rPr>
          <w:rFonts w:ascii="Lucida Sans Unicode" w:eastAsia="宋体" w:hAnsi="Lucida Sans Unicode" w:cs="Lucida Sans Unicode"/>
          <w:color w:val="1A1A1A"/>
          <w:kern w:val="0"/>
          <w:szCs w:val="21"/>
        </w:rPr>
        <w:t>、启动</w:t>
      </w:r>
      <w:r w:rsidRPr="00150DE4">
        <w:rPr>
          <w:rFonts w:ascii="Lucida Sans Unicode" w:eastAsia="宋体" w:hAnsi="Lucida Sans Unicode" w:cs="Lucida Sans Unicode"/>
          <w:color w:val="1A1A1A"/>
          <w:kern w:val="0"/>
          <w:szCs w:val="21"/>
        </w:rPr>
        <w:t> </w:t>
      </w:r>
      <w:r w:rsidRPr="00150DE4">
        <w:rPr>
          <w:rFonts w:ascii="Lucida Sans Unicode" w:eastAsia="宋体" w:hAnsi="Lucida Sans Unicode" w:cs="Lucida Sans Unicode"/>
          <w:b/>
          <w:bCs/>
          <w:color w:val="1A1A1A"/>
          <w:kern w:val="0"/>
          <w:szCs w:val="21"/>
        </w:rPr>
        <w:t>Namesrv</w:t>
      </w:r>
      <w:r w:rsidRPr="00150DE4">
        <w:rPr>
          <w:rFonts w:ascii="Lucida Sans Unicode" w:eastAsia="宋体" w:hAnsi="Lucida Sans Unicode" w:cs="Lucida Sans Unicode"/>
          <w:color w:val="1A1A1A"/>
          <w:kern w:val="0"/>
          <w:szCs w:val="21"/>
        </w:rPr>
        <w:t>，</w:t>
      </w:r>
      <w:r w:rsidRPr="00150DE4">
        <w:rPr>
          <w:rFonts w:ascii="Lucida Sans Unicode" w:eastAsia="宋体" w:hAnsi="Lucida Sans Unicode" w:cs="Lucida Sans Unicode"/>
          <w:color w:val="1A1A1A"/>
          <w:kern w:val="0"/>
          <w:szCs w:val="21"/>
        </w:rPr>
        <w:t>Namesrv</w:t>
      </w:r>
      <w:r w:rsidRPr="00150DE4">
        <w:rPr>
          <w:rFonts w:ascii="Lucida Sans Unicode" w:eastAsia="宋体" w:hAnsi="Lucida Sans Unicode" w:cs="Lucida Sans Unicode"/>
          <w:color w:val="1A1A1A"/>
          <w:kern w:val="0"/>
          <w:szCs w:val="21"/>
        </w:rPr>
        <w:t>起</w:t>
      </w:r>
      <w:r w:rsidRPr="00150DE4">
        <w:rPr>
          <w:rFonts w:ascii="Lucida Sans Unicode" w:eastAsia="宋体" w:hAnsi="Lucida Sans Unicode" w:cs="Lucida Sans Unicode"/>
          <w:color w:val="1A1A1A"/>
          <w:kern w:val="0"/>
          <w:szCs w:val="21"/>
        </w:rPr>
        <w:t xml:space="preserve"> </w:t>
      </w:r>
      <w:r w:rsidRPr="00150DE4">
        <w:rPr>
          <w:rFonts w:ascii="Lucida Sans Unicode" w:eastAsia="宋体" w:hAnsi="Lucida Sans Unicode" w:cs="Lucida Sans Unicode"/>
          <w:color w:val="1A1A1A"/>
          <w:kern w:val="0"/>
          <w:szCs w:val="21"/>
        </w:rPr>
        <w:t>来后监听端口，等待</w:t>
      </w:r>
      <w:r w:rsidRPr="00150DE4">
        <w:rPr>
          <w:rFonts w:ascii="Lucida Sans Unicode" w:eastAsia="宋体" w:hAnsi="Lucida Sans Unicode" w:cs="Lucida Sans Unicode"/>
          <w:color w:val="1A1A1A"/>
          <w:kern w:val="0"/>
          <w:szCs w:val="21"/>
        </w:rPr>
        <w:t xml:space="preserve"> Broker</w:t>
      </w:r>
      <w:r w:rsidRPr="00150DE4">
        <w:rPr>
          <w:rFonts w:ascii="Lucida Sans Unicode" w:eastAsia="宋体" w:hAnsi="Lucida Sans Unicode" w:cs="Lucida Sans Unicode"/>
          <w:color w:val="1A1A1A"/>
          <w:kern w:val="0"/>
          <w:szCs w:val="21"/>
        </w:rPr>
        <w:t>、</w:t>
      </w:r>
      <w:r w:rsidRPr="00150DE4">
        <w:rPr>
          <w:rFonts w:ascii="Lucida Sans Unicode" w:eastAsia="宋体" w:hAnsi="Lucida Sans Unicode" w:cs="Lucida Sans Unicode"/>
          <w:color w:val="1A1A1A"/>
          <w:kern w:val="0"/>
          <w:szCs w:val="21"/>
        </w:rPr>
        <w:t>Producer</w:t>
      </w:r>
      <w:r w:rsidRPr="00150DE4">
        <w:rPr>
          <w:rFonts w:ascii="Lucida Sans Unicode" w:eastAsia="宋体" w:hAnsi="Lucida Sans Unicode" w:cs="Lucida Sans Unicode"/>
          <w:color w:val="1A1A1A"/>
          <w:kern w:val="0"/>
          <w:szCs w:val="21"/>
        </w:rPr>
        <w:t>、</w:t>
      </w:r>
      <w:r w:rsidRPr="00150DE4">
        <w:rPr>
          <w:rFonts w:ascii="Lucida Sans Unicode" w:eastAsia="宋体" w:hAnsi="Lucida Sans Unicode" w:cs="Lucida Sans Unicode"/>
          <w:color w:val="1A1A1A"/>
          <w:kern w:val="0"/>
          <w:szCs w:val="21"/>
        </w:rPr>
        <w:t xml:space="preserve">Consumer </w:t>
      </w:r>
      <w:r w:rsidRPr="00150DE4">
        <w:rPr>
          <w:rFonts w:ascii="Lucida Sans Unicode" w:eastAsia="宋体" w:hAnsi="Lucida Sans Unicode" w:cs="Lucida Sans Unicode"/>
          <w:color w:val="1A1A1A"/>
          <w:kern w:val="0"/>
          <w:szCs w:val="21"/>
        </w:rPr>
        <w:t>连上来，相当于一个路由控制中心。</w:t>
      </w:r>
    </w:p>
    <w:p w:rsidR="00150DE4" w:rsidRPr="00150DE4" w:rsidRDefault="00150DE4" w:rsidP="00FA61C5">
      <w:pPr>
        <w:widowControl/>
        <w:numPr>
          <w:ilvl w:val="0"/>
          <w:numId w:val="213"/>
        </w:numPr>
        <w:shd w:val="clear" w:color="auto" w:fill="FFFFFF"/>
        <w:spacing w:before="150" w:after="420"/>
        <w:ind w:left="0"/>
        <w:jc w:val="left"/>
        <w:rPr>
          <w:rFonts w:ascii="Lucida Sans Unicode" w:eastAsia="宋体" w:hAnsi="Lucida Sans Unicode" w:cs="Lucida Sans Unicode"/>
          <w:color w:val="1A1A1A"/>
          <w:kern w:val="0"/>
          <w:szCs w:val="21"/>
        </w:rPr>
      </w:pPr>
      <w:r w:rsidRPr="00150DE4">
        <w:rPr>
          <w:rFonts w:ascii="Lucida Sans Unicode" w:eastAsia="宋体" w:hAnsi="Lucida Sans Unicode" w:cs="Lucida Sans Unicode"/>
          <w:color w:val="1A1A1A"/>
          <w:kern w:val="0"/>
          <w:szCs w:val="21"/>
        </w:rPr>
        <w:t>2</w:t>
      </w:r>
      <w:r w:rsidRPr="00150DE4">
        <w:rPr>
          <w:rFonts w:ascii="Lucida Sans Unicode" w:eastAsia="宋体" w:hAnsi="Lucida Sans Unicode" w:cs="Lucida Sans Unicode"/>
          <w:color w:val="1A1A1A"/>
          <w:kern w:val="0"/>
          <w:szCs w:val="21"/>
        </w:rPr>
        <w:t>、</w:t>
      </w:r>
      <w:r w:rsidRPr="00150DE4">
        <w:rPr>
          <w:rFonts w:ascii="Lucida Sans Unicode" w:eastAsia="宋体" w:hAnsi="Lucida Sans Unicode" w:cs="Lucida Sans Unicode"/>
          <w:b/>
          <w:bCs/>
          <w:color w:val="1A1A1A"/>
          <w:kern w:val="0"/>
          <w:szCs w:val="21"/>
        </w:rPr>
        <w:t>Broker</w:t>
      </w:r>
      <w:r w:rsidRPr="00150DE4">
        <w:rPr>
          <w:rFonts w:ascii="Lucida Sans Unicode" w:eastAsia="宋体" w:hAnsi="Lucida Sans Unicode" w:cs="Lucida Sans Unicode"/>
          <w:color w:val="1A1A1A"/>
          <w:kern w:val="0"/>
          <w:szCs w:val="21"/>
        </w:rPr>
        <w:t> </w:t>
      </w:r>
      <w:r w:rsidRPr="00150DE4">
        <w:rPr>
          <w:rFonts w:ascii="Lucida Sans Unicode" w:eastAsia="宋体" w:hAnsi="Lucida Sans Unicode" w:cs="Lucida Sans Unicode"/>
          <w:color w:val="1A1A1A"/>
          <w:kern w:val="0"/>
          <w:szCs w:val="21"/>
        </w:rPr>
        <w:t>启动，跟所有的</w:t>
      </w:r>
      <w:r w:rsidRPr="00150DE4">
        <w:rPr>
          <w:rFonts w:ascii="Lucida Sans Unicode" w:eastAsia="宋体" w:hAnsi="Lucida Sans Unicode" w:cs="Lucida Sans Unicode"/>
          <w:color w:val="1A1A1A"/>
          <w:kern w:val="0"/>
          <w:szCs w:val="21"/>
        </w:rPr>
        <w:t xml:space="preserve"> Namesrv </w:t>
      </w:r>
      <w:r w:rsidRPr="00150DE4">
        <w:rPr>
          <w:rFonts w:ascii="Lucida Sans Unicode" w:eastAsia="宋体" w:hAnsi="Lucida Sans Unicode" w:cs="Lucida Sans Unicode"/>
          <w:color w:val="1A1A1A"/>
          <w:kern w:val="0"/>
          <w:szCs w:val="21"/>
        </w:rPr>
        <w:t>保持长连接，定时发送心跳包。</w:t>
      </w:r>
    </w:p>
    <w:p w:rsidR="00150DE4" w:rsidRPr="00150DE4" w:rsidRDefault="00150DE4" w:rsidP="00150DE4">
      <w:pPr>
        <w:widowControl/>
        <w:shd w:val="clear" w:color="auto" w:fill="F6F6F6"/>
        <w:jc w:val="left"/>
        <w:rPr>
          <w:rFonts w:ascii="Lucida Sans Unicode" w:eastAsia="宋体" w:hAnsi="Lucida Sans Unicode" w:cs="Lucida Sans Unicode"/>
          <w:color w:val="1A1A1A"/>
          <w:kern w:val="0"/>
          <w:szCs w:val="21"/>
        </w:rPr>
      </w:pPr>
      <w:r w:rsidRPr="00150DE4">
        <w:rPr>
          <w:rFonts w:ascii="Lucida Sans Unicode" w:eastAsia="宋体" w:hAnsi="Lucida Sans Unicode" w:cs="Lucida Sans Unicode"/>
          <w:color w:val="1A1A1A"/>
          <w:kern w:val="0"/>
          <w:szCs w:val="21"/>
        </w:rPr>
        <w:t>心跳包中，包含当前</w:t>
      </w:r>
      <w:r w:rsidRPr="00150DE4">
        <w:rPr>
          <w:rFonts w:ascii="Lucida Sans Unicode" w:eastAsia="宋体" w:hAnsi="Lucida Sans Unicode" w:cs="Lucida Sans Unicode"/>
          <w:color w:val="1A1A1A"/>
          <w:kern w:val="0"/>
          <w:szCs w:val="21"/>
        </w:rPr>
        <w:t xml:space="preserve"> Broker </w:t>
      </w:r>
      <w:r w:rsidRPr="00150DE4">
        <w:rPr>
          <w:rFonts w:ascii="Lucida Sans Unicode" w:eastAsia="宋体" w:hAnsi="Lucida Sans Unicode" w:cs="Lucida Sans Unicode"/>
          <w:color w:val="1A1A1A"/>
          <w:kern w:val="0"/>
          <w:szCs w:val="21"/>
        </w:rPr>
        <w:t>信息</w:t>
      </w:r>
      <w:r w:rsidRPr="00150DE4">
        <w:rPr>
          <w:rFonts w:ascii="Lucida Sans Unicode" w:eastAsia="宋体" w:hAnsi="Lucida Sans Unicode" w:cs="Lucida Sans Unicode"/>
          <w:color w:val="1A1A1A"/>
          <w:kern w:val="0"/>
          <w:szCs w:val="21"/>
        </w:rPr>
        <w:t>(IP+</w:t>
      </w:r>
      <w:r w:rsidRPr="00150DE4">
        <w:rPr>
          <w:rFonts w:ascii="Lucida Sans Unicode" w:eastAsia="宋体" w:hAnsi="Lucida Sans Unicode" w:cs="Lucida Sans Unicode"/>
          <w:color w:val="1A1A1A"/>
          <w:kern w:val="0"/>
          <w:szCs w:val="21"/>
        </w:rPr>
        <w:t>端口等</w:t>
      </w:r>
      <w:r w:rsidRPr="00150DE4">
        <w:rPr>
          <w:rFonts w:ascii="Lucida Sans Unicode" w:eastAsia="宋体" w:hAnsi="Lucida Sans Unicode" w:cs="Lucida Sans Unicode"/>
          <w:color w:val="1A1A1A"/>
          <w:kern w:val="0"/>
          <w:szCs w:val="21"/>
        </w:rPr>
        <w:t>)</w:t>
      </w:r>
      <w:r w:rsidRPr="00150DE4">
        <w:rPr>
          <w:rFonts w:ascii="Lucida Sans Unicode" w:eastAsia="宋体" w:hAnsi="Lucida Sans Unicode" w:cs="Lucida Sans Unicode"/>
          <w:color w:val="1A1A1A"/>
          <w:kern w:val="0"/>
          <w:szCs w:val="21"/>
        </w:rPr>
        <w:t>以及存储所有</w:t>
      </w:r>
      <w:r w:rsidRPr="00150DE4">
        <w:rPr>
          <w:rFonts w:ascii="Lucida Sans Unicode" w:eastAsia="宋体" w:hAnsi="Lucida Sans Unicode" w:cs="Lucida Sans Unicode"/>
          <w:color w:val="1A1A1A"/>
          <w:kern w:val="0"/>
          <w:szCs w:val="21"/>
        </w:rPr>
        <w:t xml:space="preserve"> Topic </w:t>
      </w:r>
      <w:r w:rsidRPr="00150DE4">
        <w:rPr>
          <w:rFonts w:ascii="Lucida Sans Unicode" w:eastAsia="宋体" w:hAnsi="Lucida Sans Unicode" w:cs="Lucida Sans Unicode"/>
          <w:color w:val="1A1A1A"/>
          <w:kern w:val="0"/>
          <w:szCs w:val="21"/>
        </w:rPr>
        <w:t>信息。</w:t>
      </w:r>
      <w:r w:rsidRPr="00150DE4">
        <w:rPr>
          <w:rFonts w:ascii="Lucida Sans Unicode" w:eastAsia="宋体" w:hAnsi="Lucida Sans Unicode" w:cs="Lucida Sans Unicode"/>
          <w:color w:val="1A1A1A"/>
          <w:kern w:val="0"/>
          <w:szCs w:val="21"/>
        </w:rPr>
        <w:br/>
      </w:r>
      <w:r w:rsidRPr="00150DE4">
        <w:rPr>
          <w:rFonts w:ascii="Lucida Sans Unicode" w:eastAsia="宋体" w:hAnsi="Lucida Sans Unicode" w:cs="Lucida Sans Unicode"/>
          <w:color w:val="1A1A1A"/>
          <w:kern w:val="0"/>
          <w:szCs w:val="21"/>
        </w:rPr>
        <w:t>注册成功后，</w:t>
      </w:r>
      <w:r w:rsidRPr="00150DE4">
        <w:rPr>
          <w:rFonts w:ascii="Lucida Sans Unicode" w:eastAsia="宋体" w:hAnsi="Lucida Sans Unicode" w:cs="Lucida Sans Unicode"/>
          <w:color w:val="1A1A1A"/>
          <w:kern w:val="0"/>
          <w:szCs w:val="21"/>
        </w:rPr>
        <w:t xml:space="preserve">Namesrv </w:t>
      </w:r>
      <w:r w:rsidRPr="00150DE4">
        <w:rPr>
          <w:rFonts w:ascii="Lucida Sans Unicode" w:eastAsia="宋体" w:hAnsi="Lucida Sans Unicode" w:cs="Lucida Sans Unicode"/>
          <w:color w:val="1A1A1A"/>
          <w:kern w:val="0"/>
          <w:szCs w:val="21"/>
        </w:rPr>
        <w:t>集群中就有</w:t>
      </w:r>
      <w:r w:rsidRPr="00150DE4">
        <w:rPr>
          <w:rFonts w:ascii="Lucida Sans Unicode" w:eastAsia="宋体" w:hAnsi="Lucida Sans Unicode" w:cs="Lucida Sans Unicode"/>
          <w:color w:val="1A1A1A"/>
          <w:kern w:val="0"/>
          <w:szCs w:val="21"/>
        </w:rPr>
        <w:t xml:space="preserve"> Topic </w:t>
      </w:r>
      <w:r w:rsidRPr="00150DE4">
        <w:rPr>
          <w:rFonts w:ascii="Lucida Sans Unicode" w:eastAsia="宋体" w:hAnsi="Lucida Sans Unicode" w:cs="Lucida Sans Unicode"/>
          <w:color w:val="1A1A1A"/>
          <w:kern w:val="0"/>
          <w:szCs w:val="21"/>
        </w:rPr>
        <w:t>跟</w:t>
      </w:r>
      <w:r w:rsidRPr="00150DE4">
        <w:rPr>
          <w:rFonts w:ascii="Lucida Sans Unicode" w:eastAsia="宋体" w:hAnsi="Lucida Sans Unicode" w:cs="Lucida Sans Unicode"/>
          <w:color w:val="1A1A1A"/>
          <w:kern w:val="0"/>
          <w:szCs w:val="21"/>
        </w:rPr>
        <w:t xml:space="preserve"> Broker </w:t>
      </w:r>
      <w:r w:rsidRPr="00150DE4">
        <w:rPr>
          <w:rFonts w:ascii="Lucida Sans Unicode" w:eastAsia="宋体" w:hAnsi="Lucida Sans Unicode" w:cs="Lucida Sans Unicode"/>
          <w:color w:val="1A1A1A"/>
          <w:kern w:val="0"/>
          <w:szCs w:val="21"/>
        </w:rPr>
        <w:t>的映射关系。</w:t>
      </w:r>
    </w:p>
    <w:p w:rsidR="00150DE4" w:rsidRPr="00150DE4" w:rsidRDefault="00150DE4" w:rsidP="00FA61C5">
      <w:pPr>
        <w:widowControl/>
        <w:numPr>
          <w:ilvl w:val="1"/>
          <w:numId w:val="213"/>
        </w:numPr>
        <w:shd w:val="clear" w:color="auto" w:fill="FFFFFF"/>
        <w:ind w:left="450"/>
        <w:jc w:val="left"/>
        <w:rPr>
          <w:rFonts w:ascii="Lucida Sans Unicode" w:eastAsia="宋体" w:hAnsi="Lucida Sans Unicode" w:cs="Lucida Sans Unicode"/>
          <w:color w:val="1A1A1A"/>
          <w:kern w:val="0"/>
          <w:szCs w:val="21"/>
        </w:rPr>
      </w:pPr>
      <w:r w:rsidRPr="00150DE4">
        <w:rPr>
          <w:rFonts w:ascii="Lucida Sans Unicode" w:eastAsia="宋体" w:hAnsi="Lucida Sans Unicode" w:cs="Lucida Sans Unicode"/>
          <w:color w:val="1A1A1A"/>
          <w:kern w:val="0"/>
          <w:szCs w:val="21"/>
        </w:rPr>
        <w:t>3</w:t>
      </w:r>
      <w:r w:rsidRPr="00150DE4">
        <w:rPr>
          <w:rFonts w:ascii="Lucida Sans Unicode" w:eastAsia="宋体" w:hAnsi="Lucida Sans Unicode" w:cs="Lucida Sans Unicode"/>
          <w:color w:val="1A1A1A"/>
          <w:kern w:val="0"/>
          <w:szCs w:val="21"/>
        </w:rPr>
        <w:t>、收发消息前，先创建</w:t>
      </w:r>
      <w:r w:rsidRPr="00150DE4">
        <w:rPr>
          <w:rFonts w:ascii="Lucida Sans Unicode" w:eastAsia="宋体" w:hAnsi="Lucida Sans Unicode" w:cs="Lucida Sans Unicode"/>
          <w:color w:val="1A1A1A"/>
          <w:kern w:val="0"/>
          <w:szCs w:val="21"/>
        </w:rPr>
        <w:t xml:space="preserve"> Topic </w:t>
      </w:r>
      <w:r w:rsidRPr="00150DE4">
        <w:rPr>
          <w:rFonts w:ascii="Lucida Sans Unicode" w:eastAsia="宋体" w:hAnsi="Lucida Sans Unicode" w:cs="Lucida Sans Unicode"/>
          <w:color w:val="1A1A1A"/>
          <w:kern w:val="0"/>
          <w:szCs w:val="21"/>
        </w:rPr>
        <w:t>。创建</w:t>
      </w:r>
      <w:r w:rsidRPr="00150DE4">
        <w:rPr>
          <w:rFonts w:ascii="Lucida Sans Unicode" w:eastAsia="宋体" w:hAnsi="Lucida Sans Unicode" w:cs="Lucida Sans Unicode"/>
          <w:color w:val="1A1A1A"/>
          <w:kern w:val="0"/>
          <w:szCs w:val="21"/>
        </w:rPr>
        <w:t xml:space="preserve"> Topic </w:t>
      </w:r>
      <w:r w:rsidRPr="00150DE4">
        <w:rPr>
          <w:rFonts w:ascii="Lucida Sans Unicode" w:eastAsia="宋体" w:hAnsi="Lucida Sans Unicode" w:cs="Lucida Sans Unicode"/>
          <w:color w:val="1A1A1A"/>
          <w:kern w:val="0"/>
          <w:szCs w:val="21"/>
        </w:rPr>
        <w:t>时，需要指定该</w:t>
      </w:r>
      <w:r w:rsidRPr="00150DE4">
        <w:rPr>
          <w:rFonts w:ascii="Lucida Sans Unicode" w:eastAsia="宋体" w:hAnsi="Lucida Sans Unicode" w:cs="Lucida Sans Unicode"/>
          <w:color w:val="1A1A1A"/>
          <w:kern w:val="0"/>
          <w:szCs w:val="21"/>
        </w:rPr>
        <w:t xml:space="preserve"> Topic </w:t>
      </w:r>
      <w:r w:rsidRPr="00150DE4">
        <w:rPr>
          <w:rFonts w:ascii="Lucida Sans Unicode" w:eastAsia="宋体" w:hAnsi="Lucida Sans Unicode" w:cs="Lucida Sans Unicode"/>
          <w:color w:val="1A1A1A"/>
          <w:kern w:val="0"/>
          <w:szCs w:val="21"/>
        </w:rPr>
        <w:t>要存储在</w:t>
      </w:r>
      <w:r w:rsidRPr="00150DE4">
        <w:rPr>
          <w:rFonts w:ascii="Lucida Sans Unicode" w:eastAsia="宋体" w:hAnsi="Lucida Sans Unicode" w:cs="Lucida Sans Unicode"/>
          <w:color w:val="1A1A1A"/>
          <w:kern w:val="0"/>
          <w:szCs w:val="21"/>
        </w:rPr>
        <w:t xml:space="preserve"> </w:t>
      </w:r>
      <w:r w:rsidRPr="00150DE4">
        <w:rPr>
          <w:rFonts w:ascii="Lucida Sans Unicode" w:eastAsia="宋体" w:hAnsi="Lucida Sans Unicode" w:cs="Lucida Sans Unicode"/>
          <w:color w:val="1A1A1A"/>
          <w:kern w:val="0"/>
          <w:szCs w:val="21"/>
        </w:rPr>
        <w:t>哪些</w:t>
      </w:r>
      <w:r w:rsidRPr="00150DE4">
        <w:rPr>
          <w:rFonts w:ascii="Lucida Sans Unicode" w:eastAsia="宋体" w:hAnsi="Lucida Sans Unicode" w:cs="Lucida Sans Unicode"/>
          <w:color w:val="1A1A1A"/>
          <w:kern w:val="0"/>
          <w:szCs w:val="21"/>
        </w:rPr>
        <w:t xml:space="preserve"> Broker</w:t>
      </w:r>
      <w:r w:rsidRPr="00150DE4">
        <w:rPr>
          <w:rFonts w:ascii="Lucida Sans Unicode" w:eastAsia="宋体" w:hAnsi="Lucida Sans Unicode" w:cs="Lucida Sans Unicode"/>
          <w:color w:val="1A1A1A"/>
          <w:kern w:val="0"/>
          <w:szCs w:val="21"/>
        </w:rPr>
        <w:t>上。也可以在发送消息时自动创建</w:t>
      </w:r>
      <w:r w:rsidRPr="00150DE4">
        <w:rPr>
          <w:rFonts w:ascii="Lucida Sans Unicode" w:eastAsia="宋体" w:hAnsi="Lucida Sans Unicode" w:cs="Lucida Sans Unicode"/>
          <w:color w:val="1A1A1A"/>
          <w:kern w:val="0"/>
          <w:szCs w:val="21"/>
        </w:rPr>
        <w:t>Topic</w:t>
      </w:r>
      <w:r w:rsidRPr="00150DE4">
        <w:rPr>
          <w:rFonts w:ascii="Lucida Sans Unicode" w:eastAsia="宋体" w:hAnsi="Lucida Sans Unicode" w:cs="Lucida Sans Unicode"/>
          <w:color w:val="1A1A1A"/>
          <w:kern w:val="0"/>
          <w:szCs w:val="21"/>
        </w:rPr>
        <w:t>。</w:t>
      </w:r>
    </w:p>
    <w:p w:rsidR="00150DE4" w:rsidRPr="00150DE4" w:rsidRDefault="00150DE4" w:rsidP="00FA61C5">
      <w:pPr>
        <w:widowControl/>
        <w:numPr>
          <w:ilvl w:val="0"/>
          <w:numId w:val="213"/>
        </w:numPr>
        <w:shd w:val="clear" w:color="auto" w:fill="FFFFFF"/>
        <w:spacing w:before="150" w:after="420"/>
        <w:ind w:left="0"/>
        <w:jc w:val="left"/>
        <w:rPr>
          <w:rFonts w:ascii="Lucida Sans Unicode" w:eastAsia="宋体" w:hAnsi="Lucida Sans Unicode" w:cs="Lucida Sans Unicode"/>
          <w:color w:val="1A1A1A"/>
          <w:kern w:val="0"/>
          <w:szCs w:val="21"/>
        </w:rPr>
      </w:pPr>
      <w:r w:rsidRPr="00150DE4">
        <w:rPr>
          <w:rFonts w:ascii="Lucida Sans Unicode" w:eastAsia="宋体" w:hAnsi="Lucida Sans Unicode" w:cs="Lucida Sans Unicode"/>
          <w:color w:val="1A1A1A"/>
          <w:kern w:val="0"/>
          <w:szCs w:val="21"/>
        </w:rPr>
        <w:t>4</w:t>
      </w:r>
      <w:r w:rsidRPr="00150DE4">
        <w:rPr>
          <w:rFonts w:ascii="Lucida Sans Unicode" w:eastAsia="宋体" w:hAnsi="Lucida Sans Unicode" w:cs="Lucida Sans Unicode"/>
          <w:color w:val="1A1A1A"/>
          <w:kern w:val="0"/>
          <w:szCs w:val="21"/>
        </w:rPr>
        <w:t>、</w:t>
      </w:r>
      <w:r w:rsidRPr="00150DE4">
        <w:rPr>
          <w:rFonts w:ascii="Lucida Sans Unicode" w:eastAsia="宋体" w:hAnsi="Lucida Sans Unicode" w:cs="Lucida Sans Unicode"/>
          <w:b/>
          <w:bCs/>
          <w:color w:val="1A1A1A"/>
          <w:kern w:val="0"/>
          <w:szCs w:val="21"/>
        </w:rPr>
        <w:t>Producer</w:t>
      </w:r>
      <w:r w:rsidRPr="00150DE4">
        <w:rPr>
          <w:rFonts w:ascii="Lucida Sans Unicode" w:eastAsia="宋体" w:hAnsi="Lucida Sans Unicode" w:cs="Lucida Sans Unicode"/>
          <w:color w:val="1A1A1A"/>
          <w:kern w:val="0"/>
          <w:szCs w:val="21"/>
        </w:rPr>
        <w:t> </w:t>
      </w:r>
      <w:r w:rsidRPr="00150DE4">
        <w:rPr>
          <w:rFonts w:ascii="Lucida Sans Unicode" w:eastAsia="宋体" w:hAnsi="Lucida Sans Unicode" w:cs="Lucida Sans Unicode"/>
          <w:color w:val="1A1A1A"/>
          <w:kern w:val="0"/>
          <w:szCs w:val="21"/>
        </w:rPr>
        <w:t>发送消息。</w:t>
      </w:r>
    </w:p>
    <w:p w:rsidR="00150DE4" w:rsidRPr="00150DE4" w:rsidRDefault="00150DE4" w:rsidP="00150DE4">
      <w:pPr>
        <w:widowControl/>
        <w:shd w:val="clear" w:color="auto" w:fill="F6F6F6"/>
        <w:jc w:val="left"/>
        <w:rPr>
          <w:rFonts w:ascii="Lucida Sans Unicode" w:eastAsia="宋体" w:hAnsi="Lucida Sans Unicode" w:cs="Lucida Sans Unicode"/>
          <w:color w:val="1A1A1A"/>
          <w:kern w:val="0"/>
          <w:szCs w:val="21"/>
        </w:rPr>
      </w:pPr>
      <w:r w:rsidRPr="00150DE4">
        <w:rPr>
          <w:rFonts w:ascii="Lucida Sans Unicode" w:eastAsia="宋体" w:hAnsi="Lucida Sans Unicode" w:cs="Lucida Sans Unicode"/>
          <w:color w:val="1A1A1A"/>
          <w:kern w:val="0"/>
          <w:szCs w:val="21"/>
        </w:rPr>
        <w:t>启动时，先跟</w:t>
      </w:r>
      <w:r w:rsidRPr="00150DE4">
        <w:rPr>
          <w:rFonts w:ascii="Lucida Sans Unicode" w:eastAsia="宋体" w:hAnsi="Lucida Sans Unicode" w:cs="Lucida Sans Unicode"/>
          <w:color w:val="1A1A1A"/>
          <w:kern w:val="0"/>
          <w:szCs w:val="21"/>
        </w:rPr>
        <w:t xml:space="preserve"> Namesrv </w:t>
      </w:r>
      <w:r w:rsidRPr="00150DE4">
        <w:rPr>
          <w:rFonts w:ascii="Lucida Sans Unicode" w:eastAsia="宋体" w:hAnsi="Lucida Sans Unicode" w:cs="Lucida Sans Unicode"/>
          <w:color w:val="1A1A1A"/>
          <w:kern w:val="0"/>
          <w:szCs w:val="21"/>
        </w:rPr>
        <w:t>集群中的其中一台建立长连接，并从</w:t>
      </w:r>
      <w:r w:rsidRPr="00150DE4">
        <w:rPr>
          <w:rFonts w:ascii="Lucida Sans Unicode" w:eastAsia="宋体" w:hAnsi="Lucida Sans Unicode" w:cs="Lucida Sans Unicode"/>
          <w:color w:val="1A1A1A"/>
          <w:kern w:val="0"/>
          <w:szCs w:val="21"/>
        </w:rPr>
        <w:t xml:space="preserve">Namesrv </w:t>
      </w:r>
      <w:r w:rsidRPr="00150DE4">
        <w:rPr>
          <w:rFonts w:ascii="Lucida Sans Unicode" w:eastAsia="宋体" w:hAnsi="Lucida Sans Unicode" w:cs="Lucida Sans Unicode"/>
          <w:color w:val="1A1A1A"/>
          <w:kern w:val="0"/>
          <w:szCs w:val="21"/>
        </w:rPr>
        <w:t>中获取当前发送的</w:t>
      </w:r>
      <w:r w:rsidRPr="00150DE4">
        <w:rPr>
          <w:rFonts w:ascii="Lucida Sans Unicode" w:eastAsia="宋体" w:hAnsi="Lucida Sans Unicode" w:cs="Lucida Sans Unicode"/>
          <w:color w:val="1A1A1A"/>
          <w:kern w:val="0"/>
          <w:szCs w:val="21"/>
        </w:rPr>
        <w:t xml:space="preserve"> Topic </w:t>
      </w:r>
      <w:r w:rsidRPr="00150DE4">
        <w:rPr>
          <w:rFonts w:ascii="Lucida Sans Unicode" w:eastAsia="宋体" w:hAnsi="Lucida Sans Unicode" w:cs="Lucida Sans Unicode"/>
          <w:color w:val="1A1A1A"/>
          <w:kern w:val="0"/>
          <w:szCs w:val="21"/>
        </w:rPr>
        <w:t>存在哪些</w:t>
      </w:r>
      <w:r w:rsidRPr="00150DE4">
        <w:rPr>
          <w:rFonts w:ascii="Lucida Sans Unicode" w:eastAsia="宋体" w:hAnsi="Lucida Sans Unicode" w:cs="Lucida Sans Unicode"/>
          <w:color w:val="1A1A1A"/>
          <w:kern w:val="0"/>
          <w:szCs w:val="21"/>
        </w:rPr>
        <w:t xml:space="preserve"> Broker </w:t>
      </w:r>
      <w:r w:rsidRPr="00150DE4">
        <w:rPr>
          <w:rFonts w:ascii="Lucida Sans Unicode" w:eastAsia="宋体" w:hAnsi="Lucida Sans Unicode" w:cs="Lucida Sans Unicode"/>
          <w:color w:val="1A1A1A"/>
          <w:kern w:val="0"/>
          <w:szCs w:val="21"/>
        </w:rPr>
        <w:t>上，然后跟对应的</w:t>
      </w:r>
      <w:r w:rsidRPr="00150DE4">
        <w:rPr>
          <w:rFonts w:ascii="Lucida Sans Unicode" w:eastAsia="宋体" w:hAnsi="Lucida Sans Unicode" w:cs="Lucida Sans Unicode"/>
          <w:color w:val="1A1A1A"/>
          <w:kern w:val="0"/>
          <w:szCs w:val="21"/>
        </w:rPr>
        <w:t xml:space="preserve"> Broker </w:t>
      </w:r>
      <w:r w:rsidRPr="00150DE4">
        <w:rPr>
          <w:rFonts w:ascii="Lucida Sans Unicode" w:eastAsia="宋体" w:hAnsi="Lucida Sans Unicode" w:cs="Lucida Sans Unicode"/>
          <w:color w:val="1A1A1A"/>
          <w:kern w:val="0"/>
          <w:szCs w:val="21"/>
        </w:rPr>
        <w:t>建立长连接，直接向</w:t>
      </w:r>
      <w:r w:rsidRPr="00150DE4">
        <w:rPr>
          <w:rFonts w:ascii="Lucida Sans Unicode" w:eastAsia="宋体" w:hAnsi="Lucida Sans Unicode" w:cs="Lucida Sans Unicode"/>
          <w:color w:val="1A1A1A"/>
          <w:kern w:val="0"/>
          <w:szCs w:val="21"/>
        </w:rPr>
        <w:t xml:space="preserve"> Broker </w:t>
      </w:r>
      <w:r w:rsidRPr="00150DE4">
        <w:rPr>
          <w:rFonts w:ascii="Lucida Sans Unicode" w:eastAsia="宋体" w:hAnsi="Lucida Sans Unicode" w:cs="Lucida Sans Unicode"/>
          <w:color w:val="1A1A1A"/>
          <w:kern w:val="0"/>
          <w:szCs w:val="21"/>
        </w:rPr>
        <w:t>发消息。</w:t>
      </w:r>
    </w:p>
    <w:p w:rsidR="00150DE4" w:rsidRPr="00150DE4" w:rsidRDefault="00150DE4" w:rsidP="00FA61C5">
      <w:pPr>
        <w:widowControl/>
        <w:numPr>
          <w:ilvl w:val="0"/>
          <w:numId w:val="213"/>
        </w:numPr>
        <w:shd w:val="clear" w:color="auto" w:fill="FFFFFF"/>
        <w:spacing w:before="150" w:after="420"/>
        <w:ind w:left="0"/>
        <w:jc w:val="left"/>
        <w:rPr>
          <w:rFonts w:ascii="Lucida Sans Unicode" w:eastAsia="宋体" w:hAnsi="Lucida Sans Unicode" w:cs="Lucida Sans Unicode"/>
          <w:color w:val="1A1A1A"/>
          <w:kern w:val="0"/>
          <w:szCs w:val="21"/>
        </w:rPr>
      </w:pPr>
      <w:r w:rsidRPr="00150DE4">
        <w:rPr>
          <w:rFonts w:ascii="Lucida Sans Unicode" w:eastAsia="宋体" w:hAnsi="Lucida Sans Unicode" w:cs="Lucida Sans Unicode"/>
          <w:color w:val="1A1A1A"/>
          <w:kern w:val="0"/>
          <w:szCs w:val="21"/>
        </w:rPr>
        <w:t>5</w:t>
      </w:r>
      <w:r w:rsidRPr="00150DE4">
        <w:rPr>
          <w:rFonts w:ascii="Lucida Sans Unicode" w:eastAsia="宋体" w:hAnsi="Lucida Sans Unicode" w:cs="Lucida Sans Unicode"/>
          <w:color w:val="1A1A1A"/>
          <w:kern w:val="0"/>
          <w:szCs w:val="21"/>
        </w:rPr>
        <w:t>、</w:t>
      </w:r>
      <w:r w:rsidRPr="00150DE4">
        <w:rPr>
          <w:rFonts w:ascii="Lucida Sans Unicode" w:eastAsia="宋体" w:hAnsi="Lucida Sans Unicode" w:cs="Lucida Sans Unicode"/>
          <w:b/>
          <w:bCs/>
          <w:color w:val="1A1A1A"/>
          <w:kern w:val="0"/>
          <w:szCs w:val="21"/>
        </w:rPr>
        <w:t>Consumer</w:t>
      </w:r>
      <w:r w:rsidRPr="00150DE4">
        <w:rPr>
          <w:rFonts w:ascii="Lucida Sans Unicode" w:eastAsia="宋体" w:hAnsi="Lucida Sans Unicode" w:cs="Lucida Sans Unicode"/>
          <w:color w:val="1A1A1A"/>
          <w:kern w:val="0"/>
          <w:szCs w:val="21"/>
        </w:rPr>
        <w:t> </w:t>
      </w:r>
      <w:r w:rsidRPr="00150DE4">
        <w:rPr>
          <w:rFonts w:ascii="Lucida Sans Unicode" w:eastAsia="宋体" w:hAnsi="Lucida Sans Unicode" w:cs="Lucida Sans Unicode"/>
          <w:color w:val="1A1A1A"/>
          <w:kern w:val="0"/>
          <w:szCs w:val="21"/>
        </w:rPr>
        <w:t>消费消息。</w:t>
      </w:r>
    </w:p>
    <w:p w:rsidR="00150DE4" w:rsidRPr="00150DE4" w:rsidRDefault="00150DE4" w:rsidP="00150DE4">
      <w:pPr>
        <w:widowControl/>
        <w:shd w:val="clear" w:color="auto" w:fill="F6F6F6"/>
        <w:jc w:val="left"/>
        <w:rPr>
          <w:rFonts w:ascii="Lucida Sans Unicode" w:eastAsia="宋体" w:hAnsi="Lucida Sans Unicode" w:cs="Lucida Sans Unicode"/>
          <w:color w:val="1A1A1A"/>
          <w:kern w:val="0"/>
          <w:szCs w:val="21"/>
        </w:rPr>
      </w:pPr>
      <w:r w:rsidRPr="00150DE4">
        <w:rPr>
          <w:rFonts w:ascii="Lucida Sans Unicode" w:eastAsia="宋体" w:hAnsi="Lucida Sans Unicode" w:cs="Lucida Sans Unicode"/>
          <w:color w:val="1A1A1A"/>
          <w:kern w:val="0"/>
          <w:szCs w:val="21"/>
        </w:rPr>
        <w:t xml:space="preserve">Consumer </w:t>
      </w:r>
      <w:r w:rsidRPr="00150DE4">
        <w:rPr>
          <w:rFonts w:ascii="Lucida Sans Unicode" w:eastAsia="宋体" w:hAnsi="Lucida Sans Unicode" w:cs="Lucida Sans Unicode"/>
          <w:color w:val="1A1A1A"/>
          <w:kern w:val="0"/>
          <w:szCs w:val="21"/>
        </w:rPr>
        <w:t>跟</w:t>
      </w:r>
      <w:r w:rsidRPr="00150DE4">
        <w:rPr>
          <w:rFonts w:ascii="Lucida Sans Unicode" w:eastAsia="宋体" w:hAnsi="Lucida Sans Unicode" w:cs="Lucida Sans Unicode"/>
          <w:color w:val="1A1A1A"/>
          <w:kern w:val="0"/>
          <w:szCs w:val="21"/>
        </w:rPr>
        <w:t xml:space="preserve"> Producer </w:t>
      </w:r>
      <w:r w:rsidRPr="00150DE4">
        <w:rPr>
          <w:rFonts w:ascii="Lucida Sans Unicode" w:eastAsia="宋体" w:hAnsi="Lucida Sans Unicode" w:cs="Lucida Sans Unicode"/>
          <w:color w:val="1A1A1A"/>
          <w:kern w:val="0"/>
          <w:szCs w:val="21"/>
        </w:rPr>
        <w:t>类似。跟其中一台</w:t>
      </w:r>
      <w:r w:rsidRPr="00150DE4">
        <w:rPr>
          <w:rFonts w:ascii="Lucida Sans Unicode" w:eastAsia="宋体" w:hAnsi="Lucida Sans Unicode" w:cs="Lucida Sans Unicode"/>
          <w:color w:val="1A1A1A"/>
          <w:kern w:val="0"/>
          <w:szCs w:val="21"/>
        </w:rPr>
        <w:t xml:space="preserve"> Namesrv </w:t>
      </w:r>
      <w:r w:rsidRPr="00150DE4">
        <w:rPr>
          <w:rFonts w:ascii="Lucida Sans Unicode" w:eastAsia="宋体" w:hAnsi="Lucida Sans Unicode" w:cs="Lucida Sans Unicode"/>
          <w:color w:val="1A1A1A"/>
          <w:kern w:val="0"/>
          <w:szCs w:val="21"/>
        </w:rPr>
        <w:t>建立长连接，获取当前订阅</w:t>
      </w:r>
      <w:r w:rsidRPr="00150DE4">
        <w:rPr>
          <w:rFonts w:ascii="Lucida Sans Unicode" w:eastAsia="宋体" w:hAnsi="Lucida Sans Unicode" w:cs="Lucida Sans Unicode"/>
          <w:color w:val="1A1A1A"/>
          <w:kern w:val="0"/>
          <w:szCs w:val="21"/>
        </w:rPr>
        <w:t xml:space="preserve"> Topic </w:t>
      </w:r>
      <w:r w:rsidRPr="00150DE4">
        <w:rPr>
          <w:rFonts w:ascii="Lucida Sans Unicode" w:eastAsia="宋体" w:hAnsi="Lucida Sans Unicode" w:cs="Lucida Sans Unicode"/>
          <w:color w:val="1A1A1A"/>
          <w:kern w:val="0"/>
          <w:szCs w:val="21"/>
        </w:rPr>
        <w:t>存在哪些</w:t>
      </w:r>
      <w:r w:rsidRPr="00150DE4">
        <w:rPr>
          <w:rFonts w:ascii="Lucida Sans Unicode" w:eastAsia="宋体" w:hAnsi="Lucida Sans Unicode" w:cs="Lucida Sans Unicode"/>
          <w:color w:val="1A1A1A"/>
          <w:kern w:val="0"/>
          <w:szCs w:val="21"/>
        </w:rPr>
        <w:t xml:space="preserve"> Broker </w:t>
      </w:r>
      <w:r w:rsidRPr="00150DE4">
        <w:rPr>
          <w:rFonts w:ascii="Lucida Sans Unicode" w:eastAsia="宋体" w:hAnsi="Lucida Sans Unicode" w:cs="Lucida Sans Unicode"/>
          <w:color w:val="1A1A1A"/>
          <w:kern w:val="0"/>
          <w:szCs w:val="21"/>
        </w:rPr>
        <w:t>上，然后直接跟</w:t>
      </w:r>
      <w:r w:rsidRPr="00150DE4">
        <w:rPr>
          <w:rFonts w:ascii="Lucida Sans Unicode" w:eastAsia="宋体" w:hAnsi="Lucida Sans Unicode" w:cs="Lucida Sans Unicode"/>
          <w:color w:val="1A1A1A"/>
          <w:kern w:val="0"/>
          <w:szCs w:val="21"/>
        </w:rPr>
        <w:t xml:space="preserve"> Broker </w:t>
      </w:r>
      <w:r w:rsidRPr="00150DE4">
        <w:rPr>
          <w:rFonts w:ascii="Lucida Sans Unicode" w:eastAsia="宋体" w:hAnsi="Lucida Sans Unicode" w:cs="Lucida Sans Unicode"/>
          <w:color w:val="1A1A1A"/>
          <w:kern w:val="0"/>
          <w:szCs w:val="21"/>
        </w:rPr>
        <w:t>建立连接通道，开始消费消息。</w:t>
      </w:r>
    </w:p>
    <w:p w:rsidR="00150DE4" w:rsidRDefault="00C12361" w:rsidP="00C12361">
      <w:pPr>
        <w:pStyle w:val="2"/>
      </w:pPr>
      <w:r>
        <w:rPr>
          <w:rFonts w:hint="eastAsia"/>
        </w:rPr>
        <w:t>3.</w:t>
      </w:r>
      <w:r w:rsidRPr="00C12361">
        <w:rPr>
          <w:rFonts w:hint="eastAsia"/>
        </w:rPr>
        <w:t xml:space="preserve"> 请说说你对</w:t>
      </w:r>
      <w:r w:rsidRPr="00C12361">
        <w:t xml:space="preserve"> Namesrv 的了解？</w:t>
      </w:r>
    </w:p>
    <w:p w:rsidR="00C12361" w:rsidRPr="00C12361" w:rsidRDefault="00C12361" w:rsidP="00FA61C5">
      <w:pPr>
        <w:widowControl/>
        <w:numPr>
          <w:ilvl w:val="0"/>
          <w:numId w:val="214"/>
        </w:numPr>
        <w:shd w:val="clear" w:color="auto" w:fill="FFFFFF"/>
        <w:spacing w:before="150" w:after="420"/>
        <w:ind w:left="0"/>
        <w:jc w:val="left"/>
        <w:rPr>
          <w:rFonts w:ascii="Lucida Sans Unicode" w:eastAsia="宋体" w:hAnsi="Lucida Sans Unicode" w:cs="Lucida Sans Unicode"/>
          <w:color w:val="1A1A1A"/>
          <w:kern w:val="0"/>
          <w:szCs w:val="21"/>
        </w:rPr>
      </w:pPr>
      <w:r w:rsidRPr="00C12361">
        <w:rPr>
          <w:rFonts w:ascii="Lucida Sans Unicode" w:eastAsia="宋体" w:hAnsi="Lucida Sans Unicode" w:cs="Lucida Sans Unicode"/>
          <w:color w:val="1A1A1A"/>
          <w:kern w:val="0"/>
          <w:szCs w:val="21"/>
        </w:rPr>
        <w:t>1</w:t>
      </w:r>
      <w:r w:rsidRPr="00C12361">
        <w:rPr>
          <w:rFonts w:ascii="Lucida Sans Unicode" w:eastAsia="宋体" w:hAnsi="Lucida Sans Unicode" w:cs="Lucida Sans Unicode"/>
          <w:color w:val="1A1A1A"/>
          <w:kern w:val="0"/>
          <w:szCs w:val="21"/>
        </w:rPr>
        <w:t>、</w:t>
      </w:r>
      <w:r w:rsidRPr="00C12361">
        <w:rPr>
          <w:rFonts w:ascii="Lucida Sans Unicode" w:eastAsia="宋体" w:hAnsi="Lucida Sans Unicode" w:cs="Lucida Sans Unicode"/>
          <w:color w:val="1A1A1A"/>
          <w:kern w:val="0"/>
          <w:szCs w:val="21"/>
        </w:rPr>
        <w:t xml:space="preserve"> Namesrv </w:t>
      </w:r>
      <w:r w:rsidRPr="00C12361">
        <w:rPr>
          <w:rFonts w:ascii="Lucida Sans Unicode" w:eastAsia="宋体" w:hAnsi="Lucida Sans Unicode" w:cs="Lucida Sans Unicode"/>
          <w:color w:val="1A1A1A"/>
          <w:kern w:val="0"/>
          <w:szCs w:val="21"/>
        </w:rPr>
        <w:t>用于存储</w:t>
      </w:r>
      <w:r w:rsidRPr="00C12361">
        <w:rPr>
          <w:rFonts w:ascii="Lucida Sans Unicode" w:eastAsia="宋体" w:hAnsi="Lucida Sans Unicode" w:cs="Lucida Sans Unicode"/>
          <w:color w:val="1A1A1A"/>
          <w:kern w:val="0"/>
          <w:szCs w:val="21"/>
        </w:rPr>
        <w:t xml:space="preserve"> Topic</w:t>
      </w:r>
      <w:r w:rsidRPr="00C12361">
        <w:rPr>
          <w:rFonts w:ascii="Lucida Sans Unicode" w:eastAsia="宋体" w:hAnsi="Lucida Sans Unicode" w:cs="Lucida Sans Unicode"/>
          <w:color w:val="1A1A1A"/>
          <w:kern w:val="0"/>
          <w:szCs w:val="21"/>
        </w:rPr>
        <w:t>、</w:t>
      </w:r>
      <w:r w:rsidRPr="00C12361">
        <w:rPr>
          <w:rFonts w:ascii="Lucida Sans Unicode" w:eastAsia="宋体" w:hAnsi="Lucida Sans Unicode" w:cs="Lucida Sans Unicode"/>
          <w:color w:val="1A1A1A"/>
          <w:kern w:val="0"/>
          <w:szCs w:val="21"/>
        </w:rPr>
        <w:t xml:space="preserve">Broker </w:t>
      </w:r>
      <w:r w:rsidRPr="00C12361">
        <w:rPr>
          <w:rFonts w:ascii="Lucida Sans Unicode" w:eastAsia="宋体" w:hAnsi="Lucida Sans Unicode" w:cs="Lucida Sans Unicode"/>
          <w:color w:val="1A1A1A"/>
          <w:kern w:val="0"/>
          <w:szCs w:val="21"/>
        </w:rPr>
        <w:t>关系信息，功能简单，稳定性高。</w:t>
      </w:r>
    </w:p>
    <w:p w:rsidR="00C12361" w:rsidRPr="00C12361" w:rsidRDefault="00C12361" w:rsidP="00FA61C5">
      <w:pPr>
        <w:widowControl/>
        <w:numPr>
          <w:ilvl w:val="1"/>
          <w:numId w:val="214"/>
        </w:numPr>
        <w:shd w:val="clear" w:color="auto" w:fill="FFFFFF"/>
        <w:spacing w:before="150" w:after="420"/>
        <w:ind w:left="450"/>
        <w:jc w:val="left"/>
        <w:rPr>
          <w:rFonts w:ascii="Lucida Sans Unicode" w:eastAsia="宋体" w:hAnsi="Lucida Sans Unicode" w:cs="Lucida Sans Unicode"/>
          <w:color w:val="1A1A1A"/>
          <w:kern w:val="0"/>
          <w:szCs w:val="21"/>
        </w:rPr>
      </w:pPr>
      <w:r w:rsidRPr="00C12361">
        <w:rPr>
          <w:rFonts w:ascii="Lucida Sans Unicode" w:eastAsia="宋体" w:hAnsi="Lucida Sans Unicode" w:cs="Lucida Sans Unicode"/>
          <w:color w:val="1A1A1A"/>
          <w:kern w:val="0"/>
          <w:szCs w:val="21"/>
        </w:rPr>
        <w:t>多个</w:t>
      </w:r>
      <w:r w:rsidRPr="00C12361">
        <w:rPr>
          <w:rFonts w:ascii="Lucida Sans Unicode" w:eastAsia="宋体" w:hAnsi="Lucida Sans Unicode" w:cs="Lucida Sans Unicode"/>
          <w:color w:val="1A1A1A"/>
          <w:kern w:val="0"/>
          <w:szCs w:val="21"/>
        </w:rPr>
        <w:t xml:space="preserve"> Namesrv </w:t>
      </w:r>
      <w:r w:rsidRPr="00C12361">
        <w:rPr>
          <w:rFonts w:ascii="Lucida Sans Unicode" w:eastAsia="宋体" w:hAnsi="Lucida Sans Unicode" w:cs="Lucida Sans Unicode"/>
          <w:color w:val="1A1A1A"/>
          <w:kern w:val="0"/>
          <w:szCs w:val="21"/>
        </w:rPr>
        <w:t>之间相互没有通信，单台</w:t>
      </w:r>
      <w:r w:rsidRPr="00C12361">
        <w:rPr>
          <w:rFonts w:ascii="Lucida Sans Unicode" w:eastAsia="宋体" w:hAnsi="Lucida Sans Unicode" w:cs="Lucida Sans Unicode"/>
          <w:color w:val="1A1A1A"/>
          <w:kern w:val="0"/>
          <w:szCs w:val="21"/>
        </w:rPr>
        <w:t xml:space="preserve"> Namesrv </w:t>
      </w:r>
      <w:r w:rsidRPr="00C12361">
        <w:rPr>
          <w:rFonts w:ascii="Lucida Sans Unicode" w:eastAsia="宋体" w:hAnsi="Lucida Sans Unicode" w:cs="Lucida Sans Unicode"/>
          <w:color w:val="1A1A1A"/>
          <w:kern w:val="0"/>
          <w:szCs w:val="21"/>
        </w:rPr>
        <w:t>宕机不影响其它</w:t>
      </w:r>
      <w:r w:rsidRPr="00C12361">
        <w:rPr>
          <w:rFonts w:ascii="Lucida Sans Unicode" w:eastAsia="宋体" w:hAnsi="Lucida Sans Unicode" w:cs="Lucida Sans Unicode"/>
          <w:color w:val="1A1A1A"/>
          <w:kern w:val="0"/>
          <w:szCs w:val="21"/>
        </w:rPr>
        <w:t xml:space="preserve"> Namesrv </w:t>
      </w:r>
      <w:r w:rsidRPr="00C12361">
        <w:rPr>
          <w:rFonts w:ascii="Lucida Sans Unicode" w:eastAsia="宋体" w:hAnsi="Lucida Sans Unicode" w:cs="Lucida Sans Unicode"/>
          <w:color w:val="1A1A1A"/>
          <w:kern w:val="0"/>
          <w:szCs w:val="21"/>
        </w:rPr>
        <w:t>与集群。</w:t>
      </w:r>
    </w:p>
    <w:p w:rsidR="00C12361" w:rsidRPr="00C12361" w:rsidRDefault="00C12361" w:rsidP="00C12361">
      <w:pPr>
        <w:widowControl/>
        <w:shd w:val="clear" w:color="auto" w:fill="F6F6F6"/>
        <w:ind w:left="825"/>
        <w:jc w:val="left"/>
        <w:rPr>
          <w:rFonts w:ascii="Lucida Sans Unicode" w:eastAsia="宋体" w:hAnsi="Lucida Sans Unicode" w:cs="Lucida Sans Unicode"/>
          <w:color w:val="1A1A1A"/>
          <w:kern w:val="0"/>
          <w:szCs w:val="21"/>
        </w:rPr>
      </w:pPr>
      <w:r w:rsidRPr="00C12361">
        <w:rPr>
          <w:rFonts w:ascii="Lucida Sans Unicode" w:eastAsia="宋体" w:hAnsi="Lucida Sans Unicode" w:cs="Lucida Sans Unicode"/>
          <w:color w:val="1A1A1A"/>
          <w:kern w:val="0"/>
          <w:szCs w:val="21"/>
        </w:rPr>
        <w:t>多个</w:t>
      </w:r>
      <w:r w:rsidRPr="00C12361">
        <w:rPr>
          <w:rFonts w:ascii="Lucida Sans Unicode" w:eastAsia="宋体" w:hAnsi="Lucida Sans Unicode" w:cs="Lucida Sans Unicode"/>
          <w:color w:val="1A1A1A"/>
          <w:kern w:val="0"/>
          <w:szCs w:val="21"/>
        </w:rPr>
        <w:t xml:space="preserve"> Namesrv </w:t>
      </w:r>
      <w:r w:rsidRPr="00C12361">
        <w:rPr>
          <w:rFonts w:ascii="Lucida Sans Unicode" w:eastAsia="宋体" w:hAnsi="Lucida Sans Unicode" w:cs="Lucida Sans Unicode"/>
          <w:color w:val="1A1A1A"/>
          <w:kern w:val="0"/>
          <w:szCs w:val="21"/>
        </w:rPr>
        <w:t>之间的信息共享，</w:t>
      </w:r>
      <w:r w:rsidRPr="00C12361">
        <w:rPr>
          <w:rFonts w:ascii="Lucida Sans Unicode" w:eastAsia="宋体" w:hAnsi="Lucida Sans Unicode" w:cs="Lucida Sans Unicode"/>
          <w:b/>
          <w:bCs/>
          <w:color w:val="1A1A1A"/>
          <w:kern w:val="0"/>
          <w:szCs w:val="21"/>
        </w:rPr>
        <w:t>通过</w:t>
      </w:r>
      <w:r w:rsidRPr="00C12361">
        <w:rPr>
          <w:rFonts w:ascii="Lucida Sans Unicode" w:eastAsia="宋体" w:hAnsi="Lucida Sans Unicode" w:cs="Lucida Sans Unicode"/>
          <w:b/>
          <w:bCs/>
          <w:color w:val="1A1A1A"/>
          <w:kern w:val="0"/>
          <w:szCs w:val="21"/>
        </w:rPr>
        <w:t xml:space="preserve"> Broker </w:t>
      </w:r>
      <w:r w:rsidRPr="00C12361">
        <w:rPr>
          <w:rFonts w:ascii="Lucida Sans Unicode" w:eastAsia="宋体" w:hAnsi="Lucida Sans Unicode" w:cs="Lucida Sans Unicode"/>
          <w:b/>
          <w:bCs/>
          <w:color w:val="1A1A1A"/>
          <w:kern w:val="0"/>
          <w:szCs w:val="21"/>
        </w:rPr>
        <w:t>主动向多个</w:t>
      </w:r>
      <w:r w:rsidRPr="00C12361">
        <w:rPr>
          <w:rFonts w:ascii="Lucida Sans Unicode" w:eastAsia="宋体" w:hAnsi="Lucida Sans Unicode" w:cs="Lucida Sans Unicode"/>
          <w:b/>
          <w:bCs/>
          <w:color w:val="1A1A1A"/>
          <w:kern w:val="0"/>
          <w:szCs w:val="21"/>
        </w:rPr>
        <w:t xml:space="preserve"> Namesrv </w:t>
      </w:r>
      <w:r w:rsidRPr="00C12361">
        <w:rPr>
          <w:rFonts w:ascii="Lucida Sans Unicode" w:eastAsia="宋体" w:hAnsi="Lucida Sans Unicode" w:cs="Lucida Sans Unicode"/>
          <w:b/>
          <w:bCs/>
          <w:color w:val="1A1A1A"/>
          <w:kern w:val="0"/>
          <w:szCs w:val="21"/>
        </w:rPr>
        <w:t>都发起心跳</w:t>
      </w:r>
      <w:r w:rsidRPr="00C12361">
        <w:rPr>
          <w:rFonts w:ascii="Lucida Sans Unicode" w:eastAsia="宋体" w:hAnsi="Lucida Sans Unicode" w:cs="Lucida Sans Unicode"/>
          <w:color w:val="1A1A1A"/>
          <w:kern w:val="0"/>
          <w:szCs w:val="21"/>
        </w:rPr>
        <w:t>。正如上文所说，</w:t>
      </w:r>
      <w:r w:rsidRPr="00C12361">
        <w:rPr>
          <w:rFonts w:ascii="Lucida Sans Unicode" w:eastAsia="宋体" w:hAnsi="Lucida Sans Unicode" w:cs="Lucida Sans Unicode"/>
          <w:color w:val="1A1A1A"/>
          <w:kern w:val="0"/>
          <w:szCs w:val="21"/>
        </w:rPr>
        <w:t xml:space="preserve">Broker </w:t>
      </w:r>
      <w:r w:rsidRPr="00C12361">
        <w:rPr>
          <w:rFonts w:ascii="Lucida Sans Unicode" w:eastAsia="宋体" w:hAnsi="Lucida Sans Unicode" w:cs="Lucida Sans Unicode"/>
          <w:color w:val="1A1A1A"/>
          <w:kern w:val="0"/>
          <w:szCs w:val="21"/>
        </w:rPr>
        <w:t>需要跟所有</w:t>
      </w:r>
      <w:r w:rsidRPr="00C12361">
        <w:rPr>
          <w:rFonts w:ascii="Lucida Sans Unicode" w:eastAsia="宋体" w:hAnsi="Lucida Sans Unicode" w:cs="Lucida Sans Unicode"/>
          <w:color w:val="1A1A1A"/>
          <w:kern w:val="0"/>
          <w:szCs w:val="21"/>
        </w:rPr>
        <w:t xml:space="preserve"> Namesrv </w:t>
      </w:r>
      <w:r w:rsidRPr="00C12361">
        <w:rPr>
          <w:rFonts w:ascii="Lucida Sans Unicode" w:eastAsia="宋体" w:hAnsi="Lucida Sans Unicode" w:cs="Lucida Sans Unicode"/>
          <w:color w:val="1A1A1A"/>
          <w:kern w:val="0"/>
          <w:szCs w:val="21"/>
        </w:rPr>
        <w:t>连接。</w:t>
      </w:r>
    </w:p>
    <w:p w:rsidR="00C12361" w:rsidRPr="00C12361" w:rsidRDefault="00C12361" w:rsidP="00FA61C5">
      <w:pPr>
        <w:widowControl/>
        <w:numPr>
          <w:ilvl w:val="1"/>
          <w:numId w:val="214"/>
        </w:numPr>
        <w:shd w:val="clear" w:color="auto" w:fill="FFFFFF"/>
        <w:spacing w:before="150" w:after="420"/>
        <w:ind w:left="450"/>
        <w:jc w:val="left"/>
        <w:rPr>
          <w:rFonts w:ascii="Lucida Sans Unicode" w:eastAsia="宋体" w:hAnsi="Lucida Sans Unicode" w:cs="Lucida Sans Unicode"/>
          <w:color w:val="1A1A1A"/>
          <w:kern w:val="0"/>
          <w:szCs w:val="21"/>
        </w:rPr>
      </w:pPr>
      <w:r w:rsidRPr="00C12361">
        <w:rPr>
          <w:rFonts w:ascii="Lucida Sans Unicode" w:eastAsia="宋体" w:hAnsi="Lucida Sans Unicode" w:cs="Lucida Sans Unicode"/>
          <w:color w:val="1A1A1A"/>
          <w:kern w:val="0"/>
          <w:szCs w:val="21"/>
        </w:rPr>
        <w:t>即使整个</w:t>
      </w:r>
      <w:r w:rsidRPr="00C12361">
        <w:rPr>
          <w:rFonts w:ascii="Lucida Sans Unicode" w:eastAsia="宋体" w:hAnsi="Lucida Sans Unicode" w:cs="Lucida Sans Unicode"/>
          <w:color w:val="1A1A1A"/>
          <w:kern w:val="0"/>
          <w:szCs w:val="21"/>
        </w:rPr>
        <w:t xml:space="preserve"> Namesrv </w:t>
      </w:r>
      <w:r w:rsidRPr="00C12361">
        <w:rPr>
          <w:rFonts w:ascii="Lucida Sans Unicode" w:eastAsia="宋体" w:hAnsi="Lucida Sans Unicode" w:cs="Lucida Sans Unicode"/>
          <w:color w:val="1A1A1A"/>
          <w:kern w:val="0"/>
          <w:szCs w:val="21"/>
        </w:rPr>
        <w:t>集群宕机，已经正常工作的</w:t>
      </w:r>
      <w:r w:rsidRPr="00C12361">
        <w:rPr>
          <w:rFonts w:ascii="Lucida Sans Unicode" w:eastAsia="宋体" w:hAnsi="Lucida Sans Unicode" w:cs="Lucida Sans Unicode"/>
          <w:color w:val="1A1A1A"/>
          <w:kern w:val="0"/>
          <w:szCs w:val="21"/>
        </w:rPr>
        <w:t xml:space="preserve"> Producer</w:t>
      </w:r>
      <w:r w:rsidRPr="00C12361">
        <w:rPr>
          <w:rFonts w:ascii="Lucida Sans Unicode" w:eastAsia="宋体" w:hAnsi="Lucida Sans Unicode" w:cs="Lucida Sans Unicode"/>
          <w:color w:val="1A1A1A"/>
          <w:kern w:val="0"/>
          <w:szCs w:val="21"/>
        </w:rPr>
        <w:t>、</w:t>
      </w:r>
      <w:r w:rsidRPr="00C12361">
        <w:rPr>
          <w:rFonts w:ascii="Lucida Sans Unicode" w:eastAsia="宋体" w:hAnsi="Lucida Sans Unicode" w:cs="Lucida Sans Unicode"/>
          <w:color w:val="1A1A1A"/>
          <w:kern w:val="0"/>
          <w:szCs w:val="21"/>
        </w:rPr>
        <w:t>Consumer</w:t>
      </w:r>
      <w:r w:rsidRPr="00C12361">
        <w:rPr>
          <w:rFonts w:ascii="Lucida Sans Unicode" w:eastAsia="宋体" w:hAnsi="Lucida Sans Unicode" w:cs="Lucida Sans Unicode"/>
          <w:color w:val="1A1A1A"/>
          <w:kern w:val="0"/>
          <w:szCs w:val="21"/>
        </w:rPr>
        <w:t>、</w:t>
      </w:r>
      <w:r w:rsidRPr="00C12361">
        <w:rPr>
          <w:rFonts w:ascii="Lucida Sans Unicode" w:eastAsia="宋体" w:hAnsi="Lucida Sans Unicode" w:cs="Lucida Sans Unicode"/>
          <w:color w:val="1A1A1A"/>
          <w:kern w:val="0"/>
          <w:szCs w:val="21"/>
        </w:rPr>
        <w:t xml:space="preserve">Broker </w:t>
      </w:r>
      <w:r w:rsidRPr="00C12361">
        <w:rPr>
          <w:rFonts w:ascii="Lucida Sans Unicode" w:eastAsia="宋体" w:hAnsi="Lucida Sans Unicode" w:cs="Lucida Sans Unicode"/>
          <w:color w:val="1A1A1A"/>
          <w:kern w:val="0"/>
          <w:szCs w:val="21"/>
        </w:rPr>
        <w:t>仍然能正常工作，但新起的</w:t>
      </w:r>
      <w:r w:rsidRPr="00C12361">
        <w:rPr>
          <w:rFonts w:ascii="Lucida Sans Unicode" w:eastAsia="宋体" w:hAnsi="Lucida Sans Unicode" w:cs="Lucida Sans Unicode"/>
          <w:color w:val="1A1A1A"/>
          <w:kern w:val="0"/>
          <w:szCs w:val="21"/>
        </w:rPr>
        <w:t xml:space="preserve"> Producer</w:t>
      </w:r>
      <w:r w:rsidRPr="00C12361">
        <w:rPr>
          <w:rFonts w:ascii="Lucida Sans Unicode" w:eastAsia="宋体" w:hAnsi="Lucida Sans Unicode" w:cs="Lucida Sans Unicode"/>
          <w:color w:val="1A1A1A"/>
          <w:kern w:val="0"/>
          <w:szCs w:val="21"/>
        </w:rPr>
        <w:t>、</w:t>
      </w:r>
      <w:r w:rsidRPr="00C12361">
        <w:rPr>
          <w:rFonts w:ascii="Lucida Sans Unicode" w:eastAsia="宋体" w:hAnsi="Lucida Sans Unicode" w:cs="Lucida Sans Unicode"/>
          <w:color w:val="1A1A1A"/>
          <w:kern w:val="0"/>
          <w:szCs w:val="21"/>
        </w:rPr>
        <w:t>Consumer</w:t>
      </w:r>
      <w:r w:rsidRPr="00C12361">
        <w:rPr>
          <w:rFonts w:ascii="Lucida Sans Unicode" w:eastAsia="宋体" w:hAnsi="Lucida Sans Unicode" w:cs="Lucida Sans Unicode"/>
          <w:color w:val="1A1A1A"/>
          <w:kern w:val="0"/>
          <w:szCs w:val="21"/>
        </w:rPr>
        <w:t>、</w:t>
      </w:r>
      <w:r w:rsidRPr="00C12361">
        <w:rPr>
          <w:rFonts w:ascii="Lucida Sans Unicode" w:eastAsia="宋体" w:hAnsi="Lucida Sans Unicode" w:cs="Lucida Sans Unicode"/>
          <w:color w:val="1A1A1A"/>
          <w:kern w:val="0"/>
          <w:szCs w:val="21"/>
        </w:rPr>
        <w:t xml:space="preserve">Broker </w:t>
      </w:r>
      <w:r w:rsidRPr="00C12361">
        <w:rPr>
          <w:rFonts w:ascii="Lucida Sans Unicode" w:eastAsia="宋体" w:hAnsi="Lucida Sans Unicode" w:cs="Lucida Sans Unicode"/>
          <w:color w:val="1A1A1A"/>
          <w:kern w:val="0"/>
          <w:szCs w:val="21"/>
        </w:rPr>
        <w:t>就无法工作。</w:t>
      </w:r>
    </w:p>
    <w:p w:rsidR="00C12361" w:rsidRPr="00C12361" w:rsidRDefault="00C12361" w:rsidP="00C12361">
      <w:pPr>
        <w:widowControl/>
        <w:shd w:val="clear" w:color="auto" w:fill="F6F6F6"/>
        <w:ind w:left="825"/>
        <w:jc w:val="left"/>
        <w:rPr>
          <w:rFonts w:ascii="Lucida Sans Unicode" w:eastAsia="宋体" w:hAnsi="Lucida Sans Unicode" w:cs="Lucida Sans Unicode"/>
          <w:color w:val="1A1A1A"/>
          <w:kern w:val="0"/>
          <w:szCs w:val="21"/>
        </w:rPr>
      </w:pPr>
      <w:r w:rsidRPr="00C12361">
        <w:rPr>
          <w:rFonts w:ascii="Lucida Sans Unicode" w:eastAsia="宋体" w:hAnsi="Lucida Sans Unicode" w:cs="Lucida Sans Unicode"/>
          <w:color w:val="1A1A1A"/>
          <w:kern w:val="0"/>
          <w:szCs w:val="21"/>
        </w:rPr>
        <w:t>这点和</w:t>
      </w:r>
      <w:r w:rsidRPr="00C12361">
        <w:rPr>
          <w:rFonts w:ascii="Lucida Sans Unicode" w:eastAsia="宋体" w:hAnsi="Lucida Sans Unicode" w:cs="Lucida Sans Unicode"/>
          <w:color w:val="1A1A1A"/>
          <w:kern w:val="0"/>
          <w:szCs w:val="21"/>
        </w:rPr>
        <w:t xml:space="preserve"> Dubbo </w:t>
      </w:r>
      <w:r w:rsidRPr="00C12361">
        <w:rPr>
          <w:rFonts w:ascii="Lucida Sans Unicode" w:eastAsia="宋体" w:hAnsi="Lucida Sans Unicode" w:cs="Lucida Sans Unicode"/>
          <w:color w:val="1A1A1A"/>
          <w:kern w:val="0"/>
          <w:szCs w:val="21"/>
        </w:rPr>
        <w:t>有些不同，不会缓存</w:t>
      </w:r>
      <w:r w:rsidRPr="00C12361">
        <w:rPr>
          <w:rFonts w:ascii="Lucida Sans Unicode" w:eastAsia="宋体" w:hAnsi="Lucida Sans Unicode" w:cs="Lucida Sans Unicode"/>
          <w:color w:val="1A1A1A"/>
          <w:kern w:val="0"/>
          <w:szCs w:val="21"/>
        </w:rPr>
        <w:t xml:space="preserve"> Topic </w:t>
      </w:r>
      <w:r w:rsidRPr="00C12361">
        <w:rPr>
          <w:rFonts w:ascii="Lucida Sans Unicode" w:eastAsia="宋体" w:hAnsi="Lucida Sans Unicode" w:cs="Lucida Sans Unicode"/>
          <w:color w:val="1A1A1A"/>
          <w:kern w:val="0"/>
          <w:szCs w:val="21"/>
        </w:rPr>
        <w:t>等元信息到本地文件。</w:t>
      </w:r>
    </w:p>
    <w:p w:rsidR="00C12361" w:rsidRPr="00C12361" w:rsidRDefault="00C12361" w:rsidP="00FA61C5">
      <w:pPr>
        <w:widowControl/>
        <w:numPr>
          <w:ilvl w:val="0"/>
          <w:numId w:val="214"/>
        </w:numPr>
        <w:shd w:val="clear" w:color="auto" w:fill="FFFFFF"/>
        <w:spacing w:before="150" w:after="420"/>
        <w:ind w:left="0"/>
        <w:jc w:val="left"/>
        <w:rPr>
          <w:rFonts w:ascii="Lucida Sans Unicode" w:eastAsia="宋体" w:hAnsi="Lucida Sans Unicode" w:cs="Lucida Sans Unicode"/>
          <w:color w:val="1A1A1A"/>
          <w:kern w:val="0"/>
          <w:szCs w:val="21"/>
        </w:rPr>
      </w:pPr>
      <w:r w:rsidRPr="00C12361">
        <w:rPr>
          <w:rFonts w:ascii="Lucida Sans Unicode" w:eastAsia="宋体" w:hAnsi="Lucida Sans Unicode" w:cs="Lucida Sans Unicode"/>
          <w:color w:val="1A1A1A"/>
          <w:kern w:val="0"/>
          <w:szCs w:val="21"/>
        </w:rPr>
        <w:t>2</w:t>
      </w:r>
      <w:r w:rsidRPr="00C12361">
        <w:rPr>
          <w:rFonts w:ascii="Lucida Sans Unicode" w:eastAsia="宋体" w:hAnsi="Lucida Sans Unicode" w:cs="Lucida Sans Unicode"/>
          <w:color w:val="1A1A1A"/>
          <w:kern w:val="0"/>
          <w:szCs w:val="21"/>
        </w:rPr>
        <w:t>、</w:t>
      </w:r>
      <w:r w:rsidRPr="00C12361">
        <w:rPr>
          <w:rFonts w:ascii="Lucida Sans Unicode" w:eastAsia="宋体" w:hAnsi="Lucida Sans Unicode" w:cs="Lucida Sans Unicode"/>
          <w:color w:val="1A1A1A"/>
          <w:kern w:val="0"/>
          <w:szCs w:val="21"/>
        </w:rPr>
        <w:t xml:space="preserve"> Namesrv </w:t>
      </w:r>
      <w:r w:rsidRPr="00C12361">
        <w:rPr>
          <w:rFonts w:ascii="Lucida Sans Unicode" w:eastAsia="宋体" w:hAnsi="Lucida Sans Unicode" w:cs="Lucida Sans Unicode"/>
          <w:color w:val="1A1A1A"/>
          <w:kern w:val="0"/>
          <w:szCs w:val="21"/>
        </w:rPr>
        <w:t>压力不会太大，平时主要开销是在维持心跳和提供</w:t>
      </w:r>
      <w:r w:rsidRPr="00C12361">
        <w:rPr>
          <w:rFonts w:ascii="Lucida Sans Unicode" w:eastAsia="宋体" w:hAnsi="Lucida Sans Unicode" w:cs="Lucida Sans Unicode"/>
          <w:color w:val="1A1A1A"/>
          <w:kern w:val="0"/>
          <w:szCs w:val="21"/>
        </w:rPr>
        <w:t xml:space="preserve"> Topic-Broker </w:t>
      </w:r>
      <w:r w:rsidRPr="00C12361">
        <w:rPr>
          <w:rFonts w:ascii="Lucida Sans Unicode" w:eastAsia="宋体" w:hAnsi="Lucida Sans Unicode" w:cs="Lucida Sans Unicode"/>
          <w:color w:val="1A1A1A"/>
          <w:kern w:val="0"/>
          <w:szCs w:val="21"/>
        </w:rPr>
        <w:t>的关系数据。但有一点需要注意，</w:t>
      </w:r>
      <w:r w:rsidRPr="00C12361">
        <w:rPr>
          <w:rFonts w:ascii="Lucida Sans Unicode" w:eastAsia="宋体" w:hAnsi="Lucida Sans Unicode" w:cs="Lucida Sans Unicode"/>
          <w:color w:val="1A1A1A"/>
          <w:kern w:val="0"/>
          <w:szCs w:val="21"/>
        </w:rPr>
        <w:t xml:space="preserve">Broker </w:t>
      </w:r>
      <w:r w:rsidRPr="00C12361">
        <w:rPr>
          <w:rFonts w:ascii="Lucida Sans Unicode" w:eastAsia="宋体" w:hAnsi="Lucida Sans Unicode" w:cs="Lucida Sans Unicode"/>
          <w:color w:val="1A1A1A"/>
          <w:kern w:val="0"/>
          <w:szCs w:val="21"/>
        </w:rPr>
        <w:t>向</w:t>
      </w:r>
      <w:r w:rsidRPr="00C12361">
        <w:rPr>
          <w:rFonts w:ascii="Lucida Sans Unicode" w:eastAsia="宋体" w:hAnsi="Lucida Sans Unicode" w:cs="Lucida Sans Unicode"/>
          <w:color w:val="1A1A1A"/>
          <w:kern w:val="0"/>
          <w:szCs w:val="21"/>
        </w:rPr>
        <w:t xml:space="preserve"> Namesr </w:t>
      </w:r>
      <w:r w:rsidRPr="00C12361">
        <w:rPr>
          <w:rFonts w:ascii="Lucida Sans Unicode" w:eastAsia="宋体" w:hAnsi="Lucida Sans Unicode" w:cs="Lucida Sans Unicode"/>
          <w:color w:val="1A1A1A"/>
          <w:kern w:val="0"/>
          <w:szCs w:val="21"/>
        </w:rPr>
        <w:t>发心跳时，会带上当前自己所负责的所有</w:t>
      </w:r>
      <w:r w:rsidRPr="00C12361">
        <w:rPr>
          <w:rFonts w:ascii="Lucida Sans Unicode" w:eastAsia="宋体" w:hAnsi="Lucida Sans Unicode" w:cs="Lucida Sans Unicode"/>
          <w:color w:val="1A1A1A"/>
          <w:kern w:val="0"/>
          <w:szCs w:val="21"/>
        </w:rPr>
        <w:t xml:space="preserve"> Topic </w:t>
      </w:r>
      <w:r w:rsidRPr="00C12361">
        <w:rPr>
          <w:rFonts w:ascii="Lucida Sans Unicode" w:eastAsia="宋体" w:hAnsi="Lucida Sans Unicode" w:cs="Lucida Sans Unicode"/>
          <w:color w:val="1A1A1A"/>
          <w:kern w:val="0"/>
          <w:szCs w:val="21"/>
        </w:rPr>
        <w:t>信息，如果</w:t>
      </w:r>
      <w:r w:rsidRPr="00C12361">
        <w:rPr>
          <w:rFonts w:ascii="Lucida Sans Unicode" w:eastAsia="宋体" w:hAnsi="Lucida Sans Unicode" w:cs="Lucida Sans Unicode"/>
          <w:color w:val="1A1A1A"/>
          <w:kern w:val="0"/>
          <w:szCs w:val="21"/>
        </w:rPr>
        <w:t xml:space="preserve"> Topic </w:t>
      </w:r>
      <w:r w:rsidRPr="00C12361">
        <w:rPr>
          <w:rFonts w:ascii="Lucida Sans Unicode" w:eastAsia="宋体" w:hAnsi="Lucida Sans Unicode" w:cs="Lucida Sans Unicode"/>
          <w:color w:val="1A1A1A"/>
          <w:kern w:val="0"/>
          <w:szCs w:val="21"/>
        </w:rPr>
        <w:t>个数太多（万级别），会导致一次心跳中，就</w:t>
      </w:r>
      <w:r w:rsidRPr="00C12361">
        <w:rPr>
          <w:rFonts w:ascii="Lucida Sans Unicode" w:eastAsia="宋体" w:hAnsi="Lucida Sans Unicode" w:cs="Lucida Sans Unicode"/>
          <w:color w:val="1A1A1A"/>
          <w:kern w:val="0"/>
          <w:szCs w:val="21"/>
        </w:rPr>
        <w:t xml:space="preserve"> Topic </w:t>
      </w:r>
      <w:r w:rsidRPr="00C12361">
        <w:rPr>
          <w:rFonts w:ascii="Lucida Sans Unicode" w:eastAsia="宋体" w:hAnsi="Lucida Sans Unicode" w:cs="Lucida Sans Unicode"/>
          <w:color w:val="1A1A1A"/>
          <w:kern w:val="0"/>
          <w:szCs w:val="21"/>
        </w:rPr>
        <w:t>的数据就几十</w:t>
      </w:r>
      <w:r w:rsidRPr="00C12361">
        <w:rPr>
          <w:rFonts w:ascii="Lucida Sans Unicode" w:eastAsia="宋体" w:hAnsi="Lucida Sans Unicode" w:cs="Lucida Sans Unicode"/>
          <w:color w:val="1A1A1A"/>
          <w:kern w:val="0"/>
          <w:szCs w:val="21"/>
        </w:rPr>
        <w:t xml:space="preserve"> M</w:t>
      </w:r>
      <w:r w:rsidRPr="00C12361">
        <w:rPr>
          <w:rFonts w:ascii="Lucida Sans Unicode" w:eastAsia="宋体" w:hAnsi="Lucida Sans Unicode" w:cs="Lucida Sans Unicode"/>
          <w:color w:val="1A1A1A"/>
          <w:kern w:val="0"/>
          <w:szCs w:val="21"/>
        </w:rPr>
        <w:t>，网络情况差的话，网络传输失败，心跳失败，导致</w:t>
      </w:r>
      <w:r w:rsidRPr="00C12361">
        <w:rPr>
          <w:rFonts w:ascii="Lucida Sans Unicode" w:eastAsia="宋体" w:hAnsi="Lucida Sans Unicode" w:cs="Lucida Sans Unicode"/>
          <w:color w:val="1A1A1A"/>
          <w:kern w:val="0"/>
          <w:szCs w:val="21"/>
        </w:rPr>
        <w:t xml:space="preserve"> Namesrv </w:t>
      </w:r>
      <w:r w:rsidRPr="00C12361">
        <w:rPr>
          <w:rFonts w:ascii="Lucida Sans Unicode" w:eastAsia="宋体" w:hAnsi="Lucida Sans Unicode" w:cs="Lucida Sans Unicode"/>
          <w:color w:val="1A1A1A"/>
          <w:kern w:val="0"/>
          <w:szCs w:val="21"/>
        </w:rPr>
        <w:t>误认为</w:t>
      </w:r>
      <w:r w:rsidRPr="00C12361">
        <w:rPr>
          <w:rFonts w:ascii="Lucida Sans Unicode" w:eastAsia="宋体" w:hAnsi="Lucida Sans Unicode" w:cs="Lucida Sans Unicode"/>
          <w:color w:val="1A1A1A"/>
          <w:kern w:val="0"/>
          <w:szCs w:val="21"/>
        </w:rPr>
        <w:t xml:space="preserve"> Broker </w:t>
      </w:r>
      <w:r w:rsidRPr="00C12361">
        <w:rPr>
          <w:rFonts w:ascii="Lucida Sans Unicode" w:eastAsia="宋体" w:hAnsi="Lucida Sans Unicode" w:cs="Lucida Sans Unicode"/>
          <w:color w:val="1A1A1A"/>
          <w:kern w:val="0"/>
          <w:szCs w:val="21"/>
        </w:rPr>
        <w:t>心跳失败。</w:t>
      </w:r>
    </w:p>
    <w:p w:rsidR="00C12361" w:rsidRPr="00C12361" w:rsidRDefault="00C12361" w:rsidP="00C12361">
      <w:pPr>
        <w:widowControl/>
        <w:shd w:val="clear" w:color="auto" w:fill="F6F6F6"/>
        <w:jc w:val="left"/>
        <w:rPr>
          <w:rFonts w:ascii="Lucida Sans Unicode" w:eastAsia="宋体" w:hAnsi="Lucida Sans Unicode" w:cs="Lucida Sans Unicode"/>
          <w:color w:val="1A1A1A"/>
          <w:kern w:val="0"/>
          <w:szCs w:val="21"/>
        </w:rPr>
      </w:pPr>
      <w:r w:rsidRPr="00C12361">
        <w:rPr>
          <w:rFonts w:ascii="Lucida Sans Unicode" w:eastAsia="宋体" w:hAnsi="Lucida Sans Unicode" w:cs="Lucida Sans Unicode"/>
          <w:color w:val="1A1A1A"/>
          <w:kern w:val="0"/>
          <w:szCs w:val="21"/>
        </w:rPr>
        <w:t>当然，一般公司，很难达到过万级的</w:t>
      </w:r>
      <w:r w:rsidRPr="00C12361">
        <w:rPr>
          <w:rFonts w:ascii="Lucida Sans Unicode" w:eastAsia="宋体" w:hAnsi="Lucida Sans Unicode" w:cs="Lucida Sans Unicode"/>
          <w:color w:val="1A1A1A"/>
          <w:kern w:val="0"/>
          <w:szCs w:val="21"/>
        </w:rPr>
        <w:t xml:space="preserve"> Topic </w:t>
      </w:r>
      <w:r w:rsidRPr="00C12361">
        <w:rPr>
          <w:rFonts w:ascii="Lucida Sans Unicode" w:eastAsia="宋体" w:hAnsi="Lucida Sans Unicode" w:cs="Lucida Sans Unicode"/>
          <w:color w:val="1A1A1A"/>
          <w:kern w:val="0"/>
          <w:szCs w:val="21"/>
        </w:rPr>
        <w:t>，因为一方面体量达不到，另一方面</w:t>
      </w:r>
      <w:r w:rsidRPr="00C12361">
        <w:rPr>
          <w:rFonts w:ascii="Lucida Sans Unicode" w:eastAsia="宋体" w:hAnsi="Lucida Sans Unicode" w:cs="Lucida Sans Unicode"/>
          <w:color w:val="1A1A1A"/>
          <w:kern w:val="0"/>
          <w:szCs w:val="21"/>
        </w:rPr>
        <w:t xml:space="preserve"> RocketMQ </w:t>
      </w:r>
      <w:r w:rsidRPr="00C12361">
        <w:rPr>
          <w:rFonts w:ascii="Lucida Sans Unicode" w:eastAsia="宋体" w:hAnsi="Lucida Sans Unicode" w:cs="Lucida Sans Unicode"/>
          <w:color w:val="1A1A1A"/>
          <w:kern w:val="0"/>
          <w:szCs w:val="21"/>
        </w:rPr>
        <w:t>提供了</w:t>
      </w:r>
      <w:r w:rsidRPr="00C12361">
        <w:rPr>
          <w:rFonts w:ascii="Lucida Sans Unicode" w:eastAsia="宋体" w:hAnsi="Lucida Sans Unicode" w:cs="Lucida Sans Unicode"/>
          <w:color w:val="1A1A1A"/>
          <w:kern w:val="0"/>
          <w:szCs w:val="21"/>
        </w:rPr>
        <w:t xml:space="preserve"> Tag </w:t>
      </w:r>
      <w:r w:rsidRPr="00C12361">
        <w:rPr>
          <w:rFonts w:ascii="Lucida Sans Unicode" w:eastAsia="宋体" w:hAnsi="Lucida Sans Unicode" w:cs="Lucida Sans Unicode"/>
          <w:color w:val="1A1A1A"/>
          <w:kern w:val="0"/>
          <w:szCs w:val="21"/>
        </w:rPr>
        <w:t>属性。</w:t>
      </w:r>
    </w:p>
    <w:p w:rsidR="00C12361" w:rsidRPr="00C12361" w:rsidRDefault="00C12361" w:rsidP="00C12361">
      <w:pPr>
        <w:widowControl/>
        <w:shd w:val="clear" w:color="auto" w:fill="F6F6F6"/>
        <w:jc w:val="left"/>
        <w:rPr>
          <w:rFonts w:ascii="Lucida Sans Unicode" w:eastAsia="宋体" w:hAnsi="Lucida Sans Unicode" w:cs="Lucida Sans Unicode"/>
          <w:color w:val="1A1A1A"/>
          <w:kern w:val="0"/>
          <w:szCs w:val="21"/>
        </w:rPr>
      </w:pPr>
      <w:r w:rsidRPr="00C12361">
        <w:rPr>
          <w:rFonts w:ascii="Lucida Sans Unicode" w:eastAsia="宋体" w:hAnsi="Lucida Sans Unicode" w:cs="Lucida Sans Unicode"/>
          <w:color w:val="1A1A1A"/>
          <w:kern w:val="0"/>
          <w:szCs w:val="21"/>
        </w:rPr>
        <w:t>另外，内网环境网络相对是比较稳定的，传输几十</w:t>
      </w:r>
      <w:r w:rsidRPr="00C12361">
        <w:rPr>
          <w:rFonts w:ascii="Lucida Sans Unicode" w:eastAsia="宋体" w:hAnsi="Lucida Sans Unicode" w:cs="Lucida Sans Unicode"/>
          <w:color w:val="1A1A1A"/>
          <w:kern w:val="0"/>
          <w:szCs w:val="21"/>
        </w:rPr>
        <w:t xml:space="preserve"> M </w:t>
      </w:r>
      <w:r w:rsidRPr="00C12361">
        <w:rPr>
          <w:rFonts w:ascii="Lucida Sans Unicode" w:eastAsia="宋体" w:hAnsi="Lucida Sans Unicode" w:cs="Lucida Sans Unicode"/>
          <w:color w:val="1A1A1A"/>
          <w:kern w:val="0"/>
          <w:szCs w:val="21"/>
        </w:rPr>
        <w:t>问题不大。同时，如果真的要优化，</w:t>
      </w:r>
      <w:r w:rsidRPr="00C12361">
        <w:rPr>
          <w:rFonts w:ascii="Lucida Sans Unicode" w:eastAsia="宋体" w:hAnsi="Lucida Sans Unicode" w:cs="Lucida Sans Unicode"/>
          <w:color w:val="1A1A1A"/>
          <w:kern w:val="0"/>
          <w:szCs w:val="21"/>
        </w:rPr>
        <w:t xml:space="preserve">Broker </w:t>
      </w:r>
      <w:r w:rsidRPr="00C12361">
        <w:rPr>
          <w:rFonts w:ascii="Lucida Sans Unicode" w:eastAsia="宋体" w:hAnsi="Lucida Sans Unicode" w:cs="Lucida Sans Unicode"/>
          <w:color w:val="1A1A1A"/>
          <w:kern w:val="0"/>
          <w:szCs w:val="21"/>
        </w:rPr>
        <w:t>可以把心跳包做压缩，再发送给</w:t>
      </w:r>
      <w:r w:rsidRPr="00C12361">
        <w:rPr>
          <w:rFonts w:ascii="Lucida Sans Unicode" w:eastAsia="宋体" w:hAnsi="Lucida Sans Unicode" w:cs="Lucida Sans Unicode"/>
          <w:color w:val="1A1A1A"/>
          <w:kern w:val="0"/>
          <w:szCs w:val="21"/>
        </w:rPr>
        <w:t xml:space="preserve"> Namesrv </w:t>
      </w:r>
      <w:r w:rsidRPr="00C12361">
        <w:rPr>
          <w:rFonts w:ascii="Lucida Sans Unicode" w:eastAsia="宋体" w:hAnsi="Lucida Sans Unicode" w:cs="Lucida Sans Unicode"/>
          <w:color w:val="1A1A1A"/>
          <w:kern w:val="0"/>
          <w:szCs w:val="21"/>
        </w:rPr>
        <w:t>。不过，这样也会带来</w:t>
      </w:r>
      <w:r w:rsidRPr="00C12361">
        <w:rPr>
          <w:rFonts w:ascii="Lucida Sans Unicode" w:eastAsia="宋体" w:hAnsi="Lucida Sans Unicode" w:cs="Lucida Sans Unicode"/>
          <w:color w:val="1A1A1A"/>
          <w:kern w:val="0"/>
          <w:szCs w:val="21"/>
        </w:rPr>
        <w:t xml:space="preserve"> CPU </w:t>
      </w:r>
      <w:r w:rsidRPr="00C12361">
        <w:rPr>
          <w:rFonts w:ascii="Lucida Sans Unicode" w:eastAsia="宋体" w:hAnsi="Lucida Sans Unicode" w:cs="Lucida Sans Unicode"/>
          <w:color w:val="1A1A1A"/>
          <w:kern w:val="0"/>
          <w:szCs w:val="21"/>
        </w:rPr>
        <w:t>的占用率的提升。</w:t>
      </w:r>
    </w:p>
    <w:p w:rsidR="00C12361" w:rsidRDefault="00C12361" w:rsidP="00C12361">
      <w:pPr>
        <w:pStyle w:val="2"/>
      </w:pPr>
      <w:r>
        <w:t>4.</w:t>
      </w:r>
      <w:r w:rsidRPr="00C12361">
        <w:rPr>
          <w:rFonts w:hint="eastAsia"/>
        </w:rPr>
        <w:t xml:space="preserve"> 如何配置</w:t>
      </w:r>
      <w:r w:rsidRPr="00C12361">
        <w:t xml:space="preserve"> Namesrv 地址到生产者和消费者？</w:t>
      </w:r>
    </w:p>
    <w:p w:rsidR="00C12361" w:rsidRPr="00C12361" w:rsidRDefault="00C12361" w:rsidP="00C12361">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C12361">
        <w:rPr>
          <w:rFonts w:ascii="Lucida Sans Unicode" w:eastAsia="宋体" w:hAnsi="Lucida Sans Unicode" w:cs="Lucida Sans Unicode"/>
          <w:color w:val="1A1A1A"/>
          <w:kern w:val="0"/>
          <w:sz w:val="24"/>
          <w:szCs w:val="24"/>
        </w:rPr>
        <w:t>将</w:t>
      </w:r>
      <w:r w:rsidRPr="00C12361">
        <w:rPr>
          <w:rFonts w:ascii="Lucida Sans Unicode" w:eastAsia="宋体" w:hAnsi="Lucida Sans Unicode" w:cs="Lucida Sans Unicode"/>
          <w:color w:val="1A1A1A"/>
          <w:kern w:val="0"/>
          <w:sz w:val="24"/>
          <w:szCs w:val="24"/>
        </w:rPr>
        <w:t xml:space="preserve"> Namesrv </w:t>
      </w:r>
      <w:r w:rsidRPr="00C12361">
        <w:rPr>
          <w:rFonts w:ascii="Lucida Sans Unicode" w:eastAsia="宋体" w:hAnsi="Lucida Sans Unicode" w:cs="Lucida Sans Unicode"/>
          <w:color w:val="1A1A1A"/>
          <w:kern w:val="0"/>
          <w:sz w:val="24"/>
          <w:szCs w:val="24"/>
        </w:rPr>
        <w:t>地址列表提供给客户端</w:t>
      </w:r>
      <w:r w:rsidRPr="00C12361">
        <w:rPr>
          <w:rFonts w:ascii="Lucida Sans Unicode" w:eastAsia="宋体" w:hAnsi="Lucida Sans Unicode" w:cs="Lucida Sans Unicode"/>
          <w:color w:val="1A1A1A"/>
          <w:kern w:val="0"/>
          <w:sz w:val="24"/>
          <w:szCs w:val="24"/>
        </w:rPr>
        <w:t xml:space="preserve">( </w:t>
      </w:r>
      <w:r w:rsidRPr="00C12361">
        <w:rPr>
          <w:rFonts w:ascii="Lucida Sans Unicode" w:eastAsia="宋体" w:hAnsi="Lucida Sans Unicode" w:cs="Lucida Sans Unicode"/>
          <w:color w:val="1A1A1A"/>
          <w:kern w:val="0"/>
          <w:sz w:val="24"/>
          <w:szCs w:val="24"/>
        </w:rPr>
        <w:t>生产者和消费者</w:t>
      </w:r>
      <w:r w:rsidRPr="00C12361">
        <w:rPr>
          <w:rFonts w:ascii="Lucida Sans Unicode" w:eastAsia="宋体" w:hAnsi="Lucida Sans Unicode" w:cs="Lucida Sans Unicode"/>
          <w:color w:val="1A1A1A"/>
          <w:kern w:val="0"/>
          <w:sz w:val="24"/>
          <w:szCs w:val="24"/>
        </w:rPr>
        <w:t xml:space="preserve"> )</w:t>
      </w:r>
      <w:r w:rsidRPr="00C12361">
        <w:rPr>
          <w:rFonts w:ascii="Lucida Sans Unicode" w:eastAsia="宋体" w:hAnsi="Lucida Sans Unicode" w:cs="Lucida Sans Unicode"/>
          <w:color w:val="1A1A1A"/>
          <w:kern w:val="0"/>
          <w:sz w:val="24"/>
          <w:szCs w:val="24"/>
        </w:rPr>
        <w:t>，有四种方法：</w:t>
      </w:r>
    </w:p>
    <w:p w:rsidR="00C12361" w:rsidRPr="00C12361" w:rsidRDefault="00C12361" w:rsidP="00FA61C5">
      <w:pPr>
        <w:widowControl/>
        <w:numPr>
          <w:ilvl w:val="0"/>
          <w:numId w:val="215"/>
        </w:numPr>
        <w:shd w:val="clear" w:color="auto" w:fill="FFFFFF"/>
        <w:ind w:left="0"/>
        <w:jc w:val="left"/>
        <w:rPr>
          <w:rFonts w:ascii="Lucida Sans Unicode" w:eastAsia="宋体" w:hAnsi="Lucida Sans Unicode" w:cs="Lucida Sans Unicode"/>
          <w:color w:val="1A1A1A"/>
          <w:kern w:val="0"/>
          <w:szCs w:val="21"/>
        </w:rPr>
      </w:pPr>
      <w:r w:rsidRPr="00C12361">
        <w:rPr>
          <w:rFonts w:ascii="Lucida Sans Unicode" w:eastAsia="宋体" w:hAnsi="Lucida Sans Unicode" w:cs="Lucida Sans Unicode"/>
          <w:color w:val="1A1A1A"/>
          <w:kern w:val="0"/>
          <w:szCs w:val="21"/>
        </w:rPr>
        <w:t>编程方式，就像</w:t>
      </w:r>
      <w:r w:rsidRPr="00C12361">
        <w:rPr>
          <w:rFonts w:ascii="Lucida Sans Unicode" w:eastAsia="宋体" w:hAnsi="Lucida Sans Unicode" w:cs="Lucida Sans Unicode"/>
          <w:color w:val="1A1A1A"/>
          <w:kern w:val="0"/>
          <w:szCs w:val="21"/>
        </w:rPr>
        <w:t> </w:t>
      </w:r>
      <w:r w:rsidRPr="00C12361">
        <w:rPr>
          <w:rFonts w:ascii="Lucida Console" w:eastAsia="宋体" w:hAnsi="Lucida Console" w:cs="宋体"/>
          <w:color w:val="1A1A1A"/>
          <w:kern w:val="0"/>
          <w:szCs w:val="21"/>
          <w:bdr w:val="single" w:sz="6" w:space="1" w:color="CCCCCC" w:frame="1"/>
          <w:shd w:val="clear" w:color="auto" w:fill="DDDDDD"/>
        </w:rPr>
        <w:t>producer.setNamesrvAddr("ip:port")</w:t>
      </w:r>
      <w:r w:rsidRPr="00C12361">
        <w:rPr>
          <w:rFonts w:ascii="Lucida Sans Unicode" w:eastAsia="宋体" w:hAnsi="Lucida Sans Unicode" w:cs="Lucida Sans Unicode"/>
          <w:color w:val="1A1A1A"/>
          <w:kern w:val="0"/>
          <w:szCs w:val="21"/>
        </w:rPr>
        <w:t> </w:t>
      </w:r>
      <w:r w:rsidRPr="00C12361">
        <w:rPr>
          <w:rFonts w:ascii="Lucida Sans Unicode" w:eastAsia="宋体" w:hAnsi="Lucida Sans Unicode" w:cs="Lucida Sans Unicode"/>
          <w:color w:val="1A1A1A"/>
          <w:kern w:val="0"/>
          <w:szCs w:val="21"/>
        </w:rPr>
        <w:t>。</w:t>
      </w:r>
    </w:p>
    <w:p w:rsidR="00C12361" w:rsidRPr="00C12361" w:rsidRDefault="00C12361" w:rsidP="00FA61C5">
      <w:pPr>
        <w:widowControl/>
        <w:numPr>
          <w:ilvl w:val="0"/>
          <w:numId w:val="215"/>
        </w:numPr>
        <w:shd w:val="clear" w:color="auto" w:fill="FFFFFF"/>
        <w:ind w:left="0"/>
        <w:jc w:val="left"/>
        <w:rPr>
          <w:rFonts w:ascii="Lucida Sans Unicode" w:eastAsia="宋体" w:hAnsi="Lucida Sans Unicode" w:cs="Lucida Sans Unicode"/>
          <w:color w:val="1A1A1A"/>
          <w:kern w:val="0"/>
          <w:szCs w:val="21"/>
        </w:rPr>
      </w:pPr>
      <w:r w:rsidRPr="00C12361">
        <w:rPr>
          <w:rFonts w:ascii="Lucida Sans Unicode" w:eastAsia="宋体" w:hAnsi="Lucida Sans Unicode" w:cs="Lucida Sans Unicode"/>
          <w:color w:val="1A1A1A"/>
          <w:kern w:val="0"/>
          <w:szCs w:val="21"/>
        </w:rPr>
        <w:t xml:space="preserve">Java </w:t>
      </w:r>
      <w:r w:rsidRPr="00C12361">
        <w:rPr>
          <w:rFonts w:ascii="Lucida Sans Unicode" w:eastAsia="宋体" w:hAnsi="Lucida Sans Unicode" w:cs="Lucida Sans Unicode"/>
          <w:color w:val="1A1A1A"/>
          <w:kern w:val="0"/>
          <w:szCs w:val="21"/>
        </w:rPr>
        <w:t>启动参数设置，使用</w:t>
      </w:r>
      <w:r w:rsidRPr="00C12361">
        <w:rPr>
          <w:rFonts w:ascii="Lucida Sans Unicode" w:eastAsia="宋体" w:hAnsi="Lucida Sans Unicode" w:cs="Lucida Sans Unicode"/>
          <w:color w:val="1A1A1A"/>
          <w:kern w:val="0"/>
          <w:szCs w:val="21"/>
        </w:rPr>
        <w:t> </w:t>
      </w:r>
      <w:r w:rsidRPr="00C12361">
        <w:rPr>
          <w:rFonts w:ascii="Lucida Console" w:eastAsia="宋体" w:hAnsi="Lucida Console" w:cs="宋体"/>
          <w:color w:val="1A1A1A"/>
          <w:kern w:val="0"/>
          <w:szCs w:val="21"/>
          <w:bdr w:val="single" w:sz="6" w:space="1" w:color="CCCCCC" w:frame="1"/>
          <w:shd w:val="clear" w:color="auto" w:fill="DDDDDD"/>
        </w:rPr>
        <w:t>rocketmq.namesrv.addr</w:t>
      </w:r>
      <w:r w:rsidRPr="00C12361">
        <w:rPr>
          <w:rFonts w:ascii="Lucida Sans Unicode" w:eastAsia="宋体" w:hAnsi="Lucida Sans Unicode" w:cs="Lucida Sans Unicode"/>
          <w:color w:val="1A1A1A"/>
          <w:kern w:val="0"/>
          <w:szCs w:val="21"/>
        </w:rPr>
        <w:t> </w:t>
      </w:r>
      <w:r w:rsidRPr="00C12361">
        <w:rPr>
          <w:rFonts w:ascii="Lucida Sans Unicode" w:eastAsia="宋体" w:hAnsi="Lucida Sans Unicode" w:cs="Lucida Sans Unicode"/>
          <w:color w:val="1A1A1A"/>
          <w:kern w:val="0"/>
          <w:szCs w:val="21"/>
        </w:rPr>
        <w:t>。</w:t>
      </w:r>
    </w:p>
    <w:p w:rsidR="00C12361" w:rsidRPr="00C12361" w:rsidRDefault="00C12361" w:rsidP="00FA61C5">
      <w:pPr>
        <w:widowControl/>
        <w:numPr>
          <w:ilvl w:val="0"/>
          <w:numId w:val="215"/>
        </w:numPr>
        <w:shd w:val="clear" w:color="auto" w:fill="FFFFFF"/>
        <w:ind w:left="0"/>
        <w:jc w:val="left"/>
        <w:rPr>
          <w:rFonts w:ascii="Lucida Sans Unicode" w:eastAsia="宋体" w:hAnsi="Lucida Sans Unicode" w:cs="Lucida Sans Unicode"/>
          <w:color w:val="1A1A1A"/>
          <w:kern w:val="0"/>
          <w:szCs w:val="21"/>
        </w:rPr>
      </w:pPr>
      <w:r w:rsidRPr="00C12361">
        <w:rPr>
          <w:rFonts w:ascii="Lucida Sans Unicode" w:eastAsia="宋体" w:hAnsi="Lucida Sans Unicode" w:cs="Lucida Sans Unicode"/>
          <w:color w:val="1A1A1A"/>
          <w:kern w:val="0"/>
          <w:szCs w:val="21"/>
        </w:rPr>
        <w:t>环境变量，使用</w:t>
      </w:r>
      <w:r w:rsidRPr="00C12361">
        <w:rPr>
          <w:rFonts w:ascii="Lucida Sans Unicode" w:eastAsia="宋体" w:hAnsi="Lucida Sans Unicode" w:cs="Lucida Sans Unicode"/>
          <w:color w:val="1A1A1A"/>
          <w:kern w:val="0"/>
          <w:szCs w:val="21"/>
        </w:rPr>
        <w:t> </w:t>
      </w:r>
      <w:r w:rsidRPr="00C12361">
        <w:rPr>
          <w:rFonts w:ascii="Lucida Console" w:eastAsia="宋体" w:hAnsi="Lucida Console" w:cs="宋体"/>
          <w:color w:val="1A1A1A"/>
          <w:kern w:val="0"/>
          <w:szCs w:val="21"/>
          <w:bdr w:val="single" w:sz="6" w:space="1" w:color="CCCCCC" w:frame="1"/>
          <w:shd w:val="clear" w:color="auto" w:fill="DDDDDD"/>
        </w:rPr>
        <w:t>NAMESRV_ADDR</w:t>
      </w:r>
      <w:r w:rsidRPr="00C12361">
        <w:rPr>
          <w:rFonts w:ascii="Lucida Sans Unicode" w:eastAsia="宋体" w:hAnsi="Lucida Sans Unicode" w:cs="Lucida Sans Unicode"/>
          <w:color w:val="1A1A1A"/>
          <w:kern w:val="0"/>
          <w:szCs w:val="21"/>
        </w:rPr>
        <w:t> </w:t>
      </w:r>
      <w:r w:rsidRPr="00C12361">
        <w:rPr>
          <w:rFonts w:ascii="Lucida Sans Unicode" w:eastAsia="宋体" w:hAnsi="Lucida Sans Unicode" w:cs="Lucida Sans Unicode"/>
          <w:color w:val="1A1A1A"/>
          <w:kern w:val="0"/>
          <w:szCs w:val="21"/>
        </w:rPr>
        <w:t>。</w:t>
      </w:r>
    </w:p>
    <w:p w:rsidR="00C12361" w:rsidRPr="00C12361" w:rsidRDefault="00C12361" w:rsidP="00FA61C5">
      <w:pPr>
        <w:widowControl/>
        <w:numPr>
          <w:ilvl w:val="0"/>
          <w:numId w:val="215"/>
        </w:numPr>
        <w:shd w:val="clear" w:color="auto" w:fill="FFFFFF"/>
        <w:ind w:left="0"/>
        <w:jc w:val="left"/>
        <w:rPr>
          <w:rFonts w:ascii="Lucida Sans Unicode" w:eastAsia="宋体" w:hAnsi="Lucida Sans Unicode" w:cs="Lucida Sans Unicode"/>
          <w:color w:val="1A1A1A"/>
          <w:kern w:val="0"/>
          <w:szCs w:val="21"/>
        </w:rPr>
      </w:pPr>
      <w:r w:rsidRPr="00C12361">
        <w:rPr>
          <w:rFonts w:ascii="Lucida Sans Unicode" w:eastAsia="宋体" w:hAnsi="Lucida Sans Unicode" w:cs="Lucida Sans Unicode"/>
          <w:color w:val="1A1A1A"/>
          <w:kern w:val="0"/>
          <w:szCs w:val="21"/>
        </w:rPr>
        <w:t xml:space="preserve">HTTP </w:t>
      </w:r>
      <w:r w:rsidRPr="00C12361">
        <w:rPr>
          <w:rFonts w:ascii="Lucida Sans Unicode" w:eastAsia="宋体" w:hAnsi="Lucida Sans Unicode" w:cs="Lucida Sans Unicode"/>
          <w:color w:val="1A1A1A"/>
          <w:kern w:val="0"/>
          <w:szCs w:val="21"/>
        </w:rPr>
        <w:t>端点，例如说：</w:t>
      </w:r>
      <w:r w:rsidRPr="00C12361">
        <w:rPr>
          <w:rFonts w:ascii="Lucida Console" w:eastAsia="宋体" w:hAnsi="Lucida Console" w:cs="宋体"/>
          <w:color w:val="1A1A1A"/>
          <w:kern w:val="0"/>
          <w:szCs w:val="21"/>
          <w:bdr w:val="single" w:sz="6" w:space="1" w:color="CCCCCC" w:frame="1"/>
          <w:shd w:val="clear" w:color="auto" w:fill="DDDDDD"/>
        </w:rPr>
        <w:t>http://namesrv.rocketmq.xxx.com</w:t>
      </w:r>
      <w:r w:rsidRPr="00C12361">
        <w:rPr>
          <w:rFonts w:ascii="Lucida Sans Unicode" w:eastAsia="宋体" w:hAnsi="Lucida Sans Unicode" w:cs="Lucida Sans Unicode"/>
          <w:color w:val="1A1A1A"/>
          <w:kern w:val="0"/>
          <w:szCs w:val="21"/>
        </w:rPr>
        <w:t> </w:t>
      </w:r>
      <w:r w:rsidRPr="00C12361">
        <w:rPr>
          <w:rFonts w:ascii="Lucida Sans Unicode" w:eastAsia="宋体" w:hAnsi="Lucida Sans Unicode" w:cs="Lucida Sans Unicode"/>
          <w:color w:val="1A1A1A"/>
          <w:kern w:val="0"/>
          <w:szCs w:val="21"/>
        </w:rPr>
        <w:t>地址，通过</w:t>
      </w:r>
      <w:r w:rsidRPr="00C12361">
        <w:rPr>
          <w:rFonts w:ascii="Lucida Sans Unicode" w:eastAsia="宋体" w:hAnsi="Lucida Sans Unicode" w:cs="Lucida Sans Unicode"/>
          <w:color w:val="1A1A1A"/>
          <w:kern w:val="0"/>
          <w:szCs w:val="21"/>
        </w:rPr>
        <w:t xml:space="preserve"> DNS </w:t>
      </w:r>
      <w:r w:rsidRPr="00C12361">
        <w:rPr>
          <w:rFonts w:ascii="Lucida Sans Unicode" w:eastAsia="宋体" w:hAnsi="Lucida Sans Unicode" w:cs="Lucida Sans Unicode"/>
          <w:color w:val="1A1A1A"/>
          <w:kern w:val="0"/>
          <w:szCs w:val="21"/>
        </w:rPr>
        <w:t>解析获得</w:t>
      </w:r>
      <w:r w:rsidRPr="00C12361">
        <w:rPr>
          <w:rFonts w:ascii="Lucida Sans Unicode" w:eastAsia="宋体" w:hAnsi="Lucida Sans Unicode" w:cs="Lucida Sans Unicode"/>
          <w:color w:val="1A1A1A"/>
          <w:kern w:val="0"/>
          <w:szCs w:val="21"/>
        </w:rPr>
        <w:t xml:space="preserve"> Namesrv </w:t>
      </w:r>
      <w:r w:rsidRPr="00C12361">
        <w:rPr>
          <w:rFonts w:ascii="Lucida Sans Unicode" w:eastAsia="宋体" w:hAnsi="Lucida Sans Unicode" w:cs="Lucida Sans Unicode"/>
          <w:color w:val="1A1A1A"/>
          <w:kern w:val="0"/>
          <w:szCs w:val="21"/>
        </w:rPr>
        <w:t>真正的地址。</w:t>
      </w:r>
    </w:p>
    <w:p w:rsidR="00C12361" w:rsidRDefault="00C12361" w:rsidP="00C12361">
      <w:r>
        <w:rPr>
          <w:rFonts w:hint="eastAsia"/>
        </w:rPr>
        <w:t>5.</w:t>
      </w:r>
      <w:r w:rsidRPr="00C12361">
        <w:rPr>
          <w:rFonts w:hint="eastAsia"/>
        </w:rPr>
        <w:t xml:space="preserve"> </w:t>
      </w:r>
      <w:r>
        <w:rPr>
          <w:rFonts w:hint="eastAsia"/>
        </w:rPr>
        <w:t>样也会带来</w:t>
      </w:r>
      <w:r>
        <w:t xml:space="preserve"> CPU 的占用率的提升。</w:t>
      </w:r>
    </w:p>
    <w:p w:rsidR="00C12361" w:rsidRDefault="00C12361" w:rsidP="00C12361"/>
    <w:p w:rsidR="00C12361" w:rsidRDefault="00C12361" w:rsidP="00C12361">
      <w:r>
        <w:rPr>
          <w:rFonts w:hint="eastAsia"/>
        </w:rPr>
        <w:t>如何配置</w:t>
      </w:r>
      <w:r>
        <w:t xml:space="preserve"> Namesrv 地址到生产者和消费者？</w:t>
      </w:r>
    </w:p>
    <w:p w:rsidR="00C12361" w:rsidRDefault="00C12361" w:rsidP="00C12361">
      <w:r>
        <w:rPr>
          <w:rFonts w:hint="eastAsia"/>
        </w:rPr>
        <w:t>将</w:t>
      </w:r>
      <w:r>
        <w:t xml:space="preserve"> Namesrv 地址列表提供给客户端( 生产者和消费者 )，有四种方法：</w:t>
      </w:r>
    </w:p>
    <w:p w:rsidR="00C12361" w:rsidRDefault="00C12361" w:rsidP="00C12361"/>
    <w:p w:rsidR="00C12361" w:rsidRDefault="00C12361" w:rsidP="00C12361">
      <w:r>
        <w:rPr>
          <w:rFonts w:hint="eastAsia"/>
        </w:rPr>
        <w:t>编程方式，就像</w:t>
      </w:r>
      <w:r>
        <w:t xml:space="preserve"> producer.setNamesrvAddr("ip:port") 。</w:t>
      </w:r>
    </w:p>
    <w:p w:rsidR="00C12361" w:rsidRDefault="00C12361" w:rsidP="00C12361">
      <w:r>
        <w:t>Java 启动参数设置，使用 rocketmq.namesrv.addr 。</w:t>
      </w:r>
    </w:p>
    <w:p w:rsidR="00C12361" w:rsidRDefault="00C12361" w:rsidP="00C12361">
      <w:r>
        <w:rPr>
          <w:rFonts w:hint="eastAsia"/>
        </w:rPr>
        <w:t>环境变量，使用</w:t>
      </w:r>
      <w:r>
        <w:t xml:space="preserve"> NAMESRV_ADDR 。</w:t>
      </w:r>
    </w:p>
    <w:p w:rsidR="00C12361" w:rsidRDefault="00C12361" w:rsidP="00C12361">
      <w:r>
        <w:t>HTTP 端点，例如说：http://namesrv.rocketmq.xxx.com 地址，通过 DNS 解析获得 Namesrv 真正的地址。</w:t>
      </w:r>
    </w:p>
    <w:p w:rsidR="00C12361" w:rsidRDefault="00B228BA" w:rsidP="00C12361">
      <w:pPr>
        <w:pStyle w:val="2"/>
      </w:pPr>
      <w:r>
        <w:rPr>
          <w:rFonts w:hint="eastAsia"/>
        </w:rPr>
        <w:t>5.</w:t>
      </w:r>
      <w:r w:rsidR="00C12361">
        <w:rPr>
          <w:rFonts w:hint="eastAsia"/>
        </w:rPr>
        <w:t>请说说你对</w:t>
      </w:r>
      <w:r w:rsidR="00C12361">
        <w:t xml:space="preserve"> Broker 的了解？</w:t>
      </w:r>
    </w:p>
    <w:p w:rsidR="00C12361" w:rsidRPr="00C12361" w:rsidRDefault="00C12361" w:rsidP="00C12361">
      <w:pPr>
        <w:widowControl/>
        <w:shd w:val="clear" w:color="auto" w:fill="FFFFFF"/>
        <w:spacing w:before="150" w:after="420"/>
        <w:jc w:val="left"/>
        <w:rPr>
          <w:rFonts w:ascii="Lucida Sans Unicode" w:eastAsia="宋体" w:hAnsi="Lucida Sans Unicode" w:cs="Lucida Sans Unicode"/>
          <w:color w:val="1A1A1A"/>
          <w:kern w:val="0"/>
          <w:szCs w:val="21"/>
        </w:rPr>
      </w:pPr>
      <w:r w:rsidRPr="00C12361">
        <w:rPr>
          <w:rFonts w:ascii="Lucida Sans Unicode" w:eastAsia="宋体" w:hAnsi="Lucida Sans Unicode" w:cs="Lucida Sans Unicode"/>
          <w:color w:val="1A1A1A"/>
          <w:kern w:val="0"/>
          <w:szCs w:val="21"/>
        </w:rPr>
        <w:t>1</w:t>
      </w:r>
      <w:r w:rsidRPr="00C12361">
        <w:rPr>
          <w:rFonts w:ascii="Lucida Sans Unicode" w:eastAsia="宋体" w:hAnsi="Lucida Sans Unicode" w:cs="Lucida Sans Unicode"/>
          <w:color w:val="1A1A1A"/>
          <w:kern w:val="0"/>
          <w:szCs w:val="21"/>
        </w:rPr>
        <w:t>、</w:t>
      </w:r>
      <w:r w:rsidRPr="00C12361">
        <w:rPr>
          <w:rFonts w:ascii="Lucida Sans Unicode" w:eastAsia="宋体" w:hAnsi="Lucida Sans Unicode" w:cs="Lucida Sans Unicode"/>
          <w:color w:val="1A1A1A"/>
          <w:kern w:val="0"/>
          <w:szCs w:val="21"/>
        </w:rPr>
        <w:t> </w:t>
      </w:r>
      <w:r w:rsidRPr="00C12361">
        <w:rPr>
          <w:rFonts w:ascii="Lucida Sans Unicode" w:eastAsia="宋体" w:hAnsi="Lucida Sans Unicode" w:cs="Lucida Sans Unicode"/>
          <w:b/>
          <w:bCs/>
          <w:color w:val="1A1A1A"/>
          <w:kern w:val="0"/>
          <w:szCs w:val="21"/>
        </w:rPr>
        <w:t>高并发读写服务</w:t>
      </w:r>
      <w:r w:rsidRPr="00C12361">
        <w:rPr>
          <w:rFonts w:ascii="Lucida Sans Unicode" w:eastAsia="宋体" w:hAnsi="Lucida Sans Unicode" w:cs="Lucida Sans Unicode"/>
          <w:color w:val="1A1A1A"/>
          <w:kern w:val="0"/>
          <w:szCs w:val="21"/>
        </w:rPr>
        <w:t>。</w:t>
      </w:r>
      <w:r w:rsidRPr="00C12361">
        <w:rPr>
          <w:rFonts w:ascii="Lucida Sans Unicode" w:eastAsia="宋体" w:hAnsi="Lucida Sans Unicode" w:cs="Lucida Sans Unicode"/>
          <w:color w:val="1A1A1A"/>
          <w:kern w:val="0"/>
          <w:szCs w:val="21"/>
        </w:rPr>
        <w:t>Broker</w:t>
      </w:r>
      <w:r w:rsidRPr="00C12361">
        <w:rPr>
          <w:rFonts w:ascii="Lucida Sans Unicode" w:eastAsia="宋体" w:hAnsi="Lucida Sans Unicode" w:cs="Lucida Sans Unicode"/>
          <w:color w:val="1A1A1A"/>
          <w:kern w:val="0"/>
          <w:szCs w:val="21"/>
        </w:rPr>
        <w:t>的高并发读写主要是依靠以下两点：</w:t>
      </w:r>
    </w:p>
    <w:p w:rsidR="00C12361" w:rsidRPr="00C12361" w:rsidRDefault="00C12361" w:rsidP="00FA61C5">
      <w:pPr>
        <w:widowControl/>
        <w:numPr>
          <w:ilvl w:val="0"/>
          <w:numId w:val="216"/>
        </w:numPr>
        <w:shd w:val="clear" w:color="auto" w:fill="FFFFFF"/>
        <w:ind w:left="450"/>
        <w:jc w:val="left"/>
        <w:rPr>
          <w:rFonts w:ascii="Lucida Sans Unicode" w:eastAsia="宋体" w:hAnsi="Lucida Sans Unicode" w:cs="Lucida Sans Unicode"/>
          <w:color w:val="1A1A1A"/>
          <w:kern w:val="0"/>
          <w:szCs w:val="21"/>
        </w:rPr>
      </w:pPr>
      <w:r w:rsidRPr="00C12361">
        <w:rPr>
          <w:rFonts w:ascii="Lucida Sans Unicode" w:eastAsia="宋体" w:hAnsi="Lucida Sans Unicode" w:cs="Lucida Sans Unicode"/>
          <w:color w:val="1A1A1A"/>
          <w:kern w:val="0"/>
          <w:szCs w:val="21"/>
        </w:rPr>
        <w:t>消息顺序写，所有</w:t>
      </w:r>
      <w:r w:rsidRPr="00C12361">
        <w:rPr>
          <w:rFonts w:ascii="Lucida Sans Unicode" w:eastAsia="宋体" w:hAnsi="Lucida Sans Unicode" w:cs="Lucida Sans Unicode"/>
          <w:color w:val="1A1A1A"/>
          <w:kern w:val="0"/>
          <w:szCs w:val="21"/>
        </w:rPr>
        <w:t xml:space="preserve"> Topic </w:t>
      </w:r>
      <w:r w:rsidRPr="00C12361">
        <w:rPr>
          <w:rFonts w:ascii="Lucida Sans Unicode" w:eastAsia="宋体" w:hAnsi="Lucida Sans Unicode" w:cs="Lucida Sans Unicode"/>
          <w:color w:val="1A1A1A"/>
          <w:kern w:val="0"/>
          <w:szCs w:val="21"/>
        </w:rPr>
        <w:t>数据同时只会写一个文件，一个文件满</w:t>
      </w:r>
      <w:r w:rsidRPr="00C12361">
        <w:rPr>
          <w:rFonts w:ascii="Lucida Sans Unicode" w:eastAsia="宋体" w:hAnsi="Lucida Sans Unicode" w:cs="Lucida Sans Unicode"/>
          <w:color w:val="1A1A1A"/>
          <w:kern w:val="0"/>
          <w:szCs w:val="21"/>
        </w:rPr>
        <w:t xml:space="preserve">1G </w:t>
      </w:r>
      <w:r w:rsidRPr="00C12361">
        <w:rPr>
          <w:rFonts w:ascii="Lucida Sans Unicode" w:eastAsia="宋体" w:hAnsi="Lucida Sans Unicode" w:cs="Lucida Sans Unicode"/>
          <w:color w:val="1A1A1A"/>
          <w:kern w:val="0"/>
          <w:szCs w:val="21"/>
        </w:rPr>
        <w:t>，再写新文件，真正的顺序写盘，使得发消息</w:t>
      </w:r>
      <w:r w:rsidRPr="00C12361">
        <w:rPr>
          <w:rFonts w:ascii="Lucida Sans Unicode" w:eastAsia="宋体" w:hAnsi="Lucida Sans Unicode" w:cs="Lucida Sans Unicode"/>
          <w:color w:val="1A1A1A"/>
          <w:kern w:val="0"/>
          <w:szCs w:val="21"/>
        </w:rPr>
        <w:t xml:space="preserve"> TPS </w:t>
      </w:r>
      <w:r w:rsidRPr="00C12361">
        <w:rPr>
          <w:rFonts w:ascii="Lucida Sans Unicode" w:eastAsia="宋体" w:hAnsi="Lucida Sans Unicode" w:cs="Lucida Sans Unicode"/>
          <w:color w:val="1A1A1A"/>
          <w:kern w:val="0"/>
          <w:szCs w:val="21"/>
        </w:rPr>
        <w:t>大幅提高。</w:t>
      </w:r>
    </w:p>
    <w:p w:rsidR="00C12361" w:rsidRPr="00C12361" w:rsidRDefault="00C12361" w:rsidP="00FA61C5">
      <w:pPr>
        <w:widowControl/>
        <w:numPr>
          <w:ilvl w:val="0"/>
          <w:numId w:val="216"/>
        </w:numPr>
        <w:shd w:val="clear" w:color="auto" w:fill="FFFFFF"/>
        <w:ind w:left="450"/>
        <w:jc w:val="left"/>
        <w:rPr>
          <w:rFonts w:ascii="Lucida Sans Unicode" w:eastAsia="宋体" w:hAnsi="Lucida Sans Unicode" w:cs="Lucida Sans Unicode"/>
          <w:color w:val="1A1A1A"/>
          <w:kern w:val="0"/>
          <w:szCs w:val="21"/>
        </w:rPr>
      </w:pPr>
      <w:r w:rsidRPr="00C12361">
        <w:rPr>
          <w:rFonts w:ascii="Lucida Sans Unicode" w:eastAsia="宋体" w:hAnsi="Lucida Sans Unicode" w:cs="Lucida Sans Unicode"/>
          <w:color w:val="1A1A1A"/>
          <w:kern w:val="0"/>
          <w:szCs w:val="21"/>
        </w:rPr>
        <w:t>消息随机读，</w:t>
      </w:r>
      <w:r w:rsidRPr="00C12361">
        <w:rPr>
          <w:rFonts w:ascii="Lucida Sans Unicode" w:eastAsia="宋体" w:hAnsi="Lucida Sans Unicode" w:cs="Lucida Sans Unicode"/>
          <w:color w:val="1A1A1A"/>
          <w:kern w:val="0"/>
          <w:szCs w:val="21"/>
        </w:rPr>
        <w:t xml:space="preserve">RocketMQ </w:t>
      </w:r>
      <w:r w:rsidRPr="00C12361">
        <w:rPr>
          <w:rFonts w:ascii="Lucida Sans Unicode" w:eastAsia="宋体" w:hAnsi="Lucida Sans Unicode" w:cs="Lucida Sans Unicode"/>
          <w:color w:val="1A1A1A"/>
          <w:kern w:val="0"/>
          <w:szCs w:val="21"/>
        </w:rPr>
        <w:t>尽可能让读命中系统</w:t>
      </w:r>
      <w:r w:rsidRPr="00C12361">
        <w:rPr>
          <w:rFonts w:ascii="Lucida Sans Unicode" w:eastAsia="宋体" w:hAnsi="Lucida Sans Unicode" w:cs="Lucida Sans Unicode"/>
          <w:color w:val="1A1A1A"/>
          <w:kern w:val="0"/>
          <w:szCs w:val="21"/>
        </w:rPr>
        <w:t xml:space="preserve"> Pagecache </w:t>
      </w:r>
      <w:r w:rsidRPr="00C12361">
        <w:rPr>
          <w:rFonts w:ascii="Lucida Sans Unicode" w:eastAsia="宋体" w:hAnsi="Lucida Sans Unicode" w:cs="Lucida Sans Unicode"/>
          <w:color w:val="1A1A1A"/>
          <w:kern w:val="0"/>
          <w:szCs w:val="21"/>
        </w:rPr>
        <w:t>，因为操作系统访问</w:t>
      </w:r>
      <w:r w:rsidRPr="00C12361">
        <w:rPr>
          <w:rFonts w:ascii="Lucida Sans Unicode" w:eastAsia="宋体" w:hAnsi="Lucida Sans Unicode" w:cs="Lucida Sans Unicode"/>
          <w:color w:val="1A1A1A"/>
          <w:kern w:val="0"/>
          <w:szCs w:val="21"/>
        </w:rPr>
        <w:t xml:space="preserve"> Pagecache </w:t>
      </w:r>
      <w:r w:rsidRPr="00C12361">
        <w:rPr>
          <w:rFonts w:ascii="Lucida Sans Unicode" w:eastAsia="宋体" w:hAnsi="Lucida Sans Unicode" w:cs="Lucida Sans Unicode"/>
          <w:color w:val="1A1A1A"/>
          <w:kern w:val="0"/>
          <w:szCs w:val="21"/>
        </w:rPr>
        <w:t>时，即使只访问</w:t>
      </w:r>
      <w:r w:rsidRPr="00C12361">
        <w:rPr>
          <w:rFonts w:ascii="Lucida Sans Unicode" w:eastAsia="宋体" w:hAnsi="Lucida Sans Unicode" w:cs="Lucida Sans Unicode"/>
          <w:color w:val="1A1A1A"/>
          <w:kern w:val="0"/>
          <w:szCs w:val="21"/>
        </w:rPr>
        <w:t xml:space="preserve"> 1K </w:t>
      </w:r>
      <w:r w:rsidRPr="00C12361">
        <w:rPr>
          <w:rFonts w:ascii="Lucida Sans Unicode" w:eastAsia="宋体" w:hAnsi="Lucida Sans Unicode" w:cs="Lucida Sans Unicode"/>
          <w:color w:val="1A1A1A"/>
          <w:kern w:val="0"/>
          <w:szCs w:val="21"/>
        </w:rPr>
        <w:t>的消息，系统也会提前预读出更多的数据，在下次读时就可能命中</w:t>
      </w:r>
      <w:r w:rsidRPr="00C12361">
        <w:rPr>
          <w:rFonts w:ascii="Lucida Sans Unicode" w:eastAsia="宋体" w:hAnsi="Lucida Sans Unicode" w:cs="Lucida Sans Unicode"/>
          <w:color w:val="1A1A1A"/>
          <w:kern w:val="0"/>
          <w:szCs w:val="21"/>
        </w:rPr>
        <w:t xml:space="preserve"> Pagecache </w:t>
      </w:r>
      <w:r w:rsidRPr="00C12361">
        <w:rPr>
          <w:rFonts w:ascii="Lucida Sans Unicode" w:eastAsia="宋体" w:hAnsi="Lucida Sans Unicode" w:cs="Lucida Sans Unicode"/>
          <w:color w:val="1A1A1A"/>
          <w:kern w:val="0"/>
          <w:szCs w:val="21"/>
        </w:rPr>
        <w:t>，减少</w:t>
      </w:r>
      <w:r w:rsidRPr="00C12361">
        <w:rPr>
          <w:rFonts w:ascii="Lucida Sans Unicode" w:eastAsia="宋体" w:hAnsi="Lucida Sans Unicode" w:cs="Lucida Sans Unicode"/>
          <w:color w:val="1A1A1A"/>
          <w:kern w:val="0"/>
          <w:szCs w:val="21"/>
        </w:rPr>
        <w:t xml:space="preserve"> IO </w:t>
      </w:r>
      <w:r w:rsidRPr="00C12361">
        <w:rPr>
          <w:rFonts w:ascii="Lucida Sans Unicode" w:eastAsia="宋体" w:hAnsi="Lucida Sans Unicode" w:cs="Lucida Sans Unicode"/>
          <w:color w:val="1A1A1A"/>
          <w:kern w:val="0"/>
          <w:szCs w:val="21"/>
        </w:rPr>
        <w:t>操作。</w:t>
      </w:r>
    </w:p>
    <w:p w:rsidR="00374E28" w:rsidRPr="00374E28" w:rsidRDefault="00374E28" w:rsidP="00374E28">
      <w:pPr>
        <w:widowControl/>
        <w:shd w:val="clear" w:color="auto" w:fill="FFFFFF"/>
        <w:spacing w:before="150" w:after="420"/>
        <w:jc w:val="left"/>
        <w:rPr>
          <w:rFonts w:ascii="Lucida Sans Unicode" w:eastAsia="宋体" w:hAnsi="Lucida Sans Unicode" w:cs="Lucida Sans Unicode"/>
          <w:color w:val="1A1A1A"/>
          <w:kern w:val="0"/>
          <w:szCs w:val="21"/>
        </w:rPr>
      </w:pPr>
      <w:r w:rsidRPr="00374E28">
        <w:rPr>
          <w:rFonts w:ascii="Lucida Sans Unicode" w:eastAsia="宋体" w:hAnsi="Lucida Sans Unicode" w:cs="Lucida Sans Unicode"/>
          <w:color w:val="1A1A1A"/>
          <w:kern w:val="0"/>
          <w:szCs w:val="21"/>
        </w:rPr>
        <w:t>2</w:t>
      </w:r>
      <w:r w:rsidRPr="00374E28">
        <w:rPr>
          <w:rFonts w:ascii="Lucida Sans Unicode" w:eastAsia="宋体" w:hAnsi="Lucida Sans Unicode" w:cs="Lucida Sans Unicode"/>
          <w:color w:val="1A1A1A"/>
          <w:kern w:val="0"/>
          <w:szCs w:val="21"/>
        </w:rPr>
        <w:t>、</w:t>
      </w:r>
      <w:r w:rsidRPr="00374E28">
        <w:rPr>
          <w:rFonts w:ascii="Lucida Sans Unicode" w:eastAsia="宋体" w:hAnsi="Lucida Sans Unicode" w:cs="Lucida Sans Unicode"/>
          <w:color w:val="1A1A1A"/>
          <w:kern w:val="0"/>
          <w:szCs w:val="21"/>
        </w:rPr>
        <w:t> </w:t>
      </w:r>
      <w:r w:rsidRPr="00374E28">
        <w:rPr>
          <w:rFonts w:ascii="Lucida Sans Unicode" w:eastAsia="宋体" w:hAnsi="Lucida Sans Unicode" w:cs="Lucida Sans Unicode"/>
          <w:b/>
          <w:bCs/>
          <w:color w:val="1A1A1A"/>
          <w:kern w:val="0"/>
          <w:szCs w:val="21"/>
        </w:rPr>
        <w:t>负载均衡与动态伸缩</w:t>
      </w:r>
      <w:r w:rsidRPr="00374E28">
        <w:rPr>
          <w:rFonts w:ascii="Lucida Sans Unicode" w:eastAsia="宋体" w:hAnsi="Lucida Sans Unicode" w:cs="Lucida Sans Unicode"/>
          <w:color w:val="1A1A1A"/>
          <w:kern w:val="0"/>
          <w:szCs w:val="21"/>
        </w:rPr>
        <w:t>。</w:t>
      </w:r>
    </w:p>
    <w:p w:rsidR="00374E28" w:rsidRPr="00374E28" w:rsidRDefault="00374E28" w:rsidP="00FA61C5">
      <w:pPr>
        <w:widowControl/>
        <w:numPr>
          <w:ilvl w:val="0"/>
          <w:numId w:val="217"/>
        </w:numPr>
        <w:shd w:val="clear" w:color="auto" w:fill="FFFFFF"/>
        <w:ind w:left="450"/>
        <w:jc w:val="left"/>
        <w:rPr>
          <w:rFonts w:ascii="Lucida Sans Unicode" w:eastAsia="宋体" w:hAnsi="Lucida Sans Unicode" w:cs="Lucida Sans Unicode"/>
          <w:color w:val="1A1A1A"/>
          <w:kern w:val="0"/>
          <w:szCs w:val="21"/>
        </w:rPr>
      </w:pPr>
      <w:r w:rsidRPr="00374E28">
        <w:rPr>
          <w:rFonts w:ascii="Lucida Sans Unicode" w:eastAsia="宋体" w:hAnsi="Lucida Sans Unicode" w:cs="Lucida Sans Unicode"/>
          <w:color w:val="1A1A1A"/>
          <w:kern w:val="0"/>
          <w:szCs w:val="21"/>
        </w:rPr>
        <w:t>负载均衡：</w:t>
      </w:r>
      <w:r w:rsidRPr="00374E28">
        <w:rPr>
          <w:rFonts w:ascii="Lucida Sans Unicode" w:eastAsia="宋体" w:hAnsi="Lucida Sans Unicode" w:cs="Lucida Sans Unicode"/>
          <w:color w:val="1A1A1A"/>
          <w:kern w:val="0"/>
          <w:szCs w:val="21"/>
        </w:rPr>
        <w:t xml:space="preserve">Broker </w:t>
      </w:r>
      <w:r w:rsidRPr="00374E28">
        <w:rPr>
          <w:rFonts w:ascii="Lucida Sans Unicode" w:eastAsia="宋体" w:hAnsi="Lucida Sans Unicode" w:cs="Lucida Sans Unicode"/>
          <w:color w:val="1A1A1A"/>
          <w:kern w:val="0"/>
          <w:szCs w:val="21"/>
        </w:rPr>
        <w:t>上存</w:t>
      </w:r>
      <w:r w:rsidRPr="00374E28">
        <w:rPr>
          <w:rFonts w:ascii="Lucida Sans Unicode" w:eastAsia="宋体" w:hAnsi="Lucida Sans Unicode" w:cs="Lucida Sans Unicode"/>
          <w:color w:val="1A1A1A"/>
          <w:kern w:val="0"/>
          <w:szCs w:val="21"/>
        </w:rPr>
        <w:t xml:space="preserve"> Topic </w:t>
      </w:r>
      <w:r w:rsidRPr="00374E28">
        <w:rPr>
          <w:rFonts w:ascii="Lucida Sans Unicode" w:eastAsia="宋体" w:hAnsi="Lucida Sans Unicode" w:cs="Lucida Sans Unicode"/>
          <w:color w:val="1A1A1A"/>
          <w:kern w:val="0"/>
          <w:szCs w:val="21"/>
        </w:rPr>
        <w:t>信息，</w:t>
      </w:r>
      <w:r w:rsidRPr="00374E28">
        <w:rPr>
          <w:rFonts w:ascii="Lucida Sans Unicode" w:eastAsia="宋体" w:hAnsi="Lucida Sans Unicode" w:cs="Lucida Sans Unicode"/>
          <w:color w:val="1A1A1A"/>
          <w:kern w:val="0"/>
          <w:szCs w:val="21"/>
        </w:rPr>
        <w:t xml:space="preserve">Topic </w:t>
      </w:r>
      <w:r w:rsidRPr="00374E28">
        <w:rPr>
          <w:rFonts w:ascii="Lucida Sans Unicode" w:eastAsia="宋体" w:hAnsi="Lucida Sans Unicode" w:cs="Lucida Sans Unicode"/>
          <w:color w:val="1A1A1A"/>
          <w:kern w:val="0"/>
          <w:szCs w:val="21"/>
        </w:rPr>
        <w:t>由多个队列组成，队列会平均分散在多个</w:t>
      </w:r>
      <w:r w:rsidRPr="00374E28">
        <w:rPr>
          <w:rFonts w:ascii="Lucida Sans Unicode" w:eastAsia="宋体" w:hAnsi="Lucida Sans Unicode" w:cs="Lucida Sans Unicode"/>
          <w:color w:val="1A1A1A"/>
          <w:kern w:val="0"/>
          <w:szCs w:val="21"/>
        </w:rPr>
        <w:t xml:space="preserve"> Broker </w:t>
      </w:r>
      <w:r w:rsidRPr="00374E28">
        <w:rPr>
          <w:rFonts w:ascii="Lucida Sans Unicode" w:eastAsia="宋体" w:hAnsi="Lucida Sans Unicode" w:cs="Lucida Sans Unicode"/>
          <w:color w:val="1A1A1A"/>
          <w:kern w:val="0"/>
          <w:szCs w:val="21"/>
        </w:rPr>
        <w:t>上，而</w:t>
      </w:r>
      <w:r w:rsidRPr="00374E28">
        <w:rPr>
          <w:rFonts w:ascii="Lucida Sans Unicode" w:eastAsia="宋体" w:hAnsi="Lucida Sans Unicode" w:cs="Lucida Sans Unicode"/>
          <w:color w:val="1A1A1A"/>
          <w:kern w:val="0"/>
          <w:szCs w:val="21"/>
        </w:rPr>
        <w:t xml:space="preserve"> Producer </w:t>
      </w:r>
      <w:r w:rsidRPr="00374E28">
        <w:rPr>
          <w:rFonts w:ascii="Lucida Sans Unicode" w:eastAsia="宋体" w:hAnsi="Lucida Sans Unicode" w:cs="Lucida Sans Unicode"/>
          <w:color w:val="1A1A1A"/>
          <w:kern w:val="0"/>
          <w:szCs w:val="21"/>
        </w:rPr>
        <w:t>的发送机制保证消息尽量平均分布到所有队列中，最终效果就是所有消息都平均落在每个</w:t>
      </w:r>
      <w:r w:rsidRPr="00374E28">
        <w:rPr>
          <w:rFonts w:ascii="Lucida Sans Unicode" w:eastAsia="宋体" w:hAnsi="Lucida Sans Unicode" w:cs="Lucida Sans Unicode"/>
          <w:color w:val="1A1A1A"/>
          <w:kern w:val="0"/>
          <w:szCs w:val="21"/>
        </w:rPr>
        <w:t xml:space="preserve"> Broker </w:t>
      </w:r>
      <w:r w:rsidRPr="00374E28">
        <w:rPr>
          <w:rFonts w:ascii="Lucida Sans Unicode" w:eastAsia="宋体" w:hAnsi="Lucida Sans Unicode" w:cs="Lucida Sans Unicode"/>
          <w:color w:val="1A1A1A"/>
          <w:kern w:val="0"/>
          <w:szCs w:val="21"/>
        </w:rPr>
        <w:t>上。</w:t>
      </w:r>
    </w:p>
    <w:p w:rsidR="00374E28" w:rsidRPr="00374E28" w:rsidRDefault="00374E28" w:rsidP="00FA61C5">
      <w:pPr>
        <w:widowControl/>
        <w:numPr>
          <w:ilvl w:val="0"/>
          <w:numId w:val="217"/>
        </w:numPr>
        <w:shd w:val="clear" w:color="auto" w:fill="FFFFFF"/>
        <w:spacing w:before="150" w:after="420"/>
        <w:ind w:left="450"/>
        <w:jc w:val="left"/>
        <w:rPr>
          <w:rFonts w:ascii="Lucida Sans Unicode" w:eastAsia="宋体" w:hAnsi="Lucida Sans Unicode" w:cs="Lucida Sans Unicode"/>
          <w:color w:val="1A1A1A"/>
          <w:kern w:val="0"/>
          <w:szCs w:val="21"/>
        </w:rPr>
      </w:pPr>
      <w:r w:rsidRPr="00374E28">
        <w:rPr>
          <w:rFonts w:ascii="Lucida Sans Unicode" w:eastAsia="宋体" w:hAnsi="Lucida Sans Unicode" w:cs="Lucida Sans Unicode"/>
          <w:color w:val="1A1A1A"/>
          <w:kern w:val="0"/>
          <w:szCs w:val="21"/>
        </w:rPr>
        <w:t>动态伸缩能力（非顺序消息）：</w:t>
      </w:r>
      <w:r w:rsidRPr="00374E28">
        <w:rPr>
          <w:rFonts w:ascii="Lucida Sans Unicode" w:eastAsia="宋体" w:hAnsi="Lucida Sans Unicode" w:cs="Lucida Sans Unicode"/>
          <w:color w:val="1A1A1A"/>
          <w:kern w:val="0"/>
          <w:szCs w:val="21"/>
        </w:rPr>
        <w:t xml:space="preserve">Broker </w:t>
      </w:r>
      <w:r w:rsidRPr="00374E28">
        <w:rPr>
          <w:rFonts w:ascii="Lucida Sans Unicode" w:eastAsia="宋体" w:hAnsi="Lucida Sans Unicode" w:cs="Lucida Sans Unicode"/>
          <w:color w:val="1A1A1A"/>
          <w:kern w:val="0"/>
          <w:szCs w:val="21"/>
        </w:rPr>
        <w:t>的伸缩性体现在两个维度：</w:t>
      </w:r>
      <w:r w:rsidRPr="00374E28">
        <w:rPr>
          <w:rFonts w:ascii="Lucida Sans Unicode" w:eastAsia="宋体" w:hAnsi="Lucida Sans Unicode" w:cs="Lucida Sans Unicode"/>
          <w:color w:val="1A1A1A"/>
          <w:kern w:val="0"/>
          <w:szCs w:val="21"/>
        </w:rPr>
        <w:t>Topic</w:t>
      </w:r>
      <w:r w:rsidRPr="00374E28">
        <w:rPr>
          <w:rFonts w:ascii="Lucida Sans Unicode" w:eastAsia="宋体" w:hAnsi="Lucida Sans Unicode" w:cs="Lucida Sans Unicode"/>
          <w:color w:val="1A1A1A"/>
          <w:kern w:val="0"/>
          <w:szCs w:val="21"/>
        </w:rPr>
        <w:t>、</w:t>
      </w:r>
      <w:r w:rsidRPr="00374E28">
        <w:rPr>
          <w:rFonts w:ascii="Lucida Sans Unicode" w:eastAsia="宋体" w:hAnsi="Lucida Sans Unicode" w:cs="Lucida Sans Unicode"/>
          <w:color w:val="1A1A1A"/>
          <w:kern w:val="0"/>
          <w:szCs w:val="21"/>
        </w:rPr>
        <w:t>Broker</w:t>
      </w:r>
      <w:r w:rsidRPr="00374E28">
        <w:rPr>
          <w:rFonts w:ascii="Lucida Sans Unicode" w:eastAsia="宋体" w:hAnsi="Lucida Sans Unicode" w:cs="Lucida Sans Unicode"/>
          <w:color w:val="1A1A1A"/>
          <w:kern w:val="0"/>
          <w:szCs w:val="21"/>
        </w:rPr>
        <w:t>。</w:t>
      </w:r>
    </w:p>
    <w:p w:rsidR="00374E28" w:rsidRPr="00374E28" w:rsidRDefault="00374E28" w:rsidP="00FA61C5">
      <w:pPr>
        <w:widowControl/>
        <w:numPr>
          <w:ilvl w:val="1"/>
          <w:numId w:val="217"/>
        </w:numPr>
        <w:shd w:val="clear" w:color="auto" w:fill="FFFFFF"/>
        <w:spacing w:before="150" w:after="420"/>
        <w:ind w:left="900"/>
        <w:jc w:val="left"/>
        <w:rPr>
          <w:rFonts w:ascii="Lucida Sans Unicode" w:eastAsia="宋体" w:hAnsi="Lucida Sans Unicode" w:cs="Lucida Sans Unicode"/>
          <w:color w:val="1A1A1A"/>
          <w:kern w:val="0"/>
          <w:szCs w:val="21"/>
        </w:rPr>
      </w:pPr>
      <w:r w:rsidRPr="00374E28">
        <w:rPr>
          <w:rFonts w:ascii="Lucida Sans Unicode" w:eastAsia="宋体" w:hAnsi="Lucida Sans Unicode" w:cs="Lucida Sans Unicode"/>
          <w:color w:val="1A1A1A"/>
          <w:kern w:val="0"/>
          <w:szCs w:val="21"/>
        </w:rPr>
        <w:t xml:space="preserve">Topic </w:t>
      </w:r>
      <w:r w:rsidRPr="00374E28">
        <w:rPr>
          <w:rFonts w:ascii="Lucida Sans Unicode" w:eastAsia="宋体" w:hAnsi="Lucida Sans Unicode" w:cs="Lucida Sans Unicode"/>
          <w:color w:val="1A1A1A"/>
          <w:kern w:val="0"/>
          <w:szCs w:val="21"/>
        </w:rPr>
        <w:t>维度：假如一个</w:t>
      </w:r>
      <w:r w:rsidRPr="00374E28">
        <w:rPr>
          <w:rFonts w:ascii="Lucida Sans Unicode" w:eastAsia="宋体" w:hAnsi="Lucida Sans Unicode" w:cs="Lucida Sans Unicode"/>
          <w:color w:val="1A1A1A"/>
          <w:kern w:val="0"/>
          <w:szCs w:val="21"/>
        </w:rPr>
        <w:t xml:space="preserve"> Topic </w:t>
      </w:r>
      <w:r w:rsidRPr="00374E28">
        <w:rPr>
          <w:rFonts w:ascii="Lucida Sans Unicode" w:eastAsia="宋体" w:hAnsi="Lucida Sans Unicode" w:cs="Lucida Sans Unicode"/>
          <w:color w:val="1A1A1A"/>
          <w:kern w:val="0"/>
          <w:szCs w:val="21"/>
        </w:rPr>
        <w:t>的消息量特别大，但集群水位压力还是很低，就可以扩大该</w:t>
      </w:r>
      <w:r w:rsidRPr="00374E28">
        <w:rPr>
          <w:rFonts w:ascii="Lucida Sans Unicode" w:eastAsia="宋体" w:hAnsi="Lucida Sans Unicode" w:cs="Lucida Sans Unicode"/>
          <w:color w:val="1A1A1A"/>
          <w:kern w:val="0"/>
          <w:szCs w:val="21"/>
        </w:rPr>
        <w:t xml:space="preserve"> Topic </w:t>
      </w:r>
      <w:r w:rsidRPr="00374E28">
        <w:rPr>
          <w:rFonts w:ascii="Lucida Sans Unicode" w:eastAsia="宋体" w:hAnsi="Lucida Sans Unicode" w:cs="Lucida Sans Unicode"/>
          <w:color w:val="1A1A1A"/>
          <w:kern w:val="0"/>
          <w:szCs w:val="21"/>
        </w:rPr>
        <w:t>的队列数，</w:t>
      </w:r>
      <w:r w:rsidRPr="00374E28">
        <w:rPr>
          <w:rFonts w:ascii="Lucida Sans Unicode" w:eastAsia="宋体" w:hAnsi="Lucida Sans Unicode" w:cs="Lucida Sans Unicode"/>
          <w:color w:val="1A1A1A"/>
          <w:kern w:val="0"/>
          <w:szCs w:val="21"/>
        </w:rPr>
        <w:t xml:space="preserve"> Topic </w:t>
      </w:r>
      <w:r w:rsidRPr="00374E28">
        <w:rPr>
          <w:rFonts w:ascii="Lucida Sans Unicode" w:eastAsia="宋体" w:hAnsi="Lucida Sans Unicode" w:cs="Lucida Sans Unicode"/>
          <w:color w:val="1A1A1A"/>
          <w:kern w:val="0"/>
          <w:szCs w:val="21"/>
        </w:rPr>
        <w:t>的队列数跟发送、消费速度成正比。</w:t>
      </w:r>
    </w:p>
    <w:p w:rsidR="00374E28" w:rsidRPr="00374E28" w:rsidRDefault="00374E28" w:rsidP="00374E28">
      <w:pPr>
        <w:widowControl/>
        <w:shd w:val="clear" w:color="auto" w:fill="F6F6F6"/>
        <w:ind w:left="1275"/>
        <w:jc w:val="left"/>
        <w:rPr>
          <w:rFonts w:ascii="Lucida Sans Unicode" w:eastAsia="宋体" w:hAnsi="Lucida Sans Unicode" w:cs="Lucida Sans Unicode"/>
          <w:color w:val="1A1A1A"/>
          <w:kern w:val="0"/>
          <w:szCs w:val="21"/>
        </w:rPr>
      </w:pPr>
      <w:r w:rsidRPr="00374E28">
        <w:rPr>
          <w:rFonts w:ascii="Lucida Sans Unicode" w:eastAsia="宋体" w:hAnsi="Lucida Sans Unicode" w:cs="Lucida Sans Unicode"/>
          <w:color w:val="1A1A1A"/>
          <w:kern w:val="0"/>
          <w:szCs w:val="21"/>
        </w:rPr>
        <w:t xml:space="preserve">Topic </w:t>
      </w:r>
      <w:r w:rsidRPr="00374E28">
        <w:rPr>
          <w:rFonts w:ascii="Lucida Sans Unicode" w:eastAsia="宋体" w:hAnsi="Lucida Sans Unicode" w:cs="Lucida Sans Unicode"/>
          <w:color w:val="1A1A1A"/>
          <w:kern w:val="0"/>
          <w:szCs w:val="21"/>
        </w:rPr>
        <w:t>的队列数一旦扩大，就无法很方便的缩小。因为，生产者和消费者都是基于相同的队列数来处理。</w:t>
      </w:r>
      <w:r w:rsidRPr="00374E28">
        <w:rPr>
          <w:rFonts w:ascii="Lucida Sans Unicode" w:eastAsia="宋体" w:hAnsi="Lucida Sans Unicode" w:cs="Lucida Sans Unicode"/>
          <w:color w:val="1A1A1A"/>
          <w:kern w:val="0"/>
          <w:szCs w:val="21"/>
        </w:rPr>
        <w:br/>
      </w:r>
      <w:r w:rsidRPr="00374E28">
        <w:rPr>
          <w:rFonts w:ascii="Lucida Sans Unicode" w:eastAsia="宋体" w:hAnsi="Lucida Sans Unicode" w:cs="Lucida Sans Unicode"/>
          <w:color w:val="1A1A1A"/>
          <w:kern w:val="0"/>
          <w:szCs w:val="21"/>
        </w:rPr>
        <w:t>如果真的想要缩小，只能新建一个</w:t>
      </w:r>
      <w:r w:rsidRPr="00374E28">
        <w:rPr>
          <w:rFonts w:ascii="Lucida Sans Unicode" w:eastAsia="宋体" w:hAnsi="Lucida Sans Unicode" w:cs="Lucida Sans Unicode"/>
          <w:color w:val="1A1A1A"/>
          <w:kern w:val="0"/>
          <w:szCs w:val="21"/>
        </w:rPr>
        <w:t xml:space="preserve"> Topic </w:t>
      </w:r>
      <w:r w:rsidRPr="00374E28">
        <w:rPr>
          <w:rFonts w:ascii="Lucida Sans Unicode" w:eastAsia="宋体" w:hAnsi="Lucida Sans Unicode" w:cs="Lucida Sans Unicode"/>
          <w:color w:val="1A1A1A"/>
          <w:kern w:val="0"/>
          <w:szCs w:val="21"/>
        </w:rPr>
        <w:t>，然后使用它。</w:t>
      </w:r>
      <w:r w:rsidRPr="00374E28">
        <w:rPr>
          <w:rFonts w:ascii="Lucida Sans Unicode" w:eastAsia="宋体" w:hAnsi="Lucida Sans Unicode" w:cs="Lucida Sans Unicode"/>
          <w:color w:val="1A1A1A"/>
          <w:kern w:val="0"/>
          <w:szCs w:val="21"/>
        </w:rPr>
        <w:br/>
      </w:r>
      <w:r w:rsidRPr="00374E28">
        <w:rPr>
          <w:rFonts w:ascii="Lucida Sans Unicode" w:eastAsia="宋体" w:hAnsi="Lucida Sans Unicode" w:cs="Lucida Sans Unicode"/>
          <w:color w:val="1A1A1A"/>
          <w:kern w:val="0"/>
          <w:szCs w:val="21"/>
        </w:rPr>
        <w:t>不过，</w:t>
      </w:r>
      <w:r w:rsidRPr="00374E28">
        <w:rPr>
          <w:rFonts w:ascii="Lucida Sans Unicode" w:eastAsia="宋体" w:hAnsi="Lucida Sans Unicode" w:cs="Lucida Sans Unicode"/>
          <w:color w:val="1A1A1A"/>
          <w:kern w:val="0"/>
          <w:szCs w:val="21"/>
        </w:rPr>
        <w:t xml:space="preserve">Topic </w:t>
      </w:r>
      <w:r w:rsidRPr="00374E28">
        <w:rPr>
          <w:rFonts w:ascii="Lucida Sans Unicode" w:eastAsia="宋体" w:hAnsi="Lucida Sans Unicode" w:cs="Lucida Sans Unicode"/>
          <w:color w:val="1A1A1A"/>
          <w:kern w:val="0"/>
          <w:szCs w:val="21"/>
        </w:rPr>
        <w:t>的队列数，也不存在什么影响的，淡定。</w:t>
      </w:r>
    </w:p>
    <w:p w:rsidR="00374E28" w:rsidRPr="00374E28" w:rsidRDefault="00374E28" w:rsidP="00FA61C5">
      <w:pPr>
        <w:widowControl/>
        <w:numPr>
          <w:ilvl w:val="1"/>
          <w:numId w:val="217"/>
        </w:numPr>
        <w:shd w:val="clear" w:color="auto" w:fill="FFFFFF"/>
        <w:spacing w:before="150" w:after="420"/>
        <w:ind w:left="900"/>
        <w:jc w:val="left"/>
        <w:rPr>
          <w:rFonts w:ascii="Lucida Sans Unicode" w:eastAsia="宋体" w:hAnsi="Lucida Sans Unicode" w:cs="Lucida Sans Unicode"/>
          <w:color w:val="1A1A1A"/>
          <w:kern w:val="0"/>
          <w:szCs w:val="21"/>
        </w:rPr>
      </w:pPr>
      <w:r w:rsidRPr="00374E28">
        <w:rPr>
          <w:rFonts w:ascii="Lucida Sans Unicode" w:eastAsia="宋体" w:hAnsi="Lucida Sans Unicode" w:cs="Lucida Sans Unicode"/>
          <w:color w:val="1A1A1A"/>
          <w:kern w:val="0"/>
          <w:szCs w:val="21"/>
        </w:rPr>
        <w:t xml:space="preserve">Broker </w:t>
      </w:r>
      <w:r w:rsidRPr="00374E28">
        <w:rPr>
          <w:rFonts w:ascii="Lucida Sans Unicode" w:eastAsia="宋体" w:hAnsi="Lucida Sans Unicode" w:cs="Lucida Sans Unicode"/>
          <w:color w:val="1A1A1A"/>
          <w:kern w:val="0"/>
          <w:szCs w:val="21"/>
        </w:rPr>
        <w:t>维度：如果集群水位很高了，需要扩容，直接加机器部署</w:t>
      </w:r>
      <w:r w:rsidRPr="00374E28">
        <w:rPr>
          <w:rFonts w:ascii="Lucida Sans Unicode" w:eastAsia="宋体" w:hAnsi="Lucida Sans Unicode" w:cs="Lucida Sans Unicode"/>
          <w:color w:val="1A1A1A"/>
          <w:kern w:val="0"/>
          <w:szCs w:val="21"/>
        </w:rPr>
        <w:t xml:space="preserve"> Broker </w:t>
      </w:r>
      <w:r w:rsidRPr="00374E28">
        <w:rPr>
          <w:rFonts w:ascii="Lucida Sans Unicode" w:eastAsia="宋体" w:hAnsi="Lucida Sans Unicode" w:cs="Lucida Sans Unicode"/>
          <w:color w:val="1A1A1A"/>
          <w:kern w:val="0"/>
          <w:szCs w:val="21"/>
        </w:rPr>
        <w:t>就可以。</w:t>
      </w:r>
      <w:r w:rsidRPr="00374E28">
        <w:rPr>
          <w:rFonts w:ascii="Lucida Sans Unicode" w:eastAsia="宋体" w:hAnsi="Lucida Sans Unicode" w:cs="Lucida Sans Unicode"/>
          <w:color w:val="1A1A1A"/>
          <w:kern w:val="0"/>
          <w:szCs w:val="21"/>
        </w:rPr>
        <w:t xml:space="preserve">Broker </w:t>
      </w:r>
      <w:r w:rsidRPr="00374E28">
        <w:rPr>
          <w:rFonts w:ascii="Lucida Sans Unicode" w:eastAsia="宋体" w:hAnsi="Lucida Sans Unicode" w:cs="Lucida Sans Unicode"/>
          <w:color w:val="1A1A1A"/>
          <w:kern w:val="0"/>
          <w:szCs w:val="21"/>
        </w:rPr>
        <w:t>启动后向</w:t>
      </w:r>
      <w:r w:rsidRPr="00374E28">
        <w:rPr>
          <w:rFonts w:ascii="Lucida Sans Unicode" w:eastAsia="宋体" w:hAnsi="Lucida Sans Unicode" w:cs="Lucida Sans Unicode"/>
          <w:color w:val="1A1A1A"/>
          <w:kern w:val="0"/>
          <w:szCs w:val="21"/>
        </w:rPr>
        <w:t xml:space="preserve"> Namesrv </w:t>
      </w:r>
      <w:r w:rsidRPr="00374E28">
        <w:rPr>
          <w:rFonts w:ascii="Lucida Sans Unicode" w:eastAsia="宋体" w:hAnsi="Lucida Sans Unicode" w:cs="Lucida Sans Unicode"/>
          <w:color w:val="1A1A1A"/>
          <w:kern w:val="0"/>
          <w:szCs w:val="21"/>
        </w:rPr>
        <w:t>注册，</w:t>
      </w:r>
      <w:r w:rsidRPr="00374E28">
        <w:rPr>
          <w:rFonts w:ascii="Lucida Sans Unicode" w:eastAsia="宋体" w:hAnsi="Lucida Sans Unicode" w:cs="Lucida Sans Unicode"/>
          <w:color w:val="1A1A1A"/>
          <w:kern w:val="0"/>
          <w:szCs w:val="21"/>
        </w:rPr>
        <w:t>Producer</w:t>
      </w:r>
      <w:r w:rsidRPr="00374E28">
        <w:rPr>
          <w:rFonts w:ascii="Lucida Sans Unicode" w:eastAsia="宋体" w:hAnsi="Lucida Sans Unicode" w:cs="Lucida Sans Unicode"/>
          <w:color w:val="1A1A1A"/>
          <w:kern w:val="0"/>
          <w:szCs w:val="21"/>
        </w:rPr>
        <w:t>、</w:t>
      </w:r>
      <w:r w:rsidRPr="00374E28">
        <w:rPr>
          <w:rFonts w:ascii="Lucida Sans Unicode" w:eastAsia="宋体" w:hAnsi="Lucida Sans Unicode" w:cs="Lucida Sans Unicode"/>
          <w:color w:val="1A1A1A"/>
          <w:kern w:val="0"/>
          <w:szCs w:val="21"/>
        </w:rPr>
        <w:t xml:space="preserve">Consumer </w:t>
      </w:r>
      <w:r w:rsidRPr="00374E28">
        <w:rPr>
          <w:rFonts w:ascii="Lucida Sans Unicode" w:eastAsia="宋体" w:hAnsi="Lucida Sans Unicode" w:cs="Lucida Sans Unicode"/>
          <w:color w:val="1A1A1A"/>
          <w:kern w:val="0"/>
          <w:szCs w:val="21"/>
        </w:rPr>
        <w:t>通过</w:t>
      </w:r>
      <w:r w:rsidRPr="00374E28">
        <w:rPr>
          <w:rFonts w:ascii="Lucida Sans Unicode" w:eastAsia="宋体" w:hAnsi="Lucida Sans Unicode" w:cs="Lucida Sans Unicode"/>
          <w:color w:val="1A1A1A"/>
          <w:kern w:val="0"/>
          <w:szCs w:val="21"/>
        </w:rPr>
        <w:t xml:space="preserve"> Namesrv </w:t>
      </w:r>
      <w:r w:rsidRPr="00374E28">
        <w:rPr>
          <w:rFonts w:ascii="Lucida Sans Unicode" w:eastAsia="宋体" w:hAnsi="Lucida Sans Unicode" w:cs="Lucida Sans Unicode"/>
          <w:color w:val="1A1A1A"/>
          <w:kern w:val="0"/>
          <w:szCs w:val="21"/>
        </w:rPr>
        <w:t>发现新</w:t>
      </w:r>
      <w:r w:rsidRPr="00374E28">
        <w:rPr>
          <w:rFonts w:ascii="Lucida Sans Unicode" w:eastAsia="宋体" w:hAnsi="Lucida Sans Unicode" w:cs="Lucida Sans Unicode"/>
          <w:color w:val="1A1A1A"/>
          <w:kern w:val="0"/>
          <w:szCs w:val="21"/>
        </w:rPr>
        <w:t>Broker</w:t>
      </w:r>
      <w:r w:rsidRPr="00374E28">
        <w:rPr>
          <w:rFonts w:ascii="Lucida Sans Unicode" w:eastAsia="宋体" w:hAnsi="Lucida Sans Unicode" w:cs="Lucida Sans Unicode"/>
          <w:color w:val="1A1A1A"/>
          <w:kern w:val="0"/>
          <w:szCs w:val="21"/>
        </w:rPr>
        <w:t>，立即跟该</w:t>
      </w:r>
      <w:r w:rsidRPr="00374E28">
        <w:rPr>
          <w:rFonts w:ascii="Lucida Sans Unicode" w:eastAsia="宋体" w:hAnsi="Lucida Sans Unicode" w:cs="Lucida Sans Unicode"/>
          <w:color w:val="1A1A1A"/>
          <w:kern w:val="0"/>
          <w:szCs w:val="21"/>
        </w:rPr>
        <w:t xml:space="preserve"> Broker </w:t>
      </w:r>
      <w:r w:rsidRPr="00374E28">
        <w:rPr>
          <w:rFonts w:ascii="Lucida Sans Unicode" w:eastAsia="宋体" w:hAnsi="Lucida Sans Unicode" w:cs="Lucida Sans Unicode"/>
          <w:color w:val="1A1A1A"/>
          <w:kern w:val="0"/>
          <w:szCs w:val="21"/>
        </w:rPr>
        <w:t>直连，收发消息。</w:t>
      </w:r>
    </w:p>
    <w:p w:rsidR="00374E28" w:rsidRPr="00374E28" w:rsidRDefault="00374E28" w:rsidP="00374E28">
      <w:pPr>
        <w:widowControl/>
        <w:shd w:val="clear" w:color="auto" w:fill="F6F6F6"/>
        <w:ind w:left="1275"/>
        <w:jc w:val="left"/>
        <w:rPr>
          <w:rFonts w:ascii="Lucida Sans Unicode" w:eastAsia="宋体" w:hAnsi="Lucida Sans Unicode" w:cs="Lucida Sans Unicode"/>
          <w:color w:val="1A1A1A"/>
          <w:kern w:val="0"/>
          <w:szCs w:val="21"/>
        </w:rPr>
      </w:pPr>
      <w:r w:rsidRPr="00374E28">
        <w:rPr>
          <w:rFonts w:ascii="Lucida Sans Unicode" w:eastAsia="宋体" w:hAnsi="Lucida Sans Unicode" w:cs="Lucida Sans Unicode"/>
          <w:color w:val="1A1A1A"/>
          <w:kern w:val="0"/>
          <w:szCs w:val="21"/>
        </w:rPr>
        <w:t>新增的</w:t>
      </w:r>
      <w:r w:rsidRPr="00374E28">
        <w:rPr>
          <w:rFonts w:ascii="Lucida Sans Unicode" w:eastAsia="宋体" w:hAnsi="Lucida Sans Unicode" w:cs="Lucida Sans Unicode"/>
          <w:color w:val="1A1A1A"/>
          <w:kern w:val="0"/>
          <w:szCs w:val="21"/>
        </w:rPr>
        <w:t xml:space="preserve"> Broker </w:t>
      </w:r>
      <w:r w:rsidRPr="00374E28">
        <w:rPr>
          <w:rFonts w:ascii="Lucida Sans Unicode" w:eastAsia="宋体" w:hAnsi="Lucida Sans Unicode" w:cs="Lucida Sans Unicode"/>
          <w:color w:val="1A1A1A"/>
          <w:kern w:val="0"/>
          <w:szCs w:val="21"/>
        </w:rPr>
        <w:t>想要下线，想要下线也比较麻烦，暂时没特别好的方案。大体的前提是，消费者消费完该</w:t>
      </w:r>
      <w:r w:rsidRPr="00374E28">
        <w:rPr>
          <w:rFonts w:ascii="Lucida Sans Unicode" w:eastAsia="宋体" w:hAnsi="Lucida Sans Unicode" w:cs="Lucida Sans Unicode"/>
          <w:color w:val="1A1A1A"/>
          <w:kern w:val="0"/>
          <w:szCs w:val="21"/>
        </w:rPr>
        <w:t xml:space="preserve"> Broker </w:t>
      </w:r>
      <w:r w:rsidRPr="00374E28">
        <w:rPr>
          <w:rFonts w:ascii="Lucida Sans Unicode" w:eastAsia="宋体" w:hAnsi="Lucida Sans Unicode" w:cs="Lucida Sans Unicode"/>
          <w:color w:val="1A1A1A"/>
          <w:kern w:val="0"/>
          <w:szCs w:val="21"/>
        </w:rPr>
        <w:t>的消息，生产者不往这个</w:t>
      </w:r>
      <w:r w:rsidRPr="00374E28">
        <w:rPr>
          <w:rFonts w:ascii="Lucida Sans Unicode" w:eastAsia="宋体" w:hAnsi="Lucida Sans Unicode" w:cs="Lucida Sans Unicode"/>
          <w:color w:val="1A1A1A"/>
          <w:kern w:val="0"/>
          <w:szCs w:val="21"/>
        </w:rPr>
        <w:t xml:space="preserve"> Broker </w:t>
      </w:r>
      <w:r w:rsidRPr="00374E28">
        <w:rPr>
          <w:rFonts w:ascii="Lucida Sans Unicode" w:eastAsia="宋体" w:hAnsi="Lucida Sans Unicode" w:cs="Lucida Sans Unicode"/>
          <w:color w:val="1A1A1A"/>
          <w:kern w:val="0"/>
          <w:szCs w:val="21"/>
        </w:rPr>
        <w:t>发送消息。</w:t>
      </w:r>
    </w:p>
    <w:p w:rsidR="00C12361" w:rsidRPr="00374E28" w:rsidRDefault="00C12361" w:rsidP="00C12361"/>
    <w:p w:rsidR="00374E28" w:rsidRPr="00374E28" w:rsidRDefault="00157040" w:rsidP="00374E28">
      <w:pPr>
        <w:pStyle w:val="a3"/>
        <w:shd w:val="clear" w:color="auto" w:fill="FFFFFF"/>
        <w:spacing w:before="150" w:beforeAutospacing="0" w:after="420" w:afterAutospacing="0"/>
        <w:rPr>
          <w:rFonts w:ascii="Lucida Sans Unicode" w:hAnsi="Lucida Sans Unicode" w:cs="Lucida Sans Unicode"/>
          <w:color w:val="1A1A1A"/>
          <w:sz w:val="21"/>
          <w:szCs w:val="21"/>
        </w:rPr>
      </w:pPr>
      <w:r>
        <w:rPr>
          <w:rFonts w:hint="eastAsia"/>
        </w:rPr>
        <w:t>需要看</w:t>
      </w:r>
      <w:r w:rsidR="00374E28" w:rsidRPr="00374E28">
        <w:rPr>
          <w:rFonts w:ascii="Lucida Sans Unicode" w:hAnsi="Lucida Sans Unicode" w:cs="Lucida Sans Unicode"/>
          <w:color w:val="1A1A1A"/>
          <w:sz w:val="21"/>
          <w:szCs w:val="21"/>
        </w:rPr>
        <w:t>3</w:t>
      </w:r>
      <w:r w:rsidR="00374E28" w:rsidRPr="00374E28">
        <w:rPr>
          <w:rFonts w:ascii="Lucida Sans Unicode" w:hAnsi="Lucida Sans Unicode" w:cs="Lucida Sans Unicode"/>
          <w:color w:val="1A1A1A"/>
          <w:sz w:val="21"/>
          <w:szCs w:val="21"/>
        </w:rPr>
        <w:t>、</w:t>
      </w:r>
      <w:r w:rsidR="00374E28" w:rsidRPr="00374E28">
        <w:rPr>
          <w:rFonts w:ascii="Lucida Sans Unicode" w:hAnsi="Lucida Sans Unicode" w:cs="Lucida Sans Unicode"/>
          <w:color w:val="1A1A1A"/>
          <w:sz w:val="21"/>
          <w:szCs w:val="21"/>
        </w:rPr>
        <w:t> </w:t>
      </w:r>
      <w:r w:rsidR="00374E28" w:rsidRPr="00374E28">
        <w:rPr>
          <w:rFonts w:ascii="Lucida Sans Unicode" w:hAnsi="Lucida Sans Unicode" w:cs="Lucida Sans Unicode"/>
          <w:b/>
          <w:bCs/>
          <w:color w:val="1A1A1A"/>
          <w:sz w:val="21"/>
          <w:szCs w:val="21"/>
        </w:rPr>
        <w:t>高可用</w:t>
      </w:r>
      <w:r w:rsidR="00374E28" w:rsidRPr="00374E28">
        <w:rPr>
          <w:rFonts w:ascii="Lucida Sans Unicode" w:hAnsi="Lucida Sans Unicode" w:cs="Lucida Sans Unicode"/>
          <w:b/>
          <w:bCs/>
          <w:color w:val="1A1A1A"/>
          <w:sz w:val="21"/>
          <w:szCs w:val="21"/>
        </w:rPr>
        <w:t xml:space="preserve"> &amp; </w:t>
      </w:r>
      <w:r w:rsidR="00374E28" w:rsidRPr="00374E28">
        <w:rPr>
          <w:rFonts w:ascii="Lucida Sans Unicode" w:hAnsi="Lucida Sans Unicode" w:cs="Lucida Sans Unicode"/>
          <w:b/>
          <w:bCs/>
          <w:color w:val="1A1A1A"/>
          <w:sz w:val="21"/>
          <w:szCs w:val="21"/>
        </w:rPr>
        <w:t>高可靠</w:t>
      </w:r>
      <w:r w:rsidR="00374E28" w:rsidRPr="00374E28">
        <w:rPr>
          <w:rFonts w:ascii="Lucida Sans Unicode" w:hAnsi="Lucida Sans Unicode" w:cs="Lucida Sans Unicode"/>
          <w:color w:val="1A1A1A"/>
          <w:sz w:val="21"/>
          <w:szCs w:val="21"/>
        </w:rPr>
        <w:t>。</w:t>
      </w:r>
    </w:p>
    <w:p w:rsidR="00374E28" w:rsidRPr="00374E28" w:rsidRDefault="00374E28" w:rsidP="00FA61C5">
      <w:pPr>
        <w:widowControl/>
        <w:numPr>
          <w:ilvl w:val="0"/>
          <w:numId w:val="218"/>
        </w:numPr>
        <w:shd w:val="clear" w:color="auto" w:fill="FFFFFF"/>
        <w:ind w:left="450"/>
        <w:jc w:val="left"/>
        <w:rPr>
          <w:rFonts w:ascii="Lucida Sans Unicode" w:eastAsia="宋体" w:hAnsi="Lucida Sans Unicode" w:cs="Lucida Sans Unicode"/>
          <w:color w:val="1A1A1A"/>
          <w:kern w:val="0"/>
          <w:szCs w:val="21"/>
        </w:rPr>
      </w:pPr>
      <w:r w:rsidRPr="00374E28">
        <w:rPr>
          <w:rFonts w:ascii="Lucida Sans Unicode" w:eastAsia="宋体" w:hAnsi="Lucida Sans Unicode" w:cs="Lucida Sans Unicode"/>
          <w:color w:val="1A1A1A"/>
          <w:kern w:val="0"/>
          <w:szCs w:val="21"/>
        </w:rPr>
        <w:t>高可用：集群部署时一般都为主备，备机实时从主机同步消息，如果其中一个主机宕机，备机提供消费服务，但不提供写服务。</w:t>
      </w:r>
    </w:p>
    <w:p w:rsidR="00374E28" w:rsidRPr="00374E28" w:rsidRDefault="00374E28" w:rsidP="00FA61C5">
      <w:pPr>
        <w:widowControl/>
        <w:numPr>
          <w:ilvl w:val="0"/>
          <w:numId w:val="218"/>
        </w:numPr>
        <w:shd w:val="clear" w:color="auto" w:fill="FFFFFF"/>
        <w:spacing w:before="150" w:after="420"/>
        <w:ind w:left="450"/>
        <w:jc w:val="left"/>
        <w:rPr>
          <w:rFonts w:ascii="Lucida Sans Unicode" w:eastAsia="宋体" w:hAnsi="Lucida Sans Unicode" w:cs="Lucida Sans Unicode"/>
          <w:color w:val="1A1A1A"/>
          <w:kern w:val="0"/>
          <w:szCs w:val="21"/>
        </w:rPr>
      </w:pPr>
      <w:r w:rsidRPr="00374E28">
        <w:rPr>
          <w:rFonts w:ascii="Lucida Sans Unicode" w:eastAsia="宋体" w:hAnsi="Lucida Sans Unicode" w:cs="Lucida Sans Unicode"/>
          <w:color w:val="1A1A1A"/>
          <w:kern w:val="0"/>
          <w:szCs w:val="21"/>
        </w:rPr>
        <w:t>高可靠：所有发往</w:t>
      </w:r>
      <w:r w:rsidRPr="00374E28">
        <w:rPr>
          <w:rFonts w:ascii="Lucida Sans Unicode" w:eastAsia="宋体" w:hAnsi="Lucida Sans Unicode" w:cs="Lucida Sans Unicode"/>
          <w:color w:val="1A1A1A"/>
          <w:kern w:val="0"/>
          <w:szCs w:val="21"/>
        </w:rPr>
        <w:t xml:space="preserve"> Broker </w:t>
      </w:r>
      <w:r w:rsidRPr="00374E28">
        <w:rPr>
          <w:rFonts w:ascii="Lucida Sans Unicode" w:eastAsia="宋体" w:hAnsi="Lucida Sans Unicode" w:cs="Lucida Sans Unicode"/>
          <w:color w:val="1A1A1A"/>
          <w:kern w:val="0"/>
          <w:szCs w:val="21"/>
        </w:rPr>
        <w:t>的消息，有同步刷盘和异步刷盘机制。</w:t>
      </w:r>
    </w:p>
    <w:p w:rsidR="00374E28" w:rsidRPr="00374E28" w:rsidRDefault="00374E28" w:rsidP="00FA61C5">
      <w:pPr>
        <w:widowControl/>
        <w:numPr>
          <w:ilvl w:val="1"/>
          <w:numId w:val="218"/>
        </w:numPr>
        <w:shd w:val="clear" w:color="auto" w:fill="FFFFFF"/>
        <w:ind w:left="900"/>
        <w:jc w:val="left"/>
        <w:rPr>
          <w:rFonts w:ascii="Lucida Sans Unicode" w:eastAsia="宋体" w:hAnsi="Lucida Sans Unicode" w:cs="Lucida Sans Unicode"/>
          <w:color w:val="1A1A1A"/>
          <w:kern w:val="0"/>
          <w:szCs w:val="21"/>
        </w:rPr>
      </w:pPr>
      <w:r w:rsidRPr="00374E28">
        <w:rPr>
          <w:rFonts w:ascii="Lucida Sans Unicode" w:eastAsia="宋体" w:hAnsi="Lucida Sans Unicode" w:cs="Lucida Sans Unicode"/>
          <w:color w:val="1A1A1A"/>
          <w:kern w:val="0"/>
          <w:szCs w:val="21"/>
        </w:rPr>
        <w:t>同步刷盘时，消息写入物理文件才会返回成功。</w:t>
      </w:r>
    </w:p>
    <w:p w:rsidR="00374E28" w:rsidRPr="00374E28" w:rsidRDefault="00374E28" w:rsidP="00FA61C5">
      <w:pPr>
        <w:widowControl/>
        <w:numPr>
          <w:ilvl w:val="1"/>
          <w:numId w:val="218"/>
        </w:numPr>
        <w:shd w:val="clear" w:color="auto" w:fill="FFFFFF"/>
        <w:spacing w:before="150" w:after="420"/>
        <w:ind w:left="900"/>
        <w:jc w:val="left"/>
        <w:rPr>
          <w:rFonts w:ascii="Lucida Sans Unicode" w:eastAsia="宋体" w:hAnsi="Lucida Sans Unicode" w:cs="Lucida Sans Unicode"/>
          <w:color w:val="1A1A1A"/>
          <w:kern w:val="0"/>
          <w:szCs w:val="21"/>
        </w:rPr>
      </w:pPr>
      <w:r w:rsidRPr="00374E28">
        <w:rPr>
          <w:rFonts w:ascii="Lucida Sans Unicode" w:eastAsia="宋体" w:hAnsi="Lucida Sans Unicode" w:cs="Lucida Sans Unicode"/>
          <w:color w:val="1A1A1A"/>
          <w:kern w:val="0"/>
          <w:szCs w:val="21"/>
        </w:rPr>
        <w:t>异步刷盘时，只有机器宕机，才会产生消息丢失，</w:t>
      </w:r>
      <w:r w:rsidRPr="00374E28">
        <w:rPr>
          <w:rFonts w:ascii="Lucida Sans Unicode" w:eastAsia="宋体" w:hAnsi="Lucida Sans Unicode" w:cs="Lucida Sans Unicode"/>
          <w:color w:val="1A1A1A"/>
          <w:kern w:val="0"/>
          <w:szCs w:val="21"/>
        </w:rPr>
        <w:t xml:space="preserve">Broker </w:t>
      </w:r>
      <w:r w:rsidRPr="00374E28">
        <w:rPr>
          <w:rFonts w:ascii="Lucida Sans Unicode" w:eastAsia="宋体" w:hAnsi="Lucida Sans Unicode" w:cs="Lucida Sans Unicode"/>
          <w:color w:val="1A1A1A"/>
          <w:kern w:val="0"/>
          <w:szCs w:val="21"/>
        </w:rPr>
        <w:t>挂掉可能会发生，但是机器宕机崩溃是很少发生的，除非突然断电。</w:t>
      </w:r>
    </w:p>
    <w:p w:rsidR="00B228BA" w:rsidRPr="00B228BA" w:rsidRDefault="00374E28" w:rsidP="00B228BA">
      <w:pPr>
        <w:widowControl/>
        <w:shd w:val="clear" w:color="auto" w:fill="F6F6F6"/>
        <w:ind w:left="1275"/>
        <w:jc w:val="left"/>
        <w:rPr>
          <w:rFonts w:ascii="Lucida Sans Unicode" w:eastAsia="宋体" w:hAnsi="Lucida Sans Unicode" w:cs="Lucida Sans Unicode"/>
          <w:color w:val="1A1A1A"/>
          <w:kern w:val="0"/>
          <w:szCs w:val="21"/>
        </w:rPr>
      </w:pPr>
      <w:r w:rsidRPr="00374E28">
        <w:rPr>
          <w:rFonts w:ascii="Lucida Sans Unicode" w:eastAsia="宋体" w:hAnsi="Lucida Sans Unicode" w:cs="Lucida Sans Unicode"/>
          <w:color w:val="1A1A1A"/>
          <w:kern w:val="0"/>
          <w:szCs w:val="21"/>
        </w:rPr>
        <w:t>如果</w:t>
      </w:r>
      <w:r w:rsidRPr="00374E28">
        <w:rPr>
          <w:rFonts w:ascii="Lucida Sans Unicode" w:eastAsia="宋体" w:hAnsi="Lucida Sans Unicode" w:cs="Lucida Sans Unicode"/>
          <w:color w:val="1A1A1A"/>
          <w:kern w:val="0"/>
          <w:szCs w:val="21"/>
        </w:rPr>
        <w:t xml:space="preserve"> Broker </w:t>
      </w:r>
      <w:r w:rsidRPr="00374E28">
        <w:rPr>
          <w:rFonts w:ascii="Lucida Sans Unicode" w:eastAsia="宋体" w:hAnsi="Lucida Sans Unicode" w:cs="Lucida Sans Unicode"/>
          <w:color w:val="1A1A1A"/>
          <w:kern w:val="0"/>
          <w:szCs w:val="21"/>
        </w:rPr>
        <w:t>挂掉，未同步到硬盘的消息，还在</w:t>
      </w:r>
      <w:r w:rsidRPr="00374E28">
        <w:rPr>
          <w:rFonts w:ascii="Lucida Sans Unicode" w:eastAsia="宋体" w:hAnsi="Lucida Sans Unicode" w:cs="Lucida Sans Unicode"/>
          <w:color w:val="1A1A1A"/>
          <w:kern w:val="0"/>
          <w:szCs w:val="21"/>
        </w:rPr>
        <w:t xml:space="preserve"> Pagecache </w:t>
      </w:r>
      <w:r w:rsidRPr="00374E28">
        <w:rPr>
          <w:rFonts w:ascii="Lucida Sans Unicode" w:eastAsia="宋体" w:hAnsi="Lucida Sans Unicode" w:cs="Lucida Sans Unicode"/>
          <w:color w:val="1A1A1A"/>
          <w:kern w:val="0"/>
          <w:szCs w:val="21"/>
        </w:rPr>
        <w:t>中呆着。</w:t>
      </w:r>
    </w:p>
    <w:p w:rsidR="00B228BA" w:rsidRDefault="00B228BA" w:rsidP="00FA61C5">
      <w:pPr>
        <w:pStyle w:val="a3"/>
        <w:numPr>
          <w:ilvl w:val="0"/>
          <w:numId w:val="219"/>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4</w:t>
      </w:r>
      <w:r>
        <w:rPr>
          <w:rFonts w:ascii="Lucida Sans Unicode" w:hAnsi="Lucida Sans Unicode" w:cs="Lucida Sans Unicode"/>
          <w:color w:val="1A1A1A"/>
          <w:sz w:val="21"/>
          <w:szCs w:val="21"/>
        </w:rPr>
        <w:t>、</w:t>
      </w:r>
      <w:r>
        <w:rPr>
          <w:rFonts w:ascii="Lucida Sans Unicode" w:hAnsi="Lucida Sans Unicode" w:cs="Lucida Sans Unicode"/>
          <w:color w:val="1A1A1A"/>
          <w:sz w:val="21"/>
          <w:szCs w:val="21"/>
        </w:rPr>
        <w:t> </w:t>
      </w:r>
      <w:r>
        <w:rPr>
          <w:rStyle w:val="a4"/>
          <w:rFonts w:ascii="Lucida Sans Unicode" w:hAnsi="Lucida Sans Unicode" w:cs="Lucida Sans Unicode"/>
          <w:color w:val="1A1A1A"/>
          <w:sz w:val="21"/>
          <w:szCs w:val="21"/>
        </w:rPr>
        <w:t xml:space="preserve">Broker </w:t>
      </w:r>
      <w:r>
        <w:rPr>
          <w:rStyle w:val="a4"/>
          <w:rFonts w:ascii="Lucida Sans Unicode" w:hAnsi="Lucida Sans Unicode" w:cs="Lucida Sans Unicode"/>
          <w:color w:val="1A1A1A"/>
          <w:sz w:val="21"/>
          <w:szCs w:val="21"/>
        </w:rPr>
        <w:t>与</w:t>
      </w:r>
      <w:r>
        <w:rPr>
          <w:rStyle w:val="a4"/>
          <w:rFonts w:ascii="Lucida Sans Unicode" w:hAnsi="Lucida Sans Unicode" w:cs="Lucida Sans Unicode"/>
          <w:color w:val="1A1A1A"/>
          <w:sz w:val="21"/>
          <w:szCs w:val="21"/>
        </w:rPr>
        <w:t xml:space="preserve"> Namesrv </w:t>
      </w:r>
      <w:r>
        <w:rPr>
          <w:rStyle w:val="a4"/>
          <w:rFonts w:ascii="Lucida Sans Unicode" w:hAnsi="Lucida Sans Unicode" w:cs="Lucida Sans Unicode"/>
          <w:color w:val="1A1A1A"/>
          <w:sz w:val="21"/>
          <w:szCs w:val="21"/>
        </w:rPr>
        <w:t>的心跳机制</w:t>
      </w:r>
      <w:r>
        <w:rPr>
          <w:rFonts w:ascii="Lucida Sans Unicode" w:hAnsi="Lucida Sans Unicode" w:cs="Lucida Sans Unicode"/>
          <w:color w:val="1A1A1A"/>
          <w:sz w:val="21"/>
          <w:szCs w:val="21"/>
        </w:rPr>
        <w:t>。</w:t>
      </w:r>
    </w:p>
    <w:p w:rsidR="00B228BA" w:rsidRDefault="00B228BA" w:rsidP="00FA61C5">
      <w:pPr>
        <w:widowControl/>
        <w:numPr>
          <w:ilvl w:val="1"/>
          <w:numId w:val="219"/>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单个</w:t>
      </w:r>
      <w:r>
        <w:rPr>
          <w:rFonts w:ascii="Lucida Sans Unicode" w:hAnsi="Lucida Sans Unicode" w:cs="Lucida Sans Unicode"/>
          <w:color w:val="1A1A1A"/>
          <w:szCs w:val="21"/>
        </w:rPr>
        <w:t xml:space="preserve"> Broker </w:t>
      </w:r>
      <w:r>
        <w:rPr>
          <w:rFonts w:ascii="Lucida Sans Unicode" w:hAnsi="Lucida Sans Unicode" w:cs="Lucida Sans Unicode"/>
          <w:color w:val="1A1A1A"/>
          <w:szCs w:val="21"/>
        </w:rPr>
        <w:t>跟所有</w:t>
      </w:r>
      <w:r>
        <w:rPr>
          <w:rFonts w:ascii="Lucida Sans Unicode" w:hAnsi="Lucida Sans Unicode" w:cs="Lucida Sans Unicode"/>
          <w:color w:val="1A1A1A"/>
          <w:szCs w:val="21"/>
        </w:rPr>
        <w:t xml:space="preserve"> Namesrv </w:t>
      </w:r>
      <w:r>
        <w:rPr>
          <w:rFonts w:ascii="Lucida Sans Unicode" w:hAnsi="Lucida Sans Unicode" w:cs="Lucida Sans Unicode"/>
          <w:color w:val="1A1A1A"/>
          <w:szCs w:val="21"/>
        </w:rPr>
        <w:t>保持心跳请求，心跳间隔为</w:t>
      </w:r>
      <w:r>
        <w:rPr>
          <w:rFonts w:ascii="Lucida Sans Unicode" w:hAnsi="Lucida Sans Unicode" w:cs="Lucida Sans Unicode"/>
          <w:color w:val="1A1A1A"/>
          <w:szCs w:val="21"/>
        </w:rPr>
        <w:t>30</w:t>
      </w:r>
      <w:r>
        <w:rPr>
          <w:rFonts w:ascii="Lucida Sans Unicode" w:hAnsi="Lucida Sans Unicode" w:cs="Lucida Sans Unicode"/>
          <w:color w:val="1A1A1A"/>
          <w:szCs w:val="21"/>
        </w:rPr>
        <w:t>秒，心跳请求中包括当前</w:t>
      </w:r>
      <w:r>
        <w:rPr>
          <w:rFonts w:ascii="Lucida Sans Unicode" w:hAnsi="Lucida Sans Unicode" w:cs="Lucida Sans Unicode"/>
          <w:color w:val="1A1A1A"/>
          <w:szCs w:val="21"/>
        </w:rPr>
        <w:t xml:space="preserve"> Broker </w:t>
      </w:r>
      <w:r>
        <w:rPr>
          <w:rFonts w:ascii="Lucida Sans Unicode" w:hAnsi="Lucida Sans Unicode" w:cs="Lucida Sans Unicode"/>
          <w:color w:val="1A1A1A"/>
          <w:szCs w:val="21"/>
        </w:rPr>
        <w:t>所有的</w:t>
      </w:r>
      <w:r>
        <w:rPr>
          <w:rFonts w:ascii="Lucida Sans Unicode" w:hAnsi="Lucida Sans Unicode" w:cs="Lucida Sans Unicode"/>
          <w:color w:val="1A1A1A"/>
          <w:szCs w:val="21"/>
        </w:rPr>
        <w:t xml:space="preserve"> Topic </w:t>
      </w:r>
      <w:r>
        <w:rPr>
          <w:rFonts w:ascii="Lucida Sans Unicode" w:hAnsi="Lucida Sans Unicode" w:cs="Lucida Sans Unicode"/>
          <w:color w:val="1A1A1A"/>
          <w:szCs w:val="21"/>
        </w:rPr>
        <w:t>信息。</w:t>
      </w:r>
    </w:p>
    <w:p w:rsidR="00B228BA" w:rsidRDefault="00B228BA" w:rsidP="00FA61C5">
      <w:pPr>
        <w:widowControl/>
        <w:numPr>
          <w:ilvl w:val="1"/>
          <w:numId w:val="219"/>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Namesrv </w:t>
      </w:r>
      <w:r>
        <w:rPr>
          <w:rFonts w:ascii="Lucida Sans Unicode" w:hAnsi="Lucida Sans Unicode" w:cs="Lucida Sans Unicode"/>
          <w:color w:val="1A1A1A"/>
          <w:szCs w:val="21"/>
        </w:rPr>
        <w:t>会反查</w:t>
      </w:r>
      <w:r>
        <w:rPr>
          <w:rFonts w:ascii="Lucida Sans Unicode" w:hAnsi="Lucida Sans Unicode" w:cs="Lucida Sans Unicode"/>
          <w:color w:val="1A1A1A"/>
          <w:szCs w:val="21"/>
        </w:rPr>
        <w:t xml:space="preserve"> Broker </w:t>
      </w:r>
      <w:r>
        <w:rPr>
          <w:rFonts w:ascii="Lucida Sans Unicode" w:hAnsi="Lucida Sans Unicode" w:cs="Lucida Sans Unicode"/>
          <w:color w:val="1A1A1A"/>
          <w:szCs w:val="21"/>
        </w:rPr>
        <w:t>的心跳信息，如果某个</w:t>
      </w:r>
      <w:r>
        <w:rPr>
          <w:rFonts w:ascii="Lucida Sans Unicode" w:hAnsi="Lucida Sans Unicode" w:cs="Lucida Sans Unicode"/>
          <w:color w:val="1A1A1A"/>
          <w:szCs w:val="21"/>
        </w:rPr>
        <w:t xml:space="preserve"> Broker </w:t>
      </w:r>
      <w:r>
        <w:rPr>
          <w:rFonts w:ascii="Lucida Sans Unicode" w:hAnsi="Lucida Sans Unicode" w:cs="Lucida Sans Unicode"/>
          <w:color w:val="1A1A1A"/>
          <w:szCs w:val="21"/>
        </w:rPr>
        <w:t>在</w:t>
      </w:r>
      <w:r>
        <w:rPr>
          <w:rFonts w:ascii="Lucida Sans Unicode" w:hAnsi="Lucida Sans Unicode" w:cs="Lucida Sans Unicode"/>
          <w:color w:val="1A1A1A"/>
          <w:szCs w:val="21"/>
        </w:rPr>
        <w:t xml:space="preserve"> 2 </w:t>
      </w:r>
      <w:r>
        <w:rPr>
          <w:rFonts w:ascii="Lucida Sans Unicode" w:hAnsi="Lucida Sans Unicode" w:cs="Lucida Sans Unicode"/>
          <w:color w:val="1A1A1A"/>
          <w:szCs w:val="21"/>
        </w:rPr>
        <w:t>分钟之内都没有心跳，则认为该</w:t>
      </w:r>
      <w:r>
        <w:rPr>
          <w:rFonts w:ascii="Lucida Sans Unicode" w:hAnsi="Lucida Sans Unicode" w:cs="Lucida Sans Unicode"/>
          <w:color w:val="1A1A1A"/>
          <w:szCs w:val="21"/>
        </w:rPr>
        <w:t xml:space="preserve"> Broker </w:t>
      </w:r>
      <w:r>
        <w:rPr>
          <w:rFonts w:ascii="Lucida Sans Unicode" w:hAnsi="Lucida Sans Unicode" w:cs="Lucida Sans Unicode"/>
          <w:color w:val="1A1A1A"/>
          <w:szCs w:val="21"/>
        </w:rPr>
        <w:t>下线，调整</w:t>
      </w:r>
      <w:r>
        <w:rPr>
          <w:rFonts w:ascii="Lucida Sans Unicode" w:hAnsi="Lucida Sans Unicode" w:cs="Lucida Sans Unicode"/>
          <w:color w:val="1A1A1A"/>
          <w:szCs w:val="21"/>
        </w:rPr>
        <w:t xml:space="preserve"> Topic </w:t>
      </w:r>
      <w:r>
        <w:rPr>
          <w:rFonts w:ascii="Lucida Sans Unicode" w:hAnsi="Lucida Sans Unicode" w:cs="Lucida Sans Unicode"/>
          <w:color w:val="1A1A1A"/>
          <w:szCs w:val="21"/>
        </w:rPr>
        <w:t>跟</w:t>
      </w:r>
      <w:r>
        <w:rPr>
          <w:rFonts w:ascii="Lucida Sans Unicode" w:hAnsi="Lucida Sans Unicode" w:cs="Lucida Sans Unicode"/>
          <w:color w:val="1A1A1A"/>
          <w:szCs w:val="21"/>
        </w:rPr>
        <w:t xml:space="preserve"> Broker </w:t>
      </w:r>
      <w:r>
        <w:rPr>
          <w:rFonts w:ascii="Lucida Sans Unicode" w:hAnsi="Lucida Sans Unicode" w:cs="Lucida Sans Unicode"/>
          <w:color w:val="1A1A1A"/>
          <w:szCs w:val="21"/>
        </w:rPr>
        <w:t>的对应关系。但此时</w:t>
      </w:r>
      <w:r>
        <w:rPr>
          <w:rFonts w:ascii="Lucida Sans Unicode" w:hAnsi="Lucida Sans Unicode" w:cs="Lucida Sans Unicode"/>
          <w:color w:val="1A1A1A"/>
          <w:szCs w:val="21"/>
        </w:rPr>
        <w:t xml:space="preserve"> Namesrv </w:t>
      </w:r>
      <w:r>
        <w:rPr>
          <w:rFonts w:ascii="Lucida Sans Unicode" w:hAnsi="Lucida Sans Unicode" w:cs="Lucida Sans Unicode"/>
          <w:color w:val="1A1A1A"/>
          <w:szCs w:val="21"/>
        </w:rPr>
        <w:t>不会主动通知</w:t>
      </w:r>
      <w:r>
        <w:rPr>
          <w:rFonts w:ascii="Lucida Sans Unicode" w:hAnsi="Lucida Sans Unicode" w:cs="Lucida Sans Unicode"/>
          <w:color w:val="1A1A1A"/>
          <w:szCs w:val="21"/>
        </w:rPr>
        <w:t>Producer</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Consumer </w:t>
      </w:r>
      <w:r>
        <w:rPr>
          <w:rFonts w:ascii="Lucida Sans Unicode" w:hAnsi="Lucida Sans Unicode" w:cs="Lucida Sans Unicode"/>
          <w:color w:val="1A1A1A"/>
          <w:szCs w:val="21"/>
        </w:rPr>
        <w:t>有</w:t>
      </w:r>
      <w:r>
        <w:rPr>
          <w:rFonts w:ascii="Lucida Sans Unicode" w:hAnsi="Lucida Sans Unicode" w:cs="Lucida Sans Unicode"/>
          <w:color w:val="1A1A1A"/>
          <w:szCs w:val="21"/>
        </w:rPr>
        <w:t xml:space="preserve"> Broker </w:t>
      </w:r>
      <w:r>
        <w:rPr>
          <w:rFonts w:ascii="Lucida Sans Unicode" w:hAnsi="Lucida Sans Unicode" w:cs="Lucida Sans Unicode"/>
          <w:color w:val="1A1A1A"/>
          <w:szCs w:val="21"/>
        </w:rPr>
        <w:t>宕机。也就说，只能等</w:t>
      </w:r>
      <w:r>
        <w:rPr>
          <w:rFonts w:ascii="Lucida Sans Unicode" w:hAnsi="Lucida Sans Unicode" w:cs="Lucida Sans Unicode"/>
          <w:color w:val="1A1A1A"/>
          <w:szCs w:val="21"/>
        </w:rPr>
        <w:t xml:space="preserve"> Producer</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Consumer </w:t>
      </w:r>
      <w:r>
        <w:rPr>
          <w:rFonts w:ascii="Lucida Sans Unicode" w:hAnsi="Lucida Sans Unicode" w:cs="Lucida Sans Unicode"/>
          <w:color w:val="1A1A1A"/>
          <w:szCs w:val="21"/>
        </w:rPr>
        <w:t>下次定时拉取</w:t>
      </w:r>
      <w:r>
        <w:rPr>
          <w:rFonts w:ascii="Lucida Sans Unicode" w:hAnsi="Lucida Sans Unicode" w:cs="Lucida Sans Unicode"/>
          <w:color w:val="1A1A1A"/>
          <w:szCs w:val="21"/>
        </w:rPr>
        <w:t xml:space="preserve"> Topic </w:t>
      </w:r>
      <w:r>
        <w:rPr>
          <w:rFonts w:ascii="Lucida Sans Unicode" w:hAnsi="Lucida Sans Unicode" w:cs="Lucida Sans Unicode"/>
          <w:color w:val="1A1A1A"/>
          <w:szCs w:val="21"/>
        </w:rPr>
        <w:t>信息的时候，才会发现有</w:t>
      </w:r>
      <w:r>
        <w:rPr>
          <w:rFonts w:ascii="Lucida Sans Unicode" w:hAnsi="Lucida Sans Unicode" w:cs="Lucida Sans Unicode"/>
          <w:color w:val="1A1A1A"/>
          <w:szCs w:val="21"/>
        </w:rPr>
        <w:t xml:space="preserve"> Broker </w:t>
      </w:r>
      <w:r>
        <w:rPr>
          <w:rFonts w:ascii="Lucida Sans Unicode" w:hAnsi="Lucida Sans Unicode" w:cs="Lucida Sans Unicode"/>
          <w:color w:val="1A1A1A"/>
          <w:szCs w:val="21"/>
        </w:rPr>
        <w:t>宕机。</w:t>
      </w:r>
    </w:p>
    <w:p w:rsidR="00B228BA" w:rsidRDefault="00B228BA" w:rsidP="00B228BA">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从上面的描述中，我们也已经发现</w:t>
      </w:r>
      <w:r>
        <w:rPr>
          <w:rFonts w:ascii="Lucida Sans Unicode" w:hAnsi="Lucida Sans Unicode" w:cs="Lucida Sans Unicode"/>
          <w:color w:val="1A1A1A"/>
        </w:rPr>
        <w:t xml:space="preserve"> Broker </w:t>
      </w:r>
      <w:r>
        <w:rPr>
          <w:rFonts w:ascii="Lucida Sans Unicode" w:hAnsi="Lucida Sans Unicode" w:cs="Lucida Sans Unicode"/>
          <w:color w:val="1A1A1A"/>
        </w:rPr>
        <w:t>是</w:t>
      </w:r>
      <w:r>
        <w:rPr>
          <w:rFonts w:ascii="Lucida Sans Unicode" w:hAnsi="Lucida Sans Unicode" w:cs="Lucida Sans Unicode"/>
          <w:color w:val="1A1A1A"/>
        </w:rPr>
        <w:t xml:space="preserve"> RocketMQ </w:t>
      </w:r>
      <w:r>
        <w:rPr>
          <w:rFonts w:ascii="Lucida Sans Unicode" w:hAnsi="Lucida Sans Unicode" w:cs="Lucida Sans Unicode"/>
          <w:color w:val="1A1A1A"/>
        </w:rPr>
        <w:t>中最最最复杂的角色，主要包括如下五个模块：</w:t>
      </w:r>
    </w:p>
    <w:p w:rsidR="00B228BA" w:rsidRDefault="00B228BA" w:rsidP="00B228BA">
      <w:pPr>
        <w:pStyle w:val="a3"/>
        <w:shd w:val="clear" w:color="auto" w:fill="FFFFFF"/>
        <w:spacing w:before="150" w:beforeAutospacing="0" w:after="420" w:afterAutospacing="0"/>
        <w:rPr>
          <w:rFonts w:ascii="Lucida Sans Unicode" w:hAnsi="Lucida Sans Unicode" w:cs="Lucida Sans Unicode"/>
          <w:color w:val="1A1A1A"/>
        </w:rPr>
      </w:pPr>
      <w:r>
        <w:rPr>
          <w:noProof/>
        </w:rPr>
        <w:drawing>
          <wp:inline distT="0" distB="0" distL="0" distR="0" wp14:anchorId="3F34773A" wp14:editId="0C2D0672">
            <wp:extent cx="5274310" cy="2685415"/>
            <wp:effectExtent l="0" t="0" r="2540"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2685415"/>
                    </a:xfrm>
                    <a:prstGeom prst="rect">
                      <a:avLst/>
                    </a:prstGeom>
                  </pic:spPr>
                </pic:pic>
              </a:graphicData>
            </a:graphic>
          </wp:inline>
        </w:drawing>
      </w:r>
    </w:p>
    <w:p w:rsidR="00B228BA" w:rsidRDefault="00B228BA" w:rsidP="00FA61C5">
      <w:pPr>
        <w:widowControl/>
        <w:numPr>
          <w:ilvl w:val="0"/>
          <w:numId w:val="22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远程处理模块：是</w:t>
      </w:r>
      <w:r>
        <w:rPr>
          <w:rFonts w:ascii="Lucida Sans Unicode" w:hAnsi="Lucida Sans Unicode" w:cs="Lucida Sans Unicode"/>
          <w:color w:val="1A1A1A"/>
          <w:szCs w:val="21"/>
        </w:rPr>
        <w:t xml:space="preserve"> Broker </w:t>
      </w:r>
      <w:r>
        <w:rPr>
          <w:rFonts w:ascii="Lucida Sans Unicode" w:hAnsi="Lucida Sans Unicode" w:cs="Lucida Sans Unicode"/>
          <w:color w:val="1A1A1A"/>
          <w:szCs w:val="21"/>
        </w:rPr>
        <w:t>的入口，处理来自客户的请求。</w:t>
      </w:r>
    </w:p>
    <w:p w:rsidR="00B228BA" w:rsidRDefault="00B228BA" w:rsidP="00FA61C5">
      <w:pPr>
        <w:widowControl/>
        <w:numPr>
          <w:ilvl w:val="0"/>
          <w:numId w:val="22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Client Manager </w:t>
      </w:r>
      <w:r>
        <w:rPr>
          <w:rFonts w:ascii="Lucida Sans Unicode" w:hAnsi="Lucida Sans Unicode" w:cs="Lucida Sans Unicode"/>
          <w:color w:val="1A1A1A"/>
          <w:szCs w:val="21"/>
        </w:rPr>
        <w:t>：管理客户端（生产者</w:t>
      </w:r>
      <w:r>
        <w:rPr>
          <w:rFonts w:ascii="Lucida Sans Unicode" w:hAnsi="Lucida Sans Unicode" w:cs="Lucida Sans Unicode"/>
          <w:color w:val="1A1A1A"/>
          <w:szCs w:val="21"/>
        </w:rPr>
        <w:t>/</w:t>
      </w:r>
      <w:r>
        <w:rPr>
          <w:rFonts w:ascii="Lucida Sans Unicode" w:hAnsi="Lucida Sans Unicode" w:cs="Lucida Sans Unicode"/>
          <w:color w:val="1A1A1A"/>
          <w:szCs w:val="21"/>
        </w:rPr>
        <w:t>消费者），并维护消费者的主题订阅。</w:t>
      </w:r>
    </w:p>
    <w:p w:rsidR="00B228BA" w:rsidRDefault="00B228BA" w:rsidP="00FA61C5">
      <w:pPr>
        <w:widowControl/>
        <w:numPr>
          <w:ilvl w:val="0"/>
          <w:numId w:val="22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Store Service </w:t>
      </w:r>
      <w:r>
        <w:rPr>
          <w:rFonts w:ascii="Lucida Sans Unicode" w:hAnsi="Lucida Sans Unicode" w:cs="Lucida Sans Unicode"/>
          <w:color w:val="1A1A1A"/>
          <w:szCs w:val="21"/>
        </w:rPr>
        <w:t>：提供简单的</w:t>
      </w:r>
      <w:r>
        <w:rPr>
          <w:rFonts w:ascii="Lucida Sans Unicode" w:hAnsi="Lucida Sans Unicode" w:cs="Lucida Sans Unicode"/>
          <w:color w:val="1A1A1A"/>
          <w:szCs w:val="21"/>
        </w:rPr>
        <w:t xml:space="preserve"> API </w:t>
      </w:r>
      <w:r>
        <w:rPr>
          <w:rFonts w:ascii="Lucida Sans Unicode" w:hAnsi="Lucida Sans Unicode" w:cs="Lucida Sans Unicode"/>
          <w:color w:val="1A1A1A"/>
          <w:szCs w:val="21"/>
        </w:rPr>
        <w:t>来存储或查询物理磁盘中的消息。</w:t>
      </w:r>
    </w:p>
    <w:p w:rsidR="00B228BA" w:rsidRDefault="00B228BA" w:rsidP="00FA61C5">
      <w:pPr>
        <w:widowControl/>
        <w:numPr>
          <w:ilvl w:val="0"/>
          <w:numId w:val="22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HA </w:t>
      </w:r>
      <w:r>
        <w:rPr>
          <w:rFonts w:ascii="Lucida Sans Unicode" w:hAnsi="Lucida Sans Unicode" w:cs="Lucida Sans Unicode"/>
          <w:color w:val="1A1A1A"/>
          <w:szCs w:val="21"/>
        </w:rPr>
        <w:t>服务：提供主节点和从节点之间的数据同步功能。</w:t>
      </w:r>
    </w:p>
    <w:p w:rsidR="00B228BA" w:rsidRDefault="00B228BA" w:rsidP="00FA61C5">
      <w:pPr>
        <w:widowControl/>
        <w:numPr>
          <w:ilvl w:val="0"/>
          <w:numId w:val="22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索引服务：通过指定键为消息建立索引，并提供快速的消息查询</w:t>
      </w:r>
    </w:p>
    <w:p w:rsidR="00B228BA" w:rsidRDefault="00B228BA" w:rsidP="00B228BA">
      <w:pPr>
        <w:pStyle w:val="2"/>
      </w:pPr>
      <w:r>
        <w:rPr>
          <w:rFonts w:hint="eastAsia"/>
        </w:rPr>
        <w:t>6.</w:t>
      </w:r>
      <w:r w:rsidRPr="00B228BA">
        <w:rPr>
          <w:rFonts w:hint="eastAsia"/>
        </w:rPr>
        <w:t xml:space="preserve"> 请说说你对</w:t>
      </w:r>
      <w:r w:rsidRPr="00B228BA">
        <w:t xml:space="preserve"> Producer 的了解？</w:t>
      </w:r>
    </w:p>
    <w:p w:rsidR="00B228BA" w:rsidRPr="00B228BA" w:rsidRDefault="00B228BA" w:rsidP="00FA61C5">
      <w:pPr>
        <w:widowControl/>
        <w:numPr>
          <w:ilvl w:val="0"/>
          <w:numId w:val="221"/>
        </w:numPr>
        <w:shd w:val="clear" w:color="auto" w:fill="FFFFFF"/>
        <w:spacing w:before="150" w:after="420"/>
        <w:ind w:left="0"/>
        <w:jc w:val="left"/>
        <w:rPr>
          <w:rFonts w:ascii="Lucida Sans Unicode" w:eastAsia="宋体" w:hAnsi="Lucida Sans Unicode" w:cs="Lucida Sans Unicode"/>
          <w:color w:val="1A1A1A"/>
          <w:kern w:val="0"/>
          <w:szCs w:val="21"/>
        </w:rPr>
      </w:pPr>
      <w:r w:rsidRPr="00B228BA">
        <w:rPr>
          <w:rFonts w:ascii="Lucida Sans Unicode" w:eastAsia="宋体" w:hAnsi="Lucida Sans Unicode" w:cs="Lucida Sans Unicode"/>
          <w:color w:val="1A1A1A"/>
          <w:kern w:val="0"/>
          <w:szCs w:val="21"/>
        </w:rPr>
        <w:t>1</w:t>
      </w:r>
      <w:r w:rsidRPr="00B228BA">
        <w:rPr>
          <w:rFonts w:ascii="Lucida Sans Unicode" w:eastAsia="宋体" w:hAnsi="Lucida Sans Unicode" w:cs="Lucida Sans Unicode"/>
          <w:color w:val="1A1A1A"/>
          <w:kern w:val="0"/>
          <w:szCs w:val="21"/>
        </w:rPr>
        <w:t>、</w:t>
      </w:r>
      <w:r w:rsidRPr="00B228BA">
        <w:rPr>
          <w:rFonts w:ascii="Lucida Sans Unicode" w:eastAsia="宋体" w:hAnsi="Lucida Sans Unicode" w:cs="Lucida Sans Unicode"/>
          <w:b/>
          <w:bCs/>
          <w:color w:val="1A1A1A"/>
          <w:kern w:val="0"/>
          <w:szCs w:val="21"/>
        </w:rPr>
        <w:t>获得</w:t>
      </w:r>
      <w:r w:rsidRPr="00B228BA">
        <w:rPr>
          <w:rFonts w:ascii="Lucida Sans Unicode" w:eastAsia="宋体" w:hAnsi="Lucida Sans Unicode" w:cs="Lucida Sans Unicode"/>
          <w:b/>
          <w:bCs/>
          <w:color w:val="1A1A1A"/>
          <w:kern w:val="0"/>
          <w:szCs w:val="21"/>
        </w:rPr>
        <w:t xml:space="preserve"> Topic-Broker </w:t>
      </w:r>
      <w:r w:rsidRPr="00B228BA">
        <w:rPr>
          <w:rFonts w:ascii="Lucida Sans Unicode" w:eastAsia="宋体" w:hAnsi="Lucida Sans Unicode" w:cs="Lucida Sans Unicode"/>
          <w:b/>
          <w:bCs/>
          <w:color w:val="1A1A1A"/>
          <w:kern w:val="0"/>
          <w:szCs w:val="21"/>
        </w:rPr>
        <w:t>的映射关系</w:t>
      </w:r>
      <w:r w:rsidRPr="00B228BA">
        <w:rPr>
          <w:rFonts w:ascii="Lucida Sans Unicode" w:eastAsia="宋体" w:hAnsi="Lucida Sans Unicode" w:cs="Lucida Sans Unicode"/>
          <w:color w:val="1A1A1A"/>
          <w:kern w:val="0"/>
          <w:szCs w:val="21"/>
        </w:rPr>
        <w:t>。</w:t>
      </w:r>
    </w:p>
    <w:p w:rsidR="00B228BA" w:rsidRPr="00B228BA" w:rsidRDefault="00B228BA" w:rsidP="00FA61C5">
      <w:pPr>
        <w:widowControl/>
        <w:numPr>
          <w:ilvl w:val="1"/>
          <w:numId w:val="221"/>
        </w:numPr>
        <w:shd w:val="clear" w:color="auto" w:fill="FFFFFF"/>
        <w:ind w:left="450"/>
        <w:jc w:val="left"/>
        <w:rPr>
          <w:rFonts w:ascii="Lucida Sans Unicode" w:eastAsia="宋体" w:hAnsi="Lucida Sans Unicode" w:cs="Lucida Sans Unicode"/>
          <w:color w:val="1A1A1A"/>
          <w:kern w:val="0"/>
          <w:szCs w:val="21"/>
        </w:rPr>
      </w:pPr>
      <w:r w:rsidRPr="00B228BA">
        <w:rPr>
          <w:rFonts w:ascii="Lucida Sans Unicode" w:eastAsia="宋体" w:hAnsi="Lucida Sans Unicode" w:cs="Lucida Sans Unicode"/>
          <w:color w:val="1A1A1A"/>
          <w:kern w:val="0"/>
          <w:szCs w:val="21"/>
        </w:rPr>
        <w:t xml:space="preserve">Producer </w:t>
      </w:r>
      <w:r w:rsidRPr="00B228BA">
        <w:rPr>
          <w:rFonts w:ascii="Lucida Sans Unicode" w:eastAsia="宋体" w:hAnsi="Lucida Sans Unicode" w:cs="Lucida Sans Unicode"/>
          <w:color w:val="1A1A1A"/>
          <w:kern w:val="0"/>
          <w:szCs w:val="21"/>
        </w:rPr>
        <w:t>启动时，也需要指定</w:t>
      </w:r>
      <w:r w:rsidRPr="00B228BA">
        <w:rPr>
          <w:rFonts w:ascii="Lucida Sans Unicode" w:eastAsia="宋体" w:hAnsi="Lucida Sans Unicode" w:cs="Lucida Sans Unicode"/>
          <w:color w:val="1A1A1A"/>
          <w:kern w:val="0"/>
          <w:szCs w:val="21"/>
        </w:rPr>
        <w:t xml:space="preserve"> Namesrv </w:t>
      </w:r>
      <w:r w:rsidRPr="00B228BA">
        <w:rPr>
          <w:rFonts w:ascii="Lucida Sans Unicode" w:eastAsia="宋体" w:hAnsi="Lucida Sans Unicode" w:cs="Lucida Sans Unicode"/>
          <w:color w:val="1A1A1A"/>
          <w:kern w:val="0"/>
          <w:szCs w:val="21"/>
        </w:rPr>
        <w:t>的地址，从</w:t>
      </w:r>
      <w:r w:rsidRPr="00B228BA">
        <w:rPr>
          <w:rFonts w:ascii="Lucida Sans Unicode" w:eastAsia="宋体" w:hAnsi="Lucida Sans Unicode" w:cs="Lucida Sans Unicode"/>
          <w:color w:val="1A1A1A"/>
          <w:kern w:val="0"/>
          <w:szCs w:val="21"/>
        </w:rPr>
        <w:t xml:space="preserve"> Namesrv </w:t>
      </w:r>
      <w:r w:rsidRPr="00B228BA">
        <w:rPr>
          <w:rFonts w:ascii="Lucida Sans Unicode" w:eastAsia="宋体" w:hAnsi="Lucida Sans Unicode" w:cs="Lucida Sans Unicode"/>
          <w:color w:val="1A1A1A"/>
          <w:kern w:val="0"/>
          <w:szCs w:val="21"/>
        </w:rPr>
        <w:t>集群中选一台建立长连接。如果该</w:t>
      </w:r>
      <w:r w:rsidRPr="00B228BA">
        <w:rPr>
          <w:rFonts w:ascii="Lucida Sans Unicode" w:eastAsia="宋体" w:hAnsi="Lucida Sans Unicode" w:cs="Lucida Sans Unicode"/>
          <w:color w:val="1A1A1A"/>
          <w:kern w:val="0"/>
          <w:szCs w:val="21"/>
        </w:rPr>
        <w:t xml:space="preserve"> Namesrv </w:t>
      </w:r>
      <w:r w:rsidRPr="00B228BA">
        <w:rPr>
          <w:rFonts w:ascii="Lucida Sans Unicode" w:eastAsia="宋体" w:hAnsi="Lucida Sans Unicode" w:cs="Lucida Sans Unicode"/>
          <w:color w:val="1A1A1A"/>
          <w:kern w:val="0"/>
          <w:szCs w:val="21"/>
        </w:rPr>
        <w:t>宕机，会自动连其他</w:t>
      </w:r>
      <w:r w:rsidRPr="00B228BA">
        <w:rPr>
          <w:rFonts w:ascii="Lucida Sans Unicode" w:eastAsia="宋体" w:hAnsi="Lucida Sans Unicode" w:cs="Lucida Sans Unicode"/>
          <w:color w:val="1A1A1A"/>
          <w:kern w:val="0"/>
          <w:szCs w:val="21"/>
        </w:rPr>
        <w:t xml:space="preserve"> Namesrv </w:t>
      </w:r>
      <w:r w:rsidRPr="00B228BA">
        <w:rPr>
          <w:rFonts w:ascii="Lucida Sans Unicode" w:eastAsia="宋体" w:hAnsi="Lucida Sans Unicode" w:cs="Lucida Sans Unicode"/>
          <w:color w:val="1A1A1A"/>
          <w:kern w:val="0"/>
          <w:szCs w:val="21"/>
        </w:rPr>
        <w:t>，直到有可用的</w:t>
      </w:r>
      <w:r w:rsidRPr="00B228BA">
        <w:rPr>
          <w:rFonts w:ascii="Lucida Sans Unicode" w:eastAsia="宋体" w:hAnsi="Lucida Sans Unicode" w:cs="Lucida Sans Unicode"/>
          <w:color w:val="1A1A1A"/>
          <w:kern w:val="0"/>
          <w:szCs w:val="21"/>
        </w:rPr>
        <w:t xml:space="preserve"> Namesrv </w:t>
      </w:r>
      <w:r w:rsidRPr="00B228BA">
        <w:rPr>
          <w:rFonts w:ascii="Lucida Sans Unicode" w:eastAsia="宋体" w:hAnsi="Lucida Sans Unicode" w:cs="Lucida Sans Unicode"/>
          <w:color w:val="1A1A1A"/>
          <w:kern w:val="0"/>
          <w:szCs w:val="21"/>
        </w:rPr>
        <w:t>为止。</w:t>
      </w:r>
    </w:p>
    <w:p w:rsidR="00B228BA" w:rsidRPr="00B228BA" w:rsidRDefault="00B228BA" w:rsidP="00FA61C5">
      <w:pPr>
        <w:widowControl/>
        <w:numPr>
          <w:ilvl w:val="1"/>
          <w:numId w:val="221"/>
        </w:numPr>
        <w:shd w:val="clear" w:color="auto" w:fill="FFFFFF"/>
        <w:ind w:left="450"/>
        <w:jc w:val="left"/>
        <w:rPr>
          <w:rFonts w:ascii="Lucida Sans Unicode" w:eastAsia="宋体" w:hAnsi="Lucida Sans Unicode" w:cs="Lucida Sans Unicode"/>
          <w:color w:val="1A1A1A"/>
          <w:kern w:val="0"/>
          <w:szCs w:val="21"/>
        </w:rPr>
      </w:pPr>
      <w:r w:rsidRPr="00B228BA">
        <w:rPr>
          <w:rFonts w:ascii="Lucida Sans Unicode" w:eastAsia="宋体" w:hAnsi="Lucida Sans Unicode" w:cs="Lucida Sans Unicode"/>
          <w:color w:val="1A1A1A"/>
          <w:kern w:val="0"/>
          <w:szCs w:val="21"/>
        </w:rPr>
        <w:t>生产者每</w:t>
      </w:r>
      <w:r w:rsidRPr="00B228BA">
        <w:rPr>
          <w:rFonts w:ascii="Lucida Sans Unicode" w:eastAsia="宋体" w:hAnsi="Lucida Sans Unicode" w:cs="Lucida Sans Unicode"/>
          <w:color w:val="1A1A1A"/>
          <w:kern w:val="0"/>
          <w:szCs w:val="21"/>
        </w:rPr>
        <w:t xml:space="preserve"> 30 </w:t>
      </w:r>
      <w:r w:rsidRPr="00B228BA">
        <w:rPr>
          <w:rFonts w:ascii="Lucida Sans Unicode" w:eastAsia="宋体" w:hAnsi="Lucida Sans Unicode" w:cs="Lucida Sans Unicode"/>
          <w:color w:val="1A1A1A"/>
          <w:kern w:val="0"/>
          <w:szCs w:val="21"/>
        </w:rPr>
        <w:t>秒从</w:t>
      </w:r>
      <w:r w:rsidRPr="00B228BA">
        <w:rPr>
          <w:rFonts w:ascii="Lucida Sans Unicode" w:eastAsia="宋体" w:hAnsi="Lucida Sans Unicode" w:cs="Lucida Sans Unicode"/>
          <w:color w:val="1A1A1A"/>
          <w:kern w:val="0"/>
          <w:szCs w:val="21"/>
        </w:rPr>
        <w:t xml:space="preserve"> Namesrv </w:t>
      </w:r>
      <w:r w:rsidRPr="00B228BA">
        <w:rPr>
          <w:rFonts w:ascii="Lucida Sans Unicode" w:eastAsia="宋体" w:hAnsi="Lucida Sans Unicode" w:cs="Lucida Sans Unicode"/>
          <w:color w:val="1A1A1A"/>
          <w:kern w:val="0"/>
          <w:szCs w:val="21"/>
        </w:rPr>
        <w:t>获取</w:t>
      </w:r>
      <w:r w:rsidRPr="00B228BA">
        <w:rPr>
          <w:rFonts w:ascii="Lucida Sans Unicode" w:eastAsia="宋体" w:hAnsi="Lucida Sans Unicode" w:cs="Lucida Sans Unicode"/>
          <w:color w:val="1A1A1A"/>
          <w:kern w:val="0"/>
          <w:szCs w:val="21"/>
        </w:rPr>
        <w:t xml:space="preserve"> Topic </w:t>
      </w:r>
      <w:r w:rsidRPr="00B228BA">
        <w:rPr>
          <w:rFonts w:ascii="Lucida Sans Unicode" w:eastAsia="宋体" w:hAnsi="Lucida Sans Unicode" w:cs="Lucida Sans Unicode"/>
          <w:color w:val="1A1A1A"/>
          <w:kern w:val="0"/>
          <w:szCs w:val="21"/>
        </w:rPr>
        <w:t>跟</w:t>
      </w:r>
      <w:r w:rsidRPr="00B228BA">
        <w:rPr>
          <w:rFonts w:ascii="Lucida Sans Unicode" w:eastAsia="宋体" w:hAnsi="Lucida Sans Unicode" w:cs="Lucida Sans Unicode"/>
          <w:color w:val="1A1A1A"/>
          <w:kern w:val="0"/>
          <w:szCs w:val="21"/>
        </w:rPr>
        <w:t xml:space="preserve"> Broker </w:t>
      </w:r>
      <w:r w:rsidRPr="00B228BA">
        <w:rPr>
          <w:rFonts w:ascii="Lucida Sans Unicode" w:eastAsia="宋体" w:hAnsi="Lucida Sans Unicode" w:cs="Lucida Sans Unicode"/>
          <w:color w:val="1A1A1A"/>
          <w:kern w:val="0"/>
          <w:szCs w:val="21"/>
        </w:rPr>
        <w:t>的映射关系，更新到本地内存中。然后再跟</w:t>
      </w:r>
      <w:r w:rsidRPr="00B228BA">
        <w:rPr>
          <w:rFonts w:ascii="Lucida Sans Unicode" w:eastAsia="宋体" w:hAnsi="Lucida Sans Unicode" w:cs="Lucida Sans Unicode"/>
          <w:color w:val="1A1A1A"/>
          <w:kern w:val="0"/>
          <w:szCs w:val="21"/>
        </w:rPr>
        <w:t xml:space="preserve"> Topic </w:t>
      </w:r>
      <w:r w:rsidRPr="00B228BA">
        <w:rPr>
          <w:rFonts w:ascii="Lucida Sans Unicode" w:eastAsia="宋体" w:hAnsi="Lucida Sans Unicode" w:cs="Lucida Sans Unicode"/>
          <w:color w:val="1A1A1A"/>
          <w:kern w:val="0"/>
          <w:szCs w:val="21"/>
        </w:rPr>
        <w:t>涉及的所有</w:t>
      </w:r>
      <w:r w:rsidRPr="00B228BA">
        <w:rPr>
          <w:rFonts w:ascii="Lucida Sans Unicode" w:eastAsia="宋体" w:hAnsi="Lucida Sans Unicode" w:cs="Lucida Sans Unicode"/>
          <w:color w:val="1A1A1A"/>
          <w:kern w:val="0"/>
          <w:szCs w:val="21"/>
        </w:rPr>
        <w:t xml:space="preserve"> Broker </w:t>
      </w:r>
      <w:r w:rsidRPr="00B228BA">
        <w:rPr>
          <w:rFonts w:ascii="Lucida Sans Unicode" w:eastAsia="宋体" w:hAnsi="Lucida Sans Unicode" w:cs="Lucida Sans Unicode"/>
          <w:color w:val="1A1A1A"/>
          <w:kern w:val="0"/>
          <w:szCs w:val="21"/>
        </w:rPr>
        <w:t>建立长连接，每隔</w:t>
      </w:r>
      <w:r w:rsidRPr="00B228BA">
        <w:rPr>
          <w:rFonts w:ascii="Lucida Sans Unicode" w:eastAsia="宋体" w:hAnsi="Lucida Sans Unicode" w:cs="Lucida Sans Unicode"/>
          <w:color w:val="1A1A1A"/>
          <w:kern w:val="0"/>
          <w:szCs w:val="21"/>
        </w:rPr>
        <w:t xml:space="preserve"> 30 </w:t>
      </w:r>
      <w:r w:rsidRPr="00B228BA">
        <w:rPr>
          <w:rFonts w:ascii="Lucida Sans Unicode" w:eastAsia="宋体" w:hAnsi="Lucida Sans Unicode" w:cs="Lucida Sans Unicode"/>
          <w:color w:val="1A1A1A"/>
          <w:kern w:val="0"/>
          <w:szCs w:val="21"/>
        </w:rPr>
        <w:t>秒发一次心跳。</w:t>
      </w:r>
    </w:p>
    <w:p w:rsidR="00B228BA" w:rsidRPr="00B228BA" w:rsidRDefault="00B228BA" w:rsidP="00FA61C5">
      <w:pPr>
        <w:widowControl/>
        <w:numPr>
          <w:ilvl w:val="1"/>
          <w:numId w:val="221"/>
        </w:numPr>
        <w:shd w:val="clear" w:color="auto" w:fill="FFFFFF"/>
        <w:ind w:left="450"/>
        <w:jc w:val="left"/>
        <w:rPr>
          <w:rFonts w:ascii="Lucida Sans Unicode" w:eastAsia="宋体" w:hAnsi="Lucida Sans Unicode" w:cs="Lucida Sans Unicode"/>
          <w:color w:val="1A1A1A"/>
          <w:kern w:val="0"/>
          <w:szCs w:val="21"/>
        </w:rPr>
      </w:pPr>
      <w:r w:rsidRPr="00B228BA">
        <w:rPr>
          <w:rFonts w:ascii="Lucida Sans Unicode" w:eastAsia="宋体" w:hAnsi="Lucida Sans Unicode" w:cs="Lucida Sans Unicode"/>
          <w:color w:val="1A1A1A"/>
          <w:kern w:val="0"/>
          <w:szCs w:val="21"/>
        </w:rPr>
        <w:t>在</w:t>
      </w:r>
      <w:r w:rsidRPr="00B228BA">
        <w:rPr>
          <w:rFonts w:ascii="Lucida Sans Unicode" w:eastAsia="宋体" w:hAnsi="Lucida Sans Unicode" w:cs="Lucida Sans Unicode"/>
          <w:color w:val="1A1A1A"/>
          <w:kern w:val="0"/>
          <w:szCs w:val="21"/>
        </w:rPr>
        <w:t xml:space="preserve"> Broker </w:t>
      </w:r>
      <w:r w:rsidRPr="00B228BA">
        <w:rPr>
          <w:rFonts w:ascii="Lucida Sans Unicode" w:eastAsia="宋体" w:hAnsi="Lucida Sans Unicode" w:cs="Lucida Sans Unicode"/>
          <w:color w:val="1A1A1A"/>
          <w:kern w:val="0"/>
          <w:szCs w:val="21"/>
        </w:rPr>
        <w:t>端也会每</w:t>
      </w:r>
      <w:r w:rsidRPr="00B228BA">
        <w:rPr>
          <w:rFonts w:ascii="Lucida Sans Unicode" w:eastAsia="宋体" w:hAnsi="Lucida Sans Unicode" w:cs="Lucida Sans Unicode"/>
          <w:color w:val="1A1A1A"/>
          <w:kern w:val="0"/>
          <w:szCs w:val="21"/>
        </w:rPr>
        <w:t xml:space="preserve"> 10 </w:t>
      </w:r>
      <w:r w:rsidRPr="00B228BA">
        <w:rPr>
          <w:rFonts w:ascii="Lucida Sans Unicode" w:eastAsia="宋体" w:hAnsi="Lucida Sans Unicode" w:cs="Lucida Sans Unicode"/>
          <w:color w:val="1A1A1A"/>
          <w:kern w:val="0"/>
          <w:szCs w:val="21"/>
        </w:rPr>
        <w:t>秒扫描一次当前注册的</w:t>
      </w:r>
      <w:r w:rsidRPr="00B228BA">
        <w:rPr>
          <w:rFonts w:ascii="Lucida Sans Unicode" w:eastAsia="宋体" w:hAnsi="Lucida Sans Unicode" w:cs="Lucida Sans Unicode"/>
          <w:color w:val="1A1A1A"/>
          <w:kern w:val="0"/>
          <w:szCs w:val="21"/>
        </w:rPr>
        <w:t xml:space="preserve"> Producer </w:t>
      </w:r>
      <w:r w:rsidRPr="00B228BA">
        <w:rPr>
          <w:rFonts w:ascii="Lucida Sans Unicode" w:eastAsia="宋体" w:hAnsi="Lucida Sans Unicode" w:cs="Lucida Sans Unicode"/>
          <w:color w:val="1A1A1A"/>
          <w:kern w:val="0"/>
          <w:szCs w:val="21"/>
        </w:rPr>
        <w:t>，如果发现某个</w:t>
      </w:r>
      <w:r w:rsidRPr="00B228BA">
        <w:rPr>
          <w:rFonts w:ascii="Lucida Sans Unicode" w:eastAsia="宋体" w:hAnsi="Lucida Sans Unicode" w:cs="Lucida Sans Unicode"/>
          <w:color w:val="1A1A1A"/>
          <w:kern w:val="0"/>
          <w:szCs w:val="21"/>
        </w:rPr>
        <w:t xml:space="preserve"> Producer </w:t>
      </w:r>
      <w:r w:rsidRPr="00B228BA">
        <w:rPr>
          <w:rFonts w:ascii="Lucida Sans Unicode" w:eastAsia="宋体" w:hAnsi="Lucida Sans Unicode" w:cs="Lucida Sans Unicode"/>
          <w:color w:val="1A1A1A"/>
          <w:kern w:val="0"/>
          <w:szCs w:val="21"/>
        </w:rPr>
        <w:t>超过</w:t>
      </w:r>
      <w:r w:rsidRPr="00B228BA">
        <w:rPr>
          <w:rFonts w:ascii="Lucida Sans Unicode" w:eastAsia="宋体" w:hAnsi="Lucida Sans Unicode" w:cs="Lucida Sans Unicode"/>
          <w:color w:val="1A1A1A"/>
          <w:kern w:val="0"/>
          <w:szCs w:val="21"/>
        </w:rPr>
        <w:t xml:space="preserve"> 2 </w:t>
      </w:r>
      <w:r w:rsidRPr="00B228BA">
        <w:rPr>
          <w:rFonts w:ascii="Lucida Sans Unicode" w:eastAsia="宋体" w:hAnsi="Lucida Sans Unicode" w:cs="Lucida Sans Unicode"/>
          <w:color w:val="1A1A1A"/>
          <w:kern w:val="0"/>
          <w:szCs w:val="21"/>
        </w:rPr>
        <w:t>分钟都没有发心跳，则断开连接。</w:t>
      </w:r>
    </w:p>
    <w:p w:rsidR="00B228BA" w:rsidRPr="00B228BA" w:rsidRDefault="00B228BA" w:rsidP="00FA61C5">
      <w:pPr>
        <w:widowControl/>
        <w:numPr>
          <w:ilvl w:val="0"/>
          <w:numId w:val="221"/>
        </w:numPr>
        <w:shd w:val="clear" w:color="auto" w:fill="FFFFFF"/>
        <w:spacing w:before="150" w:after="420"/>
        <w:ind w:left="0"/>
        <w:jc w:val="left"/>
        <w:rPr>
          <w:rFonts w:ascii="Lucida Sans Unicode" w:eastAsia="宋体" w:hAnsi="Lucida Sans Unicode" w:cs="Lucida Sans Unicode"/>
          <w:color w:val="1A1A1A"/>
          <w:kern w:val="0"/>
          <w:szCs w:val="21"/>
        </w:rPr>
      </w:pPr>
      <w:r w:rsidRPr="00B228BA">
        <w:rPr>
          <w:rFonts w:ascii="Lucida Sans Unicode" w:eastAsia="宋体" w:hAnsi="Lucida Sans Unicode" w:cs="Lucida Sans Unicode"/>
          <w:color w:val="1A1A1A"/>
          <w:kern w:val="0"/>
          <w:szCs w:val="21"/>
        </w:rPr>
        <w:t>2</w:t>
      </w:r>
      <w:r w:rsidRPr="00B228BA">
        <w:rPr>
          <w:rFonts w:ascii="Lucida Sans Unicode" w:eastAsia="宋体" w:hAnsi="Lucida Sans Unicode" w:cs="Lucida Sans Unicode"/>
          <w:color w:val="1A1A1A"/>
          <w:kern w:val="0"/>
          <w:szCs w:val="21"/>
        </w:rPr>
        <w:t>、</w:t>
      </w:r>
      <w:r w:rsidRPr="00B228BA">
        <w:rPr>
          <w:rFonts w:ascii="Lucida Sans Unicode" w:eastAsia="宋体" w:hAnsi="Lucida Sans Unicode" w:cs="Lucida Sans Unicode"/>
          <w:b/>
          <w:bCs/>
          <w:color w:val="1A1A1A"/>
          <w:kern w:val="0"/>
          <w:szCs w:val="21"/>
        </w:rPr>
        <w:t>生产者端的负载均衡</w:t>
      </w:r>
      <w:r w:rsidRPr="00B228BA">
        <w:rPr>
          <w:rFonts w:ascii="Lucida Sans Unicode" w:eastAsia="宋体" w:hAnsi="Lucida Sans Unicode" w:cs="Lucida Sans Unicode"/>
          <w:color w:val="1A1A1A"/>
          <w:kern w:val="0"/>
          <w:szCs w:val="21"/>
        </w:rPr>
        <w:t>。</w:t>
      </w:r>
    </w:p>
    <w:p w:rsidR="00B228BA" w:rsidRPr="00B228BA" w:rsidRDefault="00B228BA" w:rsidP="00FA61C5">
      <w:pPr>
        <w:widowControl/>
        <w:numPr>
          <w:ilvl w:val="1"/>
          <w:numId w:val="221"/>
        </w:numPr>
        <w:shd w:val="clear" w:color="auto" w:fill="FFFFFF"/>
        <w:spacing w:before="150" w:after="420"/>
        <w:ind w:left="450"/>
        <w:jc w:val="left"/>
        <w:rPr>
          <w:rFonts w:ascii="Lucida Sans Unicode" w:eastAsia="宋体" w:hAnsi="Lucida Sans Unicode" w:cs="Lucida Sans Unicode"/>
          <w:color w:val="1A1A1A"/>
          <w:kern w:val="0"/>
          <w:szCs w:val="21"/>
        </w:rPr>
      </w:pPr>
      <w:r w:rsidRPr="00B228BA">
        <w:rPr>
          <w:rFonts w:ascii="Lucida Sans Unicode" w:eastAsia="宋体" w:hAnsi="Lucida Sans Unicode" w:cs="Lucida Sans Unicode"/>
          <w:color w:val="1A1A1A"/>
          <w:kern w:val="0"/>
          <w:szCs w:val="21"/>
        </w:rPr>
        <w:t>生产者发送时，会自动轮询当前所有可发送的</w:t>
      </w:r>
      <w:r w:rsidRPr="00B228BA">
        <w:rPr>
          <w:rFonts w:ascii="Lucida Sans Unicode" w:eastAsia="宋体" w:hAnsi="Lucida Sans Unicode" w:cs="Lucida Sans Unicode"/>
          <w:color w:val="1A1A1A"/>
          <w:kern w:val="0"/>
          <w:szCs w:val="21"/>
        </w:rPr>
        <w:t>broker</w:t>
      </w:r>
      <w:r w:rsidRPr="00B228BA">
        <w:rPr>
          <w:rFonts w:ascii="Lucida Sans Unicode" w:eastAsia="宋体" w:hAnsi="Lucida Sans Unicode" w:cs="Lucida Sans Unicode"/>
          <w:color w:val="1A1A1A"/>
          <w:kern w:val="0"/>
          <w:szCs w:val="21"/>
        </w:rPr>
        <w:t>，一条消息发送成功，下次换另外一个</w:t>
      </w:r>
      <w:r w:rsidRPr="00B228BA">
        <w:rPr>
          <w:rFonts w:ascii="Lucida Sans Unicode" w:eastAsia="宋体" w:hAnsi="Lucida Sans Unicode" w:cs="Lucida Sans Unicode"/>
          <w:color w:val="1A1A1A"/>
          <w:kern w:val="0"/>
          <w:szCs w:val="21"/>
        </w:rPr>
        <w:t>broker</w:t>
      </w:r>
      <w:r w:rsidRPr="00B228BA">
        <w:rPr>
          <w:rFonts w:ascii="Lucida Sans Unicode" w:eastAsia="宋体" w:hAnsi="Lucida Sans Unicode" w:cs="Lucida Sans Unicode"/>
          <w:color w:val="1A1A1A"/>
          <w:kern w:val="0"/>
          <w:szCs w:val="21"/>
        </w:rPr>
        <w:t>发送，以达到消息平均落到所有的</w:t>
      </w:r>
      <w:r w:rsidRPr="00B228BA">
        <w:rPr>
          <w:rFonts w:ascii="Lucida Sans Unicode" w:eastAsia="宋体" w:hAnsi="Lucida Sans Unicode" w:cs="Lucida Sans Unicode"/>
          <w:color w:val="1A1A1A"/>
          <w:kern w:val="0"/>
          <w:szCs w:val="21"/>
        </w:rPr>
        <w:t>broker</w:t>
      </w:r>
      <w:r w:rsidRPr="00B228BA">
        <w:rPr>
          <w:rFonts w:ascii="Lucida Sans Unicode" w:eastAsia="宋体" w:hAnsi="Lucida Sans Unicode" w:cs="Lucida Sans Unicode"/>
          <w:color w:val="1A1A1A"/>
          <w:kern w:val="0"/>
          <w:szCs w:val="21"/>
        </w:rPr>
        <w:t>上。</w:t>
      </w:r>
    </w:p>
    <w:p w:rsidR="00B228BA" w:rsidRPr="00B228BA" w:rsidRDefault="00B228BA" w:rsidP="00B228BA">
      <w:pPr>
        <w:widowControl/>
        <w:shd w:val="clear" w:color="auto" w:fill="F6F6F6"/>
        <w:ind w:left="825"/>
        <w:jc w:val="left"/>
        <w:rPr>
          <w:rFonts w:ascii="Lucida Sans Unicode" w:eastAsia="宋体" w:hAnsi="Lucida Sans Unicode" w:cs="Lucida Sans Unicode"/>
          <w:color w:val="1A1A1A"/>
          <w:kern w:val="0"/>
          <w:szCs w:val="21"/>
        </w:rPr>
      </w:pPr>
      <w:r w:rsidRPr="00B228BA">
        <w:rPr>
          <w:rFonts w:ascii="Lucida Sans Unicode" w:eastAsia="宋体" w:hAnsi="Lucida Sans Unicode" w:cs="Lucida Sans Unicode"/>
          <w:color w:val="1A1A1A"/>
          <w:kern w:val="0"/>
          <w:szCs w:val="21"/>
        </w:rPr>
        <w:t>这里需要注意一点：假如某个</w:t>
      </w:r>
      <w:r w:rsidRPr="00B228BA">
        <w:rPr>
          <w:rFonts w:ascii="Lucida Sans Unicode" w:eastAsia="宋体" w:hAnsi="Lucida Sans Unicode" w:cs="Lucida Sans Unicode"/>
          <w:color w:val="1A1A1A"/>
          <w:kern w:val="0"/>
          <w:szCs w:val="21"/>
        </w:rPr>
        <w:t xml:space="preserve"> Broker </w:t>
      </w:r>
      <w:r w:rsidRPr="00B228BA">
        <w:rPr>
          <w:rFonts w:ascii="Lucida Sans Unicode" w:eastAsia="宋体" w:hAnsi="Lucida Sans Unicode" w:cs="Lucida Sans Unicode"/>
          <w:color w:val="1A1A1A"/>
          <w:kern w:val="0"/>
          <w:szCs w:val="21"/>
        </w:rPr>
        <w:t>宕机，意味生产者最长需要</w:t>
      </w:r>
      <w:r w:rsidRPr="00B228BA">
        <w:rPr>
          <w:rFonts w:ascii="Lucida Sans Unicode" w:eastAsia="宋体" w:hAnsi="Lucida Sans Unicode" w:cs="Lucida Sans Unicode"/>
          <w:color w:val="1A1A1A"/>
          <w:kern w:val="0"/>
          <w:szCs w:val="21"/>
        </w:rPr>
        <w:t xml:space="preserve"> 30 </w:t>
      </w:r>
      <w:r w:rsidRPr="00B228BA">
        <w:rPr>
          <w:rFonts w:ascii="Lucida Sans Unicode" w:eastAsia="宋体" w:hAnsi="Lucida Sans Unicode" w:cs="Lucida Sans Unicode"/>
          <w:color w:val="1A1A1A"/>
          <w:kern w:val="0"/>
          <w:szCs w:val="21"/>
        </w:rPr>
        <w:t>秒才能感知到。在这期间会向宕机的</w:t>
      </w:r>
      <w:r w:rsidRPr="00B228BA">
        <w:rPr>
          <w:rFonts w:ascii="Lucida Sans Unicode" w:eastAsia="宋体" w:hAnsi="Lucida Sans Unicode" w:cs="Lucida Sans Unicode"/>
          <w:color w:val="1A1A1A"/>
          <w:kern w:val="0"/>
          <w:szCs w:val="21"/>
        </w:rPr>
        <w:t xml:space="preserve"> Broker </w:t>
      </w:r>
      <w:r w:rsidRPr="00B228BA">
        <w:rPr>
          <w:rFonts w:ascii="Lucida Sans Unicode" w:eastAsia="宋体" w:hAnsi="Lucida Sans Unicode" w:cs="Lucida Sans Unicode"/>
          <w:color w:val="1A1A1A"/>
          <w:kern w:val="0"/>
          <w:szCs w:val="21"/>
        </w:rPr>
        <w:t>发送消息。当一条消息发送到某个</w:t>
      </w:r>
      <w:r w:rsidRPr="00B228BA">
        <w:rPr>
          <w:rFonts w:ascii="Lucida Sans Unicode" w:eastAsia="宋体" w:hAnsi="Lucida Sans Unicode" w:cs="Lucida Sans Unicode"/>
          <w:color w:val="1A1A1A"/>
          <w:kern w:val="0"/>
          <w:szCs w:val="21"/>
        </w:rPr>
        <w:t xml:space="preserve"> Broker </w:t>
      </w:r>
      <w:r w:rsidRPr="00B228BA">
        <w:rPr>
          <w:rFonts w:ascii="Lucida Sans Unicode" w:eastAsia="宋体" w:hAnsi="Lucida Sans Unicode" w:cs="Lucida Sans Unicode"/>
          <w:color w:val="1A1A1A"/>
          <w:kern w:val="0"/>
          <w:szCs w:val="21"/>
        </w:rPr>
        <w:t>失败后，会自动再重发</w:t>
      </w:r>
      <w:r w:rsidRPr="00B228BA">
        <w:rPr>
          <w:rFonts w:ascii="Lucida Sans Unicode" w:eastAsia="宋体" w:hAnsi="Lucida Sans Unicode" w:cs="Lucida Sans Unicode"/>
          <w:color w:val="1A1A1A"/>
          <w:kern w:val="0"/>
          <w:szCs w:val="21"/>
        </w:rPr>
        <w:t xml:space="preserve"> 2 </w:t>
      </w:r>
      <w:r w:rsidRPr="00B228BA">
        <w:rPr>
          <w:rFonts w:ascii="Lucida Sans Unicode" w:eastAsia="宋体" w:hAnsi="Lucida Sans Unicode" w:cs="Lucida Sans Unicode"/>
          <w:color w:val="1A1A1A"/>
          <w:kern w:val="0"/>
          <w:szCs w:val="21"/>
        </w:rPr>
        <w:t>次，假如还是发送失败，则抛出发送失败异常。</w:t>
      </w:r>
    </w:p>
    <w:p w:rsidR="00B228BA" w:rsidRPr="00B228BA" w:rsidRDefault="00B228BA" w:rsidP="00B228BA">
      <w:pPr>
        <w:widowControl/>
        <w:shd w:val="clear" w:color="auto" w:fill="F6F6F6"/>
        <w:ind w:left="825"/>
        <w:jc w:val="left"/>
        <w:rPr>
          <w:rFonts w:ascii="Lucida Sans Unicode" w:eastAsia="宋体" w:hAnsi="Lucida Sans Unicode" w:cs="Lucida Sans Unicode"/>
          <w:color w:val="1A1A1A"/>
          <w:kern w:val="0"/>
          <w:szCs w:val="21"/>
        </w:rPr>
      </w:pPr>
      <w:r w:rsidRPr="00B228BA">
        <w:rPr>
          <w:rFonts w:ascii="Lucida Sans Unicode" w:eastAsia="宋体" w:hAnsi="Lucida Sans Unicode" w:cs="Lucida Sans Unicode"/>
          <w:color w:val="1A1A1A"/>
          <w:kern w:val="0"/>
          <w:szCs w:val="21"/>
        </w:rPr>
        <w:t>客户端里会自动轮询另外一个</w:t>
      </w:r>
      <w:r w:rsidRPr="00B228BA">
        <w:rPr>
          <w:rFonts w:ascii="Lucida Sans Unicode" w:eastAsia="宋体" w:hAnsi="Lucida Sans Unicode" w:cs="Lucida Sans Unicode"/>
          <w:color w:val="1A1A1A"/>
          <w:kern w:val="0"/>
          <w:szCs w:val="21"/>
        </w:rPr>
        <w:t xml:space="preserve"> Broker </w:t>
      </w:r>
      <w:r w:rsidRPr="00B228BA">
        <w:rPr>
          <w:rFonts w:ascii="Lucida Sans Unicode" w:eastAsia="宋体" w:hAnsi="Lucida Sans Unicode" w:cs="Lucida Sans Unicode"/>
          <w:color w:val="1A1A1A"/>
          <w:kern w:val="0"/>
          <w:szCs w:val="21"/>
        </w:rPr>
        <w:t>重新发送，这个对于用户是透明的。</w:t>
      </w:r>
    </w:p>
    <w:p w:rsidR="00B228BA" w:rsidRDefault="00B228BA" w:rsidP="00EA31A8">
      <w:pPr>
        <w:pStyle w:val="3"/>
      </w:pPr>
      <w:r w:rsidRPr="00B228BA">
        <w:t>Producer 发送消息有几种方式？</w:t>
      </w:r>
    </w:p>
    <w:p w:rsidR="00B228BA" w:rsidRPr="00B228BA" w:rsidRDefault="00B228BA" w:rsidP="00B228BA">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B228BA">
        <w:rPr>
          <w:rFonts w:ascii="Lucida Sans Unicode" w:eastAsia="宋体" w:hAnsi="Lucida Sans Unicode" w:cs="Lucida Sans Unicode"/>
          <w:color w:val="1A1A1A"/>
          <w:kern w:val="0"/>
          <w:sz w:val="24"/>
          <w:szCs w:val="24"/>
        </w:rPr>
        <w:t xml:space="preserve">Producer </w:t>
      </w:r>
      <w:r w:rsidRPr="00B228BA">
        <w:rPr>
          <w:rFonts w:ascii="Lucida Sans Unicode" w:eastAsia="宋体" w:hAnsi="Lucida Sans Unicode" w:cs="Lucida Sans Unicode"/>
          <w:color w:val="1A1A1A"/>
          <w:kern w:val="0"/>
          <w:sz w:val="24"/>
          <w:szCs w:val="24"/>
        </w:rPr>
        <w:t>发送消息，有三种方式：</w:t>
      </w:r>
    </w:p>
    <w:p w:rsidR="00B228BA" w:rsidRPr="00B228BA" w:rsidRDefault="00B228BA" w:rsidP="00FA61C5">
      <w:pPr>
        <w:widowControl/>
        <w:numPr>
          <w:ilvl w:val="0"/>
          <w:numId w:val="222"/>
        </w:numPr>
        <w:shd w:val="clear" w:color="auto" w:fill="FFFFFF"/>
        <w:ind w:left="0"/>
        <w:jc w:val="left"/>
        <w:rPr>
          <w:rFonts w:ascii="Lucida Sans Unicode" w:eastAsia="宋体" w:hAnsi="Lucida Sans Unicode" w:cs="Lucida Sans Unicode"/>
          <w:color w:val="1A1A1A"/>
          <w:kern w:val="0"/>
          <w:szCs w:val="21"/>
        </w:rPr>
      </w:pPr>
      <w:r w:rsidRPr="00B228BA">
        <w:rPr>
          <w:rFonts w:ascii="Lucida Sans Unicode" w:eastAsia="宋体" w:hAnsi="Lucida Sans Unicode" w:cs="Lucida Sans Unicode"/>
          <w:color w:val="1A1A1A"/>
          <w:kern w:val="0"/>
          <w:szCs w:val="21"/>
        </w:rPr>
        <w:t>同步方式</w:t>
      </w:r>
    </w:p>
    <w:p w:rsidR="00B228BA" w:rsidRPr="00B228BA" w:rsidRDefault="00B228BA" w:rsidP="00FA61C5">
      <w:pPr>
        <w:widowControl/>
        <w:numPr>
          <w:ilvl w:val="0"/>
          <w:numId w:val="222"/>
        </w:numPr>
        <w:shd w:val="clear" w:color="auto" w:fill="FFFFFF"/>
        <w:ind w:left="0"/>
        <w:jc w:val="left"/>
        <w:rPr>
          <w:rFonts w:ascii="Lucida Sans Unicode" w:eastAsia="宋体" w:hAnsi="Lucida Sans Unicode" w:cs="Lucida Sans Unicode"/>
          <w:color w:val="1A1A1A"/>
          <w:kern w:val="0"/>
          <w:szCs w:val="21"/>
        </w:rPr>
      </w:pPr>
      <w:r w:rsidRPr="00B228BA">
        <w:rPr>
          <w:rFonts w:ascii="Lucida Sans Unicode" w:eastAsia="宋体" w:hAnsi="Lucida Sans Unicode" w:cs="Lucida Sans Unicode"/>
          <w:color w:val="1A1A1A"/>
          <w:kern w:val="0"/>
          <w:szCs w:val="21"/>
        </w:rPr>
        <w:t>异步方式</w:t>
      </w:r>
    </w:p>
    <w:p w:rsidR="00B228BA" w:rsidRPr="00B228BA" w:rsidRDefault="00B228BA" w:rsidP="00FA61C5">
      <w:pPr>
        <w:widowControl/>
        <w:numPr>
          <w:ilvl w:val="0"/>
          <w:numId w:val="222"/>
        </w:numPr>
        <w:shd w:val="clear" w:color="auto" w:fill="FFFFFF"/>
        <w:ind w:left="0"/>
        <w:jc w:val="left"/>
        <w:rPr>
          <w:rFonts w:ascii="Lucida Sans Unicode" w:eastAsia="宋体" w:hAnsi="Lucida Sans Unicode" w:cs="Lucida Sans Unicode"/>
          <w:color w:val="1A1A1A"/>
          <w:kern w:val="0"/>
          <w:szCs w:val="21"/>
        </w:rPr>
      </w:pPr>
      <w:r w:rsidRPr="00B228BA">
        <w:rPr>
          <w:rFonts w:ascii="Lucida Sans Unicode" w:eastAsia="宋体" w:hAnsi="Lucida Sans Unicode" w:cs="Lucida Sans Unicode"/>
          <w:color w:val="1A1A1A"/>
          <w:kern w:val="0"/>
          <w:szCs w:val="21"/>
        </w:rPr>
        <w:t xml:space="preserve">Oneway </w:t>
      </w:r>
      <w:r w:rsidRPr="00B228BA">
        <w:rPr>
          <w:rFonts w:ascii="Lucida Sans Unicode" w:eastAsia="宋体" w:hAnsi="Lucida Sans Unicode" w:cs="Lucida Sans Unicode"/>
          <w:color w:val="1A1A1A"/>
          <w:kern w:val="0"/>
          <w:szCs w:val="21"/>
        </w:rPr>
        <w:t>方式</w:t>
      </w:r>
    </w:p>
    <w:p w:rsidR="00B228BA" w:rsidRPr="00B228BA" w:rsidRDefault="00B228BA" w:rsidP="00B228BA">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B228BA">
        <w:rPr>
          <w:rFonts w:ascii="Lucida Sans Unicode" w:eastAsia="宋体" w:hAnsi="Lucida Sans Unicode" w:cs="Lucida Sans Unicode"/>
          <w:color w:val="1A1A1A"/>
          <w:kern w:val="0"/>
          <w:sz w:val="24"/>
          <w:szCs w:val="24"/>
        </w:rPr>
        <w:t>其中，方式</w:t>
      </w:r>
      <w:r w:rsidRPr="00B228BA">
        <w:rPr>
          <w:rFonts w:ascii="Lucida Sans Unicode" w:eastAsia="宋体" w:hAnsi="Lucida Sans Unicode" w:cs="Lucida Sans Unicode"/>
          <w:color w:val="1A1A1A"/>
          <w:kern w:val="0"/>
          <w:sz w:val="24"/>
          <w:szCs w:val="24"/>
        </w:rPr>
        <w:t xml:space="preserve"> 1 </w:t>
      </w:r>
      <w:r w:rsidRPr="00B228BA">
        <w:rPr>
          <w:rFonts w:ascii="Lucida Sans Unicode" w:eastAsia="宋体" w:hAnsi="Lucida Sans Unicode" w:cs="Lucida Sans Unicode"/>
          <w:color w:val="1A1A1A"/>
          <w:kern w:val="0"/>
          <w:sz w:val="24"/>
          <w:szCs w:val="24"/>
        </w:rPr>
        <w:t>和</w:t>
      </w:r>
      <w:r w:rsidRPr="00B228BA">
        <w:rPr>
          <w:rFonts w:ascii="Lucida Sans Unicode" w:eastAsia="宋体" w:hAnsi="Lucida Sans Unicode" w:cs="Lucida Sans Unicode"/>
          <w:color w:val="1A1A1A"/>
          <w:kern w:val="0"/>
          <w:sz w:val="24"/>
          <w:szCs w:val="24"/>
        </w:rPr>
        <w:t xml:space="preserve"> 2 </w:t>
      </w:r>
      <w:r w:rsidRPr="00B228BA">
        <w:rPr>
          <w:rFonts w:ascii="Lucida Sans Unicode" w:eastAsia="宋体" w:hAnsi="Lucida Sans Unicode" w:cs="Lucida Sans Unicode"/>
          <w:color w:val="1A1A1A"/>
          <w:kern w:val="0"/>
          <w:sz w:val="24"/>
          <w:szCs w:val="24"/>
        </w:rPr>
        <w:t>比较常见，具体使用哪一种方式需要根据业务情况来判断。而方式</w:t>
      </w:r>
      <w:r w:rsidRPr="00B228BA">
        <w:rPr>
          <w:rFonts w:ascii="Lucida Sans Unicode" w:eastAsia="宋体" w:hAnsi="Lucida Sans Unicode" w:cs="Lucida Sans Unicode"/>
          <w:color w:val="1A1A1A"/>
          <w:kern w:val="0"/>
          <w:sz w:val="24"/>
          <w:szCs w:val="24"/>
        </w:rPr>
        <w:t xml:space="preserve"> 3 </w:t>
      </w:r>
      <w:r w:rsidRPr="00B228BA">
        <w:rPr>
          <w:rFonts w:ascii="Lucida Sans Unicode" w:eastAsia="宋体" w:hAnsi="Lucida Sans Unicode" w:cs="Lucida Sans Unicode"/>
          <w:color w:val="1A1A1A"/>
          <w:kern w:val="0"/>
          <w:sz w:val="24"/>
          <w:szCs w:val="24"/>
        </w:rPr>
        <w:t>，适合大数据场景，允许有一定消息丢失的场景。</w:t>
      </w:r>
    </w:p>
    <w:p w:rsidR="00B228BA" w:rsidRDefault="00EA31A8" w:rsidP="00EA31A8">
      <w:pPr>
        <w:pStyle w:val="2"/>
      </w:pPr>
      <w:r>
        <w:rPr>
          <w:rFonts w:hint="eastAsia"/>
        </w:rPr>
        <w:t>7.</w:t>
      </w:r>
      <w:r w:rsidRPr="00EA31A8">
        <w:rPr>
          <w:rFonts w:hint="eastAsia"/>
        </w:rPr>
        <w:t xml:space="preserve"> 请说说你对</w:t>
      </w:r>
      <w:r w:rsidRPr="00EA31A8">
        <w:t xml:space="preserve"> Consumer 的了解？</w:t>
      </w:r>
    </w:p>
    <w:p w:rsidR="00EA31A8" w:rsidRDefault="00EA31A8" w:rsidP="00FA61C5">
      <w:pPr>
        <w:widowControl/>
        <w:numPr>
          <w:ilvl w:val="0"/>
          <w:numId w:val="22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1</w:t>
      </w:r>
      <w:r>
        <w:rPr>
          <w:rFonts w:ascii="Lucida Sans Unicode" w:hAnsi="Lucida Sans Unicode" w:cs="Lucida Sans Unicode"/>
          <w:color w:val="1A1A1A"/>
          <w:szCs w:val="21"/>
        </w:rPr>
        <w:t>、</w:t>
      </w:r>
      <w:r>
        <w:rPr>
          <w:rStyle w:val="a4"/>
          <w:rFonts w:ascii="Lucida Sans Unicode" w:hAnsi="Lucida Sans Unicode" w:cs="Lucida Sans Unicode"/>
          <w:color w:val="1A1A1A"/>
          <w:szCs w:val="21"/>
        </w:rPr>
        <w:t>获得</w:t>
      </w:r>
      <w:r>
        <w:rPr>
          <w:rStyle w:val="a4"/>
          <w:rFonts w:ascii="Lucida Sans Unicode" w:hAnsi="Lucida Sans Unicode" w:cs="Lucida Sans Unicode"/>
          <w:color w:val="1A1A1A"/>
          <w:szCs w:val="21"/>
        </w:rPr>
        <w:t xml:space="preserve"> Topic-Broker </w:t>
      </w:r>
      <w:r>
        <w:rPr>
          <w:rStyle w:val="a4"/>
          <w:rFonts w:ascii="Lucida Sans Unicode" w:hAnsi="Lucida Sans Unicode" w:cs="Lucida Sans Unicode"/>
          <w:color w:val="1A1A1A"/>
          <w:szCs w:val="21"/>
        </w:rPr>
        <w:t>的映射关系</w:t>
      </w:r>
      <w:r>
        <w:rPr>
          <w:rFonts w:ascii="Lucida Sans Unicode" w:hAnsi="Lucida Sans Unicode" w:cs="Lucida Sans Unicode"/>
          <w:color w:val="1A1A1A"/>
          <w:szCs w:val="21"/>
        </w:rPr>
        <w:t>。</w:t>
      </w:r>
    </w:p>
    <w:p w:rsidR="00EA31A8" w:rsidRDefault="00EA31A8" w:rsidP="00FA61C5">
      <w:pPr>
        <w:widowControl/>
        <w:numPr>
          <w:ilvl w:val="1"/>
          <w:numId w:val="223"/>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Consumer </w:t>
      </w:r>
      <w:r>
        <w:rPr>
          <w:rFonts w:ascii="Lucida Sans Unicode" w:hAnsi="Lucida Sans Unicode" w:cs="Lucida Sans Unicode"/>
          <w:color w:val="1A1A1A"/>
          <w:szCs w:val="21"/>
        </w:rPr>
        <w:t>启动时需要指定</w:t>
      </w:r>
      <w:r>
        <w:rPr>
          <w:rFonts w:ascii="Lucida Sans Unicode" w:hAnsi="Lucida Sans Unicode" w:cs="Lucida Sans Unicode"/>
          <w:color w:val="1A1A1A"/>
          <w:szCs w:val="21"/>
        </w:rPr>
        <w:t xml:space="preserve"> Namesrv </w:t>
      </w:r>
      <w:r>
        <w:rPr>
          <w:rFonts w:ascii="Lucida Sans Unicode" w:hAnsi="Lucida Sans Unicode" w:cs="Lucida Sans Unicode"/>
          <w:color w:val="1A1A1A"/>
          <w:szCs w:val="21"/>
        </w:rPr>
        <w:t>地址，与其中一个</w:t>
      </w:r>
      <w:r>
        <w:rPr>
          <w:rFonts w:ascii="Lucida Sans Unicode" w:hAnsi="Lucida Sans Unicode" w:cs="Lucida Sans Unicode"/>
          <w:color w:val="1A1A1A"/>
          <w:szCs w:val="21"/>
        </w:rPr>
        <w:t xml:space="preserve"> Namesrv </w:t>
      </w:r>
      <w:r>
        <w:rPr>
          <w:rFonts w:ascii="Lucida Sans Unicode" w:hAnsi="Lucida Sans Unicode" w:cs="Lucida Sans Unicode"/>
          <w:color w:val="1A1A1A"/>
          <w:szCs w:val="21"/>
        </w:rPr>
        <w:t>建立长连接。消费者每隔</w:t>
      </w:r>
      <w:r>
        <w:rPr>
          <w:rFonts w:ascii="Lucida Sans Unicode" w:hAnsi="Lucida Sans Unicode" w:cs="Lucida Sans Unicode"/>
          <w:color w:val="1A1A1A"/>
          <w:szCs w:val="21"/>
        </w:rPr>
        <w:t xml:space="preserve"> 30 </w:t>
      </w:r>
      <w:r>
        <w:rPr>
          <w:rFonts w:ascii="Lucida Sans Unicode" w:hAnsi="Lucida Sans Unicode" w:cs="Lucida Sans Unicode"/>
          <w:color w:val="1A1A1A"/>
          <w:szCs w:val="21"/>
        </w:rPr>
        <w:t>秒从</w:t>
      </w:r>
      <w:r>
        <w:rPr>
          <w:rFonts w:ascii="Lucida Sans Unicode" w:hAnsi="Lucida Sans Unicode" w:cs="Lucida Sans Unicode"/>
          <w:color w:val="1A1A1A"/>
          <w:szCs w:val="21"/>
        </w:rPr>
        <w:t xml:space="preserve"> Namesrv </w:t>
      </w:r>
      <w:r>
        <w:rPr>
          <w:rFonts w:ascii="Lucida Sans Unicode" w:hAnsi="Lucida Sans Unicode" w:cs="Lucida Sans Unicode"/>
          <w:color w:val="1A1A1A"/>
          <w:szCs w:val="21"/>
        </w:rPr>
        <w:t>获取所有</w:t>
      </w:r>
      <w:r>
        <w:rPr>
          <w:rFonts w:ascii="Lucida Sans Unicode" w:hAnsi="Lucida Sans Unicode" w:cs="Lucida Sans Unicode"/>
          <w:color w:val="1A1A1A"/>
          <w:szCs w:val="21"/>
        </w:rPr>
        <w:t xml:space="preserve">Topic </w:t>
      </w:r>
      <w:r>
        <w:rPr>
          <w:rFonts w:ascii="Lucida Sans Unicode" w:hAnsi="Lucida Sans Unicode" w:cs="Lucida Sans Unicode"/>
          <w:color w:val="1A1A1A"/>
          <w:szCs w:val="21"/>
        </w:rPr>
        <w:t>的最新队列情况，这意味着某个</w:t>
      </w:r>
      <w:r>
        <w:rPr>
          <w:rFonts w:ascii="Lucida Sans Unicode" w:hAnsi="Lucida Sans Unicode" w:cs="Lucida Sans Unicode"/>
          <w:color w:val="1A1A1A"/>
          <w:szCs w:val="21"/>
        </w:rPr>
        <w:t xml:space="preserve"> Broker </w:t>
      </w:r>
      <w:r>
        <w:rPr>
          <w:rFonts w:ascii="Lucida Sans Unicode" w:hAnsi="Lucida Sans Unicode" w:cs="Lucida Sans Unicode"/>
          <w:color w:val="1A1A1A"/>
          <w:szCs w:val="21"/>
        </w:rPr>
        <w:t>如果宕机，客户端最多要</w:t>
      </w:r>
      <w:r>
        <w:rPr>
          <w:rFonts w:ascii="Lucida Sans Unicode" w:hAnsi="Lucida Sans Unicode" w:cs="Lucida Sans Unicode"/>
          <w:color w:val="1A1A1A"/>
          <w:szCs w:val="21"/>
        </w:rPr>
        <w:t xml:space="preserve"> 30 </w:t>
      </w:r>
      <w:r>
        <w:rPr>
          <w:rFonts w:ascii="Lucida Sans Unicode" w:hAnsi="Lucida Sans Unicode" w:cs="Lucida Sans Unicode"/>
          <w:color w:val="1A1A1A"/>
          <w:szCs w:val="21"/>
        </w:rPr>
        <w:t>秒才能感知。连接建立后，从</w:t>
      </w:r>
      <w:r>
        <w:rPr>
          <w:rFonts w:ascii="Lucida Sans Unicode" w:hAnsi="Lucida Sans Unicode" w:cs="Lucida Sans Unicode"/>
          <w:color w:val="1A1A1A"/>
          <w:szCs w:val="21"/>
        </w:rPr>
        <w:t xml:space="preserve"> Namesrv </w:t>
      </w:r>
      <w:r>
        <w:rPr>
          <w:rFonts w:ascii="Lucida Sans Unicode" w:hAnsi="Lucida Sans Unicode" w:cs="Lucida Sans Unicode"/>
          <w:color w:val="1A1A1A"/>
          <w:szCs w:val="21"/>
        </w:rPr>
        <w:t>中获取当前消费</w:t>
      </w:r>
      <w:r>
        <w:rPr>
          <w:rFonts w:ascii="Lucida Sans Unicode" w:hAnsi="Lucida Sans Unicode" w:cs="Lucida Sans Unicode"/>
          <w:color w:val="1A1A1A"/>
          <w:szCs w:val="21"/>
        </w:rPr>
        <w:t xml:space="preserve"> Topic </w:t>
      </w:r>
      <w:r>
        <w:rPr>
          <w:rFonts w:ascii="Lucida Sans Unicode" w:hAnsi="Lucida Sans Unicode" w:cs="Lucida Sans Unicode"/>
          <w:color w:val="1A1A1A"/>
          <w:szCs w:val="21"/>
        </w:rPr>
        <w:t>所涉及的</w:t>
      </w:r>
      <w:r>
        <w:rPr>
          <w:rFonts w:ascii="Lucida Sans Unicode" w:hAnsi="Lucida Sans Unicode" w:cs="Lucida Sans Unicode"/>
          <w:color w:val="1A1A1A"/>
          <w:szCs w:val="21"/>
        </w:rPr>
        <w:t xml:space="preserve"> Broker</w:t>
      </w:r>
      <w:r>
        <w:rPr>
          <w:rFonts w:ascii="Lucida Sans Unicode" w:hAnsi="Lucida Sans Unicode" w:cs="Lucida Sans Unicode"/>
          <w:color w:val="1A1A1A"/>
          <w:szCs w:val="21"/>
        </w:rPr>
        <w:t>，直连</w:t>
      </w:r>
      <w:r>
        <w:rPr>
          <w:rFonts w:ascii="Lucida Sans Unicode" w:hAnsi="Lucida Sans Unicode" w:cs="Lucida Sans Unicode"/>
          <w:color w:val="1A1A1A"/>
          <w:szCs w:val="21"/>
        </w:rPr>
        <w:t xml:space="preserve"> Broker </w:t>
      </w:r>
      <w:r>
        <w:rPr>
          <w:rFonts w:ascii="Lucida Sans Unicode" w:hAnsi="Lucida Sans Unicode" w:cs="Lucida Sans Unicode"/>
          <w:color w:val="1A1A1A"/>
          <w:szCs w:val="21"/>
        </w:rPr>
        <w:t>。</w:t>
      </w:r>
    </w:p>
    <w:p w:rsidR="00EA31A8" w:rsidRDefault="00EA31A8" w:rsidP="00FA61C5">
      <w:pPr>
        <w:widowControl/>
        <w:numPr>
          <w:ilvl w:val="1"/>
          <w:numId w:val="223"/>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Consumer </w:t>
      </w:r>
      <w:r>
        <w:rPr>
          <w:rFonts w:ascii="Lucida Sans Unicode" w:hAnsi="Lucida Sans Unicode" w:cs="Lucida Sans Unicode"/>
          <w:color w:val="1A1A1A"/>
          <w:szCs w:val="21"/>
        </w:rPr>
        <w:t>跟</w:t>
      </w:r>
      <w:r>
        <w:rPr>
          <w:rFonts w:ascii="Lucida Sans Unicode" w:hAnsi="Lucida Sans Unicode" w:cs="Lucida Sans Unicode"/>
          <w:color w:val="1A1A1A"/>
          <w:szCs w:val="21"/>
        </w:rPr>
        <w:t xml:space="preserve"> Broker </w:t>
      </w:r>
      <w:r>
        <w:rPr>
          <w:rFonts w:ascii="Lucida Sans Unicode" w:hAnsi="Lucida Sans Unicode" w:cs="Lucida Sans Unicode"/>
          <w:color w:val="1A1A1A"/>
          <w:szCs w:val="21"/>
        </w:rPr>
        <w:t>是长连接，会每隔</w:t>
      </w:r>
      <w:r>
        <w:rPr>
          <w:rFonts w:ascii="Lucida Sans Unicode" w:hAnsi="Lucida Sans Unicode" w:cs="Lucida Sans Unicode"/>
          <w:color w:val="1A1A1A"/>
          <w:szCs w:val="21"/>
        </w:rPr>
        <w:t xml:space="preserve"> 30 </w:t>
      </w:r>
      <w:r>
        <w:rPr>
          <w:rFonts w:ascii="Lucida Sans Unicode" w:hAnsi="Lucida Sans Unicode" w:cs="Lucida Sans Unicode"/>
          <w:color w:val="1A1A1A"/>
          <w:szCs w:val="21"/>
        </w:rPr>
        <w:t>秒发心跳信息到</w:t>
      </w:r>
      <w:r>
        <w:rPr>
          <w:rFonts w:ascii="Lucida Sans Unicode" w:hAnsi="Lucida Sans Unicode" w:cs="Lucida Sans Unicode"/>
          <w:color w:val="1A1A1A"/>
          <w:szCs w:val="21"/>
        </w:rPr>
        <w:t xml:space="preserve">Broker </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Broker </w:t>
      </w:r>
      <w:r>
        <w:rPr>
          <w:rFonts w:ascii="Lucida Sans Unicode" w:hAnsi="Lucida Sans Unicode" w:cs="Lucida Sans Unicode"/>
          <w:color w:val="1A1A1A"/>
          <w:szCs w:val="21"/>
        </w:rPr>
        <w:t>端每</w:t>
      </w:r>
      <w:r>
        <w:rPr>
          <w:rFonts w:ascii="Lucida Sans Unicode" w:hAnsi="Lucida Sans Unicode" w:cs="Lucida Sans Unicode"/>
          <w:color w:val="1A1A1A"/>
          <w:szCs w:val="21"/>
        </w:rPr>
        <w:t xml:space="preserve"> 10 </w:t>
      </w:r>
      <w:r>
        <w:rPr>
          <w:rFonts w:ascii="Lucida Sans Unicode" w:hAnsi="Lucida Sans Unicode" w:cs="Lucida Sans Unicode"/>
          <w:color w:val="1A1A1A"/>
          <w:szCs w:val="21"/>
        </w:rPr>
        <w:t>秒检查一次当前存活的</w:t>
      </w:r>
      <w:r>
        <w:rPr>
          <w:rFonts w:ascii="Lucida Sans Unicode" w:hAnsi="Lucida Sans Unicode" w:cs="Lucida Sans Unicode"/>
          <w:color w:val="1A1A1A"/>
          <w:szCs w:val="21"/>
        </w:rPr>
        <w:t xml:space="preserve"> Consumer </w:t>
      </w:r>
      <w:r>
        <w:rPr>
          <w:rFonts w:ascii="Lucida Sans Unicode" w:hAnsi="Lucida Sans Unicode" w:cs="Lucida Sans Unicode"/>
          <w:color w:val="1A1A1A"/>
          <w:szCs w:val="21"/>
        </w:rPr>
        <w:t>，若发现某个</w:t>
      </w:r>
      <w:r>
        <w:rPr>
          <w:rFonts w:ascii="Lucida Sans Unicode" w:hAnsi="Lucida Sans Unicode" w:cs="Lucida Sans Unicode"/>
          <w:color w:val="1A1A1A"/>
          <w:szCs w:val="21"/>
        </w:rPr>
        <w:t xml:space="preserve"> Consumer 2 </w:t>
      </w:r>
      <w:r>
        <w:rPr>
          <w:rFonts w:ascii="Lucida Sans Unicode" w:hAnsi="Lucida Sans Unicode" w:cs="Lucida Sans Unicode"/>
          <w:color w:val="1A1A1A"/>
          <w:szCs w:val="21"/>
        </w:rPr>
        <w:t>分钟内没有心跳，就断开与该</w:t>
      </w:r>
      <w:r>
        <w:rPr>
          <w:rFonts w:ascii="Lucida Sans Unicode" w:hAnsi="Lucida Sans Unicode" w:cs="Lucida Sans Unicode"/>
          <w:color w:val="1A1A1A"/>
          <w:szCs w:val="21"/>
        </w:rPr>
        <w:t xml:space="preserve"> Consumer </w:t>
      </w:r>
      <w:r>
        <w:rPr>
          <w:rFonts w:ascii="Lucida Sans Unicode" w:hAnsi="Lucida Sans Unicode" w:cs="Lucida Sans Unicode"/>
          <w:color w:val="1A1A1A"/>
          <w:szCs w:val="21"/>
        </w:rPr>
        <w:t>的连接，并且向该消费组的其他实例发送通知，触发该消费者集群的负载均衡。</w:t>
      </w:r>
    </w:p>
    <w:p w:rsidR="00EA31A8" w:rsidRDefault="00EA31A8" w:rsidP="00FA61C5">
      <w:pPr>
        <w:pStyle w:val="a3"/>
        <w:numPr>
          <w:ilvl w:val="0"/>
          <w:numId w:val="223"/>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2</w:t>
      </w:r>
      <w:r>
        <w:rPr>
          <w:rFonts w:ascii="Lucida Sans Unicode" w:hAnsi="Lucida Sans Unicode" w:cs="Lucida Sans Unicode"/>
          <w:color w:val="1A1A1A"/>
          <w:sz w:val="21"/>
          <w:szCs w:val="21"/>
        </w:rPr>
        <w:t>、</w:t>
      </w:r>
      <w:r>
        <w:rPr>
          <w:rStyle w:val="a4"/>
          <w:rFonts w:ascii="Lucida Sans Unicode" w:hAnsi="Lucida Sans Unicode" w:cs="Lucida Sans Unicode"/>
          <w:color w:val="1A1A1A"/>
          <w:sz w:val="21"/>
          <w:szCs w:val="21"/>
        </w:rPr>
        <w:t>消费者端的负载均衡</w:t>
      </w:r>
      <w:r>
        <w:rPr>
          <w:rFonts w:ascii="Lucida Sans Unicode" w:hAnsi="Lucida Sans Unicode" w:cs="Lucida Sans Unicode"/>
          <w:color w:val="1A1A1A"/>
          <w:sz w:val="21"/>
          <w:szCs w:val="21"/>
        </w:rPr>
        <w:t>。根据消费者的消费模式不同，负载均衡方式也不同。</w:t>
      </w:r>
    </w:p>
    <w:p w:rsidR="00EA31A8" w:rsidRDefault="00EA31A8" w:rsidP="00EA31A8">
      <w:pPr>
        <w:pStyle w:val="a3"/>
        <w:shd w:val="clear" w:color="auto" w:fill="F6F6F6"/>
        <w:spacing w:before="0" w:beforeAutospacing="0" w:after="0" w:afterAutospacing="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消费者有两种消费模式：集群消费和广播消费。</w:t>
      </w:r>
    </w:p>
    <w:p w:rsidR="00EA31A8" w:rsidRDefault="00EA31A8" w:rsidP="00FA61C5">
      <w:pPr>
        <w:widowControl/>
        <w:numPr>
          <w:ilvl w:val="1"/>
          <w:numId w:val="223"/>
        </w:numPr>
        <w:shd w:val="clear" w:color="auto" w:fill="F6F6F6"/>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集群消费：一个</w:t>
      </w:r>
      <w:r>
        <w:rPr>
          <w:rFonts w:ascii="Lucida Sans Unicode" w:hAnsi="Lucida Sans Unicode" w:cs="Lucida Sans Unicode"/>
          <w:color w:val="1A1A1A"/>
          <w:szCs w:val="21"/>
        </w:rPr>
        <w:t xml:space="preserve"> Topic </w:t>
      </w:r>
      <w:r>
        <w:rPr>
          <w:rFonts w:ascii="Lucida Sans Unicode" w:hAnsi="Lucida Sans Unicode" w:cs="Lucida Sans Unicode"/>
          <w:color w:val="1A1A1A"/>
          <w:szCs w:val="21"/>
        </w:rPr>
        <w:t>可以由同一个消费这分组</w:t>
      </w:r>
      <w:r>
        <w:rPr>
          <w:rFonts w:ascii="Lucida Sans Unicode" w:hAnsi="Lucida Sans Unicode" w:cs="Lucida Sans Unicode"/>
          <w:color w:val="1A1A1A"/>
          <w:szCs w:val="21"/>
        </w:rPr>
        <w:t>( Consumer Group )</w:t>
      </w:r>
      <w:r>
        <w:rPr>
          <w:rFonts w:ascii="Lucida Sans Unicode" w:hAnsi="Lucida Sans Unicode" w:cs="Lucida Sans Unicode"/>
          <w:color w:val="1A1A1A"/>
          <w:szCs w:val="21"/>
        </w:rPr>
        <w:t>下所有消费者分担消费。</w:t>
      </w:r>
      <w:r>
        <w:rPr>
          <w:rFonts w:ascii="Lucida Sans Unicode" w:hAnsi="Lucida Sans Unicode" w:cs="Lucida Sans Unicode"/>
          <w:color w:val="1A1A1A"/>
          <w:szCs w:val="21"/>
        </w:rPr>
        <w:br/>
      </w:r>
      <w:r>
        <w:rPr>
          <w:rFonts w:ascii="Lucida Sans Unicode" w:hAnsi="Lucida Sans Unicode" w:cs="Lucida Sans Unicode"/>
          <w:color w:val="1A1A1A"/>
          <w:szCs w:val="21"/>
        </w:rPr>
        <w:t>具体例子：假如</w:t>
      </w:r>
      <w:r>
        <w:rPr>
          <w:rFonts w:ascii="Lucida Sans Unicode" w:hAnsi="Lucida Sans Unicode" w:cs="Lucida Sans Unicode"/>
          <w:color w:val="1A1A1A"/>
          <w:szCs w:val="21"/>
        </w:rPr>
        <w:t xml:space="preserve"> TopicA </w:t>
      </w:r>
      <w:r>
        <w:rPr>
          <w:rFonts w:ascii="Lucida Sans Unicode" w:hAnsi="Lucida Sans Unicode" w:cs="Lucida Sans Unicode"/>
          <w:color w:val="1A1A1A"/>
          <w:szCs w:val="21"/>
        </w:rPr>
        <w:t>有</w:t>
      </w:r>
      <w:r>
        <w:rPr>
          <w:rFonts w:ascii="Lucida Sans Unicode" w:hAnsi="Lucida Sans Unicode" w:cs="Lucida Sans Unicode"/>
          <w:color w:val="1A1A1A"/>
          <w:szCs w:val="21"/>
        </w:rPr>
        <w:t xml:space="preserve"> 6 </w:t>
      </w:r>
      <w:r>
        <w:rPr>
          <w:rFonts w:ascii="Lucida Sans Unicode" w:hAnsi="Lucida Sans Unicode" w:cs="Lucida Sans Unicode"/>
          <w:color w:val="1A1A1A"/>
          <w:szCs w:val="21"/>
        </w:rPr>
        <w:t>个队列，某个消费者分组起了</w:t>
      </w:r>
      <w:r>
        <w:rPr>
          <w:rFonts w:ascii="Lucida Sans Unicode" w:hAnsi="Lucida Sans Unicode" w:cs="Lucida Sans Unicode"/>
          <w:color w:val="1A1A1A"/>
          <w:szCs w:val="21"/>
        </w:rPr>
        <w:t xml:space="preserve"> 2 </w:t>
      </w:r>
      <w:r>
        <w:rPr>
          <w:rFonts w:ascii="Lucida Sans Unicode" w:hAnsi="Lucida Sans Unicode" w:cs="Lucida Sans Unicode"/>
          <w:color w:val="1A1A1A"/>
          <w:szCs w:val="21"/>
        </w:rPr>
        <w:t>个消费者实例，那么每个消费者负责消费</w:t>
      </w:r>
      <w:r>
        <w:rPr>
          <w:rFonts w:ascii="Lucida Sans Unicode" w:hAnsi="Lucida Sans Unicode" w:cs="Lucida Sans Unicode"/>
          <w:color w:val="1A1A1A"/>
          <w:szCs w:val="21"/>
        </w:rPr>
        <w:t xml:space="preserve"> 3 </w:t>
      </w:r>
      <w:r>
        <w:rPr>
          <w:rFonts w:ascii="Lucida Sans Unicode" w:hAnsi="Lucida Sans Unicode" w:cs="Lucida Sans Unicode"/>
          <w:color w:val="1A1A1A"/>
          <w:szCs w:val="21"/>
        </w:rPr>
        <w:t>个队列。如果再增加一个消费者分组相同消费者实例，即当前共有</w:t>
      </w:r>
      <w:r>
        <w:rPr>
          <w:rFonts w:ascii="Lucida Sans Unicode" w:hAnsi="Lucida Sans Unicode" w:cs="Lucida Sans Unicode"/>
          <w:color w:val="1A1A1A"/>
          <w:szCs w:val="21"/>
        </w:rPr>
        <w:t xml:space="preserve"> 3 </w:t>
      </w:r>
      <w:r>
        <w:rPr>
          <w:rFonts w:ascii="Lucida Sans Unicode" w:hAnsi="Lucida Sans Unicode" w:cs="Lucida Sans Unicode"/>
          <w:color w:val="1A1A1A"/>
          <w:szCs w:val="21"/>
        </w:rPr>
        <w:t>个消费者同时消费</w:t>
      </w:r>
      <w:r>
        <w:rPr>
          <w:rFonts w:ascii="Lucida Sans Unicode" w:hAnsi="Lucida Sans Unicode" w:cs="Lucida Sans Unicode"/>
          <w:color w:val="1A1A1A"/>
          <w:szCs w:val="21"/>
        </w:rPr>
        <w:t xml:space="preserve"> 6 </w:t>
      </w:r>
      <w:r>
        <w:rPr>
          <w:rFonts w:ascii="Lucida Sans Unicode" w:hAnsi="Lucida Sans Unicode" w:cs="Lucida Sans Unicode"/>
          <w:color w:val="1A1A1A"/>
          <w:szCs w:val="21"/>
        </w:rPr>
        <w:t>个队列，那每个消费者负责</w:t>
      </w:r>
      <w:r>
        <w:rPr>
          <w:rFonts w:ascii="Lucida Sans Unicode" w:hAnsi="Lucida Sans Unicode" w:cs="Lucida Sans Unicode"/>
          <w:color w:val="1A1A1A"/>
          <w:szCs w:val="21"/>
        </w:rPr>
        <w:t xml:space="preserve"> 2 </w:t>
      </w:r>
      <w:r>
        <w:rPr>
          <w:rFonts w:ascii="Lucida Sans Unicode" w:hAnsi="Lucida Sans Unicode" w:cs="Lucida Sans Unicode"/>
          <w:color w:val="1A1A1A"/>
          <w:szCs w:val="21"/>
        </w:rPr>
        <w:t>个队列的消费。</w:t>
      </w:r>
    </w:p>
    <w:p w:rsidR="00EA31A8" w:rsidRDefault="00EA31A8" w:rsidP="00FA61C5">
      <w:pPr>
        <w:widowControl/>
        <w:numPr>
          <w:ilvl w:val="1"/>
          <w:numId w:val="223"/>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广播消费：每个消费者消费</w:t>
      </w:r>
      <w:r>
        <w:rPr>
          <w:rFonts w:ascii="Lucida Sans Unicode" w:hAnsi="Lucida Sans Unicode" w:cs="Lucida Sans Unicode"/>
          <w:color w:val="1A1A1A"/>
          <w:szCs w:val="21"/>
        </w:rPr>
        <w:t xml:space="preserve"> Topic </w:t>
      </w:r>
      <w:r>
        <w:rPr>
          <w:rFonts w:ascii="Lucida Sans Unicode" w:hAnsi="Lucida Sans Unicode" w:cs="Lucida Sans Unicode"/>
          <w:color w:val="1A1A1A"/>
          <w:szCs w:val="21"/>
        </w:rPr>
        <w:t>下的所有队列。</w:t>
      </w:r>
    </w:p>
    <w:p w:rsidR="00EA31A8" w:rsidRDefault="00637983" w:rsidP="00637983">
      <w:pPr>
        <w:pStyle w:val="3"/>
      </w:pPr>
      <w:r w:rsidRPr="00637983">
        <w:rPr>
          <w:rFonts w:hint="eastAsia"/>
        </w:rPr>
        <w:t>消费者消费模式有几种？</w:t>
      </w:r>
    </w:p>
    <w:p w:rsidR="00637983" w:rsidRPr="00637983" w:rsidRDefault="00637983" w:rsidP="0063798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637983">
        <w:rPr>
          <w:rFonts w:ascii="Lucida Sans Unicode" w:eastAsia="宋体" w:hAnsi="Lucida Sans Unicode" w:cs="Lucida Sans Unicode"/>
          <w:color w:val="1A1A1A"/>
          <w:kern w:val="0"/>
          <w:sz w:val="24"/>
          <w:szCs w:val="24"/>
        </w:rPr>
        <w:t>消费者消费模式有两种：集群消费和广播消费。</w:t>
      </w:r>
    </w:p>
    <w:p w:rsidR="00637983" w:rsidRPr="00637983" w:rsidRDefault="00637983" w:rsidP="0063798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637983">
        <w:rPr>
          <w:rFonts w:ascii="Lucida Sans Unicode" w:eastAsia="宋体" w:hAnsi="Lucida Sans Unicode" w:cs="Lucida Sans Unicode"/>
          <w:color w:val="1A1A1A"/>
          <w:kern w:val="0"/>
          <w:sz w:val="24"/>
          <w:szCs w:val="24"/>
        </w:rPr>
        <w:t>🦅 </w:t>
      </w:r>
      <w:r w:rsidRPr="00637983">
        <w:rPr>
          <w:rFonts w:ascii="Lucida Sans Unicode" w:eastAsia="宋体" w:hAnsi="Lucida Sans Unicode" w:cs="Lucida Sans Unicode"/>
          <w:b/>
          <w:bCs/>
          <w:color w:val="1A1A1A"/>
          <w:kern w:val="0"/>
          <w:sz w:val="24"/>
          <w:szCs w:val="24"/>
        </w:rPr>
        <w:t xml:space="preserve">1. </w:t>
      </w:r>
      <w:r w:rsidRPr="00637983">
        <w:rPr>
          <w:rFonts w:ascii="Lucida Sans Unicode" w:eastAsia="宋体" w:hAnsi="Lucida Sans Unicode" w:cs="Lucida Sans Unicode"/>
          <w:b/>
          <w:bCs/>
          <w:color w:val="1A1A1A"/>
          <w:kern w:val="0"/>
          <w:sz w:val="24"/>
          <w:szCs w:val="24"/>
        </w:rPr>
        <w:t>集群消费</w:t>
      </w:r>
    </w:p>
    <w:p w:rsidR="00637983" w:rsidRPr="00637983" w:rsidRDefault="00637983" w:rsidP="0063798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637983">
        <w:rPr>
          <w:rFonts w:ascii="Lucida Sans Unicode" w:eastAsia="宋体" w:hAnsi="Lucida Sans Unicode" w:cs="Lucida Sans Unicode"/>
          <w:color w:val="1A1A1A"/>
          <w:kern w:val="0"/>
          <w:sz w:val="24"/>
          <w:szCs w:val="24"/>
        </w:rPr>
        <w:t>消费者的一种消费模式。一个</w:t>
      </w:r>
      <w:r w:rsidRPr="00637983">
        <w:rPr>
          <w:rFonts w:ascii="Lucida Sans Unicode" w:eastAsia="宋体" w:hAnsi="Lucida Sans Unicode" w:cs="Lucida Sans Unicode"/>
          <w:color w:val="1A1A1A"/>
          <w:kern w:val="0"/>
          <w:sz w:val="24"/>
          <w:szCs w:val="24"/>
        </w:rPr>
        <w:t xml:space="preserve"> Consumer Group </w:t>
      </w:r>
      <w:r w:rsidRPr="00637983">
        <w:rPr>
          <w:rFonts w:ascii="Lucida Sans Unicode" w:eastAsia="宋体" w:hAnsi="Lucida Sans Unicode" w:cs="Lucida Sans Unicode"/>
          <w:color w:val="1A1A1A"/>
          <w:kern w:val="0"/>
          <w:sz w:val="24"/>
          <w:szCs w:val="24"/>
        </w:rPr>
        <w:t>中的各个</w:t>
      </w:r>
      <w:r w:rsidRPr="00637983">
        <w:rPr>
          <w:rFonts w:ascii="Lucida Sans Unicode" w:eastAsia="宋体" w:hAnsi="Lucida Sans Unicode" w:cs="Lucida Sans Unicode"/>
          <w:color w:val="1A1A1A"/>
          <w:kern w:val="0"/>
          <w:sz w:val="24"/>
          <w:szCs w:val="24"/>
        </w:rPr>
        <w:t xml:space="preserve"> Consumer </w:t>
      </w:r>
      <w:r w:rsidRPr="00637983">
        <w:rPr>
          <w:rFonts w:ascii="Lucida Sans Unicode" w:eastAsia="宋体" w:hAnsi="Lucida Sans Unicode" w:cs="Lucida Sans Unicode"/>
          <w:color w:val="1A1A1A"/>
          <w:kern w:val="0"/>
          <w:sz w:val="24"/>
          <w:szCs w:val="24"/>
        </w:rPr>
        <w:t>实例分摊去消费消息，即一条消息只会投递到一个</w:t>
      </w:r>
      <w:r w:rsidRPr="00637983">
        <w:rPr>
          <w:rFonts w:ascii="Lucida Sans Unicode" w:eastAsia="宋体" w:hAnsi="Lucida Sans Unicode" w:cs="Lucida Sans Unicode"/>
          <w:color w:val="1A1A1A"/>
          <w:kern w:val="0"/>
          <w:sz w:val="24"/>
          <w:szCs w:val="24"/>
        </w:rPr>
        <w:t xml:space="preserve"> Consumer Group </w:t>
      </w:r>
      <w:r w:rsidRPr="00637983">
        <w:rPr>
          <w:rFonts w:ascii="Lucida Sans Unicode" w:eastAsia="宋体" w:hAnsi="Lucida Sans Unicode" w:cs="Lucida Sans Unicode"/>
          <w:color w:val="1A1A1A"/>
          <w:kern w:val="0"/>
          <w:sz w:val="24"/>
          <w:szCs w:val="24"/>
        </w:rPr>
        <w:t>下面的一个实例。</w:t>
      </w:r>
    </w:p>
    <w:p w:rsidR="00637983" w:rsidRPr="00637983" w:rsidRDefault="00637983" w:rsidP="00FA61C5">
      <w:pPr>
        <w:widowControl/>
        <w:numPr>
          <w:ilvl w:val="0"/>
          <w:numId w:val="224"/>
        </w:numPr>
        <w:shd w:val="clear" w:color="auto" w:fill="FFFFFF"/>
        <w:ind w:left="0"/>
        <w:jc w:val="left"/>
        <w:rPr>
          <w:rFonts w:ascii="Lucida Sans Unicode" w:eastAsia="宋体" w:hAnsi="Lucida Sans Unicode" w:cs="Lucida Sans Unicode"/>
          <w:color w:val="1A1A1A"/>
          <w:kern w:val="0"/>
          <w:szCs w:val="21"/>
        </w:rPr>
      </w:pPr>
      <w:r w:rsidRPr="00637983">
        <w:rPr>
          <w:rFonts w:ascii="Lucida Sans Unicode" w:eastAsia="宋体" w:hAnsi="Lucida Sans Unicode" w:cs="Lucida Sans Unicode"/>
          <w:color w:val="1A1A1A"/>
          <w:kern w:val="0"/>
          <w:szCs w:val="21"/>
        </w:rPr>
        <w:t>实际上，每个</w:t>
      </w:r>
      <w:r w:rsidRPr="00637983">
        <w:rPr>
          <w:rFonts w:ascii="Lucida Sans Unicode" w:eastAsia="宋体" w:hAnsi="Lucida Sans Unicode" w:cs="Lucida Sans Unicode"/>
          <w:color w:val="1A1A1A"/>
          <w:kern w:val="0"/>
          <w:szCs w:val="21"/>
        </w:rPr>
        <w:t xml:space="preserve"> Consumer </w:t>
      </w:r>
      <w:r w:rsidRPr="00637983">
        <w:rPr>
          <w:rFonts w:ascii="Lucida Sans Unicode" w:eastAsia="宋体" w:hAnsi="Lucida Sans Unicode" w:cs="Lucida Sans Unicode"/>
          <w:color w:val="1A1A1A"/>
          <w:kern w:val="0"/>
          <w:szCs w:val="21"/>
        </w:rPr>
        <w:t>是平均分摊</w:t>
      </w:r>
      <w:r w:rsidRPr="00637983">
        <w:rPr>
          <w:rFonts w:ascii="Lucida Sans Unicode" w:eastAsia="宋体" w:hAnsi="Lucida Sans Unicode" w:cs="Lucida Sans Unicode"/>
          <w:color w:val="1A1A1A"/>
          <w:kern w:val="0"/>
          <w:szCs w:val="21"/>
        </w:rPr>
        <w:t xml:space="preserve"> Message Queue </w:t>
      </w:r>
      <w:r w:rsidRPr="00637983">
        <w:rPr>
          <w:rFonts w:ascii="Lucida Sans Unicode" w:eastAsia="宋体" w:hAnsi="Lucida Sans Unicode" w:cs="Lucida Sans Unicode"/>
          <w:color w:val="1A1A1A"/>
          <w:kern w:val="0"/>
          <w:szCs w:val="21"/>
        </w:rPr>
        <w:t>的去做拉取消费。例如某个</w:t>
      </w:r>
      <w:r w:rsidRPr="00637983">
        <w:rPr>
          <w:rFonts w:ascii="Lucida Sans Unicode" w:eastAsia="宋体" w:hAnsi="Lucida Sans Unicode" w:cs="Lucida Sans Unicode"/>
          <w:color w:val="1A1A1A"/>
          <w:kern w:val="0"/>
          <w:szCs w:val="21"/>
        </w:rPr>
        <w:t xml:space="preserve"> Topic </w:t>
      </w:r>
      <w:r w:rsidRPr="00637983">
        <w:rPr>
          <w:rFonts w:ascii="Lucida Sans Unicode" w:eastAsia="宋体" w:hAnsi="Lucida Sans Unicode" w:cs="Lucida Sans Unicode"/>
          <w:color w:val="1A1A1A"/>
          <w:kern w:val="0"/>
          <w:szCs w:val="21"/>
        </w:rPr>
        <w:t>有</w:t>
      </w:r>
      <w:r w:rsidRPr="00637983">
        <w:rPr>
          <w:rFonts w:ascii="Lucida Sans Unicode" w:eastAsia="宋体" w:hAnsi="Lucida Sans Unicode" w:cs="Lucida Sans Unicode"/>
          <w:color w:val="1A1A1A"/>
          <w:kern w:val="0"/>
          <w:szCs w:val="21"/>
        </w:rPr>
        <w:t xml:space="preserve"> 3 </w:t>
      </w:r>
      <w:r w:rsidRPr="00637983">
        <w:rPr>
          <w:rFonts w:ascii="Lucida Sans Unicode" w:eastAsia="宋体" w:hAnsi="Lucida Sans Unicode" w:cs="Lucida Sans Unicode"/>
          <w:color w:val="1A1A1A"/>
          <w:kern w:val="0"/>
          <w:szCs w:val="21"/>
        </w:rPr>
        <w:t>个队列，其中一个</w:t>
      </w:r>
      <w:r w:rsidRPr="00637983">
        <w:rPr>
          <w:rFonts w:ascii="Lucida Sans Unicode" w:eastAsia="宋体" w:hAnsi="Lucida Sans Unicode" w:cs="Lucida Sans Unicode"/>
          <w:color w:val="1A1A1A"/>
          <w:kern w:val="0"/>
          <w:szCs w:val="21"/>
        </w:rPr>
        <w:t xml:space="preserve"> Consumer Group </w:t>
      </w:r>
      <w:r w:rsidRPr="00637983">
        <w:rPr>
          <w:rFonts w:ascii="Lucida Sans Unicode" w:eastAsia="宋体" w:hAnsi="Lucida Sans Unicode" w:cs="Lucida Sans Unicode"/>
          <w:color w:val="1A1A1A"/>
          <w:kern w:val="0"/>
          <w:szCs w:val="21"/>
        </w:rPr>
        <w:t>有</w:t>
      </w:r>
      <w:r w:rsidRPr="00637983">
        <w:rPr>
          <w:rFonts w:ascii="Lucida Sans Unicode" w:eastAsia="宋体" w:hAnsi="Lucida Sans Unicode" w:cs="Lucida Sans Unicode"/>
          <w:color w:val="1A1A1A"/>
          <w:kern w:val="0"/>
          <w:szCs w:val="21"/>
        </w:rPr>
        <w:t xml:space="preserve"> 3 </w:t>
      </w:r>
      <w:r w:rsidRPr="00637983">
        <w:rPr>
          <w:rFonts w:ascii="Lucida Sans Unicode" w:eastAsia="宋体" w:hAnsi="Lucida Sans Unicode" w:cs="Lucida Sans Unicode"/>
          <w:color w:val="1A1A1A"/>
          <w:kern w:val="0"/>
          <w:szCs w:val="21"/>
        </w:rPr>
        <w:t>个实例（可能是</w:t>
      </w:r>
      <w:r w:rsidRPr="00637983">
        <w:rPr>
          <w:rFonts w:ascii="Lucida Sans Unicode" w:eastAsia="宋体" w:hAnsi="Lucida Sans Unicode" w:cs="Lucida Sans Unicode"/>
          <w:color w:val="1A1A1A"/>
          <w:kern w:val="0"/>
          <w:szCs w:val="21"/>
        </w:rPr>
        <w:t xml:space="preserve"> 3 </w:t>
      </w:r>
      <w:r w:rsidRPr="00637983">
        <w:rPr>
          <w:rFonts w:ascii="Lucida Sans Unicode" w:eastAsia="宋体" w:hAnsi="Lucida Sans Unicode" w:cs="Lucida Sans Unicode"/>
          <w:color w:val="1A1A1A"/>
          <w:kern w:val="0"/>
          <w:szCs w:val="21"/>
        </w:rPr>
        <w:t>个进程，或者</w:t>
      </w:r>
      <w:r w:rsidRPr="00637983">
        <w:rPr>
          <w:rFonts w:ascii="Lucida Sans Unicode" w:eastAsia="宋体" w:hAnsi="Lucida Sans Unicode" w:cs="Lucida Sans Unicode"/>
          <w:color w:val="1A1A1A"/>
          <w:kern w:val="0"/>
          <w:szCs w:val="21"/>
        </w:rPr>
        <w:t xml:space="preserve"> 3 </w:t>
      </w:r>
      <w:r w:rsidRPr="00637983">
        <w:rPr>
          <w:rFonts w:ascii="Lucida Sans Unicode" w:eastAsia="宋体" w:hAnsi="Lucida Sans Unicode" w:cs="Lucida Sans Unicode"/>
          <w:color w:val="1A1A1A"/>
          <w:kern w:val="0"/>
          <w:szCs w:val="21"/>
        </w:rPr>
        <w:t>台机器），那么每个实例只消费其中的</w:t>
      </w:r>
      <w:r w:rsidRPr="00637983">
        <w:rPr>
          <w:rFonts w:ascii="Lucida Sans Unicode" w:eastAsia="宋体" w:hAnsi="Lucida Sans Unicode" w:cs="Lucida Sans Unicode"/>
          <w:color w:val="1A1A1A"/>
          <w:kern w:val="0"/>
          <w:szCs w:val="21"/>
        </w:rPr>
        <w:t xml:space="preserve"> 1 </w:t>
      </w:r>
      <w:r w:rsidRPr="00637983">
        <w:rPr>
          <w:rFonts w:ascii="Lucida Sans Unicode" w:eastAsia="宋体" w:hAnsi="Lucida Sans Unicode" w:cs="Lucida Sans Unicode"/>
          <w:color w:val="1A1A1A"/>
          <w:kern w:val="0"/>
          <w:szCs w:val="21"/>
        </w:rPr>
        <w:t>个队列。</w:t>
      </w:r>
    </w:p>
    <w:p w:rsidR="00637983" w:rsidRPr="00637983" w:rsidRDefault="00637983" w:rsidP="00FA61C5">
      <w:pPr>
        <w:widowControl/>
        <w:numPr>
          <w:ilvl w:val="0"/>
          <w:numId w:val="224"/>
        </w:numPr>
        <w:shd w:val="clear" w:color="auto" w:fill="FFFFFF"/>
        <w:ind w:left="0"/>
        <w:jc w:val="left"/>
        <w:rPr>
          <w:rFonts w:ascii="Lucida Sans Unicode" w:eastAsia="宋体" w:hAnsi="Lucida Sans Unicode" w:cs="Lucida Sans Unicode"/>
          <w:color w:val="1A1A1A"/>
          <w:kern w:val="0"/>
          <w:szCs w:val="21"/>
        </w:rPr>
      </w:pPr>
      <w:r w:rsidRPr="00637983">
        <w:rPr>
          <w:rFonts w:ascii="Lucida Sans Unicode" w:eastAsia="宋体" w:hAnsi="Lucida Sans Unicode" w:cs="Lucida Sans Unicode"/>
          <w:color w:val="1A1A1A"/>
          <w:kern w:val="0"/>
          <w:szCs w:val="21"/>
        </w:rPr>
        <w:t>而由</w:t>
      </w:r>
      <w:r w:rsidRPr="00637983">
        <w:rPr>
          <w:rFonts w:ascii="Lucida Sans Unicode" w:eastAsia="宋体" w:hAnsi="Lucida Sans Unicode" w:cs="Lucida Sans Unicode"/>
          <w:color w:val="1A1A1A"/>
          <w:kern w:val="0"/>
          <w:szCs w:val="21"/>
        </w:rPr>
        <w:t xml:space="preserve"> Producer </w:t>
      </w:r>
      <w:r w:rsidRPr="00637983">
        <w:rPr>
          <w:rFonts w:ascii="Lucida Sans Unicode" w:eastAsia="宋体" w:hAnsi="Lucida Sans Unicode" w:cs="Lucida Sans Unicode"/>
          <w:color w:val="1A1A1A"/>
          <w:kern w:val="0"/>
          <w:szCs w:val="21"/>
        </w:rPr>
        <w:t>发送消息的时候是轮询所有的队列，所以消息会平均散落在不同的队列上，可以认为队列上的消息是平均的。那么实例也就平均地消费消息了。</w:t>
      </w:r>
    </w:p>
    <w:p w:rsidR="00637983" w:rsidRPr="00637983" w:rsidRDefault="00637983" w:rsidP="00FA61C5">
      <w:pPr>
        <w:widowControl/>
        <w:numPr>
          <w:ilvl w:val="0"/>
          <w:numId w:val="224"/>
        </w:numPr>
        <w:shd w:val="clear" w:color="auto" w:fill="FFFFFF"/>
        <w:ind w:left="0"/>
        <w:jc w:val="left"/>
        <w:rPr>
          <w:rFonts w:ascii="Lucida Sans Unicode" w:eastAsia="宋体" w:hAnsi="Lucida Sans Unicode" w:cs="Lucida Sans Unicode"/>
          <w:color w:val="1A1A1A"/>
          <w:kern w:val="0"/>
          <w:szCs w:val="21"/>
        </w:rPr>
      </w:pPr>
      <w:r w:rsidRPr="00637983">
        <w:rPr>
          <w:rFonts w:ascii="Lucida Sans Unicode" w:eastAsia="宋体" w:hAnsi="Lucida Sans Unicode" w:cs="Lucida Sans Unicode"/>
          <w:color w:val="1A1A1A"/>
          <w:kern w:val="0"/>
          <w:szCs w:val="21"/>
        </w:rPr>
        <w:t>这种模式下，消费进度的存储会持久化到</w:t>
      </w:r>
      <w:r w:rsidRPr="00637983">
        <w:rPr>
          <w:rFonts w:ascii="Lucida Sans Unicode" w:eastAsia="宋体" w:hAnsi="Lucida Sans Unicode" w:cs="Lucida Sans Unicode"/>
          <w:color w:val="1A1A1A"/>
          <w:kern w:val="0"/>
          <w:szCs w:val="21"/>
        </w:rPr>
        <w:t xml:space="preserve"> Broker </w:t>
      </w:r>
      <w:r w:rsidRPr="00637983">
        <w:rPr>
          <w:rFonts w:ascii="Lucida Sans Unicode" w:eastAsia="宋体" w:hAnsi="Lucida Sans Unicode" w:cs="Lucida Sans Unicode"/>
          <w:color w:val="1A1A1A"/>
          <w:kern w:val="0"/>
          <w:szCs w:val="21"/>
        </w:rPr>
        <w:t>。</w:t>
      </w:r>
    </w:p>
    <w:p w:rsidR="00637983" w:rsidRPr="00637983" w:rsidRDefault="00637983" w:rsidP="00FA61C5">
      <w:pPr>
        <w:widowControl/>
        <w:numPr>
          <w:ilvl w:val="0"/>
          <w:numId w:val="224"/>
        </w:numPr>
        <w:shd w:val="clear" w:color="auto" w:fill="FFFFFF"/>
        <w:ind w:left="0"/>
        <w:jc w:val="left"/>
        <w:rPr>
          <w:rFonts w:ascii="Lucida Sans Unicode" w:eastAsia="宋体" w:hAnsi="Lucida Sans Unicode" w:cs="Lucida Sans Unicode"/>
          <w:color w:val="1A1A1A"/>
          <w:kern w:val="0"/>
          <w:szCs w:val="21"/>
        </w:rPr>
      </w:pPr>
      <w:r w:rsidRPr="00637983">
        <w:rPr>
          <w:rFonts w:ascii="Lucida Sans Unicode" w:eastAsia="宋体" w:hAnsi="Lucida Sans Unicode" w:cs="Lucida Sans Unicode"/>
          <w:color w:val="1A1A1A"/>
          <w:kern w:val="0"/>
          <w:szCs w:val="21"/>
        </w:rPr>
        <w:t>当新建一个</w:t>
      </w:r>
      <w:r w:rsidRPr="00637983">
        <w:rPr>
          <w:rFonts w:ascii="Lucida Sans Unicode" w:eastAsia="宋体" w:hAnsi="Lucida Sans Unicode" w:cs="Lucida Sans Unicode"/>
          <w:color w:val="1A1A1A"/>
          <w:kern w:val="0"/>
          <w:szCs w:val="21"/>
        </w:rPr>
        <w:t xml:space="preserve"> Consumer Group </w:t>
      </w:r>
      <w:r w:rsidRPr="00637983">
        <w:rPr>
          <w:rFonts w:ascii="Lucida Sans Unicode" w:eastAsia="宋体" w:hAnsi="Lucida Sans Unicode" w:cs="Lucida Sans Unicode"/>
          <w:color w:val="1A1A1A"/>
          <w:kern w:val="0"/>
          <w:szCs w:val="21"/>
        </w:rPr>
        <w:t>时，默认情况下，该分组的消费者会从</w:t>
      </w:r>
      <w:r w:rsidRPr="00637983">
        <w:rPr>
          <w:rFonts w:ascii="Lucida Sans Unicode" w:eastAsia="宋体" w:hAnsi="Lucida Sans Unicode" w:cs="Lucida Sans Unicode"/>
          <w:color w:val="1A1A1A"/>
          <w:kern w:val="0"/>
          <w:szCs w:val="21"/>
        </w:rPr>
        <w:t xml:space="preserve"> min offset </w:t>
      </w:r>
      <w:r w:rsidRPr="00637983">
        <w:rPr>
          <w:rFonts w:ascii="Lucida Sans Unicode" w:eastAsia="宋体" w:hAnsi="Lucida Sans Unicode" w:cs="Lucida Sans Unicode"/>
          <w:color w:val="1A1A1A"/>
          <w:kern w:val="0"/>
          <w:szCs w:val="21"/>
        </w:rPr>
        <w:t>开始重新消费消息。</w:t>
      </w:r>
    </w:p>
    <w:p w:rsidR="00637983" w:rsidRPr="00637983" w:rsidRDefault="00637983" w:rsidP="0063798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637983">
        <w:rPr>
          <w:rFonts w:ascii="Lucida Sans Unicode" w:eastAsia="宋体" w:hAnsi="Lucida Sans Unicode" w:cs="Lucida Sans Unicode"/>
          <w:color w:val="1A1A1A"/>
          <w:kern w:val="0"/>
          <w:sz w:val="24"/>
          <w:szCs w:val="24"/>
        </w:rPr>
        <w:t>🦅 </w:t>
      </w:r>
      <w:r w:rsidRPr="00637983">
        <w:rPr>
          <w:rFonts w:ascii="Lucida Sans Unicode" w:eastAsia="宋体" w:hAnsi="Lucida Sans Unicode" w:cs="Lucida Sans Unicode"/>
          <w:b/>
          <w:bCs/>
          <w:color w:val="1A1A1A"/>
          <w:kern w:val="0"/>
          <w:sz w:val="24"/>
          <w:szCs w:val="24"/>
        </w:rPr>
        <w:t xml:space="preserve">2. </w:t>
      </w:r>
      <w:r w:rsidRPr="00637983">
        <w:rPr>
          <w:rFonts w:ascii="Lucida Sans Unicode" w:eastAsia="宋体" w:hAnsi="Lucida Sans Unicode" w:cs="Lucida Sans Unicode"/>
          <w:b/>
          <w:bCs/>
          <w:color w:val="1A1A1A"/>
          <w:kern w:val="0"/>
          <w:sz w:val="24"/>
          <w:szCs w:val="24"/>
        </w:rPr>
        <w:t>广播消费</w:t>
      </w:r>
    </w:p>
    <w:p w:rsidR="00637983" w:rsidRPr="00637983" w:rsidRDefault="00637983" w:rsidP="0063798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637983">
        <w:rPr>
          <w:rFonts w:ascii="Lucida Sans Unicode" w:eastAsia="宋体" w:hAnsi="Lucida Sans Unicode" w:cs="Lucida Sans Unicode"/>
          <w:color w:val="1A1A1A"/>
          <w:kern w:val="0"/>
          <w:sz w:val="24"/>
          <w:szCs w:val="24"/>
        </w:rPr>
        <w:t>消费者的一种消费模式。消息将对一</w:t>
      </w:r>
      <w:r w:rsidRPr="00637983">
        <w:rPr>
          <w:rFonts w:ascii="Lucida Sans Unicode" w:eastAsia="宋体" w:hAnsi="Lucida Sans Unicode" w:cs="Lucida Sans Unicode"/>
          <w:color w:val="1A1A1A"/>
          <w:kern w:val="0"/>
          <w:sz w:val="24"/>
          <w:szCs w:val="24"/>
        </w:rPr>
        <w:t xml:space="preserve"> </w:t>
      </w:r>
      <w:r w:rsidRPr="00637983">
        <w:rPr>
          <w:rFonts w:ascii="Lucida Sans Unicode" w:eastAsia="宋体" w:hAnsi="Lucida Sans Unicode" w:cs="Lucida Sans Unicode"/>
          <w:color w:val="1A1A1A"/>
          <w:kern w:val="0"/>
          <w:sz w:val="24"/>
          <w:szCs w:val="24"/>
        </w:rPr>
        <w:t>个</w:t>
      </w:r>
      <w:r w:rsidRPr="00637983">
        <w:rPr>
          <w:rFonts w:ascii="Lucida Sans Unicode" w:eastAsia="宋体" w:hAnsi="Lucida Sans Unicode" w:cs="Lucida Sans Unicode"/>
          <w:color w:val="1A1A1A"/>
          <w:kern w:val="0"/>
          <w:sz w:val="24"/>
          <w:szCs w:val="24"/>
        </w:rPr>
        <w:t xml:space="preserve">Consumer Group </w:t>
      </w:r>
      <w:r w:rsidRPr="00637983">
        <w:rPr>
          <w:rFonts w:ascii="Lucida Sans Unicode" w:eastAsia="宋体" w:hAnsi="Lucida Sans Unicode" w:cs="Lucida Sans Unicode"/>
          <w:color w:val="1A1A1A"/>
          <w:kern w:val="0"/>
          <w:sz w:val="24"/>
          <w:szCs w:val="24"/>
        </w:rPr>
        <w:t>下的各个</w:t>
      </w:r>
      <w:r w:rsidRPr="00637983">
        <w:rPr>
          <w:rFonts w:ascii="Lucida Sans Unicode" w:eastAsia="宋体" w:hAnsi="Lucida Sans Unicode" w:cs="Lucida Sans Unicode"/>
          <w:color w:val="1A1A1A"/>
          <w:kern w:val="0"/>
          <w:sz w:val="24"/>
          <w:szCs w:val="24"/>
        </w:rPr>
        <w:t xml:space="preserve"> Consumer </w:t>
      </w:r>
      <w:r w:rsidRPr="00637983">
        <w:rPr>
          <w:rFonts w:ascii="Lucida Sans Unicode" w:eastAsia="宋体" w:hAnsi="Lucida Sans Unicode" w:cs="Lucida Sans Unicode"/>
          <w:color w:val="1A1A1A"/>
          <w:kern w:val="0"/>
          <w:sz w:val="24"/>
          <w:szCs w:val="24"/>
        </w:rPr>
        <w:t>实例都投递一遍。即即使这些</w:t>
      </w:r>
      <w:r w:rsidRPr="00637983">
        <w:rPr>
          <w:rFonts w:ascii="Lucida Sans Unicode" w:eastAsia="宋体" w:hAnsi="Lucida Sans Unicode" w:cs="Lucida Sans Unicode"/>
          <w:color w:val="1A1A1A"/>
          <w:kern w:val="0"/>
          <w:sz w:val="24"/>
          <w:szCs w:val="24"/>
        </w:rPr>
        <w:t xml:space="preserve"> Consumer </w:t>
      </w:r>
      <w:r w:rsidRPr="00637983">
        <w:rPr>
          <w:rFonts w:ascii="Lucida Sans Unicode" w:eastAsia="宋体" w:hAnsi="Lucida Sans Unicode" w:cs="Lucida Sans Unicode"/>
          <w:color w:val="1A1A1A"/>
          <w:kern w:val="0"/>
          <w:sz w:val="24"/>
          <w:szCs w:val="24"/>
        </w:rPr>
        <w:t>属于同一个</w:t>
      </w:r>
      <w:r w:rsidRPr="00637983">
        <w:rPr>
          <w:rFonts w:ascii="Lucida Sans Unicode" w:eastAsia="宋体" w:hAnsi="Lucida Sans Unicode" w:cs="Lucida Sans Unicode"/>
          <w:color w:val="1A1A1A"/>
          <w:kern w:val="0"/>
          <w:sz w:val="24"/>
          <w:szCs w:val="24"/>
        </w:rPr>
        <w:t xml:space="preserve">Consumer Group </w:t>
      </w:r>
      <w:r w:rsidRPr="00637983">
        <w:rPr>
          <w:rFonts w:ascii="Lucida Sans Unicode" w:eastAsia="宋体" w:hAnsi="Lucida Sans Unicode" w:cs="Lucida Sans Unicode"/>
          <w:color w:val="1A1A1A"/>
          <w:kern w:val="0"/>
          <w:sz w:val="24"/>
          <w:szCs w:val="24"/>
        </w:rPr>
        <w:t>，消息也会被</w:t>
      </w:r>
      <w:r w:rsidRPr="00637983">
        <w:rPr>
          <w:rFonts w:ascii="Lucida Sans Unicode" w:eastAsia="宋体" w:hAnsi="Lucida Sans Unicode" w:cs="Lucida Sans Unicode"/>
          <w:color w:val="1A1A1A"/>
          <w:kern w:val="0"/>
          <w:sz w:val="24"/>
          <w:szCs w:val="24"/>
        </w:rPr>
        <w:t xml:space="preserve"> Consumer Group </w:t>
      </w:r>
      <w:r w:rsidRPr="00637983">
        <w:rPr>
          <w:rFonts w:ascii="Lucida Sans Unicode" w:eastAsia="宋体" w:hAnsi="Lucida Sans Unicode" w:cs="Lucida Sans Unicode"/>
          <w:color w:val="1A1A1A"/>
          <w:kern w:val="0"/>
          <w:sz w:val="24"/>
          <w:szCs w:val="24"/>
        </w:rPr>
        <w:t>中的每个</w:t>
      </w:r>
      <w:r w:rsidRPr="00637983">
        <w:rPr>
          <w:rFonts w:ascii="Lucida Sans Unicode" w:eastAsia="宋体" w:hAnsi="Lucida Sans Unicode" w:cs="Lucida Sans Unicode"/>
          <w:color w:val="1A1A1A"/>
          <w:kern w:val="0"/>
          <w:sz w:val="24"/>
          <w:szCs w:val="24"/>
        </w:rPr>
        <w:t xml:space="preserve"> Consumer </w:t>
      </w:r>
      <w:r w:rsidRPr="00637983">
        <w:rPr>
          <w:rFonts w:ascii="Lucida Sans Unicode" w:eastAsia="宋体" w:hAnsi="Lucida Sans Unicode" w:cs="Lucida Sans Unicode"/>
          <w:color w:val="1A1A1A"/>
          <w:kern w:val="0"/>
          <w:sz w:val="24"/>
          <w:szCs w:val="24"/>
        </w:rPr>
        <w:t>都消费一次。</w:t>
      </w:r>
    </w:p>
    <w:p w:rsidR="00637983" w:rsidRPr="00637983" w:rsidRDefault="00637983" w:rsidP="00FA61C5">
      <w:pPr>
        <w:widowControl/>
        <w:numPr>
          <w:ilvl w:val="0"/>
          <w:numId w:val="225"/>
        </w:numPr>
        <w:shd w:val="clear" w:color="auto" w:fill="FFFFFF"/>
        <w:ind w:left="0"/>
        <w:jc w:val="left"/>
        <w:rPr>
          <w:rFonts w:ascii="Lucida Sans Unicode" w:eastAsia="宋体" w:hAnsi="Lucida Sans Unicode" w:cs="Lucida Sans Unicode"/>
          <w:color w:val="1A1A1A"/>
          <w:kern w:val="0"/>
          <w:szCs w:val="21"/>
        </w:rPr>
      </w:pPr>
      <w:r w:rsidRPr="00637983">
        <w:rPr>
          <w:rFonts w:ascii="Lucida Sans Unicode" w:eastAsia="宋体" w:hAnsi="Lucida Sans Unicode" w:cs="Lucida Sans Unicode"/>
          <w:color w:val="1A1A1A"/>
          <w:kern w:val="0"/>
          <w:szCs w:val="21"/>
        </w:rPr>
        <w:t>实际上，是一个消费组下的每个消费者实例都获取到了</w:t>
      </w:r>
      <w:r w:rsidRPr="00637983">
        <w:rPr>
          <w:rFonts w:ascii="Lucida Sans Unicode" w:eastAsia="宋体" w:hAnsi="Lucida Sans Unicode" w:cs="Lucida Sans Unicode"/>
          <w:color w:val="1A1A1A"/>
          <w:kern w:val="0"/>
          <w:szCs w:val="21"/>
        </w:rPr>
        <w:t xml:space="preserve"> Topic </w:t>
      </w:r>
      <w:r w:rsidRPr="00637983">
        <w:rPr>
          <w:rFonts w:ascii="Lucida Sans Unicode" w:eastAsia="宋体" w:hAnsi="Lucida Sans Unicode" w:cs="Lucida Sans Unicode"/>
          <w:color w:val="1A1A1A"/>
          <w:kern w:val="0"/>
          <w:szCs w:val="21"/>
        </w:rPr>
        <w:t>下面的每个</w:t>
      </w:r>
      <w:r w:rsidRPr="00637983">
        <w:rPr>
          <w:rFonts w:ascii="Lucida Sans Unicode" w:eastAsia="宋体" w:hAnsi="Lucida Sans Unicode" w:cs="Lucida Sans Unicode"/>
          <w:color w:val="1A1A1A"/>
          <w:kern w:val="0"/>
          <w:szCs w:val="21"/>
        </w:rPr>
        <w:t xml:space="preserve"> Message Queue </w:t>
      </w:r>
      <w:r w:rsidRPr="00637983">
        <w:rPr>
          <w:rFonts w:ascii="Lucida Sans Unicode" w:eastAsia="宋体" w:hAnsi="Lucida Sans Unicode" w:cs="Lucida Sans Unicode"/>
          <w:color w:val="1A1A1A"/>
          <w:kern w:val="0"/>
          <w:szCs w:val="21"/>
        </w:rPr>
        <w:t>去拉取消费。所以消息会投递到每个消费者实例。</w:t>
      </w:r>
    </w:p>
    <w:p w:rsidR="00637983" w:rsidRPr="00637983" w:rsidRDefault="00637983" w:rsidP="00FA61C5">
      <w:pPr>
        <w:widowControl/>
        <w:numPr>
          <w:ilvl w:val="0"/>
          <w:numId w:val="225"/>
        </w:numPr>
        <w:shd w:val="clear" w:color="auto" w:fill="FFFFFF"/>
        <w:ind w:left="0"/>
        <w:jc w:val="left"/>
        <w:rPr>
          <w:rFonts w:ascii="Lucida Sans Unicode" w:eastAsia="宋体" w:hAnsi="Lucida Sans Unicode" w:cs="Lucida Sans Unicode"/>
          <w:color w:val="1A1A1A"/>
          <w:kern w:val="0"/>
          <w:szCs w:val="21"/>
        </w:rPr>
      </w:pPr>
      <w:r w:rsidRPr="00637983">
        <w:rPr>
          <w:rFonts w:ascii="Lucida Sans Unicode" w:eastAsia="宋体" w:hAnsi="Lucida Sans Unicode" w:cs="Lucida Sans Unicode"/>
          <w:color w:val="1A1A1A"/>
          <w:kern w:val="0"/>
          <w:szCs w:val="21"/>
        </w:rPr>
        <w:t>这种模式下，消费进度会存储持久化到实例本地。</w:t>
      </w:r>
    </w:p>
    <w:p w:rsidR="00637983" w:rsidRDefault="00637983" w:rsidP="00637983">
      <w:pPr>
        <w:pStyle w:val="2"/>
      </w:pPr>
      <w:r>
        <w:rPr>
          <w:rFonts w:hint="eastAsia"/>
        </w:rPr>
        <w:t>8.</w:t>
      </w:r>
      <w:r w:rsidRPr="00637983">
        <w:rPr>
          <w:rFonts w:hint="eastAsia"/>
        </w:rPr>
        <w:t xml:space="preserve"> 如何对消息进行重放？</w:t>
      </w:r>
    </w:p>
    <w:p w:rsidR="00637983" w:rsidRDefault="00637983" w:rsidP="00637983">
      <w:pPr>
        <w:rPr>
          <w:rFonts w:ascii="Lucida Sans Unicode" w:hAnsi="Lucida Sans Unicode" w:cs="Lucida Sans Unicode"/>
          <w:color w:val="1A1A1A"/>
          <w:shd w:val="clear" w:color="auto" w:fill="FFFFFF"/>
        </w:rPr>
      </w:pPr>
      <w:r>
        <w:rPr>
          <w:rFonts w:ascii="Lucida Sans Unicode" w:hAnsi="Lucida Sans Unicode" w:cs="Lucida Sans Unicode"/>
          <w:color w:val="1A1A1A"/>
          <w:shd w:val="clear" w:color="auto" w:fill="FFFFFF"/>
        </w:rPr>
        <w:t>消费位点就是一个数字，把</w:t>
      </w:r>
      <w:r>
        <w:rPr>
          <w:rFonts w:ascii="Lucida Sans Unicode" w:hAnsi="Lucida Sans Unicode" w:cs="Lucida Sans Unicode"/>
          <w:color w:val="1A1A1A"/>
          <w:shd w:val="clear" w:color="auto" w:fill="FFFFFF"/>
        </w:rPr>
        <w:t xml:space="preserve"> Consumer Offset </w:t>
      </w:r>
      <w:r>
        <w:rPr>
          <w:rFonts w:ascii="Lucida Sans Unicode" w:hAnsi="Lucida Sans Unicode" w:cs="Lucida Sans Unicode"/>
          <w:color w:val="1A1A1A"/>
          <w:shd w:val="clear" w:color="auto" w:fill="FFFFFF"/>
        </w:rPr>
        <w:t>改一下，就可以达到重放的目的了。</w:t>
      </w:r>
    </w:p>
    <w:p w:rsidR="00637983" w:rsidRDefault="00637983" w:rsidP="00637983">
      <w:pPr>
        <w:pStyle w:val="2"/>
      </w:pPr>
      <w:r>
        <w:rPr>
          <w:rFonts w:hint="eastAsia"/>
        </w:rPr>
        <w:t>9</w:t>
      </w:r>
      <w:r>
        <w:t>.</w:t>
      </w:r>
      <w:r w:rsidRPr="00637983">
        <w:rPr>
          <w:rFonts w:hint="eastAsia"/>
        </w:rPr>
        <w:t xml:space="preserve"> 顺序消息扩容的过程中，如何在不停写的情况下保证消息顺序？</w:t>
      </w:r>
    </w:p>
    <w:p w:rsidR="00637983" w:rsidRPr="00637983" w:rsidRDefault="00637983" w:rsidP="00FA61C5">
      <w:pPr>
        <w:widowControl/>
        <w:numPr>
          <w:ilvl w:val="0"/>
          <w:numId w:val="226"/>
        </w:numPr>
        <w:shd w:val="clear" w:color="auto" w:fill="FFFFFF"/>
        <w:ind w:left="0"/>
        <w:jc w:val="left"/>
        <w:rPr>
          <w:rFonts w:ascii="Lucida Sans Unicode" w:eastAsia="宋体" w:hAnsi="Lucida Sans Unicode" w:cs="Lucida Sans Unicode"/>
          <w:color w:val="1A1A1A"/>
          <w:kern w:val="0"/>
          <w:szCs w:val="21"/>
        </w:rPr>
      </w:pPr>
      <w:r w:rsidRPr="00637983">
        <w:rPr>
          <w:rFonts w:ascii="Lucida Sans Unicode" w:eastAsia="宋体" w:hAnsi="Lucida Sans Unicode" w:cs="Lucida Sans Unicode"/>
          <w:color w:val="1A1A1A"/>
          <w:kern w:val="0"/>
          <w:szCs w:val="21"/>
        </w:rPr>
        <w:t>成倍扩容，实现扩容前后，同样的</w:t>
      </w:r>
      <w:r w:rsidRPr="00637983">
        <w:rPr>
          <w:rFonts w:ascii="Lucida Sans Unicode" w:eastAsia="宋体" w:hAnsi="Lucida Sans Unicode" w:cs="Lucida Sans Unicode"/>
          <w:color w:val="1A1A1A"/>
          <w:kern w:val="0"/>
          <w:szCs w:val="21"/>
        </w:rPr>
        <w:t xml:space="preserve"> key</w:t>
      </w:r>
      <w:r w:rsidRPr="00637983">
        <w:rPr>
          <w:rFonts w:ascii="Lucida Sans Unicode" w:eastAsia="宋体" w:hAnsi="Lucida Sans Unicode" w:cs="Lucida Sans Unicode"/>
          <w:color w:val="1A1A1A"/>
          <w:kern w:val="0"/>
          <w:szCs w:val="21"/>
        </w:rPr>
        <w:t>，</w:t>
      </w:r>
      <w:r w:rsidRPr="00637983">
        <w:rPr>
          <w:rFonts w:ascii="Lucida Sans Unicode" w:eastAsia="宋体" w:hAnsi="Lucida Sans Unicode" w:cs="Lucida Sans Unicode"/>
          <w:color w:val="1A1A1A"/>
          <w:kern w:val="0"/>
          <w:szCs w:val="21"/>
        </w:rPr>
        <w:t xml:space="preserve">hash </w:t>
      </w:r>
      <w:r w:rsidRPr="00637983">
        <w:rPr>
          <w:rFonts w:ascii="Lucida Sans Unicode" w:eastAsia="宋体" w:hAnsi="Lucida Sans Unicode" w:cs="Lucida Sans Unicode"/>
          <w:color w:val="1A1A1A"/>
          <w:kern w:val="0"/>
          <w:szCs w:val="21"/>
        </w:rPr>
        <w:t>到原队列，或者</w:t>
      </w:r>
      <w:r w:rsidRPr="00637983">
        <w:rPr>
          <w:rFonts w:ascii="Lucida Sans Unicode" w:eastAsia="宋体" w:hAnsi="Lucida Sans Unicode" w:cs="Lucida Sans Unicode"/>
          <w:color w:val="1A1A1A"/>
          <w:kern w:val="0"/>
          <w:szCs w:val="21"/>
        </w:rPr>
        <w:t xml:space="preserve"> hash </w:t>
      </w:r>
      <w:r w:rsidRPr="00637983">
        <w:rPr>
          <w:rFonts w:ascii="Lucida Sans Unicode" w:eastAsia="宋体" w:hAnsi="Lucida Sans Unicode" w:cs="Lucida Sans Unicode"/>
          <w:color w:val="1A1A1A"/>
          <w:kern w:val="0"/>
          <w:szCs w:val="21"/>
        </w:rPr>
        <w:t>到新扩容的队列。</w:t>
      </w:r>
    </w:p>
    <w:p w:rsidR="00637983" w:rsidRPr="00637983" w:rsidRDefault="00637983" w:rsidP="00FA61C5">
      <w:pPr>
        <w:widowControl/>
        <w:numPr>
          <w:ilvl w:val="0"/>
          <w:numId w:val="226"/>
        </w:numPr>
        <w:shd w:val="clear" w:color="auto" w:fill="FFFFFF"/>
        <w:ind w:left="0"/>
        <w:jc w:val="left"/>
        <w:rPr>
          <w:rFonts w:ascii="Lucida Sans Unicode" w:eastAsia="宋体" w:hAnsi="Lucida Sans Unicode" w:cs="Lucida Sans Unicode"/>
          <w:color w:val="1A1A1A"/>
          <w:kern w:val="0"/>
          <w:szCs w:val="21"/>
        </w:rPr>
      </w:pPr>
      <w:r w:rsidRPr="00637983">
        <w:rPr>
          <w:rFonts w:ascii="Lucida Sans Unicode" w:eastAsia="宋体" w:hAnsi="Lucida Sans Unicode" w:cs="Lucida Sans Unicode"/>
          <w:color w:val="1A1A1A"/>
          <w:kern w:val="0"/>
          <w:szCs w:val="21"/>
        </w:rPr>
        <w:t>扩容前，记录旧队列中的最大位点。</w:t>
      </w:r>
    </w:p>
    <w:p w:rsidR="00637983" w:rsidRPr="00637983" w:rsidRDefault="00637983" w:rsidP="00FA61C5">
      <w:pPr>
        <w:widowControl/>
        <w:numPr>
          <w:ilvl w:val="0"/>
          <w:numId w:val="226"/>
        </w:numPr>
        <w:shd w:val="clear" w:color="auto" w:fill="FFFFFF"/>
        <w:ind w:left="0"/>
        <w:jc w:val="left"/>
        <w:rPr>
          <w:rFonts w:ascii="Lucida Sans Unicode" w:eastAsia="宋体" w:hAnsi="Lucida Sans Unicode" w:cs="Lucida Sans Unicode"/>
          <w:color w:val="1A1A1A"/>
          <w:kern w:val="0"/>
          <w:szCs w:val="21"/>
        </w:rPr>
      </w:pPr>
      <w:r w:rsidRPr="00637983">
        <w:rPr>
          <w:rFonts w:ascii="Lucida Sans Unicode" w:eastAsia="宋体" w:hAnsi="Lucida Sans Unicode" w:cs="Lucida Sans Unicode"/>
          <w:color w:val="1A1A1A"/>
          <w:kern w:val="0"/>
          <w:szCs w:val="21"/>
        </w:rPr>
        <w:t>对于每个</w:t>
      </w:r>
      <w:r w:rsidRPr="00637983">
        <w:rPr>
          <w:rFonts w:ascii="Lucida Sans Unicode" w:eastAsia="宋体" w:hAnsi="Lucida Sans Unicode" w:cs="Lucida Sans Unicode"/>
          <w:color w:val="1A1A1A"/>
          <w:kern w:val="0"/>
          <w:szCs w:val="21"/>
        </w:rPr>
        <w:t xml:space="preserve"> Consumer Group </w:t>
      </w:r>
      <w:r w:rsidRPr="00637983">
        <w:rPr>
          <w:rFonts w:ascii="Lucida Sans Unicode" w:eastAsia="宋体" w:hAnsi="Lucida Sans Unicode" w:cs="Lucida Sans Unicode"/>
          <w:color w:val="1A1A1A"/>
          <w:kern w:val="0"/>
          <w:szCs w:val="21"/>
        </w:rPr>
        <w:t>，保证旧队列中的数据消费完，再消费新队列，也即：先对新队列进行禁读即可。</w:t>
      </w:r>
    </w:p>
    <w:p w:rsidR="00637983" w:rsidRDefault="00637983" w:rsidP="00637983">
      <w:pPr>
        <w:pStyle w:val="2"/>
      </w:pPr>
      <w:r>
        <w:rPr>
          <w:rFonts w:hint="eastAsia"/>
        </w:rPr>
        <w:t>10.</w:t>
      </w:r>
      <w:r w:rsidRPr="00637983">
        <w:rPr>
          <w:rFonts w:hint="eastAsia"/>
        </w:rPr>
        <w:t xml:space="preserve"> 什么是定时消息？如何实现？</w:t>
      </w:r>
    </w:p>
    <w:p w:rsidR="00637983" w:rsidRDefault="00637983" w:rsidP="0063798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定时消息，是指消息发到</w:t>
      </w:r>
      <w:r>
        <w:rPr>
          <w:rFonts w:ascii="Lucida Sans Unicode" w:hAnsi="Lucida Sans Unicode" w:cs="Lucida Sans Unicode"/>
          <w:color w:val="1A1A1A"/>
        </w:rPr>
        <w:t xml:space="preserve"> Broker </w:t>
      </w:r>
      <w:r>
        <w:rPr>
          <w:rFonts w:ascii="Lucida Sans Unicode" w:hAnsi="Lucida Sans Unicode" w:cs="Lucida Sans Unicode"/>
          <w:color w:val="1A1A1A"/>
        </w:rPr>
        <w:t>后，不能立刻被</w:t>
      </w:r>
      <w:r>
        <w:rPr>
          <w:rFonts w:ascii="Lucida Sans Unicode" w:hAnsi="Lucida Sans Unicode" w:cs="Lucida Sans Unicode"/>
          <w:color w:val="1A1A1A"/>
        </w:rPr>
        <w:t xml:space="preserve"> Consumer </w:t>
      </w:r>
      <w:r>
        <w:rPr>
          <w:rFonts w:ascii="Lucida Sans Unicode" w:hAnsi="Lucida Sans Unicode" w:cs="Lucida Sans Unicode"/>
          <w:color w:val="1A1A1A"/>
        </w:rPr>
        <w:t>消费，要到特定的时间点或者等待特定的时间后才能被消费。</w:t>
      </w:r>
    </w:p>
    <w:p w:rsidR="00637983" w:rsidRDefault="00637983" w:rsidP="00637983">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目前，开源版本的</w:t>
      </w:r>
      <w:r>
        <w:rPr>
          <w:rFonts w:ascii="Lucida Sans Unicode" w:hAnsi="Lucida Sans Unicode" w:cs="Lucida Sans Unicode"/>
          <w:color w:val="1A1A1A"/>
        </w:rPr>
        <w:t xml:space="preserve"> RocketMQ </w:t>
      </w:r>
      <w:r>
        <w:rPr>
          <w:rFonts w:ascii="Lucida Sans Unicode" w:hAnsi="Lucida Sans Unicode" w:cs="Lucida Sans Unicode"/>
          <w:color w:val="1A1A1A"/>
        </w:rPr>
        <w:t>只支持固定延迟级别的延迟消息，不支持任一时刻的延迟消息。</w:t>
      </w:r>
    </w:p>
    <w:p w:rsidR="00637983" w:rsidRPr="00637983" w:rsidRDefault="00637983" w:rsidP="00FA61C5">
      <w:pPr>
        <w:widowControl/>
        <w:numPr>
          <w:ilvl w:val="0"/>
          <w:numId w:val="227"/>
        </w:numPr>
        <w:shd w:val="clear" w:color="auto" w:fill="FFFFFF"/>
        <w:ind w:left="0"/>
        <w:jc w:val="left"/>
        <w:rPr>
          <w:rFonts w:ascii="Lucida Sans Unicode" w:eastAsia="宋体" w:hAnsi="Lucida Sans Unicode" w:cs="Lucida Sans Unicode"/>
          <w:color w:val="1A1A1A"/>
          <w:kern w:val="0"/>
          <w:szCs w:val="21"/>
        </w:rPr>
      </w:pPr>
      <w:r w:rsidRPr="00637983">
        <w:rPr>
          <w:rFonts w:ascii="Lucida Sans Unicode" w:eastAsia="宋体" w:hAnsi="Lucida Sans Unicode" w:cs="Lucida Sans Unicode"/>
          <w:color w:val="1A1A1A"/>
          <w:kern w:val="0"/>
          <w:szCs w:val="21"/>
        </w:rPr>
        <w:t>可通过配置文件，自定义每个延迟级别对应的延迟时间。当然，这是全局的。</w:t>
      </w:r>
    </w:p>
    <w:p w:rsidR="00637983" w:rsidRPr="00637983" w:rsidRDefault="00637983" w:rsidP="00FA61C5">
      <w:pPr>
        <w:widowControl/>
        <w:numPr>
          <w:ilvl w:val="0"/>
          <w:numId w:val="227"/>
        </w:numPr>
        <w:shd w:val="clear" w:color="auto" w:fill="FFFFFF"/>
        <w:ind w:left="0"/>
        <w:jc w:val="left"/>
        <w:rPr>
          <w:rFonts w:ascii="Lucida Sans Unicode" w:eastAsia="宋体" w:hAnsi="Lucida Sans Unicode" w:cs="Lucida Sans Unicode"/>
          <w:color w:val="1A1A1A"/>
          <w:kern w:val="0"/>
          <w:szCs w:val="21"/>
        </w:rPr>
      </w:pPr>
      <w:r w:rsidRPr="00637983">
        <w:rPr>
          <w:rFonts w:ascii="Lucida Sans Unicode" w:eastAsia="宋体" w:hAnsi="Lucida Sans Unicode" w:cs="Lucida Sans Unicode"/>
          <w:color w:val="1A1A1A"/>
          <w:kern w:val="0"/>
          <w:szCs w:val="21"/>
        </w:rPr>
        <w:t>如果想要实现任一时刻的延迟消息，比较简单的方式是插入延迟消息到数据库中，然后通过定时任务轮询，到达指定时间，发送到</w:t>
      </w:r>
      <w:r w:rsidRPr="00637983">
        <w:rPr>
          <w:rFonts w:ascii="Lucida Sans Unicode" w:eastAsia="宋体" w:hAnsi="Lucida Sans Unicode" w:cs="Lucida Sans Unicode"/>
          <w:color w:val="1A1A1A"/>
          <w:kern w:val="0"/>
          <w:szCs w:val="21"/>
        </w:rPr>
        <w:t xml:space="preserve"> RocketMQ </w:t>
      </w:r>
      <w:r w:rsidRPr="00637983">
        <w:rPr>
          <w:rFonts w:ascii="Lucida Sans Unicode" w:eastAsia="宋体" w:hAnsi="Lucida Sans Unicode" w:cs="Lucida Sans Unicode"/>
          <w:color w:val="1A1A1A"/>
          <w:kern w:val="0"/>
          <w:szCs w:val="21"/>
        </w:rPr>
        <w:t>中。</w:t>
      </w:r>
    </w:p>
    <w:p w:rsidR="00637983" w:rsidRPr="00637983" w:rsidRDefault="00637983" w:rsidP="00637983">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637983">
        <w:rPr>
          <w:rFonts w:ascii="Lucida Sans Unicode" w:eastAsia="宋体" w:hAnsi="Lucida Sans Unicode" w:cs="Lucida Sans Unicode"/>
          <w:b/>
          <w:bCs/>
          <w:color w:val="1A1A1A"/>
          <w:kern w:val="0"/>
          <w:sz w:val="24"/>
          <w:szCs w:val="24"/>
        </w:rPr>
        <w:t>实现原理</w:t>
      </w:r>
    </w:p>
    <w:p w:rsidR="00637983" w:rsidRPr="00637983" w:rsidRDefault="00637983" w:rsidP="00FA61C5">
      <w:pPr>
        <w:widowControl/>
        <w:numPr>
          <w:ilvl w:val="0"/>
          <w:numId w:val="228"/>
        </w:numPr>
        <w:shd w:val="clear" w:color="auto" w:fill="FFFFFF"/>
        <w:ind w:left="0"/>
        <w:jc w:val="left"/>
        <w:rPr>
          <w:rFonts w:ascii="Lucida Sans Unicode" w:eastAsia="宋体" w:hAnsi="Lucida Sans Unicode" w:cs="Lucida Sans Unicode"/>
          <w:color w:val="1A1A1A"/>
          <w:kern w:val="0"/>
          <w:szCs w:val="21"/>
        </w:rPr>
      </w:pPr>
      <w:r w:rsidRPr="00637983">
        <w:rPr>
          <w:rFonts w:ascii="Lucida Sans Unicode" w:eastAsia="宋体" w:hAnsi="Lucida Sans Unicode" w:cs="Lucida Sans Unicode"/>
          <w:color w:val="1A1A1A"/>
          <w:kern w:val="0"/>
          <w:szCs w:val="21"/>
        </w:rPr>
        <w:t>1</w:t>
      </w:r>
      <w:r w:rsidRPr="00637983">
        <w:rPr>
          <w:rFonts w:ascii="Lucida Sans Unicode" w:eastAsia="宋体" w:hAnsi="Lucida Sans Unicode" w:cs="Lucida Sans Unicode"/>
          <w:color w:val="1A1A1A"/>
          <w:kern w:val="0"/>
          <w:szCs w:val="21"/>
        </w:rPr>
        <w:t>、</w:t>
      </w:r>
      <w:r w:rsidRPr="00637983">
        <w:rPr>
          <w:rFonts w:ascii="Lucida Sans Unicode" w:eastAsia="宋体" w:hAnsi="Lucida Sans Unicode" w:cs="Lucida Sans Unicode"/>
          <w:color w:val="1A1A1A"/>
          <w:kern w:val="0"/>
          <w:szCs w:val="21"/>
        </w:rPr>
        <w:t xml:space="preserve"> </w:t>
      </w:r>
      <w:r w:rsidRPr="00637983">
        <w:rPr>
          <w:rFonts w:ascii="Lucida Sans Unicode" w:eastAsia="宋体" w:hAnsi="Lucida Sans Unicode" w:cs="Lucida Sans Unicode"/>
          <w:color w:val="1A1A1A"/>
          <w:kern w:val="0"/>
          <w:szCs w:val="21"/>
        </w:rPr>
        <w:t>定时消息发送到</w:t>
      </w:r>
      <w:r w:rsidRPr="00637983">
        <w:rPr>
          <w:rFonts w:ascii="Lucida Sans Unicode" w:eastAsia="宋体" w:hAnsi="Lucida Sans Unicode" w:cs="Lucida Sans Unicode"/>
          <w:color w:val="1A1A1A"/>
          <w:kern w:val="0"/>
          <w:szCs w:val="21"/>
        </w:rPr>
        <w:t xml:space="preserve"> Broker </w:t>
      </w:r>
      <w:r w:rsidRPr="00637983">
        <w:rPr>
          <w:rFonts w:ascii="Lucida Sans Unicode" w:eastAsia="宋体" w:hAnsi="Lucida Sans Unicode" w:cs="Lucida Sans Unicode"/>
          <w:color w:val="1A1A1A"/>
          <w:kern w:val="0"/>
          <w:szCs w:val="21"/>
        </w:rPr>
        <w:t>后，会被存储</w:t>
      </w:r>
      <w:r w:rsidRPr="00637983">
        <w:rPr>
          <w:rFonts w:ascii="Lucida Sans Unicode" w:eastAsia="宋体" w:hAnsi="Lucida Sans Unicode" w:cs="Lucida Sans Unicode"/>
          <w:color w:val="1A1A1A"/>
          <w:kern w:val="0"/>
          <w:szCs w:val="21"/>
        </w:rPr>
        <w:t xml:space="preserve"> Topic </w:t>
      </w:r>
      <w:r w:rsidRPr="00637983">
        <w:rPr>
          <w:rFonts w:ascii="Lucida Sans Unicode" w:eastAsia="宋体" w:hAnsi="Lucida Sans Unicode" w:cs="Lucida Sans Unicode"/>
          <w:color w:val="1A1A1A"/>
          <w:kern w:val="0"/>
          <w:szCs w:val="21"/>
        </w:rPr>
        <w:t>为</w:t>
      </w:r>
      <w:r w:rsidRPr="00637983">
        <w:rPr>
          <w:rFonts w:ascii="Lucida Sans Unicode" w:eastAsia="宋体" w:hAnsi="Lucida Sans Unicode" w:cs="Lucida Sans Unicode"/>
          <w:color w:val="1A1A1A"/>
          <w:kern w:val="0"/>
          <w:szCs w:val="21"/>
        </w:rPr>
        <w:t> </w:t>
      </w:r>
      <w:r w:rsidRPr="00637983">
        <w:rPr>
          <w:rFonts w:ascii="Lucida Console" w:eastAsia="宋体" w:hAnsi="Lucida Console" w:cs="宋体"/>
          <w:color w:val="1A1A1A"/>
          <w:kern w:val="0"/>
          <w:szCs w:val="21"/>
          <w:bdr w:val="single" w:sz="6" w:space="1" w:color="CCCCCC" w:frame="1"/>
          <w:shd w:val="clear" w:color="auto" w:fill="DDDDDD"/>
        </w:rPr>
        <w:t>SCHEDULE_TOPIC_XXXX</w:t>
      </w:r>
      <w:r w:rsidRPr="00637983">
        <w:rPr>
          <w:rFonts w:ascii="Lucida Sans Unicode" w:eastAsia="宋体" w:hAnsi="Lucida Sans Unicode" w:cs="Lucida Sans Unicode"/>
          <w:color w:val="1A1A1A"/>
          <w:kern w:val="0"/>
          <w:szCs w:val="21"/>
        </w:rPr>
        <w:t> </w:t>
      </w:r>
      <w:r w:rsidRPr="00637983">
        <w:rPr>
          <w:rFonts w:ascii="Lucida Sans Unicode" w:eastAsia="宋体" w:hAnsi="Lucida Sans Unicode" w:cs="Lucida Sans Unicode"/>
          <w:color w:val="1A1A1A"/>
          <w:kern w:val="0"/>
          <w:szCs w:val="21"/>
        </w:rPr>
        <w:t>中，并且所在</w:t>
      </w:r>
      <w:r w:rsidRPr="00637983">
        <w:rPr>
          <w:rFonts w:ascii="Lucida Sans Unicode" w:eastAsia="宋体" w:hAnsi="Lucida Sans Unicode" w:cs="Lucida Sans Unicode"/>
          <w:color w:val="1A1A1A"/>
          <w:kern w:val="0"/>
          <w:szCs w:val="21"/>
        </w:rPr>
        <w:t xml:space="preserve"> Queue </w:t>
      </w:r>
      <w:r w:rsidRPr="00637983">
        <w:rPr>
          <w:rFonts w:ascii="Lucida Sans Unicode" w:eastAsia="宋体" w:hAnsi="Lucida Sans Unicode" w:cs="Lucida Sans Unicode"/>
          <w:color w:val="1A1A1A"/>
          <w:kern w:val="0"/>
          <w:szCs w:val="21"/>
        </w:rPr>
        <w:t>编号为延迟级别</w:t>
      </w:r>
      <w:r w:rsidRPr="00637983">
        <w:rPr>
          <w:rFonts w:ascii="Lucida Sans Unicode" w:eastAsia="宋体" w:hAnsi="Lucida Sans Unicode" w:cs="Lucida Sans Unicode"/>
          <w:color w:val="1A1A1A"/>
          <w:kern w:val="0"/>
          <w:szCs w:val="21"/>
        </w:rPr>
        <w:t xml:space="preserve"> - 1 </w:t>
      </w:r>
      <w:r w:rsidRPr="00637983">
        <w:rPr>
          <w:rFonts w:ascii="Lucida Sans Unicode" w:eastAsia="宋体" w:hAnsi="Lucida Sans Unicode" w:cs="Lucida Sans Unicode"/>
          <w:color w:val="1A1A1A"/>
          <w:kern w:val="0"/>
          <w:szCs w:val="21"/>
        </w:rPr>
        <w:t>。</w:t>
      </w:r>
    </w:p>
    <w:p w:rsidR="00637983" w:rsidRPr="00637983" w:rsidRDefault="00637983" w:rsidP="00637983">
      <w:pPr>
        <w:widowControl/>
        <w:shd w:val="clear" w:color="auto" w:fill="F6F6F6"/>
        <w:jc w:val="left"/>
        <w:rPr>
          <w:rFonts w:ascii="Lucida Sans Unicode" w:eastAsia="宋体" w:hAnsi="Lucida Sans Unicode" w:cs="Lucida Sans Unicode"/>
          <w:color w:val="1A1A1A"/>
          <w:kern w:val="0"/>
          <w:szCs w:val="21"/>
        </w:rPr>
      </w:pPr>
      <w:r w:rsidRPr="00637983">
        <w:rPr>
          <w:rFonts w:ascii="Lucida Sans Unicode" w:eastAsia="宋体" w:hAnsi="Lucida Sans Unicode" w:cs="Lucida Sans Unicode"/>
          <w:color w:val="1A1A1A"/>
          <w:kern w:val="0"/>
          <w:szCs w:val="21"/>
        </w:rPr>
        <w:t>需要</w:t>
      </w:r>
      <w:r w:rsidRPr="00637983">
        <w:rPr>
          <w:rFonts w:ascii="Lucida Sans Unicode" w:eastAsia="宋体" w:hAnsi="Lucida Sans Unicode" w:cs="Lucida Sans Unicode"/>
          <w:color w:val="1A1A1A"/>
          <w:kern w:val="0"/>
          <w:szCs w:val="21"/>
        </w:rPr>
        <w:t xml:space="preserve"> -1 </w:t>
      </w:r>
      <w:r w:rsidRPr="00637983">
        <w:rPr>
          <w:rFonts w:ascii="Lucida Sans Unicode" w:eastAsia="宋体" w:hAnsi="Lucida Sans Unicode" w:cs="Lucida Sans Unicode"/>
          <w:color w:val="1A1A1A"/>
          <w:kern w:val="0"/>
          <w:szCs w:val="21"/>
        </w:rPr>
        <w:t>的原因是，延迟级别是从</w:t>
      </w:r>
      <w:r w:rsidRPr="00637983">
        <w:rPr>
          <w:rFonts w:ascii="Lucida Sans Unicode" w:eastAsia="宋体" w:hAnsi="Lucida Sans Unicode" w:cs="Lucida Sans Unicode"/>
          <w:color w:val="1A1A1A"/>
          <w:kern w:val="0"/>
          <w:szCs w:val="21"/>
        </w:rPr>
        <w:t xml:space="preserve"> 1 </w:t>
      </w:r>
      <w:r w:rsidRPr="00637983">
        <w:rPr>
          <w:rFonts w:ascii="Lucida Sans Unicode" w:eastAsia="宋体" w:hAnsi="Lucida Sans Unicode" w:cs="Lucida Sans Unicode"/>
          <w:color w:val="1A1A1A"/>
          <w:kern w:val="0"/>
          <w:szCs w:val="21"/>
        </w:rPr>
        <w:t>开始的。如果延迟级别为</w:t>
      </w:r>
      <w:r w:rsidRPr="00637983">
        <w:rPr>
          <w:rFonts w:ascii="Lucida Sans Unicode" w:eastAsia="宋体" w:hAnsi="Lucida Sans Unicode" w:cs="Lucida Sans Unicode"/>
          <w:color w:val="1A1A1A"/>
          <w:kern w:val="0"/>
          <w:szCs w:val="21"/>
        </w:rPr>
        <w:t xml:space="preserve"> 0 </w:t>
      </w:r>
      <w:r w:rsidRPr="00637983">
        <w:rPr>
          <w:rFonts w:ascii="Lucida Sans Unicode" w:eastAsia="宋体" w:hAnsi="Lucida Sans Unicode" w:cs="Lucida Sans Unicode"/>
          <w:color w:val="1A1A1A"/>
          <w:kern w:val="0"/>
          <w:szCs w:val="21"/>
        </w:rPr>
        <w:t>，意味着无需延迟。</w:t>
      </w:r>
    </w:p>
    <w:p w:rsidR="00637983" w:rsidRPr="00637983" w:rsidRDefault="00637983" w:rsidP="00FA61C5">
      <w:pPr>
        <w:widowControl/>
        <w:numPr>
          <w:ilvl w:val="0"/>
          <w:numId w:val="228"/>
        </w:numPr>
        <w:shd w:val="clear" w:color="auto" w:fill="FFFFFF"/>
        <w:ind w:left="0"/>
        <w:jc w:val="left"/>
        <w:rPr>
          <w:rFonts w:ascii="Lucida Sans Unicode" w:eastAsia="宋体" w:hAnsi="Lucida Sans Unicode" w:cs="Lucida Sans Unicode"/>
          <w:color w:val="1A1A1A"/>
          <w:kern w:val="0"/>
          <w:szCs w:val="21"/>
        </w:rPr>
      </w:pPr>
      <w:r w:rsidRPr="00637983">
        <w:rPr>
          <w:rFonts w:ascii="Lucida Sans Unicode" w:eastAsia="宋体" w:hAnsi="Lucida Sans Unicode" w:cs="Lucida Sans Unicode"/>
          <w:color w:val="1A1A1A"/>
          <w:kern w:val="0"/>
          <w:szCs w:val="21"/>
        </w:rPr>
        <w:t>2</w:t>
      </w:r>
      <w:r w:rsidRPr="00637983">
        <w:rPr>
          <w:rFonts w:ascii="Lucida Sans Unicode" w:eastAsia="宋体" w:hAnsi="Lucida Sans Unicode" w:cs="Lucida Sans Unicode"/>
          <w:color w:val="1A1A1A"/>
          <w:kern w:val="0"/>
          <w:szCs w:val="21"/>
        </w:rPr>
        <w:t>、</w:t>
      </w:r>
      <w:r w:rsidRPr="00637983">
        <w:rPr>
          <w:rFonts w:ascii="Lucida Sans Unicode" w:eastAsia="宋体" w:hAnsi="Lucida Sans Unicode" w:cs="Lucida Sans Unicode"/>
          <w:color w:val="1A1A1A"/>
          <w:kern w:val="0"/>
          <w:szCs w:val="21"/>
        </w:rPr>
        <w:t xml:space="preserve">Broker </w:t>
      </w:r>
      <w:r w:rsidRPr="00637983">
        <w:rPr>
          <w:rFonts w:ascii="Lucida Sans Unicode" w:eastAsia="宋体" w:hAnsi="Lucida Sans Unicode" w:cs="Lucida Sans Unicode"/>
          <w:color w:val="1A1A1A"/>
          <w:kern w:val="0"/>
          <w:szCs w:val="21"/>
        </w:rPr>
        <w:t>针对每个</w:t>
      </w:r>
      <w:r w:rsidRPr="00637983">
        <w:rPr>
          <w:rFonts w:ascii="Lucida Sans Unicode" w:eastAsia="宋体" w:hAnsi="Lucida Sans Unicode" w:cs="Lucida Sans Unicode"/>
          <w:color w:val="1A1A1A"/>
          <w:kern w:val="0"/>
          <w:szCs w:val="21"/>
        </w:rPr>
        <w:t> </w:t>
      </w:r>
      <w:r w:rsidRPr="00637983">
        <w:rPr>
          <w:rFonts w:ascii="Lucida Console" w:eastAsia="宋体" w:hAnsi="Lucida Console" w:cs="宋体"/>
          <w:color w:val="1A1A1A"/>
          <w:kern w:val="0"/>
          <w:szCs w:val="21"/>
          <w:bdr w:val="single" w:sz="6" w:space="1" w:color="CCCCCC" w:frame="1"/>
          <w:shd w:val="clear" w:color="auto" w:fill="DDDDDD"/>
        </w:rPr>
        <w:t>SCHEDULE_TOPIC_XXXX</w:t>
      </w:r>
      <w:r w:rsidRPr="00637983">
        <w:rPr>
          <w:rFonts w:ascii="Lucida Sans Unicode" w:eastAsia="宋体" w:hAnsi="Lucida Sans Unicode" w:cs="Lucida Sans Unicode"/>
          <w:color w:val="1A1A1A"/>
          <w:kern w:val="0"/>
          <w:szCs w:val="21"/>
        </w:rPr>
        <w:t> </w:t>
      </w:r>
      <w:r w:rsidRPr="00637983">
        <w:rPr>
          <w:rFonts w:ascii="Lucida Sans Unicode" w:eastAsia="宋体" w:hAnsi="Lucida Sans Unicode" w:cs="Lucida Sans Unicode"/>
          <w:color w:val="1A1A1A"/>
          <w:kern w:val="0"/>
          <w:szCs w:val="21"/>
        </w:rPr>
        <w:t>的队列，都创建一个定时任务，</w:t>
      </w:r>
      <w:r w:rsidRPr="00637983">
        <w:rPr>
          <w:rFonts w:ascii="Lucida Sans Unicode" w:eastAsia="宋体" w:hAnsi="Lucida Sans Unicode" w:cs="Lucida Sans Unicode"/>
          <w:b/>
          <w:bCs/>
          <w:color w:val="1A1A1A"/>
          <w:kern w:val="0"/>
          <w:szCs w:val="21"/>
        </w:rPr>
        <w:t>顺序</w:t>
      </w:r>
      <w:r w:rsidRPr="00637983">
        <w:rPr>
          <w:rFonts w:ascii="Lucida Sans Unicode" w:eastAsia="宋体" w:hAnsi="Lucida Sans Unicode" w:cs="Lucida Sans Unicode"/>
          <w:color w:val="1A1A1A"/>
          <w:kern w:val="0"/>
          <w:szCs w:val="21"/>
        </w:rPr>
        <w:t>扫描到达时间的延迟消息，重新存储到延迟消息</w:t>
      </w:r>
      <w:r w:rsidRPr="00637983">
        <w:rPr>
          <w:rFonts w:ascii="Lucida Sans Unicode" w:eastAsia="宋体" w:hAnsi="Lucida Sans Unicode" w:cs="Lucida Sans Unicode"/>
          <w:b/>
          <w:bCs/>
          <w:color w:val="1A1A1A"/>
          <w:kern w:val="0"/>
          <w:szCs w:val="21"/>
        </w:rPr>
        <w:t>原始</w:t>
      </w:r>
      <w:r w:rsidRPr="00637983">
        <w:rPr>
          <w:rFonts w:ascii="Lucida Sans Unicode" w:eastAsia="宋体" w:hAnsi="Lucida Sans Unicode" w:cs="Lucida Sans Unicode"/>
          <w:color w:val="1A1A1A"/>
          <w:kern w:val="0"/>
          <w:szCs w:val="21"/>
        </w:rPr>
        <w:t>的</w:t>
      </w:r>
      <w:r w:rsidRPr="00637983">
        <w:rPr>
          <w:rFonts w:ascii="Lucida Sans Unicode" w:eastAsia="宋体" w:hAnsi="Lucida Sans Unicode" w:cs="Lucida Sans Unicode"/>
          <w:color w:val="1A1A1A"/>
          <w:kern w:val="0"/>
          <w:szCs w:val="21"/>
        </w:rPr>
        <w:t xml:space="preserve"> Topic </w:t>
      </w:r>
      <w:r w:rsidRPr="00637983">
        <w:rPr>
          <w:rFonts w:ascii="Lucida Sans Unicode" w:eastAsia="宋体" w:hAnsi="Lucida Sans Unicode" w:cs="Lucida Sans Unicode"/>
          <w:color w:val="1A1A1A"/>
          <w:kern w:val="0"/>
          <w:szCs w:val="21"/>
        </w:rPr>
        <w:t>的</w:t>
      </w:r>
      <w:r w:rsidRPr="00637983">
        <w:rPr>
          <w:rFonts w:ascii="Lucida Sans Unicode" w:eastAsia="宋体" w:hAnsi="Lucida Sans Unicode" w:cs="Lucida Sans Unicode"/>
          <w:b/>
          <w:bCs/>
          <w:color w:val="1A1A1A"/>
          <w:kern w:val="0"/>
          <w:szCs w:val="21"/>
        </w:rPr>
        <w:t>原始</w:t>
      </w:r>
      <w:r w:rsidRPr="00637983">
        <w:rPr>
          <w:rFonts w:ascii="Lucida Sans Unicode" w:eastAsia="宋体" w:hAnsi="Lucida Sans Unicode" w:cs="Lucida Sans Unicode"/>
          <w:color w:val="1A1A1A"/>
          <w:kern w:val="0"/>
          <w:szCs w:val="21"/>
        </w:rPr>
        <w:t xml:space="preserve"> Queue </w:t>
      </w:r>
      <w:r w:rsidRPr="00637983">
        <w:rPr>
          <w:rFonts w:ascii="Lucida Sans Unicode" w:eastAsia="宋体" w:hAnsi="Lucida Sans Unicode" w:cs="Lucida Sans Unicode"/>
          <w:color w:val="1A1A1A"/>
          <w:kern w:val="0"/>
          <w:szCs w:val="21"/>
        </w:rPr>
        <w:t>中，这样它就可以被</w:t>
      </w:r>
      <w:r w:rsidRPr="00637983">
        <w:rPr>
          <w:rFonts w:ascii="Lucida Sans Unicode" w:eastAsia="宋体" w:hAnsi="Lucida Sans Unicode" w:cs="Lucida Sans Unicode"/>
          <w:color w:val="1A1A1A"/>
          <w:kern w:val="0"/>
          <w:szCs w:val="21"/>
        </w:rPr>
        <w:t xml:space="preserve"> Consumer </w:t>
      </w:r>
      <w:r w:rsidRPr="00637983">
        <w:rPr>
          <w:rFonts w:ascii="Lucida Sans Unicode" w:eastAsia="宋体" w:hAnsi="Lucida Sans Unicode" w:cs="Lucida Sans Unicode"/>
          <w:color w:val="1A1A1A"/>
          <w:kern w:val="0"/>
          <w:szCs w:val="21"/>
        </w:rPr>
        <w:t>消费到。此处会有两个问题：</w:t>
      </w:r>
    </w:p>
    <w:p w:rsidR="00637983" w:rsidRPr="00637983" w:rsidRDefault="00637983" w:rsidP="00FA61C5">
      <w:pPr>
        <w:widowControl/>
        <w:numPr>
          <w:ilvl w:val="1"/>
          <w:numId w:val="228"/>
        </w:numPr>
        <w:shd w:val="clear" w:color="auto" w:fill="FFFFFF"/>
        <w:ind w:left="450"/>
        <w:jc w:val="left"/>
        <w:rPr>
          <w:rFonts w:ascii="Lucida Sans Unicode" w:eastAsia="宋体" w:hAnsi="Lucida Sans Unicode" w:cs="Lucida Sans Unicode"/>
          <w:color w:val="1A1A1A"/>
          <w:kern w:val="0"/>
          <w:szCs w:val="21"/>
        </w:rPr>
      </w:pPr>
      <w:r w:rsidRPr="00637983">
        <w:rPr>
          <w:rFonts w:ascii="Lucida Sans Unicode" w:eastAsia="宋体" w:hAnsi="Lucida Sans Unicode" w:cs="Lucida Sans Unicode"/>
          <w:color w:val="1A1A1A"/>
          <w:kern w:val="0"/>
          <w:szCs w:val="21"/>
        </w:rPr>
        <w:t>为什么是</w:t>
      </w:r>
      <w:r w:rsidRPr="00637983">
        <w:rPr>
          <w:rFonts w:ascii="Lucida Sans Unicode" w:eastAsia="宋体" w:hAnsi="Lucida Sans Unicode" w:cs="Lucida Sans Unicode"/>
          <w:color w:val="1A1A1A"/>
          <w:kern w:val="0"/>
          <w:szCs w:val="21"/>
        </w:rPr>
        <w:t>“</w:t>
      </w:r>
      <w:r w:rsidRPr="00637983">
        <w:rPr>
          <w:rFonts w:ascii="Lucida Sans Unicode" w:eastAsia="宋体" w:hAnsi="Lucida Sans Unicode" w:cs="Lucida Sans Unicode"/>
          <w:b/>
          <w:bCs/>
          <w:color w:val="1A1A1A"/>
          <w:kern w:val="0"/>
          <w:szCs w:val="21"/>
        </w:rPr>
        <w:t>顺序</w:t>
      </w:r>
      <w:r w:rsidRPr="00637983">
        <w:rPr>
          <w:rFonts w:ascii="Lucida Sans Unicode" w:eastAsia="宋体" w:hAnsi="Lucida Sans Unicode" w:cs="Lucida Sans Unicode"/>
          <w:color w:val="1A1A1A"/>
          <w:kern w:val="0"/>
          <w:szCs w:val="21"/>
        </w:rPr>
        <w:t>扫描到达时间的延迟消息</w:t>
      </w:r>
      <w:r w:rsidRPr="00637983">
        <w:rPr>
          <w:rFonts w:ascii="Lucida Sans Unicode" w:eastAsia="宋体" w:hAnsi="Lucida Sans Unicode" w:cs="Lucida Sans Unicode"/>
          <w:color w:val="1A1A1A"/>
          <w:kern w:val="0"/>
          <w:szCs w:val="21"/>
        </w:rPr>
        <w:t>”</w:t>
      </w:r>
      <w:r w:rsidRPr="00637983">
        <w:rPr>
          <w:rFonts w:ascii="Lucida Sans Unicode" w:eastAsia="宋体" w:hAnsi="Lucida Sans Unicode" w:cs="Lucida Sans Unicode"/>
          <w:color w:val="1A1A1A"/>
          <w:kern w:val="0"/>
          <w:szCs w:val="21"/>
        </w:rPr>
        <w:t>？因为先进</w:t>
      </w:r>
      <w:r w:rsidRPr="00637983">
        <w:rPr>
          <w:rFonts w:ascii="Lucida Sans Unicode" w:eastAsia="宋体" w:hAnsi="Lucida Sans Unicode" w:cs="Lucida Sans Unicode"/>
          <w:color w:val="1A1A1A"/>
          <w:kern w:val="0"/>
          <w:szCs w:val="21"/>
        </w:rPr>
        <w:t> </w:t>
      </w:r>
      <w:r w:rsidRPr="00637983">
        <w:rPr>
          <w:rFonts w:ascii="Lucida Console" w:eastAsia="宋体" w:hAnsi="Lucida Console" w:cs="宋体"/>
          <w:color w:val="1A1A1A"/>
          <w:kern w:val="0"/>
          <w:szCs w:val="21"/>
          <w:bdr w:val="single" w:sz="6" w:space="1" w:color="CCCCCC" w:frame="1"/>
          <w:shd w:val="clear" w:color="auto" w:fill="DDDDDD"/>
        </w:rPr>
        <w:t>SCHEDULE_TOPIC_XXXX</w:t>
      </w:r>
      <w:r w:rsidRPr="00637983">
        <w:rPr>
          <w:rFonts w:ascii="Lucida Sans Unicode" w:eastAsia="宋体" w:hAnsi="Lucida Sans Unicode" w:cs="Lucida Sans Unicode"/>
          <w:color w:val="1A1A1A"/>
          <w:kern w:val="0"/>
          <w:szCs w:val="21"/>
        </w:rPr>
        <w:t> </w:t>
      </w:r>
      <w:r w:rsidRPr="00637983">
        <w:rPr>
          <w:rFonts w:ascii="Lucida Sans Unicode" w:eastAsia="宋体" w:hAnsi="Lucida Sans Unicode" w:cs="Lucida Sans Unicode"/>
          <w:color w:val="1A1A1A"/>
          <w:kern w:val="0"/>
          <w:szCs w:val="21"/>
        </w:rPr>
        <w:t>的延迟消息，在其所在的队列，意味着先到达延迟时间。</w:t>
      </w:r>
    </w:p>
    <w:p w:rsidR="00637983" w:rsidRPr="00637983" w:rsidRDefault="00637983" w:rsidP="00FA61C5">
      <w:pPr>
        <w:widowControl/>
        <w:numPr>
          <w:ilvl w:val="1"/>
          <w:numId w:val="228"/>
        </w:numPr>
        <w:shd w:val="clear" w:color="auto" w:fill="FFFFFF"/>
        <w:ind w:left="450"/>
        <w:jc w:val="left"/>
        <w:rPr>
          <w:rFonts w:ascii="Lucida Sans Unicode" w:eastAsia="宋体" w:hAnsi="Lucida Sans Unicode" w:cs="Lucida Sans Unicode"/>
          <w:color w:val="1A1A1A"/>
          <w:kern w:val="0"/>
          <w:szCs w:val="21"/>
        </w:rPr>
      </w:pPr>
      <w:r w:rsidRPr="00637983">
        <w:rPr>
          <w:rFonts w:ascii="Lucida Sans Unicode" w:eastAsia="宋体" w:hAnsi="Lucida Sans Unicode" w:cs="Lucida Sans Unicode"/>
          <w:color w:val="1A1A1A"/>
          <w:kern w:val="0"/>
          <w:szCs w:val="21"/>
        </w:rPr>
        <w:t>会不会存在重复扫描的情况？每个</w:t>
      </w:r>
      <w:r w:rsidRPr="00637983">
        <w:rPr>
          <w:rFonts w:ascii="Lucida Sans Unicode" w:eastAsia="宋体" w:hAnsi="Lucida Sans Unicode" w:cs="Lucida Sans Unicode"/>
          <w:color w:val="1A1A1A"/>
          <w:kern w:val="0"/>
          <w:szCs w:val="21"/>
        </w:rPr>
        <w:t> </w:t>
      </w:r>
      <w:r w:rsidRPr="00637983">
        <w:rPr>
          <w:rFonts w:ascii="Lucida Console" w:eastAsia="宋体" w:hAnsi="Lucida Console" w:cs="宋体"/>
          <w:color w:val="1A1A1A"/>
          <w:kern w:val="0"/>
          <w:szCs w:val="21"/>
          <w:bdr w:val="single" w:sz="6" w:space="1" w:color="CCCCCC" w:frame="1"/>
          <w:shd w:val="clear" w:color="auto" w:fill="DDDDDD"/>
        </w:rPr>
        <w:t>SCHEDULE_TOPIC_XXXX</w:t>
      </w:r>
      <w:r w:rsidRPr="00637983">
        <w:rPr>
          <w:rFonts w:ascii="Lucida Sans Unicode" w:eastAsia="宋体" w:hAnsi="Lucida Sans Unicode" w:cs="Lucida Sans Unicode"/>
          <w:color w:val="1A1A1A"/>
          <w:kern w:val="0"/>
          <w:szCs w:val="21"/>
        </w:rPr>
        <w:t> </w:t>
      </w:r>
      <w:r w:rsidRPr="00637983">
        <w:rPr>
          <w:rFonts w:ascii="Lucida Sans Unicode" w:eastAsia="宋体" w:hAnsi="Lucida Sans Unicode" w:cs="Lucida Sans Unicode"/>
          <w:color w:val="1A1A1A"/>
          <w:kern w:val="0"/>
          <w:szCs w:val="21"/>
        </w:rPr>
        <w:t>的扫描进度，会每</w:t>
      </w:r>
      <w:r w:rsidRPr="00637983">
        <w:rPr>
          <w:rFonts w:ascii="Lucida Sans Unicode" w:eastAsia="宋体" w:hAnsi="Lucida Sans Unicode" w:cs="Lucida Sans Unicode"/>
          <w:color w:val="1A1A1A"/>
          <w:kern w:val="0"/>
          <w:szCs w:val="21"/>
        </w:rPr>
        <w:t xml:space="preserve"> 10s </w:t>
      </w:r>
      <w:r w:rsidRPr="00637983">
        <w:rPr>
          <w:rFonts w:ascii="Lucida Sans Unicode" w:eastAsia="宋体" w:hAnsi="Lucida Sans Unicode" w:cs="Lucida Sans Unicode"/>
          <w:color w:val="1A1A1A"/>
          <w:kern w:val="0"/>
          <w:szCs w:val="21"/>
        </w:rPr>
        <w:t>存储到</w:t>
      </w:r>
      <w:r w:rsidRPr="00637983">
        <w:rPr>
          <w:rFonts w:ascii="Lucida Sans Unicode" w:eastAsia="宋体" w:hAnsi="Lucida Sans Unicode" w:cs="Lucida Sans Unicode"/>
          <w:color w:val="1A1A1A"/>
          <w:kern w:val="0"/>
          <w:szCs w:val="21"/>
        </w:rPr>
        <w:t> </w:t>
      </w:r>
      <w:r w:rsidRPr="00637983">
        <w:rPr>
          <w:rFonts w:ascii="Lucida Console" w:eastAsia="宋体" w:hAnsi="Lucida Console" w:cs="宋体"/>
          <w:color w:val="1A1A1A"/>
          <w:kern w:val="0"/>
          <w:szCs w:val="21"/>
          <w:bdr w:val="single" w:sz="6" w:space="1" w:color="CCCCCC" w:frame="1"/>
          <w:shd w:val="clear" w:color="auto" w:fill="DDDDDD"/>
        </w:rPr>
        <w:t>config/delayOffset.json</w:t>
      </w:r>
      <w:r w:rsidRPr="00637983">
        <w:rPr>
          <w:rFonts w:ascii="Lucida Sans Unicode" w:eastAsia="宋体" w:hAnsi="Lucida Sans Unicode" w:cs="Lucida Sans Unicode"/>
          <w:color w:val="1A1A1A"/>
          <w:kern w:val="0"/>
          <w:szCs w:val="21"/>
        </w:rPr>
        <w:t> </w:t>
      </w:r>
      <w:r w:rsidRPr="00637983">
        <w:rPr>
          <w:rFonts w:ascii="Lucida Sans Unicode" w:eastAsia="宋体" w:hAnsi="Lucida Sans Unicode" w:cs="Lucida Sans Unicode"/>
          <w:color w:val="1A1A1A"/>
          <w:kern w:val="0"/>
          <w:szCs w:val="21"/>
        </w:rPr>
        <w:t>文件中，所以正常情况下，不会存在重复扫描。如果异常关闭，则可能导致重复扫描。</w:t>
      </w:r>
    </w:p>
    <w:p w:rsidR="00637983" w:rsidRDefault="00F61910" w:rsidP="00F61910">
      <w:pPr>
        <w:pStyle w:val="2"/>
      </w:pPr>
      <w:r>
        <w:rPr>
          <w:rFonts w:hint="eastAsia"/>
        </w:rPr>
        <w:t>11.</w:t>
      </w:r>
      <w:r w:rsidRPr="00F61910">
        <w:rPr>
          <w:rFonts w:hint="eastAsia"/>
        </w:rPr>
        <w:t xml:space="preserve"> 什么是消息重试？如何实现？</w:t>
      </w:r>
    </w:p>
    <w:p w:rsidR="00F61910" w:rsidRPr="00F61910" w:rsidRDefault="00F61910" w:rsidP="00F61910">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F61910">
        <w:rPr>
          <w:rFonts w:ascii="Lucida Sans Unicode" w:eastAsia="宋体" w:hAnsi="Lucida Sans Unicode" w:cs="Lucida Sans Unicode"/>
          <w:color w:val="1A1A1A"/>
          <w:kern w:val="0"/>
          <w:sz w:val="24"/>
          <w:szCs w:val="24"/>
        </w:rPr>
        <w:t>消息重试，</w:t>
      </w:r>
      <w:r w:rsidRPr="00F61910">
        <w:rPr>
          <w:rFonts w:ascii="Lucida Sans Unicode" w:eastAsia="宋体" w:hAnsi="Lucida Sans Unicode" w:cs="Lucida Sans Unicode"/>
          <w:color w:val="1A1A1A"/>
          <w:kern w:val="0"/>
          <w:sz w:val="24"/>
          <w:szCs w:val="24"/>
        </w:rPr>
        <w:t xml:space="preserve">Consumer </w:t>
      </w:r>
      <w:r w:rsidRPr="00F61910">
        <w:rPr>
          <w:rFonts w:ascii="Lucida Sans Unicode" w:eastAsia="宋体" w:hAnsi="Lucida Sans Unicode" w:cs="Lucida Sans Unicode"/>
          <w:color w:val="1A1A1A"/>
          <w:kern w:val="0"/>
          <w:sz w:val="24"/>
          <w:szCs w:val="24"/>
        </w:rPr>
        <w:t>消费消息失败后，要提供一种重试机制，令消息再消费一次。</w:t>
      </w:r>
    </w:p>
    <w:p w:rsidR="00F61910" w:rsidRPr="00F61910" w:rsidRDefault="00F61910" w:rsidP="00FA61C5">
      <w:pPr>
        <w:widowControl/>
        <w:numPr>
          <w:ilvl w:val="0"/>
          <w:numId w:val="229"/>
        </w:numPr>
        <w:shd w:val="clear" w:color="auto" w:fill="FFFFFF"/>
        <w:ind w:left="0"/>
        <w:jc w:val="left"/>
        <w:rPr>
          <w:rFonts w:ascii="Lucida Sans Unicode" w:eastAsia="宋体" w:hAnsi="Lucida Sans Unicode" w:cs="Lucida Sans Unicode"/>
          <w:color w:val="1A1A1A"/>
          <w:kern w:val="0"/>
          <w:szCs w:val="21"/>
        </w:rPr>
      </w:pPr>
      <w:r w:rsidRPr="00F61910">
        <w:rPr>
          <w:rFonts w:ascii="Lucida Sans Unicode" w:eastAsia="宋体" w:hAnsi="Lucida Sans Unicode" w:cs="Lucida Sans Unicode"/>
          <w:color w:val="1A1A1A"/>
          <w:kern w:val="0"/>
          <w:szCs w:val="21"/>
        </w:rPr>
        <w:t xml:space="preserve">Consumer </w:t>
      </w:r>
      <w:r w:rsidRPr="00F61910">
        <w:rPr>
          <w:rFonts w:ascii="Lucida Sans Unicode" w:eastAsia="宋体" w:hAnsi="Lucida Sans Unicode" w:cs="Lucida Sans Unicode"/>
          <w:color w:val="1A1A1A"/>
          <w:kern w:val="0"/>
          <w:szCs w:val="21"/>
        </w:rPr>
        <w:t>会将消费失败的消息发回</w:t>
      </w:r>
      <w:r w:rsidRPr="00F61910">
        <w:rPr>
          <w:rFonts w:ascii="Lucida Sans Unicode" w:eastAsia="宋体" w:hAnsi="Lucida Sans Unicode" w:cs="Lucida Sans Unicode"/>
          <w:color w:val="1A1A1A"/>
          <w:kern w:val="0"/>
          <w:szCs w:val="21"/>
        </w:rPr>
        <w:t xml:space="preserve"> Broker</w:t>
      </w:r>
      <w:r w:rsidRPr="00F61910">
        <w:rPr>
          <w:rFonts w:ascii="Lucida Sans Unicode" w:eastAsia="宋体" w:hAnsi="Lucida Sans Unicode" w:cs="Lucida Sans Unicode"/>
          <w:color w:val="1A1A1A"/>
          <w:kern w:val="0"/>
          <w:szCs w:val="21"/>
        </w:rPr>
        <w:t>，进入延迟消息队列。即，消费失败的消息，不会立即消费。</w:t>
      </w:r>
    </w:p>
    <w:p w:rsidR="00F61910" w:rsidRPr="00F61910" w:rsidRDefault="00F61910" w:rsidP="00FA61C5">
      <w:pPr>
        <w:widowControl/>
        <w:numPr>
          <w:ilvl w:val="0"/>
          <w:numId w:val="229"/>
        </w:numPr>
        <w:shd w:val="clear" w:color="auto" w:fill="FFFFFF"/>
        <w:ind w:left="0"/>
        <w:jc w:val="left"/>
        <w:rPr>
          <w:rFonts w:ascii="Lucida Sans Unicode" w:eastAsia="宋体" w:hAnsi="Lucida Sans Unicode" w:cs="Lucida Sans Unicode"/>
          <w:color w:val="1A1A1A"/>
          <w:kern w:val="0"/>
          <w:szCs w:val="21"/>
        </w:rPr>
      </w:pPr>
      <w:r w:rsidRPr="00F61910">
        <w:rPr>
          <w:rFonts w:ascii="Lucida Sans Unicode" w:eastAsia="宋体" w:hAnsi="Lucida Sans Unicode" w:cs="Lucida Sans Unicode"/>
          <w:color w:val="1A1A1A"/>
          <w:kern w:val="0"/>
          <w:szCs w:val="21"/>
        </w:rPr>
        <w:t>也就是说，消息重试是构建在定时消息之上的功能。</w:t>
      </w:r>
    </w:p>
    <w:p w:rsidR="00F61910" w:rsidRPr="00F61910" w:rsidRDefault="00F61910" w:rsidP="00F61910">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F61910">
        <w:rPr>
          <w:rFonts w:ascii="Lucida Sans Unicode" w:eastAsia="宋体" w:hAnsi="Lucida Sans Unicode" w:cs="Lucida Sans Unicode"/>
          <w:color w:val="1A1A1A"/>
          <w:kern w:val="0"/>
          <w:sz w:val="24"/>
          <w:szCs w:val="24"/>
        </w:rPr>
        <w:t>🦅 </w:t>
      </w:r>
      <w:r w:rsidRPr="00F61910">
        <w:rPr>
          <w:rFonts w:ascii="Lucida Sans Unicode" w:eastAsia="宋体" w:hAnsi="Lucida Sans Unicode" w:cs="Lucida Sans Unicode"/>
          <w:b/>
          <w:bCs/>
          <w:color w:val="1A1A1A"/>
          <w:kern w:val="0"/>
          <w:sz w:val="24"/>
          <w:szCs w:val="24"/>
        </w:rPr>
        <w:t>消息重试的主要流程</w:t>
      </w:r>
    </w:p>
    <w:p w:rsidR="00F61910" w:rsidRPr="00F61910" w:rsidRDefault="00F61910" w:rsidP="00FA61C5">
      <w:pPr>
        <w:widowControl/>
        <w:numPr>
          <w:ilvl w:val="0"/>
          <w:numId w:val="230"/>
        </w:numPr>
        <w:shd w:val="clear" w:color="auto" w:fill="FFFFFF"/>
        <w:ind w:left="0"/>
        <w:jc w:val="left"/>
        <w:rPr>
          <w:rFonts w:ascii="Lucida Sans Unicode" w:eastAsia="宋体" w:hAnsi="Lucida Sans Unicode" w:cs="Lucida Sans Unicode"/>
          <w:color w:val="1A1A1A"/>
          <w:kern w:val="0"/>
          <w:szCs w:val="21"/>
        </w:rPr>
      </w:pPr>
      <w:r w:rsidRPr="00F61910">
        <w:rPr>
          <w:rFonts w:ascii="Lucida Sans Unicode" w:eastAsia="宋体" w:hAnsi="Lucida Sans Unicode" w:cs="Lucida Sans Unicode"/>
          <w:color w:val="1A1A1A"/>
          <w:kern w:val="0"/>
          <w:szCs w:val="21"/>
        </w:rPr>
        <w:t xml:space="preserve">Consumer </w:t>
      </w:r>
      <w:r w:rsidRPr="00F61910">
        <w:rPr>
          <w:rFonts w:ascii="Lucida Sans Unicode" w:eastAsia="宋体" w:hAnsi="Lucida Sans Unicode" w:cs="Lucida Sans Unicode"/>
          <w:color w:val="1A1A1A"/>
          <w:kern w:val="0"/>
          <w:szCs w:val="21"/>
        </w:rPr>
        <w:t>消费失败，将消息发送回</w:t>
      </w:r>
      <w:r w:rsidRPr="00F61910">
        <w:rPr>
          <w:rFonts w:ascii="Lucida Sans Unicode" w:eastAsia="宋体" w:hAnsi="Lucida Sans Unicode" w:cs="Lucida Sans Unicode"/>
          <w:color w:val="1A1A1A"/>
          <w:kern w:val="0"/>
          <w:szCs w:val="21"/>
        </w:rPr>
        <w:t xml:space="preserve"> Broker </w:t>
      </w:r>
      <w:r w:rsidRPr="00F61910">
        <w:rPr>
          <w:rFonts w:ascii="Lucida Sans Unicode" w:eastAsia="宋体" w:hAnsi="Lucida Sans Unicode" w:cs="Lucida Sans Unicode"/>
          <w:color w:val="1A1A1A"/>
          <w:kern w:val="0"/>
          <w:szCs w:val="21"/>
        </w:rPr>
        <w:t>。</w:t>
      </w:r>
    </w:p>
    <w:p w:rsidR="00F61910" w:rsidRPr="00F61910" w:rsidRDefault="00F61910" w:rsidP="00FA61C5">
      <w:pPr>
        <w:widowControl/>
        <w:numPr>
          <w:ilvl w:val="0"/>
          <w:numId w:val="230"/>
        </w:numPr>
        <w:shd w:val="clear" w:color="auto" w:fill="FFFFFF"/>
        <w:ind w:left="0"/>
        <w:jc w:val="left"/>
        <w:rPr>
          <w:rFonts w:ascii="Lucida Sans Unicode" w:eastAsia="宋体" w:hAnsi="Lucida Sans Unicode" w:cs="Lucida Sans Unicode"/>
          <w:color w:val="1A1A1A"/>
          <w:kern w:val="0"/>
          <w:szCs w:val="21"/>
        </w:rPr>
      </w:pPr>
      <w:r w:rsidRPr="00F61910">
        <w:rPr>
          <w:rFonts w:ascii="Lucida Sans Unicode" w:eastAsia="宋体" w:hAnsi="Lucida Sans Unicode" w:cs="Lucida Sans Unicode"/>
          <w:color w:val="1A1A1A"/>
          <w:kern w:val="0"/>
          <w:szCs w:val="21"/>
        </w:rPr>
        <w:t xml:space="preserve">Broker </w:t>
      </w:r>
      <w:r w:rsidRPr="00F61910">
        <w:rPr>
          <w:rFonts w:ascii="Lucida Sans Unicode" w:eastAsia="宋体" w:hAnsi="Lucida Sans Unicode" w:cs="Lucida Sans Unicode"/>
          <w:color w:val="1A1A1A"/>
          <w:kern w:val="0"/>
          <w:szCs w:val="21"/>
        </w:rPr>
        <w:t>收到重试消息之后置换</w:t>
      </w:r>
      <w:r w:rsidRPr="00F61910">
        <w:rPr>
          <w:rFonts w:ascii="Lucida Sans Unicode" w:eastAsia="宋体" w:hAnsi="Lucida Sans Unicode" w:cs="Lucida Sans Unicode"/>
          <w:color w:val="1A1A1A"/>
          <w:kern w:val="0"/>
          <w:szCs w:val="21"/>
        </w:rPr>
        <w:t xml:space="preserve"> Topic </w:t>
      </w:r>
      <w:r w:rsidRPr="00F61910">
        <w:rPr>
          <w:rFonts w:ascii="Lucida Sans Unicode" w:eastAsia="宋体" w:hAnsi="Lucida Sans Unicode" w:cs="Lucida Sans Unicode"/>
          <w:color w:val="1A1A1A"/>
          <w:kern w:val="0"/>
          <w:szCs w:val="21"/>
        </w:rPr>
        <w:t>，存储消息。</w:t>
      </w:r>
    </w:p>
    <w:p w:rsidR="00F61910" w:rsidRPr="00F61910" w:rsidRDefault="00F61910" w:rsidP="00FA61C5">
      <w:pPr>
        <w:widowControl/>
        <w:numPr>
          <w:ilvl w:val="0"/>
          <w:numId w:val="230"/>
        </w:numPr>
        <w:shd w:val="clear" w:color="auto" w:fill="FFFFFF"/>
        <w:ind w:left="0"/>
        <w:jc w:val="left"/>
        <w:rPr>
          <w:rFonts w:ascii="Lucida Sans Unicode" w:eastAsia="宋体" w:hAnsi="Lucida Sans Unicode" w:cs="Lucida Sans Unicode"/>
          <w:color w:val="1A1A1A"/>
          <w:kern w:val="0"/>
          <w:szCs w:val="21"/>
        </w:rPr>
      </w:pPr>
      <w:r w:rsidRPr="00F61910">
        <w:rPr>
          <w:rFonts w:ascii="Lucida Sans Unicode" w:eastAsia="宋体" w:hAnsi="Lucida Sans Unicode" w:cs="Lucida Sans Unicode"/>
          <w:color w:val="1A1A1A"/>
          <w:kern w:val="0"/>
          <w:szCs w:val="21"/>
        </w:rPr>
        <w:t xml:space="preserve">Consumer </w:t>
      </w:r>
      <w:r w:rsidRPr="00F61910">
        <w:rPr>
          <w:rFonts w:ascii="Lucida Sans Unicode" w:eastAsia="宋体" w:hAnsi="Lucida Sans Unicode" w:cs="Lucida Sans Unicode"/>
          <w:color w:val="1A1A1A"/>
          <w:kern w:val="0"/>
          <w:szCs w:val="21"/>
        </w:rPr>
        <w:t>会拉取该</w:t>
      </w:r>
      <w:r w:rsidRPr="00F61910">
        <w:rPr>
          <w:rFonts w:ascii="Lucida Sans Unicode" w:eastAsia="宋体" w:hAnsi="Lucida Sans Unicode" w:cs="Lucida Sans Unicode"/>
          <w:color w:val="1A1A1A"/>
          <w:kern w:val="0"/>
          <w:szCs w:val="21"/>
        </w:rPr>
        <w:t xml:space="preserve"> Topic </w:t>
      </w:r>
      <w:r w:rsidRPr="00F61910">
        <w:rPr>
          <w:rFonts w:ascii="Lucida Sans Unicode" w:eastAsia="宋体" w:hAnsi="Lucida Sans Unicode" w:cs="Lucida Sans Unicode"/>
          <w:color w:val="1A1A1A"/>
          <w:kern w:val="0"/>
          <w:szCs w:val="21"/>
        </w:rPr>
        <w:t>对应的</w:t>
      </w:r>
      <w:r w:rsidRPr="00F61910">
        <w:rPr>
          <w:rFonts w:ascii="Lucida Sans Unicode" w:eastAsia="宋体" w:hAnsi="Lucida Sans Unicode" w:cs="Lucida Sans Unicode"/>
          <w:color w:val="1A1A1A"/>
          <w:kern w:val="0"/>
          <w:szCs w:val="21"/>
        </w:rPr>
        <w:t xml:space="preserve"> retryTopic </w:t>
      </w:r>
      <w:r w:rsidRPr="00F61910">
        <w:rPr>
          <w:rFonts w:ascii="Lucida Sans Unicode" w:eastAsia="宋体" w:hAnsi="Lucida Sans Unicode" w:cs="Lucida Sans Unicode"/>
          <w:color w:val="1A1A1A"/>
          <w:kern w:val="0"/>
          <w:szCs w:val="21"/>
        </w:rPr>
        <w:t>的消息。</w:t>
      </w:r>
    </w:p>
    <w:p w:rsidR="00F61910" w:rsidRPr="00F61910" w:rsidRDefault="00F61910" w:rsidP="00FA61C5">
      <w:pPr>
        <w:widowControl/>
        <w:numPr>
          <w:ilvl w:val="0"/>
          <w:numId w:val="230"/>
        </w:numPr>
        <w:shd w:val="clear" w:color="auto" w:fill="FFFFFF"/>
        <w:ind w:left="0"/>
        <w:jc w:val="left"/>
        <w:rPr>
          <w:rFonts w:ascii="Lucida Sans Unicode" w:eastAsia="宋体" w:hAnsi="Lucida Sans Unicode" w:cs="Lucida Sans Unicode"/>
          <w:color w:val="1A1A1A"/>
          <w:kern w:val="0"/>
          <w:szCs w:val="21"/>
        </w:rPr>
      </w:pPr>
      <w:r w:rsidRPr="00F61910">
        <w:rPr>
          <w:rFonts w:ascii="Lucida Sans Unicode" w:eastAsia="宋体" w:hAnsi="Lucida Sans Unicode" w:cs="Lucida Sans Unicode"/>
          <w:color w:val="1A1A1A"/>
          <w:kern w:val="0"/>
          <w:szCs w:val="21"/>
        </w:rPr>
        <w:t xml:space="preserve">Consumer </w:t>
      </w:r>
      <w:r w:rsidRPr="00F61910">
        <w:rPr>
          <w:rFonts w:ascii="Lucida Sans Unicode" w:eastAsia="宋体" w:hAnsi="Lucida Sans Unicode" w:cs="Lucida Sans Unicode"/>
          <w:color w:val="1A1A1A"/>
          <w:kern w:val="0"/>
          <w:szCs w:val="21"/>
        </w:rPr>
        <w:t>拉取到</w:t>
      </w:r>
      <w:r w:rsidRPr="00F61910">
        <w:rPr>
          <w:rFonts w:ascii="Lucida Sans Unicode" w:eastAsia="宋体" w:hAnsi="Lucida Sans Unicode" w:cs="Lucida Sans Unicode"/>
          <w:color w:val="1A1A1A"/>
          <w:kern w:val="0"/>
          <w:szCs w:val="21"/>
        </w:rPr>
        <w:t xml:space="preserve"> retryTopic </w:t>
      </w:r>
      <w:r w:rsidRPr="00F61910">
        <w:rPr>
          <w:rFonts w:ascii="Lucida Sans Unicode" w:eastAsia="宋体" w:hAnsi="Lucida Sans Unicode" w:cs="Lucida Sans Unicode"/>
          <w:color w:val="1A1A1A"/>
          <w:kern w:val="0"/>
          <w:szCs w:val="21"/>
        </w:rPr>
        <w:t>消息之后，置换到原始的</w:t>
      </w:r>
      <w:r w:rsidRPr="00F61910">
        <w:rPr>
          <w:rFonts w:ascii="Lucida Sans Unicode" w:eastAsia="宋体" w:hAnsi="Lucida Sans Unicode" w:cs="Lucida Sans Unicode"/>
          <w:color w:val="1A1A1A"/>
          <w:kern w:val="0"/>
          <w:szCs w:val="21"/>
        </w:rPr>
        <w:t xml:space="preserve"> Topic </w:t>
      </w:r>
      <w:r w:rsidRPr="00F61910">
        <w:rPr>
          <w:rFonts w:ascii="Lucida Sans Unicode" w:eastAsia="宋体" w:hAnsi="Lucida Sans Unicode" w:cs="Lucida Sans Unicode"/>
          <w:color w:val="1A1A1A"/>
          <w:kern w:val="0"/>
          <w:szCs w:val="21"/>
        </w:rPr>
        <w:t>，把消息交给</w:t>
      </w:r>
      <w:r w:rsidRPr="00F61910">
        <w:rPr>
          <w:rFonts w:ascii="Lucida Sans Unicode" w:eastAsia="宋体" w:hAnsi="Lucida Sans Unicode" w:cs="Lucida Sans Unicode"/>
          <w:color w:val="1A1A1A"/>
          <w:kern w:val="0"/>
          <w:szCs w:val="21"/>
        </w:rPr>
        <w:t xml:space="preserve"> Listener </w:t>
      </w:r>
      <w:r w:rsidRPr="00F61910">
        <w:rPr>
          <w:rFonts w:ascii="Lucida Sans Unicode" w:eastAsia="宋体" w:hAnsi="Lucida Sans Unicode" w:cs="Lucida Sans Unicode"/>
          <w:color w:val="1A1A1A"/>
          <w:kern w:val="0"/>
          <w:szCs w:val="21"/>
        </w:rPr>
        <w:t>消费。</w:t>
      </w:r>
    </w:p>
    <w:p w:rsidR="00F61910" w:rsidRPr="00F61910" w:rsidRDefault="00F61910" w:rsidP="00F61910">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F61910">
        <w:rPr>
          <w:rFonts w:ascii="Lucida Sans Unicode" w:eastAsia="宋体" w:hAnsi="Lucida Sans Unicode" w:cs="Lucida Sans Unicode"/>
          <w:color w:val="1A1A1A"/>
          <w:kern w:val="0"/>
          <w:sz w:val="24"/>
          <w:szCs w:val="24"/>
        </w:rPr>
        <w:t>这里，可能有几个点，胖友会比较懵逼，艿艿简单解释下：</w:t>
      </w:r>
    </w:p>
    <w:p w:rsidR="00F61910" w:rsidRPr="00F61910" w:rsidRDefault="00F61910" w:rsidP="00FA61C5">
      <w:pPr>
        <w:widowControl/>
        <w:numPr>
          <w:ilvl w:val="0"/>
          <w:numId w:val="231"/>
        </w:numPr>
        <w:shd w:val="clear" w:color="auto" w:fill="FFFFFF"/>
        <w:ind w:left="0"/>
        <w:jc w:val="left"/>
        <w:rPr>
          <w:rFonts w:ascii="Lucida Sans Unicode" w:eastAsia="宋体" w:hAnsi="Lucida Sans Unicode" w:cs="Lucida Sans Unicode"/>
          <w:color w:val="1A1A1A"/>
          <w:kern w:val="0"/>
          <w:szCs w:val="21"/>
        </w:rPr>
      </w:pPr>
      <w:r w:rsidRPr="00F61910">
        <w:rPr>
          <w:rFonts w:ascii="Lucida Sans Unicode" w:eastAsia="宋体" w:hAnsi="Lucida Sans Unicode" w:cs="Lucida Sans Unicode"/>
          <w:color w:val="1A1A1A"/>
          <w:kern w:val="0"/>
          <w:szCs w:val="21"/>
        </w:rPr>
        <w:t xml:space="preserve">Consumer </w:t>
      </w:r>
      <w:r w:rsidRPr="00F61910">
        <w:rPr>
          <w:rFonts w:ascii="Lucida Sans Unicode" w:eastAsia="宋体" w:hAnsi="Lucida Sans Unicode" w:cs="Lucida Sans Unicode"/>
          <w:color w:val="1A1A1A"/>
          <w:kern w:val="0"/>
          <w:szCs w:val="21"/>
        </w:rPr>
        <w:t>消息失败后，会将消息的</w:t>
      </w:r>
      <w:r w:rsidRPr="00F61910">
        <w:rPr>
          <w:rFonts w:ascii="Lucida Sans Unicode" w:eastAsia="宋体" w:hAnsi="Lucida Sans Unicode" w:cs="Lucida Sans Unicode"/>
          <w:color w:val="1A1A1A"/>
          <w:kern w:val="0"/>
          <w:szCs w:val="21"/>
        </w:rPr>
        <w:t xml:space="preserve"> Topic </w:t>
      </w:r>
      <w:r w:rsidRPr="00F61910">
        <w:rPr>
          <w:rFonts w:ascii="Lucida Sans Unicode" w:eastAsia="宋体" w:hAnsi="Lucida Sans Unicode" w:cs="Lucida Sans Unicode"/>
          <w:color w:val="1A1A1A"/>
          <w:kern w:val="0"/>
          <w:szCs w:val="21"/>
        </w:rPr>
        <w:t>修改为</w:t>
      </w:r>
      <w:r w:rsidRPr="00F61910">
        <w:rPr>
          <w:rFonts w:ascii="Lucida Sans Unicode" w:eastAsia="宋体" w:hAnsi="Lucida Sans Unicode" w:cs="Lucida Sans Unicode"/>
          <w:color w:val="1A1A1A"/>
          <w:kern w:val="0"/>
          <w:szCs w:val="21"/>
        </w:rPr>
        <w:t> </w:t>
      </w:r>
      <w:r w:rsidRPr="00F61910">
        <w:rPr>
          <w:rFonts w:ascii="Lucida Console" w:eastAsia="宋体" w:hAnsi="Lucida Console" w:cs="宋体"/>
          <w:color w:val="1A1A1A"/>
          <w:kern w:val="0"/>
          <w:szCs w:val="21"/>
          <w:bdr w:val="single" w:sz="6" w:space="1" w:color="CCCCCC" w:frame="1"/>
          <w:shd w:val="clear" w:color="auto" w:fill="DDDDDD"/>
        </w:rPr>
        <w:t>%RETRY%</w:t>
      </w:r>
      <w:r w:rsidRPr="00F61910">
        <w:rPr>
          <w:rFonts w:ascii="Lucida Sans Unicode" w:eastAsia="宋体" w:hAnsi="Lucida Sans Unicode" w:cs="Lucida Sans Unicode"/>
          <w:color w:val="1A1A1A"/>
          <w:kern w:val="0"/>
          <w:szCs w:val="21"/>
        </w:rPr>
        <w:t xml:space="preserve"> + Topic </w:t>
      </w:r>
      <w:r w:rsidRPr="00F61910">
        <w:rPr>
          <w:rFonts w:ascii="Lucida Sans Unicode" w:eastAsia="宋体" w:hAnsi="Lucida Sans Unicode" w:cs="Lucida Sans Unicode"/>
          <w:color w:val="1A1A1A"/>
          <w:kern w:val="0"/>
          <w:szCs w:val="21"/>
        </w:rPr>
        <w:t>进行，添加</w:t>
      </w:r>
      <w:r w:rsidRPr="00F61910">
        <w:rPr>
          <w:rFonts w:ascii="Lucida Sans Unicode" w:eastAsia="宋体" w:hAnsi="Lucida Sans Unicode" w:cs="Lucida Sans Unicode"/>
          <w:color w:val="1A1A1A"/>
          <w:kern w:val="0"/>
          <w:szCs w:val="21"/>
        </w:rPr>
        <w:t> </w:t>
      </w:r>
      <w:r w:rsidRPr="00F61910">
        <w:rPr>
          <w:rFonts w:ascii="Lucida Console" w:eastAsia="宋体" w:hAnsi="Lucida Console" w:cs="宋体"/>
          <w:color w:val="1A1A1A"/>
          <w:kern w:val="0"/>
          <w:szCs w:val="21"/>
          <w:bdr w:val="single" w:sz="6" w:space="1" w:color="CCCCCC" w:frame="1"/>
          <w:shd w:val="clear" w:color="auto" w:fill="DDDDDD"/>
        </w:rPr>
        <w:t>"RETRY_TOPIC"</w:t>
      </w:r>
      <w:r w:rsidRPr="00F61910">
        <w:rPr>
          <w:rFonts w:ascii="Lucida Sans Unicode" w:eastAsia="宋体" w:hAnsi="Lucida Sans Unicode" w:cs="Lucida Sans Unicode"/>
          <w:color w:val="1A1A1A"/>
          <w:kern w:val="0"/>
          <w:szCs w:val="21"/>
        </w:rPr>
        <w:t> </w:t>
      </w:r>
      <w:r w:rsidRPr="00F61910">
        <w:rPr>
          <w:rFonts w:ascii="Lucida Sans Unicode" w:eastAsia="宋体" w:hAnsi="Lucida Sans Unicode" w:cs="Lucida Sans Unicode"/>
          <w:color w:val="1A1A1A"/>
          <w:kern w:val="0"/>
          <w:szCs w:val="21"/>
        </w:rPr>
        <w:t>属性为原始</w:t>
      </w:r>
      <w:r w:rsidRPr="00F61910">
        <w:rPr>
          <w:rFonts w:ascii="Lucida Sans Unicode" w:eastAsia="宋体" w:hAnsi="Lucida Sans Unicode" w:cs="Lucida Sans Unicode"/>
          <w:color w:val="1A1A1A"/>
          <w:kern w:val="0"/>
          <w:szCs w:val="21"/>
        </w:rPr>
        <w:t xml:space="preserve"> Topic </w:t>
      </w:r>
      <w:r w:rsidRPr="00F61910">
        <w:rPr>
          <w:rFonts w:ascii="Lucida Sans Unicode" w:eastAsia="宋体" w:hAnsi="Lucida Sans Unicode" w:cs="Lucida Sans Unicode"/>
          <w:color w:val="1A1A1A"/>
          <w:kern w:val="0"/>
          <w:szCs w:val="21"/>
        </w:rPr>
        <w:t>，然后再返回给</w:t>
      </w:r>
      <w:r w:rsidRPr="00F61910">
        <w:rPr>
          <w:rFonts w:ascii="Lucida Sans Unicode" w:eastAsia="宋体" w:hAnsi="Lucida Sans Unicode" w:cs="Lucida Sans Unicode"/>
          <w:color w:val="1A1A1A"/>
          <w:kern w:val="0"/>
          <w:szCs w:val="21"/>
        </w:rPr>
        <w:t xml:space="preserve"> Broker </w:t>
      </w:r>
      <w:r w:rsidRPr="00F61910">
        <w:rPr>
          <w:rFonts w:ascii="Lucida Sans Unicode" w:eastAsia="宋体" w:hAnsi="Lucida Sans Unicode" w:cs="Lucida Sans Unicode"/>
          <w:color w:val="1A1A1A"/>
          <w:kern w:val="0"/>
          <w:szCs w:val="21"/>
        </w:rPr>
        <w:t>中。</w:t>
      </w:r>
    </w:p>
    <w:p w:rsidR="00F61910" w:rsidRPr="00F61910" w:rsidRDefault="00F61910" w:rsidP="00FA61C5">
      <w:pPr>
        <w:widowControl/>
        <w:numPr>
          <w:ilvl w:val="0"/>
          <w:numId w:val="231"/>
        </w:numPr>
        <w:shd w:val="clear" w:color="auto" w:fill="FFFFFF"/>
        <w:ind w:left="0"/>
        <w:jc w:val="left"/>
        <w:rPr>
          <w:rFonts w:ascii="Lucida Sans Unicode" w:eastAsia="宋体" w:hAnsi="Lucida Sans Unicode" w:cs="Lucida Sans Unicode"/>
          <w:color w:val="1A1A1A"/>
          <w:kern w:val="0"/>
          <w:szCs w:val="21"/>
        </w:rPr>
      </w:pPr>
      <w:r w:rsidRPr="00F61910">
        <w:rPr>
          <w:rFonts w:ascii="Lucida Sans Unicode" w:eastAsia="宋体" w:hAnsi="Lucida Sans Unicode" w:cs="Lucida Sans Unicode"/>
          <w:color w:val="1A1A1A"/>
          <w:kern w:val="0"/>
          <w:szCs w:val="21"/>
        </w:rPr>
        <w:t xml:space="preserve">Broker </w:t>
      </w:r>
      <w:r w:rsidRPr="00F61910">
        <w:rPr>
          <w:rFonts w:ascii="Lucida Sans Unicode" w:eastAsia="宋体" w:hAnsi="Lucida Sans Unicode" w:cs="Lucida Sans Unicode"/>
          <w:color w:val="1A1A1A"/>
          <w:kern w:val="0"/>
          <w:szCs w:val="21"/>
        </w:rPr>
        <w:t>收到重试消息之后，会有两次修改消息的</w:t>
      </w:r>
      <w:r w:rsidRPr="00F61910">
        <w:rPr>
          <w:rFonts w:ascii="Lucida Sans Unicode" w:eastAsia="宋体" w:hAnsi="Lucida Sans Unicode" w:cs="Lucida Sans Unicode"/>
          <w:color w:val="1A1A1A"/>
          <w:kern w:val="0"/>
          <w:szCs w:val="21"/>
        </w:rPr>
        <w:t xml:space="preserve"> Topic </w:t>
      </w:r>
      <w:r w:rsidRPr="00F61910">
        <w:rPr>
          <w:rFonts w:ascii="Lucida Sans Unicode" w:eastAsia="宋体" w:hAnsi="Lucida Sans Unicode" w:cs="Lucida Sans Unicode"/>
          <w:color w:val="1A1A1A"/>
          <w:kern w:val="0"/>
          <w:szCs w:val="21"/>
        </w:rPr>
        <w:t>。</w:t>
      </w:r>
    </w:p>
    <w:p w:rsidR="00F61910" w:rsidRPr="00F61910" w:rsidRDefault="00F61910" w:rsidP="00FA61C5">
      <w:pPr>
        <w:widowControl/>
        <w:numPr>
          <w:ilvl w:val="1"/>
          <w:numId w:val="231"/>
        </w:numPr>
        <w:shd w:val="clear" w:color="auto" w:fill="FFFFFF"/>
        <w:ind w:left="450"/>
        <w:jc w:val="left"/>
        <w:rPr>
          <w:rFonts w:ascii="Lucida Sans Unicode" w:eastAsia="宋体" w:hAnsi="Lucida Sans Unicode" w:cs="Lucida Sans Unicode"/>
          <w:color w:val="1A1A1A"/>
          <w:kern w:val="0"/>
          <w:szCs w:val="21"/>
        </w:rPr>
      </w:pPr>
      <w:r w:rsidRPr="00F61910">
        <w:rPr>
          <w:rFonts w:ascii="Lucida Sans Unicode" w:eastAsia="宋体" w:hAnsi="Lucida Sans Unicode" w:cs="Lucida Sans Unicode"/>
          <w:color w:val="1A1A1A"/>
          <w:kern w:val="0"/>
          <w:szCs w:val="21"/>
        </w:rPr>
        <w:t>首先，会将消息的</w:t>
      </w:r>
      <w:r w:rsidRPr="00F61910">
        <w:rPr>
          <w:rFonts w:ascii="Lucida Sans Unicode" w:eastAsia="宋体" w:hAnsi="Lucida Sans Unicode" w:cs="Lucida Sans Unicode"/>
          <w:color w:val="1A1A1A"/>
          <w:kern w:val="0"/>
          <w:szCs w:val="21"/>
        </w:rPr>
        <w:t xml:space="preserve"> Topic </w:t>
      </w:r>
      <w:r w:rsidRPr="00F61910">
        <w:rPr>
          <w:rFonts w:ascii="Lucida Sans Unicode" w:eastAsia="宋体" w:hAnsi="Lucida Sans Unicode" w:cs="Lucida Sans Unicode"/>
          <w:color w:val="1A1A1A"/>
          <w:kern w:val="0"/>
          <w:szCs w:val="21"/>
        </w:rPr>
        <w:t>修改为</w:t>
      </w:r>
      <w:r w:rsidRPr="00F61910">
        <w:rPr>
          <w:rFonts w:ascii="Lucida Sans Unicode" w:eastAsia="宋体" w:hAnsi="Lucida Sans Unicode" w:cs="Lucida Sans Unicode"/>
          <w:color w:val="1A1A1A"/>
          <w:kern w:val="0"/>
          <w:szCs w:val="21"/>
        </w:rPr>
        <w:t> </w:t>
      </w:r>
      <w:r w:rsidRPr="00F61910">
        <w:rPr>
          <w:rFonts w:ascii="Lucida Console" w:eastAsia="宋体" w:hAnsi="Lucida Console" w:cs="宋体"/>
          <w:color w:val="1A1A1A"/>
          <w:kern w:val="0"/>
          <w:szCs w:val="21"/>
          <w:bdr w:val="single" w:sz="6" w:space="1" w:color="CCCCCC" w:frame="1"/>
          <w:shd w:val="clear" w:color="auto" w:fill="DDDDDD"/>
        </w:rPr>
        <w:t>%RETRY%</w:t>
      </w:r>
      <w:r w:rsidRPr="00F61910">
        <w:rPr>
          <w:rFonts w:ascii="Lucida Sans Unicode" w:eastAsia="宋体" w:hAnsi="Lucida Sans Unicode" w:cs="Lucida Sans Unicode"/>
          <w:color w:val="1A1A1A"/>
          <w:kern w:val="0"/>
          <w:szCs w:val="21"/>
        </w:rPr>
        <w:t xml:space="preserve"> + ConsumerGroup </w:t>
      </w:r>
      <w:r w:rsidRPr="00F61910">
        <w:rPr>
          <w:rFonts w:ascii="Lucida Sans Unicode" w:eastAsia="宋体" w:hAnsi="Lucida Sans Unicode" w:cs="Lucida Sans Unicode"/>
          <w:color w:val="1A1A1A"/>
          <w:kern w:val="0"/>
          <w:szCs w:val="21"/>
        </w:rPr>
        <w:t>，因为这个消息是当前消费这分组消费失败，只能被这个消费组所重新消费。</w:t>
      </w:r>
      <w:r w:rsidRPr="00F61910">
        <w:rPr>
          <w:rFonts w:ascii="Segoe UI Symbol" w:eastAsia="宋体" w:hAnsi="Segoe UI Symbol" w:cs="Segoe UI Symbol"/>
          <w:color w:val="1A1A1A"/>
          <w:kern w:val="0"/>
          <w:szCs w:val="21"/>
        </w:rPr>
        <w:t>😈</w:t>
      </w:r>
      <w:r w:rsidRPr="00F61910">
        <w:rPr>
          <w:rFonts w:ascii="Lucida Sans Unicode" w:eastAsia="宋体" w:hAnsi="Lucida Sans Unicode" w:cs="Lucida Sans Unicode"/>
          <w:color w:val="1A1A1A"/>
          <w:kern w:val="0"/>
          <w:szCs w:val="21"/>
        </w:rPr>
        <w:t xml:space="preserve"> </w:t>
      </w:r>
      <w:r w:rsidRPr="00F61910">
        <w:rPr>
          <w:rFonts w:ascii="Lucida Sans Unicode" w:eastAsia="宋体" w:hAnsi="Lucida Sans Unicode" w:cs="Lucida Sans Unicode"/>
          <w:color w:val="1A1A1A"/>
          <w:kern w:val="0"/>
          <w:szCs w:val="21"/>
        </w:rPr>
        <w:t>注意噢，消费者会默认订阅</w:t>
      </w:r>
      <w:r w:rsidRPr="00F61910">
        <w:rPr>
          <w:rFonts w:ascii="Lucida Sans Unicode" w:eastAsia="宋体" w:hAnsi="Lucida Sans Unicode" w:cs="Lucida Sans Unicode"/>
          <w:color w:val="1A1A1A"/>
          <w:kern w:val="0"/>
          <w:szCs w:val="21"/>
        </w:rPr>
        <w:t xml:space="preserve"> Topic </w:t>
      </w:r>
      <w:r w:rsidRPr="00F61910">
        <w:rPr>
          <w:rFonts w:ascii="Lucida Sans Unicode" w:eastAsia="宋体" w:hAnsi="Lucida Sans Unicode" w:cs="Lucida Sans Unicode"/>
          <w:color w:val="1A1A1A"/>
          <w:kern w:val="0"/>
          <w:szCs w:val="21"/>
        </w:rPr>
        <w:t>为</w:t>
      </w:r>
      <w:r w:rsidRPr="00F61910">
        <w:rPr>
          <w:rFonts w:ascii="Lucida Sans Unicode" w:eastAsia="宋体" w:hAnsi="Lucida Sans Unicode" w:cs="Lucida Sans Unicode"/>
          <w:color w:val="1A1A1A"/>
          <w:kern w:val="0"/>
          <w:szCs w:val="21"/>
        </w:rPr>
        <w:t> </w:t>
      </w:r>
      <w:r w:rsidRPr="00F61910">
        <w:rPr>
          <w:rFonts w:ascii="Lucida Console" w:eastAsia="宋体" w:hAnsi="Lucida Console" w:cs="宋体"/>
          <w:color w:val="1A1A1A"/>
          <w:kern w:val="0"/>
          <w:szCs w:val="21"/>
          <w:bdr w:val="single" w:sz="6" w:space="1" w:color="CCCCCC" w:frame="1"/>
          <w:shd w:val="clear" w:color="auto" w:fill="DDDDDD"/>
        </w:rPr>
        <w:t>%RETRY%</w:t>
      </w:r>
      <w:r w:rsidRPr="00F61910">
        <w:rPr>
          <w:rFonts w:ascii="Lucida Sans Unicode" w:eastAsia="宋体" w:hAnsi="Lucida Sans Unicode" w:cs="Lucida Sans Unicode"/>
          <w:color w:val="1A1A1A"/>
          <w:kern w:val="0"/>
          <w:szCs w:val="21"/>
        </w:rPr>
        <w:t xml:space="preserve"> + ConsumerGroup </w:t>
      </w:r>
      <w:r w:rsidRPr="00F61910">
        <w:rPr>
          <w:rFonts w:ascii="Lucida Sans Unicode" w:eastAsia="宋体" w:hAnsi="Lucida Sans Unicode" w:cs="Lucida Sans Unicode"/>
          <w:color w:val="1A1A1A"/>
          <w:kern w:val="0"/>
          <w:szCs w:val="21"/>
        </w:rPr>
        <w:t>的消息。</w:t>
      </w:r>
    </w:p>
    <w:p w:rsidR="00F61910" w:rsidRPr="00F61910" w:rsidRDefault="00F61910" w:rsidP="00FA61C5">
      <w:pPr>
        <w:widowControl/>
        <w:numPr>
          <w:ilvl w:val="1"/>
          <w:numId w:val="231"/>
        </w:numPr>
        <w:shd w:val="clear" w:color="auto" w:fill="FFFFFF"/>
        <w:ind w:left="450"/>
        <w:jc w:val="left"/>
        <w:rPr>
          <w:rFonts w:ascii="Lucida Sans Unicode" w:eastAsia="宋体" w:hAnsi="Lucida Sans Unicode" w:cs="Lucida Sans Unicode"/>
          <w:color w:val="1A1A1A"/>
          <w:kern w:val="0"/>
          <w:szCs w:val="21"/>
        </w:rPr>
      </w:pPr>
      <w:r w:rsidRPr="00F61910">
        <w:rPr>
          <w:rFonts w:ascii="Lucida Sans Unicode" w:eastAsia="宋体" w:hAnsi="Lucida Sans Unicode" w:cs="Lucida Sans Unicode"/>
          <w:color w:val="1A1A1A"/>
          <w:kern w:val="0"/>
          <w:szCs w:val="21"/>
        </w:rPr>
        <w:t>然后，会将消息的</w:t>
      </w:r>
      <w:r w:rsidRPr="00F61910">
        <w:rPr>
          <w:rFonts w:ascii="Lucida Sans Unicode" w:eastAsia="宋体" w:hAnsi="Lucida Sans Unicode" w:cs="Lucida Sans Unicode"/>
          <w:color w:val="1A1A1A"/>
          <w:kern w:val="0"/>
          <w:szCs w:val="21"/>
        </w:rPr>
        <w:t xml:space="preserve"> Topic </w:t>
      </w:r>
      <w:r w:rsidRPr="00F61910">
        <w:rPr>
          <w:rFonts w:ascii="Lucida Sans Unicode" w:eastAsia="宋体" w:hAnsi="Lucida Sans Unicode" w:cs="Lucida Sans Unicode"/>
          <w:color w:val="1A1A1A"/>
          <w:kern w:val="0"/>
          <w:szCs w:val="21"/>
        </w:rPr>
        <w:t>修改为</w:t>
      </w:r>
      <w:r w:rsidRPr="00F61910">
        <w:rPr>
          <w:rFonts w:ascii="Lucida Sans Unicode" w:eastAsia="宋体" w:hAnsi="Lucida Sans Unicode" w:cs="Lucida Sans Unicode"/>
          <w:color w:val="1A1A1A"/>
          <w:kern w:val="0"/>
          <w:szCs w:val="21"/>
        </w:rPr>
        <w:t> </w:t>
      </w:r>
      <w:r w:rsidRPr="00F61910">
        <w:rPr>
          <w:rFonts w:ascii="Lucida Console" w:eastAsia="宋体" w:hAnsi="Lucida Console" w:cs="宋体"/>
          <w:color w:val="1A1A1A"/>
          <w:kern w:val="0"/>
          <w:szCs w:val="21"/>
          <w:bdr w:val="single" w:sz="6" w:space="1" w:color="CCCCCC" w:frame="1"/>
          <w:shd w:val="clear" w:color="auto" w:fill="DDDDDD"/>
        </w:rPr>
        <w:t>SCHEDULE_TOPIC_XXXX</w:t>
      </w:r>
      <w:r w:rsidRPr="00F61910">
        <w:rPr>
          <w:rFonts w:ascii="Lucida Sans Unicode" w:eastAsia="宋体" w:hAnsi="Lucida Sans Unicode" w:cs="Lucida Sans Unicode"/>
          <w:color w:val="1A1A1A"/>
          <w:kern w:val="0"/>
          <w:szCs w:val="21"/>
        </w:rPr>
        <w:t> </w:t>
      </w:r>
      <w:r w:rsidRPr="00F61910">
        <w:rPr>
          <w:rFonts w:ascii="Lucida Sans Unicode" w:eastAsia="宋体" w:hAnsi="Lucida Sans Unicode" w:cs="Lucida Sans Unicode"/>
          <w:color w:val="1A1A1A"/>
          <w:kern w:val="0"/>
          <w:szCs w:val="21"/>
        </w:rPr>
        <w:t>，添加</w:t>
      </w:r>
      <w:r w:rsidRPr="00F61910">
        <w:rPr>
          <w:rFonts w:ascii="Lucida Sans Unicode" w:eastAsia="宋体" w:hAnsi="Lucida Sans Unicode" w:cs="Lucida Sans Unicode"/>
          <w:color w:val="1A1A1A"/>
          <w:kern w:val="0"/>
          <w:szCs w:val="21"/>
        </w:rPr>
        <w:t> </w:t>
      </w:r>
      <w:r w:rsidRPr="00F61910">
        <w:rPr>
          <w:rFonts w:ascii="Lucida Console" w:eastAsia="宋体" w:hAnsi="Lucida Console" w:cs="宋体"/>
          <w:color w:val="1A1A1A"/>
          <w:kern w:val="0"/>
          <w:szCs w:val="21"/>
          <w:bdr w:val="single" w:sz="6" w:space="1" w:color="CCCCCC" w:frame="1"/>
          <w:shd w:val="clear" w:color="auto" w:fill="DDDDDD"/>
        </w:rPr>
        <w:t>"REAL_TOPIC"</w:t>
      </w:r>
      <w:r w:rsidRPr="00F61910">
        <w:rPr>
          <w:rFonts w:ascii="Lucida Sans Unicode" w:eastAsia="宋体" w:hAnsi="Lucida Sans Unicode" w:cs="Lucida Sans Unicode"/>
          <w:color w:val="1A1A1A"/>
          <w:kern w:val="0"/>
          <w:szCs w:val="21"/>
        </w:rPr>
        <w:t> </w:t>
      </w:r>
      <w:r w:rsidRPr="00F61910">
        <w:rPr>
          <w:rFonts w:ascii="Lucida Sans Unicode" w:eastAsia="宋体" w:hAnsi="Lucida Sans Unicode" w:cs="Lucida Sans Unicode"/>
          <w:color w:val="1A1A1A"/>
          <w:kern w:val="0"/>
          <w:szCs w:val="21"/>
        </w:rPr>
        <w:t>属性为</w:t>
      </w:r>
      <w:r w:rsidRPr="00F61910">
        <w:rPr>
          <w:rFonts w:ascii="Lucida Sans Unicode" w:eastAsia="宋体" w:hAnsi="Lucida Sans Unicode" w:cs="Lucida Sans Unicode"/>
          <w:color w:val="1A1A1A"/>
          <w:kern w:val="0"/>
          <w:szCs w:val="21"/>
        </w:rPr>
        <w:t> </w:t>
      </w:r>
      <w:r w:rsidRPr="00F61910">
        <w:rPr>
          <w:rFonts w:ascii="Lucida Console" w:eastAsia="宋体" w:hAnsi="Lucida Console" w:cs="宋体"/>
          <w:color w:val="1A1A1A"/>
          <w:kern w:val="0"/>
          <w:szCs w:val="21"/>
          <w:bdr w:val="single" w:sz="6" w:space="1" w:color="CCCCCC" w:frame="1"/>
          <w:shd w:val="clear" w:color="auto" w:fill="DDDDDD"/>
        </w:rPr>
        <w:t>%RETRY%</w:t>
      </w:r>
      <w:r w:rsidRPr="00F61910">
        <w:rPr>
          <w:rFonts w:ascii="Lucida Sans Unicode" w:eastAsia="宋体" w:hAnsi="Lucida Sans Unicode" w:cs="Lucida Sans Unicode"/>
          <w:color w:val="1A1A1A"/>
          <w:kern w:val="0"/>
          <w:szCs w:val="21"/>
        </w:rPr>
        <w:t xml:space="preserve"> + ConsumerGroup </w:t>
      </w:r>
      <w:r w:rsidRPr="00F61910">
        <w:rPr>
          <w:rFonts w:ascii="Lucida Sans Unicode" w:eastAsia="宋体" w:hAnsi="Lucida Sans Unicode" w:cs="Lucida Sans Unicode"/>
          <w:color w:val="1A1A1A"/>
          <w:kern w:val="0"/>
          <w:szCs w:val="21"/>
        </w:rPr>
        <w:t>，因为重试消息需要延迟消费。</w:t>
      </w:r>
    </w:p>
    <w:p w:rsidR="00F61910" w:rsidRPr="00F61910" w:rsidRDefault="00F61910" w:rsidP="00FA61C5">
      <w:pPr>
        <w:widowControl/>
        <w:numPr>
          <w:ilvl w:val="0"/>
          <w:numId w:val="231"/>
        </w:numPr>
        <w:shd w:val="clear" w:color="auto" w:fill="FFFFFF"/>
        <w:ind w:left="0"/>
        <w:jc w:val="left"/>
        <w:rPr>
          <w:rFonts w:ascii="Lucida Sans Unicode" w:eastAsia="宋体" w:hAnsi="Lucida Sans Unicode" w:cs="Lucida Sans Unicode"/>
          <w:color w:val="1A1A1A"/>
          <w:kern w:val="0"/>
          <w:szCs w:val="21"/>
        </w:rPr>
      </w:pPr>
      <w:r w:rsidRPr="00F61910">
        <w:rPr>
          <w:rFonts w:ascii="Lucida Sans Unicode" w:eastAsia="宋体" w:hAnsi="Lucida Sans Unicode" w:cs="Lucida Sans Unicode"/>
          <w:color w:val="1A1A1A"/>
          <w:kern w:val="0"/>
          <w:szCs w:val="21"/>
        </w:rPr>
        <w:t xml:space="preserve">Consumer </w:t>
      </w:r>
      <w:r w:rsidRPr="00F61910">
        <w:rPr>
          <w:rFonts w:ascii="Lucida Sans Unicode" w:eastAsia="宋体" w:hAnsi="Lucida Sans Unicode" w:cs="Lucida Sans Unicode"/>
          <w:color w:val="1A1A1A"/>
          <w:kern w:val="0"/>
          <w:szCs w:val="21"/>
        </w:rPr>
        <w:t>会拉取该</w:t>
      </w:r>
      <w:r w:rsidRPr="00F61910">
        <w:rPr>
          <w:rFonts w:ascii="Lucida Sans Unicode" w:eastAsia="宋体" w:hAnsi="Lucida Sans Unicode" w:cs="Lucida Sans Unicode"/>
          <w:color w:val="1A1A1A"/>
          <w:kern w:val="0"/>
          <w:szCs w:val="21"/>
        </w:rPr>
        <w:t xml:space="preserve"> Topic </w:t>
      </w:r>
      <w:r w:rsidRPr="00F61910">
        <w:rPr>
          <w:rFonts w:ascii="Lucida Sans Unicode" w:eastAsia="宋体" w:hAnsi="Lucida Sans Unicode" w:cs="Lucida Sans Unicode"/>
          <w:color w:val="1A1A1A"/>
          <w:kern w:val="0"/>
          <w:szCs w:val="21"/>
        </w:rPr>
        <w:t>对应的</w:t>
      </w:r>
      <w:r w:rsidRPr="00F61910">
        <w:rPr>
          <w:rFonts w:ascii="Lucida Sans Unicode" w:eastAsia="宋体" w:hAnsi="Lucida Sans Unicode" w:cs="Lucida Sans Unicode"/>
          <w:color w:val="1A1A1A"/>
          <w:kern w:val="0"/>
          <w:szCs w:val="21"/>
        </w:rPr>
        <w:t xml:space="preserve"> retryTopic </w:t>
      </w:r>
      <w:r w:rsidRPr="00F61910">
        <w:rPr>
          <w:rFonts w:ascii="Lucida Sans Unicode" w:eastAsia="宋体" w:hAnsi="Lucida Sans Unicode" w:cs="Lucida Sans Unicode"/>
          <w:color w:val="1A1A1A"/>
          <w:kern w:val="0"/>
          <w:szCs w:val="21"/>
        </w:rPr>
        <w:t>的消息，此处的</w:t>
      </w:r>
      <w:r w:rsidRPr="00F61910">
        <w:rPr>
          <w:rFonts w:ascii="Lucida Sans Unicode" w:eastAsia="宋体" w:hAnsi="Lucida Sans Unicode" w:cs="Lucida Sans Unicode"/>
          <w:color w:val="1A1A1A"/>
          <w:kern w:val="0"/>
          <w:szCs w:val="21"/>
        </w:rPr>
        <w:t xml:space="preserve"> retryTopic </w:t>
      </w:r>
      <w:r w:rsidRPr="00F61910">
        <w:rPr>
          <w:rFonts w:ascii="Lucida Sans Unicode" w:eastAsia="宋体" w:hAnsi="Lucida Sans Unicode" w:cs="Lucida Sans Unicode"/>
          <w:color w:val="1A1A1A"/>
          <w:kern w:val="0"/>
          <w:szCs w:val="21"/>
        </w:rPr>
        <w:t>为</w:t>
      </w:r>
      <w:r w:rsidRPr="00F61910">
        <w:rPr>
          <w:rFonts w:ascii="Lucida Sans Unicode" w:eastAsia="宋体" w:hAnsi="Lucida Sans Unicode" w:cs="Lucida Sans Unicode"/>
          <w:color w:val="1A1A1A"/>
          <w:kern w:val="0"/>
          <w:szCs w:val="21"/>
        </w:rPr>
        <w:t> </w:t>
      </w:r>
      <w:r w:rsidRPr="00F61910">
        <w:rPr>
          <w:rFonts w:ascii="Lucida Console" w:eastAsia="宋体" w:hAnsi="Lucida Console" w:cs="宋体"/>
          <w:color w:val="1A1A1A"/>
          <w:kern w:val="0"/>
          <w:szCs w:val="21"/>
          <w:bdr w:val="single" w:sz="6" w:space="1" w:color="CCCCCC" w:frame="1"/>
          <w:shd w:val="clear" w:color="auto" w:fill="DDDDDD"/>
        </w:rPr>
        <w:t>%RETRY%</w:t>
      </w:r>
      <w:r w:rsidRPr="00F61910">
        <w:rPr>
          <w:rFonts w:ascii="Lucida Sans Unicode" w:eastAsia="宋体" w:hAnsi="Lucida Sans Unicode" w:cs="Lucida Sans Unicode"/>
          <w:color w:val="1A1A1A"/>
          <w:kern w:val="0"/>
          <w:szCs w:val="21"/>
        </w:rPr>
        <w:t xml:space="preserve"> + ConsumerGroup </w:t>
      </w:r>
      <w:r w:rsidRPr="00F61910">
        <w:rPr>
          <w:rFonts w:ascii="Lucida Sans Unicode" w:eastAsia="宋体" w:hAnsi="Lucida Sans Unicode" w:cs="Lucida Sans Unicode"/>
          <w:color w:val="1A1A1A"/>
          <w:kern w:val="0"/>
          <w:szCs w:val="21"/>
        </w:rPr>
        <w:t>。</w:t>
      </w:r>
    </w:p>
    <w:p w:rsidR="00F61910" w:rsidRPr="00F61910" w:rsidRDefault="00F61910" w:rsidP="00FA61C5">
      <w:pPr>
        <w:widowControl/>
        <w:numPr>
          <w:ilvl w:val="0"/>
          <w:numId w:val="231"/>
        </w:numPr>
        <w:shd w:val="clear" w:color="auto" w:fill="FFFFFF"/>
        <w:ind w:left="0"/>
        <w:jc w:val="left"/>
        <w:rPr>
          <w:rFonts w:ascii="Lucida Sans Unicode" w:eastAsia="宋体" w:hAnsi="Lucida Sans Unicode" w:cs="Lucida Sans Unicode"/>
          <w:color w:val="1A1A1A"/>
          <w:kern w:val="0"/>
          <w:szCs w:val="21"/>
        </w:rPr>
      </w:pPr>
      <w:r w:rsidRPr="00F61910">
        <w:rPr>
          <w:rFonts w:ascii="Lucida Sans Unicode" w:eastAsia="宋体" w:hAnsi="Lucida Sans Unicode" w:cs="Lucida Sans Unicode"/>
          <w:color w:val="1A1A1A"/>
          <w:kern w:val="0"/>
          <w:szCs w:val="21"/>
        </w:rPr>
        <w:t xml:space="preserve">Consumer </w:t>
      </w:r>
      <w:r w:rsidRPr="00F61910">
        <w:rPr>
          <w:rFonts w:ascii="Lucida Sans Unicode" w:eastAsia="宋体" w:hAnsi="Lucida Sans Unicode" w:cs="Lucida Sans Unicode"/>
          <w:color w:val="1A1A1A"/>
          <w:kern w:val="0"/>
          <w:szCs w:val="21"/>
        </w:rPr>
        <w:t>拉取到</w:t>
      </w:r>
      <w:r w:rsidRPr="00F61910">
        <w:rPr>
          <w:rFonts w:ascii="Lucida Sans Unicode" w:eastAsia="宋体" w:hAnsi="Lucida Sans Unicode" w:cs="Lucida Sans Unicode"/>
          <w:color w:val="1A1A1A"/>
          <w:kern w:val="0"/>
          <w:szCs w:val="21"/>
        </w:rPr>
        <w:t xml:space="preserve"> retryTopic </w:t>
      </w:r>
      <w:r w:rsidRPr="00F61910">
        <w:rPr>
          <w:rFonts w:ascii="Lucida Sans Unicode" w:eastAsia="宋体" w:hAnsi="Lucida Sans Unicode" w:cs="Lucida Sans Unicode"/>
          <w:color w:val="1A1A1A"/>
          <w:kern w:val="0"/>
          <w:szCs w:val="21"/>
        </w:rPr>
        <w:t>消息之后，置换到原始的</w:t>
      </w:r>
      <w:r w:rsidRPr="00F61910">
        <w:rPr>
          <w:rFonts w:ascii="Lucida Sans Unicode" w:eastAsia="宋体" w:hAnsi="Lucida Sans Unicode" w:cs="Lucida Sans Unicode"/>
          <w:color w:val="1A1A1A"/>
          <w:kern w:val="0"/>
          <w:szCs w:val="21"/>
        </w:rPr>
        <w:t xml:space="preserve"> Topic </w:t>
      </w:r>
      <w:r w:rsidRPr="00F61910">
        <w:rPr>
          <w:rFonts w:ascii="Lucida Sans Unicode" w:eastAsia="宋体" w:hAnsi="Lucida Sans Unicode" w:cs="Lucida Sans Unicode"/>
          <w:color w:val="1A1A1A"/>
          <w:kern w:val="0"/>
          <w:szCs w:val="21"/>
        </w:rPr>
        <w:t>，因为有消息的</w:t>
      </w:r>
      <w:r w:rsidRPr="00F61910">
        <w:rPr>
          <w:rFonts w:ascii="Lucida Sans Unicode" w:eastAsia="宋体" w:hAnsi="Lucida Sans Unicode" w:cs="Lucida Sans Unicode"/>
          <w:color w:val="1A1A1A"/>
          <w:kern w:val="0"/>
          <w:szCs w:val="21"/>
        </w:rPr>
        <w:t> </w:t>
      </w:r>
      <w:r w:rsidRPr="00F61910">
        <w:rPr>
          <w:rFonts w:ascii="Lucida Console" w:eastAsia="宋体" w:hAnsi="Lucida Console" w:cs="宋体"/>
          <w:color w:val="1A1A1A"/>
          <w:kern w:val="0"/>
          <w:szCs w:val="21"/>
          <w:bdr w:val="single" w:sz="6" w:space="1" w:color="CCCCCC" w:frame="1"/>
          <w:shd w:val="clear" w:color="auto" w:fill="DDDDDD"/>
        </w:rPr>
        <w:t>"RETRY_TOPIC"</w:t>
      </w:r>
      <w:r w:rsidRPr="00F61910">
        <w:rPr>
          <w:rFonts w:ascii="Lucida Sans Unicode" w:eastAsia="宋体" w:hAnsi="Lucida Sans Unicode" w:cs="Lucida Sans Unicode"/>
          <w:color w:val="1A1A1A"/>
          <w:kern w:val="0"/>
          <w:szCs w:val="21"/>
        </w:rPr>
        <w:t> </w:t>
      </w:r>
      <w:r w:rsidRPr="00F61910">
        <w:rPr>
          <w:rFonts w:ascii="Lucida Sans Unicode" w:eastAsia="宋体" w:hAnsi="Lucida Sans Unicode" w:cs="Lucida Sans Unicode"/>
          <w:color w:val="1A1A1A"/>
          <w:kern w:val="0"/>
          <w:szCs w:val="21"/>
        </w:rPr>
        <w:t>属性是原始</w:t>
      </w:r>
      <w:r w:rsidRPr="00F61910">
        <w:rPr>
          <w:rFonts w:ascii="Lucida Sans Unicode" w:eastAsia="宋体" w:hAnsi="Lucida Sans Unicode" w:cs="Lucida Sans Unicode"/>
          <w:color w:val="1A1A1A"/>
          <w:kern w:val="0"/>
          <w:szCs w:val="21"/>
        </w:rPr>
        <w:t xml:space="preserve"> Topic </w:t>
      </w:r>
      <w:r w:rsidRPr="00F61910">
        <w:rPr>
          <w:rFonts w:ascii="Lucida Sans Unicode" w:eastAsia="宋体" w:hAnsi="Lucida Sans Unicode" w:cs="Lucida Sans Unicode"/>
          <w:color w:val="1A1A1A"/>
          <w:kern w:val="0"/>
          <w:szCs w:val="21"/>
        </w:rPr>
        <w:t>，然后把消息交给</w:t>
      </w:r>
      <w:r w:rsidRPr="00F61910">
        <w:rPr>
          <w:rFonts w:ascii="Lucida Sans Unicode" w:eastAsia="宋体" w:hAnsi="Lucida Sans Unicode" w:cs="Lucida Sans Unicode"/>
          <w:color w:val="1A1A1A"/>
          <w:kern w:val="0"/>
          <w:szCs w:val="21"/>
        </w:rPr>
        <w:t xml:space="preserve"> Listener </w:t>
      </w:r>
      <w:r w:rsidRPr="00F61910">
        <w:rPr>
          <w:rFonts w:ascii="Lucida Sans Unicode" w:eastAsia="宋体" w:hAnsi="Lucida Sans Unicode" w:cs="Lucida Sans Unicode"/>
          <w:color w:val="1A1A1A"/>
          <w:kern w:val="0"/>
          <w:szCs w:val="21"/>
        </w:rPr>
        <w:t>消费。</w:t>
      </w:r>
    </w:p>
    <w:p w:rsidR="00F61910" w:rsidRDefault="00F61910" w:rsidP="00F61910">
      <w:pPr>
        <w:pStyle w:val="2"/>
      </w:pPr>
      <w:r>
        <w:rPr>
          <w:rFonts w:hint="eastAsia"/>
        </w:rPr>
        <w:t>12.</w:t>
      </w:r>
      <w:r w:rsidRPr="00F61910">
        <w:rPr>
          <w:rFonts w:hint="eastAsia"/>
        </w:rPr>
        <w:t xml:space="preserve"> 多次消费失败后，怎么办？</w:t>
      </w:r>
    </w:p>
    <w:p w:rsidR="00F61910" w:rsidRDefault="00F61910" w:rsidP="00F61910">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默认情况下，当一条消息被消费失败</w:t>
      </w:r>
      <w:r>
        <w:rPr>
          <w:rFonts w:ascii="Lucida Sans Unicode" w:hAnsi="Lucida Sans Unicode" w:cs="Lucida Sans Unicode"/>
          <w:color w:val="1A1A1A"/>
        </w:rPr>
        <w:t xml:space="preserve"> 16 </w:t>
      </w:r>
      <w:r>
        <w:rPr>
          <w:rFonts w:ascii="Lucida Sans Unicode" w:hAnsi="Lucida Sans Unicode" w:cs="Lucida Sans Unicode"/>
          <w:color w:val="1A1A1A"/>
        </w:rPr>
        <w:t>次后，会被存储到</w:t>
      </w:r>
      <w:r>
        <w:rPr>
          <w:rFonts w:ascii="Lucida Sans Unicode" w:hAnsi="Lucida Sans Unicode" w:cs="Lucida Sans Unicode"/>
          <w:color w:val="1A1A1A"/>
        </w:rPr>
        <w:t xml:space="preserve"> Topic </w:t>
      </w:r>
      <w:r>
        <w:rPr>
          <w:rFonts w:ascii="Lucida Sans Unicode" w:hAnsi="Lucida Sans Unicode" w:cs="Lucida Sans Unicode"/>
          <w:color w:val="1A1A1A"/>
        </w:rPr>
        <w:t>为</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"%DLQ%"</w:t>
      </w:r>
      <w:r>
        <w:rPr>
          <w:rFonts w:ascii="Lucida Sans Unicode" w:hAnsi="Lucida Sans Unicode" w:cs="Lucida Sans Unicode"/>
          <w:color w:val="1A1A1A"/>
        </w:rPr>
        <w:t xml:space="preserve"> + ConsumerGroup </w:t>
      </w:r>
      <w:r>
        <w:rPr>
          <w:rFonts w:ascii="Lucida Sans Unicode" w:hAnsi="Lucida Sans Unicode" w:cs="Lucida Sans Unicode"/>
          <w:color w:val="1A1A1A"/>
        </w:rPr>
        <w:t>到死信队列。</w:t>
      </w:r>
    </w:p>
    <w:p w:rsidR="00F61910" w:rsidRDefault="00F61910" w:rsidP="00F61910">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为什么</w:t>
      </w:r>
      <w:r>
        <w:rPr>
          <w:rFonts w:ascii="Lucida Sans Unicode" w:hAnsi="Lucida Sans Unicode" w:cs="Lucida Sans Unicode"/>
          <w:color w:val="1A1A1A"/>
        </w:rPr>
        <w:t xml:space="preserve"> Topic </w:t>
      </w:r>
      <w:r>
        <w:rPr>
          <w:rFonts w:ascii="Lucida Sans Unicode" w:hAnsi="Lucida Sans Unicode" w:cs="Lucida Sans Unicode"/>
          <w:color w:val="1A1A1A"/>
        </w:rPr>
        <w:t>是</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"%DLQ%"</w:t>
      </w:r>
      <w:r>
        <w:rPr>
          <w:rFonts w:ascii="Lucida Sans Unicode" w:hAnsi="Lucida Sans Unicode" w:cs="Lucida Sans Unicode"/>
          <w:color w:val="1A1A1A"/>
        </w:rPr>
        <w:t xml:space="preserve"> + ConsumerGroup </w:t>
      </w:r>
      <w:r>
        <w:rPr>
          <w:rFonts w:ascii="Lucida Sans Unicode" w:hAnsi="Lucida Sans Unicode" w:cs="Lucida Sans Unicode"/>
          <w:color w:val="1A1A1A"/>
        </w:rPr>
        <w:t>呢？因为，是这个</w:t>
      </w:r>
      <w:r>
        <w:rPr>
          <w:rFonts w:ascii="Lucida Sans Unicode" w:hAnsi="Lucida Sans Unicode" w:cs="Lucida Sans Unicode"/>
          <w:color w:val="1A1A1A"/>
        </w:rPr>
        <w:t xml:space="preserve"> ConsumerGroup </w:t>
      </w:r>
      <w:r>
        <w:rPr>
          <w:rFonts w:ascii="Lucida Sans Unicode" w:hAnsi="Lucida Sans Unicode" w:cs="Lucida Sans Unicode"/>
          <w:color w:val="1A1A1A"/>
        </w:rPr>
        <w:t>对消息的消费失败，所以</w:t>
      </w:r>
      <w:r>
        <w:rPr>
          <w:rFonts w:ascii="Lucida Sans Unicode" w:hAnsi="Lucida Sans Unicode" w:cs="Lucida Sans Unicode"/>
          <w:color w:val="1A1A1A"/>
        </w:rPr>
        <w:t xml:space="preserve"> Topic </w:t>
      </w:r>
      <w:r>
        <w:rPr>
          <w:rFonts w:ascii="Lucida Sans Unicode" w:hAnsi="Lucida Sans Unicode" w:cs="Lucida Sans Unicode"/>
          <w:color w:val="1A1A1A"/>
        </w:rPr>
        <w:t>里要以</w:t>
      </w:r>
      <w:r>
        <w:rPr>
          <w:rFonts w:ascii="Lucida Sans Unicode" w:hAnsi="Lucida Sans Unicode" w:cs="Lucida Sans Unicode"/>
          <w:color w:val="1A1A1A"/>
        </w:rPr>
        <w:t xml:space="preserve"> ConsumerGroup </w:t>
      </w:r>
      <w:r>
        <w:rPr>
          <w:rFonts w:ascii="Lucida Sans Unicode" w:hAnsi="Lucida Sans Unicode" w:cs="Lucida Sans Unicode"/>
          <w:color w:val="1A1A1A"/>
        </w:rPr>
        <w:t>为维度。</w:t>
      </w:r>
    </w:p>
    <w:p w:rsidR="00F61910" w:rsidRDefault="00F61910" w:rsidP="00F61910">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后续，我们可以通过订阅</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"%DLQ%"</w:t>
      </w:r>
      <w:r>
        <w:rPr>
          <w:rFonts w:ascii="Lucida Sans Unicode" w:hAnsi="Lucida Sans Unicode" w:cs="Lucida Sans Unicode"/>
          <w:color w:val="1A1A1A"/>
        </w:rPr>
        <w:t xml:space="preserve"> + ConsumerGroup </w:t>
      </w:r>
      <w:r>
        <w:rPr>
          <w:rFonts w:ascii="Lucida Sans Unicode" w:hAnsi="Lucida Sans Unicode" w:cs="Lucida Sans Unicode"/>
          <w:color w:val="1A1A1A"/>
        </w:rPr>
        <w:t>，做相应的告警。</w:t>
      </w:r>
    </w:p>
    <w:p w:rsidR="00F61910" w:rsidRDefault="003D77C9" w:rsidP="003D77C9">
      <w:pPr>
        <w:pStyle w:val="2"/>
      </w:pPr>
      <w:r>
        <w:rPr>
          <w:rFonts w:hint="eastAsia"/>
        </w:rPr>
        <w:t>13.</w:t>
      </w:r>
      <w:r w:rsidRPr="003D77C9">
        <w:rPr>
          <w:rFonts w:hint="eastAsia"/>
        </w:rPr>
        <w:t xml:space="preserve"> 什么是事务消息？如何实现？</w:t>
      </w:r>
    </w:p>
    <w:p w:rsidR="003D77C9" w:rsidRPr="003D77C9" w:rsidRDefault="003D77C9" w:rsidP="003D77C9">
      <w:pPr>
        <w:widowControl/>
        <w:jc w:val="left"/>
        <w:rPr>
          <w:rFonts w:ascii="宋体" w:eastAsia="宋体" w:hAnsi="宋体" w:cs="宋体"/>
          <w:kern w:val="0"/>
          <w:sz w:val="24"/>
          <w:szCs w:val="24"/>
        </w:rPr>
      </w:pPr>
      <w:r w:rsidRPr="003D77C9">
        <w:rPr>
          <w:rFonts w:ascii="Lucida Sans Unicode" w:eastAsia="宋体" w:hAnsi="Lucida Sans Unicode" w:cs="Lucida Sans Unicode"/>
          <w:color w:val="1A1A1A"/>
          <w:kern w:val="0"/>
          <w:szCs w:val="21"/>
          <w:shd w:val="clear" w:color="auto" w:fill="FFFFFF"/>
        </w:rPr>
        <w:t>简单看了下最新版本的</w:t>
      </w:r>
      <w:r w:rsidRPr="003D77C9">
        <w:rPr>
          <w:rFonts w:ascii="Lucida Sans Unicode" w:eastAsia="宋体" w:hAnsi="Lucida Sans Unicode" w:cs="Lucida Sans Unicode"/>
          <w:color w:val="1A1A1A"/>
          <w:kern w:val="0"/>
          <w:szCs w:val="21"/>
          <w:shd w:val="clear" w:color="auto" w:fill="FFFFFF"/>
        </w:rPr>
        <w:t xml:space="preserve"> RocketMQ </w:t>
      </w:r>
      <w:r w:rsidRPr="003D77C9">
        <w:rPr>
          <w:rFonts w:ascii="Lucida Sans Unicode" w:eastAsia="宋体" w:hAnsi="Lucida Sans Unicode" w:cs="Lucida Sans Unicode"/>
          <w:color w:val="1A1A1A"/>
          <w:kern w:val="0"/>
          <w:szCs w:val="21"/>
          <w:shd w:val="clear" w:color="auto" w:fill="FFFFFF"/>
        </w:rPr>
        <w:t>的事务代码，新增了</w:t>
      </w:r>
      <w:r w:rsidRPr="003D77C9">
        <w:rPr>
          <w:rFonts w:ascii="Lucida Sans Unicode" w:eastAsia="宋体" w:hAnsi="Lucida Sans Unicode" w:cs="Lucida Sans Unicode"/>
          <w:color w:val="1A1A1A"/>
          <w:kern w:val="0"/>
          <w:szCs w:val="21"/>
          <w:shd w:val="clear" w:color="auto" w:fill="FFFFFF"/>
        </w:rPr>
        <w:t> </w:t>
      </w:r>
      <w:r w:rsidRPr="003D77C9">
        <w:rPr>
          <w:rFonts w:ascii="Lucida Console" w:eastAsia="宋体" w:hAnsi="Lucida Console" w:cs="宋体"/>
          <w:color w:val="1A1A1A"/>
          <w:kern w:val="0"/>
          <w:szCs w:val="21"/>
          <w:bdr w:val="single" w:sz="6" w:space="1" w:color="CCCCCC" w:frame="1"/>
          <w:shd w:val="clear" w:color="auto" w:fill="DDDDDD"/>
        </w:rPr>
        <w:t>RMQ_SYS_TRANS_HALF_TOPIC</w:t>
      </w:r>
      <w:r w:rsidRPr="003D77C9">
        <w:rPr>
          <w:rFonts w:ascii="Lucida Sans Unicode" w:eastAsia="宋体" w:hAnsi="Lucida Sans Unicode" w:cs="Lucida Sans Unicode"/>
          <w:color w:val="1A1A1A"/>
          <w:kern w:val="0"/>
          <w:szCs w:val="21"/>
          <w:shd w:val="clear" w:color="auto" w:fill="FFFFFF"/>
        </w:rPr>
        <w:t> </w:t>
      </w:r>
      <w:r w:rsidRPr="003D77C9">
        <w:rPr>
          <w:rFonts w:ascii="Lucida Sans Unicode" w:eastAsia="宋体" w:hAnsi="Lucida Sans Unicode" w:cs="Lucida Sans Unicode"/>
          <w:color w:val="1A1A1A"/>
          <w:kern w:val="0"/>
          <w:szCs w:val="21"/>
          <w:shd w:val="clear" w:color="auto" w:fill="FFFFFF"/>
        </w:rPr>
        <w:t>和</w:t>
      </w:r>
      <w:r w:rsidRPr="003D77C9">
        <w:rPr>
          <w:rFonts w:ascii="Lucida Sans Unicode" w:eastAsia="宋体" w:hAnsi="Lucida Sans Unicode" w:cs="Lucida Sans Unicode"/>
          <w:color w:val="1A1A1A"/>
          <w:kern w:val="0"/>
          <w:szCs w:val="21"/>
          <w:shd w:val="clear" w:color="auto" w:fill="FFFFFF"/>
        </w:rPr>
        <w:t> </w:t>
      </w:r>
      <w:r w:rsidRPr="003D77C9">
        <w:rPr>
          <w:rFonts w:ascii="Lucida Console" w:eastAsia="宋体" w:hAnsi="Lucida Console" w:cs="宋体"/>
          <w:color w:val="1A1A1A"/>
          <w:kern w:val="0"/>
          <w:szCs w:val="21"/>
          <w:bdr w:val="single" w:sz="6" w:space="1" w:color="CCCCCC" w:frame="1"/>
          <w:shd w:val="clear" w:color="auto" w:fill="DDDDDD"/>
        </w:rPr>
        <w:t>RMQ_SYS_TRANS_OP_HALF_TOPIC</w:t>
      </w:r>
      <w:r w:rsidRPr="003D77C9">
        <w:rPr>
          <w:rFonts w:ascii="Lucida Sans Unicode" w:eastAsia="宋体" w:hAnsi="Lucida Sans Unicode" w:cs="Lucida Sans Unicode"/>
          <w:color w:val="1A1A1A"/>
          <w:kern w:val="0"/>
          <w:szCs w:val="21"/>
          <w:shd w:val="clear" w:color="auto" w:fill="FFFFFF"/>
        </w:rPr>
        <w:t> </w:t>
      </w:r>
      <w:r w:rsidRPr="003D77C9">
        <w:rPr>
          <w:rFonts w:ascii="Lucida Sans Unicode" w:eastAsia="宋体" w:hAnsi="Lucida Sans Unicode" w:cs="Lucida Sans Unicode"/>
          <w:color w:val="1A1A1A"/>
          <w:kern w:val="0"/>
          <w:szCs w:val="21"/>
          <w:shd w:val="clear" w:color="auto" w:fill="FFFFFF"/>
        </w:rPr>
        <w:t>两个队列。</w:t>
      </w:r>
    </w:p>
    <w:p w:rsidR="003D77C9" w:rsidRPr="003D77C9" w:rsidRDefault="003D77C9" w:rsidP="00FA61C5">
      <w:pPr>
        <w:widowControl/>
        <w:numPr>
          <w:ilvl w:val="0"/>
          <w:numId w:val="232"/>
        </w:numPr>
        <w:shd w:val="clear" w:color="auto" w:fill="FFFFFF"/>
        <w:ind w:left="450"/>
        <w:jc w:val="left"/>
        <w:rPr>
          <w:rFonts w:ascii="Lucida Sans Unicode" w:eastAsia="宋体" w:hAnsi="Lucida Sans Unicode" w:cs="Lucida Sans Unicode"/>
          <w:color w:val="1A1A1A"/>
          <w:kern w:val="0"/>
          <w:szCs w:val="21"/>
        </w:rPr>
      </w:pPr>
      <w:r w:rsidRPr="003D77C9">
        <w:rPr>
          <w:rFonts w:ascii="Lucida Sans Unicode" w:eastAsia="宋体" w:hAnsi="Lucida Sans Unicode" w:cs="Lucida Sans Unicode"/>
          <w:color w:val="1A1A1A"/>
          <w:kern w:val="0"/>
          <w:szCs w:val="21"/>
        </w:rPr>
        <w:t xml:space="preserve">Producer </w:t>
      </w:r>
      <w:r w:rsidRPr="003D77C9">
        <w:rPr>
          <w:rFonts w:ascii="Lucida Sans Unicode" w:eastAsia="宋体" w:hAnsi="Lucida Sans Unicode" w:cs="Lucida Sans Unicode"/>
          <w:color w:val="1A1A1A"/>
          <w:kern w:val="0"/>
          <w:szCs w:val="21"/>
        </w:rPr>
        <w:t>发送</w:t>
      </w:r>
      <w:r w:rsidRPr="003D77C9">
        <w:rPr>
          <w:rFonts w:ascii="Lucida Sans Unicode" w:eastAsia="宋体" w:hAnsi="Lucida Sans Unicode" w:cs="Lucida Sans Unicode"/>
          <w:color w:val="1A1A1A"/>
          <w:kern w:val="0"/>
          <w:szCs w:val="21"/>
        </w:rPr>
        <w:t xml:space="preserve"> PREPARED Message </w:t>
      </w:r>
      <w:r w:rsidRPr="003D77C9">
        <w:rPr>
          <w:rFonts w:ascii="Lucida Sans Unicode" w:eastAsia="宋体" w:hAnsi="Lucida Sans Unicode" w:cs="Lucida Sans Unicode"/>
          <w:color w:val="1A1A1A"/>
          <w:kern w:val="0"/>
          <w:szCs w:val="21"/>
        </w:rPr>
        <w:t>到</w:t>
      </w:r>
      <w:r w:rsidRPr="003D77C9">
        <w:rPr>
          <w:rFonts w:ascii="Lucida Sans Unicode" w:eastAsia="宋体" w:hAnsi="Lucida Sans Unicode" w:cs="Lucida Sans Unicode"/>
          <w:color w:val="1A1A1A"/>
          <w:kern w:val="0"/>
          <w:szCs w:val="21"/>
        </w:rPr>
        <w:t xml:space="preserve"> Broker </w:t>
      </w:r>
      <w:r w:rsidRPr="003D77C9">
        <w:rPr>
          <w:rFonts w:ascii="Lucida Sans Unicode" w:eastAsia="宋体" w:hAnsi="Lucida Sans Unicode" w:cs="Lucida Sans Unicode"/>
          <w:color w:val="1A1A1A"/>
          <w:kern w:val="0"/>
          <w:szCs w:val="21"/>
        </w:rPr>
        <w:t>后，先存储到</w:t>
      </w:r>
      <w:r w:rsidRPr="003D77C9">
        <w:rPr>
          <w:rFonts w:ascii="Lucida Sans Unicode" w:eastAsia="宋体" w:hAnsi="Lucida Sans Unicode" w:cs="Lucida Sans Unicode"/>
          <w:color w:val="1A1A1A"/>
          <w:kern w:val="0"/>
          <w:szCs w:val="21"/>
        </w:rPr>
        <w:t> </w:t>
      </w:r>
      <w:r w:rsidRPr="003D77C9">
        <w:rPr>
          <w:rFonts w:ascii="Lucida Console" w:eastAsia="宋体" w:hAnsi="Lucida Console" w:cs="宋体"/>
          <w:color w:val="1A1A1A"/>
          <w:kern w:val="0"/>
          <w:szCs w:val="21"/>
          <w:bdr w:val="single" w:sz="6" w:space="1" w:color="CCCCCC" w:frame="1"/>
          <w:shd w:val="clear" w:color="auto" w:fill="DDDDDD"/>
        </w:rPr>
        <w:t>RMQ_SYS_TRANS_HALF_TOPIC</w:t>
      </w:r>
      <w:r w:rsidRPr="003D77C9">
        <w:rPr>
          <w:rFonts w:ascii="Lucida Sans Unicode" w:eastAsia="宋体" w:hAnsi="Lucida Sans Unicode" w:cs="Lucida Sans Unicode"/>
          <w:color w:val="1A1A1A"/>
          <w:kern w:val="0"/>
          <w:szCs w:val="21"/>
        </w:rPr>
        <w:t> </w:t>
      </w:r>
      <w:r w:rsidRPr="003D77C9">
        <w:rPr>
          <w:rFonts w:ascii="Lucida Sans Unicode" w:eastAsia="宋体" w:hAnsi="Lucida Sans Unicode" w:cs="Lucida Sans Unicode"/>
          <w:color w:val="1A1A1A"/>
          <w:kern w:val="0"/>
          <w:szCs w:val="21"/>
        </w:rPr>
        <w:t>队列中。</w:t>
      </w:r>
    </w:p>
    <w:p w:rsidR="003D77C9" w:rsidRPr="003D77C9" w:rsidRDefault="003D77C9" w:rsidP="00FA61C5">
      <w:pPr>
        <w:widowControl/>
        <w:numPr>
          <w:ilvl w:val="0"/>
          <w:numId w:val="232"/>
        </w:numPr>
        <w:shd w:val="clear" w:color="auto" w:fill="FFFFFF"/>
        <w:ind w:left="450"/>
        <w:jc w:val="left"/>
        <w:rPr>
          <w:rFonts w:ascii="Lucida Sans Unicode" w:eastAsia="宋体" w:hAnsi="Lucida Sans Unicode" w:cs="Lucida Sans Unicode"/>
          <w:color w:val="1A1A1A"/>
          <w:kern w:val="0"/>
          <w:szCs w:val="21"/>
        </w:rPr>
      </w:pPr>
      <w:r w:rsidRPr="003D77C9">
        <w:rPr>
          <w:rFonts w:ascii="Lucida Sans Unicode" w:eastAsia="宋体" w:hAnsi="Lucida Sans Unicode" w:cs="Lucida Sans Unicode"/>
          <w:color w:val="1A1A1A"/>
          <w:kern w:val="0"/>
          <w:szCs w:val="21"/>
        </w:rPr>
        <w:t xml:space="preserve">Producer </w:t>
      </w:r>
      <w:r w:rsidRPr="003D77C9">
        <w:rPr>
          <w:rFonts w:ascii="Lucida Sans Unicode" w:eastAsia="宋体" w:hAnsi="Lucida Sans Unicode" w:cs="Lucida Sans Unicode"/>
          <w:color w:val="1A1A1A"/>
          <w:kern w:val="0"/>
          <w:szCs w:val="21"/>
        </w:rPr>
        <w:t>提交或回滚</w:t>
      </w:r>
      <w:r w:rsidRPr="003D77C9">
        <w:rPr>
          <w:rFonts w:ascii="Lucida Sans Unicode" w:eastAsia="宋体" w:hAnsi="Lucida Sans Unicode" w:cs="Lucida Sans Unicode"/>
          <w:color w:val="1A1A1A"/>
          <w:kern w:val="0"/>
          <w:szCs w:val="21"/>
        </w:rPr>
        <w:t xml:space="preserve"> PREPARED Message </w:t>
      </w:r>
      <w:r w:rsidRPr="003D77C9">
        <w:rPr>
          <w:rFonts w:ascii="Lucida Sans Unicode" w:eastAsia="宋体" w:hAnsi="Lucida Sans Unicode" w:cs="Lucida Sans Unicode"/>
          <w:color w:val="1A1A1A"/>
          <w:kern w:val="0"/>
          <w:szCs w:val="21"/>
        </w:rPr>
        <w:t>时，会添加一条消息到</w:t>
      </w:r>
      <w:r w:rsidRPr="003D77C9">
        <w:rPr>
          <w:rFonts w:ascii="Lucida Sans Unicode" w:eastAsia="宋体" w:hAnsi="Lucida Sans Unicode" w:cs="Lucida Sans Unicode"/>
          <w:color w:val="1A1A1A"/>
          <w:kern w:val="0"/>
          <w:szCs w:val="21"/>
        </w:rPr>
        <w:t> </w:t>
      </w:r>
      <w:r w:rsidRPr="003D77C9">
        <w:rPr>
          <w:rFonts w:ascii="Lucida Console" w:eastAsia="宋体" w:hAnsi="Lucida Console" w:cs="宋体"/>
          <w:color w:val="1A1A1A"/>
          <w:kern w:val="0"/>
          <w:szCs w:val="21"/>
          <w:bdr w:val="single" w:sz="6" w:space="1" w:color="CCCCCC" w:frame="1"/>
          <w:shd w:val="clear" w:color="auto" w:fill="DDDDDD"/>
        </w:rPr>
        <w:t>RMQ_SYS_TRANS_OP_HALF_TOPIC</w:t>
      </w:r>
      <w:r w:rsidRPr="003D77C9">
        <w:rPr>
          <w:rFonts w:ascii="Lucida Sans Unicode" w:eastAsia="宋体" w:hAnsi="Lucida Sans Unicode" w:cs="Lucida Sans Unicode"/>
          <w:color w:val="1A1A1A"/>
          <w:kern w:val="0"/>
          <w:szCs w:val="21"/>
        </w:rPr>
        <w:t> </w:t>
      </w:r>
      <w:r w:rsidRPr="003D77C9">
        <w:rPr>
          <w:rFonts w:ascii="Lucida Sans Unicode" w:eastAsia="宋体" w:hAnsi="Lucida Sans Unicode" w:cs="Lucida Sans Unicode"/>
          <w:color w:val="1A1A1A"/>
          <w:kern w:val="0"/>
          <w:szCs w:val="21"/>
        </w:rPr>
        <w:t>队列中，标记这个消息已经处理。</w:t>
      </w:r>
    </w:p>
    <w:p w:rsidR="003D77C9" w:rsidRPr="003D77C9" w:rsidRDefault="003D77C9" w:rsidP="00FA61C5">
      <w:pPr>
        <w:widowControl/>
        <w:numPr>
          <w:ilvl w:val="0"/>
          <w:numId w:val="232"/>
        </w:numPr>
        <w:shd w:val="clear" w:color="auto" w:fill="FFFFFF"/>
        <w:ind w:left="450"/>
        <w:jc w:val="left"/>
        <w:rPr>
          <w:rFonts w:ascii="Lucida Sans Unicode" w:eastAsia="宋体" w:hAnsi="Lucida Sans Unicode" w:cs="Lucida Sans Unicode"/>
          <w:color w:val="1A1A1A"/>
          <w:kern w:val="0"/>
          <w:szCs w:val="21"/>
        </w:rPr>
      </w:pPr>
      <w:r w:rsidRPr="003D77C9">
        <w:rPr>
          <w:rFonts w:ascii="Lucida Sans Unicode" w:eastAsia="宋体" w:hAnsi="Lucida Sans Unicode" w:cs="Lucida Sans Unicode"/>
          <w:color w:val="1A1A1A"/>
          <w:kern w:val="0"/>
          <w:szCs w:val="21"/>
        </w:rPr>
        <w:t xml:space="preserve">Producer </w:t>
      </w:r>
      <w:r w:rsidRPr="003D77C9">
        <w:rPr>
          <w:rFonts w:ascii="Lucida Sans Unicode" w:eastAsia="宋体" w:hAnsi="Lucida Sans Unicode" w:cs="Lucida Sans Unicode"/>
          <w:color w:val="1A1A1A"/>
          <w:kern w:val="0"/>
          <w:szCs w:val="21"/>
        </w:rPr>
        <w:t>提交</w:t>
      </w:r>
      <w:r w:rsidRPr="003D77C9">
        <w:rPr>
          <w:rFonts w:ascii="Lucida Sans Unicode" w:eastAsia="宋体" w:hAnsi="Lucida Sans Unicode" w:cs="Lucida Sans Unicode"/>
          <w:color w:val="1A1A1A"/>
          <w:kern w:val="0"/>
          <w:szCs w:val="21"/>
        </w:rPr>
        <w:t xml:space="preserve"> PREPARED Message </w:t>
      </w:r>
      <w:r w:rsidRPr="003D77C9">
        <w:rPr>
          <w:rFonts w:ascii="Lucida Sans Unicode" w:eastAsia="宋体" w:hAnsi="Lucida Sans Unicode" w:cs="Lucida Sans Unicode"/>
          <w:color w:val="1A1A1A"/>
          <w:kern w:val="0"/>
          <w:szCs w:val="21"/>
        </w:rPr>
        <w:t>时，会将当前消息存储到原</w:t>
      </w:r>
      <w:r w:rsidRPr="003D77C9">
        <w:rPr>
          <w:rFonts w:ascii="Lucida Sans Unicode" w:eastAsia="宋体" w:hAnsi="Lucida Sans Unicode" w:cs="Lucida Sans Unicode"/>
          <w:color w:val="1A1A1A"/>
          <w:kern w:val="0"/>
          <w:szCs w:val="21"/>
        </w:rPr>
        <w:t xml:space="preserve"> Topic </w:t>
      </w:r>
      <w:r w:rsidRPr="003D77C9">
        <w:rPr>
          <w:rFonts w:ascii="Lucida Sans Unicode" w:eastAsia="宋体" w:hAnsi="Lucida Sans Unicode" w:cs="Lucida Sans Unicode"/>
          <w:color w:val="1A1A1A"/>
          <w:kern w:val="0"/>
          <w:szCs w:val="21"/>
        </w:rPr>
        <w:t>的队列中，从而该消息能够被</w:t>
      </w:r>
      <w:r w:rsidRPr="003D77C9">
        <w:rPr>
          <w:rFonts w:ascii="Lucida Sans Unicode" w:eastAsia="宋体" w:hAnsi="Lucida Sans Unicode" w:cs="Lucida Sans Unicode"/>
          <w:color w:val="1A1A1A"/>
          <w:kern w:val="0"/>
          <w:szCs w:val="21"/>
        </w:rPr>
        <w:t xml:space="preserve"> Consumer </w:t>
      </w:r>
      <w:r w:rsidRPr="003D77C9">
        <w:rPr>
          <w:rFonts w:ascii="Lucida Sans Unicode" w:eastAsia="宋体" w:hAnsi="Lucida Sans Unicode" w:cs="Lucida Sans Unicode"/>
          <w:color w:val="1A1A1A"/>
          <w:kern w:val="0"/>
          <w:szCs w:val="21"/>
        </w:rPr>
        <w:t>拉取消费。</w:t>
      </w:r>
    </w:p>
    <w:p w:rsidR="003D77C9" w:rsidRDefault="003D77C9" w:rsidP="003D77C9">
      <w:pPr>
        <w:pStyle w:val="2"/>
      </w:pPr>
      <w:r>
        <w:rPr>
          <w:rFonts w:hint="eastAsia"/>
        </w:rPr>
        <w:t>14.</w:t>
      </w:r>
      <w:r w:rsidRPr="003D77C9">
        <w:rPr>
          <w:rFonts w:hint="eastAsia"/>
        </w:rPr>
        <w:t xml:space="preserve"> 如何实现</w:t>
      </w:r>
      <w:r w:rsidRPr="003D77C9">
        <w:t xml:space="preserve"> RocketMQ 高可用？</w:t>
      </w:r>
    </w:p>
    <w:p w:rsidR="003D77C9" w:rsidRPr="003D77C9" w:rsidRDefault="003D77C9" w:rsidP="003D77C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3D77C9">
        <w:rPr>
          <w:rFonts w:ascii="Lucida Sans Unicode" w:eastAsia="宋体" w:hAnsi="Lucida Sans Unicode" w:cs="Lucida Sans Unicode"/>
          <w:b/>
          <w:bCs/>
          <w:color w:val="1A1A1A"/>
          <w:kern w:val="0"/>
          <w:sz w:val="24"/>
          <w:szCs w:val="24"/>
        </w:rPr>
        <w:t>1. Producer</w:t>
      </w:r>
    </w:p>
    <w:p w:rsidR="003D77C9" w:rsidRPr="003D77C9" w:rsidRDefault="003D77C9" w:rsidP="00FA61C5">
      <w:pPr>
        <w:widowControl/>
        <w:numPr>
          <w:ilvl w:val="0"/>
          <w:numId w:val="233"/>
        </w:numPr>
        <w:shd w:val="clear" w:color="auto" w:fill="FFFFFF"/>
        <w:ind w:left="0"/>
        <w:jc w:val="left"/>
        <w:rPr>
          <w:rFonts w:ascii="Lucida Sans Unicode" w:eastAsia="宋体" w:hAnsi="Lucida Sans Unicode" w:cs="Lucida Sans Unicode"/>
          <w:color w:val="1A1A1A"/>
          <w:kern w:val="0"/>
          <w:szCs w:val="21"/>
        </w:rPr>
      </w:pPr>
      <w:r w:rsidRPr="003D77C9">
        <w:rPr>
          <w:rFonts w:ascii="Lucida Sans Unicode" w:eastAsia="宋体" w:hAnsi="Lucida Sans Unicode" w:cs="Lucida Sans Unicode"/>
          <w:color w:val="1A1A1A"/>
          <w:kern w:val="0"/>
          <w:szCs w:val="21"/>
        </w:rPr>
        <w:t>1</w:t>
      </w:r>
      <w:r w:rsidRPr="003D77C9">
        <w:rPr>
          <w:rFonts w:ascii="Lucida Sans Unicode" w:eastAsia="宋体" w:hAnsi="Lucida Sans Unicode" w:cs="Lucida Sans Unicode"/>
          <w:color w:val="1A1A1A"/>
          <w:kern w:val="0"/>
          <w:szCs w:val="21"/>
        </w:rPr>
        <w:t>、</w:t>
      </w:r>
      <w:r w:rsidRPr="003D77C9">
        <w:rPr>
          <w:rFonts w:ascii="Lucida Sans Unicode" w:eastAsia="宋体" w:hAnsi="Lucida Sans Unicode" w:cs="Lucida Sans Unicode"/>
          <w:color w:val="1A1A1A"/>
          <w:kern w:val="0"/>
          <w:szCs w:val="21"/>
        </w:rPr>
        <w:t xml:space="preserve">Producer </w:t>
      </w:r>
      <w:r w:rsidRPr="003D77C9">
        <w:rPr>
          <w:rFonts w:ascii="Lucida Sans Unicode" w:eastAsia="宋体" w:hAnsi="Lucida Sans Unicode" w:cs="Lucida Sans Unicode"/>
          <w:color w:val="1A1A1A"/>
          <w:kern w:val="0"/>
          <w:szCs w:val="21"/>
        </w:rPr>
        <w:t>自身在应用中，所以无需考虑高可用。</w:t>
      </w:r>
    </w:p>
    <w:p w:rsidR="003D77C9" w:rsidRPr="003D77C9" w:rsidRDefault="003D77C9" w:rsidP="00FA61C5">
      <w:pPr>
        <w:widowControl/>
        <w:numPr>
          <w:ilvl w:val="0"/>
          <w:numId w:val="233"/>
        </w:numPr>
        <w:shd w:val="clear" w:color="auto" w:fill="FFFFFF"/>
        <w:ind w:left="0"/>
        <w:jc w:val="left"/>
        <w:rPr>
          <w:rFonts w:ascii="Lucida Sans Unicode" w:eastAsia="宋体" w:hAnsi="Lucida Sans Unicode" w:cs="Lucida Sans Unicode"/>
          <w:color w:val="1A1A1A"/>
          <w:kern w:val="0"/>
          <w:szCs w:val="21"/>
        </w:rPr>
      </w:pPr>
      <w:r w:rsidRPr="003D77C9">
        <w:rPr>
          <w:rFonts w:ascii="Lucida Sans Unicode" w:eastAsia="宋体" w:hAnsi="Lucida Sans Unicode" w:cs="Lucida Sans Unicode"/>
          <w:color w:val="1A1A1A"/>
          <w:kern w:val="0"/>
          <w:szCs w:val="21"/>
        </w:rPr>
        <w:t>2</w:t>
      </w:r>
      <w:r w:rsidRPr="003D77C9">
        <w:rPr>
          <w:rFonts w:ascii="Lucida Sans Unicode" w:eastAsia="宋体" w:hAnsi="Lucida Sans Unicode" w:cs="Lucida Sans Unicode"/>
          <w:color w:val="1A1A1A"/>
          <w:kern w:val="0"/>
          <w:szCs w:val="21"/>
        </w:rPr>
        <w:t>、</w:t>
      </w:r>
      <w:r w:rsidRPr="003D77C9">
        <w:rPr>
          <w:rFonts w:ascii="Lucida Sans Unicode" w:eastAsia="宋体" w:hAnsi="Lucida Sans Unicode" w:cs="Lucida Sans Unicode"/>
          <w:color w:val="1A1A1A"/>
          <w:kern w:val="0"/>
          <w:szCs w:val="21"/>
        </w:rPr>
        <w:t xml:space="preserve">Producer </w:t>
      </w:r>
      <w:r w:rsidRPr="003D77C9">
        <w:rPr>
          <w:rFonts w:ascii="Lucida Sans Unicode" w:eastAsia="宋体" w:hAnsi="Lucida Sans Unicode" w:cs="Lucida Sans Unicode"/>
          <w:color w:val="1A1A1A"/>
          <w:kern w:val="0"/>
          <w:szCs w:val="21"/>
        </w:rPr>
        <w:t>配置多个</w:t>
      </w:r>
      <w:r w:rsidRPr="003D77C9">
        <w:rPr>
          <w:rFonts w:ascii="Lucida Sans Unicode" w:eastAsia="宋体" w:hAnsi="Lucida Sans Unicode" w:cs="Lucida Sans Unicode"/>
          <w:color w:val="1A1A1A"/>
          <w:kern w:val="0"/>
          <w:szCs w:val="21"/>
        </w:rPr>
        <w:t xml:space="preserve"> Namesrv </w:t>
      </w:r>
      <w:r w:rsidRPr="003D77C9">
        <w:rPr>
          <w:rFonts w:ascii="Lucida Sans Unicode" w:eastAsia="宋体" w:hAnsi="Lucida Sans Unicode" w:cs="Lucida Sans Unicode"/>
          <w:color w:val="1A1A1A"/>
          <w:kern w:val="0"/>
          <w:szCs w:val="21"/>
        </w:rPr>
        <w:t>列表，从而保证</w:t>
      </w:r>
      <w:r w:rsidRPr="003D77C9">
        <w:rPr>
          <w:rFonts w:ascii="Lucida Sans Unicode" w:eastAsia="宋体" w:hAnsi="Lucida Sans Unicode" w:cs="Lucida Sans Unicode"/>
          <w:color w:val="1A1A1A"/>
          <w:kern w:val="0"/>
          <w:szCs w:val="21"/>
        </w:rPr>
        <w:t xml:space="preserve"> Producer </w:t>
      </w:r>
      <w:r w:rsidRPr="003D77C9">
        <w:rPr>
          <w:rFonts w:ascii="Lucida Sans Unicode" w:eastAsia="宋体" w:hAnsi="Lucida Sans Unicode" w:cs="Lucida Sans Unicode"/>
          <w:color w:val="1A1A1A"/>
          <w:kern w:val="0"/>
          <w:szCs w:val="21"/>
        </w:rPr>
        <w:t>和</w:t>
      </w:r>
      <w:r w:rsidRPr="003D77C9">
        <w:rPr>
          <w:rFonts w:ascii="Lucida Sans Unicode" w:eastAsia="宋体" w:hAnsi="Lucida Sans Unicode" w:cs="Lucida Sans Unicode"/>
          <w:color w:val="1A1A1A"/>
          <w:kern w:val="0"/>
          <w:szCs w:val="21"/>
        </w:rPr>
        <w:t xml:space="preserve"> Namesrv </w:t>
      </w:r>
      <w:r w:rsidRPr="003D77C9">
        <w:rPr>
          <w:rFonts w:ascii="Lucida Sans Unicode" w:eastAsia="宋体" w:hAnsi="Lucida Sans Unicode" w:cs="Lucida Sans Unicode"/>
          <w:color w:val="1A1A1A"/>
          <w:kern w:val="0"/>
          <w:szCs w:val="21"/>
        </w:rPr>
        <w:t>的连接高可用。并且，会从</w:t>
      </w:r>
      <w:r w:rsidRPr="003D77C9">
        <w:rPr>
          <w:rFonts w:ascii="Lucida Sans Unicode" w:eastAsia="宋体" w:hAnsi="Lucida Sans Unicode" w:cs="Lucida Sans Unicode"/>
          <w:color w:val="1A1A1A"/>
          <w:kern w:val="0"/>
          <w:szCs w:val="21"/>
        </w:rPr>
        <w:t xml:space="preserve"> Namesrv </w:t>
      </w:r>
      <w:r w:rsidRPr="003D77C9">
        <w:rPr>
          <w:rFonts w:ascii="Lucida Sans Unicode" w:eastAsia="宋体" w:hAnsi="Lucida Sans Unicode" w:cs="Lucida Sans Unicode"/>
          <w:color w:val="1A1A1A"/>
          <w:kern w:val="0"/>
          <w:szCs w:val="21"/>
        </w:rPr>
        <w:t>定时拉取最新的</w:t>
      </w:r>
      <w:r w:rsidRPr="003D77C9">
        <w:rPr>
          <w:rFonts w:ascii="Lucida Sans Unicode" w:eastAsia="宋体" w:hAnsi="Lucida Sans Unicode" w:cs="Lucida Sans Unicode"/>
          <w:color w:val="1A1A1A"/>
          <w:kern w:val="0"/>
          <w:szCs w:val="21"/>
        </w:rPr>
        <w:t xml:space="preserve"> Topic </w:t>
      </w:r>
      <w:r w:rsidRPr="003D77C9">
        <w:rPr>
          <w:rFonts w:ascii="Lucida Sans Unicode" w:eastAsia="宋体" w:hAnsi="Lucida Sans Unicode" w:cs="Lucida Sans Unicode"/>
          <w:color w:val="1A1A1A"/>
          <w:kern w:val="0"/>
          <w:szCs w:val="21"/>
        </w:rPr>
        <w:t>信息。</w:t>
      </w:r>
    </w:p>
    <w:p w:rsidR="003D77C9" w:rsidRPr="003D77C9" w:rsidRDefault="003D77C9" w:rsidP="00FA61C5">
      <w:pPr>
        <w:widowControl/>
        <w:numPr>
          <w:ilvl w:val="0"/>
          <w:numId w:val="233"/>
        </w:numPr>
        <w:shd w:val="clear" w:color="auto" w:fill="FFFFFF"/>
        <w:ind w:left="0"/>
        <w:jc w:val="left"/>
        <w:rPr>
          <w:rFonts w:ascii="Lucida Sans Unicode" w:eastAsia="宋体" w:hAnsi="Lucida Sans Unicode" w:cs="Lucida Sans Unicode"/>
          <w:color w:val="1A1A1A"/>
          <w:kern w:val="0"/>
          <w:szCs w:val="21"/>
        </w:rPr>
      </w:pPr>
      <w:r w:rsidRPr="003D77C9">
        <w:rPr>
          <w:rFonts w:ascii="Lucida Sans Unicode" w:eastAsia="宋体" w:hAnsi="Lucida Sans Unicode" w:cs="Lucida Sans Unicode"/>
          <w:color w:val="1A1A1A"/>
          <w:kern w:val="0"/>
          <w:szCs w:val="21"/>
        </w:rPr>
        <w:t>3</w:t>
      </w:r>
      <w:r w:rsidRPr="003D77C9">
        <w:rPr>
          <w:rFonts w:ascii="Lucida Sans Unicode" w:eastAsia="宋体" w:hAnsi="Lucida Sans Unicode" w:cs="Lucida Sans Unicode"/>
          <w:color w:val="1A1A1A"/>
          <w:kern w:val="0"/>
          <w:szCs w:val="21"/>
        </w:rPr>
        <w:t>、</w:t>
      </w:r>
      <w:r w:rsidRPr="003D77C9">
        <w:rPr>
          <w:rFonts w:ascii="Lucida Sans Unicode" w:eastAsia="宋体" w:hAnsi="Lucida Sans Unicode" w:cs="Lucida Sans Unicode"/>
          <w:color w:val="1A1A1A"/>
          <w:kern w:val="0"/>
          <w:szCs w:val="21"/>
        </w:rPr>
        <w:t xml:space="preserve">Producer </w:t>
      </w:r>
      <w:r w:rsidRPr="003D77C9">
        <w:rPr>
          <w:rFonts w:ascii="Lucida Sans Unicode" w:eastAsia="宋体" w:hAnsi="Lucida Sans Unicode" w:cs="Lucida Sans Unicode"/>
          <w:color w:val="1A1A1A"/>
          <w:kern w:val="0"/>
          <w:szCs w:val="21"/>
        </w:rPr>
        <w:t>会和所有</w:t>
      </w:r>
      <w:r w:rsidRPr="003D77C9">
        <w:rPr>
          <w:rFonts w:ascii="Lucida Sans Unicode" w:eastAsia="宋体" w:hAnsi="Lucida Sans Unicode" w:cs="Lucida Sans Unicode"/>
          <w:color w:val="1A1A1A"/>
          <w:kern w:val="0"/>
          <w:szCs w:val="21"/>
        </w:rPr>
        <w:t xml:space="preserve"> Broker</w:t>
      </w:r>
      <w:r w:rsidRPr="003D77C9">
        <w:rPr>
          <w:rFonts w:ascii="Lucida Sans Unicode" w:eastAsia="宋体" w:hAnsi="Lucida Sans Unicode" w:cs="Lucida Sans Unicode"/>
          <w:color w:val="1A1A1A"/>
          <w:kern w:val="0"/>
          <w:szCs w:val="21"/>
        </w:rPr>
        <w:t>直连，在发送消息时，会选择一个</w:t>
      </w:r>
      <w:r w:rsidRPr="003D77C9">
        <w:rPr>
          <w:rFonts w:ascii="Lucida Sans Unicode" w:eastAsia="宋体" w:hAnsi="Lucida Sans Unicode" w:cs="Lucida Sans Unicode"/>
          <w:color w:val="1A1A1A"/>
          <w:kern w:val="0"/>
          <w:szCs w:val="21"/>
        </w:rPr>
        <w:t xml:space="preserve"> Broker </w:t>
      </w:r>
      <w:r w:rsidRPr="003D77C9">
        <w:rPr>
          <w:rFonts w:ascii="Lucida Sans Unicode" w:eastAsia="宋体" w:hAnsi="Lucida Sans Unicode" w:cs="Lucida Sans Unicode"/>
          <w:color w:val="1A1A1A"/>
          <w:kern w:val="0"/>
          <w:szCs w:val="21"/>
        </w:rPr>
        <w:t>进行发送。如果发送失败，则会使用另外一个</w:t>
      </w:r>
      <w:r w:rsidRPr="003D77C9">
        <w:rPr>
          <w:rFonts w:ascii="Lucida Sans Unicode" w:eastAsia="宋体" w:hAnsi="Lucida Sans Unicode" w:cs="Lucida Sans Unicode"/>
          <w:color w:val="1A1A1A"/>
          <w:kern w:val="0"/>
          <w:szCs w:val="21"/>
        </w:rPr>
        <w:t xml:space="preserve"> Broker </w:t>
      </w:r>
      <w:r w:rsidRPr="003D77C9">
        <w:rPr>
          <w:rFonts w:ascii="Lucida Sans Unicode" w:eastAsia="宋体" w:hAnsi="Lucida Sans Unicode" w:cs="Lucida Sans Unicode"/>
          <w:color w:val="1A1A1A"/>
          <w:kern w:val="0"/>
          <w:szCs w:val="21"/>
        </w:rPr>
        <w:t>。</w:t>
      </w:r>
    </w:p>
    <w:p w:rsidR="003D77C9" w:rsidRPr="003D77C9" w:rsidRDefault="003D77C9" w:rsidP="00FA61C5">
      <w:pPr>
        <w:widowControl/>
        <w:numPr>
          <w:ilvl w:val="0"/>
          <w:numId w:val="233"/>
        </w:numPr>
        <w:shd w:val="clear" w:color="auto" w:fill="FFFFFF"/>
        <w:ind w:left="0"/>
        <w:jc w:val="left"/>
        <w:rPr>
          <w:rFonts w:ascii="Lucida Sans Unicode" w:eastAsia="宋体" w:hAnsi="Lucida Sans Unicode" w:cs="Lucida Sans Unicode"/>
          <w:color w:val="1A1A1A"/>
          <w:kern w:val="0"/>
          <w:szCs w:val="21"/>
        </w:rPr>
      </w:pPr>
      <w:r w:rsidRPr="003D77C9">
        <w:rPr>
          <w:rFonts w:ascii="Lucida Sans Unicode" w:eastAsia="宋体" w:hAnsi="Lucida Sans Unicode" w:cs="Lucida Sans Unicode"/>
          <w:color w:val="1A1A1A"/>
          <w:kern w:val="0"/>
          <w:szCs w:val="21"/>
        </w:rPr>
        <w:t>4</w:t>
      </w:r>
      <w:r w:rsidRPr="003D77C9">
        <w:rPr>
          <w:rFonts w:ascii="Lucida Sans Unicode" w:eastAsia="宋体" w:hAnsi="Lucida Sans Unicode" w:cs="Lucida Sans Unicode"/>
          <w:color w:val="1A1A1A"/>
          <w:kern w:val="0"/>
          <w:szCs w:val="21"/>
        </w:rPr>
        <w:t>、</w:t>
      </w:r>
      <w:r w:rsidRPr="003D77C9">
        <w:rPr>
          <w:rFonts w:ascii="Lucida Sans Unicode" w:eastAsia="宋体" w:hAnsi="Lucida Sans Unicode" w:cs="Lucida Sans Unicode"/>
          <w:color w:val="1A1A1A"/>
          <w:kern w:val="0"/>
          <w:szCs w:val="21"/>
        </w:rPr>
        <w:t xml:space="preserve">Producer </w:t>
      </w:r>
      <w:r w:rsidRPr="003D77C9">
        <w:rPr>
          <w:rFonts w:ascii="Lucida Sans Unicode" w:eastAsia="宋体" w:hAnsi="Lucida Sans Unicode" w:cs="Lucida Sans Unicode"/>
          <w:color w:val="1A1A1A"/>
          <w:kern w:val="0"/>
          <w:szCs w:val="21"/>
        </w:rPr>
        <w:t>会定时向</w:t>
      </w:r>
      <w:r w:rsidRPr="003D77C9">
        <w:rPr>
          <w:rFonts w:ascii="Lucida Sans Unicode" w:eastAsia="宋体" w:hAnsi="Lucida Sans Unicode" w:cs="Lucida Sans Unicode"/>
          <w:color w:val="1A1A1A"/>
          <w:kern w:val="0"/>
          <w:szCs w:val="21"/>
        </w:rPr>
        <w:t xml:space="preserve"> Broker </w:t>
      </w:r>
      <w:r w:rsidRPr="003D77C9">
        <w:rPr>
          <w:rFonts w:ascii="Lucida Sans Unicode" w:eastAsia="宋体" w:hAnsi="Lucida Sans Unicode" w:cs="Lucida Sans Unicode"/>
          <w:color w:val="1A1A1A"/>
          <w:kern w:val="0"/>
          <w:szCs w:val="21"/>
        </w:rPr>
        <w:t>心跳，证明其存活。而</w:t>
      </w:r>
      <w:r w:rsidRPr="003D77C9">
        <w:rPr>
          <w:rFonts w:ascii="Lucida Sans Unicode" w:eastAsia="宋体" w:hAnsi="Lucida Sans Unicode" w:cs="Lucida Sans Unicode"/>
          <w:color w:val="1A1A1A"/>
          <w:kern w:val="0"/>
          <w:szCs w:val="21"/>
        </w:rPr>
        <w:t xml:space="preserve"> Broker </w:t>
      </w:r>
      <w:r w:rsidRPr="003D77C9">
        <w:rPr>
          <w:rFonts w:ascii="Lucida Sans Unicode" w:eastAsia="宋体" w:hAnsi="Lucida Sans Unicode" w:cs="Lucida Sans Unicode"/>
          <w:color w:val="1A1A1A"/>
          <w:kern w:val="0"/>
          <w:szCs w:val="21"/>
        </w:rPr>
        <w:t>会定时检测，判断是否有</w:t>
      </w:r>
      <w:r w:rsidRPr="003D77C9">
        <w:rPr>
          <w:rFonts w:ascii="Lucida Sans Unicode" w:eastAsia="宋体" w:hAnsi="Lucida Sans Unicode" w:cs="Lucida Sans Unicode"/>
          <w:color w:val="1A1A1A"/>
          <w:kern w:val="0"/>
          <w:szCs w:val="21"/>
        </w:rPr>
        <w:t xml:space="preserve"> Producer </w:t>
      </w:r>
      <w:r w:rsidRPr="003D77C9">
        <w:rPr>
          <w:rFonts w:ascii="Lucida Sans Unicode" w:eastAsia="宋体" w:hAnsi="Lucida Sans Unicode" w:cs="Lucida Sans Unicode"/>
          <w:color w:val="1A1A1A"/>
          <w:kern w:val="0"/>
          <w:szCs w:val="21"/>
        </w:rPr>
        <w:t>异常下线。</w:t>
      </w:r>
    </w:p>
    <w:p w:rsidR="003D77C9" w:rsidRPr="003D77C9" w:rsidRDefault="003D77C9" w:rsidP="003D77C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3D77C9">
        <w:rPr>
          <w:rFonts w:ascii="Lucida Sans Unicode" w:eastAsia="宋体" w:hAnsi="Lucida Sans Unicode" w:cs="Lucida Sans Unicode"/>
          <w:b/>
          <w:bCs/>
          <w:color w:val="1A1A1A"/>
          <w:kern w:val="0"/>
          <w:sz w:val="24"/>
          <w:szCs w:val="24"/>
        </w:rPr>
        <w:t>2. Consumer</w:t>
      </w:r>
    </w:p>
    <w:p w:rsidR="003D77C9" w:rsidRPr="003D77C9" w:rsidRDefault="003D77C9" w:rsidP="00FA61C5">
      <w:pPr>
        <w:widowControl/>
        <w:numPr>
          <w:ilvl w:val="0"/>
          <w:numId w:val="234"/>
        </w:numPr>
        <w:shd w:val="clear" w:color="auto" w:fill="FFFFFF"/>
        <w:ind w:left="0"/>
        <w:jc w:val="left"/>
        <w:rPr>
          <w:rFonts w:ascii="Lucida Sans Unicode" w:eastAsia="宋体" w:hAnsi="Lucida Sans Unicode" w:cs="Lucida Sans Unicode"/>
          <w:color w:val="1A1A1A"/>
          <w:kern w:val="0"/>
          <w:szCs w:val="21"/>
        </w:rPr>
      </w:pPr>
      <w:r w:rsidRPr="003D77C9">
        <w:rPr>
          <w:rFonts w:ascii="Lucida Sans Unicode" w:eastAsia="宋体" w:hAnsi="Lucida Sans Unicode" w:cs="Lucida Sans Unicode"/>
          <w:color w:val="1A1A1A"/>
          <w:kern w:val="0"/>
          <w:szCs w:val="21"/>
        </w:rPr>
        <w:t>1</w:t>
      </w:r>
      <w:r w:rsidRPr="003D77C9">
        <w:rPr>
          <w:rFonts w:ascii="Lucida Sans Unicode" w:eastAsia="宋体" w:hAnsi="Lucida Sans Unicode" w:cs="Lucida Sans Unicode"/>
          <w:color w:val="1A1A1A"/>
          <w:kern w:val="0"/>
          <w:szCs w:val="21"/>
        </w:rPr>
        <w:t>、</w:t>
      </w:r>
      <w:r w:rsidRPr="003D77C9">
        <w:rPr>
          <w:rFonts w:ascii="Lucida Sans Unicode" w:eastAsia="宋体" w:hAnsi="Lucida Sans Unicode" w:cs="Lucida Sans Unicode"/>
          <w:color w:val="1A1A1A"/>
          <w:kern w:val="0"/>
          <w:szCs w:val="21"/>
        </w:rPr>
        <w:t xml:space="preserve">Consumer </w:t>
      </w:r>
      <w:r w:rsidRPr="003D77C9">
        <w:rPr>
          <w:rFonts w:ascii="Lucida Sans Unicode" w:eastAsia="宋体" w:hAnsi="Lucida Sans Unicode" w:cs="Lucida Sans Unicode"/>
          <w:color w:val="1A1A1A"/>
          <w:kern w:val="0"/>
          <w:szCs w:val="21"/>
        </w:rPr>
        <w:t>需要部署多个节点，以保证</w:t>
      </w:r>
      <w:r w:rsidRPr="003D77C9">
        <w:rPr>
          <w:rFonts w:ascii="Lucida Sans Unicode" w:eastAsia="宋体" w:hAnsi="Lucida Sans Unicode" w:cs="Lucida Sans Unicode"/>
          <w:color w:val="1A1A1A"/>
          <w:kern w:val="0"/>
          <w:szCs w:val="21"/>
        </w:rPr>
        <w:t xml:space="preserve"> Consumer </w:t>
      </w:r>
      <w:r w:rsidRPr="003D77C9">
        <w:rPr>
          <w:rFonts w:ascii="Lucida Sans Unicode" w:eastAsia="宋体" w:hAnsi="Lucida Sans Unicode" w:cs="Lucida Sans Unicode"/>
          <w:color w:val="1A1A1A"/>
          <w:kern w:val="0"/>
          <w:szCs w:val="21"/>
        </w:rPr>
        <w:t>自身的高可用。当相同消费者分组中有新的</w:t>
      </w:r>
      <w:r w:rsidRPr="003D77C9">
        <w:rPr>
          <w:rFonts w:ascii="Lucida Sans Unicode" w:eastAsia="宋体" w:hAnsi="Lucida Sans Unicode" w:cs="Lucida Sans Unicode"/>
          <w:color w:val="1A1A1A"/>
          <w:kern w:val="0"/>
          <w:szCs w:val="21"/>
        </w:rPr>
        <w:t xml:space="preserve"> Consumer </w:t>
      </w:r>
      <w:r w:rsidRPr="003D77C9">
        <w:rPr>
          <w:rFonts w:ascii="Lucida Sans Unicode" w:eastAsia="宋体" w:hAnsi="Lucida Sans Unicode" w:cs="Lucida Sans Unicode"/>
          <w:color w:val="1A1A1A"/>
          <w:kern w:val="0"/>
          <w:szCs w:val="21"/>
        </w:rPr>
        <w:t>上线，或者老的</w:t>
      </w:r>
      <w:r w:rsidRPr="003D77C9">
        <w:rPr>
          <w:rFonts w:ascii="Lucida Sans Unicode" w:eastAsia="宋体" w:hAnsi="Lucida Sans Unicode" w:cs="Lucida Sans Unicode"/>
          <w:color w:val="1A1A1A"/>
          <w:kern w:val="0"/>
          <w:szCs w:val="21"/>
        </w:rPr>
        <w:t xml:space="preserve"> Consumer </w:t>
      </w:r>
      <w:r w:rsidRPr="003D77C9">
        <w:rPr>
          <w:rFonts w:ascii="Lucida Sans Unicode" w:eastAsia="宋体" w:hAnsi="Lucida Sans Unicode" w:cs="Lucida Sans Unicode"/>
          <w:color w:val="1A1A1A"/>
          <w:kern w:val="0"/>
          <w:szCs w:val="21"/>
        </w:rPr>
        <w:t>下线，会重新分配</w:t>
      </w:r>
      <w:r w:rsidRPr="003D77C9">
        <w:rPr>
          <w:rFonts w:ascii="Lucida Sans Unicode" w:eastAsia="宋体" w:hAnsi="Lucida Sans Unicode" w:cs="Lucida Sans Unicode"/>
          <w:color w:val="1A1A1A"/>
          <w:kern w:val="0"/>
          <w:szCs w:val="21"/>
        </w:rPr>
        <w:t xml:space="preserve"> Topic </w:t>
      </w:r>
      <w:r w:rsidRPr="003D77C9">
        <w:rPr>
          <w:rFonts w:ascii="Lucida Sans Unicode" w:eastAsia="宋体" w:hAnsi="Lucida Sans Unicode" w:cs="Lucida Sans Unicode"/>
          <w:color w:val="1A1A1A"/>
          <w:kern w:val="0"/>
          <w:szCs w:val="21"/>
        </w:rPr>
        <w:t>的</w:t>
      </w:r>
      <w:r w:rsidRPr="003D77C9">
        <w:rPr>
          <w:rFonts w:ascii="Lucida Sans Unicode" w:eastAsia="宋体" w:hAnsi="Lucida Sans Unicode" w:cs="Lucida Sans Unicode"/>
          <w:color w:val="1A1A1A"/>
          <w:kern w:val="0"/>
          <w:szCs w:val="21"/>
        </w:rPr>
        <w:t xml:space="preserve"> Queue </w:t>
      </w:r>
      <w:r w:rsidRPr="003D77C9">
        <w:rPr>
          <w:rFonts w:ascii="Lucida Sans Unicode" w:eastAsia="宋体" w:hAnsi="Lucida Sans Unicode" w:cs="Lucida Sans Unicode"/>
          <w:color w:val="1A1A1A"/>
          <w:kern w:val="0"/>
          <w:szCs w:val="21"/>
        </w:rPr>
        <w:t>到目前消费分组的</w:t>
      </w:r>
      <w:r w:rsidRPr="003D77C9">
        <w:rPr>
          <w:rFonts w:ascii="Lucida Sans Unicode" w:eastAsia="宋体" w:hAnsi="Lucida Sans Unicode" w:cs="Lucida Sans Unicode"/>
          <w:color w:val="1A1A1A"/>
          <w:kern w:val="0"/>
          <w:szCs w:val="21"/>
        </w:rPr>
        <w:t xml:space="preserve"> Consumer </w:t>
      </w:r>
      <w:r w:rsidRPr="003D77C9">
        <w:rPr>
          <w:rFonts w:ascii="Lucida Sans Unicode" w:eastAsia="宋体" w:hAnsi="Lucida Sans Unicode" w:cs="Lucida Sans Unicode"/>
          <w:color w:val="1A1A1A"/>
          <w:kern w:val="0"/>
          <w:szCs w:val="21"/>
        </w:rPr>
        <w:t>们。</w:t>
      </w:r>
    </w:p>
    <w:p w:rsidR="003D77C9" w:rsidRPr="003D77C9" w:rsidRDefault="003D77C9" w:rsidP="00FA61C5">
      <w:pPr>
        <w:widowControl/>
        <w:numPr>
          <w:ilvl w:val="0"/>
          <w:numId w:val="234"/>
        </w:numPr>
        <w:shd w:val="clear" w:color="auto" w:fill="FFFFFF"/>
        <w:ind w:left="0"/>
        <w:jc w:val="left"/>
        <w:rPr>
          <w:rFonts w:ascii="Lucida Sans Unicode" w:eastAsia="宋体" w:hAnsi="Lucida Sans Unicode" w:cs="Lucida Sans Unicode"/>
          <w:color w:val="1A1A1A"/>
          <w:kern w:val="0"/>
          <w:szCs w:val="21"/>
        </w:rPr>
      </w:pPr>
      <w:r w:rsidRPr="003D77C9">
        <w:rPr>
          <w:rFonts w:ascii="Lucida Sans Unicode" w:eastAsia="宋体" w:hAnsi="Lucida Sans Unicode" w:cs="Lucida Sans Unicode"/>
          <w:color w:val="1A1A1A"/>
          <w:kern w:val="0"/>
          <w:szCs w:val="21"/>
        </w:rPr>
        <w:t>2</w:t>
      </w:r>
      <w:r w:rsidRPr="003D77C9">
        <w:rPr>
          <w:rFonts w:ascii="Lucida Sans Unicode" w:eastAsia="宋体" w:hAnsi="Lucida Sans Unicode" w:cs="Lucida Sans Unicode"/>
          <w:color w:val="1A1A1A"/>
          <w:kern w:val="0"/>
          <w:szCs w:val="21"/>
        </w:rPr>
        <w:t>、</w:t>
      </w:r>
      <w:r w:rsidRPr="003D77C9">
        <w:rPr>
          <w:rFonts w:ascii="Lucida Sans Unicode" w:eastAsia="宋体" w:hAnsi="Lucida Sans Unicode" w:cs="Lucida Sans Unicode"/>
          <w:color w:val="1A1A1A"/>
          <w:kern w:val="0"/>
          <w:szCs w:val="21"/>
        </w:rPr>
        <w:t xml:space="preserve">Consumer </w:t>
      </w:r>
      <w:r w:rsidRPr="003D77C9">
        <w:rPr>
          <w:rFonts w:ascii="Lucida Sans Unicode" w:eastAsia="宋体" w:hAnsi="Lucida Sans Unicode" w:cs="Lucida Sans Unicode"/>
          <w:color w:val="1A1A1A"/>
          <w:kern w:val="0"/>
          <w:szCs w:val="21"/>
        </w:rPr>
        <w:t>配置多个</w:t>
      </w:r>
      <w:r w:rsidRPr="003D77C9">
        <w:rPr>
          <w:rFonts w:ascii="Lucida Sans Unicode" w:eastAsia="宋体" w:hAnsi="Lucida Sans Unicode" w:cs="Lucida Sans Unicode"/>
          <w:color w:val="1A1A1A"/>
          <w:kern w:val="0"/>
          <w:szCs w:val="21"/>
        </w:rPr>
        <w:t xml:space="preserve"> Namesrv </w:t>
      </w:r>
      <w:r w:rsidRPr="003D77C9">
        <w:rPr>
          <w:rFonts w:ascii="Lucida Sans Unicode" w:eastAsia="宋体" w:hAnsi="Lucida Sans Unicode" w:cs="Lucida Sans Unicode"/>
          <w:color w:val="1A1A1A"/>
          <w:kern w:val="0"/>
          <w:szCs w:val="21"/>
        </w:rPr>
        <w:t>列表，从而保证</w:t>
      </w:r>
      <w:r w:rsidRPr="003D77C9">
        <w:rPr>
          <w:rFonts w:ascii="Lucida Sans Unicode" w:eastAsia="宋体" w:hAnsi="Lucida Sans Unicode" w:cs="Lucida Sans Unicode"/>
          <w:color w:val="1A1A1A"/>
          <w:kern w:val="0"/>
          <w:szCs w:val="21"/>
        </w:rPr>
        <w:t xml:space="preserve"> Consumer </w:t>
      </w:r>
      <w:r w:rsidRPr="003D77C9">
        <w:rPr>
          <w:rFonts w:ascii="Lucida Sans Unicode" w:eastAsia="宋体" w:hAnsi="Lucida Sans Unicode" w:cs="Lucida Sans Unicode"/>
          <w:color w:val="1A1A1A"/>
          <w:kern w:val="0"/>
          <w:szCs w:val="21"/>
        </w:rPr>
        <w:t>和</w:t>
      </w:r>
      <w:r w:rsidRPr="003D77C9">
        <w:rPr>
          <w:rFonts w:ascii="Lucida Sans Unicode" w:eastAsia="宋体" w:hAnsi="Lucida Sans Unicode" w:cs="Lucida Sans Unicode"/>
          <w:color w:val="1A1A1A"/>
          <w:kern w:val="0"/>
          <w:szCs w:val="21"/>
        </w:rPr>
        <w:t xml:space="preserve"> Namesrv </w:t>
      </w:r>
      <w:r w:rsidRPr="003D77C9">
        <w:rPr>
          <w:rFonts w:ascii="Lucida Sans Unicode" w:eastAsia="宋体" w:hAnsi="Lucida Sans Unicode" w:cs="Lucida Sans Unicode"/>
          <w:color w:val="1A1A1A"/>
          <w:kern w:val="0"/>
          <w:szCs w:val="21"/>
        </w:rPr>
        <w:t>的连接高可用。并且，会从</w:t>
      </w:r>
      <w:r w:rsidRPr="003D77C9">
        <w:rPr>
          <w:rFonts w:ascii="Lucida Sans Unicode" w:eastAsia="宋体" w:hAnsi="Lucida Sans Unicode" w:cs="Lucida Sans Unicode"/>
          <w:color w:val="1A1A1A"/>
          <w:kern w:val="0"/>
          <w:szCs w:val="21"/>
        </w:rPr>
        <w:t xml:space="preserve"> Consumer </w:t>
      </w:r>
      <w:r w:rsidRPr="003D77C9">
        <w:rPr>
          <w:rFonts w:ascii="Lucida Sans Unicode" w:eastAsia="宋体" w:hAnsi="Lucida Sans Unicode" w:cs="Lucida Sans Unicode"/>
          <w:color w:val="1A1A1A"/>
          <w:kern w:val="0"/>
          <w:szCs w:val="21"/>
        </w:rPr>
        <w:t>定时拉取最新的</w:t>
      </w:r>
      <w:r w:rsidRPr="003D77C9">
        <w:rPr>
          <w:rFonts w:ascii="Lucida Sans Unicode" w:eastAsia="宋体" w:hAnsi="Lucida Sans Unicode" w:cs="Lucida Sans Unicode"/>
          <w:color w:val="1A1A1A"/>
          <w:kern w:val="0"/>
          <w:szCs w:val="21"/>
        </w:rPr>
        <w:t xml:space="preserve"> Topic </w:t>
      </w:r>
      <w:r w:rsidRPr="003D77C9">
        <w:rPr>
          <w:rFonts w:ascii="Lucida Sans Unicode" w:eastAsia="宋体" w:hAnsi="Lucida Sans Unicode" w:cs="Lucida Sans Unicode"/>
          <w:color w:val="1A1A1A"/>
          <w:kern w:val="0"/>
          <w:szCs w:val="21"/>
        </w:rPr>
        <w:t>信息。</w:t>
      </w:r>
    </w:p>
    <w:p w:rsidR="003D77C9" w:rsidRPr="003D77C9" w:rsidRDefault="003D77C9" w:rsidP="00FA61C5">
      <w:pPr>
        <w:widowControl/>
        <w:numPr>
          <w:ilvl w:val="0"/>
          <w:numId w:val="234"/>
        </w:numPr>
        <w:shd w:val="clear" w:color="auto" w:fill="FFFFFF"/>
        <w:ind w:left="0"/>
        <w:jc w:val="left"/>
        <w:rPr>
          <w:rFonts w:ascii="Lucida Sans Unicode" w:eastAsia="宋体" w:hAnsi="Lucida Sans Unicode" w:cs="Lucida Sans Unicode"/>
          <w:color w:val="1A1A1A"/>
          <w:kern w:val="0"/>
          <w:szCs w:val="21"/>
        </w:rPr>
      </w:pPr>
      <w:r w:rsidRPr="003D77C9">
        <w:rPr>
          <w:rFonts w:ascii="Lucida Sans Unicode" w:eastAsia="宋体" w:hAnsi="Lucida Sans Unicode" w:cs="Lucida Sans Unicode"/>
          <w:color w:val="1A1A1A"/>
          <w:kern w:val="0"/>
          <w:szCs w:val="21"/>
        </w:rPr>
        <w:t>3</w:t>
      </w:r>
      <w:r w:rsidRPr="003D77C9">
        <w:rPr>
          <w:rFonts w:ascii="Lucida Sans Unicode" w:eastAsia="宋体" w:hAnsi="Lucida Sans Unicode" w:cs="Lucida Sans Unicode"/>
          <w:color w:val="1A1A1A"/>
          <w:kern w:val="0"/>
          <w:szCs w:val="21"/>
        </w:rPr>
        <w:t>、</w:t>
      </w:r>
      <w:r w:rsidRPr="003D77C9">
        <w:rPr>
          <w:rFonts w:ascii="Lucida Sans Unicode" w:eastAsia="宋体" w:hAnsi="Lucida Sans Unicode" w:cs="Lucida Sans Unicode"/>
          <w:color w:val="1A1A1A"/>
          <w:kern w:val="0"/>
          <w:szCs w:val="21"/>
        </w:rPr>
        <w:t xml:space="preserve">Consumer </w:t>
      </w:r>
      <w:r w:rsidRPr="003D77C9">
        <w:rPr>
          <w:rFonts w:ascii="Lucida Sans Unicode" w:eastAsia="宋体" w:hAnsi="Lucida Sans Unicode" w:cs="Lucida Sans Unicode"/>
          <w:color w:val="1A1A1A"/>
          <w:kern w:val="0"/>
          <w:szCs w:val="21"/>
        </w:rPr>
        <w:t>会和所有</w:t>
      </w:r>
      <w:r w:rsidRPr="003D77C9">
        <w:rPr>
          <w:rFonts w:ascii="Lucida Sans Unicode" w:eastAsia="宋体" w:hAnsi="Lucida Sans Unicode" w:cs="Lucida Sans Unicode"/>
          <w:color w:val="1A1A1A"/>
          <w:kern w:val="0"/>
          <w:szCs w:val="21"/>
        </w:rPr>
        <w:t xml:space="preserve"> Broker</w:t>
      </w:r>
      <w:r w:rsidRPr="003D77C9">
        <w:rPr>
          <w:rFonts w:ascii="Lucida Sans Unicode" w:eastAsia="宋体" w:hAnsi="Lucida Sans Unicode" w:cs="Lucida Sans Unicode"/>
          <w:color w:val="1A1A1A"/>
          <w:kern w:val="0"/>
          <w:szCs w:val="21"/>
        </w:rPr>
        <w:t>直连，消费相应分配到的</w:t>
      </w:r>
      <w:r w:rsidRPr="003D77C9">
        <w:rPr>
          <w:rFonts w:ascii="Lucida Sans Unicode" w:eastAsia="宋体" w:hAnsi="Lucida Sans Unicode" w:cs="Lucida Sans Unicode"/>
          <w:color w:val="1A1A1A"/>
          <w:kern w:val="0"/>
          <w:szCs w:val="21"/>
        </w:rPr>
        <w:t xml:space="preserve"> Queue </w:t>
      </w:r>
      <w:r w:rsidRPr="003D77C9">
        <w:rPr>
          <w:rFonts w:ascii="Lucida Sans Unicode" w:eastAsia="宋体" w:hAnsi="Lucida Sans Unicode" w:cs="Lucida Sans Unicode"/>
          <w:color w:val="1A1A1A"/>
          <w:kern w:val="0"/>
          <w:szCs w:val="21"/>
        </w:rPr>
        <w:t>的消息。如果消费失败，则会发回消息到</w:t>
      </w:r>
      <w:r w:rsidRPr="003D77C9">
        <w:rPr>
          <w:rFonts w:ascii="Lucida Sans Unicode" w:eastAsia="宋体" w:hAnsi="Lucida Sans Unicode" w:cs="Lucida Sans Unicode"/>
          <w:color w:val="1A1A1A"/>
          <w:kern w:val="0"/>
          <w:szCs w:val="21"/>
        </w:rPr>
        <w:t xml:space="preserve"> Broker </w:t>
      </w:r>
      <w:r w:rsidRPr="003D77C9">
        <w:rPr>
          <w:rFonts w:ascii="Lucida Sans Unicode" w:eastAsia="宋体" w:hAnsi="Lucida Sans Unicode" w:cs="Lucida Sans Unicode"/>
          <w:color w:val="1A1A1A"/>
          <w:kern w:val="0"/>
          <w:szCs w:val="21"/>
        </w:rPr>
        <w:t>中。</w:t>
      </w:r>
    </w:p>
    <w:p w:rsidR="003D77C9" w:rsidRPr="003D77C9" w:rsidRDefault="003D77C9" w:rsidP="00FA61C5">
      <w:pPr>
        <w:widowControl/>
        <w:numPr>
          <w:ilvl w:val="0"/>
          <w:numId w:val="234"/>
        </w:numPr>
        <w:shd w:val="clear" w:color="auto" w:fill="FFFFFF"/>
        <w:ind w:left="0"/>
        <w:jc w:val="left"/>
        <w:rPr>
          <w:rFonts w:ascii="Lucida Sans Unicode" w:eastAsia="宋体" w:hAnsi="Lucida Sans Unicode" w:cs="Lucida Sans Unicode"/>
          <w:color w:val="1A1A1A"/>
          <w:kern w:val="0"/>
          <w:szCs w:val="21"/>
        </w:rPr>
      </w:pPr>
      <w:r w:rsidRPr="003D77C9">
        <w:rPr>
          <w:rFonts w:ascii="Lucida Sans Unicode" w:eastAsia="宋体" w:hAnsi="Lucida Sans Unicode" w:cs="Lucida Sans Unicode"/>
          <w:color w:val="1A1A1A"/>
          <w:kern w:val="0"/>
          <w:szCs w:val="21"/>
        </w:rPr>
        <w:t>4</w:t>
      </w:r>
      <w:r w:rsidRPr="003D77C9">
        <w:rPr>
          <w:rFonts w:ascii="Lucida Sans Unicode" w:eastAsia="宋体" w:hAnsi="Lucida Sans Unicode" w:cs="Lucida Sans Unicode"/>
          <w:color w:val="1A1A1A"/>
          <w:kern w:val="0"/>
          <w:szCs w:val="21"/>
        </w:rPr>
        <w:t>、</w:t>
      </w:r>
      <w:r w:rsidRPr="003D77C9">
        <w:rPr>
          <w:rFonts w:ascii="Lucida Sans Unicode" w:eastAsia="宋体" w:hAnsi="Lucida Sans Unicode" w:cs="Lucida Sans Unicode"/>
          <w:color w:val="1A1A1A"/>
          <w:kern w:val="0"/>
          <w:szCs w:val="21"/>
        </w:rPr>
        <w:t xml:space="preserve">Consumer </w:t>
      </w:r>
      <w:r w:rsidRPr="003D77C9">
        <w:rPr>
          <w:rFonts w:ascii="Lucida Sans Unicode" w:eastAsia="宋体" w:hAnsi="Lucida Sans Unicode" w:cs="Lucida Sans Unicode"/>
          <w:color w:val="1A1A1A"/>
          <w:kern w:val="0"/>
          <w:szCs w:val="21"/>
        </w:rPr>
        <w:t>会定时向</w:t>
      </w:r>
      <w:r w:rsidRPr="003D77C9">
        <w:rPr>
          <w:rFonts w:ascii="Lucida Sans Unicode" w:eastAsia="宋体" w:hAnsi="Lucida Sans Unicode" w:cs="Lucida Sans Unicode"/>
          <w:color w:val="1A1A1A"/>
          <w:kern w:val="0"/>
          <w:szCs w:val="21"/>
        </w:rPr>
        <w:t xml:space="preserve"> Broker </w:t>
      </w:r>
      <w:r w:rsidRPr="003D77C9">
        <w:rPr>
          <w:rFonts w:ascii="Lucida Sans Unicode" w:eastAsia="宋体" w:hAnsi="Lucida Sans Unicode" w:cs="Lucida Sans Unicode"/>
          <w:color w:val="1A1A1A"/>
          <w:kern w:val="0"/>
          <w:szCs w:val="21"/>
        </w:rPr>
        <w:t>心跳，证明其存活。而</w:t>
      </w:r>
      <w:r w:rsidRPr="003D77C9">
        <w:rPr>
          <w:rFonts w:ascii="Lucida Sans Unicode" w:eastAsia="宋体" w:hAnsi="Lucida Sans Unicode" w:cs="Lucida Sans Unicode"/>
          <w:color w:val="1A1A1A"/>
          <w:kern w:val="0"/>
          <w:szCs w:val="21"/>
        </w:rPr>
        <w:t xml:space="preserve"> Broker </w:t>
      </w:r>
      <w:r w:rsidRPr="003D77C9">
        <w:rPr>
          <w:rFonts w:ascii="Lucida Sans Unicode" w:eastAsia="宋体" w:hAnsi="Lucida Sans Unicode" w:cs="Lucida Sans Unicode"/>
          <w:color w:val="1A1A1A"/>
          <w:kern w:val="0"/>
          <w:szCs w:val="21"/>
        </w:rPr>
        <w:t>会定时检测，判断是否有</w:t>
      </w:r>
      <w:r w:rsidRPr="003D77C9">
        <w:rPr>
          <w:rFonts w:ascii="Lucida Sans Unicode" w:eastAsia="宋体" w:hAnsi="Lucida Sans Unicode" w:cs="Lucida Sans Unicode"/>
          <w:color w:val="1A1A1A"/>
          <w:kern w:val="0"/>
          <w:szCs w:val="21"/>
        </w:rPr>
        <w:t xml:space="preserve"> Consumer </w:t>
      </w:r>
      <w:r w:rsidRPr="003D77C9">
        <w:rPr>
          <w:rFonts w:ascii="Lucida Sans Unicode" w:eastAsia="宋体" w:hAnsi="Lucida Sans Unicode" w:cs="Lucida Sans Unicode"/>
          <w:color w:val="1A1A1A"/>
          <w:kern w:val="0"/>
          <w:szCs w:val="21"/>
        </w:rPr>
        <w:t>异常下线。</w:t>
      </w:r>
    </w:p>
    <w:p w:rsidR="003D77C9" w:rsidRPr="003D77C9" w:rsidRDefault="003D77C9" w:rsidP="003D77C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3D77C9">
        <w:rPr>
          <w:rFonts w:ascii="Lucida Sans Unicode" w:eastAsia="宋体" w:hAnsi="Lucida Sans Unicode" w:cs="Lucida Sans Unicode"/>
          <w:color w:val="1A1A1A"/>
          <w:kern w:val="0"/>
          <w:sz w:val="24"/>
          <w:szCs w:val="24"/>
        </w:rPr>
        <w:t> </w:t>
      </w:r>
      <w:r w:rsidRPr="003D77C9">
        <w:rPr>
          <w:rFonts w:ascii="Lucida Sans Unicode" w:eastAsia="宋体" w:hAnsi="Lucida Sans Unicode" w:cs="Lucida Sans Unicode"/>
          <w:b/>
          <w:bCs/>
          <w:color w:val="1A1A1A"/>
          <w:kern w:val="0"/>
          <w:sz w:val="24"/>
          <w:szCs w:val="24"/>
        </w:rPr>
        <w:t>3. Namesrv</w:t>
      </w:r>
    </w:p>
    <w:p w:rsidR="003D77C9" w:rsidRPr="003D77C9" w:rsidRDefault="003D77C9" w:rsidP="00FA61C5">
      <w:pPr>
        <w:widowControl/>
        <w:numPr>
          <w:ilvl w:val="0"/>
          <w:numId w:val="235"/>
        </w:numPr>
        <w:shd w:val="clear" w:color="auto" w:fill="FFFFFF"/>
        <w:ind w:left="0"/>
        <w:jc w:val="left"/>
        <w:rPr>
          <w:rFonts w:ascii="Lucida Sans Unicode" w:eastAsia="宋体" w:hAnsi="Lucida Sans Unicode" w:cs="Lucida Sans Unicode"/>
          <w:color w:val="1A1A1A"/>
          <w:kern w:val="0"/>
          <w:szCs w:val="21"/>
        </w:rPr>
      </w:pPr>
      <w:r w:rsidRPr="003D77C9">
        <w:rPr>
          <w:rFonts w:ascii="Lucida Sans Unicode" w:eastAsia="宋体" w:hAnsi="Lucida Sans Unicode" w:cs="Lucida Sans Unicode"/>
          <w:color w:val="1A1A1A"/>
          <w:kern w:val="0"/>
          <w:szCs w:val="21"/>
        </w:rPr>
        <w:t>1</w:t>
      </w:r>
      <w:r w:rsidRPr="003D77C9">
        <w:rPr>
          <w:rFonts w:ascii="Lucida Sans Unicode" w:eastAsia="宋体" w:hAnsi="Lucida Sans Unicode" w:cs="Lucida Sans Unicode"/>
          <w:color w:val="1A1A1A"/>
          <w:kern w:val="0"/>
          <w:szCs w:val="21"/>
        </w:rPr>
        <w:t>、</w:t>
      </w:r>
      <w:r w:rsidRPr="003D77C9">
        <w:rPr>
          <w:rFonts w:ascii="Lucida Sans Unicode" w:eastAsia="宋体" w:hAnsi="Lucida Sans Unicode" w:cs="Lucida Sans Unicode"/>
          <w:color w:val="1A1A1A"/>
          <w:kern w:val="0"/>
          <w:szCs w:val="21"/>
        </w:rPr>
        <w:t xml:space="preserve">Namesrv </w:t>
      </w:r>
      <w:r w:rsidRPr="003D77C9">
        <w:rPr>
          <w:rFonts w:ascii="Lucida Sans Unicode" w:eastAsia="宋体" w:hAnsi="Lucida Sans Unicode" w:cs="Lucida Sans Unicode"/>
          <w:color w:val="1A1A1A"/>
          <w:kern w:val="0"/>
          <w:szCs w:val="21"/>
        </w:rPr>
        <w:t>需要部署多个节点，以保证</w:t>
      </w:r>
      <w:r w:rsidRPr="003D77C9">
        <w:rPr>
          <w:rFonts w:ascii="Lucida Sans Unicode" w:eastAsia="宋体" w:hAnsi="Lucida Sans Unicode" w:cs="Lucida Sans Unicode"/>
          <w:color w:val="1A1A1A"/>
          <w:kern w:val="0"/>
          <w:szCs w:val="21"/>
        </w:rPr>
        <w:t xml:space="preserve"> Namesrv </w:t>
      </w:r>
      <w:r w:rsidRPr="003D77C9">
        <w:rPr>
          <w:rFonts w:ascii="Lucida Sans Unicode" w:eastAsia="宋体" w:hAnsi="Lucida Sans Unicode" w:cs="Lucida Sans Unicode"/>
          <w:color w:val="1A1A1A"/>
          <w:kern w:val="0"/>
          <w:szCs w:val="21"/>
        </w:rPr>
        <w:t>的高可用。</w:t>
      </w:r>
    </w:p>
    <w:p w:rsidR="003D77C9" w:rsidRPr="003D77C9" w:rsidRDefault="003D77C9" w:rsidP="00FA61C5">
      <w:pPr>
        <w:widowControl/>
        <w:numPr>
          <w:ilvl w:val="0"/>
          <w:numId w:val="235"/>
        </w:numPr>
        <w:shd w:val="clear" w:color="auto" w:fill="FFFFFF"/>
        <w:ind w:left="0"/>
        <w:jc w:val="left"/>
        <w:rPr>
          <w:rFonts w:ascii="Lucida Sans Unicode" w:eastAsia="宋体" w:hAnsi="Lucida Sans Unicode" w:cs="Lucida Sans Unicode"/>
          <w:color w:val="1A1A1A"/>
          <w:kern w:val="0"/>
          <w:szCs w:val="21"/>
        </w:rPr>
      </w:pPr>
      <w:r w:rsidRPr="003D77C9">
        <w:rPr>
          <w:rFonts w:ascii="Lucida Sans Unicode" w:eastAsia="宋体" w:hAnsi="Lucida Sans Unicode" w:cs="Lucida Sans Unicode"/>
          <w:color w:val="1A1A1A"/>
          <w:kern w:val="0"/>
          <w:szCs w:val="21"/>
        </w:rPr>
        <w:t>2</w:t>
      </w:r>
      <w:r w:rsidRPr="003D77C9">
        <w:rPr>
          <w:rFonts w:ascii="Lucida Sans Unicode" w:eastAsia="宋体" w:hAnsi="Lucida Sans Unicode" w:cs="Lucida Sans Unicode"/>
          <w:color w:val="1A1A1A"/>
          <w:kern w:val="0"/>
          <w:szCs w:val="21"/>
        </w:rPr>
        <w:t>、</w:t>
      </w:r>
      <w:r w:rsidRPr="003D77C9">
        <w:rPr>
          <w:rFonts w:ascii="Lucida Sans Unicode" w:eastAsia="宋体" w:hAnsi="Lucida Sans Unicode" w:cs="Lucida Sans Unicode"/>
          <w:color w:val="1A1A1A"/>
          <w:kern w:val="0"/>
          <w:szCs w:val="21"/>
        </w:rPr>
        <w:t xml:space="preserve">Namesrv </w:t>
      </w:r>
      <w:r w:rsidRPr="003D77C9">
        <w:rPr>
          <w:rFonts w:ascii="Lucida Sans Unicode" w:eastAsia="宋体" w:hAnsi="Lucida Sans Unicode" w:cs="Lucida Sans Unicode"/>
          <w:color w:val="1A1A1A"/>
          <w:kern w:val="0"/>
          <w:szCs w:val="21"/>
        </w:rPr>
        <w:t>本身是无状态，不产生数据的存储，是通过</w:t>
      </w:r>
      <w:r w:rsidRPr="003D77C9">
        <w:rPr>
          <w:rFonts w:ascii="Lucida Sans Unicode" w:eastAsia="宋体" w:hAnsi="Lucida Sans Unicode" w:cs="Lucida Sans Unicode"/>
          <w:color w:val="1A1A1A"/>
          <w:kern w:val="0"/>
          <w:szCs w:val="21"/>
        </w:rPr>
        <w:t xml:space="preserve"> Broker </w:t>
      </w:r>
      <w:r w:rsidRPr="003D77C9">
        <w:rPr>
          <w:rFonts w:ascii="Lucida Sans Unicode" w:eastAsia="宋体" w:hAnsi="Lucida Sans Unicode" w:cs="Lucida Sans Unicode"/>
          <w:color w:val="1A1A1A"/>
          <w:kern w:val="0"/>
          <w:szCs w:val="21"/>
        </w:rPr>
        <w:t>心跳将</w:t>
      </w:r>
      <w:r w:rsidRPr="003D77C9">
        <w:rPr>
          <w:rFonts w:ascii="Lucida Sans Unicode" w:eastAsia="宋体" w:hAnsi="Lucida Sans Unicode" w:cs="Lucida Sans Unicode"/>
          <w:color w:val="1A1A1A"/>
          <w:kern w:val="0"/>
          <w:szCs w:val="21"/>
        </w:rPr>
        <w:t xml:space="preserve"> Topic </w:t>
      </w:r>
      <w:r w:rsidRPr="003D77C9">
        <w:rPr>
          <w:rFonts w:ascii="Lucida Sans Unicode" w:eastAsia="宋体" w:hAnsi="Lucida Sans Unicode" w:cs="Lucida Sans Unicode"/>
          <w:color w:val="1A1A1A"/>
          <w:kern w:val="0"/>
          <w:szCs w:val="21"/>
        </w:rPr>
        <w:t>信息同步到</w:t>
      </w:r>
      <w:r w:rsidRPr="003D77C9">
        <w:rPr>
          <w:rFonts w:ascii="Lucida Sans Unicode" w:eastAsia="宋体" w:hAnsi="Lucida Sans Unicode" w:cs="Lucida Sans Unicode"/>
          <w:color w:val="1A1A1A"/>
          <w:kern w:val="0"/>
          <w:szCs w:val="21"/>
        </w:rPr>
        <w:t xml:space="preserve"> Namesrv </w:t>
      </w:r>
      <w:r w:rsidRPr="003D77C9">
        <w:rPr>
          <w:rFonts w:ascii="Lucida Sans Unicode" w:eastAsia="宋体" w:hAnsi="Lucida Sans Unicode" w:cs="Lucida Sans Unicode"/>
          <w:color w:val="1A1A1A"/>
          <w:kern w:val="0"/>
          <w:szCs w:val="21"/>
        </w:rPr>
        <w:t>中。</w:t>
      </w:r>
    </w:p>
    <w:p w:rsidR="003D77C9" w:rsidRPr="003D77C9" w:rsidRDefault="003D77C9" w:rsidP="00FA61C5">
      <w:pPr>
        <w:widowControl/>
        <w:numPr>
          <w:ilvl w:val="0"/>
          <w:numId w:val="235"/>
        </w:numPr>
        <w:shd w:val="clear" w:color="auto" w:fill="FFFFFF"/>
        <w:ind w:left="0"/>
        <w:jc w:val="left"/>
        <w:rPr>
          <w:rFonts w:ascii="Lucida Sans Unicode" w:eastAsia="宋体" w:hAnsi="Lucida Sans Unicode" w:cs="Lucida Sans Unicode"/>
          <w:color w:val="1A1A1A"/>
          <w:kern w:val="0"/>
          <w:szCs w:val="21"/>
        </w:rPr>
      </w:pPr>
      <w:r w:rsidRPr="003D77C9">
        <w:rPr>
          <w:rFonts w:ascii="Lucida Sans Unicode" w:eastAsia="宋体" w:hAnsi="Lucida Sans Unicode" w:cs="Lucida Sans Unicode"/>
          <w:color w:val="1A1A1A"/>
          <w:kern w:val="0"/>
          <w:szCs w:val="21"/>
        </w:rPr>
        <w:t>3</w:t>
      </w:r>
      <w:r w:rsidRPr="003D77C9">
        <w:rPr>
          <w:rFonts w:ascii="Lucida Sans Unicode" w:eastAsia="宋体" w:hAnsi="Lucida Sans Unicode" w:cs="Lucida Sans Unicode"/>
          <w:color w:val="1A1A1A"/>
          <w:kern w:val="0"/>
          <w:szCs w:val="21"/>
        </w:rPr>
        <w:t>、多个</w:t>
      </w:r>
      <w:r w:rsidRPr="003D77C9">
        <w:rPr>
          <w:rFonts w:ascii="Lucida Sans Unicode" w:eastAsia="宋体" w:hAnsi="Lucida Sans Unicode" w:cs="Lucida Sans Unicode"/>
          <w:color w:val="1A1A1A"/>
          <w:kern w:val="0"/>
          <w:szCs w:val="21"/>
        </w:rPr>
        <w:t xml:space="preserve"> Namesrv </w:t>
      </w:r>
      <w:r w:rsidRPr="003D77C9">
        <w:rPr>
          <w:rFonts w:ascii="Lucida Sans Unicode" w:eastAsia="宋体" w:hAnsi="Lucida Sans Unicode" w:cs="Lucida Sans Unicode"/>
          <w:color w:val="1A1A1A"/>
          <w:kern w:val="0"/>
          <w:szCs w:val="21"/>
        </w:rPr>
        <w:t>之间不会有数据的同步，是通过</w:t>
      </w:r>
      <w:r w:rsidRPr="003D77C9">
        <w:rPr>
          <w:rFonts w:ascii="Lucida Sans Unicode" w:eastAsia="宋体" w:hAnsi="Lucida Sans Unicode" w:cs="Lucida Sans Unicode"/>
          <w:color w:val="1A1A1A"/>
          <w:kern w:val="0"/>
          <w:szCs w:val="21"/>
        </w:rPr>
        <w:t xml:space="preserve"> Broker </w:t>
      </w:r>
      <w:r w:rsidRPr="003D77C9">
        <w:rPr>
          <w:rFonts w:ascii="Lucida Sans Unicode" w:eastAsia="宋体" w:hAnsi="Lucida Sans Unicode" w:cs="Lucida Sans Unicode"/>
          <w:color w:val="1A1A1A"/>
          <w:kern w:val="0"/>
          <w:szCs w:val="21"/>
        </w:rPr>
        <w:t>向多个</w:t>
      </w:r>
      <w:r w:rsidRPr="003D77C9">
        <w:rPr>
          <w:rFonts w:ascii="Lucida Sans Unicode" w:eastAsia="宋体" w:hAnsi="Lucida Sans Unicode" w:cs="Lucida Sans Unicode"/>
          <w:color w:val="1A1A1A"/>
          <w:kern w:val="0"/>
          <w:szCs w:val="21"/>
        </w:rPr>
        <w:t xml:space="preserve"> Namesrv </w:t>
      </w:r>
      <w:r w:rsidRPr="003D77C9">
        <w:rPr>
          <w:rFonts w:ascii="Lucida Sans Unicode" w:eastAsia="宋体" w:hAnsi="Lucida Sans Unicode" w:cs="Lucida Sans Unicode"/>
          <w:color w:val="1A1A1A"/>
          <w:kern w:val="0"/>
          <w:szCs w:val="21"/>
        </w:rPr>
        <w:t>多写。</w:t>
      </w:r>
    </w:p>
    <w:p w:rsidR="003D77C9" w:rsidRPr="003D77C9" w:rsidRDefault="003D77C9" w:rsidP="003D77C9">
      <w:pPr>
        <w:widowControl/>
        <w:shd w:val="clear" w:color="auto" w:fill="FFFFFF"/>
        <w:spacing w:before="150" w:after="420"/>
        <w:jc w:val="left"/>
        <w:rPr>
          <w:rFonts w:ascii="Lucida Sans Unicode" w:eastAsia="宋体" w:hAnsi="Lucida Sans Unicode" w:cs="Lucida Sans Unicode"/>
          <w:color w:val="1A1A1A"/>
          <w:kern w:val="0"/>
          <w:sz w:val="24"/>
          <w:szCs w:val="24"/>
        </w:rPr>
      </w:pPr>
      <w:r w:rsidRPr="003D77C9">
        <w:rPr>
          <w:rFonts w:ascii="Lucida Sans Unicode" w:eastAsia="宋体" w:hAnsi="Lucida Sans Unicode" w:cs="Lucida Sans Unicode"/>
          <w:b/>
          <w:bCs/>
          <w:color w:val="1A1A1A"/>
          <w:kern w:val="0"/>
          <w:sz w:val="24"/>
          <w:szCs w:val="24"/>
        </w:rPr>
        <w:t>4. Broker</w:t>
      </w:r>
    </w:p>
    <w:p w:rsidR="003D77C9" w:rsidRPr="003D77C9" w:rsidRDefault="003D77C9" w:rsidP="00FA61C5">
      <w:pPr>
        <w:widowControl/>
        <w:numPr>
          <w:ilvl w:val="0"/>
          <w:numId w:val="236"/>
        </w:numPr>
        <w:shd w:val="clear" w:color="auto" w:fill="FFFFFF"/>
        <w:ind w:left="0"/>
        <w:jc w:val="left"/>
        <w:rPr>
          <w:rFonts w:ascii="Lucida Sans Unicode" w:eastAsia="宋体" w:hAnsi="Lucida Sans Unicode" w:cs="Lucida Sans Unicode"/>
          <w:color w:val="1A1A1A"/>
          <w:kern w:val="0"/>
          <w:szCs w:val="21"/>
        </w:rPr>
      </w:pPr>
      <w:r w:rsidRPr="003D77C9">
        <w:rPr>
          <w:rFonts w:ascii="Lucida Sans Unicode" w:eastAsia="宋体" w:hAnsi="Lucida Sans Unicode" w:cs="Lucida Sans Unicode"/>
          <w:color w:val="1A1A1A"/>
          <w:kern w:val="0"/>
          <w:szCs w:val="21"/>
        </w:rPr>
        <w:t>1</w:t>
      </w:r>
      <w:r w:rsidRPr="003D77C9">
        <w:rPr>
          <w:rFonts w:ascii="Lucida Sans Unicode" w:eastAsia="宋体" w:hAnsi="Lucida Sans Unicode" w:cs="Lucida Sans Unicode"/>
          <w:color w:val="1A1A1A"/>
          <w:kern w:val="0"/>
          <w:szCs w:val="21"/>
        </w:rPr>
        <w:t>、多个</w:t>
      </w:r>
      <w:r w:rsidRPr="003D77C9">
        <w:rPr>
          <w:rFonts w:ascii="Lucida Sans Unicode" w:eastAsia="宋体" w:hAnsi="Lucida Sans Unicode" w:cs="Lucida Sans Unicode"/>
          <w:color w:val="1A1A1A"/>
          <w:kern w:val="0"/>
          <w:szCs w:val="21"/>
        </w:rPr>
        <w:t xml:space="preserve"> Broker </w:t>
      </w:r>
      <w:r w:rsidRPr="003D77C9">
        <w:rPr>
          <w:rFonts w:ascii="Lucida Sans Unicode" w:eastAsia="宋体" w:hAnsi="Lucida Sans Unicode" w:cs="Lucida Sans Unicode"/>
          <w:color w:val="1A1A1A"/>
          <w:kern w:val="0"/>
          <w:szCs w:val="21"/>
        </w:rPr>
        <w:t>可以形成一个</w:t>
      </w:r>
      <w:r w:rsidRPr="003D77C9">
        <w:rPr>
          <w:rFonts w:ascii="Lucida Sans Unicode" w:eastAsia="宋体" w:hAnsi="Lucida Sans Unicode" w:cs="Lucida Sans Unicode"/>
          <w:color w:val="1A1A1A"/>
          <w:kern w:val="0"/>
          <w:szCs w:val="21"/>
        </w:rPr>
        <w:t xml:space="preserve"> Broker </w:t>
      </w:r>
      <w:r w:rsidRPr="003D77C9">
        <w:rPr>
          <w:rFonts w:ascii="Lucida Sans Unicode" w:eastAsia="宋体" w:hAnsi="Lucida Sans Unicode" w:cs="Lucida Sans Unicode"/>
          <w:color w:val="1A1A1A"/>
          <w:kern w:val="0"/>
          <w:szCs w:val="21"/>
        </w:rPr>
        <w:t>分组。每个</w:t>
      </w:r>
      <w:r w:rsidRPr="003D77C9">
        <w:rPr>
          <w:rFonts w:ascii="Lucida Sans Unicode" w:eastAsia="宋体" w:hAnsi="Lucida Sans Unicode" w:cs="Lucida Sans Unicode"/>
          <w:color w:val="1A1A1A"/>
          <w:kern w:val="0"/>
          <w:szCs w:val="21"/>
        </w:rPr>
        <w:t xml:space="preserve"> Broker </w:t>
      </w:r>
      <w:r w:rsidRPr="003D77C9">
        <w:rPr>
          <w:rFonts w:ascii="Lucida Sans Unicode" w:eastAsia="宋体" w:hAnsi="Lucida Sans Unicode" w:cs="Lucida Sans Unicode"/>
          <w:color w:val="1A1A1A"/>
          <w:kern w:val="0"/>
          <w:szCs w:val="21"/>
        </w:rPr>
        <w:t>分组存在一个</w:t>
      </w:r>
      <w:r w:rsidRPr="003D77C9">
        <w:rPr>
          <w:rFonts w:ascii="Lucida Sans Unicode" w:eastAsia="宋体" w:hAnsi="Lucida Sans Unicode" w:cs="Lucida Sans Unicode"/>
          <w:color w:val="1A1A1A"/>
          <w:kern w:val="0"/>
          <w:szCs w:val="21"/>
        </w:rPr>
        <w:t xml:space="preserve"> Master </w:t>
      </w:r>
      <w:r w:rsidRPr="003D77C9">
        <w:rPr>
          <w:rFonts w:ascii="Lucida Sans Unicode" w:eastAsia="宋体" w:hAnsi="Lucida Sans Unicode" w:cs="Lucida Sans Unicode"/>
          <w:color w:val="1A1A1A"/>
          <w:kern w:val="0"/>
          <w:szCs w:val="21"/>
        </w:rPr>
        <w:t>和多个</w:t>
      </w:r>
      <w:r w:rsidRPr="003D77C9">
        <w:rPr>
          <w:rFonts w:ascii="Lucida Sans Unicode" w:eastAsia="宋体" w:hAnsi="Lucida Sans Unicode" w:cs="Lucida Sans Unicode"/>
          <w:color w:val="1A1A1A"/>
          <w:kern w:val="0"/>
          <w:szCs w:val="21"/>
        </w:rPr>
        <w:t xml:space="preserve"> Slave </w:t>
      </w:r>
      <w:r w:rsidRPr="003D77C9">
        <w:rPr>
          <w:rFonts w:ascii="Lucida Sans Unicode" w:eastAsia="宋体" w:hAnsi="Lucida Sans Unicode" w:cs="Lucida Sans Unicode"/>
          <w:color w:val="1A1A1A"/>
          <w:kern w:val="0"/>
          <w:szCs w:val="21"/>
        </w:rPr>
        <w:t>节点。</w:t>
      </w:r>
    </w:p>
    <w:p w:rsidR="003D77C9" w:rsidRPr="003D77C9" w:rsidRDefault="003D77C9" w:rsidP="00FA61C5">
      <w:pPr>
        <w:widowControl/>
        <w:numPr>
          <w:ilvl w:val="1"/>
          <w:numId w:val="236"/>
        </w:numPr>
        <w:shd w:val="clear" w:color="auto" w:fill="FFFFFF"/>
        <w:ind w:left="450"/>
        <w:jc w:val="left"/>
        <w:rPr>
          <w:rFonts w:ascii="Lucida Sans Unicode" w:eastAsia="宋体" w:hAnsi="Lucida Sans Unicode" w:cs="Lucida Sans Unicode"/>
          <w:color w:val="1A1A1A"/>
          <w:kern w:val="0"/>
          <w:szCs w:val="21"/>
        </w:rPr>
      </w:pPr>
      <w:r w:rsidRPr="003D77C9">
        <w:rPr>
          <w:rFonts w:ascii="Lucida Sans Unicode" w:eastAsia="宋体" w:hAnsi="Lucida Sans Unicode" w:cs="Lucida Sans Unicode"/>
          <w:color w:val="1A1A1A"/>
          <w:kern w:val="0"/>
          <w:szCs w:val="21"/>
        </w:rPr>
        <w:t xml:space="preserve">Master </w:t>
      </w:r>
      <w:r w:rsidRPr="003D77C9">
        <w:rPr>
          <w:rFonts w:ascii="Lucida Sans Unicode" w:eastAsia="宋体" w:hAnsi="Lucida Sans Unicode" w:cs="Lucida Sans Unicode"/>
          <w:color w:val="1A1A1A"/>
          <w:kern w:val="0"/>
          <w:szCs w:val="21"/>
        </w:rPr>
        <w:t>节点，可提供读和写功能。</w:t>
      </w:r>
      <w:r w:rsidRPr="003D77C9">
        <w:rPr>
          <w:rFonts w:ascii="Lucida Sans Unicode" w:eastAsia="宋体" w:hAnsi="Lucida Sans Unicode" w:cs="Lucida Sans Unicode"/>
          <w:color w:val="1A1A1A"/>
          <w:kern w:val="0"/>
          <w:szCs w:val="21"/>
        </w:rPr>
        <w:t xml:space="preserve">Slave </w:t>
      </w:r>
      <w:r w:rsidRPr="003D77C9">
        <w:rPr>
          <w:rFonts w:ascii="Lucida Sans Unicode" w:eastAsia="宋体" w:hAnsi="Lucida Sans Unicode" w:cs="Lucida Sans Unicode"/>
          <w:color w:val="1A1A1A"/>
          <w:kern w:val="0"/>
          <w:szCs w:val="21"/>
        </w:rPr>
        <w:t>节点，可提供读功能。</w:t>
      </w:r>
    </w:p>
    <w:p w:rsidR="003D77C9" w:rsidRPr="003D77C9" w:rsidRDefault="003D77C9" w:rsidP="00FA61C5">
      <w:pPr>
        <w:widowControl/>
        <w:numPr>
          <w:ilvl w:val="1"/>
          <w:numId w:val="236"/>
        </w:numPr>
        <w:shd w:val="clear" w:color="auto" w:fill="FFFFFF"/>
        <w:ind w:left="450"/>
        <w:jc w:val="left"/>
        <w:rPr>
          <w:rFonts w:ascii="Lucida Sans Unicode" w:eastAsia="宋体" w:hAnsi="Lucida Sans Unicode" w:cs="Lucida Sans Unicode"/>
          <w:color w:val="1A1A1A"/>
          <w:kern w:val="0"/>
          <w:szCs w:val="21"/>
        </w:rPr>
      </w:pPr>
      <w:r w:rsidRPr="003D77C9">
        <w:rPr>
          <w:rFonts w:ascii="Lucida Sans Unicode" w:eastAsia="宋体" w:hAnsi="Lucida Sans Unicode" w:cs="Lucida Sans Unicode"/>
          <w:color w:val="1A1A1A"/>
          <w:kern w:val="0"/>
          <w:szCs w:val="21"/>
        </w:rPr>
        <w:t xml:space="preserve">Master </w:t>
      </w:r>
      <w:r w:rsidRPr="003D77C9">
        <w:rPr>
          <w:rFonts w:ascii="Lucida Sans Unicode" w:eastAsia="宋体" w:hAnsi="Lucida Sans Unicode" w:cs="Lucida Sans Unicode"/>
          <w:color w:val="1A1A1A"/>
          <w:kern w:val="0"/>
          <w:szCs w:val="21"/>
        </w:rPr>
        <w:t>节点会不断发送新的</w:t>
      </w:r>
      <w:r w:rsidRPr="003D77C9">
        <w:rPr>
          <w:rFonts w:ascii="Lucida Sans Unicode" w:eastAsia="宋体" w:hAnsi="Lucida Sans Unicode" w:cs="Lucida Sans Unicode"/>
          <w:color w:val="1A1A1A"/>
          <w:kern w:val="0"/>
          <w:szCs w:val="21"/>
        </w:rPr>
        <w:t xml:space="preserve"> CommitLog </w:t>
      </w:r>
      <w:r w:rsidRPr="003D77C9">
        <w:rPr>
          <w:rFonts w:ascii="Lucida Sans Unicode" w:eastAsia="宋体" w:hAnsi="Lucida Sans Unicode" w:cs="Lucida Sans Unicode"/>
          <w:color w:val="1A1A1A"/>
          <w:kern w:val="0"/>
          <w:szCs w:val="21"/>
        </w:rPr>
        <w:t>给</w:t>
      </w:r>
      <w:r w:rsidRPr="003D77C9">
        <w:rPr>
          <w:rFonts w:ascii="Lucida Sans Unicode" w:eastAsia="宋体" w:hAnsi="Lucida Sans Unicode" w:cs="Lucida Sans Unicode"/>
          <w:color w:val="1A1A1A"/>
          <w:kern w:val="0"/>
          <w:szCs w:val="21"/>
        </w:rPr>
        <w:t xml:space="preserve"> Slave</w:t>
      </w:r>
      <w:r w:rsidRPr="003D77C9">
        <w:rPr>
          <w:rFonts w:ascii="Lucida Sans Unicode" w:eastAsia="宋体" w:hAnsi="Lucida Sans Unicode" w:cs="Lucida Sans Unicode"/>
          <w:color w:val="1A1A1A"/>
          <w:kern w:val="0"/>
          <w:szCs w:val="21"/>
        </w:rPr>
        <w:t>节点。</w:t>
      </w:r>
      <w:r w:rsidRPr="003D77C9">
        <w:rPr>
          <w:rFonts w:ascii="Lucida Sans Unicode" w:eastAsia="宋体" w:hAnsi="Lucida Sans Unicode" w:cs="Lucida Sans Unicode"/>
          <w:color w:val="1A1A1A"/>
          <w:kern w:val="0"/>
          <w:szCs w:val="21"/>
        </w:rPr>
        <w:t xml:space="preserve">Slave </w:t>
      </w:r>
      <w:r w:rsidRPr="003D77C9">
        <w:rPr>
          <w:rFonts w:ascii="Lucida Sans Unicode" w:eastAsia="宋体" w:hAnsi="Lucida Sans Unicode" w:cs="Lucida Sans Unicode"/>
          <w:color w:val="1A1A1A"/>
          <w:kern w:val="0"/>
          <w:szCs w:val="21"/>
        </w:rPr>
        <w:t>节点不断上报本地的</w:t>
      </w:r>
      <w:r w:rsidRPr="003D77C9">
        <w:rPr>
          <w:rFonts w:ascii="Lucida Sans Unicode" w:eastAsia="宋体" w:hAnsi="Lucida Sans Unicode" w:cs="Lucida Sans Unicode"/>
          <w:color w:val="1A1A1A"/>
          <w:kern w:val="0"/>
          <w:szCs w:val="21"/>
        </w:rPr>
        <w:t xml:space="preserve"> CommitLog </w:t>
      </w:r>
      <w:r w:rsidRPr="003D77C9">
        <w:rPr>
          <w:rFonts w:ascii="Lucida Sans Unicode" w:eastAsia="宋体" w:hAnsi="Lucida Sans Unicode" w:cs="Lucida Sans Unicode"/>
          <w:color w:val="1A1A1A"/>
          <w:kern w:val="0"/>
          <w:szCs w:val="21"/>
        </w:rPr>
        <w:t>已经同步到的位置给</w:t>
      </w:r>
      <w:r w:rsidRPr="003D77C9">
        <w:rPr>
          <w:rFonts w:ascii="Lucida Sans Unicode" w:eastAsia="宋体" w:hAnsi="Lucida Sans Unicode" w:cs="Lucida Sans Unicode"/>
          <w:color w:val="1A1A1A"/>
          <w:kern w:val="0"/>
          <w:szCs w:val="21"/>
        </w:rPr>
        <w:t xml:space="preserve"> Master </w:t>
      </w:r>
      <w:r w:rsidRPr="003D77C9">
        <w:rPr>
          <w:rFonts w:ascii="Lucida Sans Unicode" w:eastAsia="宋体" w:hAnsi="Lucida Sans Unicode" w:cs="Lucida Sans Unicode"/>
          <w:color w:val="1A1A1A"/>
          <w:kern w:val="0"/>
          <w:szCs w:val="21"/>
        </w:rPr>
        <w:t>节点。</w:t>
      </w:r>
    </w:p>
    <w:p w:rsidR="003D77C9" w:rsidRPr="003D77C9" w:rsidRDefault="003D77C9" w:rsidP="00FA61C5">
      <w:pPr>
        <w:widowControl/>
        <w:numPr>
          <w:ilvl w:val="1"/>
          <w:numId w:val="236"/>
        </w:numPr>
        <w:shd w:val="clear" w:color="auto" w:fill="FFFFFF"/>
        <w:ind w:left="450"/>
        <w:jc w:val="left"/>
        <w:rPr>
          <w:rFonts w:ascii="Lucida Sans Unicode" w:eastAsia="宋体" w:hAnsi="Lucida Sans Unicode" w:cs="Lucida Sans Unicode"/>
          <w:color w:val="1A1A1A"/>
          <w:kern w:val="0"/>
          <w:szCs w:val="21"/>
        </w:rPr>
      </w:pPr>
      <w:r w:rsidRPr="003D77C9">
        <w:rPr>
          <w:rFonts w:ascii="Lucida Sans Unicode" w:eastAsia="宋体" w:hAnsi="Lucida Sans Unicode" w:cs="Lucida Sans Unicode"/>
          <w:color w:val="1A1A1A"/>
          <w:kern w:val="0"/>
          <w:szCs w:val="21"/>
        </w:rPr>
        <w:t xml:space="preserve">Slave </w:t>
      </w:r>
      <w:r w:rsidRPr="003D77C9">
        <w:rPr>
          <w:rFonts w:ascii="Lucida Sans Unicode" w:eastAsia="宋体" w:hAnsi="Lucida Sans Unicode" w:cs="Lucida Sans Unicode"/>
          <w:color w:val="1A1A1A"/>
          <w:kern w:val="0"/>
          <w:szCs w:val="21"/>
        </w:rPr>
        <w:t>节点会从</w:t>
      </w:r>
      <w:r w:rsidRPr="003D77C9">
        <w:rPr>
          <w:rFonts w:ascii="Lucida Sans Unicode" w:eastAsia="宋体" w:hAnsi="Lucida Sans Unicode" w:cs="Lucida Sans Unicode"/>
          <w:color w:val="1A1A1A"/>
          <w:kern w:val="0"/>
          <w:szCs w:val="21"/>
        </w:rPr>
        <w:t xml:space="preserve"> Master </w:t>
      </w:r>
      <w:r w:rsidRPr="003D77C9">
        <w:rPr>
          <w:rFonts w:ascii="Lucida Sans Unicode" w:eastAsia="宋体" w:hAnsi="Lucida Sans Unicode" w:cs="Lucida Sans Unicode"/>
          <w:color w:val="1A1A1A"/>
          <w:kern w:val="0"/>
          <w:szCs w:val="21"/>
        </w:rPr>
        <w:t>节点拉取消费进度、</w:t>
      </w:r>
      <w:r w:rsidRPr="003D77C9">
        <w:rPr>
          <w:rFonts w:ascii="Lucida Sans Unicode" w:eastAsia="宋体" w:hAnsi="Lucida Sans Unicode" w:cs="Lucida Sans Unicode"/>
          <w:color w:val="1A1A1A"/>
          <w:kern w:val="0"/>
          <w:szCs w:val="21"/>
        </w:rPr>
        <w:t xml:space="preserve">Topic </w:t>
      </w:r>
      <w:r w:rsidRPr="003D77C9">
        <w:rPr>
          <w:rFonts w:ascii="Lucida Sans Unicode" w:eastAsia="宋体" w:hAnsi="Lucida Sans Unicode" w:cs="Lucida Sans Unicode"/>
          <w:color w:val="1A1A1A"/>
          <w:kern w:val="0"/>
          <w:szCs w:val="21"/>
        </w:rPr>
        <w:t>配置等等。</w:t>
      </w:r>
    </w:p>
    <w:p w:rsidR="003D77C9" w:rsidRPr="003D77C9" w:rsidRDefault="003D77C9" w:rsidP="00FA61C5">
      <w:pPr>
        <w:widowControl/>
        <w:numPr>
          <w:ilvl w:val="0"/>
          <w:numId w:val="236"/>
        </w:numPr>
        <w:shd w:val="clear" w:color="auto" w:fill="FFFFFF"/>
        <w:ind w:left="0"/>
        <w:jc w:val="left"/>
        <w:rPr>
          <w:rFonts w:ascii="Lucida Sans Unicode" w:eastAsia="宋体" w:hAnsi="Lucida Sans Unicode" w:cs="Lucida Sans Unicode"/>
          <w:color w:val="1A1A1A"/>
          <w:kern w:val="0"/>
          <w:szCs w:val="21"/>
        </w:rPr>
      </w:pPr>
      <w:r w:rsidRPr="003D77C9">
        <w:rPr>
          <w:rFonts w:ascii="Lucida Sans Unicode" w:eastAsia="宋体" w:hAnsi="Lucida Sans Unicode" w:cs="Lucida Sans Unicode"/>
          <w:color w:val="1A1A1A"/>
          <w:kern w:val="0"/>
          <w:szCs w:val="21"/>
        </w:rPr>
        <w:t>2</w:t>
      </w:r>
      <w:r w:rsidRPr="003D77C9">
        <w:rPr>
          <w:rFonts w:ascii="Lucida Sans Unicode" w:eastAsia="宋体" w:hAnsi="Lucida Sans Unicode" w:cs="Lucida Sans Unicode"/>
          <w:color w:val="1A1A1A"/>
          <w:kern w:val="0"/>
          <w:szCs w:val="21"/>
        </w:rPr>
        <w:t>、多个</w:t>
      </w:r>
      <w:r w:rsidRPr="003D77C9">
        <w:rPr>
          <w:rFonts w:ascii="Lucida Sans Unicode" w:eastAsia="宋体" w:hAnsi="Lucida Sans Unicode" w:cs="Lucida Sans Unicode"/>
          <w:color w:val="1A1A1A"/>
          <w:kern w:val="0"/>
          <w:szCs w:val="21"/>
        </w:rPr>
        <w:t xml:space="preserve"> Broker </w:t>
      </w:r>
      <w:r w:rsidRPr="003D77C9">
        <w:rPr>
          <w:rFonts w:ascii="Lucida Sans Unicode" w:eastAsia="宋体" w:hAnsi="Lucida Sans Unicode" w:cs="Lucida Sans Unicode"/>
          <w:color w:val="1A1A1A"/>
          <w:kern w:val="0"/>
          <w:szCs w:val="21"/>
        </w:rPr>
        <w:t>分组，形成</w:t>
      </w:r>
      <w:r w:rsidRPr="003D77C9">
        <w:rPr>
          <w:rFonts w:ascii="Lucida Sans Unicode" w:eastAsia="宋体" w:hAnsi="Lucida Sans Unicode" w:cs="Lucida Sans Unicode"/>
          <w:color w:val="1A1A1A"/>
          <w:kern w:val="0"/>
          <w:szCs w:val="21"/>
        </w:rPr>
        <w:t xml:space="preserve"> Broker </w:t>
      </w:r>
      <w:r w:rsidRPr="003D77C9">
        <w:rPr>
          <w:rFonts w:ascii="Lucida Sans Unicode" w:eastAsia="宋体" w:hAnsi="Lucida Sans Unicode" w:cs="Lucida Sans Unicode"/>
          <w:color w:val="1A1A1A"/>
          <w:kern w:val="0"/>
          <w:szCs w:val="21"/>
        </w:rPr>
        <w:t>集群。</w:t>
      </w:r>
    </w:p>
    <w:p w:rsidR="003D77C9" w:rsidRPr="003D77C9" w:rsidRDefault="003D77C9" w:rsidP="00FA61C5">
      <w:pPr>
        <w:widowControl/>
        <w:numPr>
          <w:ilvl w:val="1"/>
          <w:numId w:val="236"/>
        </w:numPr>
        <w:shd w:val="clear" w:color="auto" w:fill="FFFFFF"/>
        <w:ind w:left="450"/>
        <w:jc w:val="left"/>
        <w:rPr>
          <w:rFonts w:ascii="Lucida Sans Unicode" w:eastAsia="宋体" w:hAnsi="Lucida Sans Unicode" w:cs="Lucida Sans Unicode"/>
          <w:color w:val="1A1A1A"/>
          <w:kern w:val="0"/>
          <w:szCs w:val="21"/>
        </w:rPr>
      </w:pPr>
      <w:r w:rsidRPr="003D77C9">
        <w:rPr>
          <w:rFonts w:ascii="Lucida Sans Unicode" w:eastAsia="宋体" w:hAnsi="Lucida Sans Unicode" w:cs="Lucida Sans Unicode"/>
          <w:color w:val="1A1A1A"/>
          <w:kern w:val="0"/>
          <w:szCs w:val="21"/>
        </w:rPr>
        <w:t xml:space="preserve">Broker </w:t>
      </w:r>
      <w:r w:rsidRPr="003D77C9">
        <w:rPr>
          <w:rFonts w:ascii="Lucida Sans Unicode" w:eastAsia="宋体" w:hAnsi="Lucida Sans Unicode" w:cs="Lucida Sans Unicode"/>
          <w:color w:val="1A1A1A"/>
          <w:kern w:val="0"/>
          <w:szCs w:val="21"/>
        </w:rPr>
        <w:t>集群和集群之间，不存在通信与数据同步。</w:t>
      </w:r>
    </w:p>
    <w:p w:rsidR="003D77C9" w:rsidRPr="003D77C9" w:rsidRDefault="003D77C9" w:rsidP="00FA61C5">
      <w:pPr>
        <w:widowControl/>
        <w:numPr>
          <w:ilvl w:val="0"/>
          <w:numId w:val="236"/>
        </w:numPr>
        <w:shd w:val="clear" w:color="auto" w:fill="FFFFFF"/>
        <w:ind w:left="0"/>
        <w:jc w:val="left"/>
        <w:rPr>
          <w:rFonts w:ascii="Lucida Sans Unicode" w:eastAsia="宋体" w:hAnsi="Lucida Sans Unicode" w:cs="Lucida Sans Unicode"/>
          <w:color w:val="1A1A1A"/>
          <w:kern w:val="0"/>
          <w:szCs w:val="21"/>
        </w:rPr>
      </w:pPr>
      <w:r w:rsidRPr="003D77C9">
        <w:rPr>
          <w:rFonts w:ascii="Lucida Sans Unicode" w:eastAsia="宋体" w:hAnsi="Lucida Sans Unicode" w:cs="Lucida Sans Unicode"/>
          <w:color w:val="1A1A1A"/>
          <w:kern w:val="0"/>
          <w:szCs w:val="21"/>
        </w:rPr>
        <w:t>3</w:t>
      </w:r>
      <w:r w:rsidRPr="003D77C9">
        <w:rPr>
          <w:rFonts w:ascii="Lucida Sans Unicode" w:eastAsia="宋体" w:hAnsi="Lucida Sans Unicode" w:cs="Lucida Sans Unicode"/>
          <w:color w:val="1A1A1A"/>
          <w:kern w:val="0"/>
          <w:szCs w:val="21"/>
        </w:rPr>
        <w:t>、</w:t>
      </w:r>
      <w:r w:rsidRPr="003D77C9">
        <w:rPr>
          <w:rFonts w:ascii="Lucida Sans Unicode" w:eastAsia="宋体" w:hAnsi="Lucida Sans Unicode" w:cs="Lucida Sans Unicode"/>
          <w:color w:val="1A1A1A"/>
          <w:kern w:val="0"/>
          <w:szCs w:val="21"/>
        </w:rPr>
        <w:t xml:space="preserve">Broker </w:t>
      </w:r>
      <w:r w:rsidRPr="003D77C9">
        <w:rPr>
          <w:rFonts w:ascii="Lucida Sans Unicode" w:eastAsia="宋体" w:hAnsi="Lucida Sans Unicode" w:cs="Lucida Sans Unicode"/>
          <w:color w:val="1A1A1A"/>
          <w:kern w:val="0"/>
          <w:szCs w:val="21"/>
        </w:rPr>
        <w:t>可以配置同步刷盘或异步刷盘，根据消息的持久化的可靠性来配置。</w:t>
      </w:r>
    </w:p>
    <w:p w:rsidR="008973AD" w:rsidRPr="008973AD" w:rsidRDefault="008973AD" w:rsidP="008973AD">
      <w:pPr>
        <w:pStyle w:val="2"/>
      </w:pPr>
      <w:r>
        <w:rPr>
          <w:rFonts w:hint="eastAsia"/>
        </w:rPr>
        <w:t>15.</w:t>
      </w:r>
      <w:r>
        <w:t>如何保证消费者的消费消息的幂等性？</w:t>
      </w:r>
    </w:p>
    <w:p w:rsidR="008973AD" w:rsidRPr="008973AD" w:rsidRDefault="008973AD" w:rsidP="00FA61C5">
      <w:pPr>
        <w:widowControl/>
        <w:numPr>
          <w:ilvl w:val="0"/>
          <w:numId w:val="237"/>
        </w:numPr>
        <w:shd w:val="clear" w:color="auto" w:fill="FFFFFF"/>
        <w:ind w:left="0"/>
        <w:jc w:val="left"/>
        <w:rPr>
          <w:rFonts w:ascii="Lucida Sans Unicode" w:eastAsia="宋体" w:hAnsi="Lucida Sans Unicode" w:cs="Lucida Sans Unicode"/>
          <w:color w:val="1A1A1A"/>
          <w:kern w:val="0"/>
          <w:szCs w:val="21"/>
        </w:rPr>
      </w:pPr>
      <w:r w:rsidRPr="008973AD">
        <w:rPr>
          <w:rFonts w:ascii="Lucida Sans Unicode" w:eastAsia="宋体" w:hAnsi="Lucida Sans Unicode" w:cs="Lucida Sans Unicode"/>
          <w:color w:val="1A1A1A"/>
          <w:kern w:val="0"/>
          <w:szCs w:val="21"/>
        </w:rPr>
        <w:t xml:space="preserve">Producer </w:t>
      </w:r>
      <w:r w:rsidRPr="008973AD">
        <w:rPr>
          <w:rFonts w:ascii="Lucida Sans Unicode" w:eastAsia="宋体" w:hAnsi="Lucida Sans Unicode" w:cs="Lucida Sans Unicode"/>
          <w:color w:val="1A1A1A"/>
          <w:kern w:val="0"/>
          <w:szCs w:val="21"/>
        </w:rPr>
        <w:t>在发送消息时，默认会生成消息编号</w:t>
      </w:r>
      <w:r w:rsidRPr="008973AD">
        <w:rPr>
          <w:rFonts w:ascii="Lucida Sans Unicode" w:eastAsia="宋体" w:hAnsi="Lucida Sans Unicode" w:cs="Lucida Sans Unicode"/>
          <w:color w:val="1A1A1A"/>
          <w:kern w:val="0"/>
          <w:szCs w:val="21"/>
        </w:rPr>
        <w:t>( </w:t>
      </w:r>
      <w:r w:rsidRPr="008973AD">
        <w:rPr>
          <w:rFonts w:ascii="Lucida Console" w:eastAsia="宋体" w:hAnsi="Lucida Console" w:cs="宋体"/>
          <w:color w:val="1A1A1A"/>
          <w:kern w:val="0"/>
          <w:szCs w:val="21"/>
          <w:bdr w:val="single" w:sz="6" w:space="1" w:color="CCCCCC" w:frame="1"/>
          <w:shd w:val="clear" w:color="auto" w:fill="DDDDDD"/>
        </w:rPr>
        <w:t>msgId</w:t>
      </w:r>
      <w:r w:rsidRPr="008973AD">
        <w:rPr>
          <w:rFonts w:ascii="Lucida Sans Unicode" w:eastAsia="宋体" w:hAnsi="Lucida Sans Unicode" w:cs="Lucida Sans Unicode"/>
          <w:color w:val="1A1A1A"/>
          <w:kern w:val="0"/>
          <w:szCs w:val="21"/>
        </w:rPr>
        <w:t> )</w:t>
      </w:r>
      <w:r w:rsidRPr="008973AD">
        <w:rPr>
          <w:rFonts w:ascii="Lucida Sans Unicode" w:eastAsia="宋体" w:hAnsi="Lucida Sans Unicode" w:cs="Lucida Sans Unicode"/>
          <w:color w:val="1A1A1A"/>
          <w:kern w:val="0"/>
          <w:szCs w:val="21"/>
        </w:rPr>
        <w:t>，可见</w:t>
      </w:r>
      <w:r w:rsidRPr="008973AD">
        <w:rPr>
          <w:rFonts w:ascii="Lucida Sans Unicode" w:eastAsia="宋体" w:hAnsi="Lucida Sans Unicode" w:cs="Lucida Sans Unicode"/>
          <w:color w:val="1A1A1A"/>
          <w:kern w:val="0"/>
          <w:szCs w:val="21"/>
        </w:rPr>
        <w:t> </w:t>
      </w:r>
      <w:r w:rsidRPr="008973AD">
        <w:rPr>
          <w:rFonts w:ascii="Lucida Console" w:eastAsia="宋体" w:hAnsi="Lucida Console" w:cs="宋体"/>
          <w:color w:val="1A1A1A"/>
          <w:kern w:val="0"/>
          <w:szCs w:val="21"/>
          <w:bdr w:val="single" w:sz="6" w:space="1" w:color="CCCCCC" w:frame="1"/>
          <w:shd w:val="clear" w:color="auto" w:fill="DDDDDD"/>
        </w:rPr>
        <w:t>org.apache.rocketmq.common.message.MessageClientExt</w:t>
      </w:r>
      <w:r w:rsidRPr="008973AD">
        <w:rPr>
          <w:rFonts w:ascii="Lucida Sans Unicode" w:eastAsia="宋体" w:hAnsi="Lucida Sans Unicode" w:cs="Lucida Sans Unicode"/>
          <w:color w:val="1A1A1A"/>
          <w:kern w:val="0"/>
          <w:szCs w:val="21"/>
        </w:rPr>
        <w:t> </w:t>
      </w:r>
      <w:r w:rsidRPr="008973AD">
        <w:rPr>
          <w:rFonts w:ascii="Lucida Sans Unicode" w:eastAsia="宋体" w:hAnsi="Lucida Sans Unicode" w:cs="Lucida Sans Unicode"/>
          <w:color w:val="1A1A1A"/>
          <w:kern w:val="0"/>
          <w:szCs w:val="21"/>
        </w:rPr>
        <w:t>类。</w:t>
      </w:r>
    </w:p>
    <w:p w:rsidR="008973AD" w:rsidRPr="008973AD" w:rsidRDefault="008973AD" w:rsidP="00FA61C5">
      <w:pPr>
        <w:widowControl/>
        <w:numPr>
          <w:ilvl w:val="0"/>
          <w:numId w:val="237"/>
        </w:numPr>
        <w:shd w:val="clear" w:color="auto" w:fill="FFFFFF"/>
        <w:ind w:left="0"/>
        <w:jc w:val="left"/>
        <w:rPr>
          <w:rFonts w:ascii="Lucida Sans Unicode" w:eastAsia="宋体" w:hAnsi="Lucida Sans Unicode" w:cs="Lucida Sans Unicode"/>
          <w:color w:val="1A1A1A"/>
          <w:kern w:val="0"/>
          <w:szCs w:val="21"/>
        </w:rPr>
      </w:pPr>
      <w:r w:rsidRPr="008973AD">
        <w:rPr>
          <w:rFonts w:ascii="Lucida Sans Unicode" w:eastAsia="宋体" w:hAnsi="Lucida Sans Unicode" w:cs="Lucida Sans Unicode"/>
          <w:color w:val="1A1A1A"/>
          <w:kern w:val="0"/>
          <w:szCs w:val="21"/>
        </w:rPr>
        <w:t xml:space="preserve">Broker </w:t>
      </w:r>
      <w:r w:rsidRPr="008973AD">
        <w:rPr>
          <w:rFonts w:ascii="Lucida Sans Unicode" w:eastAsia="宋体" w:hAnsi="Lucida Sans Unicode" w:cs="Lucida Sans Unicode"/>
          <w:color w:val="1A1A1A"/>
          <w:kern w:val="0"/>
          <w:szCs w:val="21"/>
        </w:rPr>
        <w:t>在存储消息时，会生成结合</w:t>
      </w:r>
      <w:r w:rsidRPr="008973AD">
        <w:rPr>
          <w:rFonts w:ascii="Lucida Sans Unicode" w:eastAsia="宋体" w:hAnsi="Lucida Sans Unicode" w:cs="Lucida Sans Unicode"/>
          <w:color w:val="1A1A1A"/>
          <w:kern w:val="0"/>
          <w:szCs w:val="21"/>
        </w:rPr>
        <w:t xml:space="preserve"> offset </w:t>
      </w:r>
      <w:r w:rsidRPr="008973AD">
        <w:rPr>
          <w:rFonts w:ascii="Lucida Sans Unicode" w:eastAsia="宋体" w:hAnsi="Lucida Sans Unicode" w:cs="Lucida Sans Unicode"/>
          <w:color w:val="1A1A1A"/>
          <w:kern w:val="0"/>
          <w:szCs w:val="21"/>
        </w:rPr>
        <w:t>的消息编号</w:t>
      </w:r>
      <w:r w:rsidRPr="008973AD">
        <w:rPr>
          <w:rFonts w:ascii="Lucida Sans Unicode" w:eastAsia="宋体" w:hAnsi="Lucida Sans Unicode" w:cs="Lucida Sans Unicode"/>
          <w:color w:val="1A1A1A"/>
          <w:kern w:val="0"/>
          <w:szCs w:val="21"/>
        </w:rPr>
        <w:t>( </w:t>
      </w:r>
      <w:r w:rsidRPr="008973AD">
        <w:rPr>
          <w:rFonts w:ascii="Lucida Console" w:eastAsia="宋体" w:hAnsi="Lucida Console" w:cs="宋体"/>
          <w:color w:val="1A1A1A"/>
          <w:kern w:val="0"/>
          <w:szCs w:val="21"/>
          <w:bdr w:val="single" w:sz="6" w:space="1" w:color="CCCCCC" w:frame="1"/>
          <w:shd w:val="clear" w:color="auto" w:fill="DDDDDD"/>
        </w:rPr>
        <w:t>offsetMsgId</w:t>
      </w:r>
      <w:r w:rsidRPr="008973AD">
        <w:rPr>
          <w:rFonts w:ascii="Lucida Sans Unicode" w:eastAsia="宋体" w:hAnsi="Lucida Sans Unicode" w:cs="Lucida Sans Unicode"/>
          <w:color w:val="1A1A1A"/>
          <w:kern w:val="0"/>
          <w:szCs w:val="21"/>
        </w:rPr>
        <w:t xml:space="preserve"> ) </w:t>
      </w:r>
      <w:r w:rsidRPr="008973AD">
        <w:rPr>
          <w:rFonts w:ascii="Lucida Sans Unicode" w:eastAsia="宋体" w:hAnsi="Lucida Sans Unicode" w:cs="Lucida Sans Unicode"/>
          <w:color w:val="1A1A1A"/>
          <w:kern w:val="0"/>
          <w:szCs w:val="21"/>
        </w:rPr>
        <w:t>。</w:t>
      </w:r>
    </w:p>
    <w:p w:rsidR="008973AD" w:rsidRPr="008973AD" w:rsidRDefault="008973AD" w:rsidP="00FA61C5">
      <w:pPr>
        <w:widowControl/>
        <w:numPr>
          <w:ilvl w:val="0"/>
          <w:numId w:val="237"/>
        </w:numPr>
        <w:shd w:val="clear" w:color="auto" w:fill="FFFFFF"/>
        <w:ind w:left="0"/>
        <w:jc w:val="left"/>
        <w:rPr>
          <w:rFonts w:ascii="Lucida Sans Unicode" w:eastAsia="宋体" w:hAnsi="Lucida Sans Unicode" w:cs="Lucida Sans Unicode"/>
          <w:color w:val="1A1A1A"/>
          <w:kern w:val="0"/>
          <w:szCs w:val="21"/>
        </w:rPr>
      </w:pPr>
      <w:r w:rsidRPr="008973AD">
        <w:rPr>
          <w:rFonts w:ascii="Lucida Sans Unicode" w:eastAsia="宋体" w:hAnsi="Lucida Sans Unicode" w:cs="Lucida Sans Unicode"/>
          <w:color w:val="1A1A1A"/>
          <w:kern w:val="0"/>
          <w:szCs w:val="21"/>
        </w:rPr>
        <w:t xml:space="preserve">Consumer </w:t>
      </w:r>
      <w:r w:rsidRPr="008973AD">
        <w:rPr>
          <w:rFonts w:ascii="Lucida Sans Unicode" w:eastAsia="宋体" w:hAnsi="Lucida Sans Unicode" w:cs="Lucida Sans Unicode"/>
          <w:color w:val="1A1A1A"/>
          <w:kern w:val="0"/>
          <w:szCs w:val="21"/>
        </w:rPr>
        <w:t>在消费消息失败后，将该消息发回</w:t>
      </w:r>
      <w:r w:rsidRPr="008973AD">
        <w:rPr>
          <w:rFonts w:ascii="Lucida Sans Unicode" w:eastAsia="宋体" w:hAnsi="Lucida Sans Unicode" w:cs="Lucida Sans Unicode"/>
          <w:color w:val="1A1A1A"/>
          <w:kern w:val="0"/>
          <w:szCs w:val="21"/>
        </w:rPr>
        <w:t xml:space="preserve"> Broker </w:t>
      </w:r>
      <w:r w:rsidRPr="008973AD">
        <w:rPr>
          <w:rFonts w:ascii="Lucida Sans Unicode" w:eastAsia="宋体" w:hAnsi="Lucida Sans Unicode" w:cs="Lucida Sans Unicode"/>
          <w:color w:val="1A1A1A"/>
          <w:kern w:val="0"/>
          <w:szCs w:val="21"/>
        </w:rPr>
        <w:t>后，会产生新的</w:t>
      </w:r>
      <w:r w:rsidRPr="008973AD">
        <w:rPr>
          <w:rFonts w:ascii="Lucida Sans Unicode" w:eastAsia="宋体" w:hAnsi="Lucida Sans Unicode" w:cs="Lucida Sans Unicode"/>
          <w:color w:val="1A1A1A"/>
          <w:kern w:val="0"/>
          <w:szCs w:val="21"/>
        </w:rPr>
        <w:t> </w:t>
      </w:r>
      <w:r w:rsidRPr="008973AD">
        <w:rPr>
          <w:rFonts w:ascii="Lucida Console" w:eastAsia="宋体" w:hAnsi="Lucida Console" w:cs="宋体"/>
          <w:color w:val="1A1A1A"/>
          <w:kern w:val="0"/>
          <w:szCs w:val="21"/>
          <w:bdr w:val="single" w:sz="6" w:space="1" w:color="CCCCCC" w:frame="1"/>
          <w:shd w:val="clear" w:color="auto" w:fill="DDDDDD"/>
        </w:rPr>
        <w:t>offsetMsgId</w:t>
      </w:r>
      <w:r w:rsidRPr="008973AD">
        <w:rPr>
          <w:rFonts w:ascii="Lucida Sans Unicode" w:eastAsia="宋体" w:hAnsi="Lucida Sans Unicode" w:cs="Lucida Sans Unicode"/>
          <w:color w:val="1A1A1A"/>
          <w:kern w:val="0"/>
          <w:szCs w:val="21"/>
        </w:rPr>
        <w:t> </w:t>
      </w:r>
      <w:r w:rsidRPr="008973AD">
        <w:rPr>
          <w:rFonts w:ascii="Lucida Sans Unicode" w:eastAsia="宋体" w:hAnsi="Lucida Sans Unicode" w:cs="Lucida Sans Unicode"/>
          <w:color w:val="1A1A1A"/>
          <w:kern w:val="0"/>
          <w:szCs w:val="21"/>
        </w:rPr>
        <w:t>编号，但是</w:t>
      </w:r>
      <w:r w:rsidRPr="008973AD">
        <w:rPr>
          <w:rFonts w:ascii="Lucida Sans Unicode" w:eastAsia="宋体" w:hAnsi="Lucida Sans Unicode" w:cs="Lucida Sans Unicode"/>
          <w:color w:val="1A1A1A"/>
          <w:kern w:val="0"/>
          <w:szCs w:val="21"/>
        </w:rPr>
        <w:t> </w:t>
      </w:r>
      <w:r w:rsidRPr="008973AD">
        <w:rPr>
          <w:rFonts w:ascii="Lucida Console" w:eastAsia="宋体" w:hAnsi="Lucida Console" w:cs="宋体"/>
          <w:color w:val="1A1A1A"/>
          <w:kern w:val="0"/>
          <w:szCs w:val="21"/>
          <w:bdr w:val="single" w:sz="6" w:space="1" w:color="CCCCCC" w:frame="1"/>
          <w:shd w:val="clear" w:color="auto" w:fill="DDDDDD"/>
        </w:rPr>
        <w:t>msgId</w:t>
      </w:r>
      <w:r w:rsidRPr="008973AD">
        <w:rPr>
          <w:rFonts w:ascii="Lucida Sans Unicode" w:eastAsia="宋体" w:hAnsi="Lucida Sans Unicode" w:cs="Lucida Sans Unicode"/>
          <w:color w:val="1A1A1A"/>
          <w:kern w:val="0"/>
          <w:szCs w:val="21"/>
        </w:rPr>
        <w:t> </w:t>
      </w:r>
      <w:r w:rsidRPr="008973AD">
        <w:rPr>
          <w:rFonts w:ascii="Lucida Sans Unicode" w:eastAsia="宋体" w:hAnsi="Lucida Sans Unicode" w:cs="Lucida Sans Unicode"/>
          <w:color w:val="1A1A1A"/>
          <w:kern w:val="0"/>
          <w:szCs w:val="21"/>
        </w:rPr>
        <w:t>不变。</w:t>
      </w:r>
    </w:p>
    <w:p w:rsidR="0011574C" w:rsidRDefault="0011574C" w:rsidP="0011574C">
      <w:pPr>
        <w:pStyle w:val="1"/>
      </w:pPr>
      <w:r>
        <w:rPr>
          <w:rFonts w:hint="eastAsia"/>
        </w:rPr>
        <w:t>L</w:t>
      </w:r>
      <w:r>
        <w:t>inux</w:t>
      </w:r>
      <w:r w:rsidR="000349AE">
        <w:t>:</w:t>
      </w:r>
    </w:p>
    <w:p w:rsidR="00FC11F4" w:rsidRDefault="00FC11F4" w:rsidP="00FC11F4">
      <w:pPr>
        <w:pStyle w:val="2"/>
      </w:pPr>
      <w:r>
        <w:t>find 命令</w:t>
      </w:r>
    </w:p>
    <w:p w:rsidR="00FC11F4" w:rsidRDefault="00167304" w:rsidP="00FC11F4">
      <w:pPr>
        <w:pStyle w:val="a3"/>
        <w:shd w:val="clear" w:color="auto" w:fill="FFFFFF"/>
        <w:spacing w:before="150" w:beforeAutospacing="0" w:after="420" w:afterAutospacing="0"/>
        <w:rPr>
          <w:rFonts w:ascii="Lucida Sans Unicode" w:hAnsi="Lucida Sans Unicode" w:cs="Lucida Sans Unicode"/>
          <w:color w:val="1A1A1A"/>
        </w:rPr>
      </w:pPr>
      <w:hyperlink r:id="rId469" w:tgtFrame="_blank" w:history="1">
        <w:r w:rsidR="00FC11F4">
          <w:rPr>
            <w:rStyle w:val="a5"/>
            <w:rFonts w:ascii="Lucida Sans Unicode" w:hAnsi="Lucida Sans Unicode" w:cs="Lucida Sans Unicode"/>
            <w:color w:val="0088CC"/>
          </w:rPr>
          <w:t>《</w:t>
        </w:r>
        <w:r w:rsidR="00FC11F4">
          <w:rPr>
            <w:rStyle w:val="a5"/>
            <w:rFonts w:ascii="Lucida Sans Unicode" w:hAnsi="Lucida Sans Unicode" w:cs="Lucida Sans Unicode"/>
            <w:color w:val="0088CC"/>
          </w:rPr>
          <w:t xml:space="preserve">Linux </w:t>
        </w:r>
        <w:r w:rsidR="00FC11F4">
          <w:rPr>
            <w:rStyle w:val="a5"/>
            <w:rFonts w:ascii="Lucida Sans Unicode" w:hAnsi="Lucida Sans Unicode" w:cs="Lucida Sans Unicode"/>
            <w:color w:val="0088CC"/>
          </w:rPr>
          <w:t>命令大全</w:t>
        </w:r>
        <w:r w:rsidR="00FC11F4">
          <w:rPr>
            <w:rStyle w:val="a5"/>
            <w:rFonts w:ascii="Lucida Sans Unicode" w:hAnsi="Lucida Sans Unicode" w:cs="Lucida Sans Unicode"/>
            <w:color w:val="0088CC"/>
          </w:rPr>
          <w:t xml:space="preserve"> —— find </w:t>
        </w:r>
        <w:r w:rsidR="00FC11F4">
          <w:rPr>
            <w:rStyle w:val="a5"/>
            <w:rFonts w:ascii="Lucida Sans Unicode" w:hAnsi="Lucida Sans Unicode" w:cs="Lucida Sans Unicode"/>
            <w:color w:val="0088CC"/>
          </w:rPr>
          <w:t>命令》</w:t>
        </w:r>
      </w:hyperlink>
    </w:p>
    <w:p w:rsidR="00FC11F4" w:rsidRDefault="00FC11F4" w:rsidP="00FA61C5">
      <w:pPr>
        <w:widowControl/>
        <w:numPr>
          <w:ilvl w:val="0"/>
          <w:numId w:val="38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查找指定文件名的文件</w:t>
      </w:r>
      <w:r>
        <w:rPr>
          <w:rFonts w:ascii="Lucida Sans Unicode" w:hAnsi="Lucida Sans Unicode" w:cs="Lucida Sans Unicode"/>
          <w:color w:val="1A1A1A"/>
          <w:szCs w:val="21"/>
        </w:rPr>
        <w:t>(</w:t>
      </w:r>
      <w:r>
        <w:rPr>
          <w:rFonts w:ascii="Lucida Sans Unicode" w:hAnsi="Lucida Sans Unicode" w:cs="Lucida Sans Unicode"/>
          <w:color w:val="1A1A1A"/>
          <w:szCs w:val="21"/>
        </w:rPr>
        <w:t>不区分大小写</w:t>
      </w:r>
      <w:r>
        <w:rPr>
          <w:rFonts w:ascii="Lucida Sans Unicode" w:hAnsi="Lucida Sans Unicode" w:cs="Lucida Sans Unicode"/>
          <w:color w:val="1A1A1A"/>
          <w:szCs w:val="21"/>
        </w:rPr>
        <w:t>)</w:t>
      </w:r>
      <w:r>
        <w:rPr>
          <w:rFonts w:ascii="Lucida Sans Unicode" w:hAnsi="Lucida Sans Unicode" w:cs="Lucida Sans Unicode"/>
          <w:color w:val="1A1A1A"/>
          <w:szCs w:val="21"/>
        </w:rPr>
        <w:t>：</w:t>
      </w:r>
      <w:r>
        <w:rPr>
          <w:rStyle w:val="HTML"/>
          <w:rFonts w:ascii="Lucida Console" w:hAnsi="Lucida Console"/>
          <w:color w:val="1A1A1A"/>
          <w:sz w:val="21"/>
          <w:szCs w:val="21"/>
          <w:bdr w:val="single" w:sz="6" w:space="1" w:color="CCCCCC" w:frame="1"/>
          <w:shd w:val="clear" w:color="auto" w:fill="DDDDDD"/>
        </w:rPr>
        <w:t>find -iname "MyProgram.c"</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FC11F4" w:rsidRDefault="00FC11F4" w:rsidP="00FA61C5">
      <w:pPr>
        <w:widowControl/>
        <w:numPr>
          <w:ilvl w:val="0"/>
          <w:numId w:val="38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对找到的文件执行某个命令：</w:t>
      </w:r>
      <w:r>
        <w:rPr>
          <w:rStyle w:val="HTML"/>
          <w:rFonts w:ascii="Lucida Console" w:hAnsi="Lucida Console"/>
          <w:color w:val="1A1A1A"/>
          <w:sz w:val="21"/>
          <w:szCs w:val="21"/>
          <w:bdr w:val="single" w:sz="6" w:space="1" w:color="CCCCCC" w:frame="1"/>
          <w:shd w:val="clear" w:color="auto" w:fill="DDDDDD"/>
        </w:rPr>
        <w:t>find -iname "MyProgram.c" -exec md5sum {} \;</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FC11F4" w:rsidRDefault="00FC11F4" w:rsidP="00FA61C5">
      <w:pPr>
        <w:widowControl/>
        <w:numPr>
          <w:ilvl w:val="0"/>
          <w:numId w:val="38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查找</w:t>
      </w:r>
      <w:r>
        <w:rPr>
          <w:rFonts w:ascii="Lucida Sans Unicode" w:hAnsi="Lucida Sans Unicode" w:cs="Lucida Sans Unicode"/>
          <w:color w:val="1A1A1A"/>
          <w:szCs w:val="21"/>
        </w:rPr>
        <w:t xml:space="preserve"> home </w:t>
      </w:r>
      <w:r>
        <w:rPr>
          <w:rFonts w:ascii="Lucida Sans Unicode" w:hAnsi="Lucida Sans Unicode" w:cs="Lucida Sans Unicode"/>
          <w:color w:val="1A1A1A"/>
          <w:szCs w:val="21"/>
        </w:rPr>
        <w:t>目录下的所有空文件：</w:t>
      </w:r>
      <w:r>
        <w:rPr>
          <w:rStyle w:val="HTML"/>
          <w:rFonts w:ascii="Lucida Console" w:hAnsi="Lucida Console"/>
          <w:color w:val="1A1A1A"/>
          <w:sz w:val="21"/>
          <w:szCs w:val="21"/>
          <w:bdr w:val="single" w:sz="6" w:space="1" w:color="CCCCCC" w:frame="1"/>
          <w:shd w:val="clear" w:color="auto" w:fill="DDDDDD"/>
        </w:rPr>
        <w:t>find ~ -empty</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FC11F4" w:rsidRPr="00FC11F4" w:rsidRDefault="00FC11F4" w:rsidP="00FC11F4">
      <w:pPr>
        <w:pStyle w:val="3"/>
        <w:rPr>
          <w:sz w:val="21"/>
          <w:szCs w:val="21"/>
        </w:rPr>
      </w:pPr>
      <w:r w:rsidRPr="00FC11F4">
        <w:rPr>
          <w:rStyle w:val="a4"/>
          <w:rFonts w:ascii="Lucida Sans Unicode" w:hAnsi="Lucida Sans Unicode" w:cs="Lucida Sans Unicode"/>
          <w:color w:val="1A1A1A"/>
        </w:rPr>
        <w:t>【常用】如何在</w:t>
      </w:r>
      <w:r w:rsidRPr="00FC11F4">
        <w:rPr>
          <w:rStyle w:val="a4"/>
          <w:rFonts w:ascii="Lucida Sans Unicode" w:hAnsi="Lucida Sans Unicode" w:cs="Lucida Sans Unicode"/>
          <w:color w:val="1A1A1A"/>
        </w:rPr>
        <w:t> </w:t>
      </w:r>
      <w:r w:rsidRPr="00FC11F4">
        <w:rPr>
          <w:rStyle w:val="HTML"/>
          <w:rFonts w:ascii="Lucida Console" w:hAnsi="Lucida Console"/>
          <w:color w:val="1A1A1A"/>
          <w:sz w:val="21"/>
          <w:szCs w:val="21"/>
          <w:bdr w:val="single" w:sz="6" w:space="1" w:color="CCCCCC" w:frame="1"/>
          <w:shd w:val="clear" w:color="auto" w:fill="DDDDDD"/>
        </w:rPr>
        <w:t>/usr</w:t>
      </w:r>
      <w:r w:rsidRPr="00FC11F4">
        <w:rPr>
          <w:rStyle w:val="a4"/>
          <w:rFonts w:ascii="Lucida Sans Unicode" w:hAnsi="Lucida Sans Unicode" w:cs="Lucida Sans Unicode"/>
          <w:color w:val="1A1A1A"/>
        </w:rPr>
        <w:t> </w:t>
      </w:r>
      <w:r w:rsidRPr="00FC11F4">
        <w:rPr>
          <w:rStyle w:val="a4"/>
          <w:rFonts w:ascii="Lucida Sans Unicode" w:hAnsi="Lucida Sans Unicode" w:cs="Lucida Sans Unicode"/>
          <w:color w:val="1A1A1A"/>
        </w:rPr>
        <w:t>目录下找出大小超过</w:t>
      </w:r>
      <w:r w:rsidRPr="00FC11F4">
        <w:rPr>
          <w:rStyle w:val="a4"/>
          <w:rFonts w:ascii="Lucida Sans Unicode" w:hAnsi="Lucida Sans Unicode" w:cs="Lucida Sans Unicode"/>
          <w:color w:val="1A1A1A"/>
        </w:rPr>
        <w:t xml:space="preserve"> 10MB </w:t>
      </w:r>
      <w:r w:rsidRPr="00FC11F4">
        <w:rPr>
          <w:rStyle w:val="a4"/>
          <w:rFonts w:ascii="Lucida Sans Unicode" w:hAnsi="Lucida Sans Unicode" w:cs="Lucida Sans Unicode"/>
          <w:color w:val="1A1A1A"/>
        </w:rPr>
        <w:t>的文件</w:t>
      </w:r>
      <w:r w:rsidRPr="00FC11F4">
        <w:rPr>
          <w:rStyle w:val="a4"/>
          <w:rFonts w:ascii="Lucida Sans Unicode" w:hAnsi="Lucida Sans Unicode" w:cs="Lucida Sans Unicode"/>
          <w:color w:val="1A1A1A"/>
        </w:rPr>
        <w:t>?</w:t>
      </w:r>
    </w:p>
    <w:p w:rsidR="00FC11F4" w:rsidRDefault="00FC11F4" w:rsidP="00FA61C5">
      <w:pPr>
        <w:widowControl/>
        <w:numPr>
          <w:ilvl w:val="0"/>
          <w:numId w:val="38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输入命令</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find /usr -type f -size +10240k</w:t>
      </w:r>
      <w:r>
        <w:rPr>
          <w:rFonts w:ascii="Lucida Sans Unicode" w:hAnsi="Lucida Sans Unicode" w:cs="Lucida Sans Unicode"/>
          <w:color w:val="1A1A1A"/>
          <w:szCs w:val="21"/>
        </w:rPr>
        <w:t> </w:t>
      </w:r>
      <w:r>
        <w:rPr>
          <w:rFonts w:ascii="Lucida Sans Unicode" w:hAnsi="Lucida Sans Unicode" w:cs="Lucida Sans Unicode"/>
          <w:color w:val="1A1A1A"/>
          <w:szCs w:val="21"/>
        </w:rPr>
        <w:t>命令。</w:t>
      </w:r>
    </w:p>
    <w:p w:rsidR="00FC11F4" w:rsidRDefault="00FC11F4" w:rsidP="00FA61C5">
      <w:pPr>
        <w:pStyle w:val="a3"/>
        <w:numPr>
          <w:ilvl w:val="0"/>
          <w:numId w:val="386"/>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输出结果如下：</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FC11F4" w:rsidTr="00FC11F4">
        <w:trPr>
          <w:trHeight w:val="525"/>
        </w:trPr>
        <w:tc>
          <w:tcPr>
            <w:tcW w:w="0" w:type="auto"/>
            <w:tcBorders>
              <w:top w:val="nil"/>
              <w:left w:val="nil"/>
              <w:bottom w:val="nil"/>
              <w:right w:val="nil"/>
            </w:tcBorders>
            <w:tcMar>
              <w:top w:w="0" w:type="dxa"/>
              <w:left w:w="0" w:type="dxa"/>
              <w:bottom w:w="0" w:type="dxa"/>
              <w:right w:w="0" w:type="dxa"/>
            </w:tcMar>
            <w:vAlign w:val="center"/>
            <w:hideMark/>
          </w:tcPr>
          <w:p w:rsidR="00FC11F4" w:rsidRDefault="00FC11F4">
            <w:pPr>
              <w:pStyle w:val="HTML0"/>
              <w:shd w:val="clear" w:color="auto" w:fill="272822"/>
              <w:rPr>
                <w:rFonts w:ascii="Lucida Console" w:hAnsi="Lucida Console"/>
                <w:color w:val="657B83"/>
                <w:sz w:val="22"/>
                <w:szCs w:val="22"/>
              </w:rPr>
            </w:pPr>
            <w:r>
              <w:rPr>
                <w:rStyle w:val="line"/>
                <w:rFonts w:ascii="Lucida Console" w:hAnsi="Lucida Console"/>
                <w:color w:val="FFFFFF"/>
                <w:sz w:val="22"/>
                <w:szCs w:val="22"/>
              </w:rPr>
              <w:t>/usr/lib/locale/locale-archive</w:t>
            </w:r>
            <w:r>
              <w:rPr>
                <w:rFonts w:ascii="Lucida Console" w:hAnsi="Lucida Console"/>
                <w:color w:val="657B83"/>
                <w:sz w:val="22"/>
                <w:szCs w:val="22"/>
              </w:rPr>
              <w:br/>
            </w:r>
            <w:r>
              <w:rPr>
                <w:rStyle w:val="line"/>
                <w:rFonts w:ascii="Lucida Console" w:hAnsi="Lucida Console"/>
                <w:color w:val="FFFFFF"/>
                <w:sz w:val="22"/>
                <w:szCs w:val="22"/>
              </w:rPr>
              <w:t>/usr/lib/jvm/java-1.8.0-openjdk-1.8.0.151-1.b12.el7_4.x86_64/jre/lib/amd64/server/classes.jsa</w:t>
            </w:r>
            <w:r>
              <w:rPr>
                <w:rFonts w:ascii="Lucida Console" w:hAnsi="Lucida Console"/>
                <w:color w:val="657B83"/>
                <w:sz w:val="22"/>
                <w:szCs w:val="22"/>
              </w:rPr>
              <w:br/>
            </w:r>
            <w:r>
              <w:rPr>
                <w:rStyle w:val="line"/>
                <w:rFonts w:ascii="Lucida Console" w:hAnsi="Lucida Console"/>
                <w:color w:val="FFFFFF"/>
                <w:sz w:val="22"/>
                <w:szCs w:val="22"/>
              </w:rPr>
              <w:t>/usr/lib/jvm/java-1.8.0-openjdk-1.8.0.151-1.b12.el7_4.x86_64/jre/lib/amd64/server/libjvm.so</w:t>
            </w:r>
            <w:r>
              <w:rPr>
                <w:rFonts w:ascii="Lucida Console" w:hAnsi="Lucida Console"/>
                <w:color w:val="657B83"/>
                <w:sz w:val="22"/>
                <w:szCs w:val="22"/>
              </w:rPr>
              <w:br/>
            </w:r>
            <w:r>
              <w:rPr>
                <w:rStyle w:val="line"/>
                <w:rFonts w:ascii="Lucida Console" w:hAnsi="Lucida Console"/>
                <w:color w:val="FFFFFF"/>
                <w:sz w:val="22"/>
                <w:szCs w:val="22"/>
              </w:rPr>
              <w:t>/usr/lib/jvm/java-1.8.0-openjdk-1.8.0.151-1.b12.el7_4.x86_64/jre/lib/rt.jar</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 xml:space="preserve">// ... </w:t>
            </w:r>
            <w:r>
              <w:rPr>
                <w:rStyle w:val="line"/>
                <w:rFonts w:ascii="Lucida Console" w:hAnsi="Lucida Console"/>
                <w:color w:val="FFFFFF"/>
                <w:sz w:val="22"/>
                <w:szCs w:val="22"/>
              </w:rPr>
              <w:t>省略</w:t>
            </w:r>
          </w:p>
        </w:tc>
      </w:tr>
    </w:tbl>
    <w:p w:rsidR="00FC11F4" w:rsidRDefault="00FC11F4" w:rsidP="00FC11F4">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另外，</w:t>
      </w:r>
      <w:r>
        <w:rPr>
          <w:rFonts w:ascii="Lucida Sans Unicode" w:hAnsi="Lucida Sans Unicode" w:cs="Lucida Sans Unicode"/>
          <w:color w:val="1A1A1A"/>
        </w:rPr>
        <w:t xml:space="preserve">du </w:t>
      </w:r>
      <w:r>
        <w:rPr>
          <w:rFonts w:ascii="Lucida Sans Unicode" w:hAnsi="Lucida Sans Unicode" w:cs="Lucida Sans Unicode"/>
          <w:color w:val="1A1A1A"/>
        </w:rPr>
        <w:t>命令也可以做类似的事情，可以看看</w:t>
      </w:r>
      <w:r>
        <w:rPr>
          <w:rFonts w:ascii="Lucida Sans Unicode" w:hAnsi="Lucida Sans Unicode" w:cs="Lucida Sans Unicode"/>
          <w:color w:val="1A1A1A"/>
        </w:rPr>
        <w:t> </w:t>
      </w:r>
      <w:hyperlink r:id="rId470" w:tgtFrame="_blank" w:history="1">
        <w:r>
          <w:rPr>
            <w:rStyle w:val="a5"/>
            <w:rFonts w:ascii="Lucida Sans Unicode" w:hAnsi="Lucida Sans Unicode" w:cs="Lucida Sans Unicode"/>
            <w:color w:val="0088CC"/>
          </w:rPr>
          <w:t>《查找</w:t>
        </w:r>
        <w:r>
          <w:rPr>
            <w:rStyle w:val="a5"/>
            <w:rFonts w:ascii="Lucida Sans Unicode" w:hAnsi="Lucida Sans Unicode" w:cs="Lucida Sans Unicode"/>
            <w:color w:val="0088CC"/>
          </w:rPr>
          <w:t xml:space="preserve"> Linux </w:t>
        </w:r>
        <w:r>
          <w:rPr>
            <w:rStyle w:val="a5"/>
            <w:rFonts w:ascii="Lucida Sans Unicode" w:hAnsi="Lucida Sans Unicode" w:cs="Lucida Sans Unicode"/>
            <w:color w:val="0088CC"/>
          </w:rPr>
          <w:t>系统中的占用磁盘空间最大的前</w:t>
        </w:r>
        <w:r>
          <w:rPr>
            <w:rStyle w:val="a5"/>
            <w:rFonts w:ascii="Lucida Sans Unicode" w:hAnsi="Lucida Sans Unicode" w:cs="Lucida Sans Unicode"/>
            <w:color w:val="0088CC"/>
          </w:rPr>
          <w:t xml:space="preserve"> 10 </w:t>
        </w:r>
        <w:r>
          <w:rPr>
            <w:rStyle w:val="a5"/>
            <w:rFonts w:ascii="Lucida Sans Unicode" w:hAnsi="Lucida Sans Unicode" w:cs="Lucida Sans Unicode"/>
            <w:color w:val="0088CC"/>
          </w:rPr>
          <w:t>个文件或文件夹》</w:t>
        </w:r>
      </w:hyperlink>
      <w:r>
        <w:rPr>
          <w:rFonts w:ascii="Lucida Sans Unicode" w:hAnsi="Lucida Sans Unicode" w:cs="Lucida Sans Unicode"/>
          <w:color w:val="1A1A1A"/>
        </w:rPr>
        <w:t> </w:t>
      </w:r>
      <w:r>
        <w:rPr>
          <w:rFonts w:ascii="Lucida Sans Unicode" w:hAnsi="Lucida Sans Unicode" w:cs="Lucida Sans Unicode"/>
          <w:color w:val="1A1A1A"/>
        </w:rPr>
        <w:t>文章。</w:t>
      </w:r>
    </w:p>
    <w:p w:rsidR="00FC11F4" w:rsidRDefault="00FC11F4" w:rsidP="00FC11F4">
      <w:pPr>
        <w:pStyle w:val="3"/>
      </w:pPr>
      <w:r>
        <w:rPr>
          <w:rStyle w:val="a4"/>
          <w:rFonts w:ascii="Lucida Sans Unicode" w:hAnsi="Lucida Sans Unicode" w:cs="Lucida Sans Unicode"/>
          <w:color w:val="1A1A1A"/>
        </w:rPr>
        <w:t>如何在</w:t>
      </w:r>
      <w:r>
        <w:rPr>
          <w:rStyle w:val="a4"/>
          <w:rFonts w:ascii="Lucida Sans Unicode" w:hAnsi="Lucida Sans Unicode" w:cs="Lucida Sans Unicode"/>
          <w:color w:val="1A1A1A"/>
        </w:rPr>
        <w:t> </w:t>
      </w:r>
      <w:r>
        <w:rPr>
          <w:rStyle w:val="HTML"/>
          <w:rFonts w:ascii="Lucida Console" w:hAnsi="Lucida Console"/>
          <w:b w:val="0"/>
          <w:bCs w:val="0"/>
          <w:color w:val="1A1A1A"/>
          <w:sz w:val="21"/>
          <w:szCs w:val="21"/>
          <w:bdr w:val="single" w:sz="6" w:space="1" w:color="CCCCCC" w:frame="1"/>
          <w:shd w:val="clear" w:color="auto" w:fill="DDDDDD"/>
        </w:rPr>
        <w:t>/var</w:t>
      </w:r>
      <w:r>
        <w:rPr>
          <w:rStyle w:val="a4"/>
          <w:rFonts w:ascii="Lucida Sans Unicode" w:hAnsi="Lucida Sans Unicode" w:cs="Lucida Sans Unicode"/>
          <w:color w:val="1A1A1A"/>
        </w:rPr>
        <w:t> </w:t>
      </w:r>
      <w:r>
        <w:rPr>
          <w:rStyle w:val="a4"/>
          <w:rFonts w:ascii="Lucida Sans Unicode" w:hAnsi="Lucida Sans Unicode" w:cs="Lucida Sans Unicode"/>
          <w:color w:val="1A1A1A"/>
        </w:rPr>
        <w:t>目录下找出</w:t>
      </w:r>
      <w:r>
        <w:rPr>
          <w:rStyle w:val="a4"/>
          <w:rFonts w:ascii="Lucida Sans Unicode" w:hAnsi="Lucida Sans Unicode" w:cs="Lucida Sans Unicode"/>
          <w:color w:val="1A1A1A"/>
        </w:rPr>
        <w:t xml:space="preserve"> 90 </w:t>
      </w:r>
      <w:r>
        <w:rPr>
          <w:rStyle w:val="a4"/>
          <w:rFonts w:ascii="Lucida Sans Unicode" w:hAnsi="Lucida Sans Unicode" w:cs="Lucida Sans Unicode"/>
          <w:color w:val="1A1A1A"/>
        </w:rPr>
        <w:t>天之内未被访问过的文件？</w:t>
      </w:r>
    </w:p>
    <w:p w:rsidR="00FC11F4" w:rsidRDefault="00FC11F4" w:rsidP="00FA61C5">
      <w:pPr>
        <w:widowControl/>
        <w:numPr>
          <w:ilvl w:val="0"/>
          <w:numId w:val="38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输入命令：</w:t>
      </w:r>
      <w:r>
        <w:rPr>
          <w:rStyle w:val="HTML"/>
          <w:rFonts w:ascii="Lucida Console" w:hAnsi="Lucida Console"/>
          <w:color w:val="1A1A1A"/>
          <w:sz w:val="21"/>
          <w:szCs w:val="21"/>
          <w:bdr w:val="single" w:sz="6" w:space="1" w:color="CCCCCC" w:frame="1"/>
          <w:shd w:val="clear" w:color="auto" w:fill="DDDDDD"/>
        </w:rPr>
        <w:t>find /var \! -atime -90</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FC11F4" w:rsidRDefault="00FC11F4" w:rsidP="00FC11F4">
      <w:pPr>
        <w:pStyle w:val="3"/>
        <w:rPr>
          <w:sz w:val="24"/>
          <w:szCs w:val="24"/>
        </w:rPr>
      </w:pPr>
      <w:r>
        <w:rPr>
          <w:rStyle w:val="a4"/>
          <w:rFonts w:ascii="Lucida Sans Unicode" w:hAnsi="Lucida Sans Unicode" w:cs="Lucida Sans Unicode"/>
          <w:color w:val="1A1A1A"/>
        </w:rPr>
        <w:t>如何在</w:t>
      </w:r>
      <w:r>
        <w:rPr>
          <w:rStyle w:val="a4"/>
          <w:rFonts w:ascii="Lucida Sans Unicode" w:hAnsi="Lucida Sans Unicode" w:cs="Lucida Sans Unicode"/>
          <w:color w:val="1A1A1A"/>
        </w:rPr>
        <w:t> </w:t>
      </w:r>
      <w:r>
        <w:rPr>
          <w:rStyle w:val="HTML"/>
          <w:rFonts w:ascii="Lucida Console" w:hAnsi="Lucida Console"/>
          <w:b w:val="0"/>
          <w:bCs w:val="0"/>
          <w:color w:val="1A1A1A"/>
          <w:sz w:val="21"/>
          <w:szCs w:val="21"/>
          <w:bdr w:val="single" w:sz="6" w:space="1" w:color="CCCCCC" w:frame="1"/>
          <w:shd w:val="clear" w:color="auto" w:fill="DDDDDD"/>
        </w:rPr>
        <w:t>/home</w:t>
      </w:r>
      <w:r>
        <w:rPr>
          <w:rStyle w:val="a4"/>
          <w:rFonts w:ascii="Lucida Sans Unicode" w:hAnsi="Lucida Sans Unicode" w:cs="Lucida Sans Unicode"/>
          <w:color w:val="1A1A1A"/>
        </w:rPr>
        <w:t> </w:t>
      </w:r>
      <w:r>
        <w:rPr>
          <w:rStyle w:val="a4"/>
          <w:rFonts w:ascii="Lucida Sans Unicode" w:hAnsi="Lucida Sans Unicode" w:cs="Lucida Sans Unicode"/>
          <w:color w:val="1A1A1A"/>
        </w:rPr>
        <w:t>目录下找出</w:t>
      </w:r>
      <w:r>
        <w:rPr>
          <w:rStyle w:val="a4"/>
          <w:rFonts w:ascii="Lucida Sans Unicode" w:hAnsi="Lucida Sans Unicode" w:cs="Lucida Sans Unicode"/>
          <w:color w:val="1A1A1A"/>
        </w:rPr>
        <w:t xml:space="preserve"> 120 </w:t>
      </w:r>
      <w:r>
        <w:rPr>
          <w:rStyle w:val="a4"/>
          <w:rFonts w:ascii="Lucida Sans Unicode" w:hAnsi="Lucida Sans Unicode" w:cs="Lucida Sans Unicode"/>
          <w:color w:val="1A1A1A"/>
        </w:rPr>
        <w:t>天之前被修改过的文件？</w:t>
      </w:r>
    </w:p>
    <w:p w:rsidR="00FC11F4" w:rsidRDefault="00FC11F4" w:rsidP="00FA61C5">
      <w:pPr>
        <w:widowControl/>
        <w:numPr>
          <w:ilvl w:val="0"/>
          <w:numId w:val="38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输入命令：</w:t>
      </w:r>
      <w:r>
        <w:rPr>
          <w:rStyle w:val="HTML"/>
          <w:rFonts w:ascii="Lucida Console" w:hAnsi="Lucida Console"/>
          <w:color w:val="1A1A1A"/>
          <w:sz w:val="21"/>
          <w:szCs w:val="21"/>
          <w:bdr w:val="single" w:sz="6" w:space="1" w:color="CCCCCC" w:frame="1"/>
          <w:shd w:val="clear" w:color="auto" w:fill="DDDDDD"/>
        </w:rPr>
        <w:t>find /home -mtime +120</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FC11F4" w:rsidRDefault="00FC11F4" w:rsidP="00FC11F4">
      <w:pPr>
        <w:pStyle w:val="3"/>
        <w:rPr>
          <w:sz w:val="24"/>
          <w:szCs w:val="24"/>
        </w:rPr>
      </w:pPr>
      <w:r>
        <w:rPr>
          <w:rStyle w:val="a4"/>
          <w:rFonts w:ascii="Lucida Sans Unicode" w:hAnsi="Lucida Sans Unicode" w:cs="Lucida Sans Unicode"/>
          <w:color w:val="1A1A1A"/>
        </w:rPr>
        <w:t>在整个目录树下查找文件</w:t>
      </w:r>
      <w:r>
        <w:rPr>
          <w:rStyle w:val="a4"/>
          <w:rFonts w:ascii="Lucida Sans Unicode" w:hAnsi="Lucida Sans Unicode" w:cs="Lucida Sans Unicode"/>
          <w:color w:val="1A1A1A"/>
        </w:rPr>
        <w:t> </w:t>
      </w:r>
      <w:r>
        <w:rPr>
          <w:rStyle w:val="HTML"/>
          <w:rFonts w:ascii="Lucida Console" w:hAnsi="Lucida Console"/>
          <w:b w:val="0"/>
          <w:bCs w:val="0"/>
          <w:color w:val="1A1A1A"/>
          <w:sz w:val="21"/>
          <w:szCs w:val="21"/>
          <w:bdr w:val="single" w:sz="6" w:space="1" w:color="CCCCCC" w:frame="1"/>
          <w:shd w:val="clear" w:color="auto" w:fill="DDDDDD"/>
        </w:rPr>
        <w:t>“core”</w:t>
      </w:r>
      <w:r>
        <w:rPr>
          <w:rStyle w:val="a4"/>
          <w:rFonts w:ascii="Lucida Sans Unicode" w:hAnsi="Lucida Sans Unicode" w:cs="Lucida Sans Unicode"/>
          <w:color w:val="1A1A1A"/>
        </w:rPr>
        <w:t> </w:t>
      </w:r>
      <w:r>
        <w:rPr>
          <w:rStyle w:val="a4"/>
          <w:rFonts w:ascii="Lucida Sans Unicode" w:hAnsi="Lucida Sans Unicode" w:cs="Lucida Sans Unicode"/>
          <w:color w:val="1A1A1A"/>
        </w:rPr>
        <w:t>，如发现则无需提示直接删除它们？</w:t>
      </w:r>
    </w:p>
    <w:p w:rsidR="00FC11F4" w:rsidRDefault="00FC11F4" w:rsidP="00FA61C5">
      <w:pPr>
        <w:widowControl/>
        <w:numPr>
          <w:ilvl w:val="0"/>
          <w:numId w:val="38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输入命令：</w:t>
      </w:r>
      <w:r>
        <w:rPr>
          <w:rStyle w:val="HTML"/>
          <w:rFonts w:ascii="Lucida Console" w:hAnsi="Lucida Console"/>
          <w:color w:val="1A1A1A"/>
          <w:sz w:val="21"/>
          <w:szCs w:val="21"/>
          <w:bdr w:val="single" w:sz="6" w:space="1" w:color="CCCCCC" w:frame="1"/>
          <w:shd w:val="clear" w:color="auto" w:fill="DDDDDD"/>
        </w:rPr>
        <w:t>find / -name core -exec rm {} \;</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FC11F4" w:rsidRPr="00FC11F4" w:rsidRDefault="00FC11F4" w:rsidP="00FC11F4">
      <w:pPr>
        <w:pStyle w:val="3"/>
        <w:rPr>
          <w:shd w:val="clear" w:color="auto" w:fill="FFFFFF"/>
        </w:rPr>
      </w:pPr>
      <w:r w:rsidRPr="00FC11F4">
        <w:rPr>
          <w:rFonts w:hint="eastAsia"/>
          <w:shd w:val="clear" w:color="auto" w:fill="FFFFFF"/>
        </w:rPr>
        <w:t>查看</w:t>
      </w:r>
      <w:r w:rsidRPr="00FC11F4">
        <w:rPr>
          <w:shd w:val="clear" w:color="auto" w:fill="FFFFFF"/>
        </w:rPr>
        <w:t>每个文件夹占用情况</w:t>
      </w:r>
    </w:p>
    <w:p w:rsidR="00FC11F4" w:rsidRPr="00FC11F4" w:rsidRDefault="00FC11F4" w:rsidP="00FA61C5">
      <w:pPr>
        <w:pStyle w:val="a7"/>
        <w:numPr>
          <w:ilvl w:val="0"/>
          <w:numId w:val="389"/>
        </w:numPr>
        <w:ind w:firstLineChars="0"/>
        <w:rPr>
          <w:rFonts w:ascii="Arial" w:hAnsi="Arial" w:cs="Arial"/>
          <w:color w:val="494949"/>
          <w:szCs w:val="21"/>
          <w:shd w:val="clear" w:color="auto" w:fill="FFFFFF"/>
        </w:rPr>
      </w:pPr>
      <w:r w:rsidRPr="00FC11F4">
        <w:rPr>
          <w:rFonts w:ascii="Arial" w:hAnsi="Arial" w:cs="Arial"/>
          <w:color w:val="494949"/>
          <w:szCs w:val="21"/>
          <w:shd w:val="clear" w:color="auto" w:fill="FFFFFF"/>
        </w:rPr>
        <w:t>du --max-depth=1 -h</w:t>
      </w:r>
    </w:p>
    <w:p w:rsidR="00E501DC" w:rsidRDefault="00E501DC" w:rsidP="00E501DC">
      <w:pPr>
        <w:pStyle w:val="2"/>
      </w:pPr>
      <w:r>
        <w:t>ls 命令</w:t>
      </w:r>
    </w:p>
    <w:p w:rsidR="00E501DC" w:rsidRDefault="00167304" w:rsidP="00E501DC">
      <w:pPr>
        <w:pStyle w:val="a3"/>
        <w:shd w:val="clear" w:color="auto" w:fill="FFFFFF"/>
        <w:spacing w:before="150" w:beforeAutospacing="0" w:after="420" w:afterAutospacing="0"/>
        <w:rPr>
          <w:rFonts w:ascii="Lucida Sans Unicode" w:hAnsi="Lucida Sans Unicode" w:cs="Lucida Sans Unicode"/>
          <w:color w:val="1A1A1A"/>
        </w:rPr>
      </w:pPr>
      <w:hyperlink r:id="rId471" w:tgtFrame="_blank" w:history="1">
        <w:r w:rsidR="00E501DC">
          <w:rPr>
            <w:rStyle w:val="a5"/>
            <w:rFonts w:ascii="Lucida Sans Unicode" w:hAnsi="Lucida Sans Unicode" w:cs="Lucida Sans Unicode"/>
            <w:color w:val="0088CC"/>
          </w:rPr>
          <w:t>《</w:t>
        </w:r>
        <w:r w:rsidR="00E501DC">
          <w:rPr>
            <w:rStyle w:val="a5"/>
            <w:rFonts w:ascii="Lucida Sans Unicode" w:hAnsi="Lucida Sans Unicode" w:cs="Lucida Sans Unicode"/>
            <w:color w:val="0088CC"/>
          </w:rPr>
          <w:t xml:space="preserve">Linux </w:t>
        </w:r>
        <w:r w:rsidR="00E501DC">
          <w:rPr>
            <w:rStyle w:val="a5"/>
            <w:rFonts w:ascii="Lucida Sans Unicode" w:hAnsi="Lucida Sans Unicode" w:cs="Lucida Sans Unicode"/>
            <w:color w:val="0088CC"/>
          </w:rPr>
          <w:t>命令大全</w:t>
        </w:r>
        <w:r w:rsidR="00E501DC">
          <w:rPr>
            <w:rStyle w:val="a5"/>
            <w:rFonts w:ascii="Lucida Sans Unicode" w:hAnsi="Lucida Sans Unicode" w:cs="Lucida Sans Unicode"/>
            <w:color w:val="0088CC"/>
          </w:rPr>
          <w:t xml:space="preserve"> —— ls </w:t>
        </w:r>
        <w:r w:rsidR="00E501DC">
          <w:rPr>
            <w:rStyle w:val="a5"/>
            <w:rFonts w:ascii="Lucida Sans Unicode" w:hAnsi="Lucida Sans Unicode" w:cs="Lucida Sans Unicode"/>
            <w:color w:val="0088CC"/>
          </w:rPr>
          <w:t>命令》</w:t>
        </w:r>
      </w:hyperlink>
    </w:p>
    <w:p w:rsidR="00E501DC" w:rsidRDefault="00E501DC" w:rsidP="00FA61C5">
      <w:pPr>
        <w:widowControl/>
        <w:numPr>
          <w:ilvl w:val="0"/>
          <w:numId w:val="39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以易读的方式显示文件大小</w:t>
      </w:r>
      <w:r>
        <w:rPr>
          <w:rFonts w:ascii="Lucida Sans Unicode" w:hAnsi="Lucida Sans Unicode" w:cs="Lucida Sans Unicode"/>
          <w:color w:val="1A1A1A"/>
          <w:szCs w:val="21"/>
        </w:rPr>
        <w:t>(</w:t>
      </w:r>
      <w:r>
        <w:rPr>
          <w:rFonts w:ascii="Lucida Sans Unicode" w:hAnsi="Lucida Sans Unicode" w:cs="Lucida Sans Unicode"/>
          <w:color w:val="1A1A1A"/>
          <w:szCs w:val="21"/>
        </w:rPr>
        <w:t>显示为</w:t>
      </w:r>
      <w:r>
        <w:rPr>
          <w:rFonts w:ascii="Lucida Sans Unicode" w:hAnsi="Lucida Sans Unicode" w:cs="Lucida Sans Unicode"/>
          <w:color w:val="1A1A1A"/>
          <w:szCs w:val="21"/>
        </w:rPr>
        <w:t xml:space="preserve"> MB,GB…)</w:t>
      </w:r>
      <w:r>
        <w:rPr>
          <w:rFonts w:ascii="Lucida Sans Unicode" w:hAnsi="Lucida Sans Unicode" w:cs="Lucida Sans Unicode"/>
          <w:color w:val="1A1A1A"/>
          <w:szCs w:val="21"/>
        </w:rPr>
        <w:t>：</w:t>
      </w:r>
      <w:r>
        <w:rPr>
          <w:rStyle w:val="HTML"/>
          <w:rFonts w:ascii="Lucida Console" w:hAnsi="Lucida Console"/>
          <w:color w:val="1A1A1A"/>
          <w:sz w:val="21"/>
          <w:szCs w:val="21"/>
          <w:bdr w:val="single" w:sz="6" w:space="1" w:color="CCCCCC" w:frame="1"/>
          <w:shd w:val="clear" w:color="auto" w:fill="DDDDDD"/>
        </w:rPr>
        <w:t>ls -lh</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E501DC" w:rsidRDefault="00E501DC" w:rsidP="00FA61C5">
      <w:pPr>
        <w:widowControl/>
        <w:numPr>
          <w:ilvl w:val="0"/>
          <w:numId w:val="39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以最后修改时间升序列出文件：</w:t>
      </w:r>
      <w:r>
        <w:rPr>
          <w:rStyle w:val="HTML"/>
          <w:rFonts w:ascii="Lucida Console" w:hAnsi="Lucida Console"/>
          <w:color w:val="1A1A1A"/>
          <w:sz w:val="21"/>
          <w:szCs w:val="21"/>
          <w:bdr w:val="single" w:sz="6" w:space="1" w:color="CCCCCC" w:frame="1"/>
          <w:shd w:val="clear" w:color="auto" w:fill="DDDDDD"/>
        </w:rPr>
        <w:t>ls -ltr</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E501DC" w:rsidRDefault="00E501DC" w:rsidP="00FA61C5">
      <w:pPr>
        <w:widowControl/>
        <w:numPr>
          <w:ilvl w:val="0"/>
          <w:numId w:val="39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在文件名后面显示文件类型：</w:t>
      </w:r>
      <w:r>
        <w:rPr>
          <w:rStyle w:val="HTML"/>
          <w:rFonts w:ascii="Lucida Console" w:hAnsi="Lucida Console"/>
          <w:color w:val="1A1A1A"/>
          <w:sz w:val="21"/>
          <w:szCs w:val="21"/>
          <w:bdr w:val="single" w:sz="6" w:space="1" w:color="CCCCCC" w:frame="1"/>
          <w:shd w:val="clear" w:color="auto" w:fill="DDDDDD"/>
        </w:rPr>
        <w:t>ls -F</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E501DC" w:rsidRDefault="00E501DC" w:rsidP="00E501DC">
      <w:pPr>
        <w:pStyle w:val="2"/>
      </w:pPr>
      <w:r>
        <w:t>pwd 命令</w:t>
      </w:r>
    </w:p>
    <w:p w:rsidR="00E501DC" w:rsidRDefault="00167304" w:rsidP="00E501DC">
      <w:pPr>
        <w:pStyle w:val="a3"/>
        <w:shd w:val="clear" w:color="auto" w:fill="FFFFFF"/>
        <w:spacing w:before="150" w:beforeAutospacing="0" w:after="420" w:afterAutospacing="0"/>
        <w:rPr>
          <w:rFonts w:ascii="Lucida Sans Unicode" w:hAnsi="Lucida Sans Unicode" w:cs="Lucida Sans Unicode"/>
          <w:color w:val="1A1A1A"/>
        </w:rPr>
      </w:pPr>
      <w:hyperlink r:id="rId472" w:tgtFrame="_blank" w:history="1">
        <w:r w:rsidR="00E501DC">
          <w:rPr>
            <w:rStyle w:val="a5"/>
            <w:rFonts w:ascii="Lucida Sans Unicode" w:hAnsi="Lucida Sans Unicode" w:cs="Lucida Sans Unicode"/>
            <w:color w:val="0088CC"/>
          </w:rPr>
          <w:t>《</w:t>
        </w:r>
        <w:r w:rsidR="00E501DC">
          <w:rPr>
            <w:rStyle w:val="a5"/>
            <w:rFonts w:ascii="Lucida Sans Unicode" w:hAnsi="Lucida Sans Unicode" w:cs="Lucida Sans Unicode"/>
            <w:color w:val="0088CC"/>
          </w:rPr>
          <w:t xml:space="preserve">Linux </w:t>
        </w:r>
        <w:r w:rsidR="00E501DC">
          <w:rPr>
            <w:rStyle w:val="a5"/>
            <w:rFonts w:ascii="Lucida Sans Unicode" w:hAnsi="Lucida Sans Unicode" w:cs="Lucida Sans Unicode"/>
            <w:color w:val="0088CC"/>
          </w:rPr>
          <w:t>命令大全</w:t>
        </w:r>
        <w:r w:rsidR="00E501DC">
          <w:rPr>
            <w:rStyle w:val="a5"/>
            <w:rFonts w:ascii="Lucida Sans Unicode" w:hAnsi="Lucida Sans Unicode" w:cs="Lucida Sans Unicode"/>
            <w:color w:val="0088CC"/>
          </w:rPr>
          <w:t xml:space="preserve"> —— pwd </w:t>
        </w:r>
        <w:r w:rsidR="00E501DC">
          <w:rPr>
            <w:rStyle w:val="a5"/>
            <w:rFonts w:ascii="Lucida Sans Unicode" w:hAnsi="Lucida Sans Unicode" w:cs="Lucida Sans Unicode"/>
            <w:color w:val="0088CC"/>
          </w:rPr>
          <w:t>命令》</w:t>
        </w:r>
      </w:hyperlink>
    </w:p>
    <w:p w:rsidR="00E501DC" w:rsidRDefault="00E501DC" w:rsidP="00FA61C5">
      <w:pPr>
        <w:widowControl/>
        <w:numPr>
          <w:ilvl w:val="0"/>
          <w:numId w:val="39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输出当前工作目录：</w:t>
      </w:r>
      <w:r>
        <w:rPr>
          <w:rStyle w:val="HTML"/>
          <w:rFonts w:ascii="Lucida Console" w:hAnsi="Lucida Console"/>
          <w:color w:val="1A1A1A"/>
          <w:sz w:val="21"/>
          <w:szCs w:val="21"/>
          <w:bdr w:val="single" w:sz="6" w:space="1" w:color="CCCCCC" w:frame="1"/>
          <w:shd w:val="clear" w:color="auto" w:fill="DDDDDD"/>
        </w:rPr>
        <w:t>pwd</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E501DC" w:rsidRPr="00E501DC" w:rsidRDefault="00E501DC" w:rsidP="00E501DC">
      <w:pPr>
        <w:pStyle w:val="2"/>
      </w:pPr>
      <w:r>
        <w:t>mkdir 命令</w:t>
      </w:r>
    </w:p>
    <w:p w:rsidR="00E501DC" w:rsidRDefault="00167304" w:rsidP="00E501DC">
      <w:pPr>
        <w:pStyle w:val="a3"/>
        <w:shd w:val="clear" w:color="auto" w:fill="FFFFFF"/>
        <w:spacing w:before="150" w:beforeAutospacing="0" w:after="420" w:afterAutospacing="0"/>
        <w:rPr>
          <w:rFonts w:ascii="Lucida Sans Unicode" w:hAnsi="Lucida Sans Unicode" w:cs="Lucida Sans Unicode"/>
          <w:color w:val="1A1A1A"/>
        </w:rPr>
      </w:pPr>
      <w:hyperlink r:id="rId473" w:tgtFrame="_blank" w:history="1">
        <w:r w:rsidR="00E501DC">
          <w:rPr>
            <w:rStyle w:val="a5"/>
            <w:rFonts w:ascii="Lucida Sans Unicode" w:hAnsi="Lucida Sans Unicode" w:cs="Lucida Sans Unicode"/>
            <w:color w:val="0088CC"/>
          </w:rPr>
          <w:t>《</w:t>
        </w:r>
        <w:r w:rsidR="00E501DC">
          <w:rPr>
            <w:rStyle w:val="a5"/>
            <w:rFonts w:ascii="Lucida Sans Unicode" w:hAnsi="Lucida Sans Unicode" w:cs="Lucida Sans Unicode"/>
            <w:color w:val="0088CC"/>
          </w:rPr>
          <w:t xml:space="preserve">Linux </w:t>
        </w:r>
        <w:r w:rsidR="00E501DC">
          <w:rPr>
            <w:rStyle w:val="a5"/>
            <w:rFonts w:ascii="Lucida Sans Unicode" w:hAnsi="Lucida Sans Unicode" w:cs="Lucida Sans Unicode"/>
            <w:color w:val="0088CC"/>
          </w:rPr>
          <w:t>命令大全</w:t>
        </w:r>
        <w:r w:rsidR="00E501DC">
          <w:rPr>
            <w:rStyle w:val="a5"/>
            <w:rFonts w:ascii="Lucida Sans Unicode" w:hAnsi="Lucida Sans Unicode" w:cs="Lucida Sans Unicode"/>
            <w:color w:val="0088CC"/>
          </w:rPr>
          <w:t xml:space="preserve"> —— mkdir </w:t>
        </w:r>
        <w:r w:rsidR="00E501DC">
          <w:rPr>
            <w:rStyle w:val="a5"/>
            <w:rFonts w:ascii="Lucida Sans Unicode" w:hAnsi="Lucida Sans Unicode" w:cs="Lucida Sans Unicode"/>
            <w:color w:val="0088CC"/>
          </w:rPr>
          <w:t>命令》</w:t>
        </w:r>
      </w:hyperlink>
    </w:p>
    <w:p w:rsidR="00E501DC" w:rsidRDefault="00E501DC" w:rsidP="00FA61C5">
      <w:pPr>
        <w:widowControl/>
        <w:numPr>
          <w:ilvl w:val="0"/>
          <w:numId w:val="39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在</w:t>
      </w:r>
      <w:r>
        <w:rPr>
          <w:rFonts w:ascii="Lucida Sans Unicode" w:hAnsi="Lucida Sans Unicode" w:cs="Lucida Sans Unicode"/>
          <w:color w:val="1A1A1A"/>
          <w:szCs w:val="21"/>
        </w:rPr>
        <w:t xml:space="preserve"> home </w:t>
      </w:r>
      <w:r>
        <w:rPr>
          <w:rFonts w:ascii="Lucida Sans Unicode" w:hAnsi="Lucida Sans Unicode" w:cs="Lucida Sans Unicode"/>
          <w:color w:val="1A1A1A"/>
          <w:szCs w:val="21"/>
        </w:rPr>
        <w:t>目录下创建一个名为</w:t>
      </w:r>
      <w:r>
        <w:rPr>
          <w:rFonts w:ascii="Lucida Sans Unicode" w:hAnsi="Lucida Sans Unicode" w:cs="Lucida Sans Unicode"/>
          <w:color w:val="1A1A1A"/>
          <w:szCs w:val="21"/>
        </w:rPr>
        <w:t xml:space="preserve"> temp </w:t>
      </w:r>
      <w:r>
        <w:rPr>
          <w:rFonts w:ascii="Lucida Sans Unicode" w:hAnsi="Lucida Sans Unicode" w:cs="Lucida Sans Unicode"/>
          <w:color w:val="1A1A1A"/>
          <w:szCs w:val="21"/>
        </w:rPr>
        <w:t>的目录：</w:t>
      </w:r>
      <w:r>
        <w:rPr>
          <w:rStyle w:val="HTML"/>
          <w:rFonts w:ascii="Lucida Console" w:hAnsi="Lucida Console"/>
          <w:color w:val="1A1A1A"/>
          <w:sz w:val="21"/>
          <w:szCs w:val="21"/>
          <w:bdr w:val="single" w:sz="6" w:space="1" w:color="CCCCCC" w:frame="1"/>
          <w:shd w:val="clear" w:color="auto" w:fill="DDDDDD"/>
        </w:rPr>
        <w:t>mkdir ~/temp</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E501DC" w:rsidRDefault="00E501DC" w:rsidP="00FA61C5">
      <w:pPr>
        <w:widowControl/>
        <w:numPr>
          <w:ilvl w:val="0"/>
          <w:numId w:val="39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使用</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-p</w:t>
      </w:r>
      <w:r>
        <w:rPr>
          <w:rFonts w:ascii="Lucida Sans Unicode" w:hAnsi="Lucida Sans Unicode" w:cs="Lucida Sans Unicode"/>
          <w:color w:val="1A1A1A"/>
          <w:szCs w:val="21"/>
        </w:rPr>
        <w:t> </w:t>
      </w:r>
      <w:r>
        <w:rPr>
          <w:rFonts w:ascii="Lucida Sans Unicode" w:hAnsi="Lucida Sans Unicode" w:cs="Lucida Sans Unicode"/>
          <w:color w:val="1A1A1A"/>
          <w:szCs w:val="21"/>
        </w:rPr>
        <w:t>选项可以创建一个路径上所有不存在的目录：</w:t>
      </w:r>
      <w:r>
        <w:rPr>
          <w:rStyle w:val="HTML"/>
          <w:rFonts w:ascii="Lucida Console" w:hAnsi="Lucida Console"/>
          <w:color w:val="1A1A1A"/>
          <w:sz w:val="21"/>
          <w:szCs w:val="21"/>
          <w:bdr w:val="single" w:sz="6" w:space="1" w:color="CCCCCC" w:frame="1"/>
          <w:shd w:val="clear" w:color="auto" w:fill="DDDDDD"/>
        </w:rPr>
        <w:t>mkdir -p dir1/dir2/dir3/dir4/</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E501DC" w:rsidRDefault="00E501DC" w:rsidP="00E501DC">
      <w:pPr>
        <w:pStyle w:val="2"/>
      </w:pPr>
      <w:r>
        <w:t>df 命令</w:t>
      </w:r>
    </w:p>
    <w:p w:rsidR="00E501DC" w:rsidRDefault="00167304" w:rsidP="00E501DC">
      <w:pPr>
        <w:pStyle w:val="a3"/>
        <w:shd w:val="clear" w:color="auto" w:fill="FFFFFF"/>
        <w:spacing w:before="150" w:beforeAutospacing="0" w:after="420" w:afterAutospacing="0"/>
        <w:rPr>
          <w:rFonts w:ascii="Lucida Sans Unicode" w:hAnsi="Lucida Sans Unicode" w:cs="Lucida Sans Unicode"/>
          <w:color w:val="1A1A1A"/>
        </w:rPr>
      </w:pPr>
      <w:hyperlink r:id="rId474" w:tgtFrame="_blank" w:history="1">
        <w:r w:rsidR="00E501DC">
          <w:rPr>
            <w:rStyle w:val="a5"/>
            <w:rFonts w:ascii="Lucida Sans Unicode" w:hAnsi="Lucida Sans Unicode" w:cs="Lucida Sans Unicode"/>
            <w:color w:val="0088CC"/>
          </w:rPr>
          <w:t>《</w:t>
        </w:r>
        <w:r w:rsidR="00E501DC">
          <w:rPr>
            <w:rStyle w:val="a5"/>
            <w:rFonts w:ascii="Lucida Sans Unicode" w:hAnsi="Lucida Sans Unicode" w:cs="Lucida Sans Unicode"/>
            <w:color w:val="0088CC"/>
          </w:rPr>
          <w:t xml:space="preserve">Linux </w:t>
        </w:r>
        <w:r w:rsidR="00E501DC">
          <w:rPr>
            <w:rStyle w:val="a5"/>
            <w:rFonts w:ascii="Lucida Sans Unicode" w:hAnsi="Lucida Sans Unicode" w:cs="Lucida Sans Unicode"/>
            <w:color w:val="0088CC"/>
          </w:rPr>
          <w:t>命令大全</w:t>
        </w:r>
        <w:r w:rsidR="00E501DC">
          <w:rPr>
            <w:rStyle w:val="a5"/>
            <w:rFonts w:ascii="Lucida Sans Unicode" w:hAnsi="Lucida Sans Unicode" w:cs="Lucida Sans Unicode"/>
            <w:color w:val="0088CC"/>
          </w:rPr>
          <w:t xml:space="preserve"> —— df </w:t>
        </w:r>
        <w:r w:rsidR="00E501DC">
          <w:rPr>
            <w:rStyle w:val="a5"/>
            <w:rFonts w:ascii="Lucida Sans Unicode" w:hAnsi="Lucida Sans Unicode" w:cs="Lucida Sans Unicode"/>
            <w:color w:val="0088CC"/>
          </w:rPr>
          <w:t>命令》</w:t>
        </w:r>
      </w:hyperlink>
    </w:p>
    <w:p w:rsidR="00E501DC" w:rsidRDefault="00E501DC" w:rsidP="00FA61C5">
      <w:pPr>
        <w:widowControl/>
        <w:numPr>
          <w:ilvl w:val="0"/>
          <w:numId w:val="39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显示文件系统的磁盘使用情况，默认情况下</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df -k</w:t>
      </w:r>
      <w:r>
        <w:rPr>
          <w:rFonts w:ascii="Lucida Sans Unicode" w:hAnsi="Lucida Sans Unicode" w:cs="Lucida Sans Unicode"/>
          <w:color w:val="1A1A1A"/>
          <w:szCs w:val="21"/>
        </w:rPr>
        <w:t> </w:t>
      </w:r>
      <w:r>
        <w:rPr>
          <w:rFonts w:ascii="Lucida Sans Unicode" w:hAnsi="Lucida Sans Unicode" w:cs="Lucida Sans Unicode"/>
          <w:color w:val="1A1A1A"/>
          <w:szCs w:val="21"/>
        </w:rPr>
        <w:t>将以字节为单位输出磁盘的使用量。</w:t>
      </w:r>
    </w:p>
    <w:p w:rsidR="00E501DC" w:rsidRDefault="00E501DC" w:rsidP="00FA61C5">
      <w:pPr>
        <w:widowControl/>
        <w:numPr>
          <w:ilvl w:val="0"/>
          <w:numId w:val="39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使用</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df -h</w:t>
      </w:r>
      <w:r>
        <w:rPr>
          <w:rFonts w:ascii="Lucida Sans Unicode" w:hAnsi="Lucida Sans Unicode" w:cs="Lucida Sans Unicode"/>
          <w:color w:val="1A1A1A"/>
          <w:szCs w:val="21"/>
        </w:rPr>
        <w:t> </w:t>
      </w:r>
      <w:r>
        <w:rPr>
          <w:rFonts w:ascii="Lucida Sans Unicode" w:hAnsi="Lucida Sans Unicode" w:cs="Lucida Sans Unicode"/>
          <w:color w:val="1A1A1A"/>
          <w:szCs w:val="21"/>
        </w:rPr>
        <w:t>选项可以以更符合阅读习惯的方式显示磁盘使用量。</w:t>
      </w:r>
    </w:p>
    <w:p w:rsidR="00E501DC" w:rsidRDefault="00E501DC" w:rsidP="00FA61C5">
      <w:pPr>
        <w:widowControl/>
        <w:numPr>
          <w:ilvl w:val="0"/>
          <w:numId w:val="39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使用</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df -T</w:t>
      </w:r>
      <w:r>
        <w:rPr>
          <w:rFonts w:ascii="Lucida Sans Unicode" w:hAnsi="Lucida Sans Unicode" w:cs="Lucida Sans Unicode"/>
          <w:color w:val="1A1A1A"/>
          <w:szCs w:val="21"/>
        </w:rPr>
        <w:t> </w:t>
      </w:r>
      <w:r>
        <w:rPr>
          <w:rFonts w:ascii="Lucida Sans Unicode" w:hAnsi="Lucida Sans Unicode" w:cs="Lucida Sans Unicode"/>
          <w:color w:val="1A1A1A"/>
          <w:szCs w:val="21"/>
        </w:rPr>
        <w:t>选项显示文件系统类型。</w:t>
      </w:r>
    </w:p>
    <w:p w:rsidR="00E501DC" w:rsidRDefault="00E501DC" w:rsidP="00E501DC">
      <w:pPr>
        <w:pStyle w:val="2"/>
      </w:pPr>
      <w:r>
        <w:t>rm 命令</w:t>
      </w:r>
    </w:p>
    <w:p w:rsidR="00E501DC" w:rsidRDefault="00167304" w:rsidP="00E501DC">
      <w:pPr>
        <w:pStyle w:val="a3"/>
        <w:shd w:val="clear" w:color="auto" w:fill="FFFFFF"/>
        <w:spacing w:before="150" w:beforeAutospacing="0" w:after="420" w:afterAutospacing="0"/>
        <w:rPr>
          <w:rFonts w:ascii="Lucida Sans Unicode" w:hAnsi="Lucida Sans Unicode" w:cs="Lucida Sans Unicode"/>
          <w:color w:val="1A1A1A"/>
        </w:rPr>
      </w:pPr>
      <w:hyperlink r:id="rId475" w:tgtFrame="_blank" w:history="1">
        <w:r w:rsidR="00E501DC">
          <w:rPr>
            <w:rStyle w:val="a5"/>
            <w:rFonts w:ascii="Lucida Sans Unicode" w:hAnsi="Lucida Sans Unicode" w:cs="Lucida Sans Unicode"/>
            <w:color w:val="0088CC"/>
          </w:rPr>
          <w:t>《</w:t>
        </w:r>
        <w:r w:rsidR="00E501DC">
          <w:rPr>
            <w:rStyle w:val="a5"/>
            <w:rFonts w:ascii="Lucida Sans Unicode" w:hAnsi="Lucida Sans Unicode" w:cs="Lucida Sans Unicode"/>
            <w:color w:val="0088CC"/>
          </w:rPr>
          <w:t xml:space="preserve">Linux </w:t>
        </w:r>
        <w:r w:rsidR="00E501DC">
          <w:rPr>
            <w:rStyle w:val="a5"/>
            <w:rFonts w:ascii="Lucida Sans Unicode" w:hAnsi="Lucida Sans Unicode" w:cs="Lucida Sans Unicode"/>
            <w:color w:val="0088CC"/>
          </w:rPr>
          <w:t>命令大全</w:t>
        </w:r>
        <w:r w:rsidR="00E501DC">
          <w:rPr>
            <w:rStyle w:val="a5"/>
            <w:rFonts w:ascii="Lucida Sans Unicode" w:hAnsi="Lucida Sans Unicode" w:cs="Lucida Sans Unicode"/>
            <w:color w:val="0088CC"/>
          </w:rPr>
          <w:t xml:space="preserve"> —— rm </w:t>
        </w:r>
        <w:r w:rsidR="00E501DC">
          <w:rPr>
            <w:rStyle w:val="a5"/>
            <w:rFonts w:ascii="Lucida Sans Unicode" w:hAnsi="Lucida Sans Unicode" w:cs="Lucida Sans Unicode"/>
            <w:color w:val="0088CC"/>
          </w:rPr>
          <w:t>命令》</w:t>
        </w:r>
      </w:hyperlink>
    </w:p>
    <w:p w:rsidR="00E501DC" w:rsidRDefault="00E501DC" w:rsidP="00FA61C5">
      <w:pPr>
        <w:widowControl/>
        <w:numPr>
          <w:ilvl w:val="0"/>
          <w:numId w:val="39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删除文件前先确认：</w:t>
      </w:r>
      <w:r>
        <w:rPr>
          <w:rStyle w:val="HTML"/>
          <w:rFonts w:ascii="Lucida Console" w:hAnsi="Lucida Console"/>
          <w:color w:val="1A1A1A"/>
          <w:sz w:val="21"/>
          <w:szCs w:val="21"/>
          <w:bdr w:val="single" w:sz="6" w:space="1" w:color="CCCCCC" w:frame="1"/>
          <w:shd w:val="clear" w:color="auto" w:fill="DDDDDD"/>
        </w:rPr>
        <w:t>rm -i filename.txt</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E501DC" w:rsidRDefault="00E501DC" w:rsidP="00FA61C5">
      <w:pPr>
        <w:widowControl/>
        <w:numPr>
          <w:ilvl w:val="0"/>
          <w:numId w:val="39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在文件名中使用</w:t>
      </w:r>
      <w:r>
        <w:rPr>
          <w:rFonts w:ascii="Lucida Sans Unicode" w:hAnsi="Lucida Sans Unicode" w:cs="Lucida Sans Unicode"/>
          <w:color w:val="1A1A1A"/>
          <w:szCs w:val="21"/>
        </w:rPr>
        <w:t xml:space="preserve"> shell </w:t>
      </w:r>
      <w:r>
        <w:rPr>
          <w:rFonts w:ascii="Lucida Sans Unicode" w:hAnsi="Lucida Sans Unicode" w:cs="Lucida Sans Unicode"/>
          <w:color w:val="1A1A1A"/>
          <w:szCs w:val="21"/>
        </w:rPr>
        <w:t>的元字符会非常有用。删除文件前先打印文件名并进行确认：</w:t>
      </w:r>
      <w:r>
        <w:rPr>
          <w:rStyle w:val="HTML"/>
          <w:rFonts w:ascii="Lucida Console" w:hAnsi="Lucida Console"/>
          <w:color w:val="1A1A1A"/>
          <w:sz w:val="21"/>
          <w:szCs w:val="21"/>
          <w:bdr w:val="single" w:sz="6" w:space="1" w:color="CCCCCC" w:frame="1"/>
          <w:shd w:val="clear" w:color="auto" w:fill="DDDDDD"/>
        </w:rPr>
        <w:t>rm -i file*</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E501DC" w:rsidRDefault="00E501DC" w:rsidP="00FA61C5">
      <w:pPr>
        <w:widowControl/>
        <w:numPr>
          <w:ilvl w:val="0"/>
          <w:numId w:val="39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递归删除文件夹下所有文件，并删除该文件夹：</w:t>
      </w:r>
      <w:r>
        <w:rPr>
          <w:rStyle w:val="HTML"/>
          <w:rFonts w:ascii="Lucida Console" w:hAnsi="Lucida Console"/>
          <w:color w:val="1A1A1A"/>
          <w:sz w:val="21"/>
          <w:szCs w:val="21"/>
          <w:bdr w:val="single" w:sz="6" w:space="1" w:color="CCCCCC" w:frame="1"/>
          <w:shd w:val="clear" w:color="auto" w:fill="DDDDDD"/>
        </w:rPr>
        <w:t>rm -r example</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E501DC" w:rsidRDefault="00E501DC" w:rsidP="00E501DC">
      <w:pPr>
        <w:pStyle w:val="2"/>
      </w:pPr>
      <w:r>
        <w:t>mv 命令</w:t>
      </w:r>
    </w:p>
    <w:p w:rsidR="00E501DC" w:rsidRDefault="00167304" w:rsidP="00E501DC">
      <w:pPr>
        <w:pStyle w:val="a3"/>
        <w:shd w:val="clear" w:color="auto" w:fill="FFFFFF"/>
        <w:spacing w:before="150" w:beforeAutospacing="0" w:after="420" w:afterAutospacing="0"/>
        <w:rPr>
          <w:rFonts w:ascii="Lucida Sans Unicode" w:hAnsi="Lucida Sans Unicode" w:cs="Lucida Sans Unicode"/>
          <w:color w:val="1A1A1A"/>
        </w:rPr>
      </w:pPr>
      <w:hyperlink r:id="rId476" w:tgtFrame="_blank" w:history="1">
        <w:r w:rsidR="00E501DC">
          <w:rPr>
            <w:rStyle w:val="a5"/>
            <w:rFonts w:ascii="Lucida Sans Unicode" w:hAnsi="Lucida Sans Unicode" w:cs="Lucida Sans Unicode"/>
            <w:color w:val="0088CC"/>
          </w:rPr>
          <w:t>《</w:t>
        </w:r>
        <w:r w:rsidR="00E501DC">
          <w:rPr>
            <w:rStyle w:val="a5"/>
            <w:rFonts w:ascii="Lucida Sans Unicode" w:hAnsi="Lucida Sans Unicode" w:cs="Lucida Sans Unicode"/>
            <w:color w:val="0088CC"/>
          </w:rPr>
          <w:t xml:space="preserve">Linux </w:t>
        </w:r>
        <w:r w:rsidR="00E501DC">
          <w:rPr>
            <w:rStyle w:val="a5"/>
            <w:rFonts w:ascii="Lucida Sans Unicode" w:hAnsi="Lucida Sans Unicode" w:cs="Lucida Sans Unicode"/>
            <w:color w:val="0088CC"/>
          </w:rPr>
          <w:t>命令大全</w:t>
        </w:r>
        <w:r w:rsidR="00E501DC">
          <w:rPr>
            <w:rStyle w:val="a5"/>
            <w:rFonts w:ascii="Lucida Sans Unicode" w:hAnsi="Lucida Sans Unicode" w:cs="Lucida Sans Unicode"/>
            <w:color w:val="0088CC"/>
          </w:rPr>
          <w:t xml:space="preserve"> —— mv </w:t>
        </w:r>
        <w:r w:rsidR="00E501DC">
          <w:rPr>
            <w:rStyle w:val="a5"/>
            <w:rFonts w:ascii="Lucida Sans Unicode" w:hAnsi="Lucida Sans Unicode" w:cs="Lucida Sans Unicode"/>
            <w:color w:val="0088CC"/>
          </w:rPr>
          <w:t>命令》</w:t>
        </w:r>
      </w:hyperlink>
    </w:p>
    <w:p w:rsidR="00E501DC" w:rsidRDefault="00E501DC" w:rsidP="00FA61C5">
      <w:pPr>
        <w:widowControl/>
        <w:numPr>
          <w:ilvl w:val="0"/>
          <w:numId w:val="39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将</w:t>
      </w:r>
      <w:r>
        <w:rPr>
          <w:rFonts w:ascii="Lucida Sans Unicode" w:hAnsi="Lucida Sans Unicode" w:cs="Lucida Sans Unicode"/>
          <w:color w:val="1A1A1A"/>
          <w:szCs w:val="21"/>
        </w:rPr>
        <w:t xml:space="preserve"> file1 </w:t>
      </w:r>
      <w:r>
        <w:rPr>
          <w:rFonts w:ascii="Lucida Sans Unicode" w:hAnsi="Lucida Sans Unicode" w:cs="Lucida Sans Unicode"/>
          <w:color w:val="1A1A1A"/>
          <w:szCs w:val="21"/>
        </w:rPr>
        <w:t>重命名为</w:t>
      </w:r>
      <w:r>
        <w:rPr>
          <w:rFonts w:ascii="Lucida Sans Unicode" w:hAnsi="Lucida Sans Unicode" w:cs="Lucida Sans Unicode"/>
          <w:color w:val="1A1A1A"/>
          <w:szCs w:val="21"/>
        </w:rPr>
        <w:t xml:space="preserve"> file2 </w:t>
      </w:r>
      <w:r>
        <w:rPr>
          <w:rFonts w:ascii="Lucida Sans Unicode" w:hAnsi="Lucida Sans Unicode" w:cs="Lucida Sans Unicode"/>
          <w:color w:val="1A1A1A"/>
          <w:szCs w:val="21"/>
        </w:rPr>
        <w:t>，如果</w:t>
      </w:r>
      <w:r>
        <w:rPr>
          <w:rFonts w:ascii="Lucida Sans Unicode" w:hAnsi="Lucida Sans Unicode" w:cs="Lucida Sans Unicode"/>
          <w:color w:val="1A1A1A"/>
          <w:szCs w:val="21"/>
        </w:rPr>
        <w:t xml:space="preserve"> file2 </w:t>
      </w:r>
      <w:r>
        <w:rPr>
          <w:rFonts w:ascii="Lucida Sans Unicode" w:hAnsi="Lucida Sans Unicode" w:cs="Lucida Sans Unicode"/>
          <w:color w:val="1A1A1A"/>
          <w:szCs w:val="21"/>
        </w:rPr>
        <w:t>存在则提示是否覆盖：</w:t>
      </w:r>
      <w:r>
        <w:rPr>
          <w:rStyle w:val="HTML"/>
          <w:rFonts w:ascii="Lucida Console" w:hAnsi="Lucida Console"/>
          <w:color w:val="1A1A1A"/>
          <w:sz w:val="21"/>
          <w:szCs w:val="21"/>
          <w:bdr w:val="single" w:sz="6" w:space="1" w:color="CCCCCC" w:frame="1"/>
          <w:shd w:val="clear" w:color="auto" w:fill="DDDDDD"/>
        </w:rPr>
        <w:t>mv -i file1 file2</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E501DC" w:rsidRDefault="00E501DC" w:rsidP="00FA61C5">
      <w:pPr>
        <w:widowControl/>
        <w:numPr>
          <w:ilvl w:val="0"/>
          <w:numId w:val="395"/>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 w:val="21"/>
          <w:szCs w:val="21"/>
          <w:bdr w:val="single" w:sz="6" w:space="1" w:color="CCCCCC" w:frame="1"/>
          <w:shd w:val="clear" w:color="auto" w:fill="DDDDDD"/>
        </w:rPr>
        <w:t>-v</w:t>
      </w:r>
      <w:r>
        <w:rPr>
          <w:rFonts w:ascii="Lucida Sans Unicode" w:hAnsi="Lucida Sans Unicode" w:cs="Lucida Sans Unicode"/>
          <w:color w:val="1A1A1A"/>
          <w:szCs w:val="21"/>
        </w:rPr>
        <w:t> </w:t>
      </w:r>
      <w:r>
        <w:rPr>
          <w:rFonts w:ascii="Lucida Sans Unicode" w:hAnsi="Lucida Sans Unicode" w:cs="Lucida Sans Unicode"/>
          <w:color w:val="1A1A1A"/>
          <w:szCs w:val="21"/>
        </w:rPr>
        <w:t>会输出重命名的过程，当文件名中包含通配符时，这个选项会非常方便：</w:t>
      </w:r>
      <w:r>
        <w:rPr>
          <w:rStyle w:val="HTML"/>
          <w:rFonts w:ascii="Lucida Console" w:hAnsi="Lucida Console"/>
          <w:color w:val="1A1A1A"/>
          <w:sz w:val="21"/>
          <w:szCs w:val="21"/>
          <w:bdr w:val="single" w:sz="6" w:space="1" w:color="CCCCCC" w:frame="1"/>
          <w:shd w:val="clear" w:color="auto" w:fill="DDDDDD"/>
        </w:rPr>
        <w:t>mv -v file1 file2</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E501DC" w:rsidRDefault="00E501DC" w:rsidP="00E501DC">
      <w:pPr>
        <w:pStyle w:val="2"/>
      </w:pPr>
      <w:r>
        <w:t>cp 命令</w:t>
      </w:r>
    </w:p>
    <w:p w:rsidR="00E501DC" w:rsidRDefault="00167304" w:rsidP="00E501DC">
      <w:pPr>
        <w:pStyle w:val="a3"/>
        <w:shd w:val="clear" w:color="auto" w:fill="FFFFFF"/>
        <w:spacing w:before="150" w:beforeAutospacing="0" w:after="420" w:afterAutospacing="0"/>
        <w:rPr>
          <w:rFonts w:ascii="Lucida Sans Unicode" w:hAnsi="Lucida Sans Unicode" w:cs="Lucida Sans Unicode"/>
          <w:color w:val="1A1A1A"/>
        </w:rPr>
      </w:pPr>
      <w:hyperlink r:id="rId477" w:tgtFrame="_blank" w:history="1">
        <w:r w:rsidR="00E501DC">
          <w:rPr>
            <w:rStyle w:val="a5"/>
            <w:rFonts w:ascii="Lucida Sans Unicode" w:hAnsi="Lucida Sans Unicode" w:cs="Lucida Sans Unicode"/>
            <w:color w:val="0088CC"/>
          </w:rPr>
          <w:t>《</w:t>
        </w:r>
        <w:r w:rsidR="00E501DC">
          <w:rPr>
            <w:rStyle w:val="a5"/>
            <w:rFonts w:ascii="Lucida Sans Unicode" w:hAnsi="Lucida Sans Unicode" w:cs="Lucida Sans Unicode"/>
            <w:color w:val="0088CC"/>
          </w:rPr>
          <w:t xml:space="preserve">Linux </w:t>
        </w:r>
        <w:r w:rsidR="00E501DC">
          <w:rPr>
            <w:rStyle w:val="a5"/>
            <w:rFonts w:ascii="Lucida Sans Unicode" w:hAnsi="Lucida Sans Unicode" w:cs="Lucida Sans Unicode"/>
            <w:color w:val="0088CC"/>
          </w:rPr>
          <w:t>命令大全</w:t>
        </w:r>
        <w:r w:rsidR="00E501DC">
          <w:rPr>
            <w:rStyle w:val="a5"/>
            <w:rFonts w:ascii="Lucida Sans Unicode" w:hAnsi="Lucida Sans Unicode" w:cs="Lucida Sans Unicode"/>
            <w:color w:val="0088CC"/>
          </w:rPr>
          <w:t xml:space="preserve"> —— cp </w:t>
        </w:r>
        <w:r w:rsidR="00E501DC">
          <w:rPr>
            <w:rStyle w:val="a5"/>
            <w:rFonts w:ascii="Lucida Sans Unicode" w:hAnsi="Lucida Sans Unicode" w:cs="Lucida Sans Unicode"/>
            <w:color w:val="0088CC"/>
          </w:rPr>
          <w:t>命令》</w:t>
        </w:r>
      </w:hyperlink>
    </w:p>
    <w:p w:rsidR="00E501DC" w:rsidRDefault="00E501DC" w:rsidP="00FA61C5">
      <w:pPr>
        <w:widowControl/>
        <w:numPr>
          <w:ilvl w:val="0"/>
          <w:numId w:val="39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拷贝</w:t>
      </w:r>
      <w:r>
        <w:rPr>
          <w:rFonts w:ascii="Lucida Sans Unicode" w:hAnsi="Lucida Sans Unicode" w:cs="Lucida Sans Unicode"/>
          <w:color w:val="1A1A1A"/>
          <w:szCs w:val="21"/>
        </w:rPr>
        <w:t xml:space="preserve"> file1 </w:t>
      </w:r>
      <w:r>
        <w:rPr>
          <w:rFonts w:ascii="Lucida Sans Unicode" w:hAnsi="Lucida Sans Unicode" w:cs="Lucida Sans Unicode"/>
          <w:color w:val="1A1A1A"/>
          <w:szCs w:val="21"/>
        </w:rPr>
        <w:t>到</w:t>
      </w:r>
      <w:r>
        <w:rPr>
          <w:rFonts w:ascii="Lucida Sans Unicode" w:hAnsi="Lucida Sans Unicode" w:cs="Lucida Sans Unicode"/>
          <w:color w:val="1A1A1A"/>
          <w:szCs w:val="21"/>
        </w:rPr>
        <w:t xml:space="preserve"> file2 </w:t>
      </w:r>
      <w:r>
        <w:rPr>
          <w:rFonts w:ascii="Lucida Sans Unicode" w:hAnsi="Lucida Sans Unicode" w:cs="Lucida Sans Unicode"/>
          <w:color w:val="1A1A1A"/>
          <w:szCs w:val="21"/>
        </w:rPr>
        <w:t>，并保持文件的权限、属主和时间戳：</w:t>
      </w:r>
      <w:r>
        <w:rPr>
          <w:rStyle w:val="HTML"/>
          <w:rFonts w:ascii="Lucida Console" w:hAnsi="Lucida Console"/>
          <w:color w:val="1A1A1A"/>
          <w:sz w:val="21"/>
          <w:szCs w:val="21"/>
          <w:bdr w:val="single" w:sz="6" w:space="1" w:color="CCCCCC" w:frame="1"/>
          <w:shd w:val="clear" w:color="auto" w:fill="DDDDDD"/>
        </w:rPr>
        <w:t>cp -p file1 file2</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E501DC" w:rsidRDefault="00E501DC" w:rsidP="00FA61C5">
      <w:pPr>
        <w:widowControl/>
        <w:numPr>
          <w:ilvl w:val="0"/>
          <w:numId w:val="39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拷贝</w:t>
      </w:r>
      <w:r>
        <w:rPr>
          <w:rFonts w:ascii="Lucida Sans Unicode" w:hAnsi="Lucida Sans Unicode" w:cs="Lucida Sans Unicode"/>
          <w:color w:val="1A1A1A"/>
          <w:szCs w:val="21"/>
        </w:rPr>
        <w:t xml:space="preserve"> file1 </w:t>
      </w:r>
      <w:r>
        <w:rPr>
          <w:rFonts w:ascii="Lucida Sans Unicode" w:hAnsi="Lucida Sans Unicode" w:cs="Lucida Sans Unicode"/>
          <w:color w:val="1A1A1A"/>
          <w:szCs w:val="21"/>
        </w:rPr>
        <w:t>到</w:t>
      </w:r>
      <w:r>
        <w:rPr>
          <w:rFonts w:ascii="Lucida Sans Unicode" w:hAnsi="Lucida Sans Unicode" w:cs="Lucida Sans Unicode"/>
          <w:color w:val="1A1A1A"/>
          <w:szCs w:val="21"/>
        </w:rPr>
        <w:t xml:space="preserve"> file2 </w:t>
      </w:r>
      <w:r>
        <w:rPr>
          <w:rFonts w:ascii="Lucida Sans Unicode" w:hAnsi="Lucida Sans Unicode" w:cs="Lucida Sans Unicode"/>
          <w:color w:val="1A1A1A"/>
          <w:szCs w:val="21"/>
        </w:rPr>
        <w:t>，如果</w:t>
      </w:r>
      <w:r>
        <w:rPr>
          <w:rFonts w:ascii="Lucida Sans Unicode" w:hAnsi="Lucida Sans Unicode" w:cs="Lucida Sans Unicode"/>
          <w:color w:val="1A1A1A"/>
          <w:szCs w:val="21"/>
        </w:rPr>
        <w:t xml:space="preserve"> file2 </w:t>
      </w:r>
      <w:r>
        <w:rPr>
          <w:rFonts w:ascii="Lucida Sans Unicode" w:hAnsi="Lucida Sans Unicode" w:cs="Lucida Sans Unicode"/>
          <w:color w:val="1A1A1A"/>
          <w:szCs w:val="21"/>
        </w:rPr>
        <w:t>存在会提示是否覆盖：</w:t>
      </w:r>
      <w:r>
        <w:rPr>
          <w:rStyle w:val="HTML"/>
          <w:rFonts w:ascii="Lucida Console" w:hAnsi="Lucida Console"/>
          <w:color w:val="1A1A1A"/>
          <w:sz w:val="21"/>
          <w:szCs w:val="21"/>
          <w:bdr w:val="single" w:sz="6" w:space="1" w:color="CCCCCC" w:frame="1"/>
          <w:shd w:val="clear" w:color="auto" w:fill="DDDDDD"/>
        </w:rPr>
        <w:t>cp -i file1 file2</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E501DC" w:rsidRDefault="00E501DC" w:rsidP="00E501DC">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 </w:t>
      </w:r>
      <w:r>
        <w:rPr>
          <w:rStyle w:val="a4"/>
          <w:rFonts w:ascii="Lucida Sans Unicode" w:hAnsi="Lucida Sans Unicode" w:cs="Lucida Sans Unicode"/>
          <w:color w:val="1A1A1A"/>
        </w:rPr>
        <w:t>有一普通用户想在每周日凌晨零点零分定期备份</w:t>
      </w:r>
      <w:r>
        <w:rPr>
          <w:rStyle w:val="a4"/>
          <w:rFonts w:ascii="Lucida Sans Unicode" w:hAnsi="Lucida Sans Unicode" w:cs="Lucida Sans Unicode"/>
          <w:color w:val="1A1A1A"/>
        </w:rPr>
        <w:t> </w:t>
      </w:r>
      <w:r>
        <w:rPr>
          <w:rStyle w:val="HTML"/>
          <w:rFonts w:ascii="Lucida Console" w:hAnsi="Lucida Console"/>
          <w:b/>
          <w:bCs/>
          <w:color w:val="1A1A1A"/>
          <w:sz w:val="21"/>
          <w:szCs w:val="21"/>
          <w:bdr w:val="single" w:sz="6" w:space="1" w:color="CCCCCC" w:frame="1"/>
          <w:shd w:val="clear" w:color="auto" w:fill="DDDDDD"/>
        </w:rPr>
        <w:t>/user/backup</w:t>
      </w:r>
      <w:r>
        <w:rPr>
          <w:rStyle w:val="a4"/>
          <w:rFonts w:ascii="Lucida Sans Unicode" w:hAnsi="Lucida Sans Unicode" w:cs="Lucida Sans Unicode"/>
          <w:color w:val="1A1A1A"/>
        </w:rPr>
        <w:t>到</w:t>
      </w:r>
      <w:r>
        <w:rPr>
          <w:rStyle w:val="a4"/>
          <w:rFonts w:ascii="Lucida Sans Unicode" w:hAnsi="Lucida Sans Unicode" w:cs="Lucida Sans Unicode"/>
          <w:color w:val="1A1A1A"/>
        </w:rPr>
        <w:t> </w:t>
      </w:r>
      <w:r>
        <w:rPr>
          <w:rStyle w:val="HTML"/>
          <w:rFonts w:ascii="Lucida Console" w:hAnsi="Lucida Console"/>
          <w:b/>
          <w:bCs/>
          <w:color w:val="1A1A1A"/>
          <w:sz w:val="21"/>
          <w:szCs w:val="21"/>
          <w:bdr w:val="single" w:sz="6" w:space="1" w:color="CCCCCC" w:frame="1"/>
          <w:shd w:val="clear" w:color="auto" w:fill="DDDDDD"/>
        </w:rPr>
        <w:t>/tmp</w:t>
      </w:r>
      <w:r>
        <w:rPr>
          <w:rStyle w:val="a4"/>
          <w:rFonts w:ascii="Lucida Sans Unicode" w:hAnsi="Lucida Sans Unicode" w:cs="Lucida Sans Unicode"/>
          <w:color w:val="1A1A1A"/>
        </w:rPr>
        <w:t> </w:t>
      </w:r>
      <w:r>
        <w:rPr>
          <w:rStyle w:val="a4"/>
          <w:rFonts w:ascii="Lucida Sans Unicode" w:hAnsi="Lucida Sans Unicode" w:cs="Lucida Sans Unicode"/>
          <w:color w:val="1A1A1A"/>
        </w:rPr>
        <w:t>目录下，该用户应如何做</w:t>
      </w:r>
      <w:r>
        <w:rPr>
          <w:rStyle w:val="a4"/>
          <w:rFonts w:ascii="Lucida Sans Unicode" w:hAnsi="Lucida Sans Unicode" w:cs="Lucida Sans Unicode"/>
          <w:color w:val="1A1A1A"/>
        </w:rPr>
        <w:t>?</w:t>
      </w:r>
    </w:p>
    <w:p w:rsidR="00E501DC" w:rsidRDefault="00E501DC" w:rsidP="00FA61C5">
      <w:pPr>
        <w:pStyle w:val="a3"/>
        <w:numPr>
          <w:ilvl w:val="0"/>
          <w:numId w:val="397"/>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配置如下：</w:t>
      </w:r>
    </w:p>
    <w:tbl>
      <w:tblPr>
        <w:tblW w:w="0" w:type="dxa"/>
        <w:tblCellMar>
          <w:top w:w="15" w:type="dxa"/>
          <w:left w:w="15" w:type="dxa"/>
          <w:bottom w:w="15" w:type="dxa"/>
          <w:right w:w="15" w:type="dxa"/>
        </w:tblCellMar>
        <w:tblLook w:val="04A0" w:firstRow="1" w:lastRow="0" w:firstColumn="1" w:lastColumn="0" w:noHBand="0" w:noVBand="1"/>
      </w:tblPr>
      <w:tblGrid>
        <w:gridCol w:w="4640"/>
      </w:tblGrid>
      <w:tr w:rsidR="00E501DC" w:rsidTr="00E501DC">
        <w:trPr>
          <w:trHeight w:val="525"/>
        </w:trPr>
        <w:tc>
          <w:tcPr>
            <w:tcW w:w="0" w:type="auto"/>
            <w:tcBorders>
              <w:top w:val="nil"/>
              <w:left w:val="nil"/>
              <w:bottom w:val="nil"/>
              <w:right w:val="nil"/>
            </w:tcBorders>
            <w:tcMar>
              <w:top w:w="0" w:type="dxa"/>
              <w:left w:w="0" w:type="dxa"/>
              <w:bottom w:w="0" w:type="dxa"/>
              <w:right w:w="0" w:type="dxa"/>
            </w:tcMar>
            <w:vAlign w:val="center"/>
            <w:hideMark/>
          </w:tcPr>
          <w:p w:rsidR="00E501DC" w:rsidRDefault="00E501DC">
            <w:pPr>
              <w:pStyle w:val="HTML0"/>
              <w:shd w:val="clear" w:color="auto" w:fill="272822"/>
              <w:rPr>
                <w:rFonts w:ascii="Lucida Console" w:hAnsi="Lucida Console"/>
                <w:color w:val="657B83"/>
                <w:sz w:val="22"/>
                <w:szCs w:val="22"/>
              </w:rPr>
            </w:pPr>
            <w:r>
              <w:rPr>
                <w:rStyle w:val="line"/>
                <w:rFonts w:ascii="Lucida Console" w:hAnsi="Lucida Console"/>
                <w:color w:val="FFFFFF"/>
                <w:sz w:val="22"/>
                <w:szCs w:val="22"/>
              </w:rPr>
              <w:t>crontab -e</w:t>
            </w:r>
            <w:r>
              <w:rPr>
                <w:rFonts w:ascii="Lucida Console" w:hAnsi="Lucida Console"/>
                <w:color w:val="657B83"/>
                <w:sz w:val="22"/>
                <w:szCs w:val="22"/>
              </w:rPr>
              <w:br/>
            </w:r>
            <w:r>
              <w:rPr>
                <w:rStyle w:val="line"/>
                <w:rFonts w:ascii="Lucida Console" w:hAnsi="Lucida Console"/>
                <w:color w:val="FFFFFF"/>
                <w:sz w:val="22"/>
                <w:szCs w:val="22"/>
              </w:rPr>
              <w:t>0 0 * * 7 /bin/cp /user/backup /tmp</w:t>
            </w:r>
          </w:p>
        </w:tc>
      </w:tr>
    </w:tbl>
    <w:p w:rsidR="00E501DC" w:rsidRDefault="00E501DC" w:rsidP="00E501DC">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 </w:t>
      </w:r>
      <w:r>
        <w:rPr>
          <w:rStyle w:val="a4"/>
          <w:rFonts w:ascii="Lucida Sans Unicode" w:hAnsi="Lucida Sans Unicode" w:cs="Lucida Sans Unicode"/>
          <w:color w:val="1A1A1A"/>
        </w:rPr>
        <w:t>每周一下午三点将</w:t>
      </w:r>
      <w:r>
        <w:rPr>
          <w:rStyle w:val="a4"/>
          <w:rFonts w:ascii="Lucida Sans Unicode" w:hAnsi="Lucida Sans Unicode" w:cs="Lucida Sans Unicode"/>
          <w:color w:val="1A1A1A"/>
        </w:rPr>
        <w:t> </w:t>
      </w:r>
      <w:r>
        <w:rPr>
          <w:rStyle w:val="HTML"/>
          <w:rFonts w:ascii="Lucida Console" w:hAnsi="Lucida Console"/>
          <w:b/>
          <w:bCs/>
          <w:color w:val="1A1A1A"/>
          <w:sz w:val="21"/>
          <w:szCs w:val="21"/>
          <w:bdr w:val="single" w:sz="6" w:space="1" w:color="CCCCCC" w:frame="1"/>
          <w:shd w:val="clear" w:color="auto" w:fill="DDDDDD"/>
        </w:rPr>
        <w:t>/tmp/logs</w:t>
      </w:r>
      <w:r>
        <w:rPr>
          <w:rStyle w:val="a4"/>
          <w:rFonts w:ascii="Lucida Sans Unicode" w:hAnsi="Lucida Sans Unicode" w:cs="Lucida Sans Unicode"/>
          <w:color w:val="1A1A1A"/>
        </w:rPr>
        <w:t> </w:t>
      </w:r>
      <w:r>
        <w:rPr>
          <w:rStyle w:val="a4"/>
          <w:rFonts w:ascii="Lucida Sans Unicode" w:hAnsi="Lucida Sans Unicode" w:cs="Lucida Sans Unicode"/>
          <w:color w:val="1A1A1A"/>
        </w:rPr>
        <w:t>目录下面的后缀为</w:t>
      </w:r>
      <w:r>
        <w:rPr>
          <w:rStyle w:val="a4"/>
          <w:rFonts w:ascii="Lucida Sans Unicode" w:hAnsi="Lucida Sans Unicode" w:cs="Lucida Sans Unicode"/>
          <w:color w:val="1A1A1A"/>
        </w:rPr>
        <w:t> </w:t>
      </w:r>
      <w:r>
        <w:rPr>
          <w:rStyle w:val="HTML"/>
          <w:rFonts w:ascii="Lucida Console" w:hAnsi="Lucida Console"/>
          <w:b/>
          <w:bCs/>
          <w:color w:val="1A1A1A"/>
          <w:sz w:val="21"/>
          <w:szCs w:val="21"/>
          <w:bdr w:val="single" w:sz="6" w:space="1" w:color="CCCCCC" w:frame="1"/>
          <w:shd w:val="clear" w:color="auto" w:fill="DDDDDD"/>
        </w:rPr>
        <w:t>*.log</w:t>
      </w:r>
      <w:r>
        <w:rPr>
          <w:rStyle w:val="a4"/>
          <w:rFonts w:ascii="Lucida Sans Unicode" w:hAnsi="Lucida Sans Unicode" w:cs="Lucida Sans Unicode"/>
          <w:color w:val="1A1A1A"/>
        </w:rPr>
        <w:t> </w:t>
      </w:r>
      <w:r>
        <w:rPr>
          <w:rStyle w:val="a4"/>
          <w:rFonts w:ascii="Lucida Sans Unicode" w:hAnsi="Lucida Sans Unicode" w:cs="Lucida Sans Unicode"/>
          <w:color w:val="1A1A1A"/>
        </w:rPr>
        <w:t>的所有文件</w:t>
      </w:r>
      <w:r>
        <w:rPr>
          <w:rStyle w:val="a4"/>
          <w:rFonts w:ascii="Lucida Sans Unicode" w:hAnsi="Lucida Sans Unicode" w:cs="Lucida Sans Unicode"/>
          <w:color w:val="1A1A1A"/>
        </w:rPr>
        <w:t xml:space="preserve"> rsync </w:t>
      </w:r>
      <w:r>
        <w:rPr>
          <w:rStyle w:val="a4"/>
          <w:rFonts w:ascii="Lucida Sans Unicode" w:hAnsi="Lucida Sans Unicode" w:cs="Lucida Sans Unicode"/>
          <w:color w:val="1A1A1A"/>
        </w:rPr>
        <w:t>同步到备份服务器</w:t>
      </w:r>
      <w:r>
        <w:rPr>
          <w:rStyle w:val="a4"/>
          <w:rFonts w:ascii="Lucida Sans Unicode" w:hAnsi="Lucida Sans Unicode" w:cs="Lucida Sans Unicode"/>
          <w:color w:val="1A1A1A"/>
        </w:rPr>
        <w:t> </w:t>
      </w:r>
      <w:r>
        <w:rPr>
          <w:rStyle w:val="HTML"/>
          <w:rFonts w:ascii="Lucida Console" w:hAnsi="Lucida Console"/>
          <w:b/>
          <w:bCs/>
          <w:color w:val="1A1A1A"/>
          <w:sz w:val="21"/>
          <w:szCs w:val="21"/>
          <w:bdr w:val="single" w:sz="6" w:space="1" w:color="CCCCCC" w:frame="1"/>
          <w:shd w:val="clear" w:color="auto" w:fill="DDDDDD"/>
        </w:rPr>
        <w:t>192.168.1.100</w:t>
      </w:r>
      <w:r>
        <w:rPr>
          <w:rStyle w:val="a4"/>
          <w:rFonts w:ascii="Lucida Sans Unicode" w:hAnsi="Lucida Sans Unicode" w:cs="Lucida Sans Unicode"/>
          <w:color w:val="1A1A1A"/>
        </w:rPr>
        <w:t> </w:t>
      </w:r>
      <w:r>
        <w:rPr>
          <w:rStyle w:val="a4"/>
          <w:rFonts w:ascii="Lucida Sans Unicode" w:hAnsi="Lucida Sans Unicode" w:cs="Lucida Sans Unicode"/>
          <w:color w:val="1A1A1A"/>
        </w:rPr>
        <w:t>中同样的目录下面</w:t>
      </w:r>
    </w:p>
    <w:p w:rsidR="00E501DC" w:rsidRDefault="00E501DC" w:rsidP="00FA61C5">
      <w:pPr>
        <w:pStyle w:val="a3"/>
        <w:numPr>
          <w:ilvl w:val="0"/>
          <w:numId w:val="398"/>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配置如下：</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E501DC" w:rsidTr="00E501DC">
        <w:trPr>
          <w:trHeight w:val="525"/>
        </w:trPr>
        <w:tc>
          <w:tcPr>
            <w:tcW w:w="0" w:type="auto"/>
            <w:tcBorders>
              <w:top w:val="nil"/>
              <w:left w:val="nil"/>
              <w:bottom w:val="nil"/>
              <w:right w:val="nil"/>
            </w:tcBorders>
            <w:tcMar>
              <w:top w:w="0" w:type="dxa"/>
              <w:left w:w="0" w:type="dxa"/>
              <w:bottom w:w="0" w:type="dxa"/>
              <w:right w:w="0" w:type="dxa"/>
            </w:tcMar>
            <w:vAlign w:val="center"/>
            <w:hideMark/>
          </w:tcPr>
          <w:p w:rsidR="00E501DC" w:rsidRDefault="00E501DC">
            <w:pPr>
              <w:pStyle w:val="HTML0"/>
              <w:shd w:val="clear" w:color="auto" w:fill="272822"/>
              <w:rPr>
                <w:rFonts w:ascii="Lucida Console" w:hAnsi="Lucida Console"/>
                <w:color w:val="657B83"/>
                <w:sz w:val="22"/>
                <w:szCs w:val="22"/>
              </w:rPr>
            </w:pPr>
            <w:r>
              <w:rPr>
                <w:rStyle w:val="line"/>
                <w:rFonts w:ascii="Lucida Console" w:hAnsi="Lucida Console"/>
                <w:color w:val="FFFFFF"/>
                <w:sz w:val="22"/>
                <w:szCs w:val="22"/>
              </w:rPr>
              <w:t>crontab -e</w:t>
            </w:r>
            <w:r>
              <w:rPr>
                <w:rFonts w:ascii="Lucida Console" w:hAnsi="Lucida Console"/>
                <w:color w:val="657B83"/>
                <w:sz w:val="22"/>
                <w:szCs w:val="22"/>
              </w:rPr>
              <w:br/>
            </w:r>
            <w:r>
              <w:rPr>
                <w:rStyle w:val="line"/>
                <w:rFonts w:ascii="Lucida Console" w:hAnsi="Lucida Console"/>
                <w:color w:val="FFFFFF"/>
                <w:sz w:val="22"/>
                <w:szCs w:val="22"/>
              </w:rPr>
              <w:t>00 15 * * 1 rsync -avzP /tmp/logs/*.</w:t>
            </w:r>
            <w:r>
              <w:rPr>
                <w:rStyle w:val="builtin"/>
                <w:rFonts w:ascii="Lucida Console" w:hAnsi="Lucida Console"/>
                <w:color w:val="A6E22E"/>
                <w:sz w:val="22"/>
                <w:szCs w:val="22"/>
              </w:rPr>
              <w:t>log</w:t>
            </w:r>
            <w:r>
              <w:rPr>
                <w:rStyle w:val="line"/>
                <w:rFonts w:ascii="Lucida Console" w:hAnsi="Lucida Console"/>
                <w:color w:val="FFFFFF"/>
                <w:sz w:val="22"/>
                <w:szCs w:val="22"/>
              </w:rPr>
              <w:t xml:space="preserve"> root@192.168.1.100:/tmp/logs</w:t>
            </w:r>
          </w:p>
        </w:tc>
      </w:tr>
    </w:tbl>
    <w:p w:rsidR="00E501DC" w:rsidRDefault="00E501DC" w:rsidP="00E501DC">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相比来说，</w:t>
      </w:r>
      <w:r>
        <w:rPr>
          <w:rStyle w:val="HTML"/>
          <w:rFonts w:ascii="Lucida Console" w:hAnsi="Lucida Console"/>
          <w:color w:val="1A1A1A"/>
          <w:sz w:val="21"/>
          <w:szCs w:val="21"/>
          <w:bdr w:val="single" w:sz="6" w:space="1" w:color="CCCCCC" w:frame="1"/>
          <w:shd w:val="clear" w:color="auto" w:fill="DDDDDD"/>
        </w:rPr>
        <w:t>rsync</w:t>
      </w:r>
      <w:r>
        <w:rPr>
          <w:rFonts w:ascii="Lucida Sans Unicode" w:hAnsi="Lucida Sans Unicode" w:cs="Lucida Sans Unicode"/>
          <w:color w:val="1A1A1A"/>
        </w:rPr>
        <w:t> </w:t>
      </w:r>
      <w:r>
        <w:rPr>
          <w:rFonts w:ascii="Lucida Sans Unicode" w:hAnsi="Lucida Sans Unicode" w:cs="Lucida Sans Unicode"/>
          <w:color w:val="1A1A1A"/>
        </w:rPr>
        <w:t>比</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scp</w:t>
      </w:r>
      <w:r>
        <w:rPr>
          <w:rFonts w:ascii="Lucida Sans Unicode" w:hAnsi="Lucida Sans Unicode" w:cs="Lucida Sans Unicode"/>
          <w:color w:val="1A1A1A"/>
        </w:rPr>
        <w:t> </w:t>
      </w:r>
      <w:r>
        <w:rPr>
          <w:rFonts w:ascii="Lucida Sans Unicode" w:hAnsi="Lucida Sans Unicode" w:cs="Lucida Sans Unicode"/>
          <w:color w:val="1A1A1A"/>
        </w:rPr>
        <w:t>的性能更好。具体可以看看</w:t>
      </w:r>
      <w:r>
        <w:rPr>
          <w:rFonts w:ascii="Lucida Sans Unicode" w:hAnsi="Lucida Sans Unicode" w:cs="Lucida Sans Unicode"/>
          <w:color w:val="1A1A1A"/>
        </w:rPr>
        <w:t> </w:t>
      </w:r>
      <w:hyperlink r:id="rId478"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scp </w:t>
        </w:r>
        <w:r>
          <w:rPr>
            <w:rStyle w:val="a5"/>
            <w:rFonts w:ascii="Lucida Sans Unicode" w:hAnsi="Lucida Sans Unicode" w:cs="Lucida Sans Unicode"/>
            <w:color w:val="0088CC"/>
          </w:rPr>
          <w:t>与</w:t>
        </w:r>
        <w:r>
          <w:rPr>
            <w:rStyle w:val="a5"/>
            <w:rFonts w:ascii="Lucida Sans Unicode" w:hAnsi="Lucida Sans Unicode" w:cs="Lucida Sans Unicode"/>
            <w:color w:val="0088CC"/>
          </w:rPr>
          <w:t xml:space="preserve"> rsync </w:t>
        </w:r>
        <w:r>
          <w:rPr>
            <w:rStyle w:val="a5"/>
            <w:rFonts w:ascii="Lucida Sans Unicode" w:hAnsi="Lucida Sans Unicode" w:cs="Lucida Sans Unicode"/>
            <w:color w:val="0088CC"/>
          </w:rPr>
          <w:t>性能实测》</w:t>
        </w:r>
      </w:hyperlink>
      <w:r>
        <w:rPr>
          <w:rFonts w:ascii="Lucida Sans Unicode" w:hAnsi="Lucida Sans Unicode" w:cs="Lucida Sans Unicode"/>
          <w:color w:val="1A1A1A"/>
        </w:rPr>
        <w:t> </w:t>
      </w:r>
      <w:r>
        <w:rPr>
          <w:rFonts w:ascii="Lucida Sans Unicode" w:hAnsi="Lucida Sans Unicode" w:cs="Lucida Sans Unicode"/>
          <w:color w:val="1A1A1A"/>
        </w:rPr>
        <w:t>文章。</w:t>
      </w:r>
    </w:p>
    <w:p w:rsidR="008D1568" w:rsidRDefault="008D1568" w:rsidP="008D1568">
      <w:pPr>
        <w:pStyle w:val="2"/>
      </w:pPr>
      <w:r>
        <w:t>cat 命令</w:t>
      </w:r>
    </w:p>
    <w:p w:rsidR="008D1568" w:rsidRDefault="00167304" w:rsidP="008D1568">
      <w:pPr>
        <w:pStyle w:val="a3"/>
        <w:shd w:val="clear" w:color="auto" w:fill="FFFFFF"/>
        <w:spacing w:before="150" w:beforeAutospacing="0" w:after="420" w:afterAutospacing="0"/>
        <w:rPr>
          <w:rFonts w:ascii="Lucida Sans Unicode" w:hAnsi="Lucida Sans Unicode" w:cs="Lucida Sans Unicode"/>
          <w:color w:val="1A1A1A"/>
        </w:rPr>
      </w:pPr>
      <w:hyperlink r:id="rId479" w:tgtFrame="_blank" w:history="1">
        <w:r w:rsidR="008D1568">
          <w:rPr>
            <w:rStyle w:val="a5"/>
            <w:rFonts w:ascii="Lucida Sans Unicode" w:hAnsi="Lucida Sans Unicode" w:cs="Lucida Sans Unicode"/>
            <w:color w:val="0088CC"/>
          </w:rPr>
          <w:t>《</w:t>
        </w:r>
        <w:r w:rsidR="008D1568">
          <w:rPr>
            <w:rStyle w:val="a5"/>
            <w:rFonts w:ascii="Lucida Sans Unicode" w:hAnsi="Lucida Sans Unicode" w:cs="Lucida Sans Unicode"/>
            <w:color w:val="0088CC"/>
          </w:rPr>
          <w:t xml:space="preserve">Linux </w:t>
        </w:r>
        <w:r w:rsidR="008D1568">
          <w:rPr>
            <w:rStyle w:val="a5"/>
            <w:rFonts w:ascii="Lucida Sans Unicode" w:hAnsi="Lucida Sans Unicode" w:cs="Lucida Sans Unicode"/>
            <w:color w:val="0088CC"/>
          </w:rPr>
          <w:t>命令大全</w:t>
        </w:r>
        <w:r w:rsidR="008D1568">
          <w:rPr>
            <w:rStyle w:val="a5"/>
            <w:rFonts w:ascii="Lucida Sans Unicode" w:hAnsi="Lucida Sans Unicode" w:cs="Lucida Sans Unicode"/>
            <w:color w:val="0088CC"/>
          </w:rPr>
          <w:t xml:space="preserve"> —— cat </w:t>
        </w:r>
        <w:r w:rsidR="008D1568">
          <w:rPr>
            <w:rStyle w:val="a5"/>
            <w:rFonts w:ascii="Lucida Sans Unicode" w:hAnsi="Lucida Sans Unicode" w:cs="Lucida Sans Unicode"/>
            <w:color w:val="0088CC"/>
          </w:rPr>
          <w:t>命令》</w:t>
        </w:r>
      </w:hyperlink>
    </w:p>
    <w:p w:rsidR="008D1568" w:rsidRDefault="008D1568" w:rsidP="00FA61C5">
      <w:pPr>
        <w:widowControl/>
        <w:numPr>
          <w:ilvl w:val="0"/>
          <w:numId w:val="39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你可以一次查看多个文件的内容，下面的命令会先打印</w:t>
      </w:r>
      <w:r>
        <w:rPr>
          <w:rFonts w:ascii="Lucida Sans Unicode" w:hAnsi="Lucida Sans Unicode" w:cs="Lucida Sans Unicode"/>
          <w:color w:val="1A1A1A"/>
          <w:szCs w:val="21"/>
        </w:rPr>
        <w:t xml:space="preserve"> file1 </w:t>
      </w:r>
      <w:r>
        <w:rPr>
          <w:rFonts w:ascii="Lucida Sans Unicode" w:hAnsi="Lucida Sans Unicode" w:cs="Lucida Sans Unicode"/>
          <w:color w:val="1A1A1A"/>
          <w:szCs w:val="21"/>
        </w:rPr>
        <w:t>的内容，然后打印</w:t>
      </w:r>
      <w:r>
        <w:rPr>
          <w:rFonts w:ascii="Lucida Sans Unicode" w:hAnsi="Lucida Sans Unicode" w:cs="Lucida Sans Unicode"/>
          <w:color w:val="1A1A1A"/>
          <w:szCs w:val="21"/>
        </w:rPr>
        <w:t xml:space="preserve"> file2 </w:t>
      </w:r>
      <w:r>
        <w:rPr>
          <w:rFonts w:ascii="Lucida Sans Unicode" w:hAnsi="Lucida Sans Unicode" w:cs="Lucida Sans Unicode"/>
          <w:color w:val="1A1A1A"/>
          <w:szCs w:val="21"/>
        </w:rPr>
        <w:t>的内容：</w:t>
      </w:r>
      <w:r>
        <w:rPr>
          <w:rStyle w:val="HTML"/>
          <w:rFonts w:ascii="Lucida Console" w:hAnsi="Lucida Console"/>
          <w:color w:val="1A1A1A"/>
          <w:sz w:val="21"/>
          <w:szCs w:val="21"/>
          <w:bdr w:val="single" w:sz="6" w:space="1" w:color="CCCCCC" w:frame="1"/>
          <w:shd w:val="clear" w:color="auto" w:fill="DDDDDD"/>
        </w:rPr>
        <w:t>cat file1 file2</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8D1568" w:rsidRDefault="008D1568" w:rsidP="00FA61C5">
      <w:pPr>
        <w:widowControl/>
        <w:numPr>
          <w:ilvl w:val="0"/>
          <w:numId w:val="399"/>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 w:val="21"/>
          <w:szCs w:val="21"/>
          <w:bdr w:val="single" w:sz="6" w:space="1" w:color="CCCCCC" w:frame="1"/>
          <w:shd w:val="clear" w:color="auto" w:fill="DDDDDD"/>
        </w:rPr>
        <w:t>-n</w:t>
      </w:r>
      <w:r>
        <w:rPr>
          <w:rFonts w:ascii="Lucida Sans Unicode" w:hAnsi="Lucida Sans Unicode" w:cs="Lucida Sans Unicode"/>
          <w:color w:val="1A1A1A"/>
          <w:szCs w:val="21"/>
        </w:rPr>
        <w:t> </w:t>
      </w:r>
      <w:r>
        <w:rPr>
          <w:rFonts w:ascii="Lucida Sans Unicode" w:hAnsi="Lucida Sans Unicode" w:cs="Lucida Sans Unicode"/>
          <w:color w:val="1A1A1A"/>
          <w:szCs w:val="21"/>
        </w:rPr>
        <w:t>命令可以在每行的前面加上行号：</w:t>
      </w:r>
      <w:r>
        <w:rPr>
          <w:rStyle w:val="HTML"/>
          <w:rFonts w:ascii="Lucida Console" w:hAnsi="Lucida Console"/>
          <w:color w:val="1A1A1A"/>
          <w:sz w:val="21"/>
          <w:szCs w:val="21"/>
          <w:bdr w:val="single" w:sz="6" w:space="1" w:color="CCCCCC" w:frame="1"/>
          <w:shd w:val="clear" w:color="auto" w:fill="DDDDDD"/>
        </w:rPr>
        <w:t>cat -n /etc/logrotate.conf</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8D1568" w:rsidRDefault="008D1568" w:rsidP="008D1568">
      <w:pPr>
        <w:pStyle w:val="3"/>
        <w:rPr>
          <w:sz w:val="24"/>
          <w:szCs w:val="24"/>
        </w:rPr>
      </w:pPr>
      <w:r>
        <w:rPr>
          <w:rStyle w:val="a4"/>
          <w:rFonts w:ascii="Lucida Sans Unicode" w:hAnsi="Lucida Sans Unicode" w:cs="Lucida Sans Unicode"/>
          <w:color w:val="1A1A1A"/>
        </w:rPr>
        <w:t>如何看当前</w:t>
      </w:r>
      <w:r>
        <w:rPr>
          <w:rStyle w:val="a4"/>
          <w:rFonts w:ascii="Lucida Sans Unicode" w:hAnsi="Lucida Sans Unicode" w:cs="Lucida Sans Unicode"/>
          <w:color w:val="1A1A1A"/>
        </w:rPr>
        <w:t xml:space="preserve"> Linux </w:t>
      </w:r>
      <w:r>
        <w:rPr>
          <w:rStyle w:val="a4"/>
          <w:rFonts w:ascii="Lucida Sans Unicode" w:hAnsi="Lucida Sans Unicode" w:cs="Lucida Sans Unicode"/>
          <w:color w:val="1A1A1A"/>
        </w:rPr>
        <w:t>系统有几颗物理</w:t>
      </w:r>
      <w:r>
        <w:rPr>
          <w:rStyle w:val="a4"/>
          <w:rFonts w:ascii="Lucida Sans Unicode" w:hAnsi="Lucida Sans Unicode" w:cs="Lucida Sans Unicode"/>
          <w:color w:val="1A1A1A"/>
        </w:rPr>
        <w:t xml:space="preserve"> CPU </w:t>
      </w:r>
      <w:r>
        <w:rPr>
          <w:rStyle w:val="a4"/>
          <w:rFonts w:ascii="Lucida Sans Unicode" w:hAnsi="Lucida Sans Unicode" w:cs="Lucida Sans Unicode"/>
          <w:color w:val="1A1A1A"/>
        </w:rPr>
        <w:t>和每颗</w:t>
      </w:r>
      <w:r>
        <w:rPr>
          <w:rStyle w:val="a4"/>
          <w:rFonts w:ascii="Lucida Sans Unicode" w:hAnsi="Lucida Sans Unicode" w:cs="Lucida Sans Unicode"/>
          <w:color w:val="1A1A1A"/>
        </w:rPr>
        <w:t xml:space="preserve"> CPU </w:t>
      </w:r>
      <w:r>
        <w:rPr>
          <w:rStyle w:val="a4"/>
          <w:rFonts w:ascii="Lucida Sans Unicode" w:hAnsi="Lucida Sans Unicode" w:cs="Lucida Sans Unicode"/>
          <w:color w:val="1A1A1A"/>
        </w:rPr>
        <w:t>的核数？</w:t>
      </w:r>
    </w:p>
    <w:tbl>
      <w:tblPr>
        <w:tblW w:w="8306" w:type="dxa"/>
        <w:tblCellMar>
          <w:top w:w="15" w:type="dxa"/>
          <w:left w:w="15" w:type="dxa"/>
          <w:bottom w:w="15" w:type="dxa"/>
          <w:right w:w="15" w:type="dxa"/>
        </w:tblCellMar>
        <w:tblLook w:val="04A0" w:firstRow="1" w:lastRow="0" w:firstColumn="1" w:lastColumn="0" w:noHBand="0" w:noVBand="1"/>
      </w:tblPr>
      <w:tblGrid>
        <w:gridCol w:w="8306"/>
      </w:tblGrid>
      <w:tr w:rsidR="008D1568" w:rsidTr="008D1568">
        <w:trPr>
          <w:trHeight w:val="525"/>
        </w:trPr>
        <w:tc>
          <w:tcPr>
            <w:tcW w:w="0" w:type="auto"/>
            <w:tcBorders>
              <w:top w:val="nil"/>
              <w:left w:val="nil"/>
              <w:bottom w:val="nil"/>
              <w:right w:val="nil"/>
            </w:tcBorders>
            <w:tcMar>
              <w:top w:w="0" w:type="dxa"/>
              <w:left w:w="0" w:type="dxa"/>
              <w:bottom w:w="0" w:type="dxa"/>
              <w:right w:w="0" w:type="dxa"/>
            </w:tcMar>
            <w:vAlign w:val="center"/>
            <w:hideMark/>
          </w:tcPr>
          <w:p w:rsidR="008D1568" w:rsidRDefault="008D1568">
            <w:pPr>
              <w:pStyle w:val="HTML0"/>
              <w:shd w:val="clear" w:color="auto" w:fill="272822"/>
              <w:rPr>
                <w:rFonts w:ascii="Lucida Console" w:hAnsi="Lucida Console"/>
                <w:color w:val="657B83"/>
                <w:sz w:val="22"/>
                <w:szCs w:val="22"/>
              </w:rPr>
            </w:pPr>
            <w:r>
              <w:rPr>
                <w:rStyle w:val="line"/>
                <w:rFonts w:ascii="Lucida Console" w:hAnsi="Lucida Console"/>
                <w:color w:val="FFFFFF"/>
                <w:sz w:val="22"/>
                <w:szCs w:val="22"/>
              </w:rPr>
              <w:t xml:space="preserve">[root@centos6 ~ 10:55 </w:t>
            </w:r>
            <w:r>
              <w:rPr>
                <w:rStyle w:val="comment"/>
                <w:rFonts w:ascii="Lucida Console" w:hAnsi="Lucida Console"/>
                <w:color w:val="75715E"/>
                <w:sz w:val="22"/>
                <w:szCs w:val="22"/>
              </w:rPr>
              <w:t>#35]# cat /proc/cpuinfo|grep -c 'physical id'</w:t>
            </w:r>
            <w:r>
              <w:rPr>
                <w:rFonts w:ascii="Lucida Console" w:hAnsi="Lucida Console"/>
                <w:color w:val="657B83"/>
                <w:sz w:val="22"/>
                <w:szCs w:val="22"/>
              </w:rPr>
              <w:br/>
            </w:r>
            <w:r>
              <w:rPr>
                <w:rStyle w:val="line"/>
                <w:rFonts w:ascii="Lucida Console" w:hAnsi="Lucida Console"/>
                <w:color w:val="FFFFFF"/>
                <w:sz w:val="22"/>
                <w:szCs w:val="22"/>
              </w:rPr>
              <w:t>4</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 xml:space="preserve">[root@centos6 ~ 10:56 </w:t>
            </w:r>
            <w:r>
              <w:rPr>
                <w:rStyle w:val="comment"/>
                <w:rFonts w:ascii="Lucida Console" w:hAnsi="Lucida Console"/>
                <w:color w:val="75715E"/>
                <w:sz w:val="22"/>
                <w:szCs w:val="22"/>
              </w:rPr>
              <w:t>#36]# cat /proc/cpuinfo|grep -c 'processor'</w:t>
            </w:r>
            <w:r>
              <w:rPr>
                <w:rFonts w:ascii="Lucida Console" w:hAnsi="Lucida Console"/>
                <w:color w:val="657B83"/>
                <w:sz w:val="22"/>
                <w:szCs w:val="22"/>
              </w:rPr>
              <w:br/>
            </w:r>
            <w:r>
              <w:rPr>
                <w:rStyle w:val="line"/>
                <w:rFonts w:ascii="Lucida Console" w:hAnsi="Lucida Console"/>
                <w:color w:val="FFFFFF"/>
                <w:sz w:val="22"/>
                <w:szCs w:val="22"/>
              </w:rPr>
              <w:t>4</w:t>
            </w:r>
          </w:p>
        </w:tc>
      </w:tr>
    </w:tbl>
    <w:p w:rsidR="008D1568" w:rsidRDefault="008D1568" w:rsidP="008D1568">
      <w:pPr>
        <w:pStyle w:val="2"/>
      </w:pPr>
      <w:r>
        <w:t>tail 命令</w:t>
      </w:r>
    </w:p>
    <w:p w:rsidR="008D1568" w:rsidRDefault="00167304" w:rsidP="008D1568">
      <w:pPr>
        <w:pStyle w:val="a3"/>
        <w:shd w:val="clear" w:color="auto" w:fill="FFFFFF"/>
        <w:spacing w:before="150" w:beforeAutospacing="0" w:after="420" w:afterAutospacing="0"/>
        <w:rPr>
          <w:rFonts w:ascii="Lucida Sans Unicode" w:hAnsi="Lucida Sans Unicode" w:cs="Lucida Sans Unicode"/>
          <w:color w:val="1A1A1A"/>
        </w:rPr>
      </w:pPr>
      <w:hyperlink r:id="rId480" w:tgtFrame="_blank" w:history="1">
        <w:r w:rsidR="008D1568">
          <w:rPr>
            <w:rStyle w:val="a5"/>
            <w:rFonts w:ascii="Lucida Sans Unicode" w:hAnsi="Lucida Sans Unicode" w:cs="Lucida Sans Unicode"/>
            <w:color w:val="0088CC"/>
          </w:rPr>
          <w:t>《</w:t>
        </w:r>
        <w:r w:rsidR="008D1568">
          <w:rPr>
            <w:rStyle w:val="a5"/>
            <w:rFonts w:ascii="Lucida Sans Unicode" w:hAnsi="Lucida Sans Unicode" w:cs="Lucida Sans Unicode"/>
            <w:color w:val="0088CC"/>
          </w:rPr>
          <w:t xml:space="preserve">Linux </w:t>
        </w:r>
        <w:r w:rsidR="008D1568">
          <w:rPr>
            <w:rStyle w:val="a5"/>
            <w:rFonts w:ascii="Lucida Sans Unicode" w:hAnsi="Lucida Sans Unicode" w:cs="Lucida Sans Unicode"/>
            <w:color w:val="0088CC"/>
          </w:rPr>
          <w:t>命令大全</w:t>
        </w:r>
        <w:r w:rsidR="008D1568">
          <w:rPr>
            <w:rStyle w:val="a5"/>
            <w:rFonts w:ascii="Lucida Sans Unicode" w:hAnsi="Lucida Sans Unicode" w:cs="Lucida Sans Unicode"/>
            <w:color w:val="0088CC"/>
          </w:rPr>
          <w:t xml:space="preserve"> —— tail </w:t>
        </w:r>
        <w:r w:rsidR="008D1568">
          <w:rPr>
            <w:rStyle w:val="a5"/>
            <w:rFonts w:ascii="Lucida Sans Unicode" w:hAnsi="Lucida Sans Unicode" w:cs="Lucida Sans Unicode"/>
            <w:color w:val="0088CC"/>
          </w:rPr>
          <w:t>命令》</w:t>
        </w:r>
      </w:hyperlink>
    </w:p>
    <w:p w:rsidR="008D1568" w:rsidRDefault="008D1568" w:rsidP="00FA61C5">
      <w:pPr>
        <w:widowControl/>
        <w:numPr>
          <w:ilvl w:val="0"/>
          <w:numId w:val="40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tail </w:t>
      </w:r>
      <w:r>
        <w:rPr>
          <w:rFonts w:ascii="Lucida Sans Unicode" w:hAnsi="Lucida Sans Unicode" w:cs="Lucida Sans Unicode"/>
          <w:color w:val="1A1A1A"/>
          <w:szCs w:val="21"/>
        </w:rPr>
        <w:t>命令默认显示文件最后的</w:t>
      </w:r>
      <w:r>
        <w:rPr>
          <w:rFonts w:ascii="Lucida Sans Unicode" w:hAnsi="Lucida Sans Unicode" w:cs="Lucida Sans Unicode"/>
          <w:color w:val="1A1A1A"/>
          <w:szCs w:val="21"/>
        </w:rPr>
        <w:t xml:space="preserve"> 10 </w:t>
      </w:r>
      <w:r>
        <w:rPr>
          <w:rFonts w:ascii="Lucida Sans Unicode" w:hAnsi="Lucida Sans Unicode" w:cs="Lucida Sans Unicode"/>
          <w:color w:val="1A1A1A"/>
          <w:szCs w:val="21"/>
        </w:rPr>
        <w:t>行文本：</w:t>
      </w:r>
      <w:r>
        <w:rPr>
          <w:rStyle w:val="HTML"/>
          <w:rFonts w:ascii="Lucida Console" w:hAnsi="Lucida Console"/>
          <w:color w:val="1A1A1A"/>
          <w:sz w:val="21"/>
          <w:szCs w:val="21"/>
          <w:bdr w:val="single" w:sz="6" w:space="1" w:color="CCCCCC" w:frame="1"/>
          <w:shd w:val="clear" w:color="auto" w:fill="DDDDDD"/>
        </w:rPr>
        <w:t>tail filename.txt</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8D1568" w:rsidRDefault="008D1568" w:rsidP="00FA61C5">
      <w:pPr>
        <w:widowControl/>
        <w:numPr>
          <w:ilvl w:val="0"/>
          <w:numId w:val="40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你可以使用</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-n</w:t>
      </w:r>
      <w:r>
        <w:rPr>
          <w:rFonts w:ascii="Lucida Sans Unicode" w:hAnsi="Lucida Sans Unicode" w:cs="Lucida Sans Unicode"/>
          <w:color w:val="1A1A1A"/>
          <w:szCs w:val="21"/>
        </w:rPr>
        <w:t> </w:t>
      </w:r>
      <w:r>
        <w:rPr>
          <w:rFonts w:ascii="Lucida Sans Unicode" w:hAnsi="Lucida Sans Unicode" w:cs="Lucida Sans Unicode"/>
          <w:color w:val="1A1A1A"/>
          <w:szCs w:val="21"/>
        </w:rPr>
        <w:t>选项指定要显示的行数：</w:t>
      </w:r>
      <w:r>
        <w:rPr>
          <w:rStyle w:val="HTML"/>
          <w:rFonts w:ascii="Lucida Console" w:hAnsi="Lucida Console"/>
          <w:color w:val="1A1A1A"/>
          <w:sz w:val="21"/>
          <w:szCs w:val="21"/>
          <w:bdr w:val="single" w:sz="6" w:space="1" w:color="CCCCCC" w:frame="1"/>
          <w:shd w:val="clear" w:color="auto" w:fill="DDDDDD"/>
        </w:rPr>
        <w:t>tail -n N filename.txt</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8D1568" w:rsidRDefault="008D1568" w:rsidP="00FA61C5">
      <w:pPr>
        <w:widowControl/>
        <w:numPr>
          <w:ilvl w:val="0"/>
          <w:numId w:val="40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你也可以使用</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-f</w:t>
      </w:r>
      <w:r>
        <w:rPr>
          <w:rFonts w:ascii="Lucida Sans Unicode" w:hAnsi="Lucida Sans Unicode" w:cs="Lucida Sans Unicode"/>
          <w:color w:val="1A1A1A"/>
          <w:szCs w:val="21"/>
        </w:rPr>
        <w:t> </w:t>
      </w:r>
      <w:r>
        <w:rPr>
          <w:rFonts w:ascii="Lucida Sans Unicode" w:hAnsi="Lucida Sans Unicode" w:cs="Lucida Sans Unicode"/>
          <w:color w:val="1A1A1A"/>
          <w:szCs w:val="21"/>
        </w:rPr>
        <w:t>选项进行实时查看，这个命令执行后会等待，如果有新行添加到文件尾部，它会继续输出新的行，在查看日志时这个选项会非常有用。你可以通过</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CTRL-C</w:t>
      </w:r>
      <w:r>
        <w:rPr>
          <w:rFonts w:ascii="Lucida Sans Unicode" w:hAnsi="Lucida Sans Unicode" w:cs="Lucida Sans Unicode"/>
          <w:color w:val="1A1A1A"/>
          <w:szCs w:val="21"/>
        </w:rPr>
        <w:t> </w:t>
      </w:r>
      <w:r>
        <w:rPr>
          <w:rFonts w:ascii="Lucida Sans Unicode" w:hAnsi="Lucida Sans Unicode" w:cs="Lucida Sans Unicode"/>
          <w:color w:val="1A1A1A"/>
          <w:szCs w:val="21"/>
        </w:rPr>
        <w:t>终止命令的执行：</w:t>
      </w:r>
      <w:r>
        <w:rPr>
          <w:rStyle w:val="HTML"/>
          <w:rFonts w:ascii="Lucida Console" w:hAnsi="Lucida Console"/>
          <w:color w:val="1A1A1A"/>
          <w:sz w:val="21"/>
          <w:szCs w:val="21"/>
          <w:bdr w:val="single" w:sz="6" w:space="1" w:color="CCCCCC" w:frame="1"/>
          <w:shd w:val="clear" w:color="auto" w:fill="DDDDDD"/>
        </w:rPr>
        <w:t>tail -f log-file</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8D1568" w:rsidRDefault="008D1568" w:rsidP="008D1568">
      <w:pPr>
        <w:pStyle w:val="2"/>
      </w:pPr>
      <w:r>
        <w:t>less 命令</w:t>
      </w:r>
    </w:p>
    <w:p w:rsidR="008D1568" w:rsidRDefault="00167304" w:rsidP="008D1568">
      <w:pPr>
        <w:pStyle w:val="a3"/>
        <w:shd w:val="clear" w:color="auto" w:fill="FFFFFF"/>
        <w:spacing w:before="150" w:beforeAutospacing="0" w:after="420" w:afterAutospacing="0"/>
        <w:rPr>
          <w:rFonts w:ascii="Lucida Sans Unicode" w:hAnsi="Lucida Sans Unicode" w:cs="Lucida Sans Unicode"/>
          <w:color w:val="1A1A1A"/>
        </w:rPr>
      </w:pPr>
      <w:hyperlink r:id="rId481" w:tgtFrame="_blank" w:history="1">
        <w:r w:rsidR="008D1568">
          <w:rPr>
            <w:rStyle w:val="a5"/>
            <w:rFonts w:ascii="Lucida Sans Unicode" w:hAnsi="Lucida Sans Unicode" w:cs="Lucida Sans Unicode"/>
            <w:color w:val="0088CC"/>
          </w:rPr>
          <w:t>《</w:t>
        </w:r>
        <w:r w:rsidR="008D1568">
          <w:rPr>
            <w:rStyle w:val="a5"/>
            <w:rFonts w:ascii="Lucida Sans Unicode" w:hAnsi="Lucida Sans Unicode" w:cs="Lucida Sans Unicode"/>
            <w:color w:val="0088CC"/>
          </w:rPr>
          <w:t xml:space="preserve">Linux </w:t>
        </w:r>
        <w:r w:rsidR="008D1568">
          <w:rPr>
            <w:rStyle w:val="a5"/>
            <w:rFonts w:ascii="Lucida Sans Unicode" w:hAnsi="Lucida Sans Unicode" w:cs="Lucida Sans Unicode"/>
            <w:color w:val="0088CC"/>
          </w:rPr>
          <w:t>命令大全</w:t>
        </w:r>
        <w:r w:rsidR="008D1568">
          <w:rPr>
            <w:rStyle w:val="a5"/>
            <w:rFonts w:ascii="Lucida Sans Unicode" w:hAnsi="Lucida Sans Unicode" w:cs="Lucida Sans Unicode"/>
            <w:color w:val="0088CC"/>
          </w:rPr>
          <w:t xml:space="preserve"> —— less </w:t>
        </w:r>
        <w:r w:rsidR="008D1568">
          <w:rPr>
            <w:rStyle w:val="a5"/>
            <w:rFonts w:ascii="Lucida Sans Unicode" w:hAnsi="Lucida Sans Unicode" w:cs="Lucida Sans Unicode"/>
            <w:color w:val="0088CC"/>
          </w:rPr>
          <w:t>命令》</w:t>
        </w:r>
      </w:hyperlink>
    </w:p>
    <w:p w:rsidR="008D1568" w:rsidRDefault="008D1568" w:rsidP="00FA61C5">
      <w:pPr>
        <w:widowControl/>
        <w:numPr>
          <w:ilvl w:val="0"/>
          <w:numId w:val="40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这个命名可以在不加载整个文件的前提下显示文件内容，在查看大型日志文件的时候这个命令会非常有用：</w:t>
      </w:r>
      <w:r>
        <w:rPr>
          <w:rStyle w:val="HTML"/>
          <w:rFonts w:ascii="Lucida Console" w:hAnsi="Lucida Console"/>
          <w:color w:val="1A1A1A"/>
          <w:sz w:val="21"/>
          <w:szCs w:val="21"/>
          <w:bdr w:val="single" w:sz="6" w:space="1" w:color="CCCCCC" w:frame="1"/>
          <w:shd w:val="clear" w:color="auto" w:fill="DDDDDD"/>
        </w:rPr>
        <w:t>less huge-log-file.log</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8D1568" w:rsidRDefault="008D1568" w:rsidP="00FA61C5">
      <w:pPr>
        <w:pStyle w:val="a3"/>
        <w:numPr>
          <w:ilvl w:val="0"/>
          <w:numId w:val="401"/>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当你用</w:t>
      </w:r>
      <w:r>
        <w:rPr>
          <w:rFonts w:ascii="Lucida Sans Unicode" w:hAnsi="Lucida Sans Unicode" w:cs="Lucida Sans Unicode"/>
          <w:color w:val="1A1A1A"/>
          <w:sz w:val="21"/>
          <w:szCs w:val="21"/>
        </w:rPr>
        <w:t xml:space="preserve"> less </w:t>
      </w:r>
      <w:r>
        <w:rPr>
          <w:rFonts w:ascii="Lucida Sans Unicode" w:hAnsi="Lucida Sans Unicode" w:cs="Lucida Sans Unicode"/>
          <w:color w:val="1A1A1A"/>
          <w:sz w:val="21"/>
          <w:szCs w:val="21"/>
        </w:rPr>
        <w:t>命令打开某个文件时，下面两个按键会给你带来很多帮助，他们用于向前和向后滚屏：</w:t>
      </w:r>
    </w:p>
    <w:tbl>
      <w:tblPr>
        <w:tblW w:w="3712" w:type="dxa"/>
        <w:tblCellMar>
          <w:top w:w="15" w:type="dxa"/>
          <w:left w:w="15" w:type="dxa"/>
          <w:bottom w:w="15" w:type="dxa"/>
          <w:right w:w="15" w:type="dxa"/>
        </w:tblCellMar>
        <w:tblLook w:val="04A0" w:firstRow="1" w:lastRow="0" w:firstColumn="1" w:lastColumn="0" w:noHBand="0" w:noVBand="1"/>
      </w:tblPr>
      <w:tblGrid>
        <w:gridCol w:w="3712"/>
      </w:tblGrid>
      <w:tr w:rsidR="008D1568" w:rsidTr="008D1568">
        <w:trPr>
          <w:trHeight w:val="525"/>
        </w:trPr>
        <w:tc>
          <w:tcPr>
            <w:tcW w:w="0" w:type="auto"/>
            <w:tcBorders>
              <w:top w:val="nil"/>
              <w:left w:val="nil"/>
              <w:bottom w:val="nil"/>
              <w:right w:val="nil"/>
            </w:tcBorders>
            <w:tcMar>
              <w:top w:w="0" w:type="dxa"/>
              <w:left w:w="0" w:type="dxa"/>
              <w:bottom w:w="0" w:type="dxa"/>
              <w:right w:w="0" w:type="dxa"/>
            </w:tcMar>
            <w:vAlign w:val="center"/>
            <w:hideMark/>
          </w:tcPr>
          <w:p w:rsidR="008D1568" w:rsidRDefault="008D1568">
            <w:pPr>
              <w:pStyle w:val="HTML0"/>
              <w:shd w:val="clear" w:color="auto" w:fill="272822"/>
              <w:rPr>
                <w:rFonts w:ascii="Lucida Console" w:hAnsi="Lucida Console"/>
                <w:color w:val="657B83"/>
                <w:sz w:val="22"/>
                <w:szCs w:val="22"/>
              </w:rPr>
            </w:pPr>
            <w:r>
              <w:rPr>
                <w:rStyle w:val="line"/>
                <w:rFonts w:ascii="Lucida Console" w:hAnsi="Lucida Console"/>
                <w:color w:val="FFFFFF"/>
                <w:sz w:val="22"/>
                <w:szCs w:val="22"/>
              </w:rPr>
              <w:t>CTRL+F – forward one window</w:t>
            </w:r>
            <w:r>
              <w:rPr>
                <w:rFonts w:ascii="Lucida Console" w:hAnsi="Lucida Console"/>
                <w:color w:val="657B83"/>
                <w:sz w:val="22"/>
                <w:szCs w:val="22"/>
              </w:rPr>
              <w:br/>
            </w:r>
            <w:r>
              <w:rPr>
                <w:rStyle w:val="line"/>
                <w:rFonts w:ascii="Lucida Console" w:hAnsi="Lucida Console"/>
                <w:color w:val="FFFFFF"/>
                <w:sz w:val="22"/>
                <w:szCs w:val="22"/>
              </w:rPr>
              <w:t>CTRL+B – backward one window</w:t>
            </w:r>
          </w:p>
        </w:tc>
      </w:tr>
    </w:tbl>
    <w:p w:rsidR="008D1568" w:rsidRDefault="008D1568" w:rsidP="008D1568">
      <w:pPr>
        <w:pStyle w:val="2"/>
      </w:pPr>
      <w:r>
        <w:t>grep 命令</w:t>
      </w:r>
    </w:p>
    <w:p w:rsidR="008D1568" w:rsidRDefault="00167304" w:rsidP="008D1568">
      <w:pPr>
        <w:pStyle w:val="a3"/>
        <w:shd w:val="clear" w:color="auto" w:fill="FFFFFF"/>
        <w:spacing w:before="150" w:beforeAutospacing="0" w:after="420" w:afterAutospacing="0"/>
        <w:rPr>
          <w:rFonts w:ascii="Lucida Sans Unicode" w:hAnsi="Lucida Sans Unicode" w:cs="Lucida Sans Unicode"/>
          <w:color w:val="1A1A1A"/>
        </w:rPr>
      </w:pPr>
      <w:hyperlink r:id="rId482" w:tgtFrame="_blank" w:history="1">
        <w:r w:rsidR="008D1568">
          <w:rPr>
            <w:rStyle w:val="a5"/>
            <w:rFonts w:ascii="Lucida Sans Unicode" w:hAnsi="Lucida Sans Unicode" w:cs="Lucida Sans Unicode"/>
            <w:color w:val="0088CC"/>
          </w:rPr>
          <w:t>《</w:t>
        </w:r>
        <w:r w:rsidR="008D1568">
          <w:rPr>
            <w:rStyle w:val="a5"/>
            <w:rFonts w:ascii="Lucida Sans Unicode" w:hAnsi="Lucida Sans Unicode" w:cs="Lucida Sans Unicode"/>
            <w:color w:val="0088CC"/>
          </w:rPr>
          <w:t xml:space="preserve">Linux </w:t>
        </w:r>
        <w:r w:rsidR="008D1568">
          <w:rPr>
            <w:rStyle w:val="a5"/>
            <w:rFonts w:ascii="Lucida Sans Unicode" w:hAnsi="Lucida Sans Unicode" w:cs="Lucida Sans Unicode"/>
            <w:color w:val="0088CC"/>
          </w:rPr>
          <w:t>命令大全</w:t>
        </w:r>
        <w:r w:rsidR="008D1568">
          <w:rPr>
            <w:rStyle w:val="a5"/>
            <w:rFonts w:ascii="Lucida Sans Unicode" w:hAnsi="Lucida Sans Unicode" w:cs="Lucida Sans Unicode"/>
            <w:color w:val="0088CC"/>
          </w:rPr>
          <w:t xml:space="preserve"> —— grep </w:t>
        </w:r>
        <w:r w:rsidR="008D1568">
          <w:rPr>
            <w:rStyle w:val="a5"/>
            <w:rFonts w:ascii="Lucida Sans Unicode" w:hAnsi="Lucida Sans Unicode" w:cs="Lucida Sans Unicode"/>
            <w:color w:val="0088CC"/>
          </w:rPr>
          <w:t>命令》</w:t>
        </w:r>
      </w:hyperlink>
    </w:p>
    <w:p w:rsidR="008D1568" w:rsidRDefault="008D1568" w:rsidP="00FA61C5">
      <w:pPr>
        <w:widowControl/>
        <w:numPr>
          <w:ilvl w:val="0"/>
          <w:numId w:val="40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在文件中查找字符串</w:t>
      </w:r>
      <w:r>
        <w:rPr>
          <w:rFonts w:ascii="Lucida Sans Unicode" w:hAnsi="Lucida Sans Unicode" w:cs="Lucida Sans Unicode"/>
          <w:color w:val="1A1A1A"/>
          <w:szCs w:val="21"/>
        </w:rPr>
        <w:t>(</w:t>
      </w:r>
      <w:r>
        <w:rPr>
          <w:rFonts w:ascii="Lucida Sans Unicode" w:hAnsi="Lucida Sans Unicode" w:cs="Lucida Sans Unicode"/>
          <w:color w:val="1A1A1A"/>
          <w:szCs w:val="21"/>
        </w:rPr>
        <w:t>不区分大小写</w:t>
      </w:r>
      <w:r>
        <w:rPr>
          <w:rFonts w:ascii="Lucida Sans Unicode" w:hAnsi="Lucida Sans Unicode" w:cs="Lucida Sans Unicode"/>
          <w:color w:val="1A1A1A"/>
          <w:szCs w:val="21"/>
        </w:rPr>
        <w:t>)</w:t>
      </w:r>
      <w:r>
        <w:rPr>
          <w:rFonts w:ascii="Lucida Sans Unicode" w:hAnsi="Lucida Sans Unicode" w:cs="Lucida Sans Unicode"/>
          <w:color w:val="1A1A1A"/>
          <w:szCs w:val="21"/>
        </w:rPr>
        <w:t>：</w:t>
      </w:r>
      <w:r>
        <w:rPr>
          <w:rStyle w:val="HTML"/>
          <w:rFonts w:ascii="Lucida Console" w:hAnsi="Lucida Console"/>
          <w:color w:val="1A1A1A"/>
          <w:sz w:val="21"/>
          <w:szCs w:val="21"/>
          <w:bdr w:val="single" w:sz="6" w:space="1" w:color="CCCCCC" w:frame="1"/>
          <w:shd w:val="clear" w:color="auto" w:fill="DDDDDD"/>
        </w:rPr>
        <w:t>grep -i "the" demo_file</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8D1568" w:rsidRDefault="008D1568" w:rsidP="00FA61C5">
      <w:pPr>
        <w:widowControl/>
        <w:numPr>
          <w:ilvl w:val="0"/>
          <w:numId w:val="40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输出成功匹配的行，以及该行之后的三行：</w:t>
      </w:r>
      <w:r>
        <w:rPr>
          <w:rStyle w:val="HTML"/>
          <w:rFonts w:ascii="Lucida Console" w:hAnsi="Lucida Console"/>
          <w:color w:val="1A1A1A"/>
          <w:sz w:val="21"/>
          <w:szCs w:val="21"/>
          <w:bdr w:val="single" w:sz="6" w:space="1" w:color="CCCCCC" w:frame="1"/>
          <w:shd w:val="clear" w:color="auto" w:fill="DDDDDD"/>
        </w:rPr>
        <w:t>grep -A 3 -i "example" demo_text</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8D1568" w:rsidRDefault="008D1568" w:rsidP="00FA61C5">
      <w:pPr>
        <w:widowControl/>
        <w:numPr>
          <w:ilvl w:val="0"/>
          <w:numId w:val="40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在一个文件夹中递归查询包含指定字符串的文件：</w:t>
      </w:r>
      <w:r>
        <w:rPr>
          <w:rStyle w:val="HTML"/>
          <w:rFonts w:ascii="Lucida Console" w:hAnsi="Lucida Console"/>
          <w:color w:val="1A1A1A"/>
          <w:sz w:val="21"/>
          <w:szCs w:val="21"/>
          <w:bdr w:val="single" w:sz="6" w:space="1" w:color="CCCCCC" w:frame="1"/>
          <w:shd w:val="clear" w:color="auto" w:fill="DDDDDD"/>
        </w:rPr>
        <w:t>grep -r "ramesh" *</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375A0E" w:rsidRDefault="00375A0E" w:rsidP="00375A0E">
      <w:pPr>
        <w:pStyle w:val="2"/>
      </w:pPr>
      <w:r>
        <w:t>sed 命令</w:t>
      </w:r>
    </w:p>
    <w:p w:rsidR="00375A0E" w:rsidRDefault="00167304" w:rsidP="00375A0E">
      <w:pPr>
        <w:pStyle w:val="a3"/>
        <w:shd w:val="clear" w:color="auto" w:fill="FFFFFF"/>
        <w:spacing w:before="150" w:beforeAutospacing="0" w:after="420" w:afterAutospacing="0"/>
        <w:rPr>
          <w:rFonts w:ascii="Lucida Sans Unicode" w:hAnsi="Lucida Sans Unicode" w:cs="Lucida Sans Unicode"/>
          <w:color w:val="1A1A1A"/>
        </w:rPr>
      </w:pPr>
      <w:hyperlink r:id="rId483" w:tgtFrame="_blank" w:history="1">
        <w:r w:rsidR="00375A0E">
          <w:rPr>
            <w:rStyle w:val="a5"/>
            <w:rFonts w:ascii="Lucida Sans Unicode" w:hAnsi="Lucida Sans Unicode" w:cs="Lucida Sans Unicode"/>
            <w:color w:val="0088CC"/>
          </w:rPr>
          <w:t>《</w:t>
        </w:r>
        <w:r w:rsidR="00375A0E">
          <w:rPr>
            <w:rStyle w:val="a5"/>
            <w:rFonts w:ascii="Lucida Sans Unicode" w:hAnsi="Lucida Sans Unicode" w:cs="Lucida Sans Unicode"/>
            <w:color w:val="0088CC"/>
          </w:rPr>
          <w:t xml:space="preserve">Linux </w:t>
        </w:r>
        <w:r w:rsidR="00375A0E">
          <w:rPr>
            <w:rStyle w:val="a5"/>
            <w:rFonts w:ascii="Lucida Sans Unicode" w:hAnsi="Lucida Sans Unicode" w:cs="Lucida Sans Unicode"/>
            <w:color w:val="0088CC"/>
          </w:rPr>
          <w:t>命令大全</w:t>
        </w:r>
        <w:r w:rsidR="00375A0E">
          <w:rPr>
            <w:rStyle w:val="a5"/>
            <w:rFonts w:ascii="Lucida Sans Unicode" w:hAnsi="Lucida Sans Unicode" w:cs="Lucida Sans Unicode"/>
            <w:color w:val="0088CC"/>
          </w:rPr>
          <w:t xml:space="preserve"> —— sed </w:t>
        </w:r>
        <w:r w:rsidR="00375A0E">
          <w:rPr>
            <w:rStyle w:val="a5"/>
            <w:rFonts w:ascii="Lucida Sans Unicode" w:hAnsi="Lucida Sans Unicode" w:cs="Lucida Sans Unicode"/>
            <w:color w:val="0088CC"/>
          </w:rPr>
          <w:t>命令》</w:t>
        </w:r>
      </w:hyperlink>
    </w:p>
    <w:p w:rsidR="00375A0E" w:rsidRDefault="00375A0E" w:rsidP="00FA61C5">
      <w:pPr>
        <w:widowControl/>
        <w:numPr>
          <w:ilvl w:val="0"/>
          <w:numId w:val="40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当你将</w:t>
      </w:r>
      <w:r>
        <w:rPr>
          <w:rFonts w:ascii="Lucida Sans Unicode" w:hAnsi="Lucida Sans Unicode" w:cs="Lucida Sans Unicode"/>
          <w:color w:val="1A1A1A"/>
          <w:szCs w:val="21"/>
        </w:rPr>
        <w:t xml:space="preserve"> Dos </w:t>
      </w:r>
      <w:r>
        <w:rPr>
          <w:rFonts w:ascii="Lucida Sans Unicode" w:hAnsi="Lucida Sans Unicode" w:cs="Lucida Sans Unicode"/>
          <w:color w:val="1A1A1A"/>
          <w:szCs w:val="21"/>
        </w:rPr>
        <w:t>系统中的文件复制到</w:t>
      </w:r>
      <w:r>
        <w:rPr>
          <w:rFonts w:ascii="Lucida Sans Unicode" w:hAnsi="Lucida Sans Unicode" w:cs="Lucida Sans Unicode"/>
          <w:color w:val="1A1A1A"/>
          <w:szCs w:val="21"/>
        </w:rPr>
        <w:t xml:space="preserve"> Unix/Linux </w:t>
      </w:r>
      <w:r>
        <w:rPr>
          <w:rFonts w:ascii="Lucida Sans Unicode" w:hAnsi="Lucida Sans Unicode" w:cs="Lucida Sans Unicode"/>
          <w:color w:val="1A1A1A"/>
          <w:szCs w:val="21"/>
        </w:rPr>
        <w:t>后，这个文件每行都会以</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\r\n</w:t>
      </w:r>
      <w:r>
        <w:rPr>
          <w:rFonts w:ascii="Lucida Sans Unicode" w:hAnsi="Lucida Sans Unicode" w:cs="Lucida Sans Unicode"/>
          <w:color w:val="1A1A1A"/>
          <w:szCs w:val="21"/>
        </w:rPr>
        <w:t> </w:t>
      </w:r>
      <w:r>
        <w:rPr>
          <w:rFonts w:ascii="Lucida Sans Unicode" w:hAnsi="Lucida Sans Unicode" w:cs="Lucida Sans Unicode"/>
          <w:color w:val="1A1A1A"/>
          <w:szCs w:val="21"/>
        </w:rPr>
        <w:t>结尾，</w:t>
      </w:r>
      <w:r>
        <w:rPr>
          <w:rFonts w:ascii="Lucida Sans Unicode" w:hAnsi="Lucida Sans Unicode" w:cs="Lucida Sans Unicode"/>
          <w:color w:val="1A1A1A"/>
          <w:szCs w:val="21"/>
        </w:rPr>
        <w:t xml:space="preserve">sed </w:t>
      </w:r>
      <w:r>
        <w:rPr>
          <w:rFonts w:ascii="Lucida Sans Unicode" w:hAnsi="Lucida Sans Unicode" w:cs="Lucida Sans Unicode"/>
          <w:color w:val="1A1A1A"/>
          <w:szCs w:val="21"/>
        </w:rPr>
        <w:t>可以轻易将其转换为</w:t>
      </w:r>
      <w:r>
        <w:rPr>
          <w:rFonts w:ascii="Lucida Sans Unicode" w:hAnsi="Lucida Sans Unicode" w:cs="Lucida Sans Unicode"/>
          <w:color w:val="1A1A1A"/>
          <w:szCs w:val="21"/>
        </w:rPr>
        <w:t xml:space="preserve"> Unix </w:t>
      </w:r>
      <w:r>
        <w:rPr>
          <w:rFonts w:ascii="Lucida Sans Unicode" w:hAnsi="Lucida Sans Unicode" w:cs="Lucida Sans Unicode"/>
          <w:color w:val="1A1A1A"/>
          <w:szCs w:val="21"/>
        </w:rPr>
        <w:t>格式的文件，使用</w:t>
      </w:r>
      <w:r>
        <w:rPr>
          <w:rStyle w:val="HTML"/>
          <w:rFonts w:ascii="Lucida Console" w:hAnsi="Lucida Console"/>
          <w:color w:val="1A1A1A"/>
          <w:sz w:val="21"/>
          <w:szCs w:val="21"/>
          <w:bdr w:val="single" w:sz="6" w:space="1" w:color="CCCCCC" w:frame="1"/>
          <w:shd w:val="clear" w:color="auto" w:fill="DDDDDD"/>
        </w:rPr>
        <w:t>\n</w:t>
      </w:r>
      <w:r>
        <w:rPr>
          <w:rFonts w:ascii="Lucida Sans Unicode" w:hAnsi="Lucida Sans Unicode" w:cs="Lucida Sans Unicode"/>
          <w:color w:val="1A1A1A"/>
          <w:szCs w:val="21"/>
        </w:rPr>
        <w:t> </w:t>
      </w:r>
      <w:r>
        <w:rPr>
          <w:rFonts w:ascii="Lucida Sans Unicode" w:hAnsi="Lucida Sans Unicode" w:cs="Lucida Sans Unicode"/>
          <w:color w:val="1A1A1A"/>
          <w:szCs w:val="21"/>
        </w:rPr>
        <w:t>结尾的文件：</w:t>
      </w:r>
      <w:r>
        <w:rPr>
          <w:rStyle w:val="HTML"/>
          <w:rFonts w:ascii="Lucida Console" w:hAnsi="Lucida Console"/>
          <w:color w:val="1A1A1A"/>
          <w:sz w:val="21"/>
          <w:szCs w:val="21"/>
          <w:bdr w:val="single" w:sz="6" w:space="1" w:color="CCCCCC" w:frame="1"/>
          <w:shd w:val="clear" w:color="auto" w:fill="DDDDDD"/>
        </w:rPr>
        <w:t>sed 's/.$//' filename</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375A0E" w:rsidRDefault="00375A0E" w:rsidP="00FA61C5">
      <w:pPr>
        <w:widowControl/>
        <w:numPr>
          <w:ilvl w:val="0"/>
          <w:numId w:val="40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反转文件内容并输出：</w:t>
      </w:r>
      <w:r>
        <w:rPr>
          <w:rStyle w:val="HTML"/>
          <w:rFonts w:ascii="Lucida Console" w:hAnsi="Lucida Console"/>
          <w:color w:val="1A1A1A"/>
          <w:sz w:val="21"/>
          <w:szCs w:val="21"/>
          <w:bdr w:val="single" w:sz="6" w:space="1" w:color="CCCCCC" w:frame="1"/>
          <w:shd w:val="clear" w:color="auto" w:fill="DDDDDD"/>
        </w:rPr>
        <w:t>sed -n '1!G; h; p' filename</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375A0E" w:rsidRDefault="00375A0E" w:rsidP="00FA61C5">
      <w:pPr>
        <w:widowControl/>
        <w:numPr>
          <w:ilvl w:val="0"/>
          <w:numId w:val="40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为非空行添加行号：</w:t>
      </w:r>
      <w:r>
        <w:rPr>
          <w:rStyle w:val="HTML"/>
          <w:rFonts w:ascii="Lucida Console" w:hAnsi="Lucida Console"/>
          <w:color w:val="1A1A1A"/>
          <w:sz w:val="21"/>
          <w:szCs w:val="21"/>
          <w:bdr w:val="single" w:sz="6" w:space="1" w:color="CCCCCC" w:frame="1"/>
          <w:shd w:val="clear" w:color="auto" w:fill="DDDDDD"/>
        </w:rPr>
        <w:t>sed '/./=' thegeekstuff.txt | sed 'N; s/\n/ /'</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375A0E" w:rsidRDefault="00375A0E" w:rsidP="00375A0E">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 </w:t>
      </w:r>
      <w:r>
        <w:rPr>
          <w:rStyle w:val="a4"/>
          <w:rFonts w:ascii="Lucida Sans Unicode" w:hAnsi="Lucida Sans Unicode" w:cs="Lucida Sans Unicode"/>
          <w:color w:val="1A1A1A"/>
        </w:rPr>
        <w:t>用</w:t>
      </w:r>
      <w:r>
        <w:rPr>
          <w:rStyle w:val="a4"/>
          <w:rFonts w:ascii="Lucida Sans Unicode" w:hAnsi="Lucida Sans Unicode" w:cs="Lucida Sans Unicode"/>
          <w:color w:val="1A1A1A"/>
        </w:rPr>
        <w:t xml:space="preserve"> sed </w:t>
      </w:r>
      <w:r>
        <w:rPr>
          <w:rStyle w:val="a4"/>
          <w:rFonts w:ascii="Lucida Sans Unicode" w:hAnsi="Lucida Sans Unicode" w:cs="Lucida Sans Unicode"/>
          <w:color w:val="1A1A1A"/>
        </w:rPr>
        <w:t>命令将指定的路径</w:t>
      </w:r>
      <w:r>
        <w:rPr>
          <w:rStyle w:val="a4"/>
          <w:rFonts w:ascii="Lucida Sans Unicode" w:hAnsi="Lucida Sans Unicode" w:cs="Lucida Sans Unicode"/>
          <w:color w:val="1A1A1A"/>
        </w:rPr>
        <w:t> </w:t>
      </w:r>
      <w:r>
        <w:rPr>
          <w:rStyle w:val="HTML"/>
          <w:rFonts w:ascii="Lucida Console" w:hAnsi="Lucida Console"/>
          <w:b/>
          <w:bCs/>
          <w:color w:val="1A1A1A"/>
          <w:sz w:val="21"/>
          <w:szCs w:val="21"/>
          <w:bdr w:val="single" w:sz="6" w:space="1" w:color="CCCCCC" w:frame="1"/>
          <w:shd w:val="clear" w:color="auto" w:fill="DDDDDD"/>
        </w:rPr>
        <w:t>/usr/local/http</w:t>
      </w:r>
      <w:r>
        <w:rPr>
          <w:rStyle w:val="a4"/>
          <w:rFonts w:ascii="Lucida Sans Unicode" w:hAnsi="Lucida Sans Unicode" w:cs="Lucida Sans Unicode"/>
          <w:color w:val="1A1A1A"/>
        </w:rPr>
        <w:t> </w:t>
      </w:r>
      <w:r>
        <w:rPr>
          <w:rStyle w:val="a4"/>
          <w:rFonts w:ascii="Lucida Sans Unicode" w:hAnsi="Lucida Sans Unicode" w:cs="Lucida Sans Unicode"/>
          <w:color w:val="1A1A1A"/>
        </w:rPr>
        <w:t>替换成为</w:t>
      </w:r>
      <w:r>
        <w:rPr>
          <w:rStyle w:val="a4"/>
          <w:rFonts w:ascii="Lucida Sans Unicode" w:hAnsi="Lucida Sans Unicode" w:cs="Lucida Sans Unicode"/>
          <w:color w:val="1A1A1A"/>
        </w:rPr>
        <w:t> </w:t>
      </w:r>
      <w:r>
        <w:rPr>
          <w:rStyle w:val="HTML"/>
          <w:rFonts w:ascii="Lucida Console" w:hAnsi="Lucida Console"/>
          <w:b/>
          <w:bCs/>
          <w:color w:val="1A1A1A"/>
          <w:sz w:val="21"/>
          <w:szCs w:val="21"/>
          <w:bdr w:val="single" w:sz="6" w:space="1" w:color="CCCCCC" w:frame="1"/>
          <w:shd w:val="clear" w:color="auto" w:fill="DDDDDD"/>
        </w:rPr>
        <w:t>/usr/src/local/http</w:t>
      </w:r>
      <w:r>
        <w:rPr>
          <w:rStyle w:val="a4"/>
          <w:rFonts w:ascii="Lucida Sans Unicode" w:hAnsi="Lucida Sans Unicode" w:cs="Lucida Sans Unicode"/>
          <w:color w:val="1A1A1A"/>
        </w:rPr>
        <w:t> </w:t>
      </w:r>
      <w:r>
        <w:rPr>
          <w:rStyle w:val="a4"/>
          <w:rFonts w:ascii="Lucida Sans Unicode" w:hAnsi="Lucida Sans Unicode" w:cs="Lucida Sans Unicode"/>
          <w:color w:val="1A1A1A"/>
        </w:rPr>
        <w:t>？</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375A0E" w:rsidTr="00375A0E">
        <w:trPr>
          <w:trHeight w:val="525"/>
        </w:trPr>
        <w:tc>
          <w:tcPr>
            <w:tcW w:w="0" w:type="auto"/>
            <w:tcBorders>
              <w:top w:val="nil"/>
              <w:left w:val="nil"/>
              <w:bottom w:val="nil"/>
              <w:right w:val="nil"/>
            </w:tcBorders>
            <w:tcMar>
              <w:top w:w="0" w:type="dxa"/>
              <w:left w:w="0" w:type="dxa"/>
              <w:bottom w:w="0" w:type="dxa"/>
              <w:right w:w="0" w:type="dxa"/>
            </w:tcMar>
            <w:vAlign w:val="center"/>
            <w:hideMark/>
          </w:tcPr>
          <w:p w:rsidR="00375A0E" w:rsidRDefault="00375A0E">
            <w:pPr>
              <w:pStyle w:val="HTML0"/>
              <w:shd w:val="clear" w:color="auto" w:fill="272822"/>
              <w:rPr>
                <w:rFonts w:ascii="Lucida Console" w:hAnsi="Lucida Console"/>
                <w:color w:val="657B83"/>
                <w:sz w:val="22"/>
                <w:szCs w:val="22"/>
              </w:rPr>
            </w:pPr>
            <w:r>
              <w:rPr>
                <w:rStyle w:val="line"/>
                <w:rFonts w:ascii="Lucida Console" w:hAnsi="Lucida Console"/>
                <w:color w:val="FFFFFF"/>
                <w:sz w:val="22"/>
                <w:szCs w:val="22"/>
              </w:rPr>
              <w:t>[root@centos7 ~]</w:t>
            </w:r>
            <w:r>
              <w:rPr>
                <w:rStyle w:val="comment"/>
                <w:rFonts w:ascii="Lucida Console" w:hAnsi="Lucida Console"/>
                <w:color w:val="75715E"/>
                <w:sz w:val="22"/>
                <w:szCs w:val="22"/>
              </w:rPr>
              <w:t># echo "/usr/local/http/" | sed 's#/usr/local/#/usr/src/local/#'</w:t>
            </w:r>
          </w:p>
        </w:tc>
      </w:tr>
    </w:tbl>
    <w:p w:rsidR="00375A0E" w:rsidRDefault="00375A0E" w:rsidP="00375A0E">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 </w:t>
      </w:r>
      <w:r>
        <w:rPr>
          <w:rStyle w:val="a4"/>
          <w:rFonts w:ascii="Lucida Sans Unicode" w:hAnsi="Lucida Sans Unicode" w:cs="Lucida Sans Unicode"/>
          <w:color w:val="1A1A1A"/>
        </w:rPr>
        <w:t>打印</w:t>
      </w:r>
      <w:r>
        <w:rPr>
          <w:rStyle w:val="a4"/>
          <w:rFonts w:ascii="Lucida Sans Unicode" w:hAnsi="Lucida Sans Unicode" w:cs="Lucida Sans Unicode"/>
          <w:color w:val="1A1A1A"/>
        </w:rPr>
        <w:t> </w:t>
      </w:r>
      <w:r>
        <w:rPr>
          <w:rStyle w:val="HTML"/>
          <w:rFonts w:ascii="Lucida Console" w:hAnsi="Lucida Console"/>
          <w:b/>
          <w:bCs/>
          <w:color w:val="1A1A1A"/>
          <w:sz w:val="21"/>
          <w:szCs w:val="21"/>
          <w:bdr w:val="single" w:sz="6" w:space="1" w:color="CCCCCC" w:frame="1"/>
          <w:shd w:val="clear" w:color="auto" w:fill="DDDDDD"/>
        </w:rPr>
        <w:t>/etc/ssh/sshd_config</w:t>
      </w:r>
      <w:r>
        <w:rPr>
          <w:rStyle w:val="a4"/>
          <w:rFonts w:ascii="Lucida Sans Unicode" w:hAnsi="Lucida Sans Unicode" w:cs="Lucida Sans Unicode"/>
          <w:color w:val="1A1A1A"/>
        </w:rPr>
        <w:t> </w:t>
      </w:r>
      <w:r>
        <w:rPr>
          <w:rStyle w:val="a4"/>
          <w:rFonts w:ascii="Lucida Sans Unicode" w:hAnsi="Lucida Sans Unicode" w:cs="Lucida Sans Unicode"/>
          <w:color w:val="1A1A1A"/>
        </w:rPr>
        <w:t>的第一百行？</w:t>
      </w:r>
    </w:p>
    <w:tbl>
      <w:tblPr>
        <w:tblW w:w="0" w:type="dxa"/>
        <w:tblCellMar>
          <w:top w:w="15" w:type="dxa"/>
          <w:left w:w="15" w:type="dxa"/>
          <w:bottom w:w="15" w:type="dxa"/>
          <w:right w:w="15" w:type="dxa"/>
        </w:tblCellMar>
        <w:tblLook w:val="04A0" w:firstRow="1" w:lastRow="0" w:firstColumn="1" w:lastColumn="0" w:noHBand="0" w:noVBand="1"/>
      </w:tblPr>
      <w:tblGrid>
        <w:gridCol w:w="4507"/>
      </w:tblGrid>
      <w:tr w:rsidR="00375A0E" w:rsidTr="00375A0E">
        <w:trPr>
          <w:trHeight w:val="525"/>
        </w:trPr>
        <w:tc>
          <w:tcPr>
            <w:tcW w:w="0" w:type="auto"/>
            <w:tcBorders>
              <w:top w:val="nil"/>
              <w:left w:val="nil"/>
              <w:bottom w:val="nil"/>
              <w:right w:val="nil"/>
            </w:tcBorders>
            <w:tcMar>
              <w:top w:w="0" w:type="dxa"/>
              <w:left w:w="0" w:type="dxa"/>
              <w:bottom w:w="0" w:type="dxa"/>
              <w:right w:w="0" w:type="dxa"/>
            </w:tcMar>
            <w:vAlign w:val="center"/>
            <w:hideMark/>
          </w:tcPr>
          <w:p w:rsidR="00375A0E" w:rsidRDefault="00375A0E">
            <w:pPr>
              <w:pStyle w:val="HTML0"/>
              <w:shd w:val="clear" w:color="auto" w:fill="272822"/>
              <w:rPr>
                <w:rFonts w:ascii="Lucida Console" w:hAnsi="Lucida Console"/>
                <w:color w:val="657B83"/>
                <w:sz w:val="22"/>
                <w:szCs w:val="22"/>
              </w:rPr>
            </w:pPr>
            <w:r>
              <w:rPr>
                <w:rStyle w:val="line"/>
                <w:rFonts w:ascii="Lucida Console" w:hAnsi="Lucida Console"/>
                <w:color w:val="FFFFFF"/>
                <w:sz w:val="22"/>
                <w:szCs w:val="22"/>
              </w:rPr>
              <w:t xml:space="preserve">sed -n </w:t>
            </w:r>
            <w:r>
              <w:rPr>
                <w:rStyle w:val="string"/>
                <w:rFonts w:ascii="Lucida Console" w:hAnsi="Lucida Console"/>
                <w:color w:val="E6DB74"/>
                <w:sz w:val="22"/>
                <w:szCs w:val="22"/>
              </w:rPr>
              <w:t>'100p'</w:t>
            </w:r>
            <w:r>
              <w:rPr>
                <w:rStyle w:val="line"/>
                <w:rFonts w:ascii="Lucida Console" w:hAnsi="Lucida Console"/>
                <w:color w:val="FFFFFF"/>
                <w:sz w:val="22"/>
                <w:szCs w:val="22"/>
              </w:rPr>
              <w:t xml:space="preserve"> /etc/ssh/sshd_config</w:t>
            </w:r>
          </w:p>
        </w:tc>
      </w:tr>
    </w:tbl>
    <w:p w:rsidR="00375A0E" w:rsidRDefault="00375A0E" w:rsidP="00375A0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w:t>
      </w:r>
      <w:r>
        <w:rPr>
          <w:rStyle w:val="a4"/>
          <w:rFonts w:ascii="Lucida Sans Unicode" w:hAnsi="Lucida Sans Unicode" w:cs="Lucida Sans Unicode"/>
          <w:color w:val="1A1A1A"/>
        </w:rPr>
        <w:t>用</w:t>
      </w:r>
      <w:r>
        <w:rPr>
          <w:rStyle w:val="a4"/>
          <w:rFonts w:ascii="Lucida Sans Unicode" w:hAnsi="Lucida Sans Unicode" w:cs="Lucida Sans Unicode"/>
          <w:color w:val="1A1A1A"/>
        </w:rPr>
        <w:t xml:space="preserve"> sed </w:t>
      </w:r>
      <w:r>
        <w:rPr>
          <w:rStyle w:val="a4"/>
          <w:rFonts w:ascii="Lucida Sans Unicode" w:hAnsi="Lucida Sans Unicode" w:cs="Lucida Sans Unicode"/>
          <w:color w:val="1A1A1A"/>
        </w:rPr>
        <w:t>命令永久关闭防火墙？</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375A0E" w:rsidTr="00375A0E">
        <w:trPr>
          <w:trHeight w:val="525"/>
        </w:trPr>
        <w:tc>
          <w:tcPr>
            <w:tcW w:w="0" w:type="auto"/>
            <w:tcBorders>
              <w:top w:val="nil"/>
              <w:left w:val="nil"/>
              <w:bottom w:val="nil"/>
              <w:right w:val="nil"/>
            </w:tcBorders>
            <w:tcMar>
              <w:top w:w="0" w:type="dxa"/>
              <w:left w:w="0" w:type="dxa"/>
              <w:bottom w:w="0" w:type="dxa"/>
              <w:right w:w="0" w:type="dxa"/>
            </w:tcMar>
            <w:vAlign w:val="center"/>
            <w:hideMark/>
          </w:tcPr>
          <w:p w:rsidR="00375A0E" w:rsidRDefault="00375A0E">
            <w:pPr>
              <w:pStyle w:val="HTML0"/>
              <w:shd w:val="clear" w:color="auto" w:fill="272822"/>
              <w:rPr>
                <w:rFonts w:ascii="Lucida Console" w:hAnsi="Lucida Console"/>
                <w:color w:val="657B83"/>
                <w:sz w:val="22"/>
                <w:szCs w:val="22"/>
              </w:rPr>
            </w:pPr>
            <w:r>
              <w:rPr>
                <w:rStyle w:val="line"/>
                <w:rFonts w:ascii="Lucida Console" w:hAnsi="Lucida Console"/>
                <w:color w:val="FFFFFF"/>
                <w:sz w:val="22"/>
                <w:szCs w:val="22"/>
              </w:rPr>
              <w:t>[root@centos7 ~]</w:t>
            </w:r>
            <w:r>
              <w:rPr>
                <w:rStyle w:val="comment"/>
                <w:rFonts w:ascii="Lucida Console" w:hAnsi="Lucida Console"/>
                <w:color w:val="75715E"/>
                <w:sz w:val="22"/>
                <w:szCs w:val="22"/>
              </w:rPr>
              <w:t xml:space="preserve"># sed -i.bak 's/SELINUX=enforcing/SELINUX=disabled/' /etc/selinux/config </w:t>
            </w:r>
            <w:r>
              <w:rPr>
                <w:rFonts w:ascii="Lucida Console" w:hAnsi="Lucida Console"/>
                <w:color w:val="657B83"/>
                <w:sz w:val="22"/>
                <w:szCs w:val="22"/>
              </w:rPr>
              <w:br/>
            </w:r>
            <w:r>
              <w:rPr>
                <w:rStyle w:val="line"/>
                <w:rFonts w:ascii="Lucida Console" w:hAnsi="Lucida Console"/>
                <w:color w:val="FFFFFF"/>
                <w:sz w:val="22"/>
                <w:szCs w:val="22"/>
              </w:rPr>
              <w:t>[root@centos7 ~]</w:t>
            </w:r>
            <w:r>
              <w:rPr>
                <w:rStyle w:val="comment"/>
                <w:rFonts w:ascii="Lucida Console" w:hAnsi="Lucida Console"/>
                <w:color w:val="75715E"/>
                <w:sz w:val="22"/>
                <w:szCs w:val="22"/>
              </w:rPr>
              <w:t># cat /etc/selinux/config</w:t>
            </w:r>
            <w:r>
              <w:rPr>
                <w:rFonts w:ascii="Lucida Console" w:hAnsi="Lucida Console"/>
                <w:color w:val="657B83"/>
                <w:sz w:val="22"/>
                <w:szCs w:val="22"/>
              </w:rPr>
              <w:br/>
            </w:r>
            <w:r>
              <w:rPr>
                <w:rFonts w:ascii="Lucida Console" w:hAnsi="Lucida Console"/>
                <w:color w:val="657B83"/>
                <w:sz w:val="22"/>
                <w:szCs w:val="22"/>
              </w:rPr>
              <w:br/>
            </w:r>
            <w:r>
              <w:rPr>
                <w:rStyle w:val="comment"/>
                <w:rFonts w:ascii="Lucida Console" w:hAnsi="Lucida Console"/>
                <w:color w:val="75715E"/>
                <w:sz w:val="22"/>
                <w:szCs w:val="22"/>
              </w:rPr>
              <w:t># This file controls the state of SELinux on the system.</w:t>
            </w:r>
            <w:r>
              <w:rPr>
                <w:rFonts w:ascii="Lucida Console" w:hAnsi="Lucida Console"/>
                <w:color w:val="657B83"/>
                <w:sz w:val="22"/>
                <w:szCs w:val="22"/>
              </w:rPr>
              <w:br/>
            </w:r>
            <w:r>
              <w:rPr>
                <w:rStyle w:val="comment"/>
                <w:rFonts w:ascii="Lucida Console" w:hAnsi="Lucida Console"/>
                <w:color w:val="75715E"/>
                <w:sz w:val="22"/>
                <w:szCs w:val="22"/>
              </w:rPr>
              <w:t># SELINUX= can take one of these three values:</w:t>
            </w:r>
            <w:r>
              <w:rPr>
                <w:rFonts w:ascii="Lucida Console" w:hAnsi="Lucida Console"/>
                <w:color w:val="657B83"/>
                <w:sz w:val="22"/>
                <w:szCs w:val="22"/>
              </w:rPr>
              <w:br/>
            </w:r>
            <w:r>
              <w:rPr>
                <w:rStyle w:val="comment"/>
                <w:rFonts w:ascii="Lucida Console" w:hAnsi="Lucida Console"/>
                <w:color w:val="75715E"/>
                <w:sz w:val="22"/>
                <w:szCs w:val="22"/>
              </w:rPr>
              <w:t>#     enforcing - SELinux security policy is enforced.</w:t>
            </w:r>
            <w:r>
              <w:rPr>
                <w:rFonts w:ascii="Lucida Console" w:hAnsi="Lucida Console"/>
                <w:color w:val="657B83"/>
                <w:sz w:val="22"/>
                <w:szCs w:val="22"/>
              </w:rPr>
              <w:br/>
            </w:r>
            <w:r>
              <w:rPr>
                <w:rStyle w:val="comment"/>
                <w:rFonts w:ascii="Lucida Console" w:hAnsi="Lucida Console"/>
                <w:color w:val="75715E"/>
                <w:sz w:val="22"/>
                <w:szCs w:val="22"/>
              </w:rPr>
              <w:t>#     permissive - SELinux prints warnings instead of enforcing.</w:t>
            </w:r>
            <w:r>
              <w:rPr>
                <w:rFonts w:ascii="Lucida Console" w:hAnsi="Lucida Console"/>
                <w:color w:val="657B83"/>
                <w:sz w:val="22"/>
                <w:szCs w:val="22"/>
              </w:rPr>
              <w:br/>
            </w:r>
            <w:r>
              <w:rPr>
                <w:rStyle w:val="comment"/>
                <w:rFonts w:ascii="Lucida Console" w:hAnsi="Lucida Console"/>
                <w:color w:val="75715E"/>
                <w:sz w:val="22"/>
                <w:szCs w:val="22"/>
              </w:rPr>
              <w:t>#     disabled - No SELinux policy is loaded.</w:t>
            </w:r>
            <w:r>
              <w:rPr>
                <w:rFonts w:ascii="Lucida Console" w:hAnsi="Lucida Console"/>
                <w:color w:val="657B83"/>
                <w:sz w:val="22"/>
                <w:szCs w:val="22"/>
              </w:rPr>
              <w:br/>
            </w:r>
            <w:r>
              <w:rPr>
                <w:rStyle w:val="line"/>
                <w:rFonts w:ascii="Lucida Console" w:hAnsi="Lucida Console"/>
                <w:color w:val="FFFFFF"/>
                <w:sz w:val="22"/>
                <w:szCs w:val="22"/>
              </w:rPr>
              <w:t>SELINUX=disabled</w:t>
            </w:r>
            <w:r>
              <w:rPr>
                <w:rFonts w:ascii="Lucida Console" w:hAnsi="Lucida Console"/>
                <w:color w:val="657B83"/>
                <w:sz w:val="22"/>
                <w:szCs w:val="22"/>
              </w:rPr>
              <w:br/>
            </w:r>
            <w:r>
              <w:rPr>
                <w:rStyle w:val="comment"/>
                <w:rFonts w:ascii="Lucida Console" w:hAnsi="Lucida Console"/>
                <w:color w:val="75715E"/>
                <w:sz w:val="22"/>
                <w:szCs w:val="22"/>
              </w:rPr>
              <w:t># SELINUXTYPE= can take one of three two values:</w:t>
            </w:r>
            <w:r>
              <w:rPr>
                <w:rFonts w:ascii="Lucida Console" w:hAnsi="Lucida Console"/>
                <w:color w:val="657B83"/>
                <w:sz w:val="22"/>
                <w:szCs w:val="22"/>
              </w:rPr>
              <w:br/>
            </w:r>
            <w:r>
              <w:rPr>
                <w:rStyle w:val="comment"/>
                <w:rFonts w:ascii="Lucida Console" w:hAnsi="Lucida Console"/>
                <w:color w:val="75715E"/>
                <w:sz w:val="22"/>
                <w:szCs w:val="22"/>
              </w:rPr>
              <w:t>#     targeted - Targeted processes are protected,</w:t>
            </w:r>
            <w:r>
              <w:rPr>
                <w:rFonts w:ascii="Lucida Console" w:hAnsi="Lucida Console"/>
                <w:color w:val="657B83"/>
                <w:sz w:val="22"/>
                <w:szCs w:val="22"/>
              </w:rPr>
              <w:br/>
            </w:r>
            <w:r>
              <w:rPr>
                <w:rStyle w:val="comment"/>
                <w:rFonts w:ascii="Lucida Console" w:hAnsi="Lucida Console"/>
                <w:color w:val="75715E"/>
                <w:sz w:val="22"/>
                <w:szCs w:val="22"/>
              </w:rPr>
              <w:t xml:space="preserve">#     minimum - Modification of targeted policy. Only selected processes are protected. </w:t>
            </w:r>
            <w:r>
              <w:rPr>
                <w:rFonts w:ascii="Lucida Console" w:hAnsi="Lucida Console"/>
                <w:color w:val="657B83"/>
                <w:sz w:val="22"/>
                <w:szCs w:val="22"/>
              </w:rPr>
              <w:br/>
            </w:r>
            <w:r>
              <w:rPr>
                <w:rStyle w:val="comment"/>
                <w:rFonts w:ascii="Lucida Console" w:hAnsi="Lucida Console"/>
                <w:color w:val="75715E"/>
                <w:sz w:val="22"/>
                <w:szCs w:val="22"/>
              </w:rPr>
              <w:t>#     mls - Multi Level Security protection.</w:t>
            </w:r>
            <w:r>
              <w:rPr>
                <w:rFonts w:ascii="Lucida Console" w:hAnsi="Lucida Console"/>
                <w:color w:val="657B83"/>
                <w:sz w:val="22"/>
                <w:szCs w:val="22"/>
              </w:rPr>
              <w:br/>
            </w:r>
            <w:r>
              <w:rPr>
                <w:rStyle w:val="line"/>
                <w:rFonts w:ascii="Lucida Console" w:hAnsi="Lucida Console"/>
                <w:color w:val="FFFFFF"/>
                <w:sz w:val="22"/>
                <w:szCs w:val="22"/>
              </w:rPr>
              <w:t>SELINUXTYPE=targeted</w:t>
            </w:r>
          </w:p>
        </w:tc>
      </w:tr>
    </w:tbl>
    <w:p w:rsidR="00375A0E" w:rsidRDefault="00375A0E" w:rsidP="00375A0E">
      <w:pPr>
        <w:pStyle w:val="2"/>
        <w:rPr>
          <w:sz w:val="27"/>
          <w:szCs w:val="27"/>
        </w:rPr>
      </w:pPr>
      <w:r>
        <w:t>awk 命令</w:t>
      </w:r>
    </w:p>
    <w:p w:rsidR="00375A0E" w:rsidRDefault="00167304" w:rsidP="00375A0E">
      <w:pPr>
        <w:pStyle w:val="a3"/>
        <w:shd w:val="clear" w:color="auto" w:fill="FFFFFF"/>
        <w:spacing w:before="150" w:beforeAutospacing="0" w:after="420" w:afterAutospacing="0"/>
        <w:rPr>
          <w:rFonts w:ascii="Lucida Sans Unicode" w:hAnsi="Lucida Sans Unicode" w:cs="Lucida Sans Unicode"/>
          <w:color w:val="1A1A1A"/>
        </w:rPr>
      </w:pPr>
      <w:hyperlink r:id="rId484" w:tgtFrame="_blank" w:history="1">
        <w:r w:rsidR="00375A0E">
          <w:rPr>
            <w:rStyle w:val="a5"/>
            <w:rFonts w:ascii="Lucida Sans Unicode" w:hAnsi="Lucida Sans Unicode" w:cs="Lucida Sans Unicode"/>
            <w:color w:val="0088CC"/>
          </w:rPr>
          <w:t>《</w:t>
        </w:r>
        <w:r w:rsidR="00375A0E">
          <w:rPr>
            <w:rStyle w:val="a5"/>
            <w:rFonts w:ascii="Lucida Sans Unicode" w:hAnsi="Lucida Sans Unicode" w:cs="Lucida Sans Unicode"/>
            <w:color w:val="0088CC"/>
          </w:rPr>
          <w:t xml:space="preserve">Linux </w:t>
        </w:r>
        <w:r w:rsidR="00375A0E">
          <w:rPr>
            <w:rStyle w:val="a5"/>
            <w:rFonts w:ascii="Lucida Sans Unicode" w:hAnsi="Lucida Sans Unicode" w:cs="Lucida Sans Unicode"/>
            <w:color w:val="0088CC"/>
          </w:rPr>
          <w:t>命令大全</w:t>
        </w:r>
        <w:r w:rsidR="00375A0E">
          <w:rPr>
            <w:rStyle w:val="a5"/>
            <w:rFonts w:ascii="Lucida Sans Unicode" w:hAnsi="Lucida Sans Unicode" w:cs="Lucida Sans Unicode"/>
            <w:color w:val="0088CC"/>
          </w:rPr>
          <w:t xml:space="preserve"> —— awk </w:t>
        </w:r>
        <w:r w:rsidR="00375A0E">
          <w:rPr>
            <w:rStyle w:val="a5"/>
            <w:rFonts w:ascii="Lucida Sans Unicode" w:hAnsi="Lucida Sans Unicode" w:cs="Lucida Sans Unicode"/>
            <w:color w:val="0088CC"/>
          </w:rPr>
          <w:t>命令》</w:t>
        </w:r>
      </w:hyperlink>
    </w:p>
    <w:p w:rsidR="00375A0E" w:rsidRDefault="00375A0E" w:rsidP="00FA61C5">
      <w:pPr>
        <w:widowControl/>
        <w:numPr>
          <w:ilvl w:val="0"/>
          <w:numId w:val="40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删除重复行：</w:t>
      </w:r>
      <w:r>
        <w:rPr>
          <w:rStyle w:val="HTML"/>
          <w:rFonts w:ascii="Lucida Console" w:hAnsi="Lucida Console"/>
          <w:color w:val="1A1A1A"/>
          <w:sz w:val="21"/>
          <w:szCs w:val="21"/>
          <w:bdr w:val="single" w:sz="6" w:space="1" w:color="CCCCCC" w:frame="1"/>
          <w:shd w:val="clear" w:color="auto" w:fill="DDDDDD"/>
        </w:rPr>
        <w:t>$ awk '!($0 in array) { array[$0]; print}' temp</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375A0E" w:rsidRDefault="00375A0E" w:rsidP="00FA61C5">
      <w:pPr>
        <w:widowControl/>
        <w:numPr>
          <w:ilvl w:val="0"/>
          <w:numId w:val="40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打印</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/etc/passwd</w:t>
      </w:r>
      <w:r>
        <w:rPr>
          <w:rFonts w:ascii="Lucida Sans Unicode" w:hAnsi="Lucida Sans Unicode" w:cs="Lucida Sans Unicode"/>
          <w:color w:val="1A1A1A"/>
          <w:szCs w:val="21"/>
        </w:rPr>
        <w:t> </w:t>
      </w:r>
      <w:r>
        <w:rPr>
          <w:rFonts w:ascii="Lucida Sans Unicode" w:hAnsi="Lucida Sans Unicode" w:cs="Lucida Sans Unicode"/>
          <w:color w:val="1A1A1A"/>
          <w:szCs w:val="21"/>
        </w:rPr>
        <w:t>中所有包含同样的</w:t>
      </w:r>
      <w:r>
        <w:rPr>
          <w:rFonts w:ascii="Lucida Sans Unicode" w:hAnsi="Lucida Sans Unicode" w:cs="Lucida Sans Unicode"/>
          <w:color w:val="1A1A1A"/>
          <w:szCs w:val="21"/>
        </w:rPr>
        <w:t xml:space="preserve"> uid </w:t>
      </w:r>
      <w:r>
        <w:rPr>
          <w:rFonts w:ascii="Lucida Sans Unicode" w:hAnsi="Lucida Sans Unicode" w:cs="Lucida Sans Unicode"/>
          <w:color w:val="1A1A1A"/>
          <w:szCs w:val="21"/>
        </w:rPr>
        <w:t>和</w:t>
      </w:r>
      <w:r>
        <w:rPr>
          <w:rFonts w:ascii="Lucida Sans Unicode" w:hAnsi="Lucida Sans Unicode" w:cs="Lucida Sans Unicode"/>
          <w:color w:val="1A1A1A"/>
          <w:szCs w:val="21"/>
        </w:rPr>
        <w:t xml:space="preserve"> gid </w:t>
      </w:r>
      <w:r>
        <w:rPr>
          <w:rFonts w:ascii="Lucida Sans Unicode" w:hAnsi="Lucida Sans Unicode" w:cs="Lucida Sans Unicode"/>
          <w:color w:val="1A1A1A"/>
          <w:szCs w:val="21"/>
        </w:rPr>
        <w:t>的行：</w:t>
      </w:r>
      <w:r>
        <w:rPr>
          <w:rStyle w:val="HTML"/>
          <w:rFonts w:ascii="Lucida Console" w:hAnsi="Lucida Console"/>
          <w:color w:val="1A1A1A"/>
          <w:sz w:val="21"/>
          <w:szCs w:val="21"/>
          <w:bdr w:val="single" w:sz="6" w:space="1" w:color="CCCCCC" w:frame="1"/>
          <w:shd w:val="clear" w:color="auto" w:fill="DDDDDD"/>
        </w:rPr>
        <w:t>awk -F ':' '$3=$4' /etc/passwd</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375A0E" w:rsidRDefault="00375A0E" w:rsidP="00FA61C5">
      <w:pPr>
        <w:widowControl/>
        <w:numPr>
          <w:ilvl w:val="0"/>
          <w:numId w:val="40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打印文件中的指定部分的字段：</w:t>
      </w:r>
      <w:r>
        <w:rPr>
          <w:rStyle w:val="HTML"/>
          <w:rFonts w:ascii="Lucida Console" w:hAnsi="Lucida Console"/>
          <w:color w:val="1A1A1A"/>
          <w:sz w:val="21"/>
          <w:szCs w:val="21"/>
          <w:bdr w:val="single" w:sz="6" w:space="1" w:color="CCCCCC" w:frame="1"/>
          <w:shd w:val="clear" w:color="auto" w:fill="DDDDDD"/>
        </w:rPr>
        <w:t>awk '{print $2,$5;}' employee.txt</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375A0E" w:rsidRDefault="00375A0E" w:rsidP="00375A0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可能会有胖友刚开始会懵逼，</w:t>
      </w:r>
      <w:r>
        <w:rPr>
          <w:rFonts w:ascii="Lucida Sans Unicode" w:hAnsi="Lucida Sans Unicode" w:cs="Lucida Sans Unicode"/>
          <w:color w:val="1A1A1A"/>
        </w:rPr>
        <w:t xml:space="preserve">awk </w:t>
      </w:r>
      <w:r>
        <w:rPr>
          <w:rFonts w:ascii="Lucida Sans Unicode" w:hAnsi="Lucida Sans Unicode" w:cs="Lucida Sans Unicode"/>
          <w:color w:val="1A1A1A"/>
        </w:rPr>
        <w:t>和</w:t>
      </w:r>
      <w:r>
        <w:rPr>
          <w:rFonts w:ascii="Lucida Sans Unicode" w:hAnsi="Lucida Sans Unicode" w:cs="Lucida Sans Unicode"/>
          <w:color w:val="1A1A1A"/>
        </w:rPr>
        <w:t xml:space="preserve"> sed </w:t>
      </w:r>
      <w:r>
        <w:rPr>
          <w:rFonts w:ascii="Lucida Sans Unicode" w:hAnsi="Lucida Sans Unicode" w:cs="Lucida Sans Unicode"/>
          <w:color w:val="1A1A1A"/>
        </w:rPr>
        <w:t>命令不是类似的么，那么就可以看看</w:t>
      </w:r>
      <w:r>
        <w:rPr>
          <w:rFonts w:ascii="Lucida Sans Unicode" w:hAnsi="Lucida Sans Unicode" w:cs="Lucida Sans Unicode"/>
          <w:color w:val="1A1A1A"/>
        </w:rPr>
        <w:t> </w:t>
      </w:r>
      <w:hyperlink r:id="rId485" w:tgtFrame="_blank" w:history="1">
        <w:r>
          <w:rPr>
            <w:rStyle w:val="a5"/>
            <w:rFonts w:ascii="Lucida Sans Unicode" w:hAnsi="Lucida Sans Unicode" w:cs="Lucida Sans Unicode"/>
            <w:color w:val="0088CC"/>
          </w:rPr>
          <w:t>《【总结】</w:t>
        </w:r>
        <w:r>
          <w:rPr>
            <w:rStyle w:val="a5"/>
            <w:rFonts w:ascii="Lucida Sans Unicode" w:hAnsi="Lucida Sans Unicode" w:cs="Lucida Sans Unicode"/>
            <w:color w:val="0088CC"/>
          </w:rPr>
          <w:t xml:space="preserve">awk </w:t>
        </w:r>
        <w:r>
          <w:rPr>
            <w:rStyle w:val="a5"/>
            <w:rFonts w:ascii="Lucida Sans Unicode" w:hAnsi="Lucida Sans Unicode" w:cs="Lucida Sans Unicode"/>
            <w:color w:val="0088CC"/>
          </w:rPr>
          <w:t>与</w:t>
        </w:r>
        <w:r>
          <w:rPr>
            <w:rStyle w:val="a5"/>
            <w:rFonts w:ascii="Lucida Sans Unicode" w:hAnsi="Lucida Sans Unicode" w:cs="Lucida Sans Unicode"/>
            <w:color w:val="0088CC"/>
          </w:rPr>
          <w:t xml:space="preserve"> sed </w:t>
        </w:r>
        <w:r>
          <w:rPr>
            <w:rStyle w:val="a5"/>
            <w:rFonts w:ascii="Lucida Sans Unicode" w:hAnsi="Lucida Sans Unicode" w:cs="Lucida Sans Unicode"/>
            <w:color w:val="0088CC"/>
          </w:rPr>
          <w:t>的区别》</w:t>
        </w:r>
      </w:hyperlink>
      <w:r>
        <w:rPr>
          <w:rFonts w:ascii="Lucida Sans Unicode" w:hAnsi="Lucida Sans Unicode" w:cs="Lucida Sans Unicode"/>
          <w:color w:val="1A1A1A"/>
        </w:rPr>
        <w:t> </w:t>
      </w:r>
      <w:r>
        <w:rPr>
          <w:rFonts w:ascii="Lucida Sans Unicode" w:hAnsi="Lucida Sans Unicode" w:cs="Lucida Sans Unicode"/>
          <w:color w:val="1A1A1A"/>
        </w:rPr>
        <w:t>。</w:t>
      </w:r>
    </w:p>
    <w:p w:rsidR="00375A0E" w:rsidRDefault="00375A0E" w:rsidP="00375A0E">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w:t>
      </w:r>
      <w:r>
        <w:rPr>
          <w:rStyle w:val="a4"/>
          <w:rFonts w:ascii="Lucida Sans Unicode" w:hAnsi="Lucida Sans Unicode" w:cs="Lucida Sans Unicode"/>
          <w:color w:val="1A1A1A"/>
        </w:rPr>
        <w:t>打印</w:t>
      </w:r>
      <w:r>
        <w:rPr>
          <w:rStyle w:val="a4"/>
          <w:rFonts w:ascii="Lucida Sans Unicode" w:hAnsi="Lucida Sans Unicode" w:cs="Lucida Sans Unicode"/>
          <w:color w:val="1A1A1A"/>
        </w:rPr>
        <w:t xml:space="preserve"> /etc/passwd </w:t>
      </w:r>
      <w:r>
        <w:rPr>
          <w:rStyle w:val="a4"/>
          <w:rFonts w:ascii="Lucida Sans Unicode" w:hAnsi="Lucida Sans Unicode" w:cs="Lucida Sans Unicode"/>
          <w:color w:val="1A1A1A"/>
        </w:rPr>
        <w:t>的</w:t>
      </w:r>
      <w:r>
        <w:rPr>
          <w:rStyle w:val="a4"/>
          <w:rFonts w:ascii="Lucida Sans Unicode" w:hAnsi="Lucida Sans Unicode" w:cs="Lucida Sans Unicode"/>
          <w:color w:val="1A1A1A"/>
        </w:rPr>
        <w:t xml:space="preserve"> 1 </w:t>
      </w:r>
      <w:r>
        <w:rPr>
          <w:rStyle w:val="a4"/>
          <w:rFonts w:ascii="Lucida Sans Unicode" w:hAnsi="Lucida Sans Unicode" w:cs="Lucida Sans Unicode"/>
          <w:color w:val="1A1A1A"/>
        </w:rPr>
        <w:t>到</w:t>
      </w:r>
      <w:r>
        <w:rPr>
          <w:rStyle w:val="a4"/>
          <w:rFonts w:ascii="Lucida Sans Unicode" w:hAnsi="Lucida Sans Unicode" w:cs="Lucida Sans Unicode"/>
          <w:color w:val="1A1A1A"/>
        </w:rPr>
        <w:t xml:space="preserve"> 3 </w:t>
      </w:r>
      <w:r>
        <w:rPr>
          <w:rStyle w:val="a4"/>
          <w:rFonts w:ascii="Lucida Sans Unicode" w:hAnsi="Lucida Sans Unicode" w:cs="Lucida Sans Unicode"/>
          <w:color w:val="1A1A1A"/>
        </w:rPr>
        <w:t>行？</w:t>
      </w:r>
    </w:p>
    <w:p w:rsidR="00375A0E" w:rsidRDefault="00375A0E" w:rsidP="00FA61C5">
      <w:pPr>
        <w:pStyle w:val="a3"/>
        <w:numPr>
          <w:ilvl w:val="0"/>
          <w:numId w:val="405"/>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使用</w:t>
      </w:r>
      <w:r>
        <w:rPr>
          <w:rFonts w:ascii="Lucida Sans Unicode" w:hAnsi="Lucida Sans Unicode" w:cs="Lucida Sans Unicode"/>
          <w:color w:val="1A1A1A"/>
          <w:sz w:val="21"/>
          <w:szCs w:val="21"/>
        </w:rPr>
        <w:t xml:space="preserve"> sed </w:t>
      </w:r>
      <w:r>
        <w:rPr>
          <w:rFonts w:ascii="Lucida Sans Unicode" w:hAnsi="Lucida Sans Unicode" w:cs="Lucida Sans Unicode"/>
          <w:color w:val="1A1A1A"/>
          <w:sz w:val="21"/>
          <w:szCs w:val="21"/>
        </w:rPr>
        <w:t>命令：</w:t>
      </w:r>
    </w:p>
    <w:tbl>
      <w:tblPr>
        <w:tblW w:w="0" w:type="dxa"/>
        <w:tblCellMar>
          <w:top w:w="15" w:type="dxa"/>
          <w:left w:w="15" w:type="dxa"/>
          <w:bottom w:w="15" w:type="dxa"/>
          <w:right w:w="15" w:type="dxa"/>
        </w:tblCellMar>
        <w:tblLook w:val="04A0" w:firstRow="1" w:lastRow="0" w:firstColumn="1" w:lastColumn="0" w:noHBand="0" w:noVBand="1"/>
      </w:tblPr>
      <w:tblGrid>
        <w:gridCol w:w="5701"/>
      </w:tblGrid>
      <w:tr w:rsidR="00375A0E" w:rsidTr="00375A0E">
        <w:trPr>
          <w:trHeight w:val="525"/>
        </w:trPr>
        <w:tc>
          <w:tcPr>
            <w:tcW w:w="0" w:type="auto"/>
            <w:tcBorders>
              <w:top w:val="nil"/>
              <w:left w:val="nil"/>
              <w:bottom w:val="nil"/>
              <w:right w:val="nil"/>
            </w:tcBorders>
            <w:tcMar>
              <w:top w:w="0" w:type="dxa"/>
              <w:left w:w="0" w:type="dxa"/>
              <w:bottom w:w="0" w:type="dxa"/>
              <w:right w:w="0" w:type="dxa"/>
            </w:tcMar>
            <w:vAlign w:val="center"/>
            <w:hideMark/>
          </w:tcPr>
          <w:p w:rsidR="00375A0E" w:rsidRDefault="00375A0E">
            <w:pPr>
              <w:pStyle w:val="HTML0"/>
              <w:shd w:val="clear" w:color="auto" w:fill="272822"/>
              <w:rPr>
                <w:rFonts w:ascii="Lucida Console" w:hAnsi="Lucida Console"/>
                <w:color w:val="657B83"/>
                <w:sz w:val="22"/>
                <w:szCs w:val="22"/>
              </w:rPr>
            </w:pPr>
            <w:r>
              <w:rPr>
                <w:rStyle w:val="line"/>
                <w:rFonts w:ascii="Lucida Console" w:hAnsi="Lucida Console"/>
                <w:color w:val="FFFFFF"/>
                <w:sz w:val="22"/>
                <w:szCs w:val="22"/>
              </w:rPr>
              <w:t>[root@centos7 ~]</w:t>
            </w:r>
            <w:r>
              <w:rPr>
                <w:rStyle w:val="comment"/>
                <w:rFonts w:ascii="Lucida Console" w:hAnsi="Lucida Console"/>
                <w:color w:val="75715E"/>
                <w:sz w:val="22"/>
                <w:szCs w:val="22"/>
              </w:rPr>
              <w:t># sed -n '1,3p' /etc/passwd</w:t>
            </w:r>
            <w:r>
              <w:rPr>
                <w:rFonts w:ascii="Lucida Console" w:hAnsi="Lucida Console"/>
                <w:color w:val="657B83"/>
                <w:sz w:val="22"/>
                <w:szCs w:val="22"/>
              </w:rPr>
              <w:br/>
            </w:r>
            <w:r>
              <w:rPr>
                <w:rStyle w:val="line"/>
                <w:rFonts w:ascii="Lucida Console" w:hAnsi="Lucida Console"/>
                <w:color w:val="FFFFFF"/>
                <w:sz w:val="22"/>
                <w:szCs w:val="22"/>
              </w:rPr>
              <w:t>root:x:0:0:root:/root:/bin/bash</w:t>
            </w:r>
            <w:r>
              <w:rPr>
                <w:rFonts w:ascii="Lucida Console" w:hAnsi="Lucida Console"/>
                <w:color w:val="657B83"/>
                <w:sz w:val="22"/>
                <w:szCs w:val="22"/>
              </w:rPr>
              <w:br/>
            </w:r>
            <w:r>
              <w:rPr>
                <w:rStyle w:val="line"/>
                <w:rFonts w:ascii="Lucida Console" w:hAnsi="Lucida Console"/>
                <w:color w:val="FFFFFF"/>
                <w:sz w:val="22"/>
                <w:szCs w:val="22"/>
              </w:rPr>
              <w:t>system:x:0:0::/home/system:/bin/bash</w:t>
            </w:r>
            <w:r>
              <w:rPr>
                <w:rFonts w:ascii="Lucida Console" w:hAnsi="Lucida Console"/>
                <w:color w:val="657B83"/>
                <w:sz w:val="22"/>
                <w:szCs w:val="22"/>
              </w:rPr>
              <w:br/>
            </w:r>
            <w:r>
              <w:rPr>
                <w:rStyle w:val="line"/>
                <w:rFonts w:ascii="Lucida Console" w:hAnsi="Lucida Console"/>
                <w:color w:val="FFFFFF"/>
                <w:sz w:val="22"/>
                <w:szCs w:val="22"/>
              </w:rPr>
              <w:t>bin:x:1:1:bin:/bin:/sbin/nologin</w:t>
            </w:r>
          </w:p>
        </w:tc>
      </w:tr>
    </w:tbl>
    <w:p w:rsidR="00375A0E" w:rsidRDefault="00375A0E" w:rsidP="00FA61C5">
      <w:pPr>
        <w:pStyle w:val="a3"/>
        <w:numPr>
          <w:ilvl w:val="0"/>
          <w:numId w:val="405"/>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使用</w:t>
      </w:r>
      <w:r>
        <w:rPr>
          <w:rFonts w:ascii="Lucida Sans Unicode" w:hAnsi="Lucida Sans Unicode" w:cs="Lucida Sans Unicode"/>
          <w:color w:val="1A1A1A"/>
          <w:sz w:val="21"/>
          <w:szCs w:val="21"/>
        </w:rPr>
        <w:t xml:space="preserve"> awk </w:t>
      </w:r>
      <w:r>
        <w:rPr>
          <w:rFonts w:ascii="Lucida Sans Unicode" w:hAnsi="Lucida Sans Unicode" w:cs="Lucida Sans Unicode"/>
          <w:color w:val="1A1A1A"/>
          <w:sz w:val="21"/>
          <w:szCs w:val="21"/>
        </w:rPr>
        <w:t>命令：</w:t>
      </w:r>
    </w:p>
    <w:tbl>
      <w:tblPr>
        <w:tblW w:w="7689" w:type="dxa"/>
        <w:tblCellMar>
          <w:top w:w="15" w:type="dxa"/>
          <w:left w:w="15" w:type="dxa"/>
          <w:bottom w:w="15" w:type="dxa"/>
          <w:right w:w="15" w:type="dxa"/>
        </w:tblCellMar>
        <w:tblLook w:val="04A0" w:firstRow="1" w:lastRow="0" w:firstColumn="1" w:lastColumn="0" w:noHBand="0" w:noVBand="1"/>
      </w:tblPr>
      <w:tblGrid>
        <w:gridCol w:w="7689"/>
      </w:tblGrid>
      <w:tr w:rsidR="00375A0E" w:rsidTr="00A6771C">
        <w:trPr>
          <w:trHeight w:val="525"/>
        </w:trPr>
        <w:tc>
          <w:tcPr>
            <w:tcW w:w="0" w:type="auto"/>
            <w:tcBorders>
              <w:top w:val="nil"/>
              <w:left w:val="nil"/>
              <w:bottom w:val="nil"/>
              <w:right w:val="nil"/>
            </w:tcBorders>
            <w:tcMar>
              <w:top w:w="0" w:type="dxa"/>
              <w:left w:w="0" w:type="dxa"/>
              <w:bottom w:w="0" w:type="dxa"/>
              <w:right w:w="0" w:type="dxa"/>
            </w:tcMar>
            <w:vAlign w:val="center"/>
            <w:hideMark/>
          </w:tcPr>
          <w:p w:rsidR="00375A0E" w:rsidRDefault="00375A0E">
            <w:pPr>
              <w:pStyle w:val="HTML0"/>
              <w:shd w:val="clear" w:color="auto" w:fill="272822"/>
              <w:rPr>
                <w:rFonts w:ascii="Lucida Console" w:hAnsi="Lucida Console"/>
                <w:color w:val="657B83"/>
                <w:sz w:val="22"/>
                <w:szCs w:val="22"/>
              </w:rPr>
            </w:pPr>
            <w:r>
              <w:rPr>
                <w:rStyle w:val="line"/>
                <w:rFonts w:ascii="Lucida Console" w:hAnsi="Lucida Console"/>
                <w:color w:val="FFFFFF"/>
                <w:sz w:val="22"/>
                <w:szCs w:val="22"/>
              </w:rPr>
              <w:t>[root@centos7 ~]</w:t>
            </w:r>
            <w:r>
              <w:rPr>
                <w:rStyle w:val="comment"/>
                <w:rFonts w:ascii="Lucida Console" w:hAnsi="Lucida Console"/>
                <w:color w:val="75715E"/>
                <w:sz w:val="22"/>
                <w:szCs w:val="22"/>
              </w:rPr>
              <w:t xml:space="preserve"># awk 'NR&gt;=1&amp;&amp;NR&lt;=3{print $0}' /etc/passwd   </w:t>
            </w:r>
            <w:r>
              <w:rPr>
                <w:rFonts w:ascii="Lucida Console" w:hAnsi="Lucida Console"/>
                <w:color w:val="657B83"/>
                <w:sz w:val="22"/>
                <w:szCs w:val="22"/>
              </w:rPr>
              <w:br/>
            </w:r>
            <w:r>
              <w:rPr>
                <w:rStyle w:val="line"/>
                <w:rFonts w:ascii="Lucida Console" w:hAnsi="Lucida Console"/>
                <w:color w:val="FFFFFF"/>
                <w:sz w:val="22"/>
                <w:szCs w:val="22"/>
              </w:rPr>
              <w:t>root:x:0:0:root:/root:/bin/bash</w:t>
            </w:r>
            <w:r>
              <w:rPr>
                <w:rFonts w:ascii="Lucida Console" w:hAnsi="Lucida Console"/>
                <w:color w:val="657B83"/>
                <w:sz w:val="22"/>
                <w:szCs w:val="22"/>
              </w:rPr>
              <w:br/>
            </w:r>
            <w:r>
              <w:rPr>
                <w:rStyle w:val="line"/>
                <w:rFonts w:ascii="Lucida Console" w:hAnsi="Lucida Console"/>
                <w:color w:val="FFFFFF"/>
                <w:sz w:val="22"/>
                <w:szCs w:val="22"/>
              </w:rPr>
              <w:t>system:x:0:0::/home/system:/bin/bash</w:t>
            </w:r>
            <w:r>
              <w:rPr>
                <w:rFonts w:ascii="Lucida Console" w:hAnsi="Lucida Console"/>
                <w:color w:val="657B83"/>
                <w:sz w:val="22"/>
                <w:szCs w:val="22"/>
              </w:rPr>
              <w:br/>
            </w:r>
            <w:r>
              <w:rPr>
                <w:rStyle w:val="line"/>
                <w:rFonts w:ascii="Lucida Console" w:hAnsi="Lucida Console"/>
                <w:color w:val="FFFFFF"/>
                <w:sz w:val="22"/>
                <w:szCs w:val="22"/>
              </w:rPr>
              <w:t>bin:x:1:1:bin:/bin:/sbin/nologin</w:t>
            </w:r>
          </w:p>
        </w:tc>
      </w:tr>
    </w:tbl>
    <w:p w:rsidR="00A6771C" w:rsidRDefault="00A6771C" w:rsidP="00A6771C">
      <w:pPr>
        <w:pStyle w:val="2"/>
      </w:pPr>
      <w:r>
        <w:t>vim 命令</w:t>
      </w:r>
    </w:p>
    <w:p w:rsidR="00A6771C" w:rsidRDefault="00167304" w:rsidP="00A6771C">
      <w:pPr>
        <w:pStyle w:val="a3"/>
        <w:shd w:val="clear" w:color="auto" w:fill="FFFFFF"/>
        <w:spacing w:before="150" w:beforeAutospacing="0" w:after="420" w:afterAutospacing="0"/>
        <w:rPr>
          <w:rFonts w:ascii="Lucida Sans Unicode" w:hAnsi="Lucida Sans Unicode" w:cs="Lucida Sans Unicode"/>
          <w:color w:val="1A1A1A"/>
        </w:rPr>
      </w:pPr>
      <w:hyperlink r:id="rId486" w:tgtFrame="_blank" w:history="1">
        <w:r w:rsidR="00A6771C">
          <w:rPr>
            <w:rStyle w:val="a5"/>
            <w:rFonts w:ascii="Lucida Sans Unicode" w:hAnsi="Lucida Sans Unicode" w:cs="Lucida Sans Unicode"/>
            <w:color w:val="0088CC"/>
          </w:rPr>
          <w:t>《</w:t>
        </w:r>
        <w:r w:rsidR="00A6771C">
          <w:rPr>
            <w:rStyle w:val="a5"/>
            <w:rFonts w:ascii="Lucida Sans Unicode" w:hAnsi="Lucida Sans Unicode" w:cs="Lucida Sans Unicode"/>
            <w:color w:val="0088CC"/>
          </w:rPr>
          <w:t>Linux vi/vim</w:t>
        </w:r>
        <w:r w:rsidR="00A6771C">
          <w:rPr>
            <w:rStyle w:val="a5"/>
            <w:rFonts w:ascii="Lucida Sans Unicode" w:hAnsi="Lucida Sans Unicode" w:cs="Lucida Sans Unicode"/>
            <w:color w:val="0088CC"/>
          </w:rPr>
          <w:t>》</w:t>
        </w:r>
      </w:hyperlink>
    </w:p>
    <w:p w:rsidR="00A6771C" w:rsidRDefault="00A6771C" w:rsidP="00FA61C5">
      <w:pPr>
        <w:widowControl/>
        <w:numPr>
          <w:ilvl w:val="0"/>
          <w:numId w:val="40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打开文件并跳到第</w:t>
      </w:r>
      <w:r>
        <w:rPr>
          <w:rFonts w:ascii="Lucida Sans Unicode" w:hAnsi="Lucida Sans Unicode" w:cs="Lucida Sans Unicode"/>
          <w:color w:val="1A1A1A"/>
          <w:szCs w:val="21"/>
        </w:rPr>
        <w:t xml:space="preserve"> 10 </w:t>
      </w:r>
      <w:r>
        <w:rPr>
          <w:rFonts w:ascii="Lucida Sans Unicode" w:hAnsi="Lucida Sans Unicode" w:cs="Lucida Sans Unicode"/>
          <w:color w:val="1A1A1A"/>
          <w:szCs w:val="21"/>
        </w:rPr>
        <w:t>行：</w:t>
      </w:r>
      <w:r>
        <w:rPr>
          <w:rStyle w:val="HTML"/>
          <w:rFonts w:ascii="Lucida Console" w:hAnsi="Lucida Console"/>
          <w:color w:val="1A1A1A"/>
          <w:sz w:val="21"/>
          <w:szCs w:val="21"/>
          <w:bdr w:val="single" w:sz="6" w:space="1" w:color="CCCCCC" w:frame="1"/>
          <w:shd w:val="clear" w:color="auto" w:fill="DDDDDD"/>
        </w:rPr>
        <w:t>vim +10 filename.txt</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A6771C" w:rsidRDefault="00A6771C" w:rsidP="00FA61C5">
      <w:pPr>
        <w:widowControl/>
        <w:numPr>
          <w:ilvl w:val="0"/>
          <w:numId w:val="40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打开文件跳到第一个匹配的行：</w:t>
      </w:r>
      <w:r>
        <w:rPr>
          <w:rStyle w:val="HTML"/>
          <w:rFonts w:ascii="Lucida Console" w:hAnsi="Lucida Console"/>
          <w:color w:val="1A1A1A"/>
          <w:sz w:val="21"/>
          <w:szCs w:val="21"/>
          <w:bdr w:val="single" w:sz="6" w:space="1" w:color="CCCCCC" w:frame="1"/>
          <w:shd w:val="clear" w:color="auto" w:fill="DDDDDD"/>
        </w:rPr>
        <w:t>vim +/search-term filename.txt</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A6771C" w:rsidRDefault="00A6771C" w:rsidP="00FA61C5">
      <w:pPr>
        <w:widowControl/>
        <w:numPr>
          <w:ilvl w:val="0"/>
          <w:numId w:val="40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以只读模式打开文件：</w:t>
      </w:r>
      <w:r>
        <w:rPr>
          <w:rStyle w:val="HTML"/>
          <w:rFonts w:ascii="Lucida Console" w:hAnsi="Lucida Console"/>
          <w:color w:val="1A1A1A"/>
          <w:sz w:val="21"/>
          <w:szCs w:val="21"/>
          <w:bdr w:val="single" w:sz="6" w:space="1" w:color="CCCCCC" w:frame="1"/>
          <w:shd w:val="clear" w:color="auto" w:fill="DDDDDD"/>
        </w:rPr>
        <w:t>vim -R /etc/passwd</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A6771C" w:rsidRDefault="00A6771C" w:rsidP="00A6771C">
      <w:pPr>
        <w:pStyle w:val="2"/>
      </w:pPr>
      <w:r>
        <w:t>diff 命令</w:t>
      </w:r>
    </w:p>
    <w:p w:rsidR="00A6771C" w:rsidRDefault="00A6771C" w:rsidP="00A6771C">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貌似不太常用，当学习下。</w:t>
      </w:r>
    </w:p>
    <w:p w:rsidR="00A6771C" w:rsidRDefault="00167304" w:rsidP="00A6771C">
      <w:pPr>
        <w:pStyle w:val="a3"/>
        <w:shd w:val="clear" w:color="auto" w:fill="FFFFFF"/>
        <w:spacing w:before="150" w:beforeAutospacing="0" w:after="420" w:afterAutospacing="0"/>
        <w:rPr>
          <w:rFonts w:ascii="Lucida Sans Unicode" w:hAnsi="Lucida Sans Unicode" w:cs="Lucida Sans Unicode"/>
          <w:color w:val="1A1A1A"/>
        </w:rPr>
      </w:pPr>
      <w:hyperlink r:id="rId487" w:tgtFrame="_blank" w:history="1">
        <w:r w:rsidR="00A6771C">
          <w:rPr>
            <w:rStyle w:val="a5"/>
            <w:rFonts w:ascii="Lucida Sans Unicode" w:hAnsi="Lucida Sans Unicode" w:cs="Lucida Sans Unicode"/>
            <w:color w:val="0088CC"/>
          </w:rPr>
          <w:t>《</w:t>
        </w:r>
        <w:r w:rsidR="00A6771C">
          <w:rPr>
            <w:rStyle w:val="a5"/>
            <w:rFonts w:ascii="Lucida Sans Unicode" w:hAnsi="Lucida Sans Unicode" w:cs="Lucida Sans Unicode"/>
            <w:color w:val="0088CC"/>
          </w:rPr>
          <w:t xml:space="preserve">Linux </w:t>
        </w:r>
        <w:r w:rsidR="00A6771C">
          <w:rPr>
            <w:rStyle w:val="a5"/>
            <w:rFonts w:ascii="Lucida Sans Unicode" w:hAnsi="Lucida Sans Unicode" w:cs="Lucida Sans Unicode"/>
            <w:color w:val="0088CC"/>
          </w:rPr>
          <w:t>命令大全</w:t>
        </w:r>
        <w:r w:rsidR="00A6771C">
          <w:rPr>
            <w:rStyle w:val="a5"/>
            <w:rFonts w:ascii="Lucida Sans Unicode" w:hAnsi="Lucida Sans Unicode" w:cs="Lucida Sans Unicode"/>
            <w:color w:val="0088CC"/>
          </w:rPr>
          <w:t xml:space="preserve"> —— diff </w:t>
        </w:r>
        <w:r w:rsidR="00A6771C">
          <w:rPr>
            <w:rStyle w:val="a5"/>
            <w:rFonts w:ascii="Lucida Sans Unicode" w:hAnsi="Lucida Sans Unicode" w:cs="Lucida Sans Unicode"/>
            <w:color w:val="0088CC"/>
          </w:rPr>
          <w:t>命令》</w:t>
        </w:r>
      </w:hyperlink>
    </w:p>
    <w:p w:rsidR="00A6771C" w:rsidRDefault="00A6771C" w:rsidP="00FA61C5">
      <w:pPr>
        <w:widowControl/>
        <w:numPr>
          <w:ilvl w:val="0"/>
          <w:numId w:val="40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比较的时候忽略空白符：</w:t>
      </w:r>
      <w:r>
        <w:rPr>
          <w:rStyle w:val="HTML"/>
          <w:rFonts w:ascii="Lucida Console" w:hAnsi="Lucida Console"/>
          <w:color w:val="1A1A1A"/>
          <w:sz w:val="21"/>
          <w:szCs w:val="21"/>
          <w:bdr w:val="single" w:sz="6" w:space="1" w:color="CCCCCC" w:frame="1"/>
          <w:shd w:val="clear" w:color="auto" w:fill="DDDDDD"/>
        </w:rPr>
        <w:t>diff -w name_list.txt name_list_new.txt</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A6771C" w:rsidRDefault="00A6771C" w:rsidP="00A6771C">
      <w:pPr>
        <w:pStyle w:val="2"/>
      </w:pPr>
      <w:r>
        <w:t>sort 命令</w:t>
      </w:r>
    </w:p>
    <w:p w:rsidR="00A6771C" w:rsidRDefault="00A6771C" w:rsidP="00A6771C">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貌似不太常用，当学习下。</w:t>
      </w:r>
    </w:p>
    <w:p w:rsidR="00A6771C" w:rsidRDefault="00167304" w:rsidP="00A6771C">
      <w:pPr>
        <w:pStyle w:val="a3"/>
        <w:shd w:val="clear" w:color="auto" w:fill="FFFFFF"/>
        <w:spacing w:before="150" w:beforeAutospacing="0" w:after="420" w:afterAutospacing="0"/>
        <w:rPr>
          <w:rFonts w:ascii="Lucida Sans Unicode" w:hAnsi="Lucida Sans Unicode" w:cs="Lucida Sans Unicode"/>
          <w:color w:val="1A1A1A"/>
        </w:rPr>
      </w:pPr>
      <w:hyperlink r:id="rId488" w:tgtFrame="_blank" w:history="1">
        <w:r w:rsidR="00A6771C">
          <w:rPr>
            <w:rStyle w:val="a5"/>
            <w:rFonts w:ascii="Lucida Sans Unicode" w:hAnsi="Lucida Sans Unicode" w:cs="Lucida Sans Unicode"/>
            <w:color w:val="0088CC"/>
          </w:rPr>
          <w:t>《</w:t>
        </w:r>
        <w:r w:rsidR="00A6771C">
          <w:rPr>
            <w:rStyle w:val="a5"/>
            <w:rFonts w:ascii="Lucida Sans Unicode" w:hAnsi="Lucida Sans Unicode" w:cs="Lucida Sans Unicode"/>
            <w:color w:val="0088CC"/>
          </w:rPr>
          <w:t xml:space="preserve">Linux </w:t>
        </w:r>
        <w:r w:rsidR="00A6771C">
          <w:rPr>
            <w:rStyle w:val="a5"/>
            <w:rFonts w:ascii="Lucida Sans Unicode" w:hAnsi="Lucida Sans Unicode" w:cs="Lucida Sans Unicode"/>
            <w:color w:val="0088CC"/>
          </w:rPr>
          <w:t>命令大全</w:t>
        </w:r>
        <w:r w:rsidR="00A6771C">
          <w:rPr>
            <w:rStyle w:val="a5"/>
            <w:rFonts w:ascii="Lucida Sans Unicode" w:hAnsi="Lucida Sans Unicode" w:cs="Lucida Sans Unicode"/>
            <w:color w:val="0088CC"/>
          </w:rPr>
          <w:t xml:space="preserve"> —— sort </w:t>
        </w:r>
        <w:r w:rsidR="00A6771C">
          <w:rPr>
            <w:rStyle w:val="a5"/>
            <w:rFonts w:ascii="Lucida Sans Unicode" w:hAnsi="Lucida Sans Unicode" w:cs="Lucida Sans Unicode"/>
            <w:color w:val="0088CC"/>
          </w:rPr>
          <w:t>命令》</w:t>
        </w:r>
      </w:hyperlink>
    </w:p>
    <w:p w:rsidR="00A6771C" w:rsidRDefault="00A6771C" w:rsidP="00FA61C5">
      <w:pPr>
        <w:widowControl/>
        <w:numPr>
          <w:ilvl w:val="0"/>
          <w:numId w:val="40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以升序对文件内容排序：</w:t>
      </w:r>
      <w:r>
        <w:rPr>
          <w:rStyle w:val="HTML"/>
          <w:rFonts w:ascii="Lucida Console" w:hAnsi="Lucida Console"/>
          <w:color w:val="1A1A1A"/>
          <w:sz w:val="21"/>
          <w:szCs w:val="21"/>
          <w:bdr w:val="single" w:sz="6" w:space="1" w:color="CCCCCC" w:frame="1"/>
          <w:shd w:val="clear" w:color="auto" w:fill="DDDDDD"/>
        </w:rPr>
        <w:t>sort names.txt</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A6771C" w:rsidRDefault="00A6771C" w:rsidP="00FA61C5">
      <w:pPr>
        <w:widowControl/>
        <w:numPr>
          <w:ilvl w:val="0"/>
          <w:numId w:val="40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以降序对文件内容排序：</w:t>
      </w:r>
      <w:r>
        <w:rPr>
          <w:rStyle w:val="HTML"/>
          <w:rFonts w:ascii="Lucida Console" w:hAnsi="Lucida Console"/>
          <w:color w:val="1A1A1A"/>
          <w:sz w:val="21"/>
          <w:szCs w:val="21"/>
          <w:bdr w:val="single" w:sz="6" w:space="1" w:color="CCCCCC" w:frame="1"/>
          <w:shd w:val="clear" w:color="auto" w:fill="DDDDDD"/>
        </w:rPr>
        <w:t>sort -r names.txt</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A6771C" w:rsidRDefault="00A6771C" w:rsidP="00FA61C5">
      <w:pPr>
        <w:widowControl/>
        <w:numPr>
          <w:ilvl w:val="0"/>
          <w:numId w:val="40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以第三个字段对</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/etc/passwd</w:t>
      </w:r>
      <w:r>
        <w:rPr>
          <w:rFonts w:ascii="Lucida Sans Unicode" w:hAnsi="Lucida Sans Unicode" w:cs="Lucida Sans Unicode"/>
          <w:color w:val="1A1A1A"/>
          <w:szCs w:val="21"/>
        </w:rPr>
        <w:t> </w:t>
      </w:r>
      <w:r>
        <w:rPr>
          <w:rFonts w:ascii="Lucida Sans Unicode" w:hAnsi="Lucida Sans Unicode" w:cs="Lucida Sans Unicode"/>
          <w:color w:val="1A1A1A"/>
          <w:szCs w:val="21"/>
        </w:rPr>
        <w:t>的内容排序：</w:t>
      </w:r>
      <w:r>
        <w:rPr>
          <w:rStyle w:val="HTML"/>
          <w:rFonts w:ascii="Lucida Console" w:hAnsi="Lucida Console"/>
          <w:color w:val="1A1A1A"/>
          <w:sz w:val="21"/>
          <w:szCs w:val="21"/>
          <w:bdr w:val="single" w:sz="6" w:space="1" w:color="CCCCCC" w:frame="1"/>
          <w:shd w:val="clear" w:color="auto" w:fill="DDDDDD"/>
        </w:rPr>
        <w:t>sort -t: -k 3n /etc/passwd | more</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331771" w:rsidRDefault="00331771" w:rsidP="00331771">
      <w:pPr>
        <w:pStyle w:val="2"/>
      </w:pPr>
      <w:r>
        <w:t>xargs 命令</w:t>
      </w:r>
    </w:p>
    <w:p w:rsidR="00331771" w:rsidRDefault="00167304" w:rsidP="00331771">
      <w:pPr>
        <w:pStyle w:val="a3"/>
        <w:shd w:val="clear" w:color="auto" w:fill="FFFFFF"/>
        <w:spacing w:before="150" w:beforeAutospacing="0" w:after="420" w:afterAutospacing="0"/>
        <w:rPr>
          <w:rFonts w:ascii="Lucida Sans Unicode" w:hAnsi="Lucida Sans Unicode" w:cs="Lucida Sans Unicode"/>
          <w:color w:val="1A1A1A"/>
        </w:rPr>
      </w:pPr>
      <w:hyperlink r:id="rId489" w:tgtFrame="_blank" w:history="1">
        <w:r w:rsidR="00331771">
          <w:rPr>
            <w:rStyle w:val="a5"/>
            <w:rFonts w:ascii="Lucida Sans Unicode" w:hAnsi="Lucida Sans Unicode" w:cs="Lucida Sans Unicode"/>
            <w:color w:val="0088CC"/>
          </w:rPr>
          <w:t>《</w:t>
        </w:r>
        <w:r w:rsidR="00331771">
          <w:rPr>
            <w:rStyle w:val="a5"/>
            <w:rFonts w:ascii="Lucida Sans Unicode" w:hAnsi="Lucida Sans Unicode" w:cs="Lucida Sans Unicode"/>
            <w:color w:val="0088CC"/>
          </w:rPr>
          <w:t xml:space="preserve">Linux </w:t>
        </w:r>
        <w:r w:rsidR="00331771">
          <w:rPr>
            <w:rStyle w:val="a5"/>
            <w:rFonts w:ascii="Lucida Sans Unicode" w:hAnsi="Lucida Sans Unicode" w:cs="Lucida Sans Unicode"/>
            <w:color w:val="0088CC"/>
          </w:rPr>
          <w:t>命令大全</w:t>
        </w:r>
        <w:r w:rsidR="00331771">
          <w:rPr>
            <w:rStyle w:val="a5"/>
            <w:rFonts w:ascii="Lucida Sans Unicode" w:hAnsi="Lucida Sans Unicode" w:cs="Lucida Sans Unicode"/>
            <w:color w:val="0088CC"/>
          </w:rPr>
          <w:t xml:space="preserve"> —— xargs </w:t>
        </w:r>
        <w:r w:rsidR="00331771">
          <w:rPr>
            <w:rStyle w:val="a5"/>
            <w:rFonts w:ascii="Lucida Sans Unicode" w:hAnsi="Lucida Sans Unicode" w:cs="Lucida Sans Unicode"/>
            <w:color w:val="0088CC"/>
          </w:rPr>
          <w:t>命令》</w:t>
        </w:r>
      </w:hyperlink>
    </w:p>
    <w:p w:rsidR="00331771" w:rsidRDefault="00331771" w:rsidP="00FA61C5">
      <w:pPr>
        <w:widowControl/>
        <w:numPr>
          <w:ilvl w:val="0"/>
          <w:numId w:val="40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将所有图片文件拷贝到外部驱动器：</w:t>
      </w:r>
      <w:r>
        <w:rPr>
          <w:rStyle w:val="HTML"/>
          <w:rFonts w:ascii="Lucida Console" w:hAnsi="Lucida Console"/>
          <w:color w:val="1A1A1A"/>
          <w:sz w:val="21"/>
          <w:szCs w:val="21"/>
          <w:bdr w:val="single" w:sz="6" w:space="1" w:color="CCCCCC" w:frame="1"/>
          <w:shd w:val="clear" w:color="auto" w:fill="DDDDDD"/>
        </w:rPr>
        <w:t>ls *.jpg | xargs -n1 -i cp {} /external-hard-drive/directory</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331771" w:rsidRDefault="00331771" w:rsidP="00FA61C5">
      <w:pPr>
        <w:widowControl/>
        <w:numPr>
          <w:ilvl w:val="0"/>
          <w:numId w:val="40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将系统中所有</w:t>
      </w:r>
      <w:r>
        <w:rPr>
          <w:rFonts w:ascii="Lucida Sans Unicode" w:hAnsi="Lucida Sans Unicode" w:cs="Lucida Sans Unicode"/>
          <w:color w:val="1A1A1A"/>
          <w:szCs w:val="21"/>
        </w:rPr>
        <w:t xml:space="preserve"> jpg </w:t>
      </w:r>
      <w:r>
        <w:rPr>
          <w:rFonts w:ascii="Lucida Sans Unicode" w:hAnsi="Lucida Sans Unicode" w:cs="Lucida Sans Unicode"/>
          <w:color w:val="1A1A1A"/>
          <w:szCs w:val="21"/>
        </w:rPr>
        <w:t>文件压缩打包：</w:t>
      </w:r>
      <w:r>
        <w:rPr>
          <w:rStyle w:val="HTML"/>
          <w:rFonts w:ascii="Lucida Console" w:hAnsi="Lucida Console"/>
          <w:color w:val="1A1A1A"/>
          <w:sz w:val="21"/>
          <w:szCs w:val="21"/>
          <w:bdr w:val="single" w:sz="6" w:space="1" w:color="CCCCCC" w:frame="1"/>
          <w:shd w:val="clear" w:color="auto" w:fill="DDDDDD"/>
        </w:rPr>
        <w:t>find / -name *.jpg -type f -print | xargs tar -cvzf images.tar.gz</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331771" w:rsidRDefault="00331771" w:rsidP="00FA61C5">
      <w:pPr>
        <w:widowControl/>
        <w:numPr>
          <w:ilvl w:val="0"/>
          <w:numId w:val="40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下载文件中列出的所有</w:t>
      </w:r>
      <w:r>
        <w:rPr>
          <w:rFonts w:ascii="Lucida Sans Unicode" w:hAnsi="Lucida Sans Unicode" w:cs="Lucida Sans Unicode"/>
          <w:color w:val="1A1A1A"/>
          <w:szCs w:val="21"/>
        </w:rPr>
        <w:t xml:space="preserve"> url </w:t>
      </w:r>
      <w:r>
        <w:rPr>
          <w:rFonts w:ascii="Lucida Sans Unicode" w:hAnsi="Lucida Sans Unicode" w:cs="Lucida Sans Unicode"/>
          <w:color w:val="1A1A1A"/>
          <w:szCs w:val="21"/>
        </w:rPr>
        <w:t>对应的页面：</w:t>
      </w:r>
      <w:r>
        <w:rPr>
          <w:rStyle w:val="HTML"/>
          <w:rFonts w:ascii="Lucida Console" w:hAnsi="Lucida Console"/>
          <w:color w:val="1A1A1A"/>
          <w:sz w:val="21"/>
          <w:szCs w:val="21"/>
          <w:bdr w:val="single" w:sz="6" w:space="1" w:color="CCCCCC" w:frame="1"/>
          <w:shd w:val="clear" w:color="auto" w:fill="DDDDDD"/>
        </w:rPr>
        <w:t>cat url-list.txt | xargs wget –c</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331771" w:rsidRDefault="00331771" w:rsidP="00331771">
      <w:pPr>
        <w:rPr>
          <w:sz w:val="24"/>
          <w:szCs w:val="24"/>
        </w:rPr>
      </w:pPr>
      <w:r>
        <w:rPr>
          <w:rStyle w:val="a4"/>
          <w:rFonts w:ascii="Lucida Sans Unicode" w:hAnsi="Lucida Sans Unicode" w:cs="Lucida Sans Unicode"/>
          <w:color w:val="1A1A1A"/>
        </w:rPr>
        <w:t>把当前目录下所有后缀名为</w:t>
      </w:r>
      <w:r>
        <w:rPr>
          <w:rStyle w:val="a4"/>
          <w:rFonts w:ascii="Lucida Sans Unicode" w:hAnsi="Lucida Sans Unicode" w:cs="Lucida Sans Unicode"/>
          <w:color w:val="1A1A1A"/>
        </w:rPr>
        <w:t xml:space="preserve"> .txt </w:t>
      </w:r>
      <w:r>
        <w:rPr>
          <w:rStyle w:val="a4"/>
          <w:rFonts w:ascii="Lucida Sans Unicode" w:hAnsi="Lucida Sans Unicode" w:cs="Lucida Sans Unicode"/>
          <w:color w:val="1A1A1A"/>
        </w:rPr>
        <w:t>的文件的权限修改为</w:t>
      </w:r>
      <w:r>
        <w:rPr>
          <w:rStyle w:val="a4"/>
          <w:rFonts w:ascii="Lucida Sans Unicode" w:hAnsi="Lucida Sans Unicode" w:cs="Lucida Sans Unicode"/>
          <w:color w:val="1A1A1A"/>
        </w:rPr>
        <w:t xml:space="preserve"> 777 </w:t>
      </w:r>
      <w:r>
        <w:rPr>
          <w:rStyle w:val="a4"/>
          <w:rFonts w:ascii="Lucida Sans Unicode" w:hAnsi="Lucida Sans Unicode" w:cs="Lucida Sans Unicode"/>
          <w:color w:val="1A1A1A"/>
        </w:rPr>
        <w:t>？</w:t>
      </w:r>
    </w:p>
    <w:p w:rsidR="00331771" w:rsidRDefault="00331771" w:rsidP="00FA61C5">
      <w:pPr>
        <w:widowControl/>
        <w:numPr>
          <w:ilvl w:val="0"/>
          <w:numId w:val="41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方式一，使用</w:t>
      </w:r>
      <w:r>
        <w:rPr>
          <w:rFonts w:ascii="Lucida Sans Unicode" w:hAnsi="Lucida Sans Unicode" w:cs="Lucida Sans Unicode"/>
          <w:color w:val="1A1A1A"/>
          <w:szCs w:val="21"/>
        </w:rPr>
        <w:t xml:space="preserve"> xargs </w:t>
      </w:r>
      <w:r>
        <w:rPr>
          <w:rFonts w:ascii="Lucida Sans Unicode" w:hAnsi="Lucida Sans Unicode" w:cs="Lucida Sans Unicode"/>
          <w:color w:val="1A1A1A"/>
          <w:szCs w:val="21"/>
        </w:rPr>
        <w:t>命令：</w:t>
      </w:r>
      <w:r>
        <w:rPr>
          <w:rStyle w:val="HTML"/>
          <w:rFonts w:ascii="Lucida Console" w:hAnsi="Lucida Console"/>
          <w:color w:val="1A1A1A"/>
          <w:sz w:val="21"/>
          <w:szCs w:val="21"/>
          <w:bdr w:val="single" w:sz="6" w:space="1" w:color="CCCCCC" w:frame="1"/>
          <w:shd w:val="clear" w:color="auto" w:fill="DDDDDD"/>
        </w:rPr>
        <w:t>find ./ -type f -name "*.txt" |xargs chmod 777</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331771" w:rsidRDefault="00331771" w:rsidP="00FA61C5">
      <w:pPr>
        <w:widowControl/>
        <w:numPr>
          <w:ilvl w:val="0"/>
          <w:numId w:val="41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方式二，使用</w:t>
      </w:r>
      <w:r>
        <w:rPr>
          <w:rFonts w:ascii="Lucida Sans Unicode" w:hAnsi="Lucida Sans Unicode" w:cs="Lucida Sans Unicode"/>
          <w:color w:val="1A1A1A"/>
          <w:szCs w:val="21"/>
        </w:rPr>
        <w:t xml:space="preserve"> exec </w:t>
      </w:r>
      <w:r>
        <w:rPr>
          <w:rFonts w:ascii="Lucida Sans Unicode" w:hAnsi="Lucida Sans Unicode" w:cs="Lucida Sans Unicode"/>
          <w:color w:val="1A1A1A"/>
          <w:szCs w:val="21"/>
        </w:rPr>
        <w:t>命令：</w:t>
      </w:r>
      <w:r>
        <w:rPr>
          <w:rStyle w:val="HTML"/>
          <w:rFonts w:ascii="Lucida Console" w:hAnsi="Lucida Console"/>
          <w:color w:val="1A1A1A"/>
          <w:sz w:val="21"/>
          <w:szCs w:val="21"/>
          <w:bdr w:val="single" w:sz="6" w:space="1" w:color="CCCCCC" w:frame="1"/>
          <w:shd w:val="clear" w:color="auto" w:fill="DDDDDD"/>
        </w:rPr>
        <w:t>find ./ -type f -name "*.txt" -exec chmod 777 {}</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331771" w:rsidRDefault="00331771" w:rsidP="00331771">
      <w:pPr>
        <w:pStyle w:val="2"/>
      </w:pPr>
      <w:r>
        <w:t>tar 命令</w:t>
      </w:r>
    </w:p>
    <w:p w:rsidR="00331771" w:rsidRDefault="00167304" w:rsidP="00331771">
      <w:pPr>
        <w:pStyle w:val="a3"/>
        <w:shd w:val="clear" w:color="auto" w:fill="FFFFFF"/>
        <w:spacing w:before="150" w:beforeAutospacing="0" w:after="420" w:afterAutospacing="0"/>
        <w:rPr>
          <w:rFonts w:ascii="Lucida Sans Unicode" w:hAnsi="Lucida Sans Unicode" w:cs="Lucida Sans Unicode"/>
          <w:color w:val="1A1A1A"/>
        </w:rPr>
      </w:pPr>
      <w:hyperlink r:id="rId490" w:tgtFrame="_blank" w:history="1">
        <w:r w:rsidR="00331771">
          <w:rPr>
            <w:rStyle w:val="a5"/>
            <w:rFonts w:ascii="Lucida Sans Unicode" w:hAnsi="Lucida Sans Unicode" w:cs="Lucida Sans Unicode"/>
            <w:color w:val="0088CC"/>
          </w:rPr>
          <w:t>《</w:t>
        </w:r>
        <w:r w:rsidR="00331771">
          <w:rPr>
            <w:rStyle w:val="a5"/>
            <w:rFonts w:ascii="Lucida Sans Unicode" w:hAnsi="Lucida Sans Unicode" w:cs="Lucida Sans Unicode"/>
            <w:color w:val="0088CC"/>
          </w:rPr>
          <w:t xml:space="preserve">tar </w:t>
        </w:r>
        <w:r w:rsidR="00331771">
          <w:rPr>
            <w:rStyle w:val="a5"/>
            <w:rFonts w:ascii="Lucida Sans Unicode" w:hAnsi="Lucida Sans Unicode" w:cs="Lucida Sans Unicode"/>
            <w:color w:val="0088CC"/>
          </w:rPr>
          <w:t>压缩解压缩命令详解》</w:t>
        </w:r>
      </w:hyperlink>
    </w:p>
    <w:p w:rsidR="00331771" w:rsidRDefault="00331771" w:rsidP="00FA61C5">
      <w:pPr>
        <w:widowControl/>
        <w:numPr>
          <w:ilvl w:val="0"/>
          <w:numId w:val="41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创建一个新的</w:t>
      </w:r>
      <w:r>
        <w:rPr>
          <w:rFonts w:ascii="Lucida Sans Unicode" w:hAnsi="Lucida Sans Unicode" w:cs="Lucida Sans Unicode"/>
          <w:color w:val="1A1A1A"/>
          <w:szCs w:val="21"/>
        </w:rPr>
        <w:t xml:space="preserve"> tar </w:t>
      </w:r>
      <w:r>
        <w:rPr>
          <w:rFonts w:ascii="Lucida Sans Unicode" w:hAnsi="Lucida Sans Unicode" w:cs="Lucida Sans Unicode"/>
          <w:color w:val="1A1A1A"/>
          <w:szCs w:val="21"/>
        </w:rPr>
        <w:t>文件：</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tar cvf archive_name.tar dirname/</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331771" w:rsidRDefault="00331771" w:rsidP="00FA61C5">
      <w:pPr>
        <w:widowControl/>
        <w:numPr>
          <w:ilvl w:val="0"/>
          <w:numId w:val="41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解压</w:t>
      </w:r>
      <w:r>
        <w:rPr>
          <w:rFonts w:ascii="Lucida Sans Unicode" w:hAnsi="Lucida Sans Unicode" w:cs="Lucida Sans Unicode"/>
          <w:color w:val="1A1A1A"/>
          <w:szCs w:val="21"/>
        </w:rPr>
        <w:t xml:space="preserve"> tar </w:t>
      </w:r>
      <w:r>
        <w:rPr>
          <w:rFonts w:ascii="Lucida Sans Unicode" w:hAnsi="Lucida Sans Unicode" w:cs="Lucida Sans Unicode"/>
          <w:color w:val="1A1A1A"/>
          <w:szCs w:val="21"/>
        </w:rPr>
        <w:t>文件：</w:t>
      </w:r>
      <w:r>
        <w:rPr>
          <w:rStyle w:val="HTML"/>
          <w:rFonts w:ascii="Lucida Console" w:hAnsi="Lucida Console"/>
          <w:color w:val="1A1A1A"/>
          <w:sz w:val="21"/>
          <w:szCs w:val="21"/>
          <w:bdr w:val="single" w:sz="6" w:space="1" w:color="CCCCCC" w:frame="1"/>
          <w:shd w:val="clear" w:color="auto" w:fill="DDDDDD"/>
        </w:rPr>
        <w:t>tar xvf archive_name.tar</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331771" w:rsidRDefault="00331771" w:rsidP="00FA61C5">
      <w:pPr>
        <w:widowControl/>
        <w:numPr>
          <w:ilvl w:val="0"/>
          <w:numId w:val="41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查看</w:t>
      </w:r>
      <w:r>
        <w:rPr>
          <w:rFonts w:ascii="Lucida Sans Unicode" w:hAnsi="Lucida Sans Unicode" w:cs="Lucida Sans Unicode"/>
          <w:color w:val="1A1A1A"/>
          <w:szCs w:val="21"/>
        </w:rPr>
        <w:t xml:space="preserve"> tar </w:t>
      </w:r>
      <w:r>
        <w:rPr>
          <w:rFonts w:ascii="Lucida Sans Unicode" w:hAnsi="Lucida Sans Unicode" w:cs="Lucida Sans Unicode"/>
          <w:color w:val="1A1A1A"/>
          <w:szCs w:val="21"/>
        </w:rPr>
        <w:t>文件：</w:t>
      </w:r>
      <w:r>
        <w:rPr>
          <w:rStyle w:val="HTML"/>
          <w:rFonts w:ascii="Lucida Console" w:hAnsi="Lucida Console"/>
          <w:color w:val="1A1A1A"/>
          <w:sz w:val="21"/>
          <w:szCs w:val="21"/>
          <w:bdr w:val="single" w:sz="6" w:space="1" w:color="CCCCCC" w:frame="1"/>
          <w:shd w:val="clear" w:color="auto" w:fill="DDDDDD"/>
        </w:rPr>
        <w:t>tar tvf archive_name.tar</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331771" w:rsidRDefault="00331771" w:rsidP="00331771">
      <w:pPr>
        <w:pStyle w:val="2"/>
        <w:rPr>
          <w:sz w:val="27"/>
          <w:szCs w:val="27"/>
        </w:rPr>
      </w:pPr>
      <w:r>
        <w:t>gzip 命令</w:t>
      </w:r>
    </w:p>
    <w:p w:rsidR="00331771" w:rsidRDefault="00167304" w:rsidP="00331771">
      <w:pPr>
        <w:pStyle w:val="a3"/>
        <w:shd w:val="clear" w:color="auto" w:fill="FFFFFF"/>
        <w:spacing w:before="150" w:beforeAutospacing="0" w:after="420" w:afterAutospacing="0"/>
        <w:rPr>
          <w:rFonts w:ascii="Lucida Sans Unicode" w:hAnsi="Lucida Sans Unicode" w:cs="Lucida Sans Unicode"/>
          <w:color w:val="1A1A1A"/>
        </w:rPr>
      </w:pPr>
      <w:hyperlink r:id="rId491" w:tgtFrame="_blank" w:history="1">
        <w:r w:rsidR="00331771">
          <w:rPr>
            <w:rStyle w:val="a5"/>
            <w:rFonts w:ascii="Lucida Sans Unicode" w:hAnsi="Lucida Sans Unicode" w:cs="Lucida Sans Unicode"/>
            <w:color w:val="0088CC"/>
          </w:rPr>
          <w:t>《</w:t>
        </w:r>
        <w:r w:rsidR="00331771">
          <w:rPr>
            <w:rStyle w:val="a5"/>
            <w:rFonts w:ascii="Lucida Sans Unicode" w:hAnsi="Lucida Sans Unicode" w:cs="Lucida Sans Unicode"/>
            <w:color w:val="0088CC"/>
          </w:rPr>
          <w:t xml:space="preserve">Linux </w:t>
        </w:r>
        <w:r w:rsidR="00331771">
          <w:rPr>
            <w:rStyle w:val="a5"/>
            <w:rFonts w:ascii="Lucida Sans Unicode" w:hAnsi="Lucida Sans Unicode" w:cs="Lucida Sans Unicode"/>
            <w:color w:val="0088CC"/>
          </w:rPr>
          <w:t>命令大全</w:t>
        </w:r>
        <w:r w:rsidR="00331771">
          <w:rPr>
            <w:rStyle w:val="a5"/>
            <w:rFonts w:ascii="Lucida Sans Unicode" w:hAnsi="Lucida Sans Unicode" w:cs="Lucida Sans Unicode"/>
            <w:color w:val="0088CC"/>
          </w:rPr>
          <w:t xml:space="preserve"> —— gzip </w:t>
        </w:r>
        <w:r w:rsidR="00331771">
          <w:rPr>
            <w:rStyle w:val="a5"/>
            <w:rFonts w:ascii="Lucida Sans Unicode" w:hAnsi="Lucida Sans Unicode" w:cs="Lucida Sans Unicode"/>
            <w:color w:val="0088CC"/>
          </w:rPr>
          <w:t>命令》</w:t>
        </w:r>
      </w:hyperlink>
    </w:p>
    <w:p w:rsidR="00331771" w:rsidRDefault="00331771" w:rsidP="00FA61C5">
      <w:pPr>
        <w:widowControl/>
        <w:numPr>
          <w:ilvl w:val="0"/>
          <w:numId w:val="41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创建一个</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*.gz</w:t>
      </w:r>
      <w:r>
        <w:rPr>
          <w:rFonts w:ascii="Lucida Sans Unicode" w:hAnsi="Lucida Sans Unicode" w:cs="Lucida Sans Unicode"/>
          <w:color w:val="1A1A1A"/>
          <w:szCs w:val="21"/>
        </w:rPr>
        <w:t> </w:t>
      </w:r>
      <w:r>
        <w:rPr>
          <w:rFonts w:ascii="Lucida Sans Unicode" w:hAnsi="Lucida Sans Unicode" w:cs="Lucida Sans Unicode"/>
          <w:color w:val="1A1A1A"/>
          <w:szCs w:val="21"/>
        </w:rPr>
        <w:t>的压缩文件：</w:t>
      </w:r>
      <w:r>
        <w:rPr>
          <w:rStyle w:val="HTML"/>
          <w:rFonts w:ascii="Lucida Console" w:hAnsi="Lucida Console"/>
          <w:color w:val="1A1A1A"/>
          <w:sz w:val="21"/>
          <w:szCs w:val="21"/>
          <w:bdr w:val="single" w:sz="6" w:space="1" w:color="CCCCCC" w:frame="1"/>
          <w:shd w:val="clear" w:color="auto" w:fill="DDDDDD"/>
        </w:rPr>
        <w:t>gzip test.txt</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331771" w:rsidRDefault="00331771" w:rsidP="00FA61C5">
      <w:pPr>
        <w:widowControl/>
        <w:numPr>
          <w:ilvl w:val="0"/>
          <w:numId w:val="41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解压</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*.gz</w:t>
      </w:r>
      <w:r>
        <w:rPr>
          <w:rFonts w:ascii="Lucida Sans Unicode" w:hAnsi="Lucida Sans Unicode" w:cs="Lucida Sans Unicode"/>
          <w:color w:val="1A1A1A"/>
          <w:szCs w:val="21"/>
        </w:rPr>
        <w:t> </w:t>
      </w:r>
      <w:r>
        <w:rPr>
          <w:rFonts w:ascii="Lucida Sans Unicode" w:hAnsi="Lucida Sans Unicode" w:cs="Lucida Sans Unicode"/>
          <w:color w:val="1A1A1A"/>
          <w:szCs w:val="21"/>
        </w:rPr>
        <w:t>文件：</w:t>
      </w:r>
      <w:r>
        <w:rPr>
          <w:rStyle w:val="HTML"/>
          <w:rFonts w:ascii="Lucida Console" w:hAnsi="Lucida Console"/>
          <w:color w:val="1A1A1A"/>
          <w:sz w:val="21"/>
          <w:szCs w:val="21"/>
          <w:bdr w:val="single" w:sz="6" w:space="1" w:color="CCCCCC" w:frame="1"/>
          <w:shd w:val="clear" w:color="auto" w:fill="DDDDDD"/>
        </w:rPr>
        <w:t>gzip -d test.txt.gz</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331771" w:rsidRDefault="00331771" w:rsidP="00FA61C5">
      <w:pPr>
        <w:widowControl/>
        <w:numPr>
          <w:ilvl w:val="0"/>
          <w:numId w:val="41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显示压缩的比率：</w:t>
      </w:r>
      <w:r>
        <w:rPr>
          <w:rStyle w:val="HTML"/>
          <w:rFonts w:ascii="Lucida Console" w:hAnsi="Lucida Console"/>
          <w:color w:val="1A1A1A"/>
          <w:sz w:val="21"/>
          <w:szCs w:val="21"/>
          <w:bdr w:val="single" w:sz="6" w:space="1" w:color="CCCCCC" w:frame="1"/>
          <w:shd w:val="clear" w:color="auto" w:fill="DDDDDD"/>
        </w:rPr>
        <w:t>gzip -l *.gz</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331771" w:rsidRDefault="00331771" w:rsidP="00331771">
      <w:pPr>
        <w:pStyle w:val="2"/>
        <w:rPr>
          <w:sz w:val="27"/>
          <w:szCs w:val="27"/>
        </w:rPr>
      </w:pPr>
      <w:r>
        <w:t>bzip2 命令</w:t>
      </w:r>
    </w:p>
    <w:p w:rsidR="00331771" w:rsidRDefault="00167304" w:rsidP="00331771">
      <w:pPr>
        <w:pStyle w:val="a3"/>
        <w:shd w:val="clear" w:color="auto" w:fill="FFFFFF"/>
        <w:spacing w:before="150" w:beforeAutospacing="0" w:after="420" w:afterAutospacing="0"/>
        <w:rPr>
          <w:rFonts w:ascii="Lucida Sans Unicode" w:hAnsi="Lucida Sans Unicode" w:cs="Lucida Sans Unicode"/>
          <w:color w:val="1A1A1A"/>
        </w:rPr>
      </w:pPr>
      <w:hyperlink r:id="rId492" w:tgtFrame="_blank" w:history="1">
        <w:r w:rsidR="00331771">
          <w:rPr>
            <w:rStyle w:val="a5"/>
            <w:rFonts w:ascii="Lucida Sans Unicode" w:hAnsi="Lucida Sans Unicode" w:cs="Lucida Sans Unicode"/>
            <w:color w:val="0088CC"/>
          </w:rPr>
          <w:t>《</w:t>
        </w:r>
        <w:r w:rsidR="00331771">
          <w:rPr>
            <w:rStyle w:val="a5"/>
            <w:rFonts w:ascii="Lucida Sans Unicode" w:hAnsi="Lucida Sans Unicode" w:cs="Lucida Sans Unicode"/>
            <w:color w:val="0088CC"/>
          </w:rPr>
          <w:t xml:space="preserve">Linux </w:t>
        </w:r>
        <w:r w:rsidR="00331771">
          <w:rPr>
            <w:rStyle w:val="a5"/>
            <w:rFonts w:ascii="Lucida Sans Unicode" w:hAnsi="Lucida Sans Unicode" w:cs="Lucida Sans Unicode"/>
            <w:color w:val="0088CC"/>
          </w:rPr>
          <w:t>命令大全</w:t>
        </w:r>
        <w:r w:rsidR="00331771">
          <w:rPr>
            <w:rStyle w:val="a5"/>
            <w:rFonts w:ascii="Lucida Sans Unicode" w:hAnsi="Lucida Sans Unicode" w:cs="Lucida Sans Unicode"/>
            <w:color w:val="0088CC"/>
          </w:rPr>
          <w:t xml:space="preserve"> —— bzip2 </w:t>
        </w:r>
        <w:r w:rsidR="00331771">
          <w:rPr>
            <w:rStyle w:val="a5"/>
            <w:rFonts w:ascii="Lucida Sans Unicode" w:hAnsi="Lucida Sans Unicode" w:cs="Lucida Sans Unicode"/>
            <w:color w:val="0088CC"/>
          </w:rPr>
          <w:t>命令》</w:t>
        </w:r>
      </w:hyperlink>
    </w:p>
    <w:p w:rsidR="00331771" w:rsidRDefault="00331771" w:rsidP="00FA61C5">
      <w:pPr>
        <w:widowControl/>
        <w:numPr>
          <w:ilvl w:val="0"/>
          <w:numId w:val="41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创建</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*.bz2</w:t>
      </w:r>
      <w:r>
        <w:rPr>
          <w:rFonts w:ascii="Lucida Sans Unicode" w:hAnsi="Lucida Sans Unicode" w:cs="Lucida Sans Unicode"/>
          <w:color w:val="1A1A1A"/>
          <w:szCs w:val="21"/>
        </w:rPr>
        <w:t> </w:t>
      </w:r>
      <w:r>
        <w:rPr>
          <w:rFonts w:ascii="Lucida Sans Unicode" w:hAnsi="Lucida Sans Unicode" w:cs="Lucida Sans Unicode"/>
          <w:color w:val="1A1A1A"/>
          <w:szCs w:val="21"/>
        </w:rPr>
        <w:t>压缩文件：</w:t>
      </w:r>
      <w:r>
        <w:rPr>
          <w:rStyle w:val="HTML"/>
          <w:rFonts w:ascii="Lucida Console" w:hAnsi="Lucida Console"/>
          <w:color w:val="1A1A1A"/>
          <w:sz w:val="21"/>
          <w:szCs w:val="21"/>
          <w:bdr w:val="single" w:sz="6" w:space="1" w:color="CCCCCC" w:frame="1"/>
          <w:shd w:val="clear" w:color="auto" w:fill="DDDDDD"/>
        </w:rPr>
        <w:t>bzip2 test.txt</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331771" w:rsidRDefault="00331771" w:rsidP="00FA61C5">
      <w:pPr>
        <w:widowControl/>
        <w:numPr>
          <w:ilvl w:val="0"/>
          <w:numId w:val="41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解压</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*.bz2</w:t>
      </w:r>
      <w:r>
        <w:rPr>
          <w:rFonts w:ascii="Lucida Sans Unicode" w:hAnsi="Lucida Sans Unicode" w:cs="Lucida Sans Unicode"/>
          <w:color w:val="1A1A1A"/>
          <w:szCs w:val="21"/>
        </w:rPr>
        <w:t> </w:t>
      </w:r>
      <w:r>
        <w:rPr>
          <w:rFonts w:ascii="Lucida Sans Unicode" w:hAnsi="Lucida Sans Unicode" w:cs="Lucida Sans Unicode"/>
          <w:color w:val="1A1A1A"/>
          <w:szCs w:val="21"/>
        </w:rPr>
        <w:t>文件：</w:t>
      </w:r>
      <w:r>
        <w:rPr>
          <w:rStyle w:val="HTML"/>
          <w:rFonts w:ascii="Lucida Console" w:hAnsi="Lucida Console"/>
          <w:color w:val="1A1A1A"/>
          <w:sz w:val="21"/>
          <w:szCs w:val="21"/>
          <w:bdr w:val="single" w:sz="6" w:space="1" w:color="CCCCCC" w:frame="1"/>
          <w:shd w:val="clear" w:color="auto" w:fill="DDDDDD"/>
        </w:rPr>
        <w:t>bzip2 -d test.txt.bz2</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331771" w:rsidRDefault="00331771" w:rsidP="00331771">
      <w:pPr>
        <w:pStyle w:val="2"/>
        <w:rPr>
          <w:sz w:val="27"/>
          <w:szCs w:val="27"/>
        </w:rPr>
      </w:pPr>
      <w:r>
        <w:t>unzip 命令</w:t>
      </w:r>
    </w:p>
    <w:p w:rsidR="00331771" w:rsidRDefault="00167304" w:rsidP="00331771">
      <w:pPr>
        <w:pStyle w:val="a3"/>
        <w:shd w:val="clear" w:color="auto" w:fill="FFFFFF"/>
        <w:spacing w:before="150" w:beforeAutospacing="0" w:after="420" w:afterAutospacing="0"/>
        <w:rPr>
          <w:rFonts w:ascii="Lucida Sans Unicode" w:hAnsi="Lucida Sans Unicode" w:cs="Lucida Sans Unicode"/>
          <w:color w:val="1A1A1A"/>
        </w:rPr>
      </w:pPr>
      <w:hyperlink r:id="rId493" w:tgtFrame="_blank" w:history="1">
        <w:r w:rsidR="00331771">
          <w:rPr>
            <w:rStyle w:val="a5"/>
            <w:rFonts w:ascii="Lucida Sans Unicode" w:hAnsi="Lucida Sans Unicode" w:cs="Lucida Sans Unicode"/>
            <w:color w:val="0088CC"/>
          </w:rPr>
          <w:t>《</w:t>
        </w:r>
        <w:r w:rsidR="00331771">
          <w:rPr>
            <w:rStyle w:val="a5"/>
            <w:rFonts w:ascii="Lucida Sans Unicode" w:hAnsi="Lucida Sans Unicode" w:cs="Lucida Sans Unicode"/>
            <w:color w:val="0088CC"/>
          </w:rPr>
          <w:t xml:space="preserve">Linux </w:t>
        </w:r>
        <w:r w:rsidR="00331771">
          <w:rPr>
            <w:rStyle w:val="a5"/>
            <w:rFonts w:ascii="Lucida Sans Unicode" w:hAnsi="Lucida Sans Unicode" w:cs="Lucida Sans Unicode"/>
            <w:color w:val="0088CC"/>
          </w:rPr>
          <w:t>命令大全</w:t>
        </w:r>
        <w:r w:rsidR="00331771">
          <w:rPr>
            <w:rStyle w:val="a5"/>
            <w:rFonts w:ascii="Lucida Sans Unicode" w:hAnsi="Lucida Sans Unicode" w:cs="Lucida Sans Unicode"/>
            <w:color w:val="0088CC"/>
          </w:rPr>
          <w:t xml:space="preserve"> —— unzip </w:t>
        </w:r>
        <w:r w:rsidR="00331771">
          <w:rPr>
            <w:rStyle w:val="a5"/>
            <w:rFonts w:ascii="Lucida Sans Unicode" w:hAnsi="Lucida Sans Unicode" w:cs="Lucida Sans Unicode"/>
            <w:color w:val="0088CC"/>
          </w:rPr>
          <w:t>命令》</w:t>
        </w:r>
      </w:hyperlink>
    </w:p>
    <w:p w:rsidR="00331771" w:rsidRDefault="00331771" w:rsidP="00FA61C5">
      <w:pPr>
        <w:widowControl/>
        <w:numPr>
          <w:ilvl w:val="0"/>
          <w:numId w:val="41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解压</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*.zip</w:t>
      </w:r>
      <w:r>
        <w:rPr>
          <w:rFonts w:ascii="Lucida Sans Unicode" w:hAnsi="Lucida Sans Unicode" w:cs="Lucida Sans Unicode"/>
          <w:color w:val="1A1A1A"/>
          <w:szCs w:val="21"/>
        </w:rPr>
        <w:t> </w:t>
      </w:r>
      <w:r>
        <w:rPr>
          <w:rFonts w:ascii="Lucida Sans Unicode" w:hAnsi="Lucida Sans Unicode" w:cs="Lucida Sans Unicode"/>
          <w:color w:val="1A1A1A"/>
          <w:szCs w:val="21"/>
        </w:rPr>
        <w:t>文件：</w:t>
      </w:r>
      <w:r>
        <w:rPr>
          <w:rStyle w:val="HTML"/>
          <w:rFonts w:ascii="Lucida Console" w:hAnsi="Lucida Console"/>
          <w:color w:val="1A1A1A"/>
          <w:sz w:val="21"/>
          <w:szCs w:val="21"/>
          <w:bdr w:val="single" w:sz="6" w:space="1" w:color="CCCCCC" w:frame="1"/>
          <w:shd w:val="clear" w:color="auto" w:fill="DDDDDD"/>
        </w:rPr>
        <w:t>unzip test.zip</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331771" w:rsidRDefault="00331771" w:rsidP="00FA61C5">
      <w:pPr>
        <w:widowControl/>
        <w:numPr>
          <w:ilvl w:val="0"/>
          <w:numId w:val="41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查看</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*.zip</w:t>
      </w:r>
      <w:r>
        <w:rPr>
          <w:rFonts w:ascii="Lucida Sans Unicode" w:hAnsi="Lucida Sans Unicode" w:cs="Lucida Sans Unicode"/>
          <w:color w:val="1A1A1A"/>
          <w:szCs w:val="21"/>
        </w:rPr>
        <w:t> </w:t>
      </w:r>
      <w:r>
        <w:rPr>
          <w:rFonts w:ascii="Lucida Sans Unicode" w:hAnsi="Lucida Sans Unicode" w:cs="Lucida Sans Unicode"/>
          <w:color w:val="1A1A1A"/>
          <w:szCs w:val="21"/>
        </w:rPr>
        <w:t>文件的内容：</w:t>
      </w:r>
      <w:r>
        <w:rPr>
          <w:rStyle w:val="HTML"/>
          <w:rFonts w:ascii="Lucida Console" w:hAnsi="Lucida Console"/>
          <w:color w:val="1A1A1A"/>
          <w:sz w:val="21"/>
          <w:szCs w:val="21"/>
          <w:bdr w:val="single" w:sz="6" w:space="1" w:color="CCCCCC" w:frame="1"/>
          <w:shd w:val="clear" w:color="auto" w:fill="DDDDDD"/>
        </w:rPr>
        <w:t>unzip -l jasper.zip</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B513E2" w:rsidRDefault="00B513E2" w:rsidP="00B513E2">
      <w:pPr>
        <w:pStyle w:val="2"/>
      </w:pPr>
      <w:r>
        <w:t>export 命令</w:t>
      </w:r>
    </w:p>
    <w:p w:rsidR="00B513E2" w:rsidRDefault="00167304" w:rsidP="00B513E2">
      <w:pPr>
        <w:pStyle w:val="a3"/>
        <w:shd w:val="clear" w:color="auto" w:fill="FFFFFF"/>
        <w:spacing w:before="150" w:beforeAutospacing="0" w:after="420" w:afterAutospacing="0"/>
        <w:rPr>
          <w:rFonts w:ascii="Lucida Sans Unicode" w:hAnsi="Lucida Sans Unicode" w:cs="Lucida Sans Unicode"/>
          <w:color w:val="1A1A1A"/>
        </w:rPr>
      </w:pPr>
      <w:hyperlink r:id="rId494" w:tgtFrame="_blank" w:history="1">
        <w:r w:rsidR="00B513E2">
          <w:rPr>
            <w:rStyle w:val="a5"/>
            <w:rFonts w:ascii="Lucida Sans Unicode" w:hAnsi="Lucida Sans Unicode" w:cs="Lucida Sans Unicode"/>
            <w:color w:val="0088CC"/>
          </w:rPr>
          <w:t>《</w:t>
        </w:r>
        <w:r w:rsidR="00B513E2">
          <w:rPr>
            <w:rStyle w:val="a5"/>
            <w:rFonts w:ascii="Lucida Sans Unicode" w:hAnsi="Lucida Sans Unicode" w:cs="Lucida Sans Unicode"/>
            <w:color w:val="0088CC"/>
          </w:rPr>
          <w:t xml:space="preserve">Linux </w:t>
        </w:r>
        <w:r w:rsidR="00B513E2">
          <w:rPr>
            <w:rStyle w:val="a5"/>
            <w:rFonts w:ascii="Lucida Sans Unicode" w:hAnsi="Lucida Sans Unicode" w:cs="Lucida Sans Unicode"/>
            <w:color w:val="0088CC"/>
          </w:rPr>
          <w:t>命令大全</w:t>
        </w:r>
        <w:r w:rsidR="00B513E2">
          <w:rPr>
            <w:rStyle w:val="a5"/>
            <w:rFonts w:ascii="Lucida Sans Unicode" w:hAnsi="Lucida Sans Unicode" w:cs="Lucida Sans Unicode"/>
            <w:color w:val="0088CC"/>
          </w:rPr>
          <w:t xml:space="preserve"> —— export </w:t>
        </w:r>
        <w:r w:rsidR="00B513E2">
          <w:rPr>
            <w:rStyle w:val="a5"/>
            <w:rFonts w:ascii="Lucida Sans Unicode" w:hAnsi="Lucida Sans Unicode" w:cs="Lucida Sans Unicode"/>
            <w:color w:val="0088CC"/>
          </w:rPr>
          <w:t>命令》</w:t>
        </w:r>
      </w:hyperlink>
    </w:p>
    <w:p w:rsidR="00B513E2" w:rsidRDefault="00B513E2" w:rsidP="00FA61C5">
      <w:pPr>
        <w:widowControl/>
        <w:numPr>
          <w:ilvl w:val="0"/>
          <w:numId w:val="41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输出跟字符串</w:t>
      </w:r>
      <w:r>
        <w:rPr>
          <w:rFonts w:ascii="Lucida Sans Unicode" w:hAnsi="Lucida Sans Unicode" w:cs="Lucida Sans Unicode"/>
          <w:color w:val="1A1A1A"/>
          <w:szCs w:val="21"/>
        </w:rPr>
        <w:t xml:space="preserve"> oracle </w:t>
      </w:r>
      <w:r>
        <w:rPr>
          <w:rFonts w:ascii="Lucida Sans Unicode" w:hAnsi="Lucida Sans Unicode" w:cs="Lucida Sans Unicode"/>
          <w:color w:val="1A1A1A"/>
          <w:szCs w:val="21"/>
        </w:rPr>
        <w:t>匹配的环境变量：</w:t>
      </w:r>
      <w:r>
        <w:rPr>
          <w:rStyle w:val="HTML"/>
          <w:rFonts w:ascii="Lucida Console" w:hAnsi="Lucida Console"/>
          <w:color w:val="1A1A1A"/>
          <w:sz w:val="21"/>
          <w:szCs w:val="21"/>
          <w:bdr w:val="single" w:sz="6" w:space="1" w:color="CCCCCC" w:frame="1"/>
          <w:shd w:val="clear" w:color="auto" w:fill="DDDDDD"/>
        </w:rPr>
        <w:t>export | grep ORCALE</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B513E2" w:rsidRDefault="00B513E2" w:rsidP="00FA61C5">
      <w:pPr>
        <w:widowControl/>
        <w:numPr>
          <w:ilvl w:val="0"/>
          <w:numId w:val="41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设置全局环境变量：</w:t>
      </w:r>
      <w:r>
        <w:rPr>
          <w:rStyle w:val="HTML"/>
          <w:rFonts w:ascii="Lucida Console" w:hAnsi="Lucida Console"/>
          <w:color w:val="1A1A1A"/>
          <w:sz w:val="21"/>
          <w:szCs w:val="21"/>
          <w:bdr w:val="single" w:sz="6" w:space="1" w:color="CCCCCC" w:frame="1"/>
          <w:shd w:val="clear" w:color="auto" w:fill="DDDDDD"/>
        </w:rPr>
        <w:t>export ORACLE_HOME=/u01/app/oracle/product/10.2.0</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B513E2" w:rsidRDefault="00B513E2" w:rsidP="00B513E2">
      <w:pPr>
        <w:pStyle w:val="2"/>
      </w:pPr>
      <w:r>
        <w:t>kill 命令</w:t>
      </w:r>
    </w:p>
    <w:p w:rsidR="00B513E2" w:rsidRDefault="00167304" w:rsidP="00B513E2">
      <w:pPr>
        <w:pStyle w:val="a3"/>
        <w:shd w:val="clear" w:color="auto" w:fill="FFFFFF"/>
        <w:spacing w:before="150" w:beforeAutospacing="0" w:after="420" w:afterAutospacing="0"/>
        <w:rPr>
          <w:rFonts w:ascii="Lucida Sans Unicode" w:hAnsi="Lucida Sans Unicode" w:cs="Lucida Sans Unicode"/>
          <w:color w:val="1A1A1A"/>
        </w:rPr>
      </w:pPr>
      <w:hyperlink r:id="rId495" w:tgtFrame="_blank" w:history="1">
        <w:r w:rsidR="00B513E2">
          <w:rPr>
            <w:rStyle w:val="a5"/>
            <w:rFonts w:ascii="Lucida Sans Unicode" w:hAnsi="Lucida Sans Unicode" w:cs="Lucida Sans Unicode"/>
            <w:color w:val="0088CC"/>
          </w:rPr>
          <w:t>《</w:t>
        </w:r>
        <w:r w:rsidR="00B513E2">
          <w:rPr>
            <w:rStyle w:val="a5"/>
            <w:rFonts w:ascii="Lucida Sans Unicode" w:hAnsi="Lucida Sans Unicode" w:cs="Lucida Sans Unicode"/>
            <w:color w:val="0088CC"/>
          </w:rPr>
          <w:t xml:space="preserve">Linux </w:t>
        </w:r>
        <w:r w:rsidR="00B513E2">
          <w:rPr>
            <w:rStyle w:val="a5"/>
            <w:rFonts w:ascii="Lucida Sans Unicode" w:hAnsi="Lucida Sans Unicode" w:cs="Lucida Sans Unicode"/>
            <w:color w:val="0088CC"/>
          </w:rPr>
          <w:t>命令大全</w:t>
        </w:r>
        <w:r w:rsidR="00B513E2">
          <w:rPr>
            <w:rStyle w:val="a5"/>
            <w:rFonts w:ascii="Lucida Sans Unicode" w:hAnsi="Lucida Sans Unicode" w:cs="Lucida Sans Unicode"/>
            <w:color w:val="0088CC"/>
          </w:rPr>
          <w:t xml:space="preserve"> —— kill </w:t>
        </w:r>
        <w:r w:rsidR="00B513E2">
          <w:rPr>
            <w:rStyle w:val="a5"/>
            <w:rFonts w:ascii="Lucida Sans Unicode" w:hAnsi="Lucida Sans Unicode" w:cs="Lucida Sans Unicode"/>
            <w:color w:val="0088CC"/>
          </w:rPr>
          <w:t>命令》</w:t>
        </w:r>
      </w:hyperlink>
    </w:p>
    <w:p w:rsidR="00B513E2" w:rsidRDefault="00B513E2" w:rsidP="00B513E2">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 xml:space="preserve">kill </w:t>
      </w:r>
      <w:r>
        <w:rPr>
          <w:rFonts w:ascii="Lucida Sans Unicode" w:hAnsi="Lucida Sans Unicode" w:cs="Lucida Sans Unicode"/>
          <w:color w:val="1A1A1A"/>
        </w:rPr>
        <w:t>用于终止一个进程。一般我们会先用</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ps -ef</w:t>
      </w:r>
      <w:r>
        <w:rPr>
          <w:rFonts w:ascii="Lucida Sans Unicode" w:hAnsi="Lucida Sans Unicode" w:cs="Lucida Sans Unicode"/>
          <w:color w:val="1A1A1A"/>
        </w:rPr>
        <w:t> </w:t>
      </w:r>
      <w:r>
        <w:rPr>
          <w:rFonts w:ascii="Lucida Sans Unicode" w:hAnsi="Lucida Sans Unicode" w:cs="Lucida Sans Unicode"/>
          <w:color w:val="1A1A1A"/>
        </w:rPr>
        <w:t>查找某个进程得到它的进程号，然后再使用</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kill -9</w:t>
      </w:r>
      <w:r>
        <w:rPr>
          <w:rFonts w:ascii="Lucida Sans Unicode" w:hAnsi="Lucida Sans Unicode" w:cs="Lucida Sans Unicode"/>
          <w:color w:val="1A1A1A"/>
        </w:rPr>
        <w:t> </w:t>
      </w:r>
      <w:r>
        <w:rPr>
          <w:rFonts w:ascii="Lucida Sans Unicode" w:hAnsi="Lucida Sans Unicode" w:cs="Lucida Sans Unicode"/>
          <w:color w:val="1A1A1A"/>
        </w:rPr>
        <w:t>进程号终止该进程。你还可以使用</w:t>
      </w:r>
      <w:r>
        <w:rPr>
          <w:rFonts w:ascii="Lucida Sans Unicode" w:hAnsi="Lucida Sans Unicode" w:cs="Lucida Sans Unicode"/>
          <w:color w:val="1A1A1A"/>
        </w:rPr>
        <w:t>killall</w:t>
      </w:r>
      <w:r>
        <w:rPr>
          <w:rFonts w:ascii="Lucida Sans Unicode" w:hAnsi="Lucida Sans Unicode" w:cs="Lucida Sans Unicode"/>
          <w:color w:val="1A1A1A"/>
        </w:rPr>
        <w:t>、</w:t>
      </w:r>
      <w:r>
        <w:rPr>
          <w:rFonts w:ascii="Lucida Sans Unicode" w:hAnsi="Lucida Sans Unicode" w:cs="Lucida Sans Unicode"/>
          <w:color w:val="1A1A1A"/>
        </w:rPr>
        <w:t>pkill</w:t>
      </w:r>
      <w:r>
        <w:rPr>
          <w:rFonts w:ascii="Lucida Sans Unicode" w:hAnsi="Lucida Sans Unicode" w:cs="Lucida Sans Unicode"/>
          <w:color w:val="1A1A1A"/>
        </w:rPr>
        <w:t>、</w:t>
      </w:r>
      <w:r>
        <w:rPr>
          <w:rFonts w:ascii="Lucida Sans Unicode" w:hAnsi="Lucida Sans Unicode" w:cs="Lucida Sans Unicode"/>
          <w:color w:val="1A1A1A"/>
        </w:rPr>
        <w:t xml:space="preserve">xkill </w:t>
      </w:r>
      <w:r>
        <w:rPr>
          <w:rFonts w:ascii="Lucida Sans Unicode" w:hAnsi="Lucida Sans Unicode" w:cs="Lucida Sans Unicode"/>
          <w:color w:val="1A1A1A"/>
        </w:rPr>
        <w:t>来终止进程</w:t>
      </w:r>
    </w:p>
    <w:p w:rsidR="00B513E2" w:rsidRDefault="00B513E2" w:rsidP="00B513E2">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艿艿：注意，</w:t>
      </w:r>
      <w:r>
        <w:rPr>
          <w:rStyle w:val="HTML"/>
          <w:rFonts w:ascii="Lucida Console" w:hAnsi="Lucida Console"/>
          <w:color w:val="1A1A1A"/>
          <w:sz w:val="21"/>
          <w:szCs w:val="21"/>
          <w:bdr w:val="single" w:sz="6" w:space="1" w:color="CCCCCC" w:frame="1"/>
          <w:shd w:val="clear" w:color="auto" w:fill="DDDDDD"/>
        </w:rPr>
        <w:t>-9</w:t>
      </w:r>
      <w:r>
        <w:rPr>
          <w:rFonts w:ascii="Lucida Sans Unicode" w:hAnsi="Lucida Sans Unicode" w:cs="Lucida Sans Unicode"/>
          <w:color w:val="1A1A1A"/>
        </w:rPr>
        <w:t> </w:t>
      </w:r>
      <w:r>
        <w:rPr>
          <w:rFonts w:ascii="Lucida Sans Unicode" w:hAnsi="Lucida Sans Unicode" w:cs="Lucida Sans Unicode"/>
          <w:color w:val="1A1A1A"/>
        </w:rPr>
        <w:t>表示强制终止指定进程。实际场景下，不会这么做。</w:t>
      </w:r>
    </w:p>
    <w:p w:rsidR="00B513E2" w:rsidRDefault="00B513E2" w:rsidP="00B513E2">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但一般情况下，只需要</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 xml:space="preserve">kill </w:t>
      </w:r>
      <w:r>
        <w:rPr>
          <w:rStyle w:val="HTML"/>
          <w:rFonts w:ascii="Lucida Console" w:hAnsi="Lucida Console"/>
          <w:color w:val="1A1A1A"/>
          <w:sz w:val="21"/>
          <w:szCs w:val="21"/>
          <w:bdr w:val="single" w:sz="6" w:space="1" w:color="CCCCCC" w:frame="1"/>
          <w:shd w:val="clear" w:color="auto" w:fill="DDDDDD"/>
        </w:rPr>
        <w:t>进程编号</w:t>
      </w:r>
      <w:r>
        <w:rPr>
          <w:rFonts w:ascii="Lucida Sans Unicode" w:hAnsi="Lucida Sans Unicode" w:cs="Lucida Sans Unicode"/>
          <w:color w:val="1A1A1A"/>
        </w:rPr>
        <w:t> </w:t>
      </w:r>
      <w:r>
        <w:rPr>
          <w:rFonts w:ascii="Lucida Sans Unicode" w:hAnsi="Lucida Sans Unicode" w:cs="Lucida Sans Unicode"/>
          <w:color w:val="1A1A1A"/>
        </w:rPr>
        <w:t>就可结束。</w:t>
      </w:r>
    </w:p>
    <w:tbl>
      <w:tblPr>
        <w:tblW w:w="6490" w:type="dxa"/>
        <w:tblCellMar>
          <w:top w:w="15" w:type="dxa"/>
          <w:left w:w="15" w:type="dxa"/>
          <w:bottom w:w="15" w:type="dxa"/>
          <w:right w:w="15" w:type="dxa"/>
        </w:tblCellMar>
        <w:tblLook w:val="04A0" w:firstRow="1" w:lastRow="0" w:firstColumn="1" w:lastColumn="0" w:noHBand="0" w:noVBand="1"/>
      </w:tblPr>
      <w:tblGrid>
        <w:gridCol w:w="6490"/>
      </w:tblGrid>
      <w:tr w:rsidR="00B513E2" w:rsidTr="00B513E2">
        <w:trPr>
          <w:trHeight w:val="525"/>
        </w:trPr>
        <w:tc>
          <w:tcPr>
            <w:tcW w:w="0" w:type="auto"/>
            <w:tcBorders>
              <w:top w:val="nil"/>
              <w:left w:val="nil"/>
              <w:bottom w:val="nil"/>
              <w:right w:val="nil"/>
            </w:tcBorders>
            <w:tcMar>
              <w:top w:w="0" w:type="dxa"/>
              <w:left w:w="0" w:type="dxa"/>
              <w:bottom w:w="0" w:type="dxa"/>
              <w:right w:w="0" w:type="dxa"/>
            </w:tcMar>
            <w:vAlign w:val="center"/>
            <w:hideMark/>
          </w:tcPr>
          <w:p w:rsidR="00B513E2" w:rsidRDefault="00B513E2">
            <w:pPr>
              <w:pStyle w:val="HTML0"/>
              <w:shd w:val="clear" w:color="auto" w:fill="272822"/>
              <w:rPr>
                <w:rFonts w:ascii="Lucida Console" w:hAnsi="Lucida Console"/>
                <w:color w:val="657B83"/>
                <w:sz w:val="22"/>
                <w:szCs w:val="22"/>
              </w:rPr>
            </w:pPr>
            <w:r>
              <w:rPr>
                <w:rStyle w:val="line"/>
                <w:rFonts w:ascii="Lucida Console" w:hAnsi="Lucida Console"/>
                <w:color w:val="FFFFFF"/>
                <w:sz w:val="22"/>
                <w:szCs w:val="22"/>
              </w:rPr>
              <w:t>$ ps -ef | grep vim</w:t>
            </w:r>
            <w:r>
              <w:rPr>
                <w:rFonts w:ascii="Lucida Console" w:hAnsi="Lucida Console"/>
                <w:color w:val="657B83"/>
                <w:sz w:val="22"/>
                <w:szCs w:val="22"/>
              </w:rPr>
              <w:br/>
            </w:r>
            <w:r>
              <w:rPr>
                <w:rStyle w:val="line"/>
                <w:rFonts w:ascii="Lucida Console" w:hAnsi="Lucida Console"/>
                <w:color w:val="FFFFFF"/>
                <w:sz w:val="22"/>
                <w:szCs w:val="22"/>
              </w:rPr>
              <w:t>ramesh    7243  7222  9 22:43 pts/2    00:00:00 vim</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 xml:space="preserve">$ </w:t>
            </w:r>
            <w:r>
              <w:rPr>
                <w:rStyle w:val="builtin"/>
                <w:rFonts w:ascii="Lucida Console" w:hAnsi="Lucida Console"/>
                <w:color w:val="A6E22E"/>
                <w:sz w:val="22"/>
                <w:szCs w:val="22"/>
              </w:rPr>
              <w:t>kill</w:t>
            </w:r>
            <w:r>
              <w:rPr>
                <w:rStyle w:val="line"/>
                <w:rFonts w:ascii="Lucida Console" w:hAnsi="Lucida Console"/>
                <w:color w:val="FFFFFF"/>
                <w:sz w:val="22"/>
                <w:szCs w:val="22"/>
              </w:rPr>
              <w:t xml:space="preserve"> -9 7243</w:t>
            </w:r>
          </w:p>
        </w:tc>
      </w:tr>
    </w:tbl>
    <w:p w:rsidR="00B513E2" w:rsidRDefault="00B513E2" w:rsidP="00B513E2">
      <w:pPr>
        <w:pStyle w:val="2"/>
      </w:pPr>
      <w:r>
        <w:t>passwd 命令</w:t>
      </w:r>
    </w:p>
    <w:p w:rsidR="00B513E2" w:rsidRDefault="00167304" w:rsidP="00B513E2">
      <w:pPr>
        <w:pStyle w:val="a3"/>
        <w:shd w:val="clear" w:color="auto" w:fill="FFFFFF"/>
        <w:spacing w:before="150" w:beforeAutospacing="0" w:after="420" w:afterAutospacing="0"/>
        <w:rPr>
          <w:rFonts w:ascii="Lucida Sans Unicode" w:hAnsi="Lucida Sans Unicode" w:cs="Lucida Sans Unicode"/>
          <w:color w:val="1A1A1A"/>
        </w:rPr>
      </w:pPr>
      <w:hyperlink r:id="rId496" w:tgtFrame="_blank" w:history="1">
        <w:r w:rsidR="00B513E2">
          <w:rPr>
            <w:rStyle w:val="a5"/>
            <w:rFonts w:ascii="Lucida Sans Unicode" w:hAnsi="Lucida Sans Unicode" w:cs="Lucida Sans Unicode"/>
            <w:color w:val="0088CC"/>
          </w:rPr>
          <w:t>《</w:t>
        </w:r>
        <w:r w:rsidR="00B513E2">
          <w:rPr>
            <w:rStyle w:val="a5"/>
            <w:rFonts w:ascii="Lucida Sans Unicode" w:hAnsi="Lucida Sans Unicode" w:cs="Lucida Sans Unicode"/>
            <w:color w:val="0088CC"/>
          </w:rPr>
          <w:t xml:space="preserve">Linux </w:t>
        </w:r>
        <w:r w:rsidR="00B513E2">
          <w:rPr>
            <w:rStyle w:val="a5"/>
            <w:rFonts w:ascii="Lucida Sans Unicode" w:hAnsi="Lucida Sans Unicode" w:cs="Lucida Sans Unicode"/>
            <w:color w:val="0088CC"/>
          </w:rPr>
          <w:t>命令大全</w:t>
        </w:r>
        <w:r w:rsidR="00B513E2">
          <w:rPr>
            <w:rStyle w:val="a5"/>
            <w:rFonts w:ascii="Lucida Sans Unicode" w:hAnsi="Lucida Sans Unicode" w:cs="Lucida Sans Unicode"/>
            <w:color w:val="0088CC"/>
          </w:rPr>
          <w:t xml:space="preserve"> —— passwd </w:t>
        </w:r>
        <w:r w:rsidR="00B513E2">
          <w:rPr>
            <w:rStyle w:val="a5"/>
            <w:rFonts w:ascii="Lucida Sans Unicode" w:hAnsi="Lucida Sans Unicode" w:cs="Lucida Sans Unicode"/>
            <w:color w:val="0088CC"/>
          </w:rPr>
          <w:t>命令》</w:t>
        </w:r>
      </w:hyperlink>
    </w:p>
    <w:p w:rsidR="00B513E2" w:rsidRDefault="00B513E2" w:rsidP="00FA61C5">
      <w:pPr>
        <w:widowControl/>
        <w:numPr>
          <w:ilvl w:val="0"/>
          <w:numId w:val="41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passwd </w:t>
      </w:r>
      <w:r>
        <w:rPr>
          <w:rFonts w:ascii="Lucida Sans Unicode" w:hAnsi="Lucida Sans Unicode" w:cs="Lucida Sans Unicode"/>
          <w:color w:val="1A1A1A"/>
          <w:szCs w:val="21"/>
        </w:rPr>
        <w:t>用于在命令行修改密码，使用这个命令会要求你先输入旧密码，然后输入新密码：</w:t>
      </w:r>
      <w:r>
        <w:rPr>
          <w:rStyle w:val="HTML"/>
          <w:rFonts w:ascii="Lucida Console" w:hAnsi="Lucida Console"/>
          <w:color w:val="1A1A1A"/>
          <w:sz w:val="21"/>
          <w:szCs w:val="21"/>
          <w:bdr w:val="single" w:sz="6" w:space="1" w:color="CCCCCC" w:frame="1"/>
          <w:shd w:val="clear" w:color="auto" w:fill="DDDDDD"/>
        </w:rPr>
        <w:t>passwd</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B513E2" w:rsidRDefault="00B513E2" w:rsidP="00FA61C5">
      <w:pPr>
        <w:widowControl/>
        <w:numPr>
          <w:ilvl w:val="0"/>
          <w:numId w:val="41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超级用户可以用这个命令修改其他用户的密码，这个时候不需要输入用户的密码：</w:t>
      </w:r>
      <w:r>
        <w:rPr>
          <w:rStyle w:val="HTML"/>
          <w:rFonts w:ascii="Lucida Console" w:hAnsi="Lucida Console"/>
          <w:color w:val="1A1A1A"/>
          <w:sz w:val="21"/>
          <w:szCs w:val="21"/>
          <w:bdr w:val="single" w:sz="6" w:space="1" w:color="CCCCCC" w:frame="1"/>
          <w:shd w:val="clear" w:color="auto" w:fill="DDDDDD"/>
        </w:rPr>
        <w:t>passwd USERNAME</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B513E2" w:rsidRDefault="00B513E2" w:rsidP="00FA61C5">
      <w:pPr>
        <w:widowControl/>
        <w:numPr>
          <w:ilvl w:val="0"/>
          <w:numId w:val="41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passwd </w:t>
      </w:r>
      <w:r>
        <w:rPr>
          <w:rFonts w:ascii="Lucida Sans Unicode" w:hAnsi="Lucida Sans Unicode" w:cs="Lucida Sans Unicode"/>
          <w:color w:val="1A1A1A"/>
          <w:szCs w:val="21"/>
        </w:rPr>
        <w:t>还可以删除某个用户的密码，这个命令只有</w:t>
      </w:r>
      <w:r>
        <w:rPr>
          <w:rFonts w:ascii="Lucida Sans Unicode" w:hAnsi="Lucida Sans Unicode" w:cs="Lucida Sans Unicode"/>
          <w:color w:val="1A1A1A"/>
          <w:szCs w:val="21"/>
        </w:rPr>
        <w:t xml:space="preserve"> root </w:t>
      </w:r>
      <w:r>
        <w:rPr>
          <w:rFonts w:ascii="Lucida Sans Unicode" w:hAnsi="Lucida Sans Unicode" w:cs="Lucida Sans Unicode"/>
          <w:color w:val="1A1A1A"/>
          <w:szCs w:val="21"/>
        </w:rPr>
        <w:t>用户才能操作，删除密码后，这个用户不需要输入密码就可以登录到系统：</w:t>
      </w:r>
      <w:r>
        <w:rPr>
          <w:rStyle w:val="HTML"/>
          <w:rFonts w:ascii="Lucida Console" w:hAnsi="Lucida Console"/>
          <w:color w:val="1A1A1A"/>
          <w:sz w:val="21"/>
          <w:szCs w:val="21"/>
          <w:bdr w:val="single" w:sz="6" w:space="1" w:color="CCCCCC" w:frame="1"/>
          <w:shd w:val="clear" w:color="auto" w:fill="DDDDDD"/>
        </w:rPr>
        <w:t>passwd -d USERNAME</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B513E2" w:rsidRDefault="00B513E2" w:rsidP="00B513E2">
      <w:pPr>
        <w:pStyle w:val="2"/>
      </w:pPr>
      <w:r>
        <w:t>su 命令</w:t>
      </w:r>
    </w:p>
    <w:p w:rsidR="00B513E2" w:rsidRDefault="00167304" w:rsidP="00B513E2">
      <w:pPr>
        <w:pStyle w:val="a3"/>
        <w:shd w:val="clear" w:color="auto" w:fill="FFFFFF"/>
        <w:spacing w:before="150" w:beforeAutospacing="0" w:after="420" w:afterAutospacing="0"/>
        <w:rPr>
          <w:rFonts w:ascii="Lucida Sans Unicode" w:hAnsi="Lucida Sans Unicode" w:cs="Lucida Sans Unicode"/>
          <w:color w:val="1A1A1A"/>
        </w:rPr>
      </w:pPr>
      <w:hyperlink r:id="rId497" w:tgtFrame="_blank" w:history="1">
        <w:r w:rsidR="00B513E2">
          <w:rPr>
            <w:rStyle w:val="a5"/>
            <w:rFonts w:ascii="Lucida Sans Unicode" w:hAnsi="Lucida Sans Unicode" w:cs="Lucida Sans Unicode"/>
            <w:color w:val="0088CC"/>
          </w:rPr>
          <w:t>《</w:t>
        </w:r>
        <w:r w:rsidR="00B513E2">
          <w:rPr>
            <w:rStyle w:val="a5"/>
            <w:rFonts w:ascii="Lucida Sans Unicode" w:hAnsi="Lucida Sans Unicode" w:cs="Lucida Sans Unicode"/>
            <w:color w:val="0088CC"/>
          </w:rPr>
          <w:t xml:space="preserve">Linux </w:t>
        </w:r>
        <w:r w:rsidR="00B513E2">
          <w:rPr>
            <w:rStyle w:val="a5"/>
            <w:rFonts w:ascii="Lucida Sans Unicode" w:hAnsi="Lucida Sans Unicode" w:cs="Lucida Sans Unicode"/>
            <w:color w:val="0088CC"/>
          </w:rPr>
          <w:t>命令大全</w:t>
        </w:r>
        <w:r w:rsidR="00B513E2">
          <w:rPr>
            <w:rStyle w:val="a5"/>
            <w:rFonts w:ascii="Lucida Sans Unicode" w:hAnsi="Lucida Sans Unicode" w:cs="Lucida Sans Unicode"/>
            <w:color w:val="0088CC"/>
          </w:rPr>
          <w:t xml:space="preserve"> —— su </w:t>
        </w:r>
        <w:r w:rsidR="00B513E2">
          <w:rPr>
            <w:rStyle w:val="a5"/>
            <w:rFonts w:ascii="Lucida Sans Unicode" w:hAnsi="Lucida Sans Unicode" w:cs="Lucida Sans Unicode"/>
            <w:color w:val="0088CC"/>
          </w:rPr>
          <w:t>命令》</w:t>
        </w:r>
      </w:hyperlink>
    </w:p>
    <w:p w:rsidR="00B513E2" w:rsidRDefault="00B513E2" w:rsidP="00FA61C5">
      <w:pPr>
        <w:widowControl/>
        <w:numPr>
          <w:ilvl w:val="0"/>
          <w:numId w:val="41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su </w:t>
      </w:r>
      <w:r>
        <w:rPr>
          <w:rFonts w:ascii="Lucida Sans Unicode" w:hAnsi="Lucida Sans Unicode" w:cs="Lucida Sans Unicode"/>
          <w:color w:val="1A1A1A"/>
          <w:szCs w:val="21"/>
        </w:rPr>
        <w:t>命令用于切换用户账号，超级用户使用这个命令可以切换到任何其他用户而不用输入密码：</w:t>
      </w:r>
      <w:r>
        <w:rPr>
          <w:rStyle w:val="HTML"/>
          <w:rFonts w:ascii="Lucida Console" w:hAnsi="Lucida Console"/>
          <w:color w:val="1A1A1A"/>
          <w:sz w:val="21"/>
          <w:szCs w:val="21"/>
          <w:bdr w:val="single" w:sz="6" w:space="1" w:color="CCCCCC" w:frame="1"/>
          <w:shd w:val="clear" w:color="auto" w:fill="DDDDDD"/>
        </w:rPr>
        <w:t>su - USERNAME</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B513E2" w:rsidRDefault="00B513E2" w:rsidP="00FA61C5">
      <w:pPr>
        <w:pStyle w:val="a3"/>
        <w:numPr>
          <w:ilvl w:val="0"/>
          <w:numId w:val="417"/>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用另外一个用户名执行一个命令下面的示例中用户</w:t>
      </w:r>
      <w:r>
        <w:rPr>
          <w:rFonts w:ascii="Lucida Sans Unicode" w:hAnsi="Lucida Sans Unicode" w:cs="Lucida Sans Unicode"/>
          <w:color w:val="1A1A1A"/>
          <w:sz w:val="21"/>
          <w:szCs w:val="21"/>
        </w:rPr>
        <w:t xml:space="preserve"> john </w:t>
      </w:r>
      <w:r>
        <w:rPr>
          <w:rFonts w:ascii="Lucida Sans Unicode" w:hAnsi="Lucida Sans Unicode" w:cs="Lucida Sans Unicode"/>
          <w:color w:val="1A1A1A"/>
          <w:sz w:val="21"/>
          <w:szCs w:val="21"/>
        </w:rPr>
        <w:t>使用</w:t>
      </w:r>
      <w:r>
        <w:rPr>
          <w:rFonts w:ascii="Lucida Sans Unicode" w:hAnsi="Lucida Sans Unicode" w:cs="Lucida Sans Unicode"/>
          <w:color w:val="1A1A1A"/>
          <w:sz w:val="21"/>
          <w:szCs w:val="21"/>
        </w:rPr>
        <w:t xml:space="preserve"> raj </w:t>
      </w:r>
      <w:r>
        <w:rPr>
          <w:rFonts w:ascii="Lucida Sans Unicode" w:hAnsi="Lucida Sans Unicode" w:cs="Lucida Sans Unicode"/>
          <w:color w:val="1A1A1A"/>
          <w:sz w:val="21"/>
          <w:szCs w:val="21"/>
        </w:rPr>
        <w:t>用户名执行</w:t>
      </w:r>
      <w:r>
        <w:rPr>
          <w:rFonts w:ascii="Lucida Sans Unicode" w:hAnsi="Lucida Sans Unicode" w:cs="Lucida Sans Unicode"/>
          <w:color w:val="1A1A1A"/>
          <w:sz w:val="21"/>
          <w:szCs w:val="21"/>
        </w:rPr>
        <w:t xml:space="preserve"> ls </w:t>
      </w:r>
      <w:r>
        <w:rPr>
          <w:rFonts w:ascii="Lucida Sans Unicode" w:hAnsi="Lucida Sans Unicode" w:cs="Lucida Sans Unicode"/>
          <w:color w:val="1A1A1A"/>
          <w:sz w:val="21"/>
          <w:szCs w:val="21"/>
        </w:rPr>
        <w:t>命令，执行完后返回</w:t>
      </w:r>
      <w:r>
        <w:rPr>
          <w:rFonts w:ascii="Lucida Sans Unicode" w:hAnsi="Lucida Sans Unicode" w:cs="Lucida Sans Unicode"/>
          <w:color w:val="1A1A1A"/>
          <w:sz w:val="21"/>
          <w:szCs w:val="21"/>
        </w:rPr>
        <w:t xml:space="preserve"> john </w:t>
      </w:r>
      <w:r>
        <w:rPr>
          <w:rFonts w:ascii="Lucida Sans Unicode" w:hAnsi="Lucida Sans Unicode" w:cs="Lucida Sans Unicode"/>
          <w:color w:val="1A1A1A"/>
          <w:sz w:val="21"/>
          <w:szCs w:val="21"/>
        </w:rPr>
        <w:t>的账号：</w:t>
      </w:r>
    </w:p>
    <w:tbl>
      <w:tblPr>
        <w:tblW w:w="0" w:type="dxa"/>
        <w:tblCellMar>
          <w:top w:w="15" w:type="dxa"/>
          <w:left w:w="15" w:type="dxa"/>
          <w:bottom w:w="15" w:type="dxa"/>
          <w:right w:w="15" w:type="dxa"/>
        </w:tblCellMar>
        <w:tblLook w:val="04A0" w:firstRow="1" w:lastRow="0" w:firstColumn="1" w:lastColumn="0" w:noHBand="0" w:noVBand="1"/>
      </w:tblPr>
      <w:tblGrid>
        <w:gridCol w:w="4640"/>
      </w:tblGrid>
      <w:tr w:rsidR="00B513E2" w:rsidTr="00B513E2">
        <w:trPr>
          <w:trHeight w:val="525"/>
        </w:trPr>
        <w:tc>
          <w:tcPr>
            <w:tcW w:w="0" w:type="auto"/>
            <w:tcBorders>
              <w:top w:val="nil"/>
              <w:left w:val="nil"/>
              <w:bottom w:val="nil"/>
              <w:right w:val="nil"/>
            </w:tcBorders>
            <w:tcMar>
              <w:top w:w="0" w:type="dxa"/>
              <w:left w:w="0" w:type="dxa"/>
              <w:bottom w:w="0" w:type="dxa"/>
              <w:right w:w="0" w:type="dxa"/>
            </w:tcMar>
            <w:vAlign w:val="center"/>
            <w:hideMark/>
          </w:tcPr>
          <w:p w:rsidR="00B513E2" w:rsidRDefault="00B513E2">
            <w:pPr>
              <w:pStyle w:val="HTML0"/>
              <w:shd w:val="clear" w:color="auto" w:fill="272822"/>
              <w:rPr>
                <w:rFonts w:ascii="Lucida Console" w:hAnsi="Lucida Console"/>
                <w:color w:val="657B83"/>
                <w:sz w:val="22"/>
                <w:szCs w:val="22"/>
              </w:rPr>
            </w:pPr>
            <w:r>
              <w:rPr>
                <w:rStyle w:val="line"/>
                <w:rFonts w:ascii="Lucida Console" w:hAnsi="Lucida Console"/>
                <w:color w:val="FFFFFF"/>
                <w:sz w:val="22"/>
                <w:szCs w:val="22"/>
              </w:rPr>
              <w:t xml:space="preserve">[john@dev-server]$ su - raj -c </w:t>
            </w:r>
            <w:r>
              <w:rPr>
                <w:rStyle w:val="string"/>
                <w:rFonts w:ascii="Lucida Console" w:hAnsi="Lucida Console"/>
                <w:color w:val="E6DB74"/>
                <w:sz w:val="22"/>
                <w:szCs w:val="22"/>
              </w:rPr>
              <w:t>'ls'</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[john@dev-server]$</w:t>
            </w:r>
          </w:p>
        </w:tc>
      </w:tr>
    </w:tbl>
    <w:p w:rsidR="00B513E2" w:rsidRDefault="00B513E2" w:rsidP="00FA61C5">
      <w:pPr>
        <w:pStyle w:val="a3"/>
        <w:numPr>
          <w:ilvl w:val="0"/>
          <w:numId w:val="417"/>
        </w:numPr>
        <w:shd w:val="clear" w:color="auto" w:fill="FFFFFF"/>
        <w:spacing w:before="0" w:beforeAutospacing="0" w:after="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用指定用户登录，并且使用指定的</w:t>
      </w:r>
      <w:r>
        <w:rPr>
          <w:rFonts w:ascii="Lucida Sans Unicode" w:hAnsi="Lucida Sans Unicode" w:cs="Lucida Sans Unicode"/>
          <w:color w:val="1A1A1A"/>
          <w:sz w:val="21"/>
          <w:szCs w:val="21"/>
        </w:rPr>
        <w:t xml:space="preserve"> shell </w:t>
      </w:r>
      <w:r>
        <w:rPr>
          <w:rFonts w:ascii="Lucida Sans Unicode" w:hAnsi="Lucida Sans Unicode" w:cs="Lucida Sans Unicode"/>
          <w:color w:val="1A1A1A"/>
          <w:sz w:val="21"/>
          <w:szCs w:val="21"/>
        </w:rPr>
        <w:t>程序，而不用默认的：</w:t>
      </w:r>
      <w:r>
        <w:rPr>
          <w:rStyle w:val="HTML"/>
          <w:rFonts w:ascii="Lucida Console" w:hAnsi="Lucida Console"/>
          <w:color w:val="1A1A1A"/>
          <w:sz w:val="21"/>
          <w:szCs w:val="21"/>
          <w:bdr w:val="single" w:sz="6" w:space="1" w:color="CCCCCC" w:frame="1"/>
          <w:shd w:val="clear" w:color="auto" w:fill="DDDDDD"/>
        </w:rPr>
        <w:t>su -s 'SHELLNAME' USERNAME</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w:t>
      </w:r>
    </w:p>
    <w:p w:rsidR="00B513E2" w:rsidRDefault="00B513E2" w:rsidP="00B513E2">
      <w:pPr>
        <w:pStyle w:val="2"/>
      </w:pPr>
      <w:r>
        <w:t>yum 命令</w:t>
      </w:r>
    </w:p>
    <w:p w:rsidR="00B513E2" w:rsidRDefault="00167304" w:rsidP="00B513E2">
      <w:pPr>
        <w:pStyle w:val="a3"/>
        <w:shd w:val="clear" w:color="auto" w:fill="FFFFFF"/>
        <w:spacing w:before="150" w:beforeAutospacing="0" w:after="420" w:afterAutospacing="0"/>
        <w:rPr>
          <w:rFonts w:ascii="Lucida Sans Unicode" w:hAnsi="Lucida Sans Unicode" w:cs="Lucida Sans Unicode"/>
          <w:color w:val="1A1A1A"/>
        </w:rPr>
      </w:pPr>
      <w:hyperlink r:id="rId498" w:tgtFrame="_blank" w:history="1">
        <w:r w:rsidR="00B513E2">
          <w:rPr>
            <w:rStyle w:val="a5"/>
            <w:rFonts w:ascii="Lucida Sans Unicode" w:hAnsi="Lucida Sans Unicode" w:cs="Lucida Sans Unicode"/>
            <w:color w:val="0088CC"/>
          </w:rPr>
          <w:t>《</w:t>
        </w:r>
        <w:r w:rsidR="00B513E2">
          <w:rPr>
            <w:rStyle w:val="a5"/>
            <w:rFonts w:ascii="Lucida Sans Unicode" w:hAnsi="Lucida Sans Unicode" w:cs="Lucida Sans Unicode"/>
            <w:color w:val="0088CC"/>
          </w:rPr>
          <w:t xml:space="preserve">Linux </w:t>
        </w:r>
        <w:r w:rsidR="00B513E2">
          <w:rPr>
            <w:rStyle w:val="a5"/>
            <w:rFonts w:ascii="Lucida Sans Unicode" w:hAnsi="Lucida Sans Unicode" w:cs="Lucida Sans Unicode"/>
            <w:color w:val="0088CC"/>
          </w:rPr>
          <w:t>命令大全</w:t>
        </w:r>
        <w:r w:rsidR="00B513E2">
          <w:rPr>
            <w:rStyle w:val="a5"/>
            <w:rFonts w:ascii="Lucida Sans Unicode" w:hAnsi="Lucida Sans Unicode" w:cs="Lucida Sans Unicode"/>
            <w:color w:val="0088CC"/>
          </w:rPr>
          <w:t xml:space="preserve"> —— yum </w:t>
        </w:r>
        <w:r w:rsidR="00B513E2">
          <w:rPr>
            <w:rStyle w:val="a5"/>
            <w:rFonts w:ascii="Lucida Sans Unicode" w:hAnsi="Lucida Sans Unicode" w:cs="Lucida Sans Unicode"/>
            <w:color w:val="0088CC"/>
          </w:rPr>
          <w:t>命令》</w:t>
        </w:r>
      </w:hyperlink>
    </w:p>
    <w:p w:rsidR="00B513E2" w:rsidRDefault="00B513E2" w:rsidP="00FA61C5">
      <w:pPr>
        <w:widowControl/>
        <w:numPr>
          <w:ilvl w:val="0"/>
          <w:numId w:val="41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使用</w:t>
      </w:r>
      <w:r>
        <w:rPr>
          <w:rFonts w:ascii="Lucida Sans Unicode" w:hAnsi="Lucida Sans Unicode" w:cs="Lucida Sans Unicode"/>
          <w:color w:val="1A1A1A"/>
          <w:szCs w:val="21"/>
        </w:rPr>
        <w:t xml:space="preserve"> yum </w:t>
      </w:r>
      <w:r>
        <w:rPr>
          <w:rFonts w:ascii="Lucida Sans Unicode" w:hAnsi="Lucida Sans Unicode" w:cs="Lucida Sans Unicode"/>
          <w:color w:val="1A1A1A"/>
          <w:szCs w:val="21"/>
        </w:rPr>
        <w:t>安装</w:t>
      </w:r>
      <w:r>
        <w:rPr>
          <w:rFonts w:ascii="Lucida Sans Unicode" w:hAnsi="Lucida Sans Unicode" w:cs="Lucida Sans Unicode"/>
          <w:color w:val="1A1A1A"/>
          <w:szCs w:val="21"/>
        </w:rPr>
        <w:t xml:space="preserve"> apache </w:t>
      </w:r>
      <w:r>
        <w:rPr>
          <w:rFonts w:ascii="Lucida Sans Unicode" w:hAnsi="Lucida Sans Unicode" w:cs="Lucida Sans Unicode"/>
          <w:color w:val="1A1A1A"/>
          <w:szCs w:val="21"/>
        </w:rPr>
        <w:t>：</w:t>
      </w:r>
      <w:r>
        <w:rPr>
          <w:rStyle w:val="HTML"/>
          <w:rFonts w:ascii="Lucida Console" w:hAnsi="Lucida Console"/>
          <w:color w:val="1A1A1A"/>
          <w:sz w:val="21"/>
          <w:szCs w:val="21"/>
          <w:bdr w:val="single" w:sz="6" w:space="1" w:color="CCCCCC" w:frame="1"/>
          <w:shd w:val="clear" w:color="auto" w:fill="DDDDDD"/>
        </w:rPr>
        <w:t>yum install httpd</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B513E2" w:rsidRDefault="00B513E2" w:rsidP="00FA61C5">
      <w:pPr>
        <w:widowControl/>
        <w:numPr>
          <w:ilvl w:val="0"/>
          <w:numId w:val="41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更新</w:t>
      </w:r>
      <w:r>
        <w:rPr>
          <w:rFonts w:ascii="Lucida Sans Unicode" w:hAnsi="Lucida Sans Unicode" w:cs="Lucida Sans Unicode"/>
          <w:color w:val="1A1A1A"/>
          <w:szCs w:val="21"/>
        </w:rPr>
        <w:t xml:space="preserve"> apache </w:t>
      </w:r>
      <w:r>
        <w:rPr>
          <w:rFonts w:ascii="Lucida Sans Unicode" w:hAnsi="Lucida Sans Unicode" w:cs="Lucida Sans Unicode"/>
          <w:color w:val="1A1A1A"/>
          <w:szCs w:val="21"/>
        </w:rPr>
        <w:t>：</w:t>
      </w:r>
      <w:r>
        <w:rPr>
          <w:rStyle w:val="HTML"/>
          <w:rFonts w:ascii="Lucida Console" w:hAnsi="Lucida Console"/>
          <w:color w:val="1A1A1A"/>
          <w:sz w:val="21"/>
          <w:szCs w:val="21"/>
          <w:bdr w:val="single" w:sz="6" w:space="1" w:color="CCCCCC" w:frame="1"/>
          <w:shd w:val="clear" w:color="auto" w:fill="DDDDDD"/>
        </w:rPr>
        <w:t>yum update httpd</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B513E2" w:rsidRDefault="00B513E2" w:rsidP="00FA61C5">
      <w:pPr>
        <w:widowControl/>
        <w:numPr>
          <w:ilvl w:val="0"/>
          <w:numId w:val="41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卸载</w:t>
      </w:r>
      <w:r>
        <w:rPr>
          <w:rFonts w:ascii="Lucida Sans Unicode" w:hAnsi="Lucida Sans Unicode" w:cs="Lucida Sans Unicode"/>
          <w:color w:val="1A1A1A"/>
          <w:szCs w:val="21"/>
        </w:rPr>
        <w:t>/</w:t>
      </w:r>
      <w:r>
        <w:rPr>
          <w:rFonts w:ascii="Lucida Sans Unicode" w:hAnsi="Lucida Sans Unicode" w:cs="Lucida Sans Unicode"/>
          <w:color w:val="1A1A1A"/>
          <w:szCs w:val="21"/>
        </w:rPr>
        <w:t>删除</w:t>
      </w:r>
      <w:r>
        <w:rPr>
          <w:rFonts w:ascii="Lucida Sans Unicode" w:hAnsi="Lucida Sans Unicode" w:cs="Lucida Sans Unicode"/>
          <w:color w:val="1A1A1A"/>
          <w:szCs w:val="21"/>
        </w:rPr>
        <w:t xml:space="preserve"> apache </w:t>
      </w:r>
      <w:r>
        <w:rPr>
          <w:rFonts w:ascii="Lucida Sans Unicode" w:hAnsi="Lucida Sans Unicode" w:cs="Lucida Sans Unicode"/>
          <w:color w:val="1A1A1A"/>
          <w:szCs w:val="21"/>
        </w:rPr>
        <w:t>：</w:t>
      </w:r>
      <w:r>
        <w:rPr>
          <w:rStyle w:val="HTML"/>
          <w:rFonts w:ascii="Lucida Console" w:hAnsi="Lucida Console"/>
          <w:color w:val="1A1A1A"/>
          <w:sz w:val="21"/>
          <w:szCs w:val="21"/>
          <w:bdr w:val="single" w:sz="6" w:space="1" w:color="CCCCCC" w:frame="1"/>
          <w:shd w:val="clear" w:color="auto" w:fill="DDDDDD"/>
        </w:rPr>
        <w:t>yum remove httpd</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B513E2" w:rsidRDefault="00B513E2" w:rsidP="00B513E2">
      <w:pPr>
        <w:pStyle w:val="2"/>
      </w:pPr>
      <w:r>
        <w:t>rpm 命令</w:t>
      </w:r>
    </w:p>
    <w:p w:rsidR="00B513E2" w:rsidRDefault="00167304" w:rsidP="00B513E2">
      <w:pPr>
        <w:pStyle w:val="a3"/>
        <w:shd w:val="clear" w:color="auto" w:fill="FFFFFF"/>
        <w:spacing w:before="150" w:beforeAutospacing="0" w:after="420" w:afterAutospacing="0"/>
        <w:rPr>
          <w:rFonts w:ascii="Lucida Sans Unicode" w:hAnsi="Lucida Sans Unicode" w:cs="Lucida Sans Unicode"/>
          <w:color w:val="1A1A1A"/>
        </w:rPr>
      </w:pPr>
      <w:hyperlink r:id="rId499" w:tgtFrame="_blank" w:history="1">
        <w:r w:rsidR="00B513E2">
          <w:rPr>
            <w:rStyle w:val="a5"/>
            <w:rFonts w:ascii="Lucida Sans Unicode" w:hAnsi="Lucida Sans Unicode" w:cs="Lucida Sans Unicode"/>
            <w:color w:val="0088CC"/>
          </w:rPr>
          <w:t>《</w:t>
        </w:r>
        <w:r w:rsidR="00B513E2">
          <w:rPr>
            <w:rStyle w:val="a5"/>
            <w:rFonts w:ascii="Lucida Sans Unicode" w:hAnsi="Lucida Sans Unicode" w:cs="Lucida Sans Unicode"/>
            <w:color w:val="0088CC"/>
          </w:rPr>
          <w:t xml:space="preserve">Linux </w:t>
        </w:r>
        <w:r w:rsidR="00B513E2">
          <w:rPr>
            <w:rStyle w:val="a5"/>
            <w:rFonts w:ascii="Lucida Sans Unicode" w:hAnsi="Lucida Sans Unicode" w:cs="Lucida Sans Unicode"/>
            <w:color w:val="0088CC"/>
          </w:rPr>
          <w:t>命令大全</w:t>
        </w:r>
        <w:r w:rsidR="00B513E2">
          <w:rPr>
            <w:rStyle w:val="a5"/>
            <w:rFonts w:ascii="Lucida Sans Unicode" w:hAnsi="Lucida Sans Unicode" w:cs="Lucida Sans Unicode"/>
            <w:color w:val="0088CC"/>
          </w:rPr>
          <w:t xml:space="preserve"> —— rpm </w:t>
        </w:r>
        <w:r w:rsidR="00B513E2">
          <w:rPr>
            <w:rStyle w:val="a5"/>
            <w:rFonts w:ascii="Lucida Sans Unicode" w:hAnsi="Lucida Sans Unicode" w:cs="Lucida Sans Unicode"/>
            <w:color w:val="0088CC"/>
          </w:rPr>
          <w:t>命令》</w:t>
        </w:r>
      </w:hyperlink>
    </w:p>
    <w:p w:rsidR="00B513E2" w:rsidRDefault="00B513E2" w:rsidP="00FA61C5">
      <w:pPr>
        <w:widowControl/>
        <w:numPr>
          <w:ilvl w:val="0"/>
          <w:numId w:val="41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使用</w:t>
      </w:r>
      <w:r>
        <w:rPr>
          <w:rFonts w:ascii="Lucida Sans Unicode" w:hAnsi="Lucida Sans Unicode" w:cs="Lucida Sans Unicode"/>
          <w:color w:val="1A1A1A"/>
          <w:szCs w:val="21"/>
        </w:rPr>
        <w:t xml:space="preserve"> rpm </w:t>
      </w:r>
      <w:r>
        <w:rPr>
          <w:rFonts w:ascii="Lucida Sans Unicode" w:hAnsi="Lucida Sans Unicode" w:cs="Lucida Sans Unicode"/>
          <w:color w:val="1A1A1A"/>
          <w:szCs w:val="21"/>
        </w:rPr>
        <w:t>安装</w:t>
      </w:r>
      <w:r>
        <w:rPr>
          <w:rFonts w:ascii="Lucida Sans Unicode" w:hAnsi="Lucida Sans Unicode" w:cs="Lucida Sans Unicode"/>
          <w:color w:val="1A1A1A"/>
          <w:szCs w:val="21"/>
        </w:rPr>
        <w:t xml:space="preserve"> apache </w:t>
      </w:r>
      <w:r>
        <w:rPr>
          <w:rFonts w:ascii="Lucida Sans Unicode" w:hAnsi="Lucida Sans Unicode" w:cs="Lucida Sans Unicode"/>
          <w:color w:val="1A1A1A"/>
          <w:szCs w:val="21"/>
        </w:rPr>
        <w:t>：</w:t>
      </w:r>
      <w:r>
        <w:rPr>
          <w:rStyle w:val="HTML"/>
          <w:rFonts w:ascii="Lucida Console" w:hAnsi="Lucida Console"/>
          <w:color w:val="1A1A1A"/>
          <w:sz w:val="21"/>
          <w:szCs w:val="21"/>
          <w:bdr w:val="single" w:sz="6" w:space="1" w:color="CCCCCC" w:frame="1"/>
          <w:shd w:val="clear" w:color="auto" w:fill="DDDDDD"/>
        </w:rPr>
        <w:t>rpm -ivh httpd-2.2.3-22.0.1.el5.i386.rpm</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B513E2" w:rsidRDefault="00B513E2" w:rsidP="00FA61C5">
      <w:pPr>
        <w:widowControl/>
        <w:numPr>
          <w:ilvl w:val="0"/>
          <w:numId w:val="41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更新</w:t>
      </w:r>
      <w:r>
        <w:rPr>
          <w:rFonts w:ascii="Lucida Sans Unicode" w:hAnsi="Lucida Sans Unicode" w:cs="Lucida Sans Unicode"/>
          <w:color w:val="1A1A1A"/>
          <w:szCs w:val="21"/>
        </w:rPr>
        <w:t xml:space="preserve"> apache </w:t>
      </w:r>
      <w:r>
        <w:rPr>
          <w:rFonts w:ascii="Lucida Sans Unicode" w:hAnsi="Lucida Sans Unicode" w:cs="Lucida Sans Unicode"/>
          <w:color w:val="1A1A1A"/>
          <w:szCs w:val="21"/>
        </w:rPr>
        <w:t>：</w:t>
      </w:r>
      <w:r>
        <w:rPr>
          <w:rStyle w:val="HTML"/>
          <w:rFonts w:ascii="Lucida Console" w:hAnsi="Lucida Console"/>
          <w:color w:val="1A1A1A"/>
          <w:sz w:val="21"/>
          <w:szCs w:val="21"/>
          <w:bdr w:val="single" w:sz="6" w:space="1" w:color="CCCCCC" w:frame="1"/>
          <w:shd w:val="clear" w:color="auto" w:fill="DDDDDD"/>
        </w:rPr>
        <w:t>rpm -uvh httpd-2.2.3-22.0.1.el5.i386.rpm</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B513E2" w:rsidRDefault="00B513E2" w:rsidP="00FA61C5">
      <w:pPr>
        <w:widowControl/>
        <w:numPr>
          <w:ilvl w:val="0"/>
          <w:numId w:val="41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卸载</w:t>
      </w:r>
      <w:r>
        <w:rPr>
          <w:rFonts w:ascii="Lucida Sans Unicode" w:hAnsi="Lucida Sans Unicode" w:cs="Lucida Sans Unicode"/>
          <w:color w:val="1A1A1A"/>
          <w:szCs w:val="21"/>
        </w:rPr>
        <w:t>/</w:t>
      </w:r>
      <w:r>
        <w:rPr>
          <w:rFonts w:ascii="Lucida Sans Unicode" w:hAnsi="Lucida Sans Unicode" w:cs="Lucida Sans Unicode"/>
          <w:color w:val="1A1A1A"/>
          <w:szCs w:val="21"/>
        </w:rPr>
        <w:t>删除</w:t>
      </w:r>
      <w:r>
        <w:rPr>
          <w:rFonts w:ascii="Lucida Sans Unicode" w:hAnsi="Lucida Sans Unicode" w:cs="Lucida Sans Unicode"/>
          <w:color w:val="1A1A1A"/>
          <w:szCs w:val="21"/>
        </w:rPr>
        <w:t xml:space="preserve"> apache </w:t>
      </w:r>
      <w:r>
        <w:rPr>
          <w:rFonts w:ascii="Lucida Sans Unicode" w:hAnsi="Lucida Sans Unicode" w:cs="Lucida Sans Unicode"/>
          <w:color w:val="1A1A1A"/>
          <w:szCs w:val="21"/>
        </w:rPr>
        <w:t>：</w:t>
      </w:r>
      <w:r>
        <w:rPr>
          <w:rStyle w:val="HTML"/>
          <w:rFonts w:ascii="Lucida Console" w:hAnsi="Lucida Console"/>
          <w:color w:val="1A1A1A"/>
          <w:sz w:val="21"/>
          <w:szCs w:val="21"/>
          <w:bdr w:val="single" w:sz="6" w:space="1" w:color="CCCCCC" w:frame="1"/>
          <w:shd w:val="clear" w:color="auto" w:fill="DDDDDD"/>
        </w:rPr>
        <w:t>rpm -ev httpd</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B513E2" w:rsidRDefault="00B513E2" w:rsidP="00B513E2">
      <w:pPr>
        <w:pStyle w:val="2"/>
      </w:pPr>
      <w:r>
        <w:t>shutdown 命令</w:t>
      </w:r>
    </w:p>
    <w:p w:rsidR="00B513E2" w:rsidRDefault="00167304" w:rsidP="00B513E2">
      <w:pPr>
        <w:pStyle w:val="a3"/>
        <w:shd w:val="clear" w:color="auto" w:fill="FFFFFF"/>
        <w:spacing w:before="150" w:beforeAutospacing="0" w:after="420" w:afterAutospacing="0"/>
        <w:rPr>
          <w:rFonts w:ascii="Lucida Sans Unicode" w:hAnsi="Lucida Sans Unicode" w:cs="Lucida Sans Unicode"/>
          <w:color w:val="1A1A1A"/>
        </w:rPr>
      </w:pPr>
      <w:hyperlink r:id="rId500" w:tgtFrame="_blank" w:history="1">
        <w:r w:rsidR="00B513E2">
          <w:rPr>
            <w:rStyle w:val="a5"/>
            <w:rFonts w:ascii="Lucida Sans Unicode" w:hAnsi="Lucida Sans Unicode" w:cs="Lucida Sans Unicode"/>
            <w:color w:val="0088CC"/>
          </w:rPr>
          <w:t>《</w:t>
        </w:r>
        <w:r w:rsidR="00B513E2">
          <w:rPr>
            <w:rStyle w:val="a5"/>
            <w:rFonts w:ascii="Lucida Sans Unicode" w:hAnsi="Lucida Sans Unicode" w:cs="Lucida Sans Unicode"/>
            <w:color w:val="0088CC"/>
          </w:rPr>
          <w:t xml:space="preserve">Linux </w:t>
        </w:r>
        <w:r w:rsidR="00B513E2">
          <w:rPr>
            <w:rStyle w:val="a5"/>
            <w:rFonts w:ascii="Lucida Sans Unicode" w:hAnsi="Lucida Sans Unicode" w:cs="Lucida Sans Unicode"/>
            <w:color w:val="0088CC"/>
          </w:rPr>
          <w:t>命令大全</w:t>
        </w:r>
        <w:r w:rsidR="00B513E2">
          <w:rPr>
            <w:rStyle w:val="a5"/>
            <w:rFonts w:ascii="Lucida Sans Unicode" w:hAnsi="Lucida Sans Unicode" w:cs="Lucida Sans Unicode"/>
            <w:color w:val="0088CC"/>
          </w:rPr>
          <w:t xml:space="preserve"> —— shutdown </w:t>
        </w:r>
        <w:r w:rsidR="00B513E2">
          <w:rPr>
            <w:rStyle w:val="a5"/>
            <w:rFonts w:ascii="Lucida Sans Unicode" w:hAnsi="Lucida Sans Unicode" w:cs="Lucida Sans Unicode"/>
            <w:color w:val="0088CC"/>
          </w:rPr>
          <w:t>命令》</w:t>
        </w:r>
      </w:hyperlink>
    </w:p>
    <w:p w:rsidR="00B513E2" w:rsidRDefault="00B513E2" w:rsidP="00FA61C5">
      <w:pPr>
        <w:widowControl/>
        <w:numPr>
          <w:ilvl w:val="0"/>
          <w:numId w:val="42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关闭系统并立即关机：</w:t>
      </w:r>
      <w:r>
        <w:rPr>
          <w:rStyle w:val="HTML"/>
          <w:rFonts w:ascii="Lucida Console" w:hAnsi="Lucida Console"/>
          <w:color w:val="1A1A1A"/>
          <w:sz w:val="21"/>
          <w:szCs w:val="21"/>
          <w:bdr w:val="single" w:sz="6" w:space="1" w:color="CCCCCC" w:frame="1"/>
          <w:shd w:val="clear" w:color="auto" w:fill="DDDDDD"/>
        </w:rPr>
        <w:t>shutdown -h now</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B513E2" w:rsidRDefault="00B513E2" w:rsidP="00FA61C5">
      <w:pPr>
        <w:widowControl/>
        <w:numPr>
          <w:ilvl w:val="0"/>
          <w:numId w:val="42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10 </w:t>
      </w:r>
      <w:r>
        <w:rPr>
          <w:rFonts w:ascii="Lucida Sans Unicode" w:hAnsi="Lucida Sans Unicode" w:cs="Lucida Sans Unicode"/>
          <w:color w:val="1A1A1A"/>
          <w:szCs w:val="21"/>
        </w:rPr>
        <w:t>分钟后关机：</w:t>
      </w:r>
      <w:r>
        <w:rPr>
          <w:rStyle w:val="HTML"/>
          <w:rFonts w:ascii="Lucida Console" w:hAnsi="Lucida Console"/>
          <w:color w:val="1A1A1A"/>
          <w:sz w:val="21"/>
          <w:szCs w:val="21"/>
          <w:bdr w:val="single" w:sz="6" w:space="1" w:color="CCCCCC" w:frame="1"/>
          <w:shd w:val="clear" w:color="auto" w:fill="DDDDDD"/>
        </w:rPr>
        <w:t>shutdown -h +10</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B513E2" w:rsidRDefault="00B513E2" w:rsidP="00FA61C5">
      <w:pPr>
        <w:widowControl/>
        <w:numPr>
          <w:ilvl w:val="0"/>
          <w:numId w:val="42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重启：</w:t>
      </w:r>
      <w:r>
        <w:rPr>
          <w:rStyle w:val="HTML"/>
          <w:rFonts w:ascii="Lucida Console" w:hAnsi="Lucida Console"/>
          <w:color w:val="1A1A1A"/>
          <w:sz w:val="21"/>
          <w:szCs w:val="21"/>
          <w:bdr w:val="single" w:sz="6" w:space="1" w:color="CCCCCC" w:frame="1"/>
          <w:shd w:val="clear" w:color="auto" w:fill="DDDDDD"/>
        </w:rPr>
        <w:t>shutdown -r now</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B513E2" w:rsidRDefault="00B513E2" w:rsidP="00FA61C5">
      <w:pPr>
        <w:widowControl/>
        <w:numPr>
          <w:ilvl w:val="0"/>
          <w:numId w:val="42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重启期间强制进行系统检查：</w:t>
      </w:r>
      <w:r>
        <w:rPr>
          <w:rStyle w:val="HTML"/>
          <w:rFonts w:ascii="Lucida Console" w:hAnsi="Lucida Console"/>
          <w:color w:val="1A1A1A"/>
          <w:sz w:val="21"/>
          <w:szCs w:val="21"/>
          <w:bdr w:val="single" w:sz="6" w:space="1" w:color="CCCCCC" w:frame="1"/>
          <w:shd w:val="clear" w:color="auto" w:fill="DDDDDD"/>
        </w:rPr>
        <w:t>shutdown -Fr now</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B513E2" w:rsidRDefault="00B513E2" w:rsidP="00B513E2">
      <w:pPr>
        <w:pStyle w:val="2"/>
      </w:pPr>
      <w:r>
        <w:t>crontab 命令</w:t>
      </w:r>
    </w:p>
    <w:p w:rsidR="00B513E2" w:rsidRDefault="00167304" w:rsidP="00B513E2">
      <w:pPr>
        <w:pStyle w:val="a3"/>
        <w:shd w:val="clear" w:color="auto" w:fill="FFFFFF"/>
        <w:spacing w:before="150" w:beforeAutospacing="0" w:after="420" w:afterAutospacing="0"/>
        <w:rPr>
          <w:rFonts w:ascii="Lucida Sans Unicode" w:hAnsi="Lucida Sans Unicode" w:cs="Lucida Sans Unicode"/>
          <w:color w:val="1A1A1A"/>
        </w:rPr>
      </w:pPr>
      <w:hyperlink r:id="rId501" w:tgtFrame="_blank" w:history="1">
        <w:r w:rsidR="00B513E2">
          <w:rPr>
            <w:rStyle w:val="a5"/>
            <w:rFonts w:ascii="Lucida Sans Unicode" w:hAnsi="Lucida Sans Unicode" w:cs="Lucida Sans Unicode"/>
            <w:color w:val="0088CC"/>
          </w:rPr>
          <w:t>《</w:t>
        </w:r>
        <w:r w:rsidR="00B513E2">
          <w:rPr>
            <w:rStyle w:val="a5"/>
            <w:rFonts w:ascii="Lucida Sans Unicode" w:hAnsi="Lucida Sans Unicode" w:cs="Lucida Sans Unicode"/>
            <w:color w:val="0088CC"/>
          </w:rPr>
          <w:t xml:space="preserve">Linux </w:t>
        </w:r>
        <w:r w:rsidR="00B513E2">
          <w:rPr>
            <w:rStyle w:val="a5"/>
            <w:rFonts w:ascii="Lucida Sans Unicode" w:hAnsi="Lucida Sans Unicode" w:cs="Lucida Sans Unicode"/>
            <w:color w:val="0088CC"/>
          </w:rPr>
          <w:t>命令大全</w:t>
        </w:r>
        <w:r w:rsidR="00B513E2">
          <w:rPr>
            <w:rStyle w:val="a5"/>
            <w:rFonts w:ascii="Lucida Sans Unicode" w:hAnsi="Lucida Sans Unicode" w:cs="Lucida Sans Unicode"/>
            <w:color w:val="0088CC"/>
          </w:rPr>
          <w:t xml:space="preserve"> —— crontab </w:t>
        </w:r>
        <w:r w:rsidR="00B513E2">
          <w:rPr>
            <w:rStyle w:val="a5"/>
            <w:rFonts w:ascii="Lucida Sans Unicode" w:hAnsi="Lucida Sans Unicode" w:cs="Lucida Sans Unicode"/>
            <w:color w:val="0088CC"/>
          </w:rPr>
          <w:t>命令》</w:t>
        </w:r>
      </w:hyperlink>
    </w:p>
    <w:p w:rsidR="00B513E2" w:rsidRDefault="00B513E2" w:rsidP="00FA61C5">
      <w:pPr>
        <w:widowControl/>
        <w:numPr>
          <w:ilvl w:val="0"/>
          <w:numId w:val="42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查看某个用户的</w:t>
      </w:r>
      <w:r>
        <w:rPr>
          <w:rFonts w:ascii="Lucida Sans Unicode" w:hAnsi="Lucida Sans Unicode" w:cs="Lucida Sans Unicode"/>
          <w:color w:val="1A1A1A"/>
          <w:szCs w:val="21"/>
        </w:rPr>
        <w:t xml:space="preserve"> crontab </w:t>
      </w:r>
      <w:r>
        <w:rPr>
          <w:rFonts w:ascii="Lucida Sans Unicode" w:hAnsi="Lucida Sans Unicode" w:cs="Lucida Sans Unicode"/>
          <w:color w:val="1A1A1A"/>
          <w:szCs w:val="21"/>
        </w:rPr>
        <w:t>配置：</w:t>
      </w:r>
      <w:r>
        <w:rPr>
          <w:rStyle w:val="HTML"/>
          <w:rFonts w:ascii="Lucida Console" w:hAnsi="Lucida Console"/>
          <w:color w:val="1A1A1A"/>
          <w:sz w:val="21"/>
          <w:szCs w:val="21"/>
          <w:bdr w:val="single" w:sz="6" w:space="1" w:color="CCCCCC" w:frame="1"/>
          <w:shd w:val="clear" w:color="auto" w:fill="DDDDDD"/>
        </w:rPr>
        <w:t>crontab -u user -l</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B513E2" w:rsidRDefault="00B513E2" w:rsidP="00FA61C5">
      <w:pPr>
        <w:widowControl/>
        <w:numPr>
          <w:ilvl w:val="0"/>
          <w:numId w:val="42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设置一个每十分钟执行一次的计划任务：</w:t>
      </w:r>
      <w:r>
        <w:rPr>
          <w:rStyle w:val="HTML"/>
          <w:rFonts w:ascii="Lucida Console" w:hAnsi="Lucida Console"/>
          <w:color w:val="1A1A1A"/>
          <w:sz w:val="21"/>
          <w:szCs w:val="21"/>
          <w:bdr w:val="single" w:sz="6" w:space="1" w:color="CCCCCC" w:frame="1"/>
          <w:shd w:val="clear" w:color="auto" w:fill="DDDDDD"/>
        </w:rPr>
        <w:t>*/10 * * * * /home/ramesh/check-disk-space</w:t>
      </w:r>
      <w:r>
        <w:rPr>
          <w:rFonts w:ascii="Lucida Sans Unicode" w:hAnsi="Lucida Sans Unicode" w:cs="Lucida Sans Unicode"/>
          <w:color w:val="1A1A1A"/>
          <w:szCs w:val="21"/>
        </w:rPr>
        <w:t> </w:t>
      </w:r>
      <w:r>
        <w:rPr>
          <w:rFonts w:ascii="Lucida Sans Unicode" w:hAnsi="Lucida Sans Unicode" w:cs="Lucida Sans Unicode"/>
          <w:color w:val="1A1A1A"/>
          <w:szCs w:val="21"/>
        </w:rPr>
        <w:t>。【前提是，在</w:t>
      </w:r>
      <w:r>
        <w:rPr>
          <w:rFonts w:ascii="Lucida Sans Unicode" w:hAnsi="Lucida Sans Unicode" w:cs="Lucida Sans Unicode"/>
          <w:color w:val="1A1A1A"/>
          <w:szCs w:val="21"/>
        </w:rPr>
        <w:t xml:space="preserve"> crontab </w:t>
      </w:r>
      <w:r>
        <w:rPr>
          <w:rFonts w:ascii="Lucida Sans Unicode" w:hAnsi="Lucida Sans Unicode" w:cs="Lucida Sans Unicode"/>
          <w:color w:val="1A1A1A"/>
          <w:szCs w:val="21"/>
        </w:rPr>
        <w:t>下】</w:t>
      </w:r>
    </w:p>
    <w:p w:rsidR="00B513E2" w:rsidRDefault="00B513E2" w:rsidP="00B513E2">
      <w:pPr>
        <w:pStyle w:val="2"/>
      </w:pPr>
      <w:r>
        <w:t>service 命令</w:t>
      </w:r>
    </w:p>
    <w:p w:rsidR="00B513E2" w:rsidRDefault="00167304" w:rsidP="00B513E2">
      <w:pPr>
        <w:pStyle w:val="a3"/>
        <w:shd w:val="clear" w:color="auto" w:fill="FFFFFF"/>
        <w:spacing w:before="150" w:beforeAutospacing="0" w:after="420" w:afterAutospacing="0"/>
        <w:rPr>
          <w:rFonts w:ascii="Lucida Sans Unicode" w:hAnsi="Lucida Sans Unicode" w:cs="Lucida Sans Unicode"/>
          <w:color w:val="1A1A1A"/>
        </w:rPr>
      </w:pPr>
      <w:hyperlink r:id="rId502" w:tgtFrame="_blank" w:history="1">
        <w:r w:rsidR="00B513E2">
          <w:rPr>
            <w:rStyle w:val="a5"/>
            <w:rFonts w:ascii="Lucida Sans Unicode" w:hAnsi="Lucida Sans Unicode" w:cs="Lucida Sans Unicode"/>
            <w:color w:val="0088CC"/>
          </w:rPr>
          <w:t>《</w:t>
        </w:r>
        <w:r w:rsidR="00B513E2">
          <w:rPr>
            <w:rStyle w:val="a5"/>
            <w:rFonts w:ascii="Lucida Sans Unicode" w:hAnsi="Lucida Sans Unicode" w:cs="Lucida Sans Unicode"/>
            <w:color w:val="0088CC"/>
          </w:rPr>
          <w:t xml:space="preserve">Linux </w:t>
        </w:r>
        <w:r w:rsidR="00B513E2">
          <w:rPr>
            <w:rStyle w:val="a5"/>
            <w:rFonts w:ascii="Lucida Sans Unicode" w:hAnsi="Lucida Sans Unicode" w:cs="Lucida Sans Unicode"/>
            <w:color w:val="0088CC"/>
          </w:rPr>
          <w:t>命令大全</w:t>
        </w:r>
        <w:r w:rsidR="00B513E2">
          <w:rPr>
            <w:rStyle w:val="a5"/>
            <w:rFonts w:ascii="Lucida Sans Unicode" w:hAnsi="Lucida Sans Unicode" w:cs="Lucida Sans Unicode"/>
            <w:color w:val="0088CC"/>
          </w:rPr>
          <w:t xml:space="preserve"> —— service </w:t>
        </w:r>
        <w:r w:rsidR="00B513E2">
          <w:rPr>
            <w:rStyle w:val="a5"/>
            <w:rFonts w:ascii="Lucida Sans Unicode" w:hAnsi="Lucida Sans Unicode" w:cs="Lucida Sans Unicode"/>
            <w:color w:val="0088CC"/>
          </w:rPr>
          <w:t>命令》</w:t>
        </w:r>
      </w:hyperlink>
    </w:p>
    <w:p w:rsidR="00B513E2" w:rsidRDefault="00B513E2" w:rsidP="00FA61C5">
      <w:pPr>
        <w:widowControl/>
        <w:numPr>
          <w:ilvl w:val="0"/>
          <w:numId w:val="42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service </w:t>
      </w:r>
      <w:r>
        <w:rPr>
          <w:rFonts w:ascii="Lucida Sans Unicode" w:hAnsi="Lucida Sans Unicode" w:cs="Lucida Sans Unicode"/>
          <w:color w:val="1A1A1A"/>
          <w:szCs w:val="21"/>
        </w:rPr>
        <w:t>命令用于运行</w:t>
      </w:r>
      <w:r>
        <w:rPr>
          <w:rFonts w:ascii="Lucida Sans Unicode" w:hAnsi="Lucida Sans Unicode" w:cs="Lucida Sans Unicode"/>
          <w:color w:val="1A1A1A"/>
          <w:szCs w:val="21"/>
        </w:rPr>
        <w:t xml:space="preserve"> System V init </w:t>
      </w:r>
      <w:r>
        <w:rPr>
          <w:rFonts w:ascii="Lucida Sans Unicode" w:hAnsi="Lucida Sans Unicode" w:cs="Lucida Sans Unicode"/>
          <w:color w:val="1A1A1A"/>
          <w:szCs w:val="21"/>
        </w:rPr>
        <w:t>脚本，这些脚本一般位于</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/etc/init.d</w:t>
      </w:r>
      <w:r>
        <w:rPr>
          <w:rFonts w:ascii="Lucida Sans Unicode" w:hAnsi="Lucida Sans Unicode" w:cs="Lucida Sans Unicode"/>
          <w:color w:val="1A1A1A"/>
          <w:szCs w:val="21"/>
        </w:rPr>
        <w:t> </w:t>
      </w:r>
      <w:r>
        <w:rPr>
          <w:rFonts w:ascii="Lucida Sans Unicode" w:hAnsi="Lucida Sans Unicode" w:cs="Lucida Sans Unicode"/>
          <w:color w:val="1A1A1A"/>
          <w:szCs w:val="21"/>
        </w:rPr>
        <w:t>文件下，这个命令可以直接运行这个文件夹里面的脚本，而不用加上路径。</w:t>
      </w:r>
    </w:p>
    <w:p w:rsidR="00B513E2" w:rsidRDefault="00B513E2" w:rsidP="00FA61C5">
      <w:pPr>
        <w:widowControl/>
        <w:numPr>
          <w:ilvl w:val="0"/>
          <w:numId w:val="42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查看服务状态：</w:t>
      </w:r>
      <w:r>
        <w:rPr>
          <w:rStyle w:val="HTML"/>
          <w:rFonts w:ascii="Lucida Console" w:hAnsi="Lucida Console"/>
          <w:color w:val="1A1A1A"/>
          <w:sz w:val="21"/>
          <w:szCs w:val="21"/>
          <w:bdr w:val="single" w:sz="6" w:space="1" w:color="CCCCCC" w:frame="1"/>
          <w:shd w:val="clear" w:color="auto" w:fill="DDDDDD"/>
        </w:rPr>
        <w:t>service ssh status</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B513E2" w:rsidRDefault="00B513E2" w:rsidP="00FA61C5">
      <w:pPr>
        <w:widowControl/>
        <w:numPr>
          <w:ilvl w:val="0"/>
          <w:numId w:val="42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查看所有服务状态：</w:t>
      </w:r>
      <w:r>
        <w:rPr>
          <w:rStyle w:val="HTML"/>
          <w:rFonts w:ascii="Lucida Console" w:hAnsi="Lucida Console"/>
          <w:color w:val="1A1A1A"/>
          <w:sz w:val="21"/>
          <w:szCs w:val="21"/>
          <w:bdr w:val="single" w:sz="6" w:space="1" w:color="CCCCCC" w:frame="1"/>
          <w:shd w:val="clear" w:color="auto" w:fill="DDDDDD"/>
        </w:rPr>
        <w:t>service --status-all</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B513E2" w:rsidRDefault="00B513E2" w:rsidP="00FA61C5">
      <w:pPr>
        <w:widowControl/>
        <w:numPr>
          <w:ilvl w:val="0"/>
          <w:numId w:val="42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重启服务：</w:t>
      </w:r>
      <w:r>
        <w:rPr>
          <w:rStyle w:val="HTML"/>
          <w:rFonts w:ascii="Lucida Console" w:hAnsi="Lucida Console"/>
          <w:color w:val="1A1A1A"/>
          <w:sz w:val="21"/>
          <w:szCs w:val="21"/>
          <w:bdr w:val="single" w:sz="6" w:space="1" w:color="CCCCCC" w:frame="1"/>
          <w:shd w:val="clear" w:color="auto" w:fill="DDDDDD"/>
        </w:rPr>
        <w:t>service ssh restart</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B513E2" w:rsidRDefault="00B513E2" w:rsidP="00B513E2">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另外，使用</w:t>
      </w:r>
      <w:r>
        <w:rPr>
          <w:rFonts w:ascii="Lucida Sans Unicode" w:hAnsi="Lucida Sans Unicode" w:cs="Lucida Sans Unicode"/>
          <w:color w:val="1A1A1A"/>
        </w:rPr>
        <w:t xml:space="preserve"> chkconfig </w:t>
      </w:r>
      <w:r>
        <w:rPr>
          <w:rFonts w:ascii="Lucida Sans Unicode" w:hAnsi="Lucida Sans Unicode" w:cs="Lucida Sans Unicode"/>
          <w:color w:val="1A1A1A"/>
        </w:rPr>
        <w:t>命令，可以设置服务在系统启动时，是否自动启动。详细的，见</w:t>
      </w:r>
      <w:r>
        <w:rPr>
          <w:rFonts w:ascii="Lucida Sans Unicode" w:hAnsi="Lucida Sans Unicode" w:cs="Lucida Sans Unicode"/>
          <w:color w:val="1A1A1A"/>
        </w:rPr>
        <w:t> </w:t>
      </w:r>
      <w:hyperlink r:id="rId503"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Linux </w:t>
        </w:r>
        <w:r>
          <w:rPr>
            <w:rStyle w:val="a5"/>
            <w:rFonts w:ascii="Lucida Sans Unicode" w:hAnsi="Lucida Sans Unicode" w:cs="Lucida Sans Unicode"/>
            <w:color w:val="0088CC"/>
          </w:rPr>
          <w:t>命令大全</w:t>
        </w:r>
        <w:r>
          <w:rPr>
            <w:rStyle w:val="a5"/>
            <w:rFonts w:ascii="Lucida Sans Unicode" w:hAnsi="Lucida Sans Unicode" w:cs="Lucida Sans Unicode"/>
            <w:color w:val="0088CC"/>
          </w:rPr>
          <w:t xml:space="preserve"> —— chkconfig </w:t>
        </w:r>
        <w:r>
          <w:rPr>
            <w:rStyle w:val="a5"/>
            <w:rFonts w:ascii="Lucida Sans Unicode" w:hAnsi="Lucida Sans Unicode" w:cs="Lucida Sans Unicode"/>
            <w:color w:val="0088CC"/>
          </w:rPr>
          <w:t>命令》</w:t>
        </w:r>
      </w:hyperlink>
      <w:r>
        <w:rPr>
          <w:rFonts w:ascii="Lucida Sans Unicode" w:hAnsi="Lucida Sans Unicode" w:cs="Lucida Sans Unicode"/>
          <w:color w:val="1A1A1A"/>
        </w:rPr>
        <w:t> </w:t>
      </w:r>
      <w:r>
        <w:rPr>
          <w:rFonts w:ascii="Lucida Sans Unicode" w:hAnsi="Lucida Sans Unicode" w:cs="Lucida Sans Unicode"/>
          <w:color w:val="1A1A1A"/>
        </w:rPr>
        <w:t>文章。</w:t>
      </w:r>
    </w:p>
    <w:p w:rsidR="00B513E2" w:rsidRDefault="00B513E2" w:rsidP="00B513E2">
      <w:pPr>
        <w:pStyle w:val="2"/>
      </w:pPr>
      <w:r>
        <w:t>chmod 命令</w:t>
      </w:r>
    </w:p>
    <w:p w:rsidR="00B513E2" w:rsidRDefault="00167304" w:rsidP="00B513E2">
      <w:pPr>
        <w:pStyle w:val="a3"/>
        <w:shd w:val="clear" w:color="auto" w:fill="FFFFFF"/>
        <w:spacing w:before="150" w:beforeAutospacing="0" w:after="420" w:afterAutospacing="0"/>
        <w:rPr>
          <w:rFonts w:ascii="Lucida Sans Unicode" w:hAnsi="Lucida Sans Unicode" w:cs="Lucida Sans Unicode"/>
          <w:color w:val="1A1A1A"/>
        </w:rPr>
      </w:pPr>
      <w:hyperlink r:id="rId504" w:tgtFrame="_blank" w:history="1">
        <w:r w:rsidR="00B513E2">
          <w:rPr>
            <w:rStyle w:val="a5"/>
            <w:rFonts w:ascii="Lucida Sans Unicode" w:hAnsi="Lucida Sans Unicode" w:cs="Lucida Sans Unicode"/>
            <w:color w:val="0088CC"/>
          </w:rPr>
          <w:t>《</w:t>
        </w:r>
        <w:r w:rsidR="00B513E2">
          <w:rPr>
            <w:rStyle w:val="a5"/>
            <w:rFonts w:ascii="Lucida Sans Unicode" w:hAnsi="Lucida Sans Unicode" w:cs="Lucida Sans Unicode"/>
            <w:color w:val="0088CC"/>
          </w:rPr>
          <w:t xml:space="preserve">Linux </w:t>
        </w:r>
        <w:r w:rsidR="00B513E2">
          <w:rPr>
            <w:rStyle w:val="a5"/>
            <w:rFonts w:ascii="Lucida Sans Unicode" w:hAnsi="Lucida Sans Unicode" w:cs="Lucida Sans Unicode"/>
            <w:color w:val="0088CC"/>
          </w:rPr>
          <w:t>命令大全</w:t>
        </w:r>
        <w:r w:rsidR="00B513E2">
          <w:rPr>
            <w:rStyle w:val="a5"/>
            <w:rFonts w:ascii="Lucida Sans Unicode" w:hAnsi="Lucida Sans Unicode" w:cs="Lucida Sans Unicode"/>
            <w:color w:val="0088CC"/>
          </w:rPr>
          <w:t xml:space="preserve"> —— chmod </w:t>
        </w:r>
        <w:r w:rsidR="00B513E2">
          <w:rPr>
            <w:rStyle w:val="a5"/>
            <w:rFonts w:ascii="Lucida Sans Unicode" w:hAnsi="Lucida Sans Unicode" w:cs="Lucida Sans Unicode"/>
            <w:color w:val="0088CC"/>
          </w:rPr>
          <w:t>命令》</w:t>
        </w:r>
      </w:hyperlink>
    </w:p>
    <w:p w:rsidR="00B513E2" w:rsidRDefault="00B513E2" w:rsidP="00FA61C5">
      <w:pPr>
        <w:widowControl/>
        <w:numPr>
          <w:ilvl w:val="0"/>
          <w:numId w:val="42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chmod </w:t>
      </w:r>
      <w:r>
        <w:rPr>
          <w:rFonts w:ascii="Lucida Sans Unicode" w:hAnsi="Lucida Sans Unicode" w:cs="Lucida Sans Unicode"/>
          <w:color w:val="1A1A1A"/>
          <w:szCs w:val="21"/>
        </w:rPr>
        <w:t>用于改变文件和目录的权限。</w:t>
      </w:r>
    </w:p>
    <w:p w:rsidR="00B513E2" w:rsidRDefault="00B513E2" w:rsidP="00FA61C5">
      <w:pPr>
        <w:widowControl/>
        <w:numPr>
          <w:ilvl w:val="0"/>
          <w:numId w:val="42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给指定文件的属主和属组所有权限</w:t>
      </w:r>
      <w:r>
        <w:rPr>
          <w:rFonts w:ascii="Lucida Sans Unicode" w:hAnsi="Lucida Sans Unicode" w:cs="Lucida Sans Unicode"/>
          <w:color w:val="1A1A1A"/>
          <w:szCs w:val="21"/>
        </w:rPr>
        <w:t>(</w:t>
      </w:r>
      <w:r>
        <w:rPr>
          <w:rFonts w:ascii="Lucida Sans Unicode" w:hAnsi="Lucida Sans Unicode" w:cs="Lucida Sans Unicode"/>
          <w:color w:val="1A1A1A"/>
          <w:szCs w:val="21"/>
        </w:rPr>
        <w:t>包括读、写、执行</w:t>
      </w:r>
      <w:r>
        <w:rPr>
          <w:rFonts w:ascii="Lucida Sans Unicode" w:hAnsi="Lucida Sans Unicode" w:cs="Lucida Sans Unicode"/>
          <w:color w:val="1A1A1A"/>
          <w:szCs w:val="21"/>
        </w:rPr>
        <w:t>)</w:t>
      </w:r>
      <w:r>
        <w:rPr>
          <w:rFonts w:ascii="Lucida Sans Unicode" w:hAnsi="Lucida Sans Unicode" w:cs="Lucida Sans Unicode"/>
          <w:color w:val="1A1A1A"/>
          <w:szCs w:val="21"/>
        </w:rPr>
        <w:t>：</w:t>
      </w:r>
      <w:r>
        <w:rPr>
          <w:rStyle w:val="HTML"/>
          <w:rFonts w:ascii="Lucida Console" w:hAnsi="Lucida Console"/>
          <w:color w:val="1A1A1A"/>
          <w:sz w:val="21"/>
          <w:szCs w:val="21"/>
          <w:bdr w:val="single" w:sz="6" w:space="1" w:color="CCCCCC" w:frame="1"/>
          <w:shd w:val="clear" w:color="auto" w:fill="DDDDDD"/>
        </w:rPr>
        <w:t>chmod ug+rwx file.txt</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B513E2" w:rsidRDefault="00B513E2" w:rsidP="00FA61C5">
      <w:pPr>
        <w:widowControl/>
        <w:numPr>
          <w:ilvl w:val="0"/>
          <w:numId w:val="42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删除指定文件的属组的所有权限：</w:t>
      </w:r>
      <w:r>
        <w:rPr>
          <w:rStyle w:val="HTML"/>
          <w:rFonts w:ascii="Lucida Console" w:hAnsi="Lucida Console"/>
          <w:color w:val="1A1A1A"/>
          <w:sz w:val="21"/>
          <w:szCs w:val="21"/>
          <w:bdr w:val="single" w:sz="6" w:space="1" w:color="CCCCCC" w:frame="1"/>
          <w:shd w:val="clear" w:color="auto" w:fill="DDDDDD"/>
        </w:rPr>
        <w:t>chmod g-rwx file.txt</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B513E2" w:rsidRDefault="00B513E2" w:rsidP="00FA61C5">
      <w:pPr>
        <w:widowControl/>
        <w:numPr>
          <w:ilvl w:val="0"/>
          <w:numId w:val="42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修改目录的权限，以及递归修改目录下面所有文件和子目录的权限：</w:t>
      </w:r>
      <w:r>
        <w:rPr>
          <w:rStyle w:val="HTML"/>
          <w:rFonts w:ascii="Lucida Console" w:hAnsi="Lucida Console"/>
          <w:color w:val="1A1A1A"/>
          <w:sz w:val="21"/>
          <w:szCs w:val="21"/>
          <w:bdr w:val="single" w:sz="6" w:space="1" w:color="CCCCCC" w:frame="1"/>
          <w:shd w:val="clear" w:color="auto" w:fill="DDDDDD"/>
        </w:rPr>
        <w:t>chmod -R ug+rwx file.txt</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B513E2" w:rsidRDefault="00B513E2" w:rsidP="00B513E2">
      <w:pPr>
        <w:pStyle w:val="2"/>
      </w:pPr>
      <w:r>
        <w:t>chown 命令</w:t>
      </w:r>
    </w:p>
    <w:p w:rsidR="00B513E2" w:rsidRDefault="00167304" w:rsidP="00B513E2">
      <w:pPr>
        <w:pStyle w:val="a3"/>
        <w:shd w:val="clear" w:color="auto" w:fill="FFFFFF"/>
        <w:spacing w:before="150" w:beforeAutospacing="0" w:after="420" w:afterAutospacing="0"/>
        <w:rPr>
          <w:rFonts w:ascii="Lucida Sans Unicode" w:hAnsi="Lucida Sans Unicode" w:cs="Lucida Sans Unicode"/>
          <w:color w:val="1A1A1A"/>
        </w:rPr>
      </w:pPr>
      <w:hyperlink r:id="rId505" w:tgtFrame="_blank" w:history="1">
        <w:r w:rsidR="00B513E2">
          <w:rPr>
            <w:rStyle w:val="a5"/>
            <w:rFonts w:ascii="Lucida Sans Unicode" w:hAnsi="Lucida Sans Unicode" w:cs="Lucida Sans Unicode"/>
            <w:color w:val="0088CC"/>
          </w:rPr>
          <w:t>《</w:t>
        </w:r>
        <w:r w:rsidR="00B513E2">
          <w:rPr>
            <w:rStyle w:val="a5"/>
            <w:rFonts w:ascii="Lucida Sans Unicode" w:hAnsi="Lucida Sans Unicode" w:cs="Lucida Sans Unicode"/>
            <w:color w:val="0088CC"/>
          </w:rPr>
          <w:t xml:space="preserve">Linux </w:t>
        </w:r>
        <w:r w:rsidR="00B513E2">
          <w:rPr>
            <w:rStyle w:val="a5"/>
            <w:rFonts w:ascii="Lucida Sans Unicode" w:hAnsi="Lucida Sans Unicode" w:cs="Lucida Sans Unicode"/>
            <w:color w:val="0088CC"/>
          </w:rPr>
          <w:t>命令大全</w:t>
        </w:r>
        <w:r w:rsidR="00B513E2">
          <w:rPr>
            <w:rStyle w:val="a5"/>
            <w:rFonts w:ascii="Lucida Sans Unicode" w:hAnsi="Lucida Sans Unicode" w:cs="Lucida Sans Unicode"/>
            <w:color w:val="0088CC"/>
          </w:rPr>
          <w:t xml:space="preserve"> —— chown </w:t>
        </w:r>
        <w:r w:rsidR="00B513E2">
          <w:rPr>
            <w:rStyle w:val="a5"/>
            <w:rFonts w:ascii="Lucida Sans Unicode" w:hAnsi="Lucida Sans Unicode" w:cs="Lucida Sans Unicode"/>
            <w:color w:val="0088CC"/>
          </w:rPr>
          <w:t>命令》</w:t>
        </w:r>
      </w:hyperlink>
    </w:p>
    <w:p w:rsidR="00B513E2" w:rsidRDefault="00B513E2" w:rsidP="00FA61C5">
      <w:pPr>
        <w:widowControl/>
        <w:numPr>
          <w:ilvl w:val="0"/>
          <w:numId w:val="42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chown </w:t>
      </w:r>
      <w:r>
        <w:rPr>
          <w:rFonts w:ascii="Lucida Sans Unicode" w:hAnsi="Lucida Sans Unicode" w:cs="Lucida Sans Unicode"/>
          <w:color w:val="1A1A1A"/>
          <w:szCs w:val="21"/>
        </w:rPr>
        <w:t>用于改变文件属主和属组。</w:t>
      </w:r>
    </w:p>
    <w:p w:rsidR="00B513E2" w:rsidRDefault="00B513E2" w:rsidP="00FA61C5">
      <w:pPr>
        <w:widowControl/>
        <w:numPr>
          <w:ilvl w:val="0"/>
          <w:numId w:val="42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同时将某个文件的属主改为</w:t>
      </w:r>
      <w:r>
        <w:rPr>
          <w:rFonts w:ascii="Lucida Sans Unicode" w:hAnsi="Lucida Sans Unicode" w:cs="Lucida Sans Unicode"/>
          <w:color w:val="1A1A1A"/>
          <w:szCs w:val="21"/>
        </w:rPr>
        <w:t xml:space="preserve"> oracle </w:t>
      </w:r>
      <w:r>
        <w:rPr>
          <w:rFonts w:ascii="Lucida Sans Unicode" w:hAnsi="Lucida Sans Unicode" w:cs="Lucida Sans Unicode"/>
          <w:color w:val="1A1A1A"/>
          <w:szCs w:val="21"/>
        </w:rPr>
        <w:t>，属组改为</w:t>
      </w:r>
      <w:r>
        <w:rPr>
          <w:rFonts w:ascii="Lucida Sans Unicode" w:hAnsi="Lucida Sans Unicode" w:cs="Lucida Sans Unicode"/>
          <w:color w:val="1A1A1A"/>
          <w:szCs w:val="21"/>
        </w:rPr>
        <w:t xml:space="preserve"> db </w:t>
      </w:r>
      <w:r>
        <w:rPr>
          <w:rFonts w:ascii="Lucida Sans Unicode" w:hAnsi="Lucida Sans Unicode" w:cs="Lucida Sans Unicode"/>
          <w:color w:val="1A1A1A"/>
          <w:szCs w:val="21"/>
        </w:rPr>
        <w:t>：</w:t>
      </w:r>
      <w:r>
        <w:rPr>
          <w:rStyle w:val="HTML"/>
          <w:rFonts w:ascii="Lucida Console" w:hAnsi="Lucida Console"/>
          <w:color w:val="1A1A1A"/>
          <w:sz w:val="21"/>
          <w:szCs w:val="21"/>
          <w:bdr w:val="single" w:sz="6" w:space="1" w:color="CCCCCC" w:frame="1"/>
          <w:shd w:val="clear" w:color="auto" w:fill="DDDDDD"/>
        </w:rPr>
        <w:t>chown oracle:dba dbora.sh</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B513E2" w:rsidRDefault="00B513E2" w:rsidP="00B513E2">
      <w:pPr>
        <w:rPr>
          <w:rFonts w:ascii="Lucida Sans Unicode" w:hAnsi="Lucida Sans Unicode" w:cs="Lucida Sans Unicode"/>
          <w:color w:val="574C4C"/>
        </w:rPr>
      </w:pPr>
      <w:r>
        <w:rPr>
          <w:rFonts w:ascii="Lucida Sans Unicode" w:hAnsi="Lucida Sans Unicode" w:cs="Lucida Sans Unicode"/>
        </w:rPr>
        <w:t>使用</w:t>
      </w:r>
      <w:r>
        <w:rPr>
          <w:rFonts w:ascii="Lucida Sans Unicode" w:hAnsi="Lucida Sans Unicode" w:cs="Lucida Sans Unicode"/>
        </w:rPr>
        <w:t> </w:t>
      </w:r>
      <w:r>
        <w:rPr>
          <w:rStyle w:val="HTML"/>
          <w:rFonts w:ascii="Lucida Console" w:hAnsi="Lucida Console"/>
          <w:color w:val="1A1A1A"/>
          <w:sz w:val="21"/>
          <w:szCs w:val="21"/>
          <w:bdr w:val="single" w:sz="6" w:space="1" w:color="CCCCCC" w:frame="1"/>
          <w:shd w:val="clear" w:color="auto" w:fill="DDDDDD"/>
        </w:rPr>
        <w:t>-R</w:t>
      </w:r>
      <w:r>
        <w:rPr>
          <w:rFonts w:ascii="Lucida Sans Unicode" w:hAnsi="Lucida Sans Unicode" w:cs="Lucida Sans Unicode"/>
        </w:rPr>
        <w:t> </w:t>
      </w:r>
      <w:r>
        <w:rPr>
          <w:rFonts w:ascii="Lucida Sans Unicode" w:hAnsi="Lucida Sans Unicode" w:cs="Lucida Sans Unicode"/>
        </w:rPr>
        <w:t>选项对目录和目录下的文件进行递归修改：</w:t>
      </w:r>
      <w:r>
        <w:rPr>
          <w:rStyle w:val="HTML"/>
          <w:rFonts w:ascii="Lucida Console" w:hAnsi="Lucida Console"/>
          <w:color w:val="1A1A1A"/>
          <w:sz w:val="21"/>
          <w:szCs w:val="21"/>
          <w:bdr w:val="single" w:sz="6" w:space="1" w:color="CCCCCC" w:frame="1"/>
          <w:shd w:val="clear" w:color="auto" w:fill="DDDDDD"/>
        </w:rPr>
        <w:t>chown -R oracle:dba /home/ora</w:t>
      </w:r>
      <w:r w:rsidRPr="00B513E2">
        <w:rPr>
          <w:rFonts w:ascii="Lucida Sans Unicode" w:hAnsi="Lucida Sans Unicode" w:cs="Lucida Sans Unicode"/>
          <w:color w:val="574C4C"/>
        </w:rPr>
        <w:t xml:space="preserve"> </w:t>
      </w:r>
    </w:p>
    <w:p w:rsidR="00B513E2" w:rsidRDefault="00B513E2" w:rsidP="00B513E2">
      <w:pPr>
        <w:pStyle w:val="2"/>
      </w:pPr>
      <w:r>
        <w:t>uname 命令</w:t>
      </w:r>
    </w:p>
    <w:p w:rsidR="00B513E2" w:rsidRDefault="00167304" w:rsidP="00B513E2">
      <w:pPr>
        <w:pStyle w:val="a3"/>
        <w:shd w:val="clear" w:color="auto" w:fill="FFFFFF"/>
        <w:spacing w:before="150" w:beforeAutospacing="0" w:after="420" w:afterAutospacing="0"/>
        <w:rPr>
          <w:rFonts w:ascii="Lucida Sans Unicode" w:hAnsi="Lucida Sans Unicode" w:cs="Lucida Sans Unicode"/>
          <w:color w:val="1A1A1A"/>
        </w:rPr>
      </w:pPr>
      <w:hyperlink r:id="rId506" w:tgtFrame="_blank" w:history="1">
        <w:r w:rsidR="00B513E2">
          <w:rPr>
            <w:rStyle w:val="a5"/>
            <w:rFonts w:ascii="Lucida Sans Unicode" w:hAnsi="Lucida Sans Unicode" w:cs="Lucida Sans Unicode"/>
            <w:color w:val="0088CC"/>
          </w:rPr>
          <w:t>《</w:t>
        </w:r>
        <w:r w:rsidR="00B513E2">
          <w:rPr>
            <w:rStyle w:val="a5"/>
            <w:rFonts w:ascii="Lucida Sans Unicode" w:hAnsi="Lucida Sans Unicode" w:cs="Lucida Sans Unicode"/>
            <w:color w:val="0088CC"/>
          </w:rPr>
          <w:t xml:space="preserve">Linux </w:t>
        </w:r>
        <w:r w:rsidR="00B513E2">
          <w:rPr>
            <w:rStyle w:val="a5"/>
            <w:rFonts w:ascii="Lucida Sans Unicode" w:hAnsi="Lucida Sans Unicode" w:cs="Lucida Sans Unicode"/>
            <w:color w:val="0088CC"/>
          </w:rPr>
          <w:t>命令大全</w:t>
        </w:r>
        <w:r w:rsidR="00B513E2">
          <w:rPr>
            <w:rStyle w:val="a5"/>
            <w:rFonts w:ascii="Lucida Sans Unicode" w:hAnsi="Lucida Sans Unicode" w:cs="Lucida Sans Unicode"/>
            <w:color w:val="0088CC"/>
          </w:rPr>
          <w:t xml:space="preserve"> —— uname </w:t>
        </w:r>
        <w:r w:rsidR="00B513E2">
          <w:rPr>
            <w:rStyle w:val="a5"/>
            <w:rFonts w:ascii="Lucida Sans Unicode" w:hAnsi="Lucida Sans Unicode" w:cs="Lucida Sans Unicode"/>
            <w:color w:val="0088CC"/>
          </w:rPr>
          <w:t>命令》</w:t>
        </w:r>
      </w:hyperlink>
    </w:p>
    <w:p w:rsidR="00B513E2" w:rsidRDefault="00B513E2" w:rsidP="00FA61C5">
      <w:pPr>
        <w:widowControl/>
        <w:numPr>
          <w:ilvl w:val="0"/>
          <w:numId w:val="42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uname </w:t>
      </w:r>
      <w:r>
        <w:rPr>
          <w:rFonts w:ascii="Lucida Sans Unicode" w:hAnsi="Lucida Sans Unicode" w:cs="Lucida Sans Unicode"/>
          <w:color w:val="1A1A1A"/>
          <w:szCs w:val="21"/>
        </w:rPr>
        <w:t>可以显示一些重要的系统信息，例如内核名称、主机名、内核版本号、处理器类型之类的信息：</w:t>
      </w:r>
      <w:r>
        <w:rPr>
          <w:rStyle w:val="HTML"/>
          <w:rFonts w:ascii="Lucida Console" w:hAnsi="Lucida Console"/>
          <w:color w:val="1A1A1A"/>
          <w:sz w:val="21"/>
          <w:szCs w:val="21"/>
          <w:bdr w:val="single" w:sz="6" w:space="1" w:color="CCCCCC" w:frame="1"/>
          <w:shd w:val="clear" w:color="auto" w:fill="DDDDDD"/>
        </w:rPr>
        <w:t>uname -a</w:t>
      </w:r>
      <w:r>
        <w:rPr>
          <w:rFonts w:ascii="Lucida Sans Unicode" w:hAnsi="Lucida Sans Unicode" w:cs="Lucida Sans Unicode"/>
          <w:color w:val="1A1A1A"/>
          <w:szCs w:val="21"/>
        </w:rPr>
        <w:t> </w:t>
      </w:r>
    </w:p>
    <w:p w:rsidR="00B513E2" w:rsidRDefault="00B513E2" w:rsidP="00FA61C5">
      <w:pPr>
        <w:widowControl/>
        <w:numPr>
          <w:ilvl w:val="0"/>
          <w:numId w:val="424"/>
        </w:numPr>
        <w:shd w:val="clear" w:color="auto" w:fill="FFFFFF"/>
        <w:ind w:left="0"/>
        <w:jc w:val="left"/>
        <w:rPr>
          <w:rFonts w:ascii="Lucida Sans Unicode" w:hAnsi="Lucida Sans Unicode" w:cs="Lucida Sans Unicode"/>
          <w:color w:val="1A1A1A"/>
          <w:szCs w:val="21"/>
        </w:rPr>
      </w:pPr>
      <w:r>
        <w:rPr>
          <w:rStyle w:val="HTML"/>
          <w:rFonts w:ascii="Lucida Console" w:hAnsi="Lucida Console"/>
          <w:color w:val="1A1A1A"/>
          <w:sz w:val="21"/>
          <w:szCs w:val="21"/>
          <w:bdr w:val="single" w:sz="6" w:space="1" w:color="CCCCCC" w:frame="1"/>
          <w:shd w:val="clear" w:color="auto" w:fill="DDDDDD"/>
        </w:rPr>
        <w:t>cle</w:t>
      </w:r>
      <w:r>
        <w:rPr>
          <w:rFonts w:ascii="Lucida Sans Unicode" w:hAnsi="Lucida Sans Unicode" w:cs="Lucida Sans Unicode"/>
          <w:color w:val="1A1A1A"/>
          <w:szCs w:val="21"/>
        </w:rPr>
        <w:t> </w:t>
      </w:r>
    </w:p>
    <w:p w:rsidR="00B513E2" w:rsidRDefault="00B513E2" w:rsidP="00B513E2">
      <w:pPr>
        <w:pStyle w:val="2"/>
      </w:pPr>
      <w:r>
        <w:t>whereis 命令</w:t>
      </w:r>
    </w:p>
    <w:p w:rsidR="00B513E2" w:rsidRDefault="00167304" w:rsidP="00B513E2">
      <w:pPr>
        <w:pStyle w:val="a3"/>
        <w:shd w:val="clear" w:color="auto" w:fill="FFFFFF"/>
        <w:spacing w:before="150" w:beforeAutospacing="0" w:after="420" w:afterAutospacing="0"/>
        <w:rPr>
          <w:rFonts w:ascii="Lucida Sans Unicode" w:hAnsi="Lucida Sans Unicode" w:cs="Lucida Sans Unicode"/>
          <w:color w:val="1A1A1A"/>
        </w:rPr>
      </w:pPr>
      <w:hyperlink r:id="rId507" w:tgtFrame="_blank" w:history="1">
        <w:r w:rsidR="00B513E2">
          <w:rPr>
            <w:rStyle w:val="a5"/>
            <w:rFonts w:ascii="Lucida Sans Unicode" w:hAnsi="Lucida Sans Unicode" w:cs="Lucida Sans Unicode"/>
            <w:color w:val="0088CC"/>
          </w:rPr>
          <w:t>《</w:t>
        </w:r>
        <w:r w:rsidR="00B513E2">
          <w:rPr>
            <w:rStyle w:val="a5"/>
            <w:rFonts w:ascii="Lucida Sans Unicode" w:hAnsi="Lucida Sans Unicode" w:cs="Lucida Sans Unicode"/>
            <w:color w:val="0088CC"/>
          </w:rPr>
          <w:t xml:space="preserve">Linux </w:t>
        </w:r>
        <w:r w:rsidR="00B513E2">
          <w:rPr>
            <w:rStyle w:val="a5"/>
            <w:rFonts w:ascii="Lucida Sans Unicode" w:hAnsi="Lucida Sans Unicode" w:cs="Lucida Sans Unicode"/>
            <w:color w:val="0088CC"/>
          </w:rPr>
          <w:t>命令大全</w:t>
        </w:r>
        <w:r w:rsidR="00B513E2">
          <w:rPr>
            <w:rStyle w:val="a5"/>
            <w:rFonts w:ascii="Lucida Sans Unicode" w:hAnsi="Lucida Sans Unicode" w:cs="Lucida Sans Unicode"/>
            <w:color w:val="0088CC"/>
          </w:rPr>
          <w:t xml:space="preserve"> —— whereis </w:t>
        </w:r>
        <w:r w:rsidR="00B513E2">
          <w:rPr>
            <w:rStyle w:val="a5"/>
            <w:rFonts w:ascii="Lucida Sans Unicode" w:hAnsi="Lucida Sans Unicode" w:cs="Lucida Sans Unicode"/>
            <w:color w:val="0088CC"/>
          </w:rPr>
          <w:t>命令》</w:t>
        </w:r>
      </w:hyperlink>
    </w:p>
    <w:p w:rsidR="00B513E2" w:rsidRDefault="00B513E2" w:rsidP="00FA61C5">
      <w:pPr>
        <w:widowControl/>
        <w:numPr>
          <w:ilvl w:val="0"/>
          <w:numId w:val="42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当你不知道某个命令的位置时可以使用</w:t>
      </w:r>
      <w:r>
        <w:rPr>
          <w:rFonts w:ascii="Lucida Sans Unicode" w:hAnsi="Lucida Sans Unicode" w:cs="Lucida Sans Unicode"/>
          <w:color w:val="1A1A1A"/>
          <w:szCs w:val="21"/>
        </w:rPr>
        <w:t xml:space="preserve"> whereis </w:t>
      </w:r>
      <w:r>
        <w:rPr>
          <w:rFonts w:ascii="Lucida Sans Unicode" w:hAnsi="Lucida Sans Unicode" w:cs="Lucida Sans Unicode"/>
          <w:color w:val="1A1A1A"/>
          <w:szCs w:val="21"/>
        </w:rPr>
        <w:t>命令，下面使用</w:t>
      </w:r>
      <w:r>
        <w:rPr>
          <w:rFonts w:ascii="Lucida Sans Unicode" w:hAnsi="Lucida Sans Unicode" w:cs="Lucida Sans Unicode"/>
          <w:color w:val="1A1A1A"/>
          <w:szCs w:val="21"/>
        </w:rPr>
        <w:t xml:space="preserve"> whereis </w:t>
      </w:r>
      <w:r>
        <w:rPr>
          <w:rFonts w:ascii="Lucida Sans Unicode" w:hAnsi="Lucida Sans Unicode" w:cs="Lucida Sans Unicode"/>
          <w:color w:val="1A1A1A"/>
          <w:szCs w:val="21"/>
        </w:rPr>
        <w:t>查找</w:t>
      </w:r>
      <w:r>
        <w:rPr>
          <w:rFonts w:ascii="Lucida Sans Unicode" w:hAnsi="Lucida Sans Unicode" w:cs="Lucida Sans Unicode"/>
          <w:color w:val="1A1A1A"/>
          <w:szCs w:val="21"/>
        </w:rPr>
        <w:t xml:space="preserve"> ls </w:t>
      </w:r>
      <w:r>
        <w:rPr>
          <w:rFonts w:ascii="Lucida Sans Unicode" w:hAnsi="Lucida Sans Unicode" w:cs="Lucida Sans Unicode"/>
          <w:color w:val="1A1A1A"/>
          <w:szCs w:val="21"/>
        </w:rPr>
        <w:t>的位置：</w:t>
      </w:r>
      <w:r>
        <w:rPr>
          <w:rStyle w:val="HTML"/>
          <w:rFonts w:ascii="Lucida Console" w:hAnsi="Lucida Console"/>
          <w:color w:val="1A1A1A"/>
          <w:sz w:val="21"/>
          <w:szCs w:val="21"/>
          <w:bdr w:val="single" w:sz="6" w:space="1" w:color="CCCCCC" w:frame="1"/>
          <w:shd w:val="clear" w:color="auto" w:fill="DDDDDD"/>
        </w:rPr>
        <w:t>whereis ls</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B513E2" w:rsidRDefault="00B513E2" w:rsidP="00FA61C5">
      <w:pPr>
        <w:widowControl/>
        <w:numPr>
          <w:ilvl w:val="0"/>
          <w:numId w:val="42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当你想查找某个可执行程序的位置，但这个程序又不在</w:t>
      </w:r>
      <w:r>
        <w:rPr>
          <w:rFonts w:ascii="Lucida Sans Unicode" w:hAnsi="Lucida Sans Unicode" w:cs="Lucida Sans Unicode"/>
          <w:color w:val="1A1A1A"/>
          <w:szCs w:val="21"/>
        </w:rPr>
        <w:t xml:space="preserve"> whereis </w:t>
      </w:r>
      <w:r>
        <w:rPr>
          <w:rFonts w:ascii="Lucida Sans Unicode" w:hAnsi="Lucida Sans Unicode" w:cs="Lucida Sans Unicode"/>
          <w:color w:val="1A1A1A"/>
          <w:szCs w:val="21"/>
        </w:rPr>
        <w:t>的默认目录下，你可以使用</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-B</w:t>
      </w:r>
      <w:r>
        <w:rPr>
          <w:rFonts w:ascii="Lucida Sans Unicode" w:hAnsi="Lucida Sans Unicode" w:cs="Lucida Sans Unicode"/>
          <w:color w:val="1A1A1A"/>
          <w:szCs w:val="21"/>
        </w:rPr>
        <w:t> </w:t>
      </w:r>
      <w:r>
        <w:rPr>
          <w:rFonts w:ascii="Lucida Sans Unicode" w:hAnsi="Lucida Sans Unicode" w:cs="Lucida Sans Unicode"/>
          <w:color w:val="1A1A1A"/>
          <w:szCs w:val="21"/>
        </w:rPr>
        <w:t>选项，并指定目录作为这个选项的参数。下面的命令在</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/tmp</w:t>
      </w:r>
      <w:r>
        <w:rPr>
          <w:rFonts w:ascii="Lucida Sans Unicode" w:hAnsi="Lucida Sans Unicode" w:cs="Lucida Sans Unicode"/>
          <w:color w:val="1A1A1A"/>
          <w:szCs w:val="21"/>
        </w:rPr>
        <w:t> </w:t>
      </w:r>
      <w:r>
        <w:rPr>
          <w:rFonts w:ascii="Lucida Sans Unicode" w:hAnsi="Lucida Sans Unicode" w:cs="Lucida Sans Unicode"/>
          <w:color w:val="1A1A1A"/>
          <w:szCs w:val="21"/>
        </w:rPr>
        <w:t>目录下查找</w:t>
      </w:r>
      <w:r>
        <w:rPr>
          <w:rFonts w:ascii="Lucida Sans Unicode" w:hAnsi="Lucida Sans Unicode" w:cs="Lucida Sans Unicode"/>
          <w:color w:val="1A1A1A"/>
          <w:szCs w:val="21"/>
        </w:rPr>
        <w:t xml:space="preserve"> lsmk </w:t>
      </w:r>
      <w:r>
        <w:rPr>
          <w:rFonts w:ascii="Lucida Sans Unicode" w:hAnsi="Lucida Sans Unicode" w:cs="Lucida Sans Unicode"/>
          <w:color w:val="1A1A1A"/>
          <w:szCs w:val="21"/>
        </w:rPr>
        <w:t>命令：</w:t>
      </w:r>
      <w:r>
        <w:rPr>
          <w:rStyle w:val="HTML"/>
          <w:rFonts w:ascii="Lucida Console" w:hAnsi="Lucida Console"/>
          <w:color w:val="1A1A1A"/>
          <w:sz w:val="21"/>
          <w:szCs w:val="21"/>
          <w:bdr w:val="single" w:sz="6" w:space="1" w:color="CCCCCC" w:frame="1"/>
          <w:shd w:val="clear" w:color="auto" w:fill="DDDDDD"/>
        </w:rPr>
        <w:t>whereis -u -B /tmp -f lsmk</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B513E2" w:rsidRDefault="00B513E2" w:rsidP="00B513E2">
      <w:pPr>
        <w:pStyle w:val="2"/>
      </w:pPr>
      <w:r>
        <w:t>ifconfig 命令</w:t>
      </w:r>
    </w:p>
    <w:p w:rsidR="00B513E2" w:rsidRDefault="00167304" w:rsidP="00B513E2">
      <w:pPr>
        <w:pStyle w:val="a3"/>
        <w:shd w:val="clear" w:color="auto" w:fill="FFFFFF"/>
        <w:spacing w:before="150" w:beforeAutospacing="0" w:after="420" w:afterAutospacing="0"/>
        <w:rPr>
          <w:rFonts w:ascii="Lucida Sans Unicode" w:hAnsi="Lucida Sans Unicode" w:cs="Lucida Sans Unicode"/>
          <w:color w:val="1A1A1A"/>
        </w:rPr>
      </w:pPr>
      <w:hyperlink r:id="rId508" w:tgtFrame="_blank" w:history="1">
        <w:r w:rsidR="00B513E2">
          <w:rPr>
            <w:rStyle w:val="a5"/>
            <w:rFonts w:ascii="Lucida Sans Unicode" w:hAnsi="Lucida Sans Unicode" w:cs="Lucida Sans Unicode"/>
            <w:color w:val="0088CC"/>
          </w:rPr>
          <w:t>《</w:t>
        </w:r>
        <w:r w:rsidR="00B513E2">
          <w:rPr>
            <w:rStyle w:val="a5"/>
            <w:rFonts w:ascii="Lucida Sans Unicode" w:hAnsi="Lucida Sans Unicode" w:cs="Lucida Sans Unicode"/>
            <w:color w:val="0088CC"/>
          </w:rPr>
          <w:t xml:space="preserve">Linux </w:t>
        </w:r>
        <w:r w:rsidR="00B513E2">
          <w:rPr>
            <w:rStyle w:val="a5"/>
            <w:rFonts w:ascii="Lucida Sans Unicode" w:hAnsi="Lucida Sans Unicode" w:cs="Lucida Sans Unicode"/>
            <w:color w:val="0088CC"/>
          </w:rPr>
          <w:t>命令大全</w:t>
        </w:r>
        <w:r w:rsidR="00B513E2">
          <w:rPr>
            <w:rStyle w:val="a5"/>
            <w:rFonts w:ascii="Lucida Sans Unicode" w:hAnsi="Lucida Sans Unicode" w:cs="Lucida Sans Unicode"/>
            <w:color w:val="0088CC"/>
          </w:rPr>
          <w:t xml:space="preserve"> —— ifconfig </w:t>
        </w:r>
        <w:r w:rsidR="00B513E2">
          <w:rPr>
            <w:rStyle w:val="a5"/>
            <w:rFonts w:ascii="Lucida Sans Unicode" w:hAnsi="Lucida Sans Unicode" w:cs="Lucida Sans Unicode"/>
            <w:color w:val="0088CC"/>
          </w:rPr>
          <w:t>命令》</w:t>
        </w:r>
      </w:hyperlink>
    </w:p>
    <w:p w:rsidR="00B513E2" w:rsidRDefault="00B513E2" w:rsidP="00FA61C5">
      <w:pPr>
        <w:widowControl/>
        <w:numPr>
          <w:ilvl w:val="0"/>
          <w:numId w:val="42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ifconfig </w:t>
      </w:r>
      <w:r>
        <w:rPr>
          <w:rFonts w:ascii="Lucida Sans Unicode" w:hAnsi="Lucida Sans Unicode" w:cs="Lucida Sans Unicode"/>
          <w:color w:val="1A1A1A"/>
          <w:szCs w:val="21"/>
        </w:rPr>
        <w:t>用于查看和配置</w:t>
      </w:r>
      <w:r>
        <w:rPr>
          <w:rFonts w:ascii="Lucida Sans Unicode" w:hAnsi="Lucida Sans Unicode" w:cs="Lucida Sans Unicode"/>
          <w:color w:val="1A1A1A"/>
          <w:szCs w:val="21"/>
        </w:rPr>
        <w:t xml:space="preserve"> Linux </w:t>
      </w:r>
      <w:r>
        <w:rPr>
          <w:rFonts w:ascii="Lucida Sans Unicode" w:hAnsi="Lucida Sans Unicode" w:cs="Lucida Sans Unicode"/>
          <w:color w:val="1A1A1A"/>
          <w:szCs w:val="21"/>
        </w:rPr>
        <w:t>系统的网络接口。</w:t>
      </w:r>
    </w:p>
    <w:p w:rsidR="00B513E2" w:rsidRDefault="00B513E2" w:rsidP="00FA61C5">
      <w:pPr>
        <w:widowControl/>
        <w:numPr>
          <w:ilvl w:val="0"/>
          <w:numId w:val="42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查看所有网络接口及其状态：</w:t>
      </w:r>
      <w:r>
        <w:rPr>
          <w:rStyle w:val="HTML"/>
          <w:rFonts w:ascii="Lucida Console" w:hAnsi="Lucida Console"/>
          <w:color w:val="1A1A1A"/>
          <w:sz w:val="21"/>
          <w:szCs w:val="21"/>
          <w:bdr w:val="single" w:sz="6" w:space="1" w:color="CCCCCC" w:frame="1"/>
          <w:shd w:val="clear" w:color="auto" w:fill="DDDDDD"/>
        </w:rPr>
        <w:t>ifconfig -a</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B513E2" w:rsidRDefault="00B513E2" w:rsidP="00FA61C5">
      <w:pPr>
        <w:widowControl/>
        <w:numPr>
          <w:ilvl w:val="0"/>
          <w:numId w:val="42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使用</w:t>
      </w:r>
      <w:r>
        <w:rPr>
          <w:rFonts w:ascii="Lucida Sans Unicode" w:hAnsi="Lucida Sans Unicode" w:cs="Lucida Sans Unicode"/>
          <w:color w:val="1A1A1A"/>
          <w:szCs w:val="21"/>
        </w:rPr>
        <w:t xml:space="preserve"> up </w:t>
      </w:r>
      <w:r>
        <w:rPr>
          <w:rFonts w:ascii="Lucida Sans Unicode" w:hAnsi="Lucida Sans Unicode" w:cs="Lucida Sans Unicode"/>
          <w:color w:val="1A1A1A"/>
          <w:szCs w:val="21"/>
        </w:rPr>
        <w:t>和</w:t>
      </w:r>
      <w:r>
        <w:rPr>
          <w:rFonts w:ascii="Lucida Sans Unicode" w:hAnsi="Lucida Sans Unicode" w:cs="Lucida Sans Unicode"/>
          <w:color w:val="1A1A1A"/>
          <w:szCs w:val="21"/>
        </w:rPr>
        <w:t xml:space="preserve"> down </w:t>
      </w:r>
      <w:r>
        <w:rPr>
          <w:rFonts w:ascii="Lucida Sans Unicode" w:hAnsi="Lucida Sans Unicode" w:cs="Lucida Sans Unicode"/>
          <w:color w:val="1A1A1A"/>
          <w:szCs w:val="21"/>
        </w:rPr>
        <w:t>命令启动或停止某个接口：</w:t>
      </w:r>
      <w:r>
        <w:rPr>
          <w:rStyle w:val="HTML"/>
          <w:rFonts w:ascii="Lucida Console" w:hAnsi="Lucida Console"/>
          <w:color w:val="1A1A1A"/>
          <w:sz w:val="21"/>
          <w:szCs w:val="21"/>
          <w:bdr w:val="single" w:sz="6" w:space="1" w:color="CCCCCC" w:frame="1"/>
          <w:shd w:val="clear" w:color="auto" w:fill="DDDDDD"/>
        </w:rPr>
        <w:t>ifconfig eth0 up</w:t>
      </w:r>
      <w:r>
        <w:rPr>
          <w:rFonts w:ascii="Lucida Sans Unicode" w:hAnsi="Lucida Sans Unicode" w:cs="Lucida Sans Unicode"/>
          <w:color w:val="1A1A1A"/>
          <w:szCs w:val="21"/>
        </w:rPr>
        <w:t> </w:t>
      </w:r>
      <w:r>
        <w:rPr>
          <w:rFonts w:ascii="Lucida Sans Unicode" w:hAnsi="Lucida Sans Unicode" w:cs="Lucida Sans Unicode"/>
          <w:color w:val="1A1A1A"/>
          <w:szCs w:val="21"/>
        </w:rPr>
        <w:t>和</w:t>
      </w:r>
      <w:r>
        <w:rPr>
          <w:rFonts w:ascii="Lucida Sans Unicode" w:hAnsi="Lucida Sans Unicode" w:cs="Lucida Sans Unicode"/>
          <w:color w:val="1A1A1A"/>
          <w:szCs w:val="21"/>
        </w:rPr>
        <w:t> </w:t>
      </w:r>
      <w:r>
        <w:rPr>
          <w:rStyle w:val="HTML"/>
          <w:rFonts w:ascii="Lucida Console" w:hAnsi="Lucida Console"/>
          <w:color w:val="1A1A1A"/>
          <w:sz w:val="21"/>
          <w:szCs w:val="21"/>
          <w:bdr w:val="single" w:sz="6" w:space="1" w:color="CCCCCC" w:frame="1"/>
          <w:shd w:val="clear" w:color="auto" w:fill="DDDDDD"/>
        </w:rPr>
        <w:t>ifconfig eth0 down</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B513E2" w:rsidRDefault="00B513E2" w:rsidP="00B513E2">
      <w:pPr>
        <w:pStyle w:val="a3"/>
        <w:shd w:val="clear" w:color="auto" w:fill="FFFFFF"/>
        <w:spacing w:before="150" w:beforeAutospacing="0" w:after="420" w:afterAutospacing="0"/>
        <w:rPr>
          <w:rFonts w:ascii="Lucida Sans Unicode" w:hAnsi="Lucida Sans Unicode" w:cs="Lucida Sans Unicode"/>
          <w:color w:val="1A1A1A"/>
        </w:rPr>
      </w:pPr>
      <w:r>
        <w:rPr>
          <w:rStyle w:val="a4"/>
          <w:rFonts w:ascii="Lucida Sans Unicode" w:hAnsi="Lucida Sans Unicode" w:cs="Lucida Sans Unicode"/>
          <w:color w:val="1A1A1A"/>
        </w:rPr>
        <w:t>用一条命令显示本机</w:t>
      </w:r>
      <w:r>
        <w:rPr>
          <w:rStyle w:val="a4"/>
          <w:rFonts w:ascii="Lucida Sans Unicode" w:hAnsi="Lucida Sans Unicode" w:cs="Lucida Sans Unicode"/>
          <w:color w:val="1A1A1A"/>
        </w:rPr>
        <w:t xml:space="preserve"> eth0 </w:t>
      </w:r>
      <w:r>
        <w:rPr>
          <w:rStyle w:val="a4"/>
          <w:rFonts w:ascii="Lucida Sans Unicode" w:hAnsi="Lucida Sans Unicode" w:cs="Lucida Sans Unicode"/>
          <w:color w:val="1A1A1A"/>
        </w:rPr>
        <w:t>网卡的</w:t>
      </w:r>
      <w:r>
        <w:rPr>
          <w:rStyle w:val="a4"/>
          <w:rFonts w:ascii="Lucida Sans Unicode" w:hAnsi="Lucida Sans Unicode" w:cs="Lucida Sans Unicode"/>
          <w:color w:val="1A1A1A"/>
        </w:rPr>
        <w:t xml:space="preserve"> IP </w:t>
      </w:r>
      <w:r>
        <w:rPr>
          <w:rStyle w:val="a4"/>
          <w:rFonts w:ascii="Lucida Sans Unicode" w:hAnsi="Lucida Sans Unicode" w:cs="Lucida Sans Unicode"/>
          <w:color w:val="1A1A1A"/>
        </w:rPr>
        <w:t>地址，不显示其它字符？</w:t>
      </w:r>
    </w:p>
    <w:p w:rsidR="00B513E2" w:rsidRDefault="00B513E2" w:rsidP="00FA61C5">
      <w:pPr>
        <w:pStyle w:val="a3"/>
        <w:numPr>
          <w:ilvl w:val="0"/>
          <w:numId w:val="428"/>
        </w:numPr>
        <w:shd w:val="clear" w:color="auto" w:fill="FFFFFF"/>
        <w:spacing w:before="150" w:beforeAutospacing="0" w:after="42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输入命令任一一个命令即可：</w:t>
      </w:r>
    </w:p>
    <w:tbl>
      <w:tblPr>
        <w:tblW w:w="8306" w:type="dxa"/>
        <w:tblCellMar>
          <w:top w:w="15" w:type="dxa"/>
          <w:left w:w="15" w:type="dxa"/>
          <w:bottom w:w="15" w:type="dxa"/>
          <w:right w:w="15" w:type="dxa"/>
        </w:tblCellMar>
        <w:tblLook w:val="04A0" w:firstRow="1" w:lastRow="0" w:firstColumn="1" w:lastColumn="0" w:noHBand="0" w:noVBand="1"/>
      </w:tblPr>
      <w:tblGrid>
        <w:gridCol w:w="8306"/>
      </w:tblGrid>
      <w:tr w:rsidR="00B513E2" w:rsidTr="00131C45">
        <w:trPr>
          <w:trHeight w:val="525"/>
        </w:trPr>
        <w:tc>
          <w:tcPr>
            <w:tcW w:w="0" w:type="auto"/>
            <w:tcBorders>
              <w:top w:val="nil"/>
              <w:left w:val="nil"/>
              <w:bottom w:val="nil"/>
              <w:right w:val="nil"/>
            </w:tcBorders>
            <w:tcMar>
              <w:top w:w="0" w:type="dxa"/>
              <w:left w:w="0" w:type="dxa"/>
              <w:bottom w:w="0" w:type="dxa"/>
              <w:right w:w="0" w:type="dxa"/>
            </w:tcMar>
            <w:vAlign w:val="center"/>
            <w:hideMark/>
          </w:tcPr>
          <w:p w:rsidR="00B513E2" w:rsidRDefault="00B513E2">
            <w:pPr>
              <w:pStyle w:val="HTML0"/>
              <w:shd w:val="clear" w:color="auto" w:fill="272822"/>
              <w:rPr>
                <w:rFonts w:ascii="Lucida Console" w:hAnsi="Lucida Console"/>
                <w:color w:val="657B83"/>
                <w:sz w:val="22"/>
                <w:szCs w:val="22"/>
              </w:rPr>
            </w:pP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方法一：</w:t>
            </w:r>
            <w:r>
              <w:rPr>
                <w:rFonts w:ascii="Lucida Console" w:hAnsi="Lucida Console"/>
                <w:color w:val="657B83"/>
                <w:sz w:val="22"/>
                <w:szCs w:val="22"/>
              </w:rPr>
              <w:br/>
            </w:r>
            <w:r>
              <w:rPr>
                <w:rStyle w:val="line"/>
                <w:rFonts w:ascii="Lucida Console" w:hAnsi="Lucida Console"/>
                <w:color w:val="FFFFFF"/>
                <w:sz w:val="22"/>
                <w:szCs w:val="22"/>
              </w:rPr>
              <w:t xml:space="preserve">ifconfig eth0|grep inet|awk -F </w:t>
            </w:r>
            <w:r>
              <w:rPr>
                <w:rStyle w:val="string"/>
                <w:rFonts w:ascii="Lucida Console" w:hAnsi="Lucida Console"/>
                <w:color w:val="E6DB74"/>
                <w:sz w:val="22"/>
                <w:szCs w:val="22"/>
              </w:rPr>
              <w:t>':'</w:t>
            </w:r>
            <w:r>
              <w:rPr>
                <w:rStyle w:val="line"/>
                <w:rFonts w:ascii="Lucida Console" w:hAnsi="Lucida Console"/>
                <w:color w:val="FFFFFF"/>
                <w:sz w:val="22"/>
                <w:szCs w:val="22"/>
              </w:rPr>
              <w:t xml:space="preserve"> </w:t>
            </w:r>
            <w:r>
              <w:rPr>
                <w:rStyle w:val="string"/>
                <w:rFonts w:ascii="Lucida Console" w:hAnsi="Lucida Console"/>
                <w:color w:val="E6DB74"/>
                <w:sz w:val="22"/>
                <w:szCs w:val="22"/>
              </w:rPr>
              <w:t>'{print $2}'</w:t>
            </w:r>
            <w:r>
              <w:rPr>
                <w:rStyle w:val="line"/>
                <w:rFonts w:ascii="Lucida Console" w:hAnsi="Lucida Console"/>
                <w:color w:val="FFFFFF"/>
                <w:sz w:val="22"/>
                <w:szCs w:val="22"/>
              </w:rPr>
              <w:t xml:space="preserve">|awk </w:t>
            </w:r>
            <w:r>
              <w:rPr>
                <w:rStyle w:val="string"/>
                <w:rFonts w:ascii="Lucida Console" w:hAnsi="Lucida Console"/>
                <w:color w:val="E6DB74"/>
                <w:sz w:val="22"/>
                <w:szCs w:val="22"/>
              </w:rPr>
              <w:t>'{print $1}'</w:t>
            </w:r>
            <w:r>
              <w:rPr>
                <w:rFonts w:ascii="Lucida Console" w:hAnsi="Lucida Console"/>
                <w:color w:val="657B83"/>
                <w:sz w:val="22"/>
                <w:szCs w:val="22"/>
              </w:rPr>
              <w:br/>
            </w: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方法二</w:t>
            </w:r>
            <w:r>
              <w:rPr>
                <w:rFonts w:ascii="Lucida Console" w:hAnsi="Lucida Console"/>
                <w:color w:val="657B83"/>
                <w:sz w:val="22"/>
                <w:szCs w:val="22"/>
              </w:rPr>
              <w:br/>
            </w:r>
            <w:r>
              <w:rPr>
                <w:rStyle w:val="line"/>
                <w:rFonts w:ascii="Lucida Console" w:hAnsi="Lucida Console"/>
                <w:color w:val="FFFFFF"/>
                <w:sz w:val="22"/>
                <w:szCs w:val="22"/>
              </w:rPr>
              <w:t xml:space="preserve">ifconfig eth0|grep </w:t>
            </w:r>
            <w:r>
              <w:rPr>
                <w:rStyle w:val="string"/>
                <w:rFonts w:ascii="Lucida Console" w:hAnsi="Lucida Console"/>
                <w:color w:val="E6DB74"/>
                <w:sz w:val="22"/>
                <w:szCs w:val="22"/>
              </w:rPr>
              <w:t>"inet addr"</w:t>
            </w:r>
            <w:r>
              <w:rPr>
                <w:rStyle w:val="line"/>
                <w:rFonts w:ascii="Lucida Console" w:hAnsi="Lucida Console"/>
                <w:color w:val="FFFFFF"/>
                <w:sz w:val="22"/>
                <w:szCs w:val="22"/>
              </w:rPr>
              <w:t xml:space="preserve">|awk -F </w:t>
            </w:r>
            <w:r>
              <w:rPr>
                <w:rStyle w:val="string"/>
                <w:rFonts w:ascii="Lucida Console" w:hAnsi="Lucida Console"/>
                <w:color w:val="E6DB74"/>
                <w:sz w:val="22"/>
                <w:szCs w:val="22"/>
              </w:rPr>
              <w:t>'[ :]+'</w:t>
            </w:r>
            <w:r>
              <w:rPr>
                <w:rStyle w:val="line"/>
                <w:rFonts w:ascii="Lucida Console" w:hAnsi="Lucida Console"/>
                <w:color w:val="FFFFFF"/>
                <w:sz w:val="22"/>
                <w:szCs w:val="22"/>
              </w:rPr>
              <w:t xml:space="preserve"> </w:t>
            </w:r>
            <w:r>
              <w:rPr>
                <w:rStyle w:val="string"/>
                <w:rFonts w:ascii="Lucida Console" w:hAnsi="Lucida Console"/>
                <w:color w:val="E6DB74"/>
                <w:sz w:val="22"/>
                <w:szCs w:val="22"/>
              </w:rPr>
              <w:t>'{print $4}'</w:t>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方法三：</w:t>
            </w:r>
            <w:r>
              <w:rPr>
                <w:rFonts w:ascii="Lucida Console" w:hAnsi="Lucida Console"/>
                <w:color w:val="657B83"/>
                <w:sz w:val="22"/>
                <w:szCs w:val="22"/>
              </w:rPr>
              <w:br/>
            </w:r>
            <w:r>
              <w:rPr>
                <w:rStyle w:val="line"/>
                <w:rFonts w:ascii="Lucida Console" w:hAnsi="Lucida Console"/>
                <w:color w:val="FFFFFF"/>
                <w:sz w:val="22"/>
                <w:szCs w:val="22"/>
              </w:rPr>
              <w:t xml:space="preserve">ifconfig eth0|awk -F </w:t>
            </w:r>
            <w:r>
              <w:rPr>
                <w:rStyle w:val="string"/>
                <w:rFonts w:ascii="Lucida Console" w:hAnsi="Lucida Console"/>
                <w:color w:val="E6DB74"/>
                <w:sz w:val="22"/>
                <w:szCs w:val="22"/>
              </w:rPr>
              <w:t>'[ :]+'</w:t>
            </w:r>
            <w:r>
              <w:rPr>
                <w:rStyle w:val="line"/>
                <w:rFonts w:ascii="Lucida Console" w:hAnsi="Lucida Console"/>
                <w:color w:val="FFFFFF"/>
                <w:sz w:val="22"/>
                <w:szCs w:val="22"/>
              </w:rPr>
              <w:t xml:space="preserve"> </w:t>
            </w:r>
            <w:r>
              <w:rPr>
                <w:rStyle w:val="string"/>
                <w:rFonts w:ascii="Lucida Console" w:hAnsi="Lucida Console"/>
                <w:color w:val="E6DB74"/>
                <w:sz w:val="22"/>
                <w:szCs w:val="22"/>
              </w:rPr>
              <w:t>'NR==2 {print $4}'</w:t>
            </w:r>
            <w:r>
              <w:rPr>
                <w:rStyle w:val="line"/>
                <w:rFonts w:ascii="Lucida Console" w:hAnsi="Lucida Console"/>
                <w:color w:val="FFFFFF"/>
                <w:sz w:val="22"/>
                <w:szCs w:val="22"/>
              </w:rPr>
              <w:t xml:space="preserve"> </w:t>
            </w:r>
            <w:r>
              <w:rPr>
                <w:rFonts w:ascii="Lucida Console" w:hAnsi="Lucida Console"/>
                <w:color w:val="657B83"/>
                <w:sz w:val="22"/>
                <w:szCs w:val="22"/>
              </w:rPr>
              <w:br/>
            </w: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方法四：</w:t>
            </w:r>
            <w:r>
              <w:rPr>
                <w:rFonts w:ascii="Lucida Console" w:hAnsi="Lucida Console"/>
                <w:color w:val="657B83"/>
                <w:sz w:val="22"/>
                <w:szCs w:val="22"/>
              </w:rPr>
              <w:br/>
            </w:r>
            <w:r>
              <w:rPr>
                <w:rStyle w:val="line"/>
                <w:rFonts w:ascii="Lucida Console" w:hAnsi="Lucida Console"/>
                <w:color w:val="FFFFFF"/>
                <w:sz w:val="22"/>
                <w:szCs w:val="22"/>
              </w:rPr>
              <w:t xml:space="preserve">ifconfig eth0|sed -n </w:t>
            </w:r>
            <w:r>
              <w:rPr>
                <w:rStyle w:val="string"/>
                <w:rFonts w:ascii="Lucida Console" w:hAnsi="Lucida Console"/>
                <w:color w:val="E6DB74"/>
                <w:sz w:val="22"/>
                <w:szCs w:val="22"/>
              </w:rPr>
              <w:t>'2p'</w:t>
            </w:r>
            <w:r>
              <w:rPr>
                <w:rStyle w:val="line"/>
                <w:rFonts w:ascii="Lucida Console" w:hAnsi="Lucida Console"/>
                <w:color w:val="FFFFFF"/>
                <w:sz w:val="22"/>
                <w:szCs w:val="22"/>
              </w:rPr>
              <w:t xml:space="preserve">|sed </w:t>
            </w:r>
            <w:r>
              <w:rPr>
                <w:rStyle w:val="string"/>
                <w:rFonts w:ascii="Lucida Console" w:hAnsi="Lucida Console"/>
                <w:color w:val="E6DB74"/>
                <w:sz w:val="22"/>
                <w:szCs w:val="22"/>
              </w:rPr>
              <w:t>'s#^.*addr:##g'</w:t>
            </w:r>
            <w:r>
              <w:rPr>
                <w:rStyle w:val="line"/>
                <w:rFonts w:ascii="Lucida Console" w:hAnsi="Lucida Console"/>
                <w:color w:val="FFFFFF"/>
                <w:sz w:val="22"/>
                <w:szCs w:val="22"/>
              </w:rPr>
              <w:t xml:space="preserve">|sed </w:t>
            </w:r>
            <w:r>
              <w:rPr>
                <w:rStyle w:val="string"/>
                <w:rFonts w:ascii="Lucida Console" w:hAnsi="Lucida Console"/>
                <w:color w:val="E6DB74"/>
                <w:sz w:val="22"/>
                <w:szCs w:val="22"/>
              </w:rPr>
              <w:t>'s# Bc.*$##g'</w:t>
            </w:r>
            <w:r>
              <w:rPr>
                <w:rFonts w:ascii="Lucida Console" w:hAnsi="Lucida Console"/>
                <w:color w:val="657B83"/>
                <w:sz w:val="22"/>
                <w:szCs w:val="22"/>
              </w:rPr>
              <w:br/>
            </w: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方法五：</w:t>
            </w:r>
            <w:r>
              <w:rPr>
                <w:rFonts w:ascii="Lucida Console" w:hAnsi="Lucida Console"/>
                <w:color w:val="657B83"/>
                <w:sz w:val="22"/>
                <w:szCs w:val="22"/>
              </w:rPr>
              <w:br/>
            </w:r>
            <w:r>
              <w:rPr>
                <w:rStyle w:val="line"/>
                <w:rFonts w:ascii="Lucida Console" w:hAnsi="Lucida Console"/>
                <w:color w:val="FFFFFF"/>
                <w:sz w:val="22"/>
                <w:szCs w:val="22"/>
              </w:rPr>
              <w:t xml:space="preserve">ifconfig eth0|sed -n </w:t>
            </w:r>
            <w:r>
              <w:rPr>
                <w:rStyle w:val="string"/>
                <w:rFonts w:ascii="Lucida Console" w:hAnsi="Lucida Console"/>
                <w:color w:val="E6DB74"/>
                <w:sz w:val="22"/>
                <w:szCs w:val="22"/>
              </w:rPr>
              <w:t>'2p'</w:t>
            </w:r>
            <w:r>
              <w:rPr>
                <w:rStyle w:val="line"/>
                <w:rFonts w:ascii="Lucida Console" w:hAnsi="Lucida Console"/>
                <w:color w:val="FFFFFF"/>
                <w:sz w:val="22"/>
                <w:szCs w:val="22"/>
              </w:rPr>
              <w:t xml:space="preserve">|sed -r </w:t>
            </w:r>
            <w:r>
              <w:rPr>
                <w:rStyle w:val="string"/>
                <w:rFonts w:ascii="Lucida Console" w:hAnsi="Lucida Console"/>
                <w:color w:val="E6DB74"/>
                <w:sz w:val="22"/>
                <w:szCs w:val="22"/>
              </w:rPr>
              <w:t>'s#^.*addr:(.*)  Bc.*$#\1#g'</w:t>
            </w:r>
            <w:r>
              <w:rPr>
                <w:rFonts w:ascii="Lucida Console" w:hAnsi="Lucida Console"/>
                <w:color w:val="657B83"/>
                <w:sz w:val="22"/>
                <w:szCs w:val="22"/>
              </w:rPr>
              <w:br/>
            </w: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方法六</w:t>
            </w:r>
            <w:r>
              <w:rPr>
                <w:rStyle w:val="comment"/>
                <w:rFonts w:ascii="Lucida Console" w:hAnsi="Lucida Console"/>
                <w:color w:val="75715E"/>
                <w:sz w:val="22"/>
                <w:szCs w:val="22"/>
              </w:rPr>
              <w:t xml:space="preserve">(CENTOS7 </w:t>
            </w:r>
            <w:r>
              <w:rPr>
                <w:rStyle w:val="comment"/>
                <w:rFonts w:ascii="Lucida Console" w:hAnsi="Lucida Console"/>
                <w:color w:val="75715E"/>
                <w:sz w:val="22"/>
                <w:szCs w:val="22"/>
              </w:rPr>
              <w:t>也适用</w:t>
            </w:r>
            <w:r>
              <w:rPr>
                <w:rStyle w:val="comment"/>
                <w:rFonts w:ascii="Lucida Console" w:hAnsi="Lucida Console"/>
                <w:color w:val="75715E"/>
                <w:sz w:val="22"/>
                <w:szCs w:val="22"/>
              </w:rPr>
              <w:t>)</w:t>
            </w:r>
            <w:r>
              <w:rPr>
                <w:rStyle w:val="comment"/>
                <w:rFonts w:ascii="Lucida Console" w:hAnsi="Lucida Console"/>
                <w:color w:val="75715E"/>
                <w:sz w:val="22"/>
                <w:szCs w:val="22"/>
              </w:rPr>
              <w:t>：</w:t>
            </w:r>
            <w:r>
              <w:rPr>
                <w:rFonts w:ascii="Lucida Console" w:hAnsi="Lucida Console"/>
                <w:color w:val="657B83"/>
                <w:sz w:val="22"/>
                <w:szCs w:val="22"/>
              </w:rPr>
              <w:br/>
            </w:r>
            <w:r>
              <w:rPr>
                <w:rStyle w:val="line"/>
                <w:rFonts w:ascii="Lucida Console" w:hAnsi="Lucida Console"/>
                <w:color w:val="FFFFFF"/>
                <w:sz w:val="22"/>
                <w:szCs w:val="22"/>
              </w:rPr>
              <w:t xml:space="preserve">ip addr|grep eth0|grep inet|awk </w:t>
            </w:r>
            <w:r>
              <w:rPr>
                <w:rStyle w:val="string"/>
                <w:rFonts w:ascii="Lucida Console" w:hAnsi="Lucida Console"/>
                <w:color w:val="E6DB74"/>
                <w:sz w:val="22"/>
                <w:szCs w:val="22"/>
              </w:rPr>
              <w:t>'{print $2}'</w:t>
            </w:r>
            <w:r>
              <w:rPr>
                <w:rStyle w:val="line"/>
                <w:rFonts w:ascii="Lucida Console" w:hAnsi="Lucida Console"/>
                <w:color w:val="FFFFFF"/>
                <w:sz w:val="22"/>
                <w:szCs w:val="22"/>
              </w:rPr>
              <w:t xml:space="preserve">|awk -F </w:t>
            </w:r>
            <w:r>
              <w:rPr>
                <w:rStyle w:val="string"/>
                <w:rFonts w:ascii="Lucida Console" w:hAnsi="Lucida Console"/>
                <w:color w:val="E6DB74"/>
                <w:sz w:val="22"/>
                <w:szCs w:val="22"/>
              </w:rPr>
              <w:t>'/'</w:t>
            </w:r>
            <w:r>
              <w:rPr>
                <w:rStyle w:val="line"/>
                <w:rFonts w:ascii="Lucida Console" w:hAnsi="Lucida Console"/>
                <w:color w:val="FFFFFF"/>
                <w:sz w:val="22"/>
                <w:szCs w:val="22"/>
              </w:rPr>
              <w:t xml:space="preserve"> </w:t>
            </w:r>
            <w:r>
              <w:rPr>
                <w:rStyle w:val="string"/>
                <w:rFonts w:ascii="Lucida Console" w:hAnsi="Lucida Console"/>
                <w:color w:val="E6DB74"/>
                <w:sz w:val="22"/>
                <w:szCs w:val="22"/>
              </w:rPr>
              <w:t>'{print $1}'</w:t>
            </w:r>
          </w:p>
        </w:tc>
      </w:tr>
    </w:tbl>
    <w:p w:rsidR="00131C45" w:rsidRDefault="00131C45" w:rsidP="00131C45">
      <w:pPr>
        <w:pStyle w:val="2"/>
      </w:pPr>
      <w:r>
        <w:t>ping 命令</w:t>
      </w:r>
    </w:p>
    <w:p w:rsidR="00131C45" w:rsidRDefault="00167304" w:rsidP="00131C45">
      <w:pPr>
        <w:pStyle w:val="a3"/>
        <w:shd w:val="clear" w:color="auto" w:fill="FFFFFF"/>
        <w:spacing w:before="150" w:beforeAutospacing="0" w:after="420" w:afterAutospacing="0"/>
        <w:rPr>
          <w:rFonts w:ascii="Lucida Sans Unicode" w:hAnsi="Lucida Sans Unicode" w:cs="Lucida Sans Unicode"/>
          <w:color w:val="1A1A1A"/>
        </w:rPr>
      </w:pPr>
      <w:hyperlink r:id="rId509" w:tgtFrame="_blank" w:history="1">
        <w:r w:rsidR="00131C45">
          <w:rPr>
            <w:rStyle w:val="a5"/>
            <w:rFonts w:ascii="Lucida Sans Unicode" w:hAnsi="Lucida Sans Unicode" w:cs="Lucida Sans Unicode"/>
            <w:color w:val="0088CC"/>
          </w:rPr>
          <w:t>《</w:t>
        </w:r>
        <w:r w:rsidR="00131C45">
          <w:rPr>
            <w:rStyle w:val="a5"/>
            <w:rFonts w:ascii="Lucida Sans Unicode" w:hAnsi="Lucida Sans Unicode" w:cs="Lucida Sans Unicode"/>
            <w:color w:val="0088CC"/>
          </w:rPr>
          <w:t xml:space="preserve">Linux </w:t>
        </w:r>
        <w:r w:rsidR="00131C45">
          <w:rPr>
            <w:rStyle w:val="a5"/>
            <w:rFonts w:ascii="Lucida Sans Unicode" w:hAnsi="Lucida Sans Unicode" w:cs="Lucida Sans Unicode"/>
            <w:color w:val="0088CC"/>
          </w:rPr>
          <w:t>命令大全</w:t>
        </w:r>
        <w:r w:rsidR="00131C45">
          <w:rPr>
            <w:rStyle w:val="a5"/>
            <w:rFonts w:ascii="Lucida Sans Unicode" w:hAnsi="Lucida Sans Unicode" w:cs="Lucida Sans Unicode"/>
            <w:color w:val="0088CC"/>
          </w:rPr>
          <w:t xml:space="preserve"> —— ping </w:t>
        </w:r>
        <w:r w:rsidR="00131C45">
          <w:rPr>
            <w:rStyle w:val="a5"/>
            <w:rFonts w:ascii="Lucida Sans Unicode" w:hAnsi="Lucida Sans Unicode" w:cs="Lucida Sans Unicode"/>
            <w:color w:val="0088CC"/>
          </w:rPr>
          <w:t>命令》</w:t>
        </w:r>
      </w:hyperlink>
    </w:p>
    <w:p w:rsidR="00131C45" w:rsidRDefault="00131C45" w:rsidP="00FA61C5">
      <w:pPr>
        <w:widowControl/>
        <w:numPr>
          <w:ilvl w:val="0"/>
          <w:numId w:val="42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ping </w:t>
      </w:r>
      <w:r>
        <w:rPr>
          <w:rFonts w:ascii="Lucida Sans Unicode" w:hAnsi="Lucida Sans Unicode" w:cs="Lucida Sans Unicode"/>
          <w:color w:val="1A1A1A"/>
          <w:szCs w:val="21"/>
        </w:rPr>
        <w:t>一个远程主机，只发</w:t>
      </w:r>
      <w:r>
        <w:rPr>
          <w:rFonts w:ascii="Lucida Sans Unicode" w:hAnsi="Lucida Sans Unicode" w:cs="Lucida Sans Unicode"/>
          <w:color w:val="1A1A1A"/>
          <w:szCs w:val="21"/>
        </w:rPr>
        <w:t xml:space="preserve"> 5 </w:t>
      </w:r>
      <w:r>
        <w:rPr>
          <w:rFonts w:ascii="Lucida Sans Unicode" w:hAnsi="Lucida Sans Unicode" w:cs="Lucida Sans Unicode"/>
          <w:color w:val="1A1A1A"/>
          <w:szCs w:val="21"/>
        </w:rPr>
        <w:t>个数据包：</w:t>
      </w:r>
      <w:r>
        <w:rPr>
          <w:rStyle w:val="HTML"/>
          <w:rFonts w:ascii="Lucida Console" w:hAnsi="Lucida Console"/>
          <w:color w:val="1A1A1A"/>
          <w:sz w:val="21"/>
          <w:szCs w:val="21"/>
          <w:bdr w:val="single" w:sz="6" w:space="1" w:color="CCCCCC" w:frame="1"/>
          <w:shd w:val="clear" w:color="auto" w:fill="DDDDDD"/>
        </w:rPr>
        <w:t>ping -c 5 gmail.com</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131C45" w:rsidRDefault="00131C45" w:rsidP="00131C4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w:t>
      </w:r>
      <w:r>
        <w:rPr>
          <w:rStyle w:val="a4"/>
          <w:rFonts w:ascii="Lucida Sans Unicode" w:hAnsi="Lucida Sans Unicode" w:cs="Lucida Sans Unicode"/>
          <w:color w:val="1A1A1A"/>
        </w:rPr>
        <w:t>如何禁止服务器被</w:t>
      </w:r>
      <w:r>
        <w:rPr>
          <w:rStyle w:val="a4"/>
          <w:rFonts w:ascii="Lucida Sans Unicode" w:hAnsi="Lucida Sans Unicode" w:cs="Lucida Sans Unicode"/>
          <w:color w:val="1A1A1A"/>
        </w:rPr>
        <w:t xml:space="preserve"> ping </w:t>
      </w:r>
      <w:r>
        <w:rPr>
          <w:rStyle w:val="a4"/>
          <w:rFonts w:ascii="Lucida Sans Unicode" w:hAnsi="Lucida Sans Unicode" w:cs="Lucida Sans Unicode"/>
          <w:color w:val="1A1A1A"/>
        </w:rPr>
        <w:t>？</w:t>
      </w:r>
    </w:p>
    <w:tbl>
      <w:tblPr>
        <w:tblW w:w="8306" w:type="dxa"/>
        <w:tblCellMar>
          <w:top w:w="15" w:type="dxa"/>
          <w:left w:w="15" w:type="dxa"/>
          <w:bottom w:w="15" w:type="dxa"/>
          <w:right w:w="15" w:type="dxa"/>
        </w:tblCellMar>
        <w:tblLook w:val="04A0" w:firstRow="1" w:lastRow="0" w:firstColumn="1" w:lastColumn="0" w:noHBand="0" w:noVBand="1"/>
      </w:tblPr>
      <w:tblGrid>
        <w:gridCol w:w="8306"/>
      </w:tblGrid>
      <w:tr w:rsidR="00131C45" w:rsidTr="00131C45">
        <w:trPr>
          <w:trHeight w:val="525"/>
        </w:trPr>
        <w:tc>
          <w:tcPr>
            <w:tcW w:w="0" w:type="auto"/>
            <w:tcBorders>
              <w:top w:val="nil"/>
              <w:left w:val="nil"/>
              <w:bottom w:val="nil"/>
              <w:right w:val="nil"/>
            </w:tcBorders>
            <w:tcMar>
              <w:top w:w="0" w:type="dxa"/>
              <w:left w:w="0" w:type="dxa"/>
              <w:bottom w:w="0" w:type="dxa"/>
              <w:right w:w="0" w:type="dxa"/>
            </w:tcMar>
            <w:vAlign w:val="center"/>
            <w:hideMark/>
          </w:tcPr>
          <w:p w:rsidR="00131C45" w:rsidRDefault="00131C45">
            <w:pPr>
              <w:pStyle w:val="HTML0"/>
              <w:shd w:val="clear" w:color="auto" w:fill="272822"/>
              <w:rPr>
                <w:rFonts w:ascii="Lucida Console" w:hAnsi="Lucida Console"/>
                <w:color w:val="657B83"/>
                <w:sz w:val="22"/>
                <w:szCs w:val="22"/>
              </w:rPr>
            </w:pPr>
            <w:r>
              <w:rPr>
                <w:rStyle w:val="line"/>
                <w:rFonts w:ascii="Lucida Console" w:hAnsi="Lucida Console"/>
                <w:color w:val="FFFFFF"/>
                <w:sz w:val="22"/>
                <w:szCs w:val="22"/>
              </w:rPr>
              <w:t>[root@node0 ~]</w:t>
            </w:r>
            <w:r>
              <w:rPr>
                <w:rStyle w:val="comment"/>
                <w:rFonts w:ascii="Lucida Console" w:hAnsi="Lucida Console"/>
                <w:color w:val="75715E"/>
                <w:sz w:val="22"/>
                <w:szCs w:val="22"/>
              </w:rPr>
              <w:t xml:space="preserve"># echo 0 &gt; /proc/sys/net/ipv4/icmp_echo_ignore_all  // </w:t>
            </w:r>
            <w:r>
              <w:rPr>
                <w:rStyle w:val="comment"/>
                <w:rFonts w:ascii="Lucida Console" w:hAnsi="Lucida Console"/>
                <w:color w:val="75715E"/>
                <w:sz w:val="22"/>
                <w:szCs w:val="22"/>
              </w:rPr>
              <w:t>这个时候，别人是可以</w:t>
            </w:r>
            <w:r>
              <w:rPr>
                <w:rStyle w:val="comment"/>
                <w:rFonts w:ascii="Lucida Console" w:hAnsi="Lucida Console"/>
                <w:color w:val="75715E"/>
                <w:sz w:val="22"/>
                <w:szCs w:val="22"/>
              </w:rPr>
              <w:t xml:space="preserve"> ping </w:t>
            </w:r>
            <w:r>
              <w:rPr>
                <w:rStyle w:val="comment"/>
                <w:rFonts w:ascii="Lucida Console" w:hAnsi="Lucida Console"/>
                <w:color w:val="75715E"/>
                <w:sz w:val="22"/>
                <w:szCs w:val="22"/>
              </w:rPr>
              <w:t>通自己的</w:t>
            </w:r>
            <w:r>
              <w:rPr>
                <w:rFonts w:ascii="Lucida Console" w:hAnsi="Lucida Console"/>
                <w:color w:val="657B83"/>
                <w:sz w:val="22"/>
                <w:szCs w:val="22"/>
              </w:rPr>
              <w:br/>
            </w:r>
            <w:r>
              <w:rPr>
                <w:rStyle w:val="line"/>
                <w:rFonts w:ascii="Lucida Console" w:hAnsi="Lucida Console"/>
                <w:color w:val="FFFFFF"/>
                <w:sz w:val="22"/>
                <w:szCs w:val="22"/>
              </w:rPr>
              <w:t>[root@node1 ~]</w:t>
            </w:r>
            <w:r>
              <w:rPr>
                <w:rStyle w:val="comment"/>
                <w:rFonts w:ascii="Lucida Console" w:hAnsi="Lucida Console"/>
                <w:color w:val="75715E"/>
                <w:sz w:val="22"/>
                <w:szCs w:val="22"/>
              </w:rPr>
              <w:t># ping 192.168.6.6</w:t>
            </w:r>
            <w:r>
              <w:rPr>
                <w:rFonts w:ascii="Lucida Console" w:hAnsi="Lucida Console"/>
                <w:color w:val="657B83"/>
                <w:sz w:val="22"/>
                <w:szCs w:val="22"/>
              </w:rPr>
              <w:br/>
            </w:r>
            <w:r>
              <w:rPr>
                <w:rStyle w:val="line"/>
                <w:rFonts w:ascii="Lucida Console" w:hAnsi="Lucida Console"/>
                <w:color w:val="FFFFFF"/>
                <w:sz w:val="22"/>
                <w:szCs w:val="22"/>
              </w:rPr>
              <w:t>PING 192.168.6.6 (192.168.6.6) 56(84) bytes of data.</w:t>
            </w:r>
            <w:r>
              <w:rPr>
                <w:rFonts w:ascii="Lucida Console" w:hAnsi="Lucida Console"/>
                <w:color w:val="657B83"/>
                <w:sz w:val="22"/>
                <w:szCs w:val="22"/>
              </w:rPr>
              <w:br/>
            </w:r>
            <w:r>
              <w:rPr>
                <w:rStyle w:val="line"/>
                <w:rFonts w:ascii="Lucida Console" w:hAnsi="Lucida Console"/>
                <w:color w:val="FFFFFF"/>
                <w:sz w:val="22"/>
                <w:szCs w:val="22"/>
              </w:rPr>
              <w:t>64 bytes from 192.168.6.6: icmp_seq=1 ttl=64 time=1.79 ms</w:t>
            </w:r>
            <w:r>
              <w:rPr>
                <w:rFonts w:ascii="Lucida Console" w:hAnsi="Lucida Console"/>
                <w:color w:val="657B83"/>
                <w:sz w:val="22"/>
                <w:szCs w:val="22"/>
              </w:rPr>
              <w:br/>
            </w:r>
            <w:r>
              <w:rPr>
                <w:rStyle w:val="line"/>
                <w:rFonts w:ascii="Lucida Console" w:hAnsi="Lucida Console"/>
                <w:color w:val="FFFFFF"/>
                <w:sz w:val="22"/>
                <w:szCs w:val="22"/>
              </w:rPr>
              <w:t>64 bytes from 192.168.6.6: icmp_seq=2 ttl=64 time=0.597 ms</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[root@node0 ~]</w:t>
            </w:r>
            <w:r>
              <w:rPr>
                <w:rStyle w:val="comment"/>
                <w:rFonts w:ascii="Lucida Console" w:hAnsi="Lucida Console"/>
                <w:color w:val="75715E"/>
                <w:sz w:val="22"/>
                <w:szCs w:val="22"/>
              </w:rPr>
              <w:t># echo 1 &gt; /proc/sys/net/ipv4/icmp_echo_ignore_all</w:t>
            </w:r>
            <w:r>
              <w:rPr>
                <w:rFonts w:ascii="Lucida Console" w:hAnsi="Lucida Console"/>
                <w:color w:val="657B83"/>
                <w:sz w:val="22"/>
                <w:szCs w:val="22"/>
              </w:rPr>
              <w:br/>
            </w:r>
            <w:r>
              <w:rPr>
                <w:rStyle w:val="line"/>
                <w:rFonts w:ascii="Lucida Console" w:hAnsi="Lucida Console"/>
                <w:color w:val="FFFFFF"/>
                <w:sz w:val="22"/>
                <w:szCs w:val="22"/>
              </w:rPr>
              <w:t>[root@node1 ~]</w:t>
            </w:r>
            <w:r>
              <w:rPr>
                <w:rStyle w:val="comment"/>
                <w:rFonts w:ascii="Lucida Console" w:hAnsi="Lucida Console"/>
                <w:color w:val="75715E"/>
                <w:sz w:val="22"/>
                <w:szCs w:val="22"/>
              </w:rPr>
              <w:t xml:space="preserve"># ping 192.168.6.6    // ping </w:t>
            </w:r>
            <w:r>
              <w:rPr>
                <w:rStyle w:val="comment"/>
                <w:rFonts w:ascii="Lucida Console" w:hAnsi="Lucida Console"/>
                <w:color w:val="75715E"/>
                <w:sz w:val="22"/>
                <w:szCs w:val="22"/>
              </w:rPr>
              <w:t>不能了</w:t>
            </w:r>
            <w:r>
              <w:rPr>
                <w:rFonts w:ascii="Lucida Console" w:hAnsi="Lucida Console"/>
                <w:color w:val="657B83"/>
                <w:sz w:val="22"/>
                <w:szCs w:val="22"/>
              </w:rPr>
              <w:br/>
            </w:r>
            <w:r>
              <w:rPr>
                <w:rStyle w:val="line"/>
                <w:rFonts w:ascii="Lucida Console" w:hAnsi="Lucida Console"/>
                <w:color w:val="FFFFFF"/>
                <w:sz w:val="22"/>
                <w:szCs w:val="22"/>
              </w:rPr>
              <w:t>PING 192.168.6.6 (192.168.6.6) 56(84) bytes of data.</w:t>
            </w:r>
            <w:r>
              <w:rPr>
                <w:rFonts w:ascii="Lucida Console" w:hAnsi="Lucida Console"/>
                <w:color w:val="657B83"/>
                <w:sz w:val="22"/>
                <w:szCs w:val="22"/>
              </w:rPr>
              <w:br/>
            </w:r>
            <w:r>
              <w:rPr>
                <w:rStyle w:val="line"/>
                <w:rFonts w:ascii="Lucida Console" w:hAnsi="Lucida Console"/>
                <w:color w:val="FFFFFF"/>
                <w:sz w:val="22"/>
                <w:szCs w:val="22"/>
              </w:rPr>
              <w:t>--- 192.168.6.6 ping statistics ---</w:t>
            </w:r>
            <w:r>
              <w:rPr>
                <w:rFonts w:ascii="Lucida Console" w:hAnsi="Lucida Console"/>
                <w:color w:val="657B83"/>
                <w:sz w:val="22"/>
                <w:szCs w:val="22"/>
              </w:rPr>
              <w:br/>
            </w:r>
            <w:r>
              <w:rPr>
                <w:rStyle w:val="line"/>
                <w:rFonts w:ascii="Lucida Console" w:hAnsi="Lucida Console"/>
                <w:color w:val="FFFFFF"/>
                <w:sz w:val="22"/>
                <w:szCs w:val="22"/>
              </w:rPr>
              <w:t>93 packets transmitted, 0 received, 100% packet loss, time 92168ms</w:t>
            </w:r>
          </w:p>
        </w:tc>
      </w:tr>
    </w:tbl>
    <w:p w:rsidR="00131C45" w:rsidRDefault="00131C45" w:rsidP="00131C45">
      <w:pPr>
        <w:pStyle w:val="2"/>
      </w:pPr>
      <w:r>
        <w:t>curl 命令</w:t>
      </w:r>
    </w:p>
    <w:p w:rsidR="00131C45" w:rsidRDefault="00167304" w:rsidP="00131C45">
      <w:pPr>
        <w:pStyle w:val="a3"/>
        <w:shd w:val="clear" w:color="auto" w:fill="FFFFFF"/>
        <w:spacing w:before="150" w:beforeAutospacing="0" w:after="420" w:afterAutospacing="0"/>
        <w:rPr>
          <w:rFonts w:ascii="Lucida Sans Unicode" w:hAnsi="Lucida Sans Unicode" w:cs="Lucida Sans Unicode"/>
          <w:color w:val="1A1A1A"/>
        </w:rPr>
      </w:pPr>
      <w:hyperlink r:id="rId510" w:tgtFrame="_blank" w:history="1">
        <w:r w:rsidR="00131C45">
          <w:rPr>
            <w:rStyle w:val="a5"/>
            <w:rFonts w:ascii="Lucida Sans Unicode" w:hAnsi="Lucida Sans Unicode" w:cs="Lucida Sans Unicode"/>
            <w:color w:val="0088CC"/>
          </w:rPr>
          <w:t>《</w:t>
        </w:r>
        <w:r w:rsidR="00131C45">
          <w:rPr>
            <w:rStyle w:val="a5"/>
            <w:rFonts w:ascii="Lucida Sans Unicode" w:hAnsi="Lucida Sans Unicode" w:cs="Lucida Sans Unicode"/>
            <w:color w:val="0088CC"/>
          </w:rPr>
          <w:t xml:space="preserve">Linux </w:t>
        </w:r>
        <w:r w:rsidR="00131C45">
          <w:rPr>
            <w:rStyle w:val="a5"/>
            <w:rFonts w:ascii="Lucida Sans Unicode" w:hAnsi="Lucida Sans Unicode" w:cs="Lucida Sans Unicode"/>
            <w:color w:val="0088CC"/>
          </w:rPr>
          <w:t>命令大全</w:t>
        </w:r>
        <w:r w:rsidR="00131C45">
          <w:rPr>
            <w:rStyle w:val="a5"/>
            <w:rFonts w:ascii="Lucida Sans Unicode" w:hAnsi="Lucida Sans Unicode" w:cs="Lucida Sans Unicode"/>
            <w:color w:val="0088CC"/>
          </w:rPr>
          <w:t xml:space="preserve"> —— curl </w:t>
        </w:r>
        <w:r w:rsidR="00131C45">
          <w:rPr>
            <w:rStyle w:val="a5"/>
            <w:rFonts w:ascii="Lucida Sans Unicode" w:hAnsi="Lucida Sans Unicode" w:cs="Lucida Sans Unicode"/>
            <w:color w:val="0088CC"/>
          </w:rPr>
          <w:t>命令》</w:t>
        </w:r>
      </w:hyperlink>
    </w:p>
    <w:p w:rsidR="00131C45" w:rsidRDefault="00131C45" w:rsidP="00131C4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如果我们使用</w:t>
      </w:r>
      <w:r>
        <w:rPr>
          <w:rFonts w:ascii="Lucida Sans Unicode" w:hAnsi="Lucida Sans Unicode" w:cs="Lucida Sans Unicode"/>
          <w:color w:val="1A1A1A"/>
        </w:rPr>
        <w:t xml:space="preserve"> ping </w:t>
      </w:r>
      <w:r>
        <w:rPr>
          <w:rFonts w:ascii="Lucida Sans Unicode" w:hAnsi="Lucida Sans Unicode" w:cs="Lucida Sans Unicode"/>
          <w:color w:val="1A1A1A"/>
        </w:rPr>
        <w:t>测试某个地址是否能连接，那么</w:t>
      </w:r>
      <w:r>
        <w:rPr>
          <w:rFonts w:ascii="Lucida Sans Unicode" w:hAnsi="Lucida Sans Unicode" w:cs="Lucida Sans Unicode"/>
          <w:color w:val="1A1A1A"/>
        </w:rPr>
        <w:t xml:space="preserve"> curl </w:t>
      </w:r>
      <w:r>
        <w:rPr>
          <w:rFonts w:ascii="Lucida Sans Unicode" w:hAnsi="Lucida Sans Unicode" w:cs="Lucida Sans Unicode"/>
          <w:color w:val="1A1A1A"/>
        </w:rPr>
        <w:t>测试用个</w:t>
      </w:r>
      <w:r>
        <w:rPr>
          <w:rFonts w:ascii="Lucida Sans Unicode" w:hAnsi="Lucida Sans Unicode" w:cs="Lucida Sans Unicode"/>
          <w:color w:val="1A1A1A"/>
        </w:rPr>
        <w:t xml:space="preserve"> URL </w:t>
      </w:r>
      <w:r>
        <w:rPr>
          <w:rFonts w:ascii="Lucida Sans Unicode" w:hAnsi="Lucida Sans Unicode" w:cs="Lucida Sans Unicode"/>
          <w:color w:val="1A1A1A"/>
        </w:rPr>
        <w:t>是否可以访问。</w:t>
      </w:r>
    </w:p>
    <w:p w:rsidR="00131C45" w:rsidRDefault="00131C45" w:rsidP="00131C45">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 </w:t>
      </w:r>
      <w:r>
        <w:rPr>
          <w:rStyle w:val="a4"/>
          <w:rFonts w:ascii="Lucida Sans Unicode" w:hAnsi="Lucida Sans Unicode" w:cs="Lucida Sans Unicode"/>
          <w:color w:val="1A1A1A"/>
        </w:rPr>
        <w:t>写出一个</w:t>
      </w:r>
      <w:r>
        <w:rPr>
          <w:rStyle w:val="a4"/>
          <w:rFonts w:ascii="Lucida Sans Unicode" w:hAnsi="Lucida Sans Unicode" w:cs="Lucida Sans Unicode"/>
          <w:color w:val="1A1A1A"/>
        </w:rPr>
        <w:t xml:space="preserve"> curl </w:t>
      </w:r>
      <w:r>
        <w:rPr>
          <w:rStyle w:val="a4"/>
          <w:rFonts w:ascii="Lucida Sans Unicode" w:hAnsi="Lucida Sans Unicode" w:cs="Lucida Sans Unicode"/>
          <w:color w:val="1A1A1A"/>
        </w:rPr>
        <w:t>命令，访问指定服务器</w:t>
      </w:r>
      <w:r>
        <w:rPr>
          <w:rStyle w:val="a4"/>
          <w:rFonts w:ascii="Lucida Sans Unicode" w:hAnsi="Lucida Sans Unicode" w:cs="Lucida Sans Unicode"/>
          <w:color w:val="1A1A1A"/>
        </w:rPr>
        <w:t> </w:t>
      </w:r>
      <w:r>
        <w:rPr>
          <w:rStyle w:val="HTML"/>
          <w:rFonts w:ascii="Lucida Console" w:hAnsi="Lucida Console"/>
          <w:b/>
          <w:bCs/>
          <w:color w:val="1A1A1A"/>
          <w:sz w:val="21"/>
          <w:szCs w:val="21"/>
          <w:bdr w:val="single" w:sz="6" w:space="1" w:color="CCCCCC" w:frame="1"/>
          <w:shd w:val="clear" w:color="auto" w:fill="DDDDDD"/>
        </w:rPr>
        <w:t>61.135.169.121</w:t>
      </w:r>
      <w:r>
        <w:rPr>
          <w:rStyle w:val="a4"/>
          <w:rFonts w:ascii="Lucida Sans Unicode" w:hAnsi="Lucida Sans Unicode" w:cs="Lucida Sans Unicode"/>
          <w:color w:val="1A1A1A"/>
        </w:rPr>
        <w:t> </w:t>
      </w:r>
      <w:r>
        <w:rPr>
          <w:rStyle w:val="a4"/>
          <w:rFonts w:ascii="Lucida Sans Unicode" w:hAnsi="Lucida Sans Unicode" w:cs="Lucida Sans Unicode"/>
          <w:color w:val="1A1A1A"/>
        </w:rPr>
        <w:t>上的如下</w:t>
      </w:r>
      <w:r>
        <w:rPr>
          <w:rStyle w:val="a4"/>
          <w:rFonts w:ascii="Lucida Sans Unicode" w:hAnsi="Lucida Sans Unicode" w:cs="Lucida Sans Unicode"/>
          <w:color w:val="1A1A1A"/>
        </w:rPr>
        <w:t xml:space="preserve"> URL </w:t>
      </w:r>
      <w:r>
        <w:rPr>
          <w:rStyle w:val="a4"/>
          <w:rFonts w:ascii="Lucida Sans Unicode" w:hAnsi="Lucida Sans Unicode" w:cs="Lucida Sans Unicode"/>
          <w:color w:val="1A1A1A"/>
        </w:rPr>
        <w:t>：</w:t>
      </w:r>
      <w:r>
        <w:rPr>
          <w:rStyle w:val="HTML"/>
          <w:rFonts w:ascii="Lucida Console" w:hAnsi="Lucida Console"/>
          <w:b/>
          <w:bCs/>
          <w:color w:val="1A1A1A"/>
          <w:sz w:val="21"/>
          <w:szCs w:val="21"/>
          <w:bdr w:val="single" w:sz="6" w:space="1" w:color="CCCCCC" w:frame="1"/>
          <w:shd w:val="clear" w:color="auto" w:fill="DDDDDD"/>
        </w:rPr>
        <w:t>http://www.baidu.com/s?wd=test</w:t>
      </w:r>
      <w:r>
        <w:rPr>
          <w:rStyle w:val="a4"/>
          <w:rFonts w:ascii="Lucida Sans Unicode" w:hAnsi="Lucida Sans Unicode" w:cs="Lucida Sans Unicode"/>
          <w:color w:val="1A1A1A"/>
        </w:rPr>
        <w:t> </w:t>
      </w:r>
      <w:r>
        <w:rPr>
          <w:rStyle w:val="a4"/>
          <w:rFonts w:ascii="Lucida Sans Unicode" w:hAnsi="Lucida Sans Unicode" w:cs="Lucida Sans Unicode"/>
          <w:color w:val="1A1A1A"/>
        </w:rPr>
        <w:t>，访问的超时时间是</w:t>
      </w:r>
      <w:r>
        <w:rPr>
          <w:rStyle w:val="a4"/>
          <w:rFonts w:ascii="Lucida Sans Unicode" w:hAnsi="Lucida Sans Unicode" w:cs="Lucida Sans Unicode"/>
          <w:color w:val="1A1A1A"/>
        </w:rPr>
        <w:t xml:space="preserve"> 20 </w:t>
      </w:r>
      <w:r>
        <w:rPr>
          <w:rStyle w:val="a4"/>
          <w:rFonts w:ascii="Lucida Sans Unicode" w:hAnsi="Lucida Sans Unicode" w:cs="Lucida Sans Unicode"/>
          <w:color w:val="1A1A1A"/>
        </w:rPr>
        <w:t>秒</w:t>
      </w:r>
    </w:p>
    <w:p w:rsidR="00131C45" w:rsidRDefault="00131C45" w:rsidP="00FA61C5">
      <w:pPr>
        <w:widowControl/>
        <w:numPr>
          <w:ilvl w:val="0"/>
          <w:numId w:val="43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输入命令</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curl --connect-timeout 20 http://61.135.169.121/s?wd=test</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131C45" w:rsidRDefault="00131C45" w:rsidP="00131C45">
      <w:pPr>
        <w:pStyle w:val="2"/>
      </w:pPr>
      <w:r>
        <w:t>wget 命令</w:t>
      </w:r>
    </w:p>
    <w:p w:rsidR="00131C45" w:rsidRDefault="00167304" w:rsidP="00131C45">
      <w:pPr>
        <w:pStyle w:val="a3"/>
        <w:shd w:val="clear" w:color="auto" w:fill="FFFFFF"/>
        <w:spacing w:before="150" w:beforeAutospacing="0" w:after="420" w:afterAutospacing="0"/>
        <w:rPr>
          <w:rFonts w:ascii="Lucida Sans Unicode" w:hAnsi="Lucida Sans Unicode" w:cs="Lucida Sans Unicode"/>
          <w:color w:val="1A1A1A"/>
        </w:rPr>
      </w:pPr>
      <w:hyperlink r:id="rId511" w:tgtFrame="_blank" w:history="1">
        <w:r w:rsidR="00131C45">
          <w:rPr>
            <w:rStyle w:val="a5"/>
            <w:rFonts w:ascii="Lucida Sans Unicode" w:hAnsi="Lucida Sans Unicode" w:cs="Lucida Sans Unicode"/>
            <w:color w:val="0088CC"/>
          </w:rPr>
          <w:t>《</w:t>
        </w:r>
        <w:r w:rsidR="00131C45">
          <w:rPr>
            <w:rStyle w:val="a5"/>
            <w:rFonts w:ascii="Lucida Sans Unicode" w:hAnsi="Lucida Sans Unicode" w:cs="Lucida Sans Unicode"/>
            <w:color w:val="0088CC"/>
          </w:rPr>
          <w:t xml:space="preserve">Linux </w:t>
        </w:r>
        <w:r w:rsidR="00131C45">
          <w:rPr>
            <w:rStyle w:val="a5"/>
            <w:rFonts w:ascii="Lucida Sans Unicode" w:hAnsi="Lucida Sans Unicode" w:cs="Lucida Sans Unicode"/>
            <w:color w:val="0088CC"/>
          </w:rPr>
          <w:t>命令大全</w:t>
        </w:r>
        <w:r w:rsidR="00131C45">
          <w:rPr>
            <w:rStyle w:val="a5"/>
            <w:rFonts w:ascii="Lucida Sans Unicode" w:hAnsi="Lucida Sans Unicode" w:cs="Lucida Sans Unicode"/>
            <w:color w:val="0088CC"/>
          </w:rPr>
          <w:t xml:space="preserve"> —— wget </w:t>
        </w:r>
        <w:r w:rsidR="00131C45">
          <w:rPr>
            <w:rStyle w:val="a5"/>
            <w:rFonts w:ascii="Lucida Sans Unicode" w:hAnsi="Lucida Sans Unicode" w:cs="Lucida Sans Unicode"/>
            <w:color w:val="0088CC"/>
          </w:rPr>
          <w:t>命令》</w:t>
        </w:r>
      </w:hyperlink>
    </w:p>
    <w:p w:rsidR="00131C45" w:rsidRDefault="00131C45" w:rsidP="00FA61C5">
      <w:pPr>
        <w:widowControl/>
        <w:numPr>
          <w:ilvl w:val="0"/>
          <w:numId w:val="43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使用</w:t>
      </w:r>
      <w:r>
        <w:rPr>
          <w:rFonts w:ascii="Lucida Sans Unicode" w:hAnsi="Lucida Sans Unicode" w:cs="Lucida Sans Unicode"/>
          <w:color w:val="1A1A1A"/>
          <w:szCs w:val="21"/>
        </w:rPr>
        <w:t xml:space="preserve"> wget </w:t>
      </w:r>
      <w:r>
        <w:rPr>
          <w:rFonts w:ascii="Lucida Sans Unicode" w:hAnsi="Lucida Sans Unicode" w:cs="Lucida Sans Unicode"/>
          <w:color w:val="1A1A1A"/>
          <w:szCs w:val="21"/>
        </w:rPr>
        <w:t>从网上下载软件、音乐、视频：</w:t>
      </w:r>
      <w:r>
        <w:rPr>
          <w:rStyle w:val="HTML"/>
          <w:rFonts w:ascii="Lucida Console" w:hAnsi="Lucida Console"/>
          <w:color w:val="1A1A1A"/>
          <w:sz w:val="21"/>
          <w:szCs w:val="21"/>
          <w:bdr w:val="single" w:sz="6" w:space="1" w:color="CCCCCC" w:frame="1"/>
          <w:shd w:val="clear" w:color="auto" w:fill="DDDDDD"/>
        </w:rPr>
        <w:t>wget http://prdownloads.sourceforge.net/sourceforge/nagios/nagios-3.2.1.tar.gz</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131C45" w:rsidRDefault="00131C45" w:rsidP="00FA61C5">
      <w:pPr>
        <w:widowControl/>
        <w:numPr>
          <w:ilvl w:val="0"/>
          <w:numId w:val="431"/>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下载文件并以指定的文件名保存文件：</w:t>
      </w:r>
      <w:r>
        <w:rPr>
          <w:rStyle w:val="HTML"/>
          <w:rFonts w:ascii="Lucida Console" w:hAnsi="Lucida Console"/>
          <w:color w:val="1A1A1A"/>
          <w:sz w:val="21"/>
          <w:szCs w:val="21"/>
          <w:bdr w:val="single" w:sz="6" w:space="1" w:color="CCCCCC" w:frame="1"/>
          <w:shd w:val="clear" w:color="auto" w:fill="DDDDDD"/>
        </w:rPr>
        <w:t>wget -O taglist.zip http://www.vim.org/scripts/download_script.php?src_id=7701</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131C45" w:rsidRDefault="00131C45" w:rsidP="00131C45">
      <w:pPr>
        <w:pStyle w:val="2"/>
      </w:pPr>
      <w:r>
        <w:t>ssh 命令</w:t>
      </w:r>
    </w:p>
    <w:p w:rsidR="00131C45" w:rsidRDefault="00167304" w:rsidP="00131C45">
      <w:pPr>
        <w:pStyle w:val="a3"/>
        <w:shd w:val="clear" w:color="auto" w:fill="FFFFFF"/>
        <w:spacing w:before="150" w:beforeAutospacing="0" w:after="420" w:afterAutospacing="0"/>
        <w:rPr>
          <w:rFonts w:ascii="Lucida Sans Unicode" w:hAnsi="Lucida Sans Unicode" w:cs="Lucida Sans Unicode"/>
          <w:color w:val="1A1A1A"/>
        </w:rPr>
      </w:pPr>
      <w:hyperlink r:id="rId512" w:tgtFrame="_blank" w:history="1">
        <w:r w:rsidR="00131C45">
          <w:rPr>
            <w:rStyle w:val="a5"/>
            <w:rFonts w:ascii="Lucida Sans Unicode" w:hAnsi="Lucida Sans Unicode" w:cs="Lucida Sans Unicode"/>
            <w:color w:val="0088CC"/>
          </w:rPr>
          <w:t>《</w:t>
        </w:r>
        <w:r w:rsidR="00131C45">
          <w:rPr>
            <w:rStyle w:val="a5"/>
            <w:rFonts w:ascii="Lucida Sans Unicode" w:hAnsi="Lucida Sans Unicode" w:cs="Lucida Sans Unicode"/>
            <w:color w:val="0088CC"/>
          </w:rPr>
          <w:t xml:space="preserve">Linux </w:t>
        </w:r>
        <w:r w:rsidR="00131C45">
          <w:rPr>
            <w:rStyle w:val="a5"/>
            <w:rFonts w:ascii="Lucida Sans Unicode" w:hAnsi="Lucida Sans Unicode" w:cs="Lucida Sans Unicode"/>
            <w:color w:val="0088CC"/>
          </w:rPr>
          <w:t>命令大全</w:t>
        </w:r>
        <w:r w:rsidR="00131C45">
          <w:rPr>
            <w:rStyle w:val="a5"/>
            <w:rFonts w:ascii="Lucida Sans Unicode" w:hAnsi="Lucida Sans Unicode" w:cs="Lucida Sans Unicode"/>
            <w:color w:val="0088CC"/>
          </w:rPr>
          <w:t xml:space="preserve"> —— ssh </w:t>
        </w:r>
        <w:r w:rsidR="00131C45">
          <w:rPr>
            <w:rStyle w:val="a5"/>
            <w:rFonts w:ascii="Lucida Sans Unicode" w:hAnsi="Lucida Sans Unicode" w:cs="Lucida Sans Unicode"/>
            <w:color w:val="0088CC"/>
          </w:rPr>
          <w:t>命令》</w:t>
        </w:r>
      </w:hyperlink>
    </w:p>
    <w:p w:rsidR="00131C45" w:rsidRDefault="00131C45" w:rsidP="00FA61C5">
      <w:pPr>
        <w:widowControl/>
        <w:numPr>
          <w:ilvl w:val="0"/>
          <w:numId w:val="43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登录到远程主机：</w:t>
      </w:r>
      <w:r>
        <w:rPr>
          <w:rStyle w:val="HTML"/>
          <w:rFonts w:ascii="Lucida Console" w:hAnsi="Lucida Console"/>
          <w:color w:val="1A1A1A"/>
          <w:sz w:val="21"/>
          <w:szCs w:val="21"/>
          <w:bdr w:val="single" w:sz="6" w:space="1" w:color="CCCCCC" w:frame="1"/>
          <w:shd w:val="clear" w:color="auto" w:fill="DDDDDD"/>
        </w:rPr>
        <w:t>ssh username@remotehost.example.com</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131C45" w:rsidRDefault="00131C45" w:rsidP="00FA61C5">
      <w:pPr>
        <w:widowControl/>
        <w:numPr>
          <w:ilvl w:val="0"/>
          <w:numId w:val="432"/>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显示</w:t>
      </w:r>
      <w:r>
        <w:rPr>
          <w:rFonts w:ascii="Lucida Sans Unicode" w:hAnsi="Lucida Sans Unicode" w:cs="Lucida Sans Unicode"/>
          <w:color w:val="1A1A1A"/>
          <w:szCs w:val="21"/>
        </w:rPr>
        <w:t xml:space="preserve"> ssh </w:t>
      </w:r>
      <w:r>
        <w:rPr>
          <w:rFonts w:ascii="Lucida Sans Unicode" w:hAnsi="Lucida Sans Unicode" w:cs="Lucida Sans Unicode"/>
          <w:color w:val="1A1A1A"/>
          <w:szCs w:val="21"/>
        </w:rPr>
        <w:t>客户端版本：</w:t>
      </w:r>
      <w:r>
        <w:rPr>
          <w:rStyle w:val="HTML"/>
          <w:rFonts w:ascii="Lucida Console" w:hAnsi="Lucida Console"/>
          <w:color w:val="1A1A1A"/>
          <w:sz w:val="21"/>
          <w:szCs w:val="21"/>
          <w:bdr w:val="single" w:sz="6" w:space="1" w:color="CCCCCC" w:frame="1"/>
          <w:shd w:val="clear" w:color="auto" w:fill="DDDDDD"/>
        </w:rPr>
        <w:t>ssh -V</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131C45" w:rsidRDefault="00131C45" w:rsidP="00131C4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w:t>
      </w:r>
      <w:r>
        <w:rPr>
          <w:rFonts w:ascii="Lucida Sans Unicode" w:hAnsi="Lucida Sans Unicode" w:cs="Lucida Sans Unicode"/>
          <w:color w:val="1A1A1A"/>
        </w:rPr>
        <w:t>【重要】服务器状态相关</w:t>
      </w:r>
    </w:p>
    <w:p w:rsidR="00131C45" w:rsidRDefault="00131C45" w:rsidP="00131C4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通过如下命令，我们可以知道</w:t>
      </w:r>
      <w:r>
        <w:rPr>
          <w:rFonts w:ascii="Lucida Sans Unicode" w:hAnsi="Lucida Sans Unicode" w:cs="Lucida Sans Unicode"/>
          <w:color w:val="1A1A1A"/>
        </w:rPr>
        <w:t xml:space="preserve"> Linux </w:t>
      </w:r>
      <w:r>
        <w:rPr>
          <w:rFonts w:ascii="Lucida Sans Unicode" w:hAnsi="Lucida Sans Unicode" w:cs="Lucida Sans Unicode"/>
          <w:color w:val="1A1A1A"/>
        </w:rPr>
        <w:t>服务器运行情况，从而可以排查性能的情况。</w:t>
      </w:r>
    </w:p>
    <w:p w:rsidR="00131C45" w:rsidRDefault="00131C45" w:rsidP="00131C4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因为我们是每小节一个命令，胖友后面可以看看</w:t>
      </w:r>
      <w:r>
        <w:rPr>
          <w:rFonts w:ascii="Lucida Sans Unicode" w:hAnsi="Lucida Sans Unicode" w:cs="Lucida Sans Unicode"/>
          <w:color w:val="1A1A1A"/>
        </w:rPr>
        <w:t> </w:t>
      </w:r>
      <w:hyperlink r:id="rId513"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Linux </w:t>
        </w:r>
        <w:r>
          <w:rPr>
            <w:rStyle w:val="a5"/>
            <w:rFonts w:ascii="Lucida Sans Unicode" w:hAnsi="Lucida Sans Unicode" w:cs="Lucida Sans Unicode"/>
            <w:color w:val="0088CC"/>
          </w:rPr>
          <w:t>性能分析工具介绍（</w:t>
        </w:r>
        <w:r>
          <w:rPr>
            <w:rStyle w:val="a5"/>
            <w:rFonts w:ascii="Lucida Sans Unicode" w:hAnsi="Lucida Sans Unicode" w:cs="Lucida Sans Unicode"/>
            <w:color w:val="0088CC"/>
          </w:rPr>
          <w:t>CPU</w:t>
        </w:r>
        <w:r>
          <w:rPr>
            <w:rStyle w:val="a5"/>
            <w:rFonts w:ascii="Lucida Sans Unicode" w:hAnsi="Lucida Sans Unicode" w:cs="Lucida Sans Unicode"/>
            <w:color w:val="0088CC"/>
          </w:rPr>
          <w:t>，内存，磁盘</w:t>
        </w:r>
        <w:r>
          <w:rPr>
            <w:rStyle w:val="a5"/>
            <w:rFonts w:ascii="Lucida Sans Unicode" w:hAnsi="Lucida Sans Unicode" w:cs="Lucida Sans Unicode"/>
            <w:color w:val="0088CC"/>
          </w:rPr>
          <w:t xml:space="preserve"> I/O</w:t>
        </w:r>
        <w:r>
          <w:rPr>
            <w:rStyle w:val="a5"/>
            <w:rFonts w:ascii="Lucida Sans Unicode" w:hAnsi="Lucida Sans Unicode" w:cs="Lucida Sans Unicode"/>
            <w:color w:val="0088CC"/>
          </w:rPr>
          <w:t>，网络）》</w:t>
        </w:r>
      </w:hyperlink>
      <w:r>
        <w:rPr>
          <w:rFonts w:ascii="Lucida Sans Unicode" w:hAnsi="Lucida Sans Unicode" w:cs="Lucida Sans Unicode"/>
          <w:color w:val="1A1A1A"/>
        </w:rPr>
        <w:t> </w:t>
      </w:r>
      <w:r>
        <w:rPr>
          <w:rFonts w:ascii="Lucida Sans Unicode" w:hAnsi="Lucida Sans Unicode" w:cs="Lucida Sans Unicode"/>
          <w:color w:val="1A1A1A"/>
        </w:rPr>
        <w:t>文章，它将本小节的命令，又做了一次归类，和介绍。所以，可以结合着一起读读。</w:t>
      </w:r>
    </w:p>
    <w:p w:rsidR="00131C45" w:rsidRDefault="00131C45" w:rsidP="00131C45">
      <w:pPr>
        <w:pStyle w:val="2"/>
      </w:pPr>
      <w:r>
        <w:t>ps 命令</w:t>
      </w:r>
    </w:p>
    <w:p w:rsidR="00131C45" w:rsidRDefault="00167304" w:rsidP="00131C45">
      <w:pPr>
        <w:pStyle w:val="a3"/>
        <w:shd w:val="clear" w:color="auto" w:fill="FFFFFF"/>
        <w:spacing w:before="150" w:beforeAutospacing="0" w:after="420" w:afterAutospacing="0"/>
        <w:rPr>
          <w:rFonts w:ascii="Lucida Sans Unicode" w:hAnsi="Lucida Sans Unicode" w:cs="Lucida Sans Unicode"/>
          <w:color w:val="1A1A1A"/>
        </w:rPr>
      </w:pPr>
      <w:hyperlink r:id="rId514" w:tgtFrame="_blank" w:history="1">
        <w:r w:rsidR="00131C45">
          <w:rPr>
            <w:rStyle w:val="a5"/>
            <w:rFonts w:ascii="Lucida Sans Unicode" w:hAnsi="Lucida Sans Unicode" w:cs="Lucida Sans Unicode"/>
            <w:color w:val="0088CC"/>
          </w:rPr>
          <w:t>《</w:t>
        </w:r>
        <w:r w:rsidR="00131C45">
          <w:rPr>
            <w:rStyle w:val="a5"/>
            <w:rFonts w:ascii="Lucida Sans Unicode" w:hAnsi="Lucida Sans Unicode" w:cs="Lucida Sans Unicode"/>
            <w:color w:val="0088CC"/>
          </w:rPr>
          <w:t xml:space="preserve">Linux </w:t>
        </w:r>
        <w:r w:rsidR="00131C45">
          <w:rPr>
            <w:rStyle w:val="a5"/>
            <w:rFonts w:ascii="Lucida Sans Unicode" w:hAnsi="Lucida Sans Unicode" w:cs="Lucida Sans Unicode"/>
            <w:color w:val="0088CC"/>
          </w:rPr>
          <w:t>命令大全</w:t>
        </w:r>
        <w:r w:rsidR="00131C45">
          <w:rPr>
            <w:rStyle w:val="a5"/>
            <w:rFonts w:ascii="Lucida Sans Unicode" w:hAnsi="Lucida Sans Unicode" w:cs="Lucida Sans Unicode"/>
            <w:color w:val="0088CC"/>
          </w:rPr>
          <w:t xml:space="preserve"> —— ps </w:t>
        </w:r>
        <w:r w:rsidR="00131C45">
          <w:rPr>
            <w:rStyle w:val="a5"/>
            <w:rFonts w:ascii="Lucida Sans Unicode" w:hAnsi="Lucida Sans Unicode" w:cs="Lucida Sans Unicode"/>
            <w:color w:val="0088CC"/>
          </w:rPr>
          <w:t>命令》</w:t>
        </w:r>
      </w:hyperlink>
    </w:p>
    <w:p w:rsidR="00131C45" w:rsidRDefault="00131C45" w:rsidP="00FA61C5">
      <w:pPr>
        <w:widowControl/>
        <w:numPr>
          <w:ilvl w:val="0"/>
          <w:numId w:val="43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ps </w:t>
      </w:r>
      <w:r>
        <w:rPr>
          <w:rFonts w:ascii="Lucida Sans Unicode" w:hAnsi="Lucida Sans Unicode" w:cs="Lucida Sans Unicode"/>
          <w:color w:val="1A1A1A"/>
          <w:szCs w:val="21"/>
        </w:rPr>
        <w:t>命令用于显示正在运行中的进程的信息。</w:t>
      </w:r>
    </w:p>
    <w:p w:rsidR="00131C45" w:rsidRDefault="00131C45" w:rsidP="00FA61C5">
      <w:pPr>
        <w:widowControl/>
        <w:numPr>
          <w:ilvl w:val="0"/>
          <w:numId w:val="43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查看当前正在运行的所有进程：</w:t>
      </w:r>
      <w:r>
        <w:rPr>
          <w:rStyle w:val="HTML"/>
          <w:rFonts w:ascii="Lucida Console" w:hAnsi="Lucida Console"/>
          <w:color w:val="1A1A1A"/>
          <w:sz w:val="21"/>
          <w:szCs w:val="21"/>
          <w:bdr w:val="single" w:sz="6" w:space="1" w:color="CCCCCC" w:frame="1"/>
          <w:shd w:val="clear" w:color="auto" w:fill="DDDDDD"/>
        </w:rPr>
        <w:t>ps -ef | more</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131C45" w:rsidRDefault="00131C45" w:rsidP="00FA61C5">
      <w:pPr>
        <w:widowControl/>
        <w:numPr>
          <w:ilvl w:val="0"/>
          <w:numId w:val="433"/>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以树状结构显示当前正在运行的进程，</w:t>
      </w:r>
      <w:r>
        <w:rPr>
          <w:rFonts w:ascii="Lucida Sans Unicode" w:hAnsi="Lucida Sans Unicode" w:cs="Lucida Sans Unicode"/>
          <w:color w:val="1A1A1A"/>
          <w:szCs w:val="21"/>
        </w:rPr>
        <w:t xml:space="preserve">H </w:t>
      </w:r>
      <w:r>
        <w:rPr>
          <w:rFonts w:ascii="Lucida Sans Unicode" w:hAnsi="Lucida Sans Unicode" w:cs="Lucida Sans Unicode"/>
          <w:color w:val="1A1A1A"/>
          <w:szCs w:val="21"/>
        </w:rPr>
        <w:t>选项表示显示进程的层次结构：</w:t>
      </w:r>
      <w:r>
        <w:rPr>
          <w:rStyle w:val="HTML"/>
          <w:rFonts w:ascii="Lucida Console" w:hAnsi="Lucida Console"/>
          <w:color w:val="1A1A1A"/>
          <w:sz w:val="21"/>
          <w:szCs w:val="21"/>
          <w:bdr w:val="single" w:sz="6" w:space="1" w:color="CCCCCC" w:frame="1"/>
          <w:shd w:val="clear" w:color="auto" w:fill="DDDDDD"/>
        </w:rPr>
        <w:t>ps -efH | more</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131C45" w:rsidRDefault="00131C45" w:rsidP="00131C45">
      <w:pPr>
        <w:pStyle w:val="2"/>
      </w:pPr>
      <w:r>
        <w:t>uptime 命令</w:t>
      </w:r>
    </w:p>
    <w:p w:rsidR="00131C45" w:rsidRDefault="00167304" w:rsidP="00131C45">
      <w:pPr>
        <w:pStyle w:val="a3"/>
        <w:shd w:val="clear" w:color="auto" w:fill="FFFFFF"/>
        <w:spacing w:before="150" w:beforeAutospacing="0" w:after="420" w:afterAutospacing="0"/>
        <w:rPr>
          <w:rFonts w:ascii="Lucida Sans Unicode" w:hAnsi="Lucida Sans Unicode" w:cs="Lucida Sans Unicode"/>
          <w:color w:val="1A1A1A"/>
        </w:rPr>
      </w:pPr>
      <w:hyperlink r:id="rId515" w:tgtFrame="_blank" w:history="1">
        <w:r w:rsidR="00131C45">
          <w:rPr>
            <w:rStyle w:val="a5"/>
            <w:rFonts w:ascii="Lucida Sans Unicode" w:hAnsi="Lucida Sans Unicode" w:cs="Lucida Sans Unicode"/>
            <w:color w:val="0088CC"/>
          </w:rPr>
          <w:t>《</w:t>
        </w:r>
        <w:r w:rsidR="00131C45">
          <w:rPr>
            <w:rStyle w:val="a5"/>
            <w:rFonts w:ascii="Lucida Sans Unicode" w:hAnsi="Lucida Sans Unicode" w:cs="Lucida Sans Unicode"/>
            <w:color w:val="0088CC"/>
          </w:rPr>
          <w:t xml:space="preserve">Linux </w:t>
        </w:r>
        <w:r w:rsidR="00131C45">
          <w:rPr>
            <w:rStyle w:val="a5"/>
            <w:rFonts w:ascii="Lucida Sans Unicode" w:hAnsi="Lucida Sans Unicode" w:cs="Lucida Sans Unicode"/>
            <w:color w:val="0088CC"/>
          </w:rPr>
          <w:t>命令大全</w:t>
        </w:r>
        <w:r w:rsidR="00131C45">
          <w:rPr>
            <w:rStyle w:val="a5"/>
            <w:rFonts w:ascii="Lucida Sans Unicode" w:hAnsi="Lucida Sans Unicode" w:cs="Lucida Sans Unicode"/>
            <w:color w:val="0088CC"/>
          </w:rPr>
          <w:t xml:space="preserve"> —— uptime </w:t>
        </w:r>
        <w:r w:rsidR="00131C45">
          <w:rPr>
            <w:rStyle w:val="a5"/>
            <w:rFonts w:ascii="Lucida Sans Unicode" w:hAnsi="Lucida Sans Unicode" w:cs="Lucida Sans Unicode"/>
            <w:color w:val="0088CC"/>
          </w:rPr>
          <w:t>命令》</w:t>
        </w:r>
      </w:hyperlink>
    </w:p>
    <w:p w:rsidR="00131C45" w:rsidRDefault="00131C45" w:rsidP="00131C4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noProof/>
          <w:color w:val="1A1A1A"/>
        </w:rPr>
        <w:drawing>
          <wp:inline distT="0" distB="0" distL="0" distR="0">
            <wp:extent cx="4305300" cy="466725"/>
            <wp:effectExtent l="0" t="0" r="0" b="9525"/>
            <wp:docPr id="128" name="图片 128" descr="up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ptime"/>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305300" cy="466725"/>
                    </a:xfrm>
                    <a:prstGeom prst="rect">
                      <a:avLst/>
                    </a:prstGeom>
                    <a:noFill/>
                    <a:ln>
                      <a:noFill/>
                    </a:ln>
                  </pic:spPr>
                </pic:pic>
              </a:graphicData>
            </a:graphic>
          </wp:inline>
        </w:drawing>
      </w:r>
    </w:p>
    <w:p w:rsidR="00131C45" w:rsidRDefault="00131C45" w:rsidP="00131C4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这个命令可以快速查看机器的负载情况。在</w:t>
      </w:r>
      <w:r>
        <w:rPr>
          <w:rFonts w:ascii="Lucida Sans Unicode" w:hAnsi="Lucida Sans Unicode" w:cs="Lucida Sans Unicode"/>
          <w:color w:val="1A1A1A"/>
        </w:rPr>
        <w:t xml:space="preserve"> Linux </w:t>
      </w:r>
      <w:r>
        <w:rPr>
          <w:rFonts w:ascii="Lucida Sans Unicode" w:hAnsi="Lucida Sans Unicode" w:cs="Lucida Sans Unicode"/>
          <w:color w:val="1A1A1A"/>
        </w:rPr>
        <w:t>系统中，这些数据表示等待</w:t>
      </w:r>
      <w:r>
        <w:rPr>
          <w:rFonts w:ascii="Lucida Sans Unicode" w:hAnsi="Lucida Sans Unicode" w:cs="Lucida Sans Unicode"/>
          <w:color w:val="1A1A1A"/>
        </w:rPr>
        <w:t xml:space="preserve"> CPU </w:t>
      </w:r>
      <w:r>
        <w:rPr>
          <w:rFonts w:ascii="Lucida Sans Unicode" w:hAnsi="Lucida Sans Unicode" w:cs="Lucida Sans Unicode"/>
          <w:color w:val="1A1A1A"/>
        </w:rPr>
        <w:t>资源的进程和阻塞在不可中断</w:t>
      </w:r>
      <w:r>
        <w:rPr>
          <w:rFonts w:ascii="Lucida Sans Unicode" w:hAnsi="Lucida Sans Unicode" w:cs="Lucida Sans Unicode"/>
          <w:color w:val="1A1A1A"/>
        </w:rPr>
        <w:t xml:space="preserve"> IO </w:t>
      </w:r>
      <w:r>
        <w:rPr>
          <w:rFonts w:ascii="Lucida Sans Unicode" w:hAnsi="Lucida Sans Unicode" w:cs="Lucida Sans Unicode"/>
          <w:color w:val="1A1A1A"/>
        </w:rPr>
        <w:t>进程（进程状态为</w:t>
      </w:r>
      <w:r>
        <w:rPr>
          <w:rFonts w:ascii="Lucida Sans Unicode" w:hAnsi="Lucida Sans Unicode" w:cs="Lucida Sans Unicode"/>
          <w:color w:val="1A1A1A"/>
        </w:rPr>
        <w:t xml:space="preserve"> D</w:t>
      </w:r>
      <w:r>
        <w:rPr>
          <w:rFonts w:ascii="Lucida Sans Unicode" w:hAnsi="Lucida Sans Unicode" w:cs="Lucida Sans Unicode"/>
          <w:color w:val="1A1A1A"/>
        </w:rPr>
        <w:t>）的数量。这些数据可以让我们对系统资源使用有一个宏观的了解。</w:t>
      </w:r>
    </w:p>
    <w:p w:rsidR="00131C45" w:rsidRDefault="00131C45" w:rsidP="00131C4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命令的输出分别表示</w:t>
      </w:r>
      <w:r>
        <w:rPr>
          <w:rFonts w:ascii="Lucida Sans Unicode" w:hAnsi="Lucida Sans Unicode" w:cs="Lucida Sans Unicode"/>
          <w:color w:val="1A1A1A"/>
        </w:rPr>
        <w:t xml:space="preserve"> 1 </w:t>
      </w:r>
      <w:r>
        <w:rPr>
          <w:rFonts w:ascii="Lucida Sans Unicode" w:hAnsi="Lucida Sans Unicode" w:cs="Lucida Sans Unicode"/>
          <w:color w:val="1A1A1A"/>
        </w:rPr>
        <w:t>分钟、</w:t>
      </w:r>
      <w:r>
        <w:rPr>
          <w:rFonts w:ascii="Lucida Sans Unicode" w:hAnsi="Lucida Sans Unicode" w:cs="Lucida Sans Unicode"/>
          <w:color w:val="1A1A1A"/>
        </w:rPr>
        <w:t xml:space="preserve">5 </w:t>
      </w:r>
      <w:r>
        <w:rPr>
          <w:rFonts w:ascii="Lucida Sans Unicode" w:hAnsi="Lucida Sans Unicode" w:cs="Lucida Sans Unicode"/>
          <w:color w:val="1A1A1A"/>
        </w:rPr>
        <w:t>分钟、</w:t>
      </w:r>
      <w:r>
        <w:rPr>
          <w:rFonts w:ascii="Lucida Sans Unicode" w:hAnsi="Lucida Sans Unicode" w:cs="Lucida Sans Unicode"/>
          <w:color w:val="1A1A1A"/>
        </w:rPr>
        <w:t xml:space="preserve">15 </w:t>
      </w:r>
      <w:r>
        <w:rPr>
          <w:rFonts w:ascii="Lucida Sans Unicode" w:hAnsi="Lucida Sans Unicode" w:cs="Lucida Sans Unicode"/>
          <w:color w:val="1A1A1A"/>
        </w:rPr>
        <w:t>分钟的平均负载情况。通过这三个数据，可以了解服务器负载是在趋于紧张还是趋于缓解。</w:t>
      </w:r>
    </w:p>
    <w:p w:rsidR="00131C45" w:rsidRDefault="00131C45" w:rsidP="00FA61C5">
      <w:pPr>
        <w:widowControl/>
        <w:numPr>
          <w:ilvl w:val="0"/>
          <w:numId w:val="43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如果</w:t>
      </w:r>
      <w:r>
        <w:rPr>
          <w:rFonts w:ascii="Lucida Sans Unicode" w:hAnsi="Lucida Sans Unicode" w:cs="Lucida Sans Unicode"/>
          <w:color w:val="1A1A1A"/>
          <w:szCs w:val="21"/>
        </w:rPr>
        <w:t xml:space="preserve"> 1 </w:t>
      </w:r>
      <w:r>
        <w:rPr>
          <w:rFonts w:ascii="Lucida Sans Unicode" w:hAnsi="Lucida Sans Unicode" w:cs="Lucida Sans Unicode"/>
          <w:color w:val="1A1A1A"/>
          <w:szCs w:val="21"/>
        </w:rPr>
        <w:t>分钟平均负载很高，而</w:t>
      </w:r>
      <w:r>
        <w:rPr>
          <w:rFonts w:ascii="Lucida Sans Unicode" w:hAnsi="Lucida Sans Unicode" w:cs="Lucida Sans Unicode"/>
          <w:color w:val="1A1A1A"/>
          <w:szCs w:val="21"/>
        </w:rPr>
        <w:t xml:space="preserve"> 15 </w:t>
      </w:r>
      <w:r>
        <w:rPr>
          <w:rFonts w:ascii="Lucida Sans Unicode" w:hAnsi="Lucida Sans Unicode" w:cs="Lucida Sans Unicode"/>
          <w:color w:val="1A1A1A"/>
          <w:szCs w:val="21"/>
        </w:rPr>
        <w:t>分钟平均负载很低，说明服务器正在命令高负载情况，需要进一步排查</w:t>
      </w:r>
      <w:r>
        <w:rPr>
          <w:rFonts w:ascii="Lucida Sans Unicode" w:hAnsi="Lucida Sans Unicode" w:cs="Lucida Sans Unicode"/>
          <w:color w:val="1A1A1A"/>
          <w:szCs w:val="21"/>
        </w:rPr>
        <w:t xml:space="preserve"> CPU </w:t>
      </w:r>
      <w:r>
        <w:rPr>
          <w:rFonts w:ascii="Lucida Sans Unicode" w:hAnsi="Lucida Sans Unicode" w:cs="Lucida Sans Unicode"/>
          <w:color w:val="1A1A1A"/>
          <w:szCs w:val="21"/>
        </w:rPr>
        <w:t>资源都消耗在了哪里。</w:t>
      </w:r>
    </w:p>
    <w:p w:rsidR="00131C45" w:rsidRDefault="00131C45" w:rsidP="00FA61C5">
      <w:pPr>
        <w:widowControl/>
        <w:numPr>
          <w:ilvl w:val="0"/>
          <w:numId w:val="43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反之，如果</w:t>
      </w:r>
      <w:r>
        <w:rPr>
          <w:rFonts w:ascii="Lucida Sans Unicode" w:hAnsi="Lucida Sans Unicode" w:cs="Lucida Sans Unicode"/>
          <w:color w:val="1A1A1A"/>
          <w:szCs w:val="21"/>
        </w:rPr>
        <w:t xml:space="preserve"> 15 </w:t>
      </w:r>
      <w:r>
        <w:rPr>
          <w:rFonts w:ascii="Lucida Sans Unicode" w:hAnsi="Lucida Sans Unicode" w:cs="Lucida Sans Unicode"/>
          <w:color w:val="1A1A1A"/>
          <w:szCs w:val="21"/>
        </w:rPr>
        <w:t>分钟平均负载很高，</w:t>
      </w:r>
      <w:r>
        <w:rPr>
          <w:rFonts w:ascii="Lucida Sans Unicode" w:hAnsi="Lucida Sans Unicode" w:cs="Lucida Sans Unicode"/>
          <w:color w:val="1A1A1A"/>
          <w:szCs w:val="21"/>
        </w:rPr>
        <w:t xml:space="preserve">1 </w:t>
      </w:r>
      <w:r>
        <w:rPr>
          <w:rFonts w:ascii="Lucida Sans Unicode" w:hAnsi="Lucida Sans Unicode" w:cs="Lucida Sans Unicode"/>
          <w:color w:val="1A1A1A"/>
          <w:szCs w:val="21"/>
        </w:rPr>
        <w:t>分钟平均负载较低，则有可能是</w:t>
      </w:r>
      <w:r>
        <w:rPr>
          <w:rFonts w:ascii="Lucida Sans Unicode" w:hAnsi="Lucida Sans Unicode" w:cs="Lucida Sans Unicode"/>
          <w:color w:val="1A1A1A"/>
          <w:szCs w:val="21"/>
        </w:rPr>
        <w:t xml:space="preserve"> CPU </w:t>
      </w:r>
      <w:r>
        <w:rPr>
          <w:rFonts w:ascii="Lucida Sans Unicode" w:hAnsi="Lucida Sans Unicode" w:cs="Lucida Sans Unicode"/>
          <w:color w:val="1A1A1A"/>
          <w:szCs w:val="21"/>
        </w:rPr>
        <w:t>资源紧张时刻已经过去。</w:t>
      </w:r>
    </w:p>
    <w:p w:rsidR="00131C45" w:rsidRDefault="00131C45" w:rsidP="00FA61C5">
      <w:pPr>
        <w:widowControl/>
        <w:numPr>
          <w:ilvl w:val="0"/>
          <w:numId w:val="434"/>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上面例子中的输出，可以看见最近</w:t>
      </w:r>
      <w:r>
        <w:rPr>
          <w:rFonts w:ascii="Lucida Sans Unicode" w:hAnsi="Lucida Sans Unicode" w:cs="Lucida Sans Unicode"/>
          <w:color w:val="1A1A1A"/>
          <w:szCs w:val="21"/>
        </w:rPr>
        <w:t xml:space="preserve"> 1 </w:t>
      </w:r>
      <w:r>
        <w:rPr>
          <w:rFonts w:ascii="Lucida Sans Unicode" w:hAnsi="Lucida Sans Unicode" w:cs="Lucida Sans Unicode"/>
          <w:color w:val="1A1A1A"/>
          <w:szCs w:val="21"/>
        </w:rPr>
        <w:t>分钟的平均负载非常高，且远高于最近</w:t>
      </w:r>
      <w:r>
        <w:rPr>
          <w:rFonts w:ascii="Lucida Sans Unicode" w:hAnsi="Lucida Sans Unicode" w:cs="Lucida Sans Unicode"/>
          <w:color w:val="1A1A1A"/>
          <w:szCs w:val="21"/>
        </w:rPr>
        <w:t xml:space="preserve"> 15 </w:t>
      </w:r>
      <w:r>
        <w:rPr>
          <w:rFonts w:ascii="Lucida Sans Unicode" w:hAnsi="Lucida Sans Unicode" w:cs="Lucida Sans Unicode"/>
          <w:color w:val="1A1A1A"/>
          <w:szCs w:val="21"/>
        </w:rPr>
        <w:t>分钟负载，因此我们需要继续排查当前系统中有什么进程消耗了大量的资源。可以通过下文将会介绍的</w:t>
      </w:r>
      <w:r>
        <w:rPr>
          <w:rFonts w:ascii="Lucida Sans Unicode" w:hAnsi="Lucida Sans Unicode" w:cs="Lucida Sans Unicode"/>
          <w:color w:val="1A1A1A"/>
          <w:szCs w:val="21"/>
        </w:rPr>
        <w:t xml:space="preserve"> vmstat</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mpstat </w:t>
      </w:r>
      <w:r>
        <w:rPr>
          <w:rFonts w:ascii="Lucida Sans Unicode" w:hAnsi="Lucida Sans Unicode" w:cs="Lucida Sans Unicode"/>
          <w:color w:val="1A1A1A"/>
          <w:szCs w:val="21"/>
        </w:rPr>
        <w:t>等命令进一步排查。</w:t>
      </w:r>
    </w:p>
    <w:p w:rsidR="00131C45" w:rsidRDefault="00131C45" w:rsidP="00131C45">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另外，还有一个</w:t>
      </w:r>
      <w:r>
        <w:rPr>
          <w:rFonts w:ascii="Lucida Sans Unicode" w:hAnsi="Lucida Sans Unicode" w:cs="Lucida Sans Unicode"/>
          <w:color w:val="1A1A1A"/>
        </w:rPr>
        <w:t> </w:t>
      </w:r>
      <w:hyperlink r:id="rId517"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 xml:space="preserve">Linux </w:t>
        </w:r>
        <w:r>
          <w:rPr>
            <w:rStyle w:val="a5"/>
            <w:rFonts w:ascii="Lucida Sans Unicode" w:hAnsi="Lucida Sans Unicode" w:cs="Lucida Sans Unicode"/>
            <w:color w:val="0088CC"/>
          </w:rPr>
          <w:t>命令大全</w:t>
        </w:r>
        <w:r>
          <w:rPr>
            <w:rStyle w:val="a5"/>
            <w:rFonts w:ascii="Lucida Sans Unicode" w:hAnsi="Lucida Sans Unicode" w:cs="Lucida Sans Unicode"/>
            <w:color w:val="0088CC"/>
          </w:rPr>
          <w:t xml:space="preserve"> —— w </w:t>
        </w:r>
        <w:r>
          <w:rPr>
            <w:rStyle w:val="a5"/>
            <w:rFonts w:ascii="Lucida Sans Unicode" w:hAnsi="Lucida Sans Unicode" w:cs="Lucida Sans Unicode"/>
            <w:color w:val="0088CC"/>
          </w:rPr>
          <w:t>命令》</w:t>
        </w:r>
      </w:hyperlink>
      <w:r>
        <w:rPr>
          <w:rFonts w:ascii="Lucida Sans Unicode" w:hAnsi="Lucida Sans Unicode" w:cs="Lucida Sans Unicode"/>
          <w:color w:val="1A1A1A"/>
        </w:rPr>
        <w:t> </w:t>
      </w:r>
      <w:r>
        <w:rPr>
          <w:rFonts w:ascii="Lucida Sans Unicode" w:hAnsi="Lucida Sans Unicode" w:cs="Lucida Sans Unicode"/>
          <w:color w:val="1A1A1A"/>
        </w:rPr>
        <w:t>，也是使用比较方便的，快速查看系统负载情况的命令。</w:t>
      </w:r>
    </w:p>
    <w:p w:rsidR="00460EB9" w:rsidRDefault="00460EB9" w:rsidP="00460EB9">
      <w:pPr>
        <w:pStyle w:val="2"/>
      </w:pPr>
      <w:r>
        <w:t>dmesg 命令</w:t>
      </w:r>
    </w:p>
    <w:p w:rsidR="00460EB9" w:rsidRDefault="00167304" w:rsidP="00460EB9">
      <w:pPr>
        <w:pStyle w:val="a3"/>
        <w:shd w:val="clear" w:color="auto" w:fill="FFFFFF"/>
        <w:spacing w:before="150" w:beforeAutospacing="0" w:after="420" w:afterAutospacing="0"/>
        <w:rPr>
          <w:rFonts w:ascii="Lucida Sans Unicode" w:hAnsi="Lucida Sans Unicode" w:cs="Lucida Sans Unicode"/>
          <w:color w:val="1A1A1A"/>
        </w:rPr>
      </w:pPr>
      <w:hyperlink r:id="rId518" w:tgtFrame="_blank" w:history="1">
        <w:r w:rsidR="00460EB9">
          <w:rPr>
            <w:rStyle w:val="a5"/>
            <w:rFonts w:ascii="Lucida Sans Unicode" w:hAnsi="Lucida Sans Unicode" w:cs="Lucida Sans Unicode"/>
            <w:color w:val="0088CC"/>
          </w:rPr>
          <w:t>《</w:t>
        </w:r>
        <w:r w:rsidR="00460EB9">
          <w:rPr>
            <w:rStyle w:val="a5"/>
            <w:rFonts w:ascii="Lucida Sans Unicode" w:hAnsi="Lucida Sans Unicode" w:cs="Lucida Sans Unicode"/>
            <w:color w:val="0088CC"/>
          </w:rPr>
          <w:t xml:space="preserve">Linux </w:t>
        </w:r>
        <w:r w:rsidR="00460EB9">
          <w:rPr>
            <w:rStyle w:val="a5"/>
            <w:rFonts w:ascii="Lucida Sans Unicode" w:hAnsi="Lucida Sans Unicode" w:cs="Lucida Sans Unicode"/>
            <w:color w:val="0088CC"/>
          </w:rPr>
          <w:t>命令大全</w:t>
        </w:r>
        <w:r w:rsidR="00460EB9">
          <w:rPr>
            <w:rStyle w:val="a5"/>
            <w:rFonts w:ascii="Lucida Sans Unicode" w:hAnsi="Lucida Sans Unicode" w:cs="Lucida Sans Unicode"/>
            <w:color w:val="0088CC"/>
          </w:rPr>
          <w:t xml:space="preserve"> —— dmesg </w:t>
        </w:r>
        <w:r w:rsidR="00460EB9">
          <w:rPr>
            <w:rStyle w:val="a5"/>
            <w:rFonts w:ascii="Lucida Sans Unicode" w:hAnsi="Lucida Sans Unicode" w:cs="Lucida Sans Unicode"/>
            <w:color w:val="0088CC"/>
          </w:rPr>
          <w:t>命令》</w:t>
        </w:r>
      </w:hyperlink>
    </w:p>
    <w:p w:rsidR="00460EB9" w:rsidRDefault="00460EB9" w:rsidP="00460E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noProof/>
          <w:color w:val="1A1A1A"/>
        </w:rPr>
        <w:drawing>
          <wp:inline distT="0" distB="0" distL="0" distR="0">
            <wp:extent cx="6096000" cy="1219200"/>
            <wp:effectExtent l="0" t="0" r="0" b="0"/>
            <wp:docPr id="129" name="图片 129" descr="dme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mes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6096000" cy="1219200"/>
                    </a:xfrm>
                    <a:prstGeom prst="rect">
                      <a:avLst/>
                    </a:prstGeom>
                    <a:noFill/>
                    <a:ln>
                      <a:noFill/>
                    </a:ln>
                  </pic:spPr>
                </pic:pic>
              </a:graphicData>
            </a:graphic>
          </wp:inline>
        </w:drawing>
      </w:r>
    </w:p>
    <w:p w:rsidR="00460EB9" w:rsidRDefault="00460EB9" w:rsidP="00460E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该命令会输出系统日志的最后</w:t>
      </w:r>
      <w:r>
        <w:rPr>
          <w:rFonts w:ascii="Lucida Sans Unicode" w:hAnsi="Lucida Sans Unicode" w:cs="Lucida Sans Unicode"/>
          <w:color w:val="1A1A1A"/>
        </w:rPr>
        <w:t xml:space="preserve"> 10 </w:t>
      </w:r>
      <w:r>
        <w:rPr>
          <w:rFonts w:ascii="Lucida Sans Unicode" w:hAnsi="Lucida Sans Unicode" w:cs="Lucida Sans Unicode"/>
          <w:color w:val="1A1A1A"/>
        </w:rPr>
        <w:t>行。示例中的输出，可以看见一次内核的</w:t>
      </w:r>
      <w:r>
        <w:rPr>
          <w:rFonts w:ascii="Lucida Sans Unicode" w:hAnsi="Lucida Sans Unicode" w:cs="Lucida Sans Unicode"/>
          <w:color w:val="1A1A1A"/>
        </w:rPr>
        <w:t xml:space="preserve"> oom kill </w:t>
      </w:r>
      <w:r>
        <w:rPr>
          <w:rFonts w:ascii="Lucida Sans Unicode" w:hAnsi="Lucida Sans Unicode" w:cs="Lucida Sans Unicode"/>
          <w:color w:val="1A1A1A"/>
        </w:rPr>
        <w:t>和一次</w:t>
      </w:r>
      <w:r>
        <w:rPr>
          <w:rFonts w:ascii="Lucida Sans Unicode" w:hAnsi="Lucida Sans Unicode" w:cs="Lucida Sans Unicode"/>
          <w:color w:val="1A1A1A"/>
        </w:rPr>
        <w:t xml:space="preserve"> TCP </w:t>
      </w:r>
      <w:r>
        <w:rPr>
          <w:rFonts w:ascii="Lucida Sans Unicode" w:hAnsi="Lucida Sans Unicode" w:cs="Lucida Sans Unicode"/>
          <w:color w:val="1A1A1A"/>
        </w:rPr>
        <w:t>丢包。这些日志可以帮助排查性能问题。千万不要忘了这一步。</w:t>
      </w:r>
    </w:p>
    <w:p w:rsidR="00460EB9" w:rsidRDefault="00460EB9" w:rsidP="00460EB9">
      <w:pPr>
        <w:pStyle w:val="2"/>
      </w:pPr>
      <w:r>
        <w:t>vmstat 命令</w:t>
      </w:r>
    </w:p>
    <w:p w:rsidR="00460EB9" w:rsidRDefault="00167304" w:rsidP="00460EB9">
      <w:pPr>
        <w:pStyle w:val="a3"/>
        <w:shd w:val="clear" w:color="auto" w:fill="FFFFFF"/>
        <w:spacing w:before="150" w:beforeAutospacing="0" w:after="420" w:afterAutospacing="0"/>
        <w:rPr>
          <w:rFonts w:ascii="Lucida Sans Unicode" w:hAnsi="Lucida Sans Unicode" w:cs="Lucida Sans Unicode"/>
          <w:color w:val="1A1A1A"/>
        </w:rPr>
      </w:pPr>
      <w:hyperlink r:id="rId520" w:tgtFrame="_blank" w:history="1">
        <w:r w:rsidR="00460EB9">
          <w:rPr>
            <w:rStyle w:val="a5"/>
            <w:rFonts w:ascii="Lucida Sans Unicode" w:hAnsi="Lucida Sans Unicode" w:cs="Lucida Sans Unicode"/>
            <w:color w:val="0088CC"/>
          </w:rPr>
          <w:t>《</w:t>
        </w:r>
        <w:r w:rsidR="00460EB9">
          <w:rPr>
            <w:rStyle w:val="a5"/>
            <w:rFonts w:ascii="Lucida Sans Unicode" w:hAnsi="Lucida Sans Unicode" w:cs="Lucida Sans Unicode"/>
            <w:color w:val="0088CC"/>
          </w:rPr>
          <w:t xml:space="preserve">Linux </w:t>
        </w:r>
        <w:r w:rsidR="00460EB9">
          <w:rPr>
            <w:rStyle w:val="a5"/>
            <w:rFonts w:ascii="Lucida Sans Unicode" w:hAnsi="Lucida Sans Unicode" w:cs="Lucida Sans Unicode"/>
            <w:color w:val="0088CC"/>
          </w:rPr>
          <w:t>命令大全</w:t>
        </w:r>
        <w:r w:rsidR="00460EB9">
          <w:rPr>
            <w:rStyle w:val="a5"/>
            <w:rFonts w:ascii="Lucida Sans Unicode" w:hAnsi="Lucida Sans Unicode" w:cs="Lucida Sans Unicode"/>
            <w:color w:val="0088CC"/>
          </w:rPr>
          <w:t xml:space="preserve"> —— vmstat </w:t>
        </w:r>
        <w:r w:rsidR="00460EB9">
          <w:rPr>
            <w:rStyle w:val="a5"/>
            <w:rFonts w:ascii="Lucida Sans Unicode" w:hAnsi="Lucida Sans Unicode" w:cs="Lucida Sans Unicode"/>
            <w:color w:val="0088CC"/>
          </w:rPr>
          <w:t>命令》</w:t>
        </w:r>
      </w:hyperlink>
    </w:p>
    <w:p w:rsidR="00460EB9" w:rsidRDefault="00460EB9" w:rsidP="00460E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noProof/>
          <w:color w:val="1A1A1A"/>
        </w:rPr>
        <w:drawing>
          <wp:inline distT="0" distB="0" distL="0" distR="0">
            <wp:extent cx="5676900" cy="1952625"/>
            <wp:effectExtent l="0" t="0" r="0" b="9525"/>
            <wp:docPr id="130" name="图片 130" descr="vms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mstat"/>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676900" cy="1952625"/>
                    </a:xfrm>
                    <a:prstGeom prst="rect">
                      <a:avLst/>
                    </a:prstGeom>
                    <a:noFill/>
                    <a:ln>
                      <a:noFill/>
                    </a:ln>
                  </pic:spPr>
                </pic:pic>
              </a:graphicData>
            </a:graphic>
          </wp:inline>
        </w:drawing>
      </w:r>
    </w:p>
    <w:p w:rsidR="00460EB9" w:rsidRDefault="00460EB9" w:rsidP="00460E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vmstat </w:t>
      </w:r>
      <w:r>
        <w:rPr>
          <w:rFonts w:ascii="Lucida Sans Unicode" w:hAnsi="Lucida Sans Unicode" w:cs="Lucida Sans Unicode"/>
          <w:color w:val="1A1A1A"/>
        </w:rPr>
        <w:t>命令，每行会输出一些系统核心指标，这些指标可以让我们更详细的了解系统状态。后面跟的参数</w:t>
      </w:r>
      <w:r>
        <w:rPr>
          <w:rFonts w:ascii="Lucida Sans Unicode" w:hAnsi="Lucida Sans Unicode" w:cs="Lucida Sans Unicode"/>
          <w:color w:val="1A1A1A"/>
        </w:rPr>
        <w:t xml:space="preserve"> 1 </w:t>
      </w:r>
      <w:r>
        <w:rPr>
          <w:rFonts w:ascii="Lucida Sans Unicode" w:hAnsi="Lucida Sans Unicode" w:cs="Lucida Sans Unicode"/>
          <w:color w:val="1A1A1A"/>
        </w:rPr>
        <w:t>，表示每秒输出一次统计信息，表头提示了每一列的含义，这几介绍一些和性能调优相关的列：</w:t>
      </w:r>
    </w:p>
    <w:p w:rsidR="00460EB9" w:rsidRDefault="00460EB9" w:rsidP="00FA61C5">
      <w:pPr>
        <w:widowControl/>
        <w:numPr>
          <w:ilvl w:val="0"/>
          <w:numId w:val="43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r</w:t>
      </w:r>
      <w:r>
        <w:rPr>
          <w:rFonts w:ascii="Lucida Sans Unicode" w:hAnsi="Lucida Sans Unicode" w:cs="Lucida Sans Unicode"/>
          <w:color w:val="1A1A1A"/>
          <w:szCs w:val="21"/>
        </w:rPr>
        <w:t>：等待在</w:t>
      </w:r>
      <w:r>
        <w:rPr>
          <w:rFonts w:ascii="Lucida Sans Unicode" w:hAnsi="Lucida Sans Unicode" w:cs="Lucida Sans Unicode"/>
          <w:color w:val="1A1A1A"/>
          <w:szCs w:val="21"/>
        </w:rPr>
        <w:t xml:space="preserve"> CPU </w:t>
      </w:r>
      <w:r>
        <w:rPr>
          <w:rFonts w:ascii="Lucida Sans Unicode" w:hAnsi="Lucida Sans Unicode" w:cs="Lucida Sans Unicode"/>
          <w:color w:val="1A1A1A"/>
          <w:szCs w:val="21"/>
        </w:rPr>
        <w:t>资源的进程数。这个数据比平均负载更加能够体现</w:t>
      </w:r>
      <w:r>
        <w:rPr>
          <w:rFonts w:ascii="Lucida Sans Unicode" w:hAnsi="Lucida Sans Unicode" w:cs="Lucida Sans Unicode"/>
          <w:color w:val="1A1A1A"/>
          <w:szCs w:val="21"/>
        </w:rPr>
        <w:t xml:space="preserve"> CPU </w:t>
      </w:r>
      <w:r>
        <w:rPr>
          <w:rFonts w:ascii="Lucida Sans Unicode" w:hAnsi="Lucida Sans Unicode" w:cs="Lucida Sans Unicode"/>
          <w:color w:val="1A1A1A"/>
          <w:szCs w:val="21"/>
        </w:rPr>
        <w:t>负载情况，数据中不包含等待</w:t>
      </w:r>
      <w:r>
        <w:rPr>
          <w:rFonts w:ascii="Lucida Sans Unicode" w:hAnsi="Lucida Sans Unicode" w:cs="Lucida Sans Unicode"/>
          <w:color w:val="1A1A1A"/>
          <w:szCs w:val="21"/>
        </w:rPr>
        <w:t xml:space="preserve"> IO </w:t>
      </w:r>
      <w:r>
        <w:rPr>
          <w:rFonts w:ascii="Lucida Sans Unicode" w:hAnsi="Lucida Sans Unicode" w:cs="Lucida Sans Unicode"/>
          <w:color w:val="1A1A1A"/>
          <w:szCs w:val="21"/>
        </w:rPr>
        <w:t>的进程。如果这个数值大于机器</w:t>
      </w:r>
      <w:r>
        <w:rPr>
          <w:rFonts w:ascii="Lucida Sans Unicode" w:hAnsi="Lucida Sans Unicode" w:cs="Lucida Sans Unicode"/>
          <w:color w:val="1A1A1A"/>
          <w:szCs w:val="21"/>
        </w:rPr>
        <w:t xml:space="preserve"> CPU </w:t>
      </w:r>
      <w:r>
        <w:rPr>
          <w:rFonts w:ascii="Lucida Sans Unicode" w:hAnsi="Lucida Sans Unicode" w:cs="Lucida Sans Unicode"/>
          <w:color w:val="1A1A1A"/>
          <w:szCs w:val="21"/>
        </w:rPr>
        <w:t>核数，那么机器的</w:t>
      </w:r>
      <w:r>
        <w:rPr>
          <w:rFonts w:ascii="Lucida Sans Unicode" w:hAnsi="Lucida Sans Unicode" w:cs="Lucida Sans Unicode"/>
          <w:color w:val="1A1A1A"/>
          <w:szCs w:val="21"/>
        </w:rPr>
        <w:t xml:space="preserve"> CPU </w:t>
      </w:r>
      <w:r>
        <w:rPr>
          <w:rFonts w:ascii="Lucida Sans Unicode" w:hAnsi="Lucida Sans Unicode" w:cs="Lucida Sans Unicode"/>
          <w:color w:val="1A1A1A"/>
          <w:szCs w:val="21"/>
        </w:rPr>
        <w:t>资源已经饱和。</w:t>
      </w:r>
    </w:p>
    <w:p w:rsidR="00460EB9" w:rsidRDefault="00460EB9" w:rsidP="00FA61C5">
      <w:pPr>
        <w:widowControl/>
        <w:numPr>
          <w:ilvl w:val="0"/>
          <w:numId w:val="43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free</w:t>
      </w:r>
      <w:r>
        <w:rPr>
          <w:rFonts w:ascii="Lucida Sans Unicode" w:hAnsi="Lucida Sans Unicode" w:cs="Lucida Sans Unicode"/>
          <w:color w:val="1A1A1A"/>
          <w:szCs w:val="21"/>
        </w:rPr>
        <w:t>：系统可用内存数（以千字节为单位），如果剩余内存不足，也会导致系统性能问题。下文介绍到的</w:t>
      </w:r>
      <w:r>
        <w:rPr>
          <w:rFonts w:ascii="Lucida Sans Unicode" w:hAnsi="Lucida Sans Unicode" w:cs="Lucida Sans Unicode"/>
          <w:color w:val="1A1A1A"/>
          <w:szCs w:val="21"/>
        </w:rPr>
        <w:t xml:space="preserve"> free </w:t>
      </w:r>
      <w:r>
        <w:rPr>
          <w:rFonts w:ascii="Lucida Sans Unicode" w:hAnsi="Lucida Sans Unicode" w:cs="Lucida Sans Unicode"/>
          <w:color w:val="1A1A1A"/>
          <w:szCs w:val="21"/>
        </w:rPr>
        <w:t>命令，可以更详细的了解系统内存的使用情况。</w:t>
      </w:r>
    </w:p>
    <w:p w:rsidR="00460EB9" w:rsidRDefault="00460EB9" w:rsidP="00FA61C5">
      <w:pPr>
        <w:widowControl/>
        <w:numPr>
          <w:ilvl w:val="0"/>
          <w:numId w:val="43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si</w:t>
      </w:r>
      <w:r>
        <w:rPr>
          <w:rFonts w:ascii="Lucida Sans Unicode" w:hAnsi="Lucida Sans Unicode" w:cs="Lucida Sans Unicode"/>
          <w:color w:val="1A1A1A"/>
          <w:szCs w:val="21"/>
        </w:rPr>
        <w:t>，</w:t>
      </w:r>
      <w:r>
        <w:rPr>
          <w:rFonts w:ascii="Lucida Sans Unicode" w:hAnsi="Lucida Sans Unicode" w:cs="Lucida Sans Unicode"/>
          <w:color w:val="1A1A1A"/>
          <w:szCs w:val="21"/>
        </w:rPr>
        <w:t>so</w:t>
      </w:r>
      <w:r>
        <w:rPr>
          <w:rFonts w:ascii="Lucida Sans Unicode" w:hAnsi="Lucida Sans Unicode" w:cs="Lucida Sans Unicode"/>
          <w:color w:val="1A1A1A"/>
          <w:szCs w:val="21"/>
        </w:rPr>
        <w:t>：交换区写入和读取的数量。如果这个数据不为</w:t>
      </w:r>
      <w:r>
        <w:rPr>
          <w:rFonts w:ascii="Lucida Sans Unicode" w:hAnsi="Lucida Sans Unicode" w:cs="Lucida Sans Unicode"/>
          <w:color w:val="1A1A1A"/>
          <w:szCs w:val="21"/>
        </w:rPr>
        <w:t xml:space="preserve"> 0 </w:t>
      </w:r>
      <w:r>
        <w:rPr>
          <w:rFonts w:ascii="Lucida Sans Unicode" w:hAnsi="Lucida Sans Unicode" w:cs="Lucida Sans Unicode"/>
          <w:color w:val="1A1A1A"/>
          <w:szCs w:val="21"/>
        </w:rPr>
        <w:t>，说明系统已经在使用交换区（</w:t>
      </w:r>
      <w:r>
        <w:rPr>
          <w:rFonts w:ascii="Lucida Sans Unicode" w:hAnsi="Lucida Sans Unicode" w:cs="Lucida Sans Unicode"/>
          <w:color w:val="1A1A1A"/>
          <w:szCs w:val="21"/>
        </w:rPr>
        <w:t>swap</w:t>
      </w:r>
      <w:r>
        <w:rPr>
          <w:rFonts w:ascii="Lucida Sans Unicode" w:hAnsi="Lucida Sans Unicode" w:cs="Lucida Sans Unicode"/>
          <w:color w:val="1A1A1A"/>
          <w:szCs w:val="21"/>
        </w:rPr>
        <w:t>），机器物理内存已经不足。</w:t>
      </w:r>
    </w:p>
    <w:p w:rsidR="00460EB9" w:rsidRDefault="00460EB9" w:rsidP="00FA61C5">
      <w:pPr>
        <w:widowControl/>
        <w:numPr>
          <w:ilvl w:val="0"/>
          <w:numId w:val="435"/>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us, sy, id, wa, st</w:t>
      </w:r>
      <w:r>
        <w:rPr>
          <w:rFonts w:ascii="Lucida Sans Unicode" w:hAnsi="Lucida Sans Unicode" w:cs="Lucida Sans Unicode"/>
          <w:color w:val="1A1A1A"/>
          <w:szCs w:val="21"/>
        </w:rPr>
        <w:t>：这些都代表了</w:t>
      </w:r>
      <w:r>
        <w:rPr>
          <w:rFonts w:ascii="Lucida Sans Unicode" w:hAnsi="Lucida Sans Unicode" w:cs="Lucida Sans Unicode"/>
          <w:color w:val="1A1A1A"/>
          <w:szCs w:val="21"/>
        </w:rPr>
        <w:t xml:space="preserve"> CPU </w:t>
      </w:r>
      <w:r>
        <w:rPr>
          <w:rFonts w:ascii="Lucida Sans Unicode" w:hAnsi="Lucida Sans Unicode" w:cs="Lucida Sans Unicode"/>
          <w:color w:val="1A1A1A"/>
          <w:szCs w:val="21"/>
        </w:rPr>
        <w:t>时间的消耗，它们分别表示用户时间</w:t>
      </w:r>
      <w:r>
        <w:rPr>
          <w:rFonts w:ascii="Lucida Sans Unicode" w:hAnsi="Lucida Sans Unicode" w:cs="Lucida Sans Unicode"/>
          <w:color w:val="1A1A1A"/>
          <w:szCs w:val="21"/>
        </w:rPr>
        <w:t>(user)</w:t>
      </w:r>
      <w:r>
        <w:rPr>
          <w:rFonts w:ascii="Lucida Sans Unicode" w:hAnsi="Lucida Sans Unicode" w:cs="Lucida Sans Unicode"/>
          <w:color w:val="1A1A1A"/>
          <w:szCs w:val="21"/>
        </w:rPr>
        <w:t>、系统（内核）时间</w:t>
      </w:r>
      <w:r>
        <w:rPr>
          <w:rFonts w:ascii="Lucida Sans Unicode" w:hAnsi="Lucida Sans Unicode" w:cs="Lucida Sans Unicode"/>
          <w:color w:val="1A1A1A"/>
          <w:szCs w:val="21"/>
        </w:rPr>
        <w:t>(sys)</w:t>
      </w:r>
      <w:r>
        <w:rPr>
          <w:rFonts w:ascii="Lucida Sans Unicode" w:hAnsi="Lucida Sans Unicode" w:cs="Lucida Sans Unicode"/>
          <w:color w:val="1A1A1A"/>
          <w:szCs w:val="21"/>
        </w:rPr>
        <w:t>、空闲时间</w:t>
      </w:r>
      <w:r>
        <w:rPr>
          <w:rFonts w:ascii="Lucida Sans Unicode" w:hAnsi="Lucida Sans Unicode" w:cs="Lucida Sans Unicode"/>
          <w:color w:val="1A1A1A"/>
          <w:szCs w:val="21"/>
        </w:rPr>
        <w:t>(idle)</w:t>
      </w:r>
      <w:r>
        <w:rPr>
          <w:rFonts w:ascii="Lucida Sans Unicode" w:hAnsi="Lucida Sans Unicode" w:cs="Lucida Sans Unicode"/>
          <w:color w:val="1A1A1A"/>
          <w:szCs w:val="21"/>
        </w:rPr>
        <w:t>、</w:t>
      </w:r>
      <w:r>
        <w:rPr>
          <w:rFonts w:ascii="Lucida Sans Unicode" w:hAnsi="Lucida Sans Unicode" w:cs="Lucida Sans Unicode"/>
          <w:color w:val="1A1A1A"/>
          <w:szCs w:val="21"/>
        </w:rPr>
        <w:t>IO</w:t>
      </w:r>
      <w:r>
        <w:rPr>
          <w:rFonts w:ascii="Lucida Sans Unicode" w:hAnsi="Lucida Sans Unicode" w:cs="Lucida Sans Unicode"/>
          <w:color w:val="1A1A1A"/>
          <w:szCs w:val="21"/>
        </w:rPr>
        <w:t>等待时间</w:t>
      </w:r>
      <w:r>
        <w:rPr>
          <w:rFonts w:ascii="Lucida Sans Unicode" w:hAnsi="Lucida Sans Unicode" w:cs="Lucida Sans Unicode"/>
          <w:color w:val="1A1A1A"/>
          <w:szCs w:val="21"/>
        </w:rPr>
        <w:t>(wait)</w:t>
      </w:r>
      <w:r>
        <w:rPr>
          <w:rFonts w:ascii="Lucida Sans Unicode" w:hAnsi="Lucida Sans Unicode" w:cs="Lucida Sans Unicode"/>
          <w:color w:val="1A1A1A"/>
          <w:szCs w:val="21"/>
        </w:rPr>
        <w:t>和被偷走的时间</w:t>
      </w:r>
      <w:r>
        <w:rPr>
          <w:rFonts w:ascii="Lucida Sans Unicode" w:hAnsi="Lucida Sans Unicode" w:cs="Lucida Sans Unicode"/>
          <w:color w:val="1A1A1A"/>
          <w:szCs w:val="21"/>
        </w:rPr>
        <w:t>(stolen</w:t>
      </w:r>
      <w:r>
        <w:rPr>
          <w:rFonts w:ascii="Lucida Sans Unicode" w:hAnsi="Lucida Sans Unicode" w:cs="Lucida Sans Unicode"/>
          <w:color w:val="1A1A1A"/>
          <w:szCs w:val="21"/>
        </w:rPr>
        <w:t>，一般被其他虚拟机消耗</w:t>
      </w:r>
      <w:r>
        <w:rPr>
          <w:rFonts w:ascii="Lucida Sans Unicode" w:hAnsi="Lucida Sans Unicode" w:cs="Lucida Sans Unicode"/>
          <w:color w:val="1A1A1A"/>
          <w:szCs w:val="21"/>
        </w:rPr>
        <w:t>)</w:t>
      </w:r>
      <w:r>
        <w:rPr>
          <w:rFonts w:ascii="Lucida Sans Unicode" w:hAnsi="Lucida Sans Unicode" w:cs="Lucida Sans Unicode"/>
          <w:color w:val="1A1A1A"/>
          <w:szCs w:val="21"/>
        </w:rPr>
        <w:t>。</w:t>
      </w:r>
    </w:p>
    <w:p w:rsidR="00460EB9" w:rsidRDefault="00460EB9" w:rsidP="00460E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上述这些</w:t>
      </w:r>
      <w:r>
        <w:rPr>
          <w:rFonts w:ascii="Lucida Sans Unicode" w:hAnsi="Lucida Sans Unicode" w:cs="Lucida Sans Unicode"/>
          <w:color w:val="1A1A1A"/>
        </w:rPr>
        <w:t xml:space="preserve"> CPU </w:t>
      </w:r>
      <w:r>
        <w:rPr>
          <w:rFonts w:ascii="Lucida Sans Unicode" w:hAnsi="Lucida Sans Unicode" w:cs="Lucida Sans Unicode"/>
          <w:color w:val="1A1A1A"/>
        </w:rPr>
        <w:t>时间，可以让我们很快了解</w:t>
      </w:r>
      <w:r>
        <w:rPr>
          <w:rFonts w:ascii="Lucida Sans Unicode" w:hAnsi="Lucida Sans Unicode" w:cs="Lucida Sans Unicode"/>
          <w:color w:val="1A1A1A"/>
        </w:rPr>
        <w:t xml:space="preserve"> CPU </w:t>
      </w:r>
      <w:r>
        <w:rPr>
          <w:rFonts w:ascii="Lucida Sans Unicode" w:hAnsi="Lucida Sans Unicode" w:cs="Lucida Sans Unicode"/>
          <w:color w:val="1A1A1A"/>
        </w:rPr>
        <w:t>是否处于繁忙状态。一般情况下，如果用户时间和系统时间相加非常大，</w:t>
      </w:r>
      <w:r>
        <w:rPr>
          <w:rFonts w:ascii="Lucida Sans Unicode" w:hAnsi="Lucida Sans Unicode" w:cs="Lucida Sans Unicode"/>
          <w:color w:val="1A1A1A"/>
        </w:rPr>
        <w:t xml:space="preserve">CPU </w:t>
      </w:r>
      <w:r>
        <w:rPr>
          <w:rFonts w:ascii="Lucida Sans Unicode" w:hAnsi="Lucida Sans Unicode" w:cs="Lucida Sans Unicode"/>
          <w:color w:val="1A1A1A"/>
        </w:rPr>
        <w:t>出于忙于执行指令。如果</w:t>
      </w:r>
      <w:r>
        <w:rPr>
          <w:rFonts w:ascii="Lucida Sans Unicode" w:hAnsi="Lucida Sans Unicode" w:cs="Lucida Sans Unicode"/>
          <w:color w:val="1A1A1A"/>
        </w:rPr>
        <w:t>IO</w:t>
      </w:r>
      <w:r>
        <w:rPr>
          <w:rFonts w:ascii="Lucida Sans Unicode" w:hAnsi="Lucida Sans Unicode" w:cs="Lucida Sans Unicode"/>
          <w:color w:val="1A1A1A"/>
        </w:rPr>
        <w:t>等待时间很长，那么系统的瓶颈可能在磁盘</w:t>
      </w:r>
      <w:r>
        <w:rPr>
          <w:rFonts w:ascii="Lucida Sans Unicode" w:hAnsi="Lucida Sans Unicode" w:cs="Lucida Sans Unicode"/>
          <w:color w:val="1A1A1A"/>
        </w:rPr>
        <w:t xml:space="preserve"> IO </w:t>
      </w:r>
      <w:r>
        <w:rPr>
          <w:rFonts w:ascii="Lucida Sans Unicode" w:hAnsi="Lucida Sans Unicode" w:cs="Lucida Sans Unicode"/>
          <w:color w:val="1A1A1A"/>
        </w:rPr>
        <w:t>。</w:t>
      </w:r>
    </w:p>
    <w:p w:rsidR="00460EB9" w:rsidRDefault="00460EB9" w:rsidP="00460E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示例命令的输出可以看见，大量</w:t>
      </w:r>
      <w:r>
        <w:rPr>
          <w:rFonts w:ascii="Lucida Sans Unicode" w:hAnsi="Lucida Sans Unicode" w:cs="Lucida Sans Unicode"/>
          <w:color w:val="1A1A1A"/>
        </w:rPr>
        <w:t xml:space="preserve"> CPU </w:t>
      </w:r>
      <w:r>
        <w:rPr>
          <w:rFonts w:ascii="Lucida Sans Unicode" w:hAnsi="Lucida Sans Unicode" w:cs="Lucida Sans Unicode"/>
          <w:color w:val="1A1A1A"/>
        </w:rPr>
        <w:t>时间消耗在用户态，也就是用户应用程序消耗了</w:t>
      </w:r>
      <w:r>
        <w:rPr>
          <w:rFonts w:ascii="Lucida Sans Unicode" w:hAnsi="Lucida Sans Unicode" w:cs="Lucida Sans Unicode"/>
          <w:color w:val="1A1A1A"/>
        </w:rPr>
        <w:t xml:space="preserve"> CPU </w:t>
      </w:r>
      <w:r>
        <w:rPr>
          <w:rFonts w:ascii="Lucida Sans Unicode" w:hAnsi="Lucida Sans Unicode" w:cs="Lucida Sans Unicode"/>
          <w:color w:val="1A1A1A"/>
        </w:rPr>
        <w:t>时间。这不一定是性能问题，需要结合</w:t>
      </w:r>
      <w:r>
        <w:rPr>
          <w:rFonts w:ascii="Lucida Sans Unicode" w:hAnsi="Lucida Sans Unicode" w:cs="Lucida Sans Unicode"/>
          <w:color w:val="1A1A1A"/>
        </w:rPr>
        <w:t xml:space="preserve"> r </w:t>
      </w:r>
      <w:r>
        <w:rPr>
          <w:rFonts w:ascii="Lucida Sans Unicode" w:hAnsi="Lucida Sans Unicode" w:cs="Lucida Sans Unicode"/>
          <w:color w:val="1A1A1A"/>
        </w:rPr>
        <w:t>队列，一起分析。</w:t>
      </w:r>
    </w:p>
    <w:p w:rsidR="00460EB9" w:rsidRDefault="00460EB9" w:rsidP="00460EB9">
      <w:pPr>
        <w:pStyle w:val="2"/>
      </w:pPr>
      <w:r>
        <w:t>mpstat 命令</w:t>
      </w:r>
    </w:p>
    <w:p w:rsidR="00460EB9" w:rsidRDefault="00460EB9" w:rsidP="00460E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noProof/>
          <w:color w:val="1A1A1A"/>
        </w:rPr>
        <w:drawing>
          <wp:inline distT="0" distB="0" distL="0" distR="0">
            <wp:extent cx="6096000" cy="1990725"/>
            <wp:effectExtent l="0" t="0" r="0" b="9525"/>
            <wp:docPr id="131" name="图片 131" descr="mps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pstat"/>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6096000" cy="1990725"/>
                    </a:xfrm>
                    <a:prstGeom prst="rect">
                      <a:avLst/>
                    </a:prstGeom>
                    <a:noFill/>
                    <a:ln>
                      <a:noFill/>
                    </a:ln>
                  </pic:spPr>
                </pic:pic>
              </a:graphicData>
            </a:graphic>
          </wp:inline>
        </w:drawing>
      </w:r>
    </w:p>
    <w:p w:rsidR="00460EB9" w:rsidRDefault="00460EB9" w:rsidP="00460E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该命令可以显示每个</w:t>
      </w:r>
      <w:r>
        <w:rPr>
          <w:rFonts w:ascii="Lucida Sans Unicode" w:hAnsi="Lucida Sans Unicode" w:cs="Lucida Sans Unicode"/>
          <w:color w:val="1A1A1A"/>
        </w:rPr>
        <w:t xml:space="preserve"> CPU </w:t>
      </w:r>
      <w:r>
        <w:rPr>
          <w:rFonts w:ascii="Lucida Sans Unicode" w:hAnsi="Lucida Sans Unicode" w:cs="Lucida Sans Unicode"/>
          <w:color w:val="1A1A1A"/>
        </w:rPr>
        <w:t>的占用情况，如果有一个</w:t>
      </w:r>
      <w:r>
        <w:rPr>
          <w:rFonts w:ascii="Lucida Sans Unicode" w:hAnsi="Lucida Sans Unicode" w:cs="Lucida Sans Unicode"/>
          <w:color w:val="1A1A1A"/>
        </w:rPr>
        <w:t xml:space="preserve"> CPU </w:t>
      </w:r>
      <w:r>
        <w:rPr>
          <w:rFonts w:ascii="Lucida Sans Unicode" w:hAnsi="Lucida Sans Unicode" w:cs="Lucida Sans Unicode"/>
          <w:color w:val="1A1A1A"/>
        </w:rPr>
        <w:t>占用率特别高，那么有可能是一个单线程应用程序引起的。</w:t>
      </w:r>
    </w:p>
    <w:p w:rsidR="00460EB9" w:rsidRDefault="00460EB9" w:rsidP="00460EB9">
      <w:pPr>
        <w:pStyle w:val="2"/>
      </w:pPr>
      <w:r>
        <w:t>pidstat 命令</w:t>
      </w:r>
    </w:p>
    <w:p w:rsidR="00460EB9" w:rsidRDefault="00460EB9" w:rsidP="00460E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noProof/>
          <w:color w:val="1A1A1A"/>
        </w:rPr>
        <w:drawing>
          <wp:inline distT="0" distB="0" distL="0" distR="0">
            <wp:extent cx="5581650" cy="3228975"/>
            <wp:effectExtent l="0" t="0" r="0" b="9525"/>
            <wp:docPr id="132" name="图片 132" descr="pids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idstat"/>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581650" cy="3228975"/>
                    </a:xfrm>
                    <a:prstGeom prst="rect">
                      <a:avLst/>
                    </a:prstGeom>
                    <a:noFill/>
                    <a:ln>
                      <a:noFill/>
                    </a:ln>
                  </pic:spPr>
                </pic:pic>
              </a:graphicData>
            </a:graphic>
          </wp:inline>
        </w:drawing>
      </w:r>
    </w:p>
    <w:p w:rsidR="00460EB9" w:rsidRDefault="00460EB9" w:rsidP="00460E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pidstat </w:t>
      </w:r>
      <w:r>
        <w:rPr>
          <w:rFonts w:ascii="Lucida Sans Unicode" w:hAnsi="Lucida Sans Unicode" w:cs="Lucida Sans Unicode"/>
          <w:color w:val="1A1A1A"/>
        </w:rPr>
        <w:t>命令输出进程的</w:t>
      </w:r>
      <w:r>
        <w:rPr>
          <w:rFonts w:ascii="Lucida Sans Unicode" w:hAnsi="Lucida Sans Unicode" w:cs="Lucida Sans Unicode"/>
          <w:color w:val="1A1A1A"/>
        </w:rPr>
        <w:t xml:space="preserve"> CPU </w:t>
      </w:r>
      <w:r>
        <w:rPr>
          <w:rFonts w:ascii="Lucida Sans Unicode" w:hAnsi="Lucida Sans Unicode" w:cs="Lucida Sans Unicode"/>
          <w:color w:val="1A1A1A"/>
        </w:rPr>
        <w:t>占用率，该命令会持续输出，并且不会覆盖之前的数据，可以方便观察系统动态。如上的输出，可以看见两个</w:t>
      </w:r>
      <w:r>
        <w:rPr>
          <w:rFonts w:ascii="Lucida Sans Unicode" w:hAnsi="Lucida Sans Unicode" w:cs="Lucida Sans Unicode"/>
          <w:color w:val="1A1A1A"/>
        </w:rPr>
        <w:t xml:space="preserve"> JAVA </w:t>
      </w:r>
      <w:r>
        <w:rPr>
          <w:rFonts w:ascii="Lucida Sans Unicode" w:hAnsi="Lucida Sans Unicode" w:cs="Lucida Sans Unicode"/>
          <w:color w:val="1A1A1A"/>
        </w:rPr>
        <w:t>进程占用了将近</w:t>
      </w:r>
      <w:r>
        <w:rPr>
          <w:rFonts w:ascii="Lucida Sans Unicode" w:hAnsi="Lucida Sans Unicode" w:cs="Lucida Sans Unicode"/>
          <w:color w:val="1A1A1A"/>
        </w:rPr>
        <w:t xml:space="preserve"> 1600% </w:t>
      </w:r>
      <w:r>
        <w:rPr>
          <w:rFonts w:ascii="Lucida Sans Unicode" w:hAnsi="Lucida Sans Unicode" w:cs="Lucida Sans Unicode"/>
          <w:color w:val="1A1A1A"/>
        </w:rPr>
        <w:t>的</w:t>
      </w:r>
      <w:r>
        <w:rPr>
          <w:rFonts w:ascii="Lucida Sans Unicode" w:hAnsi="Lucida Sans Unicode" w:cs="Lucida Sans Unicode"/>
          <w:color w:val="1A1A1A"/>
        </w:rPr>
        <w:t>CPU</w:t>
      </w:r>
      <w:r>
        <w:rPr>
          <w:rFonts w:ascii="Lucida Sans Unicode" w:hAnsi="Lucida Sans Unicode" w:cs="Lucida Sans Unicode"/>
          <w:color w:val="1A1A1A"/>
        </w:rPr>
        <w:t>时间，既消耗了大约</w:t>
      </w:r>
      <w:r>
        <w:rPr>
          <w:rFonts w:ascii="Lucida Sans Unicode" w:hAnsi="Lucida Sans Unicode" w:cs="Lucida Sans Unicode"/>
          <w:color w:val="1A1A1A"/>
        </w:rPr>
        <w:t xml:space="preserve"> 16 </w:t>
      </w:r>
      <w:r>
        <w:rPr>
          <w:rFonts w:ascii="Lucida Sans Unicode" w:hAnsi="Lucida Sans Unicode" w:cs="Lucida Sans Unicode"/>
          <w:color w:val="1A1A1A"/>
        </w:rPr>
        <w:t>个</w:t>
      </w:r>
      <w:r>
        <w:rPr>
          <w:rFonts w:ascii="Lucida Sans Unicode" w:hAnsi="Lucida Sans Unicode" w:cs="Lucida Sans Unicode"/>
          <w:color w:val="1A1A1A"/>
        </w:rPr>
        <w:t xml:space="preserve"> CPU </w:t>
      </w:r>
      <w:r>
        <w:rPr>
          <w:rFonts w:ascii="Lucida Sans Unicode" w:hAnsi="Lucida Sans Unicode" w:cs="Lucida Sans Unicode"/>
          <w:color w:val="1A1A1A"/>
        </w:rPr>
        <w:t>核心的运算资源。</w:t>
      </w:r>
    </w:p>
    <w:p w:rsidR="00460EB9" w:rsidRDefault="00460EB9" w:rsidP="00460EB9">
      <w:pPr>
        <w:pStyle w:val="2"/>
      </w:pPr>
      <w:r>
        <w:t>iostat 命令</w:t>
      </w:r>
    </w:p>
    <w:p w:rsidR="00460EB9" w:rsidRDefault="00460EB9" w:rsidP="00460E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noProof/>
          <w:color w:val="1A1A1A"/>
        </w:rPr>
        <w:drawing>
          <wp:inline distT="0" distB="0" distL="0" distR="0">
            <wp:extent cx="6096000" cy="2114550"/>
            <wp:effectExtent l="0" t="0" r="0" b="0"/>
            <wp:docPr id="133" name="图片 133" descr="ios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ostat"/>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6096000" cy="2114550"/>
                    </a:xfrm>
                    <a:prstGeom prst="rect">
                      <a:avLst/>
                    </a:prstGeom>
                    <a:noFill/>
                    <a:ln>
                      <a:noFill/>
                    </a:ln>
                  </pic:spPr>
                </pic:pic>
              </a:graphicData>
            </a:graphic>
          </wp:inline>
        </w:drawing>
      </w:r>
    </w:p>
    <w:p w:rsidR="00460EB9" w:rsidRDefault="00460EB9" w:rsidP="00FA61C5">
      <w:pPr>
        <w:widowControl/>
        <w:numPr>
          <w:ilvl w:val="0"/>
          <w:numId w:val="43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r/s, w/s, rkB/s, wkB/s</w:t>
      </w:r>
      <w:r>
        <w:rPr>
          <w:rFonts w:ascii="Lucida Sans Unicode" w:hAnsi="Lucida Sans Unicode" w:cs="Lucida Sans Unicode"/>
          <w:color w:val="1A1A1A"/>
          <w:szCs w:val="21"/>
        </w:rPr>
        <w:t>：分别表示每秒读写次数和每秒读写数据量（千字节）。读写量过大，可能会引起性能问题。</w:t>
      </w:r>
    </w:p>
    <w:p w:rsidR="00460EB9" w:rsidRDefault="00460EB9" w:rsidP="00FA61C5">
      <w:pPr>
        <w:widowControl/>
        <w:numPr>
          <w:ilvl w:val="0"/>
          <w:numId w:val="43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await</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IO </w:t>
      </w:r>
      <w:r>
        <w:rPr>
          <w:rFonts w:ascii="Lucida Sans Unicode" w:hAnsi="Lucida Sans Unicode" w:cs="Lucida Sans Unicode"/>
          <w:color w:val="1A1A1A"/>
          <w:szCs w:val="21"/>
        </w:rPr>
        <w:t>操作的平均等待时间，单位是毫秒。这是应用程序在和磁盘交互时，需要消耗的时间，包括</w:t>
      </w:r>
      <w:r>
        <w:rPr>
          <w:rFonts w:ascii="Lucida Sans Unicode" w:hAnsi="Lucida Sans Unicode" w:cs="Lucida Sans Unicode"/>
          <w:color w:val="1A1A1A"/>
          <w:szCs w:val="21"/>
        </w:rPr>
        <w:t xml:space="preserve"> IO </w:t>
      </w:r>
      <w:r>
        <w:rPr>
          <w:rFonts w:ascii="Lucida Sans Unicode" w:hAnsi="Lucida Sans Unicode" w:cs="Lucida Sans Unicode"/>
          <w:color w:val="1A1A1A"/>
          <w:szCs w:val="21"/>
        </w:rPr>
        <w:t>等待和实际操作的耗时。如果这个数值过大，可能是硬件设备遇到了瓶颈或者出现故障。</w:t>
      </w:r>
    </w:p>
    <w:p w:rsidR="00460EB9" w:rsidRDefault="00460EB9" w:rsidP="00FA61C5">
      <w:pPr>
        <w:widowControl/>
        <w:numPr>
          <w:ilvl w:val="0"/>
          <w:numId w:val="43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avgqu-sz</w:t>
      </w:r>
      <w:r>
        <w:rPr>
          <w:rFonts w:ascii="Lucida Sans Unicode" w:hAnsi="Lucida Sans Unicode" w:cs="Lucida Sans Unicode"/>
          <w:color w:val="1A1A1A"/>
          <w:szCs w:val="21"/>
        </w:rPr>
        <w:t>：向设备发出的请求平均数量。如果这个数值大于</w:t>
      </w:r>
      <w:r>
        <w:rPr>
          <w:rFonts w:ascii="Lucida Sans Unicode" w:hAnsi="Lucida Sans Unicode" w:cs="Lucida Sans Unicode"/>
          <w:color w:val="1A1A1A"/>
          <w:szCs w:val="21"/>
        </w:rPr>
        <w:t xml:space="preserve"> 1 </w:t>
      </w:r>
      <w:r>
        <w:rPr>
          <w:rFonts w:ascii="Lucida Sans Unicode" w:hAnsi="Lucida Sans Unicode" w:cs="Lucida Sans Unicode"/>
          <w:color w:val="1A1A1A"/>
          <w:szCs w:val="21"/>
        </w:rPr>
        <w:t>，可能是硬件设备已经饱和（部分前端硬件设备支持并行写入）。</w:t>
      </w:r>
    </w:p>
    <w:p w:rsidR="00460EB9" w:rsidRDefault="00460EB9" w:rsidP="00FA61C5">
      <w:pPr>
        <w:widowControl/>
        <w:numPr>
          <w:ilvl w:val="0"/>
          <w:numId w:val="436"/>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%util</w:t>
      </w:r>
      <w:r>
        <w:rPr>
          <w:rFonts w:ascii="Lucida Sans Unicode" w:hAnsi="Lucida Sans Unicode" w:cs="Lucida Sans Unicode"/>
          <w:color w:val="1A1A1A"/>
          <w:szCs w:val="21"/>
        </w:rPr>
        <w:t>：设备利用率。这个数值表示设备的繁忙程度，经验值是如果超过</w:t>
      </w:r>
      <w:r>
        <w:rPr>
          <w:rFonts w:ascii="Lucida Sans Unicode" w:hAnsi="Lucida Sans Unicode" w:cs="Lucida Sans Unicode"/>
          <w:color w:val="1A1A1A"/>
          <w:szCs w:val="21"/>
        </w:rPr>
        <w:t xml:space="preserve"> 60 </w:t>
      </w:r>
      <w:r>
        <w:rPr>
          <w:rFonts w:ascii="Lucida Sans Unicode" w:hAnsi="Lucida Sans Unicode" w:cs="Lucida Sans Unicode"/>
          <w:color w:val="1A1A1A"/>
          <w:szCs w:val="21"/>
        </w:rPr>
        <w:t>，可能会影响</w:t>
      </w:r>
      <w:r>
        <w:rPr>
          <w:rFonts w:ascii="Lucida Sans Unicode" w:hAnsi="Lucida Sans Unicode" w:cs="Lucida Sans Unicode"/>
          <w:color w:val="1A1A1A"/>
          <w:szCs w:val="21"/>
        </w:rPr>
        <w:t xml:space="preserve"> IO </w:t>
      </w:r>
      <w:r>
        <w:rPr>
          <w:rFonts w:ascii="Lucida Sans Unicode" w:hAnsi="Lucida Sans Unicode" w:cs="Lucida Sans Unicode"/>
          <w:color w:val="1A1A1A"/>
          <w:szCs w:val="21"/>
        </w:rPr>
        <w:t>性能（可以参照</w:t>
      </w:r>
      <w:r>
        <w:rPr>
          <w:rFonts w:ascii="Lucida Sans Unicode" w:hAnsi="Lucida Sans Unicode" w:cs="Lucida Sans Unicode"/>
          <w:color w:val="1A1A1A"/>
          <w:szCs w:val="21"/>
        </w:rPr>
        <w:t xml:space="preserve"> IO </w:t>
      </w:r>
      <w:r>
        <w:rPr>
          <w:rFonts w:ascii="Lucida Sans Unicode" w:hAnsi="Lucida Sans Unicode" w:cs="Lucida Sans Unicode"/>
          <w:color w:val="1A1A1A"/>
          <w:szCs w:val="21"/>
        </w:rPr>
        <w:t>操作平均等待时间）。如果到达</w:t>
      </w:r>
      <w:r>
        <w:rPr>
          <w:rFonts w:ascii="Lucida Sans Unicode" w:hAnsi="Lucida Sans Unicode" w:cs="Lucida Sans Unicode"/>
          <w:color w:val="1A1A1A"/>
          <w:szCs w:val="21"/>
        </w:rPr>
        <w:t xml:space="preserve"> 100% </w:t>
      </w:r>
      <w:r>
        <w:rPr>
          <w:rFonts w:ascii="Lucida Sans Unicode" w:hAnsi="Lucida Sans Unicode" w:cs="Lucida Sans Unicode"/>
          <w:color w:val="1A1A1A"/>
          <w:szCs w:val="21"/>
        </w:rPr>
        <w:t>，说明硬件设备已经饱和。</w:t>
      </w:r>
    </w:p>
    <w:p w:rsidR="00460EB9" w:rsidRDefault="00460EB9" w:rsidP="00460E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如果显示的是逻辑设备的数据，那么设备利用率不代表后端实际的硬件设备已经饱和。值得注意的是，即使</w:t>
      </w:r>
      <w:r>
        <w:rPr>
          <w:rFonts w:ascii="Lucida Sans Unicode" w:hAnsi="Lucida Sans Unicode" w:cs="Lucida Sans Unicode"/>
          <w:color w:val="1A1A1A"/>
        </w:rPr>
        <w:t xml:space="preserve"> IO </w:t>
      </w:r>
      <w:r>
        <w:rPr>
          <w:rFonts w:ascii="Lucida Sans Unicode" w:hAnsi="Lucida Sans Unicode" w:cs="Lucida Sans Unicode"/>
          <w:color w:val="1A1A1A"/>
        </w:rPr>
        <w:t>性能不理想，也不一定意味这应用程序性能会不好，可以利用诸如预读取、写缓存等策略提升应用性能。</w:t>
      </w:r>
    </w:p>
    <w:p w:rsidR="00460EB9" w:rsidRDefault="00460EB9" w:rsidP="00460EB9">
      <w:pPr>
        <w:pStyle w:val="2"/>
      </w:pPr>
      <w:r>
        <w:t>free 命令</w:t>
      </w:r>
    </w:p>
    <w:p w:rsidR="00460EB9" w:rsidRDefault="00167304" w:rsidP="00460EB9">
      <w:pPr>
        <w:pStyle w:val="a3"/>
        <w:shd w:val="clear" w:color="auto" w:fill="FFFFFF"/>
        <w:spacing w:before="150" w:beforeAutospacing="0" w:after="420" w:afterAutospacing="0"/>
        <w:rPr>
          <w:rFonts w:ascii="Lucida Sans Unicode" w:hAnsi="Lucida Sans Unicode" w:cs="Lucida Sans Unicode"/>
          <w:color w:val="1A1A1A"/>
        </w:rPr>
      </w:pPr>
      <w:hyperlink r:id="rId525" w:tgtFrame="_blank" w:history="1">
        <w:r w:rsidR="00460EB9">
          <w:rPr>
            <w:rStyle w:val="a5"/>
            <w:rFonts w:ascii="Lucida Sans Unicode" w:hAnsi="Lucida Sans Unicode" w:cs="Lucida Sans Unicode"/>
            <w:color w:val="0088CC"/>
          </w:rPr>
          <w:t>《</w:t>
        </w:r>
        <w:r w:rsidR="00460EB9">
          <w:rPr>
            <w:rStyle w:val="a5"/>
            <w:rFonts w:ascii="Lucida Sans Unicode" w:hAnsi="Lucida Sans Unicode" w:cs="Lucida Sans Unicode"/>
            <w:color w:val="0088CC"/>
          </w:rPr>
          <w:t xml:space="preserve">Linux </w:t>
        </w:r>
        <w:r w:rsidR="00460EB9">
          <w:rPr>
            <w:rStyle w:val="a5"/>
            <w:rFonts w:ascii="Lucida Sans Unicode" w:hAnsi="Lucida Sans Unicode" w:cs="Lucida Sans Unicode"/>
            <w:color w:val="0088CC"/>
          </w:rPr>
          <w:t>命令大全</w:t>
        </w:r>
        <w:r w:rsidR="00460EB9">
          <w:rPr>
            <w:rStyle w:val="a5"/>
            <w:rFonts w:ascii="Lucida Sans Unicode" w:hAnsi="Lucida Sans Unicode" w:cs="Lucida Sans Unicode"/>
            <w:color w:val="0088CC"/>
          </w:rPr>
          <w:t xml:space="preserve"> —— free </w:t>
        </w:r>
        <w:r w:rsidR="00460EB9">
          <w:rPr>
            <w:rStyle w:val="a5"/>
            <w:rFonts w:ascii="Lucida Sans Unicode" w:hAnsi="Lucida Sans Unicode" w:cs="Lucida Sans Unicode"/>
            <w:color w:val="0088CC"/>
          </w:rPr>
          <w:t>命令》</w:t>
        </w:r>
      </w:hyperlink>
    </w:p>
    <w:p w:rsidR="00460EB9" w:rsidRDefault="00460EB9" w:rsidP="00460E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noProof/>
          <w:color w:val="1A1A1A"/>
        </w:rPr>
        <w:drawing>
          <wp:inline distT="0" distB="0" distL="0" distR="0">
            <wp:extent cx="5057775" cy="1143000"/>
            <wp:effectExtent l="0" t="0" r="9525" b="0"/>
            <wp:docPr id="134" name="图片 134" descr="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ree"/>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057775" cy="1143000"/>
                    </a:xfrm>
                    <a:prstGeom prst="rect">
                      <a:avLst/>
                    </a:prstGeom>
                    <a:noFill/>
                    <a:ln>
                      <a:noFill/>
                    </a:ln>
                  </pic:spPr>
                </pic:pic>
              </a:graphicData>
            </a:graphic>
          </wp:inline>
        </w:drawing>
      </w:r>
    </w:p>
    <w:p w:rsidR="00460EB9" w:rsidRDefault="00460EB9" w:rsidP="00460EB9">
      <w:pPr>
        <w:pStyle w:val="a3"/>
        <w:shd w:val="clear" w:color="auto" w:fill="FFFFFF"/>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 xml:space="preserve">free </w:t>
      </w:r>
      <w:r>
        <w:rPr>
          <w:rFonts w:ascii="Lucida Sans Unicode" w:hAnsi="Lucida Sans Unicode" w:cs="Lucida Sans Unicode"/>
          <w:color w:val="1A1A1A"/>
        </w:rPr>
        <w:t>命令可以查看系统内存的使用情况，</w:t>
      </w:r>
      <w:r>
        <w:rPr>
          <w:rStyle w:val="HTML"/>
          <w:rFonts w:ascii="Lucida Console" w:hAnsi="Lucida Console"/>
          <w:color w:val="1A1A1A"/>
          <w:sz w:val="21"/>
          <w:szCs w:val="21"/>
          <w:bdr w:val="single" w:sz="6" w:space="1" w:color="CCCCCC" w:frame="1"/>
          <w:shd w:val="clear" w:color="auto" w:fill="DDDDDD"/>
        </w:rPr>
        <w:t>-m</w:t>
      </w:r>
      <w:r>
        <w:rPr>
          <w:rFonts w:ascii="Lucida Sans Unicode" w:hAnsi="Lucida Sans Unicode" w:cs="Lucida Sans Unicode"/>
          <w:color w:val="1A1A1A"/>
        </w:rPr>
        <w:t> </w:t>
      </w:r>
      <w:r>
        <w:rPr>
          <w:rFonts w:ascii="Lucida Sans Unicode" w:hAnsi="Lucida Sans Unicode" w:cs="Lucida Sans Unicode"/>
          <w:color w:val="1A1A1A"/>
        </w:rPr>
        <w:t>参数表示按照兆字节展示。最后两列分别表示用于</w:t>
      </w:r>
      <w:r>
        <w:rPr>
          <w:rFonts w:ascii="Lucida Sans Unicode" w:hAnsi="Lucida Sans Unicode" w:cs="Lucida Sans Unicode"/>
          <w:color w:val="1A1A1A"/>
        </w:rPr>
        <w:t>IO</w:t>
      </w:r>
      <w:r>
        <w:rPr>
          <w:rFonts w:ascii="Lucida Sans Unicode" w:hAnsi="Lucida Sans Unicode" w:cs="Lucida Sans Unicode"/>
          <w:color w:val="1A1A1A"/>
        </w:rPr>
        <w:t>缓存的内存数，和用于文件系统页缓存的内存数。需要注意的是，第二行</w:t>
      </w:r>
      <w:r>
        <w:rPr>
          <w:rFonts w:ascii="Lucida Sans Unicode" w:hAnsi="Lucida Sans Unicode" w:cs="Lucida Sans Unicode"/>
          <w:color w:val="1A1A1A"/>
        </w:rPr>
        <w:t> </w:t>
      </w:r>
      <w:r>
        <w:rPr>
          <w:rStyle w:val="HTML"/>
          <w:rFonts w:ascii="Lucida Console" w:hAnsi="Lucida Console"/>
          <w:color w:val="1A1A1A"/>
          <w:sz w:val="21"/>
          <w:szCs w:val="21"/>
          <w:bdr w:val="single" w:sz="6" w:space="1" w:color="CCCCCC" w:frame="1"/>
          <w:shd w:val="clear" w:color="auto" w:fill="DDDDDD"/>
        </w:rPr>
        <w:t>-/+ buffers/cache</w:t>
      </w:r>
      <w:r>
        <w:rPr>
          <w:rFonts w:ascii="Lucida Sans Unicode" w:hAnsi="Lucida Sans Unicode" w:cs="Lucida Sans Unicode"/>
          <w:color w:val="1A1A1A"/>
        </w:rPr>
        <w:t> </w:t>
      </w:r>
      <w:r>
        <w:rPr>
          <w:rFonts w:ascii="Lucida Sans Unicode" w:hAnsi="Lucida Sans Unicode" w:cs="Lucida Sans Unicode"/>
          <w:color w:val="1A1A1A"/>
        </w:rPr>
        <w:t>，看上去缓存占用了大量内存空间。</w:t>
      </w:r>
    </w:p>
    <w:p w:rsidR="00460EB9" w:rsidRDefault="00460EB9" w:rsidP="00460E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这是</w:t>
      </w:r>
      <w:r>
        <w:rPr>
          <w:rFonts w:ascii="Lucida Sans Unicode" w:hAnsi="Lucida Sans Unicode" w:cs="Lucida Sans Unicode"/>
          <w:color w:val="1A1A1A"/>
        </w:rPr>
        <w:t xml:space="preserve"> Linux </w:t>
      </w:r>
      <w:r>
        <w:rPr>
          <w:rFonts w:ascii="Lucida Sans Unicode" w:hAnsi="Lucida Sans Unicode" w:cs="Lucida Sans Unicode"/>
          <w:color w:val="1A1A1A"/>
        </w:rPr>
        <w:t>系统的内存使用策略，尽可能的利用内存，如果应用程序需要内存，这部分内存会立即被回收并分配给应用程序。因此，这部分内存一般也被当成是可用内存。</w:t>
      </w:r>
    </w:p>
    <w:p w:rsidR="00460EB9" w:rsidRDefault="00460EB9" w:rsidP="00460E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如果可用内存非常少，系统可能会动用交换区</w:t>
      </w:r>
      <w:r>
        <w:rPr>
          <w:rFonts w:ascii="Lucida Sans Unicode" w:hAnsi="Lucida Sans Unicode" w:cs="Lucida Sans Unicode"/>
          <w:color w:val="1A1A1A"/>
        </w:rPr>
        <w:t>(</w:t>
      </w:r>
      <w:r>
        <w:rPr>
          <w:rFonts w:ascii="Lucida Sans Unicode" w:hAnsi="Lucida Sans Unicode" w:cs="Lucida Sans Unicode"/>
          <w:color w:val="1A1A1A"/>
        </w:rPr>
        <w:t>如果配置了的话</w:t>
      </w:r>
      <w:r>
        <w:rPr>
          <w:rFonts w:ascii="Lucida Sans Unicode" w:hAnsi="Lucida Sans Unicode" w:cs="Lucida Sans Unicode"/>
          <w:color w:val="1A1A1A"/>
        </w:rPr>
        <w:t>)</w:t>
      </w:r>
      <w:r>
        <w:rPr>
          <w:rFonts w:ascii="Lucida Sans Unicode" w:hAnsi="Lucida Sans Unicode" w:cs="Lucida Sans Unicode"/>
          <w:color w:val="1A1A1A"/>
        </w:rPr>
        <w:t>，这样会增加</w:t>
      </w:r>
      <w:r>
        <w:rPr>
          <w:rFonts w:ascii="Lucida Sans Unicode" w:hAnsi="Lucida Sans Unicode" w:cs="Lucida Sans Unicode"/>
          <w:color w:val="1A1A1A"/>
        </w:rPr>
        <w:t xml:space="preserve"> IO </w:t>
      </w:r>
      <w:r>
        <w:rPr>
          <w:rFonts w:ascii="Lucida Sans Unicode" w:hAnsi="Lucida Sans Unicode" w:cs="Lucida Sans Unicode"/>
          <w:color w:val="1A1A1A"/>
        </w:rPr>
        <w:t>开销</w:t>
      </w:r>
      <w:r>
        <w:rPr>
          <w:rFonts w:ascii="Lucida Sans Unicode" w:hAnsi="Lucida Sans Unicode" w:cs="Lucida Sans Unicode"/>
          <w:color w:val="1A1A1A"/>
        </w:rPr>
        <w:t>(</w:t>
      </w:r>
      <w:r>
        <w:rPr>
          <w:rFonts w:ascii="Lucida Sans Unicode" w:hAnsi="Lucida Sans Unicode" w:cs="Lucida Sans Unicode"/>
          <w:color w:val="1A1A1A"/>
        </w:rPr>
        <w:t>可以在</w:t>
      </w:r>
      <w:r>
        <w:rPr>
          <w:rFonts w:ascii="Lucida Sans Unicode" w:hAnsi="Lucida Sans Unicode" w:cs="Lucida Sans Unicode"/>
          <w:color w:val="1A1A1A"/>
        </w:rPr>
        <w:t xml:space="preserve"> iostat </w:t>
      </w:r>
      <w:r>
        <w:rPr>
          <w:rFonts w:ascii="Lucida Sans Unicode" w:hAnsi="Lucida Sans Unicode" w:cs="Lucida Sans Unicode"/>
          <w:color w:val="1A1A1A"/>
        </w:rPr>
        <w:t>命令中体现</w:t>
      </w:r>
      <w:r>
        <w:rPr>
          <w:rFonts w:ascii="Lucida Sans Unicode" w:hAnsi="Lucida Sans Unicode" w:cs="Lucida Sans Unicode"/>
          <w:color w:val="1A1A1A"/>
        </w:rPr>
        <w:t>)</w:t>
      </w:r>
      <w:r>
        <w:rPr>
          <w:rFonts w:ascii="Lucida Sans Unicode" w:hAnsi="Lucida Sans Unicode" w:cs="Lucida Sans Unicode"/>
          <w:color w:val="1A1A1A"/>
        </w:rPr>
        <w:t>，降低系统性能。</w:t>
      </w:r>
    </w:p>
    <w:p w:rsidR="00460EB9" w:rsidRDefault="00460EB9" w:rsidP="00460E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w:t>
      </w:r>
      <w:r>
        <w:rPr>
          <w:rStyle w:val="a4"/>
          <w:rFonts w:ascii="Lucida Sans Unicode" w:hAnsi="Lucida Sans Unicode" w:cs="Lucida Sans Unicode"/>
          <w:color w:val="1A1A1A"/>
        </w:rPr>
        <w:t>【重要】</w:t>
      </w:r>
      <w:r>
        <w:rPr>
          <w:rStyle w:val="a4"/>
          <w:rFonts w:ascii="Lucida Sans Unicode" w:hAnsi="Lucida Sans Unicode" w:cs="Lucida Sans Unicode"/>
          <w:color w:val="1A1A1A"/>
        </w:rPr>
        <w:t>Linux</w:t>
      </w:r>
      <w:r>
        <w:rPr>
          <w:rStyle w:val="a4"/>
          <w:rFonts w:ascii="Lucida Sans Unicode" w:hAnsi="Lucida Sans Unicode" w:cs="Lucida Sans Unicode"/>
          <w:color w:val="1A1A1A"/>
        </w:rPr>
        <w:t>系统里，您知道</w:t>
      </w:r>
      <w:r>
        <w:rPr>
          <w:rStyle w:val="a4"/>
          <w:rFonts w:ascii="Lucida Sans Unicode" w:hAnsi="Lucida Sans Unicode" w:cs="Lucida Sans Unicode"/>
          <w:color w:val="1A1A1A"/>
        </w:rPr>
        <w:t xml:space="preserve"> buffer </w:t>
      </w:r>
      <w:r>
        <w:rPr>
          <w:rStyle w:val="a4"/>
          <w:rFonts w:ascii="Lucida Sans Unicode" w:hAnsi="Lucida Sans Unicode" w:cs="Lucida Sans Unicode"/>
          <w:color w:val="1A1A1A"/>
        </w:rPr>
        <w:t>和</w:t>
      </w:r>
      <w:r>
        <w:rPr>
          <w:rStyle w:val="a4"/>
          <w:rFonts w:ascii="Lucida Sans Unicode" w:hAnsi="Lucida Sans Unicode" w:cs="Lucida Sans Unicode"/>
          <w:color w:val="1A1A1A"/>
        </w:rPr>
        <w:t xml:space="preserve"> cache </w:t>
      </w:r>
      <w:r>
        <w:rPr>
          <w:rStyle w:val="a4"/>
          <w:rFonts w:ascii="Lucida Sans Unicode" w:hAnsi="Lucida Sans Unicode" w:cs="Lucida Sans Unicode"/>
          <w:color w:val="1A1A1A"/>
        </w:rPr>
        <w:t>如何区分吗？</w:t>
      </w:r>
    </w:p>
    <w:p w:rsidR="00460EB9" w:rsidRDefault="00460EB9" w:rsidP="00460E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Buffer </w:t>
      </w:r>
      <w:r>
        <w:rPr>
          <w:rFonts w:ascii="Lucida Sans Unicode" w:hAnsi="Lucida Sans Unicode" w:cs="Lucida Sans Unicode"/>
          <w:color w:val="1A1A1A"/>
        </w:rPr>
        <w:t>和</w:t>
      </w:r>
      <w:r>
        <w:rPr>
          <w:rFonts w:ascii="Lucida Sans Unicode" w:hAnsi="Lucida Sans Unicode" w:cs="Lucida Sans Unicode"/>
          <w:color w:val="1A1A1A"/>
        </w:rPr>
        <w:t xml:space="preserve"> Cache </w:t>
      </w:r>
      <w:r>
        <w:rPr>
          <w:rFonts w:ascii="Lucida Sans Unicode" w:hAnsi="Lucida Sans Unicode" w:cs="Lucida Sans Unicode"/>
          <w:color w:val="1A1A1A"/>
        </w:rPr>
        <w:t>都是内存中的一块区域。</w:t>
      </w:r>
    </w:p>
    <w:p w:rsidR="00460EB9" w:rsidRDefault="00460EB9" w:rsidP="00FA61C5">
      <w:pPr>
        <w:widowControl/>
        <w:numPr>
          <w:ilvl w:val="0"/>
          <w:numId w:val="43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当</w:t>
      </w:r>
      <w:r>
        <w:rPr>
          <w:rFonts w:ascii="Lucida Sans Unicode" w:hAnsi="Lucida Sans Unicode" w:cs="Lucida Sans Unicode"/>
          <w:color w:val="1A1A1A"/>
          <w:szCs w:val="21"/>
        </w:rPr>
        <w:t xml:space="preserve"> CPU </w:t>
      </w:r>
      <w:r>
        <w:rPr>
          <w:rFonts w:ascii="Lucida Sans Unicode" w:hAnsi="Lucida Sans Unicode" w:cs="Lucida Sans Unicode"/>
          <w:color w:val="1A1A1A"/>
          <w:szCs w:val="21"/>
        </w:rPr>
        <w:t>需要写数据到磁盘时，由于磁盘速度比较慢，所以</w:t>
      </w:r>
      <w:r>
        <w:rPr>
          <w:rFonts w:ascii="Lucida Sans Unicode" w:hAnsi="Lucida Sans Unicode" w:cs="Lucida Sans Unicode"/>
          <w:color w:val="1A1A1A"/>
          <w:szCs w:val="21"/>
        </w:rPr>
        <w:t xml:space="preserve"> CPU </w:t>
      </w:r>
      <w:r>
        <w:rPr>
          <w:rFonts w:ascii="Lucida Sans Unicode" w:hAnsi="Lucida Sans Unicode" w:cs="Lucida Sans Unicode"/>
          <w:color w:val="1A1A1A"/>
          <w:szCs w:val="21"/>
        </w:rPr>
        <w:t>先把数据存进</w:t>
      </w:r>
      <w:r>
        <w:rPr>
          <w:rFonts w:ascii="Lucida Sans Unicode" w:hAnsi="Lucida Sans Unicode" w:cs="Lucida Sans Unicode"/>
          <w:color w:val="1A1A1A"/>
          <w:szCs w:val="21"/>
        </w:rPr>
        <w:t xml:space="preserve"> Buffer </w:t>
      </w:r>
      <w:r>
        <w:rPr>
          <w:rFonts w:ascii="Lucida Sans Unicode" w:hAnsi="Lucida Sans Unicode" w:cs="Lucida Sans Unicode"/>
          <w:color w:val="1A1A1A"/>
          <w:szCs w:val="21"/>
        </w:rPr>
        <w:t>，然后</w:t>
      </w:r>
      <w:r>
        <w:rPr>
          <w:rFonts w:ascii="Lucida Sans Unicode" w:hAnsi="Lucida Sans Unicode" w:cs="Lucida Sans Unicode"/>
          <w:color w:val="1A1A1A"/>
          <w:szCs w:val="21"/>
        </w:rPr>
        <w:t xml:space="preserve"> CPU </w:t>
      </w:r>
      <w:r>
        <w:rPr>
          <w:rFonts w:ascii="Lucida Sans Unicode" w:hAnsi="Lucida Sans Unicode" w:cs="Lucida Sans Unicode"/>
          <w:color w:val="1A1A1A"/>
          <w:szCs w:val="21"/>
        </w:rPr>
        <w:t>去执行其他任务，</w:t>
      </w:r>
      <w:r>
        <w:rPr>
          <w:rFonts w:ascii="Lucida Sans Unicode" w:hAnsi="Lucida Sans Unicode" w:cs="Lucida Sans Unicode"/>
          <w:color w:val="1A1A1A"/>
          <w:szCs w:val="21"/>
        </w:rPr>
        <w:t>Buffer</w:t>
      </w:r>
      <w:r>
        <w:rPr>
          <w:rFonts w:ascii="Lucida Sans Unicode" w:hAnsi="Lucida Sans Unicode" w:cs="Lucida Sans Unicode"/>
          <w:color w:val="1A1A1A"/>
          <w:szCs w:val="21"/>
        </w:rPr>
        <w:t>中的数据会定期写入磁。</w:t>
      </w:r>
    </w:p>
    <w:p w:rsidR="00460EB9" w:rsidRDefault="00460EB9" w:rsidP="00FA61C5">
      <w:pPr>
        <w:widowControl/>
        <w:numPr>
          <w:ilvl w:val="0"/>
          <w:numId w:val="437"/>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当</w:t>
      </w:r>
      <w:r>
        <w:rPr>
          <w:rFonts w:ascii="Lucida Sans Unicode" w:hAnsi="Lucida Sans Unicode" w:cs="Lucida Sans Unicode"/>
          <w:color w:val="1A1A1A"/>
          <w:szCs w:val="21"/>
        </w:rPr>
        <w:t xml:space="preserve"> CPU </w:t>
      </w:r>
      <w:r>
        <w:rPr>
          <w:rFonts w:ascii="Lucida Sans Unicode" w:hAnsi="Lucida Sans Unicode" w:cs="Lucida Sans Unicode"/>
          <w:color w:val="1A1A1A"/>
          <w:szCs w:val="21"/>
        </w:rPr>
        <w:t>需要从磁盘读入数据时，由于磁盘速度比较慢，可以把即将用到的数据提前存入</w:t>
      </w:r>
      <w:r>
        <w:rPr>
          <w:rFonts w:ascii="Lucida Sans Unicode" w:hAnsi="Lucida Sans Unicode" w:cs="Lucida Sans Unicode"/>
          <w:color w:val="1A1A1A"/>
          <w:szCs w:val="21"/>
        </w:rPr>
        <w:t xml:space="preserve"> Cache </w:t>
      </w:r>
      <w:r>
        <w:rPr>
          <w:rFonts w:ascii="Lucida Sans Unicode" w:hAnsi="Lucida Sans Unicode" w:cs="Lucida Sans Unicode"/>
          <w:color w:val="1A1A1A"/>
          <w:szCs w:val="21"/>
        </w:rPr>
        <w:t>，</w:t>
      </w:r>
      <w:r>
        <w:rPr>
          <w:rFonts w:ascii="Lucida Sans Unicode" w:hAnsi="Lucida Sans Unicode" w:cs="Lucida Sans Unicode"/>
          <w:color w:val="1A1A1A"/>
          <w:szCs w:val="21"/>
        </w:rPr>
        <w:t xml:space="preserve">CPU </w:t>
      </w:r>
      <w:r>
        <w:rPr>
          <w:rFonts w:ascii="Lucida Sans Unicode" w:hAnsi="Lucida Sans Unicode" w:cs="Lucida Sans Unicode"/>
          <w:color w:val="1A1A1A"/>
          <w:szCs w:val="21"/>
        </w:rPr>
        <w:t>直接从</w:t>
      </w:r>
      <w:r>
        <w:rPr>
          <w:rFonts w:ascii="Lucida Sans Unicode" w:hAnsi="Lucida Sans Unicode" w:cs="Lucida Sans Unicode"/>
          <w:color w:val="1A1A1A"/>
          <w:szCs w:val="21"/>
        </w:rPr>
        <w:t xml:space="preserve"> Cache</w:t>
      </w:r>
      <w:r>
        <w:rPr>
          <w:rFonts w:ascii="Lucida Sans Unicode" w:hAnsi="Lucida Sans Unicode" w:cs="Lucida Sans Unicode"/>
          <w:color w:val="1A1A1A"/>
          <w:szCs w:val="21"/>
        </w:rPr>
        <w:t>中</w:t>
      </w:r>
      <w:r>
        <w:rPr>
          <w:rFonts w:ascii="Lucida Sans Unicode" w:hAnsi="Lucida Sans Unicode" w:cs="Lucida Sans Unicode"/>
          <w:color w:val="1A1A1A"/>
          <w:szCs w:val="21"/>
        </w:rPr>
        <w:t xml:space="preserve"> </w:t>
      </w:r>
      <w:r>
        <w:rPr>
          <w:rFonts w:ascii="Lucida Sans Unicode" w:hAnsi="Lucida Sans Unicode" w:cs="Lucida Sans Unicode"/>
          <w:color w:val="1A1A1A"/>
          <w:szCs w:val="21"/>
        </w:rPr>
        <w:t>拿数据要快的多。</w:t>
      </w:r>
    </w:p>
    <w:p w:rsidR="00460EB9" w:rsidRDefault="00460EB9" w:rsidP="00460E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详细的，可以看看</w:t>
      </w:r>
      <w:r>
        <w:rPr>
          <w:rFonts w:ascii="Lucida Sans Unicode" w:hAnsi="Lucida Sans Unicode" w:cs="Lucida Sans Unicode"/>
          <w:color w:val="1A1A1A"/>
        </w:rPr>
        <w:t> </w:t>
      </w:r>
      <w:hyperlink r:id="rId527" w:tgtFrame="_blank" w:history="1">
        <w:r>
          <w:rPr>
            <w:rStyle w:val="a5"/>
            <w:rFonts w:ascii="Lucida Sans Unicode" w:hAnsi="Lucida Sans Unicode" w:cs="Lucida Sans Unicode"/>
            <w:color w:val="0088CC"/>
          </w:rPr>
          <w:t>《</w:t>
        </w:r>
        <w:r>
          <w:rPr>
            <w:rStyle w:val="a5"/>
            <w:rFonts w:ascii="Lucida Sans Unicode" w:hAnsi="Lucida Sans Unicode" w:cs="Lucida Sans Unicode"/>
            <w:color w:val="0088CC"/>
          </w:rPr>
          <w:t>Linux</w:t>
        </w:r>
        <w:r>
          <w:rPr>
            <w:rStyle w:val="a5"/>
            <w:rFonts w:ascii="Lucida Sans Unicode" w:hAnsi="Lucida Sans Unicode" w:cs="Lucida Sans Unicode"/>
            <w:color w:val="0088CC"/>
          </w:rPr>
          <w:t>中</w:t>
        </w:r>
        <w:r>
          <w:rPr>
            <w:rStyle w:val="a5"/>
            <w:rFonts w:ascii="Lucida Sans Unicode" w:hAnsi="Lucida Sans Unicode" w:cs="Lucida Sans Unicode"/>
            <w:color w:val="0088CC"/>
          </w:rPr>
          <w:t xml:space="preserve"> buffer/cache</w:t>
        </w:r>
        <w:r>
          <w:rPr>
            <w:rStyle w:val="a5"/>
            <w:rFonts w:ascii="Lucida Sans Unicode" w:hAnsi="Lucida Sans Unicode" w:cs="Lucida Sans Unicode"/>
            <w:color w:val="0088CC"/>
          </w:rPr>
          <w:t>、</w:t>
        </w:r>
        <w:r>
          <w:rPr>
            <w:rStyle w:val="a5"/>
            <w:rFonts w:ascii="Lucida Sans Unicode" w:hAnsi="Lucida Sans Unicode" w:cs="Lucida Sans Unicode"/>
            <w:color w:val="0088CC"/>
          </w:rPr>
          <w:t>swap</w:t>
        </w:r>
        <w:r>
          <w:rPr>
            <w:rStyle w:val="a5"/>
            <w:rFonts w:ascii="Lucida Sans Unicode" w:hAnsi="Lucida Sans Unicode" w:cs="Lucida Sans Unicode"/>
            <w:color w:val="0088CC"/>
          </w:rPr>
          <w:t>、虚拟内存和</w:t>
        </w:r>
        <w:r>
          <w:rPr>
            <w:rStyle w:val="a5"/>
            <w:rFonts w:ascii="Lucida Sans Unicode" w:hAnsi="Lucida Sans Unicode" w:cs="Lucida Sans Unicode"/>
            <w:color w:val="0088CC"/>
          </w:rPr>
          <w:t>Page</w:t>
        </w:r>
        <w:r>
          <w:rPr>
            <w:rStyle w:val="a5"/>
            <w:rFonts w:ascii="Lucida Sans Unicode" w:hAnsi="Lucida Sans Unicode" w:cs="Lucida Sans Unicode"/>
            <w:color w:val="0088CC"/>
          </w:rPr>
          <w:t>》</w:t>
        </w:r>
      </w:hyperlink>
      <w:r>
        <w:rPr>
          <w:rFonts w:ascii="Lucida Sans Unicode" w:hAnsi="Lucida Sans Unicode" w:cs="Lucida Sans Unicode"/>
          <w:color w:val="1A1A1A"/>
        </w:rPr>
        <w:t> </w:t>
      </w:r>
      <w:r>
        <w:rPr>
          <w:rFonts w:ascii="Lucida Sans Unicode" w:hAnsi="Lucida Sans Unicode" w:cs="Lucida Sans Unicode"/>
          <w:color w:val="1A1A1A"/>
        </w:rPr>
        <w:t>。</w:t>
      </w:r>
    </w:p>
    <w:p w:rsidR="00460EB9" w:rsidRDefault="00460EB9" w:rsidP="00460EB9">
      <w:pPr>
        <w:pStyle w:val="2"/>
      </w:pPr>
      <w:r>
        <w:t>sar 命令</w:t>
      </w:r>
    </w:p>
    <w:p w:rsidR="00460EB9" w:rsidRDefault="00167304" w:rsidP="00460EB9">
      <w:pPr>
        <w:pStyle w:val="a3"/>
        <w:shd w:val="clear" w:color="auto" w:fill="FFFFFF"/>
        <w:spacing w:before="150" w:beforeAutospacing="0" w:after="420" w:afterAutospacing="0"/>
        <w:rPr>
          <w:rFonts w:ascii="Lucida Sans Unicode" w:hAnsi="Lucida Sans Unicode" w:cs="Lucida Sans Unicode"/>
          <w:color w:val="1A1A1A"/>
        </w:rPr>
      </w:pPr>
      <w:hyperlink r:id="rId528" w:tgtFrame="_blank" w:history="1">
        <w:r w:rsidR="00460EB9">
          <w:rPr>
            <w:rStyle w:val="a5"/>
            <w:rFonts w:ascii="Lucida Sans Unicode" w:hAnsi="Lucida Sans Unicode" w:cs="Lucida Sans Unicode"/>
            <w:color w:val="0088CC"/>
          </w:rPr>
          <w:t>《</w:t>
        </w:r>
        <w:r w:rsidR="00460EB9">
          <w:rPr>
            <w:rStyle w:val="a5"/>
            <w:rFonts w:ascii="Lucida Sans Unicode" w:hAnsi="Lucida Sans Unicode" w:cs="Lucida Sans Unicode"/>
            <w:color w:val="0088CC"/>
          </w:rPr>
          <w:t xml:space="preserve">Linux </w:t>
        </w:r>
        <w:r w:rsidR="00460EB9">
          <w:rPr>
            <w:rStyle w:val="a5"/>
            <w:rFonts w:ascii="Lucida Sans Unicode" w:hAnsi="Lucida Sans Unicode" w:cs="Lucida Sans Unicode"/>
            <w:color w:val="0088CC"/>
          </w:rPr>
          <w:t>命令大全</w:t>
        </w:r>
        <w:r w:rsidR="00460EB9">
          <w:rPr>
            <w:rStyle w:val="a5"/>
            <w:rFonts w:ascii="Lucida Sans Unicode" w:hAnsi="Lucida Sans Unicode" w:cs="Lucida Sans Unicode"/>
            <w:color w:val="0088CC"/>
          </w:rPr>
          <w:t xml:space="preserve"> —— sar </w:t>
        </w:r>
        <w:r w:rsidR="00460EB9">
          <w:rPr>
            <w:rStyle w:val="a5"/>
            <w:rFonts w:ascii="Lucida Sans Unicode" w:hAnsi="Lucida Sans Unicode" w:cs="Lucida Sans Unicode"/>
            <w:color w:val="0088CC"/>
          </w:rPr>
          <w:t>命令》</w:t>
        </w:r>
      </w:hyperlink>
    </w:p>
    <w:p w:rsidR="00460EB9" w:rsidRDefault="00460EB9" w:rsidP="00460E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noProof/>
          <w:color w:val="1A1A1A"/>
        </w:rPr>
        <w:drawing>
          <wp:inline distT="0" distB="0" distL="0" distR="0">
            <wp:extent cx="6096000" cy="1933575"/>
            <wp:effectExtent l="0" t="0" r="0" b="9525"/>
            <wp:docPr id="136" name="图片 136" descr="sar 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ar 设备"/>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6096000" cy="1933575"/>
                    </a:xfrm>
                    <a:prstGeom prst="rect">
                      <a:avLst/>
                    </a:prstGeom>
                    <a:noFill/>
                    <a:ln>
                      <a:noFill/>
                    </a:ln>
                  </pic:spPr>
                </pic:pic>
              </a:graphicData>
            </a:graphic>
          </wp:inline>
        </w:drawing>
      </w:r>
    </w:p>
    <w:p w:rsidR="00460EB9" w:rsidRDefault="00460EB9" w:rsidP="00FA61C5">
      <w:pPr>
        <w:widowControl/>
        <w:numPr>
          <w:ilvl w:val="0"/>
          <w:numId w:val="438"/>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 xml:space="preserve">sar </w:t>
      </w:r>
      <w:r>
        <w:rPr>
          <w:rFonts w:ascii="Lucida Sans Unicode" w:hAnsi="Lucida Sans Unicode" w:cs="Lucida Sans Unicode"/>
          <w:color w:val="1A1A1A"/>
          <w:szCs w:val="21"/>
        </w:rPr>
        <w:t>命令在这里可以查看网络设备的吞吐率。在排查性能问题时，可以通过网络设备的吞吐量，判断网络设备是否已经饱和。如示例输出中，</w:t>
      </w:r>
      <w:r>
        <w:rPr>
          <w:rFonts w:ascii="Lucida Sans Unicode" w:hAnsi="Lucida Sans Unicode" w:cs="Lucida Sans Unicode"/>
          <w:color w:val="1A1A1A"/>
          <w:szCs w:val="21"/>
        </w:rPr>
        <w:t xml:space="preserve">eth0 </w:t>
      </w:r>
      <w:r>
        <w:rPr>
          <w:rFonts w:ascii="Lucida Sans Unicode" w:hAnsi="Lucida Sans Unicode" w:cs="Lucida Sans Unicode"/>
          <w:color w:val="1A1A1A"/>
          <w:szCs w:val="21"/>
        </w:rPr>
        <w:t>网卡设备，吞吐率大概在</w:t>
      </w:r>
      <w:r>
        <w:rPr>
          <w:rFonts w:ascii="Lucida Sans Unicode" w:hAnsi="Lucida Sans Unicode" w:cs="Lucida Sans Unicode"/>
          <w:color w:val="1A1A1A"/>
          <w:szCs w:val="21"/>
        </w:rPr>
        <w:t xml:space="preserve"> 22 Mbytes/s </w:t>
      </w:r>
      <w:r>
        <w:rPr>
          <w:rFonts w:ascii="Lucida Sans Unicode" w:hAnsi="Lucida Sans Unicode" w:cs="Lucida Sans Unicode"/>
          <w:color w:val="1A1A1A"/>
          <w:szCs w:val="21"/>
        </w:rPr>
        <w:t>，既</w:t>
      </w:r>
      <w:r>
        <w:rPr>
          <w:rFonts w:ascii="Lucida Sans Unicode" w:hAnsi="Lucida Sans Unicode" w:cs="Lucida Sans Unicode"/>
          <w:color w:val="1A1A1A"/>
          <w:szCs w:val="21"/>
        </w:rPr>
        <w:t xml:space="preserve"> 176 Mbits/sec </w:t>
      </w:r>
      <w:r>
        <w:rPr>
          <w:rFonts w:ascii="Lucida Sans Unicode" w:hAnsi="Lucida Sans Unicode" w:cs="Lucida Sans Unicode"/>
          <w:color w:val="1A1A1A"/>
          <w:szCs w:val="21"/>
        </w:rPr>
        <w:t>，没有达到</w:t>
      </w:r>
      <w:r>
        <w:rPr>
          <w:rFonts w:ascii="Lucida Sans Unicode" w:hAnsi="Lucida Sans Unicode" w:cs="Lucida Sans Unicode"/>
          <w:color w:val="1A1A1A"/>
          <w:szCs w:val="21"/>
        </w:rPr>
        <w:t xml:space="preserve"> 1Gbit/sec </w:t>
      </w:r>
      <w:r>
        <w:rPr>
          <w:rFonts w:ascii="Lucida Sans Unicode" w:hAnsi="Lucida Sans Unicode" w:cs="Lucida Sans Unicode"/>
          <w:color w:val="1A1A1A"/>
          <w:szCs w:val="21"/>
        </w:rPr>
        <w:t>的硬件上限。</w:t>
      </w:r>
    </w:p>
    <w:p w:rsidR="00460EB9" w:rsidRDefault="00460EB9" w:rsidP="00460E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noProof/>
          <w:color w:val="1A1A1A"/>
        </w:rPr>
        <w:drawing>
          <wp:inline distT="0" distB="0" distL="0" distR="0">
            <wp:extent cx="5648325" cy="2524125"/>
            <wp:effectExtent l="0" t="0" r="9525" b="9525"/>
            <wp:docPr id="135" name="图片 135" descr="sar 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ar TCP"/>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648325" cy="2524125"/>
                    </a:xfrm>
                    <a:prstGeom prst="rect">
                      <a:avLst/>
                    </a:prstGeom>
                    <a:noFill/>
                    <a:ln>
                      <a:noFill/>
                    </a:ln>
                  </pic:spPr>
                </pic:pic>
              </a:graphicData>
            </a:graphic>
          </wp:inline>
        </w:drawing>
      </w:r>
    </w:p>
    <w:p w:rsidR="00460EB9" w:rsidRDefault="00460EB9" w:rsidP="00FA61C5">
      <w:pPr>
        <w:widowControl/>
        <w:numPr>
          <w:ilvl w:val="0"/>
          <w:numId w:val="439"/>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sar</w:t>
      </w:r>
      <w:r>
        <w:rPr>
          <w:rFonts w:ascii="Lucida Sans Unicode" w:hAnsi="Lucida Sans Unicode" w:cs="Lucida Sans Unicode"/>
          <w:color w:val="1A1A1A"/>
          <w:szCs w:val="21"/>
        </w:rPr>
        <w:t>命令在这里用于查看</w:t>
      </w:r>
      <w:r>
        <w:rPr>
          <w:rFonts w:ascii="Lucida Sans Unicode" w:hAnsi="Lucida Sans Unicode" w:cs="Lucida Sans Unicode"/>
          <w:color w:val="1A1A1A"/>
          <w:szCs w:val="21"/>
        </w:rPr>
        <w:t xml:space="preserve"> TCP </w:t>
      </w:r>
      <w:r>
        <w:rPr>
          <w:rFonts w:ascii="Lucida Sans Unicode" w:hAnsi="Lucida Sans Unicode" w:cs="Lucida Sans Unicode"/>
          <w:color w:val="1A1A1A"/>
          <w:szCs w:val="21"/>
        </w:rPr>
        <w:t>连接状态，其中包括：</w:t>
      </w:r>
    </w:p>
    <w:p w:rsidR="00460EB9" w:rsidRDefault="00460EB9" w:rsidP="00FA61C5">
      <w:pPr>
        <w:widowControl/>
        <w:numPr>
          <w:ilvl w:val="1"/>
          <w:numId w:val="439"/>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active/s</w:t>
      </w:r>
      <w:r>
        <w:rPr>
          <w:rFonts w:ascii="Lucida Sans Unicode" w:hAnsi="Lucida Sans Unicode" w:cs="Lucida Sans Unicode"/>
          <w:color w:val="1A1A1A"/>
          <w:szCs w:val="21"/>
        </w:rPr>
        <w:t>：每秒本地发起的</w:t>
      </w:r>
      <w:r>
        <w:rPr>
          <w:rFonts w:ascii="Lucida Sans Unicode" w:hAnsi="Lucida Sans Unicode" w:cs="Lucida Sans Unicode"/>
          <w:color w:val="1A1A1A"/>
          <w:szCs w:val="21"/>
        </w:rPr>
        <w:t>TCP</w:t>
      </w:r>
      <w:r>
        <w:rPr>
          <w:rFonts w:ascii="Lucida Sans Unicode" w:hAnsi="Lucida Sans Unicode" w:cs="Lucida Sans Unicode"/>
          <w:color w:val="1A1A1A"/>
          <w:szCs w:val="21"/>
        </w:rPr>
        <w:t>连接数，既通过</w:t>
      </w:r>
      <w:r>
        <w:rPr>
          <w:rFonts w:ascii="Lucida Sans Unicode" w:hAnsi="Lucida Sans Unicode" w:cs="Lucida Sans Unicode"/>
          <w:color w:val="1A1A1A"/>
          <w:szCs w:val="21"/>
        </w:rPr>
        <w:t>connect</w:t>
      </w:r>
      <w:r>
        <w:rPr>
          <w:rFonts w:ascii="Lucida Sans Unicode" w:hAnsi="Lucida Sans Unicode" w:cs="Lucida Sans Unicode"/>
          <w:color w:val="1A1A1A"/>
          <w:szCs w:val="21"/>
        </w:rPr>
        <w:t>调用创建的</w:t>
      </w:r>
      <w:r>
        <w:rPr>
          <w:rFonts w:ascii="Lucida Sans Unicode" w:hAnsi="Lucida Sans Unicode" w:cs="Lucida Sans Unicode"/>
          <w:color w:val="1A1A1A"/>
          <w:szCs w:val="21"/>
        </w:rPr>
        <w:t>TCP</w:t>
      </w:r>
      <w:r>
        <w:rPr>
          <w:rFonts w:ascii="Lucida Sans Unicode" w:hAnsi="Lucida Sans Unicode" w:cs="Lucida Sans Unicode"/>
          <w:color w:val="1A1A1A"/>
          <w:szCs w:val="21"/>
        </w:rPr>
        <w:t>连接；</w:t>
      </w:r>
    </w:p>
    <w:p w:rsidR="00460EB9" w:rsidRDefault="00460EB9" w:rsidP="00FA61C5">
      <w:pPr>
        <w:widowControl/>
        <w:numPr>
          <w:ilvl w:val="1"/>
          <w:numId w:val="439"/>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passive/s</w:t>
      </w:r>
      <w:r>
        <w:rPr>
          <w:rFonts w:ascii="Lucida Sans Unicode" w:hAnsi="Lucida Sans Unicode" w:cs="Lucida Sans Unicode"/>
          <w:color w:val="1A1A1A"/>
          <w:szCs w:val="21"/>
        </w:rPr>
        <w:t>：每秒远程发起的</w:t>
      </w:r>
      <w:r>
        <w:rPr>
          <w:rFonts w:ascii="Lucida Sans Unicode" w:hAnsi="Lucida Sans Unicode" w:cs="Lucida Sans Unicode"/>
          <w:color w:val="1A1A1A"/>
          <w:szCs w:val="21"/>
        </w:rPr>
        <w:t>TCP</w:t>
      </w:r>
      <w:r>
        <w:rPr>
          <w:rFonts w:ascii="Lucida Sans Unicode" w:hAnsi="Lucida Sans Unicode" w:cs="Lucida Sans Unicode"/>
          <w:color w:val="1A1A1A"/>
          <w:szCs w:val="21"/>
        </w:rPr>
        <w:t>连接数，即通过</w:t>
      </w:r>
      <w:r>
        <w:rPr>
          <w:rFonts w:ascii="Lucida Sans Unicode" w:hAnsi="Lucida Sans Unicode" w:cs="Lucida Sans Unicode"/>
          <w:color w:val="1A1A1A"/>
          <w:szCs w:val="21"/>
        </w:rPr>
        <w:t>accept</w:t>
      </w:r>
      <w:r>
        <w:rPr>
          <w:rFonts w:ascii="Lucida Sans Unicode" w:hAnsi="Lucida Sans Unicode" w:cs="Lucida Sans Unicode"/>
          <w:color w:val="1A1A1A"/>
          <w:szCs w:val="21"/>
        </w:rPr>
        <w:t>调用创建的</w:t>
      </w:r>
      <w:r>
        <w:rPr>
          <w:rFonts w:ascii="Lucida Sans Unicode" w:hAnsi="Lucida Sans Unicode" w:cs="Lucida Sans Unicode"/>
          <w:color w:val="1A1A1A"/>
          <w:szCs w:val="21"/>
        </w:rPr>
        <w:t>TCP</w:t>
      </w:r>
      <w:r>
        <w:rPr>
          <w:rFonts w:ascii="Lucida Sans Unicode" w:hAnsi="Lucida Sans Unicode" w:cs="Lucida Sans Unicode"/>
          <w:color w:val="1A1A1A"/>
          <w:szCs w:val="21"/>
        </w:rPr>
        <w:t>连接；</w:t>
      </w:r>
    </w:p>
    <w:p w:rsidR="00460EB9" w:rsidRDefault="00460EB9" w:rsidP="00FA61C5">
      <w:pPr>
        <w:widowControl/>
        <w:numPr>
          <w:ilvl w:val="1"/>
          <w:numId w:val="439"/>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retrans/s</w:t>
      </w:r>
      <w:r>
        <w:rPr>
          <w:rFonts w:ascii="Lucida Sans Unicode" w:hAnsi="Lucida Sans Unicode" w:cs="Lucida Sans Unicode"/>
          <w:color w:val="1A1A1A"/>
          <w:szCs w:val="21"/>
        </w:rPr>
        <w:t>：每秒</w:t>
      </w:r>
      <w:r>
        <w:rPr>
          <w:rFonts w:ascii="Lucida Sans Unicode" w:hAnsi="Lucida Sans Unicode" w:cs="Lucida Sans Unicode"/>
          <w:color w:val="1A1A1A"/>
          <w:szCs w:val="21"/>
        </w:rPr>
        <w:t>TCP</w:t>
      </w:r>
      <w:r>
        <w:rPr>
          <w:rFonts w:ascii="Lucida Sans Unicode" w:hAnsi="Lucida Sans Unicode" w:cs="Lucida Sans Unicode"/>
          <w:color w:val="1A1A1A"/>
          <w:szCs w:val="21"/>
        </w:rPr>
        <w:t>重传数量；</w:t>
      </w:r>
    </w:p>
    <w:p w:rsidR="00460EB9" w:rsidRDefault="00460EB9" w:rsidP="00460E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TCP </w:t>
      </w:r>
      <w:r>
        <w:rPr>
          <w:rFonts w:ascii="Lucida Sans Unicode" w:hAnsi="Lucida Sans Unicode" w:cs="Lucida Sans Unicode"/>
          <w:color w:val="1A1A1A"/>
        </w:rPr>
        <w:t>连接数可以用来判断性能问题是否由于建立了过多的连接，进一步可以判断是主动发起的连接，还是被动接受的连接。</w:t>
      </w:r>
      <w:r>
        <w:rPr>
          <w:rFonts w:ascii="Lucida Sans Unicode" w:hAnsi="Lucida Sans Unicode" w:cs="Lucida Sans Unicode"/>
          <w:color w:val="1A1A1A"/>
        </w:rPr>
        <w:t xml:space="preserve">TCP </w:t>
      </w:r>
      <w:r>
        <w:rPr>
          <w:rFonts w:ascii="Lucida Sans Unicode" w:hAnsi="Lucida Sans Unicode" w:cs="Lucida Sans Unicode"/>
          <w:color w:val="1A1A1A"/>
        </w:rPr>
        <w:t>重传可能是因为网络环境恶劣，或者服务器压力。</w:t>
      </w:r>
    </w:p>
    <w:p w:rsidR="00460EB9" w:rsidRDefault="00460EB9" w:rsidP="00460E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w:t>
      </w:r>
      <w:r>
        <w:rPr>
          <w:rStyle w:val="a4"/>
          <w:rFonts w:ascii="Lucida Sans Unicode" w:hAnsi="Lucida Sans Unicode" w:cs="Lucida Sans Unicode"/>
          <w:color w:val="1A1A1A"/>
        </w:rPr>
        <w:t>我们可以使用哪个命令查看系统的历史负载（比如说两天前的）？</w:t>
      </w:r>
    </w:p>
    <w:tbl>
      <w:tblPr>
        <w:tblW w:w="6067" w:type="dxa"/>
        <w:tblCellMar>
          <w:top w:w="15" w:type="dxa"/>
          <w:left w:w="15" w:type="dxa"/>
          <w:bottom w:w="15" w:type="dxa"/>
          <w:right w:w="15" w:type="dxa"/>
        </w:tblCellMar>
        <w:tblLook w:val="04A0" w:firstRow="1" w:lastRow="0" w:firstColumn="1" w:lastColumn="0" w:noHBand="0" w:noVBand="1"/>
      </w:tblPr>
      <w:tblGrid>
        <w:gridCol w:w="6067"/>
      </w:tblGrid>
      <w:tr w:rsidR="00460EB9" w:rsidTr="00460EB9">
        <w:trPr>
          <w:trHeight w:val="525"/>
        </w:trPr>
        <w:tc>
          <w:tcPr>
            <w:tcW w:w="0" w:type="auto"/>
            <w:tcBorders>
              <w:top w:val="nil"/>
              <w:left w:val="nil"/>
              <w:bottom w:val="nil"/>
              <w:right w:val="nil"/>
            </w:tcBorders>
            <w:tcMar>
              <w:top w:w="0" w:type="dxa"/>
              <w:left w:w="0" w:type="dxa"/>
              <w:bottom w:w="0" w:type="dxa"/>
              <w:right w:w="0" w:type="dxa"/>
            </w:tcMar>
            <w:vAlign w:val="center"/>
            <w:hideMark/>
          </w:tcPr>
          <w:p w:rsidR="00460EB9" w:rsidRDefault="00460EB9">
            <w:pPr>
              <w:pStyle w:val="HTML0"/>
              <w:shd w:val="clear" w:color="auto" w:fill="272822"/>
              <w:rPr>
                <w:rFonts w:ascii="Lucida Console" w:hAnsi="Lucida Console"/>
                <w:color w:val="657B83"/>
                <w:sz w:val="22"/>
                <w:szCs w:val="22"/>
              </w:rPr>
            </w:pPr>
            <w:r>
              <w:rPr>
                <w:rStyle w:val="line"/>
                <w:rFonts w:ascii="Lucida Console" w:hAnsi="Lucida Console"/>
                <w:color w:val="FFFFFF"/>
                <w:sz w:val="22"/>
                <w:szCs w:val="22"/>
              </w:rPr>
              <w:t>sar -q -f /var/</w:t>
            </w:r>
            <w:r>
              <w:rPr>
                <w:rStyle w:val="builtin"/>
                <w:rFonts w:ascii="Lucida Console" w:hAnsi="Lucida Console"/>
                <w:color w:val="A6E22E"/>
                <w:sz w:val="22"/>
                <w:szCs w:val="22"/>
              </w:rPr>
              <w:t>log</w:t>
            </w:r>
            <w:r>
              <w:rPr>
                <w:rStyle w:val="line"/>
                <w:rFonts w:ascii="Lucida Console" w:hAnsi="Lucida Console"/>
                <w:color w:val="FFFFFF"/>
                <w:sz w:val="22"/>
                <w:szCs w:val="22"/>
              </w:rPr>
              <w:t xml:space="preserve">/sa/sa22 </w:t>
            </w:r>
            <w:r>
              <w:rPr>
                <w:rStyle w:val="comment"/>
                <w:rFonts w:ascii="Lucida Console" w:hAnsi="Lucida Console"/>
                <w:color w:val="75715E"/>
                <w:sz w:val="22"/>
                <w:szCs w:val="22"/>
              </w:rPr>
              <w:t xml:space="preserve"># </w:t>
            </w:r>
            <w:r>
              <w:rPr>
                <w:rStyle w:val="comment"/>
                <w:rFonts w:ascii="Lucida Console" w:hAnsi="Lucida Console"/>
                <w:color w:val="75715E"/>
                <w:sz w:val="22"/>
                <w:szCs w:val="22"/>
              </w:rPr>
              <w:t>查看</w:t>
            </w:r>
            <w:r>
              <w:rPr>
                <w:rStyle w:val="comment"/>
                <w:rFonts w:ascii="Lucida Console" w:hAnsi="Lucida Console"/>
                <w:color w:val="75715E"/>
                <w:sz w:val="22"/>
                <w:szCs w:val="22"/>
              </w:rPr>
              <w:t xml:space="preserve"> 22 </w:t>
            </w:r>
            <w:r>
              <w:rPr>
                <w:rStyle w:val="comment"/>
                <w:rFonts w:ascii="Lucida Console" w:hAnsi="Lucida Console"/>
                <w:color w:val="75715E"/>
                <w:sz w:val="22"/>
                <w:szCs w:val="22"/>
              </w:rPr>
              <w:t>号的系统负载</w:t>
            </w:r>
          </w:p>
        </w:tc>
      </w:tr>
    </w:tbl>
    <w:p w:rsidR="00460EB9" w:rsidRDefault="00460EB9" w:rsidP="00460EB9">
      <w:pPr>
        <w:pStyle w:val="2"/>
      </w:pPr>
      <w:r>
        <w:t>top 命令</w:t>
      </w:r>
    </w:p>
    <w:p w:rsidR="00460EB9" w:rsidRDefault="00167304" w:rsidP="00460EB9">
      <w:pPr>
        <w:pStyle w:val="a3"/>
        <w:shd w:val="clear" w:color="auto" w:fill="FFFFFF"/>
        <w:spacing w:before="150" w:beforeAutospacing="0" w:after="420" w:afterAutospacing="0"/>
        <w:rPr>
          <w:rFonts w:ascii="Lucida Sans Unicode" w:hAnsi="Lucida Sans Unicode" w:cs="Lucida Sans Unicode"/>
          <w:color w:val="1A1A1A"/>
        </w:rPr>
      </w:pPr>
      <w:hyperlink r:id="rId531" w:tgtFrame="_blank" w:history="1">
        <w:r w:rsidR="00460EB9">
          <w:rPr>
            <w:rStyle w:val="a5"/>
            <w:rFonts w:ascii="Lucida Sans Unicode" w:hAnsi="Lucida Sans Unicode" w:cs="Lucida Sans Unicode"/>
            <w:color w:val="0088CC"/>
          </w:rPr>
          <w:t>《</w:t>
        </w:r>
        <w:r w:rsidR="00460EB9">
          <w:rPr>
            <w:rStyle w:val="a5"/>
            <w:rFonts w:ascii="Lucida Sans Unicode" w:hAnsi="Lucida Sans Unicode" w:cs="Lucida Sans Unicode"/>
            <w:color w:val="0088CC"/>
          </w:rPr>
          <w:t xml:space="preserve">Linux </w:t>
        </w:r>
        <w:r w:rsidR="00460EB9">
          <w:rPr>
            <w:rStyle w:val="a5"/>
            <w:rFonts w:ascii="Lucida Sans Unicode" w:hAnsi="Lucida Sans Unicode" w:cs="Lucida Sans Unicode"/>
            <w:color w:val="0088CC"/>
          </w:rPr>
          <w:t>命令大全</w:t>
        </w:r>
        <w:r w:rsidR="00460EB9">
          <w:rPr>
            <w:rStyle w:val="a5"/>
            <w:rFonts w:ascii="Lucida Sans Unicode" w:hAnsi="Lucida Sans Unicode" w:cs="Lucida Sans Unicode"/>
            <w:color w:val="0088CC"/>
          </w:rPr>
          <w:t xml:space="preserve"> —— top </w:t>
        </w:r>
        <w:r w:rsidR="00460EB9">
          <w:rPr>
            <w:rStyle w:val="a5"/>
            <w:rFonts w:ascii="Lucida Sans Unicode" w:hAnsi="Lucida Sans Unicode" w:cs="Lucida Sans Unicode"/>
            <w:color w:val="0088CC"/>
          </w:rPr>
          <w:t>命令》</w:t>
        </w:r>
      </w:hyperlink>
    </w:p>
    <w:p w:rsidR="00460EB9" w:rsidRDefault="00460EB9" w:rsidP="00460E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noProof/>
          <w:color w:val="1A1A1A"/>
        </w:rPr>
        <w:drawing>
          <wp:inline distT="0" distB="0" distL="0" distR="0">
            <wp:extent cx="5762625" cy="3914775"/>
            <wp:effectExtent l="0" t="0" r="9525" b="9525"/>
            <wp:docPr id="137" name="图片 137"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op"/>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762625" cy="3914775"/>
                    </a:xfrm>
                    <a:prstGeom prst="rect">
                      <a:avLst/>
                    </a:prstGeom>
                    <a:noFill/>
                    <a:ln>
                      <a:noFill/>
                    </a:ln>
                  </pic:spPr>
                </pic:pic>
              </a:graphicData>
            </a:graphic>
          </wp:inline>
        </w:drawing>
      </w:r>
    </w:p>
    <w:p w:rsidR="00460EB9" w:rsidRDefault="00460EB9" w:rsidP="00460E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xml:space="preserve">top </w:t>
      </w:r>
      <w:r>
        <w:rPr>
          <w:rFonts w:ascii="Lucida Sans Unicode" w:hAnsi="Lucida Sans Unicode" w:cs="Lucida Sans Unicode"/>
          <w:color w:val="1A1A1A"/>
        </w:rPr>
        <w:t>命令包含了前面好几个命令的检查的内容。比如系统负载情况（</w:t>
      </w:r>
      <w:r>
        <w:rPr>
          <w:rFonts w:ascii="Lucida Sans Unicode" w:hAnsi="Lucida Sans Unicode" w:cs="Lucida Sans Unicode"/>
          <w:color w:val="1A1A1A"/>
        </w:rPr>
        <w:t>uptime</w:t>
      </w:r>
      <w:r>
        <w:rPr>
          <w:rFonts w:ascii="Lucida Sans Unicode" w:hAnsi="Lucida Sans Unicode" w:cs="Lucida Sans Unicode"/>
          <w:color w:val="1A1A1A"/>
        </w:rPr>
        <w:t>）、系统内存使用情况（</w:t>
      </w:r>
      <w:r>
        <w:rPr>
          <w:rFonts w:ascii="Lucida Sans Unicode" w:hAnsi="Lucida Sans Unicode" w:cs="Lucida Sans Unicode"/>
          <w:color w:val="1A1A1A"/>
        </w:rPr>
        <w:t>free</w:t>
      </w:r>
      <w:r>
        <w:rPr>
          <w:rFonts w:ascii="Lucida Sans Unicode" w:hAnsi="Lucida Sans Unicode" w:cs="Lucida Sans Unicode"/>
          <w:color w:val="1A1A1A"/>
        </w:rPr>
        <w:t>）、系统</w:t>
      </w:r>
      <w:r>
        <w:rPr>
          <w:rFonts w:ascii="Lucida Sans Unicode" w:hAnsi="Lucida Sans Unicode" w:cs="Lucida Sans Unicode"/>
          <w:color w:val="1A1A1A"/>
        </w:rPr>
        <w:t xml:space="preserve"> CPU </w:t>
      </w:r>
      <w:r>
        <w:rPr>
          <w:rFonts w:ascii="Lucida Sans Unicode" w:hAnsi="Lucida Sans Unicode" w:cs="Lucida Sans Unicode"/>
          <w:color w:val="1A1A1A"/>
        </w:rPr>
        <w:t>使用情况（</w:t>
      </w:r>
      <w:r>
        <w:rPr>
          <w:rFonts w:ascii="Lucida Sans Unicode" w:hAnsi="Lucida Sans Unicode" w:cs="Lucida Sans Unicode"/>
          <w:color w:val="1A1A1A"/>
        </w:rPr>
        <w:t>vmstat</w:t>
      </w:r>
      <w:r>
        <w:rPr>
          <w:rFonts w:ascii="Lucida Sans Unicode" w:hAnsi="Lucida Sans Unicode" w:cs="Lucida Sans Unicode"/>
          <w:color w:val="1A1A1A"/>
        </w:rPr>
        <w:t>）等。因此通过这个命令，可以相对全面的查看系统负载的来源。同时，</w:t>
      </w:r>
      <w:r>
        <w:rPr>
          <w:rFonts w:ascii="Lucida Sans Unicode" w:hAnsi="Lucida Sans Unicode" w:cs="Lucida Sans Unicode"/>
          <w:color w:val="1A1A1A"/>
        </w:rPr>
        <w:t xml:space="preserve">top </w:t>
      </w:r>
      <w:r>
        <w:rPr>
          <w:rFonts w:ascii="Lucida Sans Unicode" w:hAnsi="Lucida Sans Unicode" w:cs="Lucida Sans Unicode"/>
          <w:color w:val="1A1A1A"/>
        </w:rPr>
        <w:t>命令支持排序，可以按照不同的列排序，方便查找出诸如内存占用最多的进程、</w:t>
      </w:r>
      <w:r>
        <w:rPr>
          <w:rFonts w:ascii="Lucida Sans Unicode" w:hAnsi="Lucida Sans Unicode" w:cs="Lucida Sans Unicode"/>
          <w:color w:val="1A1A1A"/>
        </w:rPr>
        <w:t>CPU</w:t>
      </w:r>
      <w:r>
        <w:rPr>
          <w:rFonts w:ascii="Lucida Sans Unicode" w:hAnsi="Lucida Sans Unicode" w:cs="Lucida Sans Unicode"/>
          <w:color w:val="1A1A1A"/>
        </w:rPr>
        <w:t>占用率最高的进程等。</w:t>
      </w:r>
    </w:p>
    <w:p w:rsidR="00460EB9" w:rsidRDefault="00460EB9" w:rsidP="00460E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但是，</w:t>
      </w:r>
      <w:r>
        <w:rPr>
          <w:rFonts w:ascii="Lucida Sans Unicode" w:hAnsi="Lucida Sans Unicode" w:cs="Lucida Sans Unicode"/>
          <w:color w:val="1A1A1A"/>
        </w:rPr>
        <w:t xml:space="preserve">top </w:t>
      </w:r>
      <w:r>
        <w:rPr>
          <w:rFonts w:ascii="Lucida Sans Unicode" w:hAnsi="Lucida Sans Unicode" w:cs="Lucida Sans Unicode"/>
          <w:color w:val="1A1A1A"/>
        </w:rPr>
        <w:t>命令相对于前面一些命令，输出是一个瞬间值，如果不持续盯着，可能会错过一些线索。这时可能需要暂停</w:t>
      </w:r>
      <w:r>
        <w:rPr>
          <w:rFonts w:ascii="Lucida Sans Unicode" w:hAnsi="Lucida Sans Unicode" w:cs="Lucida Sans Unicode"/>
          <w:color w:val="1A1A1A"/>
        </w:rPr>
        <w:t xml:space="preserve"> top </w:t>
      </w:r>
      <w:r>
        <w:rPr>
          <w:rFonts w:ascii="Lucida Sans Unicode" w:hAnsi="Lucida Sans Unicode" w:cs="Lucida Sans Unicode"/>
          <w:color w:val="1A1A1A"/>
        </w:rPr>
        <w:t>命令刷新，来记录和比对数据。</w:t>
      </w:r>
    </w:p>
    <w:p w:rsidR="00460EB9" w:rsidRDefault="00460EB9" w:rsidP="00460EB9">
      <w:pPr>
        <w:pStyle w:val="2"/>
      </w:pPr>
      <w:r>
        <w:t>netstat 命令</w:t>
      </w:r>
    </w:p>
    <w:p w:rsidR="00460EB9" w:rsidRDefault="00167304" w:rsidP="00460EB9">
      <w:pPr>
        <w:pStyle w:val="a3"/>
        <w:shd w:val="clear" w:color="auto" w:fill="FFFFFF"/>
        <w:spacing w:before="150" w:beforeAutospacing="0" w:after="420" w:afterAutospacing="0"/>
        <w:rPr>
          <w:rFonts w:ascii="Lucida Sans Unicode" w:hAnsi="Lucida Sans Unicode" w:cs="Lucida Sans Unicode"/>
          <w:color w:val="1A1A1A"/>
        </w:rPr>
      </w:pPr>
      <w:hyperlink r:id="rId533" w:tgtFrame="_blank" w:history="1">
        <w:r w:rsidR="00460EB9">
          <w:rPr>
            <w:rStyle w:val="a5"/>
            <w:rFonts w:ascii="Lucida Sans Unicode" w:hAnsi="Lucida Sans Unicode" w:cs="Lucida Sans Unicode"/>
            <w:color w:val="0088CC"/>
          </w:rPr>
          <w:t>《</w:t>
        </w:r>
        <w:r w:rsidR="00460EB9">
          <w:rPr>
            <w:rStyle w:val="a5"/>
            <w:rFonts w:ascii="Lucida Sans Unicode" w:hAnsi="Lucida Sans Unicode" w:cs="Lucida Sans Unicode"/>
            <w:color w:val="0088CC"/>
          </w:rPr>
          <w:t xml:space="preserve">Linux </w:t>
        </w:r>
        <w:r w:rsidR="00460EB9">
          <w:rPr>
            <w:rStyle w:val="a5"/>
            <w:rFonts w:ascii="Lucida Sans Unicode" w:hAnsi="Lucida Sans Unicode" w:cs="Lucida Sans Unicode"/>
            <w:color w:val="0088CC"/>
          </w:rPr>
          <w:t>命令大全</w:t>
        </w:r>
        <w:r w:rsidR="00460EB9">
          <w:rPr>
            <w:rStyle w:val="a5"/>
            <w:rFonts w:ascii="Lucida Sans Unicode" w:hAnsi="Lucida Sans Unicode" w:cs="Lucida Sans Unicode"/>
            <w:color w:val="0088CC"/>
          </w:rPr>
          <w:t xml:space="preserve"> —— netstat </w:t>
        </w:r>
        <w:r w:rsidR="00460EB9">
          <w:rPr>
            <w:rStyle w:val="a5"/>
            <w:rFonts w:ascii="Lucida Sans Unicode" w:hAnsi="Lucida Sans Unicode" w:cs="Lucida Sans Unicode"/>
            <w:color w:val="0088CC"/>
          </w:rPr>
          <w:t>命令》</w:t>
        </w:r>
      </w:hyperlink>
    </w:p>
    <w:p w:rsidR="00460EB9" w:rsidRDefault="00460EB9" w:rsidP="00460E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w:t>
      </w:r>
      <w:r>
        <w:rPr>
          <w:rStyle w:val="a4"/>
          <w:rFonts w:ascii="Lucida Sans Unicode" w:hAnsi="Lucida Sans Unicode" w:cs="Lucida Sans Unicode"/>
          <w:color w:val="1A1A1A"/>
        </w:rPr>
        <w:t>如何查看系统都开启了哪些端口？</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460EB9" w:rsidTr="00460EB9">
        <w:trPr>
          <w:trHeight w:val="525"/>
        </w:trPr>
        <w:tc>
          <w:tcPr>
            <w:tcW w:w="0" w:type="auto"/>
            <w:tcBorders>
              <w:top w:val="nil"/>
              <w:left w:val="nil"/>
              <w:bottom w:val="nil"/>
              <w:right w:val="nil"/>
            </w:tcBorders>
            <w:tcMar>
              <w:top w:w="0" w:type="dxa"/>
              <w:left w:w="0" w:type="dxa"/>
              <w:bottom w:w="0" w:type="dxa"/>
              <w:right w:w="0" w:type="dxa"/>
            </w:tcMar>
            <w:vAlign w:val="center"/>
            <w:hideMark/>
          </w:tcPr>
          <w:p w:rsidR="00460EB9" w:rsidRDefault="00460EB9">
            <w:pPr>
              <w:pStyle w:val="HTML0"/>
              <w:shd w:val="clear" w:color="auto" w:fill="272822"/>
              <w:rPr>
                <w:rFonts w:ascii="Lucida Console" w:hAnsi="Lucida Console"/>
                <w:color w:val="657B83"/>
                <w:sz w:val="22"/>
                <w:szCs w:val="22"/>
              </w:rPr>
            </w:pPr>
            <w:r>
              <w:rPr>
                <w:rStyle w:val="line"/>
                <w:rFonts w:ascii="Lucida Console" w:hAnsi="Lucida Console"/>
                <w:color w:val="FFFFFF"/>
                <w:sz w:val="22"/>
                <w:szCs w:val="22"/>
              </w:rPr>
              <w:t xml:space="preserve">[root@centos6 ~ 13:20 </w:t>
            </w:r>
            <w:r>
              <w:rPr>
                <w:rStyle w:val="comment"/>
                <w:rFonts w:ascii="Lucida Console" w:hAnsi="Lucida Console"/>
                <w:color w:val="75715E"/>
                <w:sz w:val="22"/>
                <w:szCs w:val="22"/>
              </w:rPr>
              <w:t>#55]# netstat -lnp</w:t>
            </w:r>
            <w:r>
              <w:rPr>
                <w:rFonts w:ascii="Lucida Console" w:hAnsi="Lucida Console"/>
                <w:color w:val="657B83"/>
                <w:sz w:val="22"/>
                <w:szCs w:val="22"/>
              </w:rPr>
              <w:br/>
            </w:r>
            <w:r>
              <w:rPr>
                <w:rStyle w:val="line"/>
                <w:rFonts w:ascii="Lucida Console" w:hAnsi="Lucida Console"/>
                <w:color w:val="FFFFFF"/>
                <w:sz w:val="22"/>
                <w:szCs w:val="22"/>
              </w:rPr>
              <w:t>Active Internet connections (only servers)</w:t>
            </w:r>
            <w:r>
              <w:rPr>
                <w:rFonts w:ascii="Lucida Console" w:hAnsi="Lucida Console"/>
                <w:color w:val="657B83"/>
                <w:sz w:val="22"/>
                <w:szCs w:val="22"/>
              </w:rPr>
              <w:br/>
            </w:r>
            <w:r>
              <w:rPr>
                <w:rStyle w:val="line"/>
                <w:rFonts w:ascii="Lucida Console" w:hAnsi="Lucida Console"/>
                <w:color w:val="FFFFFF"/>
                <w:sz w:val="22"/>
                <w:szCs w:val="22"/>
              </w:rPr>
              <w:t>Proto Recv-Q Send-Q Local Address               Foreign Address             State       PID/Program name</w:t>
            </w:r>
            <w:r>
              <w:rPr>
                <w:rFonts w:ascii="Lucida Console" w:hAnsi="Lucida Console"/>
                <w:color w:val="657B83"/>
                <w:sz w:val="22"/>
                <w:szCs w:val="22"/>
              </w:rPr>
              <w:br/>
            </w:r>
            <w:r>
              <w:rPr>
                <w:rStyle w:val="line"/>
                <w:rFonts w:ascii="Lucida Console" w:hAnsi="Lucida Console"/>
                <w:color w:val="FFFFFF"/>
                <w:sz w:val="22"/>
                <w:szCs w:val="22"/>
              </w:rPr>
              <w:t>tcp        0      0 0.0.0.0:22                  0.0.0.0:*                   LISTEN      1035/sshd</w:t>
            </w:r>
            <w:r>
              <w:rPr>
                <w:rFonts w:ascii="Lucida Console" w:hAnsi="Lucida Console"/>
                <w:color w:val="657B83"/>
                <w:sz w:val="22"/>
                <w:szCs w:val="22"/>
              </w:rPr>
              <w:br/>
            </w:r>
            <w:r>
              <w:rPr>
                <w:rStyle w:val="line"/>
                <w:rFonts w:ascii="Lucida Console" w:hAnsi="Lucida Console"/>
                <w:color w:val="FFFFFF"/>
                <w:sz w:val="22"/>
                <w:szCs w:val="22"/>
              </w:rPr>
              <w:t>tcp        0      0 :::22                       :::*                        LISTEN      1035/sshd</w:t>
            </w:r>
            <w:r>
              <w:rPr>
                <w:rFonts w:ascii="Lucida Console" w:hAnsi="Lucida Console"/>
                <w:color w:val="657B83"/>
                <w:sz w:val="22"/>
                <w:szCs w:val="22"/>
              </w:rPr>
              <w:br/>
            </w:r>
            <w:r>
              <w:rPr>
                <w:rStyle w:val="line"/>
                <w:rFonts w:ascii="Lucida Console" w:hAnsi="Lucida Console"/>
                <w:color w:val="FFFFFF"/>
                <w:sz w:val="22"/>
                <w:szCs w:val="22"/>
              </w:rPr>
              <w:t>udp        0      0 0.0.0.0:68                  0.0.0.0:*                               931/dhclient</w:t>
            </w:r>
            <w:r>
              <w:rPr>
                <w:rFonts w:ascii="Lucida Console" w:hAnsi="Lucida Console"/>
                <w:color w:val="657B83"/>
                <w:sz w:val="22"/>
                <w:szCs w:val="22"/>
              </w:rPr>
              <w:br/>
            </w:r>
            <w:r>
              <w:rPr>
                <w:rStyle w:val="line"/>
                <w:rFonts w:ascii="Lucida Console" w:hAnsi="Lucida Console"/>
                <w:color w:val="FFFFFF"/>
                <w:sz w:val="22"/>
                <w:szCs w:val="22"/>
              </w:rPr>
              <w:t>Active UNIX domain sockets (only servers)</w:t>
            </w:r>
            <w:r>
              <w:rPr>
                <w:rFonts w:ascii="Lucida Console" w:hAnsi="Lucida Console"/>
                <w:color w:val="657B83"/>
                <w:sz w:val="22"/>
                <w:szCs w:val="22"/>
              </w:rPr>
              <w:br/>
            </w:r>
            <w:r>
              <w:rPr>
                <w:rStyle w:val="line"/>
                <w:rFonts w:ascii="Lucida Console" w:hAnsi="Lucida Console"/>
                <w:color w:val="FFFFFF"/>
                <w:sz w:val="22"/>
                <w:szCs w:val="22"/>
              </w:rPr>
              <w:t>Proto RefCnt Flags       Type       State         I-Node PID/Program name    Path</w:t>
            </w:r>
            <w:r>
              <w:rPr>
                <w:rFonts w:ascii="Lucida Console" w:hAnsi="Lucida Console"/>
                <w:color w:val="657B83"/>
                <w:sz w:val="22"/>
                <w:szCs w:val="22"/>
              </w:rPr>
              <w:br/>
            </w:r>
            <w:r>
              <w:rPr>
                <w:rStyle w:val="line"/>
                <w:rFonts w:ascii="Lucida Console" w:hAnsi="Lucida Console"/>
                <w:color w:val="FFFFFF"/>
                <w:sz w:val="22"/>
                <w:szCs w:val="22"/>
              </w:rPr>
              <w:t>unix  2      [ ACC ]     STREAM     LISTENING     6825   1/init              @/com/ubuntu/upstart</w:t>
            </w:r>
            <w:r>
              <w:rPr>
                <w:rFonts w:ascii="Lucida Console" w:hAnsi="Lucida Console"/>
                <w:color w:val="657B83"/>
                <w:sz w:val="22"/>
                <w:szCs w:val="22"/>
              </w:rPr>
              <w:br/>
            </w:r>
            <w:r>
              <w:rPr>
                <w:rStyle w:val="line"/>
                <w:rFonts w:ascii="Lucida Console" w:hAnsi="Lucida Console"/>
                <w:color w:val="FFFFFF"/>
                <w:sz w:val="22"/>
                <w:szCs w:val="22"/>
              </w:rPr>
              <w:t>unix  2      [ ACC ]     STREAM     LISTENING     8429   1003/dbus-daemon    /var/run/dbus/system_bus_socket</w:t>
            </w:r>
          </w:p>
        </w:tc>
      </w:tr>
    </w:tbl>
    <w:p w:rsidR="00460EB9" w:rsidRDefault="00460EB9" w:rsidP="00460E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w:t>
      </w:r>
      <w:r>
        <w:rPr>
          <w:rStyle w:val="a4"/>
          <w:rFonts w:ascii="Lucida Sans Unicode" w:hAnsi="Lucida Sans Unicode" w:cs="Lucida Sans Unicode"/>
          <w:color w:val="1A1A1A"/>
        </w:rPr>
        <w:t>如何查看网络连接状况？</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460EB9" w:rsidTr="00460EB9">
        <w:trPr>
          <w:trHeight w:val="525"/>
        </w:trPr>
        <w:tc>
          <w:tcPr>
            <w:tcW w:w="0" w:type="auto"/>
            <w:tcBorders>
              <w:top w:val="nil"/>
              <w:left w:val="nil"/>
              <w:bottom w:val="nil"/>
              <w:right w:val="nil"/>
            </w:tcBorders>
            <w:tcMar>
              <w:top w:w="0" w:type="dxa"/>
              <w:left w:w="0" w:type="dxa"/>
              <w:bottom w:w="0" w:type="dxa"/>
              <w:right w:w="0" w:type="dxa"/>
            </w:tcMar>
            <w:vAlign w:val="center"/>
            <w:hideMark/>
          </w:tcPr>
          <w:p w:rsidR="00460EB9" w:rsidRDefault="00460EB9">
            <w:pPr>
              <w:pStyle w:val="HTML0"/>
              <w:shd w:val="clear" w:color="auto" w:fill="272822"/>
              <w:rPr>
                <w:rFonts w:ascii="Lucida Console" w:hAnsi="Lucida Console"/>
                <w:color w:val="657B83"/>
                <w:sz w:val="22"/>
                <w:szCs w:val="22"/>
              </w:rPr>
            </w:pPr>
            <w:r>
              <w:rPr>
                <w:rStyle w:val="line"/>
                <w:rFonts w:ascii="Lucida Console" w:hAnsi="Lucida Console"/>
                <w:color w:val="FFFFFF"/>
                <w:sz w:val="22"/>
                <w:szCs w:val="22"/>
              </w:rPr>
              <w:t xml:space="preserve">[root@centos6 ~ 13:22 </w:t>
            </w:r>
            <w:r>
              <w:rPr>
                <w:rStyle w:val="comment"/>
                <w:rFonts w:ascii="Lucida Console" w:hAnsi="Lucida Console"/>
                <w:color w:val="75715E"/>
                <w:sz w:val="22"/>
                <w:szCs w:val="22"/>
              </w:rPr>
              <w:t>#58]# netstat -an</w:t>
            </w:r>
            <w:r>
              <w:rPr>
                <w:rFonts w:ascii="Lucida Console" w:hAnsi="Lucida Console"/>
                <w:color w:val="657B83"/>
                <w:sz w:val="22"/>
                <w:szCs w:val="22"/>
              </w:rPr>
              <w:br/>
            </w:r>
            <w:r>
              <w:rPr>
                <w:rStyle w:val="line"/>
                <w:rFonts w:ascii="Lucida Console" w:hAnsi="Lucida Console"/>
                <w:color w:val="FFFFFF"/>
                <w:sz w:val="22"/>
                <w:szCs w:val="22"/>
              </w:rPr>
              <w:t>Active Internet connections (servers and established)</w:t>
            </w:r>
            <w:r>
              <w:rPr>
                <w:rFonts w:ascii="Lucida Console" w:hAnsi="Lucida Console"/>
                <w:color w:val="657B83"/>
                <w:sz w:val="22"/>
                <w:szCs w:val="22"/>
              </w:rPr>
              <w:br/>
            </w:r>
            <w:r>
              <w:rPr>
                <w:rStyle w:val="line"/>
                <w:rFonts w:ascii="Lucida Console" w:hAnsi="Lucida Console"/>
                <w:color w:val="FFFFFF"/>
                <w:sz w:val="22"/>
                <w:szCs w:val="22"/>
              </w:rPr>
              <w:t>Proto Recv-Q Send-Q Local Address               Foreign Address             State</w:t>
            </w:r>
            <w:r>
              <w:rPr>
                <w:rFonts w:ascii="Lucida Console" w:hAnsi="Lucida Console"/>
                <w:color w:val="657B83"/>
                <w:sz w:val="22"/>
                <w:szCs w:val="22"/>
              </w:rPr>
              <w:br/>
            </w:r>
            <w:r>
              <w:rPr>
                <w:rStyle w:val="line"/>
                <w:rFonts w:ascii="Lucida Console" w:hAnsi="Lucida Console"/>
                <w:color w:val="FFFFFF"/>
                <w:sz w:val="22"/>
                <w:szCs w:val="22"/>
              </w:rPr>
              <w:t>tcp        0      0 0.0.0.0:22                  0.0.0.0:*                   LISTEN</w:t>
            </w:r>
            <w:r>
              <w:rPr>
                <w:rFonts w:ascii="Lucida Console" w:hAnsi="Lucida Console"/>
                <w:color w:val="657B83"/>
                <w:sz w:val="22"/>
                <w:szCs w:val="22"/>
              </w:rPr>
              <w:br/>
            </w:r>
            <w:r>
              <w:rPr>
                <w:rStyle w:val="line"/>
                <w:rFonts w:ascii="Lucida Console" w:hAnsi="Lucida Console"/>
                <w:color w:val="FFFFFF"/>
                <w:sz w:val="22"/>
                <w:szCs w:val="22"/>
              </w:rPr>
              <w:t>tcp        0      0 192.168.147.130:22          192.168.147.1:23893         ESTABLISHED</w:t>
            </w:r>
            <w:r>
              <w:rPr>
                <w:rFonts w:ascii="Lucida Console" w:hAnsi="Lucida Console"/>
                <w:color w:val="657B83"/>
                <w:sz w:val="22"/>
                <w:szCs w:val="22"/>
              </w:rPr>
              <w:br/>
            </w:r>
            <w:r>
              <w:rPr>
                <w:rStyle w:val="line"/>
                <w:rFonts w:ascii="Lucida Console" w:hAnsi="Lucida Console"/>
                <w:color w:val="FFFFFF"/>
                <w:sz w:val="22"/>
                <w:szCs w:val="22"/>
              </w:rPr>
              <w:t>tcp        0      0 :::22                       :::*                        LISTEN</w:t>
            </w:r>
            <w:r>
              <w:rPr>
                <w:rFonts w:ascii="Lucida Console" w:hAnsi="Lucida Console"/>
                <w:color w:val="657B83"/>
                <w:sz w:val="22"/>
                <w:szCs w:val="22"/>
              </w:rPr>
              <w:br/>
            </w:r>
            <w:r>
              <w:rPr>
                <w:rStyle w:val="line"/>
                <w:rFonts w:ascii="Lucida Console" w:hAnsi="Lucida Console"/>
                <w:color w:val="FFFFFF"/>
                <w:sz w:val="22"/>
                <w:szCs w:val="22"/>
              </w:rPr>
              <w:t>udp        0      0 0.0.0.0:68                  0.0.0.0:*</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 xml:space="preserve">// ... </w:t>
            </w:r>
            <w:r>
              <w:rPr>
                <w:rStyle w:val="line"/>
                <w:rFonts w:ascii="Lucida Console" w:hAnsi="Lucida Console"/>
                <w:color w:val="FFFFFF"/>
                <w:sz w:val="22"/>
                <w:szCs w:val="22"/>
              </w:rPr>
              <w:t>省略其它</w:t>
            </w:r>
          </w:p>
        </w:tc>
      </w:tr>
    </w:tbl>
    <w:p w:rsidR="00460EB9" w:rsidRDefault="00460EB9" w:rsidP="00460E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w:t>
      </w:r>
      <w:r>
        <w:rPr>
          <w:rStyle w:val="a4"/>
          <w:rFonts w:ascii="Lucida Sans Unicode" w:hAnsi="Lucida Sans Unicode" w:cs="Lucida Sans Unicode"/>
          <w:color w:val="1A1A1A"/>
        </w:rPr>
        <w:t>如何统计系统当前进程连接数？</w:t>
      </w:r>
    </w:p>
    <w:p w:rsidR="00460EB9" w:rsidRDefault="00460EB9" w:rsidP="00FA61C5">
      <w:pPr>
        <w:widowControl/>
        <w:numPr>
          <w:ilvl w:val="0"/>
          <w:numId w:val="44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输入命令</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netstat -an | grep ESTABLISHED | wc -l</w:t>
      </w:r>
      <w:r>
        <w:rPr>
          <w:rFonts w:ascii="Lucida Sans Unicode" w:hAnsi="Lucida Sans Unicode" w:cs="Lucida Sans Unicode"/>
          <w:color w:val="1A1A1A"/>
          <w:szCs w:val="21"/>
        </w:rPr>
        <w:t> </w:t>
      </w:r>
      <w:r>
        <w:rPr>
          <w:rFonts w:ascii="Lucida Sans Unicode" w:hAnsi="Lucida Sans Unicode" w:cs="Lucida Sans Unicode"/>
          <w:color w:val="1A1A1A"/>
          <w:szCs w:val="21"/>
        </w:rPr>
        <w:t>。</w:t>
      </w:r>
    </w:p>
    <w:p w:rsidR="00460EB9" w:rsidRDefault="00460EB9" w:rsidP="00FA61C5">
      <w:pPr>
        <w:widowControl/>
        <w:numPr>
          <w:ilvl w:val="0"/>
          <w:numId w:val="440"/>
        </w:numPr>
        <w:shd w:val="clear" w:color="auto" w:fill="FFFFFF"/>
        <w:ind w:left="0"/>
        <w:jc w:val="left"/>
        <w:rPr>
          <w:rFonts w:ascii="Lucida Sans Unicode" w:hAnsi="Lucida Sans Unicode" w:cs="Lucida Sans Unicode"/>
          <w:color w:val="1A1A1A"/>
          <w:szCs w:val="21"/>
        </w:rPr>
      </w:pPr>
      <w:r>
        <w:rPr>
          <w:rFonts w:ascii="Lucida Sans Unicode" w:hAnsi="Lucida Sans Unicode" w:cs="Lucida Sans Unicode"/>
          <w:color w:val="1A1A1A"/>
          <w:szCs w:val="21"/>
        </w:rPr>
        <w:t>输出结果</w:t>
      </w:r>
      <w:r>
        <w:rPr>
          <w:rFonts w:ascii="Lucida Sans Unicode" w:hAnsi="Lucida Sans Unicode" w:cs="Lucida Sans Unicode"/>
          <w:color w:val="1A1A1A"/>
          <w:szCs w:val="21"/>
        </w:rPr>
        <w:t> </w:t>
      </w:r>
      <w:r>
        <w:rPr>
          <w:rStyle w:val="HTML"/>
          <w:rFonts w:ascii="Lucida Console" w:hAnsi="Lucida Console"/>
          <w:color w:val="1A1A1A"/>
          <w:szCs w:val="21"/>
          <w:bdr w:val="single" w:sz="6" w:space="1" w:color="CCCCCC" w:frame="1"/>
          <w:shd w:val="clear" w:color="auto" w:fill="DDDDDD"/>
        </w:rPr>
        <w:t>177</w:t>
      </w:r>
      <w:r>
        <w:rPr>
          <w:rFonts w:ascii="Lucida Sans Unicode" w:hAnsi="Lucida Sans Unicode" w:cs="Lucida Sans Unicode"/>
          <w:color w:val="1A1A1A"/>
          <w:szCs w:val="21"/>
        </w:rPr>
        <w:t> </w:t>
      </w:r>
      <w:r>
        <w:rPr>
          <w:rFonts w:ascii="Lucida Sans Unicode" w:hAnsi="Lucida Sans Unicode" w:cs="Lucida Sans Unicode"/>
          <w:color w:val="1A1A1A"/>
          <w:szCs w:val="21"/>
        </w:rPr>
        <w:t>。一共有</w:t>
      </w:r>
      <w:r>
        <w:rPr>
          <w:rFonts w:ascii="Lucida Sans Unicode" w:hAnsi="Lucida Sans Unicode" w:cs="Lucida Sans Unicode"/>
          <w:color w:val="1A1A1A"/>
          <w:szCs w:val="21"/>
        </w:rPr>
        <w:t xml:space="preserve"> 177 </w:t>
      </w:r>
      <w:r>
        <w:rPr>
          <w:rFonts w:ascii="Lucida Sans Unicode" w:hAnsi="Lucida Sans Unicode" w:cs="Lucida Sans Unicode"/>
          <w:color w:val="1A1A1A"/>
          <w:szCs w:val="21"/>
        </w:rPr>
        <w:t>连接数。</w:t>
      </w:r>
    </w:p>
    <w:p w:rsidR="00460EB9" w:rsidRDefault="00460EB9" w:rsidP="00460EB9">
      <w:pPr>
        <w:pStyle w:val="a3"/>
        <w:shd w:val="clear" w:color="auto" w:fill="FFFFFF"/>
        <w:spacing w:before="150" w:beforeAutospacing="0" w:after="420" w:afterAutospacing="0"/>
        <w:rPr>
          <w:rFonts w:ascii="Lucida Sans Unicode" w:hAnsi="Lucida Sans Unicode" w:cs="Lucida Sans Unicode"/>
          <w:color w:val="1A1A1A"/>
        </w:rPr>
      </w:pPr>
      <w:r>
        <w:rPr>
          <w:rFonts w:ascii="Lucida Sans Unicode" w:hAnsi="Lucida Sans Unicode" w:cs="Lucida Sans Unicode"/>
          <w:color w:val="1A1A1A"/>
        </w:rPr>
        <w:t>🦅 </w:t>
      </w:r>
      <w:r>
        <w:rPr>
          <w:rStyle w:val="a4"/>
          <w:rFonts w:ascii="Lucida Sans Unicode" w:hAnsi="Lucida Sans Unicode" w:cs="Lucida Sans Unicode"/>
          <w:color w:val="1A1A1A"/>
        </w:rPr>
        <w:t>用</w:t>
      </w:r>
      <w:r>
        <w:rPr>
          <w:rStyle w:val="a4"/>
          <w:rFonts w:ascii="Lucida Sans Unicode" w:hAnsi="Lucida Sans Unicode" w:cs="Lucida Sans Unicode"/>
          <w:color w:val="1A1A1A"/>
        </w:rPr>
        <w:t xml:space="preserve"> netstat </w:t>
      </w:r>
      <w:r>
        <w:rPr>
          <w:rStyle w:val="a4"/>
          <w:rFonts w:ascii="Lucida Sans Unicode" w:hAnsi="Lucida Sans Unicode" w:cs="Lucida Sans Unicode"/>
          <w:color w:val="1A1A1A"/>
        </w:rPr>
        <w:t>命令配合其他命令，按照源</w:t>
      </w:r>
      <w:r>
        <w:rPr>
          <w:rStyle w:val="a4"/>
          <w:rFonts w:ascii="Lucida Sans Unicode" w:hAnsi="Lucida Sans Unicode" w:cs="Lucida Sans Unicode"/>
          <w:color w:val="1A1A1A"/>
        </w:rPr>
        <w:t xml:space="preserve"> IP </w:t>
      </w:r>
      <w:r>
        <w:rPr>
          <w:rStyle w:val="a4"/>
          <w:rFonts w:ascii="Lucida Sans Unicode" w:hAnsi="Lucida Sans Unicode" w:cs="Lucida Sans Unicode"/>
          <w:color w:val="1A1A1A"/>
        </w:rPr>
        <w:t>统计所有到</w:t>
      </w:r>
      <w:r>
        <w:rPr>
          <w:rStyle w:val="a4"/>
          <w:rFonts w:ascii="Lucida Sans Unicode" w:hAnsi="Lucida Sans Unicode" w:cs="Lucida Sans Unicode"/>
          <w:color w:val="1A1A1A"/>
        </w:rPr>
        <w:t xml:space="preserve"> 80 </w:t>
      </w:r>
      <w:r>
        <w:rPr>
          <w:rStyle w:val="a4"/>
          <w:rFonts w:ascii="Lucida Sans Unicode" w:hAnsi="Lucida Sans Unicode" w:cs="Lucida Sans Unicode"/>
          <w:color w:val="1A1A1A"/>
        </w:rPr>
        <w:t>端口的</w:t>
      </w:r>
      <w:r>
        <w:rPr>
          <w:rStyle w:val="a4"/>
          <w:rFonts w:ascii="Lucida Sans Unicode" w:hAnsi="Lucida Sans Unicode" w:cs="Lucida Sans Unicode"/>
          <w:color w:val="1A1A1A"/>
        </w:rPr>
        <w:t xml:space="preserve"> ESTABLISHED </w:t>
      </w:r>
      <w:r>
        <w:rPr>
          <w:rStyle w:val="a4"/>
          <w:rFonts w:ascii="Lucida Sans Unicode" w:hAnsi="Lucida Sans Unicode" w:cs="Lucida Sans Unicode"/>
          <w:color w:val="1A1A1A"/>
        </w:rPr>
        <w:t>状态链接的个数？</w:t>
      </w:r>
    </w:p>
    <w:p w:rsidR="00460EB9" w:rsidRDefault="00460EB9" w:rsidP="00460EB9">
      <w:pPr>
        <w:pStyle w:val="a3"/>
        <w:shd w:val="clear" w:color="auto" w:fill="F6F6F6"/>
        <w:spacing w:before="0" w:beforeAutospacing="0" w:after="0" w:afterAutospacing="0"/>
        <w:rPr>
          <w:rFonts w:ascii="Lucida Sans Unicode" w:hAnsi="Lucida Sans Unicode" w:cs="Lucida Sans Unicode"/>
          <w:color w:val="1A1A1A"/>
        </w:rPr>
      </w:pPr>
      <w:r>
        <w:rPr>
          <w:rFonts w:ascii="Lucida Sans Unicode" w:hAnsi="Lucida Sans Unicode" w:cs="Lucida Sans Unicode"/>
          <w:color w:val="1A1A1A"/>
        </w:rPr>
        <w:t>严格来说，这个题目考验的是对</w:t>
      </w:r>
      <w:r>
        <w:rPr>
          <w:rFonts w:ascii="Lucida Sans Unicode" w:hAnsi="Lucida Sans Unicode" w:cs="Lucida Sans Unicode"/>
          <w:color w:val="1A1A1A"/>
        </w:rPr>
        <w:t xml:space="preserve"> awk </w:t>
      </w:r>
      <w:r>
        <w:rPr>
          <w:rFonts w:ascii="Lucida Sans Unicode" w:hAnsi="Lucida Sans Unicode" w:cs="Lucida Sans Unicode"/>
          <w:color w:val="1A1A1A"/>
        </w:rPr>
        <w:t>的使用。</w:t>
      </w:r>
    </w:p>
    <w:p w:rsidR="00460EB9" w:rsidRDefault="00460EB9" w:rsidP="00FA61C5">
      <w:pPr>
        <w:pStyle w:val="a3"/>
        <w:numPr>
          <w:ilvl w:val="0"/>
          <w:numId w:val="441"/>
        </w:numPr>
        <w:shd w:val="clear" w:color="auto" w:fill="FFFFFF"/>
        <w:spacing w:before="0" w:beforeAutospacing="0" w:after="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首先，使用</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netstat -an|grep ESTABLISHED</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命令。结果如下：</w:t>
      </w:r>
    </w:p>
    <w:tbl>
      <w:tblPr>
        <w:tblW w:w="0" w:type="dxa"/>
        <w:tblCellMar>
          <w:top w:w="15" w:type="dxa"/>
          <w:left w:w="15" w:type="dxa"/>
          <w:bottom w:w="15" w:type="dxa"/>
          <w:right w:w="15" w:type="dxa"/>
        </w:tblCellMar>
        <w:tblLook w:val="04A0" w:firstRow="1" w:lastRow="0" w:firstColumn="1" w:lastColumn="0" w:noHBand="0" w:noVBand="1"/>
      </w:tblPr>
      <w:tblGrid>
        <w:gridCol w:w="8306"/>
      </w:tblGrid>
      <w:tr w:rsidR="00460EB9" w:rsidTr="00460EB9">
        <w:trPr>
          <w:trHeight w:val="525"/>
        </w:trPr>
        <w:tc>
          <w:tcPr>
            <w:tcW w:w="0" w:type="auto"/>
            <w:tcBorders>
              <w:top w:val="nil"/>
              <w:left w:val="nil"/>
              <w:bottom w:val="nil"/>
              <w:right w:val="nil"/>
            </w:tcBorders>
            <w:tcMar>
              <w:top w:w="0" w:type="dxa"/>
              <w:left w:w="0" w:type="dxa"/>
              <w:bottom w:w="0" w:type="dxa"/>
              <w:right w:w="0" w:type="dxa"/>
            </w:tcMar>
            <w:vAlign w:val="center"/>
            <w:hideMark/>
          </w:tcPr>
          <w:p w:rsidR="00460EB9" w:rsidRDefault="00460EB9">
            <w:pPr>
              <w:pStyle w:val="HTML0"/>
              <w:shd w:val="clear" w:color="auto" w:fill="272822"/>
              <w:rPr>
                <w:rFonts w:ascii="Lucida Console" w:hAnsi="Lucida Console"/>
                <w:color w:val="657B83"/>
                <w:sz w:val="22"/>
                <w:szCs w:val="22"/>
              </w:rPr>
            </w:pPr>
            <w:r>
              <w:rPr>
                <w:rStyle w:val="line"/>
                <w:rFonts w:ascii="Lucida Console" w:hAnsi="Lucida Console"/>
                <w:color w:val="FFFFFF"/>
                <w:sz w:val="22"/>
                <w:szCs w:val="22"/>
              </w:rPr>
              <w:t>tcp        0      0 120.27.146.122:80       113.65.18.33:62721      ESTABLISHED</w:t>
            </w:r>
            <w:r>
              <w:rPr>
                <w:rFonts w:ascii="Lucida Console" w:hAnsi="Lucida Console"/>
                <w:color w:val="657B83"/>
                <w:sz w:val="22"/>
                <w:szCs w:val="22"/>
              </w:rPr>
              <w:br/>
            </w:r>
            <w:r>
              <w:rPr>
                <w:rStyle w:val="line"/>
                <w:rFonts w:ascii="Lucida Console" w:hAnsi="Lucida Console"/>
                <w:color w:val="FFFFFF"/>
                <w:sz w:val="22"/>
                <w:szCs w:val="22"/>
              </w:rPr>
              <w:t>tcp        0      0 120.27.146.122:80       27.43.83.115:47148      ESTABLISHED</w:t>
            </w:r>
            <w:r>
              <w:rPr>
                <w:rFonts w:ascii="Lucida Console" w:hAnsi="Lucida Console"/>
                <w:color w:val="657B83"/>
                <w:sz w:val="22"/>
                <w:szCs w:val="22"/>
              </w:rPr>
              <w:br/>
            </w:r>
            <w:r>
              <w:rPr>
                <w:rStyle w:val="line"/>
                <w:rFonts w:ascii="Lucida Console" w:hAnsi="Lucida Console"/>
                <w:color w:val="FFFFFF"/>
                <w:sz w:val="22"/>
                <w:szCs w:val="22"/>
              </w:rPr>
              <w:t>tcp        0      0 120.27.146.122:58838    106.39.162.96:443       ESTABLISHED</w:t>
            </w:r>
            <w:r>
              <w:rPr>
                <w:rFonts w:ascii="Lucida Console" w:hAnsi="Lucida Console"/>
                <w:color w:val="657B83"/>
                <w:sz w:val="22"/>
                <w:szCs w:val="22"/>
              </w:rPr>
              <w:br/>
            </w:r>
            <w:r>
              <w:rPr>
                <w:rStyle w:val="line"/>
                <w:rFonts w:ascii="Lucida Console" w:hAnsi="Lucida Console"/>
                <w:color w:val="FFFFFF"/>
                <w:sz w:val="22"/>
                <w:szCs w:val="22"/>
              </w:rPr>
              <w:t>tcp        0      0 120.27.146.122:52304    203.208.40.121:443      ESTABLISHED</w:t>
            </w:r>
            <w:r>
              <w:rPr>
                <w:rFonts w:ascii="Lucida Console" w:hAnsi="Lucida Console"/>
                <w:color w:val="657B83"/>
                <w:sz w:val="22"/>
                <w:szCs w:val="22"/>
              </w:rPr>
              <w:br/>
            </w:r>
            <w:r>
              <w:rPr>
                <w:rStyle w:val="line"/>
                <w:rFonts w:ascii="Lucida Console" w:hAnsi="Lucida Console"/>
                <w:color w:val="FFFFFF"/>
                <w:sz w:val="22"/>
                <w:szCs w:val="22"/>
              </w:rPr>
              <w:t>tcp        0      0 120.27.146.122:33194    203.208.40.122:443      ESTABLISHED</w:t>
            </w:r>
            <w:r>
              <w:rPr>
                <w:rFonts w:ascii="Lucida Console" w:hAnsi="Lucida Console"/>
                <w:color w:val="657B83"/>
                <w:sz w:val="22"/>
                <w:szCs w:val="22"/>
              </w:rPr>
              <w:br/>
            </w:r>
            <w:r>
              <w:rPr>
                <w:rStyle w:val="line"/>
                <w:rFonts w:ascii="Lucida Console" w:hAnsi="Lucida Console"/>
                <w:color w:val="FFFFFF"/>
                <w:sz w:val="22"/>
                <w:szCs w:val="22"/>
              </w:rPr>
              <w:t>tcp        0      0 120.27.146.122:53758    101.37.183.144:443      ESTABLISHED</w:t>
            </w:r>
            <w:r>
              <w:rPr>
                <w:rFonts w:ascii="Lucida Console" w:hAnsi="Lucida Console"/>
                <w:color w:val="657B83"/>
                <w:sz w:val="22"/>
                <w:szCs w:val="22"/>
              </w:rPr>
              <w:br/>
            </w:r>
            <w:r>
              <w:rPr>
                <w:rStyle w:val="line"/>
                <w:rFonts w:ascii="Lucida Console" w:hAnsi="Lucida Console"/>
                <w:color w:val="FFFFFF"/>
                <w:sz w:val="22"/>
                <w:szCs w:val="22"/>
              </w:rPr>
              <w:t>tcp        0      0 120.27.146.122:27017    23.105.193.30:50556     ESTABLISHED</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 xml:space="preserve">// ... </w:t>
            </w:r>
            <w:r>
              <w:rPr>
                <w:rStyle w:val="line"/>
                <w:rFonts w:ascii="Lucida Console" w:hAnsi="Lucida Console"/>
                <w:color w:val="FFFFFF"/>
                <w:sz w:val="22"/>
                <w:szCs w:val="22"/>
              </w:rPr>
              <w:t>省略其它</w:t>
            </w:r>
          </w:p>
        </w:tc>
      </w:tr>
    </w:tbl>
    <w:p w:rsidR="00460EB9" w:rsidRDefault="00460EB9" w:rsidP="00FA61C5">
      <w:pPr>
        <w:pStyle w:val="a3"/>
        <w:numPr>
          <w:ilvl w:val="0"/>
          <w:numId w:val="441"/>
        </w:numPr>
        <w:shd w:val="clear" w:color="auto" w:fill="FFFFFF"/>
        <w:spacing w:before="0" w:beforeAutospacing="0" w:after="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然后，进一步修改命令，使用</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netstat -an|grep ESTABLISHED|grep ":80"|awk 'BEGIN{FS="[[:space:]:]+"}{print $4}'</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命令。结果如下：</w:t>
      </w:r>
    </w:p>
    <w:tbl>
      <w:tblPr>
        <w:tblW w:w="0" w:type="dxa"/>
        <w:tblCellMar>
          <w:top w:w="15" w:type="dxa"/>
          <w:left w:w="15" w:type="dxa"/>
          <w:bottom w:w="15" w:type="dxa"/>
          <w:right w:w="15" w:type="dxa"/>
        </w:tblCellMar>
        <w:tblLook w:val="04A0" w:firstRow="1" w:lastRow="0" w:firstColumn="1" w:lastColumn="0" w:noHBand="0" w:noVBand="1"/>
      </w:tblPr>
      <w:tblGrid>
        <w:gridCol w:w="1856"/>
      </w:tblGrid>
      <w:tr w:rsidR="00460EB9" w:rsidTr="00460EB9">
        <w:trPr>
          <w:trHeight w:val="525"/>
        </w:trPr>
        <w:tc>
          <w:tcPr>
            <w:tcW w:w="0" w:type="auto"/>
            <w:tcBorders>
              <w:top w:val="nil"/>
              <w:left w:val="nil"/>
              <w:bottom w:val="nil"/>
              <w:right w:val="nil"/>
            </w:tcBorders>
            <w:tcMar>
              <w:top w:w="0" w:type="dxa"/>
              <w:left w:w="0" w:type="dxa"/>
              <w:bottom w:w="0" w:type="dxa"/>
              <w:right w:w="0" w:type="dxa"/>
            </w:tcMar>
            <w:vAlign w:val="center"/>
            <w:hideMark/>
          </w:tcPr>
          <w:p w:rsidR="00460EB9" w:rsidRDefault="00460EB9">
            <w:pPr>
              <w:pStyle w:val="HTML0"/>
              <w:shd w:val="clear" w:color="auto" w:fill="272822"/>
              <w:rPr>
                <w:rFonts w:ascii="Lucida Console" w:hAnsi="Lucida Console"/>
                <w:color w:val="657B83"/>
                <w:sz w:val="22"/>
                <w:szCs w:val="22"/>
              </w:rPr>
            </w:pPr>
            <w:r>
              <w:rPr>
                <w:rStyle w:val="line"/>
                <w:rFonts w:ascii="Lucida Console" w:hAnsi="Lucida Console"/>
                <w:color w:val="FFFFFF"/>
                <w:sz w:val="22"/>
                <w:szCs w:val="22"/>
              </w:rPr>
              <w:t>120.27.146.122</w:t>
            </w:r>
            <w:r>
              <w:rPr>
                <w:rFonts w:ascii="Lucida Console" w:hAnsi="Lucida Console"/>
                <w:color w:val="657B83"/>
                <w:sz w:val="22"/>
                <w:szCs w:val="22"/>
              </w:rPr>
              <w:br/>
            </w:r>
            <w:r>
              <w:rPr>
                <w:rStyle w:val="line"/>
                <w:rFonts w:ascii="Lucida Console" w:hAnsi="Lucida Console"/>
                <w:color w:val="FFFFFF"/>
                <w:sz w:val="22"/>
                <w:szCs w:val="22"/>
              </w:rPr>
              <w:t>120.27.146.122</w:t>
            </w:r>
            <w:r>
              <w:rPr>
                <w:rFonts w:ascii="Lucida Console" w:hAnsi="Lucida Console"/>
                <w:color w:val="657B83"/>
                <w:sz w:val="22"/>
                <w:szCs w:val="22"/>
              </w:rPr>
              <w:br/>
            </w:r>
            <w:r>
              <w:rPr>
                <w:rStyle w:val="line"/>
                <w:rFonts w:ascii="Lucida Console" w:hAnsi="Lucida Console"/>
                <w:color w:val="FFFFFF"/>
                <w:sz w:val="22"/>
                <w:szCs w:val="22"/>
              </w:rPr>
              <w:t>120.27.146.122</w:t>
            </w:r>
            <w:r>
              <w:rPr>
                <w:rFonts w:ascii="Lucida Console" w:hAnsi="Lucida Console"/>
                <w:color w:val="657B83"/>
                <w:sz w:val="22"/>
                <w:szCs w:val="22"/>
              </w:rPr>
              <w:br/>
            </w:r>
            <w:r>
              <w:rPr>
                <w:rStyle w:val="line"/>
                <w:rFonts w:ascii="Lucida Console" w:hAnsi="Lucida Console"/>
                <w:color w:val="FFFFFF"/>
                <w:sz w:val="22"/>
                <w:szCs w:val="22"/>
              </w:rPr>
              <w:t>120.27.146.122</w:t>
            </w:r>
            <w:r>
              <w:rPr>
                <w:rFonts w:ascii="Lucida Console" w:hAnsi="Lucida Console"/>
                <w:color w:val="657B83"/>
                <w:sz w:val="22"/>
                <w:szCs w:val="22"/>
              </w:rPr>
              <w:br/>
            </w:r>
            <w:r>
              <w:rPr>
                <w:rStyle w:val="line"/>
                <w:rFonts w:ascii="Lucida Console" w:hAnsi="Lucida Console"/>
                <w:color w:val="FFFFFF"/>
                <w:sz w:val="22"/>
                <w:szCs w:val="22"/>
              </w:rPr>
              <w:t>120.27.146.122</w:t>
            </w:r>
            <w:r>
              <w:rPr>
                <w:rFonts w:ascii="Lucida Console" w:hAnsi="Lucida Console"/>
                <w:color w:val="657B83"/>
                <w:sz w:val="22"/>
                <w:szCs w:val="22"/>
              </w:rPr>
              <w:br/>
            </w:r>
            <w:r>
              <w:rPr>
                <w:rStyle w:val="line"/>
                <w:rFonts w:ascii="Lucida Console" w:hAnsi="Lucida Console"/>
                <w:color w:val="FFFFFF"/>
                <w:sz w:val="22"/>
                <w:szCs w:val="22"/>
              </w:rPr>
              <w:t>120.27.146.122</w:t>
            </w:r>
            <w:r>
              <w:rPr>
                <w:rFonts w:ascii="Lucida Console" w:hAnsi="Lucida Console"/>
                <w:color w:val="657B83"/>
                <w:sz w:val="22"/>
                <w:szCs w:val="22"/>
              </w:rPr>
              <w:br/>
            </w:r>
            <w:r>
              <w:rPr>
                <w:rStyle w:val="line"/>
                <w:rFonts w:ascii="Lucida Console" w:hAnsi="Lucida Console"/>
                <w:color w:val="FFFFFF"/>
                <w:sz w:val="22"/>
                <w:szCs w:val="22"/>
              </w:rPr>
              <w:t>120.27.146.122</w:t>
            </w:r>
            <w:r>
              <w:rPr>
                <w:rFonts w:ascii="Lucida Console" w:hAnsi="Lucida Console"/>
                <w:color w:val="657B83"/>
                <w:sz w:val="22"/>
                <w:szCs w:val="22"/>
              </w:rPr>
              <w:br/>
            </w:r>
            <w:r>
              <w:rPr>
                <w:rStyle w:val="line"/>
                <w:rFonts w:ascii="Lucida Console" w:hAnsi="Lucida Console"/>
                <w:color w:val="FFFFFF"/>
                <w:sz w:val="22"/>
                <w:szCs w:val="22"/>
              </w:rPr>
              <w:t>120.27.146.122</w:t>
            </w:r>
            <w:r>
              <w:rPr>
                <w:rFonts w:ascii="Lucida Console" w:hAnsi="Lucida Console"/>
                <w:color w:val="657B83"/>
                <w:sz w:val="22"/>
                <w:szCs w:val="22"/>
              </w:rPr>
              <w:br/>
            </w:r>
            <w:r>
              <w:rPr>
                <w:rStyle w:val="line"/>
                <w:rFonts w:ascii="Lucida Console" w:hAnsi="Lucida Console"/>
                <w:color w:val="FFFFFF"/>
                <w:sz w:val="22"/>
                <w:szCs w:val="22"/>
              </w:rPr>
              <w:t>120.27.146.122</w:t>
            </w:r>
            <w:r>
              <w:rPr>
                <w:rFonts w:ascii="Lucida Console" w:hAnsi="Lucida Console"/>
                <w:color w:val="657B83"/>
                <w:sz w:val="22"/>
                <w:szCs w:val="22"/>
              </w:rPr>
              <w:br/>
            </w:r>
            <w:r>
              <w:rPr>
                <w:rStyle w:val="line"/>
                <w:rFonts w:ascii="Lucida Console" w:hAnsi="Lucida Console"/>
                <w:color w:val="FFFFFF"/>
                <w:sz w:val="22"/>
                <w:szCs w:val="22"/>
              </w:rPr>
              <w:t>120.27.146.122</w:t>
            </w:r>
            <w:r>
              <w:rPr>
                <w:rFonts w:ascii="Lucida Console" w:hAnsi="Lucida Console"/>
                <w:color w:val="657B83"/>
                <w:sz w:val="22"/>
                <w:szCs w:val="22"/>
              </w:rPr>
              <w:br/>
            </w:r>
            <w:r>
              <w:rPr>
                <w:rStyle w:val="line"/>
                <w:rFonts w:ascii="Lucida Console" w:hAnsi="Lucida Console"/>
                <w:color w:val="FFFFFF"/>
                <w:sz w:val="22"/>
                <w:szCs w:val="22"/>
              </w:rPr>
              <w:t>120.27.146.122</w:t>
            </w:r>
            <w:r>
              <w:rPr>
                <w:rFonts w:ascii="Lucida Console" w:hAnsi="Lucida Console"/>
                <w:color w:val="657B83"/>
                <w:sz w:val="22"/>
                <w:szCs w:val="22"/>
              </w:rPr>
              <w:br/>
            </w:r>
            <w:r>
              <w:rPr>
                <w:rStyle w:val="line"/>
                <w:rFonts w:ascii="Lucida Console" w:hAnsi="Lucida Console"/>
                <w:color w:val="FFFFFF"/>
                <w:sz w:val="22"/>
                <w:szCs w:val="22"/>
              </w:rPr>
              <w:t>120.27.146.122</w:t>
            </w:r>
            <w:r>
              <w:rPr>
                <w:rFonts w:ascii="Lucida Console" w:hAnsi="Lucida Console"/>
                <w:color w:val="657B83"/>
                <w:sz w:val="22"/>
                <w:szCs w:val="22"/>
              </w:rPr>
              <w:br/>
            </w:r>
            <w:r>
              <w:rPr>
                <w:rStyle w:val="line"/>
                <w:rFonts w:ascii="Lucida Console" w:hAnsi="Lucida Console"/>
                <w:color w:val="FFFFFF"/>
                <w:sz w:val="22"/>
                <w:szCs w:val="22"/>
              </w:rPr>
              <w:t>120.27.146.122</w:t>
            </w:r>
            <w:r>
              <w:rPr>
                <w:rFonts w:ascii="Lucida Console" w:hAnsi="Lucida Console"/>
                <w:color w:val="657B83"/>
                <w:sz w:val="22"/>
                <w:szCs w:val="22"/>
              </w:rPr>
              <w:br/>
            </w:r>
            <w:r>
              <w:rPr>
                <w:rStyle w:val="line"/>
                <w:rFonts w:ascii="Lucida Console" w:hAnsi="Lucida Console"/>
                <w:color w:val="FFFFFF"/>
                <w:sz w:val="22"/>
                <w:szCs w:val="22"/>
              </w:rPr>
              <w:t>120.27.146.122</w:t>
            </w:r>
            <w:r>
              <w:rPr>
                <w:rFonts w:ascii="Lucida Console" w:hAnsi="Lucida Console"/>
                <w:color w:val="657B83"/>
                <w:sz w:val="22"/>
                <w:szCs w:val="22"/>
              </w:rPr>
              <w:br/>
            </w:r>
            <w:r>
              <w:rPr>
                <w:rStyle w:val="line"/>
                <w:rFonts w:ascii="Lucida Console" w:hAnsi="Lucida Console"/>
                <w:color w:val="FFFFFF"/>
                <w:sz w:val="22"/>
                <w:szCs w:val="22"/>
              </w:rPr>
              <w:t>120.27.146.122</w:t>
            </w:r>
            <w:r>
              <w:rPr>
                <w:rFonts w:ascii="Lucida Console" w:hAnsi="Lucida Console"/>
                <w:color w:val="657B83"/>
                <w:sz w:val="22"/>
                <w:szCs w:val="22"/>
              </w:rPr>
              <w:br/>
            </w:r>
            <w:r>
              <w:rPr>
                <w:rStyle w:val="line"/>
                <w:rFonts w:ascii="Lucida Console" w:hAnsi="Lucida Console"/>
                <w:color w:val="FFFFFF"/>
                <w:sz w:val="22"/>
                <w:szCs w:val="22"/>
              </w:rPr>
              <w:t>120.27.146.122</w:t>
            </w:r>
            <w:r>
              <w:rPr>
                <w:rFonts w:ascii="Lucida Console" w:hAnsi="Lucida Console"/>
                <w:color w:val="657B83"/>
                <w:sz w:val="22"/>
                <w:szCs w:val="22"/>
              </w:rPr>
              <w:br/>
            </w:r>
            <w:r>
              <w:rPr>
                <w:rStyle w:val="line"/>
                <w:rFonts w:ascii="Lucida Console" w:hAnsi="Lucida Console"/>
                <w:color w:val="FFFFFF"/>
                <w:sz w:val="22"/>
                <w:szCs w:val="22"/>
              </w:rPr>
              <w:t>10.47.111.216</w:t>
            </w:r>
            <w:r>
              <w:rPr>
                <w:rFonts w:ascii="Lucida Console" w:hAnsi="Lucida Console"/>
                <w:color w:val="657B83"/>
                <w:sz w:val="22"/>
                <w:szCs w:val="22"/>
              </w:rPr>
              <w:br/>
            </w:r>
            <w:r>
              <w:rPr>
                <w:rFonts w:ascii="Lucida Console" w:hAnsi="Lucida Console"/>
                <w:color w:val="657B83"/>
                <w:sz w:val="22"/>
                <w:szCs w:val="22"/>
              </w:rPr>
              <w:br/>
            </w:r>
            <w:r>
              <w:rPr>
                <w:rStyle w:val="line"/>
                <w:rFonts w:ascii="Lucida Console" w:hAnsi="Lucida Console"/>
                <w:color w:val="FFFFFF"/>
                <w:sz w:val="22"/>
                <w:szCs w:val="22"/>
              </w:rPr>
              <w:t xml:space="preserve">// ... </w:t>
            </w:r>
            <w:r>
              <w:rPr>
                <w:rStyle w:val="line"/>
                <w:rFonts w:ascii="Lucida Console" w:hAnsi="Lucida Console"/>
                <w:color w:val="FFFFFF"/>
                <w:sz w:val="22"/>
                <w:szCs w:val="22"/>
              </w:rPr>
              <w:t>省略其它</w:t>
            </w:r>
          </w:p>
        </w:tc>
      </w:tr>
    </w:tbl>
    <w:p w:rsidR="00460EB9" w:rsidRDefault="00460EB9" w:rsidP="00FA61C5">
      <w:pPr>
        <w:widowControl/>
        <w:numPr>
          <w:ilvl w:val="1"/>
          <w:numId w:val="441"/>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说明：</w:t>
      </w:r>
      <w:r>
        <w:rPr>
          <w:rStyle w:val="HTML"/>
          <w:rFonts w:ascii="Lucida Console" w:hAnsi="Lucida Console"/>
          <w:color w:val="1A1A1A"/>
          <w:szCs w:val="21"/>
          <w:bdr w:val="single" w:sz="6" w:space="1" w:color="CCCCCC" w:frame="1"/>
          <w:shd w:val="clear" w:color="auto" w:fill="DDDDDD"/>
        </w:rPr>
        <w:t>FS</w:t>
      </w:r>
      <w:r>
        <w:rPr>
          <w:rFonts w:ascii="Lucida Sans Unicode" w:hAnsi="Lucida Sans Unicode" w:cs="Lucida Sans Unicode"/>
          <w:color w:val="1A1A1A"/>
          <w:szCs w:val="21"/>
        </w:rPr>
        <w:t> </w:t>
      </w:r>
      <w:r>
        <w:rPr>
          <w:rFonts w:ascii="Lucida Sans Unicode" w:hAnsi="Lucida Sans Unicode" w:cs="Lucida Sans Unicode"/>
          <w:color w:val="1A1A1A"/>
          <w:szCs w:val="21"/>
        </w:rPr>
        <w:t>是字段分隔符，简单的可以用多个</w:t>
      </w:r>
      <w:r>
        <w:rPr>
          <w:rFonts w:ascii="Lucida Sans Unicode" w:hAnsi="Lucida Sans Unicode" w:cs="Lucida Sans Unicode"/>
          <w:color w:val="1A1A1A"/>
          <w:szCs w:val="21"/>
        </w:rPr>
        <w:t xml:space="preserve"> awk </w:t>
      </w:r>
      <w:r>
        <w:rPr>
          <w:rFonts w:ascii="Lucida Sans Unicode" w:hAnsi="Lucida Sans Unicode" w:cs="Lucida Sans Unicode"/>
          <w:color w:val="1A1A1A"/>
          <w:szCs w:val="21"/>
        </w:rPr>
        <w:t>过滤。</w:t>
      </w:r>
    </w:p>
    <w:p w:rsidR="00460EB9" w:rsidRDefault="00460EB9" w:rsidP="00FA61C5">
      <w:pPr>
        <w:pStyle w:val="a3"/>
        <w:numPr>
          <w:ilvl w:val="0"/>
          <w:numId w:val="441"/>
        </w:numPr>
        <w:shd w:val="clear" w:color="auto" w:fill="FFFFFF"/>
        <w:spacing w:before="0" w:beforeAutospacing="0" w:after="0" w:afterAutospacing="0"/>
        <w:ind w:left="0"/>
        <w:rPr>
          <w:rFonts w:ascii="Lucida Sans Unicode" w:hAnsi="Lucida Sans Unicode" w:cs="Lucida Sans Unicode"/>
          <w:color w:val="1A1A1A"/>
          <w:sz w:val="21"/>
          <w:szCs w:val="21"/>
        </w:rPr>
      </w:pPr>
      <w:r>
        <w:rPr>
          <w:rFonts w:ascii="Lucida Sans Unicode" w:hAnsi="Lucida Sans Unicode" w:cs="Lucida Sans Unicode"/>
          <w:color w:val="1A1A1A"/>
          <w:sz w:val="21"/>
          <w:szCs w:val="21"/>
        </w:rPr>
        <w:t>最后，再进一步修改命令，使用</w:t>
      </w:r>
      <w:r>
        <w:rPr>
          <w:rFonts w:ascii="Lucida Sans Unicode" w:hAnsi="Lucida Sans Unicode" w:cs="Lucida Sans Unicode"/>
          <w:color w:val="1A1A1A"/>
          <w:sz w:val="21"/>
          <w:szCs w:val="21"/>
        </w:rPr>
        <w:t> </w:t>
      </w:r>
      <w:r>
        <w:rPr>
          <w:rStyle w:val="HTML"/>
          <w:rFonts w:ascii="Lucida Console" w:hAnsi="Lucida Console"/>
          <w:color w:val="1A1A1A"/>
          <w:sz w:val="21"/>
          <w:szCs w:val="21"/>
          <w:bdr w:val="single" w:sz="6" w:space="1" w:color="CCCCCC" w:frame="1"/>
          <w:shd w:val="clear" w:color="auto" w:fill="DDDDDD"/>
        </w:rPr>
        <w:t>netstat -an|grep ESTABLISHED|grep ":80"|awk 'BEGIN{FS="[[:space:]:]+"}{print $4}'|sort|uniq -c|sort -nr</w:t>
      </w:r>
      <w:r>
        <w:rPr>
          <w:rFonts w:ascii="Lucida Sans Unicode" w:hAnsi="Lucida Sans Unicode" w:cs="Lucida Sans Unicode"/>
          <w:color w:val="1A1A1A"/>
          <w:sz w:val="21"/>
          <w:szCs w:val="21"/>
        </w:rPr>
        <w:t> </w:t>
      </w:r>
      <w:r>
        <w:rPr>
          <w:rFonts w:ascii="Lucida Sans Unicode" w:hAnsi="Lucida Sans Unicode" w:cs="Lucida Sans Unicode"/>
          <w:color w:val="1A1A1A"/>
          <w:sz w:val="21"/>
          <w:szCs w:val="21"/>
        </w:rPr>
        <w:t>命令。结果如下：</w:t>
      </w:r>
    </w:p>
    <w:tbl>
      <w:tblPr>
        <w:tblW w:w="0" w:type="dxa"/>
        <w:tblCellMar>
          <w:top w:w="15" w:type="dxa"/>
          <w:left w:w="15" w:type="dxa"/>
          <w:bottom w:w="15" w:type="dxa"/>
          <w:right w:w="15" w:type="dxa"/>
        </w:tblCellMar>
        <w:tblLook w:val="04A0" w:firstRow="1" w:lastRow="0" w:firstColumn="1" w:lastColumn="0" w:noHBand="0" w:noVBand="1"/>
      </w:tblPr>
      <w:tblGrid>
        <w:gridCol w:w="2254"/>
      </w:tblGrid>
      <w:tr w:rsidR="00460EB9" w:rsidTr="00460EB9">
        <w:trPr>
          <w:trHeight w:val="525"/>
        </w:trPr>
        <w:tc>
          <w:tcPr>
            <w:tcW w:w="0" w:type="auto"/>
            <w:tcBorders>
              <w:top w:val="nil"/>
              <w:left w:val="nil"/>
              <w:bottom w:val="nil"/>
              <w:right w:val="nil"/>
            </w:tcBorders>
            <w:tcMar>
              <w:top w:w="0" w:type="dxa"/>
              <w:left w:w="0" w:type="dxa"/>
              <w:bottom w:w="0" w:type="dxa"/>
              <w:right w:w="0" w:type="dxa"/>
            </w:tcMar>
            <w:vAlign w:val="center"/>
            <w:hideMark/>
          </w:tcPr>
          <w:p w:rsidR="00460EB9" w:rsidRDefault="00460EB9">
            <w:pPr>
              <w:pStyle w:val="HTML0"/>
              <w:shd w:val="clear" w:color="auto" w:fill="272822"/>
              <w:rPr>
                <w:rFonts w:ascii="Lucida Console" w:hAnsi="Lucida Console"/>
                <w:color w:val="657B83"/>
                <w:sz w:val="22"/>
                <w:szCs w:val="22"/>
              </w:rPr>
            </w:pPr>
            <w:r>
              <w:rPr>
                <w:rStyle w:val="line"/>
                <w:rFonts w:ascii="Lucida Console" w:hAnsi="Lucida Console"/>
                <w:color w:val="FFFFFF"/>
                <w:sz w:val="22"/>
                <w:szCs w:val="22"/>
              </w:rPr>
              <w:t>47 120.27.146.122</w:t>
            </w:r>
            <w:r>
              <w:rPr>
                <w:rFonts w:ascii="Lucida Console" w:hAnsi="Lucida Console"/>
                <w:color w:val="657B83"/>
                <w:sz w:val="22"/>
                <w:szCs w:val="22"/>
              </w:rPr>
              <w:br/>
            </w:r>
            <w:r>
              <w:rPr>
                <w:rStyle w:val="line"/>
                <w:rFonts w:ascii="Lucida Console" w:hAnsi="Lucida Console"/>
                <w:color w:val="FFFFFF"/>
                <w:sz w:val="22"/>
                <w:szCs w:val="22"/>
              </w:rPr>
              <w:t xml:space="preserve"> 1 10.47.111.216</w:t>
            </w:r>
          </w:p>
        </w:tc>
      </w:tr>
    </w:tbl>
    <w:p w:rsidR="00460EB9" w:rsidRDefault="00460EB9" w:rsidP="00FA61C5">
      <w:pPr>
        <w:widowControl/>
        <w:numPr>
          <w:ilvl w:val="1"/>
          <w:numId w:val="441"/>
        </w:numPr>
        <w:shd w:val="clear" w:color="auto" w:fill="FFFFFF"/>
        <w:ind w:left="450"/>
        <w:jc w:val="left"/>
        <w:rPr>
          <w:rFonts w:ascii="Lucida Sans Unicode" w:hAnsi="Lucida Sans Unicode" w:cs="Lucida Sans Unicode"/>
          <w:color w:val="1A1A1A"/>
          <w:szCs w:val="21"/>
        </w:rPr>
      </w:pPr>
      <w:r>
        <w:rPr>
          <w:rFonts w:ascii="Lucida Sans Unicode" w:hAnsi="Lucida Sans Unicode" w:cs="Lucida Sans Unicode"/>
          <w:color w:val="1A1A1A"/>
          <w:szCs w:val="21"/>
        </w:rPr>
        <w:t>第一列为连接数，第二列为</w:t>
      </w:r>
      <w:r>
        <w:rPr>
          <w:rFonts w:ascii="Lucida Sans Unicode" w:hAnsi="Lucida Sans Unicode" w:cs="Lucida Sans Unicode"/>
          <w:color w:val="1A1A1A"/>
          <w:szCs w:val="21"/>
        </w:rPr>
        <w:t xml:space="preserve"> IP </w:t>
      </w:r>
      <w:r>
        <w:rPr>
          <w:rFonts w:ascii="Lucida Sans Unicode" w:hAnsi="Lucida Sans Unicode" w:cs="Lucida Sans Unicode"/>
          <w:color w:val="1A1A1A"/>
          <w:szCs w:val="21"/>
        </w:rPr>
        <w:t>。</w:t>
      </w:r>
    </w:p>
    <w:p w:rsidR="008D1568" w:rsidRPr="00460EB9" w:rsidRDefault="008D1568" w:rsidP="000349AE"/>
    <w:p w:rsidR="0011574C" w:rsidRDefault="0011574C" w:rsidP="005B03AF">
      <w:pPr>
        <w:pStyle w:val="1"/>
      </w:pPr>
      <w:r>
        <w:rPr>
          <w:rFonts w:hint="eastAsia"/>
        </w:rPr>
        <w:t>运维,</w:t>
      </w:r>
      <w:r>
        <w:t>排查问题:</w:t>
      </w:r>
    </w:p>
    <w:p w:rsidR="00766986" w:rsidRDefault="00766986" w:rsidP="00766986">
      <w:pPr>
        <w:pStyle w:val="a3"/>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昨天一天</w:t>
      </w:r>
      <w:r>
        <w:rPr>
          <w:rFonts w:ascii="Arial" w:hAnsi="Arial" w:cs="Arial"/>
          <w:color w:val="333333"/>
          <w:sz w:val="21"/>
          <w:szCs w:val="21"/>
        </w:rPr>
        <w:t>96</w:t>
      </w:r>
      <w:r>
        <w:rPr>
          <w:rFonts w:ascii="Arial" w:hAnsi="Arial" w:cs="Arial"/>
          <w:color w:val="333333"/>
          <w:sz w:val="21"/>
          <w:szCs w:val="21"/>
        </w:rPr>
        <w:t>机器不断报警</w:t>
      </w:r>
      <w:r>
        <w:rPr>
          <w:rFonts w:ascii="Arial" w:hAnsi="Arial" w:cs="Arial"/>
          <w:color w:val="333333"/>
          <w:sz w:val="21"/>
          <w:szCs w:val="21"/>
        </w:rPr>
        <w:t>cpu</w:t>
      </w:r>
      <w:r>
        <w:rPr>
          <w:rFonts w:ascii="Arial" w:hAnsi="Arial" w:cs="Arial"/>
          <w:color w:val="333333"/>
          <w:sz w:val="21"/>
          <w:szCs w:val="21"/>
        </w:rPr>
        <w:t>使用率较高</w:t>
      </w:r>
      <w:r>
        <w:rPr>
          <w:rFonts w:ascii="Arial" w:hAnsi="Arial" w:cs="Arial"/>
          <w:color w:val="333333"/>
          <w:sz w:val="21"/>
          <w:szCs w:val="21"/>
        </w:rPr>
        <w:t>,</w:t>
      </w:r>
      <w:r>
        <w:rPr>
          <w:rFonts w:ascii="Arial" w:hAnsi="Arial" w:cs="Arial"/>
          <w:color w:val="333333"/>
          <w:sz w:val="21"/>
          <w:szCs w:val="21"/>
        </w:rPr>
        <w:t>于是尝试了</w:t>
      </w:r>
      <w:r>
        <w:rPr>
          <w:rFonts w:ascii="Arial" w:hAnsi="Arial" w:cs="Arial"/>
          <w:color w:val="333333"/>
          <w:sz w:val="21"/>
          <w:szCs w:val="21"/>
        </w:rPr>
        <w:t>jstack</w:t>
      </w:r>
      <w:r>
        <w:rPr>
          <w:rFonts w:ascii="Arial" w:hAnsi="Arial" w:cs="Arial"/>
          <w:color w:val="333333"/>
          <w:sz w:val="21"/>
          <w:szCs w:val="21"/>
        </w:rPr>
        <w:t>排查问题</w:t>
      </w:r>
      <w:r>
        <w:rPr>
          <w:rFonts w:ascii="Arial" w:hAnsi="Arial" w:cs="Arial"/>
          <w:color w:val="333333"/>
          <w:sz w:val="21"/>
          <w:szCs w:val="21"/>
        </w:rPr>
        <w:t>,</w:t>
      </w:r>
      <w:r>
        <w:rPr>
          <w:rFonts w:ascii="Arial" w:hAnsi="Arial" w:cs="Arial"/>
          <w:color w:val="333333"/>
          <w:sz w:val="21"/>
          <w:szCs w:val="21"/>
        </w:rPr>
        <w:t>由于之前使用的并不熟练</w:t>
      </w:r>
      <w:r>
        <w:rPr>
          <w:rFonts w:ascii="Arial" w:hAnsi="Arial" w:cs="Arial"/>
          <w:color w:val="333333"/>
          <w:sz w:val="21"/>
          <w:szCs w:val="21"/>
        </w:rPr>
        <w:t>,</w:t>
      </w:r>
      <w:r>
        <w:rPr>
          <w:rFonts w:ascii="Arial" w:hAnsi="Arial" w:cs="Arial"/>
          <w:color w:val="333333"/>
          <w:sz w:val="21"/>
          <w:szCs w:val="21"/>
        </w:rPr>
        <w:t>导致排查比较缓慢</w:t>
      </w:r>
      <w:r>
        <w:rPr>
          <w:rFonts w:ascii="Arial" w:hAnsi="Arial" w:cs="Arial"/>
          <w:color w:val="333333"/>
          <w:sz w:val="21"/>
          <w:szCs w:val="21"/>
        </w:rPr>
        <w:t>.</w:t>
      </w:r>
      <w:r>
        <w:rPr>
          <w:rFonts w:ascii="Arial" w:hAnsi="Arial" w:cs="Arial"/>
          <w:color w:val="333333"/>
          <w:sz w:val="21"/>
          <w:szCs w:val="21"/>
        </w:rPr>
        <w:t>特此记录下排查的流程</w:t>
      </w:r>
    </w:p>
    <w:p w:rsidR="00766986" w:rsidRDefault="00766986" w:rsidP="00766986">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首先</w:t>
      </w:r>
      <w:r>
        <w:rPr>
          <w:rFonts w:ascii="Arial" w:hAnsi="Arial" w:cs="Arial"/>
          <w:color w:val="333333"/>
          <w:sz w:val="21"/>
          <w:szCs w:val="21"/>
        </w:rPr>
        <w:t xml:space="preserve">top </w:t>
      </w:r>
      <w:r>
        <w:rPr>
          <w:rFonts w:ascii="Arial" w:hAnsi="Arial" w:cs="Arial"/>
          <w:color w:val="333333"/>
          <w:sz w:val="21"/>
          <w:szCs w:val="21"/>
        </w:rPr>
        <w:t>查看所有进程的情况</w:t>
      </w:r>
    </w:p>
    <w:p w:rsidR="00766986" w:rsidRDefault="00766986" w:rsidP="00766986">
      <w:pPr>
        <w:pStyle w:val="a3"/>
        <w:shd w:val="clear" w:color="auto" w:fill="FFFFFF"/>
        <w:spacing w:before="150" w:beforeAutospacing="0" w:after="0" w:afterAutospacing="0"/>
        <w:rPr>
          <w:rFonts w:ascii="Arial" w:hAnsi="Arial" w:cs="Arial"/>
          <w:color w:val="333333"/>
          <w:sz w:val="21"/>
          <w:szCs w:val="21"/>
        </w:rPr>
      </w:pPr>
      <w:r>
        <w:rPr>
          <w:noProof/>
        </w:rPr>
        <w:drawing>
          <wp:inline distT="0" distB="0" distL="0" distR="0" wp14:anchorId="77B0ECA8" wp14:editId="2801A869">
            <wp:extent cx="5274310" cy="2528570"/>
            <wp:effectExtent l="0" t="0" r="2540" b="50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274310" cy="2528570"/>
                    </a:xfrm>
                    <a:prstGeom prst="rect">
                      <a:avLst/>
                    </a:prstGeom>
                  </pic:spPr>
                </pic:pic>
              </a:graphicData>
            </a:graphic>
          </wp:inline>
        </w:drawing>
      </w:r>
    </w:p>
    <w:p w:rsidR="00766986" w:rsidRDefault="00766986" w:rsidP="00766986">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之后</w:t>
      </w:r>
      <w:r>
        <w:rPr>
          <w:rFonts w:ascii="Arial" w:hAnsi="Arial" w:cs="Arial"/>
          <w:color w:val="333333"/>
          <w:sz w:val="21"/>
          <w:szCs w:val="21"/>
        </w:rPr>
        <w:t xml:space="preserve">top -Hp PID </w:t>
      </w:r>
      <w:r>
        <w:rPr>
          <w:rFonts w:ascii="Arial" w:hAnsi="Arial" w:cs="Arial"/>
          <w:color w:val="333333"/>
          <w:sz w:val="21"/>
          <w:szCs w:val="21"/>
        </w:rPr>
        <w:t>查看该进程的线程情况</w:t>
      </w:r>
    </w:p>
    <w:p w:rsidR="00766986" w:rsidRDefault="00766986" w:rsidP="00766986">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可以</w:t>
      </w:r>
      <w:r>
        <w:rPr>
          <w:rFonts w:ascii="Arial" w:hAnsi="Arial" w:cs="Arial"/>
          <w:color w:val="333333"/>
          <w:sz w:val="21"/>
          <w:szCs w:val="21"/>
        </w:rPr>
        <w:t xml:space="preserve">jstack PID </w:t>
      </w:r>
      <w:r>
        <w:rPr>
          <w:rFonts w:ascii="Arial" w:hAnsi="Arial" w:cs="Arial"/>
          <w:color w:val="333333"/>
          <w:sz w:val="21"/>
          <w:szCs w:val="21"/>
        </w:rPr>
        <w:t>查看当前的</w:t>
      </w:r>
      <w:r>
        <w:rPr>
          <w:rFonts w:ascii="Arial" w:hAnsi="Arial" w:cs="Arial"/>
          <w:color w:val="333333"/>
          <w:sz w:val="21"/>
          <w:szCs w:val="21"/>
        </w:rPr>
        <w:t>dump</w:t>
      </w:r>
      <w:r>
        <w:rPr>
          <w:rFonts w:ascii="Arial" w:hAnsi="Arial" w:cs="Arial"/>
          <w:color w:val="333333"/>
          <w:sz w:val="21"/>
          <w:szCs w:val="21"/>
        </w:rPr>
        <w:t>日志</w:t>
      </w:r>
      <w:r>
        <w:rPr>
          <w:rFonts w:ascii="Arial" w:hAnsi="Arial" w:cs="Arial"/>
          <w:color w:val="333333"/>
          <w:sz w:val="21"/>
          <w:szCs w:val="21"/>
        </w:rPr>
        <w:t xml:space="preserve">  </w:t>
      </w:r>
      <w:r>
        <w:rPr>
          <w:rFonts w:ascii="Arial" w:hAnsi="Arial" w:cs="Arial"/>
          <w:color w:val="333333"/>
          <w:sz w:val="21"/>
          <w:szCs w:val="21"/>
        </w:rPr>
        <w:t>也可以直接将</w:t>
      </w:r>
      <w:r>
        <w:rPr>
          <w:rFonts w:ascii="Arial" w:hAnsi="Arial" w:cs="Arial"/>
          <w:color w:val="333333"/>
          <w:sz w:val="21"/>
          <w:szCs w:val="21"/>
        </w:rPr>
        <w:t>dump</w:t>
      </w:r>
      <w:r>
        <w:rPr>
          <w:rFonts w:ascii="Arial" w:hAnsi="Arial" w:cs="Arial"/>
          <w:color w:val="333333"/>
          <w:sz w:val="21"/>
          <w:szCs w:val="21"/>
        </w:rPr>
        <w:t>日志保存</w:t>
      </w:r>
      <w:r>
        <w:rPr>
          <w:rFonts w:ascii="Arial" w:hAnsi="Arial" w:cs="Arial"/>
          <w:color w:val="333333"/>
          <w:sz w:val="21"/>
          <w:szCs w:val="21"/>
        </w:rPr>
        <w:t>  jastack PID &gt; *.txt</w:t>
      </w:r>
      <w:r>
        <w:rPr>
          <w:rFonts w:ascii="Arial" w:hAnsi="Arial" w:cs="Arial"/>
          <w:color w:val="333333"/>
          <w:sz w:val="21"/>
          <w:szCs w:val="21"/>
        </w:rPr>
        <w:t>方便查看</w:t>
      </w:r>
    </w:p>
    <w:p w:rsidR="00766986" w:rsidRDefault="00766986" w:rsidP="00766986">
      <w:pPr>
        <w:pStyle w:val="a3"/>
        <w:shd w:val="clear" w:color="auto" w:fill="FFFFFF"/>
        <w:spacing w:before="150" w:beforeAutospacing="0" w:after="0" w:afterAutospacing="0"/>
        <w:rPr>
          <w:rFonts w:ascii="Arial" w:hAnsi="Arial" w:cs="Arial"/>
          <w:color w:val="333333"/>
          <w:sz w:val="21"/>
          <w:szCs w:val="21"/>
        </w:rPr>
      </w:pPr>
      <w:r>
        <w:rPr>
          <w:noProof/>
        </w:rPr>
        <w:drawing>
          <wp:inline distT="0" distB="0" distL="0" distR="0" wp14:anchorId="2D004D10" wp14:editId="43030AC5">
            <wp:extent cx="5274310" cy="2583815"/>
            <wp:effectExtent l="0" t="0" r="254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2583815"/>
                    </a:xfrm>
                    <a:prstGeom prst="rect">
                      <a:avLst/>
                    </a:prstGeom>
                  </pic:spPr>
                </pic:pic>
              </a:graphicData>
            </a:graphic>
          </wp:inline>
        </w:drawing>
      </w:r>
    </w:p>
    <w:p w:rsidR="00766986" w:rsidRDefault="00766986" w:rsidP="00766986">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在这可以实时监控处哪个线程占用情况较高</w:t>
      </w:r>
      <w:r>
        <w:rPr>
          <w:rFonts w:ascii="Arial" w:hAnsi="Arial" w:cs="Arial"/>
          <w:color w:val="333333"/>
          <w:sz w:val="21"/>
          <w:szCs w:val="21"/>
        </w:rPr>
        <w:t>,</w:t>
      </w:r>
      <w:r>
        <w:rPr>
          <w:rFonts w:ascii="Arial" w:hAnsi="Arial" w:cs="Arial"/>
          <w:color w:val="333333"/>
          <w:sz w:val="21"/>
          <w:szCs w:val="21"/>
        </w:rPr>
        <w:t>由于上面</w:t>
      </w:r>
      <w:r>
        <w:rPr>
          <w:rFonts w:ascii="Arial" w:hAnsi="Arial" w:cs="Arial"/>
          <w:color w:val="333333"/>
          <w:sz w:val="21"/>
          <w:szCs w:val="21"/>
        </w:rPr>
        <w:t>dump</w:t>
      </w:r>
      <w:r>
        <w:rPr>
          <w:rFonts w:ascii="Arial" w:hAnsi="Arial" w:cs="Arial"/>
          <w:color w:val="333333"/>
          <w:sz w:val="21"/>
          <w:szCs w:val="21"/>
        </w:rPr>
        <w:t>出的进程日志中线程</w:t>
      </w:r>
      <w:r>
        <w:rPr>
          <w:rFonts w:ascii="Arial" w:hAnsi="Arial" w:cs="Arial"/>
          <w:color w:val="333333"/>
          <w:sz w:val="21"/>
          <w:szCs w:val="21"/>
        </w:rPr>
        <w:t>id</w:t>
      </w:r>
      <w:r>
        <w:rPr>
          <w:rFonts w:ascii="Arial" w:hAnsi="Arial" w:cs="Arial"/>
          <w:color w:val="333333"/>
          <w:sz w:val="21"/>
          <w:szCs w:val="21"/>
        </w:rPr>
        <w:t>都是十六进制</w:t>
      </w:r>
      <w:r>
        <w:rPr>
          <w:rFonts w:ascii="Arial" w:hAnsi="Arial" w:cs="Arial"/>
          <w:color w:val="333333"/>
          <w:sz w:val="21"/>
          <w:szCs w:val="21"/>
        </w:rPr>
        <w:t>,</w:t>
      </w:r>
      <w:r>
        <w:rPr>
          <w:rFonts w:ascii="Arial" w:hAnsi="Arial" w:cs="Arial"/>
          <w:color w:val="333333"/>
          <w:sz w:val="21"/>
          <w:szCs w:val="21"/>
        </w:rPr>
        <w:t>所以此处可以将线程</w:t>
      </w:r>
      <w:r>
        <w:rPr>
          <w:rFonts w:ascii="Arial" w:hAnsi="Arial" w:cs="Arial"/>
          <w:color w:val="333333"/>
          <w:sz w:val="21"/>
          <w:szCs w:val="21"/>
        </w:rPr>
        <w:t>id</w:t>
      </w:r>
      <w:r>
        <w:rPr>
          <w:rFonts w:ascii="Arial" w:hAnsi="Arial" w:cs="Arial"/>
          <w:color w:val="333333"/>
          <w:sz w:val="21"/>
          <w:szCs w:val="21"/>
        </w:rPr>
        <w:t>十六进制</w:t>
      </w:r>
    </w:p>
    <w:p w:rsidR="00766986" w:rsidRDefault="00766986" w:rsidP="00766986">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printf "%x\n" PID</w:t>
      </w:r>
    </w:p>
    <w:p w:rsidR="00766986" w:rsidRDefault="00766986" w:rsidP="00766986">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然后在</w:t>
      </w:r>
      <w:r>
        <w:rPr>
          <w:rFonts w:ascii="Arial" w:hAnsi="Arial" w:cs="Arial"/>
          <w:color w:val="333333"/>
          <w:sz w:val="21"/>
          <w:szCs w:val="21"/>
        </w:rPr>
        <w:t>dump</w:t>
      </w:r>
      <w:r>
        <w:rPr>
          <w:rFonts w:ascii="Arial" w:hAnsi="Arial" w:cs="Arial"/>
          <w:color w:val="333333"/>
          <w:sz w:val="21"/>
          <w:szCs w:val="21"/>
        </w:rPr>
        <w:t>日志中查找这个</w:t>
      </w:r>
      <w:r>
        <w:rPr>
          <w:rFonts w:ascii="Arial" w:hAnsi="Arial" w:cs="Arial"/>
          <w:color w:val="333333"/>
          <w:sz w:val="21"/>
          <w:szCs w:val="21"/>
        </w:rPr>
        <w:t xml:space="preserve"> </w:t>
      </w:r>
      <w:r>
        <w:rPr>
          <w:rFonts w:ascii="Arial" w:hAnsi="Arial" w:cs="Arial"/>
          <w:color w:val="333333"/>
          <w:sz w:val="21"/>
          <w:szCs w:val="21"/>
        </w:rPr>
        <w:t>十六进制的线程信息</w:t>
      </w:r>
    </w:p>
    <w:p w:rsidR="00766986" w:rsidRDefault="00766986" w:rsidP="00766986">
      <w:pPr>
        <w:pStyle w:val="a3"/>
        <w:shd w:val="clear" w:color="auto" w:fill="FFFFFF"/>
        <w:spacing w:before="150" w:beforeAutospacing="0" w:after="0" w:afterAutospacing="0"/>
        <w:rPr>
          <w:rFonts w:ascii="Arial" w:hAnsi="Arial" w:cs="Arial"/>
          <w:color w:val="333333"/>
          <w:sz w:val="21"/>
          <w:szCs w:val="21"/>
        </w:rPr>
      </w:pPr>
      <w:r>
        <w:rPr>
          <w:noProof/>
        </w:rPr>
        <w:drawing>
          <wp:inline distT="0" distB="0" distL="0" distR="0" wp14:anchorId="022FC034" wp14:editId="31EDA007">
            <wp:extent cx="5274310" cy="2265680"/>
            <wp:effectExtent l="0" t="0" r="254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4310" cy="2265680"/>
                    </a:xfrm>
                    <a:prstGeom prst="rect">
                      <a:avLst/>
                    </a:prstGeom>
                  </pic:spPr>
                </pic:pic>
              </a:graphicData>
            </a:graphic>
          </wp:inline>
        </w:drawing>
      </w:r>
    </w:p>
    <w:p w:rsidR="00766986" w:rsidRDefault="00766986" w:rsidP="00766986">
      <w:pPr>
        <w:pStyle w:val="a3"/>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nid</w:t>
      </w:r>
      <w:r>
        <w:rPr>
          <w:rFonts w:ascii="Arial" w:hAnsi="Arial" w:cs="Arial"/>
          <w:color w:val="333333"/>
          <w:sz w:val="21"/>
          <w:szCs w:val="21"/>
        </w:rPr>
        <w:t>即为线程</w:t>
      </w:r>
      <w:r>
        <w:rPr>
          <w:rFonts w:ascii="Arial" w:hAnsi="Arial" w:cs="Arial"/>
          <w:color w:val="333333"/>
          <w:sz w:val="21"/>
          <w:szCs w:val="21"/>
        </w:rPr>
        <w:t>id</w:t>
      </w:r>
      <w:r>
        <w:rPr>
          <w:rFonts w:ascii="Arial" w:hAnsi="Arial" w:cs="Arial"/>
          <w:color w:val="333333"/>
          <w:sz w:val="21"/>
          <w:szCs w:val="21"/>
        </w:rPr>
        <w:t>的十六进制输出</w:t>
      </w:r>
      <w:r>
        <w:rPr>
          <w:rFonts w:ascii="Arial" w:hAnsi="Arial" w:cs="Arial"/>
          <w:color w:val="333333"/>
          <w:sz w:val="21"/>
          <w:szCs w:val="21"/>
        </w:rPr>
        <w:t>id</w:t>
      </w:r>
    </w:p>
    <w:p w:rsidR="0011574C" w:rsidRPr="00766986" w:rsidRDefault="0011574C" w:rsidP="0011574C"/>
    <w:p w:rsidR="00374E28" w:rsidRDefault="005B03AF" w:rsidP="005B03AF">
      <w:pPr>
        <w:pStyle w:val="1"/>
      </w:pPr>
      <w:r>
        <w:rPr>
          <w:rFonts w:hint="eastAsia"/>
        </w:rPr>
        <w:t>T</w:t>
      </w:r>
      <w:r>
        <w:t>omcat:</w:t>
      </w:r>
    </w:p>
    <w:p w:rsidR="005B03AF" w:rsidRPr="005B03AF" w:rsidRDefault="005B03AF" w:rsidP="005B03AF">
      <w:pPr>
        <w:pStyle w:val="2"/>
      </w:pPr>
      <w:r>
        <w:rPr>
          <w:rStyle w:val="a4"/>
          <w:rFonts w:ascii="微软雅黑" w:eastAsia="微软雅黑" w:hAnsi="微软雅黑" w:hint="eastAsia"/>
          <w:b/>
          <w:bCs/>
          <w:color w:val="FF4C41"/>
          <w:sz w:val="24"/>
          <w:szCs w:val="24"/>
        </w:rPr>
        <w:t>一、Tomcat顶层架构</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4D4D4D"/>
        </w:rPr>
      </w:pPr>
      <w:r>
        <w:rPr>
          <w:rFonts w:ascii="微软雅黑" w:eastAsia="微软雅黑" w:hAnsi="微软雅黑" w:hint="eastAsia"/>
          <w:color w:val="000000"/>
        </w:rPr>
        <w:t>俗话说，站在巨人的肩膀上看世界，一般学习的时候也是先总览一下整体，然后逐个部分个个击破，最后形成思路，了解具体细节，Tomcat的结构很复杂，但是 Tomcat 非常的模块化，找到了 Tomcat最核心的模块，问题才可以游刃而解，了解了Tomcat的整体架构对以后深入了解Tomcat来说至关重要！</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先上一张Tomcat的顶层结构图（图A），如下：</w:t>
      </w:r>
    </w:p>
    <w:p w:rsidR="005B03AF" w:rsidRDefault="005B03AF" w:rsidP="005B03AF">
      <w:pPr>
        <w:pStyle w:val="a3"/>
        <w:shd w:val="clear" w:color="auto" w:fill="FFFFFF"/>
        <w:spacing w:before="0" w:beforeAutospacing="0" w:after="240" w:afterAutospacing="0" w:line="480" w:lineRule="atLeast"/>
        <w:rPr>
          <w:rFonts w:ascii="微软雅黑" w:eastAsia="微软雅黑" w:hAnsi="微软雅黑"/>
          <w:color w:val="3E3E3E"/>
        </w:rPr>
      </w:pPr>
      <w:r>
        <w:rPr>
          <w:rFonts w:ascii="微软雅黑" w:eastAsia="微软雅黑" w:hAnsi="微软雅黑"/>
          <w:noProof/>
          <w:color w:val="3E3E3E"/>
        </w:rPr>
        <w:drawing>
          <wp:inline distT="0" distB="0" distL="0" distR="0">
            <wp:extent cx="5314950" cy="3762375"/>
            <wp:effectExtent l="0" t="0" r="0" b="9525"/>
            <wp:docPr id="39" name="图片 39"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64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314950" cy="3762375"/>
                    </a:xfrm>
                    <a:prstGeom prst="rect">
                      <a:avLst/>
                    </a:prstGeom>
                    <a:noFill/>
                    <a:ln>
                      <a:noFill/>
                    </a:ln>
                  </pic:spPr>
                </pic:pic>
              </a:graphicData>
            </a:graphic>
          </wp:inline>
        </w:drawing>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Tomcat中最顶层的容器是Server，代表着整个服务器，从上图中可以看出，一个Server可以包含至少一个Service，用于具体提供服务。</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Service主要包含两个部分：Connector和Container。从上图中可以看出 Tomcat 的心脏就是这两个组件，他们的作用如下：</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4F4F4F"/>
          <w:sz w:val="21"/>
          <w:szCs w:val="21"/>
        </w:rPr>
      </w:pPr>
      <w:r>
        <w:rPr>
          <w:rFonts w:ascii="微软雅黑" w:eastAsia="微软雅黑" w:hAnsi="微软雅黑" w:hint="eastAsia"/>
          <w:color w:val="4F4F4F"/>
        </w:rPr>
        <w:t>1、Connector用于处理连接相关的事情，并提供Socket与Request和Response相关的转化; </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4F4F4F"/>
          <w:sz w:val="21"/>
          <w:szCs w:val="21"/>
        </w:rPr>
      </w:pPr>
      <w:r>
        <w:rPr>
          <w:rFonts w:ascii="微软雅黑" w:eastAsia="微软雅黑" w:hAnsi="微软雅黑" w:hint="eastAsia"/>
          <w:color w:val="4F4F4F"/>
        </w:rPr>
        <w:t>2、Container用于封装和管理Servlet，以及具体处理Request请求；</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Style w:val="a4"/>
          <w:rFonts w:ascii="微软雅黑" w:eastAsia="微软雅黑" w:hAnsi="微软雅黑" w:hint="eastAsia"/>
          <w:color w:val="3E3E3E"/>
        </w:rPr>
        <w:t>一个Tomcat中只有一个Server，一个Server可以包含多个Service，一个Service只有一个Container，但是可以有多个Connectors，这是因为一个服务可以有多个连接，如同时提供Http和Https链接，</w:t>
      </w:r>
      <w:r>
        <w:rPr>
          <w:rFonts w:ascii="微软雅黑" w:eastAsia="微软雅黑" w:hAnsi="微软雅黑" w:hint="eastAsia"/>
          <w:color w:val="3E3E3E"/>
        </w:rPr>
        <w:t>也可以提供向相同协议不同端口的连接,示意图如下（Engine、Host、Context下边会说到）：</w:t>
      </w:r>
    </w:p>
    <w:p w:rsidR="005B03AF" w:rsidRDefault="005B03AF" w:rsidP="005B03AF">
      <w:pPr>
        <w:pStyle w:val="a3"/>
        <w:shd w:val="clear" w:color="auto" w:fill="FFFFFF"/>
        <w:spacing w:before="0" w:beforeAutospacing="0" w:after="240" w:afterAutospacing="0" w:line="480" w:lineRule="atLeast"/>
        <w:rPr>
          <w:rFonts w:ascii="微软雅黑" w:eastAsia="微软雅黑" w:hAnsi="微软雅黑"/>
          <w:color w:val="3E3E3E"/>
        </w:rPr>
      </w:pPr>
      <w:r>
        <w:rPr>
          <w:rFonts w:ascii="微软雅黑" w:eastAsia="微软雅黑" w:hAnsi="微软雅黑"/>
          <w:noProof/>
          <w:color w:val="3E3E3E"/>
        </w:rPr>
        <w:drawing>
          <wp:inline distT="0" distB="0" distL="0" distR="0">
            <wp:extent cx="4171950" cy="2933700"/>
            <wp:effectExtent l="0" t="0" r="0" b="0"/>
            <wp:docPr id="38" name="图片 38"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640"/>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171950" cy="2933700"/>
                    </a:xfrm>
                    <a:prstGeom prst="rect">
                      <a:avLst/>
                    </a:prstGeom>
                    <a:noFill/>
                    <a:ln>
                      <a:noFill/>
                    </a:ln>
                  </pic:spPr>
                </pic:pic>
              </a:graphicData>
            </a:graphic>
          </wp:inline>
        </w:drawing>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Style w:val="a4"/>
          <w:rFonts w:ascii="微软雅黑" w:eastAsia="微软雅黑" w:hAnsi="微软雅黑" w:hint="eastAsia"/>
          <w:color w:val="3E3E3E"/>
        </w:rPr>
        <w:t>多个 Connector 和一个 Container 就形成了一个 Service，有了 Service 就可以对外提供服务了，但是 Service 还要一个生存的环境，必须要有人能够给她生命、掌握其生死大权，那就非 Server 莫属了</w:t>
      </w:r>
      <w:r>
        <w:rPr>
          <w:rFonts w:ascii="微软雅黑" w:eastAsia="微软雅黑" w:hAnsi="微软雅黑" w:hint="eastAsia"/>
          <w:color w:val="3E3E3E"/>
        </w:rPr>
        <w:t>！所以整个 Tomcat 的生命周期由 Server 控制。</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另外，上述的包含关系或者说是父子关系，都可以在tomcat的conf目录下的</w:t>
      </w:r>
      <w:r>
        <w:rPr>
          <w:rStyle w:val="HTML"/>
          <w:rFonts w:ascii="微软雅黑" w:eastAsia="微软雅黑" w:hAnsi="微软雅黑" w:cs="DejaVu Sans Mono" w:hint="eastAsia"/>
          <w:color w:val="3E3E3E"/>
        </w:rPr>
        <w:t>server.xml</w:t>
      </w:r>
      <w:r>
        <w:rPr>
          <w:rFonts w:ascii="微软雅黑" w:eastAsia="微软雅黑" w:hAnsi="微软雅黑" w:hint="eastAsia"/>
          <w:color w:val="3E3E3E"/>
        </w:rPr>
        <w:t>配置文件中看出，下图是删除了注释内容之后的一个完整的</w:t>
      </w:r>
      <w:r>
        <w:rPr>
          <w:rStyle w:val="HTML"/>
          <w:rFonts w:ascii="微软雅黑" w:eastAsia="微软雅黑" w:hAnsi="微软雅黑" w:cs="DejaVu Sans Mono" w:hint="eastAsia"/>
          <w:color w:val="3E3E3E"/>
        </w:rPr>
        <w:t>server.xml</w:t>
      </w:r>
      <w:r>
        <w:rPr>
          <w:rFonts w:ascii="微软雅黑" w:eastAsia="微软雅黑" w:hAnsi="微软雅黑" w:hint="eastAsia"/>
          <w:color w:val="3E3E3E"/>
        </w:rPr>
        <w:t>配置文件（Tomcat版本为8.0）</w:t>
      </w:r>
    </w:p>
    <w:p w:rsidR="005B03AF" w:rsidRDefault="005B03AF" w:rsidP="005B03AF">
      <w:pPr>
        <w:pStyle w:val="a3"/>
        <w:shd w:val="clear" w:color="auto" w:fill="FFFFFF"/>
        <w:spacing w:before="0" w:beforeAutospacing="0" w:after="240" w:afterAutospacing="0" w:line="480" w:lineRule="atLeast"/>
        <w:rPr>
          <w:rFonts w:ascii="微软雅黑" w:eastAsia="微软雅黑" w:hAnsi="微软雅黑"/>
          <w:color w:val="3E3E3E"/>
        </w:rPr>
      </w:pPr>
      <w:r>
        <w:rPr>
          <w:rFonts w:ascii="微软雅黑" w:eastAsia="微软雅黑" w:hAnsi="微软雅黑"/>
          <w:noProof/>
          <w:color w:val="3E3E3E"/>
        </w:rPr>
        <w:drawing>
          <wp:inline distT="0" distB="0" distL="0" distR="0">
            <wp:extent cx="6638937" cy="4714875"/>
            <wp:effectExtent l="0" t="0" r="9525" b="0"/>
            <wp:docPr id="37" name="图片 37"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640"/>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6656570" cy="4727398"/>
                    </a:xfrm>
                    <a:prstGeom prst="rect">
                      <a:avLst/>
                    </a:prstGeom>
                    <a:noFill/>
                    <a:ln>
                      <a:noFill/>
                    </a:ln>
                  </pic:spPr>
                </pic:pic>
              </a:graphicData>
            </a:graphic>
          </wp:inline>
        </w:drawing>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详细的配置文件文件内容可以到Tomcat官网查看：</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http://tomcat.apache.org/tomcat-8.0-doc/index.html</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上边的配置文件，还可以通过下边的一张结构图更清楚的理解：</w:t>
      </w:r>
    </w:p>
    <w:p w:rsidR="005B03AF" w:rsidRDefault="005B03AF" w:rsidP="005B03AF">
      <w:r>
        <w:rPr>
          <w:noProof/>
        </w:rPr>
        <w:drawing>
          <wp:inline distT="0" distB="0" distL="0" distR="0">
            <wp:extent cx="5274310" cy="2427116"/>
            <wp:effectExtent l="0" t="0" r="2540" b="0"/>
            <wp:docPr id="40" name="图片 40"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640"/>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274310" cy="2427116"/>
                    </a:xfrm>
                    <a:prstGeom prst="rect">
                      <a:avLst/>
                    </a:prstGeom>
                    <a:noFill/>
                    <a:ln>
                      <a:noFill/>
                    </a:ln>
                  </pic:spPr>
                </pic:pic>
              </a:graphicData>
            </a:graphic>
          </wp:inline>
        </w:drawing>
      </w:r>
    </w:p>
    <w:p w:rsidR="005B03AF" w:rsidRDefault="005B03AF" w:rsidP="005B03AF">
      <w:pPr>
        <w:rPr>
          <w:rFonts w:ascii="微软雅黑" w:eastAsia="微软雅黑" w:hAnsi="微软雅黑"/>
          <w:color w:val="3E3E3E"/>
          <w:shd w:val="clear" w:color="auto" w:fill="FFFFFF"/>
        </w:rPr>
      </w:pPr>
      <w:r>
        <w:rPr>
          <w:rFonts w:ascii="微软雅黑" w:eastAsia="微软雅黑" w:hAnsi="微软雅黑" w:hint="eastAsia"/>
          <w:color w:val="3E3E3E"/>
          <w:shd w:val="clear" w:color="auto" w:fill="FFFFFF"/>
        </w:rPr>
        <w:t>Server标签设置的端口号为8005，shutdown=”SHUTDOWN” ，表示在8005端口监听“SHUTDOWN”命令，如果接收到了就会关闭Tomcat。一个Server有一个Service，当然还可以进行配置，一个Service有多个，Service左边的内容都属于Container的，Service下边是Connector。</w:t>
      </w:r>
    </w:p>
    <w:p w:rsidR="005B03AF" w:rsidRDefault="005B03AF" w:rsidP="005B03AF">
      <w:pPr>
        <w:pStyle w:val="2"/>
        <w:shd w:val="clear" w:color="auto" w:fill="FFFFFF"/>
        <w:spacing w:before="0" w:after="0" w:line="480" w:lineRule="atLeast"/>
        <w:rPr>
          <w:rFonts w:ascii="inherit" w:hAnsi="inherit" w:hint="eastAsia"/>
          <w:sz w:val="52"/>
          <w:szCs w:val="52"/>
        </w:rPr>
      </w:pPr>
      <w:r>
        <w:rPr>
          <w:rStyle w:val="a4"/>
          <w:rFonts w:ascii="微软雅黑" w:eastAsia="微软雅黑" w:hAnsi="微软雅黑" w:hint="eastAsia"/>
          <w:b/>
          <w:bCs/>
          <w:color w:val="FF4C41"/>
          <w:sz w:val="24"/>
          <w:szCs w:val="24"/>
        </w:rPr>
        <w:t>二、Tomcat顶层架构小结：</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（1）Tomcat中只有一个Server，一个Server可以有多个Service，一个Service可以有多个Connector和一个Container； </w:t>
      </w:r>
      <w:r>
        <w:rPr>
          <w:rFonts w:ascii="微软雅黑" w:eastAsia="微软雅黑" w:hAnsi="微软雅黑" w:hint="eastAsia"/>
          <w:color w:val="3E3E3E"/>
        </w:rPr>
        <w:br/>
        <w:t>（2） Server掌管着整个Tomcat的生死大权； </w:t>
      </w:r>
      <w:r>
        <w:rPr>
          <w:rFonts w:ascii="微软雅黑" w:eastAsia="微软雅黑" w:hAnsi="微软雅黑" w:hint="eastAsia"/>
          <w:color w:val="3E3E3E"/>
        </w:rPr>
        <w:br/>
        <w:t>（4）Service 是对外提供服务的； </w:t>
      </w:r>
      <w:r>
        <w:rPr>
          <w:rFonts w:ascii="微软雅黑" w:eastAsia="微软雅黑" w:hAnsi="微软雅黑" w:hint="eastAsia"/>
          <w:color w:val="3E3E3E"/>
        </w:rPr>
        <w:br/>
        <w:t>（5）Connector用于接受请求并将请求封装成Request和Response来具体处理； </w:t>
      </w:r>
      <w:r>
        <w:rPr>
          <w:rFonts w:ascii="微软雅黑" w:eastAsia="微软雅黑" w:hAnsi="微软雅黑" w:hint="eastAsia"/>
          <w:color w:val="3E3E3E"/>
        </w:rPr>
        <w:br/>
        <w:t>（6）Container用于封装和管理Servlet，以及具体处理request请求；</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知道了整个Tomcat顶层的分层架构和各个组件之间的关系以及作用，对于绝大多数的开发人员来说Server和Service对我们来说确实很远，而我们开发中绝大部分进行配置的内容是属于Connector和Container的，所以接下来介绍一下Connector和Container。</w:t>
      </w:r>
    </w:p>
    <w:p w:rsidR="005B03AF" w:rsidRDefault="005B03AF" w:rsidP="005B03AF">
      <w:pPr>
        <w:pStyle w:val="2"/>
        <w:shd w:val="clear" w:color="auto" w:fill="FFFFFF"/>
        <w:spacing w:before="0" w:after="0" w:line="480" w:lineRule="atLeast"/>
        <w:rPr>
          <w:rFonts w:ascii="inherit" w:eastAsia="宋体" w:hAnsi="inherit" w:hint="eastAsia"/>
          <w:sz w:val="52"/>
          <w:szCs w:val="52"/>
        </w:rPr>
      </w:pPr>
      <w:r>
        <w:rPr>
          <w:rStyle w:val="a4"/>
          <w:rFonts w:ascii="微软雅黑" w:eastAsia="微软雅黑" w:hAnsi="微软雅黑" w:hint="eastAsia"/>
          <w:b/>
          <w:bCs/>
          <w:color w:val="FF4C41"/>
          <w:sz w:val="24"/>
          <w:szCs w:val="24"/>
        </w:rPr>
        <w:t>三、Connector和Container的微妙关系</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由上述内容我们大致可以知道一个请求发送到Tomcat之后，首先经过Service然后会交给我们的Connector，Connector用于接收请求并将接收的请求封装为Request和Response来具体处理，Request和Response封装完之后再交由Container进行处理，Container处理完请求之后再返回给Connector，最后在由Connector通过Socket将处理的结果返回给客户端，这样整个请求的就处理完了！</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Connector最底层使用的是Socket来进行连接的，Request和Response是按照HTTP协议来封装的，所以Connector同时需要实现TCP/IP协议和HTTP协议！</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Tomcat既然处理请求，那么肯定需要先接收到这个请求，接收请求这个东西我们首先就需要看一下Connector！</w:t>
      </w:r>
    </w:p>
    <w:p w:rsidR="005B03AF" w:rsidRDefault="005B03AF" w:rsidP="005B03AF">
      <w:pPr>
        <w:pStyle w:val="2"/>
        <w:shd w:val="clear" w:color="auto" w:fill="FFFFFF"/>
        <w:spacing w:before="0" w:after="0" w:line="480" w:lineRule="atLeast"/>
        <w:rPr>
          <w:rFonts w:ascii="inherit" w:eastAsia="宋体" w:hAnsi="inherit" w:hint="eastAsia"/>
          <w:sz w:val="52"/>
          <w:szCs w:val="52"/>
        </w:rPr>
      </w:pPr>
      <w:r>
        <w:rPr>
          <w:rStyle w:val="a4"/>
          <w:rFonts w:ascii="微软雅黑" w:eastAsia="微软雅黑" w:hAnsi="微软雅黑" w:hint="eastAsia"/>
          <w:b/>
          <w:bCs/>
          <w:color w:val="FF4C41"/>
          <w:sz w:val="24"/>
          <w:szCs w:val="24"/>
        </w:rPr>
        <w:t>四、Connector架构分析</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Connector用于接受请求并将请求封装成Request和Response，然后交给Container进行处理，Container处理完之后在交给Connector返回给客户端。</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因此，我们可以把Connector分为四个方面进行理解：</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4F4F4F"/>
          <w:sz w:val="21"/>
          <w:szCs w:val="21"/>
        </w:rPr>
      </w:pPr>
      <w:r>
        <w:rPr>
          <w:rFonts w:ascii="微软雅黑" w:eastAsia="微软雅黑" w:hAnsi="微软雅黑" w:hint="eastAsia"/>
          <w:color w:val="4F4F4F"/>
        </w:rPr>
        <w:t>（1）Connector如何接受请求的？ </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4F4F4F"/>
          <w:sz w:val="21"/>
          <w:szCs w:val="21"/>
        </w:rPr>
      </w:pPr>
      <w:r>
        <w:rPr>
          <w:rFonts w:ascii="微软雅黑" w:eastAsia="微软雅黑" w:hAnsi="微软雅黑" w:hint="eastAsia"/>
          <w:color w:val="4F4F4F"/>
        </w:rPr>
        <w:t>（2）如何将请求封装成Request和Response的？ </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4F4F4F"/>
          <w:sz w:val="21"/>
          <w:szCs w:val="21"/>
        </w:rPr>
      </w:pPr>
      <w:r>
        <w:rPr>
          <w:rFonts w:ascii="微软雅黑" w:eastAsia="微软雅黑" w:hAnsi="微软雅黑" w:hint="eastAsia"/>
          <w:color w:val="4F4F4F"/>
        </w:rPr>
        <w:t>（3）封装完之后的Request和Response如何交给Container进行处理的？ </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4F4F4F"/>
          <w:sz w:val="21"/>
          <w:szCs w:val="21"/>
        </w:rPr>
      </w:pPr>
      <w:r>
        <w:rPr>
          <w:rFonts w:ascii="微软雅黑" w:eastAsia="微软雅黑" w:hAnsi="微软雅黑" w:hint="eastAsia"/>
          <w:color w:val="4F4F4F"/>
        </w:rPr>
        <w:t>（4）Container处理完之后如何交给Connector并返回给客户端的？</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首先看一下Connector的结构图（图B），如下所示：</w:t>
      </w:r>
    </w:p>
    <w:p w:rsidR="005B03AF" w:rsidRDefault="005B03AF" w:rsidP="005B03AF">
      <w:pPr>
        <w:pStyle w:val="a3"/>
        <w:shd w:val="clear" w:color="auto" w:fill="FFFFFF"/>
        <w:spacing w:before="0" w:beforeAutospacing="0" w:after="240" w:afterAutospacing="0" w:line="480" w:lineRule="atLeast"/>
        <w:rPr>
          <w:rFonts w:ascii="微软雅黑" w:eastAsia="微软雅黑" w:hAnsi="微软雅黑"/>
          <w:color w:val="3E3E3E"/>
        </w:rPr>
      </w:pPr>
      <w:r>
        <w:rPr>
          <w:rFonts w:ascii="微软雅黑" w:eastAsia="微软雅黑" w:hAnsi="微软雅黑"/>
          <w:noProof/>
          <w:color w:val="3E3E3E"/>
        </w:rPr>
        <w:drawing>
          <wp:inline distT="0" distB="0" distL="0" distR="0">
            <wp:extent cx="6182479" cy="2962275"/>
            <wp:effectExtent l="0" t="0" r="8890" b="0"/>
            <wp:docPr id="65" name="图片 65"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640"/>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6187211" cy="2964542"/>
                    </a:xfrm>
                    <a:prstGeom prst="rect">
                      <a:avLst/>
                    </a:prstGeom>
                    <a:noFill/>
                    <a:ln>
                      <a:noFill/>
                    </a:ln>
                  </pic:spPr>
                </pic:pic>
              </a:graphicData>
            </a:graphic>
          </wp:inline>
        </w:drawing>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Connector就是使用ProtocolHandler来处理请求的，不同的ProtocolHandler代表不同的连接类型，比如：Http11Protocol使用的是普通Socket来连接的，Http11NioProtocol使用的是NioSocket来连接的。</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其中ProtocolHandler由包含了三个部件：Endpoint、Processor、Adapter。</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（1）Endpoint用来处理底层Socket的网络连接，Processor用于将Endpoint接收到的Socket封装成Request，Adapter用于将Request交给Container进行具体的处理。</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（2）Endpoint由于是处理底层的Socket网络连接，因此Endpoint是用来实现TCP/IP协议的，而Processor用来实现HTTP协议的，Adapter将请求适配到Servlet容器进行具体的处理。</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3）Endpoint的抽象实现AbstractEndpoint里面定义的Acceptor和AsyncTimeout两个内部类和一个Handler接口。Acceptor用于监听请求，AsyncTimeout用于检查异步Request的超时，Handler用于处理接收到的Socket，在内部调用Processor进行处理。</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至此，我们应该很轻松的回答（1）（2）（3）的问题了，但是（4）还是不知道，那么我们就来看一下Container是如何进行处理的以及处理完之后是如何将处理完的结果返回给Connector的？</w:t>
      </w:r>
    </w:p>
    <w:p w:rsidR="005B03AF" w:rsidRDefault="005B03AF" w:rsidP="005B03AF">
      <w:pPr>
        <w:pStyle w:val="2"/>
        <w:shd w:val="clear" w:color="auto" w:fill="FFFFFF"/>
        <w:spacing w:before="0" w:after="0" w:line="480" w:lineRule="atLeast"/>
        <w:rPr>
          <w:rFonts w:ascii="inherit" w:eastAsia="宋体" w:hAnsi="inherit" w:hint="eastAsia"/>
          <w:sz w:val="52"/>
          <w:szCs w:val="52"/>
        </w:rPr>
      </w:pPr>
      <w:r>
        <w:rPr>
          <w:rStyle w:val="a4"/>
          <w:rFonts w:ascii="微软雅黑" w:eastAsia="微软雅黑" w:hAnsi="微软雅黑" w:hint="eastAsia"/>
          <w:b/>
          <w:bCs/>
          <w:color w:val="FF4C41"/>
          <w:sz w:val="24"/>
          <w:szCs w:val="24"/>
        </w:rPr>
        <w:t>五、Container架构分析</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Container用于封装和管理Servlet，以及具体处理Request请求，在Connector内部包含了4个子容器，结构图如下（图C）：</w:t>
      </w:r>
    </w:p>
    <w:p w:rsidR="005B03AF" w:rsidRDefault="005B03AF" w:rsidP="005B03AF">
      <w:pPr>
        <w:pStyle w:val="a3"/>
        <w:shd w:val="clear" w:color="auto" w:fill="FFFFFF"/>
        <w:spacing w:before="0" w:beforeAutospacing="0" w:after="240" w:afterAutospacing="0" w:line="480" w:lineRule="atLeast"/>
        <w:rPr>
          <w:rFonts w:ascii="微软雅黑" w:eastAsia="微软雅黑" w:hAnsi="微软雅黑"/>
          <w:color w:val="3E3E3E"/>
        </w:rPr>
      </w:pPr>
      <w:r>
        <w:rPr>
          <w:rFonts w:ascii="微软雅黑" w:eastAsia="微软雅黑" w:hAnsi="微软雅黑"/>
          <w:noProof/>
          <w:color w:val="3E3E3E"/>
        </w:rPr>
        <w:drawing>
          <wp:inline distT="0" distB="0" distL="0" distR="0">
            <wp:extent cx="6200775" cy="3821493"/>
            <wp:effectExtent l="0" t="0" r="0" b="7620"/>
            <wp:docPr id="44" name="图片 44"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640"/>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6207277" cy="3825500"/>
                    </a:xfrm>
                    <a:prstGeom prst="rect">
                      <a:avLst/>
                    </a:prstGeom>
                    <a:noFill/>
                    <a:ln>
                      <a:noFill/>
                    </a:ln>
                  </pic:spPr>
                </pic:pic>
              </a:graphicData>
            </a:graphic>
          </wp:inline>
        </w:drawing>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4个子容器的作用分别是：</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4F4F4F"/>
          <w:sz w:val="21"/>
          <w:szCs w:val="21"/>
        </w:rPr>
      </w:pPr>
      <w:r>
        <w:rPr>
          <w:rFonts w:ascii="微软雅黑" w:eastAsia="微软雅黑" w:hAnsi="微软雅黑" w:hint="eastAsia"/>
          <w:color w:val="4F4F4F"/>
        </w:rPr>
        <w:t>（1）Engine：引擎，用来管理多个站点，一个Service最多只能有一个Engine； </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4F4F4F"/>
          <w:sz w:val="21"/>
          <w:szCs w:val="21"/>
        </w:rPr>
      </w:pPr>
      <w:r>
        <w:rPr>
          <w:rFonts w:ascii="微软雅黑" w:eastAsia="微软雅黑" w:hAnsi="微软雅黑" w:hint="eastAsia"/>
          <w:color w:val="4F4F4F"/>
        </w:rPr>
        <w:t>（2）Host：代表一个站点，也可以叫虚拟主机，通过配置Host就可以添加站点； </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4F4F4F"/>
          <w:sz w:val="21"/>
          <w:szCs w:val="21"/>
        </w:rPr>
      </w:pPr>
      <w:r>
        <w:rPr>
          <w:rFonts w:ascii="微软雅黑" w:eastAsia="微软雅黑" w:hAnsi="微软雅黑" w:hint="eastAsia"/>
          <w:color w:val="4F4F4F"/>
        </w:rPr>
        <w:t>（3）Context：代表一个应用程序，对应着平时开发的一套程序，或者一个WEB-INF目录以及下面的web.xml文件； </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4F4F4F"/>
          <w:sz w:val="21"/>
          <w:szCs w:val="21"/>
        </w:rPr>
      </w:pPr>
      <w:r>
        <w:rPr>
          <w:rFonts w:ascii="微软雅黑" w:eastAsia="微软雅黑" w:hAnsi="微软雅黑" w:hint="eastAsia"/>
          <w:color w:val="4F4F4F"/>
        </w:rPr>
        <w:t>（4）Wrapper：每一Wrapper封装着一个Servlet；</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下面找一个Tomcat的文件目录对照一下，如下图所示：</w:t>
      </w:r>
    </w:p>
    <w:p w:rsidR="005B03AF" w:rsidRDefault="005B03AF" w:rsidP="005B03AF">
      <w:pPr>
        <w:pStyle w:val="a3"/>
        <w:shd w:val="clear" w:color="auto" w:fill="FFFFFF"/>
        <w:spacing w:before="0" w:beforeAutospacing="0" w:after="240" w:afterAutospacing="0" w:line="480" w:lineRule="atLeast"/>
        <w:rPr>
          <w:rFonts w:ascii="微软雅黑" w:eastAsia="微软雅黑" w:hAnsi="微软雅黑"/>
          <w:color w:val="3E3E3E"/>
        </w:rPr>
      </w:pPr>
      <w:r>
        <w:rPr>
          <w:rFonts w:ascii="微软雅黑" w:eastAsia="微软雅黑" w:hAnsi="微软雅黑"/>
          <w:noProof/>
          <w:color w:val="3E3E3E"/>
        </w:rPr>
        <w:drawing>
          <wp:inline distT="0" distB="0" distL="0" distR="0">
            <wp:extent cx="3390900" cy="3543300"/>
            <wp:effectExtent l="0" t="0" r="0" b="0"/>
            <wp:docPr id="43" name="图片 43"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640"/>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390900" cy="3543300"/>
                    </a:xfrm>
                    <a:prstGeom prst="rect">
                      <a:avLst/>
                    </a:prstGeom>
                    <a:noFill/>
                    <a:ln>
                      <a:noFill/>
                    </a:ln>
                  </pic:spPr>
                </pic:pic>
              </a:graphicData>
            </a:graphic>
          </wp:inline>
        </w:drawing>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Context和Host的区别是Context表示一个应用，我们的Tomcat中默认的配置下webapps下的每一个文件夹目录都是一个Context，其中ROOT目录中存放着主应用，其他目录存放着子应用，而整个webapps就是一个Host站点。</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我们访问应用Context的时候，如果是ROOT下的则直接使用域名就可以访问，例如：www.ledouit.com,如果是Host（webapps）下的其他应用，则可以使用www.ledouit.com/docs进行访问，当然默认指定的根应用（ROOT）是可以进行设定的，只不过Host站点下默认的主营用是ROOT目录下的。</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看到这里我们知道Container是什么，但是还是不知道Container是如何进行处理的以及处理完之后是如何将处理完的结果返回给Connector的？别急！下边就开始探讨一下Container是如何进行处理的！</w:t>
      </w:r>
    </w:p>
    <w:p w:rsidR="005B03AF" w:rsidRDefault="005B03AF" w:rsidP="005B03AF">
      <w:pPr>
        <w:pStyle w:val="2"/>
        <w:shd w:val="clear" w:color="auto" w:fill="FFFFFF"/>
        <w:spacing w:before="0" w:after="0" w:line="480" w:lineRule="atLeast"/>
        <w:rPr>
          <w:rFonts w:ascii="inherit" w:eastAsia="宋体" w:hAnsi="inherit" w:hint="eastAsia"/>
          <w:sz w:val="52"/>
          <w:szCs w:val="52"/>
        </w:rPr>
      </w:pPr>
      <w:bookmarkStart w:id="9" w:name="t5"/>
      <w:bookmarkEnd w:id="9"/>
      <w:r>
        <w:rPr>
          <w:rStyle w:val="a4"/>
          <w:rFonts w:ascii="微软雅黑" w:eastAsia="微软雅黑" w:hAnsi="微软雅黑" w:hint="eastAsia"/>
          <w:b/>
          <w:bCs/>
          <w:color w:val="FF4C41"/>
          <w:sz w:val="24"/>
          <w:szCs w:val="24"/>
        </w:rPr>
        <w:t>六、Container如何处理请求的</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Container处理请求是使用Pipeline-Valve管道来处理的！（Valve是阀门之意）</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Pipeline-Valve是责任链模式，责任链模式是指在一个请求处理的过程中有很多处理者依次对请求进行处理，每个处理者负责做自己相应的处理，处理完之后将处理后的请求返回，再让下一个处理着继续处理。</w:t>
      </w:r>
    </w:p>
    <w:p w:rsidR="005B03AF" w:rsidRDefault="005B03AF" w:rsidP="005B03AF">
      <w:pPr>
        <w:pStyle w:val="a3"/>
        <w:shd w:val="clear" w:color="auto" w:fill="FFFFFF"/>
        <w:spacing w:before="0" w:beforeAutospacing="0" w:after="240" w:afterAutospacing="0" w:line="480" w:lineRule="atLeast"/>
        <w:rPr>
          <w:rFonts w:ascii="微软雅黑" w:eastAsia="微软雅黑" w:hAnsi="微软雅黑"/>
          <w:color w:val="3E3E3E"/>
        </w:rPr>
      </w:pPr>
      <w:r>
        <w:rPr>
          <w:rFonts w:ascii="微软雅黑" w:eastAsia="微软雅黑" w:hAnsi="微软雅黑"/>
          <w:noProof/>
          <w:color w:val="3E3E3E"/>
        </w:rPr>
        <w:drawing>
          <wp:inline distT="0" distB="0" distL="0" distR="0">
            <wp:extent cx="6257925" cy="2296414"/>
            <wp:effectExtent l="0" t="0" r="0" b="8890"/>
            <wp:docPr id="42" name="图片 42"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640"/>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6262389" cy="2298052"/>
                    </a:xfrm>
                    <a:prstGeom prst="rect">
                      <a:avLst/>
                    </a:prstGeom>
                    <a:noFill/>
                    <a:ln>
                      <a:noFill/>
                    </a:ln>
                  </pic:spPr>
                </pic:pic>
              </a:graphicData>
            </a:graphic>
          </wp:inline>
        </w:drawing>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但是！Pipeline-Valve使用的责任链模式和普通的责任链模式有些不同！区别主要有以下两点：</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4F4F4F"/>
          <w:sz w:val="21"/>
          <w:szCs w:val="21"/>
        </w:rPr>
      </w:pPr>
      <w:r>
        <w:rPr>
          <w:rFonts w:ascii="微软雅黑" w:eastAsia="微软雅黑" w:hAnsi="微软雅黑" w:hint="eastAsia"/>
          <w:color w:val="4F4F4F"/>
        </w:rPr>
        <w:t>（1）每个Pipeline都有特定的</w:t>
      </w:r>
      <w:r>
        <w:rPr>
          <w:rFonts w:ascii="微软雅黑" w:eastAsia="微软雅黑" w:hAnsi="微软雅黑" w:hint="eastAsia"/>
          <w:color w:val="3E3E3E"/>
        </w:rPr>
        <w:t>Valve</w:t>
      </w:r>
      <w:r>
        <w:rPr>
          <w:rFonts w:ascii="微软雅黑" w:eastAsia="微软雅黑" w:hAnsi="微软雅黑" w:hint="eastAsia"/>
          <w:color w:val="4F4F4F"/>
        </w:rPr>
        <w:t>，而且是在管道的最后一个执行，这个</w:t>
      </w:r>
      <w:r>
        <w:rPr>
          <w:rFonts w:ascii="微软雅黑" w:eastAsia="微软雅黑" w:hAnsi="微软雅黑" w:hint="eastAsia"/>
          <w:color w:val="3E3E3E"/>
        </w:rPr>
        <w:t>Valve</w:t>
      </w:r>
      <w:r>
        <w:rPr>
          <w:rFonts w:ascii="微软雅黑" w:eastAsia="微软雅黑" w:hAnsi="微软雅黑" w:hint="eastAsia"/>
          <w:color w:val="4F4F4F"/>
        </w:rPr>
        <w:t>叫做Base</w:t>
      </w:r>
      <w:r>
        <w:rPr>
          <w:rFonts w:ascii="微软雅黑" w:eastAsia="微软雅黑" w:hAnsi="微软雅黑" w:hint="eastAsia"/>
          <w:color w:val="3E3E3E"/>
        </w:rPr>
        <w:t>Valve</w:t>
      </w:r>
      <w:r>
        <w:rPr>
          <w:rFonts w:ascii="微软雅黑" w:eastAsia="微软雅黑" w:hAnsi="微软雅黑" w:hint="eastAsia"/>
          <w:color w:val="4F4F4F"/>
        </w:rPr>
        <w:t>，Base</w:t>
      </w:r>
      <w:r>
        <w:rPr>
          <w:rFonts w:ascii="微软雅黑" w:eastAsia="微软雅黑" w:hAnsi="微软雅黑" w:hint="eastAsia"/>
          <w:color w:val="3E3E3E"/>
        </w:rPr>
        <w:t>Valve</w:t>
      </w:r>
      <w:r>
        <w:rPr>
          <w:rFonts w:ascii="微软雅黑" w:eastAsia="微软雅黑" w:hAnsi="微软雅黑" w:hint="eastAsia"/>
          <w:color w:val="4F4F4F"/>
        </w:rPr>
        <w:t>是不可删除的；</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4F4F4F"/>
          <w:sz w:val="21"/>
          <w:szCs w:val="21"/>
        </w:rPr>
      </w:pPr>
      <w:r>
        <w:rPr>
          <w:rFonts w:ascii="微软雅黑" w:eastAsia="微软雅黑" w:hAnsi="微软雅黑" w:hint="eastAsia"/>
          <w:color w:val="4F4F4F"/>
        </w:rPr>
        <w:t>（2）在上层容器的管道的Base</w:t>
      </w:r>
      <w:r>
        <w:rPr>
          <w:rFonts w:ascii="微软雅黑" w:eastAsia="微软雅黑" w:hAnsi="微软雅黑" w:hint="eastAsia"/>
          <w:color w:val="3E3E3E"/>
        </w:rPr>
        <w:t>Valve</w:t>
      </w:r>
      <w:r>
        <w:rPr>
          <w:rFonts w:ascii="微软雅黑" w:eastAsia="微软雅黑" w:hAnsi="微软雅黑" w:hint="eastAsia"/>
          <w:color w:val="4F4F4F"/>
        </w:rPr>
        <w:t>中会调用下层容器的管道。</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我们知道Container包含四个子容器，而这四个子容器对应的BaseValve分别在：StandardEngineValve、StandardHostValve、StandardContextValve、StandardWrapperValve。</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Pipeline的处理流程图如下（图D）：</w:t>
      </w:r>
    </w:p>
    <w:p w:rsidR="005B03AF" w:rsidRDefault="005B03AF" w:rsidP="005B03AF">
      <w:pPr>
        <w:pStyle w:val="a3"/>
        <w:shd w:val="clear" w:color="auto" w:fill="FFFFFF"/>
        <w:spacing w:before="0" w:beforeAutospacing="0" w:after="240" w:afterAutospacing="0" w:line="480" w:lineRule="atLeast"/>
        <w:rPr>
          <w:rFonts w:ascii="微软雅黑" w:eastAsia="微软雅黑" w:hAnsi="微软雅黑"/>
          <w:color w:val="3E3E3E"/>
        </w:rPr>
      </w:pPr>
      <w:r>
        <w:rPr>
          <w:rFonts w:ascii="微软雅黑" w:eastAsia="微软雅黑" w:hAnsi="微软雅黑"/>
          <w:noProof/>
          <w:color w:val="3E3E3E"/>
        </w:rPr>
        <w:drawing>
          <wp:inline distT="0" distB="0" distL="0" distR="0">
            <wp:extent cx="6048792" cy="4371975"/>
            <wp:effectExtent l="0" t="0" r="9525" b="0"/>
            <wp:docPr id="41" name="图片 41"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640"/>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6051315" cy="4373799"/>
                    </a:xfrm>
                    <a:prstGeom prst="rect">
                      <a:avLst/>
                    </a:prstGeom>
                    <a:noFill/>
                    <a:ln>
                      <a:noFill/>
                    </a:ln>
                  </pic:spPr>
                </pic:pic>
              </a:graphicData>
            </a:graphic>
          </wp:inline>
        </w:drawing>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（1）Connector在接收到请求后会首先调用最顶层容器的Pipeline来处理，这里的最顶层容器的Pipeline就是EnginePipeline（Engine的管道）；</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2）在Engine的管道中依次会执行EngineValve1、EngineValve2等等，最后会执行StandardEngineValve，在StandardEngineValve中会调用Host管道，然后再依次执行Host的HostValve1、HostValve2等，最后在执行StandardHostValve，然后再依次调用Context的管道和Wrapper的管道，最后执行到StandardWrapperValve。</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3）当执行到StandardWrapperValve的时候，会在StandardWrapperValve中创建FilterChain，并调用其doFilter方法来处理请求，这个FilterChain包含着我们配置的与请求相匹配的Filter和Servlet，其doFilter方法会依次调用所有的Filter的doFilter方法和Servlet的service方法，这样请求就得到了处理！</w:t>
      </w:r>
    </w:p>
    <w:p w:rsidR="005B03AF" w:rsidRDefault="005B03AF" w:rsidP="005B03AF">
      <w:pPr>
        <w:pStyle w:val="a3"/>
        <w:shd w:val="clear" w:color="auto" w:fill="FFFFFF"/>
        <w:spacing w:before="0" w:beforeAutospacing="0" w:after="0" w:afterAutospacing="0" w:line="480" w:lineRule="atLeast"/>
        <w:rPr>
          <w:rFonts w:ascii="微软雅黑" w:eastAsia="微软雅黑" w:hAnsi="微软雅黑"/>
          <w:color w:val="3E3E3E"/>
        </w:rPr>
      </w:pPr>
      <w:r>
        <w:rPr>
          <w:rFonts w:ascii="微软雅黑" w:eastAsia="微软雅黑" w:hAnsi="微软雅黑" w:hint="eastAsia"/>
          <w:color w:val="3E3E3E"/>
        </w:rPr>
        <w:t>（4）当所有的Pipeline-Valve都执行完之后，并且处理完了具体的请求，这个时候就可以将返回的结果交给Connector了，Connector在通过Socket的方式将结果返回给客户端。</w:t>
      </w:r>
    </w:p>
    <w:p w:rsidR="005B03AF" w:rsidRPr="005B03AF" w:rsidRDefault="005B03AF" w:rsidP="005B03AF"/>
    <w:sectPr w:rsidR="005B03AF" w:rsidRPr="005B03A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7304" w:rsidRDefault="00167304" w:rsidP="007E5C5F">
      <w:r>
        <w:separator/>
      </w:r>
    </w:p>
  </w:endnote>
  <w:endnote w:type="continuationSeparator" w:id="0">
    <w:p w:rsidR="00167304" w:rsidRDefault="00167304" w:rsidP="007E5C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pitch w:val="variable"/>
    <w:sig w:usb0="E0002AFF" w:usb1="C0007843" w:usb2="00000009" w:usb3="00000000" w:csb0="000001FF" w:csb1="00000000"/>
  </w:font>
  <w:font w:name="Microsoft YaHei UI">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7304" w:rsidRDefault="00167304" w:rsidP="007E5C5F">
      <w:r>
        <w:separator/>
      </w:r>
    </w:p>
  </w:footnote>
  <w:footnote w:type="continuationSeparator" w:id="0">
    <w:p w:rsidR="00167304" w:rsidRDefault="00167304" w:rsidP="007E5C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47EE0"/>
    <w:multiLevelType w:val="multilevel"/>
    <w:tmpl w:val="470E4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B5C0F"/>
    <w:multiLevelType w:val="multilevel"/>
    <w:tmpl w:val="F85EE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F32172"/>
    <w:multiLevelType w:val="multilevel"/>
    <w:tmpl w:val="A76A3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2064FE"/>
    <w:multiLevelType w:val="multilevel"/>
    <w:tmpl w:val="530A3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2C2DD4"/>
    <w:multiLevelType w:val="multilevel"/>
    <w:tmpl w:val="C3423D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361738"/>
    <w:multiLevelType w:val="multilevel"/>
    <w:tmpl w:val="CC7AE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3E66B9"/>
    <w:multiLevelType w:val="multilevel"/>
    <w:tmpl w:val="297AA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751AEB"/>
    <w:multiLevelType w:val="multilevel"/>
    <w:tmpl w:val="C2584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CB77CB"/>
    <w:multiLevelType w:val="multilevel"/>
    <w:tmpl w:val="E3D29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FA7245"/>
    <w:multiLevelType w:val="multilevel"/>
    <w:tmpl w:val="366C3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243CAF"/>
    <w:multiLevelType w:val="multilevel"/>
    <w:tmpl w:val="89C24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245324"/>
    <w:multiLevelType w:val="multilevel"/>
    <w:tmpl w:val="AE44F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3425DF"/>
    <w:multiLevelType w:val="multilevel"/>
    <w:tmpl w:val="1C58C2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580BC7"/>
    <w:multiLevelType w:val="multilevel"/>
    <w:tmpl w:val="1EFA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CA3D41"/>
    <w:multiLevelType w:val="multilevel"/>
    <w:tmpl w:val="72DE3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E24449"/>
    <w:multiLevelType w:val="multilevel"/>
    <w:tmpl w:val="AE488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0049B3"/>
    <w:multiLevelType w:val="multilevel"/>
    <w:tmpl w:val="2CFC2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366004"/>
    <w:multiLevelType w:val="multilevel"/>
    <w:tmpl w:val="A14EA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656289"/>
    <w:multiLevelType w:val="multilevel"/>
    <w:tmpl w:val="FA14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8005E4"/>
    <w:multiLevelType w:val="multilevel"/>
    <w:tmpl w:val="65DE8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3F57299"/>
    <w:multiLevelType w:val="multilevel"/>
    <w:tmpl w:val="47F0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3C1DB0"/>
    <w:multiLevelType w:val="multilevel"/>
    <w:tmpl w:val="480E9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40311D"/>
    <w:multiLevelType w:val="multilevel"/>
    <w:tmpl w:val="C374C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513970"/>
    <w:multiLevelType w:val="multilevel"/>
    <w:tmpl w:val="95B02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8049FE"/>
    <w:multiLevelType w:val="multilevel"/>
    <w:tmpl w:val="B3C4E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9575B1"/>
    <w:multiLevelType w:val="multilevel"/>
    <w:tmpl w:val="C06C8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B136C9"/>
    <w:multiLevelType w:val="multilevel"/>
    <w:tmpl w:val="05920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4D80A7B"/>
    <w:multiLevelType w:val="multilevel"/>
    <w:tmpl w:val="7878F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DE3A57"/>
    <w:multiLevelType w:val="multilevel"/>
    <w:tmpl w:val="B81C8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60F1106"/>
    <w:multiLevelType w:val="multilevel"/>
    <w:tmpl w:val="8368CB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6797D33"/>
    <w:multiLevelType w:val="multilevel"/>
    <w:tmpl w:val="A9A6C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6AD5102"/>
    <w:multiLevelType w:val="multilevel"/>
    <w:tmpl w:val="F7DC3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6AD5C3E"/>
    <w:multiLevelType w:val="multilevel"/>
    <w:tmpl w:val="E87A3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6CC76E6"/>
    <w:multiLevelType w:val="multilevel"/>
    <w:tmpl w:val="65C82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021A7E"/>
    <w:multiLevelType w:val="multilevel"/>
    <w:tmpl w:val="1E2E5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6132F4"/>
    <w:multiLevelType w:val="multilevel"/>
    <w:tmpl w:val="EC261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76B4E47"/>
    <w:multiLevelType w:val="multilevel"/>
    <w:tmpl w:val="94C0F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77F54E5"/>
    <w:multiLevelType w:val="multilevel"/>
    <w:tmpl w:val="1D8A7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79D3C3A"/>
    <w:multiLevelType w:val="multilevel"/>
    <w:tmpl w:val="691CE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194BD4"/>
    <w:multiLevelType w:val="multilevel"/>
    <w:tmpl w:val="A7088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3511D5"/>
    <w:multiLevelType w:val="multilevel"/>
    <w:tmpl w:val="7B921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5A1BF6"/>
    <w:multiLevelType w:val="multilevel"/>
    <w:tmpl w:val="A69E8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0872397C"/>
    <w:multiLevelType w:val="multilevel"/>
    <w:tmpl w:val="09903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0F4124"/>
    <w:multiLevelType w:val="multilevel"/>
    <w:tmpl w:val="7EBEC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2E59EF"/>
    <w:multiLevelType w:val="multilevel"/>
    <w:tmpl w:val="F64418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950670E"/>
    <w:multiLevelType w:val="multilevel"/>
    <w:tmpl w:val="BD920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8E41FD"/>
    <w:multiLevelType w:val="multilevel"/>
    <w:tmpl w:val="6F3A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C575E8"/>
    <w:multiLevelType w:val="multilevel"/>
    <w:tmpl w:val="0FEAE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A440C6D"/>
    <w:multiLevelType w:val="multilevel"/>
    <w:tmpl w:val="E604C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A4E79BC"/>
    <w:multiLevelType w:val="multilevel"/>
    <w:tmpl w:val="04DE1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AD94E1C"/>
    <w:multiLevelType w:val="multilevel"/>
    <w:tmpl w:val="B9ACB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AE76791"/>
    <w:multiLevelType w:val="multilevel"/>
    <w:tmpl w:val="FCCA6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02793A"/>
    <w:multiLevelType w:val="multilevel"/>
    <w:tmpl w:val="E3969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B2D76ED"/>
    <w:multiLevelType w:val="multilevel"/>
    <w:tmpl w:val="7388BD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BC712AF"/>
    <w:multiLevelType w:val="multilevel"/>
    <w:tmpl w:val="029A1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C413C76"/>
    <w:multiLevelType w:val="multilevel"/>
    <w:tmpl w:val="8CC28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CA846EB"/>
    <w:multiLevelType w:val="multilevel"/>
    <w:tmpl w:val="F544E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CE42CAE"/>
    <w:multiLevelType w:val="multilevel"/>
    <w:tmpl w:val="A230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291B26"/>
    <w:multiLevelType w:val="multilevel"/>
    <w:tmpl w:val="4904B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A346DE"/>
    <w:multiLevelType w:val="multilevel"/>
    <w:tmpl w:val="069E5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C15BEC"/>
    <w:multiLevelType w:val="multilevel"/>
    <w:tmpl w:val="6BBEB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DD02518"/>
    <w:multiLevelType w:val="multilevel"/>
    <w:tmpl w:val="6512E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DDD0925"/>
    <w:multiLevelType w:val="multilevel"/>
    <w:tmpl w:val="243C8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E0F769F"/>
    <w:multiLevelType w:val="multilevel"/>
    <w:tmpl w:val="11FC7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E1735E1"/>
    <w:multiLevelType w:val="multilevel"/>
    <w:tmpl w:val="8AF45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E1C061F"/>
    <w:multiLevelType w:val="multilevel"/>
    <w:tmpl w:val="F8380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E561912"/>
    <w:multiLevelType w:val="multilevel"/>
    <w:tmpl w:val="DA0A6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E9E06F2"/>
    <w:multiLevelType w:val="multilevel"/>
    <w:tmpl w:val="5D784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EB30F17"/>
    <w:multiLevelType w:val="multilevel"/>
    <w:tmpl w:val="0C2E8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EC300ED"/>
    <w:multiLevelType w:val="multilevel"/>
    <w:tmpl w:val="5B4AB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ECD6E94"/>
    <w:multiLevelType w:val="multilevel"/>
    <w:tmpl w:val="0630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ED943C7"/>
    <w:multiLevelType w:val="multilevel"/>
    <w:tmpl w:val="B8844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EE17395"/>
    <w:multiLevelType w:val="multilevel"/>
    <w:tmpl w:val="D6C6E6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EF50BDC"/>
    <w:multiLevelType w:val="multilevel"/>
    <w:tmpl w:val="32AC3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EF74722"/>
    <w:multiLevelType w:val="multilevel"/>
    <w:tmpl w:val="4BF2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F07308E"/>
    <w:multiLevelType w:val="multilevel"/>
    <w:tmpl w:val="D982F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0F210C61"/>
    <w:multiLevelType w:val="multilevel"/>
    <w:tmpl w:val="443E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F4169A7"/>
    <w:multiLevelType w:val="multilevel"/>
    <w:tmpl w:val="D9426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F8771DE"/>
    <w:multiLevelType w:val="multilevel"/>
    <w:tmpl w:val="2F6E07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F8D496B"/>
    <w:multiLevelType w:val="multilevel"/>
    <w:tmpl w:val="A80AF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FB6658E"/>
    <w:multiLevelType w:val="multilevel"/>
    <w:tmpl w:val="73D63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0007986"/>
    <w:multiLevelType w:val="multilevel"/>
    <w:tmpl w:val="A1B2A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03B6B09"/>
    <w:multiLevelType w:val="multilevel"/>
    <w:tmpl w:val="1CE26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0555226"/>
    <w:multiLevelType w:val="multilevel"/>
    <w:tmpl w:val="9EEEB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05E0CA0"/>
    <w:multiLevelType w:val="multilevel"/>
    <w:tmpl w:val="2B42D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0605FCB"/>
    <w:multiLevelType w:val="multilevel"/>
    <w:tmpl w:val="787A6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0652081"/>
    <w:multiLevelType w:val="multilevel"/>
    <w:tmpl w:val="73EE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0693586"/>
    <w:multiLevelType w:val="multilevel"/>
    <w:tmpl w:val="1EC61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077651B"/>
    <w:multiLevelType w:val="multilevel"/>
    <w:tmpl w:val="ED72D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0AD5F25"/>
    <w:multiLevelType w:val="multilevel"/>
    <w:tmpl w:val="AB5201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0CB007A"/>
    <w:multiLevelType w:val="multilevel"/>
    <w:tmpl w:val="C9C4E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0F1117C"/>
    <w:multiLevelType w:val="multilevel"/>
    <w:tmpl w:val="DD9C4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1285D19"/>
    <w:multiLevelType w:val="multilevel"/>
    <w:tmpl w:val="934A1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1129764E"/>
    <w:multiLevelType w:val="multilevel"/>
    <w:tmpl w:val="B7665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15B07B0"/>
    <w:multiLevelType w:val="multilevel"/>
    <w:tmpl w:val="4E12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1C328BA"/>
    <w:multiLevelType w:val="multilevel"/>
    <w:tmpl w:val="244E1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1D4371C"/>
    <w:multiLevelType w:val="multilevel"/>
    <w:tmpl w:val="C8B2D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1DD6F04"/>
    <w:multiLevelType w:val="multilevel"/>
    <w:tmpl w:val="615EC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1EA7532"/>
    <w:multiLevelType w:val="multilevel"/>
    <w:tmpl w:val="9446E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210161B"/>
    <w:multiLevelType w:val="multilevel"/>
    <w:tmpl w:val="97D08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251519B"/>
    <w:multiLevelType w:val="multilevel"/>
    <w:tmpl w:val="01649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287724B"/>
    <w:multiLevelType w:val="multilevel"/>
    <w:tmpl w:val="155CD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12F32C7D"/>
    <w:multiLevelType w:val="multilevel"/>
    <w:tmpl w:val="D1F66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304270A"/>
    <w:multiLevelType w:val="multilevel"/>
    <w:tmpl w:val="E62CA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3C06F67"/>
    <w:multiLevelType w:val="multilevel"/>
    <w:tmpl w:val="022CC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407728D"/>
    <w:multiLevelType w:val="multilevel"/>
    <w:tmpl w:val="A3466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4234437"/>
    <w:multiLevelType w:val="multilevel"/>
    <w:tmpl w:val="79F42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4AF413B"/>
    <w:multiLevelType w:val="multilevel"/>
    <w:tmpl w:val="7FD8E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14C614F1"/>
    <w:multiLevelType w:val="multilevel"/>
    <w:tmpl w:val="17825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4EB3346"/>
    <w:multiLevelType w:val="multilevel"/>
    <w:tmpl w:val="83528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5587648"/>
    <w:multiLevelType w:val="multilevel"/>
    <w:tmpl w:val="08061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5674BC7"/>
    <w:multiLevelType w:val="multilevel"/>
    <w:tmpl w:val="B8F41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5702DE6"/>
    <w:multiLevelType w:val="multilevel"/>
    <w:tmpl w:val="3B4A0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158B1D55"/>
    <w:multiLevelType w:val="multilevel"/>
    <w:tmpl w:val="EC783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5A0462F"/>
    <w:multiLevelType w:val="multilevel"/>
    <w:tmpl w:val="76A06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6113CBD"/>
    <w:multiLevelType w:val="multilevel"/>
    <w:tmpl w:val="B484D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69E6EFE"/>
    <w:multiLevelType w:val="multilevel"/>
    <w:tmpl w:val="9BA6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6BF4D96"/>
    <w:multiLevelType w:val="multilevel"/>
    <w:tmpl w:val="812E2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6D223F7"/>
    <w:multiLevelType w:val="multilevel"/>
    <w:tmpl w:val="EDC2D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6E803AC"/>
    <w:multiLevelType w:val="multilevel"/>
    <w:tmpl w:val="078E0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6ED2496"/>
    <w:multiLevelType w:val="multilevel"/>
    <w:tmpl w:val="92C29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729250A"/>
    <w:multiLevelType w:val="multilevel"/>
    <w:tmpl w:val="373C7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7584CB0"/>
    <w:multiLevelType w:val="multilevel"/>
    <w:tmpl w:val="6EC63A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79608C1"/>
    <w:multiLevelType w:val="multilevel"/>
    <w:tmpl w:val="2222F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81E6741"/>
    <w:multiLevelType w:val="multilevel"/>
    <w:tmpl w:val="031ED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81E7DE4"/>
    <w:multiLevelType w:val="multilevel"/>
    <w:tmpl w:val="F1D64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85814A8"/>
    <w:multiLevelType w:val="multilevel"/>
    <w:tmpl w:val="3242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8D71B4F"/>
    <w:multiLevelType w:val="multilevel"/>
    <w:tmpl w:val="C4D82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8ED0314"/>
    <w:multiLevelType w:val="multilevel"/>
    <w:tmpl w:val="812CE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91563F8"/>
    <w:multiLevelType w:val="multilevel"/>
    <w:tmpl w:val="FC504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9684E6B"/>
    <w:multiLevelType w:val="multilevel"/>
    <w:tmpl w:val="666A6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97D74F7"/>
    <w:multiLevelType w:val="multilevel"/>
    <w:tmpl w:val="EB8E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19947E1B"/>
    <w:multiLevelType w:val="multilevel"/>
    <w:tmpl w:val="44C0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9A57DB9"/>
    <w:multiLevelType w:val="multilevel"/>
    <w:tmpl w:val="D3609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9BE3C74"/>
    <w:multiLevelType w:val="multilevel"/>
    <w:tmpl w:val="FFC4B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9EB770E"/>
    <w:multiLevelType w:val="multilevel"/>
    <w:tmpl w:val="279E2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A031CB6"/>
    <w:multiLevelType w:val="multilevel"/>
    <w:tmpl w:val="650A9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A1B3FA8"/>
    <w:multiLevelType w:val="multilevel"/>
    <w:tmpl w:val="93662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AAD21D7"/>
    <w:multiLevelType w:val="multilevel"/>
    <w:tmpl w:val="DDC08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AB66B76"/>
    <w:multiLevelType w:val="multilevel"/>
    <w:tmpl w:val="CC323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B7C0D8B"/>
    <w:multiLevelType w:val="multilevel"/>
    <w:tmpl w:val="90627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B7F0629"/>
    <w:multiLevelType w:val="multilevel"/>
    <w:tmpl w:val="02ACD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B8D3704"/>
    <w:multiLevelType w:val="multilevel"/>
    <w:tmpl w:val="C128B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BEE264E"/>
    <w:multiLevelType w:val="multilevel"/>
    <w:tmpl w:val="7EDAF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CB44ACB"/>
    <w:multiLevelType w:val="multilevel"/>
    <w:tmpl w:val="00C4B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CE40A97"/>
    <w:multiLevelType w:val="multilevel"/>
    <w:tmpl w:val="F1060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CF40640"/>
    <w:multiLevelType w:val="multilevel"/>
    <w:tmpl w:val="FDB83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1CF93EB3"/>
    <w:multiLevelType w:val="multilevel"/>
    <w:tmpl w:val="3754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D881845"/>
    <w:multiLevelType w:val="multilevel"/>
    <w:tmpl w:val="A514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DAD3464"/>
    <w:multiLevelType w:val="multilevel"/>
    <w:tmpl w:val="3578C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DCA7B5B"/>
    <w:multiLevelType w:val="multilevel"/>
    <w:tmpl w:val="26E44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DF44F00"/>
    <w:multiLevelType w:val="multilevel"/>
    <w:tmpl w:val="D0ACE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E864122"/>
    <w:multiLevelType w:val="multilevel"/>
    <w:tmpl w:val="EE9C8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E8E56D9"/>
    <w:multiLevelType w:val="multilevel"/>
    <w:tmpl w:val="10E80F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1EA31A52"/>
    <w:multiLevelType w:val="multilevel"/>
    <w:tmpl w:val="E80E0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EDD2F2F"/>
    <w:multiLevelType w:val="multilevel"/>
    <w:tmpl w:val="D552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EFE3C96"/>
    <w:multiLevelType w:val="multilevel"/>
    <w:tmpl w:val="1AF454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F153225"/>
    <w:multiLevelType w:val="multilevel"/>
    <w:tmpl w:val="C638F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F4978DC"/>
    <w:multiLevelType w:val="multilevel"/>
    <w:tmpl w:val="B4048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F595E4D"/>
    <w:multiLevelType w:val="multilevel"/>
    <w:tmpl w:val="F17CE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F617D4F"/>
    <w:multiLevelType w:val="multilevel"/>
    <w:tmpl w:val="4C885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F9E3208"/>
    <w:multiLevelType w:val="multilevel"/>
    <w:tmpl w:val="2A7AF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FA649F3"/>
    <w:multiLevelType w:val="multilevel"/>
    <w:tmpl w:val="7A8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FCE5F8B"/>
    <w:multiLevelType w:val="multilevel"/>
    <w:tmpl w:val="6040E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FF07989"/>
    <w:multiLevelType w:val="multilevel"/>
    <w:tmpl w:val="8FB0C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04664D6"/>
    <w:multiLevelType w:val="multilevel"/>
    <w:tmpl w:val="86226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0713972"/>
    <w:multiLevelType w:val="multilevel"/>
    <w:tmpl w:val="14428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0C259D5"/>
    <w:multiLevelType w:val="multilevel"/>
    <w:tmpl w:val="10784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1223C1C"/>
    <w:multiLevelType w:val="multilevel"/>
    <w:tmpl w:val="8390A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13D5374"/>
    <w:multiLevelType w:val="multilevel"/>
    <w:tmpl w:val="AA14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157416D"/>
    <w:multiLevelType w:val="multilevel"/>
    <w:tmpl w:val="661E0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18C2B8F"/>
    <w:multiLevelType w:val="multilevel"/>
    <w:tmpl w:val="76CA8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1E512B5"/>
    <w:multiLevelType w:val="multilevel"/>
    <w:tmpl w:val="C96C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2000680"/>
    <w:multiLevelType w:val="multilevel"/>
    <w:tmpl w:val="350C7E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2170FA5"/>
    <w:multiLevelType w:val="multilevel"/>
    <w:tmpl w:val="AF783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235027D"/>
    <w:multiLevelType w:val="multilevel"/>
    <w:tmpl w:val="27D6A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22A669B2"/>
    <w:multiLevelType w:val="multilevel"/>
    <w:tmpl w:val="4A2A8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2C04CA3"/>
    <w:multiLevelType w:val="multilevel"/>
    <w:tmpl w:val="C1880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22F3770E"/>
    <w:multiLevelType w:val="multilevel"/>
    <w:tmpl w:val="340E7EF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23215939"/>
    <w:multiLevelType w:val="multilevel"/>
    <w:tmpl w:val="6A828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36F0C7F"/>
    <w:multiLevelType w:val="multilevel"/>
    <w:tmpl w:val="473C1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43F4F6A"/>
    <w:multiLevelType w:val="multilevel"/>
    <w:tmpl w:val="9B62A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4503867"/>
    <w:multiLevelType w:val="multilevel"/>
    <w:tmpl w:val="15A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46860E8"/>
    <w:multiLevelType w:val="multilevel"/>
    <w:tmpl w:val="BC8CC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48B14B8"/>
    <w:multiLevelType w:val="multilevel"/>
    <w:tmpl w:val="11960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5834376"/>
    <w:multiLevelType w:val="multilevel"/>
    <w:tmpl w:val="A0489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58A4798"/>
    <w:multiLevelType w:val="multilevel"/>
    <w:tmpl w:val="A5262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5A61850"/>
    <w:multiLevelType w:val="multilevel"/>
    <w:tmpl w:val="CA52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25AC7057"/>
    <w:multiLevelType w:val="multilevel"/>
    <w:tmpl w:val="199E1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5C9506F"/>
    <w:multiLevelType w:val="multilevel"/>
    <w:tmpl w:val="F9946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62F00F1"/>
    <w:multiLevelType w:val="multilevel"/>
    <w:tmpl w:val="7B24A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6302A30"/>
    <w:multiLevelType w:val="multilevel"/>
    <w:tmpl w:val="3B2C7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69D0F61"/>
    <w:multiLevelType w:val="multilevel"/>
    <w:tmpl w:val="797E6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6D60BB3"/>
    <w:multiLevelType w:val="multilevel"/>
    <w:tmpl w:val="FC8E8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7257D01"/>
    <w:multiLevelType w:val="multilevel"/>
    <w:tmpl w:val="A9FCB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7AC3BCE"/>
    <w:multiLevelType w:val="multilevel"/>
    <w:tmpl w:val="17E05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7C72C8C"/>
    <w:multiLevelType w:val="multilevel"/>
    <w:tmpl w:val="6CF8F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82B2850"/>
    <w:multiLevelType w:val="multilevel"/>
    <w:tmpl w:val="64C2F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86743D0"/>
    <w:multiLevelType w:val="multilevel"/>
    <w:tmpl w:val="71A8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8E76E8D"/>
    <w:multiLevelType w:val="multilevel"/>
    <w:tmpl w:val="F2100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8E7720E"/>
    <w:multiLevelType w:val="multilevel"/>
    <w:tmpl w:val="B70E0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9002861"/>
    <w:multiLevelType w:val="multilevel"/>
    <w:tmpl w:val="8752C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9474365"/>
    <w:multiLevelType w:val="multilevel"/>
    <w:tmpl w:val="78409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9887B1D"/>
    <w:multiLevelType w:val="multilevel"/>
    <w:tmpl w:val="94563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9FA1453"/>
    <w:multiLevelType w:val="multilevel"/>
    <w:tmpl w:val="D3760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A181A2A"/>
    <w:multiLevelType w:val="multilevel"/>
    <w:tmpl w:val="EE70C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A3853BD"/>
    <w:multiLevelType w:val="multilevel"/>
    <w:tmpl w:val="61EAD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A6F1E3D"/>
    <w:multiLevelType w:val="multilevel"/>
    <w:tmpl w:val="8A660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A955907"/>
    <w:multiLevelType w:val="multilevel"/>
    <w:tmpl w:val="5A804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2AE72DB3"/>
    <w:multiLevelType w:val="multilevel"/>
    <w:tmpl w:val="E8FC9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AEB2C36"/>
    <w:multiLevelType w:val="multilevel"/>
    <w:tmpl w:val="823CD5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B0340BD"/>
    <w:multiLevelType w:val="multilevel"/>
    <w:tmpl w:val="A254E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B1A2C7F"/>
    <w:multiLevelType w:val="multilevel"/>
    <w:tmpl w:val="5BEA9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B324C5C"/>
    <w:multiLevelType w:val="multilevel"/>
    <w:tmpl w:val="4E6E4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B713881"/>
    <w:multiLevelType w:val="multilevel"/>
    <w:tmpl w:val="F91C2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B7733DF"/>
    <w:multiLevelType w:val="multilevel"/>
    <w:tmpl w:val="75A83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B78663F"/>
    <w:multiLevelType w:val="multilevel"/>
    <w:tmpl w:val="955C4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2B9107C8"/>
    <w:multiLevelType w:val="multilevel"/>
    <w:tmpl w:val="5178B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B92487C"/>
    <w:multiLevelType w:val="multilevel"/>
    <w:tmpl w:val="E540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B9248BD"/>
    <w:multiLevelType w:val="multilevel"/>
    <w:tmpl w:val="9A4E3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B964836"/>
    <w:multiLevelType w:val="multilevel"/>
    <w:tmpl w:val="1972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2B9810D1"/>
    <w:multiLevelType w:val="multilevel"/>
    <w:tmpl w:val="B2804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BAA4ABD"/>
    <w:multiLevelType w:val="multilevel"/>
    <w:tmpl w:val="F000D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2CB43435"/>
    <w:multiLevelType w:val="multilevel"/>
    <w:tmpl w:val="26CEF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2CB7203A"/>
    <w:multiLevelType w:val="multilevel"/>
    <w:tmpl w:val="FF6EC3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CB84AAF"/>
    <w:multiLevelType w:val="multilevel"/>
    <w:tmpl w:val="E4120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CD94EE3"/>
    <w:multiLevelType w:val="multilevel"/>
    <w:tmpl w:val="47F4B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D26505F"/>
    <w:multiLevelType w:val="multilevel"/>
    <w:tmpl w:val="2E549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D820F34"/>
    <w:multiLevelType w:val="multilevel"/>
    <w:tmpl w:val="F02A4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D9F66F0"/>
    <w:multiLevelType w:val="multilevel"/>
    <w:tmpl w:val="BA527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E0D5DDA"/>
    <w:multiLevelType w:val="multilevel"/>
    <w:tmpl w:val="9B742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E3309BE"/>
    <w:multiLevelType w:val="multilevel"/>
    <w:tmpl w:val="BD62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E331561"/>
    <w:multiLevelType w:val="multilevel"/>
    <w:tmpl w:val="A3DA5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E6461FA"/>
    <w:multiLevelType w:val="multilevel"/>
    <w:tmpl w:val="06D0C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2E982E7B"/>
    <w:multiLevelType w:val="multilevel"/>
    <w:tmpl w:val="AC943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EED6D90"/>
    <w:multiLevelType w:val="multilevel"/>
    <w:tmpl w:val="0544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F174CE8"/>
    <w:multiLevelType w:val="multilevel"/>
    <w:tmpl w:val="634AA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F2C5AF5"/>
    <w:multiLevelType w:val="multilevel"/>
    <w:tmpl w:val="4268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F85492B"/>
    <w:multiLevelType w:val="multilevel"/>
    <w:tmpl w:val="54247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FBB5BC5"/>
    <w:multiLevelType w:val="multilevel"/>
    <w:tmpl w:val="AA8C5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0503953"/>
    <w:multiLevelType w:val="multilevel"/>
    <w:tmpl w:val="B734D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09A370A"/>
    <w:multiLevelType w:val="multilevel"/>
    <w:tmpl w:val="57A84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0CA6212"/>
    <w:multiLevelType w:val="multilevel"/>
    <w:tmpl w:val="43244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0D51EEB"/>
    <w:multiLevelType w:val="multilevel"/>
    <w:tmpl w:val="8CAAB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0FB3A18"/>
    <w:multiLevelType w:val="multilevel"/>
    <w:tmpl w:val="D102D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110796C"/>
    <w:multiLevelType w:val="multilevel"/>
    <w:tmpl w:val="0C3A8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1222910"/>
    <w:multiLevelType w:val="multilevel"/>
    <w:tmpl w:val="207EC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14A0EC6"/>
    <w:multiLevelType w:val="multilevel"/>
    <w:tmpl w:val="C4F6A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1A24C02"/>
    <w:multiLevelType w:val="multilevel"/>
    <w:tmpl w:val="6FBC0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1CF0B4B"/>
    <w:multiLevelType w:val="multilevel"/>
    <w:tmpl w:val="F5B01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20D63A6"/>
    <w:multiLevelType w:val="multilevel"/>
    <w:tmpl w:val="34260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2261D47"/>
    <w:multiLevelType w:val="multilevel"/>
    <w:tmpl w:val="BA4C6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2494F73"/>
    <w:multiLevelType w:val="multilevel"/>
    <w:tmpl w:val="82E2B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27D1FE3"/>
    <w:multiLevelType w:val="multilevel"/>
    <w:tmpl w:val="13B6A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2AA5FEE"/>
    <w:multiLevelType w:val="multilevel"/>
    <w:tmpl w:val="04DCC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2D60A68"/>
    <w:multiLevelType w:val="multilevel"/>
    <w:tmpl w:val="AF4C7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3271B91"/>
    <w:multiLevelType w:val="multilevel"/>
    <w:tmpl w:val="793ED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3452EC5"/>
    <w:multiLevelType w:val="multilevel"/>
    <w:tmpl w:val="0CBC0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361545C"/>
    <w:multiLevelType w:val="multilevel"/>
    <w:tmpl w:val="12C0D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338D5510"/>
    <w:multiLevelType w:val="multilevel"/>
    <w:tmpl w:val="146CF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3D231CD"/>
    <w:multiLevelType w:val="multilevel"/>
    <w:tmpl w:val="61B24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3FA2B28"/>
    <w:multiLevelType w:val="multilevel"/>
    <w:tmpl w:val="985A4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2" w15:restartNumberingAfterBreak="0">
    <w:nsid w:val="34393D95"/>
    <w:multiLevelType w:val="multilevel"/>
    <w:tmpl w:val="76A4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44D1E5B"/>
    <w:multiLevelType w:val="multilevel"/>
    <w:tmpl w:val="6B6E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48B7C22"/>
    <w:multiLevelType w:val="multilevel"/>
    <w:tmpl w:val="E8AE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5790EFA"/>
    <w:multiLevelType w:val="multilevel"/>
    <w:tmpl w:val="7EEA3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5943875"/>
    <w:multiLevelType w:val="multilevel"/>
    <w:tmpl w:val="3D847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5B52F11"/>
    <w:multiLevelType w:val="multilevel"/>
    <w:tmpl w:val="D8C46C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5B64779"/>
    <w:multiLevelType w:val="multilevel"/>
    <w:tmpl w:val="5386A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5DC056D"/>
    <w:multiLevelType w:val="multilevel"/>
    <w:tmpl w:val="C98A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5F95E6E"/>
    <w:multiLevelType w:val="multilevel"/>
    <w:tmpl w:val="EA8CB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5FC417B"/>
    <w:multiLevelType w:val="multilevel"/>
    <w:tmpl w:val="B8D45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600499F"/>
    <w:multiLevelType w:val="multilevel"/>
    <w:tmpl w:val="1EEE0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61D35E5"/>
    <w:multiLevelType w:val="multilevel"/>
    <w:tmpl w:val="8FC64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62C6D5F"/>
    <w:multiLevelType w:val="multilevel"/>
    <w:tmpl w:val="47E6B6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6367C61"/>
    <w:multiLevelType w:val="multilevel"/>
    <w:tmpl w:val="B97EB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36A230C5"/>
    <w:multiLevelType w:val="multilevel"/>
    <w:tmpl w:val="4D3A3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7236C8F"/>
    <w:multiLevelType w:val="multilevel"/>
    <w:tmpl w:val="E2EAE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72E2226"/>
    <w:multiLevelType w:val="multilevel"/>
    <w:tmpl w:val="8C5E6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9" w15:restartNumberingAfterBreak="0">
    <w:nsid w:val="375B6444"/>
    <w:multiLevelType w:val="multilevel"/>
    <w:tmpl w:val="8AEA9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77D6E87"/>
    <w:multiLevelType w:val="multilevel"/>
    <w:tmpl w:val="0FE4F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7C6651F"/>
    <w:multiLevelType w:val="multilevel"/>
    <w:tmpl w:val="35AA2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7CC55ED"/>
    <w:multiLevelType w:val="multilevel"/>
    <w:tmpl w:val="588C6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7D36491"/>
    <w:multiLevelType w:val="multilevel"/>
    <w:tmpl w:val="A032189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7FC77D0"/>
    <w:multiLevelType w:val="multilevel"/>
    <w:tmpl w:val="67A6B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88331F0"/>
    <w:multiLevelType w:val="multilevel"/>
    <w:tmpl w:val="EABAA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8A25707"/>
    <w:multiLevelType w:val="multilevel"/>
    <w:tmpl w:val="C262C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8FE38CA"/>
    <w:multiLevelType w:val="multilevel"/>
    <w:tmpl w:val="D1C64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96E5DAF"/>
    <w:multiLevelType w:val="multilevel"/>
    <w:tmpl w:val="7A6E4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97A4111"/>
    <w:multiLevelType w:val="multilevel"/>
    <w:tmpl w:val="F3523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9D017AC"/>
    <w:multiLevelType w:val="multilevel"/>
    <w:tmpl w:val="9180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9E54869"/>
    <w:multiLevelType w:val="multilevel"/>
    <w:tmpl w:val="31285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9FA6FE8"/>
    <w:multiLevelType w:val="multilevel"/>
    <w:tmpl w:val="BCBCE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A366E8A"/>
    <w:multiLevelType w:val="multilevel"/>
    <w:tmpl w:val="C818E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4" w15:restartNumberingAfterBreak="0">
    <w:nsid w:val="3A6B69C4"/>
    <w:multiLevelType w:val="multilevel"/>
    <w:tmpl w:val="B9F0E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A8961A4"/>
    <w:multiLevelType w:val="multilevel"/>
    <w:tmpl w:val="4482C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AE531F2"/>
    <w:multiLevelType w:val="multilevel"/>
    <w:tmpl w:val="94BEE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AF15DC3"/>
    <w:multiLevelType w:val="multilevel"/>
    <w:tmpl w:val="95880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B893760"/>
    <w:multiLevelType w:val="multilevel"/>
    <w:tmpl w:val="2ACC2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BB01035"/>
    <w:multiLevelType w:val="multilevel"/>
    <w:tmpl w:val="EBB04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BB306A7"/>
    <w:multiLevelType w:val="multilevel"/>
    <w:tmpl w:val="D68A1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BBC4D48"/>
    <w:multiLevelType w:val="multilevel"/>
    <w:tmpl w:val="1438F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BC22FEE"/>
    <w:multiLevelType w:val="multilevel"/>
    <w:tmpl w:val="DBE6B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3BD87C8F"/>
    <w:multiLevelType w:val="multilevel"/>
    <w:tmpl w:val="9310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C1C2ED0"/>
    <w:multiLevelType w:val="multilevel"/>
    <w:tmpl w:val="4DC87C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3C461B8E"/>
    <w:multiLevelType w:val="multilevel"/>
    <w:tmpl w:val="ABB84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C5D0953"/>
    <w:multiLevelType w:val="multilevel"/>
    <w:tmpl w:val="A63E1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C6A7BF6"/>
    <w:multiLevelType w:val="multilevel"/>
    <w:tmpl w:val="D5C8D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C763509"/>
    <w:multiLevelType w:val="multilevel"/>
    <w:tmpl w:val="B6F8D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C8151BC"/>
    <w:multiLevelType w:val="multilevel"/>
    <w:tmpl w:val="9B102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CBB1218"/>
    <w:multiLevelType w:val="multilevel"/>
    <w:tmpl w:val="CD642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D0245B2"/>
    <w:multiLevelType w:val="multilevel"/>
    <w:tmpl w:val="EA349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D4E1D02"/>
    <w:multiLevelType w:val="multilevel"/>
    <w:tmpl w:val="34249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D523ED5"/>
    <w:multiLevelType w:val="multilevel"/>
    <w:tmpl w:val="54B4F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D663237"/>
    <w:multiLevelType w:val="multilevel"/>
    <w:tmpl w:val="38707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DAE0F54"/>
    <w:multiLevelType w:val="multilevel"/>
    <w:tmpl w:val="9B5C9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3DF80753"/>
    <w:multiLevelType w:val="multilevel"/>
    <w:tmpl w:val="6F3A8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E12748B"/>
    <w:multiLevelType w:val="multilevel"/>
    <w:tmpl w:val="87346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E341146"/>
    <w:multiLevelType w:val="multilevel"/>
    <w:tmpl w:val="9AA2A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EC3723B"/>
    <w:multiLevelType w:val="multilevel"/>
    <w:tmpl w:val="413AD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EEF24DA"/>
    <w:multiLevelType w:val="multilevel"/>
    <w:tmpl w:val="DC3C7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3EF91BC6"/>
    <w:multiLevelType w:val="multilevel"/>
    <w:tmpl w:val="6F1E6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F7B0266"/>
    <w:multiLevelType w:val="multilevel"/>
    <w:tmpl w:val="44DAE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FBD675D"/>
    <w:multiLevelType w:val="multilevel"/>
    <w:tmpl w:val="62BC5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0096BC9"/>
    <w:multiLevelType w:val="multilevel"/>
    <w:tmpl w:val="85B4C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0AC4F15"/>
    <w:multiLevelType w:val="multilevel"/>
    <w:tmpl w:val="520AB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0D26A6A"/>
    <w:multiLevelType w:val="multilevel"/>
    <w:tmpl w:val="4DE6E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0DF641F"/>
    <w:multiLevelType w:val="multilevel"/>
    <w:tmpl w:val="8C7CE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0EA0398"/>
    <w:multiLevelType w:val="multilevel"/>
    <w:tmpl w:val="FE9AE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1010290"/>
    <w:multiLevelType w:val="multilevel"/>
    <w:tmpl w:val="DB005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1800D06"/>
    <w:multiLevelType w:val="multilevel"/>
    <w:tmpl w:val="BEC2A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1D7236A"/>
    <w:multiLevelType w:val="multilevel"/>
    <w:tmpl w:val="8ED62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1EE112B"/>
    <w:multiLevelType w:val="multilevel"/>
    <w:tmpl w:val="83A4B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22E2B11"/>
    <w:multiLevelType w:val="multilevel"/>
    <w:tmpl w:val="EF145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24B7B30"/>
    <w:multiLevelType w:val="multilevel"/>
    <w:tmpl w:val="6D42E1B8"/>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335" w15:restartNumberingAfterBreak="0">
    <w:nsid w:val="426C7274"/>
    <w:multiLevelType w:val="multilevel"/>
    <w:tmpl w:val="16B8D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2711D47"/>
    <w:multiLevelType w:val="multilevel"/>
    <w:tmpl w:val="A3A6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28E0533"/>
    <w:multiLevelType w:val="multilevel"/>
    <w:tmpl w:val="52C6D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2B84771"/>
    <w:multiLevelType w:val="multilevel"/>
    <w:tmpl w:val="19145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2BF4EA2"/>
    <w:multiLevelType w:val="multilevel"/>
    <w:tmpl w:val="D632B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42C132CA"/>
    <w:multiLevelType w:val="multilevel"/>
    <w:tmpl w:val="6762B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2C83213"/>
    <w:multiLevelType w:val="multilevel"/>
    <w:tmpl w:val="80D4C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42CA7289"/>
    <w:multiLevelType w:val="multilevel"/>
    <w:tmpl w:val="6CC8A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3886924"/>
    <w:multiLevelType w:val="multilevel"/>
    <w:tmpl w:val="9200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4" w15:restartNumberingAfterBreak="0">
    <w:nsid w:val="43D04DCA"/>
    <w:multiLevelType w:val="multilevel"/>
    <w:tmpl w:val="F54C0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5" w15:restartNumberingAfterBreak="0">
    <w:nsid w:val="43DA45E4"/>
    <w:multiLevelType w:val="multilevel"/>
    <w:tmpl w:val="11D8F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40D565A"/>
    <w:multiLevelType w:val="multilevel"/>
    <w:tmpl w:val="0E0E7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42457C0"/>
    <w:multiLevelType w:val="multilevel"/>
    <w:tmpl w:val="4198D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454134F"/>
    <w:multiLevelType w:val="multilevel"/>
    <w:tmpl w:val="DA4AC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486148F"/>
    <w:multiLevelType w:val="multilevel"/>
    <w:tmpl w:val="E7623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4B16CA7"/>
    <w:multiLevelType w:val="multilevel"/>
    <w:tmpl w:val="2B20C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44F533AF"/>
    <w:multiLevelType w:val="multilevel"/>
    <w:tmpl w:val="E12AC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4F82036"/>
    <w:multiLevelType w:val="multilevel"/>
    <w:tmpl w:val="EFA077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508000A"/>
    <w:multiLevelType w:val="multilevel"/>
    <w:tmpl w:val="78DAB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52A1E7C"/>
    <w:multiLevelType w:val="multilevel"/>
    <w:tmpl w:val="75269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5533477"/>
    <w:multiLevelType w:val="multilevel"/>
    <w:tmpl w:val="10C23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5673E92"/>
    <w:multiLevelType w:val="multilevel"/>
    <w:tmpl w:val="71381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59D607A"/>
    <w:multiLevelType w:val="multilevel"/>
    <w:tmpl w:val="E7D44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5B1688F"/>
    <w:multiLevelType w:val="multilevel"/>
    <w:tmpl w:val="E8186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5D9567C"/>
    <w:multiLevelType w:val="multilevel"/>
    <w:tmpl w:val="1F44C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6457620"/>
    <w:multiLevelType w:val="multilevel"/>
    <w:tmpl w:val="DBEC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6D81274"/>
    <w:multiLevelType w:val="multilevel"/>
    <w:tmpl w:val="47ACF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6F579EE"/>
    <w:multiLevelType w:val="multilevel"/>
    <w:tmpl w:val="08562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73A4606"/>
    <w:multiLevelType w:val="multilevel"/>
    <w:tmpl w:val="3462F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7722D8A"/>
    <w:multiLevelType w:val="multilevel"/>
    <w:tmpl w:val="9DEA9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7C87E35"/>
    <w:multiLevelType w:val="multilevel"/>
    <w:tmpl w:val="24986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84832BA"/>
    <w:multiLevelType w:val="multilevel"/>
    <w:tmpl w:val="81900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8814087"/>
    <w:multiLevelType w:val="multilevel"/>
    <w:tmpl w:val="74322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88E2F6C"/>
    <w:multiLevelType w:val="multilevel"/>
    <w:tmpl w:val="18A4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89D649C"/>
    <w:multiLevelType w:val="multilevel"/>
    <w:tmpl w:val="02C0F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8A40839"/>
    <w:multiLevelType w:val="multilevel"/>
    <w:tmpl w:val="2604B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8B92F3C"/>
    <w:multiLevelType w:val="multilevel"/>
    <w:tmpl w:val="756C4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8E24D91"/>
    <w:multiLevelType w:val="multilevel"/>
    <w:tmpl w:val="F9EA2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9451471"/>
    <w:multiLevelType w:val="multilevel"/>
    <w:tmpl w:val="BC5E1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95211D0"/>
    <w:multiLevelType w:val="multilevel"/>
    <w:tmpl w:val="3A624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96C7C6C"/>
    <w:multiLevelType w:val="multilevel"/>
    <w:tmpl w:val="0F4E6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9840A57"/>
    <w:multiLevelType w:val="multilevel"/>
    <w:tmpl w:val="C8669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98C33F0"/>
    <w:multiLevelType w:val="multilevel"/>
    <w:tmpl w:val="59E4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9A92A02"/>
    <w:multiLevelType w:val="multilevel"/>
    <w:tmpl w:val="B7E2F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AA84361"/>
    <w:multiLevelType w:val="multilevel"/>
    <w:tmpl w:val="3D207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AB8270A"/>
    <w:multiLevelType w:val="multilevel"/>
    <w:tmpl w:val="E3A6F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B066513"/>
    <w:multiLevelType w:val="multilevel"/>
    <w:tmpl w:val="A6626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B594705"/>
    <w:multiLevelType w:val="multilevel"/>
    <w:tmpl w:val="9DEA7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4B9F5AF3"/>
    <w:multiLevelType w:val="multilevel"/>
    <w:tmpl w:val="EF567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C75734E"/>
    <w:multiLevelType w:val="multilevel"/>
    <w:tmpl w:val="B16CE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4CA762AF"/>
    <w:multiLevelType w:val="multilevel"/>
    <w:tmpl w:val="1F92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4CC31F8D"/>
    <w:multiLevelType w:val="multilevel"/>
    <w:tmpl w:val="2A9A9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4CC56187"/>
    <w:multiLevelType w:val="multilevel"/>
    <w:tmpl w:val="646E5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CE9405B"/>
    <w:multiLevelType w:val="multilevel"/>
    <w:tmpl w:val="571C3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CED52F4"/>
    <w:multiLevelType w:val="multilevel"/>
    <w:tmpl w:val="5F2A6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CFF2816"/>
    <w:multiLevelType w:val="multilevel"/>
    <w:tmpl w:val="381A8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4D562605"/>
    <w:multiLevelType w:val="multilevel"/>
    <w:tmpl w:val="A420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4DAB64E6"/>
    <w:multiLevelType w:val="multilevel"/>
    <w:tmpl w:val="3A9E0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DFD1F18"/>
    <w:multiLevelType w:val="multilevel"/>
    <w:tmpl w:val="2EACD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4E752B2A"/>
    <w:multiLevelType w:val="multilevel"/>
    <w:tmpl w:val="6E761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4E7C3CC9"/>
    <w:multiLevelType w:val="multilevel"/>
    <w:tmpl w:val="39E69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4F373DAE"/>
    <w:multiLevelType w:val="multilevel"/>
    <w:tmpl w:val="FE827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4F5B2131"/>
    <w:multiLevelType w:val="multilevel"/>
    <w:tmpl w:val="FE1AB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4F85643D"/>
    <w:multiLevelType w:val="multilevel"/>
    <w:tmpl w:val="A5DA4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F8F5C08"/>
    <w:multiLevelType w:val="multilevel"/>
    <w:tmpl w:val="D87CA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F900BED"/>
    <w:multiLevelType w:val="multilevel"/>
    <w:tmpl w:val="62B09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FFA6911"/>
    <w:multiLevelType w:val="multilevel"/>
    <w:tmpl w:val="FA38C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00A4F01"/>
    <w:multiLevelType w:val="multilevel"/>
    <w:tmpl w:val="38941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04121E9"/>
    <w:multiLevelType w:val="multilevel"/>
    <w:tmpl w:val="1DCA1F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0562F5F"/>
    <w:multiLevelType w:val="multilevel"/>
    <w:tmpl w:val="14F6A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06B603C"/>
    <w:multiLevelType w:val="multilevel"/>
    <w:tmpl w:val="6218A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08672D1"/>
    <w:multiLevelType w:val="multilevel"/>
    <w:tmpl w:val="07D4B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0D117EC"/>
    <w:multiLevelType w:val="multilevel"/>
    <w:tmpl w:val="ECE0D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11C607E"/>
    <w:multiLevelType w:val="multilevel"/>
    <w:tmpl w:val="0D9C94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14C11FF"/>
    <w:multiLevelType w:val="multilevel"/>
    <w:tmpl w:val="0DDAB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1666BC1"/>
    <w:multiLevelType w:val="multilevel"/>
    <w:tmpl w:val="1CD0A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1915C86"/>
    <w:multiLevelType w:val="multilevel"/>
    <w:tmpl w:val="8892A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1C81D2B"/>
    <w:multiLevelType w:val="multilevel"/>
    <w:tmpl w:val="47260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1F6171A"/>
    <w:multiLevelType w:val="multilevel"/>
    <w:tmpl w:val="E84C2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52204FF3"/>
    <w:multiLevelType w:val="multilevel"/>
    <w:tmpl w:val="A0BC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2490B6B"/>
    <w:multiLevelType w:val="multilevel"/>
    <w:tmpl w:val="96F8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25D6E64"/>
    <w:multiLevelType w:val="multilevel"/>
    <w:tmpl w:val="708AE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28335AC"/>
    <w:multiLevelType w:val="multilevel"/>
    <w:tmpl w:val="6E261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2A30B44"/>
    <w:multiLevelType w:val="multilevel"/>
    <w:tmpl w:val="CECCE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52B82734"/>
    <w:multiLevelType w:val="multilevel"/>
    <w:tmpl w:val="7F4AE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52D15790"/>
    <w:multiLevelType w:val="multilevel"/>
    <w:tmpl w:val="066A5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32E5BE7"/>
    <w:multiLevelType w:val="multilevel"/>
    <w:tmpl w:val="D748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34E1829"/>
    <w:multiLevelType w:val="multilevel"/>
    <w:tmpl w:val="37984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36109F1"/>
    <w:multiLevelType w:val="multilevel"/>
    <w:tmpl w:val="40161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3CD2B65"/>
    <w:multiLevelType w:val="multilevel"/>
    <w:tmpl w:val="14A6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5" w15:restartNumberingAfterBreak="0">
    <w:nsid w:val="53E4064D"/>
    <w:multiLevelType w:val="multilevel"/>
    <w:tmpl w:val="C4FA2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3F77D1B"/>
    <w:multiLevelType w:val="multilevel"/>
    <w:tmpl w:val="8CEA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43C486F"/>
    <w:multiLevelType w:val="multilevel"/>
    <w:tmpl w:val="010C8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4480EB2"/>
    <w:multiLevelType w:val="multilevel"/>
    <w:tmpl w:val="09267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54BB4125"/>
    <w:multiLevelType w:val="multilevel"/>
    <w:tmpl w:val="CC90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5155470"/>
    <w:multiLevelType w:val="multilevel"/>
    <w:tmpl w:val="0A826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55387A06"/>
    <w:multiLevelType w:val="multilevel"/>
    <w:tmpl w:val="18FCC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582252F"/>
    <w:multiLevelType w:val="multilevel"/>
    <w:tmpl w:val="6F44F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5973A86"/>
    <w:multiLevelType w:val="multilevel"/>
    <w:tmpl w:val="B4907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5986C4F"/>
    <w:multiLevelType w:val="multilevel"/>
    <w:tmpl w:val="E1587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59D32A5"/>
    <w:multiLevelType w:val="multilevel"/>
    <w:tmpl w:val="3302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5BB413F"/>
    <w:multiLevelType w:val="multilevel"/>
    <w:tmpl w:val="9E7E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7" w15:restartNumberingAfterBreak="0">
    <w:nsid w:val="55ED25E3"/>
    <w:multiLevelType w:val="multilevel"/>
    <w:tmpl w:val="6F64D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65709CB"/>
    <w:multiLevelType w:val="multilevel"/>
    <w:tmpl w:val="E2B27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6751BA2"/>
    <w:multiLevelType w:val="multilevel"/>
    <w:tmpl w:val="87BE0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6891C93"/>
    <w:multiLevelType w:val="multilevel"/>
    <w:tmpl w:val="CDD60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69E2E33"/>
    <w:multiLevelType w:val="multilevel"/>
    <w:tmpl w:val="3078B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6F00ED2"/>
    <w:multiLevelType w:val="multilevel"/>
    <w:tmpl w:val="7814F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7094DA1"/>
    <w:multiLevelType w:val="multilevel"/>
    <w:tmpl w:val="A91C0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78558F0"/>
    <w:multiLevelType w:val="multilevel"/>
    <w:tmpl w:val="80DAA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57B46AA5"/>
    <w:multiLevelType w:val="multilevel"/>
    <w:tmpl w:val="06AEAB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7D0194E"/>
    <w:multiLevelType w:val="multilevel"/>
    <w:tmpl w:val="17882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7FC2E72"/>
    <w:multiLevelType w:val="multilevel"/>
    <w:tmpl w:val="EEFA8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580E5FC3"/>
    <w:multiLevelType w:val="multilevel"/>
    <w:tmpl w:val="31D63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84773B8"/>
    <w:multiLevelType w:val="multilevel"/>
    <w:tmpl w:val="530A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85D3D56"/>
    <w:multiLevelType w:val="multilevel"/>
    <w:tmpl w:val="BFAA8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8754DC4"/>
    <w:multiLevelType w:val="multilevel"/>
    <w:tmpl w:val="4D261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8EF0659"/>
    <w:multiLevelType w:val="multilevel"/>
    <w:tmpl w:val="74322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92645A4"/>
    <w:multiLevelType w:val="multilevel"/>
    <w:tmpl w:val="AEFEB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938713F"/>
    <w:multiLevelType w:val="multilevel"/>
    <w:tmpl w:val="94EA5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9B12E6A"/>
    <w:multiLevelType w:val="multilevel"/>
    <w:tmpl w:val="8BDCF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9B95676"/>
    <w:multiLevelType w:val="multilevel"/>
    <w:tmpl w:val="70D40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59CE7513"/>
    <w:multiLevelType w:val="multilevel"/>
    <w:tmpl w:val="53765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9F6702B"/>
    <w:multiLevelType w:val="multilevel"/>
    <w:tmpl w:val="C2CA5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A066208"/>
    <w:multiLevelType w:val="multilevel"/>
    <w:tmpl w:val="1616A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A070F8E"/>
    <w:multiLevelType w:val="multilevel"/>
    <w:tmpl w:val="BBC29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5A41B87E"/>
    <w:multiLevelType w:val="singleLevel"/>
    <w:tmpl w:val="5A41B87E"/>
    <w:lvl w:ilvl="0">
      <w:start w:val="1"/>
      <w:numFmt w:val="decimal"/>
      <w:suff w:val="nothing"/>
      <w:lvlText w:val="%1、"/>
      <w:lvlJc w:val="left"/>
    </w:lvl>
  </w:abstractNum>
  <w:abstractNum w:abstractNumId="462" w15:restartNumberingAfterBreak="0">
    <w:nsid w:val="5A41B88D"/>
    <w:multiLevelType w:val="singleLevel"/>
    <w:tmpl w:val="5A41B88D"/>
    <w:lvl w:ilvl="0">
      <w:start w:val="1"/>
      <w:numFmt w:val="decimal"/>
      <w:suff w:val="nothing"/>
      <w:lvlText w:val="%1、"/>
      <w:lvlJc w:val="left"/>
    </w:lvl>
  </w:abstractNum>
  <w:abstractNum w:abstractNumId="463" w15:restartNumberingAfterBreak="0">
    <w:nsid w:val="5A8732C2"/>
    <w:multiLevelType w:val="multilevel"/>
    <w:tmpl w:val="EE68D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5B883E84"/>
    <w:multiLevelType w:val="multilevel"/>
    <w:tmpl w:val="3B463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BD25554"/>
    <w:multiLevelType w:val="multilevel"/>
    <w:tmpl w:val="81344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C2079DC"/>
    <w:multiLevelType w:val="multilevel"/>
    <w:tmpl w:val="89446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C3A6C38"/>
    <w:multiLevelType w:val="multilevel"/>
    <w:tmpl w:val="E2EE4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C9D466F"/>
    <w:multiLevelType w:val="multilevel"/>
    <w:tmpl w:val="AD88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CF907FE"/>
    <w:multiLevelType w:val="multilevel"/>
    <w:tmpl w:val="76A4D4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D4E4316"/>
    <w:multiLevelType w:val="multilevel"/>
    <w:tmpl w:val="BB5AE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DA70DD1"/>
    <w:multiLevelType w:val="multilevel"/>
    <w:tmpl w:val="825EF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DBF2A7B"/>
    <w:multiLevelType w:val="multilevel"/>
    <w:tmpl w:val="F7540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DD4646A"/>
    <w:multiLevelType w:val="multilevel"/>
    <w:tmpl w:val="F5066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E193C9F"/>
    <w:multiLevelType w:val="multilevel"/>
    <w:tmpl w:val="C48E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5" w15:restartNumberingAfterBreak="0">
    <w:nsid w:val="5E5356ED"/>
    <w:multiLevelType w:val="multilevel"/>
    <w:tmpl w:val="1500F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5E634F6C"/>
    <w:multiLevelType w:val="multilevel"/>
    <w:tmpl w:val="3CA61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5EEF348D"/>
    <w:multiLevelType w:val="multilevel"/>
    <w:tmpl w:val="60D2C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5EFD5279"/>
    <w:multiLevelType w:val="multilevel"/>
    <w:tmpl w:val="8A72B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5F191B51"/>
    <w:multiLevelType w:val="multilevel"/>
    <w:tmpl w:val="5D3C3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5FA2228B"/>
    <w:multiLevelType w:val="multilevel"/>
    <w:tmpl w:val="BD166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5FE763FF"/>
    <w:multiLevelType w:val="multilevel"/>
    <w:tmpl w:val="D7FEA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0014F68"/>
    <w:multiLevelType w:val="multilevel"/>
    <w:tmpl w:val="123E3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03350D5"/>
    <w:multiLevelType w:val="multilevel"/>
    <w:tmpl w:val="61DE1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0416944"/>
    <w:multiLevelType w:val="multilevel"/>
    <w:tmpl w:val="5426A1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5" w15:restartNumberingAfterBreak="0">
    <w:nsid w:val="60902E41"/>
    <w:multiLevelType w:val="multilevel"/>
    <w:tmpl w:val="4C921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0C658D3"/>
    <w:multiLevelType w:val="multilevel"/>
    <w:tmpl w:val="DBE8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0E756DC"/>
    <w:multiLevelType w:val="multilevel"/>
    <w:tmpl w:val="DCD68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0F31D66"/>
    <w:multiLevelType w:val="multilevel"/>
    <w:tmpl w:val="34168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1205B24"/>
    <w:multiLevelType w:val="multilevel"/>
    <w:tmpl w:val="84FAE5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0" w15:restartNumberingAfterBreak="0">
    <w:nsid w:val="612C0F62"/>
    <w:multiLevelType w:val="multilevel"/>
    <w:tmpl w:val="8CE6E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15E0F27"/>
    <w:multiLevelType w:val="multilevel"/>
    <w:tmpl w:val="EA58C3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15F4AFA"/>
    <w:multiLevelType w:val="multilevel"/>
    <w:tmpl w:val="3F3A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19278AD"/>
    <w:multiLevelType w:val="multilevel"/>
    <w:tmpl w:val="BC22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1D628DE"/>
    <w:multiLevelType w:val="multilevel"/>
    <w:tmpl w:val="2A685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1F9578F"/>
    <w:multiLevelType w:val="multilevel"/>
    <w:tmpl w:val="819A9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25B7E34"/>
    <w:multiLevelType w:val="multilevel"/>
    <w:tmpl w:val="C1E02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2911AC8"/>
    <w:multiLevelType w:val="multilevel"/>
    <w:tmpl w:val="271CE5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2A63B0D"/>
    <w:multiLevelType w:val="multilevel"/>
    <w:tmpl w:val="3BE8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2AA55C3"/>
    <w:multiLevelType w:val="multilevel"/>
    <w:tmpl w:val="B3DC7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2BD2CBD"/>
    <w:multiLevelType w:val="multilevel"/>
    <w:tmpl w:val="082CB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3034818"/>
    <w:multiLevelType w:val="multilevel"/>
    <w:tmpl w:val="082CD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325444C"/>
    <w:multiLevelType w:val="multilevel"/>
    <w:tmpl w:val="D4AC5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33947B1"/>
    <w:multiLevelType w:val="multilevel"/>
    <w:tmpl w:val="08449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36C5FE6"/>
    <w:multiLevelType w:val="multilevel"/>
    <w:tmpl w:val="9E56B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63A610C8"/>
    <w:multiLevelType w:val="multilevel"/>
    <w:tmpl w:val="16E0E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3FD3E75"/>
    <w:multiLevelType w:val="multilevel"/>
    <w:tmpl w:val="833AC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4497E3D"/>
    <w:multiLevelType w:val="multilevel"/>
    <w:tmpl w:val="9118D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44F6551"/>
    <w:multiLevelType w:val="multilevel"/>
    <w:tmpl w:val="5154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4597EFA"/>
    <w:multiLevelType w:val="multilevel"/>
    <w:tmpl w:val="04C41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49D2A24"/>
    <w:multiLevelType w:val="multilevel"/>
    <w:tmpl w:val="B224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4A97C8D"/>
    <w:multiLevelType w:val="multilevel"/>
    <w:tmpl w:val="1616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4AD2018"/>
    <w:multiLevelType w:val="multilevel"/>
    <w:tmpl w:val="C284F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5552C55"/>
    <w:multiLevelType w:val="multilevel"/>
    <w:tmpl w:val="F5EC1D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15:restartNumberingAfterBreak="0">
    <w:nsid w:val="65634E1E"/>
    <w:multiLevelType w:val="multilevel"/>
    <w:tmpl w:val="2592C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57F763D"/>
    <w:multiLevelType w:val="multilevel"/>
    <w:tmpl w:val="94E2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5912D93"/>
    <w:multiLevelType w:val="multilevel"/>
    <w:tmpl w:val="57723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6744105"/>
    <w:multiLevelType w:val="multilevel"/>
    <w:tmpl w:val="4D0E9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68B358B"/>
    <w:multiLevelType w:val="multilevel"/>
    <w:tmpl w:val="8F180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6C0282A"/>
    <w:multiLevelType w:val="multilevel"/>
    <w:tmpl w:val="30801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6C13569"/>
    <w:multiLevelType w:val="multilevel"/>
    <w:tmpl w:val="52B8B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66C42F85"/>
    <w:multiLevelType w:val="multilevel"/>
    <w:tmpl w:val="A1DE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6D55113"/>
    <w:multiLevelType w:val="multilevel"/>
    <w:tmpl w:val="F9549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6EC3363"/>
    <w:multiLevelType w:val="multilevel"/>
    <w:tmpl w:val="42E4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7184A2C"/>
    <w:multiLevelType w:val="multilevel"/>
    <w:tmpl w:val="5A9EF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6721368D"/>
    <w:multiLevelType w:val="multilevel"/>
    <w:tmpl w:val="12161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72B1B61"/>
    <w:multiLevelType w:val="multilevel"/>
    <w:tmpl w:val="117C3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75155B7"/>
    <w:multiLevelType w:val="multilevel"/>
    <w:tmpl w:val="32BEE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7A1524D"/>
    <w:multiLevelType w:val="multilevel"/>
    <w:tmpl w:val="2F34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67B72F83"/>
    <w:multiLevelType w:val="multilevel"/>
    <w:tmpl w:val="FB28C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85977B8"/>
    <w:multiLevelType w:val="multilevel"/>
    <w:tmpl w:val="2C120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86F44B6"/>
    <w:multiLevelType w:val="multilevel"/>
    <w:tmpl w:val="5F022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8B770AF"/>
    <w:multiLevelType w:val="multilevel"/>
    <w:tmpl w:val="79E00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69077709"/>
    <w:multiLevelType w:val="multilevel"/>
    <w:tmpl w:val="A9BAC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91E67BB"/>
    <w:multiLevelType w:val="multilevel"/>
    <w:tmpl w:val="6F2A0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9425B3D"/>
    <w:multiLevelType w:val="multilevel"/>
    <w:tmpl w:val="E3002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9BE636F"/>
    <w:multiLevelType w:val="multilevel"/>
    <w:tmpl w:val="DE68B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9D9733D"/>
    <w:multiLevelType w:val="multilevel"/>
    <w:tmpl w:val="75AE0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9E25B0F"/>
    <w:multiLevelType w:val="multilevel"/>
    <w:tmpl w:val="18749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69FA70D2"/>
    <w:multiLevelType w:val="multilevel"/>
    <w:tmpl w:val="03A4E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A230065"/>
    <w:multiLevelType w:val="multilevel"/>
    <w:tmpl w:val="C6A42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A2D1534"/>
    <w:multiLevelType w:val="multilevel"/>
    <w:tmpl w:val="55761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A3957F1"/>
    <w:multiLevelType w:val="multilevel"/>
    <w:tmpl w:val="00844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A6A2A48"/>
    <w:multiLevelType w:val="multilevel"/>
    <w:tmpl w:val="983CD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ABD114A"/>
    <w:multiLevelType w:val="multilevel"/>
    <w:tmpl w:val="FB14B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AF74A6E"/>
    <w:multiLevelType w:val="multilevel"/>
    <w:tmpl w:val="64686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6" w15:restartNumberingAfterBreak="0">
    <w:nsid w:val="6B207EBE"/>
    <w:multiLevelType w:val="multilevel"/>
    <w:tmpl w:val="2D022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B321967"/>
    <w:multiLevelType w:val="multilevel"/>
    <w:tmpl w:val="7AF0C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6B3F1494"/>
    <w:multiLevelType w:val="multilevel"/>
    <w:tmpl w:val="4CDAA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B695C68"/>
    <w:multiLevelType w:val="multilevel"/>
    <w:tmpl w:val="AF5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6B712F35"/>
    <w:multiLevelType w:val="multilevel"/>
    <w:tmpl w:val="A2FE5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BA152DA"/>
    <w:multiLevelType w:val="multilevel"/>
    <w:tmpl w:val="5C627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BBF3C92"/>
    <w:multiLevelType w:val="multilevel"/>
    <w:tmpl w:val="EF24E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C4F59BD"/>
    <w:multiLevelType w:val="multilevel"/>
    <w:tmpl w:val="EED4D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C5679F1"/>
    <w:multiLevelType w:val="multilevel"/>
    <w:tmpl w:val="EA9E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C7B7D90"/>
    <w:multiLevelType w:val="multilevel"/>
    <w:tmpl w:val="9F7CFD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CB53DB2"/>
    <w:multiLevelType w:val="multilevel"/>
    <w:tmpl w:val="23F4C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CF25414"/>
    <w:multiLevelType w:val="multilevel"/>
    <w:tmpl w:val="82382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CFA702C"/>
    <w:multiLevelType w:val="multilevel"/>
    <w:tmpl w:val="1D0A8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D6A4963"/>
    <w:multiLevelType w:val="multilevel"/>
    <w:tmpl w:val="3D6E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0" w15:restartNumberingAfterBreak="0">
    <w:nsid w:val="6D720146"/>
    <w:multiLevelType w:val="multilevel"/>
    <w:tmpl w:val="1D06D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D9F36B7"/>
    <w:multiLevelType w:val="multilevel"/>
    <w:tmpl w:val="AE02F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DAC275E"/>
    <w:multiLevelType w:val="multilevel"/>
    <w:tmpl w:val="FC760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DBE5AD7"/>
    <w:multiLevelType w:val="multilevel"/>
    <w:tmpl w:val="5636C6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DC33364"/>
    <w:multiLevelType w:val="multilevel"/>
    <w:tmpl w:val="63481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E02210F"/>
    <w:multiLevelType w:val="multilevel"/>
    <w:tmpl w:val="08226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EC07CDB"/>
    <w:multiLevelType w:val="multilevel"/>
    <w:tmpl w:val="69C8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6ED1257A"/>
    <w:multiLevelType w:val="multilevel"/>
    <w:tmpl w:val="D8D2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F0A2F08"/>
    <w:multiLevelType w:val="multilevel"/>
    <w:tmpl w:val="DF0A2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F4C73B7"/>
    <w:multiLevelType w:val="multilevel"/>
    <w:tmpl w:val="0A4EC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6F736F8A"/>
    <w:multiLevelType w:val="multilevel"/>
    <w:tmpl w:val="BAF24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6F777B04"/>
    <w:multiLevelType w:val="multilevel"/>
    <w:tmpl w:val="3EACC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6F9C7DE6"/>
    <w:multiLevelType w:val="multilevel"/>
    <w:tmpl w:val="4928F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6FA154B8"/>
    <w:multiLevelType w:val="multilevel"/>
    <w:tmpl w:val="C0921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05F3871"/>
    <w:multiLevelType w:val="multilevel"/>
    <w:tmpl w:val="EDEE5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08D0FDD"/>
    <w:multiLevelType w:val="multilevel"/>
    <w:tmpl w:val="7C36A7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0996A5D"/>
    <w:multiLevelType w:val="multilevel"/>
    <w:tmpl w:val="6CE8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0CA3301"/>
    <w:multiLevelType w:val="multilevel"/>
    <w:tmpl w:val="DF2EA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0E847EB"/>
    <w:multiLevelType w:val="hybridMultilevel"/>
    <w:tmpl w:val="E6E441E2"/>
    <w:lvl w:ilvl="0" w:tplc="08D426E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9" w15:restartNumberingAfterBreak="0">
    <w:nsid w:val="711F142C"/>
    <w:multiLevelType w:val="multilevel"/>
    <w:tmpl w:val="20944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71356196"/>
    <w:multiLevelType w:val="multilevel"/>
    <w:tmpl w:val="0C903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19D5D92"/>
    <w:multiLevelType w:val="multilevel"/>
    <w:tmpl w:val="C7DE4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1A223E9"/>
    <w:multiLevelType w:val="multilevel"/>
    <w:tmpl w:val="B0AC2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1DA1308"/>
    <w:multiLevelType w:val="multilevel"/>
    <w:tmpl w:val="91609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242103F"/>
    <w:multiLevelType w:val="multilevel"/>
    <w:tmpl w:val="D8861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2F153C0"/>
    <w:multiLevelType w:val="multilevel"/>
    <w:tmpl w:val="866A2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2F56165"/>
    <w:multiLevelType w:val="multilevel"/>
    <w:tmpl w:val="5EA44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2F62967"/>
    <w:multiLevelType w:val="multilevel"/>
    <w:tmpl w:val="062C0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3607602"/>
    <w:multiLevelType w:val="multilevel"/>
    <w:tmpl w:val="0644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3A147F3"/>
    <w:multiLevelType w:val="multilevel"/>
    <w:tmpl w:val="D97C1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3DF094F"/>
    <w:multiLevelType w:val="multilevel"/>
    <w:tmpl w:val="92044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3FC6606"/>
    <w:multiLevelType w:val="multilevel"/>
    <w:tmpl w:val="91C6D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4036C66"/>
    <w:multiLevelType w:val="multilevel"/>
    <w:tmpl w:val="AA0CF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4437C05"/>
    <w:multiLevelType w:val="multilevel"/>
    <w:tmpl w:val="41C6D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74483882"/>
    <w:multiLevelType w:val="multilevel"/>
    <w:tmpl w:val="25105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4984408"/>
    <w:multiLevelType w:val="multilevel"/>
    <w:tmpl w:val="70B41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4A40FE4"/>
    <w:multiLevelType w:val="multilevel"/>
    <w:tmpl w:val="B82E6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4F654E8"/>
    <w:multiLevelType w:val="multilevel"/>
    <w:tmpl w:val="01405E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5563490"/>
    <w:multiLevelType w:val="multilevel"/>
    <w:tmpl w:val="7F4E5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15:restartNumberingAfterBreak="0">
    <w:nsid w:val="758A70C5"/>
    <w:multiLevelType w:val="multilevel"/>
    <w:tmpl w:val="E72AD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58B26B7"/>
    <w:multiLevelType w:val="multilevel"/>
    <w:tmpl w:val="02EC9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5981238"/>
    <w:multiLevelType w:val="multilevel"/>
    <w:tmpl w:val="43740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15:restartNumberingAfterBreak="0">
    <w:nsid w:val="760274D7"/>
    <w:multiLevelType w:val="multilevel"/>
    <w:tmpl w:val="74E85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6137665"/>
    <w:multiLevelType w:val="multilevel"/>
    <w:tmpl w:val="A706F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6B66BB9"/>
    <w:multiLevelType w:val="multilevel"/>
    <w:tmpl w:val="B9825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6BB4135"/>
    <w:multiLevelType w:val="multilevel"/>
    <w:tmpl w:val="C1AC7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6CD6013"/>
    <w:multiLevelType w:val="multilevel"/>
    <w:tmpl w:val="03AC1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71F3B0C"/>
    <w:multiLevelType w:val="multilevel"/>
    <w:tmpl w:val="D480D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776F22C2"/>
    <w:multiLevelType w:val="multilevel"/>
    <w:tmpl w:val="285C9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7776DBD"/>
    <w:multiLevelType w:val="multilevel"/>
    <w:tmpl w:val="613E2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7B81578"/>
    <w:multiLevelType w:val="multilevel"/>
    <w:tmpl w:val="C3C4C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7E67DAF"/>
    <w:multiLevelType w:val="multilevel"/>
    <w:tmpl w:val="12362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85B0B4A"/>
    <w:multiLevelType w:val="multilevel"/>
    <w:tmpl w:val="B22E0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8911BF3"/>
    <w:multiLevelType w:val="multilevel"/>
    <w:tmpl w:val="DE10C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78E82B6D"/>
    <w:multiLevelType w:val="multilevel"/>
    <w:tmpl w:val="3ECEF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79812F9C"/>
    <w:multiLevelType w:val="multilevel"/>
    <w:tmpl w:val="4888F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99F28C4"/>
    <w:multiLevelType w:val="multilevel"/>
    <w:tmpl w:val="679C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9AA3DDF"/>
    <w:multiLevelType w:val="multilevel"/>
    <w:tmpl w:val="9AE4A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9D76FF2"/>
    <w:multiLevelType w:val="multilevel"/>
    <w:tmpl w:val="BD2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9E05410"/>
    <w:multiLevelType w:val="multilevel"/>
    <w:tmpl w:val="5B900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A2E0771"/>
    <w:multiLevelType w:val="multilevel"/>
    <w:tmpl w:val="4BE6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7A5D0C89"/>
    <w:multiLevelType w:val="multilevel"/>
    <w:tmpl w:val="073E4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A9C78F7"/>
    <w:multiLevelType w:val="multilevel"/>
    <w:tmpl w:val="FDDA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7B6E036D"/>
    <w:multiLevelType w:val="multilevel"/>
    <w:tmpl w:val="513A7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4" w15:restartNumberingAfterBreak="0">
    <w:nsid w:val="7C354AEC"/>
    <w:multiLevelType w:val="multilevel"/>
    <w:tmpl w:val="F600D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C8016C5"/>
    <w:multiLevelType w:val="multilevel"/>
    <w:tmpl w:val="8C54E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7C99411A"/>
    <w:multiLevelType w:val="multilevel"/>
    <w:tmpl w:val="90D83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7CA34529"/>
    <w:multiLevelType w:val="multilevel"/>
    <w:tmpl w:val="FA0C4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7D04648F"/>
    <w:multiLevelType w:val="multilevel"/>
    <w:tmpl w:val="1CFE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D533FAC"/>
    <w:multiLevelType w:val="multilevel"/>
    <w:tmpl w:val="CA2A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7D823158"/>
    <w:multiLevelType w:val="multilevel"/>
    <w:tmpl w:val="87FAE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7D9A5C63"/>
    <w:multiLevelType w:val="multilevel"/>
    <w:tmpl w:val="3DB6C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7DB30C50"/>
    <w:multiLevelType w:val="multilevel"/>
    <w:tmpl w:val="F9CED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7E0A14C2"/>
    <w:multiLevelType w:val="multilevel"/>
    <w:tmpl w:val="0B0E85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7F26196E"/>
    <w:multiLevelType w:val="multilevel"/>
    <w:tmpl w:val="B0B46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7F82DA13"/>
    <w:multiLevelType w:val="singleLevel"/>
    <w:tmpl w:val="7F82DA13"/>
    <w:lvl w:ilvl="0">
      <w:start w:val="1"/>
      <w:numFmt w:val="decimal"/>
      <w:lvlText w:val="%1."/>
      <w:lvlJc w:val="left"/>
      <w:pPr>
        <w:tabs>
          <w:tab w:val="left" w:pos="312"/>
        </w:tabs>
      </w:pPr>
    </w:lvl>
  </w:abstractNum>
  <w:abstractNum w:abstractNumId="636" w15:restartNumberingAfterBreak="0">
    <w:nsid w:val="7FD84310"/>
    <w:multiLevelType w:val="multilevel"/>
    <w:tmpl w:val="02E8C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59"/>
  </w:num>
  <w:num w:numId="2">
    <w:abstractNumId w:val="390"/>
  </w:num>
  <w:num w:numId="3">
    <w:abstractNumId w:val="598"/>
  </w:num>
  <w:num w:numId="4">
    <w:abstractNumId w:val="424"/>
  </w:num>
  <w:num w:numId="5">
    <w:abstractNumId w:val="293"/>
  </w:num>
  <w:num w:numId="6">
    <w:abstractNumId w:val="112"/>
  </w:num>
  <w:num w:numId="7">
    <w:abstractNumId w:val="343"/>
  </w:num>
  <w:num w:numId="8">
    <w:abstractNumId w:val="41"/>
  </w:num>
  <w:num w:numId="9">
    <w:abstractNumId w:val="144"/>
  </w:num>
  <w:num w:numId="10">
    <w:abstractNumId w:val="480"/>
  </w:num>
  <w:num w:numId="11">
    <w:abstractNumId w:val="90"/>
  </w:num>
  <w:num w:numId="12">
    <w:abstractNumId w:val="436"/>
  </w:num>
  <w:num w:numId="13">
    <w:abstractNumId w:val="60"/>
  </w:num>
  <w:num w:numId="14">
    <w:abstractNumId w:val="187"/>
  </w:num>
  <w:num w:numId="15">
    <w:abstractNumId w:val="101"/>
  </w:num>
  <w:num w:numId="16">
    <w:abstractNumId w:val="107"/>
  </w:num>
  <w:num w:numId="17">
    <w:abstractNumId w:val="623"/>
  </w:num>
  <w:num w:numId="18">
    <w:abstractNumId w:val="547"/>
  </w:num>
  <w:num w:numId="19">
    <w:abstractNumId w:val="92"/>
  </w:num>
  <w:num w:numId="20">
    <w:abstractNumId w:val="484"/>
  </w:num>
  <w:num w:numId="21">
    <w:abstractNumId w:val="489"/>
  </w:num>
  <w:num w:numId="22">
    <w:abstractNumId w:val="489"/>
    <w:lvlOverride w:ilvl="2">
      <w:lvl w:ilvl="2">
        <w:numFmt w:val="decimal"/>
        <w:lvlText w:val="%3."/>
        <w:lvlJc w:val="left"/>
      </w:lvl>
    </w:lvlOverride>
  </w:num>
  <w:num w:numId="23">
    <w:abstractNumId w:val="489"/>
    <w:lvlOverride w:ilvl="2">
      <w:lvl w:ilvl="2">
        <w:numFmt w:val="decimal"/>
        <w:lvlText w:val="%3."/>
        <w:lvlJc w:val="left"/>
      </w:lvl>
    </w:lvlOverride>
  </w:num>
  <w:num w:numId="24">
    <w:abstractNumId w:val="489"/>
    <w:lvlOverride w:ilvl="2">
      <w:lvl w:ilvl="2">
        <w:numFmt w:val="decimal"/>
        <w:lvlText w:val="%3."/>
        <w:lvlJc w:val="left"/>
      </w:lvl>
    </w:lvlOverride>
    <w:lvlOverride w:ilvl="3">
      <w:lvl w:ilvl="3">
        <w:numFmt w:val="decimal"/>
        <w:lvlText w:val="%4."/>
        <w:lvlJc w:val="left"/>
      </w:lvl>
    </w:lvlOverride>
  </w:num>
  <w:num w:numId="25">
    <w:abstractNumId w:val="489"/>
    <w:lvlOverride w:ilvl="2">
      <w:lvl w:ilvl="2">
        <w:numFmt w:val="decimal"/>
        <w:lvlText w:val="%3."/>
        <w:lvlJc w:val="left"/>
        <w:pPr>
          <w:tabs>
            <w:tab w:val="num" w:pos="3337"/>
          </w:tabs>
          <w:ind w:left="3337" w:hanging="360"/>
        </w:pPr>
      </w:lvl>
    </w:lvlOverride>
    <w:lvlOverride w:ilvl="3">
      <w:lvl w:ilvl="3">
        <w:numFmt w:val="decimal"/>
        <w:lvlText w:val="%4."/>
        <w:lvlJc w:val="left"/>
      </w:lvl>
    </w:lvlOverride>
  </w:num>
  <w:num w:numId="26">
    <w:abstractNumId w:val="344"/>
  </w:num>
  <w:num w:numId="27">
    <w:abstractNumId w:val="278"/>
  </w:num>
  <w:num w:numId="28">
    <w:abstractNumId w:val="474"/>
  </w:num>
  <w:num w:numId="29">
    <w:abstractNumId w:val="222"/>
  </w:num>
  <w:num w:numId="30">
    <w:abstractNumId w:val="178"/>
  </w:num>
  <w:num w:numId="31">
    <w:abstractNumId w:val="178"/>
    <w:lvlOverride w:ilvl="1">
      <w:lvl w:ilvl="1">
        <w:numFmt w:val="decimal"/>
        <w:lvlText w:val="%2."/>
        <w:lvlJc w:val="left"/>
      </w:lvl>
    </w:lvlOverride>
  </w:num>
  <w:num w:numId="32">
    <w:abstractNumId w:val="178"/>
    <w:lvlOverride w:ilvl="1">
      <w:lvl w:ilvl="1">
        <w:numFmt w:val="decimal"/>
        <w:lvlText w:val="%2."/>
        <w:lvlJc w:val="left"/>
      </w:lvl>
    </w:lvlOverride>
  </w:num>
  <w:num w:numId="33">
    <w:abstractNumId w:val="51"/>
  </w:num>
  <w:num w:numId="34">
    <w:abstractNumId w:val="235"/>
  </w:num>
  <w:num w:numId="35">
    <w:abstractNumId w:val="316"/>
  </w:num>
  <w:num w:numId="36">
    <w:abstractNumId w:val="272"/>
  </w:num>
  <w:num w:numId="37">
    <w:abstractNumId w:val="128"/>
  </w:num>
  <w:num w:numId="38">
    <w:abstractNumId w:val="558"/>
  </w:num>
  <w:num w:numId="39">
    <w:abstractNumId w:val="613"/>
  </w:num>
  <w:num w:numId="40">
    <w:abstractNumId w:val="105"/>
  </w:num>
  <w:num w:numId="41">
    <w:abstractNumId w:val="317"/>
  </w:num>
  <w:num w:numId="42">
    <w:abstractNumId w:val="479"/>
  </w:num>
  <w:num w:numId="43">
    <w:abstractNumId w:val="393"/>
  </w:num>
  <w:num w:numId="44">
    <w:abstractNumId w:val="539"/>
  </w:num>
  <w:num w:numId="45">
    <w:abstractNumId w:val="294"/>
  </w:num>
  <w:num w:numId="46">
    <w:abstractNumId w:val="428"/>
  </w:num>
  <w:num w:numId="47">
    <w:abstractNumId w:val="261"/>
  </w:num>
  <w:num w:numId="48">
    <w:abstractNumId w:val="545"/>
  </w:num>
  <w:num w:numId="49">
    <w:abstractNumId w:val="455"/>
  </w:num>
  <w:num w:numId="50">
    <w:abstractNumId w:val="157"/>
  </w:num>
  <w:num w:numId="51">
    <w:abstractNumId w:val="461"/>
  </w:num>
  <w:num w:numId="52">
    <w:abstractNumId w:val="462"/>
  </w:num>
  <w:num w:numId="53">
    <w:abstractNumId w:val="578"/>
  </w:num>
  <w:num w:numId="54">
    <w:abstractNumId w:val="207"/>
  </w:num>
  <w:num w:numId="55">
    <w:abstractNumId w:val="323"/>
  </w:num>
  <w:num w:numId="56">
    <w:abstractNumId w:val="435"/>
  </w:num>
  <w:num w:numId="57">
    <w:abstractNumId w:val="506"/>
  </w:num>
  <w:num w:numId="58">
    <w:abstractNumId w:val="521"/>
  </w:num>
  <w:num w:numId="59">
    <w:abstractNumId w:val="61"/>
  </w:num>
  <w:num w:numId="60">
    <w:abstractNumId w:val="621"/>
  </w:num>
  <w:num w:numId="61">
    <w:abstractNumId w:val="346"/>
  </w:num>
  <w:num w:numId="62">
    <w:abstractNumId w:val="361"/>
  </w:num>
  <w:num w:numId="63">
    <w:abstractNumId w:val="251"/>
  </w:num>
  <w:num w:numId="64">
    <w:abstractNumId w:val="560"/>
  </w:num>
  <w:num w:numId="65">
    <w:abstractNumId w:val="173"/>
  </w:num>
  <w:num w:numId="66">
    <w:abstractNumId w:val="56"/>
  </w:num>
  <w:num w:numId="67">
    <w:abstractNumId w:val="603"/>
  </w:num>
  <w:num w:numId="68">
    <w:abstractNumId w:val="331"/>
  </w:num>
  <w:num w:numId="69">
    <w:abstractNumId w:val="398"/>
  </w:num>
  <w:num w:numId="70">
    <w:abstractNumId w:val="176"/>
  </w:num>
  <w:num w:numId="71">
    <w:abstractNumId w:val="571"/>
  </w:num>
  <w:num w:numId="72">
    <w:abstractNumId w:val="475"/>
  </w:num>
  <w:num w:numId="73">
    <w:abstractNumId w:val="434"/>
  </w:num>
  <w:num w:numId="74">
    <w:abstractNumId w:val="118"/>
  </w:num>
  <w:num w:numId="75">
    <w:abstractNumId w:val="194"/>
  </w:num>
  <w:num w:numId="76">
    <w:abstractNumId w:val="167"/>
  </w:num>
  <w:num w:numId="77">
    <w:abstractNumId w:val="358"/>
  </w:num>
  <w:num w:numId="78">
    <w:abstractNumId w:val="289"/>
  </w:num>
  <w:num w:numId="79">
    <w:abstractNumId w:val="407"/>
  </w:num>
  <w:num w:numId="80">
    <w:abstractNumId w:val="330"/>
  </w:num>
  <w:num w:numId="81">
    <w:abstractNumId w:val="159"/>
  </w:num>
  <w:num w:numId="82">
    <w:abstractNumId w:val="334"/>
  </w:num>
  <w:num w:numId="83">
    <w:abstractNumId w:val="588"/>
  </w:num>
  <w:num w:numId="84">
    <w:abstractNumId w:val="523"/>
  </w:num>
  <w:num w:numId="85">
    <w:abstractNumId w:val="307"/>
  </w:num>
  <w:num w:numId="86">
    <w:abstractNumId w:val="160"/>
  </w:num>
  <w:num w:numId="87">
    <w:abstractNumId w:val="161"/>
  </w:num>
  <w:num w:numId="88">
    <w:abstractNumId w:val="28"/>
  </w:num>
  <w:num w:numId="89">
    <w:abstractNumId w:val="403"/>
  </w:num>
  <w:num w:numId="90">
    <w:abstractNumId w:val="553"/>
  </w:num>
  <w:num w:numId="91">
    <w:abstractNumId w:val="575"/>
  </w:num>
  <w:num w:numId="92">
    <w:abstractNumId w:val="130"/>
  </w:num>
  <w:num w:numId="93">
    <w:abstractNumId w:val="312"/>
  </w:num>
  <w:num w:numId="94">
    <w:abstractNumId w:val="162"/>
  </w:num>
  <w:num w:numId="95">
    <w:abstractNumId w:val="31"/>
  </w:num>
  <w:num w:numId="96">
    <w:abstractNumId w:val="567"/>
  </w:num>
  <w:num w:numId="97">
    <w:abstractNumId w:val="21"/>
  </w:num>
  <w:num w:numId="98">
    <w:abstractNumId w:val="399"/>
  </w:num>
  <w:num w:numId="99">
    <w:abstractNumId w:val="279"/>
  </w:num>
  <w:num w:numId="100">
    <w:abstractNumId w:val="309"/>
  </w:num>
  <w:num w:numId="101">
    <w:abstractNumId w:val="257"/>
  </w:num>
  <w:num w:numId="102">
    <w:abstractNumId w:val="303"/>
  </w:num>
  <w:num w:numId="103">
    <w:abstractNumId w:val="395"/>
  </w:num>
  <w:num w:numId="104">
    <w:abstractNumId w:val="223"/>
  </w:num>
  <w:num w:numId="105">
    <w:abstractNumId w:val="15"/>
  </w:num>
  <w:num w:numId="106">
    <w:abstractNumId w:val="536"/>
  </w:num>
  <w:num w:numId="107">
    <w:abstractNumId w:val="526"/>
  </w:num>
  <w:num w:numId="108">
    <w:abstractNumId w:val="341"/>
  </w:num>
  <w:num w:numId="109">
    <w:abstractNumId w:val="437"/>
  </w:num>
  <w:num w:numId="110">
    <w:abstractNumId w:val="371"/>
  </w:num>
  <w:num w:numId="111">
    <w:abstractNumId w:val="98"/>
  </w:num>
  <w:num w:numId="112">
    <w:abstractNumId w:val="142"/>
  </w:num>
  <w:num w:numId="113">
    <w:abstractNumId w:val="429"/>
  </w:num>
  <w:num w:numId="114">
    <w:abstractNumId w:val="140"/>
  </w:num>
  <w:num w:numId="115">
    <w:abstractNumId w:val="562"/>
  </w:num>
  <w:num w:numId="116">
    <w:abstractNumId w:val="538"/>
  </w:num>
  <w:num w:numId="117">
    <w:abstractNumId w:val="473"/>
  </w:num>
  <w:num w:numId="118">
    <w:abstractNumId w:val="17"/>
  </w:num>
  <w:num w:numId="119">
    <w:abstractNumId w:val="315"/>
  </w:num>
  <w:num w:numId="120">
    <w:abstractNumId w:val="122"/>
  </w:num>
  <w:num w:numId="121">
    <w:abstractNumId w:val="372"/>
  </w:num>
  <w:num w:numId="122">
    <w:abstractNumId w:val="527"/>
  </w:num>
  <w:num w:numId="123">
    <w:abstractNumId w:val="420"/>
  </w:num>
  <w:num w:numId="124">
    <w:abstractNumId w:val="568"/>
  </w:num>
  <w:num w:numId="125">
    <w:abstractNumId w:val="145"/>
  </w:num>
  <w:num w:numId="126">
    <w:abstractNumId w:val="72"/>
  </w:num>
  <w:num w:numId="127">
    <w:abstractNumId w:val="622"/>
  </w:num>
  <w:num w:numId="128">
    <w:abstractNumId w:val="332"/>
  </w:num>
  <w:num w:numId="129">
    <w:abstractNumId w:val="616"/>
  </w:num>
  <w:num w:numId="130">
    <w:abstractNumId w:val="233"/>
  </w:num>
  <w:num w:numId="131">
    <w:abstractNumId w:val="215"/>
  </w:num>
  <w:num w:numId="132">
    <w:abstractNumId w:val="319"/>
  </w:num>
  <w:num w:numId="133">
    <w:abstractNumId w:val="219"/>
  </w:num>
  <w:num w:numId="134">
    <w:abstractNumId w:val="191"/>
  </w:num>
  <w:num w:numId="135">
    <w:abstractNumId w:val="296"/>
  </w:num>
  <w:num w:numId="136">
    <w:abstractNumId w:val="363"/>
  </w:num>
  <w:num w:numId="137">
    <w:abstractNumId w:val="369"/>
  </w:num>
  <w:num w:numId="138">
    <w:abstractNumId w:val="447"/>
  </w:num>
  <w:num w:numId="139">
    <w:abstractNumId w:val="85"/>
  </w:num>
  <w:num w:numId="140">
    <w:abstractNumId w:val="44"/>
  </w:num>
  <w:num w:numId="141">
    <w:abstractNumId w:val="224"/>
  </w:num>
  <w:num w:numId="142">
    <w:abstractNumId w:val="541"/>
  </w:num>
  <w:num w:numId="143">
    <w:abstractNumId w:val="221"/>
  </w:num>
  <w:num w:numId="144">
    <w:abstractNumId w:val="442"/>
  </w:num>
  <w:num w:numId="145">
    <w:abstractNumId w:val="367"/>
  </w:num>
  <w:num w:numId="146">
    <w:abstractNumId w:val="266"/>
  </w:num>
  <w:num w:numId="147">
    <w:abstractNumId w:val="612"/>
  </w:num>
  <w:num w:numId="148">
    <w:abstractNumId w:val="615"/>
  </w:num>
  <w:num w:numId="149">
    <w:abstractNumId w:val="587"/>
  </w:num>
  <w:num w:numId="150">
    <w:abstractNumId w:val="535"/>
  </w:num>
  <w:num w:numId="151">
    <w:abstractNumId w:val="625"/>
  </w:num>
  <w:num w:numId="152">
    <w:abstractNumId w:val="450"/>
  </w:num>
  <w:num w:numId="153">
    <w:abstractNumId w:val="297"/>
  </w:num>
  <w:num w:numId="154">
    <w:abstractNumId w:val="426"/>
  </w:num>
  <w:num w:numId="155">
    <w:abstractNumId w:val="246"/>
  </w:num>
  <w:num w:numId="156">
    <w:abstractNumId w:val="412"/>
  </w:num>
  <w:num w:numId="157">
    <w:abstractNumId w:val="542"/>
  </w:num>
  <w:num w:numId="158">
    <w:abstractNumId w:val="340"/>
  </w:num>
  <w:num w:numId="159">
    <w:abstractNumId w:val="628"/>
  </w:num>
  <w:num w:numId="160">
    <w:abstractNumId w:val="301"/>
  </w:num>
  <w:num w:numId="161">
    <w:abstractNumId w:val="195"/>
  </w:num>
  <w:num w:numId="162">
    <w:abstractNumId w:val="322"/>
  </w:num>
  <w:num w:numId="163">
    <w:abstractNumId w:val="370"/>
  </w:num>
  <w:num w:numId="164">
    <w:abstractNumId w:val="91"/>
  </w:num>
  <w:num w:numId="165">
    <w:abstractNumId w:val="604"/>
  </w:num>
  <w:num w:numId="166">
    <w:abstractNumId w:val="620"/>
  </w:num>
  <w:num w:numId="167">
    <w:abstractNumId w:val="339"/>
  </w:num>
  <w:num w:numId="168">
    <w:abstractNumId w:val="113"/>
  </w:num>
  <w:num w:numId="169">
    <w:abstractNumId w:val="451"/>
  </w:num>
  <w:num w:numId="170">
    <w:abstractNumId w:val="452"/>
  </w:num>
  <w:num w:numId="171">
    <w:abstractNumId w:val="275"/>
  </w:num>
  <w:num w:numId="172">
    <w:abstractNumId w:val="606"/>
  </w:num>
  <w:num w:numId="173">
    <w:abstractNumId w:val="283"/>
  </w:num>
  <w:num w:numId="174">
    <w:abstractNumId w:val="267"/>
  </w:num>
  <w:num w:numId="175">
    <w:abstractNumId w:val="127"/>
  </w:num>
  <w:num w:numId="176">
    <w:abstractNumId w:val="308"/>
  </w:num>
  <w:num w:numId="177">
    <w:abstractNumId w:val="170"/>
  </w:num>
  <w:num w:numId="178">
    <w:abstractNumId w:val="556"/>
  </w:num>
  <w:num w:numId="179">
    <w:abstractNumId w:val="74"/>
  </w:num>
  <w:num w:numId="180">
    <w:abstractNumId w:val="357"/>
  </w:num>
  <w:num w:numId="181">
    <w:abstractNumId w:val="585"/>
  </w:num>
  <w:num w:numId="182">
    <w:abstractNumId w:val="5"/>
  </w:num>
  <w:num w:numId="183">
    <w:abstractNumId w:val="218"/>
  </w:num>
  <w:num w:numId="184">
    <w:abstractNumId w:val="324"/>
  </w:num>
  <w:num w:numId="185">
    <w:abstractNumId w:val="584"/>
  </w:num>
  <w:num w:numId="186">
    <w:abstractNumId w:val="104"/>
  </w:num>
  <w:num w:numId="187">
    <w:abstractNumId w:val="337"/>
  </w:num>
  <w:num w:numId="188">
    <w:abstractNumId w:val="84"/>
  </w:num>
  <w:num w:numId="189">
    <w:abstractNumId w:val="463"/>
  </w:num>
  <w:num w:numId="190">
    <w:abstractNumId w:val="469"/>
  </w:num>
  <w:num w:numId="191">
    <w:abstractNumId w:val="355"/>
  </w:num>
  <w:num w:numId="192">
    <w:abstractNumId w:val="373"/>
  </w:num>
  <w:num w:numId="193">
    <w:abstractNumId w:val="388"/>
  </w:num>
  <w:num w:numId="194">
    <w:abstractNumId w:val="210"/>
  </w:num>
  <w:num w:numId="195">
    <w:abstractNumId w:val="147"/>
  </w:num>
  <w:num w:numId="196">
    <w:abstractNumId w:val="75"/>
  </w:num>
  <w:num w:numId="197">
    <w:abstractNumId w:val="427"/>
  </w:num>
  <w:num w:numId="198">
    <w:abstractNumId w:val="456"/>
  </w:num>
  <w:num w:numId="199">
    <w:abstractNumId w:val="183"/>
  </w:num>
  <w:num w:numId="200">
    <w:abstractNumId w:val="619"/>
  </w:num>
  <w:num w:numId="201">
    <w:abstractNumId w:val="564"/>
  </w:num>
  <w:num w:numId="202">
    <w:abstractNumId w:val="413"/>
  </w:num>
  <w:num w:numId="203">
    <w:abstractNumId w:val="243"/>
  </w:num>
  <w:num w:numId="204">
    <w:abstractNumId w:val="511"/>
  </w:num>
  <w:num w:numId="205">
    <w:abstractNumId w:val="572"/>
  </w:num>
  <w:num w:numId="206">
    <w:abstractNumId w:val="52"/>
  </w:num>
  <w:num w:numId="207">
    <w:abstractNumId w:val="305"/>
  </w:num>
  <w:num w:numId="208">
    <w:abstractNumId w:val="57"/>
  </w:num>
  <w:num w:numId="209">
    <w:abstractNumId w:val="188"/>
  </w:num>
  <w:num w:numId="210">
    <w:abstractNumId w:val="209"/>
  </w:num>
  <w:num w:numId="211">
    <w:abstractNumId w:val="137"/>
  </w:num>
  <w:num w:numId="212">
    <w:abstractNumId w:val="349"/>
  </w:num>
  <w:num w:numId="213">
    <w:abstractNumId w:val="169"/>
  </w:num>
  <w:num w:numId="214">
    <w:abstractNumId w:val="602"/>
  </w:num>
  <w:num w:numId="215">
    <w:abstractNumId w:val="39"/>
  </w:num>
  <w:num w:numId="216">
    <w:abstractNumId w:val="362"/>
  </w:num>
  <w:num w:numId="217">
    <w:abstractNumId w:val="156"/>
  </w:num>
  <w:num w:numId="218">
    <w:abstractNumId w:val="50"/>
  </w:num>
  <w:num w:numId="219">
    <w:abstractNumId w:val="238"/>
  </w:num>
  <w:num w:numId="220">
    <w:abstractNumId w:val="507"/>
  </w:num>
  <w:num w:numId="221">
    <w:abstractNumId w:val="408"/>
  </w:num>
  <w:num w:numId="222">
    <w:abstractNumId w:val="302"/>
  </w:num>
  <w:num w:numId="223">
    <w:abstractNumId w:val="318"/>
  </w:num>
  <w:num w:numId="224">
    <w:abstractNumId w:val="253"/>
  </w:num>
  <w:num w:numId="225">
    <w:abstractNumId w:val="551"/>
  </w:num>
  <w:num w:numId="226">
    <w:abstractNumId w:val="54"/>
  </w:num>
  <w:num w:numId="227">
    <w:abstractNumId w:val="295"/>
  </w:num>
  <w:num w:numId="228">
    <w:abstractNumId w:val="274"/>
  </w:num>
  <w:num w:numId="229">
    <w:abstractNumId w:val="573"/>
  </w:num>
  <w:num w:numId="230">
    <w:abstractNumId w:val="460"/>
  </w:num>
  <w:num w:numId="231">
    <w:abstractNumId w:val="153"/>
  </w:num>
  <w:num w:numId="232">
    <w:abstractNumId w:val="55"/>
  </w:num>
  <w:num w:numId="233">
    <w:abstractNumId w:val="329"/>
  </w:num>
  <w:num w:numId="234">
    <w:abstractNumId w:val="433"/>
  </w:num>
  <w:num w:numId="235">
    <w:abstractNumId w:val="599"/>
  </w:num>
  <w:num w:numId="236">
    <w:abstractNumId w:val="27"/>
  </w:num>
  <w:num w:numId="237">
    <w:abstractNumId w:val="490"/>
  </w:num>
  <w:num w:numId="238">
    <w:abstractNumId w:val="71"/>
  </w:num>
  <w:num w:numId="239">
    <w:abstractNumId w:val="34"/>
  </w:num>
  <w:num w:numId="240">
    <w:abstractNumId w:val="172"/>
  </w:num>
  <w:num w:numId="241">
    <w:abstractNumId w:val="609"/>
  </w:num>
  <w:num w:numId="242">
    <w:abstractNumId w:val="425"/>
  </w:num>
  <w:num w:numId="243">
    <w:abstractNumId w:val="23"/>
  </w:num>
  <w:num w:numId="244">
    <w:abstractNumId w:val="42"/>
  </w:num>
  <w:num w:numId="245">
    <w:abstractNumId w:val="389"/>
  </w:num>
  <w:num w:numId="246">
    <w:abstractNumId w:val="252"/>
  </w:num>
  <w:num w:numId="247">
    <w:abstractNumId w:val="11"/>
  </w:num>
  <w:num w:numId="248">
    <w:abstractNumId w:val="459"/>
  </w:num>
  <w:num w:numId="249">
    <w:abstractNumId w:val="528"/>
  </w:num>
  <w:num w:numId="250">
    <w:abstractNumId w:val="404"/>
  </w:num>
  <w:num w:numId="251">
    <w:abstractNumId w:val="335"/>
  </w:num>
  <w:num w:numId="252">
    <w:abstractNumId w:val="163"/>
  </w:num>
  <w:num w:numId="253">
    <w:abstractNumId w:val="375"/>
  </w:num>
  <w:num w:numId="254">
    <w:abstractNumId w:val="83"/>
  </w:num>
  <w:num w:numId="255">
    <w:abstractNumId w:val="478"/>
  </w:num>
  <w:num w:numId="256">
    <w:abstractNumId w:val="63"/>
  </w:num>
  <w:num w:numId="257">
    <w:abstractNumId w:val="530"/>
  </w:num>
  <w:num w:numId="258">
    <w:abstractNumId w:val="32"/>
  </w:num>
  <w:num w:numId="259">
    <w:abstractNumId w:val="499"/>
  </w:num>
  <w:num w:numId="260">
    <w:abstractNumId w:val="618"/>
  </w:num>
  <w:num w:numId="261">
    <w:abstractNumId w:val="320"/>
  </w:num>
  <w:num w:numId="262">
    <w:abstractNumId w:val="516"/>
  </w:num>
  <w:num w:numId="263">
    <w:abstractNumId w:val="285"/>
  </w:num>
  <w:num w:numId="264">
    <w:abstractNumId w:val="493"/>
  </w:num>
  <w:num w:numId="265">
    <w:abstractNumId w:val="441"/>
  </w:num>
  <w:num w:numId="266">
    <w:abstractNumId w:val="471"/>
  </w:num>
  <w:num w:numId="267">
    <w:abstractNumId w:val="582"/>
  </w:num>
  <w:num w:numId="268">
    <w:abstractNumId w:val="299"/>
  </w:num>
  <w:num w:numId="269">
    <w:abstractNumId w:val="517"/>
  </w:num>
  <w:num w:numId="270">
    <w:abstractNumId w:val="576"/>
  </w:num>
  <w:num w:numId="271">
    <w:abstractNumId w:val="440"/>
  </w:num>
  <w:num w:numId="272">
    <w:abstractNumId w:val="14"/>
  </w:num>
  <w:num w:numId="273">
    <w:abstractNumId w:val="509"/>
  </w:num>
  <w:num w:numId="274">
    <w:abstractNumId w:val="12"/>
  </w:num>
  <w:num w:numId="275">
    <w:abstractNumId w:val="216"/>
  </w:num>
  <w:num w:numId="276">
    <w:abstractNumId w:val="589"/>
  </w:num>
  <w:num w:numId="277">
    <w:abstractNumId w:val="347"/>
  </w:num>
  <w:num w:numId="278">
    <w:abstractNumId w:val="402"/>
  </w:num>
  <w:num w:numId="279">
    <w:abstractNumId w:val="430"/>
  </w:num>
  <w:num w:numId="280">
    <w:abstractNumId w:val="135"/>
  </w:num>
  <w:num w:numId="281">
    <w:abstractNumId w:val="481"/>
  </w:num>
  <w:num w:numId="282">
    <w:abstractNumId w:val="364"/>
  </w:num>
  <w:num w:numId="283">
    <w:abstractNumId w:val="129"/>
  </w:num>
  <w:num w:numId="284">
    <w:abstractNumId w:val="485"/>
  </w:num>
  <w:num w:numId="285">
    <w:abstractNumId w:val="418"/>
  </w:num>
  <w:num w:numId="286">
    <w:abstractNumId w:val="400"/>
  </w:num>
  <w:num w:numId="287">
    <w:abstractNumId w:val="397"/>
  </w:num>
  <w:num w:numId="288">
    <w:abstractNumId w:val="467"/>
  </w:num>
  <w:num w:numId="289">
    <w:abstractNumId w:val="438"/>
  </w:num>
  <w:num w:numId="290">
    <w:abstractNumId w:val="515"/>
  </w:num>
  <w:num w:numId="291">
    <w:abstractNumId w:val="483"/>
  </w:num>
  <w:num w:numId="292">
    <w:abstractNumId w:val="184"/>
  </w:num>
  <w:num w:numId="293">
    <w:abstractNumId w:val="281"/>
  </w:num>
  <w:num w:numId="294">
    <w:abstractNumId w:val="33"/>
  </w:num>
  <w:num w:numId="295">
    <w:abstractNumId w:val="190"/>
  </w:num>
  <w:num w:numId="296">
    <w:abstractNumId w:val="566"/>
  </w:num>
  <w:num w:numId="297">
    <w:abstractNumId w:val="262"/>
  </w:num>
  <w:num w:numId="298">
    <w:abstractNumId w:val="148"/>
  </w:num>
  <w:num w:numId="299">
    <w:abstractNumId w:val="66"/>
  </w:num>
  <w:num w:numId="300">
    <w:abstractNumId w:val="314"/>
  </w:num>
  <w:num w:numId="301">
    <w:abstractNumId w:val="244"/>
  </w:num>
  <w:num w:numId="302">
    <w:abstractNumId w:val="152"/>
  </w:num>
  <w:num w:numId="303">
    <w:abstractNumId w:val="186"/>
  </w:num>
  <w:num w:numId="304">
    <w:abstractNumId w:val="477"/>
  </w:num>
  <w:num w:numId="305">
    <w:abstractNumId w:val="614"/>
  </w:num>
  <w:num w:numId="306">
    <w:abstractNumId w:val="414"/>
  </w:num>
  <w:num w:numId="307">
    <w:abstractNumId w:val="103"/>
  </w:num>
  <w:num w:numId="308">
    <w:abstractNumId w:val="631"/>
  </w:num>
  <w:num w:numId="309">
    <w:abstractNumId w:val="360"/>
  </w:num>
  <w:num w:numId="310">
    <w:abstractNumId w:val="203"/>
  </w:num>
  <w:num w:numId="311">
    <w:abstractNumId w:val="448"/>
  </w:num>
  <w:num w:numId="312">
    <w:abstractNumId w:val="359"/>
  </w:num>
  <w:num w:numId="313">
    <w:abstractNumId w:val="384"/>
  </w:num>
  <w:num w:numId="314">
    <w:abstractNumId w:val="18"/>
  </w:num>
  <w:num w:numId="315">
    <w:abstractNumId w:val="217"/>
  </w:num>
  <w:num w:numId="316">
    <w:abstractNumId w:val="0"/>
  </w:num>
  <w:num w:numId="317">
    <w:abstractNumId w:val="580"/>
  </w:num>
  <w:num w:numId="318">
    <w:abstractNumId w:val="53"/>
  </w:num>
  <w:num w:numId="319">
    <w:abstractNumId w:val="391"/>
  </w:num>
  <w:num w:numId="320">
    <w:abstractNumId w:val="487"/>
  </w:num>
  <w:num w:numId="321">
    <w:abstractNumId w:val="198"/>
  </w:num>
  <w:num w:numId="322">
    <w:abstractNumId w:val="270"/>
  </w:num>
  <w:num w:numId="323">
    <w:abstractNumId w:val="492"/>
  </w:num>
  <w:num w:numId="324">
    <w:abstractNumId w:val="171"/>
  </w:num>
  <w:num w:numId="325">
    <w:abstractNumId w:val="249"/>
  </w:num>
  <w:num w:numId="326">
    <w:abstractNumId w:val="212"/>
  </w:num>
  <w:num w:numId="327">
    <w:abstractNumId w:val="79"/>
  </w:num>
  <w:num w:numId="328">
    <w:abstractNumId w:val="70"/>
  </w:num>
  <w:num w:numId="329">
    <w:abstractNumId w:val="119"/>
  </w:num>
  <w:num w:numId="330">
    <w:abstractNumId w:val="197"/>
  </w:num>
  <w:num w:numId="331">
    <w:abstractNumId w:val="600"/>
  </w:num>
  <w:num w:numId="332">
    <w:abstractNumId w:val="73"/>
  </w:num>
  <w:num w:numId="333">
    <w:abstractNumId w:val="350"/>
  </w:num>
  <w:num w:numId="334">
    <w:abstractNumId w:val="411"/>
  </w:num>
  <w:num w:numId="335">
    <w:abstractNumId w:val="263"/>
  </w:num>
  <w:num w:numId="336">
    <w:abstractNumId w:val="416"/>
  </w:num>
  <w:num w:numId="337">
    <w:abstractNumId w:val="385"/>
  </w:num>
  <w:num w:numId="338">
    <w:abstractNumId w:val="151"/>
  </w:num>
  <w:num w:numId="339">
    <w:abstractNumId w:val="304"/>
  </w:num>
  <w:num w:numId="340">
    <w:abstractNumId w:val="519"/>
  </w:num>
  <w:num w:numId="341">
    <w:abstractNumId w:val="237"/>
  </w:num>
  <w:num w:numId="342">
    <w:abstractNumId w:val="192"/>
  </w:num>
  <w:num w:numId="343">
    <w:abstractNumId w:val="557"/>
  </w:num>
  <w:num w:numId="344">
    <w:abstractNumId w:val="24"/>
  </w:num>
  <w:num w:numId="345">
    <w:abstractNumId w:val="125"/>
  </w:num>
  <w:num w:numId="346">
    <w:abstractNumId w:val="94"/>
  </w:num>
  <w:num w:numId="347">
    <w:abstractNumId w:val="2"/>
  </w:num>
  <w:num w:numId="348">
    <w:abstractNumId w:val="394"/>
  </w:num>
  <w:num w:numId="349">
    <w:abstractNumId w:val="310"/>
  </w:num>
  <w:num w:numId="350">
    <w:abstractNumId w:val="627"/>
  </w:num>
  <w:num w:numId="351">
    <w:abstractNumId w:val="611"/>
  </w:num>
  <w:num w:numId="352">
    <w:abstractNumId w:val="69"/>
  </w:num>
  <w:num w:numId="353">
    <w:abstractNumId w:val="596"/>
  </w:num>
  <w:num w:numId="354">
    <w:abstractNumId w:val="311"/>
  </w:num>
  <w:num w:numId="355">
    <w:abstractNumId w:val="81"/>
  </w:num>
  <w:num w:numId="356">
    <w:abstractNumId w:val="193"/>
  </w:num>
  <w:num w:numId="357">
    <w:abstractNumId w:val="78"/>
  </w:num>
  <w:num w:numId="358">
    <w:abstractNumId w:val="126"/>
  </w:num>
  <w:num w:numId="359">
    <w:abstractNumId w:val="581"/>
  </w:num>
  <w:num w:numId="360">
    <w:abstractNumId w:val="155"/>
  </w:num>
  <w:num w:numId="361">
    <w:abstractNumId w:val="605"/>
  </w:num>
  <w:num w:numId="362">
    <w:abstractNumId w:val="449"/>
  </w:num>
  <w:num w:numId="363">
    <w:abstractNumId w:val="630"/>
  </w:num>
  <w:num w:numId="364">
    <w:abstractNumId w:val="561"/>
  </w:num>
  <w:num w:numId="365">
    <w:abstractNumId w:val="4"/>
  </w:num>
  <w:num w:numId="366">
    <w:abstractNumId w:val="457"/>
  </w:num>
  <w:num w:numId="367">
    <w:abstractNumId w:val="3"/>
  </w:num>
  <w:num w:numId="368">
    <w:abstractNumId w:val="117"/>
  </w:num>
  <w:num w:numId="369">
    <w:abstractNumId w:val="93"/>
  </w:num>
  <w:num w:numId="370">
    <w:abstractNumId w:val="494"/>
  </w:num>
  <w:num w:numId="371">
    <w:abstractNumId w:val="445"/>
  </w:num>
  <w:num w:numId="372">
    <w:abstractNumId w:val="563"/>
  </w:num>
  <w:num w:numId="373">
    <w:abstractNumId w:val="229"/>
  </w:num>
  <w:num w:numId="374">
    <w:abstractNumId w:val="259"/>
  </w:num>
  <w:num w:numId="375">
    <w:abstractNumId w:val="88"/>
  </w:num>
  <w:num w:numId="376">
    <w:abstractNumId w:val="58"/>
  </w:num>
  <w:num w:numId="377">
    <w:abstractNumId w:val="255"/>
  </w:num>
  <w:num w:numId="378">
    <w:abstractNumId w:val="543"/>
  </w:num>
  <w:num w:numId="379">
    <w:abstractNumId w:val="80"/>
  </w:num>
  <w:num w:numId="380">
    <w:abstractNumId w:val="123"/>
  </w:num>
  <w:num w:numId="381">
    <w:abstractNumId w:val="409"/>
  </w:num>
  <w:num w:numId="382">
    <w:abstractNumId w:val="211"/>
  </w:num>
  <w:num w:numId="383">
    <w:abstractNumId w:val="109"/>
  </w:num>
  <w:num w:numId="384">
    <w:abstractNumId w:val="345"/>
  </w:num>
  <w:num w:numId="385">
    <w:abstractNumId w:val="269"/>
  </w:num>
  <w:num w:numId="386">
    <w:abstractNumId w:val="401"/>
  </w:num>
  <w:num w:numId="387">
    <w:abstractNumId w:val="271"/>
  </w:num>
  <w:num w:numId="388">
    <w:abstractNumId w:val="465"/>
  </w:num>
  <w:num w:numId="389">
    <w:abstractNumId w:val="495"/>
  </w:num>
  <w:num w:numId="390">
    <w:abstractNumId w:val="476"/>
  </w:num>
  <w:num w:numId="391">
    <w:abstractNumId w:val="46"/>
  </w:num>
  <w:num w:numId="392">
    <w:abstractNumId w:val="593"/>
  </w:num>
  <w:num w:numId="393">
    <w:abstractNumId w:val="422"/>
  </w:num>
  <w:num w:numId="394">
    <w:abstractNumId w:val="185"/>
  </w:num>
  <w:num w:numId="395">
    <w:abstractNumId w:val="250"/>
  </w:num>
  <w:num w:numId="396">
    <w:abstractNumId w:val="48"/>
  </w:num>
  <w:num w:numId="397">
    <w:abstractNumId w:val="383"/>
  </w:num>
  <w:num w:numId="398">
    <w:abstractNumId w:val="548"/>
  </w:num>
  <w:num w:numId="399">
    <w:abstractNumId w:val="417"/>
  </w:num>
  <w:num w:numId="400">
    <w:abstractNumId w:val="488"/>
  </w:num>
  <w:num w:numId="401">
    <w:abstractNumId w:val="333"/>
  </w:num>
  <w:num w:numId="402">
    <w:abstractNumId w:val="454"/>
  </w:num>
  <w:num w:numId="403">
    <w:abstractNumId w:val="377"/>
  </w:num>
  <w:num w:numId="404">
    <w:abstractNumId w:val="496"/>
  </w:num>
  <w:num w:numId="405">
    <w:abstractNumId w:val="87"/>
  </w:num>
  <w:num w:numId="406">
    <w:abstractNumId w:val="468"/>
  </w:num>
  <w:num w:numId="407">
    <w:abstractNumId w:val="199"/>
  </w:num>
  <w:num w:numId="408">
    <w:abstractNumId w:val="415"/>
  </w:num>
  <w:num w:numId="409">
    <w:abstractNumId w:val="99"/>
  </w:num>
  <w:num w:numId="410">
    <w:abstractNumId w:val="338"/>
  </w:num>
  <w:num w:numId="411">
    <w:abstractNumId w:val="132"/>
  </w:num>
  <w:num w:numId="412">
    <w:abstractNumId w:val="387"/>
  </w:num>
  <w:num w:numId="413">
    <w:abstractNumId w:val="549"/>
  </w:num>
  <w:num w:numId="414">
    <w:abstractNumId w:val="286"/>
  </w:num>
  <w:num w:numId="415">
    <w:abstractNumId w:val="182"/>
  </w:num>
  <w:num w:numId="416">
    <w:abstractNumId w:val="502"/>
  </w:num>
  <w:num w:numId="417">
    <w:abstractNumId w:val="328"/>
  </w:num>
  <w:num w:numId="418">
    <w:abstractNumId w:val="607"/>
  </w:num>
  <w:num w:numId="419">
    <w:abstractNumId w:val="291"/>
  </w:num>
  <w:num w:numId="420">
    <w:abstractNumId w:val="174"/>
  </w:num>
  <w:num w:numId="421">
    <w:abstractNumId w:val="544"/>
  </w:num>
  <w:num w:numId="422">
    <w:abstractNumId w:val="379"/>
  </w:num>
  <w:num w:numId="423">
    <w:abstractNumId w:val="410"/>
  </w:num>
  <w:num w:numId="424">
    <w:abstractNumId w:val="141"/>
  </w:num>
  <w:num w:numId="425">
    <w:abstractNumId w:val="321"/>
  </w:num>
  <w:num w:numId="426">
    <w:abstractNumId w:val="158"/>
  </w:num>
  <w:num w:numId="427">
    <w:abstractNumId w:val="570"/>
  </w:num>
  <w:num w:numId="428">
    <w:abstractNumId w:val="577"/>
  </w:num>
  <w:num w:numId="429">
    <w:abstractNumId w:val="16"/>
  </w:num>
  <w:num w:numId="430">
    <w:abstractNumId w:val="236"/>
  </w:num>
  <w:num w:numId="431">
    <w:abstractNumId w:val="525"/>
  </w:num>
  <w:num w:numId="432">
    <w:abstractNumId w:val="586"/>
  </w:num>
  <w:num w:numId="433">
    <w:abstractNumId w:val="20"/>
  </w:num>
  <w:num w:numId="434">
    <w:abstractNumId w:val="37"/>
  </w:num>
  <w:num w:numId="435">
    <w:abstractNumId w:val="482"/>
  </w:num>
  <w:num w:numId="436">
    <w:abstractNumId w:val="154"/>
  </w:num>
  <w:num w:numId="437">
    <w:abstractNumId w:val="95"/>
  </w:num>
  <w:num w:numId="438">
    <w:abstractNumId w:val="565"/>
  </w:num>
  <w:num w:numId="439">
    <w:abstractNumId w:val="49"/>
  </w:num>
  <w:num w:numId="440">
    <w:abstractNumId w:val="365"/>
  </w:num>
  <w:num w:numId="441">
    <w:abstractNumId w:val="497"/>
  </w:num>
  <w:num w:numId="442">
    <w:abstractNumId w:val="29"/>
  </w:num>
  <w:num w:numId="443">
    <w:abstractNumId w:val="624"/>
  </w:num>
  <w:num w:numId="444">
    <w:abstractNumId w:val="632"/>
  </w:num>
  <w:num w:numId="445">
    <w:abstractNumId w:val="505"/>
  </w:num>
  <w:num w:numId="446">
    <w:abstractNumId w:val="432"/>
  </w:num>
  <w:num w:numId="447">
    <w:abstractNumId w:val="540"/>
  </w:num>
  <w:num w:numId="448">
    <w:abstractNumId w:val="552"/>
  </w:num>
  <w:num w:numId="449">
    <w:abstractNumId w:val="366"/>
  </w:num>
  <w:num w:numId="450">
    <w:abstractNumId w:val="201"/>
  </w:num>
  <w:num w:numId="451">
    <w:abstractNumId w:val="546"/>
  </w:num>
  <w:num w:numId="452">
    <w:abstractNumId w:val="327"/>
  </w:num>
  <w:num w:numId="453">
    <w:abstractNumId w:val="205"/>
  </w:num>
  <w:num w:numId="454">
    <w:abstractNumId w:val="59"/>
  </w:num>
  <w:num w:numId="455">
    <w:abstractNumId w:val="89"/>
  </w:num>
  <w:num w:numId="456">
    <w:abstractNumId w:val="276"/>
  </w:num>
  <w:num w:numId="457">
    <w:abstractNumId w:val="443"/>
  </w:num>
  <w:num w:numId="458">
    <w:abstractNumId w:val="206"/>
  </w:num>
  <w:num w:numId="459">
    <w:abstractNumId w:val="214"/>
  </w:num>
  <w:num w:numId="460">
    <w:abstractNumId w:val="608"/>
  </w:num>
  <w:num w:numId="461">
    <w:abstractNumId w:val="38"/>
  </w:num>
  <w:num w:numId="462">
    <w:abstractNumId w:val="196"/>
  </w:num>
  <w:num w:numId="463">
    <w:abstractNumId w:val="594"/>
  </w:num>
  <w:num w:numId="464">
    <w:abstractNumId w:val="298"/>
  </w:num>
  <w:num w:numId="465">
    <w:abstractNumId w:val="256"/>
  </w:num>
  <w:num w:numId="466">
    <w:abstractNumId w:val="486"/>
  </w:num>
  <w:num w:numId="467">
    <w:abstractNumId w:val="181"/>
  </w:num>
  <w:num w:numId="468">
    <w:abstractNumId w:val="610"/>
  </w:num>
  <w:num w:numId="469">
    <w:abstractNumId w:val="405"/>
  </w:num>
  <w:num w:numId="470">
    <w:abstractNumId w:val="40"/>
  </w:num>
  <w:num w:numId="471">
    <w:abstractNumId w:val="550"/>
  </w:num>
  <w:num w:numId="472">
    <w:abstractNumId w:val="500"/>
  </w:num>
  <w:num w:numId="473">
    <w:abstractNumId w:val="240"/>
  </w:num>
  <w:num w:numId="474">
    <w:abstractNumId w:val="67"/>
  </w:num>
  <w:num w:numId="475">
    <w:abstractNumId w:val="510"/>
  </w:num>
  <w:num w:numId="476">
    <w:abstractNumId w:val="230"/>
  </w:num>
  <w:num w:numId="477">
    <w:abstractNumId w:val="326"/>
  </w:num>
  <w:num w:numId="478">
    <w:abstractNumId w:val="116"/>
  </w:num>
  <w:num w:numId="479">
    <w:abstractNumId w:val="574"/>
  </w:num>
  <w:num w:numId="480">
    <w:abstractNumId w:val="227"/>
  </w:num>
  <w:num w:numId="481">
    <w:abstractNumId w:val="77"/>
  </w:num>
  <w:num w:numId="482">
    <w:abstractNumId w:val="280"/>
  </w:num>
  <w:num w:numId="483">
    <w:abstractNumId w:val="636"/>
  </w:num>
  <w:num w:numId="484">
    <w:abstractNumId w:val="626"/>
  </w:num>
  <w:num w:numId="485">
    <w:abstractNumId w:val="419"/>
  </w:num>
  <w:num w:numId="486">
    <w:abstractNumId w:val="534"/>
  </w:num>
  <w:num w:numId="487">
    <w:abstractNumId w:val="406"/>
  </w:num>
  <w:num w:numId="488">
    <w:abstractNumId w:val="9"/>
  </w:num>
  <w:num w:numId="489">
    <w:abstractNumId w:val="554"/>
  </w:num>
  <w:num w:numId="490">
    <w:abstractNumId w:val="149"/>
  </w:num>
  <w:num w:numId="491">
    <w:abstractNumId w:val="284"/>
  </w:num>
  <w:num w:numId="492">
    <w:abstractNumId w:val="242"/>
  </w:num>
  <w:num w:numId="493">
    <w:abstractNumId w:val="524"/>
  </w:num>
  <w:num w:numId="494">
    <w:abstractNumId w:val="102"/>
  </w:num>
  <w:num w:numId="495">
    <w:abstractNumId w:val="617"/>
  </w:num>
  <w:num w:numId="496">
    <w:abstractNumId w:val="213"/>
  </w:num>
  <w:num w:numId="497">
    <w:abstractNumId w:val="336"/>
  </w:num>
  <w:num w:numId="498">
    <w:abstractNumId w:val="47"/>
  </w:num>
  <w:num w:numId="499">
    <w:abstractNumId w:val="139"/>
  </w:num>
  <w:num w:numId="500">
    <w:abstractNumId w:val="342"/>
  </w:num>
  <w:num w:numId="501">
    <w:abstractNumId w:val="569"/>
  </w:num>
  <w:num w:numId="502">
    <w:abstractNumId w:val="352"/>
  </w:num>
  <w:num w:numId="503">
    <w:abstractNumId w:val="288"/>
  </w:num>
  <w:num w:numId="504">
    <w:abstractNumId w:val="166"/>
  </w:num>
  <w:num w:numId="505">
    <w:abstractNumId w:val="248"/>
  </w:num>
  <w:num w:numId="506">
    <w:abstractNumId w:val="374"/>
  </w:num>
  <w:num w:numId="507">
    <w:abstractNumId w:val="597"/>
  </w:num>
  <w:num w:numId="508">
    <w:abstractNumId w:val="232"/>
  </w:num>
  <w:num w:numId="509">
    <w:abstractNumId w:val="470"/>
  </w:num>
  <w:num w:numId="510">
    <w:abstractNumId w:val="106"/>
  </w:num>
  <w:num w:numId="511">
    <w:abstractNumId w:val="529"/>
  </w:num>
  <w:num w:numId="512">
    <w:abstractNumId w:val="36"/>
  </w:num>
  <w:num w:numId="513">
    <w:abstractNumId w:val="595"/>
  </w:num>
  <w:num w:numId="514">
    <w:abstractNumId w:val="177"/>
  </w:num>
  <w:num w:numId="515">
    <w:abstractNumId w:val="86"/>
  </w:num>
  <w:num w:numId="516">
    <w:abstractNumId w:val="583"/>
  </w:num>
  <w:num w:numId="517">
    <w:abstractNumId w:val="241"/>
  </w:num>
  <w:num w:numId="518">
    <w:abstractNumId w:val="231"/>
  </w:num>
  <w:num w:numId="519">
    <w:abstractNumId w:val="247"/>
  </w:num>
  <w:num w:numId="520">
    <w:abstractNumId w:val="392"/>
  </w:num>
  <w:num w:numId="521">
    <w:abstractNumId w:val="498"/>
  </w:num>
  <w:num w:numId="522">
    <w:abstractNumId w:val="65"/>
  </w:num>
  <w:num w:numId="523">
    <w:abstractNumId w:val="353"/>
  </w:num>
  <w:num w:numId="524">
    <w:abstractNumId w:val="200"/>
  </w:num>
  <w:num w:numId="525">
    <w:abstractNumId w:val="290"/>
  </w:num>
  <w:num w:numId="526">
    <w:abstractNumId w:val="446"/>
  </w:num>
  <w:num w:numId="527">
    <w:abstractNumId w:val="533"/>
  </w:num>
  <w:num w:numId="528">
    <w:abstractNumId w:val="150"/>
  </w:num>
  <w:num w:numId="529">
    <w:abstractNumId w:val="287"/>
  </w:num>
  <w:num w:numId="530">
    <w:abstractNumId w:val="7"/>
  </w:num>
  <w:num w:numId="531">
    <w:abstractNumId w:val="114"/>
  </w:num>
  <w:num w:numId="532">
    <w:abstractNumId w:val="245"/>
  </w:num>
  <w:num w:numId="533">
    <w:abstractNumId w:val="35"/>
  </w:num>
  <w:num w:numId="534">
    <w:abstractNumId w:val="10"/>
  </w:num>
  <w:num w:numId="535">
    <w:abstractNumId w:val="120"/>
  </w:num>
  <w:num w:numId="536">
    <w:abstractNumId w:val="96"/>
  </w:num>
  <w:num w:numId="537">
    <w:abstractNumId w:val="512"/>
  </w:num>
  <w:num w:numId="538">
    <w:abstractNumId w:val="421"/>
  </w:num>
  <w:num w:numId="539">
    <w:abstractNumId w:val="30"/>
  </w:num>
  <w:num w:numId="540">
    <w:abstractNumId w:val="26"/>
  </w:num>
  <w:num w:numId="541">
    <w:abstractNumId w:val="325"/>
  </w:num>
  <w:num w:numId="542">
    <w:abstractNumId w:val="501"/>
  </w:num>
  <w:num w:numId="543">
    <w:abstractNumId w:val="508"/>
  </w:num>
  <w:num w:numId="544">
    <w:abstractNumId w:val="226"/>
  </w:num>
  <w:num w:numId="545">
    <w:abstractNumId w:val="522"/>
  </w:num>
  <w:num w:numId="546">
    <w:abstractNumId w:val="629"/>
  </w:num>
  <w:num w:numId="547">
    <w:abstractNumId w:val="633"/>
  </w:num>
  <w:num w:numId="548">
    <w:abstractNumId w:val="179"/>
  </w:num>
  <w:num w:numId="549">
    <w:abstractNumId w:val="590"/>
  </w:num>
  <w:num w:numId="550">
    <w:abstractNumId w:val="537"/>
  </w:num>
  <w:num w:numId="551">
    <w:abstractNumId w:val="466"/>
  </w:num>
  <w:num w:numId="552">
    <w:abstractNumId w:val="143"/>
  </w:num>
  <w:num w:numId="553">
    <w:abstractNumId w:val="472"/>
  </w:num>
  <w:num w:numId="554">
    <w:abstractNumId w:val="138"/>
  </w:num>
  <w:num w:numId="555">
    <w:abstractNumId w:val="292"/>
  </w:num>
  <w:num w:numId="556">
    <w:abstractNumId w:val="282"/>
  </w:num>
  <w:num w:numId="557">
    <w:abstractNumId w:val="268"/>
  </w:num>
  <w:num w:numId="558">
    <w:abstractNumId w:val="351"/>
  </w:num>
  <w:num w:numId="559">
    <w:abstractNumId w:val="76"/>
  </w:num>
  <w:num w:numId="560">
    <w:abstractNumId w:val="108"/>
  </w:num>
  <w:num w:numId="561">
    <w:abstractNumId w:val="381"/>
  </w:num>
  <w:num w:numId="562">
    <w:abstractNumId w:val="264"/>
  </w:num>
  <w:num w:numId="563">
    <w:abstractNumId w:val="121"/>
  </w:num>
  <w:num w:numId="564">
    <w:abstractNumId w:val="228"/>
  </w:num>
  <w:num w:numId="565">
    <w:abstractNumId w:val="239"/>
  </w:num>
  <w:num w:numId="566">
    <w:abstractNumId w:val="13"/>
  </w:num>
  <w:num w:numId="567">
    <w:abstractNumId w:val="273"/>
  </w:num>
  <w:num w:numId="568">
    <w:abstractNumId w:val="531"/>
  </w:num>
  <w:num w:numId="569">
    <w:abstractNumId w:val="110"/>
  </w:num>
  <w:num w:numId="570">
    <w:abstractNumId w:val="555"/>
  </w:num>
  <w:num w:numId="571">
    <w:abstractNumId w:val="45"/>
  </w:num>
  <w:num w:numId="572">
    <w:abstractNumId w:val="356"/>
  </w:num>
  <w:num w:numId="573">
    <w:abstractNumId w:val="234"/>
  </w:num>
  <w:num w:numId="574">
    <w:abstractNumId w:val="136"/>
  </w:num>
  <w:num w:numId="575">
    <w:abstractNumId w:val="133"/>
  </w:num>
  <w:num w:numId="576">
    <w:abstractNumId w:val="592"/>
  </w:num>
  <w:num w:numId="577">
    <w:abstractNumId w:val="25"/>
  </w:num>
  <w:num w:numId="578">
    <w:abstractNumId w:val="591"/>
  </w:num>
  <w:num w:numId="579">
    <w:abstractNumId w:val="464"/>
  </w:num>
  <w:num w:numId="580">
    <w:abstractNumId w:val="313"/>
  </w:num>
  <w:num w:numId="581">
    <w:abstractNumId w:val="634"/>
  </w:num>
  <w:num w:numId="582">
    <w:abstractNumId w:val="165"/>
  </w:num>
  <w:num w:numId="583">
    <w:abstractNumId w:val="306"/>
  </w:num>
  <w:num w:numId="584">
    <w:abstractNumId w:val="348"/>
  </w:num>
  <w:num w:numId="585">
    <w:abstractNumId w:val="453"/>
  </w:num>
  <w:num w:numId="586">
    <w:abstractNumId w:val="22"/>
  </w:num>
  <w:num w:numId="587">
    <w:abstractNumId w:val="111"/>
  </w:num>
  <w:num w:numId="588">
    <w:abstractNumId w:val="254"/>
  </w:num>
  <w:num w:numId="589">
    <w:abstractNumId w:val="6"/>
  </w:num>
  <w:num w:numId="590">
    <w:abstractNumId w:val="514"/>
  </w:num>
  <w:num w:numId="591">
    <w:abstractNumId w:val="503"/>
  </w:num>
  <w:num w:numId="592">
    <w:abstractNumId w:val="64"/>
  </w:num>
  <w:num w:numId="593">
    <w:abstractNumId w:val="368"/>
  </w:num>
  <w:num w:numId="594">
    <w:abstractNumId w:val="579"/>
  </w:num>
  <w:num w:numId="595">
    <w:abstractNumId w:val="439"/>
  </w:num>
  <w:num w:numId="596">
    <w:abstractNumId w:val="354"/>
  </w:num>
  <w:num w:numId="597">
    <w:abstractNumId w:val="354"/>
    <w:lvlOverride w:ilvl="1">
      <w:lvl w:ilvl="1">
        <w:numFmt w:val="bullet"/>
        <w:lvlText w:val=""/>
        <w:lvlJc w:val="left"/>
        <w:pPr>
          <w:tabs>
            <w:tab w:val="num" w:pos="1440"/>
          </w:tabs>
          <w:ind w:left="1440" w:hanging="360"/>
        </w:pPr>
        <w:rPr>
          <w:rFonts w:ascii="Symbol" w:hAnsi="Symbol" w:hint="default"/>
          <w:sz w:val="20"/>
        </w:rPr>
      </w:lvl>
    </w:lvlOverride>
  </w:num>
  <w:num w:numId="598">
    <w:abstractNumId w:val="378"/>
  </w:num>
  <w:num w:numId="599">
    <w:abstractNumId w:val="380"/>
  </w:num>
  <w:num w:numId="600">
    <w:abstractNumId w:val="82"/>
  </w:num>
  <w:num w:numId="601">
    <w:abstractNumId w:val="532"/>
  </w:num>
  <w:num w:numId="602">
    <w:abstractNumId w:val="520"/>
  </w:num>
  <w:num w:numId="603">
    <w:abstractNumId w:val="396"/>
  </w:num>
  <w:num w:numId="604">
    <w:abstractNumId w:val="62"/>
  </w:num>
  <w:num w:numId="605">
    <w:abstractNumId w:val="513"/>
  </w:num>
  <w:num w:numId="606">
    <w:abstractNumId w:val="513"/>
    <w:lvlOverride w:ilvl="1">
      <w:lvl w:ilvl="1">
        <w:numFmt w:val="decimal"/>
        <w:lvlText w:val="%2."/>
        <w:lvlJc w:val="left"/>
      </w:lvl>
    </w:lvlOverride>
  </w:num>
  <w:num w:numId="607">
    <w:abstractNumId w:val="8"/>
  </w:num>
  <w:num w:numId="608">
    <w:abstractNumId w:val="100"/>
  </w:num>
  <w:num w:numId="609">
    <w:abstractNumId w:val="134"/>
  </w:num>
  <w:num w:numId="610">
    <w:abstractNumId w:val="175"/>
  </w:num>
  <w:num w:numId="611">
    <w:abstractNumId w:val="124"/>
  </w:num>
  <w:num w:numId="612">
    <w:abstractNumId w:val="220"/>
  </w:num>
  <w:num w:numId="613">
    <w:abstractNumId w:val="601"/>
  </w:num>
  <w:num w:numId="614">
    <w:abstractNumId w:val="180"/>
  </w:num>
  <w:num w:numId="615">
    <w:abstractNumId w:val="458"/>
  </w:num>
  <w:num w:numId="616">
    <w:abstractNumId w:val="382"/>
  </w:num>
  <w:num w:numId="617">
    <w:abstractNumId w:val="260"/>
  </w:num>
  <w:num w:numId="618">
    <w:abstractNumId w:val="225"/>
  </w:num>
  <w:num w:numId="619">
    <w:abstractNumId w:val="491"/>
  </w:num>
  <w:num w:numId="620">
    <w:abstractNumId w:val="208"/>
  </w:num>
  <w:num w:numId="621">
    <w:abstractNumId w:val="43"/>
  </w:num>
  <w:num w:numId="622">
    <w:abstractNumId w:val="300"/>
  </w:num>
  <w:num w:numId="623">
    <w:abstractNumId w:val="1"/>
  </w:num>
  <w:num w:numId="624">
    <w:abstractNumId w:val="386"/>
  </w:num>
  <w:num w:numId="625">
    <w:abstractNumId w:val="258"/>
  </w:num>
  <w:num w:numId="626">
    <w:abstractNumId w:val="376"/>
  </w:num>
  <w:num w:numId="627">
    <w:abstractNumId w:val="423"/>
  </w:num>
  <w:num w:numId="628">
    <w:abstractNumId w:val="265"/>
  </w:num>
  <w:num w:numId="629">
    <w:abstractNumId w:val="277"/>
  </w:num>
  <w:num w:numId="630">
    <w:abstractNumId w:val="635"/>
  </w:num>
  <w:num w:numId="631">
    <w:abstractNumId w:val="115"/>
  </w:num>
  <w:num w:numId="632">
    <w:abstractNumId w:val="68"/>
  </w:num>
  <w:num w:numId="633">
    <w:abstractNumId w:val="431"/>
  </w:num>
  <w:num w:numId="634">
    <w:abstractNumId w:val="189"/>
  </w:num>
  <w:num w:numId="635">
    <w:abstractNumId w:val="444"/>
  </w:num>
  <w:num w:numId="636">
    <w:abstractNumId w:val="504"/>
  </w:num>
  <w:num w:numId="637">
    <w:abstractNumId w:val="97"/>
  </w:num>
  <w:num w:numId="638">
    <w:abstractNumId w:val="164"/>
  </w:num>
  <w:num w:numId="639">
    <w:abstractNumId w:val="518"/>
  </w:num>
  <w:num w:numId="640">
    <w:abstractNumId w:val="131"/>
  </w:num>
  <w:num w:numId="641">
    <w:abstractNumId w:val="168"/>
  </w:num>
  <w:num w:numId="642">
    <w:abstractNumId w:val="19"/>
  </w:num>
  <w:num w:numId="643">
    <w:abstractNumId w:val="204"/>
  </w:num>
  <w:num w:numId="644">
    <w:abstractNumId w:val="146"/>
  </w:num>
  <w:num w:numId="645">
    <w:abstractNumId w:val="202"/>
  </w:num>
  <w:numIdMacAtCleanup w:val="6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11BE"/>
    <w:rsid w:val="00005E3B"/>
    <w:rsid w:val="00017048"/>
    <w:rsid w:val="0002007B"/>
    <w:rsid w:val="00024C3C"/>
    <w:rsid w:val="000349AE"/>
    <w:rsid w:val="000355AF"/>
    <w:rsid w:val="000368FE"/>
    <w:rsid w:val="0004101B"/>
    <w:rsid w:val="000502E3"/>
    <w:rsid w:val="00050C8F"/>
    <w:rsid w:val="000521C7"/>
    <w:rsid w:val="0006285F"/>
    <w:rsid w:val="000714A9"/>
    <w:rsid w:val="000733E2"/>
    <w:rsid w:val="0007658F"/>
    <w:rsid w:val="00077D2F"/>
    <w:rsid w:val="0008328E"/>
    <w:rsid w:val="0008445F"/>
    <w:rsid w:val="00092C80"/>
    <w:rsid w:val="00097E01"/>
    <w:rsid w:val="000A4049"/>
    <w:rsid w:val="000B009C"/>
    <w:rsid w:val="000B0470"/>
    <w:rsid w:val="000B7195"/>
    <w:rsid w:val="000D5961"/>
    <w:rsid w:val="000D5F01"/>
    <w:rsid w:val="000E0047"/>
    <w:rsid w:val="000E3987"/>
    <w:rsid w:val="000F0809"/>
    <w:rsid w:val="000F4CE6"/>
    <w:rsid w:val="000F7029"/>
    <w:rsid w:val="001104D1"/>
    <w:rsid w:val="0011574C"/>
    <w:rsid w:val="00116F2F"/>
    <w:rsid w:val="00131C45"/>
    <w:rsid w:val="0014137B"/>
    <w:rsid w:val="00150DE4"/>
    <w:rsid w:val="00151573"/>
    <w:rsid w:val="00157040"/>
    <w:rsid w:val="00160C6D"/>
    <w:rsid w:val="0016166E"/>
    <w:rsid w:val="00164602"/>
    <w:rsid w:val="00167304"/>
    <w:rsid w:val="0018629E"/>
    <w:rsid w:val="00187AC2"/>
    <w:rsid w:val="00191286"/>
    <w:rsid w:val="00195E00"/>
    <w:rsid w:val="0019713B"/>
    <w:rsid w:val="001A27FF"/>
    <w:rsid w:val="001B71ED"/>
    <w:rsid w:val="001C08CB"/>
    <w:rsid w:val="001C251D"/>
    <w:rsid w:val="001C5D59"/>
    <w:rsid w:val="001C63AF"/>
    <w:rsid w:val="001D6154"/>
    <w:rsid w:val="001D662A"/>
    <w:rsid w:val="001D7253"/>
    <w:rsid w:val="001E2815"/>
    <w:rsid w:val="001E4EA7"/>
    <w:rsid w:val="001E6B86"/>
    <w:rsid w:val="001E73CA"/>
    <w:rsid w:val="001F0F5A"/>
    <w:rsid w:val="001F6B4A"/>
    <w:rsid w:val="0020212F"/>
    <w:rsid w:val="002241D5"/>
    <w:rsid w:val="0022455B"/>
    <w:rsid w:val="0023051F"/>
    <w:rsid w:val="00233686"/>
    <w:rsid w:val="00235910"/>
    <w:rsid w:val="00235D3B"/>
    <w:rsid w:val="00250BFF"/>
    <w:rsid w:val="0026578B"/>
    <w:rsid w:val="002679C8"/>
    <w:rsid w:val="00280775"/>
    <w:rsid w:val="00287024"/>
    <w:rsid w:val="002917B2"/>
    <w:rsid w:val="00292536"/>
    <w:rsid w:val="0029443B"/>
    <w:rsid w:val="0029513E"/>
    <w:rsid w:val="0029625E"/>
    <w:rsid w:val="002966E1"/>
    <w:rsid w:val="002A14DE"/>
    <w:rsid w:val="002C3A5B"/>
    <w:rsid w:val="002C570F"/>
    <w:rsid w:val="002D3C4A"/>
    <w:rsid w:val="002E1D61"/>
    <w:rsid w:val="002E4739"/>
    <w:rsid w:val="002F2846"/>
    <w:rsid w:val="003219E7"/>
    <w:rsid w:val="00331771"/>
    <w:rsid w:val="00333BC2"/>
    <w:rsid w:val="00333C09"/>
    <w:rsid w:val="00342353"/>
    <w:rsid w:val="0034267A"/>
    <w:rsid w:val="00353EFF"/>
    <w:rsid w:val="00356994"/>
    <w:rsid w:val="00361CF0"/>
    <w:rsid w:val="0037281D"/>
    <w:rsid w:val="00372FE3"/>
    <w:rsid w:val="00374E28"/>
    <w:rsid w:val="00375A0E"/>
    <w:rsid w:val="003775CB"/>
    <w:rsid w:val="003A1170"/>
    <w:rsid w:val="003A7306"/>
    <w:rsid w:val="003B5D9E"/>
    <w:rsid w:val="003B7EFA"/>
    <w:rsid w:val="003C685B"/>
    <w:rsid w:val="003D0DF1"/>
    <w:rsid w:val="003D457E"/>
    <w:rsid w:val="003D77C9"/>
    <w:rsid w:val="003E358A"/>
    <w:rsid w:val="003F0E3B"/>
    <w:rsid w:val="003F38C9"/>
    <w:rsid w:val="003F3E48"/>
    <w:rsid w:val="003F51C9"/>
    <w:rsid w:val="003F5ADC"/>
    <w:rsid w:val="003F70D3"/>
    <w:rsid w:val="00402C45"/>
    <w:rsid w:val="0040674C"/>
    <w:rsid w:val="00416B85"/>
    <w:rsid w:val="00422DFB"/>
    <w:rsid w:val="004248B9"/>
    <w:rsid w:val="004358D1"/>
    <w:rsid w:val="004360E5"/>
    <w:rsid w:val="004453A6"/>
    <w:rsid w:val="004462F2"/>
    <w:rsid w:val="00447E47"/>
    <w:rsid w:val="00450541"/>
    <w:rsid w:val="004546E2"/>
    <w:rsid w:val="00454BAA"/>
    <w:rsid w:val="00460EB9"/>
    <w:rsid w:val="004615F4"/>
    <w:rsid w:val="00464A72"/>
    <w:rsid w:val="00464BB4"/>
    <w:rsid w:val="004678DB"/>
    <w:rsid w:val="004723C0"/>
    <w:rsid w:val="00474FC8"/>
    <w:rsid w:val="00486769"/>
    <w:rsid w:val="004A1D41"/>
    <w:rsid w:val="004B60D3"/>
    <w:rsid w:val="004C20B1"/>
    <w:rsid w:val="004C5114"/>
    <w:rsid w:val="004E0939"/>
    <w:rsid w:val="004E3ABC"/>
    <w:rsid w:val="004E3EB2"/>
    <w:rsid w:val="00502D63"/>
    <w:rsid w:val="0050494E"/>
    <w:rsid w:val="0051001F"/>
    <w:rsid w:val="0051333C"/>
    <w:rsid w:val="00513739"/>
    <w:rsid w:val="00532D12"/>
    <w:rsid w:val="0053313C"/>
    <w:rsid w:val="00537B07"/>
    <w:rsid w:val="00540F12"/>
    <w:rsid w:val="00555FA5"/>
    <w:rsid w:val="00556B6C"/>
    <w:rsid w:val="00582885"/>
    <w:rsid w:val="005928F7"/>
    <w:rsid w:val="005A1156"/>
    <w:rsid w:val="005A20C1"/>
    <w:rsid w:val="005A2AD4"/>
    <w:rsid w:val="005B03AF"/>
    <w:rsid w:val="005B30EA"/>
    <w:rsid w:val="005C0759"/>
    <w:rsid w:val="005C5D46"/>
    <w:rsid w:val="005E2B0E"/>
    <w:rsid w:val="005E42C1"/>
    <w:rsid w:val="005E5AC4"/>
    <w:rsid w:val="005F4018"/>
    <w:rsid w:val="006028BB"/>
    <w:rsid w:val="006028D1"/>
    <w:rsid w:val="0061499E"/>
    <w:rsid w:val="006171D4"/>
    <w:rsid w:val="00631AD2"/>
    <w:rsid w:val="00633339"/>
    <w:rsid w:val="0063565E"/>
    <w:rsid w:val="00637983"/>
    <w:rsid w:val="006515E7"/>
    <w:rsid w:val="00656870"/>
    <w:rsid w:val="006657C9"/>
    <w:rsid w:val="0066772E"/>
    <w:rsid w:val="00691169"/>
    <w:rsid w:val="0069529D"/>
    <w:rsid w:val="006A18F5"/>
    <w:rsid w:val="006A1E99"/>
    <w:rsid w:val="006A3C7B"/>
    <w:rsid w:val="006A781D"/>
    <w:rsid w:val="006B11BE"/>
    <w:rsid w:val="006B5986"/>
    <w:rsid w:val="006C56BC"/>
    <w:rsid w:val="006D5F95"/>
    <w:rsid w:val="006E1BA4"/>
    <w:rsid w:val="006F2C48"/>
    <w:rsid w:val="006F5B69"/>
    <w:rsid w:val="00702E04"/>
    <w:rsid w:val="00703367"/>
    <w:rsid w:val="00721950"/>
    <w:rsid w:val="00724DCA"/>
    <w:rsid w:val="00726252"/>
    <w:rsid w:val="007349D1"/>
    <w:rsid w:val="007470FA"/>
    <w:rsid w:val="00766986"/>
    <w:rsid w:val="007821C4"/>
    <w:rsid w:val="007B0628"/>
    <w:rsid w:val="007C2503"/>
    <w:rsid w:val="007C5260"/>
    <w:rsid w:val="007E5C5F"/>
    <w:rsid w:val="007E5EBF"/>
    <w:rsid w:val="007E6386"/>
    <w:rsid w:val="007F3E3C"/>
    <w:rsid w:val="007F5923"/>
    <w:rsid w:val="008013F9"/>
    <w:rsid w:val="00803607"/>
    <w:rsid w:val="008054CB"/>
    <w:rsid w:val="00817352"/>
    <w:rsid w:val="00822985"/>
    <w:rsid w:val="00823144"/>
    <w:rsid w:val="00832100"/>
    <w:rsid w:val="008361CC"/>
    <w:rsid w:val="00842F42"/>
    <w:rsid w:val="00845746"/>
    <w:rsid w:val="00855CC9"/>
    <w:rsid w:val="008601F3"/>
    <w:rsid w:val="008623AA"/>
    <w:rsid w:val="00874DCF"/>
    <w:rsid w:val="00876917"/>
    <w:rsid w:val="0088319B"/>
    <w:rsid w:val="0088664B"/>
    <w:rsid w:val="008973AD"/>
    <w:rsid w:val="008A38C0"/>
    <w:rsid w:val="008B2A48"/>
    <w:rsid w:val="008B3E6E"/>
    <w:rsid w:val="008B676F"/>
    <w:rsid w:val="008C0CB0"/>
    <w:rsid w:val="008C16F1"/>
    <w:rsid w:val="008C5FC6"/>
    <w:rsid w:val="008D0947"/>
    <w:rsid w:val="008D1568"/>
    <w:rsid w:val="008D6A45"/>
    <w:rsid w:val="008E3B5A"/>
    <w:rsid w:val="008E7730"/>
    <w:rsid w:val="008F160D"/>
    <w:rsid w:val="00901F12"/>
    <w:rsid w:val="009069EA"/>
    <w:rsid w:val="00910189"/>
    <w:rsid w:val="00914778"/>
    <w:rsid w:val="00926E79"/>
    <w:rsid w:val="00945BBD"/>
    <w:rsid w:val="0094771B"/>
    <w:rsid w:val="00962C9A"/>
    <w:rsid w:val="00965D45"/>
    <w:rsid w:val="009664C1"/>
    <w:rsid w:val="00967D9F"/>
    <w:rsid w:val="0097074C"/>
    <w:rsid w:val="00971D39"/>
    <w:rsid w:val="00992D9A"/>
    <w:rsid w:val="00993CC0"/>
    <w:rsid w:val="00993D32"/>
    <w:rsid w:val="00995B4B"/>
    <w:rsid w:val="00997A72"/>
    <w:rsid w:val="009A1C16"/>
    <w:rsid w:val="009B082B"/>
    <w:rsid w:val="009B5F2F"/>
    <w:rsid w:val="009B7DF3"/>
    <w:rsid w:val="009C011F"/>
    <w:rsid w:val="009C0E8A"/>
    <w:rsid w:val="009C25F3"/>
    <w:rsid w:val="009C2E59"/>
    <w:rsid w:val="009C501F"/>
    <w:rsid w:val="009D4BAB"/>
    <w:rsid w:val="009E6B56"/>
    <w:rsid w:val="009F6F20"/>
    <w:rsid w:val="00A02DF9"/>
    <w:rsid w:val="00A134AD"/>
    <w:rsid w:val="00A24518"/>
    <w:rsid w:val="00A2724E"/>
    <w:rsid w:val="00A30AA2"/>
    <w:rsid w:val="00A3343B"/>
    <w:rsid w:val="00A47FE5"/>
    <w:rsid w:val="00A519F7"/>
    <w:rsid w:val="00A646F2"/>
    <w:rsid w:val="00A67086"/>
    <w:rsid w:val="00A6771C"/>
    <w:rsid w:val="00A70D3D"/>
    <w:rsid w:val="00A75C29"/>
    <w:rsid w:val="00A807FA"/>
    <w:rsid w:val="00A82E84"/>
    <w:rsid w:val="00A83562"/>
    <w:rsid w:val="00A86242"/>
    <w:rsid w:val="00A86C40"/>
    <w:rsid w:val="00A9101C"/>
    <w:rsid w:val="00AA3366"/>
    <w:rsid w:val="00AD2EDB"/>
    <w:rsid w:val="00AD6B7B"/>
    <w:rsid w:val="00B05E19"/>
    <w:rsid w:val="00B11936"/>
    <w:rsid w:val="00B16716"/>
    <w:rsid w:val="00B20882"/>
    <w:rsid w:val="00B228BA"/>
    <w:rsid w:val="00B23157"/>
    <w:rsid w:val="00B26514"/>
    <w:rsid w:val="00B46A51"/>
    <w:rsid w:val="00B47667"/>
    <w:rsid w:val="00B5045E"/>
    <w:rsid w:val="00B513E2"/>
    <w:rsid w:val="00B5285C"/>
    <w:rsid w:val="00B55BC1"/>
    <w:rsid w:val="00B572BE"/>
    <w:rsid w:val="00B64BFB"/>
    <w:rsid w:val="00B6599B"/>
    <w:rsid w:val="00B81726"/>
    <w:rsid w:val="00B8397A"/>
    <w:rsid w:val="00B83EFE"/>
    <w:rsid w:val="00B87994"/>
    <w:rsid w:val="00B91CE5"/>
    <w:rsid w:val="00BA3687"/>
    <w:rsid w:val="00BA50E2"/>
    <w:rsid w:val="00BB1CB9"/>
    <w:rsid w:val="00BB3099"/>
    <w:rsid w:val="00BD79AE"/>
    <w:rsid w:val="00BE6CD7"/>
    <w:rsid w:val="00BF75C8"/>
    <w:rsid w:val="00C03B40"/>
    <w:rsid w:val="00C06819"/>
    <w:rsid w:val="00C12361"/>
    <w:rsid w:val="00C12DF3"/>
    <w:rsid w:val="00C23E1B"/>
    <w:rsid w:val="00C257CC"/>
    <w:rsid w:val="00C52902"/>
    <w:rsid w:val="00C61625"/>
    <w:rsid w:val="00C7049E"/>
    <w:rsid w:val="00C73206"/>
    <w:rsid w:val="00C9136B"/>
    <w:rsid w:val="00C92819"/>
    <w:rsid w:val="00C95092"/>
    <w:rsid w:val="00C96FF6"/>
    <w:rsid w:val="00CA4DF2"/>
    <w:rsid w:val="00CB703A"/>
    <w:rsid w:val="00CC2D5C"/>
    <w:rsid w:val="00CE5AB3"/>
    <w:rsid w:val="00CE7A68"/>
    <w:rsid w:val="00CF2AC2"/>
    <w:rsid w:val="00D0031C"/>
    <w:rsid w:val="00D03CB4"/>
    <w:rsid w:val="00D055F7"/>
    <w:rsid w:val="00D10AB1"/>
    <w:rsid w:val="00D1262F"/>
    <w:rsid w:val="00D1439F"/>
    <w:rsid w:val="00D21C1E"/>
    <w:rsid w:val="00D241EE"/>
    <w:rsid w:val="00D2480A"/>
    <w:rsid w:val="00D25804"/>
    <w:rsid w:val="00D31C72"/>
    <w:rsid w:val="00D327B1"/>
    <w:rsid w:val="00D43338"/>
    <w:rsid w:val="00D46548"/>
    <w:rsid w:val="00D47480"/>
    <w:rsid w:val="00D541E9"/>
    <w:rsid w:val="00D5459D"/>
    <w:rsid w:val="00D65499"/>
    <w:rsid w:val="00D75728"/>
    <w:rsid w:val="00D816E3"/>
    <w:rsid w:val="00DA08B2"/>
    <w:rsid w:val="00DA23C4"/>
    <w:rsid w:val="00DB1FA5"/>
    <w:rsid w:val="00DB5B8A"/>
    <w:rsid w:val="00DC6FF2"/>
    <w:rsid w:val="00DD1C7B"/>
    <w:rsid w:val="00DD2DD4"/>
    <w:rsid w:val="00DF01D9"/>
    <w:rsid w:val="00DF6858"/>
    <w:rsid w:val="00E06121"/>
    <w:rsid w:val="00E1140B"/>
    <w:rsid w:val="00E1608F"/>
    <w:rsid w:val="00E33258"/>
    <w:rsid w:val="00E34025"/>
    <w:rsid w:val="00E35264"/>
    <w:rsid w:val="00E42F90"/>
    <w:rsid w:val="00E4784F"/>
    <w:rsid w:val="00E501DC"/>
    <w:rsid w:val="00E61A62"/>
    <w:rsid w:val="00E84C79"/>
    <w:rsid w:val="00EA174D"/>
    <w:rsid w:val="00EA31A8"/>
    <w:rsid w:val="00EA3796"/>
    <w:rsid w:val="00EA5946"/>
    <w:rsid w:val="00EA7A92"/>
    <w:rsid w:val="00EB03E4"/>
    <w:rsid w:val="00EB20B8"/>
    <w:rsid w:val="00EC4E93"/>
    <w:rsid w:val="00EE052F"/>
    <w:rsid w:val="00EF03C6"/>
    <w:rsid w:val="00F03B0E"/>
    <w:rsid w:val="00F04E48"/>
    <w:rsid w:val="00F059DA"/>
    <w:rsid w:val="00F070A0"/>
    <w:rsid w:val="00F073A0"/>
    <w:rsid w:val="00F11BEC"/>
    <w:rsid w:val="00F1205C"/>
    <w:rsid w:val="00F131D1"/>
    <w:rsid w:val="00F14046"/>
    <w:rsid w:val="00F21F71"/>
    <w:rsid w:val="00F22B81"/>
    <w:rsid w:val="00F24AAE"/>
    <w:rsid w:val="00F42EBA"/>
    <w:rsid w:val="00F46A8A"/>
    <w:rsid w:val="00F56605"/>
    <w:rsid w:val="00F56DA7"/>
    <w:rsid w:val="00F60EC9"/>
    <w:rsid w:val="00F61910"/>
    <w:rsid w:val="00F62420"/>
    <w:rsid w:val="00F916DB"/>
    <w:rsid w:val="00F93F0E"/>
    <w:rsid w:val="00F9510F"/>
    <w:rsid w:val="00FA61C5"/>
    <w:rsid w:val="00FA6A23"/>
    <w:rsid w:val="00FB4DC5"/>
    <w:rsid w:val="00FC0B0C"/>
    <w:rsid w:val="00FC11F4"/>
    <w:rsid w:val="00FC4335"/>
    <w:rsid w:val="00FD39AF"/>
    <w:rsid w:val="00FD4759"/>
    <w:rsid w:val="00FD585E"/>
    <w:rsid w:val="00FD77BA"/>
    <w:rsid w:val="00FE0842"/>
    <w:rsid w:val="00FE37C4"/>
    <w:rsid w:val="00FE4270"/>
    <w:rsid w:val="00FF35FA"/>
    <w:rsid w:val="00FF3E44"/>
    <w:rsid w:val="00FF40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4E7B6B8-9BF3-4208-B32D-5360CA9EB6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6A1E9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A1E9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A1E9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1E9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A1E99"/>
    <w:rPr>
      <w:b/>
      <w:bCs/>
      <w:kern w:val="44"/>
      <w:sz w:val="44"/>
      <w:szCs w:val="44"/>
    </w:rPr>
  </w:style>
  <w:style w:type="character" w:customStyle="1" w:styleId="20">
    <w:name w:val="标题 2 字符"/>
    <w:basedOn w:val="a0"/>
    <w:link w:val="2"/>
    <w:uiPriority w:val="9"/>
    <w:rsid w:val="006A1E99"/>
    <w:rPr>
      <w:rFonts w:asciiTheme="majorHAnsi" w:eastAsiaTheme="majorEastAsia" w:hAnsiTheme="majorHAnsi" w:cstheme="majorBidi"/>
      <w:b/>
      <w:bCs/>
      <w:sz w:val="32"/>
      <w:szCs w:val="32"/>
    </w:rPr>
  </w:style>
  <w:style w:type="paragraph" w:styleId="a3">
    <w:name w:val="Normal (Web)"/>
    <w:basedOn w:val="a"/>
    <w:uiPriority w:val="99"/>
    <w:unhideWhenUsed/>
    <w:rsid w:val="006A1E99"/>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6A1E99"/>
    <w:rPr>
      <w:b/>
      <w:bCs/>
    </w:rPr>
  </w:style>
  <w:style w:type="character" w:customStyle="1" w:styleId="30">
    <w:name w:val="标题 3 字符"/>
    <w:basedOn w:val="a0"/>
    <w:link w:val="3"/>
    <w:uiPriority w:val="9"/>
    <w:rsid w:val="006A1E99"/>
    <w:rPr>
      <w:b/>
      <w:bCs/>
      <w:sz w:val="32"/>
      <w:szCs w:val="32"/>
    </w:rPr>
  </w:style>
  <w:style w:type="character" w:styleId="HTML">
    <w:name w:val="HTML Code"/>
    <w:basedOn w:val="a0"/>
    <w:uiPriority w:val="99"/>
    <w:semiHidden/>
    <w:unhideWhenUsed/>
    <w:rsid w:val="006A1E99"/>
    <w:rPr>
      <w:rFonts w:ascii="宋体" w:eastAsia="宋体" w:hAnsi="宋体" w:cs="宋体"/>
      <w:sz w:val="24"/>
      <w:szCs w:val="24"/>
    </w:rPr>
  </w:style>
  <w:style w:type="character" w:styleId="a5">
    <w:name w:val="Hyperlink"/>
    <w:basedOn w:val="a0"/>
    <w:unhideWhenUsed/>
    <w:qFormat/>
    <w:rsid w:val="006A1E99"/>
    <w:rPr>
      <w:color w:val="0000FF"/>
      <w:u w:val="single"/>
    </w:rPr>
  </w:style>
  <w:style w:type="character" w:customStyle="1" w:styleId="40">
    <w:name w:val="标题 4 字符"/>
    <w:basedOn w:val="a0"/>
    <w:link w:val="4"/>
    <w:uiPriority w:val="9"/>
    <w:rsid w:val="006A1E99"/>
    <w:rPr>
      <w:rFonts w:asciiTheme="majorHAnsi" w:eastAsiaTheme="majorEastAsia" w:hAnsiTheme="majorHAnsi" w:cstheme="majorBidi"/>
      <w:b/>
      <w:bCs/>
      <w:sz w:val="28"/>
      <w:szCs w:val="28"/>
    </w:rPr>
  </w:style>
  <w:style w:type="paragraph" w:styleId="HTML0">
    <w:name w:val="HTML Preformatted"/>
    <w:basedOn w:val="a"/>
    <w:link w:val="HTML1"/>
    <w:uiPriority w:val="99"/>
    <w:unhideWhenUsed/>
    <w:rsid w:val="006A1E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6A1E99"/>
    <w:rPr>
      <w:rFonts w:ascii="宋体" w:eastAsia="宋体" w:hAnsi="宋体" w:cs="宋体"/>
      <w:kern w:val="0"/>
      <w:sz w:val="24"/>
      <w:szCs w:val="24"/>
    </w:rPr>
  </w:style>
  <w:style w:type="character" w:customStyle="1" w:styleId="hljs-builtin">
    <w:name w:val="hljs-built_in"/>
    <w:basedOn w:val="a0"/>
    <w:rsid w:val="0020212F"/>
  </w:style>
  <w:style w:type="character" w:styleId="a6">
    <w:name w:val="Emphasis"/>
    <w:basedOn w:val="a0"/>
    <w:uiPriority w:val="20"/>
    <w:qFormat/>
    <w:rsid w:val="00E1608F"/>
    <w:rPr>
      <w:i/>
      <w:iCs/>
    </w:rPr>
  </w:style>
  <w:style w:type="character" w:customStyle="1" w:styleId="cnblogscode">
    <w:name w:val="cnblogs_code"/>
    <w:basedOn w:val="a0"/>
    <w:rsid w:val="00B91CE5"/>
  </w:style>
  <w:style w:type="character" w:customStyle="1" w:styleId="fontstyle0">
    <w:name w:val="fontstyle0"/>
    <w:basedOn w:val="a0"/>
    <w:rsid w:val="00817352"/>
  </w:style>
  <w:style w:type="paragraph" w:styleId="a7">
    <w:name w:val="List Paragraph"/>
    <w:basedOn w:val="a"/>
    <w:uiPriority w:val="34"/>
    <w:qFormat/>
    <w:rsid w:val="009664C1"/>
    <w:pPr>
      <w:ind w:firstLineChars="200" w:firstLine="420"/>
    </w:pPr>
  </w:style>
  <w:style w:type="character" w:styleId="a8">
    <w:name w:val="FollowedHyperlink"/>
    <w:basedOn w:val="a0"/>
    <w:uiPriority w:val="99"/>
    <w:semiHidden/>
    <w:unhideWhenUsed/>
    <w:rsid w:val="00D2480A"/>
    <w:rPr>
      <w:color w:val="954F72" w:themeColor="followedHyperlink"/>
      <w:u w:val="single"/>
    </w:rPr>
  </w:style>
  <w:style w:type="character" w:customStyle="1" w:styleId="line">
    <w:name w:val="line"/>
    <w:basedOn w:val="a0"/>
    <w:rsid w:val="005A2AD4"/>
  </w:style>
  <w:style w:type="character" w:customStyle="1" w:styleId="comment">
    <w:name w:val="comment"/>
    <w:basedOn w:val="a0"/>
    <w:rsid w:val="005A2AD4"/>
  </w:style>
  <w:style w:type="character" w:customStyle="1" w:styleId="doctag">
    <w:name w:val="doctag"/>
    <w:basedOn w:val="a0"/>
    <w:rsid w:val="005A2AD4"/>
  </w:style>
  <w:style w:type="character" w:customStyle="1" w:styleId="meta">
    <w:name w:val="meta"/>
    <w:basedOn w:val="a0"/>
    <w:rsid w:val="005A2AD4"/>
  </w:style>
  <w:style w:type="character" w:customStyle="1" w:styleId="function">
    <w:name w:val="function"/>
    <w:basedOn w:val="a0"/>
    <w:rsid w:val="005A2AD4"/>
  </w:style>
  <w:style w:type="character" w:customStyle="1" w:styleId="11">
    <w:name w:val="标题1"/>
    <w:basedOn w:val="a0"/>
    <w:rsid w:val="005A2AD4"/>
  </w:style>
  <w:style w:type="character" w:customStyle="1" w:styleId="params">
    <w:name w:val="params"/>
    <w:basedOn w:val="a0"/>
    <w:rsid w:val="005A2AD4"/>
  </w:style>
  <w:style w:type="character" w:customStyle="1" w:styleId="keyword">
    <w:name w:val="keyword"/>
    <w:basedOn w:val="a0"/>
    <w:rsid w:val="005A2AD4"/>
  </w:style>
  <w:style w:type="character" w:customStyle="1" w:styleId="number">
    <w:name w:val="number"/>
    <w:basedOn w:val="a0"/>
    <w:rsid w:val="005A2AD4"/>
  </w:style>
  <w:style w:type="character" w:customStyle="1" w:styleId="string">
    <w:name w:val="string"/>
    <w:basedOn w:val="a0"/>
    <w:rsid w:val="005A2AD4"/>
  </w:style>
  <w:style w:type="character" w:customStyle="1" w:styleId="tag">
    <w:name w:val="tag"/>
    <w:basedOn w:val="a0"/>
    <w:rsid w:val="00474FC8"/>
  </w:style>
  <w:style w:type="character" w:customStyle="1" w:styleId="name">
    <w:name w:val="name"/>
    <w:basedOn w:val="a0"/>
    <w:rsid w:val="00474FC8"/>
  </w:style>
  <w:style w:type="character" w:customStyle="1" w:styleId="attr">
    <w:name w:val="attr"/>
    <w:basedOn w:val="a0"/>
    <w:rsid w:val="00474FC8"/>
  </w:style>
  <w:style w:type="character" w:customStyle="1" w:styleId="class">
    <w:name w:val="class"/>
    <w:basedOn w:val="a0"/>
    <w:rsid w:val="007E6386"/>
  </w:style>
  <w:style w:type="character" w:customStyle="1" w:styleId="21">
    <w:name w:val="标题2"/>
    <w:basedOn w:val="a0"/>
    <w:rsid w:val="00BB1CB9"/>
  </w:style>
  <w:style w:type="character" w:customStyle="1" w:styleId="token">
    <w:name w:val="token"/>
    <w:basedOn w:val="a0"/>
    <w:rsid w:val="00DA08B2"/>
  </w:style>
  <w:style w:type="paragraph" w:styleId="a9">
    <w:name w:val="header"/>
    <w:basedOn w:val="a"/>
    <w:link w:val="aa"/>
    <w:uiPriority w:val="99"/>
    <w:unhideWhenUsed/>
    <w:rsid w:val="007E5C5F"/>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7E5C5F"/>
    <w:rPr>
      <w:sz w:val="18"/>
      <w:szCs w:val="18"/>
    </w:rPr>
  </w:style>
  <w:style w:type="paragraph" w:styleId="ab">
    <w:name w:val="footer"/>
    <w:basedOn w:val="a"/>
    <w:link w:val="ac"/>
    <w:uiPriority w:val="99"/>
    <w:unhideWhenUsed/>
    <w:rsid w:val="007E5C5F"/>
    <w:pPr>
      <w:tabs>
        <w:tab w:val="center" w:pos="4153"/>
        <w:tab w:val="right" w:pos="8306"/>
      </w:tabs>
      <w:snapToGrid w:val="0"/>
      <w:jc w:val="left"/>
    </w:pPr>
    <w:rPr>
      <w:sz w:val="18"/>
      <w:szCs w:val="18"/>
    </w:rPr>
  </w:style>
  <w:style w:type="character" w:customStyle="1" w:styleId="ac">
    <w:name w:val="页脚 字符"/>
    <w:basedOn w:val="a0"/>
    <w:link w:val="ab"/>
    <w:uiPriority w:val="99"/>
    <w:rsid w:val="007E5C5F"/>
    <w:rPr>
      <w:sz w:val="18"/>
      <w:szCs w:val="18"/>
    </w:rPr>
  </w:style>
  <w:style w:type="character" w:customStyle="1" w:styleId="31">
    <w:name w:val="标题3"/>
    <w:basedOn w:val="a0"/>
    <w:rsid w:val="00F46A8A"/>
  </w:style>
  <w:style w:type="character" w:customStyle="1" w:styleId="builtin">
    <w:name w:val="built_in"/>
    <w:basedOn w:val="a0"/>
    <w:rsid w:val="00342353"/>
  </w:style>
  <w:style w:type="character" w:customStyle="1" w:styleId="hljs-keyword">
    <w:name w:val="hljs-keyword"/>
    <w:basedOn w:val="a0"/>
    <w:rsid w:val="00233686"/>
  </w:style>
  <w:style w:type="character" w:customStyle="1" w:styleId="hljs-class">
    <w:name w:val="hljs-class"/>
    <w:basedOn w:val="a0"/>
    <w:rsid w:val="00233686"/>
  </w:style>
  <w:style w:type="character" w:customStyle="1" w:styleId="hljs-title">
    <w:name w:val="hljs-title"/>
    <w:basedOn w:val="a0"/>
    <w:rsid w:val="00233686"/>
  </w:style>
  <w:style w:type="character" w:customStyle="1" w:styleId="hljs-function">
    <w:name w:val="hljs-function"/>
    <w:basedOn w:val="a0"/>
    <w:rsid w:val="00233686"/>
  </w:style>
  <w:style w:type="character" w:customStyle="1" w:styleId="hljs-params">
    <w:name w:val="hljs-params"/>
    <w:basedOn w:val="a0"/>
    <w:rsid w:val="00233686"/>
  </w:style>
  <w:style w:type="character" w:customStyle="1" w:styleId="hljs-comment">
    <w:name w:val="hljs-comment"/>
    <w:basedOn w:val="a0"/>
    <w:rsid w:val="00233686"/>
  </w:style>
  <w:style w:type="character" w:customStyle="1" w:styleId="hljs-string">
    <w:name w:val="hljs-string"/>
    <w:basedOn w:val="a0"/>
    <w:rsid w:val="00233686"/>
  </w:style>
  <w:style w:type="character" w:customStyle="1" w:styleId="41">
    <w:name w:val="标题4"/>
    <w:basedOn w:val="a0"/>
    <w:rsid w:val="0097074C"/>
  </w:style>
  <w:style w:type="character" w:customStyle="1" w:styleId="5">
    <w:name w:val="标题5"/>
    <w:basedOn w:val="a0"/>
    <w:rsid w:val="00702E04"/>
  </w:style>
  <w:style w:type="paragraph" w:customStyle="1" w:styleId="HTMLChar">
    <w:name w:val="HTML 预设格式 Char"/>
    <w:basedOn w:val="a"/>
    <w:rsid w:val="00CE7A68"/>
    <w:pPr>
      <w:jc w:val="left"/>
    </w:pPr>
    <w:rPr>
      <w:rFonts w:ascii="宋体" w:eastAsia="宋体" w:hAnsi="宋体" w:cs="Times New Roman" w:hint="eastAsia"/>
      <w:kern w:val="0"/>
      <w:sz w:val="24"/>
      <w:szCs w:val="24"/>
    </w:rPr>
  </w:style>
  <w:style w:type="character" w:customStyle="1" w:styleId="18">
    <w:name w:val="18"/>
    <w:basedOn w:val="a0"/>
    <w:rsid w:val="00CE7A68"/>
    <w:rPr>
      <w:rFonts w:ascii="Courier New" w:hAnsi="Courier New" w:cs="Courier New" w:hint="default"/>
      <w:sz w:val="20"/>
      <w:szCs w:val="20"/>
    </w:rPr>
  </w:style>
  <w:style w:type="character" w:customStyle="1" w:styleId="copy-code-btn">
    <w:name w:val="copy-code-btn"/>
    <w:basedOn w:val="a0"/>
    <w:rsid w:val="003A73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5749">
      <w:bodyDiv w:val="1"/>
      <w:marLeft w:val="0"/>
      <w:marRight w:val="0"/>
      <w:marTop w:val="0"/>
      <w:marBottom w:val="0"/>
      <w:divBdr>
        <w:top w:val="none" w:sz="0" w:space="0" w:color="auto"/>
        <w:left w:val="none" w:sz="0" w:space="0" w:color="auto"/>
        <w:bottom w:val="none" w:sz="0" w:space="0" w:color="auto"/>
        <w:right w:val="none" w:sz="0" w:space="0" w:color="auto"/>
      </w:divBdr>
    </w:div>
    <w:div w:id="4676943">
      <w:bodyDiv w:val="1"/>
      <w:marLeft w:val="0"/>
      <w:marRight w:val="0"/>
      <w:marTop w:val="0"/>
      <w:marBottom w:val="0"/>
      <w:divBdr>
        <w:top w:val="none" w:sz="0" w:space="0" w:color="auto"/>
        <w:left w:val="none" w:sz="0" w:space="0" w:color="auto"/>
        <w:bottom w:val="none" w:sz="0" w:space="0" w:color="auto"/>
        <w:right w:val="none" w:sz="0" w:space="0" w:color="auto"/>
      </w:divBdr>
      <w:divsChild>
        <w:div w:id="1895308250">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9723439">
      <w:bodyDiv w:val="1"/>
      <w:marLeft w:val="0"/>
      <w:marRight w:val="0"/>
      <w:marTop w:val="0"/>
      <w:marBottom w:val="0"/>
      <w:divBdr>
        <w:top w:val="none" w:sz="0" w:space="0" w:color="auto"/>
        <w:left w:val="none" w:sz="0" w:space="0" w:color="auto"/>
        <w:bottom w:val="none" w:sz="0" w:space="0" w:color="auto"/>
        <w:right w:val="none" w:sz="0" w:space="0" w:color="auto"/>
      </w:divBdr>
      <w:divsChild>
        <w:div w:id="850486409">
          <w:marLeft w:val="0"/>
          <w:marRight w:val="0"/>
          <w:marTop w:val="0"/>
          <w:marBottom w:val="0"/>
          <w:divBdr>
            <w:top w:val="none" w:sz="0" w:space="0" w:color="auto"/>
            <w:left w:val="none" w:sz="0" w:space="0" w:color="auto"/>
            <w:bottom w:val="none" w:sz="0" w:space="0" w:color="auto"/>
            <w:right w:val="none" w:sz="0" w:space="0" w:color="auto"/>
          </w:divBdr>
          <w:divsChild>
            <w:div w:id="118929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692">
      <w:bodyDiv w:val="1"/>
      <w:marLeft w:val="0"/>
      <w:marRight w:val="0"/>
      <w:marTop w:val="0"/>
      <w:marBottom w:val="0"/>
      <w:divBdr>
        <w:top w:val="none" w:sz="0" w:space="0" w:color="auto"/>
        <w:left w:val="none" w:sz="0" w:space="0" w:color="auto"/>
        <w:bottom w:val="none" w:sz="0" w:space="0" w:color="auto"/>
        <w:right w:val="none" w:sz="0" w:space="0" w:color="auto"/>
      </w:divBdr>
    </w:div>
    <w:div w:id="10570363">
      <w:bodyDiv w:val="1"/>
      <w:marLeft w:val="0"/>
      <w:marRight w:val="0"/>
      <w:marTop w:val="0"/>
      <w:marBottom w:val="0"/>
      <w:divBdr>
        <w:top w:val="none" w:sz="0" w:space="0" w:color="auto"/>
        <w:left w:val="none" w:sz="0" w:space="0" w:color="auto"/>
        <w:bottom w:val="none" w:sz="0" w:space="0" w:color="auto"/>
        <w:right w:val="none" w:sz="0" w:space="0" w:color="auto"/>
      </w:divBdr>
    </w:div>
    <w:div w:id="15497533">
      <w:bodyDiv w:val="1"/>
      <w:marLeft w:val="0"/>
      <w:marRight w:val="0"/>
      <w:marTop w:val="0"/>
      <w:marBottom w:val="0"/>
      <w:divBdr>
        <w:top w:val="none" w:sz="0" w:space="0" w:color="auto"/>
        <w:left w:val="none" w:sz="0" w:space="0" w:color="auto"/>
        <w:bottom w:val="none" w:sz="0" w:space="0" w:color="auto"/>
        <w:right w:val="none" w:sz="0" w:space="0" w:color="auto"/>
      </w:divBdr>
    </w:div>
    <w:div w:id="18972234">
      <w:bodyDiv w:val="1"/>
      <w:marLeft w:val="0"/>
      <w:marRight w:val="0"/>
      <w:marTop w:val="0"/>
      <w:marBottom w:val="0"/>
      <w:divBdr>
        <w:top w:val="none" w:sz="0" w:space="0" w:color="auto"/>
        <w:left w:val="none" w:sz="0" w:space="0" w:color="auto"/>
        <w:bottom w:val="none" w:sz="0" w:space="0" w:color="auto"/>
        <w:right w:val="none" w:sz="0" w:space="0" w:color="auto"/>
      </w:divBdr>
    </w:div>
    <w:div w:id="20283031">
      <w:bodyDiv w:val="1"/>
      <w:marLeft w:val="0"/>
      <w:marRight w:val="0"/>
      <w:marTop w:val="0"/>
      <w:marBottom w:val="0"/>
      <w:divBdr>
        <w:top w:val="none" w:sz="0" w:space="0" w:color="auto"/>
        <w:left w:val="none" w:sz="0" w:space="0" w:color="auto"/>
        <w:bottom w:val="none" w:sz="0" w:space="0" w:color="auto"/>
        <w:right w:val="none" w:sz="0" w:space="0" w:color="auto"/>
      </w:divBdr>
    </w:div>
    <w:div w:id="30232576">
      <w:bodyDiv w:val="1"/>
      <w:marLeft w:val="0"/>
      <w:marRight w:val="0"/>
      <w:marTop w:val="0"/>
      <w:marBottom w:val="0"/>
      <w:divBdr>
        <w:top w:val="none" w:sz="0" w:space="0" w:color="auto"/>
        <w:left w:val="none" w:sz="0" w:space="0" w:color="auto"/>
        <w:bottom w:val="none" w:sz="0" w:space="0" w:color="auto"/>
        <w:right w:val="none" w:sz="0" w:space="0" w:color="auto"/>
      </w:divBdr>
      <w:divsChild>
        <w:div w:id="2106687242">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508902431">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753892614">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334646866">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36901228">
      <w:bodyDiv w:val="1"/>
      <w:marLeft w:val="0"/>
      <w:marRight w:val="0"/>
      <w:marTop w:val="0"/>
      <w:marBottom w:val="0"/>
      <w:divBdr>
        <w:top w:val="none" w:sz="0" w:space="0" w:color="auto"/>
        <w:left w:val="none" w:sz="0" w:space="0" w:color="auto"/>
        <w:bottom w:val="none" w:sz="0" w:space="0" w:color="auto"/>
        <w:right w:val="none" w:sz="0" w:space="0" w:color="auto"/>
      </w:divBdr>
    </w:div>
    <w:div w:id="38282332">
      <w:bodyDiv w:val="1"/>
      <w:marLeft w:val="0"/>
      <w:marRight w:val="0"/>
      <w:marTop w:val="0"/>
      <w:marBottom w:val="0"/>
      <w:divBdr>
        <w:top w:val="none" w:sz="0" w:space="0" w:color="auto"/>
        <w:left w:val="none" w:sz="0" w:space="0" w:color="auto"/>
        <w:bottom w:val="none" w:sz="0" w:space="0" w:color="auto"/>
        <w:right w:val="none" w:sz="0" w:space="0" w:color="auto"/>
      </w:divBdr>
    </w:div>
    <w:div w:id="50691947">
      <w:bodyDiv w:val="1"/>
      <w:marLeft w:val="0"/>
      <w:marRight w:val="0"/>
      <w:marTop w:val="0"/>
      <w:marBottom w:val="0"/>
      <w:divBdr>
        <w:top w:val="none" w:sz="0" w:space="0" w:color="auto"/>
        <w:left w:val="none" w:sz="0" w:space="0" w:color="auto"/>
        <w:bottom w:val="none" w:sz="0" w:space="0" w:color="auto"/>
        <w:right w:val="none" w:sz="0" w:space="0" w:color="auto"/>
      </w:divBdr>
    </w:div>
    <w:div w:id="50883917">
      <w:bodyDiv w:val="1"/>
      <w:marLeft w:val="0"/>
      <w:marRight w:val="0"/>
      <w:marTop w:val="0"/>
      <w:marBottom w:val="0"/>
      <w:divBdr>
        <w:top w:val="none" w:sz="0" w:space="0" w:color="auto"/>
        <w:left w:val="none" w:sz="0" w:space="0" w:color="auto"/>
        <w:bottom w:val="none" w:sz="0" w:space="0" w:color="auto"/>
        <w:right w:val="none" w:sz="0" w:space="0" w:color="auto"/>
      </w:divBdr>
    </w:div>
    <w:div w:id="50929893">
      <w:bodyDiv w:val="1"/>
      <w:marLeft w:val="0"/>
      <w:marRight w:val="0"/>
      <w:marTop w:val="0"/>
      <w:marBottom w:val="0"/>
      <w:divBdr>
        <w:top w:val="none" w:sz="0" w:space="0" w:color="auto"/>
        <w:left w:val="none" w:sz="0" w:space="0" w:color="auto"/>
        <w:bottom w:val="none" w:sz="0" w:space="0" w:color="auto"/>
        <w:right w:val="none" w:sz="0" w:space="0" w:color="auto"/>
      </w:divBdr>
    </w:div>
    <w:div w:id="51540124">
      <w:bodyDiv w:val="1"/>
      <w:marLeft w:val="0"/>
      <w:marRight w:val="0"/>
      <w:marTop w:val="0"/>
      <w:marBottom w:val="0"/>
      <w:divBdr>
        <w:top w:val="none" w:sz="0" w:space="0" w:color="auto"/>
        <w:left w:val="none" w:sz="0" w:space="0" w:color="auto"/>
        <w:bottom w:val="none" w:sz="0" w:space="0" w:color="auto"/>
        <w:right w:val="none" w:sz="0" w:space="0" w:color="auto"/>
      </w:divBdr>
    </w:div>
    <w:div w:id="58335120">
      <w:bodyDiv w:val="1"/>
      <w:marLeft w:val="0"/>
      <w:marRight w:val="0"/>
      <w:marTop w:val="0"/>
      <w:marBottom w:val="0"/>
      <w:divBdr>
        <w:top w:val="none" w:sz="0" w:space="0" w:color="auto"/>
        <w:left w:val="none" w:sz="0" w:space="0" w:color="auto"/>
        <w:bottom w:val="none" w:sz="0" w:space="0" w:color="auto"/>
        <w:right w:val="none" w:sz="0" w:space="0" w:color="auto"/>
      </w:divBdr>
    </w:div>
    <w:div w:id="58477631">
      <w:bodyDiv w:val="1"/>
      <w:marLeft w:val="0"/>
      <w:marRight w:val="0"/>
      <w:marTop w:val="0"/>
      <w:marBottom w:val="0"/>
      <w:divBdr>
        <w:top w:val="none" w:sz="0" w:space="0" w:color="auto"/>
        <w:left w:val="none" w:sz="0" w:space="0" w:color="auto"/>
        <w:bottom w:val="none" w:sz="0" w:space="0" w:color="auto"/>
        <w:right w:val="none" w:sz="0" w:space="0" w:color="auto"/>
      </w:divBdr>
    </w:div>
    <w:div w:id="66271646">
      <w:bodyDiv w:val="1"/>
      <w:marLeft w:val="0"/>
      <w:marRight w:val="0"/>
      <w:marTop w:val="0"/>
      <w:marBottom w:val="0"/>
      <w:divBdr>
        <w:top w:val="none" w:sz="0" w:space="0" w:color="auto"/>
        <w:left w:val="none" w:sz="0" w:space="0" w:color="auto"/>
        <w:bottom w:val="none" w:sz="0" w:space="0" w:color="auto"/>
        <w:right w:val="none" w:sz="0" w:space="0" w:color="auto"/>
      </w:divBdr>
    </w:div>
    <w:div w:id="73476839">
      <w:bodyDiv w:val="1"/>
      <w:marLeft w:val="0"/>
      <w:marRight w:val="0"/>
      <w:marTop w:val="0"/>
      <w:marBottom w:val="0"/>
      <w:divBdr>
        <w:top w:val="none" w:sz="0" w:space="0" w:color="auto"/>
        <w:left w:val="none" w:sz="0" w:space="0" w:color="auto"/>
        <w:bottom w:val="none" w:sz="0" w:space="0" w:color="auto"/>
        <w:right w:val="none" w:sz="0" w:space="0" w:color="auto"/>
      </w:divBdr>
    </w:div>
    <w:div w:id="76754905">
      <w:bodyDiv w:val="1"/>
      <w:marLeft w:val="0"/>
      <w:marRight w:val="0"/>
      <w:marTop w:val="0"/>
      <w:marBottom w:val="0"/>
      <w:divBdr>
        <w:top w:val="none" w:sz="0" w:space="0" w:color="auto"/>
        <w:left w:val="none" w:sz="0" w:space="0" w:color="auto"/>
        <w:bottom w:val="none" w:sz="0" w:space="0" w:color="auto"/>
        <w:right w:val="none" w:sz="0" w:space="0" w:color="auto"/>
      </w:divBdr>
    </w:div>
    <w:div w:id="77140294">
      <w:bodyDiv w:val="1"/>
      <w:marLeft w:val="0"/>
      <w:marRight w:val="0"/>
      <w:marTop w:val="0"/>
      <w:marBottom w:val="0"/>
      <w:divBdr>
        <w:top w:val="none" w:sz="0" w:space="0" w:color="auto"/>
        <w:left w:val="none" w:sz="0" w:space="0" w:color="auto"/>
        <w:bottom w:val="none" w:sz="0" w:space="0" w:color="auto"/>
        <w:right w:val="none" w:sz="0" w:space="0" w:color="auto"/>
      </w:divBdr>
      <w:divsChild>
        <w:div w:id="910581303">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81529995">
      <w:bodyDiv w:val="1"/>
      <w:marLeft w:val="0"/>
      <w:marRight w:val="0"/>
      <w:marTop w:val="0"/>
      <w:marBottom w:val="0"/>
      <w:divBdr>
        <w:top w:val="none" w:sz="0" w:space="0" w:color="auto"/>
        <w:left w:val="none" w:sz="0" w:space="0" w:color="auto"/>
        <w:bottom w:val="none" w:sz="0" w:space="0" w:color="auto"/>
        <w:right w:val="none" w:sz="0" w:space="0" w:color="auto"/>
      </w:divBdr>
    </w:div>
    <w:div w:id="83573324">
      <w:bodyDiv w:val="1"/>
      <w:marLeft w:val="0"/>
      <w:marRight w:val="0"/>
      <w:marTop w:val="0"/>
      <w:marBottom w:val="0"/>
      <w:divBdr>
        <w:top w:val="none" w:sz="0" w:space="0" w:color="auto"/>
        <w:left w:val="none" w:sz="0" w:space="0" w:color="auto"/>
        <w:bottom w:val="none" w:sz="0" w:space="0" w:color="auto"/>
        <w:right w:val="none" w:sz="0" w:space="0" w:color="auto"/>
      </w:divBdr>
    </w:div>
    <w:div w:id="87893618">
      <w:bodyDiv w:val="1"/>
      <w:marLeft w:val="0"/>
      <w:marRight w:val="0"/>
      <w:marTop w:val="0"/>
      <w:marBottom w:val="0"/>
      <w:divBdr>
        <w:top w:val="none" w:sz="0" w:space="0" w:color="auto"/>
        <w:left w:val="none" w:sz="0" w:space="0" w:color="auto"/>
        <w:bottom w:val="none" w:sz="0" w:space="0" w:color="auto"/>
        <w:right w:val="none" w:sz="0" w:space="0" w:color="auto"/>
      </w:divBdr>
    </w:div>
    <w:div w:id="89202168">
      <w:bodyDiv w:val="1"/>
      <w:marLeft w:val="0"/>
      <w:marRight w:val="0"/>
      <w:marTop w:val="0"/>
      <w:marBottom w:val="0"/>
      <w:divBdr>
        <w:top w:val="none" w:sz="0" w:space="0" w:color="auto"/>
        <w:left w:val="none" w:sz="0" w:space="0" w:color="auto"/>
        <w:bottom w:val="none" w:sz="0" w:space="0" w:color="auto"/>
        <w:right w:val="none" w:sz="0" w:space="0" w:color="auto"/>
      </w:divBdr>
    </w:div>
    <w:div w:id="89863877">
      <w:bodyDiv w:val="1"/>
      <w:marLeft w:val="0"/>
      <w:marRight w:val="0"/>
      <w:marTop w:val="0"/>
      <w:marBottom w:val="0"/>
      <w:divBdr>
        <w:top w:val="none" w:sz="0" w:space="0" w:color="auto"/>
        <w:left w:val="none" w:sz="0" w:space="0" w:color="auto"/>
        <w:bottom w:val="none" w:sz="0" w:space="0" w:color="auto"/>
        <w:right w:val="none" w:sz="0" w:space="0" w:color="auto"/>
      </w:divBdr>
    </w:div>
    <w:div w:id="94330977">
      <w:bodyDiv w:val="1"/>
      <w:marLeft w:val="0"/>
      <w:marRight w:val="0"/>
      <w:marTop w:val="0"/>
      <w:marBottom w:val="0"/>
      <w:divBdr>
        <w:top w:val="none" w:sz="0" w:space="0" w:color="auto"/>
        <w:left w:val="none" w:sz="0" w:space="0" w:color="auto"/>
        <w:bottom w:val="none" w:sz="0" w:space="0" w:color="auto"/>
        <w:right w:val="none" w:sz="0" w:space="0" w:color="auto"/>
      </w:divBdr>
    </w:div>
    <w:div w:id="95710961">
      <w:bodyDiv w:val="1"/>
      <w:marLeft w:val="0"/>
      <w:marRight w:val="0"/>
      <w:marTop w:val="0"/>
      <w:marBottom w:val="0"/>
      <w:divBdr>
        <w:top w:val="none" w:sz="0" w:space="0" w:color="auto"/>
        <w:left w:val="none" w:sz="0" w:space="0" w:color="auto"/>
        <w:bottom w:val="none" w:sz="0" w:space="0" w:color="auto"/>
        <w:right w:val="none" w:sz="0" w:space="0" w:color="auto"/>
      </w:divBdr>
    </w:div>
    <w:div w:id="96370074">
      <w:bodyDiv w:val="1"/>
      <w:marLeft w:val="0"/>
      <w:marRight w:val="0"/>
      <w:marTop w:val="0"/>
      <w:marBottom w:val="0"/>
      <w:divBdr>
        <w:top w:val="none" w:sz="0" w:space="0" w:color="auto"/>
        <w:left w:val="none" w:sz="0" w:space="0" w:color="auto"/>
        <w:bottom w:val="none" w:sz="0" w:space="0" w:color="auto"/>
        <w:right w:val="none" w:sz="0" w:space="0" w:color="auto"/>
      </w:divBdr>
    </w:div>
    <w:div w:id="106436251">
      <w:bodyDiv w:val="1"/>
      <w:marLeft w:val="0"/>
      <w:marRight w:val="0"/>
      <w:marTop w:val="0"/>
      <w:marBottom w:val="0"/>
      <w:divBdr>
        <w:top w:val="none" w:sz="0" w:space="0" w:color="auto"/>
        <w:left w:val="none" w:sz="0" w:space="0" w:color="auto"/>
        <w:bottom w:val="none" w:sz="0" w:space="0" w:color="auto"/>
        <w:right w:val="none" w:sz="0" w:space="0" w:color="auto"/>
      </w:divBdr>
      <w:divsChild>
        <w:div w:id="1440831905">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07362244">
      <w:bodyDiv w:val="1"/>
      <w:marLeft w:val="0"/>
      <w:marRight w:val="0"/>
      <w:marTop w:val="0"/>
      <w:marBottom w:val="0"/>
      <w:divBdr>
        <w:top w:val="none" w:sz="0" w:space="0" w:color="auto"/>
        <w:left w:val="none" w:sz="0" w:space="0" w:color="auto"/>
        <w:bottom w:val="none" w:sz="0" w:space="0" w:color="auto"/>
        <w:right w:val="none" w:sz="0" w:space="0" w:color="auto"/>
      </w:divBdr>
      <w:divsChild>
        <w:div w:id="117114746">
          <w:blockQuote w:val="1"/>
          <w:marLeft w:val="537"/>
          <w:marRight w:val="0"/>
          <w:marTop w:val="156"/>
          <w:marBottom w:val="156"/>
          <w:divBdr>
            <w:top w:val="none" w:sz="0" w:space="0" w:color="auto"/>
            <w:left w:val="single" w:sz="18" w:space="7" w:color="2E68AA"/>
            <w:bottom w:val="none" w:sz="0" w:space="0" w:color="auto"/>
            <w:right w:val="none" w:sz="0" w:space="0" w:color="auto"/>
          </w:divBdr>
        </w:div>
        <w:div w:id="118382005">
          <w:blockQuote w:val="1"/>
          <w:marLeft w:val="537"/>
          <w:marRight w:val="0"/>
          <w:marTop w:val="156"/>
          <w:marBottom w:val="156"/>
          <w:divBdr>
            <w:top w:val="none" w:sz="0" w:space="0" w:color="auto"/>
            <w:left w:val="single" w:sz="18" w:space="7" w:color="2E68AA"/>
            <w:bottom w:val="none" w:sz="0" w:space="0" w:color="auto"/>
            <w:right w:val="none" w:sz="0" w:space="0" w:color="auto"/>
          </w:divBdr>
        </w:div>
      </w:divsChild>
    </w:div>
    <w:div w:id="114065298">
      <w:bodyDiv w:val="1"/>
      <w:marLeft w:val="0"/>
      <w:marRight w:val="0"/>
      <w:marTop w:val="0"/>
      <w:marBottom w:val="0"/>
      <w:divBdr>
        <w:top w:val="none" w:sz="0" w:space="0" w:color="auto"/>
        <w:left w:val="none" w:sz="0" w:space="0" w:color="auto"/>
        <w:bottom w:val="none" w:sz="0" w:space="0" w:color="auto"/>
        <w:right w:val="none" w:sz="0" w:space="0" w:color="auto"/>
      </w:divBdr>
    </w:div>
    <w:div w:id="114982419">
      <w:bodyDiv w:val="1"/>
      <w:marLeft w:val="0"/>
      <w:marRight w:val="0"/>
      <w:marTop w:val="0"/>
      <w:marBottom w:val="0"/>
      <w:divBdr>
        <w:top w:val="none" w:sz="0" w:space="0" w:color="auto"/>
        <w:left w:val="none" w:sz="0" w:space="0" w:color="auto"/>
        <w:bottom w:val="none" w:sz="0" w:space="0" w:color="auto"/>
        <w:right w:val="none" w:sz="0" w:space="0" w:color="auto"/>
      </w:divBdr>
    </w:div>
    <w:div w:id="125003767">
      <w:bodyDiv w:val="1"/>
      <w:marLeft w:val="0"/>
      <w:marRight w:val="0"/>
      <w:marTop w:val="0"/>
      <w:marBottom w:val="0"/>
      <w:divBdr>
        <w:top w:val="none" w:sz="0" w:space="0" w:color="auto"/>
        <w:left w:val="none" w:sz="0" w:space="0" w:color="auto"/>
        <w:bottom w:val="none" w:sz="0" w:space="0" w:color="auto"/>
        <w:right w:val="none" w:sz="0" w:space="0" w:color="auto"/>
      </w:divBdr>
    </w:div>
    <w:div w:id="126096609">
      <w:bodyDiv w:val="1"/>
      <w:marLeft w:val="0"/>
      <w:marRight w:val="0"/>
      <w:marTop w:val="0"/>
      <w:marBottom w:val="0"/>
      <w:divBdr>
        <w:top w:val="none" w:sz="0" w:space="0" w:color="auto"/>
        <w:left w:val="none" w:sz="0" w:space="0" w:color="auto"/>
        <w:bottom w:val="none" w:sz="0" w:space="0" w:color="auto"/>
        <w:right w:val="none" w:sz="0" w:space="0" w:color="auto"/>
      </w:divBdr>
    </w:div>
    <w:div w:id="132069133">
      <w:bodyDiv w:val="1"/>
      <w:marLeft w:val="0"/>
      <w:marRight w:val="0"/>
      <w:marTop w:val="0"/>
      <w:marBottom w:val="0"/>
      <w:divBdr>
        <w:top w:val="none" w:sz="0" w:space="0" w:color="auto"/>
        <w:left w:val="none" w:sz="0" w:space="0" w:color="auto"/>
        <w:bottom w:val="none" w:sz="0" w:space="0" w:color="auto"/>
        <w:right w:val="none" w:sz="0" w:space="0" w:color="auto"/>
      </w:divBdr>
    </w:div>
    <w:div w:id="139815055">
      <w:bodyDiv w:val="1"/>
      <w:marLeft w:val="0"/>
      <w:marRight w:val="0"/>
      <w:marTop w:val="0"/>
      <w:marBottom w:val="0"/>
      <w:divBdr>
        <w:top w:val="none" w:sz="0" w:space="0" w:color="auto"/>
        <w:left w:val="none" w:sz="0" w:space="0" w:color="auto"/>
        <w:bottom w:val="none" w:sz="0" w:space="0" w:color="auto"/>
        <w:right w:val="none" w:sz="0" w:space="0" w:color="auto"/>
      </w:divBdr>
    </w:div>
    <w:div w:id="141434487">
      <w:bodyDiv w:val="1"/>
      <w:marLeft w:val="0"/>
      <w:marRight w:val="0"/>
      <w:marTop w:val="0"/>
      <w:marBottom w:val="0"/>
      <w:divBdr>
        <w:top w:val="none" w:sz="0" w:space="0" w:color="auto"/>
        <w:left w:val="none" w:sz="0" w:space="0" w:color="auto"/>
        <w:bottom w:val="none" w:sz="0" w:space="0" w:color="auto"/>
        <w:right w:val="none" w:sz="0" w:space="0" w:color="auto"/>
      </w:divBdr>
    </w:div>
    <w:div w:id="146869515">
      <w:bodyDiv w:val="1"/>
      <w:marLeft w:val="0"/>
      <w:marRight w:val="0"/>
      <w:marTop w:val="0"/>
      <w:marBottom w:val="0"/>
      <w:divBdr>
        <w:top w:val="none" w:sz="0" w:space="0" w:color="auto"/>
        <w:left w:val="none" w:sz="0" w:space="0" w:color="auto"/>
        <w:bottom w:val="none" w:sz="0" w:space="0" w:color="auto"/>
        <w:right w:val="none" w:sz="0" w:space="0" w:color="auto"/>
      </w:divBdr>
    </w:div>
    <w:div w:id="150802801">
      <w:bodyDiv w:val="1"/>
      <w:marLeft w:val="0"/>
      <w:marRight w:val="0"/>
      <w:marTop w:val="0"/>
      <w:marBottom w:val="0"/>
      <w:divBdr>
        <w:top w:val="none" w:sz="0" w:space="0" w:color="auto"/>
        <w:left w:val="none" w:sz="0" w:space="0" w:color="auto"/>
        <w:bottom w:val="none" w:sz="0" w:space="0" w:color="auto"/>
        <w:right w:val="none" w:sz="0" w:space="0" w:color="auto"/>
      </w:divBdr>
    </w:div>
    <w:div w:id="153184286">
      <w:bodyDiv w:val="1"/>
      <w:marLeft w:val="0"/>
      <w:marRight w:val="0"/>
      <w:marTop w:val="0"/>
      <w:marBottom w:val="0"/>
      <w:divBdr>
        <w:top w:val="none" w:sz="0" w:space="0" w:color="auto"/>
        <w:left w:val="none" w:sz="0" w:space="0" w:color="auto"/>
        <w:bottom w:val="none" w:sz="0" w:space="0" w:color="auto"/>
        <w:right w:val="none" w:sz="0" w:space="0" w:color="auto"/>
      </w:divBdr>
    </w:div>
    <w:div w:id="166602394">
      <w:bodyDiv w:val="1"/>
      <w:marLeft w:val="0"/>
      <w:marRight w:val="0"/>
      <w:marTop w:val="0"/>
      <w:marBottom w:val="0"/>
      <w:divBdr>
        <w:top w:val="none" w:sz="0" w:space="0" w:color="auto"/>
        <w:left w:val="none" w:sz="0" w:space="0" w:color="auto"/>
        <w:bottom w:val="none" w:sz="0" w:space="0" w:color="auto"/>
        <w:right w:val="none" w:sz="0" w:space="0" w:color="auto"/>
      </w:divBdr>
      <w:divsChild>
        <w:div w:id="298460157">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68369516">
      <w:bodyDiv w:val="1"/>
      <w:marLeft w:val="0"/>
      <w:marRight w:val="0"/>
      <w:marTop w:val="0"/>
      <w:marBottom w:val="0"/>
      <w:divBdr>
        <w:top w:val="none" w:sz="0" w:space="0" w:color="auto"/>
        <w:left w:val="none" w:sz="0" w:space="0" w:color="auto"/>
        <w:bottom w:val="none" w:sz="0" w:space="0" w:color="auto"/>
        <w:right w:val="none" w:sz="0" w:space="0" w:color="auto"/>
      </w:divBdr>
      <w:divsChild>
        <w:div w:id="1256210370">
          <w:marLeft w:val="0"/>
          <w:marRight w:val="0"/>
          <w:marTop w:val="0"/>
          <w:marBottom w:val="0"/>
          <w:divBdr>
            <w:top w:val="none" w:sz="0" w:space="0" w:color="auto"/>
            <w:left w:val="none" w:sz="0" w:space="0" w:color="auto"/>
            <w:bottom w:val="none" w:sz="0" w:space="0" w:color="auto"/>
            <w:right w:val="none" w:sz="0" w:space="0" w:color="auto"/>
          </w:divBdr>
          <w:divsChild>
            <w:div w:id="209546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1816">
      <w:bodyDiv w:val="1"/>
      <w:marLeft w:val="0"/>
      <w:marRight w:val="0"/>
      <w:marTop w:val="0"/>
      <w:marBottom w:val="0"/>
      <w:divBdr>
        <w:top w:val="none" w:sz="0" w:space="0" w:color="auto"/>
        <w:left w:val="none" w:sz="0" w:space="0" w:color="auto"/>
        <w:bottom w:val="none" w:sz="0" w:space="0" w:color="auto"/>
        <w:right w:val="none" w:sz="0" w:space="0" w:color="auto"/>
      </w:divBdr>
      <w:divsChild>
        <w:div w:id="1470827371">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83636313">
      <w:bodyDiv w:val="1"/>
      <w:marLeft w:val="0"/>
      <w:marRight w:val="0"/>
      <w:marTop w:val="0"/>
      <w:marBottom w:val="0"/>
      <w:divBdr>
        <w:top w:val="none" w:sz="0" w:space="0" w:color="auto"/>
        <w:left w:val="none" w:sz="0" w:space="0" w:color="auto"/>
        <w:bottom w:val="none" w:sz="0" w:space="0" w:color="auto"/>
        <w:right w:val="none" w:sz="0" w:space="0" w:color="auto"/>
      </w:divBdr>
    </w:div>
    <w:div w:id="187334011">
      <w:bodyDiv w:val="1"/>
      <w:marLeft w:val="0"/>
      <w:marRight w:val="0"/>
      <w:marTop w:val="0"/>
      <w:marBottom w:val="0"/>
      <w:divBdr>
        <w:top w:val="none" w:sz="0" w:space="0" w:color="auto"/>
        <w:left w:val="none" w:sz="0" w:space="0" w:color="auto"/>
        <w:bottom w:val="none" w:sz="0" w:space="0" w:color="auto"/>
        <w:right w:val="none" w:sz="0" w:space="0" w:color="auto"/>
      </w:divBdr>
    </w:div>
    <w:div w:id="192966039">
      <w:bodyDiv w:val="1"/>
      <w:marLeft w:val="0"/>
      <w:marRight w:val="0"/>
      <w:marTop w:val="0"/>
      <w:marBottom w:val="0"/>
      <w:divBdr>
        <w:top w:val="none" w:sz="0" w:space="0" w:color="auto"/>
        <w:left w:val="none" w:sz="0" w:space="0" w:color="auto"/>
        <w:bottom w:val="none" w:sz="0" w:space="0" w:color="auto"/>
        <w:right w:val="none" w:sz="0" w:space="0" w:color="auto"/>
      </w:divBdr>
    </w:div>
    <w:div w:id="194387498">
      <w:bodyDiv w:val="1"/>
      <w:marLeft w:val="0"/>
      <w:marRight w:val="0"/>
      <w:marTop w:val="0"/>
      <w:marBottom w:val="0"/>
      <w:divBdr>
        <w:top w:val="none" w:sz="0" w:space="0" w:color="auto"/>
        <w:left w:val="none" w:sz="0" w:space="0" w:color="auto"/>
        <w:bottom w:val="none" w:sz="0" w:space="0" w:color="auto"/>
        <w:right w:val="none" w:sz="0" w:space="0" w:color="auto"/>
      </w:divBdr>
    </w:div>
    <w:div w:id="203907314">
      <w:bodyDiv w:val="1"/>
      <w:marLeft w:val="0"/>
      <w:marRight w:val="0"/>
      <w:marTop w:val="0"/>
      <w:marBottom w:val="0"/>
      <w:divBdr>
        <w:top w:val="none" w:sz="0" w:space="0" w:color="auto"/>
        <w:left w:val="none" w:sz="0" w:space="0" w:color="auto"/>
        <w:bottom w:val="none" w:sz="0" w:space="0" w:color="auto"/>
        <w:right w:val="none" w:sz="0" w:space="0" w:color="auto"/>
      </w:divBdr>
      <w:divsChild>
        <w:div w:id="1741780874">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214660713">
      <w:bodyDiv w:val="1"/>
      <w:marLeft w:val="0"/>
      <w:marRight w:val="0"/>
      <w:marTop w:val="0"/>
      <w:marBottom w:val="0"/>
      <w:divBdr>
        <w:top w:val="none" w:sz="0" w:space="0" w:color="auto"/>
        <w:left w:val="none" w:sz="0" w:space="0" w:color="auto"/>
        <w:bottom w:val="none" w:sz="0" w:space="0" w:color="auto"/>
        <w:right w:val="none" w:sz="0" w:space="0" w:color="auto"/>
      </w:divBdr>
    </w:div>
    <w:div w:id="218136110">
      <w:bodyDiv w:val="1"/>
      <w:marLeft w:val="0"/>
      <w:marRight w:val="0"/>
      <w:marTop w:val="0"/>
      <w:marBottom w:val="0"/>
      <w:divBdr>
        <w:top w:val="none" w:sz="0" w:space="0" w:color="auto"/>
        <w:left w:val="none" w:sz="0" w:space="0" w:color="auto"/>
        <w:bottom w:val="none" w:sz="0" w:space="0" w:color="auto"/>
        <w:right w:val="none" w:sz="0" w:space="0" w:color="auto"/>
      </w:divBdr>
      <w:divsChild>
        <w:div w:id="1864439906">
          <w:blockQuote w:val="1"/>
          <w:marLeft w:val="0"/>
          <w:marRight w:val="0"/>
          <w:marTop w:val="150"/>
          <w:marBottom w:val="0"/>
          <w:divBdr>
            <w:top w:val="none" w:sz="0" w:space="0" w:color="auto"/>
            <w:left w:val="single" w:sz="36" w:space="15" w:color="657B83"/>
            <w:bottom w:val="none" w:sz="0" w:space="0" w:color="auto"/>
            <w:right w:val="none" w:sz="0" w:space="0" w:color="auto"/>
          </w:divBdr>
        </w:div>
        <w:div w:id="1466973685">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2002931285">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110665185">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933706516">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79205701">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685476138">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212934118">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289871218">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300955900">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218907787">
      <w:bodyDiv w:val="1"/>
      <w:marLeft w:val="0"/>
      <w:marRight w:val="0"/>
      <w:marTop w:val="0"/>
      <w:marBottom w:val="0"/>
      <w:divBdr>
        <w:top w:val="none" w:sz="0" w:space="0" w:color="auto"/>
        <w:left w:val="none" w:sz="0" w:space="0" w:color="auto"/>
        <w:bottom w:val="none" w:sz="0" w:space="0" w:color="auto"/>
        <w:right w:val="none" w:sz="0" w:space="0" w:color="auto"/>
      </w:divBdr>
    </w:div>
    <w:div w:id="219945620">
      <w:bodyDiv w:val="1"/>
      <w:marLeft w:val="0"/>
      <w:marRight w:val="0"/>
      <w:marTop w:val="0"/>
      <w:marBottom w:val="0"/>
      <w:divBdr>
        <w:top w:val="none" w:sz="0" w:space="0" w:color="auto"/>
        <w:left w:val="none" w:sz="0" w:space="0" w:color="auto"/>
        <w:bottom w:val="none" w:sz="0" w:space="0" w:color="auto"/>
        <w:right w:val="none" w:sz="0" w:space="0" w:color="auto"/>
      </w:divBdr>
    </w:div>
    <w:div w:id="221215419">
      <w:bodyDiv w:val="1"/>
      <w:marLeft w:val="0"/>
      <w:marRight w:val="0"/>
      <w:marTop w:val="0"/>
      <w:marBottom w:val="0"/>
      <w:divBdr>
        <w:top w:val="none" w:sz="0" w:space="0" w:color="auto"/>
        <w:left w:val="none" w:sz="0" w:space="0" w:color="auto"/>
        <w:bottom w:val="none" w:sz="0" w:space="0" w:color="auto"/>
        <w:right w:val="none" w:sz="0" w:space="0" w:color="auto"/>
      </w:divBdr>
      <w:divsChild>
        <w:div w:id="1849904974">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222911746">
      <w:bodyDiv w:val="1"/>
      <w:marLeft w:val="0"/>
      <w:marRight w:val="0"/>
      <w:marTop w:val="0"/>
      <w:marBottom w:val="0"/>
      <w:divBdr>
        <w:top w:val="none" w:sz="0" w:space="0" w:color="auto"/>
        <w:left w:val="none" w:sz="0" w:space="0" w:color="auto"/>
        <w:bottom w:val="none" w:sz="0" w:space="0" w:color="auto"/>
        <w:right w:val="none" w:sz="0" w:space="0" w:color="auto"/>
      </w:divBdr>
    </w:div>
    <w:div w:id="233198957">
      <w:bodyDiv w:val="1"/>
      <w:marLeft w:val="0"/>
      <w:marRight w:val="0"/>
      <w:marTop w:val="0"/>
      <w:marBottom w:val="0"/>
      <w:divBdr>
        <w:top w:val="none" w:sz="0" w:space="0" w:color="auto"/>
        <w:left w:val="none" w:sz="0" w:space="0" w:color="auto"/>
        <w:bottom w:val="none" w:sz="0" w:space="0" w:color="auto"/>
        <w:right w:val="none" w:sz="0" w:space="0" w:color="auto"/>
      </w:divBdr>
      <w:divsChild>
        <w:div w:id="79832420">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67451997">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236326994">
      <w:bodyDiv w:val="1"/>
      <w:marLeft w:val="0"/>
      <w:marRight w:val="0"/>
      <w:marTop w:val="0"/>
      <w:marBottom w:val="0"/>
      <w:divBdr>
        <w:top w:val="none" w:sz="0" w:space="0" w:color="auto"/>
        <w:left w:val="none" w:sz="0" w:space="0" w:color="auto"/>
        <w:bottom w:val="none" w:sz="0" w:space="0" w:color="auto"/>
        <w:right w:val="none" w:sz="0" w:space="0" w:color="auto"/>
      </w:divBdr>
    </w:div>
    <w:div w:id="238251413">
      <w:bodyDiv w:val="1"/>
      <w:marLeft w:val="0"/>
      <w:marRight w:val="0"/>
      <w:marTop w:val="0"/>
      <w:marBottom w:val="0"/>
      <w:divBdr>
        <w:top w:val="none" w:sz="0" w:space="0" w:color="auto"/>
        <w:left w:val="none" w:sz="0" w:space="0" w:color="auto"/>
        <w:bottom w:val="none" w:sz="0" w:space="0" w:color="auto"/>
        <w:right w:val="none" w:sz="0" w:space="0" w:color="auto"/>
      </w:divBdr>
    </w:div>
    <w:div w:id="242496513">
      <w:bodyDiv w:val="1"/>
      <w:marLeft w:val="0"/>
      <w:marRight w:val="0"/>
      <w:marTop w:val="0"/>
      <w:marBottom w:val="0"/>
      <w:divBdr>
        <w:top w:val="none" w:sz="0" w:space="0" w:color="auto"/>
        <w:left w:val="none" w:sz="0" w:space="0" w:color="auto"/>
        <w:bottom w:val="none" w:sz="0" w:space="0" w:color="auto"/>
        <w:right w:val="none" w:sz="0" w:space="0" w:color="auto"/>
      </w:divBdr>
    </w:div>
    <w:div w:id="247496031">
      <w:bodyDiv w:val="1"/>
      <w:marLeft w:val="0"/>
      <w:marRight w:val="0"/>
      <w:marTop w:val="0"/>
      <w:marBottom w:val="0"/>
      <w:divBdr>
        <w:top w:val="none" w:sz="0" w:space="0" w:color="auto"/>
        <w:left w:val="none" w:sz="0" w:space="0" w:color="auto"/>
        <w:bottom w:val="none" w:sz="0" w:space="0" w:color="auto"/>
        <w:right w:val="none" w:sz="0" w:space="0" w:color="auto"/>
      </w:divBdr>
    </w:div>
    <w:div w:id="249894519">
      <w:bodyDiv w:val="1"/>
      <w:marLeft w:val="0"/>
      <w:marRight w:val="0"/>
      <w:marTop w:val="0"/>
      <w:marBottom w:val="0"/>
      <w:divBdr>
        <w:top w:val="none" w:sz="0" w:space="0" w:color="auto"/>
        <w:left w:val="none" w:sz="0" w:space="0" w:color="auto"/>
        <w:bottom w:val="none" w:sz="0" w:space="0" w:color="auto"/>
        <w:right w:val="none" w:sz="0" w:space="0" w:color="auto"/>
      </w:divBdr>
    </w:div>
    <w:div w:id="250049625">
      <w:bodyDiv w:val="1"/>
      <w:marLeft w:val="0"/>
      <w:marRight w:val="0"/>
      <w:marTop w:val="0"/>
      <w:marBottom w:val="0"/>
      <w:divBdr>
        <w:top w:val="none" w:sz="0" w:space="0" w:color="auto"/>
        <w:left w:val="none" w:sz="0" w:space="0" w:color="auto"/>
        <w:bottom w:val="none" w:sz="0" w:space="0" w:color="auto"/>
        <w:right w:val="none" w:sz="0" w:space="0" w:color="auto"/>
      </w:divBdr>
      <w:divsChild>
        <w:div w:id="1258519587">
          <w:blockQuote w:val="1"/>
          <w:marLeft w:val="0"/>
          <w:marRight w:val="0"/>
          <w:marTop w:val="150"/>
          <w:marBottom w:val="0"/>
          <w:divBdr>
            <w:top w:val="none" w:sz="0" w:space="0" w:color="auto"/>
            <w:left w:val="single" w:sz="36" w:space="15" w:color="657B83"/>
            <w:bottom w:val="none" w:sz="0" w:space="0" w:color="auto"/>
            <w:right w:val="none" w:sz="0" w:space="0" w:color="auto"/>
          </w:divBdr>
        </w:div>
        <w:div w:id="1707220567">
          <w:blockQuote w:val="1"/>
          <w:marLeft w:val="0"/>
          <w:marRight w:val="0"/>
          <w:marTop w:val="150"/>
          <w:marBottom w:val="0"/>
          <w:divBdr>
            <w:top w:val="none" w:sz="0" w:space="0" w:color="auto"/>
            <w:left w:val="single" w:sz="36" w:space="15" w:color="657B83"/>
            <w:bottom w:val="none" w:sz="0" w:space="0" w:color="auto"/>
            <w:right w:val="none" w:sz="0" w:space="0" w:color="auto"/>
          </w:divBdr>
        </w:div>
        <w:div w:id="230819057">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250817991">
      <w:bodyDiv w:val="1"/>
      <w:marLeft w:val="0"/>
      <w:marRight w:val="0"/>
      <w:marTop w:val="0"/>
      <w:marBottom w:val="0"/>
      <w:divBdr>
        <w:top w:val="none" w:sz="0" w:space="0" w:color="auto"/>
        <w:left w:val="none" w:sz="0" w:space="0" w:color="auto"/>
        <w:bottom w:val="none" w:sz="0" w:space="0" w:color="auto"/>
        <w:right w:val="none" w:sz="0" w:space="0" w:color="auto"/>
      </w:divBdr>
    </w:div>
    <w:div w:id="258177902">
      <w:bodyDiv w:val="1"/>
      <w:marLeft w:val="0"/>
      <w:marRight w:val="0"/>
      <w:marTop w:val="0"/>
      <w:marBottom w:val="0"/>
      <w:divBdr>
        <w:top w:val="none" w:sz="0" w:space="0" w:color="auto"/>
        <w:left w:val="none" w:sz="0" w:space="0" w:color="auto"/>
        <w:bottom w:val="none" w:sz="0" w:space="0" w:color="auto"/>
        <w:right w:val="none" w:sz="0" w:space="0" w:color="auto"/>
      </w:divBdr>
    </w:div>
    <w:div w:id="276565203">
      <w:bodyDiv w:val="1"/>
      <w:marLeft w:val="0"/>
      <w:marRight w:val="0"/>
      <w:marTop w:val="0"/>
      <w:marBottom w:val="0"/>
      <w:divBdr>
        <w:top w:val="none" w:sz="0" w:space="0" w:color="auto"/>
        <w:left w:val="none" w:sz="0" w:space="0" w:color="auto"/>
        <w:bottom w:val="none" w:sz="0" w:space="0" w:color="auto"/>
        <w:right w:val="none" w:sz="0" w:space="0" w:color="auto"/>
      </w:divBdr>
    </w:div>
    <w:div w:id="277375589">
      <w:bodyDiv w:val="1"/>
      <w:marLeft w:val="0"/>
      <w:marRight w:val="0"/>
      <w:marTop w:val="0"/>
      <w:marBottom w:val="0"/>
      <w:divBdr>
        <w:top w:val="none" w:sz="0" w:space="0" w:color="auto"/>
        <w:left w:val="none" w:sz="0" w:space="0" w:color="auto"/>
        <w:bottom w:val="none" w:sz="0" w:space="0" w:color="auto"/>
        <w:right w:val="none" w:sz="0" w:space="0" w:color="auto"/>
      </w:divBdr>
    </w:div>
    <w:div w:id="285042142">
      <w:bodyDiv w:val="1"/>
      <w:marLeft w:val="0"/>
      <w:marRight w:val="0"/>
      <w:marTop w:val="0"/>
      <w:marBottom w:val="0"/>
      <w:divBdr>
        <w:top w:val="none" w:sz="0" w:space="0" w:color="auto"/>
        <w:left w:val="none" w:sz="0" w:space="0" w:color="auto"/>
        <w:bottom w:val="none" w:sz="0" w:space="0" w:color="auto"/>
        <w:right w:val="none" w:sz="0" w:space="0" w:color="auto"/>
      </w:divBdr>
    </w:div>
    <w:div w:id="286468443">
      <w:bodyDiv w:val="1"/>
      <w:marLeft w:val="0"/>
      <w:marRight w:val="0"/>
      <w:marTop w:val="0"/>
      <w:marBottom w:val="0"/>
      <w:divBdr>
        <w:top w:val="none" w:sz="0" w:space="0" w:color="auto"/>
        <w:left w:val="none" w:sz="0" w:space="0" w:color="auto"/>
        <w:bottom w:val="none" w:sz="0" w:space="0" w:color="auto"/>
        <w:right w:val="none" w:sz="0" w:space="0" w:color="auto"/>
      </w:divBdr>
    </w:div>
    <w:div w:id="289021582">
      <w:bodyDiv w:val="1"/>
      <w:marLeft w:val="0"/>
      <w:marRight w:val="0"/>
      <w:marTop w:val="0"/>
      <w:marBottom w:val="0"/>
      <w:divBdr>
        <w:top w:val="none" w:sz="0" w:space="0" w:color="auto"/>
        <w:left w:val="none" w:sz="0" w:space="0" w:color="auto"/>
        <w:bottom w:val="none" w:sz="0" w:space="0" w:color="auto"/>
        <w:right w:val="none" w:sz="0" w:space="0" w:color="auto"/>
      </w:divBdr>
      <w:divsChild>
        <w:div w:id="1259951336">
          <w:blockQuote w:val="1"/>
          <w:marLeft w:val="0"/>
          <w:marRight w:val="0"/>
          <w:marTop w:val="150"/>
          <w:marBottom w:val="0"/>
          <w:divBdr>
            <w:top w:val="none" w:sz="0" w:space="0" w:color="auto"/>
            <w:left w:val="single" w:sz="36" w:space="15" w:color="657B83"/>
            <w:bottom w:val="none" w:sz="0" w:space="0" w:color="auto"/>
            <w:right w:val="none" w:sz="0" w:space="0" w:color="auto"/>
          </w:divBdr>
        </w:div>
        <w:div w:id="1958097230">
          <w:blockQuote w:val="1"/>
          <w:marLeft w:val="0"/>
          <w:marRight w:val="0"/>
          <w:marTop w:val="150"/>
          <w:marBottom w:val="0"/>
          <w:divBdr>
            <w:top w:val="none" w:sz="0" w:space="0" w:color="auto"/>
            <w:left w:val="single" w:sz="36" w:space="15" w:color="657B83"/>
            <w:bottom w:val="none" w:sz="0" w:space="0" w:color="auto"/>
            <w:right w:val="none" w:sz="0" w:space="0" w:color="auto"/>
          </w:divBdr>
        </w:div>
        <w:div w:id="205995630">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741103276">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885799837">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518545935">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289289404">
      <w:bodyDiv w:val="1"/>
      <w:marLeft w:val="0"/>
      <w:marRight w:val="0"/>
      <w:marTop w:val="0"/>
      <w:marBottom w:val="0"/>
      <w:divBdr>
        <w:top w:val="none" w:sz="0" w:space="0" w:color="auto"/>
        <w:left w:val="none" w:sz="0" w:space="0" w:color="auto"/>
        <w:bottom w:val="none" w:sz="0" w:space="0" w:color="auto"/>
        <w:right w:val="none" w:sz="0" w:space="0" w:color="auto"/>
      </w:divBdr>
    </w:div>
    <w:div w:id="297229519">
      <w:bodyDiv w:val="1"/>
      <w:marLeft w:val="0"/>
      <w:marRight w:val="0"/>
      <w:marTop w:val="0"/>
      <w:marBottom w:val="0"/>
      <w:divBdr>
        <w:top w:val="none" w:sz="0" w:space="0" w:color="auto"/>
        <w:left w:val="none" w:sz="0" w:space="0" w:color="auto"/>
        <w:bottom w:val="none" w:sz="0" w:space="0" w:color="auto"/>
        <w:right w:val="none" w:sz="0" w:space="0" w:color="auto"/>
      </w:divBdr>
    </w:div>
    <w:div w:id="297498322">
      <w:bodyDiv w:val="1"/>
      <w:marLeft w:val="0"/>
      <w:marRight w:val="0"/>
      <w:marTop w:val="0"/>
      <w:marBottom w:val="0"/>
      <w:divBdr>
        <w:top w:val="none" w:sz="0" w:space="0" w:color="auto"/>
        <w:left w:val="none" w:sz="0" w:space="0" w:color="auto"/>
        <w:bottom w:val="none" w:sz="0" w:space="0" w:color="auto"/>
        <w:right w:val="none" w:sz="0" w:space="0" w:color="auto"/>
      </w:divBdr>
    </w:div>
    <w:div w:id="300309010">
      <w:bodyDiv w:val="1"/>
      <w:marLeft w:val="0"/>
      <w:marRight w:val="0"/>
      <w:marTop w:val="0"/>
      <w:marBottom w:val="0"/>
      <w:divBdr>
        <w:top w:val="none" w:sz="0" w:space="0" w:color="auto"/>
        <w:left w:val="none" w:sz="0" w:space="0" w:color="auto"/>
        <w:bottom w:val="none" w:sz="0" w:space="0" w:color="auto"/>
        <w:right w:val="none" w:sz="0" w:space="0" w:color="auto"/>
      </w:divBdr>
      <w:divsChild>
        <w:div w:id="1524054926">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306714894">
      <w:bodyDiv w:val="1"/>
      <w:marLeft w:val="0"/>
      <w:marRight w:val="0"/>
      <w:marTop w:val="0"/>
      <w:marBottom w:val="0"/>
      <w:divBdr>
        <w:top w:val="none" w:sz="0" w:space="0" w:color="auto"/>
        <w:left w:val="none" w:sz="0" w:space="0" w:color="auto"/>
        <w:bottom w:val="none" w:sz="0" w:space="0" w:color="auto"/>
        <w:right w:val="none" w:sz="0" w:space="0" w:color="auto"/>
      </w:divBdr>
      <w:divsChild>
        <w:div w:id="1099566886">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309947157">
      <w:bodyDiv w:val="1"/>
      <w:marLeft w:val="0"/>
      <w:marRight w:val="0"/>
      <w:marTop w:val="0"/>
      <w:marBottom w:val="0"/>
      <w:divBdr>
        <w:top w:val="none" w:sz="0" w:space="0" w:color="auto"/>
        <w:left w:val="none" w:sz="0" w:space="0" w:color="auto"/>
        <w:bottom w:val="none" w:sz="0" w:space="0" w:color="auto"/>
        <w:right w:val="none" w:sz="0" w:space="0" w:color="auto"/>
      </w:divBdr>
    </w:div>
    <w:div w:id="310017180">
      <w:bodyDiv w:val="1"/>
      <w:marLeft w:val="0"/>
      <w:marRight w:val="0"/>
      <w:marTop w:val="0"/>
      <w:marBottom w:val="0"/>
      <w:divBdr>
        <w:top w:val="none" w:sz="0" w:space="0" w:color="auto"/>
        <w:left w:val="none" w:sz="0" w:space="0" w:color="auto"/>
        <w:bottom w:val="none" w:sz="0" w:space="0" w:color="auto"/>
        <w:right w:val="none" w:sz="0" w:space="0" w:color="auto"/>
      </w:divBdr>
    </w:div>
    <w:div w:id="311446569">
      <w:bodyDiv w:val="1"/>
      <w:marLeft w:val="0"/>
      <w:marRight w:val="0"/>
      <w:marTop w:val="0"/>
      <w:marBottom w:val="0"/>
      <w:divBdr>
        <w:top w:val="none" w:sz="0" w:space="0" w:color="auto"/>
        <w:left w:val="none" w:sz="0" w:space="0" w:color="auto"/>
        <w:bottom w:val="none" w:sz="0" w:space="0" w:color="auto"/>
        <w:right w:val="none" w:sz="0" w:space="0" w:color="auto"/>
      </w:divBdr>
    </w:div>
    <w:div w:id="313066868">
      <w:bodyDiv w:val="1"/>
      <w:marLeft w:val="0"/>
      <w:marRight w:val="0"/>
      <w:marTop w:val="0"/>
      <w:marBottom w:val="0"/>
      <w:divBdr>
        <w:top w:val="none" w:sz="0" w:space="0" w:color="auto"/>
        <w:left w:val="none" w:sz="0" w:space="0" w:color="auto"/>
        <w:bottom w:val="none" w:sz="0" w:space="0" w:color="auto"/>
        <w:right w:val="none" w:sz="0" w:space="0" w:color="auto"/>
      </w:divBdr>
      <w:divsChild>
        <w:div w:id="323358990">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314604265">
      <w:bodyDiv w:val="1"/>
      <w:marLeft w:val="0"/>
      <w:marRight w:val="0"/>
      <w:marTop w:val="0"/>
      <w:marBottom w:val="0"/>
      <w:divBdr>
        <w:top w:val="none" w:sz="0" w:space="0" w:color="auto"/>
        <w:left w:val="none" w:sz="0" w:space="0" w:color="auto"/>
        <w:bottom w:val="none" w:sz="0" w:space="0" w:color="auto"/>
        <w:right w:val="none" w:sz="0" w:space="0" w:color="auto"/>
      </w:divBdr>
      <w:divsChild>
        <w:div w:id="1397825624">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318120165">
      <w:bodyDiv w:val="1"/>
      <w:marLeft w:val="0"/>
      <w:marRight w:val="0"/>
      <w:marTop w:val="0"/>
      <w:marBottom w:val="0"/>
      <w:divBdr>
        <w:top w:val="none" w:sz="0" w:space="0" w:color="auto"/>
        <w:left w:val="none" w:sz="0" w:space="0" w:color="auto"/>
        <w:bottom w:val="none" w:sz="0" w:space="0" w:color="auto"/>
        <w:right w:val="none" w:sz="0" w:space="0" w:color="auto"/>
      </w:divBdr>
    </w:div>
    <w:div w:id="323431561">
      <w:bodyDiv w:val="1"/>
      <w:marLeft w:val="0"/>
      <w:marRight w:val="0"/>
      <w:marTop w:val="0"/>
      <w:marBottom w:val="0"/>
      <w:divBdr>
        <w:top w:val="none" w:sz="0" w:space="0" w:color="auto"/>
        <w:left w:val="none" w:sz="0" w:space="0" w:color="auto"/>
        <w:bottom w:val="none" w:sz="0" w:space="0" w:color="auto"/>
        <w:right w:val="none" w:sz="0" w:space="0" w:color="auto"/>
      </w:divBdr>
    </w:div>
    <w:div w:id="326173246">
      <w:bodyDiv w:val="1"/>
      <w:marLeft w:val="0"/>
      <w:marRight w:val="0"/>
      <w:marTop w:val="0"/>
      <w:marBottom w:val="0"/>
      <w:divBdr>
        <w:top w:val="none" w:sz="0" w:space="0" w:color="auto"/>
        <w:left w:val="none" w:sz="0" w:space="0" w:color="auto"/>
        <w:bottom w:val="none" w:sz="0" w:space="0" w:color="auto"/>
        <w:right w:val="none" w:sz="0" w:space="0" w:color="auto"/>
      </w:divBdr>
    </w:div>
    <w:div w:id="326712071">
      <w:bodyDiv w:val="1"/>
      <w:marLeft w:val="0"/>
      <w:marRight w:val="0"/>
      <w:marTop w:val="0"/>
      <w:marBottom w:val="0"/>
      <w:divBdr>
        <w:top w:val="none" w:sz="0" w:space="0" w:color="auto"/>
        <w:left w:val="none" w:sz="0" w:space="0" w:color="auto"/>
        <w:bottom w:val="none" w:sz="0" w:space="0" w:color="auto"/>
        <w:right w:val="none" w:sz="0" w:space="0" w:color="auto"/>
      </w:divBdr>
    </w:div>
    <w:div w:id="331688858">
      <w:bodyDiv w:val="1"/>
      <w:marLeft w:val="0"/>
      <w:marRight w:val="0"/>
      <w:marTop w:val="0"/>
      <w:marBottom w:val="0"/>
      <w:divBdr>
        <w:top w:val="none" w:sz="0" w:space="0" w:color="auto"/>
        <w:left w:val="none" w:sz="0" w:space="0" w:color="auto"/>
        <w:bottom w:val="none" w:sz="0" w:space="0" w:color="auto"/>
        <w:right w:val="none" w:sz="0" w:space="0" w:color="auto"/>
      </w:divBdr>
    </w:div>
    <w:div w:id="334722350">
      <w:bodyDiv w:val="1"/>
      <w:marLeft w:val="0"/>
      <w:marRight w:val="0"/>
      <w:marTop w:val="0"/>
      <w:marBottom w:val="0"/>
      <w:divBdr>
        <w:top w:val="none" w:sz="0" w:space="0" w:color="auto"/>
        <w:left w:val="none" w:sz="0" w:space="0" w:color="auto"/>
        <w:bottom w:val="none" w:sz="0" w:space="0" w:color="auto"/>
        <w:right w:val="none" w:sz="0" w:space="0" w:color="auto"/>
      </w:divBdr>
    </w:div>
    <w:div w:id="340938578">
      <w:bodyDiv w:val="1"/>
      <w:marLeft w:val="0"/>
      <w:marRight w:val="0"/>
      <w:marTop w:val="0"/>
      <w:marBottom w:val="0"/>
      <w:divBdr>
        <w:top w:val="none" w:sz="0" w:space="0" w:color="auto"/>
        <w:left w:val="none" w:sz="0" w:space="0" w:color="auto"/>
        <w:bottom w:val="none" w:sz="0" w:space="0" w:color="auto"/>
        <w:right w:val="none" w:sz="0" w:space="0" w:color="auto"/>
      </w:divBdr>
      <w:divsChild>
        <w:div w:id="641884988">
          <w:blockQuote w:val="1"/>
          <w:marLeft w:val="537"/>
          <w:marRight w:val="0"/>
          <w:marTop w:val="156"/>
          <w:marBottom w:val="156"/>
          <w:divBdr>
            <w:top w:val="none" w:sz="0" w:space="0" w:color="auto"/>
            <w:left w:val="single" w:sz="18" w:space="7" w:color="2E68AA"/>
            <w:bottom w:val="none" w:sz="0" w:space="0" w:color="auto"/>
            <w:right w:val="none" w:sz="0" w:space="0" w:color="auto"/>
          </w:divBdr>
        </w:div>
      </w:divsChild>
    </w:div>
    <w:div w:id="344483667">
      <w:bodyDiv w:val="1"/>
      <w:marLeft w:val="0"/>
      <w:marRight w:val="0"/>
      <w:marTop w:val="0"/>
      <w:marBottom w:val="0"/>
      <w:divBdr>
        <w:top w:val="none" w:sz="0" w:space="0" w:color="auto"/>
        <w:left w:val="none" w:sz="0" w:space="0" w:color="auto"/>
        <w:bottom w:val="none" w:sz="0" w:space="0" w:color="auto"/>
        <w:right w:val="none" w:sz="0" w:space="0" w:color="auto"/>
      </w:divBdr>
      <w:divsChild>
        <w:div w:id="266013129">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2611040">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2099406792">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85618674">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023943014">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349648981">
      <w:bodyDiv w:val="1"/>
      <w:marLeft w:val="0"/>
      <w:marRight w:val="0"/>
      <w:marTop w:val="0"/>
      <w:marBottom w:val="0"/>
      <w:divBdr>
        <w:top w:val="none" w:sz="0" w:space="0" w:color="auto"/>
        <w:left w:val="none" w:sz="0" w:space="0" w:color="auto"/>
        <w:bottom w:val="none" w:sz="0" w:space="0" w:color="auto"/>
        <w:right w:val="none" w:sz="0" w:space="0" w:color="auto"/>
      </w:divBdr>
    </w:div>
    <w:div w:id="350883288">
      <w:bodyDiv w:val="1"/>
      <w:marLeft w:val="0"/>
      <w:marRight w:val="0"/>
      <w:marTop w:val="0"/>
      <w:marBottom w:val="0"/>
      <w:divBdr>
        <w:top w:val="none" w:sz="0" w:space="0" w:color="auto"/>
        <w:left w:val="none" w:sz="0" w:space="0" w:color="auto"/>
        <w:bottom w:val="none" w:sz="0" w:space="0" w:color="auto"/>
        <w:right w:val="none" w:sz="0" w:space="0" w:color="auto"/>
      </w:divBdr>
      <w:divsChild>
        <w:div w:id="1473715680">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352615392">
      <w:bodyDiv w:val="1"/>
      <w:marLeft w:val="0"/>
      <w:marRight w:val="0"/>
      <w:marTop w:val="0"/>
      <w:marBottom w:val="0"/>
      <w:divBdr>
        <w:top w:val="none" w:sz="0" w:space="0" w:color="auto"/>
        <w:left w:val="none" w:sz="0" w:space="0" w:color="auto"/>
        <w:bottom w:val="none" w:sz="0" w:space="0" w:color="auto"/>
        <w:right w:val="none" w:sz="0" w:space="0" w:color="auto"/>
      </w:divBdr>
    </w:div>
    <w:div w:id="359628012">
      <w:bodyDiv w:val="1"/>
      <w:marLeft w:val="0"/>
      <w:marRight w:val="0"/>
      <w:marTop w:val="0"/>
      <w:marBottom w:val="0"/>
      <w:divBdr>
        <w:top w:val="none" w:sz="0" w:space="0" w:color="auto"/>
        <w:left w:val="none" w:sz="0" w:space="0" w:color="auto"/>
        <w:bottom w:val="none" w:sz="0" w:space="0" w:color="auto"/>
        <w:right w:val="none" w:sz="0" w:space="0" w:color="auto"/>
      </w:divBdr>
    </w:div>
    <w:div w:id="364256483">
      <w:bodyDiv w:val="1"/>
      <w:marLeft w:val="0"/>
      <w:marRight w:val="0"/>
      <w:marTop w:val="0"/>
      <w:marBottom w:val="0"/>
      <w:divBdr>
        <w:top w:val="none" w:sz="0" w:space="0" w:color="auto"/>
        <w:left w:val="none" w:sz="0" w:space="0" w:color="auto"/>
        <w:bottom w:val="none" w:sz="0" w:space="0" w:color="auto"/>
        <w:right w:val="none" w:sz="0" w:space="0" w:color="auto"/>
      </w:divBdr>
      <w:divsChild>
        <w:div w:id="1230652545">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373165220">
      <w:bodyDiv w:val="1"/>
      <w:marLeft w:val="0"/>
      <w:marRight w:val="0"/>
      <w:marTop w:val="0"/>
      <w:marBottom w:val="0"/>
      <w:divBdr>
        <w:top w:val="none" w:sz="0" w:space="0" w:color="auto"/>
        <w:left w:val="none" w:sz="0" w:space="0" w:color="auto"/>
        <w:bottom w:val="none" w:sz="0" w:space="0" w:color="auto"/>
        <w:right w:val="none" w:sz="0" w:space="0" w:color="auto"/>
      </w:divBdr>
    </w:div>
    <w:div w:id="377557074">
      <w:bodyDiv w:val="1"/>
      <w:marLeft w:val="0"/>
      <w:marRight w:val="0"/>
      <w:marTop w:val="0"/>
      <w:marBottom w:val="0"/>
      <w:divBdr>
        <w:top w:val="none" w:sz="0" w:space="0" w:color="auto"/>
        <w:left w:val="none" w:sz="0" w:space="0" w:color="auto"/>
        <w:bottom w:val="none" w:sz="0" w:space="0" w:color="auto"/>
        <w:right w:val="none" w:sz="0" w:space="0" w:color="auto"/>
      </w:divBdr>
    </w:div>
    <w:div w:id="378285803">
      <w:bodyDiv w:val="1"/>
      <w:marLeft w:val="0"/>
      <w:marRight w:val="0"/>
      <w:marTop w:val="0"/>
      <w:marBottom w:val="0"/>
      <w:divBdr>
        <w:top w:val="none" w:sz="0" w:space="0" w:color="auto"/>
        <w:left w:val="none" w:sz="0" w:space="0" w:color="auto"/>
        <w:bottom w:val="none" w:sz="0" w:space="0" w:color="auto"/>
        <w:right w:val="none" w:sz="0" w:space="0" w:color="auto"/>
      </w:divBdr>
    </w:div>
    <w:div w:id="380446412">
      <w:bodyDiv w:val="1"/>
      <w:marLeft w:val="0"/>
      <w:marRight w:val="0"/>
      <w:marTop w:val="0"/>
      <w:marBottom w:val="0"/>
      <w:divBdr>
        <w:top w:val="none" w:sz="0" w:space="0" w:color="auto"/>
        <w:left w:val="none" w:sz="0" w:space="0" w:color="auto"/>
        <w:bottom w:val="none" w:sz="0" w:space="0" w:color="auto"/>
        <w:right w:val="none" w:sz="0" w:space="0" w:color="auto"/>
      </w:divBdr>
    </w:div>
    <w:div w:id="380830885">
      <w:bodyDiv w:val="1"/>
      <w:marLeft w:val="0"/>
      <w:marRight w:val="0"/>
      <w:marTop w:val="0"/>
      <w:marBottom w:val="0"/>
      <w:divBdr>
        <w:top w:val="none" w:sz="0" w:space="0" w:color="auto"/>
        <w:left w:val="none" w:sz="0" w:space="0" w:color="auto"/>
        <w:bottom w:val="none" w:sz="0" w:space="0" w:color="auto"/>
        <w:right w:val="none" w:sz="0" w:space="0" w:color="auto"/>
      </w:divBdr>
    </w:div>
    <w:div w:id="383798904">
      <w:bodyDiv w:val="1"/>
      <w:marLeft w:val="0"/>
      <w:marRight w:val="0"/>
      <w:marTop w:val="0"/>
      <w:marBottom w:val="0"/>
      <w:divBdr>
        <w:top w:val="none" w:sz="0" w:space="0" w:color="auto"/>
        <w:left w:val="none" w:sz="0" w:space="0" w:color="auto"/>
        <w:bottom w:val="none" w:sz="0" w:space="0" w:color="auto"/>
        <w:right w:val="none" w:sz="0" w:space="0" w:color="auto"/>
      </w:divBdr>
      <w:divsChild>
        <w:div w:id="913122103">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400451542">
      <w:bodyDiv w:val="1"/>
      <w:marLeft w:val="0"/>
      <w:marRight w:val="0"/>
      <w:marTop w:val="0"/>
      <w:marBottom w:val="0"/>
      <w:divBdr>
        <w:top w:val="none" w:sz="0" w:space="0" w:color="auto"/>
        <w:left w:val="none" w:sz="0" w:space="0" w:color="auto"/>
        <w:bottom w:val="none" w:sz="0" w:space="0" w:color="auto"/>
        <w:right w:val="none" w:sz="0" w:space="0" w:color="auto"/>
      </w:divBdr>
    </w:div>
    <w:div w:id="400560361">
      <w:bodyDiv w:val="1"/>
      <w:marLeft w:val="0"/>
      <w:marRight w:val="0"/>
      <w:marTop w:val="0"/>
      <w:marBottom w:val="0"/>
      <w:divBdr>
        <w:top w:val="none" w:sz="0" w:space="0" w:color="auto"/>
        <w:left w:val="none" w:sz="0" w:space="0" w:color="auto"/>
        <w:bottom w:val="none" w:sz="0" w:space="0" w:color="auto"/>
        <w:right w:val="none" w:sz="0" w:space="0" w:color="auto"/>
      </w:divBdr>
      <w:divsChild>
        <w:div w:id="1290279256">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505784354">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402917799">
      <w:bodyDiv w:val="1"/>
      <w:marLeft w:val="0"/>
      <w:marRight w:val="0"/>
      <w:marTop w:val="0"/>
      <w:marBottom w:val="0"/>
      <w:divBdr>
        <w:top w:val="none" w:sz="0" w:space="0" w:color="auto"/>
        <w:left w:val="none" w:sz="0" w:space="0" w:color="auto"/>
        <w:bottom w:val="none" w:sz="0" w:space="0" w:color="auto"/>
        <w:right w:val="none" w:sz="0" w:space="0" w:color="auto"/>
      </w:divBdr>
    </w:div>
    <w:div w:id="407308085">
      <w:bodyDiv w:val="1"/>
      <w:marLeft w:val="0"/>
      <w:marRight w:val="0"/>
      <w:marTop w:val="0"/>
      <w:marBottom w:val="0"/>
      <w:divBdr>
        <w:top w:val="none" w:sz="0" w:space="0" w:color="auto"/>
        <w:left w:val="none" w:sz="0" w:space="0" w:color="auto"/>
        <w:bottom w:val="none" w:sz="0" w:space="0" w:color="auto"/>
        <w:right w:val="none" w:sz="0" w:space="0" w:color="auto"/>
      </w:divBdr>
      <w:divsChild>
        <w:div w:id="1284269958">
          <w:marLeft w:val="0"/>
          <w:marRight w:val="0"/>
          <w:marTop w:val="150"/>
          <w:marBottom w:val="0"/>
          <w:divBdr>
            <w:top w:val="none" w:sz="0" w:space="0" w:color="auto"/>
            <w:left w:val="none" w:sz="0" w:space="0" w:color="auto"/>
            <w:bottom w:val="none" w:sz="0" w:space="0" w:color="auto"/>
            <w:right w:val="none" w:sz="0" w:space="0" w:color="auto"/>
          </w:divBdr>
        </w:div>
        <w:div w:id="1570923104">
          <w:marLeft w:val="0"/>
          <w:marRight w:val="0"/>
          <w:marTop w:val="150"/>
          <w:marBottom w:val="0"/>
          <w:divBdr>
            <w:top w:val="none" w:sz="0" w:space="0" w:color="auto"/>
            <w:left w:val="none" w:sz="0" w:space="0" w:color="auto"/>
            <w:bottom w:val="none" w:sz="0" w:space="0" w:color="auto"/>
            <w:right w:val="none" w:sz="0" w:space="0" w:color="auto"/>
          </w:divBdr>
        </w:div>
        <w:div w:id="1523788110">
          <w:marLeft w:val="0"/>
          <w:marRight w:val="0"/>
          <w:marTop w:val="150"/>
          <w:marBottom w:val="0"/>
          <w:divBdr>
            <w:top w:val="none" w:sz="0" w:space="0" w:color="auto"/>
            <w:left w:val="none" w:sz="0" w:space="0" w:color="auto"/>
            <w:bottom w:val="none" w:sz="0" w:space="0" w:color="auto"/>
            <w:right w:val="none" w:sz="0" w:space="0" w:color="auto"/>
          </w:divBdr>
        </w:div>
        <w:div w:id="809009067">
          <w:blockQuote w:val="1"/>
          <w:marLeft w:val="0"/>
          <w:marRight w:val="0"/>
          <w:marTop w:val="150"/>
          <w:marBottom w:val="0"/>
          <w:divBdr>
            <w:top w:val="none" w:sz="0" w:space="0" w:color="auto"/>
            <w:left w:val="single" w:sz="6" w:space="15" w:color="CCCCCC"/>
            <w:bottom w:val="none" w:sz="0" w:space="0" w:color="auto"/>
            <w:right w:val="none" w:sz="0" w:space="0" w:color="auto"/>
          </w:divBdr>
        </w:div>
        <w:div w:id="1884563095">
          <w:blockQuote w:val="1"/>
          <w:marLeft w:val="0"/>
          <w:marRight w:val="0"/>
          <w:marTop w:val="150"/>
          <w:marBottom w:val="0"/>
          <w:divBdr>
            <w:top w:val="none" w:sz="0" w:space="0" w:color="auto"/>
            <w:left w:val="single" w:sz="6" w:space="15" w:color="CCCCCC"/>
            <w:bottom w:val="none" w:sz="0" w:space="0" w:color="auto"/>
            <w:right w:val="none" w:sz="0" w:space="0" w:color="auto"/>
          </w:divBdr>
        </w:div>
        <w:div w:id="299269388">
          <w:blockQuote w:val="1"/>
          <w:marLeft w:val="285"/>
          <w:marRight w:val="0"/>
          <w:marTop w:val="150"/>
          <w:marBottom w:val="0"/>
          <w:divBdr>
            <w:top w:val="none" w:sz="0" w:space="0" w:color="auto"/>
            <w:left w:val="single" w:sz="6" w:space="15" w:color="CCCCCC"/>
            <w:bottom w:val="none" w:sz="0" w:space="0" w:color="auto"/>
            <w:right w:val="none" w:sz="0" w:space="0" w:color="auto"/>
          </w:divBdr>
        </w:div>
        <w:div w:id="96798509">
          <w:blockQuote w:val="1"/>
          <w:marLeft w:val="0"/>
          <w:marRight w:val="0"/>
          <w:marTop w:val="150"/>
          <w:marBottom w:val="0"/>
          <w:divBdr>
            <w:top w:val="none" w:sz="0" w:space="0" w:color="auto"/>
            <w:left w:val="single" w:sz="6" w:space="15" w:color="CCCCCC"/>
            <w:bottom w:val="none" w:sz="0" w:space="0" w:color="auto"/>
            <w:right w:val="none" w:sz="0" w:space="0" w:color="auto"/>
          </w:divBdr>
        </w:div>
      </w:divsChild>
    </w:div>
    <w:div w:id="409350434">
      <w:bodyDiv w:val="1"/>
      <w:marLeft w:val="0"/>
      <w:marRight w:val="0"/>
      <w:marTop w:val="0"/>
      <w:marBottom w:val="0"/>
      <w:divBdr>
        <w:top w:val="none" w:sz="0" w:space="0" w:color="auto"/>
        <w:left w:val="none" w:sz="0" w:space="0" w:color="auto"/>
        <w:bottom w:val="none" w:sz="0" w:space="0" w:color="auto"/>
        <w:right w:val="none" w:sz="0" w:space="0" w:color="auto"/>
      </w:divBdr>
    </w:div>
    <w:div w:id="410855480">
      <w:bodyDiv w:val="1"/>
      <w:marLeft w:val="0"/>
      <w:marRight w:val="0"/>
      <w:marTop w:val="0"/>
      <w:marBottom w:val="0"/>
      <w:divBdr>
        <w:top w:val="none" w:sz="0" w:space="0" w:color="auto"/>
        <w:left w:val="none" w:sz="0" w:space="0" w:color="auto"/>
        <w:bottom w:val="none" w:sz="0" w:space="0" w:color="auto"/>
        <w:right w:val="none" w:sz="0" w:space="0" w:color="auto"/>
      </w:divBdr>
    </w:div>
    <w:div w:id="411974655">
      <w:bodyDiv w:val="1"/>
      <w:marLeft w:val="0"/>
      <w:marRight w:val="0"/>
      <w:marTop w:val="0"/>
      <w:marBottom w:val="0"/>
      <w:divBdr>
        <w:top w:val="none" w:sz="0" w:space="0" w:color="auto"/>
        <w:left w:val="none" w:sz="0" w:space="0" w:color="auto"/>
        <w:bottom w:val="none" w:sz="0" w:space="0" w:color="auto"/>
        <w:right w:val="none" w:sz="0" w:space="0" w:color="auto"/>
      </w:divBdr>
      <w:divsChild>
        <w:div w:id="2143184680">
          <w:blockQuote w:val="1"/>
          <w:marLeft w:val="0"/>
          <w:marRight w:val="0"/>
          <w:marTop w:val="150"/>
          <w:marBottom w:val="0"/>
          <w:divBdr>
            <w:top w:val="none" w:sz="0" w:space="0" w:color="auto"/>
            <w:left w:val="single" w:sz="36" w:space="15" w:color="657B83"/>
            <w:bottom w:val="none" w:sz="0" w:space="0" w:color="auto"/>
            <w:right w:val="none" w:sz="0" w:space="0" w:color="auto"/>
          </w:divBdr>
        </w:div>
        <w:div w:id="1400787924">
          <w:blockQuote w:val="1"/>
          <w:marLeft w:val="0"/>
          <w:marRight w:val="0"/>
          <w:marTop w:val="150"/>
          <w:marBottom w:val="0"/>
          <w:divBdr>
            <w:top w:val="none" w:sz="0" w:space="0" w:color="auto"/>
            <w:left w:val="single" w:sz="36" w:space="15" w:color="657B83"/>
            <w:bottom w:val="none" w:sz="0" w:space="0" w:color="auto"/>
            <w:right w:val="none" w:sz="0" w:space="0" w:color="auto"/>
          </w:divBdr>
        </w:div>
        <w:div w:id="503781888">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418454936">
      <w:bodyDiv w:val="1"/>
      <w:marLeft w:val="0"/>
      <w:marRight w:val="0"/>
      <w:marTop w:val="0"/>
      <w:marBottom w:val="0"/>
      <w:divBdr>
        <w:top w:val="none" w:sz="0" w:space="0" w:color="auto"/>
        <w:left w:val="none" w:sz="0" w:space="0" w:color="auto"/>
        <w:bottom w:val="none" w:sz="0" w:space="0" w:color="auto"/>
        <w:right w:val="none" w:sz="0" w:space="0" w:color="auto"/>
      </w:divBdr>
    </w:div>
    <w:div w:id="419063897">
      <w:bodyDiv w:val="1"/>
      <w:marLeft w:val="0"/>
      <w:marRight w:val="0"/>
      <w:marTop w:val="0"/>
      <w:marBottom w:val="0"/>
      <w:divBdr>
        <w:top w:val="none" w:sz="0" w:space="0" w:color="auto"/>
        <w:left w:val="none" w:sz="0" w:space="0" w:color="auto"/>
        <w:bottom w:val="none" w:sz="0" w:space="0" w:color="auto"/>
        <w:right w:val="none" w:sz="0" w:space="0" w:color="auto"/>
      </w:divBdr>
      <w:divsChild>
        <w:div w:id="1602909608">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713728177">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847140516">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79571308">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424308789">
      <w:bodyDiv w:val="1"/>
      <w:marLeft w:val="0"/>
      <w:marRight w:val="0"/>
      <w:marTop w:val="0"/>
      <w:marBottom w:val="0"/>
      <w:divBdr>
        <w:top w:val="none" w:sz="0" w:space="0" w:color="auto"/>
        <w:left w:val="none" w:sz="0" w:space="0" w:color="auto"/>
        <w:bottom w:val="none" w:sz="0" w:space="0" w:color="auto"/>
        <w:right w:val="none" w:sz="0" w:space="0" w:color="auto"/>
      </w:divBdr>
      <w:divsChild>
        <w:div w:id="1799493447">
          <w:marLeft w:val="0"/>
          <w:marRight w:val="0"/>
          <w:marTop w:val="0"/>
          <w:marBottom w:val="0"/>
          <w:divBdr>
            <w:top w:val="none" w:sz="0" w:space="0" w:color="auto"/>
            <w:left w:val="none" w:sz="0" w:space="0" w:color="auto"/>
            <w:bottom w:val="none" w:sz="0" w:space="0" w:color="auto"/>
            <w:right w:val="none" w:sz="0" w:space="0" w:color="auto"/>
          </w:divBdr>
        </w:div>
      </w:divsChild>
    </w:div>
    <w:div w:id="437333965">
      <w:bodyDiv w:val="1"/>
      <w:marLeft w:val="0"/>
      <w:marRight w:val="0"/>
      <w:marTop w:val="0"/>
      <w:marBottom w:val="0"/>
      <w:divBdr>
        <w:top w:val="none" w:sz="0" w:space="0" w:color="auto"/>
        <w:left w:val="none" w:sz="0" w:space="0" w:color="auto"/>
        <w:bottom w:val="none" w:sz="0" w:space="0" w:color="auto"/>
        <w:right w:val="none" w:sz="0" w:space="0" w:color="auto"/>
      </w:divBdr>
    </w:div>
    <w:div w:id="437530778">
      <w:bodyDiv w:val="1"/>
      <w:marLeft w:val="0"/>
      <w:marRight w:val="0"/>
      <w:marTop w:val="0"/>
      <w:marBottom w:val="0"/>
      <w:divBdr>
        <w:top w:val="none" w:sz="0" w:space="0" w:color="auto"/>
        <w:left w:val="none" w:sz="0" w:space="0" w:color="auto"/>
        <w:bottom w:val="none" w:sz="0" w:space="0" w:color="auto"/>
        <w:right w:val="none" w:sz="0" w:space="0" w:color="auto"/>
      </w:divBdr>
    </w:div>
    <w:div w:id="437717652">
      <w:bodyDiv w:val="1"/>
      <w:marLeft w:val="0"/>
      <w:marRight w:val="0"/>
      <w:marTop w:val="0"/>
      <w:marBottom w:val="0"/>
      <w:divBdr>
        <w:top w:val="none" w:sz="0" w:space="0" w:color="auto"/>
        <w:left w:val="none" w:sz="0" w:space="0" w:color="auto"/>
        <w:bottom w:val="none" w:sz="0" w:space="0" w:color="auto"/>
        <w:right w:val="none" w:sz="0" w:space="0" w:color="auto"/>
      </w:divBdr>
    </w:div>
    <w:div w:id="438835473">
      <w:bodyDiv w:val="1"/>
      <w:marLeft w:val="0"/>
      <w:marRight w:val="0"/>
      <w:marTop w:val="0"/>
      <w:marBottom w:val="0"/>
      <w:divBdr>
        <w:top w:val="none" w:sz="0" w:space="0" w:color="auto"/>
        <w:left w:val="none" w:sz="0" w:space="0" w:color="auto"/>
        <w:bottom w:val="none" w:sz="0" w:space="0" w:color="auto"/>
        <w:right w:val="none" w:sz="0" w:space="0" w:color="auto"/>
      </w:divBdr>
    </w:div>
    <w:div w:id="438837994">
      <w:bodyDiv w:val="1"/>
      <w:marLeft w:val="0"/>
      <w:marRight w:val="0"/>
      <w:marTop w:val="0"/>
      <w:marBottom w:val="0"/>
      <w:divBdr>
        <w:top w:val="none" w:sz="0" w:space="0" w:color="auto"/>
        <w:left w:val="none" w:sz="0" w:space="0" w:color="auto"/>
        <w:bottom w:val="none" w:sz="0" w:space="0" w:color="auto"/>
        <w:right w:val="none" w:sz="0" w:space="0" w:color="auto"/>
      </w:divBdr>
    </w:div>
    <w:div w:id="440105139">
      <w:bodyDiv w:val="1"/>
      <w:marLeft w:val="0"/>
      <w:marRight w:val="0"/>
      <w:marTop w:val="0"/>
      <w:marBottom w:val="0"/>
      <w:divBdr>
        <w:top w:val="none" w:sz="0" w:space="0" w:color="auto"/>
        <w:left w:val="none" w:sz="0" w:space="0" w:color="auto"/>
        <w:bottom w:val="none" w:sz="0" w:space="0" w:color="auto"/>
        <w:right w:val="none" w:sz="0" w:space="0" w:color="auto"/>
      </w:divBdr>
    </w:div>
    <w:div w:id="443768425">
      <w:bodyDiv w:val="1"/>
      <w:marLeft w:val="0"/>
      <w:marRight w:val="0"/>
      <w:marTop w:val="0"/>
      <w:marBottom w:val="0"/>
      <w:divBdr>
        <w:top w:val="none" w:sz="0" w:space="0" w:color="auto"/>
        <w:left w:val="none" w:sz="0" w:space="0" w:color="auto"/>
        <w:bottom w:val="none" w:sz="0" w:space="0" w:color="auto"/>
        <w:right w:val="none" w:sz="0" w:space="0" w:color="auto"/>
      </w:divBdr>
      <w:divsChild>
        <w:div w:id="717244092">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115179238">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281573356">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527568197">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444739648">
      <w:bodyDiv w:val="1"/>
      <w:marLeft w:val="0"/>
      <w:marRight w:val="0"/>
      <w:marTop w:val="0"/>
      <w:marBottom w:val="0"/>
      <w:divBdr>
        <w:top w:val="none" w:sz="0" w:space="0" w:color="auto"/>
        <w:left w:val="none" w:sz="0" w:space="0" w:color="auto"/>
        <w:bottom w:val="none" w:sz="0" w:space="0" w:color="auto"/>
        <w:right w:val="none" w:sz="0" w:space="0" w:color="auto"/>
      </w:divBdr>
    </w:div>
    <w:div w:id="446899134">
      <w:bodyDiv w:val="1"/>
      <w:marLeft w:val="0"/>
      <w:marRight w:val="0"/>
      <w:marTop w:val="0"/>
      <w:marBottom w:val="0"/>
      <w:divBdr>
        <w:top w:val="none" w:sz="0" w:space="0" w:color="auto"/>
        <w:left w:val="none" w:sz="0" w:space="0" w:color="auto"/>
        <w:bottom w:val="none" w:sz="0" w:space="0" w:color="auto"/>
        <w:right w:val="none" w:sz="0" w:space="0" w:color="auto"/>
      </w:divBdr>
    </w:div>
    <w:div w:id="448626497">
      <w:bodyDiv w:val="1"/>
      <w:marLeft w:val="0"/>
      <w:marRight w:val="0"/>
      <w:marTop w:val="0"/>
      <w:marBottom w:val="0"/>
      <w:divBdr>
        <w:top w:val="none" w:sz="0" w:space="0" w:color="auto"/>
        <w:left w:val="none" w:sz="0" w:space="0" w:color="auto"/>
        <w:bottom w:val="none" w:sz="0" w:space="0" w:color="auto"/>
        <w:right w:val="none" w:sz="0" w:space="0" w:color="auto"/>
      </w:divBdr>
    </w:div>
    <w:div w:id="455677732">
      <w:bodyDiv w:val="1"/>
      <w:marLeft w:val="0"/>
      <w:marRight w:val="0"/>
      <w:marTop w:val="0"/>
      <w:marBottom w:val="0"/>
      <w:divBdr>
        <w:top w:val="none" w:sz="0" w:space="0" w:color="auto"/>
        <w:left w:val="none" w:sz="0" w:space="0" w:color="auto"/>
        <w:bottom w:val="none" w:sz="0" w:space="0" w:color="auto"/>
        <w:right w:val="none" w:sz="0" w:space="0" w:color="auto"/>
      </w:divBdr>
      <w:divsChild>
        <w:div w:id="1247223927">
          <w:blockQuote w:val="1"/>
          <w:marLeft w:val="0"/>
          <w:marRight w:val="0"/>
          <w:marTop w:val="150"/>
          <w:marBottom w:val="0"/>
          <w:divBdr>
            <w:top w:val="none" w:sz="0" w:space="0" w:color="auto"/>
            <w:left w:val="single" w:sz="36" w:space="15" w:color="657B83"/>
            <w:bottom w:val="none" w:sz="0" w:space="0" w:color="auto"/>
            <w:right w:val="none" w:sz="0" w:space="0" w:color="auto"/>
          </w:divBdr>
        </w:div>
        <w:div w:id="168906485">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458646064">
      <w:bodyDiv w:val="1"/>
      <w:marLeft w:val="0"/>
      <w:marRight w:val="0"/>
      <w:marTop w:val="0"/>
      <w:marBottom w:val="0"/>
      <w:divBdr>
        <w:top w:val="none" w:sz="0" w:space="0" w:color="auto"/>
        <w:left w:val="none" w:sz="0" w:space="0" w:color="auto"/>
        <w:bottom w:val="none" w:sz="0" w:space="0" w:color="auto"/>
        <w:right w:val="none" w:sz="0" w:space="0" w:color="auto"/>
      </w:divBdr>
    </w:div>
    <w:div w:id="459956527">
      <w:bodyDiv w:val="1"/>
      <w:marLeft w:val="0"/>
      <w:marRight w:val="0"/>
      <w:marTop w:val="0"/>
      <w:marBottom w:val="0"/>
      <w:divBdr>
        <w:top w:val="none" w:sz="0" w:space="0" w:color="auto"/>
        <w:left w:val="none" w:sz="0" w:space="0" w:color="auto"/>
        <w:bottom w:val="none" w:sz="0" w:space="0" w:color="auto"/>
        <w:right w:val="none" w:sz="0" w:space="0" w:color="auto"/>
      </w:divBdr>
    </w:div>
    <w:div w:id="460078158">
      <w:bodyDiv w:val="1"/>
      <w:marLeft w:val="0"/>
      <w:marRight w:val="0"/>
      <w:marTop w:val="0"/>
      <w:marBottom w:val="0"/>
      <w:divBdr>
        <w:top w:val="none" w:sz="0" w:space="0" w:color="auto"/>
        <w:left w:val="none" w:sz="0" w:space="0" w:color="auto"/>
        <w:bottom w:val="none" w:sz="0" w:space="0" w:color="auto"/>
        <w:right w:val="none" w:sz="0" w:space="0" w:color="auto"/>
      </w:divBdr>
      <w:divsChild>
        <w:div w:id="51972006">
          <w:blockQuote w:val="1"/>
          <w:marLeft w:val="0"/>
          <w:marRight w:val="0"/>
          <w:marTop w:val="150"/>
          <w:marBottom w:val="0"/>
          <w:divBdr>
            <w:top w:val="none" w:sz="0" w:space="0" w:color="auto"/>
            <w:left w:val="single" w:sz="36" w:space="15" w:color="657B83"/>
            <w:bottom w:val="none" w:sz="0" w:space="0" w:color="auto"/>
            <w:right w:val="none" w:sz="0" w:space="0" w:color="auto"/>
          </w:divBdr>
        </w:div>
        <w:div w:id="1704624031">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461264613">
      <w:bodyDiv w:val="1"/>
      <w:marLeft w:val="0"/>
      <w:marRight w:val="0"/>
      <w:marTop w:val="0"/>
      <w:marBottom w:val="0"/>
      <w:divBdr>
        <w:top w:val="none" w:sz="0" w:space="0" w:color="auto"/>
        <w:left w:val="none" w:sz="0" w:space="0" w:color="auto"/>
        <w:bottom w:val="none" w:sz="0" w:space="0" w:color="auto"/>
        <w:right w:val="none" w:sz="0" w:space="0" w:color="auto"/>
      </w:divBdr>
    </w:div>
    <w:div w:id="462961411">
      <w:bodyDiv w:val="1"/>
      <w:marLeft w:val="0"/>
      <w:marRight w:val="0"/>
      <w:marTop w:val="0"/>
      <w:marBottom w:val="0"/>
      <w:divBdr>
        <w:top w:val="none" w:sz="0" w:space="0" w:color="auto"/>
        <w:left w:val="none" w:sz="0" w:space="0" w:color="auto"/>
        <w:bottom w:val="none" w:sz="0" w:space="0" w:color="auto"/>
        <w:right w:val="none" w:sz="0" w:space="0" w:color="auto"/>
      </w:divBdr>
    </w:div>
    <w:div w:id="469909894">
      <w:bodyDiv w:val="1"/>
      <w:marLeft w:val="0"/>
      <w:marRight w:val="0"/>
      <w:marTop w:val="0"/>
      <w:marBottom w:val="0"/>
      <w:divBdr>
        <w:top w:val="none" w:sz="0" w:space="0" w:color="auto"/>
        <w:left w:val="none" w:sz="0" w:space="0" w:color="auto"/>
        <w:bottom w:val="none" w:sz="0" w:space="0" w:color="auto"/>
        <w:right w:val="none" w:sz="0" w:space="0" w:color="auto"/>
      </w:divBdr>
    </w:div>
    <w:div w:id="472527567">
      <w:bodyDiv w:val="1"/>
      <w:marLeft w:val="0"/>
      <w:marRight w:val="0"/>
      <w:marTop w:val="0"/>
      <w:marBottom w:val="0"/>
      <w:divBdr>
        <w:top w:val="none" w:sz="0" w:space="0" w:color="auto"/>
        <w:left w:val="none" w:sz="0" w:space="0" w:color="auto"/>
        <w:bottom w:val="none" w:sz="0" w:space="0" w:color="auto"/>
        <w:right w:val="none" w:sz="0" w:space="0" w:color="auto"/>
      </w:divBdr>
    </w:div>
    <w:div w:id="473765333">
      <w:bodyDiv w:val="1"/>
      <w:marLeft w:val="0"/>
      <w:marRight w:val="0"/>
      <w:marTop w:val="0"/>
      <w:marBottom w:val="0"/>
      <w:divBdr>
        <w:top w:val="none" w:sz="0" w:space="0" w:color="auto"/>
        <w:left w:val="none" w:sz="0" w:space="0" w:color="auto"/>
        <w:bottom w:val="none" w:sz="0" w:space="0" w:color="auto"/>
        <w:right w:val="none" w:sz="0" w:space="0" w:color="auto"/>
      </w:divBdr>
    </w:div>
    <w:div w:id="474491054">
      <w:bodyDiv w:val="1"/>
      <w:marLeft w:val="0"/>
      <w:marRight w:val="0"/>
      <w:marTop w:val="0"/>
      <w:marBottom w:val="0"/>
      <w:divBdr>
        <w:top w:val="none" w:sz="0" w:space="0" w:color="auto"/>
        <w:left w:val="none" w:sz="0" w:space="0" w:color="auto"/>
        <w:bottom w:val="none" w:sz="0" w:space="0" w:color="auto"/>
        <w:right w:val="none" w:sz="0" w:space="0" w:color="auto"/>
      </w:divBdr>
    </w:div>
    <w:div w:id="476267510">
      <w:bodyDiv w:val="1"/>
      <w:marLeft w:val="0"/>
      <w:marRight w:val="0"/>
      <w:marTop w:val="0"/>
      <w:marBottom w:val="0"/>
      <w:divBdr>
        <w:top w:val="none" w:sz="0" w:space="0" w:color="auto"/>
        <w:left w:val="none" w:sz="0" w:space="0" w:color="auto"/>
        <w:bottom w:val="none" w:sz="0" w:space="0" w:color="auto"/>
        <w:right w:val="none" w:sz="0" w:space="0" w:color="auto"/>
      </w:divBdr>
      <w:divsChild>
        <w:div w:id="1193611352">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486476554">
      <w:bodyDiv w:val="1"/>
      <w:marLeft w:val="0"/>
      <w:marRight w:val="0"/>
      <w:marTop w:val="0"/>
      <w:marBottom w:val="0"/>
      <w:divBdr>
        <w:top w:val="none" w:sz="0" w:space="0" w:color="auto"/>
        <w:left w:val="none" w:sz="0" w:space="0" w:color="auto"/>
        <w:bottom w:val="none" w:sz="0" w:space="0" w:color="auto"/>
        <w:right w:val="none" w:sz="0" w:space="0" w:color="auto"/>
      </w:divBdr>
    </w:div>
    <w:div w:id="489642101">
      <w:bodyDiv w:val="1"/>
      <w:marLeft w:val="0"/>
      <w:marRight w:val="0"/>
      <w:marTop w:val="0"/>
      <w:marBottom w:val="0"/>
      <w:divBdr>
        <w:top w:val="none" w:sz="0" w:space="0" w:color="auto"/>
        <w:left w:val="none" w:sz="0" w:space="0" w:color="auto"/>
        <w:bottom w:val="none" w:sz="0" w:space="0" w:color="auto"/>
        <w:right w:val="none" w:sz="0" w:space="0" w:color="auto"/>
      </w:divBdr>
    </w:div>
    <w:div w:id="499397216">
      <w:bodyDiv w:val="1"/>
      <w:marLeft w:val="0"/>
      <w:marRight w:val="0"/>
      <w:marTop w:val="0"/>
      <w:marBottom w:val="0"/>
      <w:divBdr>
        <w:top w:val="none" w:sz="0" w:space="0" w:color="auto"/>
        <w:left w:val="none" w:sz="0" w:space="0" w:color="auto"/>
        <w:bottom w:val="none" w:sz="0" w:space="0" w:color="auto"/>
        <w:right w:val="none" w:sz="0" w:space="0" w:color="auto"/>
      </w:divBdr>
    </w:div>
    <w:div w:id="499852781">
      <w:bodyDiv w:val="1"/>
      <w:marLeft w:val="0"/>
      <w:marRight w:val="0"/>
      <w:marTop w:val="0"/>
      <w:marBottom w:val="0"/>
      <w:divBdr>
        <w:top w:val="none" w:sz="0" w:space="0" w:color="auto"/>
        <w:left w:val="none" w:sz="0" w:space="0" w:color="auto"/>
        <w:bottom w:val="none" w:sz="0" w:space="0" w:color="auto"/>
        <w:right w:val="none" w:sz="0" w:space="0" w:color="auto"/>
      </w:divBdr>
      <w:divsChild>
        <w:div w:id="699401368">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502203184">
      <w:bodyDiv w:val="1"/>
      <w:marLeft w:val="0"/>
      <w:marRight w:val="0"/>
      <w:marTop w:val="0"/>
      <w:marBottom w:val="0"/>
      <w:divBdr>
        <w:top w:val="none" w:sz="0" w:space="0" w:color="auto"/>
        <w:left w:val="none" w:sz="0" w:space="0" w:color="auto"/>
        <w:bottom w:val="none" w:sz="0" w:space="0" w:color="auto"/>
        <w:right w:val="none" w:sz="0" w:space="0" w:color="auto"/>
      </w:divBdr>
      <w:divsChild>
        <w:div w:id="130489657">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507407887">
      <w:bodyDiv w:val="1"/>
      <w:marLeft w:val="0"/>
      <w:marRight w:val="0"/>
      <w:marTop w:val="0"/>
      <w:marBottom w:val="0"/>
      <w:divBdr>
        <w:top w:val="none" w:sz="0" w:space="0" w:color="auto"/>
        <w:left w:val="none" w:sz="0" w:space="0" w:color="auto"/>
        <w:bottom w:val="none" w:sz="0" w:space="0" w:color="auto"/>
        <w:right w:val="none" w:sz="0" w:space="0" w:color="auto"/>
      </w:divBdr>
      <w:divsChild>
        <w:div w:id="392316628">
          <w:blockQuote w:val="1"/>
          <w:marLeft w:val="0"/>
          <w:marRight w:val="0"/>
          <w:marTop w:val="150"/>
          <w:marBottom w:val="0"/>
          <w:divBdr>
            <w:top w:val="none" w:sz="0" w:space="0" w:color="auto"/>
            <w:left w:val="single" w:sz="36" w:space="15" w:color="657B83"/>
            <w:bottom w:val="none" w:sz="0" w:space="0" w:color="auto"/>
            <w:right w:val="none" w:sz="0" w:space="0" w:color="auto"/>
          </w:divBdr>
        </w:div>
        <w:div w:id="2074965453">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841315305">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508911423">
      <w:bodyDiv w:val="1"/>
      <w:marLeft w:val="0"/>
      <w:marRight w:val="0"/>
      <w:marTop w:val="0"/>
      <w:marBottom w:val="0"/>
      <w:divBdr>
        <w:top w:val="none" w:sz="0" w:space="0" w:color="auto"/>
        <w:left w:val="none" w:sz="0" w:space="0" w:color="auto"/>
        <w:bottom w:val="none" w:sz="0" w:space="0" w:color="auto"/>
        <w:right w:val="none" w:sz="0" w:space="0" w:color="auto"/>
      </w:divBdr>
    </w:div>
    <w:div w:id="509105127">
      <w:bodyDiv w:val="1"/>
      <w:marLeft w:val="0"/>
      <w:marRight w:val="0"/>
      <w:marTop w:val="0"/>
      <w:marBottom w:val="0"/>
      <w:divBdr>
        <w:top w:val="none" w:sz="0" w:space="0" w:color="auto"/>
        <w:left w:val="none" w:sz="0" w:space="0" w:color="auto"/>
        <w:bottom w:val="none" w:sz="0" w:space="0" w:color="auto"/>
        <w:right w:val="none" w:sz="0" w:space="0" w:color="auto"/>
      </w:divBdr>
      <w:divsChild>
        <w:div w:id="844562823">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509173925">
      <w:bodyDiv w:val="1"/>
      <w:marLeft w:val="0"/>
      <w:marRight w:val="0"/>
      <w:marTop w:val="0"/>
      <w:marBottom w:val="0"/>
      <w:divBdr>
        <w:top w:val="none" w:sz="0" w:space="0" w:color="auto"/>
        <w:left w:val="none" w:sz="0" w:space="0" w:color="auto"/>
        <w:bottom w:val="none" w:sz="0" w:space="0" w:color="auto"/>
        <w:right w:val="none" w:sz="0" w:space="0" w:color="auto"/>
      </w:divBdr>
    </w:div>
    <w:div w:id="511142508">
      <w:bodyDiv w:val="1"/>
      <w:marLeft w:val="0"/>
      <w:marRight w:val="0"/>
      <w:marTop w:val="0"/>
      <w:marBottom w:val="0"/>
      <w:divBdr>
        <w:top w:val="none" w:sz="0" w:space="0" w:color="auto"/>
        <w:left w:val="none" w:sz="0" w:space="0" w:color="auto"/>
        <w:bottom w:val="none" w:sz="0" w:space="0" w:color="auto"/>
        <w:right w:val="none" w:sz="0" w:space="0" w:color="auto"/>
      </w:divBdr>
    </w:div>
    <w:div w:id="516115499">
      <w:bodyDiv w:val="1"/>
      <w:marLeft w:val="0"/>
      <w:marRight w:val="0"/>
      <w:marTop w:val="0"/>
      <w:marBottom w:val="0"/>
      <w:divBdr>
        <w:top w:val="none" w:sz="0" w:space="0" w:color="auto"/>
        <w:left w:val="none" w:sz="0" w:space="0" w:color="auto"/>
        <w:bottom w:val="none" w:sz="0" w:space="0" w:color="auto"/>
        <w:right w:val="none" w:sz="0" w:space="0" w:color="auto"/>
      </w:divBdr>
    </w:div>
    <w:div w:id="518199880">
      <w:bodyDiv w:val="1"/>
      <w:marLeft w:val="0"/>
      <w:marRight w:val="0"/>
      <w:marTop w:val="0"/>
      <w:marBottom w:val="0"/>
      <w:divBdr>
        <w:top w:val="none" w:sz="0" w:space="0" w:color="auto"/>
        <w:left w:val="none" w:sz="0" w:space="0" w:color="auto"/>
        <w:bottom w:val="none" w:sz="0" w:space="0" w:color="auto"/>
        <w:right w:val="none" w:sz="0" w:space="0" w:color="auto"/>
      </w:divBdr>
    </w:div>
    <w:div w:id="519709602">
      <w:bodyDiv w:val="1"/>
      <w:marLeft w:val="0"/>
      <w:marRight w:val="0"/>
      <w:marTop w:val="0"/>
      <w:marBottom w:val="0"/>
      <w:divBdr>
        <w:top w:val="none" w:sz="0" w:space="0" w:color="auto"/>
        <w:left w:val="none" w:sz="0" w:space="0" w:color="auto"/>
        <w:bottom w:val="none" w:sz="0" w:space="0" w:color="auto"/>
        <w:right w:val="none" w:sz="0" w:space="0" w:color="auto"/>
      </w:divBdr>
    </w:div>
    <w:div w:id="523249902">
      <w:bodyDiv w:val="1"/>
      <w:marLeft w:val="0"/>
      <w:marRight w:val="0"/>
      <w:marTop w:val="0"/>
      <w:marBottom w:val="0"/>
      <w:divBdr>
        <w:top w:val="none" w:sz="0" w:space="0" w:color="auto"/>
        <w:left w:val="none" w:sz="0" w:space="0" w:color="auto"/>
        <w:bottom w:val="none" w:sz="0" w:space="0" w:color="auto"/>
        <w:right w:val="none" w:sz="0" w:space="0" w:color="auto"/>
      </w:divBdr>
    </w:div>
    <w:div w:id="527259909">
      <w:bodyDiv w:val="1"/>
      <w:marLeft w:val="0"/>
      <w:marRight w:val="0"/>
      <w:marTop w:val="0"/>
      <w:marBottom w:val="0"/>
      <w:divBdr>
        <w:top w:val="none" w:sz="0" w:space="0" w:color="auto"/>
        <w:left w:val="none" w:sz="0" w:space="0" w:color="auto"/>
        <w:bottom w:val="none" w:sz="0" w:space="0" w:color="auto"/>
        <w:right w:val="none" w:sz="0" w:space="0" w:color="auto"/>
      </w:divBdr>
    </w:div>
    <w:div w:id="530581285">
      <w:bodyDiv w:val="1"/>
      <w:marLeft w:val="0"/>
      <w:marRight w:val="0"/>
      <w:marTop w:val="0"/>
      <w:marBottom w:val="0"/>
      <w:divBdr>
        <w:top w:val="none" w:sz="0" w:space="0" w:color="auto"/>
        <w:left w:val="none" w:sz="0" w:space="0" w:color="auto"/>
        <w:bottom w:val="none" w:sz="0" w:space="0" w:color="auto"/>
        <w:right w:val="none" w:sz="0" w:space="0" w:color="auto"/>
      </w:divBdr>
    </w:div>
    <w:div w:id="545875885">
      <w:bodyDiv w:val="1"/>
      <w:marLeft w:val="0"/>
      <w:marRight w:val="0"/>
      <w:marTop w:val="0"/>
      <w:marBottom w:val="0"/>
      <w:divBdr>
        <w:top w:val="none" w:sz="0" w:space="0" w:color="auto"/>
        <w:left w:val="none" w:sz="0" w:space="0" w:color="auto"/>
        <w:bottom w:val="none" w:sz="0" w:space="0" w:color="auto"/>
        <w:right w:val="none" w:sz="0" w:space="0" w:color="auto"/>
      </w:divBdr>
    </w:div>
    <w:div w:id="549919936">
      <w:bodyDiv w:val="1"/>
      <w:marLeft w:val="0"/>
      <w:marRight w:val="0"/>
      <w:marTop w:val="0"/>
      <w:marBottom w:val="0"/>
      <w:divBdr>
        <w:top w:val="none" w:sz="0" w:space="0" w:color="auto"/>
        <w:left w:val="none" w:sz="0" w:space="0" w:color="auto"/>
        <w:bottom w:val="none" w:sz="0" w:space="0" w:color="auto"/>
        <w:right w:val="none" w:sz="0" w:space="0" w:color="auto"/>
      </w:divBdr>
    </w:div>
    <w:div w:id="553469666">
      <w:bodyDiv w:val="1"/>
      <w:marLeft w:val="0"/>
      <w:marRight w:val="0"/>
      <w:marTop w:val="0"/>
      <w:marBottom w:val="0"/>
      <w:divBdr>
        <w:top w:val="none" w:sz="0" w:space="0" w:color="auto"/>
        <w:left w:val="none" w:sz="0" w:space="0" w:color="auto"/>
        <w:bottom w:val="none" w:sz="0" w:space="0" w:color="auto"/>
        <w:right w:val="none" w:sz="0" w:space="0" w:color="auto"/>
      </w:divBdr>
    </w:div>
    <w:div w:id="555239366">
      <w:bodyDiv w:val="1"/>
      <w:marLeft w:val="0"/>
      <w:marRight w:val="0"/>
      <w:marTop w:val="0"/>
      <w:marBottom w:val="0"/>
      <w:divBdr>
        <w:top w:val="none" w:sz="0" w:space="0" w:color="auto"/>
        <w:left w:val="none" w:sz="0" w:space="0" w:color="auto"/>
        <w:bottom w:val="none" w:sz="0" w:space="0" w:color="auto"/>
        <w:right w:val="none" w:sz="0" w:space="0" w:color="auto"/>
      </w:divBdr>
    </w:div>
    <w:div w:id="555319178">
      <w:bodyDiv w:val="1"/>
      <w:marLeft w:val="0"/>
      <w:marRight w:val="0"/>
      <w:marTop w:val="0"/>
      <w:marBottom w:val="0"/>
      <w:divBdr>
        <w:top w:val="none" w:sz="0" w:space="0" w:color="auto"/>
        <w:left w:val="none" w:sz="0" w:space="0" w:color="auto"/>
        <w:bottom w:val="none" w:sz="0" w:space="0" w:color="auto"/>
        <w:right w:val="none" w:sz="0" w:space="0" w:color="auto"/>
      </w:divBdr>
    </w:div>
    <w:div w:id="556860481">
      <w:bodyDiv w:val="1"/>
      <w:marLeft w:val="0"/>
      <w:marRight w:val="0"/>
      <w:marTop w:val="0"/>
      <w:marBottom w:val="0"/>
      <w:divBdr>
        <w:top w:val="none" w:sz="0" w:space="0" w:color="auto"/>
        <w:left w:val="none" w:sz="0" w:space="0" w:color="auto"/>
        <w:bottom w:val="none" w:sz="0" w:space="0" w:color="auto"/>
        <w:right w:val="none" w:sz="0" w:space="0" w:color="auto"/>
      </w:divBdr>
    </w:div>
    <w:div w:id="562722144">
      <w:bodyDiv w:val="1"/>
      <w:marLeft w:val="0"/>
      <w:marRight w:val="0"/>
      <w:marTop w:val="0"/>
      <w:marBottom w:val="0"/>
      <w:divBdr>
        <w:top w:val="none" w:sz="0" w:space="0" w:color="auto"/>
        <w:left w:val="none" w:sz="0" w:space="0" w:color="auto"/>
        <w:bottom w:val="none" w:sz="0" w:space="0" w:color="auto"/>
        <w:right w:val="none" w:sz="0" w:space="0" w:color="auto"/>
      </w:divBdr>
    </w:div>
    <w:div w:id="564100303">
      <w:bodyDiv w:val="1"/>
      <w:marLeft w:val="0"/>
      <w:marRight w:val="0"/>
      <w:marTop w:val="0"/>
      <w:marBottom w:val="0"/>
      <w:divBdr>
        <w:top w:val="none" w:sz="0" w:space="0" w:color="auto"/>
        <w:left w:val="none" w:sz="0" w:space="0" w:color="auto"/>
        <w:bottom w:val="none" w:sz="0" w:space="0" w:color="auto"/>
        <w:right w:val="none" w:sz="0" w:space="0" w:color="auto"/>
      </w:divBdr>
    </w:div>
    <w:div w:id="564609875">
      <w:bodyDiv w:val="1"/>
      <w:marLeft w:val="0"/>
      <w:marRight w:val="0"/>
      <w:marTop w:val="0"/>
      <w:marBottom w:val="0"/>
      <w:divBdr>
        <w:top w:val="none" w:sz="0" w:space="0" w:color="auto"/>
        <w:left w:val="none" w:sz="0" w:space="0" w:color="auto"/>
        <w:bottom w:val="none" w:sz="0" w:space="0" w:color="auto"/>
        <w:right w:val="none" w:sz="0" w:space="0" w:color="auto"/>
      </w:divBdr>
      <w:divsChild>
        <w:div w:id="1720130488">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566454931">
      <w:bodyDiv w:val="1"/>
      <w:marLeft w:val="0"/>
      <w:marRight w:val="0"/>
      <w:marTop w:val="0"/>
      <w:marBottom w:val="0"/>
      <w:divBdr>
        <w:top w:val="none" w:sz="0" w:space="0" w:color="auto"/>
        <w:left w:val="none" w:sz="0" w:space="0" w:color="auto"/>
        <w:bottom w:val="none" w:sz="0" w:space="0" w:color="auto"/>
        <w:right w:val="none" w:sz="0" w:space="0" w:color="auto"/>
      </w:divBdr>
      <w:divsChild>
        <w:div w:id="428358794">
          <w:marLeft w:val="0"/>
          <w:marRight w:val="0"/>
          <w:marTop w:val="0"/>
          <w:marBottom w:val="0"/>
          <w:divBdr>
            <w:top w:val="none" w:sz="0" w:space="0" w:color="auto"/>
            <w:left w:val="none" w:sz="0" w:space="0" w:color="auto"/>
            <w:bottom w:val="none" w:sz="0" w:space="0" w:color="auto"/>
            <w:right w:val="none" w:sz="0" w:space="0" w:color="auto"/>
          </w:divBdr>
          <w:divsChild>
            <w:div w:id="195894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2597">
      <w:bodyDiv w:val="1"/>
      <w:marLeft w:val="0"/>
      <w:marRight w:val="0"/>
      <w:marTop w:val="0"/>
      <w:marBottom w:val="0"/>
      <w:divBdr>
        <w:top w:val="none" w:sz="0" w:space="0" w:color="auto"/>
        <w:left w:val="none" w:sz="0" w:space="0" w:color="auto"/>
        <w:bottom w:val="none" w:sz="0" w:space="0" w:color="auto"/>
        <w:right w:val="none" w:sz="0" w:space="0" w:color="auto"/>
      </w:divBdr>
    </w:div>
    <w:div w:id="575013515">
      <w:bodyDiv w:val="1"/>
      <w:marLeft w:val="0"/>
      <w:marRight w:val="0"/>
      <w:marTop w:val="0"/>
      <w:marBottom w:val="0"/>
      <w:divBdr>
        <w:top w:val="none" w:sz="0" w:space="0" w:color="auto"/>
        <w:left w:val="none" w:sz="0" w:space="0" w:color="auto"/>
        <w:bottom w:val="none" w:sz="0" w:space="0" w:color="auto"/>
        <w:right w:val="none" w:sz="0" w:space="0" w:color="auto"/>
      </w:divBdr>
    </w:div>
    <w:div w:id="577400110">
      <w:bodyDiv w:val="1"/>
      <w:marLeft w:val="0"/>
      <w:marRight w:val="0"/>
      <w:marTop w:val="0"/>
      <w:marBottom w:val="0"/>
      <w:divBdr>
        <w:top w:val="none" w:sz="0" w:space="0" w:color="auto"/>
        <w:left w:val="none" w:sz="0" w:space="0" w:color="auto"/>
        <w:bottom w:val="none" w:sz="0" w:space="0" w:color="auto"/>
        <w:right w:val="none" w:sz="0" w:space="0" w:color="auto"/>
      </w:divBdr>
    </w:div>
    <w:div w:id="578710644">
      <w:bodyDiv w:val="1"/>
      <w:marLeft w:val="0"/>
      <w:marRight w:val="0"/>
      <w:marTop w:val="0"/>
      <w:marBottom w:val="0"/>
      <w:divBdr>
        <w:top w:val="none" w:sz="0" w:space="0" w:color="auto"/>
        <w:left w:val="none" w:sz="0" w:space="0" w:color="auto"/>
        <w:bottom w:val="none" w:sz="0" w:space="0" w:color="auto"/>
        <w:right w:val="none" w:sz="0" w:space="0" w:color="auto"/>
      </w:divBdr>
    </w:div>
    <w:div w:id="578826124">
      <w:bodyDiv w:val="1"/>
      <w:marLeft w:val="0"/>
      <w:marRight w:val="0"/>
      <w:marTop w:val="0"/>
      <w:marBottom w:val="0"/>
      <w:divBdr>
        <w:top w:val="none" w:sz="0" w:space="0" w:color="auto"/>
        <w:left w:val="none" w:sz="0" w:space="0" w:color="auto"/>
        <w:bottom w:val="none" w:sz="0" w:space="0" w:color="auto"/>
        <w:right w:val="none" w:sz="0" w:space="0" w:color="auto"/>
      </w:divBdr>
    </w:div>
    <w:div w:id="588926418">
      <w:bodyDiv w:val="1"/>
      <w:marLeft w:val="0"/>
      <w:marRight w:val="0"/>
      <w:marTop w:val="0"/>
      <w:marBottom w:val="0"/>
      <w:divBdr>
        <w:top w:val="none" w:sz="0" w:space="0" w:color="auto"/>
        <w:left w:val="none" w:sz="0" w:space="0" w:color="auto"/>
        <w:bottom w:val="none" w:sz="0" w:space="0" w:color="auto"/>
        <w:right w:val="none" w:sz="0" w:space="0" w:color="auto"/>
      </w:divBdr>
      <w:divsChild>
        <w:div w:id="1930849681">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75462389">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632977912">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525874600">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65080621">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589237981">
      <w:bodyDiv w:val="1"/>
      <w:marLeft w:val="0"/>
      <w:marRight w:val="0"/>
      <w:marTop w:val="0"/>
      <w:marBottom w:val="0"/>
      <w:divBdr>
        <w:top w:val="none" w:sz="0" w:space="0" w:color="auto"/>
        <w:left w:val="none" w:sz="0" w:space="0" w:color="auto"/>
        <w:bottom w:val="none" w:sz="0" w:space="0" w:color="auto"/>
        <w:right w:val="none" w:sz="0" w:space="0" w:color="auto"/>
      </w:divBdr>
    </w:div>
    <w:div w:id="590309612">
      <w:bodyDiv w:val="1"/>
      <w:marLeft w:val="0"/>
      <w:marRight w:val="0"/>
      <w:marTop w:val="0"/>
      <w:marBottom w:val="0"/>
      <w:divBdr>
        <w:top w:val="none" w:sz="0" w:space="0" w:color="auto"/>
        <w:left w:val="none" w:sz="0" w:space="0" w:color="auto"/>
        <w:bottom w:val="none" w:sz="0" w:space="0" w:color="auto"/>
        <w:right w:val="none" w:sz="0" w:space="0" w:color="auto"/>
      </w:divBdr>
    </w:div>
    <w:div w:id="592904485">
      <w:bodyDiv w:val="1"/>
      <w:marLeft w:val="0"/>
      <w:marRight w:val="0"/>
      <w:marTop w:val="0"/>
      <w:marBottom w:val="0"/>
      <w:divBdr>
        <w:top w:val="none" w:sz="0" w:space="0" w:color="auto"/>
        <w:left w:val="none" w:sz="0" w:space="0" w:color="auto"/>
        <w:bottom w:val="none" w:sz="0" w:space="0" w:color="auto"/>
        <w:right w:val="none" w:sz="0" w:space="0" w:color="auto"/>
      </w:divBdr>
    </w:div>
    <w:div w:id="594364348">
      <w:bodyDiv w:val="1"/>
      <w:marLeft w:val="0"/>
      <w:marRight w:val="0"/>
      <w:marTop w:val="0"/>
      <w:marBottom w:val="0"/>
      <w:divBdr>
        <w:top w:val="none" w:sz="0" w:space="0" w:color="auto"/>
        <w:left w:val="none" w:sz="0" w:space="0" w:color="auto"/>
        <w:bottom w:val="none" w:sz="0" w:space="0" w:color="auto"/>
        <w:right w:val="none" w:sz="0" w:space="0" w:color="auto"/>
      </w:divBdr>
    </w:div>
    <w:div w:id="594479816">
      <w:bodyDiv w:val="1"/>
      <w:marLeft w:val="0"/>
      <w:marRight w:val="0"/>
      <w:marTop w:val="0"/>
      <w:marBottom w:val="0"/>
      <w:divBdr>
        <w:top w:val="none" w:sz="0" w:space="0" w:color="auto"/>
        <w:left w:val="none" w:sz="0" w:space="0" w:color="auto"/>
        <w:bottom w:val="none" w:sz="0" w:space="0" w:color="auto"/>
        <w:right w:val="none" w:sz="0" w:space="0" w:color="auto"/>
      </w:divBdr>
    </w:div>
    <w:div w:id="595019143">
      <w:bodyDiv w:val="1"/>
      <w:marLeft w:val="0"/>
      <w:marRight w:val="0"/>
      <w:marTop w:val="0"/>
      <w:marBottom w:val="0"/>
      <w:divBdr>
        <w:top w:val="none" w:sz="0" w:space="0" w:color="auto"/>
        <w:left w:val="none" w:sz="0" w:space="0" w:color="auto"/>
        <w:bottom w:val="none" w:sz="0" w:space="0" w:color="auto"/>
        <w:right w:val="none" w:sz="0" w:space="0" w:color="auto"/>
      </w:divBdr>
    </w:div>
    <w:div w:id="595944272">
      <w:bodyDiv w:val="1"/>
      <w:marLeft w:val="0"/>
      <w:marRight w:val="0"/>
      <w:marTop w:val="0"/>
      <w:marBottom w:val="0"/>
      <w:divBdr>
        <w:top w:val="none" w:sz="0" w:space="0" w:color="auto"/>
        <w:left w:val="none" w:sz="0" w:space="0" w:color="auto"/>
        <w:bottom w:val="none" w:sz="0" w:space="0" w:color="auto"/>
        <w:right w:val="none" w:sz="0" w:space="0" w:color="auto"/>
      </w:divBdr>
      <w:divsChild>
        <w:div w:id="328750528">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597450430">
      <w:bodyDiv w:val="1"/>
      <w:marLeft w:val="0"/>
      <w:marRight w:val="0"/>
      <w:marTop w:val="0"/>
      <w:marBottom w:val="0"/>
      <w:divBdr>
        <w:top w:val="none" w:sz="0" w:space="0" w:color="auto"/>
        <w:left w:val="none" w:sz="0" w:space="0" w:color="auto"/>
        <w:bottom w:val="none" w:sz="0" w:space="0" w:color="auto"/>
        <w:right w:val="none" w:sz="0" w:space="0" w:color="auto"/>
      </w:divBdr>
      <w:divsChild>
        <w:div w:id="363407103">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608632992">
      <w:bodyDiv w:val="1"/>
      <w:marLeft w:val="0"/>
      <w:marRight w:val="0"/>
      <w:marTop w:val="0"/>
      <w:marBottom w:val="0"/>
      <w:divBdr>
        <w:top w:val="none" w:sz="0" w:space="0" w:color="auto"/>
        <w:left w:val="none" w:sz="0" w:space="0" w:color="auto"/>
        <w:bottom w:val="none" w:sz="0" w:space="0" w:color="auto"/>
        <w:right w:val="none" w:sz="0" w:space="0" w:color="auto"/>
      </w:divBdr>
      <w:divsChild>
        <w:div w:id="437911707">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609705819">
      <w:bodyDiv w:val="1"/>
      <w:marLeft w:val="0"/>
      <w:marRight w:val="0"/>
      <w:marTop w:val="0"/>
      <w:marBottom w:val="0"/>
      <w:divBdr>
        <w:top w:val="none" w:sz="0" w:space="0" w:color="auto"/>
        <w:left w:val="none" w:sz="0" w:space="0" w:color="auto"/>
        <w:bottom w:val="none" w:sz="0" w:space="0" w:color="auto"/>
        <w:right w:val="none" w:sz="0" w:space="0" w:color="auto"/>
      </w:divBdr>
      <w:divsChild>
        <w:div w:id="600573882">
          <w:blockQuote w:val="1"/>
          <w:marLeft w:val="537"/>
          <w:marRight w:val="0"/>
          <w:marTop w:val="156"/>
          <w:marBottom w:val="156"/>
          <w:divBdr>
            <w:top w:val="none" w:sz="0" w:space="0" w:color="auto"/>
            <w:left w:val="single" w:sz="18" w:space="7" w:color="2E68AA"/>
            <w:bottom w:val="none" w:sz="0" w:space="0" w:color="auto"/>
            <w:right w:val="none" w:sz="0" w:space="0" w:color="auto"/>
          </w:divBdr>
        </w:div>
        <w:div w:id="764963118">
          <w:blockQuote w:val="1"/>
          <w:marLeft w:val="507"/>
          <w:marRight w:val="0"/>
          <w:marTop w:val="156"/>
          <w:marBottom w:val="156"/>
          <w:divBdr>
            <w:top w:val="none" w:sz="0" w:space="0" w:color="auto"/>
            <w:left w:val="single" w:sz="18" w:space="6" w:color="2E68AA"/>
            <w:bottom w:val="none" w:sz="0" w:space="0" w:color="auto"/>
            <w:right w:val="none" w:sz="0" w:space="0" w:color="auto"/>
          </w:divBdr>
        </w:div>
      </w:divsChild>
    </w:div>
    <w:div w:id="612249922">
      <w:bodyDiv w:val="1"/>
      <w:marLeft w:val="0"/>
      <w:marRight w:val="0"/>
      <w:marTop w:val="0"/>
      <w:marBottom w:val="0"/>
      <w:divBdr>
        <w:top w:val="none" w:sz="0" w:space="0" w:color="auto"/>
        <w:left w:val="none" w:sz="0" w:space="0" w:color="auto"/>
        <w:bottom w:val="none" w:sz="0" w:space="0" w:color="auto"/>
        <w:right w:val="none" w:sz="0" w:space="0" w:color="auto"/>
      </w:divBdr>
      <w:divsChild>
        <w:div w:id="1237125375">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330206805">
          <w:blockQuote w:val="1"/>
          <w:marLeft w:val="0"/>
          <w:marRight w:val="0"/>
          <w:marTop w:val="150"/>
          <w:marBottom w:val="0"/>
          <w:divBdr>
            <w:top w:val="none" w:sz="0" w:space="0" w:color="auto"/>
            <w:left w:val="single" w:sz="36" w:space="15" w:color="657B83"/>
            <w:bottom w:val="none" w:sz="0" w:space="0" w:color="auto"/>
            <w:right w:val="none" w:sz="0" w:space="0" w:color="auto"/>
          </w:divBdr>
        </w:div>
        <w:div w:id="1167019640">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2126850281">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615408814">
      <w:bodyDiv w:val="1"/>
      <w:marLeft w:val="0"/>
      <w:marRight w:val="0"/>
      <w:marTop w:val="0"/>
      <w:marBottom w:val="0"/>
      <w:divBdr>
        <w:top w:val="none" w:sz="0" w:space="0" w:color="auto"/>
        <w:left w:val="none" w:sz="0" w:space="0" w:color="auto"/>
        <w:bottom w:val="none" w:sz="0" w:space="0" w:color="auto"/>
        <w:right w:val="none" w:sz="0" w:space="0" w:color="auto"/>
      </w:divBdr>
      <w:divsChild>
        <w:div w:id="1166549766">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616788720">
      <w:bodyDiv w:val="1"/>
      <w:marLeft w:val="0"/>
      <w:marRight w:val="0"/>
      <w:marTop w:val="0"/>
      <w:marBottom w:val="0"/>
      <w:divBdr>
        <w:top w:val="none" w:sz="0" w:space="0" w:color="auto"/>
        <w:left w:val="none" w:sz="0" w:space="0" w:color="auto"/>
        <w:bottom w:val="none" w:sz="0" w:space="0" w:color="auto"/>
        <w:right w:val="none" w:sz="0" w:space="0" w:color="auto"/>
      </w:divBdr>
    </w:div>
    <w:div w:id="618075202">
      <w:bodyDiv w:val="1"/>
      <w:marLeft w:val="0"/>
      <w:marRight w:val="0"/>
      <w:marTop w:val="0"/>
      <w:marBottom w:val="0"/>
      <w:divBdr>
        <w:top w:val="none" w:sz="0" w:space="0" w:color="auto"/>
        <w:left w:val="none" w:sz="0" w:space="0" w:color="auto"/>
        <w:bottom w:val="none" w:sz="0" w:space="0" w:color="auto"/>
        <w:right w:val="none" w:sz="0" w:space="0" w:color="auto"/>
      </w:divBdr>
      <w:divsChild>
        <w:div w:id="1291981853">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619454952">
      <w:bodyDiv w:val="1"/>
      <w:marLeft w:val="0"/>
      <w:marRight w:val="0"/>
      <w:marTop w:val="0"/>
      <w:marBottom w:val="0"/>
      <w:divBdr>
        <w:top w:val="none" w:sz="0" w:space="0" w:color="auto"/>
        <w:left w:val="none" w:sz="0" w:space="0" w:color="auto"/>
        <w:bottom w:val="none" w:sz="0" w:space="0" w:color="auto"/>
        <w:right w:val="none" w:sz="0" w:space="0" w:color="auto"/>
      </w:divBdr>
      <w:divsChild>
        <w:div w:id="1152982900">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634986768">
      <w:bodyDiv w:val="1"/>
      <w:marLeft w:val="0"/>
      <w:marRight w:val="0"/>
      <w:marTop w:val="0"/>
      <w:marBottom w:val="0"/>
      <w:divBdr>
        <w:top w:val="none" w:sz="0" w:space="0" w:color="auto"/>
        <w:left w:val="none" w:sz="0" w:space="0" w:color="auto"/>
        <w:bottom w:val="none" w:sz="0" w:space="0" w:color="auto"/>
        <w:right w:val="none" w:sz="0" w:space="0" w:color="auto"/>
      </w:divBdr>
    </w:div>
    <w:div w:id="635257619">
      <w:bodyDiv w:val="1"/>
      <w:marLeft w:val="0"/>
      <w:marRight w:val="0"/>
      <w:marTop w:val="0"/>
      <w:marBottom w:val="0"/>
      <w:divBdr>
        <w:top w:val="none" w:sz="0" w:space="0" w:color="auto"/>
        <w:left w:val="none" w:sz="0" w:space="0" w:color="auto"/>
        <w:bottom w:val="none" w:sz="0" w:space="0" w:color="auto"/>
        <w:right w:val="none" w:sz="0" w:space="0" w:color="auto"/>
      </w:divBdr>
    </w:div>
    <w:div w:id="638533863">
      <w:bodyDiv w:val="1"/>
      <w:marLeft w:val="0"/>
      <w:marRight w:val="0"/>
      <w:marTop w:val="0"/>
      <w:marBottom w:val="0"/>
      <w:divBdr>
        <w:top w:val="none" w:sz="0" w:space="0" w:color="auto"/>
        <w:left w:val="none" w:sz="0" w:space="0" w:color="auto"/>
        <w:bottom w:val="none" w:sz="0" w:space="0" w:color="auto"/>
        <w:right w:val="none" w:sz="0" w:space="0" w:color="auto"/>
      </w:divBdr>
      <w:divsChild>
        <w:div w:id="1431510179">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639195380">
      <w:bodyDiv w:val="1"/>
      <w:marLeft w:val="0"/>
      <w:marRight w:val="0"/>
      <w:marTop w:val="0"/>
      <w:marBottom w:val="0"/>
      <w:divBdr>
        <w:top w:val="none" w:sz="0" w:space="0" w:color="auto"/>
        <w:left w:val="none" w:sz="0" w:space="0" w:color="auto"/>
        <w:bottom w:val="none" w:sz="0" w:space="0" w:color="auto"/>
        <w:right w:val="none" w:sz="0" w:space="0" w:color="auto"/>
      </w:divBdr>
      <w:divsChild>
        <w:div w:id="695816321">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640421384">
      <w:bodyDiv w:val="1"/>
      <w:marLeft w:val="0"/>
      <w:marRight w:val="0"/>
      <w:marTop w:val="0"/>
      <w:marBottom w:val="0"/>
      <w:divBdr>
        <w:top w:val="none" w:sz="0" w:space="0" w:color="auto"/>
        <w:left w:val="none" w:sz="0" w:space="0" w:color="auto"/>
        <w:bottom w:val="none" w:sz="0" w:space="0" w:color="auto"/>
        <w:right w:val="none" w:sz="0" w:space="0" w:color="auto"/>
      </w:divBdr>
      <w:divsChild>
        <w:div w:id="171995443">
          <w:blockQuote w:val="1"/>
          <w:marLeft w:val="0"/>
          <w:marRight w:val="0"/>
          <w:marTop w:val="150"/>
          <w:marBottom w:val="0"/>
          <w:divBdr>
            <w:top w:val="none" w:sz="0" w:space="0" w:color="auto"/>
            <w:left w:val="single" w:sz="36" w:space="15" w:color="657B83"/>
            <w:bottom w:val="none" w:sz="0" w:space="0" w:color="auto"/>
            <w:right w:val="none" w:sz="0" w:space="0" w:color="auto"/>
          </w:divBdr>
        </w:div>
        <w:div w:id="942496502">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640692983">
      <w:bodyDiv w:val="1"/>
      <w:marLeft w:val="0"/>
      <w:marRight w:val="0"/>
      <w:marTop w:val="0"/>
      <w:marBottom w:val="0"/>
      <w:divBdr>
        <w:top w:val="none" w:sz="0" w:space="0" w:color="auto"/>
        <w:left w:val="none" w:sz="0" w:space="0" w:color="auto"/>
        <w:bottom w:val="none" w:sz="0" w:space="0" w:color="auto"/>
        <w:right w:val="none" w:sz="0" w:space="0" w:color="auto"/>
      </w:divBdr>
    </w:div>
    <w:div w:id="641929663">
      <w:bodyDiv w:val="1"/>
      <w:marLeft w:val="0"/>
      <w:marRight w:val="0"/>
      <w:marTop w:val="0"/>
      <w:marBottom w:val="0"/>
      <w:divBdr>
        <w:top w:val="none" w:sz="0" w:space="0" w:color="auto"/>
        <w:left w:val="none" w:sz="0" w:space="0" w:color="auto"/>
        <w:bottom w:val="none" w:sz="0" w:space="0" w:color="auto"/>
        <w:right w:val="none" w:sz="0" w:space="0" w:color="auto"/>
      </w:divBdr>
    </w:div>
    <w:div w:id="643386927">
      <w:bodyDiv w:val="1"/>
      <w:marLeft w:val="0"/>
      <w:marRight w:val="0"/>
      <w:marTop w:val="0"/>
      <w:marBottom w:val="0"/>
      <w:divBdr>
        <w:top w:val="none" w:sz="0" w:space="0" w:color="auto"/>
        <w:left w:val="none" w:sz="0" w:space="0" w:color="auto"/>
        <w:bottom w:val="none" w:sz="0" w:space="0" w:color="auto"/>
        <w:right w:val="none" w:sz="0" w:space="0" w:color="auto"/>
      </w:divBdr>
      <w:divsChild>
        <w:div w:id="1274509949">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644698664">
      <w:bodyDiv w:val="1"/>
      <w:marLeft w:val="0"/>
      <w:marRight w:val="0"/>
      <w:marTop w:val="0"/>
      <w:marBottom w:val="0"/>
      <w:divBdr>
        <w:top w:val="none" w:sz="0" w:space="0" w:color="auto"/>
        <w:left w:val="none" w:sz="0" w:space="0" w:color="auto"/>
        <w:bottom w:val="none" w:sz="0" w:space="0" w:color="auto"/>
        <w:right w:val="none" w:sz="0" w:space="0" w:color="auto"/>
      </w:divBdr>
    </w:div>
    <w:div w:id="644967749">
      <w:bodyDiv w:val="1"/>
      <w:marLeft w:val="0"/>
      <w:marRight w:val="0"/>
      <w:marTop w:val="0"/>
      <w:marBottom w:val="0"/>
      <w:divBdr>
        <w:top w:val="none" w:sz="0" w:space="0" w:color="auto"/>
        <w:left w:val="none" w:sz="0" w:space="0" w:color="auto"/>
        <w:bottom w:val="none" w:sz="0" w:space="0" w:color="auto"/>
        <w:right w:val="none" w:sz="0" w:space="0" w:color="auto"/>
      </w:divBdr>
    </w:div>
    <w:div w:id="648487193">
      <w:bodyDiv w:val="1"/>
      <w:marLeft w:val="0"/>
      <w:marRight w:val="0"/>
      <w:marTop w:val="0"/>
      <w:marBottom w:val="0"/>
      <w:divBdr>
        <w:top w:val="none" w:sz="0" w:space="0" w:color="auto"/>
        <w:left w:val="none" w:sz="0" w:space="0" w:color="auto"/>
        <w:bottom w:val="none" w:sz="0" w:space="0" w:color="auto"/>
        <w:right w:val="none" w:sz="0" w:space="0" w:color="auto"/>
      </w:divBdr>
    </w:div>
    <w:div w:id="650063940">
      <w:bodyDiv w:val="1"/>
      <w:marLeft w:val="0"/>
      <w:marRight w:val="0"/>
      <w:marTop w:val="0"/>
      <w:marBottom w:val="0"/>
      <w:divBdr>
        <w:top w:val="none" w:sz="0" w:space="0" w:color="auto"/>
        <w:left w:val="none" w:sz="0" w:space="0" w:color="auto"/>
        <w:bottom w:val="none" w:sz="0" w:space="0" w:color="auto"/>
        <w:right w:val="none" w:sz="0" w:space="0" w:color="auto"/>
      </w:divBdr>
    </w:div>
    <w:div w:id="650603148">
      <w:bodyDiv w:val="1"/>
      <w:marLeft w:val="0"/>
      <w:marRight w:val="0"/>
      <w:marTop w:val="0"/>
      <w:marBottom w:val="0"/>
      <w:divBdr>
        <w:top w:val="none" w:sz="0" w:space="0" w:color="auto"/>
        <w:left w:val="none" w:sz="0" w:space="0" w:color="auto"/>
        <w:bottom w:val="none" w:sz="0" w:space="0" w:color="auto"/>
        <w:right w:val="none" w:sz="0" w:space="0" w:color="auto"/>
      </w:divBdr>
    </w:div>
    <w:div w:id="652104369">
      <w:bodyDiv w:val="1"/>
      <w:marLeft w:val="0"/>
      <w:marRight w:val="0"/>
      <w:marTop w:val="0"/>
      <w:marBottom w:val="0"/>
      <w:divBdr>
        <w:top w:val="none" w:sz="0" w:space="0" w:color="auto"/>
        <w:left w:val="none" w:sz="0" w:space="0" w:color="auto"/>
        <w:bottom w:val="none" w:sz="0" w:space="0" w:color="auto"/>
        <w:right w:val="none" w:sz="0" w:space="0" w:color="auto"/>
      </w:divBdr>
      <w:divsChild>
        <w:div w:id="1918637419">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663820413">
      <w:bodyDiv w:val="1"/>
      <w:marLeft w:val="0"/>
      <w:marRight w:val="0"/>
      <w:marTop w:val="0"/>
      <w:marBottom w:val="0"/>
      <w:divBdr>
        <w:top w:val="none" w:sz="0" w:space="0" w:color="auto"/>
        <w:left w:val="none" w:sz="0" w:space="0" w:color="auto"/>
        <w:bottom w:val="none" w:sz="0" w:space="0" w:color="auto"/>
        <w:right w:val="none" w:sz="0" w:space="0" w:color="auto"/>
      </w:divBdr>
      <w:divsChild>
        <w:div w:id="884178804">
          <w:marLeft w:val="0"/>
          <w:marRight w:val="0"/>
          <w:marTop w:val="0"/>
          <w:marBottom w:val="0"/>
          <w:divBdr>
            <w:top w:val="none" w:sz="0" w:space="0" w:color="auto"/>
            <w:left w:val="none" w:sz="0" w:space="0" w:color="auto"/>
            <w:bottom w:val="none" w:sz="0" w:space="0" w:color="auto"/>
            <w:right w:val="none" w:sz="0" w:space="0" w:color="auto"/>
          </w:divBdr>
          <w:divsChild>
            <w:div w:id="44538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12141">
      <w:bodyDiv w:val="1"/>
      <w:marLeft w:val="0"/>
      <w:marRight w:val="0"/>
      <w:marTop w:val="0"/>
      <w:marBottom w:val="0"/>
      <w:divBdr>
        <w:top w:val="none" w:sz="0" w:space="0" w:color="auto"/>
        <w:left w:val="none" w:sz="0" w:space="0" w:color="auto"/>
        <w:bottom w:val="none" w:sz="0" w:space="0" w:color="auto"/>
        <w:right w:val="none" w:sz="0" w:space="0" w:color="auto"/>
      </w:divBdr>
      <w:divsChild>
        <w:div w:id="2066947697">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664434340">
      <w:bodyDiv w:val="1"/>
      <w:marLeft w:val="0"/>
      <w:marRight w:val="0"/>
      <w:marTop w:val="0"/>
      <w:marBottom w:val="0"/>
      <w:divBdr>
        <w:top w:val="none" w:sz="0" w:space="0" w:color="auto"/>
        <w:left w:val="none" w:sz="0" w:space="0" w:color="auto"/>
        <w:bottom w:val="none" w:sz="0" w:space="0" w:color="auto"/>
        <w:right w:val="none" w:sz="0" w:space="0" w:color="auto"/>
      </w:divBdr>
    </w:div>
    <w:div w:id="668487202">
      <w:bodyDiv w:val="1"/>
      <w:marLeft w:val="0"/>
      <w:marRight w:val="0"/>
      <w:marTop w:val="0"/>
      <w:marBottom w:val="0"/>
      <w:divBdr>
        <w:top w:val="none" w:sz="0" w:space="0" w:color="auto"/>
        <w:left w:val="none" w:sz="0" w:space="0" w:color="auto"/>
        <w:bottom w:val="none" w:sz="0" w:space="0" w:color="auto"/>
        <w:right w:val="none" w:sz="0" w:space="0" w:color="auto"/>
      </w:divBdr>
    </w:div>
    <w:div w:id="670062655">
      <w:bodyDiv w:val="1"/>
      <w:marLeft w:val="0"/>
      <w:marRight w:val="0"/>
      <w:marTop w:val="0"/>
      <w:marBottom w:val="0"/>
      <w:divBdr>
        <w:top w:val="none" w:sz="0" w:space="0" w:color="auto"/>
        <w:left w:val="none" w:sz="0" w:space="0" w:color="auto"/>
        <w:bottom w:val="none" w:sz="0" w:space="0" w:color="auto"/>
        <w:right w:val="none" w:sz="0" w:space="0" w:color="auto"/>
      </w:divBdr>
    </w:div>
    <w:div w:id="670377750">
      <w:bodyDiv w:val="1"/>
      <w:marLeft w:val="0"/>
      <w:marRight w:val="0"/>
      <w:marTop w:val="0"/>
      <w:marBottom w:val="0"/>
      <w:divBdr>
        <w:top w:val="none" w:sz="0" w:space="0" w:color="auto"/>
        <w:left w:val="none" w:sz="0" w:space="0" w:color="auto"/>
        <w:bottom w:val="none" w:sz="0" w:space="0" w:color="auto"/>
        <w:right w:val="none" w:sz="0" w:space="0" w:color="auto"/>
      </w:divBdr>
    </w:div>
    <w:div w:id="673269064">
      <w:bodyDiv w:val="1"/>
      <w:marLeft w:val="0"/>
      <w:marRight w:val="0"/>
      <w:marTop w:val="0"/>
      <w:marBottom w:val="0"/>
      <w:divBdr>
        <w:top w:val="none" w:sz="0" w:space="0" w:color="auto"/>
        <w:left w:val="none" w:sz="0" w:space="0" w:color="auto"/>
        <w:bottom w:val="none" w:sz="0" w:space="0" w:color="auto"/>
        <w:right w:val="none" w:sz="0" w:space="0" w:color="auto"/>
      </w:divBdr>
    </w:div>
    <w:div w:id="674454078">
      <w:bodyDiv w:val="1"/>
      <w:marLeft w:val="0"/>
      <w:marRight w:val="0"/>
      <w:marTop w:val="0"/>
      <w:marBottom w:val="0"/>
      <w:divBdr>
        <w:top w:val="none" w:sz="0" w:space="0" w:color="auto"/>
        <w:left w:val="none" w:sz="0" w:space="0" w:color="auto"/>
        <w:bottom w:val="none" w:sz="0" w:space="0" w:color="auto"/>
        <w:right w:val="none" w:sz="0" w:space="0" w:color="auto"/>
      </w:divBdr>
      <w:divsChild>
        <w:div w:id="694692623">
          <w:blockQuote w:val="1"/>
          <w:marLeft w:val="0"/>
          <w:marRight w:val="0"/>
          <w:marTop w:val="150"/>
          <w:marBottom w:val="0"/>
          <w:divBdr>
            <w:top w:val="none" w:sz="0" w:space="0" w:color="auto"/>
            <w:left w:val="single" w:sz="36" w:space="15" w:color="657B83"/>
            <w:bottom w:val="none" w:sz="0" w:space="0" w:color="auto"/>
            <w:right w:val="none" w:sz="0" w:space="0" w:color="auto"/>
          </w:divBdr>
        </w:div>
        <w:div w:id="1639995201">
          <w:blockQuote w:val="1"/>
          <w:marLeft w:val="0"/>
          <w:marRight w:val="0"/>
          <w:marTop w:val="150"/>
          <w:marBottom w:val="0"/>
          <w:divBdr>
            <w:top w:val="none" w:sz="0" w:space="0" w:color="auto"/>
            <w:left w:val="single" w:sz="36" w:space="15" w:color="657B83"/>
            <w:bottom w:val="none" w:sz="0" w:space="0" w:color="auto"/>
            <w:right w:val="none" w:sz="0" w:space="0" w:color="auto"/>
          </w:divBdr>
        </w:div>
        <w:div w:id="1253779368">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678240908">
      <w:bodyDiv w:val="1"/>
      <w:marLeft w:val="0"/>
      <w:marRight w:val="0"/>
      <w:marTop w:val="0"/>
      <w:marBottom w:val="0"/>
      <w:divBdr>
        <w:top w:val="none" w:sz="0" w:space="0" w:color="auto"/>
        <w:left w:val="none" w:sz="0" w:space="0" w:color="auto"/>
        <w:bottom w:val="none" w:sz="0" w:space="0" w:color="auto"/>
        <w:right w:val="none" w:sz="0" w:space="0" w:color="auto"/>
      </w:divBdr>
    </w:div>
    <w:div w:id="678392017">
      <w:bodyDiv w:val="1"/>
      <w:marLeft w:val="0"/>
      <w:marRight w:val="0"/>
      <w:marTop w:val="0"/>
      <w:marBottom w:val="0"/>
      <w:divBdr>
        <w:top w:val="none" w:sz="0" w:space="0" w:color="auto"/>
        <w:left w:val="none" w:sz="0" w:space="0" w:color="auto"/>
        <w:bottom w:val="none" w:sz="0" w:space="0" w:color="auto"/>
        <w:right w:val="none" w:sz="0" w:space="0" w:color="auto"/>
      </w:divBdr>
      <w:divsChild>
        <w:div w:id="500700571">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681082060">
      <w:bodyDiv w:val="1"/>
      <w:marLeft w:val="0"/>
      <w:marRight w:val="0"/>
      <w:marTop w:val="0"/>
      <w:marBottom w:val="0"/>
      <w:divBdr>
        <w:top w:val="none" w:sz="0" w:space="0" w:color="auto"/>
        <w:left w:val="none" w:sz="0" w:space="0" w:color="auto"/>
        <w:bottom w:val="none" w:sz="0" w:space="0" w:color="auto"/>
        <w:right w:val="none" w:sz="0" w:space="0" w:color="auto"/>
      </w:divBdr>
    </w:div>
    <w:div w:id="684670098">
      <w:bodyDiv w:val="1"/>
      <w:marLeft w:val="0"/>
      <w:marRight w:val="0"/>
      <w:marTop w:val="0"/>
      <w:marBottom w:val="0"/>
      <w:divBdr>
        <w:top w:val="none" w:sz="0" w:space="0" w:color="auto"/>
        <w:left w:val="none" w:sz="0" w:space="0" w:color="auto"/>
        <w:bottom w:val="none" w:sz="0" w:space="0" w:color="auto"/>
        <w:right w:val="none" w:sz="0" w:space="0" w:color="auto"/>
      </w:divBdr>
      <w:divsChild>
        <w:div w:id="1826320159">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380061414">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90274719">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688414344">
      <w:bodyDiv w:val="1"/>
      <w:marLeft w:val="0"/>
      <w:marRight w:val="0"/>
      <w:marTop w:val="0"/>
      <w:marBottom w:val="0"/>
      <w:divBdr>
        <w:top w:val="none" w:sz="0" w:space="0" w:color="auto"/>
        <w:left w:val="none" w:sz="0" w:space="0" w:color="auto"/>
        <w:bottom w:val="none" w:sz="0" w:space="0" w:color="auto"/>
        <w:right w:val="none" w:sz="0" w:space="0" w:color="auto"/>
      </w:divBdr>
    </w:div>
    <w:div w:id="689181371">
      <w:bodyDiv w:val="1"/>
      <w:marLeft w:val="0"/>
      <w:marRight w:val="0"/>
      <w:marTop w:val="0"/>
      <w:marBottom w:val="0"/>
      <w:divBdr>
        <w:top w:val="none" w:sz="0" w:space="0" w:color="auto"/>
        <w:left w:val="none" w:sz="0" w:space="0" w:color="auto"/>
        <w:bottom w:val="none" w:sz="0" w:space="0" w:color="auto"/>
        <w:right w:val="none" w:sz="0" w:space="0" w:color="auto"/>
      </w:divBdr>
    </w:div>
    <w:div w:id="691800886">
      <w:bodyDiv w:val="1"/>
      <w:marLeft w:val="0"/>
      <w:marRight w:val="0"/>
      <w:marTop w:val="0"/>
      <w:marBottom w:val="0"/>
      <w:divBdr>
        <w:top w:val="none" w:sz="0" w:space="0" w:color="auto"/>
        <w:left w:val="none" w:sz="0" w:space="0" w:color="auto"/>
        <w:bottom w:val="none" w:sz="0" w:space="0" w:color="auto"/>
        <w:right w:val="none" w:sz="0" w:space="0" w:color="auto"/>
      </w:divBdr>
    </w:div>
    <w:div w:id="691878418">
      <w:bodyDiv w:val="1"/>
      <w:marLeft w:val="0"/>
      <w:marRight w:val="0"/>
      <w:marTop w:val="0"/>
      <w:marBottom w:val="0"/>
      <w:divBdr>
        <w:top w:val="none" w:sz="0" w:space="0" w:color="auto"/>
        <w:left w:val="none" w:sz="0" w:space="0" w:color="auto"/>
        <w:bottom w:val="none" w:sz="0" w:space="0" w:color="auto"/>
        <w:right w:val="none" w:sz="0" w:space="0" w:color="auto"/>
      </w:divBdr>
      <w:divsChild>
        <w:div w:id="1963338859">
          <w:marLeft w:val="0"/>
          <w:marRight w:val="0"/>
          <w:marTop w:val="0"/>
          <w:marBottom w:val="0"/>
          <w:divBdr>
            <w:top w:val="none" w:sz="0" w:space="0" w:color="auto"/>
            <w:left w:val="none" w:sz="0" w:space="0" w:color="auto"/>
            <w:bottom w:val="none" w:sz="0" w:space="0" w:color="auto"/>
            <w:right w:val="none" w:sz="0" w:space="0" w:color="auto"/>
          </w:divBdr>
          <w:divsChild>
            <w:div w:id="13719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8052">
      <w:bodyDiv w:val="1"/>
      <w:marLeft w:val="0"/>
      <w:marRight w:val="0"/>
      <w:marTop w:val="0"/>
      <w:marBottom w:val="0"/>
      <w:divBdr>
        <w:top w:val="none" w:sz="0" w:space="0" w:color="auto"/>
        <w:left w:val="none" w:sz="0" w:space="0" w:color="auto"/>
        <w:bottom w:val="none" w:sz="0" w:space="0" w:color="auto"/>
        <w:right w:val="none" w:sz="0" w:space="0" w:color="auto"/>
      </w:divBdr>
    </w:div>
    <w:div w:id="707291886">
      <w:bodyDiv w:val="1"/>
      <w:marLeft w:val="0"/>
      <w:marRight w:val="0"/>
      <w:marTop w:val="0"/>
      <w:marBottom w:val="0"/>
      <w:divBdr>
        <w:top w:val="none" w:sz="0" w:space="0" w:color="auto"/>
        <w:left w:val="none" w:sz="0" w:space="0" w:color="auto"/>
        <w:bottom w:val="none" w:sz="0" w:space="0" w:color="auto"/>
        <w:right w:val="none" w:sz="0" w:space="0" w:color="auto"/>
      </w:divBdr>
    </w:div>
    <w:div w:id="708145300">
      <w:bodyDiv w:val="1"/>
      <w:marLeft w:val="0"/>
      <w:marRight w:val="0"/>
      <w:marTop w:val="0"/>
      <w:marBottom w:val="0"/>
      <w:divBdr>
        <w:top w:val="none" w:sz="0" w:space="0" w:color="auto"/>
        <w:left w:val="none" w:sz="0" w:space="0" w:color="auto"/>
        <w:bottom w:val="none" w:sz="0" w:space="0" w:color="auto"/>
        <w:right w:val="none" w:sz="0" w:space="0" w:color="auto"/>
      </w:divBdr>
      <w:divsChild>
        <w:div w:id="1386486997">
          <w:blockQuote w:val="1"/>
          <w:marLeft w:val="0"/>
          <w:marRight w:val="0"/>
          <w:marTop w:val="150"/>
          <w:marBottom w:val="0"/>
          <w:divBdr>
            <w:top w:val="none" w:sz="0" w:space="0" w:color="auto"/>
            <w:left w:val="single" w:sz="36" w:space="15" w:color="657B83"/>
            <w:bottom w:val="none" w:sz="0" w:space="0" w:color="auto"/>
            <w:right w:val="none" w:sz="0" w:space="0" w:color="auto"/>
          </w:divBdr>
        </w:div>
        <w:div w:id="360396868">
          <w:blockQuote w:val="1"/>
          <w:marLeft w:val="0"/>
          <w:marRight w:val="0"/>
          <w:marTop w:val="150"/>
          <w:marBottom w:val="0"/>
          <w:divBdr>
            <w:top w:val="none" w:sz="0" w:space="0" w:color="auto"/>
            <w:left w:val="single" w:sz="36" w:space="15" w:color="657B83"/>
            <w:bottom w:val="none" w:sz="0" w:space="0" w:color="auto"/>
            <w:right w:val="none" w:sz="0" w:space="0" w:color="auto"/>
          </w:divBdr>
        </w:div>
        <w:div w:id="593436208">
          <w:blockQuote w:val="1"/>
          <w:marLeft w:val="0"/>
          <w:marRight w:val="0"/>
          <w:marTop w:val="150"/>
          <w:marBottom w:val="0"/>
          <w:divBdr>
            <w:top w:val="none" w:sz="0" w:space="0" w:color="auto"/>
            <w:left w:val="single" w:sz="36" w:space="15" w:color="657B83"/>
            <w:bottom w:val="none" w:sz="0" w:space="0" w:color="auto"/>
            <w:right w:val="none" w:sz="0" w:space="0" w:color="auto"/>
          </w:divBdr>
        </w:div>
        <w:div w:id="1733892773">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708147217">
      <w:bodyDiv w:val="1"/>
      <w:marLeft w:val="0"/>
      <w:marRight w:val="0"/>
      <w:marTop w:val="0"/>
      <w:marBottom w:val="0"/>
      <w:divBdr>
        <w:top w:val="none" w:sz="0" w:space="0" w:color="auto"/>
        <w:left w:val="none" w:sz="0" w:space="0" w:color="auto"/>
        <w:bottom w:val="none" w:sz="0" w:space="0" w:color="auto"/>
        <w:right w:val="none" w:sz="0" w:space="0" w:color="auto"/>
      </w:divBdr>
    </w:div>
    <w:div w:id="713192111">
      <w:bodyDiv w:val="1"/>
      <w:marLeft w:val="0"/>
      <w:marRight w:val="0"/>
      <w:marTop w:val="0"/>
      <w:marBottom w:val="0"/>
      <w:divBdr>
        <w:top w:val="none" w:sz="0" w:space="0" w:color="auto"/>
        <w:left w:val="none" w:sz="0" w:space="0" w:color="auto"/>
        <w:bottom w:val="none" w:sz="0" w:space="0" w:color="auto"/>
        <w:right w:val="none" w:sz="0" w:space="0" w:color="auto"/>
      </w:divBdr>
      <w:divsChild>
        <w:div w:id="1467046149">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120757681">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715664764">
      <w:bodyDiv w:val="1"/>
      <w:marLeft w:val="0"/>
      <w:marRight w:val="0"/>
      <w:marTop w:val="0"/>
      <w:marBottom w:val="0"/>
      <w:divBdr>
        <w:top w:val="none" w:sz="0" w:space="0" w:color="auto"/>
        <w:left w:val="none" w:sz="0" w:space="0" w:color="auto"/>
        <w:bottom w:val="none" w:sz="0" w:space="0" w:color="auto"/>
        <w:right w:val="none" w:sz="0" w:space="0" w:color="auto"/>
      </w:divBdr>
    </w:div>
    <w:div w:id="717245144">
      <w:bodyDiv w:val="1"/>
      <w:marLeft w:val="0"/>
      <w:marRight w:val="0"/>
      <w:marTop w:val="0"/>
      <w:marBottom w:val="0"/>
      <w:divBdr>
        <w:top w:val="none" w:sz="0" w:space="0" w:color="auto"/>
        <w:left w:val="none" w:sz="0" w:space="0" w:color="auto"/>
        <w:bottom w:val="none" w:sz="0" w:space="0" w:color="auto"/>
        <w:right w:val="none" w:sz="0" w:space="0" w:color="auto"/>
      </w:divBdr>
    </w:div>
    <w:div w:id="717516005">
      <w:bodyDiv w:val="1"/>
      <w:marLeft w:val="0"/>
      <w:marRight w:val="0"/>
      <w:marTop w:val="0"/>
      <w:marBottom w:val="0"/>
      <w:divBdr>
        <w:top w:val="none" w:sz="0" w:space="0" w:color="auto"/>
        <w:left w:val="none" w:sz="0" w:space="0" w:color="auto"/>
        <w:bottom w:val="none" w:sz="0" w:space="0" w:color="auto"/>
        <w:right w:val="none" w:sz="0" w:space="0" w:color="auto"/>
      </w:divBdr>
      <w:divsChild>
        <w:div w:id="1546209272">
          <w:blockQuote w:val="1"/>
          <w:marLeft w:val="0"/>
          <w:marRight w:val="0"/>
          <w:marTop w:val="150"/>
          <w:marBottom w:val="0"/>
          <w:divBdr>
            <w:top w:val="none" w:sz="0" w:space="0" w:color="auto"/>
            <w:left w:val="single" w:sz="36" w:space="15" w:color="657B83"/>
            <w:bottom w:val="none" w:sz="0" w:space="0" w:color="auto"/>
            <w:right w:val="none" w:sz="0" w:space="0" w:color="auto"/>
          </w:divBdr>
        </w:div>
        <w:div w:id="869689417">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505129469">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719474377">
      <w:bodyDiv w:val="1"/>
      <w:marLeft w:val="0"/>
      <w:marRight w:val="0"/>
      <w:marTop w:val="0"/>
      <w:marBottom w:val="0"/>
      <w:divBdr>
        <w:top w:val="none" w:sz="0" w:space="0" w:color="auto"/>
        <w:left w:val="none" w:sz="0" w:space="0" w:color="auto"/>
        <w:bottom w:val="none" w:sz="0" w:space="0" w:color="auto"/>
        <w:right w:val="none" w:sz="0" w:space="0" w:color="auto"/>
      </w:divBdr>
    </w:div>
    <w:div w:id="719786957">
      <w:bodyDiv w:val="1"/>
      <w:marLeft w:val="0"/>
      <w:marRight w:val="0"/>
      <w:marTop w:val="0"/>
      <w:marBottom w:val="0"/>
      <w:divBdr>
        <w:top w:val="none" w:sz="0" w:space="0" w:color="auto"/>
        <w:left w:val="none" w:sz="0" w:space="0" w:color="auto"/>
        <w:bottom w:val="none" w:sz="0" w:space="0" w:color="auto"/>
        <w:right w:val="none" w:sz="0" w:space="0" w:color="auto"/>
      </w:divBdr>
    </w:div>
    <w:div w:id="727338574">
      <w:bodyDiv w:val="1"/>
      <w:marLeft w:val="0"/>
      <w:marRight w:val="0"/>
      <w:marTop w:val="0"/>
      <w:marBottom w:val="0"/>
      <w:divBdr>
        <w:top w:val="none" w:sz="0" w:space="0" w:color="auto"/>
        <w:left w:val="none" w:sz="0" w:space="0" w:color="auto"/>
        <w:bottom w:val="none" w:sz="0" w:space="0" w:color="auto"/>
        <w:right w:val="none" w:sz="0" w:space="0" w:color="auto"/>
      </w:divBdr>
    </w:div>
    <w:div w:id="729619113">
      <w:bodyDiv w:val="1"/>
      <w:marLeft w:val="0"/>
      <w:marRight w:val="0"/>
      <w:marTop w:val="0"/>
      <w:marBottom w:val="0"/>
      <w:divBdr>
        <w:top w:val="none" w:sz="0" w:space="0" w:color="auto"/>
        <w:left w:val="none" w:sz="0" w:space="0" w:color="auto"/>
        <w:bottom w:val="none" w:sz="0" w:space="0" w:color="auto"/>
        <w:right w:val="none" w:sz="0" w:space="0" w:color="auto"/>
      </w:divBdr>
    </w:div>
    <w:div w:id="731124721">
      <w:bodyDiv w:val="1"/>
      <w:marLeft w:val="0"/>
      <w:marRight w:val="0"/>
      <w:marTop w:val="0"/>
      <w:marBottom w:val="0"/>
      <w:divBdr>
        <w:top w:val="none" w:sz="0" w:space="0" w:color="auto"/>
        <w:left w:val="none" w:sz="0" w:space="0" w:color="auto"/>
        <w:bottom w:val="none" w:sz="0" w:space="0" w:color="auto"/>
        <w:right w:val="none" w:sz="0" w:space="0" w:color="auto"/>
      </w:divBdr>
    </w:div>
    <w:div w:id="731125012">
      <w:bodyDiv w:val="1"/>
      <w:marLeft w:val="0"/>
      <w:marRight w:val="0"/>
      <w:marTop w:val="0"/>
      <w:marBottom w:val="0"/>
      <w:divBdr>
        <w:top w:val="none" w:sz="0" w:space="0" w:color="auto"/>
        <w:left w:val="none" w:sz="0" w:space="0" w:color="auto"/>
        <w:bottom w:val="none" w:sz="0" w:space="0" w:color="auto"/>
        <w:right w:val="none" w:sz="0" w:space="0" w:color="auto"/>
      </w:divBdr>
    </w:div>
    <w:div w:id="732503783">
      <w:bodyDiv w:val="1"/>
      <w:marLeft w:val="0"/>
      <w:marRight w:val="0"/>
      <w:marTop w:val="0"/>
      <w:marBottom w:val="0"/>
      <w:divBdr>
        <w:top w:val="none" w:sz="0" w:space="0" w:color="auto"/>
        <w:left w:val="none" w:sz="0" w:space="0" w:color="auto"/>
        <w:bottom w:val="none" w:sz="0" w:space="0" w:color="auto"/>
        <w:right w:val="none" w:sz="0" w:space="0" w:color="auto"/>
      </w:divBdr>
      <w:divsChild>
        <w:div w:id="143787563">
          <w:marLeft w:val="0"/>
          <w:marRight w:val="0"/>
          <w:marTop w:val="0"/>
          <w:marBottom w:val="0"/>
          <w:divBdr>
            <w:top w:val="none" w:sz="0" w:space="0" w:color="auto"/>
            <w:left w:val="none" w:sz="0" w:space="0" w:color="auto"/>
            <w:bottom w:val="none" w:sz="0" w:space="0" w:color="auto"/>
            <w:right w:val="none" w:sz="0" w:space="0" w:color="auto"/>
          </w:divBdr>
          <w:divsChild>
            <w:div w:id="63290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11640">
      <w:bodyDiv w:val="1"/>
      <w:marLeft w:val="0"/>
      <w:marRight w:val="0"/>
      <w:marTop w:val="0"/>
      <w:marBottom w:val="0"/>
      <w:divBdr>
        <w:top w:val="none" w:sz="0" w:space="0" w:color="auto"/>
        <w:left w:val="none" w:sz="0" w:space="0" w:color="auto"/>
        <w:bottom w:val="none" w:sz="0" w:space="0" w:color="auto"/>
        <w:right w:val="none" w:sz="0" w:space="0" w:color="auto"/>
      </w:divBdr>
    </w:div>
    <w:div w:id="738329983">
      <w:bodyDiv w:val="1"/>
      <w:marLeft w:val="0"/>
      <w:marRight w:val="0"/>
      <w:marTop w:val="0"/>
      <w:marBottom w:val="0"/>
      <w:divBdr>
        <w:top w:val="none" w:sz="0" w:space="0" w:color="auto"/>
        <w:left w:val="none" w:sz="0" w:space="0" w:color="auto"/>
        <w:bottom w:val="none" w:sz="0" w:space="0" w:color="auto"/>
        <w:right w:val="none" w:sz="0" w:space="0" w:color="auto"/>
      </w:divBdr>
    </w:div>
    <w:div w:id="744456030">
      <w:bodyDiv w:val="1"/>
      <w:marLeft w:val="0"/>
      <w:marRight w:val="0"/>
      <w:marTop w:val="0"/>
      <w:marBottom w:val="0"/>
      <w:divBdr>
        <w:top w:val="none" w:sz="0" w:space="0" w:color="auto"/>
        <w:left w:val="none" w:sz="0" w:space="0" w:color="auto"/>
        <w:bottom w:val="none" w:sz="0" w:space="0" w:color="auto"/>
        <w:right w:val="none" w:sz="0" w:space="0" w:color="auto"/>
      </w:divBdr>
      <w:divsChild>
        <w:div w:id="1222712890">
          <w:marLeft w:val="0"/>
          <w:marRight w:val="0"/>
          <w:marTop w:val="0"/>
          <w:marBottom w:val="0"/>
          <w:divBdr>
            <w:top w:val="none" w:sz="0" w:space="0" w:color="auto"/>
            <w:left w:val="none" w:sz="0" w:space="0" w:color="auto"/>
            <w:bottom w:val="none" w:sz="0" w:space="0" w:color="auto"/>
            <w:right w:val="none" w:sz="0" w:space="0" w:color="auto"/>
          </w:divBdr>
          <w:divsChild>
            <w:div w:id="77235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1501">
      <w:bodyDiv w:val="1"/>
      <w:marLeft w:val="0"/>
      <w:marRight w:val="0"/>
      <w:marTop w:val="0"/>
      <w:marBottom w:val="0"/>
      <w:divBdr>
        <w:top w:val="none" w:sz="0" w:space="0" w:color="auto"/>
        <w:left w:val="none" w:sz="0" w:space="0" w:color="auto"/>
        <w:bottom w:val="none" w:sz="0" w:space="0" w:color="auto"/>
        <w:right w:val="none" w:sz="0" w:space="0" w:color="auto"/>
      </w:divBdr>
      <w:divsChild>
        <w:div w:id="1883710838">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759373806">
      <w:bodyDiv w:val="1"/>
      <w:marLeft w:val="0"/>
      <w:marRight w:val="0"/>
      <w:marTop w:val="0"/>
      <w:marBottom w:val="0"/>
      <w:divBdr>
        <w:top w:val="none" w:sz="0" w:space="0" w:color="auto"/>
        <w:left w:val="none" w:sz="0" w:space="0" w:color="auto"/>
        <w:bottom w:val="none" w:sz="0" w:space="0" w:color="auto"/>
        <w:right w:val="none" w:sz="0" w:space="0" w:color="auto"/>
      </w:divBdr>
      <w:divsChild>
        <w:div w:id="799108912">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760568153">
      <w:bodyDiv w:val="1"/>
      <w:marLeft w:val="0"/>
      <w:marRight w:val="0"/>
      <w:marTop w:val="0"/>
      <w:marBottom w:val="0"/>
      <w:divBdr>
        <w:top w:val="none" w:sz="0" w:space="0" w:color="auto"/>
        <w:left w:val="none" w:sz="0" w:space="0" w:color="auto"/>
        <w:bottom w:val="none" w:sz="0" w:space="0" w:color="auto"/>
        <w:right w:val="none" w:sz="0" w:space="0" w:color="auto"/>
      </w:divBdr>
    </w:div>
    <w:div w:id="760683807">
      <w:bodyDiv w:val="1"/>
      <w:marLeft w:val="0"/>
      <w:marRight w:val="0"/>
      <w:marTop w:val="0"/>
      <w:marBottom w:val="0"/>
      <w:divBdr>
        <w:top w:val="none" w:sz="0" w:space="0" w:color="auto"/>
        <w:left w:val="none" w:sz="0" w:space="0" w:color="auto"/>
        <w:bottom w:val="none" w:sz="0" w:space="0" w:color="auto"/>
        <w:right w:val="none" w:sz="0" w:space="0" w:color="auto"/>
      </w:divBdr>
    </w:div>
    <w:div w:id="763502766">
      <w:bodyDiv w:val="1"/>
      <w:marLeft w:val="0"/>
      <w:marRight w:val="0"/>
      <w:marTop w:val="0"/>
      <w:marBottom w:val="0"/>
      <w:divBdr>
        <w:top w:val="none" w:sz="0" w:space="0" w:color="auto"/>
        <w:left w:val="none" w:sz="0" w:space="0" w:color="auto"/>
        <w:bottom w:val="none" w:sz="0" w:space="0" w:color="auto"/>
        <w:right w:val="none" w:sz="0" w:space="0" w:color="auto"/>
      </w:divBdr>
      <w:divsChild>
        <w:div w:id="1995991082">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765808741">
      <w:bodyDiv w:val="1"/>
      <w:marLeft w:val="0"/>
      <w:marRight w:val="0"/>
      <w:marTop w:val="0"/>
      <w:marBottom w:val="0"/>
      <w:divBdr>
        <w:top w:val="none" w:sz="0" w:space="0" w:color="auto"/>
        <w:left w:val="none" w:sz="0" w:space="0" w:color="auto"/>
        <w:bottom w:val="none" w:sz="0" w:space="0" w:color="auto"/>
        <w:right w:val="none" w:sz="0" w:space="0" w:color="auto"/>
      </w:divBdr>
    </w:div>
    <w:div w:id="768890135">
      <w:bodyDiv w:val="1"/>
      <w:marLeft w:val="0"/>
      <w:marRight w:val="0"/>
      <w:marTop w:val="0"/>
      <w:marBottom w:val="0"/>
      <w:divBdr>
        <w:top w:val="none" w:sz="0" w:space="0" w:color="auto"/>
        <w:left w:val="none" w:sz="0" w:space="0" w:color="auto"/>
        <w:bottom w:val="none" w:sz="0" w:space="0" w:color="auto"/>
        <w:right w:val="none" w:sz="0" w:space="0" w:color="auto"/>
      </w:divBdr>
    </w:div>
    <w:div w:id="770441372">
      <w:bodyDiv w:val="1"/>
      <w:marLeft w:val="0"/>
      <w:marRight w:val="0"/>
      <w:marTop w:val="0"/>
      <w:marBottom w:val="0"/>
      <w:divBdr>
        <w:top w:val="none" w:sz="0" w:space="0" w:color="auto"/>
        <w:left w:val="none" w:sz="0" w:space="0" w:color="auto"/>
        <w:bottom w:val="none" w:sz="0" w:space="0" w:color="auto"/>
        <w:right w:val="none" w:sz="0" w:space="0" w:color="auto"/>
      </w:divBdr>
    </w:div>
    <w:div w:id="780999333">
      <w:bodyDiv w:val="1"/>
      <w:marLeft w:val="0"/>
      <w:marRight w:val="0"/>
      <w:marTop w:val="0"/>
      <w:marBottom w:val="0"/>
      <w:divBdr>
        <w:top w:val="none" w:sz="0" w:space="0" w:color="auto"/>
        <w:left w:val="none" w:sz="0" w:space="0" w:color="auto"/>
        <w:bottom w:val="none" w:sz="0" w:space="0" w:color="auto"/>
        <w:right w:val="none" w:sz="0" w:space="0" w:color="auto"/>
      </w:divBdr>
    </w:div>
    <w:div w:id="783499929">
      <w:bodyDiv w:val="1"/>
      <w:marLeft w:val="0"/>
      <w:marRight w:val="0"/>
      <w:marTop w:val="0"/>
      <w:marBottom w:val="0"/>
      <w:divBdr>
        <w:top w:val="none" w:sz="0" w:space="0" w:color="auto"/>
        <w:left w:val="none" w:sz="0" w:space="0" w:color="auto"/>
        <w:bottom w:val="none" w:sz="0" w:space="0" w:color="auto"/>
        <w:right w:val="none" w:sz="0" w:space="0" w:color="auto"/>
      </w:divBdr>
      <w:divsChild>
        <w:div w:id="1135949797">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553930880">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065839411">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784544830">
      <w:bodyDiv w:val="1"/>
      <w:marLeft w:val="0"/>
      <w:marRight w:val="0"/>
      <w:marTop w:val="0"/>
      <w:marBottom w:val="0"/>
      <w:divBdr>
        <w:top w:val="none" w:sz="0" w:space="0" w:color="auto"/>
        <w:left w:val="none" w:sz="0" w:space="0" w:color="auto"/>
        <w:bottom w:val="none" w:sz="0" w:space="0" w:color="auto"/>
        <w:right w:val="none" w:sz="0" w:space="0" w:color="auto"/>
      </w:divBdr>
      <w:divsChild>
        <w:div w:id="1707027091">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796412238">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785736945">
      <w:bodyDiv w:val="1"/>
      <w:marLeft w:val="0"/>
      <w:marRight w:val="0"/>
      <w:marTop w:val="0"/>
      <w:marBottom w:val="0"/>
      <w:divBdr>
        <w:top w:val="none" w:sz="0" w:space="0" w:color="auto"/>
        <w:left w:val="none" w:sz="0" w:space="0" w:color="auto"/>
        <w:bottom w:val="none" w:sz="0" w:space="0" w:color="auto"/>
        <w:right w:val="none" w:sz="0" w:space="0" w:color="auto"/>
      </w:divBdr>
    </w:div>
    <w:div w:id="794712990">
      <w:bodyDiv w:val="1"/>
      <w:marLeft w:val="0"/>
      <w:marRight w:val="0"/>
      <w:marTop w:val="0"/>
      <w:marBottom w:val="0"/>
      <w:divBdr>
        <w:top w:val="none" w:sz="0" w:space="0" w:color="auto"/>
        <w:left w:val="none" w:sz="0" w:space="0" w:color="auto"/>
        <w:bottom w:val="none" w:sz="0" w:space="0" w:color="auto"/>
        <w:right w:val="none" w:sz="0" w:space="0" w:color="auto"/>
      </w:divBdr>
      <w:divsChild>
        <w:div w:id="1254701264">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798189167">
      <w:bodyDiv w:val="1"/>
      <w:marLeft w:val="0"/>
      <w:marRight w:val="0"/>
      <w:marTop w:val="0"/>
      <w:marBottom w:val="0"/>
      <w:divBdr>
        <w:top w:val="none" w:sz="0" w:space="0" w:color="auto"/>
        <w:left w:val="none" w:sz="0" w:space="0" w:color="auto"/>
        <w:bottom w:val="none" w:sz="0" w:space="0" w:color="auto"/>
        <w:right w:val="none" w:sz="0" w:space="0" w:color="auto"/>
      </w:divBdr>
    </w:div>
    <w:div w:id="798691809">
      <w:bodyDiv w:val="1"/>
      <w:marLeft w:val="0"/>
      <w:marRight w:val="0"/>
      <w:marTop w:val="0"/>
      <w:marBottom w:val="0"/>
      <w:divBdr>
        <w:top w:val="none" w:sz="0" w:space="0" w:color="auto"/>
        <w:left w:val="none" w:sz="0" w:space="0" w:color="auto"/>
        <w:bottom w:val="none" w:sz="0" w:space="0" w:color="auto"/>
        <w:right w:val="none" w:sz="0" w:space="0" w:color="auto"/>
      </w:divBdr>
    </w:div>
    <w:div w:id="801310481">
      <w:bodyDiv w:val="1"/>
      <w:marLeft w:val="0"/>
      <w:marRight w:val="0"/>
      <w:marTop w:val="0"/>
      <w:marBottom w:val="0"/>
      <w:divBdr>
        <w:top w:val="none" w:sz="0" w:space="0" w:color="auto"/>
        <w:left w:val="none" w:sz="0" w:space="0" w:color="auto"/>
        <w:bottom w:val="none" w:sz="0" w:space="0" w:color="auto"/>
        <w:right w:val="none" w:sz="0" w:space="0" w:color="auto"/>
      </w:divBdr>
    </w:div>
    <w:div w:id="802164248">
      <w:bodyDiv w:val="1"/>
      <w:marLeft w:val="0"/>
      <w:marRight w:val="0"/>
      <w:marTop w:val="0"/>
      <w:marBottom w:val="0"/>
      <w:divBdr>
        <w:top w:val="none" w:sz="0" w:space="0" w:color="auto"/>
        <w:left w:val="none" w:sz="0" w:space="0" w:color="auto"/>
        <w:bottom w:val="none" w:sz="0" w:space="0" w:color="auto"/>
        <w:right w:val="none" w:sz="0" w:space="0" w:color="auto"/>
      </w:divBdr>
    </w:div>
    <w:div w:id="802305337">
      <w:bodyDiv w:val="1"/>
      <w:marLeft w:val="0"/>
      <w:marRight w:val="0"/>
      <w:marTop w:val="0"/>
      <w:marBottom w:val="0"/>
      <w:divBdr>
        <w:top w:val="none" w:sz="0" w:space="0" w:color="auto"/>
        <w:left w:val="none" w:sz="0" w:space="0" w:color="auto"/>
        <w:bottom w:val="none" w:sz="0" w:space="0" w:color="auto"/>
        <w:right w:val="none" w:sz="0" w:space="0" w:color="auto"/>
      </w:divBdr>
    </w:div>
    <w:div w:id="803078841">
      <w:bodyDiv w:val="1"/>
      <w:marLeft w:val="0"/>
      <w:marRight w:val="0"/>
      <w:marTop w:val="0"/>
      <w:marBottom w:val="0"/>
      <w:divBdr>
        <w:top w:val="none" w:sz="0" w:space="0" w:color="auto"/>
        <w:left w:val="none" w:sz="0" w:space="0" w:color="auto"/>
        <w:bottom w:val="none" w:sz="0" w:space="0" w:color="auto"/>
        <w:right w:val="none" w:sz="0" w:space="0" w:color="auto"/>
      </w:divBdr>
    </w:div>
    <w:div w:id="808405571">
      <w:bodyDiv w:val="1"/>
      <w:marLeft w:val="0"/>
      <w:marRight w:val="0"/>
      <w:marTop w:val="0"/>
      <w:marBottom w:val="0"/>
      <w:divBdr>
        <w:top w:val="none" w:sz="0" w:space="0" w:color="auto"/>
        <w:left w:val="none" w:sz="0" w:space="0" w:color="auto"/>
        <w:bottom w:val="none" w:sz="0" w:space="0" w:color="auto"/>
        <w:right w:val="none" w:sz="0" w:space="0" w:color="auto"/>
      </w:divBdr>
    </w:div>
    <w:div w:id="813835608">
      <w:bodyDiv w:val="1"/>
      <w:marLeft w:val="0"/>
      <w:marRight w:val="0"/>
      <w:marTop w:val="0"/>
      <w:marBottom w:val="0"/>
      <w:divBdr>
        <w:top w:val="none" w:sz="0" w:space="0" w:color="auto"/>
        <w:left w:val="none" w:sz="0" w:space="0" w:color="auto"/>
        <w:bottom w:val="none" w:sz="0" w:space="0" w:color="auto"/>
        <w:right w:val="none" w:sz="0" w:space="0" w:color="auto"/>
      </w:divBdr>
    </w:div>
    <w:div w:id="817377445">
      <w:bodyDiv w:val="1"/>
      <w:marLeft w:val="0"/>
      <w:marRight w:val="0"/>
      <w:marTop w:val="0"/>
      <w:marBottom w:val="0"/>
      <w:divBdr>
        <w:top w:val="none" w:sz="0" w:space="0" w:color="auto"/>
        <w:left w:val="none" w:sz="0" w:space="0" w:color="auto"/>
        <w:bottom w:val="none" w:sz="0" w:space="0" w:color="auto"/>
        <w:right w:val="none" w:sz="0" w:space="0" w:color="auto"/>
      </w:divBdr>
    </w:div>
    <w:div w:id="821890640">
      <w:bodyDiv w:val="1"/>
      <w:marLeft w:val="0"/>
      <w:marRight w:val="0"/>
      <w:marTop w:val="0"/>
      <w:marBottom w:val="0"/>
      <w:divBdr>
        <w:top w:val="none" w:sz="0" w:space="0" w:color="auto"/>
        <w:left w:val="none" w:sz="0" w:space="0" w:color="auto"/>
        <w:bottom w:val="none" w:sz="0" w:space="0" w:color="auto"/>
        <w:right w:val="none" w:sz="0" w:space="0" w:color="auto"/>
      </w:divBdr>
    </w:div>
    <w:div w:id="821964165">
      <w:bodyDiv w:val="1"/>
      <w:marLeft w:val="0"/>
      <w:marRight w:val="0"/>
      <w:marTop w:val="0"/>
      <w:marBottom w:val="0"/>
      <w:divBdr>
        <w:top w:val="none" w:sz="0" w:space="0" w:color="auto"/>
        <w:left w:val="none" w:sz="0" w:space="0" w:color="auto"/>
        <w:bottom w:val="none" w:sz="0" w:space="0" w:color="auto"/>
        <w:right w:val="none" w:sz="0" w:space="0" w:color="auto"/>
      </w:divBdr>
      <w:divsChild>
        <w:div w:id="944575502">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825902586">
      <w:bodyDiv w:val="1"/>
      <w:marLeft w:val="0"/>
      <w:marRight w:val="0"/>
      <w:marTop w:val="0"/>
      <w:marBottom w:val="0"/>
      <w:divBdr>
        <w:top w:val="none" w:sz="0" w:space="0" w:color="auto"/>
        <w:left w:val="none" w:sz="0" w:space="0" w:color="auto"/>
        <w:bottom w:val="none" w:sz="0" w:space="0" w:color="auto"/>
        <w:right w:val="none" w:sz="0" w:space="0" w:color="auto"/>
      </w:divBdr>
    </w:div>
    <w:div w:id="829520389">
      <w:bodyDiv w:val="1"/>
      <w:marLeft w:val="0"/>
      <w:marRight w:val="0"/>
      <w:marTop w:val="0"/>
      <w:marBottom w:val="0"/>
      <w:divBdr>
        <w:top w:val="none" w:sz="0" w:space="0" w:color="auto"/>
        <w:left w:val="none" w:sz="0" w:space="0" w:color="auto"/>
        <w:bottom w:val="none" w:sz="0" w:space="0" w:color="auto"/>
        <w:right w:val="none" w:sz="0" w:space="0" w:color="auto"/>
      </w:divBdr>
      <w:divsChild>
        <w:div w:id="923143751">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833449879">
      <w:bodyDiv w:val="1"/>
      <w:marLeft w:val="0"/>
      <w:marRight w:val="0"/>
      <w:marTop w:val="0"/>
      <w:marBottom w:val="0"/>
      <w:divBdr>
        <w:top w:val="none" w:sz="0" w:space="0" w:color="auto"/>
        <w:left w:val="none" w:sz="0" w:space="0" w:color="auto"/>
        <w:bottom w:val="none" w:sz="0" w:space="0" w:color="auto"/>
        <w:right w:val="none" w:sz="0" w:space="0" w:color="auto"/>
      </w:divBdr>
      <w:divsChild>
        <w:div w:id="89008076">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833495980">
      <w:bodyDiv w:val="1"/>
      <w:marLeft w:val="0"/>
      <w:marRight w:val="0"/>
      <w:marTop w:val="0"/>
      <w:marBottom w:val="0"/>
      <w:divBdr>
        <w:top w:val="none" w:sz="0" w:space="0" w:color="auto"/>
        <w:left w:val="none" w:sz="0" w:space="0" w:color="auto"/>
        <w:bottom w:val="none" w:sz="0" w:space="0" w:color="auto"/>
        <w:right w:val="none" w:sz="0" w:space="0" w:color="auto"/>
      </w:divBdr>
    </w:div>
    <w:div w:id="843277607">
      <w:bodyDiv w:val="1"/>
      <w:marLeft w:val="0"/>
      <w:marRight w:val="0"/>
      <w:marTop w:val="0"/>
      <w:marBottom w:val="0"/>
      <w:divBdr>
        <w:top w:val="none" w:sz="0" w:space="0" w:color="auto"/>
        <w:left w:val="none" w:sz="0" w:space="0" w:color="auto"/>
        <w:bottom w:val="none" w:sz="0" w:space="0" w:color="auto"/>
        <w:right w:val="none" w:sz="0" w:space="0" w:color="auto"/>
      </w:divBdr>
    </w:div>
    <w:div w:id="848448928">
      <w:bodyDiv w:val="1"/>
      <w:marLeft w:val="0"/>
      <w:marRight w:val="0"/>
      <w:marTop w:val="0"/>
      <w:marBottom w:val="0"/>
      <w:divBdr>
        <w:top w:val="none" w:sz="0" w:space="0" w:color="auto"/>
        <w:left w:val="none" w:sz="0" w:space="0" w:color="auto"/>
        <w:bottom w:val="none" w:sz="0" w:space="0" w:color="auto"/>
        <w:right w:val="none" w:sz="0" w:space="0" w:color="auto"/>
      </w:divBdr>
    </w:div>
    <w:div w:id="848451661">
      <w:bodyDiv w:val="1"/>
      <w:marLeft w:val="0"/>
      <w:marRight w:val="0"/>
      <w:marTop w:val="0"/>
      <w:marBottom w:val="0"/>
      <w:divBdr>
        <w:top w:val="none" w:sz="0" w:space="0" w:color="auto"/>
        <w:left w:val="none" w:sz="0" w:space="0" w:color="auto"/>
        <w:bottom w:val="none" w:sz="0" w:space="0" w:color="auto"/>
        <w:right w:val="none" w:sz="0" w:space="0" w:color="auto"/>
      </w:divBdr>
      <w:divsChild>
        <w:div w:id="594827585">
          <w:blockQuote w:val="1"/>
          <w:marLeft w:val="0"/>
          <w:marRight w:val="0"/>
          <w:marTop w:val="150"/>
          <w:marBottom w:val="0"/>
          <w:divBdr>
            <w:top w:val="none" w:sz="0" w:space="0" w:color="auto"/>
            <w:left w:val="single" w:sz="36" w:space="15" w:color="657B83"/>
            <w:bottom w:val="none" w:sz="0" w:space="0" w:color="auto"/>
            <w:right w:val="none" w:sz="0" w:space="0" w:color="auto"/>
          </w:divBdr>
        </w:div>
        <w:div w:id="2085494277">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854656307">
      <w:bodyDiv w:val="1"/>
      <w:marLeft w:val="0"/>
      <w:marRight w:val="0"/>
      <w:marTop w:val="0"/>
      <w:marBottom w:val="0"/>
      <w:divBdr>
        <w:top w:val="none" w:sz="0" w:space="0" w:color="auto"/>
        <w:left w:val="none" w:sz="0" w:space="0" w:color="auto"/>
        <w:bottom w:val="none" w:sz="0" w:space="0" w:color="auto"/>
        <w:right w:val="none" w:sz="0" w:space="0" w:color="auto"/>
      </w:divBdr>
    </w:div>
    <w:div w:id="855385414">
      <w:bodyDiv w:val="1"/>
      <w:marLeft w:val="0"/>
      <w:marRight w:val="0"/>
      <w:marTop w:val="0"/>
      <w:marBottom w:val="0"/>
      <w:divBdr>
        <w:top w:val="none" w:sz="0" w:space="0" w:color="auto"/>
        <w:left w:val="none" w:sz="0" w:space="0" w:color="auto"/>
        <w:bottom w:val="none" w:sz="0" w:space="0" w:color="auto"/>
        <w:right w:val="none" w:sz="0" w:space="0" w:color="auto"/>
      </w:divBdr>
      <w:divsChild>
        <w:div w:id="1773746305">
          <w:blockQuote w:val="1"/>
          <w:marLeft w:val="507"/>
          <w:marRight w:val="0"/>
          <w:marTop w:val="156"/>
          <w:marBottom w:val="156"/>
          <w:divBdr>
            <w:top w:val="none" w:sz="0" w:space="0" w:color="auto"/>
            <w:left w:val="single" w:sz="18" w:space="6" w:color="2E68AA"/>
            <w:bottom w:val="none" w:sz="0" w:space="0" w:color="auto"/>
            <w:right w:val="none" w:sz="0" w:space="0" w:color="auto"/>
          </w:divBdr>
        </w:div>
      </w:divsChild>
    </w:div>
    <w:div w:id="863830066">
      <w:bodyDiv w:val="1"/>
      <w:marLeft w:val="0"/>
      <w:marRight w:val="0"/>
      <w:marTop w:val="0"/>
      <w:marBottom w:val="0"/>
      <w:divBdr>
        <w:top w:val="none" w:sz="0" w:space="0" w:color="auto"/>
        <w:left w:val="none" w:sz="0" w:space="0" w:color="auto"/>
        <w:bottom w:val="none" w:sz="0" w:space="0" w:color="auto"/>
        <w:right w:val="none" w:sz="0" w:space="0" w:color="auto"/>
      </w:divBdr>
    </w:div>
    <w:div w:id="873620523">
      <w:bodyDiv w:val="1"/>
      <w:marLeft w:val="0"/>
      <w:marRight w:val="0"/>
      <w:marTop w:val="0"/>
      <w:marBottom w:val="0"/>
      <w:divBdr>
        <w:top w:val="none" w:sz="0" w:space="0" w:color="auto"/>
        <w:left w:val="none" w:sz="0" w:space="0" w:color="auto"/>
        <w:bottom w:val="none" w:sz="0" w:space="0" w:color="auto"/>
        <w:right w:val="none" w:sz="0" w:space="0" w:color="auto"/>
      </w:divBdr>
      <w:divsChild>
        <w:div w:id="395862501">
          <w:marLeft w:val="0"/>
          <w:marRight w:val="0"/>
          <w:marTop w:val="0"/>
          <w:marBottom w:val="0"/>
          <w:divBdr>
            <w:top w:val="none" w:sz="0" w:space="0" w:color="auto"/>
            <w:left w:val="none" w:sz="0" w:space="0" w:color="auto"/>
            <w:bottom w:val="none" w:sz="0" w:space="0" w:color="auto"/>
            <w:right w:val="none" w:sz="0" w:space="0" w:color="auto"/>
          </w:divBdr>
          <w:divsChild>
            <w:div w:id="51577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17921">
      <w:bodyDiv w:val="1"/>
      <w:marLeft w:val="0"/>
      <w:marRight w:val="0"/>
      <w:marTop w:val="0"/>
      <w:marBottom w:val="0"/>
      <w:divBdr>
        <w:top w:val="none" w:sz="0" w:space="0" w:color="auto"/>
        <w:left w:val="none" w:sz="0" w:space="0" w:color="auto"/>
        <w:bottom w:val="none" w:sz="0" w:space="0" w:color="auto"/>
        <w:right w:val="none" w:sz="0" w:space="0" w:color="auto"/>
      </w:divBdr>
      <w:divsChild>
        <w:div w:id="180903103">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877741645">
      <w:bodyDiv w:val="1"/>
      <w:marLeft w:val="0"/>
      <w:marRight w:val="0"/>
      <w:marTop w:val="0"/>
      <w:marBottom w:val="0"/>
      <w:divBdr>
        <w:top w:val="none" w:sz="0" w:space="0" w:color="auto"/>
        <w:left w:val="none" w:sz="0" w:space="0" w:color="auto"/>
        <w:bottom w:val="none" w:sz="0" w:space="0" w:color="auto"/>
        <w:right w:val="none" w:sz="0" w:space="0" w:color="auto"/>
      </w:divBdr>
    </w:div>
    <w:div w:id="879242230">
      <w:bodyDiv w:val="1"/>
      <w:marLeft w:val="0"/>
      <w:marRight w:val="0"/>
      <w:marTop w:val="0"/>
      <w:marBottom w:val="0"/>
      <w:divBdr>
        <w:top w:val="none" w:sz="0" w:space="0" w:color="auto"/>
        <w:left w:val="none" w:sz="0" w:space="0" w:color="auto"/>
        <w:bottom w:val="none" w:sz="0" w:space="0" w:color="auto"/>
        <w:right w:val="none" w:sz="0" w:space="0" w:color="auto"/>
      </w:divBdr>
      <w:divsChild>
        <w:div w:id="1992636770">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32389876">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879248633">
      <w:bodyDiv w:val="1"/>
      <w:marLeft w:val="0"/>
      <w:marRight w:val="0"/>
      <w:marTop w:val="0"/>
      <w:marBottom w:val="0"/>
      <w:divBdr>
        <w:top w:val="none" w:sz="0" w:space="0" w:color="auto"/>
        <w:left w:val="none" w:sz="0" w:space="0" w:color="auto"/>
        <w:bottom w:val="none" w:sz="0" w:space="0" w:color="auto"/>
        <w:right w:val="none" w:sz="0" w:space="0" w:color="auto"/>
      </w:divBdr>
    </w:div>
    <w:div w:id="880437201">
      <w:bodyDiv w:val="1"/>
      <w:marLeft w:val="0"/>
      <w:marRight w:val="0"/>
      <w:marTop w:val="0"/>
      <w:marBottom w:val="0"/>
      <w:divBdr>
        <w:top w:val="none" w:sz="0" w:space="0" w:color="auto"/>
        <w:left w:val="none" w:sz="0" w:space="0" w:color="auto"/>
        <w:bottom w:val="none" w:sz="0" w:space="0" w:color="auto"/>
        <w:right w:val="none" w:sz="0" w:space="0" w:color="auto"/>
      </w:divBdr>
      <w:divsChild>
        <w:div w:id="1897005697">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881132240">
      <w:bodyDiv w:val="1"/>
      <w:marLeft w:val="0"/>
      <w:marRight w:val="0"/>
      <w:marTop w:val="0"/>
      <w:marBottom w:val="0"/>
      <w:divBdr>
        <w:top w:val="none" w:sz="0" w:space="0" w:color="auto"/>
        <w:left w:val="none" w:sz="0" w:space="0" w:color="auto"/>
        <w:bottom w:val="none" w:sz="0" w:space="0" w:color="auto"/>
        <w:right w:val="none" w:sz="0" w:space="0" w:color="auto"/>
      </w:divBdr>
    </w:div>
    <w:div w:id="882719253">
      <w:bodyDiv w:val="1"/>
      <w:marLeft w:val="0"/>
      <w:marRight w:val="0"/>
      <w:marTop w:val="0"/>
      <w:marBottom w:val="0"/>
      <w:divBdr>
        <w:top w:val="none" w:sz="0" w:space="0" w:color="auto"/>
        <w:left w:val="none" w:sz="0" w:space="0" w:color="auto"/>
        <w:bottom w:val="none" w:sz="0" w:space="0" w:color="auto"/>
        <w:right w:val="none" w:sz="0" w:space="0" w:color="auto"/>
      </w:divBdr>
    </w:div>
    <w:div w:id="884755862">
      <w:bodyDiv w:val="1"/>
      <w:marLeft w:val="0"/>
      <w:marRight w:val="0"/>
      <w:marTop w:val="0"/>
      <w:marBottom w:val="0"/>
      <w:divBdr>
        <w:top w:val="none" w:sz="0" w:space="0" w:color="auto"/>
        <w:left w:val="none" w:sz="0" w:space="0" w:color="auto"/>
        <w:bottom w:val="none" w:sz="0" w:space="0" w:color="auto"/>
        <w:right w:val="none" w:sz="0" w:space="0" w:color="auto"/>
      </w:divBdr>
    </w:div>
    <w:div w:id="885339021">
      <w:bodyDiv w:val="1"/>
      <w:marLeft w:val="0"/>
      <w:marRight w:val="0"/>
      <w:marTop w:val="0"/>
      <w:marBottom w:val="0"/>
      <w:divBdr>
        <w:top w:val="none" w:sz="0" w:space="0" w:color="auto"/>
        <w:left w:val="none" w:sz="0" w:space="0" w:color="auto"/>
        <w:bottom w:val="none" w:sz="0" w:space="0" w:color="auto"/>
        <w:right w:val="none" w:sz="0" w:space="0" w:color="auto"/>
      </w:divBdr>
    </w:div>
    <w:div w:id="894925647">
      <w:bodyDiv w:val="1"/>
      <w:marLeft w:val="0"/>
      <w:marRight w:val="0"/>
      <w:marTop w:val="0"/>
      <w:marBottom w:val="0"/>
      <w:divBdr>
        <w:top w:val="none" w:sz="0" w:space="0" w:color="auto"/>
        <w:left w:val="none" w:sz="0" w:space="0" w:color="auto"/>
        <w:bottom w:val="none" w:sz="0" w:space="0" w:color="auto"/>
        <w:right w:val="none" w:sz="0" w:space="0" w:color="auto"/>
      </w:divBdr>
      <w:divsChild>
        <w:div w:id="1807776061">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253051063">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490100023">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899632983">
      <w:bodyDiv w:val="1"/>
      <w:marLeft w:val="0"/>
      <w:marRight w:val="0"/>
      <w:marTop w:val="0"/>
      <w:marBottom w:val="0"/>
      <w:divBdr>
        <w:top w:val="none" w:sz="0" w:space="0" w:color="auto"/>
        <w:left w:val="none" w:sz="0" w:space="0" w:color="auto"/>
        <w:bottom w:val="none" w:sz="0" w:space="0" w:color="auto"/>
        <w:right w:val="none" w:sz="0" w:space="0" w:color="auto"/>
      </w:divBdr>
      <w:divsChild>
        <w:div w:id="1083986364">
          <w:marLeft w:val="0"/>
          <w:marRight w:val="0"/>
          <w:marTop w:val="0"/>
          <w:marBottom w:val="0"/>
          <w:divBdr>
            <w:top w:val="none" w:sz="0" w:space="0" w:color="auto"/>
            <w:left w:val="none" w:sz="0" w:space="0" w:color="auto"/>
            <w:bottom w:val="none" w:sz="0" w:space="0" w:color="auto"/>
            <w:right w:val="none" w:sz="0" w:space="0" w:color="auto"/>
          </w:divBdr>
          <w:divsChild>
            <w:div w:id="18252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85152">
      <w:bodyDiv w:val="1"/>
      <w:marLeft w:val="0"/>
      <w:marRight w:val="0"/>
      <w:marTop w:val="0"/>
      <w:marBottom w:val="0"/>
      <w:divBdr>
        <w:top w:val="none" w:sz="0" w:space="0" w:color="auto"/>
        <w:left w:val="none" w:sz="0" w:space="0" w:color="auto"/>
        <w:bottom w:val="none" w:sz="0" w:space="0" w:color="auto"/>
        <w:right w:val="none" w:sz="0" w:space="0" w:color="auto"/>
      </w:divBdr>
    </w:div>
    <w:div w:id="903418093">
      <w:bodyDiv w:val="1"/>
      <w:marLeft w:val="0"/>
      <w:marRight w:val="0"/>
      <w:marTop w:val="0"/>
      <w:marBottom w:val="0"/>
      <w:divBdr>
        <w:top w:val="none" w:sz="0" w:space="0" w:color="auto"/>
        <w:left w:val="none" w:sz="0" w:space="0" w:color="auto"/>
        <w:bottom w:val="none" w:sz="0" w:space="0" w:color="auto"/>
        <w:right w:val="none" w:sz="0" w:space="0" w:color="auto"/>
      </w:divBdr>
    </w:div>
    <w:div w:id="906498407">
      <w:bodyDiv w:val="1"/>
      <w:marLeft w:val="0"/>
      <w:marRight w:val="0"/>
      <w:marTop w:val="0"/>
      <w:marBottom w:val="0"/>
      <w:divBdr>
        <w:top w:val="none" w:sz="0" w:space="0" w:color="auto"/>
        <w:left w:val="none" w:sz="0" w:space="0" w:color="auto"/>
        <w:bottom w:val="none" w:sz="0" w:space="0" w:color="auto"/>
        <w:right w:val="none" w:sz="0" w:space="0" w:color="auto"/>
      </w:divBdr>
      <w:divsChild>
        <w:div w:id="965738978">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906526347">
      <w:bodyDiv w:val="1"/>
      <w:marLeft w:val="0"/>
      <w:marRight w:val="0"/>
      <w:marTop w:val="0"/>
      <w:marBottom w:val="0"/>
      <w:divBdr>
        <w:top w:val="none" w:sz="0" w:space="0" w:color="auto"/>
        <w:left w:val="none" w:sz="0" w:space="0" w:color="auto"/>
        <w:bottom w:val="none" w:sz="0" w:space="0" w:color="auto"/>
        <w:right w:val="none" w:sz="0" w:space="0" w:color="auto"/>
      </w:divBdr>
      <w:divsChild>
        <w:div w:id="374935061">
          <w:marLeft w:val="0"/>
          <w:marRight w:val="0"/>
          <w:marTop w:val="0"/>
          <w:marBottom w:val="0"/>
          <w:divBdr>
            <w:top w:val="none" w:sz="0" w:space="0" w:color="auto"/>
            <w:left w:val="none" w:sz="0" w:space="0" w:color="auto"/>
            <w:bottom w:val="none" w:sz="0" w:space="0" w:color="auto"/>
            <w:right w:val="none" w:sz="0" w:space="0" w:color="auto"/>
          </w:divBdr>
          <w:divsChild>
            <w:div w:id="83657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1876">
      <w:bodyDiv w:val="1"/>
      <w:marLeft w:val="0"/>
      <w:marRight w:val="0"/>
      <w:marTop w:val="0"/>
      <w:marBottom w:val="0"/>
      <w:divBdr>
        <w:top w:val="none" w:sz="0" w:space="0" w:color="auto"/>
        <w:left w:val="none" w:sz="0" w:space="0" w:color="auto"/>
        <w:bottom w:val="none" w:sz="0" w:space="0" w:color="auto"/>
        <w:right w:val="none" w:sz="0" w:space="0" w:color="auto"/>
      </w:divBdr>
      <w:divsChild>
        <w:div w:id="1098481367">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687222799">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907688948">
      <w:bodyDiv w:val="1"/>
      <w:marLeft w:val="0"/>
      <w:marRight w:val="0"/>
      <w:marTop w:val="0"/>
      <w:marBottom w:val="0"/>
      <w:divBdr>
        <w:top w:val="none" w:sz="0" w:space="0" w:color="auto"/>
        <w:left w:val="none" w:sz="0" w:space="0" w:color="auto"/>
        <w:bottom w:val="none" w:sz="0" w:space="0" w:color="auto"/>
        <w:right w:val="none" w:sz="0" w:space="0" w:color="auto"/>
      </w:divBdr>
    </w:div>
    <w:div w:id="915750572">
      <w:bodyDiv w:val="1"/>
      <w:marLeft w:val="0"/>
      <w:marRight w:val="0"/>
      <w:marTop w:val="0"/>
      <w:marBottom w:val="0"/>
      <w:divBdr>
        <w:top w:val="none" w:sz="0" w:space="0" w:color="auto"/>
        <w:left w:val="none" w:sz="0" w:space="0" w:color="auto"/>
        <w:bottom w:val="none" w:sz="0" w:space="0" w:color="auto"/>
        <w:right w:val="none" w:sz="0" w:space="0" w:color="auto"/>
      </w:divBdr>
      <w:divsChild>
        <w:div w:id="1393886286">
          <w:marLeft w:val="0"/>
          <w:marRight w:val="0"/>
          <w:marTop w:val="0"/>
          <w:marBottom w:val="0"/>
          <w:divBdr>
            <w:top w:val="none" w:sz="0" w:space="0" w:color="auto"/>
            <w:left w:val="none" w:sz="0" w:space="0" w:color="auto"/>
            <w:bottom w:val="none" w:sz="0" w:space="0" w:color="auto"/>
            <w:right w:val="none" w:sz="0" w:space="0" w:color="auto"/>
          </w:divBdr>
          <w:divsChild>
            <w:div w:id="9555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829485">
      <w:bodyDiv w:val="1"/>
      <w:marLeft w:val="0"/>
      <w:marRight w:val="0"/>
      <w:marTop w:val="0"/>
      <w:marBottom w:val="0"/>
      <w:divBdr>
        <w:top w:val="none" w:sz="0" w:space="0" w:color="auto"/>
        <w:left w:val="none" w:sz="0" w:space="0" w:color="auto"/>
        <w:bottom w:val="none" w:sz="0" w:space="0" w:color="auto"/>
        <w:right w:val="none" w:sz="0" w:space="0" w:color="auto"/>
      </w:divBdr>
    </w:div>
    <w:div w:id="920911875">
      <w:bodyDiv w:val="1"/>
      <w:marLeft w:val="0"/>
      <w:marRight w:val="0"/>
      <w:marTop w:val="0"/>
      <w:marBottom w:val="0"/>
      <w:divBdr>
        <w:top w:val="none" w:sz="0" w:space="0" w:color="auto"/>
        <w:left w:val="none" w:sz="0" w:space="0" w:color="auto"/>
        <w:bottom w:val="none" w:sz="0" w:space="0" w:color="auto"/>
        <w:right w:val="none" w:sz="0" w:space="0" w:color="auto"/>
      </w:divBdr>
    </w:div>
    <w:div w:id="927226017">
      <w:bodyDiv w:val="1"/>
      <w:marLeft w:val="0"/>
      <w:marRight w:val="0"/>
      <w:marTop w:val="0"/>
      <w:marBottom w:val="0"/>
      <w:divBdr>
        <w:top w:val="none" w:sz="0" w:space="0" w:color="auto"/>
        <w:left w:val="none" w:sz="0" w:space="0" w:color="auto"/>
        <w:bottom w:val="none" w:sz="0" w:space="0" w:color="auto"/>
        <w:right w:val="none" w:sz="0" w:space="0" w:color="auto"/>
      </w:divBdr>
    </w:div>
    <w:div w:id="928540968">
      <w:bodyDiv w:val="1"/>
      <w:marLeft w:val="0"/>
      <w:marRight w:val="0"/>
      <w:marTop w:val="0"/>
      <w:marBottom w:val="0"/>
      <w:divBdr>
        <w:top w:val="none" w:sz="0" w:space="0" w:color="auto"/>
        <w:left w:val="none" w:sz="0" w:space="0" w:color="auto"/>
        <w:bottom w:val="none" w:sz="0" w:space="0" w:color="auto"/>
        <w:right w:val="none" w:sz="0" w:space="0" w:color="auto"/>
      </w:divBdr>
    </w:div>
    <w:div w:id="929702786">
      <w:bodyDiv w:val="1"/>
      <w:marLeft w:val="0"/>
      <w:marRight w:val="0"/>
      <w:marTop w:val="0"/>
      <w:marBottom w:val="0"/>
      <w:divBdr>
        <w:top w:val="none" w:sz="0" w:space="0" w:color="auto"/>
        <w:left w:val="none" w:sz="0" w:space="0" w:color="auto"/>
        <w:bottom w:val="none" w:sz="0" w:space="0" w:color="auto"/>
        <w:right w:val="none" w:sz="0" w:space="0" w:color="auto"/>
      </w:divBdr>
      <w:divsChild>
        <w:div w:id="368917861">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937563358">
      <w:bodyDiv w:val="1"/>
      <w:marLeft w:val="0"/>
      <w:marRight w:val="0"/>
      <w:marTop w:val="0"/>
      <w:marBottom w:val="0"/>
      <w:divBdr>
        <w:top w:val="none" w:sz="0" w:space="0" w:color="auto"/>
        <w:left w:val="none" w:sz="0" w:space="0" w:color="auto"/>
        <w:bottom w:val="none" w:sz="0" w:space="0" w:color="auto"/>
        <w:right w:val="none" w:sz="0" w:space="0" w:color="auto"/>
      </w:divBdr>
      <w:divsChild>
        <w:div w:id="346493189">
          <w:blockQuote w:val="1"/>
          <w:marLeft w:val="0"/>
          <w:marRight w:val="0"/>
          <w:marTop w:val="150"/>
          <w:marBottom w:val="0"/>
          <w:divBdr>
            <w:top w:val="none" w:sz="0" w:space="0" w:color="auto"/>
            <w:left w:val="single" w:sz="36" w:space="15" w:color="657B83"/>
            <w:bottom w:val="none" w:sz="0" w:space="0" w:color="auto"/>
            <w:right w:val="none" w:sz="0" w:space="0" w:color="auto"/>
          </w:divBdr>
        </w:div>
        <w:div w:id="125513840">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941767107">
      <w:bodyDiv w:val="1"/>
      <w:marLeft w:val="0"/>
      <w:marRight w:val="0"/>
      <w:marTop w:val="0"/>
      <w:marBottom w:val="0"/>
      <w:divBdr>
        <w:top w:val="none" w:sz="0" w:space="0" w:color="auto"/>
        <w:left w:val="none" w:sz="0" w:space="0" w:color="auto"/>
        <w:bottom w:val="none" w:sz="0" w:space="0" w:color="auto"/>
        <w:right w:val="none" w:sz="0" w:space="0" w:color="auto"/>
      </w:divBdr>
    </w:div>
    <w:div w:id="948270163">
      <w:bodyDiv w:val="1"/>
      <w:marLeft w:val="0"/>
      <w:marRight w:val="0"/>
      <w:marTop w:val="0"/>
      <w:marBottom w:val="0"/>
      <w:divBdr>
        <w:top w:val="none" w:sz="0" w:space="0" w:color="auto"/>
        <w:left w:val="none" w:sz="0" w:space="0" w:color="auto"/>
        <w:bottom w:val="none" w:sz="0" w:space="0" w:color="auto"/>
        <w:right w:val="none" w:sz="0" w:space="0" w:color="auto"/>
      </w:divBdr>
    </w:div>
    <w:div w:id="952396122">
      <w:bodyDiv w:val="1"/>
      <w:marLeft w:val="0"/>
      <w:marRight w:val="0"/>
      <w:marTop w:val="0"/>
      <w:marBottom w:val="0"/>
      <w:divBdr>
        <w:top w:val="none" w:sz="0" w:space="0" w:color="auto"/>
        <w:left w:val="none" w:sz="0" w:space="0" w:color="auto"/>
        <w:bottom w:val="none" w:sz="0" w:space="0" w:color="auto"/>
        <w:right w:val="none" w:sz="0" w:space="0" w:color="auto"/>
      </w:divBdr>
    </w:div>
    <w:div w:id="966356586">
      <w:bodyDiv w:val="1"/>
      <w:marLeft w:val="0"/>
      <w:marRight w:val="0"/>
      <w:marTop w:val="0"/>
      <w:marBottom w:val="0"/>
      <w:divBdr>
        <w:top w:val="none" w:sz="0" w:space="0" w:color="auto"/>
        <w:left w:val="none" w:sz="0" w:space="0" w:color="auto"/>
        <w:bottom w:val="none" w:sz="0" w:space="0" w:color="auto"/>
        <w:right w:val="none" w:sz="0" w:space="0" w:color="auto"/>
      </w:divBdr>
      <w:divsChild>
        <w:div w:id="1574782122">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967854434">
      <w:bodyDiv w:val="1"/>
      <w:marLeft w:val="0"/>
      <w:marRight w:val="0"/>
      <w:marTop w:val="0"/>
      <w:marBottom w:val="0"/>
      <w:divBdr>
        <w:top w:val="none" w:sz="0" w:space="0" w:color="auto"/>
        <w:left w:val="none" w:sz="0" w:space="0" w:color="auto"/>
        <w:bottom w:val="none" w:sz="0" w:space="0" w:color="auto"/>
        <w:right w:val="none" w:sz="0" w:space="0" w:color="auto"/>
      </w:divBdr>
    </w:div>
    <w:div w:id="979267503">
      <w:bodyDiv w:val="1"/>
      <w:marLeft w:val="0"/>
      <w:marRight w:val="0"/>
      <w:marTop w:val="0"/>
      <w:marBottom w:val="0"/>
      <w:divBdr>
        <w:top w:val="none" w:sz="0" w:space="0" w:color="auto"/>
        <w:left w:val="none" w:sz="0" w:space="0" w:color="auto"/>
        <w:bottom w:val="none" w:sz="0" w:space="0" w:color="auto"/>
        <w:right w:val="none" w:sz="0" w:space="0" w:color="auto"/>
      </w:divBdr>
    </w:div>
    <w:div w:id="984818874">
      <w:bodyDiv w:val="1"/>
      <w:marLeft w:val="0"/>
      <w:marRight w:val="0"/>
      <w:marTop w:val="0"/>
      <w:marBottom w:val="0"/>
      <w:divBdr>
        <w:top w:val="none" w:sz="0" w:space="0" w:color="auto"/>
        <w:left w:val="none" w:sz="0" w:space="0" w:color="auto"/>
        <w:bottom w:val="none" w:sz="0" w:space="0" w:color="auto"/>
        <w:right w:val="none" w:sz="0" w:space="0" w:color="auto"/>
      </w:divBdr>
    </w:div>
    <w:div w:id="989752747">
      <w:bodyDiv w:val="1"/>
      <w:marLeft w:val="0"/>
      <w:marRight w:val="0"/>
      <w:marTop w:val="0"/>
      <w:marBottom w:val="0"/>
      <w:divBdr>
        <w:top w:val="none" w:sz="0" w:space="0" w:color="auto"/>
        <w:left w:val="none" w:sz="0" w:space="0" w:color="auto"/>
        <w:bottom w:val="none" w:sz="0" w:space="0" w:color="auto"/>
        <w:right w:val="none" w:sz="0" w:space="0" w:color="auto"/>
      </w:divBdr>
      <w:divsChild>
        <w:div w:id="1857887023">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681660041">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106079493">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991445611">
      <w:bodyDiv w:val="1"/>
      <w:marLeft w:val="0"/>
      <w:marRight w:val="0"/>
      <w:marTop w:val="0"/>
      <w:marBottom w:val="0"/>
      <w:divBdr>
        <w:top w:val="none" w:sz="0" w:space="0" w:color="auto"/>
        <w:left w:val="none" w:sz="0" w:space="0" w:color="auto"/>
        <w:bottom w:val="none" w:sz="0" w:space="0" w:color="auto"/>
        <w:right w:val="none" w:sz="0" w:space="0" w:color="auto"/>
      </w:divBdr>
    </w:div>
    <w:div w:id="999967421">
      <w:bodyDiv w:val="1"/>
      <w:marLeft w:val="0"/>
      <w:marRight w:val="0"/>
      <w:marTop w:val="0"/>
      <w:marBottom w:val="0"/>
      <w:divBdr>
        <w:top w:val="none" w:sz="0" w:space="0" w:color="auto"/>
        <w:left w:val="none" w:sz="0" w:space="0" w:color="auto"/>
        <w:bottom w:val="none" w:sz="0" w:space="0" w:color="auto"/>
        <w:right w:val="none" w:sz="0" w:space="0" w:color="auto"/>
      </w:divBdr>
    </w:div>
    <w:div w:id="1000229395">
      <w:bodyDiv w:val="1"/>
      <w:marLeft w:val="0"/>
      <w:marRight w:val="0"/>
      <w:marTop w:val="0"/>
      <w:marBottom w:val="0"/>
      <w:divBdr>
        <w:top w:val="none" w:sz="0" w:space="0" w:color="auto"/>
        <w:left w:val="none" w:sz="0" w:space="0" w:color="auto"/>
        <w:bottom w:val="none" w:sz="0" w:space="0" w:color="auto"/>
        <w:right w:val="none" w:sz="0" w:space="0" w:color="auto"/>
      </w:divBdr>
    </w:div>
    <w:div w:id="1003968542">
      <w:bodyDiv w:val="1"/>
      <w:marLeft w:val="0"/>
      <w:marRight w:val="0"/>
      <w:marTop w:val="0"/>
      <w:marBottom w:val="0"/>
      <w:divBdr>
        <w:top w:val="none" w:sz="0" w:space="0" w:color="auto"/>
        <w:left w:val="none" w:sz="0" w:space="0" w:color="auto"/>
        <w:bottom w:val="none" w:sz="0" w:space="0" w:color="auto"/>
        <w:right w:val="none" w:sz="0" w:space="0" w:color="auto"/>
      </w:divBdr>
    </w:div>
    <w:div w:id="1012420358">
      <w:bodyDiv w:val="1"/>
      <w:marLeft w:val="0"/>
      <w:marRight w:val="0"/>
      <w:marTop w:val="0"/>
      <w:marBottom w:val="0"/>
      <w:divBdr>
        <w:top w:val="none" w:sz="0" w:space="0" w:color="auto"/>
        <w:left w:val="none" w:sz="0" w:space="0" w:color="auto"/>
        <w:bottom w:val="none" w:sz="0" w:space="0" w:color="auto"/>
        <w:right w:val="none" w:sz="0" w:space="0" w:color="auto"/>
      </w:divBdr>
    </w:div>
    <w:div w:id="1015230041">
      <w:bodyDiv w:val="1"/>
      <w:marLeft w:val="0"/>
      <w:marRight w:val="0"/>
      <w:marTop w:val="0"/>
      <w:marBottom w:val="0"/>
      <w:divBdr>
        <w:top w:val="none" w:sz="0" w:space="0" w:color="auto"/>
        <w:left w:val="none" w:sz="0" w:space="0" w:color="auto"/>
        <w:bottom w:val="none" w:sz="0" w:space="0" w:color="auto"/>
        <w:right w:val="none" w:sz="0" w:space="0" w:color="auto"/>
      </w:divBdr>
    </w:div>
    <w:div w:id="1017317803">
      <w:bodyDiv w:val="1"/>
      <w:marLeft w:val="0"/>
      <w:marRight w:val="0"/>
      <w:marTop w:val="0"/>
      <w:marBottom w:val="0"/>
      <w:divBdr>
        <w:top w:val="none" w:sz="0" w:space="0" w:color="auto"/>
        <w:left w:val="none" w:sz="0" w:space="0" w:color="auto"/>
        <w:bottom w:val="none" w:sz="0" w:space="0" w:color="auto"/>
        <w:right w:val="none" w:sz="0" w:space="0" w:color="auto"/>
      </w:divBdr>
    </w:div>
    <w:div w:id="1020665359">
      <w:bodyDiv w:val="1"/>
      <w:marLeft w:val="0"/>
      <w:marRight w:val="0"/>
      <w:marTop w:val="0"/>
      <w:marBottom w:val="0"/>
      <w:divBdr>
        <w:top w:val="none" w:sz="0" w:space="0" w:color="auto"/>
        <w:left w:val="none" w:sz="0" w:space="0" w:color="auto"/>
        <w:bottom w:val="none" w:sz="0" w:space="0" w:color="auto"/>
        <w:right w:val="none" w:sz="0" w:space="0" w:color="auto"/>
      </w:divBdr>
    </w:div>
    <w:div w:id="1025062985">
      <w:bodyDiv w:val="1"/>
      <w:marLeft w:val="0"/>
      <w:marRight w:val="0"/>
      <w:marTop w:val="0"/>
      <w:marBottom w:val="0"/>
      <w:divBdr>
        <w:top w:val="none" w:sz="0" w:space="0" w:color="auto"/>
        <w:left w:val="none" w:sz="0" w:space="0" w:color="auto"/>
        <w:bottom w:val="none" w:sz="0" w:space="0" w:color="auto"/>
        <w:right w:val="none" w:sz="0" w:space="0" w:color="auto"/>
      </w:divBdr>
      <w:divsChild>
        <w:div w:id="1858616149">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026642900">
      <w:bodyDiv w:val="1"/>
      <w:marLeft w:val="0"/>
      <w:marRight w:val="0"/>
      <w:marTop w:val="0"/>
      <w:marBottom w:val="0"/>
      <w:divBdr>
        <w:top w:val="none" w:sz="0" w:space="0" w:color="auto"/>
        <w:left w:val="none" w:sz="0" w:space="0" w:color="auto"/>
        <w:bottom w:val="none" w:sz="0" w:space="0" w:color="auto"/>
        <w:right w:val="none" w:sz="0" w:space="0" w:color="auto"/>
      </w:divBdr>
    </w:div>
    <w:div w:id="1030302735">
      <w:bodyDiv w:val="1"/>
      <w:marLeft w:val="0"/>
      <w:marRight w:val="0"/>
      <w:marTop w:val="0"/>
      <w:marBottom w:val="0"/>
      <w:divBdr>
        <w:top w:val="none" w:sz="0" w:space="0" w:color="auto"/>
        <w:left w:val="none" w:sz="0" w:space="0" w:color="auto"/>
        <w:bottom w:val="none" w:sz="0" w:space="0" w:color="auto"/>
        <w:right w:val="none" w:sz="0" w:space="0" w:color="auto"/>
      </w:divBdr>
    </w:div>
    <w:div w:id="1031609664">
      <w:bodyDiv w:val="1"/>
      <w:marLeft w:val="0"/>
      <w:marRight w:val="0"/>
      <w:marTop w:val="0"/>
      <w:marBottom w:val="0"/>
      <w:divBdr>
        <w:top w:val="none" w:sz="0" w:space="0" w:color="auto"/>
        <w:left w:val="none" w:sz="0" w:space="0" w:color="auto"/>
        <w:bottom w:val="none" w:sz="0" w:space="0" w:color="auto"/>
        <w:right w:val="none" w:sz="0" w:space="0" w:color="auto"/>
      </w:divBdr>
    </w:div>
    <w:div w:id="1033653859">
      <w:bodyDiv w:val="1"/>
      <w:marLeft w:val="0"/>
      <w:marRight w:val="0"/>
      <w:marTop w:val="0"/>
      <w:marBottom w:val="0"/>
      <w:divBdr>
        <w:top w:val="none" w:sz="0" w:space="0" w:color="auto"/>
        <w:left w:val="none" w:sz="0" w:space="0" w:color="auto"/>
        <w:bottom w:val="none" w:sz="0" w:space="0" w:color="auto"/>
        <w:right w:val="none" w:sz="0" w:space="0" w:color="auto"/>
      </w:divBdr>
    </w:div>
    <w:div w:id="1038969280">
      <w:bodyDiv w:val="1"/>
      <w:marLeft w:val="0"/>
      <w:marRight w:val="0"/>
      <w:marTop w:val="0"/>
      <w:marBottom w:val="0"/>
      <w:divBdr>
        <w:top w:val="none" w:sz="0" w:space="0" w:color="auto"/>
        <w:left w:val="none" w:sz="0" w:space="0" w:color="auto"/>
        <w:bottom w:val="none" w:sz="0" w:space="0" w:color="auto"/>
        <w:right w:val="none" w:sz="0" w:space="0" w:color="auto"/>
      </w:divBdr>
    </w:div>
    <w:div w:id="1040395628">
      <w:bodyDiv w:val="1"/>
      <w:marLeft w:val="0"/>
      <w:marRight w:val="0"/>
      <w:marTop w:val="0"/>
      <w:marBottom w:val="0"/>
      <w:divBdr>
        <w:top w:val="none" w:sz="0" w:space="0" w:color="auto"/>
        <w:left w:val="none" w:sz="0" w:space="0" w:color="auto"/>
        <w:bottom w:val="none" w:sz="0" w:space="0" w:color="auto"/>
        <w:right w:val="none" w:sz="0" w:space="0" w:color="auto"/>
      </w:divBdr>
    </w:div>
    <w:div w:id="1045789238">
      <w:bodyDiv w:val="1"/>
      <w:marLeft w:val="0"/>
      <w:marRight w:val="0"/>
      <w:marTop w:val="0"/>
      <w:marBottom w:val="0"/>
      <w:divBdr>
        <w:top w:val="none" w:sz="0" w:space="0" w:color="auto"/>
        <w:left w:val="none" w:sz="0" w:space="0" w:color="auto"/>
        <w:bottom w:val="none" w:sz="0" w:space="0" w:color="auto"/>
        <w:right w:val="none" w:sz="0" w:space="0" w:color="auto"/>
      </w:divBdr>
      <w:divsChild>
        <w:div w:id="785468673">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924848811">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052339653">
      <w:bodyDiv w:val="1"/>
      <w:marLeft w:val="0"/>
      <w:marRight w:val="0"/>
      <w:marTop w:val="0"/>
      <w:marBottom w:val="0"/>
      <w:divBdr>
        <w:top w:val="none" w:sz="0" w:space="0" w:color="auto"/>
        <w:left w:val="none" w:sz="0" w:space="0" w:color="auto"/>
        <w:bottom w:val="none" w:sz="0" w:space="0" w:color="auto"/>
        <w:right w:val="none" w:sz="0" w:space="0" w:color="auto"/>
      </w:divBdr>
    </w:div>
    <w:div w:id="1052540724">
      <w:bodyDiv w:val="1"/>
      <w:marLeft w:val="0"/>
      <w:marRight w:val="0"/>
      <w:marTop w:val="0"/>
      <w:marBottom w:val="0"/>
      <w:divBdr>
        <w:top w:val="none" w:sz="0" w:space="0" w:color="auto"/>
        <w:left w:val="none" w:sz="0" w:space="0" w:color="auto"/>
        <w:bottom w:val="none" w:sz="0" w:space="0" w:color="auto"/>
        <w:right w:val="none" w:sz="0" w:space="0" w:color="auto"/>
      </w:divBdr>
    </w:div>
    <w:div w:id="1061365512">
      <w:bodyDiv w:val="1"/>
      <w:marLeft w:val="0"/>
      <w:marRight w:val="0"/>
      <w:marTop w:val="0"/>
      <w:marBottom w:val="0"/>
      <w:divBdr>
        <w:top w:val="none" w:sz="0" w:space="0" w:color="auto"/>
        <w:left w:val="none" w:sz="0" w:space="0" w:color="auto"/>
        <w:bottom w:val="none" w:sz="0" w:space="0" w:color="auto"/>
        <w:right w:val="none" w:sz="0" w:space="0" w:color="auto"/>
      </w:divBdr>
    </w:div>
    <w:div w:id="1064185456">
      <w:bodyDiv w:val="1"/>
      <w:marLeft w:val="0"/>
      <w:marRight w:val="0"/>
      <w:marTop w:val="0"/>
      <w:marBottom w:val="0"/>
      <w:divBdr>
        <w:top w:val="none" w:sz="0" w:space="0" w:color="auto"/>
        <w:left w:val="none" w:sz="0" w:space="0" w:color="auto"/>
        <w:bottom w:val="none" w:sz="0" w:space="0" w:color="auto"/>
        <w:right w:val="none" w:sz="0" w:space="0" w:color="auto"/>
      </w:divBdr>
    </w:div>
    <w:div w:id="1066798101">
      <w:bodyDiv w:val="1"/>
      <w:marLeft w:val="0"/>
      <w:marRight w:val="0"/>
      <w:marTop w:val="0"/>
      <w:marBottom w:val="0"/>
      <w:divBdr>
        <w:top w:val="none" w:sz="0" w:space="0" w:color="auto"/>
        <w:left w:val="none" w:sz="0" w:space="0" w:color="auto"/>
        <w:bottom w:val="none" w:sz="0" w:space="0" w:color="auto"/>
        <w:right w:val="none" w:sz="0" w:space="0" w:color="auto"/>
      </w:divBdr>
    </w:div>
    <w:div w:id="1069499102">
      <w:bodyDiv w:val="1"/>
      <w:marLeft w:val="0"/>
      <w:marRight w:val="0"/>
      <w:marTop w:val="0"/>
      <w:marBottom w:val="0"/>
      <w:divBdr>
        <w:top w:val="none" w:sz="0" w:space="0" w:color="auto"/>
        <w:left w:val="none" w:sz="0" w:space="0" w:color="auto"/>
        <w:bottom w:val="none" w:sz="0" w:space="0" w:color="auto"/>
        <w:right w:val="none" w:sz="0" w:space="0" w:color="auto"/>
      </w:divBdr>
    </w:div>
    <w:div w:id="1069884599">
      <w:bodyDiv w:val="1"/>
      <w:marLeft w:val="0"/>
      <w:marRight w:val="0"/>
      <w:marTop w:val="0"/>
      <w:marBottom w:val="0"/>
      <w:divBdr>
        <w:top w:val="none" w:sz="0" w:space="0" w:color="auto"/>
        <w:left w:val="none" w:sz="0" w:space="0" w:color="auto"/>
        <w:bottom w:val="none" w:sz="0" w:space="0" w:color="auto"/>
        <w:right w:val="none" w:sz="0" w:space="0" w:color="auto"/>
      </w:divBdr>
      <w:divsChild>
        <w:div w:id="123235980">
          <w:blockQuote w:val="1"/>
          <w:marLeft w:val="0"/>
          <w:marRight w:val="0"/>
          <w:marTop w:val="150"/>
          <w:marBottom w:val="0"/>
          <w:divBdr>
            <w:top w:val="none" w:sz="0" w:space="0" w:color="auto"/>
            <w:left w:val="single" w:sz="36" w:space="15" w:color="657B83"/>
            <w:bottom w:val="none" w:sz="0" w:space="0" w:color="auto"/>
            <w:right w:val="none" w:sz="0" w:space="0" w:color="auto"/>
          </w:divBdr>
        </w:div>
        <w:div w:id="277223405">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070351706">
      <w:bodyDiv w:val="1"/>
      <w:marLeft w:val="0"/>
      <w:marRight w:val="0"/>
      <w:marTop w:val="0"/>
      <w:marBottom w:val="0"/>
      <w:divBdr>
        <w:top w:val="none" w:sz="0" w:space="0" w:color="auto"/>
        <w:left w:val="none" w:sz="0" w:space="0" w:color="auto"/>
        <w:bottom w:val="none" w:sz="0" w:space="0" w:color="auto"/>
        <w:right w:val="none" w:sz="0" w:space="0" w:color="auto"/>
      </w:divBdr>
    </w:div>
    <w:div w:id="1079058151">
      <w:bodyDiv w:val="1"/>
      <w:marLeft w:val="0"/>
      <w:marRight w:val="0"/>
      <w:marTop w:val="0"/>
      <w:marBottom w:val="0"/>
      <w:divBdr>
        <w:top w:val="none" w:sz="0" w:space="0" w:color="auto"/>
        <w:left w:val="none" w:sz="0" w:space="0" w:color="auto"/>
        <w:bottom w:val="none" w:sz="0" w:space="0" w:color="auto"/>
        <w:right w:val="none" w:sz="0" w:space="0" w:color="auto"/>
      </w:divBdr>
      <w:divsChild>
        <w:div w:id="777407205">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080520419">
      <w:bodyDiv w:val="1"/>
      <w:marLeft w:val="0"/>
      <w:marRight w:val="0"/>
      <w:marTop w:val="0"/>
      <w:marBottom w:val="0"/>
      <w:divBdr>
        <w:top w:val="none" w:sz="0" w:space="0" w:color="auto"/>
        <w:left w:val="none" w:sz="0" w:space="0" w:color="auto"/>
        <w:bottom w:val="none" w:sz="0" w:space="0" w:color="auto"/>
        <w:right w:val="none" w:sz="0" w:space="0" w:color="auto"/>
      </w:divBdr>
      <w:divsChild>
        <w:div w:id="384257254">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081215481">
      <w:bodyDiv w:val="1"/>
      <w:marLeft w:val="0"/>
      <w:marRight w:val="0"/>
      <w:marTop w:val="0"/>
      <w:marBottom w:val="0"/>
      <w:divBdr>
        <w:top w:val="none" w:sz="0" w:space="0" w:color="auto"/>
        <w:left w:val="none" w:sz="0" w:space="0" w:color="auto"/>
        <w:bottom w:val="none" w:sz="0" w:space="0" w:color="auto"/>
        <w:right w:val="none" w:sz="0" w:space="0" w:color="auto"/>
      </w:divBdr>
    </w:div>
    <w:div w:id="1084303434">
      <w:bodyDiv w:val="1"/>
      <w:marLeft w:val="0"/>
      <w:marRight w:val="0"/>
      <w:marTop w:val="0"/>
      <w:marBottom w:val="0"/>
      <w:divBdr>
        <w:top w:val="none" w:sz="0" w:space="0" w:color="auto"/>
        <w:left w:val="none" w:sz="0" w:space="0" w:color="auto"/>
        <w:bottom w:val="none" w:sz="0" w:space="0" w:color="auto"/>
        <w:right w:val="none" w:sz="0" w:space="0" w:color="auto"/>
      </w:divBdr>
    </w:div>
    <w:div w:id="1092896513">
      <w:bodyDiv w:val="1"/>
      <w:marLeft w:val="0"/>
      <w:marRight w:val="0"/>
      <w:marTop w:val="0"/>
      <w:marBottom w:val="0"/>
      <w:divBdr>
        <w:top w:val="none" w:sz="0" w:space="0" w:color="auto"/>
        <w:left w:val="none" w:sz="0" w:space="0" w:color="auto"/>
        <w:bottom w:val="none" w:sz="0" w:space="0" w:color="auto"/>
        <w:right w:val="none" w:sz="0" w:space="0" w:color="auto"/>
      </w:divBdr>
    </w:div>
    <w:div w:id="1098525761">
      <w:bodyDiv w:val="1"/>
      <w:marLeft w:val="0"/>
      <w:marRight w:val="0"/>
      <w:marTop w:val="0"/>
      <w:marBottom w:val="0"/>
      <w:divBdr>
        <w:top w:val="none" w:sz="0" w:space="0" w:color="auto"/>
        <w:left w:val="none" w:sz="0" w:space="0" w:color="auto"/>
        <w:bottom w:val="none" w:sz="0" w:space="0" w:color="auto"/>
        <w:right w:val="none" w:sz="0" w:space="0" w:color="auto"/>
      </w:divBdr>
    </w:div>
    <w:div w:id="1101410002">
      <w:bodyDiv w:val="1"/>
      <w:marLeft w:val="0"/>
      <w:marRight w:val="0"/>
      <w:marTop w:val="0"/>
      <w:marBottom w:val="0"/>
      <w:divBdr>
        <w:top w:val="none" w:sz="0" w:space="0" w:color="auto"/>
        <w:left w:val="none" w:sz="0" w:space="0" w:color="auto"/>
        <w:bottom w:val="none" w:sz="0" w:space="0" w:color="auto"/>
        <w:right w:val="none" w:sz="0" w:space="0" w:color="auto"/>
      </w:divBdr>
    </w:div>
    <w:div w:id="1102185695">
      <w:bodyDiv w:val="1"/>
      <w:marLeft w:val="0"/>
      <w:marRight w:val="0"/>
      <w:marTop w:val="0"/>
      <w:marBottom w:val="0"/>
      <w:divBdr>
        <w:top w:val="none" w:sz="0" w:space="0" w:color="auto"/>
        <w:left w:val="none" w:sz="0" w:space="0" w:color="auto"/>
        <w:bottom w:val="none" w:sz="0" w:space="0" w:color="auto"/>
        <w:right w:val="none" w:sz="0" w:space="0" w:color="auto"/>
      </w:divBdr>
      <w:divsChild>
        <w:div w:id="1684698735">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642998392">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106846253">
      <w:bodyDiv w:val="1"/>
      <w:marLeft w:val="0"/>
      <w:marRight w:val="0"/>
      <w:marTop w:val="0"/>
      <w:marBottom w:val="0"/>
      <w:divBdr>
        <w:top w:val="none" w:sz="0" w:space="0" w:color="auto"/>
        <w:left w:val="none" w:sz="0" w:space="0" w:color="auto"/>
        <w:bottom w:val="none" w:sz="0" w:space="0" w:color="auto"/>
        <w:right w:val="none" w:sz="0" w:space="0" w:color="auto"/>
      </w:divBdr>
    </w:div>
    <w:div w:id="1108693772">
      <w:bodyDiv w:val="1"/>
      <w:marLeft w:val="0"/>
      <w:marRight w:val="0"/>
      <w:marTop w:val="0"/>
      <w:marBottom w:val="0"/>
      <w:divBdr>
        <w:top w:val="none" w:sz="0" w:space="0" w:color="auto"/>
        <w:left w:val="none" w:sz="0" w:space="0" w:color="auto"/>
        <w:bottom w:val="none" w:sz="0" w:space="0" w:color="auto"/>
        <w:right w:val="none" w:sz="0" w:space="0" w:color="auto"/>
      </w:divBdr>
      <w:divsChild>
        <w:div w:id="1302924458">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108742266">
      <w:bodyDiv w:val="1"/>
      <w:marLeft w:val="0"/>
      <w:marRight w:val="0"/>
      <w:marTop w:val="0"/>
      <w:marBottom w:val="0"/>
      <w:divBdr>
        <w:top w:val="none" w:sz="0" w:space="0" w:color="auto"/>
        <w:left w:val="none" w:sz="0" w:space="0" w:color="auto"/>
        <w:bottom w:val="none" w:sz="0" w:space="0" w:color="auto"/>
        <w:right w:val="none" w:sz="0" w:space="0" w:color="auto"/>
      </w:divBdr>
    </w:div>
    <w:div w:id="1111701553">
      <w:bodyDiv w:val="1"/>
      <w:marLeft w:val="0"/>
      <w:marRight w:val="0"/>
      <w:marTop w:val="0"/>
      <w:marBottom w:val="0"/>
      <w:divBdr>
        <w:top w:val="none" w:sz="0" w:space="0" w:color="auto"/>
        <w:left w:val="none" w:sz="0" w:space="0" w:color="auto"/>
        <w:bottom w:val="none" w:sz="0" w:space="0" w:color="auto"/>
        <w:right w:val="none" w:sz="0" w:space="0" w:color="auto"/>
      </w:divBdr>
    </w:div>
    <w:div w:id="1112743092">
      <w:bodyDiv w:val="1"/>
      <w:marLeft w:val="0"/>
      <w:marRight w:val="0"/>
      <w:marTop w:val="0"/>
      <w:marBottom w:val="0"/>
      <w:divBdr>
        <w:top w:val="none" w:sz="0" w:space="0" w:color="auto"/>
        <w:left w:val="none" w:sz="0" w:space="0" w:color="auto"/>
        <w:bottom w:val="none" w:sz="0" w:space="0" w:color="auto"/>
        <w:right w:val="none" w:sz="0" w:space="0" w:color="auto"/>
      </w:divBdr>
    </w:div>
    <w:div w:id="1114907471">
      <w:bodyDiv w:val="1"/>
      <w:marLeft w:val="0"/>
      <w:marRight w:val="0"/>
      <w:marTop w:val="0"/>
      <w:marBottom w:val="0"/>
      <w:divBdr>
        <w:top w:val="none" w:sz="0" w:space="0" w:color="auto"/>
        <w:left w:val="none" w:sz="0" w:space="0" w:color="auto"/>
        <w:bottom w:val="none" w:sz="0" w:space="0" w:color="auto"/>
        <w:right w:val="none" w:sz="0" w:space="0" w:color="auto"/>
      </w:divBdr>
    </w:div>
    <w:div w:id="1115061808">
      <w:bodyDiv w:val="1"/>
      <w:marLeft w:val="0"/>
      <w:marRight w:val="0"/>
      <w:marTop w:val="0"/>
      <w:marBottom w:val="0"/>
      <w:divBdr>
        <w:top w:val="none" w:sz="0" w:space="0" w:color="auto"/>
        <w:left w:val="none" w:sz="0" w:space="0" w:color="auto"/>
        <w:bottom w:val="none" w:sz="0" w:space="0" w:color="auto"/>
        <w:right w:val="none" w:sz="0" w:space="0" w:color="auto"/>
      </w:divBdr>
    </w:div>
    <w:div w:id="1119183620">
      <w:bodyDiv w:val="1"/>
      <w:marLeft w:val="0"/>
      <w:marRight w:val="0"/>
      <w:marTop w:val="0"/>
      <w:marBottom w:val="0"/>
      <w:divBdr>
        <w:top w:val="none" w:sz="0" w:space="0" w:color="auto"/>
        <w:left w:val="none" w:sz="0" w:space="0" w:color="auto"/>
        <w:bottom w:val="none" w:sz="0" w:space="0" w:color="auto"/>
        <w:right w:val="none" w:sz="0" w:space="0" w:color="auto"/>
      </w:divBdr>
    </w:div>
    <w:div w:id="1121343772">
      <w:bodyDiv w:val="1"/>
      <w:marLeft w:val="0"/>
      <w:marRight w:val="0"/>
      <w:marTop w:val="0"/>
      <w:marBottom w:val="0"/>
      <w:divBdr>
        <w:top w:val="none" w:sz="0" w:space="0" w:color="auto"/>
        <w:left w:val="none" w:sz="0" w:space="0" w:color="auto"/>
        <w:bottom w:val="none" w:sz="0" w:space="0" w:color="auto"/>
        <w:right w:val="none" w:sz="0" w:space="0" w:color="auto"/>
      </w:divBdr>
      <w:divsChild>
        <w:div w:id="492990064">
          <w:blockQuote w:val="1"/>
          <w:marLeft w:val="537"/>
          <w:marRight w:val="0"/>
          <w:marTop w:val="156"/>
          <w:marBottom w:val="156"/>
          <w:divBdr>
            <w:top w:val="none" w:sz="0" w:space="0" w:color="auto"/>
            <w:left w:val="single" w:sz="18" w:space="7" w:color="2E68AA"/>
            <w:bottom w:val="none" w:sz="0" w:space="0" w:color="auto"/>
            <w:right w:val="none" w:sz="0" w:space="0" w:color="auto"/>
          </w:divBdr>
        </w:div>
        <w:div w:id="1951234472">
          <w:blockQuote w:val="1"/>
          <w:marLeft w:val="537"/>
          <w:marRight w:val="0"/>
          <w:marTop w:val="156"/>
          <w:marBottom w:val="156"/>
          <w:divBdr>
            <w:top w:val="none" w:sz="0" w:space="0" w:color="auto"/>
            <w:left w:val="single" w:sz="18" w:space="7" w:color="2E68AA"/>
            <w:bottom w:val="none" w:sz="0" w:space="0" w:color="auto"/>
            <w:right w:val="none" w:sz="0" w:space="0" w:color="auto"/>
          </w:divBdr>
        </w:div>
        <w:div w:id="1206407192">
          <w:blockQuote w:val="1"/>
          <w:marLeft w:val="537"/>
          <w:marRight w:val="0"/>
          <w:marTop w:val="156"/>
          <w:marBottom w:val="156"/>
          <w:divBdr>
            <w:top w:val="none" w:sz="0" w:space="0" w:color="auto"/>
            <w:left w:val="single" w:sz="18" w:space="7" w:color="2E68AA"/>
            <w:bottom w:val="none" w:sz="0" w:space="0" w:color="auto"/>
            <w:right w:val="none" w:sz="0" w:space="0" w:color="auto"/>
          </w:divBdr>
        </w:div>
        <w:div w:id="1984120238">
          <w:blockQuote w:val="1"/>
          <w:marLeft w:val="537"/>
          <w:marRight w:val="0"/>
          <w:marTop w:val="156"/>
          <w:marBottom w:val="156"/>
          <w:divBdr>
            <w:top w:val="none" w:sz="0" w:space="0" w:color="auto"/>
            <w:left w:val="single" w:sz="18" w:space="7" w:color="2E68AA"/>
            <w:bottom w:val="none" w:sz="0" w:space="0" w:color="auto"/>
            <w:right w:val="none" w:sz="0" w:space="0" w:color="auto"/>
          </w:divBdr>
        </w:div>
      </w:divsChild>
    </w:div>
    <w:div w:id="1128624808">
      <w:bodyDiv w:val="1"/>
      <w:marLeft w:val="0"/>
      <w:marRight w:val="0"/>
      <w:marTop w:val="0"/>
      <w:marBottom w:val="0"/>
      <w:divBdr>
        <w:top w:val="none" w:sz="0" w:space="0" w:color="auto"/>
        <w:left w:val="none" w:sz="0" w:space="0" w:color="auto"/>
        <w:bottom w:val="none" w:sz="0" w:space="0" w:color="auto"/>
        <w:right w:val="none" w:sz="0" w:space="0" w:color="auto"/>
      </w:divBdr>
    </w:div>
    <w:div w:id="1129205104">
      <w:bodyDiv w:val="1"/>
      <w:marLeft w:val="0"/>
      <w:marRight w:val="0"/>
      <w:marTop w:val="0"/>
      <w:marBottom w:val="0"/>
      <w:divBdr>
        <w:top w:val="none" w:sz="0" w:space="0" w:color="auto"/>
        <w:left w:val="none" w:sz="0" w:space="0" w:color="auto"/>
        <w:bottom w:val="none" w:sz="0" w:space="0" w:color="auto"/>
        <w:right w:val="none" w:sz="0" w:space="0" w:color="auto"/>
      </w:divBdr>
    </w:div>
    <w:div w:id="1130439615">
      <w:bodyDiv w:val="1"/>
      <w:marLeft w:val="0"/>
      <w:marRight w:val="0"/>
      <w:marTop w:val="0"/>
      <w:marBottom w:val="0"/>
      <w:divBdr>
        <w:top w:val="none" w:sz="0" w:space="0" w:color="auto"/>
        <w:left w:val="none" w:sz="0" w:space="0" w:color="auto"/>
        <w:bottom w:val="none" w:sz="0" w:space="0" w:color="auto"/>
        <w:right w:val="none" w:sz="0" w:space="0" w:color="auto"/>
      </w:divBdr>
      <w:divsChild>
        <w:div w:id="893586431">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136144811">
      <w:bodyDiv w:val="1"/>
      <w:marLeft w:val="0"/>
      <w:marRight w:val="0"/>
      <w:marTop w:val="0"/>
      <w:marBottom w:val="0"/>
      <w:divBdr>
        <w:top w:val="none" w:sz="0" w:space="0" w:color="auto"/>
        <w:left w:val="none" w:sz="0" w:space="0" w:color="auto"/>
        <w:bottom w:val="none" w:sz="0" w:space="0" w:color="auto"/>
        <w:right w:val="none" w:sz="0" w:space="0" w:color="auto"/>
      </w:divBdr>
    </w:div>
    <w:div w:id="1140532736">
      <w:bodyDiv w:val="1"/>
      <w:marLeft w:val="0"/>
      <w:marRight w:val="0"/>
      <w:marTop w:val="0"/>
      <w:marBottom w:val="0"/>
      <w:divBdr>
        <w:top w:val="none" w:sz="0" w:space="0" w:color="auto"/>
        <w:left w:val="none" w:sz="0" w:space="0" w:color="auto"/>
        <w:bottom w:val="none" w:sz="0" w:space="0" w:color="auto"/>
        <w:right w:val="none" w:sz="0" w:space="0" w:color="auto"/>
      </w:divBdr>
    </w:div>
    <w:div w:id="1141314997">
      <w:bodyDiv w:val="1"/>
      <w:marLeft w:val="0"/>
      <w:marRight w:val="0"/>
      <w:marTop w:val="0"/>
      <w:marBottom w:val="0"/>
      <w:divBdr>
        <w:top w:val="none" w:sz="0" w:space="0" w:color="auto"/>
        <w:left w:val="none" w:sz="0" w:space="0" w:color="auto"/>
        <w:bottom w:val="none" w:sz="0" w:space="0" w:color="auto"/>
        <w:right w:val="none" w:sz="0" w:space="0" w:color="auto"/>
      </w:divBdr>
    </w:div>
    <w:div w:id="1141770208">
      <w:bodyDiv w:val="1"/>
      <w:marLeft w:val="0"/>
      <w:marRight w:val="0"/>
      <w:marTop w:val="0"/>
      <w:marBottom w:val="0"/>
      <w:divBdr>
        <w:top w:val="none" w:sz="0" w:space="0" w:color="auto"/>
        <w:left w:val="none" w:sz="0" w:space="0" w:color="auto"/>
        <w:bottom w:val="none" w:sz="0" w:space="0" w:color="auto"/>
        <w:right w:val="none" w:sz="0" w:space="0" w:color="auto"/>
      </w:divBdr>
      <w:divsChild>
        <w:div w:id="1888644564">
          <w:blockQuote w:val="1"/>
          <w:marLeft w:val="0"/>
          <w:marRight w:val="0"/>
          <w:marTop w:val="150"/>
          <w:marBottom w:val="0"/>
          <w:divBdr>
            <w:top w:val="none" w:sz="0" w:space="0" w:color="auto"/>
            <w:left w:val="single" w:sz="36" w:space="15" w:color="657B83"/>
            <w:bottom w:val="none" w:sz="0" w:space="0" w:color="auto"/>
            <w:right w:val="none" w:sz="0" w:space="0" w:color="auto"/>
          </w:divBdr>
        </w:div>
        <w:div w:id="2129929310">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143815333">
      <w:bodyDiv w:val="1"/>
      <w:marLeft w:val="0"/>
      <w:marRight w:val="0"/>
      <w:marTop w:val="0"/>
      <w:marBottom w:val="0"/>
      <w:divBdr>
        <w:top w:val="none" w:sz="0" w:space="0" w:color="auto"/>
        <w:left w:val="none" w:sz="0" w:space="0" w:color="auto"/>
        <w:bottom w:val="none" w:sz="0" w:space="0" w:color="auto"/>
        <w:right w:val="none" w:sz="0" w:space="0" w:color="auto"/>
      </w:divBdr>
    </w:div>
    <w:div w:id="1145388209">
      <w:bodyDiv w:val="1"/>
      <w:marLeft w:val="0"/>
      <w:marRight w:val="0"/>
      <w:marTop w:val="0"/>
      <w:marBottom w:val="0"/>
      <w:divBdr>
        <w:top w:val="none" w:sz="0" w:space="0" w:color="auto"/>
        <w:left w:val="none" w:sz="0" w:space="0" w:color="auto"/>
        <w:bottom w:val="none" w:sz="0" w:space="0" w:color="auto"/>
        <w:right w:val="none" w:sz="0" w:space="0" w:color="auto"/>
      </w:divBdr>
    </w:div>
    <w:div w:id="1147209930">
      <w:bodyDiv w:val="1"/>
      <w:marLeft w:val="0"/>
      <w:marRight w:val="0"/>
      <w:marTop w:val="0"/>
      <w:marBottom w:val="0"/>
      <w:divBdr>
        <w:top w:val="none" w:sz="0" w:space="0" w:color="auto"/>
        <w:left w:val="none" w:sz="0" w:space="0" w:color="auto"/>
        <w:bottom w:val="none" w:sz="0" w:space="0" w:color="auto"/>
        <w:right w:val="none" w:sz="0" w:space="0" w:color="auto"/>
      </w:divBdr>
    </w:div>
    <w:div w:id="1147235595">
      <w:bodyDiv w:val="1"/>
      <w:marLeft w:val="0"/>
      <w:marRight w:val="0"/>
      <w:marTop w:val="0"/>
      <w:marBottom w:val="0"/>
      <w:divBdr>
        <w:top w:val="none" w:sz="0" w:space="0" w:color="auto"/>
        <w:left w:val="none" w:sz="0" w:space="0" w:color="auto"/>
        <w:bottom w:val="none" w:sz="0" w:space="0" w:color="auto"/>
        <w:right w:val="none" w:sz="0" w:space="0" w:color="auto"/>
      </w:divBdr>
    </w:div>
    <w:div w:id="1147747706">
      <w:bodyDiv w:val="1"/>
      <w:marLeft w:val="0"/>
      <w:marRight w:val="0"/>
      <w:marTop w:val="0"/>
      <w:marBottom w:val="0"/>
      <w:divBdr>
        <w:top w:val="none" w:sz="0" w:space="0" w:color="auto"/>
        <w:left w:val="none" w:sz="0" w:space="0" w:color="auto"/>
        <w:bottom w:val="none" w:sz="0" w:space="0" w:color="auto"/>
        <w:right w:val="none" w:sz="0" w:space="0" w:color="auto"/>
      </w:divBdr>
      <w:divsChild>
        <w:div w:id="1581721361">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148592843">
      <w:bodyDiv w:val="1"/>
      <w:marLeft w:val="0"/>
      <w:marRight w:val="0"/>
      <w:marTop w:val="0"/>
      <w:marBottom w:val="0"/>
      <w:divBdr>
        <w:top w:val="none" w:sz="0" w:space="0" w:color="auto"/>
        <w:left w:val="none" w:sz="0" w:space="0" w:color="auto"/>
        <w:bottom w:val="none" w:sz="0" w:space="0" w:color="auto"/>
        <w:right w:val="none" w:sz="0" w:space="0" w:color="auto"/>
      </w:divBdr>
    </w:div>
    <w:div w:id="1156189785">
      <w:bodyDiv w:val="1"/>
      <w:marLeft w:val="0"/>
      <w:marRight w:val="0"/>
      <w:marTop w:val="0"/>
      <w:marBottom w:val="0"/>
      <w:divBdr>
        <w:top w:val="none" w:sz="0" w:space="0" w:color="auto"/>
        <w:left w:val="none" w:sz="0" w:space="0" w:color="auto"/>
        <w:bottom w:val="none" w:sz="0" w:space="0" w:color="auto"/>
        <w:right w:val="none" w:sz="0" w:space="0" w:color="auto"/>
      </w:divBdr>
      <w:divsChild>
        <w:div w:id="1623153105">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160191991">
      <w:bodyDiv w:val="1"/>
      <w:marLeft w:val="0"/>
      <w:marRight w:val="0"/>
      <w:marTop w:val="0"/>
      <w:marBottom w:val="0"/>
      <w:divBdr>
        <w:top w:val="none" w:sz="0" w:space="0" w:color="auto"/>
        <w:left w:val="none" w:sz="0" w:space="0" w:color="auto"/>
        <w:bottom w:val="none" w:sz="0" w:space="0" w:color="auto"/>
        <w:right w:val="none" w:sz="0" w:space="0" w:color="auto"/>
      </w:divBdr>
    </w:div>
    <w:div w:id="1160392428">
      <w:bodyDiv w:val="1"/>
      <w:marLeft w:val="0"/>
      <w:marRight w:val="0"/>
      <w:marTop w:val="0"/>
      <w:marBottom w:val="0"/>
      <w:divBdr>
        <w:top w:val="none" w:sz="0" w:space="0" w:color="auto"/>
        <w:left w:val="none" w:sz="0" w:space="0" w:color="auto"/>
        <w:bottom w:val="none" w:sz="0" w:space="0" w:color="auto"/>
        <w:right w:val="none" w:sz="0" w:space="0" w:color="auto"/>
      </w:divBdr>
    </w:div>
    <w:div w:id="1161387272">
      <w:bodyDiv w:val="1"/>
      <w:marLeft w:val="0"/>
      <w:marRight w:val="0"/>
      <w:marTop w:val="0"/>
      <w:marBottom w:val="0"/>
      <w:divBdr>
        <w:top w:val="none" w:sz="0" w:space="0" w:color="auto"/>
        <w:left w:val="none" w:sz="0" w:space="0" w:color="auto"/>
        <w:bottom w:val="none" w:sz="0" w:space="0" w:color="auto"/>
        <w:right w:val="none" w:sz="0" w:space="0" w:color="auto"/>
      </w:divBdr>
      <w:divsChild>
        <w:div w:id="145127526">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529072370">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184780098">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161703836">
      <w:bodyDiv w:val="1"/>
      <w:marLeft w:val="0"/>
      <w:marRight w:val="0"/>
      <w:marTop w:val="0"/>
      <w:marBottom w:val="0"/>
      <w:divBdr>
        <w:top w:val="none" w:sz="0" w:space="0" w:color="auto"/>
        <w:left w:val="none" w:sz="0" w:space="0" w:color="auto"/>
        <w:bottom w:val="none" w:sz="0" w:space="0" w:color="auto"/>
        <w:right w:val="none" w:sz="0" w:space="0" w:color="auto"/>
      </w:divBdr>
    </w:div>
    <w:div w:id="1164203957">
      <w:bodyDiv w:val="1"/>
      <w:marLeft w:val="0"/>
      <w:marRight w:val="0"/>
      <w:marTop w:val="0"/>
      <w:marBottom w:val="0"/>
      <w:divBdr>
        <w:top w:val="none" w:sz="0" w:space="0" w:color="auto"/>
        <w:left w:val="none" w:sz="0" w:space="0" w:color="auto"/>
        <w:bottom w:val="none" w:sz="0" w:space="0" w:color="auto"/>
        <w:right w:val="none" w:sz="0" w:space="0" w:color="auto"/>
      </w:divBdr>
    </w:div>
    <w:div w:id="1167094332">
      <w:bodyDiv w:val="1"/>
      <w:marLeft w:val="0"/>
      <w:marRight w:val="0"/>
      <w:marTop w:val="0"/>
      <w:marBottom w:val="0"/>
      <w:divBdr>
        <w:top w:val="none" w:sz="0" w:space="0" w:color="auto"/>
        <w:left w:val="none" w:sz="0" w:space="0" w:color="auto"/>
        <w:bottom w:val="none" w:sz="0" w:space="0" w:color="auto"/>
        <w:right w:val="none" w:sz="0" w:space="0" w:color="auto"/>
      </w:divBdr>
      <w:divsChild>
        <w:div w:id="471217981">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687519196">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167131860">
      <w:bodyDiv w:val="1"/>
      <w:marLeft w:val="0"/>
      <w:marRight w:val="0"/>
      <w:marTop w:val="0"/>
      <w:marBottom w:val="0"/>
      <w:divBdr>
        <w:top w:val="none" w:sz="0" w:space="0" w:color="auto"/>
        <w:left w:val="none" w:sz="0" w:space="0" w:color="auto"/>
        <w:bottom w:val="none" w:sz="0" w:space="0" w:color="auto"/>
        <w:right w:val="none" w:sz="0" w:space="0" w:color="auto"/>
      </w:divBdr>
    </w:div>
    <w:div w:id="1170220508">
      <w:bodyDiv w:val="1"/>
      <w:marLeft w:val="0"/>
      <w:marRight w:val="0"/>
      <w:marTop w:val="0"/>
      <w:marBottom w:val="0"/>
      <w:divBdr>
        <w:top w:val="none" w:sz="0" w:space="0" w:color="auto"/>
        <w:left w:val="none" w:sz="0" w:space="0" w:color="auto"/>
        <w:bottom w:val="none" w:sz="0" w:space="0" w:color="auto"/>
        <w:right w:val="none" w:sz="0" w:space="0" w:color="auto"/>
      </w:divBdr>
    </w:div>
    <w:div w:id="1172258862">
      <w:bodyDiv w:val="1"/>
      <w:marLeft w:val="0"/>
      <w:marRight w:val="0"/>
      <w:marTop w:val="0"/>
      <w:marBottom w:val="0"/>
      <w:divBdr>
        <w:top w:val="none" w:sz="0" w:space="0" w:color="auto"/>
        <w:left w:val="none" w:sz="0" w:space="0" w:color="auto"/>
        <w:bottom w:val="none" w:sz="0" w:space="0" w:color="auto"/>
        <w:right w:val="none" w:sz="0" w:space="0" w:color="auto"/>
      </w:divBdr>
      <w:divsChild>
        <w:div w:id="1371028739">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175731129">
      <w:bodyDiv w:val="1"/>
      <w:marLeft w:val="0"/>
      <w:marRight w:val="0"/>
      <w:marTop w:val="0"/>
      <w:marBottom w:val="0"/>
      <w:divBdr>
        <w:top w:val="none" w:sz="0" w:space="0" w:color="auto"/>
        <w:left w:val="none" w:sz="0" w:space="0" w:color="auto"/>
        <w:bottom w:val="none" w:sz="0" w:space="0" w:color="auto"/>
        <w:right w:val="none" w:sz="0" w:space="0" w:color="auto"/>
      </w:divBdr>
    </w:div>
    <w:div w:id="1188250474">
      <w:bodyDiv w:val="1"/>
      <w:marLeft w:val="0"/>
      <w:marRight w:val="0"/>
      <w:marTop w:val="0"/>
      <w:marBottom w:val="0"/>
      <w:divBdr>
        <w:top w:val="none" w:sz="0" w:space="0" w:color="auto"/>
        <w:left w:val="none" w:sz="0" w:space="0" w:color="auto"/>
        <w:bottom w:val="none" w:sz="0" w:space="0" w:color="auto"/>
        <w:right w:val="none" w:sz="0" w:space="0" w:color="auto"/>
      </w:divBdr>
    </w:div>
    <w:div w:id="1188982109">
      <w:bodyDiv w:val="1"/>
      <w:marLeft w:val="0"/>
      <w:marRight w:val="0"/>
      <w:marTop w:val="0"/>
      <w:marBottom w:val="0"/>
      <w:divBdr>
        <w:top w:val="none" w:sz="0" w:space="0" w:color="auto"/>
        <w:left w:val="none" w:sz="0" w:space="0" w:color="auto"/>
        <w:bottom w:val="none" w:sz="0" w:space="0" w:color="auto"/>
        <w:right w:val="none" w:sz="0" w:space="0" w:color="auto"/>
      </w:divBdr>
    </w:div>
    <w:div w:id="1196188033">
      <w:bodyDiv w:val="1"/>
      <w:marLeft w:val="0"/>
      <w:marRight w:val="0"/>
      <w:marTop w:val="0"/>
      <w:marBottom w:val="0"/>
      <w:divBdr>
        <w:top w:val="none" w:sz="0" w:space="0" w:color="auto"/>
        <w:left w:val="none" w:sz="0" w:space="0" w:color="auto"/>
        <w:bottom w:val="none" w:sz="0" w:space="0" w:color="auto"/>
        <w:right w:val="none" w:sz="0" w:space="0" w:color="auto"/>
      </w:divBdr>
    </w:div>
    <w:div w:id="1200126951">
      <w:bodyDiv w:val="1"/>
      <w:marLeft w:val="0"/>
      <w:marRight w:val="0"/>
      <w:marTop w:val="0"/>
      <w:marBottom w:val="0"/>
      <w:divBdr>
        <w:top w:val="none" w:sz="0" w:space="0" w:color="auto"/>
        <w:left w:val="none" w:sz="0" w:space="0" w:color="auto"/>
        <w:bottom w:val="none" w:sz="0" w:space="0" w:color="auto"/>
        <w:right w:val="none" w:sz="0" w:space="0" w:color="auto"/>
      </w:divBdr>
    </w:div>
    <w:div w:id="1202129567">
      <w:bodyDiv w:val="1"/>
      <w:marLeft w:val="0"/>
      <w:marRight w:val="0"/>
      <w:marTop w:val="0"/>
      <w:marBottom w:val="0"/>
      <w:divBdr>
        <w:top w:val="none" w:sz="0" w:space="0" w:color="auto"/>
        <w:left w:val="none" w:sz="0" w:space="0" w:color="auto"/>
        <w:bottom w:val="none" w:sz="0" w:space="0" w:color="auto"/>
        <w:right w:val="none" w:sz="0" w:space="0" w:color="auto"/>
      </w:divBdr>
      <w:divsChild>
        <w:div w:id="1084762195">
          <w:blockQuote w:val="1"/>
          <w:marLeft w:val="0"/>
          <w:marRight w:val="0"/>
          <w:marTop w:val="150"/>
          <w:marBottom w:val="0"/>
          <w:divBdr>
            <w:top w:val="none" w:sz="0" w:space="0" w:color="auto"/>
            <w:left w:val="single" w:sz="36" w:space="15" w:color="657B83"/>
            <w:bottom w:val="none" w:sz="0" w:space="0" w:color="auto"/>
            <w:right w:val="none" w:sz="0" w:space="0" w:color="auto"/>
          </w:divBdr>
        </w:div>
        <w:div w:id="2126997933">
          <w:blockQuote w:val="1"/>
          <w:marLeft w:val="0"/>
          <w:marRight w:val="0"/>
          <w:marTop w:val="150"/>
          <w:marBottom w:val="0"/>
          <w:divBdr>
            <w:top w:val="none" w:sz="0" w:space="0" w:color="auto"/>
            <w:left w:val="single" w:sz="36" w:space="15" w:color="657B83"/>
            <w:bottom w:val="none" w:sz="0" w:space="0" w:color="auto"/>
            <w:right w:val="none" w:sz="0" w:space="0" w:color="auto"/>
          </w:divBdr>
        </w:div>
        <w:div w:id="928855727">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215387143">
      <w:bodyDiv w:val="1"/>
      <w:marLeft w:val="0"/>
      <w:marRight w:val="0"/>
      <w:marTop w:val="0"/>
      <w:marBottom w:val="0"/>
      <w:divBdr>
        <w:top w:val="none" w:sz="0" w:space="0" w:color="auto"/>
        <w:left w:val="none" w:sz="0" w:space="0" w:color="auto"/>
        <w:bottom w:val="none" w:sz="0" w:space="0" w:color="auto"/>
        <w:right w:val="none" w:sz="0" w:space="0" w:color="auto"/>
      </w:divBdr>
    </w:div>
    <w:div w:id="1221135598">
      <w:bodyDiv w:val="1"/>
      <w:marLeft w:val="0"/>
      <w:marRight w:val="0"/>
      <w:marTop w:val="0"/>
      <w:marBottom w:val="0"/>
      <w:divBdr>
        <w:top w:val="none" w:sz="0" w:space="0" w:color="auto"/>
        <w:left w:val="none" w:sz="0" w:space="0" w:color="auto"/>
        <w:bottom w:val="none" w:sz="0" w:space="0" w:color="auto"/>
        <w:right w:val="none" w:sz="0" w:space="0" w:color="auto"/>
      </w:divBdr>
    </w:div>
    <w:div w:id="1222866174">
      <w:bodyDiv w:val="1"/>
      <w:marLeft w:val="0"/>
      <w:marRight w:val="0"/>
      <w:marTop w:val="0"/>
      <w:marBottom w:val="0"/>
      <w:divBdr>
        <w:top w:val="none" w:sz="0" w:space="0" w:color="auto"/>
        <w:left w:val="none" w:sz="0" w:space="0" w:color="auto"/>
        <w:bottom w:val="none" w:sz="0" w:space="0" w:color="auto"/>
        <w:right w:val="none" w:sz="0" w:space="0" w:color="auto"/>
      </w:divBdr>
    </w:div>
    <w:div w:id="1224751723">
      <w:bodyDiv w:val="1"/>
      <w:marLeft w:val="0"/>
      <w:marRight w:val="0"/>
      <w:marTop w:val="0"/>
      <w:marBottom w:val="0"/>
      <w:divBdr>
        <w:top w:val="none" w:sz="0" w:space="0" w:color="auto"/>
        <w:left w:val="none" w:sz="0" w:space="0" w:color="auto"/>
        <w:bottom w:val="none" w:sz="0" w:space="0" w:color="auto"/>
        <w:right w:val="none" w:sz="0" w:space="0" w:color="auto"/>
      </w:divBdr>
    </w:div>
    <w:div w:id="1227453462">
      <w:bodyDiv w:val="1"/>
      <w:marLeft w:val="0"/>
      <w:marRight w:val="0"/>
      <w:marTop w:val="0"/>
      <w:marBottom w:val="0"/>
      <w:divBdr>
        <w:top w:val="none" w:sz="0" w:space="0" w:color="auto"/>
        <w:left w:val="none" w:sz="0" w:space="0" w:color="auto"/>
        <w:bottom w:val="none" w:sz="0" w:space="0" w:color="auto"/>
        <w:right w:val="none" w:sz="0" w:space="0" w:color="auto"/>
      </w:divBdr>
    </w:div>
    <w:div w:id="1227954785">
      <w:bodyDiv w:val="1"/>
      <w:marLeft w:val="0"/>
      <w:marRight w:val="0"/>
      <w:marTop w:val="0"/>
      <w:marBottom w:val="0"/>
      <w:divBdr>
        <w:top w:val="none" w:sz="0" w:space="0" w:color="auto"/>
        <w:left w:val="none" w:sz="0" w:space="0" w:color="auto"/>
        <w:bottom w:val="none" w:sz="0" w:space="0" w:color="auto"/>
        <w:right w:val="none" w:sz="0" w:space="0" w:color="auto"/>
      </w:divBdr>
    </w:div>
    <w:div w:id="1234387532">
      <w:bodyDiv w:val="1"/>
      <w:marLeft w:val="0"/>
      <w:marRight w:val="0"/>
      <w:marTop w:val="0"/>
      <w:marBottom w:val="0"/>
      <w:divBdr>
        <w:top w:val="none" w:sz="0" w:space="0" w:color="auto"/>
        <w:left w:val="none" w:sz="0" w:space="0" w:color="auto"/>
        <w:bottom w:val="none" w:sz="0" w:space="0" w:color="auto"/>
        <w:right w:val="none" w:sz="0" w:space="0" w:color="auto"/>
      </w:divBdr>
    </w:div>
    <w:div w:id="1237592540">
      <w:bodyDiv w:val="1"/>
      <w:marLeft w:val="0"/>
      <w:marRight w:val="0"/>
      <w:marTop w:val="0"/>
      <w:marBottom w:val="0"/>
      <w:divBdr>
        <w:top w:val="none" w:sz="0" w:space="0" w:color="auto"/>
        <w:left w:val="none" w:sz="0" w:space="0" w:color="auto"/>
        <w:bottom w:val="none" w:sz="0" w:space="0" w:color="auto"/>
        <w:right w:val="none" w:sz="0" w:space="0" w:color="auto"/>
      </w:divBdr>
    </w:div>
    <w:div w:id="1239824223">
      <w:bodyDiv w:val="1"/>
      <w:marLeft w:val="0"/>
      <w:marRight w:val="0"/>
      <w:marTop w:val="0"/>
      <w:marBottom w:val="0"/>
      <w:divBdr>
        <w:top w:val="none" w:sz="0" w:space="0" w:color="auto"/>
        <w:left w:val="none" w:sz="0" w:space="0" w:color="auto"/>
        <w:bottom w:val="none" w:sz="0" w:space="0" w:color="auto"/>
        <w:right w:val="none" w:sz="0" w:space="0" w:color="auto"/>
      </w:divBdr>
    </w:div>
    <w:div w:id="1247155422">
      <w:bodyDiv w:val="1"/>
      <w:marLeft w:val="0"/>
      <w:marRight w:val="0"/>
      <w:marTop w:val="0"/>
      <w:marBottom w:val="0"/>
      <w:divBdr>
        <w:top w:val="none" w:sz="0" w:space="0" w:color="auto"/>
        <w:left w:val="none" w:sz="0" w:space="0" w:color="auto"/>
        <w:bottom w:val="none" w:sz="0" w:space="0" w:color="auto"/>
        <w:right w:val="none" w:sz="0" w:space="0" w:color="auto"/>
      </w:divBdr>
      <w:divsChild>
        <w:div w:id="1268274524">
          <w:blockQuote w:val="1"/>
          <w:marLeft w:val="0"/>
          <w:marRight w:val="0"/>
          <w:marTop w:val="150"/>
          <w:marBottom w:val="0"/>
          <w:divBdr>
            <w:top w:val="none" w:sz="0" w:space="0" w:color="auto"/>
            <w:left w:val="single" w:sz="36" w:space="15" w:color="657B83"/>
            <w:bottom w:val="none" w:sz="0" w:space="0" w:color="auto"/>
            <w:right w:val="none" w:sz="0" w:space="0" w:color="auto"/>
          </w:divBdr>
        </w:div>
        <w:div w:id="333386545">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248464558">
      <w:bodyDiv w:val="1"/>
      <w:marLeft w:val="0"/>
      <w:marRight w:val="0"/>
      <w:marTop w:val="0"/>
      <w:marBottom w:val="0"/>
      <w:divBdr>
        <w:top w:val="none" w:sz="0" w:space="0" w:color="auto"/>
        <w:left w:val="none" w:sz="0" w:space="0" w:color="auto"/>
        <w:bottom w:val="none" w:sz="0" w:space="0" w:color="auto"/>
        <w:right w:val="none" w:sz="0" w:space="0" w:color="auto"/>
      </w:divBdr>
    </w:div>
    <w:div w:id="1251037059">
      <w:bodyDiv w:val="1"/>
      <w:marLeft w:val="0"/>
      <w:marRight w:val="0"/>
      <w:marTop w:val="0"/>
      <w:marBottom w:val="0"/>
      <w:divBdr>
        <w:top w:val="none" w:sz="0" w:space="0" w:color="auto"/>
        <w:left w:val="none" w:sz="0" w:space="0" w:color="auto"/>
        <w:bottom w:val="none" w:sz="0" w:space="0" w:color="auto"/>
        <w:right w:val="none" w:sz="0" w:space="0" w:color="auto"/>
      </w:divBdr>
      <w:divsChild>
        <w:div w:id="99210143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251347986">
      <w:bodyDiv w:val="1"/>
      <w:marLeft w:val="0"/>
      <w:marRight w:val="0"/>
      <w:marTop w:val="0"/>
      <w:marBottom w:val="0"/>
      <w:divBdr>
        <w:top w:val="none" w:sz="0" w:space="0" w:color="auto"/>
        <w:left w:val="none" w:sz="0" w:space="0" w:color="auto"/>
        <w:bottom w:val="none" w:sz="0" w:space="0" w:color="auto"/>
        <w:right w:val="none" w:sz="0" w:space="0" w:color="auto"/>
      </w:divBdr>
      <w:divsChild>
        <w:div w:id="657198920">
          <w:blockQuote w:val="1"/>
          <w:marLeft w:val="0"/>
          <w:marRight w:val="0"/>
          <w:marTop w:val="150"/>
          <w:marBottom w:val="0"/>
          <w:divBdr>
            <w:top w:val="none" w:sz="0" w:space="0" w:color="auto"/>
            <w:left w:val="single" w:sz="36" w:space="15" w:color="657B83"/>
            <w:bottom w:val="none" w:sz="0" w:space="0" w:color="auto"/>
            <w:right w:val="none" w:sz="0" w:space="0" w:color="auto"/>
          </w:divBdr>
        </w:div>
        <w:div w:id="1654212781">
          <w:blockQuote w:val="1"/>
          <w:marLeft w:val="0"/>
          <w:marRight w:val="0"/>
          <w:marTop w:val="150"/>
          <w:marBottom w:val="0"/>
          <w:divBdr>
            <w:top w:val="none" w:sz="0" w:space="0" w:color="auto"/>
            <w:left w:val="single" w:sz="36" w:space="15" w:color="657B83"/>
            <w:bottom w:val="none" w:sz="0" w:space="0" w:color="auto"/>
            <w:right w:val="none" w:sz="0" w:space="0" w:color="auto"/>
          </w:divBdr>
        </w:div>
        <w:div w:id="581066018">
          <w:blockQuote w:val="1"/>
          <w:marLeft w:val="0"/>
          <w:marRight w:val="0"/>
          <w:marTop w:val="150"/>
          <w:marBottom w:val="0"/>
          <w:divBdr>
            <w:top w:val="none" w:sz="0" w:space="0" w:color="auto"/>
            <w:left w:val="single" w:sz="36" w:space="15" w:color="657B83"/>
            <w:bottom w:val="none" w:sz="0" w:space="0" w:color="auto"/>
            <w:right w:val="none" w:sz="0" w:space="0" w:color="auto"/>
          </w:divBdr>
        </w:div>
        <w:div w:id="1323582285">
          <w:blockQuote w:val="1"/>
          <w:marLeft w:val="0"/>
          <w:marRight w:val="0"/>
          <w:marTop w:val="150"/>
          <w:marBottom w:val="0"/>
          <w:divBdr>
            <w:top w:val="none" w:sz="0" w:space="0" w:color="auto"/>
            <w:left w:val="single" w:sz="36" w:space="15" w:color="657B83"/>
            <w:bottom w:val="none" w:sz="0" w:space="0" w:color="auto"/>
            <w:right w:val="none" w:sz="0" w:space="0" w:color="auto"/>
          </w:divBdr>
        </w:div>
        <w:div w:id="1007516769">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263995858">
      <w:bodyDiv w:val="1"/>
      <w:marLeft w:val="0"/>
      <w:marRight w:val="0"/>
      <w:marTop w:val="0"/>
      <w:marBottom w:val="0"/>
      <w:divBdr>
        <w:top w:val="none" w:sz="0" w:space="0" w:color="auto"/>
        <w:left w:val="none" w:sz="0" w:space="0" w:color="auto"/>
        <w:bottom w:val="none" w:sz="0" w:space="0" w:color="auto"/>
        <w:right w:val="none" w:sz="0" w:space="0" w:color="auto"/>
      </w:divBdr>
      <w:divsChild>
        <w:div w:id="228619504">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274359230">
      <w:bodyDiv w:val="1"/>
      <w:marLeft w:val="0"/>
      <w:marRight w:val="0"/>
      <w:marTop w:val="0"/>
      <w:marBottom w:val="0"/>
      <w:divBdr>
        <w:top w:val="none" w:sz="0" w:space="0" w:color="auto"/>
        <w:left w:val="none" w:sz="0" w:space="0" w:color="auto"/>
        <w:bottom w:val="none" w:sz="0" w:space="0" w:color="auto"/>
        <w:right w:val="none" w:sz="0" w:space="0" w:color="auto"/>
      </w:divBdr>
    </w:div>
    <w:div w:id="1277132675">
      <w:bodyDiv w:val="1"/>
      <w:marLeft w:val="0"/>
      <w:marRight w:val="0"/>
      <w:marTop w:val="0"/>
      <w:marBottom w:val="0"/>
      <w:divBdr>
        <w:top w:val="none" w:sz="0" w:space="0" w:color="auto"/>
        <w:left w:val="none" w:sz="0" w:space="0" w:color="auto"/>
        <w:bottom w:val="none" w:sz="0" w:space="0" w:color="auto"/>
        <w:right w:val="none" w:sz="0" w:space="0" w:color="auto"/>
      </w:divBdr>
    </w:div>
    <w:div w:id="1282419963">
      <w:bodyDiv w:val="1"/>
      <w:marLeft w:val="0"/>
      <w:marRight w:val="0"/>
      <w:marTop w:val="0"/>
      <w:marBottom w:val="0"/>
      <w:divBdr>
        <w:top w:val="none" w:sz="0" w:space="0" w:color="auto"/>
        <w:left w:val="none" w:sz="0" w:space="0" w:color="auto"/>
        <w:bottom w:val="none" w:sz="0" w:space="0" w:color="auto"/>
        <w:right w:val="none" w:sz="0" w:space="0" w:color="auto"/>
      </w:divBdr>
    </w:div>
    <w:div w:id="1284001903">
      <w:bodyDiv w:val="1"/>
      <w:marLeft w:val="0"/>
      <w:marRight w:val="0"/>
      <w:marTop w:val="0"/>
      <w:marBottom w:val="0"/>
      <w:divBdr>
        <w:top w:val="none" w:sz="0" w:space="0" w:color="auto"/>
        <w:left w:val="none" w:sz="0" w:space="0" w:color="auto"/>
        <w:bottom w:val="none" w:sz="0" w:space="0" w:color="auto"/>
        <w:right w:val="none" w:sz="0" w:space="0" w:color="auto"/>
      </w:divBdr>
    </w:div>
    <w:div w:id="1286958953">
      <w:bodyDiv w:val="1"/>
      <w:marLeft w:val="0"/>
      <w:marRight w:val="0"/>
      <w:marTop w:val="0"/>
      <w:marBottom w:val="0"/>
      <w:divBdr>
        <w:top w:val="none" w:sz="0" w:space="0" w:color="auto"/>
        <w:left w:val="none" w:sz="0" w:space="0" w:color="auto"/>
        <w:bottom w:val="none" w:sz="0" w:space="0" w:color="auto"/>
        <w:right w:val="none" w:sz="0" w:space="0" w:color="auto"/>
      </w:divBdr>
      <w:divsChild>
        <w:div w:id="978416991">
          <w:blockQuote w:val="1"/>
          <w:marLeft w:val="0"/>
          <w:marRight w:val="0"/>
          <w:marTop w:val="150"/>
          <w:marBottom w:val="0"/>
          <w:divBdr>
            <w:top w:val="none" w:sz="0" w:space="0" w:color="auto"/>
            <w:left w:val="single" w:sz="36" w:space="15" w:color="657B83"/>
            <w:bottom w:val="none" w:sz="0" w:space="0" w:color="auto"/>
            <w:right w:val="none" w:sz="0" w:space="0" w:color="auto"/>
          </w:divBdr>
        </w:div>
        <w:div w:id="698161622">
          <w:blockQuote w:val="1"/>
          <w:marLeft w:val="0"/>
          <w:marRight w:val="0"/>
          <w:marTop w:val="150"/>
          <w:marBottom w:val="0"/>
          <w:divBdr>
            <w:top w:val="none" w:sz="0" w:space="0" w:color="auto"/>
            <w:left w:val="single" w:sz="36" w:space="15" w:color="657B83"/>
            <w:bottom w:val="none" w:sz="0" w:space="0" w:color="auto"/>
            <w:right w:val="none" w:sz="0" w:space="0" w:color="auto"/>
          </w:divBdr>
        </w:div>
        <w:div w:id="870411132">
          <w:blockQuote w:val="1"/>
          <w:marLeft w:val="0"/>
          <w:marRight w:val="0"/>
          <w:marTop w:val="150"/>
          <w:marBottom w:val="0"/>
          <w:divBdr>
            <w:top w:val="none" w:sz="0" w:space="0" w:color="auto"/>
            <w:left w:val="single" w:sz="36" w:space="15" w:color="657B83"/>
            <w:bottom w:val="none" w:sz="0" w:space="0" w:color="auto"/>
            <w:right w:val="none" w:sz="0" w:space="0" w:color="auto"/>
          </w:divBdr>
        </w:div>
        <w:div w:id="534541971">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290863290">
      <w:bodyDiv w:val="1"/>
      <w:marLeft w:val="0"/>
      <w:marRight w:val="0"/>
      <w:marTop w:val="0"/>
      <w:marBottom w:val="0"/>
      <w:divBdr>
        <w:top w:val="none" w:sz="0" w:space="0" w:color="auto"/>
        <w:left w:val="none" w:sz="0" w:space="0" w:color="auto"/>
        <w:bottom w:val="none" w:sz="0" w:space="0" w:color="auto"/>
        <w:right w:val="none" w:sz="0" w:space="0" w:color="auto"/>
      </w:divBdr>
    </w:div>
    <w:div w:id="1298339746">
      <w:bodyDiv w:val="1"/>
      <w:marLeft w:val="0"/>
      <w:marRight w:val="0"/>
      <w:marTop w:val="0"/>
      <w:marBottom w:val="0"/>
      <w:divBdr>
        <w:top w:val="none" w:sz="0" w:space="0" w:color="auto"/>
        <w:left w:val="none" w:sz="0" w:space="0" w:color="auto"/>
        <w:bottom w:val="none" w:sz="0" w:space="0" w:color="auto"/>
        <w:right w:val="none" w:sz="0" w:space="0" w:color="auto"/>
      </w:divBdr>
    </w:div>
    <w:div w:id="1299262580">
      <w:bodyDiv w:val="1"/>
      <w:marLeft w:val="0"/>
      <w:marRight w:val="0"/>
      <w:marTop w:val="0"/>
      <w:marBottom w:val="0"/>
      <w:divBdr>
        <w:top w:val="none" w:sz="0" w:space="0" w:color="auto"/>
        <w:left w:val="none" w:sz="0" w:space="0" w:color="auto"/>
        <w:bottom w:val="none" w:sz="0" w:space="0" w:color="auto"/>
        <w:right w:val="none" w:sz="0" w:space="0" w:color="auto"/>
      </w:divBdr>
    </w:div>
    <w:div w:id="1299340682">
      <w:bodyDiv w:val="1"/>
      <w:marLeft w:val="0"/>
      <w:marRight w:val="0"/>
      <w:marTop w:val="0"/>
      <w:marBottom w:val="0"/>
      <w:divBdr>
        <w:top w:val="none" w:sz="0" w:space="0" w:color="auto"/>
        <w:left w:val="none" w:sz="0" w:space="0" w:color="auto"/>
        <w:bottom w:val="none" w:sz="0" w:space="0" w:color="auto"/>
        <w:right w:val="none" w:sz="0" w:space="0" w:color="auto"/>
      </w:divBdr>
    </w:div>
    <w:div w:id="1302811785">
      <w:bodyDiv w:val="1"/>
      <w:marLeft w:val="0"/>
      <w:marRight w:val="0"/>
      <w:marTop w:val="0"/>
      <w:marBottom w:val="0"/>
      <w:divBdr>
        <w:top w:val="none" w:sz="0" w:space="0" w:color="auto"/>
        <w:left w:val="none" w:sz="0" w:space="0" w:color="auto"/>
        <w:bottom w:val="none" w:sz="0" w:space="0" w:color="auto"/>
        <w:right w:val="none" w:sz="0" w:space="0" w:color="auto"/>
      </w:divBdr>
    </w:div>
    <w:div w:id="1303191793">
      <w:bodyDiv w:val="1"/>
      <w:marLeft w:val="0"/>
      <w:marRight w:val="0"/>
      <w:marTop w:val="0"/>
      <w:marBottom w:val="0"/>
      <w:divBdr>
        <w:top w:val="none" w:sz="0" w:space="0" w:color="auto"/>
        <w:left w:val="none" w:sz="0" w:space="0" w:color="auto"/>
        <w:bottom w:val="none" w:sz="0" w:space="0" w:color="auto"/>
        <w:right w:val="none" w:sz="0" w:space="0" w:color="auto"/>
      </w:divBdr>
      <w:divsChild>
        <w:div w:id="1206068297">
          <w:blockQuote w:val="1"/>
          <w:marLeft w:val="0"/>
          <w:marRight w:val="0"/>
          <w:marTop w:val="150"/>
          <w:marBottom w:val="0"/>
          <w:divBdr>
            <w:top w:val="none" w:sz="0" w:space="0" w:color="auto"/>
            <w:left w:val="single" w:sz="36" w:space="15" w:color="657B83"/>
            <w:bottom w:val="none" w:sz="0" w:space="0" w:color="auto"/>
            <w:right w:val="none" w:sz="0" w:space="0" w:color="auto"/>
          </w:divBdr>
        </w:div>
        <w:div w:id="1548225861">
          <w:blockQuote w:val="1"/>
          <w:marLeft w:val="0"/>
          <w:marRight w:val="0"/>
          <w:marTop w:val="150"/>
          <w:marBottom w:val="0"/>
          <w:divBdr>
            <w:top w:val="none" w:sz="0" w:space="0" w:color="auto"/>
            <w:left w:val="single" w:sz="36" w:space="15" w:color="657B83"/>
            <w:bottom w:val="none" w:sz="0" w:space="0" w:color="auto"/>
            <w:right w:val="none" w:sz="0" w:space="0" w:color="auto"/>
          </w:divBdr>
        </w:div>
        <w:div w:id="1060907294">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304771287">
      <w:bodyDiv w:val="1"/>
      <w:marLeft w:val="0"/>
      <w:marRight w:val="0"/>
      <w:marTop w:val="0"/>
      <w:marBottom w:val="0"/>
      <w:divBdr>
        <w:top w:val="none" w:sz="0" w:space="0" w:color="auto"/>
        <w:left w:val="none" w:sz="0" w:space="0" w:color="auto"/>
        <w:bottom w:val="none" w:sz="0" w:space="0" w:color="auto"/>
        <w:right w:val="none" w:sz="0" w:space="0" w:color="auto"/>
      </w:divBdr>
    </w:div>
    <w:div w:id="1309631786">
      <w:bodyDiv w:val="1"/>
      <w:marLeft w:val="0"/>
      <w:marRight w:val="0"/>
      <w:marTop w:val="0"/>
      <w:marBottom w:val="0"/>
      <w:divBdr>
        <w:top w:val="none" w:sz="0" w:space="0" w:color="auto"/>
        <w:left w:val="none" w:sz="0" w:space="0" w:color="auto"/>
        <w:bottom w:val="none" w:sz="0" w:space="0" w:color="auto"/>
        <w:right w:val="none" w:sz="0" w:space="0" w:color="auto"/>
      </w:divBdr>
    </w:div>
    <w:div w:id="1312323361">
      <w:bodyDiv w:val="1"/>
      <w:marLeft w:val="0"/>
      <w:marRight w:val="0"/>
      <w:marTop w:val="0"/>
      <w:marBottom w:val="0"/>
      <w:divBdr>
        <w:top w:val="none" w:sz="0" w:space="0" w:color="auto"/>
        <w:left w:val="none" w:sz="0" w:space="0" w:color="auto"/>
        <w:bottom w:val="none" w:sz="0" w:space="0" w:color="auto"/>
        <w:right w:val="none" w:sz="0" w:space="0" w:color="auto"/>
      </w:divBdr>
    </w:div>
    <w:div w:id="1317875225">
      <w:bodyDiv w:val="1"/>
      <w:marLeft w:val="0"/>
      <w:marRight w:val="0"/>
      <w:marTop w:val="0"/>
      <w:marBottom w:val="0"/>
      <w:divBdr>
        <w:top w:val="none" w:sz="0" w:space="0" w:color="auto"/>
        <w:left w:val="none" w:sz="0" w:space="0" w:color="auto"/>
        <w:bottom w:val="none" w:sz="0" w:space="0" w:color="auto"/>
        <w:right w:val="none" w:sz="0" w:space="0" w:color="auto"/>
      </w:divBdr>
    </w:div>
    <w:div w:id="1320570780">
      <w:bodyDiv w:val="1"/>
      <w:marLeft w:val="0"/>
      <w:marRight w:val="0"/>
      <w:marTop w:val="0"/>
      <w:marBottom w:val="0"/>
      <w:divBdr>
        <w:top w:val="none" w:sz="0" w:space="0" w:color="auto"/>
        <w:left w:val="none" w:sz="0" w:space="0" w:color="auto"/>
        <w:bottom w:val="none" w:sz="0" w:space="0" w:color="auto"/>
        <w:right w:val="none" w:sz="0" w:space="0" w:color="auto"/>
      </w:divBdr>
      <w:divsChild>
        <w:div w:id="678704571">
          <w:blockQuote w:val="1"/>
          <w:marLeft w:val="537"/>
          <w:marRight w:val="0"/>
          <w:marTop w:val="156"/>
          <w:marBottom w:val="156"/>
          <w:divBdr>
            <w:top w:val="none" w:sz="0" w:space="0" w:color="auto"/>
            <w:left w:val="single" w:sz="18" w:space="7" w:color="2E68AA"/>
            <w:bottom w:val="none" w:sz="0" w:space="0" w:color="auto"/>
            <w:right w:val="none" w:sz="0" w:space="0" w:color="auto"/>
          </w:divBdr>
        </w:div>
      </w:divsChild>
    </w:div>
    <w:div w:id="1322081234">
      <w:bodyDiv w:val="1"/>
      <w:marLeft w:val="0"/>
      <w:marRight w:val="0"/>
      <w:marTop w:val="0"/>
      <w:marBottom w:val="0"/>
      <w:divBdr>
        <w:top w:val="none" w:sz="0" w:space="0" w:color="auto"/>
        <w:left w:val="none" w:sz="0" w:space="0" w:color="auto"/>
        <w:bottom w:val="none" w:sz="0" w:space="0" w:color="auto"/>
        <w:right w:val="none" w:sz="0" w:space="0" w:color="auto"/>
      </w:divBdr>
      <w:divsChild>
        <w:div w:id="993945850">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324506786">
      <w:bodyDiv w:val="1"/>
      <w:marLeft w:val="0"/>
      <w:marRight w:val="0"/>
      <w:marTop w:val="0"/>
      <w:marBottom w:val="0"/>
      <w:divBdr>
        <w:top w:val="none" w:sz="0" w:space="0" w:color="auto"/>
        <w:left w:val="none" w:sz="0" w:space="0" w:color="auto"/>
        <w:bottom w:val="none" w:sz="0" w:space="0" w:color="auto"/>
        <w:right w:val="none" w:sz="0" w:space="0" w:color="auto"/>
      </w:divBdr>
    </w:div>
    <w:div w:id="1330789360">
      <w:bodyDiv w:val="1"/>
      <w:marLeft w:val="0"/>
      <w:marRight w:val="0"/>
      <w:marTop w:val="0"/>
      <w:marBottom w:val="0"/>
      <w:divBdr>
        <w:top w:val="none" w:sz="0" w:space="0" w:color="auto"/>
        <w:left w:val="none" w:sz="0" w:space="0" w:color="auto"/>
        <w:bottom w:val="none" w:sz="0" w:space="0" w:color="auto"/>
        <w:right w:val="none" w:sz="0" w:space="0" w:color="auto"/>
      </w:divBdr>
    </w:div>
    <w:div w:id="1331368813">
      <w:bodyDiv w:val="1"/>
      <w:marLeft w:val="0"/>
      <w:marRight w:val="0"/>
      <w:marTop w:val="0"/>
      <w:marBottom w:val="0"/>
      <w:divBdr>
        <w:top w:val="none" w:sz="0" w:space="0" w:color="auto"/>
        <w:left w:val="none" w:sz="0" w:space="0" w:color="auto"/>
        <w:bottom w:val="none" w:sz="0" w:space="0" w:color="auto"/>
        <w:right w:val="none" w:sz="0" w:space="0" w:color="auto"/>
      </w:divBdr>
    </w:div>
    <w:div w:id="1331828527">
      <w:bodyDiv w:val="1"/>
      <w:marLeft w:val="0"/>
      <w:marRight w:val="0"/>
      <w:marTop w:val="0"/>
      <w:marBottom w:val="0"/>
      <w:divBdr>
        <w:top w:val="none" w:sz="0" w:space="0" w:color="auto"/>
        <w:left w:val="none" w:sz="0" w:space="0" w:color="auto"/>
        <w:bottom w:val="none" w:sz="0" w:space="0" w:color="auto"/>
        <w:right w:val="none" w:sz="0" w:space="0" w:color="auto"/>
      </w:divBdr>
    </w:div>
    <w:div w:id="1336106712">
      <w:bodyDiv w:val="1"/>
      <w:marLeft w:val="0"/>
      <w:marRight w:val="0"/>
      <w:marTop w:val="0"/>
      <w:marBottom w:val="0"/>
      <w:divBdr>
        <w:top w:val="none" w:sz="0" w:space="0" w:color="auto"/>
        <w:left w:val="none" w:sz="0" w:space="0" w:color="auto"/>
        <w:bottom w:val="none" w:sz="0" w:space="0" w:color="auto"/>
        <w:right w:val="none" w:sz="0" w:space="0" w:color="auto"/>
      </w:divBdr>
    </w:div>
    <w:div w:id="1338118385">
      <w:bodyDiv w:val="1"/>
      <w:marLeft w:val="0"/>
      <w:marRight w:val="0"/>
      <w:marTop w:val="0"/>
      <w:marBottom w:val="0"/>
      <w:divBdr>
        <w:top w:val="none" w:sz="0" w:space="0" w:color="auto"/>
        <w:left w:val="none" w:sz="0" w:space="0" w:color="auto"/>
        <w:bottom w:val="none" w:sz="0" w:space="0" w:color="auto"/>
        <w:right w:val="none" w:sz="0" w:space="0" w:color="auto"/>
      </w:divBdr>
    </w:div>
    <w:div w:id="1341391007">
      <w:bodyDiv w:val="1"/>
      <w:marLeft w:val="0"/>
      <w:marRight w:val="0"/>
      <w:marTop w:val="0"/>
      <w:marBottom w:val="0"/>
      <w:divBdr>
        <w:top w:val="none" w:sz="0" w:space="0" w:color="auto"/>
        <w:left w:val="none" w:sz="0" w:space="0" w:color="auto"/>
        <w:bottom w:val="none" w:sz="0" w:space="0" w:color="auto"/>
        <w:right w:val="none" w:sz="0" w:space="0" w:color="auto"/>
      </w:divBdr>
    </w:div>
    <w:div w:id="1344432784">
      <w:bodyDiv w:val="1"/>
      <w:marLeft w:val="0"/>
      <w:marRight w:val="0"/>
      <w:marTop w:val="0"/>
      <w:marBottom w:val="0"/>
      <w:divBdr>
        <w:top w:val="none" w:sz="0" w:space="0" w:color="auto"/>
        <w:left w:val="none" w:sz="0" w:space="0" w:color="auto"/>
        <w:bottom w:val="none" w:sz="0" w:space="0" w:color="auto"/>
        <w:right w:val="none" w:sz="0" w:space="0" w:color="auto"/>
      </w:divBdr>
      <w:divsChild>
        <w:div w:id="58111118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346595080">
      <w:bodyDiv w:val="1"/>
      <w:marLeft w:val="0"/>
      <w:marRight w:val="0"/>
      <w:marTop w:val="0"/>
      <w:marBottom w:val="0"/>
      <w:divBdr>
        <w:top w:val="none" w:sz="0" w:space="0" w:color="auto"/>
        <w:left w:val="none" w:sz="0" w:space="0" w:color="auto"/>
        <w:bottom w:val="none" w:sz="0" w:space="0" w:color="auto"/>
        <w:right w:val="none" w:sz="0" w:space="0" w:color="auto"/>
      </w:divBdr>
    </w:div>
    <w:div w:id="1359236337">
      <w:bodyDiv w:val="1"/>
      <w:marLeft w:val="0"/>
      <w:marRight w:val="0"/>
      <w:marTop w:val="0"/>
      <w:marBottom w:val="0"/>
      <w:divBdr>
        <w:top w:val="none" w:sz="0" w:space="0" w:color="auto"/>
        <w:left w:val="none" w:sz="0" w:space="0" w:color="auto"/>
        <w:bottom w:val="none" w:sz="0" w:space="0" w:color="auto"/>
        <w:right w:val="none" w:sz="0" w:space="0" w:color="auto"/>
      </w:divBdr>
      <w:divsChild>
        <w:div w:id="741025002">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359771798">
      <w:bodyDiv w:val="1"/>
      <w:marLeft w:val="0"/>
      <w:marRight w:val="0"/>
      <w:marTop w:val="0"/>
      <w:marBottom w:val="0"/>
      <w:divBdr>
        <w:top w:val="none" w:sz="0" w:space="0" w:color="auto"/>
        <w:left w:val="none" w:sz="0" w:space="0" w:color="auto"/>
        <w:bottom w:val="none" w:sz="0" w:space="0" w:color="auto"/>
        <w:right w:val="none" w:sz="0" w:space="0" w:color="auto"/>
      </w:divBdr>
    </w:div>
    <w:div w:id="1360664260">
      <w:bodyDiv w:val="1"/>
      <w:marLeft w:val="0"/>
      <w:marRight w:val="0"/>
      <w:marTop w:val="0"/>
      <w:marBottom w:val="0"/>
      <w:divBdr>
        <w:top w:val="none" w:sz="0" w:space="0" w:color="auto"/>
        <w:left w:val="none" w:sz="0" w:space="0" w:color="auto"/>
        <w:bottom w:val="none" w:sz="0" w:space="0" w:color="auto"/>
        <w:right w:val="none" w:sz="0" w:space="0" w:color="auto"/>
      </w:divBdr>
    </w:div>
    <w:div w:id="1360855249">
      <w:bodyDiv w:val="1"/>
      <w:marLeft w:val="0"/>
      <w:marRight w:val="0"/>
      <w:marTop w:val="0"/>
      <w:marBottom w:val="0"/>
      <w:divBdr>
        <w:top w:val="none" w:sz="0" w:space="0" w:color="auto"/>
        <w:left w:val="none" w:sz="0" w:space="0" w:color="auto"/>
        <w:bottom w:val="none" w:sz="0" w:space="0" w:color="auto"/>
        <w:right w:val="none" w:sz="0" w:space="0" w:color="auto"/>
      </w:divBdr>
    </w:div>
    <w:div w:id="1365250453">
      <w:bodyDiv w:val="1"/>
      <w:marLeft w:val="0"/>
      <w:marRight w:val="0"/>
      <w:marTop w:val="0"/>
      <w:marBottom w:val="0"/>
      <w:divBdr>
        <w:top w:val="none" w:sz="0" w:space="0" w:color="auto"/>
        <w:left w:val="none" w:sz="0" w:space="0" w:color="auto"/>
        <w:bottom w:val="none" w:sz="0" w:space="0" w:color="auto"/>
        <w:right w:val="none" w:sz="0" w:space="0" w:color="auto"/>
      </w:divBdr>
    </w:div>
    <w:div w:id="1365327326">
      <w:bodyDiv w:val="1"/>
      <w:marLeft w:val="0"/>
      <w:marRight w:val="0"/>
      <w:marTop w:val="0"/>
      <w:marBottom w:val="0"/>
      <w:divBdr>
        <w:top w:val="none" w:sz="0" w:space="0" w:color="auto"/>
        <w:left w:val="none" w:sz="0" w:space="0" w:color="auto"/>
        <w:bottom w:val="none" w:sz="0" w:space="0" w:color="auto"/>
        <w:right w:val="none" w:sz="0" w:space="0" w:color="auto"/>
      </w:divBdr>
    </w:div>
    <w:div w:id="1370913615">
      <w:bodyDiv w:val="1"/>
      <w:marLeft w:val="0"/>
      <w:marRight w:val="0"/>
      <w:marTop w:val="0"/>
      <w:marBottom w:val="0"/>
      <w:divBdr>
        <w:top w:val="none" w:sz="0" w:space="0" w:color="auto"/>
        <w:left w:val="none" w:sz="0" w:space="0" w:color="auto"/>
        <w:bottom w:val="none" w:sz="0" w:space="0" w:color="auto"/>
        <w:right w:val="none" w:sz="0" w:space="0" w:color="auto"/>
      </w:divBdr>
      <w:divsChild>
        <w:div w:id="1754544306">
          <w:blockQuote w:val="1"/>
          <w:marLeft w:val="0"/>
          <w:marRight w:val="0"/>
          <w:marTop w:val="150"/>
          <w:marBottom w:val="0"/>
          <w:divBdr>
            <w:top w:val="none" w:sz="0" w:space="0" w:color="auto"/>
            <w:left w:val="single" w:sz="36" w:space="15" w:color="657B83"/>
            <w:bottom w:val="none" w:sz="0" w:space="0" w:color="auto"/>
            <w:right w:val="none" w:sz="0" w:space="0" w:color="auto"/>
          </w:divBdr>
        </w:div>
        <w:div w:id="482082951">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374816056">
      <w:bodyDiv w:val="1"/>
      <w:marLeft w:val="0"/>
      <w:marRight w:val="0"/>
      <w:marTop w:val="0"/>
      <w:marBottom w:val="0"/>
      <w:divBdr>
        <w:top w:val="none" w:sz="0" w:space="0" w:color="auto"/>
        <w:left w:val="none" w:sz="0" w:space="0" w:color="auto"/>
        <w:bottom w:val="none" w:sz="0" w:space="0" w:color="auto"/>
        <w:right w:val="none" w:sz="0" w:space="0" w:color="auto"/>
      </w:divBdr>
    </w:div>
    <w:div w:id="1375618819">
      <w:bodyDiv w:val="1"/>
      <w:marLeft w:val="0"/>
      <w:marRight w:val="0"/>
      <w:marTop w:val="0"/>
      <w:marBottom w:val="0"/>
      <w:divBdr>
        <w:top w:val="none" w:sz="0" w:space="0" w:color="auto"/>
        <w:left w:val="none" w:sz="0" w:space="0" w:color="auto"/>
        <w:bottom w:val="none" w:sz="0" w:space="0" w:color="auto"/>
        <w:right w:val="none" w:sz="0" w:space="0" w:color="auto"/>
      </w:divBdr>
    </w:div>
    <w:div w:id="1376152207">
      <w:bodyDiv w:val="1"/>
      <w:marLeft w:val="0"/>
      <w:marRight w:val="0"/>
      <w:marTop w:val="0"/>
      <w:marBottom w:val="0"/>
      <w:divBdr>
        <w:top w:val="none" w:sz="0" w:space="0" w:color="auto"/>
        <w:left w:val="none" w:sz="0" w:space="0" w:color="auto"/>
        <w:bottom w:val="none" w:sz="0" w:space="0" w:color="auto"/>
        <w:right w:val="none" w:sz="0" w:space="0" w:color="auto"/>
      </w:divBdr>
      <w:divsChild>
        <w:div w:id="590938133">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378163079">
      <w:bodyDiv w:val="1"/>
      <w:marLeft w:val="0"/>
      <w:marRight w:val="0"/>
      <w:marTop w:val="0"/>
      <w:marBottom w:val="0"/>
      <w:divBdr>
        <w:top w:val="none" w:sz="0" w:space="0" w:color="auto"/>
        <w:left w:val="none" w:sz="0" w:space="0" w:color="auto"/>
        <w:bottom w:val="none" w:sz="0" w:space="0" w:color="auto"/>
        <w:right w:val="none" w:sz="0" w:space="0" w:color="auto"/>
      </w:divBdr>
      <w:divsChild>
        <w:div w:id="318390537">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662397">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470756384">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379282168">
      <w:bodyDiv w:val="1"/>
      <w:marLeft w:val="0"/>
      <w:marRight w:val="0"/>
      <w:marTop w:val="0"/>
      <w:marBottom w:val="0"/>
      <w:divBdr>
        <w:top w:val="none" w:sz="0" w:space="0" w:color="auto"/>
        <w:left w:val="none" w:sz="0" w:space="0" w:color="auto"/>
        <w:bottom w:val="none" w:sz="0" w:space="0" w:color="auto"/>
        <w:right w:val="none" w:sz="0" w:space="0" w:color="auto"/>
      </w:divBdr>
    </w:div>
    <w:div w:id="1381323702">
      <w:bodyDiv w:val="1"/>
      <w:marLeft w:val="0"/>
      <w:marRight w:val="0"/>
      <w:marTop w:val="0"/>
      <w:marBottom w:val="0"/>
      <w:divBdr>
        <w:top w:val="none" w:sz="0" w:space="0" w:color="auto"/>
        <w:left w:val="none" w:sz="0" w:space="0" w:color="auto"/>
        <w:bottom w:val="none" w:sz="0" w:space="0" w:color="auto"/>
        <w:right w:val="none" w:sz="0" w:space="0" w:color="auto"/>
      </w:divBdr>
    </w:div>
    <w:div w:id="1391920058">
      <w:bodyDiv w:val="1"/>
      <w:marLeft w:val="0"/>
      <w:marRight w:val="0"/>
      <w:marTop w:val="0"/>
      <w:marBottom w:val="0"/>
      <w:divBdr>
        <w:top w:val="none" w:sz="0" w:space="0" w:color="auto"/>
        <w:left w:val="none" w:sz="0" w:space="0" w:color="auto"/>
        <w:bottom w:val="none" w:sz="0" w:space="0" w:color="auto"/>
        <w:right w:val="none" w:sz="0" w:space="0" w:color="auto"/>
      </w:divBdr>
      <w:divsChild>
        <w:div w:id="1830095695">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857692367">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999766944">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146774657">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398943684">
      <w:bodyDiv w:val="1"/>
      <w:marLeft w:val="0"/>
      <w:marRight w:val="0"/>
      <w:marTop w:val="0"/>
      <w:marBottom w:val="0"/>
      <w:divBdr>
        <w:top w:val="none" w:sz="0" w:space="0" w:color="auto"/>
        <w:left w:val="none" w:sz="0" w:space="0" w:color="auto"/>
        <w:bottom w:val="none" w:sz="0" w:space="0" w:color="auto"/>
        <w:right w:val="none" w:sz="0" w:space="0" w:color="auto"/>
      </w:divBdr>
    </w:div>
    <w:div w:id="1399744593">
      <w:bodyDiv w:val="1"/>
      <w:marLeft w:val="0"/>
      <w:marRight w:val="0"/>
      <w:marTop w:val="0"/>
      <w:marBottom w:val="0"/>
      <w:divBdr>
        <w:top w:val="none" w:sz="0" w:space="0" w:color="auto"/>
        <w:left w:val="none" w:sz="0" w:space="0" w:color="auto"/>
        <w:bottom w:val="none" w:sz="0" w:space="0" w:color="auto"/>
        <w:right w:val="none" w:sz="0" w:space="0" w:color="auto"/>
      </w:divBdr>
    </w:div>
    <w:div w:id="1405838017">
      <w:bodyDiv w:val="1"/>
      <w:marLeft w:val="0"/>
      <w:marRight w:val="0"/>
      <w:marTop w:val="0"/>
      <w:marBottom w:val="0"/>
      <w:divBdr>
        <w:top w:val="none" w:sz="0" w:space="0" w:color="auto"/>
        <w:left w:val="none" w:sz="0" w:space="0" w:color="auto"/>
        <w:bottom w:val="none" w:sz="0" w:space="0" w:color="auto"/>
        <w:right w:val="none" w:sz="0" w:space="0" w:color="auto"/>
      </w:divBdr>
    </w:div>
    <w:div w:id="1406493485">
      <w:bodyDiv w:val="1"/>
      <w:marLeft w:val="0"/>
      <w:marRight w:val="0"/>
      <w:marTop w:val="0"/>
      <w:marBottom w:val="0"/>
      <w:divBdr>
        <w:top w:val="none" w:sz="0" w:space="0" w:color="auto"/>
        <w:left w:val="none" w:sz="0" w:space="0" w:color="auto"/>
        <w:bottom w:val="none" w:sz="0" w:space="0" w:color="auto"/>
        <w:right w:val="none" w:sz="0" w:space="0" w:color="auto"/>
      </w:divBdr>
    </w:div>
    <w:div w:id="1409304266">
      <w:bodyDiv w:val="1"/>
      <w:marLeft w:val="0"/>
      <w:marRight w:val="0"/>
      <w:marTop w:val="0"/>
      <w:marBottom w:val="0"/>
      <w:divBdr>
        <w:top w:val="none" w:sz="0" w:space="0" w:color="auto"/>
        <w:left w:val="none" w:sz="0" w:space="0" w:color="auto"/>
        <w:bottom w:val="none" w:sz="0" w:space="0" w:color="auto"/>
        <w:right w:val="none" w:sz="0" w:space="0" w:color="auto"/>
      </w:divBdr>
    </w:div>
    <w:div w:id="1412580825">
      <w:bodyDiv w:val="1"/>
      <w:marLeft w:val="0"/>
      <w:marRight w:val="0"/>
      <w:marTop w:val="0"/>
      <w:marBottom w:val="0"/>
      <w:divBdr>
        <w:top w:val="none" w:sz="0" w:space="0" w:color="auto"/>
        <w:left w:val="none" w:sz="0" w:space="0" w:color="auto"/>
        <w:bottom w:val="none" w:sz="0" w:space="0" w:color="auto"/>
        <w:right w:val="none" w:sz="0" w:space="0" w:color="auto"/>
      </w:divBdr>
      <w:divsChild>
        <w:div w:id="2146466767">
          <w:marLeft w:val="0"/>
          <w:marRight w:val="0"/>
          <w:marTop w:val="0"/>
          <w:marBottom w:val="0"/>
          <w:divBdr>
            <w:top w:val="none" w:sz="0" w:space="0" w:color="auto"/>
            <w:left w:val="none" w:sz="0" w:space="0" w:color="auto"/>
            <w:bottom w:val="none" w:sz="0" w:space="0" w:color="auto"/>
            <w:right w:val="none" w:sz="0" w:space="0" w:color="auto"/>
          </w:divBdr>
          <w:divsChild>
            <w:div w:id="784497869">
              <w:marLeft w:val="0"/>
              <w:marRight w:val="0"/>
              <w:marTop w:val="0"/>
              <w:marBottom w:val="0"/>
              <w:divBdr>
                <w:top w:val="none" w:sz="0" w:space="0" w:color="auto"/>
                <w:left w:val="none" w:sz="0" w:space="0" w:color="auto"/>
                <w:bottom w:val="none" w:sz="0" w:space="0" w:color="auto"/>
                <w:right w:val="none" w:sz="0" w:space="0" w:color="auto"/>
              </w:divBdr>
              <w:divsChild>
                <w:div w:id="1509170148">
                  <w:marLeft w:val="0"/>
                  <w:marRight w:val="0"/>
                  <w:marTop w:val="0"/>
                  <w:marBottom w:val="0"/>
                  <w:divBdr>
                    <w:top w:val="none" w:sz="0" w:space="0" w:color="auto"/>
                    <w:left w:val="none" w:sz="0" w:space="0" w:color="auto"/>
                    <w:bottom w:val="none" w:sz="0" w:space="0" w:color="auto"/>
                    <w:right w:val="none" w:sz="0" w:space="0" w:color="auto"/>
                  </w:divBdr>
                </w:div>
                <w:div w:id="1260604637">
                  <w:marLeft w:val="0"/>
                  <w:marRight w:val="0"/>
                  <w:marTop w:val="0"/>
                  <w:marBottom w:val="0"/>
                  <w:divBdr>
                    <w:top w:val="none" w:sz="0" w:space="0" w:color="auto"/>
                    <w:left w:val="none" w:sz="0" w:space="0" w:color="auto"/>
                    <w:bottom w:val="none" w:sz="0" w:space="0" w:color="auto"/>
                    <w:right w:val="none" w:sz="0" w:space="0" w:color="auto"/>
                  </w:divBdr>
                  <w:divsChild>
                    <w:div w:id="72893407">
                      <w:marLeft w:val="0"/>
                      <w:marRight w:val="0"/>
                      <w:marTop w:val="0"/>
                      <w:marBottom w:val="0"/>
                      <w:divBdr>
                        <w:top w:val="none" w:sz="0" w:space="0" w:color="auto"/>
                        <w:left w:val="none" w:sz="0" w:space="0" w:color="auto"/>
                        <w:bottom w:val="none" w:sz="0" w:space="0" w:color="auto"/>
                        <w:right w:val="none" w:sz="0" w:space="0" w:color="auto"/>
                      </w:divBdr>
                    </w:div>
                  </w:divsChild>
                </w:div>
                <w:div w:id="118162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165009">
      <w:bodyDiv w:val="1"/>
      <w:marLeft w:val="0"/>
      <w:marRight w:val="0"/>
      <w:marTop w:val="0"/>
      <w:marBottom w:val="0"/>
      <w:divBdr>
        <w:top w:val="none" w:sz="0" w:space="0" w:color="auto"/>
        <w:left w:val="none" w:sz="0" w:space="0" w:color="auto"/>
        <w:bottom w:val="none" w:sz="0" w:space="0" w:color="auto"/>
        <w:right w:val="none" w:sz="0" w:space="0" w:color="auto"/>
      </w:divBdr>
    </w:div>
    <w:div w:id="1420101167">
      <w:bodyDiv w:val="1"/>
      <w:marLeft w:val="0"/>
      <w:marRight w:val="0"/>
      <w:marTop w:val="0"/>
      <w:marBottom w:val="0"/>
      <w:divBdr>
        <w:top w:val="none" w:sz="0" w:space="0" w:color="auto"/>
        <w:left w:val="none" w:sz="0" w:space="0" w:color="auto"/>
        <w:bottom w:val="none" w:sz="0" w:space="0" w:color="auto"/>
        <w:right w:val="none" w:sz="0" w:space="0" w:color="auto"/>
      </w:divBdr>
    </w:div>
    <w:div w:id="1427457714">
      <w:bodyDiv w:val="1"/>
      <w:marLeft w:val="0"/>
      <w:marRight w:val="0"/>
      <w:marTop w:val="0"/>
      <w:marBottom w:val="0"/>
      <w:divBdr>
        <w:top w:val="none" w:sz="0" w:space="0" w:color="auto"/>
        <w:left w:val="none" w:sz="0" w:space="0" w:color="auto"/>
        <w:bottom w:val="none" w:sz="0" w:space="0" w:color="auto"/>
        <w:right w:val="none" w:sz="0" w:space="0" w:color="auto"/>
      </w:divBdr>
    </w:div>
    <w:div w:id="1427534784">
      <w:bodyDiv w:val="1"/>
      <w:marLeft w:val="0"/>
      <w:marRight w:val="0"/>
      <w:marTop w:val="0"/>
      <w:marBottom w:val="0"/>
      <w:divBdr>
        <w:top w:val="none" w:sz="0" w:space="0" w:color="auto"/>
        <w:left w:val="none" w:sz="0" w:space="0" w:color="auto"/>
        <w:bottom w:val="none" w:sz="0" w:space="0" w:color="auto"/>
        <w:right w:val="none" w:sz="0" w:space="0" w:color="auto"/>
      </w:divBdr>
      <w:divsChild>
        <w:div w:id="1104420451">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431856851">
      <w:bodyDiv w:val="1"/>
      <w:marLeft w:val="0"/>
      <w:marRight w:val="0"/>
      <w:marTop w:val="0"/>
      <w:marBottom w:val="0"/>
      <w:divBdr>
        <w:top w:val="none" w:sz="0" w:space="0" w:color="auto"/>
        <w:left w:val="none" w:sz="0" w:space="0" w:color="auto"/>
        <w:bottom w:val="none" w:sz="0" w:space="0" w:color="auto"/>
        <w:right w:val="none" w:sz="0" w:space="0" w:color="auto"/>
      </w:divBdr>
      <w:divsChild>
        <w:div w:id="1035083767">
          <w:blockQuote w:val="1"/>
          <w:marLeft w:val="537"/>
          <w:marRight w:val="0"/>
          <w:marTop w:val="156"/>
          <w:marBottom w:val="156"/>
          <w:divBdr>
            <w:top w:val="none" w:sz="0" w:space="0" w:color="auto"/>
            <w:left w:val="single" w:sz="18" w:space="7" w:color="2E68AA"/>
            <w:bottom w:val="none" w:sz="0" w:space="0" w:color="auto"/>
            <w:right w:val="none" w:sz="0" w:space="0" w:color="auto"/>
          </w:divBdr>
        </w:div>
      </w:divsChild>
    </w:div>
    <w:div w:id="1434521553">
      <w:bodyDiv w:val="1"/>
      <w:marLeft w:val="0"/>
      <w:marRight w:val="0"/>
      <w:marTop w:val="0"/>
      <w:marBottom w:val="0"/>
      <w:divBdr>
        <w:top w:val="none" w:sz="0" w:space="0" w:color="auto"/>
        <w:left w:val="none" w:sz="0" w:space="0" w:color="auto"/>
        <w:bottom w:val="none" w:sz="0" w:space="0" w:color="auto"/>
        <w:right w:val="none" w:sz="0" w:space="0" w:color="auto"/>
      </w:divBdr>
    </w:div>
    <w:div w:id="1445423407">
      <w:bodyDiv w:val="1"/>
      <w:marLeft w:val="0"/>
      <w:marRight w:val="0"/>
      <w:marTop w:val="0"/>
      <w:marBottom w:val="0"/>
      <w:divBdr>
        <w:top w:val="none" w:sz="0" w:space="0" w:color="auto"/>
        <w:left w:val="none" w:sz="0" w:space="0" w:color="auto"/>
        <w:bottom w:val="none" w:sz="0" w:space="0" w:color="auto"/>
        <w:right w:val="none" w:sz="0" w:space="0" w:color="auto"/>
      </w:divBdr>
    </w:div>
    <w:div w:id="1447313482">
      <w:bodyDiv w:val="1"/>
      <w:marLeft w:val="0"/>
      <w:marRight w:val="0"/>
      <w:marTop w:val="0"/>
      <w:marBottom w:val="0"/>
      <w:divBdr>
        <w:top w:val="none" w:sz="0" w:space="0" w:color="auto"/>
        <w:left w:val="none" w:sz="0" w:space="0" w:color="auto"/>
        <w:bottom w:val="none" w:sz="0" w:space="0" w:color="auto"/>
        <w:right w:val="none" w:sz="0" w:space="0" w:color="auto"/>
      </w:divBdr>
    </w:div>
    <w:div w:id="1455753736">
      <w:bodyDiv w:val="1"/>
      <w:marLeft w:val="0"/>
      <w:marRight w:val="0"/>
      <w:marTop w:val="0"/>
      <w:marBottom w:val="0"/>
      <w:divBdr>
        <w:top w:val="none" w:sz="0" w:space="0" w:color="auto"/>
        <w:left w:val="none" w:sz="0" w:space="0" w:color="auto"/>
        <w:bottom w:val="none" w:sz="0" w:space="0" w:color="auto"/>
        <w:right w:val="none" w:sz="0" w:space="0" w:color="auto"/>
      </w:divBdr>
      <w:divsChild>
        <w:div w:id="1639794755">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467316300">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541093832">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18181577">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479422086">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514372505">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970163930">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455948892">
      <w:bodyDiv w:val="1"/>
      <w:marLeft w:val="0"/>
      <w:marRight w:val="0"/>
      <w:marTop w:val="0"/>
      <w:marBottom w:val="0"/>
      <w:divBdr>
        <w:top w:val="none" w:sz="0" w:space="0" w:color="auto"/>
        <w:left w:val="none" w:sz="0" w:space="0" w:color="auto"/>
        <w:bottom w:val="none" w:sz="0" w:space="0" w:color="auto"/>
        <w:right w:val="none" w:sz="0" w:space="0" w:color="auto"/>
      </w:divBdr>
      <w:divsChild>
        <w:div w:id="615212808">
          <w:blockQuote w:val="1"/>
          <w:marLeft w:val="0"/>
          <w:marRight w:val="0"/>
          <w:marTop w:val="150"/>
          <w:marBottom w:val="0"/>
          <w:divBdr>
            <w:top w:val="none" w:sz="0" w:space="0" w:color="auto"/>
            <w:left w:val="single" w:sz="36" w:space="15" w:color="657B83"/>
            <w:bottom w:val="none" w:sz="0" w:space="0" w:color="auto"/>
            <w:right w:val="none" w:sz="0" w:space="0" w:color="auto"/>
          </w:divBdr>
        </w:div>
        <w:div w:id="1245185729">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507600703">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60200164">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686245099">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456145520">
      <w:bodyDiv w:val="1"/>
      <w:marLeft w:val="0"/>
      <w:marRight w:val="0"/>
      <w:marTop w:val="0"/>
      <w:marBottom w:val="0"/>
      <w:divBdr>
        <w:top w:val="none" w:sz="0" w:space="0" w:color="auto"/>
        <w:left w:val="none" w:sz="0" w:space="0" w:color="auto"/>
        <w:bottom w:val="none" w:sz="0" w:space="0" w:color="auto"/>
        <w:right w:val="none" w:sz="0" w:space="0" w:color="auto"/>
      </w:divBdr>
    </w:div>
    <w:div w:id="1461072621">
      <w:bodyDiv w:val="1"/>
      <w:marLeft w:val="0"/>
      <w:marRight w:val="0"/>
      <w:marTop w:val="0"/>
      <w:marBottom w:val="0"/>
      <w:divBdr>
        <w:top w:val="none" w:sz="0" w:space="0" w:color="auto"/>
        <w:left w:val="none" w:sz="0" w:space="0" w:color="auto"/>
        <w:bottom w:val="none" w:sz="0" w:space="0" w:color="auto"/>
        <w:right w:val="none" w:sz="0" w:space="0" w:color="auto"/>
      </w:divBdr>
    </w:div>
    <w:div w:id="1462917532">
      <w:bodyDiv w:val="1"/>
      <w:marLeft w:val="0"/>
      <w:marRight w:val="0"/>
      <w:marTop w:val="0"/>
      <w:marBottom w:val="0"/>
      <w:divBdr>
        <w:top w:val="none" w:sz="0" w:space="0" w:color="auto"/>
        <w:left w:val="none" w:sz="0" w:space="0" w:color="auto"/>
        <w:bottom w:val="none" w:sz="0" w:space="0" w:color="auto"/>
        <w:right w:val="none" w:sz="0" w:space="0" w:color="auto"/>
      </w:divBdr>
    </w:div>
    <w:div w:id="1466309945">
      <w:bodyDiv w:val="1"/>
      <w:marLeft w:val="0"/>
      <w:marRight w:val="0"/>
      <w:marTop w:val="0"/>
      <w:marBottom w:val="0"/>
      <w:divBdr>
        <w:top w:val="none" w:sz="0" w:space="0" w:color="auto"/>
        <w:left w:val="none" w:sz="0" w:space="0" w:color="auto"/>
        <w:bottom w:val="none" w:sz="0" w:space="0" w:color="auto"/>
        <w:right w:val="none" w:sz="0" w:space="0" w:color="auto"/>
      </w:divBdr>
      <w:divsChild>
        <w:div w:id="361905205">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469785087">
      <w:bodyDiv w:val="1"/>
      <w:marLeft w:val="0"/>
      <w:marRight w:val="0"/>
      <w:marTop w:val="0"/>
      <w:marBottom w:val="0"/>
      <w:divBdr>
        <w:top w:val="none" w:sz="0" w:space="0" w:color="auto"/>
        <w:left w:val="none" w:sz="0" w:space="0" w:color="auto"/>
        <w:bottom w:val="none" w:sz="0" w:space="0" w:color="auto"/>
        <w:right w:val="none" w:sz="0" w:space="0" w:color="auto"/>
      </w:divBdr>
    </w:div>
    <w:div w:id="1473792497">
      <w:bodyDiv w:val="1"/>
      <w:marLeft w:val="0"/>
      <w:marRight w:val="0"/>
      <w:marTop w:val="0"/>
      <w:marBottom w:val="0"/>
      <w:divBdr>
        <w:top w:val="none" w:sz="0" w:space="0" w:color="auto"/>
        <w:left w:val="none" w:sz="0" w:space="0" w:color="auto"/>
        <w:bottom w:val="none" w:sz="0" w:space="0" w:color="auto"/>
        <w:right w:val="none" w:sz="0" w:space="0" w:color="auto"/>
      </w:divBdr>
      <w:divsChild>
        <w:div w:id="64299039">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657800830">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406222770">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473864077">
      <w:bodyDiv w:val="1"/>
      <w:marLeft w:val="0"/>
      <w:marRight w:val="0"/>
      <w:marTop w:val="0"/>
      <w:marBottom w:val="0"/>
      <w:divBdr>
        <w:top w:val="none" w:sz="0" w:space="0" w:color="auto"/>
        <w:left w:val="none" w:sz="0" w:space="0" w:color="auto"/>
        <w:bottom w:val="none" w:sz="0" w:space="0" w:color="auto"/>
        <w:right w:val="none" w:sz="0" w:space="0" w:color="auto"/>
      </w:divBdr>
      <w:divsChild>
        <w:div w:id="709914770">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721828273">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474715915">
      <w:bodyDiv w:val="1"/>
      <w:marLeft w:val="0"/>
      <w:marRight w:val="0"/>
      <w:marTop w:val="0"/>
      <w:marBottom w:val="0"/>
      <w:divBdr>
        <w:top w:val="none" w:sz="0" w:space="0" w:color="auto"/>
        <w:left w:val="none" w:sz="0" w:space="0" w:color="auto"/>
        <w:bottom w:val="none" w:sz="0" w:space="0" w:color="auto"/>
        <w:right w:val="none" w:sz="0" w:space="0" w:color="auto"/>
      </w:divBdr>
    </w:div>
    <w:div w:id="1474759385">
      <w:bodyDiv w:val="1"/>
      <w:marLeft w:val="0"/>
      <w:marRight w:val="0"/>
      <w:marTop w:val="0"/>
      <w:marBottom w:val="0"/>
      <w:divBdr>
        <w:top w:val="none" w:sz="0" w:space="0" w:color="auto"/>
        <w:left w:val="none" w:sz="0" w:space="0" w:color="auto"/>
        <w:bottom w:val="none" w:sz="0" w:space="0" w:color="auto"/>
        <w:right w:val="none" w:sz="0" w:space="0" w:color="auto"/>
      </w:divBdr>
    </w:div>
    <w:div w:id="1478255866">
      <w:bodyDiv w:val="1"/>
      <w:marLeft w:val="0"/>
      <w:marRight w:val="0"/>
      <w:marTop w:val="0"/>
      <w:marBottom w:val="0"/>
      <w:divBdr>
        <w:top w:val="none" w:sz="0" w:space="0" w:color="auto"/>
        <w:left w:val="none" w:sz="0" w:space="0" w:color="auto"/>
        <w:bottom w:val="none" w:sz="0" w:space="0" w:color="auto"/>
        <w:right w:val="none" w:sz="0" w:space="0" w:color="auto"/>
      </w:divBdr>
      <w:divsChild>
        <w:div w:id="663552704">
          <w:blockQuote w:val="1"/>
          <w:marLeft w:val="0"/>
          <w:marRight w:val="0"/>
          <w:marTop w:val="150"/>
          <w:marBottom w:val="0"/>
          <w:divBdr>
            <w:top w:val="none" w:sz="0" w:space="0" w:color="auto"/>
            <w:left w:val="single" w:sz="36" w:space="15" w:color="657B83"/>
            <w:bottom w:val="none" w:sz="0" w:space="0" w:color="auto"/>
            <w:right w:val="none" w:sz="0" w:space="0" w:color="auto"/>
          </w:divBdr>
        </w:div>
        <w:div w:id="506285938">
          <w:blockQuote w:val="1"/>
          <w:marLeft w:val="0"/>
          <w:marRight w:val="0"/>
          <w:marTop w:val="150"/>
          <w:marBottom w:val="0"/>
          <w:divBdr>
            <w:top w:val="none" w:sz="0" w:space="0" w:color="auto"/>
            <w:left w:val="single" w:sz="36" w:space="15" w:color="657B83"/>
            <w:bottom w:val="none" w:sz="0" w:space="0" w:color="auto"/>
            <w:right w:val="none" w:sz="0" w:space="0" w:color="auto"/>
          </w:divBdr>
        </w:div>
        <w:div w:id="286551533">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482313879">
      <w:bodyDiv w:val="1"/>
      <w:marLeft w:val="0"/>
      <w:marRight w:val="0"/>
      <w:marTop w:val="0"/>
      <w:marBottom w:val="0"/>
      <w:divBdr>
        <w:top w:val="none" w:sz="0" w:space="0" w:color="auto"/>
        <w:left w:val="none" w:sz="0" w:space="0" w:color="auto"/>
        <w:bottom w:val="none" w:sz="0" w:space="0" w:color="auto"/>
        <w:right w:val="none" w:sz="0" w:space="0" w:color="auto"/>
      </w:divBdr>
      <w:divsChild>
        <w:div w:id="2002154692">
          <w:blockQuote w:val="1"/>
          <w:marLeft w:val="0"/>
          <w:marRight w:val="0"/>
          <w:marTop w:val="150"/>
          <w:marBottom w:val="0"/>
          <w:divBdr>
            <w:top w:val="none" w:sz="0" w:space="0" w:color="auto"/>
            <w:left w:val="single" w:sz="36" w:space="15" w:color="657B83"/>
            <w:bottom w:val="none" w:sz="0" w:space="0" w:color="auto"/>
            <w:right w:val="none" w:sz="0" w:space="0" w:color="auto"/>
          </w:divBdr>
        </w:div>
        <w:div w:id="361177980">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483346694">
      <w:bodyDiv w:val="1"/>
      <w:marLeft w:val="0"/>
      <w:marRight w:val="0"/>
      <w:marTop w:val="0"/>
      <w:marBottom w:val="0"/>
      <w:divBdr>
        <w:top w:val="none" w:sz="0" w:space="0" w:color="auto"/>
        <w:left w:val="none" w:sz="0" w:space="0" w:color="auto"/>
        <w:bottom w:val="none" w:sz="0" w:space="0" w:color="auto"/>
        <w:right w:val="none" w:sz="0" w:space="0" w:color="auto"/>
      </w:divBdr>
    </w:div>
    <w:div w:id="1492067044">
      <w:bodyDiv w:val="1"/>
      <w:marLeft w:val="0"/>
      <w:marRight w:val="0"/>
      <w:marTop w:val="0"/>
      <w:marBottom w:val="0"/>
      <w:divBdr>
        <w:top w:val="none" w:sz="0" w:space="0" w:color="auto"/>
        <w:left w:val="none" w:sz="0" w:space="0" w:color="auto"/>
        <w:bottom w:val="none" w:sz="0" w:space="0" w:color="auto"/>
        <w:right w:val="none" w:sz="0" w:space="0" w:color="auto"/>
      </w:divBdr>
      <w:divsChild>
        <w:div w:id="12390702">
          <w:blockQuote w:val="1"/>
          <w:marLeft w:val="0"/>
          <w:marRight w:val="0"/>
          <w:marTop w:val="150"/>
          <w:marBottom w:val="0"/>
          <w:divBdr>
            <w:top w:val="none" w:sz="0" w:space="0" w:color="auto"/>
            <w:left w:val="single" w:sz="36" w:space="15" w:color="657B83"/>
            <w:bottom w:val="none" w:sz="0" w:space="0" w:color="auto"/>
            <w:right w:val="none" w:sz="0" w:space="0" w:color="auto"/>
          </w:divBdr>
        </w:div>
        <w:div w:id="1119446469">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494177323">
      <w:bodyDiv w:val="1"/>
      <w:marLeft w:val="0"/>
      <w:marRight w:val="0"/>
      <w:marTop w:val="0"/>
      <w:marBottom w:val="0"/>
      <w:divBdr>
        <w:top w:val="none" w:sz="0" w:space="0" w:color="auto"/>
        <w:left w:val="none" w:sz="0" w:space="0" w:color="auto"/>
        <w:bottom w:val="none" w:sz="0" w:space="0" w:color="auto"/>
        <w:right w:val="none" w:sz="0" w:space="0" w:color="auto"/>
      </w:divBdr>
    </w:div>
    <w:div w:id="1495340280">
      <w:bodyDiv w:val="1"/>
      <w:marLeft w:val="0"/>
      <w:marRight w:val="0"/>
      <w:marTop w:val="0"/>
      <w:marBottom w:val="0"/>
      <w:divBdr>
        <w:top w:val="none" w:sz="0" w:space="0" w:color="auto"/>
        <w:left w:val="none" w:sz="0" w:space="0" w:color="auto"/>
        <w:bottom w:val="none" w:sz="0" w:space="0" w:color="auto"/>
        <w:right w:val="none" w:sz="0" w:space="0" w:color="auto"/>
      </w:divBdr>
    </w:div>
    <w:div w:id="1498226771">
      <w:bodyDiv w:val="1"/>
      <w:marLeft w:val="0"/>
      <w:marRight w:val="0"/>
      <w:marTop w:val="0"/>
      <w:marBottom w:val="0"/>
      <w:divBdr>
        <w:top w:val="none" w:sz="0" w:space="0" w:color="auto"/>
        <w:left w:val="none" w:sz="0" w:space="0" w:color="auto"/>
        <w:bottom w:val="none" w:sz="0" w:space="0" w:color="auto"/>
        <w:right w:val="none" w:sz="0" w:space="0" w:color="auto"/>
      </w:divBdr>
      <w:divsChild>
        <w:div w:id="1060205692">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498381551">
      <w:bodyDiv w:val="1"/>
      <w:marLeft w:val="0"/>
      <w:marRight w:val="0"/>
      <w:marTop w:val="0"/>
      <w:marBottom w:val="0"/>
      <w:divBdr>
        <w:top w:val="none" w:sz="0" w:space="0" w:color="auto"/>
        <w:left w:val="none" w:sz="0" w:space="0" w:color="auto"/>
        <w:bottom w:val="none" w:sz="0" w:space="0" w:color="auto"/>
        <w:right w:val="none" w:sz="0" w:space="0" w:color="auto"/>
      </w:divBdr>
    </w:div>
    <w:div w:id="1502890149">
      <w:bodyDiv w:val="1"/>
      <w:marLeft w:val="0"/>
      <w:marRight w:val="0"/>
      <w:marTop w:val="0"/>
      <w:marBottom w:val="0"/>
      <w:divBdr>
        <w:top w:val="none" w:sz="0" w:space="0" w:color="auto"/>
        <w:left w:val="none" w:sz="0" w:space="0" w:color="auto"/>
        <w:bottom w:val="none" w:sz="0" w:space="0" w:color="auto"/>
        <w:right w:val="none" w:sz="0" w:space="0" w:color="auto"/>
      </w:divBdr>
    </w:div>
    <w:div w:id="1505975917">
      <w:bodyDiv w:val="1"/>
      <w:marLeft w:val="0"/>
      <w:marRight w:val="0"/>
      <w:marTop w:val="0"/>
      <w:marBottom w:val="0"/>
      <w:divBdr>
        <w:top w:val="none" w:sz="0" w:space="0" w:color="auto"/>
        <w:left w:val="none" w:sz="0" w:space="0" w:color="auto"/>
        <w:bottom w:val="none" w:sz="0" w:space="0" w:color="auto"/>
        <w:right w:val="none" w:sz="0" w:space="0" w:color="auto"/>
      </w:divBdr>
      <w:divsChild>
        <w:div w:id="1436830662">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325793136">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713653392">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506700640">
      <w:bodyDiv w:val="1"/>
      <w:marLeft w:val="0"/>
      <w:marRight w:val="0"/>
      <w:marTop w:val="0"/>
      <w:marBottom w:val="0"/>
      <w:divBdr>
        <w:top w:val="none" w:sz="0" w:space="0" w:color="auto"/>
        <w:left w:val="none" w:sz="0" w:space="0" w:color="auto"/>
        <w:bottom w:val="none" w:sz="0" w:space="0" w:color="auto"/>
        <w:right w:val="none" w:sz="0" w:space="0" w:color="auto"/>
      </w:divBdr>
    </w:div>
    <w:div w:id="1513952335">
      <w:bodyDiv w:val="1"/>
      <w:marLeft w:val="0"/>
      <w:marRight w:val="0"/>
      <w:marTop w:val="0"/>
      <w:marBottom w:val="0"/>
      <w:divBdr>
        <w:top w:val="none" w:sz="0" w:space="0" w:color="auto"/>
        <w:left w:val="none" w:sz="0" w:space="0" w:color="auto"/>
        <w:bottom w:val="none" w:sz="0" w:space="0" w:color="auto"/>
        <w:right w:val="none" w:sz="0" w:space="0" w:color="auto"/>
      </w:divBdr>
    </w:div>
    <w:div w:id="1517696182">
      <w:bodyDiv w:val="1"/>
      <w:marLeft w:val="0"/>
      <w:marRight w:val="0"/>
      <w:marTop w:val="0"/>
      <w:marBottom w:val="0"/>
      <w:divBdr>
        <w:top w:val="none" w:sz="0" w:space="0" w:color="auto"/>
        <w:left w:val="none" w:sz="0" w:space="0" w:color="auto"/>
        <w:bottom w:val="none" w:sz="0" w:space="0" w:color="auto"/>
        <w:right w:val="none" w:sz="0" w:space="0" w:color="auto"/>
      </w:divBdr>
    </w:div>
    <w:div w:id="1518497376">
      <w:bodyDiv w:val="1"/>
      <w:marLeft w:val="0"/>
      <w:marRight w:val="0"/>
      <w:marTop w:val="0"/>
      <w:marBottom w:val="0"/>
      <w:divBdr>
        <w:top w:val="none" w:sz="0" w:space="0" w:color="auto"/>
        <w:left w:val="none" w:sz="0" w:space="0" w:color="auto"/>
        <w:bottom w:val="none" w:sz="0" w:space="0" w:color="auto"/>
        <w:right w:val="none" w:sz="0" w:space="0" w:color="auto"/>
      </w:divBdr>
      <w:divsChild>
        <w:div w:id="972441270">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528830169">
      <w:bodyDiv w:val="1"/>
      <w:marLeft w:val="0"/>
      <w:marRight w:val="0"/>
      <w:marTop w:val="0"/>
      <w:marBottom w:val="0"/>
      <w:divBdr>
        <w:top w:val="none" w:sz="0" w:space="0" w:color="auto"/>
        <w:left w:val="none" w:sz="0" w:space="0" w:color="auto"/>
        <w:bottom w:val="none" w:sz="0" w:space="0" w:color="auto"/>
        <w:right w:val="none" w:sz="0" w:space="0" w:color="auto"/>
      </w:divBdr>
    </w:div>
    <w:div w:id="1538160162">
      <w:bodyDiv w:val="1"/>
      <w:marLeft w:val="0"/>
      <w:marRight w:val="0"/>
      <w:marTop w:val="0"/>
      <w:marBottom w:val="0"/>
      <w:divBdr>
        <w:top w:val="none" w:sz="0" w:space="0" w:color="auto"/>
        <w:left w:val="none" w:sz="0" w:space="0" w:color="auto"/>
        <w:bottom w:val="none" w:sz="0" w:space="0" w:color="auto"/>
        <w:right w:val="none" w:sz="0" w:space="0" w:color="auto"/>
      </w:divBdr>
    </w:div>
    <w:div w:id="1539660422">
      <w:bodyDiv w:val="1"/>
      <w:marLeft w:val="0"/>
      <w:marRight w:val="0"/>
      <w:marTop w:val="0"/>
      <w:marBottom w:val="0"/>
      <w:divBdr>
        <w:top w:val="none" w:sz="0" w:space="0" w:color="auto"/>
        <w:left w:val="none" w:sz="0" w:space="0" w:color="auto"/>
        <w:bottom w:val="none" w:sz="0" w:space="0" w:color="auto"/>
        <w:right w:val="none" w:sz="0" w:space="0" w:color="auto"/>
      </w:divBdr>
      <w:divsChild>
        <w:div w:id="1138647683">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540825776">
      <w:bodyDiv w:val="1"/>
      <w:marLeft w:val="0"/>
      <w:marRight w:val="0"/>
      <w:marTop w:val="0"/>
      <w:marBottom w:val="0"/>
      <w:divBdr>
        <w:top w:val="none" w:sz="0" w:space="0" w:color="auto"/>
        <w:left w:val="none" w:sz="0" w:space="0" w:color="auto"/>
        <w:bottom w:val="none" w:sz="0" w:space="0" w:color="auto"/>
        <w:right w:val="none" w:sz="0" w:space="0" w:color="auto"/>
      </w:divBdr>
      <w:divsChild>
        <w:div w:id="1369531465">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540894229">
      <w:bodyDiv w:val="1"/>
      <w:marLeft w:val="0"/>
      <w:marRight w:val="0"/>
      <w:marTop w:val="0"/>
      <w:marBottom w:val="0"/>
      <w:divBdr>
        <w:top w:val="none" w:sz="0" w:space="0" w:color="auto"/>
        <w:left w:val="none" w:sz="0" w:space="0" w:color="auto"/>
        <w:bottom w:val="none" w:sz="0" w:space="0" w:color="auto"/>
        <w:right w:val="none" w:sz="0" w:space="0" w:color="auto"/>
      </w:divBdr>
      <w:divsChild>
        <w:div w:id="209536103">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548373447">
      <w:bodyDiv w:val="1"/>
      <w:marLeft w:val="0"/>
      <w:marRight w:val="0"/>
      <w:marTop w:val="0"/>
      <w:marBottom w:val="0"/>
      <w:divBdr>
        <w:top w:val="none" w:sz="0" w:space="0" w:color="auto"/>
        <w:left w:val="none" w:sz="0" w:space="0" w:color="auto"/>
        <w:bottom w:val="none" w:sz="0" w:space="0" w:color="auto"/>
        <w:right w:val="none" w:sz="0" w:space="0" w:color="auto"/>
      </w:divBdr>
    </w:div>
    <w:div w:id="1553613479">
      <w:bodyDiv w:val="1"/>
      <w:marLeft w:val="0"/>
      <w:marRight w:val="0"/>
      <w:marTop w:val="0"/>
      <w:marBottom w:val="0"/>
      <w:divBdr>
        <w:top w:val="none" w:sz="0" w:space="0" w:color="auto"/>
        <w:left w:val="none" w:sz="0" w:space="0" w:color="auto"/>
        <w:bottom w:val="none" w:sz="0" w:space="0" w:color="auto"/>
        <w:right w:val="none" w:sz="0" w:space="0" w:color="auto"/>
      </w:divBdr>
    </w:div>
    <w:div w:id="1559626273">
      <w:bodyDiv w:val="1"/>
      <w:marLeft w:val="0"/>
      <w:marRight w:val="0"/>
      <w:marTop w:val="0"/>
      <w:marBottom w:val="0"/>
      <w:divBdr>
        <w:top w:val="none" w:sz="0" w:space="0" w:color="auto"/>
        <w:left w:val="none" w:sz="0" w:space="0" w:color="auto"/>
        <w:bottom w:val="none" w:sz="0" w:space="0" w:color="auto"/>
        <w:right w:val="none" w:sz="0" w:space="0" w:color="auto"/>
      </w:divBdr>
    </w:div>
    <w:div w:id="1560481092">
      <w:bodyDiv w:val="1"/>
      <w:marLeft w:val="0"/>
      <w:marRight w:val="0"/>
      <w:marTop w:val="0"/>
      <w:marBottom w:val="0"/>
      <w:divBdr>
        <w:top w:val="none" w:sz="0" w:space="0" w:color="auto"/>
        <w:left w:val="none" w:sz="0" w:space="0" w:color="auto"/>
        <w:bottom w:val="none" w:sz="0" w:space="0" w:color="auto"/>
        <w:right w:val="none" w:sz="0" w:space="0" w:color="auto"/>
      </w:divBdr>
    </w:div>
    <w:div w:id="1567952027">
      <w:bodyDiv w:val="1"/>
      <w:marLeft w:val="0"/>
      <w:marRight w:val="0"/>
      <w:marTop w:val="0"/>
      <w:marBottom w:val="0"/>
      <w:divBdr>
        <w:top w:val="none" w:sz="0" w:space="0" w:color="auto"/>
        <w:left w:val="none" w:sz="0" w:space="0" w:color="auto"/>
        <w:bottom w:val="none" w:sz="0" w:space="0" w:color="auto"/>
        <w:right w:val="none" w:sz="0" w:space="0" w:color="auto"/>
      </w:divBdr>
      <w:divsChild>
        <w:div w:id="1797404972">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570920628">
      <w:bodyDiv w:val="1"/>
      <w:marLeft w:val="0"/>
      <w:marRight w:val="0"/>
      <w:marTop w:val="0"/>
      <w:marBottom w:val="0"/>
      <w:divBdr>
        <w:top w:val="none" w:sz="0" w:space="0" w:color="auto"/>
        <w:left w:val="none" w:sz="0" w:space="0" w:color="auto"/>
        <w:bottom w:val="none" w:sz="0" w:space="0" w:color="auto"/>
        <w:right w:val="none" w:sz="0" w:space="0" w:color="auto"/>
      </w:divBdr>
    </w:div>
    <w:div w:id="1575967559">
      <w:bodyDiv w:val="1"/>
      <w:marLeft w:val="0"/>
      <w:marRight w:val="0"/>
      <w:marTop w:val="0"/>
      <w:marBottom w:val="0"/>
      <w:divBdr>
        <w:top w:val="none" w:sz="0" w:space="0" w:color="auto"/>
        <w:left w:val="none" w:sz="0" w:space="0" w:color="auto"/>
        <w:bottom w:val="none" w:sz="0" w:space="0" w:color="auto"/>
        <w:right w:val="none" w:sz="0" w:space="0" w:color="auto"/>
      </w:divBdr>
    </w:div>
    <w:div w:id="1577125394">
      <w:bodyDiv w:val="1"/>
      <w:marLeft w:val="0"/>
      <w:marRight w:val="0"/>
      <w:marTop w:val="0"/>
      <w:marBottom w:val="0"/>
      <w:divBdr>
        <w:top w:val="none" w:sz="0" w:space="0" w:color="auto"/>
        <w:left w:val="none" w:sz="0" w:space="0" w:color="auto"/>
        <w:bottom w:val="none" w:sz="0" w:space="0" w:color="auto"/>
        <w:right w:val="none" w:sz="0" w:space="0" w:color="auto"/>
      </w:divBdr>
    </w:div>
    <w:div w:id="1577397017">
      <w:bodyDiv w:val="1"/>
      <w:marLeft w:val="0"/>
      <w:marRight w:val="0"/>
      <w:marTop w:val="0"/>
      <w:marBottom w:val="0"/>
      <w:divBdr>
        <w:top w:val="none" w:sz="0" w:space="0" w:color="auto"/>
        <w:left w:val="none" w:sz="0" w:space="0" w:color="auto"/>
        <w:bottom w:val="none" w:sz="0" w:space="0" w:color="auto"/>
        <w:right w:val="none" w:sz="0" w:space="0" w:color="auto"/>
      </w:divBdr>
    </w:div>
    <w:div w:id="1577742373">
      <w:bodyDiv w:val="1"/>
      <w:marLeft w:val="0"/>
      <w:marRight w:val="0"/>
      <w:marTop w:val="0"/>
      <w:marBottom w:val="0"/>
      <w:divBdr>
        <w:top w:val="none" w:sz="0" w:space="0" w:color="auto"/>
        <w:left w:val="none" w:sz="0" w:space="0" w:color="auto"/>
        <w:bottom w:val="none" w:sz="0" w:space="0" w:color="auto"/>
        <w:right w:val="none" w:sz="0" w:space="0" w:color="auto"/>
      </w:divBdr>
    </w:div>
    <w:div w:id="1580939018">
      <w:bodyDiv w:val="1"/>
      <w:marLeft w:val="0"/>
      <w:marRight w:val="0"/>
      <w:marTop w:val="0"/>
      <w:marBottom w:val="0"/>
      <w:divBdr>
        <w:top w:val="none" w:sz="0" w:space="0" w:color="auto"/>
        <w:left w:val="none" w:sz="0" w:space="0" w:color="auto"/>
        <w:bottom w:val="none" w:sz="0" w:space="0" w:color="auto"/>
        <w:right w:val="none" w:sz="0" w:space="0" w:color="auto"/>
      </w:divBdr>
    </w:div>
    <w:div w:id="1582376398">
      <w:bodyDiv w:val="1"/>
      <w:marLeft w:val="0"/>
      <w:marRight w:val="0"/>
      <w:marTop w:val="0"/>
      <w:marBottom w:val="0"/>
      <w:divBdr>
        <w:top w:val="none" w:sz="0" w:space="0" w:color="auto"/>
        <w:left w:val="none" w:sz="0" w:space="0" w:color="auto"/>
        <w:bottom w:val="none" w:sz="0" w:space="0" w:color="auto"/>
        <w:right w:val="none" w:sz="0" w:space="0" w:color="auto"/>
      </w:divBdr>
    </w:div>
    <w:div w:id="1592622336">
      <w:bodyDiv w:val="1"/>
      <w:marLeft w:val="0"/>
      <w:marRight w:val="0"/>
      <w:marTop w:val="0"/>
      <w:marBottom w:val="0"/>
      <w:divBdr>
        <w:top w:val="none" w:sz="0" w:space="0" w:color="auto"/>
        <w:left w:val="none" w:sz="0" w:space="0" w:color="auto"/>
        <w:bottom w:val="none" w:sz="0" w:space="0" w:color="auto"/>
        <w:right w:val="none" w:sz="0" w:space="0" w:color="auto"/>
      </w:divBdr>
    </w:div>
    <w:div w:id="1596135433">
      <w:bodyDiv w:val="1"/>
      <w:marLeft w:val="0"/>
      <w:marRight w:val="0"/>
      <w:marTop w:val="0"/>
      <w:marBottom w:val="0"/>
      <w:divBdr>
        <w:top w:val="none" w:sz="0" w:space="0" w:color="auto"/>
        <w:left w:val="none" w:sz="0" w:space="0" w:color="auto"/>
        <w:bottom w:val="none" w:sz="0" w:space="0" w:color="auto"/>
        <w:right w:val="none" w:sz="0" w:space="0" w:color="auto"/>
      </w:divBdr>
      <w:divsChild>
        <w:div w:id="364211663">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598979043">
      <w:bodyDiv w:val="1"/>
      <w:marLeft w:val="0"/>
      <w:marRight w:val="0"/>
      <w:marTop w:val="0"/>
      <w:marBottom w:val="0"/>
      <w:divBdr>
        <w:top w:val="none" w:sz="0" w:space="0" w:color="auto"/>
        <w:left w:val="none" w:sz="0" w:space="0" w:color="auto"/>
        <w:bottom w:val="none" w:sz="0" w:space="0" w:color="auto"/>
        <w:right w:val="none" w:sz="0" w:space="0" w:color="auto"/>
      </w:divBdr>
    </w:div>
    <w:div w:id="1599294126">
      <w:bodyDiv w:val="1"/>
      <w:marLeft w:val="0"/>
      <w:marRight w:val="0"/>
      <w:marTop w:val="0"/>
      <w:marBottom w:val="0"/>
      <w:divBdr>
        <w:top w:val="none" w:sz="0" w:space="0" w:color="auto"/>
        <w:left w:val="none" w:sz="0" w:space="0" w:color="auto"/>
        <w:bottom w:val="none" w:sz="0" w:space="0" w:color="auto"/>
        <w:right w:val="none" w:sz="0" w:space="0" w:color="auto"/>
      </w:divBdr>
      <w:divsChild>
        <w:div w:id="1460874324">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601377239">
      <w:bodyDiv w:val="1"/>
      <w:marLeft w:val="0"/>
      <w:marRight w:val="0"/>
      <w:marTop w:val="0"/>
      <w:marBottom w:val="0"/>
      <w:divBdr>
        <w:top w:val="none" w:sz="0" w:space="0" w:color="auto"/>
        <w:left w:val="none" w:sz="0" w:space="0" w:color="auto"/>
        <w:bottom w:val="none" w:sz="0" w:space="0" w:color="auto"/>
        <w:right w:val="none" w:sz="0" w:space="0" w:color="auto"/>
      </w:divBdr>
    </w:div>
    <w:div w:id="1602226689">
      <w:bodyDiv w:val="1"/>
      <w:marLeft w:val="0"/>
      <w:marRight w:val="0"/>
      <w:marTop w:val="0"/>
      <w:marBottom w:val="0"/>
      <w:divBdr>
        <w:top w:val="none" w:sz="0" w:space="0" w:color="auto"/>
        <w:left w:val="none" w:sz="0" w:space="0" w:color="auto"/>
        <w:bottom w:val="none" w:sz="0" w:space="0" w:color="auto"/>
        <w:right w:val="none" w:sz="0" w:space="0" w:color="auto"/>
      </w:divBdr>
      <w:divsChild>
        <w:div w:id="128939445">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033966513">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28536440">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543980482">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604068225">
      <w:bodyDiv w:val="1"/>
      <w:marLeft w:val="0"/>
      <w:marRight w:val="0"/>
      <w:marTop w:val="0"/>
      <w:marBottom w:val="0"/>
      <w:divBdr>
        <w:top w:val="none" w:sz="0" w:space="0" w:color="auto"/>
        <w:left w:val="none" w:sz="0" w:space="0" w:color="auto"/>
        <w:bottom w:val="none" w:sz="0" w:space="0" w:color="auto"/>
        <w:right w:val="none" w:sz="0" w:space="0" w:color="auto"/>
      </w:divBdr>
      <w:divsChild>
        <w:div w:id="1854149604">
          <w:blockQuote w:val="1"/>
          <w:marLeft w:val="0"/>
          <w:marRight w:val="0"/>
          <w:marTop w:val="150"/>
          <w:marBottom w:val="0"/>
          <w:divBdr>
            <w:top w:val="none" w:sz="0" w:space="0" w:color="auto"/>
            <w:left w:val="single" w:sz="36" w:space="15" w:color="657B83"/>
            <w:bottom w:val="none" w:sz="0" w:space="0" w:color="auto"/>
            <w:right w:val="none" w:sz="0" w:space="0" w:color="auto"/>
          </w:divBdr>
        </w:div>
        <w:div w:id="329453928">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611014933">
      <w:bodyDiv w:val="1"/>
      <w:marLeft w:val="0"/>
      <w:marRight w:val="0"/>
      <w:marTop w:val="0"/>
      <w:marBottom w:val="0"/>
      <w:divBdr>
        <w:top w:val="none" w:sz="0" w:space="0" w:color="auto"/>
        <w:left w:val="none" w:sz="0" w:space="0" w:color="auto"/>
        <w:bottom w:val="none" w:sz="0" w:space="0" w:color="auto"/>
        <w:right w:val="none" w:sz="0" w:space="0" w:color="auto"/>
      </w:divBdr>
      <w:divsChild>
        <w:div w:id="1794716168">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612276500">
      <w:bodyDiv w:val="1"/>
      <w:marLeft w:val="0"/>
      <w:marRight w:val="0"/>
      <w:marTop w:val="0"/>
      <w:marBottom w:val="0"/>
      <w:divBdr>
        <w:top w:val="none" w:sz="0" w:space="0" w:color="auto"/>
        <w:left w:val="none" w:sz="0" w:space="0" w:color="auto"/>
        <w:bottom w:val="none" w:sz="0" w:space="0" w:color="auto"/>
        <w:right w:val="none" w:sz="0" w:space="0" w:color="auto"/>
      </w:divBdr>
      <w:divsChild>
        <w:div w:id="1128157670">
          <w:blockQuote w:val="1"/>
          <w:marLeft w:val="0"/>
          <w:marRight w:val="0"/>
          <w:marTop w:val="150"/>
          <w:marBottom w:val="0"/>
          <w:divBdr>
            <w:top w:val="none" w:sz="0" w:space="0" w:color="auto"/>
            <w:left w:val="single" w:sz="36" w:space="15" w:color="657B83"/>
            <w:bottom w:val="none" w:sz="0" w:space="0" w:color="auto"/>
            <w:right w:val="none" w:sz="0" w:space="0" w:color="auto"/>
          </w:divBdr>
        </w:div>
        <w:div w:id="766584387">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614551272">
      <w:bodyDiv w:val="1"/>
      <w:marLeft w:val="0"/>
      <w:marRight w:val="0"/>
      <w:marTop w:val="0"/>
      <w:marBottom w:val="0"/>
      <w:divBdr>
        <w:top w:val="none" w:sz="0" w:space="0" w:color="auto"/>
        <w:left w:val="none" w:sz="0" w:space="0" w:color="auto"/>
        <w:bottom w:val="none" w:sz="0" w:space="0" w:color="auto"/>
        <w:right w:val="none" w:sz="0" w:space="0" w:color="auto"/>
      </w:divBdr>
    </w:div>
    <w:div w:id="1615016163">
      <w:bodyDiv w:val="1"/>
      <w:marLeft w:val="0"/>
      <w:marRight w:val="0"/>
      <w:marTop w:val="0"/>
      <w:marBottom w:val="0"/>
      <w:divBdr>
        <w:top w:val="none" w:sz="0" w:space="0" w:color="auto"/>
        <w:left w:val="none" w:sz="0" w:space="0" w:color="auto"/>
        <w:bottom w:val="none" w:sz="0" w:space="0" w:color="auto"/>
        <w:right w:val="none" w:sz="0" w:space="0" w:color="auto"/>
      </w:divBdr>
      <w:divsChild>
        <w:div w:id="407460676">
          <w:blockQuote w:val="1"/>
          <w:marLeft w:val="0"/>
          <w:marRight w:val="0"/>
          <w:marTop w:val="150"/>
          <w:marBottom w:val="0"/>
          <w:divBdr>
            <w:top w:val="none" w:sz="0" w:space="0" w:color="auto"/>
            <w:left w:val="single" w:sz="36" w:space="15" w:color="657B83"/>
            <w:bottom w:val="none" w:sz="0" w:space="0" w:color="auto"/>
            <w:right w:val="none" w:sz="0" w:space="0" w:color="auto"/>
          </w:divBdr>
        </w:div>
        <w:div w:id="2106075745">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615094347">
      <w:bodyDiv w:val="1"/>
      <w:marLeft w:val="0"/>
      <w:marRight w:val="0"/>
      <w:marTop w:val="0"/>
      <w:marBottom w:val="0"/>
      <w:divBdr>
        <w:top w:val="none" w:sz="0" w:space="0" w:color="auto"/>
        <w:left w:val="none" w:sz="0" w:space="0" w:color="auto"/>
        <w:bottom w:val="none" w:sz="0" w:space="0" w:color="auto"/>
        <w:right w:val="none" w:sz="0" w:space="0" w:color="auto"/>
      </w:divBdr>
    </w:div>
    <w:div w:id="1616911613">
      <w:bodyDiv w:val="1"/>
      <w:marLeft w:val="0"/>
      <w:marRight w:val="0"/>
      <w:marTop w:val="0"/>
      <w:marBottom w:val="0"/>
      <w:divBdr>
        <w:top w:val="none" w:sz="0" w:space="0" w:color="auto"/>
        <w:left w:val="none" w:sz="0" w:space="0" w:color="auto"/>
        <w:bottom w:val="none" w:sz="0" w:space="0" w:color="auto"/>
        <w:right w:val="none" w:sz="0" w:space="0" w:color="auto"/>
      </w:divBdr>
    </w:div>
    <w:div w:id="1627392820">
      <w:bodyDiv w:val="1"/>
      <w:marLeft w:val="0"/>
      <w:marRight w:val="0"/>
      <w:marTop w:val="0"/>
      <w:marBottom w:val="0"/>
      <w:divBdr>
        <w:top w:val="none" w:sz="0" w:space="0" w:color="auto"/>
        <w:left w:val="none" w:sz="0" w:space="0" w:color="auto"/>
        <w:bottom w:val="none" w:sz="0" w:space="0" w:color="auto"/>
        <w:right w:val="none" w:sz="0" w:space="0" w:color="auto"/>
      </w:divBdr>
    </w:div>
    <w:div w:id="1631662855">
      <w:bodyDiv w:val="1"/>
      <w:marLeft w:val="0"/>
      <w:marRight w:val="0"/>
      <w:marTop w:val="0"/>
      <w:marBottom w:val="0"/>
      <w:divBdr>
        <w:top w:val="none" w:sz="0" w:space="0" w:color="auto"/>
        <w:left w:val="none" w:sz="0" w:space="0" w:color="auto"/>
        <w:bottom w:val="none" w:sz="0" w:space="0" w:color="auto"/>
        <w:right w:val="none" w:sz="0" w:space="0" w:color="auto"/>
      </w:divBdr>
    </w:div>
    <w:div w:id="1633824896">
      <w:bodyDiv w:val="1"/>
      <w:marLeft w:val="0"/>
      <w:marRight w:val="0"/>
      <w:marTop w:val="0"/>
      <w:marBottom w:val="0"/>
      <w:divBdr>
        <w:top w:val="none" w:sz="0" w:space="0" w:color="auto"/>
        <w:left w:val="none" w:sz="0" w:space="0" w:color="auto"/>
        <w:bottom w:val="none" w:sz="0" w:space="0" w:color="auto"/>
        <w:right w:val="none" w:sz="0" w:space="0" w:color="auto"/>
      </w:divBdr>
    </w:div>
    <w:div w:id="1633825974">
      <w:bodyDiv w:val="1"/>
      <w:marLeft w:val="0"/>
      <w:marRight w:val="0"/>
      <w:marTop w:val="0"/>
      <w:marBottom w:val="0"/>
      <w:divBdr>
        <w:top w:val="none" w:sz="0" w:space="0" w:color="auto"/>
        <w:left w:val="none" w:sz="0" w:space="0" w:color="auto"/>
        <w:bottom w:val="none" w:sz="0" w:space="0" w:color="auto"/>
        <w:right w:val="none" w:sz="0" w:space="0" w:color="auto"/>
      </w:divBdr>
    </w:div>
    <w:div w:id="1640842237">
      <w:bodyDiv w:val="1"/>
      <w:marLeft w:val="0"/>
      <w:marRight w:val="0"/>
      <w:marTop w:val="0"/>
      <w:marBottom w:val="0"/>
      <w:divBdr>
        <w:top w:val="none" w:sz="0" w:space="0" w:color="auto"/>
        <w:left w:val="none" w:sz="0" w:space="0" w:color="auto"/>
        <w:bottom w:val="none" w:sz="0" w:space="0" w:color="auto"/>
        <w:right w:val="none" w:sz="0" w:space="0" w:color="auto"/>
      </w:divBdr>
    </w:div>
    <w:div w:id="1645424713">
      <w:bodyDiv w:val="1"/>
      <w:marLeft w:val="0"/>
      <w:marRight w:val="0"/>
      <w:marTop w:val="0"/>
      <w:marBottom w:val="0"/>
      <w:divBdr>
        <w:top w:val="none" w:sz="0" w:space="0" w:color="auto"/>
        <w:left w:val="none" w:sz="0" w:space="0" w:color="auto"/>
        <w:bottom w:val="none" w:sz="0" w:space="0" w:color="auto"/>
        <w:right w:val="none" w:sz="0" w:space="0" w:color="auto"/>
      </w:divBdr>
      <w:divsChild>
        <w:div w:id="306666953">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659117261">
      <w:bodyDiv w:val="1"/>
      <w:marLeft w:val="0"/>
      <w:marRight w:val="0"/>
      <w:marTop w:val="0"/>
      <w:marBottom w:val="0"/>
      <w:divBdr>
        <w:top w:val="none" w:sz="0" w:space="0" w:color="auto"/>
        <w:left w:val="none" w:sz="0" w:space="0" w:color="auto"/>
        <w:bottom w:val="none" w:sz="0" w:space="0" w:color="auto"/>
        <w:right w:val="none" w:sz="0" w:space="0" w:color="auto"/>
      </w:divBdr>
    </w:div>
    <w:div w:id="1660160365">
      <w:bodyDiv w:val="1"/>
      <w:marLeft w:val="0"/>
      <w:marRight w:val="0"/>
      <w:marTop w:val="0"/>
      <w:marBottom w:val="0"/>
      <w:divBdr>
        <w:top w:val="none" w:sz="0" w:space="0" w:color="auto"/>
        <w:left w:val="none" w:sz="0" w:space="0" w:color="auto"/>
        <w:bottom w:val="none" w:sz="0" w:space="0" w:color="auto"/>
        <w:right w:val="none" w:sz="0" w:space="0" w:color="auto"/>
      </w:divBdr>
    </w:div>
    <w:div w:id="1662614320">
      <w:bodyDiv w:val="1"/>
      <w:marLeft w:val="0"/>
      <w:marRight w:val="0"/>
      <w:marTop w:val="0"/>
      <w:marBottom w:val="0"/>
      <w:divBdr>
        <w:top w:val="none" w:sz="0" w:space="0" w:color="auto"/>
        <w:left w:val="none" w:sz="0" w:space="0" w:color="auto"/>
        <w:bottom w:val="none" w:sz="0" w:space="0" w:color="auto"/>
        <w:right w:val="none" w:sz="0" w:space="0" w:color="auto"/>
      </w:divBdr>
    </w:div>
    <w:div w:id="1663780539">
      <w:bodyDiv w:val="1"/>
      <w:marLeft w:val="0"/>
      <w:marRight w:val="0"/>
      <w:marTop w:val="0"/>
      <w:marBottom w:val="0"/>
      <w:divBdr>
        <w:top w:val="none" w:sz="0" w:space="0" w:color="auto"/>
        <w:left w:val="none" w:sz="0" w:space="0" w:color="auto"/>
        <w:bottom w:val="none" w:sz="0" w:space="0" w:color="auto"/>
        <w:right w:val="none" w:sz="0" w:space="0" w:color="auto"/>
      </w:divBdr>
    </w:div>
    <w:div w:id="1669481297">
      <w:bodyDiv w:val="1"/>
      <w:marLeft w:val="0"/>
      <w:marRight w:val="0"/>
      <w:marTop w:val="0"/>
      <w:marBottom w:val="0"/>
      <w:divBdr>
        <w:top w:val="none" w:sz="0" w:space="0" w:color="auto"/>
        <w:left w:val="none" w:sz="0" w:space="0" w:color="auto"/>
        <w:bottom w:val="none" w:sz="0" w:space="0" w:color="auto"/>
        <w:right w:val="none" w:sz="0" w:space="0" w:color="auto"/>
      </w:divBdr>
    </w:div>
    <w:div w:id="1669595483">
      <w:bodyDiv w:val="1"/>
      <w:marLeft w:val="0"/>
      <w:marRight w:val="0"/>
      <w:marTop w:val="0"/>
      <w:marBottom w:val="0"/>
      <w:divBdr>
        <w:top w:val="none" w:sz="0" w:space="0" w:color="auto"/>
        <w:left w:val="none" w:sz="0" w:space="0" w:color="auto"/>
        <w:bottom w:val="none" w:sz="0" w:space="0" w:color="auto"/>
        <w:right w:val="none" w:sz="0" w:space="0" w:color="auto"/>
      </w:divBdr>
      <w:divsChild>
        <w:div w:id="1457989143">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670450746">
      <w:bodyDiv w:val="1"/>
      <w:marLeft w:val="0"/>
      <w:marRight w:val="0"/>
      <w:marTop w:val="0"/>
      <w:marBottom w:val="0"/>
      <w:divBdr>
        <w:top w:val="none" w:sz="0" w:space="0" w:color="auto"/>
        <w:left w:val="none" w:sz="0" w:space="0" w:color="auto"/>
        <w:bottom w:val="none" w:sz="0" w:space="0" w:color="auto"/>
        <w:right w:val="none" w:sz="0" w:space="0" w:color="auto"/>
      </w:divBdr>
      <w:divsChild>
        <w:div w:id="415639519">
          <w:blockQuote w:val="1"/>
          <w:marLeft w:val="0"/>
          <w:marRight w:val="0"/>
          <w:marTop w:val="150"/>
          <w:marBottom w:val="0"/>
          <w:divBdr>
            <w:top w:val="none" w:sz="0" w:space="0" w:color="auto"/>
            <w:left w:val="single" w:sz="36" w:space="15" w:color="657B83"/>
            <w:bottom w:val="none" w:sz="0" w:space="0" w:color="auto"/>
            <w:right w:val="none" w:sz="0" w:space="0" w:color="auto"/>
          </w:divBdr>
        </w:div>
        <w:div w:id="1572930447">
          <w:blockQuote w:val="1"/>
          <w:marLeft w:val="0"/>
          <w:marRight w:val="0"/>
          <w:marTop w:val="150"/>
          <w:marBottom w:val="0"/>
          <w:divBdr>
            <w:top w:val="none" w:sz="0" w:space="0" w:color="auto"/>
            <w:left w:val="single" w:sz="36" w:space="15" w:color="657B83"/>
            <w:bottom w:val="none" w:sz="0" w:space="0" w:color="auto"/>
            <w:right w:val="none" w:sz="0" w:space="0" w:color="auto"/>
          </w:divBdr>
        </w:div>
        <w:div w:id="1082874992">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673606023">
      <w:bodyDiv w:val="1"/>
      <w:marLeft w:val="0"/>
      <w:marRight w:val="0"/>
      <w:marTop w:val="0"/>
      <w:marBottom w:val="0"/>
      <w:divBdr>
        <w:top w:val="none" w:sz="0" w:space="0" w:color="auto"/>
        <w:left w:val="none" w:sz="0" w:space="0" w:color="auto"/>
        <w:bottom w:val="none" w:sz="0" w:space="0" w:color="auto"/>
        <w:right w:val="none" w:sz="0" w:space="0" w:color="auto"/>
      </w:divBdr>
      <w:divsChild>
        <w:div w:id="1663268280">
          <w:blockQuote w:val="1"/>
          <w:marLeft w:val="0"/>
          <w:marRight w:val="0"/>
          <w:marTop w:val="150"/>
          <w:marBottom w:val="0"/>
          <w:divBdr>
            <w:top w:val="none" w:sz="0" w:space="0" w:color="auto"/>
            <w:left w:val="single" w:sz="6" w:space="15" w:color="CCCCCC"/>
            <w:bottom w:val="none" w:sz="0" w:space="0" w:color="auto"/>
            <w:right w:val="none" w:sz="0" w:space="0" w:color="auto"/>
          </w:divBdr>
        </w:div>
      </w:divsChild>
    </w:div>
    <w:div w:id="1674721880">
      <w:bodyDiv w:val="1"/>
      <w:marLeft w:val="0"/>
      <w:marRight w:val="0"/>
      <w:marTop w:val="0"/>
      <w:marBottom w:val="0"/>
      <w:divBdr>
        <w:top w:val="none" w:sz="0" w:space="0" w:color="auto"/>
        <w:left w:val="none" w:sz="0" w:space="0" w:color="auto"/>
        <w:bottom w:val="none" w:sz="0" w:space="0" w:color="auto"/>
        <w:right w:val="none" w:sz="0" w:space="0" w:color="auto"/>
      </w:divBdr>
    </w:div>
    <w:div w:id="1675840237">
      <w:bodyDiv w:val="1"/>
      <w:marLeft w:val="0"/>
      <w:marRight w:val="0"/>
      <w:marTop w:val="0"/>
      <w:marBottom w:val="0"/>
      <w:divBdr>
        <w:top w:val="none" w:sz="0" w:space="0" w:color="auto"/>
        <w:left w:val="none" w:sz="0" w:space="0" w:color="auto"/>
        <w:bottom w:val="none" w:sz="0" w:space="0" w:color="auto"/>
        <w:right w:val="none" w:sz="0" w:space="0" w:color="auto"/>
      </w:divBdr>
      <w:divsChild>
        <w:div w:id="1053040072">
          <w:blockQuote w:val="1"/>
          <w:marLeft w:val="0"/>
          <w:marRight w:val="0"/>
          <w:marTop w:val="150"/>
          <w:marBottom w:val="0"/>
          <w:divBdr>
            <w:top w:val="none" w:sz="0" w:space="0" w:color="auto"/>
            <w:left w:val="single" w:sz="36" w:space="15" w:color="657B83"/>
            <w:bottom w:val="none" w:sz="0" w:space="0" w:color="auto"/>
            <w:right w:val="none" w:sz="0" w:space="0" w:color="auto"/>
          </w:divBdr>
        </w:div>
        <w:div w:id="512426291">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677228270">
      <w:bodyDiv w:val="1"/>
      <w:marLeft w:val="0"/>
      <w:marRight w:val="0"/>
      <w:marTop w:val="0"/>
      <w:marBottom w:val="0"/>
      <w:divBdr>
        <w:top w:val="none" w:sz="0" w:space="0" w:color="auto"/>
        <w:left w:val="none" w:sz="0" w:space="0" w:color="auto"/>
        <w:bottom w:val="none" w:sz="0" w:space="0" w:color="auto"/>
        <w:right w:val="none" w:sz="0" w:space="0" w:color="auto"/>
      </w:divBdr>
    </w:div>
    <w:div w:id="1677998538">
      <w:bodyDiv w:val="1"/>
      <w:marLeft w:val="0"/>
      <w:marRight w:val="0"/>
      <w:marTop w:val="0"/>
      <w:marBottom w:val="0"/>
      <w:divBdr>
        <w:top w:val="none" w:sz="0" w:space="0" w:color="auto"/>
        <w:left w:val="none" w:sz="0" w:space="0" w:color="auto"/>
        <w:bottom w:val="none" w:sz="0" w:space="0" w:color="auto"/>
        <w:right w:val="none" w:sz="0" w:space="0" w:color="auto"/>
      </w:divBdr>
    </w:div>
    <w:div w:id="1682857937">
      <w:bodyDiv w:val="1"/>
      <w:marLeft w:val="0"/>
      <w:marRight w:val="0"/>
      <w:marTop w:val="0"/>
      <w:marBottom w:val="0"/>
      <w:divBdr>
        <w:top w:val="none" w:sz="0" w:space="0" w:color="auto"/>
        <w:left w:val="none" w:sz="0" w:space="0" w:color="auto"/>
        <w:bottom w:val="none" w:sz="0" w:space="0" w:color="auto"/>
        <w:right w:val="none" w:sz="0" w:space="0" w:color="auto"/>
      </w:divBdr>
    </w:div>
    <w:div w:id="1690178581">
      <w:bodyDiv w:val="1"/>
      <w:marLeft w:val="0"/>
      <w:marRight w:val="0"/>
      <w:marTop w:val="0"/>
      <w:marBottom w:val="0"/>
      <w:divBdr>
        <w:top w:val="none" w:sz="0" w:space="0" w:color="auto"/>
        <w:left w:val="none" w:sz="0" w:space="0" w:color="auto"/>
        <w:bottom w:val="none" w:sz="0" w:space="0" w:color="auto"/>
        <w:right w:val="none" w:sz="0" w:space="0" w:color="auto"/>
      </w:divBdr>
      <w:divsChild>
        <w:div w:id="1767726352">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163812515">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827088408">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694065261">
      <w:bodyDiv w:val="1"/>
      <w:marLeft w:val="0"/>
      <w:marRight w:val="0"/>
      <w:marTop w:val="0"/>
      <w:marBottom w:val="0"/>
      <w:divBdr>
        <w:top w:val="none" w:sz="0" w:space="0" w:color="auto"/>
        <w:left w:val="none" w:sz="0" w:space="0" w:color="auto"/>
        <w:bottom w:val="none" w:sz="0" w:space="0" w:color="auto"/>
        <w:right w:val="none" w:sz="0" w:space="0" w:color="auto"/>
      </w:divBdr>
      <w:divsChild>
        <w:div w:id="900872455">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555389301">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970480967">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486750354">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695957476">
      <w:bodyDiv w:val="1"/>
      <w:marLeft w:val="0"/>
      <w:marRight w:val="0"/>
      <w:marTop w:val="0"/>
      <w:marBottom w:val="0"/>
      <w:divBdr>
        <w:top w:val="none" w:sz="0" w:space="0" w:color="auto"/>
        <w:left w:val="none" w:sz="0" w:space="0" w:color="auto"/>
        <w:bottom w:val="none" w:sz="0" w:space="0" w:color="auto"/>
        <w:right w:val="none" w:sz="0" w:space="0" w:color="auto"/>
      </w:divBdr>
      <w:divsChild>
        <w:div w:id="1034504222">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696275136">
      <w:bodyDiv w:val="1"/>
      <w:marLeft w:val="0"/>
      <w:marRight w:val="0"/>
      <w:marTop w:val="0"/>
      <w:marBottom w:val="0"/>
      <w:divBdr>
        <w:top w:val="none" w:sz="0" w:space="0" w:color="auto"/>
        <w:left w:val="none" w:sz="0" w:space="0" w:color="auto"/>
        <w:bottom w:val="none" w:sz="0" w:space="0" w:color="auto"/>
        <w:right w:val="none" w:sz="0" w:space="0" w:color="auto"/>
      </w:divBdr>
    </w:div>
    <w:div w:id="1696493518">
      <w:bodyDiv w:val="1"/>
      <w:marLeft w:val="0"/>
      <w:marRight w:val="0"/>
      <w:marTop w:val="0"/>
      <w:marBottom w:val="0"/>
      <w:divBdr>
        <w:top w:val="none" w:sz="0" w:space="0" w:color="auto"/>
        <w:left w:val="none" w:sz="0" w:space="0" w:color="auto"/>
        <w:bottom w:val="none" w:sz="0" w:space="0" w:color="auto"/>
        <w:right w:val="none" w:sz="0" w:space="0" w:color="auto"/>
      </w:divBdr>
    </w:div>
    <w:div w:id="1698116666">
      <w:bodyDiv w:val="1"/>
      <w:marLeft w:val="0"/>
      <w:marRight w:val="0"/>
      <w:marTop w:val="0"/>
      <w:marBottom w:val="0"/>
      <w:divBdr>
        <w:top w:val="none" w:sz="0" w:space="0" w:color="auto"/>
        <w:left w:val="none" w:sz="0" w:space="0" w:color="auto"/>
        <w:bottom w:val="none" w:sz="0" w:space="0" w:color="auto"/>
        <w:right w:val="none" w:sz="0" w:space="0" w:color="auto"/>
      </w:divBdr>
      <w:divsChild>
        <w:div w:id="1089540924">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704479744">
      <w:bodyDiv w:val="1"/>
      <w:marLeft w:val="0"/>
      <w:marRight w:val="0"/>
      <w:marTop w:val="0"/>
      <w:marBottom w:val="0"/>
      <w:divBdr>
        <w:top w:val="none" w:sz="0" w:space="0" w:color="auto"/>
        <w:left w:val="none" w:sz="0" w:space="0" w:color="auto"/>
        <w:bottom w:val="none" w:sz="0" w:space="0" w:color="auto"/>
        <w:right w:val="none" w:sz="0" w:space="0" w:color="auto"/>
      </w:divBdr>
      <w:divsChild>
        <w:div w:id="532498382">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770666053">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711301738">
      <w:bodyDiv w:val="1"/>
      <w:marLeft w:val="0"/>
      <w:marRight w:val="0"/>
      <w:marTop w:val="0"/>
      <w:marBottom w:val="0"/>
      <w:divBdr>
        <w:top w:val="none" w:sz="0" w:space="0" w:color="auto"/>
        <w:left w:val="none" w:sz="0" w:space="0" w:color="auto"/>
        <w:bottom w:val="none" w:sz="0" w:space="0" w:color="auto"/>
        <w:right w:val="none" w:sz="0" w:space="0" w:color="auto"/>
      </w:divBdr>
    </w:div>
    <w:div w:id="1712459404">
      <w:bodyDiv w:val="1"/>
      <w:marLeft w:val="0"/>
      <w:marRight w:val="0"/>
      <w:marTop w:val="0"/>
      <w:marBottom w:val="0"/>
      <w:divBdr>
        <w:top w:val="none" w:sz="0" w:space="0" w:color="auto"/>
        <w:left w:val="none" w:sz="0" w:space="0" w:color="auto"/>
        <w:bottom w:val="none" w:sz="0" w:space="0" w:color="auto"/>
        <w:right w:val="none" w:sz="0" w:space="0" w:color="auto"/>
      </w:divBdr>
      <w:divsChild>
        <w:div w:id="2075152632">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713187495">
      <w:bodyDiv w:val="1"/>
      <w:marLeft w:val="0"/>
      <w:marRight w:val="0"/>
      <w:marTop w:val="0"/>
      <w:marBottom w:val="0"/>
      <w:divBdr>
        <w:top w:val="none" w:sz="0" w:space="0" w:color="auto"/>
        <w:left w:val="none" w:sz="0" w:space="0" w:color="auto"/>
        <w:bottom w:val="none" w:sz="0" w:space="0" w:color="auto"/>
        <w:right w:val="none" w:sz="0" w:space="0" w:color="auto"/>
      </w:divBdr>
    </w:div>
    <w:div w:id="1713797563">
      <w:bodyDiv w:val="1"/>
      <w:marLeft w:val="0"/>
      <w:marRight w:val="0"/>
      <w:marTop w:val="0"/>
      <w:marBottom w:val="0"/>
      <w:divBdr>
        <w:top w:val="none" w:sz="0" w:space="0" w:color="auto"/>
        <w:left w:val="none" w:sz="0" w:space="0" w:color="auto"/>
        <w:bottom w:val="none" w:sz="0" w:space="0" w:color="auto"/>
        <w:right w:val="none" w:sz="0" w:space="0" w:color="auto"/>
      </w:divBdr>
    </w:div>
    <w:div w:id="1715885168">
      <w:bodyDiv w:val="1"/>
      <w:marLeft w:val="0"/>
      <w:marRight w:val="0"/>
      <w:marTop w:val="0"/>
      <w:marBottom w:val="0"/>
      <w:divBdr>
        <w:top w:val="none" w:sz="0" w:space="0" w:color="auto"/>
        <w:left w:val="none" w:sz="0" w:space="0" w:color="auto"/>
        <w:bottom w:val="none" w:sz="0" w:space="0" w:color="auto"/>
        <w:right w:val="none" w:sz="0" w:space="0" w:color="auto"/>
      </w:divBdr>
    </w:div>
    <w:div w:id="1716193139">
      <w:bodyDiv w:val="1"/>
      <w:marLeft w:val="0"/>
      <w:marRight w:val="0"/>
      <w:marTop w:val="0"/>
      <w:marBottom w:val="0"/>
      <w:divBdr>
        <w:top w:val="none" w:sz="0" w:space="0" w:color="auto"/>
        <w:left w:val="none" w:sz="0" w:space="0" w:color="auto"/>
        <w:bottom w:val="none" w:sz="0" w:space="0" w:color="auto"/>
        <w:right w:val="none" w:sz="0" w:space="0" w:color="auto"/>
      </w:divBdr>
    </w:div>
    <w:div w:id="1718820352">
      <w:bodyDiv w:val="1"/>
      <w:marLeft w:val="0"/>
      <w:marRight w:val="0"/>
      <w:marTop w:val="0"/>
      <w:marBottom w:val="0"/>
      <w:divBdr>
        <w:top w:val="none" w:sz="0" w:space="0" w:color="auto"/>
        <w:left w:val="none" w:sz="0" w:space="0" w:color="auto"/>
        <w:bottom w:val="none" w:sz="0" w:space="0" w:color="auto"/>
        <w:right w:val="none" w:sz="0" w:space="0" w:color="auto"/>
      </w:divBdr>
    </w:div>
    <w:div w:id="1719208768">
      <w:bodyDiv w:val="1"/>
      <w:marLeft w:val="0"/>
      <w:marRight w:val="0"/>
      <w:marTop w:val="0"/>
      <w:marBottom w:val="0"/>
      <w:divBdr>
        <w:top w:val="none" w:sz="0" w:space="0" w:color="auto"/>
        <w:left w:val="none" w:sz="0" w:space="0" w:color="auto"/>
        <w:bottom w:val="none" w:sz="0" w:space="0" w:color="auto"/>
        <w:right w:val="none" w:sz="0" w:space="0" w:color="auto"/>
      </w:divBdr>
      <w:divsChild>
        <w:div w:id="1582445660">
          <w:blockQuote w:val="1"/>
          <w:marLeft w:val="0"/>
          <w:marRight w:val="0"/>
          <w:marTop w:val="150"/>
          <w:marBottom w:val="0"/>
          <w:divBdr>
            <w:top w:val="none" w:sz="0" w:space="0" w:color="auto"/>
            <w:left w:val="single" w:sz="36" w:space="15" w:color="657B83"/>
            <w:bottom w:val="none" w:sz="0" w:space="0" w:color="auto"/>
            <w:right w:val="none" w:sz="0" w:space="0" w:color="auto"/>
          </w:divBdr>
        </w:div>
        <w:div w:id="1095974518">
          <w:blockQuote w:val="1"/>
          <w:marLeft w:val="0"/>
          <w:marRight w:val="0"/>
          <w:marTop w:val="150"/>
          <w:marBottom w:val="0"/>
          <w:divBdr>
            <w:top w:val="none" w:sz="0" w:space="0" w:color="auto"/>
            <w:left w:val="single" w:sz="36" w:space="15" w:color="657B83"/>
            <w:bottom w:val="none" w:sz="0" w:space="0" w:color="auto"/>
            <w:right w:val="none" w:sz="0" w:space="0" w:color="auto"/>
          </w:divBdr>
        </w:div>
        <w:div w:id="1378042402">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719236426">
      <w:bodyDiv w:val="1"/>
      <w:marLeft w:val="0"/>
      <w:marRight w:val="0"/>
      <w:marTop w:val="0"/>
      <w:marBottom w:val="0"/>
      <w:divBdr>
        <w:top w:val="none" w:sz="0" w:space="0" w:color="auto"/>
        <w:left w:val="none" w:sz="0" w:space="0" w:color="auto"/>
        <w:bottom w:val="none" w:sz="0" w:space="0" w:color="auto"/>
        <w:right w:val="none" w:sz="0" w:space="0" w:color="auto"/>
      </w:divBdr>
    </w:div>
    <w:div w:id="1727753823">
      <w:bodyDiv w:val="1"/>
      <w:marLeft w:val="0"/>
      <w:marRight w:val="0"/>
      <w:marTop w:val="0"/>
      <w:marBottom w:val="0"/>
      <w:divBdr>
        <w:top w:val="none" w:sz="0" w:space="0" w:color="auto"/>
        <w:left w:val="none" w:sz="0" w:space="0" w:color="auto"/>
        <w:bottom w:val="none" w:sz="0" w:space="0" w:color="auto"/>
        <w:right w:val="none" w:sz="0" w:space="0" w:color="auto"/>
      </w:divBdr>
    </w:div>
    <w:div w:id="1728454295">
      <w:bodyDiv w:val="1"/>
      <w:marLeft w:val="0"/>
      <w:marRight w:val="0"/>
      <w:marTop w:val="0"/>
      <w:marBottom w:val="0"/>
      <w:divBdr>
        <w:top w:val="none" w:sz="0" w:space="0" w:color="auto"/>
        <w:left w:val="none" w:sz="0" w:space="0" w:color="auto"/>
        <w:bottom w:val="none" w:sz="0" w:space="0" w:color="auto"/>
        <w:right w:val="none" w:sz="0" w:space="0" w:color="auto"/>
      </w:divBdr>
    </w:div>
    <w:div w:id="1728725430">
      <w:bodyDiv w:val="1"/>
      <w:marLeft w:val="0"/>
      <w:marRight w:val="0"/>
      <w:marTop w:val="0"/>
      <w:marBottom w:val="0"/>
      <w:divBdr>
        <w:top w:val="none" w:sz="0" w:space="0" w:color="auto"/>
        <w:left w:val="none" w:sz="0" w:space="0" w:color="auto"/>
        <w:bottom w:val="none" w:sz="0" w:space="0" w:color="auto"/>
        <w:right w:val="none" w:sz="0" w:space="0" w:color="auto"/>
      </w:divBdr>
    </w:div>
    <w:div w:id="1729381558">
      <w:bodyDiv w:val="1"/>
      <w:marLeft w:val="0"/>
      <w:marRight w:val="0"/>
      <w:marTop w:val="0"/>
      <w:marBottom w:val="0"/>
      <w:divBdr>
        <w:top w:val="none" w:sz="0" w:space="0" w:color="auto"/>
        <w:left w:val="none" w:sz="0" w:space="0" w:color="auto"/>
        <w:bottom w:val="none" w:sz="0" w:space="0" w:color="auto"/>
        <w:right w:val="none" w:sz="0" w:space="0" w:color="auto"/>
      </w:divBdr>
    </w:div>
    <w:div w:id="1730420540">
      <w:bodyDiv w:val="1"/>
      <w:marLeft w:val="0"/>
      <w:marRight w:val="0"/>
      <w:marTop w:val="0"/>
      <w:marBottom w:val="0"/>
      <w:divBdr>
        <w:top w:val="none" w:sz="0" w:space="0" w:color="auto"/>
        <w:left w:val="none" w:sz="0" w:space="0" w:color="auto"/>
        <w:bottom w:val="none" w:sz="0" w:space="0" w:color="auto"/>
        <w:right w:val="none" w:sz="0" w:space="0" w:color="auto"/>
      </w:divBdr>
      <w:divsChild>
        <w:div w:id="1208104199">
          <w:blockQuote w:val="1"/>
          <w:marLeft w:val="0"/>
          <w:marRight w:val="0"/>
          <w:marTop w:val="150"/>
          <w:marBottom w:val="0"/>
          <w:divBdr>
            <w:top w:val="none" w:sz="0" w:space="0" w:color="auto"/>
            <w:left w:val="single" w:sz="36" w:space="15" w:color="657B83"/>
            <w:bottom w:val="none" w:sz="0" w:space="0" w:color="auto"/>
            <w:right w:val="none" w:sz="0" w:space="0" w:color="auto"/>
          </w:divBdr>
        </w:div>
        <w:div w:id="819347055">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291666385">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137338848">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731419657">
      <w:bodyDiv w:val="1"/>
      <w:marLeft w:val="0"/>
      <w:marRight w:val="0"/>
      <w:marTop w:val="0"/>
      <w:marBottom w:val="0"/>
      <w:divBdr>
        <w:top w:val="none" w:sz="0" w:space="0" w:color="auto"/>
        <w:left w:val="none" w:sz="0" w:space="0" w:color="auto"/>
        <w:bottom w:val="none" w:sz="0" w:space="0" w:color="auto"/>
        <w:right w:val="none" w:sz="0" w:space="0" w:color="auto"/>
      </w:divBdr>
    </w:div>
    <w:div w:id="1739286726">
      <w:bodyDiv w:val="1"/>
      <w:marLeft w:val="0"/>
      <w:marRight w:val="0"/>
      <w:marTop w:val="0"/>
      <w:marBottom w:val="0"/>
      <w:divBdr>
        <w:top w:val="none" w:sz="0" w:space="0" w:color="auto"/>
        <w:left w:val="none" w:sz="0" w:space="0" w:color="auto"/>
        <w:bottom w:val="none" w:sz="0" w:space="0" w:color="auto"/>
        <w:right w:val="none" w:sz="0" w:space="0" w:color="auto"/>
      </w:divBdr>
    </w:div>
    <w:div w:id="1740010470">
      <w:bodyDiv w:val="1"/>
      <w:marLeft w:val="0"/>
      <w:marRight w:val="0"/>
      <w:marTop w:val="0"/>
      <w:marBottom w:val="0"/>
      <w:divBdr>
        <w:top w:val="none" w:sz="0" w:space="0" w:color="auto"/>
        <w:left w:val="none" w:sz="0" w:space="0" w:color="auto"/>
        <w:bottom w:val="none" w:sz="0" w:space="0" w:color="auto"/>
        <w:right w:val="none" w:sz="0" w:space="0" w:color="auto"/>
      </w:divBdr>
    </w:div>
    <w:div w:id="1749963941">
      <w:bodyDiv w:val="1"/>
      <w:marLeft w:val="0"/>
      <w:marRight w:val="0"/>
      <w:marTop w:val="0"/>
      <w:marBottom w:val="0"/>
      <w:divBdr>
        <w:top w:val="none" w:sz="0" w:space="0" w:color="auto"/>
        <w:left w:val="none" w:sz="0" w:space="0" w:color="auto"/>
        <w:bottom w:val="none" w:sz="0" w:space="0" w:color="auto"/>
        <w:right w:val="none" w:sz="0" w:space="0" w:color="auto"/>
      </w:divBdr>
    </w:div>
    <w:div w:id="1754351632">
      <w:bodyDiv w:val="1"/>
      <w:marLeft w:val="0"/>
      <w:marRight w:val="0"/>
      <w:marTop w:val="0"/>
      <w:marBottom w:val="0"/>
      <w:divBdr>
        <w:top w:val="none" w:sz="0" w:space="0" w:color="auto"/>
        <w:left w:val="none" w:sz="0" w:space="0" w:color="auto"/>
        <w:bottom w:val="none" w:sz="0" w:space="0" w:color="auto"/>
        <w:right w:val="none" w:sz="0" w:space="0" w:color="auto"/>
      </w:divBdr>
    </w:div>
    <w:div w:id="1755276335">
      <w:bodyDiv w:val="1"/>
      <w:marLeft w:val="0"/>
      <w:marRight w:val="0"/>
      <w:marTop w:val="0"/>
      <w:marBottom w:val="0"/>
      <w:divBdr>
        <w:top w:val="none" w:sz="0" w:space="0" w:color="auto"/>
        <w:left w:val="none" w:sz="0" w:space="0" w:color="auto"/>
        <w:bottom w:val="none" w:sz="0" w:space="0" w:color="auto"/>
        <w:right w:val="none" w:sz="0" w:space="0" w:color="auto"/>
      </w:divBdr>
    </w:div>
    <w:div w:id="1759935529">
      <w:bodyDiv w:val="1"/>
      <w:marLeft w:val="0"/>
      <w:marRight w:val="0"/>
      <w:marTop w:val="0"/>
      <w:marBottom w:val="0"/>
      <w:divBdr>
        <w:top w:val="none" w:sz="0" w:space="0" w:color="auto"/>
        <w:left w:val="none" w:sz="0" w:space="0" w:color="auto"/>
        <w:bottom w:val="none" w:sz="0" w:space="0" w:color="auto"/>
        <w:right w:val="none" w:sz="0" w:space="0" w:color="auto"/>
      </w:divBdr>
    </w:div>
    <w:div w:id="1771777592">
      <w:bodyDiv w:val="1"/>
      <w:marLeft w:val="0"/>
      <w:marRight w:val="0"/>
      <w:marTop w:val="0"/>
      <w:marBottom w:val="0"/>
      <w:divBdr>
        <w:top w:val="none" w:sz="0" w:space="0" w:color="auto"/>
        <w:left w:val="none" w:sz="0" w:space="0" w:color="auto"/>
        <w:bottom w:val="none" w:sz="0" w:space="0" w:color="auto"/>
        <w:right w:val="none" w:sz="0" w:space="0" w:color="auto"/>
      </w:divBdr>
    </w:div>
    <w:div w:id="1777946157">
      <w:bodyDiv w:val="1"/>
      <w:marLeft w:val="0"/>
      <w:marRight w:val="0"/>
      <w:marTop w:val="0"/>
      <w:marBottom w:val="0"/>
      <w:divBdr>
        <w:top w:val="none" w:sz="0" w:space="0" w:color="auto"/>
        <w:left w:val="none" w:sz="0" w:space="0" w:color="auto"/>
        <w:bottom w:val="none" w:sz="0" w:space="0" w:color="auto"/>
        <w:right w:val="none" w:sz="0" w:space="0" w:color="auto"/>
      </w:divBdr>
      <w:divsChild>
        <w:div w:id="507790171">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56976896">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155339571">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609124678">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314943481">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71313991">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899242244">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781532814">
      <w:bodyDiv w:val="1"/>
      <w:marLeft w:val="0"/>
      <w:marRight w:val="0"/>
      <w:marTop w:val="0"/>
      <w:marBottom w:val="0"/>
      <w:divBdr>
        <w:top w:val="none" w:sz="0" w:space="0" w:color="auto"/>
        <w:left w:val="none" w:sz="0" w:space="0" w:color="auto"/>
        <w:bottom w:val="none" w:sz="0" w:space="0" w:color="auto"/>
        <w:right w:val="none" w:sz="0" w:space="0" w:color="auto"/>
      </w:divBdr>
      <w:divsChild>
        <w:div w:id="1374425047">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782261475">
      <w:bodyDiv w:val="1"/>
      <w:marLeft w:val="0"/>
      <w:marRight w:val="0"/>
      <w:marTop w:val="0"/>
      <w:marBottom w:val="0"/>
      <w:divBdr>
        <w:top w:val="none" w:sz="0" w:space="0" w:color="auto"/>
        <w:left w:val="none" w:sz="0" w:space="0" w:color="auto"/>
        <w:bottom w:val="none" w:sz="0" w:space="0" w:color="auto"/>
        <w:right w:val="none" w:sz="0" w:space="0" w:color="auto"/>
      </w:divBdr>
    </w:div>
    <w:div w:id="1783257802">
      <w:bodyDiv w:val="1"/>
      <w:marLeft w:val="0"/>
      <w:marRight w:val="0"/>
      <w:marTop w:val="0"/>
      <w:marBottom w:val="0"/>
      <w:divBdr>
        <w:top w:val="none" w:sz="0" w:space="0" w:color="auto"/>
        <w:left w:val="none" w:sz="0" w:space="0" w:color="auto"/>
        <w:bottom w:val="none" w:sz="0" w:space="0" w:color="auto"/>
        <w:right w:val="none" w:sz="0" w:space="0" w:color="auto"/>
      </w:divBdr>
    </w:div>
    <w:div w:id="1787234653">
      <w:bodyDiv w:val="1"/>
      <w:marLeft w:val="0"/>
      <w:marRight w:val="0"/>
      <w:marTop w:val="0"/>
      <w:marBottom w:val="0"/>
      <w:divBdr>
        <w:top w:val="none" w:sz="0" w:space="0" w:color="auto"/>
        <w:left w:val="none" w:sz="0" w:space="0" w:color="auto"/>
        <w:bottom w:val="none" w:sz="0" w:space="0" w:color="auto"/>
        <w:right w:val="none" w:sz="0" w:space="0" w:color="auto"/>
      </w:divBdr>
    </w:div>
    <w:div w:id="1788158792">
      <w:bodyDiv w:val="1"/>
      <w:marLeft w:val="0"/>
      <w:marRight w:val="0"/>
      <w:marTop w:val="0"/>
      <w:marBottom w:val="0"/>
      <w:divBdr>
        <w:top w:val="none" w:sz="0" w:space="0" w:color="auto"/>
        <w:left w:val="none" w:sz="0" w:space="0" w:color="auto"/>
        <w:bottom w:val="none" w:sz="0" w:space="0" w:color="auto"/>
        <w:right w:val="none" w:sz="0" w:space="0" w:color="auto"/>
      </w:divBdr>
      <w:divsChild>
        <w:div w:id="1841044528">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790931923">
      <w:bodyDiv w:val="1"/>
      <w:marLeft w:val="0"/>
      <w:marRight w:val="0"/>
      <w:marTop w:val="0"/>
      <w:marBottom w:val="0"/>
      <w:divBdr>
        <w:top w:val="none" w:sz="0" w:space="0" w:color="auto"/>
        <w:left w:val="none" w:sz="0" w:space="0" w:color="auto"/>
        <w:bottom w:val="none" w:sz="0" w:space="0" w:color="auto"/>
        <w:right w:val="none" w:sz="0" w:space="0" w:color="auto"/>
      </w:divBdr>
      <w:divsChild>
        <w:div w:id="105586492">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526208922">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164247149">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792507304">
      <w:bodyDiv w:val="1"/>
      <w:marLeft w:val="0"/>
      <w:marRight w:val="0"/>
      <w:marTop w:val="0"/>
      <w:marBottom w:val="0"/>
      <w:divBdr>
        <w:top w:val="none" w:sz="0" w:space="0" w:color="auto"/>
        <w:left w:val="none" w:sz="0" w:space="0" w:color="auto"/>
        <w:bottom w:val="none" w:sz="0" w:space="0" w:color="auto"/>
        <w:right w:val="none" w:sz="0" w:space="0" w:color="auto"/>
      </w:divBdr>
    </w:div>
    <w:div w:id="1795902572">
      <w:bodyDiv w:val="1"/>
      <w:marLeft w:val="0"/>
      <w:marRight w:val="0"/>
      <w:marTop w:val="0"/>
      <w:marBottom w:val="0"/>
      <w:divBdr>
        <w:top w:val="none" w:sz="0" w:space="0" w:color="auto"/>
        <w:left w:val="none" w:sz="0" w:space="0" w:color="auto"/>
        <w:bottom w:val="none" w:sz="0" w:space="0" w:color="auto"/>
        <w:right w:val="none" w:sz="0" w:space="0" w:color="auto"/>
      </w:divBdr>
    </w:div>
    <w:div w:id="1798374062">
      <w:bodyDiv w:val="1"/>
      <w:marLeft w:val="0"/>
      <w:marRight w:val="0"/>
      <w:marTop w:val="0"/>
      <w:marBottom w:val="0"/>
      <w:divBdr>
        <w:top w:val="none" w:sz="0" w:space="0" w:color="auto"/>
        <w:left w:val="none" w:sz="0" w:space="0" w:color="auto"/>
        <w:bottom w:val="none" w:sz="0" w:space="0" w:color="auto"/>
        <w:right w:val="none" w:sz="0" w:space="0" w:color="auto"/>
      </w:divBdr>
    </w:div>
    <w:div w:id="1800104847">
      <w:bodyDiv w:val="1"/>
      <w:marLeft w:val="0"/>
      <w:marRight w:val="0"/>
      <w:marTop w:val="0"/>
      <w:marBottom w:val="0"/>
      <w:divBdr>
        <w:top w:val="none" w:sz="0" w:space="0" w:color="auto"/>
        <w:left w:val="none" w:sz="0" w:space="0" w:color="auto"/>
        <w:bottom w:val="none" w:sz="0" w:space="0" w:color="auto"/>
        <w:right w:val="none" w:sz="0" w:space="0" w:color="auto"/>
      </w:divBdr>
    </w:div>
    <w:div w:id="1802380981">
      <w:bodyDiv w:val="1"/>
      <w:marLeft w:val="0"/>
      <w:marRight w:val="0"/>
      <w:marTop w:val="0"/>
      <w:marBottom w:val="0"/>
      <w:divBdr>
        <w:top w:val="none" w:sz="0" w:space="0" w:color="auto"/>
        <w:left w:val="none" w:sz="0" w:space="0" w:color="auto"/>
        <w:bottom w:val="none" w:sz="0" w:space="0" w:color="auto"/>
        <w:right w:val="none" w:sz="0" w:space="0" w:color="auto"/>
      </w:divBdr>
    </w:div>
    <w:div w:id="1810631179">
      <w:bodyDiv w:val="1"/>
      <w:marLeft w:val="0"/>
      <w:marRight w:val="0"/>
      <w:marTop w:val="0"/>
      <w:marBottom w:val="0"/>
      <w:divBdr>
        <w:top w:val="none" w:sz="0" w:space="0" w:color="auto"/>
        <w:left w:val="none" w:sz="0" w:space="0" w:color="auto"/>
        <w:bottom w:val="none" w:sz="0" w:space="0" w:color="auto"/>
        <w:right w:val="none" w:sz="0" w:space="0" w:color="auto"/>
      </w:divBdr>
      <w:divsChild>
        <w:div w:id="2025009131">
          <w:marLeft w:val="0"/>
          <w:marRight w:val="0"/>
          <w:marTop w:val="0"/>
          <w:marBottom w:val="0"/>
          <w:divBdr>
            <w:top w:val="none" w:sz="0" w:space="0" w:color="auto"/>
            <w:left w:val="none" w:sz="0" w:space="0" w:color="auto"/>
            <w:bottom w:val="none" w:sz="0" w:space="0" w:color="auto"/>
            <w:right w:val="none" w:sz="0" w:space="0" w:color="auto"/>
          </w:divBdr>
          <w:divsChild>
            <w:div w:id="188521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364529">
      <w:bodyDiv w:val="1"/>
      <w:marLeft w:val="0"/>
      <w:marRight w:val="0"/>
      <w:marTop w:val="0"/>
      <w:marBottom w:val="0"/>
      <w:divBdr>
        <w:top w:val="none" w:sz="0" w:space="0" w:color="auto"/>
        <w:left w:val="none" w:sz="0" w:space="0" w:color="auto"/>
        <w:bottom w:val="none" w:sz="0" w:space="0" w:color="auto"/>
        <w:right w:val="none" w:sz="0" w:space="0" w:color="auto"/>
      </w:divBdr>
    </w:div>
    <w:div w:id="1820607457">
      <w:bodyDiv w:val="1"/>
      <w:marLeft w:val="0"/>
      <w:marRight w:val="0"/>
      <w:marTop w:val="0"/>
      <w:marBottom w:val="0"/>
      <w:divBdr>
        <w:top w:val="none" w:sz="0" w:space="0" w:color="auto"/>
        <w:left w:val="none" w:sz="0" w:space="0" w:color="auto"/>
        <w:bottom w:val="none" w:sz="0" w:space="0" w:color="auto"/>
        <w:right w:val="none" w:sz="0" w:space="0" w:color="auto"/>
      </w:divBdr>
    </w:div>
    <w:div w:id="1828670772">
      <w:bodyDiv w:val="1"/>
      <w:marLeft w:val="0"/>
      <w:marRight w:val="0"/>
      <w:marTop w:val="0"/>
      <w:marBottom w:val="0"/>
      <w:divBdr>
        <w:top w:val="none" w:sz="0" w:space="0" w:color="auto"/>
        <w:left w:val="none" w:sz="0" w:space="0" w:color="auto"/>
        <w:bottom w:val="none" w:sz="0" w:space="0" w:color="auto"/>
        <w:right w:val="none" w:sz="0" w:space="0" w:color="auto"/>
      </w:divBdr>
    </w:div>
    <w:div w:id="1832476773">
      <w:bodyDiv w:val="1"/>
      <w:marLeft w:val="0"/>
      <w:marRight w:val="0"/>
      <w:marTop w:val="0"/>
      <w:marBottom w:val="0"/>
      <w:divBdr>
        <w:top w:val="none" w:sz="0" w:space="0" w:color="auto"/>
        <w:left w:val="none" w:sz="0" w:space="0" w:color="auto"/>
        <w:bottom w:val="none" w:sz="0" w:space="0" w:color="auto"/>
        <w:right w:val="none" w:sz="0" w:space="0" w:color="auto"/>
      </w:divBdr>
    </w:div>
    <w:div w:id="1833906730">
      <w:bodyDiv w:val="1"/>
      <w:marLeft w:val="0"/>
      <w:marRight w:val="0"/>
      <w:marTop w:val="0"/>
      <w:marBottom w:val="0"/>
      <w:divBdr>
        <w:top w:val="none" w:sz="0" w:space="0" w:color="auto"/>
        <w:left w:val="none" w:sz="0" w:space="0" w:color="auto"/>
        <w:bottom w:val="none" w:sz="0" w:space="0" w:color="auto"/>
        <w:right w:val="none" w:sz="0" w:space="0" w:color="auto"/>
      </w:divBdr>
    </w:div>
    <w:div w:id="1835804793">
      <w:bodyDiv w:val="1"/>
      <w:marLeft w:val="0"/>
      <w:marRight w:val="0"/>
      <w:marTop w:val="0"/>
      <w:marBottom w:val="0"/>
      <w:divBdr>
        <w:top w:val="none" w:sz="0" w:space="0" w:color="auto"/>
        <w:left w:val="none" w:sz="0" w:space="0" w:color="auto"/>
        <w:bottom w:val="none" w:sz="0" w:space="0" w:color="auto"/>
        <w:right w:val="none" w:sz="0" w:space="0" w:color="auto"/>
      </w:divBdr>
      <w:divsChild>
        <w:div w:id="1246499951">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839610300">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990593002">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839926341">
      <w:bodyDiv w:val="1"/>
      <w:marLeft w:val="0"/>
      <w:marRight w:val="0"/>
      <w:marTop w:val="0"/>
      <w:marBottom w:val="0"/>
      <w:divBdr>
        <w:top w:val="none" w:sz="0" w:space="0" w:color="auto"/>
        <w:left w:val="none" w:sz="0" w:space="0" w:color="auto"/>
        <w:bottom w:val="none" w:sz="0" w:space="0" w:color="auto"/>
        <w:right w:val="none" w:sz="0" w:space="0" w:color="auto"/>
      </w:divBdr>
    </w:div>
    <w:div w:id="1842814068">
      <w:bodyDiv w:val="1"/>
      <w:marLeft w:val="0"/>
      <w:marRight w:val="0"/>
      <w:marTop w:val="0"/>
      <w:marBottom w:val="0"/>
      <w:divBdr>
        <w:top w:val="none" w:sz="0" w:space="0" w:color="auto"/>
        <w:left w:val="none" w:sz="0" w:space="0" w:color="auto"/>
        <w:bottom w:val="none" w:sz="0" w:space="0" w:color="auto"/>
        <w:right w:val="none" w:sz="0" w:space="0" w:color="auto"/>
      </w:divBdr>
      <w:divsChild>
        <w:div w:id="235676330">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845390096">
      <w:bodyDiv w:val="1"/>
      <w:marLeft w:val="0"/>
      <w:marRight w:val="0"/>
      <w:marTop w:val="0"/>
      <w:marBottom w:val="0"/>
      <w:divBdr>
        <w:top w:val="none" w:sz="0" w:space="0" w:color="auto"/>
        <w:left w:val="none" w:sz="0" w:space="0" w:color="auto"/>
        <w:bottom w:val="none" w:sz="0" w:space="0" w:color="auto"/>
        <w:right w:val="none" w:sz="0" w:space="0" w:color="auto"/>
      </w:divBdr>
    </w:div>
    <w:div w:id="1846433070">
      <w:bodyDiv w:val="1"/>
      <w:marLeft w:val="0"/>
      <w:marRight w:val="0"/>
      <w:marTop w:val="0"/>
      <w:marBottom w:val="0"/>
      <w:divBdr>
        <w:top w:val="none" w:sz="0" w:space="0" w:color="auto"/>
        <w:left w:val="none" w:sz="0" w:space="0" w:color="auto"/>
        <w:bottom w:val="none" w:sz="0" w:space="0" w:color="auto"/>
        <w:right w:val="none" w:sz="0" w:space="0" w:color="auto"/>
      </w:divBdr>
    </w:div>
    <w:div w:id="1847208812">
      <w:bodyDiv w:val="1"/>
      <w:marLeft w:val="0"/>
      <w:marRight w:val="0"/>
      <w:marTop w:val="0"/>
      <w:marBottom w:val="0"/>
      <w:divBdr>
        <w:top w:val="none" w:sz="0" w:space="0" w:color="auto"/>
        <w:left w:val="none" w:sz="0" w:space="0" w:color="auto"/>
        <w:bottom w:val="none" w:sz="0" w:space="0" w:color="auto"/>
        <w:right w:val="none" w:sz="0" w:space="0" w:color="auto"/>
      </w:divBdr>
    </w:div>
    <w:div w:id="1851213616">
      <w:bodyDiv w:val="1"/>
      <w:marLeft w:val="0"/>
      <w:marRight w:val="0"/>
      <w:marTop w:val="0"/>
      <w:marBottom w:val="0"/>
      <w:divBdr>
        <w:top w:val="none" w:sz="0" w:space="0" w:color="auto"/>
        <w:left w:val="none" w:sz="0" w:space="0" w:color="auto"/>
        <w:bottom w:val="none" w:sz="0" w:space="0" w:color="auto"/>
        <w:right w:val="none" w:sz="0" w:space="0" w:color="auto"/>
      </w:divBdr>
    </w:div>
    <w:div w:id="1867401477">
      <w:bodyDiv w:val="1"/>
      <w:marLeft w:val="0"/>
      <w:marRight w:val="0"/>
      <w:marTop w:val="0"/>
      <w:marBottom w:val="0"/>
      <w:divBdr>
        <w:top w:val="none" w:sz="0" w:space="0" w:color="auto"/>
        <w:left w:val="none" w:sz="0" w:space="0" w:color="auto"/>
        <w:bottom w:val="none" w:sz="0" w:space="0" w:color="auto"/>
        <w:right w:val="none" w:sz="0" w:space="0" w:color="auto"/>
      </w:divBdr>
    </w:div>
    <w:div w:id="1869759257">
      <w:bodyDiv w:val="1"/>
      <w:marLeft w:val="0"/>
      <w:marRight w:val="0"/>
      <w:marTop w:val="0"/>
      <w:marBottom w:val="0"/>
      <w:divBdr>
        <w:top w:val="none" w:sz="0" w:space="0" w:color="auto"/>
        <w:left w:val="none" w:sz="0" w:space="0" w:color="auto"/>
        <w:bottom w:val="none" w:sz="0" w:space="0" w:color="auto"/>
        <w:right w:val="none" w:sz="0" w:space="0" w:color="auto"/>
      </w:divBdr>
    </w:div>
    <w:div w:id="1869877462">
      <w:bodyDiv w:val="1"/>
      <w:marLeft w:val="0"/>
      <w:marRight w:val="0"/>
      <w:marTop w:val="0"/>
      <w:marBottom w:val="0"/>
      <w:divBdr>
        <w:top w:val="none" w:sz="0" w:space="0" w:color="auto"/>
        <w:left w:val="none" w:sz="0" w:space="0" w:color="auto"/>
        <w:bottom w:val="none" w:sz="0" w:space="0" w:color="auto"/>
        <w:right w:val="none" w:sz="0" w:space="0" w:color="auto"/>
      </w:divBdr>
    </w:div>
    <w:div w:id="1870292681">
      <w:bodyDiv w:val="1"/>
      <w:marLeft w:val="0"/>
      <w:marRight w:val="0"/>
      <w:marTop w:val="0"/>
      <w:marBottom w:val="0"/>
      <w:divBdr>
        <w:top w:val="none" w:sz="0" w:space="0" w:color="auto"/>
        <w:left w:val="none" w:sz="0" w:space="0" w:color="auto"/>
        <w:bottom w:val="none" w:sz="0" w:space="0" w:color="auto"/>
        <w:right w:val="none" w:sz="0" w:space="0" w:color="auto"/>
      </w:divBdr>
    </w:div>
    <w:div w:id="1872062926">
      <w:bodyDiv w:val="1"/>
      <w:marLeft w:val="0"/>
      <w:marRight w:val="0"/>
      <w:marTop w:val="0"/>
      <w:marBottom w:val="0"/>
      <w:divBdr>
        <w:top w:val="none" w:sz="0" w:space="0" w:color="auto"/>
        <w:left w:val="none" w:sz="0" w:space="0" w:color="auto"/>
        <w:bottom w:val="none" w:sz="0" w:space="0" w:color="auto"/>
        <w:right w:val="none" w:sz="0" w:space="0" w:color="auto"/>
      </w:divBdr>
    </w:div>
    <w:div w:id="1872378185">
      <w:bodyDiv w:val="1"/>
      <w:marLeft w:val="0"/>
      <w:marRight w:val="0"/>
      <w:marTop w:val="0"/>
      <w:marBottom w:val="0"/>
      <w:divBdr>
        <w:top w:val="none" w:sz="0" w:space="0" w:color="auto"/>
        <w:left w:val="none" w:sz="0" w:space="0" w:color="auto"/>
        <w:bottom w:val="none" w:sz="0" w:space="0" w:color="auto"/>
        <w:right w:val="none" w:sz="0" w:space="0" w:color="auto"/>
      </w:divBdr>
    </w:div>
    <w:div w:id="1872957244">
      <w:bodyDiv w:val="1"/>
      <w:marLeft w:val="0"/>
      <w:marRight w:val="0"/>
      <w:marTop w:val="0"/>
      <w:marBottom w:val="0"/>
      <w:divBdr>
        <w:top w:val="none" w:sz="0" w:space="0" w:color="auto"/>
        <w:left w:val="none" w:sz="0" w:space="0" w:color="auto"/>
        <w:bottom w:val="none" w:sz="0" w:space="0" w:color="auto"/>
        <w:right w:val="none" w:sz="0" w:space="0" w:color="auto"/>
      </w:divBdr>
      <w:divsChild>
        <w:div w:id="159318395">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879126287">
      <w:bodyDiv w:val="1"/>
      <w:marLeft w:val="0"/>
      <w:marRight w:val="0"/>
      <w:marTop w:val="0"/>
      <w:marBottom w:val="0"/>
      <w:divBdr>
        <w:top w:val="none" w:sz="0" w:space="0" w:color="auto"/>
        <w:left w:val="none" w:sz="0" w:space="0" w:color="auto"/>
        <w:bottom w:val="none" w:sz="0" w:space="0" w:color="auto"/>
        <w:right w:val="none" w:sz="0" w:space="0" w:color="auto"/>
      </w:divBdr>
    </w:div>
    <w:div w:id="1888370987">
      <w:bodyDiv w:val="1"/>
      <w:marLeft w:val="0"/>
      <w:marRight w:val="0"/>
      <w:marTop w:val="0"/>
      <w:marBottom w:val="0"/>
      <w:divBdr>
        <w:top w:val="none" w:sz="0" w:space="0" w:color="auto"/>
        <w:left w:val="none" w:sz="0" w:space="0" w:color="auto"/>
        <w:bottom w:val="none" w:sz="0" w:space="0" w:color="auto"/>
        <w:right w:val="none" w:sz="0" w:space="0" w:color="auto"/>
      </w:divBdr>
      <w:divsChild>
        <w:div w:id="1534424102">
          <w:marLeft w:val="0"/>
          <w:marRight w:val="0"/>
          <w:marTop w:val="0"/>
          <w:marBottom w:val="0"/>
          <w:divBdr>
            <w:top w:val="none" w:sz="0" w:space="0" w:color="auto"/>
            <w:left w:val="none" w:sz="0" w:space="0" w:color="auto"/>
            <w:bottom w:val="none" w:sz="0" w:space="0" w:color="auto"/>
            <w:right w:val="none" w:sz="0" w:space="0" w:color="auto"/>
          </w:divBdr>
          <w:divsChild>
            <w:div w:id="164720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643152">
      <w:bodyDiv w:val="1"/>
      <w:marLeft w:val="0"/>
      <w:marRight w:val="0"/>
      <w:marTop w:val="0"/>
      <w:marBottom w:val="0"/>
      <w:divBdr>
        <w:top w:val="none" w:sz="0" w:space="0" w:color="auto"/>
        <w:left w:val="none" w:sz="0" w:space="0" w:color="auto"/>
        <w:bottom w:val="none" w:sz="0" w:space="0" w:color="auto"/>
        <w:right w:val="none" w:sz="0" w:space="0" w:color="auto"/>
      </w:divBdr>
    </w:div>
    <w:div w:id="1893693766">
      <w:bodyDiv w:val="1"/>
      <w:marLeft w:val="0"/>
      <w:marRight w:val="0"/>
      <w:marTop w:val="0"/>
      <w:marBottom w:val="0"/>
      <w:divBdr>
        <w:top w:val="none" w:sz="0" w:space="0" w:color="auto"/>
        <w:left w:val="none" w:sz="0" w:space="0" w:color="auto"/>
        <w:bottom w:val="none" w:sz="0" w:space="0" w:color="auto"/>
        <w:right w:val="none" w:sz="0" w:space="0" w:color="auto"/>
      </w:divBdr>
    </w:div>
    <w:div w:id="1897084464">
      <w:bodyDiv w:val="1"/>
      <w:marLeft w:val="0"/>
      <w:marRight w:val="0"/>
      <w:marTop w:val="0"/>
      <w:marBottom w:val="0"/>
      <w:divBdr>
        <w:top w:val="none" w:sz="0" w:space="0" w:color="auto"/>
        <w:left w:val="none" w:sz="0" w:space="0" w:color="auto"/>
        <w:bottom w:val="none" w:sz="0" w:space="0" w:color="auto"/>
        <w:right w:val="none" w:sz="0" w:space="0" w:color="auto"/>
      </w:divBdr>
    </w:div>
    <w:div w:id="1897204939">
      <w:bodyDiv w:val="1"/>
      <w:marLeft w:val="0"/>
      <w:marRight w:val="0"/>
      <w:marTop w:val="0"/>
      <w:marBottom w:val="0"/>
      <w:divBdr>
        <w:top w:val="none" w:sz="0" w:space="0" w:color="auto"/>
        <w:left w:val="none" w:sz="0" w:space="0" w:color="auto"/>
        <w:bottom w:val="none" w:sz="0" w:space="0" w:color="auto"/>
        <w:right w:val="none" w:sz="0" w:space="0" w:color="auto"/>
      </w:divBdr>
    </w:div>
    <w:div w:id="1897206572">
      <w:bodyDiv w:val="1"/>
      <w:marLeft w:val="0"/>
      <w:marRight w:val="0"/>
      <w:marTop w:val="0"/>
      <w:marBottom w:val="0"/>
      <w:divBdr>
        <w:top w:val="none" w:sz="0" w:space="0" w:color="auto"/>
        <w:left w:val="none" w:sz="0" w:space="0" w:color="auto"/>
        <w:bottom w:val="none" w:sz="0" w:space="0" w:color="auto"/>
        <w:right w:val="none" w:sz="0" w:space="0" w:color="auto"/>
      </w:divBdr>
      <w:divsChild>
        <w:div w:id="522482121">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902590837">
      <w:bodyDiv w:val="1"/>
      <w:marLeft w:val="0"/>
      <w:marRight w:val="0"/>
      <w:marTop w:val="0"/>
      <w:marBottom w:val="0"/>
      <w:divBdr>
        <w:top w:val="none" w:sz="0" w:space="0" w:color="auto"/>
        <w:left w:val="none" w:sz="0" w:space="0" w:color="auto"/>
        <w:bottom w:val="none" w:sz="0" w:space="0" w:color="auto"/>
        <w:right w:val="none" w:sz="0" w:space="0" w:color="auto"/>
      </w:divBdr>
    </w:div>
    <w:div w:id="1906912151">
      <w:bodyDiv w:val="1"/>
      <w:marLeft w:val="0"/>
      <w:marRight w:val="0"/>
      <w:marTop w:val="0"/>
      <w:marBottom w:val="0"/>
      <w:divBdr>
        <w:top w:val="none" w:sz="0" w:space="0" w:color="auto"/>
        <w:left w:val="none" w:sz="0" w:space="0" w:color="auto"/>
        <w:bottom w:val="none" w:sz="0" w:space="0" w:color="auto"/>
        <w:right w:val="none" w:sz="0" w:space="0" w:color="auto"/>
      </w:divBdr>
    </w:div>
    <w:div w:id="1918055317">
      <w:bodyDiv w:val="1"/>
      <w:marLeft w:val="0"/>
      <w:marRight w:val="0"/>
      <w:marTop w:val="0"/>
      <w:marBottom w:val="0"/>
      <w:divBdr>
        <w:top w:val="none" w:sz="0" w:space="0" w:color="auto"/>
        <w:left w:val="none" w:sz="0" w:space="0" w:color="auto"/>
        <w:bottom w:val="none" w:sz="0" w:space="0" w:color="auto"/>
        <w:right w:val="none" w:sz="0" w:space="0" w:color="auto"/>
      </w:divBdr>
    </w:div>
    <w:div w:id="1924025037">
      <w:bodyDiv w:val="1"/>
      <w:marLeft w:val="0"/>
      <w:marRight w:val="0"/>
      <w:marTop w:val="0"/>
      <w:marBottom w:val="0"/>
      <w:divBdr>
        <w:top w:val="none" w:sz="0" w:space="0" w:color="auto"/>
        <w:left w:val="none" w:sz="0" w:space="0" w:color="auto"/>
        <w:bottom w:val="none" w:sz="0" w:space="0" w:color="auto"/>
        <w:right w:val="none" w:sz="0" w:space="0" w:color="auto"/>
      </w:divBdr>
    </w:div>
    <w:div w:id="1927494154">
      <w:bodyDiv w:val="1"/>
      <w:marLeft w:val="0"/>
      <w:marRight w:val="0"/>
      <w:marTop w:val="0"/>
      <w:marBottom w:val="0"/>
      <w:divBdr>
        <w:top w:val="none" w:sz="0" w:space="0" w:color="auto"/>
        <w:left w:val="none" w:sz="0" w:space="0" w:color="auto"/>
        <w:bottom w:val="none" w:sz="0" w:space="0" w:color="auto"/>
        <w:right w:val="none" w:sz="0" w:space="0" w:color="auto"/>
      </w:divBdr>
    </w:div>
    <w:div w:id="1928462702">
      <w:bodyDiv w:val="1"/>
      <w:marLeft w:val="0"/>
      <w:marRight w:val="0"/>
      <w:marTop w:val="0"/>
      <w:marBottom w:val="0"/>
      <w:divBdr>
        <w:top w:val="none" w:sz="0" w:space="0" w:color="auto"/>
        <w:left w:val="none" w:sz="0" w:space="0" w:color="auto"/>
        <w:bottom w:val="none" w:sz="0" w:space="0" w:color="auto"/>
        <w:right w:val="none" w:sz="0" w:space="0" w:color="auto"/>
      </w:divBdr>
    </w:div>
    <w:div w:id="1931114675">
      <w:bodyDiv w:val="1"/>
      <w:marLeft w:val="0"/>
      <w:marRight w:val="0"/>
      <w:marTop w:val="0"/>
      <w:marBottom w:val="0"/>
      <w:divBdr>
        <w:top w:val="none" w:sz="0" w:space="0" w:color="auto"/>
        <w:left w:val="none" w:sz="0" w:space="0" w:color="auto"/>
        <w:bottom w:val="none" w:sz="0" w:space="0" w:color="auto"/>
        <w:right w:val="none" w:sz="0" w:space="0" w:color="auto"/>
      </w:divBdr>
    </w:div>
    <w:div w:id="1935481185">
      <w:bodyDiv w:val="1"/>
      <w:marLeft w:val="0"/>
      <w:marRight w:val="0"/>
      <w:marTop w:val="0"/>
      <w:marBottom w:val="0"/>
      <w:divBdr>
        <w:top w:val="none" w:sz="0" w:space="0" w:color="auto"/>
        <w:left w:val="none" w:sz="0" w:space="0" w:color="auto"/>
        <w:bottom w:val="none" w:sz="0" w:space="0" w:color="auto"/>
        <w:right w:val="none" w:sz="0" w:space="0" w:color="auto"/>
      </w:divBdr>
      <w:divsChild>
        <w:div w:id="1542285543">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362218205">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936479850">
      <w:bodyDiv w:val="1"/>
      <w:marLeft w:val="0"/>
      <w:marRight w:val="0"/>
      <w:marTop w:val="0"/>
      <w:marBottom w:val="0"/>
      <w:divBdr>
        <w:top w:val="none" w:sz="0" w:space="0" w:color="auto"/>
        <w:left w:val="none" w:sz="0" w:space="0" w:color="auto"/>
        <w:bottom w:val="none" w:sz="0" w:space="0" w:color="auto"/>
        <w:right w:val="none" w:sz="0" w:space="0" w:color="auto"/>
      </w:divBdr>
      <w:divsChild>
        <w:div w:id="1461221721">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936672494">
      <w:bodyDiv w:val="1"/>
      <w:marLeft w:val="0"/>
      <w:marRight w:val="0"/>
      <w:marTop w:val="0"/>
      <w:marBottom w:val="0"/>
      <w:divBdr>
        <w:top w:val="none" w:sz="0" w:space="0" w:color="auto"/>
        <w:left w:val="none" w:sz="0" w:space="0" w:color="auto"/>
        <w:bottom w:val="none" w:sz="0" w:space="0" w:color="auto"/>
        <w:right w:val="none" w:sz="0" w:space="0" w:color="auto"/>
      </w:divBdr>
      <w:divsChild>
        <w:div w:id="1683049936">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944804002">
      <w:bodyDiv w:val="1"/>
      <w:marLeft w:val="0"/>
      <w:marRight w:val="0"/>
      <w:marTop w:val="0"/>
      <w:marBottom w:val="0"/>
      <w:divBdr>
        <w:top w:val="none" w:sz="0" w:space="0" w:color="auto"/>
        <w:left w:val="none" w:sz="0" w:space="0" w:color="auto"/>
        <w:bottom w:val="none" w:sz="0" w:space="0" w:color="auto"/>
        <w:right w:val="none" w:sz="0" w:space="0" w:color="auto"/>
      </w:divBdr>
      <w:divsChild>
        <w:div w:id="1288318868">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638534154">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952469706">
      <w:bodyDiv w:val="1"/>
      <w:marLeft w:val="0"/>
      <w:marRight w:val="0"/>
      <w:marTop w:val="0"/>
      <w:marBottom w:val="0"/>
      <w:divBdr>
        <w:top w:val="none" w:sz="0" w:space="0" w:color="auto"/>
        <w:left w:val="none" w:sz="0" w:space="0" w:color="auto"/>
        <w:bottom w:val="none" w:sz="0" w:space="0" w:color="auto"/>
        <w:right w:val="none" w:sz="0" w:space="0" w:color="auto"/>
      </w:divBdr>
    </w:div>
    <w:div w:id="1957639017">
      <w:bodyDiv w:val="1"/>
      <w:marLeft w:val="0"/>
      <w:marRight w:val="0"/>
      <w:marTop w:val="0"/>
      <w:marBottom w:val="0"/>
      <w:divBdr>
        <w:top w:val="none" w:sz="0" w:space="0" w:color="auto"/>
        <w:left w:val="none" w:sz="0" w:space="0" w:color="auto"/>
        <w:bottom w:val="none" w:sz="0" w:space="0" w:color="auto"/>
        <w:right w:val="none" w:sz="0" w:space="0" w:color="auto"/>
      </w:divBdr>
    </w:div>
    <w:div w:id="1960915593">
      <w:bodyDiv w:val="1"/>
      <w:marLeft w:val="0"/>
      <w:marRight w:val="0"/>
      <w:marTop w:val="0"/>
      <w:marBottom w:val="0"/>
      <w:divBdr>
        <w:top w:val="none" w:sz="0" w:space="0" w:color="auto"/>
        <w:left w:val="none" w:sz="0" w:space="0" w:color="auto"/>
        <w:bottom w:val="none" w:sz="0" w:space="0" w:color="auto"/>
        <w:right w:val="none" w:sz="0" w:space="0" w:color="auto"/>
      </w:divBdr>
      <w:divsChild>
        <w:div w:id="692732048">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1969898312">
      <w:bodyDiv w:val="1"/>
      <w:marLeft w:val="0"/>
      <w:marRight w:val="0"/>
      <w:marTop w:val="0"/>
      <w:marBottom w:val="0"/>
      <w:divBdr>
        <w:top w:val="none" w:sz="0" w:space="0" w:color="auto"/>
        <w:left w:val="none" w:sz="0" w:space="0" w:color="auto"/>
        <w:bottom w:val="none" w:sz="0" w:space="0" w:color="auto"/>
        <w:right w:val="none" w:sz="0" w:space="0" w:color="auto"/>
      </w:divBdr>
      <w:divsChild>
        <w:div w:id="1407994594">
          <w:blockQuote w:val="1"/>
          <w:marLeft w:val="0"/>
          <w:marRight w:val="0"/>
          <w:marTop w:val="150"/>
          <w:marBottom w:val="0"/>
          <w:divBdr>
            <w:top w:val="none" w:sz="0" w:space="0" w:color="auto"/>
            <w:left w:val="single" w:sz="36" w:space="15" w:color="657B83"/>
            <w:bottom w:val="none" w:sz="0" w:space="0" w:color="auto"/>
            <w:right w:val="none" w:sz="0" w:space="0" w:color="auto"/>
          </w:divBdr>
        </w:div>
        <w:div w:id="1647930125">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779830903">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724257549">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179152226">
          <w:blockQuote w:val="1"/>
          <w:marLeft w:val="0"/>
          <w:marRight w:val="0"/>
          <w:marTop w:val="150"/>
          <w:marBottom w:val="0"/>
          <w:divBdr>
            <w:top w:val="none" w:sz="0" w:space="0" w:color="auto"/>
            <w:left w:val="single" w:sz="36" w:space="15" w:color="657B83"/>
            <w:bottom w:val="none" w:sz="0" w:space="0" w:color="auto"/>
            <w:right w:val="none" w:sz="0" w:space="0" w:color="auto"/>
          </w:divBdr>
        </w:div>
        <w:div w:id="1405646464">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700087613">
          <w:blockQuote w:val="1"/>
          <w:marLeft w:val="375"/>
          <w:marRight w:val="375"/>
          <w:marTop w:val="150"/>
          <w:marBottom w:val="375"/>
          <w:divBdr>
            <w:top w:val="none" w:sz="0" w:space="0" w:color="auto"/>
            <w:left w:val="single" w:sz="36" w:space="15" w:color="657B83"/>
            <w:bottom w:val="none" w:sz="0" w:space="0" w:color="auto"/>
            <w:right w:val="none" w:sz="0" w:space="0" w:color="auto"/>
          </w:divBdr>
          <w:divsChild>
            <w:div w:id="1124150830">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878858825">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360132160">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1976249853">
      <w:bodyDiv w:val="1"/>
      <w:marLeft w:val="0"/>
      <w:marRight w:val="0"/>
      <w:marTop w:val="0"/>
      <w:marBottom w:val="0"/>
      <w:divBdr>
        <w:top w:val="none" w:sz="0" w:space="0" w:color="auto"/>
        <w:left w:val="none" w:sz="0" w:space="0" w:color="auto"/>
        <w:bottom w:val="none" w:sz="0" w:space="0" w:color="auto"/>
        <w:right w:val="none" w:sz="0" w:space="0" w:color="auto"/>
      </w:divBdr>
    </w:div>
    <w:div w:id="1978365663">
      <w:bodyDiv w:val="1"/>
      <w:marLeft w:val="0"/>
      <w:marRight w:val="0"/>
      <w:marTop w:val="0"/>
      <w:marBottom w:val="0"/>
      <w:divBdr>
        <w:top w:val="none" w:sz="0" w:space="0" w:color="auto"/>
        <w:left w:val="none" w:sz="0" w:space="0" w:color="auto"/>
        <w:bottom w:val="none" w:sz="0" w:space="0" w:color="auto"/>
        <w:right w:val="none" w:sz="0" w:space="0" w:color="auto"/>
      </w:divBdr>
      <w:divsChild>
        <w:div w:id="1410931767">
          <w:blockQuote w:val="1"/>
          <w:marLeft w:val="537"/>
          <w:marRight w:val="0"/>
          <w:marTop w:val="156"/>
          <w:marBottom w:val="156"/>
          <w:divBdr>
            <w:top w:val="none" w:sz="0" w:space="0" w:color="auto"/>
            <w:left w:val="single" w:sz="18" w:space="7" w:color="2E68AA"/>
            <w:bottom w:val="none" w:sz="0" w:space="0" w:color="auto"/>
            <w:right w:val="none" w:sz="0" w:space="0" w:color="auto"/>
          </w:divBdr>
        </w:div>
      </w:divsChild>
    </w:div>
    <w:div w:id="1978488208">
      <w:bodyDiv w:val="1"/>
      <w:marLeft w:val="0"/>
      <w:marRight w:val="0"/>
      <w:marTop w:val="0"/>
      <w:marBottom w:val="0"/>
      <w:divBdr>
        <w:top w:val="none" w:sz="0" w:space="0" w:color="auto"/>
        <w:left w:val="none" w:sz="0" w:space="0" w:color="auto"/>
        <w:bottom w:val="none" w:sz="0" w:space="0" w:color="auto"/>
        <w:right w:val="none" w:sz="0" w:space="0" w:color="auto"/>
      </w:divBdr>
    </w:div>
    <w:div w:id="1983002593">
      <w:bodyDiv w:val="1"/>
      <w:marLeft w:val="0"/>
      <w:marRight w:val="0"/>
      <w:marTop w:val="0"/>
      <w:marBottom w:val="0"/>
      <w:divBdr>
        <w:top w:val="none" w:sz="0" w:space="0" w:color="auto"/>
        <w:left w:val="none" w:sz="0" w:space="0" w:color="auto"/>
        <w:bottom w:val="none" w:sz="0" w:space="0" w:color="auto"/>
        <w:right w:val="none" w:sz="0" w:space="0" w:color="auto"/>
      </w:divBdr>
    </w:div>
    <w:div w:id="1984499110">
      <w:bodyDiv w:val="1"/>
      <w:marLeft w:val="0"/>
      <w:marRight w:val="0"/>
      <w:marTop w:val="0"/>
      <w:marBottom w:val="0"/>
      <w:divBdr>
        <w:top w:val="none" w:sz="0" w:space="0" w:color="auto"/>
        <w:left w:val="none" w:sz="0" w:space="0" w:color="auto"/>
        <w:bottom w:val="none" w:sz="0" w:space="0" w:color="auto"/>
        <w:right w:val="none" w:sz="0" w:space="0" w:color="auto"/>
      </w:divBdr>
    </w:div>
    <w:div w:id="1984584106">
      <w:bodyDiv w:val="1"/>
      <w:marLeft w:val="0"/>
      <w:marRight w:val="0"/>
      <w:marTop w:val="0"/>
      <w:marBottom w:val="0"/>
      <w:divBdr>
        <w:top w:val="none" w:sz="0" w:space="0" w:color="auto"/>
        <w:left w:val="none" w:sz="0" w:space="0" w:color="auto"/>
        <w:bottom w:val="none" w:sz="0" w:space="0" w:color="auto"/>
        <w:right w:val="none" w:sz="0" w:space="0" w:color="auto"/>
      </w:divBdr>
    </w:div>
    <w:div w:id="1988780441">
      <w:bodyDiv w:val="1"/>
      <w:marLeft w:val="0"/>
      <w:marRight w:val="0"/>
      <w:marTop w:val="0"/>
      <w:marBottom w:val="0"/>
      <w:divBdr>
        <w:top w:val="none" w:sz="0" w:space="0" w:color="auto"/>
        <w:left w:val="none" w:sz="0" w:space="0" w:color="auto"/>
        <w:bottom w:val="none" w:sz="0" w:space="0" w:color="auto"/>
        <w:right w:val="none" w:sz="0" w:space="0" w:color="auto"/>
      </w:divBdr>
    </w:div>
    <w:div w:id="1996102823">
      <w:bodyDiv w:val="1"/>
      <w:marLeft w:val="0"/>
      <w:marRight w:val="0"/>
      <w:marTop w:val="0"/>
      <w:marBottom w:val="0"/>
      <w:divBdr>
        <w:top w:val="none" w:sz="0" w:space="0" w:color="auto"/>
        <w:left w:val="none" w:sz="0" w:space="0" w:color="auto"/>
        <w:bottom w:val="none" w:sz="0" w:space="0" w:color="auto"/>
        <w:right w:val="none" w:sz="0" w:space="0" w:color="auto"/>
      </w:divBdr>
    </w:div>
    <w:div w:id="1996446707">
      <w:bodyDiv w:val="1"/>
      <w:marLeft w:val="0"/>
      <w:marRight w:val="0"/>
      <w:marTop w:val="0"/>
      <w:marBottom w:val="0"/>
      <w:divBdr>
        <w:top w:val="none" w:sz="0" w:space="0" w:color="auto"/>
        <w:left w:val="none" w:sz="0" w:space="0" w:color="auto"/>
        <w:bottom w:val="none" w:sz="0" w:space="0" w:color="auto"/>
        <w:right w:val="none" w:sz="0" w:space="0" w:color="auto"/>
      </w:divBdr>
      <w:divsChild>
        <w:div w:id="594482167">
          <w:marLeft w:val="0"/>
          <w:marRight w:val="0"/>
          <w:marTop w:val="0"/>
          <w:marBottom w:val="0"/>
          <w:divBdr>
            <w:top w:val="none" w:sz="0" w:space="0" w:color="auto"/>
            <w:left w:val="none" w:sz="0" w:space="0" w:color="auto"/>
            <w:bottom w:val="none" w:sz="0" w:space="0" w:color="auto"/>
            <w:right w:val="none" w:sz="0" w:space="0" w:color="auto"/>
          </w:divBdr>
          <w:divsChild>
            <w:div w:id="129436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55580">
      <w:bodyDiv w:val="1"/>
      <w:marLeft w:val="0"/>
      <w:marRight w:val="0"/>
      <w:marTop w:val="0"/>
      <w:marBottom w:val="0"/>
      <w:divBdr>
        <w:top w:val="none" w:sz="0" w:space="0" w:color="auto"/>
        <w:left w:val="none" w:sz="0" w:space="0" w:color="auto"/>
        <w:bottom w:val="none" w:sz="0" w:space="0" w:color="auto"/>
        <w:right w:val="none" w:sz="0" w:space="0" w:color="auto"/>
      </w:divBdr>
      <w:divsChild>
        <w:div w:id="1752848534">
          <w:blockQuote w:val="1"/>
          <w:marLeft w:val="0"/>
          <w:marRight w:val="0"/>
          <w:marTop w:val="150"/>
          <w:marBottom w:val="0"/>
          <w:divBdr>
            <w:top w:val="none" w:sz="0" w:space="0" w:color="auto"/>
            <w:left w:val="single" w:sz="36" w:space="15" w:color="657B83"/>
            <w:bottom w:val="none" w:sz="0" w:space="0" w:color="auto"/>
            <w:right w:val="none" w:sz="0" w:space="0" w:color="auto"/>
          </w:divBdr>
        </w:div>
        <w:div w:id="530192766">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2002269551">
      <w:bodyDiv w:val="1"/>
      <w:marLeft w:val="0"/>
      <w:marRight w:val="0"/>
      <w:marTop w:val="0"/>
      <w:marBottom w:val="0"/>
      <w:divBdr>
        <w:top w:val="none" w:sz="0" w:space="0" w:color="auto"/>
        <w:left w:val="none" w:sz="0" w:space="0" w:color="auto"/>
        <w:bottom w:val="none" w:sz="0" w:space="0" w:color="auto"/>
        <w:right w:val="none" w:sz="0" w:space="0" w:color="auto"/>
      </w:divBdr>
    </w:div>
    <w:div w:id="2015300891">
      <w:bodyDiv w:val="1"/>
      <w:marLeft w:val="0"/>
      <w:marRight w:val="0"/>
      <w:marTop w:val="0"/>
      <w:marBottom w:val="0"/>
      <w:divBdr>
        <w:top w:val="none" w:sz="0" w:space="0" w:color="auto"/>
        <w:left w:val="none" w:sz="0" w:space="0" w:color="auto"/>
        <w:bottom w:val="none" w:sz="0" w:space="0" w:color="auto"/>
        <w:right w:val="none" w:sz="0" w:space="0" w:color="auto"/>
      </w:divBdr>
    </w:div>
    <w:div w:id="2015643301">
      <w:bodyDiv w:val="1"/>
      <w:marLeft w:val="0"/>
      <w:marRight w:val="0"/>
      <w:marTop w:val="0"/>
      <w:marBottom w:val="0"/>
      <w:divBdr>
        <w:top w:val="none" w:sz="0" w:space="0" w:color="auto"/>
        <w:left w:val="none" w:sz="0" w:space="0" w:color="auto"/>
        <w:bottom w:val="none" w:sz="0" w:space="0" w:color="auto"/>
        <w:right w:val="none" w:sz="0" w:space="0" w:color="auto"/>
      </w:divBdr>
      <w:divsChild>
        <w:div w:id="1823890571">
          <w:blockQuote w:val="1"/>
          <w:marLeft w:val="0"/>
          <w:marRight w:val="0"/>
          <w:marTop w:val="150"/>
          <w:marBottom w:val="0"/>
          <w:divBdr>
            <w:top w:val="none" w:sz="0" w:space="0" w:color="auto"/>
            <w:left w:val="single" w:sz="36" w:space="15" w:color="657B83"/>
            <w:bottom w:val="none" w:sz="0" w:space="0" w:color="auto"/>
            <w:right w:val="none" w:sz="0" w:space="0" w:color="auto"/>
          </w:divBdr>
        </w:div>
        <w:div w:id="1613395345">
          <w:blockQuote w:val="1"/>
          <w:marLeft w:val="0"/>
          <w:marRight w:val="0"/>
          <w:marTop w:val="150"/>
          <w:marBottom w:val="0"/>
          <w:divBdr>
            <w:top w:val="none" w:sz="0" w:space="0" w:color="auto"/>
            <w:left w:val="single" w:sz="36" w:space="15" w:color="657B83"/>
            <w:bottom w:val="none" w:sz="0" w:space="0" w:color="auto"/>
            <w:right w:val="none" w:sz="0" w:space="0" w:color="auto"/>
          </w:divBdr>
        </w:div>
        <w:div w:id="1220093955">
          <w:blockQuote w:val="1"/>
          <w:marLeft w:val="0"/>
          <w:marRight w:val="0"/>
          <w:marTop w:val="150"/>
          <w:marBottom w:val="0"/>
          <w:divBdr>
            <w:top w:val="none" w:sz="0" w:space="0" w:color="auto"/>
            <w:left w:val="single" w:sz="36" w:space="15" w:color="657B83"/>
            <w:bottom w:val="none" w:sz="0" w:space="0" w:color="auto"/>
            <w:right w:val="none" w:sz="0" w:space="0" w:color="auto"/>
          </w:divBdr>
        </w:div>
        <w:div w:id="1573003519">
          <w:blockQuote w:val="1"/>
          <w:marLeft w:val="375"/>
          <w:marRight w:val="375"/>
          <w:marTop w:val="150"/>
          <w:marBottom w:val="375"/>
          <w:divBdr>
            <w:top w:val="none" w:sz="0" w:space="0" w:color="auto"/>
            <w:left w:val="single" w:sz="36" w:space="15" w:color="657B83"/>
            <w:bottom w:val="none" w:sz="0" w:space="0" w:color="auto"/>
            <w:right w:val="none" w:sz="0" w:space="0" w:color="auto"/>
          </w:divBdr>
        </w:div>
        <w:div w:id="1984430573">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2017032077">
      <w:bodyDiv w:val="1"/>
      <w:marLeft w:val="0"/>
      <w:marRight w:val="0"/>
      <w:marTop w:val="0"/>
      <w:marBottom w:val="0"/>
      <w:divBdr>
        <w:top w:val="none" w:sz="0" w:space="0" w:color="auto"/>
        <w:left w:val="none" w:sz="0" w:space="0" w:color="auto"/>
        <w:bottom w:val="none" w:sz="0" w:space="0" w:color="auto"/>
        <w:right w:val="none" w:sz="0" w:space="0" w:color="auto"/>
      </w:divBdr>
    </w:div>
    <w:div w:id="2023318532">
      <w:bodyDiv w:val="1"/>
      <w:marLeft w:val="0"/>
      <w:marRight w:val="0"/>
      <w:marTop w:val="0"/>
      <w:marBottom w:val="0"/>
      <w:divBdr>
        <w:top w:val="none" w:sz="0" w:space="0" w:color="auto"/>
        <w:left w:val="none" w:sz="0" w:space="0" w:color="auto"/>
        <w:bottom w:val="none" w:sz="0" w:space="0" w:color="auto"/>
        <w:right w:val="none" w:sz="0" w:space="0" w:color="auto"/>
      </w:divBdr>
    </w:div>
    <w:div w:id="2031908484">
      <w:bodyDiv w:val="1"/>
      <w:marLeft w:val="0"/>
      <w:marRight w:val="0"/>
      <w:marTop w:val="0"/>
      <w:marBottom w:val="0"/>
      <w:divBdr>
        <w:top w:val="none" w:sz="0" w:space="0" w:color="auto"/>
        <w:left w:val="none" w:sz="0" w:space="0" w:color="auto"/>
        <w:bottom w:val="none" w:sz="0" w:space="0" w:color="auto"/>
        <w:right w:val="none" w:sz="0" w:space="0" w:color="auto"/>
      </w:divBdr>
      <w:divsChild>
        <w:div w:id="2108966203">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2034109194">
      <w:bodyDiv w:val="1"/>
      <w:marLeft w:val="0"/>
      <w:marRight w:val="0"/>
      <w:marTop w:val="0"/>
      <w:marBottom w:val="0"/>
      <w:divBdr>
        <w:top w:val="none" w:sz="0" w:space="0" w:color="auto"/>
        <w:left w:val="none" w:sz="0" w:space="0" w:color="auto"/>
        <w:bottom w:val="none" w:sz="0" w:space="0" w:color="auto"/>
        <w:right w:val="none" w:sz="0" w:space="0" w:color="auto"/>
      </w:divBdr>
    </w:div>
    <w:div w:id="2035108855">
      <w:bodyDiv w:val="1"/>
      <w:marLeft w:val="0"/>
      <w:marRight w:val="0"/>
      <w:marTop w:val="0"/>
      <w:marBottom w:val="0"/>
      <w:divBdr>
        <w:top w:val="none" w:sz="0" w:space="0" w:color="auto"/>
        <w:left w:val="none" w:sz="0" w:space="0" w:color="auto"/>
        <w:bottom w:val="none" w:sz="0" w:space="0" w:color="auto"/>
        <w:right w:val="none" w:sz="0" w:space="0" w:color="auto"/>
      </w:divBdr>
      <w:divsChild>
        <w:div w:id="1079017070">
          <w:blockQuote w:val="1"/>
          <w:marLeft w:val="375"/>
          <w:marRight w:val="375"/>
          <w:marTop w:val="150"/>
          <w:marBottom w:val="375"/>
          <w:divBdr>
            <w:top w:val="none" w:sz="0" w:space="0" w:color="auto"/>
            <w:left w:val="single" w:sz="36" w:space="15" w:color="657B83"/>
            <w:bottom w:val="none" w:sz="0" w:space="0" w:color="auto"/>
            <w:right w:val="none" w:sz="0" w:space="0" w:color="auto"/>
          </w:divBdr>
        </w:div>
      </w:divsChild>
    </w:div>
    <w:div w:id="2036690001">
      <w:bodyDiv w:val="1"/>
      <w:marLeft w:val="0"/>
      <w:marRight w:val="0"/>
      <w:marTop w:val="0"/>
      <w:marBottom w:val="0"/>
      <w:divBdr>
        <w:top w:val="none" w:sz="0" w:space="0" w:color="auto"/>
        <w:left w:val="none" w:sz="0" w:space="0" w:color="auto"/>
        <w:bottom w:val="none" w:sz="0" w:space="0" w:color="auto"/>
        <w:right w:val="none" w:sz="0" w:space="0" w:color="auto"/>
      </w:divBdr>
    </w:div>
    <w:div w:id="2042050969">
      <w:bodyDiv w:val="1"/>
      <w:marLeft w:val="0"/>
      <w:marRight w:val="0"/>
      <w:marTop w:val="0"/>
      <w:marBottom w:val="0"/>
      <w:divBdr>
        <w:top w:val="none" w:sz="0" w:space="0" w:color="auto"/>
        <w:left w:val="none" w:sz="0" w:space="0" w:color="auto"/>
        <w:bottom w:val="none" w:sz="0" w:space="0" w:color="auto"/>
        <w:right w:val="none" w:sz="0" w:space="0" w:color="auto"/>
      </w:divBdr>
      <w:divsChild>
        <w:div w:id="85883275">
          <w:blockQuote w:val="1"/>
          <w:marLeft w:val="507"/>
          <w:marRight w:val="0"/>
          <w:marTop w:val="156"/>
          <w:marBottom w:val="156"/>
          <w:divBdr>
            <w:top w:val="none" w:sz="0" w:space="0" w:color="auto"/>
            <w:left w:val="single" w:sz="18" w:space="6" w:color="2E68AA"/>
            <w:bottom w:val="none" w:sz="0" w:space="0" w:color="auto"/>
            <w:right w:val="none" w:sz="0" w:space="0" w:color="auto"/>
          </w:divBdr>
        </w:div>
      </w:divsChild>
    </w:div>
    <w:div w:id="2042167472">
      <w:bodyDiv w:val="1"/>
      <w:marLeft w:val="0"/>
      <w:marRight w:val="0"/>
      <w:marTop w:val="0"/>
      <w:marBottom w:val="0"/>
      <w:divBdr>
        <w:top w:val="none" w:sz="0" w:space="0" w:color="auto"/>
        <w:left w:val="none" w:sz="0" w:space="0" w:color="auto"/>
        <w:bottom w:val="none" w:sz="0" w:space="0" w:color="auto"/>
        <w:right w:val="none" w:sz="0" w:space="0" w:color="auto"/>
      </w:divBdr>
    </w:div>
    <w:div w:id="2047289336">
      <w:bodyDiv w:val="1"/>
      <w:marLeft w:val="0"/>
      <w:marRight w:val="0"/>
      <w:marTop w:val="0"/>
      <w:marBottom w:val="0"/>
      <w:divBdr>
        <w:top w:val="none" w:sz="0" w:space="0" w:color="auto"/>
        <w:left w:val="none" w:sz="0" w:space="0" w:color="auto"/>
        <w:bottom w:val="none" w:sz="0" w:space="0" w:color="auto"/>
        <w:right w:val="none" w:sz="0" w:space="0" w:color="auto"/>
      </w:divBdr>
    </w:div>
    <w:div w:id="2049988158">
      <w:bodyDiv w:val="1"/>
      <w:marLeft w:val="0"/>
      <w:marRight w:val="0"/>
      <w:marTop w:val="0"/>
      <w:marBottom w:val="0"/>
      <w:divBdr>
        <w:top w:val="none" w:sz="0" w:space="0" w:color="auto"/>
        <w:left w:val="none" w:sz="0" w:space="0" w:color="auto"/>
        <w:bottom w:val="none" w:sz="0" w:space="0" w:color="auto"/>
        <w:right w:val="none" w:sz="0" w:space="0" w:color="auto"/>
      </w:divBdr>
    </w:div>
    <w:div w:id="2050493074">
      <w:bodyDiv w:val="1"/>
      <w:marLeft w:val="0"/>
      <w:marRight w:val="0"/>
      <w:marTop w:val="0"/>
      <w:marBottom w:val="0"/>
      <w:divBdr>
        <w:top w:val="none" w:sz="0" w:space="0" w:color="auto"/>
        <w:left w:val="none" w:sz="0" w:space="0" w:color="auto"/>
        <w:bottom w:val="none" w:sz="0" w:space="0" w:color="auto"/>
        <w:right w:val="none" w:sz="0" w:space="0" w:color="auto"/>
      </w:divBdr>
    </w:div>
    <w:div w:id="2051487651">
      <w:bodyDiv w:val="1"/>
      <w:marLeft w:val="0"/>
      <w:marRight w:val="0"/>
      <w:marTop w:val="0"/>
      <w:marBottom w:val="0"/>
      <w:divBdr>
        <w:top w:val="none" w:sz="0" w:space="0" w:color="auto"/>
        <w:left w:val="none" w:sz="0" w:space="0" w:color="auto"/>
        <w:bottom w:val="none" w:sz="0" w:space="0" w:color="auto"/>
        <w:right w:val="none" w:sz="0" w:space="0" w:color="auto"/>
      </w:divBdr>
    </w:div>
    <w:div w:id="2054111209">
      <w:bodyDiv w:val="1"/>
      <w:marLeft w:val="0"/>
      <w:marRight w:val="0"/>
      <w:marTop w:val="0"/>
      <w:marBottom w:val="0"/>
      <w:divBdr>
        <w:top w:val="none" w:sz="0" w:space="0" w:color="auto"/>
        <w:left w:val="none" w:sz="0" w:space="0" w:color="auto"/>
        <w:bottom w:val="none" w:sz="0" w:space="0" w:color="auto"/>
        <w:right w:val="none" w:sz="0" w:space="0" w:color="auto"/>
      </w:divBdr>
    </w:div>
    <w:div w:id="2054377684">
      <w:bodyDiv w:val="1"/>
      <w:marLeft w:val="0"/>
      <w:marRight w:val="0"/>
      <w:marTop w:val="0"/>
      <w:marBottom w:val="0"/>
      <w:divBdr>
        <w:top w:val="none" w:sz="0" w:space="0" w:color="auto"/>
        <w:left w:val="none" w:sz="0" w:space="0" w:color="auto"/>
        <w:bottom w:val="none" w:sz="0" w:space="0" w:color="auto"/>
        <w:right w:val="none" w:sz="0" w:space="0" w:color="auto"/>
      </w:divBdr>
    </w:div>
    <w:div w:id="2056460967">
      <w:bodyDiv w:val="1"/>
      <w:marLeft w:val="0"/>
      <w:marRight w:val="0"/>
      <w:marTop w:val="0"/>
      <w:marBottom w:val="0"/>
      <w:divBdr>
        <w:top w:val="none" w:sz="0" w:space="0" w:color="auto"/>
        <w:left w:val="none" w:sz="0" w:space="0" w:color="auto"/>
        <w:bottom w:val="none" w:sz="0" w:space="0" w:color="auto"/>
        <w:right w:val="none" w:sz="0" w:space="0" w:color="auto"/>
      </w:divBdr>
    </w:div>
    <w:div w:id="2066755360">
      <w:bodyDiv w:val="1"/>
      <w:marLeft w:val="0"/>
      <w:marRight w:val="0"/>
      <w:marTop w:val="0"/>
      <w:marBottom w:val="0"/>
      <w:divBdr>
        <w:top w:val="none" w:sz="0" w:space="0" w:color="auto"/>
        <w:left w:val="none" w:sz="0" w:space="0" w:color="auto"/>
        <w:bottom w:val="none" w:sz="0" w:space="0" w:color="auto"/>
        <w:right w:val="none" w:sz="0" w:space="0" w:color="auto"/>
      </w:divBdr>
    </w:div>
    <w:div w:id="2073186546">
      <w:bodyDiv w:val="1"/>
      <w:marLeft w:val="0"/>
      <w:marRight w:val="0"/>
      <w:marTop w:val="0"/>
      <w:marBottom w:val="0"/>
      <w:divBdr>
        <w:top w:val="none" w:sz="0" w:space="0" w:color="auto"/>
        <w:left w:val="none" w:sz="0" w:space="0" w:color="auto"/>
        <w:bottom w:val="none" w:sz="0" w:space="0" w:color="auto"/>
        <w:right w:val="none" w:sz="0" w:space="0" w:color="auto"/>
      </w:divBdr>
    </w:div>
    <w:div w:id="2073384104">
      <w:bodyDiv w:val="1"/>
      <w:marLeft w:val="0"/>
      <w:marRight w:val="0"/>
      <w:marTop w:val="0"/>
      <w:marBottom w:val="0"/>
      <w:divBdr>
        <w:top w:val="none" w:sz="0" w:space="0" w:color="auto"/>
        <w:left w:val="none" w:sz="0" w:space="0" w:color="auto"/>
        <w:bottom w:val="none" w:sz="0" w:space="0" w:color="auto"/>
        <w:right w:val="none" w:sz="0" w:space="0" w:color="auto"/>
      </w:divBdr>
    </w:div>
    <w:div w:id="2075812973">
      <w:bodyDiv w:val="1"/>
      <w:marLeft w:val="0"/>
      <w:marRight w:val="0"/>
      <w:marTop w:val="0"/>
      <w:marBottom w:val="0"/>
      <w:divBdr>
        <w:top w:val="none" w:sz="0" w:space="0" w:color="auto"/>
        <w:left w:val="none" w:sz="0" w:space="0" w:color="auto"/>
        <w:bottom w:val="none" w:sz="0" w:space="0" w:color="auto"/>
        <w:right w:val="none" w:sz="0" w:space="0" w:color="auto"/>
      </w:divBdr>
    </w:div>
    <w:div w:id="2077242753">
      <w:bodyDiv w:val="1"/>
      <w:marLeft w:val="0"/>
      <w:marRight w:val="0"/>
      <w:marTop w:val="0"/>
      <w:marBottom w:val="0"/>
      <w:divBdr>
        <w:top w:val="none" w:sz="0" w:space="0" w:color="auto"/>
        <w:left w:val="none" w:sz="0" w:space="0" w:color="auto"/>
        <w:bottom w:val="none" w:sz="0" w:space="0" w:color="auto"/>
        <w:right w:val="none" w:sz="0" w:space="0" w:color="auto"/>
      </w:divBdr>
      <w:divsChild>
        <w:div w:id="1132400541">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2079859784">
      <w:bodyDiv w:val="1"/>
      <w:marLeft w:val="0"/>
      <w:marRight w:val="0"/>
      <w:marTop w:val="0"/>
      <w:marBottom w:val="0"/>
      <w:divBdr>
        <w:top w:val="none" w:sz="0" w:space="0" w:color="auto"/>
        <w:left w:val="none" w:sz="0" w:space="0" w:color="auto"/>
        <w:bottom w:val="none" w:sz="0" w:space="0" w:color="auto"/>
        <w:right w:val="none" w:sz="0" w:space="0" w:color="auto"/>
      </w:divBdr>
    </w:div>
    <w:div w:id="2086417434">
      <w:bodyDiv w:val="1"/>
      <w:marLeft w:val="0"/>
      <w:marRight w:val="0"/>
      <w:marTop w:val="0"/>
      <w:marBottom w:val="0"/>
      <w:divBdr>
        <w:top w:val="none" w:sz="0" w:space="0" w:color="auto"/>
        <w:left w:val="none" w:sz="0" w:space="0" w:color="auto"/>
        <w:bottom w:val="none" w:sz="0" w:space="0" w:color="auto"/>
        <w:right w:val="none" w:sz="0" w:space="0" w:color="auto"/>
      </w:divBdr>
    </w:div>
    <w:div w:id="2099666267">
      <w:bodyDiv w:val="1"/>
      <w:marLeft w:val="0"/>
      <w:marRight w:val="0"/>
      <w:marTop w:val="0"/>
      <w:marBottom w:val="0"/>
      <w:divBdr>
        <w:top w:val="none" w:sz="0" w:space="0" w:color="auto"/>
        <w:left w:val="none" w:sz="0" w:space="0" w:color="auto"/>
        <w:bottom w:val="none" w:sz="0" w:space="0" w:color="auto"/>
        <w:right w:val="none" w:sz="0" w:space="0" w:color="auto"/>
      </w:divBdr>
      <w:divsChild>
        <w:div w:id="712191519">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2101444345">
      <w:bodyDiv w:val="1"/>
      <w:marLeft w:val="0"/>
      <w:marRight w:val="0"/>
      <w:marTop w:val="0"/>
      <w:marBottom w:val="0"/>
      <w:divBdr>
        <w:top w:val="none" w:sz="0" w:space="0" w:color="auto"/>
        <w:left w:val="none" w:sz="0" w:space="0" w:color="auto"/>
        <w:bottom w:val="none" w:sz="0" w:space="0" w:color="auto"/>
        <w:right w:val="none" w:sz="0" w:space="0" w:color="auto"/>
      </w:divBdr>
    </w:div>
    <w:div w:id="2104568898">
      <w:bodyDiv w:val="1"/>
      <w:marLeft w:val="0"/>
      <w:marRight w:val="0"/>
      <w:marTop w:val="0"/>
      <w:marBottom w:val="0"/>
      <w:divBdr>
        <w:top w:val="none" w:sz="0" w:space="0" w:color="auto"/>
        <w:left w:val="none" w:sz="0" w:space="0" w:color="auto"/>
        <w:bottom w:val="none" w:sz="0" w:space="0" w:color="auto"/>
        <w:right w:val="none" w:sz="0" w:space="0" w:color="auto"/>
      </w:divBdr>
    </w:div>
    <w:div w:id="2120490877">
      <w:bodyDiv w:val="1"/>
      <w:marLeft w:val="0"/>
      <w:marRight w:val="0"/>
      <w:marTop w:val="0"/>
      <w:marBottom w:val="0"/>
      <w:divBdr>
        <w:top w:val="none" w:sz="0" w:space="0" w:color="auto"/>
        <w:left w:val="none" w:sz="0" w:space="0" w:color="auto"/>
        <w:bottom w:val="none" w:sz="0" w:space="0" w:color="auto"/>
        <w:right w:val="none" w:sz="0" w:space="0" w:color="auto"/>
      </w:divBdr>
      <w:divsChild>
        <w:div w:id="102651353">
          <w:marLeft w:val="0"/>
          <w:marRight w:val="0"/>
          <w:marTop w:val="0"/>
          <w:marBottom w:val="0"/>
          <w:divBdr>
            <w:top w:val="none" w:sz="0" w:space="0" w:color="auto"/>
            <w:left w:val="none" w:sz="0" w:space="0" w:color="auto"/>
            <w:bottom w:val="none" w:sz="0" w:space="0" w:color="auto"/>
            <w:right w:val="none" w:sz="0" w:space="0" w:color="auto"/>
          </w:divBdr>
          <w:divsChild>
            <w:div w:id="22360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563865">
      <w:bodyDiv w:val="1"/>
      <w:marLeft w:val="0"/>
      <w:marRight w:val="0"/>
      <w:marTop w:val="0"/>
      <w:marBottom w:val="0"/>
      <w:divBdr>
        <w:top w:val="none" w:sz="0" w:space="0" w:color="auto"/>
        <w:left w:val="none" w:sz="0" w:space="0" w:color="auto"/>
        <w:bottom w:val="none" w:sz="0" w:space="0" w:color="auto"/>
        <w:right w:val="none" w:sz="0" w:space="0" w:color="auto"/>
      </w:divBdr>
      <w:divsChild>
        <w:div w:id="1883710520">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2124884940">
      <w:bodyDiv w:val="1"/>
      <w:marLeft w:val="0"/>
      <w:marRight w:val="0"/>
      <w:marTop w:val="0"/>
      <w:marBottom w:val="0"/>
      <w:divBdr>
        <w:top w:val="none" w:sz="0" w:space="0" w:color="auto"/>
        <w:left w:val="none" w:sz="0" w:space="0" w:color="auto"/>
        <w:bottom w:val="none" w:sz="0" w:space="0" w:color="auto"/>
        <w:right w:val="none" w:sz="0" w:space="0" w:color="auto"/>
      </w:divBdr>
    </w:div>
    <w:div w:id="2128772915">
      <w:bodyDiv w:val="1"/>
      <w:marLeft w:val="0"/>
      <w:marRight w:val="0"/>
      <w:marTop w:val="0"/>
      <w:marBottom w:val="0"/>
      <w:divBdr>
        <w:top w:val="none" w:sz="0" w:space="0" w:color="auto"/>
        <w:left w:val="none" w:sz="0" w:space="0" w:color="auto"/>
        <w:bottom w:val="none" w:sz="0" w:space="0" w:color="auto"/>
        <w:right w:val="none" w:sz="0" w:space="0" w:color="auto"/>
      </w:divBdr>
      <w:divsChild>
        <w:div w:id="962613283">
          <w:blockQuote w:val="1"/>
          <w:marLeft w:val="0"/>
          <w:marRight w:val="0"/>
          <w:marTop w:val="150"/>
          <w:marBottom w:val="0"/>
          <w:divBdr>
            <w:top w:val="none" w:sz="0" w:space="0" w:color="auto"/>
            <w:left w:val="single" w:sz="36" w:space="15" w:color="657B83"/>
            <w:bottom w:val="none" w:sz="0" w:space="0" w:color="auto"/>
            <w:right w:val="none" w:sz="0" w:space="0" w:color="auto"/>
          </w:divBdr>
        </w:div>
      </w:divsChild>
    </w:div>
    <w:div w:id="2130202163">
      <w:bodyDiv w:val="1"/>
      <w:marLeft w:val="0"/>
      <w:marRight w:val="0"/>
      <w:marTop w:val="0"/>
      <w:marBottom w:val="0"/>
      <w:divBdr>
        <w:top w:val="none" w:sz="0" w:space="0" w:color="auto"/>
        <w:left w:val="none" w:sz="0" w:space="0" w:color="auto"/>
        <w:bottom w:val="none" w:sz="0" w:space="0" w:color="auto"/>
        <w:right w:val="none" w:sz="0" w:space="0" w:color="auto"/>
      </w:divBdr>
    </w:div>
    <w:div w:id="2131851567">
      <w:bodyDiv w:val="1"/>
      <w:marLeft w:val="0"/>
      <w:marRight w:val="0"/>
      <w:marTop w:val="0"/>
      <w:marBottom w:val="0"/>
      <w:divBdr>
        <w:top w:val="none" w:sz="0" w:space="0" w:color="auto"/>
        <w:left w:val="none" w:sz="0" w:space="0" w:color="auto"/>
        <w:bottom w:val="none" w:sz="0" w:space="0" w:color="auto"/>
        <w:right w:val="none" w:sz="0" w:space="0" w:color="auto"/>
      </w:divBdr>
    </w:div>
    <w:div w:id="2131900663">
      <w:bodyDiv w:val="1"/>
      <w:marLeft w:val="0"/>
      <w:marRight w:val="0"/>
      <w:marTop w:val="0"/>
      <w:marBottom w:val="0"/>
      <w:divBdr>
        <w:top w:val="none" w:sz="0" w:space="0" w:color="auto"/>
        <w:left w:val="none" w:sz="0" w:space="0" w:color="auto"/>
        <w:bottom w:val="none" w:sz="0" w:space="0" w:color="auto"/>
        <w:right w:val="none" w:sz="0" w:space="0" w:color="auto"/>
      </w:divBdr>
    </w:div>
    <w:div w:id="2140804479">
      <w:bodyDiv w:val="1"/>
      <w:marLeft w:val="0"/>
      <w:marRight w:val="0"/>
      <w:marTop w:val="0"/>
      <w:marBottom w:val="0"/>
      <w:divBdr>
        <w:top w:val="none" w:sz="0" w:space="0" w:color="auto"/>
        <w:left w:val="none" w:sz="0" w:space="0" w:color="auto"/>
        <w:bottom w:val="none" w:sz="0" w:space="0" w:color="auto"/>
        <w:right w:val="none" w:sz="0" w:space="0" w:color="auto"/>
      </w:divBdr>
    </w:div>
    <w:div w:id="2142260319">
      <w:bodyDiv w:val="1"/>
      <w:marLeft w:val="0"/>
      <w:marRight w:val="0"/>
      <w:marTop w:val="0"/>
      <w:marBottom w:val="0"/>
      <w:divBdr>
        <w:top w:val="none" w:sz="0" w:space="0" w:color="auto"/>
        <w:left w:val="none" w:sz="0" w:space="0" w:color="auto"/>
        <w:bottom w:val="none" w:sz="0" w:space="0" w:color="auto"/>
        <w:right w:val="none" w:sz="0" w:space="0" w:color="auto"/>
      </w:divBdr>
    </w:div>
    <w:div w:id="2144886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log.csdn.net/ni357103403/article/details/51970748" TargetMode="External"/><Relationship Id="rId21" Type="http://schemas.openxmlformats.org/officeDocument/2006/relationships/image" Target="media/image12.png"/><Relationship Id="rId324" Type="http://schemas.openxmlformats.org/officeDocument/2006/relationships/hyperlink" Target="https://my.oschina.net/uniquejava/blog/80954" TargetMode="External"/><Relationship Id="rId531" Type="http://schemas.openxmlformats.org/officeDocument/2006/relationships/hyperlink" Target="http://man.linuxde.net/top" TargetMode="External"/><Relationship Id="rId170" Type="http://schemas.openxmlformats.org/officeDocument/2006/relationships/hyperlink" Target="https://segmentfault.com/a/1190000016168566" TargetMode="External"/><Relationship Id="rId268" Type="http://schemas.openxmlformats.org/officeDocument/2006/relationships/image" Target="media/image95.tmp"/><Relationship Id="rId475" Type="http://schemas.openxmlformats.org/officeDocument/2006/relationships/hyperlink" Target="http://man.linuxde.net/rm" TargetMode="External"/><Relationship Id="rId32" Type="http://schemas.openxmlformats.org/officeDocument/2006/relationships/image" Target="media/image20.png"/><Relationship Id="rId128" Type="http://schemas.openxmlformats.org/officeDocument/2006/relationships/image" Target="media/image70.png"/><Relationship Id="rId335" Type="http://schemas.openxmlformats.org/officeDocument/2006/relationships/hyperlink" Target="http://www.voidcn.com/article/p-ylualwcj-c.html" TargetMode="External"/><Relationship Id="rId542" Type="http://schemas.openxmlformats.org/officeDocument/2006/relationships/image" Target="media/image169.png"/><Relationship Id="rId181" Type="http://schemas.openxmlformats.org/officeDocument/2006/relationships/hyperlink" Target="https://segmentfault.com/a/1190000015865714" TargetMode="External"/><Relationship Id="rId402" Type="http://schemas.openxmlformats.org/officeDocument/2006/relationships/hyperlink" Target="http://dubbo.apache.org/zh-cn/docs/user/references/protocol/thrift.html" TargetMode="External"/><Relationship Id="rId279" Type="http://schemas.openxmlformats.org/officeDocument/2006/relationships/hyperlink" Target="http://www.imooc.com" TargetMode="External"/><Relationship Id="rId486" Type="http://schemas.openxmlformats.org/officeDocument/2006/relationships/hyperlink" Target="http://www.runoob.com/linux/linux-vim.html" TargetMode="External"/><Relationship Id="rId43" Type="http://schemas.openxmlformats.org/officeDocument/2006/relationships/image" Target="media/image28.png"/><Relationship Id="rId139" Type="http://schemas.openxmlformats.org/officeDocument/2006/relationships/hyperlink" Target="http://www.iocoder.cn/JUC/sike/ReentrantReadWriteLock/" TargetMode="External"/><Relationship Id="rId346" Type="http://schemas.openxmlformats.org/officeDocument/2006/relationships/hyperlink" Target="http://javarevisited.blogspot.sg/2016/05/what-are-idempotent-and-safe-methods-of-HTTP-and-REST.html" TargetMode="External"/><Relationship Id="rId192" Type="http://schemas.openxmlformats.org/officeDocument/2006/relationships/hyperlink" Target="https://segmentfault.com/a/1190000015888316" TargetMode="External"/><Relationship Id="rId206" Type="http://schemas.openxmlformats.org/officeDocument/2006/relationships/hyperlink" Target="https://segmentfault.com/a/1190000015979879" TargetMode="External"/><Relationship Id="rId413" Type="http://schemas.openxmlformats.org/officeDocument/2006/relationships/hyperlink" Target="https://jcp.org/en/jsr/detail?id=107" TargetMode="External"/><Relationship Id="rId248" Type="http://schemas.openxmlformats.org/officeDocument/2006/relationships/hyperlink" Target="https://u.jd.com/lDNJa9" TargetMode="External"/><Relationship Id="rId455" Type="http://schemas.openxmlformats.org/officeDocument/2006/relationships/hyperlink" Target="http://svip.iocoder.cn/MQ/Interview/" TargetMode="External"/><Relationship Id="rId497" Type="http://schemas.openxmlformats.org/officeDocument/2006/relationships/hyperlink" Target="http://man.linuxde.net/su" TargetMode="External"/><Relationship Id="rId12" Type="http://schemas.openxmlformats.org/officeDocument/2006/relationships/image" Target="media/image5.png"/><Relationship Id="rId108" Type="http://schemas.openxmlformats.org/officeDocument/2006/relationships/hyperlink" Target="https://blog.csdn.net/u013256816/article/details/50417822" TargetMode="External"/><Relationship Id="rId315" Type="http://schemas.openxmlformats.org/officeDocument/2006/relationships/image" Target="media/image113.jpeg"/><Relationship Id="rId357" Type="http://schemas.openxmlformats.org/officeDocument/2006/relationships/hyperlink" Target="http://www.java67.com/2014/12/strategy-pattern-in-java-with-example.html" TargetMode="External"/><Relationship Id="rId522" Type="http://schemas.openxmlformats.org/officeDocument/2006/relationships/image" Target="media/image154.jpeg"/><Relationship Id="rId54" Type="http://schemas.openxmlformats.org/officeDocument/2006/relationships/image" Target="media/image39.png"/><Relationship Id="rId96" Type="http://schemas.openxmlformats.org/officeDocument/2006/relationships/image" Target="media/image63.jpeg"/><Relationship Id="rId161" Type="http://schemas.openxmlformats.org/officeDocument/2006/relationships/hyperlink" Target="https://segmentfault.com/a/1190000015825207" TargetMode="External"/><Relationship Id="rId217" Type="http://schemas.openxmlformats.org/officeDocument/2006/relationships/hyperlink" Target="https://segmentfault.com/a/1190000016214572" TargetMode="External"/><Relationship Id="rId399" Type="http://schemas.openxmlformats.org/officeDocument/2006/relationships/hyperlink" Target="http://dubbo.apache.org/zh-cn/docs/user/references/protocol/rmi.html" TargetMode="External"/><Relationship Id="rId259" Type="http://schemas.openxmlformats.org/officeDocument/2006/relationships/hyperlink" Target="http://redis.cn/topics/pipelining.html" TargetMode="External"/><Relationship Id="rId424" Type="http://schemas.openxmlformats.org/officeDocument/2006/relationships/hyperlink" Target="https://javatar.iteye.com/blog/814426" TargetMode="External"/><Relationship Id="rId466" Type="http://schemas.openxmlformats.org/officeDocument/2006/relationships/image" Target="media/image148.png"/><Relationship Id="rId23" Type="http://schemas.openxmlformats.org/officeDocument/2006/relationships/image" Target="media/image14.png"/><Relationship Id="rId119" Type="http://schemas.openxmlformats.org/officeDocument/2006/relationships/hyperlink" Target="https://juejin.im/post/5a3b92def265da4319567218" TargetMode="External"/><Relationship Id="rId270" Type="http://schemas.openxmlformats.org/officeDocument/2006/relationships/image" Target="media/image97.tmp"/><Relationship Id="rId326" Type="http://schemas.openxmlformats.org/officeDocument/2006/relationships/image" Target="media/image117.jpeg"/><Relationship Id="rId533" Type="http://schemas.openxmlformats.org/officeDocument/2006/relationships/hyperlink" Target="http://man.linuxde.net/netstat" TargetMode="External"/><Relationship Id="rId65" Type="http://schemas.openxmlformats.org/officeDocument/2006/relationships/image" Target="media/image50.png"/><Relationship Id="rId130" Type="http://schemas.openxmlformats.org/officeDocument/2006/relationships/hyperlink" Target="http://dreamrunner.org/blog/2014/06/29/qian-tan-mutex-lock/" TargetMode="External"/><Relationship Id="rId368" Type="http://schemas.openxmlformats.org/officeDocument/2006/relationships/hyperlink" Target="http://www.mybatis.org/mybatis-3/zh/dynamic-sql.html" TargetMode="External"/><Relationship Id="rId172" Type="http://schemas.openxmlformats.org/officeDocument/2006/relationships/hyperlink" Target="https://segmentfault.com/a/1190000016248143" TargetMode="External"/><Relationship Id="rId228" Type="http://schemas.openxmlformats.org/officeDocument/2006/relationships/image" Target="media/image82.png"/><Relationship Id="rId435" Type="http://schemas.openxmlformats.org/officeDocument/2006/relationships/hyperlink" Target="http://svip.iocoder.cn/Dubbo/spi" TargetMode="External"/><Relationship Id="rId477" Type="http://schemas.openxmlformats.org/officeDocument/2006/relationships/hyperlink" Target="http://man.linuxde.net/cp" TargetMode="External"/><Relationship Id="rId281" Type="http://schemas.openxmlformats.org/officeDocument/2006/relationships/hyperlink" Target="http://www.imooc.com" TargetMode="External"/><Relationship Id="rId337" Type="http://schemas.openxmlformats.org/officeDocument/2006/relationships/hyperlink" Target="http://svip.iocoder.cn/Spring-MVC/HandlerMapping-2-HandlerInterceptor/" TargetMode="External"/><Relationship Id="rId502" Type="http://schemas.openxmlformats.org/officeDocument/2006/relationships/hyperlink" Target="http://man.linuxde.net/service" TargetMode="External"/><Relationship Id="rId34" Type="http://schemas.openxmlformats.org/officeDocument/2006/relationships/image" Target="media/image22.png"/><Relationship Id="rId76" Type="http://schemas.openxmlformats.org/officeDocument/2006/relationships/image" Target="media/image56.png"/><Relationship Id="rId141" Type="http://schemas.openxmlformats.org/officeDocument/2006/relationships/hyperlink" Target="http://www.importnew.com/9281.html" TargetMode="External"/><Relationship Id="rId379" Type="http://schemas.openxmlformats.org/officeDocument/2006/relationships/hyperlink" Target="http://svip.iocoder.cn/Spring/IoC-get-Bean-createBean-5/" TargetMode="External"/><Relationship Id="rId544" Type="http://schemas.openxmlformats.org/officeDocument/2006/relationships/image" Target="media/image171.jpeg"/><Relationship Id="rId7" Type="http://schemas.openxmlformats.org/officeDocument/2006/relationships/endnotes" Target="endnotes.xml"/><Relationship Id="rId183" Type="http://schemas.openxmlformats.org/officeDocument/2006/relationships/hyperlink" Target="https://segmentfault.com/a/1190000016248143" TargetMode="External"/><Relationship Id="rId239" Type="http://schemas.openxmlformats.org/officeDocument/2006/relationships/hyperlink" Target="http://svip.iocoder.cn/Cache/Interview/" TargetMode="External"/><Relationship Id="rId390" Type="http://schemas.openxmlformats.org/officeDocument/2006/relationships/hyperlink" Target="https://juejin.im/post/5b949d595188255c6a041c22" TargetMode="External"/><Relationship Id="rId404" Type="http://schemas.openxmlformats.org/officeDocument/2006/relationships/hyperlink" Target="http://dubbo.apache.org/zh-cn/docs/user/references/protocol/redis.html" TargetMode="External"/><Relationship Id="rId446" Type="http://schemas.openxmlformats.org/officeDocument/2006/relationships/image" Target="media/image138.png"/><Relationship Id="rId250" Type="http://schemas.openxmlformats.org/officeDocument/2006/relationships/image" Target="media/image87.png"/><Relationship Id="rId292" Type="http://schemas.openxmlformats.org/officeDocument/2006/relationships/hyperlink" Target="http://www.imooc.com" TargetMode="External"/><Relationship Id="rId306" Type="http://schemas.openxmlformats.org/officeDocument/2006/relationships/image" Target="media/image109.png"/><Relationship Id="rId488" Type="http://schemas.openxmlformats.org/officeDocument/2006/relationships/hyperlink" Target="http://man.linuxde.net/sort" TargetMode="External"/><Relationship Id="rId45" Type="http://schemas.openxmlformats.org/officeDocument/2006/relationships/image" Target="media/image30.png"/><Relationship Id="rId87" Type="http://schemas.openxmlformats.org/officeDocument/2006/relationships/image" Target="media/image60.jpeg"/><Relationship Id="rId110" Type="http://schemas.openxmlformats.org/officeDocument/2006/relationships/hyperlink" Target="https://blog.csdn.net/zhoucheng05_13/article/details/78311179" TargetMode="External"/><Relationship Id="rId348" Type="http://schemas.openxmlformats.org/officeDocument/2006/relationships/hyperlink" Target="http://javarevisited.blogspot.sg/2015/08/difference-between-soap-and-restfull-webservice-java.html" TargetMode="External"/><Relationship Id="rId513" Type="http://schemas.openxmlformats.org/officeDocument/2006/relationships/hyperlink" Target="https://blog.csdn.net/ZYC88888/article/details/79028175" TargetMode="External"/><Relationship Id="rId152" Type="http://schemas.openxmlformats.org/officeDocument/2006/relationships/hyperlink" Target="http://www.iocoder.cn/JUC/sike/CAS/" TargetMode="External"/><Relationship Id="rId194" Type="http://schemas.openxmlformats.org/officeDocument/2006/relationships/hyperlink" Target="https://segmentfault.com/a/1190000015562293" TargetMode="External"/><Relationship Id="rId208" Type="http://schemas.openxmlformats.org/officeDocument/2006/relationships/hyperlink" Target="https://segmentfault.com/a/1190000015888316" TargetMode="External"/><Relationship Id="rId415" Type="http://schemas.openxmlformats.org/officeDocument/2006/relationships/hyperlink" Target="https://mp.weixin.qq.com/s?__biz=MzI3ODcxMzQzMw==&amp;mid=2247483709&amp;idx=1&amp;sn=afe0688c184f00902529583a85d90089&amp;scene=21" TargetMode="External"/><Relationship Id="rId457" Type="http://schemas.openxmlformats.org/officeDocument/2006/relationships/image" Target="media/image145.png"/><Relationship Id="rId261" Type="http://schemas.openxmlformats.org/officeDocument/2006/relationships/hyperlink" Target="https://www.jianshu.com/p/0244a875aa26" TargetMode="External"/><Relationship Id="rId499" Type="http://schemas.openxmlformats.org/officeDocument/2006/relationships/hyperlink" Target="http://man.linuxde.net/rpm" TargetMode="External"/><Relationship Id="rId14" Type="http://schemas.openxmlformats.org/officeDocument/2006/relationships/hyperlink" Target="https://juejin.im/post/5dada89af265da5b6b6317f9?utm_source=gold_browser_extension" TargetMode="External"/><Relationship Id="rId56" Type="http://schemas.openxmlformats.org/officeDocument/2006/relationships/image" Target="media/image41.png"/><Relationship Id="rId317" Type="http://schemas.openxmlformats.org/officeDocument/2006/relationships/image" Target="media/image114.jpeg"/><Relationship Id="rId359" Type="http://schemas.openxmlformats.org/officeDocument/2006/relationships/hyperlink" Target="https://github.com/alibaba/fastjson/wiki/%E5%9C%A8-Spring-%E4%B8%AD%E9%9B%86%E6%88%90-Fastjson" TargetMode="External"/><Relationship Id="rId524" Type="http://schemas.openxmlformats.org/officeDocument/2006/relationships/image" Target="media/image156.jpeg"/><Relationship Id="rId98" Type="http://schemas.openxmlformats.org/officeDocument/2006/relationships/hyperlink" Target="https://blog.csdn.net/whing123/article/details/77851737" TargetMode="External"/><Relationship Id="rId121" Type="http://schemas.openxmlformats.org/officeDocument/2006/relationships/hyperlink" Target="https://blog.csdn.net/linxdcn/article/details/73287490" TargetMode="External"/><Relationship Id="rId163" Type="http://schemas.openxmlformats.org/officeDocument/2006/relationships/hyperlink" Target="https://segmentfault.com/a/1190000015562293" TargetMode="External"/><Relationship Id="rId219" Type="http://schemas.openxmlformats.org/officeDocument/2006/relationships/hyperlink" Target="https://segmentfault.com/a/1190000016214572" TargetMode="External"/><Relationship Id="rId370" Type="http://schemas.openxmlformats.org/officeDocument/2006/relationships/hyperlink" Target="http://www.mybatis.org/mybatis-3/zh/sqlmap-xml.html" TargetMode="External"/><Relationship Id="rId426" Type="http://schemas.openxmlformats.org/officeDocument/2006/relationships/hyperlink" Target="http://www.iocoder.cn/Fight/xuma/spi/" TargetMode="External"/><Relationship Id="rId230" Type="http://schemas.openxmlformats.org/officeDocument/2006/relationships/hyperlink" Target="https://github.com/RedisBloom/RedisBloom" TargetMode="External"/><Relationship Id="rId468" Type="http://schemas.openxmlformats.org/officeDocument/2006/relationships/image" Target="media/image150.png"/><Relationship Id="rId25" Type="http://schemas.openxmlformats.org/officeDocument/2006/relationships/image" Target="media/image16.png"/><Relationship Id="rId67" Type="http://schemas.openxmlformats.org/officeDocument/2006/relationships/hyperlink" Target="https://www.jianshu.com/p/37b52f1ebd4a" TargetMode="External"/><Relationship Id="rId272" Type="http://schemas.openxmlformats.org/officeDocument/2006/relationships/image" Target="media/image99.tmp"/><Relationship Id="rId328" Type="http://schemas.openxmlformats.org/officeDocument/2006/relationships/hyperlink" Target="https://github.com/alibaba/fastjson/wiki/%E5%9C%A8-Spring-%E4%B8%AD%E9%9B%86%E6%88%90-Fastjson" TargetMode="External"/><Relationship Id="rId535" Type="http://schemas.openxmlformats.org/officeDocument/2006/relationships/image" Target="media/image162.png"/><Relationship Id="rId132" Type="http://schemas.openxmlformats.org/officeDocument/2006/relationships/hyperlink" Target="https://juejin.im/post/5abc9de851882555770c8c72" TargetMode="External"/><Relationship Id="rId174" Type="http://schemas.openxmlformats.org/officeDocument/2006/relationships/hyperlink" Target="https://segmentfault.com/a/1190000016248143" TargetMode="External"/><Relationship Id="rId381" Type="http://schemas.openxmlformats.org/officeDocument/2006/relationships/hyperlink" Target="https://blog.52itstyle.com/archives/343/" TargetMode="External"/><Relationship Id="rId241" Type="http://schemas.openxmlformats.org/officeDocument/2006/relationships/hyperlink" Target="http://redisdoc.com/hyperloglog/index.html" TargetMode="External"/><Relationship Id="rId437" Type="http://schemas.openxmlformats.org/officeDocument/2006/relationships/hyperlink" Target="https://github.com/YunaiV/dubbo/blob/6b8e51ac55880a0f10a34f297d0869fcdbb42369/dubbo-rpc/dubbo-rpc-api/src/main/java/com/alibaba/dubbo/rpc/listener/ListenerExporterWrapper.java" TargetMode="External"/><Relationship Id="rId479" Type="http://schemas.openxmlformats.org/officeDocument/2006/relationships/hyperlink" Target="http://man.linuxde.net/cat" TargetMode="External"/><Relationship Id="rId36" Type="http://schemas.openxmlformats.org/officeDocument/2006/relationships/hyperlink" Target="https://blog.csdn.net/xlgen157387/article/details/76019934" TargetMode="External"/><Relationship Id="rId283" Type="http://schemas.openxmlformats.org/officeDocument/2006/relationships/hyperlink" Target="http://test.com" TargetMode="External"/><Relationship Id="rId339" Type="http://schemas.openxmlformats.org/officeDocument/2006/relationships/hyperlink" Target="http://www.spring4all.com/article/1445" TargetMode="External"/><Relationship Id="rId490" Type="http://schemas.openxmlformats.org/officeDocument/2006/relationships/hyperlink" Target="https://www.cnblogs.com/jyaray/archive/2011/04/30/2033362.html" TargetMode="External"/><Relationship Id="rId504" Type="http://schemas.openxmlformats.org/officeDocument/2006/relationships/hyperlink" Target="http://man.linuxde.net/chmod" TargetMode="External"/><Relationship Id="rId546" Type="http://schemas.openxmlformats.org/officeDocument/2006/relationships/fontTable" Target="fontTable.xml"/><Relationship Id="rId78" Type="http://schemas.openxmlformats.org/officeDocument/2006/relationships/image" Target="media/image58.png"/><Relationship Id="rId101" Type="http://schemas.openxmlformats.org/officeDocument/2006/relationships/hyperlink" Target="http://dl.iteye.com/upload/attachment/177479/3f05dd61-955e-3eb2-bf8e-31da8a361148.jpg" TargetMode="External"/><Relationship Id="rId143" Type="http://schemas.openxmlformats.org/officeDocument/2006/relationships/hyperlink" Target="https://blog.csdn.net/Big_Blogger/article/details/65629204" TargetMode="External"/><Relationship Id="rId185" Type="http://schemas.openxmlformats.org/officeDocument/2006/relationships/hyperlink" Target="https://segmentfault.com/a/1190000015562293" TargetMode="External"/><Relationship Id="rId350" Type="http://schemas.openxmlformats.org/officeDocument/2006/relationships/hyperlink" Target="http://www.java67.com/2018/02/5-free-cpp-courses-to-learn-programming.html" TargetMode="External"/><Relationship Id="rId406" Type="http://schemas.openxmlformats.org/officeDocument/2006/relationships/hyperlink" Target="https://github.com/apache/incubator-dubbo-rpc-jsonrpc" TargetMode="External"/><Relationship Id="rId9" Type="http://schemas.openxmlformats.org/officeDocument/2006/relationships/image" Target="media/image2.png"/><Relationship Id="rId210" Type="http://schemas.openxmlformats.org/officeDocument/2006/relationships/hyperlink" Target="https://segmentfault.com/a/1190000015979879" TargetMode="External"/><Relationship Id="rId392" Type="http://schemas.openxmlformats.org/officeDocument/2006/relationships/hyperlink" Target="https://juejin.im/post/5b949d595188255c6a041c22" TargetMode="External"/><Relationship Id="rId448" Type="http://schemas.openxmlformats.org/officeDocument/2006/relationships/image" Target="media/image140.png"/><Relationship Id="rId252" Type="http://schemas.openxmlformats.org/officeDocument/2006/relationships/hyperlink" Target="http://redis.cn/topics/sentinel.html" TargetMode="External"/><Relationship Id="rId294" Type="http://schemas.openxmlformats.org/officeDocument/2006/relationships/image" Target="media/image103.tmp"/><Relationship Id="rId308" Type="http://schemas.openxmlformats.org/officeDocument/2006/relationships/hyperlink" Target="https://blog.csdn.net/elim168/article/details/75581670" TargetMode="External"/><Relationship Id="rId515" Type="http://schemas.openxmlformats.org/officeDocument/2006/relationships/hyperlink" Target="http://man.linuxde.net/uptime" TargetMode="External"/><Relationship Id="rId47" Type="http://schemas.openxmlformats.org/officeDocument/2006/relationships/image" Target="media/image32.png"/><Relationship Id="rId89" Type="http://schemas.openxmlformats.org/officeDocument/2006/relationships/hyperlink" Target="https://www.cnblogs.com/tison/p/7840647.html" TargetMode="External"/><Relationship Id="rId112" Type="http://schemas.openxmlformats.org/officeDocument/2006/relationships/hyperlink" Target="https://www.jianshu.com/p/91d95bb5a4bd" TargetMode="External"/><Relationship Id="rId154" Type="http://schemas.openxmlformats.org/officeDocument/2006/relationships/hyperlink" Target="http://www.iocoder.cn/JUC/sike/Semaphore/" TargetMode="External"/><Relationship Id="rId361" Type="http://schemas.openxmlformats.org/officeDocument/2006/relationships/hyperlink" Target="http://svip.iocoder.cn/MyBatis/type-package/" TargetMode="External"/><Relationship Id="rId196" Type="http://schemas.openxmlformats.org/officeDocument/2006/relationships/hyperlink" Target="https://segmentfault.com/a/1190000015888316" TargetMode="External"/><Relationship Id="rId417" Type="http://schemas.openxmlformats.org/officeDocument/2006/relationships/hyperlink" Target="https://github.com/alibaba/Sentinel/wiki/%E4%BB%8B%E7%BB%8D" TargetMode="External"/><Relationship Id="rId459" Type="http://schemas.openxmlformats.org/officeDocument/2006/relationships/hyperlink" Target="https://img-blog.csdnimg.cn/20181219191433875" TargetMode="External"/><Relationship Id="rId16" Type="http://schemas.openxmlformats.org/officeDocument/2006/relationships/hyperlink" Target="https://blog.csdn.net/admin1973/article/details/55504018" TargetMode="External"/><Relationship Id="rId221" Type="http://schemas.openxmlformats.org/officeDocument/2006/relationships/hyperlink" Target="https://segmentfault.com/a/1190000016315487" TargetMode="External"/><Relationship Id="rId263" Type="http://schemas.openxmlformats.org/officeDocument/2006/relationships/image" Target="media/image91.png"/><Relationship Id="rId319" Type="http://schemas.openxmlformats.org/officeDocument/2006/relationships/hyperlink" Target="https://zh.wikipedia.org/wiki/%E8%A7%A6%E5%8F%91%E5%99%A8_(%E6%95%B0%E6%8D%AE%E5%BA%93" TargetMode="External"/><Relationship Id="rId470" Type="http://schemas.openxmlformats.org/officeDocument/2006/relationships/hyperlink" Target="https://my.oschina.net/huxuanhui/blog/58119" TargetMode="External"/><Relationship Id="rId526" Type="http://schemas.openxmlformats.org/officeDocument/2006/relationships/image" Target="media/image157.jpeg"/><Relationship Id="rId58" Type="http://schemas.openxmlformats.org/officeDocument/2006/relationships/image" Target="media/image43.png"/><Relationship Id="rId123" Type="http://schemas.openxmlformats.org/officeDocument/2006/relationships/image" Target="media/image67.jpeg"/><Relationship Id="rId330" Type="http://schemas.openxmlformats.org/officeDocument/2006/relationships/image" Target="media/image119.png"/><Relationship Id="rId165" Type="http://schemas.openxmlformats.org/officeDocument/2006/relationships/hyperlink" Target="https://segmentfault.com/a/1190000016168566" TargetMode="External"/><Relationship Id="rId372" Type="http://schemas.openxmlformats.org/officeDocument/2006/relationships/image" Target="media/image121.png"/><Relationship Id="rId428" Type="http://schemas.openxmlformats.org/officeDocument/2006/relationships/hyperlink" Target="http://svip.iocoder.cn/Dubbo/spi" TargetMode="External"/><Relationship Id="rId232" Type="http://schemas.openxmlformats.org/officeDocument/2006/relationships/hyperlink" Target="https://github.com/redisson/redisson/wiki/6.-%E5%88%86%E5%B8%83%E5%BC%8F%E5%AF%B9%E8%B1%A1" TargetMode="External"/><Relationship Id="rId274" Type="http://schemas.openxmlformats.org/officeDocument/2006/relationships/hyperlink" Target="http://www.jianshu.com/" TargetMode="External"/><Relationship Id="rId481" Type="http://schemas.openxmlformats.org/officeDocument/2006/relationships/hyperlink" Target="http://man.linuxde.net/less" TargetMode="External"/><Relationship Id="rId27" Type="http://schemas.openxmlformats.org/officeDocument/2006/relationships/hyperlink" Target="https://www.ibm.com/developerworks/cn/data/library/techarticle/dm-1309cardinal/index.html" TargetMode="External"/><Relationship Id="rId69" Type="http://schemas.openxmlformats.org/officeDocument/2006/relationships/hyperlink" Target="http://svip.iocoder.cn/Java/Core/Interview/" TargetMode="External"/><Relationship Id="rId134" Type="http://schemas.openxmlformats.org/officeDocument/2006/relationships/hyperlink" Target="https://juejin.im/post/5abc9de851882555770c8c72" TargetMode="External"/><Relationship Id="rId537" Type="http://schemas.openxmlformats.org/officeDocument/2006/relationships/image" Target="media/image164.jpeg"/><Relationship Id="rId80" Type="http://schemas.openxmlformats.org/officeDocument/2006/relationships/hyperlink" Target="http://www.runoob.com/cplusplus/cpp-copy-constructor.html" TargetMode="External"/><Relationship Id="rId176" Type="http://schemas.openxmlformats.org/officeDocument/2006/relationships/hyperlink" Target="https://segmentfault.com/a/1190000016460411" TargetMode="External"/><Relationship Id="rId341" Type="http://schemas.openxmlformats.org/officeDocument/2006/relationships/hyperlink" Target="https://www.zhihu.com/question/28557115" TargetMode="External"/><Relationship Id="rId383" Type="http://schemas.openxmlformats.org/officeDocument/2006/relationships/hyperlink" Target="http://www.cnblogs.com/sharpxiajun/archive/2013/06/02/3113923.html" TargetMode="External"/><Relationship Id="rId439" Type="http://schemas.openxmlformats.org/officeDocument/2006/relationships/hyperlink" Target="http://www.iocoder.cn/Fight/How-do-you-robust-back-end-services/" TargetMode="External"/><Relationship Id="rId201" Type="http://schemas.openxmlformats.org/officeDocument/2006/relationships/hyperlink" Target="https://segmentfault.com/a/1190000015979879" TargetMode="External"/><Relationship Id="rId243" Type="http://schemas.openxmlformats.org/officeDocument/2006/relationships/hyperlink" Target="https://www.jianshu.com/p/34f90813d7c9" TargetMode="External"/><Relationship Id="rId285" Type="http://schemas.openxmlformats.org/officeDocument/2006/relationships/hyperlink" Target="http://imooc.com" TargetMode="External"/><Relationship Id="rId450" Type="http://schemas.openxmlformats.org/officeDocument/2006/relationships/image" Target="media/image142.png"/><Relationship Id="rId506" Type="http://schemas.openxmlformats.org/officeDocument/2006/relationships/hyperlink" Target="http://man.linuxde.net/uname" TargetMode="External"/><Relationship Id="rId38" Type="http://schemas.openxmlformats.org/officeDocument/2006/relationships/image" Target="media/image24.png"/><Relationship Id="rId103" Type="http://schemas.openxmlformats.org/officeDocument/2006/relationships/image" Target="media/image64.png"/><Relationship Id="rId310" Type="http://schemas.openxmlformats.org/officeDocument/2006/relationships/hyperlink" Target="http://howtodoinjava.com/2012/10/22/singleton-design-pattern-in-java/" TargetMode="External"/><Relationship Id="rId492" Type="http://schemas.openxmlformats.org/officeDocument/2006/relationships/hyperlink" Target="http://man.linuxde.net/bzip2" TargetMode="External"/><Relationship Id="rId91" Type="http://schemas.openxmlformats.org/officeDocument/2006/relationships/hyperlink" Target="http://www.cnblogs.com/zhaopei/p/reflection.html" TargetMode="External"/><Relationship Id="rId145" Type="http://schemas.openxmlformats.org/officeDocument/2006/relationships/hyperlink" Target="https://www.cnblogs.com/hvicen/p/6217303.html" TargetMode="External"/><Relationship Id="rId187" Type="http://schemas.openxmlformats.org/officeDocument/2006/relationships/hyperlink" Target="https://segmentfault.com/a/1190000015562389" TargetMode="External"/><Relationship Id="rId352" Type="http://schemas.openxmlformats.org/officeDocument/2006/relationships/hyperlink" Target="http://www.java67.com/2018/04/top-5-free-javascript-courses-to-learn.html" TargetMode="External"/><Relationship Id="rId394" Type="http://schemas.openxmlformats.org/officeDocument/2006/relationships/hyperlink" Target="https://blog.csdn.net/weixin_36145588/article/details/75043611" TargetMode="External"/><Relationship Id="rId408" Type="http://schemas.openxmlformats.org/officeDocument/2006/relationships/image" Target="media/image128.png"/><Relationship Id="rId212" Type="http://schemas.openxmlformats.org/officeDocument/2006/relationships/hyperlink" Target="https://segmentfault.com/a/1190000015918459" TargetMode="External"/><Relationship Id="rId254" Type="http://schemas.openxmlformats.org/officeDocument/2006/relationships/image" Target="media/image89.png"/><Relationship Id="rId49" Type="http://schemas.openxmlformats.org/officeDocument/2006/relationships/image" Target="media/image34.png"/><Relationship Id="rId114" Type="http://schemas.openxmlformats.org/officeDocument/2006/relationships/hyperlink" Target="https://blog.csdn.net/qiaoquan3/article/details/56281092" TargetMode="External"/><Relationship Id="rId296" Type="http://schemas.openxmlformats.org/officeDocument/2006/relationships/image" Target="media/image105.tmp"/><Relationship Id="rId461" Type="http://schemas.openxmlformats.org/officeDocument/2006/relationships/hyperlink" Target="https://img-blog.csdnimg.cn/20181219191433895" TargetMode="External"/><Relationship Id="rId517" Type="http://schemas.openxmlformats.org/officeDocument/2006/relationships/hyperlink" Target="http://man.linuxde.net/w" TargetMode="External"/><Relationship Id="rId60" Type="http://schemas.openxmlformats.org/officeDocument/2006/relationships/image" Target="media/image45.png"/><Relationship Id="rId156" Type="http://schemas.openxmlformats.org/officeDocument/2006/relationships/image" Target="media/image77.jpeg"/><Relationship Id="rId198" Type="http://schemas.openxmlformats.org/officeDocument/2006/relationships/hyperlink" Target="https://segmentfault.com/a/1190000015888316" TargetMode="External"/><Relationship Id="rId321" Type="http://schemas.openxmlformats.org/officeDocument/2006/relationships/hyperlink" Target="https://blog.csdn.net/carson_ho/article/details/54910518" TargetMode="External"/><Relationship Id="rId363" Type="http://schemas.openxmlformats.org/officeDocument/2006/relationships/hyperlink" Target="http://mp.baomidou.com/" TargetMode="External"/><Relationship Id="rId419" Type="http://schemas.openxmlformats.org/officeDocument/2006/relationships/hyperlink" Target="http://www.iocoder.cn/Sentinel/all/Sentinel-and-Hystrix/" TargetMode="External"/><Relationship Id="rId223" Type="http://schemas.openxmlformats.org/officeDocument/2006/relationships/hyperlink" Target="https://segmentfault.com/a/1190000016353839" TargetMode="External"/><Relationship Id="rId430" Type="http://schemas.openxmlformats.org/officeDocument/2006/relationships/hyperlink" Target="http://dubbo.apache.org/zh-cn/docs/dev/impls/filter.html" TargetMode="External"/><Relationship Id="rId18" Type="http://schemas.openxmlformats.org/officeDocument/2006/relationships/image" Target="media/image9.png"/><Relationship Id="rId265" Type="http://schemas.openxmlformats.org/officeDocument/2006/relationships/image" Target="media/image93.tmp"/><Relationship Id="rId472" Type="http://schemas.openxmlformats.org/officeDocument/2006/relationships/hyperlink" Target="http://man.linuxde.net/pwd" TargetMode="External"/><Relationship Id="rId528" Type="http://schemas.openxmlformats.org/officeDocument/2006/relationships/hyperlink" Target="http://man.linuxde.net/sar" TargetMode="External"/><Relationship Id="rId125" Type="http://schemas.openxmlformats.org/officeDocument/2006/relationships/image" Target="media/image69.jpeg"/><Relationship Id="rId167" Type="http://schemas.openxmlformats.org/officeDocument/2006/relationships/image" Target="media/image81.png"/><Relationship Id="rId332" Type="http://schemas.openxmlformats.org/officeDocument/2006/relationships/hyperlink" Target="http://svip.iocoder.cn/Spring-MVC/context-init-Servlet-WebApplicationContext/" TargetMode="External"/><Relationship Id="rId374" Type="http://schemas.openxmlformats.org/officeDocument/2006/relationships/hyperlink" Target="https://blog.csdn.net/xzm_rainbow/article/details/15336959" TargetMode="External"/><Relationship Id="rId71" Type="http://schemas.openxmlformats.org/officeDocument/2006/relationships/hyperlink" Target="https://github.com/netty/netty/issues/4145" TargetMode="External"/><Relationship Id="rId234"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hyperlink" Target="https://juejin.im/post/5d5671a2e51d45620821cea7?utm_source=gold_browser_extension" TargetMode="External"/><Relationship Id="rId276" Type="http://schemas.openxmlformats.org/officeDocument/2006/relationships/hyperlink" Target="http://www.test.com" TargetMode="External"/><Relationship Id="rId441" Type="http://schemas.openxmlformats.org/officeDocument/2006/relationships/hyperlink" Target="http://svip.iocoder.cn/Dubbo/Interview/%E4%BB%A4%E7%89%8C%E6%A1%B6%E7%AE%97%E6%B3%95%E9%99%90%E6%B5%81" TargetMode="External"/><Relationship Id="rId483" Type="http://schemas.openxmlformats.org/officeDocument/2006/relationships/hyperlink" Target="http://man.linuxde.net/sed" TargetMode="External"/><Relationship Id="rId539" Type="http://schemas.openxmlformats.org/officeDocument/2006/relationships/image" Target="media/image166.jpeg"/><Relationship Id="rId40" Type="http://schemas.openxmlformats.org/officeDocument/2006/relationships/hyperlink" Target="https://www.yuque.com/lexiangqizhong/java/ckt9uw" TargetMode="External"/><Relationship Id="rId136" Type="http://schemas.openxmlformats.org/officeDocument/2006/relationships/hyperlink" Target="https://www.infoq.cn/article/ftf-java-volatile" TargetMode="External"/><Relationship Id="rId178" Type="http://schemas.openxmlformats.org/officeDocument/2006/relationships/hyperlink" Target="https://segmentfault.com/a/1190000016284649" TargetMode="External"/><Relationship Id="rId301" Type="http://schemas.openxmlformats.org/officeDocument/2006/relationships/hyperlink" Target="https://www.cnblogs.com/chenpi/p/5559349.html" TargetMode="External"/><Relationship Id="rId343" Type="http://schemas.openxmlformats.org/officeDocument/2006/relationships/hyperlink" Target="http://www.java67.com/2014/08/difference-between-post-and-get-request.html" TargetMode="External"/><Relationship Id="rId82" Type="http://schemas.openxmlformats.org/officeDocument/2006/relationships/hyperlink" Target="https://blog.csdn.net/tzs_1041218129/article/details/69367423" TargetMode="External"/><Relationship Id="rId203" Type="http://schemas.openxmlformats.org/officeDocument/2006/relationships/hyperlink" Target="https://segmentfault.com/a/1190000015888316" TargetMode="External"/><Relationship Id="rId385" Type="http://schemas.openxmlformats.org/officeDocument/2006/relationships/hyperlink" Target="https://curator.apache.org/" TargetMode="External"/><Relationship Id="rId245" Type="http://schemas.openxmlformats.org/officeDocument/2006/relationships/hyperlink" Target="https://blog.csdn.net/zhanglong_4444/article/details/88350443" TargetMode="External"/><Relationship Id="rId287" Type="http://schemas.openxmlformats.org/officeDocument/2006/relationships/hyperlink" Target="http://test.com" TargetMode="External"/><Relationship Id="rId410" Type="http://schemas.openxmlformats.org/officeDocument/2006/relationships/image" Target="media/image130.png"/><Relationship Id="rId452" Type="http://schemas.openxmlformats.org/officeDocument/2006/relationships/hyperlink" Target="https://cn.aliyun.com/product/ons" TargetMode="External"/><Relationship Id="rId494" Type="http://schemas.openxmlformats.org/officeDocument/2006/relationships/hyperlink" Target="http://man.linuxde.net/export" TargetMode="External"/><Relationship Id="rId508" Type="http://schemas.openxmlformats.org/officeDocument/2006/relationships/hyperlink" Target="http://man.linuxde.net/ifconfig" TargetMode="External"/><Relationship Id="rId105" Type="http://schemas.openxmlformats.org/officeDocument/2006/relationships/hyperlink" Target="https://blog.csdn.net/u013256816/article/details/50392298" TargetMode="External"/><Relationship Id="rId147" Type="http://schemas.openxmlformats.org/officeDocument/2006/relationships/image" Target="media/image74.png"/><Relationship Id="rId312" Type="http://schemas.openxmlformats.org/officeDocument/2006/relationships/image" Target="media/image112.png"/><Relationship Id="rId354" Type="http://schemas.openxmlformats.org/officeDocument/2006/relationships/hyperlink" Target="http://javarevisited.blogspot.sg/2016/04/what-is-purpose-of-http-request-types-in-RESTful-web-service.html" TargetMode="External"/><Relationship Id="rId51" Type="http://schemas.openxmlformats.org/officeDocument/2006/relationships/image" Target="media/image36.png"/><Relationship Id="rId93" Type="http://schemas.openxmlformats.org/officeDocument/2006/relationships/hyperlink" Target="http://www.runoob.com/java/java-collections.html" TargetMode="External"/><Relationship Id="rId189" Type="http://schemas.openxmlformats.org/officeDocument/2006/relationships/hyperlink" Target="https://segmentfault.com/a/1190000015886497" TargetMode="External"/><Relationship Id="rId396" Type="http://schemas.openxmlformats.org/officeDocument/2006/relationships/image" Target="media/image126.png"/><Relationship Id="rId214" Type="http://schemas.openxmlformats.org/officeDocument/2006/relationships/hyperlink" Target="https://segmentfault.com/a/1190000015963932" TargetMode="External"/><Relationship Id="rId256" Type="http://schemas.openxmlformats.org/officeDocument/2006/relationships/hyperlink" Target="https://u.jd.com/lDNJa9" TargetMode="External"/><Relationship Id="rId298" Type="http://schemas.openxmlformats.org/officeDocument/2006/relationships/hyperlink" Target="https://juejin.im/post/5dbb9fdef265da4d4c202483?utm_source=gold_browser_extension" TargetMode="External"/><Relationship Id="rId421" Type="http://schemas.openxmlformats.org/officeDocument/2006/relationships/hyperlink" Target="http://svip.iocoder.cn/Dubbo/registry-redis/" TargetMode="External"/><Relationship Id="rId463" Type="http://schemas.openxmlformats.org/officeDocument/2006/relationships/hyperlink" Target="https://img-blog.csdnimg.cn/20181219191433931" TargetMode="External"/><Relationship Id="rId519" Type="http://schemas.openxmlformats.org/officeDocument/2006/relationships/image" Target="media/image152.jpeg"/><Relationship Id="rId116" Type="http://schemas.openxmlformats.org/officeDocument/2006/relationships/hyperlink" Target="http://www.iocoder.cn/JUC/sike/ThreadLocal/?vip" TargetMode="External"/><Relationship Id="rId158" Type="http://schemas.openxmlformats.org/officeDocument/2006/relationships/image" Target="media/image79.jpeg"/><Relationship Id="rId323" Type="http://schemas.openxmlformats.org/officeDocument/2006/relationships/image" Target="media/image116.png"/><Relationship Id="rId530" Type="http://schemas.openxmlformats.org/officeDocument/2006/relationships/image" Target="media/image159.jpeg"/><Relationship Id="rId20" Type="http://schemas.openxmlformats.org/officeDocument/2006/relationships/image" Target="media/image11.png"/><Relationship Id="rId62" Type="http://schemas.openxmlformats.org/officeDocument/2006/relationships/image" Target="media/image47.png"/><Relationship Id="rId365" Type="http://schemas.openxmlformats.org/officeDocument/2006/relationships/hyperlink" Target="https://github.com/baomidou/mybatis-plus" TargetMode="External"/><Relationship Id="rId225" Type="http://schemas.openxmlformats.org/officeDocument/2006/relationships/hyperlink" Target="https://segmentfault.com/a/1190000015562293" TargetMode="External"/><Relationship Id="rId267" Type="http://schemas.openxmlformats.org/officeDocument/2006/relationships/hyperlink" Target="http://www.sohu.com/a/208825991_467759" TargetMode="External"/><Relationship Id="rId432" Type="http://schemas.openxmlformats.org/officeDocument/2006/relationships/hyperlink" Target="https://segmentfault.com/a/1190000014698351" TargetMode="External"/><Relationship Id="rId474" Type="http://schemas.openxmlformats.org/officeDocument/2006/relationships/hyperlink" Target="http://man.linuxde.net/df" TargetMode="External"/><Relationship Id="rId127" Type="http://schemas.openxmlformats.org/officeDocument/2006/relationships/hyperlink" Target="http://www.iocoder.cn/JUC/sike/synchronized/?vip" TargetMode="External"/><Relationship Id="rId31" Type="http://schemas.openxmlformats.org/officeDocument/2006/relationships/image" Target="media/image19.png"/><Relationship Id="rId73" Type="http://schemas.openxmlformats.org/officeDocument/2006/relationships/image" Target="media/image53.png"/><Relationship Id="rId169" Type="http://schemas.openxmlformats.org/officeDocument/2006/relationships/hyperlink" Target="https://segmentfault.com/a/1190000016168566" TargetMode="External"/><Relationship Id="rId334" Type="http://schemas.openxmlformats.org/officeDocument/2006/relationships/hyperlink" Target="https://www.jianshu.com/p/12e1a752974d" TargetMode="External"/><Relationship Id="rId376" Type="http://schemas.openxmlformats.org/officeDocument/2006/relationships/hyperlink" Target="http://www.mybatis.org/mybatis-3/zh/configuration.html" TargetMode="External"/><Relationship Id="rId541" Type="http://schemas.openxmlformats.org/officeDocument/2006/relationships/image" Target="media/image168.png"/><Relationship Id="rId4" Type="http://schemas.openxmlformats.org/officeDocument/2006/relationships/settings" Target="settings.xml"/><Relationship Id="rId180" Type="http://schemas.openxmlformats.org/officeDocument/2006/relationships/hyperlink" Target="https://segmentfault.com/a/1190000016359551" TargetMode="External"/><Relationship Id="rId236" Type="http://schemas.openxmlformats.org/officeDocument/2006/relationships/hyperlink" Target="https://www.w3cschool.cn/architectroad/architectroad-cache-architecture-design.html" TargetMode="External"/><Relationship Id="rId278" Type="http://schemas.openxmlformats.org/officeDocument/2006/relationships/hyperlink" Target="http://www.test.com" TargetMode="External"/><Relationship Id="rId401" Type="http://schemas.openxmlformats.org/officeDocument/2006/relationships/hyperlink" Target="http://dubbo.apache.org/zh-cn/docs/user/references/protocol/hessian.html" TargetMode="External"/><Relationship Id="rId443" Type="http://schemas.openxmlformats.org/officeDocument/2006/relationships/image" Target="media/image135.png"/><Relationship Id="rId303" Type="http://schemas.openxmlformats.org/officeDocument/2006/relationships/hyperlink" Target="http://howtodoinjava.com/2013/04/19/how-to-unit-test-spring-security-authentication-with-junit/" TargetMode="External"/><Relationship Id="rId485" Type="http://schemas.openxmlformats.org/officeDocument/2006/relationships/hyperlink" Target="https://blog.csdn.net/lonfee88/article/details/6034396" TargetMode="External"/><Relationship Id="rId42" Type="http://schemas.openxmlformats.org/officeDocument/2006/relationships/image" Target="media/image27.png"/><Relationship Id="rId84" Type="http://schemas.openxmlformats.org/officeDocument/2006/relationships/hyperlink" Target="https://www.zhihu.com/question/21862257" TargetMode="External"/><Relationship Id="rId138" Type="http://schemas.openxmlformats.org/officeDocument/2006/relationships/hyperlink" Target="http://www.iocoder.cn/JUC/sike/ReentrantLock/?vip" TargetMode="External"/><Relationship Id="rId345" Type="http://schemas.openxmlformats.org/officeDocument/2006/relationships/hyperlink" Target="http://www.java67.com/2013/01/difference-between-url-uri-and-urn.html" TargetMode="External"/><Relationship Id="rId387" Type="http://schemas.openxmlformats.org/officeDocument/2006/relationships/hyperlink" Target="http://ningg.top/zookeeper-lesson-3-session/" TargetMode="External"/><Relationship Id="rId510" Type="http://schemas.openxmlformats.org/officeDocument/2006/relationships/hyperlink" Target="http://man.linuxde.net/curl" TargetMode="External"/><Relationship Id="rId191" Type="http://schemas.openxmlformats.org/officeDocument/2006/relationships/hyperlink" Target="https://segmentfault.com/a/1190000015886497" TargetMode="External"/><Relationship Id="rId205" Type="http://schemas.openxmlformats.org/officeDocument/2006/relationships/hyperlink" Target="https://segmentfault.com/a/1190000015979879" TargetMode="External"/><Relationship Id="rId247" Type="http://schemas.openxmlformats.org/officeDocument/2006/relationships/hyperlink" Target="http://blog.720ui.com/2016/redis_action_04_cluster/" TargetMode="External"/><Relationship Id="rId412" Type="http://schemas.openxmlformats.org/officeDocument/2006/relationships/image" Target="media/image132.png"/><Relationship Id="rId107" Type="http://schemas.openxmlformats.org/officeDocument/2006/relationships/hyperlink" Target="https://blog.csdn.net/u012973218/article/details/51280044" TargetMode="External"/><Relationship Id="rId289" Type="http://schemas.openxmlformats.org/officeDocument/2006/relationships/hyperlink" Target="http://imooc.com" TargetMode="External"/><Relationship Id="rId454" Type="http://schemas.openxmlformats.org/officeDocument/2006/relationships/hyperlink" Target="http://www.demodashi.com/demo/10181.html" TargetMode="External"/><Relationship Id="rId496" Type="http://schemas.openxmlformats.org/officeDocument/2006/relationships/hyperlink" Target="http://man.linuxde.net/passwd" TargetMode="External"/><Relationship Id="rId11" Type="http://schemas.openxmlformats.org/officeDocument/2006/relationships/image" Target="media/image4.png"/><Relationship Id="rId53" Type="http://schemas.openxmlformats.org/officeDocument/2006/relationships/image" Target="media/image38.png"/><Relationship Id="rId149" Type="http://schemas.openxmlformats.org/officeDocument/2006/relationships/image" Target="media/image75.png"/><Relationship Id="rId314" Type="http://schemas.openxmlformats.org/officeDocument/2006/relationships/hyperlink" Target="http://svip.iocoder.cn/Spring/aop-simple-intro/" TargetMode="External"/><Relationship Id="rId356" Type="http://schemas.openxmlformats.org/officeDocument/2006/relationships/hyperlink" Target="http://www.java67.com/2012/09/top-10-java-design-pattern-interview-question-answer.html" TargetMode="External"/><Relationship Id="rId398" Type="http://schemas.openxmlformats.org/officeDocument/2006/relationships/hyperlink" Target="http://dubbo.apache.org/zh-cn/docs/user/references/protocol/rest.html" TargetMode="External"/><Relationship Id="rId521" Type="http://schemas.openxmlformats.org/officeDocument/2006/relationships/image" Target="media/image153.jpeg"/><Relationship Id="rId95" Type="http://schemas.openxmlformats.org/officeDocument/2006/relationships/image" Target="media/image62.jpeg"/><Relationship Id="rId160" Type="http://schemas.openxmlformats.org/officeDocument/2006/relationships/hyperlink" Target="https://segmentfault.com/a/1190000015865714" TargetMode="External"/><Relationship Id="rId216" Type="http://schemas.openxmlformats.org/officeDocument/2006/relationships/hyperlink" Target="https://segmentfault.com/a/1190000016214610" TargetMode="External"/><Relationship Id="rId423" Type="http://schemas.openxmlformats.org/officeDocument/2006/relationships/hyperlink" Target="http://dubbo.apache.org/zh-cn/docs/user/demos/local-call.html" TargetMode="External"/><Relationship Id="rId258" Type="http://schemas.openxmlformats.org/officeDocument/2006/relationships/hyperlink" Target="https://cloud.tencent.com/developer/article/1401122" TargetMode="External"/><Relationship Id="rId465" Type="http://schemas.openxmlformats.org/officeDocument/2006/relationships/image" Target="media/image147.png"/><Relationship Id="rId22" Type="http://schemas.openxmlformats.org/officeDocument/2006/relationships/image" Target="media/image13.png"/><Relationship Id="rId64" Type="http://schemas.openxmlformats.org/officeDocument/2006/relationships/image" Target="media/image49.png"/><Relationship Id="rId118" Type="http://schemas.openxmlformats.org/officeDocument/2006/relationships/hyperlink" Target="http://blog.didispace.com/Spring-Cloud%E4%B8%ADHystrix-%E7%BA%BF%E7%A8%8B%E9%9A%94%E7%A6%BB%E5%AF%BC%E8%87%B4ThreadLocal%E6%95%B0%E6%8D%AE%E4%B8%A2%E5%A4%B1/" TargetMode="External"/><Relationship Id="rId325" Type="http://schemas.openxmlformats.org/officeDocument/2006/relationships/hyperlink" Target="http://svip.iocoder.cn/Spring/Interview/" TargetMode="External"/><Relationship Id="rId367" Type="http://schemas.openxmlformats.org/officeDocument/2006/relationships/hyperlink" Target="http://svip.iocoder.cn/MyBatis/plugin-2" TargetMode="External"/><Relationship Id="rId532" Type="http://schemas.openxmlformats.org/officeDocument/2006/relationships/image" Target="media/image160.jpeg"/><Relationship Id="rId171" Type="http://schemas.openxmlformats.org/officeDocument/2006/relationships/hyperlink" Target="https://segmentfault.com/a/1190000016168566" TargetMode="External"/><Relationship Id="rId227" Type="http://schemas.openxmlformats.org/officeDocument/2006/relationships/hyperlink" Target="http://blog.jobbole.com/30940/" TargetMode="External"/><Relationship Id="rId269" Type="http://schemas.openxmlformats.org/officeDocument/2006/relationships/image" Target="media/image96.tmp"/><Relationship Id="rId434" Type="http://schemas.openxmlformats.org/officeDocument/2006/relationships/hyperlink" Target="http://www.iocoder.cn/Fight/Interview-poorly-asked-Spring-AOP-principles/" TargetMode="External"/><Relationship Id="rId476" Type="http://schemas.openxmlformats.org/officeDocument/2006/relationships/hyperlink" Target="http://man.linuxde.net/mv" TargetMode="External"/><Relationship Id="rId33" Type="http://schemas.openxmlformats.org/officeDocument/2006/relationships/image" Target="media/image21.png"/><Relationship Id="rId129" Type="http://schemas.openxmlformats.org/officeDocument/2006/relationships/hyperlink" Target="https://www.cnblogs.com/javaminer/p/3889023.html" TargetMode="External"/><Relationship Id="rId280" Type="http://schemas.openxmlformats.org/officeDocument/2006/relationships/hyperlink" Target="http://test.com" TargetMode="External"/><Relationship Id="rId336" Type="http://schemas.openxmlformats.org/officeDocument/2006/relationships/hyperlink" Target="https://blog.csdn.net/amaxiaochen/article/details/77210880" TargetMode="External"/><Relationship Id="rId501" Type="http://schemas.openxmlformats.org/officeDocument/2006/relationships/hyperlink" Target="http://man.linuxde.net/crontab" TargetMode="External"/><Relationship Id="rId543" Type="http://schemas.openxmlformats.org/officeDocument/2006/relationships/image" Target="media/image170.png"/><Relationship Id="rId75" Type="http://schemas.openxmlformats.org/officeDocument/2006/relationships/image" Target="media/image55.png"/><Relationship Id="rId140" Type="http://schemas.openxmlformats.org/officeDocument/2006/relationships/image" Target="media/image73.jpeg"/><Relationship Id="rId182" Type="http://schemas.openxmlformats.org/officeDocument/2006/relationships/hyperlink" Target="https://segmentfault.com/a/1190000016460411" TargetMode="External"/><Relationship Id="rId378" Type="http://schemas.openxmlformats.org/officeDocument/2006/relationships/hyperlink" Target="http://svip.iocoder.cn/MyBatis/builder-package-1" TargetMode="External"/><Relationship Id="rId403" Type="http://schemas.openxmlformats.org/officeDocument/2006/relationships/hyperlink" Target="http://dubbo.apache.org/zh-cn/docs/user/references/protocol/memcached.html" TargetMode="External"/><Relationship Id="rId6" Type="http://schemas.openxmlformats.org/officeDocument/2006/relationships/footnotes" Target="footnotes.xml"/><Relationship Id="rId238" Type="http://schemas.openxmlformats.org/officeDocument/2006/relationships/hyperlink" Target="https://www.w3cschool.cn/architectroad/architectroad-consistency-of-cache-with-database.html" TargetMode="External"/><Relationship Id="rId445" Type="http://schemas.openxmlformats.org/officeDocument/2006/relationships/image" Target="media/image137.png"/><Relationship Id="rId487" Type="http://schemas.openxmlformats.org/officeDocument/2006/relationships/hyperlink" Target="http://man.linuxde.net/diff" TargetMode="External"/><Relationship Id="rId291" Type="http://schemas.openxmlformats.org/officeDocument/2006/relationships/hyperlink" Target="http://test.com" TargetMode="External"/><Relationship Id="rId305" Type="http://schemas.openxmlformats.org/officeDocument/2006/relationships/image" Target="media/image108.png"/><Relationship Id="rId347" Type="http://schemas.openxmlformats.org/officeDocument/2006/relationships/hyperlink" Target="http://pluralsight.pxf.io/c/1193463/424552/7490?u=https%3A%2F%2Fwww.pluralsight.com%2Fcourses%2Fxhttp-fund" TargetMode="External"/><Relationship Id="rId512" Type="http://schemas.openxmlformats.org/officeDocument/2006/relationships/hyperlink" Target="http://man.linuxde.net/ssh" TargetMode="External"/><Relationship Id="rId44" Type="http://schemas.openxmlformats.org/officeDocument/2006/relationships/image" Target="media/image29.png"/><Relationship Id="rId86" Type="http://schemas.openxmlformats.org/officeDocument/2006/relationships/hyperlink" Target="https://blog.csdn.net/hikvision_java_gyh/article/details/8964155" TargetMode="External"/><Relationship Id="rId151" Type="http://schemas.openxmlformats.org/officeDocument/2006/relationships/hyperlink" Target="http://www.iocoder.cn/JUC/sike/happens-before/?vip" TargetMode="External"/><Relationship Id="rId389" Type="http://schemas.openxmlformats.org/officeDocument/2006/relationships/hyperlink" Target="http://www.cnblogs.com/leesf456/p/6107600.html" TargetMode="External"/><Relationship Id="rId193" Type="http://schemas.openxmlformats.org/officeDocument/2006/relationships/hyperlink" Target="https://segmentfault.com/a/1190000015888316" TargetMode="External"/><Relationship Id="rId207" Type="http://schemas.openxmlformats.org/officeDocument/2006/relationships/hyperlink" Target="https://segmentfault.com/a/1190000015979879" TargetMode="External"/><Relationship Id="rId249" Type="http://schemas.openxmlformats.org/officeDocument/2006/relationships/image" Target="media/image86.png"/><Relationship Id="rId414" Type="http://schemas.openxmlformats.org/officeDocument/2006/relationships/image" Target="media/image133.png"/><Relationship Id="rId456" Type="http://schemas.openxmlformats.org/officeDocument/2006/relationships/image" Target="media/image144.png"/><Relationship Id="rId498" Type="http://schemas.openxmlformats.org/officeDocument/2006/relationships/hyperlink" Target="http://man.linuxde.net/yum" TargetMode="External"/><Relationship Id="rId13" Type="http://schemas.openxmlformats.org/officeDocument/2006/relationships/image" Target="media/image6.png"/><Relationship Id="rId109" Type="http://schemas.openxmlformats.org/officeDocument/2006/relationships/hyperlink" Target="https://juejin.im/entry/5a2bb783f265da43163cff74" TargetMode="External"/><Relationship Id="rId260" Type="http://schemas.openxmlformats.org/officeDocument/2006/relationships/hyperlink" Target="http://www.redis.cn/topics/mass-insert.html" TargetMode="External"/><Relationship Id="rId316" Type="http://schemas.openxmlformats.org/officeDocument/2006/relationships/hyperlink" Target="https://mp.weixin.qq.com/s?__biz=MzUzMTA2NTU2Ng==&amp;mid=2247484702&amp;idx=1&amp;sn=c04261d63929db09ff6df7cadc7cca21&amp;chksm=fa497aafcd3ef3b94082da7bca841b5b7b528eb2a52dbc4eb647b97be63a9a1cf38a9e71bf90&amp;token=165108535&amp;lang=zh_CN" TargetMode="External"/><Relationship Id="rId523" Type="http://schemas.openxmlformats.org/officeDocument/2006/relationships/image" Target="media/image155.jpeg"/><Relationship Id="rId55" Type="http://schemas.openxmlformats.org/officeDocument/2006/relationships/image" Target="media/image40.png"/><Relationship Id="rId97" Type="http://schemas.openxmlformats.org/officeDocument/2006/relationships/hyperlink" Target="http://www.runoob.com/java/java-enumeration-interface.html" TargetMode="External"/><Relationship Id="rId120" Type="http://schemas.openxmlformats.org/officeDocument/2006/relationships/image" Target="media/image66.png"/><Relationship Id="rId358" Type="http://schemas.openxmlformats.org/officeDocument/2006/relationships/hyperlink" Target="https://leokongwq.github.io/2017/06/14/spring-MessageConverter.html" TargetMode="External"/><Relationship Id="rId162" Type="http://schemas.openxmlformats.org/officeDocument/2006/relationships/hyperlink" Target="https://segmentfault.com/a/1190000015562293" TargetMode="External"/><Relationship Id="rId218" Type="http://schemas.openxmlformats.org/officeDocument/2006/relationships/hyperlink" Target="https://segmentfault.com/a/1190000016214572" TargetMode="External"/><Relationship Id="rId425" Type="http://schemas.openxmlformats.org/officeDocument/2006/relationships/hyperlink" Target="http://www.iocoder.cn/RPC/laoxu/rpc-dynamic-proxy/" TargetMode="External"/><Relationship Id="rId467" Type="http://schemas.openxmlformats.org/officeDocument/2006/relationships/image" Target="media/image149.png"/><Relationship Id="rId271" Type="http://schemas.openxmlformats.org/officeDocument/2006/relationships/image" Target="media/image98.tmp"/><Relationship Id="rId24" Type="http://schemas.openxmlformats.org/officeDocument/2006/relationships/image" Target="media/image15.png"/><Relationship Id="rId66" Type="http://schemas.openxmlformats.org/officeDocument/2006/relationships/image" Target="media/image51.jpeg"/><Relationship Id="rId131" Type="http://schemas.openxmlformats.org/officeDocument/2006/relationships/image" Target="media/image71.png"/><Relationship Id="rId327" Type="http://schemas.openxmlformats.org/officeDocument/2006/relationships/hyperlink" Target="http://svip.iocoder.cn/Spring-MVC/HandlerAdapter-5-HttpMessageConverter/" TargetMode="External"/><Relationship Id="rId369" Type="http://schemas.openxmlformats.org/officeDocument/2006/relationships/image" Target="media/image120.jpeg"/><Relationship Id="rId534" Type="http://schemas.openxmlformats.org/officeDocument/2006/relationships/image" Target="media/image161.png"/><Relationship Id="rId173" Type="http://schemas.openxmlformats.org/officeDocument/2006/relationships/hyperlink" Target="https://segmentfault.com/a/1190000016284649" TargetMode="External"/><Relationship Id="rId229" Type="http://schemas.openxmlformats.org/officeDocument/2006/relationships/image" Target="media/image83.png"/><Relationship Id="rId380" Type="http://schemas.openxmlformats.org/officeDocument/2006/relationships/hyperlink" Target="https://www.zybuluo.com/boothsun/note/990793" TargetMode="External"/><Relationship Id="rId436" Type="http://schemas.openxmlformats.org/officeDocument/2006/relationships/hyperlink" Target="https://dubbo.gitbooks.io/dubbo-dev-book/SPI.html" TargetMode="External"/><Relationship Id="rId240" Type="http://schemas.openxmlformats.org/officeDocument/2006/relationships/hyperlink" Target="http://redisdoc.com/bitmap/index.html" TargetMode="External"/><Relationship Id="rId478" Type="http://schemas.openxmlformats.org/officeDocument/2006/relationships/hyperlink" Target="https://tinyhema.iteye.com/blog/2107158" TargetMode="External"/><Relationship Id="rId35" Type="http://schemas.openxmlformats.org/officeDocument/2006/relationships/image" Target="media/image23.png"/><Relationship Id="rId77" Type="http://schemas.openxmlformats.org/officeDocument/2006/relationships/image" Target="media/image57.png"/><Relationship Id="rId100" Type="http://schemas.openxmlformats.org/officeDocument/2006/relationships/hyperlink" Target="https://netty.io/4.1/api/io/netty/util/collection/IntObjectHashMap.html" TargetMode="External"/><Relationship Id="rId282" Type="http://schemas.openxmlformats.org/officeDocument/2006/relationships/hyperlink" Target="http://test.com" TargetMode="External"/><Relationship Id="rId338" Type="http://schemas.openxmlformats.org/officeDocument/2006/relationships/hyperlink" Target="https://blog.csdn.net/xiaodanjava/article/details/32125687" TargetMode="External"/><Relationship Id="rId503" Type="http://schemas.openxmlformats.org/officeDocument/2006/relationships/hyperlink" Target="http://man.linuxde.net/chkconfig" TargetMode="External"/><Relationship Id="rId545" Type="http://schemas.openxmlformats.org/officeDocument/2006/relationships/image" Target="media/image172.png"/><Relationship Id="rId8" Type="http://schemas.openxmlformats.org/officeDocument/2006/relationships/image" Target="media/image1.png"/><Relationship Id="rId142" Type="http://schemas.openxmlformats.org/officeDocument/2006/relationships/hyperlink" Target="http://www.iocoder.cn/JUC/sike/Condition/" TargetMode="External"/><Relationship Id="rId184" Type="http://schemas.openxmlformats.org/officeDocument/2006/relationships/hyperlink" Target="https://segmentfault.com/a/1190000016284649" TargetMode="External"/><Relationship Id="rId391" Type="http://schemas.openxmlformats.org/officeDocument/2006/relationships/image" Target="media/image123.png"/><Relationship Id="rId405" Type="http://schemas.openxmlformats.org/officeDocument/2006/relationships/hyperlink" Target="http://dubbo.apache.org/zh-cn/docs/user/references/protocol/http.html" TargetMode="External"/><Relationship Id="rId447" Type="http://schemas.openxmlformats.org/officeDocument/2006/relationships/image" Target="media/image139.png"/><Relationship Id="rId251" Type="http://schemas.openxmlformats.org/officeDocument/2006/relationships/image" Target="media/image88.png"/><Relationship Id="rId489" Type="http://schemas.openxmlformats.org/officeDocument/2006/relationships/hyperlink" Target="http://man.linuxde.net/xargs" TargetMode="External"/><Relationship Id="rId46" Type="http://schemas.openxmlformats.org/officeDocument/2006/relationships/image" Target="media/image31.png"/><Relationship Id="rId293" Type="http://schemas.openxmlformats.org/officeDocument/2006/relationships/image" Target="media/image102.tmp"/><Relationship Id="rId307" Type="http://schemas.openxmlformats.org/officeDocument/2006/relationships/image" Target="media/image110.png"/><Relationship Id="rId349" Type="http://schemas.openxmlformats.org/officeDocument/2006/relationships/hyperlink" Target="http://javarevisited.blogspot.sg/2017/11/top-5-free-java-courses-for-beginners.html" TargetMode="External"/><Relationship Id="rId514" Type="http://schemas.openxmlformats.org/officeDocument/2006/relationships/hyperlink" Target="http://man.linuxde.net/ps" TargetMode="External"/><Relationship Id="rId88" Type="http://schemas.openxmlformats.org/officeDocument/2006/relationships/hyperlink" Target="https://blog.csdn.net/caomiao2006/article/details/52590622" TargetMode="External"/><Relationship Id="rId111" Type="http://schemas.openxmlformats.org/officeDocument/2006/relationships/hyperlink" Target="http://svip.iocoder.cn/Java/Concurrent/Interview/" TargetMode="External"/><Relationship Id="rId153" Type="http://schemas.openxmlformats.org/officeDocument/2006/relationships/hyperlink" Target="https://my.oschina.net/cloudcoder/blog/362974" TargetMode="External"/><Relationship Id="rId195" Type="http://schemas.openxmlformats.org/officeDocument/2006/relationships/hyperlink" Target="https://segmentfault.com/a/1190000015888316" TargetMode="External"/><Relationship Id="rId209" Type="http://schemas.openxmlformats.org/officeDocument/2006/relationships/hyperlink" Target="https://segmentfault.com/a/1190000015979879" TargetMode="External"/><Relationship Id="rId360" Type="http://schemas.openxmlformats.org/officeDocument/2006/relationships/hyperlink" Target="https://blog.csdn.net/cx361006796/article/details/52829759" TargetMode="External"/><Relationship Id="rId416" Type="http://schemas.openxmlformats.org/officeDocument/2006/relationships/hyperlink" Target="http://dubbo.apache.org/zh-cn/docs/user/demos/service-downgrade.html" TargetMode="External"/><Relationship Id="rId220" Type="http://schemas.openxmlformats.org/officeDocument/2006/relationships/hyperlink" Target="https://segmentfault.com/a/1190000016311925" TargetMode="External"/><Relationship Id="rId458" Type="http://schemas.openxmlformats.org/officeDocument/2006/relationships/hyperlink" Target="https://activemq.apache.org/apollo/" TargetMode="External"/><Relationship Id="rId15" Type="http://schemas.openxmlformats.org/officeDocument/2006/relationships/image" Target="media/image7.png"/><Relationship Id="rId57" Type="http://schemas.openxmlformats.org/officeDocument/2006/relationships/image" Target="media/image42.png"/><Relationship Id="rId262" Type="http://schemas.openxmlformats.org/officeDocument/2006/relationships/image" Target="media/image90.png"/><Relationship Id="rId318" Type="http://schemas.openxmlformats.org/officeDocument/2006/relationships/hyperlink" Target="https://zh.wikipedia.org/wiki/%E6%95%B0%E6%8D%AE%E5%AE%8C%E6%95%B4%E6%80%A7" TargetMode="External"/><Relationship Id="rId525" Type="http://schemas.openxmlformats.org/officeDocument/2006/relationships/hyperlink" Target="http://man.linuxde.net/free" TargetMode="External"/><Relationship Id="rId99" Type="http://schemas.openxmlformats.org/officeDocument/2006/relationships/hyperlink" Target="https://www.cnblogs.com/kuoAT/p/6771653.html" TargetMode="External"/><Relationship Id="rId122" Type="http://schemas.openxmlformats.org/officeDocument/2006/relationships/hyperlink" Target="http://www.iocoder.cn/JUC/sike/synchronized/?vip" TargetMode="External"/><Relationship Id="rId164" Type="http://schemas.openxmlformats.org/officeDocument/2006/relationships/hyperlink" Target="https://segmentfault.com/a/1190000015865714" TargetMode="External"/><Relationship Id="rId371" Type="http://schemas.openxmlformats.org/officeDocument/2006/relationships/hyperlink" Target="http://www.mybatis.org/mybatis-3/zh/dynamic-sql.html" TargetMode="External"/><Relationship Id="rId427" Type="http://schemas.openxmlformats.org/officeDocument/2006/relationships/hyperlink" Target="http://dubbo.apache.org/zh-cn/docs/dev/SPI.html" TargetMode="External"/><Relationship Id="rId469" Type="http://schemas.openxmlformats.org/officeDocument/2006/relationships/hyperlink" Target="http://man.linuxde.net/find" TargetMode="External"/><Relationship Id="rId26" Type="http://schemas.openxmlformats.org/officeDocument/2006/relationships/hyperlink" Target="https://blog.csdn.net/mingyundezuoan/article/details/79038989" TargetMode="External"/><Relationship Id="rId231" Type="http://schemas.openxmlformats.org/officeDocument/2006/relationships/hyperlink" Target="https://github.com/erikdubbelboer/Redis-Lua-scaling-bloom-filter" TargetMode="External"/><Relationship Id="rId273" Type="http://schemas.openxmlformats.org/officeDocument/2006/relationships/image" Target="media/image100.tmp"/><Relationship Id="rId329" Type="http://schemas.openxmlformats.org/officeDocument/2006/relationships/image" Target="media/image118.png"/><Relationship Id="rId480" Type="http://schemas.openxmlformats.org/officeDocument/2006/relationships/hyperlink" Target="http://man.linuxde.net/tail" TargetMode="External"/><Relationship Id="rId536" Type="http://schemas.openxmlformats.org/officeDocument/2006/relationships/image" Target="media/image163.png"/><Relationship Id="rId68" Type="http://schemas.openxmlformats.org/officeDocument/2006/relationships/hyperlink" Target="https://www.jianshu.com/p/81b65eded96c" TargetMode="External"/><Relationship Id="rId133" Type="http://schemas.openxmlformats.org/officeDocument/2006/relationships/image" Target="media/image72.png"/><Relationship Id="rId175" Type="http://schemas.openxmlformats.org/officeDocument/2006/relationships/hyperlink" Target="https://segmentfault.com/a/1190000016359551" TargetMode="External"/><Relationship Id="rId340" Type="http://schemas.openxmlformats.org/officeDocument/2006/relationships/hyperlink" Target="http://bit.ly/2zIGzWK" TargetMode="External"/><Relationship Id="rId200" Type="http://schemas.openxmlformats.org/officeDocument/2006/relationships/hyperlink" Target="https://segmentfault.com/a/1190000015888316" TargetMode="External"/><Relationship Id="rId382" Type="http://schemas.openxmlformats.org/officeDocument/2006/relationships/hyperlink" Target="https://blog.csdn.net/CSDN_Stephen/article/details/78856323" TargetMode="External"/><Relationship Id="rId438" Type="http://schemas.openxmlformats.org/officeDocument/2006/relationships/hyperlink" Target="https://github.com/YunaiV/dubbo/blob/6b8e51ac55880a0f10a34f297d0869fcdbb42369/dubbo-rpc/dubbo-rpc-api/src/main/java/com/alibaba/dubbo/rpc/protocol/ProtocolFilterWrapper.java" TargetMode="External"/><Relationship Id="rId242" Type="http://schemas.openxmlformats.org/officeDocument/2006/relationships/hyperlink" Target="http://redisdoc.com/geo/index.html" TargetMode="External"/><Relationship Id="rId284" Type="http://schemas.openxmlformats.org/officeDocument/2006/relationships/hyperlink" Target="http://imooc.com" TargetMode="External"/><Relationship Id="rId491" Type="http://schemas.openxmlformats.org/officeDocument/2006/relationships/hyperlink" Target="http://man.linuxde.net/gzip" TargetMode="External"/><Relationship Id="rId505" Type="http://schemas.openxmlformats.org/officeDocument/2006/relationships/hyperlink" Target="http://man.linuxde.net/chown" TargetMode="External"/><Relationship Id="rId37" Type="http://schemas.openxmlformats.org/officeDocument/2006/relationships/hyperlink" Target="https://github.com/lijiapengsa/lepus" TargetMode="External"/><Relationship Id="rId79" Type="http://schemas.openxmlformats.org/officeDocument/2006/relationships/image" Target="media/image59.png"/><Relationship Id="rId102" Type="http://schemas.openxmlformats.org/officeDocument/2006/relationships/hyperlink" Target="https://blog.csdn.net/u010887744/article/details/50834738" TargetMode="External"/><Relationship Id="rId144" Type="http://schemas.openxmlformats.org/officeDocument/2006/relationships/hyperlink" Target="https://blog.csdn.net/weixin_41704428/article/details/80482928" TargetMode="External"/><Relationship Id="rId547" Type="http://schemas.openxmlformats.org/officeDocument/2006/relationships/theme" Target="theme/theme1.xml"/><Relationship Id="rId90" Type="http://schemas.openxmlformats.org/officeDocument/2006/relationships/image" Target="media/image61.png"/><Relationship Id="rId186" Type="http://schemas.openxmlformats.org/officeDocument/2006/relationships/hyperlink" Target="https://segmentfault.com/a/1190000015562293" TargetMode="External"/><Relationship Id="rId351" Type="http://schemas.openxmlformats.org/officeDocument/2006/relationships/hyperlink" Target="http://www.java67.com/2018/02/5-free-python-online-courses-for-beginners.html" TargetMode="External"/><Relationship Id="rId393" Type="http://schemas.openxmlformats.org/officeDocument/2006/relationships/image" Target="media/image124.png"/><Relationship Id="rId407" Type="http://schemas.openxmlformats.org/officeDocument/2006/relationships/image" Target="media/image127.png"/><Relationship Id="rId449" Type="http://schemas.openxmlformats.org/officeDocument/2006/relationships/image" Target="media/image141.png"/><Relationship Id="rId211" Type="http://schemas.openxmlformats.org/officeDocument/2006/relationships/hyperlink" Target="https://segmentfault.com/a/1190000015979879" TargetMode="External"/><Relationship Id="rId253" Type="http://schemas.openxmlformats.org/officeDocument/2006/relationships/hyperlink" Target="https://u.jd.com/lDNJa9" TargetMode="External"/><Relationship Id="rId295" Type="http://schemas.openxmlformats.org/officeDocument/2006/relationships/image" Target="media/image104.tmp"/><Relationship Id="rId309" Type="http://schemas.openxmlformats.org/officeDocument/2006/relationships/image" Target="media/image111.png"/><Relationship Id="rId460" Type="http://schemas.openxmlformats.org/officeDocument/2006/relationships/hyperlink" Target="https://blog.csdn.net/u013256816/article/details/54933065" TargetMode="External"/><Relationship Id="rId516" Type="http://schemas.openxmlformats.org/officeDocument/2006/relationships/image" Target="media/image151.jpeg"/><Relationship Id="rId48" Type="http://schemas.openxmlformats.org/officeDocument/2006/relationships/image" Target="media/image33.png"/><Relationship Id="rId113" Type="http://schemas.openxmlformats.org/officeDocument/2006/relationships/hyperlink" Target="https://blog.csdn.net/qq_35181209/article/details/77362297" TargetMode="External"/><Relationship Id="rId320" Type="http://schemas.openxmlformats.org/officeDocument/2006/relationships/hyperlink" Target="https://zh.wikipedia.org/w/index.php?title=%E7%BA%A7%E8%81%94%E5%9B%9E%E6%BB%9A&amp;action=edit&amp;redlink=1" TargetMode="External"/><Relationship Id="rId155" Type="http://schemas.openxmlformats.org/officeDocument/2006/relationships/hyperlink" Target="https://segmentfault.com/a/1190000015562456" TargetMode="External"/><Relationship Id="rId197" Type="http://schemas.openxmlformats.org/officeDocument/2006/relationships/hyperlink" Target="https://segmentfault.com/a/1190000015888316" TargetMode="External"/><Relationship Id="rId362" Type="http://schemas.openxmlformats.org/officeDocument/2006/relationships/hyperlink" Target="https://www.jianshu.com/p/96171e647885" TargetMode="External"/><Relationship Id="rId418" Type="http://schemas.openxmlformats.org/officeDocument/2006/relationships/hyperlink" Target="http://www.iocoder.cn/Sentinel/all/sentinel-introduction-for-dubbo/" TargetMode="External"/><Relationship Id="rId222" Type="http://schemas.openxmlformats.org/officeDocument/2006/relationships/hyperlink" Target="https://segmentfault.com/a/1190000016315487" TargetMode="External"/><Relationship Id="rId264" Type="http://schemas.openxmlformats.org/officeDocument/2006/relationships/image" Target="media/image92.png"/><Relationship Id="rId471" Type="http://schemas.openxmlformats.org/officeDocument/2006/relationships/hyperlink" Target="http://man.linuxde.net/ls" TargetMode="External"/><Relationship Id="rId17" Type="http://schemas.openxmlformats.org/officeDocument/2006/relationships/image" Target="media/image8.png"/><Relationship Id="rId59" Type="http://schemas.openxmlformats.org/officeDocument/2006/relationships/image" Target="media/image44.png"/><Relationship Id="rId124" Type="http://schemas.openxmlformats.org/officeDocument/2006/relationships/image" Target="media/image68.jpeg"/><Relationship Id="rId527" Type="http://schemas.openxmlformats.org/officeDocument/2006/relationships/hyperlink" Target="https://blog.csdn.net/cymm_liu/article/details/8228828" TargetMode="External"/><Relationship Id="rId70" Type="http://schemas.openxmlformats.org/officeDocument/2006/relationships/hyperlink" Target="https://segmentfault.com/a/1190000010799123" TargetMode="External"/><Relationship Id="rId166" Type="http://schemas.openxmlformats.org/officeDocument/2006/relationships/image" Target="media/image80.png"/><Relationship Id="rId331" Type="http://schemas.openxmlformats.org/officeDocument/2006/relationships/hyperlink" Target="http://svip.iocoder.cn/Spring-MVC/context-init-Root-WebApplicationContext/" TargetMode="External"/><Relationship Id="rId373" Type="http://schemas.openxmlformats.org/officeDocument/2006/relationships/hyperlink" Target="https://www.jianshu.com/p/cce617be9f9e" TargetMode="External"/><Relationship Id="rId429" Type="http://schemas.openxmlformats.org/officeDocument/2006/relationships/hyperlink" Target="http://dubbo.apache.org/zh-cn/docs/dev/SPI.html" TargetMode="External"/><Relationship Id="rId1" Type="http://schemas.openxmlformats.org/officeDocument/2006/relationships/customXml" Target="../customXml/item1.xml"/><Relationship Id="rId233" Type="http://schemas.openxmlformats.org/officeDocument/2006/relationships/hyperlink" Target="http://svip.iocoder.cn/Cache/Interview/" TargetMode="External"/><Relationship Id="rId440" Type="http://schemas.openxmlformats.org/officeDocument/2006/relationships/hyperlink" Target="http://svip.iocoder.cn/Dubbo/filter-limit-filter/" TargetMode="External"/><Relationship Id="rId28" Type="http://schemas.openxmlformats.org/officeDocument/2006/relationships/image" Target="media/image17.png"/><Relationship Id="rId275" Type="http://schemas.openxmlformats.org/officeDocument/2006/relationships/image" Target="media/image101.tmp"/><Relationship Id="rId300" Type="http://schemas.openxmlformats.org/officeDocument/2006/relationships/hyperlink" Target="https://www.ibm.com/developerworks/cn/java/spring5-webflux-reactive/index.html" TargetMode="External"/><Relationship Id="rId482" Type="http://schemas.openxmlformats.org/officeDocument/2006/relationships/hyperlink" Target="http://man.linuxde.net/grep" TargetMode="External"/><Relationship Id="rId538" Type="http://schemas.openxmlformats.org/officeDocument/2006/relationships/image" Target="media/image165.jpeg"/><Relationship Id="rId81" Type="http://schemas.openxmlformats.org/officeDocument/2006/relationships/hyperlink" Target="http://nathanchen.github.io/14596982516208.html" TargetMode="External"/><Relationship Id="rId135" Type="http://schemas.openxmlformats.org/officeDocument/2006/relationships/hyperlink" Target="http://www.iocoder.cn/JUC/sike/volatile/?vip" TargetMode="External"/><Relationship Id="rId177" Type="http://schemas.openxmlformats.org/officeDocument/2006/relationships/hyperlink" Target="https://segmentfault.com/a/1190000016359551" TargetMode="External"/><Relationship Id="rId342" Type="http://schemas.openxmlformats.org/officeDocument/2006/relationships/hyperlink" Target="http://javarevisited.blogspot.sg/2012/03/get-post-method-in-http-and-https.html" TargetMode="External"/><Relationship Id="rId384" Type="http://schemas.openxmlformats.org/officeDocument/2006/relationships/hyperlink" Target="https://blog.csdn.net/xuyw10000/article/details/79851697" TargetMode="External"/><Relationship Id="rId202" Type="http://schemas.openxmlformats.org/officeDocument/2006/relationships/hyperlink" Target="https://segmentfault.com/a/1190000015886497" TargetMode="External"/><Relationship Id="rId244" Type="http://schemas.openxmlformats.org/officeDocument/2006/relationships/image" Target="media/image85.png"/><Relationship Id="rId39" Type="http://schemas.openxmlformats.org/officeDocument/2006/relationships/image" Target="media/image25.png"/><Relationship Id="rId286" Type="http://schemas.openxmlformats.org/officeDocument/2006/relationships/hyperlink" Target="http://test.com" TargetMode="External"/><Relationship Id="rId451" Type="http://schemas.openxmlformats.org/officeDocument/2006/relationships/hyperlink" Target="https://github.com/rabbitmq/rabbitmq-jsonrpc" TargetMode="External"/><Relationship Id="rId493" Type="http://schemas.openxmlformats.org/officeDocument/2006/relationships/hyperlink" Target="http://man.linuxde.net/unzip" TargetMode="External"/><Relationship Id="rId507" Type="http://schemas.openxmlformats.org/officeDocument/2006/relationships/hyperlink" Target="http://man.linuxde.net/whereis" TargetMode="External"/><Relationship Id="rId50" Type="http://schemas.openxmlformats.org/officeDocument/2006/relationships/image" Target="media/image35.png"/><Relationship Id="rId104" Type="http://schemas.openxmlformats.org/officeDocument/2006/relationships/hyperlink" Target="http://landcareweb.com/questions/33900/javazhong-de-qing-liang-ji-xian-cheng" TargetMode="External"/><Relationship Id="rId146" Type="http://schemas.openxmlformats.org/officeDocument/2006/relationships/hyperlink" Target="http://www.tianshouzhi.com/api/tutorials/mutithread/303" TargetMode="External"/><Relationship Id="rId188" Type="http://schemas.openxmlformats.org/officeDocument/2006/relationships/hyperlink" Target="https://segmentfault.com/a/1190000015562389" TargetMode="External"/><Relationship Id="rId311" Type="http://schemas.openxmlformats.org/officeDocument/2006/relationships/hyperlink" Target="http://howtodoinjava.com/2014/06/02/what-is-thread-safety/" TargetMode="External"/><Relationship Id="rId353" Type="http://schemas.openxmlformats.org/officeDocument/2006/relationships/hyperlink" Target="http://javarevisited.blogspot.sg/2017/02/top-5-books-to-learn-rest-and-restful-web-services-in-java.html" TargetMode="External"/><Relationship Id="rId395" Type="http://schemas.openxmlformats.org/officeDocument/2006/relationships/image" Target="media/image125.png"/><Relationship Id="rId409" Type="http://schemas.openxmlformats.org/officeDocument/2006/relationships/image" Target="media/image129.png"/><Relationship Id="rId92" Type="http://schemas.openxmlformats.org/officeDocument/2006/relationships/hyperlink" Target="https://blog.csdn.net/qq_27093465/article/details/52262340" TargetMode="External"/><Relationship Id="rId213" Type="http://schemas.openxmlformats.org/officeDocument/2006/relationships/hyperlink" Target="https://segmentfault.com/a/1190000015918459" TargetMode="External"/><Relationship Id="rId420" Type="http://schemas.openxmlformats.org/officeDocument/2006/relationships/image" Target="media/image134.png"/><Relationship Id="rId255" Type="http://schemas.openxmlformats.org/officeDocument/2006/relationships/hyperlink" Target="http://redis.cn/topics/cluster-tutorial.html" TargetMode="External"/><Relationship Id="rId297" Type="http://schemas.openxmlformats.org/officeDocument/2006/relationships/image" Target="media/image106.tmp"/><Relationship Id="rId462" Type="http://schemas.openxmlformats.org/officeDocument/2006/relationships/hyperlink" Target="https://img-blog.csdnimg.cn/20181219191433914" TargetMode="External"/><Relationship Id="rId518" Type="http://schemas.openxmlformats.org/officeDocument/2006/relationships/hyperlink" Target="http://man.linuxde.net/dmesg" TargetMode="External"/><Relationship Id="rId115" Type="http://schemas.openxmlformats.org/officeDocument/2006/relationships/hyperlink" Target="https://www.cnblogs.com/dolphin0520/p/3920407.html" TargetMode="External"/><Relationship Id="rId157" Type="http://schemas.openxmlformats.org/officeDocument/2006/relationships/image" Target="media/image78.jpeg"/><Relationship Id="rId322" Type="http://schemas.openxmlformats.org/officeDocument/2006/relationships/image" Target="media/image115.jpeg"/><Relationship Id="rId364" Type="http://schemas.openxmlformats.org/officeDocument/2006/relationships/hyperlink" Target="https://github.com/pagehelper/Mybatis-PageHelper" TargetMode="External"/><Relationship Id="rId61" Type="http://schemas.openxmlformats.org/officeDocument/2006/relationships/image" Target="media/image46.png"/><Relationship Id="rId199" Type="http://schemas.openxmlformats.org/officeDocument/2006/relationships/hyperlink" Target="https://segmentfault.com/a/1190000015979879" TargetMode="External"/><Relationship Id="rId19" Type="http://schemas.openxmlformats.org/officeDocument/2006/relationships/image" Target="media/image10.png"/><Relationship Id="rId224" Type="http://schemas.openxmlformats.org/officeDocument/2006/relationships/hyperlink" Target="https://segmentfault.com/a/1190000016388106" TargetMode="External"/><Relationship Id="rId266" Type="http://schemas.openxmlformats.org/officeDocument/2006/relationships/image" Target="media/image94.tmp"/><Relationship Id="rId431" Type="http://schemas.openxmlformats.org/officeDocument/2006/relationships/hyperlink" Target="http://www.iocoder.cn/Fight/Interview-poorly-asked-Spring-IOC-process-1/" TargetMode="External"/><Relationship Id="rId473" Type="http://schemas.openxmlformats.org/officeDocument/2006/relationships/hyperlink" Target="http://man.linuxde.net/mkdir" TargetMode="External"/><Relationship Id="rId529" Type="http://schemas.openxmlformats.org/officeDocument/2006/relationships/image" Target="media/image158.jpeg"/><Relationship Id="rId30" Type="http://schemas.openxmlformats.org/officeDocument/2006/relationships/image" Target="media/image18.png"/><Relationship Id="rId126" Type="http://schemas.openxmlformats.org/officeDocument/2006/relationships/hyperlink" Target="https://juejin.im/post/5abc9de851882555770c8c72" TargetMode="External"/><Relationship Id="rId168" Type="http://schemas.openxmlformats.org/officeDocument/2006/relationships/hyperlink" Target="https://segmentfault.com/a/1190000016214450" TargetMode="External"/><Relationship Id="rId333" Type="http://schemas.openxmlformats.org/officeDocument/2006/relationships/hyperlink" Target="http://svip.iocoder.cn/Spring-MVC/HandlerExceptionResolver/" TargetMode="External"/><Relationship Id="rId540" Type="http://schemas.openxmlformats.org/officeDocument/2006/relationships/image" Target="media/image167.png"/><Relationship Id="rId72" Type="http://schemas.openxmlformats.org/officeDocument/2006/relationships/image" Target="media/image52.png"/><Relationship Id="rId375" Type="http://schemas.openxmlformats.org/officeDocument/2006/relationships/hyperlink" Target="https://blog.csdn.net/eson_15/article/details/51655188" TargetMode="External"/><Relationship Id="rId3" Type="http://schemas.openxmlformats.org/officeDocument/2006/relationships/styles" Target="styles.xml"/><Relationship Id="rId235" Type="http://schemas.openxmlformats.org/officeDocument/2006/relationships/hyperlink" Target="https://coolshell.cn/articles/17416.html" TargetMode="External"/><Relationship Id="rId277" Type="http://schemas.openxmlformats.org/officeDocument/2006/relationships/hyperlink" Target="http://www.imooc.com" TargetMode="External"/><Relationship Id="rId400" Type="http://schemas.openxmlformats.org/officeDocument/2006/relationships/hyperlink" Target="http://dubbo.apache.org/zh-cn/docs/user/references/protocol/webservice.html" TargetMode="External"/><Relationship Id="rId442" Type="http://schemas.openxmlformats.org/officeDocument/2006/relationships/hyperlink" Target="http://dubbo.apache.org/zh-cn/docs/user/demos/attachment.html" TargetMode="External"/><Relationship Id="rId484" Type="http://schemas.openxmlformats.org/officeDocument/2006/relationships/hyperlink" Target="http://man.linuxde.net/awk" TargetMode="External"/><Relationship Id="rId137" Type="http://schemas.openxmlformats.org/officeDocument/2006/relationships/hyperlink" Target="https://my.oschina.net/u/1753415/blog/724242" TargetMode="External"/><Relationship Id="rId302" Type="http://schemas.openxmlformats.org/officeDocument/2006/relationships/hyperlink" Target="http://howtodoinjava.com/2013/03/19/inversion-of-control-ioc-and-dependency-injection-di-patterns-in-spring-framework-and-related-interview-questions/" TargetMode="External"/><Relationship Id="rId344" Type="http://schemas.openxmlformats.org/officeDocument/2006/relationships/hyperlink" Target="http://www.java67.com/2016/09/when-to-use-put-or-post-in-restful-web-services.html" TargetMode="External"/><Relationship Id="rId41" Type="http://schemas.openxmlformats.org/officeDocument/2006/relationships/image" Target="media/image26.png"/><Relationship Id="rId83" Type="http://schemas.openxmlformats.org/officeDocument/2006/relationships/hyperlink" Target="http://www.importnew.com/18884.html" TargetMode="External"/><Relationship Id="rId179" Type="http://schemas.openxmlformats.org/officeDocument/2006/relationships/hyperlink" Target="https://segmentfault.com/a/1190000016359551" TargetMode="External"/><Relationship Id="rId386" Type="http://schemas.openxmlformats.org/officeDocument/2006/relationships/hyperlink" Target="https://blog.csdn.net/tomato__/article/details/78560727" TargetMode="External"/><Relationship Id="rId190" Type="http://schemas.openxmlformats.org/officeDocument/2006/relationships/hyperlink" Target="https://segmentfault.com/a/1190000015888316" TargetMode="External"/><Relationship Id="rId204" Type="http://schemas.openxmlformats.org/officeDocument/2006/relationships/hyperlink" Target="https://segmentfault.com/a/1190000015979879" TargetMode="External"/><Relationship Id="rId246" Type="http://schemas.openxmlformats.org/officeDocument/2006/relationships/hyperlink" Target="https://yq.aliyun.com/articles/193034" TargetMode="External"/><Relationship Id="rId288" Type="http://schemas.openxmlformats.org/officeDocument/2006/relationships/hyperlink" Target="http://imooc.com" TargetMode="External"/><Relationship Id="rId411" Type="http://schemas.openxmlformats.org/officeDocument/2006/relationships/image" Target="media/image131.png"/><Relationship Id="rId453" Type="http://schemas.openxmlformats.org/officeDocument/2006/relationships/image" Target="media/image143.png"/><Relationship Id="rId509" Type="http://schemas.openxmlformats.org/officeDocument/2006/relationships/hyperlink" Target="http://man.linuxde.net/ping" TargetMode="External"/><Relationship Id="rId106" Type="http://schemas.openxmlformats.org/officeDocument/2006/relationships/image" Target="media/image65.png"/><Relationship Id="rId313" Type="http://schemas.openxmlformats.org/officeDocument/2006/relationships/hyperlink" Target="http://www.kailing.pub/article/index/arcid/178.html" TargetMode="External"/><Relationship Id="rId495" Type="http://schemas.openxmlformats.org/officeDocument/2006/relationships/hyperlink" Target="http://man.linuxde.net/kill" TargetMode="External"/><Relationship Id="rId10" Type="http://schemas.openxmlformats.org/officeDocument/2006/relationships/image" Target="media/image3.png"/><Relationship Id="rId52" Type="http://schemas.openxmlformats.org/officeDocument/2006/relationships/image" Target="media/image37.png"/><Relationship Id="rId94" Type="http://schemas.openxmlformats.org/officeDocument/2006/relationships/hyperlink" Target="https://www.imooc.com/article/22931" TargetMode="External"/><Relationship Id="rId148" Type="http://schemas.openxmlformats.org/officeDocument/2006/relationships/hyperlink" Target="http://svip.iocoder.cn/Java/VirtualMachine/Interview" TargetMode="External"/><Relationship Id="rId355" Type="http://schemas.openxmlformats.org/officeDocument/2006/relationships/hyperlink" Target="http://www.netingcn.com/http-status-204.html" TargetMode="External"/><Relationship Id="rId397" Type="http://schemas.openxmlformats.org/officeDocument/2006/relationships/hyperlink" Target="http://dubbo.apache.org/zh-cn/docs/user/references/protocol/dubbo.html" TargetMode="External"/><Relationship Id="rId520" Type="http://schemas.openxmlformats.org/officeDocument/2006/relationships/hyperlink" Target="http://man.linuxde.net/vmstat" TargetMode="External"/><Relationship Id="rId215" Type="http://schemas.openxmlformats.org/officeDocument/2006/relationships/hyperlink" Target="https://segmentfault.com/a/1190000016214572" TargetMode="External"/><Relationship Id="rId257" Type="http://schemas.openxmlformats.org/officeDocument/2006/relationships/hyperlink" Target="http://svip.iocoder.cn/Redisson/RedLock/?self" TargetMode="External"/><Relationship Id="rId422" Type="http://schemas.openxmlformats.org/officeDocument/2006/relationships/hyperlink" Target="http://svip.iocoder.cn/Dubbo/Interview/" TargetMode="External"/><Relationship Id="rId464" Type="http://schemas.openxmlformats.org/officeDocument/2006/relationships/image" Target="media/image146.png"/><Relationship Id="rId299" Type="http://schemas.openxmlformats.org/officeDocument/2006/relationships/image" Target="media/image107.png"/><Relationship Id="rId63" Type="http://schemas.openxmlformats.org/officeDocument/2006/relationships/image" Target="media/image48.png"/><Relationship Id="rId159" Type="http://schemas.openxmlformats.org/officeDocument/2006/relationships/hyperlink" Target="https://segmentfault.com/a/1190000015825207" TargetMode="External"/><Relationship Id="rId366" Type="http://schemas.openxmlformats.org/officeDocument/2006/relationships/hyperlink" Target="https://github.com/baomidou/mybatis-plus" TargetMode="External"/><Relationship Id="rId226" Type="http://schemas.openxmlformats.org/officeDocument/2006/relationships/hyperlink" Target="https://crossoverjie.top/2018/04/07/algorithm/LRU-cache/" TargetMode="External"/><Relationship Id="rId433" Type="http://schemas.openxmlformats.org/officeDocument/2006/relationships/hyperlink" Target="http://svip.iocoder.cn/Dubbo/Interview/%E9%83%A8%E5%88%86" TargetMode="External"/><Relationship Id="rId74" Type="http://schemas.openxmlformats.org/officeDocument/2006/relationships/image" Target="media/image54.png"/><Relationship Id="rId377" Type="http://schemas.openxmlformats.org/officeDocument/2006/relationships/hyperlink" Target="http://svip.iocoder.cn/MyBatis/plugin-1" TargetMode="External"/><Relationship Id="rId500" Type="http://schemas.openxmlformats.org/officeDocument/2006/relationships/hyperlink" Target="http://man.linuxde.net/shutdown" TargetMode="External"/><Relationship Id="rId5" Type="http://schemas.openxmlformats.org/officeDocument/2006/relationships/webSettings" Target="webSettings.xml"/><Relationship Id="rId237" Type="http://schemas.openxmlformats.org/officeDocument/2006/relationships/hyperlink" Target="https://www.w3cschool.cn/architectroad/architectroad-consistency-of-cache-with-database.html" TargetMode="External"/><Relationship Id="rId444" Type="http://schemas.openxmlformats.org/officeDocument/2006/relationships/image" Target="media/image136.png"/><Relationship Id="rId290" Type="http://schemas.openxmlformats.org/officeDocument/2006/relationships/hyperlink" Target="http://test.com" TargetMode="External"/><Relationship Id="rId304" Type="http://schemas.openxmlformats.org/officeDocument/2006/relationships/hyperlink" Target="http://howtodoinjava.com/2015/02/20/spring-restful-client-resttemplate-example/" TargetMode="External"/><Relationship Id="rId388" Type="http://schemas.openxmlformats.org/officeDocument/2006/relationships/image" Target="media/image122.jpeg"/><Relationship Id="rId511" Type="http://schemas.openxmlformats.org/officeDocument/2006/relationships/hyperlink" Target="http://man.linuxde.net/wget" TargetMode="External"/><Relationship Id="rId85" Type="http://schemas.openxmlformats.org/officeDocument/2006/relationships/hyperlink" Target="https://blog.csdn.net/Vencc__/article/details/52222628" TargetMode="External"/><Relationship Id="rId150"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33467-8F2D-4DA3-8879-3190CA621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6790</TotalTime>
  <Pages>576</Pages>
  <Words>55973</Words>
  <Characters>319048</Characters>
  <Application>Microsoft Office Word</Application>
  <DocSecurity>0</DocSecurity>
  <Lines>2658</Lines>
  <Paragraphs>748</Paragraphs>
  <ScaleCrop>false</ScaleCrop>
  <Company>edianzu.com</Company>
  <LinksUpToDate>false</LinksUpToDate>
  <CharactersWithSpaces>374273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edianzu</dc:creator>
  <cp:keywords/>
  <dc:description/>
  <cp:lastModifiedBy>edianzu</cp:lastModifiedBy>
  <cp:revision>423</cp:revision>
  <dcterms:created xsi:type="dcterms:W3CDTF">2019-11-06T05:40:00Z</dcterms:created>
  <dcterms:modified xsi:type="dcterms:W3CDTF">2019-12-27T03:13:00Z</dcterms:modified>
</cp:coreProperties>
</file>